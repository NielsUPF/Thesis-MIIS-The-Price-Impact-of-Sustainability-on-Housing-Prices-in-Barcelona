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747AEE7" w14:textId="2DDF7E06" w:rsidR="007A6953" w:rsidRPr="00273870" w:rsidRDefault="007A6953" w:rsidP="00C77740">
      <w:pPr>
        <w:jc w:val="center"/>
        <w:rPr>
          <w:rFonts w:ascii="Garamond" w:hAnsi="Garamond" w:cs="Arial"/>
          <w:sz w:val="40"/>
          <w:szCs w:val="40"/>
        </w:rPr>
      </w:pPr>
    </w:p>
    <w:p w14:paraId="1D30825F" w14:textId="18DCF4A6" w:rsidR="0046245E" w:rsidRPr="00273870" w:rsidRDefault="0046245E" w:rsidP="0046245E">
      <w:pPr>
        <w:spacing w:line="360" w:lineRule="auto"/>
        <w:jc w:val="center"/>
        <w:rPr>
          <w:rFonts w:ascii="Garamond" w:hAnsi="Garamond" w:cs="Arial"/>
          <w:sz w:val="36"/>
          <w:szCs w:val="36"/>
        </w:rPr>
      </w:pPr>
      <w:r w:rsidRPr="00273870">
        <w:rPr>
          <w:rFonts w:ascii="Garamond" w:hAnsi="Garamond" w:cs="Arial"/>
          <w:sz w:val="36"/>
          <w:szCs w:val="36"/>
        </w:rPr>
        <w:t>Master Thesis on Intelligent Interactive Systems</w:t>
      </w:r>
    </w:p>
    <w:p w14:paraId="5B17247E" w14:textId="0192AA2C" w:rsidR="0046245E" w:rsidRPr="00273870" w:rsidRDefault="0046245E" w:rsidP="0046245E">
      <w:pPr>
        <w:spacing w:line="360" w:lineRule="auto"/>
        <w:jc w:val="center"/>
        <w:rPr>
          <w:rFonts w:ascii="Garamond" w:hAnsi="Garamond" w:cs="Arial"/>
          <w:sz w:val="32"/>
          <w:szCs w:val="32"/>
        </w:rPr>
      </w:pPr>
      <w:r w:rsidRPr="00273870">
        <w:rPr>
          <w:rFonts w:ascii="Garamond" w:hAnsi="Garamond" w:cs="Arial"/>
          <w:sz w:val="32"/>
          <w:szCs w:val="32"/>
        </w:rPr>
        <w:t>Universitat Pompeu Fabra</w:t>
      </w:r>
    </w:p>
    <w:p w14:paraId="72970F55" w14:textId="2834164F" w:rsidR="0046245E" w:rsidRPr="00273870" w:rsidRDefault="0046245E" w:rsidP="0046245E">
      <w:pPr>
        <w:spacing w:line="360" w:lineRule="auto"/>
        <w:jc w:val="center"/>
        <w:rPr>
          <w:rFonts w:ascii="Garamond" w:hAnsi="Garamond" w:cs="Arial"/>
          <w:sz w:val="32"/>
          <w:szCs w:val="32"/>
        </w:rPr>
      </w:pPr>
    </w:p>
    <w:p w14:paraId="71489F66" w14:textId="0A180FEF" w:rsidR="0046245E" w:rsidRPr="00273870" w:rsidRDefault="0046245E" w:rsidP="0046245E">
      <w:pPr>
        <w:spacing w:line="360" w:lineRule="auto"/>
        <w:jc w:val="center"/>
        <w:rPr>
          <w:rFonts w:ascii="Garamond" w:hAnsi="Garamond" w:cs="Arial"/>
          <w:sz w:val="32"/>
          <w:szCs w:val="32"/>
        </w:rPr>
      </w:pPr>
    </w:p>
    <w:p w14:paraId="5827EB4F" w14:textId="77777777" w:rsidR="0046245E" w:rsidRPr="00273870" w:rsidRDefault="0046245E" w:rsidP="0046245E">
      <w:pPr>
        <w:spacing w:line="360" w:lineRule="auto"/>
        <w:jc w:val="center"/>
        <w:rPr>
          <w:rFonts w:ascii="Garamond" w:hAnsi="Garamond" w:cs="Arial"/>
          <w:sz w:val="32"/>
          <w:szCs w:val="32"/>
        </w:rPr>
      </w:pPr>
    </w:p>
    <w:p w14:paraId="1DFFEDB5" w14:textId="7E28D8DF" w:rsidR="0046245E" w:rsidRPr="00273870" w:rsidRDefault="0046245E" w:rsidP="0046245E">
      <w:pPr>
        <w:spacing w:line="360" w:lineRule="auto"/>
        <w:ind w:left="720"/>
        <w:jc w:val="center"/>
        <w:rPr>
          <w:rFonts w:ascii="Garamond" w:hAnsi="Garamond" w:cs="Arial"/>
          <w:b/>
          <w:bCs/>
          <w:sz w:val="48"/>
          <w:szCs w:val="48"/>
        </w:rPr>
      </w:pPr>
      <w:r w:rsidRPr="00273870">
        <w:rPr>
          <w:rFonts w:ascii="Garamond" w:hAnsi="Garamond" w:cs="Arial"/>
          <w:b/>
          <w:bCs/>
          <w:sz w:val="48"/>
          <w:szCs w:val="48"/>
        </w:rPr>
        <w:t>The Price Impact of Sustainability on Housing Prices in Barcelona</w:t>
      </w:r>
    </w:p>
    <w:p w14:paraId="411E755B" w14:textId="4DD5860D" w:rsidR="0046245E" w:rsidRPr="00273870" w:rsidRDefault="0046245E" w:rsidP="0046245E">
      <w:pPr>
        <w:spacing w:line="360" w:lineRule="auto"/>
        <w:jc w:val="center"/>
        <w:rPr>
          <w:rFonts w:ascii="Garamond" w:hAnsi="Garamond" w:cs="Arial"/>
          <w:i/>
          <w:iCs/>
          <w:sz w:val="40"/>
          <w:szCs w:val="40"/>
        </w:rPr>
      </w:pPr>
      <w:r w:rsidRPr="00273870">
        <w:rPr>
          <w:rFonts w:ascii="Garamond" w:hAnsi="Garamond" w:cs="Arial"/>
          <w:i/>
          <w:iCs/>
          <w:sz w:val="40"/>
          <w:szCs w:val="40"/>
        </w:rPr>
        <w:t xml:space="preserve">A Multidimensional Data-Driven Approach   </w:t>
      </w:r>
    </w:p>
    <w:p w14:paraId="22AB0605" w14:textId="6A2C2BDC" w:rsidR="0046245E" w:rsidRPr="00273870" w:rsidRDefault="0046245E" w:rsidP="0046245E">
      <w:pPr>
        <w:spacing w:line="360" w:lineRule="auto"/>
        <w:jc w:val="center"/>
        <w:rPr>
          <w:rFonts w:ascii="Garamond" w:hAnsi="Garamond" w:cs="Arial"/>
          <w:sz w:val="32"/>
          <w:szCs w:val="32"/>
        </w:rPr>
      </w:pPr>
      <w:r w:rsidRPr="00273870">
        <w:rPr>
          <w:rFonts w:ascii="Garamond" w:hAnsi="Garamond" w:cs="Arial"/>
          <w:sz w:val="32"/>
          <w:szCs w:val="32"/>
        </w:rPr>
        <w:t>Author: Niels Box</w:t>
      </w:r>
    </w:p>
    <w:p w14:paraId="3B9B7781" w14:textId="4888FEDF" w:rsidR="0046245E" w:rsidRPr="00273870" w:rsidRDefault="0046245E" w:rsidP="0046245E">
      <w:pPr>
        <w:spacing w:line="360" w:lineRule="auto"/>
        <w:jc w:val="center"/>
        <w:rPr>
          <w:rFonts w:ascii="Garamond" w:hAnsi="Garamond" w:cs="Arial"/>
          <w:sz w:val="32"/>
          <w:szCs w:val="32"/>
        </w:rPr>
      </w:pPr>
      <w:r w:rsidRPr="00273870">
        <w:rPr>
          <w:rFonts w:ascii="Garamond" w:hAnsi="Garamond" w:cs="Arial"/>
          <w:sz w:val="32"/>
          <w:szCs w:val="32"/>
        </w:rPr>
        <w:t>Supervisor: Manuel Portela</w:t>
      </w:r>
    </w:p>
    <w:p w14:paraId="263A62D4" w14:textId="77777777" w:rsidR="0046245E" w:rsidRPr="00273870" w:rsidRDefault="0046245E" w:rsidP="0046245E">
      <w:pPr>
        <w:rPr>
          <w:rFonts w:ascii="Garamond" w:hAnsi="Garamond" w:cs="Arial"/>
          <w:sz w:val="32"/>
          <w:szCs w:val="32"/>
        </w:rPr>
      </w:pPr>
    </w:p>
    <w:p w14:paraId="510E9485" w14:textId="77777777" w:rsidR="0046245E" w:rsidRPr="00273870" w:rsidRDefault="0046245E" w:rsidP="0046245E">
      <w:pPr>
        <w:rPr>
          <w:rFonts w:ascii="Garamond" w:hAnsi="Garamond" w:cs="Arial"/>
          <w:sz w:val="32"/>
          <w:szCs w:val="32"/>
        </w:rPr>
      </w:pPr>
    </w:p>
    <w:p w14:paraId="2AB1A60E" w14:textId="77777777" w:rsidR="0046245E" w:rsidRPr="00273870" w:rsidRDefault="0046245E" w:rsidP="0046245E">
      <w:pPr>
        <w:rPr>
          <w:rFonts w:ascii="Garamond" w:hAnsi="Garamond" w:cs="Arial"/>
          <w:sz w:val="32"/>
          <w:szCs w:val="32"/>
        </w:rPr>
      </w:pPr>
    </w:p>
    <w:p w14:paraId="45D38A44" w14:textId="5CF63F99" w:rsidR="0046245E" w:rsidRPr="00273870" w:rsidRDefault="00303BD1" w:rsidP="0046245E">
      <w:pPr>
        <w:jc w:val="center"/>
        <w:rPr>
          <w:rFonts w:ascii="Garamond" w:hAnsi="Garamond" w:cs="Arial"/>
          <w:i/>
          <w:iCs/>
          <w:sz w:val="32"/>
          <w:szCs w:val="32"/>
        </w:rPr>
      </w:pPr>
      <w:r>
        <w:rPr>
          <w:rFonts w:ascii="Garamond" w:hAnsi="Garamond" w:cs="Arial"/>
          <w:i/>
          <w:iCs/>
          <w:sz w:val="32"/>
          <w:szCs w:val="32"/>
        </w:rPr>
        <w:t>30</w:t>
      </w:r>
      <w:r w:rsidR="0046245E" w:rsidRPr="00273870">
        <w:rPr>
          <w:rFonts w:ascii="Garamond" w:hAnsi="Garamond" w:cs="Arial"/>
          <w:i/>
          <w:iCs/>
          <w:sz w:val="32"/>
          <w:szCs w:val="32"/>
        </w:rPr>
        <w:t xml:space="preserve"> June 2023</w:t>
      </w:r>
    </w:p>
    <w:p w14:paraId="0014D9C7" w14:textId="4A270148" w:rsidR="0046245E" w:rsidRPr="00273870" w:rsidRDefault="0046245E" w:rsidP="0046245E">
      <w:pPr>
        <w:jc w:val="center"/>
        <w:rPr>
          <w:rFonts w:ascii="Arial" w:hAnsi="Arial" w:cs="Arial"/>
          <w:b/>
          <w:bCs/>
          <w:sz w:val="34"/>
          <w:szCs w:val="34"/>
        </w:rPr>
      </w:pPr>
    </w:p>
    <w:p w14:paraId="0ACE9C80" w14:textId="395BD54F" w:rsidR="00147A8C" w:rsidRPr="00273870" w:rsidRDefault="0046245E" w:rsidP="00C54E95">
      <w:pPr>
        <w:jc w:val="center"/>
        <w:rPr>
          <w:rFonts w:ascii="Arial" w:hAnsi="Arial" w:cs="Arial"/>
          <w:sz w:val="24"/>
          <w:szCs w:val="24"/>
        </w:rPr>
      </w:pPr>
      <w:r w:rsidRPr="00273870">
        <w:rPr>
          <w:rFonts w:ascii="Arial" w:hAnsi="Arial" w:cs="Arial"/>
          <w:noProof/>
        </w:rPr>
        <w:drawing>
          <wp:anchor distT="0" distB="0" distL="114300" distR="114300" simplePos="0" relativeHeight="251662848" behindDoc="0" locked="0" layoutInCell="1" allowOverlap="1" wp14:anchorId="6BD2625E" wp14:editId="13131BBB">
            <wp:simplePos x="0" y="0"/>
            <wp:positionH relativeFrom="margin">
              <wp:align>center</wp:align>
            </wp:positionH>
            <wp:positionV relativeFrom="paragraph">
              <wp:posOffset>11430</wp:posOffset>
            </wp:positionV>
            <wp:extent cx="2606040" cy="898525"/>
            <wp:effectExtent l="0" t="0" r="381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606040" cy="8985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AC09397" w14:textId="77777777" w:rsidR="0046245E" w:rsidRPr="00273870" w:rsidRDefault="0046245E" w:rsidP="0046245E">
      <w:pPr>
        <w:rPr>
          <w:rFonts w:ascii="Arial" w:hAnsi="Arial" w:cs="Arial"/>
          <w:sz w:val="24"/>
          <w:szCs w:val="24"/>
        </w:rPr>
      </w:pPr>
    </w:p>
    <w:p w14:paraId="103E3C43" w14:textId="77777777" w:rsidR="0046245E" w:rsidRPr="00273870" w:rsidRDefault="0046245E" w:rsidP="0046245E">
      <w:pPr>
        <w:rPr>
          <w:rFonts w:ascii="Arial" w:hAnsi="Arial" w:cs="Arial"/>
          <w:sz w:val="24"/>
          <w:szCs w:val="24"/>
        </w:rPr>
      </w:pPr>
    </w:p>
    <w:p w14:paraId="49276E4A" w14:textId="77777777" w:rsidR="0046245E" w:rsidRPr="00273870" w:rsidRDefault="0046245E" w:rsidP="00C54E95">
      <w:pPr>
        <w:jc w:val="center"/>
        <w:rPr>
          <w:rFonts w:ascii="Arial" w:hAnsi="Arial" w:cs="Arial"/>
          <w:sz w:val="24"/>
          <w:szCs w:val="24"/>
        </w:rPr>
      </w:pPr>
    </w:p>
    <w:p w14:paraId="27A7E349" w14:textId="77777777" w:rsidR="00FF13B8" w:rsidRPr="00273870" w:rsidRDefault="00FF13B8" w:rsidP="00FF13B8">
      <w:pPr>
        <w:spacing w:line="360" w:lineRule="auto"/>
        <w:jc w:val="center"/>
        <w:rPr>
          <w:rFonts w:ascii="Garamond" w:hAnsi="Garamond" w:cs="Arial"/>
          <w:sz w:val="36"/>
          <w:szCs w:val="36"/>
        </w:rPr>
      </w:pPr>
      <w:r w:rsidRPr="00273870">
        <w:rPr>
          <w:rFonts w:ascii="Garamond" w:hAnsi="Garamond" w:cs="Arial"/>
          <w:sz w:val="36"/>
          <w:szCs w:val="36"/>
        </w:rPr>
        <w:lastRenderedPageBreak/>
        <w:t>Master Thesis on Intelligent Interactive Systems</w:t>
      </w:r>
    </w:p>
    <w:p w14:paraId="6EC72063" w14:textId="77777777" w:rsidR="00FF13B8" w:rsidRPr="00273870" w:rsidRDefault="00FF13B8" w:rsidP="00FF13B8">
      <w:pPr>
        <w:spacing w:line="360" w:lineRule="auto"/>
        <w:jc w:val="center"/>
        <w:rPr>
          <w:rFonts w:ascii="Garamond" w:hAnsi="Garamond" w:cs="Arial"/>
          <w:sz w:val="32"/>
          <w:szCs w:val="32"/>
        </w:rPr>
      </w:pPr>
      <w:r w:rsidRPr="00273870">
        <w:rPr>
          <w:rFonts w:ascii="Garamond" w:hAnsi="Garamond" w:cs="Arial"/>
          <w:sz w:val="32"/>
          <w:szCs w:val="32"/>
        </w:rPr>
        <w:t>Universitat Pompeu Fabra</w:t>
      </w:r>
    </w:p>
    <w:p w14:paraId="683270FF" w14:textId="77777777" w:rsidR="00FF13B8" w:rsidRPr="00273870" w:rsidRDefault="00FF13B8" w:rsidP="00FF13B8">
      <w:pPr>
        <w:spacing w:line="360" w:lineRule="auto"/>
        <w:jc w:val="center"/>
        <w:rPr>
          <w:rFonts w:ascii="Garamond" w:hAnsi="Garamond" w:cs="Arial"/>
          <w:sz w:val="32"/>
          <w:szCs w:val="32"/>
        </w:rPr>
      </w:pPr>
    </w:p>
    <w:p w14:paraId="7225CA5D" w14:textId="77777777" w:rsidR="00FF13B8" w:rsidRPr="00273870" w:rsidRDefault="00FF13B8" w:rsidP="00FF13B8">
      <w:pPr>
        <w:spacing w:line="360" w:lineRule="auto"/>
        <w:jc w:val="center"/>
        <w:rPr>
          <w:rFonts w:ascii="Garamond" w:hAnsi="Garamond" w:cs="Arial"/>
          <w:sz w:val="32"/>
          <w:szCs w:val="32"/>
        </w:rPr>
      </w:pPr>
    </w:p>
    <w:p w14:paraId="2ED148EC" w14:textId="77777777" w:rsidR="00FF13B8" w:rsidRPr="00273870" w:rsidRDefault="00FF13B8" w:rsidP="00FF13B8">
      <w:pPr>
        <w:spacing w:line="360" w:lineRule="auto"/>
        <w:jc w:val="center"/>
        <w:rPr>
          <w:rFonts w:ascii="Garamond" w:hAnsi="Garamond" w:cs="Arial"/>
          <w:sz w:val="32"/>
          <w:szCs w:val="32"/>
        </w:rPr>
      </w:pPr>
    </w:p>
    <w:p w14:paraId="2DE75862" w14:textId="77777777" w:rsidR="00FF13B8" w:rsidRPr="00273870" w:rsidRDefault="00FF13B8" w:rsidP="00FF13B8">
      <w:pPr>
        <w:spacing w:line="360" w:lineRule="auto"/>
        <w:ind w:left="720"/>
        <w:jc w:val="center"/>
        <w:rPr>
          <w:rFonts w:ascii="Garamond" w:hAnsi="Garamond" w:cs="Arial"/>
          <w:b/>
          <w:bCs/>
          <w:sz w:val="48"/>
          <w:szCs w:val="48"/>
        </w:rPr>
      </w:pPr>
      <w:r w:rsidRPr="00273870">
        <w:rPr>
          <w:rFonts w:ascii="Garamond" w:hAnsi="Garamond" w:cs="Arial"/>
          <w:b/>
          <w:bCs/>
          <w:sz w:val="48"/>
          <w:szCs w:val="48"/>
        </w:rPr>
        <w:t>The Price Impact of Sustainability on Housing Prices in Barcelona</w:t>
      </w:r>
    </w:p>
    <w:p w14:paraId="1F36687E" w14:textId="77777777" w:rsidR="00FF13B8" w:rsidRPr="00273870" w:rsidRDefault="00FF13B8" w:rsidP="00FF13B8">
      <w:pPr>
        <w:spacing w:line="360" w:lineRule="auto"/>
        <w:jc w:val="center"/>
        <w:rPr>
          <w:rFonts w:ascii="Garamond" w:hAnsi="Garamond" w:cs="Arial"/>
          <w:i/>
          <w:iCs/>
          <w:sz w:val="40"/>
          <w:szCs w:val="40"/>
        </w:rPr>
      </w:pPr>
      <w:r w:rsidRPr="00273870">
        <w:rPr>
          <w:rFonts w:ascii="Garamond" w:hAnsi="Garamond" w:cs="Arial"/>
          <w:i/>
          <w:iCs/>
          <w:sz w:val="40"/>
          <w:szCs w:val="40"/>
        </w:rPr>
        <w:t xml:space="preserve">A Multidimensional Data-Driven Approach   </w:t>
      </w:r>
    </w:p>
    <w:p w14:paraId="055368CB" w14:textId="77777777" w:rsidR="00FF13B8" w:rsidRPr="00273870" w:rsidRDefault="00FF13B8" w:rsidP="00FF13B8">
      <w:pPr>
        <w:spacing w:line="360" w:lineRule="auto"/>
        <w:jc w:val="center"/>
        <w:rPr>
          <w:rFonts w:ascii="Garamond" w:hAnsi="Garamond" w:cs="Arial"/>
          <w:sz w:val="32"/>
          <w:szCs w:val="32"/>
        </w:rPr>
      </w:pPr>
      <w:r w:rsidRPr="00273870">
        <w:rPr>
          <w:rFonts w:ascii="Garamond" w:hAnsi="Garamond" w:cs="Arial"/>
          <w:sz w:val="32"/>
          <w:szCs w:val="32"/>
        </w:rPr>
        <w:t>Author: Niels Box</w:t>
      </w:r>
    </w:p>
    <w:p w14:paraId="6BE7DE01" w14:textId="77777777" w:rsidR="00FF13B8" w:rsidRPr="00273870" w:rsidRDefault="00FF13B8" w:rsidP="00FF13B8">
      <w:pPr>
        <w:spacing w:line="360" w:lineRule="auto"/>
        <w:jc w:val="center"/>
        <w:rPr>
          <w:rFonts w:ascii="Garamond" w:hAnsi="Garamond" w:cs="Arial"/>
          <w:sz w:val="32"/>
          <w:szCs w:val="32"/>
        </w:rPr>
      </w:pPr>
      <w:r w:rsidRPr="00273870">
        <w:rPr>
          <w:rFonts w:ascii="Garamond" w:hAnsi="Garamond" w:cs="Arial"/>
          <w:sz w:val="32"/>
          <w:szCs w:val="32"/>
        </w:rPr>
        <w:t>Supervisor: Manuel Portela</w:t>
      </w:r>
    </w:p>
    <w:p w14:paraId="393CB749" w14:textId="77777777" w:rsidR="00FF13B8" w:rsidRPr="00273870" w:rsidRDefault="00FF13B8" w:rsidP="00FF13B8">
      <w:pPr>
        <w:rPr>
          <w:rFonts w:ascii="Garamond" w:hAnsi="Garamond" w:cs="Arial"/>
          <w:sz w:val="32"/>
          <w:szCs w:val="32"/>
        </w:rPr>
      </w:pPr>
    </w:p>
    <w:p w14:paraId="69504D26" w14:textId="77777777" w:rsidR="00FF13B8" w:rsidRPr="00273870" w:rsidRDefault="00FF13B8" w:rsidP="00FF13B8">
      <w:pPr>
        <w:rPr>
          <w:rFonts w:ascii="Garamond" w:hAnsi="Garamond" w:cs="Arial"/>
          <w:sz w:val="32"/>
          <w:szCs w:val="32"/>
        </w:rPr>
      </w:pPr>
    </w:p>
    <w:p w14:paraId="48AC9EA5" w14:textId="77777777" w:rsidR="00FF13B8" w:rsidRPr="00273870" w:rsidRDefault="00FF13B8" w:rsidP="00FF13B8">
      <w:pPr>
        <w:rPr>
          <w:rFonts w:ascii="Garamond" w:hAnsi="Garamond" w:cs="Arial"/>
          <w:sz w:val="32"/>
          <w:szCs w:val="32"/>
        </w:rPr>
      </w:pPr>
    </w:p>
    <w:p w14:paraId="214EF2BD" w14:textId="00370D77" w:rsidR="00FF13B8" w:rsidRPr="00273870" w:rsidRDefault="00303BD1" w:rsidP="00FF13B8">
      <w:pPr>
        <w:jc w:val="center"/>
        <w:rPr>
          <w:rFonts w:ascii="Garamond" w:hAnsi="Garamond" w:cs="Arial"/>
          <w:i/>
          <w:iCs/>
          <w:sz w:val="32"/>
          <w:szCs w:val="32"/>
        </w:rPr>
      </w:pPr>
      <w:r>
        <w:rPr>
          <w:rFonts w:ascii="Garamond" w:hAnsi="Garamond" w:cs="Arial"/>
          <w:i/>
          <w:iCs/>
          <w:sz w:val="32"/>
          <w:szCs w:val="32"/>
        </w:rPr>
        <w:t>30</w:t>
      </w:r>
      <w:r w:rsidR="00FF13B8" w:rsidRPr="00273870">
        <w:rPr>
          <w:rFonts w:ascii="Garamond" w:hAnsi="Garamond" w:cs="Arial"/>
          <w:i/>
          <w:iCs/>
          <w:sz w:val="32"/>
          <w:szCs w:val="32"/>
        </w:rPr>
        <w:t xml:space="preserve"> June 2023</w:t>
      </w:r>
    </w:p>
    <w:p w14:paraId="6CC30B7B" w14:textId="77777777" w:rsidR="00FF13B8" w:rsidRPr="00273870" w:rsidRDefault="00FF13B8" w:rsidP="00FF13B8">
      <w:pPr>
        <w:jc w:val="center"/>
        <w:rPr>
          <w:rFonts w:ascii="Arial" w:hAnsi="Arial" w:cs="Arial"/>
          <w:b/>
          <w:bCs/>
          <w:sz w:val="34"/>
          <w:szCs w:val="34"/>
        </w:rPr>
      </w:pPr>
    </w:p>
    <w:p w14:paraId="119C7130" w14:textId="77777777" w:rsidR="00FF13B8" w:rsidRPr="00273870" w:rsidRDefault="00FF13B8" w:rsidP="00FF13B8">
      <w:pPr>
        <w:jc w:val="center"/>
        <w:rPr>
          <w:rFonts w:ascii="Arial" w:hAnsi="Arial" w:cs="Arial"/>
          <w:sz w:val="24"/>
          <w:szCs w:val="24"/>
        </w:rPr>
      </w:pPr>
      <w:r w:rsidRPr="00273870">
        <w:rPr>
          <w:rFonts w:ascii="Arial" w:hAnsi="Arial" w:cs="Arial"/>
          <w:noProof/>
        </w:rPr>
        <w:drawing>
          <wp:anchor distT="0" distB="0" distL="114300" distR="114300" simplePos="0" relativeHeight="251664896" behindDoc="0" locked="0" layoutInCell="1" allowOverlap="1" wp14:anchorId="1991EBD9" wp14:editId="0E11AE77">
            <wp:simplePos x="0" y="0"/>
            <wp:positionH relativeFrom="margin">
              <wp:align>center</wp:align>
            </wp:positionH>
            <wp:positionV relativeFrom="paragraph">
              <wp:posOffset>11430</wp:posOffset>
            </wp:positionV>
            <wp:extent cx="2606040" cy="898525"/>
            <wp:effectExtent l="0" t="0" r="381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606040" cy="8985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9AEE986" w14:textId="77777777" w:rsidR="00FF13B8" w:rsidRPr="00273870" w:rsidRDefault="00FF13B8" w:rsidP="00FF13B8">
      <w:pPr>
        <w:rPr>
          <w:rFonts w:ascii="Arial" w:hAnsi="Arial" w:cs="Arial"/>
          <w:sz w:val="24"/>
          <w:szCs w:val="24"/>
        </w:rPr>
      </w:pPr>
    </w:p>
    <w:p w14:paraId="06417E2B" w14:textId="77777777" w:rsidR="00FF13B8" w:rsidRPr="00273870" w:rsidRDefault="00FF13B8" w:rsidP="00FF13B8">
      <w:pPr>
        <w:rPr>
          <w:rFonts w:ascii="Arial" w:hAnsi="Arial" w:cs="Arial"/>
          <w:sz w:val="24"/>
          <w:szCs w:val="24"/>
        </w:rPr>
      </w:pPr>
    </w:p>
    <w:p w14:paraId="0F362497" w14:textId="64E39931" w:rsidR="00FF13B8" w:rsidRPr="00273870" w:rsidRDefault="00FF13B8" w:rsidP="00FF13B8">
      <w:pPr>
        <w:pStyle w:val="TOCHeading"/>
        <w:rPr>
          <w:rFonts w:ascii="Arial" w:hAnsi="Arial" w:cs="Arial"/>
          <w:color w:val="auto"/>
        </w:rPr>
      </w:pPr>
    </w:p>
    <w:sdt>
      <w:sdtPr>
        <w:rPr>
          <w:rFonts w:ascii="Garamond" w:eastAsiaTheme="minorHAnsi" w:hAnsi="Garamond" w:cstheme="minorBidi"/>
          <w:color w:val="auto"/>
          <w:sz w:val="22"/>
          <w:szCs w:val="22"/>
        </w:rPr>
        <w:id w:val="889619819"/>
        <w:docPartObj>
          <w:docPartGallery w:val="Table of Contents"/>
          <w:docPartUnique/>
        </w:docPartObj>
      </w:sdtPr>
      <w:sdtEndPr>
        <w:rPr>
          <w:rFonts w:cs="Arial"/>
          <w:noProof/>
        </w:rPr>
      </w:sdtEndPr>
      <w:sdtContent>
        <w:p w14:paraId="51746BFD" w14:textId="670D95BB" w:rsidR="00CE2190" w:rsidRPr="00273870" w:rsidRDefault="00CE2190" w:rsidP="00FF13B8">
          <w:pPr>
            <w:pStyle w:val="TOCHeading"/>
            <w:spacing w:before="0"/>
            <w:rPr>
              <w:rFonts w:ascii="Arial" w:hAnsi="Arial" w:cs="Arial"/>
              <w:color w:val="auto"/>
            </w:rPr>
          </w:pPr>
          <w:r w:rsidRPr="00273870">
            <w:rPr>
              <w:rFonts w:ascii="Garamond" w:hAnsi="Garamond" w:cs="Times New Roman"/>
              <w:b/>
              <w:bCs/>
              <w:color w:val="auto"/>
            </w:rPr>
            <w:t>Table of Contents</w:t>
          </w:r>
        </w:p>
        <w:p w14:paraId="045AB59B" w14:textId="66B4BB2A" w:rsidR="00FF13B8" w:rsidRPr="00273870" w:rsidRDefault="00CE2190" w:rsidP="00FF13B8">
          <w:pPr>
            <w:pStyle w:val="TOC1"/>
            <w:tabs>
              <w:tab w:val="right" w:leader="dot" w:pos="9062"/>
            </w:tabs>
            <w:rPr>
              <w:rFonts w:cstheme="minorBidi"/>
              <w:noProof/>
            </w:rPr>
          </w:pPr>
          <w:r w:rsidRPr="00273870">
            <w:rPr>
              <w:rFonts w:ascii="Garamond" w:hAnsi="Garamond"/>
            </w:rPr>
            <w:fldChar w:fldCharType="begin"/>
          </w:r>
          <w:r w:rsidRPr="00273870">
            <w:rPr>
              <w:rFonts w:ascii="Garamond" w:hAnsi="Garamond"/>
            </w:rPr>
            <w:instrText xml:space="preserve"> TOC \o "1-3" \h \z \u </w:instrText>
          </w:r>
          <w:r w:rsidRPr="00273870">
            <w:rPr>
              <w:rFonts w:ascii="Garamond" w:hAnsi="Garamond"/>
            </w:rPr>
            <w:fldChar w:fldCharType="separate"/>
          </w:r>
          <w:hyperlink w:anchor="_Toc138665555" w:history="1">
            <w:r w:rsidR="00FF13B8" w:rsidRPr="00273870">
              <w:rPr>
                <w:rStyle w:val="Hyperlink"/>
                <w:rFonts w:ascii="Garamond" w:hAnsi="Garamond"/>
                <w:noProof/>
                <w:color w:val="auto"/>
              </w:rPr>
              <w:t>Section 1: Introduction</w:t>
            </w:r>
            <w:r w:rsidR="00FF13B8" w:rsidRPr="00273870">
              <w:rPr>
                <w:noProof/>
                <w:webHidden/>
              </w:rPr>
              <w:tab/>
            </w:r>
            <w:r w:rsidR="00FF13B8" w:rsidRPr="00273870">
              <w:rPr>
                <w:noProof/>
                <w:webHidden/>
              </w:rPr>
              <w:fldChar w:fldCharType="begin"/>
            </w:r>
            <w:r w:rsidR="00FF13B8" w:rsidRPr="00273870">
              <w:rPr>
                <w:noProof/>
                <w:webHidden/>
              </w:rPr>
              <w:instrText xml:space="preserve"> PAGEREF _Toc138665555 \h </w:instrText>
            </w:r>
            <w:r w:rsidR="00FF13B8" w:rsidRPr="00273870">
              <w:rPr>
                <w:noProof/>
                <w:webHidden/>
              </w:rPr>
            </w:r>
            <w:r w:rsidR="00FF13B8" w:rsidRPr="00273870">
              <w:rPr>
                <w:noProof/>
                <w:webHidden/>
              </w:rPr>
              <w:fldChar w:fldCharType="separate"/>
            </w:r>
            <w:r w:rsidR="00574A0D">
              <w:rPr>
                <w:noProof/>
                <w:webHidden/>
              </w:rPr>
              <w:t>3</w:t>
            </w:r>
            <w:r w:rsidR="00FF13B8" w:rsidRPr="00273870">
              <w:rPr>
                <w:noProof/>
                <w:webHidden/>
              </w:rPr>
              <w:fldChar w:fldCharType="end"/>
            </w:r>
          </w:hyperlink>
        </w:p>
        <w:p w14:paraId="26F5B993" w14:textId="564C60AC" w:rsidR="00FF13B8" w:rsidRPr="00273870" w:rsidRDefault="003116FA" w:rsidP="00FF13B8">
          <w:pPr>
            <w:pStyle w:val="TOC2"/>
            <w:rPr>
              <w:rFonts w:cstheme="minorBidi"/>
              <w:noProof/>
            </w:rPr>
          </w:pPr>
          <w:hyperlink w:anchor="_Toc138665556" w:history="1">
            <w:r w:rsidR="00FF13B8" w:rsidRPr="00273870">
              <w:rPr>
                <w:rStyle w:val="Hyperlink"/>
                <w:rFonts w:ascii="Garamond" w:hAnsi="Garamond"/>
                <w:noProof/>
                <w:color w:val="auto"/>
              </w:rPr>
              <w:t>Section 2.1: Ecological Dimension of Sustainability</w:t>
            </w:r>
            <w:r w:rsidR="00FF13B8" w:rsidRPr="00273870">
              <w:rPr>
                <w:noProof/>
                <w:webHidden/>
              </w:rPr>
              <w:tab/>
            </w:r>
            <w:r w:rsidR="00FF13B8" w:rsidRPr="00273870">
              <w:rPr>
                <w:noProof/>
                <w:webHidden/>
              </w:rPr>
              <w:fldChar w:fldCharType="begin"/>
            </w:r>
            <w:r w:rsidR="00FF13B8" w:rsidRPr="00273870">
              <w:rPr>
                <w:noProof/>
                <w:webHidden/>
              </w:rPr>
              <w:instrText xml:space="preserve"> PAGEREF _Toc138665556 \h </w:instrText>
            </w:r>
            <w:r w:rsidR="00FF13B8" w:rsidRPr="00273870">
              <w:rPr>
                <w:noProof/>
                <w:webHidden/>
              </w:rPr>
            </w:r>
            <w:r w:rsidR="00FF13B8" w:rsidRPr="00273870">
              <w:rPr>
                <w:noProof/>
                <w:webHidden/>
              </w:rPr>
              <w:fldChar w:fldCharType="separate"/>
            </w:r>
            <w:r w:rsidR="00574A0D">
              <w:rPr>
                <w:noProof/>
                <w:webHidden/>
              </w:rPr>
              <w:t>3</w:t>
            </w:r>
            <w:r w:rsidR="00FF13B8" w:rsidRPr="00273870">
              <w:rPr>
                <w:noProof/>
                <w:webHidden/>
              </w:rPr>
              <w:fldChar w:fldCharType="end"/>
            </w:r>
          </w:hyperlink>
        </w:p>
        <w:p w14:paraId="3BDD1412" w14:textId="07AF13CB" w:rsidR="00FF13B8" w:rsidRPr="00273870" w:rsidRDefault="003116FA" w:rsidP="00FF13B8">
          <w:pPr>
            <w:pStyle w:val="TOC2"/>
            <w:rPr>
              <w:rFonts w:cstheme="minorBidi"/>
              <w:noProof/>
            </w:rPr>
          </w:pPr>
          <w:hyperlink w:anchor="_Toc138665557" w:history="1">
            <w:r w:rsidR="00FF13B8" w:rsidRPr="00273870">
              <w:rPr>
                <w:rStyle w:val="Hyperlink"/>
                <w:rFonts w:ascii="Garamond" w:hAnsi="Garamond"/>
                <w:noProof/>
                <w:color w:val="auto"/>
              </w:rPr>
              <w:t>Section 2.2: Environmental Dimension of Sustainability</w:t>
            </w:r>
            <w:r w:rsidR="00FF13B8" w:rsidRPr="00273870">
              <w:rPr>
                <w:noProof/>
                <w:webHidden/>
              </w:rPr>
              <w:tab/>
            </w:r>
            <w:r w:rsidR="00FF13B8" w:rsidRPr="00273870">
              <w:rPr>
                <w:noProof/>
                <w:webHidden/>
              </w:rPr>
              <w:fldChar w:fldCharType="begin"/>
            </w:r>
            <w:r w:rsidR="00FF13B8" w:rsidRPr="00273870">
              <w:rPr>
                <w:noProof/>
                <w:webHidden/>
              </w:rPr>
              <w:instrText xml:space="preserve"> PAGEREF _Toc138665557 \h </w:instrText>
            </w:r>
            <w:r w:rsidR="00FF13B8" w:rsidRPr="00273870">
              <w:rPr>
                <w:noProof/>
                <w:webHidden/>
              </w:rPr>
            </w:r>
            <w:r w:rsidR="00FF13B8" w:rsidRPr="00273870">
              <w:rPr>
                <w:noProof/>
                <w:webHidden/>
              </w:rPr>
              <w:fldChar w:fldCharType="separate"/>
            </w:r>
            <w:r w:rsidR="00574A0D">
              <w:rPr>
                <w:noProof/>
                <w:webHidden/>
              </w:rPr>
              <w:t>4</w:t>
            </w:r>
            <w:r w:rsidR="00FF13B8" w:rsidRPr="00273870">
              <w:rPr>
                <w:noProof/>
                <w:webHidden/>
              </w:rPr>
              <w:fldChar w:fldCharType="end"/>
            </w:r>
          </w:hyperlink>
        </w:p>
        <w:p w14:paraId="2B57BDF3" w14:textId="4C228942" w:rsidR="00FF13B8" w:rsidRPr="00273870" w:rsidRDefault="003116FA" w:rsidP="00FF13B8">
          <w:pPr>
            <w:pStyle w:val="TOC2"/>
            <w:rPr>
              <w:rFonts w:cstheme="minorBidi"/>
              <w:noProof/>
            </w:rPr>
          </w:pPr>
          <w:hyperlink w:anchor="_Toc138665558" w:history="1">
            <w:r w:rsidR="00FF13B8" w:rsidRPr="00273870">
              <w:rPr>
                <w:rStyle w:val="Hyperlink"/>
                <w:rFonts w:ascii="Garamond" w:hAnsi="Garamond"/>
                <w:noProof/>
                <w:color w:val="auto"/>
              </w:rPr>
              <w:t>Section 2.3: Social Dimension of Sustainability</w:t>
            </w:r>
            <w:r w:rsidR="00FF13B8" w:rsidRPr="00273870">
              <w:rPr>
                <w:noProof/>
                <w:webHidden/>
              </w:rPr>
              <w:tab/>
            </w:r>
            <w:r w:rsidR="00FF13B8" w:rsidRPr="00273870">
              <w:rPr>
                <w:noProof/>
                <w:webHidden/>
              </w:rPr>
              <w:fldChar w:fldCharType="begin"/>
            </w:r>
            <w:r w:rsidR="00FF13B8" w:rsidRPr="00273870">
              <w:rPr>
                <w:noProof/>
                <w:webHidden/>
              </w:rPr>
              <w:instrText xml:space="preserve"> PAGEREF _Toc138665558 \h </w:instrText>
            </w:r>
            <w:r w:rsidR="00FF13B8" w:rsidRPr="00273870">
              <w:rPr>
                <w:noProof/>
                <w:webHidden/>
              </w:rPr>
            </w:r>
            <w:r w:rsidR="00FF13B8" w:rsidRPr="00273870">
              <w:rPr>
                <w:noProof/>
                <w:webHidden/>
              </w:rPr>
              <w:fldChar w:fldCharType="separate"/>
            </w:r>
            <w:r w:rsidR="00574A0D">
              <w:rPr>
                <w:noProof/>
                <w:webHidden/>
              </w:rPr>
              <w:t>5</w:t>
            </w:r>
            <w:r w:rsidR="00FF13B8" w:rsidRPr="00273870">
              <w:rPr>
                <w:noProof/>
                <w:webHidden/>
              </w:rPr>
              <w:fldChar w:fldCharType="end"/>
            </w:r>
          </w:hyperlink>
        </w:p>
        <w:p w14:paraId="601ECAB9" w14:textId="2907C20C" w:rsidR="00FF13B8" w:rsidRPr="00273870" w:rsidRDefault="003116FA" w:rsidP="00FF13B8">
          <w:pPr>
            <w:pStyle w:val="TOC2"/>
            <w:rPr>
              <w:rFonts w:cstheme="minorBidi"/>
              <w:noProof/>
            </w:rPr>
          </w:pPr>
          <w:hyperlink w:anchor="_Toc138665559" w:history="1">
            <w:r w:rsidR="00FF13B8" w:rsidRPr="00273870">
              <w:rPr>
                <w:rStyle w:val="Hyperlink"/>
                <w:rFonts w:ascii="Garamond" w:hAnsi="Garamond"/>
                <w:noProof/>
                <w:color w:val="auto"/>
              </w:rPr>
              <w:t>Section 2.4: Cultural Dimension of Sustainability</w:t>
            </w:r>
            <w:r w:rsidR="00FF13B8" w:rsidRPr="00273870">
              <w:rPr>
                <w:noProof/>
                <w:webHidden/>
              </w:rPr>
              <w:tab/>
            </w:r>
            <w:r w:rsidR="00FF13B8" w:rsidRPr="00273870">
              <w:rPr>
                <w:noProof/>
                <w:webHidden/>
              </w:rPr>
              <w:fldChar w:fldCharType="begin"/>
            </w:r>
            <w:r w:rsidR="00FF13B8" w:rsidRPr="00273870">
              <w:rPr>
                <w:noProof/>
                <w:webHidden/>
              </w:rPr>
              <w:instrText xml:space="preserve"> PAGEREF _Toc138665559 \h </w:instrText>
            </w:r>
            <w:r w:rsidR="00FF13B8" w:rsidRPr="00273870">
              <w:rPr>
                <w:noProof/>
                <w:webHidden/>
              </w:rPr>
            </w:r>
            <w:r w:rsidR="00FF13B8" w:rsidRPr="00273870">
              <w:rPr>
                <w:noProof/>
                <w:webHidden/>
              </w:rPr>
              <w:fldChar w:fldCharType="separate"/>
            </w:r>
            <w:r w:rsidR="00574A0D">
              <w:rPr>
                <w:noProof/>
                <w:webHidden/>
              </w:rPr>
              <w:t>6</w:t>
            </w:r>
            <w:r w:rsidR="00FF13B8" w:rsidRPr="00273870">
              <w:rPr>
                <w:noProof/>
                <w:webHidden/>
              </w:rPr>
              <w:fldChar w:fldCharType="end"/>
            </w:r>
          </w:hyperlink>
        </w:p>
        <w:p w14:paraId="185404EF" w14:textId="52D4213F" w:rsidR="00FF13B8" w:rsidRPr="00273870" w:rsidRDefault="003116FA" w:rsidP="00FF13B8">
          <w:pPr>
            <w:pStyle w:val="TOC2"/>
            <w:rPr>
              <w:rFonts w:cstheme="minorBidi"/>
              <w:noProof/>
            </w:rPr>
          </w:pPr>
          <w:hyperlink w:anchor="_Toc138665560" w:history="1">
            <w:r w:rsidR="00FF13B8" w:rsidRPr="00273870">
              <w:rPr>
                <w:rStyle w:val="Hyperlink"/>
                <w:rFonts w:ascii="Garamond" w:hAnsi="Garamond"/>
                <w:noProof/>
                <w:color w:val="auto"/>
              </w:rPr>
              <w:t>Section 2.5: Economic-Financial Dimension of Sustainability</w:t>
            </w:r>
            <w:r w:rsidR="00FF13B8" w:rsidRPr="00273870">
              <w:rPr>
                <w:noProof/>
                <w:webHidden/>
              </w:rPr>
              <w:tab/>
            </w:r>
            <w:r w:rsidR="00FF13B8" w:rsidRPr="00273870">
              <w:rPr>
                <w:noProof/>
                <w:webHidden/>
              </w:rPr>
              <w:fldChar w:fldCharType="begin"/>
            </w:r>
            <w:r w:rsidR="00FF13B8" w:rsidRPr="00273870">
              <w:rPr>
                <w:noProof/>
                <w:webHidden/>
              </w:rPr>
              <w:instrText xml:space="preserve"> PAGEREF _Toc138665560 \h </w:instrText>
            </w:r>
            <w:r w:rsidR="00FF13B8" w:rsidRPr="00273870">
              <w:rPr>
                <w:noProof/>
                <w:webHidden/>
              </w:rPr>
            </w:r>
            <w:r w:rsidR="00FF13B8" w:rsidRPr="00273870">
              <w:rPr>
                <w:noProof/>
                <w:webHidden/>
              </w:rPr>
              <w:fldChar w:fldCharType="separate"/>
            </w:r>
            <w:r w:rsidR="00574A0D">
              <w:rPr>
                <w:noProof/>
                <w:webHidden/>
              </w:rPr>
              <w:t>7</w:t>
            </w:r>
            <w:r w:rsidR="00FF13B8" w:rsidRPr="00273870">
              <w:rPr>
                <w:noProof/>
                <w:webHidden/>
              </w:rPr>
              <w:fldChar w:fldCharType="end"/>
            </w:r>
          </w:hyperlink>
        </w:p>
        <w:p w14:paraId="6A4E039D" w14:textId="48066D96" w:rsidR="00FF13B8" w:rsidRPr="00273870" w:rsidRDefault="003116FA" w:rsidP="00FF13B8">
          <w:pPr>
            <w:pStyle w:val="TOC1"/>
            <w:tabs>
              <w:tab w:val="right" w:leader="dot" w:pos="9062"/>
            </w:tabs>
            <w:rPr>
              <w:rFonts w:cstheme="minorBidi"/>
              <w:noProof/>
            </w:rPr>
          </w:pPr>
          <w:hyperlink w:anchor="_Toc138665561" w:history="1">
            <w:r w:rsidR="00FF13B8" w:rsidRPr="00273870">
              <w:rPr>
                <w:rStyle w:val="Hyperlink"/>
                <w:rFonts w:ascii="Garamond" w:hAnsi="Garamond"/>
                <w:noProof/>
                <w:color w:val="auto"/>
              </w:rPr>
              <w:t>Section 3: Data and Methodology</w:t>
            </w:r>
            <w:r w:rsidR="00FF13B8" w:rsidRPr="00273870">
              <w:rPr>
                <w:noProof/>
                <w:webHidden/>
              </w:rPr>
              <w:tab/>
            </w:r>
            <w:r w:rsidR="00FF13B8" w:rsidRPr="00273870">
              <w:rPr>
                <w:noProof/>
                <w:webHidden/>
              </w:rPr>
              <w:fldChar w:fldCharType="begin"/>
            </w:r>
            <w:r w:rsidR="00FF13B8" w:rsidRPr="00273870">
              <w:rPr>
                <w:noProof/>
                <w:webHidden/>
              </w:rPr>
              <w:instrText xml:space="preserve"> PAGEREF _Toc138665561 \h </w:instrText>
            </w:r>
            <w:r w:rsidR="00FF13B8" w:rsidRPr="00273870">
              <w:rPr>
                <w:noProof/>
                <w:webHidden/>
              </w:rPr>
            </w:r>
            <w:r w:rsidR="00FF13B8" w:rsidRPr="00273870">
              <w:rPr>
                <w:noProof/>
                <w:webHidden/>
              </w:rPr>
              <w:fldChar w:fldCharType="separate"/>
            </w:r>
            <w:r w:rsidR="00574A0D">
              <w:rPr>
                <w:noProof/>
                <w:webHidden/>
              </w:rPr>
              <w:t>8</w:t>
            </w:r>
            <w:r w:rsidR="00FF13B8" w:rsidRPr="00273870">
              <w:rPr>
                <w:noProof/>
                <w:webHidden/>
              </w:rPr>
              <w:fldChar w:fldCharType="end"/>
            </w:r>
          </w:hyperlink>
        </w:p>
        <w:p w14:paraId="4DED801E" w14:textId="4405BCEB" w:rsidR="00FF13B8" w:rsidRPr="00273870" w:rsidRDefault="003116FA" w:rsidP="00FF13B8">
          <w:pPr>
            <w:pStyle w:val="TOC2"/>
            <w:rPr>
              <w:rFonts w:cstheme="minorBidi"/>
              <w:noProof/>
            </w:rPr>
          </w:pPr>
          <w:hyperlink w:anchor="_Toc138665562" w:history="1">
            <w:r w:rsidR="00FF13B8" w:rsidRPr="00273870">
              <w:rPr>
                <w:rStyle w:val="Hyperlink"/>
                <w:rFonts w:ascii="Garamond" w:hAnsi="Garamond"/>
                <w:noProof/>
                <w:color w:val="auto"/>
              </w:rPr>
              <w:t>Section 3.1: Housing-specific Data</w:t>
            </w:r>
            <w:r w:rsidR="00FF13B8" w:rsidRPr="00273870">
              <w:rPr>
                <w:noProof/>
                <w:webHidden/>
              </w:rPr>
              <w:tab/>
            </w:r>
            <w:r w:rsidR="00FF13B8" w:rsidRPr="00273870">
              <w:rPr>
                <w:noProof/>
                <w:webHidden/>
              </w:rPr>
              <w:fldChar w:fldCharType="begin"/>
            </w:r>
            <w:r w:rsidR="00FF13B8" w:rsidRPr="00273870">
              <w:rPr>
                <w:noProof/>
                <w:webHidden/>
              </w:rPr>
              <w:instrText xml:space="preserve"> PAGEREF _Toc138665562 \h </w:instrText>
            </w:r>
            <w:r w:rsidR="00FF13B8" w:rsidRPr="00273870">
              <w:rPr>
                <w:noProof/>
                <w:webHidden/>
              </w:rPr>
            </w:r>
            <w:r w:rsidR="00FF13B8" w:rsidRPr="00273870">
              <w:rPr>
                <w:noProof/>
                <w:webHidden/>
              </w:rPr>
              <w:fldChar w:fldCharType="separate"/>
            </w:r>
            <w:r w:rsidR="00574A0D">
              <w:rPr>
                <w:noProof/>
                <w:webHidden/>
              </w:rPr>
              <w:t>9</w:t>
            </w:r>
            <w:r w:rsidR="00FF13B8" w:rsidRPr="00273870">
              <w:rPr>
                <w:noProof/>
                <w:webHidden/>
              </w:rPr>
              <w:fldChar w:fldCharType="end"/>
            </w:r>
          </w:hyperlink>
        </w:p>
        <w:p w14:paraId="2B58CFD3" w14:textId="200981CC" w:rsidR="00FF13B8" w:rsidRPr="00273870" w:rsidRDefault="003116FA" w:rsidP="00FF13B8">
          <w:pPr>
            <w:pStyle w:val="TOC2"/>
            <w:rPr>
              <w:rFonts w:cstheme="minorBidi"/>
              <w:noProof/>
            </w:rPr>
          </w:pPr>
          <w:hyperlink w:anchor="_Toc138665563" w:history="1">
            <w:r w:rsidR="00FF13B8" w:rsidRPr="00273870">
              <w:rPr>
                <w:rStyle w:val="Hyperlink"/>
                <w:rFonts w:ascii="Garamond" w:eastAsia="Times New Roman" w:hAnsi="Garamond"/>
                <w:noProof/>
                <w:color w:val="auto"/>
              </w:rPr>
              <w:t>Section 3.2: Sustainability Data</w:t>
            </w:r>
            <w:r w:rsidR="00FF13B8" w:rsidRPr="00273870">
              <w:rPr>
                <w:noProof/>
                <w:webHidden/>
              </w:rPr>
              <w:tab/>
            </w:r>
            <w:r w:rsidR="00FF13B8" w:rsidRPr="00273870">
              <w:rPr>
                <w:noProof/>
                <w:webHidden/>
              </w:rPr>
              <w:fldChar w:fldCharType="begin"/>
            </w:r>
            <w:r w:rsidR="00FF13B8" w:rsidRPr="00273870">
              <w:rPr>
                <w:noProof/>
                <w:webHidden/>
              </w:rPr>
              <w:instrText xml:space="preserve"> PAGEREF _Toc138665563 \h </w:instrText>
            </w:r>
            <w:r w:rsidR="00FF13B8" w:rsidRPr="00273870">
              <w:rPr>
                <w:noProof/>
                <w:webHidden/>
              </w:rPr>
            </w:r>
            <w:r w:rsidR="00FF13B8" w:rsidRPr="00273870">
              <w:rPr>
                <w:noProof/>
                <w:webHidden/>
              </w:rPr>
              <w:fldChar w:fldCharType="separate"/>
            </w:r>
            <w:r w:rsidR="00574A0D">
              <w:rPr>
                <w:noProof/>
                <w:webHidden/>
              </w:rPr>
              <w:t>13</w:t>
            </w:r>
            <w:r w:rsidR="00FF13B8" w:rsidRPr="00273870">
              <w:rPr>
                <w:noProof/>
                <w:webHidden/>
              </w:rPr>
              <w:fldChar w:fldCharType="end"/>
            </w:r>
          </w:hyperlink>
        </w:p>
        <w:p w14:paraId="09298BBA" w14:textId="03051330" w:rsidR="00FF13B8" w:rsidRPr="00273870" w:rsidRDefault="003116FA" w:rsidP="00FF13B8">
          <w:pPr>
            <w:pStyle w:val="TOC2"/>
            <w:rPr>
              <w:rFonts w:cstheme="minorBidi"/>
              <w:noProof/>
            </w:rPr>
          </w:pPr>
          <w:hyperlink w:anchor="_Toc138665564" w:history="1">
            <w:r w:rsidR="00FF13B8" w:rsidRPr="00273870">
              <w:rPr>
                <w:rStyle w:val="Hyperlink"/>
                <w:rFonts w:ascii="Garamond" w:hAnsi="Garamond"/>
                <w:noProof/>
                <w:color w:val="auto"/>
              </w:rPr>
              <w:t>Section 3.3: Valuation Models</w:t>
            </w:r>
            <w:r w:rsidR="00FF13B8" w:rsidRPr="00273870">
              <w:rPr>
                <w:noProof/>
                <w:webHidden/>
              </w:rPr>
              <w:tab/>
            </w:r>
            <w:r w:rsidR="00FF13B8" w:rsidRPr="00273870">
              <w:rPr>
                <w:noProof/>
                <w:webHidden/>
              </w:rPr>
              <w:fldChar w:fldCharType="begin"/>
            </w:r>
            <w:r w:rsidR="00FF13B8" w:rsidRPr="00273870">
              <w:rPr>
                <w:noProof/>
                <w:webHidden/>
              </w:rPr>
              <w:instrText xml:space="preserve"> PAGEREF _Toc138665564 \h </w:instrText>
            </w:r>
            <w:r w:rsidR="00FF13B8" w:rsidRPr="00273870">
              <w:rPr>
                <w:noProof/>
                <w:webHidden/>
              </w:rPr>
            </w:r>
            <w:r w:rsidR="00FF13B8" w:rsidRPr="00273870">
              <w:rPr>
                <w:noProof/>
                <w:webHidden/>
              </w:rPr>
              <w:fldChar w:fldCharType="separate"/>
            </w:r>
            <w:r w:rsidR="00574A0D">
              <w:rPr>
                <w:noProof/>
                <w:webHidden/>
              </w:rPr>
              <w:t>18</w:t>
            </w:r>
            <w:r w:rsidR="00FF13B8" w:rsidRPr="00273870">
              <w:rPr>
                <w:noProof/>
                <w:webHidden/>
              </w:rPr>
              <w:fldChar w:fldCharType="end"/>
            </w:r>
          </w:hyperlink>
        </w:p>
        <w:p w14:paraId="19E20948" w14:textId="6351BE38" w:rsidR="00FF13B8" w:rsidRPr="00273870" w:rsidRDefault="003116FA" w:rsidP="00FF13B8">
          <w:pPr>
            <w:pStyle w:val="TOC2"/>
            <w:rPr>
              <w:rFonts w:cstheme="minorBidi"/>
              <w:noProof/>
            </w:rPr>
          </w:pPr>
          <w:hyperlink w:anchor="_Toc138665565" w:history="1">
            <w:r w:rsidR="00FF13B8" w:rsidRPr="00273870">
              <w:rPr>
                <w:rStyle w:val="Hyperlink"/>
                <w:rFonts w:ascii="Garamond" w:hAnsi="Garamond"/>
                <w:noProof/>
                <w:color w:val="auto"/>
              </w:rPr>
              <w:t xml:space="preserve">Section 3.4: Visualization of the Results by a Geographical Map </w:t>
            </w:r>
            <w:r w:rsidR="00FF13B8" w:rsidRPr="00273870">
              <w:rPr>
                <w:noProof/>
                <w:webHidden/>
              </w:rPr>
              <w:tab/>
            </w:r>
            <w:r w:rsidR="00FF13B8" w:rsidRPr="00273870">
              <w:rPr>
                <w:noProof/>
                <w:webHidden/>
              </w:rPr>
              <w:fldChar w:fldCharType="begin"/>
            </w:r>
            <w:r w:rsidR="00FF13B8" w:rsidRPr="00273870">
              <w:rPr>
                <w:noProof/>
                <w:webHidden/>
              </w:rPr>
              <w:instrText xml:space="preserve"> PAGEREF _Toc138665565 \h </w:instrText>
            </w:r>
            <w:r w:rsidR="00FF13B8" w:rsidRPr="00273870">
              <w:rPr>
                <w:noProof/>
                <w:webHidden/>
              </w:rPr>
            </w:r>
            <w:r w:rsidR="00FF13B8" w:rsidRPr="00273870">
              <w:rPr>
                <w:noProof/>
                <w:webHidden/>
              </w:rPr>
              <w:fldChar w:fldCharType="separate"/>
            </w:r>
            <w:r w:rsidR="00574A0D">
              <w:rPr>
                <w:noProof/>
                <w:webHidden/>
              </w:rPr>
              <w:t>23</w:t>
            </w:r>
            <w:r w:rsidR="00FF13B8" w:rsidRPr="00273870">
              <w:rPr>
                <w:noProof/>
                <w:webHidden/>
              </w:rPr>
              <w:fldChar w:fldCharType="end"/>
            </w:r>
          </w:hyperlink>
        </w:p>
        <w:p w14:paraId="0F8AD72A" w14:textId="5B760B06" w:rsidR="00FF13B8" w:rsidRPr="00273870" w:rsidRDefault="003116FA" w:rsidP="00FF13B8">
          <w:pPr>
            <w:pStyle w:val="TOC1"/>
            <w:tabs>
              <w:tab w:val="right" w:leader="dot" w:pos="9062"/>
            </w:tabs>
            <w:rPr>
              <w:rFonts w:cstheme="minorBidi"/>
              <w:noProof/>
            </w:rPr>
          </w:pPr>
          <w:hyperlink w:anchor="_Toc138665566" w:history="1">
            <w:r w:rsidR="00FF13B8" w:rsidRPr="00273870">
              <w:rPr>
                <w:rStyle w:val="Hyperlink"/>
                <w:rFonts w:ascii="Garamond" w:hAnsi="Garamond"/>
                <w:noProof/>
                <w:color w:val="auto"/>
              </w:rPr>
              <w:t>Section 4: Results</w:t>
            </w:r>
            <w:r w:rsidR="00FF13B8" w:rsidRPr="00273870">
              <w:rPr>
                <w:noProof/>
                <w:webHidden/>
              </w:rPr>
              <w:tab/>
            </w:r>
            <w:r w:rsidR="00FF13B8" w:rsidRPr="00273870">
              <w:rPr>
                <w:noProof/>
                <w:webHidden/>
              </w:rPr>
              <w:fldChar w:fldCharType="begin"/>
            </w:r>
            <w:r w:rsidR="00FF13B8" w:rsidRPr="00273870">
              <w:rPr>
                <w:noProof/>
                <w:webHidden/>
              </w:rPr>
              <w:instrText xml:space="preserve"> PAGEREF _Toc138665566 \h </w:instrText>
            </w:r>
            <w:r w:rsidR="00FF13B8" w:rsidRPr="00273870">
              <w:rPr>
                <w:noProof/>
                <w:webHidden/>
              </w:rPr>
            </w:r>
            <w:r w:rsidR="00FF13B8" w:rsidRPr="00273870">
              <w:rPr>
                <w:noProof/>
                <w:webHidden/>
              </w:rPr>
              <w:fldChar w:fldCharType="separate"/>
            </w:r>
            <w:r w:rsidR="00574A0D">
              <w:rPr>
                <w:noProof/>
                <w:webHidden/>
              </w:rPr>
              <w:t>28</w:t>
            </w:r>
            <w:r w:rsidR="00FF13B8" w:rsidRPr="00273870">
              <w:rPr>
                <w:noProof/>
                <w:webHidden/>
              </w:rPr>
              <w:fldChar w:fldCharType="end"/>
            </w:r>
          </w:hyperlink>
        </w:p>
        <w:p w14:paraId="5C6D2F16" w14:textId="0A9E0EED" w:rsidR="00FF13B8" w:rsidRPr="00273870" w:rsidRDefault="003116FA" w:rsidP="00FF13B8">
          <w:pPr>
            <w:pStyle w:val="TOC2"/>
            <w:rPr>
              <w:rFonts w:cstheme="minorBidi"/>
              <w:noProof/>
            </w:rPr>
          </w:pPr>
          <w:hyperlink w:anchor="_Toc138665567" w:history="1">
            <w:r w:rsidR="00FF13B8" w:rsidRPr="00273870">
              <w:rPr>
                <w:rStyle w:val="Hyperlink"/>
                <w:rFonts w:ascii="Garamond" w:hAnsi="Garamond"/>
                <w:noProof/>
                <w:color w:val="auto"/>
              </w:rPr>
              <w:t>Section 4.1: Results of the pricing models</w:t>
            </w:r>
            <w:r w:rsidR="00FF13B8" w:rsidRPr="00273870">
              <w:rPr>
                <w:noProof/>
                <w:webHidden/>
              </w:rPr>
              <w:tab/>
            </w:r>
            <w:r w:rsidR="00FF13B8" w:rsidRPr="00273870">
              <w:rPr>
                <w:noProof/>
                <w:webHidden/>
              </w:rPr>
              <w:fldChar w:fldCharType="begin"/>
            </w:r>
            <w:r w:rsidR="00FF13B8" w:rsidRPr="00273870">
              <w:rPr>
                <w:noProof/>
                <w:webHidden/>
              </w:rPr>
              <w:instrText xml:space="preserve"> PAGEREF _Toc138665567 \h </w:instrText>
            </w:r>
            <w:r w:rsidR="00FF13B8" w:rsidRPr="00273870">
              <w:rPr>
                <w:noProof/>
                <w:webHidden/>
              </w:rPr>
            </w:r>
            <w:r w:rsidR="00FF13B8" w:rsidRPr="00273870">
              <w:rPr>
                <w:noProof/>
                <w:webHidden/>
              </w:rPr>
              <w:fldChar w:fldCharType="separate"/>
            </w:r>
            <w:r w:rsidR="00574A0D">
              <w:rPr>
                <w:noProof/>
                <w:webHidden/>
              </w:rPr>
              <w:t>29</w:t>
            </w:r>
            <w:r w:rsidR="00FF13B8" w:rsidRPr="00273870">
              <w:rPr>
                <w:noProof/>
                <w:webHidden/>
              </w:rPr>
              <w:fldChar w:fldCharType="end"/>
            </w:r>
          </w:hyperlink>
        </w:p>
        <w:p w14:paraId="63B44E1C" w14:textId="0298D5F4" w:rsidR="00FF13B8" w:rsidRPr="00273870" w:rsidRDefault="003116FA" w:rsidP="00FF13B8">
          <w:pPr>
            <w:pStyle w:val="TOC3"/>
            <w:tabs>
              <w:tab w:val="right" w:leader="dot" w:pos="9062"/>
            </w:tabs>
            <w:rPr>
              <w:rFonts w:cstheme="minorBidi"/>
              <w:noProof/>
            </w:rPr>
          </w:pPr>
          <w:hyperlink w:anchor="_Toc138665568" w:history="1">
            <w:r w:rsidR="00FF13B8" w:rsidRPr="00273870">
              <w:rPr>
                <w:rStyle w:val="Hyperlink"/>
                <w:rFonts w:ascii="Garamond" w:hAnsi="Garamond"/>
                <w:noProof/>
                <w:color w:val="auto"/>
              </w:rPr>
              <w:t>Section 4.1.1: Probit Model Heckman:</w:t>
            </w:r>
            <w:r w:rsidR="00FF13B8" w:rsidRPr="00273870">
              <w:rPr>
                <w:noProof/>
                <w:webHidden/>
              </w:rPr>
              <w:tab/>
            </w:r>
            <w:r w:rsidR="00FF13B8" w:rsidRPr="00273870">
              <w:rPr>
                <w:noProof/>
                <w:webHidden/>
              </w:rPr>
              <w:fldChar w:fldCharType="begin"/>
            </w:r>
            <w:r w:rsidR="00FF13B8" w:rsidRPr="00273870">
              <w:rPr>
                <w:noProof/>
                <w:webHidden/>
              </w:rPr>
              <w:instrText xml:space="preserve"> PAGEREF _Toc138665568 \h </w:instrText>
            </w:r>
            <w:r w:rsidR="00FF13B8" w:rsidRPr="00273870">
              <w:rPr>
                <w:noProof/>
                <w:webHidden/>
              </w:rPr>
            </w:r>
            <w:r w:rsidR="00FF13B8" w:rsidRPr="00273870">
              <w:rPr>
                <w:noProof/>
                <w:webHidden/>
              </w:rPr>
              <w:fldChar w:fldCharType="separate"/>
            </w:r>
            <w:r w:rsidR="00574A0D">
              <w:rPr>
                <w:noProof/>
                <w:webHidden/>
              </w:rPr>
              <w:t>29</w:t>
            </w:r>
            <w:r w:rsidR="00FF13B8" w:rsidRPr="00273870">
              <w:rPr>
                <w:noProof/>
                <w:webHidden/>
              </w:rPr>
              <w:fldChar w:fldCharType="end"/>
            </w:r>
          </w:hyperlink>
        </w:p>
        <w:p w14:paraId="17257053" w14:textId="0F974119" w:rsidR="00FF13B8" w:rsidRPr="00273870" w:rsidRDefault="003116FA" w:rsidP="00FF13B8">
          <w:pPr>
            <w:pStyle w:val="TOC3"/>
            <w:tabs>
              <w:tab w:val="right" w:leader="dot" w:pos="9062"/>
            </w:tabs>
            <w:rPr>
              <w:rFonts w:cstheme="minorBidi"/>
              <w:noProof/>
            </w:rPr>
          </w:pPr>
          <w:hyperlink w:anchor="_Toc138665569" w:history="1">
            <w:r w:rsidR="00FF13B8" w:rsidRPr="00273870">
              <w:rPr>
                <w:rStyle w:val="Hyperlink"/>
                <w:rFonts w:ascii="Garamond" w:hAnsi="Garamond"/>
                <w:noProof/>
                <w:color w:val="auto"/>
              </w:rPr>
              <w:t>Section 4.1.2: Model 1: Housing-Specific Variables</w:t>
            </w:r>
            <w:r w:rsidR="00FF13B8" w:rsidRPr="00273870">
              <w:rPr>
                <w:noProof/>
                <w:webHidden/>
              </w:rPr>
              <w:tab/>
            </w:r>
            <w:r w:rsidR="00FF13B8" w:rsidRPr="00273870">
              <w:rPr>
                <w:noProof/>
                <w:webHidden/>
              </w:rPr>
              <w:fldChar w:fldCharType="begin"/>
            </w:r>
            <w:r w:rsidR="00FF13B8" w:rsidRPr="00273870">
              <w:rPr>
                <w:noProof/>
                <w:webHidden/>
              </w:rPr>
              <w:instrText xml:space="preserve"> PAGEREF _Toc138665569 \h </w:instrText>
            </w:r>
            <w:r w:rsidR="00FF13B8" w:rsidRPr="00273870">
              <w:rPr>
                <w:noProof/>
                <w:webHidden/>
              </w:rPr>
            </w:r>
            <w:r w:rsidR="00FF13B8" w:rsidRPr="00273870">
              <w:rPr>
                <w:noProof/>
                <w:webHidden/>
              </w:rPr>
              <w:fldChar w:fldCharType="separate"/>
            </w:r>
            <w:r w:rsidR="00574A0D">
              <w:rPr>
                <w:noProof/>
                <w:webHidden/>
              </w:rPr>
              <w:t>30</w:t>
            </w:r>
            <w:r w:rsidR="00FF13B8" w:rsidRPr="00273870">
              <w:rPr>
                <w:noProof/>
                <w:webHidden/>
              </w:rPr>
              <w:fldChar w:fldCharType="end"/>
            </w:r>
          </w:hyperlink>
        </w:p>
        <w:p w14:paraId="1252E610" w14:textId="3A63A2B6" w:rsidR="00FF13B8" w:rsidRPr="00273870" w:rsidRDefault="003116FA" w:rsidP="00FF13B8">
          <w:pPr>
            <w:pStyle w:val="TOC3"/>
            <w:tabs>
              <w:tab w:val="right" w:leader="dot" w:pos="9062"/>
            </w:tabs>
            <w:rPr>
              <w:rFonts w:cstheme="minorBidi"/>
              <w:noProof/>
            </w:rPr>
          </w:pPr>
          <w:hyperlink w:anchor="_Toc138665570" w:history="1">
            <w:r w:rsidR="00FF13B8" w:rsidRPr="00273870">
              <w:rPr>
                <w:rStyle w:val="Hyperlink"/>
                <w:rFonts w:ascii="Garamond" w:hAnsi="Garamond"/>
                <w:noProof/>
                <w:color w:val="auto"/>
              </w:rPr>
              <w:t>Section 4.1:2: Model 2: Ecological Dimension of Sustainability</w:t>
            </w:r>
            <w:r w:rsidR="00FF13B8" w:rsidRPr="00273870">
              <w:rPr>
                <w:noProof/>
                <w:webHidden/>
              </w:rPr>
              <w:tab/>
            </w:r>
            <w:r w:rsidR="00FF13B8" w:rsidRPr="00273870">
              <w:rPr>
                <w:noProof/>
                <w:webHidden/>
              </w:rPr>
              <w:fldChar w:fldCharType="begin"/>
            </w:r>
            <w:r w:rsidR="00FF13B8" w:rsidRPr="00273870">
              <w:rPr>
                <w:noProof/>
                <w:webHidden/>
              </w:rPr>
              <w:instrText xml:space="preserve"> PAGEREF _Toc138665570 \h </w:instrText>
            </w:r>
            <w:r w:rsidR="00FF13B8" w:rsidRPr="00273870">
              <w:rPr>
                <w:noProof/>
                <w:webHidden/>
              </w:rPr>
            </w:r>
            <w:r w:rsidR="00FF13B8" w:rsidRPr="00273870">
              <w:rPr>
                <w:noProof/>
                <w:webHidden/>
              </w:rPr>
              <w:fldChar w:fldCharType="separate"/>
            </w:r>
            <w:r w:rsidR="00574A0D">
              <w:rPr>
                <w:noProof/>
                <w:webHidden/>
              </w:rPr>
              <w:t>33</w:t>
            </w:r>
            <w:r w:rsidR="00FF13B8" w:rsidRPr="00273870">
              <w:rPr>
                <w:noProof/>
                <w:webHidden/>
              </w:rPr>
              <w:fldChar w:fldCharType="end"/>
            </w:r>
          </w:hyperlink>
        </w:p>
        <w:p w14:paraId="1150B959" w14:textId="7152B3EB" w:rsidR="00FF13B8" w:rsidRPr="00273870" w:rsidRDefault="003116FA" w:rsidP="00FF13B8">
          <w:pPr>
            <w:pStyle w:val="TOC3"/>
            <w:tabs>
              <w:tab w:val="right" w:leader="dot" w:pos="9062"/>
            </w:tabs>
            <w:rPr>
              <w:rFonts w:cstheme="minorBidi"/>
              <w:noProof/>
            </w:rPr>
          </w:pPr>
          <w:hyperlink w:anchor="_Toc138665571" w:history="1">
            <w:r w:rsidR="00FF13B8" w:rsidRPr="00273870">
              <w:rPr>
                <w:rStyle w:val="Hyperlink"/>
                <w:rFonts w:ascii="Garamond" w:hAnsi="Garamond"/>
                <w:noProof/>
                <w:color w:val="auto"/>
              </w:rPr>
              <w:t>Section 4.1.3: Model 3: Environmental Dimension of Sustainability</w:t>
            </w:r>
            <w:r w:rsidR="00FF13B8" w:rsidRPr="00273870">
              <w:rPr>
                <w:noProof/>
                <w:webHidden/>
              </w:rPr>
              <w:tab/>
            </w:r>
            <w:r w:rsidR="00FF13B8" w:rsidRPr="00273870">
              <w:rPr>
                <w:noProof/>
                <w:webHidden/>
              </w:rPr>
              <w:fldChar w:fldCharType="begin"/>
            </w:r>
            <w:r w:rsidR="00FF13B8" w:rsidRPr="00273870">
              <w:rPr>
                <w:noProof/>
                <w:webHidden/>
              </w:rPr>
              <w:instrText xml:space="preserve"> PAGEREF _Toc138665571 \h </w:instrText>
            </w:r>
            <w:r w:rsidR="00FF13B8" w:rsidRPr="00273870">
              <w:rPr>
                <w:noProof/>
                <w:webHidden/>
              </w:rPr>
            </w:r>
            <w:r w:rsidR="00FF13B8" w:rsidRPr="00273870">
              <w:rPr>
                <w:noProof/>
                <w:webHidden/>
              </w:rPr>
              <w:fldChar w:fldCharType="separate"/>
            </w:r>
            <w:r w:rsidR="00574A0D">
              <w:rPr>
                <w:noProof/>
                <w:webHidden/>
              </w:rPr>
              <w:t>34</w:t>
            </w:r>
            <w:r w:rsidR="00FF13B8" w:rsidRPr="00273870">
              <w:rPr>
                <w:noProof/>
                <w:webHidden/>
              </w:rPr>
              <w:fldChar w:fldCharType="end"/>
            </w:r>
          </w:hyperlink>
        </w:p>
        <w:p w14:paraId="60E35463" w14:textId="6983F7AC" w:rsidR="00FF13B8" w:rsidRPr="00273870" w:rsidRDefault="003116FA" w:rsidP="00FF13B8">
          <w:pPr>
            <w:pStyle w:val="TOC3"/>
            <w:tabs>
              <w:tab w:val="right" w:leader="dot" w:pos="9062"/>
            </w:tabs>
            <w:rPr>
              <w:rFonts w:cstheme="minorBidi"/>
              <w:noProof/>
            </w:rPr>
          </w:pPr>
          <w:hyperlink w:anchor="_Toc138665572" w:history="1">
            <w:r w:rsidR="00FF13B8" w:rsidRPr="00273870">
              <w:rPr>
                <w:rStyle w:val="Hyperlink"/>
                <w:rFonts w:ascii="Garamond" w:hAnsi="Garamond"/>
                <w:noProof/>
                <w:color w:val="auto"/>
              </w:rPr>
              <w:t>Section 4.1.4: Model 4: Social Dimension of Sustainability</w:t>
            </w:r>
            <w:r w:rsidR="00FF13B8" w:rsidRPr="00273870">
              <w:rPr>
                <w:noProof/>
                <w:webHidden/>
              </w:rPr>
              <w:tab/>
            </w:r>
            <w:r w:rsidR="00FF13B8" w:rsidRPr="00273870">
              <w:rPr>
                <w:noProof/>
                <w:webHidden/>
              </w:rPr>
              <w:fldChar w:fldCharType="begin"/>
            </w:r>
            <w:r w:rsidR="00FF13B8" w:rsidRPr="00273870">
              <w:rPr>
                <w:noProof/>
                <w:webHidden/>
              </w:rPr>
              <w:instrText xml:space="preserve"> PAGEREF _Toc138665572 \h </w:instrText>
            </w:r>
            <w:r w:rsidR="00FF13B8" w:rsidRPr="00273870">
              <w:rPr>
                <w:noProof/>
                <w:webHidden/>
              </w:rPr>
            </w:r>
            <w:r w:rsidR="00FF13B8" w:rsidRPr="00273870">
              <w:rPr>
                <w:noProof/>
                <w:webHidden/>
              </w:rPr>
              <w:fldChar w:fldCharType="separate"/>
            </w:r>
            <w:r w:rsidR="00574A0D">
              <w:rPr>
                <w:noProof/>
                <w:webHidden/>
              </w:rPr>
              <w:t>36</w:t>
            </w:r>
            <w:r w:rsidR="00FF13B8" w:rsidRPr="00273870">
              <w:rPr>
                <w:noProof/>
                <w:webHidden/>
              </w:rPr>
              <w:fldChar w:fldCharType="end"/>
            </w:r>
          </w:hyperlink>
        </w:p>
        <w:p w14:paraId="0C2937A1" w14:textId="3B288EF5" w:rsidR="00FF13B8" w:rsidRPr="00273870" w:rsidRDefault="003116FA" w:rsidP="00FF13B8">
          <w:pPr>
            <w:pStyle w:val="TOC3"/>
            <w:tabs>
              <w:tab w:val="right" w:leader="dot" w:pos="9062"/>
            </w:tabs>
            <w:rPr>
              <w:rFonts w:cstheme="minorBidi"/>
              <w:noProof/>
            </w:rPr>
          </w:pPr>
          <w:hyperlink w:anchor="_Toc138665573" w:history="1">
            <w:r w:rsidR="00FF13B8" w:rsidRPr="00273870">
              <w:rPr>
                <w:rStyle w:val="Hyperlink"/>
                <w:rFonts w:ascii="Garamond" w:hAnsi="Garamond"/>
                <w:noProof/>
                <w:color w:val="auto"/>
              </w:rPr>
              <w:t>Section 4.1.5: Model 5: Cultural Dimension of Sustainability</w:t>
            </w:r>
            <w:r w:rsidR="00FF13B8" w:rsidRPr="00273870">
              <w:rPr>
                <w:noProof/>
                <w:webHidden/>
              </w:rPr>
              <w:tab/>
            </w:r>
            <w:r w:rsidR="00FF13B8" w:rsidRPr="00273870">
              <w:rPr>
                <w:noProof/>
                <w:webHidden/>
              </w:rPr>
              <w:fldChar w:fldCharType="begin"/>
            </w:r>
            <w:r w:rsidR="00FF13B8" w:rsidRPr="00273870">
              <w:rPr>
                <w:noProof/>
                <w:webHidden/>
              </w:rPr>
              <w:instrText xml:space="preserve"> PAGEREF _Toc138665573 \h </w:instrText>
            </w:r>
            <w:r w:rsidR="00FF13B8" w:rsidRPr="00273870">
              <w:rPr>
                <w:noProof/>
                <w:webHidden/>
              </w:rPr>
            </w:r>
            <w:r w:rsidR="00FF13B8" w:rsidRPr="00273870">
              <w:rPr>
                <w:noProof/>
                <w:webHidden/>
              </w:rPr>
              <w:fldChar w:fldCharType="separate"/>
            </w:r>
            <w:r w:rsidR="00574A0D">
              <w:rPr>
                <w:noProof/>
                <w:webHidden/>
              </w:rPr>
              <w:t>39</w:t>
            </w:r>
            <w:r w:rsidR="00FF13B8" w:rsidRPr="00273870">
              <w:rPr>
                <w:noProof/>
                <w:webHidden/>
              </w:rPr>
              <w:fldChar w:fldCharType="end"/>
            </w:r>
          </w:hyperlink>
        </w:p>
        <w:p w14:paraId="2447D0EA" w14:textId="7D19F9F4" w:rsidR="00FF13B8" w:rsidRPr="00273870" w:rsidRDefault="003116FA" w:rsidP="00FF13B8">
          <w:pPr>
            <w:pStyle w:val="TOC3"/>
            <w:tabs>
              <w:tab w:val="right" w:leader="dot" w:pos="9062"/>
            </w:tabs>
            <w:rPr>
              <w:rFonts w:cstheme="minorBidi"/>
              <w:noProof/>
            </w:rPr>
          </w:pPr>
          <w:hyperlink w:anchor="_Toc138665574" w:history="1">
            <w:r w:rsidR="00FF13B8" w:rsidRPr="00273870">
              <w:rPr>
                <w:rStyle w:val="Hyperlink"/>
                <w:rFonts w:ascii="Garamond" w:hAnsi="Garamond"/>
                <w:noProof/>
                <w:color w:val="auto"/>
              </w:rPr>
              <w:t>Section 4.1.6: Model 6: Economic-Financial Dimension of Sustainability</w:t>
            </w:r>
            <w:r w:rsidR="00FF13B8" w:rsidRPr="00273870">
              <w:rPr>
                <w:noProof/>
                <w:webHidden/>
              </w:rPr>
              <w:tab/>
            </w:r>
            <w:r w:rsidR="00FF13B8" w:rsidRPr="00273870">
              <w:rPr>
                <w:noProof/>
                <w:webHidden/>
              </w:rPr>
              <w:fldChar w:fldCharType="begin"/>
            </w:r>
            <w:r w:rsidR="00FF13B8" w:rsidRPr="00273870">
              <w:rPr>
                <w:noProof/>
                <w:webHidden/>
              </w:rPr>
              <w:instrText xml:space="preserve"> PAGEREF _Toc138665574 \h </w:instrText>
            </w:r>
            <w:r w:rsidR="00FF13B8" w:rsidRPr="00273870">
              <w:rPr>
                <w:noProof/>
                <w:webHidden/>
              </w:rPr>
            </w:r>
            <w:r w:rsidR="00FF13B8" w:rsidRPr="00273870">
              <w:rPr>
                <w:noProof/>
                <w:webHidden/>
              </w:rPr>
              <w:fldChar w:fldCharType="separate"/>
            </w:r>
            <w:r w:rsidR="00574A0D">
              <w:rPr>
                <w:noProof/>
                <w:webHidden/>
              </w:rPr>
              <w:t>40</w:t>
            </w:r>
            <w:r w:rsidR="00FF13B8" w:rsidRPr="00273870">
              <w:rPr>
                <w:noProof/>
                <w:webHidden/>
              </w:rPr>
              <w:fldChar w:fldCharType="end"/>
            </w:r>
          </w:hyperlink>
        </w:p>
        <w:p w14:paraId="72266809" w14:textId="7017E1B7" w:rsidR="00FF13B8" w:rsidRPr="00273870" w:rsidRDefault="003116FA" w:rsidP="00FF13B8">
          <w:pPr>
            <w:pStyle w:val="TOC3"/>
            <w:tabs>
              <w:tab w:val="right" w:leader="dot" w:pos="9062"/>
            </w:tabs>
            <w:rPr>
              <w:rFonts w:cstheme="minorBidi"/>
              <w:noProof/>
            </w:rPr>
          </w:pPr>
          <w:hyperlink w:anchor="_Toc138665575" w:history="1">
            <w:r w:rsidR="00FF13B8" w:rsidRPr="00273870">
              <w:rPr>
                <w:rStyle w:val="Hyperlink"/>
                <w:rFonts w:ascii="Garamond" w:hAnsi="Garamond"/>
                <w:noProof/>
                <w:color w:val="auto"/>
              </w:rPr>
              <w:t>Section 4.1.7: Model 7:  Every Dimension of Sustainability</w:t>
            </w:r>
            <w:r w:rsidR="00FF13B8" w:rsidRPr="00273870">
              <w:rPr>
                <w:noProof/>
                <w:webHidden/>
              </w:rPr>
              <w:tab/>
            </w:r>
            <w:r w:rsidR="00FF13B8" w:rsidRPr="00273870">
              <w:rPr>
                <w:noProof/>
                <w:webHidden/>
              </w:rPr>
              <w:fldChar w:fldCharType="begin"/>
            </w:r>
            <w:r w:rsidR="00FF13B8" w:rsidRPr="00273870">
              <w:rPr>
                <w:noProof/>
                <w:webHidden/>
              </w:rPr>
              <w:instrText xml:space="preserve"> PAGEREF _Toc138665575 \h </w:instrText>
            </w:r>
            <w:r w:rsidR="00FF13B8" w:rsidRPr="00273870">
              <w:rPr>
                <w:noProof/>
                <w:webHidden/>
              </w:rPr>
            </w:r>
            <w:r w:rsidR="00FF13B8" w:rsidRPr="00273870">
              <w:rPr>
                <w:noProof/>
                <w:webHidden/>
              </w:rPr>
              <w:fldChar w:fldCharType="separate"/>
            </w:r>
            <w:r w:rsidR="00574A0D">
              <w:rPr>
                <w:noProof/>
                <w:webHidden/>
              </w:rPr>
              <w:t>41</w:t>
            </w:r>
            <w:r w:rsidR="00FF13B8" w:rsidRPr="00273870">
              <w:rPr>
                <w:noProof/>
                <w:webHidden/>
              </w:rPr>
              <w:fldChar w:fldCharType="end"/>
            </w:r>
          </w:hyperlink>
        </w:p>
        <w:p w14:paraId="467228F7" w14:textId="5411B4FB" w:rsidR="00FF13B8" w:rsidRPr="00273870" w:rsidRDefault="003116FA" w:rsidP="00FF13B8">
          <w:pPr>
            <w:pStyle w:val="TOC2"/>
            <w:rPr>
              <w:rFonts w:cstheme="minorBidi"/>
              <w:noProof/>
            </w:rPr>
          </w:pPr>
          <w:hyperlink w:anchor="_Toc138665576" w:history="1">
            <w:r w:rsidR="00FF13B8" w:rsidRPr="00273870">
              <w:rPr>
                <w:rStyle w:val="Hyperlink"/>
                <w:rFonts w:ascii="Garamond" w:hAnsi="Garamond"/>
                <w:noProof/>
                <w:color w:val="auto"/>
              </w:rPr>
              <w:t>Section 4.2: Visualization of the Results by Demonstrative Maps</w:t>
            </w:r>
            <w:r w:rsidR="00FF13B8" w:rsidRPr="00273870">
              <w:rPr>
                <w:noProof/>
                <w:webHidden/>
              </w:rPr>
              <w:tab/>
            </w:r>
            <w:r w:rsidR="00FF13B8" w:rsidRPr="00273870">
              <w:rPr>
                <w:noProof/>
                <w:webHidden/>
              </w:rPr>
              <w:fldChar w:fldCharType="begin"/>
            </w:r>
            <w:r w:rsidR="00FF13B8" w:rsidRPr="00273870">
              <w:rPr>
                <w:noProof/>
                <w:webHidden/>
              </w:rPr>
              <w:instrText xml:space="preserve"> PAGEREF _Toc138665576 \h </w:instrText>
            </w:r>
            <w:r w:rsidR="00FF13B8" w:rsidRPr="00273870">
              <w:rPr>
                <w:noProof/>
                <w:webHidden/>
              </w:rPr>
            </w:r>
            <w:r w:rsidR="00FF13B8" w:rsidRPr="00273870">
              <w:rPr>
                <w:noProof/>
                <w:webHidden/>
              </w:rPr>
              <w:fldChar w:fldCharType="separate"/>
            </w:r>
            <w:r w:rsidR="00574A0D">
              <w:rPr>
                <w:noProof/>
                <w:webHidden/>
              </w:rPr>
              <w:t>45</w:t>
            </w:r>
            <w:r w:rsidR="00FF13B8" w:rsidRPr="00273870">
              <w:rPr>
                <w:noProof/>
                <w:webHidden/>
              </w:rPr>
              <w:fldChar w:fldCharType="end"/>
            </w:r>
          </w:hyperlink>
        </w:p>
        <w:p w14:paraId="51F266D0" w14:textId="03AB33C6" w:rsidR="00FF13B8" w:rsidRPr="00273870" w:rsidRDefault="003116FA" w:rsidP="00FF13B8">
          <w:pPr>
            <w:pStyle w:val="TOC3"/>
            <w:tabs>
              <w:tab w:val="right" w:leader="dot" w:pos="9062"/>
            </w:tabs>
            <w:rPr>
              <w:rFonts w:cstheme="minorBidi"/>
              <w:noProof/>
            </w:rPr>
          </w:pPr>
          <w:hyperlink w:anchor="_Toc138665578" w:history="1">
            <w:r w:rsidR="00FF13B8" w:rsidRPr="00273870">
              <w:rPr>
                <w:rStyle w:val="Hyperlink"/>
                <w:rFonts w:ascii="Garamond" w:hAnsi="Garamond"/>
                <w:noProof/>
                <w:color w:val="auto"/>
              </w:rPr>
              <w:t>Section 4.2.1: Demonstrative map 1</w:t>
            </w:r>
            <w:r w:rsidR="00FF13B8" w:rsidRPr="00273870">
              <w:rPr>
                <w:noProof/>
                <w:webHidden/>
              </w:rPr>
              <w:tab/>
            </w:r>
            <w:r w:rsidR="00FF13B8" w:rsidRPr="00273870">
              <w:rPr>
                <w:noProof/>
                <w:webHidden/>
              </w:rPr>
              <w:fldChar w:fldCharType="begin"/>
            </w:r>
            <w:r w:rsidR="00FF13B8" w:rsidRPr="00273870">
              <w:rPr>
                <w:noProof/>
                <w:webHidden/>
              </w:rPr>
              <w:instrText xml:space="preserve"> PAGEREF _Toc138665578 \h </w:instrText>
            </w:r>
            <w:r w:rsidR="00FF13B8" w:rsidRPr="00273870">
              <w:rPr>
                <w:noProof/>
                <w:webHidden/>
              </w:rPr>
            </w:r>
            <w:r w:rsidR="00FF13B8" w:rsidRPr="00273870">
              <w:rPr>
                <w:noProof/>
                <w:webHidden/>
              </w:rPr>
              <w:fldChar w:fldCharType="separate"/>
            </w:r>
            <w:r w:rsidR="00574A0D">
              <w:rPr>
                <w:noProof/>
                <w:webHidden/>
              </w:rPr>
              <w:t>45</w:t>
            </w:r>
            <w:r w:rsidR="00FF13B8" w:rsidRPr="00273870">
              <w:rPr>
                <w:noProof/>
                <w:webHidden/>
              </w:rPr>
              <w:fldChar w:fldCharType="end"/>
            </w:r>
          </w:hyperlink>
        </w:p>
        <w:p w14:paraId="6CB9C295" w14:textId="60FD2D6B" w:rsidR="00FF13B8" w:rsidRPr="00273870" w:rsidRDefault="003116FA" w:rsidP="00FF13B8">
          <w:pPr>
            <w:pStyle w:val="TOC3"/>
            <w:tabs>
              <w:tab w:val="right" w:leader="dot" w:pos="9062"/>
            </w:tabs>
            <w:rPr>
              <w:rFonts w:cstheme="minorBidi"/>
              <w:noProof/>
            </w:rPr>
          </w:pPr>
          <w:hyperlink w:anchor="_Toc138665580" w:history="1">
            <w:r w:rsidR="00FF13B8" w:rsidRPr="00273870">
              <w:rPr>
                <w:rStyle w:val="Hyperlink"/>
                <w:rFonts w:ascii="Garamond" w:hAnsi="Garamond"/>
                <w:noProof/>
                <w:color w:val="auto"/>
              </w:rPr>
              <w:t>Section 4.2.2: Demonstrative Map 2</w:t>
            </w:r>
            <w:r w:rsidR="00FF13B8" w:rsidRPr="00273870">
              <w:rPr>
                <w:noProof/>
                <w:webHidden/>
              </w:rPr>
              <w:tab/>
            </w:r>
            <w:r w:rsidR="00FF13B8" w:rsidRPr="00273870">
              <w:rPr>
                <w:noProof/>
                <w:webHidden/>
              </w:rPr>
              <w:fldChar w:fldCharType="begin"/>
            </w:r>
            <w:r w:rsidR="00FF13B8" w:rsidRPr="00273870">
              <w:rPr>
                <w:noProof/>
                <w:webHidden/>
              </w:rPr>
              <w:instrText xml:space="preserve"> PAGEREF _Toc138665580 \h </w:instrText>
            </w:r>
            <w:r w:rsidR="00FF13B8" w:rsidRPr="00273870">
              <w:rPr>
                <w:noProof/>
                <w:webHidden/>
              </w:rPr>
            </w:r>
            <w:r w:rsidR="00FF13B8" w:rsidRPr="00273870">
              <w:rPr>
                <w:noProof/>
                <w:webHidden/>
              </w:rPr>
              <w:fldChar w:fldCharType="separate"/>
            </w:r>
            <w:r w:rsidR="00574A0D">
              <w:rPr>
                <w:noProof/>
                <w:webHidden/>
              </w:rPr>
              <w:t>47</w:t>
            </w:r>
            <w:r w:rsidR="00FF13B8" w:rsidRPr="00273870">
              <w:rPr>
                <w:noProof/>
                <w:webHidden/>
              </w:rPr>
              <w:fldChar w:fldCharType="end"/>
            </w:r>
          </w:hyperlink>
        </w:p>
        <w:p w14:paraId="7488EF7C" w14:textId="05542C2F" w:rsidR="00FF13B8" w:rsidRPr="00273870" w:rsidRDefault="003116FA" w:rsidP="00FF13B8">
          <w:pPr>
            <w:pStyle w:val="TOC1"/>
            <w:tabs>
              <w:tab w:val="right" w:leader="dot" w:pos="9062"/>
            </w:tabs>
            <w:rPr>
              <w:rFonts w:cstheme="minorBidi"/>
              <w:noProof/>
            </w:rPr>
          </w:pPr>
          <w:hyperlink w:anchor="_Toc138665582" w:history="1">
            <w:r w:rsidR="00FF13B8" w:rsidRPr="00273870">
              <w:rPr>
                <w:rStyle w:val="Hyperlink"/>
                <w:rFonts w:ascii="Garamond" w:hAnsi="Garamond"/>
                <w:noProof/>
                <w:color w:val="auto"/>
              </w:rPr>
              <w:t>Section 5: Robustness</w:t>
            </w:r>
            <w:r w:rsidR="00FF13B8" w:rsidRPr="00273870">
              <w:rPr>
                <w:noProof/>
                <w:webHidden/>
              </w:rPr>
              <w:tab/>
            </w:r>
            <w:r w:rsidR="00FF13B8" w:rsidRPr="00273870">
              <w:rPr>
                <w:noProof/>
                <w:webHidden/>
              </w:rPr>
              <w:fldChar w:fldCharType="begin"/>
            </w:r>
            <w:r w:rsidR="00FF13B8" w:rsidRPr="00273870">
              <w:rPr>
                <w:noProof/>
                <w:webHidden/>
              </w:rPr>
              <w:instrText xml:space="preserve"> PAGEREF _Toc138665582 \h </w:instrText>
            </w:r>
            <w:r w:rsidR="00FF13B8" w:rsidRPr="00273870">
              <w:rPr>
                <w:noProof/>
                <w:webHidden/>
              </w:rPr>
            </w:r>
            <w:r w:rsidR="00FF13B8" w:rsidRPr="00273870">
              <w:rPr>
                <w:noProof/>
                <w:webHidden/>
              </w:rPr>
              <w:fldChar w:fldCharType="separate"/>
            </w:r>
            <w:r w:rsidR="00574A0D">
              <w:rPr>
                <w:noProof/>
                <w:webHidden/>
              </w:rPr>
              <w:t>50</w:t>
            </w:r>
            <w:r w:rsidR="00FF13B8" w:rsidRPr="00273870">
              <w:rPr>
                <w:noProof/>
                <w:webHidden/>
              </w:rPr>
              <w:fldChar w:fldCharType="end"/>
            </w:r>
          </w:hyperlink>
        </w:p>
        <w:p w14:paraId="44586FAB" w14:textId="6A5BDE91" w:rsidR="00FF13B8" w:rsidRPr="00273870" w:rsidRDefault="003116FA" w:rsidP="00FF13B8">
          <w:pPr>
            <w:pStyle w:val="TOC2"/>
            <w:rPr>
              <w:rFonts w:cstheme="minorBidi"/>
              <w:noProof/>
            </w:rPr>
          </w:pPr>
          <w:hyperlink w:anchor="_Toc138665583" w:history="1">
            <w:r w:rsidR="00FF13B8" w:rsidRPr="00273870">
              <w:rPr>
                <w:rStyle w:val="Hyperlink"/>
                <w:rFonts w:ascii="Garamond" w:hAnsi="Garamond"/>
                <w:noProof/>
                <w:color w:val="auto"/>
              </w:rPr>
              <w:t>Section 5.1: Robustness Pricing Models</w:t>
            </w:r>
            <w:r w:rsidR="00FF13B8" w:rsidRPr="00273870">
              <w:rPr>
                <w:noProof/>
                <w:webHidden/>
              </w:rPr>
              <w:tab/>
            </w:r>
            <w:r w:rsidR="00FF13B8" w:rsidRPr="00273870">
              <w:rPr>
                <w:noProof/>
                <w:webHidden/>
              </w:rPr>
              <w:fldChar w:fldCharType="begin"/>
            </w:r>
            <w:r w:rsidR="00FF13B8" w:rsidRPr="00273870">
              <w:rPr>
                <w:noProof/>
                <w:webHidden/>
              </w:rPr>
              <w:instrText xml:space="preserve"> PAGEREF _Toc138665583 \h </w:instrText>
            </w:r>
            <w:r w:rsidR="00FF13B8" w:rsidRPr="00273870">
              <w:rPr>
                <w:noProof/>
                <w:webHidden/>
              </w:rPr>
            </w:r>
            <w:r w:rsidR="00FF13B8" w:rsidRPr="00273870">
              <w:rPr>
                <w:noProof/>
                <w:webHidden/>
              </w:rPr>
              <w:fldChar w:fldCharType="separate"/>
            </w:r>
            <w:r w:rsidR="00574A0D">
              <w:rPr>
                <w:noProof/>
                <w:webHidden/>
              </w:rPr>
              <w:t>50</w:t>
            </w:r>
            <w:r w:rsidR="00FF13B8" w:rsidRPr="00273870">
              <w:rPr>
                <w:noProof/>
                <w:webHidden/>
              </w:rPr>
              <w:fldChar w:fldCharType="end"/>
            </w:r>
          </w:hyperlink>
        </w:p>
        <w:p w14:paraId="0FC0C446" w14:textId="12599566" w:rsidR="00FF13B8" w:rsidRPr="00273870" w:rsidRDefault="003116FA" w:rsidP="00FF13B8">
          <w:pPr>
            <w:pStyle w:val="TOC2"/>
            <w:rPr>
              <w:rFonts w:cstheme="minorBidi"/>
              <w:noProof/>
            </w:rPr>
          </w:pPr>
          <w:hyperlink w:anchor="_Toc138665584" w:history="1">
            <w:r w:rsidR="00FF13B8" w:rsidRPr="00273870">
              <w:rPr>
                <w:rStyle w:val="Hyperlink"/>
                <w:rFonts w:ascii="Garamond" w:hAnsi="Garamond"/>
                <w:noProof/>
                <w:color w:val="auto"/>
              </w:rPr>
              <w:t>Section 5.2: Robustness Demonstrative Maps</w:t>
            </w:r>
            <w:r w:rsidR="00FF13B8" w:rsidRPr="00273870">
              <w:rPr>
                <w:noProof/>
                <w:webHidden/>
              </w:rPr>
              <w:tab/>
            </w:r>
            <w:r w:rsidR="00FF13B8" w:rsidRPr="00273870">
              <w:rPr>
                <w:noProof/>
                <w:webHidden/>
              </w:rPr>
              <w:fldChar w:fldCharType="begin"/>
            </w:r>
            <w:r w:rsidR="00FF13B8" w:rsidRPr="00273870">
              <w:rPr>
                <w:noProof/>
                <w:webHidden/>
              </w:rPr>
              <w:instrText xml:space="preserve"> PAGEREF _Toc138665584 \h </w:instrText>
            </w:r>
            <w:r w:rsidR="00FF13B8" w:rsidRPr="00273870">
              <w:rPr>
                <w:noProof/>
                <w:webHidden/>
              </w:rPr>
            </w:r>
            <w:r w:rsidR="00FF13B8" w:rsidRPr="00273870">
              <w:rPr>
                <w:noProof/>
                <w:webHidden/>
              </w:rPr>
              <w:fldChar w:fldCharType="separate"/>
            </w:r>
            <w:r w:rsidR="00574A0D">
              <w:rPr>
                <w:noProof/>
                <w:webHidden/>
              </w:rPr>
              <w:t>52</w:t>
            </w:r>
            <w:r w:rsidR="00FF13B8" w:rsidRPr="00273870">
              <w:rPr>
                <w:noProof/>
                <w:webHidden/>
              </w:rPr>
              <w:fldChar w:fldCharType="end"/>
            </w:r>
          </w:hyperlink>
        </w:p>
        <w:p w14:paraId="71365A0A" w14:textId="24706DFC" w:rsidR="00FF13B8" w:rsidRPr="00273870" w:rsidRDefault="003116FA" w:rsidP="00FF13B8">
          <w:pPr>
            <w:pStyle w:val="TOC1"/>
            <w:tabs>
              <w:tab w:val="right" w:leader="dot" w:pos="9062"/>
            </w:tabs>
            <w:rPr>
              <w:rFonts w:cstheme="minorBidi"/>
              <w:noProof/>
            </w:rPr>
          </w:pPr>
          <w:hyperlink w:anchor="_Toc138665585" w:history="1">
            <w:r w:rsidR="00FF13B8" w:rsidRPr="00273870">
              <w:rPr>
                <w:rStyle w:val="Hyperlink"/>
                <w:rFonts w:ascii="Garamond" w:hAnsi="Garamond"/>
                <w:noProof/>
                <w:color w:val="auto"/>
              </w:rPr>
              <w:t>Section 6: Conclusion and Discussion</w:t>
            </w:r>
            <w:r w:rsidR="00FF13B8" w:rsidRPr="00273870">
              <w:rPr>
                <w:noProof/>
                <w:webHidden/>
              </w:rPr>
              <w:tab/>
            </w:r>
            <w:r w:rsidR="00FF13B8" w:rsidRPr="00273870">
              <w:rPr>
                <w:noProof/>
                <w:webHidden/>
              </w:rPr>
              <w:fldChar w:fldCharType="begin"/>
            </w:r>
            <w:r w:rsidR="00FF13B8" w:rsidRPr="00273870">
              <w:rPr>
                <w:noProof/>
                <w:webHidden/>
              </w:rPr>
              <w:instrText xml:space="preserve"> PAGEREF _Toc138665585 \h </w:instrText>
            </w:r>
            <w:r w:rsidR="00FF13B8" w:rsidRPr="00273870">
              <w:rPr>
                <w:noProof/>
                <w:webHidden/>
              </w:rPr>
            </w:r>
            <w:r w:rsidR="00FF13B8" w:rsidRPr="00273870">
              <w:rPr>
                <w:noProof/>
                <w:webHidden/>
              </w:rPr>
              <w:fldChar w:fldCharType="separate"/>
            </w:r>
            <w:r w:rsidR="00574A0D">
              <w:rPr>
                <w:noProof/>
                <w:webHidden/>
              </w:rPr>
              <w:t>53</w:t>
            </w:r>
            <w:r w:rsidR="00FF13B8" w:rsidRPr="00273870">
              <w:rPr>
                <w:noProof/>
                <w:webHidden/>
              </w:rPr>
              <w:fldChar w:fldCharType="end"/>
            </w:r>
          </w:hyperlink>
        </w:p>
        <w:p w14:paraId="4D291CB4" w14:textId="3A34A92E" w:rsidR="00FF13B8" w:rsidRPr="00273870" w:rsidRDefault="003116FA" w:rsidP="00FF13B8">
          <w:pPr>
            <w:pStyle w:val="TOC1"/>
            <w:tabs>
              <w:tab w:val="right" w:leader="dot" w:pos="9062"/>
            </w:tabs>
            <w:rPr>
              <w:rFonts w:cstheme="minorBidi"/>
              <w:noProof/>
            </w:rPr>
          </w:pPr>
          <w:hyperlink w:anchor="_Toc138665586" w:history="1">
            <w:r w:rsidR="00FF13B8" w:rsidRPr="00273870">
              <w:rPr>
                <w:rStyle w:val="Hyperlink"/>
                <w:rFonts w:ascii="Garamond" w:hAnsi="Garamond"/>
                <w:noProof/>
                <w:color w:val="auto"/>
              </w:rPr>
              <w:t>Section 7: Reference List</w:t>
            </w:r>
            <w:r w:rsidR="00FF13B8" w:rsidRPr="00273870">
              <w:rPr>
                <w:noProof/>
                <w:webHidden/>
              </w:rPr>
              <w:tab/>
            </w:r>
            <w:r w:rsidR="00FF13B8" w:rsidRPr="00273870">
              <w:rPr>
                <w:noProof/>
                <w:webHidden/>
              </w:rPr>
              <w:fldChar w:fldCharType="begin"/>
            </w:r>
            <w:r w:rsidR="00FF13B8" w:rsidRPr="00273870">
              <w:rPr>
                <w:noProof/>
                <w:webHidden/>
              </w:rPr>
              <w:instrText xml:space="preserve"> PAGEREF _Toc138665586 \h </w:instrText>
            </w:r>
            <w:r w:rsidR="00FF13B8" w:rsidRPr="00273870">
              <w:rPr>
                <w:noProof/>
                <w:webHidden/>
              </w:rPr>
            </w:r>
            <w:r w:rsidR="00FF13B8" w:rsidRPr="00273870">
              <w:rPr>
                <w:noProof/>
                <w:webHidden/>
              </w:rPr>
              <w:fldChar w:fldCharType="separate"/>
            </w:r>
            <w:r w:rsidR="00574A0D">
              <w:rPr>
                <w:noProof/>
                <w:webHidden/>
              </w:rPr>
              <w:t>56</w:t>
            </w:r>
            <w:r w:rsidR="00FF13B8" w:rsidRPr="00273870">
              <w:rPr>
                <w:noProof/>
                <w:webHidden/>
              </w:rPr>
              <w:fldChar w:fldCharType="end"/>
            </w:r>
          </w:hyperlink>
        </w:p>
        <w:p w14:paraId="3D3F14F6" w14:textId="47E4F280" w:rsidR="00FF13B8" w:rsidRPr="00273870" w:rsidRDefault="003116FA" w:rsidP="00FF13B8">
          <w:pPr>
            <w:pStyle w:val="TOC1"/>
            <w:tabs>
              <w:tab w:val="right" w:leader="dot" w:pos="9062"/>
            </w:tabs>
            <w:rPr>
              <w:rFonts w:cstheme="minorBidi"/>
              <w:noProof/>
            </w:rPr>
          </w:pPr>
          <w:hyperlink w:anchor="_Toc138665587" w:history="1">
            <w:r w:rsidR="00FF13B8" w:rsidRPr="00273870">
              <w:rPr>
                <w:rStyle w:val="Hyperlink"/>
                <w:rFonts w:ascii="Garamond" w:hAnsi="Garamond"/>
                <w:noProof/>
                <w:color w:val="auto"/>
              </w:rPr>
              <w:t>Section 8: Appendix</w:t>
            </w:r>
            <w:r w:rsidR="00FF13B8" w:rsidRPr="00273870">
              <w:rPr>
                <w:noProof/>
                <w:webHidden/>
              </w:rPr>
              <w:tab/>
            </w:r>
            <w:r w:rsidR="00FF13B8" w:rsidRPr="00273870">
              <w:rPr>
                <w:noProof/>
                <w:webHidden/>
              </w:rPr>
              <w:fldChar w:fldCharType="begin"/>
            </w:r>
            <w:r w:rsidR="00FF13B8" w:rsidRPr="00273870">
              <w:rPr>
                <w:noProof/>
                <w:webHidden/>
              </w:rPr>
              <w:instrText xml:space="preserve"> PAGEREF _Toc138665587 \h </w:instrText>
            </w:r>
            <w:r w:rsidR="00FF13B8" w:rsidRPr="00273870">
              <w:rPr>
                <w:noProof/>
                <w:webHidden/>
              </w:rPr>
            </w:r>
            <w:r w:rsidR="00FF13B8" w:rsidRPr="00273870">
              <w:rPr>
                <w:noProof/>
                <w:webHidden/>
              </w:rPr>
              <w:fldChar w:fldCharType="separate"/>
            </w:r>
            <w:r w:rsidR="00574A0D">
              <w:rPr>
                <w:noProof/>
                <w:webHidden/>
              </w:rPr>
              <w:t>60</w:t>
            </w:r>
            <w:r w:rsidR="00FF13B8" w:rsidRPr="00273870">
              <w:rPr>
                <w:noProof/>
                <w:webHidden/>
              </w:rPr>
              <w:fldChar w:fldCharType="end"/>
            </w:r>
          </w:hyperlink>
        </w:p>
        <w:p w14:paraId="33DEDD2B" w14:textId="3813E69A" w:rsidR="00CE2190" w:rsidRPr="00273870" w:rsidRDefault="00CE2190" w:rsidP="00FF13B8">
          <w:pPr>
            <w:rPr>
              <w:rFonts w:ascii="Garamond" w:hAnsi="Garamond" w:cs="Arial"/>
              <w:noProof/>
            </w:rPr>
          </w:pPr>
          <w:r w:rsidRPr="00273870">
            <w:rPr>
              <w:rFonts w:ascii="Garamond" w:hAnsi="Garamond" w:cs="Times New Roman"/>
              <w:noProof/>
            </w:rPr>
            <w:lastRenderedPageBreak/>
            <w:fldChar w:fldCharType="end"/>
          </w:r>
        </w:p>
      </w:sdtContent>
    </w:sdt>
    <w:p w14:paraId="6D6694B8" w14:textId="77777777" w:rsidR="00FF13B8" w:rsidRPr="00273870" w:rsidRDefault="00FF13B8" w:rsidP="00FF13B8">
      <w:pPr>
        <w:rPr>
          <w:rFonts w:ascii="Garamond" w:hAnsi="Garamond" w:cs="Arial"/>
          <w:b/>
          <w:bCs/>
          <w:sz w:val="32"/>
          <w:szCs w:val="32"/>
        </w:rPr>
      </w:pPr>
      <w:r w:rsidRPr="00273870">
        <w:rPr>
          <w:rFonts w:ascii="Garamond" w:hAnsi="Garamond" w:cs="Arial"/>
          <w:b/>
          <w:bCs/>
          <w:sz w:val="32"/>
          <w:szCs w:val="32"/>
        </w:rPr>
        <w:t>Abstract:</w:t>
      </w:r>
    </w:p>
    <w:p w14:paraId="136446B7" w14:textId="4944C232" w:rsidR="00FF13B8" w:rsidRPr="00273870" w:rsidRDefault="00FF13B8" w:rsidP="00FF13B8">
      <w:pPr>
        <w:spacing w:line="240" w:lineRule="auto"/>
        <w:rPr>
          <w:rFonts w:ascii="Garamond" w:hAnsi="Garamond" w:cs="Arial"/>
          <w:sz w:val="28"/>
          <w:szCs w:val="28"/>
        </w:rPr>
      </w:pPr>
      <w:r w:rsidRPr="00273870">
        <w:rPr>
          <w:rFonts w:ascii="Garamond" w:hAnsi="Garamond" w:cs="Arial"/>
          <w:sz w:val="28"/>
          <w:szCs w:val="28"/>
        </w:rPr>
        <w:t xml:space="preserve">This research applies a data-driven multidimensional approach to study the price impact of sustainability on housing prices in Barcelona, Spain. The sustainable pricing factors are studied with pricing factors related to five dimensions: ecological, environmental, social, cultural, and </w:t>
      </w:r>
      <w:r w:rsidR="00CD3BE6" w:rsidRPr="00273870">
        <w:rPr>
          <w:rFonts w:ascii="Garamond" w:hAnsi="Garamond" w:cs="Arial"/>
          <w:sz w:val="28"/>
          <w:szCs w:val="28"/>
        </w:rPr>
        <w:t>economic-financial</w:t>
      </w:r>
      <w:r w:rsidRPr="00273870">
        <w:rPr>
          <w:rFonts w:ascii="Garamond" w:hAnsi="Garamond" w:cs="Arial"/>
          <w:sz w:val="28"/>
          <w:szCs w:val="28"/>
        </w:rPr>
        <w:t>. In total 22 location-bounded sustainable pricing factors are proposed. Th</w:t>
      </w:r>
      <w:r w:rsidR="00253513">
        <w:rPr>
          <w:rFonts w:ascii="Garamond" w:hAnsi="Garamond" w:cs="Arial"/>
          <w:sz w:val="28"/>
          <w:szCs w:val="28"/>
        </w:rPr>
        <w:t>ey</w:t>
      </w:r>
      <w:r w:rsidRPr="00273870">
        <w:rPr>
          <w:rFonts w:ascii="Garamond" w:hAnsi="Garamond" w:cs="Arial"/>
          <w:sz w:val="28"/>
          <w:szCs w:val="28"/>
        </w:rPr>
        <w:t xml:space="preserve"> are based on a high number of sustainable variables, which are combined into PCA components</w:t>
      </w:r>
      <w:r w:rsidR="00303BD1">
        <w:rPr>
          <w:rFonts w:ascii="Garamond" w:hAnsi="Garamond" w:cs="Arial"/>
          <w:sz w:val="28"/>
          <w:szCs w:val="28"/>
        </w:rPr>
        <w:t xml:space="preserve">. The PCA components consists of </w:t>
      </w:r>
      <w:r w:rsidR="00253513">
        <w:rPr>
          <w:rFonts w:ascii="Garamond" w:hAnsi="Garamond" w:cs="Arial"/>
          <w:sz w:val="28"/>
          <w:szCs w:val="28"/>
        </w:rPr>
        <w:t xml:space="preserve">sustainable variables </w:t>
      </w:r>
      <w:r w:rsidRPr="00273870">
        <w:rPr>
          <w:rFonts w:ascii="Garamond" w:hAnsi="Garamond" w:cs="Arial"/>
          <w:sz w:val="28"/>
          <w:szCs w:val="28"/>
        </w:rPr>
        <w:t>with a high correlation</w:t>
      </w:r>
      <w:r w:rsidR="00303BD1">
        <w:rPr>
          <w:rFonts w:ascii="Garamond" w:hAnsi="Garamond" w:cs="Arial"/>
          <w:sz w:val="28"/>
          <w:szCs w:val="28"/>
        </w:rPr>
        <w:t xml:space="preserve"> to avoid</w:t>
      </w:r>
      <w:r w:rsidRPr="00273870">
        <w:rPr>
          <w:rFonts w:ascii="Garamond" w:hAnsi="Garamond" w:cs="Arial"/>
          <w:sz w:val="28"/>
          <w:szCs w:val="28"/>
        </w:rPr>
        <w:t xml:space="preserve"> multicollinearity in pricing models. Hereby, prior literature is extended which often studied the price impact of sustainability only from one dimension or variable. The results of </w:t>
      </w:r>
      <w:r w:rsidR="00253513">
        <w:rPr>
          <w:rFonts w:ascii="Garamond" w:hAnsi="Garamond" w:cs="Arial"/>
          <w:sz w:val="28"/>
          <w:szCs w:val="28"/>
        </w:rPr>
        <w:t>s</w:t>
      </w:r>
      <w:r w:rsidRPr="00273870">
        <w:rPr>
          <w:rFonts w:ascii="Garamond" w:hAnsi="Garamond" w:cs="Arial"/>
          <w:sz w:val="28"/>
          <w:szCs w:val="28"/>
        </w:rPr>
        <w:t>emi-</w:t>
      </w:r>
      <w:r w:rsidR="00253513">
        <w:rPr>
          <w:rFonts w:ascii="Garamond" w:hAnsi="Garamond" w:cs="Arial"/>
          <w:sz w:val="28"/>
          <w:szCs w:val="28"/>
        </w:rPr>
        <w:t>l</w:t>
      </w:r>
      <w:r w:rsidRPr="00273870">
        <w:rPr>
          <w:rFonts w:ascii="Garamond" w:hAnsi="Garamond" w:cs="Arial"/>
          <w:sz w:val="28"/>
          <w:szCs w:val="28"/>
        </w:rPr>
        <w:t xml:space="preserve">og </w:t>
      </w:r>
      <w:r w:rsidR="00253513" w:rsidRPr="00273870">
        <w:rPr>
          <w:rFonts w:ascii="Garamond" w:hAnsi="Garamond" w:cs="Arial"/>
          <w:sz w:val="28"/>
          <w:szCs w:val="28"/>
        </w:rPr>
        <w:t>hedonic</w:t>
      </w:r>
      <w:r w:rsidRPr="00273870">
        <w:rPr>
          <w:rFonts w:ascii="Garamond" w:hAnsi="Garamond" w:cs="Arial"/>
          <w:sz w:val="28"/>
          <w:szCs w:val="28"/>
        </w:rPr>
        <w:t xml:space="preserve"> pricing models, </w:t>
      </w:r>
      <w:r w:rsidRPr="00D8447F">
        <w:rPr>
          <w:rFonts w:ascii="Garamond" w:hAnsi="Garamond" w:cs="Arial"/>
          <w:sz w:val="28"/>
          <w:szCs w:val="28"/>
        </w:rPr>
        <w:t>estimated on respectively 13.500 and 10.500 observations dependent on the inclusion/exclusion of properties</w:t>
      </w:r>
      <w:r w:rsidR="00D8447F" w:rsidRPr="00D8447F">
        <w:rPr>
          <w:rFonts w:ascii="Garamond" w:hAnsi="Garamond" w:cs="Arial"/>
          <w:sz w:val="28"/>
          <w:szCs w:val="28"/>
        </w:rPr>
        <w:t xml:space="preserve"> w</w:t>
      </w:r>
      <w:r w:rsidRPr="00D8447F">
        <w:rPr>
          <w:rFonts w:ascii="Garamond" w:hAnsi="Garamond" w:cs="Arial"/>
          <w:sz w:val="28"/>
          <w:szCs w:val="28"/>
        </w:rPr>
        <w:t>ith missing energy labels data,</w:t>
      </w:r>
      <w:r w:rsidRPr="00273870">
        <w:rPr>
          <w:rFonts w:ascii="Garamond" w:hAnsi="Garamond" w:cs="Arial"/>
          <w:sz w:val="28"/>
          <w:szCs w:val="28"/>
        </w:rPr>
        <w:t xml:space="preserve"> provide evidence that </w:t>
      </w:r>
      <w:r w:rsidR="00D8447F">
        <w:rPr>
          <w:rFonts w:ascii="Garamond" w:hAnsi="Garamond" w:cs="Arial"/>
          <w:sz w:val="28"/>
          <w:szCs w:val="28"/>
        </w:rPr>
        <w:t xml:space="preserve">an increase in every </w:t>
      </w:r>
      <w:r w:rsidRPr="00273870">
        <w:rPr>
          <w:rFonts w:ascii="Garamond" w:hAnsi="Garamond" w:cs="Arial"/>
          <w:sz w:val="28"/>
          <w:szCs w:val="28"/>
        </w:rPr>
        <w:t xml:space="preserve">sustainable dimension </w:t>
      </w:r>
      <w:r w:rsidR="00D8447F">
        <w:rPr>
          <w:rFonts w:ascii="Garamond" w:hAnsi="Garamond" w:cs="Arial"/>
          <w:sz w:val="28"/>
          <w:szCs w:val="28"/>
        </w:rPr>
        <w:t>increases</w:t>
      </w:r>
      <w:r w:rsidRPr="00273870">
        <w:rPr>
          <w:rFonts w:ascii="Garamond" w:hAnsi="Garamond" w:cs="Arial"/>
          <w:sz w:val="28"/>
          <w:szCs w:val="28"/>
        </w:rPr>
        <w:t xml:space="preserve"> the willingness to pay for housing.</w:t>
      </w:r>
      <w:r w:rsidR="00D8447F">
        <w:rPr>
          <w:rFonts w:ascii="Garamond" w:hAnsi="Garamond" w:cs="Arial"/>
          <w:sz w:val="28"/>
          <w:szCs w:val="28"/>
        </w:rPr>
        <w:t xml:space="preserve"> Furthermore</w:t>
      </w:r>
      <w:r w:rsidR="00303BD1">
        <w:rPr>
          <w:rFonts w:ascii="Garamond" w:hAnsi="Garamond" w:cs="Arial"/>
          <w:sz w:val="28"/>
          <w:szCs w:val="28"/>
        </w:rPr>
        <w:t>,</w:t>
      </w:r>
      <w:r w:rsidR="00D8447F">
        <w:rPr>
          <w:rFonts w:ascii="Garamond" w:hAnsi="Garamond" w:cs="Arial"/>
          <w:sz w:val="28"/>
          <w:szCs w:val="28"/>
        </w:rPr>
        <w:t xml:space="preserve"> evidence </w:t>
      </w:r>
      <w:r w:rsidR="00303BD1">
        <w:rPr>
          <w:rFonts w:ascii="Garamond" w:hAnsi="Garamond" w:cs="Arial"/>
          <w:sz w:val="28"/>
          <w:szCs w:val="28"/>
        </w:rPr>
        <w:t xml:space="preserve">is </w:t>
      </w:r>
      <w:r w:rsidR="00D8447F">
        <w:rPr>
          <w:rFonts w:ascii="Garamond" w:hAnsi="Garamond" w:cs="Arial"/>
          <w:sz w:val="28"/>
          <w:szCs w:val="28"/>
        </w:rPr>
        <w:t xml:space="preserve">provided that </w:t>
      </w:r>
      <w:r w:rsidR="00303BD1">
        <w:rPr>
          <w:rFonts w:ascii="Garamond" w:hAnsi="Garamond" w:cs="Arial"/>
          <w:sz w:val="28"/>
          <w:szCs w:val="28"/>
        </w:rPr>
        <w:t xml:space="preserve">strength of the increase or decrease of the </w:t>
      </w:r>
      <w:r w:rsidR="00D8447F">
        <w:rPr>
          <w:rFonts w:ascii="Garamond" w:hAnsi="Garamond" w:cs="Arial"/>
          <w:sz w:val="28"/>
          <w:szCs w:val="28"/>
        </w:rPr>
        <w:t>willingness to pay</w:t>
      </w:r>
      <w:r w:rsidR="00303BD1">
        <w:rPr>
          <w:rFonts w:ascii="Garamond" w:hAnsi="Garamond" w:cs="Arial"/>
          <w:sz w:val="28"/>
          <w:szCs w:val="28"/>
        </w:rPr>
        <w:t xml:space="preserve"> for housing by sustainable factors</w:t>
      </w:r>
      <w:r w:rsidR="00D8447F">
        <w:rPr>
          <w:rFonts w:ascii="Garamond" w:hAnsi="Garamond" w:cs="Arial"/>
          <w:sz w:val="28"/>
          <w:szCs w:val="28"/>
        </w:rPr>
        <w:t xml:space="preserve"> will be overestimated if </w:t>
      </w:r>
      <w:r w:rsidR="00303BD1">
        <w:rPr>
          <w:rFonts w:ascii="Garamond" w:hAnsi="Garamond" w:cs="Arial"/>
          <w:sz w:val="28"/>
          <w:szCs w:val="28"/>
        </w:rPr>
        <w:t xml:space="preserve">sustainability is only studied from one dimensions. </w:t>
      </w:r>
      <w:r w:rsidRPr="00273870">
        <w:rPr>
          <w:rFonts w:ascii="Garamond" w:hAnsi="Garamond" w:cs="Arial"/>
          <w:sz w:val="28"/>
          <w:szCs w:val="28"/>
        </w:rPr>
        <w:t xml:space="preserve">Additionally, demonstrative maps, which visualize the total price impact of sustainability on housing prices, show that houses with a high/low total price impact of sustainability </w:t>
      </w:r>
      <w:r w:rsidR="008367DC" w:rsidRPr="00273870">
        <w:rPr>
          <w:rFonts w:ascii="Garamond" w:hAnsi="Garamond" w:cs="Arial"/>
          <w:sz w:val="28"/>
          <w:szCs w:val="28"/>
        </w:rPr>
        <w:t>are</w:t>
      </w:r>
      <w:r w:rsidRPr="00273870">
        <w:rPr>
          <w:rFonts w:ascii="Garamond" w:hAnsi="Garamond" w:cs="Arial"/>
          <w:sz w:val="28"/>
          <w:szCs w:val="28"/>
        </w:rPr>
        <w:t xml:space="preserve"> locally clustered</w:t>
      </w:r>
      <w:r w:rsidR="00303BD1">
        <w:rPr>
          <w:rFonts w:ascii="Garamond" w:hAnsi="Garamond" w:cs="Arial"/>
          <w:sz w:val="28"/>
          <w:szCs w:val="28"/>
        </w:rPr>
        <w:t xml:space="preserve"> in Barcelona</w:t>
      </w:r>
      <w:r w:rsidRPr="00273870">
        <w:rPr>
          <w:rFonts w:ascii="Garamond" w:hAnsi="Garamond" w:cs="Arial"/>
          <w:sz w:val="28"/>
          <w:szCs w:val="28"/>
        </w:rPr>
        <w:t>. These results suggest that the price impact of sustainability on house prices can be increased and made fairer by local policy interventions. Furthermore, the code, which offers a high flexibility to visualize the results, to construct the demonstrative map is shared on GitHub.</w:t>
      </w:r>
    </w:p>
    <w:p w14:paraId="7AF07F81" w14:textId="0B029B48" w:rsidR="00D8447F" w:rsidRPr="00273870" w:rsidRDefault="00FF13B8" w:rsidP="00273870">
      <w:pPr>
        <w:rPr>
          <w:rFonts w:ascii="Garamond" w:hAnsi="Garamond" w:cs="Arial"/>
          <w:i/>
          <w:iCs/>
          <w:sz w:val="28"/>
          <w:szCs w:val="28"/>
        </w:rPr>
        <w:sectPr w:rsidR="00D8447F" w:rsidRPr="00273870" w:rsidSect="00273870">
          <w:footerReference w:type="default" r:id="rId9"/>
          <w:pgSz w:w="12240" w:h="15840"/>
          <w:pgMar w:top="1584" w:right="1584" w:bottom="1584" w:left="1584" w:header="720" w:footer="720" w:gutter="0"/>
          <w:pgNumType w:start="0"/>
          <w:cols w:space="720"/>
          <w:titlePg/>
          <w:docGrid w:linePitch="360"/>
        </w:sectPr>
      </w:pPr>
      <w:r w:rsidRPr="00273870">
        <w:rPr>
          <w:rFonts w:ascii="Garamond" w:hAnsi="Garamond" w:cs="Arial"/>
          <w:i/>
          <w:iCs/>
          <w:sz w:val="28"/>
          <w:szCs w:val="28"/>
        </w:rPr>
        <w:t>Keywords: Sustainability; Data-Dr</w:t>
      </w:r>
      <w:r w:rsidR="00272C37">
        <w:rPr>
          <w:rFonts w:ascii="Garamond" w:hAnsi="Garamond" w:cs="Arial"/>
          <w:i/>
          <w:iCs/>
          <w:sz w:val="28"/>
          <w:szCs w:val="28"/>
        </w:rPr>
        <w:t>i</w:t>
      </w:r>
      <w:r w:rsidRPr="00273870">
        <w:rPr>
          <w:rFonts w:ascii="Garamond" w:hAnsi="Garamond" w:cs="Arial"/>
          <w:i/>
          <w:iCs/>
          <w:sz w:val="28"/>
          <w:szCs w:val="28"/>
        </w:rPr>
        <w:t>ven; Barcelona; Housing Pri</w:t>
      </w:r>
      <w:bookmarkStart w:id="0" w:name="_Toc138665555"/>
      <w:r w:rsidR="00023850">
        <w:rPr>
          <w:rFonts w:ascii="Garamond" w:hAnsi="Garamond" w:cs="Arial"/>
          <w:i/>
          <w:iCs/>
          <w:sz w:val="28"/>
          <w:szCs w:val="28"/>
        </w:rPr>
        <w:t>c</w:t>
      </w:r>
      <w:r w:rsidR="00272C37">
        <w:rPr>
          <w:rFonts w:ascii="Garamond" w:hAnsi="Garamond" w:cs="Arial"/>
          <w:i/>
          <w:iCs/>
          <w:sz w:val="28"/>
          <w:szCs w:val="28"/>
        </w:rPr>
        <w:t>es</w:t>
      </w:r>
    </w:p>
    <w:p w14:paraId="7A35E1CE" w14:textId="4A81DC50" w:rsidR="009456A7" w:rsidRPr="00273870" w:rsidRDefault="009456A7" w:rsidP="00312AF0">
      <w:pPr>
        <w:pStyle w:val="Heading1"/>
        <w:rPr>
          <w:rFonts w:ascii="Garamond" w:hAnsi="Garamond"/>
          <w:i/>
          <w:iCs/>
          <w:sz w:val="32"/>
          <w:szCs w:val="32"/>
        </w:rPr>
      </w:pPr>
      <w:r w:rsidRPr="00273870">
        <w:rPr>
          <w:rFonts w:ascii="Garamond" w:hAnsi="Garamond"/>
          <w:sz w:val="32"/>
          <w:szCs w:val="32"/>
        </w:rPr>
        <w:lastRenderedPageBreak/>
        <w:t>Section 1: Introduction</w:t>
      </w:r>
      <w:bookmarkEnd w:id="0"/>
      <w:r w:rsidR="00637D0C" w:rsidRPr="00273870">
        <w:rPr>
          <w:rFonts w:ascii="Garamond" w:hAnsi="Garamond"/>
          <w:sz w:val="32"/>
          <w:szCs w:val="32"/>
        </w:rPr>
        <w:t xml:space="preserve"> </w:t>
      </w:r>
    </w:p>
    <w:p w14:paraId="00249DC4" w14:textId="54BC8791" w:rsidR="009456A7" w:rsidRPr="00B25B82" w:rsidRDefault="009456A7" w:rsidP="00637D0C">
      <w:pPr>
        <w:spacing w:line="360" w:lineRule="auto"/>
        <w:jc w:val="both"/>
        <w:rPr>
          <w:rFonts w:ascii="Garamond" w:hAnsi="Garamond" w:cs="Times New Roman"/>
          <w:sz w:val="24"/>
          <w:szCs w:val="24"/>
        </w:rPr>
      </w:pPr>
      <w:r w:rsidRPr="00B25B82">
        <w:rPr>
          <w:rFonts w:ascii="Garamond" w:hAnsi="Garamond" w:cs="Times New Roman"/>
          <w:sz w:val="24"/>
          <w:szCs w:val="24"/>
        </w:rPr>
        <w:t xml:space="preserve">The </w:t>
      </w:r>
      <w:r w:rsidR="003376B0" w:rsidRPr="00B25B82">
        <w:rPr>
          <w:rFonts w:ascii="Garamond" w:hAnsi="Garamond" w:cs="Times New Roman"/>
          <w:sz w:val="24"/>
          <w:szCs w:val="24"/>
        </w:rPr>
        <w:t>City Council</w:t>
      </w:r>
      <w:r w:rsidRPr="00B25B82">
        <w:rPr>
          <w:rFonts w:ascii="Garamond" w:hAnsi="Garamond" w:cs="Times New Roman"/>
          <w:sz w:val="24"/>
          <w:szCs w:val="24"/>
        </w:rPr>
        <w:t xml:space="preserve"> of Barcelona has </w:t>
      </w:r>
      <w:r w:rsidR="00172B7B" w:rsidRPr="00B25B82">
        <w:rPr>
          <w:rFonts w:ascii="Garamond" w:hAnsi="Garamond" w:cs="Times New Roman"/>
          <w:sz w:val="24"/>
          <w:szCs w:val="24"/>
        </w:rPr>
        <w:t>the</w:t>
      </w:r>
      <w:r w:rsidRPr="00B25B82">
        <w:rPr>
          <w:rFonts w:ascii="Garamond" w:hAnsi="Garamond" w:cs="Times New Roman"/>
          <w:sz w:val="24"/>
          <w:szCs w:val="24"/>
        </w:rPr>
        <w:t xml:space="preserve"> goal to </w:t>
      </w:r>
      <w:r w:rsidR="00CE2190" w:rsidRPr="00B25B82">
        <w:rPr>
          <w:rFonts w:ascii="Garamond" w:hAnsi="Garamond" w:cs="Times New Roman"/>
          <w:sz w:val="24"/>
          <w:szCs w:val="24"/>
        </w:rPr>
        <w:t>reach</w:t>
      </w:r>
      <w:r w:rsidRPr="00B25B82">
        <w:rPr>
          <w:rFonts w:ascii="Garamond" w:hAnsi="Garamond" w:cs="Times New Roman"/>
          <w:sz w:val="24"/>
          <w:szCs w:val="24"/>
        </w:rPr>
        <w:t xml:space="preserve"> a more sustainable living environment for the inhabitants of the city</w:t>
      </w:r>
      <w:r w:rsidR="00CE2190" w:rsidRPr="00B25B82">
        <w:rPr>
          <w:rFonts w:ascii="Garamond" w:hAnsi="Garamond" w:cs="Times New Roman"/>
          <w:sz w:val="24"/>
          <w:szCs w:val="24"/>
        </w:rPr>
        <w:t xml:space="preserve"> with</w:t>
      </w:r>
      <w:r w:rsidRPr="00B25B82">
        <w:rPr>
          <w:rFonts w:ascii="Garamond" w:hAnsi="Garamond" w:cs="Times New Roman"/>
          <w:sz w:val="24"/>
          <w:szCs w:val="24"/>
        </w:rPr>
        <w:t xml:space="preserve"> the Barcelona Agenda 2030. Barcelona currently ranks as the 49</w:t>
      </w:r>
      <w:r w:rsidRPr="00B25B82">
        <w:rPr>
          <w:rFonts w:ascii="Garamond" w:hAnsi="Garamond" w:cs="Times New Roman"/>
          <w:sz w:val="24"/>
          <w:szCs w:val="24"/>
          <w:vertAlign w:val="superscript"/>
        </w:rPr>
        <w:t>th</w:t>
      </w:r>
      <w:r w:rsidRPr="00B25B82">
        <w:rPr>
          <w:rFonts w:ascii="Garamond" w:hAnsi="Garamond" w:cs="Times New Roman"/>
          <w:sz w:val="24"/>
          <w:szCs w:val="24"/>
        </w:rPr>
        <w:t xml:space="preserve"> most sustainable city in the world out of 100 global cities</w:t>
      </w:r>
      <w:r w:rsidR="0091183C" w:rsidRPr="00B25B82">
        <w:rPr>
          <w:rFonts w:ascii="Garamond" w:hAnsi="Garamond" w:cs="Times New Roman"/>
          <w:sz w:val="24"/>
          <w:szCs w:val="24"/>
        </w:rPr>
        <w:t xml:space="preserve"> </w:t>
      </w:r>
      <w:sdt>
        <w:sdtPr>
          <w:rPr>
            <w:rFonts w:ascii="Garamond" w:hAnsi="Garamond" w:cs="Times New Roman"/>
            <w:color w:val="000000"/>
            <w:sz w:val="24"/>
            <w:szCs w:val="24"/>
          </w:rPr>
          <w:tag w:val="MENDELEY_CITATION_v3_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"/>
          <w:id w:val="-1590145558"/>
          <w:placeholder>
            <w:docPart w:val="EDB875651A7E4555814AE3BEF37A01EA"/>
          </w:placeholder>
        </w:sdtPr>
        <w:sdtEndPr/>
        <w:sdtContent>
          <w:r w:rsidR="00BB07C8" w:rsidRPr="00B25B82">
            <w:rPr>
              <w:rFonts w:ascii="Garamond" w:hAnsi="Garamond" w:cs="Times New Roman"/>
              <w:color w:val="000000"/>
              <w:sz w:val="24"/>
              <w:szCs w:val="24"/>
            </w:rPr>
            <w:t>(Arcadis, 2022)</w:t>
          </w:r>
        </w:sdtContent>
      </w:sdt>
      <w:r w:rsidR="00891E2C" w:rsidRPr="00B25B82">
        <w:rPr>
          <w:rFonts w:ascii="Garamond" w:hAnsi="Garamond" w:cs="Times New Roman"/>
          <w:sz w:val="24"/>
          <w:szCs w:val="24"/>
        </w:rPr>
        <w:t>. The ranking is</w:t>
      </w:r>
      <w:r w:rsidRPr="00B25B82">
        <w:rPr>
          <w:rFonts w:ascii="Garamond" w:hAnsi="Garamond" w:cs="Times New Roman"/>
          <w:sz w:val="24"/>
          <w:szCs w:val="24"/>
        </w:rPr>
        <w:t xml:space="preserve"> based on the people, planet</w:t>
      </w:r>
      <w:r w:rsidR="00FF76D6" w:rsidRPr="00B25B82">
        <w:rPr>
          <w:rFonts w:ascii="Garamond" w:hAnsi="Garamond" w:cs="Times New Roman"/>
          <w:sz w:val="24"/>
          <w:szCs w:val="24"/>
        </w:rPr>
        <w:t>,</w:t>
      </w:r>
      <w:r w:rsidRPr="00B25B82">
        <w:rPr>
          <w:rFonts w:ascii="Garamond" w:hAnsi="Garamond" w:cs="Times New Roman"/>
          <w:sz w:val="24"/>
          <w:szCs w:val="24"/>
        </w:rPr>
        <w:t xml:space="preserve"> and nature aspects </w:t>
      </w:r>
      <w:r w:rsidR="00CE2190" w:rsidRPr="00B25B82">
        <w:rPr>
          <w:rFonts w:ascii="Garamond" w:hAnsi="Garamond" w:cs="Times New Roman"/>
          <w:sz w:val="24"/>
          <w:szCs w:val="24"/>
        </w:rPr>
        <w:t>following</w:t>
      </w:r>
      <w:r w:rsidRPr="00B25B82">
        <w:rPr>
          <w:rFonts w:ascii="Garamond" w:hAnsi="Garamond" w:cs="Times New Roman"/>
          <w:sz w:val="24"/>
          <w:szCs w:val="24"/>
        </w:rPr>
        <w:t xml:space="preserve"> the sustainable development goals of the UN</w:t>
      </w:r>
      <w:r w:rsidR="00891E2C" w:rsidRPr="00B25B82">
        <w:rPr>
          <w:rFonts w:ascii="Garamond" w:hAnsi="Garamond" w:cs="Times New Roman"/>
          <w:sz w:val="24"/>
          <w:szCs w:val="24"/>
        </w:rPr>
        <w:t>.</w:t>
      </w:r>
      <w:r w:rsidRPr="00B25B82">
        <w:rPr>
          <w:rFonts w:ascii="Garamond" w:hAnsi="Garamond" w:cs="Times New Roman"/>
          <w:noProof/>
          <w:sz w:val="24"/>
          <w:szCs w:val="24"/>
        </w:rPr>
        <w:t xml:space="preserve"> Higher scores on these sustainability aspects will increase the quality of life of people </w:t>
      </w:r>
      <w:sdt>
        <w:sdtPr>
          <w:rPr>
            <w:rFonts w:ascii="Garamond" w:hAnsi="Garamond" w:cs="Times New Roman"/>
            <w:noProof/>
            <w:color w:val="000000"/>
            <w:sz w:val="24"/>
            <w:szCs w:val="24"/>
          </w:rPr>
          <w:tag w:val="MENDELEY_CITATION_v3_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"/>
          <w:id w:val="573016125"/>
          <w:placeholder>
            <w:docPart w:val="531A5D29B7D6410DB05E768C9E30DB49"/>
          </w:placeholder>
        </w:sdtPr>
        <w:sdtEndPr/>
        <w:sdtContent>
          <w:r w:rsidR="00BB07C8" w:rsidRPr="00B25B82">
            <w:rPr>
              <w:rFonts w:ascii="Garamond" w:hAnsi="Garamond" w:cs="Times New Roman"/>
              <w:noProof/>
              <w:color w:val="000000"/>
              <w:sz w:val="24"/>
              <w:szCs w:val="24"/>
            </w:rPr>
            <w:t>(Eurostat Statistics Explained, 2022)</w:t>
          </w:r>
        </w:sdtContent>
      </w:sdt>
      <w:r w:rsidRPr="00B25B82">
        <w:rPr>
          <w:rFonts w:ascii="Garamond" w:hAnsi="Garamond" w:cs="Times New Roman"/>
          <w:noProof/>
          <w:sz w:val="24"/>
          <w:szCs w:val="24"/>
        </w:rPr>
        <w:t xml:space="preserve">. For instance, in Barcelona, Yanez et al. </w:t>
      </w:r>
      <w:sdt>
        <w:sdtPr>
          <w:rPr>
            <w:rFonts w:ascii="Garamond" w:hAnsi="Garamond" w:cs="Times New Roman"/>
            <w:noProof/>
            <w:color w:val="000000"/>
            <w:sz w:val="24"/>
            <w:szCs w:val="24"/>
          </w:rPr>
          <w:tag w:val="MENDELEY_CITATION_v3_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"/>
          <w:id w:val="-1385180076"/>
          <w:placeholder>
            <w:docPart w:val="BB8FDE354DBB47A5818C2F10EB3C2FAB"/>
          </w:placeholder>
        </w:sdtPr>
        <w:sdtEndPr/>
        <w:sdtContent>
          <w:r w:rsidR="00BB07C8" w:rsidRPr="00B25B82">
            <w:rPr>
              <w:rFonts w:ascii="Garamond" w:hAnsi="Garamond" w:cs="Times New Roman"/>
              <w:noProof/>
              <w:color w:val="000000"/>
              <w:sz w:val="24"/>
              <w:szCs w:val="24"/>
            </w:rPr>
            <w:t>(2023)</w:t>
          </w:r>
        </w:sdtContent>
      </w:sdt>
      <w:r w:rsidRPr="00B25B82">
        <w:rPr>
          <w:rFonts w:ascii="Garamond" w:hAnsi="Garamond" w:cs="Times New Roman"/>
          <w:noProof/>
          <w:sz w:val="24"/>
          <w:szCs w:val="24"/>
        </w:rPr>
        <w:t xml:space="preserve"> </w:t>
      </w:r>
      <w:r w:rsidRPr="00B25B82">
        <w:rPr>
          <w:rFonts w:ascii="Garamond" w:hAnsi="Garamond" w:cs="Times New Roman"/>
          <w:sz w:val="24"/>
          <w:szCs w:val="24"/>
        </w:rPr>
        <w:t>found that the</w:t>
      </w:r>
      <w:r w:rsidR="0091183C" w:rsidRPr="00B25B82">
        <w:rPr>
          <w:rFonts w:ascii="Garamond" w:hAnsi="Garamond" w:cs="Times New Roman"/>
          <w:sz w:val="24"/>
          <w:szCs w:val="24"/>
        </w:rPr>
        <w:t xml:space="preserve"> increase of the increases in the neighborhood Eixample </w:t>
      </w:r>
      <w:r w:rsidR="00B25B82" w:rsidRPr="00B25B82">
        <w:rPr>
          <w:rFonts w:ascii="Garamond" w:hAnsi="Garamond" w:cs="Times New Roman"/>
          <w:sz w:val="24"/>
          <w:szCs w:val="24"/>
        </w:rPr>
        <w:t>with</w:t>
      </w:r>
      <w:r w:rsidRPr="00B25B82">
        <w:rPr>
          <w:rFonts w:ascii="Garamond" w:hAnsi="Garamond" w:cs="Times New Roman"/>
          <w:sz w:val="24"/>
          <w:szCs w:val="24"/>
        </w:rPr>
        <w:t xml:space="preserve"> </w:t>
      </w:r>
      <w:r w:rsidR="0091183C" w:rsidRPr="00B25B82">
        <w:rPr>
          <w:rFonts w:ascii="Garamond" w:hAnsi="Garamond" w:cs="Times New Roman"/>
          <w:sz w:val="24"/>
          <w:szCs w:val="24"/>
        </w:rPr>
        <w:t xml:space="preserve">the </w:t>
      </w:r>
      <w:r w:rsidRPr="00B25B82">
        <w:rPr>
          <w:rFonts w:ascii="Garamond" w:hAnsi="Garamond" w:cs="Times New Roman"/>
          <w:sz w:val="24"/>
          <w:szCs w:val="24"/>
        </w:rPr>
        <w:t>Eixos Verds Plan in Eixample</w:t>
      </w:r>
      <w:r w:rsidR="0091183C" w:rsidRPr="00B25B82">
        <w:rPr>
          <w:rFonts w:ascii="Garamond" w:hAnsi="Garamond" w:cs="Times New Roman"/>
          <w:sz w:val="24"/>
          <w:szCs w:val="24"/>
        </w:rPr>
        <w:t xml:space="preserve"> increases </w:t>
      </w:r>
      <w:r w:rsidRPr="00B25B82">
        <w:rPr>
          <w:rFonts w:ascii="Garamond" w:hAnsi="Garamond" w:cs="Times New Roman"/>
          <w:sz w:val="24"/>
          <w:szCs w:val="24"/>
        </w:rPr>
        <w:t xml:space="preserve">the mental health of 30.000 inhabitants. </w:t>
      </w:r>
      <w:r w:rsidR="00B25B82" w:rsidRPr="00B25B82">
        <w:rPr>
          <w:rFonts w:ascii="Garamond" w:hAnsi="Garamond" w:cs="Times New Roman"/>
          <w:sz w:val="24"/>
          <w:szCs w:val="24"/>
        </w:rPr>
        <w:t>The s</w:t>
      </w:r>
      <w:r w:rsidR="0091183C" w:rsidRPr="00B25B82">
        <w:rPr>
          <w:rFonts w:ascii="Garamond" w:hAnsi="Garamond" w:cs="Times New Roman"/>
          <w:sz w:val="24"/>
          <w:szCs w:val="24"/>
        </w:rPr>
        <w:t>ame conclusions were stated</w:t>
      </w:r>
      <w:r w:rsidRPr="00B25B82">
        <w:rPr>
          <w:rFonts w:ascii="Garamond" w:hAnsi="Garamond" w:cs="Times New Roman"/>
          <w:sz w:val="24"/>
          <w:szCs w:val="24"/>
        </w:rPr>
        <w:t xml:space="preserve"> </w:t>
      </w:r>
      <w:r w:rsidR="00CE2190" w:rsidRPr="00B25B82">
        <w:rPr>
          <w:rFonts w:ascii="Garamond" w:hAnsi="Garamond" w:cs="Times New Roman"/>
          <w:sz w:val="24"/>
          <w:szCs w:val="24"/>
        </w:rPr>
        <w:t xml:space="preserve">by </w:t>
      </w:r>
      <w:r w:rsidR="00FF76D6" w:rsidRPr="00B25B82">
        <w:rPr>
          <w:rFonts w:ascii="Garamond" w:hAnsi="Garamond" w:cs="Times New Roman"/>
          <w:sz w:val="24"/>
          <w:szCs w:val="24"/>
        </w:rPr>
        <w:t xml:space="preserve">the </w:t>
      </w:r>
      <w:r w:rsidR="00CE2190" w:rsidRPr="00B25B82">
        <w:rPr>
          <w:rFonts w:ascii="Garamond" w:hAnsi="Garamond" w:cs="Times New Roman"/>
          <w:sz w:val="24"/>
          <w:szCs w:val="24"/>
        </w:rPr>
        <w:t>w</w:t>
      </w:r>
      <w:r w:rsidRPr="00B25B82">
        <w:rPr>
          <w:rFonts w:ascii="Garamond" w:hAnsi="Garamond" w:cs="Times New Roman"/>
          <w:sz w:val="24"/>
          <w:szCs w:val="24"/>
        </w:rPr>
        <w:t xml:space="preserve">ork of Triguero-Mas et al. </w:t>
      </w:r>
      <w:sdt>
        <w:sdtPr>
          <w:rPr>
            <w:rFonts w:ascii="Garamond" w:hAnsi="Garamond" w:cs="Times New Roman"/>
            <w:color w:val="000000"/>
            <w:sz w:val="24"/>
            <w:szCs w:val="24"/>
          </w:rPr>
          <w:tag w:val="MENDELEY_CITATION_v3_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"/>
          <w:id w:val="1211458512"/>
          <w:placeholder>
            <w:docPart w:val="9A8A3D66CFDC4172A98BA336B38FC7D6"/>
          </w:placeholder>
        </w:sdtPr>
        <w:sdtEndPr/>
        <w:sdtContent>
          <w:r w:rsidR="00BB07C8" w:rsidRPr="00B25B82">
            <w:rPr>
              <w:rFonts w:ascii="Garamond" w:hAnsi="Garamond" w:cs="Times New Roman"/>
              <w:color w:val="000000"/>
              <w:sz w:val="24"/>
              <w:szCs w:val="24"/>
            </w:rPr>
            <w:t>(2015)</w:t>
          </w:r>
        </w:sdtContent>
      </w:sdt>
      <w:r w:rsidRPr="00B25B82">
        <w:rPr>
          <w:rFonts w:ascii="Garamond" w:hAnsi="Garamond" w:cs="Times New Roman"/>
          <w:sz w:val="24"/>
          <w:szCs w:val="24"/>
        </w:rPr>
        <w:t xml:space="preserve"> </w:t>
      </w:r>
      <w:r w:rsidR="0091183C" w:rsidRPr="00B25B82">
        <w:rPr>
          <w:rFonts w:ascii="Garamond" w:hAnsi="Garamond" w:cs="Times New Roman"/>
          <w:sz w:val="24"/>
          <w:szCs w:val="24"/>
        </w:rPr>
        <w:t xml:space="preserve">in </w:t>
      </w:r>
      <w:r w:rsidRPr="00B25B82">
        <w:rPr>
          <w:rFonts w:ascii="Garamond" w:hAnsi="Garamond" w:cs="Times New Roman"/>
          <w:sz w:val="24"/>
          <w:szCs w:val="24"/>
        </w:rPr>
        <w:t>Catalonia</w:t>
      </w:r>
      <w:r w:rsidR="0091183C" w:rsidRPr="00B25B82">
        <w:rPr>
          <w:rFonts w:ascii="Garamond" w:hAnsi="Garamond" w:cs="Times New Roman"/>
          <w:sz w:val="24"/>
          <w:szCs w:val="24"/>
        </w:rPr>
        <w:t xml:space="preserve"> finding a</w:t>
      </w:r>
      <w:r w:rsidRPr="00B25B82">
        <w:rPr>
          <w:rFonts w:ascii="Garamond" w:hAnsi="Garamond" w:cs="Times New Roman"/>
          <w:sz w:val="24"/>
          <w:szCs w:val="24"/>
        </w:rPr>
        <w:t xml:space="preserve"> relationship between</w:t>
      </w:r>
      <w:r w:rsidR="00891E2C" w:rsidRPr="00B25B82">
        <w:rPr>
          <w:rFonts w:ascii="Garamond" w:hAnsi="Garamond" w:cs="Times New Roman"/>
          <w:sz w:val="24"/>
          <w:szCs w:val="24"/>
        </w:rPr>
        <w:t xml:space="preserve"> self-perceived general and</w:t>
      </w:r>
      <w:r w:rsidRPr="00B25B82">
        <w:rPr>
          <w:rFonts w:ascii="Garamond" w:hAnsi="Garamond" w:cs="Times New Roman"/>
          <w:sz w:val="24"/>
          <w:szCs w:val="24"/>
        </w:rPr>
        <w:t xml:space="preserve"> mental health and the </w:t>
      </w:r>
      <w:r w:rsidR="00891E2C" w:rsidRPr="00B25B82">
        <w:rPr>
          <w:rFonts w:ascii="Garamond" w:hAnsi="Garamond" w:cs="Times New Roman"/>
          <w:sz w:val="24"/>
          <w:szCs w:val="24"/>
        </w:rPr>
        <w:t xml:space="preserve">surrounding </w:t>
      </w:r>
      <w:r w:rsidR="00B25B82" w:rsidRPr="00B25B82">
        <w:rPr>
          <w:rFonts w:ascii="Garamond" w:hAnsi="Garamond" w:cs="Times New Roman"/>
          <w:sz w:val="24"/>
          <w:szCs w:val="24"/>
        </w:rPr>
        <w:t xml:space="preserve">by </w:t>
      </w:r>
      <w:r w:rsidR="00891E2C" w:rsidRPr="00B25B82">
        <w:rPr>
          <w:rFonts w:ascii="Garamond" w:hAnsi="Garamond" w:cs="Times New Roman"/>
          <w:sz w:val="24"/>
          <w:szCs w:val="24"/>
        </w:rPr>
        <w:t>and access to</w:t>
      </w:r>
      <w:r w:rsidRPr="00B25B82">
        <w:rPr>
          <w:rFonts w:ascii="Garamond" w:hAnsi="Garamond" w:cs="Times New Roman"/>
          <w:sz w:val="24"/>
          <w:szCs w:val="24"/>
        </w:rPr>
        <w:t xml:space="preserve"> green spaces.</w:t>
      </w:r>
      <w:r w:rsidR="00891E2C" w:rsidRPr="00B25B82">
        <w:rPr>
          <w:rFonts w:ascii="Garamond" w:hAnsi="Garamond" w:cs="Times New Roman"/>
          <w:sz w:val="24"/>
          <w:szCs w:val="24"/>
        </w:rPr>
        <w:t xml:space="preserve"> </w:t>
      </w:r>
    </w:p>
    <w:p w14:paraId="17C51A7C" w14:textId="0B16E895" w:rsidR="009456A7" w:rsidRPr="00B25B82" w:rsidRDefault="009456A7" w:rsidP="00637D0C">
      <w:pPr>
        <w:spacing w:line="360" w:lineRule="auto"/>
        <w:jc w:val="both"/>
        <w:rPr>
          <w:rFonts w:ascii="Garamond" w:hAnsi="Garamond" w:cs="Times New Roman"/>
          <w:sz w:val="24"/>
          <w:szCs w:val="24"/>
        </w:rPr>
      </w:pPr>
      <w:r w:rsidRPr="00B25B82">
        <w:rPr>
          <w:rFonts w:ascii="Garamond" w:hAnsi="Garamond" w:cs="Times New Roman"/>
          <w:sz w:val="24"/>
          <w:szCs w:val="24"/>
        </w:rPr>
        <w:t xml:space="preserve">Sustainability has become a topic of increasing importance in the real estate market. For example, in the </w:t>
      </w:r>
      <w:r w:rsidR="0091183C" w:rsidRPr="00B25B82">
        <w:rPr>
          <w:rFonts w:ascii="Garamond" w:hAnsi="Garamond" w:cs="Times New Roman"/>
          <w:sz w:val="24"/>
          <w:szCs w:val="24"/>
        </w:rPr>
        <w:t>U.K.</w:t>
      </w:r>
      <w:r w:rsidR="00FF76D6" w:rsidRPr="00B25B82">
        <w:rPr>
          <w:rFonts w:ascii="Garamond" w:hAnsi="Garamond" w:cs="Times New Roman"/>
          <w:sz w:val="24"/>
          <w:szCs w:val="24"/>
        </w:rPr>
        <w:t>,</w:t>
      </w:r>
      <w:r w:rsidRPr="00B25B82">
        <w:rPr>
          <w:rFonts w:ascii="Garamond" w:hAnsi="Garamond" w:cs="Times New Roman"/>
          <w:sz w:val="24"/>
          <w:szCs w:val="24"/>
        </w:rPr>
        <w:t xml:space="preserve"> 77% of the people said they consider buying a more green home as their next property</w:t>
      </w:r>
      <w:r w:rsidR="00696ED5" w:rsidRPr="00B25B82">
        <w:rPr>
          <w:rFonts w:ascii="Garamond" w:hAnsi="Garamond" w:cs="Times New Roman"/>
          <w:sz w:val="24"/>
          <w:szCs w:val="24"/>
        </w:rPr>
        <w:t xml:space="preserve"> </w:t>
      </w:r>
      <w:sdt>
        <w:sdtPr>
          <w:rPr>
            <w:rFonts w:ascii="Garamond" w:hAnsi="Garamond" w:cs="Times New Roman"/>
            <w:color w:val="000000"/>
            <w:sz w:val="24"/>
            <w:szCs w:val="24"/>
          </w:rPr>
          <w:tag w:val="MENDELEY_CITATION_v3_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"/>
          <w:id w:val="-13534018"/>
          <w:placeholder>
            <w:docPart w:val="DefaultPlaceholder_-1854013440"/>
          </w:placeholder>
        </w:sdtPr>
        <w:sdtEndPr/>
        <w:sdtContent>
          <w:r w:rsidR="00BB07C8" w:rsidRPr="00B25B82">
            <w:rPr>
              <w:rFonts w:ascii="Garamond" w:hAnsi="Garamond" w:cs="Times New Roman"/>
              <w:color w:val="000000"/>
              <w:sz w:val="24"/>
              <w:szCs w:val="24"/>
            </w:rPr>
            <w:t>(N. Gosling, 2022)</w:t>
          </w:r>
        </w:sdtContent>
      </w:sdt>
      <w:r w:rsidR="00696ED5" w:rsidRPr="00B25B82">
        <w:rPr>
          <w:rFonts w:ascii="Garamond" w:hAnsi="Garamond" w:cs="Times New Roman"/>
          <w:sz w:val="24"/>
          <w:szCs w:val="24"/>
        </w:rPr>
        <w:t xml:space="preserve">. </w:t>
      </w:r>
      <w:r w:rsidR="0091183C" w:rsidRPr="00B25B82">
        <w:rPr>
          <w:rFonts w:ascii="Garamond" w:hAnsi="Garamond" w:cs="Times New Roman"/>
          <w:sz w:val="24"/>
          <w:szCs w:val="24"/>
        </w:rPr>
        <w:t>This</w:t>
      </w:r>
      <w:r w:rsidR="00891E2C" w:rsidRPr="00B25B82">
        <w:rPr>
          <w:rFonts w:ascii="Garamond" w:hAnsi="Garamond" w:cs="Times New Roman"/>
          <w:sz w:val="24"/>
          <w:szCs w:val="24"/>
        </w:rPr>
        <w:t xml:space="preserve"> i</w:t>
      </w:r>
      <w:r w:rsidRPr="00B25B82">
        <w:rPr>
          <w:rFonts w:ascii="Garamond" w:hAnsi="Garamond" w:cs="Times New Roman"/>
          <w:sz w:val="24"/>
          <w:szCs w:val="24"/>
        </w:rPr>
        <w:t>s encouraged by financial institutions offering lower interest rates or a higher loan amount for green mortgages</w:t>
      </w:r>
      <w:r w:rsidR="00891E2C" w:rsidRPr="00B25B82">
        <w:rPr>
          <w:rFonts w:ascii="Garamond" w:hAnsi="Garamond" w:cs="Times New Roman"/>
          <w:sz w:val="24"/>
          <w:szCs w:val="24"/>
        </w:rPr>
        <w:t xml:space="preserve">. </w:t>
      </w:r>
      <w:r w:rsidR="0091183C" w:rsidRPr="00B25B82">
        <w:rPr>
          <w:rFonts w:ascii="Garamond" w:hAnsi="Garamond" w:cs="Times New Roman"/>
          <w:sz w:val="24"/>
          <w:szCs w:val="24"/>
        </w:rPr>
        <w:t>D</w:t>
      </w:r>
      <w:r w:rsidRPr="00B25B82">
        <w:rPr>
          <w:rFonts w:ascii="Garamond" w:hAnsi="Garamond" w:cs="Times New Roman"/>
          <w:sz w:val="24"/>
          <w:szCs w:val="24"/>
        </w:rPr>
        <w:t>riven by a lower expected risk and costs of living for borrowers after sustainable investments</w:t>
      </w:r>
      <w:r w:rsidR="00CE2190" w:rsidRPr="00B25B82">
        <w:rPr>
          <w:rFonts w:ascii="Garamond" w:hAnsi="Garamond" w:cs="Times New Roman"/>
          <w:sz w:val="24"/>
          <w:szCs w:val="24"/>
        </w:rPr>
        <w:t xml:space="preserve"> </w:t>
      </w:r>
      <w:sdt>
        <w:sdtPr>
          <w:rPr>
            <w:rFonts w:ascii="Garamond" w:hAnsi="Garamond" w:cs="Times New Roman"/>
            <w:color w:val="000000"/>
            <w:sz w:val="24"/>
            <w:szCs w:val="24"/>
          </w:rPr>
          <w:tag w:val="MENDELEY_CITATION_v3_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"/>
          <w:id w:val="-1323731222"/>
          <w:placeholder>
            <w:docPart w:val="DefaultPlaceholder_-1854013440"/>
          </w:placeholder>
        </w:sdtPr>
        <w:sdtEndPr/>
        <w:sdtContent>
          <w:r w:rsidR="00BB07C8" w:rsidRPr="00B25B82">
            <w:rPr>
              <w:rFonts w:ascii="Garamond" w:hAnsi="Garamond" w:cs="Times New Roman"/>
              <w:color w:val="000000"/>
              <w:sz w:val="24"/>
              <w:szCs w:val="24"/>
            </w:rPr>
            <w:t>(Banco Santander, 2023; BBVA, 2022; World Green Building City Council, 2022)</w:t>
          </w:r>
        </w:sdtContent>
      </w:sdt>
      <w:r w:rsidRPr="00B25B82">
        <w:rPr>
          <w:rFonts w:ascii="Garamond" w:hAnsi="Garamond" w:cs="Times New Roman"/>
          <w:sz w:val="24"/>
          <w:szCs w:val="24"/>
        </w:rPr>
        <w:t>. Sustainability is also s</w:t>
      </w:r>
      <w:r w:rsidR="00CE2190" w:rsidRPr="00B25B82">
        <w:rPr>
          <w:rFonts w:ascii="Garamond" w:hAnsi="Garamond" w:cs="Times New Roman"/>
          <w:sz w:val="24"/>
          <w:szCs w:val="24"/>
        </w:rPr>
        <w:t>t</w:t>
      </w:r>
      <w:r w:rsidRPr="00B25B82">
        <w:rPr>
          <w:rFonts w:ascii="Garamond" w:hAnsi="Garamond" w:cs="Times New Roman"/>
          <w:sz w:val="24"/>
          <w:szCs w:val="24"/>
        </w:rPr>
        <w:t>imulated by local policies</w:t>
      </w:r>
      <w:r w:rsidR="0091183C" w:rsidRPr="00B25B82">
        <w:rPr>
          <w:rFonts w:ascii="Garamond" w:hAnsi="Garamond" w:cs="Times New Roman"/>
          <w:sz w:val="24"/>
          <w:szCs w:val="24"/>
        </w:rPr>
        <w:t>.</w:t>
      </w:r>
      <w:r w:rsidR="00A64E1D" w:rsidRPr="00B25B82">
        <w:rPr>
          <w:rFonts w:ascii="Garamond" w:hAnsi="Garamond" w:cs="Times New Roman"/>
          <w:sz w:val="24"/>
          <w:szCs w:val="24"/>
        </w:rPr>
        <w:t xml:space="preserve"> </w:t>
      </w:r>
      <w:r w:rsidR="0091183C" w:rsidRPr="00B25B82">
        <w:rPr>
          <w:rFonts w:ascii="Garamond" w:hAnsi="Garamond" w:cs="Times New Roman"/>
          <w:sz w:val="24"/>
          <w:szCs w:val="24"/>
        </w:rPr>
        <w:t>F</w:t>
      </w:r>
      <w:r w:rsidR="00891E2C" w:rsidRPr="00B25B82">
        <w:rPr>
          <w:rFonts w:ascii="Garamond" w:hAnsi="Garamond" w:cs="Times New Roman"/>
          <w:sz w:val="24"/>
          <w:szCs w:val="24"/>
        </w:rPr>
        <w:t>or instance i</w:t>
      </w:r>
      <w:r w:rsidRPr="00B25B82">
        <w:rPr>
          <w:rFonts w:ascii="Garamond" w:hAnsi="Garamond" w:cs="Times New Roman"/>
          <w:sz w:val="24"/>
          <w:szCs w:val="24"/>
        </w:rPr>
        <w:t>n Barcelona</w:t>
      </w:r>
      <w:r w:rsidR="00891E2C" w:rsidRPr="00B25B82">
        <w:rPr>
          <w:rFonts w:ascii="Garamond" w:hAnsi="Garamond" w:cs="Times New Roman"/>
          <w:sz w:val="24"/>
          <w:szCs w:val="24"/>
        </w:rPr>
        <w:t xml:space="preserve"> </w:t>
      </w:r>
      <w:r w:rsidR="00A64E1D" w:rsidRPr="00B25B82">
        <w:rPr>
          <w:rFonts w:ascii="Garamond" w:hAnsi="Garamond" w:cs="Times New Roman"/>
          <w:sz w:val="24"/>
          <w:szCs w:val="24"/>
        </w:rPr>
        <w:t xml:space="preserve">by </w:t>
      </w:r>
      <w:r w:rsidR="00CE2190" w:rsidRPr="00B25B82">
        <w:rPr>
          <w:rFonts w:ascii="Garamond" w:hAnsi="Garamond" w:cs="Times New Roman"/>
          <w:sz w:val="24"/>
          <w:szCs w:val="24"/>
        </w:rPr>
        <w:t>Pla de Barris</w:t>
      </w:r>
      <w:r w:rsidR="0091183C" w:rsidRPr="00B25B82">
        <w:rPr>
          <w:rFonts w:ascii="Garamond" w:hAnsi="Garamond" w:cs="Times New Roman"/>
          <w:sz w:val="24"/>
          <w:szCs w:val="24"/>
        </w:rPr>
        <w:t xml:space="preserve">, which </w:t>
      </w:r>
      <w:r w:rsidR="00CE2190" w:rsidRPr="00B25B82">
        <w:rPr>
          <w:rFonts w:ascii="Garamond" w:hAnsi="Garamond" w:cs="Times New Roman"/>
          <w:sz w:val="24"/>
          <w:szCs w:val="24"/>
        </w:rPr>
        <w:t xml:space="preserve">includes </w:t>
      </w:r>
      <w:r w:rsidRPr="00B25B82">
        <w:rPr>
          <w:rFonts w:ascii="Garamond" w:hAnsi="Garamond" w:cs="Times New Roman"/>
          <w:sz w:val="24"/>
          <w:szCs w:val="24"/>
        </w:rPr>
        <w:t>plans for each of the 73 subdistricts</w:t>
      </w:r>
      <w:r w:rsidR="00891E2C" w:rsidRPr="00B25B82">
        <w:rPr>
          <w:rFonts w:ascii="Garamond" w:hAnsi="Garamond" w:cs="Times New Roman"/>
          <w:sz w:val="24"/>
          <w:szCs w:val="24"/>
        </w:rPr>
        <w:t xml:space="preserve"> </w:t>
      </w:r>
      <w:r w:rsidRPr="00B25B82">
        <w:rPr>
          <w:rFonts w:ascii="Garamond" w:hAnsi="Garamond" w:cs="Times New Roman"/>
          <w:sz w:val="24"/>
          <w:szCs w:val="24"/>
        </w:rPr>
        <w:t>to improve social, economic, and urban conditions</w:t>
      </w:r>
      <w:r w:rsidR="000A1ACF" w:rsidRPr="00B25B82">
        <w:rPr>
          <w:rFonts w:ascii="Garamond" w:hAnsi="Garamond" w:cs="Times New Roman"/>
          <w:sz w:val="24"/>
          <w:szCs w:val="24"/>
        </w:rPr>
        <w:t xml:space="preserve"> </w:t>
      </w:r>
      <w:sdt>
        <w:sdtPr>
          <w:rPr>
            <w:rFonts w:ascii="Garamond" w:hAnsi="Garamond" w:cs="Times New Roman"/>
            <w:bCs/>
            <w:color w:val="000000"/>
            <w:sz w:val="24"/>
            <w:szCs w:val="24"/>
          </w:rPr>
          <w:tag w:val="MENDELEY_CITATION_v3_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"/>
          <w:id w:val="-294221965"/>
          <w:placeholder>
            <w:docPart w:val="AE710DBF1570416AB771978A84489EF0"/>
          </w:placeholder>
        </w:sdtPr>
        <w:sdtEndPr/>
        <w:sdtContent>
          <w:r w:rsidR="00BB07C8" w:rsidRPr="00B25B82">
            <w:rPr>
              <w:rFonts w:ascii="Garamond" w:hAnsi="Garamond" w:cs="Times New Roman"/>
              <w:bCs/>
              <w:color w:val="000000"/>
              <w:sz w:val="24"/>
              <w:szCs w:val="24"/>
            </w:rPr>
            <w:t>(Ajuntament de Barcelona, 2023a)</w:t>
          </w:r>
        </w:sdtContent>
      </w:sdt>
      <w:r w:rsidR="000A1ACF" w:rsidRPr="00B25B82">
        <w:rPr>
          <w:rFonts w:ascii="Garamond" w:hAnsi="Garamond" w:cs="Times New Roman"/>
          <w:bCs/>
          <w:sz w:val="24"/>
          <w:szCs w:val="24"/>
        </w:rPr>
        <w:t>.</w:t>
      </w:r>
      <w:r w:rsidR="000A1ACF" w:rsidRPr="00B25B82">
        <w:rPr>
          <w:rFonts w:ascii="Garamond" w:hAnsi="Garamond" w:cs="Times New Roman"/>
          <w:sz w:val="24"/>
          <w:szCs w:val="24"/>
        </w:rPr>
        <w:t xml:space="preserve"> </w:t>
      </w:r>
      <w:r w:rsidR="00696ED5" w:rsidRPr="00B25B82">
        <w:rPr>
          <w:rFonts w:ascii="Garamond" w:hAnsi="Garamond" w:cs="Times New Roman"/>
          <w:sz w:val="24"/>
          <w:szCs w:val="24"/>
        </w:rPr>
        <w:t xml:space="preserve"> </w:t>
      </w:r>
      <w:r w:rsidRPr="00B25B82">
        <w:rPr>
          <w:rFonts w:ascii="Garamond" w:hAnsi="Garamond" w:cs="Times New Roman"/>
          <w:sz w:val="24"/>
          <w:szCs w:val="24"/>
        </w:rPr>
        <w:t>As a result</w:t>
      </w:r>
      <w:r w:rsidR="00872F1E" w:rsidRPr="00B25B82">
        <w:rPr>
          <w:rFonts w:ascii="Garamond" w:hAnsi="Garamond" w:cs="Times New Roman"/>
          <w:sz w:val="24"/>
          <w:szCs w:val="24"/>
        </w:rPr>
        <w:t xml:space="preserve"> of</w:t>
      </w:r>
      <w:r w:rsidR="0091183C" w:rsidRPr="00B25B82">
        <w:rPr>
          <w:rFonts w:ascii="Garamond" w:hAnsi="Garamond" w:cs="Times New Roman"/>
          <w:sz w:val="24"/>
          <w:szCs w:val="24"/>
        </w:rPr>
        <w:t xml:space="preserve"> the</w:t>
      </w:r>
      <w:r w:rsidR="00872F1E" w:rsidRPr="00B25B82">
        <w:rPr>
          <w:rFonts w:ascii="Garamond" w:hAnsi="Garamond" w:cs="Times New Roman"/>
          <w:sz w:val="24"/>
          <w:szCs w:val="24"/>
        </w:rPr>
        <w:t xml:space="preserve"> higher attention </w:t>
      </w:r>
      <w:r w:rsidR="00FF76D6" w:rsidRPr="00B25B82">
        <w:rPr>
          <w:rFonts w:ascii="Garamond" w:hAnsi="Garamond" w:cs="Times New Roman"/>
          <w:sz w:val="24"/>
          <w:szCs w:val="24"/>
        </w:rPr>
        <w:t>to</w:t>
      </w:r>
      <w:r w:rsidR="00891E2C" w:rsidRPr="00B25B82">
        <w:rPr>
          <w:rFonts w:ascii="Garamond" w:hAnsi="Garamond" w:cs="Times New Roman"/>
          <w:sz w:val="24"/>
          <w:szCs w:val="24"/>
        </w:rPr>
        <w:t xml:space="preserve"> </w:t>
      </w:r>
      <w:r w:rsidR="00872F1E" w:rsidRPr="00B25B82">
        <w:rPr>
          <w:rFonts w:ascii="Garamond" w:hAnsi="Garamond" w:cs="Times New Roman"/>
          <w:sz w:val="24"/>
          <w:szCs w:val="24"/>
        </w:rPr>
        <w:t>sustainability</w:t>
      </w:r>
      <w:r w:rsidR="00B25B82" w:rsidRPr="00B25B82">
        <w:rPr>
          <w:rFonts w:ascii="Garamond" w:hAnsi="Garamond" w:cs="Times New Roman"/>
          <w:sz w:val="24"/>
          <w:szCs w:val="24"/>
        </w:rPr>
        <w:t>,</w:t>
      </w:r>
      <w:r w:rsidR="0091183C" w:rsidRPr="00B25B82">
        <w:rPr>
          <w:rFonts w:ascii="Garamond" w:hAnsi="Garamond" w:cs="Times New Roman"/>
          <w:sz w:val="24"/>
          <w:szCs w:val="24"/>
        </w:rPr>
        <w:t xml:space="preserve"> a</w:t>
      </w:r>
      <w:r w:rsidRPr="00B25B82">
        <w:rPr>
          <w:rFonts w:ascii="Garamond" w:hAnsi="Garamond" w:cs="Times New Roman"/>
          <w:sz w:val="24"/>
          <w:szCs w:val="24"/>
        </w:rPr>
        <w:t xml:space="preserve"> “brown” discount</w:t>
      </w:r>
      <w:r w:rsidR="0091183C" w:rsidRPr="00B25B82">
        <w:rPr>
          <w:rFonts w:ascii="Garamond" w:hAnsi="Garamond" w:cs="Times New Roman"/>
          <w:sz w:val="24"/>
          <w:szCs w:val="24"/>
        </w:rPr>
        <w:t xml:space="preserve"> is developing </w:t>
      </w:r>
      <w:r w:rsidR="00891E2C" w:rsidRPr="00B25B82">
        <w:rPr>
          <w:rFonts w:ascii="Garamond" w:hAnsi="Garamond" w:cs="Times New Roman"/>
          <w:sz w:val="24"/>
          <w:szCs w:val="24"/>
        </w:rPr>
        <w:t>for</w:t>
      </w:r>
      <w:r w:rsidRPr="00B25B82">
        <w:rPr>
          <w:rFonts w:ascii="Garamond" w:hAnsi="Garamond" w:cs="Times New Roman"/>
          <w:sz w:val="24"/>
          <w:szCs w:val="24"/>
        </w:rPr>
        <w:t xml:space="preserve"> real estate that does not meet the “green” market expectations</w:t>
      </w:r>
      <w:r w:rsidR="00CE2190" w:rsidRPr="00B25B82">
        <w:rPr>
          <w:rFonts w:ascii="Garamond" w:hAnsi="Garamond" w:cs="Times New Roman"/>
          <w:sz w:val="24"/>
          <w:szCs w:val="24"/>
        </w:rPr>
        <w:t xml:space="preserve"> according to</w:t>
      </w:r>
      <w:r w:rsidRPr="00B25B82">
        <w:rPr>
          <w:rFonts w:ascii="Garamond" w:hAnsi="Garamond" w:cs="Times New Roman"/>
          <w:sz w:val="24"/>
          <w:szCs w:val="24"/>
        </w:rPr>
        <w:t xml:space="preserve"> Tom Carson</w:t>
      </w:r>
      <w:r w:rsidR="00890199" w:rsidRPr="00B25B82">
        <w:rPr>
          <w:rFonts w:ascii="Garamond" w:hAnsi="Garamond" w:cs="Times New Roman"/>
          <w:sz w:val="24"/>
          <w:szCs w:val="24"/>
        </w:rPr>
        <w:t xml:space="preserve"> </w:t>
      </w:r>
      <w:sdt>
        <w:sdtPr>
          <w:rPr>
            <w:rFonts w:ascii="Garamond" w:hAnsi="Garamond" w:cs="Times New Roman"/>
            <w:color w:val="000000"/>
            <w:sz w:val="24"/>
            <w:szCs w:val="24"/>
          </w:rPr>
          <w:tag w:val="MENDELEY_CITATION_v3_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"/>
          <w:id w:val="-466827358"/>
          <w:placeholder>
            <w:docPart w:val="DefaultPlaceholder_-1854013440"/>
          </w:placeholder>
        </w:sdtPr>
        <w:sdtEndPr/>
        <w:sdtContent>
          <w:r w:rsidR="00BB07C8" w:rsidRPr="00B25B82">
            <w:rPr>
              <w:rFonts w:ascii="Garamond" w:hAnsi="Garamond" w:cs="Times New Roman"/>
              <w:color w:val="000000"/>
              <w:sz w:val="24"/>
              <w:szCs w:val="24"/>
            </w:rPr>
            <w:t>(Funds Europe, 2023)</w:t>
          </w:r>
        </w:sdtContent>
      </w:sdt>
      <w:r w:rsidR="00696ED5" w:rsidRPr="00B25B82">
        <w:rPr>
          <w:rFonts w:ascii="Garamond" w:hAnsi="Garamond" w:cs="Times New Roman"/>
          <w:sz w:val="24"/>
          <w:szCs w:val="24"/>
        </w:rPr>
        <w:t xml:space="preserve">. </w:t>
      </w:r>
      <w:r w:rsidRPr="00B25B82">
        <w:rPr>
          <w:rFonts w:ascii="Garamond" w:hAnsi="Garamond" w:cs="Times New Roman"/>
          <w:sz w:val="24"/>
          <w:szCs w:val="24"/>
        </w:rPr>
        <w:t>This green premium, or brown discount is driven by the demand side</w:t>
      </w:r>
      <w:r w:rsidR="00872F1E" w:rsidRPr="00B25B82">
        <w:rPr>
          <w:rFonts w:ascii="Garamond" w:hAnsi="Garamond" w:cs="Times New Roman"/>
          <w:sz w:val="24"/>
          <w:szCs w:val="24"/>
        </w:rPr>
        <w:t>.</w:t>
      </w:r>
      <w:r w:rsidRPr="00B25B82">
        <w:rPr>
          <w:rFonts w:ascii="Garamond" w:hAnsi="Garamond" w:cs="Times New Roman"/>
          <w:sz w:val="24"/>
          <w:szCs w:val="24"/>
        </w:rPr>
        <w:t xml:space="preserve"> </w:t>
      </w:r>
      <w:r w:rsidR="00872F1E" w:rsidRPr="00B25B82">
        <w:rPr>
          <w:rFonts w:ascii="Garamond" w:hAnsi="Garamond" w:cs="Times New Roman"/>
          <w:sz w:val="24"/>
          <w:szCs w:val="24"/>
        </w:rPr>
        <w:t>T</w:t>
      </w:r>
      <w:r w:rsidRPr="00B25B82">
        <w:rPr>
          <w:rFonts w:ascii="Garamond" w:hAnsi="Garamond" w:cs="Times New Roman"/>
          <w:sz w:val="24"/>
          <w:szCs w:val="24"/>
        </w:rPr>
        <w:t>enants are willing to pay higher prices for more sustainable properties (D. Worford, 2022).</w:t>
      </w:r>
    </w:p>
    <w:p w14:paraId="3684BABF" w14:textId="621D089B" w:rsidR="0066109D" w:rsidRPr="00272C37" w:rsidRDefault="00FF76D6" w:rsidP="00637D0C">
      <w:pPr>
        <w:spacing w:line="360" w:lineRule="auto"/>
        <w:jc w:val="both"/>
        <w:rPr>
          <w:rFonts w:ascii="Garamond" w:hAnsi="Garamond" w:cs="Times New Roman"/>
          <w:sz w:val="24"/>
          <w:szCs w:val="24"/>
        </w:rPr>
      </w:pPr>
      <w:r w:rsidRPr="00B25B82">
        <w:rPr>
          <w:rFonts w:ascii="Garamond" w:hAnsi="Garamond" w:cs="Times New Roman"/>
          <w:sz w:val="24"/>
          <w:szCs w:val="24"/>
        </w:rPr>
        <w:t>H</w:t>
      </w:r>
      <w:r w:rsidR="009456A7" w:rsidRPr="00B25B82">
        <w:rPr>
          <w:rFonts w:ascii="Garamond" w:hAnsi="Garamond" w:cs="Times New Roman"/>
          <w:sz w:val="24"/>
          <w:szCs w:val="24"/>
        </w:rPr>
        <w:t xml:space="preserve">ome buyers </w:t>
      </w:r>
      <w:r w:rsidR="00891E2C" w:rsidRPr="00B25B82">
        <w:rPr>
          <w:rFonts w:ascii="Garamond" w:hAnsi="Garamond" w:cs="Times New Roman"/>
          <w:sz w:val="24"/>
          <w:szCs w:val="24"/>
        </w:rPr>
        <w:t xml:space="preserve">that </w:t>
      </w:r>
      <w:r w:rsidR="009456A7" w:rsidRPr="00B25B82">
        <w:rPr>
          <w:rFonts w:ascii="Garamond" w:hAnsi="Garamond" w:cs="Times New Roman"/>
          <w:sz w:val="24"/>
          <w:szCs w:val="24"/>
        </w:rPr>
        <w:t xml:space="preserve">are willing to pay more for housing are more sustainable aware </w:t>
      </w:r>
      <w:sdt>
        <w:sdtPr>
          <w:rPr>
            <w:rFonts w:ascii="Garamond" w:hAnsi="Garamond" w:cs="Times New Roman"/>
            <w:sz w:val="24"/>
            <w:szCs w:val="24"/>
          </w:rPr>
          <w:tag w:val="MENDELEY_CITATION_v3_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"/>
          <w:id w:val="339659791"/>
          <w:placeholder>
            <w:docPart w:val="531A5D29B7D6410DB05E768C9E30DB49"/>
          </w:placeholder>
        </w:sdtPr>
        <w:sdtEndPr/>
        <w:sdtContent>
          <w:r w:rsidR="00BB07C8" w:rsidRPr="00B25B82">
            <w:rPr>
              <w:rFonts w:ascii="Garamond" w:eastAsia="Times New Roman" w:hAnsi="Garamond"/>
              <w:sz w:val="24"/>
              <w:szCs w:val="24"/>
            </w:rPr>
            <w:t>(Mandell &amp; Wilhelmsson, 2011)</w:t>
          </w:r>
        </w:sdtContent>
      </w:sdt>
      <w:r w:rsidR="009456A7" w:rsidRPr="00B25B82">
        <w:rPr>
          <w:rFonts w:ascii="Garamond" w:hAnsi="Garamond" w:cs="Times New Roman"/>
          <w:sz w:val="24"/>
          <w:szCs w:val="24"/>
        </w:rPr>
        <w:t>. For instance related to the condition of properties itself, prior research in Barcelona already provided evidence that higher energy labels are positively correlated with housing prices</w:t>
      </w:r>
      <w:r w:rsidR="00890199" w:rsidRPr="00B25B82">
        <w:rPr>
          <w:rFonts w:ascii="Garamond" w:hAnsi="Garamond" w:cs="Times New Roman"/>
          <w:sz w:val="24"/>
          <w:szCs w:val="24"/>
        </w:rPr>
        <w:t xml:space="preserve"> </w:t>
      </w:r>
      <w:sdt>
        <w:sdtPr>
          <w:rPr>
            <w:rFonts w:ascii="Garamond" w:hAnsi="Garamond" w:cs="Times New Roman"/>
            <w:sz w:val="24"/>
            <w:szCs w:val="24"/>
          </w:rPr>
          <w:tag w:val="MENDELEY_CITATION_v3_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"/>
          <w:id w:val="-1063722070"/>
          <w:placeholder>
            <w:docPart w:val="DefaultPlaceholder_-1854013440"/>
          </w:placeholder>
        </w:sdtPr>
        <w:sdtEndPr/>
        <w:sdtContent>
          <w:r w:rsidR="00BB07C8" w:rsidRPr="00B25B82">
            <w:rPr>
              <w:rFonts w:ascii="Garamond" w:eastAsia="Times New Roman" w:hAnsi="Garamond"/>
              <w:sz w:val="24"/>
              <w:szCs w:val="24"/>
            </w:rPr>
            <w:t>(Chen &amp; Marmolejo Duarte, 2018; Dell’Anna et al., 2019)</w:t>
          </w:r>
        </w:sdtContent>
      </w:sdt>
      <w:r w:rsidR="00890199" w:rsidRPr="00B25B82">
        <w:rPr>
          <w:rFonts w:ascii="Garamond" w:hAnsi="Garamond" w:cs="Times New Roman"/>
          <w:sz w:val="24"/>
          <w:szCs w:val="24"/>
        </w:rPr>
        <w:t xml:space="preserve">. </w:t>
      </w:r>
      <w:r w:rsidR="0091183C" w:rsidRPr="00B25B82">
        <w:rPr>
          <w:rFonts w:ascii="Garamond" w:hAnsi="Garamond" w:cs="Times New Roman"/>
          <w:sz w:val="24"/>
          <w:szCs w:val="24"/>
        </w:rPr>
        <w:t>For</w:t>
      </w:r>
      <w:r w:rsidR="009456A7" w:rsidRPr="00B25B82">
        <w:rPr>
          <w:rFonts w:ascii="Garamond" w:hAnsi="Garamond" w:cs="Times New Roman"/>
          <w:sz w:val="24"/>
          <w:szCs w:val="24"/>
        </w:rPr>
        <w:t xml:space="preserve"> locational sustainable factors in Barcelona</w:t>
      </w:r>
      <w:r w:rsidR="00EB2368" w:rsidRPr="00B25B82">
        <w:rPr>
          <w:rFonts w:ascii="Garamond" w:hAnsi="Garamond" w:cs="Times New Roman"/>
          <w:sz w:val="24"/>
          <w:szCs w:val="24"/>
        </w:rPr>
        <w:t xml:space="preserve"> is </w:t>
      </w:r>
      <w:r w:rsidR="009456A7" w:rsidRPr="00B25B82">
        <w:rPr>
          <w:rFonts w:ascii="Garamond" w:hAnsi="Garamond" w:cs="Times New Roman"/>
          <w:sz w:val="24"/>
          <w:szCs w:val="24"/>
        </w:rPr>
        <w:t>show</w:t>
      </w:r>
      <w:r w:rsidR="00B25B82" w:rsidRPr="00B25B82">
        <w:rPr>
          <w:rFonts w:ascii="Garamond" w:hAnsi="Garamond" w:cs="Times New Roman"/>
          <w:sz w:val="24"/>
          <w:szCs w:val="24"/>
        </w:rPr>
        <w:t>n</w:t>
      </w:r>
      <w:r w:rsidR="009456A7" w:rsidRPr="00B25B82">
        <w:rPr>
          <w:rFonts w:ascii="Garamond" w:hAnsi="Garamond" w:cs="Times New Roman"/>
          <w:sz w:val="24"/>
          <w:szCs w:val="24"/>
        </w:rPr>
        <w:t xml:space="preserve"> that </w:t>
      </w:r>
      <w:r w:rsidR="00EB2368" w:rsidRPr="00B25B82">
        <w:rPr>
          <w:rFonts w:ascii="Garamond" w:hAnsi="Garamond" w:cs="Times New Roman"/>
          <w:sz w:val="24"/>
          <w:szCs w:val="24"/>
        </w:rPr>
        <w:t>for instance</w:t>
      </w:r>
      <w:r w:rsidR="009456A7" w:rsidRPr="00B25B82">
        <w:rPr>
          <w:rFonts w:ascii="Garamond" w:hAnsi="Garamond" w:cs="Times New Roman"/>
          <w:sz w:val="24"/>
          <w:szCs w:val="24"/>
        </w:rPr>
        <w:t xml:space="preserve"> higher values for access to public services and amenities, perceived security, </w:t>
      </w:r>
      <w:r w:rsidRPr="00B25B82">
        <w:rPr>
          <w:rFonts w:ascii="Garamond" w:hAnsi="Garamond" w:cs="Times New Roman"/>
          <w:sz w:val="24"/>
          <w:szCs w:val="24"/>
        </w:rPr>
        <w:t xml:space="preserve">and </w:t>
      </w:r>
      <w:r w:rsidR="009456A7" w:rsidRPr="00B25B82">
        <w:rPr>
          <w:rFonts w:ascii="Garamond" w:hAnsi="Garamond" w:cs="Times New Roman"/>
          <w:sz w:val="24"/>
          <w:szCs w:val="24"/>
        </w:rPr>
        <w:t>shorter distance to the seashore, a highway</w:t>
      </w:r>
      <w:r w:rsidR="0066109D" w:rsidRPr="00B25B82">
        <w:rPr>
          <w:rFonts w:ascii="Garamond" w:hAnsi="Garamond" w:cs="Times New Roman"/>
          <w:sz w:val="24"/>
          <w:szCs w:val="24"/>
        </w:rPr>
        <w:t xml:space="preserve">, and </w:t>
      </w:r>
      <w:r w:rsidR="009456A7" w:rsidRPr="00B25B82">
        <w:rPr>
          <w:rFonts w:ascii="Garamond" w:hAnsi="Garamond" w:cs="Times New Roman"/>
          <w:sz w:val="24"/>
          <w:szCs w:val="24"/>
        </w:rPr>
        <w:t>central business districts</w:t>
      </w:r>
      <w:r w:rsidR="0066109D" w:rsidRPr="00272C37">
        <w:rPr>
          <w:rFonts w:ascii="Garamond" w:hAnsi="Garamond" w:cs="Times New Roman"/>
          <w:sz w:val="24"/>
          <w:szCs w:val="24"/>
        </w:rPr>
        <w:t xml:space="preserve"> </w:t>
      </w:r>
      <w:r w:rsidR="0066109D" w:rsidRPr="00B25B82">
        <w:rPr>
          <w:rFonts w:ascii="Garamond" w:hAnsi="Garamond" w:cs="Times New Roman"/>
          <w:sz w:val="24"/>
          <w:szCs w:val="24"/>
        </w:rPr>
        <w:lastRenderedPageBreak/>
        <w:t>i</w:t>
      </w:r>
      <w:r w:rsidR="009456A7" w:rsidRPr="00B25B82">
        <w:rPr>
          <w:rFonts w:ascii="Garamond" w:hAnsi="Garamond" w:cs="Times New Roman"/>
          <w:sz w:val="24"/>
          <w:szCs w:val="24"/>
        </w:rPr>
        <w:t>ncrease</w:t>
      </w:r>
      <w:r w:rsidR="00EB2368" w:rsidRPr="00B25B82">
        <w:rPr>
          <w:rFonts w:ascii="Garamond" w:hAnsi="Garamond" w:cs="Times New Roman"/>
          <w:sz w:val="24"/>
          <w:szCs w:val="24"/>
        </w:rPr>
        <w:t>s</w:t>
      </w:r>
      <w:r w:rsidR="009456A7" w:rsidRPr="00B25B82">
        <w:rPr>
          <w:rFonts w:ascii="Garamond" w:hAnsi="Garamond" w:cs="Times New Roman"/>
          <w:sz w:val="24"/>
          <w:szCs w:val="24"/>
        </w:rPr>
        <w:t xml:space="preserve"> significantly</w:t>
      </w:r>
      <w:r w:rsidR="00EB2368" w:rsidRPr="00B25B82">
        <w:rPr>
          <w:rFonts w:ascii="Garamond" w:hAnsi="Garamond" w:cs="Times New Roman"/>
          <w:sz w:val="24"/>
          <w:szCs w:val="24"/>
        </w:rPr>
        <w:t xml:space="preserve"> the</w:t>
      </w:r>
      <w:r w:rsidR="009456A7" w:rsidRPr="00B25B82">
        <w:rPr>
          <w:rFonts w:ascii="Garamond" w:hAnsi="Garamond" w:cs="Times New Roman"/>
          <w:sz w:val="24"/>
          <w:szCs w:val="24"/>
        </w:rPr>
        <w:t xml:space="preserve"> willingness to pay for housing</w:t>
      </w:r>
      <w:r w:rsidR="00890199" w:rsidRPr="00B25B82">
        <w:rPr>
          <w:rFonts w:ascii="Garamond" w:hAnsi="Garamond" w:cs="Times New Roman"/>
          <w:sz w:val="24"/>
          <w:szCs w:val="24"/>
        </w:rPr>
        <w:t xml:space="preserve"> </w:t>
      </w:r>
      <w:sdt>
        <w:sdtPr>
          <w:rPr>
            <w:rFonts w:ascii="Garamond" w:hAnsi="Garamond" w:cs="Times New Roman"/>
            <w:sz w:val="24"/>
            <w:szCs w:val="24"/>
          </w:rPr>
          <w:tag w:val="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"/>
          <w:id w:val="-366294088"/>
          <w:placeholder>
            <w:docPart w:val="DefaultPlaceholder_-1854013440"/>
          </w:placeholder>
        </w:sdtPr>
        <w:sdtEndPr/>
        <w:sdtContent>
          <w:r w:rsidR="00BB07C8" w:rsidRPr="00B25B82">
            <w:rPr>
              <w:rFonts w:ascii="Garamond" w:eastAsia="Times New Roman" w:hAnsi="Garamond"/>
              <w:sz w:val="24"/>
              <w:szCs w:val="24"/>
            </w:rPr>
            <w:t>(Buonanno et al., 2013; Chen &amp; Marmolejo Duarte, 2018; Dell’Anna et al., 2019; Graells-Garrido et al., 2021; Marmolejo-Duarte &amp; Chen, 2022)</w:t>
          </w:r>
        </w:sdtContent>
      </w:sdt>
      <w:r w:rsidR="00EB2368" w:rsidRPr="00B25B82">
        <w:rPr>
          <w:rFonts w:ascii="Garamond" w:hAnsi="Garamond" w:cs="Times New Roman"/>
          <w:sz w:val="24"/>
          <w:szCs w:val="24"/>
        </w:rPr>
        <w:t>.</w:t>
      </w:r>
      <w:r w:rsidR="000A1ACF" w:rsidRPr="00B25B82">
        <w:rPr>
          <w:rFonts w:ascii="Garamond" w:hAnsi="Garamond" w:cs="Times New Roman"/>
          <w:sz w:val="24"/>
          <w:szCs w:val="24"/>
        </w:rPr>
        <w:t xml:space="preserve"> </w:t>
      </w:r>
      <w:r w:rsidR="009456A7" w:rsidRPr="00B25B82">
        <w:rPr>
          <w:rFonts w:ascii="Garamond" w:hAnsi="Garamond" w:cs="Times New Roman"/>
          <w:sz w:val="24"/>
          <w:szCs w:val="24"/>
        </w:rPr>
        <w:t xml:space="preserve"> </w:t>
      </w:r>
      <w:r w:rsidR="009456A7" w:rsidRPr="00B25B82">
        <w:rPr>
          <w:rFonts w:ascii="Garamond" w:eastAsia="Times New Roman" w:hAnsi="Garamond" w:cs="Times New Roman"/>
          <w:sz w:val="24"/>
          <w:szCs w:val="24"/>
        </w:rPr>
        <w:t xml:space="preserve">On the other side,  a significant negative relationship </w:t>
      </w:r>
      <w:r w:rsidR="00EB2368" w:rsidRPr="00B25B82">
        <w:rPr>
          <w:rFonts w:ascii="Garamond" w:eastAsia="Times New Roman" w:hAnsi="Garamond" w:cs="Times New Roman"/>
          <w:sz w:val="24"/>
          <w:szCs w:val="24"/>
        </w:rPr>
        <w:t xml:space="preserve">is </w:t>
      </w:r>
      <w:r w:rsidR="009456A7" w:rsidRPr="00B25B82">
        <w:rPr>
          <w:rFonts w:ascii="Garamond" w:eastAsia="Times New Roman" w:hAnsi="Garamond" w:cs="Times New Roman"/>
          <w:sz w:val="24"/>
          <w:szCs w:val="24"/>
        </w:rPr>
        <w:t xml:space="preserve">found </w:t>
      </w:r>
      <w:r w:rsidRPr="00B25B82">
        <w:rPr>
          <w:rFonts w:ascii="Garamond" w:eastAsia="Times New Roman" w:hAnsi="Garamond" w:cs="Times New Roman"/>
          <w:sz w:val="24"/>
          <w:szCs w:val="24"/>
        </w:rPr>
        <w:t>between</w:t>
      </w:r>
      <w:r w:rsidR="009456A7" w:rsidRPr="00B25B82">
        <w:rPr>
          <w:rFonts w:ascii="Garamond" w:eastAsia="Times New Roman" w:hAnsi="Garamond" w:cs="Times New Roman"/>
          <w:sz w:val="24"/>
          <w:szCs w:val="24"/>
        </w:rPr>
        <w:t xml:space="preserve"> better access to parks and gardens</w:t>
      </w:r>
      <w:r w:rsidR="0066109D" w:rsidRPr="00B25B82">
        <w:rPr>
          <w:rFonts w:ascii="Garamond" w:eastAsia="Times New Roman" w:hAnsi="Garamond" w:cs="Times New Roman"/>
          <w:sz w:val="24"/>
          <w:szCs w:val="24"/>
        </w:rPr>
        <w:t xml:space="preserve"> and shorter commuting times</w:t>
      </w:r>
      <w:r w:rsidR="00EB2368" w:rsidRPr="00B25B82">
        <w:rPr>
          <w:rFonts w:ascii="Garamond" w:eastAsia="Times New Roman" w:hAnsi="Garamond" w:cs="Times New Roman"/>
          <w:sz w:val="24"/>
          <w:szCs w:val="24"/>
        </w:rPr>
        <w:t xml:space="preserve"> and the willingness to pay for housing</w:t>
      </w:r>
      <w:r w:rsidR="0066109D" w:rsidRPr="00B25B82">
        <w:rPr>
          <w:rFonts w:ascii="Garamond" w:eastAsia="Times New Roman" w:hAnsi="Garamond" w:cs="Times New Roman"/>
          <w:sz w:val="24"/>
          <w:szCs w:val="24"/>
        </w:rPr>
        <w:t xml:space="preserve"> </w:t>
      </w:r>
      <w:sdt>
        <w:sdtPr>
          <w:rPr>
            <w:rFonts w:ascii="Garamond" w:eastAsia="Times New Roman" w:hAnsi="Garamond" w:cs="Times New Roman"/>
            <w:sz w:val="24"/>
            <w:szCs w:val="24"/>
          </w:rPr>
          <w:tag w:val="MENDELEY_CITATION_v3_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"/>
          <w:id w:val="590513627"/>
          <w:placeholder>
            <w:docPart w:val="2609DB939A2F44A9A99339804861430F"/>
          </w:placeholder>
        </w:sdtPr>
        <w:sdtEndPr/>
        <w:sdtContent>
          <w:r w:rsidR="00BB07C8" w:rsidRPr="00B25B82">
            <w:rPr>
              <w:rFonts w:ascii="Garamond" w:eastAsia="Times New Roman" w:hAnsi="Garamond"/>
              <w:sz w:val="24"/>
              <w:szCs w:val="24"/>
            </w:rPr>
            <w:t>(Dell’Anna et al., 2019; Graells-Garrido et al., 2021; Marmolejo-Duarte &amp; Chen, 2022)</w:t>
          </w:r>
        </w:sdtContent>
      </w:sdt>
      <w:r w:rsidR="0066109D" w:rsidRPr="00B25B82">
        <w:rPr>
          <w:rFonts w:ascii="Garamond" w:eastAsia="Times New Roman" w:hAnsi="Garamond" w:cs="Times New Roman"/>
          <w:sz w:val="24"/>
          <w:szCs w:val="24"/>
        </w:rPr>
        <w:t xml:space="preserve">. </w:t>
      </w:r>
      <w:r w:rsidR="00891E2C" w:rsidRPr="00B25B82">
        <w:rPr>
          <w:rFonts w:ascii="Garamond" w:eastAsia="Times New Roman" w:hAnsi="Garamond" w:cs="Times New Roman"/>
          <w:sz w:val="24"/>
          <w:szCs w:val="24"/>
        </w:rPr>
        <w:t>Although this is mainly caused</w:t>
      </w:r>
      <w:r w:rsidR="0066109D" w:rsidRPr="00B25B82">
        <w:rPr>
          <w:rFonts w:ascii="Garamond" w:eastAsia="Times New Roman" w:hAnsi="Garamond" w:cs="Times New Roman"/>
          <w:sz w:val="24"/>
          <w:szCs w:val="24"/>
        </w:rPr>
        <w:t xml:space="preserve"> </w:t>
      </w:r>
      <w:r w:rsidR="00891E2C" w:rsidRPr="00B25B82">
        <w:rPr>
          <w:rFonts w:ascii="Garamond" w:eastAsia="Times New Roman" w:hAnsi="Garamond" w:cs="Times New Roman"/>
          <w:sz w:val="24"/>
          <w:szCs w:val="24"/>
        </w:rPr>
        <w:t xml:space="preserve">by </w:t>
      </w:r>
      <w:r w:rsidR="0066109D" w:rsidRPr="00B25B82">
        <w:rPr>
          <w:rFonts w:ascii="Garamond" w:eastAsia="Times New Roman" w:hAnsi="Garamond" w:cs="Times New Roman"/>
          <w:sz w:val="24"/>
          <w:szCs w:val="24"/>
        </w:rPr>
        <w:t>the city structure of Barcelona where park</w:t>
      </w:r>
      <w:r w:rsidRPr="00B25B82">
        <w:rPr>
          <w:rFonts w:ascii="Garamond" w:eastAsia="Times New Roman" w:hAnsi="Garamond" w:cs="Times New Roman"/>
          <w:sz w:val="24"/>
          <w:szCs w:val="24"/>
        </w:rPr>
        <w:t>s</w:t>
      </w:r>
      <w:r w:rsidR="0066109D" w:rsidRPr="00B25B82">
        <w:rPr>
          <w:rFonts w:ascii="Garamond" w:eastAsia="Times New Roman" w:hAnsi="Garamond" w:cs="Times New Roman"/>
          <w:sz w:val="24"/>
          <w:szCs w:val="24"/>
        </w:rPr>
        <w:t xml:space="preserve"> and gardens are </w:t>
      </w:r>
      <w:r w:rsidR="00891E2C" w:rsidRPr="00B25B82">
        <w:rPr>
          <w:rFonts w:ascii="Garamond" w:eastAsia="Times New Roman" w:hAnsi="Garamond" w:cs="Times New Roman"/>
          <w:sz w:val="24"/>
          <w:szCs w:val="24"/>
        </w:rPr>
        <w:t>mostly</w:t>
      </w:r>
      <w:r w:rsidR="0066109D" w:rsidRPr="00B25B82">
        <w:rPr>
          <w:rFonts w:ascii="Garamond" w:eastAsia="Times New Roman" w:hAnsi="Garamond" w:cs="Times New Roman"/>
          <w:sz w:val="24"/>
          <w:szCs w:val="24"/>
        </w:rPr>
        <w:t xml:space="preserve"> located at the periphery and </w:t>
      </w:r>
      <w:r w:rsidR="0091183C" w:rsidRPr="00B25B82">
        <w:rPr>
          <w:rFonts w:ascii="Garamond" w:eastAsia="Times New Roman" w:hAnsi="Garamond" w:cs="Times New Roman"/>
          <w:sz w:val="24"/>
          <w:szCs w:val="24"/>
        </w:rPr>
        <w:t xml:space="preserve">the </w:t>
      </w:r>
      <w:r w:rsidR="00891E2C" w:rsidRPr="00B25B82">
        <w:rPr>
          <w:rFonts w:ascii="Garamond" w:eastAsia="Times New Roman" w:hAnsi="Garamond" w:cs="Times New Roman"/>
          <w:sz w:val="24"/>
          <w:szCs w:val="24"/>
        </w:rPr>
        <w:t>l</w:t>
      </w:r>
      <w:r w:rsidR="0066109D" w:rsidRPr="00B25B82">
        <w:rPr>
          <w:rFonts w:ascii="Garamond" w:eastAsia="Times New Roman" w:hAnsi="Garamond" w:cs="Times New Roman"/>
          <w:sz w:val="24"/>
          <w:szCs w:val="24"/>
        </w:rPr>
        <w:t>ow</w:t>
      </w:r>
      <w:r w:rsidR="00EB2368" w:rsidRPr="00B25B82">
        <w:rPr>
          <w:rFonts w:ascii="Garamond" w:eastAsia="Times New Roman" w:hAnsi="Garamond" w:cs="Times New Roman"/>
          <w:sz w:val="24"/>
          <w:szCs w:val="24"/>
        </w:rPr>
        <w:t xml:space="preserve"> </w:t>
      </w:r>
      <w:r w:rsidR="0066109D" w:rsidRPr="00B25B82">
        <w:rPr>
          <w:rFonts w:ascii="Garamond" w:eastAsia="Times New Roman" w:hAnsi="Garamond" w:cs="Times New Roman"/>
          <w:sz w:val="24"/>
          <w:szCs w:val="24"/>
        </w:rPr>
        <w:t xml:space="preserve">commuting times </w:t>
      </w:r>
      <w:r w:rsidR="00891E2C" w:rsidRPr="00B25B82">
        <w:rPr>
          <w:rFonts w:ascii="Garamond" w:eastAsia="Times New Roman" w:hAnsi="Garamond" w:cs="Times New Roman"/>
          <w:sz w:val="24"/>
          <w:szCs w:val="24"/>
        </w:rPr>
        <w:t>in Barcelona compared</w:t>
      </w:r>
      <w:r w:rsidR="0066109D" w:rsidRPr="00B25B82">
        <w:rPr>
          <w:rFonts w:ascii="Garamond" w:eastAsia="Times New Roman" w:hAnsi="Garamond" w:cs="Times New Roman"/>
          <w:sz w:val="24"/>
          <w:szCs w:val="24"/>
        </w:rPr>
        <w:t xml:space="preserve"> to other cities</w:t>
      </w:r>
      <w:r w:rsidR="00891E2C" w:rsidRPr="00B25B82">
        <w:rPr>
          <w:rFonts w:ascii="Garamond" w:eastAsia="Times New Roman" w:hAnsi="Garamond" w:cs="Times New Roman"/>
          <w:sz w:val="24"/>
          <w:szCs w:val="24"/>
        </w:rPr>
        <w:t>.</w:t>
      </w:r>
      <w:r w:rsidR="00891E2C" w:rsidRPr="00272C37">
        <w:rPr>
          <w:rFonts w:ascii="Garamond" w:eastAsia="Times New Roman" w:hAnsi="Garamond" w:cs="Times New Roman"/>
          <w:sz w:val="24"/>
          <w:szCs w:val="24"/>
        </w:rPr>
        <w:t xml:space="preserve"> </w:t>
      </w:r>
    </w:p>
    <w:p w14:paraId="2D722E9C" w14:textId="61B86D8C" w:rsidR="009456A7" w:rsidRPr="00B25B82" w:rsidRDefault="009456A7" w:rsidP="00637D0C">
      <w:pPr>
        <w:spacing w:line="360" w:lineRule="auto"/>
        <w:jc w:val="both"/>
        <w:rPr>
          <w:rFonts w:ascii="Garamond" w:hAnsi="Garamond" w:cs="Times New Roman"/>
          <w:sz w:val="24"/>
          <w:szCs w:val="24"/>
        </w:rPr>
      </w:pPr>
      <w:r w:rsidRPr="00B25B82">
        <w:rPr>
          <w:rFonts w:ascii="Garamond" w:hAnsi="Garamond" w:cs="Times New Roman"/>
          <w:sz w:val="24"/>
          <w:szCs w:val="24"/>
        </w:rPr>
        <w:t xml:space="preserve">These studies were mainly conducted by studying sustainability from one dimension, but sustainability in itself has many dimensions </w:t>
      </w:r>
      <w:sdt>
        <w:sdtPr>
          <w:rPr>
            <w:rFonts w:ascii="Garamond" w:hAnsi="Garamond" w:cs="Times New Roman"/>
            <w:color w:val="000000"/>
            <w:sz w:val="24"/>
            <w:szCs w:val="24"/>
          </w:rPr>
          <w:tag w:val="MENDELEY_CITATION_v3_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"/>
          <w:id w:val="897404858"/>
          <w:placeholder>
            <w:docPart w:val="531A5D29B7D6410DB05E768C9E30DB49"/>
          </w:placeholder>
        </w:sdtPr>
        <w:sdtEndPr/>
        <w:sdtContent>
          <w:r w:rsidR="00BB07C8" w:rsidRPr="00B25B82">
            <w:rPr>
              <w:rFonts w:ascii="Garamond" w:hAnsi="Garamond" w:cs="Times New Roman"/>
              <w:color w:val="000000"/>
              <w:sz w:val="24"/>
              <w:szCs w:val="24"/>
            </w:rPr>
            <w:t>(United Nations, 2023)</w:t>
          </w:r>
        </w:sdtContent>
      </w:sdt>
      <w:r w:rsidRPr="00B25B82">
        <w:rPr>
          <w:rFonts w:ascii="Garamond" w:hAnsi="Garamond" w:cs="Times New Roman"/>
          <w:sz w:val="24"/>
          <w:szCs w:val="24"/>
        </w:rPr>
        <w:t xml:space="preserve">. </w:t>
      </w:r>
      <w:r w:rsidR="00D17A71" w:rsidRPr="00B25B82">
        <w:rPr>
          <w:rFonts w:ascii="Garamond" w:hAnsi="Garamond" w:cs="Times New Roman"/>
          <w:sz w:val="24"/>
          <w:szCs w:val="24"/>
        </w:rPr>
        <w:t xml:space="preserve">To address this issue, in </w:t>
      </w:r>
      <w:r w:rsidRPr="00B25B82">
        <w:rPr>
          <w:rFonts w:ascii="Garamond" w:hAnsi="Garamond" w:cs="Times New Roman"/>
          <w:sz w:val="24"/>
          <w:szCs w:val="24"/>
        </w:rPr>
        <w:t xml:space="preserve">this research the price impact of sustainability on housing prices is studied from five different dimensions: ecological, environmental, social, cultural, and </w:t>
      </w:r>
      <w:r w:rsidR="00CD3BE6" w:rsidRPr="00B25B82">
        <w:rPr>
          <w:rFonts w:ascii="Garamond" w:hAnsi="Garamond" w:cs="Times New Roman"/>
          <w:sz w:val="24"/>
          <w:szCs w:val="24"/>
        </w:rPr>
        <w:t>economic-financial</w:t>
      </w:r>
      <w:r w:rsidRPr="00B25B82">
        <w:rPr>
          <w:rFonts w:ascii="Garamond" w:hAnsi="Garamond" w:cs="Times New Roman"/>
          <w:sz w:val="24"/>
          <w:szCs w:val="24"/>
        </w:rPr>
        <w:t xml:space="preserve"> as proposed by Kauko </w:t>
      </w:r>
      <w:sdt>
        <w:sdtPr>
          <w:rPr>
            <w:rFonts w:ascii="Garamond" w:hAnsi="Garamond" w:cs="Times New Roman"/>
            <w:color w:val="000000"/>
            <w:sz w:val="24"/>
            <w:szCs w:val="24"/>
          </w:rPr>
          <w:tag w:val="MENDELEY_CITATION_v3_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"/>
          <w:id w:val="-1757513495"/>
          <w:placeholder>
            <w:docPart w:val="531A5D29B7D6410DB05E768C9E30DB49"/>
          </w:placeholder>
        </w:sdtPr>
        <w:sdtEndPr/>
        <w:sdtContent>
          <w:r w:rsidR="00BB07C8" w:rsidRPr="00B25B82">
            <w:rPr>
              <w:rFonts w:ascii="Garamond" w:hAnsi="Garamond" w:cs="Times New Roman"/>
              <w:color w:val="000000"/>
              <w:sz w:val="24"/>
              <w:szCs w:val="24"/>
            </w:rPr>
            <w:t>(2019)</w:t>
          </w:r>
        </w:sdtContent>
      </w:sdt>
      <w:r w:rsidRPr="00B25B82">
        <w:rPr>
          <w:rFonts w:ascii="Garamond" w:hAnsi="Garamond" w:cs="Times New Roman"/>
          <w:sz w:val="24"/>
          <w:szCs w:val="24"/>
        </w:rPr>
        <w:t>. This results in pricing models</w:t>
      </w:r>
      <w:r w:rsidR="00891E2C" w:rsidRPr="00B25B82">
        <w:rPr>
          <w:rFonts w:ascii="Garamond" w:hAnsi="Garamond" w:cs="Times New Roman"/>
          <w:sz w:val="24"/>
          <w:szCs w:val="24"/>
        </w:rPr>
        <w:t xml:space="preserve"> </w:t>
      </w:r>
      <w:r w:rsidR="00FF76D6" w:rsidRPr="00B25B82">
        <w:rPr>
          <w:rFonts w:ascii="Garamond" w:hAnsi="Garamond" w:cs="Times New Roman"/>
          <w:sz w:val="24"/>
          <w:szCs w:val="24"/>
        </w:rPr>
        <w:t>that</w:t>
      </w:r>
      <w:r w:rsidR="00891E2C" w:rsidRPr="00B25B82">
        <w:rPr>
          <w:rFonts w:ascii="Garamond" w:hAnsi="Garamond" w:cs="Times New Roman"/>
          <w:sz w:val="24"/>
          <w:szCs w:val="24"/>
        </w:rPr>
        <w:t xml:space="preserve"> include a high number of sustainable pricing factors. </w:t>
      </w:r>
      <w:r w:rsidRPr="00B25B82">
        <w:rPr>
          <w:rFonts w:ascii="Garamond" w:hAnsi="Garamond" w:cs="Times New Roman"/>
          <w:sz w:val="24"/>
          <w:szCs w:val="24"/>
        </w:rPr>
        <w:t xml:space="preserve"> </w:t>
      </w:r>
      <w:r w:rsidR="00891E2C" w:rsidRPr="00B25B82">
        <w:rPr>
          <w:rFonts w:ascii="Garamond" w:hAnsi="Garamond" w:cs="Times New Roman"/>
          <w:sz w:val="24"/>
          <w:szCs w:val="24"/>
        </w:rPr>
        <w:t>P</w:t>
      </w:r>
      <w:r w:rsidRPr="00B25B82">
        <w:rPr>
          <w:rFonts w:ascii="Garamond" w:hAnsi="Garamond" w:cs="Times New Roman"/>
          <w:sz w:val="24"/>
          <w:szCs w:val="24"/>
        </w:rPr>
        <w:t xml:space="preserve">otential multicollinearity is avoided by the construction of PCA components if a high correlation </w:t>
      </w:r>
      <w:r w:rsidR="00891E2C" w:rsidRPr="00B25B82">
        <w:rPr>
          <w:rFonts w:ascii="Garamond" w:hAnsi="Garamond" w:cs="Times New Roman"/>
          <w:sz w:val="24"/>
          <w:szCs w:val="24"/>
        </w:rPr>
        <w:t xml:space="preserve">between the sustainable variables </w:t>
      </w:r>
      <w:r w:rsidRPr="00B25B82">
        <w:rPr>
          <w:rFonts w:ascii="Garamond" w:hAnsi="Garamond" w:cs="Times New Roman"/>
          <w:sz w:val="24"/>
          <w:szCs w:val="24"/>
        </w:rPr>
        <w:t>is observed</w:t>
      </w:r>
      <w:r w:rsidR="00891E2C" w:rsidRPr="00B25B82">
        <w:rPr>
          <w:rFonts w:ascii="Garamond" w:hAnsi="Garamond" w:cs="Times New Roman"/>
          <w:sz w:val="24"/>
          <w:szCs w:val="24"/>
        </w:rPr>
        <w:t>.</w:t>
      </w:r>
      <w:r w:rsidRPr="00B25B82">
        <w:rPr>
          <w:rFonts w:ascii="Garamond" w:hAnsi="Garamond" w:cs="Times New Roman"/>
          <w:sz w:val="24"/>
          <w:szCs w:val="24"/>
        </w:rPr>
        <w:t xml:space="preserve"> </w:t>
      </w:r>
      <w:r w:rsidR="00D17A71" w:rsidRPr="00B25B82">
        <w:rPr>
          <w:rFonts w:ascii="Garamond" w:hAnsi="Garamond" w:cs="Times New Roman"/>
          <w:sz w:val="24"/>
          <w:szCs w:val="24"/>
        </w:rPr>
        <w:t>To provide insight in</w:t>
      </w:r>
      <w:r w:rsidR="00FF76D6" w:rsidRPr="00B25B82">
        <w:rPr>
          <w:rFonts w:ascii="Garamond" w:hAnsi="Garamond" w:cs="Times New Roman"/>
          <w:sz w:val="24"/>
          <w:szCs w:val="24"/>
        </w:rPr>
        <w:t>to</w:t>
      </w:r>
      <w:r w:rsidR="00D17A71" w:rsidRPr="00B25B82">
        <w:rPr>
          <w:rFonts w:ascii="Garamond" w:hAnsi="Garamond" w:cs="Times New Roman"/>
          <w:sz w:val="24"/>
          <w:szCs w:val="24"/>
        </w:rPr>
        <w:t xml:space="preserve"> which properties are positively and negatively impacted by sustainable pricing factors in the city of Barcelona t</w:t>
      </w:r>
      <w:r w:rsidRPr="00B25B82">
        <w:rPr>
          <w:rFonts w:ascii="Garamond" w:hAnsi="Garamond" w:cs="Times New Roman"/>
          <w:sz w:val="24"/>
          <w:szCs w:val="24"/>
        </w:rPr>
        <w:t>he results are visualized by the construction of demonstrative maps</w:t>
      </w:r>
      <w:r w:rsidR="00891E2C" w:rsidRPr="00B25B82">
        <w:rPr>
          <w:rFonts w:ascii="Garamond" w:hAnsi="Garamond" w:cs="Times New Roman"/>
          <w:sz w:val="24"/>
          <w:szCs w:val="24"/>
        </w:rPr>
        <w:t>.</w:t>
      </w:r>
      <w:r w:rsidRPr="00B25B82">
        <w:rPr>
          <w:rFonts w:ascii="Garamond" w:hAnsi="Garamond" w:cs="Times New Roman"/>
          <w:sz w:val="24"/>
          <w:szCs w:val="24"/>
        </w:rPr>
        <w:t xml:space="preserve"> </w:t>
      </w:r>
      <w:r w:rsidR="00891E2C" w:rsidRPr="00B25B82">
        <w:rPr>
          <w:rFonts w:ascii="Garamond" w:hAnsi="Garamond" w:cs="Times New Roman"/>
          <w:sz w:val="24"/>
          <w:szCs w:val="24"/>
        </w:rPr>
        <w:t xml:space="preserve">The demonstrative maps </w:t>
      </w:r>
      <w:r w:rsidRPr="00B25B82">
        <w:rPr>
          <w:rFonts w:ascii="Garamond" w:hAnsi="Garamond" w:cs="Times New Roman"/>
          <w:sz w:val="24"/>
          <w:szCs w:val="24"/>
        </w:rPr>
        <w:t xml:space="preserve">show the </w:t>
      </w:r>
      <w:r w:rsidR="00891E2C" w:rsidRPr="00B25B82">
        <w:rPr>
          <w:rFonts w:ascii="Garamond" w:hAnsi="Garamond" w:cs="Times New Roman"/>
          <w:sz w:val="24"/>
          <w:szCs w:val="24"/>
        </w:rPr>
        <w:t xml:space="preserve">total </w:t>
      </w:r>
      <w:r w:rsidRPr="00B25B82">
        <w:rPr>
          <w:rFonts w:ascii="Garamond" w:hAnsi="Garamond" w:cs="Times New Roman"/>
          <w:sz w:val="24"/>
          <w:szCs w:val="24"/>
        </w:rPr>
        <w:t>pric</w:t>
      </w:r>
      <w:r w:rsidR="00891E2C" w:rsidRPr="00B25B82">
        <w:rPr>
          <w:rFonts w:ascii="Garamond" w:hAnsi="Garamond" w:cs="Times New Roman"/>
          <w:sz w:val="24"/>
          <w:szCs w:val="24"/>
        </w:rPr>
        <w:t>e</w:t>
      </w:r>
      <w:r w:rsidRPr="00B25B82">
        <w:rPr>
          <w:rFonts w:ascii="Garamond" w:hAnsi="Garamond" w:cs="Times New Roman"/>
          <w:sz w:val="24"/>
          <w:szCs w:val="24"/>
        </w:rPr>
        <w:t xml:space="preserve"> impact of </w:t>
      </w:r>
      <w:r w:rsidR="002D4510" w:rsidRPr="00B25B82">
        <w:rPr>
          <w:rFonts w:ascii="Garamond" w:hAnsi="Garamond" w:cs="Times New Roman"/>
          <w:sz w:val="24"/>
          <w:szCs w:val="24"/>
        </w:rPr>
        <w:t xml:space="preserve">selected </w:t>
      </w:r>
      <w:r w:rsidRPr="00B25B82">
        <w:rPr>
          <w:rFonts w:ascii="Garamond" w:hAnsi="Garamond" w:cs="Times New Roman"/>
          <w:sz w:val="24"/>
          <w:szCs w:val="24"/>
        </w:rPr>
        <w:t>sustainable factors</w:t>
      </w:r>
      <w:r w:rsidR="00891E2C" w:rsidRPr="00B25B82">
        <w:rPr>
          <w:rFonts w:ascii="Garamond" w:hAnsi="Garamond" w:cs="Times New Roman"/>
          <w:sz w:val="24"/>
          <w:szCs w:val="24"/>
        </w:rPr>
        <w:t xml:space="preserve"> on the predicted housing price</w:t>
      </w:r>
      <w:r w:rsidRPr="00B25B82">
        <w:rPr>
          <w:rFonts w:ascii="Garamond" w:hAnsi="Garamond" w:cs="Times New Roman"/>
          <w:sz w:val="24"/>
          <w:szCs w:val="24"/>
        </w:rPr>
        <w:t>. These maps</w:t>
      </w:r>
      <w:r w:rsidR="00EB2368" w:rsidRPr="00B25B82">
        <w:rPr>
          <w:rFonts w:ascii="Garamond" w:hAnsi="Garamond" w:cs="Times New Roman"/>
          <w:sz w:val="24"/>
          <w:szCs w:val="24"/>
        </w:rPr>
        <w:t xml:space="preserve"> </w:t>
      </w:r>
      <w:r w:rsidRPr="00B25B82">
        <w:rPr>
          <w:rFonts w:ascii="Garamond" w:hAnsi="Garamond" w:cs="Times New Roman"/>
          <w:sz w:val="24"/>
          <w:szCs w:val="24"/>
        </w:rPr>
        <w:t>make it possible to identify the difference in the price impact of sustainability between different areas in Barcelona.</w:t>
      </w:r>
      <w:r w:rsidR="00EB2368" w:rsidRPr="00B25B82">
        <w:rPr>
          <w:rFonts w:ascii="Garamond" w:hAnsi="Garamond" w:cs="Times New Roman"/>
          <w:sz w:val="24"/>
          <w:szCs w:val="24"/>
        </w:rPr>
        <w:t xml:space="preserve"> </w:t>
      </w:r>
      <w:r w:rsidR="00DB4C8C" w:rsidRPr="00B25B82">
        <w:rPr>
          <w:rFonts w:ascii="Garamond" w:hAnsi="Garamond" w:cs="Times New Roman"/>
          <w:sz w:val="24"/>
          <w:szCs w:val="24"/>
        </w:rPr>
        <w:t xml:space="preserve">If the price of impact sustainability shows local clustering tendencies it provides opportunities for local policy intervention. This policy intervention could stimulate a more equal/fairer pricing of sustainability in housing in Barcelona. </w:t>
      </w:r>
      <w:r w:rsidR="00EB2368" w:rsidRPr="00B25B82">
        <w:rPr>
          <w:rFonts w:ascii="Garamond" w:hAnsi="Garamond" w:cs="Times New Roman"/>
          <w:sz w:val="24"/>
          <w:szCs w:val="24"/>
        </w:rPr>
        <w:t>Additionally</w:t>
      </w:r>
      <w:r w:rsidR="00891E2C" w:rsidRPr="00B25B82">
        <w:rPr>
          <w:rFonts w:ascii="Garamond" w:hAnsi="Garamond" w:cs="Times New Roman"/>
          <w:sz w:val="24"/>
          <w:szCs w:val="24"/>
        </w:rPr>
        <w:t>, to stimulate further research</w:t>
      </w:r>
      <w:r w:rsidR="00EB2368" w:rsidRPr="00B25B82">
        <w:rPr>
          <w:rFonts w:ascii="Garamond" w:hAnsi="Garamond" w:cs="Times New Roman"/>
          <w:sz w:val="24"/>
          <w:szCs w:val="24"/>
        </w:rPr>
        <w:t xml:space="preserve"> the code to construct the maps is shared on GitHub including a wide range of options to visualize the results of the valuation models.</w:t>
      </w:r>
    </w:p>
    <w:p w14:paraId="6F77D9B5" w14:textId="38B5081C" w:rsidR="00CE2190" w:rsidRPr="00B25B82" w:rsidRDefault="00CE2190" w:rsidP="00637D0C">
      <w:pPr>
        <w:spacing w:line="360" w:lineRule="auto"/>
        <w:jc w:val="both"/>
        <w:rPr>
          <w:rFonts w:ascii="Garamond" w:hAnsi="Garamond" w:cs="Times New Roman"/>
          <w:sz w:val="24"/>
          <w:szCs w:val="24"/>
        </w:rPr>
      </w:pPr>
      <w:r w:rsidRPr="00B25B82">
        <w:rPr>
          <w:rFonts w:ascii="Garamond" w:hAnsi="Garamond" w:cs="Times New Roman"/>
          <w:sz w:val="24"/>
          <w:szCs w:val="24"/>
        </w:rPr>
        <w:t>The remain</w:t>
      </w:r>
      <w:r w:rsidR="00EB2368" w:rsidRPr="00B25B82">
        <w:rPr>
          <w:rFonts w:ascii="Garamond" w:hAnsi="Garamond" w:cs="Times New Roman"/>
          <w:sz w:val="24"/>
          <w:szCs w:val="24"/>
        </w:rPr>
        <w:t>der</w:t>
      </w:r>
      <w:r w:rsidRPr="00B25B82">
        <w:rPr>
          <w:rFonts w:ascii="Garamond" w:hAnsi="Garamond" w:cs="Times New Roman"/>
          <w:sz w:val="24"/>
          <w:szCs w:val="24"/>
        </w:rPr>
        <w:t xml:space="preserve"> of the research paper is structured as followed: section 2 includes the literature review. Section 3 includes the data and methodology. In respectively section 4 and section, the results and their robustness are discussed. The conclusion and discussion of the research </w:t>
      </w:r>
      <w:r w:rsidR="00B64F93" w:rsidRPr="00B25B82">
        <w:rPr>
          <w:rFonts w:ascii="Garamond" w:hAnsi="Garamond" w:cs="Times New Roman"/>
          <w:sz w:val="24"/>
          <w:szCs w:val="24"/>
        </w:rPr>
        <w:t>are</w:t>
      </w:r>
      <w:r w:rsidRPr="00B25B82">
        <w:rPr>
          <w:rFonts w:ascii="Garamond" w:hAnsi="Garamond" w:cs="Times New Roman"/>
          <w:sz w:val="24"/>
          <w:szCs w:val="24"/>
        </w:rPr>
        <w:t xml:space="preserve"> included in section 5. Lastly, in section</w:t>
      </w:r>
      <w:r w:rsidR="00FF76D6" w:rsidRPr="00B25B82">
        <w:rPr>
          <w:rFonts w:ascii="Garamond" w:hAnsi="Garamond" w:cs="Times New Roman"/>
          <w:sz w:val="24"/>
          <w:szCs w:val="24"/>
        </w:rPr>
        <w:t>s</w:t>
      </w:r>
      <w:r w:rsidRPr="00B25B82">
        <w:rPr>
          <w:rFonts w:ascii="Garamond" w:hAnsi="Garamond" w:cs="Times New Roman"/>
          <w:sz w:val="24"/>
          <w:szCs w:val="24"/>
        </w:rPr>
        <w:t xml:space="preserve"> 6 and 7 the reference list and appendix are included.</w:t>
      </w:r>
    </w:p>
    <w:p w14:paraId="6302F5D8" w14:textId="77777777" w:rsidR="00DB4C8C" w:rsidRPr="00B25B82" w:rsidRDefault="00DB4C8C" w:rsidP="00564311">
      <w:pPr>
        <w:spacing w:line="360" w:lineRule="auto"/>
        <w:rPr>
          <w:rFonts w:ascii="Garamond" w:hAnsi="Garamond" w:cs="Times New Roman"/>
          <w:b/>
          <w:bCs/>
          <w:sz w:val="24"/>
          <w:szCs w:val="24"/>
        </w:rPr>
      </w:pPr>
    </w:p>
    <w:p w14:paraId="6ADADCE8" w14:textId="77777777" w:rsidR="00DB4C8C" w:rsidRDefault="00DB4C8C" w:rsidP="00564311">
      <w:pPr>
        <w:spacing w:line="360" w:lineRule="auto"/>
        <w:rPr>
          <w:rFonts w:ascii="Garamond" w:hAnsi="Garamond" w:cs="Times New Roman"/>
          <w:b/>
          <w:bCs/>
          <w:sz w:val="32"/>
          <w:szCs w:val="32"/>
        </w:rPr>
      </w:pPr>
    </w:p>
    <w:p w14:paraId="40C17E76" w14:textId="039E4C1E" w:rsidR="009456A7" w:rsidRPr="00273870" w:rsidRDefault="009456A7" w:rsidP="00564311">
      <w:pPr>
        <w:spacing w:line="360" w:lineRule="auto"/>
        <w:rPr>
          <w:rFonts w:ascii="Garamond" w:hAnsi="Garamond" w:cs="Times New Roman"/>
          <w:b/>
          <w:bCs/>
          <w:noProof/>
          <w:sz w:val="32"/>
          <w:szCs w:val="32"/>
        </w:rPr>
      </w:pPr>
      <w:r w:rsidRPr="00273870">
        <w:rPr>
          <w:rFonts w:ascii="Garamond" w:hAnsi="Garamond" w:cs="Times New Roman"/>
          <w:b/>
          <w:bCs/>
          <w:sz w:val="32"/>
          <w:szCs w:val="32"/>
        </w:rPr>
        <w:lastRenderedPageBreak/>
        <w:t>Section 2: Literature review</w:t>
      </w:r>
    </w:p>
    <w:p w14:paraId="5A1D4B7C" w14:textId="4F58C413" w:rsidR="009456A7" w:rsidRPr="00273870" w:rsidRDefault="009456A7" w:rsidP="00564311">
      <w:pPr>
        <w:spacing w:line="360" w:lineRule="auto"/>
        <w:jc w:val="both"/>
        <w:rPr>
          <w:rFonts w:ascii="Garamond" w:hAnsi="Garamond" w:cs="Times New Roman"/>
          <w:sz w:val="24"/>
          <w:szCs w:val="24"/>
        </w:rPr>
      </w:pPr>
      <w:r w:rsidRPr="00273870">
        <w:rPr>
          <w:rFonts w:ascii="Garamond" w:hAnsi="Garamond" w:cs="Times New Roman"/>
          <w:sz w:val="24"/>
          <w:szCs w:val="24"/>
        </w:rPr>
        <w:t xml:space="preserve">The literature review discusses the main findings concerning the impact of sustainability on housing prices. The price effect of sustainability is reviewed based on five dimensions as proposed by Kauko </w:t>
      </w:r>
      <w:sdt>
        <w:sdtPr>
          <w:rPr>
            <w:rFonts w:ascii="Garamond" w:hAnsi="Garamond" w:cs="Times New Roman"/>
            <w:color w:val="000000"/>
            <w:sz w:val="24"/>
            <w:szCs w:val="24"/>
          </w:rPr>
          <w:tag w:val="MENDELEY_CITATION_v3_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"/>
          <w:id w:val="788390669"/>
          <w:placeholder>
            <w:docPart w:val="B6469C7CF6054122B75DA9B936B47171"/>
          </w:placeholder>
        </w:sdtPr>
        <w:sdtEndPr/>
        <w:sdtContent>
          <w:r w:rsidR="00BB07C8" w:rsidRPr="00BB07C8">
            <w:rPr>
              <w:rFonts w:ascii="Garamond" w:hAnsi="Garamond" w:cs="Times New Roman"/>
              <w:color w:val="000000"/>
              <w:sz w:val="24"/>
              <w:szCs w:val="24"/>
            </w:rPr>
            <w:t>(2019)</w:t>
          </w:r>
        </w:sdtContent>
      </w:sdt>
      <w:r w:rsidRPr="00273870">
        <w:rPr>
          <w:rFonts w:ascii="Garamond" w:hAnsi="Garamond" w:cs="Times New Roman"/>
          <w:sz w:val="24"/>
          <w:szCs w:val="24"/>
        </w:rPr>
        <w:t xml:space="preserve">: ecological, environmental, social, cultural, and </w:t>
      </w:r>
      <w:r w:rsidR="00CD3BE6" w:rsidRPr="00273870">
        <w:rPr>
          <w:rFonts w:ascii="Garamond" w:hAnsi="Garamond" w:cs="Times New Roman"/>
          <w:sz w:val="24"/>
          <w:szCs w:val="24"/>
        </w:rPr>
        <w:t>economic-financial</w:t>
      </w:r>
      <w:r w:rsidR="00DC1BC0" w:rsidRPr="00273870">
        <w:rPr>
          <w:rFonts w:ascii="Garamond" w:hAnsi="Garamond" w:cs="Times New Roman"/>
          <w:sz w:val="24"/>
          <w:szCs w:val="24"/>
        </w:rPr>
        <w:t>.</w:t>
      </w:r>
      <w:r w:rsidRPr="00273870">
        <w:rPr>
          <w:rFonts w:ascii="Garamond" w:hAnsi="Garamond" w:cs="Times New Roman"/>
          <w:sz w:val="24"/>
          <w:szCs w:val="24"/>
        </w:rPr>
        <w:t xml:space="preserve"> </w:t>
      </w:r>
      <w:r w:rsidR="00DC1BC0" w:rsidRPr="00273870">
        <w:rPr>
          <w:rFonts w:ascii="Garamond" w:hAnsi="Garamond" w:cs="Times New Roman"/>
          <w:sz w:val="24"/>
          <w:szCs w:val="24"/>
        </w:rPr>
        <w:t>The five dimension</w:t>
      </w:r>
      <w:r w:rsidR="00FF76D6" w:rsidRPr="00273870">
        <w:rPr>
          <w:rFonts w:ascii="Garamond" w:hAnsi="Garamond" w:cs="Times New Roman"/>
          <w:sz w:val="24"/>
          <w:szCs w:val="24"/>
        </w:rPr>
        <w:t>s</w:t>
      </w:r>
      <w:r w:rsidRPr="00273870">
        <w:rPr>
          <w:rFonts w:ascii="Garamond" w:hAnsi="Garamond" w:cs="Times New Roman"/>
          <w:sz w:val="24"/>
          <w:szCs w:val="24"/>
        </w:rPr>
        <w:t xml:space="preserve"> will be analyzed in</w:t>
      </w:r>
      <w:r w:rsidR="002D4510">
        <w:rPr>
          <w:rFonts w:ascii="Garamond" w:hAnsi="Garamond" w:cs="Times New Roman"/>
          <w:sz w:val="24"/>
          <w:szCs w:val="24"/>
        </w:rPr>
        <w:t xml:space="preserve"> our </w:t>
      </w:r>
      <w:r w:rsidRPr="00273870">
        <w:rPr>
          <w:rFonts w:ascii="Garamond" w:hAnsi="Garamond" w:cs="Times New Roman"/>
          <w:sz w:val="24"/>
          <w:szCs w:val="24"/>
        </w:rPr>
        <w:t>empirical analysis of th</w:t>
      </w:r>
      <w:r w:rsidR="002D4510">
        <w:rPr>
          <w:rFonts w:ascii="Garamond" w:hAnsi="Garamond" w:cs="Times New Roman"/>
          <w:sz w:val="24"/>
          <w:szCs w:val="24"/>
        </w:rPr>
        <w:t>e</w:t>
      </w:r>
      <w:r w:rsidRPr="00273870">
        <w:rPr>
          <w:rFonts w:ascii="Garamond" w:hAnsi="Garamond" w:cs="Times New Roman"/>
          <w:sz w:val="24"/>
          <w:szCs w:val="24"/>
        </w:rPr>
        <w:t xml:space="preserve"> research. The research reviewed consists of international, national, and regional studies. </w:t>
      </w:r>
    </w:p>
    <w:p w14:paraId="30E5ACFD" w14:textId="0CE1BC93" w:rsidR="009456A7" w:rsidRPr="00273870" w:rsidRDefault="009456A7" w:rsidP="00564311">
      <w:pPr>
        <w:pStyle w:val="Heading2"/>
        <w:spacing w:after="240" w:line="360" w:lineRule="auto"/>
        <w:rPr>
          <w:rFonts w:ascii="Garamond" w:hAnsi="Garamond" w:cs="Times New Roman"/>
          <w:b/>
          <w:bCs/>
          <w:color w:val="auto"/>
        </w:rPr>
      </w:pPr>
      <w:bookmarkStart w:id="1" w:name="_Toc138665556"/>
      <w:r w:rsidRPr="00273870">
        <w:rPr>
          <w:rFonts w:ascii="Garamond" w:hAnsi="Garamond" w:cs="Times New Roman"/>
          <w:b/>
          <w:bCs/>
          <w:color w:val="auto"/>
        </w:rPr>
        <w:t>Section 2.1: Ecological Dimension of Sustainability</w:t>
      </w:r>
      <w:bookmarkEnd w:id="1"/>
    </w:p>
    <w:p w14:paraId="762A30B0" w14:textId="60E18884" w:rsidR="009456A7" w:rsidRPr="00272C37" w:rsidRDefault="009456A7" w:rsidP="00564311">
      <w:pPr>
        <w:spacing w:line="360" w:lineRule="auto"/>
        <w:jc w:val="both"/>
        <w:rPr>
          <w:rFonts w:ascii="Garamond" w:hAnsi="Garamond" w:cs="Times New Roman"/>
          <w:sz w:val="24"/>
          <w:szCs w:val="24"/>
        </w:rPr>
      </w:pPr>
      <w:r w:rsidRPr="00B25B82">
        <w:rPr>
          <w:rFonts w:ascii="Garamond" w:hAnsi="Garamond" w:cs="Times New Roman"/>
          <w:sz w:val="24"/>
          <w:szCs w:val="24"/>
        </w:rPr>
        <w:t>The ecological dimension of sustainability ranges from energy efficiency to the accessibility of property</w:t>
      </w:r>
      <w:r w:rsidR="00CD3BE6" w:rsidRPr="00B25B82">
        <w:rPr>
          <w:rFonts w:ascii="Garamond" w:hAnsi="Garamond" w:cs="Times New Roman"/>
          <w:sz w:val="24"/>
          <w:szCs w:val="24"/>
        </w:rPr>
        <w:t xml:space="preserve"> by different transportation options</w:t>
      </w:r>
      <w:r w:rsidRPr="00B25B82">
        <w:rPr>
          <w:rFonts w:ascii="Garamond" w:hAnsi="Garamond" w:cs="Times New Roman"/>
          <w:sz w:val="24"/>
          <w:szCs w:val="24"/>
        </w:rPr>
        <w:t xml:space="preserve"> </w:t>
      </w:r>
      <w:sdt>
        <w:sdtPr>
          <w:rPr>
            <w:rFonts w:ascii="Garamond" w:hAnsi="Garamond" w:cs="Times New Roman"/>
            <w:color w:val="000000"/>
            <w:sz w:val="24"/>
            <w:szCs w:val="24"/>
          </w:rPr>
          <w:tag w:val="MENDELEY_CITATION_v3_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"/>
          <w:id w:val="-698702989"/>
          <w:placeholder>
            <w:docPart w:val="33DC93751C214D7EB4E4F2A3E3E1822B"/>
          </w:placeholder>
        </w:sdtPr>
        <w:sdtEndPr/>
        <w:sdtContent>
          <w:r w:rsidR="00BB07C8" w:rsidRPr="00B25B82">
            <w:rPr>
              <w:rFonts w:ascii="Garamond" w:hAnsi="Garamond" w:cs="Times New Roman"/>
              <w:color w:val="000000"/>
              <w:sz w:val="24"/>
              <w:szCs w:val="24"/>
            </w:rPr>
            <w:t>(Kauko, 2019)</w:t>
          </w:r>
        </w:sdtContent>
      </w:sdt>
      <w:r w:rsidRPr="00B25B82">
        <w:rPr>
          <w:rFonts w:ascii="Garamond" w:hAnsi="Garamond" w:cs="Times New Roman"/>
          <w:sz w:val="24"/>
          <w:szCs w:val="24"/>
        </w:rPr>
        <w:t>. The price effect of energy labels</w:t>
      </w:r>
      <w:r w:rsidR="002D4510" w:rsidRPr="00B25B82">
        <w:rPr>
          <w:rFonts w:ascii="Garamond" w:hAnsi="Garamond" w:cs="Times New Roman"/>
          <w:sz w:val="24"/>
          <w:szCs w:val="24"/>
        </w:rPr>
        <w:t xml:space="preserve"> on housing prices</w:t>
      </w:r>
      <w:r w:rsidRPr="00B25B82">
        <w:rPr>
          <w:rFonts w:ascii="Garamond" w:hAnsi="Garamond" w:cs="Times New Roman"/>
          <w:sz w:val="24"/>
          <w:szCs w:val="24"/>
        </w:rPr>
        <w:t xml:space="preserve"> </w:t>
      </w:r>
      <w:r w:rsidR="00FF76D6" w:rsidRPr="00B25B82">
        <w:rPr>
          <w:rFonts w:ascii="Garamond" w:hAnsi="Garamond" w:cs="Times New Roman"/>
          <w:sz w:val="24"/>
          <w:szCs w:val="24"/>
        </w:rPr>
        <w:t xml:space="preserve">is </w:t>
      </w:r>
      <w:r w:rsidRPr="00B25B82">
        <w:rPr>
          <w:rFonts w:ascii="Garamond" w:hAnsi="Garamond" w:cs="Times New Roman"/>
          <w:sz w:val="24"/>
          <w:szCs w:val="24"/>
        </w:rPr>
        <w:t>the most studied</w:t>
      </w:r>
      <w:r w:rsidR="00CD3BE6" w:rsidRPr="00B25B82">
        <w:rPr>
          <w:rFonts w:ascii="Garamond" w:hAnsi="Garamond" w:cs="Times New Roman"/>
          <w:sz w:val="24"/>
          <w:szCs w:val="24"/>
        </w:rPr>
        <w:t xml:space="preserve">. The certification of properties with an energy label has been mandatory for residential housing for member states of the European Union since 2009 </w:t>
      </w:r>
      <w:r w:rsidR="00EB2368" w:rsidRPr="00B25B82">
        <w:rPr>
          <w:rFonts w:ascii="Garamond" w:hAnsi="Garamond" w:cs="Times New Roman"/>
          <w:sz w:val="24"/>
          <w:szCs w:val="24"/>
        </w:rPr>
        <w:t xml:space="preserve"> </w:t>
      </w:r>
      <w:sdt>
        <w:sdtPr>
          <w:rPr>
            <w:rFonts w:ascii="Garamond" w:hAnsi="Garamond" w:cs="Times New Roman"/>
            <w:sz w:val="24"/>
            <w:szCs w:val="24"/>
          </w:rPr>
          <w:tag w:val="MENDELEY_CITATION_v3_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"/>
          <w:id w:val="1144785775"/>
          <w:placeholder>
            <w:docPart w:val="DefaultPlaceholder_-1854013440"/>
          </w:placeholder>
        </w:sdtPr>
        <w:sdtEndPr/>
        <w:sdtContent>
          <w:r w:rsidR="00BB07C8" w:rsidRPr="00B25B82">
            <w:rPr>
              <w:rFonts w:ascii="Garamond" w:eastAsia="Times New Roman" w:hAnsi="Garamond"/>
              <w:sz w:val="24"/>
              <w:szCs w:val="24"/>
            </w:rPr>
            <w:t>(The European Parliament &amp; The City Council of the European Union, 2002)</w:t>
          </w:r>
        </w:sdtContent>
      </w:sdt>
      <w:r w:rsidR="00EB2368" w:rsidRPr="00B25B82">
        <w:rPr>
          <w:rFonts w:ascii="Garamond" w:hAnsi="Garamond" w:cs="Times New Roman"/>
          <w:sz w:val="24"/>
          <w:szCs w:val="24"/>
        </w:rPr>
        <w:t xml:space="preserve">. </w:t>
      </w:r>
      <w:r w:rsidR="00CD3BE6" w:rsidRPr="00B25B82">
        <w:rPr>
          <w:rFonts w:ascii="Garamond" w:hAnsi="Garamond" w:cs="Times New Roman"/>
          <w:sz w:val="24"/>
          <w:szCs w:val="24"/>
        </w:rPr>
        <w:t>In most research</w:t>
      </w:r>
      <w:r w:rsidR="00FF76D6" w:rsidRPr="00B25B82">
        <w:rPr>
          <w:rFonts w:ascii="Garamond" w:hAnsi="Garamond" w:cs="Times New Roman"/>
          <w:sz w:val="24"/>
          <w:szCs w:val="24"/>
        </w:rPr>
        <w:t>,</w:t>
      </w:r>
      <w:r w:rsidR="00CD3BE6" w:rsidRPr="00B25B82">
        <w:rPr>
          <w:rFonts w:ascii="Garamond" w:hAnsi="Garamond" w:cs="Times New Roman"/>
          <w:sz w:val="24"/>
          <w:szCs w:val="24"/>
        </w:rPr>
        <w:t xml:space="preserve"> a</w:t>
      </w:r>
      <w:r w:rsidRPr="00B25B82">
        <w:rPr>
          <w:rFonts w:ascii="Garamond" w:hAnsi="Garamond" w:cs="Times New Roman"/>
          <w:sz w:val="24"/>
          <w:szCs w:val="24"/>
        </w:rPr>
        <w:t xml:space="preserve"> positive relationship between an increase in the energy label and the willingness to pay by homebuyers is reporte</w:t>
      </w:r>
      <w:r w:rsidR="00EB2368" w:rsidRPr="00B25B82">
        <w:rPr>
          <w:rFonts w:ascii="Garamond" w:hAnsi="Garamond" w:cs="Times New Roman"/>
          <w:sz w:val="24"/>
          <w:szCs w:val="24"/>
        </w:rPr>
        <w:t xml:space="preserve">d. </w:t>
      </w:r>
      <w:r w:rsidR="00CD3BE6" w:rsidRPr="00B25B82">
        <w:rPr>
          <w:rFonts w:ascii="Garamond" w:hAnsi="Garamond" w:cs="Times New Roman"/>
          <w:sz w:val="24"/>
          <w:szCs w:val="24"/>
        </w:rPr>
        <w:t>For example, in</w:t>
      </w:r>
      <w:r w:rsidRPr="00B25B82">
        <w:rPr>
          <w:rFonts w:ascii="Garamond" w:hAnsi="Garamond" w:cs="Times New Roman"/>
          <w:sz w:val="24"/>
          <w:szCs w:val="24"/>
        </w:rPr>
        <w:t xml:space="preserve"> international work</w:t>
      </w:r>
      <w:r w:rsidR="00EB2368" w:rsidRPr="00B25B82">
        <w:rPr>
          <w:rFonts w:ascii="Garamond" w:hAnsi="Garamond" w:cs="Times New Roman"/>
          <w:sz w:val="24"/>
          <w:szCs w:val="24"/>
        </w:rPr>
        <w:t xml:space="preserve"> </w:t>
      </w:r>
      <w:r w:rsidR="00CD3BE6" w:rsidRPr="00B25B82">
        <w:rPr>
          <w:rFonts w:ascii="Garamond" w:hAnsi="Garamond" w:cs="Times New Roman"/>
          <w:sz w:val="24"/>
          <w:szCs w:val="24"/>
        </w:rPr>
        <w:t>evidence is provided for</w:t>
      </w:r>
      <w:r w:rsidRPr="00B25B82">
        <w:rPr>
          <w:rFonts w:ascii="Garamond" w:hAnsi="Garamond" w:cs="Times New Roman"/>
          <w:sz w:val="24"/>
          <w:szCs w:val="24"/>
        </w:rPr>
        <w:t xml:space="preserve"> the Netherlands, Germany, and England by respectively Brounen </w:t>
      </w:r>
      <w:r w:rsidR="00890199" w:rsidRPr="00B25B82">
        <w:rPr>
          <w:rFonts w:ascii="Garamond" w:hAnsi="Garamond" w:cs="Times New Roman"/>
          <w:sz w:val="24"/>
          <w:szCs w:val="24"/>
        </w:rPr>
        <w:t>&amp;</w:t>
      </w:r>
      <w:r w:rsidRPr="00B25B82">
        <w:rPr>
          <w:rFonts w:ascii="Garamond" w:hAnsi="Garamond" w:cs="Times New Roman"/>
          <w:sz w:val="24"/>
          <w:szCs w:val="24"/>
        </w:rPr>
        <w:t xml:space="preserve"> Kok </w:t>
      </w:r>
      <w:sdt>
        <w:sdtPr>
          <w:rPr>
            <w:rFonts w:ascii="Garamond" w:hAnsi="Garamond" w:cs="Times New Roman"/>
            <w:color w:val="000000"/>
            <w:sz w:val="24"/>
            <w:szCs w:val="24"/>
          </w:rPr>
          <w:tag w:val="MENDELEY_CITATION_v3_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"/>
          <w:id w:val="1431005873"/>
          <w:placeholder>
            <w:docPart w:val="9F8A70CDF70F423BA5CD107430521A38"/>
          </w:placeholder>
        </w:sdtPr>
        <w:sdtEndPr/>
        <w:sdtContent>
          <w:r w:rsidR="00BB07C8" w:rsidRPr="00B25B82">
            <w:rPr>
              <w:rFonts w:ascii="Garamond" w:hAnsi="Garamond" w:cs="Times New Roman"/>
              <w:color w:val="000000"/>
              <w:sz w:val="24"/>
              <w:szCs w:val="24"/>
            </w:rPr>
            <w:t xml:space="preserve">(2011), </w:t>
          </w:r>
        </w:sdtContent>
      </w:sdt>
      <w:r w:rsidRPr="00B25B82">
        <w:rPr>
          <w:rFonts w:ascii="Garamond" w:hAnsi="Garamond" w:cs="Times New Roman"/>
          <w:sz w:val="24"/>
          <w:szCs w:val="24"/>
        </w:rPr>
        <w:t xml:space="preserve">Cajias et al </w:t>
      </w:r>
      <w:sdt>
        <w:sdtPr>
          <w:rPr>
            <w:rFonts w:ascii="Garamond" w:hAnsi="Garamond" w:cs="Times New Roman"/>
            <w:color w:val="000000"/>
            <w:sz w:val="24"/>
            <w:szCs w:val="24"/>
          </w:rPr>
          <w:tag w:val="MENDELEY_CITATION_v3_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"/>
          <w:id w:val="805278332"/>
          <w:placeholder>
            <w:docPart w:val="462677BE116C4CF1BB3C781E205E4B79"/>
          </w:placeholder>
        </w:sdtPr>
        <w:sdtEndPr/>
        <w:sdtContent>
          <w:r w:rsidR="00BB07C8" w:rsidRPr="00B25B82">
            <w:rPr>
              <w:rFonts w:ascii="Garamond" w:hAnsi="Garamond" w:cs="Times New Roman"/>
              <w:color w:val="000000"/>
              <w:sz w:val="24"/>
              <w:szCs w:val="24"/>
            </w:rPr>
            <w:t>(2016)</w:t>
          </w:r>
        </w:sdtContent>
      </w:sdt>
      <w:r w:rsidRPr="00B25B82">
        <w:rPr>
          <w:rFonts w:ascii="Garamond" w:hAnsi="Garamond" w:cs="Times New Roman"/>
          <w:sz w:val="24"/>
          <w:szCs w:val="24"/>
        </w:rPr>
        <w:t>, and Fuerst et al.</w:t>
      </w:r>
      <w:r w:rsidR="00CD3BE6" w:rsidRPr="00B25B82">
        <w:rPr>
          <w:rFonts w:ascii="Garamond" w:hAnsi="Garamond" w:cs="Times New Roman"/>
          <w:sz w:val="24"/>
          <w:szCs w:val="24"/>
        </w:rPr>
        <w:t xml:space="preserve"> </w:t>
      </w:r>
      <w:sdt>
        <w:sdtPr>
          <w:rPr>
            <w:rFonts w:ascii="Garamond" w:hAnsi="Garamond" w:cs="Times New Roman"/>
            <w:color w:val="000000"/>
            <w:sz w:val="24"/>
            <w:szCs w:val="24"/>
          </w:rPr>
          <w:tag w:val="MENDELEY_CITATION_v3_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"/>
          <w:id w:val="1441103647"/>
          <w:placeholder>
            <w:docPart w:val="33DC93751C214D7EB4E4F2A3E3E1822B"/>
          </w:placeholder>
        </w:sdtPr>
        <w:sdtEndPr/>
        <w:sdtContent>
          <w:r w:rsidR="00BB07C8" w:rsidRPr="00B25B82">
            <w:rPr>
              <w:rFonts w:ascii="Garamond" w:hAnsi="Garamond" w:cs="Times New Roman"/>
              <w:color w:val="000000"/>
              <w:sz w:val="24"/>
              <w:szCs w:val="24"/>
            </w:rPr>
            <w:t>(2015)</w:t>
          </w:r>
        </w:sdtContent>
      </w:sdt>
      <w:r w:rsidRPr="00B25B82">
        <w:rPr>
          <w:rFonts w:ascii="Garamond" w:hAnsi="Garamond" w:cs="Times New Roman"/>
          <w:sz w:val="24"/>
          <w:szCs w:val="24"/>
        </w:rPr>
        <w:t xml:space="preserve">.  </w:t>
      </w:r>
      <w:r w:rsidR="00EB2368" w:rsidRPr="00B25B82">
        <w:rPr>
          <w:rFonts w:ascii="Garamond" w:hAnsi="Garamond" w:cs="Times New Roman"/>
          <w:sz w:val="24"/>
          <w:szCs w:val="24"/>
        </w:rPr>
        <w:t>Specifically to</w:t>
      </w:r>
      <w:r w:rsidRPr="00B25B82">
        <w:rPr>
          <w:rFonts w:ascii="Garamond" w:hAnsi="Garamond" w:cs="Times New Roman"/>
          <w:sz w:val="24"/>
          <w:szCs w:val="24"/>
        </w:rPr>
        <w:t xml:space="preserve"> Spain, Ayala et al. </w:t>
      </w:r>
      <w:sdt>
        <w:sdtPr>
          <w:rPr>
            <w:rFonts w:ascii="Garamond" w:hAnsi="Garamond" w:cs="Times New Roman"/>
            <w:color w:val="000000"/>
            <w:sz w:val="24"/>
            <w:szCs w:val="24"/>
          </w:rPr>
          <w:tag w:val="MENDELEY_CITATION_v3_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"/>
          <w:id w:val="856151353"/>
          <w:placeholder>
            <w:docPart w:val="B6469C7CF6054122B75DA9B936B47171"/>
          </w:placeholder>
        </w:sdtPr>
        <w:sdtEndPr/>
        <w:sdtContent>
          <w:r w:rsidR="00BB07C8" w:rsidRPr="00B25B82">
            <w:rPr>
              <w:rFonts w:ascii="Garamond" w:hAnsi="Garamond" w:cs="Times New Roman"/>
              <w:color w:val="000000"/>
              <w:sz w:val="24"/>
              <w:szCs w:val="24"/>
            </w:rPr>
            <w:t>(2016)</w:t>
          </w:r>
        </w:sdtContent>
      </w:sdt>
      <w:r w:rsidRPr="00B25B82">
        <w:rPr>
          <w:rFonts w:ascii="Garamond" w:hAnsi="Garamond" w:cs="Times New Roman"/>
          <w:sz w:val="24"/>
          <w:szCs w:val="24"/>
        </w:rPr>
        <w:t xml:space="preserve"> found this premium</w:t>
      </w:r>
      <w:ins w:id="2" w:author="MANUEL PORTELA CHARNEJOVSKY" w:date="2023-06-18T08:27:00Z">
        <w:r w:rsidR="00F537FA" w:rsidRPr="00B25B82">
          <w:rPr>
            <w:rFonts w:ascii="Garamond" w:hAnsi="Garamond" w:cs="Times New Roman"/>
            <w:sz w:val="24"/>
            <w:szCs w:val="24"/>
          </w:rPr>
          <w:t xml:space="preserve"> </w:t>
        </w:r>
      </w:ins>
      <w:r w:rsidRPr="00B25B82">
        <w:rPr>
          <w:rFonts w:ascii="Garamond" w:hAnsi="Garamond" w:cs="Times New Roman"/>
          <w:sz w:val="24"/>
          <w:szCs w:val="24"/>
        </w:rPr>
        <w:t xml:space="preserve">in different regions with energy labels </w:t>
      </w:r>
      <w:r w:rsidR="00EB2368" w:rsidRPr="00B25B82">
        <w:rPr>
          <w:rFonts w:ascii="Garamond" w:hAnsi="Garamond" w:cs="Times New Roman"/>
          <w:sz w:val="24"/>
          <w:szCs w:val="24"/>
        </w:rPr>
        <w:t>which were estimated</w:t>
      </w:r>
      <w:r w:rsidRPr="00B25B82">
        <w:rPr>
          <w:rFonts w:ascii="Garamond" w:hAnsi="Garamond" w:cs="Times New Roman"/>
          <w:sz w:val="24"/>
          <w:szCs w:val="24"/>
        </w:rPr>
        <w:t xml:space="preserve"> by</w:t>
      </w:r>
      <w:r w:rsidR="00EB2368" w:rsidRPr="00B25B82">
        <w:rPr>
          <w:rFonts w:ascii="Garamond" w:hAnsi="Garamond" w:cs="Times New Roman"/>
          <w:sz w:val="24"/>
          <w:szCs w:val="24"/>
        </w:rPr>
        <w:t xml:space="preserve"> surveys filled in by property owners.</w:t>
      </w:r>
      <w:r w:rsidRPr="00B25B82">
        <w:rPr>
          <w:rFonts w:ascii="Garamond" w:hAnsi="Garamond" w:cs="Times New Roman"/>
          <w:sz w:val="24"/>
          <w:szCs w:val="24"/>
        </w:rPr>
        <w:t xml:space="preserve"> </w:t>
      </w:r>
      <w:r w:rsidR="00EB2368" w:rsidRPr="00B25B82">
        <w:rPr>
          <w:rFonts w:ascii="Garamond" w:hAnsi="Garamond" w:cs="Times New Roman"/>
          <w:sz w:val="24"/>
          <w:szCs w:val="24"/>
        </w:rPr>
        <w:t xml:space="preserve">Also, </w:t>
      </w:r>
      <w:r w:rsidRPr="00B25B82">
        <w:rPr>
          <w:rFonts w:ascii="Garamond" w:hAnsi="Garamond" w:cs="Times New Roman"/>
          <w:sz w:val="24"/>
          <w:szCs w:val="24"/>
        </w:rPr>
        <w:t xml:space="preserve">La Paz et al. </w:t>
      </w:r>
      <w:sdt>
        <w:sdtPr>
          <w:rPr>
            <w:rFonts w:ascii="Garamond" w:hAnsi="Garamond" w:cs="Times New Roman"/>
            <w:color w:val="000000"/>
            <w:sz w:val="24"/>
            <w:szCs w:val="24"/>
          </w:rPr>
          <w:tag w:val="MENDELEY_CITATION_v3_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"/>
          <w:id w:val="-561172575"/>
          <w:placeholder>
            <w:docPart w:val="B6469C7CF6054122B75DA9B936B47171"/>
          </w:placeholder>
        </w:sdtPr>
        <w:sdtEndPr/>
        <w:sdtContent>
          <w:r w:rsidR="00BB07C8" w:rsidRPr="00B25B82">
            <w:rPr>
              <w:rFonts w:ascii="Garamond" w:hAnsi="Garamond" w:cs="Times New Roman"/>
              <w:color w:val="000000"/>
              <w:sz w:val="24"/>
              <w:szCs w:val="24"/>
            </w:rPr>
            <w:t>(2019)</w:t>
          </w:r>
        </w:sdtContent>
      </w:sdt>
      <w:r w:rsidRPr="00B25B82">
        <w:rPr>
          <w:rFonts w:ascii="Garamond" w:hAnsi="Garamond" w:cs="Times New Roman"/>
          <w:sz w:val="24"/>
          <w:szCs w:val="24"/>
        </w:rPr>
        <w:t xml:space="preserve"> </w:t>
      </w:r>
      <w:r w:rsidR="00EB2368" w:rsidRPr="00B25B82">
        <w:rPr>
          <w:rFonts w:ascii="Garamond" w:hAnsi="Garamond" w:cs="Times New Roman"/>
          <w:sz w:val="24"/>
          <w:szCs w:val="24"/>
        </w:rPr>
        <w:t xml:space="preserve">found this positive premium </w:t>
      </w:r>
      <w:r w:rsidRPr="00B25B82">
        <w:rPr>
          <w:rFonts w:ascii="Garamond" w:hAnsi="Garamond" w:cs="Times New Roman"/>
          <w:sz w:val="24"/>
          <w:szCs w:val="24"/>
        </w:rPr>
        <w:t>in</w:t>
      </w:r>
      <w:r w:rsidR="00EB2368" w:rsidRPr="00B25B82">
        <w:rPr>
          <w:rFonts w:ascii="Garamond" w:hAnsi="Garamond" w:cs="Times New Roman"/>
          <w:sz w:val="24"/>
          <w:szCs w:val="24"/>
        </w:rPr>
        <w:t xml:space="preserve"> </w:t>
      </w:r>
      <w:r w:rsidRPr="00B25B82">
        <w:rPr>
          <w:rFonts w:ascii="Garamond" w:hAnsi="Garamond" w:cs="Times New Roman"/>
          <w:sz w:val="24"/>
          <w:szCs w:val="24"/>
        </w:rPr>
        <w:t xml:space="preserve"> Alicante</w:t>
      </w:r>
      <w:r w:rsidR="002D4510" w:rsidRPr="00B25B82">
        <w:rPr>
          <w:rFonts w:ascii="Garamond" w:hAnsi="Garamond" w:cs="Times New Roman"/>
          <w:sz w:val="24"/>
          <w:szCs w:val="24"/>
        </w:rPr>
        <w:t>. Although,</w:t>
      </w:r>
      <w:r w:rsidR="00EB2368" w:rsidRPr="00B25B82">
        <w:rPr>
          <w:rFonts w:ascii="Garamond" w:hAnsi="Garamond" w:cs="Times New Roman"/>
          <w:sz w:val="24"/>
          <w:szCs w:val="24"/>
        </w:rPr>
        <w:t xml:space="preserve"> </w:t>
      </w:r>
      <w:r w:rsidRPr="00B25B82">
        <w:rPr>
          <w:rFonts w:ascii="Garamond" w:hAnsi="Garamond" w:cs="Times New Roman"/>
          <w:sz w:val="24"/>
          <w:szCs w:val="24"/>
        </w:rPr>
        <w:t xml:space="preserve">the exact premium depended on the climate area where the property was located. In Barcelona, evidence was found for an increase in the housing price of 1.89% for each level increase in the energy label by Dell’Anna et al. </w:t>
      </w:r>
      <w:sdt>
        <w:sdtPr>
          <w:rPr>
            <w:rFonts w:ascii="Garamond" w:hAnsi="Garamond" w:cs="Times New Roman"/>
            <w:color w:val="000000"/>
            <w:sz w:val="24"/>
            <w:szCs w:val="24"/>
          </w:rPr>
          <w:tag w:val="MENDELEY_CITATION_v3_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"/>
          <w:id w:val="-860127823"/>
          <w:placeholder>
            <w:docPart w:val="B6469C7CF6054122B75DA9B936B47171"/>
          </w:placeholder>
        </w:sdtPr>
        <w:sdtEndPr/>
        <w:sdtContent>
          <w:r w:rsidR="00BB07C8" w:rsidRPr="00B25B82">
            <w:rPr>
              <w:rFonts w:ascii="Garamond" w:hAnsi="Garamond" w:cs="Times New Roman"/>
              <w:color w:val="000000"/>
              <w:sz w:val="24"/>
              <w:szCs w:val="24"/>
            </w:rPr>
            <w:t>(2019)</w:t>
          </w:r>
        </w:sdtContent>
      </w:sdt>
      <w:r w:rsidR="00AE4847" w:rsidRPr="00B25B82">
        <w:rPr>
          <w:rFonts w:ascii="Garamond" w:hAnsi="Garamond" w:cs="Times New Roman"/>
          <w:sz w:val="24"/>
          <w:szCs w:val="24"/>
        </w:rPr>
        <w:t xml:space="preserve">. However, </w:t>
      </w:r>
      <w:r w:rsidRPr="00B25B82">
        <w:rPr>
          <w:rFonts w:ascii="Garamond" w:hAnsi="Garamond" w:cs="Times New Roman"/>
          <w:sz w:val="24"/>
          <w:szCs w:val="24"/>
        </w:rPr>
        <w:t xml:space="preserve">a lot of observations were excluded from the sample </w:t>
      </w:r>
      <w:r w:rsidR="00FF76D6" w:rsidRPr="00B25B82">
        <w:rPr>
          <w:rFonts w:ascii="Garamond" w:hAnsi="Garamond" w:cs="Times New Roman"/>
          <w:sz w:val="24"/>
          <w:szCs w:val="24"/>
        </w:rPr>
        <w:t xml:space="preserve">caused </w:t>
      </w:r>
      <w:r w:rsidR="00B64F93" w:rsidRPr="00B25B82">
        <w:rPr>
          <w:rFonts w:ascii="Garamond" w:hAnsi="Garamond" w:cs="Times New Roman"/>
          <w:sz w:val="24"/>
          <w:szCs w:val="24"/>
        </w:rPr>
        <w:t>by</w:t>
      </w:r>
      <w:r w:rsidRPr="00B25B82">
        <w:rPr>
          <w:rFonts w:ascii="Garamond" w:hAnsi="Garamond" w:cs="Times New Roman"/>
          <w:sz w:val="24"/>
          <w:szCs w:val="24"/>
        </w:rPr>
        <w:t xml:space="preserve"> missing energy labels. To address this issue, </w:t>
      </w:r>
      <w:r w:rsidR="00217C6F" w:rsidRPr="00B25B82">
        <w:rPr>
          <w:rFonts w:ascii="Garamond" w:eastAsia="Times New Roman" w:hAnsi="Garamond"/>
          <w:sz w:val="24"/>
          <w:szCs w:val="24"/>
        </w:rPr>
        <w:t>Chen &amp; Marmolejo Duarte</w:t>
      </w:r>
      <w:r w:rsidR="00217C6F" w:rsidRPr="00B25B82">
        <w:rPr>
          <w:rFonts w:ascii="Garamond" w:hAnsi="Garamond" w:cs="Times New Roman"/>
          <w:sz w:val="24"/>
          <w:szCs w:val="24"/>
        </w:rPr>
        <w:t xml:space="preserve"> </w:t>
      </w:r>
      <w:sdt>
        <w:sdtPr>
          <w:rPr>
            <w:rFonts w:ascii="Garamond" w:hAnsi="Garamond" w:cs="Times New Roman"/>
            <w:color w:val="000000"/>
            <w:sz w:val="24"/>
            <w:szCs w:val="24"/>
          </w:rPr>
          <w:tag w:val="MENDELEY_CITATION_v3_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"/>
          <w:id w:val="-1592840403"/>
          <w:placeholder>
            <w:docPart w:val="B6469C7CF6054122B75DA9B936B47171"/>
          </w:placeholder>
        </w:sdtPr>
        <w:sdtEndPr/>
        <w:sdtContent>
          <w:r w:rsidR="00BB07C8" w:rsidRPr="00B25B82">
            <w:rPr>
              <w:rFonts w:ascii="Garamond" w:hAnsi="Garamond" w:cs="Times New Roman"/>
              <w:color w:val="000000"/>
              <w:sz w:val="24"/>
              <w:szCs w:val="24"/>
            </w:rPr>
            <w:t>(2018)</w:t>
          </w:r>
        </w:sdtContent>
      </w:sdt>
      <w:r w:rsidRPr="00B25B82">
        <w:rPr>
          <w:rFonts w:ascii="Garamond" w:hAnsi="Garamond" w:cs="Times New Roman"/>
          <w:sz w:val="24"/>
          <w:szCs w:val="24"/>
        </w:rPr>
        <w:t xml:space="preserve"> estimated in later work a Heckman selection model</w:t>
      </w:r>
      <w:r w:rsidR="00CD3BE6" w:rsidRPr="00B25B82">
        <w:rPr>
          <w:rFonts w:ascii="Garamond" w:hAnsi="Garamond" w:cs="Times New Roman"/>
          <w:sz w:val="24"/>
          <w:szCs w:val="24"/>
        </w:rPr>
        <w:t>.</w:t>
      </w:r>
      <w:r w:rsidRPr="00B25B82">
        <w:rPr>
          <w:rFonts w:ascii="Garamond" w:hAnsi="Garamond" w:cs="Times New Roman"/>
          <w:sz w:val="24"/>
          <w:szCs w:val="24"/>
        </w:rPr>
        <w:t xml:space="preserve"> </w:t>
      </w:r>
      <w:r w:rsidR="00CD3BE6" w:rsidRPr="00B25B82">
        <w:rPr>
          <w:rFonts w:ascii="Garamond" w:hAnsi="Garamond" w:cs="Times New Roman"/>
          <w:sz w:val="24"/>
          <w:szCs w:val="24"/>
        </w:rPr>
        <w:t>The results of the models that correct</w:t>
      </w:r>
      <w:r w:rsidR="00FF76D6" w:rsidRPr="00B25B82">
        <w:rPr>
          <w:rFonts w:ascii="Garamond" w:hAnsi="Garamond" w:cs="Times New Roman"/>
          <w:sz w:val="24"/>
          <w:szCs w:val="24"/>
        </w:rPr>
        <w:t>ed</w:t>
      </w:r>
      <w:r w:rsidR="00CD3BE6" w:rsidRPr="00B25B82">
        <w:rPr>
          <w:rFonts w:ascii="Garamond" w:hAnsi="Garamond" w:cs="Times New Roman"/>
          <w:sz w:val="24"/>
          <w:szCs w:val="24"/>
        </w:rPr>
        <w:t xml:space="preserve"> for the sample selection bias increased the found willingness to pay for housing from 0.9% to 2%</w:t>
      </w:r>
      <w:r w:rsidRPr="00B25B82">
        <w:rPr>
          <w:rFonts w:ascii="Garamond" w:hAnsi="Garamond" w:cs="Times New Roman"/>
          <w:sz w:val="24"/>
          <w:szCs w:val="24"/>
        </w:rPr>
        <w:t xml:space="preserve"> for each level increase in the energy label</w:t>
      </w:r>
      <w:r w:rsidR="002D4510" w:rsidRPr="00B25B82">
        <w:rPr>
          <w:rFonts w:ascii="Garamond" w:hAnsi="Garamond" w:cs="Times New Roman"/>
          <w:sz w:val="24"/>
          <w:szCs w:val="24"/>
        </w:rPr>
        <w:t xml:space="preserve"> compared to a model that does not correct for the bias</w:t>
      </w:r>
      <w:r w:rsidRPr="00B25B82">
        <w:rPr>
          <w:rFonts w:ascii="Garamond" w:hAnsi="Garamond" w:cs="Times New Roman"/>
          <w:sz w:val="24"/>
          <w:szCs w:val="24"/>
        </w:rPr>
        <w:t xml:space="preserve">. </w:t>
      </w:r>
      <w:r w:rsidR="00AE4847" w:rsidRPr="00B25B82">
        <w:rPr>
          <w:rFonts w:ascii="Garamond" w:hAnsi="Garamond" w:cs="Times New Roman"/>
          <w:sz w:val="24"/>
          <w:szCs w:val="24"/>
        </w:rPr>
        <w:t>But</w:t>
      </w:r>
      <w:r w:rsidRPr="00B25B82">
        <w:rPr>
          <w:rFonts w:ascii="Garamond" w:hAnsi="Garamond" w:cs="Times New Roman"/>
          <w:sz w:val="24"/>
          <w:szCs w:val="24"/>
        </w:rPr>
        <w:t xml:space="preserve"> in future work, </w:t>
      </w:r>
      <w:r w:rsidR="003C42BB" w:rsidRPr="00B25B82">
        <w:rPr>
          <w:rFonts w:ascii="Garamond" w:eastAsia="Times New Roman" w:hAnsi="Garamond"/>
          <w:sz w:val="24"/>
          <w:szCs w:val="24"/>
        </w:rPr>
        <w:t>Marmolejo-Duarte &amp; Chen</w:t>
      </w:r>
      <w:r w:rsidR="003C42BB" w:rsidRPr="00B25B82">
        <w:rPr>
          <w:rFonts w:ascii="Garamond" w:hAnsi="Garamond" w:cs="Times New Roman"/>
          <w:sz w:val="24"/>
          <w:szCs w:val="24"/>
        </w:rPr>
        <w:t xml:space="preserve"> </w:t>
      </w:r>
      <w:sdt>
        <w:sdtPr>
          <w:rPr>
            <w:rFonts w:ascii="Garamond" w:hAnsi="Garamond" w:cs="Times New Roman"/>
            <w:color w:val="000000"/>
            <w:sz w:val="24"/>
            <w:szCs w:val="24"/>
          </w:rPr>
          <w:tag w:val="MENDELEY_CITATION_v3_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"/>
          <w:id w:val="1711691897"/>
          <w:placeholder>
            <w:docPart w:val="B6469C7CF6054122B75DA9B936B47171"/>
          </w:placeholder>
        </w:sdtPr>
        <w:sdtEndPr/>
        <w:sdtContent>
          <w:r w:rsidR="00BB07C8" w:rsidRPr="00B25B82">
            <w:rPr>
              <w:rFonts w:ascii="Garamond" w:hAnsi="Garamond" w:cs="Times New Roman"/>
              <w:color w:val="000000"/>
              <w:sz w:val="24"/>
              <w:szCs w:val="24"/>
            </w:rPr>
            <w:t>(2022)</w:t>
          </w:r>
        </w:sdtContent>
      </w:sdt>
      <w:r w:rsidRPr="00B25B82">
        <w:rPr>
          <w:rFonts w:ascii="Garamond" w:hAnsi="Garamond" w:cs="Times New Roman"/>
          <w:sz w:val="24"/>
          <w:szCs w:val="24"/>
        </w:rPr>
        <w:t xml:space="preserve"> reconsidered these findings by showing that</w:t>
      </w:r>
      <w:r w:rsidR="00AE4847" w:rsidRPr="00B25B82">
        <w:rPr>
          <w:rFonts w:ascii="Garamond" w:hAnsi="Garamond" w:cs="Times New Roman"/>
          <w:sz w:val="24"/>
          <w:szCs w:val="24"/>
        </w:rPr>
        <w:t xml:space="preserve"> the premium for</w:t>
      </w:r>
      <w:r w:rsidRPr="00B25B82">
        <w:rPr>
          <w:rFonts w:ascii="Garamond" w:hAnsi="Garamond" w:cs="Times New Roman"/>
          <w:sz w:val="24"/>
          <w:szCs w:val="24"/>
        </w:rPr>
        <w:t xml:space="preserve"> energy labels can become</w:t>
      </w:r>
      <w:r w:rsidR="00AE4847" w:rsidRPr="00B25B82">
        <w:rPr>
          <w:rFonts w:ascii="Garamond" w:hAnsi="Garamond" w:cs="Times New Roman"/>
          <w:sz w:val="24"/>
          <w:szCs w:val="24"/>
        </w:rPr>
        <w:t xml:space="preserve"> an</w:t>
      </w:r>
      <w:r w:rsidRPr="00B25B82">
        <w:rPr>
          <w:rFonts w:ascii="Garamond" w:hAnsi="Garamond" w:cs="Times New Roman"/>
          <w:sz w:val="24"/>
          <w:szCs w:val="24"/>
        </w:rPr>
        <w:t xml:space="preserve"> insignificant pricing</w:t>
      </w:r>
      <w:r w:rsidR="00AE4847" w:rsidRPr="00B25B82">
        <w:rPr>
          <w:rFonts w:ascii="Garamond" w:hAnsi="Garamond" w:cs="Times New Roman"/>
          <w:sz w:val="24"/>
          <w:szCs w:val="24"/>
        </w:rPr>
        <w:t xml:space="preserve"> factor</w:t>
      </w:r>
      <w:r w:rsidR="002D4510" w:rsidRPr="00B25B82">
        <w:rPr>
          <w:rFonts w:ascii="Garamond" w:hAnsi="Garamond" w:cs="Times New Roman"/>
          <w:sz w:val="24"/>
          <w:szCs w:val="24"/>
        </w:rPr>
        <w:t xml:space="preserve">. </w:t>
      </w:r>
      <w:r w:rsidRPr="00B25B82">
        <w:rPr>
          <w:rFonts w:ascii="Garamond" w:hAnsi="Garamond" w:cs="Times New Roman"/>
          <w:sz w:val="24"/>
          <w:szCs w:val="24"/>
        </w:rPr>
        <w:t xml:space="preserve"> </w:t>
      </w:r>
      <w:r w:rsidR="002D4510" w:rsidRPr="00B25B82">
        <w:rPr>
          <w:rFonts w:ascii="Garamond" w:hAnsi="Garamond" w:cs="Times New Roman"/>
          <w:sz w:val="24"/>
          <w:szCs w:val="24"/>
        </w:rPr>
        <w:t>They made it an insignificant pricing factor by including</w:t>
      </w:r>
      <w:r w:rsidRPr="00B25B82">
        <w:rPr>
          <w:rFonts w:ascii="Garamond" w:hAnsi="Garamond" w:cs="Times New Roman"/>
          <w:sz w:val="24"/>
          <w:szCs w:val="24"/>
        </w:rPr>
        <w:t xml:space="preserve"> </w:t>
      </w:r>
      <w:r w:rsidR="00272C37" w:rsidRPr="00B25B82">
        <w:rPr>
          <w:rFonts w:ascii="Garamond" w:hAnsi="Garamond" w:cs="Times New Roman"/>
          <w:sz w:val="24"/>
          <w:szCs w:val="24"/>
        </w:rPr>
        <w:t xml:space="preserve">additional </w:t>
      </w:r>
      <w:r w:rsidRPr="00B25B82">
        <w:rPr>
          <w:rFonts w:ascii="Garamond" w:hAnsi="Garamond" w:cs="Times New Roman"/>
          <w:sz w:val="24"/>
          <w:szCs w:val="24"/>
        </w:rPr>
        <w:t>variables related to the architectural quality of properties</w:t>
      </w:r>
      <w:r w:rsidR="00AE4847" w:rsidRPr="00B25B82">
        <w:rPr>
          <w:rFonts w:ascii="Garamond" w:hAnsi="Garamond" w:cs="Times New Roman"/>
          <w:sz w:val="24"/>
          <w:szCs w:val="24"/>
        </w:rPr>
        <w:t xml:space="preserve">. Hereby </w:t>
      </w:r>
      <w:r w:rsidR="003C42BB" w:rsidRPr="00B25B82">
        <w:rPr>
          <w:rFonts w:ascii="Garamond" w:eastAsia="Times New Roman" w:hAnsi="Garamond"/>
          <w:sz w:val="24"/>
          <w:szCs w:val="24"/>
        </w:rPr>
        <w:t>Marmolejo-Duarte &amp; Chen</w:t>
      </w:r>
      <w:r w:rsidR="003C42BB" w:rsidRPr="00B25B82">
        <w:rPr>
          <w:rFonts w:ascii="Garamond" w:hAnsi="Garamond" w:cs="Times New Roman"/>
          <w:sz w:val="24"/>
          <w:szCs w:val="24"/>
        </w:rPr>
        <w:t xml:space="preserve"> </w:t>
      </w:r>
      <w:sdt>
        <w:sdtPr>
          <w:rPr>
            <w:rFonts w:ascii="Garamond" w:hAnsi="Garamond" w:cs="Times New Roman"/>
            <w:color w:val="000000"/>
            <w:sz w:val="24"/>
            <w:szCs w:val="24"/>
          </w:rPr>
          <w:tag w:val="MENDELEY_CITATION_v3_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"/>
          <w:id w:val="1379968100"/>
          <w:placeholder>
            <w:docPart w:val="22FA60C7CCFF459EBEECC2C83266796E"/>
          </w:placeholder>
        </w:sdtPr>
        <w:sdtEndPr/>
        <w:sdtContent>
          <w:r w:rsidR="00BB07C8" w:rsidRPr="00B25B82">
            <w:rPr>
              <w:rFonts w:ascii="Garamond" w:hAnsi="Garamond" w:cs="Times New Roman"/>
              <w:color w:val="000000"/>
              <w:sz w:val="24"/>
              <w:szCs w:val="24"/>
            </w:rPr>
            <w:t>(2022)</w:t>
          </w:r>
        </w:sdtContent>
      </w:sdt>
      <w:r w:rsidR="00AE4847" w:rsidRPr="00B25B82">
        <w:rPr>
          <w:rFonts w:ascii="Garamond" w:hAnsi="Garamond" w:cs="Times New Roman"/>
          <w:sz w:val="24"/>
          <w:szCs w:val="24"/>
        </w:rPr>
        <w:t xml:space="preserve"> argue</w:t>
      </w:r>
      <w:r w:rsidRPr="00B25B82">
        <w:rPr>
          <w:rFonts w:ascii="Garamond" w:hAnsi="Garamond" w:cs="Times New Roman"/>
          <w:sz w:val="24"/>
          <w:szCs w:val="24"/>
        </w:rPr>
        <w:t xml:space="preserve"> that earlier findings are caused by the presence of an information asymmetry in</w:t>
      </w:r>
      <w:r w:rsidR="00272C37" w:rsidRPr="00B25B82">
        <w:rPr>
          <w:rFonts w:ascii="Garamond" w:hAnsi="Garamond" w:cs="Times New Roman"/>
          <w:sz w:val="24"/>
          <w:szCs w:val="24"/>
        </w:rPr>
        <w:t xml:space="preserve"> </w:t>
      </w:r>
      <w:r w:rsidRPr="00B25B82">
        <w:rPr>
          <w:rFonts w:ascii="Garamond" w:hAnsi="Garamond" w:cs="Times New Roman"/>
          <w:sz w:val="24"/>
          <w:szCs w:val="24"/>
        </w:rPr>
        <w:lastRenderedPageBreak/>
        <w:t>the</w:t>
      </w:r>
      <w:r w:rsidR="00272C37" w:rsidRPr="00B25B82">
        <w:rPr>
          <w:rFonts w:ascii="Garamond" w:hAnsi="Garamond" w:cs="Times New Roman"/>
          <w:sz w:val="24"/>
          <w:szCs w:val="24"/>
        </w:rPr>
        <w:t xml:space="preserve"> pricing</w:t>
      </w:r>
      <w:r w:rsidRPr="00B25B82">
        <w:rPr>
          <w:rFonts w:ascii="Garamond" w:hAnsi="Garamond" w:cs="Times New Roman"/>
          <w:sz w:val="24"/>
          <w:szCs w:val="24"/>
        </w:rPr>
        <w:t xml:space="preserve"> models.</w:t>
      </w:r>
      <w:r w:rsidR="002D4510" w:rsidRPr="00272C37">
        <w:rPr>
          <w:rFonts w:ascii="Garamond" w:hAnsi="Garamond" w:cs="Times New Roman"/>
          <w:sz w:val="24"/>
          <w:szCs w:val="24"/>
        </w:rPr>
        <w:t xml:space="preserve">                 </w:t>
      </w:r>
      <w:r w:rsidR="00272C37">
        <w:rPr>
          <w:rFonts w:ascii="Garamond" w:hAnsi="Garamond" w:cs="Times New Roman"/>
          <w:sz w:val="24"/>
          <w:szCs w:val="24"/>
        </w:rPr>
        <w:tab/>
      </w:r>
      <w:r w:rsidR="00272C37">
        <w:rPr>
          <w:rFonts w:ascii="Garamond" w:hAnsi="Garamond" w:cs="Times New Roman"/>
          <w:sz w:val="24"/>
          <w:szCs w:val="24"/>
        </w:rPr>
        <w:tab/>
      </w:r>
      <w:r w:rsidR="00272C37">
        <w:rPr>
          <w:rFonts w:ascii="Garamond" w:hAnsi="Garamond" w:cs="Times New Roman"/>
          <w:sz w:val="24"/>
          <w:szCs w:val="24"/>
        </w:rPr>
        <w:tab/>
      </w:r>
      <w:r w:rsidR="00272C37">
        <w:rPr>
          <w:rFonts w:ascii="Garamond" w:hAnsi="Garamond" w:cs="Times New Roman"/>
          <w:sz w:val="24"/>
          <w:szCs w:val="24"/>
        </w:rPr>
        <w:tab/>
      </w:r>
      <w:r w:rsidR="00272C37">
        <w:rPr>
          <w:rFonts w:ascii="Garamond" w:hAnsi="Garamond" w:cs="Times New Roman"/>
          <w:sz w:val="24"/>
          <w:szCs w:val="24"/>
        </w:rPr>
        <w:tab/>
      </w:r>
      <w:r w:rsidR="00272C37">
        <w:rPr>
          <w:rFonts w:ascii="Garamond" w:hAnsi="Garamond" w:cs="Times New Roman"/>
          <w:sz w:val="24"/>
          <w:szCs w:val="24"/>
        </w:rPr>
        <w:tab/>
      </w:r>
      <w:r w:rsidR="00272C37">
        <w:rPr>
          <w:rFonts w:ascii="Garamond" w:hAnsi="Garamond" w:cs="Times New Roman"/>
          <w:sz w:val="24"/>
          <w:szCs w:val="24"/>
        </w:rPr>
        <w:tab/>
      </w:r>
      <w:r w:rsidR="00272C37">
        <w:rPr>
          <w:rFonts w:ascii="Garamond" w:hAnsi="Garamond" w:cs="Times New Roman"/>
          <w:sz w:val="24"/>
          <w:szCs w:val="24"/>
        </w:rPr>
        <w:tab/>
        <w:t xml:space="preserve">              </w:t>
      </w:r>
      <w:r w:rsidR="002D4510" w:rsidRPr="00272C37">
        <w:rPr>
          <w:rFonts w:ascii="Garamond" w:hAnsi="Garamond" w:cs="Times New Roman"/>
          <w:sz w:val="24"/>
          <w:szCs w:val="24"/>
        </w:rPr>
        <w:t xml:space="preserve"> </w:t>
      </w:r>
      <w:r w:rsidRPr="00272C37">
        <w:rPr>
          <w:rFonts w:ascii="Garamond" w:hAnsi="Garamond" w:cs="Times New Roman"/>
          <w:sz w:val="24"/>
          <w:szCs w:val="24"/>
        </w:rPr>
        <w:t xml:space="preserve">The accessibility of an area by both short, by bus and metro, and long-commuting, train, and highway, transport options is another often-studied ecological pricing factor. Research on short-commuting transport options often reported mixed results. For example, Cui et al. </w:t>
      </w:r>
      <w:sdt>
        <w:sdtPr>
          <w:rPr>
            <w:rFonts w:ascii="Garamond" w:hAnsi="Garamond" w:cs="Times New Roman"/>
            <w:color w:val="000000"/>
            <w:sz w:val="24"/>
            <w:szCs w:val="24"/>
          </w:rPr>
          <w:tag w:val="MENDELEY_CITATION_v3_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"/>
          <w:id w:val="-2111584081"/>
          <w:placeholder>
            <w:docPart w:val="8D187B98B3494BF08A005413A5EF24B0"/>
          </w:placeholder>
        </w:sdtPr>
        <w:sdtEndPr/>
        <w:sdtContent>
          <w:r w:rsidR="00BB07C8" w:rsidRPr="00BB07C8">
            <w:rPr>
              <w:rFonts w:ascii="Garamond" w:hAnsi="Garamond" w:cs="Times New Roman"/>
              <w:color w:val="000000"/>
              <w:sz w:val="24"/>
              <w:szCs w:val="24"/>
            </w:rPr>
            <w:t>(2018)</w:t>
          </w:r>
        </w:sdtContent>
      </w:sdt>
      <w:r w:rsidRPr="00272C37">
        <w:rPr>
          <w:rFonts w:ascii="Garamond" w:hAnsi="Garamond" w:cs="Times New Roman"/>
          <w:sz w:val="24"/>
          <w:szCs w:val="24"/>
        </w:rPr>
        <w:t xml:space="preserve"> found in China a significant positive relationship between the closeness to the metro and the housing price</w:t>
      </w:r>
      <w:r w:rsidR="00CD3BE6" w:rsidRPr="00272C37">
        <w:rPr>
          <w:rFonts w:ascii="Garamond" w:hAnsi="Garamond" w:cs="Times New Roman"/>
          <w:sz w:val="24"/>
          <w:szCs w:val="24"/>
        </w:rPr>
        <w:t>. But they</w:t>
      </w:r>
      <w:r w:rsidRPr="00272C37">
        <w:rPr>
          <w:rFonts w:ascii="Garamond" w:hAnsi="Garamond" w:cs="Times New Roman"/>
          <w:sz w:val="24"/>
          <w:szCs w:val="24"/>
        </w:rPr>
        <w:t xml:space="preserve"> also found a significant negative relationship </w:t>
      </w:r>
      <w:r w:rsidR="00B64F93" w:rsidRPr="00272C37">
        <w:rPr>
          <w:rFonts w:ascii="Garamond" w:hAnsi="Garamond" w:cs="Times New Roman"/>
          <w:sz w:val="24"/>
          <w:szCs w:val="24"/>
        </w:rPr>
        <w:t>between</w:t>
      </w:r>
      <w:r w:rsidRPr="00272C37">
        <w:rPr>
          <w:rFonts w:ascii="Garamond" w:hAnsi="Garamond" w:cs="Times New Roman"/>
          <w:sz w:val="24"/>
          <w:szCs w:val="24"/>
        </w:rPr>
        <w:t xml:space="preserve"> the closeness to the bus</w:t>
      </w:r>
      <w:r w:rsidR="00AE4847" w:rsidRPr="00272C37">
        <w:rPr>
          <w:rFonts w:ascii="Garamond" w:hAnsi="Garamond" w:cs="Times New Roman"/>
          <w:sz w:val="24"/>
          <w:szCs w:val="24"/>
        </w:rPr>
        <w:t xml:space="preserve"> and the housing price</w:t>
      </w:r>
      <w:r w:rsidRPr="00272C37">
        <w:rPr>
          <w:rFonts w:ascii="Garamond" w:hAnsi="Garamond" w:cs="Times New Roman"/>
          <w:sz w:val="24"/>
          <w:szCs w:val="24"/>
        </w:rPr>
        <w:t xml:space="preserve">. Contradictory, Eichholtz et al. </w:t>
      </w:r>
      <w:sdt>
        <w:sdtPr>
          <w:rPr>
            <w:rFonts w:ascii="Garamond" w:hAnsi="Garamond" w:cs="Times New Roman"/>
            <w:color w:val="000000"/>
            <w:sz w:val="24"/>
            <w:szCs w:val="24"/>
          </w:rPr>
          <w:tag w:val="MENDELEY_CITATION_v3_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"/>
          <w:id w:val="1704291600"/>
          <w:placeholder>
            <w:docPart w:val="5CFEB117CD9747FCA8515F3D29A80FAC"/>
          </w:placeholder>
        </w:sdtPr>
        <w:sdtEndPr/>
        <w:sdtContent>
          <w:r w:rsidR="00BB07C8" w:rsidRPr="00BB07C8">
            <w:rPr>
              <w:rFonts w:ascii="Garamond" w:hAnsi="Garamond" w:cs="Times New Roman"/>
              <w:color w:val="000000"/>
              <w:sz w:val="24"/>
              <w:szCs w:val="24"/>
            </w:rPr>
            <w:t>(2013)</w:t>
          </w:r>
        </w:sdtContent>
      </w:sdt>
      <w:r w:rsidRPr="00272C37">
        <w:rPr>
          <w:rFonts w:ascii="Garamond" w:hAnsi="Garamond" w:cs="Times New Roman"/>
          <w:sz w:val="24"/>
          <w:szCs w:val="24"/>
        </w:rPr>
        <w:t xml:space="preserve"> reported in the U.S. a significant and positive price premium for houses within a range of 0.25 miles of a public transport option. Specific to Spain, Taltavull de La Paz et al. </w:t>
      </w:r>
      <w:sdt>
        <w:sdtPr>
          <w:rPr>
            <w:rFonts w:ascii="Garamond" w:hAnsi="Garamond" w:cs="Times New Roman"/>
            <w:color w:val="000000"/>
            <w:sz w:val="24"/>
            <w:szCs w:val="24"/>
          </w:rPr>
          <w:tag w:val="MENDELEY_CITATION_v3_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"/>
          <w:id w:val="235363373"/>
          <w:placeholder>
            <w:docPart w:val="0714920F74914115A86CE26053A11D88"/>
          </w:placeholder>
        </w:sdtPr>
        <w:sdtEndPr/>
        <w:sdtContent>
          <w:r w:rsidR="00BB07C8" w:rsidRPr="00BB07C8">
            <w:rPr>
              <w:rFonts w:ascii="Garamond" w:hAnsi="Garamond" w:cs="Times New Roman"/>
              <w:color w:val="000000"/>
              <w:sz w:val="24"/>
              <w:szCs w:val="24"/>
            </w:rPr>
            <w:t>(2019)</w:t>
          </w:r>
        </w:sdtContent>
      </w:sdt>
      <w:r w:rsidRPr="00272C37">
        <w:rPr>
          <w:rFonts w:ascii="Garamond" w:hAnsi="Garamond" w:cs="Times New Roman"/>
          <w:sz w:val="24"/>
          <w:szCs w:val="24"/>
        </w:rPr>
        <w:t xml:space="preserve"> found a positive relationship between the closeness to the bus and housing prices</w:t>
      </w:r>
      <w:r w:rsidR="00AE4847" w:rsidRPr="00272C37">
        <w:rPr>
          <w:rFonts w:ascii="Garamond" w:hAnsi="Garamond" w:cs="Times New Roman"/>
          <w:sz w:val="24"/>
          <w:szCs w:val="24"/>
        </w:rPr>
        <w:t>.</w:t>
      </w:r>
      <w:r w:rsidRPr="00272C37">
        <w:rPr>
          <w:rFonts w:ascii="Garamond" w:hAnsi="Garamond" w:cs="Times New Roman"/>
          <w:sz w:val="24"/>
          <w:szCs w:val="24"/>
        </w:rPr>
        <w:t xml:space="preserve"> </w:t>
      </w:r>
      <w:r w:rsidR="00AE4847" w:rsidRPr="00272C37">
        <w:rPr>
          <w:rFonts w:ascii="Garamond" w:hAnsi="Garamond" w:cs="Times New Roman"/>
          <w:sz w:val="24"/>
          <w:szCs w:val="24"/>
        </w:rPr>
        <w:t>However, in Barcelona</w:t>
      </w:r>
      <w:r w:rsidR="00FF76D6" w:rsidRPr="00272C37">
        <w:rPr>
          <w:rFonts w:ascii="Garamond" w:hAnsi="Garamond" w:cs="Times New Roman"/>
          <w:sz w:val="24"/>
          <w:szCs w:val="24"/>
        </w:rPr>
        <w:t>,</w:t>
      </w:r>
      <w:r w:rsidRPr="00272C37">
        <w:rPr>
          <w:rFonts w:ascii="Garamond" w:hAnsi="Garamond" w:cs="Times New Roman"/>
          <w:sz w:val="24"/>
          <w:szCs w:val="24"/>
        </w:rPr>
        <w:t xml:space="preserve"> Graells-Garrido et al. </w:t>
      </w:r>
      <w:sdt>
        <w:sdtPr>
          <w:rPr>
            <w:rFonts w:ascii="Garamond" w:hAnsi="Garamond" w:cs="Times New Roman"/>
            <w:color w:val="000000"/>
            <w:sz w:val="24"/>
            <w:szCs w:val="24"/>
          </w:rPr>
          <w:tag w:val="MENDELEY_CITATION_v3_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"/>
          <w:id w:val="1672598039"/>
          <w:placeholder>
            <w:docPart w:val="33DC93751C214D7EB4E4F2A3E3E1822B"/>
          </w:placeholder>
        </w:sdtPr>
        <w:sdtEndPr/>
        <w:sdtContent>
          <w:r w:rsidR="00BB07C8" w:rsidRPr="00BB07C8">
            <w:rPr>
              <w:rFonts w:ascii="Garamond" w:hAnsi="Garamond" w:cs="Times New Roman"/>
              <w:color w:val="000000"/>
              <w:sz w:val="24"/>
              <w:szCs w:val="24"/>
            </w:rPr>
            <w:t>(2021)</w:t>
          </w:r>
        </w:sdtContent>
      </w:sdt>
      <w:r w:rsidRPr="00272C37">
        <w:rPr>
          <w:rFonts w:ascii="Garamond" w:hAnsi="Garamond" w:cs="Times New Roman"/>
          <w:sz w:val="24"/>
          <w:szCs w:val="24"/>
        </w:rPr>
        <w:t xml:space="preserve"> </w:t>
      </w:r>
      <w:r w:rsidR="00272C37">
        <w:rPr>
          <w:rFonts w:ascii="Garamond" w:hAnsi="Garamond" w:cs="Times New Roman"/>
          <w:sz w:val="24"/>
          <w:szCs w:val="24"/>
        </w:rPr>
        <w:t>did</w:t>
      </w:r>
      <w:r w:rsidRPr="00272C37">
        <w:rPr>
          <w:rFonts w:ascii="Garamond" w:hAnsi="Garamond" w:cs="Times New Roman"/>
          <w:sz w:val="24"/>
          <w:szCs w:val="24"/>
        </w:rPr>
        <w:t xml:space="preserve"> not find evidence for </w:t>
      </w:r>
      <w:r w:rsidR="00CD3BE6" w:rsidRPr="00272C37">
        <w:rPr>
          <w:rFonts w:ascii="Garamond" w:hAnsi="Garamond" w:cs="Times New Roman"/>
          <w:sz w:val="24"/>
          <w:szCs w:val="24"/>
        </w:rPr>
        <w:t>a relationship between</w:t>
      </w:r>
      <w:r w:rsidRPr="00272C37">
        <w:rPr>
          <w:rFonts w:ascii="Garamond" w:hAnsi="Garamond" w:cs="Times New Roman"/>
          <w:sz w:val="24"/>
          <w:szCs w:val="24"/>
        </w:rPr>
        <w:t xml:space="preserve"> the accessibility to the bus, metro, and shared bicycles</w:t>
      </w:r>
      <w:r w:rsidR="00CD3BE6" w:rsidRPr="00272C37">
        <w:rPr>
          <w:rFonts w:ascii="Garamond" w:hAnsi="Garamond" w:cs="Times New Roman"/>
          <w:sz w:val="24"/>
          <w:szCs w:val="24"/>
        </w:rPr>
        <w:t xml:space="preserve"> and housing rents.        </w:t>
      </w:r>
      <w:r w:rsidRPr="00272C37">
        <w:rPr>
          <w:rFonts w:ascii="Garamond" w:hAnsi="Garamond" w:cs="Times New Roman"/>
          <w:sz w:val="24"/>
          <w:szCs w:val="24"/>
        </w:rPr>
        <w:t xml:space="preserve">Related to longer transport commuting options a positive relationship is often reported for the closeness to train stations and housing prices. For example, Debrezion et al. </w:t>
      </w:r>
      <w:sdt>
        <w:sdtPr>
          <w:rPr>
            <w:rFonts w:ascii="Garamond" w:hAnsi="Garamond" w:cs="Times New Roman"/>
            <w:color w:val="000000"/>
            <w:sz w:val="24"/>
            <w:szCs w:val="24"/>
          </w:rPr>
          <w:tag w:val="MENDELEY_CITATION_v3_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"/>
          <w:id w:val="-780422793"/>
          <w:placeholder>
            <w:docPart w:val="758077B987484AEEA0325E56700356CC"/>
          </w:placeholder>
        </w:sdtPr>
        <w:sdtEndPr/>
        <w:sdtContent>
          <w:r w:rsidR="00BB07C8" w:rsidRPr="00BB07C8">
            <w:rPr>
              <w:rFonts w:ascii="Garamond" w:hAnsi="Garamond" w:cs="Times New Roman"/>
              <w:color w:val="000000"/>
              <w:sz w:val="24"/>
              <w:szCs w:val="24"/>
            </w:rPr>
            <w:t>(2011)</w:t>
          </w:r>
        </w:sdtContent>
      </w:sdt>
      <w:r w:rsidRPr="00272C37">
        <w:rPr>
          <w:rFonts w:ascii="Garamond" w:hAnsi="Garamond" w:cs="Times New Roman"/>
          <w:sz w:val="24"/>
          <w:szCs w:val="24"/>
        </w:rPr>
        <w:t xml:space="preserve"> found for a majority of cities in the Netherlands a significant positive relationship between the closeness of train stations and housing prices. Th</w:t>
      </w:r>
      <w:r w:rsidR="00CD3BE6" w:rsidRPr="00272C37">
        <w:rPr>
          <w:rFonts w:ascii="Garamond" w:hAnsi="Garamond" w:cs="Times New Roman"/>
          <w:sz w:val="24"/>
          <w:szCs w:val="24"/>
        </w:rPr>
        <w:t>e same</w:t>
      </w:r>
      <w:r w:rsidRPr="00272C37">
        <w:rPr>
          <w:rFonts w:ascii="Garamond" w:hAnsi="Garamond" w:cs="Times New Roman"/>
          <w:sz w:val="24"/>
          <w:szCs w:val="24"/>
        </w:rPr>
        <w:t xml:space="preserve"> results were also found in Spain by Taltavull de La Paz et al. </w:t>
      </w:r>
      <w:sdt>
        <w:sdtPr>
          <w:rPr>
            <w:rFonts w:ascii="Garamond" w:hAnsi="Garamond" w:cs="Times New Roman"/>
            <w:color w:val="000000"/>
            <w:sz w:val="24"/>
            <w:szCs w:val="24"/>
          </w:rPr>
          <w:tag w:val="MENDELEY_CITATION_v3_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"/>
          <w:id w:val="-1390035950"/>
          <w:placeholder>
            <w:docPart w:val="891854D4A7BE412E86BE8C6D85935E4D"/>
          </w:placeholder>
        </w:sdtPr>
        <w:sdtEndPr/>
        <w:sdtContent>
          <w:r w:rsidR="00BB07C8" w:rsidRPr="00BB07C8">
            <w:rPr>
              <w:rFonts w:ascii="Garamond" w:hAnsi="Garamond" w:cs="Times New Roman"/>
              <w:color w:val="000000"/>
              <w:sz w:val="24"/>
              <w:szCs w:val="24"/>
            </w:rPr>
            <w:t>(2019)</w:t>
          </w:r>
        </w:sdtContent>
      </w:sdt>
      <w:r w:rsidRPr="00272C37">
        <w:rPr>
          <w:rFonts w:ascii="Garamond" w:hAnsi="Garamond" w:cs="Times New Roman"/>
          <w:sz w:val="24"/>
          <w:szCs w:val="24"/>
        </w:rPr>
        <w:t xml:space="preserve">. </w:t>
      </w:r>
      <w:r w:rsidR="00CD3BE6" w:rsidRPr="00272C37">
        <w:rPr>
          <w:rFonts w:ascii="Garamond" w:hAnsi="Garamond" w:cs="Times New Roman"/>
          <w:sz w:val="24"/>
          <w:szCs w:val="24"/>
        </w:rPr>
        <w:t xml:space="preserve"> </w:t>
      </w:r>
      <w:r w:rsidRPr="00272C37">
        <w:rPr>
          <w:rFonts w:ascii="Garamond" w:hAnsi="Garamond" w:cs="Times New Roman"/>
          <w:sz w:val="24"/>
          <w:szCs w:val="24"/>
        </w:rPr>
        <w:t>In line</w:t>
      </w:r>
      <w:r w:rsidR="00FF76D6" w:rsidRPr="00272C37">
        <w:rPr>
          <w:rFonts w:ascii="Garamond" w:hAnsi="Garamond" w:cs="Times New Roman"/>
          <w:sz w:val="24"/>
          <w:szCs w:val="24"/>
        </w:rPr>
        <w:t>,</w:t>
      </w:r>
      <w:r w:rsidRPr="00272C37">
        <w:rPr>
          <w:rFonts w:ascii="Garamond" w:hAnsi="Garamond" w:cs="Times New Roman"/>
          <w:sz w:val="24"/>
          <w:szCs w:val="24"/>
        </w:rPr>
        <w:t xml:space="preserve"> Zhang et al. </w:t>
      </w:r>
      <w:sdt>
        <w:sdtPr>
          <w:rPr>
            <w:rFonts w:ascii="Garamond" w:hAnsi="Garamond" w:cs="Times New Roman"/>
            <w:color w:val="000000"/>
            <w:sz w:val="24"/>
            <w:szCs w:val="24"/>
          </w:rPr>
          <w:tag w:val="MENDELEY_CITATION_v3_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"/>
          <w:id w:val="-1265453371"/>
          <w:placeholder>
            <w:docPart w:val="9847E415D3F940EE9BCD0AFB8BFBA43B"/>
          </w:placeholder>
        </w:sdtPr>
        <w:sdtEndPr/>
        <w:sdtContent>
          <w:r w:rsidR="00BB07C8" w:rsidRPr="00BB07C8">
            <w:rPr>
              <w:rFonts w:ascii="Garamond" w:hAnsi="Garamond" w:cs="Times New Roman"/>
              <w:color w:val="000000"/>
              <w:sz w:val="24"/>
              <w:szCs w:val="24"/>
            </w:rPr>
            <w:t>(2016)</w:t>
          </w:r>
        </w:sdtContent>
      </w:sdt>
      <w:r w:rsidRPr="00272C37">
        <w:rPr>
          <w:rFonts w:ascii="Garamond" w:hAnsi="Garamond" w:cs="Times New Roman"/>
          <w:sz w:val="24"/>
          <w:szCs w:val="24"/>
        </w:rPr>
        <w:t xml:space="preserve"> found in China that an improvement in the rail network results in higher housing prices</w:t>
      </w:r>
      <w:r w:rsidR="00CD3BE6" w:rsidRPr="00272C37">
        <w:rPr>
          <w:rFonts w:ascii="Garamond" w:hAnsi="Garamond" w:cs="Times New Roman"/>
          <w:sz w:val="24"/>
          <w:szCs w:val="24"/>
        </w:rPr>
        <w:t>. They</w:t>
      </w:r>
      <w:r w:rsidRPr="00272C37">
        <w:rPr>
          <w:rFonts w:ascii="Garamond" w:hAnsi="Garamond" w:cs="Times New Roman"/>
          <w:sz w:val="24"/>
          <w:szCs w:val="24"/>
        </w:rPr>
        <w:t xml:space="preserve"> </w:t>
      </w:r>
      <w:r w:rsidR="00CD3BE6" w:rsidRPr="00272C37">
        <w:rPr>
          <w:rFonts w:ascii="Garamond" w:hAnsi="Garamond" w:cs="Times New Roman"/>
          <w:sz w:val="24"/>
          <w:szCs w:val="24"/>
        </w:rPr>
        <w:t>found</w:t>
      </w:r>
      <w:r w:rsidRPr="00272C37">
        <w:rPr>
          <w:rFonts w:ascii="Garamond" w:hAnsi="Garamond" w:cs="Times New Roman"/>
          <w:sz w:val="24"/>
          <w:szCs w:val="24"/>
        </w:rPr>
        <w:t xml:space="preserve"> a 0.023% increase in </w:t>
      </w:r>
      <w:r w:rsidR="00CD3BE6" w:rsidRPr="00272C37">
        <w:rPr>
          <w:rFonts w:ascii="Garamond" w:hAnsi="Garamond" w:cs="Times New Roman"/>
          <w:sz w:val="24"/>
          <w:szCs w:val="24"/>
        </w:rPr>
        <w:t xml:space="preserve">the housing </w:t>
      </w:r>
      <w:r w:rsidRPr="00272C37">
        <w:rPr>
          <w:rFonts w:ascii="Garamond" w:hAnsi="Garamond" w:cs="Times New Roman"/>
          <w:sz w:val="24"/>
          <w:szCs w:val="24"/>
        </w:rPr>
        <w:t xml:space="preserve">price </w:t>
      </w:r>
      <w:r w:rsidR="00FF76D6" w:rsidRPr="00272C37">
        <w:rPr>
          <w:rFonts w:ascii="Garamond" w:hAnsi="Garamond" w:cs="Times New Roman"/>
          <w:sz w:val="24"/>
          <w:szCs w:val="24"/>
        </w:rPr>
        <w:t>with</w:t>
      </w:r>
      <w:r w:rsidRPr="00272C37">
        <w:rPr>
          <w:rFonts w:ascii="Garamond" w:hAnsi="Garamond" w:cs="Times New Roman"/>
          <w:sz w:val="24"/>
          <w:szCs w:val="24"/>
        </w:rPr>
        <w:t xml:space="preserve"> </w:t>
      </w:r>
      <w:r w:rsidR="00CD3BE6" w:rsidRPr="00272C37">
        <w:rPr>
          <w:rFonts w:ascii="Garamond" w:hAnsi="Garamond" w:cs="Times New Roman"/>
          <w:sz w:val="24"/>
          <w:szCs w:val="24"/>
        </w:rPr>
        <w:t>each</w:t>
      </w:r>
      <w:r w:rsidRPr="00272C37">
        <w:rPr>
          <w:rFonts w:ascii="Garamond" w:hAnsi="Garamond" w:cs="Times New Roman"/>
          <w:sz w:val="24"/>
          <w:szCs w:val="24"/>
        </w:rPr>
        <w:t xml:space="preserve"> 1% increase in the mileage of the network in the area close to the property. </w:t>
      </w:r>
      <w:r w:rsidR="00CD3BE6" w:rsidRPr="00272C37">
        <w:rPr>
          <w:rFonts w:ascii="Garamond" w:hAnsi="Garamond" w:cs="Times New Roman"/>
          <w:sz w:val="24"/>
          <w:szCs w:val="24"/>
        </w:rPr>
        <w:tab/>
      </w:r>
      <w:r w:rsidR="00B64F93" w:rsidRPr="00272C37">
        <w:rPr>
          <w:rFonts w:ascii="Garamond" w:hAnsi="Garamond" w:cs="Times New Roman"/>
          <w:sz w:val="24"/>
          <w:szCs w:val="24"/>
        </w:rPr>
        <w:t xml:space="preserve">  </w:t>
      </w:r>
      <w:r w:rsidR="002D4510" w:rsidRPr="00272C37">
        <w:rPr>
          <w:rFonts w:ascii="Garamond" w:hAnsi="Garamond" w:cs="Times New Roman"/>
          <w:sz w:val="24"/>
          <w:szCs w:val="24"/>
        </w:rPr>
        <w:tab/>
      </w:r>
      <w:r w:rsidR="002D4510" w:rsidRPr="00272C37">
        <w:rPr>
          <w:rFonts w:ascii="Garamond" w:hAnsi="Garamond" w:cs="Times New Roman"/>
          <w:sz w:val="24"/>
          <w:szCs w:val="24"/>
        </w:rPr>
        <w:tab/>
        <w:t xml:space="preserve">   </w:t>
      </w:r>
      <w:r w:rsidR="00B64F93" w:rsidRPr="00272C37">
        <w:rPr>
          <w:rFonts w:ascii="Garamond" w:hAnsi="Garamond" w:cs="Times New Roman"/>
          <w:sz w:val="24"/>
          <w:szCs w:val="24"/>
        </w:rPr>
        <w:t xml:space="preserve"> </w:t>
      </w:r>
      <w:r w:rsidRPr="00272C37">
        <w:rPr>
          <w:rFonts w:ascii="Garamond" w:hAnsi="Garamond" w:cs="Times New Roman"/>
          <w:sz w:val="24"/>
          <w:szCs w:val="24"/>
        </w:rPr>
        <w:t>In contrast to this mixed results are found to the closeness to highways</w:t>
      </w:r>
      <w:r w:rsidR="00AE4847" w:rsidRPr="00272C37">
        <w:rPr>
          <w:rFonts w:ascii="Garamond" w:hAnsi="Garamond" w:cs="Times New Roman"/>
          <w:sz w:val="24"/>
          <w:szCs w:val="24"/>
        </w:rPr>
        <w:t xml:space="preserve"> and housing prices. This is mainly</w:t>
      </w:r>
      <w:r w:rsidRPr="00272C37">
        <w:rPr>
          <w:rFonts w:ascii="Garamond" w:hAnsi="Garamond" w:cs="Times New Roman"/>
          <w:sz w:val="24"/>
          <w:szCs w:val="24"/>
        </w:rPr>
        <w:t xml:space="preserve"> caused by a tradeoff between the higher accessibility and the negative externalities of the highway such as air and noise pollution </w:t>
      </w:r>
      <w:sdt>
        <w:sdtPr>
          <w:rPr>
            <w:rFonts w:ascii="Garamond" w:hAnsi="Garamond" w:cs="Times New Roman"/>
            <w:color w:val="000000"/>
            <w:sz w:val="24"/>
            <w:szCs w:val="24"/>
          </w:rPr>
          <w:tag w:val="MENDELEY_CITATION_v3_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"/>
          <w:id w:val="1271208301"/>
          <w:placeholder>
            <w:docPart w:val="33DC93751C214D7EB4E4F2A3E3E1822B"/>
          </w:placeholder>
        </w:sdtPr>
        <w:sdtEndPr/>
        <w:sdtContent>
          <w:r w:rsidR="00BB07C8" w:rsidRPr="00BB07C8">
            <w:rPr>
              <w:rFonts w:ascii="Garamond" w:hAnsi="Garamond" w:cs="Times New Roman"/>
              <w:color w:val="000000"/>
              <w:sz w:val="24"/>
              <w:szCs w:val="24"/>
            </w:rPr>
            <w:t>(Tillema et al., 2012)</w:t>
          </w:r>
        </w:sdtContent>
      </w:sdt>
      <w:r w:rsidRPr="00272C37">
        <w:rPr>
          <w:rFonts w:ascii="Garamond" w:hAnsi="Garamond" w:cs="Times New Roman"/>
          <w:sz w:val="24"/>
          <w:szCs w:val="24"/>
        </w:rPr>
        <w:t xml:space="preserve">. For example, Debrezion et al. </w:t>
      </w:r>
      <w:sdt>
        <w:sdtPr>
          <w:rPr>
            <w:rFonts w:ascii="Garamond" w:hAnsi="Garamond" w:cs="Times New Roman"/>
            <w:color w:val="000000"/>
            <w:sz w:val="24"/>
            <w:szCs w:val="24"/>
          </w:rPr>
          <w:tag w:val="MENDELEY_CITATION_v3_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"/>
          <w:id w:val="1071771395"/>
          <w:placeholder>
            <w:docPart w:val="8D06C1E07465483788B9E07EE28F0EE8"/>
          </w:placeholder>
        </w:sdtPr>
        <w:sdtEndPr/>
        <w:sdtContent>
          <w:r w:rsidR="00BB07C8" w:rsidRPr="00BB07C8">
            <w:rPr>
              <w:rFonts w:ascii="Garamond" w:hAnsi="Garamond" w:cs="Times New Roman"/>
              <w:color w:val="000000"/>
              <w:sz w:val="24"/>
              <w:szCs w:val="24"/>
            </w:rPr>
            <w:t>(2011)</w:t>
          </w:r>
        </w:sdtContent>
      </w:sdt>
      <w:r w:rsidRPr="00272C37">
        <w:rPr>
          <w:rFonts w:ascii="Garamond" w:hAnsi="Garamond" w:cs="Times New Roman"/>
          <w:sz w:val="24"/>
          <w:szCs w:val="24"/>
        </w:rPr>
        <w:t xml:space="preserve"> found in the Netherlands significantly lower housing prices if a highway was located within 100 meters. However, Ayala et al. </w:t>
      </w:r>
      <w:sdt>
        <w:sdtPr>
          <w:rPr>
            <w:rFonts w:ascii="Garamond" w:hAnsi="Garamond" w:cs="Times New Roman"/>
            <w:color w:val="000000"/>
            <w:sz w:val="24"/>
            <w:szCs w:val="24"/>
          </w:rPr>
          <w:tag w:val="MENDELEY_CITATION_v3_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"/>
          <w:id w:val="169616236"/>
          <w:placeholder>
            <w:docPart w:val="33DC93751C214D7EB4E4F2A3E3E1822B"/>
          </w:placeholder>
        </w:sdtPr>
        <w:sdtEndPr/>
        <w:sdtContent>
          <w:r w:rsidR="00BB07C8" w:rsidRPr="00BB07C8">
            <w:rPr>
              <w:rFonts w:ascii="Garamond" w:hAnsi="Garamond" w:cs="Times New Roman"/>
              <w:color w:val="000000"/>
              <w:sz w:val="24"/>
              <w:szCs w:val="24"/>
            </w:rPr>
            <w:t>(2016)</w:t>
          </w:r>
        </w:sdtContent>
      </w:sdt>
      <w:r w:rsidRPr="00272C37">
        <w:rPr>
          <w:rFonts w:ascii="Garamond" w:hAnsi="Garamond" w:cs="Times New Roman"/>
          <w:sz w:val="24"/>
          <w:szCs w:val="24"/>
        </w:rPr>
        <w:t xml:space="preserve"> found in Alicante, Spain, a positive price effect even as Del Anna et al. in Barcelona </w:t>
      </w:r>
      <w:sdt>
        <w:sdtPr>
          <w:rPr>
            <w:rFonts w:ascii="Garamond" w:hAnsi="Garamond" w:cs="Times New Roman"/>
            <w:color w:val="000000"/>
            <w:sz w:val="24"/>
            <w:szCs w:val="24"/>
          </w:rPr>
          <w:tag w:val="MENDELEY_CITATION_v3_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"/>
          <w:id w:val="-735769735"/>
          <w:placeholder>
            <w:docPart w:val="8D06C1E07465483788B9E07EE28F0EE8"/>
          </w:placeholder>
        </w:sdtPr>
        <w:sdtEndPr/>
        <w:sdtContent>
          <w:r w:rsidR="00BB07C8" w:rsidRPr="00BB07C8">
            <w:rPr>
              <w:rFonts w:ascii="Garamond" w:hAnsi="Garamond" w:cs="Times New Roman"/>
              <w:color w:val="000000"/>
              <w:sz w:val="24"/>
              <w:szCs w:val="24"/>
            </w:rPr>
            <w:t>(2019)</w:t>
          </w:r>
        </w:sdtContent>
      </w:sdt>
      <w:r w:rsidRPr="00272C37">
        <w:rPr>
          <w:rFonts w:ascii="Garamond" w:hAnsi="Garamond" w:cs="Times New Roman"/>
          <w:sz w:val="24"/>
          <w:szCs w:val="24"/>
        </w:rPr>
        <w:t xml:space="preserve">. </w:t>
      </w:r>
    </w:p>
    <w:p w14:paraId="4B9AB46A" w14:textId="4FC8B79F" w:rsidR="009456A7" w:rsidRPr="00273870" w:rsidRDefault="009456A7" w:rsidP="00564311">
      <w:pPr>
        <w:pStyle w:val="Heading2"/>
        <w:spacing w:after="240" w:line="360" w:lineRule="auto"/>
        <w:rPr>
          <w:rFonts w:ascii="Garamond" w:hAnsi="Garamond" w:cs="Times New Roman"/>
          <w:b/>
          <w:bCs/>
          <w:color w:val="auto"/>
        </w:rPr>
      </w:pPr>
      <w:bookmarkStart w:id="3" w:name="_Toc138665557"/>
      <w:r w:rsidRPr="00273870">
        <w:rPr>
          <w:rFonts w:ascii="Garamond" w:hAnsi="Garamond" w:cs="Times New Roman"/>
          <w:b/>
          <w:bCs/>
          <w:color w:val="auto"/>
        </w:rPr>
        <w:t>Section 2.2: Environmental Dimension of Sustainability</w:t>
      </w:r>
      <w:bookmarkEnd w:id="3"/>
      <w:r w:rsidRPr="00273870">
        <w:rPr>
          <w:rFonts w:ascii="Garamond" w:hAnsi="Garamond" w:cs="Times New Roman"/>
          <w:b/>
          <w:bCs/>
          <w:color w:val="auto"/>
        </w:rPr>
        <w:t xml:space="preserve"> </w:t>
      </w:r>
    </w:p>
    <w:p w14:paraId="090836AE" w14:textId="70688EBD" w:rsidR="009456A7" w:rsidRPr="00272C37" w:rsidRDefault="00AE4847" w:rsidP="00564311">
      <w:pPr>
        <w:spacing w:line="360" w:lineRule="auto"/>
        <w:jc w:val="both"/>
        <w:rPr>
          <w:rFonts w:ascii="Garamond" w:hAnsi="Garamond" w:cs="Times New Roman"/>
          <w:sz w:val="24"/>
          <w:szCs w:val="24"/>
        </w:rPr>
      </w:pPr>
      <w:r w:rsidRPr="00272C37">
        <w:rPr>
          <w:rFonts w:ascii="Garamond" w:hAnsi="Garamond" w:cs="Times New Roman"/>
          <w:sz w:val="24"/>
          <w:szCs w:val="24"/>
        </w:rPr>
        <w:t>R</w:t>
      </w:r>
      <w:r w:rsidR="009456A7" w:rsidRPr="00272C37">
        <w:rPr>
          <w:rFonts w:ascii="Garamond" w:hAnsi="Garamond" w:cs="Times New Roman"/>
          <w:sz w:val="24"/>
          <w:szCs w:val="24"/>
        </w:rPr>
        <w:t>esearch that focused on the environmental dimensions covered the accessibility, amount, and view o</w:t>
      </w:r>
      <w:r w:rsidR="00FF76D6" w:rsidRPr="00272C37">
        <w:rPr>
          <w:rFonts w:ascii="Garamond" w:hAnsi="Garamond" w:cs="Times New Roman"/>
          <w:sz w:val="24"/>
          <w:szCs w:val="24"/>
        </w:rPr>
        <w:t>f</w:t>
      </w:r>
      <w:r w:rsidR="009456A7" w:rsidRPr="00272C37">
        <w:rPr>
          <w:rFonts w:ascii="Garamond" w:hAnsi="Garamond" w:cs="Times New Roman"/>
          <w:sz w:val="24"/>
          <w:szCs w:val="24"/>
        </w:rPr>
        <w:t xml:space="preserve"> different types of natural areas, such as the beach or parks. For the beach</w:t>
      </w:r>
      <w:r w:rsidR="00FF76D6" w:rsidRPr="00272C37">
        <w:rPr>
          <w:rFonts w:ascii="Garamond" w:hAnsi="Garamond" w:cs="Times New Roman"/>
          <w:sz w:val="24"/>
          <w:szCs w:val="24"/>
        </w:rPr>
        <w:t>,</w:t>
      </w:r>
      <w:r w:rsidRPr="00272C37">
        <w:rPr>
          <w:rFonts w:ascii="Garamond" w:hAnsi="Garamond" w:cs="Times New Roman"/>
          <w:sz w:val="24"/>
          <w:szCs w:val="24"/>
        </w:rPr>
        <w:t xml:space="preserve"> mainly </w:t>
      </w:r>
      <w:r w:rsidR="009456A7" w:rsidRPr="00272C37">
        <w:rPr>
          <w:rFonts w:ascii="Garamond" w:hAnsi="Garamond" w:cs="Times New Roman"/>
          <w:sz w:val="24"/>
          <w:szCs w:val="24"/>
        </w:rPr>
        <w:t xml:space="preserve">a higher willingness to pay </w:t>
      </w:r>
      <w:r w:rsidRPr="00272C37">
        <w:rPr>
          <w:rFonts w:ascii="Garamond" w:hAnsi="Garamond" w:cs="Times New Roman"/>
          <w:sz w:val="24"/>
          <w:szCs w:val="24"/>
        </w:rPr>
        <w:t xml:space="preserve">is </w:t>
      </w:r>
      <w:r w:rsidR="009456A7" w:rsidRPr="00272C37">
        <w:rPr>
          <w:rFonts w:ascii="Garamond" w:hAnsi="Garamond" w:cs="Times New Roman"/>
          <w:sz w:val="24"/>
          <w:szCs w:val="24"/>
        </w:rPr>
        <w:t xml:space="preserve">found for properties closer to the beach. For example, Dell’Anna et al. </w:t>
      </w:r>
      <w:sdt>
        <w:sdtPr>
          <w:rPr>
            <w:rFonts w:ascii="Garamond" w:hAnsi="Garamond" w:cs="Times New Roman"/>
            <w:color w:val="000000"/>
            <w:sz w:val="24"/>
            <w:szCs w:val="24"/>
          </w:rPr>
          <w:tag w:val="MENDELEY_CITATION_v3_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"/>
          <w:id w:val="380833443"/>
          <w:placeholder>
            <w:docPart w:val="5096F7CD8DF0438E87833DF966B55FFB"/>
          </w:placeholder>
        </w:sdtPr>
        <w:sdtEndPr/>
        <w:sdtContent>
          <w:r w:rsidR="00BB07C8" w:rsidRPr="00BB07C8">
            <w:rPr>
              <w:rFonts w:ascii="Garamond" w:hAnsi="Garamond" w:cs="Times New Roman"/>
              <w:color w:val="000000"/>
              <w:sz w:val="24"/>
              <w:szCs w:val="24"/>
            </w:rPr>
            <w:t>(2019)</w:t>
          </w:r>
        </w:sdtContent>
      </w:sdt>
      <w:r w:rsidR="009456A7" w:rsidRPr="00272C37">
        <w:rPr>
          <w:rFonts w:ascii="Garamond" w:hAnsi="Garamond" w:cs="Times New Roman"/>
          <w:sz w:val="24"/>
          <w:szCs w:val="24"/>
        </w:rPr>
        <w:t xml:space="preserve"> reported in Barcelona a significant negative relationship between the housing price and distance to the seashore</w:t>
      </w:r>
      <w:r w:rsidR="00CD3BE6" w:rsidRPr="00272C37">
        <w:rPr>
          <w:rFonts w:ascii="Garamond" w:hAnsi="Garamond" w:cs="Times New Roman"/>
          <w:sz w:val="24"/>
          <w:szCs w:val="24"/>
        </w:rPr>
        <w:t>. Also</w:t>
      </w:r>
      <w:r w:rsidR="00FF76D6" w:rsidRPr="00272C37">
        <w:rPr>
          <w:rFonts w:ascii="Garamond" w:hAnsi="Garamond" w:cs="Times New Roman"/>
          <w:sz w:val="24"/>
          <w:szCs w:val="24"/>
        </w:rPr>
        <w:t>,</w:t>
      </w:r>
      <w:r w:rsidR="009456A7" w:rsidRPr="00272C37">
        <w:rPr>
          <w:rFonts w:ascii="Garamond" w:hAnsi="Garamond" w:cs="Times New Roman"/>
          <w:sz w:val="24"/>
          <w:szCs w:val="24"/>
        </w:rPr>
        <w:t xml:space="preserve"> </w:t>
      </w:r>
      <w:r w:rsidR="003C42BB" w:rsidRPr="00272C37">
        <w:rPr>
          <w:rFonts w:ascii="Garamond" w:eastAsia="Times New Roman" w:hAnsi="Garamond"/>
          <w:sz w:val="24"/>
          <w:szCs w:val="24"/>
        </w:rPr>
        <w:t>Marmolejo-Duarte &amp; Chen</w:t>
      </w:r>
      <w:r w:rsidR="003C42BB" w:rsidRPr="00272C37">
        <w:rPr>
          <w:rFonts w:ascii="Garamond" w:hAnsi="Garamond" w:cs="Times New Roman"/>
          <w:sz w:val="24"/>
          <w:szCs w:val="24"/>
        </w:rPr>
        <w:t xml:space="preserve"> </w:t>
      </w:r>
      <w:sdt>
        <w:sdtPr>
          <w:rPr>
            <w:rFonts w:ascii="Garamond" w:hAnsi="Garamond" w:cs="Times New Roman"/>
            <w:color w:val="000000"/>
            <w:sz w:val="24"/>
            <w:szCs w:val="24"/>
          </w:rPr>
          <w:tag w:val="MENDELEY_CITATION_v3_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"/>
          <w:id w:val="-802388603"/>
          <w:placeholder>
            <w:docPart w:val="33DC93751C214D7EB4E4F2A3E3E1822B"/>
          </w:placeholder>
        </w:sdtPr>
        <w:sdtEndPr/>
        <w:sdtContent>
          <w:r w:rsidR="00BB07C8" w:rsidRPr="00BB07C8">
            <w:rPr>
              <w:rFonts w:ascii="Garamond" w:eastAsia="Times New Roman" w:hAnsi="Garamond" w:cs="Times New Roman"/>
              <w:color w:val="000000"/>
              <w:sz w:val="24"/>
              <w:szCs w:val="24"/>
            </w:rPr>
            <w:t>(2022)</w:t>
          </w:r>
        </w:sdtContent>
      </w:sdt>
      <w:r w:rsidR="009456A7" w:rsidRPr="00272C37">
        <w:rPr>
          <w:rFonts w:ascii="Garamond" w:hAnsi="Garamond" w:cs="Times New Roman"/>
          <w:sz w:val="24"/>
          <w:szCs w:val="24"/>
        </w:rPr>
        <w:t xml:space="preserve"> observed a positive price premium for </w:t>
      </w:r>
      <w:r w:rsidR="009456A7" w:rsidRPr="00272C37">
        <w:rPr>
          <w:rFonts w:ascii="Garamond" w:hAnsi="Garamond" w:cs="Times New Roman"/>
          <w:sz w:val="24"/>
          <w:szCs w:val="24"/>
        </w:rPr>
        <w:lastRenderedPageBreak/>
        <w:t xml:space="preserve">residential real estate located within 200 meters of the seashore. </w:t>
      </w:r>
      <w:r w:rsidRPr="00272C37">
        <w:rPr>
          <w:rFonts w:ascii="Garamond" w:hAnsi="Garamond" w:cs="Times New Roman"/>
          <w:sz w:val="24"/>
          <w:szCs w:val="24"/>
        </w:rPr>
        <w:tab/>
      </w:r>
      <w:r w:rsidRPr="00272C37">
        <w:rPr>
          <w:rFonts w:ascii="Garamond" w:hAnsi="Garamond" w:cs="Times New Roman"/>
          <w:sz w:val="24"/>
          <w:szCs w:val="24"/>
        </w:rPr>
        <w:tab/>
        <w:t xml:space="preserve">      </w:t>
      </w:r>
      <w:r w:rsidR="001343D8" w:rsidRPr="00272C37">
        <w:rPr>
          <w:rFonts w:ascii="Garamond" w:hAnsi="Garamond" w:cs="Times New Roman"/>
          <w:sz w:val="24"/>
          <w:szCs w:val="24"/>
        </w:rPr>
        <w:t xml:space="preserve">                  </w:t>
      </w:r>
      <w:r w:rsidR="002D4510" w:rsidRPr="00272C37">
        <w:rPr>
          <w:rFonts w:ascii="Garamond" w:hAnsi="Garamond" w:cs="Times New Roman"/>
          <w:sz w:val="24"/>
          <w:szCs w:val="24"/>
        </w:rPr>
        <w:t xml:space="preserve">  </w:t>
      </w:r>
      <w:r w:rsidR="009456A7" w:rsidRPr="00272C37">
        <w:rPr>
          <w:rFonts w:ascii="Garamond" w:hAnsi="Garamond" w:cs="Times New Roman"/>
          <w:sz w:val="24"/>
          <w:szCs w:val="24"/>
        </w:rPr>
        <w:t xml:space="preserve">This higher willingness to pay </w:t>
      </w:r>
      <w:r w:rsidR="00CD3BE6" w:rsidRPr="00272C37">
        <w:rPr>
          <w:rFonts w:ascii="Garamond" w:hAnsi="Garamond" w:cs="Times New Roman"/>
          <w:sz w:val="24"/>
          <w:szCs w:val="24"/>
        </w:rPr>
        <w:t xml:space="preserve">for housing </w:t>
      </w:r>
      <w:r w:rsidR="009456A7" w:rsidRPr="00272C37">
        <w:rPr>
          <w:rFonts w:ascii="Garamond" w:hAnsi="Garamond" w:cs="Times New Roman"/>
          <w:sz w:val="24"/>
          <w:szCs w:val="24"/>
        </w:rPr>
        <w:t xml:space="preserve">is </w:t>
      </w:r>
      <w:r w:rsidRPr="00272C37">
        <w:rPr>
          <w:rFonts w:ascii="Garamond" w:hAnsi="Garamond" w:cs="Times New Roman"/>
          <w:sz w:val="24"/>
          <w:szCs w:val="24"/>
        </w:rPr>
        <w:t>also</w:t>
      </w:r>
      <w:r w:rsidR="009456A7" w:rsidRPr="00272C37">
        <w:rPr>
          <w:rFonts w:ascii="Garamond" w:hAnsi="Garamond" w:cs="Times New Roman"/>
          <w:sz w:val="24"/>
          <w:szCs w:val="24"/>
        </w:rPr>
        <w:t xml:space="preserve"> often found in prior literature for the accessibility to parks and garden</w:t>
      </w:r>
      <w:r w:rsidRPr="00272C37">
        <w:rPr>
          <w:rFonts w:ascii="Garamond" w:hAnsi="Garamond" w:cs="Times New Roman"/>
          <w:sz w:val="24"/>
          <w:szCs w:val="24"/>
        </w:rPr>
        <w:t>s</w:t>
      </w:r>
      <w:r w:rsidR="009456A7" w:rsidRPr="00272C37">
        <w:rPr>
          <w:rFonts w:ascii="Garamond" w:hAnsi="Garamond" w:cs="Times New Roman"/>
          <w:sz w:val="24"/>
          <w:szCs w:val="24"/>
        </w:rPr>
        <w:t xml:space="preserve">. For example, Park et al. </w:t>
      </w:r>
      <w:sdt>
        <w:sdtPr>
          <w:rPr>
            <w:rFonts w:ascii="Garamond" w:hAnsi="Garamond" w:cs="Times New Roman"/>
            <w:color w:val="000000"/>
            <w:sz w:val="24"/>
            <w:szCs w:val="24"/>
          </w:rPr>
          <w:tag w:val="MENDELEY_CITATION_v3_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"/>
          <w:id w:val="635297828"/>
          <w:placeholder>
            <w:docPart w:val="CDB168F92DEB4AE18AB067C6D8A032AD"/>
          </w:placeholder>
        </w:sdtPr>
        <w:sdtEndPr/>
        <w:sdtContent>
          <w:r w:rsidR="00BB07C8" w:rsidRPr="00BB07C8">
            <w:rPr>
              <w:rFonts w:ascii="Garamond" w:hAnsi="Garamond" w:cs="Times New Roman"/>
              <w:color w:val="000000"/>
              <w:sz w:val="24"/>
              <w:szCs w:val="24"/>
            </w:rPr>
            <w:t>(2017)</w:t>
          </w:r>
        </w:sdtContent>
      </w:sdt>
      <w:r w:rsidR="009456A7" w:rsidRPr="00272C37">
        <w:rPr>
          <w:rFonts w:ascii="Garamond" w:hAnsi="Garamond" w:cs="Times New Roman"/>
          <w:sz w:val="24"/>
          <w:szCs w:val="24"/>
        </w:rPr>
        <w:t xml:space="preserve"> and Kim et al. (2020) found in Seoul a significant positive relationship between the accessibility and closeness to parks</w:t>
      </w:r>
      <w:r w:rsidRPr="00272C37">
        <w:rPr>
          <w:rFonts w:ascii="Garamond" w:hAnsi="Garamond" w:cs="Times New Roman"/>
          <w:sz w:val="24"/>
          <w:szCs w:val="24"/>
        </w:rPr>
        <w:t xml:space="preserve"> and </w:t>
      </w:r>
      <w:r w:rsidR="00CD3BE6" w:rsidRPr="00272C37">
        <w:rPr>
          <w:rFonts w:ascii="Garamond" w:hAnsi="Garamond" w:cs="Times New Roman"/>
          <w:sz w:val="24"/>
          <w:szCs w:val="24"/>
        </w:rPr>
        <w:t>housing prices.</w:t>
      </w:r>
      <w:r w:rsidRPr="00272C37">
        <w:rPr>
          <w:rFonts w:ascii="Garamond" w:hAnsi="Garamond" w:cs="Times New Roman"/>
          <w:sz w:val="24"/>
          <w:szCs w:val="24"/>
        </w:rPr>
        <w:t xml:space="preserve"> </w:t>
      </w:r>
      <w:r w:rsidR="00CD3BE6" w:rsidRPr="00272C37">
        <w:rPr>
          <w:rFonts w:ascii="Garamond" w:hAnsi="Garamond" w:cs="Times New Roman"/>
          <w:sz w:val="24"/>
          <w:szCs w:val="24"/>
        </w:rPr>
        <w:t>These same conclusion</w:t>
      </w:r>
      <w:r w:rsidR="00B64F93" w:rsidRPr="00272C37">
        <w:rPr>
          <w:rFonts w:ascii="Garamond" w:hAnsi="Garamond" w:cs="Times New Roman"/>
          <w:sz w:val="24"/>
          <w:szCs w:val="24"/>
        </w:rPr>
        <w:t>s</w:t>
      </w:r>
      <w:r w:rsidR="00CD3BE6" w:rsidRPr="00272C37">
        <w:rPr>
          <w:rFonts w:ascii="Garamond" w:hAnsi="Garamond" w:cs="Times New Roman"/>
          <w:sz w:val="24"/>
          <w:szCs w:val="24"/>
        </w:rPr>
        <w:t xml:space="preserve"> were stated i</w:t>
      </w:r>
      <w:r w:rsidRPr="00272C37">
        <w:rPr>
          <w:rFonts w:ascii="Garamond" w:hAnsi="Garamond" w:cs="Times New Roman"/>
          <w:sz w:val="24"/>
          <w:szCs w:val="24"/>
        </w:rPr>
        <w:t>n</w:t>
      </w:r>
      <w:r w:rsidR="009456A7" w:rsidRPr="00272C37">
        <w:rPr>
          <w:rFonts w:ascii="Garamond" w:hAnsi="Garamond" w:cs="Times New Roman"/>
          <w:sz w:val="24"/>
          <w:szCs w:val="24"/>
        </w:rPr>
        <w:t xml:space="preserve"> China by Cui et al. </w:t>
      </w:r>
      <w:sdt>
        <w:sdtPr>
          <w:rPr>
            <w:rFonts w:ascii="Garamond" w:hAnsi="Garamond" w:cs="Times New Roman"/>
            <w:color w:val="000000"/>
            <w:sz w:val="24"/>
            <w:szCs w:val="24"/>
          </w:rPr>
          <w:tag w:val="MENDELEY_CITATION_v3_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"/>
          <w:id w:val="1585652740"/>
          <w:placeholder>
            <w:docPart w:val="A01095E0572B49C0BFE4F3CEA6D592C2"/>
          </w:placeholder>
        </w:sdtPr>
        <w:sdtEndPr/>
        <w:sdtContent>
          <w:r w:rsidR="00BB07C8" w:rsidRPr="00BB07C8">
            <w:rPr>
              <w:rFonts w:ascii="Garamond" w:hAnsi="Garamond" w:cs="Times New Roman"/>
              <w:color w:val="000000"/>
              <w:sz w:val="24"/>
              <w:szCs w:val="24"/>
            </w:rPr>
            <w:t>(2018)</w:t>
          </w:r>
        </w:sdtContent>
      </w:sdt>
      <w:r w:rsidR="009456A7" w:rsidRPr="00272C37">
        <w:rPr>
          <w:rFonts w:ascii="Garamond" w:hAnsi="Garamond" w:cs="Times New Roman"/>
          <w:sz w:val="24"/>
          <w:szCs w:val="24"/>
        </w:rPr>
        <w:t xml:space="preserve"> </w:t>
      </w:r>
      <w:r w:rsidR="00CD3BE6" w:rsidRPr="00272C37">
        <w:rPr>
          <w:rFonts w:ascii="Garamond" w:hAnsi="Garamond" w:cs="Times New Roman"/>
          <w:sz w:val="24"/>
          <w:szCs w:val="24"/>
        </w:rPr>
        <w:t>and in</w:t>
      </w:r>
      <w:r w:rsidR="009456A7" w:rsidRPr="00272C37">
        <w:rPr>
          <w:rFonts w:ascii="Garamond" w:hAnsi="Garamond" w:cs="Times New Roman"/>
          <w:sz w:val="24"/>
          <w:szCs w:val="24"/>
        </w:rPr>
        <w:t xml:space="preserve"> Germany by Brandt et al. </w:t>
      </w:r>
      <w:sdt>
        <w:sdtPr>
          <w:rPr>
            <w:rFonts w:ascii="Garamond" w:hAnsi="Garamond" w:cs="Times New Roman"/>
            <w:color w:val="000000"/>
            <w:sz w:val="24"/>
            <w:szCs w:val="24"/>
          </w:rPr>
          <w:tag w:val="MENDELEY_CITATION_v3_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"/>
          <w:id w:val="-91947798"/>
          <w:placeholder>
            <w:docPart w:val="33DC93751C214D7EB4E4F2A3E3E1822B"/>
          </w:placeholder>
        </w:sdtPr>
        <w:sdtEndPr/>
        <w:sdtContent>
          <w:r w:rsidR="00BB07C8" w:rsidRPr="00BB07C8">
            <w:rPr>
              <w:rFonts w:ascii="Garamond" w:hAnsi="Garamond" w:cs="Times New Roman"/>
              <w:color w:val="000000"/>
              <w:sz w:val="24"/>
              <w:szCs w:val="24"/>
            </w:rPr>
            <w:t>(2014)</w:t>
          </w:r>
        </w:sdtContent>
      </w:sdt>
      <w:r w:rsidR="009456A7" w:rsidRPr="00272C37">
        <w:rPr>
          <w:rFonts w:ascii="Garamond" w:hAnsi="Garamond" w:cs="Times New Roman"/>
          <w:sz w:val="24"/>
          <w:szCs w:val="24"/>
        </w:rPr>
        <w:t xml:space="preserve">. </w:t>
      </w:r>
      <w:r w:rsidRPr="00272C37">
        <w:rPr>
          <w:rFonts w:ascii="Garamond" w:hAnsi="Garamond" w:cs="Times New Roman"/>
          <w:sz w:val="24"/>
          <w:szCs w:val="24"/>
        </w:rPr>
        <w:t>However, for Barcelona</w:t>
      </w:r>
      <w:r w:rsidR="00B64F93" w:rsidRPr="00272C37">
        <w:rPr>
          <w:rFonts w:ascii="Garamond" w:hAnsi="Garamond" w:cs="Times New Roman"/>
          <w:sz w:val="24"/>
          <w:szCs w:val="24"/>
        </w:rPr>
        <w:t>,</w:t>
      </w:r>
      <w:r w:rsidR="009456A7" w:rsidRPr="00272C37">
        <w:rPr>
          <w:rFonts w:ascii="Garamond" w:hAnsi="Garamond" w:cs="Times New Roman"/>
          <w:sz w:val="24"/>
          <w:szCs w:val="24"/>
        </w:rPr>
        <w:t xml:space="preserve"> Dell’Anna et al. </w:t>
      </w:r>
      <w:sdt>
        <w:sdtPr>
          <w:rPr>
            <w:rFonts w:ascii="Garamond" w:hAnsi="Garamond" w:cs="Times New Roman"/>
            <w:color w:val="000000"/>
            <w:sz w:val="24"/>
            <w:szCs w:val="24"/>
          </w:rPr>
          <w:tag w:val="MENDELEY_CITATION_v3_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"/>
          <w:id w:val="-128945811"/>
          <w:placeholder>
            <w:docPart w:val="114D20ED76B143BE834B389FA39BE3AE"/>
          </w:placeholder>
        </w:sdtPr>
        <w:sdtEndPr/>
        <w:sdtContent>
          <w:r w:rsidR="00BB07C8" w:rsidRPr="00BB07C8">
            <w:rPr>
              <w:rFonts w:ascii="Garamond" w:hAnsi="Garamond" w:cs="Times New Roman"/>
              <w:color w:val="000000"/>
              <w:sz w:val="24"/>
              <w:szCs w:val="24"/>
            </w:rPr>
            <w:t>(2019)</w:t>
          </w:r>
        </w:sdtContent>
      </w:sdt>
      <w:r w:rsidR="009456A7" w:rsidRPr="00272C37">
        <w:rPr>
          <w:rFonts w:ascii="Garamond" w:hAnsi="Garamond" w:cs="Times New Roman"/>
          <w:sz w:val="24"/>
          <w:szCs w:val="24"/>
        </w:rPr>
        <w:t xml:space="preserve"> found contrary results</w:t>
      </w:r>
      <w:r w:rsidRPr="00272C37">
        <w:rPr>
          <w:rFonts w:ascii="Garamond" w:hAnsi="Garamond" w:cs="Times New Roman"/>
          <w:sz w:val="24"/>
          <w:szCs w:val="24"/>
        </w:rPr>
        <w:t xml:space="preserve"> with</w:t>
      </w:r>
      <w:r w:rsidR="009456A7" w:rsidRPr="00272C37">
        <w:rPr>
          <w:rFonts w:ascii="Garamond" w:hAnsi="Garamond" w:cs="Times New Roman"/>
          <w:sz w:val="24"/>
          <w:szCs w:val="24"/>
        </w:rPr>
        <w:t xml:space="preserve"> a significant positive relationship between the distance to parks and housing prices</w:t>
      </w:r>
      <w:r w:rsidRPr="00272C37">
        <w:rPr>
          <w:rFonts w:ascii="Garamond" w:hAnsi="Garamond" w:cs="Times New Roman"/>
          <w:sz w:val="24"/>
          <w:szCs w:val="24"/>
        </w:rPr>
        <w:t>. They</w:t>
      </w:r>
      <w:r w:rsidR="009456A7" w:rsidRPr="00272C37">
        <w:rPr>
          <w:rFonts w:ascii="Garamond" w:hAnsi="Garamond" w:cs="Times New Roman"/>
          <w:sz w:val="24"/>
          <w:szCs w:val="24"/>
        </w:rPr>
        <w:t xml:space="preserve"> </w:t>
      </w:r>
      <w:r w:rsidRPr="00272C37">
        <w:rPr>
          <w:rFonts w:ascii="Garamond" w:hAnsi="Garamond" w:cs="Times New Roman"/>
          <w:sz w:val="24"/>
          <w:szCs w:val="24"/>
        </w:rPr>
        <w:t xml:space="preserve">explained </w:t>
      </w:r>
      <w:r w:rsidR="00CD3BE6" w:rsidRPr="00272C37">
        <w:rPr>
          <w:rFonts w:ascii="Garamond" w:hAnsi="Garamond" w:cs="Times New Roman"/>
          <w:sz w:val="24"/>
          <w:szCs w:val="24"/>
        </w:rPr>
        <w:t xml:space="preserve">that it is </w:t>
      </w:r>
      <w:r w:rsidR="009456A7" w:rsidRPr="00272C37">
        <w:rPr>
          <w:rFonts w:ascii="Garamond" w:hAnsi="Garamond" w:cs="Times New Roman"/>
          <w:sz w:val="24"/>
          <w:szCs w:val="24"/>
        </w:rPr>
        <w:t xml:space="preserve">caused by the structural design </w:t>
      </w:r>
      <w:r w:rsidRPr="00272C37">
        <w:rPr>
          <w:rFonts w:ascii="Garamond" w:hAnsi="Garamond" w:cs="Times New Roman"/>
          <w:sz w:val="24"/>
          <w:szCs w:val="24"/>
        </w:rPr>
        <w:t>of Barcelona</w:t>
      </w:r>
      <w:r w:rsidR="002D4510" w:rsidRPr="00272C37">
        <w:rPr>
          <w:rFonts w:ascii="Garamond" w:hAnsi="Garamond" w:cs="Times New Roman"/>
          <w:sz w:val="24"/>
          <w:szCs w:val="24"/>
        </w:rPr>
        <w:t xml:space="preserve"> where parks are</w:t>
      </w:r>
      <w:r w:rsidR="009456A7" w:rsidRPr="00272C37">
        <w:rPr>
          <w:rFonts w:ascii="Garamond" w:hAnsi="Garamond" w:cs="Times New Roman"/>
          <w:sz w:val="24"/>
          <w:szCs w:val="24"/>
        </w:rPr>
        <w:t xml:space="preserve"> </w:t>
      </w:r>
      <w:r w:rsidRPr="00272C37">
        <w:rPr>
          <w:rFonts w:ascii="Garamond" w:hAnsi="Garamond" w:cs="Times New Roman"/>
          <w:sz w:val="24"/>
          <w:szCs w:val="24"/>
        </w:rPr>
        <w:t>mainly l</w:t>
      </w:r>
      <w:r w:rsidR="009456A7" w:rsidRPr="00272C37">
        <w:rPr>
          <w:rFonts w:ascii="Garamond" w:hAnsi="Garamond" w:cs="Times New Roman"/>
          <w:sz w:val="24"/>
          <w:szCs w:val="24"/>
        </w:rPr>
        <w:t>ocated at the periphery</w:t>
      </w:r>
      <w:r w:rsidR="00CD3BE6" w:rsidRPr="00272C37">
        <w:rPr>
          <w:rFonts w:ascii="Garamond" w:hAnsi="Garamond" w:cs="Times New Roman"/>
          <w:sz w:val="24"/>
          <w:szCs w:val="24"/>
        </w:rPr>
        <w:t xml:space="preserve">.                       </w:t>
      </w:r>
      <w:r w:rsidR="009456A7" w:rsidRPr="00272C37">
        <w:rPr>
          <w:rFonts w:ascii="Garamond" w:hAnsi="Garamond" w:cs="Times New Roman"/>
          <w:sz w:val="24"/>
          <w:szCs w:val="24"/>
        </w:rPr>
        <w:t>Instead of the closeness, another environmental factor is the view on nature</w:t>
      </w:r>
      <w:r w:rsidR="00CD3BE6" w:rsidRPr="00272C37">
        <w:rPr>
          <w:rFonts w:ascii="Garamond" w:hAnsi="Garamond" w:cs="Times New Roman"/>
          <w:sz w:val="24"/>
          <w:szCs w:val="24"/>
        </w:rPr>
        <w:t>. This</w:t>
      </w:r>
      <w:r w:rsidR="009456A7" w:rsidRPr="00272C37">
        <w:rPr>
          <w:rFonts w:ascii="Garamond" w:hAnsi="Garamond" w:cs="Times New Roman"/>
          <w:sz w:val="24"/>
          <w:szCs w:val="24"/>
        </w:rPr>
        <w:t xml:space="preserve"> is</w:t>
      </w:r>
      <w:r w:rsidR="00CD3BE6" w:rsidRPr="00272C37">
        <w:rPr>
          <w:rFonts w:ascii="Garamond" w:hAnsi="Garamond" w:cs="Times New Roman"/>
          <w:sz w:val="24"/>
          <w:szCs w:val="24"/>
        </w:rPr>
        <w:t xml:space="preserve"> also</w:t>
      </w:r>
      <w:r w:rsidR="009456A7" w:rsidRPr="00272C37">
        <w:rPr>
          <w:rFonts w:ascii="Garamond" w:hAnsi="Garamond" w:cs="Times New Roman"/>
          <w:sz w:val="24"/>
          <w:szCs w:val="24"/>
        </w:rPr>
        <w:t xml:space="preserve"> found in prior work </w:t>
      </w:r>
      <w:r w:rsidRPr="00272C37">
        <w:rPr>
          <w:rFonts w:ascii="Garamond" w:hAnsi="Garamond" w:cs="Times New Roman"/>
          <w:sz w:val="24"/>
          <w:szCs w:val="24"/>
        </w:rPr>
        <w:t>to increase the</w:t>
      </w:r>
      <w:r w:rsidR="009456A7" w:rsidRPr="00272C37">
        <w:rPr>
          <w:rFonts w:ascii="Garamond" w:hAnsi="Garamond" w:cs="Times New Roman"/>
          <w:sz w:val="24"/>
          <w:szCs w:val="24"/>
        </w:rPr>
        <w:t xml:space="preserve"> willingness to pay for housing. For example, Lee et al. </w:t>
      </w:r>
      <w:sdt>
        <w:sdtPr>
          <w:rPr>
            <w:rFonts w:ascii="Garamond" w:hAnsi="Garamond" w:cs="Times New Roman"/>
            <w:color w:val="000000"/>
            <w:sz w:val="24"/>
            <w:szCs w:val="24"/>
          </w:rPr>
          <w:tag w:val="MENDELEY_CITATION_v3_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"/>
          <w:id w:val="-343788218"/>
          <w:placeholder>
            <w:docPart w:val="33DC93751C214D7EB4E4F2A3E3E1822B"/>
          </w:placeholder>
        </w:sdtPr>
        <w:sdtEndPr/>
        <w:sdtContent>
          <w:r w:rsidR="00BB07C8" w:rsidRPr="00BB07C8">
            <w:rPr>
              <w:rFonts w:ascii="Garamond" w:hAnsi="Garamond" w:cs="Times New Roman"/>
              <w:color w:val="000000"/>
              <w:sz w:val="24"/>
              <w:szCs w:val="24"/>
            </w:rPr>
            <w:t>(2020)</w:t>
          </w:r>
        </w:sdtContent>
      </w:sdt>
      <w:r w:rsidR="009456A7" w:rsidRPr="00272C37">
        <w:rPr>
          <w:rFonts w:ascii="Garamond" w:hAnsi="Garamond" w:cs="Times New Roman"/>
          <w:sz w:val="24"/>
          <w:szCs w:val="24"/>
        </w:rPr>
        <w:t xml:space="preserve"> found in China a positive price premium for both houses with a river and/or green view. In line with this, a positive premium paid for a sea view in Sweden was found by Wilhelmsonn et al. </w:t>
      </w:r>
      <w:sdt>
        <w:sdtPr>
          <w:rPr>
            <w:rFonts w:ascii="Garamond" w:hAnsi="Garamond" w:cs="Times New Roman"/>
            <w:color w:val="000000"/>
            <w:sz w:val="24"/>
            <w:szCs w:val="24"/>
          </w:rPr>
          <w:tag w:val="MENDELEY_CITATION_v3_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"/>
          <w:id w:val="-512232473"/>
          <w:placeholder>
            <w:docPart w:val="33DC93751C214D7EB4E4F2A3E3E1822B"/>
          </w:placeholder>
        </w:sdtPr>
        <w:sdtEndPr/>
        <w:sdtContent>
          <w:r w:rsidR="00BB07C8" w:rsidRPr="00BB07C8">
            <w:rPr>
              <w:rFonts w:ascii="Garamond" w:hAnsi="Garamond" w:cs="Times New Roman"/>
              <w:color w:val="000000"/>
              <w:sz w:val="24"/>
              <w:szCs w:val="24"/>
            </w:rPr>
            <w:t>(2020)</w:t>
          </w:r>
        </w:sdtContent>
      </w:sdt>
      <w:r w:rsidR="009456A7" w:rsidRPr="00272C37">
        <w:rPr>
          <w:rFonts w:ascii="Garamond" w:hAnsi="Garamond" w:cs="Times New Roman"/>
          <w:sz w:val="24"/>
          <w:szCs w:val="24"/>
        </w:rPr>
        <w:t xml:space="preserve">. These findings are supported for Spain in Malaga by Castro Noblejas et al. </w:t>
      </w:r>
      <w:sdt>
        <w:sdtPr>
          <w:rPr>
            <w:rFonts w:ascii="Garamond" w:hAnsi="Garamond" w:cs="Times New Roman"/>
            <w:color w:val="000000"/>
            <w:sz w:val="24"/>
            <w:szCs w:val="24"/>
          </w:rPr>
          <w:tag w:val="MENDELEY_CITATION_v3_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"/>
          <w:id w:val="-2000497710"/>
          <w:placeholder>
            <w:docPart w:val="33DC93751C214D7EB4E4F2A3E3E1822B"/>
          </w:placeholder>
        </w:sdtPr>
        <w:sdtEndPr/>
        <w:sdtContent>
          <w:r w:rsidR="00BB07C8" w:rsidRPr="00BB07C8">
            <w:rPr>
              <w:rFonts w:ascii="Garamond" w:hAnsi="Garamond" w:cs="Times New Roman"/>
              <w:color w:val="000000"/>
              <w:sz w:val="24"/>
              <w:szCs w:val="24"/>
            </w:rPr>
            <w:t>(2022)</w:t>
          </w:r>
        </w:sdtContent>
      </w:sdt>
      <w:r w:rsidR="009456A7" w:rsidRPr="00272C37">
        <w:rPr>
          <w:rFonts w:ascii="Garamond" w:hAnsi="Garamond" w:cs="Times New Roman"/>
          <w:sz w:val="24"/>
          <w:szCs w:val="24"/>
        </w:rPr>
        <w:t xml:space="preserve"> for properties with a higher</w:t>
      </w:r>
      <w:r w:rsidR="00FF76D6" w:rsidRPr="00272C37">
        <w:rPr>
          <w:rFonts w:ascii="Garamond" w:hAnsi="Garamond" w:cs="Times New Roman"/>
          <w:sz w:val="24"/>
          <w:szCs w:val="24"/>
        </w:rPr>
        <w:t>-</w:t>
      </w:r>
      <w:r w:rsidR="009456A7" w:rsidRPr="00272C37">
        <w:rPr>
          <w:rFonts w:ascii="Garamond" w:hAnsi="Garamond" w:cs="Times New Roman"/>
          <w:sz w:val="24"/>
          <w:szCs w:val="24"/>
        </w:rPr>
        <w:t>quality visual basin</w:t>
      </w:r>
      <w:r w:rsidR="00CD3BE6" w:rsidRPr="00272C37">
        <w:rPr>
          <w:rFonts w:ascii="Garamond" w:hAnsi="Garamond" w:cs="Times New Roman"/>
          <w:sz w:val="24"/>
          <w:szCs w:val="24"/>
        </w:rPr>
        <w:t xml:space="preserve">. The visual basin </w:t>
      </w:r>
      <w:r w:rsidR="002D4510" w:rsidRPr="00272C37">
        <w:rPr>
          <w:rFonts w:ascii="Garamond" w:hAnsi="Garamond" w:cs="Times New Roman"/>
          <w:sz w:val="24"/>
          <w:szCs w:val="24"/>
        </w:rPr>
        <w:t>was</w:t>
      </w:r>
      <w:r w:rsidR="009456A7" w:rsidRPr="00272C37">
        <w:rPr>
          <w:rFonts w:ascii="Garamond" w:hAnsi="Garamond" w:cs="Times New Roman"/>
          <w:sz w:val="24"/>
          <w:szCs w:val="24"/>
        </w:rPr>
        <w:t xml:space="preserve"> based on areas with vegetation and a sea view. </w:t>
      </w:r>
    </w:p>
    <w:p w14:paraId="1B266178" w14:textId="1AAAABA6" w:rsidR="009456A7" w:rsidRPr="00273870" w:rsidRDefault="009456A7" w:rsidP="00564311">
      <w:pPr>
        <w:pStyle w:val="Heading2"/>
        <w:spacing w:after="240" w:line="360" w:lineRule="auto"/>
        <w:rPr>
          <w:rFonts w:ascii="Garamond" w:hAnsi="Garamond" w:cs="Times New Roman"/>
          <w:b/>
          <w:bCs/>
          <w:color w:val="auto"/>
        </w:rPr>
      </w:pPr>
      <w:bookmarkStart w:id="4" w:name="_Toc138665558"/>
      <w:r w:rsidRPr="00273870">
        <w:rPr>
          <w:rFonts w:ascii="Garamond" w:hAnsi="Garamond" w:cs="Times New Roman"/>
          <w:b/>
          <w:bCs/>
          <w:color w:val="auto"/>
        </w:rPr>
        <w:t>Section 2.3: Social Dimension of Sustainability</w:t>
      </w:r>
      <w:bookmarkEnd w:id="4"/>
    </w:p>
    <w:p w14:paraId="2A75EB2C" w14:textId="30159F62" w:rsidR="009456A7" w:rsidRPr="00272C37" w:rsidRDefault="009456A7" w:rsidP="00564311">
      <w:pPr>
        <w:spacing w:line="360" w:lineRule="auto"/>
        <w:jc w:val="both"/>
        <w:rPr>
          <w:rFonts w:ascii="Garamond" w:hAnsi="Garamond" w:cs="Times New Roman"/>
          <w:sz w:val="24"/>
          <w:szCs w:val="24"/>
        </w:rPr>
      </w:pPr>
      <w:r w:rsidRPr="00272C37">
        <w:rPr>
          <w:rFonts w:ascii="Garamond" w:hAnsi="Garamond" w:cs="Times New Roman"/>
          <w:sz w:val="24"/>
          <w:szCs w:val="24"/>
        </w:rPr>
        <w:t xml:space="preserve">Prior literature that studied the social dimension of sustainability is mainly focused on the accessibility of public amenities/services and </w:t>
      </w:r>
      <w:r w:rsidR="00FF76D6" w:rsidRPr="00272C37">
        <w:rPr>
          <w:rFonts w:ascii="Garamond" w:hAnsi="Garamond" w:cs="Times New Roman"/>
          <w:sz w:val="24"/>
          <w:szCs w:val="24"/>
        </w:rPr>
        <w:t xml:space="preserve">the </w:t>
      </w:r>
      <w:r w:rsidR="00CD3BE6" w:rsidRPr="00272C37">
        <w:rPr>
          <w:rFonts w:ascii="Garamond" w:hAnsi="Garamond" w:cs="Times New Roman"/>
          <w:sz w:val="24"/>
          <w:szCs w:val="24"/>
        </w:rPr>
        <w:t xml:space="preserve">impact of </w:t>
      </w:r>
      <w:r w:rsidRPr="00272C37">
        <w:rPr>
          <w:rFonts w:ascii="Garamond" w:hAnsi="Garamond" w:cs="Times New Roman"/>
          <w:sz w:val="24"/>
          <w:szCs w:val="24"/>
        </w:rPr>
        <w:t>demographic statistics on the willingness to pay for housing. Related to the accessibility to public amenities a wide different range of facilities are studied</w:t>
      </w:r>
      <w:r w:rsidR="00CD3BE6" w:rsidRPr="00272C37">
        <w:rPr>
          <w:rFonts w:ascii="Garamond" w:hAnsi="Garamond" w:cs="Times New Roman"/>
          <w:sz w:val="24"/>
          <w:szCs w:val="24"/>
        </w:rPr>
        <w:t>.</w:t>
      </w:r>
      <w:r w:rsidRPr="00272C37">
        <w:rPr>
          <w:rFonts w:ascii="Garamond" w:hAnsi="Garamond" w:cs="Times New Roman"/>
          <w:sz w:val="24"/>
          <w:szCs w:val="24"/>
        </w:rPr>
        <w:t xml:space="preserve"> </w:t>
      </w:r>
      <w:r w:rsidR="00CD3BE6" w:rsidRPr="00272C37">
        <w:rPr>
          <w:rFonts w:ascii="Garamond" w:hAnsi="Garamond" w:cs="Times New Roman"/>
          <w:sz w:val="24"/>
          <w:szCs w:val="24"/>
        </w:rPr>
        <w:t>These are</w:t>
      </w:r>
      <w:r w:rsidRPr="00272C37">
        <w:rPr>
          <w:rFonts w:ascii="Garamond" w:hAnsi="Garamond" w:cs="Times New Roman"/>
          <w:sz w:val="24"/>
          <w:szCs w:val="24"/>
        </w:rPr>
        <w:t xml:space="preserve"> often reported a</w:t>
      </w:r>
      <w:r w:rsidR="00AE4847" w:rsidRPr="00272C37">
        <w:rPr>
          <w:rFonts w:ascii="Garamond" w:hAnsi="Garamond" w:cs="Times New Roman"/>
          <w:sz w:val="24"/>
          <w:szCs w:val="24"/>
        </w:rPr>
        <w:t xml:space="preserve"> positive</w:t>
      </w:r>
      <w:r w:rsidRPr="00272C37">
        <w:rPr>
          <w:rFonts w:ascii="Garamond" w:hAnsi="Garamond" w:cs="Times New Roman"/>
          <w:sz w:val="24"/>
          <w:szCs w:val="24"/>
        </w:rPr>
        <w:t xml:space="preserve"> relationship between</w:t>
      </w:r>
      <w:r w:rsidR="00AE4847" w:rsidRPr="00272C37">
        <w:rPr>
          <w:rFonts w:ascii="Garamond" w:hAnsi="Garamond" w:cs="Times New Roman"/>
          <w:sz w:val="24"/>
          <w:szCs w:val="24"/>
        </w:rPr>
        <w:t xml:space="preserve"> better accessibility and</w:t>
      </w:r>
      <w:r w:rsidRPr="00272C37">
        <w:rPr>
          <w:rFonts w:ascii="Garamond" w:hAnsi="Garamond" w:cs="Times New Roman"/>
          <w:sz w:val="24"/>
          <w:szCs w:val="24"/>
        </w:rPr>
        <w:t xml:space="preserve"> willingness to pay</w:t>
      </w:r>
      <w:r w:rsidR="00AE4847" w:rsidRPr="00272C37">
        <w:rPr>
          <w:rFonts w:ascii="Garamond" w:hAnsi="Garamond" w:cs="Times New Roman"/>
          <w:sz w:val="24"/>
          <w:szCs w:val="24"/>
        </w:rPr>
        <w:t xml:space="preserve"> for housing. </w:t>
      </w:r>
      <w:r w:rsidRPr="00272C37">
        <w:rPr>
          <w:rFonts w:ascii="Garamond" w:hAnsi="Garamond" w:cs="Times New Roman"/>
          <w:sz w:val="24"/>
          <w:szCs w:val="24"/>
        </w:rPr>
        <w:t xml:space="preserve">For example, Cui et al </w:t>
      </w:r>
      <w:sdt>
        <w:sdtPr>
          <w:rPr>
            <w:rFonts w:ascii="Garamond" w:hAnsi="Garamond" w:cs="Times New Roman"/>
            <w:color w:val="000000"/>
            <w:sz w:val="24"/>
            <w:szCs w:val="24"/>
          </w:rPr>
          <w:tag w:val="MENDELEY_CITATION_v3_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"/>
          <w:id w:val="-1293669769"/>
          <w:placeholder>
            <w:docPart w:val="33DC93751C214D7EB4E4F2A3E3E1822B"/>
          </w:placeholder>
        </w:sdtPr>
        <w:sdtEndPr/>
        <w:sdtContent>
          <w:r w:rsidR="00BB07C8" w:rsidRPr="00BB07C8">
            <w:rPr>
              <w:rFonts w:ascii="Garamond" w:hAnsi="Garamond" w:cs="Times New Roman"/>
              <w:color w:val="000000"/>
              <w:sz w:val="24"/>
              <w:szCs w:val="24"/>
            </w:rPr>
            <w:t>(2018)</w:t>
          </w:r>
        </w:sdtContent>
      </w:sdt>
      <w:r w:rsidRPr="00272C37">
        <w:rPr>
          <w:rFonts w:ascii="Garamond" w:hAnsi="Garamond" w:cs="Times New Roman"/>
          <w:sz w:val="24"/>
          <w:szCs w:val="24"/>
        </w:rPr>
        <w:t xml:space="preserve"> found in China a significant positive relationship between the closeness to public common goods, such as the hospital, educational facilities or work, and housing prices. In Spain, Alicante, this significant price effect was observed by Taltavull de La Paz et al. </w:t>
      </w:r>
      <w:sdt>
        <w:sdtPr>
          <w:rPr>
            <w:rFonts w:ascii="Garamond" w:hAnsi="Garamond" w:cs="Times New Roman"/>
            <w:color w:val="000000"/>
            <w:sz w:val="24"/>
            <w:szCs w:val="24"/>
          </w:rPr>
          <w:tag w:val="MENDELEY_CITATION_v3_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"/>
          <w:id w:val="-1412241198"/>
          <w:placeholder>
            <w:docPart w:val="33DC93751C214D7EB4E4F2A3E3E1822B"/>
          </w:placeholder>
        </w:sdtPr>
        <w:sdtEndPr/>
        <w:sdtContent>
          <w:r w:rsidR="00BB07C8" w:rsidRPr="00BB07C8">
            <w:rPr>
              <w:rFonts w:ascii="Garamond" w:hAnsi="Garamond" w:cs="Times New Roman"/>
              <w:color w:val="000000"/>
              <w:sz w:val="24"/>
              <w:szCs w:val="24"/>
            </w:rPr>
            <w:t>(2019)</w:t>
          </w:r>
        </w:sdtContent>
      </w:sdt>
      <w:r w:rsidRPr="00272C37">
        <w:rPr>
          <w:rFonts w:ascii="Garamond" w:hAnsi="Garamond" w:cs="Times New Roman"/>
          <w:sz w:val="24"/>
          <w:szCs w:val="24"/>
        </w:rPr>
        <w:t xml:space="preserve"> for retail areas, but not for the closeness to healthcare facilities. In specific to Barcelona a significant positive correlation was found between willingness to pay for housing and access to food places, shops, education</w:t>
      </w:r>
      <w:r w:rsidR="00CD3BE6" w:rsidRPr="00272C37">
        <w:rPr>
          <w:rFonts w:ascii="Garamond" w:hAnsi="Garamond" w:cs="Times New Roman"/>
          <w:sz w:val="24"/>
          <w:szCs w:val="24"/>
        </w:rPr>
        <w:t>al facilities</w:t>
      </w:r>
      <w:r w:rsidRPr="00272C37">
        <w:rPr>
          <w:rFonts w:ascii="Garamond" w:hAnsi="Garamond" w:cs="Times New Roman"/>
          <w:sz w:val="24"/>
          <w:szCs w:val="24"/>
        </w:rPr>
        <w:t xml:space="preserve">, financial services, government services, professional services, and recreational and healthcare facilities </w:t>
      </w:r>
      <w:r w:rsidR="00AE4847" w:rsidRPr="00272C37">
        <w:rPr>
          <w:rFonts w:ascii="Garamond" w:hAnsi="Garamond" w:cs="Times New Roman"/>
          <w:sz w:val="24"/>
          <w:szCs w:val="24"/>
        </w:rPr>
        <w:t xml:space="preserve">by </w:t>
      </w:r>
      <w:r w:rsidRPr="00272C37">
        <w:rPr>
          <w:rFonts w:ascii="Garamond" w:hAnsi="Garamond" w:cs="Times New Roman"/>
          <w:sz w:val="24"/>
          <w:szCs w:val="24"/>
        </w:rPr>
        <w:t>Graells-Garrido et al.</w:t>
      </w:r>
      <w:r w:rsidR="00AE4847" w:rsidRPr="00272C37">
        <w:rPr>
          <w:rFonts w:ascii="Garamond" w:hAnsi="Garamond" w:cs="Times New Roman"/>
          <w:sz w:val="24"/>
          <w:szCs w:val="24"/>
        </w:rPr>
        <w:t xml:space="preserve"> </w:t>
      </w:r>
      <w:sdt>
        <w:sdtPr>
          <w:rPr>
            <w:rFonts w:ascii="Garamond" w:hAnsi="Garamond" w:cs="Times New Roman"/>
            <w:color w:val="000000"/>
            <w:sz w:val="24"/>
            <w:szCs w:val="24"/>
          </w:rPr>
          <w:tag w:val="MENDELEY_CITATION_v3_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"/>
          <w:id w:val="660048565"/>
          <w:placeholder>
            <w:docPart w:val="6BB4C6E9EDD74562B0D89C6386C256A1"/>
          </w:placeholder>
        </w:sdtPr>
        <w:sdtEndPr/>
        <w:sdtContent>
          <w:r w:rsidR="00BB07C8" w:rsidRPr="00BB07C8">
            <w:rPr>
              <w:rFonts w:ascii="Garamond" w:hAnsi="Garamond" w:cs="Times New Roman"/>
              <w:color w:val="000000"/>
              <w:sz w:val="24"/>
              <w:szCs w:val="24"/>
            </w:rPr>
            <w:t>(2021)</w:t>
          </w:r>
        </w:sdtContent>
      </w:sdt>
      <w:r w:rsidRPr="00272C37">
        <w:rPr>
          <w:rFonts w:ascii="Garamond" w:hAnsi="Garamond" w:cs="Times New Roman"/>
          <w:sz w:val="24"/>
          <w:szCs w:val="24"/>
        </w:rPr>
        <w:t>.</w:t>
      </w:r>
      <w:r w:rsidR="002D4510" w:rsidRPr="00272C37">
        <w:rPr>
          <w:rFonts w:ascii="Garamond" w:hAnsi="Garamond" w:cs="Times New Roman"/>
          <w:sz w:val="24"/>
          <w:szCs w:val="24"/>
        </w:rPr>
        <w:t xml:space="preserve"> Although, Graells-Garrido et al. </w:t>
      </w:r>
      <w:sdt>
        <w:sdtPr>
          <w:rPr>
            <w:rFonts w:ascii="Garamond" w:hAnsi="Garamond" w:cs="Times New Roman"/>
            <w:color w:val="000000"/>
            <w:sz w:val="24"/>
            <w:szCs w:val="24"/>
          </w:rPr>
          <w:tag w:val="MENDELEY_CITATION_v3_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"/>
          <w:id w:val="820232794"/>
          <w:placeholder>
            <w:docPart w:val="4F15AEF2E0B44398B2605D99FD6508C2"/>
          </w:placeholder>
        </w:sdtPr>
        <w:sdtEndPr/>
        <w:sdtContent>
          <w:r w:rsidR="00BB07C8" w:rsidRPr="00BB07C8">
            <w:rPr>
              <w:rFonts w:ascii="Garamond" w:hAnsi="Garamond" w:cs="Times New Roman"/>
              <w:color w:val="000000"/>
              <w:sz w:val="24"/>
              <w:szCs w:val="24"/>
            </w:rPr>
            <w:t>(2021)</w:t>
          </w:r>
        </w:sdtContent>
      </w:sdt>
      <w:r w:rsidR="002D4510" w:rsidRPr="00272C37">
        <w:rPr>
          <w:rFonts w:ascii="Garamond" w:hAnsi="Garamond" w:cs="Times New Roman"/>
          <w:sz w:val="24"/>
          <w:szCs w:val="24"/>
        </w:rPr>
        <w:t xml:space="preserve"> only studied the Spearman rank correlation between these factor</w:t>
      </w:r>
      <w:r w:rsidR="00B25B82">
        <w:rPr>
          <w:rFonts w:ascii="Garamond" w:hAnsi="Garamond" w:cs="Times New Roman"/>
          <w:sz w:val="24"/>
          <w:szCs w:val="24"/>
        </w:rPr>
        <w:t>s</w:t>
      </w:r>
      <w:r w:rsidR="002D4510" w:rsidRPr="00272C37">
        <w:rPr>
          <w:rFonts w:ascii="Garamond" w:hAnsi="Garamond" w:cs="Times New Roman"/>
          <w:sz w:val="24"/>
          <w:szCs w:val="24"/>
        </w:rPr>
        <w:t xml:space="preserve"> on a</w:t>
      </w:r>
      <w:r w:rsidR="00B25B82">
        <w:rPr>
          <w:rFonts w:ascii="Garamond" w:hAnsi="Garamond" w:cs="Times New Roman"/>
          <w:sz w:val="24"/>
          <w:szCs w:val="24"/>
        </w:rPr>
        <w:t>n</w:t>
      </w:r>
      <w:r w:rsidR="002D4510" w:rsidRPr="00272C37">
        <w:rPr>
          <w:rFonts w:ascii="Garamond" w:hAnsi="Garamond" w:cs="Times New Roman"/>
          <w:sz w:val="24"/>
          <w:szCs w:val="24"/>
        </w:rPr>
        <w:t xml:space="preserve"> individual basis </w:t>
      </w:r>
      <w:r w:rsidR="00B25B82">
        <w:rPr>
          <w:rFonts w:ascii="Garamond" w:hAnsi="Garamond" w:cs="Times New Roman"/>
          <w:sz w:val="24"/>
          <w:szCs w:val="24"/>
        </w:rPr>
        <w:t>and</w:t>
      </w:r>
      <w:r w:rsidR="002D4510" w:rsidRPr="00272C37">
        <w:rPr>
          <w:rFonts w:ascii="Garamond" w:hAnsi="Garamond" w:cs="Times New Roman"/>
          <w:sz w:val="24"/>
          <w:szCs w:val="24"/>
        </w:rPr>
        <w:t xml:space="preserve"> the housing rent. Hereby they did not correct for the price effect that other variables have on the willingness to pay for housing. </w:t>
      </w:r>
      <w:r w:rsidRPr="00272C37">
        <w:rPr>
          <w:rFonts w:ascii="Garamond" w:hAnsi="Garamond" w:cs="Times New Roman"/>
          <w:sz w:val="24"/>
          <w:szCs w:val="24"/>
        </w:rPr>
        <w:t xml:space="preserve">Concerning demographic factors, an often-studied price factor is the population density of a </w:t>
      </w:r>
      <w:r w:rsidRPr="00272C37">
        <w:rPr>
          <w:rFonts w:ascii="Garamond" w:hAnsi="Garamond" w:cs="Times New Roman"/>
          <w:sz w:val="24"/>
          <w:szCs w:val="24"/>
        </w:rPr>
        <w:lastRenderedPageBreak/>
        <w:t>neighborhood</w:t>
      </w:r>
      <w:r w:rsidR="002D4510" w:rsidRPr="00272C37">
        <w:rPr>
          <w:rFonts w:ascii="Garamond" w:hAnsi="Garamond" w:cs="Times New Roman"/>
          <w:sz w:val="24"/>
          <w:szCs w:val="24"/>
        </w:rPr>
        <w:t>. There are found m</w:t>
      </w:r>
      <w:r w:rsidRPr="00272C37">
        <w:rPr>
          <w:rFonts w:ascii="Garamond" w:hAnsi="Garamond" w:cs="Times New Roman"/>
          <w:sz w:val="24"/>
          <w:szCs w:val="24"/>
        </w:rPr>
        <w:t xml:space="preserve">ixed results </w:t>
      </w:r>
      <w:r w:rsidR="002D4510" w:rsidRPr="00272C37">
        <w:rPr>
          <w:rFonts w:ascii="Garamond" w:hAnsi="Garamond" w:cs="Times New Roman"/>
          <w:sz w:val="24"/>
          <w:szCs w:val="24"/>
        </w:rPr>
        <w:t>dependent on the country</w:t>
      </w:r>
      <w:r w:rsidRPr="00272C37">
        <w:rPr>
          <w:rFonts w:ascii="Garamond" w:hAnsi="Garamond" w:cs="Times New Roman"/>
          <w:sz w:val="24"/>
          <w:szCs w:val="24"/>
        </w:rPr>
        <w:t xml:space="preserve">. For example, a negative relationship with the housing price is found by Eicholtz et al. </w:t>
      </w:r>
      <w:sdt>
        <w:sdtPr>
          <w:rPr>
            <w:rFonts w:ascii="Garamond" w:hAnsi="Garamond" w:cs="Times New Roman"/>
            <w:color w:val="000000"/>
            <w:sz w:val="24"/>
            <w:szCs w:val="24"/>
          </w:rPr>
          <w:tag w:val="MENDELEY_CITATION_v3_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"/>
          <w:id w:val="1903559454"/>
          <w:placeholder>
            <w:docPart w:val="EBA3456533284D9883F926E728E241D6"/>
          </w:placeholder>
        </w:sdtPr>
        <w:sdtEndPr/>
        <w:sdtContent>
          <w:r w:rsidR="00BB07C8" w:rsidRPr="00BB07C8">
            <w:rPr>
              <w:rFonts w:ascii="Garamond" w:hAnsi="Garamond" w:cs="Times New Roman"/>
              <w:color w:val="000000"/>
              <w:sz w:val="24"/>
              <w:szCs w:val="24"/>
            </w:rPr>
            <w:t>(2013)</w:t>
          </w:r>
        </w:sdtContent>
      </w:sdt>
      <w:r w:rsidRPr="00272C37">
        <w:rPr>
          <w:rFonts w:ascii="Garamond" w:hAnsi="Garamond" w:cs="Times New Roman"/>
          <w:sz w:val="24"/>
          <w:szCs w:val="24"/>
        </w:rPr>
        <w:t xml:space="preserve"> and Lazrak et al. </w:t>
      </w:r>
      <w:sdt>
        <w:sdtPr>
          <w:rPr>
            <w:rFonts w:ascii="Garamond" w:hAnsi="Garamond" w:cs="Times New Roman"/>
            <w:color w:val="000000"/>
            <w:sz w:val="24"/>
            <w:szCs w:val="24"/>
          </w:rPr>
          <w:tag w:val="MENDELEY_CITATION_v3_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"/>
          <w:id w:val="-264764108"/>
          <w:placeholder>
            <w:docPart w:val="33DC93751C214D7EB4E4F2A3E3E1822B"/>
          </w:placeholder>
        </w:sdtPr>
        <w:sdtEndPr/>
        <w:sdtContent>
          <w:r w:rsidR="00BB07C8" w:rsidRPr="00BB07C8">
            <w:rPr>
              <w:rFonts w:ascii="Garamond" w:hAnsi="Garamond" w:cs="Times New Roman"/>
              <w:color w:val="000000"/>
              <w:sz w:val="24"/>
              <w:szCs w:val="24"/>
            </w:rPr>
            <w:t>(2014)</w:t>
          </w:r>
        </w:sdtContent>
      </w:sdt>
      <w:r w:rsidRPr="00272C37">
        <w:rPr>
          <w:rFonts w:ascii="Garamond" w:hAnsi="Garamond" w:cs="Times New Roman"/>
          <w:sz w:val="24"/>
          <w:szCs w:val="24"/>
        </w:rPr>
        <w:t xml:space="preserve"> in respectively the U.S and Netherlands. However, opposite results were found in Germany by Cijas et al. </w:t>
      </w:r>
      <w:sdt>
        <w:sdtPr>
          <w:rPr>
            <w:rFonts w:ascii="Garamond" w:hAnsi="Garamond" w:cs="Times New Roman"/>
            <w:color w:val="000000"/>
            <w:sz w:val="24"/>
            <w:szCs w:val="24"/>
          </w:rPr>
          <w:tag w:val="MENDELEY_CITATION_v3_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"/>
          <w:id w:val="-1860341864"/>
          <w:placeholder>
            <w:docPart w:val="7D6D097C35134765ACB2994A9C589520"/>
          </w:placeholder>
        </w:sdtPr>
        <w:sdtEndPr/>
        <w:sdtContent>
          <w:r w:rsidR="00BB07C8" w:rsidRPr="00BB07C8">
            <w:rPr>
              <w:rFonts w:ascii="Garamond" w:hAnsi="Garamond" w:cs="Times New Roman"/>
              <w:color w:val="000000"/>
              <w:sz w:val="24"/>
              <w:szCs w:val="24"/>
            </w:rPr>
            <w:t>(2016)</w:t>
          </w:r>
        </w:sdtContent>
      </w:sdt>
      <w:r w:rsidR="00CD3BE6" w:rsidRPr="00272C37">
        <w:rPr>
          <w:rFonts w:ascii="Garamond" w:hAnsi="Garamond" w:cs="Times New Roman"/>
          <w:sz w:val="24"/>
          <w:szCs w:val="24"/>
        </w:rPr>
        <w:t>.</w:t>
      </w:r>
      <w:r w:rsidRPr="00272C37">
        <w:rPr>
          <w:rFonts w:ascii="Garamond" w:hAnsi="Garamond" w:cs="Times New Roman"/>
          <w:sz w:val="24"/>
          <w:szCs w:val="24"/>
        </w:rPr>
        <w:t xml:space="preserve"> </w:t>
      </w:r>
      <w:r w:rsidR="00CD3BE6" w:rsidRPr="00272C37">
        <w:rPr>
          <w:rFonts w:ascii="Garamond" w:hAnsi="Garamond" w:cs="Times New Roman"/>
          <w:sz w:val="24"/>
          <w:szCs w:val="24"/>
        </w:rPr>
        <w:t>In Spain,</w:t>
      </w:r>
      <w:r w:rsidRPr="00272C37">
        <w:rPr>
          <w:rFonts w:ascii="Garamond" w:hAnsi="Garamond" w:cs="Times New Roman"/>
          <w:sz w:val="24"/>
          <w:szCs w:val="24"/>
        </w:rPr>
        <w:t xml:space="preserve"> </w:t>
      </w:r>
      <w:r w:rsidR="00CD3BE6" w:rsidRPr="00272C37">
        <w:rPr>
          <w:rFonts w:ascii="Garamond" w:hAnsi="Garamond" w:cs="Times New Roman"/>
          <w:sz w:val="24"/>
          <w:szCs w:val="24"/>
        </w:rPr>
        <w:t>this positive relationship between population density and the willingness</w:t>
      </w:r>
      <w:r w:rsidRPr="00272C37">
        <w:rPr>
          <w:rFonts w:ascii="Garamond" w:hAnsi="Garamond" w:cs="Times New Roman"/>
          <w:sz w:val="24"/>
          <w:szCs w:val="24"/>
        </w:rPr>
        <w:t xml:space="preserve"> </w:t>
      </w:r>
      <w:r w:rsidR="00CD3BE6" w:rsidRPr="00272C37">
        <w:rPr>
          <w:rFonts w:ascii="Garamond" w:hAnsi="Garamond" w:cs="Times New Roman"/>
          <w:sz w:val="24"/>
          <w:szCs w:val="24"/>
        </w:rPr>
        <w:t xml:space="preserve">to pay for housing was also </w:t>
      </w:r>
      <w:r w:rsidRPr="00272C37">
        <w:rPr>
          <w:rFonts w:ascii="Garamond" w:hAnsi="Garamond" w:cs="Times New Roman"/>
          <w:sz w:val="24"/>
          <w:szCs w:val="24"/>
        </w:rPr>
        <w:t xml:space="preserve">found </w:t>
      </w:r>
      <w:r w:rsidR="00CD3BE6" w:rsidRPr="00272C37">
        <w:rPr>
          <w:rFonts w:ascii="Garamond" w:hAnsi="Garamond" w:cs="Times New Roman"/>
          <w:sz w:val="24"/>
          <w:szCs w:val="24"/>
        </w:rPr>
        <w:t>for cities in the north, south</w:t>
      </w:r>
      <w:r w:rsidR="00FF76D6" w:rsidRPr="00272C37">
        <w:rPr>
          <w:rFonts w:ascii="Garamond" w:hAnsi="Garamond" w:cs="Times New Roman"/>
          <w:sz w:val="24"/>
          <w:szCs w:val="24"/>
        </w:rPr>
        <w:t>,</w:t>
      </w:r>
      <w:r w:rsidR="00CD3BE6" w:rsidRPr="00272C37">
        <w:rPr>
          <w:rFonts w:ascii="Garamond" w:hAnsi="Garamond" w:cs="Times New Roman"/>
          <w:sz w:val="24"/>
          <w:szCs w:val="24"/>
        </w:rPr>
        <w:t xml:space="preserve"> and center</w:t>
      </w:r>
      <w:r w:rsidRPr="00272C37">
        <w:rPr>
          <w:rFonts w:ascii="Garamond" w:hAnsi="Garamond" w:cs="Times New Roman"/>
          <w:sz w:val="24"/>
          <w:szCs w:val="24"/>
        </w:rPr>
        <w:t xml:space="preserve"> by Ayala et al. </w:t>
      </w:r>
      <w:sdt>
        <w:sdtPr>
          <w:rPr>
            <w:rFonts w:ascii="Garamond" w:hAnsi="Garamond" w:cs="Times New Roman"/>
            <w:color w:val="000000"/>
            <w:sz w:val="24"/>
            <w:szCs w:val="24"/>
          </w:rPr>
          <w:tag w:val="MENDELEY_CITATION_v3_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"/>
          <w:id w:val="784385782"/>
          <w:placeholder>
            <w:docPart w:val="33DC93751C214D7EB4E4F2A3E3E1822B"/>
          </w:placeholder>
        </w:sdtPr>
        <w:sdtEndPr/>
        <w:sdtContent>
          <w:r w:rsidR="00BB07C8" w:rsidRPr="00BB07C8">
            <w:rPr>
              <w:rFonts w:ascii="Garamond" w:hAnsi="Garamond" w:cs="Times New Roman"/>
              <w:color w:val="000000"/>
              <w:sz w:val="24"/>
              <w:szCs w:val="24"/>
            </w:rPr>
            <w:t>(2016)</w:t>
          </w:r>
        </w:sdtContent>
      </w:sdt>
      <w:r w:rsidRPr="00272C37">
        <w:rPr>
          <w:rFonts w:ascii="Garamond" w:hAnsi="Garamond" w:cs="Times New Roman"/>
          <w:sz w:val="24"/>
          <w:szCs w:val="24"/>
        </w:rPr>
        <w:t xml:space="preserve"> and in Alicante by Taltavull de La Paz et al. </w:t>
      </w:r>
      <w:sdt>
        <w:sdtPr>
          <w:rPr>
            <w:rFonts w:ascii="Garamond" w:hAnsi="Garamond" w:cs="Times New Roman"/>
            <w:color w:val="000000"/>
            <w:sz w:val="24"/>
            <w:szCs w:val="24"/>
          </w:rPr>
          <w:tag w:val="MENDELEY_CITATION_v3_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"/>
          <w:id w:val="-1262684971"/>
          <w:placeholder>
            <w:docPart w:val="3EEA7D75B9514F79BF21F18E74418C5B"/>
          </w:placeholder>
        </w:sdtPr>
        <w:sdtEndPr/>
        <w:sdtContent>
          <w:r w:rsidR="00BB07C8" w:rsidRPr="00BB07C8">
            <w:rPr>
              <w:rFonts w:ascii="Garamond" w:hAnsi="Garamond" w:cs="Times New Roman"/>
              <w:color w:val="000000"/>
              <w:sz w:val="24"/>
              <w:szCs w:val="24"/>
            </w:rPr>
            <w:t>(2019)</w:t>
          </w:r>
        </w:sdtContent>
      </w:sdt>
      <w:r w:rsidRPr="00272C37">
        <w:rPr>
          <w:rFonts w:ascii="Garamond" w:hAnsi="Garamond" w:cs="Times New Roman"/>
          <w:sz w:val="24"/>
          <w:szCs w:val="24"/>
        </w:rPr>
        <w:t xml:space="preserve">. </w:t>
      </w:r>
      <w:r w:rsidR="00991733" w:rsidRPr="00272C37">
        <w:rPr>
          <w:rFonts w:ascii="Garamond" w:hAnsi="Garamond" w:cs="Times New Roman"/>
          <w:sz w:val="24"/>
          <w:szCs w:val="24"/>
        </w:rPr>
        <w:t xml:space="preserve"> </w:t>
      </w:r>
      <w:r w:rsidR="00991733" w:rsidRPr="00272C37">
        <w:rPr>
          <w:rFonts w:ascii="Garamond" w:hAnsi="Garamond" w:cs="Times New Roman"/>
          <w:sz w:val="24"/>
          <w:szCs w:val="24"/>
        </w:rPr>
        <w:tab/>
      </w:r>
      <w:r w:rsidR="00991733" w:rsidRPr="00272C37">
        <w:rPr>
          <w:rFonts w:ascii="Garamond" w:hAnsi="Garamond" w:cs="Times New Roman"/>
          <w:sz w:val="24"/>
          <w:szCs w:val="24"/>
        </w:rPr>
        <w:tab/>
      </w:r>
      <w:r w:rsidR="00991733" w:rsidRPr="00272C37">
        <w:rPr>
          <w:rFonts w:ascii="Garamond" w:hAnsi="Garamond" w:cs="Times New Roman"/>
          <w:sz w:val="24"/>
          <w:szCs w:val="24"/>
        </w:rPr>
        <w:tab/>
      </w:r>
      <w:r w:rsidR="00991733" w:rsidRPr="00272C37">
        <w:rPr>
          <w:rFonts w:ascii="Garamond" w:hAnsi="Garamond" w:cs="Times New Roman"/>
          <w:sz w:val="24"/>
          <w:szCs w:val="24"/>
        </w:rPr>
        <w:tab/>
      </w:r>
      <w:r w:rsidR="00991733" w:rsidRPr="00272C37">
        <w:rPr>
          <w:rFonts w:ascii="Garamond" w:hAnsi="Garamond" w:cs="Times New Roman"/>
          <w:sz w:val="24"/>
          <w:szCs w:val="24"/>
        </w:rPr>
        <w:tab/>
      </w:r>
      <w:r w:rsidR="00991733" w:rsidRPr="00272C37">
        <w:rPr>
          <w:rFonts w:ascii="Garamond" w:hAnsi="Garamond" w:cs="Times New Roman"/>
          <w:sz w:val="24"/>
          <w:szCs w:val="24"/>
        </w:rPr>
        <w:tab/>
        <w:t xml:space="preserve">  </w:t>
      </w:r>
      <w:r w:rsidRPr="00272C37">
        <w:rPr>
          <w:rFonts w:ascii="Garamond" w:hAnsi="Garamond" w:cs="Times New Roman"/>
          <w:sz w:val="24"/>
          <w:szCs w:val="24"/>
        </w:rPr>
        <w:t xml:space="preserve">The safeness of the neighborhood is another often considered pricing factor. </w:t>
      </w:r>
      <w:r w:rsidR="00991733" w:rsidRPr="00272C37">
        <w:rPr>
          <w:rFonts w:ascii="Garamond" w:hAnsi="Garamond" w:cs="Times New Roman"/>
          <w:sz w:val="24"/>
          <w:szCs w:val="24"/>
        </w:rPr>
        <w:t>Prior</w:t>
      </w:r>
      <w:r w:rsidRPr="00272C37">
        <w:rPr>
          <w:rFonts w:ascii="Garamond" w:hAnsi="Garamond" w:cs="Times New Roman"/>
          <w:sz w:val="24"/>
          <w:szCs w:val="24"/>
        </w:rPr>
        <w:t xml:space="preserve"> work </w:t>
      </w:r>
      <w:r w:rsidR="00AE4847" w:rsidRPr="00272C37">
        <w:rPr>
          <w:rFonts w:ascii="Garamond" w:hAnsi="Garamond" w:cs="Times New Roman"/>
          <w:sz w:val="24"/>
          <w:szCs w:val="24"/>
        </w:rPr>
        <w:t>mostly reported</w:t>
      </w:r>
      <w:r w:rsidRPr="00272C37">
        <w:rPr>
          <w:rFonts w:ascii="Garamond" w:hAnsi="Garamond" w:cs="Times New Roman"/>
          <w:sz w:val="24"/>
          <w:szCs w:val="24"/>
        </w:rPr>
        <w:t xml:space="preserve"> a higher willingness to pay for housing when neighborhoods have a (considered) higher safety. For example, Ceccato et al. </w:t>
      </w:r>
      <w:sdt>
        <w:sdtPr>
          <w:rPr>
            <w:rFonts w:ascii="Garamond" w:hAnsi="Garamond" w:cs="Times New Roman"/>
            <w:color w:val="000000"/>
            <w:sz w:val="24"/>
            <w:szCs w:val="24"/>
          </w:rPr>
          <w:tag w:val="MENDELEY_CITATION_v3_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"/>
          <w:id w:val="-770324257"/>
          <w:placeholder>
            <w:docPart w:val="B6469C7CF6054122B75DA9B936B47171"/>
          </w:placeholder>
        </w:sdtPr>
        <w:sdtEndPr/>
        <w:sdtContent>
          <w:r w:rsidR="00BB07C8" w:rsidRPr="00BB07C8">
            <w:rPr>
              <w:rFonts w:ascii="Garamond" w:hAnsi="Garamond" w:cs="Times New Roman"/>
              <w:color w:val="000000"/>
              <w:sz w:val="24"/>
              <w:szCs w:val="24"/>
            </w:rPr>
            <w:t>(2020)</w:t>
          </w:r>
        </w:sdtContent>
      </w:sdt>
      <w:r w:rsidRPr="00272C37">
        <w:rPr>
          <w:rFonts w:ascii="Garamond" w:hAnsi="Garamond" w:cs="Times New Roman"/>
          <w:sz w:val="24"/>
          <w:szCs w:val="24"/>
        </w:rPr>
        <w:t xml:space="preserve"> found in Sweden the closeness to crime hotspots had a significant impact on the prices paid for single-family houses. In Barcelona, Buonanno et al. </w:t>
      </w:r>
      <w:sdt>
        <w:sdtPr>
          <w:rPr>
            <w:rFonts w:ascii="Garamond" w:hAnsi="Garamond" w:cs="Times New Roman"/>
            <w:color w:val="000000"/>
            <w:sz w:val="24"/>
            <w:szCs w:val="24"/>
          </w:rPr>
          <w:tag w:val="MENDELEY_CITATION_v3_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"/>
          <w:id w:val="2119167457"/>
          <w:placeholder>
            <w:docPart w:val="B6469C7CF6054122B75DA9B936B47171"/>
          </w:placeholder>
        </w:sdtPr>
        <w:sdtEndPr/>
        <w:sdtContent>
          <w:r w:rsidR="00BB07C8" w:rsidRPr="00BB07C8">
            <w:rPr>
              <w:rFonts w:ascii="Garamond" w:hAnsi="Garamond" w:cs="Times New Roman"/>
              <w:color w:val="000000"/>
              <w:sz w:val="24"/>
              <w:szCs w:val="24"/>
            </w:rPr>
            <w:t>(2013)</w:t>
          </w:r>
        </w:sdtContent>
      </w:sdt>
      <w:r w:rsidRPr="00272C37">
        <w:rPr>
          <w:rFonts w:ascii="Garamond" w:hAnsi="Garamond" w:cs="Times New Roman"/>
          <w:sz w:val="24"/>
          <w:szCs w:val="24"/>
        </w:rPr>
        <w:t xml:space="preserve"> found </w:t>
      </w:r>
      <w:r w:rsidR="00991733" w:rsidRPr="00272C37">
        <w:rPr>
          <w:rFonts w:ascii="Garamond" w:hAnsi="Garamond" w:cs="Times New Roman"/>
          <w:sz w:val="24"/>
          <w:szCs w:val="24"/>
        </w:rPr>
        <w:t xml:space="preserve">that the </w:t>
      </w:r>
      <w:r w:rsidRPr="00272C37">
        <w:rPr>
          <w:rFonts w:ascii="Garamond" w:hAnsi="Garamond" w:cs="Times New Roman"/>
          <w:sz w:val="24"/>
          <w:szCs w:val="24"/>
        </w:rPr>
        <w:t xml:space="preserve">perceived security </w:t>
      </w:r>
      <w:r w:rsidR="00991733" w:rsidRPr="00272C37">
        <w:rPr>
          <w:rFonts w:ascii="Garamond" w:hAnsi="Garamond" w:cs="Times New Roman"/>
          <w:sz w:val="24"/>
          <w:szCs w:val="24"/>
        </w:rPr>
        <w:t xml:space="preserve">had </w:t>
      </w:r>
      <w:r w:rsidRPr="00272C37">
        <w:rPr>
          <w:rFonts w:ascii="Garamond" w:hAnsi="Garamond" w:cs="Times New Roman"/>
          <w:sz w:val="24"/>
          <w:szCs w:val="24"/>
        </w:rPr>
        <w:t xml:space="preserve">a significant positive and the crime perception rate </w:t>
      </w:r>
      <w:r w:rsidR="00FF76D6" w:rsidRPr="00272C37">
        <w:rPr>
          <w:rFonts w:ascii="Garamond" w:hAnsi="Garamond" w:cs="Times New Roman"/>
          <w:sz w:val="24"/>
          <w:szCs w:val="24"/>
        </w:rPr>
        <w:t xml:space="preserve">had </w:t>
      </w:r>
      <w:r w:rsidRPr="00272C37">
        <w:rPr>
          <w:rFonts w:ascii="Garamond" w:hAnsi="Garamond" w:cs="Times New Roman"/>
          <w:sz w:val="24"/>
          <w:szCs w:val="24"/>
        </w:rPr>
        <w:t xml:space="preserve">a significantly negative relationship </w:t>
      </w:r>
      <w:r w:rsidR="00FF76D6" w:rsidRPr="00272C37">
        <w:rPr>
          <w:rFonts w:ascii="Garamond" w:hAnsi="Garamond" w:cs="Times New Roman"/>
          <w:sz w:val="24"/>
          <w:szCs w:val="24"/>
        </w:rPr>
        <w:t>with</w:t>
      </w:r>
      <w:r w:rsidRPr="00272C37">
        <w:rPr>
          <w:rFonts w:ascii="Garamond" w:hAnsi="Garamond" w:cs="Times New Roman"/>
          <w:sz w:val="24"/>
          <w:szCs w:val="24"/>
        </w:rPr>
        <w:t xml:space="preserve"> the willingness to pay for housing. </w:t>
      </w:r>
      <w:r w:rsidR="00991733" w:rsidRPr="00272C37">
        <w:rPr>
          <w:rFonts w:ascii="Garamond" w:hAnsi="Garamond" w:cs="Times New Roman"/>
          <w:sz w:val="24"/>
          <w:szCs w:val="24"/>
        </w:rPr>
        <w:tab/>
      </w:r>
      <w:r w:rsidR="00991733" w:rsidRPr="00272C37">
        <w:rPr>
          <w:rFonts w:ascii="Garamond" w:hAnsi="Garamond" w:cs="Times New Roman"/>
          <w:sz w:val="24"/>
          <w:szCs w:val="24"/>
        </w:rPr>
        <w:tab/>
      </w:r>
      <w:r w:rsidR="00991733" w:rsidRPr="00272C37">
        <w:rPr>
          <w:rFonts w:ascii="Garamond" w:hAnsi="Garamond" w:cs="Times New Roman"/>
          <w:sz w:val="24"/>
          <w:szCs w:val="24"/>
        </w:rPr>
        <w:tab/>
        <w:t xml:space="preserve">  </w:t>
      </w:r>
      <w:r w:rsidRPr="00272C37">
        <w:rPr>
          <w:rFonts w:ascii="Garamond" w:hAnsi="Garamond" w:cs="Times New Roman"/>
          <w:sz w:val="24"/>
          <w:szCs w:val="24"/>
        </w:rPr>
        <w:t xml:space="preserve">The last often-studied demographic factor is </w:t>
      </w:r>
      <w:r w:rsidR="00AE4847" w:rsidRPr="00272C37">
        <w:rPr>
          <w:rFonts w:ascii="Garamond" w:hAnsi="Garamond" w:cs="Times New Roman"/>
          <w:sz w:val="24"/>
          <w:szCs w:val="24"/>
        </w:rPr>
        <w:t xml:space="preserve">the </w:t>
      </w:r>
      <w:r w:rsidRPr="00272C37">
        <w:rPr>
          <w:rFonts w:ascii="Garamond" w:hAnsi="Garamond" w:cs="Times New Roman"/>
          <w:sz w:val="24"/>
          <w:szCs w:val="24"/>
        </w:rPr>
        <w:t>population growth</w:t>
      </w:r>
      <w:r w:rsidR="00991733" w:rsidRPr="00272C37">
        <w:rPr>
          <w:rFonts w:ascii="Garamond" w:hAnsi="Garamond" w:cs="Times New Roman"/>
          <w:sz w:val="24"/>
          <w:szCs w:val="24"/>
        </w:rPr>
        <w:t xml:space="preserve"> of an area</w:t>
      </w:r>
      <w:r w:rsidR="00AE4847" w:rsidRPr="00272C37">
        <w:rPr>
          <w:rFonts w:ascii="Garamond" w:hAnsi="Garamond" w:cs="Times New Roman"/>
          <w:sz w:val="24"/>
          <w:szCs w:val="24"/>
        </w:rPr>
        <w:t xml:space="preserve">. </w:t>
      </w:r>
      <w:r w:rsidR="00FF76D6" w:rsidRPr="00272C37">
        <w:rPr>
          <w:rFonts w:ascii="Garamond" w:hAnsi="Garamond" w:cs="Times New Roman"/>
          <w:sz w:val="24"/>
          <w:szCs w:val="24"/>
        </w:rPr>
        <w:t>P</w:t>
      </w:r>
      <w:r w:rsidR="00AE4847" w:rsidRPr="00272C37">
        <w:rPr>
          <w:rFonts w:ascii="Garamond" w:hAnsi="Garamond" w:cs="Times New Roman"/>
          <w:sz w:val="24"/>
          <w:szCs w:val="24"/>
        </w:rPr>
        <w:t>opulation growth is</w:t>
      </w:r>
      <w:r w:rsidRPr="00272C37">
        <w:rPr>
          <w:rFonts w:ascii="Garamond" w:hAnsi="Garamond" w:cs="Times New Roman"/>
          <w:sz w:val="24"/>
          <w:szCs w:val="24"/>
        </w:rPr>
        <w:t xml:space="preserve"> a combination of natural population growth and the net immigration rate</w:t>
      </w:r>
      <w:r w:rsidR="00AE4847" w:rsidRPr="00272C37">
        <w:rPr>
          <w:rFonts w:ascii="Garamond" w:hAnsi="Garamond" w:cs="Times New Roman"/>
          <w:sz w:val="24"/>
          <w:szCs w:val="24"/>
        </w:rPr>
        <w:t xml:space="preserve">. </w:t>
      </w:r>
      <w:r w:rsidR="00991733" w:rsidRPr="00272C37">
        <w:rPr>
          <w:rFonts w:ascii="Garamond" w:hAnsi="Garamond" w:cs="Times New Roman"/>
          <w:sz w:val="24"/>
          <w:szCs w:val="24"/>
        </w:rPr>
        <w:t xml:space="preserve">In theory, </w:t>
      </w:r>
      <w:r w:rsidR="00AE4847" w:rsidRPr="00272C37">
        <w:rPr>
          <w:rFonts w:ascii="Garamond" w:hAnsi="Garamond" w:cs="Times New Roman"/>
          <w:sz w:val="24"/>
          <w:szCs w:val="24"/>
        </w:rPr>
        <w:t>higher</w:t>
      </w:r>
      <w:r w:rsidRPr="00272C37">
        <w:rPr>
          <w:rFonts w:ascii="Garamond" w:hAnsi="Garamond" w:cs="Times New Roman"/>
          <w:sz w:val="24"/>
          <w:szCs w:val="24"/>
        </w:rPr>
        <w:t xml:space="preserve"> population growth increases the demand for housing. </w:t>
      </w:r>
      <w:r w:rsidR="00991733" w:rsidRPr="00272C37">
        <w:rPr>
          <w:rFonts w:ascii="Garamond" w:hAnsi="Garamond" w:cs="Times New Roman"/>
          <w:sz w:val="24"/>
          <w:szCs w:val="24"/>
        </w:rPr>
        <w:t xml:space="preserve">In the U.S., Jeanty et al. </w:t>
      </w:r>
      <w:sdt>
        <w:sdtPr>
          <w:rPr>
            <w:rFonts w:ascii="Garamond" w:hAnsi="Garamond" w:cs="Times New Roman"/>
            <w:color w:val="000000"/>
            <w:sz w:val="24"/>
            <w:szCs w:val="24"/>
          </w:rPr>
          <w:tag w:val="MENDELEY_CITATION_v3_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"/>
          <w:id w:val="226113926"/>
          <w:placeholder>
            <w:docPart w:val="7D01E4430DAB4772B258D9550938A8E4"/>
          </w:placeholder>
        </w:sdtPr>
        <w:sdtEndPr/>
        <w:sdtContent>
          <w:r w:rsidR="00BB07C8" w:rsidRPr="00BB07C8">
            <w:rPr>
              <w:rFonts w:ascii="Garamond" w:hAnsi="Garamond" w:cs="Times New Roman"/>
              <w:color w:val="000000"/>
              <w:sz w:val="24"/>
              <w:szCs w:val="24"/>
            </w:rPr>
            <w:t>(2010)</w:t>
          </w:r>
        </w:sdtContent>
      </w:sdt>
      <w:r w:rsidR="00AE4847" w:rsidRPr="00272C37">
        <w:rPr>
          <w:rFonts w:ascii="Garamond" w:hAnsi="Garamond" w:cs="Times New Roman"/>
          <w:sz w:val="24"/>
          <w:szCs w:val="24"/>
        </w:rPr>
        <w:t xml:space="preserve"> </w:t>
      </w:r>
      <w:r w:rsidRPr="00272C37">
        <w:rPr>
          <w:rFonts w:ascii="Garamond" w:hAnsi="Garamond" w:cs="Times New Roman"/>
          <w:sz w:val="24"/>
          <w:szCs w:val="24"/>
        </w:rPr>
        <w:t xml:space="preserve">found </w:t>
      </w:r>
      <w:r w:rsidR="00991733" w:rsidRPr="00272C37">
        <w:rPr>
          <w:rFonts w:ascii="Garamond" w:hAnsi="Garamond" w:cs="Times New Roman"/>
          <w:sz w:val="24"/>
          <w:szCs w:val="24"/>
        </w:rPr>
        <w:t>that this demand increased housing prices.</w:t>
      </w:r>
      <w:r w:rsidRPr="00272C37">
        <w:rPr>
          <w:rFonts w:ascii="Garamond" w:hAnsi="Garamond" w:cs="Times New Roman"/>
          <w:sz w:val="24"/>
          <w:szCs w:val="24"/>
        </w:rPr>
        <w:t xml:space="preserve"> </w:t>
      </w:r>
      <w:r w:rsidR="001D17CF" w:rsidRPr="00272C37">
        <w:rPr>
          <w:rFonts w:ascii="Garamond" w:hAnsi="Garamond" w:cs="Times New Roman"/>
          <w:sz w:val="24"/>
          <w:szCs w:val="24"/>
        </w:rPr>
        <w:t xml:space="preserve">However, this increase in housing prices will </w:t>
      </w:r>
      <w:r w:rsidR="00B25B82">
        <w:rPr>
          <w:rFonts w:ascii="Garamond" w:hAnsi="Garamond" w:cs="Times New Roman"/>
          <w:sz w:val="24"/>
          <w:szCs w:val="24"/>
        </w:rPr>
        <w:t xml:space="preserve">in the longer term </w:t>
      </w:r>
      <w:r w:rsidR="001D17CF" w:rsidRPr="00272C37">
        <w:rPr>
          <w:rFonts w:ascii="Garamond" w:hAnsi="Garamond" w:cs="Times New Roman"/>
          <w:sz w:val="24"/>
          <w:szCs w:val="24"/>
        </w:rPr>
        <w:t xml:space="preserve">result in a lower population growth. </w:t>
      </w:r>
      <w:r w:rsidR="00AE4847" w:rsidRPr="00272C37">
        <w:rPr>
          <w:rFonts w:ascii="Garamond" w:hAnsi="Garamond" w:cs="Times New Roman"/>
          <w:sz w:val="24"/>
          <w:szCs w:val="24"/>
        </w:rPr>
        <w:t xml:space="preserve">In Barcelona, </w:t>
      </w:r>
      <w:r w:rsidRPr="00272C37">
        <w:rPr>
          <w:rFonts w:ascii="Garamond" w:hAnsi="Garamond" w:cs="Times New Roman"/>
          <w:sz w:val="24"/>
          <w:szCs w:val="24"/>
        </w:rPr>
        <w:t xml:space="preserve">Buonanno et al. </w:t>
      </w:r>
      <w:sdt>
        <w:sdtPr>
          <w:rPr>
            <w:rFonts w:ascii="Garamond" w:hAnsi="Garamond" w:cs="Times New Roman"/>
            <w:color w:val="000000"/>
            <w:sz w:val="24"/>
            <w:szCs w:val="24"/>
          </w:rPr>
          <w:tag w:val="MENDELEY_CITATION_v3_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"/>
          <w:id w:val="235135264"/>
          <w:placeholder>
            <w:docPart w:val="D0BBBBDB5A744D9CA95931908F721FA7"/>
          </w:placeholder>
        </w:sdtPr>
        <w:sdtEndPr/>
        <w:sdtContent>
          <w:r w:rsidR="00BB07C8" w:rsidRPr="00BB07C8">
            <w:rPr>
              <w:rFonts w:ascii="Garamond" w:hAnsi="Garamond" w:cs="Times New Roman"/>
              <w:color w:val="000000"/>
              <w:sz w:val="24"/>
              <w:szCs w:val="24"/>
            </w:rPr>
            <w:t>(2013)</w:t>
          </w:r>
        </w:sdtContent>
      </w:sdt>
      <w:r w:rsidR="00AE4847" w:rsidRPr="00272C37">
        <w:rPr>
          <w:rFonts w:ascii="Garamond" w:hAnsi="Garamond" w:cs="Times New Roman"/>
          <w:sz w:val="24"/>
          <w:szCs w:val="24"/>
        </w:rPr>
        <w:t xml:space="preserve"> only studied the immigration rate. </w:t>
      </w:r>
      <w:r w:rsidR="001D17CF" w:rsidRPr="00272C37">
        <w:rPr>
          <w:rFonts w:ascii="Garamond" w:hAnsi="Garamond" w:cs="Times New Roman"/>
          <w:sz w:val="24"/>
          <w:szCs w:val="24"/>
        </w:rPr>
        <w:t>They</w:t>
      </w:r>
      <w:r w:rsidR="00AE4847" w:rsidRPr="00272C37">
        <w:rPr>
          <w:rFonts w:ascii="Garamond" w:hAnsi="Garamond" w:cs="Times New Roman"/>
          <w:sz w:val="24"/>
          <w:szCs w:val="24"/>
        </w:rPr>
        <w:t xml:space="preserve"> found </w:t>
      </w:r>
      <w:r w:rsidRPr="00272C37">
        <w:rPr>
          <w:rFonts w:ascii="Garamond" w:hAnsi="Garamond" w:cs="Times New Roman"/>
          <w:sz w:val="24"/>
          <w:szCs w:val="24"/>
        </w:rPr>
        <w:t xml:space="preserve">that </w:t>
      </w:r>
      <w:r w:rsidR="00AE4847" w:rsidRPr="00272C37">
        <w:rPr>
          <w:rFonts w:ascii="Garamond" w:hAnsi="Garamond" w:cs="Times New Roman"/>
          <w:sz w:val="24"/>
          <w:szCs w:val="24"/>
        </w:rPr>
        <w:t>an increase in the immigration rate significantly increases</w:t>
      </w:r>
      <w:r w:rsidRPr="00272C37">
        <w:rPr>
          <w:rFonts w:ascii="Garamond" w:hAnsi="Garamond" w:cs="Times New Roman"/>
          <w:sz w:val="24"/>
          <w:szCs w:val="24"/>
        </w:rPr>
        <w:t xml:space="preserve"> housing prices. </w:t>
      </w:r>
    </w:p>
    <w:p w14:paraId="08CBC1C4" w14:textId="5D89E704" w:rsidR="009456A7" w:rsidRPr="00273870" w:rsidRDefault="009456A7" w:rsidP="00564311">
      <w:pPr>
        <w:pStyle w:val="Heading2"/>
        <w:spacing w:after="240" w:line="360" w:lineRule="auto"/>
        <w:rPr>
          <w:rFonts w:ascii="Garamond" w:hAnsi="Garamond" w:cs="Times New Roman"/>
          <w:b/>
          <w:bCs/>
          <w:color w:val="auto"/>
        </w:rPr>
      </w:pPr>
      <w:bookmarkStart w:id="5" w:name="_Toc138665559"/>
      <w:r w:rsidRPr="00273870">
        <w:rPr>
          <w:rFonts w:ascii="Garamond" w:hAnsi="Garamond" w:cs="Times New Roman"/>
          <w:b/>
          <w:bCs/>
          <w:color w:val="auto"/>
        </w:rPr>
        <w:t>Section 2.4: Cultural Dimension of Sustainability</w:t>
      </w:r>
      <w:bookmarkEnd w:id="5"/>
    </w:p>
    <w:p w14:paraId="0BD53A52" w14:textId="489043AC" w:rsidR="009456A7" w:rsidRPr="00272C37" w:rsidRDefault="009456A7" w:rsidP="00564311">
      <w:pPr>
        <w:spacing w:line="360" w:lineRule="auto"/>
        <w:jc w:val="both"/>
        <w:rPr>
          <w:rFonts w:ascii="Garamond" w:hAnsi="Garamond" w:cs="Times New Roman"/>
          <w:sz w:val="24"/>
          <w:szCs w:val="24"/>
        </w:rPr>
      </w:pPr>
      <w:r w:rsidRPr="00272C37">
        <w:rPr>
          <w:rFonts w:ascii="Garamond" w:hAnsi="Garamond" w:cs="Times New Roman"/>
          <w:sz w:val="24"/>
          <w:szCs w:val="24"/>
        </w:rPr>
        <w:t>Empirical work that studied the impact of the cultural dimension of sustainability</w:t>
      </w:r>
      <w:r w:rsidR="00847C88" w:rsidRPr="00272C37">
        <w:rPr>
          <w:rFonts w:ascii="Garamond" w:hAnsi="Garamond" w:cs="Times New Roman"/>
          <w:sz w:val="24"/>
          <w:szCs w:val="24"/>
        </w:rPr>
        <w:t xml:space="preserve"> on the willingness to pay for housing</w:t>
      </w:r>
      <w:r w:rsidR="001D17CF" w:rsidRPr="00272C37">
        <w:rPr>
          <w:rFonts w:ascii="Garamond" w:hAnsi="Garamond" w:cs="Times New Roman"/>
          <w:sz w:val="24"/>
          <w:szCs w:val="24"/>
        </w:rPr>
        <w:t xml:space="preserve"> </w:t>
      </w:r>
      <w:r w:rsidR="00847C88" w:rsidRPr="00272C37">
        <w:rPr>
          <w:rFonts w:ascii="Garamond" w:hAnsi="Garamond" w:cs="Times New Roman"/>
          <w:sz w:val="24"/>
          <w:szCs w:val="24"/>
        </w:rPr>
        <w:t>focused</w:t>
      </w:r>
      <w:r w:rsidRPr="00272C37">
        <w:rPr>
          <w:rFonts w:ascii="Garamond" w:hAnsi="Garamond" w:cs="Times New Roman"/>
          <w:sz w:val="24"/>
          <w:szCs w:val="24"/>
        </w:rPr>
        <w:t xml:space="preserve"> </w:t>
      </w:r>
      <w:r w:rsidR="00847C88" w:rsidRPr="00272C37">
        <w:rPr>
          <w:rFonts w:ascii="Garamond" w:hAnsi="Garamond" w:cs="Times New Roman"/>
          <w:sz w:val="24"/>
          <w:szCs w:val="24"/>
        </w:rPr>
        <w:t>mostly on</w:t>
      </w:r>
      <w:r w:rsidRPr="00272C37">
        <w:rPr>
          <w:rFonts w:ascii="Garamond" w:hAnsi="Garamond" w:cs="Times New Roman"/>
          <w:sz w:val="24"/>
          <w:szCs w:val="24"/>
        </w:rPr>
        <w:t xml:space="preserve"> the premium paid for buildings that </w:t>
      </w:r>
      <w:r w:rsidR="00847C88" w:rsidRPr="00272C37">
        <w:rPr>
          <w:rFonts w:ascii="Garamond" w:hAnsi="Garamond" w:cs="Times New Roman"/>
          <w:sz w:val="24"/>
          <w:szCs w:val="24"/>
        </w:rPr>
        <w:t>are</w:t>
      </w:r>
      <w:r w:rsidRPr="00272C37">
        <w:rPr>
          <w:rFonts w:ascii="Garamond" w:hAnsi="Garamond" w:cs="Times New Roman"/>
          <w:sz w:val="24"/>
          <w:szCs w:val="24"/>
        </w:rPr>
        <w:t xml:space="preserve"> monumental or </w:t>
      </w:r>
      <w:r w:rsidR="00847C88" w:rsidRPr="00272C37">
        <w:rPr>
          <w:rFonts w:ascii="Garamond" w:hAnsi="Garamond" w:cs="Times New Roman"/>
          <w:sz w:val="24"/>
          <w:szCs w:val="24"/>
        </w:rPr>
        <w:t xml:space="preserve">are </w:t>
      </w:r>
      <w:r w:rsidRPr="00272C37">
        <w:rPr>
          <w:rFonts w:ascii="Garamond" w:hAnsi="Garamond" w:cs="Times New Roman"/>
          <w:sz w:val="24"/>
          <w:szCs w:val="24"/>
        </w:rPr>
        <w:t xml:space="preserve">located close to monuments </w:t>
      </w:r>
      <w:r w:rsidR="00847C88" w:rsidRPr="00272C37">
        <w:rPr>
          <w:rFonts w:ascii="Garamond" w:hAnsi="Garamond" w:cs="Times New Roman"/>
          <w:sz w:val="24"/>
          <w:szCs w:val="24"/>
        </w:rPr>
        <w:t>and other places of</w:t>
      </w:r>
      <w:r w:rsidRPr="00272C37">
        <w:rPr>
          <w:rFonts w:ascii="Garamond" w:hAnsi="Garamond" w:cs="Times New Roman"/>
          <w:sz w:val="24"/>
          <w:szCs w:val="24"/>
        </w:rPr>
        <w:t xml:space="preserve"> recognition </w:t>
      </w:r>
      <w:r w:rsidR="00847C88" w:rsidRPr="00272C37">
        <w:rPr>
          <w:rFonts w:ascii="Garamond" w:hAnsi="Garamond" w:cs="Times New Roman"/>
          <w:sz w:val="24"/>
          <w:szCs w:val="24"/>
        </w:rPr>
        <w:t xml:space="preserve">of </w:t>
      </w:r>
      <w:r w:rsidRPr="00272C37">
        <w:rPr>
          <w:rFonts w:ascii="Garamond" w:hAnsi="Garamond" w:cs="Times New Roman"/>
          <w:sz w:val="24"/>
          <w:szCs w:val="24"/>
        </w:rPr>
        <w:t>religion and culture.</w:t>
      </w:r>
      <w:r w:rsidR="00847C88" w:rsidRPr="00272C37">
        <w:rPr>
          <w:rFonts w:ascii="Garamond" w:hAnsi="Garamond" w:cs="Times New Roman"/>
          <w:sz w:val="24"/>
          <w:szCs w:val="24"/>
        </w:rPr>
        <w:t xml:space="preserve"> This</w:t>
      </w:r>
      <w:r w:rsidRPr="00272C37">
        <w:rPr>
          <w:rFonts w:ascii="Garamond" w:hAnsi="Garamond" w:cs="Times New Roman"/>
          <w:sz w:val="24"/>
          <w:szCs w:val="24"/>
        </w:rPr>
        <w:t xml:space="preserve"> research </w:t>
      </w:r>
      <w:r w:rsidR="00847C88" w:rsidRPr="00272C37">
        <w:rPr>
          <w:rFonts w:ascii="Garamond" w:hAnsi="Garamond" w:cs="Times New Roman"/>
          <w:sz w:val="24"/>
          <w:szCs w:val="24"/>
        </w:rPr>
        <w:t xml:space="preserve">often </w:t>
      </w:r>
      <w:r w:rsidRPr="00272C37">
        <w:rPr>
          <w:rFonts w:ascii="Garamond" w:hAnsi="Garamond" w:cs="Times New Roman"/>
          <w:sz w:val="24"/>
          <w:szCs w:val="24"/>
        </w:rPr>
        <w:t xml:space="preserve">found that the cultural value of a building or neighborhood is positively related to higher housing prices. For example, Debrezaion et al. </w:t>
      </w:r>
      <w:sdt>
        <w:sdtPr>
          <w:rPr>
            <w:rFonts w:ascii="Garamond" w:hAnsi="Garamond" w:cs="Times New Roman"/>
            <w:color w:val="000000"/>
            <w:sz w:val="24"/>
            <w:szCs w:val="24"/>
          </w:rPr>
          <w:tag w:val="MENDELEY_CITATION_v3_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"/>
          <w:id w:val="-1006976626"/>
          <w:placeholder>
            <w:docPart w:val="B1710612FC9D4B6B81CAA52DF10E9806"/>
          </w:placeholder>
        </w:sdtPr>
        <w:sdtEndPr/>
        <w:sdtContent>
          <w:r w:rsidR="00BB07C8" w:rsidRPr="00BB07C8">
            <w:rPr>
              <w:rFonts w:ascii="Garamond" w:hAnsi="Garamond" w:cs="Times New Roman"/>
              <w:color w:val="000000"/>
              <w:sz w:val="24"/>
              <w:szCs w:val="24"/>
            </w:rPr>
            <w:t>(2011)</w:t>
          </w:r>
        </w:sdtContent>
      </w:sdt>
      <w:r w:rsidRPr="00272C37">
        <w:rPr>
          <w:rFonts w:ascii="Garamond" w:hAnsi="Garamond" w:cs="Times New Roman"/>
          <w:sz w:val="24"/>
          <w:szCs w:val="24"/>
        </w:rPr>
        <w:t xml:space="preserve"> and Lazrak et al. </w:t>
      </w:r>
      <w:sdt>
        <w:sdtPr>
          <w:rPr>
            <w:rFonts w:ascii="Garamond" w:hAnsi="Garamond" w:cs="Times New Roman"/>
            <w:color w:val="000000"/>
            <w:sz w:val="24"/>
            <w:szCs w:val="24"/>
          </w:rPr>
          <w:tag w:val="MENDELEY_CITATION_v3_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"/>
          <w:id w:val="-517086113"/>
          <w:placeholder>
            <w:docPart w:val="28ECB21C3D394692A57FF4514EC7ABD4"/>
          </w:placeholder>
        </w:sdtPr>
        <w:sdtEndPr/>
        <w:sdtContent>
          <w:r w:rsidR="00BB07C8" w:rsidRPr="00BB07C8">
            <w:rPr>
              <w:rFonts w:ascii="Garamond" w:hAnsi="Garamond" w:cs="Times New Roman"/>
              <w:color w:val="000000"/>
              <w:sz w:val="24"/>
              <w:szCs w:val="24"/>
            </w:rPr>
            <w:t>(2014)</w:t>
          </w:r>
        </w:sdtContent>
      </w:sdt>
      <w:r w:rsidRPr="00272C37">
        <w:rPr>
          <w:rFonts w:ascii="Garamond" w:hAnsi="Garamond" w:cs="Times New Roman"/>
          <w:sz w:val="24"/>
          <w:szCs w:val="24"/>
        </w:rPr>
        <w:t xml:space="preserve"> found respectively that properties </w:t>
      </w:r>
      <w:r w:rsidR="00847C88" w:rsidRPr="00272C37">
        <w:rPr>
          <w:rFonts w:ascii="Garamond" w:hAnsi="Garamond" w:cs="Times New Roman"/>
          <w:sz w:val="24"/>
          <w:szCs w:val="24"/>
        </w:rPr>
        <w:t>with</w:t>
      </w:r>
      <w:r w:rsidRPr="00272C37">
        <w:rPr>
          <w:rFonts w:ascii="Garamond" w:hAnsi="Garamond" w:cs="Times New Roman"/>
          <w:sz w:val="24"/>
          <w:szCs w:val="24"/>
        </w:rPr>
        <w:t xml:space="preserve"> a monumental status </w:t>
      </w:r>
      <w:r w:rsidR="00847C88" w:rsidRPr="00272C37">
        <w:rPr>
          <w:rFonts w:ascii="Garamond" w:hAnsi="Garamond" w:cs="Times New Roman"/>
          <w:sz w:val="24"/>
          <w:szCs w:val="24"/>
        </w:rPr>
        <w:t xml:space="preserve">were </w:t>
      </w:r>
      <w:r w:rsidRPr="00272C37">
        <w:rPr>
          <w:rFonts w:ascii="Garamond" w:hAnsi="Garamond" w:cs="Times New Roman"/>
          <w:sz w:val="24"/>
          <w:szCs w:val="24"/>
        </w:rPr>
        <w:t xml:space="preserve">sold for a premium of 17.6% and 26.9% in the Netherlands. In addition, Lazrak et al. </w:t>
      </w:r>
      <w:sdt>
        <w:sdtPr>
          <w:rPr>
            <w:rFonts w:ascii="Garamond" w:hAnsi="Garamond" w:cs="Times New Roman"/>
            <w:color w:val="000000"/>
            <w:sz w:val="24"/>
            <w:szCs w:val="24"/>
          </w:rPr>
          <w:tag w:val="MENDELEY_CITATION_v3_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"/>
          <w:id w:val="1119881307"/>
          <w:placeholder>
            <w:docPart w:val="517A1FF830024208960F846B6E810E2F"/>
          </w:placeholder>
        </w:sdtPr>
        <w:sdtEndPr/>
        <w:sdtContent>
          <w:r w:rsidR="00BB07C8" w:rsidRPr="00BB07C8">
            <w:rPr>
              <w:rFonts w:ascii="Garamond" w:hAnsi="Garamond" w:cs="Times New Roman"/>
              <w:color w:val="000000"/>
              <w:sz w:val="24"/>
              <w:szCs w:val="24"/>
            </w:rPr>
            <w:t>(2014)</w:t>
          </w:r>
        </w:sdtContent>
      </w:sdt>
      <w:r w:rsidRPr="00272C37">
        <w:rPr>
          <w:rFonts w:ascii="Garamond" w:hAnsi="Garamond" w:cs="Times New Roman"/>
          <w:sz w:val="24"/>
          <w:szCs w:val="24"/>
        </w:rPr>
        <w:t xml:space="preserve"> observed a significant spillover effect for properties within a 50-meter radius of 0.28%. </w:t>
      </w:r>
      <w:r w:rsidR="00847C88" w:rsidRPr="00272C37">
        <w:rPr>
          <w:rFonts w:ascii="Garamond" w:hAnsi="Garamond" w:cs="Times New Roman"/>
          <w:sz w:val="24"/>
          <w:szCs w:val="24"/>
        </w:rPr>
        <w:tab/>
      </w:r>
      <w:r w:rsidR="00847C88" w:rsidRPr="00272C37">
        <w:rPr>
          <w:rFonts w:ascii="Garamond" w:hAnsi="Garamond" w:cs="Times New Roman"/>
          <w:sz w:val="24"/>
          <w:szCs w:val="24"/>
        </w:rPr>
        <w:tab/>
      </w:r>
      <w:r w:rsidR="00847C88" w:rsidRPr="00272C37">
        <w:rPr>
          <w:rFonts w:ascii="Garamond" w:hAnsi="Garamond" w:cs="Times New Roman"/>
          <w:sz w:val="24"/>
          <w:szCs w:val="24"/>
        </w:rPr>
        <w:tab/>
      </w:r>
      <w:r w:rsidR="00847C88" w:rsidRPr="00272C37">
        <w:rPr>
          <w:rFonts w:ascii="Garamond" w:hAnsi="Garamond" w:cs="Times New Roman"/>
          <w:sz w:val="24"/>
          <w:szCs w:val="24"/>
        </w:rPr>
        <w:tab/>
      </w:r>
      <w:r w:rsidR="00847C88" w:rsidRPr="00272C37">
        <w:rPr>
          <w:rFonts w:ascii="Garamond" w:hAnsi="Garamond" w:cs="Times New Roman"/>
          <w:sz w:val="24"/>
          <w:szCs w:val="24"/>
        </w:rPr>
        <w:tab/>
      </w:r>
      <w:r w:rsidR="00847C88" w:rsidRPr="00272C37">
        <w:rPr>
          <w:rFonts w:ascii="Garamond" w:hAnsi="Garamond" w:cs="Times New Roman"/>
          <w:sz w:val="24"/>
          <w:szCs w:val="24"/>
        </w:rPr>
        <w:tab/>
      </w:r>
      <w:r w:rsidR="00847C88" w:rsidRPr="00272C37">
        <w:rPr>
          <w:rFonts w:ascii="Garamond" w:hAnsi="Garamond" w:cs="Times New Roman"/>
          <w:sz w:val="24"/>
          <w:szCs w:val="24"/>
        </w:rPr>
        <w:tab/>
        <w:t xml:space="preserve">              Also</w:t>
      </w:r>
      <w:r w:rsidR="00B64F93" w:rsidRPr="00272C37">
        <w:rPr>
          <w:rFonts w:ascii="Garamond" w:hAnsi="Garamond" w:cs="Times New Roman"/>
          <w:sz w:val="24"/>
          <w:szCs w:val="24"/>
        </w:rPr>
        <w:t>,</w:t>
      </w:r>
      <w:r w:rsidRPr="00272C37">
        <w:rPr>
          <w:rFonts w:ascii="Garamond" w:hAnsi="Garamond" w:cs="Times New Roman"/>
          <w:sz w:val="24"/>
          <w:szCs w:val="24"/>
        </w:rPr>
        <w:t xml:space="preserve"> the recognition of culture in neighborhoods can have significant positive relationships with housing prices. For example for the recognition of religion, Brandt et al. </w:t>
      </w:r>
      <w:sdt>
        <w:sdtPr>
          <w:rPr>
            <w:rFonts w:ascii="Garamond" w:hAnsi="Garamond" w:cs="Times New Roman"/>
            <w:color w:val="000000"/>
            <w:sz w:val="24"/>
            <w:szCs w:val="24"/>
          </w:rPr>
          <w:tag w:val="MENDELEY_CITATION_v3_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"/>
          <w:id w:val="-748815621"/>
          <w:placeholder>
            <w:docPart w:val="33DC93751C214D7EB4E4F2A3E3E1822B"/>
          </w:placeholder>
        </w:sdtPr>
        <w:sdtEndPr/>
        <w:sdtContent>
          <w:r w:rsidR="00BB07C8" w:rsidRPr="00BB07C8">
            <w:rPr>
              <w:rFonts w:ascii="Garamond" w:hAnsi="Garamond" w:cs="Times New Roman"/>
              <w:color w:val="000000"/>
              <w:sz w:val="24"/>
              <w:szCs w:val="24"/>
            </w:rPr>
            <w:t>(2014)</w:t>
          </w:r>
        </w:sdtContent>
      </w:sdt>
      <w:r w:rsidRPr="00272C37">
        <w:rPr>
          <w:rFonts w:ascii="Garamond" w:hAnsi="Garamond" w:cs="Times New Roman"/>
          <w:sz w:val="24"/>
          <w:szCs w:val="24"/>
        </w:rPr>
        <w:t xml:space="preserve"> observed in </w:t>
      </w:r>
      <w:r w:rsidRPr="00272C37">
        <w:rPr>
          <w:rFonts w:ascii="Garamond" w:hAnsi="Garamond" w:cs="Times New Roman"/>
          <w:sz w:val="24"/>
          <w:szCs w:val="24"/>
        </w:rPr>
        <w:lastRenderedPageBreak/>
        <w:t xml:space="preserve">Germany a significant positive relationship between the closeness to the place of worship and the housing price. In Barcelona, </w:t>
      </w:r>
      <w:r w:rsidR="00847C88" w:rsidRPr="00272C37">
        <w:rPr>
          <w:rFonts w:ascii="Garamond" w:hAnsi="Garamond" w:cs="Times New Roman"/>
          <w:sz w:val="24"/>
          <w:szCs w:val="24"/>
        </w:rPr>
        <w:t>also a</w:t>
      </w:r>
      <w:r w:rsidRPr="00272C37">
        <w:rPr>
          <w:rFonts w:ascii="Garamond" w:hAnsi="Garamond" w:cs="Times New Roman"/>
          <w:sz w:val="24"/>
          <w:szCs w:val="24"/>
        </w:rPr>
        <w:t xml:space="preserve"> significant</w:t>
      </w:r>
      <w:r w:rsidR="00847C88" w:rsidRPr="00272C37">
        <w:rPr>
          <w:rFonts w:ascii="Garamond" w:hAnsi="Garamond" w:cs="Times New Roman"/>
          <w:sz w:val="24"/>
          <w:szCs w:val="24"/>
        </w:rPr>
        <w:t xml:space="preserve"> positive</w:t>
      </w:r>
      <w:r w:rsidRPr="00272C37">
        <w:rPr>
          <w:rFonts w:ascii="Garamond" w:hAnsi="Garamond" w:cs="Times New Roman"/>
          <w:sz w:val="24"/>
          <w:szCs w:val="24"/>
        </w:rPr>
        <w:t xml:space="preserve"> correlation is found by Graells-Garrido et al. </w:t>
      </w:r>
      <w:sdt>
        <w:sdtPr>
          <w:rPr>
            <w:rFonts w:ascii="Garamond" w:hAnsi="Garamond" w:cs="Times New Roman"/>
            <w:color w:val="000000"/>
            <w:sz w:val="24"/>
            <w:szCs w:val="24"/>
          </w:rPr>
          <w:tag w:val="MENDELEY_CITATION_v3_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"/>
          <w:id w:val="-200487246"/>
          <w:placeholder>
            <w:docPart w:val="7273988FBB794714BDE98F0F904FDC2C"/>
          </w:placeholder>
        </w:sdtPr>
        <w:sdtEndPr/>
        <w:sdtContent>
          <w:r w:rsidR="00BB07C8" w:rsidRPr="00BB07C8">
            <w:rPr>
              <w:rFonts w:ascii="Garamond" w:hAnsi="Garamond" w:cs="Times New Roman"/>
              <w:color w:val="000000"/>
              <w:sz w:val="24"/>
              <w:szCs w:val="24"/>
            </w:rPr>
            <w:t>(2021)</w:t>
          </w:r>
        </w:sdtContent>
      </w:sdt>
      <w:r w:rsidRPr="00272C37">
        <w:rPr>
          <w:rFonts w:ascii="Garamond" w:hAnsi="Garamond" w:cs="Times New Roman"/>
          <w:sz w:val="24"/>
          <w:szCs w:val="24"/>
        </w:rPr>
        <w:t>. Additionally</w:t>
      </w:r>
      <w:r w:rsidR="00AE4847" w:rsidRPr="00272C37">
        <w:rPr>
          <w:rFonts w:ascii="Garamond" w:hAnsi="Garamond" w:cs="Times New Roman"/>
          <w:sz w:val="24"/>
          <w:szCs w:val="24"/>
        </w:rPr>
        <w:t>,</w:t>
      </w:r>
      <w:r w:rsidRPr="00272C37">
        <w:rPr>
          <w:rFonts w:ascii="Garamond" w:hAnsi="Garamond" w:cs="Times New Roman"/>
          <w:sz w:val="24"/>
          <w:szCs w:val="24"/>
        </w:rPr>
        <w:t xml:space="preserve"> Graells-Garrido et al. </w:t>
      </w:r>
      <w:sdt>
        <w:sdtPr>
          <w:rPr>
            <w:rFonts w:ascii="Garamond" w:hAnsi="Garamond" w:cs="Times New Roman"/>
            <w:color w:val="000000"/>
            <w:sz w:val="24"/>
            <w:szCs w:val="24"/>
          </w:rPr>
          <w:tag w:val="MENDELEY_CITATION_v3_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"/>
          <w:id w:val="1184548948"/>
          <w:placeholder>
            <w:docPart w:val="5BC002A97DD94DC78CEEA172A08E1FD7"/>
          </w:placeholder>
        </w:sdtPr>
        <w:sdtEndPr/>
        <w:sdtContent>
          <w:r w:rsidR="00BB07C8" w:rsidRPr="00BB07C8">
            <w:rPr>
              <w:rFonts w:ascii="Garamond" w:hAnsi="Garamond" w:cs="Times New Roman"/>
              <w:color w:val="000000"/>
              <w:sz w:val="24"/>
              <w:szCs w:val="24"/>
            </w:rPr>
            <w:t>(2021)</w:t>
          </w:r>
        </w:sdtContent>
      </w:sdt>
      <w:r w:rsidRPr="00272C37">
        <w:rPr>
          <w:rFonts w:ascii="Garamond" w:hAnsi="Garamond" w:cs="Times New Roman"/>
          <w:sz w:val="24"/>
          <w:szCs w:val="24"/>
        </w:rPr>
        <w:t xml:space="preserve"> </w:t>
      </w:r>
      <w:r w:rsidR="00847C88" w:rsidRPr="00272C37">
        <w:rPr>
          <w:rFonts w:ascii="Garamond" w:hAnsi="Garamond" w:cs="Times New Roman"/>
          <w:sz w:val="24"/>
          <w:szCs w:val="24"/>
        </w:rPr>
        <w:t>found a</w:t>
      </w:r>
      <w:r w:rsidRPr="00272C37">
        <w:rPr>
          <w:rFonts w:ascii="Garamond" w:hAnsi="Garamond" w:cs="Times New Roman"/>
          <w:sz w:val="24"/>
          <w:szCs w:val="24"/>
        </w:rPr>
        <w:t xml:space="preserve"> significant positive correlation between the willingness to pay for housing and the accessibility to entertainment places</w:t>
      </w:r>
      <w:r w:rsidR="00847C88" w:rsidRPr="00272C37">
        <w:rPr>
          <w:rFonts w:ascii="Garamond" w:hAnsi="Garamond" w:cs="Times New Roman"/>
          <w:sz w:val="24"/>
          <w:szCs w:val="24"/>
        </w:rPr>
        <w:t xml:space="preserve">. In </w:t>
      </w:r>
      <w:r w:rsidR="001D17CF" w:rsidRPr="00272C37">
        <w:rPr>
          <w:rFonts w:ascii="Garamond" w:hAnsi="Garamond" w:cs="Times New Roman"/>
          <w:sz w:val="24"/>
          <w:szCs w:val="24"/>
        </w:rPr>
        <w:t xml:space="preserve">these </w:t>
      </w:r>
      <w:r w:rsidR="00847C88" w:rsidRPr="00272C37">
        <w:rPr>
          <w:rFonts w:ascii="Garamond" w:hAnsi="Garamond" w:cs="Times New Roman"/>
          <w:sz w:val="24"/>
          <w:szCs w:val="24"/>
        </w:rPr>
        <w:t>entertainment places</w:t>
      </w:r>
      <w:r w:rsidR="00B25B82">
        <w:rPr>
          <w:rFonts w:ascii="Garamond" w:hAnsi="Garamond" w:cs="Times New Roman"/>
          <w:sz w:val="24"/>
          <w:szCs w:val="24"/>
        </w:rPr>
        <w:t>,</w:t>
      </w:r>
      <w:r w:rsidRPr="00272C37">
        <w:rPr>
          <w:rFonts w:ascii="Garamond" w:hAnsi="Garamond" w:cs="Times New Roman"/>
          <w:sz w:val="24"/>
          <w:szCs w:val="24"/>
        </w:rPr>
        <w:t xml:space="preserve"> often</w:t>
      </w:r>
      <w:r w:rsidR="00847C88" w:rsidRPr="00272C37">
        <w:rPr>
          <w:rFonts w:ascii="Garamond" w:hAnsi="Garamond" w:cs="Times New Roman"/>
          <w:sz w:val="24"/>
          <w:szCs w:val="24"/>
        </w:rPr>
        <w:t xml:space="preserve"> current and past</w:t>
      </w:r>
      <w:r w:rsidRPr="00272C37">
        <w:rPr>
          <w:rFonts w:ascii="Garamond" w:hAnsi="Garamond" w:cs="Times New Roman"/>
          <w:sz w:val="24"/>
          <w:szCs w:val="24"/>
        </w:rPr>
        <w:t xml:space="preserve"> cultural values are expressed and reflected.</w:t>
      </w:r>
    </w:p>
    <w:p w14:paraId="0FFCF5B7" w14:textId="53E34AB9" w:rsidR="00AE4847" w:rsidRPr="00273870" w:rsidRDefault="009456A7" w:rsidP="00564311">
      <w:pPr>
        <w:pStyle w:val="Heading2"/>
        <w:spacing w:after="240" w:line="360" w:lineRule="auto"/>
        <w:rPr>
          <w:rFonts w:ascii="Garamond" w:hAnsi="Garamond" w:cs="Times New Roman"/>
          <w:b/>
          <w:bCs/>
          <w:color w:val="auto"/>
        </w:rPr>
      </w:pPr>
      <w:bookmarkStart w:id="6" w:name="_Toc138665560"/>
      <w:r w:rsidRPr="00273870">
        <w:rPr>
          <w:rFonts w:ascii="Garamond" w:hAnsi="Garamond" w:cs="Times New Roman"/>
          <w:b/>
          <w:bCs/>
          <w:color w:val="auto"/>
        </w:rPr>
        <w:t>Section 2.5: Economic</w:t>
      </w:r>
      <w:r w:rsidR="00AE4847" w:rsidRPr="00273870">
        <w:rPr>
          <w:rFonts w:ascii="Garamond" w:hAnsi="Garamond" w:cs="Times New Roman"/>
          <w:b/>
          <w:bCs/>
          <w:color w:val="auto"/>
        </w:rPr>
        <w:t>-</w:t>
      </w:r>
      <w:r w:rsidRPr="00273870">
        <w:rPr>
          <w:rFonts w:ascii="Garamond" w:hAnsi="Garamond" w:cs="Times New Roman"/>
          <w:b/>
          <w:bCs/>
          <w:color w:val="auto"/>
        </w:rPr>
        <w:t>Financial Dimension of Sustainability</w:t>
      </w:r>
      <w:bookmarkEnd w:id="6"/>
    </w:p>
    <w:p w14:paraId="6AB77480" w14:textId="2B7BC223" w:rsidR="00D821D2" w:rsidRPr="00272C37" w:rsidRDefault="00AE4847" w:rsidP="00D821D2">
      <w:pPr>
        <w:spacing w:before="240" w:line="360" w:lineRule="auto"/>
        <w:jc w:val="both"/>
        <w:rPr>
          <w:rFonts w:ascii="Garamond" w:hAnsi="Garamond" w:cs="Times New Roman"/>
          <w:sz w:val="24"/>
          <w:szCs w:val="24"/>
        </w:rPr>
      </w:pPr>
      <w:r w:rsidRPr="00272C37">
        <w:rPr>
          <w:rFonts w:ascii="Garamond" w:hAnsi="Garamond" w:cs="Times New Roman"/>
          <w:sz w:val="24"/>
          <w:szCs w:val="24"/>
        </w:rPr>
        <w:t>The economic-financial dimension of sustainability</w:t>
      </w:r>
      <w:r w:rsidR="009456A7" w:rsidRPr="00272C37">
        <w:rPr>
          <w:rFonts w:ascii="Garamond" w:hAnsi="Garamond" w:cs="Times New Roman"/>
          <w:sz w:val="24"/>
          <w:szCs w:val="24"/>
        </w:rPr>
        <w:t xml:space="preserve"> as proposed by Kauko </w:t>
      </w:r>
      <w:sdt>
        <w:sdtPr>
          <w:rPr>
            <w:rFonts w:ascii="Garamond" w:hAnsi="Garamond" w:cs="Times New Roman"/>
            <w:color w:val="000000"/>
            <w:sz w:val="24"/>
            <w:szCs w:val="24"/>
          </w:rPr>
          <w:tag w:val="MENDELEY_CITATION_v3_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"/>
          <w:id w:val="-1341230704"/>
          <w:placeholder>
            <w:docPart w:val="61A0FB1B23614CFC8D05083FB8E38587"/>
          </w:placeholder>
        </w:sdtPr>
        <w:sdtEndPr/>
        <w:sdtContent>
          <w:r w:rsidR="00BB07C8" w:rsidRPr="00BB07C8">
            <w:rPr>
              <w:rFonts w:ascii="Garamond" w:hAnsi="Garamond" w:cs="Times New Roman"/>
              <w:color w:val="000000"/>
              <w:sz w:val="24"/>
              <w:szCs w:val="24"/>
            </w:rPr>
            <w:t>(2019)</w:t>
          </w:r>
        </w:sdtContent>
      </w:sdt>
      <w:r w:rsidR="009456A7" w:rsidRPr="00272C37">
        <w:rPr>
          <w:rFonts w:ascii="Garamond" w:hAnsi="Garamond" w:cs="Times New Roman"/>
          <w:sz w:val="24"/>
          <w:szCs w:val="24"/>
        </w:rPr>
        <w:t xml:space="preserve"> </w:t>
      </w:r>
      <w:r w:rsidRPr="00272C37">
        <w:rPr>
          <w:rFonts w:ascii="Garamond" w:hAnsi="Garamond" w:cs="Times New Roman"/>
          <w:sz w:val="24"/>
          <w:szCs w:val="24"/>
        </w:rPr>
        <w:t>is often studied by the effect of</w:t>
      </w:r>
      <w:r w:rsidR="009456A7" w:rsidRPr="00272C37">
        <w:rPr>
          <w:rFonts w:ascii="Garamond" w:hAnsi="Garamond" w:cs="Times New Roman"/>
          <w:sz w:val="24"/>
          <w:szCs w:val="24"/>
        </w:rPr>
        <w:t xml:space="preserve"> </w:t>
      </w:r>
      <w:r w:rsidRPr="00272C37">
        <w:rPr>
          <w:rFonts w:ascii="Garamond" w:hAnsi="Garamond" w:cs="Times New Roman"/>
          <w:sz w:val="24"/>
          <w:szCs w:val="24"/>
        </w:rPr>
        <w:t>i</w:t>
      </w:r>
      <w:r w:rsidR="009456A7" w:rsidRPr="00272C37">
        <w:rPr>
          <w:rFonts w:ascii="Garamond" w:hAnsi="Garamond" w:cs="Times New Roman"/>
          <w:sz w:val="24"/>
          <w:szCs w:val="24"/>
        </w:rPr>
        <w:t>ncome equality and welfare of a neighborhood</w:t>
      </w:r>
      <w:r w:rsidRPr="00272C37">
        <w:rPr>
          <w:rFonts w:ascii="Garamond" w:hAnsi="Garamond" w:cs="Times New Roman"/>
          <w:sz w:val="24"/>
          <w:szCs w:val="24"/>
        </w:rPr>
        <w:t xml:space="preserve"> on housing prices</w:t>
      </w:r>
      <w:r w:rsidR="009456A7" w:rsidRPr="00272C37">
        <w:rPr>
          <w:rFonts w:ascii="Garamond" w:hAnsi="Garamond" w:cs="Times New Roman"/>
          <w:sz w:val="24"/>
          <w:szCs w:val="24"/>
        </w:rPr>
        <w:t xml:space="preserve">. </w:t>
      </w:r>
      <w:r w:rsidR="00FD6222" w:rsidRPr="00272C37">
        <w:rPr>
          <w:rFonts w:ascii="Garamond" w:hAnsi="Garamond" w:cs="Times New Roman"/>
          <w:sz w:val="24"/>
          <w:szCs w:val="24"/>
        </w:rPr>
        <w:t xml:space="preserve"> H</w:t>
      </w:r>
      <w:r w:rsidRPr="00272C37">
        <w:rPr>
          <w:rFonts w:ascii="Garamond" w:hAnsi="Garamond" w:cs="Times New Roman"/>
          <w:sz w:val="24"/>
          <w:szCs w:val="24"/>
        </w:rPr>
        <w:t>igher</w:t>
      </w:r>
      <w:r w:rsidR="00B64F93" w:rsidRPr="00272C37">
        <w:rPr>
          <w:rFonts w:ascii="Garamond" w:hAnsi="Garamond" w:cs="Times New Roman"/>
          <w:sz w:val="24"/>
          <w:szCs w:val="24"/>
        </w:rPr>
        <w:t>-</w:t>
      </w:r>
      <w:r w:rsidRPr="00272C37">
        <w:rPr>
          <w:rFonts w:ascii="Garamond" w:hAnsi="Garamond" w:cs="Times New Roman"/>
          <w:sz w:val="24"/>
          <w:szCs w:val="24"/>
        </w:rPr>
        <w:t>i</w:t>
      </w:r>
      <w:r w:rsidR="009456A7" w:rsidRPr="00272C37">
        <w:rPr>
          <w:rFonts w:ascii="Garamond" w:hAnsi="Garamond" w:cs="Times New Roman"/>
          <w:sz w:val="24"/>
          <w:szCs w:val="24"/>
        </w:rPr>
        <w:t xml:space="preserve">ncome equality </w:t>
      </w:r>
      <w:r w:rsidR="00B64F93" w:rsidRPr="00272C37">
        <w:rPr>
          <w:rFonts w:ascii="Garamond" w:hAnsi="Garamond" w:cs="Times New Roman"/>
          <w:sz w:val="24"/>
          <w:szCs w:val="24"/>
        </w:rPr>
        <w:t>in</w:t>
      </w:r>
      <w:r w:rsidRPr="00272C37">
        <w:rPr>
          <w:rFonts w:ascii="Garamond" w:hAnsi="Garamond" w:cs="Times New Roman"/>
          <w:sz w:val="24"/>
          <w:szCs w:val="24"/>
        </w:rPr>
        <w:t xml:space="preserve"> an</w:t>
      </w:r>
      <w:r w:rsidR="00FD6222" w:rsidRPr="00272C37">
        <w:rPr>
          <w:rFonts w:ascii="Garamond" w:hAnsi="Garamond" w:cs="Times New Roman"/>
          <w:sz w:val="24"/>
          <w:szCs w:val="24"/>
        </w:rPr>
        <w:t xml:space="preserve"> area </w:t>
      </w:r>
      <w:r w:rsidR="00B64F93" w:rsidRPr="00272C37">
        <w:rPr>
          <w:rFonts w:ascii="Garamond" w:hAnsi="Garamond" w:cs="Times New Roman"/>
          <w:sz w:val="24"/>
          <w:szCs w:val="24"/>
        </w:rPr>
        <w:t>h</w:t>
      </w:r>
      <w:r w:rsidR="00FD6222" w:rsidRPr="00272C37">
        <w:rPr>
          <w:rFonts w:ascii="Garamond" w:hAnsi="Garamond" w:cs="Times New Roman"/>
          <w:sz w:val="24"/>
          <w:szCs w:val="24"/>
        </w:rPr>
        <w:t xml:space="preserve">as often </w:t>
      </w:r>
      <w:r w:rsidR="00B64F93" w:rsidRPr="00272C37">
        <w:rPr>
          <w:rFonts w:ascii="Garamond" w:hAnsi="Garamond" w:cs="Times New Roman"/>
          <w:sz w:val="24"/>
          <w:szCs w:val="24"/>
        </w:rPr>
        <w:t xml:space="preserve">been </w:t>
      </w:r>
      <w:r w:rsidR="00FD6222" w:rsidRPr="00272C37">
        <w:rPr>
          <w:rFonts w:ascii="Garamond" w:hAnsi="Garamond" w:cs="Times New Roman"/>
          <w:sz w:val="24"/>
          <w:szCs w:val="24"/>
        </w:rPr>
        <w:t>associated with higher housing prices in prior research</w:t>
      </w:r>
      <w:r w:rsidR="009456A7" w:rsidRPr="00272C37">
        <w:rPr>
          <w:rFonts w:ascii="Garamond" w:hAnsi="Garamond" w:cs="Times New Roman"/>
          <w:sz w:val="24"/>
          <w:szCs w:val="24"/>
        </w:rPr>
        <w:t xml:space="preserve">. For example, </w:t>
      </w:r>
      <w:r w:rsidR="00217C6F" w:rsidRPr="00272C37">
        <w:rPr>
          <w:rFonts w:ascii="Garamond" w:eastAsia="Times New Roman" w:hAnsi="Garamond"/>
          <w:sz w:val="24"/>
          <w:szCs w:val="24"/>
        </w:rPr>
        <w:t>Chen &amp; Marmolejo Duarte</w:t>
      </w:r>
      <w:r w:rsidR="00217C6F" w:rsidRPr="00272C37">
        <w:rPr>
          <w:rFonts w:ascii="Garamond" w:hAnsi="Garamond" w:cs="Times New Roman"/>
          <w:sz w:val="24"/>
          <w:szCs w:val="24"/>
        </w:rPr>
        <w:t xml:space="preserve"> </w:t>
      </w:r>
      <w:sdt>
        <w:sdtPr>
          <w:rPr>
            <w:rFonts w:ascii="Garamond" w:hAnsi="Garamond" w:cs="Times New Roman"/>
            <w:color w:val="000000"/>
            <w:sz w:val="24"/>
            <w:szCs w:val="24"/>
          </w:rPr>
          <w:tag w:val="MENDELEY_CITATION_v3_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"/>
          <w:id w:val="-946462833"/>
          <w:placeholder>
            <w:docPart w:val="33DC93751C214D7EB4E4F2A3E3E1822B"/>
          </w:placeholder>
        </w:sdtPr>
        <w:sdtEndPr/>
        <w:sdtContent>
          <w:r w:rsidR="00BB07C8" w:rsidRPr="00BB07C8">
            <w:rPr>
              <w:rFonts w:ascii="Garamond" w:hAnsi="Garamond" w:cs="Times New Roman"/>
              <w:color w:val="000000"/>
              <w:sz w:val="24"/>
              <w:szCs w:val="24"/>
            </w:rPr>
            <w:t>(2018)</w:t>
          </w:r>
        </w:sdtContent>
      </w:sdt>
      <w:r w:rsidR="009456A7" w:rsidRPr="00272C37">
        <w:rPr>
          <w:rFonts w:ascii="Garamond" w:hAnsi="Garamond" w:cs="Times New Roman"/>
          <w:sz w:val="24"/>
          <w:szCs w:val="24"/>
        </w:rPr>
        <w:t xml:space="preserve"> found in Barcelona </w:t>
      </w:r>
      <w:r w:rsidRPr="00272C37">
        <w:rPr>
          <w:rFonts w:ascii="Garamond" w:hAnsi="Garamond" w:cs="Times New Roman"/>
          <w:sz w:val="24"/>
          <w:szCs w:val="24"/>
        </w:rPr>
        <w:t xml:space="preserve">that </w:t>
      </w:r>
      <w:r w:rsidR="009456A7" w:rsidRPr="00272C37">
        <w:rPr>
          <w:rFonts w:ascii="Garamond" w:hAnsi="Garamond" w:cs="Times New Roman"/>
          <w:sz w:val="24"/>
          <w:szCs w:val="24"/>
        </w:rPr>
        <w:t xml:space="preserve">the cumulative percentage of people in higher socioeconomic classes in a subdistrict is significantly positively correlated </w:t>
      </w:r>
      <w:r w:rsidR="00B64F93" w:rsidRPr="00272C37">
        <w:rPr>
          <w:rFonts w:ascii="Garamond" w:hAnsi="Garamond" w:cs="Times New Roman"/>
          <w:sz w:val="24"/>
          <w:szCs w:val="24"/>
        </w:rPr>
        <w:t xml:space="preserve">with </w:t>
      </w:r>
      <w:r w:rsidR="00FD6222" w:rsidRPr="00272C37">
        <w:rPr>
          <w:rFonts w:ascii="Garamond" w:hAnsi="Garamond" w:cs="Times New Roman"/>
          <w:sz w:val="24"/>
          <w:szCs w:val="24"/>
        </w:rPr>
        <w:t>the willingness to pay for housing</w:t>
      </w:r>
      <w:r w:rsidR="009456A7" w:rsidRPr="00272C37">
        <w:rPr>
          <w:rFonts w:ascii="Garamond" w:hAnsi="Garamond" w:cs="Times New Roman"/>
          <w:sz w:val="24"/>
          <w:szCs w:val="24"/>
        </w:rPr>
        <w:t xml:space="preserve">. </w:t>
      </w:r>
      <w:r w:rsidR="00D821D2" w:rsidRPr="00272C37">
        <w:rPr>
          <w:rFonts w:ascii="Garamond" w:hAnsi="Garamond" w:cs="Times New Roman"/>
          <w:sz w:val="24"/>
          <w:szCs w:val="24"/>
        </w:rPr>
        <w:t>The same conclusion w</w:t>
      </w:r>
      <w:r w:rsidR="00B64F93" w:rsidRPr="00272C37">
        <w:rPr>
          <w:rFonts w:ascii="Garamond" w:hAnsi="Garamond" w:cs="Times New Roman"/>
          <w:sz w:val="24"/>
          <w:szCs w:val="24"/>
        </w:rPr>
        <w:t>as</w:t>
      </w:r>
      <w:r w:rsidR="00D821D2" w:rsidRPr="00272C37">
        <w:rPr>
          <w:rFonts w:ascii="Garamond" w:hAnsi="Garamond" w:cs="Times New Roman"/>
          <w:sz w:val="24"/>
          <w:szCs w:val="24"/>
        </w:rPr>
        <w:t xml:space="preserve"> stated in future work</w:t>
      </w:r>
      <w:r w:rsidR="009456A7" w:rsidRPr="00272C37">
        <w:rPr>
          <w:rFonts w:ascii="Garamond" w:hAnsi="Garamond" w:cs="Times New Roman"/>
          <w:sz w:val="24"/>
          <w:szCs w:val="24"/>
        </w:rPr>
        <w:t xml:space="preserve"> by </w:t>
      </w:r>
      <w:r w:rsidR="003C42BB" w:rsidRPr="00272C37">
        <w:rPr>
          <w:rFonts w:ascii="Garamond" w:eastAsia="Times New Roman" w:hAnsi="Garamond"/>
          <w:sz w:val="24"/>
          <w:szCs w:val="24"/>
        </w:rPr>
        <w:t>Marmolejo-Duarte &amp; Chen</w:t>
      </w:r>
      <w:r w:rsidR="003C42BB" w:rsidRPr="00272C37">
        <w:rPr>
          <w:rFonts w:ascii="Garamond" w:hAnsi="Garamond" w:cs="Times New Roman"/>
          <w:sz w:val="24"/>
          <w:szCs w:val="24"/>
        </w:rPr>
        <w:t xml:space="preserve"> </w:t>
      </w:r>
      <w:sdt>
        <w:sdtPr>
          <w:rPr>
            <w:rFonts w:ascii="Garamond" w:hAnsi="Garamond" w:cs="Times New Roman"/>
            <w:color w:val="000000"/>
            <w:sz w:val="24"/>
            <w:szCs w:val="24"/>
          </w:rPr>
          <w:tag w:val="MENDELEY_CITATION_v3_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"/>
          <w:id w:val="-1422320721"/>
          <w:placeholder>
            <w:docPart w:val="33DC93751C214D7EB4E4F2A3E3E1822B"/>
          </w:placeholder>
        </w:sdtPr>
        <w:sdtEndPr/>
        <w:sdtContent>
          <w:r w:rsidR="00BB07C8" w:rsidRPr="00BB07C8">
            <w:rPr>
              <w:rFonts w:ascii="Garamond" w:hAnsi="Garamond" w:cs="Times New Roman"/>
              <w:color w:val="000000"/>
              <w:sz w:val="24"/>
              <w:szCs w:val="24"/>
            </w:rPr>
            <w:t>(2022)</w:t>
          </w:r>
        </w:sdtContent>
      </w:sdt>
      <w:r w:rsidRPr="00272C37">
        <w:rPr>
          <w:rFonts w:ascii="Garamond" w:hAnsi="Garamond" w:cs="Times New Roman"/>
          <w:sz w:val="24"/>
          <w:szCs w:val="24"/>
        </w:rPr>
        <w:t xml:space="preserve"> when evaluating</w:t>
      </w:r>
      <w:r w:rsidR="009456A7" w:rsidRPr="00272C37">
        <w:rPr>
          <w:rFonts w:ascii="Garamond" w:hAnsi="Garamond" w:cs="Times New Roman"/>
          <w:sz w:val="24"/>
          <w:szCs w:val="24"/>
        </w:rPr>
        <w:t xml:space="preserve"> the cumulative percentage of people with high occupational positions in a neighborhood as an income equality measure. </w:t>
      </w:r>
      <w:r w:rsidR="00D821D2" w:rsidRPr="00272C37">
        <w:rPr>
          <w:rFonts w:ascii="Garamond" w:hAnsi="Garamond" w:cs="Times New Roman"/>
          <w:sz w:val="24"/>
          <w:szCs w:val="24"/>
        </w:rPr>
        <w:tab/>
      </w:r>
      <w:r w:rsidR="00D821D2" w:rsidRPr="00272C37">
        <w:rPr>
          <w:rFonts w:ascii="Garamond" w:hAnsi="Garamond" w:cs="Times New Roman"/>
          <w:sz w:val="24"/>
          <w:szCs w:val="24"/>
        </w:rPr>
        <w:tab/>
      </w:r>
      <w:r w:rsidR="00D821D2" w:rsidRPr="00272C37">
        <w:rPr>
          <w:rFonts w:ascii="Garamond" w:hAnsi="Garamond" w:cs="Times New Roman"/>
          <w:sz w:val="24"/>
          <w:szCs w:val="24"/>
        </w:rPr>
        <w:tab/>
      </w:r>
      <w:r w:rsidR="00D821D2" w:rsidRPr="00272C37">
        <w:rPr>
          <w:rFonts w:ascii="Garamond" w:hAnsi="Garamond" w:cs="Times New Roman"/>
          <w:sz w:val="24"/>
          <w:szCs w:val="24"/>
        </w:rPr>
        <w:tab/>
      </w:r>
      <w:r w:rsidR="001D17CF" w:rsidRPr="00272C37">
        <w:rPr>
          <w:rFonts w:ascii="Garamond" w:hAnsi="Garamond" w:cs="Times New Roman"/>
          <w:sz w:val="24"/>
          <w:szCs w:val="24"/>
        </w:rPr>
        <w:t xml:space="preserve">         </w:t>
      </w:r>
      <w:r w:rsidR="00D821D2" w:rsidRPr="00272C37">
        <w:rPr>
          <w:rFonts w:ascii="Garamond" w:hAnsi="Garamond" w:cs="Times New Roman"/>
          <w:sz w:val="24"/>
          <w:szCs w:val="24"/>
        </w:rPr>
        <w:t xml:space="preserve">Subject to the welfare of an area, </w:t>
      </w:r>
      <w:r w:rsidRPr="00272C37">
        <w:rPr>
          <w:rFonts w:ascii="Garamond" w:hAnsi="Garamond" w:cs="Times New Roman"/>
          <w:sz w:val="24"/>
          <w:szCs w:val="24"/>
        </w:rPr>
        <w:t xml:space="preserve">higher welfare is often found to result in increasing housing prices. </w:t>
      </w:r>
      <w:r w:rsidR="009456A7" w:rsidRPr="00272C37">
        <w:rPr>
          <w:rFonts w:ascii="Garamond" w:hAnsi="Garamond" w:cs="Times New Roman"/>
          <w:sz w:val="24"/>
          <w:szCs w:val="24"/>
        </w:rPr>
        <w:t xml:space="preserve">For example, Bruyne et al. </w:t>
      </w:r>
      <w:sdt>
        <w:sdtPr>
          <w:rPr>
            <w:rFonts w:ascii="Garamond" w:hAnsi="Garamond" w:cs="Times New Roman"/>
            <w:color w:val="000000"/>
            <w:sz w:val="24"/>
            <w:szCs w:val="24"/>
          </w:rPr>
          <w:tag w:val="MENDELEY_CITATION_v3_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"/>
          <w:id w:val="2133289149"/>
          <w:placeholder>
            <w:docPart w:val="8BC1508A3FE8402B81EEF1EE6C508693"/>
          </w:placeholder>
        </w:sdtPr>
        <w:sdtEndPr/>
        <w:sdtContent>
          <w:r w:rsidR="00BB07C8" w:rsidRPr="00BB07C8">
            <w:rPr>
              <w:rFonts w:ascii="Garamond" w:hAnsi="Garamond" w:cs="Times New Roman"/>
              <w:color w:val="000000"/>
              <w:sz w:val="24"/>
              <w:szCs w:val="24"/>
            </w:rPr>
            <w:t>(2013)</w:t>
          </w:r>
        </w:sdtContent>
      </w:sdt>
      <w:r w:rsidR="009456A7" w:rsidRPr="00272C37">
        <w:rPr>
          <w:rFonts w:ascii="Garamond" w:hAnsi="Garamond" w:cs="Times New Roman"/>
          <w:sz w:val="24"/>
          <w:szCs w:val="24"/>
        </w:rPr>
        <w:t xml:space="preserve"> found in Belgium that a lower unemployment rate had a positive relationship with housing prices</w:t>
      </w:r>
      <w:r w:rsidRPr="00272C37">
        <w:rPr>
          <w:rFonts w:ascii="Garamond" w:hAnsi="Garamond" w:cs="Times New Roman"/>
          <w:sz w:val="24"/>
          <w:szCs w:val="24"/>
        </w:rPr>
        <w:t>. This is</w:t>
      </w:r>
      <w:r w:rsidR="009456A7" w:rsidRPr="00272C37">
        <w:rPr>
          <w:rFonts w:ascii="Garamond" w:hAnsi="Garamond" w:cs="Times New Roman"/>
          <w:sz w:val="24"/>
          <w:szCs w:val="24"/>
        </w:rPr>
        <w:t xml:space="preserve"> supported </w:t>
      </w:r>
      <w:r w:rsidRPr="00272C37">
        <w:rPr>
          <w:rFonts w:ascii="Garamond" w:hAnsi="Garamond" w:cs="Times New Roman"/>
          <w:sz w:val="24"/>
          <w:szCs w:val="24"/>
        </w:rPr>
        <w:t xml:space="preserve">in later work </w:t>
      </w:r>
      <w:r w:rsidR="009456A7" w:rsidRPr="00272C37">
        <w:rPr>
          <w:rFonts w:ascii="Garamond" w:hAnsi="Garamond" w:cs="Times New Roman"/>
          <w:sz w:val="24"/>
          <w:szCs w:val="24"/>
        </w:rPr>
        <w:t xml:space="preserve">by findings of Eicholtz et al. </w:t>
      </w:r>
      <w:sdt>
        <w:sdtPr>
          <w:rPr>
            <w:rFonts w:ascii="Garamond" w:hAnsi="Garamond" w:cs="Times New Roman"/>
            <w:color w:val="000000"/>
            <w:sz w:val="24"/>
            <w:szCs w:val="24"/>
          </w:rPr>
          <w:tag w:val="MENDELEY_CITATION_v3_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"/>
          <w:id w:val="1658656341"/>
          <w:placeholder>
            <w:docPart w:val="513D6C7FF4B84BFEA29C1A048CFC9E6B"/>
          </w:placeholder>
        </w:sdtPr>
        <w:sdtEndPr/>
        <w:sdtContent>
          <w:r w:rsidR="00BB07C8" w:rsidRPr="00BB07C8">
            <w:rPr>
              <w:rFonts w:ascii="Garamond" w:hAnsi="Garamond" w:cs="Times New Roman"/>
              <w:color w:val="000000"/>
              <w:sz w:val="24"/>
              <w:szCs w:val="24"/>
            </w:rPr>
            <w:t>(2013)</w:t>
          </w:r>
        </w:sdtContent>
      </w:sdt>
      <w:r w:rsidR="009456A7" w:rsidRPr="00272C37">
        <w:rPr>
          <w:rFonts w:ascii="Garamond" w:hAnsi="Garamond" w:cs="Times New Roman"/>
          <w:sz w:val="24"/>
          <w:szCs w:val="24"/>
        </w:rPr>
        <w:t xml:space="preserve"> and Cajias et al. </w:t>
      </w:r>
      <w:sdt>
        <w:sdtPr>
          <w:rPr>
            <w:rFonts w:ascii="Garamond" w:hAnsi="Garamond" w:cs="Times New Roman"/>
            <w:color w:val="000000"/>
            <w:sz w:val="24"/>
            <w:szCs w:val="24"/>
          </w:rPr>
          <w:tag w:val="MENDELEY_CITATION_v3_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"/>
          <w:id w:val="107093173"/>
          <w:placeholder>
            <w:docPart w:val="417A19AF35B5478D997CFFF46678DEC3"/>
          </w:placeholder>
        </w:sdtPr>
        <w:sdtEndPr/>
        <w:sdtContent>
          <w:r w:rsidR="00BB07C8" w:rsidRPr="00BB07C8">
            <w:rPr>
              <w:rFonts w:ascii="Garamond" w:hAnsi="Garamond" w:cs="Times New Roman"/>
              <w:color w:val="000000"/>
              <w:sz w:val="24"/>
              <w:szCs w:val="24"/>
            </w:rPr>
            <w:t>(2016)</w:t>
          </w:r>
        </w:sdtContent>
      </w:sdt>
      <w:r w:rsidR="009456A7" w:rsidRPr="00272C37">
        <w:rPr>
          <w:rFonts w:ascii="Garamond" w:hAnsi="Garamond" w:cs="Times New Roman"/>
          <w:sz w:val="24"/>
          <w:szCs w:val="24"/>
        </w:rPr>
        <w:t xml:space="preserve"> in respectively the U.S. and Germany. </w:t>
      </w:r>
      <w:r w:rsidRPr="00272C37">
        <w:rPr>
          <w:rFonts w:ascii="Garamond" w:hAnsi="Garamond" w:cs="Times New Roman"/>
          <w:sz w:val="24"/>
          <w:szCs w:val="24"/>
        </w:rPr>
        <w:t>In agreement, a higher</w:t>
      </w:r>
      <w:r w:rsidR="009456A7" w:rsidRPr="00272C37">
        <w:rPr>
          <w:rFonts w:ascii="Garamond" w:hAnsi="Garamond" w:cs="Times New Roman"/>
          <w:sz w:val="24"/>
          <w:szCs w:val="24"/>
        </w:rPr>
        <w:t xml:space="preserve"> average income was found by Brandt et al.</w:t>
      </w:r>
      <w:sdt>
        <w:sdtPr>
          <w:rPr>
            <w:rFonts w:ascii="Garamond" w:hAnsi="Garamond" w:cs="Times New Roman"/>
            <w:color w:val="000000"/>
            <w:sz w:val="24"/>
            <w:szCs w:val="24"/>
          </w:rPr>
          <w:tag w:val="MENDELEY_CITATION_v3_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"/>
          <w:id w:val="1674295153"/>
          <w:placeholder>
            <w:docPart w:val="4FA41BF6C09C4AE99739675AD3BC07FB"/>
          </w:placeholder>
        </w:sdtPr>
        <w:sdtEndPr/>
        <w:sdtContent>
          <w:r w:rsidR="00BB07C8" w:rsidRPr="00BB07C8">
            <w:rPr>
              <w:rFonts w:ascii="Garamond" w:hAnsi="Garamond" w:cs="Times New Roman"/>
              <w:color w:val="000000"/>
              <w:sz w:val="24"/>
              <w:szCs w:val="24"/>
            </w:rPr>
            <w:t>(2014)</w:t>
          </w:r>
        </w:sdtContent>
      </w:sdt>
      <w:r w:rsidR="00D821D2" w:rsidRPr="00272C37">
        <w:rPr>
          <w:rFonts w:ascii="Garamond" w:hAnsi="Garamond" w:cs="Times New Roman"/>
          <w:sz w:val="24"/>
          <w:szCs w:val="24"/>
        </w:rPr>
        <w:t xml:space="preserve"> </w:t>
      </w:r>
      <w:r w:rsidR="009456A7" w:rsidRPr="00272C37">
        <w:rPr>
          <w:rFonts w:ascii="Garamond" w:hAnsi="Garamond" w:cs="Times New Roman"/>
          <w:sz w:val="24"/>
          <w:szCs w:val="24"/>
        </w:rPr>
        <w:t xml:space="preserve">and Taltavull de La Paz </w:t>
      </w:r>
      <w:sdt>
        <w:sdtPr>
          <w:rPr>
            <w:rFonts w:ascii="Garamond" w:hAnsi="Garamond" w:cs="Times New Roman"/>
            <w:color w:val="000000"/>
            <w:sz w:val="24"/>
            <w:szCs w:val="24"/>
          </w:rPr>
          <w:tag w:val="MENDELEY_CITATION_v3_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"/>
          <w:id w:val="1630359304"/>
          <w:placeholder>
            <w:docPart w:val="C4466ACC024E465F8B34438F8C422F10"/>
          </w:placeholder>
        </w:sdtPr>
        <w:sdtEndPr/>
        <w:sdtContent>
          <w:r w:rsidR="00BB07C8" w:rsidRPr="00BB07C8">
            <w:rPr>
              <w:rFonts w:ascii="Garamond" w:hAnsi="Garamond" w:cs="Times New Roman"/>
              <w:color w:val="000000"/>
              <w:sz w:val="24"/>
              <w:szCs w:val="24"/>
            </w:rPr>
            <w:t>(2019)</w:t>
          </w:r>
        </w:sdtContent>
      </w:sdt>
      <w:r w:rsidR="009456A7" w:rsidRPr="00272C37">
        <w:rPr>
          <w:rFonts w:ascii="Garamond" w:hAnsi="Garamond" w:cs="Times New Roman"/>
          <w:sz w:val="24"/>
          <w:szCs w:val="24"/>
        </w:rPr>
        <w:t xml:space="preserve"> to </w:t>
      </w:r>
      <w:r w:rsidRPr="00272C37">
        <w:rPr>
          <w:rFonts w:ascii="Garamond" w:hAnsi="Garamond" w:cs="Times New Roman"/>
          <w:sz w:val="24"/>
          <w:szCs w:val="24"/>
        </w:rPr>
        <w:t>result in significant increases in housing prices</w:t>
      </w:r>
      <w:r w:rsidR="009456A7" w:rsidRPr="00272C37">
        <w:rPr>
          <w:rFonts w:ascii="Garamond" w:hAnsi="Garamond" w:cs="Times New Roman"/>
          <w:sz w:val="24"/>
          <w:szCs w:val="24"/>
        </w:rPr>
        <w:t xml:space="preserve"> </w:t>
      </w:r>
      <w:r w:rsidRPr="00272C37">
        <w:rPr>
          <w:rFonts w:ascii="Garamond" w:hAnsi="Garamond" w:cs="Times New Roman"/>
          <w:sz w:val="24"/>
          <w:szCs w:val="24"/>
        </w:rPr>
        <w:t>i</w:t>
      </w:r>
      <w:r w:rsidR="009456A7" w:rsidRPr="00272C37">
        <w:rPr>
          <w:rFonts w:ascii="Garamond" w:hAnsi="Garamond" w:cs="Times New Roman"/>
          <w:sz w:val="24"/>
          <w:szCs w:val="24"/>
        </w:rPr>
        <w:t xml:space="preserve">n respectively Germany and Alicante, Spain. </w:t>
      </w:r>
      <w:r w:rsidR="00D821D2" w:rsidRPr="00272C37">
        <w:rPr>
          <w:rFonts w:ascii="Garamond" w:hAnsi="Garamond" w:cs="Times New Roman"/>
          <w:sz w:val="24"/>
          <w:szCs w:val="24"/>
        </w:rPr>
        <w:t xml:space="preserve"> </w:t>
      </w:r>
      <w:r w:rsidRPr="00272C37">
        <w:rPr>
          <w:rFonts w:ascii="Garamond" w:hAnsi="Garamond" w:cs="Times New Roman"/>
          <w:sz w:val="24"/>
          <w:szCs w:val="24"/>
        </w:rPr>
        <w:t>Similarly</w:t>
      </w:r>
      <w:r w:rsidR="009456A7" w:rsidRPr="00272C37">
        <w:rPr>
          <w:rFonts w:ascii="Garamond" w:hAnsi="Garamond" w:cs="Times New Roman"/>
          <w:sz w:val="24"/>
          <w:szCs w:val="24"/>
        </w:rPr>
        <w:t xml:space="preserve">, higher economic activity </w:t>
      </w:r>
      <w:r w:rsidR="00B64F93" w:rsidRPr="00272C37">
        <w:rPr>
          <w:rFonts w:ascii="Garamond" w:hAnsi="Garamond" w:cs="Times New Roman"/>
          <w:sz w:val="24"/>
          <w:szCs w:val="24"/>
        </w:rPr>
        <w:t>in</w:t>
      </w:r>
      <w:r w:rsidRPr="00272C37">
        <w:rPr>
          <w:rFonts w:ascii="Garamond" w:hAnsi="Garamond" w:cs="Times New Roman"/>
          <w:sz w:val="24"/>
          <w:szCs w:val="24"/>
        </w:rPr>
        <w:t xml:space="preserve"> an area </w:t>
      </w:r>
      <w:r w:rsidR="009456A7" w:rsidRPr="00272C37">
        <w:rPr>
          <w:rFonts w:ascii="Garamond" w:hAnsi="Garamond" w:cs="Times New Roman"/>
          <w:sz w:val="24"/>
          <w:szCs w:val="24"/>
        </w:rPr>
        <w:t>was found to be positively correlated with housing prices</w:t>
      </w:r>
      <w:r w:rsidRPr="00272C37">
        <w:rPr>
          <w:rFonts w:ascii="Garamond" w:hAnsi="Garamond" w:cs="Times New Roman"/>
          <w:sz w:val="24"/>
          <w:szCs w:val="24"/>
        </w:rPr>
        <w:t xml:space="preserve"> </w:t>
      </w:r>
      <w:r w:rsidR="009456A7" w:rsidRPr="00272C37">
        <w:rPr>
          <w:rFonts w:ascii="Garamond" w:hAnsi="Garamond" w:cs="Times New Roman"/>
          <w:sz w:val="24"/>
          <w:szCs w:val="24"/>
        </w:rPr>
        <w:t xml:space="preserve">by Mandell et al. </w:t>
      </w:r>
      <w:sdt>
        <w:sdtPr>
          <w:rPr>
            <w:rFonts w:ascii="Garamond" w:hAnsi="Garamond" w:cs="Times New Roman"/>
            <w:color w:val="000000"/>
            <w:sz w:val="24"/>
            <w:szCs w:val="24"/>
          </w:rPr>
          <w:tag w:val="MENDELEY_CITATION_v3_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"/>
          <w:id w:val="-1896043749"/>
          <w:placeholder>
            <w:docPart w:val="7915C6B428C344F0BDA3012F9AF502F1"/>
          </w:placeholder>
        </w:sdtPr>
        <w:sdtEndPr/>
        <w:sdtContent>
          <w:r w:rsidR="00BB07C8" w:rsidRPr="00BB07C8">
            <w:rPr>
              <w:rFonts w:ascii="Garamond" w:hAnsi="Garamond" w:cs="Times New Roman"/>
              <w:color w:val="000000"/>
              <w:sz w:val="24"/>
              <w:szCs w:val="24"/>
            </w:rPr>
            <w:t xml:space="preserve">(2011) in Sweden. </w:t>
          </w:r>
        </w:sdtContent>
      </w:sdt>
      <w:r w:rsidRPr="00272C37">
        <w:rPr>
          <w:rFonts w:ascii="Garamond" w:hAnsi="Garamond" w:cs="Times New Roman"/>
          <w:sz w:val="24"/>
          <w:szCs w:val="24"/>
        </w:rPr>
        <w:t>In line</w:t>
      </w:r>
      <w:r w:rsidR="00B64F93" w:rsidRPr="00272C37">
        <w:rPr>
          <w:rFonts w:ascii="Garamond" w:hAnsi="Garamond" w:cs="Times New Roman"/>
          <w:sz w:val="24"/>
          <w:szCs w:val="24"/>
        </w:rPr>
        <w:t>,</w:t>
      </w:r>
      <w:r w:rsidRPr="00272C37">
        <w:rPr>
          <w:rFonts w:ascii="Garamond" w:hAnsi="Garamond" w:cs="Times New Roman"/>
          <w:sz w:val="24"/>
          <w:szCs w:val="24"/>
        </w:rPr>
        <w:t xml:space="preserve"> in Barcelona, </w:t>
      </w:r>
      <w:r w:rsidR="009456A7" w:rsidRPr="00272C37">
        <w:rPr>
          <w:rFonts w:ascii="Garamond" w:hAnsi="Garamond" w:cs="Times New Roman"/>
          <w:sz w:val="24"/>
          <w:szCs w:val="24"/>
        </w:rPr>
        <w:t xml:space="preserve"> </w:t>
      </w:r>
      <w:r w:rsidRPr="00272C37">
        <w:rPr>
          <w:rFonts w:ascii="Garamond" w:hAnsi="Garamond" w:cs="Times New Roman"/>
          <w:sz w:val="24"/>
          <w:szCs w:val="24"/>
        </w:rPr>
        <w:t xml:space="preserve">Marmolejo-Duarte et al. </w:t>
      </w:r>
      <w:sdt>
        <w:sdtPr>
          <w:rPr>
            <w:rFonts w:ascii="Garamond" w:hAnsi="Garamond" w:cs="Times New Roman"/>
            <w:color w:val="000000"/>
            <w:sz w:val="24"/>
            <w:szCs w:val="24"/>
          </w:rPr>
          <w:tag w:val="MENDELEY_CITATION_v3_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"/>
          <w:id w:val="-1204940426"/>
          <w:placeholder>
            <w:docPart w:val="531D3B4F6D82418EA14DA6498F694735"/>
          </w:placeholder>
        </w:sdtPr>
        <w:sdtEndPr/>
        <w:sdtContent>
          <w:r w:rsidR="00BB07C8" w:rsidRPr="00BB07C8">
            <w:rPr>
              <w:rFonts w:ascii="Garamond" w:hAnsi="Garamond" w:cs="Times New Roman"/>
              <w:color w:val="000000"/>
              <w:sz w:val="24"/>
              <w:szCs w:val="24"/>
            </w:rPr>
            <w:t>(2022)</w:t>
          </w:r>
        </w:sdtContent>
      </w:sdt>
      <w:r w:rsidRPr="00272C37">
        <w:rPr>
          <w:rFonts w:ascii="Garamond" w:hAnsi="Garamond" w:cs="Times New Roman"/>
          <w:sz w:val="24"/>
          <w:szCs w:val="24"/>
        </w:rPr>
        <w:t xml:space="preserve"> found </w:t>
      </w:r>
      <w:r w:rsidR="009456A7" w:rsidRPr="00272C37">
        <w:rPr>
          <w:rFonts w:ascii="Garamond" w:hAnsi="Garamond" w:cs="Times New Roman"/>
          <w:sz w:val="24"/>
          <w:szCs w:val="24"/>
        </w:rPr>
        <w:t xml:space="preserve">that closeness to a place with high economic activity (CBD) </w:t>
      </w:r>
      <w:r w:rsidR="00D821D2" w:rsidRPr="00272C37">
        <w:rPr>
          <w:rFonts w:ascii="Garamond" w:hAnsi="Garamond" w:cs="Times New Roman"/>
          <w:sz w:val="24"/>
          <w:szCs w:val="24"/>
        </w:rPr>
        <w:t>increases the willingness to pay for housing.</w:t>
      </w:r>
    </w:p>
    <w:p w14:paraId="5986B426" w14:textId="61810BDA" w:rsidR="009456A7" w:rsidRPr="00272C37" w:rsidRDefault="009456A7" w:rsidP="00D821D2">
      <w:pPr>
        <w:spacing w:before="240" w:line="360" w:lineRule="auto"/>
        <w:jc w:val="both"/>
        <w:rPr>
          <w:rFonts w:ascii="Garamond" w:hAnsi="Garamond" w:cs="Times New Roman"/>
          <w:sz w:val="24"/>
          <w:szCs w:val="24"/>
        </w:rPr>
      </w:pPr>
      <w:r w:rsidRPr="00272C37">
        <w:rPr>
          <w:rFonts w:ascii="Garamond" w:hAnsi="Garamond" w:cs="Times New Roman"/>
          <w:sz w:val="24"/>
          <w:szCs w:val="24"/>
        </w:rPr>
        <w:t xml:space="preserve">In summary, prior literature almost always finds evidence for a positive relationship between housing prices and sustainable variables. This is found for all five dimensions of sustainability </w:t>
      </w:r>
      <w:r w:rsidR="001D17CF" w:rsidRPr="00272C37">
        <w:rPr>
          <w:rFonts w:ascii="Garamond" w:hAnsi="Garamond" w:cs="Times New Roman"/>
          <w:sz w:val="24"/>
          <w:szCs w:val="24"/>
        </w:rPr>
        <w:t>as</w:t>
      </w:r>
      <w:r w:rsidR="00AE4847" w:rsidRPr="00272C37">
        <w:rPr>
          <w:rFonts w:ascii="Garamond" w:hAnsi="Garamond" w:cs="Times New Roman"/>
          <w:sz w:val="24"/>
          <w:szCs w:val="24"/>
        </w:rPr>
        <w:t xml:space="preserve"> proposed by Kauko </w:t>
      </w:r>
      <w:sdt>
        <w:sdtPr>
          <w:rPr>
            <w:rFonts w:ascii="Garamond" w:hAnsi="Garamond" w:cs="Times New Roman"/>
            <w:color w:val="000000"/>
            <w:sz w:val="24"/>
            <w:szCs w:val="24"/>
          </w:rPr>
          <w:tag w:val="MENDELEY_CITATION_v3_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"/>
          <w:id w:val="-21322476"/>
          <w:placeholder>
            <w:docPart w:val="812A12C1F3DB43D2BC2670460213AD42"/>
          </w:placeholder>
        </w:sdtPr>
        <w:sdtEndPr/>
        <w:sdtContent>
          <w:r w:rsidR="00BB07C8" w:rsidRPr="00BB07C8">
            <w:rPr>
              <w:rFonts w:ascii="Garamond" w:hAnsi="Garamond" w:cs="Times New Roman"/>
              <w:color w:val="000000"/>
              <w:sz w:val="24"/>
              <w:szCs w:val="24"/>
            </w:rPr>
            <w:t>(2019)</w:t>
          </w:r>
        </w:sdtContent>
      </w:sdt>
      <w:r w:rsidRPr="00272C37">
        <w:rPr>
          <w:rFonts w:ascii="Garamond" w:hAnsi="Garamond" w:cs="Times New Roman"/>
          <w:sz w:val="24"/>
          <w:szCs w:val="24"/>
        </w:rPr>
        <w:t>: ecological, environmental, social, cultural, and economic-financial</w:t>
      </w:r>
      <w:r w:rsidR="00AE4847" w:rsidRPr="00272C37">
        <w:rPr>
          <w:rFonts w:ascii="Garamond" w:hAnsi="Garamond" w:cs="Times New Roman"/>
          <w:sz w:val="24"/>
          <w:szCs w:val="24"/>
        </w:rPr>
        <w:t xml:space="preserve">. </w:t>
      </w:r>
      <w:r w:rsidRPr="00272C37">
        <w:rPr>
          <w:rFonts w:ascii="Garamond" w:hAnsi="Garamond" w:cs="Times New Roman"/>
          <w:sz w:val="24"/>
          <w:szCs w:val="24"/>
        </w:rPr>
        <w:t xml:space="preserve">Hereby for each dimension of sustainability, </w:t>
      </w:r>
      <w:r w:rsidR="00AE4847" w:rsidRPr="00272C37">
        <w:rPr>
          <w:rFonts w:ascii="Garamond" w:hAnsi="Garamond" w:cs="Times New Roman"/>
          <w:sz w:val="24"/>
          <w:szCs w:val="24"/>
        </w:rPr>
        <w:t>an increase in</w:t>
      </w:r>
      <w:r w:rsidRPr="00272C37">
        <w:rPr>
          <w:rFonts w:ascii="Garamond" w:hAnsi="Garamond" w:cs="Times New Roman"/>
          <w:sz w:val="24"/>
          <w:szCs w:val="24"/>
        </w:rPr>
        <w:t xml:space="preserve"> </w:t>
      </w:r>
      <w:r w:rsidR="00AE4847" w:rsidRPr="00272C37">
        <w:rPr>
          <w:rFonts w:ascii="Garamond" w:hAnsi="Garamond" w:cs="Times New Roman"/>
          <w:sz w:val="24"/>
          <w:szCs w:val="24"/>
        </w:rPr>
        <w:t>the willingness to pay for housing</w:t>
      </w:r>
      <w:r w:rsidRPr="00272C37">
        <w:rPr>
          <w:rFonts w:ascii="Garamond" w:hAnsi="Garamond" w:cs="Times New Roman"/>
          <w:sz w:val="24"/>
          <w:szCs w:val="24"/>
        </w:rPr>
        <w:t xml:space="preserve"> </w:t>
      </w:r>
      <w:r w:rsidR="00D821D2" w:rsidRPr="00272C37">
        <w:rPr>
          <w:rFonts w:ascii="Garamond" w:hAnsi="Garamond" w:cs="Times New Roman"/>
          <w:sz w:val="24"/>
          <w:szCs w:val="24"/>
        </w:rPr>
        <w:t>can be</w:t>
      </w:r>
      <w:r w:rsidR="00AE4847" w:rsidRPr="00272C37">
        <w:rPr>
          <w:rFonts w:ascii="Garamond" w:hAnsi="Garamond" w:cs="Times New Roman"/>
          <w:sz w:val="24"/>
          <w:szCs w:val="24"/>
        </w:rPr>
        <w:t xml:space="preserve"> expected when the factors </w:t>
      </w:r>
      <w:r w:rsidR="00D821D2" w:rsidRPr="00272C37">
        <w:rPr>
          <w:rFonts w:ascii="Garamond" w:hAnsi="Garamond" w:cs="Times New Roman"/>
          <w:sz w:val="24"/>
          <w:szCs w:val="24"/>
        </w:rPr>
        <w:t>associated with the respective</w:t>
      </w:r>
      <w:r w:rsidR="00AE4847" w:rsidRPr="00272C37">
        <w:rPr>
          <w:rFonts w:ascii="Garamond" w:hAnsi="Garamond" w:cs="Times New Roman"/>
          <w:sz w:val="24"/>
          <w:szCs w:val="24"/>
        </w:rPr>
        <w:t xml:space="preserve"> sustainable dimension increase. </w:t>
      </w:r>
      <w:r w:rsidR="00D821D2" w:rsidRPr="00272C37">
        <w:rPr>
          <w:rFonts w:ascii="Garamond" w:hAnsi="Garamond" w:cs="Times New Roman"/>
          <w:sz w:val="24"/>
          <w:szCs w:val="24"/>
        </w:rPr>
        <w:t xml:space="preserve">This is defined by hypothesis 1-5, stating that for each hypothesis an increase </w:t>
      </w:r>
      <w:r w:rsidR="00B64F93" w:rsidRPr="00272C37">
        <w:rPr>
          <w:rFonts w:ascii="Garamond" w:hAnsi="Garamond" w:cs="Times New Roman"/>
          <w:sz w:val="24"/>
          <w:szCs w:val="24"/>
        </w:rPr>
        <w:t xml:space="preserve">in </w:t>
      </w:r>
      <w:r w:rsidR="00D821D2" w:rsidRPr="00272C37">
        <w:rPr>
          <w:rFonts w:ascii="Garamond" w:hAnsi="Garamond" w:cs="Times New Roman"/>
          <w:sz w:val="24"/>
          <w:szCs w:val="24"/>
        </w:rPr>
        <w:t xml:space="preserve">the studied sustainable </w:t>
      </w:r>
      <w:r w:rsidR="00D821D2" w:rsidRPr="00272C37">
        <w:rPr>
          <w:rFonts w:ascii="Garamond" w:hAnsi="Garamond" w:cs="Times New Roman"/>
          <w:sz w:val="24"/>
          <w:szCs w:val="24"/>
        </w:rPr>
        <w:lastRenderedPageBreak/>
        <w:t xml:space="preserve">dimension results in a higher willingness to pay for housing. </w:t>
      </w:r>
      <w:r w:rsidR="00AE4847" w:rsidRPr="00272C37">
        <w:rPr>
          <w:rFonts w:ascii="Garamond" w:hAnsi="Garamond" w:cs="Times New Roman"/>
          <w:sz w:val="24"/>
          <w:szCs w:val="24"/>
        </w:rPr>
        <w:t>For the</w:t>
      </w:r>
      <w:r w:rsidRPr="00272C37">
        <w:rPr>
          <w:rFonts w:ascii="Garamond" w:hAnsi="Garamond" w:cs="Times New Roman"/>
          <w:sz w:val="24"/>
          <w:szCs w:val="24"/>
        </w:rPr>
        <w:t xml:space="preserve"> ecological dimensions, the price effect of the energy label is excluded from the hypothesis</w:t>
      </w:r>
      <w:r w:rsidR="00AE4847" w:rsidRPr="00272C37">
        <w:rPr>
          <w:rFonts w:ascii="Garamond" w:hAnsi="Garamond" w:cs="Times New Roman"/>
          <w:sz w:val="24"/>
          <w:szCs w:val="24"/>
        </w:rPr>
        <w:t xml:space="preserve">. With the exclusion of the energy label, </w:t>
      </w:r>
      <w:r w:rsidR="00D821D2" w:rsidRPr="00272C37">
        <w:rPr>
          <w:rFonts w:ascii="Garamond" w:hAnsi="Garamond" w:cs="Times New Roman"/>
          <w:sz w:val="24"/>
          <w:szCs w:val="24"/>
        </w:rPr>
        <w:t xml:space="preserve"> </w:t>
      </w:r>
      <w:r w:rsidR="00AE4847" w:rsidRPr="00272C37">
        <w:rPr>
          <w:rFonts w:ascii="Garamond" w:hAnsi="Garamond" w:cs="Times New Roman"/>
          <w:sz w:val="24"/>
          <w:szCs w:val="24"/>
        </w:rPr>
        <w:t>all the variables related to every sustainable dimension</w:t>
      </w:r>
      <w:r w:rsidR="00D821D2" w:rsidRPr="00272C37">
        <w:rPr>
          <w:rFonts w:ascii="Garamond" w:hAnsi="Garamond" w:cs="Times New Roman"/>
          <w:sz w:val="24"/>
          <w:szCs w:val="24"/>
        </w:rPr>
        <w:t xml:space="preserve"> of hypothes</w:t>
      </w:r>
      <w:r w:rsidR="00B64F93" w:rsidRPr="00272C37">
        <w:rPr>
          <w:rFonts w:ascii="Garamond" w:hAnsi="Garamond" w:cs="Times New Roman"/>
          <w:sz w:val="24"/>
          <w:szCs w:val="24"/>
        </w:rPr>
        <w:t>e</w:t>
      </w:r>
      <w:r w:rsidR="00D821D2" w:rsidRPr="00272C37">
        <w:rPr>
          <w:rFonts w:ascii="Garamond" w:hAnsi="Garamond" w:cs="Times New Roman"/>
          <w:sz w:val="24"/>
          <w:szCs w:val="24"/>
        </w:rPr>
        <w:t>s 1-5</w:t>
      </w:r>
      <w:r w:rsidR="00AE4847" w:rsidRPr="00272C37">
        <w:rPr>
          <w:rFonts w:ascii="Garamond" w:hAnsi="Garamond" w:cs="Times New Roman"/>
          <w:sz w:val="24"/>
          <w:szCs w:val="24"/>
        </w:rPr>
        <w:t xml:space="preserve"> are location-bounded. Additionally, related to the </w:t>
      </w:r>
      <w:r w:rsidRPr="00272C37">
        <w:rPr>
          <w:rFonts w:ascii="Garamond" w:hAnsi="Garamond" w:cs="Times New Roman"/>
          <w:sz w:val="24"/>
          <w:szCs w:val="24"/>
        </w:rPr>
        <w:t xml:space="preserve">economic-financial dimension </w:t>
      </w:r>
      <w:r w:rsidR="00D821D2" w:rsidRPr="00272C37">
        <w:rPr>
          <w:rFonts w:ascii="Garamond" w:hAnsi="Garamond" w:cs="Times New Roman"/>
          <w:sz w:val="24"/>
          <w:szCs w:val="24"/>
        </w:rPr>
        <w:t xml:space="preserve">found </w:t>
      </w:r>
      <w:r w:rsidR="00AE4847" w:rsidRPr="00272C37">
        <w:rPr>
          <w:rFonts w:ascii="Garamond" w:hAnsi="Garamond" w:cs="Times New Roman"/>
          <w:sz w:val="24"/>
          <w:szCs w:val="24"/>
        </w:rPr>
        <w:t>prior work</w:t>
      </w:r>
      <w:r w:rsidRPr="00272C37">
        <w:rPr>
          <w:rFonts w:ascii="Garamond" w:hAnsi="Garamond" w:cs="Times New Roman"/>
          <w:sz w:val="24"/>
          <w:szCs w:val="24"/>
        </w:rPr>
        <w:t xml:space="preserve"> </w:t>
      </w:r>
      <w:r w:rsidR="00D821D2" w:rsidRPr="00272C37">
        <w:rPr>
          <w:rFonts w:ascii="Garamond" w:hAnsi="Garamond" w:cs="Times New Roman"/>
          <w:sz w:val="24"/>
          <w:szCs w:val="24"/>
        </w:rPr>
        <w:t>a</w:t>
      </w:r>
      <w:r w:rsidRPr="00272C37">
        <w:rPr>
          <w:rFonts w:ascii="Garamond" w:hAnsi="Garamond" w:cs="Times New Roman"/>
          <w:sz w:val="24"/>
          <w:szCs w:val="24"/>
        </w:rPr>
        <w:t xml:space="preserve"> negative relationship </w:t>
      </w:r>
      <w:r w:rsidR="00B64F93" w:rsidRPr="00272C37">
        <w:rPr>
          <w:rFonts w:ascii="Garamond" w:hAnsi="Garamond" w:cs="Times New Roman"/>
          <w:sz w:val="24"/>
          <w:szCs w:val="24"/>
        </w:rPr>
        <w:t>between</w:t>
      </w:r>
      <w:r w:rsidR="00D821D2" w:rsidRPr="00272C37">
        <w:rPr>
          <w:rFonts w:ascii="Garamond" w:hAnsi="Garamond" w:cs="Times New Roman"/>
          <w:sz w:val="24"/>
          <w:szCs w:val="24"/>
        </w:rPr>
        <w:t xml:space="preserve"> fairer</w:t>
      </w:r>
      <w:r w:rsidR="00AE4847" w:rsidRPr="00272C37">
        <w:rPr>
          <w:rFonts w:ascii="Garamond" w:hAnsi="Garamond" w:cs="Times New Roman"/>
          <w:sz w:val="24"/>
          <w:szCs w:val="24"/>
        </w:rPr>
        <w:t xml:space="preserve"> </w:t>
      </w:r>
      <w:r w:rsidRPr="00272C37">
        <w:rPr>
          <w:rFonts w:ascii="Garamond" w:hAnsi="Garamond" w:cs="Times New Roman"/>
          <w:sz w:val="24"/>
          <w:szCs w:val="24"/>
        </w:rPr>
        <w:t xml:space="preserve">income equality, </w:t>
      </w:r>
      <w:r w:rsidR="00B64F93" w:rsidRPr="00272C37">
        <w:rPr>
          <w:rFonts w:ascii="Garamond" w:hAnsi="Garamond" w:cs="Times New Roman"/>
          <w:sz w:val="24"/>
          <w:szCs w:val="24"/>
        </w:rPr>
        <w:t>and</w:t>
      </w:r>
      <w:r w:rsidRPr="00272C37">
        <w:rPr>
          <w:rFonts w:ascii="Garamond" w:hAnsi="Garamond" w:cs="Times New Roman"/>
          <w:sz w:val="24"/>
          <w:szCs w:val="24"/>
        </w:rPr>
        <w:t xml:space="preserve"> a positive relation </w:t>
      </w:r>
      <w:r w:rsidR="00AE4847" w:rsidRPr="00272C37">
        <w:rPr>
          <w:rFonts w:ascii="Garamond" w:hAnsi="Garamond" w:cs="Times New Roman"/>
          <w:sz w:val="24"/>
          <w:szCs w:val="24"/>
        </w:rPr>
        <w:t>of</w:t>
      </w:r>
      <w:r w:rsidRPr="00272C37">
        <w:rPr>
          <w:rFonts w:ascii="Garamond" w:hAnsi="Garamond" w:cs="Times New Roman"/>
          <w:sz w:val="24"/>
          <w:szCs w:val="24"/>
        </w:rPr>
        <w:t xml:space="preserve"> welfare </w:t>
      </w:r>
      <w:r w:rsidR="00AE4847" w:rsidRPr="00272C37">
        <w:rPr>
          <w:rFonts w:ascii="Garamond" w:hAnsi="Garamond" w:cs="Times New Roman"/>
          <w:sz w:val="24"/>
          <w:szCs w:val="24"/>
        </w:rPr>
        <w:t xml:space="preserve">on </w:t>
      </w:r>
      <w:r w:rsidRPr="00272C37">
        <w:rPr>
          <w:rFonts w:ascii="Garamond" w:hAnsi="Garamond" w:cs="Times New Roman"/>
          <w:sz w:val="24"/>
          <w:szCs w:val="24"/>
        </w:rPr>
        <w:t xml:space="preserve">housing prices. </w:t>
      </w:r>
      <w:r w:rsidR="00D821D2" w:rsidRPr="00272C37">
        <w:rPr>
          <w:rFonts w:ascii="Garamond" w:hAnsi="Garamond" w:cs="Times New Roman"/>
          <w:sz w:val="24"/>
          <w:szCs w:val="24"/>
        </w:rPr>
        <w:t>In-line,</w:t>
      </w:r>
      <w:r w:rsidRPr="00272C37">
        <w:rPr>
          <w:rFonts w:ascii="Garamond" w:hAnsi="Garamond" w:cs="Times New Roman"/>
          <w:sz w:val="24"/>
          <w:szCs w:val="24"/>
        </w:rPr>
        <w:t xml:space="preserve"> hypothesis </w:t>
      </w:r>
      <w:r w:rsidR="00D821D2" w:rsidRPr="00272C37">
        <w:rPr>
          <w:rFonts w:ascii="Garamond" w:hAnsi="Garamond" w:cs="Times New Roman"/>
          <w:sz w:val="24"/>
          <w:szCs w:val="24"/>
        </w:rPr>
        <w:t xml:space="preserve">5 </w:t>
      </w:r>
      <w:r w:rsidRPr="00272C37">
        <w:rPr>
          <w:rFonts w:ascii="Garamond" w:hAnsi="Garamond" w:cs="Times New Roman"/>
          <w:sz w:val="24"/>
          <w:szCs w:val="24"/>
        </w:rPr>
        <w:t xml:space="preserve">proposes both a positive effect </w:t>
      </w:r>
      <w:r w:rsidR="00D821D2" w:rsidRPr="00272C37">
        <w:rPr>
          <w:rFonts w:ascii="Garamond" w:hAnsi="Garamond" w:cs="Times New Roman"/>
          <w:sz w:val="24"/>
          <w:szCs w:val="24"/>
        </w:rPr>
        <w:t>of higher</w:t>
      </w:r>
      <w:r w:rsidRPr="00272C37">
        <w:rPr>
          <w:rFonts w:ascii="Garamond" w:hAnsi="Garamond" w:cs="Times New Roman"/>
          <w:sz w:val="24"/>
          <w:szCs w:val="24"/>
        </w:rPr>
        <w:t xml:space="preserve"> welfare and a negative effect </w:t>
      </w:r>
      <w:r w:rsidR="00B64F93" w:rsidRPr="00272C37">
        <w:rPr>
          <w:rFonts w:ascii="Garamond" w:hAnsi="Garamond" w:cs="Times New Roman"/>
          <w:sz w:val="24"/>
          <w:szCs w:val="24"/>
        </w:rPr>
        <w:t>of</w:t>
      </w:r>
      <w:r w:rsidRPr="00272C37">
        <w:rPr>
          <w:rFonts w:ascii="Garamond" w:hAnsi="Garamond" w:cs="Times New Roman"/>
          <w:sz w:val="24"/>
          <w:szCs w:val="24"/>
        </w:rPr>
        <w:t xml:space="preserve"> </w:t>
      </w:r>
      <w:r w:rsidR="00D821D2" w:rsidRPr="00272C37">
        <w:rPr>
          <w:rFonts w:ascii="Garamond" w:hAnsi="Garamond" w:cs="Times New Roman"/>
          <w:sz w:val="24"/>
          <w:szCs w:val="24"/>
        </w:rPr>
        <w:t xml:space="preserve">higher </w:t>
      </w:r>
      <w:r w:rsidRPr="00272C37">
        <w:rPr>
          <w:rFonts w:ascii="Garamond" w:hAnsi="Garamond" w:cs="Times New Roman"/>
          <w:sz w:val="24"/>
          <w:szCs w:val="24"/>
        </w:rPr>
        <w:t>income equality on housing price</w:t>
      </w:r>
      <w:r w:rsidR="00B64F93" w:rsidRPr="00272C37">
        <w:rPr>
          <w:rFonts w:ascii="Garamond" w:hAnsi="Garamond" w:cs="Times New Roman"/>
          <w:sz w:val="24"/>
          <w:szCs w:val="24"/>
        </w:rPr>
        <w:t>s</w:t>
      </w:r>
      <w:r w:rsidRPr="00272C37">
        <w:rPr>
          <w:rFonts w:ascii="Garamond" w:hAnsi="Garamond" w:cs="Times New Roman"/>
          <w:sz w:val="24"/>
          <w:szCs w:val="24"/>
        </w:rPr>
        <w:t xml:space="preserve">. Additionally, since most sustainable variables, except the energy labels, are location-bounded a hypothesis is defined that </w:t>
      </w:r>
      <w:r w:rsidR="00AE4847" w:rsidRPr="00272C37">
        <w:rPr>
          <w:rFonts w:ascii="Garamond" w:hAnsi="Garamond" w:cs="Times New Roman"/>
          <w:sz w:val="24"/>
          <w:szCs w:val="24"/>
        </w:rPr>
        <w:t>the pricing impact of sustainability on housing prices shows local clustering tendencies</w:t>
      </w:r>
      <w:r w:rsidR="00D821D2" w:rsidRPr="00272C37">
        <w:rPr>
          <w:rFonts w:ascii="Garamond" w:hAnsi="Garamond" w:cs="Times New Roman"/>
          <w:sz w:val="24"/>
          <w:szCs w:val="24"/>
        </w:rPr>
        <w:t xml:space="preserve"> between properties.</w:t>
      </w:r>
    </w:p>
    <w:p w14:paraId="1FB9FDCF" w14:textId="5E00152D" w:rsidR="009456A7" w:rsidRPr="00272C37" w:rsidRDefault="009456A7" w:rsidP="00D821D2">
      <w:pPr>
        <w:spacing w:line="276" w:lineRule="auto"/>
        <w:ind w:left="720"/>
        <w:jc w:val="both"/>
        <w:rPr>
          <w:rFonts w:ascii="Garamond" w:hAnsi="Garamond" w:cs="Times New Roman"/>
          <w:sz w:val="24"/>
          <w:szCs w:val="24"/>
        </w:rPr>
      </w:pPr>
      <w:r w:rsidRPr="00272C37">
        <w:rPr>
          <w:rFonts w:ascii="Garamond" w:hAnsi="Garamond" w:cs="Times New Roman"/>
          <w:b/>
          <w:bCs/>
          <w:sz w:val="24"/>
          <w:szCs w:val="24"/>
        </w:rPr>
        <w:t>H1:</w:t>
      </w:r>
      <w:r w:rsidRPr="00272C37">
        <w:rPr>
          <w:rFonts w:ascii="Garamond" w:hAnsi="Garamond" w:cs="Times New Roman"/>
          <w:sz w:val="24"/>
          <w:szCs w:val="24"/>
        </w:rPr>
        <w:t xml:space="preserve"> An increase in the ecological dimension of sustainability, excluding the effect of energy labels, </w:t>
      </w:r>
      <w:r w:rsidR="00D821D2" w:rsidRPr="00272C37">
        <w:rPr>
          <w:rFonts w:ascii="Garamond" w:hAnsi="Garamond" w:cs="Times New Roman"/>
          <w:sz w:val="24"/>
          <w:szCs w:val="24"/>
        </w:rPr>
        <w:t>increases the willingness to pay for housing.</w:t>
      </w:r>
    </w:p>
    <w:p w14:paraId="3D4AA62C" w14:textId="55325690" w:rsidR="009456A7" w:rsidRPr="00272C37" w:rsidRDefault="009456A7" w:rsidP="00564311">
      <w:pPr>
        <w:spacing w:line="276" w:lineRule="auto"/>
        <w:ind w:left="720"/>
        <w:jc w:val="both"/>
        <w:rPr>
          <w:rFonts w:ascii="Garamond" w:hAnsi="Garamond" w:cs="Times New Roman"/>
          <w:sz w:val="24"/>
          <w:szCs w:val="24"/>
        </w:rPr>
      </w:pPr>
      <w:r w:rsidRPr="00272C37">
        <w:rPr>
          <w:rFonts w:ascii="Garamond" w:hAnsi="Garamond" w:cs="Times New Roman"/>
          <w:b/>
          <w:bCs/>
          <w:sz w:val="24"/>
          <w:szCs w:val="24"/>
        </w:rPr>
        <w:t>H2:</w:t>
      </w:r>
      <w:r w:rsidRPr="00272C37">
        <w:rPr>
          <w:rFonts w:ascii="Garamond" w:hAnsi="Garamond" w:cs="Times New Roman"/>
          <w:sz w:val="24"/>
          <w:szCs w:val="24"/>
        </w:rPr>
        <w:t xml:space="preserve"> An increase in the environmental dimension of sustainability </w:t>
      </w:r>
      <w:r w:rsidR="00D821D2" w:rsidRPr="00272C37">
        <w:rPr>
          <w:rFonts w:ascii="Garamond" w:hAnsi="Garamond" w:cs="Times New Roman"/>
          <w:sz w:val="24"/>
          <w:szCs w:val="24"/>
        </w:rPr>
        <w:t>increases the</w:t>
      </w:r>
      <w:r w:rsidRPr="00272C37">
        <w:rPr>
          <w:rFonts w:ascii="Garamond" w:hAnsi="Garamond" w:cs="Times New Roman"/>
          <w:sz w:val="24"/>
          <w:szCs w:val="24"/>
        </w:rPr>
        <w:t xml:space="preserve"> </w:t>
      </w:r>
      <w:r w:rsidR="00D821D2" w:rsidRPr="00272C37">
        <w:rPr>
          <w:rFonts w:ascii="Garamond" w:hAnsi="Garamond" w:cs="Times New Roman"/>
          <w:sz w:val="24"/>
          <w:szCs w:val="24"/>
        </w:rPr>
        <w:t>willingness to pay for housing.</w:t>
      </w:r>
    </w:p>
    <w:p w14:paraId="73D5B3C2" w14:textId="4E9F3750" w:rsidR="009456A7" w:rsidRPr="00272C37" w:rsidRDefault="009456A7" w:rsidP="00D821D2">
      <w:pPr>
        <w:spacing w:line="276" w:lineRule="auto"/>
        <w:ind w:left="720"/>
        <w:jc w:val="both"/>
        <w:rPr>
          <w:rFonts w:ascii="Garamond" w:hAnsi="Garamond" w:cs="Times New Roman"/>
          <w:sz w:val="24"/>
          <w:szCs w:val="24"/>
        </w:rPr>
      </w:pPr>
      <w:r w:rsidRPr="00272C37">
        <w:rPr>
          <w:rFonts w:ascii="Garamond" w:hAnsi="Garamond" w:cs="Times New Roman"/>
          <w:b/>
          <w:bCs/>
          <w:sz w:val="24"/>
          <w:szCs w:val="24"/>
        </w:rPr>
        <w:t>H3:</w:t>
      </w:r>
      <w:r w:rsidRPr="00272C37">
        <w:rPr>
          <w:rFonts w:ascii="Garamond" w:hAnsi="Garamond" w:cs="Times New Roman"/>
          <w:sz w:val="24"/>
          <w:szCs w:val="24"/>
        </w:rPr>
        <w:t xml:space="preserve"> An increase in the social dimension of sustainability </w:t>
      </w:r>
      <w:r w:rsidR="00D821D2" w:rsidRPr="00272C37">
        <w:rPr>
          <w:rFonts w:ascii="Garamond" w:hAnsi="Garamond" w:cs="Times New Roman"/>
          <w:sz w:val="24"/>
          <w:szCs w:val="24"/>
        </w:rPr>
        <w:t>increases the willingness to pay for housing.</w:t>
      </w:r>
    </w:p>
    <w:p w14:paraId="685E0825" w14:textId="4D19DBCB" w:rsidR="009456A7" w:rsidRPr="00272C37" w:rsidRDefault="009456A7" w:rsidP="00D821D2">
      <w:pPr>
        <w:spacing w:line="276" w:lineRule="auto"/>
        <w:ind w:left="720"/>
        <w:jc w:val="both"/>
        <w:rPr>
          <w:rFonts w:ascii="Garamond" w:hAnsi="Garamond" w:cs="Times New Roman"/>
          <w:sz w:val="24"/>
          <w:szCs w:val="24"/>
        </w:rPr>
      </w:pPr>
      <w:r w:rsidRPr="00272C37">
        <w:rPr>
          <w:rFonts w:ascii="Garamond" w:hAnsi="Garamond" w:cs="Times New Roman"/>
          <w:b/>
          <w:bCs/>
          <w:sz w:val="24"/>
          <w:szCs w:val="24"/>
        </w:rPr>
        <w:t>H4:</w:t>
      </w:r>
      <w:r w:rsidRPr="00272C37">
        <w:rPr>
          <w:rFonts w:ascii="Garamond" w:hAnsi="Garamond" w:cs="Times New Roman"/>
          <w:sz w:val="24"/>
          <w:szCs w:val="24"/>
        </w:rPr>
        <w:t xml:space="preserve"> An increase in the cultural dimension of sustainability </w:t>
      </w:r>
      <w:r w:rsidR="00D821D2" w:rsidRPr="00272C37">
        <w:rPr>
          <w:rFonts w:ascii="Garamond" w:hAnsi="Garamond" w:cs="Times New Roman"/>
          <w:sz w:val="24"/>
          <w:szCs w:val="24"/>
        </w:rPr>
        <w:t>increases the willingness to pay for housing.</w:t>
      </w:r>
    </w:p>
    <w:p w14:paraId="7A6B5837" w14:textId="5990BAFA" w:rsidR="009456A7" w:rsidRPr="00272C37" w:rsidRDefault="009456A7" w:rsidP="00564311">
      <w:pPr>
        <w:spacing w:line="276" w:lineRule="auto"/>
        <w:ind w:left="720"/>
        <w:jc w:val="both"/>
        <w:rPr>
          <w:rFonts w:ascii="Garamond" w:hAnsi="Garamond" w:cs="Times New Roman"/>
          <w:sz w:val="24"/>
          <w:szCs w:val="24"/>
        </w:rPr>
      </w:pPr>
      <w:r w:rsidRPr="00272C37">
        <w:rPr>
          <w:rFonts w:ascii="Garamond" w:hAnsi="Garamond" w:cs="Times New Roman"/>
          <w:b/>
          <w:bCs/>
          <w:sz w:val="24"/>
          <w:szCs w:val="24"/>
        </w:rPr>
        <w:t>H5:</w:t>
      </w:r>
      <w:r w:rsidRPr="00272C37">
        <w:rPr>
          <w:rFonts w:ascii="Garamond" w:hAnsi="Garamond" w:cs="Times New Roman"/>
          <w:sz w:val="24"/>
          <w:szCs w:val="24"/>
        </w:rPr>
        <w:t xml:space="preserve">  </w:t>
      </w:r>
      <w:bookmarkStart w:id="7" w:name="_Hlk137742156"/>
      <w:r w:rsidR="00D821D2" w:rsidRPr="00272C37">
        <w:rPr>
          <w:rFonts w:ascii="Garamond" w:hAnsi="Garamond" w:cs="Times New Roman"/>
          <w:sz w:val="24"/>
          <w:szCs w:val="24"/>
        </w:rPr>
        <w:t>A higher</w:t>
      </w:r>
      <w:r w:rsidR="00DA2760" w:rsidRPr="00272C37">
        <w:rPr>
          <w:rFonts w:ascii="Garamond" w:hAnsi="Garamond" w:cs="Times New Roman"/>
          <w:sz w:val="24"/>
          <w:szCs w:val="24"/>
        </w:rPr>
        <w:t xml:space="preserve"> in welfare </w:t>
      </w:r>
      <w:r w:rsidR="00D821D2" w:rsidRPr="00272C37">
        <w:rPr>
          <w:rFonts w:ascii="Garamond" w:hAnsi="Garamond" w:cs="Times New Roman"/>
          <w:sz w:val="24"/>
          <w:szCs w:val="24"/>
        </w:rPr>
        <w:t xml:space="preserve">and </w:t>
      </w:r>
      <w:r w:rsidR="00DA2760" w:rsidRPr="00272C37">
        <w:rPr>
          <w:rFonts w:ascii="Garamond" w:hAnsi="Garamond" w:cs="Times New Roman"/>
          <w:sz w:val="24"/>
          <w:szCs w:val="24"/>
        </w:rPr>
        <w:t>income equality</w:t>
      </w:r>
      <w:r w:rsidR="00D821D2" w:rsidRPr="00272C37">
        <w:rPr>
          <w:rFonts w:ascii="Garamond" w:hAnsi="Garamond" w:cs="Times New Roman"/>
          <w:sz w:val="24"/>
          <w:szCs w:val="24"/>
        </w:rPr>
        <w:t xml:space="preserve"> for the economic-financial dimension of sustainability respectively increases and decreases</w:t>
      </w:r>
      <w:r w:rsidR="00DA2760" w:rsidRPr="00272C37">
        <w:rPr>
          <w:rFonts w:ascii="Garamond" w:hAnsi="Garamond" w:cs="Times New Roman"/>
          <w:sz w:val="24"/>
          <w:szCs w:val="24"/>
        </w:rPr>
        <w:t xml:space="preserve"> </w:t>
      </w:r>
      <w:r w:rsidR="00D821D2" w:rsidRPr="00272C37">
        <w:rPr>
          <w:rFonts w:ascii="Garamond" w:hAnsi="Garamond" w:cs="Times New Roman"/>
          <w:sz w:val="24"/>
          <w:szCs w:val="24"/>
        </w:rPr>
        <w:t>the willingness to pay for housing</w:t>
      </w:r>
      <w:bookmarkEnd w:id="7"/>
      <w:r w:rsidR="00D821D2" w:rsidRPr="00272C37">
        <w:rPr>
          <w:rFonts w:ascii="Garamond" w:hAnsi="Garamond" w:cs="Times New Roman"/>
          <w:sz w:val="24"/>
          <w:szCs w:val="24"/>
        </w:rPr>
        <w:t>.</w:t>
      </w:r>
    </w:p>
    <w:p w14:paraId="5AA643DA" w14:textId="47978D1D" w:rsidR="009456A7" w:rsidRPr="00272C37" w:rsidRDefault="009456A7" w:rsidP="00564311">
      <w:pPr>
        <w:spacing w:line="276" w:lineRule="auto"/>
        <w:ind w:left="720"/>
        <w:jc w:val="both"/>
        <w:rPr>
          <w:rFonts w:ascii="Garamond" w:hAnsi="Garamond" w:cs="Times New Roman"/>
          <w:sz w:val="24"/>
          <w:szCs w:val="24"/>
        </w:rPr>
      </w:pPr>
      <w:r w:rsidRPr="00272C37">
        <w:rPr>
          <w:rFonts w:ascii="Garamond" w:hAnsi="Garamond" w:cs="Times New Roman"/>
          <w:b/>
          <w:bCs/>
          <w:sz w:val="24"/>
          <w:szCs w:val="24"/>
        </w:rPr>
        <w:t>H6:</w:t>
      </w:r>
      <w:r w:rsidRPr="00272C37">
        <w:rPr>
          <w:rFonts w:ascii="Garamond" w:hAnsi="Garamond" w:cs="Times New Roman"/>
          <w:sz w:val="24"/>
          <w:szCs w:val="24"/>
        </w:rPr>
        <w:t xml:space="preserve"> The observed </w:t>
      </w:r>
      <w:r w:rsidR="00D821D2" w:rsidRPr="00272C37">
        <w:rPr>
          <w:rFonts w:ascii="Garamond" w:hAnsi="Garamond" w:cs="Times New Roman"/>
          <w:sz w:val="24"/>
          <w:szCs w:val="24"/>
        </w:rPr>
        <w:t xml:space="preserve">total </w:t>
      </w:r>
      <w:r w:rsidRPr="00272C37">
        <w:rPr>
          <w:rFonts w:ascii="Garamond" w:hAnsi="Garamond" w:cs="Times New Roman"/>
          <w:sz w:val="24"/>
          <w:szCs w:val="24"/>
        </w:rPr>
        <w:t xml:space="preserve">price impact of sustainability </w:t>
      </w:r>
      <w:r w:rsidR="00D821D2" w:rsidRPr="00272C37">
        <w:rPr>
          <w:rFonts w:ascii="Garamond" w:hAnsi="Garamond" w:cs="Times New Roman"/>
          <w:sz w:val="24"/>
          <w:szCs w:val="24"/>
        </w:rPr>
        <w:t xml:space="preserve">on housing prices </w:t>
      </w:r>
      <w:r w:rsidRPr="00272C37">
        <w:rPr>
          <w:rFonts w:ascii="Garamond" w:hAnsi="Garamond" w:cs="Times New Roman"/>
          <w:sz w:val="24"/>
          <w:szCs w:val="24"/>
        </w:rPr>
        <w:t>in Barcelona show</w:t>
      </w:r>
      <w:r w:rsidR="002F4C77" w:rsidRPr="00272C37">
        <w:rPr>
          <w:rFonts w:ascii="Garamond" w:hAnsi="Garamond" w:cs="Times New Roman"/>
          <w:sz w:val="24"/>
          <w:szCs w:val="24"/>
        </w:rPr>
        <w:t>s</w:t>
      </w:r>
      <w:r w:rsidRPr="00272C37">
        <w:rPr>
          <w:rFonts w:ascii="Garamond" w:hAnsi="Garamond" w:cs="Times New Roman"/>
          <w:sz w:val="24"/>
          <w:szCs w:val="24"/>
        </w:rPr>
        <w:t xml:space="preserve"> local clustering tendencies.</w:t>
      </w:r>
    </w:p>
    <w:p w14:paraId="384AECAD" w14:textId="362CA011" w:rsidR="00B90D5D" w:rsidRPr="00273870" w:rsidRDefault="00B90D5D" w:rsidP="00564311">
      <w:pPr>
        <w:pStyle w:val="Heading1"/>
        <w:spacing w:line="360" w:lineRule="auto"/>
        <w:rPr>
          <w:rFonts w:ascii="Garamond" w:hAnsi="Garamond"/>
          <w:sz w:val="32"/>
          <w:szCs w:val="32"/>
        </w:rPr>
      </w:pPr>
      <w:bookmarkStart w:id="8" w:name="_Toc138665561"/>
      <w:r w:rsidRPr="00273870">
        <w:rPr>
          <w:rFonts w:ascii="Garamond" w:hAnsi="Garamond"/>
          <w:sz w:val="32"/>
          <w:szCs w:val="32"/>
        </w:rPr>
        <w:t>Section 3: Data and Methodology</w:t>
      </w:r>
      <w:bookmarkEnd w:id="8"/>
      <w:r w:rsidRPr="00273870">
        <w:rPr>
          <w:rFonts w:ascii="Garamond" w:hAnsi="Garamond"/>
          <w:sz w:val="32"/>
          <w:szCs w:val="32"/>
        </w:rPr>
        <w:t xml:space="preserve"> </w:t>
      </w:r>
    </w:p>
    <w:p w14:paraId="381D2D24" w14:textId="78A8D77B" w:rsidR="00B90D5D" w:rsidRPr="00272C37" w:rsidRDefault="00B90D5D" w:rsidP="00564311">
      <w:pPr>
        <w:spacing w:line="360" w:lineRule="auto"/>
        <w:jc w:val="both"/>
        <w:rPr>
          <w:rFonts w:ascii="Garamond" w:hAnsi="Garamond" w:cs="Times New Roman"/>
          <w:sz w:val="24"/>
          <w:szCs w:val="24"/>
        </w:rPr>
      </w:pPr>
      <w:r w:rsidRPr="00272C37">
        <w:rPr>
          <w:rFonts w:ascii="Garamond" w:hAnsi="Garamond" w:cs="Times New Roman"/>
          <w:sz w:val="24"/>
          <w:szCs w:val="24"/>
        </w:rPr>
        <w:t>The data and methodology section consists of a description of both the collection of the housing-specific and sustainable data in respectively section</w:t>
      </w:r>
      <w:r w:rsidR="00622A88" w:rsidRPr="00272C37">
        <w:rPr>
          <w:rFonts w:ascii="Garamond" w:hAnsi="Garamond" w:cs="Times New Roman"/>
          <w:sz w:val="24"/>
          <w:szCs w:val="24"/>
        </w:rPr>
        <w:t>s</w:t>
      </w:r>
      <w:r w:rsidRPr="00272C37">
        <w:rPr>
          <w:rFonts w:ascii="Garamond" w:hAnsi="Garamond" w:cs="Times New Roman"/>
          <w:sz w:val="24"/>
          <w:szCs w:val="24"/>
        </w:rPr>
        <w:t xml:space="preserve"> 3a and 3b. </w:t>
      </w:r>
      <w:r w:rsidR="00622A88" w:rsidRPr="00272C37">
        <w:rPr>
          <w:rFonts w:ascii="Garamond" w:hAnsi="Garamond" w:cs="Times New Roman"/>
          <w:sz w:val="24"/>
          <w:szCs w:val="24"/>
        </w:rPr>
        <w:t>Two</w:t>
      </w:r>
      <w:r w:rsidR="00D9205E" w:rsidRPr="00272C37">
        <w:rPr>
          <w:rFonts w:ascii="Garamond" w:hAnsi="Garamond" w:cs="Times New Roman"/>
          <w:sz w:val="24"/>
          <w:szCs w:val="24"/>
        </w:rPr>
        <w:t xml:space="preserve"> samples are retrieved</w:t>
      </w:r>
      <w:r w:rsidR="00704178" w:rsidRPr="00272C37">
        <w:rPr>
          <w:rFonts w:ascii="Garamond" w:hAnsi="Garamond" w:cs="Times New Roman"/>
          <w:sz w:val="24"/>
          <w:szCs w:val="24"/>
        </w:rPr>
        <w:t>.</w:t>
      </w:r>
      <w:r w:rsidR="00D9205E" w:rsidRPr="00272C37">
        <w:rPr>
          <w:rFonts w:ascii="Garamond" w:hAnsi="Garamond" w:cs="Times New Roman"/>
          <w:sz w:val="24"/>
          <w:szCs w:val="24"/>
        </w:rPr>
        <w:t xml:space="preserve"> </w:t>
      </w:r>
      <w:r w:rsidR="00704178" w:rsidRPr="00272C37">
        <w:rPr>
          <w:rFonts w:ascii="Garamond" w:hAnsi="Garamond" w:cs="Times New Roman"/>
          <w:sz w:val="24"/>
          <w:szCs w:val="24"/>
        </w:rPr>
        <w:t>O</w:t>
      </w:r>
      <w:r w:rsidR="00D9205E" w:rsidRPr="00272C37">
        <w:rPr>
          <w:rFonts w:ascii="Garamond" w:hAnsi="Garamond" w:cs="Times New Roman"/>
          <w:sz w:val="24"/>
          <w:szCs w:val="24"/>
        </w:rPr>
        <w:t xml:space="preserve">ne </w:t>
      </w:r>
      <w:r w:rsidR="00704178" w:rsidRPr="00272C37">
        <w:rPr>
          <w:rFonts w:ascii="Garamond" w:hAnsi="Garamond" w:cs="Times New Roman"/>
          <w:sz w:val="24"/>
          <w:szCs w:val="24"/>
        </w:rPr>
        <w:t>that</w:t>
      </w:r>
      <w:r w:rsidR="00D9205E" w:rsidRPr="00272C37">
        <w:rPr>
          <w:rFonts w:ascii="Garamond" w:hAnsi="Garamond" w:cs="Times New Roman"/>
          <w:sz w:val="24"/>
          <w:szCs w:val="24"/>
        </w:rPr>
        <w:t xml:space="preserve"> includes the observations with the missing energy labels and one that excludes the observations with missing energy labels. </w:t>
      </w:r>
      <w:r w:rsidR="000178EE" w:rsidRPr="00272C37">
        <w:rPr>
          <w:rFonts w:ascii="Garamond" w:hAnsi="Garamond" w:cs="Times New Roman"/>
          <w:sz w:val="24"/>
          <w:szCs w:val="24"/>
        </w:rPr>
        <w:t>The</w:t>
      </w:r>
      <w:r w:rsidRPr="00272C37">
        <w:rPr>
          <w:rFonts w:ascii="Garamond" w:hAnsi="Garamond" w:cs="Times New Roman"/>
          <w:sz w:val="24"/>
          <w:szCs w:val="24"/>
        </w:rPr>
        <w:t xml:space="preserve"> valuation models</w:t>
      </w:r>
      <w:r w:rsidR="000178EE" w:rsidRPr="00272C37">
        <w:rPr>
          <w:rFonts w:ascii="Garamond" w:hAnsi="Garamond" w:cs="Times New Roman"/>
          <w:sz w:val="24"/>
          <w:szCs w:val="24"/>
        </w:rPr>
        <w:t xml:space="preserve"> are</w:t>
      </w:r>
      <w:r w:rsidRPr="00272C37">
        <w:rPr>
          <w:rFonts w:ascii="Garamond" w:hAnsi="Garamond" w:cs="Times New Roman"/>
          <w:sz w:val="24"/>
          <w:szCs w:val="24"/>
        </w:rPr>
        <w:t xml:space="preserve"> described in section 3c and the construction of the demonstrative maps </w:t>
      </w:r>
      <w:r w:rsidR="008D0FFE" w:rsidRPr="00272C37">
        <w:rPr>
          <w:rFonts w:ascii="Garamond" w:hAnsi="Garamond" w:cs="Times New Roman"/>
          <w:sz w:val="24"/>
          <w:szCs w:val="24"/>
        </w:rPr>
        <w:t>t</w:t>
      </w:r>
      <w:r w:rsidRPr="00272C37">
        <w:rPr>
          <w:rFonts w:ascii="Garamond" w:hAnsi="Garamond" w:cs="Times New Roman"/>
          <w:sz w:val="24"/>
          <w:szCs w:val="24"/>
        </w:rPr>
        <w:t xml:space="preserve">o visualize the results </w:t>
      </w:r>
      <w:r w:rsidR="00B64F93" w:rsidRPr="00272C37">
        <w:rPr>
          <w:rFonts w:ascii="Garamond" w:hAnsi="Garamond" w:cs="Times New Roman"/>
          <w:sz w:val="24"/>
          <w:szCs w:val="24"/>
        </w:rPr>
        <w:t xml:space="preserve">is </w:t>
      </w:r>
      <w:r w:rsidR="008D0FFE" w:rsidRPr="00272C37">
        <w:rPr>
          <w:rFonts w:ascii="Garamond" w:hAnsi="Garamond" w:cs="Times New Roman"/>
          <w:sz w:val="24"/>
          <w:szCs w:val="24"/>
        </w:rPr>
        <w:t xml:space="preserve">described </w:t>
      </w:r>
      <w:r w:rsidRPr="00272C37">
        <w:rPr>
          <w:rFonts w:ascii="Garamond" w:hAnsi="Garamond" w:cs="Times New Roman"/>
          <w:sz w:val="24"/>
          <w:szCs w:val="24"/>
        </w:rPr>
        <w:t xml:space="preserve">in section 3d. </w:t>
      </w:r>
    </w:p>
    <w:p w14:paraId="7FE9C964" w14:textId="0DB6D27F" w:rsidR="00E16D72" w:rsidRPr="00273870" w:rsidRDefault="00270EE0" w:rsidP="00564311">
      <w:pPr>
        <w:pStyle w:val="Heading2"/>
        <w:spacing w:after="240" w:line="360" w:lineRule="auto"/>
        <w:rPr>
          <w:rFonts w:ascii="Garamond" w:hAnsi="Garamond" w:cs="Times New Roman"/>
          <w:b/>
          <w:bCs/>
          <w:color w:val="auto"/>
        </w:rPr>
      </w:pPr>
      <w:bookmarkStart w:id="9" w:name="_Toc138665562"/>
      <w:r w:rsidRPr="00273870">
        <w:rPr>
          <w:rFonts w:ascii="Garamond" w:hAnsi="Garamond" w:cs="Times New Roman"/>
          <w:b/>
          <w:bCs/>
          <w:color w:val="auto"/>
        </w:rPr>
        <w:lastRenderedPageBreak/>
        <w:t>Section 3</w:t>
      </w:r>
      <w:r w:rsidR="000623DA" w:rsidRPr="00273870">
        <w:rPr>
          <w:rFonts w:ascii="Garamond" w:hAnsi="Garamond" w:cs="Times New Roman"/>
          <w:b/>
          <w:bCs/>
          <w:color w:val="auto"/>
        </w:rPr>
        <w:t>.1</w:t>
      </w:r>
      <w:r w:rsidRPr="00273870">
        <w:rPr>
          <w:rFonts w:ascii="Garamond" w:hAnsi="Garamond" w:cs="Times New Roman"/>
          <w:b/>
          <w:bCs/>
          <w:color w:val="auto"/>
        </w:rPr>
        <w:t xml:space="preserve">: </w:t>
      </w:r>
      <w:r w:rsidR="00C5276C" w:rsidRPr="00273870">
        <w:rPr>
          <w:rFonts w:ascii="Garamond" w:hAnsi="Garamond" w:cs="Times New Roman"/>
          <w:b/>
          <w:bCs/>
          <w:color w:val="auto"/>
        </w:rPr>
        <w:t xml:space="preserve">Housing-specific </w:t>
      </w:r>
      <w:r w:rsidR="007D385D" w:rsidRPr="00273870">
        <w:rPr>
          <w:rFonts w:ascii="Garamond" w:hAnsi="Garamond" w:cs="Times New Roman"/>
          <w:b/>
          <w:bCs/>
          <w:color w:val="auto"/>
        </w:rPr>
        <w:t>D</w:t>
      </w:r>
      <w:r w:rsidR="00C5276C" w:rsidRPr="00273870">
        <w:rPr>
          <w:rFonts w:ascii="Garamond" w:hAnsi="Garamond" w:cs="Times New Roman"/>
          <w:b/>
          <w:bCs/>
          <w:color w:val="auto"/>
        </w:rPr>
        <w:t>at</w:t>
      </w:r>
      <w:r w:rsidR="00E16D72" w:rsidRPr="00273870">
        <w:rPr>
          <w:rFonts w:ascii="Garamond" w:hAnsi="Garamond" w:cs="Times New Roman"/>
          <w:b/>
          <w:bCs/>
          <w:color w:val="auto"/>
        </w:rPr>
        <w:t>a</w:t>
      </w:r>
      <w:bookmarkEnd w:id="9"/>
      <w:r w:rsidR="00CE7F87" w:rsidRPr="00273870">
        <w:rPr>
          <w:rFonts w:ascii="Garamond" w:hAnsi="Garamond" w:cs="Times New Roman"/>
          <w:b/>
          <w:bCs/>
          <w:color w:val="auto"/>
        </w:rPr>
        <w:t xml:space="preserve"> </w:t>
      </w:r>
    </w:p>
    <w:p w14:paraId="175E16EB" w14:textId="2EB09964" w:rsidR="00244BFE" w:rsidRPr="00272C37" w:rsidRDefault="009E791F" w:rsidP="00564311">
      <w:pPr>
        <w:spacing w:line="360" w:lineRule="auto"/>
        <w:jc w:val="both"/>
        <w:rPr>
          <w:rFonts w:ascii="Garamond" w:hAnsi="Garamond" w:cs="Times New Roman"/>
          <w:sz w:val="24"/>
          <w:szCs w:val="24"/>
        </w:rPr>
      </w:pPr>
      <w:r w:rsidRPr="00272C37">
        <w:rPr>
          <w:rFonts w:ascii="Garamond" w:hAnsi="Garamond" w:cs="Times New Roman"/>
          <w:sz w:val="24"/>
          <w:szCs w:val="24"/>
        </w:rPr>
        <w:t xml:space="preserve">The housing prices are collected from </w:t>
      </w:r>
      <w:r w:rsidR="0055445C" w:rsidRPr="00272C37">
        <w:rPr>
          <w:rFonts w:ascii="Garamond" w:hAnsi="Garamond" w:cs="Times New Roman"/>
          <w:sz w:val="24"/>
          <w:szCs w:val="24"/>
        </w:rPr>
        <w:t>Idealista</w:t>
      </w:r>
      <w:r w:rsidR="002730F0" w:rsidRPr="00272C37">
        <w:rPr>
          <w:rFonts w:ascii="Garamond" w:hAnsi="Garamond" w:cs="Times New Roman"/>
          <w:sz w:val="24"/>
          <w:szCs w:val="24"/>
        </w:rPr>
        <w:t xml:space="preserve"> </w:t>
      </w:r>
      <w:sdt>
        <w:sdtPr>
          <w:rPr>
            <w:rFonts w:ascii="Garamond" w:hAnsi="Garamond" w:cs="Times New Roman"/>
            <w:color w:val="000000"/>
            <w:sz w:val="24"/>
            <w:szCs w:val="24"/>
          </w:rPr>
          <w:tag w:val="MENDELEY_CITATION_v3_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"/>
          <w:id w:val="1077170648"/>
          <w:placeholder>
            <w:docPart w:val="DefaultPlaceholder_-1854013440"/>
          </w:placeholder>
        </w:sdtPr>
        <w:sdtEndPr/>
        <w:sdtContent>
          <w:r w:rsidR="00BB07C8" w:rsidRPr="00BB07C8">
            <w:rPr>
              <w:rFonts w:ascii="Garamond" w:hAnsi="Garamond" w:cs="Times New Roman"/>
              <w:color w:val="000000"/>
              <w:sz w:val="24"/>
              <w:szCs w:val="24"/>
            </w:rPr>
            <w:t>(2023a)</w:t>
          </w:r>
        </w:sdtContent>
      </w:sdt>
      <w:r w:rsidR="00DB1C95" w:rsidRPr="00272C37">
        <w:rPr>
          <w:rFonts w:ascii="Garamond" w:hAnsi="Garamond" w:cs="Times New Roman"/>
          <w:sz w:val="24"/>
          <w:szCs w:val="24"/>
        </w:rPr>
        <w:t xml:space="preserve"> by </w:t>
      </w:r>
      <w:r w:rsidR="00B90D5D" w:rsidRPr="00272C37">
        <w:rPr>
          <w:rFonts w:ascii="Garamond" w:hAnsi="Garamond" w:cs="Times New Roman"/>
          <w:sz w:val="24"/>
          <w:szCs w:val="24"/>
        </w:rPr>
        <w:t xml:space="preserve">the use of </w:t>
      </w:r>
      <w:r w:rsidR="002730F0" w:rsidRPr="00272C37">
        <w:rPr>
          <w:rFonts w:ascii="Garamond" w:hAnsi="Garamond" w:cs="Times New Roman"/>
          <w:sz w:val="24"/>
          <w:szCs w:val="24"/>
        </w:rPr>
        <w:t>web scraping. Idealista is</w:t>
      </w:r>
      <w:r w:rsidR="003D4DCD" w:rsidRPr="00272C37">
        <w:rPr>
          <w:rFonts w:ascii="Garamond" w:hAnsi="Garamond" w:cs="Times New Roman"/>
          <w:sz w:val="24"/>
          <w:szCs w:val="24"/>
        </w:rPr>
        <w:t xml:space="preserve"> the</w:t>
      </w:r>
      <w:r w:rsidR="00B070DC" w:rsidRPr="00272C37">
        <w:rPr>
          <w:rFonts w:ascii="Garamond" w:hAnsi="Garamond" w:cs="Times New Roman"/>
          <w:sz w:val="24"/>
          <w:szCs w:val="24"/>
        </w:rPr>
        <w:t xml:space="preserve"> most popular and</w:t>
      </w:r>
      <w:r w:rsidR="003D4DCD" w:rsidRPr="00272C37">
        <w:rPr>
          <w:rFonts w:ascii="Garamond" w:hAnsi="Garamond" w:cs="Times New Roman"/>
          <w:sz w:val="24"/>
          <w:szCs w:val="24"/>
        </w:rPr>
        <w:t xml:space="preserve"> biggest housing platform</w:t>
      </w:r>
      <w:r w:rsidR="0055445C" w:rsidRPr="00272C37">
        <w:rPr>
          <w:rFonts w:ascii="Garamond" w:hAnsi="Garamond" w:cs="Times New Roman"/>
          <w:sz w:val="24"/>
          <w:szCs w:val="24"/>
        </w:rPr>
        <w:t xml:space="preserve"> </w:t>
      </w:r>
      <w:r w:rsidR="00B070DC" w:rsidRPr="00272C37">
        <w:rPr>
          <w:rFonts w:ascii="Garamond" w:hAnsi="Garamond" w:cs="Times New Roman"/>
          <w:sz w:val="24"/>
          <w:szCs w:val="24"/>
        </w:rPr>
        <w:t>in</w:t>
      </w:r>
      <w:r w:rsidR="0055445C" w:rsidRPr="00272C37">
        <w:rPr>
          <w:rFonts w:ascii="Garamond" w:hAnsi="Garamond" w:cs="Times New Roman"/>
          <w:sz w:val="24"/>
          <w:szCs w:val="24"/>
        </w:rPr>
        <w:t xml:space="preserve"> Spain</w:t>
      </w:r>
      <w:r w:rsidR="00B070DC" w:rsidRPr="00272C37">
        <w:rPr>
          <w:rFonts w:ascii="Garamond" w:hAnsi="Garamond" w:cs="Times New Roman"/>
          <w:sz w:val="24"/>
          <w:szCs w:val="24"/>
        </w:rPr>
        <w:t xml:space="preserve">. For </w:t>
      </w:r>
      <w:r w:rsidR="003D4DCD" w:rsidRPr="00272C37">
        <w:rPr>
          <w:rFonts w:ascii="Garamond" w:hAnsi="Garamond" w:cs="Times New Roman"/>
          <w:sz w:val="24"/>
          <w:szCs w:val="24"/>
        </w:rPr>
        <w:t>Barcelona</w:t>
      </w:r>
      <w:r w:rsidR="00B070DC" w:rsidRPr="00272C37">
        <w:rPr>
          <w:rFonts w:ascii="Garamond" w:hAnsi="Garamond" w:cs="Times New Roman"/>
          <w:sz w:val="24"/>
          <w:szCs w:val="24"/>
        </w:rPr>
        <w:t>,</w:t>
      </w:r>
      <w:r w:rsidR="002730F0" w:rsidRPr="00272C37">
        <w:rPr>
          <w:rFonts w:ascii="Garamond" w:hAnsi="Garamond" w:cs="Times New Roman"/>
          <w:sz w:val="24"/>
          <w:szCs w:val="24"/>
        </w:rPr>
        <w:t xml:space="preserve"> </w:t>
      </w:r>
      <w:r w:rsidR="00B070DC" w:rsidRPr="00272C37">
        <w:rPr>
          <w:rFonts w:ascii="Garamond" w:hAnsi="Garamond" w:cs="Times New Roman"/>
          <w:sz w:val="24"/>
          <w:szCs w:val="24"/>
        </w:rPr>
        <w:t>it has listed more than</w:t>
      </w:r>
      <w:r w:rsidR="001F051C" w:rsidRPr="00272C37">
        <w:rPr>
          <w:rFonts w:ascii="Garamond" w:hAnsi="Garamond" w:cs="Times New Roman"/>
          <w:sz w:val="24"/>
          <w:szCs w:val="24"/>
        </w:rPr>
        <w:t xml:space="preserve"> 16.000 </w:t>
      </w:r>
      <w:r w:rsidR="00865264" w:rsidRPr="00272C37">
        <w:rPr>
          <w:rFonts w:ascii="Garamond" w:hAnsi="Garamond" w:cs="Times New Roman"/>
          <w:sz w:val="24"/>
          <w:szCs w:val="24"/>
        </w:rPr>
        <w:t>residential properties</w:t>
      </w:r>
      <w:r w:rsidR="00B070DC" w:rsidRPr="00272C37">
        <w:rPr>
          <w:rFonts w:ascii="Garamond" w:hAnsi="Garamond" w:cs="Times New Roman"/>
          <w:sz w:val="24"/>
          <w:szCs w:val="24"/>
        </w:rPr>
        <w:t xml:space="preserve"> </w:t>
      </w:r>
      <w:r w:rsidR="001F051C" w:rsidRPr="00272C37">
        <w:rPr>
          <w:rFonts w:ascii="Garamond" w:hAnsi="Garamond" w:cs="Times New Roman"/>
          <w:sz w:val="24"/>
          <w:szCs w:val="24"/>
        </w:rPr>
        <w:t>for sale</w:t>
      </w:r>
      <w:r w:rsidR="002730F0" w:rsidRPr="00272C37">
        <w:rPr>
          <w:rFonts w:ascii="Garamond" w:hAnsi="Garamond" w:cs="Times New Roman"/>
          <w:sz w:val="24"/>
          <w:szCs w:val="24"/>
        </w:rPr>
        <w:t>.</w:t>
      </w:r>
      <w:r w:rsidR="00AF0586" w:rsidRPr="00272C37">
        <w:rPr>
          <w:rFonts w:ascii="Garamond" w:hAnsi="Garamond" w:cs="Times New Roman"/>
          <w:sz w:val="24"/>
          <w:szCs w:val="24"/>
        </w:rPr>
        <w:t xml:space="preserve"> The dataset</w:t>
      </w:r>
      <w:r w:rsidR="00244BFE" w:rsidRPr="00272C37">
        <w:rPr>
          <w:rFonts w:ascii="Garamond" w:hAnsi="Garamond" w:cs="Times New Roman"/>
          <w:sz w:val="24"/>
          <w:szCs w:val="24"/>
        </w:rPr>
        <w:t xml:space="preserve"> used in this research</w:t>
      </w:r>
      <w:r w:rsidR="00AF0586" w:rsidRPr="00272C37">
        <w:rPr>
          <w:rFonts w:ascii="Garamond" w:hAnsi="Garamond" w:cs="Times New Roman"/>
          <w:sz w:val="24"/>
          <w:szCs w:val="24"/>
        </w:rPr>
        <w:t xml:space="preserve"> </w:t>
      </w:r>
      <w:r w:rsidR="00B90D5D" w:rsidRPr="00272C37">
        <w:rPr>
          <w:rFonts w:ascii="Garamond" w:hAnsi="Garamond" w:cs="Times New Roman"/>
          <w:sz w:val="24"/>
          <w:szCs w:val="24"/>
        </w:rPr>
        <w:t>include</w:t>
      </w:r>
      <w:r w:rsidR="00622A88" w:rsidRPr="00272C37">
        <w:rPr>
          <w:rFonts w:ascii="Garamond" w:hAnsi="Garamond" w:cs="Times New Roman"/>
          <w:sz w:val="24"/>
          <w:szCs w:val="24"/>
        </w:rPr>
        <w:t>s</w:t>
      </w:r>
      <w:r w:rsidR="00244BFE" w:rsidRPr="00272C37">
        <w:rPr>
          <w:rFonts w:ascii="Garamond" w:hAnsi="Garamond" w:cs="Times New Roman"/>
          <w:sz w:val="24"/>
          <w:szCs w:val="24"/>
        </w:rPr>
        <w:t xml:space="preserve"> all the housing advertisements in Barcelona </w:t>
      </w:r>
      <w:r w:rsidR="00B90D5D" w:rsidRPr="00272C37">
        <w:rPr>
          <w:rFonts w:ascii="Garamond" w:hAnsi="Garamond" w:cs="Times New Roman"/>
          <w:sz w:val="24"/>
          <w:szCs w:val="24"/>
        </w:rPr>
        <w:t>on</w:t>
      </w:r>
      <w:r w:rsidR="00AF0586" w:rsidRPr="00272C37">
        <w:rPr>
          <w:rFonts w:ascii="Garamond" w:hAnsi="Garamond" w:cs="Times New Roman"/>
          <w:sz w:val="24"/>
          <w:szCs w:val="24"/>
        </w:rPr>
        <w:t xml:space="preserve"> Idealista</w:t>
      </w:r>
      <w:r w:rsidR="00244BFE" w:rsidRPr="00272C37">
        <w:rPr>
          <w:rFonts w:ascii="Garamond" w:hAnsi="Garamond" w:cs="Times New Roman"/>
          <w:sz w:val="24"/>
          <w:szCs w:val="24"/>
        </w:rPr>
        <w:t xml:space="preserve"> on </w:t>
      </w:r>
      <w:r w:rsidR="00AF0586" w:rsidRPr="00272C37">
        <w:rPr>
          <w:rFonts w:ascii="Garamond" w:hAnsi="Garamond" w:cs="Times New Roman"/>
          <w:sz w:val="24"/>
          <w:szCs w:val="24"/>
        </w:rPr>
        <w:t>17 April 2023.</w:t>
      </w:r>
      <w:r w:rsidR="002730F0" w:rsidRPr="00272C37">
        <w:rPr>
          <w:rFonts w:ascii="Garamond" w:hAnsi="Garamond" w:cs="Times New Roman"/>
          <w:sz w:val="24"/>
          <w:szCs w:val="24"/>
        </w:rPr>
        <w:t xml:space="preserve"> </w:t>
      </w:r>
      <w:r w:rsidR="000178EE" w:rsidRPr="00272C37">
        <w:rPr>
          <w:rFonts w:ascii="Garamond" w:hAnsi="Garamond" w:cs="Times New Roman"/>
          <w:sz w:val="24"/>
          <w:szCs w:val="24"/>
        </w:rPr>
        <w:t>The</w:t>
      </w:r>
      <w:r w:rsidR="009C059A" w:rsidRPr="00272C37">
        <w:rPr>
          <w:rFonts w:ascii="Garamond" w:hAnsi="Garamond" w:cs="Times New Roman"/>
          <w:sz w:val="24"/>
          <w:szCs w:val="24"/>
        </w:rPr>
        <w:t xml:space="preserve"> </w:t>
      </w:r>
      <w:r w:rsidR="00704178" w:rsidRPr="00272C37">
        <w:rPr>
          <w:rFonts w:ascii="Garamond" w:hAnsi="Garamond" w:cs="Times New Roman"/>
          <w:sz w:val="24"/>
          <w:szCs w:val="24"/>
        </w:rPr>
        <w:t>housing-advertisements</w:t>
      </w:r>
      <w:r w:rsidR="002730F0" w:rsidRPr="00272C37">
        <w:rPr>
          <w:rFonts w:ascii="Garamond" w:hAnsi="Garamond" w:cs="Times New Roman"/>
          <w:sz w:val="24"/>
          <w:szCs w:val="24"/>
        </w:rPr>
        <w:t xml:space="preserve"> on Idealista</w:t>
      </w:r>
      <w:r w:rsidR="009C059A" w:rsidRPr="00272C37">
        <w:rPr>
          <w:rFonts w:ascii="Garamond" w:hAnsi="Garamond" w:cs="Times New Roman"/>
          <w:sz w:val="24"/>
          <w:szCs w:val="24"/>
        </w:rPr>
        <w:t xml:space="preserve"> only </w:t>
      </w:r>
      <w:r w:rsidR="002730F0" w:rsidRPr="00272C37">
        <w:rPr>
          <w:rFonts w:ascii="Garamond" w:hAnsi="Garamond" w:cs="Times New Roman"/>
          <w:sz w:val="24"/>
          <w:szCs w:val="24"/>
        </w:rPr>
        <w:t>show t</w:t>
      </w:r>
      <w:r w:rsidR="009C059A" w:rsidRPr="00272C37">
        <w:rPr>
          <w:rFonts w:ascii="Garamond" w:hAnsi="Garamond" w:cs="Times New Roman"/>
          <w:sz w:val="24"/>
          <w:szCs w:val="24"/>
        </w:rPr>
        <w:t>he asking price</w:t>
      </w:r>
      <w:r w:rsidR="002730F0" w:rsidRPr="00272C37">
        <w:rPr>
          <w:rFonts w:ascii="Garamond" w:hAnsi="Garamond" w:cs="Times New Roman"/>
          <w:sz w:val="24"/>
          <w:szCs w:val="24"/>
        </w:rPr>
        <w:t xml:space="preserve"> and thereby represent only the supply side</w:t>
      </w:r>
      <w:r w:rsidR="000178EE" w:rsidRPr="00272C37">
        <w:rPr>
          <w:rFonts w:ascii="Garamond" w:hAnsi="Garamond" w:cs="Times New Roman"/>
          <w:sz w:val="24"/>
          <w:szCs w:val="24"/>
        </w:rPr>
        <w:t xml:space="preserve">. </w:t>
      </w:r>
      <w:r w:rsidR="002730F0" w:rsidRPr="00272C37">
        <w:rPr>
          <w:rFonts w:ascii="Garamond" w:hAnsi="Garamond" w:cs="Times New Roman"/>
          <w:sz w:val="24"/>
          <w:szCs w:val="24"/>
        </w:rPr>
        <w:t xml:space="preserve">McGreal et al. </w:t>
      </w:r>
      <w:sdt>
        <w:sdtPr>
          <w:rPr>
            <w:rFonts w:ascii="Garamond" w:hAnsi="Garamond" w:cs="Times New Roman"/>
            <w:color w:val="000000"/>
            <w:sz w:val="24"/>
            <w:szCs w:val="24"/>
          </w:rPr>
          <w:tag w:val="MENDELEY_CITATION_v3_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"/>
          <w:id w:val="-1497648830"/>
          <w:placeholder>
            <w:docPart w:val="DefaultPlaceholder_-1854013440"/>
          </w:placeholder>
        </w:sdtPr>
        <w:sdtEndPr/>
        <w:sdtContent>
          <w:r w:rsidR="00BB07C8" w:rsidRPr="00BB07C8">
            <w:rPr>
              <w:rFonts w:ascii="Garamond" w:hAnsi="Garamond" w:cs="Times New Roman"/>
              <w:color w:val="000000"/>
              <w:sz w:val="24"/>
              <w:szCs w:val="24"/>
            </w:rPr>
            <w:t>(2010)</w:t>
          </w:r>
        </w:sdtContent>
      </w:sdt>
      <w:r w:rsidR="009C059A" w:rsidRPr="00272C37">
        <w:rPr>
          <w:rFonts w:ascii="Garamond" w:hAnsi="Garamond" w:cs="Times New Roman"/>
          <w:sz w:val="24"/>
          <w:szCs w:val="24"/>
        </w:rPr>
        <w:t xml:space="preserve"> </w:t>
      </w:r>
      <w:r w:rsidR="00E01865" w:rsidRPr="00272C37">
        <w:rPr>
          <w:rFonts w:ascii="Garamond" w:hAnsi="Garamond" w:cs="Times New Roman"/>
          <w:sz w:val="24"/>
          <w:szCs w:val="24"/>
        </w:rPr>
        <w:t>showed that the</w:t>
      </w:r>
      <w:r w:rsidR="00803F84" w:rsidRPr="00272C37">
        <w:rPr>
          <w:rFonts w:ascii="Garamond" w:hAnsi="Garamond" w:cs="Times New Roman"/>
          <w:sz w:val="24"/>
          <w:szCs w:val="24"/>
        </w:rPr>
        <w:t xml:space="preserve"> asking prices tend to be close to transaction price</w:t>
      </w:r>
      <w:r w:rsidR="00B070DC" w:rsidRPr="00272C37">
        <w:rPr>
          <w:rFonts w:ascii="Garamond" w:hAnsi="Garamond" w:cs="Times New Roman"/>
          <w:sz w:val="24"/>
          <w:szCs w:val="24"/>
        </w:rPr>
        <w:t>s</w:t>
      </w:r>
      <w:r w:rsidR="00803F84" w:rsidRPr="00272C37">
        <w:rPr>
          <w:rFonts w:ascii="Garamond" w:hAnsi="Garamond" w:cs="Times New Roman"/>
          <w:sz w:val="24"/>
          <w:szCs w:val="24"/>
        </w:rPr>
        <w:t xml:space="preserve"> in </w:t>
      </w:r>
      <w:r w:rsidR="00B070DC" w:rsidRPr="00272C37">
        <w:rPr>
          <w:rFonts w:ascii="Garamond" w:hAnsi="Garamond" w:cs="Times New Roman"/>
          <w:sz w:val="24"/>
          <w:szCs w:val="24"/>
        </w:rPr>
        <w:t xml:space="preserve">the </w:t>
      </w:r>
      <w:r w:rsidR="00EE74F9" w:rsidRPr="00272C37">
        <w:rPr>
          <w:rFonts w:ascii="Garamond" w:hAnsi="Garamond" w:cs="Times New Roman"/>
          <w:sz w:val="24"/>
          <w:szCs w:val="24"/>
        </w:rPr>
        <w:t>non-rapidly</w:t>
      </w:r>
      <w:r w:rsidR="00803F84" w:rsidRPr="00272C37">
        <w:rPr>
          <w:rFonts w:ascii="Garamond" w:hAnsi="Garamond" w:cs="Times New Roman"/>
          <w:sz w:val="24"/>
          <w:szCs w:val="24"/>
        </w:rPr>
        <w:t xml:space="preserve"> rising </w:t>
      </w:r>
      <w:r w:rsidR="003C0B9C" w:rsidRPr="00272C37">
        <w:rPr>
          <w:rFonts w:ascii="Garamond" w:hAnsi="Garamond" w:cs="Times New Roman"/>
          <w:sz w:val="24"/>
          <w:szCs w:val="24"/>
        </w:rPr>
        <w:t>boom or bust housing</w:t>
      </w:r>
      <w:r w:rsidR="00803F84" w:rsidRPr="00272C37">
        <w:rPr>
          <w:rFonts w:ascii="Garamond" w:hAnsi="Garamond" w:cs="Times New Roman"/>
          <w:sz w:val="24"/>
          <w:szCs w:val="24"/>
        </w:rPr>
        <w:t xml:space="preserve"> market</w:t>
      </w:r>
      <w:r w:rsidR="00B64F93" w:rsidRPr="00272C37">
        <w:rPr>
          <w:rFonts w:ascii="Garamond" w:hAnsi="Garamond" w:cs="Times New Roman"/>
          <w:sz w:val="24"/>
          <w:szCs w:val="24"/>
        </w:rPr>
        <w:t>s</w:t>
      </w:r>
      <w:r w:rsidR="00803F84" w:rsidRPr="00272C37">
        <w:rPr>
          <w:rFonts w:ascii="Garamond" w:hAnsi="Garamond" w:cs="Times New Roman"/>
          <w:sz w:val="24"/>
          <w:szCs w:val="24"/>
        </w:rPr>
        <w:t>.</w:t>
      </w:r>
      <w:r w:rsidR="002730F0" w:rsidRPr="00272C37">
        <w:rPr>
          <w:rFonts w:ascii="Garamond" w:hAnsi="Garamond" w:cs="Times New Roman"/>
          <w:sz w:val="24"/>
          <w:szCs w:val="24"/>
        </w:rPr>
        <w:t xml:space="preserve"> Th </w:t>
      </w:r>
      <w:r w:rsidR="00B90D5D" w:rsidRPr="00272C37">
        <w:rPr>
          <w:rFonts w:ascii="Garamond" w:hAnsi="Garamond" w:cs="Times New Roman"/>
          <w:sz w:val="24"/>
          <w:szCs w:val="24"/>
        </w:rPr>
        <w:t xml:space="preserve">residential real estate </w:t>
      </w:r>
      <w:r w:rsidR="002730F0" w:rsidRPr="00272C37">
        <w:rPr>
          <w:rFonts w:ascii="Garamond" w:hAnsi="Garamond" w:cs="Times New Roman"/>
          <w:sz w:val="24"/>
          <w:szCs w:val="24"/>
        </w:rPr>
        <w:t xml:space="preserve">market </w:t>
      </w:r>
      <w:r w:rsidR="00B90D5D" w:rsidRPr="00272C37">
        <w:rPr>
          <w:rFonts w:ascii="Garamond" w:hAnsi="Garamond" w:cs="Times New Roman"/>
          <w:sz w:val="24"/>
          <w:szCs w:val="24"/>
        </w:rPr>
        <w:t xml:space="preserve">for </w:t>
      </w:r>
      <w:r w:rsidR="002730F0" w:rsidRPr="00272C37">
        <w:rPr>
          <w:rFonts w:ascii="Garamond" w:hAnsi="Garamond" w:cs="Times New Roman"/>
          <w:sz w:val="24"/>
          <w:szCs w:val="24"/>
        </w:rPr>
        <w:t>Barcelona</w:t>
      </w:r>
      <w:r w:rsidR="00B90D5D" w:rsidRPr="00272C37">
        <w:rPr>
          <w:rFonts w:ascii="Garamond" w:hAnsi="Garamond" w:cs="Times New Roman"/>
          <w:sz w:val="24"/>
          <w:szCs w:val="24"/>
        </w:rPr>
        <w:t xml:space="preserve"> </w:t>
      </w:r>
      <w:r w:rsidR="000178EE" w:rsidRPr="00272C37">
        <w:rPr>
          <w:rFonts w:ascii="Garamond" w:hAnsi="Garamond" w:cs="Times New Roman"/>
          <w:sz w:val="24"/>
          <w:szCs w:val="24"/>
        </w:rPr>
        <w:t>fulfill</w:t>
      </w:r>
      <w:r w:rsidR="00B64F93" w:rsidRPr="00272C37">
        <w:rPr>
          <w:rFonts w:ascii="Garamond" w:hAnsi="Garamond" w:cs="Times New Roman"/>
          <w:sz w:val="24"/>
          <w:szCs w:val="24"/>
        </w:rPr>
        <w:t>s</w:t>
      </w:r>
      <w:r w:rsidR="000178EE" w:rsidRPr="00272C37">
        <w:rPr>
          <w:rFonts w:ascii="Garamond" w:hAnsi="Garamond" w:cs="Times New Roman"/>
          <w:sz w:val="24"/>
          <w:szCs w:val="24"/>
        </w:rPr>
        <w:t xml:space="preserve"> this requirement by</w:t>
      </w:r>
      <w:r w:rsidR="002730F0" w:rsidRPr="00272C37">
        <w:rPr>
          <w:rFonts w:ascii="Garamond" w:hAnsi="Garamond" w:cs="Times New Roman"/>
          <w:sz w:val="24"/>
          <w:szCs w:val="24"/>
        </w:rPr>
        <w:t xml:space="preserve"> be</w:t>
      </w:r>
      <w:r w:rsidR="000178EE" w:rsidRPr="00272C37">
        <w:rPr>
          <w:rFonts w:ascii="Garamond" w:hAnsi="Garamond" w:cs="Times New Roman"/>
          <w:sz w:val="24"/>
          <w:szCs w:val="24"/>
        </w:rPr>
        <w:t>ing</w:t>
      </w:r>
      <w:r w:rsidR="002730F0" w:rsidRPr="00272C37">
        <w:rPr>
          <w:rFonts w:ascii="Garamond" w:hAnsi="Garamond" w:cs="Times New Roman"/>
          <w:sz w:val="24"/>
          <w:szCs w:val="24"/>
        </w:rPr>
        <w:t xml:space="preserve"> stable over the last year</w:t>
      </w:r>
      <w:r w:rsidR="000178EE" w:rsidRPr="00272C37">
        <w:rPr>
          <w:rFonts w:ascii="Garamond" w:hAnsi="Garamond" w:cs="Times New Roman"/>
          <w:sz w:val="24"/>
          <w:szCs w:val="24"/>
        </w:rPr>
        <w:t>s</w:t>
      </w:r>
      <w:r w:rsidR="002730F0" w:rsidRPr="00272C37">
        <w:rPr>
          <w:rFonts w:ascii="Garamond" w:hAnsi="Garamond" w:cs="Times New Roman"/>
          <w:sz w:val="24"/>
          <w:szCs w:val="24"/>
        </w:rPr>
        <w:t xml:space="preserve"> </w:t>
      </w:r>
      <w:r w:rsidR="00B070DC" w:rsidRPr="00272C37">
        <w:rPr>
          <w:rFonts w:ascii="Garamond" w:hAnsi="Garamond" w:cs="Times New Roman"/>
          <w:sz w:val="24"/>
          <w:szCs w:val="24"/>
        </w:rPr>
        <w:t xml:space="preserve">with </w:t>
      </w:r>
      <w:r w:rsidR="00951A49" w:rsidRPr="00272C37">
        <w:rPr>
          <w:rFonts w:ascii="Garamond" w:hAnsi="Garamond" w:cs="Times New Roman"/>
          <w:sz w:val="24"/>
          <w:szCs w:val="24"/>
        </w:rPr>
        <w:t>a relative</w:t>
      </w:r>
      <w:r w:rsidR="00B070DC" w:rsidRPr="00272C37">
        <w:rPr>
          <w:rFonts w:ascii="Garamond" w:hAnsi="Garamond" w:cs="Times New Roman"/>
          <w:sz w:val="24"/>
          <w:szCs w:val="24"/>
        </w:rPr>
        <w:t>ly</w:t>
      </w:r>
      <w:r w:rsidR="00951A49" w:rsidRPr="00272C37">
        <w:rPr>
          <w:rFonts w:ascii="Garamond" w:hAnsi="Garamond" w:cs="Times New Roman"/>
          <w:sz w:val="24"/>
          <w:szCs w:val="24"/>
        </w:rPr>
        <w:t xml:space="preserve"> consistent</w:t>
      </w:r>
      <w:r w:rsidR="002730F0" w:rsidRPr="00272C37">
        <w:rPr>
          <w:rFonts w:ascii="Garamond" w:hAnsi="Garamond" w:cs="Times New Roman"/>
          <w:sz w:val="24"/>
          <w:szCs w:val="24"/>
        </w:rPr>
        <w:t xml:space="preserve"> increas</w:t>
      </w:r>
      <w:r w:rsidR="00951A49" w:rsidRPr="00272C37">
        <w:rPr>
          <w:rFonts w:ascii="Garamond" w:hAnsi="Garamond" w:cs="Times New Roman"/>
          <w:sz w:val="24"/>
          <w:szCs w:val="24"/>
        </w:rPr>
        <w:t>e in</w:t>
      </w:r>
      <w:r w:rsidR="000178EE" w:rsidRPr="00272C37">
        <w:rPr>
          <w:rFonts w:ascii="Garamond" w:hAnsi="Garamond" w:cs="Times New Roman"/>
          <w:sz w:val="24"/>
          <w:szCs w:val="24"/>
        </w:rPr>
        <w:t xml:space="preserve"> housing</w:t>
      </w:r>
      <w:r w:rsidR="00951A49" w:rsidRPr="00272C37">
        <w:rPr>
          <w:rFonts w:ascii="Garamond" w:hAnsi="Garamond" w:cs="Times New Roman"/>
          <w:sz w:val="24"/>
          <w:szCs w:val="24"/>
        </w:rPr>
        <w:t xml:space="preserve"> </w:t>
      </w:r>
      <w:r w:rsidR="002730F0" w:rsidRPr="00272C37">
        <w:rPr>
          <w:rFonts w:ascii="Garamond" w:hAnsi="Garamond" w:cs="Times New Roman"/>
          <w:sz w:val="24"/>
          <w:szCs w:val="24"/>
        </w:rPr>
        <w:t>prices</w:t>
      </w:r>
      <w:r w:rsidR="00951A49" w:rsidRPr="00272C37">
        <w:rPr>
          <w:rFonts w:ascii="Garamond" w:hAnsi="Garamond" w:cs="Times New Roman"/>
          <w:sz w:val="24"/>
          <w:szCs w:val="24"/>
        </w:rPr>
        <w:t xml:space="preserve"> </w:t>
      </w:r>
      <w:sdt>
        <w:sdtPr>
          <w:rPr>
            <w:rFonts w:ascii="Garamond" w:hAnsi="Garamond" w:cs="Times New Roman"/>
            <w:color w:val="000000"/>
            <w:sz w:val="24"/>
            <w:szCs w:val="24"/>
          </w:rPr>
          <w:tag w:val="MENDELEY_CITATION_v3_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"/>
          <w:id w:val="721721588"/>
          <w:placeholder>
            <w:docPart w:val="DefaultPlaceholder_-1854013440"/>
          </w:placeholder>
        </w:sdtPr>
        <w:sdtEndPr/>
        <w:sdtContent>
          <w:r w:rsidR="00BB07C8" w:rsidRPr="00BB07C8">
            <w:rPr>
              <w:rFonts w:ascii="Garamond" w:hAnsi="Garamond" w:cs="Times New Roman"/>
              <w:color w:val="000000"/>
              <w:sz w:val="24"/>
              <w:szCs w:val="24"/>
            </w:rPr>
            <w:t>(Idealista, 2023b)</w:t>
          </w:r>
        </w:sdtContent>
      </w:sdt>
      <w:r w:rsidR="00951A49" w:rsidRPr="00272C37">
        <w:rPr>
          <w:rFonts w:ascii="Garamond" w:hAnsi="Garamond" w:cs="Times New Roman"/>
          <w:sz w:val="24"/>
          <w:szCs w:val="24"/>
        </w:rPr>
        <w:t>.</w:t>
      </w:r>
      <w:r w:rsidR="008D0FFE" w:rsidRPr="00272C37">
        <w:rPr>
          <w:rFonts w:ascii="Garamond" w:hAnsi="Garamond" w:cs="Times New Roman"/>
          <w:sz w:val="24"/>
          <w:szCs w:val="24"/>
        </w:rPr>
        <w:t xml:space="preserve"> </w:t>
      </w:r>
      <w:r w:rsidR="00951A49" w:rsidRPr="00272C37">
        <w:rPr>
          <w:rFonts w:ascii="Garamond" w:hAnsi="Garamond" w:cs="Times New Roman"/>
          <w:sz w:val="24"/>
          <w:szCs w:val="24"/>
        </w:rPr>
        <w:t>Besides</w:t>
      </w:r>
      <w:r w:rsidR="00704178" w:rsidRPr="00272C37">
        <w:rPr>
          <w:rFonts w:ascii="Garamond" w:hAnsi="Garamond" w:cs="Times New Roman"/>
          <w:sz w:val="24"/>
          <w:szCs w:val="24"/>
        </w:rPr>
        <w:t>,</w:t>
      </w:r>
      <w:r w:rsidR="00951A49" w:rsidRPr="00272C37">
        <w:rPr>
          <w:rFonts w:ascii="Garamond" w:hAnsi="Garamond" w:cs="Times New Roman"/>
          <w:sz w:val="24"/>
          <w:szCs w:val="24"/>
        </w:rPr>
        <w:t xml:space="preserve"> the housing prices also housing</w:t>
      </w:r>
      <w:r w:rsidR="00614D61" w:rsidRPr="00272C37">
        <w:rPr>
          <w:rFonts w:ascii="Garamond" w:hAnsi="Garamond" w:cs="Times New Roman"/>
          <w:sz w:val="24"/>
          <w:szCs w:val="24"/>
        </w:rPr>
        <w:t>-</w:t>
      </w:r>
      <w:r w:rsidR="00951A49" w:rsidRPr="00272C37">
        <w:rPr>
          <w:rFonts w:ascii="Garamond" w:hAnsi="Garamond" w:cs="Times New Roman"/>
          <w:sz w:val="24"/>
          <w:szCs w:val="24"/>
        </w:rPr>
        <w:t>specific characteristics are collected from the housing advertisement on Idealista.</w:t>
      </w:r>
      <w:r w:rsidR="00F02811" w:rsidRPr="00272C37">
        <w:rPr>
          <w:rFonts w:ascii="Garamond" w:hAnsi="Garamond" w:cs="Times New Roman"/>
          <w:sz w:val="24"/>
          <w:szCs w:val="24"/>
        </w:rPr>
        <w:t xml:space="preserve"> </w:t>
      </w:r>
      <w:r w:rsidR="00575A46" w:rsidRPr="00272C37">
        <w:rPr>
          <w:rFonts w:ascii="Garamond" w:hAnsi="Garamond" w:cs="Times New Roman"/>
          <w:sz w:val="24"/>
          <w:szCs w:val="24"/>
        </w:rPr>
        <w:t xml:space="preserve">The housing-specific variables that are </w:t>
      </w:r>
      <w:r w:rsidR="00244BFE" w:rsidRPr="00272C37">
        <w:rPr>
          <w:rFonts w:ascii="Garamond" w:hAnsi="Garamond" w:cs="Times New Roman"/>
          <w:sz w:val="24"/>
          <w:szCs w:val="24"/>
        </w:rPr>
        <w:t xml:space="preserve">created based on the information shown in the </w:t>
      </w:r>
      <w:r w:rsidR="00207545" w:rsidRPr="00272C37">
        <w:rPr>
          <w:rFonts w:ascii="Garamond" w:hAnsi="Garamond" w:cs="Times New Roman"/>
          <w:sz w:val="24"/>
          <w:szCs w:val="24"/>
        </w:rPr>
        <w:t>housing advertisements are included in table 1</w:t>
      </w:r>
      <w:r w:rsidR="00D9205E" w:rsidRPr="00272C37">
        <w:rPr>
          <w:rFonts w:ascii="Garamond" w:hAnsi="Garamond" w:cs="Times New Roman"/>
          <w:sz w:val="24"/>
          <w:szCs w:val="24"/>
        </w:rPr>
        <w:t xml:space="preserve"> below</w:t>
      </w:r>
      <w:r w:rsidR="00207545" w:rsidRPr="00272C37">
        <w:rPr>
          <w:rFonts w:ascii="Garamond" w:hAnsi="Garamond" w:cs="Times New Roman"/>
          <w:sz w:val="24"/>
          <w:szCs w:val="24"/>
        </w:rPr>
        <w:t>.</w:t>
      </w:r>
      <w:r w:rsidR="00244BFE" w:rsidRPr="00272C37">
        <w:rPr>
          <w:rFonts w:ascii="Garamond" w:hAnsi="Garamond" w:cs="Times New Roman"/>
          <w:sz w:val="24"/>
          <w:szCs w:val="24"/>
        </w:rPr>
        <w:t xml:space="preserve"> </w:t>
      </w:r>
    </w:p>
    <w:tbl>
      <w:tblPr>
        <w:tblStyle w:val="TableGrid"/>
        <w:tblW w:w="10530" w:type="dxa"/>
        <w:tblInd w:w="-90" w:type="dxa"/>
        <w:tblLook w:val="04A0" w:firstRow="1" w:lastRow="0" w:firstColumn="1" w:lastColumn="0" w:noHBand="0" w:noVBand="1"/>
      </w:tblPr>
      <w:tblGrid>
        <w:gridCol w:w="2880"/>
        <w:gridCol w:w="7650"/>
      </w:tblGrid>
      <w:tr w:rsidR="00273870" w:rsidRPr="00273870" w14:paraId="1C563B87" w14:textId="77777777" w:rsidTr="000178EE">
        <w:trPr>
          <w:trHeight w:val="110"/>
        </w:trPr>
        <w:tc>
          <w:tcPr>
            <w:tcW w:w="10530" w:type="dxa"/>
            <w:gridSpan w:val="2"/>
            <w:tcBorders>
              <w:top w:val="nil"/>
              <w:left w:val="nil"/>
              <w:bottom w:val="single" w:sz="4" w:space="0" w:color="auto"/>
              <w:right w:val="nil"/>
            </w:tcBorders>
          </w:tcPr>
          <w:p w14:paraId="577AC7F7" w14:textId="77777777" w:rsidR="009456A7" w:rsidRPr="00273870" w:rsidRDefault="009456A7" w:rsidP="004409BD">
            <w:pPr>
              <w:pBdr>
                <w:between w:val="single" w:sz="4" w:space="1" w:color="auto"/>
              </w:pBdr>
              <w:rPr>
                <w:rFonts w:ascii="Garamond" w:hAnsi="Garamond" w:cs="Times New Roman"/>
                <w:sz w:val="21"/>
                <w:szCs w:val="21"/>
              </w:rPr>
            </w:pPr>
            <w:r w:rsidRPr="00273870">
              <w:rPr>
                <w:rFonts w:ascii="Garamond" w:hAnsi="Garamond" w:cs="Times New Roman"/>
                <w:b/>
                <w:bCs/>
                <w:sz w:val="21"/>
                <w:szCs w:val="21"/>
              </w:rPr>
              <w:t>Table 1:</w:t>
            </w:r>
            <w:r w:rsidRPr="00273870">
              <w:rPr>
                <w:rFonts w:ascii="Garamond" w:hAnsi="Garamond" w:cs="Times New Roman"/>
                <w:sz w:val="21"/>
                <w:szCs w:val="21"/>
              </w:rPr>
              <w:t xml:space="preserve"> An Overview of the Housing-Specific Variables</w:t>
            </w:r>
          </w:p>
        </w:tc>
      </w:tr>
      <w:tr w:rsidR="00273870" w:rsidRPr="00273870" w14:paraId="3E4F59C1" w14:textId="77777777" w:rsidTr="000178EE">
        <w:trPr>
          <w:trHeight w:val="103"/>
        </w:trPr>
        <w:tc>
          <w:tcPr>
            <w:tcW w:w="2880" w:type="dxa"/>
            <w:tcBorders>
              <w:left w:val="nil"/>
              <w:bottom w:val="single" w:sz="4" w:space="0" w:color="auto"/>
            </w:tcBorders>
          </w:tcPr>
          <w:p w14:paraId="333679FE" w14:textId="77777777" w:rsidR="009456A7" w:rsidRPr="00273870" w:rsidRDefault="009456A7" w:rsidP="004409BD">
            <w:pPr>
              <w:rPr>
                <w:rFonts w:ascii="Garamond" w:hAnsi="Garamond" w:cs="Times New Roman"/>
                <w:b/>
                <w:bCs/>
                <w:sz w:val="20"/>
                <w:szCs w:val="20"/>
              </w:rPr>
            </w:pPr>
            <w:r w:rsidRPr="00273870">
              <w:rPr>
                <w:rFonts w:ascii="Garamond" w:hAnsi="Garamond" w:cs="Times New Roman"/>
                <w:b/>
                <w:bCs/>
                <w:sz w:val="20"/>
                <w:szCs w:val="20"/>
              </w:rPr>
              <w:t>Variable</w:t>
            </w:r>
          </w:p>
        </w:tc>
        <w:tc>
          <w:tcPr>
            <w:tcW w:w="7650" w:type="dxa"/>
            <w:tcBorders>
              <w:bottom w:val="single" w:sz="4" w:space="0" w:color="auto"/>
              <w:right w:val="nil"/>
            </w:tcBorders>
          </w:tcPr>
          <w:p w14:paraId="4BF2D7D8" w14:textId="77777777" w:rsidR="009456A7" w:rsidRPr="00273870" w:rsidRDefault="009456A7" w:rsidP="004409BD">
            <w:pPr>
              <w:rPr>
                <w:rFonts w:ascii="Garamond" w:hAnsi="Garamond" w:cs="Times New Roman"/>
                <w:b/>
                <w:bCs/>
                <w:sz w:val="20"/>
                <w:szCs w:val="20"/>
              </w:rPr>
            </w:pPr>
            <w:r w:rsidRPr="00273870">
              <w:rPr>
                <w:rFonts w:ascii="Garamond" w:hAnsi="Garamond" w:cs="Times New Roman"/>
                <w:b/>
                <w:bCs/>
                <w:sz w:val="20"/>
                <w:szCs w:val="20"/>
              </w:rPr>
              <w:t xml:space="preserve">Description </w:t>
            </w:r>
          </w:p>
        </w:tc>
      </w:tr>
      <w:tr w:rsidR="00273870" w:rsidRPr="00273870" w14:paraId="008F8596" w14:textId="77777777" w:rsidTr="000178EE">
        <w:trPr>
          <w:trHeight w:val="220"/>
        </w:trPr>
        <w:tc>
          <w:tcPr>
            <w:tcW w:w="2880" w:type="dxa"/>
            <w:tcBorders>
              <w:left w:val="nil"/>
              <w:bottom w:val="nil"/>
            </w:tcBorders>
          </w:tcPr>
          <w:p w14:paraId="05330441" w14:textId="36434086" w:rsidR="009456A7" w:rsidRPr="00273870" w:rsidRDefault="009456A7" w:rsidP="004409BD">
            <w:pPr>
              <w:rPr>
                <w:rFonts w:ascii="Garamond" w:hAnsi="Garamond" w:cs="Times New Roman"/>
                <w:sz w:val="20"/>
                <w:szCs w:val="20"/>
              </w:rPr>
            </w:pPr>
            <w:r w:rsidRPr="00273870">
              <w:rPr>
                <w:rFonts w:ascii="Garamond" w:hAnsi="Garamond" w:cs="Times New Roman"/>
                <w:sz w:val="20"/>
                <w:szCs w:val="20"/>
              </w:rPr>
              <w:t xml:space="preserve">Building Surface </w:t>
            </w:r>
            <m:oMath>
              <m:sSup>
                <m:sSupPr>
                  <m:ctrlPr>
                    <w:rPr>
                      <w:rFonts w:ascii="Cambria Math" w:hAnsi="Cambria Math" w:cs="Times New Roman"/>
                      <w:sz w:val="20"/>
                      <w:szCs w:val="20"/>
                    </w:rPr>
                  </m:ctrlPr>
                </m:sSupPr>
                <m:e>
                  <m:r>
                    <m:rPr>
                      <m:sty m:val="p"/>
                    </m:rPr>
                    <w:rPr>
                      <w:rFonts w:ascii="Cambria Math" w:hAnsi="Cambria Math" w:cs="Times New Roman"/>
                      <w:sz w:val="20"/>
                      <w:szCs w:val="20"/>
                    </w:rPr>
                    <m:t>m</m:t>
                  </m:r>
                </m:e>
                <m:sup>
                  <m:r>
                    <m:rPr>
                      <m:sty m:val="p"/>
                    </m:rPr>
                    <w:rPr>
                      <w:rFonts w:ascii="Cambria Math" w:hAnsi="Cambria Math" w:cs="Times New Roman"/>
                      <w:sz w:val="20"/>
                      <w:szCs w:val="20"/>
                    </w:rPr>
                    <m:t>2</m:t>
                  </m:r>
                </m:sup>
              </m:sSup>
            </m:oMath>
          </w:p>
        </w:tc>
        <w:tc>
          <w:tcPr>
            <w:tcW w:w="7650" w:type="dxa"/>
            <w:tcBorders>
              <w:bottom w:val="nil"/>
              <w:right w:val="nil"/>
            </w:tcBorders>
          </w:tcPr>
          <w:p w14:paraId="1136DB80" w14:textId="14E22202" w:rsidR="009456A7" w:rsidRPr="00273870" w:rsidRDefault="009456A7" w:rsidP="004409BD">
            <w:pPr>
              <w:rPr>
                <w:rFonts w:ascii="Garamond" w:hAnsi="Garamond" w:cs="Times New Roman"/>
                <w:sz w:val="20"/>
                <w:szCs w:val="20"/>
              </w:rPr>
            </w:pPr>
            <w:r w:rsidRPr="00273870">
              <w:rPr>
                <w:rFonts w:ascii="Garamond" w:hAnsi="Garamond" w:cs="Times New Roman"/>
                <w:sz w:val="20"/>
                <w:szCs w:val="20"/>
              </w:rPr>
              <w:t xml:space="preserve">Continuous variable, that represents the building surface in </w:t>
            </w:r>
            <m:oMath>
              <m:sSup>
                <m:sSupPr>
                  <m:ctrlPr>
                    <w:rPr>
                      <w:rFonts w:ascii="Cambria Math" w:hAnsi="Cambria Math" w:cs="Times New Roman"/>
                      <w:sz w:val="20"/>
                      <w:szCs w:val="20"/>
                    </w:rPr>
                  </m:ctrlPr>
                </m:sSupPr>
                <m:e>
                  <m:r>
                    <m:rPr>
                      <m:sty m:val="p"/>
                    </m:rPr>
                    <w:rPr>
                      <w:rFonts w:ascii="Cambria Math" w:hAnsi="Cambria Math" w:cs="Times New Roman"/>
                      <w:sz w:val="20"/>
                      <w:szCs w:val="20"/>
                    </w:rPr>
                    <m:t>m</m:t>
                  </m:r>
                </m:e>
                <m:sup>
                  <m:r>
                    <m:rPr>
                      <m:sty m:val="p"/>
                    </m:rPr>
                    <w:rPr>
                      <w:rFonts w:ascii="Cambria Math" w:hAnsi="Cambria Math" w:cs="Times New Roman"/>
                      <w:sz w:val="20"/>
                      <w:szCs w:val="20"/>
                    </w:rPr>
                    <m:t>2</m:t>
                  </m:r>
                </m:sup>
              </m:sSup>
            </m:oMath>
            <w:r w:rsidRPr="00273870">
              <w:rPr>
                <w:rFonts w:ascii="Garamond" w:eastAsiaTheme="minorEastAsia" w:hAnsi="Garamond" w:cs="Times New Roman"/>
                <w:sz w:val="20"/>
                <w:szCs w:val="20"/>
              </w:rPr>
              <w:t xml:space="preserve"> of the property</w:t>
            </w:r>
          </w:p>
        </w:tc>
      </w:tr>
      <w:tr w:rsidR="00273870" w:rsidRPr="00273870" w14:paraId="4A45F3BF" w14:textId="77777777" w:rsidTr="000178EE">
        <w:trPr>
          <w:trHeight w:val="220"/>
        </w:trPr>
        <w:tc>
          <w:tcPr>
            <w:tcW w:w="2880" w:type="dxa"/>
            <w:tcBorders>
              <w:top w:val="nil"/>
              <w:left w:val="nil"/>
              <w:bottom w:val="nil"/>
            </w:tcBorders>
          </w:tcPr>
          <w:p w14:paraId="1D0474EE" w14:textId="77777777" w:rsidR="009456A7" w:rsidRPr="00273870" w:rsidRDefault="009456A7" w:rsidP="004409BD">
            <w:pPr>
              <w:rPr>
                <w:rFonts w:ascii="Garamond" w:hAnsi="Garamond" w:cs="Times New Roman"/>
                <w:sz w:val="20"/>
                <w:szCs w:val="20"/>
              </w:rPr>
            </w:pPr>
            <w:r w:rsidRPr="00273870">
              <w:rPr>
                <w:rFonts w:ascii="Garamond" w:hAnsi="Garamond" w:cs="Times New Roman"/>
                <w:sz w:val="20"/>
                <w:szCs w:val="20"/>
              </w:rPr>
              <w:t>Building age</w:t>
            </w:r>
          </w:p>
        </w:tc>
        <w:tc>
          <w:tcPr>
            <w:tcW w:w="7650" w:type="dxa"/>
            <w:tcBorders>
              <w:top w:val="nil"/>
              <w:bottom w:val="nil"/>
              <w:right w:val="nil"/>
            </w:tcBorders>
          </w:tcPr>
          <w:p w14:paraId="4F069319" w14:textId="77777777" w:rsidR="009456A7" w:rsidRPr="00273870" w:rsidRDefault="009456A7" w:rsidP="004409BD">
            <w:pPr>
              <w:rPr>
                <w:rFonts w:ascii="Garamond" w:hAnsi="Garamond" w:cs="Times New Roman"/>
                <w:sz w:val="20"/>
                <w:szCs w:val="20"/>
              </w:rPr>
            </w:pPr>
            <w:r w:rsidRPr="00273870">
              <w:rPr>
                <w:rFonts w:ascii="Garamond" w:hAnsi="Garamond" w:cs="Times New Roman"/>
                <w:sz w:val="20"/>
                <w:szCs w:val="20"/>
              </w:rPr>
              <w:t xml:space="preserve">Continuous variable, that represents the age of the </w:t>
            </w:r>
            <w:r w:rsidRPr="00273870">
              <w:rPr>
                <w:rFonts w:ascii="Garamond" w:eastAsiaTheme="minorEastAsia" w:hAnsi="Garamond" w:cs="Times New Roman"/>
                <w:sz w:val="20"/>
                <w:szCs w:val="20"/>
              </w:rPr>
              <w:t>property in years</w:t>
            </w:r>
          </w:p>
        </w:tc>
      </w:tr>
      <w:tr w:rsidR="00273870" w:rsidRPr="00273870" w14:paraId="5831E747" w14:textId="77777777" w:rsidTr="000178EE">
        <w:trPr>
          <w:trHeight w:val="213"/>
        </w:trPr>
        <w:tc>
          <w:tcPr>
            <w:tcW w:w="2880" w:type="dxa"/>
            <w:tcBorders>
              <w:top w:val="nil"/>
              <w:left w:val="nil"/>
              <w:bottom w:val="nil"/>
            </w:tcBorders>
          </w:tcPr>
          <w:p w14:paraId="78A4B775" w14:textId="77777777" w:rsidR="009456A7" w:rsidRPr="00273870" w:rsidRDefault="009456A7" w:rsidP="004409BD">
            <w:pPr>
              <w:rPr>
                <w:rFonts w:ascii="Garamond" w:hAnsi="Garamond" w:cs="Times New Roman"/>
                <w:sz w:val="20"/>
                <w:szCs w:val="20"/>
              </w:rPr>
            </w:pPr>
            <w:r w:rsidRPr="00273870">
              <w:rPr>
                <w:rFonts w:ascii="Garamond" w:hAnsi="Garamond" w:cs="Times New Roman"/>
                <w:sz w:val="20"/>
                <w:szCs w:val="20"/>
              </w:rPr>
              <w:t>House</w:t>
            </w:r>
          </w:p>
        </w:tc>
        <w:tc>
          <w:tcPr>
            <w:tcW w:w="7650" w:type="dxa"/>
            <w:tcBorders>
              <w:top w:val="nil"/>
              <w:bottom w:val="nil"/>
              <w:right w:val="nil"/>
            </w:tcBorders>
          </w:tcPr>
          <w:p w14:paraId="621EF1DF" w14:textId="77777777" w:rsidR="009456A7" w:rsidRPr="00273870" w:rsidRDefault="009456A7" w:rsidP="004409BD">
            <w:pPr>
              <w:rPr>
                <w:rFonts w:ascii="Garamond" w:hAnsi="Garamond" w:cs="Times New Roman"/>
                <w:sz w:val="20"/>
                <w:szCs w:val="20"/>
              </w:rPr>
            </w:pPr>
            <w:r w:rsidRPr="00273870">
              <w:rPr>
                <w:rFonts w:ascii="Garamond" w:hAnsi="Garamond" w:cs="Times New Roman"/>
                <w:sz w:val="20"/>
                <w:szCs w:val="20"/>
              </w:rPr>
              <w:t>Dummy variable, is equal to 1 if the property is a house, else 0.</w:t>
            </w:r>
          </w:p>
        </w:tc>
      </w:tr>
      <w:tr w:rsidR="00273870" w:rsidRPr="00273870" w14:paraId="59083ED9" w14:textId="77777777" w:rsidTr="000178EE">
        <w:trPr>
          <w:trHeight w:val="213"/>
        </w:trPr>
        <w:tc>
          <w:tcPr>
            <w:tcW w:w="2880" w:type="dxa"/>
            <w:tcBorders>
              <w:top w:val="nil"/>
              <w:left w:val="nil"/>
              <w:bottom w:val="nil"/>
            </w:tcBorders>
          </w:tcPr>
          <w:p w14:paraId="0D8284E2" w14:textId="77777777" w:rsidR="009456A7" w:rsidRPr="00273870" w:rsidRDefault="009456A7" w:rsidP="004409BD">
            <w:pPr>
              <w:rPr>
                <w:rFonts w:ascii="Garamond" w:hAnsi="Garamond" w:cs="Times New Roman"/>
                <w:sz w:val="20"/>
                <w:szCs w:val="20"/>
              </w:rPr>
            </w:pPr>
            <w:r w:rsidRPr="00273870">
              <w:rPr>
                <w:rFonts w:ascii="Garamond" w:hAnsi="Garamond" w:cs="Times New Roman"/>
                <w:sz w:val="20"/>
                <w:szCs w:val="20"/>
              </w:rPr>
              <w:t xml:space="preserve">Mezzanine </w:t>
            </w:r>
          </w:p>
        </w:tc>
        <w:tc>
          <w:tcPr>
            <w:tcW w:w="7650" w:type="dxa"/>
            <w:tcBorders>
              <w:top w:val="nil"/>
              <w:bottom w:val="nil"/>
              <w:right w:val="nil"/>
            </w:tcBorders>
          </w:tcPr>
          <w:p w14:paraId="63308FC4" w14:textId="77777777" w:rsidR="009456A7" w:rsidRPr="00273870" w:rsidRDefault="009456A7" w:rsidP="004409BD">
            <w:pPr>
              <w:rPr>
                <w:rFonts w:ascii="Garamond" w:hAnsi="Garamond" w:cs="Times New Roman"/>
                <w:sz w:val="20"/>
                <w:szCs w:val="20"/>
              </w:rPr>
            </w:pPr>
            <w:r w:rsidRPr="00273870">
              <w:rPr>
                <w:rFonts w:ascii="Garamond" w:hAnsi="Garamond" w:cs="Times New Roman"/>
                <w:sz w:val="20"/>
                <w:szCs w:val="20"/>
              </w:rPr>
              <w:t>Dummy variable, is equal to 1 if the property is located on a mezzanine, else 0.</w:t>
            </w:r>
          </w:p>
        </w:tc>
      </w:tr>
      <w:tr w:rsidR="00273870" w:rsidRPr="00273870" w14:paraId="02A252B7" w14:textId="77777777" w:rsidTr="000178EE">
        <w:trPr>
          <w:trHeight w:val="213"/>
        </w:trPr>
        <w:tc>
          <w:tcPr>
            <w:tcW w:w="2880" w:type="dxa"/>
            <w:tcBorders>
              <w:top w:val="nil"/>
              <w:left w:val="nil"/>
              <w:bottom w:val="nil"/>
            </w:tcBorders>
          </w:tcPr>
          <w:p w14:paraId="2C5FF335" w14:textId="77777777" w:rsidR="009456A7" w:rsidRPr="00273870" w:rsidRDefault="009456A7" w:rsidP="004409BD">
            <w:pPr>
              <w:rPr>
                <w:rFonts w:ascii="Garamond" w:hAnsi="Garamond" w:cs="Times New Roman"/>
                <w:sz w:val="20"/>
                <w:szCs w:val="20"/>
              </w:rPr>
            </w:pPr>
            <w:r w:rsidRPr="00273870">
              <w:rPr>
                <w:rFonts w:ascii="Garamond" w:hAnsi="Garamond" w:cs="Times New Roman"/>
                <w:sz w:val="20"/>
                <w:szCs w:val="20"/>
              </w:rPr>
              <w:t>Ground Floor</w:t>
            </w:r>
          </w:p>
        </w:tc>
        <w:tc>
          <w:tcPr>
            <w:tcW w:w="7650" w:type="dxa"/>
            <w:tcBorders>
              <w:top w:val="nil"/>
              <w:bottom w:val="nil"/>
              <w:right w:val="nil"/>
            </w:tcBorders>
          </w:tcPr>
          <w:p w14:paraId="78021310" w14:textId="77777777" w:rsidR="009456A7" w:rsidRPr="00273870" w:rsidRDefault="009456A7" w:rsidP="004409BD">
            <w:pPr>
              <w:rPr>
                <w:rFonts w:ascii="Garamond" w:hAnsi="Garamond" w:cs="Times New Roman"/>
                <w:sz w:val="20"/>
                <w:szCs w:val="20"/>
              </w:rPr>
            </w:pPr>
            <w:r w:rsidRPr="00273870">
              <w:rPr>
                <w:rFonts w:ascii="Garamond" w:hAnsi="Garamond" w:cs="Times New Roman"/>
                <w:sz w:val="20"/>
                <w:szCs w:val="20"/>
              </w:rPr>
              <w:t>Dummy variable, is equal to 1 if the property is located on the ground floor, else 0.</w:t>
            </w:r>
          </w:p>
        </w:tc>
      </w:tr>
      <w:tr w:rsidR="00273870" w:rsidRPr="00273870" w14:paraId="42BE2CFB" w14:textId="77777777" w:rsidTr="000178EE">
        <w:trPr>
          <w:trHeight w:val="213"/>
        </w:trPr>
        <w:tc>
          <w:tcPr>
            <w:tcW w:w="2880" w:type="dxa"/>
            <w:tcBorders>
              <w:top w:val="nil"/>
              <w:left w:val="nil"/>
              <w:bottom w:val="nil"/>
            </w:tcBorders>
          </w:tcPr>
          <w:p w14:paraId="284BDA5F" w14:textId="77777777" w:rsidR="009456A7" w:rsidRPr="00273870" w:rsidRDefault="009456A7" w:rsidP="004409BD">
            <w:pPr>
              <w:rPr>
                <w:rFonts w:ascii="Garamond" w:hAnsi="Garamond" w:cs="Times New Roman"/>
                <w:sz w:val="20"/>
                <w:szCs w:val="20"/>
              </w:rPr>
            </w:pPr>
            <w:r w:rsidRPr="00273870">
              <w:rPr>
                <w:rFonts w:ascii="Garamond" w:hAnsi="Garamond" w:cs="Times New Roman"/>
                <w:sz w:val="20"/>
                <w:szCs w:val="20"/>
              </w:rPr>
              <w:t>1</w:t>
            </w:r>
            <w:r w:rsidRPr="00273870">
              <w:rPr>
                <w:rFonts w:ascii="Garamond" w:hAnsi="Garamond" w:cs="Times New Roman"/>
                <w:sz w:val="20"/>
                <w:szCs w:val="20"/>
                <w:vertAlign w:val="superscript"/>
              </w:rPr>
              <w:t>st</w:t>
            </w:r>
            <w:r w:rsidRPr="00273870">
              <w:rPr>
                <w:rFonts w:ascii="Garamond" w:hAnsi="Garamond" w:cs="Times New Roman"/>
                <w:sz w:val="20"/>
                <w:szCs w:val="20"/>
              </w:rPr>
              <w:t xml:space="preserve"> Floor</w:t>
            </w:r>
          </w:p>
        </w:tc>
        <w:tc>
          <w:tcPr>
            <w:tcW w:w="7650" w:type="dxa"/>
            <w:tcBorders>
              <w:top w:val="nil"/>
              <w:bottom w:val="nil"/>
              <w:right w:val="nil"/>
            </w:tcBorders>
          </w:tcPr>
          <w:p w14:paraId="01054895" w14:textId="77777777" w:rsidR="009456A7" w:rsidRPr="00273870" w:rsidRDefault="009456A7" w:rsidP="004409BD">
            <w:pPr>
              <w:rPr>
                <w:rFonts w:ascii="Garamond" w:hAnsi="Garamond" w:cs="Times New Roman"/>
                <w:sz w:val="20"/>
                <w:szCs w:val="20"/>
              </w:rPr>
            </w:pPr>
            <w:r w:rsidRPr="00273870">
              <w:rPr>
                <w:rFonts w:ascii="Garamond" w:hAnsi="Garamond" w:cs="Times New Roman"/>
                <w:sz w:val="20"/>
                <w:szCs w:val="20"/>
              </w:rPr>
              <w:t>Dummy variable, is equal to 1 if the property is located on the 1</w:t>
            </w:r>
            <w:r w:rsidRPr="00273870">
              <w:rPr>
                <w:rFonts w:ascii="Garamond" w:hAnsi="Garamond" w:cs="Times New Roman"/>
                <w:sz w:val="20"/>
                <w:szCs w:val="20"/>
                <w:vertAlign w:val="superscript"/>
              </w:rPr>
              <w:t>st</w:t>
            </w:r>
            <w:r w:rsidRPr="00273870">
              <w:rPr>
                <w:rFonts w:ascii="Garamond" w:hAnsi="Garamond" w:cs="Times New Roman"/>
                <w:sz w:val="20"/>
                <w:szCs w:val="20"/>
              </w:rPr>
              <w:t xml:space="preserve"> floor, else 0.</w:t>
            </w:r>
          </w:p>
        </w:tc>
      </w:tr>
      <w:tr w:rsidR="00273870" w:rsidRPr="00273870" w14:paraId="481F16BE" w14:textId="77777777" w:rsidTr="000178EE">
        <w:trPr>
          <w:trHeight w:val="220"/>
        </w:trPr>
        <w:tc>
          <w:tcPr>
            <w:tcW w:w="2880" w:type="dxa"/>
            <w:tcBorders>
              <w:top w:val="nil"/>
              <w:left w:val="nil"/>
              <w:bottom w:val="nil"/>
            </w:tcBorders>
          </w:tcPr>
          <w:p w14:paraId="14D08383" w14:textId="0A4C3185" w:rsidR="009456A7" w:rsidRPr="00273870" w:rsidRDefault="009456A7" w:rsidP="004409BD">
            <w:pPr>
              <w:rPr>
                <w:rFonts w:ascii="Garamond" w:hAnsi="Garamond" w:cs="Times New Roman"/>
                <w:sz w:val="20"/>
                <w:szCs w:val="20"/>
              </w:rPr>
            </w:pPr>
            <w:r w:rsidRPr="00273870">
              <w:rPr>
                <w:rFonts w:ascii="Garamond" w:hAnsi="Garamond" w:cs="Times New Roman"/>
                <w:sz w:val="20"/>
                <w:szCs w:val="20"/>
              </w:rPr>
              <w:t>2</w:t>
            </w:r>
            <w:r w:rsidRPr="00273870">
              <w:rPr>
                <w:rFonts w:ascii="Garamond" w:hAnsi="Garamond" w:cs="Times New Roman"/>
                <w:sz w:val="20"/>
                <w:szCs w:val="20"/>
                <w:vertAlign w:val="superscript"/>
              </w:rPr>
              <w:t>nd</w:t>
            </w:r>
            <w:r w:rsidRPr="00273870">
              <w:rPr>
                <w:rFonts w:ascii="Garamond" w:hAnsi="Garamond" w:cs="Times New Roman"/>
                <w:sz w:val="20"/>
                <w:szCs w:val="20"/>
              </w:rPr>
              <w:t>-</w:t>
            </w:r>
            <m:oMath>
              <m:sSup>
                <m:sSupPr>
                  <m:ctrlPr>
                    <w:rPr>
                      <w:rFonts w:ascii="Cambria Math" w:hAnsi="Cambria Math" w:cs="Times New Roman"/>
                      <w:sz w:val="20"/>
                      <w:szCs w:val="20"/>
                    </w:rPr>
                  </m:ctrlPr>
                </m:sSupPr>
                <m:e>
                  <m:r>
                    <m:rPr>
                      <m:sty m:val="p"/>
                    </m:rPr>
                    <w:rPr>
                      <w:rFonts w:ascii="Cambria Math" w:hAnsi="Cambria Math" w:cs="Times New Roman"/>
                      <w:sz w:val="20"/>
                      <w:szCs w:val="20"/>
                    </w:rPr>
                    <m:t>5</m:t>
                  </m:r>
                </m:e>
                <m:sup>
                  <m:r>
                    <m:rPr>
                      <m:sty m:val="p"/>
                    </m:rPr>
                    <w:rPr>
                      <w:rFonts w:ascii="Cambria Math" w:hAnsi="Cambria Math" w:cs="Times New Roman"/>
                      <w:sz w:val="20"/>
                      <w:szCs w:val="20"/>
                    </w:rPr>
                    <m:t>th</m:t>
                  </m:r>
                </m:sup>
              </m:sSup>
              <m:r>
                <m:rPr>
                  <m:sty m:val="p"/>
                </m:rPr>
                <w:rPr>
                  <w:rFonts w:ascii="Cambria Math" w:hAnsi="Cambria Math" w:cs="Times New Roman"/>
                  <w:sz w:val="20"/>
                  <w:szCs w:val="20"/>
                </w:rPr>
                <m:t>Fl</m:t>
              </m:r>
            </m:oMath>
            <w:r w:rsidRPr="00273870">
              <w:rPr>
                <w:rFonts w:ascii="Garamond" w:hAnsi="Garamond" w:cs="Times New Roman"/>
                <w:sz w:val="20"/>
                <w:szCs w:val="20"/>
              </w:rPr>
              <w:t>oor</w:t>
            </w:r>
          </w:p>
        </w:tc>
        <w:tc>
          <w:tcPr>
            <w:tcW w:w="7650" w:type="dxa"/>
            <w:tcBorders>
              <w:top w:val="nil"/>
              <w:bottom w:val="nil"/>
              <w:right w:val="nil"/>
            </w:tcBorders>
          </w:tcPr>
          <w:p w14:paraId="1E51EDDE" w14:textId="77777777" w:rsidR="009456A7" w:rsidRPr="00273870" w:rsidRDefault="009456A7" w:rsidP="004409BD">
            <w:pPr>
              <w:rPr>
                <w:rFonts w:ascii="Garamond" w:hAnsi="Garamond" w:cs="Times New Roman"/>
                <w:sz w:val="20"/>
                <w:szCs w:val="20"/>
              </w:rPr>
            </w:pPr>
            <w:r w:rsidRPr="00273870">
              <w:rPr>
                <w:rFonts w:ascii="Garamond" w:hAnsi="Garamond" w:cs="Times New Roman"/>
                <w:sz w:val="20"/>
                <w:szCs w:val="20"/>
              </w:rPr>
              <w:t>Dummy variable, is equal to 1 if the property is located on the 2</w:t>
            </w:r>
            <w:r w:rsidRPr="00273870">
              <w:rPr>
                <w:rFonts w:ascii="Garamond" w:hAnsi="Garamond" w:cs="Times New Roman"/>
                <w:sz w:val="20"/>
                <w:szCs w:val="20"/>
                <w:vertAlign w:val="superscript"/>
              </w:rPr>
              <w:t xml:space="preserve">nd </w:t>
            </w:r>
            <w:r w:rsidRPr="00273870">
              <w:rPr>
                <w:rFonts w:ascii="Garamond" w:hAnsi="Garamond" w:cs="Times New Roman"/>
                <w:sz w:val="20"/>
                <w:szCs w:val="20"/>
              </w:rPr>
              <w:t>- 5</w:t>
            </w:r>
            <w:r w:rsidRPr="00273870">
              <w:rPr>
                <w:rFonts w:ascii="Garamond" w:hAnsi="Garamond" w:cs="Times New Roman"/>
                <w:sz w:val="20"/>
                <w:szCs w:val="20"/>
                <w:vertAlign w:val="superscript"/>
              </w:rPr>
              <w:t>th</w:t>
            </w:r>
            <w:r w:rsidRPr="00273870">
              <w:rPr>
                <w:rFonts w:ascii="Garamond" w:hAnsi="Garamond" w:cs="Times New Roman"/>
                <w:sz w:val="20"/>
                <w:szCs w:val="20"/>
              </w:rPr>
              <w:t xml:space="preserve"> floor, else 0.</w:t>
            </w:r>
          </w:p>
        </w:tc>
      </w:tr>
      <w:tr w:rsidR="00273870" w:rsidRPr="00273870" w14:paraId="18E5106F" w14:textId="77777777" w:rsidTr="000178EE">
        <w:trPr>
          <w:trHeight w:val="149"/>
        </w:trPr>
        <w:tc>
          <w:tcPr>
            <w:tcW w:w="2880" w:type="dxa"/>
            <w:tcBorders>
              <w:top w:val="nil"/>
              <w:left w:val="nil"/>
              <w:bottom w:val="nil"/>
            </w:tcBorders>
          </w:tcPr>
          <w:p w14:paraId="6BB86098" w14:textId="77777777" w:rsidR="009456A7" w:rsidRPr="00273870" w:rsidRDefault="009456A7" w:rsidP="004409BD">
            <w:pPr>
              <w:rPr>
                <w:rFonts w:ascii="Garamond" w:hAnsi="Garamond" w:cs="Times New Roman"/>
                <w:sz w:val="20"/>
                <w:szCs w:val="20"/>
              </w:rPr>
            </w:pPr>
            <w:r w:rsidRPr="00273870">
              <w:rPr>
                <w:rFonts w:ascii="Garamond" w:hAnsi="Garamond" w:cs="Times New Roman"/>
                <w:sz w:val="20"/>
                <w:szCs w:val="20"/>
              </w:rPr>
              <w:t>6</w:t>
            </w:r>
            <w:r w:rsidRPr="00273870">
              <w:rPr>
                <w:rFonts w:ascii="Garamond" w:hAnsi="Garamond" w:cs="Times New Roman"/>
                <w:sz w:val="20"/>
                <w:szCs w:val="20"/>
                <w:vertAlign w:val="superscript"/>
              </w:rPr>
              <w:t>th</w:t>
            </w:r>
            <w:r w:rsidRPr="00273870">
              <w:rPr>
                <w:rFonts w:ascii="Garamond" w:hAnsi="Garamond" w:cs="Times New Roman"/>
                <w:sz w:val="20"/>
                <w:szCs w:val="20"/>
              </w:rPr>
              <w:t xml:space="preserve"> Floor or higher</w:t>
            </w:r>
          </w:p>
        </w:tc>
        <w:tc>
          <w:tcPr>
            <w:tcW w:w="7650" w:type="dxa"/>
            <w:tcBorders>
              <w:top w:val="nil"/>
              <w:bottom w:val="nil"/>
              <w:right w:val="nil"/>
            </w:tcBorders>
          </w:tcPr>
          <w:p w14:paraId="1B5EA4CD" w14:textId="77777777" w:rsidR="009456A7" w:rsidRPr="00273870" w:rsidRDefault="009456A7" w:rsidP="004409BD">
            <w:pPr>
              <w:rPr>
                <w:rFonts w:ascii="Garamond" w:hAnsi="Garamond" w:cs="Times New Roman"/>
                <w:sz w:val="20"/>
                <w:szCs w:val="20"/>
              </w:rPr>
            </w:pPr>
            <w:r w:rsidRPr="00273870">
              <w:rPr>
                <w:rFonts w:ascii="Garamond" w:hAnsi="Garamond" w:cs="Times New Roman"/>
                <w:sz w:val="20"/>
                <w:szCs w:val="20"/>
              </w:rPr>
              <w:t>Dummy variable, is equal to 1 if the property is located on the 6</w:t>
            </w:r>
            <w:r w:rsidRPr="00273870">
              <w:rPr>
                <w:rFonts w:ascii="Garamond" w:hAnsi="Garamond" w:cs="Times New Roman"/>
                <w:sz w:val="20"/>
                <w:szCs w:val="20"/>
                <w:vertAlign w:val="superscript"/>
              </w:rPr>
              <w:t>th</w:t>
            </w:r>
            <w:r w:rsidRPr="00273870">
              <w:rPr>
                <w:rFonts w:ascii="Garamond" w:hAnsi="Garamond" w:cs="Times New Roman"/>
                <w:sz w:val="20"/>
                <w:szCs w:val="20"/>
              </w:rPr>
              <w:t xml:space="preserve"> floor or higher, else 0.</w:t>
            </w:r>
          </w:p>
        </w:tc>
      </w:tr>
      <w:tr w:rsidR="00273870" w:rsidRPr="00273870" w14:paraId="6979FFF4" w14:textId="77777777" w:rsidTr="000178EE">
        <w:trPr>
          <w:trHeight w:val="220"/>
        </w:trPr>
        <w:tc>
          <w:tcPr>
            <w:tcW w:w="2880" w:type="dxa"/>
            <w:tcBorders>
              <w:top w:val="nil"/>
              <w:left w:val="nil"/>
              <w:bottom w:val="nil"/>
            </w:tcBorders>
          </w:tcPr>
          <w:p w14:paraId="26B44280" w14:textId="77777777" w:rsidR="009456A7" w:rsidRPr="00273870" w:rsidRDefault="009456A7" w:rsidP="004409BD">
            <w:pPr>
              <w:rPr>
                <w:rFonts w:ascii="Garamond" w:hAnsi="Garamond" w:cs="Times New Roman"/>
                <w:sz w:val="20"/>
                <w:szCs w:val="20"/>
              </w:rPr>
            </w:pPr>
            <w:r w:rsidRPr="00273870">
              <w:rPr>
                <w:rFonts w:ascii="Garamond" w:hAnsi="Garamond" w:cs="Times New Roman"/>
                <w:sz w:val="20"/>
                <w:szCs w:val="20"/>
              </w:rPr>
              <w:t>New Housing Development</w:t>
            </w:r>
          </w:p>
        </w:tc>
        <w:tc>
          <w:tcPr>
            <w:tcW w:w="7650" w:type="dxa"/>
            <w:tcBorders>
              <w:top w:val="nil"/>
              <w:bottom w:val="nil"/>
              <w:right w:val="nil"/>
            </w:tcBorders>
          </w:tcPr>
          <w:p w14:paraId="6C67E99C" w14:textId="77777777" w:rsidR="009456A7" w:rsidRPr="00273870" w:rsidRDefault="009456A7" w:rsidP="004409BD">
            <w:pPr>
              <w:rPr>
                <w:rFonts w:ascii="Garamond" w:hAnsi="Garamond" w:cs="Times New Roman"/>
                <w:sz w:val="20"/>
                <w:szCs w:val="20"/>
              </w:rPr>
            </w:pPr>
            <w:r w:rsidRPr="00273870">
              <w:rPr>
                <w:rFonts w:ascii="Garamond" w:hAnsi="Garamond" w:cs="Times New Roman"/>
                <w:sz w:val="20"/>
                <w:szCs w:val="20"/>
              </w:rPr>
              <w:t>Dummy variable, is equal to 1 if the property is newly constructed, else 0</w:t>
            </w:r>
          </w:p>
        </w:tc>
      </w:tr>
      <w:tr w:rsidR="00273870" w:rsidRPr="00273870" w14:paraId="0D3998F6" w14:textId="77777777" w:rsidTr="000178EE">
        <w:trPr>
          <w:trHeight w:val="68"/>
        </w:trPr>
        <w:tc>
          <w:tcPr>
            <w:tcW w:w="2880" w:type="dxa"/>
            <w:tcBorders>
              <w:top w:val="nil"/>
              <w:left w:val="nil"/>
              <w:bottom w:val="nil"/>
            </w:tcBorders>
          </w:tcPr>
          <w:p w14:paraId="085D1E44" w14:textId="77777777" w:rsidR="009456A7" w:rsidRPr="00273870" w:rsidRDefault="009456A7" w:rsidP="004409BD">
            <w:pPr>
              <w:rPr>
                <w:rFonts w:ascii="Garamond" w:hAnsi="Garamond" w:cs="Times New Roman"/>
                <w:sz w:val="20"/>
                <w:szCs w:val="20"/>
              </w:rPr>
            </w:pPr>
            <w:r w:rsidRPr="00273870">
              <w:rPr>
                <w:rFonts w:ascii="Garamond" w:hAnsi="Garamond" w:cs="Times New Roman"/>
                <w:sz w:val="20"/>
                <w:szCs w:val="20"/>
              </w:rPr>
              <w:t>Good condition</w:t>
            </w:r>
          </w:p>
        </w:tc>
        <w:tc>
          <w:tcPr>
            <w:tcW w:w="7650" w:type="dxa"/>
            <w:tcBorders>
              <w:top w:val="nil"/>
              <w:bottom w:val="nil"/>
              <w:right w:val="nil"/>
            </w:tcBorders>
          </w:tcPr>
          <w:p w14:paraId="775EDC62" w14:textId="77777777" w:rsidR="009456A7" w:rsidRPr="00273870" w:rsidRDefault="009456A7" w:rsidP="004409BD">
            <w:pPr>
              <w:rPr>
                <w:rFonts w:ascii="Garamond" w:hAnsi="Garamond" w:cs="Times New Roman"/>
                <w:sz w:val="20"/>
                <w:szCs w:val="20"/>
              </w:rPr>
            </w:pPr>
            <w:r w:rsidRPr="00273870">
              <w:rPr>
                <w:rFonts w:ascii="Garamond" w:hAnsi="Garamond" w:cs="Times New Roman"/>
                <w:sz w:val="20"/>
                <w:szCs w:val="20"/>
              </w:rPr>
              <w:t>Dummy variable, is equal to 1 if the property is second-hand/ in good condition, else 0.</w:t>
            </w:r>
          </w:p>
        </w:tc>
      </w:tr>
      <w:tr w:rsidR="00273870" w:rsidRPr="00273870" w14:paraId="1DC2B8D0" w14:textId="77777777" w:rsidTr="000178EE">
        <w:trPr>
          <w:trHeight w:val="68"/>
        </w:trPr>
        <w:tc>
          <w:tcPr>
            <w:tcW w:w="2880" w:type="dxa"/>
            <w:tcBorders>
              <w:top w:val="nil"/>
              <w:left w:val="nil"/>
              <w:bottom w:val="nil"/>
            </w:tcBorders>
          </w:tcPr>
          <w:p w14:paraId="75ADC47E" w14:textId="77777777" w:rsidR="009456A7" w:rsidRPr="00273870" w:rsidRDefault="009456A7" w:rsidP="004409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Garamond" w:eastAsia="Times New Roman" w:hAnsi="Garamond" w:cs="Times New Roman"/>
                <w:sz w:val="20"/>
                <w:szCs w:val="20"/>
              </w:rPr>
            </w:pPr>
            <w:r w:rsidRPr="00273870">
              <w:rPr>
                <w:rFonts w:ascii="Garamond" w:eastAsia="Times New Roman" w:hAnsi="Garamond" w:cs="Times New Roman"/>
                <w:sz w:val="20"/>
                <w:szCs w:val="20"/>
              </w:rPr>
              <w:t>Needs renovation</w:t>
            </w:r>
          </w:p>
        </w:tc>
        <w:tc>
          <w:tcPr>
            <w:tcW w:w="7650" w:type="dxa"/>
            <w:tcBorders>
              <w:top w:val="nil"/>
              <w:bottom w:val="nil"/>
              <w:right w:val="nil"/>
            </w:tcBorders>
          </w:tcPr>
          <w:p w14:paraId="26581FA5" w14:textId="77777777" w:rsidR="009456A7" w:rsidRPr="00273870" w:rsidRDefault="009456A7" w:rsidP="004409BD">
            <w:pPr>
              <w:rPr>
                <w:rFonts w:ascii="Garamond" w:hAnsi="Garamond" w:cs="Times New Roman"/>
                <w:sz w:val="20"/>
                <w:szCs w:val="20"/>
              </w:rPr>
            </w:pPr>
            <w:r w:rsidRPr="00273870">
              <w:rPr>
                <w:rFonts w:ascii="Garamond" w:hAnsi="Garamond" w:cs="Times New Roman"/>
                <w:sz w:val="20"/>
                <w:szCs w:val="20"/>
              </w:rPr>
              <w:t>Dummy variable, is equal to 1 if the property is second-hand/ needs renovation, else 0.</w:t>
            </w:r>
          </w:p>
        </w:tc>
      </w:tr>
      <w:tr w:rsidR="00273870" w:rsidRPr="00273870" w14:paraId="62625C66" w14:textId="77777777" w:rsidTr="000178EE">
        <w:trPr>
          <w:trHeight w:val="220"/>
        </w:trPr>
        <w:tc>
          <w:tcPr>
            <w:tcW w:w="2880" w:type="dxa"/>
            <w:tcBorders>
              <w:top w:val="nil"/>
              <w:left w:val="nil"/>
              <w:bottom w:val="nil"/>
            </w:tcBorders>
          </w:tcPr>
          <w:p w14:paraId="5238BC0F" w14:textId="77777777" w:rsidR="009456A7" w:rsidRPr="00273870" w:rsidRDefault="009456A7" w:rsidP="004409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Garamond" w:eastAsia="Times New Roman" w:hAnsi="Garamond" w:cs="Times New Roman"/>
                <w:sz w:val="20"/>
                <w:szCs w:val="20"/>
              </w:rPr>
            </w:pPr>
            <w:r w:rsidRPr="00273870">
              <w:rPr>
                <w:rFonts w:ascii="Garamond" w:eastAsia="Times New Roman" w:hAnsi="Garamond" w:cs="Times New Roman"/>
                <w:sz w:val="20"/>
                <w:szCs w:val="20"/>
              </w:rPr>
              <w:t>Elevator</w:t>
            </w:r>
          </w:p>
        </w:tc>
        <w:tc>
          <w:tcPr>
            <w:tcW w:w="7650" w:type="dxa"/>
            <w:tcBorders>
              <w:top w:val="nil"/>
              <w:bottom w:val="nil"/>
              <w:right w:val="nil"/>
            </w:tcBorders>
          </w:tcPr>
          <w:p w14:paraId="659363A3" w14:textId="77777777" w:rsidR="009456A7" w:rsidRPr="00273870" w:rsidRDefault="009456A7" w:rsidP="004409BD">
            <w:pPr>
              <w:rPr>
                <w:rFonts w:ascii="Garamond" w:hAnsi="Garamond" w:cs="Times New Roman"/>
                <w:sz w:val="20"/>
                <w:szCs w:val="20"/>
              </w:rPr>
            </w:pPr>
            <w:r w:rsidRPr="00273870">
              <w:rPr>
                <w:rFonts w:ascii="Garamond" w:hAnsi="Garamond" w:cs="Times New Roman"/>
                <w:sz w:val="20"/>
                <w:szCs w:val="20"/>
              </w:rPr>
              <w:t>Dummy variable, is equal to 1 if the property has an elevator, else 0.</w:t>
            </w:r>
          </w:p>
        </w:tc>
      </w:tr>
      <w:tr w:rsidR="00273870" w:rsidRPr="00273870" w14:paraId="07D84426" w14:textId="77777777" w:rsidTr="000178EE">
        <w:trPr>
          <w:trHeight w:val="213"/>
        </w:trPr>
        <w:tc>
          <w:tcPr>
            <w:tcW w:w="2880" w:type="dxa"/>
            <w:tcBorders>
              <w:top w:val="nil"/>
              <w:left w:val="nil"/>
              <w:bottom w:val="nil"/>
            </w:tcBorders>
          </w:tcPr>
          <w:p w14:paraId="727F9C61" w14:textId="77777777" w:rsidR="009456A7" w:rsidRPr="00273870" w:rsidRDefault="009456A7" w:rsidP="004409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Garamond" w:eastAsia="Times New Roman" w:hAnsi="Garamond" w:cs="Times New Roman"/>
                <w:sz w:val="20"/>
                <w:szCs w:val="20"/>
              </w:rPr>
            </w:pPr>
            <w:r w:rsidRPr="00273870">
              <w:rPr>
                <w:rFonts w:ascii="Garamond" w:eastAsia="Times New Roman" w:hAnsi="Garamond" w:cs="Times New Roman"/>
                <w:sz w:val="20"/>
                <w:szCs w:val="20"/>
              </w:rPr>
              <w:t>Terrace</w:t>
            </w:r>
          </w:p>
        </w:tc>
        <w:tc>
          <w:tcPr>
            <w:tcW w:w="7650" w:type="dxa"/>
            <w:tcBorders>
              <w:top w:val="nil"/>
              <w:bottom w:val="nil"/>
              <w:right w:val="nil"/>
            </w:tcBorders>
          </w:tcPr>
          <w:p w14:paraId="249F2196" w14:textId="77777777" w:rsidR="009456A7" w:rsidRPr="00273870" w:rsidRDefault="009456A7" w:rsidP="004409BD">
            <w:pPr>
              <w:rPr>
                <w:rFonts w:ascii="Garamond" w:hAnsi="Garamond" w:cs="Times New Roman"/>
                <w:sz w:val="20"/>
                <w:szCs w:val="20"/>
              </w:rPr>
            </w:pPr>
            <w:r w:rsidRPr="00273870">
              <w:rPr>
                <w:rFonts w:ascii="Garamond" w:hAnsi="Garamond" w:cs="Times New Roman"/>
                <w:sz w:val="20"/>
                <w:szCs w:val="20"/>
              </w:rPr>
              <w:t>Dummy variable, is equal to 1 if the property has a terrace, else 0.</w:t>
            </w:r>
          </w:p>
        </w:tc>
      </w:tr>
      <w:tr w:rsidR="00273870" w:rsidRPr="00273870" w14:paraId="3D891693" w14:textId="77777777" w:rsidTr="000178EE">
        <w:trPr>
          <w:trHeight w:val="213"/>
        </w:trPr>
        <w:tc>
          <w:tcPr>
            <w:tcW w:w="2880" w:type="dxa"/>
            <w:tcBorders>
              <w:top w:val="nil"/>
              <w:left w:val="nil"/>
              <w:bottom w:val="nil"/>
            </w:tcBorders>
          </w:tcPr>
          <w:p w14:paraId="0EBB1251" w14:textId="77777777" w:rsidR="009456A7" w:rsidRPr="00273870" w:rsidRDefault="009456A7" w:rsidP="004409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Garamond" w:eastAsia="Times New Roman" w:hAnsi="Garamond" w:cs="Times New Roman"/>
                <w:sz w:val="20"/>
                <w:szCs w:val="20"/>
              </w:rPr>
            </w:pPr>
            <w:r w:rsidRPr="00273870">
              <w:rPr>
                <w:rFonts w:ascii="Garamond" w:eastAsia="Times New Roman" w:hAnsi="Garamond" w:cs="Times New Roman"/>
                <w:sz w:val="20"/>
                <w:szCs w:val="20"/>
              </w:rPr>
              <w:t>Balcony</w:t>
            </w:r>
          </w:p>
        </w:tc>
        <w:tc>
          <w:tcPr>
            <w:tcW w:w="7650" w:type="dxa"/>
            <w:tcBorders>
              <w:top w:val="nil"/>
              <w:bottom w:val="nil"/>
              <w:right w:val="nil"/>
            </w:tcBorders>
          </w:tcPr>
          <w:p w14:paraId="39BA5CDB" w14:textId="77777777" w:rsidR="009456A7" w:rsidRPr="00273870" w:rsidRDefault="009456A7" w:rsidP="004409BD">
            <w:pPr>
              <w:rPr>
                <w:rFonts w:ascii="Garamond" w:hAnsi="Garamond" w:cs="Times New Roman"/>
                <w:sz w:val="20"/>
                <w:szCs w:val="20"/>
              </w:rPr>
            </w:pPr>
            <w:r w:rsidRPr="00273870">
              <w:rPr>
                <w:rFonts w:ascii="Garamond" w:hAnsi="Garamond" w:cs="Times New Roman"/>
                <w:sz w:val="20"/>
                <w:szCs w:val="20"/>
              </w:rPr>
              <w:t>Dummy variable, is equal to 1 if the property has an elevator, else 0.</w:t>
            </w:r>
          </w:p>
        </w:tc>
      </w:tr>
      <w:tr w:rsidR="00273870" w:rsidRPr="00273870" w14:paraId="10ECEE5D" w14:textId="77777777" w:rsidTr="000178EE">
        <w:trPr>
          <w:trHeight w:val="220"/>
        </w:trPr>
        <w:tc>
          <w:tcPr>
            <w:tcW w:w="2880" w:type="dxa"/>
            <w:tcBorders>
              <w:top w:val="nil"/>
              <w:left w:val="nil"/>
              <w:bottom w:val="nil"/>
            </w:tcBorders>
          </w:tcPr>
          <w:p w14:paraId="4F33D726" w14:textId="77777777" w:rsidR="009456A7" w:rsidRPr="00273870" w:rsidRDefault="009456A7" w:rsidP="004409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Garamond" w:eastAsia="Times New Roman" w:hAnsi="Garamond" w:cs="Times New Roman"/>
                <w:sz w:val="20"/>
                <w:szCs w:val="20"/>
              </w:rPr>
            </w:pPr>
            <w:r w:rsidRPr="00273870">
              <w:rPr>
                <w:rFonts w:ascii="Garamond" w:eastAsia="Times New Roman" w:hAnsi="Garamond" w:cs="Times New Roman"/>
                <w:sz w:val="20"/>
                <w:szCs w:val="20"/>
              </w:rPr>
              <w:t>Heating</w:t>
            </w:r>
          </w:p>
        </w:tc>
        <w:tc>
          <w:tcPr>
            <w:tcW w:w="7650" w:type="dxa"/>
            <w:tcBorders>
              <w:top w:val="nil"/>
              <w:bottom w:val="nil"/>
              <w:right w:val="nil"/>
            </w:tcBorders>
          </w:tcPr>
          <w:p w14:paraId="12D1AD2A" w14:textId="77777777" w:rsidR="009456A7" w:rsidRPr="00273870" w:rsidRDefault="009456A7" w:rsidP="004409BD">
            <w:pPr>
              <w:rPr>
                <w:rFonts w:ascii="Garamond" w:hAnsi="Garamond" w:cs="Times New Roman"/>
                <w:sz w:val="20"/>
                <w:szCs w:val="20"/>
              </w:rPr>
            </w:pPr>
            <w:r w:rsidRPr="00273870">
              <w:rPr>
                <w:rFonts w:ascii="Garamond" w:hAnsi="Garamond" w:cs="Times New Roman"/>
                <w:sz w:val="20"/>
                <w:szCs w:val="20"/>
              </w:rPr>
              <w:t>Dummy variable, is equal to 1 if the property has a heating system, else 0.</w:t>
            </w:r>
          </w:p>
        </w:tc>
      </w:tr>
      <w:tr w:rsidR="00273870" w:rsidRPr="00273870" w14:paraId="3752EF95" w14:textId="77777777" w:rsidTr="000178EE">
        <w:trPr>
          <w:trHeight w:val="213"/>
        </w:trPr>
        <w:tc>
          <w:tcPr>
            <w:tcW w:w="2880" w:type="dxa"/>
            <w:tcBorders>
              <w:top w:val="nil"/>
              <w:left w:val="nil"/>
              <w:bottom w:val="nil"/>
            </w:tcBorders>
          </w:tcPr>
          <w:p w14:paraId="6C8131E9" w14:textId="77777777" w:rsidR="009456A7" w:rsidRPr="00273870" w:rsidRDefault="009456A7" w:rsidP="004409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Garamond" w:eastAsia="Times New Roman" w:hAnsi="Garamond" w:cs="Times New Roman"/>
                <w:sz w:val="20"/>
                <w:szCs w:val="20"/>
              </w:rPr>
            </w:pPr>
            <w:r w:rsidRPr="00273870">
              <w:rPr>
                <w:rFonts w:ascii="Garamond" w:eastAsia="Times New Roman" w:hAnsi="Garamond" w:cs="Times New Roman"/>
                <w:sz w:val="20"/>
                <w:szCs w:val="20"/>
              </w:rPr>
              <w:t>Air Conditioning</w:t>
            </w:r>
          </w:p>
        </w:tc>
        <w:tc>
          <w:tcPr>
            <w:tcW w:w="7650" w:type="dxa"/>
            <w:tcBorders>
              <w:top w:val="nil"/>
              <w:bottom w:val="nil"/>
              <w:right w:val="nil"/>
            </w:tcBorders>
          </w:tcPr>
          <w:p w14:paraId="3364A677" w14:textId="77777777" w:rsidR="009456A7" w:rsidRPr="00273870" w:rsidRDefault="009456A7" w:rsidP="004409BD">
            <w:pPr>
              <w:rPr>
                <w:rFonts w:ascii="Garamond" w:hAnsi="Garamond" w:cs="Times New Roman"/>
                <w:sz w:val="20"/>
                <w:szCs w:val="20"/>
              </w:rPr>
            </w:pPr>
            <w:r w:rsidRPr="00273870">
              <w:rPr>
                <w:rFonts w:ascii="Garamond" w:hAnsi="Garamond" w:cs="Times New Roman"/>
                <w:sz w:val="20"/>
                <w:szCs w:val="20"/>
              </w:rPr>
              <w:t>Dummy variable, is equal to 1 if the property has air conditioning, else 0.</w:t>
            </w:r>
          </w:p>
        </w:tc>
      </w:tr>
      <w:tr w:rsidR="00273870" w:rsidRPr="00273870" w14:paraId="5CAFD874" w14:textId="77777777" w:rsidTr="000178EE">
        <w:trPr>
          <w:trHeight w:val="436"/>
        </w:trPr>
        <w:tc>
          <w:tcPr>
            <w:tcW w:w="2880" w:type="dxa"/>
            <w:tcBorders>
              <w:top w:val="nil"/>
              <w:left w:val="nil"/>
              <w:bottom w:val="nil"/>
            </w:tcBorders>
          </w:tcPr>
          <w:p w14:paraId="03BE047E" w14:textId="77777777" w:rsidR="009456A7" w:rsidRPr="00273870" w:rsidRDefault="009456A7" w:rsidP="004409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Garamond" w:eastAsia="Times New Roman" w:hAnsi="Garamond" w:cs="Times New Roman"/>
                <w:sz w:val="20"/>
                <w:szCs w:val="20"/>
              </w:rPr>
            </w:pPr>
            <w:r w:rsidRPr="00273870">
              <w:rPr>
                <w:rFonts w:ascii="Garamond" w:eastAsia="Times New Roman" w:hAnsi="Garamond" w:cs="Times New Roman"/>
                <w:sz w:val="20"/>
                <w:szCs w:val="20"/>
              </w:rPr>
              <w:t>Outdoor Facilities</w:t>
            </w:r>
          </w:p>
        </w:tc>
        <w:tc>
          <w:tcPr>
            <w:tcW w:w="7650" w:type="dxa"/>
            <w:tcBorders>
              <w:top w:val="nil"/>
              <w:bottom w:val="nil"/>
              <w:right w:val="nil"/>
            </w:tcBorders>
          </w:tcPr>
          <w:p w14:paraId="2BBF15B0" w14:textId="77777777" w:rsidR="009456A7" w:rsidRPr="00273870" w:rsidRDefault="009456A7" w:rsidP="004409BD">
            <w:pPr>
              <w:rPr>
                <w:rFonts w:ascii="Garamond" w:hAnsi="Garamond" w:cs="Times New Roman"/>
                <w:sz w:val="20"/>
                <w:szCs w:val="20"/>
              </w:rPr>
            </w:pPr>
            <w:r w:rsidRPr="00273870">
              <w:rPr>
                <w:rFonts w:ascii="Garamond" w:hAnsi="Garamond" w:cs="Times New Roman"/>
                <w:sz w:val="20"/>
                <w:szCs w:val="20"/>
              </w:rPr>
              <w:t>Dummy variable, is equal to 1 if the property has at least one of the following amenities: green area, garden, or swimming pool, else 0.</w:t>
            </w:r>
          </w:p>
        </w:tc>
      </w:tr>
      <w:tr w:rsidR="00273870" w:rsidRPr="00273870" w14:paraId="484F4333" w14:textId="77777777" w:rsidTr="000178EE">
        <w:trPr>
          <w:trHeight w:val="68"/>
        </w:trPr>
        <w:tc>
          <w:tcPr>
            <w:tcW w:w="2880" w:type="dxa"/>
            <w:tcBorders>
              <w:top w:val="nil"/>
              <w:left w:val="nil"/>
              <w:bottom w:val="nil"/>
            </w:tcBorders>
          </w:tcPr>
          <w:p w14:paraId="610FB9F9" w14:textId="77777777" w:rsidR="009456A7" w:rsidRPr="00273870" w:rsidRDefault="009456A7" w:rsidP="004409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Garamond" w:eastAsia="Times New Roman" w:hAnsi="Garamond" w:cs="Times New Roman"/>
                <w:sz w:val="20"/>
                <w:szCs w:val="20"/>
              </w:rPr>
            </w:pPr>
            <w:r w:rsidRPr="00273870">
              <w:rPr>
                <w:rFonts w:ascii="Garamond" w:eastAsia="Times New Roman" w:hAnsi="Garamond" w:cs="Times New Roman"/>
                <w:sz w:val="20"/>
                <w:szCs w:val="20"/>
              </w:rPr>
              <w:t>Parking Space Included</w:t>
            </w:r>
          </w:p>
        </w:tc>
        <w:tc>
          <w:tcPr>
            <w:tcW w:w="7650" w:type="dxa"/>
            <w:tcBorders>
              <w:top w:val="nil"/>
              <w:bottom w:val="nil"/>
              <w:right w:val="nil"/>
            </w:tcBorders>
          </w:tcPr>
          <w:p w14:paraId="335E6B83" w14:textId="77777777" w:rsidR="009456A7" w:rsidRPr="00273870" w:rsidRDefault="009456A7" w:rsidP="004409BD">
            <w:pPr>
              <w:rPr>
                <w:rFonts w:ascii="Garamond" w:hAnsi="Garamond" w:cs="Times New Roman"/>
                <w:sz w:val="20"/>
                <w:szCs w:val="20"/>
              </w:rPr>
            </w:pPr>
            <w:r w:rsidRPr="00273870">
              <w:rPr>
                <w:rFonts w:ascii="Garamond" w:hAnsi="Garamond" w:cs="Times New Roman"/>
                <w:sz w:val="20"/>
                <w:szCs w:val="20"/>
              </w:rPr>
              <w:t>Dummy variable, is equal to 1 if a parking space is included in the house price, else 0.</w:t>
            </w:r>
          </w:p>
        </w:tc>
      </w:tr>
      <w:tr w:rsidR="00273870" w:rsidRPr="00273870" w14:paraId="70A0D0E3" w14:textId="77777777" w:rsidTr="000178EE">
        <w:trPr>
          <w:trHeight w:val="131"/>
        </w:trPr>
        <w:tc>
          <w:tcPr>
            <w:tcW w:w="2880" w:type="dxa"/>
            <w:tcBorders>
              <w:top w:val="nil"/>
              <w:left w:val="nil"/>
              <w:bottom w:val="nil"/>
            </w:tcBorders>
          </w:tcPr>
          <w:p w14:paraId="23D1E7BA" w14:textId="77777777" w:rsidR="009456A7" w:rsidRPr="00273870" w:rsidRDefault="009456A7" w:rsidP="004409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Garamond" w:eastAsia="Times New Roman" w:hAnsi="Garamond" w:cs="Times New Roman"/>
                <w:sz w:val="20"/>
                <w:szCs w:val="20"/>
              </w:rPr>
            </w:pPr>
            <w:r w:rsidRPr="00273870">
              <w:rPr>
                <w:rFonts w:ascii="Garamond" w:eastAsia="Times New Roman" w:hAnsi="Garamond" w:cs="Times New Roman"/>
                <w:sz w:val="20"/>
                <w:szCs w:val="20"/>
              </w:rPr>
              <w:t>Energy Label Consumption A</w:t>
            </w:r>
          </w:p>
        </w:tc>
        <w:tc>
          <w:tcPr>
            <w:tcW w:w="7650" w:type="dxa"/>
            <w:tcBorders>
              <w:top w:val="nil"/>
              <w:bottom w:val="nil"/>
              <w:right w:val="nil"/>
            </w:tcBorders>
          </w:tcPr>
          <w:p w14:paraId="46B38923" w14:textId="77777777" w:rsidR="009456A7" w:rsidRPr="00273870" w:rsidRDefault="009456A7" w:rsidP="004409BD">
            <w:pPr>
              <w:rPr>
                <w:rFonts w:ascii="Garamond" w:hAnsi="Garamond" w:cs="Times New Roman"/>
                <w:sz w:val="20"/>
                <w:szCs w:val="20"/>
              </w:rPr>
            </w:pPr>
            <w:r w:rsidRPr="00273870">
              <w:rPr>
                <w:rFonts w:ascii="Garamond" w:hAnsi="Garamond" w:cs="Times New Roman"/>
                <w:sz w:val="20"/>
                <w:szCs w:val="20"/>
              </w:rPr>
              <w:t>Dummy variable, is equal to 1 if the energy label consumption is label A, else 0.</w:t>
            </w:r>
          </w:p>
        </w:tc>
      </w:tr>
      <w:tr w:rsidR="00273870" w:rsidRPr="00273870" w14:paraId="4D146CFA" w14:textId="77777777" w:rsidTr="000178EE">
        <w:trPr>
          <w:trHeight w:val="131"/>
        </w:trPr>
        <w:tc>
          <w:tcPr>
            <w:tcW w:w="2880" w:type="dxa"/>
            <w:tcBorders>
              <w:top w:val="nil"/>
              <w:left w:val="nil"/>
              <w:bottom w:val="nil"/>
            </w:tcBorders>
          </w:tcPr>
          <w:p w14:paraId="647A981D" w14:textId="77777777" w:rsidR="009456A7" w:rsidRPr="00273870" w:rsidRDefault="009456A7" w:rsidP="004409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Garamond" w:eastAsia="Times New Roman" w:hAnsi="Garamond" w:cs="Times New Roman"/>
                <w:sz w:val="20"/>
                <w:szCs w:val="20"/>
              </w:rPr>
            </w:pPr>
            <w:r w:rsidRPr="00273870">
              <w:rPr>
                <w:rFonts w:ascii="Garamond" w:eastAsia="Times New Roman" w:hAnsi="Garamond" w:cs="Times New Roman"/>
                <w:sz w:val="20"/>
                <w:szCs w:val="20"/>
              </w:rPr>
              <w:t>Energy Label Consumption B</w:t>
            </w:r>
          </w:p>
        </w:tc>
        <w:tc>
          <w:tcPr>
            <w:tcW w:w="7650" w:type="dxa"/>
            <w:tcBorders>
              <w:top w:val="nil"/>
              <w:bottom w:val="nil"/>
              <w:right w:val="nil"/>
            </w:tcBorders>
          </w:tcPr>
          <w:p w14:paraId="4E2A6FEB" w14:textId="77777777" w:rsidR="009456A7" w:rsidRPr="00273870" w:rsidRDefault="009456A7" w:rsidP="004409BD">
            <w:pPr>
              <w:rPr>
                <w:rFonts w:ascii="Garamond" w:hAnsi="Garamond" w:cs="Times New Roman"/>
                <w:sz w:val="20"/>
                <w:szCs w:val="20"/>
              </w:rPr>
            </w:pPr>
            <w:r w:rsidRPr="00273870">
              <w:rPr>
                <w:rFonts w:ascii="Garamond" w:hAnsi="Garamond" w:cs="Times New Roman"/>
                <w:sz w:val="20"/>
                <w:szCs w:val="20"/>
              </w:rPr>
              <w:t>Dummy variable, is equal to 1 if the energy label consumption is label B, else 0.</w:t>
            </w:r>
          </w:p>
        </w:tc>
      </w:tr>
      <w:tr w:rsidR="00273870" w:rsidRPr="00273870" w14:paraId="68400860" w14:textId="77777777" w:rsidTr="000178EE">
        <w:trPr>
          <w:trHeight w:val="131"/>
        </w:trPr>
        <w:tc>
          <w:tcPr>
            <w:tcW w:w="2880" w:type="dxa"/>
            <w:tcBorders>
              <w:top w:val="nil"/>
              <w:left w:val="nil"/>
              <w:bottom w:val="nil"/>
            </w:tcBorders>
          </w:tcPr>
          <w:p w14:paraId="23A58E29" w14:textId="77777777" w:rsidR="009456A7" w:rsidRPr="00273870" w:rsidRDefault="009456A7" w:rsidP="004409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Garamond" w:eastAsia="Times New Roman" w:hAnsi="Garamond" w:cs="Times New Roman"/>
                <w:sz w:val="20"/>
                <w:szCs w:val="20"/>
              </w:rPr>
            </w:pPr>
            <w:r w:rsidRPr="00273870">
              <w:rPr>
                <w:rFonts w:ascii="Garamond" w:eastAsia="Times New Roman" w:hAnsi="Garamond" w:cs="Times New Roman"/>
                <w:sz w:val="20"/>
                <w:szCs w:val="20"/>
              </w:rPr>
              <w:t>Energy Label Consumption C</w:t>
            </w:r>
          </w:p>
        </w:tc>
        <w:tc>
          <w:tcPr>
            <w:tcW w:w="7650" w:type="dxa"/>
            <w:tcBorders>
              <w:top w:val="nil"/>
              <w:bottom w:val="nil"/>
              <w:right w:val="nil"/>
            </w:tcBorders>
          </w:tcPr>
          <w:p w14:paraId="214B7E7B" w14:textId="77777777" w:rsidR="009456A7" w:rsidRPr="00273870" w:rsidRDefault="009456A7" w:rsidP="004409BD">
            <w:pPr>
              <w:rPr>
                <w:rFonts w:ascii="Garamond" w:hAnsi="Garamond" w:cs="Times New Roman"/>
                <w:sz w:val="20"/>
                <w:szCs w:val="20"/>
              </w:rPr>
            </w:pPr>
            <w:r w:rsidRPr="00273870">
              <w:rPr>
                <w:rFonts w:ascii="Garamond" w:hAnsi="Garamond" w:cs="Times New Roman"/>
                <w:sz w:val="20"/>
                <w:szCs w:val="20"/>
              </w:rPr>
              <w:t>Dummy variable, is equal to 1 if the energy label consumption is label C, else 0.</w:t>
            </w:r>
          </w:p>
        </w:tc>
      </w:tr>
      <w:tr w:rsidR="00273870" w:rsidRPr="00273870" w14:paraId="1CC683AB" w14:textId="77777777" w:rsidTr="000178EE">
        <w:trPr>
          <w:trHeight w:val="131"/>
        </w:trPr>
        <w:tc>
          <w:tcPr>
            <w:tcW w:w="2880" w:type="dxa"/>
            <w:tcBorders>
              <w:top w:val="nil"/>
              <w:left w:val="nil"/>
              <w:bottom w:val="nil"/>
            </w:tcBorders>
          </w:tcPr>
          <w:p w14:paraId="7B8E46F4" w14:textId="77777777" w:rsidR="009456A7" w:rsidRPr="00273870" w:rsidRDefault="009456A7" w:rsidP="004409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Garamond" w:eastAsia="Times New Roman" w:hAnsi="Garamond" w:cs="Times New Roman"/>
                <w:sz w:val="20"/>
                <w:szCs w:val="20"/>
              </w:rPr>
            </w:pPr>
            <w:r w:rsidRPr="00273870">
              <w:rPr>
                <w:rFonts w:ascii="Garamond" w:eastAsia="Times New Roman" w:hAnsi="Garamond" w:cs="Times New Roman"/>
                <w:sz w:val="20"/>
                <w:szCs w:val="20"/>
              </w:rPr>
              <w:t>Energy Label Consumption D</w:t>
            </w:r>
          </w:p>
        </w:tc>
        <w:tc>
          <w:tcPr>
            <w:tcW w:w="7650" w:type="dxa"/>
            <w:tcBorders>
              <w:top w:val="nil"/>
              <w:bottom w:val="nil"/>
              <w:right w:val="nil"/>
            </w:tcBorders>
          </w:tcPr>
          <w:p w14:paraId="1C44F70E" w14:textId="77777777" w:rsidR="009456A7" w:rsidRPr="00273870" w:rsidRDefault="009456A7" w:rsidP="004409BD">
            <w:pPr>
              <w:rPr>
                <w:rFonts w:ascii="Garamond" w:hAnsi="Garamond" w:cs="Times New Roman"/>
                <w:sz w:val="20"/>
                <w:szCs w:val="20"/>
              </w:rPr>
            </w:pPr>
            <w:r w:rsidRPr="00273870">
              <w:rPr>
                <w:rFonts w:ascii="Garamond" w:hAnsi="Garamond" w:cs="Times New Roman"/>
                <w:sz w:val="20"/>
                <w:szCs w:val="20"/>
              </w:rPr>
              <w:t>Dummy variable, is equal to 1 if the energy label consumption is label D, else 0.</w:t>
            </w:r>
          </w:p>
        </w:tc>
      </w:tr>
      <w:tr w:rsidR="00273870" w:rsidRPr="00273870" w14:paraId="502616DE" w14:textId="77777777" w:rsidTr="000178EE">
        <w:trPr>
          <w:trHeight w:val="131"/>
        </w:trPr>
        <w:tc>
          <w:tcPr>
            <w:tcW w:w="2880" w:type="dxa"/>
            <w:tcBorders>
              <w:top w:val="nil"/>
              <w:left w:val="nil"/>
              <w:bottom w:val="nil"/>
            </w:tcBorders>
          </w:tcPr>
          <w:p w14:paraId="06B5F7B7" w14:textId="77777777" w:rsidR="009456A7" w:rsidRPr="00273870" w:rsidRDefault="009456A7" w:rsidP="004409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Garamond" w:eastAsia="Times New Roman" w:hAnsi="Garamond" w:cs="Times New Roman"/>
                <w:sz w:val="20"/>
                <w:szCs w:val="20"/>
              </w:rPr>
            </w:pPr>
            <w:r w:rsidRPr="00273870">
              <w:rPr>
                <w:rFonts w:ascii="Garamond" w:eastAsia="Times New Roman" w:hAnsi="Garamond" w:cs="Times New Roman"/>
                <w:sz w:val="20"/>
                <w:szCs w:val="20"/>
              </w:rPr>
              <w:t>Energy Label Consumption E</w:t>
            </w:r>
          </w:p>
        </w:tc>
        <w:tc>
          <w:tcPr>
            <w:tcW w:w="7650" w:type="dxa"/>
            <w:tcBorders>
              <w:top w:val="nil"/>
              <w:bottom w:val="nil"/>
              <w:right w:val="nil"/>
            </w:tcBorders>
          </w:tcPr>
          <w:p w14:paraId="0DECCAA0" w14:textId="77777777" w:rsidR="009456A7" w:rsidRPr="00273870" w:rsidRDefault="009456A7" w:rsidP="004409BD">
            <w:pPr>
              <w:rPr>
                <w:rFonts w:ascii="Garamond" w:hAnsi="Garamond" w:cs="Times New Roman"/>
                <w:sz w:val="20"/>
                <w:szCs w:val="20"/>
              </w:rPr>
            </w:pPr>
            <w:r w:rsidRPr="00273870">
              <w:rPr>
                <w:rFonts w:ascii="Garamond" w:hAnsi="Garamond" w:cs="Times New Roman"/>
                <w:sz w:val="20"/>
                <w:szCs w:val="20"/>
              </w:rPr>
              <w:t>Dummy variable, is equal to 1 if the energy label consumption is label E, else 0.</w:t>
            </w:r>
          </w:p>
        </w:tc>
      </w:tr>
      <w:tr w:rsidR="00273870" w:rsidRPr="00273870" w14:paraId="76F43D46" w14:textId="77777777" w:rsidTr="000178EE">
        <w:trPr>
          <w:trHeight w:val="131"/>
        </w:trPr>
        <w:tc>
          <w:tcPr>
            <w:tcW w:w="2880" w:type="dxa"/>
            <w:tcBorders>
              <w:top w:val="nil"/>
              <w:left w:val="nil"/>
              <w:bottom w:val="nil"/>
            </w:tcBorders>
          </w:tcPr>
          <w:p w14:paraId="60482C12" w14:textId="77777777" w:rsidR="009456A7" w:rsidRPr="00273870" w:rsidRDefault="009456A7" w:rsidP="004409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Garamond" w:eastAsia="Times New Roman" w:hAnsi="Garamond" w:cs="Times New Roman"/>
                <w:sz w:val="20"/>
                <w:szCs w:val="20"/>
              </w:rPr>
            </w:pPr>
            <w:r w:rsidRPr="00273870">
              <w:rPr>
                <w:rFonts w:ascii="Garamond" w:eastAsia="Times New Roman" w:hAnsi="Garamond" w:cs="Times New Roman"/>
                <w:sz w:val="20"/>
                <w:szCs w:val="20"/>
              </w:rPr>
              <w:t>Energy Label Consumption F</w:t>
            </w:r>
          </w:p>
        </w:tc>
        <w:tc>
          <w:tcPr>
            <w:tcW w:w="7650" w:type="dxa"/>
            <w:tcBorders>
              <w:top w:val="nil"/>
              <w:bottom w:val="nil"/>
              <w:right w:val="nil"/>
            </w:tcBorders>
          </w:tcPr>
          <w:p w14:paraId="4BCF9E2F" w14:textId="77777777" w:rsidR="009456A7" w:rsidRPr="00273870" w:rsidRDefault="009456A7" w:rsidP="004409BD">
            <w:pPr>
              <w:rPr>
                <w:rFonts w:ascii="Garamond" w:hAnsi="Garamond" w:cs="Times New Roman"/>
                <w:sz w:val="20"/>
                <w:szCs w:val="20"/>
              </w:rPr>
            </w:pPr>
            <w:r w:rsidRPr="00273870">
              <w:rPr>
                <w:rFonts w:ascii="Garamond" w:hAnsi="Garamond" w:cs="Times New Roman"/>
                <w:sz w:val="20"/>
                <w:szCs w:val="20"/>
              </w:rPr>
              <w:t>Dummy variable, is equal to 1 if the energy label consumption is label F, else 0.</w:t>
            </w:r>
          </w:p>
        </w:tc>
      </w:tr>
      <w:tr w:rsidR="00273870" w:rsidRPr="00273870" w14:paraId="62167D44" w14:textId="77777777" w:rsidTr="000178EE">
        <w:trPr>
          <w:trHeight w:val="131"/>
        </w:trPr>
        <w:tc>
          <w:tcPr>
            <w:tcW w:w="2880" w:type="dxa"/>
            <w:tcBorders>
              <w:top w:val="nil"/>
              <w:left w:val="nil"/>
              <w:bottom w:val="nil"/>
            </w:tcBorders>
          </w:tcPr>
          <w:p w14:paraId="12DF9C38" w14:textId="77777777" w:rsidR="009456A7" w:rsidRPr="00273870" w:rsidRDefault="009456A7" w:rsidP="004409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Garamond" w:eastAsia="Times New Roman" w:hAnsi="Garamond" w:cs="Times New Roman"/>
                <w:sz w:val="20"/>
                <w:szCs w:val="20"/>
              </w:rPr>
            </w:pPr>
            <w:r w:rsidRPr="00273870">
              <w:rPr>
                <w:rFonts w:ascii="Garamond" w:eastAsia="Times New Roman" w:hAnsi="Garamond" w:cs="Times New Roman"/>
                <w:sz w:val="20"/>
                <w:szCs w:val="20"/>
              </w:rPr>
              <w:t>Energy Label Consumption G</w:t>
            </w:r>
          </w:p>
        </w:tc>
        <w:tc>
          <w:tcPr>
            <w:tcW w:w="7650" w:type="dxa"/>
            <w:tcBorders>
              <w:top w:val="nil"/>
              <w:bottom w:val="nil"/>
              <w:right w:val="nil"/>
            </w:tcBorders>
          </w:tcPr>
          <w:p w14:paraId="2778D880" w14:textId="77777777" w:rsidR="009456A7" w:rsidRPr="00273870" w:rsidRDefault="009456A7" w:rsidP="004409BD">
            <w:pPr>
              <w:rPr>
                <w:rFonts w:ascii="Garamond" w:hAnsi="Garamond" w:cs="Times New Roman"/>
                <w:sz w:val="20"/>
                <w:szCs w:val="20"/>
              </w:rPr>
            </w:pPr>
            <w:r w:rsidRPr="00273870">
              <w:rPr>
                <w:rFonts w:ascii="Garamond" w:hAnsi="Garamond" w:cs="Times New Roman"/>
                <w:sz w:val="20"/>
                <w:szCs w:val="20"/>
              </w:rPr>
              <w:t>Dummy variable, is equal to 1 if the energy label consumption is label G, else 0.</w:t>
            </w:r>
          </w:p>
        </w:tc>
      </w:tr>
      <w:tr w:rsidR="00273870" w:rsidRPr="00273870" w14:paraId="295DDCFD" w14:textId="77777777" w:rsidTr="000178EE">
        <w:trPr>
          <w:trHeight w:val="131"/>
        </w:trPr>
        <w:tc>
          <w:tcPr>
            <w:tcW w:w="2880" w:type="dxa"/>
            <w:tcBorders>
              <w:top w:val="nil"/>
              <w:left w:val="nil"/>
              <w:bottom w:val="single" w:sz="4" w:space="0" w:color="auto"/>
            </w:tcBorders>
          </w:tcPr>
          <w:p w14:paraId="13D08095" w14:textId="77777777" w:rsidR="009456A7" w:rsidRPr="00273870" w:rsidRDefault="009456A7" w:rsidP="004409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Garamond" w:eastAsia="Times New Roman" w:hAnsi="Garamond" w:cs="Times New Roman"/>
                <w:sz w:val="20"/>
                <w:szCs w:val="20"/>
              </w:rPr>
            </w:pPr>
            <w:r w:rsidRPr="00273870">
              <w:rPr>
                <w:rFonts w:ascii="Garamond" w:eastAsia="Times New Roman" w:hAnsi="Garamond" w:cs="Times New Roman"/>
                <w:sz w:val="20"/>
                <w:szCs w:val="20"/>
              </w:rPr>
              <w:t>Energy Label Consumption NA</w:t>
            </w:r>
          </w:p>
        </w:tc>
        <w:tc>
          <w:tcPr>
            <w:tcW w:w="7650" w:type="dxa"/>
            <w:tcBorders>
              <w:top w:val="nil"/>
              <w:bottom w:val="single" w:sz="4" w:space="0" w:color="auto"/>
              <w:right w:val="nil"/>
            </w:tcBorders>
          </w:tcPr>
          <w:p w14:paraId="40E196AA" w14:textId="77777777" w:rsidR="009456A7" w:rsidRPr="00273870" w:rsidRDefault="009456A7" w:rsidP="004409BD">
            <w:pPr>
              <w:rPr>
                <w:rFonts w:ascii="Garamond" w:hAnsi="Garamond" w:cs="Times New Roman"/>
                <w:sz w:val="20"/>
                <w:szCs w:val="20"/>
              </w:rPr>
            </w:pPr>
            <w:r w:rsidRPr="00273870">
              <w:rPr>
                <w:rFonts w:ascii="Garamond" w:hAnsi="Garamond" w:cs="Times New Roman"/>
                <w:sz w:val="20"/>
                <w:szCs w:val="20"/>
              </w:rPr>
              <w:t>Dummy variable, is equal to 1 if the energy label consumption is missing, else 0.</w:t>
            </w:r>
          </w:p>
        </w:tc>
      </w:tr>
      <w:tr w:rsidR="00273870" w:rsidRPr="00273870" w14:paraId="6C31F262" w14:textId="77777777" w:rsidTr="000178EE">
        <w:trPr>
          <w:trHeight w:val="267"/>
        </w:trPr>
        <w:tc>
          <w:tcPr>
            <w:tcW w:w="10530" w:type="dxa"/>
            <w:gridSpan w:val="2"/>
            <w:tcBorders>
              <w:top w:val="single" w:sz="4" w:space="0" w:color="auto"/>
              <w:left w:val="nil"/>
              <w:bottom w:val="nil"/>
              <w:right w:val="nil"/>
            </w:tcBorders>
          </w:tcPr>
          <w:p w14:paraId="10F39899" w14:textId="0AD2A3F2" w:rsidR="009456A7" w:rsidRPr="00273870" w:rsidRDefault="009456A7" w:rsidP="004409BD">
            <w:pPr>
              <w:rPr>
                <w:rFonts w:ascii="Garamond" w:hAnsi="Garamond" w:cs="Times New Roman"/>
                <w:sz w:val="18"/>
                <w:szCs w:val="18"/>
              </w:rPr>
            </w:pPr>
            <w:r w:rsidRPr="00273870">
              <w:rPr>
                <w:rFonts w:ascii="Garamond" w:hAnsi="Garamond" w:cs="Times New Roman"/>
                <w:sz w:val="18"/>
                <w:szCs w:val="18"/>
              </w:rPr>
              <w:t>Table 1 includes an overview of the housing-specific characteristic variables with a description</w:t>
            </w:r>
            <w:r w:rsidR="00EB6853">
              <w:rPr>
                <w:rFonts w:ascii="Garamond" w:hAnsi="Garamond" w:cs="Times New Roman"/>
                <w:sz w:val="18"/>
                <w:szCs w:val="18"/>
              </w:rPr>
              <w:t>.</w:t>
            </w:r>
          </w:p>
        </w:tc>
      </w:tr>
    </w:tbl>
    <w:p w14:paraId="47C72A61" w14:textId="0FA170BE" w:rsidR="00312AF0" w:rsidRPr="00272C37" w:rsidRDefault="00244BFE" w:rsidP="00564311">
      <w:pPr>
        <w:spacing w:line="360" w:lineRule="auto"/>
        <w:jc w:val="both"/>
        <w:rPr>
          <w:rFonts w:ascii="Garamond" w:hAnsi="Garamond" w:cs="Times New Roman"/>
          <w:sz w:val="24"/>
          <w:szCs w:val="24"/>
        </w:rPr>
      </w:pPr>
      <w:r w:rsidRPr="00272C37">
        <w:rPr>
          <w:rFonts w:ascii="Garamond" w:hAnsi="Garamond" w:cs="Times New Roman"/>
          <w:sz w:val="24"/>
          <w:szCs w:val="24"/>
        </w:rPr>
        <w:lastRenderedPageBreak/>
        <w:t>M</w:t>
      </w:r>
      <w:r w:rsidR="00F02811" w:rsidRPr="00272C37">
        <w:rPr>
          <w:rFonts w:ascii="Garamond" w:hAnsi="Garamond" w:cs="Times New Roman"/>
          <w:sz w:val="24"/>
          <w:szCs w:val="24"/>
        </w:rPr>
        <w:t>issing values</w:t>
      </w:r>
      <w:r w:rsidR="00F36EB5" w:rsidRPr="00272C37">
        <w:rPr>
          <w:rFonts w:ascii="Garamond" w:hAnsi="Garamond" w:cs="Times New Roman"/>
          <w:sz w:val="24"/>
          <w:szCs w:val="24"/>
        </w:rPr>
        <w:t xml:space="preserve"> in the housing-specific variables</w:t>
      </w:r>
      <w:r w:rsidR="00F02811" w:rsidRPr="00272C37">
        <w:rPr>
          <w:rFonts w:ascii="Garamond" w:hAnsi="Garamond" w:cs="Times New Roman"/>
          <w:sz w:val="24"/>
          <w:szCs w:val="24"/>
        </w:rPr>
        <w:t xml:space="preserve"> </w:t>
      </w:r>
      <w:r w:rsidR="000178EE" w:rsidRPr="00272C37">
        <w:rPr>
          <w:rFonts w:ascii="Garamond" w:hAnsi="Garamond" w:cs="Times New Roman"/>
          <w:sz w:val="24"/>
          <w:szCs w:val="24"/>
        </w:rPr>
        <w:t xml:space="preserve">in our research are treated </w:t>
      </w:r>
      <w:r w:rsidR="00F02811" w:rsidRPr="00272C37">
        <w:rPr>
          <w:rFonts w:ascii="Garamond" w:hAnsi="Garamond" w:cs="Times New Roman"/>
          <w:sz w:val="24"/>
          <w:szCs w:val="24"/>
        </w:rPr>
        <w:t xml:space="preserve">by both assuming similarity between </w:t>
      </w:r>
      <w:r w:rsidR="008D0FFE" w:rsidRPr="00272C37">
        <w:rPr>
          <w:rFonts w:ascii="Garamond" w:hAnsi="Garamond" w:cs="Times New Roman"/>
          <w:sz w:val="24"/>
          <w:szCs w:val="24"/>
        </w:rPr>
        <w:t>properties</w:t>
      </w:r>
      <w:r w:rsidR="00F02811" w:rsidRPr="00272C37">
        <w:rPr>
          <w:rFonts w:ascii="Garamond" w:hAnsi="Garamond" w:cs="Times New Roman"/>
          <w:sz w:val="24"/>
          <w:szCs w:val="24"/>
        </w:rPr>
        <w:t xml:space="preserve"> in the neighborhood and</w:t>
      </w:r>
      <w:r w:rsidR="00704178" w:rsidRPr="00272C37">
        <w:rPr>
          <w:rFonts w:ascii="Garamond" w:hAnsi="Garamond" w:cs="Times New Roman"/>
          <w:sz w:val="24"/>
          <w:szCs w:val="24"/>
        </w:rPr>
        <w:t xml:space="preserve"> the</w:t>
      </w:r>
      <w:r w:rsidR="00F02811" w:rsidRPr="00272C37">
        <w:rPr>
          <w:rFonts w:ascii="Garamond" w:hAnsi="Garamond" w:cs="Times New Roman"/>
          <w:sz w:val="24"/>
          <w:szCs w:val="24"/>
        </w:rPr>
        <w:t xml:space="preserve"> exclusion of observation</w:t>
      </w:r>
      <w:r w:rsidR="009E0BBB" w:rsidRPr="00272C37">
        <w:rPr>
          <w:rFonts w:ascii="Garamond" w:hAnsi="Garamond" w:cs="Times New Roman"/>
          <w:sz w:val="24"/>
          <w:szCs w:val="24"/>
        </w:rPr>
        <w:t>s</w:t>
      </w:r>
      <w:r w:rsidR="00F02811" w:rsidRPr="00272C37">
        <w:rPr>
          <w:rFonts w:ascii="Garamond" w:hAnsi="Garamond" w:cs="Times New Roman"/>
          <w:sz w:val="24"/>
          <w:szCs w:val="24"/>
        </w:rPr>
        <w:t xml:space="preserve">. </w:t>
      </w:r>
      <w:r w:rsidR="008D0FFE" w:rsidRPr="00272C37">
        <w:rPr>
          <w:rFonts w:ascii="Garamond" w:hAnsi="Garamond" w:cs="Times New Roman"/>
          <w:sz w:val="24"/>
          <w:szCs w:val="24"/>
        </w:rPr>
        <w:t>The</w:t>
      </w:r>
      <w:r w:rsidR="00F36EB5" w:rsidRPr="00272C37">
        <w:rPr>
          <w:rFonts w:ascii="Garamond" w:hAnsi="Garamond" w:cs="Times New Roman"/>
          <w:sz w:val="24"/>
          <w:szCs w:val="24"/>
        </w:rPr>
        <w:t xml:space="preserve"> building</w:t>
      </w:r>
      <w:r w:rsidR="00F02811" w:rsidRPr="00272C37">
        <w:rPr>
          <w:rFonts w:ascii="Garamond" w:hAnsi="Garamond" w:cs="Times New Roman"/>
          <w:sz w:val="24"/>
          <w:szCs w:val="24"/>
        </w:rPr>
        <w:t xml:space="preserve"> year</w:t>
      </w:r>
      <w:r w:rsidR="008D0FFE" w:rsidRPr="00272C37">
        <w:rPr>
          <w:rFonts w:ascii="Garamond" w:hAnsi="Garamond" w:cs="Times New Roman"/>
          <w:sz w:val="24"/>
          <w:szCs w:val="24"/>
        </w:rPr>
        <w:t xml:space="preserve"> was</w:t>
      </w:r>
      <w:r w:rsidR="00F02811" w:rsidRPr="00272C37">
        <w:rPr>
          <w:rFonts w:ascii="Garamond" w:hAnsi="Garamond" w:cs="Times New Roman"/>
          <w:sz w:val="24"/>
          <w:szCs w:val="24"/>
        </w:rPr>
        <w:t xml:space="preserve"> missing in approximately </w:t>
      </w:r>
      <w:r w:rsidR="00865264" w:rsidRPr="00272C37">
        <w:rPr>
          <w:rFonts w:ascii="Garamond" w:hAnsi="Garamond" w:cs="Times New Roman"/>
          <w:sz w:val="24"/>
          <w:szCs w:val="24"/>
        </w:rPr>
        <w:t>4900</w:t>
      </w:r>
      <w:r w:rsidR="009D2562" w:rsidRPr="00272C37">
        <w:rPr>
          <w:rFonts w:ascii="Garamond" w:hAnsi="Garamond" w:cs="Times New Roman"/>
          <w:sz w:val="24"/>
          <w:szCs w:val="24"/>
        </w:rPr>
        <w:t xml:space="preserve"> (30%)</w:t>
      </w:r>
      <w:r w:rsidR="00F02811" w:rsidRPr="00272C37">
        <w:rPr>
          <w:rFonts w:ascii="Garamond" w:hAnsi="Garamond" w:cs="Times New Roman"/>
          <w:sz w:val="24"/>
          <w:szCs w:val="24"/>
        </w:rPr>
        <w:t xml:space="preserve"> of the advertisement</w:t>
      </w:r>
      <w:r w:rsidR="002013D4" w:rsidRPr="00272C37">
        <w:rPr>
          <w:rFonts w:ascii="Garamond" w:hAnsi="Garamond" w:cs="Times New Roman"/>
          <w:sz w:val="24"/>
          <w:szCs w:val="24"/>
        </w:rPr>
        <w:t>s</w:t>
      </w:r>
      <w:r w:rsidR="008D0FFE" w:rsidRPr="00272C37">
        <w:rPr>
          <w:rFonts w:ascii="Garamond" w:hAnsi="Garamond" w:cs="Times New Roman"/>
          <w:sz w:val="24"/>
          <w:szCs w:val="24"/>
        </w:rPr>
        <w:t xml:space="preserve">. If the building year </w:t>
      </w:r>
      <w:r w:rsidR="00704178" w:rsidRPr="00272C37">
        <w:rPr>
          <w:rFonts w:ascii="Garamond" w:hAnsi="Garamond" w:cs="Times New Roman"/>
          <w:sz w:val="24"/>
          <w:szCs w:val="24"/>
        </w:rPr>
        <w:t xml:space="preserve">is </w:t>
      </w:r>
      <w:r w:rsidR="008D0FFE" w:rsidRPr="00272C37">
        <w:rPr>
          <w:rFonts w:ascii="Garamond" w:hAnsi="Garamond" w:cs="Times New Roman"/>
          <w:sz w:val="24"/>
          <w:szCs w:val="24"/>
        </w:rPr>
        <w:t>missing it is</w:t>
      </w:r>
      <w:r w:rsidR="00704178" w:rsidRPr="00272C37">
        <w:rPr>
          <w:rFonts w:ascii="Garamond" w:hAnsi="Garamond" w:cs="Times New Roman"/>
          <w:sz w:val="24"/>
          <w:szCs w:val="24"/>
        </w:rPr>
        <w:t xml:space="preserve"> in our sample</w:t>
      </w:r>
      <w:r w:rsidR="008D0FFE" w:rsidRPr="00272C37">
        <w:rPr>
          <w:rFonts w:ascii="Garamond" w:hAnsi="Garamond" w:cs="Times New Roman"/>
          <w:sz w:val="24"/>
          <w:szCs w:val="24"/>
        </w:rPr>
        <w:t xml:space="preserve"> set equal </w:t>
      </w:r>
      <w:r w:rsidR="00F02811" w:rsidRPr="00272C37">
        <w:rPr>
          <w:rFonts w:ascii="Garamond" w:hAnsi="Garamond" w:cs="Times New Roman"/>
          <w:sz w:val="24"/>
          <w:szCs w:val="24"/>
        </w:rPr>
        <w:t>to the median of the subdistrict in which the residential property was located</w:t>
      </w:r>
      <w:r w:rsidR="00865264" w:rsidRPr="00272C37">
        <w:rPr>
          <w:rFonts w:ascii="Garamond" w:hAnsi="Garamond" w:cs="Times New Roman"/>
          <w:sz w:val="24"/>
          <w:szCs w:val="24"/>
        </w:rPr>
        <w:t>.</w:t>
      </w:r>
      <w:r w:rsidR="00F02811" w:rsidRPr="00272C37">
        <w:rPr>
          <w:rFonts w:ascii="Garamond" w:hAnsi="Garamond" w:cs="Times New Roman"/>
          <w:sz w:val="24"/>
          <w:szCs w:val="24"/>
        </w:rPr>
        <w:t xml:space="preserve"> </w:t>
      </w:r>
      <w:r w:rsidR="008D0FFE" w:rsidRPr="00272C37">
        <w:rPr>
          <w:rFonts w:ascii="Garamond" w:hAnsi="Garamond" w:cs="Times New Roman"/>
          <w:sz w:val="24"/>
          <w:szCs w:val="24"/>
        </w:rPr>
        <w:t>O</w:t>
      </w:r>
      <w:r w:rsidR="002013D4" w:rsidRPr="00272C37">
        <w:rPr>
          <w:rFonts w:ascii="Garamond" w:hAnsi="Garamond" w:cs="Times New Roman"/>
          <w:sz w:val="24"/>
          <w:szCs w:val="24"/>
        </w:rPr>
        <w:t>bservations with missing floor</w:t>
      </w:r>
      <w:r w:rsidR="001767BA" w:rsidRPr="00272C37">
        <w:rPr>
          <w:rFonts w:ascii="Garamond" w:hAnsi="Garamond" w:cs="Times New Roman"/>
          <w:sz w:val="24"/>
          <w:szCs w:val="24"/>
        </w:rPr>
        <w:t>-</w:t>
      </w:r>
      <w:r w:rsidR="002013D4" w:rsidRPr="00272C37">
        <w:rPr>
          <w:rFonts w:ascii="Garamond" w:hAnsi="Garamond" w:cs="Times New Roman"/>
          <w:sz w:val="24"/>
          <w:szCs w:val="24"/>
        </w:rPr>
        <w:t>level</w:t>
      </w:r>
      <w:r w:rsidR="009D2562" w:rsidRPr="00272C37">
        <w:rPr>
          <w:rFonts w:ascii="Garamond" w:hAnsi="Garamond" w:cs="Times New Roman"/>
          <w:sz w:val="24"/>
          <w:szCs w:val="24"/>
        </w:rPr>
        <w:t xml:space="preserve"> data </w:t>
      </w:r>
      <w:r w:rsidR="002013D4" w:rsidRPr="00272C37">
        <w:rPr>
          <w:rFonts w:ascii="Garamond" w:hAnsi="Garamond" w:cs="Times New Roman"/>
          <w:sz w:val="24"/>
          <w:szCs w:val="24"/>
        </w:rPr>
        <w:t>in</w:t>
      </w:r>
      <w:r w:rsidR="009D2562" w:rsidRPr="00272C37">
        <w:rPr>
          <w:rFonts w:ascii="Garamond" w:hAnsi="Garamond" w:cs="Times New Roman"/>
          <w:sz w:val="24"/>
          <w:szCs w:val="24"/>
        </w:rPr>
        <w:t xml:space="preserve"> housing advertisemen</w:t>
      </w:r>
      <w:r w:rsidR="002013D4" w:rsidRPr="00272C37">
        <w:rPr>
          <w:rFonts w:ascii="Garamond" w:hAnsi="Garamond" w:cs="Times New Roman"/>
          <w:sz w:val="24"/>
          <w:szCs w:val="24"/>
        </w:rPr>
        <w:t>ts are</w:t>
      </w:r>
      <w:r w:rsidR="009D2562" w:rsidRPr="00272C37">
        <w:rPr>
          <w:rFonts w:ascii="Garamond" w:hAnsi="Garamond" w:cs="Times New Roman"/>
          <w:sz w:val="24"/>
          <w:szCs w:val="24"/>
        </w:rPr>
        <w:t xml:space="preserve"> excluded from the sample. This result</w:t>
      </w:r>
      <w:r w:rsidR="002013D4" w:rsidRPr="00272C37">
        <w:rPr>
          <w:rFonts w:ascii="Garamond" w:hAnsi="Garamond" w:cs="Times New Roman"/>
          <w:sz w:val="24"/>
          <w:szCs w:val="24"/>
        </w:rPr>
        <w:t>s</w:t>
      </w:r>
      <w:r w:rsidR="009D2562" w:rsidRPr="00272C37">
        <w:rPr>
          <w:rFonts w:ascii="Garamond" w:hAnsi="Garamond" w:cs="Times New Roman"/>
          <w:sz w:val="24"/>
          <w:szCs w:val="24"/>
        </w:rPr>
        <w:t xml:space="preserve"> in the exclusion of approximately 2100</w:t>
      </w:r>
      <w:r w:rsidR="002013D4" w:rsidRPr="00272C37">
        <w:rPr>
          <w:rFonts w:ascii="Garamond" w:hAnsi="Garamond" w:cs="Times New Roman"/>
          <w:sz w:val="24"/>
          <w:szCs w:val="24"/>
        </w:rPr>
        <w:t xml:space="preserve"> (</w:t>
      </w:r>
      <w:r w:rsidR="00862F49" w:rsidRPr="00272C37">
        <w:rPr>
          <w:rFonts w:ascii="Garamond" w:hAnsi="Garamond" w:cs="Times New Roman"/>
          <w:sz w:val="24"/>
          <w:szCs w:val="24"/>
        </w:rPr>
        <w:t>13%)</w:t>
      </w:r>
      <w:r w:rsidR="009D2562" w:rsidRPr="00272C37">
        <w:rPr>
          <w:rFonts w:ascii="Garamond" w:hAnsi="Garamond" w:cs="Times New Roman"/>
          <w:sz w:val="24"/>
          <w:szCs w:val="24"/>
        </w:rPr>
        <w:t xml:space="preserve"> observations</w:t>
      </w:r>
      <w:r w:rsidR="00862F49" w:rsidRPr="00272C37">
        <w:rPr>
          <w:rFonts w:ascii="Garamond" w:hAnsi="Garamond" w:cs="Times New Roman"/>
          <w:sz w:val="24"/>
          <w:szCs w:val="24"/>
        </w:rPr>
        <w:t xml:space="preserve"> from the </w:t>
      </w:r>
      <w:r w:rsidR="00162963" w:rsidRPr="00272C37">
        <w:rPr>
          <w:rFonts w:ascii="Garamond" w:hAnsi="Garamond" w:cs="Times New Roman"/>
          <w:sz w:val="24"/>
          <w:szCs w:val="24"/>
        </w:rPr>
        <w:t xml:space="preserve">original </w:t>
      </w:r>
      <w:r w:rsidR="00862F49" w:rsidRPr="00272C37">
        <w:rPr>
          <w:rFonts w:ascii="Garamond" w:hAnsi="Garamond" w:cs="Times New Roman"/>
          <w:sz w:val="24"/>
          <w:szCs w:val="24"/>
        </w:rPr>
        <w:t>sample</w:t>
      </w:r>
      <w:r w:rsidR="009D2562" w:rsidRPr="00272C37">
        <w:rPr>
          <w:rFonts w:ascii="Garamond" w:hAnsi="Garamond" w:cs="Times New Roman"/>
          <w:sz w:val="24"/>
          <w:szCs w:val="24"/>
        </w:rPr>
        <w:t xml:space="preserve">. The last </w:t>
      </w:r>
      <w:r w:rsidR="00862F49" w:rsidRPr="00272C37">
        <w:rPr>
          <w:rFonts w:ascii="Garamond" w:hAnsi="Garamond" w:cs="Times New Roman"/>
          <w:sz w:val="24"/>
          <w:szCs w:val="24"/>
        </w:rPr>
        <w:t xml:space="preserve">variable </w:t>
      </w:r>
      <w:r w:rsidR="009D2562" w:rsidRPr="00272C37">
        <w:rPr>
          <w:rFonts w:ascii="Garamond" w:hAnsi="Garamond" w:cs="Times New Roman"/>
          <w:sz w:val="24"/>
          <w:szCs w:val="24"/>
        </w:rPr>
        <w:t xml:space="preserve">that was often missing was the </w:t>
      </w:r>
      <w:r w:rsidR="00862F49" w:rsidRPr="00272C37">
        <w:rPr>
          <w:rFonts w:ascii="Garamond" w:hAnsi="Garamond" w:cs="Times New Roman"/>
          <w:sz w:val="24"/>
          <w:szCs w:val="24"/>
        </w:rPr>
        <w:t xml:space="preserve">consumption </w:t>
      </w:r>
      <w:r w:rsidR="009D2562" w:rsidRPr="00272C37">
        <w:rPr>
          <w:rFonts w:ascii="Garamond" w:hAnsi="Garamond" w:cs="Times New Roman"/>
          <w:sz w:val="24"/>
          <w:szCs w:val="24"/>
        </w:rPr>
        <w:t>energy label</w:t>
      </w:r>
      <w:r w:rsidR="008D0FFE" w:rsidRPr="00272C37">
        <w:rPr>
          <w:rFonts w:ascii="Garamond" w:hAnsi="Garamond" w:cs="Times New Roman"/>
          <w:sz w:val="24"/>
          <w:szCs w:val="24"/>
        </w:rPr>
        <w:t>. The energy label was not reported</w:t>
      </w:r>
      <w:r w:rsidR="009D2562" w:rsidRPr="00272C37">
        <w:rPr>
          <w:rFonts w:ascii="Garamond" w:hAnsi="Garamond" w:cs="Times New Roman"/>
          <w:sz w:val="24"/>
          <w:szCs w:val="24"/>
        </w:rPr>
        <w:t xml:space="preserve"> </w:t>
      </w:r>
      <w:r w:rsidR="008D0FFE" w:rsidRPr="00272C37">
        <w:rPr>
          <w:rFonts w:ascii="Garamond" w:hAnsi="Garamond" w:cs="Times New Roman"/>
          <w:sz w:val="24"/>
          <w:szCs w:val="24"/>
        </w:rPr>
        <w:t>for</w:t>
      </w:r>
      <w:r w:rsidR="009D2562" w:rsidRPr="00272C37">
        <w:rPr>
          <w:rFonts w:ascii="Garamond" w:hAnsi="Garamond" w:cs="Times New Roman"/>
          <w:sz w:val="24"/>
          <w:szCs w:val="24"/>
        </w:rPr>
        <w:t xml:space="preserve"> approximately </w:t>
      </w:r>
      <w:r w:rsidR="00865264" w:rsidRPr="00272C37">
        <w:rPr>
          <w:rFonts w:ascii="Garamond" w:hAnsi="Garamond" w:cs="Times New Roman"/>
          <w:sz w:val="24"/>
          <w:szCs w:val="24"/>
        </w:rPr>
        <w:t>3500</w:t>
      </w:r>
      <w:r w:rsidR="009D2562" w:rsidRPr="00272C37">
        <w:rPr>
          <w:rFonts w:ascii="Garamond" w:hAnsi="Garamond" w:cs="Times New Roman"/>
          <w:sz w:val="24"/>
          <w:szCs w:val="24"/>
        </w:rPr>
        <w:t xml:space="preserve"> (25%) </w:t>
      </w:r>
      <w:r w:rsidR="00865264" w:rsidRPr="00272C37">
        <w:rPr>
          <w:rFonts w:ascii="Garamond" w:hAnsi="Garamond" w:cs="Times New Roman"/>
          <w:sz w:val="24"/>
          <w:szCs w:val="24"/>
        </w:rPr>
        <w:t xml:space="preserve">of the </w:t>
      </w:r>
      <w:r w:rsidR="008D0FFE" w:rsidRPr="00272C37">
        <w:rPr>
          <w:rFonts w:ascii="Garamond" w:hAnsi="Garamond" w:cs="Times New Roman"/>
          <w:sz w:val="24"/>
          <w:szCs w:val="24"/>
        </w:rPr>
        <w:t>residential properties</w:t>
      </w:r>
      <w:r w:rsidR="00865264" w:rsidRPr="00272C37">
        <w:rPr>
          <w:rFonts w:ascii="Garamond" w:hAnsi="Garamond" w:cs="Times New Roman"/>
          <w:sz w:val="24"/>
          <w:szCs w:val="24"/>
        </w:rPr>
        <w:t xml:space="preserve"> in the remaining sample</w:t>
      </w:r>
      <w:r w:rsidR="009D2562" w:rsidRPr="00272C37">
        <w:rPr>
          <w:rFonts w:ascii="Garamond" w:hAnsi="Garamond" w:cs="Times New Roman"/>
          <w:sz w:val="24"/>
          <w:szCs w:val="24"/>
        </w:rPr>
        <w:t>. These observation</w:t>
      </w:r>
      <w:r w:rsidR="00862F49" w:rsidRPr="00272C37">
        <w:rPr>
          <w:rFonts w:ascii="Garamond" w:hAnsi="Garamond" w:cs="Times New Roman"/>
          <w:sz w:val="24"/>
          <w:szCs w:val="24"/>
        </w:rPr>
        <w:t>s</w:t>
      </w:r>
      <w:r w:rsidR="009D2562" w:rsidRPr="00272C37">
        <w:rPr>
          <w:rFonts w:ascii="Garamond" w:hAnsi="Garamond" w:cs="Times New Roman"/>
          <w:sz w:val="24"/>
          <w:szCs w:val="24"/>
        </w:rPr>
        <w:t xml:space="preserve"> </w:t>
      </w:r>
      <w:r w:rsidR="004D3B8C" w:rsidRPr="00272C37">
        <w:rPr>
          <w:rFonts w:ascii="Garamond" w:hAnsi="Garamond" w:cs="Times New Roman"/>
          <w:sz w:val="24"/>
          <w:szCs w:val="24"/>
        </w:rPr>
        <w:t>are</w:t>
      </w:r>
      <w:r w:rsidR="009D2562" w:rsidRPr="00272C37">
        <w:rPr>
          <w:rFonts w:ascii="Garamond" w:hAnsi="Garamond" w:cs="Times New Roman"/>
          <w:sz w:val="24"/>
          <w:szCs w:val="24"/>
        </w:rPr>
        <w:t xml:space="preserve"> </w:t>
      </w:r>
      <w:r w:rsidRPr="00272C37">
        <w:rPr>
          <w:rFonts w:ascii="Garamond" w:hAnsi="Garamond" w:cs="Times New Roman"/>
          <w:sz w:val="24"/>
          <w:szCs w:val="24"/>
        </w:rPr>
        <w:t xml:space="preserve">included in </w:t>
      </w:r>
      <w:r w:rsidR="009D2562" w:rsidRPr="00272C37">
        <w:rPr>
          <w:rFonts w:ascii="Garamond" w:hAnsi="Garamond" w:cs="Times New Roman"/>
          <w:sz w:val="24"/>
          <w:szCs w:val="24"/>
        </w:rPr>
        <w:t>the sample for the reported results of this study</w:t>
      </w:r>
      <w:r w:rsidR="004D3B8C" w:rsidRPr="00272C37">
        <w:rPr>
          <w:rFonts w:ascii="Garamond" w:hAnsi="Garamond" w:cs="Times New Roman"/>
          <w:sz w:val="24"/>
          <w:szCs w:val="24"/>
        </w:rPr>
        <w:t xml:space="preserve"> with the estimation of a Heckman selection model.</w:t>
      </w:r>
      <w:r w:rsidR="00E92016" w:rsidRPr="00272C37">
        <w:rPr>
          <w:rFonts w:ascii="Garamond" w:hAnsi="Garamond" w:cs="Times New Roman"/>
          <w:sz w:val="24"/>
          <w:szCs w:val="24"/>
        </w:rPr>
        <w:t xml:space="preserve"> </w:t>
      </w:r>
      <w:r w:rsidR="004D3B8C" w:rsidRPr="00272C37">
        <w:rPr>
          <w:rFonts w:ascii="Garamond" w:hAnsi="Garamond" w:cs="Times New Roman"/>
          <w:sz w:val="24"/>
          <w:szCs w:val="24"/>
        </w:rPr>
        <w:t xml:space="preserve">As argued by </w:t>
      </w:r>
      <w:r w:rsidR="00217C6F" w:rsidRPr="00272C37">
        <w:rPr>
          <w:rFonts w:ascii="Garamond" w:eastAsia="Times New Roman" w:hAnsi="Garamond"/>
          <w:sz w:val="24"/>
          <w:szCs w:val="24"/>
        </w:rPr>
        <w:t>Chen &amp; Marmolejo Duarte</w:t>
      </w:r>
      <w:r w:rsidR="00217C6F" w:rsidRPr="00272C37">
        <w:rPr>
          <w:rFonts w:ascii="Garamond" w:hAnsi="Garamond" w:cs="Times New Roman"/>
          <w:sz w:val="24"/>
          <w:szCs w:val="24"/>
        </w:rPr>
        <w:t xml:space="preserve"> </w:t>
      </w:r>
      <w:sdt>
        <w:sdtPr>
          <w:rPr>
            <w:rFonts w:ascii="Garamond" w:hAnsi="Garamond" w:cs="Times New Roman"/>
            <w:color w:val="000000"/>
            <w:sz w:val="24"/>
            <w:szCs w:val="24"/>
          </w:rPr>
          <w:tag w:val="MENDELEY_CITATION_v3_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"/>
          <w:id w:val="2136977183"/>
          <w:placeholder>
            <w:docPart w:val="DefaultPlaceholder_-1854013440"/>
          </w:placeholder>
        </w:sdtPr>
        <w:sdtEndPr/>
        <w:sdtContent>
          <w:r w:rsidR="00BB07C8" w:rsidRPr="00BB07C8">
            <w:rPr>
              <w:rFonts w:ascii="Garamond" w:hAnsi="Garamond" w:cs="Times New Roman"/>
              <w:color w:val="000000"/>
              <w:sz w:val="24"/>
              <w:szCs w:val="24"/>
            </w:rPr>
            <w:t>(2018)</w:t>
          </w:r>
        </w:sdtContent>
      </w:sdt>
      <w:r w:rsidR="000356A3" w:rsidRPr="00272C37">
        <w:rPr>
          <w:rFonts w:ascii="Garamond" w:hAnsi="Garamond" w:cs="Times New Roman"/>
          <w:sz w:val="24"/>
          <w:szCs w:val="24"/>
        </w:rPr>
        <w:t xml:space="preserve"> missing </w:t>
      </w:r>
      <w:r w:rsidR="008D0FFE" w:rsidRPr="00272C37">
        <w:rPr>
          <w:rFonts w:ascii="Garamond" w:hAnsi="Garamond" w:cs="Times New Roman"/>
          <w:sz w:val="24"/>
          <w:szCs w:val="24"/>
        </w:rPr>
        <w:t>values</w:t>
      </w:r>
      <w:r w:rsidR="000356A3" w:rsidRPr="00272C37">
        <w:rPr>
          <w:rFonts w:ascii="Garamond" w:hAnsi="Garamond" w:cs="Times New Roman"/>
          <w:sz w:val="24"/>
          <w:szCs w:val="24"/>
        </w:rPr>
        <w:t xml:space="preserve"> for the energy labels </w:t>
      </w:r>
      <w:r w:rsidR="00865264" w:rsidRPr="00272C37">
        <w:rPr>
          <w:rFonts w:ascii="Garamond" w:hAnsi="Garamond" w:cs="Times New Roman"/>
          <w:sz w:val="24"/>
          <w:szCs w:val="24"/>
        </w:rPr>
        <w:t xml:space="preserve">are often </w:t>
      </w:r>
      <w:r w:rsidR="000356A3" w:rsidRPr="00272C37">
        <w:rPr>
          <w:rFonts w:ascii="Garamond" w:hAnsi="Garamond" w:cs="Times New Roman"/>
          <w:sz w:val="24"/>
          <w:szCs w:val="24"/>
        </w:rPr>
        <w:t>the result of a sample selection bias</w:t>
      </w:r>
      <w:r w:rsidR="008D0FFE" w:rsidRPr="00272C37">
        <w:rPr>
          <w:rFonts w:ascii="Garamond" w:hAnsi="Garamond" w:cs="Times New Roman"/>
          <w:sz w:val="24"/>
          <w:szCs w:val="24"/>
        </w:rPr>
        <w:t>.</w:t>
      </w:r>
      <w:r w:rsidR="004D3B8C" w:rsidRPr="00272C37">
        <w:rPr>
          <w:rFonts w:ascii="Garamond" w:hAnsi="Garamond" w:cs="Times New Roman"/>
          <w:sz w:val="24"/>
          <w:szCs w:val="24"/>
        </w:rPr>
        <w:t xml:space="preserve"> </w:t>
      </w:r>
      <w:r w:rsidR="008D0FFE" w:rsidRPr="00272C37">
        <w:rPr>
          <w:rFonts w:ascii="Garamond" w:hAnsi="Garamond" w:cs="Times New Roman"/>
          <w:sz w:val="24"/>
          <w:szCs w:val="24"/>
        </w:rPr>
        <w:t>T</w:t>
      </w:r>
      <w:r w:rsidR="004D3B8C" w:rsidRPr="00272C37">
        <w:rPr>
          <w:rFonts w:ascii="Garamond" w:hAnsi="Garamond" w:cs="Times New Roman"/>
          <w:sz w:val="24"/>
          <w:szCs w:val="24"/>
        </w:rPr>
        <w:t xml:space="preserve">he </w:t>
      </w:r>
      <w:r w:rsidR="00865264" w:rsidRPr="00272C37">
        <w:rPr>
          <w:rFonts w:ascii="Garamond" w:hAnsi="Garamond" w:cs="Times New Roman"/>
          <w:sz w:val="24"/>
          <w:szCs w:val="24"/>
        </w:rPr>
        <w:t>energy label</w:t>
      </w:r>
      <w:r w:rsidR="00231355" w:rsidRPr="00272C37">
        <w:rPr>
          <w:rFonts w:ascii="Garamond" w:hAnsi="Garamond" w:cs="Times New Roman"/>
          <w:sz w:val="24"/>
          <w:szCs w:val="24"/>
        </w:rPr>
        <w:t xml:space="preserve"> might be </w:t>
      </w:r>
      <w:r w:rsidR="00865264" w:rsidRPr="00272C37">
        <w:rPr>
          <w:rFonts w:ascii="Garamond" w:hAnsi="Garamond" w:cs="Times New Roman"/>
          <w:sz w:val="24"/>
          <w:szCs w:val="24"/>
        </w:rPr>
        <w:t xml:space="preserve">not </w:t>
      </w:r>
      <w:r w:rsidR="001767BA" w:rsidRPr="00272C37">
        <w:rPr>
          <w:rFonts w:ascii="Garamond" w:hAnsi="Garamond" w:cs="Times New Roman"/>
          <w:sz w:val="24"/>
          <w:szCs w:val="24"/>
        </w:rPr>
        <w:t xml:space="preserve">reported </w:t>
      </w:r>
      <w:r w:rsidR="00865264" w:rsidRPr="00272C37">
        <w:rPr>
          <w:rFonts w:ascii="Garamond" w:hAnsi="Garamond" w:cs="Times New Roman"/>
          <w:sz w:val="24"/>
          <w:szCs w:val="24"/>
        </w:rPr>
        <w:t xml:space="preserve">because it is </w:t>
      </w:r>
      <w:r w:rsidR="004D3B8C" w:rsidRPr="00272C37">
        <w:rPr>
          <w:rFonts w:ascii="Garamond" w:hAnsi="Garamond" w:cs="Times New Roman"/>
          <w:sz w:val="24"/>
          <w:szCs w:val="24"/>
        </w:rPr>
        <w:t xml:space="preserve">expected </w:t>
      </w:r>
      <w:r w:rsidR="00865264" w:rsidRPr="00272C37">
        <w:rPr>
          <w:rFonts w:ascii="Garamond" w:hAnsi="Garamond" w:cs="Times New Roman"/>
          <w:sz w:val="24"/>
          <w:szCs w:val="24"/>
        </w:rPr>
        <w:t>to have a negative effect on the housing price</w:t>
      </w:r>
      <w:r w:rsidR="000356A3" w:rsidRPr="00272C37">
        <w:rPr>
          <w:rFonts w:ascii="Garamond" w:hAnsi="Garamond" w:cs="Times New Roman"/>
          <w:sz w:val="24"/>
          <w:szCs w:val="24"/>
        </w:rPr>
        <w:t>.</w:t>
      </w:r>
      <w:r w:rsidR="00865264" w:rsidRPr="00272C37">
        <w:rPr>
          <w:rFonts w:ascii="Garamond" w:hAnsi="Garamond" w:cs="Times New Roman"/>
          <w:sz w:val="24"/>
          <w:szCs w:val="24"/>
        </w:rPr>
        <w:t xml:space="preserve"> </w:t>
      </w:r>
      <w:r w:rsidR="008D0FFE" w:rsidRPr="00272C37">
        <w:rPr>
          <w:rFonts w:ascii="Garamond" w:hAnsi="Garamond" w:cs="Times New Roman"/>
          <w:sz w:val="24"/>
          <w:szCs w:val="24"/>
        </w:rPr>
        <w:t>Thereby</w:t>
      </w:r>
      <w:r w:rsidR="00865264" w:rsidRPr="00272C37">
        <w:rPr>
          <w:rFonts w:ascii="Garamond" w:hAnsi="Garamond" w:cs="Times New Roman"/>
          <w:sz w:val="24"/>
          <w:szCs w:val="24"/>
        </w:rPr>
        <w:t xml:space="preserve"> in the pricing model</w:t>
      </w:r>
      <w:r w:rsidR="004D3B8C" w:rsidRPr="00272C37">
        <w:rPr>
          <w:rFonts w:ascii="Garamond" w:hAnsi="Garamond" w:cs="Times New Roman"/>
          <w:sz w:val="24"/>
          <w:szCs w:val="24"/>
        </w:rPr>
        <w:t xml:space="preserve">s, </w:t>
      </w:r>
      <w:r w:rsidR="008D0FFE" w:rsidRPr="00272C37">
        <w:rPr>
          <w:rFonts w:ascii="Garamond" w:hAnsi="Garamond" w:cs="Times New Roman"/>
          <w:sz w:val="24"/>
          <w:szCs w:val="24"/>
        </w:rPr>
        <w:t xml:space="preserve">which do not include the observations with missing energy label data, </w:t>
      </w:r>
      <w:r w:rsidR="00865264" w:rsidRPr="00272C37">
        <w:rPr>
          <w:rFonts w:ascii="Garamond" w:hAnsi="Garamond" w:cs="Times New Roman"/>
          <w:sz w:val="24"/>
          <w:szCs w:val="24"/>
        </w:rPr>
        <w:t>the strength of the</w:t>
      </w:r>
      <w:r w:rsidR="008D0FFE" w:rsidRPr="00272C37">
        <w:rPr>
          <w:rFonts w:ascii="Garamond" w:hAnsi="Garamond" w:cs="Times New Roman"/>
          <w:sz w:val="24"/>
          <w:szCs w:val="24"/>
        </w:rPr>
        <w:t xml:space="preserve"> positive/negative paid premium</w:t>
      </w:r>
      <w:r w:rsidR="00865264" w:rsidRPr="00272C37">
        <w:rPr>
          <w:rFonts w:ascii="Garamond" w:hAnsi="Garamond" w:cs="Times New Roman"/>
          <w:sz w:val="24"/>
          <w:szCs w:val="24"/>
        </w:rPr>
        <w:t xml:space="preserve"> </w:t>
      </w:r>
      <w:r w:rsidR="008D0FFE" w:rsidRPr="00272C37">
        <w:rPr>
          <w:rFonts w:ascii="Garamond" w:hAnsi="Garamond" w:cs="Times New Roman"/>
          <w:sz w:val="24"/>
          <w:szCs w:val="24"/>
        </w:rPr>
        <w:t>for higher/lower</w:t>
      </w:r>
      <w:r w:rsidR="00865264" w:rsidRPr="00272C37">
        <w:rPr>
          <w:rFonts w:ascii="Garamond" w:hAnsi="Garamond" w:cs="Times New Roman"/>
          <w:sz w:val="24"/>
          <w:szCs w:val="24"/>
        </w:rPr>
        <w:t xml:space="preserve"> energy labels </w:t>
      </w:r>
      <w:r w:rsidR="008D0FFE" w:rsidRPr="00272C37">
        <w:rPr>
          <w:rFonts w:ascii="Garamond" w:hAnsi="Garamond" w:cs="Times New Roman"/>
          <w:sz w:val="24"/>
          <w:szCs w:val="24"/>
        </w:rPr>
        <w:t>will be underestimated compared to the reference category.</w:t>
      </w:r>
      <w:r w:rsidR="000178EE" w:rsidRPr="00272C37">
        <w:rPr>
          <w:rFonts w:ascii="Garamond" w:hAnsi="Garamond" w:cs="Times New Roman"/>
          <w:sz w:val="24"/>
          <w:szCs w:val="24"/>
        </w:rPr>
        <w:t xml:space="preserve"> </w:t>
      </w:r>
    </w:p>
    <w:p w14:paraId="543146D6" w14:textId="74F4BF69" w:rsidR="00704178" w:rsidRPr="00272C37" w:rsidRDefault="008D0FFE" w:rsidP="00564311">
      <w:pPr>
        <w:spacing w:line="360" w:lineRule="auto"/>
        <w:jc w:val="both"/>
        <w:rPr>
          <w:rFonts w:ascii="Garamond" w:hAnsi="Garamond" w:cs="Times New Roman"/>
          <w:sz w:val="24"/>
          <w:szCs w:val="24"/>
        </w:rPr>
      </w:pPr>
      <w:r w:rsidRPr="00272C37">
        <w:rPr>
          <w:rFonts w:ascii="Garamond" w:hAnsi="Garamond" w:cs="Times New Roman"/>
          <w:sz w:val="24"/>
          <w:szCs w:val="24"/>
        </w:rPr>
        <w:t>The</w:t>
      </w:r>
      <w:r w:rsidR="004D3B8C" w:rsidRPr="00272C37">
        <w:rPr>
          <w:rFonts w:ascii="Garamond" w:hAnsi="Garamond" w:cs="Times New Roman"/>
          <w:sz w:val="24"/>
          <w:szCs w:val="24"/>
        </w:rPr>
        <w:t xml:space="preserve"> use of the</w:t>
      </w:r>
      <w:r w:rsidR="00244BFE" w:rsidRPr="00272C37">
        <w:rPr>
          <w:rFonts w:ascii="Garamond" w:hAnsi="Garamond" w:cs="Times New Roman"/>
          <w:sz w:val="24"/>
          <w:szCs w:val="24"/>
        </w:rPr>
        <w:t xml:space="preserve"> Heckman selection model</w:t>
      </w:r>
      <w:r w:rsidRPr="00272C37">
        <w:rPr>
          <w:rFonts w:ascii="Garamond" w:hAnsi="Garamond" w:cs="Times New Roman"/>
          <w:sz w:val="24"/>
          <w:szCs w:val="24"/>
        </w:rPr>
        <w:t xml:space="preserve"> solves the sample selection problem by </w:t>
      </w:r>
      <w:r w:rsidR="004D3B8C" w:rsidRPr="00272C37">
        <w:rPr>
          <w:rFonts w:ascii="Garamond" w:hAnsi="Garamond" w:cs="Times New Roman"/>
          <w:sz w:val="24"/>
          <w:szCs w:val="24"/>
        </w:rPr>
        <w:t xml:space="preserve">estimating </w:t>
      </w:r>
      <w:r w:rsidRPr="00272C37">
        <w:rPr>
          <w:rFonts w:ascii="Garamond" w:hAnsi="Garamond" w:cs="Times New Roman"/>
          <w:sz w:val="24"/>
          <w:szCs w:val="24"/>
        </w:rPr>
        <w:t>two regressions</w:t>
      </w:r>
      <w:r w:rsidR="00A64E1D" w:rsidRPr="00272C37">
        <w:rPr>
          <w:rFonts w:ascii="Garamond" w:hAnsi="Garamond" w:cs="Times New Roman"/>
          <w:sz w:val="24"/>
          <w:szCs w:val="24"/>
        </w:rPr>
        <w:t xml:space="preserve"> </w:t>
      </w:r>
      <w:sdt>
        <w:sdtPr>
          <w:rPr>
            <w:rFonts w:ascii="Garamond" w:hAnsi="Garamond" w:cs="Times New Roman"/>
            <w:color w:val="000000"/>
            <w:sz w:val="24"/>
            <w:szCs w:val="24"/>
          </w:rPr>
          <w:tag w:val="MENDELEY_CITATION_v3_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"/>
          <w:id w:val="-20476236"/>
          <w:placeholder>
            <w:docPart w:val="DefaultPlaceholder_-1854013440"/>
          </w:placeholder>
        </w:sdtPr>
        <w:sdtEndPr/>
        <w:sdtContent>
          <w:r w:rsidR="00BB07C8" w:rsidRPr="00BB07C8">
            <w:rPr>
              <w:rFonts w:ascii="Garamond" w:hAnsi="Garamond" w:cs="Times New Roman"/>
              <w:color w:val="000000"/>
              <w:sz w:val="24"/>
              <w:szCs w:val="24"/>
            </w:rPr>
            <w:t>(J.J. Heckman, 1976).</w:t>
          </w:r>
        </w:sdtContent>
      </w:sdt>
      <w:r w:rsidRPr="00272C37">
        <w:rPr>
          <w:rFonts w:ascii="Garamond" w:hAnsi="Garamond" w:cs="Times New Roman"/>
          <w:sz w:val="24"/>
          <w:szCs w:val="24"/>
        </w:rPr>
        <w:t xml:space="preserve"> Firstly, the</w:t>
      </w:r>
      <w:r w:rsidR="004D3B8C" w:rsidRPr="00272C37">
        <w:rPr>
          <w:rFonts w:ascii="Garamond" w:hAnsi="Garamond" w:cs="Times New Roman"/>
          <w:sz w:val="24"/>
          <w:szCs w:val="24"/>
        </w:rPr>
        <w:t xml:space="preserve"> probability of the presence of an energy label in housing advertisements </w:t>
      </w:r>
      <w:r w:rsidRPr="00272C37">
        <w:rPr>
          <w:rFonts w:ascii="Garamond" w:hAnsi="Garamond" w:cs="Times New Roman"/>
          <w:sz w:val="24"/>
          <w:szCs w:val="24"/>
        </w:rPr>
        <w:t xml:space="preserve">is estimated </w:t>
      </w:r>
      <w:r w:rsidR="004D3B8C" w:rsidRPr="00272C37">
        <w:rPr>
          <w:rFonts w:ascii="Garamond" w:hAnsi="Garamond" w:cs="Times New Roman"/>
          <w:sz w:val="24"/>
          <w:szCs w:val="24"/>
        </w:rPr>
        <w:t>with a</w:t>
      </w:r>
      <w:r w:rsidR="00622A88" w:rsidRPr="00272C37">
        <w:rPr>
          <w:rFonts w:ascii="Garamond" w:hAnsi="Garamond" w:cs="Times New Roman"/>
          <w:sz w:val="24"/>
          <w:szCs w:val="24"/>
        </w:rPr>
        <w:t xml:space="preserve"> </w:t>
      </w:r>
      <w:r w:rsidR="00890199" w:rsidRPr="00272C37">
        <w:rPr>
          <w:rFonts w:ascii="Garamond" w:hAnsi="Garamond" w:cs="Times New Roman"/>
          <w:sz w:val="24"/>
          <w:szCs w:val="24"/>
        </w:rPr>
        <w:t>P</w:t>
      </w:r>
      <w:r w:rsidR="00622A88" w:rsidRPr="00272C37">
        <w:rPr>
          <w:rFonts w:ascii="Garamond" w:hAnsi="Garamond" w:cs="Times New Roman"/>
          <w:sz w:val="24"/>
          <w:szCs w:val="24"/>
        </w:rPr>
        <w:t>robit mode</w:t>
      </w:r>
      <w:r w:rsidRPr="00272C37">
        <w:rPr>
          <w:rFonts w:ascii="Garamond" w:hAnsi="Garamond" w:cs="Times New Roman"/>
          <w:sz w:val="24"/>
          <w:szCs w:val="24"/>
        </w:rPr>
        <w:t>l using energy consumption</w:t>
      </w:r>
      <w:r w:rsidR="00B64F93" w:rsidRPr="00272C37">
        <w:rPr>
          <w:rFonts w:ascii="Garamond" w:hAnsi="Garamond" w:cs="Times New Roman"/>
          <w:sz w:val="24"/>
          <w:szCs w:val="24"/>
        </w:rPr>
        <w:t>-</w:t>
      </w:r>
      <w:r w:rsidRPr="00272C37">
        <w:rPr>
          <w:rFonts w:ascii="Garamond" w:hAnsi="Garamond" w:cs="Times New Roman"/>
          <w:sz w:val="24"/>
          <w:szCs w:val="24"/>
        </w:rPr>
        <w:t>related housing-specific variables as predictors</w:t>
      </w:r>
      <w:r w:rsidR="004D3B8C" w:rsidRPr="00272C37">
        <w:rPr>
          <w:rFonts w:ascii="Garamond" w:hAnsi="Garamond" w:cs="Times New Roman"/>
          <w:sz w:val="24"/>
          <w:szCs w:val="24"/>
        </w:rPr>
        <w:t xml:space="preserve">. </w:t>
      </w:r>
      <w:r w:rsidRPr="00272C37">
        <w:rPr>
          <w:rFonts w:ascii="Garamond" w:hAnsi="Garamond" w:cs="Times New Roman"/>
          <w:sz w:val="24"/>
          <w:szCs w:val="24"/>
        </w:rPr>
        <w:t>The</w:t>
      </w:r>
      <w:r w:rsidR="000178EE" w:rsidRPr="00272C37">
        <w:rPr>
          <w:rFonts w:ascii="Garamond" w:hAnsi="Garamond" w:cs="Times New Roman"/>
          <w:sz w:val="24"/>
          <w:szCs w:val="24"/>
        </w:rPr>
        <w:t xml:space="preserve"> predicted probability of the presence of an energy label by</w:t>
      </w:r>
      <w:r w:rsidRPr="00272C37">
        <w:rPr>
          <w:rFonts w:ascii="Garamond" w:hAnsi="Garamond" w:cs="Times New Roman"/>
          <w:sz w:val="24"/>
          <w:szCs w:val="24"/>
        </w:rPr>
        <w:t xml:space="preserve"> </w:t>
      </w:r>
      <w:r w:rsidR="004D3B8C" w:rsidRPr="00272C37">
        <w:rPr>
          <w:rFonts w:ascii="Garamond" w:hAnsi="Garamond" w:cs="Times New Roman"/>
          <w:sz w:val="24"/>
          <w:szCs w:val="24"/>
        </w:rPr>
        <w:t xml:space="preserve">the </w:t>
      </w:r>
      <w:r w:rsidR="00890199" w:rsidRPr="00272C37">
        <w:rPr>
          <w:rFonts w:ascii="Garamond" w:hAnsi="Garamond" w:cs="Times New Roman"/>
          <w:sz w:val="24"/>
          <w:szCs w:val="24"/>
        </w:rPr>
        <w:t>Probit</w:t>
      </w:r>
      <w:r w:rsidR="004D3B8C" w:rsidRPr="00272C37">
        <w:rPr>
          <w:rFonts w:ascii="Garamond" w:hAnsi="Garamond" w:cs="Times New Roman"/>
          <w:sz w:val="24"/>
          <w:szCs w:val="24"/>
        </w:rPr>
        <w:t xml:space="preserve"> model </w:t>
      </w:r>
      <w:r w:rsidR="00B64F93" w:rsidRPr="00272C37">
        <w:rPr>
          <w:rFonts w:ascii="Garamond" w:hAnsi="Garamond" w:cs="Times New Roman"/>
          <w:sz w:val="24"/>
          <w:szCs w:val="24"/>
        </w:rPr>
        <w:t>is</w:t>
      </w:r>
      <w:r w:rsidR="004D3B8C" w:rsidRPr="00272C37">
        <w:rPr>
          <w:rFonts w:ascii="Garamond" w:hAnsi="Garamond" w:cs="Times New Roman"/>
          <w:sz w:val="24"/>
          <w:szCs w:val="24"/>
        </w:rPr>
        <w:t xml:space="preserve"> converted to an</w:t>
      </w:r>
      <w:r w:rsidR="00244BFE" w:rsidRPr="00272C37">
        <w:rPr>
          <w:rFonts w:ascii="Garamond" w:hAnsi="Garamond" w:cs="Times New Roman"/>
          <w:sz w:val="24"/>
          <w:szCs w:val="24"/>
        </w:rPr>
        <w:t xml:space="preserve"> Inverse-mill ratio</w:t>
      </w:r>
      <w:r w:rsidRPr="00272C37">
        <w:rPr>
          <w:rFonts w:ascii="Garamond" w:hAnsi="Garamond" w:cs="Times New Roman"/>
          <w:sz w:val="24"/>
          <w:szCs w:val="24"/>
        </w:rPr>
        <w:t xml:space="preserve">. Secondly, the valuation model </w:t>
      </w:r>
      <w:r w:rsidR="000178EE" w:rsidRPr="00272C37">
        <w:rPr>
          <w:rFonts w:ascii="Garamond" w:hAnsi="Garamond" w:cs="Times New Roman"/>
          <w:sz w:val="24"/>
          <w:szCs w:val="24"/>
        </w:rPr>
        <w:t xml:space="preserve">is </w:t>
      </w:r>
      <w:r w:rsidRPr="00272C37">
        <w:rPr>
          <w:rFonts w:ascii="Garamond" w:hAnsi="Garamond" w:cs="Times New Roman"/>
          <w:sz w:val="24"/>
          <w:szCs w:val="24"/>
        </w:rPr>
        <w:t xml:space="preserve">estimated with </w:t>
      </w:r>
      <w:r w:rsidR="000178EE" w:rsidRPr="00272C37">
        <w:rPr>
          <w:rFonts w:ascii="Garamond" w:hAnsi="Garamond" w:cs="Times New Roman"/>
          <w:sz w:val="24"/>
          <w:szCs w:val="24"/>
        </w:rPr>
        <w:t>the log</w:t>
      </w:r>
      <w:r w:rsidRPr="00272C37">
        <w:rPr>
          <w:rFonts w:ascii="Garamond" w:hAnsi="Garamond" w:cs="Times New Roman"/>
          <w:sz w:val="24"/>
          <w:szCs w:val="24"/>
        </w:rPr>
        <w:t xml:space="preserve"> housing price as </w:t>
      </w:r>
      <w:r w:rsidR="00B64F93" w:rsidRPr="00272C37">
        <w:rPr>
          <w:rFonts w:ascii="Garamond" w:hAnsi="Garamond" w:cs="Times New Roman"/>
          <w:sz w:val="24"/>
          <w:szCs w:val="24"/>
        </w:rPr>
        <w:t xml:space="preserve">the </w:t>
      </w:r>
      <w:r w:rsidRPr="00272C37">
        <w:rPr>
          <w:rFonts w:ascii="Garamond" w:hAnsi="Garamond" w:cs="Times New Roman"/>
          <w:sz w:val="24"/>
          <w:szCs w:val="24"/>
        </w:rPr>
        <w:t xml:space="preserve">outcome variable </w:t>
      </w:r>
      <w:r w:rsidR="000178EE" w:rsidRPr="00272C37">
        <w:rPr>
          <w:rFonts w:ascii="Garamond" w:hAnsi="Garamond" w:cs="Times New Roman"/>
          <w:sz w:val="24"/>
          <w:szCs w:val="24"/>
        </w:rPr>
        <w:t>and the</w:t>
      </w:r>
      <w:r w:rsidRPr="00272C37">
        <w:rPr>
          <w:rFonts w:ascii="Garamond" w:hAnsi="Garamond" w:cs="Times New Roman"/>
          <w:sz w:val="24"/>
          <w:szCs w:val="24"/>
        </w:rPr>
        <w:t xml:space="preserve"> housing-specific</w:t>
      </w:r>
      <w:r w:rsidR="000178EE" w:rsidRPr="00272C37">
        <w:rPr>
          <w:rFonts w:ascii="Garamond" w:hAnsi="Garamond" w:cs="Times New Roman"/>
          <w:sz w:val="24"/>
          <w:szCs w:val="24"/>
        </w:rPr>
        <w:t xml:space="preserve">, included </w:t>
      </w:r>
      <w:r w:rsidRPr="00272C37">
        <w:rPr>
          <w:rFonts w:ascii="Garamond" w:hAnsi="Garamond" w:cs="Times New Roman"/>
          <w:sz w:val="24"/>
          <w:szCs w:val="24"/>
        </w:rPr>
        <w:t xml:space="preserve">sustainable variables </w:t>
      </w:r>
      <w:r w:rsidR="000178EE" w:rsidRPr="00272C37">
        <w:rPr>
          <w:rFonts w:ascii="Garamond" w:hAnsi="Garamond" w:cs="Times New Roman"/>
          <w:sz w:val="24"/>
          <w:szCs w:val="24"/>
        </w:rPr>
        <w:t xml:space="preserve">and </w:t>
      </w:r>
      <w:r w:rsidRPr="00272C37">
        <w:rPr>
          <w:rFonts w:ascii="Garamond" w:hAnsi="Garamond" w:cs="Times New Roman"/>
          <w:sz w:val="24"/>
          <w:szCs w:val="24"/>
        </w:rPr>
        <w:t>the inverse mill ratio</w:t>
      </w:r>
      <w:r w:rsidR="000178EE" w:rsidRPr="00272C37">
        <w:rPr>
          <w:rFonts w:ascii="Garamond" w:hAnsi="Garamond" w:cs="Times New Roman"/>
          <w:sz w:val="24"/>
          <w:szCs w:val="24"/>
        </w:rPr>
        <w:t xml:space="preserve"> as explanatory variables</w:t>
      </w:r>
      <w:r w:rsidRPr="00272C37">
        <w:rPr>
          <w:rFonts w:ascii="Garamond" w:hAnsi="Garamond" w:cs="Times New Roman"/>
          <w:sz w:val="24"/>
          <w:szCs w:val="24"/>
        </w:rPr>
        <w:t>.</w:t>
      </w:r>
      <w:r w:rsidR="004D3B8C" w:rsidRPr="00272C37">
        <w:rPr>
          <w:rFonts w:ascii="Garamond" w:hAnsi="Garamond" w:cs="Times New Roman"/>
          <w:sz w:val="24"/>
          <w:szCs w:val="24"/>
        </w:rPr>
        <w:t xml:space="preserve"> </w:t>
      </w:r>
      <w:r w:rsidRPr="00272C37">
        <w:rPr>
          <w:rFonts w:ascii="Garamond" w:hAnsi="Garamond" w:cs="Times New Roman"/>
          <w:sz w:val="24"/>
          <w:szCs w:val="24"/>
        </w:rPr>
        <w:t>With this method</w:t>
      </w:r>
      <w:r w:rsidR="00B64F93" w:rsidRPr="00272C37">
        <w:rPr>
          <w:rFonts w:ascii="Garamond" w:hAnsi="Garamond" w:cs="Times New Roman"/>
          <w:sz w:val="24"/>
          <w:szCs w:val="24"/>
        </w:rPr>
        <w:t>,</w:t>
      </w:r>
      <w:r w:rsidRPr="00272C37">
        <w:rPr>
          <w:rFonts w:ascii="Garamond" w:hAnsi="Garamond" w:cs="Times New Roman"/>
          <w:sz w:val="24"/>
          <w:szCs w:val="24"/>
        </w:rPr>
        <w:t xml:space="preserve"> the observations with missing energy label data can be included in the sample</w:t>
      </w:r>
      <w:r w:rsidR="000178EE" w:rsidRPr="00272C37">
        <w:rPr>
          <w:rFonts w:ascii="Garamond" w:hAnsi="Garamond" w:cs="Times New Roman"/>
          <w:sz w:val="24"/>
          <w:szCs w:val="24"/>
        </w:rPr>
        <w:t xml:space="preserve">. </w:t>
      </w:r>
      <w:r w:rsidR="00704178" w:rsidRPr="00272C37">
        <w:rPr>
          <w:rFonts w:ascii="Garamond" w:hAnsi="Garamond" w:cs="Times New Roman"/>
          <w:sz w:val="24"/>
          <w:szCs w:val="24"/>
        </w:rPr>
        <w:t>So</w:t>
      </w:r>
      <w:r w:rsidR="000178EE" w:rsidRPr="00272C37">
        <w:rPr>
          <w:rFonts w:ascii="Garamond" w:hAnsi="Garamond" w:cs="Times New Roman"/>
          <w:sz w:val="24"/>
          <w:szCs w:val="24"/>
        </w:rPr>
        <w:t xml:space="preserve"> the</w:t>
      </w:r>
      <w:r w:rsidRPr="00272C37">
        <w:rPr>
          <w:rFonts w:ascii="Garamond" w:hAnsi="Garamond" w:cs="Times New Roman"/>
          <w:sz w:val="24"/>
          <w:szCs w:val="24"/>
        </w:rPr>
        <w:t xml:space="preserve"> sample selection bias</w:t>
      </w:r>
      <w:r w:rsidR="000178EE" w:rsidRPr="00272C37">
        <w:rPr>
          <w:rFonts w:ascii="Garamond" w:hAnsi="Garamond" w:cs="Times New Roman"/>
          <w:sz w:val="24"/>
          <w:szCs w:val="24"/>
        </w:rPr>
        <w:t xml:space="preserve"> is</w:t>
      </w:r>
      <w:r w:rsidRPr="00272C37">
        <w:rPr>
          <w:rFonts w:ascii="Garamond" w:hAnsi="Garamond" w:cs="Times New Roman"/>
          <w:sz w:val="24"/>
          <w:szCs w:val="24"/>
        </w:rPr>
        <w:t xml:space="preserve"> avoided. However, </w:t>
      </w:r>
      <w:r w:rsidR="00244BFE" w:rsidRPr="00272C37">
        <w:rPr>
          <w:rFonts w:ascii="Garamond" w:hAnsi="Garamond" w:cs="Times New Roman"/>
          <w:sz w:val="24"/>
          <w:szCs w:val="24"/>
        </w:rPr>
        <w:t xml:space="preserve">for </w:t>
      </w:r>
      <w:r w:rsidR="00865264" w:rsidRPr="00272C37">
        <w:rPr>
          <w:rFonts w:ascii="Garamond" w:hAnsi="Garamond" w:cs="Times New Roman"/>
          <w:sz w:val="24"/>
          <w:szCs w:val="24"/>
        </w:rPr>
        <w:t>completeness</w:t>
      </w:r>
      <w:r w:rsidR="00244BFE" w:rsidRPr="00272C37">
        <w:rPr>
          <w:rFonts w:ascii="Garamond" w:hAnsi="Garamond" w:cs="Times New Roman"/>
          <w:sz w:val="24"/>
          <w:szCs w:val="24"/>
        </w:rPr>
        <w:t xml:space="preserve"> results without the observation of the missing energy labels are discussed in the robustness section</w:t>
      </w:r>
      <w:r w:rsidR="004D3B8C" w:rsidRPr="00272C37">
        <w:rPr>
          <w:rFonts w:ascii="Garamond" w:hAnsi="Garamond" w:cs="Times New Roman"/>
          <w:sz w:val="24"/>
          <w:szCs w:val="24"/>
        </w:rPr>
        <w:t xml:space="preserve"> to identify potential errors</w:t>
      </w:r>
      <w:r w:rsidR="000178EE" w:rsidRPr="00272C37">
        <w:rPr>
          <w:rFonts w:ascii="Garamond" w:hAnsi="Garamond" w:cs="Times New Roman"/>
          <w:sz w:val="24"/>
          <w:szCs w:val="24"/>
        </w:rPr>
        <w:t xml:space="preserve"> in the pricing models</w:t>
      </w:r>
      <w:r w:rsidR="00244BFE" w:rsidRPr="00272C37">
        <w:rPr>
          <w:rFonts w:ascii="Garamond" w:hAnsi="Garamond" w:cs="Times New Roman"/>
          <w:sz w:val="24"/>
          <w:szCs w:val="24"/>
        </w:rPr>
        <w:t xml:space="preserve">. The only downside of the </w:t>
      </w:r>
      <w:r w:rsidR="00865264" w:rsidRPr="00272C37">
        <w:rPr>
          <w:rFonts w:ascii="Garamond" w:hAnsi="Garamond" w:cs="Times New Roman"/>
          <w:sz w:val="24"/>
          <w:szCs w:val="24"/>
        </w:rPr>
        <w:t>Heckman</w:t>
      </w:r>
      <w:r w:rsidR="0036590B" w:rsidRPr="00272C37">
        <w:rPr>
          <w:rFonts w:ascii="Garamond" w:hAnsi="Garamond" w:cs="Times New Roman"/>
          <w:sz w:val="24"/>
          <w:szCs w:val="24"/>
        </w:rPr>
        <w:t xml:space="preserve"> </w:t>
      </w:r>
      <w:r w:rsidR="00244BFE" w:rsidRPr="00272C37">
        <w:rPr>
          <w:rFonts w:ascii="Garamond" w:hAnsi="Garamond" w:cs="Times New Roman"/>
          <w:sz w:val="24"/>
          <w:szCs w:val="24"/>
        </w:rPr>
        <w:t>selection model</w:t>
      </w:r>
      <w:r w:rsidR="00865264" w:rsidRPr="00272C37">
        <w:rPr>
          <w:rFonts w:ascii="Garamond" w:hAnsi="Garamond" w:cs="Times New Roman"/>
          <w:sz w:val="24"/>
          <w:szCs w:val="24"/>
        </w:rPr>
        <w:t xml:space="preserve"> in this research</w:t>
      </w:r>
      <w:r w:rsidR="00244BFE" w:rsidRPr="00272C37">
        <w:rPr>
          <w:rFonts w:ascii="Garamond" w:hAnsi="Garamond" w:cs="Times New Roman"/>
          <w:sz w:val="24"/>
          <w:szCs w:val="24"/>
        </w:rPr>
        <w:t xml:space="preserve"> is th</w:t>
      </w:r>
      <w:r w:rsidR="00865264" w:rsidRPr="00272C37">
        <w:rPr>
          <w:rFonts w:ascii="Garamond" w:hAnsi="Garamond" w:cs="Times New Roman"/>
          <w:sz w:val="24"/>
          <w:szCs w:val="24"/>
        </w:rPr>
        <w:t>e low</w:t>
      </w:r>
      <w:r w:rsidR="000356A3" w:rsidRPr="00272C37">
        <w:rPr>
          <w:rFonts w:ascii="Garamond" w:hAnsi="Garamond" w:cs="Times New Roman"/>
          <w:sz w:val="24"/>
          <w:szCs w:val="24"/>
        </w:rPr>
        <w:t xml:space="preserve"> pseudo r-squared of 2%</w:t>
      </w:r>
      <w:r w:rsidRPr="00272C37">
        <w:rPr>
          <w:rFonts w:ascii="Garamond" w:hAnsi="Garamond" w:cs="Times New Roman"/>
          <w:sz w:val="24"/>
          <w:szCs w:val="24"/>
        </w:rPr>
        <w:t>.</w:t>
      </w:r>
      <w:r w:rsidR="000356A3" w:rsidRPr="00272C37">
        <w:rPr>
          <w:rFonts w:ascii="Garamond" w:hAnsi="Garamond" w:cs="Times New Roman"/>
          <w:sz w:val="24"/>
          <w:szCs w:val="24"/>
        </w:rPr>
        <w:t xml:space="preserve"> </w:t>
      </w:r>
      <w:r w:rsidRPr="00272C37">
        <w:rPr>
          <w:rFonts w:ascii="Garamond" w:hAnsi="Garamond" w:cs="Times New Roman"/>
          <w:sz w:val="24"/>
          <w:szCs w:val="24"/>
        </w:rPr>
        <w:t>This</w:t>
      </w:r>
      <w:r w:rsidR="000356A3" w:rsidRPr="00272C37">
        <w:rPr>
          <w:rFonts w:ascii="Garamond" w:hAnsi="Garamond" w:cs="Times New Roman"/>
          <w:sz w:val="24"/>
          <w:szCs w:val="24"/>
        </w:rPr>
        <w:t xml:space="preserve"> can be caused either by the absence of a sample selection bias or missing data related to</w:t>
      </w:r>
      <w:r w:rsidR="004D3B8C" w:rsidRPr="00272C37">
        <w:rPr>
          <w:rFonts w:ascii="Garamond" w:hAnsi="Garamond" w:cs="Times New Roman"/>
          <w:sz w:val="24"/>
          <w:szCs w:val="24"/>
        </w:rPr>
        <w:t xml:space="preserve"> relevant</w:t>
      </w:r>
      <w:r w:rsidR="000356A3" w:rsidRPr="00272C37">
        <w:rPr>
          <w:rFonts w:ascii="Garamond" w:hAnsi="Garamond" w:cs="Times New Roman"/>
          <w:sz w:val="24"/>
          <w:szCs w:val="24"/>
        </w:rPr>
        <w:t xml:space="preserve"> indicators </w:t>
      </w:r>
      <w:r w:rsidR="000178EE" w:rsidRPr="00272C37">
        <w:rPr>
          <w:rFonts w:ascii="Garamond" w:hAnsi="Garamond" w:cs="Times New Roman"/>
          <w:sz w:val="24"/>
          <w:szCs w:val="24"/>
        </w:rPr>
        <w:t>for</w:t>
      </w:r>
      <w:r w:rsidRPr="00272C37">
        <w:rPr>
          <w:rFonts w:ascii="Garamond" w:hAnsi="Garamond" w:cs="Times New Roman"/>
          <w:sz w:val="24"/>
          <w:szCs w:val="24"/>
        </w:rPr>
        <w:t xml:space="preserve"> the decision to report </w:t>
      </w:r>
      <w:r w:rsidR="000178EE" w:rsidRPr="00272C37">
        <w:rPr>
          <w:rFonts w:ascii="Garamond" w:hAnsi="Garamond" w:cs="Times New Roman"/>
          <w:sz w:val="24"/>
          <w:szCs w:val="24"/>
        </w:rPr>
        <w:t>the energy label in the housing advertisement</w:t>
      </w:r>
      <w:r w:rsidRPr="00272C37">
        <w:rPr>
          <w:rFonts w:ascii="Garamond" w:hAnsi="Garamond" w:cs="Times New Roman"/>
          <w:sz w:val="24"/>
          <w:szCs w:val="24"/>
        </w:rPr>
        <w:t>.</w:t>
      </w:r>
      <w:r w:rsidR="000C73DC" w:rsidRPr="00272C37">
        <w:rPr>
          <w:rFonts w:ascii="Garamond" w:hAnsi="Garamond" w:cs="Times New Roman"/>
          <w:sz w:val="24"/>
          <w:szCs w:val="24"/>
        </w:rPr>
        <w:t xml:space="preserve"> </w:t>
      </w:r>
    </w:p>
    <w:p w14:paraId="7E76F894" w14:textId="77777777" w:rsidR="00272C37" w:rsidRDefault="00272C37" w:rsidP="00564311">
      <w:pPr>
        <w:spacing w:line="360" w:lineRule="auto"/>
        <w:jc w:val="both"/>
        <w:rPr>
          <w:rFonts w:ascii="Garamond" w:hAnsi="Garamond" w:cs="Times New Roman"/>
          <w:sz w:val="24"/>
          <w:szCs w:val="24"/>
        </w:rPr>
      </w:pPr>
    </w:p>
    <w:p w14:paraId="06BC1322" w14:textId="66DE6FE1" w:rsidR="00AF1932" w:rsidRPr="00272C37" w:rsidRDefault="0012649C" w:rsidP="00564311">
      <w:pPr>
        <w:spacing w:line="360" w:lineRule="auto"/>
        <w:jc w:val="both"/>
        <w:rPr>
          <w:rFonts w:ascii="Garamond" w:hAnsi="Garamond" w:cs="Times New Roman"/>
          <w:sz w:val="24"/>
          <w:szCs w:val="24"/>
        </w:rPr>
      </w:pPr>
      <w:r w:rsidRPr="00272C37">
        <w:rPr>
          <w:rFonts w:ascii="Garamond" w:hAnsi="Garamond" w:cs="Times New Roman"/>
          <w:sz w:val="24"/>
          <w:szCs w:val="24"/>
        </w:rPr>
        <w:lastRenderedPageBreak/>
        <w:t>Besides</w:t>
      </w:r>
      <w:r w:rsidR="004D3B8C" w:rsidRPr="00272C37">
        <w:rPr>
          <w:rFonts w:ascii="Garamond" w:hAnsi="Garamond" w:cs="Times New Roman"/>
          <w:sz w:val="24"/>
          <w:szCs w:val="24"/>
        </w:rPr>
        <w:t xml:space="preserve"> observations with missing data</w:t>
      </w:r>
      <w:r w:rsidR="00622A88" w:rsidRPr="00272C37">
        <w:rPr>
          <w:rFonts w:ascii="Garamond" w:hAnsi="Garamond" w:cs="Times New Roman"/>
          <w:sz w:val="24"/>
          <w:szCs w:val="24"/>
        </w:rPr>
        <w:t>,</w:t>
      </w:r>
      <w:r w:rsidRPr="00272C37">
        <w:rPr>
          <w:rFonts w:ascii="Garamond" w:hAnsi="Garamond" w:cs="Times New Roman"/>
          <w:sz w:val="24"/>
          <w:szCs w:val="24"/>
        </w:rPr>
        <w:t xml:space="preserve"> </w:t>
      </w:r>
      <w:r w:rsidR="004D3B8C" w:rsidRPr="00272C37">
        <w:rPr>
          <w:rFonts w:ascii="Garamond" w:hAnsi="Garamond" w:cs="Times New Roman"/>
          <w:sz w:val="24"/>
          <w:szCs w:val="24"/>
        </w:rPr>
        <w:t>a negative building age of minus 1 is</w:t>
      </w:r>
      <w:r w:rsidRPr="00272C37">
        <w:rPr>
          <w:rFonts w:ascii="Garamond" w:hAnsi="Garamond" w:cs="Times New Roman"/>
          <w:sz w:val="24"/>
          <w:szCs w:val="24"/>
        </w:rPr>
        <w:t xml:space="preserve"> observed for four observation</w:t>
      </w:r>
      <w:r w:rsidR="004D3B8C" w:rsidRPr="00272C37">
        <w:rPr>
          <w:rFonts w:ascii="Garamond" w:hAnsi="Garamond" w:cs="Times New Roman"/>
          <w:sz w:val="24"/>
          <w:szCs w:val="24"/>
        </w:rPr>
        <w:t>s</w:t>
      </w:r>
      <w:r w:rsidR="000178EE" w:rsidRPr="00272C37">
        <w:rPr>
          <w:rFonts w:ascii="Garamond" w:hAnsi="Garamond" w:cs="Times New Roman"/>
          <w:sz w:val="24"/>
          <w:szCs w:val="24"/>
        </w:rPr>
        <w:t>. These</w:t>
      </w:r>
      <w:r w:rsidR="004D3B8C" w:rsidRPr="00272C37">
        <w:rPr>
          <w:rFonts w:ascii="Garamond" w:hAnsi="Garamond" w:cs="Times New Roman"/>
          <w:sz w:val="24"/>
          <w:szCs w:val="24"/>
        </w:rPr>
        <w:t xml:space="preserve"> residential properties are still under development</w:t>
      </w:r>
      <w:r w:rsidR="000178EE" w:rsidRPr="00272C37">
        <w:rPr>
          <w:rFonts w:ascii="Garamond" w:hAnsi="Garamond" w:cs="Times New Roman"/>
          <w:sz w:val="24"/>
          <w:szCs w:val="24"/>
        </w:rPr>
        <w:t xml:space="preserve"> and </w:t>
      </w:r>
      <w:r w:rsidR="00704178" w:rsidRPr="00272C37">
        <w:rPr>
          <w:rFonts w:ascii="Garamond" w:hAnsi="Garamond" w:cs="Times New Roman"/>
          <w:sz w:val="24"/>
          <w:szCs w:val="24"/>
        </w:rPr>
        <w:t xml:space="preserve">we </w:t>
      </w:r>
      <w:r w:rsidRPr="00272C37">
        <w:rPr>
          <w:rFonts w:ascii="Garamond" w:hAnsi="Garamond" w:cs="Times New Roman"/>
          <w:sz w:val="24"/>
          <w:szCs w:val="24"/>
        </w:rPr>
        <w:t xml:space="preserve">excluded </w:t>
      </w:r>
      <w:r w:rsidR="00704178" w:rsidRPr="00272C37">
        <w:rPr>
          <w:rFonts w:ascii="Garamond" w:hAnsi="Garamond" w:cs="Times New Roman"/>
          <w:sz w:val="24"/>
          <w:szCs w:val="24"/>
        </w:rPr>
        <w:t xml:space="preserve">these </w:t>
      </w:r>
      <w:r w:rsidRPr="00272C37">
        <w:rPr>
          <w:rFonts w:ascii="Garamond" w:hAnsi="Garamond" w:cs="Times New Roman"/>
          <w:sz w:val="24"/>
          <w:szCs w:val="24"/>
        </w:rPr>
        <w:t xml:space="preserve">from the sample. </w:t>
      </w:r>
      <w:r w:rsidR="00B01384" w:rsidRPr="00272C37">
        <w:rPr>
          <w:rFonts w:ascii="Garamond" w:hAnsi="Garamond" w:cs="Times New Roman"/>
          <w:sz w:val="24"/>
          <w:szCs w:val="24"/>
        </w:rPr>
        <w:t>Furthermore</w:t>
      </w:r>
      <w:r w:rsidR="00B64F93" w:rsidRPr="00272C37">
        <w:rPr>
          <w:rFonts w:ascii="Garamond" w:hAnsi="Garamond" w:cs="Times New Roman"/>
          <w:sz w:val="24"/>
          <w:szCs w:val="24"/>
        </w:rPr>
        <w:t>,</w:t>
      </w:r>
      <w:r w:rsidR="00B01384" w:rsidRPr="00272C37">
        <w:rPr>
          <w:rFonts w:ascii="Garamond" w:hAnsi="Garamond" w:cs="Times New Roman"/>
          <w:sz w:val="24"/>
          <w:szCs w:val="24"/>
        </w:rPr>
        <w:t xml:space="preserve"> </w:t>
      </w:r>
      <w:r w:rsidR="008D0FFE" w:rsidRPr="00272C37">
        <w:rPr>
          <w:rFonts w:ascii="Garamond" w:hAnsi="Garamond" w:cs="Times New Roman"/>
          <w:sz w:val="24"/>
          <w:szCs w:val="24"/>
        </w:rPr>
        <w:t>f</w:t>
      </w:r>
      <w:r w:rsidR="00B01384" w:rsidRPr="00272C37">
        <w:rPr>
          <w:rFonts w:ascii="Garamond" w:hAnsi="Garamond" w:cs="Times New Roman"/>
          <w:sz w:val="24"/>
          <w:szCs w:val="24"/>
        </w:rPr>
        <w:t xml:space="preserve">or the building surface </w:t>
      </w:r>
      <w:r w:rsidR="00B01384" w:rsidRPr="00272C37">
        <w:rPr>
          <w:rFonts w:ascii="Garamond" w:eastAsia="Times New Roman" w:hAnsi="Garamond" w:cs="Times New Roman"/>
          <w:sz w:val="24"/>
          <w:szCs w:val="24"/>
        </w:rPr>
        <w:t>m²</w:t>
      </w:r>
      <w:r w:rsidR="00B01384" w:rsidRPr="00272C37">
        <w:rPr>
          <w:rFonts w:ascii="Garamond" w:hAnsi="Garamond" w:cs="Times New Roman"/>
          <w:sz w:val="24"/>
          <w:szCs w:val="24"/>
        </w:rPr>
        <w:t xml:space="preserve">  variable two observations </w:t>
      </w:r>
      <w:r w:rsidR="008D0FFE" w:rsidRPr="00272C37">
        <w:rPr>
          <w:rFonts w:ascii="Garamond" w:hAnsi="Garamond" w:cs="Times New Roman"/>
          <w:sz w:val="24"/>
          <w:szCs w:val="24"/>
        </w:rPr>
        <w:t xml:space="preserve">are </w:t>
      </w:r>
      <w:r w:rsidR="00B01384" w:rsidRPr="00272C37">
        <w:rPr>
          <w:rFonts w:ascii="Garamond" w:hAnsi="Garamond" w:cs="Times New Roman"/>
          <w:sz w:val="24"/>
          <w:szCs w:val="24"/>
        </w:rPr>
        <w:t>detected with a value of zero</w:t>
      </w:r>
      <w:r w:rsidR="008D0FFE" w:rsidRPr="00272C37">
        <w:rPr>
          <w:rFonts w:ascii="Garamond" w:hAnsi="Garamond" w:cs="Times New Roman"/>
          <w:sz w:val="24"/>
          <w:szCs w:val="24"/>
        </w:rPr>
        <w:t>. However</w:t>
      </w:r>
      <w:r w:rsidR="00B64F93" w:rsidRPr="00272C37">
        <w:rPr>
          <w:rFonts w:ascii="Garamond" w:hAnsi="Garamond" w:cs="Times New Roman"/>
          <w:sz w:val="24"/>
          <w:szCs w:val="24"/>
        </w:rPr>
        <w:t>,</w:t>
      </w:r>
      <w:r w:rsidR="008D0FFE" w:rsidRPr="00272C37">
        <w:rPr>
          <w:rFonts w:ascii="Garamond" w:hAnsi="Garamond" w:cs="Times New Roman"/>
          <w:sz w:val="24"/>
          <w:szCs w:val="24"/>
        </w:rPr>
        <w:t xml:space="preserve"> </w:t>
      </w:r>
      <w:r w:rsidR="00B64F93" w:rsidRPr="00272C37">
        <w:rPr>
          <w:rFonts w:ascii="Garamond" w:hAnsi="Garamond" w:cs="Times New Roman"/>
          <w:sz w:val="24"/>
          <w:szCs w:val="24"/>
        </w:rPr>
        <w:t>i</w:t>
      </w:r>
      <w:r w:rsidR="008D0FFE" w:rsidRPr="00272C37">
        <w:rPr>
          <w:rFonts w:ascii="Garamond" w:hAnsi="Garamond" w:cs="Times New Roman"/>
          <w:sz w:val="24"/>
          <w:szCs w:val="24"/>
        </w:rPr>
        <w:t>n the housing advertisements</w:t>
      </w:r>
      <w:r w:rsidR="00B64F93" w:rsidRPr="00272C37">
        <w:rPr>
          <w:rFonts w:ascii="Garamond" w:hAnsi="Garamond" w:cs="Times New Roman"/>
          <w:sz w:val="24"/>
          <w:szCs w:val="24"/>
        </w:rPr>
        <w:t>,</w:t>
      </w:r>
      <w:r w:rsidR="00B01384" w:rsidRPr="00272C37">
        <w:rPr>
          <w:rFonts w:ascii="Garamond" w:hAnsi="Garamond" w:cs="Times New Roman"/>
          <w:sz w:val="24"/>
          <w:szCs w:val="24"/>
        </w:rPr>
        <w:t xml:space="preserve"> the specified building surface </w:t>
      </w:r>
      <w:r w:rsidR="00B01384" w:rsidRPr="00272C37">
        <w:rPr>
          <w:rFonts w:ascii="Garamond" w:eastAsia="Times New Roman" w:hAnsi="Garamond" w:cs="Times New Roman"/>
          <w:sz w:val="24"/>
          <w:szCs w:val="24"/>
        </w:rPr>
        <w:t xml:space="preserve">m² is 1.000. </w:t>
      </w:r>
      <w:r w:rsidR="00704178" w:rsidRPr="00272C37">
        <w:rPr>
          <w:rFonts w:ascii="Garamond" w:eastAsia="Times New Roman" w:hAnsi="Garamond" w:cs="Times New Roman"/>
          <w:sz w:val="24"/>
          <w:szCs w:val="24"/>
        </w:rPr>
        <w:t>We</w:t>
      </w:r>
      <w:r w:rsidR="00B01384" w:rsidRPr="00272C37">
        <w:rPr>
          <w:rFonts w:ascii="Garamond" w:eastAsia="Times New Roman" w:hAnsi="Garamond" w:cs="Times New Roman"/>
          <w:sz w:val="24"/>
          <w:szCs w:val="24"/>
        </w:rPr>
        <w:t xml:space="preserve"> replaced </w:t>
      </w:r>
      <w:r w:rsidR="00704178" w:rsidRPr="00272C37">
        <w:rPr>
          <w:rFonts w:ascii="Garamond" w:eastAsia="Times New Roman" w:hAnsi="Garamond" w:cs="Times New Roman"/>
          <w:sz w:val="24"/>
          <w:szCs w:val="24"/>
        </w:rPr>
        <w:t xml:space="preserve">these values for the building surface m² </w:t>
      </w:r>
      <w:r w:rsidR="00622A88" w:rsidRPr="00272C37">
        <w:rPr>
          <w:rFonts w:ascii="Garamond" w:eastAsia="Times New Roman" w:hAnsi="Garamond" w:cs="Times New Roman"/>
          <w:sz w:val="24"/>
          <w:szCs w:val="24"/>
        </w:rPr>
        <w:t>with</w:t>
      </w:r>
      <w:r w:rsidR="00B01384" w:rsidRPr="00272C37">
        <w:rPr>
          <w:rFonts w:ascii="Garamond" w:eastAsia="Times New Roman" w:hAnsi="Garamond" w:cs="Times New Roman"/>
          <w:sz w:val="24"/>
          <w:szCs w:val="24"/>
        </w:rPr>
        <w:t xml:space="preserve"> the correct </w:t>
      </w:r>
      <w:r w:rsidR="00704178" w:rsidRPr="00272C37">
        <w:rPr>
          <w:rFonts w:ascii="Garamond" w:eastAsia="Times New Roman" w:hAnsi="Garamond" w:cs="Times New Roman"/>
          <w:sz w:val="24"/>
          <w:szCs w:val="24"/>
        </w:rPr>
        <w:t>values.</w:t>
      </w:r>
    </w:p>
    <w:p w14:paraId="5F960AE7" w14:textId="1A2D193C" w:rsidR="00272C37" w:rsidRPr="00272C37" w:rsidRDefault="00692E6C" w:rsidP="00564311">
      <w:pPr>
        <w:spacing w:line="360" w:lineRule="auto"/>
        <w:jc w:val="both"/>
        <w:rPr>
          <w:rFonts w:ascii="Garamond" w:eastAsiaTheme="minorEastAsia" w:hAnsi="Garamond" w:cs="Times New Roman"/>
          <w:sz w:val="24"/>
          <w:szCs w:val="24"/>
        </w:rPr>
      </w:pPr>
      <w:r w:rsidRPr="00272C37">
        <w:rPr>
          <w:rFonts w:ascii="Garamond" w:hAnsi="Garamond" w:cs="Times New Roman"/>
          <w:sz w:val="24"/>
          <w:szCs w:val="24"/>
        </w:rPr>
        <w:t>We identify o</w:t>
      </w:r>
      <w:r w:rsidR="00B01384" w:rsidRPr="00272C37">
        <w:rPr>
          <w:rFonts w:ascii="Garamond" w:hAnsi="Garamond" w:cs="Times New Roman"/>
          <w:sz w:val="24"/>
          <w:szCs w:val="24"/>
        </w:rPr>
        <w:t>utliers for the continuous housing-specific characteristic variables for the log housing price, building surface in</w:t>
      </w:r>
      <w:r w:rsidR="00704178" w:rsidRPr="00272C37">
        <w:rPr>
          <w:rFonts w:ascii="Garamond" w:eastAsia="Times New Roman" w:hAnsi="Garamond" w:cs="Times New Roman"/>
          <w:sz w:val="24"/>
          <w:szCs w:val="24"/>
        </w:rPr>
        <w:t xml:space="preserve"> m²</w:t>
      </w:r>
      <w:r w:rsidR="00B01384" w:rsidRPr="00272C37">
        <w:rPr>
          <w:rFonts w:ascii="Garamond" w:eastAsiaTheme="minorEastAsia" w:hAnsi="Garamond" w:cs="Times New Roman"/>
          <w:sz w:val="24"/>
          <w:szCs w:val="24"/>
        </w:rPr>
        <w:t xml:space="preserve">, </w:t>
      </w:r>
      <w:r w:rsidRPr="00272C37">
        <w:rPr>
          <w:rFonts w:ascii="Garamond" w:eastAsiaTheme="minorEastAsia" w:hAnsi="Garamond" w:cs="Times New Roman"/>
          <w:sz w:val="24"/>
          <w:szCs w:val="24"/>
        </w:rPr>
        <w:t>building age</w:t>
      </w:r>
      <w:r w:rsidR="00B01384" w:rsidRPr="00272C37">
        <w:rPr>
          <w:rFonts w:ascii="Garamond" w:eastAsiaTheme="minorEastAsia" w:hAnsi="Garamond" w:cs="Times New Roman"/>
          <w:sz w:val="24"/>
          <w:szCs w:val="24"/>
        </w:rPr>
        <w:t xml:space="preserve">, and </w:t>
      </w:r>
      <w:r w:rsidR="00B01384" w:rsidRPr="00272C37">
        <w:rPr>
          <w:rFonts w:ascii="Garamond" w:hAnsi="Garamond" w:cs="Times New Roman"/>
          <w:sz w:val="24"/>
          <w:szCs w:val="24"/>
        </w:rPr>
        <w:t>housing price per</w:t>
      </w:r>
      <w:r w:rsidR="00704178" w:rsidRPr="00272C37">
        <w:rPr>
          <w:rFonts w:ascii="Garamond" w:eastAsia="Times New Roman" w:hAnsi="Garamond" w:cs="Times New Roman"/>
          <w:sz w:val="24"/>
          <w:szCs w:val="24"/>
        </w:rPr>
        <w:t xml:space="preserve"> m²</w:t>
      </w:r>
      <w:r w:rsidR="0012698A" w:rsidRPr="00272C37">
        <w:rPr>
          <w:rFonts w:ascii="Garamond" w:eastAsiaTheme="minorEastAsia" w:hAnsi="Garamond" w:cs="Times New Roman"/>
          <w:sz w:val="24"/>
          <w:szCs w:val="24"/>
        </w:rPr>
        <w:t xml:space="preserve">. The outliers are </w:t>
      </w:r>
      <w:r w:rsidR="00B01384" w:rsidRPr="00272C37">
        <w:rPr>
          <w:rFonts w:ascii="Garamond" w:eastAsiaTheme="minorEastAsia" w:hAnsi="Garamond" w:cs="Times New Roman"/>
          <w:sz w:val="24"/>
          <w:szCs w:val="24"/>
        </w:rPr>
        <w:t>for both samples</w:t>
      </w:r>
      <w:r w:rsidR="0012698A" w:rsidRPr="00272C37">
        <w:rPr>
          <w:rFonts w:ascii="Garamond" w:eastAsiaTheme="minorEastAsia" w:hAnsi="Garamond" w:cs="Times New Roman"/>
          <w:sz w:val="24"/>
          <w:szCs w:val="24"/>
        </w:rPr>
        <w:t xml:space="preserve"> identified </w:t>
      </w:r>
      <w:r w:rsidR="00B01384" w:rsidRPr="00272C37">
        <w:rPr>
          <w:rFonts w:ascii="Garamond" w:eastAsiaTheme="minorEastAsia" w:hAnsi="Garamond" w:cs="Times New Roman"/>
          <w:sz w:val="24"/>
          <w:szCs w:val="24"/>
        </w:rPr>
        <w:t xml:space="preserve">before the exclusion of the observation with missing energy labels. The variable housing price per </w:t>
      </w:r>
      <w:r w:rsidR="00704178" w:rsidRPr="00272C37">
        <w:rPr>
          <w:rFonts w:ascii="Garamond" w:eastAsia="Times New Roman" w:hAnsi="Garamond" w:cs="Times New Roman"/>
          <w:sz w:val="24"/>
          <w:szCs w:val="24"/>
        </w:rPr>
        <w:t xml:space="preserve">m² </w:t>
      </w:r>
      <w:r w:rsidR="00B01384" w:rsidRPr="00272C37">
        <w:rPr>
          <w:rFonts w:ascii="Garamond" w:eastAsiaTheme="minorEastAsia" w:hAnsi="Garamond" w:cs="Times New Roman"/>
          <w:sz w:val="24"/>
          <w:szCs w:val="24"/>
        </w:rPr>
        <w:t xml:space="preserve"> is not selected as both predicting or explaining variable</w:t>
      </w:r>
      <w:r w:rsidR="00622A88" w:rsidRPr="00272C37">
        <w:rPr>
          <w:rFonts w:ascii="Garamond" w:eastAsiaTheme="minorEastAsia" w:hAnsi="Garamond" w:cs="Times New Roman"/>
          <w:sz w:val="24"/>
          <w:szCs w:val="24"/>
        </w:rPr>
        <w:t>s</w:t>
      </w:r>
      <w:r w:rsidR="00B01384" w:rsidRPr="00272C37">
        <w:rPr>
          <w:rFonts w:ascii="Garamond" w:eastAsiaTheme="minorEastAsia" w:hAnsi="Garamond" w:cs="Times New Roman"/>
          <w:sz w:val="24"/>
          <w:szCs w:val="24"/>
        </w:rPr>
        <w:t xml:space="preserve"> in any of the models</w:t>
      </w:r>
      <w:r w:rsidR="00D9205E" w:rsidRPr="00272C37">
        <w:rPr>
          <w:rFonts w:ascii="Garamond" w:eastAsiaTheme="minorEastAsia" w:hAnsi="Garamond" w:cs="Times New Roman"/>
          <w:sz w:val="24"/>
          <w:szCs w:val="24"/>
        </w:rPr>
        <w:t xml:space="preserve">. However, </w:t>
      </w:r>
      <w:r w:rsidR="00B01384" w:rsidRPr="00272C37">
        <w:rPr>
          <w:rFonts w:ascii="Garamond" w:eastAsiaTheme="minorEastAsia" w:hAnsi="Garamond" w:cs="Times New Roman"/>
          <w:sz w:val="24"/>
          <w:szCs w:val="24"/>
        </w:rPr>
        <w:t xml:space="preserve">this variable causes a highly non-linear relationship between </w:t>
      </w:r>
      <w:r w:rsidR="00B64F93" w:rsidRPr="00272C37">
        <w:rPr>
          <w:rFonts w:ascii="Garamond" w:eastAsiaTheme="minorEastAsia" w:hAnsi="Garamond" w:cs="Times New Roman"/>
          <w:sz w:val="24"/>
          <w:szCs w:val="24"/>
        </w:rPr>
        <w:t xml:space="preserve">the </w:t>
      </w:r>
      <w:r w:rsidR="00B01384" w:rsidRPr="00272C37">
        <w:rPr>
          <w:rFonts w:ascii="Garamond" w:eastAsiaTheme="minorEastAsia" w:hAnsi="Garamond" w:cs="Times New Roman"/>
          <w:sz w:val="24"/>
          <w:szCs w:val="24"/>
        </w:rPr>
        <w:t>log housing price and building surface in</w:t>
      </w:r>
      <w:r w:rsidR="00704178" w:rsidRPr="00272C37">
        <w:rPr>
          <w:rFonts w:ascii="Garamond" w:eastAsia="Times New Roman" w:hAnsi="Garamond" w:cs="Times New Roman"/>
          <w:sz w:val="24"/>
          <w:szCs w:val="24"/>
        </w:rPr>
        <w:t xml:space="preserve"> m²</w:t>
      </w:r>
      <w:r w:rsidR="00D9205E" w:rsidRPr="00272C37">
        <w:rPr>
          <w:rFonts w:ascii="Garamond" w:eastAsiaTheme="minorEastAsia" w:hAnsi="Garamond" w:cs="Times New Roman"/>
          <w:sz w:val="24"/>
          <w:szCs w:val="24"/>
        </w:rPr>
        <w:t>.</w:t>
      </w:r>
      <w:r w:rsidR="0012698A" w:rsidRPr="00272C37">
        <w:rPr>
          <w:rFonts w:ascii="Garamond" w:eastAsiaTheme="minorEastAsia" w:hAnsi="Garamond" w:cs="Times New Roman"/>
          <w:sz w:val="24"/>
          <w:szCs w:val="24"/>
        </w:rPr>
        <w:t xml:space="preserve"> </w:t>
      </w:r>
      <w:r w:rsidR="00D9205E" w:rsidRPr="00272C37">
        <w:rPr>
          <w:rFonts w:ascii="Garamond" w:eastAsiaTheme="minorEastAsia" w:hAnsi="Garamond" w:cs="Times New Roman"/>
          <w:sz w:val="24"/>
          <w:szCs w:val="24"/>
        </w:rPr>
        <w:t>Th</w:t>
      </w:r>
      <w:r w:rsidR="0012698A" w:rsidRPr="00272C37">
        <w:rPr>
          <w:rFonts w:ascii="Garamond" w:eastAsiaTheme="minorEastAsia" w:hAnsi="Garamond" w:cs="Times New Roman"/>
          <w:sz w:val="24"/>
          <w:szCs w:val="24"/>
        </w:rPr>
        <w:t>e</w:t>
      </w:r>
      <w:r w:rsidR="00D9205E" w:rsidRPr="00272C37">
        <w:rPr>
          <w:rFonts w:ascii="Garamond" w:eastAsiaTheme="minorEastAsia" w:hAnsi="Garamond" w:cs="Times New Roman"/>
          <w:sz w:val="24"/>
          <w:szCs w:val="24"/>
        </w:rPr>
        <w:t xml:space="preserve"> relationship</w:t>
      </w:r>
      <w:r w:rsidR="00B01384" w:rsidRPr="00272C37">
        <w:rPr>
          <w:rFonts w:ascii="Garamond" w:eastAsiaTheme="minorEastAsia" w:hAnsi="Garamond" w:cs="Times New Roman"/>
          <w:sz w:val="24"/>
          <w:szCs w:val="24"/>
        </w:rPr>
        <w:t xml:space="preserve"> cannot be captured in the pricing models</w:t>
      </w:r>
      <w:r w:rsidR="00D9205E" w:rsidRPr="00272C37">
        <w:rPr>
          <w:rFonts w:ascii="Garamond" w:eastAsiaTheme="minorEastAsia" w:hAnsi="Garamond" w:cs="Times New Roman"/>
          <w:sz w:val="24"/>
          <w:szCs w:val="24"/>
        </w:rPr>
        <w:t xml:space="preserve"> and thereby creates an incorrect model if the observations are not excluded.</w:t>
      </w:r>
      <w:r w:rsidRPr="00272C37">
        <w:rPr>
          <w:rFonts w:ascii="Garamond" w:eastAsiaTheme="minorEastAsia" w:hAnsi="Garamond" w:cs="Times New Roman"/>
          <w:sz w:val="24"/>
          <w:szCs w:val="24"/>
        </w:rPr>
        <w:t xml:space="preserve"> This makes it necessary to include it as the variable for identifying outliers. </w:t>
      </w:r>
      <w:r w:rsidR="00B01384" w:rsidRPr="00272C37">
        <w:rPr>
          <w:rFonts w:ascii="Garamond" w:eastAsiaTheme="minorEastAsia" w:hAnsi="Garamond" w:cs="Times New Roman"/>
          <w:sz w:val="24"/>
          <w:szCs w:val="24"/>
        </w:rPr>
        <w:t>As shown in figure 1</w:t>
      </w:r>
      <w:r w:rsidR="00D9205E" w:rsidRPr="00272C37">
        <w:rPr>
          <w:rFonts w:ascii="Garamond" w:eastAsiaTheme="minorEastAsia" w:hAnsi="Garamond" w:cs="Times New Roman"/>
          <w:sz w:val="24"/>
          <w:szCs w:val="24"/>
        </w:rPr>
        <w:t xml:space="preserve"> below </w:t>
      </w:r>
      <w:r w:rsidR="00B01384" w:rsidRPr="00272C37">
        <w:rPr>
          <w:rFonts w:ascii="Garamond" w:eastAsiaTheme="minorEastAsia" w:hAnsi="Garamond" w:cs="Times New Roman"/>
          <w:sz w:val="24"/>
          <w:szCs w:val="24"/>
        </w:rPr>
        <w:t xml:space="preserve">the distribution of the variables shows that before the treatment, outliers are mainly detected </w:t>
      </w:r>
      <w:r w:rsidR="00622A88" w:rsidRPr="00272C37">
        <w:rPr>
          <w:rFonts w:ascii="Garamond" w:eastAsiaTheme="minorEastAsia" w:hAnsi="Garamond" w:cs="Times New Roman"/>
          <w:sz w:val="24"/>
          <w:szCs w:val="24"/>
        </w:rPr>
        <w:t>i</w:t>
      </w:r>
      <w:r w:rsidR="00B01384" w:rsidRPr="00272C37">
        <w:rPr>
          <w:rFonts w:ascii="Garamond" w:eastAsiaTheme="minorEastAsia" w:hAnsi="Garamond" w:cs="Times New Roman"/>
          <w:sz w:val="24"/>
          <w:szCs w:val="24"/>
        </w:rPr>
        <w:t xml:space="preserve">n the upper range of the distribution of the variables. </w:t>
      </w:r>
    </w:p>
    <w:tbl>
      <w:tblPr>
        <w:tblStyle w:val="TableGrid"/>
        <w:tblW w:w="9254" w:type="dxa"/>
        <w:tblLayout w:type="fixed"/>
        <w:tblLook w:val="04A0" w:firstRow="1" w:lastRow="0" w:firstColumn="1" w:lastColumn="0" w:noHBand="0" w:noVBand="1"/>
      </w:tblPr>
      <w:tblGrid>
        <w:gridCol w:w="2252"/>
        <w:gridCol w:w="2332"/>
        <w:gridCol w:w="2414"/>
        <w:gridCol w:w="2256"/>
      </w:tblGrid>
      <w:tr w:rsidR="00273870" w:rsidRPr="00273870" w14:paraId="4098DB49" w14:textId="77777777" w:rsidTr="00272C37">
        <w:trPr>
          <w:trHeight w:val="235"/>
        </w:trPr>
        <w:tc>
          <w:tcPr>
            <w:tcW w:w="9254" w:type="dxa"/>
            <w:gridSpan w:val="4"/>
            <w:tcBorders>
              <w:top w:val="nil"/>
              <w:left w:val="nil"/>
              <w:bottom w:val="single" w:sz="4" w:space="0" w:color="auto"/>
              <w:right w:val="nil"/>
            </w:tcBorders>
            <w:hideMark/>
          </w:tcPr>
          <w:p w14:paraId="2EA9BBDD" w14:textId="77777777" w:rsidR="009456A7" w:rsidRPr="00273870" w:rsidRDefault="009456A7" w:rsidP="004409BD">
            <w:pPr>
              <w:rPr>
                <w:rFonts w:ascii="Garamond" w:hAnsi="Garamond" w:cs="Times New Roman"/>
                <w:b/>
                <w:bCs/>
                <w:sz w:val="21"/>
                <w:szCs w:val="21"/>
              </w:rPr>
            </w:pPr>
            <w:r w:rsidRPr="00273870">
              <w:rPr>
                <w:rFonts w:ascii="Garamond" w:hAnsi="Garamond" w:cs="Times New Roman"/>
                <w:b/>
                <w:bCs/>
                <w:sz w:val="21"/>
                <w:szCs w:val="21"/>
              </w:rPr>
              <w:t>Figure 1:</w:t>
            </w:r>
            <w:r w:rsidRPr="00273870">
              <w:rPr>
                <w:rFonts w:ascii="Garamond" w:hAnsi="Garamond" w:cs="Times New Roman"/>
                <w:sz w:val="21"/>
                <w:szCs w:val="21"/>
              </w:rPr>
              <w:t xml:space="preserve"> Histograms of the continuous housing-specific variables before outlier treatment</w:t>
            </w:r>
          </w:p>
        </w:tc>
      </w:tr>
      <w:tr w:rsidR="00273870" w:rsidRPr="00273870" w14:paraId="7D4DE226" w14:textId="77777777" w:rsidTr="00272C37">
        <w:trPr>
          <w:trHeight w:val="896"/>
        </w:trPr>
        <w:tc>
          <w:tcPr>
            <w:tcW w:w="2252" w:type="dxa"/>
            <w:tcBorders>
              <w:top w:val="single" w:sz="4" w:space="0" w:color="auto"/>
              <w:left w:val="nil"/>
              <w:bottom w:val="single" w:sz="4" w:space="0" w:color="auto"/>
              <w:right w:val="single" w:sz="4" w:space="0" w:color="auto"/>
            </w:tcBorders>
            <w:hideMark/>
          </w:tcPr>
          <w:p w14:paraId="43215CBB" w14:textId="77777777" w:rsidR="009456A7" w:rsidRPr="00273870" w:rsidRDefault="009456A7" w:rsidP="004409BD">
            <w:pPr>
              <w:rPr>
                <w:rFonts w:ascii="Garamond" w:hAnsi="Garamond" w:cs="Times New Roman"/>
                <w:sz w:val="24"/>
                <w:szCs w:val="24"/>
              </w:rPr>
            </w:pPr>
            <w:r w:rsidRPr="00273870">
              <w:rPr>
                <w:rFonts w:ascii="Garamond" w:hAnsi="Garamond" w:cs="Times New Roman"/>
                <w:noProof/>
                <w:sz w:val="24"/>
                <w:szCs w:val="24"/>
              </w:rPr>
              <w:drawing>
                <wp:inline distT="0" distB="0" distL="0" distR="0" wp14:anchorId="608A1C10" wp14:editId="2D636B6E">
                  <wp:extent cx="1493520" cy="773337"/>
                  <wp:effectExtent l="0" t="0" r="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498305" cy="775815"/>
                          </a:xfrm>
                          <a:prstGeom prst="rect">
                            <a:avLst/>
                          </a:prstGeom>
                          <a:noFill/>
                          <a:ln>
                            <a:noFill/>
                          </a:ln>
                        </pic:spPr>
                      </pic:pic>
                    </a:graphicData>
                  </a:graphic>
                </wp:inline>
              </w:drawing>
            </w:r>
          </w:p>
        </w:tc>
        <w:tc>
          <w:tcPr>
            <w:tcW w:w="2332" w:type="dxa"/>
            <w:tcBorders>
              <w:top w:val="single" w:sz="4" w:space="0" w:color="auto"/>
              <w:left w:val="single" w:sz="4" w:space="0" w:color="auto"/>
              <w:bottom w:val="single" w:sz="4" w:space="0" w:color="auto"/>
              <w:right w:val="single" w:sz="4" w:space="0" w:color="auto"/>
            </w:tcBorders>
            <w:hideMark/>
          </w:tcPr>
          <w:p w14:paraId="71EF4A45" w14:textId="77777777" w:rsidR="009456A7" w:rsidRPr="00273870" w:rsidRDefault="009456A7" w:rsidP="004409BD">
            <w:pPr>
              <w:rPr>
                <w:rFonts w:ascii="Garamond" w:hAnsi="Garamond" w:cs="Times New Roman"/>
                <w:sz w:val="24"/>
                <w:szCs w:val="24"/>
              </w:rPr>
            </w:pPr>
            <w:r w:rsidRPr="00273870">
              <w:rPr>
                <w:rFonts w:ascii="Garamond" w:hAnsi="Garamond" w:cs="Times New Roman"/>
                <w:noProof/>
                <w:sz w:val="24"/>
                <w:szCs w:val="24"/>
              </w:rPr>
              <w:drawing>
                <wp:inline distT="0" distB="0" distL="0" distR="0" wp14:anchorId="5A1D17BA" wp14:editId="29242053">
                  <wp:extent cx="1520190" cy="781685"/>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520190" cy="781685"/>
                          </a:xfrm>
                          <a:prstGeom prst="rect">
                            <a:avLst/>
                          </a:prstGeom>
                          <a:noFill/>
                          <a:ln>
                            <a:noFill/>
                          </a:ln>
                        </pic:spPr>
                      </pic:pic>
                    </a:graphicData>
                  </a:graphic>
                </wp:inline>
              </w:drawing>
            </w:r>
          </w:p>
        </w:tc>
        <w:tc>
          <w:tcPr>
            <w:tcW w:w="2414" w:type="dxa"/>
            <w:tcBorders>
              <w:top w:val="single" w:sz="4" w:space="0" w:color="auto"/>
              <w:left w:val="single" w:sz="4" w:space="0" w:color="auto"/>
              <w:bottom w:val="single" w:sz="4" w:space="0" w:color="auto"/>
              <w:right w:val="nil"/>
            </w:tcBorders>
            <w:hideMark/>
          </w:tcPr>
          <w:p w14:paraId="04013F31" w14:textId="77777777" w:rsidR="009456A7" w:rsidRPr="00273870" w:rsidRDefault="009456A7" w:rsidP="004409BD">
            <w:pPr>
              <w:rPr>
                <w:rFonts w:ascii="Garamond" w:hAnsi="Garamond" w:cs="Times New Roman"/>
                <w:sz w:val="24"/>
                <w:szCs w:val="24"/>
              </w:rPr>
            </w:pPr>
            <w:r w:rsidRPr="00273870">
              <w:rPr>
                <w:rFonts w:ascii="Garamond" w:hAnsi="Garamond" w:cs="Times New Roman"/>
                <w:noProof/>
                <w:sz w:val="24"/>
                <w:szCs w:val="24"/>
              </w:rPr>
              <w:drawing>
                <wp:inline distT="0" distB="0" distL="0" distR="0" wp14:anchorId="69F8DD40" wp14:editId="0B4CDCEF">
                  <wp:extent cx="1577340" cy="816610"/>
                  <wp:effectExtent l="0" t="0" r="381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577340" cy="816610"/>
                          </a:xfrm>
                          <a:prstGeom prst="rect">
                            <a:avLst/>
                          </a:prstGeom>
                          <a:noFill/>
                          <a:ln>
                            <a:noFill/>
                          </a:ln>
                        </pic:spPr>
                      </pic:pic>
                    </a:graphicData>
                  </a:graphic>
                </wp:inline>
              </w:drawing>
            </w:r>
          </w:p>
        </w:tc>
        <w:tc>
          <w:tcPr>
            <w:tcW w:w="2255" w:type="dxa"/>
            <w:tcBorders>
              <w:top w:val="single" w:sz="4" w:space="0" w:color="auto"/>
              <w:left w:val="single" w:sz="4" w:space="0" w:color="auto"/>
              <w:bottom w:val="single" w:sz="4" w:space="0" w:color="auto"/>
              <w:right w:val="nil"/>
            </w:tcBorders>
          </w:tcPr>
          <w:p w14:paraId="3EE1F3AC" w14:textId="77777777" w:rsidR="009456A7" w:rsidRPr="00273870" w:rsidRDefault="009456A7" w:rsidP="004409BD">
            <w:pPr>
              <w:rPr>
                <w:rFonts w:ascii="Garamond" w:hAnsi="Garamond" w:cs="Times New Roman"/>
                <w:noProof/>
                <w:sz w:val="24"/>
                <w:szCs w:val="24"/>
              </w:rPr>
            </w:pPr>
            <w:r w:rsidRPr="00273870">
              <w:rPr>
                <w:rFonts w:ascii="Garamond" w:hAnsi="Garamond" w:cs="Times New Roman"/>
                <w:noProof/>
                <w:sz w:val="24"/>
                <w:szCs w:val="24"/>
              </w:rPr>
              <w:drawing>
                <wp:inline distT="0" distB="0" distL="0" distR="0" wp14:anchorId="1EC479E5" wp14:editId="7284FB17">
                  <wp:extent cx="1463040" cy="757555"/>
                  <wp:effectExtent l="0" t="0" r="381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463040" cy="757555"/>
                          </a:xfrm>
                          <a:prstGeom prst="rect">
                            <a:avLst/>
                          </a:prstGeom>
                          <a:noFill/>
                          <a:ln>
                            <a:noFill/>
                          </a:ln>
                        </pic:spPr>
                      </pic:pic>
                    </a:graphicData>
                  </a:graphic>
                </wp:inline>
              </w:drawing>
            </w:r>
          </w:p>
        </w:tc>
      </w:tr>
      <w:tr w:rsidR="009456A7" w:rsidRPr="00273870" w14:paraId="61825880" w14:textId="77777777" w:rsidTr="00272C37">
        <w:trPr>
          <w:trHeight w:val="43"/>
        </w:trPr>
        <w:tc>
          <w:tcPr>
            <w:tcW w:w="2252" w:type="dxa"/>
            <w:tcBorders>
              <w:top w:val="single" w:sz="4" w:space="0" w:color="auto"/>
              <w:left w:val="nil"/>
              <w:bottom w:val="nil"/>
              <w:right w:val="nil"/>
            </w:tcBorders>
            <w:hideMark/>
          </w:tcPr>
          <w:p w14:paraId="2FE9D5C0" w14:textId="77777777" w:rsidR="009456A7" w:rsidRPr="00273870" w:rsidRDefault="009456A7" w:rsidP="004409BD">
            <w:pPr>
              <w:rPr>
                <w:rFonts w:ascii="Garamond" w:hAnsi="Garamond" w:cs="Times New Roman"/>
                <w:sz w:val="18"/>
                <w:szCs w:val="18"/>
              </w:rPr>
            </w:pPr>
            <w:r w:rsidRPr="00273870">
              <w:rPr>
                <w:rFonts w:ascii="Garamond" w:hAnsi="Garamond" w:cs="Times New Roman"/>
                <w:sz w:val="18"/>
                <w:szCs w:val="18"/>
              </w:rPr>
              <w:t>Fig 1a: Histogram of the Log Price</w:t>
            </w:r>
          </w:p>
        </w:tc>
        <w:tc>
          <w:tcPr>
            <w:tcW w:w="2332" w:type="dxa"/>
            <w:tcBorders>
              <w:top w:val="single" w:sz="4" w:space="0" w:color="auto"/>
              <w:left w:val="nil"/>
              <w:bottom w:val="nil"/>
              <w:right w:val="nil"/>
            </w:tcBorders>
            <w:hideMark/>
          </w:tcPr>
          <w:p w14:paraId="38B9E9A9" w14:textId="77777777" w:rsidR="009456A7" w:rsidRPr="00273870" w:rsidRDefault="009456A7" w:rsidP="004409BD">
            <w:pPr>
              <w:rPr>
                <w:rFonts w:ascii="Garamond" w:hAnsi="Garamond" w:cs="Times New Roman"/>
                <w:sz w:val="18"/>
                <w:szCs w:val="18"/>
              </w:rPr>
            </w:pPr>
            <w:r w:rsidRPr="00273870">
              <w:rPr>
                <w:rFonts w:ascii="Garamond" w:hAnsi="Garamond" w:cs="Times New Roman"/>
                <w:sz w:val="18"/>
                <w:szCs w:val="18"/>
              </w:rPr>
              <w:t xml:space="preserve">Fig 1b: Histogram of the Building surface </w:t>
            </w:r>
            <m:oMath>
              <m:sSup>
                <m:sSupPr>
                  <m:ctrlPr>
                    <w:rPr>
                      <w:rFonts w:ascii="Cambria Math" w:hAnsi="Cambria Math" w:cs="Times New Roman"/>
                      <w:i/>
                      <w:iCs/>
                      <w:sz w:val="18"/>
                      <w:szCs w:val="18"/>
                    </w:rPr>
                  </m:ctrlPr>
                </m:sSupPr>
                <m:e>
                  <m:r>
                    <w:rPr>
                      <w:rFonts w:ascii="Cambria Math" w:hAnsi="Cambria Math" w:cs="Times New Roman"/>
                      <w:sz w:val="18"/>
                      <w:szCs w:val="18"/>
                    </w:rPr>
                    <m:t>m</m:t>
                  </m:r>
                </m:e>
                <m:sup>
                  <m:r>
                    <w:rPr>
                      <w:rFonts w:ascii="Cambria Math" w:hAnsi="Cambria Math" w:cs="Times New Roman"/>
                      <w:sz w:val="18"/>
                      <w:szCs w:val="18"/>
                    </w:rPr>
                    <m:t>2</m:t>
                  </m:r>
                </m:sup>
              </m:sSup>
            </m:oMath>
          </w:p>
        </w:tc>
        <w:tc>
          <w:tcPr>
            <w:tcW w:w="2414" w:type="dxa"/>
            <w:tcBorders>
              <w:top w:val="single" w:sz="4" w:space="0" w:color="auto"/>
              <w:left w:val="nil"/>
              <w:bottom w:val="nil"/>
              <w:right w:val="nil"/>
            </w:tcBorders>
            <w:hideMark/>
          </w:tcPr>
          <w:p w14:paraId="4F45DA1A" w14:textId="77777777" w:rsidR="009456A7" w:rsidRPr="00273870" w:rsidRDefault="009456A7" w:rsidP="004409BD">
            <w:pPr>
              <w:rPr>
                <w:rFonts w:ascii="Garamond" w:hAnsi="Garamond" w:cs="Times New Roman"/>
                <w:sz w:val="18"/>
                <w:szCs w:val="18"/>
              </w:rPr>
            </w:pPr>
            <w:r w:rsidRPr="00273870">
              <w:rPr>
                <w:rFonts w:ascii="Garamond" w:hAnsi="Garamond" w:cs="Times New Roman"/>
                <w:sz w:val="18"/>
                <w:szCs w:val="18"/>
              </w:rPr>
              <w:t>Fig 1c: Histogram of the Building age</w:t>
            </w:r>
          </w:p>
        </w:tc>
        <w:tc>
          <w:tcPr>
            <w:tcW w:w="2255" w:type="dxa"/>
            <w:tcBorders>
              <w:top w:val="single" w:sz="4" w:space="0" w:color="auto"/>
              <w:left w:val="nil"/>
              <w:bottom w:val="nil"/>
              <w:right w:val="nil"/>
            </w:tcBorders>
          </w:tcPr>
          <w:p w14:paraId="45CCEBE4" w14:textId="77777777" w:rsidR="009456A7" w:rsidRPr="00273870" w:rsidRDefault="009456A7" w:rsidP="004409BD">
            <w:pPr>
              <w:rPr>
                <w:rFonts w:ascii="Garamond" w:hAnsi="Garamond" w:cs="Times New Roman"/>
                <w:sz w:val="18"/>
                <w:szCs w:val="18"/>
              </w:rPr>
            </w:pPr>
            <w:r w:rsidRPr="00273870">
              <w:rPr>
                <w:rFonts w:ascii="Garamond" w:hAnsi="Garamond" w:cs="Times New Roman"/>
                <w:sz w:val="18"/>
                <w:szCs w:val="18"/>
              </w:rPr>
              <w:t xml:space="preserve">Fig 1d: Histogram of the Price per Building surface </w:t>
            </w:r>
            <m:oMath>
              <m:sSup>
                <m:sSupPr>
                  <m:ctrlPr>
                    <w:rPr>
                      <w:rFonts w:ascii="Cambria Math" w:hAnsi="Cambria Math" w:cs="Times New Roman"/>
                      <w:i/>
                      <w:iCs/>
                      <w:sz w:val="18"/>
                      <w:szCs w:val="18"/>
                    </w:rPr>
                  </m:ctrlPr>
                </m:sSupPr>
                <m:e>
                  <m:r>
                    <w:rPr>
                      <w:rFonts w:ascii="Cambria Math" w:hAnsi="Cambria Math" w:cs="Times New Roman"/>
                      <w:sz w:val="18"/>
                      <w:szCs w:val="18"/>
                    </w:rPr>
                    <m:t>m</m:t>
                  </m:r>
                </m:e>
                <m:sup>
                  <m:r>
                    <w:rPr>
                      <w:rFonts w:ascii="Cambria Math" w:hAnsi="Cambria Math" w:cs="Times New Roman"/>
                      <w:sz w:val="18"/>
                      <w:szCs w:val="18"/>
                    </w:rPr>
                    <m:t>2</m:t>
                  </m:r>
                </m:sup>
              </m:sSup>
            </m:oMath>
          </w:p>
        </w:tc>
      </w:tr>
    </w:tbl>
    <w:p w14:paraId="251E44C6" w14:textId="77777777" w:rsidR="009456A7" w:rsidRPr="00273870" w:rsidRDefault="009456A7" w:rsidP="00B01384">
      <w:pPr>
        <w:rPr>
          <w:rFonts w:ascii="Garamond" w:eastAsiaTheme="minorEastAsia" w:hAnsi="Garamond" w:cs="Arial"/>
        </w:rPr>
      </w:pPr>
    </w:p>
    <w:p w14:paraId="3AECEC50" w14:textId="4F2DDA0E" w:rsidR="00312AF0" w:rsidRDefault="00692E6C" w:rsidP="00564311">
      <w:pPr>
        <w:spacing w:line="360" w:lineRule="auto"/>
        <w:jc w:val="both"/>
        <w:rPr>
          <w:rFonts w:ascii="Garamond" w:eastAsiaTheme="minorEastAsia" w:hAnsi="Garamond" w:cs="Times New Roman"/>
          <w:sz w:val="24"/>
          <w:szCs w:val="24"/>
        </w:rPr>
      </w:pPr>
      <w:r w:rsidRPr="00273870">
        <w:rPr>
          <w:rFonts w:ascii="Garamond" w:eastAsiaTheme="minorEastAsia" w:hAnsi="Garamond" w:cs="Times New Roman"/>
          <w:sz w:val="24"/>
          <w:szCs w:val="24"/>
        </w:rPr>
        <w:t>We</w:t>
      </w:r>
      <w:r w:rsidR="00460C8C" w:rsidRPr="00273870">
        <w:rPr>
          <w:rFonts w:ascii="Garamond" w:eastAsiaTheme="minorEastAsia" w:hAnsi="Garamond" w:cs="Times New Roman"/>
          <w:sz w:val="24"/>
          <w:szCs w:val="24"/>
        </w:rPr>
        <w:t xml:space="preserve"> excluded</w:t>
      </w:r>
      <w:r w:rsidR="00B01384" w:rsidRPr="00273870">
        <w:rPr>
          <w:rFonts w:ascii="Garamond" w:eastAsiaTheme="minorEastAsia" w:hAnsi="Garamond" w:cs="Times New Roman"/>
          <w:sz w:val="24"/>
          <w:szCs w:val="24"/>
        </w:rPr>
        <w:t xml:space="preserve"> the observations that have a value for one of these variables that is 2 standard deviations below or above the mean for one of these variables</w:t>
      </w:r>
      <w:r w:rsidRPr="00273870">
        <w:rPr>
          <w:rFonts w:ascii="Garamond" w:eastAsiaTheme="minorEastAsia" w:hAnsi="Garamond" w:cs="Times New Roman"/>
          <w:sz w:val="24"/>
          <w:szCs w:val="24"/>
        </w:rPr>
        <w:t xml:space="preserve"> to deal with outliers</w:t>
      </w:r>
      <w:r w:rsidR="0012698A" w:rsidRPr="00273870">
        <w:rPr>
          <w:rFonts w:ascii="Garamond" w:eastAsiaTheme="minorEastAsia" w:hAnsi="Garamond" w:cs="Times New Roman"/>
          <w:sz w:val="24"/>
          <w:szCs w:val="24"/>
        </w:rPr>
        <w:t>. This is equal to</w:t>
      </w:r>
      <w:r w:rsidR="00B01384" w:rsidRPr="00273870">
        <w:rPr>
          <w:rFonts w:ascii="Garamond" w:eastAsiaTheme="minorEastAsia" w:hAnsi="Garamond" w:cs="Times New Roman"/>
          <w:sz w:val="24"/>
          <w:szCs w:val="24"/>
        </w:rPr>
        <w:t xml:space="preserve"> a confidence interval of 95% under the gaussian normal distribution</w:t>
      </w:r>
      <w:r w:rsidR="0012698A" w:rsidRPr="00273870">
        <w:rPr>
          <w:rFonts w:ascii="Garamond" w:eastAsiaTheme="minorEastAsia" w:hAnsi="Garamond" w:cs="Times New Roman"/>
          <w:sz w:val="24"/>
          <w:szCs w:val="24"/>
        </w:rPr>
        <w:t xml:space="preserve">. </w:t>
      </w:r>
      <w:r w:rsidR="00B01384" w:rsidRPr="00273870">
        <w:rPr>
          <w:rFonts w:ascii="Garamond" w:eastAsiaTheme="minorEastAsia" w:hAnsi="Garamond" w:cs="Times New Roman"/>
          <w:sz w:val="24"/>
          <w:szCs w:val="24"/>
        </w:rPr>
        <w:t>The treatment results in an exclusion of 153</w:t>
      </w:r>
      <w:r w:rsidR="00D9205E" w:rsidRPr="00273870">
        <w:rPr>
          <w:rFonts w:ascii="Garamond" w:eastAsiaTheme="minorEastAsia" w:hAnsi="Garamond" w:cs="Times New Roman"/>
          <w:sz w:val="24"/>
          <w:szCs w:val="24"/>
        </w:rPr>
        <w:t>8</w:t>
      </w:r>
      <w:r w:rsidR="00B01384" w:rsidRPr="00273870">
        <w:rPr>
          <w:rFonts w:ascii="Garamond" w:eastAsiaTheme="minorEastAsia" w:hAnsi="Garamond" w:cs="Times New Roman"/>
          <w:sz w:val="24"/>
          <w:szCs w:val="24"/>
        </w:rPr>
        <w:t xml:space="preserve"> (11%) observations of the sample, which is more than under the normal distribution. However, for each continuous variable selected for the outlier treatment </w:t>
      </w:r>
      <w:r w:rsidR="0012698A" w:rsidRPr="00273870">
        <w:rPr>
          <w:rFonts w:ascii="Garamond" w:eastAsiaTheme="minorEastAsia" w:hAnsi="Garamond" w:cs="Times New Roman"/>
          <w:sz w:val="24"/>
          <w:szCs w:val="24"/>
        </w:rPr>
        <w:t xml:space="preserve">we excluded </w:t>
      </w:r>
      <w:r w:rsidR="00B01384" w:rsidRPr="00273870">
        <w:rPr>
          <w:rFonts w:ascii="Garamond" w:eastAsiaTheme="minorEastAsia" w:hAnsi="Garamond" w:cs="Times New Roman"/>
          <w:sz w:val="24"/>
          <w:szCs w:val="24"/>
        </w:rPr>
        <w:t xml:space="preserve">approximately 400-600 (2.5%) </w:t>
      </w:r>
      <w:r w:rsidR="0012698A" w:rsidRPr="00273870">
        <w:rPr>
          <w:rFonts w:ascii="Garamond" w:eastAsiaTheme="minorEastAsia" w:hAnsi="Garamond" w:cs="Times New Roman"/>
          <w:sz w:val="24"/>
          <w:szCs w:val="24"/>
        </w:rPr>
        <w:t xml:space="preserve">of the </w:t>
      </w:r>
      <w:r w:rsidR="00B01384" w:rsidRPr="00273870">
        <w:rPr>
          <w:rFonts w:ascii="Garamond" w:eastAsiaTheme="minorEastAsia" w:hAnsi="Garamond" w:cs="Times New Roman"/>
          <w:sz w:val="24"/>
          <w:szCs w:val="24"/>
        </w:rPr>
        <w:t>observation</w:t>
      </w:r>
      <w:r w:rsidR="0012698A" w:rsidRPr="00273870">
        <w:rPr>
          <w:rFonts w:ascii="Garamond" w:eastAsiaTheme="minorEastAsia" w:hAnsi="Garamond" w:cs="Times New Roman"/>
          <w:sz w:val="24"/>
          <w:szCs w:val="24"/>
        </w:rPr>
        <w:t>s.</w:t>
      </w:r>
      <w:r w:rsidR="00B01384" w:rsidRPr="00273870">
        <w:rPr>
          <w:rFonts w:ascii="Garamond" w:eastAsiaTheme="minorEastAsia" w:hAnsi="Garamond" w:cs="Times New Roman"/>
          <w:sz w:val="24"/>
          <w:szCs w:val="24"/>
        </w:rPr>
        <w:t xml:space="preserve"> The continuous housing-specific variables </w:t>
      </w:r>
      <w:r w:rsidRPr="00273870">
        <w:rPr>
          <w:rFonts w:ascii="Garamond" w:eastAsiaTheme="minorEastAsia" w:hAnsi="Garamond" w:cs="Times New Roman"/>
          <w:sz w:val="24"/>
          <w:szCs w:val="24"/>
        </w:rPr>
        <w:t xml:space="preserve">after the outlier treatment </w:t>
      </w:r>
      <w:r w:rsidR="00B01384" w:rsidRPr="00273870">
        <w:rPr>
          <w:rFonts w:ascii="Garamond" w:eastAsiaTheme="minorEastAsia" w:hAnsi="Garamond" w:cs="Times New Roman"/>
          <w:sz w:val="24"/>
          <w:szCs w:val="24"/>
        </w:rPr>
        <w:t xml:space="preserve">represent </w:t>
      </w:r>
      <w:r w:rsidRPr="00273870">
        <w:rPr>
          <w:rFonts w:ascii="Garamond" w:eastAsiaTheme="minorEastAsia" w:hAnsi="Garamond" w:cs="Times New Roman"/>
          <w:sz w:val="24"/>
          <w:szCs w:val="24"/>
        </w:rPr>
        <w:t xml:space="preserve">a </w:t>
      </w:r>
      <w:r w:rsidR="00B01384" w:rsidRPr="00273870">
        <w:rPr>
          <w:rFonts w:ascii="Garamond" w:eastAsiaTheme="minorEastAsia" w:hAnsi="Garamond" w:cs="Times New Roman"/>
          <w:sz w:val="24"/>
          <w:szCs w:val="24"/>
        </w:rPr>
        <w:t xml:space="preserve">more normal distribution as shown in figure 2 </w:t>
      </w:r>
      <w:r w:rsidR="00D9205E" w:rsidRPr="00273870">
        <w:rPr>
          <w:rFonts w:ascii="Garamond" w:eastAsiaTheme="minorEastAsia" w:hAnsi="Garamond" w:cs="Times New Roman"/>
          <w:sz w:val="24"/>
          <w:szCs w:val="24"/>
        </w:rPr>
        <w:t>below</w:t>
      </w:r>
      <w:r w:rsidR="00B01384" w:rsidRPr="00273870">
        <w:rPr>
          <w:rFonts w:ascii="Garamond" w:eastAsiaTheme="minorEastAsia" w:hAnsi="Garamond" w:cs="Times New Roman"/>
          <w:sz w:val="24"/>
          <w:szCs w:val="24"/>
        </w:rPr>
        <w:t>.</w:t>
      </w:r>
    </w:p>
    <w:p w14:paraId="2D131AF6" w14:textId="77777777" w:rsidR="00272C37" w:rsidRDefault="00272C37" w:rsidP="00564311">
      <w:pPr>
        <w:spacing w:line="360" w:lineRule="auto"/>
        <w:jc w:val="both"/>
        <w:rPr>
          <w:rFonts w:ascii="Garamond" w:eastAsiaTheme="minorEastAsia" w:hAnsi="Garamond" w:cs="Times New Roman"/>
          <w:sz w:val="24"/>
          <w:szCs w:val="24"/>
        </w:rPr>
      </w:pPr>
    </w:p>
    <w:p w14:paraId="53E6CDAA" w14:textId="77777777" w:rsidR="00272C37" w:rsidRPr="00273870" w:rsidRDefault="00272C37" w:rsidP="00564311">
      <w:pPr>
        <w:spacing w:line="360" w:lineRule="auto"/>
        <w:jc w:val="both"/>
        <w:rPr>
          <w:rFonts w:ascii="Garamond" w:eastAsiaTheme="minorEastAsia" w:hAnsi="Garamond" w:cs="Times New Roman"/>
          <w:sz w:val="24"/>
          <w:szCs w:val="24"/>
        </w:rPr>
      </w:pPr>
    </w:p>
    <w:tbl>
      <w:tblPr>
        <w:tblStyle w:val="TableGrid"/>
        <w:tblW w:w="9347" w:type="dxa"/>
        <w:tblLayout w:type="fixed"/>
        <w:tblLook w:val="04A0" w:firstRow="1" w:lastRow="0" w:firstColumn="1" w:lastColumn="0" w:noHBand="0" w:noVBand="1"/>
      </w:tblPr>
      <w:tblGrid>
        <w:gridCol w:w="2275"/>
        <w:gridCol w:w="2356"/>
        <w:gridCol w:w="2437"/>
        <w:gridCol w:w="2279"/>
      </w:tblGrid>
      <w:tr w:rsidR="00273870" w:rsidRPr="00273870" w14:paraId="2DBEB2FE" w14:textId="77777777" w:rsidTr="00272C37">
        <w:trPr>
          <w:trHeight w:val="236"/>
        </w:trPr>
        <w:tc>
          <w:tcPr>
            <w:tcW w:w="9347" w:type="dxa"/>
            <w:gridSpan w:val="4"/>
            <w:tcBorders>
              <w:top w:val="nil"/>
              <w:left w:val="nil"/>
              <w:bottom w:val="single" w:sz="4" w:space="0" w:color="auto"/>
              <w:right w:val="nil"/>
            </w:tcBorders>
            <w:hideMark/>
          </w:tcPr>
          <w:p w14:paraId="2F35605E" w14:textId="77777777" w:rsidR="009456A7" w:rsidRPr="00273870" w:rsidRDefault="009456A7" w:rsidP="004409BD">
            <w:pPr>
              <w:rPr>
                <w:rFonts w:ascii="Garamond" w:hAnsi="Garamond" w:cs="Times New Roman"/>
                <w:b/>
                <w:bCs/>
                <w:sz w:val="21"/>
                <w:szCs w:val="21"/>
              </w:rPr>
            </w:pPr>
            <w:r w:rsidRPr="00273870">
              <w:rPr>
                <w:rFonts w:ascii="Garamond" w:hAnsi="Garamond" w:cs="Times New Roman"/>
                <w:b/>
                <w:bCs/>
                <w:sz w:val="21"/>
                <w:szCs w:val="21"/>
              </w:rPr>
              <w:t>Figure 2:</w:t>
            </w:r>
            <w:r w:rsidRPr="00273870">
              <w:rPr>
                <w:rFonts w:ascii="Garamond" w:hAnsi="Garamond" w:cs="Times New Roman"/>
                <w:sz w:val="21"/>
                <w:szCs w:val="21"/>
              </w:rPr>
              <w:t xml:space="preserve"> Histograms of the continuous housing-specific variables after outlier treatment</w:t>
            </w:r>
          </w:p>
        </w:tc>
      </w:tr>
      <w:tr w:rsidR="00273870" w:rsidRPr="00273870" w14:paraId="001F2970" w14:textId="77777777" w:rsidTr="00272C37">
        <w:trPr>
          <w:trHeight w:val="897"/>
        </w:trPr>
        <w:tc>
          <w:tcPr>
            <w:tcW w:w="2275" w:type="dxa"/>
            <w:tcBorders>
              <w:top w:val="single" w:sz="4" w:space="0" w:color="auto"/>
              <w:left w:val="nil"/>
              <w:bottom w:val="single" w:sz="4" w:space="0" w:color="auto"/>
              <w:right w:val="single" w:sz="4" w:space="0" w:color="auto"/>
            </w:tcBorders>
            <w:hideMark/>
          </w:tcPr>
          <w:p w14:paraId="07E580A3" w14:textId="77777777" w:rsidR="009456A7" w:rsidRPr="00273870" w:rsidRDefault="009456A7" w:rsidP="004409BD">
            <w:pPr>
              <w:rPr>
                <w:rFonts w:ascii="Garamond" w:hAnsi="Garamond"/>
              </w:rPr>
            </w:pPr>
            <w:r w:rsidRPr="00273870">
              <w:rPr>
                <w:rFonts w:ascii="Garamond" w:hAnsi="Garamond"/>
                <w:noProof/>
              </w:rPr>
              <w:drawing>
                <wp:inline distT="0" distB="0" distL="0" distR="0" wp14:anchorId="231895F9" wp14:editId="013E430F">
                  <wp:extent cx="1463040" cy="741045"/>
                  <wp:effectExtent l="0" t="0" r="381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463040" cy="741045"/>
                          </a:xfrm>
                          <a:prstGeom prst="rect">
                            <a:avLst/>
                          </a:prstGeom>
                          <a:noFill/>
                          <a:ln>
                            <a:noFill/>
                          </a:ln>
                        </pic:spPr>
                      </pic:pic>
                    </a:graphicData>
                  </a:graphic>
                </wp:inline>
              </w:drawing>
            </w:r>
          </w:p>
        </w:tc>
        <w:tc>
          <w:tcPr>
            <w:tcW w:w="2356" w:type="dxa"/>
            <w:tcBorders>
              <w:top w:val="single" w:sz="4" w:space="0" w:color="auto"/>
              <w:left w:val="single" w:sz="4" w:space="0" w:color="auto"/>
              <w:bottom w:val="single" w:sz="4" w:space="0" w:color="auto"/>
              <w:right w:val="single" w:sz="4" w:space="0" w:color="auto"/>
            </w:tcBorders>
            <w:hideMark/>
          </w:tcPr>
          <w:p w14:paraId="0A848FD6" w14:textId="77777777" w:rsidR="009456A7" w:rsidRPr="00273870" w:rsidRDefault="009456A7" w:rsidP="004409BD">
            <w:pPr>
              <w:rPr>
                <w:rFonts w:ascii="Garamond" w:hAnsi="Garamond"/>
              </w:rPr>
            </w:pPr>
            <w:r w:rsidRPr="00273870">
              <w:rPr>
                <w:rFonts w:ascii="Garamond" w:hAnsi="Garamond"/>
                <w:noProof/>
              </w:rPr>
              <w:drawing>
                <wp:inline distT="0" distB="0" distL="0" distR="0" wp14:anchorId="4C9F4282" wp14:editId="14C74794">
                  <wp:extent cx="1520190" cy="765175"/>
                  <wp:effectExtent l="0" t="0" r="381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520190" cy="765175"/>
                          </a:xfrm>
                          <a:prstGeom prst="rect">
                            <a:avLst/>
                          </a:prstGeom>
                          <a:noFill/>
                          <a:ln>
                            <a:noFill/>
                          </a:ln>
                        </pic:spPr>
                      </pic:pic>
                    </a:graphicData>
                  </a:graphic>
                </wp:inline>
              </w:drawing>
            </w:r>
          </w:p>
        </w:tc>
        <w:tc>
          <w:tcPr>
            <w:tcW w:w="2437" w:type="dxa"/>
            <w:tcBorders>
              <w:top w:val="single" w:sz="4" w:space="0" w:color="auto"/>
              <w:left w:val="single" w:sz="4" w:space="0" w:color="auto"/>
              <w:bottom w:val="single" w:sz="4" w:space="0" w:color="auto"/>
              <w:right w:val="nil"/>
            </w:tcBorders>
            <w:hideMark/>
          </w:tcPr>
          <w:p w14:paraId="1A8EB513" w14:textId="77777777" w:rsidR="009456A7" w:rsidRPr="00273870" w:rsidRDefault="009456A7" w:rsidP="004409BD">
            <w:pPr>
              <w:rPr>
                <w:rFonts w:ascii="Garamond" w:hAnsi="Garamond"/>
              </w:rPr>
            </w:pPr>
            <w:r w:rsidRPr="00273870">
              <w:rPr>
                <w:rFonts w:ascii="Garamond" w:hAnsi="Garamond"/>
                <w:noProof/>
              </w:rPr>
              <w:drawing>
                <wp:inline distT="0" distB="0" distL="0" distR="0" wp14:anchorId="3C11A93F" wp14:editId="0C969D5F">
                  <wp:extent cx="1577340" cy="790575"/>
                  <wp:effectExtent l="0" t="0" r="381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577340" cy="790575"/>
                          </a:xfrm>
                          <a:prstGeom prst="rect">
                            <a:avLst/>
                          </a:prstGeom>
                          <a:noFill/>
                          <a:ln>
                            <a:noFill/>
                          </a:ln>
                        </pic:spPr>
                      </pic:pic>
                    </a:graphicData>
                  </a:graphic>
                </wp:inline>
              </w:drawing>
            </w:r>
          </w:p>
        </w:tc>
        <w:tc>
          <w:tcPr>
            <w:tcW w:w="2277" w:type="dxa"/>
            <w:tcBorders>
              <w:top w:val="single" w:sz="4" w:space="0" w:color="auto"/>
              <w:left w:val="single" w:sz="4" w:space="0" w:color="auto"/>
              <w:bottom w:val="single" w:sz="4" w:space="0" w:color="auto"/>
              <w:right w:val="nil"/>
            </w:tcBorders>
          </w:tcPr>
          <w:p w14:paraId="6FC55372" w14:textId="77777777" w:rsidR="009456A7" w:rsidRPr="00273870" w:rsidRDefault="009456A7" w:rsidP="004409BD">
            <w:pPr>
              <w:rPr>
                <w:rFonts w:ascii="Garamond" w:hAnsi="Garamond" w:cs="Arial"/>
                <w:noProof/>
                <w:sz w:val="16"/>
                <w:szCs w:val="16"/>
              </w:rPr>
            </w:pPr>
            <w:r w:rsidRPr="00273870">
              <w:rPr>
                <w:rFonts w:ascii="Garamond" w:hAnsi="Garamond" w:cs="Arial"/>
                <w:noProof/>
                <w:sz w:val="16"/>
                <w:szCs w:val="16"/>
              </w:rPr>
              <w:drawing>
                <wp:inline distT="0" distB="0" distL="0" distR="0" wp14:anchorId="092003EE" wp14:editId="2C4380B4">
                  <wp:extent cx="1463040" cy="735965"/>
                  <wp:effectExtent l="0" t="0" r="381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463040" cy="735965"/>
                          </a:xfrm>
                          <a:prstGeom prst="rect">
                            <a:avLst/>
                          </a:prstGeom>
                          <a:noFill/>
                          <a:ln>
                            <a:noFill/>
                          </a:ln>
                        </pic:spPr>
                      </pic:pic>
                    </a:graphicData>
                  </a:graphic>
                </wp:inline>
              </w:drawing>
            </w:r>
          </w:p>
        </w:tc>
      </w:tr>
      <w:tr w:rsidR="009456A7" w:rsidRPr="00273870" w14:paraId="115C759C" w14:textId="77777777" w:rsidTr="00272C37">
        <w:trPr>
          <w:trHeight w:val="44"/>
        </w:trPr>
        <w:tc>
          <w:tcPr>
            <w:tcW w:w="2275" w:type="dxa"/>
            <w:tcBorders>
              <w:top w:val="single" w:sz="4" w:space="0" w:color="auto"/>
              <w:left w:val="nil"/>
              <w:bottom w:val="nil"/>
              <w:right w:val="nil"/>
            </w:tcBorders>
            <w:hideMark/>
          </w:tcPr>
          <w:p w14:paraId="46856C41" w14:textId="77777777" w:rsidR="009456A7" w:rsidRPr="00273870" w:rsidRDefault="009456A7" w:rsidP="004409BD">
            <w:pPr>
              <w:rPr>
                <w:rFonts w:ascii="Garamond" w:hAnsi="Garamond" w:cs="Times New Roman"/>
                <w:sz w:val="18"/>
                <w:szCs w:val="18"/>
              </w:rPr>
            </w:pPr>
            <w:r w:rsidRPr="00273870">
              <w:rPr>
                <w:rFonts w:ascii="Garamond" w:hAnsi="Garamond" w:cs="Times New Roman"/>
                <w:sz w:val="18"/>
                <w:szCs w:val="18"/>
              </w:rPr>
              <w:t>Fig 2a: Histogram of the Log Price</w:t>
            </w:r>
          </w:p>
        </w:tc>
        <w:tc>
          <w:tcPr>
            <w:tcW w:w="2356" w:type="dxa"/>
            <w:tcBorders>
              <w:top w:val="single" w:sz="4" w:space="0" w:color="auto"/>
              <w:left w:val="nil"/>
              <w:bottom w:val="nil"/>
              <w:right w:val="nil"/>
            </w:tcBorders>
            <w:hideMark/>
          </w:tcPr>
          <w:p w14:paraId="0796C6CB" w14:textId="77777777" w:rsidR="009456A7" w:rsidRPr="00273870" w:rsidRDefault="009456A7" w:rsidP="004409BD">
            <w:pPr>
              <w:rPr>
                <w:rFonts w:ascii="Garamond" w:hAnsi="Garamond" w:cs="Times New Roman"/>
                <w:sz w:val="18"/>
                <w:szCs w:val="18"/>
              </w:rPr>
            </w:pPr>
            <w:r w:rsidRPr="00273870">
              <w:rPr>
                <w:rFonts w:ascii="Garamond" w:hAnsi="Garamond" w:cs="Times New Roman"/>
                <w:sz w:val="18"/>
                <w:szCs w:val="18"/>
              </w:rPr>
              <w:t xml:space="preserve">Fig 2b: Histogram of the Building surface </w:t>
            </w:r>
            <m:oMath>
              <m:sSup>
                <m:sSupPr>
                  <m:ctrlPr>
                    <w:rPr>
                      <w:rFonts w:ascii="Cambria Math" w:hAnsi="Cambria Math" w:cs="Times New Roman"/>
                      <w:i/>
                      <w:iCs/>
                      <w:sz w:val="18"/>
                      <w:szCs w:val="18"/>
                    </w:rPr>
                  </m:ctrlPr>
                </m:sSupPr>
                <m:e>
                  <m:r>
                    <w:rPr>
                      <w:rFonts w:ascii="Cambria Math" w:hAnsi="Cambria Math" w:cs="Times New Roman"/>
                      <w:sz w:val="18"/>
                      <w:szCs w:val="18"/>
                    </w:rPr>
                    <m:t>m</m:t>
                  </m:r>
                </m:e>
                <m:sup>
                  <m:r>
                    <w:rPr>
                      <w:rFonts w:ascii="Cambria Math" w:hAnsi="Cambria Math" w:cs="Times New Roman"/>
                      <w:sz w:val="18"/>
                      <w:szCs w:val="18"/>
                    </w:rPr>
                    <m:t>2</m:t>
                  </m:r>
                </m:sup>
              </m:sSup>
            </m:oMath>
          </w:p>
        </w:tc>
        <w:tc>
          <w:tcPr>
            <w:tcW w:w="2437" w:type="dxa"/>
            <w:tcBorders>
              <w:top w:val="single" w:sz="4" w:space="0" w:color="auto"/>
              <w:left w:val="nil"/>
              <w:bottom w:val="nil"/>
              <w:right w:val="nil"/>
            </w:tcBorders>
            <w:hideMark/>
          </w:tcPr>
          <w:p w14:paraId="3E551F0E" w14:textId="77777777" w:rsidR="009456A7" w:rsidRPr="00273870" w:rsidRDefault="009456A7" w:rsidP="004409BD">
            <w:pPr>
              <w:rPr>
                <w:rFonts w:ascii="Garamond" w:hAnsi="Garamond" w:cs="Times New Roman"/>
                <w:sz w:val="18"/>
                <w:szCs w:val="18"/>
              </w:rPr>
            </w:pPr>
            <w:r w:rsidRPr="00273870">
              <w:rPr>
                <w:rFonts w:ascii="Garamond" w:hAnsi="Garamond" w:cs="Times New Roman"/>
                <w:sz w:val="18"/>
                <w:szCs w:val="18"/>
              </w:rPr>
              <w:t>Fig 2c: Histogram of the Building age</w:t>
            </w:r>
          </w:p>
        </w:tc>
        <w:tc>
          <w:tcPr>
            <w:tcW w:w="2277" w:type="dxa"/>
            <w:tcBorders>
              <w:top w:val="single" w:sz="4" w:space="0" w:color="auto"/>
              <w:left w:val="nil"/>
              <w:bottom w:val="nil"/>
              <w:right w:val="nil"/>
            </w:tcBorders>
          </w:tcPr>
          <w:p w14:paraId="62953699" w14:textId="77777777" w:rsidR="009456A7" w:rsidRPr="00273870" w:rsidRDefault="009456A7" w:rsidP="004409BD">
            <w:pPr>
              <w:rPr>
                <w:rFonts w:ascii="Garamond" w:hAnsi="Garamond" w:cs="Times New Roman"/>
                <w:sz w:val="18"/>
                <w:szCs w:val="18"/>
              </w:rPr>
            </w:pPr>
            <w:r w:rsidRPr="00273870">
              <w:rPr>
                <w:rFonts w:ascii="Garamond" w:hAnsi="Garamond" w:cs="Times New Roman"/>
                <w:sz w:val="18"/>
                <w:szCs w:val="18"/>
              </w:rPr>
              <w:t xml:space="preserve">Fig 2d: Histogram of the Price per Building surface </w:t>
            </w:r>
            <m:oMath>
              <m:sSup>
                <m:sSupPr>
                  <m:ctrlPr>
                    <w:rPr>
                      <w:rFonts w:ascii="Cambria Math" w:hAnsi="Cambria Math" w:cs="Times New Roman"/>
                      <w:i/>
                      <w:iCs/>
                      <w:sz w:val="18"/>
                      <w:szCs w:val="18"/>
                    </w:rPr>
                  </m:ctrlPr>
                </m:sSupPr>
                <m:e>
                  <m:r>
                    <w:rPr>
                      <w:rFonts w:ascii="Cambria Math" w:hAnsi="Cambria Math" w:cs="Times New Roman"/>
                      <w:sz w:val="18"/>
                      <w:szCs w:val="18"/>
                    </w:rPr>
                    <m:t>m</m:t>
                  </m:r>
                </m:e>
                <m:sup>
                  <m:r>
                    <w:rPr>
                      <w:rFonts w:ascii="Cambria Math" w:hAnsi="Cambria Math" w:cs="Times New Roman"/>
                      <w:sz w:val="18"/>
                      <w:szCs w:val="18"/>
                    </w:rPr>
                    <m:t>2</m:t>
                  </m:r>
                </m:sup>
              </m:sSup>
            </m:oMath>
          </w:p>
        </w:tc>
      </w:tr>
    </w:tbl>
    <w:p w14:paraId="7B124FB9" w14:textId="77777777" w:rsidR="009456A7" w:rsidRPr="00273870" w:rsidRDefault="009456A7" w:rsidP="00E16D72">
      <w:pPr>
        <w:rPr>
          <w:rFonts w:ascii="Garamond" w:eastAsiaTheme="minorEastAsia" w:hAnsi="Garamond" w:cs="Arial"/>
        </w:rPr>
      </w:pPr>
    </w:p>
    <w:p w14:paraId="014D71B1" w14:textId="3B058919" w:rsidR="009456A7" w:rsidRPr="00273870" w:rsidRDefault="00787C2B" w:rsidP="00AF1932">
      <w:pPr>
        <w:spacing w:line="360" w:lineRule="auto"/>
        <w:jc w:val="both"/>
        <w:rPr>
          <w:rFonts w:ascii="Garamond" w:eastAsia="Times New Roman" w:hAnsi="Garamond" w:cs="Times New Roman"/>
          <w:sz w:val="24"/>
          <w:szCs w:val="24"/>
        </w:rPr>
      </w:pPr>
      <w:r w:rsidRPr="00273870">
        <w:rPr>
          <w:rFonts w:ascii="Garamond" w:eastAsiaTheme="minorEastAsia" w:hAnsi="Garamond" w:cs="Times New Roman"/>
          <w:sz w:val="24"/>
          <w:szCs w:val="24"/>
        </w:rPr>
        <w:t>The</w:t>
      </w:r>
      <w:r w:rsidR="00945F96" w:rsidRPr="00273870">
        <w:rPr>
          <w:rFonts w:ascii="Garamond" w:eastAsiaTheme="minorEastAsia" w:hAnsi="Garamond" w:cs="Times New Roman"/>
          <w:sz w:val="24"/>
          <w:szCs w:val="24"/>
        </w:rPr>
        <w:t xml:space="preserve"> </w:t>
      </w:r>
      <w:r w:rsidR="0012649C" w:rsidRPr="00273870">
        <w:rPr>
          <w:rFonts w:ascii="Garamond" w:eastAsiaTheme="minorEastAsia" w:hAnsi="Garamond" w:cs="Times New Roman"/>
          <w:sz w:val="24"/>
          <w:szCs w:val="24"/>
        </w:rPr>
        <w:t xml:space="preserve">final sample for the housing-specific characteristic sample that includes the observation with missing energy labels consists of </w:t>
      </w:r>
      <w:r w:rsidR="0012649C" w:rsidRPr="00273870">
        <w:rPr>
          <w:rFonts w:ascii="Garamond" w:hAnsi="Garamond" w:cs="Times New Roman"/>
          <w:sz w:val="24"/>
          <w:szCs w:val="24"/>
        </w:rPr>
        <w:t>13</w:t>
      </w:r>
      <w:r w:rsidR="00B17815" w:rsidRPr="00273870">
        <w:rPr>
          <w:rFonts w:ascii="Garamond" w:hAnsi="Garamond" w:cs="Times New Roman"/>
          <w:sz w:val="24"/>
          <w:szCs w:val="24"/>
        </w:rPr>
        <w:t>.</w:t>
      </w:r>
      <w:r w:rsidR="0012649C" w:rsidRPr="00273870">
        <w:rPr>
          <w:rFonts w:ascii="Garamond" w:hAnsi="Garamond" w:cs="Times New Roman"/>
          <w:sz w:val="24"/>
          <w:szCs w:val="24"/>
        </w:rPr>
        <w:t>35</w:t>
      </w:r>
      <w:r w:rsidR="00E65DBE" w:rsidRPr="00273870">
        <w:rPr>
          <w:rFonts w:ascii="Garamond" w:hAnsi="Garamond" w:cs="Times New Roman"/>
          <w:sz w:val="24"/>
          <w:szCs w:val="24"/>
        </w:rPr>
        <w:t>8</w:t>
      </w:r>
      <w:r w:rsidR="0012649C" w:rsidRPr="00273870">
        <w:rPr>
          <w:rFonts w:ascii="Garamond" w:hAnsi="Garamond" w:cs="Times New Roman"/>
          <w:sz w:val="24"/>
          <w:szCs w:val="24"/>
        </w:rPr>
        <w:t xml:space="preserve"> observations. The final sample for the housing-specific characteristic sample,</w:t>
      </w:r>
      <w:r w:rsidR="00C070B3" w:rsidRPr="00273870">
        <w:rPr>
          <w:rFonts w:ascii="Garamond" w:eastAsiaTheme="minorEastAsia" w:hAnsi="Garamond" w:cs="Times New Roman"/>
          <w:sz w:val="24"/>
          <w:szCs w:val="24"/>
        </w:rPr>
        <w:t xml:space="preserve"> which excludes data</w:t>
      </w:r>
      <w:r w:rsidR="001767BA" w:rsidRPr="00273870">
        <w:rPr>
          <w:rFonts w:ascii="Garamond" w:eastAsiaTheme="minorEastAsia" w:hAnsi="Garamond" w:cs="Times New Roman"/>
          <w:sz w:val="24"/>
          <w:szCs w:val="24"/>
        </w:rPr>
        <w:t xml:space="preserve"> </w:t>
      </w:r>
      <w:r w:rsidR="00C070B3" w:rsidRPr="00273870">
        <w:rPr>
          <w:rFonts w:ascii="Garamond" w:eastAsiaTheme="minorEastAsia" w:hAnsi="Garamond" w:cs="Times New Roman"/>
          <w:sz w:val="24"/>
          <w:szCs w:val="24"/>
        </w:rPr>
        <w:t>points with missing energy labels consists of 10.</w:t>
      </w:r>
      <w:r w:rsidR="00E65DBE" w:rsidRPr="00273870">
        <w:rPr>
          <w:rFonts w:ascii="Garamond" w:eastAsiaTheme="minorEastAsia" w:hAnsi="Garamond" w:cs="Times New Roman"/>
          <w:sz w:val="24"/>
          <w:szCs w:val="24"/>
        </w:rPr>
        <w:t>104</w:t>
      </w:r>
      <w:r w:rsidR="00C070B3" w:rsidRPr="00273870">
        <w:rPr>
          <w:rFonts w:ascii="Garamond" w:eastAsiaTheme="minorEastAsia" w:hAnsi="Garamond" w:cs="Times New Roman"/>
          <w:sz w:val="24"/>
          <w:szCs w:val="24"/>
        </w:rPr>
        <w:t xml:space="preserve"> observations.</w:t>
      </w:r>
      <w:r w:rsidRPr="00273870">
        <w:rPr>
          <w:rFonts w:ascii="Garamond" w:eastAsiaTheme="minorEastAsia" w:hAnsi="Garamond" w:cs="Times New Roman"/>
          <w:sz w:val="24"/>
          <w:szCs w:val="24"/>
        </w:rPr>
        <w:t xml:space="preserve"> The summary statistics for the continuous</w:t>
      </w:r>
      <w:r w:rsidR="00FB1160" w:rsidRPr="00273870">
        <w:rPr>
          <w:rFonts w:ascii="Garamond" w:eastAsiaTheme="minorEastAsia" w:hAnsi="Garamond" w:cs="Times New Roman"/>
          <w:sz w:val="24"/>
          <w:szCs w:val="24"/>
        </w:rPr>
        <w:t xml:space="preserve"> housing-specific variables for the sample that includes observations with missing energy label data </w:t>
      </w:r>
      <w:r w:rsidR="00B64F93" w:rsidRPr="00273870">
        <w:rPr>
          <w:rFonts w:ascii="Garamond" w:eastAsiaTheme="minorEastAsia" w:hAnsi="Garamond" w:cs="Times New Roman"/>
          <w:sz w:val="24"/>
          <w:szCs w:val="24"/>
        </w:rPr>
        <w:t>are</w:t>
      </w:r>
      <w:r w:rsidR="00FB1160" w:rsidRPr="00273870">
        <w:rPr>
          <w:rFonts w:ascii="Garamond" w:eastAsiaTheme="minorEastAsia" w:hAnsi="Garamond" w:cs="Times New Roman"/>
          <w:sz w:val="24"/>
          <w:szCs w:val="24"/>
        </w:rPr>
        <w:t xml:space="preserve"> shown in table </w:t>
      </w:r>
      <w:r w:rsidR="00890199" w:rsidRPr="00273870">
        <w:rPr>
          <w:rFonts w:ascii="Garamond" w:eastAsiaTheme="minorEastAsia" w:hAnsi="Garamond" w:cs="Times New Roman"/>
          <w:sz w:val="24"/>
          <w:szCs w:val="24"/>
        </w:rPr>
        <w:t>2</w:t>
      </w:r>
      <w:r w:rsidR="00FB1160" w:rsidRPr="00273870">
        <w:rPr>
          <w:rFonts w:ascii="Garamond" w:eastAsiaTheme="minorEastAsia" w:hAnsi="Garamond" w:cs="Times New Roman"/>
          <w:sz w:val="24"/>
          <w:szCs w:val="24"/>
        </w:rPr>
        <w:t xml:space="preserve"> below</w:t>
      </w:r>
      <w:r w:rsidR="00926822" w:rsidRPr="00273870">
        <w:rPr>
          <w:rFonts w:ascii="Garamond" w:eastAsiaTheme="minorEastAsia" w:hAnsi="Garamond" w:cs="Times New Roman"/>
          <w:sz w:val="24"/>
          <w:szCs w:val="24"/>
        </w:rPr>
        <w:t xml:space="preserve">. </w:t>
      </w:r>
      <w:r w:rsidR="00FB1160" w:rsidRPr="00273870">
        <w:rPr>
          <w:rFonts w:ascii="Garamond" w:eastAsiaTheme="minorEastAsia" w:hAnsi="Garamond" w:cs="Times New Roman"/>
          <w:sz w:val="24"/>
          <w:szCs w:val="24"/>
        </w:rPr>
        <w:t>The summary statistic</w:t>
      </w:r>
      <w:r w:rsidR="00890199" w:rsidRPr="00273870">
        <w:rPr>
          <w:rFonts w:ascii="Garamond" w:eastAsiaTheme="minorEastAsia" w:hAnsi="Garamond" w:cs="Times New Roman"/>
          <w:sz w:val="24"/>
          <w:szCs w:val="24"/>
        </w:rPr>
        <w:t>s</w:t>
      </w:r>
      <w:r w:rsidR="00FB1160" w:rsidRPr="00273870">
        <w:rPr>
          <w:rFonts w:ascii="Garamond" w:eastAsiaTheme="minorEastAsia" w:hAnsi="Garamond" w:cs="Times New Roman"/>
          <w:sz w:val="24"/>
          <w:szCs w:val="24"/>
        </w:rPr>
        <w:t xml:space="preserve"> </w:t>
      </w:r>
      <w:r w:rsidR="00890199" w:rsidRPr="00273870">
        <w:rPr>
          <w:rFonts w:ascii="Garamond" w:eastAsiaTheme="minorEastAsia" w:hAnsi="Garamond" w:cs="Times New Roman"/>
          <w:sz w:val="24"/>
          <w:szCs w:val="24"/>
        </w:rPr>
        <w:t>of</w:t>
      </w:r>
      <w:r w:rsidR="00FB1160" w:rsidRPr="00273870">
        <w:rPr>
          <w:rFonts w:ascii="Garamond" w:eastAsiaTheme="minorEastAsia" w:hAnsi="Garamond" w:cs="Times New Roman"/>
          <w:sz w:val="24"/>
          <w:szCs w:val="24"/>
        </w:rPr>
        <w:t xml:space="preserve"> the continuous housing-specific</w:t>
      </w:r>
      <w:r w:rsidR="00B11F62" w:rsidRPr="00273870">
        <w:rPr>
          <w:rFonts w:ascii="Garamond" w:eastAsiaTheme="minorEastAsia" w:hAnsi="Garamond" w:cs="Times New Roman"/>
          <w:sz w:val="24"/>
          <w:szCs w:val="24"/>
        </w:rPr>
        <w:t xml:space="preserve"> </w:t>
      </w:r>
      <w:r w:rsidR="00A058E8" w:rsidRPr="00273870">
        <w:rPr>
          <w:rFonts w:ascii="Garamond" w:eastAsiaTheme="minorEastAsia" w:hAnsi="Garamond" w:cs="Times New Roman"/>
          <w:sz w:val="24"/>
          <w:szCs w:val="24"/>
        </w:rPr>
        <w:t xml:space="preserve">shows that </w:t>
      </w:r>
      <w:r w:rsidR="00703210" w:rsidRPr="00273870">
        <w:rPr>
          <w:rFonts w:ascii="Garamond" w:eastAsiaTheme="minorEastAsia" w:hAnsi="Garamond" w:cs="Times New Roman"/>
          <w:sz w:val="24"/>
          <w:szCs w:val="24"/>
        </w:rPr>
        <w:t>50% o</w:t>
      </w:r>
      <w:r w:rsidR="00A058E8" w:rsidRPr="00273870">
        <w:rPr>
          <w:rFonts w:ascii="Garamond" w:eastAsiaTheme="minorEastAsia" w:hAnsi="Garamond" w:cs="Times New Roman"/>
          <w:sz w:val="24"/>
          <w:szCs w:val="24"/>
        </w:rPr>
        <w:t xml:space="preserve">f the observations for the log price, building surface </w:t>
      </w:r>
      <w:r w:rsidR="00A15D41" w:rsidRPr="00273870">
        <w:rPr>
          <w:rFonts w:ascii="Garamond" w:eastAsia="Times New Roman" w:hAnsi="Garamond" w:cs="Times New Roman"/>
          <w:sz w:val="24"/>
          <w:szCs w:val="24"/>
        </w:rPr>
        <w:t>m²</w:t>
      </w:r>
      <w:r w:rsidR="001767BA" w:rsidRPr="00273870">
        <w:rPr>
          <w:rFonts w:ascii="Garamond" w:eastAsia="Times New Roman" w:hAnsi="Garamond" w:cs="Times New Roman"/>
          <w:sz w:val="24"/>
          <w:szCs w:val="24"/>
        </w:rPr>
        <w:t>,</w:t>
      </w:r>
      <w:r w:rsidR="00A15D41" w:rsidRPr="00273870">
        <w:rPr>
          <w:rFonts w:ascii="Garamond" w:eastAsia="Times New Roman" w:hAnsi="Garamond" w:cs="Times New Roman"/>
          <w:sz w:val="24"/>
          <w:szCs w:val="24"/>
        </w:rPr>
        <w:t xml:space="preserve"> building age</w:t>
      </w:r>
      <w:r w:rsidR="00E65DBE" w:rsidRPr="00273870">
        <w:rPr>
          <w:rFonts w:ascii="Garamond" w:eastAsia="Times New Roman" w:hAnsi="Garamond" w:cs="Times New Roman"/>
          <w:sz w:val="24"/>
          <w:szCs w:val="24"/>
        </w:rPr>
        <w:t>, sq(</w:t>
      </w:r>
      <w:r w:rsidR="00E65DBE" w:rsidRPr="00273870">
        <w:rPr>
          <w:rFonts w:ascii="Garamond" w:eastAsiaTheme="minorEastAsia" w:hAnsi="Garamond" w:cs="Times New Roman"/>
          <w:sz w:val="24"/>
          <w:szCs w:val="24"/>
        </w:rPr>
        <w:t xml:space="preserve">building surface </w:t>
      </w:r>
      <w:r w:rsidR="00E65DBE" w:rsidRPr="00273870">
        <w:rPr>
          <w:rFonts w:ascii="Garamond" w:eastAsia="Times New Roman" w:hAnsi="Garamond" w:cs="Times New Roman"/>
          <w:sz w:val="24"/>
          <w:szCs w:val="24"/>
        </w:rPr>
        <w:t>m²), and sq(building age)</w:t>
      </w:r>
      <w:r w:rsidR="00A15D41" w:rsidRPr="00273870">
        <w:rPr>
          <w:rFonts w:ascii="Garamond" w:eastAsia="Times New Roman" w:hAnsi="Garamond" w:cs="Times New Roman"/>
          <w:sz w:val="24"/>
          <w:szCs w:val="24"/>
        </w:rPr>
        <w:t xml:space="preserve"> are observed within </w:t>
      </w:r>
      <w:r w:rsidR="00703210" w:rsidRPr="00273870">
        <w:rPr>
          <w:rFonts w:ascii="Garamond" w:eastAsia="Times New Roman" w:hAnsi="Garamond" w:cs="Times New Roman"/>
          <w:sz w:val="24"/>
          <w:szCs w:val="24"/>
        </w:rPr>
        <w:t>a close interval around the mean</w:t>
      </w:r>
      <w:r w:rsidR="00B17815" w:rsidRPr="00273870">
        <w:rPr>
          <w:rFonts w:ascii="Garamond" w:eastAsia="Times New Roman" w:hAnsi="Garamond" w:cs="Times New Roman"/>
          <w:sz w:val="24"/>
          <w:szCs w:val="24"/>
        </w:rPr>
        <w:t>. Hereby, the continuous variable shows a high</w:t>
      </w:r>
      <w:r w:rsidR="00B11F62" w:rsidRPr="00273870">
        <w:rPr>
          <w:rFonts w:ascii="Garamond" w:eastAsia="Times New Roman" w:hAnsi="Garamond" w:cs="Times New Roman"/>
          <w:sz w:val="24"/>
          <w:szCs w:val="24"/>
        </w:rPr>
        <w:t xml:space="preserve"> similarity </w:t>
      </w:r>
      <w:r w:rsidR="00B17815" w:rsidRPr="00273870">
        <w:rPr>
          <w:rFonts w:ascii="Garamond" w:eastAsia="Times New Roman" w:hAnsi="Garamond" w:cs="Times New Roman"/>
          <w:sz w:val="24"/>
          <w:szCs w:val="24"/>
        </w:rPr>
        <w:t>for most of the</w:t>
      </w:r>
      <w:r w:rsidR="00B11F62" w:rsidRPr="00273870">
        <w:rPr>
          <w:rFonts w:ascii="Garamond" w:eastAsia="Times New Roman" w:hAnsi="Garamond" w:cs="Times New Roman"/>
          <w:sz w:val="24"/>
          <w:szCs w:val="24"/>
        </w:rPr>
        <w:t xml:space="preserve"> residential propert</w:t>
      </w:r>
      <w:r w:rsidR="001767BA" w:rsidRPr="00273870">
        <w:rPr>
          <w:rFonts w:ascii="Garamond" w:eastAsia="Times New Roman" w:hAnsi="Garamond" w:cs="Times New Roman"/>
          <w:sz w:val="24"/>
          <w:szCs w:val="24"/>
        </w:rPr>
        <w:t>ies</w:t>
      </w:r>
      <w:r w:rsidR="00B11F62" w:rsidRPr="00273870">
        <w:rPr>
          <w:rFonts w:ascii="Garamond" w:eastAsia="Times New Roman" w:hAnsi="Garamond" w:cs="Times New Roman"/>
          <w:sz w:val="24"/>
          <w:szCs w:val="24"/>
        </w:rPr>
        <w:t xml:space="preserve">. </w:t>
      </w:r>
      <w:r w:rsidR="00FB1160" w:rsidRPr="00273870">
        <w:rPr>
          <w:rFonts w:ascii="Garamond" w:eastAsia="Times New Roman" w:hAnsi="Garamond" w:cs="Times New Roman"/>
          <w:sz w:val="24"/>
          <w:szCs w:val="24"/>
        </w:rPr>
        <w:t>Table</w:t>
      </w:r>
      <w:r w:rsidR="00890199" w:rsidRPr="00273870">
        <w:rPr>
          <w:rFonts w:ascii="Garamond" w:eastAsia="Times New Roman" w:hAnsi="Garamond" w:cs="Times New Roman"/>
          <w:sz w:val="24"/>
          <w:szCs w:val="24"/>
        </w:rPr>
        <w:t xml:space="preserve"> 3</w:t>
      </w:r>
      <w:r w:rsidR="00FB1160" w:rsidRPr="00273870">
        <w:rPr>
          <w:rFonts w:ascii="Garamond" w:eastAsia="Times New Roman" w:hAnsi="Garamond" w:cs="Times New Roman"/>
          <w:sz w:val="24"/>
          <w:szCs w:val="24"/>
        </w:rPr>
        <w:t xml:space="preserve"> in the appendix shows that this distr</w:t>
      </w:r>
      <w:r w:rsidR="00622A88" w:rsidRPr="00273870">
        <w:rPr>
          <w:rFonts w:ascii="Garamond" w:eastAsia="Times New Roman" w:hAnsi="Garamond" w:cs="Times New Roman"/>
          <w:sz w:val="24"/>
          <w:szCs w:val="24"/>
        </w:rPr>
        <w:t>ibution</w:t>
      </w:r>
      <w:r w:rsidR="00FB1160" w:rsidRPr="00273870">
        <w:rPr>
          <w:rFonts w:ascii="Garamond" w:eastAsia="Times New Roman" w:hAnsi="Garamond" w:cs="Times New Roman"/>
          <w:sz w:val="24"/>
          <w:szCs w:val="24"/>
        </w:rPr>
        <w:t xml:space="preserve"> also holds for the continuous housing-specific features in the sample table exclud</w:t>
      </w:r>
      <w:r w:rsidR="00622A88" w:rsidRPr="00273870">
        <w:rPr>
          <w:rFonts w:ascii="Garamond" w:eastAsia="Times New Roman" w:hAnsi="Garamond" w:cs="Times New Roman"/>
          <w:sz w:val="24"/>
          <w:szCs w:val="24"/>
        </w:rPr>
        <w:t>ing</w:t>
      </w:r>
      <w:r w:rsidR="00FB1160" w:rsidRPr="00273870">
        <w:rPr>
          <w:rFonts w:ascii="Garamond" w:eastAsia="Times New Roman" w:hAnsi="Garamond" w:cs="Times New Roman"/>
          <w:sz w:val="24"/>
          <w:szCs w:val="24"/>
        </w:rPr>
        <w:t xml:space="preserve"> observations with missing energy label data.</w:t>
      </w:r>
    </w:p>
    <w:tbl>
      <w:tblPr>
        <w:tblStyle w:val="TableGrid"/>
        <w:tblW w:w="9618" w:type="dxa"/>
        <w:jc w:val="center"/>
        <w:tblLook w:val="04A0" w:firstRow="1" w:lastRow="0" w:firstColumn="1" w:lastColumn="0" w:noHBand="0" w:noVBand="1"/>
      </w:tblPr>
      <w:tblGrid>
        <w:gridCol w:w="2155"/>
        <w:gridCol w:w="707"/>
        <w:gridCol w:w="882"/>
        <w:gridCol w:w="926"/>
        <w:gridCol w:w="663"/>
        <w:gridCol w:w="821"/>
        <w:gridCol w:w="662"/>
        <w:gridCol w:w="721"/>
        <w:gridCol w:w="721"/>
        <w:gridCol w:w="657"/>
        <w:gridCol w:w="684"/>
        <w:gridCol w:w="19"/>
      </w:tblGrid>
      <w:tr w:rsidR="00273870" w:rsidRPr="00273870" w14:paraId="3EE35B69" w14:textId="77777777" w:rsidTr="00272C37">
        <w:trPr>
          <w:trHeight w:val="153"/>
          <w:jc w:val="center"/>
        </w:trPr>
        <w:tc>
          <w:tcPr>
            <w:tcW w:w="9618" w:type="dxa"/>
            <w:gridSpan w:val="12"/>
            <w:tcBorders>
              <w:top w:val="nil"/>
              <w:left w:val="nil"/>
              <w:bottom w:val="single" w:sz="4" w:space="0" w:color="auto"/>
              <w:right w:val="nil"/>
            </w:tcBorders>
            <w:hideMark/>
          </w:tcPr>
          <w:p w14:paraId="696ABD0C" w14:textId="1AF20B2E" w:rsidR="009456A7" w:rsidRPr="00273870" w:rsidRDefault="009456A7" w:rsidP="004409BD">
            <w:pPr>
              <w:rPr>
                <w:rFonts w:ascii="Garamond" w:hAnsi="Garamond" w:cs="Times New Roman"/>
                <w:b/>
                <w:bCs/>
                <w:sz w:val="21"/>
                <w:szCs w:val="21"/>
              </w:rPr>
            </w:pPr>
            <w:r w:rsidRPr="00273870">
              <w:rPr>
                <w:rFonts w:ascii="Garamond" w:eastAsia="Times New Roman" w:hAnsi="Garamond" w:cs="Times New Roman"/>
                <w:b/>
                <w:bCs/>
                <w:sz w:val="21"/>
                <w:szCs w:val="21"/>
              </w:rPr>
              <w:t>Table 2:</w:t>
            </w:r>
            <w:r w:rsidRPr="00273870">
              <w:rPr>
                <w:rFonts w:ascii="Garamond" w:eastAsia="Times New Roman" w:hAnsi="Garamond" w:cs="Times New Roman"/>
                <w:sz w:val="21"/>
                <w:szCs w:val="21"/>
              </w:rPr>
              <w:t xml:space="preserve"> Summary Statistics of the Continuous Housing-Specific Variables for the sample </w:t>
            </w:r>
            <w:r w:rsidR="00EB6853">
              <w:rPr>
                <w:rFonts w:ascii="Garamond" w:eastAsia="Times New Roman" w:hAnsi="Garamond" w:cs="Times New Roman"/>
                <w:sz w:val="21"/>
                <w:szCs w:val="21"/>
              </w:rPr>
              <w:t>including</w:t>
            </w:r>
            <w:r w:rsidRPr="00273870">
              <w:rPr>
                <w:rFonts w:ascii="Garamond" w:eastAsia="Times New Roman" w:hAnsi="Garamond" w:cs="Times New Roman"/>
                <w:sz w:val="21"/>
                <w:szCs w:val="21"/>
              </w:rPr>
              <w:t xml:space="preserve"> observations with missing energy label data.</w:t>
            </w:r>
          </w:p>
        </w:tc>
      </w:tr>
      <w:tr w:rsidR="00273870" w:rsidRPr="00273870" w14:paraId="01906404" w14:textId="77777777" w:rsidTr="00272C37">
        <w:trPr>
          <w:gridAfter w:val="1"/>
          <w:wAfter w:w="19" w:type="dxa"/>
          <w:trHeight w:val="136"/>
          <w:jc w:val="center"/>
        </w:trPr>
        <w:tc>
          <w:tcPr>
            <w:tcW w:w="2155" w:type="dxa"/>
            <w:tcBorders>
              <w:top w:val="single" w:sz="4" w:space="0" w:color="auto"/>
              <w:left w:val="nil"/>
              <w:bottom w:val="single" w:sz="4" w:space="0" w:color="auto"/>
              <w:right w:val="single" w:sz="4" w:space="0" w:color="auto"/>
            </w:tcBorders>
          </w:tcPr>
          <w:p w14:paraId="3336B41F" w14:textId="77777777" w:rsidR="009456A7" w:rsidRPr="00273870" w:rsidRDefault="009456A7" w:rsidP="004409BD">
            <w:pPr>
              <w:rPr>
                <w:rFonts w:ascii="Garamond" w:hAnsi="Garamond" w:cs="Times New Roman"/>
                <w:sz w:val="20"/>
                <w:szCs w:val="20"/>
              </w:rPr>
            </w:pPr>
          </w:p>
        </w:tc>
        <w:tc>
          <w:tcPr>
            <w:tcW w:w="707" w:type="dxa"/>
            <w:tcBorders>
              <w:top w:val="single" w:sz="4" w:space="0" w:color="auto"/>
              <w:left w:val="single" w:sz="4" w:space="0" w:color="auto"/>
              <w:bottom w:val="single" w:sz="4" w:space="0" w:color="auto"/>
              <w:right w:val="nil"/>
            </w:tcBorders>
            <w:hideMark/>
          </w:tcPr>
          <w:p w14:paraId="54A8CF18" w14:textId="77777777" w:rsidR="009456A7" w:rsidRPr="00273870" w:rsidRDefault="009456A7" w:rsidP="004409BD">
            <w:pPr>
              <w:rPr>
                <w:rFonts w:ascii="Garamond" w:hAnsi="Garamond" w:cs="Times New Roman"/>
                <w:sz w:val="20"/>
                <w:szCs w:val="20"/>
              </w:rPr>
            </w:pPr>
            <w:r w:rsidRPr="00273870">
              <w:rPr>
                <w:rFonts w:ascii="Garamond" w:hAnsi="Garamond" w:cs="Times New Roman"/>
                <w:b/>
                <w:bCs/>
                <w:sz w:val="20"/>
                <w:szCs w:val="20"/>
              </w:rPr>
              <w:t>count</w:t>
            </w:r>
          </w:p>
        </w:tc>
        <w:tc>
          <w:tcPr>
            <w:tcW w:w="882" w:type="dxa"/>
            <w:tcBorders>
              <w:top w:val="single" w:sz="4" w:space="0" w:color="auto"/>
              <w:left w:val="nil"/>
              <w:bottom w:val="single" w:sz="4" w:space="0" w:color="auto"/>
              <w:right w:val="nil"/>
            </w:tcBorders>
            <w:hideMark/>
          </w:tcPr>
          <w:p w14:paraId="6B1DB0A5" w14:textId="77777777" w:rsidR="009456A7" w:rsidRPr="00273870" w:rsidRDefault="009456A7" w:rsidP="004409BD">
            <w:pPr>
              <w:rPr>
                <w:rFonts w:ascii="Garamond" w:hAnsi="Garamond" w:cs="Times New Roman"/>
                <w:sz w:val="20"/>
                <w:szCs w:val="20"/>
              </w:rPr>
            </w:pPr>
            <w:r w:rsidRPr="00273870">
              <w:rPr>
                <w:rFonts w:ascii="Garamond" w:hAnsi="Garamond" w:cs="Times New Roman"/>
                <w:b/>
                <w:bCs/>
                <w:sz w:val="20"/>
                <w:szCs w:val="20"/>
              </w:rPr>
              <w:t>mean</w:t>
            </w:r>
          </w:p>
        </w:tc>
        <w:tc>
          <w:tcPr>
            <w:tcW w:w="926" w:type="dxa"/>
            <w:tcBorders>
              <w:top w:val="single" w:sz="4" w:space="0" w:color="auto"/>
              <w:left w:val="nil"/>
              <w:bottom w:val="single" w:sz="4" w:space="0" w:color="auto"/>
              <w:right w:val="nil"/>
            </w:tcBorders>
            <w:hideMark/>
          </w:tcPr>
          <w:p w14:paraId="6D0E9D7A" w14:textId="77777777" w:rsidR="009456A7" w:rsidRPr="00273870" w:rsidRDefault="009456A7" w:rsidP="004409BD">
            <w:pPr>
              <w:rPr>
                <w:rFonts w:ascii="Garamond" w:hAnsi="Garamond" w:cs="Times New Roman"/>
                <w:sz w:val="20"/>
                <w:szCs w:val="20"/>
              </w:rPr>
            </w:pPr>
            <w:r w:rsidRPr="00273870">
              <w:rPr>
                <w:rFonts w:ascii="Garamond" w:hAnsi="Garamond" w:cs="Times New Roman"/>
                <w:b/>
                <w:bCs/>
                <w:sz w:val="20"/>
                <w:szCs w:val="20"/>
              </w:rPr>
              <w:t>std</w:t>
            </w:r>
          </w:p>
        </w:tc>
        <w:tc>
          <w:tcPr>
            <w:tcW w:w="663" w:type="dxa"/>
            <w:tcBorders>
              <w:top w:val="single" w:sz="4" w:space="0" w:color="auto"/>
              <w:left w:val="nil"/>
              <w:bottom w:val="single" w:sz="4" w:space="0" w:color="auto"/>
              <w:right w:val="nil"/>
            </w:tcBorders>
            <w:hideMark/>
          </w:tcPr>
          <w:p w14:paraId="64BC551E" w14:textId="77777777" w:rsidR="009456A7" w:rsidRPr="00273870" w:rsidRDefault="009456A7" w:rsidP="004409BD">
            <w:pPr>
              <w:rPr>
                <w:rFonts w:ascii="Garamond" w:hAnsi="Garamond" w:cs="Times New Roman"/>
                <w:sz w:val="20"/>
                <w:szCs w:val="20"/>
              </w:rPr>
            </w:pPr>
            <w:r w:rsidRPr="00273870">
              <w:rPr>
                <w:rFonts w:ascii="Garamond" w:hAnsi="Garamond" w:cs="Times New Roman"/>
                <w:b/>
                <w:bCs/>
                <w:sz w:val="20"/>
                <w:szCs w:val="20"/>
              </w:rPr>
              <w:t>min</w:t>
            </w:r>
          </w:p>
        </w:tc>
        <w:tc>
          <w:tcPr>
            <w:tcW w:w="821" w:type="dxa"/>
            <w:tcBorders>
              <w:top w:val="single" w:sz="4" w:space="0" w:color="auto"/>
              <w:left w:val="nil"/>
              <w:bottom w:val="single" w:sz="4" w:space="0" w:color="auto"/>
              <w:right w:val="nil"/>
            </w:tcBorders>
            <w:hideMark/>
          </w:tcPr>
          <w:p w14:paraId="281A4D38" w14:textId="77777777" w:rsidR="009456A7" w:rsidRPr="00273870" w:rsidRDefault="009456A7" w:rsidP="004409BD">
            <w:pPr>
              <w:rPr>
                <w:rFonts w:ascii="Garamond" w:hAnsi="Garamond" w:cs="Times New Roman"/>
                <w:sz w:val="20"/>
                <w:szCs w:val="20"/>
              </w:rPr>
            </w:pPr>
            <w:r w:rsidRPr="00273870">
              <w:rPr>
                <w:rFonts w:ascii="Garamond" w:hAnsi="Garamond" w:cs="Times New Roman"/>
                <w:b/>
                <w:bCs/>
                <w:sz w:val="20"/>
                <w:szCs w:val="20"/>
              </w:rPr>
              <w:t>25%</w:t>
            </w:r>
          </w:p>
        </w:tc>
        <w:tc>
          <w:tcPr>
            <w:tcW w:w="662" w:type="dxa"/>
            <w:tcBorders>
              <w:top w:val="single" w:sz="4" w:space="0" w:color="auto"/>
              <w:left w:val="nil"/>
              <w:bottom w:val="single" w:sz="4" w:space="0" w:color="auto"/>
              <w:right w:val="nil"/>
            </w:tcBorders>
            <w:hideMark/>
          </w:tcPr>
          <w:p w14:paraId="141137B6" w14:textId="77777777" w:rsidR="009456A7" w:rsidRPr="00273870" w:rsidRDefault="009456A7" w:rsidP="004409BD">
            <w:pPr>
              <w:rPr>
                <w:rFonts w:ascii="Garamond" w:hAnsi="Garamond" w:cs="Times New Roman"/>
                <w:sz w:val="20"/>
                <w:szCs w:val="20"/>
              </w:rPr>
            </w:pPr>
            <w:r w:rsidRPr="00273870">
              <w:rPr>
                <w:rFonts w:ascii="Garamond" w:hAnsi="Garamond" w:cs="Times New Roman"/>
                <w:b/>
                <w:bCs/>
                <w:sz w:val="20"/>
                <w:szCs w:val="20"/>
              </w:rPr>
              <w:t>50%</w:t>
            </w:r>
          </w:p>
        </w:tc>
        <w:tc>
          <w:tcPr>
            <w:tcW w:w="721" w:type="dxa"/>
            <w:tcBorders>
              <w:top w:val="single" w:sz="4" w:space="0" w:color="auto"/>
              <w:left w:val="nil"/>
              <w:bottom w:val="single" w:sz="4" w:space="0" w:color="auto"/>
              <w:right w:val="nil"/>
            </w:tcBorders>
            <w:hideMark/>
          </w:tcPr>
          <w:p w14:paraId="7392F6D7" w14:textId="77777777" w:rsidR="009456A7" w:rsidRPr="00273870" w:rsidRDefault="009456A7" w:rsidP="004409BD">
            <w:pPr>
              <w:rPr>
                <w:rFonts w:ascii="Garamond" w:hAnsi="Garamond" w:cs="Times New Roman"/>
                <w:sz w:val="20"/>
                <w:szCs w:val="20"/>
              </w:rPr>
            </w:pPr>
            <w:r w:rsidRPr="00273870">
              <w:rPr>
                <w:rFonts w:ascii="Garamond" w:hAnsi="Garamond" w:cs="Times New Roman"/>
                <w:b/>
                <w:bCs/>
                <w:sz w:val="20"/>
                <w:szCs w:val="20"/>
              </w:rPr>
              <w:t>75%</w:t>
            </w:r>
          </w:p>
        </w:tc>
        <w:tc>
          <w:tcPr>
            <w:tcW w:w="721" w:type="dxa"/>
            <w:tcBorders>
              <w:top w:val="single" w:sz="4" w:space="0" w:color="auto"/>
              <w:left w:val="nil"/>
              <w:bottom w:val="single" w:sz="4" w:space="0" w:color="auto"/>
              <w:right w:val="nil"/>
            </w:tcBorders>
            <w:hideMark/>
          </w:tcPr>
          <w:p w14:paraId="68147902" w14:textId="77777777" w:rsidR="009456A7" w:rsidRPr="00273870" w:rsidRDefault="009456A7" w:rsidP="004409BD">
            <w:pPr>
              <w:rPr>
                <w:rFonts w:ascii="Garamond" w:hAnsi="Garamond" w:cs="Times New Roman"/>
                <w:sz w:val="20"/>
                <w:szCs w:val="20"/>
              </w:rPr>
            </w:pPr>
            <w:r w:rsidRPr="00273870">
              <w:rPr>
                <w:rFonts w:ascii="Garamond" w:hAnsi="Garamond" w:cs="Times New Roman"/>
                <w:b/>
                <w:bCs/>
                <w:sz w:val="20"/>
                <w:szCs w:val="20"/>
              </w:rPr>
              <w:t>max</w:t>
            </w:r>
          </w:p>
        </w:tc>
        <w:tc>
          <w:tcPr>
            <w:tcW w:w="657" w:type="dxa"/>
            <w:tcBorders>
              <w:top w:val="single" w:sz="4" w:space="0" w:color="auto"/>
              <w:left w:val="nil"/>
              <w:bottom w:val="single" w:sz="4" w:space="0" w:color="auto"/>
              <w:right w:val="nil"/>
            </w:tcBorders>
            <w:hideMark/>
          </w:tcPr>
          <w:p w14:paraId="747338EF" w14:textId="77777777" w:rsidR="009456A7" w:rsidRPr="00273870" w:rsidRDefault="009456A7" w:rsidP="004409BD">
            <w:pPr>
              <w:rPr>
                <w:rFonts w:ascii="Garamond" w:hAnsi="Garamond" w:cs="Times New Roman"/>
                <w:sz w:val="20"/>
                <w:szCs w:val="20"/>
              </w:rPr>
            </w:pPr>
            <w:r w:rsidRPr="00273870">
              <w:rPr>
                <w:rFonts w:ascii="Garamond" w:hAnsi="Garamond" w:cs="Times New Roman"/>
                <w:b/>
                <w:bCs/>
                <w:sz w:val="20"/>
                <w:szCs w:val="20"/>
              </w:rPr>
              <w:t>skew</w:t>
            </w:r>
          </w:p>
        </w:tc>
        <w:tc>
          <w:tcPr>
            <w:tcW w:w="684" w:type="dxa"/>
            <w:tcBorders>
              <w:top w:val="single" w:sz="4" w:space="0" w:color="auto"/>
              <w:left w:val="nil"/>
              <w:bottom w:val="single" w:sz="4" w:space="0" w:color="auto"/>
              <w:right w:val="nil"/>
            </w:tcBorders>
            <w:hideMark/>
          </w:tcPr>
          <w:p w14:paraId="035C28A8" w14:textId="77777777" w:rsidR="009456A7" w:rsidRPr="00273870" w:rsidRDefault="009456A7" w:rsidP="004409BD">
            <w:pPr>
              <w:rPr>
                <w:rFonts w:ascii="Garamond" w:hAnsi="Garamond" w:cs="Times New Roman"/>
                <w:sz w:val="20"/>
                <w:szCs w:val="20"/>
              </w:rPr>
            </w:pPr>
            <w:r w:rsidRPr="00273870">
              <w:rPr>
                <w:rFonts w:ascii="Garamond" w:hAnsi="Garamond" w:cs="Times New Roman"/>
                <w:b/>
                <w:bCs/>
                <w:sz w:val="20"/>
                <w:szCs w:val="20"/>
              </w:rPr>
              <w:t>kurt</w:t>
            </w:r>
          </w:p>
        </w:tc>
      </w:tr>
      <w:tr w:rsidR="00273870" w:rsidRPr="00273870" w14:paraId="1836C0AE" w14:textId="77777777" w:rsidTr="00272C37">
        <w:trPr>
          <w:gridAfter w:val="1"/>
          <w:wAfter w:w="19" w:type="dxa"/>
          <w:trHeight w:val="136"/>
          <w:jc w:val="center"/>
        </w:trPr>
        <w:tc>
          <w:tcPr>
            <w:tcW w:w="2155" w:type="dxa"/>
            <w:tcBorders>
              <w:top w:val="single" w:sz="4" w:space="0" w:color="auto"/>
              <w:left w:val="nil"/>
              <w:bottom w:val="nil"/>
              <w:right w:val="single" w:sz="4" w:space="0" w:color="auto"/>
            </w:tcBorders>
            <w:hideMark/>
          </w:tcPr>
          <w:p w14:paraId="1B599CA9" w14:textId="77777777" w:rsidR="009456A7" w:rsidRPr="00273870" w:rsidRDefault="009456A7" w:rsidP="004409BD">
            <w:pPr>
              <w:rPr>
                <w:rFonts w:ascii="Garamond" w:eastAsia="Times New Roman" w:hAnsi="Garamond" w:cs="Times New Roman"/>
                <w:sz w:val="20"/>
                <w:szCs w:val="20"/>
              </w:rPr>
            </w:pPr>
            <w:r w:rsidRPr="00273870">
              <w:rPr>
                <w:rFonts w:ascii="Garamond" w:eastAsia="Times New Roman" w:hAnsi="Garamond" w:cs="Times New Roman"/>
                <w:sz w:val="20"/>
                <w:szCs w:val="20"/>
              </w:rPr>
              <w:t>Log price</w:t>
            </w:r>
          </w:p>
        </w:tc>
        <w:tc>
          <w:tcPr>
            <w:tcW w:w="707" w:type="dxa"/>
            <w:tcBorders>
              <w:top w:val="nil"/>
              <w:left w:val="nil"/>
              <w:bottom w:val="nil"/>
              <w:right w:val="nil"/>
            </w:tcBorders>
            <w:shd w:val="clear" w:color="auto" w:fill="auto"/>
            <w:vAlign w:val="bottom"/>
            <w:hideMark/>
          </w:tcPr>
          <w:p w14:paraId="57DBC381" w14:textId="77777777" w:rsidR="009456A7" w:rsidRPr="00273870" w:rsidRDefault="009456A7" w:rsidP="004409BD">
            <w:pPr>
              <w:rPr>
                <w:rFonts w:ascii="Garamond" w:hAnsi="Garamond" w:cs="Times New Roman"/>
                <w:sz w:val="20"/>
                <w:szCs w:val="20"/>
              </w:rPr>
            </w:pPr>
            <w:r w:rsidRPr="00273870">
              <w:rPr>
                <w:rFonts w:ascii="Garamond" w:hAnsi="Garamond" w:cs="Times New Roman"/>
                <w:sz w:val="20"/>
                <w:szCs w:val="20"/>
              </w:rPr>
              <w:t>13358</w:t>
            </w:r>
          </w:p>
        </w:tc>
        <w:tc>
          <w:tcPr>
            <w:tcW w:w="882" w:type="dxa"/>
            <w:tcBorders>
              <w:top w:val="nil"/>
              <w:left w:val="nil"/>
              <w:bottom w:val="nil"/>
              <w:right w:val="nil"/>
            </w:tcBorders>
            <w:shd w:val="clear" w:color="auto" w:fill="auto"/>
            <w:vAlign w:val="bottom"/>
            <w:hideMark/>
          </w:tcPr>
          <w:p w14:paraId="24E8157A" w14:textId="77777777" w:rsidR="009456A7" w:rsidRPr="00273870" w:rsidRDefault="009456A7" w:rsidP="004409BD">
            <w:pPr>
              <w:rPr>
                <w:rFonts w:ascii="Garamond" w:hAnsi="Garamond" w:cs="Times New Roman"/>
                <w:sz w:val="20"/>
                <w:szCs w:val="20"/>
              </w:rPr>
            </w:pPr>
            <w:r w:rsidRPr="00273870">
              <w:rPr>
                <w:rFonts w:ascii="Garamond" w:hAnsi="Garamond" w:cs="Times New Roman"/>
                <w:sz w:val="20"/>
                <w:szCs w:val="20"/>
              </w:rPr>
              <w:t>12.84</w:t>
            </w:r>
          </w:p>
        </w:tc>
        <w:tc>
          <w:tcPr>
            <w:tcW w:w="926" w:type="dxa"/>
            <w:tcBorders>
              <w:top w:val="nil"/>
              <w:left w:val="nil"/>
              <w:bottom w:val="nil"/>
              <w:right w:val="nil"/>
            </w:tcBorders>
            <w:shd w:val="clear" w:color="auto" w:fill="auto"/>
            <w:vAlign w:val="bottom"/>
            <w:hideMark/>
          </w:tcPr>
          <w:p w14:paraId="768CB0CD" w14:textId="77777777" w:rsidR="009456A7" w:rsidRPr="00273870" w:rsidRDefault="009456A7" w:rsidP="004409BD">
            <w:pPr>
              <w:rPr>
                <w:rFonts w:ascii="Garamond" w:hAnsi="Garamond" w:cs="Times New Roman"/>
                <w:sz w:val="20"/>
                <w:szCs w:val="20"/>
              </w:rPr>
            </w:pPr>
            <w:r w:rsidRPr="00273870">
              <w:rPr>
                <w:rFonts w:ascii="Garamond" w:hAnsi="Garamond" w:cs="Times New Roman"/>
                <w:sz w:val="20"/>
                <w:szCs w:val="20"/>
              </w:rPr>
              <w:t>0.61</w:t>
            </w:r>
          </w:p>
        </w:tc>
        <w:tc>
          <w:tcPr>
            <w:tcW w:w="663" w:type="dxa"/>
            <w:tcBorders>
              <w:top w:val="nil"/>
              <w:left w:val="nil"/>
              <w:bottom w:val="nil"/>
              <w:right w:val="nil"/>
            </w:tcBorders>
            <w:shd w:val="clear" w:color="auto" w:fill="auto"/>
            <w:vAlign w:val="bottom"/>
            <w:hideMark/>
          </w:tcPr>
          <w:p w14:paraId="0E678D41" w14:textId="77777777" w:rsidR="009456A7" w:rsidRPr="00273870" w:rsidRDefault="009456A7" w:rsidP="004409BD">
            <w:pPr>
              <w:rPr>
                <w:rFonts w:ascii="Garamond" w:hAnsi="Garamond" w:cs="Times New Roman"/>
                <w:sz w:val="20"/>
                <w:szCs w:val="20"/>
              </w:rPr>
            </w:pPr>
            <w:r w:rsidRPr="00273870">
              <w:rPr>
                <w:rFonts w:ascii="Garamond" w:hAnsi="Garamond" w:cs="Times New Roman"/>
                <w:sz w:val="20"/>
                <w:szCs w:val="20"/>
              </w:rPr>
              <w:t>11.44</w:t>
            </w:r>
          </w:p>
        </w:tc>
        <w:tc>
          <w:tcPr>
            <w:tcW w:w="821" w:type="dxa"/>
            <w:tcBorders>
              <w:top w:val="nil"/>
              <w:left w:val="nil"/>
              <w:bottom w:val="nil"/>
              <w:right w:val="nil"/>
            </w:tcBorders>
            <w:shd w:val="clear" w:color="auto" w:fill="auto"/>
            <w:vAlign w:val="bottom"/>
            <w:hideMark/>
          </w:tcPr>
          <w:p w14:paraId="35A2B5EE" w14:textId="77777777" w:rsidR="009456A7" w:rsidRPr="00273870" w:rsidRDefault="009456A7" w:rsidP="004409BD">
            <w:pPr>
              <w:rPr>
                <w:rFonts w:ascii="Garamond" w:hAnsi="Garamond" w:cs="Times New Roman"/>
                <w:sz w:val="20"/>
                <w:szCs w:val="20"/>
              </w:rPr>
            </w:pPr>
            <w:r w:rsidRPr="00273870">
              <w:rPr>
                <w:rFonts w:ascii="Garamond" w:hAnsi="Garamond" w:cs="Times New Roman"/>
                <w:sz w:val="20"/>
                <w:szCs w:val="20"/>
              </w:rPr>
              <w:t>12.41</w:t>
            </w:r>
          </w:p>
        </w:tc>
        <w:tc>
          <w:tcPr>
            <w:tcW w:w="662" w:type="dxa"/>
            <w:tcBorders>
              <w:top w:val="nil"/>
              <w:left w:val="nil"/>
              <w:bottom w:val="nil"/>
              <w:right w:val="nil"/>
            </w:tcBorders>
            <w:shd w:val="clear" w:color="auto" w:fill="auto"/>
            <w:vAlign w:val="bottom"/>
            <w:hideMark/>
          </w:tcPr>
          <w:p w14:paraId="3E2A3198" w14:textId="77777777" w:rsidR="009456A7" w:rsidRPr="00273870" w:rsidRDefault="009456A7" w:rsidP="004409BD">
            <w:pPr>
              <w:rPr>
                <w:rFonts w:ascii="Garamond" w:hAnsi="Garamond" w:cs="Times New Roman"/>
                <w:sz w:val="20"/>
                <w:szCs w:val="20"/>
              </w:rPr>
            </w:pPr>
            <w:r w:rsidRPr="00273870">
              <w:rPr>
                <w:rFonts w:ascii="Garamond" w:hAnsi="Garamond" w:cs="Times New Roman"/>
                <w:sz w:val="20"/>
                <w:szCs w:val="20"/>
              </w:rPr>
              <w:t>12.79</w:t>
            </w:r>
          </w:p>
        </w:tc>
        <w:tc>
          <w:tcPr>
            <w:tcW w:w="721" w:type="dxa"/>
            <w:tcBorders>
              <w:top w:val="nil"/>
              <w:left w:val="nil"/>
              <w:bottom w:val="nil"/>
              <w:right w:val="nil"/>
            </w:tcBorders>
            <w:shd w:val="clear" w:color="auto" w:fill="auto"/>
            <w:vAlign w:val="bottom"/>
            <w:hideMark/>
          </w:tcPr>
          <w:p w14:paraId="73BD6EA8" w14:textId="77777777" w:rsidR="009456A7" w:rsidRPr="00273870" w:rsidRDefault="009456A7" w:rsidP="004409BD">
            <w:pPr>
              <w:rPr>
                <w:rFonts w:ascii="Garamond" w:hAnsi="Garamond" w:cs="Times New Roman"/>
                <w:sz w:val="20"/>
                <w:szCs w:val="20"/>
              </w:rPr>
            </w:pPr>
            <w:r w:rsidRPr="00273870">
              <w:rPr>
                <w:rFonts w:ascii="Garamond" w:hAnsi="Garamond" w:cs="Times New Roman"/>
                <w:sz w:val="20"/>
                <w:szCs w:val="20"/>
              </w:rPr>
              <w:t>13.24</w:t>
            </w:r>
          </w:p>
        </w:tc>
        <w:tc>
          <w:tcPr>
            <w:tcW w:w="721" w:type="dxa"/>
            <w:tcBorders>
              <w:top w:val="nil"/>
              <w:left w:val="nil"/>
              <w:bottom w:val="nil"/>
              <w:right w:val="nil"/>
            </w:tcBorders>
            <w:shd w:val="clear" w:color="auto" w:fill="auto"/>
            <w:vAlign w:val="bottom"/>
            <w:hideMark/>
          </w:tcPr>
          <w:p w14:paraId="454B0616" w14:textId="77777777" w:rsidR="009456A7" w:rsidRPr="00273870" w:rsidRDefault="009456A7" w:rsidP="004409BD">
            <w:pPr>
              <w:rPr>
                <w:rFonts w:ascii="Garamond" w:hAnsi="Garamond" w:cs="Times New Roman"/>
                <w:sz w:val="20"/>
                <w:szCs w:val="20"/>
              </w:rPr>
            </w:pPr>
            <w:r w:rsidRPr="00273870">
              <w:rPr>
                <w:rFonts w:ascii="Garamond" w:hAnsi="Garamond" w:cs="Times New Roman"/>
                <w:sz w:val="20"/>
                <w:szCs w:val="20"/>
              </w:rPr>
              <w:t>14.42</w:t>
            </w:r>
          </w:p>
        </w:tc>
        <w:tc>
          <w:tcPr>
            <w:tcW w:w="657" w:type="dxa"/>
            <w:tcBorders>
              <w:top w:val="nil"/>
              <w:left w:val="nil"/>
              <w:bottom w:val="nil"/>
              <w:right w:val="nil"/>
            </w:tcBorders>
            <w:shd w:val="clear" w:color="auto" w:fill="auto"/>
            <w:vAlign w:val="bottom"/>
            <w:hideMark/>
          </w:tcPr>
          <w:p w14:paraId="6A3558ED" w14:textId="77777777" w:rsidR="009456A7" w:rsidRPr="00273870" w:rsidRDefault="009456A7" w:rsidP="004409BD">
            <w:pPr>
              <w:rPr>
                <w:rFonts w:ascii="Garamond" w:hAnsi="Garamond" w:cs="Times New Roman"/>
                <w:sz w:val="20"/>
                <w:szCs w:val="20"/>
              </w:rPr>
            </w:pPr>
            <w:r w:rsidRPr="00273870">
              <w:rPr>
                <w:rFonts w:ascii="Garamond" w:hAnsi="Garamond" w:cs="Times New Roman"/>
                <w:sz w:val="20"/>
                <w:szCs w:val="20"/>
              </w:rPr>
              <w:t>0.22</w:t>
            </w:r>
          </w:p>
        </w:tc>
        <w:tc>
          <w:tcPr>
            <w:tcW w:w="684" w:type="dxa"/>
            <w:tcBorders>
              <w:top w:val="nil"/>
              <w:left w:val="nil"/>
              <w:bottom w:val="nil"/>
              <w:right w:val="nil"/>
            </w:tcBorders>
            <w:shd w:val="clear" w:color="auto" w:fill="auto"/>
            <w:vAlign w:val="bottom"/>
            <w:hideMark/>
          </w:tcPr>
          <w:p w14:paraId="1BA15B42" w14:textId="77777777" w:rsidR="009456A7" w:rsidRPr="00273870" w:rsidRDefault="009456A7" w:rsidP="004409BD">
            <w:pPr>
              <w:rPr>
                <w:rFonts w:ascii="Garamond" w:hAnsi="Garamond" w:cs="Times New Roman"/>
                <w:sz w:val="20"/>
                <w:szCs w:val="20"/>
              </w:rPr>
            </w:pPr>
            <w:r w:rsidRPr="00273870">
              <w:rPr>
                <w:rFonts w:ascii="Garamond" w:hAnsi="Garamond" w:cs="Times New Roman"/>
                <w:sz w:val="20"/>
                <w:szCs w:val="20"/>
              </w:rPr>
              <w:t>-0.41</w:t>
            </w:r>
          </w:p>
        </w:tc>
      </w:tr>
      <w:tr w:rsidR="00273870" w:rsidRPr="00273870" w14:paraId="4F3F0B48" w14:textId="77777777" w:rsidTr="00272C37">
        <w:trPr>
          <w:gridAfter w:val="1"/>
          <w:wAfter w:w="19" w:type="dxa"/>
          <w:trHeight w:val="48"/>
          <w:jc w:val="center"/>
        </w:trPr>
        <w:tc>
          <w:tcPr>
            <w:tcW w:w="2155" w:type="dxa"/>
            <w:tcBorders>
              <w:top w:val="nil"/>
              <w:left w:val="nil"/>
              <w:bottom w:val="nil"/>
              <w:right w:val="single" w:sz="4" w:space="0" w:color="auto"/>
            </w:tcBorders>
            <w:hideMark/>
          </w:tcPr>
          <w:p w14:paraId="078A948D" w14:textId="77777777" w:rsidR="009456A7" w:rsidRPr="00273870" w:rsidRDefault="009456A7" w:rsidP="004409BD">
            <w:pPr>
              <w:rPr>
                <w:rFonts w:ascii="Garamond" w:eastAsia="Times New Roman" w:hAnsi="Garamond" w:cs="Times New Roman"/>
                <w:sz w:val="20"/>
                <w:szCs w:val="20"/>
              </w:rPr>
            </w:pPr>
            <w:r w:rsidRPr="00273870">
              <w:rPr>
                <w:rFonts w:ascii="Garamond" w:eastAsia="Times New Roman" w:hAnsi="Garamond" w:cs="Times New Roman"/>
                <w:sz w:val="20"/>
                <w:szCs w:val="20"/>
              </w:rPr>
              <w:t>Building surface m²</w:t>
            </w:r>
          </w:p>
        </w:tc>
        <w:tc>
          <w:tcPr>
            <w:tcW w:w="707" w:type="dxa"/>
            <w:tcBorders>
              <w:top w:val="nil"/>
              <w:left w:val="nil"/>
              <w:bottom w:val="nil"/>
              <w:right w:val="nil"/>
            </w:tcBorders>
            <w:shd w:val="clear" w:color="auto" w:fill="auto"/>
            <w:vAlign w:val="bottom"/>
            <w:hideMark/>
          </w:tcPr>
          <w:p w14:paraId="6A71A7AF" w14:textId="77777777" w:rsidR="009456A7" w:rsidRPr="00273870" w:rsidRDefault="009456A7" w:rsidP="004409BD">
            <w:pPr>
              <w:rPr>
                <w:rFonts w:ascii="Garamond" w:hAnsi="Garamond" w:cs="Times New Roman"/>
                <w:sz w:val="20"/>
                <w:szCs w:val="20"/>
              </w:rPr>
            </w:pPr>
            <w:r w:rsidRPr="00273870">
              <w:rPr>
                <w:rFonts w:ascii="Garamond" w:hAnsi="Garamond" w:cs="Times New Roman"/>
                <w:sz w:val="20"/>
                <w:szCs w:val="20"/>
              </w:rPr>
              <w:t>13358</w:t>
            </w:r>
          </w:p>
        </w:tc>
        <w:tc>
          <w:tcPr>
            <w:tcW w:w="882" w:type="dxa"/>
            <w:tcBorders>
              <w:top w:val="nil"/>
              <w:left w:val="nil"/>
              <w:bottom w:val="nil"/>
              <w:right w:val="nil"/>
            </w:tcBorders>
            <w:shd w:val="clear" w:color="auto" w:fill="auto"/>
            <w:vAlign w:val="bottom"/>
            <w:hideMark/>
          </w:tcPr>
          <w:p w14:paraId="253AC2D6" w14:textId="77777777" w:rsidR="009456A7" w:rsidRPr="00273870" w:rsidRDefault="009456A7" w:rsidP="004409BD">
            <w:pPr>
              <w:rPr>
                <w:rFonts w:ascii="Garamond" w:hAnsi="Garamond" w:cs="Times New Roman"/>
                <w:sz w:val="20"/>
                <w:szCs w:val="20"/>
              </w:rPr>
            </w:pPr>
            <w:r w:rsidRPr="00273870">
              <w:rPr>
                <w:rFonts w:ascii="Garamond" w:hAnsi="Garamond" w:cs="Times New Roman"/>
                <w:sz w:val="20"/>
                <w:szCs w:val="20"/>
              </w:rPr>
              <w:t>99.73</w:t>
            </w:r>
          </w:p>
        </w:tc>
        <w:tc>
          <w:tcPr>
            <w:tcW w:w="926" w:type="dxa"/>
            <w:tcBorders>
              <w:top w:val="nil"/>
              <w:left w:val="nil"/>
              <w:bottom w:val="nil"/>
              <w:right w:val="nil"/>
            </w:tcBorders>
            <w:shd w:val="clear" w:color="auto" w:fill="auto"/>
            <w:vAlign w:val="bottom"/>
            <w:hideMark/>
          </w:tcPr>
          <w:p w14:paraId="5A51528C" w14:textId="77777777" w:rsidR="009456A7" w:rsidRPr="00273870" w:rsidRDefault="009456A7" w:rsidP="004409BD">
            <w:pPr>
              <w:rPr>
                <w:rFonts w:ascii="Garamond" w:hAnsi="Garamond" w:cs="Times New Roman"/>
                <w:sz w:val="20"/>
                <w:szCs w:val="20"/>
              </w:rPr>
            </w:pPr>
            <w:r w:rsidRPr="00273870">
              <w:rPr>
                <w:rFonts w:ascii="Garamond" w:hAnsi="Garamond" w:cs="Times New Roman"/>
                <w:sz w:val="20"/>
                <w:szCs w:val="20"/>
              </w:rPr>
              <w:t>46.13</w:t>
            </w:r>
          </w:p>
        </w:tc>
        <w:tc>
          <w:tcPr>
            <w:tcW w:w="663" w:type="dxa"/>
            <w:tcBorders>
              <w:top w:val="nil"/>
              <w:left w:val="nil"/>
              <w:bottom w:val="nil"/>
              <w:right w:val="nil"/>
            </w:tcBorders>
            <w:shd w:val="clear" w:color="auto" w:fill="auto"/>
            <w:vAlign w:val="bottom"/>
            <w:hideMark/>
          </w:tcPr>
          <w:p w14:paraId="7CD8B7A5" w14:textId="77777777" w:rsidR="009456A7" w:rsidRPr="00273870" w:rsidRDefault="009456A7" w:rsidP="004409BD">
            <w:pPr>
              <w:rPr>
                <w:rFonts w:ascii="Garamond" w:hAnsi="Garamond" w:cs="Times New Roman"/>
                <w:sz w:val="20"/>
                <w:szCs w:val="20"/>
              </w:rPr>
            </w:pPr>
            <w:r w:rsidRPr="00273870">
              <w:rPr>
                <w:rFonts w:ascii="Garamond" w:hAnsi="Garamond" w:cs="Times New Roman"/>
                <w:sz w:val="20"/>
                <w:szCs w:val="20"/>
              </w:rPr>
              <w:t>18</w:t>
            </w:r>
          </w:p>
        </w:tc>
        <w:tc>
          <w:tcPr>
            <w:tcW w:w="821" w:type="dxa"/>
            <w:tcBorders>
              <w:top w:val="nil"/>
              <w:left w:val="nil"/>
              <w:bottom w:val="nil"/>
              <w:right w:val="nil"/>
            </w:tcBorders>
            <w:shd w:val="clear" w:color="auto" w:fill="auto"/>
            <w:vAlign w:val="bottom"/>
            <w:hideMark/>
          </w:tcPr>
          <w:p w14:paraId="210A3FA3" w14:textId="77777777" w:rsidR="009456A7" w:rsidRPr="00273870" w:rsidRDefault="009456A7" w:rsidP="004409BD">
            <w:pPr>
              <w:rPr>
                <w:rFonts w:ascii="Garamond" w:hAnsi="Garamond" w:cs="Times New Roman"/>
                <w:sz w:val="20"/>
                <w:szCs w:val="20"/>
              </w:rPr>
            </w:pPr>
            <w:r w:rsidRPr="00273870">
              <w:rPr>
                <w:rFonts w:ascii="Garamond" w:hAnsi="Garamond" w:cs="Times New Roman"/>
                <w:sz w:val="20"/>
                <w:szCs w:val="20"/>
              </w:rPr>
              <w:t>69</w:t>
            </w:r>
          </w:p>
        </w:tc>
        <w:tc>
          <w:tcPr>
            <w:tcW w:w="662" w:type="dxa"/>
            <w:tcBorders>
              <w:top w:val="nil"/>
              <w:left w:val="nil"/>
              <w:bottom w:val="nil"/>
              <w:right w:val="nil"/>
            </w:tcBorders>
            <w:shd w:val="clear" w:color="auto" w:fill="auto"/>
            <w:vAlign w:val="bottom"/>
            <w:hideMark/>
          </w:tcPr>
          <w:p w14:paraId="21380C16" w14:textId="77777777" w:rsidR="009456A7" w:rsidRPr="00273870" w:rsidRDefault="009456A7" w:rsidP="004409BD">
            <w:pPr>
              <w:rPr>
                <w:rFonts w:ascii="Garamond" w:hAnsi="Garamond" w:cs="Times New Roman"/>
                <w:sz w:val="20"/>
                <w:szCs w:val="20"/>
              </w:rPr>
            </w:pPr>
            <w:r w:rsidRPr="00273870">
              <w:rPr>
                <w:rFonts w:ascii="Garamond" w:hAnsi="Garamond" w:cs="Times New Roman"/>
                <w:sz w:val="20"/>
                <w:szCs w:val="20"/>
              </w:rPr>
              <w:t>87</w:t>
            </w:r>
          </w:p>
        </w:tc>
        <w:tc>
          <w:tcPr>
            <w:tcW w:w="721" w:type="dxa"/>
            <w:tcBorders>
              <w:top w:val="nil"/>
              <w:left w:val="nil"/>
              <w:bottom w:val="nil"/>
              <w:right w:val="nil"/>
            </w:tcBorders>
            <w:shd w:val="clear" w:color="auto" w:fill="auto"/>
            <w:vAlign w:val="bottom"/>
            <w:hideMark/>
          </w:tcPr>
          <w:p w14:paraId="7E34607C" w14:textId="77777777" w:rsidR="009456A7" w:rsidRPr="00273870" w:rsidRDefault="009456A7" w:rsidP="004409BD">
            <w:pPr>
              <w:rPr>
                <w:rFonts w:ascii="Garamond" w:hAnsi="Garamond" w:cs="Times New Roman"/>
                <w:sz w:val="20"/>
                <w:szCs w:val="20"/>
              </w:rPr>
            </w:pPr>
            <w:r w:rsidRPr="00273870">
              <w:rPr>
                <w:rFonts w:ascii="Garamond" w:hAnsi="Garamond" w:cs="Times New Roman"/>
                <w:sz w:val="20"/>
                <w:szCs w:val="20"/>
              </w:rPr>
              <w:t>116</w:t>
            </w:r>
          </w:p>
        </w:tc>
        <w:tc>
          <w:tcPr>
            <w:tcW w:w="721" w:type="dxa"/>
            <w:tcBorders>
              <w:top w:val="nil"/>
              <w:left w:val="nil"/>
              <w:bottom w:val="nil"/>
              <w:right w:val="nil"/>
            </w:tcBorders>
            <w:shd w:val="clear" w:color="auto" w:fill="auto"/>
            <w:vAlign w:val="bottom"/>
            <w:hideMark/>
          </w:tcPr>
          <w:p w14:paraId="3A66739A" w14:textId="77777777" w:rsidR="009456A7" w:rsidRPr="00273870" w:rsidRDefault="009456A7" w:rsidP="004409BD">
            <w:pPr>
              <w:rPr>
                <w:rFonts w:ascii="Garamond" w:hAnsi="Garamond" w:cs="Times New Roman"/>
                <w:sz w:val="20"/>
                <w:szCs w:val="20"/>
              </w:rPr>
            </w:pPr>
            <w:r w:rsidRPr="00273870">
              <w:rPr>
                <w:rFonts w:ascii="Garamond" w:hAnsi="Garamond" w:cs="Times New Roman"/>
                <w:sz w:val="20"/>
                <w:szCs w:val="20"/>
              </w:rPr>
              <w:t>288</w:t>
            </w:r>
          </w:p>
        </w:tc>
        <w:tc>
          <w:tcPr>
            <w:tcW w:w="657" w:type="dxa"/>
            <w:tcBorders>
              <w:top w:val="nil"/>
              <w:left w:val="nil"/>
              <w:bottom w:val="nil"/>
              <w:right w:val="nil"/>
            </w:tcBorders>
            <w:shd w:val="clear" w:color="auto" w:fill="auto"/>
            <w:vAlign w:val="bottom"/>
            <w:hideMark/>
          </w:tcPr>
          <w:p w14:paraId="076DACD9" w14:textId="77777777" w:rsidR="009456A7" w:rsidRPr="00273870" w:rsidRDefault="009456A7" w:rsidP="004409BD">
            <w:pPr>
              <w:rPr>
                <w:rFonts w:ascii="Garamond" w:hAnsi="Garamond" w:cs="Times New Roman"/>
                <w:sz w:val="20"/>
                <w:szCs w:val="20"/>
              </w:rPr>
            </w:pPr>
            <w:r w:rsidRPr="00273870">
              <w:rPr>
                <w:rFonts w:ascii="Garamond" w:hAnsi="Garamond" w:cs="Times New Roman"/>
                <w:sz w:val="20"/>
                <w:szCs w:val="20"/>
              </w:rPr>
              <w:t>1.44</w:t>
            </w:r>
          </w:p>
        </w:tc>
        <w:tc>
          <w:tcPr>
            <w:tcW w:w="684" w:type="dxa"/>
            <w:tcBorders>
              <w:top w:val="nil"/>
              <w:left w:val="nil"/>
              <w:bottom w:val="nil"/>
              <w:right w:val="nil"/>
            </w:tcBorders>
            <w:shd w:val="clear" w:color="auto" w:fill="auto"/>
            <w:vAlign w:val="bottom"/>
            <w:hideMark/>
          </w:tcPr>
          <w:p w14:paraId="158CA267" w14:textId="4AA0EADF" w:rsidR="009456A7" w:rsidRPr="00273870" w:rsidRDefault="00272C37" w:rsidP="004409BD">
            <w:pPr>
              <w:rPr>
                <w:rFonts w:ascii="Garamond" w:hAnsi="Garamond" w:cs="Times New Roman"/>
                <w:sz w:val="20"/>
                <w:szCs w:val="20"/>
              </w:rPr>
            </w:pPr>
            <w:r>
              <w:rPr>
                <w:rFonts w:ascii="Garamond" w:hAnsi="Garamond" w:cs="Times New Roman"/>
                <w:sz w:val="20"/>
                <w:szCs w:val="20"/>
              </w:rPr>
              <w:t xml:space="preserve"> </w:t>
            </w:r>
            <w:r w:rsidR="009456A7" w:rsidRPr="00273870">
              <w:rPr>
                <w:rFonts w:ascii="Garamond" w:hAnsi="Garamond" w:cs="Times New Roman"/>
                <w:sz w:val="20"/>
                <w:szCs w:val="20"/>
              </w:rPr>
              <w:t>2.03</w:t>
            </w:r>
          </w:p>
        </w:tc>
      </w:tr>
      <w:tr w:rsidR="00273870" w:rsidRPr="00273870" w14:paraId="662E2B51" w14:textId="77777777" w:rsidTr="00272C37">
        <w:trPr>
          <w:gridAfter w:val="1"/>
          <w:wAfter w:w="19" w:type="dxa"/>
          <w:trHeight w:val="108"/>
          <w:jc w:val="center"/>
        </w:trPr>
        <w:tc>
          <w:tcPr>
            <w:tcW w:w="2155" w:type="dxa"/>
            <w:tcBorders>
              <w:top w:val="nil"/>
              <w:left w:val="nil"/>
              <w:bottom w:val="nil"/>
              <w:right w:val="single" w:sz="4" w:space="0" w:color="auto"/>
            </w:tcBorders>
            <w:hideMark/>
          </w:tcPr>
          <w:p w14:paraId="40A09608" w14:textId="77777777" w:rsidR="009456A7" w:rsidRPr="00273870" w:rsidRDefault="009456A7" w:rsidP="004409BD">
            <w:pPr>
              <w:rPr>
                <w:rFonts w:ascii="Garamond" w:eastAsia="Times New Roman" w:hAnsi="Garamond" w:cs="Times New Roman"/>
                <w:sz w:val="20"/>
                <w:szCs w:val="20"/>
              </w:rPr>
            </w:pPr>
            <w:r w:rsidRPr="00273870">
              <w:rPr>
                <w:rFonts w:ascii="Garamond" w:eastAsia="Times New Roman" w:hAnsi="Garamond" w:cs="Times New Roman"/>
                <w:sz w:val="20"/>
                <w:szCs w:val="20"/>
              </w:rPr>
              <w:t>Building age</w:t>
            </w:r>
          </w:p>
        </w:tc>
        <w:tc>
          <w:tcPr>
            <w:tcW w:w="707" w:type="dxa"/>
            <w:tcBorders>
              <w:top w:val="nil"/>
              <w:left w:val="nil"/>
              <w:bottom w:val="nil"/>
              <w:right w:val="nil"/>
            </w:tcBorders>
            <w:shd w:val="clear" w:color="auto" w:fill="auto"/>
            <w:vAlign w:val="bottom"/>
            <w:hideMark/>
          </w:tcPr>
          <w:p w14:paraId="6BA898AE" w14:textId="77777777" w:rsidR="009456A7" w:rsidRPr="00273870" w:rsidRDefault="009456A7" w:rsidP="004409BD">
            <w:pPr>
              <w:rPr>
                <w:rFonts w:ascii="Garamond" w:hAnsi="Garamond" w:cs="Times New Roman"/>
                <w:sz w:val="20"/>
                <w:szCs w:val="20"/>
              </w:rPr>
            </w:pPr>
            <w:r w:rsidRPr="00273870">
              <w:rPr>
                <w:rFonts w:ascii="Garamond" w:hAnsi="Garamond" w:cs="Times New Roman"/>
                <w:sz w:val="20"/>
                <w:szCs w:val="20"/>
              </w:rPr>
              <w:t>13358</w:t>
            </w:r>
          </w:p>
        </w:tc>
        <w:tc>
          <w:tcPr>
            <w:tcW w:w="882" w:type="dxa"/>
            <w:tcBorders>
              <w:top w:val="nil"/>
              <w:left w:val="nil"/>
              <w:bottom w:val="nil"/>
              <w:right w:val="nil"/>
            </w:tcBorders>
            <w:shd w:val="clear" w:color="auto" w:fill="auto"/>
            <w:vAlign w:val="bottom"/>
            <w:hideMark/>
          </w:tcPr>
          <w:p w14:paraId="3DF63B01" w14:textId="027150A0" w:rsidR="009456A7" w:rsidRPr="00273870" w:rsidRDefault="009456A7" w:rsidP="004409BD">
            <w:pPr>
              <w:rPr>
                <w:rFonts w:ascii="Garamond" w:hAnsi="Garamond" w:cs="Times New Roman"/>
                <w:sz w:val="20"/>
                <w:szCs w:val="20"/>
              </w:rPr>
            </w:pPr>
            <w:r w:rsidRPr="00273870">
              <w:rPr>
                <w:rFonts w:ascii="Garamond" w:hAnsi="Garamond" w:cs="Times New Roman"/>
                <w:sz w:val="20"/>
                <w:szCs w:val="20"/>
              </w:rPr>
              <w:t>67.49</w:t>
            </w:r>
          </w:p>
        </w:tc>
        <w:tc>
          <w:tcPr>
            <w:tcW w:w="926" w:type="dxa"/>
            <w:tcBorders>
              <w:top w:val="nil"/>
              <w:left w:val="nil"/>
              <w:bottom w:val="nil"/>
              <w:right w:val="nil"/>
            </w:tcBorders>
            <w:shd w:val="clear" w:color="auto" w:fill="auto"/>
            <w:vAlign w:val="bottom"/>
            <w:hideMark/>
          </w:tcPr>
          <w:p w14:paraId="2A426F81" w14:textId="77777777" w:rsidR="009456A7" w:rsidRPr="00273870" w:rsidRDefault="009456A7" w:rsidP="004409BD">
            <w:pPr>
              <w:rPr>
                <w:rFonts w:ascii="Garamond" w:hAnsi="Garamond" w:cs="Times New Roman"/>
                <w:sz w:val="20"/>
                <w:szCs w:val="20"/>
              </w:rPr>
            </w:pPr>
            <w:r w:rsidRPr="00273870">
              <w:rPr>
                <w:rFonts w:ascii="Garamond" w:hAnsi="Garamond" w:cs="Times New Roman"/>
                <w:sz w:val="20"/>
                <w:szCs w:val="20"/>
              </w:rPr>
              <w:t>32.3</w:t>
            </w:r>
          </w:p>
        </w:tc>
        <w:tc>
          <w:tcPr>
            <w:tcW w:w="663" w:type="dxa"/>
            <w:tcBorders>
              <w:top w:val="nil"/>
              <w:left w:val="nil"/>
              <w:bottom w:val="nil"/>
              <w:right w:val="nil"/>
            </w:tcBorders>
            <w:shd w:val="clear" w:color="auto" w:fill="auto"/>
            <w:vAlign w:val="bottom"/>
            <w:hideMark/>
          </w:tcPr>
          <w:p w14:paraId="51BC6F0B" w14:textId="77777777" w:rsidR="009456A7" w:rsidRPr="00273870" w:rsidRDefault="009456A7" w:rsidP="004409BD">
            <w:pPr>
              <w:rPr>
                <w:rFonts w:ascii="Garamond" w:hAnsi="Garamond" w:cs="Times New Roman"/>
                <w:sz w:val="20"/>
                <w:szCs w:val="20"/>
              </w:rPr>
            </w:pPr>
            <w:r w:rsidRPr="00273870">
              <w:rPr>
                <w:rFonts w:ascii="Garamond" w:hAnsi="Garamond" w:cs="Times New Roman"/>
                <w:sz w:val="20"/>
                <w:szCs w:val="20"/>
              </w:rPr>
              <w:t>0</w:t>
            </w:r>
          </w:p>
        </w:tc>
        <w:tc>
          <w:tcPr>
            <w:tcW w:w="821" w:type="dxa"/>
            <w:tcBorders>
              <w:top w:val="nil"/>
              <w:left w:val="nil"/>
              <w:bottom w:val="nil"/>
              <w:right w:val="nil"/>
            </w:tcBorders>
            <w:shd w:val="clear" w:color="auto" w:fill="auto"/>
            <w:vAlign w:val="bottom"/>
            <w:hideMark/>
          </w:tcPr>
          <w:p w14:paraId="44FCE844" w14:textId="77777777" w:rsidR="009456A7" w:rsidRPr="00273870" w:rsidRDefault="009456A7" w:rsidP="004409BD">
            <w:pPr>
              <w:rPr>
                <w:rFonts w:ascii="Garamond" w:hAnsi="Garamond" w:cs="Times New Roman"/>
                <w:sz w:val="20"/>
                <w:szCs w:val="20"/>
              </w:rPr>
            </w:pPr>
            <w:r w:rsidRPr="00273870">
              <w:rPr>
                <w:rFonts w:ascii="Garamond" w:hAnsi="Garamond" w:cs="Times New Roman"/>
                <w:sz w:val="20"/>
                <w:szCs w:val="20"/>
              </w:rPr>
              <w:t>50.5</w:t>
            </w:r>
          </w:p>
        </w:tc>
        <w:tc>
          <w:tcPr>
            <w:tcW w:w="662" w:type="dxa"/>
            <w:tcBorders>
              <w:top w:val="nil"/>
              <w:left w:val="nil"/>
              <w:bottom w:val="nil"/>
              <w:right w:val="nil"/>
            </w:tcBorders>
            <w:shd w:val="clear" w:color="auto" w:fill="auto"/>
            <w:vAlign w:val="bottom"/>
            <w:hideMark/>
          </w:tcPr>
          <w:p w14:paraId="3567486E" w14:textId="77777777" w:rsidR="009456A7" w:rsidRPr="00273870" w:rsidRDefault="009456A7" w:rsidP="004409BD">
            <w:pPr>
              <w:rPr>
                <w:rFonts w:ascii="Garamond" w:hAnsi="Garamond" w:cs="Times New Roman"/>
                <w:sz w:val="20"/>
                <w:szCs w:val="20"/>
              </w:rPr>
            </w:pPr>
            <w:r w:rsidRPr="00273870">
              <w:rPr>
                <w:rFonts w:ascii="Garamond" w:hAnsi="Garamond" w:cs="Times New Roman"/>
                <w:sz w:val="20"/>
                <w:szCs w:val="20"/>
              </w:rPr>
              <w:t>58</w:t>
            </w:r>
          </w:p>
        </w:tc>
        <w:tc>
          <w:tcPr>
            <w:tcW w:w="721" w:type="dxa"/>
            <w:tcBorders>
              <w:top w:val="nil"/>
              <w:left w:val="nil"/>
              <w:bottom w:val="nil"/>
              <w:right w:val="nil"/>
            </w:tcBorders>
            <w:shd w:val="clear" w:color="auto" w:fill="auto"/>
            <w:vAlign w:val="bottom"/>
            <w:hideMark/>
          </w:tcPr>
          <w:p w14:paraId="565261A0" w14:textId="77777777" w:rsidR="009456A7" w:rsidRPr="00273870" w:rsidRDefault="009456A7" w:rsidP="004409BD">
            <w:pPr>
              <w:rPr>
                <w:rFonts w:ascii="Garamond" w:hAnsi="Garamond" w:cs="Times New Roman"/>
                <w:sz w:val="20"/>
                <w:szCs w:val="20"/>
              </w:rPr>
            </w:pPr>
            <w:r w:rsidRPr="00273870">
              <w:rPr>
                <w:rFonts w:ascii="Garamond" w:hAnsi="Garamond" w:cs="Times New Roman"/>
                <w:sz w:val="20"/>
                <w:szCs w:val="20"/>
              </w:rPr>
              <w:t>88</w:t>
            </w:r>
          </w:p>
        </w:tc>
        <w:tc>
          <w:tcPr>
            <w:tcW w:w="721" w:type="dxa"/>
            <w:tcBorders>
              <w:top w:val="nil"/>
              <w:left w:val="nil"/>
              <w:bottom w:val="nil"/>
              <w:right w:val="nil"/>
            </w:tcBorders>
            <w:shd w:val="clear" w:color="auto" w:fill="auto"/>
            <w:vAlign w:val="bottom"/>
            <w:hideMark/>
          </w:tcPr>
          <w:p w14:paraId="317823C6" w14:textId="77777777" w:rsidR="009456A7" w:rsidRPr="00273870" w:rsidRDefault="009456A7" w:rsidP="004409BD">
            <w:pPr>
              <w:rPr>
                <w:rFonts w:ascii="Garamond" w:hAnsi="Garamond" w:cs="Times New Roman"/>
                <w:sz w:val="20"/>
                <w:szCs w:val="20"/>
              </w:rPr>
            </w:pPr>
            <w:r w:rsidRPr="00273870">
              <w:rPr>
                <w:rFonts w:ascii="Garamond" w:hAnsi="Garamond" w:cs="Times New Roman"/>
                <w:sz w:val="20"/>
                <w:szCs w:val="20"/>
              </w:rPr>
              <w:t>143</w:t>
            </w:r>
          </w:p>
        </w:tc>
        <w:tc>
          <w:tcPr>
            <w:tcW w:w="657" w:type="dxa"/>
            <w:tcBorders>
              <w:top w:val="nil"/>
              <w:left w:val="nil"/>
              <w:bottom w:val="nil"/>
              <w:right w:val="nil"/>
            </w:tcBorders>
            <w:shd w:val="clear" w:color="auto" w:fill="auto"/>
            <w:vAlign w:val="bottom"/>
            <w:hideMark/>
          </w:tcPr>
          <w:p w14:paraId="690124F0" w14:textId="77777777" w:rsidR="009456A7" w:rsidRPr="00273870" w:rsidRDefault="009456A7" w:rsidP="004409BD">
            <w:pPr>
              <w:rPr>
                <w:rFonts w:ascii="Garamond" w:hAnsi="Garamond" w:cs="Times New Roman"/>
                <w:sz w:val="20"/>
                <w:szCs w:val="20"/>
              </w:rPr>
            </w:pPr>
            <w:r w:rsidRPr="00273870">
              <w:rPr>
                <w:rFonts w:ascii="Garamond" w:hAnsi="Garamond" w:cs="Times New Roman"/>
                <w:sz w:val="20"/>
                <w:szCs w:val="20"/>
              </w:rPr>
              <w:t>0.42</w:t>
            </w:r>
          </w:p>
        </w:tc>
        <w:tc>
          <w:tcPr>
            <w:tcW w:w="684" w:type="dxa"/>
            <w:tcBorders>
              <w:top w:val="nil"/>
              <w:left w:val="nil"/>
              <w:bottom w:val="nil"/>
              <w:right w:val="nil"/>
            </w:tcBorders>
            <w:shd w:val="clear" w:color="auto" w:fill="auto"/>
            <w:vAlign w:val="bottom"/>
            <w:hideMark/>
          </w:tcPr>
          <w:p w14:paraId="6BF30C5D" w14:textId="77777777" w:rsidR="009456A7" w:rsidRPr="00273870" w:rsidRDefault="009456A7" w:rsidP="004409BD">
            <w:pPr>
              <w:rPr>
                <w:rFonts w:ascii="Garamond" w:hAnsi="Garamond" w:cs="Times New Roman"/>
                <w:sz w:val="20"/>
                <w:szCs w:val="20"/>
              </w:rPr>
            </w:pPr>
            <w:r w:rsidRPr="00273870">
              <w:rPr>
                <w:rFonts w:ascii="Garamond" w:hAnsi="Garamond" w:cs="Times New Roman"/>
                <w:sz w:val="20"/>
                <w:szCs w:val="20"/>
              </w:rPr>
              <w:t>-0.37</w:t>
            </w:r>
          </w:p>
        </w:tc>
      </w:tr>
      <w:tr w:rsidR="00273870" w:rsidRPr="00273870" w14:paraId="350AC5A1" w14:textId="77777777" w:rsidTr="00272C37">
        <w:trPr>
          <w:gridAfter w:val="1"/>
          <w:wAfter w:w="19" w:type="dxa"/>
          <w:trHeight w:val="95"/>
          <w:jc w:val="center"/>
        </w:trPr>
        <w:tc>
          <w:tcPr>
            <w:tcW w:w="2155" w:type="dxa"/>
            <w:tcBorders>
              <w:top w:val="nil"/>
              <w:left w:val="nil"/>
              <w:bottom w:val="nil"/>
              <w:right w:val="single" w:sz="4" w:space="0" w:color="auto"/>
            </w:tcBorders>
            <w:hideMark/>
          </w:tcPr>
          <w:p w14:paraId="1440B30C" w14:textId="77777777" w:rsidR="009456A7" w:rsidRPr="00273870" w:rsidRDefault="009456A7" w:rsidP="004409BD">
            <w:pPr>
              <w:rPr>
                <w:rFonts w:ascii="Garamond" w:eastAsia="Times New Roman" w:hAnsi="Garamond" w:cs="Times New Roman"/>
                <w:sz w:val="20"/>
                <w:szCs w:val="20"/>
              </w:rPr>
            </w:pPr>
            <w:r w:rsidRPr="00273870">
              <w:rPr>
                <w:rFonts w:ascii="Garamond" w:eastAsia="Times New Roman" w:hAnsi="Garamond" w:cs="Times New Roman"/>
                <w:sz w:val="20"/>
                <w:szCs w:val="20"/>
              </w:rPr>
              <w:t>sq(Building surface m²)</w:t>
            </w:r>
          </w:p>
        </w:tc>
        <w:tc>
          <w:tcPr>
            <w:tcW w:w="707" w:type="dxa"/>
            <w:tcBorders>
              <w:top w:val="nil"/>
              <w:left w:val="nil"/>
              <w:bottom w:val="nil"/>
              <w:right w:val="nil"/>
            </w:tcBorders>
            <w:shd w:val="clear" w:color="auto" w:fill="auto"/>
            <w:vAlign w:val="bottom"/>
            <w:hideMark/>
          </w:tcPr>
          <w:p w14:paraId="11218710" w14:textId="77777777" w:rsidR="009456A7" w:rsidRPr="00273870" w:rsidRDefault="009456A7" w:rsidP="004409BD">
            <w:pPr>
              <w:rPr>
                <w:rFonts w:ascii="Garamond" w:hAnsi="Garamond" w:cs="Times New Roman"/>
                <w:sz w:val="20"/>
                <w:szCs w:val="20"/>
              </w:rPr>
            </w:pPr>
            <w:r w:rsidRPr="00273870">
              <w:rPr>
                <w:rFonts w:ascii="Garamond" w:hAnsi="Garamond" w:cs="Times New Roman"/>
                <w:sz w:val="20"/>
                <w:szCs w:val="20"/>
              </w:rPr>
              <w:t>13358</w:t>
            </w:r>
          </w:p>
        </w:tc>
        <w:tc>
          <w:tcPr>
            <w:tcW w:w="882" w:type="dxa"/>
            <w:tcBorders>
              <w:top w:val="nil"/>
              <w:left w:val="nil"/>
              <w:bottom w:val="nil"/>
              <w:right w:val="nil"/>
            </w:tcBorders>
            <w:shd w:val="clear" w:color="auto" w:fill="auto"/>
            <w:vAlign w:val="bottom"/>
            <w:hideMark/>
          </w:tcPr>
          <w:p w14:paraId="4E473107" w14:textId="77777777" w:rsidR="009456A7" w:rsidRPr="00273870" w:rsidRDefault="009456A7" w:rsidP="004409BD">
            <w:pPr>
              <w:rPr>
                <w:rFonts w:ascii="Garamond" w:hAnsi="Garamond" w:cs="Times New Roman"/>
                <w:sz w:val="20"/>
                <w:szCs w:val="20"/>
              </w:rPr>
            </w:pPr>
            <w:r w:rsidRPr="00273870">
              <w:rPr>
                <w:rFonts w:ascii="Garamond" w:hAnsi="Garamond" w:cs="Times New Roman"/>
                <w:sz w:val="20"/>
                <w:szCs w:val="20"/>
              </w:rPr>
              <w:t>12073.3</w:t>
            </w:r>
          </w:p>
        </w:tc>
        <w:tc>
          <w:tcPr>
            <w:tcW w:w="926" w:type="dxa"/>
            <w:tcBorders>
              <w:top w:val="nil"/>
              <w:left w:val="nil"/>
              <w:bottom w:val="nil"/>
              <w:right w:val="nil"/>
            </w:tcBorders>
            <w:shd w:val="clear" w:color="auto" w:fill="auto"/>
            <w:vAlign w:val="bottom"/>
            <w:hideMark/>
          </w:tcPr>
          <w:p w14:paraId="1C30A692" w14:textId="77777777" w:rsidR="009456A7" w:rsidRPr="00273870" w:rsidRDefault="009456A7" w:rsidP="004409BD">
            <w:pPr>
              <w:rPr>
                <w:rFonts w:ascii="Garamond" w:hAnsi="Garamond" w:cs="Times New Roman"/>
                <w:sz w:val="20"/>
                <w:szCs w:val="20"/>
              </w:rPr>
            </w:pPr>
            <w:r w:rsidRPr="00273870">
              <w:rPr>
                <w:rFonts w:ascii="Garamond" w:hAnsi="Garamond" w:cs="Times New Roman"/>
                <w:sz w:val="20"/>
                <w:szCs w:val="20"/>
              </w:rPr>
              <w:t>12629</w:t>
            </w:r>
          </w:p>
        </w:tc>
        <w:tc>
          <w:tcPr>
            <w:tcW w:w="663" w:type="dxa"/>
            <w:tcBorders>
              <w:top w:val="nil"/>
              <w:left w:val="nil"/>
              <w:bottom w:val="nil"/>
              <w:right w:val="nil"/>
            </w:tcBorders>
            <w:shd w:val="clear" w:color="auto" w:fill="auto"/>
            <w:vAlign w:val="bottom"/>
            <w:hideMark/>
          </w:tcPr>
          <w:p w14:paraId="1172FE64" w14:textId="77777777" w:rsidR="009456A7" w:rsidRPr="00273870" w:rsidRDefault="009456A7" w:rsidP="004409BD">
            <w:pPr>
              <w:rPr>
                <w:rFonts w:ascii="Garamond" w:hAnsi="Garamond" w:cs="Times New Roman"/>
                <w:sz w:val="20"/>
                <w:szCs w:val="20"/>
              </w:rPr>
            </w:pPr>
            <w:r w:rsidRPr="00273870">
              <w:rPr>
                <w:rFonts w:ascii="Garamond" w:hAnsi="Garamond" w:cs="Times New Roman"/>
                <w:sz w:val="20"/>
                <w:szCs w:val="20"/>
              </w:rPr>
              <w:t>324</w:t>
            </w:r>
          </w:p>
        </w:tc>
        <w:tc>
          <w:tcPr>
            <w:tcW w:w="821" w:type="dxa"/>
            <w:tcBorders>
              <w:top w:val="nil"/>
              <w:left w:val="nil"/>
              <w:bottom w:val="nil"/>
              <w:right w:val="nil"/>
            </w:tcBorders>
            <w:shd w:val="clear" w:color="auto" w:fill="auto"/>
            <w:vAlign w:val="bottom"/>
            <w:hideMark/>
          </w:tcPr>
          <w:p w14:paraId="03960385" w14:textId="77777777" w:rsidR="009456A7" w:rsidRPr="00273870" w:rsidRDefault="009456A7" w:rsidP="004409BD">
            <w:pPr>
              <w:rPr>
                <w:rFonts w:ascii="Garamond" w:hAnsi="Garamond" w:cs="Times New Roman"/>
                <w:sz w:val="20"/>
                <w:szCs w:val="20"/>
              </w:rPr>
            </w:pPr>
            <w:r w:rsidRPr="00273870">
              <w:rPr>
                <w:rFonts w:ascii="Garamond" w:hAnsi="Garamond" w:cs="Times New Roman"/>
                <w:sz w:val="20"/>
                <w:szCs w:val="20"/>
              </w:rPr>
              <w:t>4761</w:t>
            </w:r>
          </w:p>
        </w:tc>
        <w:tc>
          <w:tcPr>
            <w:tcW w:w="662" w:type="dxa"/>
            <w:tcBorders>
              <w:top w:val="nil"/>
              <w:left w:val="nil"/>
              <w:bottom w:val="nil"/>
              <w:right w:val="nil"/>
            </w:tcBorders>
            <w:shd w:val="clear" w:color="auto" w:fill="auto"/>
            <w:vAlign w:val="bottom"/>
            <w:hideMark/>
          </w:tcPr>
          <w:p w14:paraId="2D11B9D8" w14:textId="77777777" w:rsidR="009456A7" w:rsidRPr="00273870" w:rsidRDefault="009456A7" w:rsidP="004409BD">
            <w:pPr>
              <w:rPr>
                <w:rFonts w:ascii="Garamond" w:hAnsi="Garamond" w:cs="Times New Roman"/>
                <w:sz w:val="20"/>
                <w:szCs w:val="20"/>
              </w:rPr>
            </w:pPr>
            <w:r w:rsidRPr="00273870">
              <w:rPr>
                <w:rFonts w:ascii="Garamond" w:hAnsi="Garamond" w:cs="Times New Roman"/>
                <w:sz w:val="20"/>
                <w:szCs w:val="20"/>
              </w:rPr>
              <w:t>7569</w:t>
            </w:r>
          </w:p>
        </w:tc>
        <w:tc>
          <w:tcPr>
            <w:tcW w:w="721" w:type="dxa"/>
            <w:tcBorders>
              <w:top w:val="nil"/>
              <w:left w:val="nil"/>
              <w:bottom w:val="nil"/>
              <w:right w:val="nil"/>
            </w:tcBorders>
            <w:shd w:val="clear" w:color="auto" w:fill="auto"/>
            <w:vAlign w:val="bottom"/>
            <w:hideMark/>
          </w:tcPr>
          <w:p w14:paraId="1C13539C" w14:textId="77777777" w:rsidR="009456A7" w:rsidRPr="00273870" w:rsidRDefault="009456A7" w:rsidP="004409BD">
            <w:pPr>
              <w:rPr>
                <w:rFonts w:ascii="Garamond" w:hAnsi="Garamond" w:cs="Times New Roman"/>
                <w:sz w:val="20"/>
                <w:szCs w:val="20"/>
              </w:rPr>
            </w:pPr>
            <w:r w:rsidRPr="00273870">
              <w:rPr>
                <w:rFonts w:ascii="Garamond" w:hAnsi="Garamond" w:cs="Times New Roman"/>
                <w:sz w:val="20"/>
                <w:szCs w:val="20"/>
              </w:rPr>
              <w:t>13456</w:t>
            </w:r>
          </w:p>
        </w:tc>
        <w:tc>
          <w:tcPr>
            <w:tcW w:w="721" w:type="dxa"/>
            <w:tcBorders>
              <w:top w:val="nil"/>
              <w:left w:val="nil"/>
              <w:bottom w:val="nil"/>
              <w:right w:val="nil"/>
            </w:tcBorders>
            <w:shd w:val="clear" w:color="auto" w:fill="auto"/>
            <w:vAlign w:val="bottom"/>
            <w:hideMark/>
          </w:tcPr>
          <w:p w14:paraId="2C7B4DBB" w14:textId="77777777" w:rsidR="009456A7" w:rsidRPr="00273870" w:rsidRDefault="009456A7" w:rsidP="004409BD">
            <w:pPr>
              <w:rPr>
                <w:rFonts w:ascii="Garamond" w:hAnsi="Garamond" w:cs="Times New Roman"/>
                <w:sz w:val="20"/>
                <w:szCs w:val="20"/>
              </w:rPr>
            </w:pPr>
            <w:r w:rsidRPr="00273870">
              <w:rPr>
                <w:rFonts w:ascii="Garamond" w:hAnsi="Garamond" w:cs="Times New Roman"/>
                <w:sz w:val="20"/>
                <w:szCs w:val="20"/>
              </w:rPr>
              <w:t>82944</w:t>
            </w:r>
          </w:p>
        </w:tc>
        <w:tc>
          <w:tcPr>
            <w:tcW w:w="657" w:type="dxa"/>
            <w:tcBorders>
              <w:top w:val="nil"/>
              <w:left w:val="nil"/>
              <w:bottom w:val="nil"/>
              <w:right w:val="nil"/>
            </w:tcBorders>
            <w:shd w:val="clear" w:color="auto" w:fill="auto"/>
            <w:vAlign w:val="bottom"/>
            <w:hideMark/>
          </w:tcPr>
          <w:p w14:paraId="1161D268" w14:textId="77777777" w:rsidR="009456A7" w:rsidRPr="00273870" w:rsidRDefault="009456A7" w:rsidP="004409BD">
            <w:pPr>
              <w:rPr>
                <w:rFonts w:ascii="Garamond" w:hAnsi="Garamond" w:cs="Times New Roman"/>
                <w:sz w:val="20"/>
                <w:szCs w:val="20"/>
              </w:rPr>
            </w:pPr>
            <w:r w:rsidRPr="00273870">
              <w:rPr>
                <w:rFonts w:ascii="Garamond" w:hAnsi="Garamond" w:cs="Times New Roman"/>
                <w:sz w:val="20"/>
                <w:szCs w:val="20"/>
              </w:rPr>
              <w:t>2.49</w:t>
            </w:r>
          </w:p>
        </w:tc>
        <w:tc>
          <w:tcPr>
            <w:tcW w:w="684" w:type="dxa"/>
            <w:tcBorders>
              <w:top w:val="nil"/>
              <w:left w:val="nil"/>
              <w:bottom w:val="nil"/>
              <w:right w:val="nil"/>
            </w:tcBorders>
            <w:shd w:val="clear" w:color="auto" w:fill="auto"/>
            <w:vAlign w:val="bottom"/>
            <w:hideMark/>
          </w:tcPr>
          <w:p w14:paraId="70D1A097" w14:textId="1A5F5491" w:rsidR="009456A7" w:rsidRPr="00273870" w:rsidRDefault="00272C37" w:rsidP="004409BD">
            <w:pPr>
              <w:rPr>
                <w:rFonts w:ascii="Garamond" w:hAnsi="Garamond" w:cs="Times New Roman"/>
                <w:sz w:val="20"/>
                <w:szCs w:val="20"/>
              </w:rPr>
            </w:pPr>
            <w:r>
              <w:rPr>
                <w:rFonts w:ascii="Garamond" w:hAnsi="Garamond" w:cs="Times New Roman"/>
                <w:sz w:val="20"/>
                <w:szCs w:val="20"/>
              </w:rPr>
              <w:t xml:space="preserve"> </w:t>
            </w:r>
            <w:r w:rsidR="009456A7" w:rsidRPr="00273870">
              <w:rPr>
                <w:rFonts w:ascii="Garamond" w:hAnsi="Garamond" w:cs="Times New Roman"/>
                <w:sz w:val="20"/>
                <w:szCs w:val="20"/>
              </w:rPr>
              <w:t>6.98</w:t>
            </w:r>
          </w:p>
        </w:tc>
      </w:tr>
      <w:tr w:rsidR="00273870" w:rsidRPr="00273870" w14:paraId="55543826" w14:textId="77777777" w:rsidTr="00272C37">
        <w:trPr>
          <w:gridAfter w:val="1"/>
          <w:wAfter w:w="19" w:type="dxa"/>
          <w:trHeight w:val="48"/>
          <w:jc w:val="center"/>
        </w:trPr>
        <w:tc>
          <w:tcPr>
            <w:tcW w:w="2155" w:type="dxa"/>
            <w:tcBorders>
              <w:top w:val="nil"/>
              <w:left w:val="nil"/>
              <w:bottom w:val="single" w:sz="4" w:space="0" w:color="auto"/>
              <w:right w:val="single" w:sz="4" w:space="0" w:color="auto"/>
            </w:tcBorders>
            <w:hideMark/>
          </w:tcPr>
          <w:p w14:paraId="794C863B" w14:textId="77777777" w:rsidR="009456A7" w:rsidRPr="00273870" w:rsidRDefault="009456A7" w:rsidP="004409BD">
            <w:pPr>
              <w:rPr>
                <w:rFonts w:ascii="Garamond" w:eastAsia="Times New Roman" w:hAnsi="Garamond" w:cs="Times New Roman"/>
                <w:sz w:val="20"/>
                <w:szCs w:val="20"/>
              </w:rPr>
            </w:pPr>
            <w:r w:rsidRPr="00273870">
              <w:rPr>
                <w:rFonts w:ascii="Garamond" w:eastAsia="Times New Roman" w:hAnsi="Garamond" w:cs="Times New Roman"/>
                <w:sz w:val="20"/>
                <w:szCs w:val="20"/>
              </w:rPr>
              <w:t>sq( Building age)</w:t>
            </w:r>
          </w:p>
        </w:tc>
        <w:tc>
          <w:tcPr>
            <w:tcW w:w="707" w:type="dxa"/>
            <w:tcBorders>
              <w:top w:val="nil"/>
              <w:left w:val="nil"/>
              <w:bottom w:val="nil"/>
              <w:right w:val="nil"/>
            </w:tcBorders>
            <w:shd w:val="clear" w:color="auto" w:fill="auto"/>
            <w:vAlign w:val="bottom"/>
            <w:hideMark/>
          </w:tcPr>
          <w:p w14:paraId="07C66FFC" w14:textId="77777777" w:rsidR="009456A7" w:rsidRPr="00273870" w:rsidRDefault="009456A7" w:rsidP="004409BD">
            <w:pPr>
              <w:rPr>
                <w:rFonts w:ascii="Garamond" w:hAnsi="Garamond" w:cs="Times New Roman"/>
                <w:sz w:val="20"/>
                <w:szCs w:val="20"/>
              </w:rPr>
            </w:pPr>
            <w:r w:rsidRPr="00273870">
              <w:rPr>
                <w:rFonts w:ascii="Garamond" w:hAnsi="Garamond" w:cs="Times New Roman"/>
                <w:sz w:val="20"/>
                <w:szCs w:val="20"/>
              </w:rPr>
              <w:t>13358</w:t>
            </w:r>
          </w:p>
        </w:tc>
        <w:tc>
          <w:tcPr>
            <w:tcW w:w="882" w:type="dxa"/>
            <w:tcBorders>
              <w:top w:val="nil"/>
              <w:left w:val="nil"/>
              <w:bottom w:val="nil"/>
              <w:right w:val="nil"/>
            </w:tcBorders>
            <w:shd w:val="clear" w:color="auto" w:fill="auto"/>
            <w:vAlign w:val="bottom"/>
            <w:hideMark/>
          </w:tcPr>
          <w:p w14:paraId="62C2D569" w14:textId="77777777" w:rsidR="009456A7" w:rsidRPr="00273870" w:rsidRDefault="009456A7" w:rsidP="004409BD">
            <w:pPr>
              <w:rPr>
                <w:rFonts w:ascii="Garamond" w:hAnsi="Garamond" w:cs="Times New Roman"/>
                <w:sz w:val="20"/>
                <w:szCs w:val="20"/>
              </w:rPr>
            </w:pPr>
            <w:r w:rsidRPr="00273870">
              <w:rPr>
                <w:rFonts w:ascii="Garamond" w:hAnsi="Garamond" w:cs="Times New Roman"/>
                <w:sz w:val="20"/>
                <w:szCs w:val="20"/>
              </w:rPr>
              <w:t>5597.99</w:t>
            </w:r>
          </w:p>
        </w:tc>
        <w:tc>
          <w:tcPr>
            <w:tcW w:w="926" w:type="dxa"/>
            <w:tcBorders>
              <w:top w:val="nil"/>
              <w:left w:val="nil"/>
              <w:bottom w:val="nil"/>
              <w:right w:val="nil"/>
            </w:tcBorders>
            <w:shd w:val="clear" w:color="auto" w:fill="auto"/>
            <w:vAlign w:val="bottom"/>
            <w:hideMark/>
          </w:tcPr>
          <w:p w14:paraId="67820631" w14:textId="77777777" w:rsidR="009456A7" w:rsidRPr="00273870" w:rsidRDefault="009456A7" w:rsidP="004409BD">
            <w:pPr>
              <w:rPr>
                <w:rFonts w:ascii="Garamond" w:hAnsi="Garamond" w:cs="Times New Roman"/>
                <w:sz w:val="20"/>
                <w:szCs w:val="20"/>
              </w:rPr>
            </w:pPr>
            <w:r w:rsidRPr="00273870">
              <w:rPr>
                <w:rFonts w:ascii="Garamond" w:hAnsi="Garamond" w:cs="Times New Roman"/>
                <w:sz w:val="20"/>
                <w:szCs w:val="20"/>
              </w:rPr>
              <w:t>4963</w:t>
            </w:r>
          </w:p>
        </w:tc>
        <w:tc>
          <w:tcPr>
            <w:tcW w:w="663" w:type="dxa"/>
            <w:tcBorders>
              <w:top w:val="nil"/>
              <w:left w:val="nil"/>
              <w:bottom w:val="nil"/>
              <w:right w:val="nil"/>
            </w:tcBorders>
            <w:shd w:val="clear" w:color="auto" w:fill="auto"/>
            <w:vAlign w:val="bottom"/>
            <w:hideMark/>
          </w:tcPr>
          <w:p w14:paraId="023478F8" w14:textId="77777777" w:rsidR="009456A7" w:rsidRPr="00273870" w:rsidRDefault="009456A7" w:rsidP="004409BD">
            <w:pPr>
              <w:rPr>
                <w:rFonts w:ascii="Garamond" w:hAnsi="Garamond" w:cs="Times New Roman"/>
                <w:sz w:val="20"/>
                <w:szCs w:val="20"/>
              </w:rPr>
            </w:pPr>
            <w:r w:rsidRPr="00273870">
              <w:rPr>
                <w:rFonts w:ascii="Garamond" w:hAnsi="Garamond" w:cs="Times New Roman"/>
                <w:sz w:val="20"/>
                <w:szCs w:val="20"/>
              </w:rPr>
              <w:t>0</w:t>
            </w:r>
          </w:p>
        </w:tc>
        <w:tc>
          <w:tcPr>
            <w:tcW w:w="821" w:type="dxa"/>
            <w:tcBorders>
              <w:top w:val="nil"/>
              <w:left w:val="nil"/>
              <w:bottom w:val="nil"/>
              <w:right w:val="nil"/>
            </w:tcBorders>
            <w:shd w:val="clear" w:color="auto" w:fill="auto"/>
            <w:vAlign w:val="bottom"/>
            <w:hideMark/>
          </w:tcPr>
          <w:p w14:paraId="32117C8A" w14:textId="77777777" w:rsidR="009456A7" w:rsidRPr="00273870" w:rsidRDefault="009456A7" w:rsidP="004409BD">
            <w:pPr>
              <w:rPr>
                <w:rFonts w:ascii="Garamond" w:hAnsi="Garamond" w:cs="Times New Roman"/>
                <w:sz w:val="20"/>
                <w:szCs w:val="20"/>
              </w:rPr>
            </w:pPr>
            <w:r w:rsidRPr="00273870">
              <w:rPr>
                <w:rFonts w:ascii="Garamond" w:hAnsi="Garamond" w:cs="Times New Roman"/>
                <w:sz w:val="20"/>
                <w:szCs w:val="20"/>
              </w:rPr>
              <w:t>2550</w:t>
            </w:r>
          </w:p>
        </w:tc>
        <w:tc>
          <w:tcPr>
            <w:tcW w:w="662" w:type="dxa"/>
            <w:tcBorders>
              <w:top w:val="nil"/>
              <w:left w:val="nil"/>
              <w:bottom w:val="nil"/>
              <w:right w:val="nil"/>
            </w:tcBorders>
            <w:shd w:val="clear" w:color="auto" w:fill="auto"/>
            <w:vAlign w:val="bottom"/>
            <w:hideMark/>
          </w:tcPr>
          <w:p w14:paraId="63E387AF" w14:textId="77777777" w:rsidR="009456A7" w:rsidRPr="00273870" w:rsidRDefault="009456A7" w:rsidP="004409BD">
            <w:pPr>
              <w:rPr>
                <w:rFonts w:ascii="Garamond" w:hAnsi="Garamond" w:cs="Times New Roman"/>
                <w:sz w:val="20"/>
                <w:szCs w:val="20"/>
              </w:rPr>
            </w:pPr>
            <w:r w:rsidRPr="00273870">
              <w:rPr>
                <w:rFonts w:ascii="Garamond" w:hAnsi="Garamond" w:cs="Times New Roman"/>
                <w:sz w:val="20"/>
                <w:szCs w:val="20"/>
              </w:rPr>
              <w:t>3364</w:t>
            </w:r>
          </w:p>
        </w:tc>
        <w:tc>
          <w:tcPr>
            <w:tcW w:w="721" w:type="dxa"/>
            <w:tcBorders>
              <w:top w:val="nil"/>
              <w:left w:val="nil"/>
              <w:bottom w:val="nil"/>
              <w:right w:val="nil"/>
            </w:tcBorders>
            <w:shd w:val="clear" w:color="auto" w:fill="auto"/>
            <w:vAlign w:val="bottom"/>
            <w:hideMark/>
          </w:tcPr>
          <w:p w14:paraId="2AD93558" w14:textId="77777777" w:rsidR="009456A7" w:rsidRPr="00273870" w:rsidRDefault="009456A7" w:rsidP="004409BD">
            <w:pPr>
              <w:rPr>
                <w:rFonts w:ascii="Garamond" w:hAnsi="Garamond" w:cs="Times New Roman"/>
                <w:sz w:val="20"/>
                <w:szCs w:val="20"/>
              </w:rPr>
            </w:pPr>
            <w:r w:rsidRPr="00273870">
              <w:rPr>
                <w:rFonts w:ascii="Garamond" w:hAnsi="Garamond" w:cs="Times New Roman"/>
                <w:sz w:val="20"/>
                <w:szCs w:val="20"/>
              </w:rPr>
              <w:t>7744</w:t>
            </w:r>
          </w:p>
        </w:tc>
        <w:tc>
          <w:tcPr>
            <w:tcW w:w="721" w:type="dxa"/>
            <w:tcBorders>
              <w:top w:val="nil"/>
              <w:left w:val="nil"/>
              <w:bottom w:val="nil"/>
              <w:right w:val="nil"/>
            </w:tcBorders>
            <w:shd w:val="clear" w:color="auto" w:fill="auto"/>
            <w:vAlign w:val="bottom"/>
            <w:hideMark/>
          </w:tcPr>
          <w:p w14:paraId="69E0329B" w14:textId="77777777" w:rsidR="009456A7" w:rsidRPr="00273870" w:rsidRDefault="009456A7" w:rsidP="004409BD">
            <w:pPr>
              <w:rPr>
                <w:rFonts w:ascii="Garamond" w:hAnsi="Garamond" w:cs="Times New Roman"/>
                <w:sz w:val="20"/>
                <w:szCs w:val="20"/>
              </w:rPr>
            </w:pPr>
            <w:r w:rsidRPr="00273870">
              <w:rPr>
                <w:rFonts w:ascii="Garamond" w:hAnsi="Garamond" w:cs="Times New Roman"/>
                <w:sz w:val="20"/>
                <w:szCs w:val="20"/>
              </w:rPr>
              <w:t>20449</w:t>
            </w:r>
          </w:p>
        </w:tc>
        <w:tc>
          <w:tcPr>
            <w:tcW w:w="657" w:type="dxa"/>
            <w:tcBorders>
              <w:top w:val="nil"/>
              <w:left w:val="nil"/>
              <w:bottom w:val="nil"/>
              <w:right w:val="nil"/>
            </w:tcBorders>
            <w:shd w:val="clear" w:color="auto" w:fill="auto"/>
            <w:vAlign w:val="bottom"/>
            <w:hideMark/>
          </w:tcPr>
          <w:p w14:paraId="590242A4" w14:textId="77777777" w:rsidR="009456A7" w:rsidRPr="00273870" w:rsidRDefault="009456A7" w:rsidP="004409BD">
            <w:pPr>
              <w:rPr>
                <w:rFonts w:ascii="Garamond" w:hAnsi="Garamond" w:cs="Times New Roman"/>
                <w:sz w:val="20"/>
                <w:szCs w:val="20"/>
              </w:rPr>
            </w:pPr>
            <w:r w:rsidRPr="00273870">
              <w:rPr>
                <w:rFonts w:ascii="Garamond" w:hAnsi="Garamond" w:cs="Times New Roman"/>
                <w:sz w:val="20"/>
                <w:szCs w:val="20"/>
              </w:rPr>
              <w:t>1.18</w:t>
            </w:r>
          </w:p>
        </w:tc>
        <w:tc>
          <w:tcPr>
            <w:tcW w:w="684" w:type="dxa"/>
            <w:tcBorders>
              <w:top w:val="nil"/>
              <w:left w:val="nil"/>
              <w:bottom w:val="nil"/>
              <w:right w:val="nil"/>
            </w:tcBorders>
            <w:shd w:val="clear" w:color="auto" w:fill="auto"/>
            <w:vAlign w:val="bottom"/>
            <w:hideMark/>
          </w:tcPr>
          <w:p w14:paraId="46C381B8" w14:textId="563BF333" w:rsidR="009456A7" w:rsidRPr="00273870" w:rsidRDefault="00272C37" w:rsidP="004409BD">
            <w:pPr>
              <w:rPr>
                <w:rFonts w:ascii="Garamond" w:hAnsi="Garamond" w:cs="Times New Roman"/>
                <w:sz w:val="20"/>
                <w:szCs w:val="20"/>
              </w:rPr>
            </w:pPr>
            <w:r>
              <w:rPr>
                <w:rFonts w:ascii="Garamond" w:hAnsi="Garamond" w:cs="Times New Roman"/>
                <w:sz w:val="20"/>
                <w:szCs w:val="20"/>
              </w:rPr>
              <w:t xml:space="preserve"> </w:t>
            </w:r>
            <w:r w:rsidR="009456A7" w:rsidRPr="00273870">
              <w:rPr>
                <w:rFonts w:ascii="Garamond" w:hAnsi="Garamond" w:cs="Times New Roman"/>
                <w:sz w:val="20"/>
                <w:szCs w:val="20"/>
              </w:rPr>
              <w:t>0.17</w:t>
            </w:r>
          </w:p>
        </w:tc>
      </w:tr>
      <w:tr w:rsidR="00273870" w:rsidRPr="00273870" w14:paraId="279CCFDD" w14:textId="77777777" w:rsidTr="00272C37">
        <w:trPr>
          <w:trHeight w:val="435"/>
          <w:jc w:val="center"/>
        </w:trPr>
        <w:tc>
          <w:tcPr>
            <w:tcW w:w="9618" w:type="dxa"/>
            <w:gridSpan w:val="12"/>
            <w:tcBorders>
              <w:top w:val="single" w:sz="4" w:space="0" w:color="auto"/>
              <w:left w:val="nil"/>
              <w:bottom w:val="nil"/>
              <w:right w:val="nil"/>
            </w:tcBorders>
            <w:hideMark/>
          </w:tcPr>
          <w:p w14:paraId="1AFAEE83" w14:textId="581B4638" w:rsidR="009456A7" w:rsidRPr="00273870" w:rsidRDefault="009456A7" w:rsidP="004409BD">
            <w:pPr>
              <w:rPr>
                <w:rFonts w:ascii="Garamond" w:hAnsi="Garamond" w:cs="Times New Roman"/>
                <w:sz w:val="18"/>
                <w:szCs w:val="18"/>
              </w:rPr>
            </w:pPr>
            <w:r w:rsidRPr="00273870">
              <w:rPr>
                <w:rFonts w:ascii="Garamond" w:hAnsi="Garamond" w:cs="Times New Roman"/>
                <w:sz w:val="18"/>
                <w:szCs w:val="18"/>
              </w:rPr>
              <w:t xml:space="preserve">Table 2 includes the summary statistics for the continuous housing-specific variables for the sample that </w:t>
            </w:r>
            <w:r w:rsidR="00223DDA">
              <w:rPr>
                <w:rFonts w:ascii="Garamond" w:hAnsi="Garamond" w:cs="Times New Roman"/>
                <w:sz w:val="18"/>
                <w:szCs w:val="18"/>
              </w:rPr>
              <w:t>in</w:t>
            </w:r>
            <w:r w:rsidRPr="00273870">
              <w:rPr>
                <w:rFonts w:ascii="Garamond" w:hAnsi="Garamond" w:cs="Times New Roman"/>
                <w:sz w:val="18"/>
                <w:szCs w:val="18"/>
              </w:rPr>
              <w:t>cludes the observations with missing energy label data.</w:t>
            </w:r>
          </w:p>
        </w:tc>
      </w:tr>
    </w:tbl>
    <w:p w14:paraId="68A0FA67" w14:textId="77777777" w:rsidR="009456A7" w:rsidRPr="00273870" w:rsidRDefault="009456A7" w:rsidP="00E16D72">
      <w:pPr>
        <w:rPr>
          <w:rFonts w:ascii="Garamond" w:eastAsia="Times New Roman" w:hAnsi="Garamond" w:cs="Arial"/>
        </w:rPr>
      </w:pPr>
    </w:p>
    <w:p w14:paraId="67C8F689" w14:textId="3078E715" w:rsidR="00312AF0" w:rsidRPr="00272C37" w:rsidRDefault="00D82C61" w:rsidP="00704178">
      <w:pPr>
        <w:spacing w:line="360" w:lineRule="auto"/>
        <w:jc w:val="both"/>
        <w:rPr>
          <w:rFonts w:ascii="Garamond" w:eastAsia="Times New Roman" w:hAnsi="Garamond" w:cs="Times New Roman"/>
          <w:sz w:val="24"/>
          <w:szCs w:val="24"/>
        </w:rPr>
      </w:pPr>
      <w:r w:rsidRPr="00272C37">
        <w:rPr>
          <w:rFonts w:ascii="Garamond" w:eastAsia="Times New Roman" w:hAnsi="Garamond" w:cs="Times New Roman"/>
          <w:sz w:val="24"/>
          <w:szCs w:val="24"/>
        </w:rPr>
        <w:t>Table 4</w:t>
      </w:r>
      <w:r w:rsidR="00202618" w:rsidRPr="00272C37">
        <w:rPr>
          <w:rFonts w:ascii="Garamond" w:eastAsia="Times New Roman" w:hAnsi="Garamond" w:cs="Times New Roman"/>
          <w:sz w:val="24"/>
          <w:szCs w:val="24"/>
        </w:rPr>
        <w:t xml:space="preserve"> below</w:t>
      </w:r>
      <w:r w:rsidRPr="00272C37">
        <w:rPr>
          <w:rFonts w:ascii="Garamond" w:eastAsia="Times New Roman" w:hAnsi="Garamond" w:cs="Times New Roman"/>
          <w:sz w:val="24"/>
          <w:szCs w:val="24"/>
        </w:rPr>
        <w:t xml:space="preserve"> shows that </w:t>
      </w:r>
      <w:r w:rsidR="00210F3D" w:rsidRPr="00272C37">
        <w:rPr>
          <w:rFonts w:ascii="Garamond" w:eastAsia="Times New Roman" w:hAnsi="Garamond" w:cs="Times New Roman"/>
          <w:sz w:val="24"/>
          <w:szCs w:val="24"/>
        </w:rPr>
        <w:t xml:space="preserve">the </w:t>
      </w:r>
      <w:r w:rsidR="00202618" w:rsidRPr="00272C37">
        <w:rPr>
          <w:rFonts w:ascii="Garamond" w:eastAsia="Times New Roman" w:hAnsi="Garamond" w:cs="Times New Roman"/>
          <w:sz w:val="24"/>
          <w:szCs w:val="24"/>
        </w:rPr>
        <w:t>housing-specific dummy</w:t>
      </w:r>
      <w:r w:rsidR="00210F3D" w:rsidRPr="00272C37">
        <w:rPr>
          <w:rFonts w:ascii="Garamond" w:eastAsia="Times New Roman" w:hAnsi="Garamond" w:cs="Times New Roman"/>
          <w:sz w:val="24"/>
          <w:szCs w:val="24"/>
        </w:rPr>
        <w:t xml:space="preserve"> variables</w:t>
      </w:r>
      <w:r w:rsidR="00202618" w:rsidRPr="00272C37">
        <w:rPr>
          <w:rFonts w:ascii="Garamond" w:eastAsia="Times New Roman" w:hAnsi="Garamond" w:cs="Times New Roman"/>
          <w:sz w:val="24"/>
          <w:szCs w:val="24"/>
        </w:rPr>
        <w:t xml:space="preserve"> </w:t>
      </w:r>
      <w:r w:rsidR="00B17815" w:rsidRPr="00272C37">
        <w:rPr>
          <w:rFonts w:ascii="Garamond" w:eastAsia="Times New Roman" w:hAnsi="Garamond" w:cs="Times New Roman"/>
          <w:sz w:val="24"/>
          <w:szCs w:val="24"/>
        </w:rPr>
        <w:t>for</w:t>
      </w:r>
      <w:r w:rsidR="00202618" w:rsidRPr="00272C37">
        <w:rPr>
          <w:rFonts w:ascii="Garamond" w:eastAsia="Times New Roman" w:hAnsi="Garamond" w:cs="Times New Roman"/>
          <w:sz w:val="24"/>
          <w:szCs w:val="24"/>
        </w:rPr>
        <w:t xml:space="preserve"> the sample that includes the observations with missing energy label data</w:t>
      </w:r>
      <w:r w:rsidR="00210F3D" w:rsidRPr="00272C37">
        <w:rPr>
          <w:rFonts w:ascii="Garamond" w:eastAsia="Times New Roman" w:hAnsi="Garamond" w:cs="Times New Roman"/>
          <w:sz w:val="24"/>
          <w:szCs w:val="24"/>
        </w:rPr>
        <w:t xml:space="preserve"> are having a good variety</w:t>
      </w:r>
      <w:r w:rsidR="001767BA" w:rsidRPr="00272C37">
        <w:rPr>
          <w:rFonts w:ascii="Garamond" w:eastAsia="Times New Roman" w:hAnsi="Garamond" w:cs="Times New Roman"/>
          <w:sz w:val="24"/>
          <w:szCs w:val="24"/>
        </w:rPr>
        <w:t>.</w:t>
      </w:r>
      <w:r w:rsidR="00210F3D" w:rsidRPr="00272C37">
        <w:rPr>
          <w:rFonts w:ascii="Garamond" w:eastAsia="Times New Roman" w:hAnsi="Garamond" w:cs="Times New Roman"/>
          <w:sz w:val="24"/>
          <w:szCs w:val="24"/>
        </w:rPr>
        <w:t xml:space="preserve"> </w:t>
      </w:r>
      <w:r w:rsidR="001767BA" w:rsidRPr="00272C37">
        <w:rPr>
          <w:rFonts w:ascii="Garamond" w:eastAsia="Times New Roman" w:hAnsi="Garamond" w:cs="Times New Roman"/>
          <w:sz w:val="24"/>
          <w:szCs w:val="24"/>
        </w:rPr>
        <w:t>T</w:t>
      </w:r>
      <w:r w:rsidR="00210F3D" w:rsidRPr="00272C37">
        <w:rPr>
          <w:rFonts w:ascii="Garamond" w:eastAsia="Times New Roman" w:hAnsi="Garamond" w:cs="Times New Roman"/>
          <w:sz w:val="24"/>
          <w:szCs w:val="24"/>
        </w:rPr>
        <w:t xml:space="preserve">he </w:t>
      </w:r>
      <w:r w:rsidR="00E65DBE" w:rsidRPr="00272C37">
        <w:rPr>
          <w:rFonts w:ascii="Garamond" w:eastAsia="Times New Roman" w:hAnsi="Garamond" w:cs="Times New Roman"/>
          <w:sz w:val="24"/>
          <w:szCs w:val="24"/>
        </w:rPr>
        <w:t>house</w:t>
      </w:r>
      <w:r w:rsidR="001767BA" w:rsidRPr="00272C37">
        <w:rPr>
          <w:rFonts w:ascii="Garamond" w:eastAsia="Times New Roman" w:hAnsi="Garamond" w:cs="Times New Roman"/>
          <w:sz w:val="24"/>
          <w:szCs w:val="24"/>
        </w:rPr>
        <w:t xml:space="preserve"> dummy </w:t>
      </w:r>
      <w:r w:rsidR="00E65DBE" w:rsidRPr="00272C37">
        <w:rPr>
          <w:rFonts w:ascii="Garamond" w:eastAsia="Times New Roman" w:hAnsi="Garamond" w:cs="Times New Roman"/>
          <w:sz w:val="24"/>
          <w:szCs w:val="24"/>
        </w:rPr>
        <w:t xml:space="preserve">variable </w:t>
      </w:r>
      <w:r w:rsidR="00202618" w:rsidRPr="00272C37">
        <w:rPr>
          <w:rFonts w:ascii="Garamond" w:eastAsia="Times New Roman" w:hAnsi="Garamond" w:cs="Times New Roman"/>
          <w:sz w:val="24"/>
          <w:szCs w:val="24"/>
        </w:rPr>
        <w:t xml:space="preserve">and energy consumptions label A </w:t>
      </w:r>
      <w:r w:rsidR="001767BA" w:rsidRPr="00272C37">
        <w:rPr>
          <w:rFonts w:ascii="Garamond" w:eastAsia="Times New Roman" w:hAnsi="Garamond" w:cs="Times New Roman"/>
          <w:sz w:val="24"/>
          <w:szCs w:val="24"/>
        </w:rPr>
        <w:t>ha</w:t>
      </w:r>
      <w:r w:rsidR="00202618" w:rsidRPr="00272C37">
        <w:rPr>
          <w:rFonts w:ascii="Garamond" w:eastAsia="Times New Roman" w:hAnsi="Garamond" w:cs="Times New Roman"/>
          <w:sz w:val="24"/>
          <w:szCs w:val="24"/>
        </w:rPr>
        <w:t>ve</w:t>
      </w:r>
      <w:r w:rsidR="001767BA" w:rsidRPr="00272C37">
        <w:rPr>
          <w:rFonts w:ascii="Garamond" w:eastAsia="Times New Roman" w:hAnsi="Garamond" w:cs="Times New Roman"/>
          <w:sz w:val="24"/>
          <w:szCs w:val="24"/>
        </w:rPr>
        <w:t xml:space="preserve"> the </w:t>
      </w:r>
      <w:r w:rsidR="00210F3D" w:rsidRPr="00272C37">
        <w:rPr>
          <w:rFonts w:ascii="Garamond" w:eastAsia="Times New Roman" w:hAnsi="Garamond" w:cs="Times New Roman"/>
          <w:sz w:val="24"/>
          <w:szCs w:val="24"/>
        </w:rPr>
        <w:t xml:space="preserve">lowest </w:t>
      </w:r>
      <w:r w:rsidR="00964605" w:rsidRPr="00272C37">
        <w:rPr>
          <w:rFonts w:ascii="Garamond" w:eastAsia="Times New Roman" w:hAnsi="Garamond" w:cs="Times New Roman"/>
          <w:sz w:val="24"/>
          <w:szCs w:val="24"/>
        </w:rPr>
        <w:t>presence</w:t>
      </w:r>
      <w:r w:rsidR="00202618" w:rsidRPr="00272C37">
        <w:rPr>
          <w:rFonts w:ascii="Garamond" w:eastAsia="Times New Roman" w:hAnsi="Garamond" w:cs="Times New Roman"/>
          <w:sz w:val="24"/>
          <w:szCs w:val="24"/>
        </w:rPr>
        <w:t>. However</w:t>
      </w:r>
      <w:r w:rsidR="00622A88" w:rsidRPr="00272C37">
        <w:rPr>
          <w:rFonts w:ascii="Garamond" w:eastAsia="Times New Roman" w:hAnsi="Garamond" w:cs="Times New Roman"/>
          <w:sz w:val="24"/>
          <w:szCs w:val="24"/>
        </w:rPr>
        <w:t>,</w:t>
      </w:r>
      <w:r w:rsidR="00202618" w:rsidRPr="00272C37">
        <w:rPr>
          <w:rFonts w:ascii="Garamond" w:eastAsia="Times New Roman" w:hAnsi="Garamond" w:cs="Times New Roman"/>
          <w:sz w:val="24"/>
          <w:szCs w:val="24"/>
        </w:rPr>
        <w:t xml:space="preserve"> the </w:t>
      </w:r>
      <w:r w:rsidR="00964605" w:rsidRPr="00272C37">
        <w:rPr>
          <w:rFonts w:ascii="Garamond" w:eastAsia="Times New Roman" w:hAnsi="Garamond" w:cs="Times New Roman"/>
          <w:sz w:val="24"/>
          <w:szCs w:val="24"/>
        </w:rPr>
        <w:t>variable</w:t>
      </w:r>
      <w:r w:rsidR="00202618" w:rsidRPr="00272C37">
        <w:rPr>
          <w:rFonts w:ascii="Garamond" w:eastAsia="Times New Roman" w:hAnsi="Garamond" w:cs="Times New Roman"/>
          <w:sz w:val="24"/>
          <w:szCs w:val="24"/>
        </w:rPr>
        <w:t>s</w:t>
      </w:r>
      <w:r w:rsidR="00964605" w:rsidRPr="00272C37">
        <w:rPr>
          <w:rFonts w:ascii="Garamond" w:eastAsia="Times New Roman" w:hAnsi="Garamond" w:cs="Times New Roman"/>
          <w:sz w:val="24"/>
          <w:szCs w:val="24"/>
        </w:rPr>
        <w:t xml:space="preserve"> </w:t>
      </w:r>
      <w:r w:rsidR="00202618" w:rsidRPr="00272C37">
        <w:rPr>
          <w:rFonts w:ascii="Garamond" w:eastAsia="Times New Roman" w:hAnsi="Garamond" w:cs="Times New Roman"/>
          <w:sz w:val="24"/>
          <w:szCs w:val="24"/>
        </w:rPr>
        <w:t>are</w:t>
      </w:r>
      <w:r w:rsidR="00964605" w:rsidRPr="00272C37">
        <w:rPr>
          <w:rFonts w:ascii="Garamond" w:eastAsia="Times New Roman" w:hAnsi="Garamond" w:cs="Times New Roman"/>
          <w:sz w:val="24"/>
          <w:szCs w:val="24"/>
        </w:rPr>
        <w:t xml:space="preserve"> </w:t>
      </w:r>
      <w:r w:rsidR="00202618" w:rsidRPr="00272C37">
        <w:rPr>
          <w:rFonts w:ascii="Garamond" w:eastAsia="Times New Roman" w:hAnsi="Garamond" w:cs="Times New Roman"/>
          <w:sz w:val="24"/>
          <w:szCs w:val="24"/>
        </w:rPr>
        <w:t>still present</w:t>
      </w:r>
      <w:r w:rsidR="00964605" w:rsidRPr="00272C37">
        <w:rPr>
          <w:rFonts w:ascii="Garamond" w:eastAsia="Times New Roman" w:hAnsi="Garamond" w:cs="Times New Roman"/>
          <w:sz w:val="24"/>
          <w:szCs w:val="24"/>
        </w:rPr>
        <w:t xml:space="preserve"> in</w:t>
      </w:r>
      <w:r w:rsidR="00202618" w:rsidRPr="00272C37">
        <w:rPr>
          <w:rFonts w:ascii="Garamond" w:eastAsia="Times New Roman" w:hAnsi="Garamond" w:cs="Times New Roman"/>
          <w:sz w:val="24"/>
          <w:szCs w:val="24"/>
        </w:rPr>
        <w:t xml:space="preserve"> respectively</w:t>
      </w:r>
      <w:r w:rsidR="00964605" w:rsidRPr="00272C37">
        <w:rPr>
          <w:rFonts w:ascii="Garamond" w:eastAsia="Times New Roman" w:hAnsi="Garamond" w:cs="Times New Roman"/>
          <w:sz w:val="24"/>
          <w:szCs w:val="24"/>
        </w:rPr>
        <w:t xml:space="preserve"> 2.</w:t>
      </w:r>
      <w:r w:rsidR="00E65DBE" w:rsidRPr="00272C37">
        <w:rPr>
          <w:rFonts w:ascii="Garamond" w:eastAsia="Times New Roman" w:hAnsi="Garamond" w:cs="Times New Roman"/>
          <w:sz w:val="24"/>
          <w:szCs w:val="24"/>
        </w:rPr>
        <w:t>13</w:t>
      </w:r>
      <w:r w:rsidR="00964605" w:rsidRPr="00272C37">
        <w:rPr>
          <w:rFonts w:ascii="Garamond" w:eastAsia="Times New Roman" w:hAnsi="Garamond" w:cs="Times New Roman"/>
          <w:sz w:val="24"/>
          <w:szCs w:val="24"/>
        </w:rPr>
        <w:t xml:space="preserve">% </w:t>
      </w:r>
      <w:r w:rsidR="00202618" w:rsidRPr="00272C37">
        <w:rPr>
          <w:rFonts w:ascii="Garamond" w:eastAsia="Times New Roman" w:hAnsi="Garamond" w:cs="Times New Roman"/>
          <w:sz w:val="24"/>
          <w:szCs w:val="24"/>
        </w:rPr>
        <w:t xml:space="preserve">and 2.14% </w:t>
      </w:r>
      <w:r w:rsidR="00964605" w:rsidRPr="00272C37">
        <w:rPr>
          <w:rFonts w:ascii="Garamond" w:eastAsia="Times New Roman" w:hAnsi="Garamond" w:cs="Times New Roman"/>
          <w:sz w:val="24"/>
          <w:szCs w:val="24"/>
        </w:rPr>
        <w:t>of the observation</w:t>
      </w:r>
      <w:r w:rsidR="001767BA" w:rsidRPr="00272C37">
        <w:rPr>
          <w:rFonts w:ascii="Garamond" w:eastAsia="Times New Roman" w:hAnsi="Garamond" w:cs="Times New Roman"/>
          <w:sz w:val="24"/>
          <w:szCs w:val="24"/>
        </w:rPr>
        <w:t>s</w:t>
      </w:r>
      <w:r w:rsidR="00202618" w:rsidRPr="00272C37">
        <w:rPr>
          <w:rFonts w:ascii="Garamond" w:eastAsia="Times New Roman" w:hAnsi="Garamond" w:cs="Times New Roman"/>
          <w:sz w:val="24"/>
          <w:szCs w:val="24"/>
        </w:rPr>
        <w:t>. The housing-specific dummy variable with the highest presence</w:t>
      </w:r>
      <w:r w:rsidR="00B17815" w:rsidRPr="00272C37">
        <w:rPr>
          <w:rFonts w:ascii="Garamond" w:eastAsia="Times New Roman" w:hAnsi="Garamond" w:cs="Times New Roman"/>
          <w:sz w:val="24"/>
          <w:szCs w:val="24"/>
        </w:rPr>
        <w:t xml:space="preserve"> </w:t>
      </w:r>
      <w:r w:rsidR="00202618" w:rsidRPr="00272C37">
        <w:rPr>
          <w:rFonts w:ascii="Garamond" w:eastAsia="Times New Roman" w:hAnsi="Garamond" w:cs="Times New Roman"/>
          <w:sz w:val="24"/>
          <w:szCs w:val="24"/>
        </w:rPr>
        <w:t>is the good condition variable</w:t>
      </w:r>
      <w:r w:rsidR="00B17815" w:rsidRPr="00272C37">
        <w:rPr>
          <w:rFonts w:ascii="Garamond" w:eastAsia="Times New Roman" w:hAnsi="Garamond" w:cs="Times New Roman"/>
          <w:sz w:val="24"/>
          <w:szCs w:val="24"/>
        </w:rPr>
        <w:t xml:space="preserve"> (81.82%) for</w:t>
      </w:r>
      <w:r w:rsidR="00202618" w:rsidRPr="00272C37">
        <w:rPr>
          <w:rFonts w:ascii="Garamond" w:eastAsia="Times New Roman" w:hAnsi="Garamond" w:cs="Times New Roman"/>
          <w:sz w:val="24"/>
          <w:szCs w:val="24"/>
        </w:rPr>
        <w:t xml:space="preserve"> the sample that includes </w:t>
      </w:r>
      <w:r w:rsidR="00202618" w:rsidRPr="00272C37">
        <w:rPr>
          <w:rFonts w:ascii="Garamond" w:eastAsia="Times New Roman" w:hAnsi="Garamond" w:cs="Times New Roman"/>
          <w:sz w:val="24"/>
          <w:szCs w:val="24"/>
        </w:rPr>
        <w:lastRenderedPageBreak/>
        <w:t>observations with missing energy label data. Table</w:t>
      </w:r>
      <w:r w:rsidR="00890199" w:rsidRPr="00272C37">
        <w:rPr>
          <w:rFonts w:ascii="Garamond" w:eastAsia="Times New Roman" w:hAnsi="Garamond" w:cs="Times New Roman"/>
          <w:sz w:val="24"/>
          <w:szCs w:val="24"/>
        </w:rPr>
        <w:t xml:space="preserve"> 5</w:t>
      </w:r>
      <w:r w:rsidR="00202618" w:rsidRPr="00272C37">
        <w:rPr>
          <w:rFonts w:ascii="Garamond" w:eastAsia="Times New Roman" w:hAnsi="Garamond" w:cs="Times New Roman"/>
          <w:sz w:val="24"/>
          <w:szCs w:val="24"/>
        </w:rPr>
        <w:t xml:space="preserve"> </w:t>
      </w:r>
      <w:r w:rsidR="00890199" w:rsidRPr="00272C37">
        <w:rPr>
          <w:rFonts w:ascii="Garamond" w:eastAsia="Times New Roman" w:hAnsi="Garamond" w:cs="Times New Roman"/>
          <w:sz w:val="24"/>
          <w:szCs w:val="24"/>
        </w:rPr>
        <w:t xml:space="preserve">included </w:t>
      </w:r>
      <w:r w:rsidR="00202618" w:rsidRPr="00272C37">
        <w:rPr>
          <w:rFonts w:ascii="Garamond" w:eastAsia="Times New Roman" w:hAnsi="Garamond" w:cs="Times New Roman"/>
          <w:sz w:val="24"/>
          <w:szCs w:val="24"/>
        </w:rPr>
        <w:t>in the appendix for the sample that exclude</w:t>
      </w:r>
      <w:r w:rsidR="00622A88" w:rsidRPr="00272C37">
        <w:rPr>
          <w:rFonts w:ascii="Garamond" w:eastAsia="Times New Roman" w:hAnsi="Garamond" w:cs="Times New Roman"/>
          <w:sz w:val="24"/>
          <w:szCs w:val="24"/>
        </w:rPr>
        <w:t>s</w:t>
      </w:r>
      <w:r w:rsidR="00202618" w:rsidRPr="00272C37">
        <w:rPr>
          <w:rFonts w:ascii="Garamond" w:eastAsia="Times New Roman" w:hAnsi="Garamond" w:cs="Times New Roman"/>
          <w:sz w:val="24"/>
          <w:szCs w:val="24"/>
        </w:rPr>
        <w:t xml:space="preserve"> the observations with missing energy label data show the same </w:t>
      </w:r>
      <w:r w:rsidR="00B53B48" w:rsidRPr="00272C37">
        <w:rPr>
          <w:rFonts w:ascii="Garamond" w:eastAsia="Times New Roman" w:hAnsi="Garamond" w:cs="Times New Roman"/>
          <w:sz w:val="24"/>
          <w:szCs w:val="24"/>
        </w:rPr>
        <w:t>characteristics</w:t>
      </w:r>
      <w:r w:rsidR="00202618" w:rsidRPr="00272C37">
        <w:rPr>
          <w:rFonts w:ascii="Garamond" w:eastAsia="Times New Roman" w:hAnsi="Garamond" w:cs="Times New Roman"/>
          <w:sz w:val="24"/>
          <w:szCs w:val="24"/>
        </w:rPr>
        <w:t>. The only remarkable difference is the decrease in the presence of the new housing development dummy variable from 3.7% to 2.2%. This suggest</w:t>
      </w:r>
      <w:r w:rsidR="00622A88" w:rsidRPr="00272C37">
        <w:rPr>
          <w:rFonts w:ascii="Garamond" w:eastAsia="Times New Roman" w:hAnsi="Garamond" w:cs="Times New Roman"/>
          <w:sz w:val="24"/>
          <w:szCs w:val="24"/>
        </w:rPr>
        <w:t>s</w:t>
      </w:r>
      <w:r w:rsidR="00202618" w:rsidRPr="00272C37">
        <w:rPr>
          <w:rFonts w:ascii="Garamond" w:eastAsia="Times New Roman" w:hAnsi="Garamond" w:cs="Times New Roman"/>
          <w:sz w:val="24"/>
          <w:szCs w:val="24"/>
        </w:rPr>
        <w:t xml:space="preserve"> that housing advertisements of newly constructed residential properties often exclude information o</w:t>
      </w:r>
      <w:r w:rsidR="00622A88" w:rsidRPr="00272C37">
        <w:rPr>
          <w:rFonts w:ascii="Garamond" w:eastAsia="Times New Roman" w:hAnsi="Garamond" w:cs="Times New Roman"/>
          <w:sz w:val="24"/>
          <w:szCs w:val="24"/>
        </w:rPr>
        <w:t>n</w:t>
      </w:r>
      <w:r w:rsidR="00202618" w:rsidRPr="00272C37">
        <w:rPr>
          <w:rFonts w:ascii="Garamond" w:eastAsia="Times New Roman" w:hAnsi="Garamond" w:cs="Times New Roman"/>
          <w:sz w:val="24"/>
          <w:szCs w:val="24"/>
        </w:rPr>
        <w:t xml:space="preserve"> the energy consumption label.</w:t>
      </w:r>
    </w:p>
    <w:tbl>
      <w:tblPr>
        <w:tblW w:w="9235" w:type="dxa"/>
        <w:tblLayout w:type="fixed"/>
        <w:tblLook w:val="04A0" w:firstRow="1" w:lastRow="0" w:firstColumn="1" w:lastColumn="0" w:noHBand="0" w:noVBand="1"/>
      </w:tblPr>
      <w:tblGrid>
        <w:gridCol w:w="3117"/>
        <w:gridCol w:w="800"/>
        <w:gridCol w:w="889"/>
        <w:gridCol w:w="2666"/>
        <w:gridCol w:w="838"/>
        <w:gridCol w:w="925"/>
      </w:tblGrid>
      <w:tr w:rsidR="00273870" w:rsidRPr="00273870" w14:paraId="77D3CF2E" w14:textId="77777777" w:rsidTr="00272C37">
        <w:trPr>
          <w:trHeight w:val="297"/>
        </w:trPr>
        <w:tc>
          <w:tcPr>
            <w:tcW w:w="9235" w:type="dxa"/>
            <w:gridSpan w:val="6"/>
            <w:tcBorders>
              <w:top w:val="nil"/>
              <w:left w:val="nil"/>
              <w:bottom w:val="single" w:sz="4" w:space="0" w:color="auto"/>
              <w:right w:val="nil"/>
            </w:tcBorders>
            <w:noWrap/>
            <w:vAlign w:val="bottom"/>
          </w:tcPr>
          <w:p w14:paraId="2E25B66A" w14:textId="77777777" w:rsidR="009456A7" w:rsidRPr="00273870" w:rsidRDefault="009456A7" w:rsidP="004409BD">
            <w:pPr>
              <w:spacing w:after="0" w:line="240" w:lineRule="auto"/>
              <w:rPr>
                <w:rFonts w:ascii="Garamond" w:eastAsia="Times New Roman" w:hAnsi="Garamond" w:cs="Times New Roman"/>
                <w:sz w:val="21"/>
                <w:szCs w:val="21"/>
              </w:rPr>
            </w:pPr>
            <w:r w:rsidRPr="00273870">
              <w:rPr>
                <w:rFonts w:ascii="Garamond" w:eastAsia="Times New Roman" w:hAnsi="Garamond" w:cs="Times New Roman"/>
                <w:b/>
                <w:bCs/>
                <w:sz w:val="21"/>
                <w:szCs w:val="21"/>
              </w:rPr>
              <w:t>Table 4:</w:t>
            </w:r>
            <w:r w:rsidRPr="00273870">
              <w:rPr>
                <w:rFonts w:ascii="Garamond" w:eastAsia="Times New Roman" w:hAnsi="Garamond" w:cs="Times New Roman"/>
                <w:sz w:val="21"/>
                <w:szCs w:val="21"/>
              </w:rPr>
              <w:t xml:space="preserve"> Summary Statistic of the Housing-Specific Dummy Variables for the sample that includes observations with missing energy label data</w:t>
            </w:r>
          </w:p>
        </w:tc>
      </w:tr>
      <w:tr w:rsidR="00273870" w:rsidRPr="00273870" w14:paraId="14792B13" w14:textId="77777777" w:rsidTr="00272C37">
        <w:trPr>
          <w:trHeight w:val="150"/>
        </w:trPr>
        <w:tc>
          <w:tcPr>
            <w:tcW w:w="3117" w:type="dxa"/>
            <w:tcBorders>
              <w:top w:val="single" w:sz="4" w:space="0" w:color="auto"/>
              <w:left w:val="nil"/>
              <w:bottom w:val="single" w:sz="4" w:space="0" w:color="auto"/>
              <w:right w:val="single" w:sz="4" w:space="0" w:color="auto"/>
            </w:tcBorders>
            <w:noWrap/>
            <w:vAlign w:val="bottom"/>
            <w:hideMark/>
          </w:tcPr>
          <w:p w14:paraId="13C00D47" w14:textId="77777777" w:rsidR="009456A7" w:rsidRPr="00273870" w:rsidRDefault="009456A7" w:rsidP="004409BD">
            <w:pPr>
              <w:spacing w:after="0" w:line="240" w:lineRule="auto"/>
              <w:rPr>
                <w:rFonts w:ascii="Garamond" w:eastAsia="Times New Roman" w:hAnsi="Garamond" w:cs="Times New Roman"/>
                <w:b/>
                <w:bCs/>
                <w:sz w:val="20"/>
                <w:szCs w:val="20"/>
              </w:rPr>
            </w:pPr>
            <w:r w:rsidRPr="00273870">
              <w:rPr>
                <w:rFonts w:ascii="Garamond" w:eastAsia="Times New Roman" w:hAnsi="Garamond" w:cs="Times New Roman"/>
                <w:b/>
                <w:bCs/>
                <w:sz w:val="20"/>
                <w:szCs w:val="20"/>
              </w:rPr>
              <w:t>Variable</w:t>
            </w:r>
          </w:p>
        </w:tc>
        <w:tc>
          <w:tcPr>
            <w:tcW w:w="800" w:type="dxa"/>
            <w:tcBorders>
              <w:top w:val="single" w:sz="4" w:space="0" w:color="auto"/>
              <w:left w:val="single" w:sz="4" w:space="0" w:color="auto"/>
              <w:bottom w:val="single" w:sz="4" w:space="0" w:color="auto"/>
              <w:right w:val="nil"/>
            </w:tcBorders>
            <w:noWrap/>
            <w:hideMark/>
          </w:tcPr>
          <w:p w14:paraId="49CA101E" w14:textId="77777777" w:rsidR="009456A7" w:rsidRPr="00273870" w:rsidRDefault="009456A7" w:rsidP="00223DDA">
            <w:pPr>
              <w:spacing w:after="0" w:line="240" w:lineRule="auto"/>
              <w:rPr>
                <w:rFonts w:ascii="Garamond" w:eastAsia="Times New Roman" w:hAnsi="Garamond" w:cs="Times New Roman"/>
                <w:b/>
                <w:bCs/>
                <w:sz w:val="20"/>
                <w:szCs w:val="20"/>
              </w:rPr>
            </w:pPr>
            <w:r w:rsidRPr="00273870">
              <w:rPr>
                <w:rFonts w:ascii="Garamond" w:eastAsia="Times New Roman" w:hAnsi="Garamond" w:cs="Times New Roman"/>
                <w:b/>
                <w:bCs/>
                <w:sz w:val="20"/>
                <w:szCs w:val="20"/>
              </w:rPr>
              <w:t>count</w:t>
            </w:r>
          </w:p>
        </w:tc>
        <w:tc>
          <w:tcPr>
            <w:tcW w:w="889" w:type="dxa"/>
            <w:tcBorders>
              <w:top w:val="single" w:sz="4" w:space="0" w:color="auto"/>
              <w:left w:val="nil"/>
              <w:bottom w:val="single" w:sz="4" w:space="0" w:color="auto"/>
              <w:right w:val="single" w:sz="4" w:space="0" w:color="auto"/>
            </w:tcBorders>
            <w:noWrap/>
            <w:hideMark/>
          </w:tcPr>
          <w:p w14:paraId="67D938FF" w14:textId="77777777" w:rsidR="009456A7" w:rsidRPr="00273870" w:rsidRDefault="009456A7" w:rsidP="00223DDA">
            <w:pPr>
              <w:spacing w:after="0" w:line="240" w:lineRule="auto"/>
              <w:rPr>
                <w:rFonts w:ascii="Garamond" w:eastAsia="Times New Roman" w:hAnsi="Garamond" w:cs="Times New Roman"/>
                <w:b/>
                <w:bCs/>
                <w:sz w:val="20"/>
                <w:szCs w:val="20"/>
              </w:rPr>
            </w:pPr>
            <w:r w:rsidRPr="00273870">
              <w:rPr>
                <w:rFonts w:ascii="Garamond" w:eastAsia="Times New Roman" w:hAnsi="Garamond" w:cs="Times New Roman"/>
                <w:b/>
                <w:bCs/>
                <w:sz w:val="20"/>
                <w:szCs w:val="20"/>
              </w:rPr>
              <w:t>mean</w:t>
            </w:r>
          </w:p>
        </w:tc>
        <w:tc>
          <w:tcPr>
            <w:tcW w:w="2666" w:type="dxa"/>
            <w:tcBorders>
              <w:top w:val="single" w:sz="4" w:space="0" w:color="auto"/>
              <w:left w:val="single" w:sz="4" w:space="0" w:color="auto"/>
              <w:bottom w:val="single" w:sz="4" w:space="0" w:color="auto"/>
              <w:right w:val="single" w:sz="4" w:space="0" w:color="auto"/>
            </w:tcBorders>
            <w:hideMark/>
          </w:tcPr>
          <w:p w14:paraId="136C7045" w14:textId="77777777" w:rsidR="009456A7" w:rsidRPr="00273870" w:rsidRDefault="009456A7" w:rsidP="00223DDA">
            <w:pPr>
              <w:spacing w:after="0" w:line="240" w:lineRule="auto"/>
              <w:rPr>
                <w:rFonts w:ascii="Garamond" w:eastAsia="Times New Roman" w:hAnsi="Garamond" w:cs="Times New Roman"/>
                <w:b/>
                <w:bCs/>
                <w:sz w:val="20"/>
                <w:szCs w:val="20"/>
              </w:rPr>
            </w:pPr>
            <w:r w:rsidRPr="00273870">
              <w:rPr>
                <w:rFonts w:ascii="Garamond" w:eastAsia="Times New Roman" w:hAnsi="Garamond" w:cs="Times New Roman"/>
                <w:b/>
                <w:bCs/>
                <w:sz w:val="20"/>
                <w:szCs w:val="20"/>
              </w:rPr>
              <w:t>Variable</w:t>
            </w:r>
          </w:p>
        </w:tc>
        <w:tc>
          <w:tcPr>
            <w:tcW w:w="838" w:type="dxa"/>
            <w:tcBorders>
              <w:top w:val="single" w:sz="4" w:space="0" w:color="auto"/>
              <w:left w:val="single" w:sz="4" w:space="0" w:color="auto"/>
              <w:bottom w:val="single" w:sz="4" w:space="0" w:color="auto"/>
              <w:right w:val="nil"/>
            </w:tcBorders>
            <w:hideMark/>
          </w:tcPr>
          <w:p w14:paraId="421BD48B" w14:textId="77777777" w:rsidR="009456A7" w:rsidRPr="00273870" w:rsidRDefault="009456A7" w:rsidP="00223DDA">
            <w:pPr>
              <w:spacing w:after="0" w:line="240" w:lineRule="auto"/>
              <w:rPr>
                <w:rFonts w:ascii="Garamond" w:eastAsia="Times New Roman" w:hAnsi="Garamond" w:cs="Times New Roman"/>
                <w:b/>
                <w:bCs/>
                <w:sz w:val="20"/>
                <w:szCs w:val="20"/>
              </w:rPr>
            </w:pPr>
            <w:r w:rsidRPr="00273870">
              <w:rPr>
                <w:rFonts w:ascii="Garamond" w:eastAsia="Times New Roman" w:hAnsi="Garamond" w:cs="Times New Roman"/>
                <w:b/>
                <w:bCs/>
                <w:sz w:val="20"/>
                <w:szCs w:val="20"/>
              </w:rPr>
              <w:t>count</w:t>
            </w:r>
          </w:p>
        </w:tc>
        <w:tc>
          <w:tcPr>
            <w:tcW w:w="925" w:type="dxa"/>
            <w:tcBorders>
              <w:top w:val="single" w:sz="4" w:space="0" w:color="auto"/>
              <w:left w:val="nil"/>
              <w:bottom w:val="single" w:sz="4" w:space="0" w:color="auto"/>
              <w:right w:val="nil"/>
            </w:tcBorders>
            <w:hideMark/>
          </w:tcPr>
          <w:p w14:paraId="40B5AB4B" w14:textId="77777777" w:rsidR="009456A7" w:rsidRPr="00273870" w:rsidRDefault="009456A7" w:rsidP="00223DDA">
            <w:pPr>
              <w:spacing w:after="0" w:line="240" w:lineRule="auto"/>
              <w:rPr>
                <w:rFonts w:ascii="Garamond" w:eastAsia="Times New Roman" w:hAnsi="Garamond" w:cs="Times New Roman"/>
                <w:b/>
                <w:bCs/>
                <w:sz w:val="20"/>
                <w:szCs w:val="20"/>
              </w:rPr>
            </w:pPr>
            <w:r w:rsidRPr="00273870">
              <w:rPr>
                <w:rFonts w:ascii="Garamond" w:eastAsia="Times New Roman" w:hAnsi="Garamond" w:cs="Times New Roman"/>
                <w:b/>
                <w:bCs/>
                <w:sz w:val="20"/>
                <w:szCs w:val="20"/>
              </w:rPr>
              <w:t>mean</w:t>
            </w:r>
          </w:p>
        </w:tc>
      </w:tr>
      <w:tr w:rsidR="00273870" w:rsidRPr="00273870" w14:paraId="66921B83" w14:textId="77777777" w:rsidTr="00272C37">
        <w:trPr>
          <w:trHeight w:val="252"/>
        </w:trPr>
        <w:tc>
          <w:tcPr>
            <w:tcW w:w="3117" w:type="dxa"/>
            <w:tcBorders>
              <w:top w:val="single" w:sz="4" w:space="0" w:color="auto"/>
              <w:left w:val="nil"/>
              <w:bottom w:val="nil"/>
              <w:right w:val="single" w:sz="4" w:space="0" w:color="auto"/>
            </w:tcBorders>
            <w:noWrap/>
            <w:hideMark/>
          </w:tcPr>
          <w:p w14:paraId="07762EAE" w14:textId="77777777" w:rsidR="009456A7" w:rsidRPr="00273870" w:rsidRDefault="009456A7" w:rsidP="004409BD">
            <w:pPr>
              <w:spacing w:after="0" w:line="240" w:lineRule="auto"/>
              <w:rPr>
                <w:rFonts w:ascii="Garamond" w:eastAsia="Times New Roman" w:hAnsi="Garamond" w:cs="Times New Roman"/>
                <w:sz w:val="20"/>
                <w:szCs w:val="20"/>
              </w:rPr>
            </w:pPr>
            <w:r w:rsidRPr="00273870">
              <w:rPr>
                <w:rFonts w:ascii="Garamond" w:eastAsia="Times New Roman" w:hAnsi="Garamond" w:cs="Times New Roman"/>
                <w:sz w:val="20"/>
                <w:szCs w:val="20"/>
              </w:rPr>
              <w:t>House</w:t>
            </w:r>
          </w:p>
        </w:tc>
        <w:tc>
          <w:tcPr>
            <w:tcW w:w="800" w:type="dxa"/>
            <w:tcBorders>
              <w:top w:val="nil"/>
              <w:left w:val="nil"/>
              <w:bottom w:val="nil"/>
              <w:right w:val="nil"/>
            </w:tcBorders>
            <w:shd w:val="clear" w:color="auto" w:fill="auto"/>
            <w:noWrap/>
            <w:vAlign w:val="bottom"/>
            <w:hideMark/>
          </w:tcPr>
          <w:p w14:paraId="5BE97438" w14:textId="77777777" w:rsidR="009456A7" w:rsidRPr="00273870" w:rsidRDefault="009456A7" w:rsidP="004409BD">
            <w:pPr>
              <w:spacing w:after="0" w:line="240" w:lineRule="auto"/>
              <w:rPr>
                <w:rFonts w:ascii="Garamond" w:eastAsia="Times New Roman" w:hAnsi="Garamond" w:cs="Times New Roman"/>
                <w:sz w:val="20"/>
                <w:szCs w:val="20"/>
              </w:rPr>
            </w:pPr>
            <w:r w:rsidRPr="00273870">
              <w:rPr>
                <w:rFonts w:ascii="Garamond" w:hAnsi="Garamond" w:cs="Times New Roman"/>
                <w:sz w:val="20"/>
                <w:szCs w:val="20"/>
              </w:rPr>
              <w:t>13358</w:t>
            </w:r>
          </w:p>
        </w:tc>
        <w:tc>
          <w:tcPr>
            <w:tcW w:w="889" w:type="dxa"/>
            <w:tcBorders>
              <w:top w:val="nil"/>
              <w:left w:val="nil"/>
              <w:bottom w:val="nil"/>
              <w:right w:val="nil"/>
            </w:tcBorders>
            <w:shd w:val="clear" w:color="auto" w:fill="auto"/>
            <w:noWrap/>
            <w:vAlign w:val="bottom"/>
            <w:hideMark/>
          </w:tcPr>
          <w:p w14:paraId="261C6C3A" w14:textId="77777777" w:rsidR="009456A7" w:rsidRPr="00273870" w:rsidRDefault="009456A7" w:rsidP="004409BD">
            <w:pPr>
              <w:spacing w:after="0" w:line="240" w:lineRule="auto"/>
              <w:rPr>
                <w:rFonts w:ascii="Garamond" w:eastAsia="Times New Roman" w:hAnsi="Garamond" w:cs="Times New Roman"/>
                <w:sz w:val="20"/>
                <w:szCs w:val="20"/>
              </w:rPr>
            </w:pPr>
            <w:r w:rsidRPr="00273870">
              <w:rPr>
                <w:rFonts w:ascii="Garamond" w:hAnsi="Garamond" w:cs="Times New Roman"/>
                <w:sz w:val="20"/>
                <w:szCs w:val="20"/>
              </w:rPr>
              <w:t>0.02</w:t>
            </w:r>
          </w:p>
        </w:tc>
        <w:tc>
          <w:tcPr>
            <w:tcW w:w="2666" w:type="dxa"/>
            <w:tcBorders>
              <w:top w:val="nil"/>
              <w:left w:val="single" w:sz="4" w:space="0" w:color="auto"/>
              <w:bottom w:val="nil"/>
              <w:right w:val="single" w:sz="4" w:space="0" w:color="auto"/>
            </w:tcBorders>
            <w:hideMark/>
          </w:tcPr>
          <w:p w14:paraId="2B70A56B" w14:textId="77777777" w:rsidR="009456A7" w:rsidRPr="00273870" w:rsidRDefault="009456A7" w:rsidP="004409BD">
            <w:pPr>
              <w:spacing w:after="0" w:line="240" w:lineRule="auto"/>
              <w:rPr>
                <w:rFonts w:ascii="Garamond" w:eastAsia="Times New Roman" w:hAnsi="Garamond" w:cs="Times New Roman"/>
                <w:sz w:val="20"/>
                <w:szCs w:val="20"/>
              </w:rPr>
            </w:pPr>
            <w:r w:rsidRPr="00273870">
              <w:rPr>
                <w:rFonts w:ascii="Garamond" w:eastAsia="Times New Roman" w:hAnsi="Garamond" w:cs="Times New Roman"/>
                <w:sz w:val="20"/>
                <w:szCs w:val="20"/>
              </w:rPr>
              <w:t>Energy label consumption B</w:t>
            </w:r>
          </w:p>
        </w:tc>
        <w:tc>
          <w:tcPr>
            <w:tcW w:w="838" w:type="dxa"/>
            <w:tcBorders>
              <w:top w:val="nil"/>
              <w:left w:val="nil"/>
              <w:bottom w:val="nil"/>
              <w:right w:val="nil"/>
            </w:tcBorders>
            <w:shd w:val="clear" w:color="auto" w:fill="auto"/>
            <w:vAlign w:val="bottom"/>
            <w:hideMark/>
          </w:tcPr>
          <w:p w14:paraId="1B86C421" w14:textId="77777777" w:rsidR="009456A7" w:rsidRPr="00273870" w:rsidRDefault="009456A7" w:rsidP="004409BD">
            <w:pPr>
              <w:spacing w:after="0" w:line="240" w:lineRule="auto"/>
              <w:rPr>
                <w:rFonts w:ascii="Garamond" w:eastAsia="Times New Roman" w:hAnsi="Garamond" w:cs="Times New Roman"/>
                <w:sz w:val="20"/>
                <w:szCs w:val="20"/>
              </w:rPr>
            </w:pPr>
            <w:r w:rsidRPr="00273870">
              <w:rPr>
                <w:rFonts w:ascii="Garamond" w:hAnsi="Garamond" w:cs="Times New Roman"/>
                <w:sz w:val="20"/>
                <w:szCs w:val="20"/>
              </w:rPr>
              <w:t>13358</w:t>
            </w:r>
          </w:p>
        </w:tc>
        <w:tc>
          <w:tcPr>
            <w:tcW w:w="925" w:type="dxa"/>
            <w:tcBorders>
              <w:top w:val="nil"/>
              <w:left w:val="nil"/>
              <w:bottom w:val="nil"/>
              <w:right w:val="nil"/>
            </w:tcBorders>
            <w:shd w:val="clear" w:color="auto" w:fill="auto"/>
            <w:vAlign w:val="bottom"/>
            <w:hideMark/>
          </w:tcPr>
          <w:p w14:paraId="1C1ED9B1" w14:textId="77777777" w:rsidR="009456A7" w:rsidRPr="00273870" w:rsidRDefault="009456A7" w:rsidP="004409BD">
            <w:pPr>
              <w:spacing w:after="0" w:line="240" w:lineRule="auto"/>
              <w:rPr>
                <w:rFonts w:ascii="Garamond" w:eastAsia="Times New Roman" w:hAnsi="Garamond" w:cs="Times New Roman"/>
                <w:sz w:val="20"/>
                <w:szCs w:val="20"/>
              </w:rPr>
            </w:pPr>
            <w:r w:rsidRPr="00273870">
              <w:rPr>
                <w:rFonts w:ascii="Garamond" w:hAnsi="Garamond" w:cs="Times New Roman"/>
                <w:sz w:val="20"/>
                <w:szCs w:val="20"/>
              </w:rPr>
              <w:t>0.02</w:t>
            </w:r>
          </w:p>
        </w:tc>
      </w:tr>
      <w:tr w:rsidR="00273870" w:rsidRPr="00273870" w14:paraId="7163A1A8" w14:textId="77777777" w:rsidTr="00272C37">
        <w:trPr>
          <w:trHeight w:val="252"/>
        </w:trPr>
        <w:tc>
          <w:tcPr>
            <w:tcW w:w="3117" w:type="dxa"/>
            <w:tcBorders>
              <w:top w:val="nil"/>
              <w:left w:val="nil"/>
              <w:bottom w:val="nil"/>
              <w:right w:val="single" w:sz="4" w:space="0" w:color="auto"/>
            </w:tcBorders>
            <w:noWrap/>
            <w:hideMark/>
          </w:tcPr>
          <w:p w14:paraId="0E3663FC" w14:textId="77777777" w:rsidR="009456A7" w:rsidRPr="00273870" w:rsidRDefault="009456A7" w:rsidP="004409BD">
            <w:pPr>
              <w:spacing w:after="0" w:line="240" w:lineRule="auto"/>
              <w:rPr>
                <w:rFonts w:ascii="Garamond" w:eastAsia="Times New Roman" w:hAnsi="Garamond" w:cs="Times New Roman"/>
                <w:sz w:val="20"/>
                <w:szCs w:val="20"/>
              </w:rPr>
            </w:pPr>
            <w:r w:rsidRPr="00273870">
              <w:rPr>
                <w:rFonts w:ascii="Garamond" w:eastAsia="Times New Roman" w:hAnsi="Garamond" w:cs="Times New Roman"/>
                <w:sz w:val="20"/>
                <w:szCs w:val="20"/>
              </w:rPr>
              <w:t>Mezzanine</w:t>
            </w:r>
          </w:p>
        </w:tc>
        <w:tc>
          <w:tcPr>
            <w:tcW w:w="800" w:type="dxa"/>
            <w:tcBorders>
              <w:top w:val="nil"/>
              <w:left w:val="nil"/>
              <w:bottom w:val="nil"/>
              <w:right w:val="nil"/>
            </w:tcBorders>
            <w:shd w:val="clear" w:color="auto" w:fill="auto"/>
            <w:noWrap/>
            <w:vAlign w:val="bottom"/>
            <w:hideMark/>
          </w:tcPr>
          <w:p w14:paraId="57A66388" w14:textId="77777777" w:rsidR="009456A7" w:rsidRPr="00273870" w:rsidRDefault="009456A7" w:rsidP="004409BD">
            <w:pPr>
              <w:spacing w:after="0" w:line="240" w:lineRule="auto"/>
              <w:rPr>
                <w:rFonts w:ascii="Garamond" w:hAnsi="Garamond" w:cs="Times New Roman"/>
                <w:sz w:val="20"/>
                <w:szCs w:val="20"/>
              </w:rPr>
            </w:pPr>
            <w:r w:rsidRPr="00273870">
              <w:rPr>
                <w:rFonts w:ascii="Garamond" w:hAnsi="Garamond" w:cs="Times New Roman"/>
                <w:sz w:val="20"/>
                <w:szCs w:val="20"/>
              </w:rPr>
              <w:t>13358</w:t>
            </w:r>
          </w:p>
        </w:tc>
        <w:tc>
          <w:tcPr>
            <w:tcW w:w="889" w:type="dxa"/>
            <w:tcBorders>
              <w:top w:val="nil"/>
              <w:left w:val="nil"/>
              <w:bottom w:val="nil"/>
              <w:right w:val="nil"/>
            </w:tcBorders>
            <w:shd w:val="clear" w:color="auto" w:fill="auto"/>
            <w:noWrap/>
            <w:vAlign w:val="bottom"/>
            <w:hideMark/>
          </w:tcPr>
          <w:p w14:paraId="25453FF6" w14:textId="77777777" w:rsidR="009456A7" w:rsidRPr="00273870" w:rsidRDefault="009456A7" w:rsidP="004409BD">
            <w:pPr>
              <w:spacing w:after="0" w:line="240" w:lineRule="auto"/>
              <w:rPr>
                <w:rFonts w:ascii="Garamond" w:hAnsi="Garamond" w:cs="Times New Roman"/>
                <w:sz w:val="20"/>
                <w:szCs w:val="20"/>
              </w:rPr>
            </w:pPr>
            <w:r w:rsidRPr="00273870">
              <w:rPr>
                <w:rFonts w:ascii="Garamond" w:hAnsi="Garamond" w:cs="Times New Roman"/>
                <w:sz w:val="20"/>
                <w:szCs w:val="20"/>
              </w:rPr>
              <w:t>0.05</w:t>
            </w:r>
          </w:p>
        </w:tc>
        <w:tc>
          <w:tcPr>
            <w:tcW w:w="2666" w:type="dxa"/>
            <w:tcBorders>
              <w:top w:val="nil"/>
              <w:left w:val="single" w:sz="4" w:space="0" w:color="auto"/>
              <w:bottom w:val="nil"/>
              <w:right w:val="single" w:sz="4" w:space="0" w:color="auto"/>
            </w:tcBorders>
            <w:hideMark/>
          </w:tcPr>
          <w:p w14:paraId="6CB374E4" w14:textId="77777777" w:rsidR="009456A7" w:rsidRPr="00273870" w:rsidRDefault="009456A7" w:rsidP="004409BD">
            <w:pPr>
              <w:spacing w:after="0" w:line="240" w:lineRule="auto"/>
              <w:rPr>
                <w:rFonts w:ascii="Garamond" w:eastAsia="Times New Roman" w:hAnsi="Garamond" w:cs="Times New Roman"/>
                <w:sz w:val="20"/>
                <w:szCs w:val="20"/>
              </w:rPr>
            </w:pPr>
            <w:r w:rsidRPr="00273870">
              <w:rPr>
                <w:rFonts w:ascii="Garamond" w:eastAsia="Times New Roman" w:hAnsi="Garamond" w:cs="Times New Roman"/>
                <w:sz w:val="20"/>
                <w:szCs w:val="20"/>
              </w:rPr>
              <w:t>Energy label consumption C</w:t>
            </w:r>
          </w:p>
        </w:tc>
        <w:tc>
          <w:tcPr>
            <w:tcW w:w="838" w:type="dxa"/>
            <w:tcBorders>
              <w:top w:val="nil"/>
              <w:left w:val="nil"/>
              <w:bottom w:val="nil"/>
              <w:right w:val="nil"/>
            </w:tcBorders>
            <w:shd w:val="clear" w:color="auto" w:fill="auto"/>
            <w:vAlign w:val="bottom"/>
            <w:hideMark/>
          </w:tcPr>
          <w:p w14:paraId="3B983555" w14:textId="77777777" w:rsidR="009456A7" w:rsidRPr="00273870" w:rsidRDefault="009456A7" w:rsidP="004409BD">
            <w:pPr>
              <w:spacing w:after="0" w:line="240" w:lineRule="auto"/>
              <w:rPr>
                <w:rFonts w:ascii="Garamond" w:hAnsi="Garamond" w:cs="Times New Roman"/>
                <w:sz w:val="20"/>
                <w:szCs w:val="20"/>
              </w:rPr>
            </w:pPr>
            <w:r w:rsidRPr="00273870">
              <w:rPr>
                <w:rFonts w:ascii="Garamond" w:hAnsi="Garamond" w:cs="Times New Roman"/>
                <w:sz w:val="20"/>
                <w:szCs w:val="20"/>
              </w:rPr>
              <w:t>13358</w:t>
            </w:r>
          </w:p>
        </w:tc>
        <w:tc>
          <w:tcPr>
            <w:tcW w:w="925" w:type="dxa"/>
            <w:tcBorders>
              <w:top w:val="nil"/>
              <w:left w:val="nil"/>
              <w:bottom w:val="nil"/>
              <w:right w:val="nil"/>
            </w:tcBorders>
            <w:shd w:val="clear" w:color="auto" w:fill="auto"/>
            <w:vAlign w:val="bottom"/>
            <w:hideMark/>
          </w:tcPr>
          <w:p w14:paraId="5942C3F0" w14:textId="77777777" w:rsidR="009456A7" w:rsidRPr="00273870" w:rsidRDefault="009456A7" w:rsidP="004409BD">
            <w:pPr>
              <w:spacing w:after="0" w:line="240" w:lineRule="auto"/>
              <w:rPr>
                <w:rFonts w:ascii="Garamond" w:hAnsi="Garamond" w:cs="Times New Roman"/>
                <w:sz w:val="20"/>
                <w:szCs w:val="20"/>
              </w:rPr>
            </w:pPr>
            <w:r w:rsidRPr="00273870">
              <w:rPr>
                <w:rFonts w:ascii="Garamond" w:hAnsi="Garamond" w:cs="Times New Roman"/>
                <w:sz w:val="20"/>
                <w:szCs w:val="20"/>
              </w:rPr>
              <w:t>0.04</w:t>
            </w:r>
          </w:p>
        </w:tc>
      </w:tr>
      <w:tr w:rsidR="00273870" w:rsidRPr="00273870" w14:paraId="66A8F77F" w14:textId="77777777" w:rsidTr="00272C37">
        <w:trPr>
          <w:trHeight w:val="252"/>
        </w:trPr>
        <w:tc>
          <w:tcPr>
            <w:tcW w:w="3117" w:type="dxa"/>
            <w:tcBorders>
              <w:top w:val="nil"/>
              <w:left w:val="nil"/>
              <w:right w:val="single" w:sz="4" w:space="0" w:color="auto"/>
            </w:tcBorders>
            <w:noWrap/>
            <w:hideMark/>
          </w:tcPr>
          <w:p w14:paraId="163D9136" w14:textId="77777777" w:rsidR="009456A7" w:rsidRPr="00273870" w:rsidRDefault="009456A7" w:rsidP="004409BD">
            <w:pPr>
              <w:spacing w:after="0" w:line="240" w:lineRule="auto"/>
              <w:rPr>
                <w:rFonts w:ascii="Garamond" w:eastAsia="Times New Roman" w:hAnsi="Garamond" w:cs="Times New Roman"/>
                <w:sz w:val="20"/>
                <w:szCs w:val="20"/>
              </w:rPr>
            </w:pPr>
            <w:r w:rsidRPr="00273870">
              <w:rPr>
                <w:rFonts w:ascii="Garamond" w:eastAsia="Times New Roman" w:hAnsi="Garamond" w:cs="Times New Roman"/>
                <w:sz w:val="20"/>
                <w:szCs w:val="20"/>
              </w:rPr>
              <w:t>Ground Floor</w:t>
            </w:r>
          </w:p>
        </w:tc>
        <w:tc>
          <w:tcPr>
            <w:tcW w:w="800" w:type="dxa"/>
            <w:tcBorders>
              <w:top w:val="nil"/>
              <w:left w:val="nil"/>
              <w:right w:val="nil"/>
            </w:tcBorders>
            <w:shd w:val="clear" w:color="auto" w:fill="auto"/>
            <w:noWrap/>
            <w:vAlign w:val="bottom"/>
            <w:hideMark/>
          </w:tcPr>
          <w:p w14:paraId="52F87CBD" w14:textId="77777777" w:rsidR="009456A7" w:rsidRPr="00273870" w:rsidRDefault="009456A7" w:rsidP="004409BD">
            <w:pPr>
              <w:spacing w:after="0" w:line="240" w:lineRule="auto"/>
              <w:rPr>
                <w:rFonts w:ascii="Garamond" w:eastAsia="Times New Roman" w:hAnsi="Garamond" w:cs="Times New Roman"/>
                <w:sz w:val="20"/>
                <w:szCs w:val="20"/>
              </w:rPr>
            </w:pPr>
            <w:r w:rsidRPr="00273870">
              <w:rPr>
                <w:rFonts w:ascii="Garamond" w:hAnsi="Garamond" w:cs="Times New Roman"/>
                <w:sz w:val="20"/>
                <w:szCs w:val="20"/>
              </w:rPr>
              <w:t>13358</w:t>
            </w:r>
          </w:p>
        </w:tc>
        <w:tc>
          <w:tcPr>
            <w:tcW w:w="889" w:type="dxa"/>
            <w:tcBorders>
              <w:top w:val="nil"/>
              <w:left w:val="nil"/>
              <w:right w:val="nil"/>
            </w:tcBorders>
            <w:shd w:val="clear" w:color="auto" w:fill="auto"/>
            <w:noWrap/>
            <w:vAlign w:val="bottom"/>
            <w:hideMark/>
          </w:tcPr>
          <w:p w14:paraId="21D63A60" w14:textId="77777777" w:rsidR="009456A7" w:rsidRPr="00273870" w:rsidRDefault="009456A7" w:rsidP="004409BD">
            <w:pPr>
              <w:spacing w:after="0" w:line="240" w:lineRule="auto"/>
              <w:rPr>
                <w:rFonts w:ascii="Garamond" w:eastAsia="Times New Roman" w:hAnsi="Garamond" w:cs="Times New Roman"/>
                <w:sz w:val="20"/>
                <w:szCs w:val="20"/>
              </w:rPr>
            </w:pPr>
            <w:r w:rsidRPr="00273870">
              <w:rPr>
                <w:rFonts w:ascii="Garamond" w:hAnsi="Garamond" w:cs="Times New Roman"/>
                <w:sz w:val="20"/>
                <w:szCs w:val="20"/>
              </w:rPr>
              <w:t>0.1</w:t>
            </w:r>
          </w:p>
        </w:tc>
        <w:tc>
          <w:tcPr>
            <w:tcW w:w="2666" w:type="dxa"/>
            <w:tcBorders>
              <w:top w:val="nil"/>
              <w:left w:val="single" w:sz="4" w:space="0" w:color="auto"/>
              <w:right w:val="single" w:sz="4" w:space="0" w:color="auto"/>
            </w:tcBorders>
            <w:hideMark/>
          </w:tcPr>
          <w:p w14:paraId="328A34F1" w14:textId="77777777" w:rsidR="009456A7" w:rsidRPr="00273870" w:rsidRDefault="009456A7" w:rsidP="004409BD">
            <w:pPr>
              <w:spacing w:after="0" w:line="240" w:lineRule="auto"/>
              <w:rPr>
                <w:rFonts w:ascii="Garamond" w:eastAsia="Times New Roman" w:hAnsi="Garamond" w:cs="Times New Roman"/>
                <w:sz w:val="20"/>
                <w:szCs w:val="20"/>
              </w:rPr>
            </w:pPr>
            <w:r w:rsidRPr="00273870">
              <w:rPr>
                <w:rFonts w:ascii="Garamond" w:eastAsia="Times New Roman" w:hAnsi="Garamond" w:cs="Times New Roman"/>
                <w:sz w:val="20"/>
                <w:szCs w:val="20"/>
              </w:rPr>
              <w:t>Energy label consumption D</w:t>
            </w:r>
          </w:p>
        </w:tc>
        <w:tc>
          <w:tcPr>
            <w:tcW w:w="838" w:type="dxa"/>
            <w:tcBorders>
              <w:top w:val="nil"/>
              <w:left w:val="nil"/>
              <w:right w:val="nil"/>
            </w:tcBorders>
            <w:shd w:val="clear" w:color="auto" w:fill="auto"/>
            <w:vAlign w:val="bottom"/>
            <w:hideMark/>
          </w:tcPr>
          <w:p w14:paraId="7B1DC0A3" w14:textId="77777777" w:rsidR="009456A7" w:rsidRPr="00273870" w:rsidRDefault="009456A7" w:rsidP="004409BD">
            <w:pPr>
              <w:spacing w:after="0" w:line="240" w:lineRule="auto"/>
              <w:rPr>
                <w:rFonts w:ascii="Garamond" w:eastAsia="Times New Roman" w:hAnsi="Garamond" w:cs="Times New Roman"/>
                <w:sz w:val="20"/>
                <w:szCs w:val="20"/>
              </w:rPr>
            </w:pPr>
            <w:r w:rsidRPr="00273870">
              <w:rPr>
                <w:rFonts w:ascii="Garamond" w:hAnsi="Garamond" w:cs="Times New Roman"/>
                <w:sz w:val="20"/>
                <w:szCs w:val="20"/>
              </w:rPr>
              <w:t>13358</w:t>
            </w:r>
          </w:p>
        </w:tc>
        <w:tc>
          <w:tcPr>
            <w:tcW w:w="925" w:type="dxa"/>
            <w:tcBorders>
              <w:top w:val="nil"/>
              <w:left w:val="nil"/>
              <w:right w:val="nil"/>
            </w:tcBorders>
            <w:shd w:val="clear" w:color="auto" w:fill="auto"/>
            <w:vAlign w:val="bottom"/>
            <w:hideMark/>
          </w:tcPr>
          <w:p w14:paraId="3F742B2B" w14:textId="77777777" w:rsidR="009456A7" w:rsidRPr="00273870" w:rsidRDefault="009456A7" w:rsidP="004409BD">
            <w:pPr>
              <w:spacing w:after="0" w:line="240" w:lineRule="auto"/>
              <w:rPr>
                <w:rFonts w:ascii="Garamond" w:eastAsia="Times New Roman" w:hAnsi="Garamond" w:cs="Times New Roman"/>
                <w:sz w:val="20"/>
                <w:szCs w:val="20"/>
              </w:rPr>
            </w:pPr>
            <w:r w:rsidRPr="00273870">
              <w:rPr>
                <w:rFonts w:ascii="Garamond" w:hAnsi="Garamond" w:cs="Times New Roman"/>
                <w:sz w:val="20"/>
                <w:szCs w:val="20"/>
              </w:rPr>
              <w:t>0.09</w:t>
            </w:r>
          </w:p>
        </w:tc>
      </w:tr>
      <w:tr w:rsidR="00273870" w:rsidRPr="00273870" w14:paraId="126E3E8B" w14:textId="77777777" w:rsidTr="00272C37">
        <w:trPr>
          <w:trHeight w:val="252"/>
        </w:trPr>
        <w:tc>
          <w:tcPr>
            <w:tcW w:w="3117" w:type="dxa"/>
            <w:tcBorders>
              <w:top w:val="nil"/>
              <w:left w:val="nil"/>
              <w:right w:val="single" w:sz="4" w:space="0" w:color="auto"/>
            </w:tcBorders>
            <w:noWrap/>
            <w:hideMark/>
          </w:tcPr>
          <w:p w14:paraId="7B2BAC08" w14:textId="77777777" w:rsidR="009456A7" w:rsidRPr="00273870" w:rsidRDefault="009456A7" w:rsidP="004409BD">
            <w:pPr>
              <w:spacing w:after="0" w:line="240" w:lineRule="auto"/>
              <w:rPr>
                <w:rFonts w:ascii="Garamond" w:eastAsia="Times New Roman" w:hAnsi="Garamond" w:cs="Times New Roman"/>
                <w:sz w:val="20"/>
                <w:szCs w:val="20"/>
              </w:rPr>
            </w:pPr>
            <w:r w:rsidRPr="00273870">
              <w:rPr>
                <w:rFonts w:ascii="Garamond" w:eastAsia="Times New Roman" w:hAnsi="Garamond" w:cs="Times New Roman"/>
                <w:sz w:val="20"/>
                <w:szCs w:val="20"/>
              </w:rPr>
              <w:t>1</w:t>
            </w:r>
            <w:r w:rsidRPr="00273870">
              <w:rPr>
                <w:rFonts w:ascii="Garamond" w:eastAsia="Times New Roman" w:hAnsi="Garamond" w:cs="Times New Roman"/>
                <w:sz w:val="20"/>
                <w:szCs w:val="20"/>
                <w:vertAlign w:val="superscript"/>
              </w:rPr>
              <w:t>st</w:t>
            </w:r>
            <w:r w:rsidRPr="00273870">
              <w:rPr>
                <w:rFonts w:ascii="Garamond" w:eastAsia="Times New Roman" w:hAnsi="Garamond" w:cs="Times New Roman"/>
                <w:sz w:val="20"/>
                <w:szCs w:val="20"/>
              </w:rPr>
              <w:t xml:space="preserve"> Floor</w:t>
            </w:r>
          </w:p>
        </w:tc>
        <w:tc>
          <w:tcPr>
            <w:tcW w:w="800" w:type="dxa"/>
            <w:tcBorders>
              <w:top w:val="nil"/>
              <w:left w:val="nil"/>
              <w:right w:val="nil"/>
            </w:tcBorders>
            <w:shd w:val="clear" w:color="auto" w:fill="auto"/>
            <w:noWrap/>
            <w:vAlign w:val="bottom"/>
            <w:hideMark/>
          </w:tcPr>
          <w:p w14:paraId="5573BA7F" w14:textId="77777777" w:rsidR="009456A7" w:rsidRPr="00273870" w:rsidRDefault="009456A7" w:rsidP="004409BD">
            <w:pPr>
              <w:spacing w:after="0" w:line="240" w:lineRule="auto"/>
              <w:rPr>
                <w:rFonts w:ascii="Garamond" w:eastAsia="Times New Roman" w:hAnsi="Garamond" w:cs="Times New Roman"/>
                <w:sz w:val="20"/>
                <w:szCs w:val="20"/>
              </w:rPr>
            </w:pPr>
            <w:r w:rsidRPr="00273870">
              <w:rPr>
                <w:rFonts w:ascii="Garamond" w:hAnsi="Garamond" w:cs="Times New Roman"/>
                <w:sz w:val="20"/>
                <w:szCs w:val="20"/>
              </w:rPr>
              <w:t>13358</w:t>
            </w:r>
          </w:p>
        </w:tc>
        <w:tc>
          <w:tcPr>
            <w:tcW w:w="889" w:type="dxa"/>
            <w:tcBorders>
              <w:top w:val="nil"/>
              <w:left w:val="nil"/>
              <w:right w:val="nil"/>
            </w:tcBorders>
            <w:shd w:val="clear" w:color="auto" w:fill="auto"/>
            <w:noWrap/>
            <w:vAlign w:val="bottom"/>
            <w:hideMark/>
          </w:tcPr>
          <w:p w14:paraId="53C68343" w14:textId="77777777" w:rsidR="009456A7" w:rsidRPr="00273870" w:rsidRDefault="009456A7" w:rsidP="004409BD">
            <w:pPr>
              <w:spacing w:after="0" w:line="240" w:lineRule="auto"/>
              <w:rPr>
                <w:rFonts w:ascii="Garamond" w:eastAsia="Times New Roman" w:hAnsi="Garamond" w:cs="Times New Roman"/>
                <w:sz w:val="20"/>
                <w:szCs w:val="20"/>
              </w:rPr>
            </w:pPr>
            <w:r w:rsidRPr="00273870">
              <w:rPr>
                <w:rFonts w:ascii="Garamond" w:hAnsi="Garamond" w:cs="Times New Roman"/>
                <w:sz w:val="20"/>
                <w:szCs w:val="20"/>
              </w:rPr>
              <w:t>0.23</w:t>
            </w:r>
          </w:p>
        </w:tc>
        <w:tc>
          <w:tcPr>
            <w:tcW w:w="2666" w:type="dxa"/>
            <w:tcBorders>
              <w:top w:val="nil"/>
              <w:left w:val="single" w:sz="4" w:space="0" w:color="auto"/>
              <w:right w:val="single" w:sz="4" w:space="0" w:color="auto"/>
            </w:tcBorders>
            <w:hideMark/>
          </w:tcPr>
          <w:p w14:paraId="01A6751D" w14:textId="77777777" w:rsidR="009456A7" w:rsidRPr="00273870" w:rsidRDefault="009456A7" w:rsidP="004409BD">
            <w:pPr>
              <w:spacing w:after="0" w:line="240" w:lineRule="auto"/>
              <w:rPr>
                <w:rFonts w:ascii="Garamond" w:eastAsia="Times New Roman" w:hAnsi="Garamond" w:cs="Times New Roman"/>
                <w:sz w:val="20"/>
                <w:szCs w:val="20"/>
              </w:rPr>
            </w:pPr>
            <w:r w:rsidRPr="00273870">
              <w:rPr>
                <w:rFonts w:ascii="Garamond" w:eastAsia="Times New Roman" w:hAnsi="Garamond" w:cs="Times New Roman"/>
                <w:sz w:val="20"/>
                <w:szCs w:val="20"/>
              </w:rPr>
              <w:t>Energy label consumption E</w:t>
            </w:r>
          </w:p>
        </w:tc>
        <w:tc>
          <w:tcPr>
            <w:tcW w:w="838" w:type="dxa"/>
            <w:tcBorders>
              <w:top w:val="nil"/>
              <w:left w:val="nil"/>
              <w:right w:val="nil"/>
            </w:tcBorders>
            <w:shd w:val="clear" w:color="auto" w:fill="auto"/>
            <w:vAlign w:val="bottom"/>
            <w:hideMark/>
          </w:tcPr>
          <w:p w14:paraId="69E78FDB" w14:textId="77777777" w:rsidR="009456A7" w:rsidRPr="00273870" w:rsidRDefault="009456A7" w:rsidP="004409BD">
            <w:pPr>
              <w:spacing w:after="0" w:line="240" w:lineRule="auto"/>
              <w:rPr>
                <w:rFonts w:ascii="Garamond" w:eastAsia="Times New Roman" w:hAnsi="Garamond" w:cs="Times New Roman"/>
                <w:sz w:val="20"/>
                <w:szCs w:val="20"/>
              </w:rPr>
            </w:pPr>
            <w:r w:rsidRPr="00273870">
              <w:rPr>
                <w:rFonts w:ascii="Garamond" w:hAnsi="Garamond" w:cs="Times New Roman"/>
                <w:sz w:val="20"/>
                <w:szCs w:val="20"/>
              </w:rPr>
              <w:t>13358</w:t>
            </w:r>
          </w:p>
        </w:tc>
        <w:tc>
          <w:tcPr>
            <w:tcW w:w="925" w:type="dxa"/>
            <w:tcBorders>
              <w:top w:val="nil"/>
              <w:left w:val="nil"/>
              <w:right w:val="nil"/>
            </w:tcBorders>
            <w:shd w:val="clear" w:color="auto" w:fill="auto"/>
            <w:vAlign w:val="bottom"/>
            <w:hideMark/>
          </w:tcPr>
          <w:p w14:paraId="7386B8D8" w14:textId="77777777" w:rsidR="009456A7" w:rsidRPr="00273870" w:rsidRDefault="009456A7" w:rsidP="004409BD">
            <w:pPr>
              <w:spacing w:after="0" w:line="240" w:lineRule="auto"/>
              <w:rPr>
                <w:rFonts w:ascii="Garamond" w:eastAsia="Times New Roman" w:hAnsi="Garamond" w:cs="Times New Roman"/>
                <w:sz w:val="20"/>
                <w:szCs w:val="20"/>
              </w:rPr>
            </w:pPr>
            <w:r w:rsidRPr="00273870">
              <w:rPr>
                <w:rFonts w:ascii="Garamond" w:hAnsi="Garamond" w:cs="Times New Roman"/>
                <w:sz w:val="20"/>
                <w:szCs w:val="20"/>
              </w:rPr>
              <w:t>0.39</w:t>
            </w:r>
          </w:p>
        </w:tc>
      </w:tr>
      <w:tr w:rsidR="00273870" w:rsidRPr="00273870" w14:paraId="0B47AA72" w14:textId="77777777" w:rsidTr="00272C37">
        <w:trPr>
          <w:trHeight w:val="252"/>
        </w:trPr>
        <w:tc>
          <w:tcPr>
            <w:tcW w:w="3117" w:type="dxa"/>
            <w:tcBorders>
              <w:left w:val="nil"/>
              <w:bottom w:val="nil"/>
              <w:right w:val="single" w:sz="4" w:space="0" w:color="auto"/>
            </w:tcBorders>
            <w:noWrap/>
            <w:hideMark/>
          </w:tcPr>
          <w:p w14:paraId="2A620894" w14:textId="77777777" w:rsidR="009456A7" w:rsidRPr="00273870" w:rsidRDefault="009456A7" w:rsidP="004409BD">
            <w:pPr>
              <w:spacing w:after="0" w:line="240" w:lineRule="auto"/>
              <w:rPr>
                <w:rFonts w:ascii="Garamond" w:eastAsia="Times New Roman" w:hAnsi="Garamond" w:cs="Times New Roman"/>
                <w:sz w:val="20"/>
                <w:szCs w:val="20"/>
              </w:rPr>
            </w:pPr>
            <w:r w:rsidRPr="00273870">
              <w:rPr>
                <w:rFonts w:ascii="Garamond" w:eastAsia="Times New Roman" w:hAnsi="Garamond" w:cs="Times New Roman"/>
                <w:sz w:val="20"/>
                <w:szCs w:val="20"/>
              </w:rPr>
              <w:t>2</w:t>
            </w:r>
            <w:r w:rsidRPr="00273870">
              <w:rPr>
                <w:rFonts w:ascii="Garamond" w:eastAsia="Times New Roman" w:hAnsi="Garamond" w:cs="Times New Roman"/>
                <w:sz w:val="20"/>
                <w:szCs w:val="20"/>
                <w:vertAlign w:val="superscript"/>
              </w:rPr>
              <w:t>nd</w:t>
            </w:r>
            <w:r w:rsidRPr="00273870">
              <w:rPr>
                <w:rFonts w:ascii="Garamond" w:eastAsia="Times New Roman" w:hAnsi="Garamond" w:cs="Times New Roman"/>
                <w:sz w:val="20"/>
                <w:szCs w:val="20"/>
              </w:rPr>
              <w:t xml:space="preserve"> – 5</w:t>
            </w:r>
            <w:r w:rsidRPr="00273870">
              <w:rPr>
                <w:rFonts w:ascii="Garamond" w:eastAsia="Times New Roman" w:hAnsi="Garamond" w:cs="Times New Roman"/>
                <w:sz w:val="20"/>
                <w:szCs w:val="20"/>
                <w:vertAlign w:val="superscript"/>
              </w:rPr>
              <w:t>th</w:t>
            </w:r>
            <w:r w:rsidRPr="00273870">
              <w:rPr>
                <w:rFonts w:ascii="Garamond" w:eastAsia="Times New Roman" w:hAnsi="Garamond" w:cs="Times New Roman"/>
                <w:sz w:val="20"/>
                <w:szCs w:val="20"/>
              </w:rPr>
              <w:t xml:space="preserve"> Floor</w:t>
            </w:r>
          </w:p>
        </w:tc>
        <w:tc>
          <w:tcPr>
            <w:tcW w:w="800" w:type="dxa"/>
            <w:tcBorders>
              <w:left w:val="nil"/>
              <w:bottom w:val="nil"/>
              <w:right w:val="nil"/>
            </w:tcBorders>
            <w:shd w:val="clear" w:color="auto" w:fill="auto"/>
            <w:noWrap/>
            <w:vAlign w:val="bottom"/>
            <w:hideMark/>
          </w:tcPr>
          <w:p w14:paraId="0DEFE472" w14:textId="77777777" w:rsidR="009456A7" w:rsidRPr="00273870" w:rsidRDefault="009456A7" w:rsidP="004409BD">
            <w:pPr>
              <w:spacing w:after="0" w:line="240" w:lineRule="auto"/>
              <w:rPr>
                <w:rFonts w:ascii="Garamond" w:eastAsia="Times New Roman" w:hAnsi="Garamond" w:cs="Times New Roman"/>
                <w:sz w:val="20"/>
                <w:szCs w:val="20"/>
              </w:rPr>
            </w:pPr>
            <w:r w:rsidRPr="00273870">
              <w:rPr>
                <w:rFonts w:ascii="Garamond" w:hAnsi="Garamond" w:cs="Times New Roman"/>
                <w:sz w:val="20"/>
                <w:szCs w:val="20"/>
              </w:rPr>
              <w:t>13358</w:t>
            </w:r>
          </w:p>
        </w:tc>
        <w:tc>
          <w:tcPr>
            <w:tcW w:w="889" w:type="dxa"/>
            <w:tcBorders>
              <w:left w:val="nil"/>
              <w:bottom w:val="nil"/>
              <w:right w:val="nil"/>
            </w:tcBorders>
            <w:shd w:val="clear" w:color="auto" w:fill="auto"/>
            <w:noWrap/>
            <w:vAlign w:val="bottom"/>
            <w:hideMark/>
          </w:tcPr>
          <w:p w14:paraId="471B9240" w14:textId="77777777" w:rsidR="009456A7" w:rsidRPr="00273870" w:rsidRDefault="009456A7" w:rsidP="004409BD">
            <w:pPr>
              <w:spacing w:after="0" w:line="240" w:lineRule="auto"/>
              <w:rPr>
                <w:rFonts w:ascii="Garamond" w:eastAsia="Times New Roman" w:hAnsi="Garamond" w:cs="Times New Roman"/>
                <w:sz w:val="20"/>
                <w:szCs w:val="20"/>
              </w:rPr>
            </w:pPr>
            <w:r w:rsidRPr="00273870">
              <w:rPr>
                <w:rFonts w:ascii="Garamond" w:hAnsi="Garamond" w:cs="Times New Roman"/>
                <w:sz w:val="20"/>
                <w:szCs w:val="20"/>
              </w:rPr>
              <w:t>0.49</w:t>
            </w:r>
          </w:p>
        </w:tc>
        <w:tc>
          <w:tcPr>
            <w:tcW w:w="2666" w:type="dxa"/>
            <w:tcBorders>
              <w:left w:val="single" w:sz="4" w:space="0" w:color="auto"/>
              <w:bottom w:val="nil"/>
              <w:right w:val="single" w:sz="4" w:space="0" w:color="auto"/>
            </w:tcBorders>
            <w:hideMark/>
          </w:tcPr>
          <w:p w14:paraId="07C67ADE" w14:textId="77777777" w:rsidR="009456A7" w:rsidRPr="00273870" w:rsidRDefault="009456A7" w:rsidP="004409BD">
            <w:pPr>
              <w:spacing w:after="0" w:line="240" w:lineRule="auto"/>
              <w:rPr>
                <w:rFonts w:ascii="Garamond" w:eastAsia="Times New Roman" w:hAnsi="Garamond" w:cs="Times New Roman"/>
                <w:sz w:val="20"/>
                <w:szCs w:val="20"/>
              </w:rPr>
            </w:pPr>
            <w:r w:rsidRPr="00273870">
              <w:rPr>
                <w:rFonts w:ascii="Garamond" w:eastAsia="Times New Roman" w:hAnsi="Garamond" w:cs="Times New Roman"/>
                <w:sz w:val="20"/>
                <w:szCs w:val="20"/>
              </w:rPr>
              <w:t>Energy label consumption F</w:t>
            </w:r>
          </w:p>
        </w:tc>
        <w:tc>
          <w:tcPr>
            <w:tcW w:w="838" w:type="dxa"/>
            <w:tcBorders>
              <w:left w:val="nil"/>
              <w:bottom w:val="nil"/>
              <w:right w:val="nil"/>
            </w:tcBorders>
            <w:shd w:val="clear" w:color="auto" w:fill="auto"/>
            <w:vAlign w:val="bottom"/>
            <w:hideMark/>
          </w:tcPr>
          <w:p w14:paraId="6464536A" w14:textId="77777777" w:rsidR="009456A7" w:rsidRPr="00273870" w:rsidRDefault="009456A7" w:rsidP="004409BD">
            <w:pPr>
              <w:spacing w:after="0" w:line="240" w:lineRule="auto"/>
              <w:rPr>
                <w:rFonts w:ascii="Garamond" w:eastAsia="Times New Roman" w:hAnsi="Garamond" w:cs="Times New Roman"/>
                <w:sz w:val="20"/>
                <w:szCs w:val="20"/>
              </w:rPr>
            </w:pPr>
            <w:r w:rsidRPr="00273870">
              <w:rPr>
                <w:rFonts w:ascii="Garamond" w:hAnsi="Garamond" w:cs="Times New Roman"/>
                <w:sz w:val="20"/>
                <w:szCs w:val="20"/>
              </w:rPr>
              <w:t>13358</w:t>
            </w:r>
          </w:p>
        </w:tc>
        <w:tc>
          <w:tcPr>
            <w:tcW w:w="925" w:type="dxa"/>
            <w:tcBorders>
              <w:left w:val="nil"/>
              <w:bottom w:val="nil"/>
              <w:right w:val="nil"/>
            </w:tcBorders>
            <w:shd w:val="clear" w:color="auto" w:fill="auto"/>
            <w:vAlign w:val="bottom"/>
            <w:hideMark/>
          </w:tcPr>
          <w:p w14:paraId="77E0EF42" w14:textId="77777777" w:rsidR="009456A7" w:rsidRPr="00273870" w:rsidRDefault="009456A7" w:rsidP="004409BD">
            <w:pPr>
              <w:spacing w:after="0" w:line="240" w:lineRule="auto"/>
              <w:rPr>
                <w:rFonts w:ascii="Garamond" w:eastAsia="Times New Roman" w:hAnsi="Garamond" w:cs="Times New Roman"/>
                <w:sz w:val="20"/>
                <w:szCs w:val="20"/>
              </w:rPr>
            </w:pPr>
            <w:r w:rsidRPr="00273870">
              <w:rPr>
                <w:rFonts w:ascii="Garamond" w:hAnsi="Garamond" w:cs="Times New Roman"/>
                <w:sz w:val="20"/>
                <w:szCs w:val="20"/>
              </w:rPr>
              <w:t>0.07</w:t>
            </w:r>
          </w:p>
        </w:tc>
      </w:tr>
      <w:tr w:rsidR="00273870" w:rsidRPr="00273870" w14:paraId="71980B7F" w14:textId="77777777" w:rsidTr="00272C37">
        <w:trPr>
          <w:trHeight w:val="252"/>
        </w:trPr>
        <w:tc>
          <w:tcPr>
            <w:tcW w:w="3117" w:type="dxa"/>
            <w:tcBorders>
              <w:top w:val="nil"/>
              <w:left w:val="nil"/>
              <w:bottom w:val="nil"/>
              <w:right w:val="single" w:sz="4" w:space="0" w:color="auto"/>
            </w:tcBorders>
            <w:noWrap/>
            <w:hideMark/>
          </w:tcPr>
          <w:p w14:paraId="57628771" w14:textId="77777777" w:rsidR="009456A7" w:rsidRPr="00273870" w:rsidRDefault="009456A7" w:rsidP="004409BD">
            <w:pPr>
              <w:spacing w:after="0" w:line="240" w:lineRule="auto"/>
              <w:rPr>
                <w:rFonts w:ascii="Garamond" w:eastAsia="Times New Roman" w:hAnsi="Garamond" w:cs="Times New Roman"/>
                <w:sz w:val="20"/>
                <w:szCs w:val="20"/>
              </w:rPr>
            </w:pPr>
            <w:r w:rsidRPr="00273870">
              <w:rPr>
                <w:rFonts w:ascii="Garamond" w:eastAsia="Times New Roman" w:hAnsi="Garamond" w:cs="Times New Roman"/>
                <w:sz w:val="20"/>
                <w:szCs w:val="20"/>
              </w:rPr>
              <w:t>6th Floor or higher</w:t>
            </w:r>
          </w:p>
        </w:tc>
        <w:tc>
          <w:tcPr>
            <w:tcW w:w="800" w:type="dxa"/>
            <w:tcBorders>
              <w:top w:val="nil"/>
              <w:left w:val="nil"/>
              <w:bottom w:val="nil"/>
              <w:right w:val="nil"/>
            </w:tcBorders>
            <w:shd w:val="clear" w:color="auto" w:fill="auto"/>
            <w:noWrap/>
            <w:vAlign w:val="bottom"/>
            <w:hideMark/>
          </w:tcPr>
          <w:p w14:paraId="79F2E472" w14:textId="77777777" w:rsidR="009456A7" w:rsidRPr="00273870" w:rsidRDefault="009456A7" w:rsidP="004409BD">
            <w:pPr>
              <w:spacing w:after="0" w:line="240" w:lineRule="auto"/>
              <w:rPr>
                <w:rFonts w:ascii="Garamond" w:eastAsia="Times New Roman" w:hAnsi="Garamond" w:cs="Times New Roman"/>
                <w:sz w:val="20"/>
                <w:szCs w:val="20"/>
              </w:rPr>
            </w:pPr>
            <w:r w:rsidRPr="00273870">
              <w:rPr>
                <w:rFonts w:ascii="Garamond" w:hAnsi="Garamond" w:cs="Times New Roman"/>
                <w:sz w:val="20"/>
                <w:szCs w:val="20"/>
              </w:rPr>
              <w:t>13358</w:t>
            </w:r>
          </w:p>
        </w:tc>
        <w:tc>
          <w:tcPr>
            <w:tcW w:w="889" w:type="dxa"/>
            <w:tcBorders>
              <w:top w:val="nil"/>
              <w:left w:val="nil"/>
              <w:bottom w:val="nil"/>
              <w:right w:val="nil"/>
            </w:tcBorders>
            <w:shd w:val="clear" w:color="auto" w:fill="auto"/>
            <w:noWrap/>
            <w:vAlign w:val="bottom"/>
            <w:hideMark/>
          </w:tcPr>
          <w:p w14:paraId="7632E6EA" w14:textId="77777777" w:rsidR="009456A7" w:rsidRPr="00273870" w:rsidRDefault="009456A7" w:rsidP="004409BD">
            <w:pPr>
              <w:spacing w:after="0" w:line="240" w:lineRule="auto"/>
              <w:rPr>
                <w:rFonts w:ascii="Garamond" w:eastAsia="Times New Roman" w:hAnsi="Garamond" w:cs="Times New Roman"/>
                <w:sz w:val="20"/>
                <w:szCs w:val="20"/>
              </w:rPr>
            </w:pPr>
            <w:r w:rsidRPr="00273870">
              <w:rPr>
                <w:rFonts w:ascii="Garamond" w:hAnsi="Garamond" w:cs="Times New Roman"/>
                <w:sz w:val="20"/>
                <w:szCs w:val="20"/>
              </w:rPr>
              <w:t>0.1</w:t>
            </w:r>
          </w:p>
        </w:tc>
        <w:tc>
          <w:tcPr>
            <w:tcW w:w="2666" w:type="dxa"/>
            <w:tcBorders>
              <w:top w:val="nil"/>
              <w:left w:val="single" w:sz="4" w:space="0" w:color="auto"/>
              <w:bottom w:val="nil"/>
              <w:right w:val="single" w:sz="4" w:space="0" w:color="auto"/>
            </w:tcBorders>
            <w:hideMark/>
          </w:tcPr>
          <w:p w14:paraId="19D1A8CE" w14:textId="77777777" w:rsidR="009456A7" w:rsidRPr="00273870" w:rsidRDefault="009456A7" w:rsidP="004409BD">
            <w:pPr>
              <w:spacing w:after="0" w:line="240" w:lineRule="auto"/>
              <w:rPr>
                <w:rFonts w:ascii="Garamond" w:eastAsia="Times New Roman" w:hAnsi="Garamond" w:cs="Times New Roman"/>
                <w:sz w:val="20"/>
                <w:szCs w:val="20"/>
              </w:rPr>
            </w:pPr>
            <w:r w:rsidRPr="00273870">
              <w:rPr>
                <w:rFonts w:ascii="Garamond" w:eastAsia="Times New Roman" w:hAnsi="Garamond" w:cs="Times New Roman"/>
                <w:sz w:val="20"/>
                <w:szCs w:val="20"/>
              </w:rPr>
              <w:t>Energy label consumption G</w:t>
            </w:r>
          </w:p>
        </w:tc>
        <w:tc>
          <w:tcPr>
            <w:tcW w:w="838" w:type="dxa"/>
            <w:tcBorders>
              <w:top w:val="nil"/>
              <w:left w:val="nil"/>
              <w:bottom w:val="nil"/>
              <w:right w:val="nil"/>
            </w:tcBorders>
            <w:shd w:val="clear" w:color="auto" w:fill="auto"/>
            <w:vAlign w:val="bottom"/>
            <w:hideMark/>
          </w:tcPr>
          <w:p w14:paraId="1B459BD0" w14:textId="77777777" w:rsidR="009456A7" w:rsidRPr="00273870" w:rsidRDefault="009456A7" w:rsidP="004409BD">
            <w:pPr>
              <w:spacing w:after="0" w:line="240" w:lineRule="auto"/>
              <w:rPr>
                <w:rFonts w:ascii="Garamond" w:eastAsia="Times New Roman" w:hAnsi="Garamond" w:cs="Times New Roman"/>
                <w:sz w:val="20"/>
                <w:szCs w:val="20"/>
              </w:rPr>
            </w:pPr>
            <w:r w:rsidRPr="00273870">
              <w:rPr>
                <w:rFonts w:ascii="Garamond" w:hAnsi="Garamond" w:cs="Times New Roman"/>
                <w:sz w:val="20"/>
                <w:szCs w:val="20"/>
              </w:rPr>
              <w:t>13358</w:t>
            </w:r>
          </w:p>
        </w:tc>
        <w:tc>
          <w:tcPr>
            <w:tcW w:w="925" w:type="dxa"/>
            <w:tcBorders>
              <w:top w:val="nil"/>
              <w:left w:val="nil"/>
              <w:bottom w:val="nil"/>
              <w:right w:val="nil"/>
            </w:tcBorders>
            <w:shd w:val="clear" w:color="auto" w:fill="auto"/>
            <w:vAlign w:val="bottom"/>
            <w:hideMark/>
          </w:tcPr>
          <w:p w14:paraId="58773E26" w14:textId="77777777" w:rsidR="009456A7" w:rsidRPr="00273870" w:rsidRDefault="009456A7" w:rsidP="004409BD">
            <w:pPr>
              <w:spacing w:after="0" w:line="240" w:lineRule="auto"/>
              <w:rPr>
                <w:rFonts w:ascii="Garamond" w:eastAsia="Times New Roman" w:hAnsi="Garamond" w:cs="Times New Roman"/>
                <w:sz w:val="20"/>
                <w:szCs w:val="20"/>
              </w:rPr>
            </w:pPr>
            <w:r w:rsidRPr="00273870">
              <w:rPr>
                <w:rFonts w:ascii="Garamond" w:hAnsi="Garamond" w:cs="Times New Roman"/>
                <w:sz w:val="20"/>
                <w:szCs w:val="20"/>
              </w:rPr>
              <w:t>0.13</w:t>
            </w:r>
          </w:p>
        </w:tc>
      </w:tr>
      <w:tr w:rsidR="00273870" w:rsidRPr="00273870" w14:paraId="53F9DE7C" w14:textId="77777777" w:rsidTr="00272C37">
        <w:trPr>
          <w:trHeight w:val="252"/>
        </w:trPr>
        <w:tc>
          <w:tcPr>
            <w:tcW w:w="3117" w:type="dxa"/>
            <w:tcBorders>
              <w:top w:val="nil"/>
              <w:left w:val="nil"/>
              <w:bottom w:val="nil"/>
              <w:right w:val="single" w:sz="4" w:space="0" w:color="auto"/>
            </w:tcBorders>
            <w:noWrap/>
            <w:hideMark/>
          </w:tcPr>
          <w:p w14:paraId="70FE0337" w14:textId="77777777" w:rsidR="009456A7" w:rsidRPr="00273870" w:rsidRDefault="009456A7" w:rsidP="004409BD">
            <w:pPr>
              <w:spacing w:after="0" w:line="240" w:lineRule="auto"/>
              <w:rPr>
                <w:rFonts w:ascii="Garamond" w:eastAsia="Times New Roman" w:hAnsi="Garamond" w:cs="Times New Roman"/>
                <w:sz w:val="20"/>
                <w:szCs w:val="20"/>
              </w:rPr>
            </w:pPr>
            <w:r w:rsidRPr="00273870">
              <w:rPr>
                <w:rFonts w:ascii="Garamond" w:eastAsia="Times New Roman" w:hAnsi="Garamond" w:cs="Times New Roman"/>
                <w:sz w:val="20"/>
                <w:szCs w:val="20"/>
              </w:rPr>
              <w:t>New housing development</w:t>
            </w:r>
          </w:p>
        </w:tc>
        <w:tc>
          <w:tcPr>
            <w:tcW w:w="800" w:type="dxa"/>
            <w:tcBorders>
              <w:top w:val="nil"/>
              <w:left w:val="nil"/>
              <w:bottom w:val="nil"/>
              <w:right w:val="nil"/>
            </w:tcBorders>
            <w:shd w:val="clear" w:color="auto" w:fill="auto"/>
            <w:noWrap/>
            <w:vAlign w:val="bottom"/>
            <w:hideMark/>
          </w:tcPr>
          <w:p w14:paraId="5BCE4D64" w14:textId="77777777" w:rsidR="009456A7" w:rsidRPr="00273870" w:rsidRDefault="009456A7" w:rsidP="004409BD">
            <w:pPr>
              <w:spacing w:after="0" w:line="240" w:lineRule="auto"/>
              <w:rPr>
                <w:rFonts w:ascii="Garamond" w:eastAsia="Times New Roman" w:hAnsi="Garamond" w:cs="Times New Roman"/>
                <w:sz w:val="20"/>
                <w:szCs w:val="20"/>
              </w:rPr>
            </w:pPr>
            <w:r w:rsidRPr="00273870">
              <w:rPr>
                <w:rFonts w:ascii="Garamond" w:hAnsi="Garamond" w:cs="Times New Roman"/>
                <w:sz w:val="20"/>
                <w:szCs w:val="20"/>
              </w:rPr>
              <w:t>13358</w:t>
            </w:r>
          </w:p>
        </w:tc>
        <w:tc>
          <w:tcPr>
            <w:tcW w:w="889" w:type="dxa"/>
            <w:tcBorders>
              <w:top w:val="nil"/>
              <w:left w:val="nil"/>
              <w:bottom w:val="nil"/>
              <w:right w:val="nil"/>
            </w:tcBorders>
            <w:shd w:val="clear" w:color="auto" w:fill="auto"/>
            <w:noWrap/>
            <w:vAlign w:val="bottom"/>
            <w:hideMark/>
          </w:tcPr>
          <w:p w14:paraId="147BCB46" w14:textId="77777777" w:rsidR="009456A7" w:rsidRPr="00273870" w:rsidRDefault="009456A7" w:rsidP="004409BD">
            <w:pPr>
              <w:spacing w:after="0" w:line="240" w:lineRule="auto"/>
              <w:rPr>
                <w:rFonts w:ascii="Garamond" w:eastAsia="Times New Roman" w:hAnsi="Garamond" w:cs="Times New Roman"/>
                <w:sz w:val="20"/>
                <w:szCs w:val="20"/>
              </w:rPr>
            </w:pPr>
            <w:r w:rsidRPr="00273870">
              <w:rPr>
                <w:rFonts w:ascii="Garamond" w:hAnsi="Garamond" w:cs="Times New Roman"/>
                <w:sz w:val="20"/>
                <w:szCs w:val="20"/>
              </w:rPr>
              <w:t>0.04</w:t>
            </w:r>
          </w:p>
        </w:tc>
        <w:tc>
          <w:tcPr>
            <w:tcW w:w="2666" w:type="dxa"/>
            <w:tcBorders>
              <w:top w:val="nil"/>
              <w:left w:val="single" w:sz="4" w:space="0" w:color="auto"/>
              <w:bottom w:val="nil"/>
              <w:right w:val="single" w:sz="4" w:space="0" w:color="auto"/>
            </w:tcBorders>
            <w:hideMark/>
          </w:tcPr>
          <w:p w14:paraId="6C31FD04" w14:textId="77777777" w:rsidR="009456A7" w:rsidRPr="00273870" w:rsidRDefault="009456A7" w:rsidP="004409BD">
            <w:pPr>
              <w:spacing w:after="0" w:line="240" w:lineRule="auto"/>
              <w:rPr>
                <w:rFonts w:ascii="Garamond" w:eastAsia="Times New Roman" w:hAnsi="Garamond" w:cs="Times New Roman"/>
                <w:sz w:val="20"/>
                <w:szCs w:val="20"/>
              </w:rPr>
            </w:pPr>
            <w:r w:rsidRPr="00273870">
              <w:rPr>
                <w:rFonts w:ascii="Garamond" w:eastAsia="Times New Roman" w:hAnsi="Garamond" w:cs="Times New Roman"/>
                <w:sz w:val="20"/>
                <w:szCs w:val="20"/>
              </w:rPr>
              <w:t>District Eixample</w:t>
            </w:r>
          </w:p>
        </w:tc>
        <w:tc>
          <w:tcPr>
            <w:tcW w:w="838" w:type="dxa"/>
            <w:tcBorders>
              <w:top w:val="nil"/>
              <w:left w:val="nil"/>
              <w:bottom w:val="nil"/>
              <w:right w:val="nil"/>
            </w:tcBorders>
            <w:shd w:val="clear" w:color="auto" w:fill="auto"/>
            <w:vAlign w:val="bottom"/>
            <w:hideMark/>
          </w:tcPr>
          <w:p w14:paraId="54C47252" w14:textId="77777777" w:rsidR="009456A7" w:rsidRPr="00273870" w:rsidRDefault="009456A7" w:rsidP="004409BD">
            <w:pPr>
              <w:spacing w:after="0" w:line="240" w:lineRule="auto"/>
              <w:rPr>
                <w:rFonts w:ascii="Garamond" w:eastAsia="Times New Roman" w:hAnsi="Garamond" w:cs="Times New Roman"/>
                <w:sz w:val="20"/>
                <w:szCs w:val="20"/>
              </w:rPr>
            </w:pPr>
            <w:r w:rsidRPr="00273870">
              <w:rPr>
                <w:rFonts w:ascii="Garamond" w:hAnsi="Garamond" w:cs="Times New Roman"/>
                <w:sz w:val="20"/>
                <w:szCs w:val="20"/>
              </w:rPr>
              <w:t>13358</w:t>
            </w:r>
          </w:p>
        </w:tc>
        <w:tc>
          <w:tcPr>
            <w:tcW w:w="925" w:type="dxa"/>
            <w:tcBorders>
              <w:top w:val="nil"/>
              <w:left w:val="nil"/>
              <w:bottom w:val="nil"/>
              <w:right w:val="nil"/>
            </w:tcBorders>
            <w:shd w:val="clear" w:color="auto" w:fill="auto"/>
            <w:vAlign w:val="bottom"/>
            <w:hideMark/>
          </w:tcPr>
          <w:p w14:paraId="0F6294F9" w14:textId="77777777" w:rsidR="009456A7" w:rsidRPr="00273870" w:rsidRDefault="009456A7" w:rsidP="004409BD">
            <w:pPr>
              <w:spacing w:after="0" w:line="240" w:lineRule="auto"/>
              <w:rPr>
                <w:rFonts w:ascii="Garamond" w:eastAsia="Times New Roman" w:hAnsi="Garamond" w:cs="Times New Roman"/>
                <w:sz w:val="20"/>
                <w:szCs w:val="20"/>
              </w:rPr>
            </w:pPr>
            <w:r w:rsidRPr="00273870">
              <w:rPr>
                <w:rFonts w:ascii="Garamond" w:hAnsi="Garamond" w:cs="Times New Roman"/>
                <w:sz w:val="20"/>
                <w:szCs w:val="20"/>
              </w:rPr>
              <w:t>0.21</w:t>
            </w:r>
          </w:p>
        </w:tc>
      </w:tr>
      <w:tr w:rsidR="00273870" w:rsidRPr="00273870" w14:paraId="520EA6DD" w14:textId="77777777" w:rsidTr="00272C37">
        <w:trPr>
          <w:trHeight w:val="252"/>
        </w:trPr>
        <w:tc>
          <w:tcPr>
            <w:tcW w:w="3117" w:type="dxa"/>
            <w:tcBorders>
              <w:top w:val="nil"/>
              <w:left w:val="nil"/>
              <w:bottom w:val="nil"/>
              <w:right w:val="single" w:sz="4" w:space="0" w:color="auto"/>
            </w:tcBorders>
            <w:noWrap/>
            <w:hideMark/>
          </w:tcPr>
          <w:p w14:paraId="33D92692" w14:textId="77777777" w:rsidR="009456A7" w:rsidRPr="00273870" w:rsidRDefault="009456A7" w:rsidP="004409BD">
            <w:pPr>
              <w:spacing w:after="0" w:line="240" w:lineRule="auto"/>
              <w:rPr>
                <w:rFonts w:ascii="Garamond" w:eastAsia="Times New Roman" w:hAnsi="Garamond" w:cs="Times New Roman"/>
                <w:sz w:val="20"/>
                <w:szCs w:val="20"/>
              </w:rPr>
            </w:pPr>
            <w:r w:rsidRPr="00273870">
              <w:rPr>
                <w:rFonts w:ascii="Garamond" w:eastAsia="Times New Roman" w:hAnsi="Garamond" w:cs="Times New Roman"/>
                <w:sz w:val="20"/>
                <w:szCs w:val="20"/>
              </w:rPr>
              <w:t>Good condition</w:t>
            </w:r>
          </w:p>
        </w:tc>
        <w:tc>
          <w:tcPr>
            <w:tcW w:w="800" w:type="dxa"/>
            <w:tcBorders>
              <w:top w:val="nil"/>
              <w:left w:val="nil"/>
              <w:bottom w:val="nil"/>
              <w:right w:val="nil"/>
            </w:tcBorders>
            <w:shd w:val="clear" w:color="auto" w:fill="auto"/>
            <w:noWrap/>
            <w:vAlign w:val="bottom"/>
            <w:hideMark/>
          </w:tcPr>
          <w:p w14:paraId="2CA97B9E" w14:textId="77777777" w:rsidR="009456A7" w:rsidRPr="00273870" w:rsidRDefault="009456A7" w:rsidP="004409BD">
            <w:pPr>
              <w:spacing w:after="0" w:line="240" w:lineRule="auto"/>
              <w:rPr>
                <w:rFonts w:ascii="Garamond" w:eastAsia="Times New Roman" w:hAnsi="Garamond" w:cs="Times New Roman"/>
                <w:sz w:val="20"/>
                <w:szCs w:val="20"/>
              </w:rPr>
            </w:pPr>
            <w:r w:rsidRPr="00273870">
              <w:rPr>
                <w:rFonts w:ascii="Garamond" w:hAnsi="Garamond" w:cs="Times New Roman"/>
                <w:sz w:val="20"/>
                <w:szCs w:val="20"/>
              </w:rPr>
              <w:t>13358</w:t>
            </w:r>
          </w:p>
        </w:tc>
        <w:tc>
          <w:tcPr>
            <w:tcW w:w="889" w:type="dxa"/>
            <w:tcBorders>
              <w:top w:val="nil"/>
              <w:left w:val="nil"/>
              <w:bottom w:val="nil"/>
              <w:right w:val="nil"/>
            </w:tcBorders>
            <w:shd w:val="clear" w:color="auto" w:fill="auto"/>
            <w:noWrap/>
            <w:vAlign w:val="bottom"/>
            <w:hideMark/>
          </w:tcPr>
          <w:p w14:paraId="7CF8284C" w14:textId="77777777" w:rsidR="009456A7" w:rsidRPr="00273870" w:rsidRDefault="009456A7" w:rsidP="004409BD">
            <w:pPr>
              <w:spacing w:after="0" w:line="240" w:lineRule="auto"/>
              <w:rPr>
                <w:rFonts w:ascii="Garamond" w:eastAsia="Times New Roman" w:hAnsi="Garamond" w:cs="Times New Roman"/>
                <w:sz w:val="20"/>
                <w:szCs w:val="20"/>
              </w:rPr>
            </w:pPr>
            <w:r w:rsidRPr="00273870">
              <w:rPr>
                <w:rFonts w:ascii="Garamond" w:hAnsi="Garamond" w:cs="Times New Roman"/>
                <w:sz w:val="20"/>
                <w:szCs w:val="20"/>
              </w:rPr>
              <w:t>0.82</w:t>
            </w:r>
          </w:p>
        </w:tc>
        <w:tc>
          <w:tcPr>
            <w:tcW w:w="2666" w:type="dxa"/>
            <w:tcBorders>
              <w:top w:val="nil"/>
              <w:left w:val="single" w:sz="4" w:space="0" w:color="auto"/>
              <w:bottom w:val="nil"/>
              <w:right w:val="single" w:sz="4" w:space="0" w:color="auto"/>
            </w:tcBorders>
            <w:hideMark/>
          </w:tcPr>
          <w:p w14:paraId="572EEBE3" w14:textId="77777777" w:rsidR="009456A7" w:rsidRPr="00273870" w:rsidRDefault="009456A7" w:rsidP="004409BD">
            <w:pPr>
              <w:spacing w:after="0" w:line="240" w:lineRule="auto"/>
              <w:rPr>
                <w:rFonts w:ascii="Garamond" w:eastAsia="Times New Roman" w:hAnsi="Garamond" w:cs="Times New Roman"/>
                <w:sz w:val="20"/>
                <w:szCs w:val="20"/>
              </w:rPr>
            </w:pPr>
            <w:r w:rsidRPr="00273870">
              <w:rPr>
                <w:rFonts w:ascii="Garamond" w:eastAsia="Times New Roman" w:hAnsi="Garamond" w:cs="Times New Roman"/>
                <w:sz w:val="20"/>
                <w:szCs w:val="20"/>
              </w:rPr>
              <w:t>District Ciutat Vella</w:t>
            </w:r>
          </w:p>
        </w:tc>
        <w:tc>
          <w:tcPr>
            <w:tcW w:w="838" w:type="dxa"/>
            <w:tcBorders>
              <w:top w:val="nil"/>
              <w:left w:val="nil"/>
              <w:bottom w:val="nil"/>
              <w:right w:val="nil"/>
            </w:tcBorders>
            <w:shd w:val="clear" w:color="auto" w:fill="auto"/>
            <w:vAlign w:val="bottom"/>
            <w:hideMark/>
          </w:tcPr>
          <w:p w14:paraId="3E1C3C1B" w14:textId="77777777" w:rsidR="009456A7" w:rsidRPr="00273870" w:rsidRDefault="009456A7" w:rsidP="004409BD">
            <w:pPr>
              <w:spacing w:after="0" w:line="240" w:lineRule="auto"/>
              <w:rPr>
                <w:rFonts w:ascii="Garamond" w:eastAsia="Times New Roman" w:hAnsi="Garamond" w:cs="Times New Roman"/>
                <w:sz w:val="20"/>
                <w:szCs w:val="20"/>
              </w:rPr>
            </w:pPr>
            <w:r w:rsidRPr="00273870">
              <w:rPr>
                <w:rFonts w:ascii="Garamond" w:hAnsi="Garamond" w:cs="Times New Roman"/>
                <w:sz w:val="20"/>
                <w:szCs w:val="20"/>
              </w:rPr>
              <w:t>13358</w:t>
            </w:r>
          </w:p>
        </w:tc>
        <w:tc>
          <w:tcPr>
            <w:tcW w:w="925" w:type="dxa"/>
            <w:tcBorders>
              <w:top w:val="nil"/>
              <w:left w:val="nil"/>
              <w:bottom w:val="nil"/>
              <w:right w:val="nil"/>
            </w:tcBorders>
            <w:shd w:val="clear" w:color="auto" w:fill="auto"/>
            <w:vAlign w:val="bottom"/>
            <w:hideMark/>
          </w:tcPr>
          <w:p w14:paraId="5C3AAD13" w14:textId="77777777" w:rsidR="009456A7" w:rsidRPr="00273870" w:rsidRDefault="009456A7" w:rsidP="004409BD">
            <w:pPr>
              <w:spacing w:after="0" w:line="240" w:lineRule="auto"/>
              <w:rPr>
                <w:rFonts w:ascii="Garamond" w:eastAsia="Times New Roman" w:hAnsi="Garamond" w:cs="Times New Roman"/>
                <w:sz w:val="20"/>
                <w:szCs w:val="20"/>
              </w:rPr>
            </w:pPr>
            <w:r w:rsidRPr="00273870">
              <w:rPr>
                <w:rFonts w:ascii="Garamond" w:hAnsi="Garamond" w:cs="Times New Roman"/>
                <w:sz w:val="20"/>
                <w:szCs w:val="20"/>
              </w:rPr>
              <w:t>0.15</w:t>
            </w:r>
          </w:p>
        </w:tc>
      </w:tr>
      <w:tr w:rsidR="00273870" w:rsidRPr="00273870" w14:paraId="036BCC29" w14:textId="77777777" w:rsidTr="00272C37">
        <w:trPr>
          <w:trHeight w:val="252"/>
        </w:trPr>
        <w:tc>
          <w:tcPr>
            <w:tcW w:w="3117" w:type="dxa"/>
            <w:tcBorders>
              <w:top w:val="nil"/>
              <w:left w:val="nil"/>
              <w:bottom w:val="nil"/>
              <w:right w:val="single" w:sz="4" w:space="0" w:color="auto"/>
            </w:tcBorders>
            <w:noWrap/>
            <w:hideMark/>
          </w:tcPr>
          <w:p w14:paraId="17245AE2" w14:textId="77777777" w:rsidR="009456A7" w:rsidRPr="00273870" w:rsidRDefault="009456A7" w:rsidP="004409BD">
            <w:pPr>
              <w:spacing w:after="0" w:line="240" w:lineRule="auto"/>
              <w:rPr>
                <w:rFonts w:ascii="Garamond" w:eastAsia="Times New Roman" w:hAnsi="Garamond" w:cs="Times New Roman"/>
                <w:sz w:val="20"/>
                <w:szCs w:val="20"/>
              </w:rPr>
            </w:pPr>
            <w:r w:rsidRPr="00273870">
              <w:rPr>
                <w:rFonts w:ascii="Garamond" w:eastAsia="Times New Roman" w:hAnsi="Garamond" w:cs="Times New Roman"/>
                <w:sz w:val="20"/>
                <w:szCs w:val="20"/>
              </w:rPr>
              <w:t>Needs renovation</w:t>
            </w:r>
          </w:p>
        </w:tc>
        <w:tc>
          <w:tcPr>
            <w:tcW w:w="800" w:type="dxa"/>
            <w:tcBorders>
              <w:top w:val="nil"/>
              <w:left w:val="nil"/>
              <w:bottom w:val="nil"/>
              <w:right w:val="nil"/>
            </w:tcBorders>
            <w:shd w:val="clear" w:color="auto" w:fill="auto"/>
            <w:noWrap/>
            <w:vAlign w:val="bottom"/>
            <w:hideMark/>
          </w:tcPr>
          <w:p w14:paraId="68BF4779" w14:textId="77777777" w:rsidR="009456A7" w:rsidRPr="00273870" w:rsidRDefault="009456A7" w:rsidP="004409BD">
            <w:pPr>
              <w:spacing w:after="0" w:line="240" w:lineRule="auto"/>
              <w:rPr>
                <w:rFonts w:ascii="Garamond" w:eastAsia="Times New Roman" w:hAnsi="Garamond" w:cs="Times New Roman"/>
                <w:sz w:val="20"/>
                <w:szCs w:val="20"/>
              </w:rPr>
            </w:pPr>
            <w:r w:rsidRPr="00273870">
              <w:rPr>
                <w:rFonts w:ascii="Garamond" w:hAnsi="Garamond" w:cs="Times New Roman"/>
                <w:sz w:val="20"/>
                <w:szCs w:val="20"/>
              </w:rPr>
              <w:t>13358</w:t>
            </w:r>
          </w:p>
        </w:tc>
        <w:tc>
          <w:tcPr>
            <w:tcW w:w="889" w:type="dxa"/>
            <w:tcBorders>
              <w:top w:val="nil"/>
              <w:left w:val="nil"/>
              <w:bottom w:val="nil"/>
              <w:right w:val="nil"/>
            </w:tcBorders>
            <w:shd w:val="clear" w:color="auto" w:fill="auto"/>
            <w:noWrap/>
            <w:vAlign w:val="bottom"/>
            <w:hideMark/>
          </w:tcPr>
          <w:p w14:paraId="0D25CFB7" w14:textId="77777777" w:rsidR="009456A7" w:rsidRPr="00273870" w:rsidRDefault="009456A7" w:rsidP="004409BD">
            <w:pPr>
              <w:spacing w:after="0" w:line="240" w:lineRule="auto"/>
              <w:rPr>
                <w:rFonts w:ascii="Garamond" w:eastAsia="Times New Roman" w:hAnsi="Garamond" w:cs="Times New Roman"/>
                <w:sz w:val="20"/>
                <w:szCs w:val="20"/>
              </w:rPr>
            </w:pPr>
            <w:r w:rsidRPr="00273870">
              <w:rPr>
                <w:rFonts w:ascii="Garamond" w:hAnsi="Garamond" w:cs="Times New Roman"/>
                <w:sz w:val="20"/>
                <w:szCs w:val="20"/>
              </w:rPr>
              <w:t>0.14</w:t>
            </w:r>
          </w:p>
        </w:tc>
        <w:tc>
          <w:tcPr>
            <w:tcW w:w="2666" w:type="dxa"/>
            <w:tcBorders>
              <w:top w:val="nil"/>
              <w:left w:val="single" w:sz="4" w:space="0" w:color="auto"/>
              <w:bottom w:val="nil"/>
              <w:right w:val="single" w:sz="4" w:space="0" w:color="auto"/>
            </w:tcBorders>
            <w:hideMark/>
          </w:tcPr>
          <w:p w14:paraId="7E9E6263" w14:textId="77777777" w:rsidR="009456A7" w:rsidRPr="00273870" w:rsidRDefault="009456A7" w:rsidP="004409BD">
            <w:pPr>
              <w:spacing w:after="0" w:line="240" w:lineRule="auto"/>
              <w:rPr>
                <w:rFonts w:ascii="Garamond" w:eastAsia="Times New Roman" w:hAnsi="Garamond" w:cs="Times New Roman"/>
                <w:sz w:val="20"/>
                <w:szCs w:val="20"/>
              </w:rPr>
            </w:pPr>
            <w:r w:rsidRPr="00273870">
              <w:rPr>
                <w:rFonts w:ascii="Garamond" w:eastAsia="Times New Roman" w:hAnsi="Garamond" w:cs="Times New Roman"/>
                <w:sz w:val="20"/>
                <w:szCs w:val="20"/>
              </w:rPr>
              <w:t>District Sant Martí</w:t>
            </w:r>
          </w:p>
        </w:tc>
        <w:tc>
          <w:tcPr>
            <w:tcW w:w="838" w:type="dxa"/>
            <w:tcBorders>
              <w:top w:val="nil"/>
              <w:left w:val="nil"/>
              <w:bottom w:val="nil"/>
              <w:right w:val="nil"/>
            </w:tcBorders>
            <w:shd w:val="clear" w:color="auto" w:fill="auto"/>
            <w:vAlign w:val="bottom"/>
            <w:hideMark/>
          </w:tcPr>
          <w:p w14:paraId="1D317809" w14:textId="77777777" w:rsidR="009456A7" w:rsidRPr="00273870" w:rsidRDefault="009456A7" w:rsidP="004409BD">
            <w:pPr>
              <w:spacing w:after="0" w:line="240" w:lineRule="auto"/>
              <w:rPr>
                <w:rFonts w:ascii="Garamond" w:eastAsia="Times New Roman" w:hAnsi="Garamond" w:cs="Times New Roman"/>
                <w:sz w:val="20"/>
                <w:szCs w:val="20"/>
              </w:rPr>
            </w:pPr>
            <w:r w:rsidRPr="00273870">
              <w:rPr>
                <w:rFonts w:ascii="Garamond" w:hAnsi="Garamond" w:cs="Times New Roman"/>
                <w:sz w:val="20"/>
                <w:szCs w:val="20"/>
              </w:rPr>
              <w:t>13358</w:t>
            </w:r>
          </w:p>
        </w:tc>
        <w:tc>
          <w:tcPr>
            <w:tcW w:w="925" w:type="dxa"/>
            <w:tcBorders>
              <w:top w:val="nil"/>
              <w:left w:val="nil"/>
              <w:bottom w:val="nil"/>
              <w:right w:val="nil"/>
            </w:tcBorders>
            <w:shd w:val="clear" w:color="auto" w:fill="auto"/>
            <w:vAlign w:val="bottom"/>
            <w:hideMark/>
          </w:tcPr>
          <w:p w14:paraId="0DD6C5B8" w14:textId="77777777" w:rsidR="009456A7" w:rsidRPr="00273870" w:rsidRDefault="009456A7" w:rsidP="004409BD">
            <w:pPr>
              <w:spacing w:after="0" w:line="240" w:lineRule="auto"/>
              <w:rPr>
                <w:rFonts w:ascii="Garamond" w:eastAsia="Times New Roman" w:hAnsi="Garamond" w:cs="Times New Roman"/>
                <w:sz w:val="20"/>
                <w:szCs w:val="20"/>
              </w:rPr>
            </w:pPr>
            <w:r w:rsidRPr="00273870">
              <w:rPr>
                <w:rFonts w:ascii="Garamond" w:hAnsi="Garamond" w:cs="Times New Roman"/>
                <w:sz w:val="20"/>
                <w:szCs w:val="20"/>
              </w:rPr>
              <w:t>0.1</w:t>
            </w:r>
          </w:p>
        </w:tc>
      </w:tr>
      <w:tr w:rsidR="00273870" w:rsidRPr="00273870" w14:paraId="041B7F98" w14:textId="77777777" w:rsidTr="00272C37">
        <w:trPr>
          <w:trHeight w:val="252"/>
        </w:trPr>
        <w:tc>
          <w:tcPr>
            <w:tcW w:w="3117" w:type="dxa"/>
            <w:tcBorders>
              <w:top w:val="nil"/>
              <w:left w:val="nil"/>
              <w:bottom w:val="nil"/>
              <w:right w:val="single" w:sz="4" w:space="0" w:color="auto"/>
            </w:tcBorders>
            <w:noWrap/>
            <w:hideMark/>
          </w:tcPr>
          <w:p w14:paraId="5983E9BB" w14:textId="77777777" w:rsidR="009456A7" w:rsidRPr="00273870" w:rsidRDefault="009456A7" w:rsidP="004409BD">
            <w:pPr>
              <w:spacing w:after="0" w:line="240" w:lineRule="auto"/>
              <w:rPr>
                <w:rFonts w:ascii="Garamond" w:eastAsia="Times New Roman" w:hAnsi="Garamond" w:cs="Times New Roman"/>
                <w:sz w:val="20"/>
                <w:szCs w:val="20"/>
              </w:rPr>
            </w:pPr>
            <w:r w:rsidRPr="00273870">
              <w:rPr>
                <w:rFonts w:ascii="Garamond" w:eastAsia="Times New Roman" w:hAnsi="Garamond" w:cs="Times New Roman"/>
                <w:sz w:val="20"/>
                <w:szCs w:val="20"/>
              </w:rPr>
              <w:t>Elevator</w:t>
            </w:r>
          </w:p>
        </w:tc>
        <w:tc>
          <w:tcPr>
            <w:tcW w:w="800" w:type="dxa"/>
            <w:tcBorders>
              <w:top w:val="nil"/>
              <w:left w:val="nil"/>
              <w:bottom w:val="nil"/>
              <w:right w:val="nil"/>
            </w:tcBorders>
            <w:shd w:val="clear" w:color="auto" w:fill="auto"/>
            <w:noWrap/>
            <w:vAlign w:val="bottom"/>
            <w:hideMark/>
          </w:tcPr>
          <w:p w14:paraId="34AA848D" w14:textId="77777777" w:rsidR="009456A7" w:rsidRPr="00273870" w:rsidRDefault="009456A7" w:rsidP="004409BD">
            <w:pPr>
              <w:spacing w:after="0" w:line="240" w:lineRule="auto"/>
              <w:rPr>
                <w:rFonts w:ascii="Garamond" w:eastAsia="Times New Roman" w:hAnsi="Garamond" w:cs="Times New Roman"/>
                <w:sz w:val="20"/>
                <w:szCs w:val="20"/>
              </w:rPr>
            </w:pPr>
            <w:r w:rsidRPr="00273870">
              <w:rPr>
                <w:rFonts w:ascii="Garamond" w:hAnsi="Garamond" w:cs="Times New Roman"/>
                <w:sz w:val="20"/>
                <w:szCs w:val="20"/>
              </w:rPr>
              <w:t>13358</w:t>
            </w:r>
          </w:p>
        </w:tc>
        <w:tc>
          <w:tcPr>
            <w:tcW w:w="889" w:type="dxa"/>
            <w:tcBorders>
              <w:top w:val="nil"/>
              <w:left w:val="nil"/>
              <w:bottom w:val="nil"/>
              <w:right w:val="nil"/>
            </w:tcBorders>
            <w:shd w:val="clear" w:color="auto" w:fill="auto"/>
            <w:noWrap/>
            <w:vAlign w:val="bottom"/>
            <w:hideMark/>
          </w:tcPr>
          <w:p w14:paraId="0CABD1FE" w14:textId="77777777" w:rsidR="009456A7" w:rsidRPr="00273870" w:rsidRDefault="009456A7" w:rsidP="004409BD">
            <w:pPr>
              <w:spacing w:after="0" w:line="240" w:lineRule="auto"/>
              <w:rPr>
                <w:rFonts w:ascii="Garamond" w:eastAsia="Times New Roman" w:hAnsi="Garamond" w:cs="Times New Roman"/>
                <w:sz w:val="20"/>
                <w:szCs w:val="20"/>
              </w:rPr>
            </w:pPr>
            <w:r w:rsidRPr="00273870">
              <w:rPr>
                <w:rFonts w:ascii="Garamond" w:hAnsi="Garamond" w:cs="Times New Roman"/>
                <w:sz w:val="20"/>
                <w:szCs w:val="20"/>
              </w:rPr>
              <w:t>0.77</w:t>
            </w:r>
          </w:p>
        </w:tc>
        <w:tc>
          <w:tcPr>
            <w:tcW w:w="2666" w:type="dxa"/>
            <w:tcBorders>
              <w:top w:val="nil"/>
              <w:left w:val="single" w:sz="4" w:space="0" w:color="auto"/>
              <w:bottom w:val="nil"/>
              <w:right w:val="single" w:sz="4" w:space="0" w:color="auto"/>
            </w:tcBorders>
            <w:hideMark/>
          </w:tcPr>
          <w:p w14:paraId="36A3BCAA" w14:textId="77777777" w:rsidR="009456A7" w:rsidRPr="00273870" w:rsidRDefault="009456A7" w:rsidP="004409BD">
            <w:pPr>
              <w:spacing w:after="0" w:line="240" w:lineRule="auto"/>
              <w:rPr>
                <w:rFonts w:ascii="Garamond" w:eastAsia="Times New Roman" w:hAnsi="Garamond" w:cs="Times New Roman"/>
                <w:sz w:val="20"/>
                <w:szCs w:val="20"/>
              </w:rPr>
            </w:pPr>
            <w:r w:rsidRPr="00273870">
              <w:rPr>
                <w:rFonts w:ascii="Garamond" w:eastAsia="Times New Roman" w:hAnsi="Garamond" w:cs="Times New Roman"/>
                <w:sz w:val="20"/>
                <w:szCs w:val="20"/>
              </w:rPr>
              <w:t>District Sants-Montjuïc</w:t>
            </w:r>
          </w:p>
        </w:tc>
        <w:tc>
          <w:tcPr>
            <w:tcW w:w="838" w:type="dxa"/>
            <w:tcBorders>
              <w:top w:val="nil"/>
              <w:left w:val="nil"/>
              <w:bottom w:val="nil"/>
              <w:right w:val="nil"/>
            </w:tcBorders>
            <w:shd w:val="clear" w:color="auto" w:fill="auto"/>
            <w:vAlign w:val="bottom"/>
            <w:hideMark/>
          </w:tcPr>
          <w:p w14:paraId="428992DC" w14:textId="77777777" w:rsidR="009456A7" w:rsidRPr="00273870" w:rsidRDefault="009456A7" w:rsidP="004409BD">
            <w:pPr>
              <w:spacing w:after="0" w:line="240" w:lineRule="auto"/>
              <w:rPr>
                <w:rFonts w:ascii="Garamond" w:eastAsia="Times New Roman" w:hAnsi="Garamond" w:cs="Times New Roman"/>
                <w:sz w:val="20"/>
                <w:szCs w:val="20"/>
              </w:rPr>
            </w:pPr>
            <w:r w:rsidRPr="00273870">
              <w:rPr>
                <w:rFonts w:ascii="Garamond" w:hAnsi="Garamond" w:cs="Times New Roman"/>
                <w:sz w:val="20"/>
                <w:szCs w:val="20"/>
              </w:rPr>
              <w:t>13358</w:t>
            </w:r>
          </w:p>
        </w:tc>
        <w:tc>
          <w:tcPr>
            <w:tcW w:w="925" w:type="dxa"/>
            <w:tcBorders>
              <w:top w:val="nil"/>
              <w:left w:val="nil"/>
              <w:bottom w:val="nil"/>
              <w:right w:val="nil"/>
            </w:tcBorders>
            <w:shd w:val="clear" w:color="auto" w:fill="auto"/>
            <w:vAlign w:val="bottom"/>
            <w:hideMark/>
          </w:tcPr>
          <w:p w14:paraId="32D3D83E" w14:textId="77777777" w:rsidR="009456A7" w:rsidRPr="00273870" w:rsidRDefault="009456A7" w:rsidP="004409BD">
            <w:pPr>
              <w:spacing w:after="0" w:line="240" w:lineRule="auto"/>
              <w:rPr>
                <w:rFonts w:ascii="Garamond" w:eastAsia="Times New Roman" w:hAnsi="Garamond" w:cs="Times New Roman"/>
                <w:sz w:val="20"/>
                <w:szCs w:val="20"/>
              </w:rPr>
            </w:pPr>
            <w:r w:rsidRPr="00273870">
              <w:rPr>
                <w:rFonts w:ascii="Garamond" w:hAnsi="Garamond" w:cs="Times New Roman"/>
                <w:sz w:val="20"/>
                <w:szCs w:val="20"/>
              </w:rPr>
              <w:t>0.11</w:t>
            </w:r>
          </w:p>
        </w:tc>
      </w:tr>
      <w:tr w:rsidR="00273870" w:rsidRPr="00273870" w14:paraId="6FE24DFE" w14:textId="77777777" w:rsidTr="00272C37">
        <w:trPr>
          <w:trHeight w:val="252"/>
        </w:trPr>
        <w:tc>
          <w:tcPr>
            <w:tcW w:w="3117" w:type="dxa"/>
            <w:tcBorders>
              <w:top w:val="nil"/>
              <w:left w:val="nil"/>
              <w:bottom w:val="nil"/>
              <w:right w:val="single" w:sz="4" w:space="0" w:color="auto"/>
            </w:tcBorders>
            <w:noWrap/>
            <w:hideMark/>
          </w:tcPr>
          <w:p w14:paraId="2DFA9F1F" w14:textId="77777777" w:rsidR="009456A7" w:rsidRPr="00273870" w:rsidRDefault="009456A7" w:rsidP="004409BD">
            <w:pPr>
              <w:spacing w:after="0" w:line="240" w:lineRule="auto"/>
              <w:rPr>
                <w:rFonts w:ascii="Garamond" w:eastAsia="Times New Roman" w:hAnsi="Garamond" w:cs="Times New Roman"/>
                <w:sz w:val="20"/>
                <w:szCs w:val="20"/>
              </w:rPr>
            </w:pPr>
            <w:r w:rsidRPr="00273870">
              <w:rPr>
                <w:rFonts w:ascii="Garamond" w:eastAsia="Times New Roman" w:hAnsi="Garamond" w:cs="Times New Roman"/>
                <w:sz w:val="20"/>
                <w:szCs w:val="20"/>
              </w:rPr>
              <w:t>Terrace</w:t>
            </w:r>
          </w:p>
        </w:tc>
        <w:tc>
          <w:tcPr>
            <w:tcW w:w="800" w:type="dxa"/>
            <w:tcBorders>
              <w:top w:val="nil"/>
              <w:left w:val="nil"/>
              <w:bottom w:val="nil"/>
              <w:right w:val="nil"/>
            </w:tcBorders>
            <w:shd w:val="clear" w:color="auto" w:fill="auto"/>
            <w:noWrap/>
            <w:vAlign w:val="bottom"/>
            <w:hideMark/>
          </w:tcPr>
          <w:p w14:paraId="02B724E2" w14:textId="77777777" w:rsidR="009456A7" w:rsidRPr="00273870" w:rsidRDefault="009456A7" w:rsidP="004409BD">
            <w:pPr>
              <w:spacing w:after="0" w:line="240" w:lineRule="auto"/>
              <w:rPr>
                <w:rFonts w:ascii="Garamond" w:eastAsia="Times New Roman" w:hAnsi="Garamond" w:cs="Times New Roman"/>
                <w:sz w:val="20"/>
                <w:szCs w:val="20"/>
              </w:rPr>
            </w:pPr>
            <w:r w:rsidRPr="00273870">
              <w:rPr>
                <w:rFonts w:ascii="Garamond" w:hAnsi="Garamond" w:cs="Times New Roman"/>
                <w:sz w:val="20"/>
                <w:szCs w:val="20"/>
              </w:rPr>
              <w:t>13358</w:t>
            </w:r>
          </w:p>
        </w:tc>
        <w:tc>
          <w:tcPr>
            <w:tcW w:w="889" w:type="dxa"/>
            <w:tcBorders>
              <w:top w:val="nil"/>
              <w:left w:val="nil"/>
              <w:bottom w:val="nil"/>
              <w:right w:val="nil"/>
            </w:tcBorders>
            <w:shd w:val="clear" w:color="auto" w:fill="auto"/>
            <w:noWrap/>
            <w:vAlign w:val="bottom"/>
            <w:hideMark/>
          </w:tcPr>
          <w:p w14:paraId="470EA38E" w14:textId="77777777" w:rsidR="009456A7" w:rsidRPr="00273870" w:rsidRDefault="009456A7" w:rsidP="004409BD">
            <w:pPr>
              <w:spacing w:after="0" w:line="240" w:lineRule="auto"/>
              <w:rPr>
                <w:rFonts w:ascii="Garamond" w:eastAsia="Times New Roman" w:hAnsi="Garamond" w:cs="Times New Roman"/>
                <w:sz w:val="20"/>
                <w:szCs w:val="20"/>
              </w:rPr>
            </w:pPr>
            <w:r w:rsidRPr="00273870">
              <w:rPr>
                <w:rFonts w:ascii="Garamond" w:hAnsi="Garamond" w:cs="Times New Roman"/>
                <w:sz w:val="20"/>
                <w:szCs w:val="20"/>
              </w:rPr>
              <w:t>0.32</w:t>
            </w:r>
          </w:p>
        </w:tc>
        <w:tc>
          <w:tcPr>
            <w:tcW w:w="2666" w:type="dxa"/>
            <w:tcBorders>
              <w:top w:val="nil"/>
              <w:left w:val="single" w:sz="4" w:space="0" w:color="auto"/>
              <w:bottom w:val="nil"/>
              <w:right w:val="single" w:sz="4" w:space="0" w:color="auto"/>
            </w:tcBorders>
            <w:hideMark/>
          </w:tcPr>
          <w:p w14:paraId="17A553EF" w14:textId="77777777" w:rsidR="009456A7" w:rsidRPr="00273870" w:rsidRDefault="009456A7" w:rsidP="004409BD">
            <w:pPr>
              <w:spacing w:after="0" w:line="240" w:lineRule="auto"/>
              <w:rPr>
                <w:rFonts w:ascii="Garamond" w:eastAsia="Times New Roman" w:hAnsi="Garamond" w:cs="Times New Roman"/>
                <w:sz w:val="20"/>
                <w:szCs w:val="20"/>
              </w:rPr>
            </w:pPr>
            <w:r w:rsidRPr="00273870">
              <w:rPr>
                <w:rFonts w:ascii="Garamond" w:eastAsia="Times New Roman" w:hAnsi="Garamond" w:cs="Times New Roman"/>
                <w:sz w:val="20"/>
                <w:szCs w:val="20"/>
              </w:rPr>
              <w:t>District Horta Guinardó</w:t>
            </w:r>
          </w:p>
        </w:tc>
        <w:tc>
          <w:tcPr>
            <w:tcW w:w="838" w:type="dxa"/>
            <w:tcBorders>
              <w:top w:val="nil"/>
              <w:left w:val="nil"/>
              <w:bottom w:val="nil"/>
              <w:right w:val="nil"/>
            </w:tcBorders>
            <w:shd w:val="clear" w:color="auto" w:fill="auto"/>
            <w:vAlign w:val="bottom"/>
            <w:hideMark/>
          </w:tcPr>
          <w:p w14:paraId="3C91BE08" w14:textId="77777777" w:rsidR="009456A7" w:rsidRPr="00273870" w:rsidRDefault="009456A7" w:rsidP="004409BD">
            <w:pPr>
              <w:spacing w:after="0" w:line="240" w:lineRule="auto"/>
              <w:rPr>
                <w:rFonts w:ascii="Garamond" w:eastAsia="Times New Roman" w:hAnsi="Garamond" w:cs="Times New Roman"/>
                <w:sz w:val="20"/>
                <w:szCs w:val="20"/>
              </w:rPr>
            </w:pPr>
            <w:r w:rsidRPr="00273870">
              <w:rPr>
                <w:rFonts w:ascii="Garamond" w:hAnsi="Garamond" w:cs="Times New Roman"/>
                <w:sz w:val="20"/>
                <w:szCs w:val="20"/>
              </w:rPr>
              <w:t>13358</w:t>
            </w:r>
          </w:p>
        </w:tc>
        <w:tc>
          <w:tcPr>
            <w:tcW w:w="925" w:type="dxa"/>
            <w:tcBorders>
              <w:top w:val="nil"/>
              <w:left w:val="nil"/>
              <w:bottom w:val="nil"/>
              <w:right w:val="nil"/>
            </w:tcBorders>
            <w:shd w:val="clear" w:color="auto" w:fill="auto"/>
            <w:vAlign w:val="bottom"/>
            <w:hideMark/>
          </w:tcPr>
          <w:p w14:paraId="3E341A50" w14:textId="77777777" w:rsidR="009456A7" w:rsidRPr="00273870" w:rsidRDefault="009456A7" w:rsidP="004409BD">
            <w:pPr>
              <w:spacing w:after="0" w:line="240" w:lineRule="auto"/>
              <w:rPr>
                <w:rFonts w:ascii="Garamond" w:eastAsia="Times New Roman" w:hAnsi="Garamond" w:cs="Times New Roman"/>
                <w:sz w:val="20"/>
                <w:szCs w:val="20"/>
              </w:rPr>
            </w:pPr>
            <w:r w:rsidRPr="00273870">
              <w:rPr>
                <w:rFonts w:ascii="Garamond" w:hAnsi="Garamond" w:cs="Times New Roman"/>
                <w:sz w:val="20"/>
                <w:szCs w:val="20"/>
              </w:rPr>
              <w:t>0.09</w:t>
            </w:r>
          </w:p>
        </w:tc>
      </w:tr>
      <w:tr w:rsidR="00273870" w:rsidRPr="00273870" w14:paraId="560E8658" w14:textId="77777777" w:rsidTr="00272C37">
        <w:trPr>
          <w:trHeight w:val="252"/>
        </w:trPr>
        <w:tc>
          <w:tcPr>
            <w:tcW w:w="3117" w:type="dxa"/>
            <w:tcBorders>
              <w:top w:val="nil"/>
              <w:left w:val="nil"/>
              <w:bottom w:val="nil"/>
              <w:right w:val="single" w:sz="4" w:space="0" w:color="auto"/>
            </w:tcBorders>
            <w:noWrap/>
            <w:hideMark/>
          </w:tcPr>
          <w:p w14:paraId="57D70ECB" w14:textId="77777777" w:rsidR="009456A7" w:rsidRPr="00273870" w:rsidRDefault="009456A7" w:rsidP="004409BD">
            <w:pPr>
              <w:spacing w:after="0" w:line="240" w:lineRule="auto"/>
              <w:rPr>
                <w:rFonts w:ascii="Garamond" w:eastAsia="Times New Roman" w:hAnsi="Garamond" w:cs="Times New Roman"/>
                <w:sz w:val="20"/>
                <w:szCs w:val="20"/>
              </w:rPr>
            </w:pPr>
            <w:r w:rsidRPr="00273870">
              <w:rPr>
                <w:rFonts w:ascii="Garamond" w:eastAsia="Times New Roman" w:hAnsi="Garamond" w:cs="Times New Roman"/>
                <w:sz w:val="20"/>
                <w:szCs w:val="20"/>
              </w:rPr>
              <w:t>Heating</w:t>
            </w:r>
          </w:p>
        </w:tc>
        <w:tc>
          <w:tcPr>
            <w:tcW w:w="800" w:type="dxa"/>
            <w:tcBorders>
              <w:top w:val="nil"/>
              <w:left w:val="nil"/>
              <w:bottom w:val="nil"/>
              <w:right w:val="nil"/>
            </w:tcBorders>
            <w:shd w:val="clear" w:color="auto" w:fill="auto"/>
            <w:noWrap/>
            <w:vAlign w:val="bottom"/>
            <w:hideMark/>
          </w:tcPr>
          <w:p w14:paraId="705F75F5" w14:textId="77777777" w:rsidR="009456A7" w:rsidRPr="00273870" w:rsidRDefault="009456A7" w:rsidP="004409BD">
            <w:pPr>
              <w:spacing w:after="0" w:line="240" w:lineRule="auto"/>
              <w:rPr>
                <w:rFonts w:ascii="Garamond" w:eastAsia="Times New Roman" w:hAnsi="Garamond" w:cs="Times New Roman"/>
                <w:sz w:val="20"/>
                <w:szCs w:val="20"/>
              </w:rPr>
            </w:pPr>
            <w:r w:rsidRPr="00273870">
              <w:rPr>
                <w:rFonts w:ascii="Garamond" w:hAnsi="Garamond" w:cs="Times New Roman"/>
                <w:sz w:val="20"/>
                <w:szCs w:val="20"/>
              </w:rPr>
              <w:t>13358</w:t>
            </w:r>
          </w:p>
        </w:tc>
        <w:tc>
          <w:tcPr>
            <w:tcW w:w="889" w:type="dxa"/>
            <w:tcBorders>
              <w:top w:val="nil"/>
              <w:left w:val="nil"/>
              <w:bottom w:val="nil"/>
              <w:right w:val="nil"/>
            </w:tcBorders>
            <w:shd w:val="clear" w:color="auto" w:fill="auto"/>
            <w:noWrap/>
            <w:vAlign w:val="bottom"/>
            <w:hideMark/>
          </w:tcPr>
          <w:p w14:paraId="193D2DA5" w14:textId="77777777" w:rsidR="009456A7" w:rsidRPr="00273870" w:rsidRDefault="009456A7" w:rsidP="004409BD">
            <w:pPr>
              <w:spacing w:after="0" w:line="240" w:lineRule="auto"/>
              <w:rPr>
                <w:rFonts w:ascii="Garamond" w:eastAsia="Times New Roman" w:hAnsi="Garamond" w:cs="Times New Roman"/>
                <w:sz w:val="20"/>
                <w:szCs w:val="20"/>
              </w:rPr>
            </w:pPr>
            <w:r w:rsidRPr="00273870">
              <w:rPr>
                <w:rFonts w:ascii="Garamond" w:hAnsi="Garamond" w:cs="Times New Roman"/>
                <w:sz w:val="20"/>
                <w:szCs w:val="20"/>
              </w:rPr>
              <w:t>0.51</w:t>
            </w:r>
          </w:p>
        </w:tc>
        <w:tc>
          <w:tcPr>
            <w:tcW w:w="2666" w:type="dxa"/>
            <w:tcBorders>
              <w:top w:val="nil"/>
              <w:left w:val="single" w:sz="4" w:space="0" w:color="auto"/>
              <w:bottom w:val="nil"/>
              <w:right w:val="single" w:sz="4" w:space="0" w:color="auto"/>
            </w:tcBorders>
            <w:hideMark/>
          </w:tcPr>
          <w:p w14:paraId="5B0CCD4F" w14:textId="77777777" w:rsidR="009456A7" w:rsidRPr="00273870" w:rsidRDefault="009456A7" w:rsidP="004409BD">
            <w:pPr>
              <w:spacing w:after="0" w:line="240" w:lineRule="auto"/>
              <w:rPr>
                <w:rFonts w:ascii="Garamond" w:eastAsia="Times New Roman" w:hAnsi="Garamond" w:cs="Times New Roman"/>
                <w:sz w:val="20"/>
                <w:szCs w:val="20"/>
              </w:rPr>
            </w:pPr>
            <w:r w:rsidRPr="00273870">
              <w:rPr>
                <w:rFonts w:ascii="Garamond" w:eastAsia="Times New Roman" w:hAnsi="Garamond" w:cs="Times New Roman"/>
                <w:sz w:val="20"/>
                <w:szCs w:val="20"/>
              </w:rPr>
              <w:t>District Gràcia</w:t>
            </w:r>
          </w:p>
        </w:tc>
        <w:tc>
          <w:tcPr>
            <w:tcW w:w="838" w:type="dxa"/>
            <w:tcBorders>
              <w:top w:val="nil"/>
              <w:left w:val="nil"/>
              <w:bottom w:val="nil"/>
              <w:right w:val="nil"/>
            </w:tcBorders>
            <w:shd w:val="clear" w:color="auto" w:fill="auto"/>
            <w:vAlign w:val="bottom"/>
            <w:hideMark/>
          </w:tcPr>
          <w:p w14:paraId="152D3CA6" w14:textId="77777777" w:rsidR="009456A7" w:rsidRPr="00273870" w:rsidRDefault="009456A7" w:rsidP="004409BD">
            <w:pPr>
              <w:spacing w:after="0" w:line="240" w:lineRule="auto"/>
              <w:rPr>
                <w:rFonts w:ascii="Garamond" w:eastAsia="Times New Roman" w:hAnsi="Garamond" w:cs="Times New Roman"/>
                <w:sz w:val="20"/>
                <w:szCs w:val="20"/>
              </w:rPr>
            </w:pPr>
            <w:r w:rsidRPr="00273870">
              <w:rPr>
                <w:rFonts w:ascii="Garamond" w:hAnsi="Garamond" w:cs="Times New Roman"/>
                <w:sz w:val="20"/>
                <w:szCs w:val="20"/>
              </w:rPr>
              <w:t>13358</w:t>
            </w:r>
          </w:p>
        </w:tc>
        <w:tc>
          <w:tcPr>
            <w:tcW w:w="925" w:type="dxa"/>
            <w:tcBorders>
              <w:top w:val="nil"/>
              <w:left w:val="nil"/>
              <w:bottom w:val="nil"/>
              <w:right w:val="nil"/>
            </w:tcBorders>
            <w:shd w:val="clear" w:color="auto" w:fill="auto"/>
            <w:vAlign w:val="bottom"/>
            <w:hideMark/>
          </w:tcPr>
          <w:p w14:paraId="037C63D5" w14:textId="77777777" w:rsidR="009456A7" w:rsidRPr="00273870" w:rsidRDefault="009456A7" w:rsidP="004409BD">
            <w:pPr>
              <w:spacing w:after="0" w:line="240" w:lineRule="auto"/>
              <w:rPr>
                <w:rFonts w:ascii="Garamond" w:eastAsia="Times New Roman" w:hAnsi="Garamond" w:cs="Times New Roman"/>
                <w:sz w:val="20"/>
                <w:szCs w:val="20"/>
              </w:rPr>
            </w:pPr>
            <w:r w:rsidRPr="00273870">
              <w:rPr>
                <w:rFonts w:ascii="Garamond" w:hAnsi="Garamond" w:cs="Times New Roman"/>
                <w:sz w:val="20"/>
                <w:szCs w:val="20"/>
              </w:rPr>
              <w:t>0.07</w:t>
            </w:r>
          </w:p>
        </w:tc>
      </w:tr>
      <w:tr w:rsidR="00273870" w:rsidRPr="00273870" w14:paraId="38343A4A" w14:textId="77777777" w:rsidTr="00272C37">
        <w:trPr>
          <w:trHeight w:val="252"/>
        </w:trPr>
        <w:tc>
          <w:tcPr>
            <w:tcW w:w="3117" w:type="dxa"/>
            <w:tcBorders>
              <w:top w:val="nil"/>
              <w:left w:val="nil"/>
              <w:bottom w:val="nil"/>
              <w:right w:val="single" w:sz="4" w:space="0" w:color="auto"/>
            </w:tcBorders>
            <w:noWrap/>
            <w:hideMark/>
          </w:tcPr>
          <w:p w14:paraId="0644BF01" w14:textId="77777777" w:rsidR="009456A7" w:rsidRPr="00273870" w:rsidRDefault="009456A7" w:rsidP="004409BD">
            <w:pPr>
              <w:spacing w:after="0" w:line="240" w:lineRule="auto"/>
              <w:rPr>
                <w:rFonts w:ascii="Garamond" w:eastAsia="Times New Roman" w:hAnsi="Garamond" w:cs="Times New Roman"/>
                <w:sz w:val="20"/>
                <w:szCs w:val="20"/>
              </w:rPr>
            </w:pPr>
            <w:r w:rsidRPr="00273870">
              <w:rPr>
                <w:rFonts w:ascii="Garamond" w:eastAsia="Times New Roman" w:hAnsi="Garamond" w:cs="Times New Roman"/>
                <w:sz w:val="20"/>
                <w:szCs w:val="20"/>
              </w:rPr>
              <w:t>Outdoor facilities</w:t>
            </w:r>
          </w:p>
        </w:tc>
        <w:tc>
          <w:tcPr>
            <w:tcW w:w="800" w:type="dxa"/>
            <w:tcBorders>
              <w:top w:val="nil"/>
              <w:left w:val="nil"/>
              <w:bottom w:val="nil"/>
              <w:right w:val="nil"/>
            </w:tcBorders>
            <w:shd w:val="clear" w:color="auto" w:fill="auto"/>
            <w:noWrap/>
            <w:vAlign w:val="bottom"/>
            <w:hideMark/>
          </w:tcPr>
          <w:p w14:paraId="16604575" w14:textId="77777777" w:rsidR="009456A7" w:rsidRPr="00273870" w:rsidRDefault="009456A7" w:rsidP="004409BD">
            <w:pPr>
              <w:spacing w:after="0" w:line="240" w:lineRule="auto"/>
              <w:rPr>
                <w:rFonts w:ascii="Garamond" w:eastAsia="Times New Roman" w:hAnsi="Garamond" w:cs="Times New Roman"/>
                <w:sz w:val="20"/>
                <w:szCs w:val="20"/>
              </w:rPr>
            </w:pPr>
            <w:r w:rsidRPr="00273870">
              <w:rPr>
                <w:rFonts w:ascii="Garamond" w:hAnsi="Garamond" w:cs="Times New Roman"/>
                <w:sz w:val="20"/>
                <w:szCs w:val="20"/>
              </w:rPr>
              <w:t>13358</w:t>
            </w:r>
          </w:p>
        </w:tc>
        <w:tc>
          <w:tcPr>
            <w:tcW w:w="889" w:type="dxa"/>
            <w:tcBorders>
              <w:top w:val="nil"/>
              <w:left w:val="nil"/>
              <w:bottom w:val="nil"/>
              <w:right w:val="nil"/>
            </w:tcBorders>
            <w:shd w:val="clear" w:color="auto" w:fill="auto"/>
            <w:noWrap/>
            <w:vAlign w:val="bottom"/>
            <w:hideMark/>
          </w:tcPr>
          <w:p w14:paraId="065566E9" w14:textId="77777777" w:rsidR="009456A7" w:rsidRPr="00273870" w:rsidRDefault="009456A7" w:rsidP="004409BD">
            <w:pPr>
              <w:spacing w:after="0" w:line="240" w:lineRule="auto"/>
              <w:rPr>
                <w:rFonts w:ascii="Garamond" w:eastAsia="Times New Roman" w:hAnsi="Garamond" w:cs="Times New Roman"/>
                <w:sz w:val="20"/>
                <w:szCs w:val="20"/>
              </w:rPr>
            </w:pPr>
            <w:r w:rsidRPr="00273870">
              <w:rPr>
                <w:rFonts w:ascii="Garamond" w:hAnsi="Garamond" w:cs="Times New Roman"/>
                <w:sz w:val="20"/>
                <w:szCs w:val="20"/>
              </w:rPr>
              <w:t>0.57</w:t>
            </w:r>
          </w:p>
        </w:tc>
        <w:tc>
          <w:tcPr>
            <w:tcW w:w="2666" w:type="dxa"/>
            <w:tcBorders>
              <w:top w:val="nil"/>
              <w:left w:val="single" w:sz="4" w:space="0" w:color="auto"/>
              <w:bottom w:val="nil"/>
              <w:right w:val="single" w:sz="4" w:space="0" w:color="auto"/>
            </w:tcBorders>
            <w:hideMark/>
          </w:tcPr>
          <w:p w14:paraId="15599E1D" w14:textId="77777777" w:rsidR="009456A7" w:rsidRPr="00273870" w:rsidRDefault="009456A7" w:rsidP="004409BD">
            <w:pPr>
              <w:spacing w:after="0" w:line="240" w:lineRule="auto"/>
              <w:rPr>
                <w:rFonts w:ascii="Garamond" w:eastAsia="Times New Roman" w:hAnsi="Garamond" w:cs="Times New Roman"/>
                <w:sz w:val="20"/>
                <w:szCs w:val="20"/>
              </w:rPr>
            </w:pPr>
            <w:r w:rsidRPr="00273870">
              <w:rPr>
                <w:rFonts w:ascii="Garamond" w:eastAsia="Times New Roman" w:hAnsi="Garamond" w:cs="Times New Roman"/>
                <w:sz w:val="20"/>
                <w:szCs w:val="20"/>
              </w:rPr>
              <w:t>District Les Corts</w:t>
            </w:r>
          </w:p>
        </w:tc>
        <w:tc>
          <w:tcPr>
            <w:tcW w:w="838" w:type="dxa"/>
            <w:tcBorders>
              <w:top w:val="nil"/>
              <w:left w:val="nil"/>
              <w:bottom w:val="nil"/>
              <w:right w:val="nil"/>
            </w:tcBorders>
            <w:shd w:val="clear" w:color="auto" w:fill="auto"/>
            <w:vAlign w:val="bottom"/>
            <w:hideMark/>
          </w:tcPr>
          <w:p w14:paraId="2A136B1F" w14:textId="77777777" w:rsidR="009456A7" w:rsidRPr="00273870" w:rsidRDefault="009456A7" w:rsidP="004409BD">
            <w:pPr>
              <w:spacing w:after="0" w:line="240" w:lineRule="auto"/>
              <w:rPr>
                <w:rFonts w:ascii="Garamond" w:eastAsia="Times New Roman" w:hAnsi="Garamond" w:cs="Times New Roman"/>
                <w:sz w:val="20"/>
                <w:szCs w:val="20"/>
              </w:rPr>
            </w:pPr>
            <w:r w:rsidRPr="00273870">
              <w:rPr>
                <w:rFonts w:ascii="Garamond" w:hAnsi="Garamond" w:cs="Times New Roman"/>
                <w:sz w:val="20"/>
                <w:szCs w:val="20"/>
              </w:rPr>
              <w:t>13358</w:t>
            </w:r>
          </w:p>
        </w:tc>
        <w:tc>
          <w:tcPr>
            <w:tcW w:w="925" w:type="dxa"/>
            <w:tcBorders>
              <w:top w:val="nil"/>
              <w:left w:val="nil"/>
              <w:bottom w:val="nil"/>
              <w:right w:val="nil"/>
            </w:tcBorders>
            <w:shd w:val="clear" w:color="auto" w:fill="auto"/>
            <w:vAlign w:val="bottom"/>
            <w:hideMark/>
          </w:tcPr>
          <w:p w14:paraId="46013AA9" w14:textId="77777777" w:rsidR="009456A7" w:rsidRPr="00273870" w:rsidRDefault="009456A7" w:rsidP="004409BD">
            <w:pPr>
              <w:spacing w:after="0" w:line="240" w:lineRule="auto"/>
              <w:rPr>
                <w:rFonts w:ascii="Garamond" w:eastAsia="Times New Roman" w:hAnsi="Garamond" w:cs="Times New Roman"/>
                <w:sz w:val="20"/>
                <w:szCs w:val="20"/>
              </w:rPr>
            </w:pPr>
            <w:r w:rsidRPr="00273870">
              <w:rPr>
                <w:rFonts w:ascii="Garamond" w:hAnsi="Garamond" w:cs="Times New Roman"/>
                <w:sz w:val="20"/>
                <w:szCs w:val="20"/>
              </w:rPr>
              <w:t>0.04</w:t>
            </w:r>
          </w:p>
        </w:tc>
      </w:tr>
      <w:tr w:rsidR="00273870" w:rsidRPr="00273870" w14:paraId="7C50AC8C" w14:textId="77777777" w:rsidTr="00272C37">
        <w:trPr>
          <w:trHeight w:val="252"/>
        </w:trPr>
        <w:tc>
          <w:tcPr>
            <w:tcW w:w="3117" w:type="dxa"/>
            <w:tcBorders>
              <w:top w:val="nil"/>
              <w:left w:val="nil"/>
              <w:bottom w:val="nil"/>
              <w:right w:val="single" w:sz="4" w:space="0" w:color="auto"/>
            </w:tcBorders>
            <w:noWrap/>
            <w:hideMark/>
          </w:tcPr>
          <w:p w14:paraId="46ACFB01" w14:textId="77777777" w:rsidR="009456A7" w:rsidRPr="00273870" w:rsidRDefault="009456A7" w:rsidP="004409BD">
            <w:pPr>
              <w:spacing w:after="0" w:line="240" w:lineRule="auto"/>
              <w:rPr>
                <w:rFonts w:ascii="Garamond" w:eastAsia="Times New Roman" w:hAnsi="Garamond" w:cs="Times New Roman"/>
                <w:sz w:val="20"/>
                <w:szCs w:val="20"/>
              </w:rPr>
            </w:pPr>
            <w:r w:rsidRPr="00273870">
              <w:rPr>
                <w:rFonts w:ascii="Garamond" w:eastAsia="Times New Roman" w:hAnsi="Garamond" w:cs="Times New Roman"/>
                <w:sz w:val="20"/>
                <w:szCs w:val="20"/>
              </w:rPr>
              <w:t>Air conditioning</w:t>
            </w:r>
          </w:p>
        </w:tc>
        <w:tc>
          <w:tcPr>
            <w:tcW w:w="800" w:type="dxa"/>
            <w:noWrap/>
            <w:vAlign w:val="bottom"/>
            <w:hideMark/>
          </w:tcPr>
          <w:p w14:paraId="75263232" w14:textId="77777777" w:rsidR="009456A7" w:rsidRPr="00273870" w:rsidRDefault="009456A7" w:rsidP="004409BD">
            <w:pPr>
              <w:spacing w:after="0" w:line="240" w:lineRule="auto"/>
              <w:rPr>
                <w:rFonts w:ascii="Garamond" w:eastAsia="Times New Roman" w:hAnsi="Garamond" w:cs="Times New Roman"/>
                <w:sz w:val="20"/>
                <w:szCs w:val="20"/>
              </w:rPr>
            </w:pPr>
            <w:r w:rsidRPr="00273870">
              <w:rPr>
                <w:rFonts w:ascii="Garamond" w:hAnsi="Garamond" w:cs="Times New Roman"/>
                <w:sz w:val="20"/>
                <w:szCs w:val="20"/>
              </w:rPr>
              <w:t>13358</w:t>
            </w:r>
          </w:p>
        </w:tc>
        <w:tc>
          <w:tcPr>
            <w:tcW w:w="889" w:type="dxa"/>
            <w:noWrap/>
            <w:vAlign w:val="bottom"/>
            <w:hideMark/>
          </w:tcPr>
          <w:p w14:paraId="5560AA63" w14:textId="77777777" w:rsidR="009456A7" w:rsidRPr="00273870" w:rsidRDefault="009456A7" w:rsidP="004409BD">
            <w:pPr>
              <w:spacing w:after="0" w:line="240" w:lineRule="auto"/>
              <w:rPr>
                <w:rFonts w:ascii="Garamond" w:eastAsia="Times New Roman" w:hAnsi="Garamond" w:cs="Times New Roman"/>
                <w:sz w:val="20"/>
                <w:szCs w:val="20"/>
              </w:rPr>
            </w:pPr>
            <w:r w:rsidRPr="00273870">
              <w:rPr>
                <w:rFonts w:ascii="Garamond" w:hAnsi="Garamond" w:cs="Times New Roman"/>
                <w:sz w:val="20"/>
                <w:szCs w:val="20"/>
              </w:rPr>
              <w:t>0.98</w:t>
            </w:r>
          </w:p>
        </w:tc>
        <w:tc>
          <w:tcPr>
            <w:tcW w:w="2666" w:type="dxa"/>
            <w:tcBorders>
              <w:top w:val="nil"/>
              <w:left w:val="single" w:sz="4" w:space="0" w:color="auto"/>
              <w:bottom w:val="nil"/>
              <w:right w:val="single" w:sz="4" w:space="0" w:color="auto"/>
            </w:tcBorders>
            <w:hideMark/>
          </w:tcPr>
          <w:p w14:paraId="78758C7A" w14:textId="77777777" w:rsidR="009456A7" w:rsidRPr="00273870" w:rsidRDefault="009456A7" w:rsidP="004409BD">
            <w:pPr>
              <w:spacing w:after="0" w:line="240" w:lineRule="auto"/>
              <w:rPr>
                <w:rFonts w:ascii="Garamond" w:eastAsia="Times New Roman" w:hAnsi="Garamond" w:cs="Times New Roman"/>
                <w:sz w:val="20"/>
                <w:szCs w:val="20"/>
              </w:rPr>
            </w:pPr>
            <w:r w:rsidRPr="00273870">
              <w:rPr>
                <w:rFonts w:ascii="Garamond" w:eastAsia="Times New Roman" w:hAnsi="Garamond" w:cs="Times New Roman"/>
                <w:sz w:val="20"/>
                <w:szCs w:val="20"/>
              </w:rPr>
              <w:t>District Nou Barris</w:t>
            </w:r>
          </w:p>
        </w:tc>
        <w:tc>
          <w:tcPr>
            <w:tcW w:w="838" w:type="dxa"/>
            <w:tcBorders>
              <w:top w:val="nil"/>
              <w:left w:val="nil"/>
              <w:bottom w:val="nil"/>
              <w:right w:val="nil"/>
            </w:tcBorders>
            <w:shd w:val="clear" w:color="auto" w:fill="auto"/>
            <w:vAlign w:val="bottom"/>
            <w:hideMark/>
          </w:tcPr>
          <w:p w14:paraId="509B0F78" w14:textId="77777777" w:rsidR="009456A7" w:rsidRPr="00273870" w:rsidRDefault="009456A7" w:rsidP="004409BD">
            <w:pPr>
              <w:spacing w:after="0" w:line="240" w:lineRule="auto"/>
              <w:rPr>
                <w:rFonts w:ascii="Garamond" w:eastAsia="Times New Roman" w:hAnsi="Garamond" w:cs="Times New Roman"/>
                <w:sz w:val="20"/>
                <w:szCs w:val="20"/>
              </w:rPr>
            </w:pPr>
            <w:r w:rsidRPr="00273870">
              <w:rPr>
                <w:rFonts w:ascii="Garamond" w:hAnsi="Garamond" w:cs="Times New Roman"/>
                <w:sz w:val="20"/>
                <w:szCs w:val="20"/>
              </w:rPr>
              <w:t>13358</w:t>
            </w:r>
          </w:p>
        </w:tc>
        <w:tc>
          <w:tcPr>
            <w:tcW w:w="925" w:type="dxa"/>
            <w:tcBorders>
              <w:top w:val="nil"/>
              <w:left w:val="nil"/>
              <w:bottom w:val="nil"/>
              <w:right w:val="nil"/>
            </w:tcBorders>
            <w:shd w:val="clear" w:color="auto" w:fill="auto"/>
            <w:vAlign w:val="bottom"/>
            <w:hideMark/>
          </w:tcPr>
          <w:p w14:paraId="67AD3ED7" w14:textId="77777777" w:rsidR="009456A7" w:rsidRPr="00273870" w:rsidRDefault="009456A7" w:rsidP="004409BD">
            <w:pPr>
              <w:spacing w:after="0" w:line="240" w:lineRule="auto"/>
              <w:rPr>
                <w:rFonts w:ascii="Garamond" w:eastAsia="Times New Roman" w:hAnsi="Garamond" w:cs="Times New Roman"/>
                <w:sz w:val="20"/>
                <w:szCs w:val="20"/>
              </w:rPr>
            </w:pPr>
            <w:r w:rsidRPr="00273870">
              <w:rPr>
                <w:rFonts w:ascii="Garamond" w:hAnsi="Garamond" w:cs="Times New Roman"/>
                <w:sz w:val="20"/>
                <w:szCs w:val="20"/>
              </w:rPr>
              <w:t>0.06</w:t>
            </w:r>
          </w:p>
        </w:tc>
      </w:tr>
      <w:tr w:rsidR="00273870" w:rsidRPr="00273870" w14:paraId="10AD5705" w14:textId="77777777" w:rsidTr="00272C37">
        <w:trPr>
          <w:trHeight w:val="252"/>
        </w:trPr>
        <w:tc>
          <w:tcPr>
            <w:tcW w:w="3117" w:type="dxa"/>
            <w:tcBorders>
              <w:top w:val="nil"/>
              <w:left w:val="nil"/>
              <w:bottom w:val="nil"/>
              <w:right w:val="single" w:sz="4" w:space="0" w:color="auto"/>
            </w:tcBorders>
            <w:noWrap/>
            <w:hideMark/>
          </w:tcPr>
          <w:p w14:paraId="3DF86D06" w14:textId="77777777" w:rsidR="009456A7" w:rsidRPr="00273870" w:rsidRDefault="009456A7" w:rsidP="004409BD">
            <w:pPr>
              <w:spacing w:after="0" w:line="240" w:lineRule="auto"/>
              <w:rPr>
                <w:rFonts w:ascii="Garamond" w:eastAsia="Times New Roman" w:hAnsi="Garamond" w:cs="Times New Roman"/>
                <w:sz w:val="20"/>
                <w:szCs w:val="20"/>
              </w:rPr>
            </w:pPr>
            <w:r w:rsidRPr="00273870">
              <w:rPr>
                <w:rFonts w:ascii="Garamond" w:eastAsia="Times New Roman" w:hAnsi="Garamond" w:cs="Times New Roman"/>
                <w:sz w:val="20"/>
                <w:szCs w:val="20"/>
              </w:rPr>
              <w:t>Parking space included</w:t>
            </w:r>
          </w:p>
        </w:tc>
        <w:tc>
          <w:tcPr>
            <w:tcW w:w="800" w:type="dxa"/>
            <w:tcBorders>
              <w:top w:val="nil"/>
              <w:left w:val="nil"/>
              <w:bottom w:val="nil"/>
              <w:right w:val="nil"/>
            </w:tcBorders>
            <w:shd w:val="clear" w:color="auto" w:fill="auto"/>
            <w:noWrap/>
            <w:vAlign w:val="bottom"/>
            <w:hideMark/>
          </w:tcPr>
          <w:p w14:paraId="7E7B43E3" w14:textId="77777777" w:rsidR="009456A7" w:rsidRPr="00273870" w:rsidRDefault="009456A7" w:rsidP="004409BD">
            <w:pPr>
              <w:spacing w:after="0" w:line="240" w:lineRule="auto"/>
              <w:rPr>
                <w:rFonts w:ascii="Garamond" w:eastAsia="Times New Roman" w:hAnsi="Garamond" w:cs="Times New Roman"/>
                <w:sz w:val="20"/>
                <w:szCs w:val="20"/>
              </w:rPr>
            </w:pPr>
            <w:r w:rsidRPr="00273870">
              <w:rPr>
                <w:rFonts w:ascii="Garamond" w:hAnsi="Garamond" w:cs="Times New Roman"/>
                <w:sz w:val="20"/>
                <w:szCs w:val="20"/>
              </w:rPr>
              <w:t>13358</w:t>
            </w:r>
          </w:p>
        </w:tc>
        <w:tc>
          <w:tcPr>
            <w:tcW w:w="889" w:type="dxa"/>
            <w:tcBorders>
              <w:top w:val="nil"/>
              <w:left w:val="nil"/>
              <w:bottom w:val="nil"/>
              <w:right w:val="nil"/>
            </w:tcBorders>
            <w:shd w:val="clear" w:color="auto" w:fill="auto"/>
            <w:noWrap/>
            <w:vAlign w:val="bottom"/>
            <w:hideMark/>
          </w:tcPr>
          <w:p w14:paraId="59E84AF5" w14:textId="77777777" w:rsidR="009456A7" w:rsidRPr="00273870" w:rsidRDefault="009456A7" w:rsidP="004409BD">
            <w:pPr>
              <w:spacing w:after="0" w:line="240" w:lineRule="auto"/>
              <w:rPr>
                <w:rFonts w:ascii="Garamond" w:eastAsia="Times New Roman" w:hAnsi="Garamond" w:cs="Times New Roman"/>
                <w:sz w:val="20"/>
                <w:szCs w:val="20"/>
              </w:rPr>
            </w:pPr>
            <w:r w:rsidRPr="00273870">
              <w:rPr>
                <w:rFonts w:ascii="Garamond" w:hAnsi="Garamond" w:cs="Times New Roman"/>
                <w:sz w:val="20"/>
                <w:szCs w:val="20"/>
              </w:rPr>
              <w:t>0.1</w:t>
            </w:r>
          </w:p>
        </w:tc>
        <w:tc>
          <w:tcPr>
            <w:tcW w:w="2666" w:type="dxa"/>
            <w:tcBorders>
              <w:top w:val="nil"/>
              <w:left w:val="single" w:sz="4" w:space="0" w:color="auto"/>
              <w:bottom w:val="nil"/>
              <w:right w:val="single" w:sz="4" w:space="0" w:color="auto"/>
            </w:tcBorders>
            <w:hideMark/>
          </w:tcPr>
          <w:p w14:paraId="3F907DA2" w14:textId="77777777" w:rsidR="009456A7" w:rsidRPr="00273870" w:rsidRDefault="009456A7" w:rsidP="004409BD">
            <w:pPr>
              <w:spacing w:after="0" w:line="240" w:lineRule="auto"/>
              <w:rPr>
                <w:rFonts w:ascii="Garamond" w:eastAsia="Times New Roman" w:hAnsi="Garamond" w:cs="Times New Roman"/>
                <w:sz w:val="20"/>
                <w:szCs w:val="20"/>
              </w:rPr>
            </w:pPr>
            <w:r w:rsidRPr="00273870">
              <w:rPr>
                <w:rFonts w:ascii="Garamond" w:eastAsia="Times New Roman" w:hAnsi="Garamond" w:cs="Times New Roman"/>
                <w:sz w:val="20"/>
                <w:szCs w:val="20"/>
              </w:rPr>
              <w:t>District Sarrià-Sant Gervasi</w:t>
            </w:r>
          </w:p>
        </w:tc>
        <w:tc>
          <w:tcPr>
            <w:tcW w:w="838" w:type="dxa"/>
            <w:tcBorders>
              <w:top w:val="nil"/>
              <w:left w:val="nil"/>
              <w:bottom w:val="nil"/>
              <w:right w:val="nil"/>
            </w:tcBorders>
            <w:shd w:val="clear" w:color="auto" w:fill="auto"/>
            <w:vAlign w:val="bottom"/>
            <w:hideMark/>
          </w:tcPr>
          <w:p w14:paraId="25308785" w14:textId="77777777" w:rsidR="009456A7" w:rsidRPr="00273870" w:rsidRDefault="009456A7" w:rsidP="004409BD">
            <w:pPr>
              <w:spacing w:after="0" w:line="240" w:lineRule="auto"/>
              <w:rPr>
                <w:rFonts w:ascii="Garamond" w:eastAsia="Times New Roman" w:hAnsi="Garamond" w:cs="Times New Roman"/>
                <w:sz w:val="20"/>
                <w:szCs w:val="20"/>
              </w:rPr>
            </w:pPr>
            <w:r w:rsidRPr="00273870">
              <w:rPr>
                <w:rFonts w:ascii="Garamond" w:hAnsi="Garamond" w:cs="Times New Roman"/>
                <w:sz w:val="20"/>
                <w:szCs w:val="20"/>
              </w:rPr>
              <w:t>13358</w:t>
            </w:r>
          </w:p>
        </w:tc>
        <w:tc>
          <w:tcPr>
            <w:tcW w:w="925" w:type="dxa"/>
            <w:tcBorders>
              <w:top w:val="nil"/>
              <w:left w:val="nil"/>
              <w:bottom w:val="nil"/>
              <w:right w:val="nil"/>
            </w:tcBorders>
            <w:shd w:val="clear" w:color="auto" w:fill="auto"/>
            <w:vAlign w:val="bottom"/>
            <w:hideMark/>
          </w:tcPr>
          <w:p w14:paraId="51CBC0B9" w14:textId="77777777" w:rsidR="009456A7" w:rsidRPr="00273870" w:rsidRDefault="009456A7" w:rsidP="004409BD">
            <w:pPr>
              <w:spacing w:after="0" w:line="240" w:lineRule="auto"/>
              <w:rPr>
                <w:rFonts w:ascii="Garamond" w:eastAsia="Times New Roman" w:hAnsi="Garamond" w:cs="Times New Roman"/>
                <w:sz w:val="20"/>
                <w:szCs w:val="20"/>
              </w:rPr>
            </w:pPr>
            <w:r w:rsidRPr="00273870">
              <w:rPr>
                <w:rFonts w:ascii="Garamond" w:hAnsi="Garamond" w:cs="Times New Roman"/>
                <w:sz w:val="20"/>
                <w:szCs w:val="20"/>
              </w:rPr>
              <w:t>0.1</w:t>
            </w:r>
          </w:p>
        </w:tc>
      </w:tr>
      <w:tr w:rsidR="00273870" w:rsidRPr="00273870" w14:paraId="31077E51" w14:textId="77777777" w:rsidTr="00272C37">
        <w:trPr>
          <w:trHeight w:val="252"/>
        </w:trPr>
        <w:tc>
          <w:tcPr>
            <w:tcW w:w="3117" w:type="dxa"/>
            <w:tcBorders>
              <w:top w:val="nil"/>
              <w:left w:val="nil"/>
              <w:bottom w:val="nil"/>
              <w:right w:val="single" w:sz="4" w:space="0" w:color="auto"/>
            </w:tcBorders>
            <w:noWrap/>
            <w:hideMark/>
          </w:tcPr>
          <w:p w14:paraId="64F01E2D" w14:textId="77777777" w:rsidR="009456A7" w:rsidRPr="00273870" w:rsidRDefault="009456A7" w:rsidP="004409BD">
            <w:pPr>
              <w:spacing w:after="0" w:line="240" w:lineRule="auto"/>
              <w:rPr>
                <w:rFonts w:ascii="Garamond" w:eastAsia="Times New Roman" w:hAnsi="Garamond" w:cs="Times New Roman"/>
                <w:sz w:val="20"/>
                <w:szCs w:val="20"/>
              </w:rPr>
            </w:pPr>
            <w:r w:rsidRPr="00273870">
              <w:rPr>
                <w:rFonts w:ascii="Garamond" w:eastAsia="Times New Roman" w:hAnsi="Garamond" w:cs="Times New Roman"/>
                <w:sz w:val="20"/>
                <w:szCs w:val="20"/>
              </w:rPr>
              <w:t>Energy label consumption A</w:t>
            </w:r>
          </w:p>
        </w:tc>
        <w:tc>
          <w:tcPr>
            <w:tcW w:w="800" w:type="dxa"/>
            <w:tcBorders>
              <w:top w:val="nil"/>
              <w:left w:val="nil"/>
              <w:bottom w:val="nil"/>
              <w:right w:val="nil"/>
            </w:tcBorders>
            <w:shd w:val="clear" w:color="auto" w:fill="auto"/>
            <w:noWrap/>
            <w:vAlign w:val="bottom"/>
            <w:hideMark/>
          </w:tcPr>
          <w:p w14:paraId="6AC28980" w14:textId="77777777" w:rsidR="009456A7" w:rsidRPr="00273870" w:rsidRDefault="009456A7" w:rsidP="004409BD">
            <w:pPr>
              <w:spacing w:after="0" w:line="240" w:lineRule="auto"/>
              <w:rPr>
                <w:rFonts w:ascii="Garamond" w:eastAsia="Times New Roman" w:hAnsi="Garamond" w:cs="Times New Roman"/>
                <w:sz w:val="20"/>
                <w:szCs w:val="20"/>
              </w:rPr>
            </w:pPr>
            <w:r w:rsidRPr="00273870">
              <w:rPr>
                <w:rFonts w:ascii="Garamond" w:hAnsi="Garamond" w:cs="Times New Roman"/>
                <w:sz w:val="20"/>
                <w:szCs w:val="20"/>
              </w:rPr>
              <w:t>13358</w:t>
            </w:r>
          </w:p>
        </w:tc>
        <w:tc>
          <w:tcPr>
            <w:tcW w:w="889" w:type="dxa"/>
            <w:tcBorders>
              <w:top w:val="nil"/>
              <w:left w:val="nil"/>
              <w:bottom w:val="nil"/>
              <w:right w:val="nil"/>
            </w:tcBorders>
            <w:shd w:val="clear" w:color="auto" w:fill="auto"/>
            <w:noWrap/>
            <w:vAlign w:val="bottom"/>
            <w:hideMark/>
          </w:tcPr>
          <w:p w14:paraId="4421D595" w14:textId="77777777" w:rsidR="009456A7" w:rsidRPr="00273870" w:rsidRDefault="009456A7" w:rsidP="004409BD">
            <w:pPr>
              <w:spacing w:after="0" w:line="240" w:lineRule="auto"/>
              <w:rPr>
                <w:rFonts w:ascii="Garamond" w:eastAsia="Times New Roman" w:hAnsi="Garamond" w:cs="Times New Roman"/>
                <w:sz w:val="20"/>
                <w:szCs w:val="20"/>
              </w:rPr>
            </w:pPr>
            <w:r w:rsidRPr="00273870">
              <w:rPr>
                <w:rFonts w:ascii="Garamond" w:hAnsi="Garamond" w:cs="Times New Roman"/>
                <w:sz w:val="20"/>
                <w:szCs w:val="20"/>
              </w:rPr>
              <w:t>0.02</w:t>
            </w:r>
          </w:p>
        </w:tc>
        <w:tc>
          <w:tcPr>
            <w:tcW w:w="2666" w:type="dxa"/>
            <w:tcBorders>
              <w:top w:val="nil"/>
              <w:left w:val="single" w:sz="4" w:space="0" w:color="auto"/>
              <w:bottom w:val="nil"/>
              <w:right w:val="single" w:sz="4" w:space="0" w:color="auto"/>
            </w:tcBorders>
          </w:tcPr>
          <w:p w14:paraId="610B860D" w14:textId="77777777" w:rsidR="009456A7" w:rsidRPr="00273870" w:rsidRDefault="009456A7" w:rsidP="004409BD">
            <w:pPr>
              <w:spacing w:after="0" w:line="240" w:lineRule="auto"/>
              <w:rPr>
                <w:rFonts w:ascii="Garamond" w:eastAsia="Times New Roman" w:hAnsi="Garamond" w:cs="Times New Roman"/>
                <w:sz w:val="20"/>
                <w:szCs w:val="20"/>
              </w:rPr>
            </w:pPr>
            <w:r w:rsidRPr="00273870">
              <w:rPr>
                <w:rFonts w:ascii="Garamond" w:eastAsia="Times New Roman" w:hAnsi="Garamond" w:cs="Times New Roman"/>
                <w:sz w:val="20"/>
                <w:szCs w:val="20"/>
              </w:rPr>
              <w:t>District Sant Andreu</w:t>
            </w:r>
          </w:p>
        </w:tc>
        <w:tc>
          <w:tcPr>
            <w:tcW w:w="838" w:type="dxa"/>
            <w:tcBorders>
              <w:top w:val="nil"/>
              <w:left w:val="nil"/>
              <w:bottom w:val="nil"/>
              <w:right w:val="nil"/>
            </w:tcBorders>
            <w:shd w:val="clear" w:color="auto" w:fill="auto"/>
            <w:vAlign w:val="bottom"/>
          </w:tcPr>
          <w:p w14:paraId="12228129" w14:textId="77777777" w:rsidR="009456A7" w:rsidRPr="00273870" w:rsidRDefault="009456A7" w:rsidP="004409BD">
            <w:pPr>
              <w:spacing w:after="0" w:line="240" w:lineRule="auto"/>
              <w:rPr>
                <w:rFonts w:ascii="Garamond" w:eastAsia="Times New Roman" w:hAnsi="Garamond" w:cs="Times New Roman"/>
                <w:sz w:val="20"/>
                <w:szCs w:val="20"/>
              </w:rPr>
            </w:pPr>
            <w:r w:rsidRPr="00273870">
              <w:rPr>
                <w:rFonts w:ascii="Garamond" w:hAnsi="Garamond" w:cs="Times New Roman"/>
                <w:sz w:val="20"/>
                <w:szCs w:val="20"/>
              </w:rPr>
              <w:t>13358</w:t>
            </w:r>
          </w:p>
        </w:tc>
        <w:tc>
          <w:tcPr>
            <w:tcW w:w="925" w:type="dxa"/>
            <w:tcBorders>
              <w:top w:val="nil"/>
              <w:left w:val="nil"/>
              <w:bottom w:val="nil"/>
              <w:right w:val="nil"/>
            </w:tcBorders>
            <w:shd w:val="clear" w:color="auto" w:fill="auto"/>
            <w:vAlign w:val="bottom"/>
          </w:tcPr>
          <w:p w14:paraId="50C1AC9A" w14:textId="77777777" w:rsidR="009456A7" w:rsidRPr="00273870" w:rsidRDefault="009456A7" w:rsidP="004409BD">
            <w:pPr>
              <w:spacing w:after="0" w:line="240" w:lineRule="auto"/>
              <w:rPr>
                <w:rFonts w:ascii="Garamond" w:eastAsia="Times New Roman" w:hAnsi="Garamond" w:cs="Times New Roman"/>
                <w:sz w:val="20"/>
                <w:szCs w:val="20"/>
              </w:rPr>
            </w:pPr>
            <w:r w:rsidRPr="00273870">
              <w:rPr>
                <w:rFonts w:ascii="Garamond" w:hAnsi="Garamond" w:cs="Times New Roman"/>
                <w:sz w:val="20"/>
                <w:szCs w:val="20"/>
              </w:rPr>
              <w:t>0.06</w:t>
            </w:r>
          </w:p>
        </w:tc>
      </w:tr>
      <w:tr w:rsidR="009456A7" w:rsidRPr="00273870" w14:paraId="2F1456BC" w14:textId="77777777" w:rsidTr="00272C37">
        <w:trPr>
          <w:trHeight w:val="210"/>
        </w:trPr>
        <w:tc>
          <w:tcPr>
            <w:tcW w:w="9235" w:type="dxa"/>
            <w:gridSpan w:val="6"/>
            <w:tcBorders>
              <w:top w:val="single" w:sz="4" w:space="0" w:color="auto"/>
              <w:left w:val="nil"/>
              <w:bottom w:val="nil"/>
              <w:right w:val="nil"/>
            </w:tcBorders>
            <w:noWrap/>
            <w:hideMark/>
          </w:tcPr>
          <w:p w14:paraId="0785B243" w14:textId="77777777" w:rsidR="009456A7" w:rsidRPr="00273870" w:rsidRDefault="009456A7" w:rsidP="004409BD">
            <w:pPr>
              <w:spacing w:after="0" w:line="240" w:lineRule="auto"/>
              <w:rPr>
                <w:rFonts w:ascii="Garamond" w:eastAsia="Times New Roman" w:hAnsi="Garamond" w:cs="Times New Roman"/>
                <w:sz w:val="18"/>
                <w:szCs w:val="18"/>
              </w:rPr>
            </w:pPr>
            <w:r w:rsidRPr="00273870">
              <w:rPr>
                <w:rFonts w:ascii="Garamond" w:hAnsi="Garamond" w:cs="Times New Roman"/>
                <w:sz w:val="18"/>
                <w:szCs w:val="18"/>
              </w:rPr>
              <w:t>Table 4 includes the summary statistics for the housing-specific dummy variables for the sample that includes the observations with missing energy label data.</w:t>
            </w:r>
          </w:p>
        </w:tc>
      </w:tr>
    </w:tbl>
    <w:p w14:paraId="5BAC81EE" w14:textId="77777777" w:rsidR="009456A7" w:rsidRPr="00273870" w:rsidRDefault="009456A7" w:rsidP="00E16D72">
      <w:pPr>
        <w:rPr>
          <w:rFonts w:ascii="Garamond" w:eastAsia="Times New Roman" w:hAnsi="Garamond" w:cs="Arial"/>
          <w:b/>
          <w:bCs/>
          <w:sz w:val="24"/>
          <w:szCs w:val="24"/>
        </w:rPr>
      </w:pPr>
    </w:p>
    <w:p w14:paraId="1E95C421" w14:textId="7BC7FCBC" w:rsidR="00C5276C" w:rsidRPr="00273870" w:rsidRDefault="00C5276C" w:rsidP="00564311">
      <w:pPr>
        <w:pStyle w:val="Heading2"/>
        <w:spacing w:after="240" w:line="360" w:lineRule="auto"/>
        <w:rPr>
          <w:rFonts w:ascii="Garamond" w:eastAsia="Times New Roman" w:hAnsi="Garamond" w:cs="Times New Roman"/>
          <w:b/>
          <w:bCs/>
          <w:color w:val="auto"/>
        </w:rPr>
      </w:pPr>
      <w:bookmarkStart w:id="10" w:name="_Toc138665563"/>
      <w:r w:rsidRPr="00273870">
        <w:rPr>
          <w:rFonts w:ascii="Garamond" w:eastAsia="Times New Roman" w:hAnsi="Garamond" w:cs="Times New Roman"/>
          <w:b/>
          <w:bCs/>
          <w:color w:val="auto"/>
        </w:rPr>
        <w:t>Section 3</w:t>
      </w:r>
      <w:r w:rsidR="000623DA" w:rsidRPr="00273870">
        <w:rPr>
          <w:rFonts w:ascii="Garamond" w:eastAsia="Times New Roman" w:hAnsi="Garamond" w:cs="Times New Roman"/>
          <w:b/>
          <w:bCs/>
          <w:color w:val="auto"/>
        </w:rPr>
        <w:t>.2</w:t>
      </w:r>
      <w:r w:rsidRPr="00273870">
        <w:rPr>
          <w:rFonts w:ascii="Garamond" w:eastAsia="Times New Roman" w:hAnsi="Garamond" w:cs="Times New Roman"/>
          <w:b/>
          <w:bCs/>
          <w:color w:val="auto"/>
        </w:rPr>
        <w:t>: Sustainabil</w:t>
      </w:r>
      <w:r w:rsidR="007D385D" w:rsidRPr="00273870">
        <w:rPr>
          <w:rFonts w:ascii="Garamond" w:eastAsia="Times New Roman" w:hAnsi="Garamond" w:cs="Times New Roman"/>
          <w:b/>
          <w:bCs/>
          <w:color w:val="auto"/>
        </w:rPr>
        <w:t>ity</w:t>
      </w:r>
      <w:r w:rsidRPr="00273870">
        <w:rPr>
          <w:rFonts w:ascii="Garamond" w:eastAsia="Times New Roman" w:hAnsi="Garamond" w:cs="Times New Roman"/>
          <w:b/>
          <w:bCs/>
          <w:color w:val="auto"/>
        </w:rPr>
        <w:t xml:space="preserve"> </w:t>
      </w:r>
      <w:r w:rsidR="007D385D" w:rsidRPr="00273870">
        <w:rPr>
          <w:rFonts w:ascii="Garamond" w:eastAsia="Times New Roman" w:hAnsi="Garamond" w:cs="Times New Roman"/>
          <w:b/>
          <w:bCs/>
          <w:color w:val="auto"/>
        </w:rPr>
        <w:t>D</w:t>
      </w:r>
      <w:r w:rsidRPr="00273870">
        <w:rPr>
          <w:rFonts w:ascii="Garamond" w:eastAsia="Times New Roman" w:hAnsi="Garamond" w:cs="Times New Roman"/>
          <w:b/>
          <w:bCs/>
          <w:color w:val="auto"/>
        </w:rPr>
        <w:t>ata</w:t>
      </w:r>
      <w:bookmarkEnd w:id="10"/>
    </w:p>
    <w:p w14:paraId="510BEAFB" w14:textId="1E470BA7" w:rsidR="007D385D" w:rsidRPr="00272C37" w:rsidRDefault="007D385D" w:rsidP="00564311">
      <w:pPr>
        <w:spacing w:line="360" w:lineRule="auto"/>
        <w:jc w:val="both"/>
        <w:rPr>
          <w:rFonts w:ascii="Garamond" w:hAnsi="Garamond" w:cs="Times New Roman"/>
          <w:sz w:val="24"/>
          <w:szCs w:val="24"/>
        </w:rPr>
      </w:pPr>
      <w:r w:rsidRPr="00272C37">
        <w:rPr>
          <w:rFonts w:ascii="Garamond" w:hAnsi="Garamond" w:cs="Times New Roman"/>
          <w:sz w:val="24"/>
          <w:szCs w:val="24"/>
        </w:rPr>
        <w:t>The data</w:t>
      </w:r>
      <w:r w:rsidR="00F34462" w:rsidRPr="00272C37">
        <w:rPr>
          <w:rFonts w:ascii="Garamond" w:hAnsi="Garamond" w:cs="Times New Roman"/>
          <w:sz w:val="24"/>
          <w:szCs w:val="24"/>
        </w:rPr>
        <w:t xml:space="preserve"> for the</w:t>
      </w:r>
      <w:r w:rsidR="007D11C0" w:rsidRPr="00272C37">
        <w:rPr>
          <w:rFonts w:ascii="Garamond" w:hAnsi="Garamond" w:cs="Times New Roman"/>
          <w:sz w:val="24"/>
          <w:szCs w:val="24"/>
        </w:rPr>
        <w:t xml:space="preserve"> creation of the</w:t>
      </w:r>
      <w:r w:rsidR="00F34462" w:rsidRPr="00272C37">
        <w:rPr>
          <w:rFonts w:ascii="Garamond" w:hAnsi="Garamond" w:cs="Times New Roman"/>
          <w:sz w:val="24"/>
          <w:szCs w:val="24"/>
        </w:rPr>
        <w:t xml:space="preserve"> sustainability</w:t>
      </w:r>
      <w:r w:rsidR="007D11C0" w:rsidRPr="00272C37">
        <w:rPr>
          <w:rFonts w:ascii="Garamond" w:hAnsi="Garamond" w:cs="Times New Roman"/>
          <w:sz w:val="24"/>
          <w:szCs w:val="24"/>
        </w:rPr>
        <w:t xml:space="preserve"> variables</w:t>
      </w:r>
      <w:r w:rsidRPr="00272C37">
        <w:rPr>
          <w:rFonts w:ascii="Garamond" w:hAnsi="Garamond" w:cs="Times New Roman"/>
          <w:sz w:val="24"/>
          <w:szCs w:val="24"/>
        </w:rPr>
        <w:t>, except the energy labels,</w:t>
      </w:r>
      <w:r w:rsidR="00F34462" w:rsidRPr="00272C37">
        <w:rPr>
          <w:rFonts w:ascii="Garamond" w:hAnsi="Garamond" w:cs="Times New Roman"/>
          <w:sz w:val="24"/>
          <w:szCs w:val="24"/>
        </w:rPr>
        <w:t xml:space="preserve"> are both retrieved from the</w:t>
      </w:r>
      <w:r w:rsidR="000927C1" w:rsidRPr="00272C37">
        <w:rPr>
          <w:rFonts w:ascii="Garamond" w:hAnsi="Garamond" w:cs="Times New Roman"/>
          <w:sz w:val="24"/>
          <w:szCs w:val="24"/>
        </w:rPr>
        <w:t xml:space="preserve"> City</w:t>
      </w:r>
      <w:r w:rsidR="0016486E" w:rsidRPr="00272C37">
        <w:rPr>
          <w:rFonts w:ascii="Garamond" w:hAnsi="Garamond" w:cs="Times New Roman"/>
          <w:sz w:val="24"/>
          <w:szCs w:val="24"/>
        </w:rPr>
        <w:t xml:space="preserve"> </w:t>
      </w:r>
      <w:r w:rsidR="003376B0" w:rsidRPr="00272C37">
        <w:rPr>
          <w:rFonts w:ascii="Garamond" w:hAnsi="Garamond" w:cs="Times New Roman"/>
          <w:sz w:val="24"/>
          <w:szCs w:val="24"/>
        </w:rPr>
        <w:t>Council</w:t>
      </w:r>
      <w:r w:rsidR="00F34462" w:rsidRPr="00272C37">
        <w:rPr>
          <w:rFonts w:ascii="Garamond" w:hAnsi="Garamond" w:cs="Times New Roman"/>
          <w:sz w:val="24"/>
          <w:szCs w:val="24"/>
        </w:rPr>
        <w:t xml:space="preserve"> of Barcelona </w:t>
      </w:r>
      <w:sdt>
        <w:sdtPr>
          <w:rPr>
            <w:rFonts w:ascii="Garamond" w:hAnsi="Garamond" w:cs="Times New Roman"/>
            <w:sz w:val="24"/>
            <w:szCs w:val="24"/>
          </w:rPr>
          <w:id w:val="701205878"/>
          <w:citation/>
        </w:sdtPr>
        <w:sdtEndPr/>
        <w:sdtContent>
          <w:r w:rsidR="00F34462" w:rsidRPr="00272C37">
            <w:rPr>
              <w:rFonts w:ascii="Garamond" w:hAnsi="Garamond" w:cs="Times New Roman"/>
              <w:sz w:val="24"/>
              <w:szCs w:val="24"/>
            </w:rPr>
            <w:fldChar w:fldCharType="begin"/>
          </w:r>
          <w:r w:rsidR="00F34462" w:rsidRPr="00272C37">
            <w:rPr>
              <w:rFonts w:ascii="Garamond" w:hAnsi="Garamond" w:cs="Times New Roman"/>
              <w:sz w:val="24"/>
              <w:szCs w:val="24"/>
            </w:rPr>
            <w:instrText xml:space="preserve"> CITATION Aju23 \l 1043 </w:instrText>
          </w:r>
          <w:r w:rsidR="00F34462" w:rsidRPr="00272C37">
            <w:rPr>
              <w:rFonts w:ascii="Garamond" w:hAnsi="Garamond" w:cs="Times New Roman"/>
              <w:sz w:val="24"/>
              <w:szCs w:val="24"/>
            </w:rPr>
            <w:fldChar w:fldCharType="separate"/>
          </w:r>
          <w:r w:rsidR="00F34462" w:rsidRPr="00272C37">
            <w:rPr>
              <w:rFonts w:ascii="Garamond" w:hAnsi="Garamond" w:cs="Times New Roman"/>
              <w:noProof/>
              <w:sz w:val="24"/>
              <w:szCs w:val="24"/>
            </w:rPr>
            <w:t>(Ajuntament de Barcelona, 2023)</w:t>
          </w:r>
          <w:r w:rsidR="00F34462" w:rsidRPr="00272C37">
            <w:rPr>
              <w:rFonts w:ascii="Garamond" w:hAnsi="Garamond" w:cs="Times New Roman"/>
              <w:sz w:val="24"/>
              <w:szCs w:val="24"/>
            </w:rPr>
            <w:fldChar w:fldCharType="end"/>
          </w:r>
        </w:sdtContent>
      </w:sdt>
      <w:r w:rsidR="00F34462" w:rsidRPr="00272C37">
        <w:rPr>
          <w:rFonts w:ascii="Garamond" w:hAnsi="Garamond" w:cs="Times New Roman"/>
          <w:sz w:val="24"/>
          <w:szCs w:val="24"/>
        </w:rPr>
        <w:t xml:space="preserve"> and OpenStreetMap </w:t>
      </w:r>
      <w:sdt>
        <w:sdtPr>
          <w:rPr>
            <w:rFonts w:ascii="Garamond" w:hAnsi="Garamond" w:cs="Times New Roman"/>
            <w:sz w:val="24"/>
            <w:szCs w:val="24"/>
          </w:rPr>
          <w:id w:val="-1599855339"/>
          <w:citation/>
        </w:sdtPr>
        <w:sdtEndPr/>
        <w:sdtContent>
          <w:r w:rsidR="00F34462" w:rsidRPr="00272C37">
            <w:rPr>
              <w:rFonts w:ascii="Garamond" w:hAnsi="Garamond" w:cs="Times New Roman"/>
              <w:sz w:val="24"/>
              <w:szCs w:val="24"/>
            </w:rPr>
            <w:fldChar w:fldCharType="begin"/>
          </w:r>
          <w:r w:rsidR="00F34462" w:rsidRPr="00272C37">
            <w:rPr>
              <w:rFonts w:ascii="Garamond" w:hAnsi="Garamond" w:cs="Times New Roman"/>
              <w:sz w:val="24"/>
              <w:szCs w:val="24"/>
            </w:rPr>
            <w:instrText xml:space="preserve"> CITATION Ope23 \l 1043 </w:instrText>
          </w:r>
          <w:r w:rsidR="00F34462" w:rsidRPr="00272C37">
            <w:rPr>
              <w:rFonts w:ascii="Garamond" w:hAnsi="Garamond" w:cs="Times New Roman"/>
              <w:sz w:val="24"/>
              <w:szCs w:val="24"/>
            </w:rPr>
            <w:fldChar w:fldCharType="separate"/>
          </w:r>
          <w:r w:rsidR="00F34462" w:rsidRPr="00272C37">
            <w:rPr>
              <w:rFonts w:ascii="Garamond" w:hAnsi="Garamond" w:cs="Times New Roman"/>
              <w:noProof/>
              <w:sz w:val="24"/>
              <w:szCs w:val="24"/>
            </w:rPr>
            <w:t>(Openstreetmap Contributers, 2023)</w:t>
          </w:r>
          <w:r w:rsidR="00F34462" w:rsidRPr="00272C37">
            <w:rPr>
              <w:rFonts w:ascii="Garamond" w:hAnsi="Garamond" w:cs="Times New Roman"/>
              <w:sz w:val="24"/>
              <w:szCs w:val="24"/>
            </w:rPr>
            <w:fldChar w:fldCharType="end"/>
          </w:r>
        </w:sdtContent>
      </w:sdt>
      <w:r w:rsidR="00F34462" w:rsidRPr="00272C37">
        <w:rPr>
          <w:rFonts w:ascii="Garamond" w:hAnsi="Garamond" w:cs="Times New Roman"/>
          <w:sz w:val="24"/>
          <w:szCs w:val="24"/>
        </w:rPr>
        <w:t>. The</w:t>
      </w:r>
      <w:r w:rsidR="000927C1" w:rsidRPr="00272C37">
        <w:rPr>
          <w:rFonts w:ascii="Garamond" w:hAnsi="Garamond" w:cs="Times New Roman"/>
          <w:sz w:val="24"/>
          <w:szCs w:val="24"/>
        </w:rPr>
        <w:t xml:space="preserve"> </w:t>
      </w:r>
      <w:r w:rsidR="003376B0" w:rsidRPr="00272C37">
        <w:rPr>
          <w:rFonts w:ascii="Garamond" w:hAnsi="Garamond" w:cs="Times New Roman"/>
          <w:sz w:val="24"/>
          <w:szCs w:val="24"/>
        </w:rPr>
        <w:t>City Council</w:t>
      </w:r>
      <w:r w:rsidR="00F34462" w:rsidRPr="00272C37">
        <w:rPr>
          <w:rFonts w:ascii="Garamond" w:hAnsi="Garamond" w:cs="Times New Roman"/>
          <w:sz w:val="24"/>
          <w:szCs w:val="24"/>
        </w:rPr>
        <w:t xml:space="preserve"> of Barcelona provides </w:t>
      </w:r>
      <w:r w:rsidR="001767BA" w:rsidRPr="00272C37">
        <w:rPr>
          <w:rFonts w:ascii="Garamond" w:hAnsi="Garamond" w:cs="Times New Roman"/>
          <w:sz w:val="24"/>
          <w:szCs w:val="24"/>
        </w:rPr>
        <w:t>a</w:t>
      </w:r>
      <w:r w:rsidR="00F34462" w:rsidRPr="00272C37">
        <w:rPr>
          <w:rFonts w:ascii="Garamond" w:hAnsi="Garamond" w:cs="Times New Roman"/>
          <w:sz w:val="24"/>
          <w:szCs w:val="24"/>
        </w:rPr>
        <w:t xml:space="preserve"> tota</w:t>
      </w:r>
      <w:r w:rsidR="003D7C4D" w:rsidRPr="00272C37">
        <w:rPr>
          <w:rFonts w:ascii="Garamond" w:hAnsi="Garamond" w:cs="Times New Roman"/>
          <w:sz w:val="24"/>
          <w:szCs w:val="24"/>
        </w:rPr>
        <w:t>l</w:t>
      </w:r>
      <w:r w:rsidR="001767BA" w:rsidRPr="00272C37">
        <w:rPr>
          <w:rFonts w:ascii="Garamond" w:hAnsi="Garamond" w:cs="Times New Roman"/>
          <w:sz w:val="24"/>
          <w:szCs w:val="24"/>
        </w:rPr>
        <w:t xml:space="preserve"> of</w:t>
      </w:r>
      <w:r w:rsidR="00F34462" w:rsidRPr="00272C37">
        <w:rPr>
          <w:rFonts w:ascii="Garamond" w:hAnsi="Garamond" w:cs="Times New Roman"/>
          <w:sz w:val="24"/>
          <w:szCs w:val="24"/>
        </w:rPr>
        <w:t xml:space="preserve"> 564 open datasets on </w:t>
      </w:r>
      <w:r w:rsidR="001767BA" w:rsidRPr="00272C37">
        <w:rPr>
          <w:rFonts w:ascii="Garamond" w:hAnsi="Garamond" w:cs="Times New Roman"/>
          <w:sz w:val="24"/>
          <w:szCs w:val="24"/>
        </w:rPr>
        <w:t>its</w:t>
      </w:r>
      <w:r w:rsidR="00F34462" w:rsidRPr="00272C37">
        <w:rPr>
          <w:rFonts w:ascii="Garamond" w:hAnsi="Garamond" w:cs="Times New Roman"/>
          <w:sz w:val="24"/>
          <w:szCs w:val="24"/>
        </w:rPr>
        <w:t xml:space="preserve"> website to stimulate research and innovation. </w:t>
      </w:r>
      <w:r w:rsidRPr="00272C37">
        <w:rPr>
          <w:rFonts w:ascii="Garamond" w:hAnsi="Garamond" w:cs="Times New Roman"/>
          <w:sz w:val="24"/>
          <w:szCs w:val="24"/>
        </w:rPr>
        <w:t>R</w:t>
      </w:r>
      <w:r w:rsidR="00F34462" w:rsidRPr="00272C37">
        <w:rPr>
          <w:rFonts w:ascii="Garamond" w:hAnsi="Garamond" w:cs="Times New Roman"/>
          <w:sz w:val="24"/>
          <w:szCs w:val="24"/>
        </w:rPr>
        <w:t>elevant</w:t>
      </w:r>
      <w:r w:rsidR="001767BA" w:rsidRPr="00272C37">
        <w:rPr>
          <w:rFonts w:ascii="Garamond" w:hAnsi="Garamond" w:cs="Times New Roman"/>
          <w:sz w:val="24"/>
          <w:szCs w:val="24"/>
        </w:rPr>
        <w:t xml:space="preserve"> dat</w:t>
      </w:r>
      <w:r w:rsidR="001101C2" w:rsidRPr="00272C37">
        <w:rPr>
          <w:rFonts w:ascii="Garamond" w:hAnsi="Garamond" w:cs="Times New Roman"/>
          <w:sz w:val="24"/>
          <w:szCs w:val="24"/>
        </w:rPr>
        <w:t>a</w:t>
      </w:r>
      <w:r w:rsidR="001767BA" w:rsidRPr="00272C37">
        <w:rPr>
          <w:rFonts w:ascii="Garamond" w:hAnsi="Garamond" w:cs="Times New Roman"/>
          <w:sz w:val="24"/>
          <w:szCs w:val="24"/>
        </w:rPr>
        <w:t>sets</w:t>
      </w:r>
      <w:r w:rsidRPr="00272C37">
        <w:rPr>
          <w:rFonts w:ascii="Garamond" w:hAnsi="Garamond" w:cs="Times New Roman"/>
          <w:sz w:val="24"/>
          <w:szCs w:val="24"/>
        </w:rPr>
        <w:t xml:space="preserve">, which include sustainable information, </w:t>
      </w:r>
      <w:r w:rsidR="00F34462" w:rsidRPr="00272C37">
        <w:rPr>
          <w:rFonts w:ascii="Garamond" w:hAnsi="Garamond" w:cs="Times New Roman"/>
          <w:sz w:val="24"/>
          <w:szCs w:val="24"/>
        </w:rPr>
        <w:t>are used in this research if the</w:t>
      </w:r>
      <w:r w:rsidR="0048501F" w:rsidRPr="00272C37">
        <w:rPr>
          <w:rFonts w:ascii="Garamond" w:hAnsi="Garamond" w:cs="Times New Roman"/>
          <w:sz w:val="24"/>
          <w:szCs w:val="24"/>
        </w:rPr>
        <w:t>y</w:t>
      </w:r>
      <w:r w:rsidRPr="00272C37">
        <w:rPr>
          <w:rFonts w:ascii="Garamond" w:hAnsi="Garamond" w:cs="Times New Roman"/>
          <w:sz w:val="24"/>
          <w:szCs w:val="24"/>
        </w:rPr>
        <w:t xml:space="preserve"> satisfy two conditions. First</w:t>
      </w:r>
      <w:r w:rsidR="0016486E" w:rsidRPr="00272C37">
        <w:rPr>
          <w:rFonts w:ascii="Garamond" w:hAnsi="Garamond" w:cs="Times New Roman"/>
          <w:sz w:val="24"/>
          <w:szCs w:val="24"/>
        </w:rPr>
        <w:t xml:space="preserve"> of all</w:t>
      </w:r>
      <w:r w:rsidRPr="00272C37">
        <w:rPr>
          <w:rFonts w:ascii="Garamond" w:hAnsi="Garamond" w:cs="Times New Roman"/>
          <w:sz w:val="24"/>
          <w:szCs w:val="24"/>
        </w:rPr>
        <w:t>, the datasets should</w:t>
      </w:r>
      <w:r w:rsidR="00F34462" w:rsidRPr="00272C37">
        <w:rPr>
          <w:rFonts w:ascii="Garamond" w:hAnsi="Garamond" w:cs="Times New Roman"/>
          <w:sz w:val="24"/>
          <w:szCs w:val="24"/>
        </w:rPr>
        <w:t xml:space="preserve"> include </w:t>
      </w:r>
      <w:r w:rsidR="0083524D" w:rsidRPr="00272C37">
        <w:rPr>
          <w:rFonts w:ascii="Garamond" w:hAnsi="Garamond" w:cs="Times New Roman"/>
          <w:sz w:val="24"/>
          <w:szCs w:val="24"/>
        </w:rPr>
        <w:t xml:space="preserve">at least </w:t>
      </w:r>
      <w:r w:rsidR="00F34462" w:rsidRPr="00272C37">
        <w:rPr>
          <w:rFonts w:ascii="Garamond" w:hAnsi="Garamond" w:cs="Times New Roman"/>
          <w:sz w:val="24"/>
          <w:szCs w:val="24"/>
        </w:rPr>
        <w:t>subdistrict</w:t>
      </w:r>
      <w:r w:rsidR="001767BA" w:rsidRPr="00272C37">
        <w:rPr>
          <w:rFonts w:ascii="Garamond" w:hAnsi="Garamond" w:cs="Times New Roman"/>
          <w:sz w:val="24"/>
          <w:szCs w:val="24"/>
        </w:rPr>
        <w:t>-</w:t>
      </w:r>
      <w:r w:rsidR="00F34462" w:rsidRPr="00272C37">
        <w:rPr>
          <w:rFonts w:ascii="Garamond" w:hAnsi="Garamond" w:cs="Times New Roman"/>
          <w:sz w:val="24"/>
          <w:szCs w:val="24"/>
        </w:rPr>
        <w:t>specific information</w:t>
      </w:r>
      <w:r w:rsidRPr="00272C37">
        <w:rPr>
          <w:rFonts w:ascii="Garamond" w:hAnsi="Garamond" w:cs="Times New Roman"/>
          <w:sz w:val="24"/>
          <w:szCs w:val="24"/>
        </w:rPr>
        <w:t>.</w:t>
      </w:r>
      <w:r w:rsidR="0083524D" w:rsidRPr="00272C37">
        <w:rPr>
          <w:rFonts w:ascii="Garamond" w:hAnsi="Garamond" w:cs="Times New Roman"/>
          <w:sz w:val="24"/>
          <w:szCs w:val="24"/>
        </w:rPr>
        <w:t xml:space="preserve"> </w:t>
      </w:r>
      <w:r w:rsidRPr="00272C37">
        <w:rPr>
          <w:rFonts w:ascii="Garamond" w:hAnsi="Garamond" w:cs="Times New Roman"/>
          <w:sz w:val="24"/>
          <w:szCs w:val="24"/>
        </w:rPr>
        <w:t xml:space="preserve">Secondly, the data should not have </w:t>
      </w:r>
      <w:r w:rsidR="00DD57BC" w:rsidRPr="00272C37">
        <w:rPr>
          <w:rFonts w:ascii="Garamond" w:hAnsi="Garamond" w:cs="Times New Roman"/>
          <w:sz w:val="24"/>
          <w:szCs w:val="24"/>
        </w:rPr>
        <w:t>a t</w:t>
      </w:r>
      <w:r w:rsidR="008367DC" w:rsidRPr="00272C37">
        <w:rPr>
          <w:rFonts w:ascii="Garamond" w:hAnsi="Garamond" w:cs="Times New Roman"/>
          <w:sz w:val="24"/>
          <w:szCs w:val="24"/>
        </w:rPr>
        <w:t>o</w:t>
      </w:r>
      <w:r w:rsidR="00DD57BC" w:rsidRPr="00272C37">
        <w:rPr>
          <w:rFonts w:ascii="Garamond" w:hAnsi="Garamond" w:cs="Times New Roman"/>
          <w:sz w:val="24"/>
          <w:szCs w:val="24"/>
        </w:rPr>
        <w:t xml:space="preserve">o </w:t>
      </w:r>
      <w:r w:rsidRPr="00272C37">
        <w:rPr>
          <w:rFonts w:ascii="Garamond" w:hAnsi="Garamond" w:cs="Times New Roman"/>
          <w:sz w:val="24"/>
          <w:szCs w:val="24"/>
        </w:rPr>
        <w:t>high</w:t>
      </w:r>
      <w:r w:rsidR="0048501F" w:rsidRPr="00272C37">
        <w:rPr>
          <w:rFonts w:ascii="Garamond" w:hAnsi="Garamond" w:cs="Times New Roman"/>
          <w:sz w:val="24"/>
          <w:szCs w:val="24"/>
        </w:rPr>
        <w:t xml:space="preserve"> correlation with other used</w:t>
      </w:r>
      <w:r w:rsidRPr="00272C37">
        <w:rPr>
          <w:rFonts w:ascii="Garamond" w:hAnsi="Garamond" w:cs="Times New Roman"/>
          <w:sz w:val="24"/>
          <w:szCs w:val="24"/>
        </w:rPr>
        <w:t xml:space="preserve"> sustainable</w:t>
      </w:r>
      <w:r w:rsidR="0048501F" w:rsidRPr="00272C37">
        <w:rPr>
          <w:rFonts w:ascii="Garamond" w:hAnsi="Garamond" w:cs="Times New Roman"/>
          <w:sz w:val="24"/>
          <w:szCs w:val="24"/>
        </w:rPr>
        <w:t xml:space="preserve"> </w:t>
      </w:r>
      <w:r w:rsidR="0083524D" w:rsidRPr="00272C37">
        <w:rPr>
          <w:rFonts w:ascii="Garamond" w:hAnsi="Garamond" w:cs="Times New Roman"/>
          <w:sz w:val="24"/>
          <w:szCs w:val="24"/>
        </w:rPr>
        <w:t>dat</w:t>
      </w:r>
      <w:r w:rsidR="0048501F" w:rsidRPr="00272C37">
        <w:rPr>
          <w:rFonts w:ascii="Garamond" w:hAnsi="Garamond" w:cs="Times New Roman"/>
          <w:sz w:val="24"/>
          <w:szCs w:val="24"/>
        </w:rPr>
        <w:t>a</w:t>
      </w:r>
      <w:r w:rsidRPr="00272C37">
        <w:rPr>
          <w:rFonts w:ascii="Garamond" w:hAnsi="Garamond" w:cs="Times New Roman"/>
          <w:sz w:val="24"/>
          <w:szCs w:val="24"/>
        </w:rPr>
        <w:t xml:space="preserve">. </w:t>
      </w:r>
      <w:r w:rsidR="0083524D" w:rsidRPr="00272C37">
        <w:rPr>
          <w:rFonts w:ascii="Garamond" w:hAnsi="Garamond" w:cs="Times New Roman"/>
          <w:sz w:val="24"/>
          <w:szCs w:val="24"/>
        </w:rPr>
        <w:t xml:space="preserve">Altogether, the </w:t>
      </w:r>
      <w:r w:rsidR="0048501F" w:rsidRPr="00272C37">
        <w:rPr>
          <w:rFonts w:ascii="Garamond" w:hAnsi="Garamond" w:cs="Times New Roman"/>
          <w:sz w:val="24"/>
          <w:szCs w:val="24"/>
        </w:rPr>
        <w:t>sustainable information retrieved from</w:t>
      </w:r>
      <w:r w:rsidR="0083524D" w:rsidRPr="00272C37">
        <w:rPr>
          <w:rFonts w:ascii="Garamond" w:hAnsi="Garamond" w:cs="Times New Roman"/>
          <w:sz w:val="24"/>
          <w:szCs w:val="24"/>
        </w:rPr>
        <w:t xml:space="preserve"> the </w:t>
      </w:r>
      <w:r w:rsidR="003376B0" w:rsidRPr="00272C37">
        <w:rPr>
          <w:rFonts w:ascii="Garamond" w:hAnsi="Garamond" w:cs="Times New Roman"/>
          <w:sz w:val="24"/>
          <w:szCs w:val="24"/>
        </w:rPr>
        <w:t>City Council</w:t>
      </w:r>
      <w:r w:rsidR="0083524D" w:rsidRPr="00272C37">
        <w:rPr>
          <w:rFonts w:ascii="Garamond" w:hAnsi="Garamond" w:cs="Times New Roman"/>
          <w:sz w:val="24"/>
          <w:szCs w:val="24"/>
        </w:rPr>
        <w:t xml:space="preserve"> of Barcelona </w:t>
      </w:r>
      <w:r w:rsidR="007D11C0" w:rsidRPr="00272C37">
        <w:rPr>
          <w:rFonts w:ascii="Garamond" w:hAnsi="Garamond" w:cs="Times New Roman"/>
          <w:sz w:val="24"/>
          <w:szCs w:val="24"/>
        </w:rPr>
        <w:t>covers a</w:t>
      </w:r>
      <w:r w:rsidR="005948FF" w:rsidRPr="00272C37">
        <w:rPr>
          <w:rFonts w:ascii="Garamond" w:hAnsi="Garamond" w:cs="Times New Roman"/>
          <w:sz w:val="24"/>
          <w:szCs w:val="24"/>
        </w:rPr>
        <w:t xml:space="preserve"> wide range of </w:t>
      </w:r>
      <w:r w:rsidR="007D11C0" w:rsidRPr="00272C37">
        <w:rPr>
          <w:rFonts w:ascii="Garamond" w:hAnsi="Garamond" w:cs="Times New Roman"/>
          <w:sz w:val="24"/>
          <w:szCs w:val="24"/>
        </w:rPr>
        <w:t>aspects of sustainability</w:t>
      </w:r>
      <w:r w:rsidR="0048501F" w:rsidRPr="00272C37">
        <w:rPr>
          <w:rFonts w:ascii="Garamond" w:hAnsi="Garamond" w:cs="Times New Roman"/>
          <w:sz w:val="24"/>
          <w:szCs w:val="24"/>
        </w:rPr>
        <w:t xml:space="preserve"> consisting</w:t>
      </w:r>
      <w:r w:rsidR="007D11C0" w:rsidRPr="00272C37">
        <w:rPr>
          <w:rFonts w:ascii="Garamond" w:hAnsi="Garamond" w:cs="Times New Roman"/>
          <w:sz w:val="24"/>
          <w:szCs w:val="24"/>
        </w:rPr>
        <w:t xml:space="preserve"> of</w:t>
      </w:r>
      <w:r w:rsidR="004321B2" w:rsidRPr="00272C37">
        <w:rPr>
          <w:rFonts w:ascii="Garamond" w:hAnsi="Garamond" w:cs="Times New Roman"/>
          <w:sz w:val="24"/>
          <w:szCs w:val="24"/>
        </w:rPr>
        <w:t xml:space="preserve"> </w:t>
      </w:r>
      <w:r w:rsidR="007D11C0" w:rsidRPr="00272C37">
        <w:rPr>
          <w:rFonts w:ascii="Garamond" w:hAnsi="Garamond" w:cs="Times New Roman"/>
          <w:sz w:val="24"/>
          <w:szCs w:val="24"/>
        </w:rPr>
        <w:t>statistical</w:t>
      </w:r>
      <w:r w:rsidR="004321B2" w:rsidRPr="00272C37">
        <w:rPr>
          <w:rFonts w:ascii="Garamond" w:hAnsi="Garamond" w:cs="Times New Roman"/>
          <w:sz w:val="24"/>
          <w:szCs w:val="24"/>
        </w:rPr>
        <w:t xml:space="preserve"> </w:t>
      </w:r>
      <w:r w:rsidR="007D11C0" w:rsidRPr="00272C37">
        <w:rPr>
          <w:rFonts w:ascii="Garamond" w:hAnsi="Garamond" w:cs="Times New Roman"/>
          <w:sz w:val="24"/>
          <w:szCs w:val="24"/>
        </w:rPr>
        <w:t>data</w:t>
      </w:r>
      <w:r w:rsidR="004321B2" w:rsidRPr="00272C37">
        <w:rPr>
          <w:rFonts w:ascii="Garamond" w:hAnsi="Garamond" w:cs="Times New Roman"/>
          <w:sz w:val="24"/>
          <w:szCs w:val="24"/>
        </w:rPr>
        <w:t xml:space="preserve"> such as</w:t>
      </w:r>
      <w:r w:rsidR="00F34462" w:rsidRPr="00272C37">
        <w:rPr>
          <w:rFonts w:ascii="Garamond" w:hAnsi="Garamond" w:cs="Times New Roman"/>
          <w:sz w:val="24"/>
          <w:szCs w:val="24"/>
        </w:rPr>
        <w:t xml:space="preserve"> the unemployment rates, population density</w:t>
      </w:r>
      <w:r w:rsidR="004321B2" w:rsidRPr="00272C37">
        <w:rPr>
          <w:rFonts w:ascii="Garamond" w:hAnsi="Garamond" w:cs="Times New Roman"/>
          <w:sz w:val="24"/>
          <w:szCs w:val="24"/>
        </w:rPr>
        <w:t>, vulnerability to a heat impact</w:t>
      </w:r>
      <w:r w:rsidR="0016486E" w:rsidRPr="00272C37">
        <w:rPr>
          <w:rFonts w:ascii="Garamond" w:hAnsi="Garamond" w:cs="Times New Roman"/>
          <w:sz w:val="24"/>
          <w:szCs w:val="24"/>
        </w:rPr>
        <w:t xml:space="preserve">, </w:t>
      </w:r>
      <w:r w:rsidR="004321B2" w:rsidRPr="00272C37">
        <w:rPr>
          <w:rFonts w:ascii="Garamond" w:hAnsi="Garamond" w:cs="Times New Roman"/>
          <w:sz w:val="24"/>
          <w:szCs w:val="24"/>
        </w:rPr>
        <w:t xml:space="preserve"> social cohesion</w:t>
      </w:r>
      <w:r w:rsidR="0016486E" w:rsidRPr="00272C37">
        <w:rPr>
          <w:rFonts w:ascii="Garamond" w:hAnsi="Garamond" w:cs="Times New Roman"/>
          <w:sz w:val="24"/>
          <w:szCs w:val="24"/>
        </w:rPr>
        <w:t>,</w:t>
      </w:r>
      <w:r w:rsidR="00F34462" w:rsidRPr="00272C37">
        <w:rPr>
          <w:rFonts w:ascii="Garamond" w:hAnsi="Garamond" w:cs="Times New Roman"/>
          <w:sz w:val="24"/>
          <w:szCs w:val="24"/>
        </w:rPr>
        <w:t xml:space="preserve"> </w:t>
      </w:r>
      <w:r w:rsidR="007D11C0" w:rsidRPr="00272C37">
        <w:rPr>
          <w:rFonts w:ascii="Garamond" w:hAnsi="Garamond" w:cs="Times New Roman"/>
          <w:sz w:val="24"/>
          <w:szCs w:val="24"/>
        </w:rPr>
        <w:t xml:space="preserve">and </w:t>
      </w:r>
      <w:r w:rsidR="00F34462" w:rsidRPr="00272C37">
        <w:rPr>
          <w:rFonts w:ascii="Garamond" w:hAnsi="Garamond" w:cs="Times New Roman"/>
          <w:sz w:val="24"/>
          <w:szCs w:val="24"/>
        </w:rPr>
        <w:t>location</w:t>
      </w:r>
      <w:r w:rsidR="0016486E" w:rsidRPr="00272C37">
        <w:rPr>
          <w:rFonts w:ascii="Garamond" w:hAnsi="Garamond" w:cs="Times New Roman"/>
          <w:sz w:val="24"/>
          <w:szCs w:val="24"/>
        </w:rPr>
        <w:t>al data</w:t>
      </w:r>
      <w:r w:rsidR="00F34462" w:rsidRPr="00272C37">
        <w:rPr>
          <w:rFonts w:ascii="Garamond" w:hAnsi="Garamond" w:cs="Times New Roman"/>
          <w:sz w:val="24"/>
          <w:szCs w:val="24"/>
        </w:rPr>
        <w:t xml:space="preserve"> of public amenities</w:t>
      </w:r>
      <w:r w:rsidR="0016486E" w:rsidRPr="00272C37">
        <w:rPr>
          <w:rFonts w:ascii="Garamond" w:hAnsi="Garamond" w:cs="Times New Roman"/>
          <w:sz w:val="24"/>
          <w:szCs w:val="24"/>
        </w:rPr>
        <w:t>/services</w:t>
      </w:r>
      <w:r w:rsidR="00F34462" w:rsidRPr="00272C37">
        <w:rPr>
          <w:rFonts w:ascii="Garamond" w:hAnsi="Garamond" w:cs="Times New Roman"/>
          <w:sz w:val="24"/>
          <w:szCs w:val="24"/>
        </w:rPr>
        <w:t>.</w:t>
      </w:r>
      <w:r w:rsidR="0016486E" w:rsidRPr="00272C37">
        <w:rPr>
          <w:rFonts w:ascii="Garamond" w:hAnsi="Garamond" w:cs="Times New Roman"/>
          <w:sz w:val="24"/>
          <w:szCs w:val="24"/>
        </w:rPr>
        <w:t xml:space="preserve"> </w:t>
      </w:r>
      <w:r w:rsidR="007D11C0" w:rsidRPr="00272C37">
        <w:rPr>
          <w:rFonts w:ascii="Garamond" w:hAnsi="Garamond" w:cs="Times New Roman"/>
          <w:sz w:val="24"/>
          <w:szCs w:val="24"/>
        </w:rPr>
        <w:t>The</w:t>
      </w:r>
      <w:r w:rsidR="0048501F" w:rsidRPr="00272C37">
        <w:rPr>
          <w:rFonts w:ascii="Garamond" w:hAnsi="Garamond" w:cs="Times New Roman"/>
          <w:sz w:val="24"/>
          <w:szCs w:val="24"/>
        </w:rPr>
        <w:t xml:space="preserve"> only i</w:t>
      </w:r>
      <w:r w:rsidR="007D11C0" w:rsidRPr="00272C37">
        <w:rPr>
          <w:rFonts w:ascii="Garamond" w:hAnsi="Garamond" w:cs="Times New Roman"/>
          <w:sz w:val="24"/>
          <w:szCs w:val="24"/>
        </w:rPr>
        <w:t xml:space="preserve">mportant </w:t>
      </w:r>
      <w:r w:rsidRPr="00272C37">
        <w:rPr>
          <w:rFonts w:ascii="Garamond" w:hAnsi="Garamond" w:cs="Times New Roman"/>
          <w:sz w:val="24"/>
          <w:szCs w:val="24"/>
        </w:rPr>
        <w:lastRenderedPageBreak/>
        <w:t>sustainable variable</w:t>
      </w:r>
      <w:r w:rsidR="00DD57BC" w:rsidRPr="00272C37">
        <w:rPr>
          <w:rFonts w:ascii="Garamond" w:hAnsi="Garamond" w:cs="Times New Roman"/>
          <w:sz w:val="24"/>
          <w:szCs w:val="24"/>
        </w:rPr>
        <w:t>s</w:t>
      </w:r>
      <w:r w:rsidR="0048501F" w:rsidRPr="00272C37">
        <w:rPr>
          <w:rFonts w:ascii="Garamond" w:hAnsi="Garamond" w:cs="Times New Roman"/>
          <w:sz w:val="24"/>
          <w:szCs w:val="24"/>
        </w:rPr>
        <w:t xml:space="preserve">, which </w:t>
      </w:r>
      <w:r w:rsidRPr="00272C37">
        <w:rPr>
          <w:rFonts w:ascii="Garamond" w:hAnsi="Garamond" w:cs="Times New Roman"/>
          <w:sz w:val="24"/>
          <w:szCs w:val="24"/>
        </w:rPr>
        <w:t>are</w:t>
      </w:r>
      <w:r w:rsidR="007D11C0" w:rsidRPr="00272C37">
        <w:rPr>
          <w:rFonts w:ascii="Garamond" w:hAnsi="Garamond" w:cs="Times New Roman"/>
          <w:sz w:val="24"/>
          <w:szCs w:val="24"/>
        </w:rPr>
        <w:t xml:space="preserve"> not reported in any of the dataset</w:t>
      </w:r>
      <w:r w:rsidR="00622A88" w:rsidRPr="00272C37">
        <w:rPr>
          <w:rFonts w:ascii="Garamond" w:hAnsi="Garamond" w:cs="Times New Roman"/>
          <w:sz w:val="24"/>
          <w:szCs w:val="24"/>
        </w:rPr>
        <w:t>s</w:t>
      </w:r>
      <w:r w:rsidR="007D11C0" w:rsidRPr="00272C37">
        <w:rPr>
          <w:rFonts w:ascii="Garamond" w:hAnsi="Garamond" w:cs="Times New Roman"/>
          <w:sz w:val="24"/>
          <w:szCs w:val="24"/>
        </w:rPr>
        <w:t xml:space="preserve"> </w:t>
      </w:r>
      <w:r w:rsidR="008367DC" w:rsidRPr="00272C37">
        <w:rPr>
          <w:rFonts w:ascii="Garamond" w:hAnsi="Garamond" w:cs="Times New Roman"/>
          <w:sz w:val="24"/>
          <w:szCs w:val="24"/>
        </w:rPr>
        <w:t>are</w:t>
      </w:r>
      <w:r w:rsidR="005948FF" w:rsidRPr="00272C37">
        <w:rPr>
          <w:rFonts w:ascii="Garamond" w:hAnsi="Garamond" w:cs="Times New Roman"/>
          <w:sz w:val="24"/>
          <w:szCs w:val="24"/>
        </w:rPr>
        <w:t xml:space="preserve"> th</w:t>
      </w:r>
      <w:r w:rsidR="002F327C" w:rsidRPr="00272C37">
        <w:rPr>
          <w:rFonts w:ascii="Garamond" w:hAnsi="Garamond" w:cs="Times New Roman"/>
          <w:sz w:val="24"/>
          <w:szCs w:val="24"/>
        </w:rPr>
        <w:t>e location of</w:t>
      </w:r>
      <w:r w:rsidR="004321B2" w:rsidRPr="00272C37">
        <w:rPr>
          <w:rFonts w:ascii="Garamond" w:hAnsi="Garamond" w:cs="Times New Roman"/>
          <w:sz w:val="24"/>
          <w:szCs w:val="24"/>
        </w:rPr>
        <w:t xml:space="preserve"> the </w:t>
      </w:r>
      <w:r w:rsidR="007D11C0" w:rsidRPr="00272C37">
        <w:rPr>
          <w:rFonts w:ascii="Garamond" w:hAnsi="Garamond" w:cs="Times New Roman"/>
          <w:sz w:val="24"/>
          <w:szCs w:val="24"/>
        </w:rPr>
        <w:t>bus stops</w:t>
      </w:r>
      <w:r w:rsidR="004321B2" w:rsidRPr="00272C37">
        <w:rPr>
          <w:rFonts w:ascii="Garamond" w:hAnsi="Garamond" w:cs="Times New Roman"/>
          <w:sz w:val="24"/>
          <w:szCs w:val="24"/>
        </w:rPr>
        <w:t xml:space="preserve">, </w:t>
      </w:r>
      <w:r w:rsidR="007D11C0" w:rsidRPr="00272C37">
        <w:rPr>
          <w:rFonts w:ascii="Garamond" w:hAnsi="Garamond" w:cs="Times New Roman"/>
          <w:sz w:val="24"/>
          <w:szCs w:val="24"/>
        </w:rPr>
        <w:t>train stations</w:t>
      </w:r>
      <w:r w:rsidR="004321B2" w:rsidRPr="00272C37">
        <w:rPr>
          <w:rFonts w:ascii="Garamond" w:hAnsi="Garamond" w:cs="Times New Roman"/>
          <w:sz w:val="24"/>
          <w:szCs w:val="24"/>
        </w:rPr>
        <w:t xml:space="preserve">, </w:t>
      </w:r>
      <w:r w:rsidR="002F327C" w:rsidRPr="00272C37">
        <w:rPr>
          <w:rFonts w:ascii="Garamond" w:hAnsi="Garamond" w:cs="Times New Roman"/>
          <w:sz w:val="24"/>
          <w:szCs w:val="24"/>
        </w:rPr>
        <w:t xml:space="preserve"> beache</w:t>
      </w:r>
      <w:r w:rsidR="004321B2" w:rsidRPr="00272C37">
        <w:rPr>
          <w:rFonts w:ascii="Garamond" w:hAnsi="Garamond" w:cs="Times New Roman"/>
          <w:sz w:val="24"/>
          <w:szCs w:val="24"/>
        </w:rPr>
        <w:t>s</w:t>
      </w:r>
      <w:r w:rsidR="00622A88" w:rsidRPr="00272C37">
        <w:rPr>
          <w:rFonts w:ascii="Garamond" w:hAnsi="Garamond" w:cs="Times New Roman"/>
          <w:sz w:val="24"/>
          <w:szCs w:val="24"/>
        </w:rPr>
        <w:t>,</w:t>
      </w:r>
      <w:r w:rsidR="002F327C" w:rsidRPr="00272C37">
        <w:rPr>
          <w:rFonts w:ascii="Garamond" w:hAnsi="Garamond" w:cs="Times New Roman"/>
          <w:sz w:val="24"/>
          <w:szCs w:val="24"/>
        </w:rPr>
        <w:t xml:space="preserve"> </w:t>
      </w:r>
      <w:r w:rsidR="007D11C0" w:rsidRPr="00272C37">
        <w:rPr>
          <w:rFonts w:ascii="Garamond" w:hAnsi="Garamond" w:cs="Times New Roman"/>
          <w:sz w:val="24"/>
          <w:szCs w:val="24"/>
        </w:rPr>
        <w:t>and</w:t>
      </w:r>
      <w:r w:rsidR="002F327C" w:rsidRPr="00272C37">
        <w:rPr>
          <w:rFonts w:ascii="Garamond" w:hAnsi="Garamond" w:cs="Times New Roman"/>
          <w:sz w:val="24"/>
          <w:szCs w:val="24"/>
        </w:rPr>
        <w:t xml:space="preserve"> highway</w:t>
      </w:r>
      <w:r w:rsidR="004321B2" w:rsidRPr="00272C37">
        <w:rPr>
          <w:rFonts w:ascii="Garamond" w:hAnsi="Garamond" w:cs="Times New Roman"/>
          <w:sz w:val="24"/>
          <w:szCs w:val="24"/>
        </w:rPr>
        <w:t>s</w:t>
      </w:r>
      <w:r w:rsidR="002F327C" w:rsidRPr="00272C37">
        <w:rPr>
          <w:rFonts w:ascii="Garamond" w:hAnsi="Garamond" w:cs="Times New Roman"/>
          <w:sz w:val="24"/>
          <w:szCs w:val="24"/>
        </w:rPr>
        <w:t>.</w:t>
      </w:r>
      <w:r w:rsidRPr="00272C37">
        <w:rPr>
          <w:rFonts w:ascii="Garamond" w:hAnsi="Garamond" w:cs="Times New Roman"/>
          <w:sz w:val="24"/>
          <w:szCs w:val="24"/>
        </w:rPr>
        <w:t xml:space="preserve"> These variables are </w:t>
      </w:r>
      <w:r w:rsidR="0016486E" w:rsidRPr="00272C37">
        <w:rPr>
          <w:rFonts w:ascii="Garamond" w:hAnsi="Garamond" w:cs="Times New Roman"/>
          <w:sz w:val="24"/>
          <w:szCs w:val="24"/>
        </w:rPr>
        <w:t xml:space="preserve">found </w:t>
      </w:r>
      <w:r w:rsidRPr="00272C37">
        <w:rPr>
          <w:rFonts w:ascii="Garamond" w:hAnsi="Garamond" w:cs="Times New Roman"/>
          <w:sz w:val="24"/>
          <w:szCs w:val="24"/>
        </w:rPr>
        <w:t>in earlier research o</w:t>
      </w:r>
      <w:r w:rsidR="00622A88" w:rsidRPr="00272C37">
        <w:rPr>
          <w:rFonts w:ascii="Garamond" w:hAnsi="Garamond" w:cs="Times New Roman"/>
          <w:sz w:val="24"/>
          <w:szCs w:val="24"/>
        </w:rPr>
        <w:t>n</w:t>
      </w:r>
      <w:r w:rsidRPr="00272C37">
        <w:rPr>
          <w:rFonts w:ascii="Garamond" w:hAnsi="Garamond" w:cs="Times New Roman"/>
          <w:sz w:val="24"/>
          <w:szCs w:val="24"/>
        </w:rPr>
        <w:t xml:space="preserve"> the pricing of residential real estate in Barcelona to have significant predi</w:t>
      </w:r>
      <w:r w:rsidR="00622A88" w:rsidRPr="00272C37">
        <w:rPr>
          <w:rFonts w:ascii="Garamond" w:hAnsi="Garamond" w:cs="Times New Roman"/>
          <w:sz w:val="24"/>
          <w:szCs w:val="24"/>
        </w:rPr>
        <w:t>c</w:t>
      </w:r>
      <w:r w:rsidRPr="00272C37">
        <w:rPr>
          <w:rFonts w:ascii="Garamond" w:hAnsi="Garamond" w:cs="Times New Roman"/>
          <w:sz w:val="24"/>
          <w:szCs w:val="24"/>
        </w:rPr>
        <w:t>tive power</w:t>
      </w:r>
      <w:r w:rsidR="00890199" w:rsidRPr="00272C37">
        <w:rPr>
          <w:rFonts w:ascii="Garamond" w:hAnsi="Garamond" w:cs="Times New Roman"/>
          <w:sz w:val="24"/>
          <w:szCs w:val="24"/>
        </w:rPr>
        <w:t xml:space="preserve"> </w:t>
      </w:r>
      <w:sdt>
        <w:sdtPr>
          <w:rPr>
            <w:rFonts w:ascii="Garamond" w:hAnsi="Garamond" w:cs="Times New Roman"/>
            <w:sz w:val="24"/>
            <w:szCs w:val="24"/>
          </w:rPr>
          <w:tag w:val="MENDELEY_CITATION_v3_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"/>
          <w:id w:val="-2030642090"/>
          <w:placeholder>
            <w:docPart w:val="DefaultPlaceholder_-1854013440"/>
          </w:placeholder>
        </w:sdtPr>
        <w:sdtEndPr/>
        <w:sdtContent>
          <w:r w:rsidR="00BB07C8">
            <w:rPr>
              <w:rFonts w:eastAsia="Times New Roman"/>
            </w:rPr>
            <w:t>(Chen &amp; Marmolejo Duarte, 2018; Dell’Anna et al., 2019; Marmolejo-Duarte &amp; Chen, 2022)</w:t>
          </w:r>
        </w:sdtContent>
      </w:sdt>
      <w:r w:rsidRPr="00272C37">
        <w:rPr>
          <w:rFonts w:ascii="Garamond" w:hAnsi="Garamond" w:cs="Times New Roman"/>
          <w:sz w:val="24"/>
          <w:szCs w:val="24"/>
        </w:rPr>
        <w:t xml:space="preserve">. </w:t>
      </w:r>
      <w:r w:rsidR="002F327C" w:rsidRPr="00272C37">
        <w:rPr>
          <w:rFonts w:ascii="Garamond" w:hAnsi="Garamond" w:cs="Times New Roman"/>
          <w:sz w:val="24"/>
          <w:szCs w:val="24"/>
        </w:rPr>
        <w:t>Th</w:t>
      </w:r>
      <w:r w:rsidR="007D11C0" w:rsidRPr="00272C37">
        <w:rPr>
          <w:rFonts w:ascii="Garamond" w:hAnsi="Garamond" w:cs="Times New Roman"/>
          <w:sz w:val="24"/>
          <w:szCs w:val="24"/>
        </w:rPr>
        <w:t>erefore this</w:t>
      </w:r>
      <w:r w:rsidR="002F327C" w:rsidRPr="00272C37">
        <w:rPr>
          <w:rFonts w:ascii="Garamond" w:hAnsi="Garamond" w:cs="Times New Roman"/>
          <w:sz w:val="24"/>
          <w:szCs w:val="24"/>
        </w:rPr>
        <w:t xml:space="preserve"> information is retrieved by the </w:t>
      </w:r>
      <w:r w:rsidR="0016486E" w:rsidRPr="00272C37">
        <w:rPr>
          <w:rFonts w:ascii="Garamond" w:hAnsi="Garamond" w:cs="Times New Roman"/>
          <w:sz w:val="24"/>
          <w:szCs w:val="24"/>
        </w:rPr>
        <w:t>O</w:t>
      </w:r>
      <w:r w:rsidR="002F327C" w:rsidRPr="00272C37">
        <w:rPr>
          <w:rFonts w:ascii="Garamond" w:hAnsi="Garamond" w:cs="Times New Roman"/>
          <w:sz w:val="24"/>
          <w:szCs w:val="24"/>
        </w:rPr>
        <w:t>verpass API</w:t>
      </w:r>
      <w:r w:rsidR="00A64E1D" w:rsidRPr="00272C37">
        <w:rPr>
          <w:rFonts w:ascii="Garamond" w:hAnsi="Garamond" w:cs="Times New Roman"/>
          <w:sz w:val="24"/>
          <w:szCs w:val="24"/>
        </w:rPr>
        <w:t xml:space="preserve"> </w:t>
      </w:r>
      <w:sdt>
        <w:sdtPr>
          <w:rPr>
            <w:rFonts w:ascii="Garamond" w:hAnsi="Garamond" w:cs="Times New Roman"/>
            <w:color w:val="000000"/>
            <w:sz w:val="24"/>
            <w:szCs w:val="24"/>
          </w:rPr>
          <w:tag w:val="MENDELEY_CITATION_v3_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"/>
          <w:id w:val="-1748029831"/>
          <w:placeholder>
            <w:docPart w:val="DefaultPlaceholder_-1854013440"/>
          </w:placeholder>
        </w:sdtPr>
        <w:sdtEndPr/>
        <w:sdtContent>
          <w:r w:rsidR="00BB07C8" w:rsidRPr="00BB07C8">
            <w:rPr>
              <w:rFonts w:ascii="Garamond" w:hAnsi="Garamond" w:cs="Times New Roman"/>
              <w:color w:val="000000"/>
              <w:sz w:val="24"/>
              <w:szCs w:val="24"/>
            </w:rPr>
            <w:t>(Overpass Turbo, 2023)</w:t>
          </w:r>
        </w:sdtContent>
      </w:sdt>
      <w:r w:rsidR="0016486E" w:rsidRPr="00272C37">
        <w:rPr>
          <w:rFonts w:ascii="Garamond" w:hAnsi="Garamond" w:cs="Times New Roman"/>
          <w:sz w:val="24"/>
          <w:szCs w:val="24"/>
        </w:rPr>
        <w:t>. The Overpass API</w:t>
      </w:r>
      <w:r w:rsidR="002F327C" w:rsidRPr="00272C37">
        <w:rPr>
          <w:rFonts w:ascii="Garamond" w:hAnsi="Garamond" w:cs="Times New Roman"/>
          <w:sz w:val="24"/>
          <w:szCs w:val="24"/>
        </w:rPr>
        <w:t xml:space="preserve">  reports </w:t>
      </w:r>
      <w:r w:rsidR="00854765" w:rsidRPr="00272C37">
        <w:rPr>
          <w:rFonts w:ascii="Garamond" w:hAnsi="Garamond" w:cs="Times New Roman"/>
          <w:sz w:val="24"/>
          <w:szCs w:val="24"/>
        </w:rPr>
        <w:t>information o</w:t>
      </w:r>
      <w:r w:rsidR="001767BA" w:rsidRPr="00272C37">
        <w:rPr>
          <w:rFonts w:ascii="Garamond" w:hAnsi="Garamond" w:cs="Times New Roman"/>
          <w:sz w:val="24"/>
          <w:szCs w:val="24"/>
        </w:rPr>
        <w:t>n</w:t>
      </w:r>
      <w:r w:rsidR="00854765" w:rsidRPr="00272C37">
        <w:rPr>
          <w:rFonts w:ascii="Garamond" w:hAnsi="Garamond" w:cs="Times New Roman"/>
          <w:sz w:val="24"/>
          <w:szCs w:val="24"/>
        </w:rPr>
        <w:t xml:space="preserve"> </w:t>
      </w:r>
      <w:r w:rsidR="002F327C" w:rsidRPr="00272C37">
        <w:rPr>
          <w:rFonts w:ascii="Garamond" w:hAnsi="Garamond" w:cs="Times New Roman"/>
          <w:sz w:val="24"/>
          <w:szCs w:val="24"/>
        </w:rPr>
        <w:t xml:space="preserve">the location of </w:t>
      </w:r>
      <w:r w:rsidR="00854765" w:rsidRPr="00272C37">
        <w:rPr>
          <w:rFonts w:ascii="Garamond" w:hAnsi="Garamond" w:cs="Times New Roman"/>
          <w:sz w:val="24"/>
          <w:szCs w:val="24"/>
        </w:rPr>
        <w:t>these properties</w:t>
      </w:r>
      <w:r w:rsidR="001767BA" w:rsidRPr="00272C37">
        <w:rPr>
          <w:rFonts w:ascii="Garamond" w:hAnsi="Garamond" w:cs="Times New Roman"/>
          <w:sz w:val="24"/>
          <w:szCs w:val="24"/>
        </w:rPr>
        <w:t xml:space="preserve"> </w:t>
      </w:r>
      <w:r w:rsidR="0016486E" w:rsidRPr="00272C37">
        <w:rPr>
          <w:rFonts w:ascii="Garamond" w:hAnsi="Garamond" w:cs="Times New Roman"/>
          <w:sz w:val="24"/>
          <w:szCs w:val="24"/>
        </w:rPr>
        <w:t xml:space="preserve">that </w:t>
      </w:r>
      <w:r w:rsidR="00B64F93" w:rsidRPr="00272C37">
        <w:rPr>
          <w:rFonts w:ascii="Garamond" w:hAnsi="Garamond" w:cs="Times New Roman"/>
          <w:sz w:val="24"/>
          <w:szCs w:val="24"/>
        </w:rPr>
        <w:t>are</w:t>
      </w:r>
      <w:r w:rsidR="0016486E" w:rsidRPr="00272C37">
        <w:rPr>
          <w:rFonts w:ascii="Garamond" w:hAnsi="Garamond" w:cs="Times New Roman"/>
          <w:sz w:val="24"/>
          <w:szCs w:val="24"/>
        </w:rPr>
        <w:t xml:space="preserve"> included</w:t>
      </w:r>
      <w:r w:rsidR="00854765" w:rsidRPr="00272C37">
        <w:rPr>
          <w:rFonts w:ascii="Garamond" w:hAnsi="Garamond" w:cs="Times New Roman"/>
          <w:sz w:val="24"/>
          <w:szCs w:val="24"/>
        </w:rPr>
        <w:t xml:space="preserve"> </w:t>
      </w:r>
      <w:r w:rsidR="0016486E" w:rsidRPr="00272C37">
        <w:rPr>
          <w:rFonts w:ascii="Garamond" w:hAnsi="Garamond" w:cs="Times New Roman"/>
          <w:sz w:val="24"/>
          <w:szCs w:val="24"/>
        </w:rPr>
        <w:t>on</w:t>
      </w:r>
      <w:r w:rsidR="00854765" w:rsidRPr="00272C37">
        <w:rPr>
          <w:rFonts w:ascii="Garamond" w:hAnsi="Garamond" w:cs="Times New Roman"/>
          <w:sz w:val="24"/>
          <w:szCs w:val="24"/>
        </w:rPr>
        <w:t xml:space="preserve"> </w:t>
      </w:r>
      <w:r w:rsidR="0016486E" w:rsidRPr="00272C37">
        <w:rPr>
          <w:rFonts w:ascii="Garamond" w:hAnsi="Garamond" w:cs="Times New Roman"/>
          <w:sz w:val="24"/>
          <w:szCs w:val="24"/>
        </w:rPr>
        <w:t>OpenStreetMap</w:t>
      </w:r>
      <w:r w:rsidR="00854765" w:rsidRPr="00272C37">
        <w:rPr>
          <w:rFonts w:ascii="Garamond" w:hAnsi="Garamond" w:cs="Times New Roman"/>
          <w:sz w:val="24"/>
          <w:szCs w:val="24"/>
        </w:rPr>
        <w:t>. OpenStreetMap is a free wiki world map, which is managed and hosted by volunteers</w:t>
      </w:r>
      <w:r w:rsidR="00890199" w:rsidRPr="00272C37">
        <w:rPr>
          <w:rFonts w:ascii="Garamond" w:hAnsi="Garamond" w:cs="Times New Roman"/>
          <w:sz w:val="24"/>
          <w:szCs w:val="24"/>
        </w:rPr>
        <w:t xml:space="preserve"> </w:t>
      </w:r>
      <w:sdt>
        <w:sdtPr>
          <w:rPr>
            <w:rFonts w:ascii="Garamond" w:hAnsi="Garamond" w:cs="Times New Roman"/>
            <w:color w:val="000000"/>
            <w:sz w:val="24"/>
            <w:szCs w:val="24"/>
          </w:rPr>
          <w:tag w:val="MENDELEY_CITATION_v3_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"/>
          <w:id w:val="-251510762"/>
          <w:placeholder>
            <w:docPart w:val="DefaultPlaceholder_-1854013440"/>
          </w:placeholder>
        </w:sdtPr>
        <w:sdtEndPr/>
        <w:sdtContent>
          <w:r w:rsidR="00BB07C8" w:rsidRPr="00BB07C8">
            <w:rPr>
              <w:rFonts w:ascii="Garamond" w:hAnsi="Garamond" w:cs="Times New Roman"/>
              <w:color w:val="000000"/>
              <w:sz w:val="24"/>
              <w:szCs w:val="24"/>
            </w:rPr>
            <w:t>(OpenStreetMap contributers, 2023)</w:t>
          </w:r>
        </w:sdtContent>
      </w:sdt>
      <w:r w:rsidR="00854765" w:rsidRPr="00272C37">
        <w:rPr>
          <w:rFonts w:ascii="Garamond" w:hAnsi="Garamond" w:cs="Times New Roman"/>
          <w:sz w:val="24"/>
          <w:szCs w:val="24"/>
        </w:rPr>
        <w:t>.</w:t>
      </w:r>
      <w:r w:rsidRPr="00272C37">
        <w:rPr>
          <w:rFonts w:ascii="Garamond" w:hAnsi="Garamond" w:cs="Times New Roman"/>
          <w:sz w:val="24"/>
          <w:szCs w:val="24"/>
        </w:rPr>
        <w:t xml:space="preserve"> An overv</w:t>
      </w:r>
      <w:r w:rsidR="00312CFB" w:rsidRPr="00272C37">
        <w:rPr>
          <w:rFonts w:ascii="Garamond" w:hAnsi="Garamond" w:cs="Times New Roman"/>
          <w:sz w:val="24"/>
          <w:szCs w:val="24"/>
        </w:rPr>
        <w:t>iew of the retrieved and created sustainable variables, the sustainable dimension of the variables, a link to the data</w:t>
      </w:r>
      <w:r w:rsidR="00622A88" w:rsidRPr="00272C37">
        <w:rPr>
          <w:rFonts w:ascii="Garamond" w:hAnsi="Garamond" w:cs="Times New Roman"/>
          <w:sz w:val="24"/>
          <w:szCs w:val="24"/>
        </w:rPr>
        <w:t xml:space="preserve"> </w:t>
      </w:r>
      <w:r w:rsidR="00312CFB" w:rsidRPr="00272C37">
        <w:rPr>
          <w:rFonts w:ascii="Garamond" w:hAnsi="Garamond" w:cs="Times New Roman"/>
          <w:sz w:val="24"/>
          <w:szCs w:val="24"/>
        </w:rPr>
        <w:t xml:space="preserve">source </w:t>
      </w:r>
      <w:r w:rsidR="008367DC" w:rsidRPr="00272C37">
        <w:rPr>
          <w:rFonts w:ascii="Garamond" w:hAnsi="Garamond" w:cs="Times New Roman"/>
          <w:sz w:val="24"/>
          <w:szCs w:val="24"/>
        </w:rPr>
        <w:t>from</w:t>
      </w:r>
      <w:r w:rsidR="00312CFB" w:rsidRPr="00272C37">
        <w:rPr>
          <w:rFonts w:ascii="Garamond" w:hAnsi="Garamond" w:cs="Times New Roman"/>
          <w:sz w:val="24"/>
          <w:szCs w:val="24"/>
        </w:rPr>
        <w:t xml:space="preserve"> which the variables are retrieved</w:t>
      </w:r>
      <w:r w:rsidR="00B64F93" w:rsidRPr="00272C37">
        <w:rPr>
          <w:rFonts w:ascii="Garamond" w:hAnsi="Garamond" w:cs="Times New Roman"/>
          <w:sz w:val="24"/>
          <w:szCs w:val="24"/>
        </w:rPr>
        <w:t>,</w:t>
      </w:r>
      <w:r w:rsidR="00312CFB" w:rsidRPr="00272C37">
        <w:rPr>
          <w:rFonts w:ascii="Garamond" w:hAnsi="Garamond" w:cs="Times New Roman"/>
          <w:sz w:val="24"/>
          <w:szCs w:val="24"/>
        </w:rPr>
        <w:t xml:space="preserve"> and a short description of the data</w:t>
      </w:r>
      <w:r w:rsidR="00622A88" w:rsidRPr="00272C37">
        <w:rPr>
          <w:rFonts w:ascii="Garamond" w:hAnsi="Garamond" w:cs="Times New Roman"/>
          <w:sz w:val="24"/>
          <w:szCs w:val="24"/>
        </w:rPr>
        <w:t xml:space="preserve"> </w:t>
      </w:r>
      <w:r w:rsidR="00312CFB" w:rsidRPr="00272C37">
        <w:rPr>
          <w:rFonts w:ascii="Garamond" w:hAnsi="Garamond" w:cs="Times New Roman"/>
          <w:sz w:val="24"/>
          <w:szCs w:val="24"/>
        </w:rPr>
        <w:t xml:space="preserve">source </w:t>
      </w:r>
      <w:r w:rsidR="00B64F93" w:rsidRPr="00272C37">
        <w:rPr>
          <w:rFonts w:ascii="Garamond" w:hAnsi="Garamond" w:cs="Times New Roman"/>
          <w:sz w:val="24"/>
          <w:szCs w:val="24"/>
        </w:rPr>
        <w:t>are</w:t>
      </w:r>
      <w:r w:rsidR="00312CFB" w:rsidRPr="00272C37">
        <w:rPr>
          <w:rFonts w:ascii="Garamond" w:hAnsi="Garamond" w:cs="Times New Roman"/>
          <w:sz w:val="24"/>
          <w:szCs w:val="24"/>
        </w:rPr>
        <w:t xml:space="preserve"> included in table</w:t>
      </w:r>
      <w:r w:rsidR="00890199" w:rsidRPr="00272C37">
        <w:rPr>
          <w:rFonts w:ascii="Garamond" w:hAnsi="Garamond" w:cs="Times New Roman"/>
          <w:sz w:val="24"/>
          <w:szCs w:val="24"/>
        </w:rPr>
        <w:t xml:space="preserve"> 6 included</w:t>
      </w:r>
      <w:r w:rsidR="00312CFB" w:rsidRPr="00272C37">
        <w:rPr>
          <w:rFonts w:ascii="Garamond" w:hAnsi="Garamond" w:cs="Times New Roman"/>
          <w:sz w:val="24"/>
          <w:szCs w:val="24"/>
        </w:rPr>
        <w:t xml:space="preserve"> </w:t>
      </w:r>
      <w:r w:rsidR="00890199" w:rsidRPr="00272C37">
        <w:rPr>
          <w:rFonts w:ascii="Garamond" w:hAnsi="Garamond" w:cs="Times New Roman"/>
          <w:sz w:val="24"/>
          <w:szCs w:val="24"/>
        </w:rPr>
        <w:t>i</w:t>
      </w:r>
      <w:r w:rsidR="00312CFB" w:rsidRPr="00272C37">
        <w:rPr>
          <w:rFonts w:ascii="Garamond" w:hAnsi="Garamond" w:cs="Times New Roman"/>
          <w:sz w:val="24"/>
          <w:szCs w:val="24"/>
        </w:rPr>
        <w:t>n the appendix</w:t>
      </w:r>
      <w:r w:rsidR="00890199" w:rsidRPr="00272C37">
        <w:rPr>
          <w:rFonts w:ascii="Garamond" w:hAnsi="Garamond" w:cs="Times New Roman"/>
          <w:sz w:val="24"/>
          <w:szCs w:val="24"/>
        </w:rPr>
        <w:t>.</w:t>
      </w:r>
    </w:p>
    <w:p w14:paraId="5874CC0C" w14:textId="4401BFC8" w:rsidR="00272C37" w:rsidRDefault="00360283" w:rsidP="00564311">
      <w:pPr>
        <w:spacing w:line="360" w:lineRule="auto"/>
        <w:jc w:val="both"/>
        <w:rPr>
          <w:rFonts w:ascii="Garamond" w:hAnsi="Garamond" w:cs="Times New Roman"/>
          <w:sz w:val="24"/>
          <w:szCs w:val="24"/>
        </w:rPr>
      </w:pPr>
      <w:r w:rsidRPr="00272C37">
        <w:rPr>
          <w:rFonts w:ascii="Garamond" w:hAnsi="Garamond" w:cs="Times New Roman"/>
          <w:sz w:val="24"/>
          <w:szCs w:val="24"/>
        </w:rPr>
        <w:t>Our retrieved</w:t>
      </w:r>
      <w:r w:rsidR="00C96D08" w:rsidRPr="00272C37">
        <w:rPr>
          <w:rFonts w:ascii="Garamond" w:hAnsi="Garamond" w:cs="Times New Roman"/>
          <w:sz w:val="24"/>
          <w:szCs w:val="24"/>
        </w:rPr>
        <w:t xml:space="preserve"> sustainable information from the </w:t>
      </w:r>
      <w:r w:rsidR="0016486E" w:rsidRPr="00272C37">
        <w:rPr>
          <w:rFonts w:ascii="Garamond" w:hAnsi="Garamond" w:cs="Times New Roman"/>
          <w:sz w:val="24"/>
          <w:szCs w:val="24"/>
        </w:rPr>
        <w:t>City</w:t>
      </w:r>
      <w:r w:rsidR="003376B0" w:rsidRPr="00272C37">
        <w:rPr>
          <w:rFonts w:ascii="Garamond" w:hAnsi="Garamond" w:cs="Times New Roman"/>
          <w:sz w:val="24"/>
          <w:szCs w:val="24"/>
        </w:rPr>
        <w:t xml:space="preserve"> Council</w:t>
      </w:r>
      <w:r w:rsidR="00C96D08" w:rsidRPr="00272C37">
        <w:rPr>
          <w:rFonts w:ascii="Garamond" w:hAnsi="Garamond" w:cs="Times New Roman"/>
          <w:sz w:val="24"/>
          <w:szCs w:val="24"/>
        </w:rPr>
        <w:t xml:space="preserve"> of Barcelona and </w:t>
      </w:r>
      <w:r w:rsidR="0016486E" w:rsidRPr="00272C37">
        <w:rPr>
          <w:rFonts w:ascii="Garamond" w:hAnsi="Garamond" w:cs="Times New Roman"/>
          <w:sz w:val="24"/>
          <w:szCs w:val="24"/>
        </w:rPr>
        <w:t>OpenStreetMap</w:t>
      </w:r>
      <w:r w:rsidR="00C96D08" w:rsidRPr="00272C37">
        <w:rPr>
          <w:rFonts w:ascii="Garamond" w:hAnsi="Garamond" w:cs="Times New Roman"/>
          <w:sz w:val="24"/>
          <w:szCs w:val="24"/>
        </w:rPr>
        <w:t xml:space="preserve"> consists of three type</w:t>
      </w:r>
      <w:r w:rsidR="00622A88" w:rsidRPr="00272C37">
        <w:rPr>
          <w:rFonts w:ascii="Garamond" w:hAnsi="Garamond" w:cs="Times New Roman"/>
          <w:sz w:val="24"/>
          <w:szCs w:val="24"/>
        </w:rPr>
        <w:t>s</w:t>
      </w:r>
      <w:r w:rsidR="00C96D08" w:rsidRPr="00272C37">
        <w:rPr>
          <w:rFonts w:ascii="Garamond" w:hAnsi="Garamond" w:cs="Times New Roman"/>
          <w:sz w:val="24"/>
          <w:szCs w:val="24"/>
        </w:rPr>
        <w:t xml:space="preserve"> of </w:t>
      </w:r>
      <w:r w:rsidRPr="00272C37">
        <w:rPr>
          <w:rFonts w:ascii="Garamond" w:hAnsi="Garamond" w:cs="Times New Roman"/>
          <w:sz w:val="24"/>
          <w:szCs w:val="24"/>
        </w:rPr>
        <w:t>data</w:t>
      </w:r>
      <w:r w:rsidR="00C96D08" w:rsidRPr="00272C37">
        <w:rPr>
          <w:rFonts w:ascii="Garamond" w:hAnsi="Garamond" w:cs="Times New Roman"/>
          <w:sz w:val="24"/>
          <w:szCs w:val="24"/>
        </w:rPr>
        <w:t xml:space="preserve">. </w:t>
      </w:r>
      <w:r w:rsidRPr="00272C37">
        <w:rPr>
          <w:rFonts w:ascii="Garamond" w:hAnsi="Garamond" w:cs="Times New Roman"/>
          <w:sz w:val="24"/>
          <w:szCs w:val="24"/>
        </w:rPr>
        <w:t>Dependent on the</w:t>
      </w:r>
      <w:r w:rsidR="00C96D08" w:rsidRPr="00272C37">
        <w:rPr>
          <w:rFonts w:ascii="Garamond" w:hAnsi="Garamond" w:cs="Times New Roman"/>
          <w:sz w:val="24"/>
          <w:szCs w:val="24"/>
        </w:rPr>
        <w:t xml:space="preserve"> type </w:t>
      </w:r>
      <w:r w:rsidRPr="00272C37">
        <w:rPr>
          <w:rFonts w:ascii="Garamond" w:hAnsi="Garamond" w:cs="Times New Roman"/>
          <w:sz w:val="24"/>
          <w:szCs w:val="24"/>
        </w:rPr>
        <w:t xml:space="preserve">the data is </w:t>
      </w:r>
      <w:r w:rsidR="00C96D08" w:rsidRPr="00272C37">
        <w:rPr>
          <w:rFonts w:ascii="Garamond" w:hAnsi="Garamond" w:cs="Times New Roman"/>
          <w:sz w:val="24"/>
          <w:szCs w:val="24"/>
        </w:rPr>
        <w:t>converted into variable</w:t>
      </w:r>
      <w:r w:rsidR="00622A88" w:rsidRPr="00272C37">
        <w:rPr>
          <w:rFonts w:ascii="Garamond" w:hAnsi="Garamond" w:cs="Times New Roman"/>
          <w:sz w:val="24"/>
          <w:szCs w:val="24"/>
        </w:rPr>
        <w:t>s</w:t>
      </w:r>
      <w:r w:rsidR="00C96D08" w:rsidRPr="00272C37">
        <w:rPr>
          <w:rFonts w:ascii="Garamond" w:hAnsi="Garamond" w:cs="Times New Roman"/>
          <w:sz w:val="24"/>
          <w:szCs w:val="24"/>
        </w:rPr>
        <w:t xml:space="preserve"> containing sustainable information. First of all, </w:t>
      </w:r>
      <w:r w:rsidR="0016486E" w:rsidRPr="00272C37">
        <w:rPr>
          <w:rFonts w:ascii="Garamond" w:hAnsi="Garamond" w:cs="Times New Roman"/>
          <w:sz w:val="24"/>
          <w:szCs w:val="24"/>
        </w:rPr>
        <w:t xml:space="preserve">we </w:t>
      </w:r>
      <w:r w:rsidR="00C96D08" w:rsidRPr="00272C37">
        <w:rPr>
          <w:rFonts w:ascii="Garamond" w:hAnsi="Garamond" w:cs="Times New Roman"/>
          <w:sz w:val="24"/>
          <w:szCs w:val="24"/>
        </w:rPr>
        <w:t>retrieved</w:t>
      </w:r>
      <w:r w:rsidR="0016486E" w:rsidRPr="00272C37">
        <w:rPr>
          <w:rFonts w:ascii="Garamond" w:hAnsi="Garamond" w:cs="Times New Roman"/>
          <w:sz w:val="24"/>
          <w:szCs w:val="24"/>
        </w:rPr>
        <w:t xml:space="preserve"> data</w:t>
      </w:r>
      <w:r w:rsidR="00C96D08" w:rsidRPr="00272C37">
        <w:rPr>
          <w:rFonts w:ascii="Garamond" w:hAnsi="Garamond" w:cs="Times New Roman"/>
          <w:sz w:val="24"/>
          <w:szCs w:val="24"/>
        </w:rPr>
        <w:t xml:space="preserve"> </w:t>
      </w:r>
      <w:r w:rsidR="0016486E" w:rsidRPr="00272C37">
        <w:rPr>
          <w:rFonts w:ascii="Garamond" w:hAnsi="Garamond" w:cs="Times New Roman"/>
          <w:sz w:val="24"/>
          <w:szCs w:val="24"/>
        </w:rPr>
        <w:t xml:space="preserve">that contained </w:t>
      </w:r>
      <w:r w:rsidR="00C96D08" w:rsidRPr="00272C37">
        <w:rPr>
          <w:rFonts w:ascii="Garamond" w:hAnsi="Garamond" w:cs="Times New Roman"/>
          <w:sz w:val="24"/>
          <w:szCs w:val="24"/>
        </w:rPr>
        <w:t xml:space="preserve">statistics on a subdistrict level, such as the unemployment rate, </w:t>
      </w:r>
      <w:r w:rsidR="008367DC" w:rsidRPr="00272C37">
        <w:rPr>
          <w:rFonts w:ascii="Garamond" w:hAnsi="Garamond" w:cs="Times New Roman"/>
          <w:sz w:val="24"/>
          <w:szCs w:val="24"/>
        </w:rPr>
        <w:t xml:space="preserve">and </w:t>
      </w:r>
      <w:r w:rsidR="00C96D08" w:rsidRPr="00272C37">
        <w:rPr>
          <w:rFonts w:ascii="Garamond" w:hAnsi="Garamond" w:cs="Times New Roman"/>
          <w:sz w:val="24"/>
          <w:szCs w:val="24"/>
        </w:rPr>
        <w:t xml:space="preserve">p80/p20 income distribution. If for these subdistrict level statistical data multiple </w:t>
      </w:r>
      <w:r w:rsidR="0016486E" w:rsidRPr="00272C37">
        <w:rPr>
          <w:rFonts w:ascii="Garamond" w:hAnsi="Garamond" w:cs="Times New Roman"/>
          <w:sz w:val="24"/>
          <w:szCs w:val="24"/>
        </w:rPr>
        <w:t>countings</w:t>
      </w:r>
      <w:r w:rsidR="00C96D08" w:rsidRPr="00272C37">
        <w:rPr>
          <w:rFonts w:ascii="Garamond" w:hAnsi="Garamond" w:cs="Times New Roman"/>
          <w:sz w:val="24"/>
          <w:szCs w:val="24"/>
        </w:rPr>
        <w:t xml:space="preserve"> are done during the last reported year, </w:t>
      </w:r>
      <w:r w:rsidR="0016486E" w:rsidRPr="00272C37">
        <w:rPr>
          <w:rFonts w:ascii="Garamond" w:hAnsi="Garamond" w:cs="Times New Roman"/>
          <w:sz w:val="24"/>
          <w:szCs w:val="24"/>
        </w:rPr>
        <w:t xml:space="preserve">we used </w:t>
      </w:r>
      <w:r w:rsidR="00C96D08" w:rsidRPr="00272C37">
        <w:rPr>
          <w:rFonts w:ascii="Garamond" w:hAnsi="Garamond" w:cs="Times New Roman"/>
          <w:sz w:val="24"/>
          <w:szCs w:val="24"/>
        </w:rPr>
        <w:t>the average value. Additionally on Idealista</w:t>
      </w:r>
      <w:r w:rsidR="00622A88" w:rsidRPr="00272C37">
        <w:rPr>
          <w:rFonts w:ascii="Garamond" w:hAnsi="Garamond" w:cs="Times New Roman"/>
          <w:sz w:val="24"/>
          <w:szCs w:val="24"/>
        </w:rPr>
        <w:t>,</w:t>
      </w:r>
      <w:r w:rsidR="00C96D08" w:rsidRPr="00272C37">
        <w:rPr>
          <w:rFonts w:ascii="Garamond" w:hAnsi="Garamond" w:cs="Times New Roman"/>
          <w:sz w:val="24"/>
          <w:szCs w:val="24"/>
        </w:rPr>
        <w:t xml:space="preserve"> a lower number of subdistricts </w:t>
      </w:r>
      <w:r w:rsidR="00622A88" w:rsidRPr="00272C37">
        <w:rPr>
          <w:rFonts w:ascii="Garamond" w:hAnsi="Garamond" w:cs="Times New Roman"/>
          <w:sz w:val="24"/>
          <w:szCs w:val="24"/>
        </w:rPr>
        <w:t xml:space="preserve">are </w:t>
      </w:r>
      <w:r w:rsidR="00C96D08" w:rsidRPr="00272C37">
        <w:rPr>
          <w:rFonts w:ascii="Garamond" w:hAnsi="Garamond" w:cs="Times New Roman"/>
          <w:sz w:val="24"/>
          <w:szCs w:val="24"/>
        </w:rPr>
        <w:t>specified</w:t>
      </w:r>
      <w:r w:rsidRPr="00272C37">
        <w:rPr>
          <w:rFonts w:ascii="Garamond" w:hAnsi="Garamond" w:cs="Times New Roman"/>
          <w:sz w:val="24"/>
          <w:szCs w:val="24"/>
        </w:rPr>
        <w:t xml:space="preserve"> compared to the dataset of the City Council of Barcelona.</w:t>
      </w:r>
      <w:r w:rsidR="00C96D08" w:rsidRPr="00272C37">
        <w:rPr>
          <w:rFonts w:ascii="Garamond" w:hAnsi="Garamond" w:cs="Times New Roman"/>
          <w:sz w:val="24"/>
          <w:szCs w:val="24"/>
        </w:rPr>
        <w:t xml:space="preserve"> Idealista merges some of the neighboring subdistricts of which information is individually reported by the </w:t>
      </w:r>
      <w:r w:rsidR="003376B0" w:rsidRPr="00272C37">
        <w:rPr>
          <w:rFonts w:ascii="Garamond" w:hAnsi="Garamond" w:cs="Times New Roman"/>
          <w:sz w:val="24"/>
          <w:szCs w:val="24"/>
        </w:rPr>
        <w:t>City Council</w:t>
      </w:r>
      <w:r w:rsidR="00C96D08" w:rsidRPr="00272C37">
        <w:rPr>
          <w:rFonts w:ascii="Garamond" w:hAnsi="Garamond" w:cs="Times New Roman"/>
          <w:sz w:val="24"/>
          <w:szCs w:val="24"/>
        </w:rPr>
        <w:t xml:space="preserve"> of Barcelona</w:t>
      </w:r>
      <w:r w:rsidR="00C96D08" w:rsidRPr="00272C37">
        <w:rPr>
          <w:rStyle w:val="FootnoteReference"/>
          <w:rFonts w:ascii="Garamond" w:hAnsi="Garamond" w:cs="Times New Roman"/>
          <w:sz w:val="24"/>
          <w:szCs w:val="24"/>
        </w:rPr>
        <w:footnoteReference w:id="1"/>
      </w:r>
      <w:r w:rsidR="00C96D08" w:rsidRPr="00272C37">
        <w:rPr>
          <w:rFonts w:ascii="Garamond" w:hAnsi="Garamond" w:cs="Times New Roman"/>
          <w:sz w:val="24"/>
          <w:szCs w:val="24"/>
        </w:rPr>
        <w:t xml:space="preserve">. </w:t>
      </w:r>
      <w:r w:rsidR="00272C37">
        <w:rPr>
          <w:rFonts w:ascii="Garamond" w:hAnsi="Garamond" w:cs="Times New Roman"/>
          <w:sz w:val="24"/>
          <w:szCs w:val="24"/>
        </w:rPr>
        <w:t>F</w:t>
      </w:r>
      <w:r w:rsidR="00C96D08" w:rsidRPr="00272C37">
        <w:rPr>
          <w:rFonts w:ascii="Garamond" w:hAnsi="Garamond" w:cs="Times New Roman"/>
          <w:sz w:val="24"/>
          <w:szCs w:val="24"/>
        </w:rPr>
        <w:t xml:space="preserve">or the subdistricts which are presented as one subdistrict on Idealista, </w:t>
      </w:r>
      <w:r w:rsidR="0016486E" w:rsidRPr="00272C37">
        <w:rPr>
          <w:rFonts w:ascii="Garamond" w:hAnsi="Garamond" w:cs="Times New Roman"/>
          <w:sz w:val="24"/>
          <w:szCs w:val="24"/>
        </w:rPr>
        <w:t xml:space="preserve">we either calculated </w:t>
      </w:r>
      <w:r w:rsidR="004321B2" w:rsidRPr="00272C37">
        <w:rPr>
          <w:rFonts w:ascii="Garamond" w:hAnsi="Garamond" w:cs="Times New Roman"/>
          <w:sz w:val="24"/>
          <w:szCs w:val="24"/>
        </w:rPr>
        <w:t>the weighted average</w:t>
      </w:r>
      <w:r w:rsidR="0016486E" w:rsidRPr="00272C37">
        <w:rPr>
          <w:rFonts w:ascii="Garamond" w:hAnsi="Garamond" w:cs="Times New Roman"/>
          <w:sz w:val="24"/>
          <w:szCs w:val="24"/>
        </w:rPr>
        <w:t xml:space="preserve"> of the variable</w:t>
      </w:r>
      <w:r w:rsidR="004321B2" w:rsidRPr="00272C37">
        <w:rPr>
          <w:rFonts w:ascii="Garamond" w:hAnsi="Garamond" w:cs="Times New Roman"/>
          <w:sz w:val="24"/>
          <w:szCs w:val="24"/>
        </w:rPr>
        <w:t xml:space="preserve"> </w:t>
      </w:r>
      <w:r w:rsidR="0016486E" w:rsidRPr="00272C37">
        <w:rPr>
          <w:rFonts w:ascii="Garamond" w:hAnsi="Garamond" w:cs="Times New Roman"/>
          <w:sz w:val="24"/>
          <w:szCs w:val="24"/>
        </w:rPr>
        <w:t xml:space="preserve">by </w:t>
      </w:r>
      <w:r w:rsidR="00622A88" w:rsidRPr="00272C37">
        <w:rPr>
          <w:rFonts w:ascii="Garamond" w:hAnsi="Garamond" w:cs="Times New Roman"/>
          <w:sz w:val="24"/>
          <w:szCs w:val="24"/>
        </w:rPr>
        <w:t xml:space="preserve">the </w:t>
      </w:r>
      <w:r w:rsidR="004321B2" w:rsidRPr="00272C37">
        <w:rPr>
          <w:rFonts w:ascii="Garamond" w:hAnsi="Garamond" w:cs="Times New Roman"/>
          <w:sz w:val="24"/>
          <w:szCs w:val="24"/>
        </w:rPr>
        <w:t>number of inhabitants</w:t>
      </w:r>
      <w:r w:rsidR="002218A2" w:rsidRPr="00272C37">
        <w:rPr>
          <w:rFonts w:ascii="Garamond" w:hAnsi="Garamond" w:cs="Times New Roman"/>
          <w:sz w:val="24"/>
          <w:szCs w:val="24"/>
        </w:rPr>
        <w:t xml:space="preserve"> or</w:t>
      </w:r>
      <w:r w:rsidR="0016486E" w:rsidRPr="00272C37">
        <w:rPr>
          <w:rFonts w:ascii="Garamond" w:hAnsi="Garamond" w:cs="Times New Roman"/>
          <w:sz w:val="24"/>
          <w:szCs w:val="24"/>
        </w:rPr>
        <w:t xml:space="preserve"> we</w:t>
      </w:r>
      <w:r w:rsidR="002218A2" w:rsidRPr="00272C37">
        <w:rPr>
          <w:rFonts w:ascii="Garamond" w:hAnsi="Garamond" w:cs="Times New Roman"/>
          <w:sz w:val="24"/>
          <w:szCs w:val="24"/>
        </w:rPr>
        <w:t xml:space="preserve"> </w:t>
      </w:r>
      <w:r w:rsidR="0016486E" w:rsidRPr="00272C37">
        <w:rPr>
          <w:rFonts w:ascii="Garamond" w:hAnsi="Garamond" w:cs="Times New Roman"/>
          <w:sz w:val="24"/>
          <w:szCs w:val="24"/>
        </w:rPr>
        <w:t>used the</w:t>
      </w:r>
      <w:r w:rsidR="002218A2" w:rsidRPr="00272C37">
        <w:rPr>
          <w:rFonts w:ascii="Garamond" w:hAnsi="Garamond" w:cs="Times New Roman"/>
          <w:sz w:val="24"/>
          <w:szCs w:val="24"/>
        </w:rPr>
        <w:t xml:space="preserve"> sum</w:t>
      </w:r>
      <w:r w:rsidR="004321B2" w:rsidRPr="00272C37">
        <w:rPr>
          <w:rFonts w:ascii="Garamond" w:hAnsi="Garamond" w:cs="Times New Roman"/>
          <w:sz w:val="24"/>
          <w:szCs w:val="24"/>
        </w:rPr>
        <w:t xml:space="preserve"> </w:t>
      </w:r>
      <w:r w:rsidR="0016486E" w:rsidRPr="00272C37">
        <w:rPr>
          <w:rFonts w:ascii="Garamond" w:hAnsi="Garamond" w:cs="Times New Roman"/>
          <w:sz w:val="24"/>
          <w:szCs w:val="24"/>
        </w:rPr>
        <w:t>of</w:t>
      </w:r>
      <w:r w:rsidR="008276E9" w:rsidRPr="00272C37">
        <w:rPr>
          <w:rFonts w:ascii="Garamond" w:hAnsi="Garamond" w:cs="Times New Roman"/>
          <w:sz w:val="24"/>
          <w:szCs w:val="24"/>
        </w:rPr>
        <w:t xml:space="preserve"> the statistic</w:t>
      </w:r>
      <w:r w:rsidR="004321B2" w:rsidRPr="00272C37">
        <w:rPr>
          <w:rFonts w:ascii="Garamond" w:hAnsi="Garamond" w:cs="Times New Roman"/>
          <w:sz w:val="24"/>
          <w:szCs w:val="24"/>
        </w:rPr>
        <w:t xml:space="preserve">. </w:t>
      </w:r>
      <w:r w:rsidR="00C96D08" w:rsidRPr="00272C37">
        <w:rPr>
          <w:rFonts w:ascii="Garamond" w:hAnsi="Garamond" w:cs="Times New Roman"/>
          <w:sz w:val="24"/>
          <w:szCs w:val="24"/>
        </w:rPr>
        <w:t xml:space="preserve">The </w:t>
      </w:r>
      <w:r w:rsidR="007D11C0" w:rsidRPr="00272C37">
        <w:rPr>
          <w:rFonts w:ascii="Garamond" w:hAnsi="Garamond" w:cs="Times New Roman"/>
          <w:sz w:val="24"/>
          <w:szCs w:val="24"/>
        </w:rPr>
        <w:t>statistical</w:t>
      </w:r>
      <w:r w:rsidR="00C96D08" w:rsidRPr="00272C37">
        <w:rPr>
          <w:rFonts w:ascii="Garamond" w:hAnsi="Garamond" w:cs="Times New Roman"/>
          <w:sz w:val="24"/>
          <w:szCs w:val="24"/>
        </w:rPr>
        <w:t xml:space="preserve"> subdistrict-level</w:t>
      </w:r>
      <w:r w:rsidR="007D11C0" w:rsidRPr="00272C37">
        <w:rPr>
          <w:rFonts w:ascii="Garamond" w:hAnsi="Garamond" w:cs="Times New Roman"/>
          <w:sz w:val="24"/>
          <w:szCs w:val="24"/>
        </w:rPr>
        <w:t xml:space="preserve"> variables</w:t>
      </w:r>
      <w:r w:rsidR="00C96D08" w:rsidRPr="00272C37">
        <w:rPr>
          <w:rFonts w:ascii="Garamond" w:hAnsi="Garamond" w:cs="Times New Roman"/>
          <w:sz w:val="24"/>
          <w:szCs w:val="24"/>
        </w:rPr>
        <w:t xml:space="preserve"> contain no outliers since</w:t>
      </w:r>
      <w:r w:rsidR="004321B2" w:rsidRPr="00272C37">
        <w:rPr>
          <w:rFonts w:ascii="Garamond" w:hAnsi="Garamond" w:cs="Times New Roman"/>
          <w:sz w:val="24"/>
          <w:szCs w:val="24"/>
        </w:rPr>
        <w:t xml:space="preserve"> the </w:t>
      </w:r>
      <w:r w:rsidR="007D11C0" w:rsidRPr="00272C37">
        <w:rPr>
          <w:rFonts w:ascii="Garamond" w:hAnsi="Garamond" w:cs="Times New Roman"/>
          <w:sz w:val="24"/>
          <w:szCs w:val="24"/>
        </w:rPr>
        <w:t xml:space="preserve">reported numbers </w:t>
      </w:r>
      <w:r w:rsidR="004321B2" w:rsidRPr="00272C37">
        <w:rPr>
          <w:rFonts w:ascii="Garamond" w:hAnsi="Garamond" w:cs="Times New Roman"/>
          <w:sz w:val="24"/>
          <w:szCs w:val="24"/>
        </w:rPr>
        <w:t xml:space="preserve">are average </w:t>
      </w:r>
      <w:r w:rsidR="00C96D08" w:rsidRPr="00272C37">
        <w:rPr>
          <w:rFonts w:ascii="Garamond" w:hAnsi="Garamond" w:cs="Times New Roman"/>
          <w:sz w:val="24"/>
          <w:szCs w:val="24"/>
        </w:rPr>
        <w:t xml:space="preserve">number of each </w:t>
      </w:r>
      <w:r w:rsidR="004321B2" w:rsidRPr="00272C37">
        <w:rPr>
          <w:rFonts w:ascii="Garamond" w:hAnsi="Garamond" w:cs="Times New Roman"/>
          <w:sz w:val="24"/>
          <w:szCs w:val="24"/>
        </w:rPr>
        <w:t>subdistrict.</w:t>
      </w:r>
      <w:r w:rsidR="00C96D08" w:rsidRPr="00272C37">
        <w:rPr>
          <w:rFonts w:ascii="Garamond" w:hAnsi="Garamond" w:cs="Times New Roman"/>
          <w:sz w:val="24"/>
          <w:szCs w:val="24"/>
        </w:rPr>
        <w:t xml:space="preserve"> Secondly</w:t>
      </w:r>
      <w:r w:rsidR="00767B6B" w:rsidRPr="00272C37">
        <w:rPr>
          <w:rFonts w:ascii="Garamond" w:hAnsi="Garamond" w:cs="Times New Roman"/>
          <w:sz w:val="24"/>
          <w:szCs w:val="24"/>
        </w:rPr>
        <w:t>,</w:t>
      </w:r>
      <w:r w:rsidR="00C96D08" w:rsidRPr="00272C37">
        <w:rPr>
          <w:rFonts w:ascii="Garamond" w:hAnsi="Garamond" w:cs="Times New Roman"/>
          <w:sz w:val="24"/>
          <w:szCs w:val="24"/>
        </w:rPr>
        <w:t xml:space="preserve"> </w:t>
      </w:r>
      <w:r w:rsidR="0016486E" w:rsidRPr="00272C37">
        <w:rPr>
          <w:rFonts w:ascii="Garamond" w:hAnsi="Garamond" w:cs="Times New Roman"/>
          <w:sz w:val="24"/>
          <w:szCs w:val="24"/>
        </w:rPr>
        <w:t>we</w:t>
      </w:r>
      <w:r w:rsidR="00C96D08" w:rsidRPr="00272C37">
        <w:rPr>
          <w:rFonts w:ascii="Garamond" w:hAnsi="Garamond" w:cs="Times New Roman"/>
          <w:sz w:val="24"/>
          <w:szCs w:val="24"/>
        </w:rPr>
        <w:t xml:space="preserve"> retrieved </w:t>
      </w:r>
      <w:r w:rsidR="0016486E" w:rsidRPr="00272C37">
        <w:rPr>
          <w:rFonts w:ascii="Garamond" w:hAnsi="Garamond" w:cs="Times New Roman"/>
          <w:sz w:val="24"/>
          <w:szCs w:val="24"/>
        </w:rPr>
        <w:t xml:space="preserve">data </w:t>
      </w:r>
      <w:r w:rsidR="00C96D08" w:rsidRPr="00272C37">
        <w:rPr>
          <w:rFonts w:ascii="Garamond" w:hAnsi="Garamond" w:cs="Times New Roman"/>
          <w:sz w:val="24"/>
          <w:szCs w:val="24"/>
        </w:rPr>
        <w:t>that contain</w:t>
      </w:r>
      <w:r w:rsidR="00622A88" w:rsidRPr="00272C37">
        <w:rPr>
          <w:rFonts w:ascii="Garamond" w:hAnsi="Garamond" w:cs="Times New Roman"/>
          <w:sz w:val="24"/>
          <w:szCs w:val="24"/>
        </w:rPr>
        <w:t>s</w:t>
      </w:r>
      <w:r w:rsidR="00C96D08" w:rsidRPr="00272C37">
        <w:rPr>
          <w:rFonts w:ascii="Garamond" w:hAnsi="Garamond" w:cs="Times New Roman"/>
          <w:sz w:val="24"/>
          <w:szCs w:val="24"/>
        </w:rPr>
        <w:t xml:space="preserve"> geographic information with benchmark scores </w:t>
      </w:r>
      <w:r w:rsidRPr="00272C37">
        <w:rPr>
          <w:rFonts w:ascii="Garamond" w:hAnsi="Garamond" w:cs="Times New Roman"/>
          <w:sz w:val="24"/>
          <w:szCs w:val="24"/>
        </w:rPr>
        <w:t>of</w:t>
      </w:r>
      <w:r w:rsidR="00C96D08" w:rsidRPr="00272C37">
        <w:rPr>
          <w:rFonts w:ascii="Garamond" w:hAnsi="Garamond" w:cs="Times New Roman"/>
          <w:sz w:val="24"/>
          <w:szCs w:val="24"/>
        </w:rPr>
        <w:t xml:space="preserve"> </w:t>
      </w:r>
      <w:r w:rsidR="00767B6B" w:rsidRPr="00272C37">
        <w:rPr>
          <w:rFonts w:ascii="Garamond" w:hAnsi="Garamond" w:cs="Times New Roman"/>
          <w:sz w:val="24"/>
          <w:szCs w:val="24"/>
        </w:rPr>
        <w:t>an area</w:t>
      </w:r>
      <w:r w:rsidR="00C96D08" w:rsidRPr="00272C37">
        <w:rPr>
          <w:rFonts w:ascii="Garamond" w:hAnsi="Garamond" w:cs="Times New Roman"/>
          <w:sz w:val="24"/>
          <w:szCs w:val="24"/>
        </w:rPr>
        <w:t xml:space="preserve"> compared to</w:t>
      </w:r>
      <w:r w:rsidRPr="00272C37">
        <w:rPr>
          <w:rFonts w:ascii="Garamond" w:hAnsi="Garamond" w:cs="Times New Roman"/>
          <w:sz w:val="24"/>
          <w:szCs w:val="24"/>
        </w:rPr>
        <w:t xml:space="preserve"> </w:t>
      </w:r>
      <w:r w:rsidR="00C96D08" w:rsidRPr="00272C37">
        <w:rPr>
          <w:rFonts w:ascii="Garamond" w:hAnsi="Garamond" w:cs="Times New Roman"/>
          <w:sz w:val="24"/>
          <w:szCs w:val="24"/>
        </w:rPr>
        <w:t xml:space="preserve">other </w:t>
      </w:r>
      <w:r w:rsidR="00767B6B" w:rsidRPr="00272C37">
        <w:rPr>
          <w:rFonts w:ascii="Garamond" w:hAnsi="Garamond" w:cs="Times New Roman"/>
          <w:sz w:val="24"/>
          <w:szCs w:val="24"/>
        </w:rPr>
        <w:t>area</w:t>
      </w:r>
      <w:r w:rsidR="00C96D08" w:rsidRPr="00272C37">
        <w:rPr>
          <w:rFonts w:ascii="Garamond" w:hAnsi="Garamond" w:cs="Times New Roman"/>
          <w:sz w:val="24"/>
          <w:szCs w:val="24"/>
        </w:rPr>
        <w:t>s in</w:t>
      </w:r>
      <w:r w:rsidR="00C96D08" w:rsidRPr="00273870">
        <w:rPr>
          <w:rFonts w:ascii="Garamond" w:hAnsi="Garamond" w:cs="Times New Roman"/>
          <w:sz w:val="24"/>
          <w:szCs w:val="24"/>
        </w:rPr>
        <w:t xml:space="preserve"> </w:t>
      </w:r>
      <w:r w:rsidR="00C96D08" w:rsidRPr="00272C37">
        <w:rPr>
          <w:rFonts w:ascii="Garamond" w:hAnsi="Garamond" w:cs="Times New Roman"/>
          <w:sz w:val="24"/>
          <w:szCs w:val="24"/>
        </w:rPr>
        <w:t>Barcelona.</w:t>
      </w:r>
      <w:r w:rsidR="00767B6B" w:rsidRPr="00272C37">
        <w:rPr>
          <w:rFonts w:ascii="Garamond" w:hAnsi="Garamond" w:cs="Times New Roman"/>
          <w:sz w:val="24"/>
          <w:szCs w:val="24"/>
        </w:rPr>
        <w:t xml:space="preserve"> </w:t>
      </w:r>
    </w:p>
    <w:p w14:paraId="365D002A" w14:textId="12272191" w:rsidR="001101C2" w:rsidRPr="00272C37" w:rsidRDefault="00767B6B" w:rsidP="00564311">
      <w:pPr>
        <w:spacing w:line="360" w:lineRule="auto"/>
        <w:jc w:val="both"/>
        <w:rPr>
          <w:rFonts w:ascii="Garamond" w:hAnsi="Garamond" w:cs="Times New Roman"/>
          <w:sz w:val="24"/>
          <w:szCs w:val="24"/>
        </w:rPr>
      </w:pPr>
      <w:r w:rsidRPr="00272C37">
        <w:rPr>
          <w:rFonts w:ascii="Garamond" w:hAnsi="Garamond" w:cs="Times New Roman"/>
          <w:sz w:val="24"/>
          <w:szCs w:val="24"/>
        </w:rPr>
        <w:lastRenderedPageBreak/>
        <w:t xml:space="preserve">The location of these areas </w:t>
      </w:r>
      <w:r w:rsidR="00622A88" w:rsidRPr="00272C37">
        <w:rPr>
          <w:rFonts w:ascii="Garamond" w:hAnsi="Garamond" w:cs="Times New Roman"/>
          <w:sz w:val="24"/>
          <w:szCs w:val="24"/>
        </w:rPr>
        <w:t>is</w:t>
      </w:r>
      <w:r w:rsidRPr="00272C37">
        <w:rPr>
          <w:rFonts w:ascii="Garamond" w:hAnsi="Garamond" w:cs="Times New Roman"/>
          <w:sz w:val="24"/>
          <w:szCs w:val="24"/>
        </w:rPr>
        <w:t xml:space="preserve"> given as multiline</w:t>
      </w:r>
      <w:r w:rsidR="008367DC" w:rsidRPr="00272C37">
        <w:rPr>
          <w:rFonts w:ascii="Garamond" w:hAnsi="Garamond" w:cs="Times New Roman"/>
          <w:sz w:val="24"/>
          <w:szCs w:val="24"/>
        </w:rPr>
        <w:t xml:space="preserve"> </w:t>
      </w:r>
      <w:r w:rsidRPr="00272C37">
        <w:rPr>
          <w:rFonts w:ascii="Garamond" w:hAnsi="Garamond" w:cs="Times New Roman"/>
          <w:sz w:val="24"/>
          <w:szCs w:val="24"/>
        </w:rPr>
        <w:t xml:space="preserve">strings in the datasets, which </w:t>
      </w:r>
      <w:r w:rsidR="00360283" w:rsidRPr="00272C37">
        <w:rPr>
          <w:rFonts w:ascii="Garamond" w:hAnsi="Garamond" w:cs="Times New Roman"/>
          <w:sz w:val="24"/>
          <w:szCs w:val="24"/>
        </w:rPr>
        <w:t xml:space="preserve">we matched </w:t>
      </w:r>
      <w:r w:rsidRPr="00272C37">
        <w:rPr>
          <w:rFonts w:ascii="Garamond" w:hAnsi="Garamond" w:cs="Times New Roman"/>
          <w:sz w:val="24"/>
          <w:szCs w:val="24"/>
        </w:rPr>
        <w:t xml:space="preserve">with </w:t>
      </w:r>
      <w:r w:rsidR="00622A88" w:rsidRPr="00272C37">
        <w:rPr>
          <w:rFonts w:ascii="Garamond" w:hAnsi="Garamond" w:cs="Times New Roman"/>
          <w:sz w:val="24"/>
          <w:szCs w:val="24"/>
        </w:rPr>
        <w:t xml:space="preserve">the </w:t>
      </w:r>
      <w:r w:rsidRPr="00272C37">
        <w:rPr>
          <w:rFonts w:ascii="Garamond" w:hAnsi="Garamond" w:cs="Times New Roman"/>
          <w:sz w:val="24"/>
          <w:szCs w:val="24"/>
        </w:rPr>
        <w:t>location of the properties specified by the latitude and longitude.</w:t>
      </w:r>
      <w:r w:rsidR="0016486E" w:rsidRPr="00272C37">
        <w:rPr>
          <w:rFonts w:ascii="Garamond" w:hAnsi="Garamond" w:cs="Times New Roman"/>
          <w:sz w:val="24"/>
          <w:szCs w:val="24"/>
        </w:rPr>
        <w:t xml:space="preserve"> </w:t>
      </w:r>
      <w:r w:rsidR="00360283" w:rsidRPr="00272C37">
        <w:rPr>
          <w:rFonts w:ascii="Garamond" w:hAnsi="Garamond" w:cs="Times New Roman"/>
          <w:sz w:val="24"/>
          <w:szCs w:val="24"/>
        </w:rPr>
        <w:t>M</w:t>
      </w:r>
      <w:r w:rsidR="0016486E" w:rsidRPr="00272C37">
        <w:rPr>
          <w:rFonts w:ascii="Garamond" w:hAnsi="Garamond" w:cs="Times New Roman"/>
          <w:sz w:val="24"/>
          <w:szCs w:val="24"/>
        </w:rPr>
        <w:t>issing values are reported</w:t>
      </w:r>
      <w:r w:rsidR="00360283" w:rsidRPr="00272C37">
        <w:rPr>
          <w:rFonts w:ascii="Garamond" w:hAnsi="Garamond" w:cs="Times New Roman"/>
          <w:sz w:val="24"/>
          <w:szCs w:val="24"/>
        </w:rPr>
        <w:t xml:space="preserve"> for the observations</w:t>
      </w:r>
      <w:r w:rsidR="0016486E" w:rsidRPr="00272C37">
        <w:rPr>
          <w:rFonts w:ascii="Garamond" w:hAnsi="Garamond" w:cs="Times New Roman"/>
          <w:sz w:val="24"/>
          <w:szCs w:val="24"/>
        </w:rPr>
        <w:t xml:space="preserve"> </w:t>
      </w:r>
      <w:r w:rsidRPr="00272C37">
        <w:rPr>
          <w:rFonts w:ascii="Garamond" w:hAnsi="Garamond" w:cs="Times New Roman"/>
          <w:sz w:val="24"/>
          <w:szCs w:val="24"/>
        </w:rPr>
        <w:t xml:space="preserve">where </w:t>
      </w:r>
      <w:r w:rsidR="004321B2" w:rsidRPr="00272C37">
        <w:rPr>
          <w:rFonts w:ascii="Garamond" w:hAnsi="Garamond" w:cs="Times New Roman"/>
          <w:sz w:val="24"/>
          <w:szCs w:val="24"/>
        </w:rPr>
        <w:t xml:space="preserve">the longitude and latitude </w:t>
      </w:r>
      <w:r w:rsidRPr="00272C37">
        <w:rPr>
          <w:rFonts w:ascii="Garamond" w:hAnsi="Garamond" w:cs="Times New Roman"/>
          <w:sz w:val="24"/>
          <w:szCs w:val="24"/>
        </w:rPr>
        <w:t>of a property</w:t>
      </w:r>
      <w:r w:rsidR="004321B2" w:rsidRPr="00272C37">
        <w:rPr>
          <w:rFonts w:ascii="Garamond" w:hAnsi="Garamond" w:cs="Times New Roman"/>
          <w:sz w:val="24"/>
          <w:szCs w:val="24"/>
        </w:rPr>
        <w:t xml:space="preserve"> do not match with any of the multi</w:t>
      </w:r>
      <w:r w:rsidR="00360283" w:rsidRPr="00272C37">
        <w:rPr>
          <w:rFonts w:ascii="Garamond" w:hAnsi="Garamond" w:cs="Times New Roman"/>
          <w:sz w:val="24"/>
          <w:szCs w:val="24"/>
        </w:rPr>
        <w:t>line</w:t>
      </w:r>
      <w:r w:rsidR="008367DC" w:rsidRPr="00272C37">
        <w:rPr>
          <w:rFonts w:ascii="Garamond" w:hAnsi="Garamond" w:cs="Times New Roman"/>
          <w:sz w:val="24"/>
          <w:szCs w:val="24"/>
        </w:rPr>
        <w:t xml:space="preserve"> </w:t>
      </w:r>
      <w:r w:rsidR="004321B2" w:rsidRPr="00272C37">
        <w:rPr>
          <w:rFonts w:ascii="Garamond" w:hAnsi="Garamond" w:cs="Times New Roman"/>
          <w:sz w:val="24"/>
          <w:szCs w:val="24"/>
        </w:rPr>
        <w:t>string</w:t>
      </w:r>
      <w:r w:rsidR="0016486E" w:rsidRPr="00272C37">
        <w:rPr>
          <w:rFonts w:ascii="Garamond" w:hAnsi="Garamond" w:cs="Times New Roman"/>
          <w:sz w:val="24"/>
          <w:szCs w:val="24"/>
        </w:rPr>
        <w:t xml:space="preserve">s. We replaced these missing values with </w:t>
      </w:r>
      <w:r w:rsidR="004321B2" w:rsidRPr="00272C37">
        <w:rPr>
          <w:rFonts w:ascii="Garamond" w:hAnsi="Garamond" w:cs="Times New Roman"/>
          <w:sz w:val="24"/>
          <w:szCs w:val="24"/>
        </w:rPr>
        <w:t xml:space="preserve">the median value </w:t>
      </w:r>
      <w:r w:rsidR="0016486E" w:rsidRPr="00272C37">
        <w:rPr>
          <w:rFonts w:ascii="Garamond" w:hAnsi="Garamond" w:cs="Times New Roman"/>
          <w:sz w:val="24"/>
          <w:szCs w:val="24"/>
        </w:rPr>
        <w:t>of</w:t>
      </w:r>
      <w:r w:rsidR="004321B2" w:rsidRPr="00272C37">
        <w:rPr>
          <w:rFonts w:ascii="Garamond" w:hAnsi="Garamond" w:cs="Times New Roman"/>
          <w:sz w:val="24"/>
          <w:szCs w:val="24"/>
        </w:rPr>
        <w:t xml:space="preserve"> the subdistrict.</w:t>
      </w:r>
      <w:r w:rsidRPr="00272C37">
        <w:rPr>
          <w:rFonts w:ascii="Garamond" w:hAnsi="Garamond" w:cs="Times New Roman"/>
          <w:sz w:val="24"/>
          <w:szCs w:val="24"/>
        </w:rPr>
        <w:t xml:space="preserve"> No o</w:t>
      </w:r>
      <w:r w:rsidR="001A5A0C" w:rsidRPr="00272C37">
        <w:rPr>
          <w:rFonts w:ascii="Garamond" w:hAnsi="Garamond" w:cs="Times New Roman"/>
          <w:sz w:val="24"/>
          <w:szCs w:val="24"/>
        </w:rPr>
        <w:t xml:space="preserve">utliers </w:t>
      </w:r>
      <w:r w:rsidR="004321B2" w:rsidRPr="00272C37">
        <w:rPr>
          <w:rFonts w:ascii="Garamond" w:hAnsi="Garamond" w:cs="Times New Roman"/>
          <w:sz w:val="24"/>
          <w:szCs w:val="24"/>
        </w:rPr>
        <w:t>are</w:t>
      </w:r>
      <w:r w:rsidR="001A5A0C" w:rsidRPr="00272C37">
        <w:rPr>
          <w:rFonts w:ascii="Garamond" w:hAnsi="Garamond" w:cs="Times New Roman"/>
          <w:sz w:val="24"/>
          <w:szCs w:val="24"/>
        </w:rPr>
        <w:t xml:space="preserve"> </w:t>
      </w:r>
      <w:r w:rsidRPr="00272C37">
        <w:rPr>
          <w:rFonts w:ascii="Garamond" w:hAnsi="Garamond" w:cs="Times New Roman"/>
          <w:sz w:val="24"/>
          <w:szCs w:val="24"/>
        </w:rPr>
        <w:t>i</w:t>
      </w:r>
      <w:r w:rsidR="004321B2" w:rsidRPr="00272C37">
        <w:rPr>
          <w:rFonts w:ascii="Garamond" w:hAnsi="Garamond" w:cs="Times New Roman"/>
          <w:sz w:val="24"/>
          <w:szCs w:val="24"/>
        </w:rPr>
        <w:t xml:space="preserve">dentified in the datasets with </w:t>
      </w:r>
      <w:r w:rsidRPr="00272C37">
        <w:rPr>
          <w:rFonts w:ascii="Garamond" w:hAnsi="Garamond" w:cs="Times New Roman"/>
          <w:sz w:val="24"/>
          <w:szCs w:val="24"/>
        </w:rPr>
        <w:t>geographic information with benchmark</w:t>
      </w:r>
      <w:r w:rsidR="004321B2" w:rsidRPr="00272C37">
        <w:rPr>
          <w:rFonts w:ascii="Garamond" w:hAnsi="Garamond" w:cs="Times New Roman"/>
          <w:sz w:val="24"/>
          <w:szCs w:val="24"/>
        </w:rPr>
        <w:t xml:space="preserve"> </w:t>
      </w:r>
      <w:r w:rsidRPr="00272C37">
        <w:rPr>
          <w:rFonts w:ascii="Garamond" w:hAnsi="Garamond" w:cs="Times New Roman"/>
          <w:sz w:val="24"/>
          <w:szCs w:val="24"/>
        </w:rPr>
        <w:t>scores</w:t>
      </w:r>
      <w:r w:rsidR="004321B2" w:rsidRPr="00272C37">
        <w:rPr>
          <w:rFonts w:ascii="Garamond" w:hAnsi="Garamond" w:cs="Times New Roman"/>
          <w:sz w:val="24"/>
          <w:szCs w:val="24"/>
        </w:rPr>
        <w:t xml:space="preserve"> since the data is</w:t>
      </w:r>
      <w:r w:rsidR="001A5A0C" w:rsidRPr="00272C37">
        <w:rPr>
          <w:rFonts w:ascii="Garamond" w:hAnsi="Garamond" w:cs="Times New Roman"/>
          <w:sz w:val="24"/>
          <w:szCs w:val="24"/>
        </w:rPr>
        <w:t xml:space="preserve"> scaled in pre-defined levels</w:t>
      </w:r>
      <w:r w:rsidR="004321B2" w:rsidRPr="00272C37">
        <w:rPr>
          <w:rFonts w:ascii="Garamond" w:hAnsi="Garamond" w:cs="Times New Roman"/>
          <w:sz w:val="24"/>
          <w:szCs w:val="24"/>
        </w:rPr>
        <w:t xml:space="preserve">. </w:t>
      </w:r>
      <w:r w:rsidRPr="00272C37">
        <w:rPr>
          <w:rFonts w:ascii="Garamond" w:hAnsi="Garamond" w:cs="Times New Roman"/>
          <w:sz w:val="24"/>
          <w:szCs w:val="24"/>
        </w:rPr>
        <w:t xml:space="preserve">Thirdly, </w:t>
      </w:r>
      <w:r w:rsidR="0016486E" w:rsidRPr="00272C37">
        <w:rPr>
          <w:rFonts w:ascii="Garamond" w:hAnsi="Garamond" w:cs="Times New Roman"/>
          <w:sz w:val="24"/>
          <w:szCs w:val="24"/>
        </w:rPr>
        <w:t>we</w:t>
      </w:r>
      <w:r w:rsidRPr="00272C37">
        <w:rPr>
          <w:rFonts w:ascii="Garamond" w:hAnsi="Garamond" w:cs="Times New Roman"/>
          <w:sz w:val="24"/>
          <w:szCs w:val="24"/>
        </w:rPr>
        <w:t xml:space="preserve"> </w:t>
      </w:r>
      <w:r w:rsidR="0016486E" w:rsidRPr="00272C37">
        <w:rPr>
          <w:rFonts w:ascii="Garamond" w:hAnsi="Garamond" w:cs="Times New Roman"/>
          <w:sz w:val="24"/>
          <w:szCs w:val="24"/>
        </w:rPr>
        <w:t>retrieved data</w:t>
      </w:r>
      <w:r w:rsidRPr="00272C37">
        <w:rPr>
          <w:rFonts w:ascii="Garamond" w:hAnsi="Garamond" w:cs="Times New Roman"/>
          <w:sz w:val="24"/>
          <w:szCs w:val="24"/>
        </w:rPr>
        <w:t xml:space="preserve"> that contain</w:t>
      </w:r>
      <w:r w:rsidR="00622A88" w:rsidRPr="00272C37">
        <w:rPr>
          <w:rFonts w:ascii="Garamond" w:hAnsi="Garamond" w:cs="Times New Roman"/>
          <w:sz w:val="24"/>
          <w:szCs w:val="24"/>
        </w:rPr>
        <w:t>s</w:t>
      </w:r>
      <w:r w:rsidRPr="00272C37">
        <w:rPr>
          <w:rFonts w:ascii="Garamond" w:hAnsi="Garamond" w:cs="Times New Roman"/>
          <w:sz w:val="24"/>
          <w:szCs w:val="24"/>
        </w:rPr>
        <w:t xml:space="preserve"> information about the location of sustainable variable</w:t>
      </w:r>
      <w:r w:rsidR="00622A88" w:rsidRPr="00272C37">
        <w:rPr>
          <w:rFonts w:ascii="Garamond" w:hAnsi="Garamond" w:cs="Times New Roman"/>
          <w:sz w:val="24"/>
          <w:szCs w:val="24"/>
        </w:rPr>
        <w:t>s</w:t>
      </w:r>
      <w:r w:rsidRPr="00272C37">
        <w:rPr>
          <w:rFonts w:ascii="Garamond" w:hAnsi="Garamond" w:cs="Times New Roman"/>
          <w:sz w:val="24"/>
          <w:szCs w:val="24"/>
        </w:rPr>
        <w:t>, such as the location of bus</w:t>
      </w:r>
      <w:r w:rsidR="00622A88" w:rsidRPr="00272C37">
        <w:rPr>
          <w:rFonts w:ascii="Garamond" w:hAnsi="Garamond" w:cs="Times New Roman"/>
          <w:sz w:val="24"/>
          <w:szCs w:val="24"/>
        </w:rPr>
        <w:t xml:space="preserve"> </w:t>
      </w:r>
      <w:r w:rsidRPr="00272C37">
        <w:rPr>
          <w:rFonts w:ascii="Garamond" w:hAnsi="Garamond" w:cs="Times New Roman"/>
          <w:sz w:val="24"/>
          <w:szCs w:val="24"/>
        </w:rPr>
        <w:t xml:space="preserve">stops, parks &amp; gardens, or universities. </w:t>
      </w:r>
      <w:r w:rsidR="0016486E" w:rsidRPr="00272C37">
        <w:rPr>
          <w:rFonts w:ascii="Garamond" w:hAnsi="Garamond" w:cs="Times New Roman"/>
          <w:sz w:val="24"/>
          <w:szCs w:val="24"/>
        </w:rPr>
        <w:t>We calculated the</w:t>
      </w:r>
      <w:r w:rsidR="001833D6" w:rsidRPr="00272C37">
        <w:rPr>
          <w:rFonts w:ascii="Garamond" w:hAnsi="Garamond" w:cs="Times New Roman"/>
          <w:sz w:val="24"/>
          <w:szCs w:val="24"/>
        </w:rPr>
        <w:t xml:space="preserve"> distance of the property to each of these locations of the variables included in the dataset</w:t>
      </w:r>
      <w:r w:rsidR="0016486E" w:rsidRPr="00272C37">
        <w:rPr>
          <w:rFonts w:ascii="Garamond" w:hAnsi="Garamond" w:cs="Times New Roman"/>
          <w:sz w:val="24"/>
          <w:szCs w:val="24"/>
        </w:rPr>
        <w:t>. Th</w:t>
      </w:r>
      <w:r w:rsidR="00360283" w:rsidRPr="00272C37">
        <w:rPr>
          <w:rFonts w:ascii="Garamond" w:hAnsi="Garamond" w:cs="Times New Roman"/>
          <w:sz w:val="24"/>
          <w:szCs w:val="24"/>
        </w:rPr>
        <w:t>is</w:t>
      </w:r>
      <w:r w:rsidR="0016486E" w:rsidRPr="00272C37">
        <w:rPr>
          <w:rFonts w:ascii="Garamond" w:hAnsi="Garamond" w:cs="Times New Roman"/>
          <w:sz w:val="24"/>
          <w:szCs w:val="24"/>
        </w:rPr>
        <w:t xml:space="preserve"> distance is</w:t>
      </w:r>
      <w:r w:rsidR="001833D6" w:rsidRPr="00272C37">
        <w:rPr>
          <w:rFonts w:ascii="Garamond" w:hAnsi="Garamond" w:cs="Times New Roman"/>
          <w:sz w:val="24"/>
          <w:szCs w:val="24"/>
        </w:rPr>
        <w:t xml:space="preserve"> calculated by the haversine formula by using both the latitude and longitude of the property and the latitude and longitude of the locations of the variables. </w:t>
      </w:r>
      <w:r w:rsidR="0016486E" w:rsidRPr="00272C37">
        <w:rPr>
          <w:rFonts w:ascii="Garamond" w:hAnsi="Garamond" w:cs="Times New Roman"/>
          <w:sz w:val="24"/>
          <w:szCs w:val="24"/>
        </w:rPr>
        <w:t>With this data we could calculate</w:t>
      </w:r>
      <w:r w:rsidR="004321B2" w:rsidRPr="00272C37">
        <w:rPr>
          <w:rFonts w:ascii="Garamond" w:hAnsi="Garamond" w:cs="Times New Roman"/>
          <w:sz w:val="24"/>
          <w:szCs w:val="24"/>
        </w:rPr>
        <w:t xml:space="preserve"> the distance to the </w:t>
      </w:r>
      <w:r w:rsidR="00C34BBA" w:rsidRPr="00272C37">
        <w:rPr>
          <w:rFonts w:ascii="Garamond" w:hAnsi="Garamond" w:cs="Times New Roman"/>
          <w:sz w:val="24"/>
          <w:szCs w:val="24"/>
        </w:rPr>
        <w:t>nearest</w:t>
      </w:r>
      <w:r w:rsidR="004321B2" w:rsidRPr="00272C37">
        <w:rPr>
          <w:rFonts w:ascii="Garamond" w:hAnsi="Garamond" w:cs="Times New Roman"/>
          <w:sz w:val="24"/>
          <w:szCs w:val="24"/>
        </w:rPr>
        <w:t xml:space="preserve"> location </w:t>
      </w:r>
      <w:r w:rsidR="001833D6" w:rsidRPr="00272C37">
        <w:rPr>
          <w:rFonts w:ascii="Garamond" w:hAnsi="Garamond" w:cs="Times New Roman"/>
          <w:sz w:val="24"/>
          <w:szCs w:val="24"/>
        </w:rPr>
        <w:t xml:space="preserve">of the variables </w:t>
      </w:r>
      <w:r w:rsidR="004321B2" w:rsidRPr="00272C37">
        <w:rPr>
          <w:rFonts w:ascii="Garamond" w:hAnsi="Garamond" w:cs="Times New Roman"/>
          <w:sz w:val="24"/>
          <w:szCs w:val="24"/>
        </w:rPr>
        <w:t xml:space="preserve">and </w:t>
      </w:r>
      <w:r w:rsidR="00C34BBA" w:rsidRPr="00272C37">
        <w:rPr>
          <w:rFonts w:ascii="Garamond" w:hAnsi="Garamond" w:cs="Times New Roman"/>
          <w:sz w:val="24"/>
          <w:szCs w:val="24"/>
        </w:rPr>
        <w:t>when</w:t>
      </w:r>
      <w:r w:rsidR="00BC7C7C" w:rsidRPr="00272C37">
        <w:rPr>
          <w:rFonts w:ascii="Garamond" w:hAnsi="Garamond" w:cs="Times New Roman"/>
          <w:sz w:val="24"/>
          <w:szCs w:val="24"/>
        </w:rPr>
        <w:t xml:space="preserve"> </w:t>
      </w:r>
      <w:r w:rsidR="007D11C0" w:rsidRPr="00272C37">
        <w:rPr>
          <w:rFonts w:ascii="Garamond" w:hAnsi="Garamond" w:cs="Times New Roman"/>
          <w:sz w:val="24"/>
          <w:szCs w:val="24"/>
        </w:rPr>
        <w:t>relevant</w:t>
      </w:r>
      <w:r w:rsidR="00BC7C7C" w:rsidRPr="00272C37">
        <w:rPr>
          <w:rFonts w:ascii="Garamond" w:hAnsi="Garamond" w:cs="Times New Roman"/>
          <w:sz w:val="24"/>
          <w:szCs w:val="24"/>
        </w:rPr>
        <w:t xml:space="preserve"> the number of </w:t>
      </w:r>
      <w:r w:rsidR="001833D6" w:rsidRPr="00272C37">
        <w:rPr>
          <w:rFonts w:ascii="Garamond" w:hAnsi="Garamond" w:cs="Times New Roman"/>
          <w:sz w:val="24"/>
          <w:szCs w:val="24"/>
        </w:rPr>
        <w:t xml:space="preserve">locations of the </w:t>
      </w:r>
      <w:r w:rsidR="00BC7C7C" w:rsidRPr="00272C37">
        <w:rPr>
          <w:rFonts w:ascii="Garamond" w:hAnsi="Garamond" w:cs="Times New Roman"/>
          <w:sz w:val="24"/>
          <w:szCs w:val="24"/>
        </w:rPr>
        <w:t xml:space="preserve">variable </w:t>
      </w:r>
      <w:r w:rsidR="001833D6" w:rsidRPr="00272C37">
        <w:rPr>
          <w:rFonts w:ascii="Garamond" w:hAnsi="Garamond" w:cs="Times New Roman"/>
          <w:sz w:val="24"/>
          <w:szCs w:val="24"/>
        </w:rPr>
        <w:t>wi</w:t>
      </w:r>
      <w:r w:rsidR="00BC7C7C" w:rsidRPr="00272C37">
        <w:rPr>
          <w:rFonts w:ascii="Garamond" w:hAnsi="Garamond" w:cs="Times New Roman"/>
          <w:sz w:val="24"/>
          <w:szCs w:val="24"/>
        </w:rPr>
        <w:t xml:space="preserve">thin a </w:t>
      </w:r>
      <w:r w:rsidR="004321B2" w:rsidRPr="00272C37">
        <w:rPr>
          <w:rFonts w:ascii="Garamond" w:hAnsi="Garamond" w:cs="Times New Roman"/>
          <w:sz w:val="24"/>
          <w:szCs w:val="24"/>
        </w:rPr>
        <w:t>specified</w:t>
      </w:r>
      <w:r w:rsidR="0016486E" w:rsidRPr="00272C37">
        <w:rPr>
          <w:rFonts w:ascii="Garamond" w:hAnsi="Garamond" w:cs="Times New Roman"/>
          <w:sz w:val="24"/>
          <w:szCs w:val="24"/>
        </w:rPr>
        <w:t xml:space="preserve"> range</w:t>
      </w:r>
      <w:r w:rsidR="00BC7C7C" w:rsidRPr="00272C37">
        <w:rPr>
          <w:rFonts w:ascii="Garamond" w:hAnsi="Garamond" w:cs="Times New Roman"/>
          <w:sz w:val="24"/>
          <w:szCs w:val="24"/>
        </w:rPr>
        <w:t>.</w:t>
      </w:r>
      <w:r w:rsidR="004321B2" w:rsidRPr="00272C37">
        <w:rPr>
          <w:rFonts w:ascii="Garamond" w:hAnsi="Garamond" w:cs="Times New Roman"/>
          <w:sz w:val="24"/>
          <w:szCs w:val="24"/>
        </w:rPr>
        <w:t xml:space="preserve"> T</w:t>
      </w:r>
      <w:r w:rsidR="007D11C0" w:rsidRPr="00272C37">
        <w:rPr>
          <w:rFonts w:ascii="Garamond" w:hAnsi="Garamond" w:cs="Times New Roman"/>
          <w:sz w:val="24"/>
          <w:szCs w:val="24"/>
        </w:rPr>
        <w:t>he</w:t>
      </w:r>
      <w:r w:rsidR="001833D6" w:rsidRPr="00272C37">
        <w:rPr>
          <w:rFonts w:ascii="Garamond" w:hAnsi="Garamond" w:cs="Times New Roman"/>
          <w:sz w:val="24"/>
          <w:szCs w:val="24"/>
        </w:rPr>
        <w:t xml:space="preserve"> </w:t>
      </w:r>
      <w:r w:rsidR="0016486E" w:rsidRPr="00272C37">
        <w:rPr>
          <w:rFonts w:ascii="Garamond" w:hAnsi="Garamond" w:cs="Times New Roman"/>
          <w:sz w:val="24"/>
          <w:szCs w:val="24"/>
        </w:rPr>
        <w:t>specified</w:t>
      </w:r>
      <w:r w:rsidR="004321B2" w:rsidRPr="00272C37">
        <w:rPr>
          <w:rFonts w:ascii="Garamond" w:hAnsi="Garamond" w:cs="Times New Roman"/>
          <w:sz w:val="24"/>
          <w:szCs w:val="24"/>
        </w:rPr>
        <w:t xml:space="preserve"> range depends on the expected distance within the presence of </w:t>
      </w:r>
      <w:r w:rsidR="001833D6" w:rsidRPr="00272C37">
        <w:rPr>
          <w:rFonts w:ascii="Garamond" w:hAnsi="Garamond" w:cs="Times New Roman"/>
          <w:sz w:val="24"/>
          <w:szCs w:val="24"/>
        </w:rPr>
        <w:t xml:space="preserve">a location of the </w:t>
      </w:r>
      <w:r w:rsidR="004321B2" w:rsidRPr="00272C37">
        <w:rPr>
          <w:rFonts w:ascii="Garamond" w:hAnsi="Garamond" w:cs="Times New Roman"/>
          <w:sz w:val="24"/>
          <w:szCs w:val="24"/>
        </w:rPr>
        <w:t xml:space="preserve">variable </w:t>
      </w:r>
      <w:r w:rsidR="00B64F93" w:rsidRPr="00272C37">
        <w:rPr>
          <w:rFonts w:ascii="Garamond" w:hAnsi="Garamond" w:cs="Times New Roman"/>
          <w:sz w:val="24"/>
          <w:szCs w:val="24"/>
        </w:rPr>
        <w:t xml:space="preserve">that </w:t>
      </w:r>
      <w:r w:rsidR="004321B2" w:rsidRPr="00272C37">
        <w:rPr>
          <w:rFonts w:ascii="Garamond" w:hAnsi="Garamond" w:cs="Times New Roman"/>
          <w:sz w:val="24"/>
          <w:szCs w:val="24"/>
        </w:rPr>
        <w:t>is expected to add utility for a home owner. For example</w:t>
      </w:r>
      <w:r w:rsidR="00C34BBA" w:rsidRPr="00272C37">
        <w:rPr>
          <w:rFonts w:ascii="Garamond" w:hAnsi="Garamond" w:cs="Times New Roman"/>
          <w:sz w:val="24"/>
          <w:szCs w:val="24"/>
        </w:rPr>
        <w:t>,</w:t>
      </w:r>
      <w:r w:rsidR="004321B2" w:rsidRPr="00272C37">
        <w:rPr>
          <w:rFonts w:ascii="Garamond" w:hAnsi="Garamond" w:cs="Times New Roman"/>
          <w:sz w:val="24"/>
          <w:szCs w:val="24"/>
        </w:rPr>
        <w:t xml:space="preserve"> </w:t>
      </w:r>
      <w:r w:rsidR="001833D6" w:rsidRPr="00272C37">
        <w:rPr>
          <w:rFonts w:ascii="Garamond" w:hAnsi="Garamond" w:cs="Times New Roman"/>
          <w:sz w:val="24"/>
          <w:szCs w:val="24"/>
        </w:rPr>
        <w:t xml:space="preserve">related to </w:t>
      </w:r>
      <w:r w:rsidR="004321B2" w:rsidRPr="00272C37">
        <w:rPr>
          <w:rFonts w:ascii="Garamond" w:hAnsi="Garamond" w:cs="Times New Roman"/>
          <w:sz w:val="24"/>
          <w:szCs w:val="24"/>
        </w:rPr>
        <w:t xml:space="preserve">a hospital value </w:t>
      </w:r>
      <w:r w:rsidR="0016486E" w:rsidRPr="00272C37">
        <w:rPr>
          <w:rFonts w:ascii="Garamond" w:hAnsi="Garamond" w:cs="Times New Roman"/>
          <w:sz w:val="24"/>
          <w:szCs w:val="24"/>
        </w:rPr>
        <w:t xml:space="preserve">we reasoned that </w:t>
      </w:r>
      <w:r w:rsidR="001833D6" w:rsidRPr="00272C37">
        <w:rPr>
          <w:rFonts w:ascii="Garamond" w:hAnsi="Garamond" w:cs="Times New Roman"/>
          <w:sz w:val="24"/>
          <w:szCs w:val="24"/>
        </w:rPr>
        <w:t>is expected to provide utility to</w:t>
      </w:r>
      <w:r w:rsidR="004321B2" w:rsidRPr="00272C37">
        <w:rPr>
          <w:rFonts w:ascii="Garamond" w:hAnsi="Garamond" w:cs="Times New Roman"/>
          <w:sz w:val="24"/>
          <w:szCs w:val="24"/>
        </w:rPr>
        <w:t xml:space="preserve"> a home owner if it is present within a range of 1 kilometer of the property</w:t>
      </w:r>
      <w:r w:rsidR="0016486E" w:rsidRPr="00272C37">
        <w:rPr>
          <w:rFonts w:ascii="Garamond" w:hAnsi="Garamond" w:cs="Times New Roman"/>
          <w:sz w:val="24"/>
          <w:szCs w:val="24"/>
        </w:rPr>
        <w:t xml:space="preserve">. However, we reasoned that </w:t>
      </w:r>
      <w:r w:rsidR="003D1F29" w:rsidRPr="00272C37">
        <w:rPr>
          <w:rFonts w:ascii="Garamond" w:hAnsi="Garamond" w:cs="Times New Roman"/>
          <w:sz w:val="24"/>
          <w:szCs w:val="24"/>
        </w:rPr>
        <w:t>for a bar or restaurant</w:t>
      </w:r>
      <w:r w:rsidR="00B25B82">
        <w:rPr>
          <w:rFonts w:ascii="Garamond" w:hAnsi="Garamond" w:cs="Times New Roman"/>
          <w:sz w:val="24"/>
          <w:szCs w:val="24"/>
        </w:rPr>
        <w:t>,</w:t>
      </w:r>
      <w:r w:rsidR="003D1F29" w:rsidRPr="00272C37">
        <w:rPr>
          <w:rFonts w:ascii="Garamond" w:hAnsi="Garamond" w:cs="Times New Roman"/>
          <w:sz w:val="24"/>
          <w:szCs w:val="24"/>
        </w:rPr>
        <w:t xml:space="preserve"> </w:t>
      </w:r>
      <w:r w:rsidR="0016486E" w:rsidRPr="00272C37">
        <w:rPr>
          <w:rFonts w:ascii="Garamond" w:hAnsi="Garamond" w:cs="Times New Roman"/>
          <w:sz w:val="24"/>
          <w:szCs w:val="24"/>
        </w:rPr>
        <w:t>it</w:t>
      </w:r>
      <w:r w:rsidR="001833D6" w:rsidRPr="00272C37">
        <w:rPr>
          <w:rFonts w:ascii="Garamond" w:hAnsi="Garamond" w:cs="Times New Roman"/>
          <w:sz w:val="24"/>
          <w:szCs w:val="24"/>
        </w:rPr>
        <w:t xml:space="preserve"> will only</w:t>
      </w:r>
      <w:r w:rsidR="004321B2" w:rsidRPr="00272C37">
        <w:rPr>
          <w:rFonts w:ascii="Garamond" w:hAnsi="Garamond" w:cs="Times New Roman"/>
          <w:sz w:val="24"/>
          <w:szCs w:val="24"/>
        </w:rPr>
        <w:t xml:space="preserve"> </w:t>
      </w:r>
      <w:r w:rsidR="001833D6" w:rsidRPr="00272C37">
        <w:rPr>
          <w:rFonts w:ascii="Garamond" w:hAnsi="Garamond" w:cs="Times New Roman"/>
          <w:sz w:val="24"/>
          <w:szCs w:val="24"/>
        </w:rPr>
        <w:t>provide ut</w:t>
      </w:r>
      <w:r w:rsidR="00622A88" w:rsidRPr="00272C37">
        <w:rPr>
          <w:rFonts w:ascii="Garamond" w:hAnsi="Garamond" w:cs="Times New Roman"/>
          <w:sz w:val="24"/>
          <w:szCs w:val="24"/>
        </w:rPr>
        <w:t>il</w:t>
      </w:r>
      <w:r w:rsidR="001833D6" w:rsidRPr="00272C37">
        <w:rPr>
          <w:rFonts w:ascii="Garamond" w:hAnsi="Garamond" w:cs="Times New Roman"/>
          <w:sz w:val="24"/>
          <w:szCs w:val="24"/>
        </w:rPr>
        <w:t>ity</w:t>
      </w:r>
      <w:r w:rsidR="004321B2" w:rsidRPr="00272C37">
        <w:rPr>
          <w:rFonts w:ascii="Garamond" w:hAnsi="Garamond" w:cs="Times New Roman"/>
          <w:sz w:val="24"/>
          <w:szCs w:val="24"/>
        </w:rPr>
        <w:t xml:space="preserve"> within a range of 0.25 </w:t>
      </w:r>
      <w:r w:rsidR="001833D6" w:rsidRPr="00272C37">
        <w:rPr>
          <w:rFonts w:ascii="Garamond" w:hAnsi="Garamond" w:cs="Times New Roman"/>
          <w:sz w:val="24"/>
          <w:szCs w:val="24"/>
        </w:rPr>
        <w:t>kilo</w:t>
      </w:r>
      <w:r w:rsidR="007D11C0" w:rsidRPr="00272C37">
        <w:rPr>
          <w:rFonts w:ascii="Garamond" w:hAnsi="Garamond" w:cs="Times New Roman"/>
          <w:sz w:val="24"/>
          <w:szCs w:val="24"/>
        </w:rPr>
        <w:t>meter</w:t>
      </w:r>
      <w:r w:rsidR="00622A88" w:rsidRPr="00272C37">
        <w:rPr>
          <w:rFonts w:ascii="Garamond" w:hAnsi="Garamond" w:cs="Times New Roman"/>
          <w:sz w:val="24"/>
          <w:szCs w:val="24"/>
        </w:rPr>
        <w:t>s</w:t>
      </w:r>
      <w:r w:rsidR="004321B2" w:rsidRPr="00272C37">
        <w:rPr>
          <w:rFonts w:ascii="Garamond" w:hAnsi="Garamond" w:cs="Times New Roman"/>
          <w:sz w:val="24"/>
          <w:szCs w:val="24"/>
        </w:rPr>
        <w:t xml:space="preserve">. </w:t>
      </w:r>
      <w:r w:rsidR="001833D6" w:rsidRPr="00272C37">
        <w:rPr>
          <w:rFonts w:ascii="Garamond" w:hAnsi="Garamond" w:cs="Times New Roman"/>
          <w:sz w:val="24"/>
          <w:szCs w:val="24"/>
        </w:rPr>
        <w:t xml:space="preserve">The outliers of the data that contain information about the distance to the nearest location and the number of locations within a prespecified for the locational sustainable variables are truncated. </w:t>
      </w:r>
      <w:r w:rsidR="0016486E" w:rsidRPr="00272C37">
        <w:rPr>
          <w:rFonts w:ascii="Garamond" w:hAnsi="Garamond" w:cs="Times New Roman"/>
          <w:sz w:val="24"/>
          <w:szCs w:val="24"/>
        </w:rPr>
        <w:t>With the</w:t>
      </w:r>
      <w:r w:rsidR="001833D6" w:rsidRPr="00272C37">
        <w:rPr>
          <w:rFonts w:ascii="Garamond" w:hAnsi="Garamond" w:cs="Times New Roman"/>
          <w:sz w:val="24"/>
          <w:szCs w:val="24"/>
        </w:rPr>
        <w:t xml:space="preserve"> truncation</w:t>
      </w:r>
      <w:r w:rsidR="008367DC" w:rsidRPr="00272C37">
        <w:rPr>
          <w:rFonts w:ascii="Garamond" w:hAnsi="Garamond" w:cs="Times New Roman"/>
          <w:sz w:val="24"/>
          <w:szCs w:val="24"/>
        </w:rPr>
        <w:t>,</w:t>
      </w:r>
      <w:r w:rsidR="001833D6" w:rsidRPr="00272C37">
        <w:rPr>
          <w:rFonts w:ascii="Garamond" w:hAnsi="Garamond" w:cs="Times New Roman"/>
          <w:sz w:val="24"/>
          <w:szCs w:val="24"/>
        </w:rPr>
        <w:t xml:space="preserve"> </w:t>
      </w:r>
      <w:r w:rsidR="0016486E" w:rsidRPr="00272C37">
        <w:rPr>
          <w:rFonts w:ascii="Garamond" w:hAnsi="Garamond" w:cs="Times New Roman"/>
          <w:sz w:val="24"/>
          <w:szCs w:val="24"/>
        </w:rPr>
        <w:t xml:space="preserve">we </w:t>
      </w:r>
      <w:r w:rsidR="001833D6" w:rsidRPr="00272C37">
        <w:rPr>
          <w:rFonts w:ascii="Garamond" w:hAnsi="Garamond" w:cs="Times New Roman"/>
          <w:sz w:val="24"/>
          <w:szCs w:val="24"/>
        </w:rPr>
        <w:t>make</w:t>
      </w:r>
      <w:r w:rsidR="0016486E" w:rsidRPr="00272C37">
        <w:rPr>
          <w:rFonts w:ascii="Garamond" w:hAnsi="Garamond" w:cs="Times New Roman"/>
          <w:sz w:val="24"/>
          <w:szCs w:val="24"/>
        </w:rPr>
        <w:t xml:space="preserve"> </w:t>
      </w:r>
      <w:r w:rsidR="001833D6" w:rsidRPr="00272C37">
        <w:rPr>
          <w:rFonts w:ascii="Garamond" w:hAnsi="Garamond" w:cs="Times New Roman"/>
          <w:sz w:val="24"/>
          <w:szCs w:val="24"/>
        </w:rPr>
        <w:t>sure</w:t>
      </w:r>
      <w:r w:rsidR="004321B2" w:rsidRPr="00272C37">
        <w:rPr>
          <w:rFonts w:ascii="Garamond" w:hAnsi="Garamond" w:cs="Times New Roman"/>
          <w:sz w:val="24"/>
          <w:szCs w:val="24"/>
        </w:rPr>
        <w:t xml:space="preserve"> that the</w:t>
      </w:r>
      <w:r w:rsidR="001833D6" w:rsidRPr="00272C37">
        <w:rPr>
          <w:rFonts w:ascii="Garamond" w:hAnsi="Garamond" w:cs="Times New Roman"/>
          <w:sz w:val="24"/>
          <w:szCs w:val="24"/>
        </w:rPr>
        <w:t xml:space="preserve"> calculate</w:t>
      </w:r>
      <w:r w:rsidR="00622A88" w:rsidRPr="00272C37">
        <w:rPr>
          <w:rFonts w:ascii="Garamond" w:hAnsi="Garamond" w:cs="Times New Roman"/>
          <w:sz w:val="24"/>
          <w:szCs w:val="24"/>
        </w:rPr>
        <w:t>d</w:t>
      </w:r>
      <w:r w:rsidR="001833D6" w:rsidRPr="00272C37">
        <w:rPr>
          <w:rFonts w:ascii="Garamond" w:hAnsi="Garamond" w:cs="Times New Roman"/>
          <w:sz w:val="24"/>
          <w:szCs w:val="24"/>
        </w:rPr>
        <w:t xml:space="preserve"> variables</w:t>
      </w:r>
      <w:r w:rsidR="004321B2" w:rsidRPr="00272C37">
        <w:rPr>
          <w:rFonts w:ascii="Garamond" w:hAnsi="Garamond" w:cs="Times New Roman"/>
          <w:sz w:val="24"/>
          <w:szCs w:val="24"/>
        </w:rPr>
        <w:t xml:space="preserve"> </w:t>
      </w:r>
      <w:r w:rsidR="00360283" w:rsidRPr="00272C37">
        <w:rPr>
          <w:rFonts w:ascii="Garamond" w:hAnsi="Garamond" w:cs="Times New Roman"/>
          <w:sz w:val="24"/>
          <w:szCs w:val="24"/>
        </w:rPr>
        <w:t>retrieve a better</w:t>
      </w:r>
      <w:r w:rsidR="004321B2" w:rsidRPr="00272C37">
        <w:rPr>
          <w:rFonts w:ascii="Garamond" w:hAnsi="Garamond" w:cs="Times New Roman"/>
          <w:sz w:val="24"/>
          <w:szCs w:val="24"/>
        </w:rPr>
        <w:t xml:space="preserve"> normal distribution</w:t>
      </w:r>
      <w:r w:rsidR="00C34BBA" w:rsidRPr="00272C37">
        <w:rPr>
          <w:rFonts w:ascii="Garamond" w:hAnsi="Garamond" w:cs="Times New Roman"/>
          <w:sz w:val="24"/>
          <w:szCs w:val="24"/>
        </w:rPr>
        <w:t>. Furthermore</w:t>
      </w:r>
      <w:r w:rsidR="00622A88" w:rsidRPr="00272C37">
        <w:rPr>
          <w:rFonts w:ascii="Garamond" w:hAnsi="Garamond" w:cs="Times New Roman"/>
          <w:sz w:val="24"/>
          <w:szCs w:val="24"/>
        </w:rPr>
        <w:t>,</w:t>
      </w:r>
      <w:r w:rsidR="00C34BBA" w:rsidRPr="00272C37">
        <w:rPr>
          <w:rFonts w:ascii="Garamond" w:hAnsi="Garamond" w:cs="Times New Roman"/>
          <w:sz w:val="24"/>
          <w:szCs w:val="24"/>
        </w:rPr>
        <w:t xml:space="preserve"> does it support </w:t>
      </w:r>
      <w:r w:rsidR="003D1F29" w:rsidRPr="00272C37">
        <w:rPr>
          <w:rFonts w:ascii="Garamond" w:hAnsi="Garamond" w:cs="Times New Roman"/>
          <w:sz w:val="24"/>
          <w:szCs w:val="24"/>
        </w:rPr>
        <w:t>our</w:t>
      </w:r>
      <w:r w:rsidR="00C34BBA" w:rsidRPr="00272C37">
        <w:rPr>
          <w:rFonts w:ascii="Garamond" w:hAnsi="Garamond" w:cs="Times New Roman"/>
          <w:sz w:val="24"/>
          <w:szCs w:val="24"/>
        </w:rPr>
        <w:t xml:space="preserve"> reasoning </w:t>
      </w:r>
      <w:r w:rsidR="004321B2" w:rsidRPr="00272C37">
        <w:rPr>
          <w:rFonts w:ascii="Garamond" w:hAnsi="Garamond" w:cs="Times New Roman"/>
          <w:sz w:val="24"/>
          <w:szCs w:val="24"/>
        </w:rPr>
        <w:t>that the presence of an amenity does not</w:t>
      </w:r>
      <w:r w:rsidR="00360283" w:rsidRPr="00272C37">
        <w:rPr>
          <w:rFonts w:ascii="Garamond" w:hAnsi="Garamond" w:cs="Times New Roman"/>
          <w:sz w:val="24"/>
          <w:szCs w:val="24"/>
        </w:rPr>
        <w:t xml:space="preserve"> provide additional </w:t>
      </w:r>
      <w:r w:rsidR="004321B2" w:rsidRPr="00272C37">
        <w:rPr>
          <w:rFonts w:ascii="Garamond" w:hAnsi="Garamond" w:cs="Times New Roman"/>
          <w:sz w:val="24"/>
          <w:szCs w:val="24"/>
        </w:rPr>
        <w:t xml:space="preserve">utility for a home owner if the distance </w:t>
      </w:r>
      <w:r w:rsidR="00622A88" w:rsidRPr="00272C37">
        <w:rPr>
          <w:rFonts w:ascii="Garamond" w:hAnsi="Garamond" w:cs="Times New Roman"/>
          <w:sz w:val="24"/>
          <w:szCs w:val="24"/>
        </w:rPr>
        <w:t xml:space="preserve">is </w:t>
      </w:r>
      <w:r w:rsidR="00C34BBA" w:rsidRPr="00272C37">
        <w:rPr>
          <w:rFonts w:ascii="Garamond" w:hAnsi="Garamond" w:cs="Times New Roman"/>
          <w:sz w:val="24"/>
          <w:szCs w:val="24"/>
        </w:rPr>
        <w:t>higher than a</w:t>
      </w:r>
      <w:r w:rsidR="004321B2" w:rsidRPr="00272C37">
        <w:rPr>
          <w:rFonts w:ascii="Garamond" w:hAnsi="Garamond" w:cs="Times New Roman"/>
          <w:sz w:val="24"/>
          <w:szCs w:val="24"/>
        </w:rPr>
        <w:t xml:space="preserve"> certain threshold or th</w:t>
      </w:r>
      <w:r w:rsidR="00C34BBA" w:rsidRPr="00272C37">
        <w:rPr>
          <w:rFonts w:ascii="Garamond" w:hAnsi="Garamond" w:cs="Times New Roman"/>
          <w:sz w:val="24"/>
          <w:szCs w:val="24"/>
        </w:rPr>
        <w:t xml:space="preserve">e number of amenities within the prespecified range is already sufficient. </w:t>
      </w:r>
      <w:r w:rsidR="004321B2" w:rsidRPr="00272C37">
        <w:rPr>
          <w:rFonts w:ascii="Garamond" w:hAnsi="Garamond" w:cs="Times New Roman"/>
          <w:sz w:val="24"/>
          <w:szCs w:val="24"/>
        </w:rPr>
        <w:t xml:space="preserve">The ranges for which the </w:t>
      </w:r>
      <w:r w:rsidR="007D11C0" w:rsidRPr="00272C37">
        <w:rPr>
          <w:rFonts w:ascii="Garamond" w:hAnsi="Garamond" w:cs="Times New Roman"/>
          <w:sz w:val="24"/>
          <w:szCs w:val="24"/>
        </w:rPr>
        <w:t>truncation</w:t>
      </w:r>
      <w:r w:rsidR="004321B2" w:rsidRPr="00272C37">
        <w:rPr>
          <w:rFonts w:ascii="Garamond" w:hAnsi="Garamond" w:cs="Times New Roman"/>
          <w:sz w:val="24"/>
          <w:szCs w:val="24"/>
        </w:rPr>
        <w:t xml:space="preserve"> is applied are presented in table </w:t>
      </w:r>
      <w:r w:rsidR="00890199" w:rsidRPr="00272C37">
        <w:rPr>
          <w:rFonts w:ascii="Garamond" w:hAnsi="Garamond" w:cs="Times New Roman"/>
          <w:sz w:val="24"/>
          <w:szCs w:val="24"/>
        </w:rPr>
        <w:t>7</w:t>
      </w:r>
      <w:r w:rsidR="001833D6" w:rsidRPr="00272C37">
        <w:rPr>
          <w:rFonts w:ascii="Garamond" w:hAnsi="Garamond" w:cs="Times New Roman"/>
          <w:sz w:val="24"/>
          <w:szCs w:val="24"/>
        </w:rPr>
        <w:t xml:space="preserve"> which </w:t>
      </w:r>
      <w:r w:rsidR="00890199" w:rsidRPr="00272C37">
        <w:rPr>
          <w:rFonts w:ascii="Garamond" w:hAnsi="Garamond" w:cs="Times New Roman"/>
          <w:sz w:val="24"/>
          <w:szCs w:val="24"/>
        </w:rPr>
        <w:t>includes the relevant information related to</w:t>
      </w:r>
      <w:r w:rsidR="001833D6" w:rsidRPr="00272C37">
        <w:rPr>
          <w:rFonts w:ascii="Garamond" w:hAnsi="Garamond" w:cs="Times New Roman"/>
          <w:sz w:val="24"/>
          <w:szCs w:val="24"/>
        </w:rPr>
        <w:t xml:space="preserve"> the creation of the PCA components and distance to variables.</w:t>
      </w:r>
    </w:p>
    <w:p w14:paraId="7F35665E" w14:textId="4782E872" w:rsidR="00272C37" w:rsidRDefault="00F138D3" w:rsidP="00564311">
      <w:pPr>
        <w:spacing w:line="360" w:lineRule="auto"/>
        <w:jc w:val="both"/>
        <w:rPr>
          <w:rFonts w:ascii="Garamond" w:hAnsi="Garamond" w:cs="Times New Roman"/>
          <w:sz w:val="24"/>
          <w:szCs w:val="24"/>
        </w:rPr>
      </w:pPr>
      <w:r w:rsidRPr="00272C37">
        <w:rPr>
          <w:rFonts w:ascii="Garamond" w:hAnsi="Garamond" w:cs="Times New Roman"/>
          <w:sz w:val="24"/>
          <w:szCs w:val="24"/>
        </w:rPr>
        <w:t>W</w:t>
      </w:r>
      <w:r w:rsidR="0016486E" w:rsidRPr="00272C37">
        <w:rPr>
          <w:rFonts w:ascii="Garamond" w:hAnsi="Garamond" w:cs="Times New Roman"/>
          <w:sz w:val="24"/>
          <w:szCs w:val="24"/>
        </w:rPr>
        <w:t>e constructed</w:t>
      </w:r>
      <w:r w:rsidR="00722330" w:rsidRPr="00272C37">
        <w:rPr>
          <w:rFonts w:ascii="Garamond" w:hAnsi="Garamond" w:cs="Times New Roman"/>
          <w:sz w:val="24"/>
          <w:szCs w:val="24"/>
        </w:rPr>
        <w:t xml:space="preserve"> PCA components for the sustainable variables that have a high correlation with each other</w:t>
      </w:r>
      <w:r w:rsidRPr="00272C37">
        <w:rPr>
          <w:rFonts w:ascii="Garamond" w:hAnsi="Garamond" w:cs="Times New Roman"/>
          <w:sz w:val="24"/>
          <w:szCs w:val="24"/>
        </w:rPr>
        <w:t>. This is done to avoid high multicollinearity in the valuation models</w:t>
      </w:r>
      <w:r w:rsidR="0016486E" w:rsidRPr="00272C37">
        <w:rPr>
          <w:rFonts w:ascii="Garamond" w:hAnsi="Garamond" w:cs="Times New Roman"/>
          <w:sz w:val="24"/>
          <w:szCs w:val="24"/>
        </w:rPr>
        <w:t xml:space="preserve">. These sustainable variables often </w:t>
      </w:r>
      <w:r w:rsidR="001833D6" w:rsidRPr="00272C37">
        <w:rPr>
          <w:rFonts w:ascii="Garamond" w:hAnsi="Garamond" w:cs="Times New Roman"/>
          <w:sz w:val="24"/>
          <w:szCs w:val="24"/>
        </w:rPr>
        <w:t>contain information on similar type</w:t>
      </w:r>
      <w:r w:rsidR="00622A88" w:rsidRPr="00272C37">
        <w:rPr>
          <w:rFonts w:ascii="Garamond" w:hAnsi="Garamond" w:cs="Times New Roman"/>
          <w:sz w:val="24"/>
          <w:szCs w:val="24"/>
        </w:rPr>
        <w:t>s</w:t>
      </w:r>
      <w:r w:rsidR="006776D4" w:rsidRPr="00272C37">
        <w:rPr>
          <w:rFonts w:ascii="Garamond" w:hAnsi="Garamond" w:cs="Times New Roman"/>
          <w:sz w:val="24"/>
          <w:szCs w:val="24"/>
        </w:rPr>
        <w:t xml:space="preserve"> of amenit</w:t>
      </w:r>
      <w:r w:rsidR="0016486E" w:rsidRPr="00272C37">
        <w:rPr>
          <w:rFonts w:ascii="Garamond" w:hAnsi="Garamond" w:cs="Times New Roman"/>
          <w:sz w:val="24"/>
          <w:szCs w:val="24"/>
        </w:rPr>
        <w:t>ies</w:t>
      </w:r>
      <w:r w:rsidR="00722330" w:rsidRPr="00272C37">
        <w:rPr>
          <w:rFonts w:ascii="Garamond" w:hAnsi="Garamond" w:cs="Times New Roman"/>
          <w:sz w:val="24"/>
          <w:szCs w:val="24"/>
        </w:rPr>
        <w:t>.</w:t>
      </w:r>
      <w:r w:rsidR="001833D6" w:rsidRPr="00272C37">
        <w:rPr>
          <w:rFonts w:ascii="Garamond" w:hAnsi="Garamond" w:cs="Times New Roman"/>
          <w:sz w:val="24"/>
          <w:szCs w:val="24"/>
        </w:rPr>
        <w:t xml:space="preserve"> Oladunni</w:t>
      </w:r>
      <w:r w:rsidR="0016434F" w:rsidRPr="00272C37">
        <w:rPr>
          <w:rFonts w:ascii="Garamond" w:hAnsi="Garamond" w:cs="Times New Roman"/>
          <w:sz w:val="24"/>
          <w:szCs w:val="24"/>
        </w:rPr>
        <w:t xml:space="preserve"> &amp; Sharma </w:t>
      </w:r>
      <w:sdt>
        <w:sdtPr>
          <w:rPr>
            <w:rFonts w:ascii="Garamond" w:hAnsi="Garamond" w:cs="Times New Roman"/>
            <w:color w:val="000000"/>
            <w:sz w:val="24"/>
            <w:szCs w:val="24"/>
          </w:rPr>
          <w:tag w:val="MENDELEY_CITATION_v3_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"/>
          <w:id w:val="-1401589409"/>
          <w:placeholder>
            <w:docPart w:val="DefaultPlaceholder_-1854013440"/>
          </w:placeholder>
        </w:sdtPr>
        <w:sdtEndPr/>
        <w:sdtContent>
          <w:r w:rsidR="00BB07C8" w:rsidRPr="00BB07C8">
            <w:rPr>
              <w:rFonts w:ascii="Garamond" w:hAnsi="Garamond" w:cs="Times New Roman"/>
              <w:color w:val="000000"/>
              <w:sz w:val="24"/>
              <w:szCs w:val="24"/>
            </w:rPr>
            <w:t>(2016)</w:t>
          </w:r>
        </w:sdtContent>
      </w:sdt>
      <w:r w:rsidR="001833D6" w:rsidRPr="00272C37">
        <w:rPr>
          <w:rFonts w:ascii="Garamond" w:hAnsi="Garamond" w:cs="Times New Roman"/>
          <w:sz w:val="24"/>
          <w:szCs w:val="24"/>
        </w:rPr>
        <w:t xml:space="preserve"> </w:t>
      </w:r>
      <w:r w:rsidR="00722330" w:rsidRPr="00272C37">
        <w:rPr>
          <w:rFonts w:ascii="Garamond" w:hAnsi="Garamond" w:cs="Times New Roman"/>
          <w:noProof/>
          <w:sz w:val="24"/>
          <w:szCs w:val="24"/>
        </w:rPr>
        <w:t xml:space="preserve">found that this method is suitable for features when predicting housing prices with traditional </w:t>
      </w:r>
      <w:r w:rsidR="003D1F29" w:rsidRPr="00272C37">
        <w:rPr>
          <w:rFonts w:ascii="Garamond" w:hAnsi="Garamond" w:cs="Times New Roman"/>
          <w:noProof/>
          <w:sz w:val="24"/>
          <w:szCs w:val="24"/>
        </w:rPr>
        <w:t>h</w:t>
      </w:r>
      <w:r w:rsidR="00722330" w:rsidRPr="00272C37">
        <w:rPr>
          <w:rFonts w:ascii="Garamond" w:hAnsi="Garamond" w:cs="Times New Roman"/>
          <w:noProof/>
          <w:sz w:val="24"/>
          <w:szCs w:val="24"/>
        </w:rPr>
        <w:t>edonic pricing models</w:t>
      </w:r>
      <w:r w:rsidR="001833D6" w:rsidRPr="00272C37">
        <w:rPr>
          <w:rFonts w:ascii="Garamond" w:hAnsi="Garamond" w:cs="Times New Roman"/>
          <w:noProof/>
          <w:sz w:val="24"/>
          <w:szCs w:val="24"/>
        </w:rPr>
        <w:t>. They found</w:t>
      </w:r>
      <w:r w:rsidR="007D11C0" w:rsidRPr="00272C37">
        <w:rPr>
          <w:rFonts w:ascii="Garamond" w:hAnsi="Garamond" w:cs="Times New Roman"/>
          <w:noProof/>
          <w:sz w:val="24"/>
          <w:szCs w:val="24"/>
        </w:rPr>
        <w:t xml:space="preserve"> that</w:t>
      </w:r>
      <w:r w:rsidR="00722330" w:rsidRPr="00272C37">
        <w:rPr>
          <w:rFonts w:ascii="Garamond" w:hAnsi="Garamond" w:cs="Times New Roman"/>
          <w:noProof/>
          <w:sz w:val="24"/>
          <w:szCs w:val="24"/>
        </w:rPr>
        <w:t xml:space="preserve"> PCA explains more variance of house prices than other comparable methods such as SVM and KNN.</w:t>
      </w:r>
      <w:r w:rsidR="00722330" w:rsidRPr="00272C37">
        <w:rPr>
          <w:rFonts w:ascii="Garamond" w:hAnsi="Garamond" w:cs="Times New Roman"/>
          <w:sz w:val="24"/>
          <w:szCs w:val="24"/>
        </w:rPr>
        <w:t xml:space="preserve"> </w:t>
      </w:r>
      <w:r w:rsidR="001833D6" w:rsidRPr="00272C37">
        <w:rPr>
          <w:rFonts w:ascii="Garamond" w:hAnsi="Garamond" w:cs="Times New Roman"/>
          <w:sz w:val="24"/>
          <w:szCs w:val="24"/>
        </w:rPr>
        <w:t xml:space="preserve">To ensure comparability </w:t>
      </w:r>
      <w:r w:rsidR="00C616CC" w:rsidRPr="00272C37">
        <w:rPr>
          <w:rFonts w:ascii="Garamond" w:hAnsi="Garamond" w:cs="Times New Roman"/>
          <w:sz w:val="24"/>
          <w:szCs w:val="24"/>
        </w:rPr>
        <w:t xml:space="preserve">we used </w:t>
      </w:r>
      <w:r w:rsidR="001833D6" w:rsidRPr="00272C37">
        <w:rPr>
          <w:rFonts w:ascii="Garamond" w:hAnsi="Garamond" w:cs="Times New Roman"/>
          <w:sz w:val="24"/>
          <w:szCs w:val="24"/>
        </w:rPr>
        <w:t xml:space="preserve">a constant scale during </w:t>
      </w:r>
      <w:r w:rsidR="006776D4" w:rsidRPr="00272C37">
        <w:rPr>
          <w:rFonts w:ascii="Garamond" w:hAnsi="Garamond" w:cs="Times New Roman"/>
          <w:sz w:val="24"/>
          <w:szCs w:val="24"/>
        </w:rPr>
        <w:t xml:space="preserve">the creation of the PCA components </w:t>
      </w:r>
      <w:r w:rsidR="001833D6" w:rsidRPr="00272C37">
        <w:rPr>
          <w:rFonts w:ascii="Garamond" w:hAnsi="Garamond" w:cs="Times New Roman"/>
          <w:sz w:val="24"/>
          <w:szCs w:val="24"/>
        </w:rPr>
        <w:t xml:space="preserve">with </w:t>
      </w:r>
      <w:r w:rsidR="006776D4" w:rsidRPr="00272C37">
        <w:rPr>
          <w:rFonts w:ascii="Garamond" w:hAnsi="Garamond" w:cs="Times New Roman"/>
          <w:sz w:val="24"/>
          <w:szCs w:val="24"/>
        </w:rPr>
        <w:t>a distribution from 0 to 1.</w:t>
      </w:r>
      <w:r w:rsidR="00C616CC" w:rsidRPr="00272C37">
        <w:rPr>
          <w:rFonts w:ascii="Garamond" w:hAnsi="Garamond" w:cs="Times New Roman"/>
          <w:sz w:val="24"/>
          <w:szCs w:val="24"/>
        </w:rPr>
        <w:t xml:space="preserve">  </w:t>
      </w:r>
    </w:p>
    <w:p w14:paraId="0C84FF98" w14:textId="13C4C7E5" w:rsidR="00F138D3" w:rsidRPr="00272C37" w:rsidRDefault="00C616CC" w:rsidP="00564311">
      <w:pPr>
        <w:spacing w:line="360" w:lineRule="auto"/>
        <w:jc w:val="both"/>
        <w:rPr>
          <w:rFonts w:ascii="Garamond" w:hAnsi="Garamond" w:cs="Times New Roman"/>
          <w:sz w:val="24"/>
          <w:szCs w:val="24"/>
        </w:rPr>
      </w:pPr>
      <w:r w:rsidRPr="00272C37">
        <w:rPr>
          <w:rFonts w:ascii="Garamond" w:hAnsi="Garamond" w:cs="Times New Roman"/>
          <w:sz w:val="24"/>
          <w:szCs w:val="24"/>
        </w:rPr>
        <w:lastRenderedPageBreak/>
        <w:t xml:space="preserve">The created </w:t>
      </w:r>
      <w:r w:rsidR="006776D4" w:rsidRPr="00272C37">
        <w:rPr>
          <w:rFonts w:ascii="Garamond" w:hAnsi="Garamond" w:cs="Times New Roman"/>
          <w:sz w:val="24"/>
          <w:szCs w:val="24"/>
        </w:rPr>
        <w:t>PCA components are</w:t>
      </w:r>
      <w:r w:rsidRPr="00272C37">
        <w:rPr>
          <w:rFonts w:ascii="Garamond" w:hAnsi="Garamond" w:cs="Times New Roman"/>
          <w:sz w:val="24"/>
          <w:szCs w:val="24"/>
        </w:rPr>
        <w:t xml:space="preserve"> mostly</w:t>
      </w:r>
      <w:r w:rsidR="006776D4" w:rsidRPr="00272C37">
        <w:rPr>
          <w:rFonts w:ascii="Garamond" w:hAnsi="Garamond" w:cs="Times New Roman"/>
          <w:sz w:val="24"/>
          <w:szCs w:val="24"/>
        </w:rPr>
        <w:t xml:space="preserve"> a mix of the distance to the </w:t>
      </w:r>
      <w:r w:rsidR="007D11C0" w:rsidRPr="00272C37">
        <w:rPr>
          <w:rFonts w:ascii="Garamond" w:hAnsi="Garamond" w:cs="Times New Roman"/>
          <w:sz w:val="24"/>
          <w:szCs w:val="24"/>
        </w:rPr>
        <w:t>nearest a</w:t>
      </w:r>
      <w:r w:rsidR="006776D4" w:rsidRPr="00272C37">
        <w:rPr>
          <w:rFonts w:ascii="Garamond" w:hAnsi="Garamond" w:cs="Times New Roman"/>
          <w:sz w:val="24"/>
          <w:szCs w:val="24"/>
        </w:rPr>
        <w:t xml:space="preserve">menity and the number of </w:t>
      </w:r>
      <w:r w:rsidR="007D11C0" w:rsidRPr="00272C37">
        <w:rPr>
          <w:rFonts w:ascii="Garamond" w:hAnsi="Garamond" w:cs="Times New Roman"/>
          <w:sz w:val="24"/>
          <w:szCs w:val="24"/>
        </w:rPr>
        <w:t>amenities</w:t>
      </w:r>
      <w:r w:rsidR="006776D4" w:rsidRPr="00272C37">
        <w:rPr>
          <w:rFonts w:ascii="Garamond" w:hAnsi="Garamond" w:cs="Times New Roman"/>
          <w:sz w:val="24"/>
          <w:szCs w:val="24"/>
        </w:rPr>
        <w:t xml:space="preserve"> within a certain range </w:t>
      </w:r>
      <w:r w:rsidRPr="00272C37">
        <w:rPr>
          <w:rFonts w:ascii="Garamond" w:hAnsi="Garamond" w:cs="Times New Roman"/>
          <w:sz w:val="24"/>
          <w:szCs w:val="24"/>
        </w:rPr>
        <w:t xml:space="preserve">of </w:t>
      </w:r>
      <w:r w:rsidR="006776D4" w:rsidRPr="00272C37">
        <w:rPr>
          <w:rFonts w:ascii="Garamond" w:hAnsi="Garamond" w:cs="Times New Roman"/>
          <w:sz w:val="24"/>
          <w:szCs w:val="24"/>
        </w:rPr>
        <w:t xml:space="preserve">one or multiple amenities that </w:t>
      </w:r>
      <w:r w:rsidR="00F138D3" w:rsidRPr="00272C37">
        <w:rPr>
          <w:rFonts w:ascii="Garamond" w:hAnsi="Garamond" w:cs="Times New Roman"/>
          <w:sz w:val="24"/>
          <w:szCs w:val="24"/>
        </w:rPr>
        <w:t>belong to a similar category</w:t>
      </w:r>
      <w:r w:rsidR="006776D4" w:rsidRPr="00272C37">
        <w:rPr>
          <w:rFonts w:ascii="Garamond" w:hAnsi="Garamond" w:cs="Times New Roman"/>
          <w:sz w:val="24"/>
          <w:szCs w:val="24"/>
        </w:rPr>
        <w:t xml:space="preserve">. </w:t>
      </w:r>
      <w:r w:rsidR="008500ED" w:rsidRPr="00272C37">
        <w:rPr>
          <w:rFonts w:ascii="Garamond" w:hAnsi="Garamond" w:cs="Times New Roman"/>
          <w:sz w:val="24"/>
          <w:szCs w:val="24"/>
        </w:rPr>
        <w:t>Thereby for these</w:t>
      </w:r>
      <w:r w:rsidR="006776D4" w:rsidRPr="00272C37">
        <w:rPr>
          <w:rFonts w:ascii="Garamond" w:hAnsi="Garamond" w:cs="Times New Roman"/>
          <w:sz w:val="24"/>
          <w:szCs w:val="24"/>
        </w:rPr>
        <w:t xml:space="preserve"> PCA components</w:t>
      </w:r>
      <w:r w:rsidR="007D11C0" w:rsidRPr="00272C37">
        <w:rPr>
          <w:rFonts w:ascii="Garamond" w:hAnsi="Garamond" w:cs="Times New Roman"/>
          <w:sz w:val="24"/>
          <w:szCs w:val="24"/>
        </w:rPr>
        <w:t xml:space="preserve"> </w:t>
      </w:r>
      <w:r w:rsidR="008500ED" w:rsidRPr="00272C37">
        <w:rPr>
          <w:rFonts w:ascii="Garamond" w:hAnsi="Garamond" w:cs="Times New Roman"/>
          <w:sz w:val="24"/>
          <w:szCs w:val="24"/>
        </w:rPr>
        <w:t xml:space="preserve">the produced results </w:t>
      </w:r>
      <w:r w:rsidR="006776D4" w:rsidRPr="00272C37">
        <w:rPr>
          <w:rFonts w:ascii="Garamond" w:hAnsi="Garamond" w:cs="Times New Roman"/>
          <w:sz w:val="24"/>
          <w:szCs w:val="24"/>
        </w:rPr>
        <w:t>represent an accessibility</w:t>
      </w:r>
      <w:r w:rsidRPr="00272C37">
        <w:rPr>
          <w:rFonts w:ascii="Garamond" w:hAnsi="Garamond" w:cs="Times New Roman"/>
          <w:sz w:val="24"/>
          <w:szCs w:val="24"/>
        </w:rPr>
        <w:t>/access to</w:t>
      </w:r>
      <w:r w:rsidR="006776D4" w:rsidRPr="00272C37">
        <w:rPr>
          <w:rFonts w:ascii="Garamond" w:hAnsi="Garamond" w:cs="Times New Roman"/>
          <w:sz w:val="24"/>
          <w:szCs w:val="24"/>
        </w:rPr>
        <w:t xml:space="preserve"> indicator for the included features</w:t>
      </w:r>
      <w:r w:rsidRPr="00272C37">
        <w:rPr>
          <w:rFonts w:ascii="Garamond" w:hAnsi="Garamond" w:cs="Times New Roman"/>
          <w:sz w:val="24"/>
          <w:szCs w:val="24"/>
        </w:rPr>
        <w:t>. We</w:t>
      </w:r>
      <w:r w:rsidR="008500ED" w:rsidRPr="00272C37">
        <w:rPr>
          <w:rFonts w:ascii="Garamond" w:hAnsi="Garamond" w:cs="Times New Roman"/>
          <w:sz w:val="24"/>
          <w:szCs w:val="24"/>
        </w:rPr>
        <w:t xml:space="preserve"> </w:t>
      </w:r>
      <w:r w:rsidRPr="00272C37">
        <w:rPr>
          <w:rFonts w:ascii="Garamond" w:hAnsi="Garamond" w:cs="Times New Roman"/>
          <w:sz w:val="24"/>
          <w:szCs w:val="24"/>
        </w:rPr>
        <w:t>ensured</w:t>
      </w:r>
      <w:r w:rsidR="008500ED" w:rsidRPr="00272C37">
        <w:rPr>
          <w:rFonts w:ascii="Garamond" w:hAnsi="Garamond" w:cs="Times New Roman"/>
          <w:sz w:val="24"/>
          <w:szCs w:val="24"/>
        </w:rPr>
        <w:t xml:space="preserve"> that</w:t>
      </w:r>
      <w:r w:rsidR="006776D4" w:rsidRPr="00272C37">
        <w:rPr>
          <w:rFonts w:ascii="Garamond" w:hAnsi="Garamond" w:cs="Times New Roman"/>
          <w:sz w:val="24"/>
          <w:szCs w:val="24"/>
        </w:rPr>
        <w:t xml:space="preserve"> the</w:t>
      </w:r>
      <w:r w:rsidR="007D11C0" w:rsidRPr="00272C37">
        <w:rPr>
          <w:rFonts w:ascii="Garamond" w:hAnsi="Garamond" w:cs="Times New Roman"/>
          <w:sz w:val="24"/>
          <w:szCs w:val="24"/>
        </w:rPr>
        <w:t xml:space="preserve"> minimum </w:t>
      </w:r>
      <w:r w:rsidR="006776D4" w:rsidRPr="00272C37">
        <w:rPr>
          <w:rFonts w:ascii="Garamond" w:hAnsi="Garamond" w:cs="Times New Roman"/>
          <w:sz w:val="24"/>
          <w:szCs w:val="24"/>
        </w:rPr>
        <w:t xml:space="preserve">distance to </w:t>
      </w:r>
      <w:r w:rsidR="007D11C0" w:rsidRPr="00272C37">
        <w:rPr>
          <w:rFonts w:ascii="Garamond" w:hAnsi="Garamond" w:cs="Times New Roman"/>
          <w:sz w:val="24"/>
          <w:szCs w:val="24"/>
        </w:rPr>
        <w:t>coefficients</w:t>
      </w:r>
      <w:r w:rsidR="006776D4" w:rsidRPr="00272C37">
        <w:rPr>
          <w:rFonts w:ascii="Garamond" w:hAnsi="Garamond" w:cs="Times New Roman"/>
          <w:sz w:val="24"/>
          <w:szCs w:val="24"/>
        </w:rPr>
        <w:t xml:space="preserve"> ha</w:t>
      </w:r>
      <w:r w:rsidR="00622A88" w:rsidRPr="00272C37">
        <w:rPr>
          <w:rFonts w:ascii="Garamond" w:hAnsi="Garamond" w:cs="Times New Roman"/>
          <w:sz w:val="24"/>
          <w:szCs w:val="24"/>
        </w:rPr>
        <w:t>s</w:t>
      </w:r>
      <w:r w:rsidR="006776D4" w:rsidRPr="00272C37">
        <w:rPr>
          <w:rFonts w:ascii="Garamond" w:hAnsi="Garamond" w:cs="Times New Roman"/>
          <w:sz w:val="24"/>
          <w:szCs w:val="24"/>
        </w:rPr>
        <w:t xml:space="preserve"> negative signs and </w:t>
      </w:r>
      <w:r w:rsidR="008367DC" w:rsidRPr="00272C37">
        <w:rPr>
          <w:rFonts w:ascii="Garamond" w:hAnsi="Garamond" w:cs="Times New Roman"/>
          <w:sz w:val="24"/>
          <w:szCs w:val="24"/>
        </w:rPr>
        <w:t xml:space="preserve">that </w:t>
      </w:r>
      <w:r w:rsidR="006776D4" w:rsidRPr="00272C37">
        <w:rPr>
          <w:rFonts w:ascii="Garamond" w:hAnsi="Garamond" w:cs="Times New Roman"/>
          <w:sz w:val="24"/>
          <w:szCs w:val="24"/>
        </w:rPr>
        <w:t>the number within the prespecified range all have positive coefficients</w:t>
      </w:r>
      <w:r w:rsidR="00F138D3" w:rsidRPr="00272C37">
        <w:rPr>
          <w:rFonts w:ascii="Garamond" w:hAnsi="Garamond" w:cs="Times New Roman"/>
          <w:sz w:val="24"/>
          <w:szCs w:val="24"/>
        </w:rPr>
        <w:t>. A higher score for these PCA complement</w:t>
      </w:r>
      <w:r w:rsidR="008367DC" w:rsidRPr="00272C37">
        <w:rPr>
          <w:rFonts w:ascii="Garamond" w:hAnsi="Garamond" w:cs="Times New Roman"/>
          <w:sz w:val="24"/>
          <w:szCs w:val="24"/>
        </w:rPr>
        <w:t>s</w:t>
      </w:r>
      <w:r w:rsidR="00F138D3" w:rsidRPr="00272C37">
        <w:rPr>
          <w:rFonts w:ascii="Garamond" w:hAnsi="Garamond" w:cs="Times New Roman"/>
          <w:sz w:val="24"/>
          <w:szCs w:val="24"/>
        </w:rPr>
        <w:t xml:space="preserve"> represents higher accessibility. </w:t>
      </w:r>
      <w:r w:rsidRPr="00272C37">
        <w:rPr>
          <w:rFonts w:ascii="Garamond" w:hAnsi="Garamond" w:cs="Times New Roman"/>
          <w:sz w:val="24"/>
          <w:szCs w:val="24"/>
        </w:rPr>
        <w:t>This offers interpretation benefits for the results of the pricing models</w:t>
      </w:r>
      <w:r w:rsidR="00F138D3" w:rsidRPr="00272C37">
        <w:rPr>
          <w:rFonts w:ascii="Garamond" w:hAnsi="Garamond" w:cs="Times New Roman"/>
          <w:sz w:val="24"/>
          <w:szCs w:val="24"/>
        </w:rPr>
        <w:t xml:space="preserve">. </w:t>
      </w:r>
      <w:r w:rsidR="006776D4" w:rsidRPr="00272C37">
        <w:rPr>
          <w:rFonts w:ascii="Garamond" w:hAnsi="Garamond" w:cs="Times New Roman"/>
          <w:sz w:val="24"/>
          <w:szCs w:val="24"/>
        </w:rPr>
        <w:t>The only PCA components</w:t>
      </w:r>
      <w:r w:rsidRPr="00272C37">
        <w:rPr>
          <w:rFonts w:ascii="Garamond" w:hAnsi="Garamond" w:cs="Times New Roman"/>
          <w:sz w:val="24"/>
          <w:szCs w:val="24"/>
        </w:rPr>
        <w:t>, which we did not create based on</w:t>
      </w:r>
      <w:r w:rsidR="006776D4" w:rsidRPr="00272C37">
        <w:rPr>
          <w:rFonts w:ascii="Garamond" w:hAnsi="Garamond" w:cs="Times New Roman"/>
          <w:sz w:val="24"/>
          <w:szCs w:val="24"/>
        </w:rPr>
        <w:t xml:space="preserve"> features with </w:t>
      </w:r>
      <w:r w:rsidR="00622A88" w:rsidRPr="00272C37">
        <w:rPr>
          <w:rFonts w:ascii="Garamond" w:hAnsi="Garamond" w:cs="Times New Roman"/>
          <w:sz w:val="24"/>
          <w:szCs w:val="24"/>
        </w:rPr>
        <w:t>distance information</w:t>
      </w:r>
      <w:r w:rsidR="006776D4" w:rsidRPr="00272C37">
        <w:rPr>
          <w:rFonts w:ascii="Garamond" w:hAnsi="Garamond" w:cs="Times New Roman"/>
          <w:sz w:val="24"/>
          <w:szCs w:val="24"/>
        </w:rPr>
        <w:t xml:space="preserve"> are the income distribution and income &amp; unemployment PCA component</w:t>
      </w:r>
      <w:r w:rsidR="008367DC" w:rsidRPr="00272C37">
        <w:rPr>
          <w:rFonts w:ascii="Garamond" w:hAnsi="Garamond" w:cs="Times New Roman"/>
          <w:sz w:val="24"/>
          <w:szCs w:val="24"/>
        </w:rPr>
        <w:t>s</w:t>
      </w:r>
      <w:r w:rsidR="008500ED" w:rsidRPr="00272C37">
        <w:rPr>
          <w:rFonts w:ascii="Garamond" w:hAnsi="Garamond" w:cs="Times New Roman"/>
          <w:sz w:val="24"/>
          <w:szCs w:val="24"/>
        </w:rPr>
        <w:t xml:space="preserve">. </w:t>
      </w:r>
      <w:r w:rsidRPr="00272C37">
        <w:rPr>
          <w:rFonts w:ascii="Garamond" w:hAnsi="Garamond" w:cs="Times New Roman"/>
          <w:sz w:val="24"/>
          <w:szCs w:val="24"/>
        </w:rPr>
        <w:t>We created these</w:t>
      </w:r>
      <w:r w:rsidR="008500ED" w:rsidRPr="00272C37">
        <w:rPr>
          <w:rFonts w:ascii="Garamond" w:hAnsi="Garamond" w:cs="Times New Roman"/>
          <w:sz w:val="24"/>
          <w:szCs w:val="24"/>
        </w:rPr>
        <w:t xml:space="preserve"> PCA components based </w:t>
      </w:r>
      <w:r w:rsidR="006776D4" w:rsidRPr="00272C37">
        <w:rPr>
          <w:rFonts w:ascii="Garamond" w:hAnsi="Garamond" w:cs="Times New Roman"/>
          <w:sz w:val="24"/>
          <w:szCs w:val="24"/>
        </w:rPr>
        <w:t xml:space="preserve">on </w:t>
      </w:r>
      <w:r w:rsidR="008367DC" w:rsidRPr="00272C37">
        <w:rPr>
          <w:rFonts w:ascii="Garamond" w:hAnsi="Garamond" w:cs="Times New Roman"/>
          <w:sz w:val="24"/>
          <w:szCs w:val="24"/>
        </w:rPr>
        <w:t xml:space="preserve">the </w:t>
      </w:r>
      <w:r w:rsidR="006776D4" w:rsidRPr="00272C37">
        <w:rPr>
          <w:rFonts w:ascii="Garamond" w:hAnsi="Garamond" w:cs="Times New Roman"/>
          <w:sz w:val="24"/>
          <w:szCs w:val="24"/>
        </w:rPr>
        <w:t>economic statistic</w:t>
      </w:r>
      <w:r w:rsidRPr="00272C37">
        <w:rPr>
          <w:rFonts w:ascii="Garamond" w:hAnsi="Garamond" w:cs="Times New Roman"/>
          <w:sz w:val="24"/>
          <w:szCs w:val="24"/>
        </w:rPr>
        <w:t>al data</w:t>
      </w:r>
      <w:r w:rsidR="008500ED" w:rsidRPr="00272C37">
        <w:rPr>
          <w:rFonts w:ascii="Garamond" w:hAnsi="Garamond" w:cs="Times New Roman"/>
          <w:sz w:val="24"/>
          <w:szCs w:val="24"/>
        </w:rPr>
        <w:t xml:space="preserve"> of the subdistrict</w:t>
      </w:r>
      <w:r w:rsidR="006776D4" w:rsidRPr="00272C37">
        <w:rPr>
          <w:rFonts w:ascii="Garamond" w:hAnsi="Garamond" w:cs="Times New Roman"/>
          <w:sz w:val="24"/>
          <w:szCs w:val="24"/>
        </w:rPr>
        <w:t xml:space="preserve">. </w:t>
      </w:r>
      <w:r w:rsidRPr="00272C37">
        <w:rPr>
          <w:rFonts w:ascii="Garamond" w:hAnsi="Garamond" w:cs="Times New Roman"/>
          <w:sz w:val="24"/>
          <w:szCs w:val="24"/>
        </w:rPr>
        <w:t>We scaled these</w:t>
      </w:r>
      <w:r w:rsidR="001833D6" w:rsidRPr="00272C37">
        <w:rPr>
          <w:rFonts w:ascii="Garamond" w:hAnsi="Garamond" w:cs="Times New Roman"/>
          <w:sz w:val="24"/>
          <w:szCs w:val="24"/>
        </w:rPr>
        <w:t xml:space="preserve"> economic </w:t>
      </w:r>
      <w:r w:rsidR="006776D4" w:rsidRPr="00272C37">
        <w:rPr>
          <w:rFonts w:ascii="Garamond" w:hAnsi="Garamond" w:cs="Times New Roman"/>
          <w:sz w:val="24"/>
          <w:szCs w:val="24"/>
        </w:rPr>
        <w:t xml:space="preserve">statistics </w:t>
      </w:r>
      <w:r w:rsidRPr="00272C37">
        <w:rPr>
          <w:rFonts w:ascii="Garamond" w:hAnsi="Garamond" w:cs="Times New Roman"/>
          <w:sz w:val="24"/>
          <w:szCs w:val="24"/>
        </w:rPr>
        <w:t xml:space="preserve">used to construct the PCA components </w:t>
      </w:r>
      <w:r w:rsidR="006776D4" w:rsidRPr="00272C37">
        <w:rPr>
          <w:rFonts w:ascii="Garamond" w:hAnsi="Garamond" w:cs="Times New Roman"/>
          <w:sz w:val="24"/>
          <w:szCs w:val="24"/>
        </w:rPr>
        <w:t>beforehand</w:t>
      </w:r>
      <w:r w:rsidRPr="00272C37">
        <w:rPr>
          <w:rFonts w:ascii="Garamond" w:hAnsi="Garamond" w:cs="Times New Roman"/>
          <w:sz w:val="24"/>
          <w:szCs w:val="24"/>
        </w:rPr>
        <w:t xml:space="preserve">. So </w:t>
      </w:r>
      <w:r w:rsidR="006776D4" w:rsidRPr="00272C37">
        <w:rPr>
          <w:rFonts w:ascii="Garamond" w:hAnsi="Garamond" w:cs="Times New Roman"/>
          <w:sz w:val="24"/>
          <w:szCs w:val="24"/>
        </w:rPr>
        <w:t xml:space="preserve">they retrieve similar </w:t>
      </w:r>
      <w:r w:rsidR="001833D6" w:rsidRPr="00272C37">
        <w:rPr>
          <w:rFonts w:ascii="Garamond" w:hAnsi="Garamond" w:cs="Times New Roman"/>
          <w:sz w:val="24"/>
          <w:szCs w:val="24"/>
        </w:rPr>
        <w:t>coefficie</w:t>
      </w:r>
      <w:r w:rsidR="00622A88" w:rsidRPr="00272C37">
        <w:rPr>
          <w:rFonts w:ascii="Garamond" w:hAnsi="Garamond" w:cs="Times New Roman"/>
          <w:sz w:val="24"/>
          <w:szCs w:val="24"/>
        </w:rPr>
        <w:t>nts</w:t>
      </w:r>
      <w:r w:rsidR="001833D6" w:rsidRPr="00272C37">
        <w:rPr>
          <w:rFonts w:ascii="Garamond" w:hAnsi="Garamond" w:cs="Times New Roman"/>
          <w:sz w:val="24"/>
          <w:szCs w:val="24"/>
        </w:rPr>
        <w:t xml:space="preserve"> during the creation of the PCA component</w:t>
      </w:r>
      <w:r w:rsidR="00451232" w:rsidRPr="00272C37">
        <w:rPr>
          <w:rStyle w:val="FootnoteReference"/>
          <w:rFonts w:ascii="Garamond" w:hAnsi="Garamond" w:cs="Times New Roman"/>
          <w:sz w:val="24"/>
          <w:szCs w:val="24"/>
        </w:rPr>
        <w:footnoteReference w:id="2"/>
      </w:r>
      <w:r w:rsidR="006776D4" w:rsidRPr="00272C37">
        <w:rPr>
          <w:rFonts w:ascii="Garamond" w:hAnsi="Garamond" w:cs="Times New Roman"/>
          <w:sz w:val="24"/>
          <w:szCs w:val="24"/>
        </w:rPr>
        <w:t>. Additionally</w:t>
      </w:r>
      <w:r w:rsidR="008500ED" w:rsidRPr="00272C37">
        <w:rPr>
          <w:rFonts w:ascii="Garamond" w:hAnsi="Garamond" w:cs="Times New Roman"/>
          <w:sz w:val="24"/>
          <w:szCs w:val="24"/>
        </w:rPr>
        <w:t>,</w:t>
      </w:r>
      <w:r w:rsidRPr="00272C37">
        <w:rPr>
          <w:rFonts w:ascii="Garamond" w:hAnsi="Garamond" w:cs="Times New Roman"/>
          <w:sz w:val="24"/>
          <w:szCs w:val="24"/>
        </w:rPr>
        <w:t xml:space="preserve"> did we include the </w:t>
      </w:r>
      <w:r w:rsidR="006776D4" w:rsidRPr="00272C37">
        <w:rPr>
          <w:rFonts w:ascii="Garamond" w:hAnsi="Garamond" w:cs="Times New Roman"/>
          <w:sz w:val="24"/>
          <w:szCs w:val="24"/>
        </w:rPr>
        <w:t>squared</w:t>
      </w:r>
      <w:r w:rsidRPr="00272C37">
        <w:rPr>
          <w:rFonts w:ascii="Garamond" w:hAnsi="Garamond" w:cs="Times New Roman"/>
          <w:sz w:val="24"/>
          <w:szCs w:val="24"/>
        </w:rPr>
        <w:t xml:space="preserve"> value</w:t>
      </w:r>
      <w:r w:rsidR="006776D4" w:rsidRPr="00272C37">
        <w:rPr>
          <w:rFonts w:ascii="Garamond" w:hAnsi="Garamond" w:cs="Times New Roman"/>
          <w:sz w:val="24"/>
          <w:szCs w:val="24"/>
        </w:rPr>
        <w:t xml:space="preserve"> of the statistic </w:t>
      </w:r>
      <w:r w:rsidRPr="00272C37">
        <w:rPr>
          <w:rFonts w:ascii="Garamond" w:hAnsi="Garamond" w:cs="Times New Roman"/>
          <w:sz w:val="24"/>
          <w:szCs w:val="24"/>
        </w:rPr>
        <w:t xml:space="preserve">when creating </w:t>
      </w:r>
      <w:r w:rsidR="006776D4" w:rsidRPr="00272C37">
        <w:rPr>
          <w:rFonts w:ascii="Garamond" w:hAnsi="Garamond" w:cs="Times New Roman"/>
          <w:sz w:val="24"/>
          <w:szCs w:val="24"/>
        </w:rPr>
        <w:t xml:space="preserve"> PCA components</w:t>
      </w:r>
      <w:r w:rsidRPr="00272C37">
        <w:rPr>
          <w:rFonts w:ascii="Garamond" w:hAnsi="Garamond" w:cs="Times New Roman"/>
          <w:sz w:val="24"/>
          <w:szCs w:val="24"/>
        </w:rPr>
        <w:t>. With this</w:t>
      </w:r>
      <w:r w:rsidR="008367DC" w:rsidRPr="00272C37">
        <w:rPr>
          <w:rFonts w:ascii="Garamond" w:hAnsi="Garamond" w:cs="Times New Roman"/>
          <w:sz w:val="24"/>
          <w:szCs w:val="24"/>
        </w:rPr>
        <w:t>,</w:t>
      </w:r>
      <w:r w:rsidRPr="00272C37">
        <w:rPr>
          <w:rFonts w:ascii="Garamond" w:hAnsi="Garamond" w:cs="Times New Roman"/>
          <w:sz w:val="24"/>
          <w:szCs w:val="24"/>
        </w:rPr>
        <w:t xml:space="preserve"> we capture the </w:t>
      </w:r>
      <w:r w:rsidR="00451232" w:rsidRPr="00272C37">
        <w:rPr>
          <w:rFonts w:ascii="Garamond" w:hAnsi="Garamond" w:cs="Times New Roman"/>
          <w:sz w:val="24"/>
          <w:szCs w:val="24"/>
        </w:rPr>
        <w:t>non-normal distribution</w:t>
      </w:r>
      <w:r w:rsidRPr="00272C37">
        <w:rPr>
          <w:rFonts w:ascii="Garamond" w:hAnsi="Garamond" w:cs="Times New Roman"/>
          <w:sz w:val="24"/>
          <w:szCs w:val="24"/>
        </w:rPr>
        <w:t xml:space="preserve"> of income equality and welfare statistic. Our results for the</w:t>
      </w:r>
      <w:r w:rsidR="008500ED" w:rsidRPr="00272C37">
        <w:rPr>
          <w:rFonts w:ascii="Garamond" w:hAnsi="Garamond" w:cs="Times New Roman"/>
          <w:sz w:val="24"/>
          <w:szCs w:val="24"/>
        </w:rPr>
        <w:t xml:space="preserve"> </w:t>
      </w:r>
      <w:r w:rsidR="006776D4" w:rsidRPr="00272C37">
        <w:rPr>
          <w:rFonts w:ascii="Garamond" w:hAnsi="Garamond" w:cs="Times New Roman"/>
          <w:sz w:val="24"/>
          <w:szCs w:val="24"/>
        </w:rPr>
        <w:t xml:space="preserve">economical statistical PCA components have the interpretation that a higher value </w:t>
      </w:r>
      <w:r w:rsidR="008500ED" w:rsidRPr="00272C37">
        <w:rPr>
          <w:rFonts w:ascii="Garamond" w:hAnsi="Garamond" w:cs="Times New Roman"/>
          <w:sz w:val="24"/>
          <w:szCs w:val="24"/>
        </w:rPr>
        <w:t>will be equal to</w:t>
      </w:r>
      <w:r w:rsidR="006776D4" w:rsidRPr="00272C37">
        <w:rPr>
          <w:rFonts w:ascii="Garamond" w:hAnsi="Garamond" w:cs="Times New Roman"/>
          <w:sz w:val="24"/>
          <w:szCs w:val="24"/>
        </w:rPr>
        <w:t xml:space="preserve"> higher income equality or welfare for a subdistrict.</w:t>
      </w:r>
      <w:r w:rsidR="00E956D0" w:rsidRPr="00272C37">
        <w:rPr>
          <w:rFonts w:ascii="Garamond" w:hAnsi="Garamond" w:cs="Times New Roman"/>
          <w:sz w:val="24"/>
          <w:szCs w:val="24"/>
        </w:rPr>
        <w:t xml:space="preserve"> </w:t>
      </w:r>
      <w:r w:rsidR="006776D4" w:rsidRPr="00272C37">
        <w:rPr>
          <w:rFonts w:ascii="Garamond" w:hAnsi="Garamond" w:cs="Times New Roman"/>
          <w:sz w:val="24"/>
          <w:szCs w:val="24"/>
        </w:rPr>
        <w:t>An overview of the created PCA components, the explained variance</w:t>
      </w:r>
      <w:r w:rsidRPr="00272C37">
        <w:rPr>
          <w:rFonts w:ascii="Garamond" w:hAnsi="Garamond" w:cs="Times New Roman"/>
          <w:sz w:val="24"/>
          <w:szCs w:val="24"/>
        </w:rPr>
        <w:t xml:space="preserve"> </w:t>
      </w:r>
      <w:r w:rsidR="006776D4" w:rsidRPr="00272C37">
        <w:rPr>
          <w:rFonts w:ascii="Garamond" w:hAnsi="Garamond" w:cs="Times New Roman"/>
          <w:sz w:val="24"/>
          <w:szCs w:val="24"/>
        </w:rPr>
        <w:t>of</w:t>
      </w:r>
      <w:r w:rsidRPr="00272C37">
        <w:rPr>
          <w:rFonts w:ascii="Garamond" w:hAnsi="Garamond" w:cs="Times New Roman"/>
          <w:sz w:val="24"/>
          <w:szCs w:val="24"/>
        </w:rPr>
        <w:t xml:space="preserve"> and weight give</w:t>
      </w:r>
      <w:r w:rsidR="008367DC" w:rsidRPr="00272C37">
        <w:rPr>
          <w:rFonts w:ascii="Garamond" w:hAnsi="Garamond" w:cs="Times New Roman"/>
          <w:sz w:val="24"/>
          <w:szCs w:val="24"/>
        </w:rPr>
        <w:t>n</w:t>
      </w:r>
      <w:r w:rsidRPr="00272C37">
        <w:rPr>
          <w:rFonts w:ascii="Garamond" w:hAnsi="Garamond" w:cs="Times New Roman"/>
          <w:sz w:val="24"/>
          <w:szCs w:val="24"/>
        </w:rPr>
        <w:t xml:space="preserve"> to</w:t>
      </w:r>
      <w:r w:rsidR="006776D4" w:rsidRPr="00272C37">
        <w:rPr>
          <w:rFonts w:ascii="Garamond" w:hAnsi="Garamond" w:cs="Times New Roman"/>
          <w:sz w:val="24"/>
          <w:szCs w:val="24"/>
        </w:rPr>
        <w:t xml:space="preserve"> the input features</w:t>
      </w:r>
      <w:r w:rsidR="00622A88" w:rsidRPr="00272C37">
        <w:rPr>
          <w:rFonts w:ascii="Garamond" w:hAnsi="Garamond" w:cs="Times New Roman"/>
          <w:sz w:val="24"/>
          <w:szCs w:val="24"/>
        </w:rPr>
        <w:t>,</w:t>
      </w:r>
      <w:r w:rsidR="006776D4" w:rsidRPr="00272C37">
        <w:rPr>
          <w:rFonts w:ascii="Garamond" w:hAnsi="Garamond" w:cs="Times New Roman"/>
          <w:sz w:val="24"/>
          <w:szCs w:val="24"/>
        </w:rPr>
        <w:t xml:space="preserve"> and the </w:t>
      </w:r>
      <w:r w:rsidR="007D11C0" w:rsidRPr="00272C37">
        <w:rPr>
          <w:rFonts w:ascii="Garamond" w:hAnsi="Garamond" w:cs="Times New Roman"/>
          <w:sz w:val="24"/>
          <w:szCs w:val="24"/>
        </w:rPr>
        <w:t>truncation</w:t>
      </w:r>
      <w:r w:rsidR="006776D4" w:rsidRPr="00272C37">
        <w:rPr>
          <w:rFonts w:ascii="Garamond" w:hAnsi="Garamond" w:cs="Times New Roman"/>
          <w:sz w:val="24"/>
          <w:szCs w:val="24"/>
        </w:rPr>
        <w:t xml:space="preserve"> of the </w:t>
      </w:r>
      <w:r w:rsidR="007D11C0" w:rsidRPr="00272C37">
        <w:rPr>
          <w:rFonts w:ascii="Garamond" w:hAnsi="Garamond" w:cs="Times New Roman"/>
          <w:sz w:val="24"/>
          <w:szCs w:val="24"/>
        </w:rPr>
        <w:t>variables on which the components are created</w:t>
      </w:r>
      <w:r w:rsidR="006776D4" w:rsidRPr="00272C37">
        <w:rPr>
          <w:rFonts w:ascii="Garamond" w:hAnsi="Garamond" w:cs="Times New Roman"/>
          <w:sz w:val="24"/>
          <w:szCs w:val="24"/>
        </w:rPr>
        <w:t xml:space="preserve"> are included in tabl</w:t>
      </w:r>
      <w:r w:rsidR="00451232" w:rsidRPr="00272C37">
        <w:rPr>
          <w:rFonts w:ascii="Garamond" w:hAnsi="Garamond" w:cs="Times New Roman"/>
          <w:sz w:val="24"/>
          <w:szCs w:val="24"/>
        </w:rPr>
        <w:t>e</w:t>
      </w:r>
      <w:r w:rsidRPr="00272C37">
        <w:rPr>
          <w:rFonts w:ascii="Garamond" w:hAnsi="Garamond" w:cs="Times New Roman"/>
          <w:sz w:val="24"/>
          <w:szCs w:val="24"/>
        </w:rPr>
        <w:t xml:space="preserve"> 7</w:t>
      </w:r>
      <w:r w:rsidR="00451232" w:rsidRPr="00272C37">
        <w:rPr>
          <w:rFonts w:ascii="Garamond" w:hAnsi="Garamond" w:cs="Times New Roman"/>
          <w:sz w:val="24"/>
          <w:szCs w:val="24"/>
        </w:rPr>
        <w:t>.</w:t>
      </w:r>
      <w:r w:rsidR="006776D4" w:rsidRPr="00272C37">
        <w:rPr>
          <w:rFonts w:ascii="Garamond" w:hAnsi="Garamond" w:cs="Times New Roman"/>
          <w:sz w:val="24"/>
          <w:szCs w:val="24"/>
        </w:rPr>
        <w:t xml:space="preserve"> As shown in the table, </w:t>
      </w:r>
      <w:r w:rsidR="007D11C0" w:rsidRPr="00272C37">
        <w:rPr>
          <w:rFonts w:ascii="Garamond" w:hAnsi="Garamond" w:cs="Times New Roman"/>
          <w:sz w:val="24"/>
          <w:szCs w:val="24"/>
        </w:rPr>
        <w:t xml:space="preserve">the lowest share of the variance that is explained by a PCA component is </w:t>
      </w:r>
      <w:r w:rsidR="00F138D3" w:rsidRPr="00272C37">
        <w:rPr>
          <w:rFonts w:ascii="Garamond" w:hAnsi="Garamond" w:cs="Times New Roman"/>
          <w:sz w:val="24"/>
          <w:szCs w:val="24"/>
        </w:rPr>
        <w:t xml:space="preserve">approximately </w:t>
      </w:r>
      <w:r w:rsidR="006776D4" w:rsidRPr="00272C37">
        <w:rPr>
          <w:rFonts w:ascii="Garamond" w:hAnsi="Garamond" w:cs="Times New Roman"/>
          <w:sz w:val="24"/>
          <w:szCs w:val="24"/>
        </w:rPr>
        <w:t>72.</w:t>
      </w:r>
      <w:r w:rsidR="003D1F29" w:rsidRPr="00272C37">
        <w:rPr>
          <w:rFonts w:ascii="Garamond" w:hAnsi="Garamond" w:cs="Times New Roman"/>
          <w:sz w:val="24"/>
          <w:szCs w:val="24"/>
        </w:rPr>
        <w:t>25</w:t>
      </w:r>
      <w:r w:rsidR="006776D4" w:rsidRPr="00272C37">
        <w:rPr>
          <w:rFonts w:ascii="Garamond" w:hAnsi="Garamond" w:cs="Times New Roman"/>
          <w:sz w:val="24"/>
          <w:szCs w:val="24"/>
        </w:rPr>
        <w:t xml:space="preserve">% of the </w:t>
      </w:r>
      <w:r w:rsidRPr="00272C37">
        <w:rPr>
          <w:rFonts w:ascii="Garamond" w:hAnsi="Garamond" w:cs="Times New Roman"/>
          <w:sz w:val="24"/>
          <w:szCs w:val="24"/>
        </w:rPr>
        <w:t>input features</w:t>
      </w:r>
      <w:r w:rsidR="008500ED" w:rsidRPr="00272C37">
        <w:rPr>
          <w:rFonts w:ascii="Garamond" w:hAnsi="Garamond" w:cs="Times New Roman"/>
          <w:sz w:val="24"/>
          <w:szCs w:val="24"/>
        </w:rPr>
        <w:t xml:space="preserve">. </w:t>
      </w:r>
      <w:r w:rsidRPr="00272C37">
        <w:rPr>
          <w:rFonts w:ascii="Garamond" w:hAnsi="Garamond" w:cs="Times New Roman"/>
          <w:sz w:val="24"/>
          <w:szCs w:val="24"/>
        </w:rPr>
        <w:t>We found this</w:t>
      </w:r>
      <w:r w:rsidR="006776D4" w:rsidRPr="00272C37">
        <w:rPr>
          <w:rFonts w:ascii="Garamond" w:hAnsi="Garamond" w:cs="Times New Roman"/>
          <w:sz w:val="24"/>
          <w:szCs w:val="24"/>
        </w:rPr>
        <w:t xml:space="preserve"> lowest </w:t>
      </w:r>
      <w:r w:rsidR="008500ED" w:rsidRPr="00272C37">
        <w:rPr>
          <w:rFonts w:ascii="Garamond" w:hAnsi="Garamond" w:cs="Times New Roman"/>
          <w:sz w:val="24"/>
          <w:szCs w:val="24"/>
        </w:rPr>
        <w:t xml:space="preserve">share of </w:t>
      </w:r>
      <w:r w:rsidR="006776D4" w:rsidRPr="00272C37">
        <w:rPr>
          <w:rFonts w:ascii="Garamond" w:hAnsi="Garamond" w:cs="Times New Roman"/>
          <w:sz w:val="24"/>
          <w:szCs w:val="24"/>
        </w:rPr>
        <w:t xml:space="preserve">explained variance for the </w:t>
      </w:r>
      <w:r w:rsidR="007D11C0" w:rsidRPr="00272C37">
        <w:rPr>
          <w:rFonts w:ascii="Garamond" w:hAnsi="Garamond" w:cs="Times New Roman"/>
          <w:sz w:val="24"/>
          <w:szCs w:val="24"/>
        </w:rPr>
        <w:t xml:space="preserve">PCA </w:t>
      </w:r>
      <w:r w:rsidR="006776D4" w:rsidRPr="00272C37">
        <w:rPr>
          <w:rFonts w:ascii="Garamond" w:hAnsi="Garamond" w:cs="Times New Roman"/>
          <w:sz w:val="24"/>
          <w:szCs w:val="24"/>
        </w:rPr>
        <w:t>components</w:t>
      </w:r>
      <w:r w:rsidR="007D11C0" w:rsidRPr="00272C37">
        <w:rPr>
          <w:rFonts w:ascii="Garamond" w:hAnsi="Garamond" w:cs="Times New Roman"/>
          <w:sz w:val="24"/>
          <w:szCs w:val="24"/>
        </w:rPr>
        <w:t xml:space="preserve"> that represent the highest number of variables</w:t>
      </w:r>
      <w:r w:rsidR="00E819D4" w:rsidRPr="00272C37">
        <w:rPr>
          <w:rFonts w:ascii="Garamond" w:hAnsi="Garamond" w:cs="Times New Roman"/>
          <w:sz w:val="24"/>
          <w:szCs w:val="24"/>
        </w:rPr>
        <w:t>.</w:t>
      </w:r>
      <w:r w:rsidR="00A974AC" w:rsidRPr="00272C37">
        <w:rPr>
          <w:rFonts w:ascii="Garamond" w:hAnsi="Garamond" w:cs="Times New Roman"/>
          <w:sz w:val="24"/>
          <w:szCs w:val="24"/>
        </w:rPr>
        <w:t xml:space="preserve"> </w:t>
      </w:r>
      <w:r w:rsidRPr="00272C37">
        <w:rPr>
          <w:rFonts w:ascii="Garamond" w:hAnsi="Garamond" w:cs="Times New Roman"/>
          <w:sz w:val="24"/>
          <w:szCs w:val="24"/>
        </w:rPr>
        <w:t>We cannot split the</w:t>
      </w:r>
      <w:r w:rsidR="00F138D3" w:rsidRPr="00272C37">
        <w:rPr>
          <w:rFonts w:ascii="Garamond" w:hAnsi="Garamond" w:cs="Times New Roman"/>
          <w:sz w:val="24"/>
          <w:szCs w:val="24"/>
        </w:rPr>
        <w:t>se</w:t>
      </w:r>
      <w:r w:rsidR="006776D4" w:rsidRPr="00272C37">
        <w:rPr>
          <w:rFonts w:ascii="Garamond" w:hAnsi="Garamond" w:cs="Times New Roman"/>
          <w:sz w:val="24"/>
          <w:szCs w:val="24"/>
        </w:rPr>
        <w:t xml:space="preserve"> </w:t>
      </w:r>
      <w:r w:rsidR="007D11C0" w:rsidRPr="00272C37">
        <w:rPr>
          <w:rFonts w:ascii="Garamond" w:hAnsi="Garamond" w:cs="Times New Roman"/>
          <w:sz w:val="24"/>
          <w:szCs w:val="24"/>
        </w:rPr>
        <w:t xml:space="preserve">PCA </w:t>
      </w:r>
      <w:r w:rsidRPr="00272C37">
        <w:rPr>
          <w:rFonts w:ascii="Garamond" w:hAnsi="Garamond" w:cs="Times New Roman"/>
          <w:sz w:val="24"/>
          <w:szCs w:val="24"/>
        </w:rPr>
        <w:t>component</w:t>
      </w:r>
      <w:r w:rsidR="008367DC" w:rsidRPr="00272C37">
        <w:rPr>
          <w:rFonts w:ascii="Garamond" w:hAnsi="Garamond" w:cs="Times New Roman"/>
          <w:sz w:val="24"/>
          <w:szCs w:val="24"/>
        </w:rPr>
        <w:t>s</w:t>
      </w:r>
      <w:r w:rsidR="006776D4" w:rsidRPr="00272C37">
        <w:rPr>
          <w:rFonts w:ascii="Garamond" w:hAnsi="Garamond" w:cs="Times New Roman"/>
          <w:sz w:val="24"/>
          <w:szCs w:val="24"/>
        </w:rPr>
        <w:t xml:space="preserve"> into multiple components</w:t>
      </w:r>
      <w:r w:rsidRPr="00272C37">
        <w:rPr>
          <w:rFonts w:ascii="Garamond" w:hAnsi="Garamond" w:cs="Times New Roman"/>
          <w:sz w:val="24"/>
          <w:szCs w:val="24"/>
        </w:rPr>
        <w:t xml:space="preserve">. </w:t>
      </w:r>
      <w:r w:rsidR="003D1F29" w:rsidRPr="00272C37">
        <w:rPr>
          <w:rFonts w:ascii="Garamond" w:hAnsi="Garamond" w:cs="Times New Roman"/>
          <w:sz w:val="24"/>
          <w:szCs w:val="24"/>
        </w:rPr>
        <w:t>Splitting</w:t>
      </w:r>
      <w:r w:rsidRPr="00272C37">
        <w:rPr>
          <w:rFonts w:ascii="Garamond" w:hAnsi="Garamond" w:cs="Times New Roman"/>
          <w:sz w:val="24"/>
          <w:szCs w:val="24"/>
        </w:rPr>
        <w:t xml:space="preserve"> the PCA component introduces</w:t>
      </w:r>
      <w:r w:rsidR="006776D4" w:rsidRPr="00272C37">
        <w:rPr>
          <w:rFonts w:ascii="Garamond" w:hAnsi="Garamond" w:cs="Times New Roman"/>
          <w:sz w:val="24"/>
          <w:szCs w:val="24"/>
        </w:rPr>
        <w:t xml:space="preserve"> multicollinearity in the pricing models.</w:t>
      </w:r>
      <w:r w:rsidR="00E956D0" w:rsidRPr="00272C37">
        <w:rPr>
          <w:rFonts w:ascii="Garamond" w:hAnsi="Garamond" w:cs="Times New Roman"/>
          <w:sz w:val="24"/>
          <w:szCs w:val="24"/>
        </w:rPr>
        <w:t xml:space="preserve"> </w:t>
      </w:r>
    </w:p>
    <w:tbl>
      <w:tblPr>
        <w:tblStyle w:val="TableGrid"/>
        <w:tblW w:w="9540" w:type="dxa"/>
        <w:tblInd w:w="-180" w:type="dxa"/>
        <w:tblLook w:val="04A0" w:firstRow="1" w:lastRow="0" w:firstColumn="1" w:lastColumn="0" w:noHBand="0" w:noVBand="1"/>
      </w:tblPr>
      <w:tblGrid>
        <w:gridCol w:w="2415"/>
        <w:gridCol w:w="1076"/>
        <w:gridCol w:w="4429"/>
        <w:gridCol w:w="833"/>
        <w:gridCol w:w="787"/>
      </w:tblGrid>
      <w:tr w:rsidR="00273870" w:rsidRPr="00273870" w14:paraId="44A293B0" w14:textId="77777777" w:rsidTr="00272C37">
        <w:trPr>
          <w:trHeight w:val="163"/>
        </w:trPr>
        <w:tc>
          <w:tcPr>
            <w:tcW w:w="9540" w:type="dxa"/>
            <w:gridSpan w:val="5"/>
            <w:tcBorders>
              <w:top w:val="nil"/>
              <w:left w:val="nil"/>
              <w:bottom w:val="single" w:sz="4" w:space="0" w:color="auto"/>
              <w:right w:val="nil"/>
            </w:tcBorders>
          </w:tcPr>
          <w:p w14:paraId="51730563" w14:textId="77777777" w:rsidR="009206B7" w:rsidRPr="00273870" w:rsidRDefault="009206B7" w:rsidP="004409BD">
            <w:pPr>
              <w:rPr>
                <w:rFonts w:ascii="Garamond" w:hAnsi="Garamond" w:cs="Arial"/>
                <w:sz w:val="21"/>
                <w:szCs w:val="21"/>
              </w:rPr>
            </w:pPr>
            <w:r w:rsidRPr="00273870">
              <w:rPr>
                <w:rFonts w:ascii="Garamond" w:hAnsi="Garamond" w:cs="Arial"/>
                <w:b/>
                <w:bCs/>
                <w:sz w:val="21"/>
                <w:szCs w:val="21"/>
              </w:rPr>
              <w:t>Table 7:</w:t>
            </w:r>
            <w:r w:rsidRPr="00273870">
              <w:rPr>
                <w:rFonts w:ascii="Garamond" w:hAnsi="Garamond" w:cs="Arial"/>
                <w:sz w:val="21"/>
                <w:szCs w:val="21"/>
              </w:rPr>
              <w:t xml:space="preserve"> Information on the construction of the sustainable variables</w:t>
            </w:r>
          </w:p>
        </w:tc>
      </w:tr>
      <w:tr w:rsidR="00273870" w:rsidRPr="00273870" w14:paraId="23CC234A" w14:textId="77777777" w:rsidTr="00272C37">
        <w:trPr>
          <w:trHeight w:val="163"/>
        </w:trPr>
        <w:tc>
          <w:tcPr>
            <w:tcW w:w="2415" w:type="dxa"/>
            <w:tcBorders>
              <w:top w:val="single" w:sz="4" w:space="0" w:color="auto"/>
              <w:left w:val="nil"/>
              <w:bottom w:val="single" w:sz="4" w:space="0" w:color="auto"/>
              <w:right w:val="nil"/>
            </w:tcBorders>
            <w:hideMark/>
          </w:tcPr>
          <w:p w14:paraId="2C088FEB" w14:textId="57A54581" w:rsidR="009206B7" w:rsidRPr="00273870" w:rsidRDefault="009206B7" w:rsidP="004409BD">
            <w:pPr>
              <w:rPr>
                <w:rFonts w:ascii="Garamond" w:hAnsi="Garamond" w:cs="Times New Roman"/>
                <w:b/>
                <w:bCs/>
                <w:sz w:val="20"/>
                <w:szCs w:val="20"/>
              </w:rPr>
            </w:pPr>
            <w:r w:rsidRPr="00273870">
              <w:rPr>
                <w:rFonts w:ascii="Garamond" w:hAnsi="Garamond" w:cs="Times New Roman"/>
                <w:b/>
                <w:bCs/>
                <w:sz w:val="20"/>
                <w:szCs w:val="20"/>
              </w:rPr>
              <w:t>Variable</w:t>
            </w:r>
          </w:p>
        </w:tc>
        <w:tc>
          <w:tcPr>
            <w:tcW w:w="1076" w:type="dxa"/>
            <w:tcBorders>
              <w:top w:val="single" w:sz="4" w:space="0" w:color="auto"/>
              <w:left w:val="nil"/>
              <w:bottom w:val="single" w:sz="4" w:space="0" w:color="auto"/>
              <w:right w:val="nil"/>
            </w:tcBorders>
            <w:hideMark/>
          </w:tcPr>
          <w:p w14:paraId="5F860110" w14:textId="77777777" w:rsidR="009206B7" w:rsidRPr="00273870" w:rsidRDefault="009206B7" w:rsidP="004409BD">
            <w:pPr>
              <w:jc w:val="right"/>
              <w:rPr>
                <w:rFonts w:ascii="Garamond" w:hAnsi="Garamond" w:cs="Times New Roman"/>
                <w:b/>
                <w:bCs/>
                <w:sz w:val="20"/>
                <w:szCs w:val="20"/>
              </w:rPr>
            </w:pPr>
            <w:r w:rsidRPr="00273870">
              <w:rPr>
                <w:rFonts w:ascii="Garamond" w:hAnsi="Garamond" w:cs="Times New Roman"/>
                <w:b/>
                <w:bCs/>
                <w:sz w:val="20"/>
                <w:szCs w:val="20"/>
              </w:rPr>
              <w:t>E. Var %</w:t>
            </w:r>
          </w:p>
        </w:tc>
        <w:tc>
          <w:tcPr>
            <w:tcW w:w="4429" w:type="dxa"/>
            <w:tcBorders>
              <w:top w:val="single" w:sz="4" w:space="0" w:color="auto"/>
              <w:left w:val="nil"/>
              <w:bottom w:val="single" w:sz="4" w:space="0" w:color="auto"/>
              <w:right w:val="nil"/>
            </w:tcBorders>
            <w:hideMark/>
          </w:tcPr>
          <w:p w14:paraId="32E3A2B9" w14:textId="77777777" w:rsidR="009206B7" w:rsidRPr="00273870" w:rsidRDefault="009206B7" w:rsidP="00451232">
            <w:pPr>
              <w:rPr>
                <w:rFonts w:ascii="Garamond" w:hAnsi="Garamond" w:cs="Times New Roman"/>
                <w:b/>
                <w:bCs/>
                <w:sz w:val="20"/>
                <w:szCs w:val="20"/>
              </w:rPr>
            </w:pPr>
            <w:r w:rsidRPr="00273870">
              <w:rPr>
                <w:rFonts w:ascii="Garamond" w:hAnsi="Garamond" w:cs="Times New Roman"/>
                <w:b/>
                <w:bCs/>
                <w:sz w:val="20"/>
                <w:szCs w:val="20"/>
              </w:rPr>
              <w:t>Feature</w:t>
            </w:r>
          </w:p>
        </w:tc>
        <w:tc>
          <w:tcPr>
            <w:tcW w:w="833" w:type="dxa"/>
            <w:tcBorders>
              <w:top w:val="single" w:sz="4" w:space="0" w:color="auto"/>
              <w:left w:val="nil"/>
              <w:bottom w:val="single" w:sz="4" w:space="0" w:color="auto"/>
              <w:right w:val="nil"/>
            </w:tcBorders>
            <w:hideMark/>
          </w:tcPr>
          <w:p w14:paraId="61E659DD" w14:textId="77777777" w:rsidR="009206B7" w:rsidRPr="00273870" w:rsidRDefault="009206B7" w:rsidP="004409BD">
            <w:pPr>
              <w:jc w:val="center"/>
              <w:rPr>
                <w:rFonts w:ascii="Garamond" w:hAnsi="Garamond" w:cs="Times New Roman"/>
                <w:b/>
                <w:bCs/>
                <w:sz w:val="20"/>
                <w:szCs w:val="20"/>
              </w:rPr>
            </w:pPr>
            <w:r w:rsidRPr="00273870">
              <w:rPr>
                <w:rFonts w:ascii="Garamond" w:hAnsi="Garamond" w:cs="Times New Roman"/>
                <w:b/>
                <w:bCs/>
                <w:sz w:val="20"/>
                <w:szCs w:val="20"/>
              </w:rPr>
              <w:t>Coef.</w:t>
            </w:r>
          </w:p>
        </w:tc>
        <w:tc>
          <w:tcPr>
            <w:tcW w:w="787" w:type="dxa"/>
            <w:tcBorders>
              <w:top w:val="single" w:sz="4" w:space="0" w:color="auto"/>
              <w:left w:val="nil"/>
              <w:bottom w:val="single" w:sz="4" w:space="0" w:color="auto"/>
              <w:right w:val="nil"/>
            </w:tcBorders>
            <w:hideMark/>
          </w:tcPr>
          <w:p w14:paraId="5D125823" w14:textId="77777777" w:rsidR="009206B7" w:rsidRPr="00273870" w:rsidRDefault="009206B7" w:rsidP="004409BD">
            <w:pPr>
              <w:jc w:val="center"/>
              <w:rPr>
                <w:rFonts w:ascii="Garamond" w:hAnsi="Garamond" w:cs="Times New Roman"/>
                <w:b/>
                <w:bCs/>
                <w:sz w:val="20"/>
                <w:szCs w:val="20"/>
              </w:rPr>
            </w:pPr>
            <w:r w:rsidRPr="00273870">
              <w:rPr>
                <w:rFonts w:ascii="Garamond" w:hAnsi="Garamond" w:cs="Times New Roman"/>
                <w:b/>
                <w:bCs/>
                <w:sz w:val="20"/>
                <w:szCs w:val="20"/>
              </w:rPr>
              <w:t>Trun.</w:t>
            </w:r>
          </w:p>
        </w:tc>
      </w:tr>
      <w:tr w:rsidR="00273870" w:rsidRPr="00273870" w14:paraId="6C408C98" w14:textId="77777777" w:rsidTr="00272C37">
        <w:trPr>
          <w:trHeight w:val="114"/>
        </w:trPr>
        <w:tc>
          <w:tcPr>
            <w:tcW w:w="2415" w:type="dxa"/>
            <w:vMerge w:val="restart"/>
            <w:tcBorders>
              <w:top w:val="single" w:sz="4" w:space="0" w:color="auto"/>
              <w:left w:val="nil"/>
              <w:bottom w:val="single" w:sz="4" w:space="0" w:color="auto"/>
              <w:right w:val="nil"/>
            </w:tcBorders>
            <w:hideMark/>
          </w:tcPr>
          <w:p w14:paraId="697288ED" w14:textId="77777777" w:rsidR="009206B7" w:rsidRPr="00273870" w:rsidRDefault="009206B7" w:rsidP="004409BD">
            <w:pPr>
              <w:rPr>
                <w:rFonts w:ascii="Garamond" w:hAnsi="Garamond" w:cs="Times New Roman"/>
                <w:sz w:val="20"/>
                <w:szCs w:val="20"/>
              </w:rPr>
            </w:pPr>
            <w:r w:rsidRPr="00273870">
              <w:rPr>
                <w:rFonts w:ascii="Garamond" w:hAnsi="Garamond" w:cs="Times New Roman"/>
                <w:sz w:val="20"/>
                <w:szCs w:val="20"/>
              </w:rPr>
              <w:t>Bus &amp; Metro PCA</w:t>
            </w:r>
          </w:p>
        </w:tc>
        <w:tc>
          <w:tcPr>
            <w:tcW w:w="1076" w:type="dxa"/>
            <w:vMerge w:val="restart"/>
            <w:tcBorders>
              <w:top w:val="single" w:sz="4" w:space="0" w:color="auto"/>
              <w:left w:val="nil"/>
              <w:bottom w:val="single" w:sz="4" w:space="0" w:color="auto"/>
              <w:right w:val="nil"/>
            </w:tcBorders>
            <w:hideMark/>
          </w:tcPr>
          <w:p w14:paraId="69FBCB08" w14:textId="77777777" w:rsidR="009206B7" w:rsidRPr="00273870" w:rsidRDefault="009206B7" w:rsidP="004409BD">
            <w:pPr>
              <w:rPr>
                <w:rFonts w:ascii="Garamond" w:hAnsi="Garamond" w:cs="Times New Roman"/>
                <w:sz w:val="20"/>
                <w:szCs w:val="20"/>
              </w:rPr>
            </w:pPr>
            <w:r w:rsidRPr="00273870">
              <w:rPr>
                <w:rFonts w:ascii="Garamond" w:hAnsi="Garamond" w:cs="Times New Roman"/>
                <w:sz w:val="20"/>
                <w:szCs w:val="20"/>
              </w:rPr>
              <w:t>98.11%</w:t>
            </w:r>
          </w:p>
        </w:tc>
        <w:tc>
          <w:tcPr>
            <w:tcW w:w="4429" w:type="dxa"/>
            <w:tcBorders>
              <w:top w:val="single" w:sz="4" w:space="0" w:color="auto"/>
              <w:left w:val="nil"/>
              <w:bottom w:val="nil"/>
              <w:right w:val="nil"/>
            </w:tcBorders>
            <w:hideMark/>
          </w:tcPr>
          <w:p w14:paraId="7BA8D110" w14:textId="77777777" w:rsidR="009206B7" w:rsidRPr="00273870" w:rsidRDefault="009206B7" w:rsidP="004409BD">
            <w:pPr>
              <w:rPr>
                <w:rFonts w:ascii="Garamond" w:hAnsi="Garamond" w:cs="Times New Roman"/>
                <w:sz w:val="20"/>
                <w:szCs w:val="20"/>
              </w:rPr>
            </w:pPr>
            <w:r w:rsidRPr="00273870">
              <w:rPr>
                <w:rFonts w:ascii="Garamond" w:hAnsi="Garamond" w:cs="Times New Roman"/>
                <w:sz w:val="20"/>
                <w:szCs w:val="20"/>
              </w:rPr>
              <w:t>Distance to nearest bus (km)</w:t>
            </w:r>
          </w:p>
        </w:tc>
        <w:tc>
          <w:tcPr>
            <w:tcW w:w="833" w:type="dxa"/>
            <w:tcBorders>
              <w:top w:val="single" w:sz="4" w:space="0" w:color="auto"/>
              <w:left w:val="nil"/>
              <w:bottom w:val="nil"/>
              <w:right w:val="nil"/>
            </w:tcBorders>
            <w:hideMark/>
          </w:tcPr>
          <w:p w14:paraId="166946E1" w14:textId="77777777" w:rsidR="009206B7" w:rsidRPr="00273870" w:rsidRDefault="009206B7" w:rsidP="004409BD">
            <w:pPr>
              <w:jc w:val="right"/>
              <w:rPr>
                <w:rFonts w:ascii="Garamond" w:hAnsi="Garamond" w:cs="Times New Roman"/>
                <w:sz w:val="20"/>
                <w:szCs w:val="20"/>
              </w:rPr>
            </w:pPr>
            <w:r w:rsidRPr="00273870">
              <w:rPr>
                <w:rFonts w:ascii="Garamond" w:hAnsi="Garamond" w:cs="Times New Roman"/>
                <w:sz w:val="20"/>
                <w:szCs w:val="20"/>
              </w:rPr>
              <w:t>-0.004</w:t>
            </w:r>
          </w:p>
        </w:tc>
        <w:tc>
          <w:tcPr>
            <w:tcW w:w="787" w:type="dxa"/>
            <w:tcBorders>
              <w:top w:val="single" w:sz="4" w:space="0" w:color="auto"/>
              <w:left w:val="nil"/>
              <w:bottom w:val="nil"/>
              <w:right w:val="nil"/>
            </w:tcBorders>
            <w:hideMark/>
          </w:tcPr>
          <w:p w14:paraId="5FD0E726" w14:textId="77777777" w:rsidR="009206B7" w:rsidRPr="00273870" w:rsidRDefault="009206B7" w:rsidP="004409BD">
            <w:pPr>
              <w:jc w:val="center"/>
              <w:rPr>
                <w:rFonts w:ascii="Garamond" w:hAnsi="Garamond" w:cs="Times New Roman"/>
                <w:sz w:val="20"/>
                <w:szCs w:val="20"/>
              </w:rPr>
            </w:pPr>
            <w:r w:rsidRPr="00273870">
              <w:rPr>
                <w:rFonts w:ascii="Garamond" w:hAnsi="Garamond" w:cs="Times New Roman"/>
                <w:sz w:val="20"/>
                <w:szCs w:val="20"/>
              </w:rPr>
              <w:t>[0,0.4]</w:t>
            </w:r>
          </w:p>
        </w:tc>
      </w:tr>
      <w:tr w:rsidR="00273870" w:rsidRPr="00273870" w14:paraId="239E72FC" w14:textId="77777777" w:rsidTr="00272C37">
        <w:trPr>
          <w:trHeight w:val="207"/>
        </w:trPr>
        <w:tc>
          <w:tcPr>
            <w:tcW w:w="2415" w:type="dxa"/>
            <w:vMerge/>
            <w:tcBorders>
              <w:top w:val="single" w:sz="4" w:space="0" w:color="auto"/>
              <w:left w:val="nil"/>
              <w:bottom w:val="single" w:sz="4" w:space="0" w:color="auto"/>
              <w:right w:val="nil"/>
            </w:tcBorders>
            <w:vAlign w:val="center"/>
            <w:hideMark/>
          </w:tcPr>
          <w:p w14:paraId="035EA3BA" w14:textId="77777777" w:rsidR="009206B7" w:rsidRPr="00273870" w:rsidRDefault="009206B7" w:rsidP="004409BD">
            <w:pPr>
              <w:rPr>
                <w:rFonts w:ascii="Garamond" w:hAnsi="Garamond" w:cs="Times New Roman"/>
                <w:sz w:val="20"/>
                <w:szCs w:val="20"/>
              </w:rPr>
            </w:pPr>
          </w:p>
        </w:tc>
        <w:tc>
          <w:tcPr>
            <w:tcW w:w="1076" w:type="dxa"/>
            <w:vMerge/>
            <w:tcBorders>
              <w:top w:val="single" w:sz="4" w:space="0" w:color="auto"/>
              <w:left w:val="nil"/>
              <w:bottom w:val="single" w:sz="4" w:space="0" w:color="auto"/>
              <w:right w:val="nil"/>
            </w:tcBorders>
            <w:vAlign w:val="center"/>
            <w:hideMark/>
          </w:tcPr>
          <w:p w14:paraId="60BBB776" w14:textId="77777777" w:rsidR="009206B7" w:rsidRPr="00273870" w:rsidRDefault="009206B7" w:rsidP="004409BD">
            <w:pPr>
              <w:rPr>
                <w:rFonts w:ascii="Garamond" w:hAnsi="Garamond" w:cs="Times New Roman"/>
                <w:sz w:val="20"/>
                <w:szCs w:val="20"/>
              </w:rPr>
            </w:pPr>
          </w:p>
        </w:tc>
        <w:tc>
          <w:tcPr>
            <w:tcW w:w="4429" w:type="dxa"/>
            <w:tcBorders>
              <w:top w:val="nil"/>
              <w:left w:val="nil"/>
              <w:bottom w:val="nil"/>
              <w:right w:val="nil"/>
            </w:tcBorders>
            <w:hideMark/>
          </w:tcPr>
          <w:p w14:paraId="1C7A201B" w14:textId="77777777" w:rsidR="009206B7" w:rsidRPr="00273870" w:rsidRDefault="009206B7" w:rsidP="004409BD">
            <w:pPr>
              <w:rPr>
                <w:rFonts w:ascii="Garamond" w:hAnsi="Garamond" w:cs="Times New Roman"/>
                <w:sz w:val="20"/>
                <w:szCs w:val="20"/>
              </w:rPr>
            </w:pPr>
            <w:r w:rsidRPr="00273870">
              <w:rPr>
                <w:rFonts w:ascii="Garamond" w:hAnsi="Garamond" w:cs="Times New Roman"/>
                <w:sz w:val="20"/>
                <w:szCs w:val="20"/>
              </w:rPr>
              <w:t>Number of bus stops within 0.25 km</w:t>
            </w:r>
          </w:p>
        </w:tc>
        <w:tc>
          <w:tcPr>
            <w:tcW w:w="833" w:type="dxa"/>
            <w:tcBorders>
              <w:top w:val="nil"/>
              <w:left w:val="nil"/>
              <w:bottom w:val="nil"/>
              <w:right w:val="nil"/>
            </w:tcBorders>
            <w:hideMark/>
          </w:tcPr>
          <w:p w14:paraId="142E776A" w14:textId="77777777" w:rsidR="009206B7" w:rsidRPr="00273870" w:rsidRDefault="009206B7" w:rsidP="004409BD">
            <w:pPr>
              <w:jc w:val="right"/>
              <w:rPr>
                <w:rFonts w:ascii="Garamond" w:hAnsi="Garamond" w:cs="Times New Roman"/>
                <w:sz w:val="20"/>
                <w:szCs w:val="20"/>
              </w:rPr>
            </w:pPr>
            <w:r w:rsidRPr="00273870">
              <w:rPr>
                <w:rFonts w:ascii="Garamond" w:hAnsi="Garamond" w:cs="Times New Roman"/>
                <w:sz w:val="20"/>
                <w:szCs w:val="20"/>
              </w:rPr>
              <w:t>0.399</w:t>
            </w:r>
          </w:p>
        </w:tc>
        <w:tc>
          <w:tcPr>
            <w:tcW w:w="787" w:type="dxa"/>
            <w:tcBorders>
              <w:top w:val="nil"/>
              <w:left w:val="nil"/>
              <w:bottom w:val="nil"/>
              <w:right w:val="nil"/>
            </w:tcBorders>
            <w:hideMark/>
          </w:tcPr>
          <w:p w14:paraId="55A7DB8C" w14:textId="77777777" w:rsidR="009206B7" w:rsidRPr="00273870" w:rsidRDefault="009206B7" w:rsidP="004409BD">
            <w:pPr>
              <w:jc w:val="center"/>
              <w:rPr>
                <w:rFonts w:ascii="Garamond" w:hAnsi="Garamond" w:cs="Times New Roman"/>
                <w:sz w:val="20"/>
                <w:szCs w:val="20"/>
              </w:rPr>
            </w:pPr>
            <w:r w:rsidRPr="00273870">
              <w:rPr>
                <w:rFonts w:ascii="Garamond" w:hAnsi="Garamond" w:cs="Times New Roman"/>
                <w:sz w:val="20"/>
                <w:szCs w:val="20"/>
              </w:rPr>
              <w:t>[0,25]</w:t>
            </w:r>
          </w:p>
        </w:tc>
      </w:tr>
      <w:tr w:rsidR="00273870" w:rsidRPr="00273870" w14:paraId="5BD7341B" w14:textId="77777777" w:rsidTr="00272C37">
        <w:trPr>
          <w:trHeight w:val="114"/>
        </w:trPr>
        <w:tc>
          <w:tcPr>
            <w:tcW w:w="2415" w:type="dxa"/>
            <w:vMerge/>
            <w:tcBorders>
              <w:top w:val="single" w:sz="4" w:space="0" w:color="auto"/>
              <w:left w:val="nil"/>
              <w:bottom w:val="single" w:sz="4" w:space="0" w:color="auto"/>
              <w:right w:val="nil"/>
            </w:tcBorders>
            <w:vAlign w:val="center"/>
            <w:hideMark/>
          </w:tcPr>
          <w:p w14:paraId="10AE0152" w14:textId="77777777" w:rsidR="009206B7" w:rsidRPr="00273870" w:rsidRDefault="009206B7" w:rsidP="004409BD">
            <w:pPr>
              <w:rPr>
                <w:rFonts w:ascii="Garamond" w:hAnsi="Garamond" w:cs="Times New Roman"/>
                <w:sz w:val="20"/>
                <w:szCs w:val="20"/>
              </w:rPr>
            </w:pPr>
          </w:p>
        </w:tc>
        <w:tc>
          <w:tcPr>
            <w:tcW w:w="1076" w:type="dxa"/>
            <w:vMerge/>
            <w:tcBorders>
              <w:top w:val="single" w:sz="4" w:space="0" w:color="auto"/>
              <w:left w:val="nil"/>
              <w:bottom w:val="single" w:sz="4" w:space="0" w:color="auto"/>
              <w:right w:val="nil"/>
            </w:tcBorders>
            <w:vAlign w:val="center"/>
            <w:hideMark/>
          </w:tcPr>
          <w:p w14:paraId="7E755D1C" w14:textId="77777777" w:rsidR="009206B7" w:rsidRPr="00273870" w:rsidRDefault="009206B7" w:rsidP="004409BD">
            <w:pPr>
              <w:rPr>
                <w:rFonts w:ascii="Garamond" w:hAnsi="Garamond" w:cs="Times New Roman"/>
                <w:sz w:val="20"/>
                <w:szCs w:val="20"/>
              </w:rPr>
            </w:pPr>
          </w:p>
        </w:tc>
        <w:tc>
          <w:tcPr>
            <w:tcW w:w="4429" w:type="dxa"/>
            <w:tcBorders>
              <w:top w:val="nil"/>
              <w:left w:val="nil"/>
              <w:bottom w:val="nil"/>
              <w:right w:val="nil"/>
            </w:tcBorders>
            <w:hideMark/>
          </w:tcPr>
          <w:p w14:paraId="7781EF75" w14:textId="77777777" w:rsidR="009206B7" w:rsidRPr="00273870" w:rsidRDefault="009206B7" w:rsidP="004409BD">
            <w:pPr>
              <w:rPr>
                <w:rFonts w:ascii="Garamond" w:hAnsi="Garamond" w:cs="Times New Roman"/>
                <w:sz w:val="20"/>
                <w:szCs w:val="20"/>
              </w:rPr>
            </w:pPr>
            <w:r w:rsidRPr="00273870">
              <w:rPr>
                <w:rFonts w:ascii="Garamond" w:hAnsi="Garamond" w:cs="Times New Roman"/>
                <w:sz w:val="20"/>
                <w:szCs w:val="20"/>
              </w:rPr>
              <w:t>Distance to nearest metro (km)</w:t>
            </w:r>
          </w:p>
        </w:tc>
        <w:tc>
          <w:tcPr>
            <w:tcW w:w="833" w:type="dxa"/>
            <w:tcBorders>
              <w:top w:val="nil"/>
              <w:left w:val="nil"/>
              <w:bottom w:val="nil"/>
              <w:right w:val="nil"/>
            </w:tcBorders>
            <w:hideMark/>
          </w:tcPr>
          <w:p w14:paraId="4ECC581C" w14:textId="77777777" w:rsidR="009206B7" w:rsidRPr="00272C37" w:rsidRDefault="009206B7" w:rsidP="004409BD">
            <w:pPr>
              <w:jc w:val="right"/>
              <w:rPr>
                <w:rFonts w:ascii="Garamond" w:hAnsi="Garamond" w:cs="Times New Roman"/>
                <w:sz w:val="18"/>
                <w:szCs w:val="18"/>
              </w:rPr>
            </w:pPr>
            <w:r w:rsidRPr="00272C37">
              <w:rPr>
                <w:rFonts w:ascii="Garamond" w:hAnsi="Garamond" w:cs="Times New Roman"/>
                <w:sz w:val="18"/>
                <w:szCs w:val="18"/>
              </w:rPr>
              <w:t xml:space="preserve">  -2*</w:t>
            </w:r>
            <m:oMath>
              <m:sSup>
                <m:sSupPr>
                  <m:ctrlPr>
                    <w:rPr>
                      <w:rFonts w:ascii="Cambria Math" w:hAnsi="Cambria Math" w:cs="Times New Roman"/>
                      <w:i/>
                      <w:sz w:val="18"/>
                      <w:szCs w:val="18"/>
                    </w:rPr>
                  </m:ctrlPr>
                </m:sSupPr>
                <m:e>
                  <m:r>
                    <w:rPr>
                      <w:rFonts w:ascii="Cambria Math" w:hAnsi="Cambria Math" w:cs="Times New Roman"/>
                      <w:sz w:val="18"/>
                      <w:szCs w:val="18"/>
                    </w:rPr>
                    <m:t>10</m:t>
                  </m:r>
                </m:e>
                <m:sup>
                  <m:r>
                    <w:rPr>
                      <w:rFonts w:ascii="Cambria Math" w:hAnsi="Cambria Math" w:cs="Times New Roman"/>
                      <w:sz w:val="18"/>
                      <w:szCs w:val="18"/>
                    </w:rPr>
                    <m:t>4</m:t>
                  </m:r>
                </m:sup>
              </m:sSup>
            </m:oMath>
          </w:p>
        </w:tc>
        <w:tc>
          <w:tcPr>
            <w:tcW w:w="787" w:type="dxa"/>
            <w:tcBorders>
              <w:top w:val="nil"/>
              <w:left w:val="nil"/>
              <w:bottom w:val="nil"/>
              <w:right w:val="nil"/>
            </w:tcBorders>
            <w:hideMark/>
          </w:tcPr>
          <w:p w14:paraId="105D06B6" w14:textId="77777777" w:rsidR="009206B7" w:rsidRPr="00273870" w:rsidRDefault="009206B7" w:rsidP="004409BD">
            <w:pPr>
              <w:jc w:val="center"/>
              <w:rPr>
                <w:rFonts w:ascii="Garamond" w:hAnsi="Garamond" w:cs="Times New Roman"/>
                <w:sz w:val="20"/>
                <w:szCs w:val="20"/>
              </w:rPr>
            </w:pPr>
            <w:r w:rsidRPr="00273870">
              <w:rPr>
                <w:rFonts w:ascii="Garamond" w:hAnsi="Garamond" w:cs="Times New Roman"/>
                <w:sz w:val="20"/>
                <w:szCs w:val="20"/>
              </w:rPr>
              <w:t>[0,1.25]</w:t>
            </w:r>
          </w:p>
        </w:tc>
      </w:tr>
      <w:tr w:rsidR="00273870" w:rsidRPr="00273870" w14:paraId="7082BFF5" w14:textId="77777777" w:rsidTr="00272C37">
        <w:trPr>
          <w:trHeight w:val="74"/>
        </w:trPr>
        <w:tc>
          <w:tcPr>
            <w:tcW w:w="2415" w:type="dxa"/>
            <w:vMerge/>
            <w:tcBorders>
              <w:top w:val="single" w:sz="4" w:space="0" w:color="auto"/>
              <w:left w:val="nil"/>
              <w:bottom w:val="single" w:sz="4" w:space="0" w:color="auto"/>
              <w:right w:val="nil"/>
            </w:tcBorders>
            <w:vAlign w:val="center"/>
            <w:hideMark/>
          </w:tcPr>
          <w:p w14:paraId="69F6CE4A" w14:textId="77777777" w:rsidR="009206B7" w:rsidRPr="00273870" w:rsidRDefault="009206B7" w:rsidP="004409BD">
            <w:pPr>
              <w:rPr>
                <w:rFonts w:ascii="Garamond" w:hAnsi="Garamond" w:cs="Times New Roman"/>
                <w:sz w:val="20"/>
                <w:szCs w:val="20"/>
              </w:rPr>
            </w:pPr>
          </w:p>
        </w:tc>
        <w:tc>
          <w:tcPr>
            <w:tcW w:w="1076" w:type="dxa"/>
            <w:vMerge/>
            <w:tcBorders>
              <w:top w:val="single" w:sz="4" w:space="0" w:color="auto"/>
              <w:left w:val="nil"/>
              <w:bottom w:val="single" w:sz="4" w:space="0" w:color="auto"/>
              <w:right w:val="nil"/>
            </w:tcBorders>
            <w:vAlign w:val="center"/>
            <w:hideMark/>
          </w:tcPr>
          <w:p w14:paraId="3C54EEF5" w14:textId="77777777" w:rsidR="009206B7" w:rsidRPr="00273870" w:rsidRDefault="009206B7" w:rsidP="004409BD">
            <w:pPr>
              <w:rPr>
                <w:rFonts w:ascii="Garamond" w:hAnsi="Garamond" w:cs="Times New Roman"/>
                <w:sz w:val="20"/>
                <w:szCs w:val="20"/>
              </w:rPr>
            </w:pPr>
          </w:p>
        </w:tc>
        <w:tc>
          <w:tcPr>
            <w:tcW w:w="4429" w:type="dxa"/>
            <w:tcBorders>
              <w:top w:val="nil"/>
              <w:left w:val="nil"/>
              <w:bottom w:val="single" w:sz="4" w:space="0" w:color="auto"/>
              <w:right w:val="nil"/>
            </w:tcBorders>
            <w:hideMark/>
          </w:tcPr>
          <w:p w14:paraId="2160136F" w14:textId="77777777" w:rsidR="009206B7" w:rsidRPr="00273870" w:rsidRDefault="009206B7" w:rsidP="004409BD">
            <w:pPr>
              <w:rPr>
                <w:rFonts w:ascii="Garamond" w:hAnsi="Garamond" w:cs="Times New Roman"/>
                <w:sz w:val="20"/>
                <w:szCs w:val="20"/>
              </w:rPr>
            </w:pPr>
            <w:r w:rsidRPr="00273870">
              <w:rPr>
                <w:rFonts w:ascii="Garamond" w:hAnsi="Garamond" w:cs="Times New Roman"/>
                <w:sz w:val="20"/>
                <w:szCs w:val="20"/>
              </w:rPr>
              <w:t>Number of metro stations within 0.25 km</w:t>
            </w:r>
          </w:p>
        </w:tc>
        <w:tc>
          <w:tcPr>
            <w:tcW w:w="833" w:type="dxa"/>
            <w:tcBorders>
              <w:top w:val="nil"/>
              <w:left w:val="nil"/>
              <w:bottom w:val="single" w:sz="4" w:space="0" w:color="auto"/>
              <w:right w:val="nil"/>
            </w:tcBorders>
            <w:hideMark/>
          </w:tcPr>
          <w:p w14:paraId="7DD64869" w14:textId="77777777" w:rsidR="009206B7" w:rsidRPr="00273870" w:rsidRDefault="009206B7" w:rsidP="004409BD">
            <w:pPr>
              <w:jc w:val="right"/>
              <w:rPr>
                <w:rFonts w:ascii="Garamond" w:hAnsi="Garamond" w:cs="Times New Roman"/>
                <w:sz w:val="20"/>
                <w:szCs w:val="20"/>
              </w:rPr>
            </w:pPr>
            <w:r w:rsidRPr="00273870">
              <w:rPr>
                <w:rFonts w:ascii="Garamond" w:hAnsi="Garamond" w:cs="Times New Roman"/>
                <w:sz w:val="20"/>
                <w:szCs w:val="20"/>
              </w:rPr>
              <w:t>0.001</w:t>
            </w:r>
          </w:p>
        </w:tc>
        <w:tc>
          <w:tcPr>
            <w:tcW w:w="787" w:type="dxa"/>
            <w:tcBorders>
              <w:top w:val="nil"/>
              <w:left w:val="nil"/>
              <w:bottom w:val="single" w:sz="4" w:space="0" w:color="auto"/>
              <w:right w:val="nil"/>
            </w:tcBorders>
            <w:hideMark/>
          </w:tcPr>
          <w:p w14:paraId="20A4E21A" w14:textId="77777777" w:rsidR="009206B7" w:rsidRPr="00273870" w:rsidRDefault="009206B7" w:rsidP="004409BD">
            <w:pPr>
              <w:jc w:val="center"/>
              <w:rPr>
                <w:rFonts w:ascii="Garamond" w:hAnsi="Garamond" w:cs="Times New Roman"/>
                <w:sz w:val="20"/>
                <w:szCs w:val="20"/>
              </w:rPr>
            </w:pPr>
            <w:r w:rsidRPr="00273870">
              <w:rPr>
                <w:rFonts w:ascii="Garamond" w:hAnsi="Garamond" w:cs="Times New Roman"/>
                <w:sz w:val="20"/>
                <w:szCs w:val="20"/>
              </w:rPr>
              <w:t>[0,2]</w:t>
            </w:r>
          </w:p>
        </w:tc>
      </w:tr>
      <w:tr w:rsidR="00273870" w:rsidRPr="00273870" w14:paraId="06AFBC0B" w14:textId="77777777" w:rsidTr="00272C37">
        <w:trPr>
          <w:trHeight w:val="207"/>
        </w:trPr>
        <w:tc>
          <w:tcPr>
            <w:tcW w:w="2415" w:type="dxa"/>
            <w:vMerge w:val="restart"/>
            <w:tcBorders>
              <w:top w:val="single" w:sz="4" w:space="0" w:color="auto"/>
              <w:left w:val="nil"/>
              <w:bottom w:val="single" w:sz="4" w:space="0" w:color="auto"/>
              <w:right w:val="nil"/>
            </w:tcBorders>
            <w:hideMark/>
          </w:tcPr>
          <w:p w14:paraId="630B02E7" w14:textId="77777777" w:rsidR="009206B7" w:rsidRPr="00273870" w:rsidRDefault="009206B7" w:rsidP="004409BD">
            <w:pPr>
              <w:rPr>
                <w:rFonts w:ascii="Garamond" w:hAnsi="Garamond" w:cs="Times New Roman"/>
                <w:sz w:val="20"/>
                <w:szCs w:val="20"/>
              </w:rPr>
            </w:pPr>
            <w:r w:rsidRPr="00273870">
              <w:rPr>
                <w:rFonts w:ascii="Garamond" w:hAnsi="Garamond" w:cs="Times New Roman"/>
                <w:sz w:val="20"/>
                <w:szCs w:val="20"/>
              </w:rPr>
              <w:t>Distance to Highway/Train (km)</w:t>
            </w:r>
          </w:p>
        </w:tc>
        <w:tc>
          <w:tcPr>
            <w:tcW w:w="1076" w:type="dxa"/>
            <w:tcBorders>
              <w:top w:val="single" w:sz="4" w:space="0" w:color="auto"/>
              <w:left w:val="nil"/>
              <w:bottom w:val="nil"/>
              <w:right w:val="nil"/>
            </w:tcBorders>
            <w:hideMark/>
          </w:tcPr>
          <w:p w14:paraId="387B3D26" w14:textId="77777777" w:rsidR="009206B7" w:rsidRPr="00273870" w:rsidRDefault="009206B7" w:rsidP="004409BD">
            <w:pPr>
              <w:rPr>
                <w:rFonts w:ascii="Garamond" w:hAnsi="Garamond" w:cs="Times New Roman"/>
                <w:sz w:val="20"/>
                <w:szCs w:val="20"/>
              </w:rPr>
            </w:pPr>
            <w:r w:rsidRPr="00273870">
              <w:rPr>
                <w:rFonts w:ascii="Garamond" w:hAnsi="Garamond" w:cs="Times New Roman"/>
                <w:sz w:val="20"/>
                <w:szCs w:val="20"/>
              </w:rPr>
              <w:t>NA</w:t>
            </w:r>
          </w:p>
        </w:tc>
        <w:tc>
          <w:tcPr>
            <w:tcW w:w="4429" w:type="dxa"/>
            <w:tcBorders>
              <w:top w:val="single" w:sz="4" w:space="0" w:color="auto"/>
              <w:left w:val="nil"/>
              <w:bottom w:val="nil"/>
              <w:right w:val="nil"/>
            </w:tcBorders>
            <w:hideMark/>
          </w:tcPr>
          <w:p w14:paraId="6AE59D7D" w14:textId="77777777" w:rsidR="009206B7" w:rsidRPr="00273870" w:rsidRDefault="009206B7" w:rsidP="004409BD">
            <w:pPr>
              <w:rPr>
                <w:rFonts w:ascii="Garamond" w:hAnsi="Garamond" w:cs="Times New Roman"/>
                <w:sz w:val="20"/>
                <w:szCs w:val="20"/>
              </w:rPr>
            </w:pPr>
            <w:r w:rsidRPr="00273870">
              <w:rPr>
                <w:rFonts w:ascii="Garamond" w:hAnsi="Garamond" w:cs="Times New Roman"/>
                <w:sz w:val="20"/>
                <w:szCs w:val="20"/>
              </w:rPr>
              <w:t>Distance to nearest highway (km)</w:t>
            </w:r>
          </w:p>
        </w:tc>
        <w:tc>
          <w:tcPr>
            <w:tcW w:w="833" w:type="dxa"/>
            <w:tcBorders>
              <w:top w:val="single" w:sz="4" w:space="0" w:color="auto"/>
              <w:left w:val="nil"/>
              <w:bottom w:val="nil"/>
              <w:right w:val="nil"/>
            </w:tcBorders>
            <w:hideMark/>
          </w:tcPr>
          <w:p w14:paraId="05D7B794" w14:textId="77777777" w:rsidR="009206B7" w:rsidRPr="00273870" w:rsidRDefault="009206B7" w:rsidP="004409BD">
            <w:pPr>
              <w:jc w:val="right"/>
              <w:rPr>
                <w:rFonts w:ascii="Garamond" w:hAnsi="Garamond" w:cs="Times New Roman"/>
                <w:sz w:val="20"/>
                <w:szCs w:val="20"/>
              </w:rPr>
            </w:pPr>
            <w:r w:rsidRPr="00273870">
              <w:rPr>
                <w:rFonts w:ascii="Garamond" w:hAnsi="Garamond" w:cs="Times New Roman"/>
                <w:sz w:val="20"/>
                <w:szCs w:val="20"/>
              </w:rPr>
              <w:t>N/A</w:t>
            </w:r>
          </w:p>
        </w:tc>
        <w:tc>
          <w:tcPr>
            <w:tcW w:w="787" w:type="dxa"/>
            <w:tcBorders>
              <w:top w:val="single" w:sz="4" w:space="0" w:color="auto"/>
              <w:left w:val="nil"/>
              <w:bottom w:val="nil"/>
              <w:right w:val="nil"/>
            </w:tcBorders>
            <w:hideMark/>
          </w:tcPr>
          <w:p w14:paraId="3FAA6349" w14:textId="77777777" w:rsidR="009206B7" w:rsidRPr="00273870" w:rsidRDefault="009206B7" w:rsidP="004409BD">
            <w:pPr>
              <w:jc w:val="center"/>
              <w:rPr>
                <w:rFonts w:ascii="Garamond" w:hAnsi="Garamond" w:cs="Times New Roman"/>
                <w:sz w:val="20"/>
                <w:szCs w:val="20"/>
              </w:rPr>
            </w:pPr>
            <w:r w:rsidRPr="00273870">
              <w:rPr>
                <w:rFonts w:ascii="Garamond" w:hAnsi="Garamond" w:cs="Times New Roman"/>
                <w:sz w:val="20"/>
                <w:szCs w:val="20"/>
              </w:rPr>
              <w:t>[0,10]</w:t>
            </w:r>
          </w:p>
        </w:tc>
      </w:tr>
      <w:tr w:rsidR="00273870" w:rsidRPr="00273870" w14:paraId="42225F57" w14:textId="77777777" w:rsidTr="00272C37">
        <w:trPr>
          <w:trHeight w:val="207"/>
        </w:trPr>
        <w:tc>
          <w:tcPr>
            <w:tcW w:w="2415" w:type="dxa"/>
            <w:vMerge/>
            <w:tcBorders>
              <w:top w:val="single" w:sz="4" w:space="0" w:color="auto"/>
              <w:left w:val="nil"/>
              <w:bottom w:val="single" w:sz="4" w:space="0" w:color="auto"/>
              <w:right w:val="nil"/>
            </w:tcBorders>
            <w:vAlign w:val="center"/>
            <w:hideMark/>
          </w:tcPr>
          <w:p w14:paraId="1ECDA147" w14:textId="77777777" w:rsidR="009206B7" w:rsidRPr="00273870" w:rsidRDefault="009206B7" w:rsidP="004409BD">
            <w:pPr>
              <w:rPr>
                <w:rFonts w:ascii="Garamond" w:hAnsi="Garamond" w:cs="Times New Roman"/>
                <w:sz w:val="20"/>
                <w:szCs w:val="20"/>
              </w:rPr>
            </w:pPr>
          </w:p>
        </w:tc>
        <w:tc>
          <w:tcPr>
            <w:tcW w:w="1076" w:type="dxa"/>
            <w:tcBorders>
              <w:top w:val="nil"/>
              <w:left w:val="nil"/>
              <w:bottom w:val="single" w:sz="4" w:space="0" w:color="auto"/>
              <w:right w:val="nil"/>
            </w:tcBorders>
          </w:tcPr>
          <w:p w14:paraId="51B0EBDF" w14:textId="77777777" w:rsidR="009206B7" w:rsidRPr="00273870" w:rsidRDefault="009206B7" w:rsidP="004409BD">
            <w:pPr>
              <w:rPr>
                <w:rFonts w:ascii="Garamond" w:hAnsi="Garamond" w:cs="Times New Roman"/>
                <w:sz w:val="20"/>
                <w:szCs w:val="20"/>
              </w:rPr>
            </w:pPr>
          </w:p>
        </w:tc>
        <w:tc>
          <w:tcPr>
            <w:tcW w:w="4429" w:type="dxa"/>
            <w:tcBorders>
              <w:top w:val="nil"/>
              <w:left w:val="nil"/>
              <w:bottom w:val="single" w:sz="4" w:space="0" w:color="auto"/>
              <w:right w:val="nil"/>
            </w:tcBorders>
            <w:hideMark/>
          </w:tcPr>
          <w:p w14:paraId="0B55A401" w14:textId="77777777" w:rsidR="009206B7" w:rsidRPr="00273870" w:rsidRDefault="009206B7" w:rsidP="004409BD">
            <w:pPr>
              <w:rPr>
                <w:rFonts w:ascii="Garamond" w:hAnsi="Garamond" w:cs="Times New Roman"/>
                <w:sz w:val="20"/>
                <w:szCs w:val="20"/>
              </w:rPr>
            </w:pPr>
            <w:r w:rsidRPr="00273870">
              <w:rPr>
                <w:rFonts w:ascii="Garamond" w:hAnsi="Garamond" w:cs="Times New Roman"/>
                <w:sz w:val="20"/>
                <w:szCs w:val="20"/>
              </w:rPr>
              <w:t>Distance to nearest train (km)</w:t>
            </w:r>
          </w:p>
        </w:tc>
        <w:tc>
          <w:tcPr>
            <w:tcW w:w="833" w:type="dxa"/>
            <w:tcBorders>
              <w:top w:val="nil"/>
              <w:left w:val="nil"/>
              <w:bottom w:val="single" w:sz="4" w:space="0" w:color="auto"/>
              <w:right w:val="nil"/>
            </w:tcBorders>
            <w:hideMark/>
          </w:tcPr>
          <w:p w14:paraId="6F81739B" w14:textId="77777777" w:rsidR="009206B7" w:rsidRPr="00273870" w:rsidRDefault="009206B7" w:rsidP="004409BD">
            <w:pPr>
              <w:jc w:val="right"/>
              <w:rPr>
                <w:rFonts w:ascii="Garamond" w:hAnsi="Garamond" w:cs="Times New Roman"/>
                <w:sz w:val="20"/>
                <w:szCs w:val="20"/>
              </w:rPr>
            </w:pPr>
            <w:r w:rsidRPr="00273870">
              <w:rPr>
                <w:rFonts w:ascii="Garamond" w:hAnsi="Garamond" w:cs="Times New Roman"/>
                <w:sz w:val="20"/>
                <w:szCs w:val="20"/>
              </w:rPr>
              <w:t>N/A</w:t>
            </w:r>
          </w:p>
        </w:tc>
        <w:tc>
          <w:tcPr>
            <w:tcW w:w="787" w:type="dxa"/>
            <w:tcBorders>
              <w:top w:val="nil"/>
              <w:left w:val="nil"/>
              <w:bottom w:val="single" w:sz="4" w:space="0" w:color="auto"/>
              <w:right w:val="nil"/>
            </w:tcBorders>
            <w:hideMark/>
          </w:tcPr>
          <w:p w14:paraId="543CF8D1" w14:textId="77777777" w:rsidR="009206B7" w:rsidRPr="00273870" w:rsidRDefault="009206B7" w:rsidP="004409BD">
            <w:pPr>
              <w:jc w:val="center"/>
              <w:rPr>
                <w:rFonts w:ascii="Garamond" w:hAnsi="Garamond" w:cs="Times New Roman"/>
                <w:sz w:val="20"/>
                <w:szCs w:val="20"/>
              </w:rPr>
            </w:pPr>
            <w:r w:rsidRPr="00273870">
              <w:rPr>
                <w:rFonts w:ascii="Garamond" w:hAnsi="Garamond" w:cs="Times New Roman"/>
                <w:sz w:val="20"/>
                <w:szCs w:val="20"/>
              </w:rPr>
              <w:t>[0,3.5]</w:t>
            </w:r>
          </w:p>
        </w:tc>
      </w:tr>
      <w:tr w:rsidR="00273870" w:rsidRPr="00273870" w14:paraId="4AE31F3A" w14:textId="77777777" w:rsidTr="00272C37">
        <w:trPr>
          <w:trHeight w:val="207"/>
        </w:trPr>
        <w:tc>
          <w:tcPr>
            <w:tcW w:w="2415" w:type="dxa"/>
            <w:tcBorders>
              <w:top w:val="single" w:sz="4" w:space="0" w:color="auto"/>
              <w:left w:val="nil"/>
              <w:bottom w:val="nil"/>
              <w:right w:val="nil"/>
            </w:tcBorders>
            <w:hideMark/>
          </w:tcPr>
          <w:p w14:paraId="3BB05849" w14:textId="77777777" w:rsidR="009206B7" w:rsidRPr="00273870" w:rsidRDefault="009206B7" w:rsidP="004409BD">
            <w:pPr>
              <w:rPr>
                <w:rFonts w:ascii="Garamond" w:hAnsi="Garamond" w:cs="Times New Roman"/>
                <w:sz w:val="20"/>
                <w:szCs w:val="20"/>
              </w:rPr>
            </w:pPr>
            <w:r w:rsidRPr="00273870">
              <w:rPr>
                <w:rFonts w:ascii="Garamond" w:hAnsi="Garamond" w:cs="Times New Roman"/>
                <w:sz w:val="20"/>
                <w:szCs w:val="20"/>
              </w:rPr>
              <w:t>Distance to Beach (km)</w:t>
            </w:r>
          </w:p>
        </w:tc>
        <w:tc>
          <w:tcPr>
            <w:tcW w:w="1076" w:type="dxa"/>
            <w:tcBorders>
              <w:top w:val="single" w:sz="4" w:space="0" w:color="auto"/>
              <w:left w:val="nil"/>
              <w:bottom w:val="nil"/>
              <w:right w:val="nil"/>
            </w:tcBorders>
            <w:hideMark/>
          </w:tcPr>
          <w:p w14:paraId="7737AD87" w14:textId="77777777" w:rsidR="009206B7" w:rsidRPr="00273870" w:rsidRDefault="009206B7" w:rsidP="004409BD">
            <w:pPr>
              <w:rPr>
                <w:rFonts w:ascii="Garamond" w:hAnsi="Garamond" w:cs="Times New Roman"/>
                <w:sz w:val="20"/>
                <w:szCs w:val="20"/>
              </w:rPr>
            </w:pPr>
            <w:r w:rsidRPr="00273870">
              <w:rPr>
                <w:rFonts w:ascii="Garamond" w:hAnsi="Garamond" w:cs="Times New Roman"/>
                <w:sz w:val="20"/>
                <w:szCs w:val="20"/>
              </w:rPr>
              <w:t>100%</w:t>
            </w:r>
          </w:p>
        </w:tc>
        <w:tc>
          <w:tcPr>
            <w:tcW w:w="4429" w:type="dxa"/>
            <w:tcBorders>
              <w:top w:val="single" w:sz="4" w:space="0" w:color="auto"/>
              <w:left w:val="nil"/>
              <w:bottom w:val="nil"/>
              <w:right w:val="nil"/>
            </w:tcBorders>
            <w:hideMark/>
          </w:tcPr>
          <w:p w14:paraId="2E08F90C" w14:textId="77777777" w:rsidR="009206B7" w:rsidRPr="00273870" w:rsidRDefault="009206B7" w:rsidP="004409BD">
            <w:pPr>
              <w:rPr>
                <w:rFonts w:ascii="Garamond" w:hAnsi="Garamond" w:cs="Times New Roman"/>
                <w:sz w:val="20"/>
                <w:szCs w:val="20"/>
              </w:rPr>
            </w:pPr>
            <w:r w:rsidRPr="00273870">
              <w:rPr>
                <w:rFonts w:ascii="Garamond" w:hAnsi="Garamond" w:cs="Times New Roman"/>
                <w:sz w:val="20"/>
                <w:szCs w:val="20"/>
              </w:rPr>
              <w:t>Distance to nearest beach (km)</w:t>
            </w:r>
          </w:p>
        </w:tc>
        <w:tc>
          <w:tcPr>
            <w:tcW w:w="833" w:type="dxa"/>
            <w:tcBorders>
              <w:top w:val="single" w:sz="4" w:space="0" w:color="auto"/>
              <w:left w:val="nil"/>
              <w:bottom w:val="nil"/>
              <w:right w:val="nil"/>
            </w:tcBorders>
            <w:hideMark/>
          </w:tcPr>
          <w:p w14:paraId="29471581" w14:textId="77777777" w:rsidR="009206B7" w:rsidRPr="00273870" w:rsidRDefault="009206B7" w:rsidP="004409BD">
            <w:pPr>
              <w:jc w:val="right"/>
              <w:rPr>
                <w:rFonts w:ascii="Garamond" w:hAnsi="Garamond" w:cs="Times New Roman"/>
                <w:sz w:val="20"/>
                <w:szCs w:val="20"/>
              </w:rPr>
            </w:pPr>
            <w:r w:rsidRPr="00273870">
              <w:rPr>
                <w:rFonts w:ascii="Garamond" w:hAnsi="Garamond" w:cs="Times New Roman"/>
                <w:sz w:val="20"/>
                <w:szCs w:val="20"/>
              </w:rPr>
              <w:t>1</w:t>
            </w:r>
          </w:p>
        </w:tc>
        <w:tc>
          <w:tcPr>
            <w:tcW w:w="787" w:type="dxa"/>
            <w:tcBorders>
              <w:top w:val="single" w:sz="4" w:space="0" w:color="auto"/>
              <w:left w:val="nil"/>
              <w:bottom w:val="nil"/>
              <w:right w:val="nil"/>
            </w:tcBorders>
            <w:hideMark/>
          </w:tcPr>
          <w:p w14:paraId="2710CF08" w14:textId="77777777" w:rsidR="009206B7" w:rsidRPr="00273870" w:rsidRDefault="009206B7" w:rsidP="004409BD">
            <w:pPr>
              <w:jc w:val="center"/>
              <w:rPr>
                <w:rFonts w:ascii="Garamond" w:hAnsi="Garamond" w:cs="Times New Roman"/>
                <w:sz w:val="20"/>
                <w:szCs w:val="20"/>
              </w:rPr>
            </w:pPr>
            <w:r w:rsidRPr="00273870">
              <w:rPr>
                <w:rFonts w:ascii="Garamond" w:hAnsi="Garamond" w:cs="Times New Roman"/>
                <w:sz w:val="20"/>
                <w:szCs w:val="20"/>
              </w:rPr>
              <w:t>[0,5]</w:t>
            </w:r>
          </w:p>
        </w:tc>
      </w:tr>
      <w:tr w:rsidR="00273870" w:rsidRPr="00273870" w14:paraId="48DCAEDD" w14:textId="77777777" w:rsidTr="00272C37">
        <w:trPr>
          <w:trHeight w:val="207"/>
        </w:trPr>
        <w:tc>
          <w:tcPr>
            <w:tcW w:w="2415" w:type="dxa"/>
            <w:vMerge w:val="restart"/>
            <w:tcBorders>
              <w:top w:val="single" w:sz="4" w:space="0" w:color="auto"/>
              <w:left w:val="nil"/>
              <w:bottom w:val="single" w:sz="4" w:space="0" w:color="auto"/>
              <w:right w:val="nil"/>
            </w:tcBorders>
            <w:hideMark/>
          </w:tcPr>
          <w:p w14:paraId="0631CC31" w14:textId="77777777" w:rsidR="009206B7" w:rsidRPr="00273870" w:rsidRDefault="009206B7" w:rsidP="004409BD">
            <w:pPr>
              <w:rPr>
                <w:rFonts w:ascii="Garamond" w:hAnsi="Garamond" w:cs="Times New Roman"/>
                <w:sz w:val="20"/>
                <w:szCs w:val="20"/>
              </w:rPr>
            </w:pPr>
            <w:r w:rsidRPr="00273870">
              <w:rPr>
                <w:rFonts w:ascii="Garamond" w:hAnsi="Garamond" w:cs="Times New Roman"/>
                <w:sz w:val="20"/>
                <w:szCs w:val="20"/>
              </w:rPr>
              <w:t xml:space="preserve">Park &amp; Garden PCA </w:t>
            </w:r>
          </w:p>
        </w:tc>
        <w:tc>
          <w:tcPr>
            <w:tcW w:w="1076" w:type="dxa"/>
            <w:vMerge w:val="restart"/>
            <w:tcBorders>
              <w:top w:val="single" w:sz="4" w:space="0" w:color="auto"/>
              <w:left w:val="nil"/>
              <w:bottom w:val="single" w:sz="4" w:space="0" w:color="auto"/>
              <w:right w:val="nil"/>
            </w:tcBorders>
            <w:hideMark/>
          </w:tcPr>
          <w:p w14:paraId="3F73184B" w14:textId="77777777" w:rsidR="009206B7" w:rsidRPr="00273870" w:rsidRDefault="009206B7" w:rsidP="004409BD">
            <w:pPr>
              <w:rPr>
                <w:rFonts w:ascii="Garamond" w:hAnsi="Garamond" w:cs="Times New Roman"/>
                <w:sz w:val="20"/>
                <w:szCs w:val="20"/>
              </w:rPr>
            </w:pPr>
            <w:r w:rsidRPr="00273870">
              <w:rPr>
                <w:rFonts w:ascii="Garamond" w:hAnsi="Garamond" w:cs="Times New Roman"/>
                <w:sz w:val="20"/>
                <w:szCs w:val="20"/>
              </w:rPr>
              <w:t>99.15%</w:t>
            </w:r>
          </w:p>
        </w:tc>
        <w:tc>
          <w:tcPr>
            <w:tcW w:w="4429" w:type="dxa"/>
            <w:tcBorders>
              <w:top w:val="single" w:sz="4" w:space="0" w:color="auto"/>
              <w:left w:val="nil"/>
              <w:bottom w:val="nil"/>
              <w:right w:val="nil"/>
            </w:tcBorders>
            <w:hideMark/>
          </w:tcPr>
          <w:p w14:paraId="3D77BA55" w14:textId="77777777" w:rsidR="009206B7" w:rsidRPr="00273870" w:rsidRDefault="009206B7" w:rsidP="004409BD">
            <w:pPr>
              <w:rPr>
                <w:rFonts w:ascii="Garamond" w:hAnsi="Garamond" w:cs="Times New Roman"/>
                <w:sz w:val="20"/>
                <w:szCs w:val="20"/>
              </w:rPr>
            </w:pPr>
            <w:r w:rsidRPr="00273870">
              <w:rPr>
                <w:rFonts w:ascii="Garamond" w:hAnsi="Garamond" w:cs="Times New Roman"/>
                <w:sz w:val="20"/>
                <w:szCs w:val="20"/>
              </w:rPr>
              <w:t>Distance to nearest park or garden (km)</w:t>
            </w:r>
          </w:p>
        </w:tc>
        <w:tc>
          <w:tcPr>
            <w:tcW w:w="833" w:type="dxa"/>
            <w:tcBorders>
              <w:top w:val="single" w:sz="4" w:space="0" w:color="auto"/>
              <w:left w:val="nil"/>
              <w:bottom w:val="nil"/>
              <w:right w:val="nil"/>
            </w:tcBorders>
            <w:hideMark/>
          </w:tcPr>
          <w:p w14:paraId="3534147D" w14:textId="77777777" w:rsidR="009206B7" w:rsidRPr="00273870" w:rsidRDefault="009206B7" w:rsidP="004409BD">
            <w:pPr>
              <w:jc w:val="right"/>
              <w:rPr>
                <w:rFonts w:ascii="Garamond" w:hAnsi="Garamond" w:cs="Times New Roman"/>
                <w:sz w:val="20"/>
                <w:szCs w:val="20"/>
              </w:rPr>
            </w:pPr>
            <w:r w:rsidRPr="00273870">
              <w:rPr>
                <w:rFonts w:ascii="Garamond" w:hAnsi="Garamond" w:cs="Times New Roman"/>
                <w:sz w:val="20"/>
                <w:szCs w:val="20"/>
              </w:rPr>
              <w:t>-0.061</w:t>
            </w:r>
          </w:p>
        </w:tc>
        <w:tc>
          <w:tcPr>
            <w:tcW w:w="787" w:type="dxa"/>
            <w:tcBorders>
              <w:top w:val="single" w:sz="4" w:space="0" w:color="auto"/>
              <w:left w:val="nil"/>
              <w:bottom w:val="nil"/>
              <w:right w:val="nil"/>
            </w:tcBorders>
            <w:hideMark/>
          </w:tcPr>
          <w:p w14:paraId="2A02CF6F" w14:textId="77777777" w:rsidR="009206B7" w:rsidRPr="00273870" w:rsidRDefault="009206B7" w:rsidP="004409BD">
            <w:pPr>
              <w:jc w:val="center"/>
              <w:rPr>
                <w:rFonts w:ascii="Garamond" w:hAnsi="Garamond" w:cs="Times New Roman"/>
                <w:sz w:val="20"/>
                <w:szCs w:val="20"/>
              </w:rPr>
            </w:pPr>
            <w:r w:rsidRPr="00273870">
              <w:rPr>
                <w:rFonts w:ascii="Garamond" w:hAnsi="Garamond" w:cs="Times New Roman"/>
                <w:sz w:val="20"/>
                <w:szCs w:val="20"/>
              </w:rPr>
              <w:t>[0,0.5]</w:t>
            </w:r>
          </w:p>
        </w:tc>
      </w:tr>
      <w:tr w:rsidR="00273870" w:rsidRPr="00273870" w14:paraId="2434229A" w14:textId="77777777" w:rsidTr="00272C37">
        <w:trPr>
          <w:trHeight w:val="93"/>
        </w:trPr>
        <w:tc>
          <w:tcPr>
            <w:tcW w:w="2415" w:type="dxa"/>
            <w:vMerge/>
            <w:tcBorders>
              <w:top w:val="single" w:sz="4" w:space="0" w:color="auto"/>
              <w:left w:val="nil"/>
              <w:bottom w:val="single" w:sz="4" w:space="0" w:color="auto"/>
              <w:right w:val="nil"/>
            </w:tcBorders>
            <w:vAlign w:val="center"/>
            <w:hideMark/>
          </w:tcPr>
          <w:p w14:paraId="552D3072" w14:textId="77777777" w:rsidR="009206B7" w:rsidRPr="00273870" w:rsidRDefault="009206B7" w:rsidP="004409BD">
            <w:pPr>
              <w:rPr>
                <w:rFonts w:ascii="Garamond" w:hAnsi="Garamond" w:cs="Times New Roman"/>
                <w:sz w:val="20"/>
                <w:szCs w:val="20"/>
              </w:rPr>
            </w:pPr>
          </w:p>
        </w:tc>
        <w:tc>
          <w:tcPr>
            <w:tcW w:w="1076" w:type="dxa"/>
            <w:vMerge/>
            <w:tcBorders>
              <w:top w:val="single" w:sz="4" w:space="0" w:color="auto"/>
              <w:left w:val="nil"/>
              <w:bottom w:val="single" w:sz="4" w:space="0" w:color="auto"/>
              <w:right w:val="nil"/>
            </w:tcBorders>
            <w:vAlign w:val="center"/>
            <w:hideMark/>
          </w:tcPr>
          <w:p w14:paraId="41A86F4A" w14:textId="77777777" w:rsidR="009206B7" w:rsidRPr="00273870" w:rsidRDefault="009206B7" w:rsidP="004409BD">
            <w:pPr>
              <w:rPr>
                <w:rFonts w:ascii="Garamond" w:hAnsi="Garamond" w:cs="Times New Roman"/>
                <w:sz w:val="20"/>
                <w:szCs w:val="20"/>
              </w:rPr>
            </w:pPr>
          </w:p>
        </w:tc>
        <w:tc>
          <w:tcPr>
            <w:tcW w:w="4429" w:type="dxa"/>
            <w:tcBorders>
              <w:top w:val="nil"/>
              <w:left w:val="nil"/>
              <w:bottom w:val="single" w:sz="4" w:space="0" w:color="auto"/>
              <w:right w:val="nil"/>
            </w:tcBorders>
            <w:hideMark/>
          </w:tcPr>
          <w:p w14:paraId="75C2369B" w14:textId="77777777" w:rsidR="009206B7" w:rsidRPr="00273870" w:rsidRDefault="009206B7" w:rsidP="004409BD">
            <w:pPr>
              <w:rPr>
                <w:rFonts w:ascii="Garamond" w:hAnsi="Garamond" w:cs="Times New Roman"/>
                <w:sz w:val="20"/>
                <w:szCs w:val="20"/>
              </w:rPr>
            </w:pPr>
            <w:r w:rsidRPr="00273870">
              <w:rPr>
                <w:rFonts w:ascii="Garamond" w:hAnsi="Garamond" w:cs="Times New Roman"/>
                <w:sz w:val="20"/>
                <w:szCs w:val="20"/>
              </w:rPr>
              <w:t>Number of parks and gardens within 0.25 km</w:t>
            </w:r>
          </w:p>
        </w:tc>
        <w:tc>
          <w:tcPr>
            <w:tcW w:w="833" w:type="dxa"/>
            <w:tcBorders>
              <w:top w:val="nil"/>
              <w:left w:val="nil"/>
              <w:bottom w:val="single" w:sz="4" w:space="0" w:color="auto"/>
              <w:right w:val="nil"/>
            </w:tcBorders>
            <w:hideMark/>
          </w:tcPr>
          <w:p w14:paraId="36B5D883" w14:textId="77777777" w:rsidR="009206B7" w:rsidRPr="00273870" w:rsidRDefault="009206B7" w:rsidP="004409BD">
            <w:pPr>
              <w:jc w:val="right"/>
              <w:rPr>
                <w:rFonts w:ascii="Garamond" w:hAnsi="Garamond" w:cs="Times New Roman"/>
                <w:sz w:val="20"/>
                <w:szCs w:val="20"/>
              </w:rPr>
            </w:pPr>
            <w:r w:rsidRPr="00273870">
              <w:rPr>
                <w:rFonts w:ascii="Garamond" w:hAnsi="Garamond" w:cs="Times New Roman"/>
                <w:sz w:val="20"/>
                <w:szCs w:val="20"/>
              </w:rPr>
              <w:t>0.485</w:t>
            </w:r>
          </w:p>
        </w:tc>
        <w:tc>
          <w:tcPr>
            <w:tcW w:w="787" w:type="dxa"/>
            <w:tcBorders>
              <w:top w:val="nil"/>
              <w:left w:val="nil"/>
              <w:bottom w:val="single" w:sz="4" w:space="0" w:color="auto"/>
              <w:right w:val="nil"/>
            </w:tcBorders>
            <w:hideMark/>
          </w:tcPr>
          <w:p w14:paraId="793FEB55" w14:textId="77777777" w:rsidR="009206B7" w:rsidRPr="00273870" w:rsidRDefault="009206B7" w:rsidP="004409BD">
            <w:pPr>
              <w:jc w:val="center"/>
              <w:rPr>
                <w:rFonts w:ascii="Garamond" w:hAnsi="Garamond" w:cs="Times New Roman"/>
                <w:sz w:val="20"/>
                <w:szCs w:val="20"/>
              </w:rPr>
            </w:pPr>
            <w:r w:rsidRPr="00273870">
              <w:rPr>
                <w:rFonts w:ascii="Garamond" w:hAnsi="Garamond" w:cs="Times New Roman"/>
                <w:sz w:val="20"/>
                <w:szCs w:val="20"/>
              </w:rPr>
              <w:t>[0,2]</w:t>
            </w:r>
          </w:p>
        </w:tc>
      </w:tr>
      <w:tr w:rsidR="00273870" w:rsidRPr="00273870" w14:paraId="4A164A07" w14:textId="77777777" w:rsidTr="00272C37">
        <w:trPr>
          <w:trHeight w:val="108"/>
        </w:trPr>
        <w:tc>
          <w:tcPr>
            <w:tcW w:w="2415" w:type="dxa"/>
            <w:vMerge w:val="restart"/>
            <w:tcBorders>
              <w:top w:val="single" w:sz="4" w:space="0" w:color="auto"/>
              <w:left w:val="nil"/>
              <w:bottom w:val="single" w:sz="4" w:space="0" w:color="auto"/>
              <w:right w:val="nil"/>
            </w:tcBorders>
            <w:hideMark/>
          </w:tcPr>
          <w:p w14:paraId="7F203832" w14:textId="77777777" w:rsidR="009206B7" w:rsidRPr="00273870" w:rsidRDefault="009206B7" w:rsidP="004409BD">
            <w:pPr>
              <w:rPr>
                <w:rFonts w:ascii="Garamond" w:hAnsi="Garamond" w:cs="Times New Roman"/>
                <w:sz w:val="20"/>
                <w:szCs w:val="20"/>
              </w:rPr>
            </w:pPr>
            <w:r w:rsidRPr="00273870">
              <w:rPr>
                <w:rFonts w:ascii="Garamond" w:hAnsi="Garamond" w:cs="Times New Roman"/>
                <w:sz w:val="20"/>
                <w:szCs w:val="20"/>
              </w:rPr>
              <w:t>Viewpoint PCA</w:t>
            </w:r>
          </w:p>
        </w:tc>
        <w:tc>
          <w:tcPr>
            <w:tcW w:w="1076" w:type="dxa"/>
            <w:vMerge w:val="restart"/>
            <w:tcBorders>
              <w:top w:val="single" w:sz="4" w:space="0" w:color="auto"/>
              <w:left w:val="nil"/>
              <w:bottom w:val="single" w:sz="4" w:space="0" w:color="auto"/>
              <w:right w:val="nil"/>
            </w:tcBorders>
            <w:hideMark/>
          </w:tcPr>
          <w:p w14:paraId="1218D698" w14:textId="77777777" w:rsidR="009206B7" w:rsidRPr="00273870" w:rsidRDefault="009206B7" w:rsidP="004409BD">
            <w:pPr>
              <w:rPr>
                <w:rFonts w:ascii="Garamond" w:hAnsi="Garamond" w:cs="Times New Roman"/>
                <w:sz w:val="20"/>
                <w:szCs w:val="20"/>
              </w:rPr>
            </w:pPr>
            <w:r w:rsidRPr="00273870">
              <w:rPr>
                <w:rFonts w:ascii="Garamond" w:hAnsi="Garamond" w:cs="Times New Roman"/>
                <w:sz w:val="20"/>
                <w:szCs w:val="20"/>
              </w:rPr>
              <w:t>87.07%</w:t>
            </w:r>
          </w:p>
        </w:tc>
        <w:tc>
          <w:tcPr>
            <w:tcW w:w="4429" w:type="dxa"/>
            <w:tcBorders>
              <w:top w:val="single" w:sz="4" w:space="0" w:color="auto"/>
              <w:left w:val="nil"/>
              <w:bottom w:val="nil"/>
              <w:right w:val="nil"/>
            </w:tcBorders>
            <w:hideMark/>
          </w:tcPr>
          <w:p w14:paraId="5DED4595" w14:textId="77777777" w:rsidR="009206B7" w:rsidRPr="00273870" w:rsidRDefault="009206B7" w:rsidP="004409BD">
            <w:pPr>
              <w:rPr>
                <w:rFonts w:ascii="Garamond" w:hAnsi="Garamond" w:cs="Times New Roman"/>
                <w:sz w:val="20"/>
                <w:szCs w:val="20"/>
              </w:rPr>
            </w:pPr>
            <w:r w:rsidRPr="00273870">
              <w:rPr>
                <w:rFonts w:ascii="Garamond" w:hAnsi="Garamond" w:cs="Times New Roman"/>
                <w:sz w:val="20"/>
                <w:szCs w:val="20"/>
              </w:rPr>
              <w:t>Distance to nearest viewpoint (km)</w:t>
            </w:r>
          </w:p>
        </w:tc>
        <w:tc>
          <w:tcPr>
            <w:tcW w:w="833" w:type="dxa"/>
            <w:tcBorders>
              <w:top w:val="single" w:sz="4" w:space="0" w:color="auto"/>
              <w:left w:val="nil"/>
              <w:bottom w:val="nil"/>
              <w:right w:val="nil"/>
            </w:tcBorders>
            <w:hideMark/>
          </w:tcPr>
          <w:p w14:paraId="72934017" w14:textId="77777777" w:rsidR="009206B7" w:rsidRPr="00273870" w:rsidRDefault="009206B7" w:rsidP="004409BD">
            <w:pPr>
              <w:jc w:val="right"/>
              <w:rPr>
                <w:rFonts w:ascii="Garamond" w:hAnsi="Garamond" w:cs="Times New Roman"/>
                <w:sz w:val="20"/>
                <w:szCs w:val="20"/>
              </w:rPr>
            </w:pPr>
            <w:r w:rsidRPr="00273870">
              <w:rPr>
                <w:rFonts w:ascii="Garamond" w:hAnsi="Garamond" w:cs="Times New Roman"/>
                <w:sz w:val="20"/>
                <w:szCs w:val="20"/>
              </w:rPr>
              <w:t>-0.197</w:t>
            </w:r>
          </w:p>
        </w:tc>
        <w:tc>
          <w:tcPr>
            <w:tcW w:w="787" w:type="dxa"/>
            <w:tcBorders>
              <w:top w:val="single" w:sz="4" w:space="0" w:color="auto"/>
              <w:left w:val="nil"/>
              <w:bottom w:val="nil"/>
              <w:right w:val="nil"/>
            </w:tcBorders>
            <w:hideMark/>
          </w:tcPr>
          <w:p w14:paraId="160E9FD4" w14:textId="77777777" w:rsidR="009206B7" w:rsidRPr="00273870" w:rsidRDefault="009206B7" w:rsidP="004409BD">
            <w:pPr>
              <w:jc w:val="center"/>
              <w:rPr>
                <w:rFonts w:ascii="Garamond" w:hAnsi="Garamond" w:cs="Times New Roman"/>
                <w:sz w:val="20"/>
                <w:szCs w:val="20"/>
              </w:rPr>
            </w:pPr>
            <w:r w:rsidRPr="00273870">
              <w:rPr>
                <w:rFonts w:ascii="Garamond" w:hAnsi="Garamond" w:cs="Times New Roman"/>
                <w:sz w:val="20"/>
                <w:szCs w:val="20"/>
              </w:rPr>
              <w:t>[0,3]</w:t>
            </w:r>
          </w:p>
        </w:tc>
      </w:tr>
      <w:tr w:rsidR="00273870" w:rsidRPr="00273870" w14:paraId="0E84D585" w14:textId="77777777" w:rsidTr="00272C37">
        <w:trPr>
          <w:trHeight w:val="93"/>
        </w:trPr>
        <w:tc>
          <w:tcPr>
            <w:tcW w:w="2415" w:type="dxa"/>
            <w:vMerge/>
            <w:tcBorders>
              <w:top w:val="single" w:sz="4" w:space="0" w:color="auto"/>
              <w:left w:val="nil"/>
              <w:bottom w:val="single" w:sz="4" w:space="0" w:color="auto"/>
              <w:right w:val="nil"/>
            </w:tcBorders>
            <w:vAlign w:val="center"/>
            <w:hideMark/>
          </w:tcPr>
          <w:p w14:paraId="5422C95B" w14:textId="77777777" w:rsidR="009206B7" w:rsidRPr="00273870" w:rsidRDefault="009206B7" w:rsidP="004409BD">
            <w:pPr>
              <w:rPr>
                <w:rFonts w:ascii="Garamond" w:hAnsi="Garamond" w:cs="Times New Roman"/>
                <w:sz w:val="20"/>
                <w:szCs w:val="20"/>
              </w:rPr>
            </w:pPr>
          </w:p>
        </w:tc>
        <w:tc>
          <w:tcPr>
            <w:tcW w:w="1076" w:type="dxa"/>
            <w:vMerge/>
            <w:tcBorders>
              <w:top w:val="single" w:sz="4" w:space="0" w:color="auto"/>
              <w:left w:val="nil"/>
              <w:bottom w:val="single" w:sz="4" w:space="0" w:color="auto"/>
              <w:right w:val="nil"/>
            </w:tcBorders>
            <w:vAlign w:val="center"/>
            <w:hideMark/>
          </w:tcPr>
          <w:p w14:paraId="55938797" w14:textId="77777777" w:rsidR="009206B7" w:rsidRPr="00273870" w:rsidRDefault="009206B7" w:rsidP="004409BD">
            <w:pPr>
              <w:rPr>
                <w:rFonts w:ascii="Garamond" w:hAnsi="Garamond" w:cs="Times New Roman"/>
                <w:sz w:val="20"/>
                <w:szCs w:val="20"/>
              </w:rPr>
            </w:pPr>
          </w:p>
        </w:tc>
        <w:tc>
          <w:tcPr>
            <w:tcW w:w="4429" w:type="dxa"/>
            <w:tcBorders>
              <w:top w:val="nil"/>
              <w:left w:val="nil"/>
              <w:bottom w:val="single" w:sz="4" w:space="0" w:color="auto"/>
              <w:right w:val="nil"/>
            </w:tcBorders>
            <w:hideMark/>
          </w:tcPr>
          <w:p w14:paraId="17C59C67" w14:textId="77777777" w:rsidR="009206B7" w:rsidRPr="00273870" w:rsidRDefault="009206B7" w:rsidP="004409BD">
            <w:pPr>
              <w:rPr>
                <w:rFonts w:ascii="Garamond" w:hAnsi="Garamond" w:cs="Times New Roman"/>
                <w:sz w:val="20"/>
                <w:szCs w:val="20"/>
              </w:rPr>
            </w:pPr>
            <w:r w:rsidRPr="00273870">
              <w:rPr>
                <w:rFonts w:ascii="Garamond" w:hAnsi="Garamond" w:cs="Times New Roman"/>
                <w:sz w:val="20"/>
                <w:szCs w:val="20"/>
              </w:rPr>
              <w:t>Number of viewpoints within  1 km</w:t>
            </w:r>
          </w:p>
        </w:tc>
        <w:tc>
          <w:tcPr>
            <w:tcW w:w="833" w:type="dxa"/>
            <w:tcBorders>
              <w:top w:val="nil"/>
              <w:left w:val="nil"/>
              <w:bottom w:val="single" w:sz="4" w:space="0" w:color="auto"/>
              <w:right w:val="nil"/>
            </w:tcBorders>
            <w:hideMark/>
          </w:tcPr>
          <w:p w14:paraId="130DC827" w14:textId="77777777" w:rsidR="009206B7" w:rsidRPr="00273870" w:rsidRDefault="009206B7" w:rsidP="004409BD">
            <w:pPr>
              <w:jc w:val="right"/>
              <w:rPr>
                <w:rFonts w:ascii="Garamond" w:hAnsi="Garamond" w:cs="Times New Roman"/>
                <w:sz w:val="20"/>
                <w:szCs w:val="20"/>
              </w:rPr>
            </w:pPr>
            <w:r w:rsidRPr="00273870">
              <w:rPr>
                <w:rFonts w:ascii="Garamond" w:hAnsi="Garamond" w:cs="Times New Roman"/>
                <w:sz w:val="20"/>
                <w:szCs w:val="20"/>
              </w:rPr>
              <w:t>0.206</w:t>
            </w:r>
          </w:p>
        </w:tc>
        <w:tc>
          <w:tcPr>
            <w:tcW w:w="787" w:type="dxa"/>
            <w:tcBorders>
              <w:top w:val="nil"/>
              <w:left w:val="nil"/>
              <w:bottom w:val="single" w:sz="4" w:space="0" w:color="auto"/>
              <w:right w:val="nil"/>
            </w:tcBorders>
            <w:hideMark/>
          </w:tcPr>
          <w:p w14:paraId="12C44481" w14:textId="77777777" w:rsidR="009206B7" w:rsidRPr="00273870" w:rsidRDefault="009206B7" w:rsidP="004409BD">
            <w:pPr>
              <w:jc w:val="center"/>
              <w:rPr>
                <w:rFonts w:ascii="Garamond" w:hAnsi="Garamond" w:cs="Times New Roman"/>
                <w:sz w:val="20"/>
                <w:szCs w:val="20"/>
              </w:rPr>
            </w:pPr>
            <w:r w:rsidRPr="00273870">
              <w:rPr>
                <w:rFonts w:ascii="Garamond" w:hAnsi="Garamond" w:cs="Times New Roman"/>
                <w:sz w:val="20"/>
                <w:szCs w:val="20"/>
              </w:rPr>
              <w:t>[0,2]</w:t>
            </w:r>
          </w:p>
        </w:tc>
      </w:tr>
      <w:tr w:rsidR="00272C37" w:rsidRPr="00273870" w14:paraId="3CC11F55" w14:textId="77777777" w:rsidTr="00272C37">
        <w:trPr>
          <w:trHeight w:val="213"/>
        </w:trPr>
        <w:tc>
          <w:tcPr>
            <w:tcW w:w="2415" w:type="dxa"/>
            <w:tcBorders>
              <w:top w:val="single" w:sz="4" w:space="0" w:color="auto"/>
              <w:left w:val="nil"/>
              <w:bottom w:val="single" w:sz="4" w:space="0" w:color="auto"/>
              <w:right w:val="nil"/>
            </w:tcBorders>
          </w:tcPr>
          <w:p w14:paraId="37B43128" w14:textId="4351A6A9" w:rsidR="00272C37" w:rsidRPr="00273870" w:rsidRDefault="00272C37" w:rsidP="00272C37">
            <w:pPr>
              <w:rPr>
                <w:rFonts w:ascii="Garamond" w:hAnsi="Garamond" w:cs="Times New Roman"/>
                <w:sz w:val="20"/>
                <w:szCs w:val="20"/>
              </w:rPr>
            </w:pPr>
            <w:r w:rsidRPr="00273870">
              <w:rPr>
                <w:rFonts w:ascii="Garamond" w:hAnsi="Garamond" w:cs="Times New Roman"/>
                <w:b/>
                <w:bCs/>
                <w:sz w:val="20"/>
                <w:szCs w:val="20"/>
              </w:rPr>
              <w:lastRenderedPageBreak/>
              <w:t>Variable</w:t>
            </w:r>
          </w:p>
        </w:tc>
        <w:tc>
          <w:tcPr>
            <w:tcW w:w="1076" w:type="dxa"/>
            <w:tcBorders>
              <w:top w:val="single" w:sz="4" w:space="0" w:color="auto"/>
              <w:left w:val="nil"/>
              <w:bottom w:val="single" w:sz="4" w:space="0" w:color="auto"/>
              <w:right w:val="nil"/>
            </w:tcBorders>
          </w:tcPr>
          <w:p w14:paraId="16CE8D05" w14:textId="2E7378D6" w:rsidR="00272C37" w:rsidRPr="00273870" w:rsidRDefault="00272C37" w:rsidP="00272C37">
            <w:pPr>
              <w:rPr>
                <w:rFonts w:ascii="Garamond" w:hAnsi="Garamond" w:cs="Times New Roman"/>
                <w:sz w:val="20"/>
                <w:szCs w:val="20"/>
              </w:rPr>
            </w:pPr>
            <w:r w:rsidRPr="00273870">
              <w:rPr>
                <w:rFonts w:ascii="Garamond" w:hAnsi="Garamond" w:cs="Times New Roman"/>
                <w:b/>
                <w:bCs/>
                <w:sz w:val="20"/>
                <w:szCs w:val="20"/>
              </w:rPr>
              <w:t>E. Var %</w:t>
            </w:r>
          </w:p>
        </w:tc>
        <w:tc>
          <w:tcPr>
            <w:tcW w:w="4429" w:type="dxa"/>
            <w:tcBorders>
              <w:top w:val="single" w:sz="4" w:space="0" w:color="auto"/>
              <w:left w:val="nil"/>
              <w:bottom w:val="single" w:sz="4" w:space="0" w:color="auto"/>
              <w:right w:val="nil"/>
            </w:tcBorders>
          </w:tcPr>
          <w:p w14:paraId="0D04C938" w14:textId="1EEF829C" w:rsidR="00272C37" w:rsidRPr="00273870" w:rsidRDefault="00272C37" w:rsidP="00272C37">
            <w:pPr>
              <w:rPr>
                <w:rFonts w:ascii="Garamond" w:hAnsi="Garamond" w:cs="Times New Roman"/>
                <w:sz w:val="20"/>
                <w:szCs w:val="20"/>
              </w:rPr>
            </w:pPr>
            <w:r w:rsidRPr="00273870">
              <w:rPr>
                <w:rFonts w:ascii="Garamond" w:hAnsi="Garamond" w:cs="Times New Roman"/>
                <w:b/>
                <w:bCs/>
                <w:sz w:val="20"/>
                <w:szCs w:val="20"/>
              </w:rPr>
              <w:t>Feature</w:t>
            </w:r>
          </w:p>
        </w:tc>
        <w:tc>
          <w:tcPr>
            <w:tcW w:w="833" w:type="dxa"/>
            <w:tcBorders>
              <w:top w:val="single" w:sz="4" w:space="0" w:color="auto"/>
              <w:left w:val="nil"/>
              <w:bottom w:val="single" w:sz="4" w:space="0" w:color="auto"/>
              <w:right w:val="nil"/>
            </w:tcBorders>
          </w:tcPr>
          <w:p w14:paraId="0BA81900" w14:textId="65725E7B" w:rsidR="00272C37" w:rsidRPr="00273870" w:rsidRDefault="00272C37" w:rsidP="00272C37">
            <w:pPr>
              <w:jc w:val="right"/>
              <w:rPr>
                <w:rFonts w:ascii="Garamond" w:hAnsi="Garamond" w:cs="Times New Roman"/>
                <w:sz w:val="20"/>
                <w:szCs w:val="20"/>
              </w:rPr>
            </w:pPr>
            <w:r w:rsidRPr="00273870">
              <w:rPr>
                <w:rFonts w:ascii="Garamond" w:hAnsi="Garamond" w:cs="Times New Roman"/>
                <w:b/>
                <w:bCs/>
                <w:sz w:val="20"/>
                <w:szCs w:val="20"/>
              </w:rPr>
              <w:t>Coef.</w:t>
            </w:r>
          </w:p>
        </w:tc>
        <w:tc>
          <w:tcPr>
            <w:tcW w:w="787" w:type="dxa"/>
            <w:tcBorders>
              <w:top w:val="single" w:sz="4" w:space="0" w:color="auto"/>
              <w:left w:val="nil"/>
              <w:bottom w:val="single" w:sz="4" w:space="0" w:color="auto"/>
              <w:right w:val="nil"/>
            </w:tcBorders>
          </w:tcPr>
          <w:p w14:paraId="4AD3DC8E" w14:textId="6F9F7D48" w:rsidR="00272C37" w:rsidRPr="00273870" w:rsidRDefault="00272C37" w:rsidP="00272C37">
            <w:pPr>
              <w:jc w:val="center"/>
              <w:rPr>
                <w:rFonts w:ascii="Garamond" w:hAnsi="Garamond" w:cs="Times New Roman"/>
                <w:sz w:val="20"/>
                <w:szCs w:val="20"/>
              </w:rPr>
            </w:pPr>
            <w:r w:rsidRPr="00273870">
              <w:rPr>
                <w:rFonts w:ascii="Garamond" w:hAnsi="Garamond" w:cs="Times New Roman"/>
                <w:b/>
                <w:bCs/>
                <w:sz w:val="20"/>
                <w:szCs w:val="20"/>
              </w:rPr>
              <w:t>Trun.</w:t>
            </w:r>
          </w:p>
        </w:tc>
      </w:tr>
      <w:tr w:rsidR="00273870" w:rsidRPr="00273870" w14:paraId="28423096" w14:textId="77777777" w:rsidTr="00272C37">
        <w:trPr>
          <w:trHeight w:val="213"/>
        </w:trPr>
        <w:tc>
          <w:tcPr>
            <w:tcW w:w="2415" w:type="dxa"/>
            <w:vMerge w:val="restart"/>
            <w:tcBorders>
              <w:top w:val="single" w:sz="4" w:space="0" w:color="auto"/>
              <w:left w:val="nil"/>
              <w:bottom w:val="single" w:sz="4" w:space="0" w:color="auto"/>
              <w:right w:val="nil"/>
            </w:tcBorders>
            <w:hideMark/>
          </w:tcPr>
          <w:p w14:paraId="18FFFBD4" w14:textId="77777777" w:rsidR="009206B7" w:rsidRPr="00273870" w:rsidRDefault="009206B7" w:rsidP="004409BD">
            <w:pPr>
              <w:rPr>
                <w:rFonts w:ascii="Garamond" w:hAnsi="Garamond" w:cs="Times New Roman"/>
                <w:sz w:val="20"/>
                <w:szCs w:val="20"/>
              </w:rPr>
            </w:pPr>
            <w:r w:rsidRPr="00273870">
              <w:rPr>
                <w:rFonts w:ascii="Garamond" w:hAnsi="Garamond" w:cs="Times New Roman"/>
                <w:sz w:val="20"/>
                <w:szCs w:val="20"/>
              </w:rPr>
              <w:t>Police PCA</w:t>
            </w:r>
          </w:p>
        </w:tc>
        <w:tc>
          <w:tcPr>
            <w:tcW w:w="1076" w:type="dxa"/>
            <w:vMerge w:val="restart"/>
            <w:tcBorders>
              <w:top w:val="single" w:sz="4" w:space="0" w:color="auto"/>
              <w:left w:val="nil"/>
              <w:bottom w:val="single" w:sz="4" w:space="0" w:color="auto"/>
              <w:right w:val="nil"/>
            </w:tcBorders>
            <w:hideMark/>
          </w:tcPr>
          <w:p w14:paraId="2F6CA372" w14:textId="77777777" w:rsidR="009206B7" w:rsidRPr="00273870" w:rsidRDefault="009206B7" w:rsidP="004409BD">
            <w:pPr>
              <w:rPr>
                <w:rFonts w:ascii="Garamond" w:hAnsi="Garamond" w:cs="Times New Roman"/>
                <w:sz w:val="20"/>
                <w:szCs w:val="20"/>
              </w:rPr>
            </w:pPr>
            <w:r w:rsidRPr="00273870">
              <w:rPr>
                <w:rFonts w:ascii="Garamond" w:hAnsi="Garamond" w:cs="Times New Roman"/>
                <w:sz w:val="20"/>
                <w:szCs w:val="20"/>
              </w:rPr>
              <w:t>95.48%</w:t>
            </w:r>
          </w:p>
        </w:tc>
        <w:tc>
          <w:tcPr>
            <w:tcW w:w="4429" w:type="dxa"/>
            <w:tcBorders>
              <w:top w:val="single" w:sz="4" w:space="0" w:color="auto"/>
              <w:left w:val="nil"/>
              <w:bottom w:val="nil"/>
              <w:right w:val="nil"/>
            </w:tcBorders>
            <w:hideMark/>
          </w:tcPr>
          <w:p w14:paraId="75C7256D" w14:textId="77777777" w:rsidR="009206B7" w:rsidRPr="00273870" w:rsidRDefault="009206B7" w:rsidP="004409BD">
            <w:pPr>
              <w:rPr>
                <w:rFonts w:ascii="Garamond" w:hAnsi="Garamond" w:cs="Times New Roman"/>
                <w:sz w:val="20"/>
                <w:szCs w:val="20"/>
              </w:rPr>
            </w:pPr>
            <w:r w:rsidRPr="00273870">
              <w:rPr>
                <w:rFonts w:ascii="Garamond" w:hAnsi="Garamond" w:cs="Times New Roman"/>
                <w:sz w:val="20"/>
                <w:szCs w:val="20"/>
              </w:rPr>
              <w:t>Distance to nearest police station (km)</w:t>
            </w:r>
          </w:p>
        </w:tc>
        <w:tc>
          <w:tcPr>
            <w:tcW w:w="833" w:type="dxa"/>
            <w:tcBorders>
              <w:top w:val="single" w:sz="4" w:space="0" w:color="auto"/>
              <w:left w:val="nil"/>
              <w:bottom w:val="nil"/>
              <w:right w:val="nil"/>
            </w:tcBorders>
            <w:hideMark/>
          </w:tcPr>
          <w:p w14:paraId="73F3BEB4" w14:textId="77777777" w:rsidR="009206B7" w:rsidRPr="00273870" w:rsidRDefault="009206B7" w:rsidP="004409BD">
            <w:pPr>
              <w:jc w:val="right"/>
              <w:rPr>
                <w:rFonts w:ascii="Garamond" w:hAnsi="Garamond" w:cs="Times New Roman"/>
                <w:sz w:val="20"/>
                <w:szCs w:val="20"/>
              </w:rPr>
            </w:pPr>
            <w:r w:rsidRPr="00273870">
              <w:rPr>
                <w:rFonts w:ascii="Garamond" w:hAnsi="Garamond" w:cs="Times New Roman"/>
                <w:sz w:val="20"/>
                <w:szCs w:val="20"/>
              </w:rPr>
              <w:t>-0.042</w:t>
            </w:r>
          </w:p>
        </w:tc>
        <w:tc>
          <w:tcPr>
            <w:tcW w:w="787" w:type="dxa"/>
            <w:tcBorders>
              <w:top w:val="single" w:sz="4" w:space="0" w:color="auto"/>
              <w:left w:val="nil"/>
              <w:bottom w:val="nil"/>
              <w:right w:val="nil"/>
            </w:tcBorders>
            <w:hideMark/>
          </w:tcPr>
          <w:p w14:paraId="68E8062F" w14:textId="77777777" w:rsidR="009206B7" w:rsidRPr="00273870" w:rsidRDefault="009206B7" w:rsidP="004409BD">
            <w:pPr>
              <w:jc w:val="center"/>
              <w:rPr>
                <w:rFonts w:ascii="Garamond" w:hAnsi="Garamond" w:cs="Times New Roman"/>
                <w:sz w:val="20"/>
                <w:szCs w:val="20"/>
              </w:rPr>
            </w:pPr>
            <w:r w:rsidRPr="00273870">
              <w:rPr>
                <w:rFonts w:ascii="Garamond" w:hAnsi="Garamond" w:cs="Times New Roman"/>
                <w:sz w:val="20"/>
                <w:szCs w:val="20"/>
              </w:rPr>
              <w:t>[0,2.5]</w:t>
            </w:r>
          </w:p>
        </w:tc>
      </w:tr>
      <w:tr w:rsidR="00273870" w:rsidRPr="00273870" w14:paraId="79503E42" w14:textId="77777777" w:rsidTr="00272C37">
        <w:trPr>
          <w:trHeight w:val="93"/>
        </w:trPr>
        <w:tc>
          <w:tcPr>
            <w:tcW w:w="2415" w:type="dxa"/>
            <w:vMerge/>
            <w:tcBorders>
              <w:top w:val="single" w:sz="4" w:space="0" w:color="auto"/>
              <w:left w:val="nil"/>
              <w:bottom w:val="single" w:sz="4" w:space="0" w:color="auto"/>
              <w:right w:val="nil"/>
            </w:tcBorders>
            <w:vAlign w:val="center"/>
            <w:hideMark/>
          </w:tcPr>
          <w:p w14:paraId="0E4EB978" w14:textId="77777777" w:rsidR="009206B7" w:rsidRPr="00273870" w:rsidRDefault="009206B7" w:rsidP="004409BD">
            <w:pPr>
              <w:rPr>
                <w:rFonts w:ascii="Garamond" w:hAnsi="Garamond" w:cs="Times New Roman"/>
                <w:sz w:val="20"/>
                <w:szCs w:val="20"/>
              </w:rPr>
            </w:pPr>
          </w:p>
        </w:tc>
        <w:tc>
          <w:tcPr>
            <w:tcW w:w="1076" w:type="dxa"/>
            <w:vMerge/>
            <w:tcBorders>
              <w:top w:val="single" w:sz="4" w:space="0" w:color="auto"/>
              <w:left w:val="nil"/>
              <w:bottom w:val="single" w:sz="4" w:space="0" w:color="auto"/>
              <w:right w:val="nil"/>
            </w:tcBorders>
            <w:vAlign w:val="center"/>
            <w:hideMark/>
          </w:tcPr>
          <w:p w14:paraId="7D2DF54D" w14:textId="77777777" w:rsidR="009206B7" w:rsidRPr="00273870" w:rsidRDefault="009206B7" w:rsidP="004409BD">
            <w:pPr>
              <w:rPr>
                <w:rFonts w:ascii="Garamond" w:hAnsi="Garamond" w:cs="Times New Roman"/>
                <w:sz w:val="20"/>
                <w:szCs w:val="20"/>
              </w:rPr>
            </w:pPr>
          </w:p>
        </w:tc>
        <w:tc>
          <w:tcPr>
            <w:tcW w:w="4429" w:type="dxa"/>
            <w:tcBorders>
              <w:top w:val="nil"/>
              <w:left w:val="nil"/>
              <w:bottom w:val="single" w:sz="4" w:space="0" w:color="auto"/>
              <w:right w:val="nil"/>
            </w:tcBorders>
            <w:hideMark/>
          </w:tcPr>
          <w:p w14:paraId="67287A77" w14:textId="77777777" w:rsidR="009206B7" w:rsidRPr="00273870" w:rsidRDefault="009206B7" w:rsidP="004409BD">
            <w:pPr>
              <w:rPr>
                <w:rFonts w:ascii="Garamond" w:hAnsi="Garamond" w:cs="Times New Roman"/>
                <w:sz w:val="20"/>
                <w:szCs w:val="20"/>
              </w:rPr>
            </w:pPr>
            <w:r w:rsidRPr="00273870">
              <w:rPr>
                <w:rFonts w:ascii="Garamond" w:hAnsi="Garamond" w:cs="Times New Roman"/>
                <w:sz w:val="20"/>
                <w:szCs w:val="20"/>
              </w:rPr>
              <w:t>Number of police stations within 1 km</w:t>
            </w:r>
          </w:p>
        </w:tc>
        <w:tc>
          <w:tcPr>
            <w:tcW w:w="833" w:type="dxa"/>
            <w:tcBorders>
              <w:top w:val="nil"/>
              <w:left w:val="nil"/>
              <w:bottom w:val="single" w:sz="4" w:space="0" w:color="auto"/>
              <w:right w:val="nil"/>
            </w:tcBorders>
            <w:hideMark/>
          </w:tcPr>
          <w:p w14:paraId="16EF0BDD" w14:textId="77777777" w:rsidR="009206B7" w:rsidRPr="00273870" w:rsidRDefault="009206B7" w:rsidP="004409BD">
            <w:pPr>
              <w:jc w:val="right"/>
              <w:rPr>
                <w:rFonts w:ascii="Garamond" w:hAnsi="Garamond" w:cs="Times New Roman"/>
                <w:sz w:val="20"/>
                <w:szCs w:val="20"/>
              </w:rPr>
            </w:pPr>
            <w:r w:rsidRPr="00273870">
              <w:rPr>
                <w:rFonts w:ascii="Garamond" w:hAnsi="Garamond" w:cs="Times New Roman"/>
                <w:sz w:val="20"/>
                <w:szCs w:val="20"/>
              </w:rPr>
              <w:t>0.224</w:t>
            </w:r>
          </w:p>
        </w:tc>
        <w:tc>
          <w:tcPr>
            <w:tcW w:w="787" w:type="dxa"/>
            <w:tcBorders>
              <w:top w:val="nil"/>
              <w:left w:val="nil"/>
              <w:bottom w:val="single" w:sz="4" w:space="0" w:color="auto"/>
              <w:right w:val="nil"/>
            </w:tcBorders>
            <w:hideMark/>
          </w:tcPr>
          <w:p w14:paraId="6BA6CE96" w14:textId="77777777" w:rsidR="009206B7" w:rsidRPr="00273870" w:rsidRDefault="009206B7" w:rsidP="004409BD">
            <w:pPr>
              <w:jc w:val="center"/>
              <w:rPr>
                <w:rFonts w:ascii="Garamond" w:hAnsi="Garamond" w:cs="Times New Roman"/>
                <w:sz w:val="20"/>
                <w:szCs w:val="20"/>
              </w:rPr>
            </w:pPr>
            <w:r w:rsidRPr="00273870">
              <w:rPr>
                <w:rFonts w:ascii="Garamond" w:hAnsi="Garamond" w:cs="Times New Roman"/>
                <w:sz w:val="20"/>
                <w:szCs w:val="20"/>
              </w:rPr>
              <w:t>[0,4]</w:t>
            </w:r>
          </w:p>
        </w:tc>
      </w:tr>
      <w:tr w:rsidR="00273870" w:rsidRPr="00273870" w14:paraId="13CBFDE9" w14:textId="77777777" w:rsidTr="00272C37">
        <w:trPr>
          <w:trHeight w:val="229"/>
        </w:trPr>
        <w:tc>
          <w:tcPr>
            <w:tcW w:w="2415" w:type="dxa"/>
            <w:vMerge w:val="restart"/>
            <w:tcBorders>
              <w:top w:val="single" w:sz="4" w:space="0" w:color="auto"/>
              <w:left w:val="nil"/>
              <w:bottom w:val="single" w:sz="4" w:space="0" w:color="auto"/>
              <w:right w:val="nil"/>
            </w:tcBorders>
            <w:hideMark/>
          </w:tcPr>
          <w:p w14:paraId="16716E3A" w14:textId="77777777" w:rsidR="009206B7" w:rsidRPr="00273870" w:rsidRDefault="009206B7" w:rsidP="004409BD">
            <w:pPr>
              <w:rPr>
                <w:rFonts w:ascii="Garamond" w:hAnsi="Garamond" w:cs="Times New Roman"/>
                <w:sz w:val="20"/>
                <w:szCs w:val="20"/>
              </w:rPr>
            </w:pPr>
            <w:r w:rsidRPr="00273870">
              <w:rPr>
                <w:rFonts w:ascii="Garamond" w:hAnsi="Garamond" w:cs="Times New Roman"/>
                <w:sz w:val="20"/>
                <w:szCs w:val="20"/>
              </w:rPr>
              <w:t xml:space="preserve">Bar &amp; Restaurant PCA </w:t>
            </w:r>
          </w:p>
        </w:tc>
        <w:tc>
          <w:tcPr>
            <w:tcW w:w="1076" w:type="dxa"/>
            <w:vMerge w:val="restart"/>
            <w:tcBorders>
              <w:top w:val="single" w:sz="4" w:space="0" w:color="auto"/>
              <w:left w:val="nil"/>
              <w:bottom w:val="single" w:sz="4" w:space="0" w:color="auto"/>
              <w:right w:val="nil"/>
            </w:tcBorders>
            <w:hideMark/>
          </w:tcPr>
          <w:p w14:paraId="189E717A" w14:textId="77777777" w:rsidR="009206B7" w:rsidRPr="00273870" w:rsidRDefault="009206B7" w:rsidP="004409BD">
            <w:pPr>
              <w:rPr>
                <w:rFonts w:ascii="Garamond" w:hAnsi="Garamond" w:cs="Times New Roman"/>
                <w:sz w:val="20"/>
                <w:szCs w:val="20"/>
              </w:rPr>
            </w:pPr>
            <w:r w:rsidRPr="00273870">
              <w:rPr>
                <w:rFonts w:ascii="Garamond" w:hAnsi="Garamond" w:cs="Times New Roman"/>
                <w:sz w:val="20"/>
                <w:szCs w:val="20"/>
              </w:rPr>
              <w:t>79.40%</w:t>
            </w:r>
          </w:p>
        </w:tc>
        <w:tc>
          <w:tcPr>
            <w:tcW w:w="4429" w:type="dxa"/>
            <w:tcBorders>
              <w:top w:val="single" w:sz="4" w:space="0" w:color="auto"/>
              <w:left w:val="nil"/>
              <w:bottom w:val="nil"/>
              <w:right w:val="nil"/>
            </w:tcBorders>
            <w:hideMark/>
          </w:tcPr>
          <w:p w14:paraId="117416F6" w14:textId="77777777" w:rsidR="009206B7" w:rsidRPr="00273870" w:rsidRDefault="009206B7" w:rsidP="004409BD">
            <w:pPr>
              <w:rPr>
                <w:rFonts w:ascii="Garamond" w:hAnsi="Garamond" w:cs="Times New Roman"/>
                <w:sz w:val="20"/>
                <w:szCs w:val="20"/>
              </w:rPr>
            </w:pPr>
            <w:r w:rsidRPr="00273870">
              <w:rPr>
                <w:rFonts w:ascii="Garamond" w:hAnsi="Garamond" w:cs="Times New Roman"/>
                <w:sz w:val="20"/>
                <w:szCs w:val="20"/>
              </w:rPr>
              <w:t>Distance to nearest bar (km)</w:t>
            </w:r>
          </w:p>
        </w:tc>
        <w:tc>
          <w:tcPr>
            <w:tcW w:w="833" w:type="dxa"/>
            <w:tcBorders>
              <w:top w:val="single" w:sz="4" w:space="0" w:color="auto"/>
              <w:left w:val="nil"/>
              <w:bottom w:val="nil"/>
              <w:right w:val="nil"/>
            </w:tcBorders>
            <w:hideMark/>
          </w:tcPr>
          <w:p w14:paraId="2DA19357" w14:textId="77777777" w:rsidR="009206B7" w:rsidRPr="00273870" w:rsidRDefault="009206B7" w:rsidP="004409BD">
            <w:pPr>
              <w:jc w:val="right"/>
              <w:rPr>
                <w:rFonts w:ascii="Garamond" w:hAnsi="Garamond" w:cs="Times New Roman"/>
                <w:sz w:val="20"/>
                <w:szCs w:val="20"/>
              </w:rPr>
            </w:pPr>
            <w:r w:rsidRPr="00273870">
              <w:rPr>
                <w:rFonts w:ascii="Garamond" w:hAnsi="Garamond" w:cs="Times New Roman"/>
                <w:sz w:val="20"/>
                <w:szCs w:val="20"/>
              </w:rPr>
              <w:t>-0.-021</w:t>
            </w:r>
          </w:p>
        </w:tc>
        <w:tc>
          <w:tcPr>
            <w:tcW w:w="787" w:type="dxa"/>
            <w:tcBorders>
              <w:top w:val="single" w:sz="4" w:space="0" w:color="auto"/>
              <w:left w:val="nil"/>
              <w:bottom w:val="nil"/>
              <w:right w:val="nil"/>
            </w:tcBorders>
            <w:hideMark/>
          </w:tcPr>
          <w:p w14:paraId="2A9E3E62" w14:textId="77777777" w:rsidR="009206B7" w:rsidRPr="00273870" w:rsidRDefault="009206B7" w:rsidP="004409BD">
            <w:pPr>
              <w:jc w:val="center"/>
              <w:rPr>
                <w:rFonts w:ascii="Garamond" w:hAnsi="Garamond" w:cs="Times New Roman"/>
                <w:sz w:val="20"/>
                <w:szCs w:val="20"/>
              </w:rPr>
            </w:pPr>
            <w:r w:rsidRPr="00273870">
              <w:rPr>
                <w:rFonts w:ascii="Garamond" w:hAnsi="Garamond" w:cs="Times New Roman"/>
                <w:sz w:val="20"/>
                <w:szCs w:val="20"/>
              </w:rPr>
              <w:t>[0,2]</w:t>
            </w:r>
          </w:p>
        </w:tc>
      </w:tr>
      <w:tr w:rsidR="00273870" w:rsidRPr="00273870" w14:paraId="549689EB" w14:textId="77777777" w:rsidTr="00272C37">
        <w:trPr>
          <w:trHeight w:val="114"/>
        </w:trPr>
        <w:tc>
          <w:tcPr>
            <w:tcW w:w="2415" w:type="dxa"/>
            <w:vMerge/>
            <w:tcBorders>
              <w:top w:val="single" w:sz="4" w:space="0" w:color="auto"/>
              <w:left w:val="nil"/>
              <w:bottom w:val="single" w:sz="4" w:space="0" w:color="auto"/>
              <w:right w:val="nil"/>
            </w:tcBorders>
            <w:vAlign w:val="center"/>
            <w:hideMark/>
          </w:tcPr>
          <w:p w14:paraId="13D891FD" w14:textId="77777777" w:rsidR="009206B7" w:rsidRPr="00273870" w:rsidRDefault="009206B7" w:rsidP="004409BD">
            <w:pPr>
              <w:rPr>
                <w:rFonts w:ascii="Garamond" w:hAnsi="Garamond" w:cs="Times New Roman"/>
                <w:sz w:val="20"/>
                <w:szCs w:val="20"/>
              </w:rPr>
            </w:pPr>
          </w:p>
        </w:tc>
        <w:tc>
          <w:tcPr>
            <w:tcW w:w="1076" w:type="dxa"/>
            <w:vMerge/>
            <w:tcBorders>
              <w:top w:val="single" w:sz="4" w:space="0" w:color="auto"/>
              <w:left w:val="nil"/>
              <w:bottom w:val="single" w:sz="4" w:space="0" w:color="auto"/>
              <w:right w:val="nil"/>
            </w:tcBorders>
            <w:vAlign w:val="center"/>
            <w:hideMark/>
          </w:tcPr>
          <w:p w14:paraId="76654F2E" w14:textId="77777777" w:rsidR="009206B7" w:rsidRPr="00273870" w:rsidRDefault="009206B7" w:rsidP="004409BD">
            <w:pPr>
              <w:rPr>
                <w:rFonts w:ascii="Garamond" w:hAnsi="Garamond" w:cs="Times New Roman"/>
                <w:sz w:val="20"/>
                <w:szCs w:val="20"/>
              </w:rPr>
            </w:pPr>
          </w:p>
        </w:tc>
        <w:tc>
          <w:tcPr>
            <w:tcW w:w="4429" w:type="dxa"/>
            <w:tcBorders>
              <w:top w:val="nil"/>
              <w:left w:val="nil"/>
              <w:bottom w:val="nil"/>
              <w:right w:val="nil"/>
            </w:tcBorders>
            <w:hideMark/>
          </w:tcPr>
          <w:p w14:paraId="279B815D" w14:textId="77777777" w:rsidR="009206B7" w:rsidRPr="00273870" w:rsidRDefault="009206B7" w:rsidP="004409BD">
            <w:pPr>
              <w:rPr>
                <w:rFonts w:ascii="Garamond" w:hAnsi="Garamond" w:cs="Times New Roman"/>
                <w:sz w:val="20"/>
                <w:szCs w:val="20"/>
              </w:rPr>
            </w:pPr>
            <w:r w:rsidRPr="00273870">
              <w:rPr>
                <w:rFonts w:ascii="Garamond" w:hAnsi="Garamond" w:cs="Times New Roman"/>
                <w:sz w:val="20"/>
                <w:szCs w:val="20"/>
              </w:rPr>
              <w:t>Number of bars within 0.25 km</w:t>
            </w:r>
          </w:p>
        </w:tc>
        <w:tc>
          <w:tcPr>
            <w:tcW w:w="833" w:type="dxa"/>
            <w:tcBorders>
              <w:top w:val="nil"/>
              <w:left w:val="nil"/>
              <w:bottom w:val="nil"/>
              <w:right w:val="nil"/>
            </w:tcBorders>
            <w:hideMark/>
          </w:tcPr>
          <w:p w14:paraId="13BE84C2" w14:textId="77777777" w:rsidR="009206B7" w:rsidRPr="00273870" w:rsidRDefault="009206B7" w:rsidP="004409BD">
            <w:pPr>
              <w:jc w:val="right"/>
              <w:rPr>
                <w:rFonts w:ascii="Garamond" w:hAnsi="Garamond" w:cs="Times New Roman"/>
                <w:sz w:val="20"/>
                <w:szCs w:val="20"/>
              </w:rPr>
            </w:pPr>
            <w:r w:rsidRPr="00273870">
              <w:rPr>
                <w:rFonts w:ascii="Garamond" w:hAnsi="Garamond" w:cs="Times New Roman"/>
                <w:sz w:val="20"/>
                <w:szCs w:val="20"/>
              </w:rPr>
              <w:t>0.131</w:t>
            </w:r>
          </w:p>
        </w:tc>
        <w:tc>
          <w:tcPr>
            <w:tcW w:w="787" w:type="dxa"/>
            <w:tcBorders>
              <w:top w:val="nil"/>
              <w:left w:val="nil"/>
              <w:bottom w:val="nil"/>
              <w:right w:val="nil"/>
            </w:tcBorders>
            <w:hideMark/>
          </w:tcPr>
          <w:p w14:paraId="0EF7D441" w14:textId="77777777" w:rsidR="009206B7" w:rsidRPr="00273870" w:rsidRDefault="009206B7" w:rsidP="004409BD">
            <w:pPr>
              <w:jc w:val="center"/>
              <w:rPr>
                <w:rFonts w:ascii="Garamond" w:hAnsi="Garamond" w:cs="Times New Roman"/>
                <w:sz w:val="20"/>
                <w:szCs w:val="20"/>
              </w:rPr>
            </w:pPr>
            <w:r w:rsidRPr="00273870">
              <w:rPr>
                <w:rFonts w:ascii="Garamond" w:hAnsi="Garamond" w:cs="Times New Roman"/>
                <w:sz w:val="20"/>
                <w:szCs w:val="20"/>
              </w:rPr>
              <w:t>[0,5]</w:t>
            </w:r>
          </w:p>
        </w:tc>
      </w:tr>
      <w:tr w:rsidR="00273870" w:rsidRPr="00273870" w14:paraId="7F22D26D" w14:textId="77777777" w:rsidTr="00272C37">
        <w:trPr>
          <w:trHeight w:val="114"/>
        </w:trPr>
        <w:tc>
          <w:tcPr>
            <w:tcW w:w="2415" w:type="dxa"/>
            <w:vMerge/>
            <w:tcBorders>
              <w:top w:val="single" w:sz="4" w:space="0" w:color="auto"/>
              <w:left w:val="nil"/>
              <w:bottom w:val="single" w:sz="4" w:space="0" w:color="auto"/>
              <w:right w:val="nil"/>
            </w:tcBorders>
            <w:vAlign w:val="center"/>
            <w:hideMark/>
          </w:tcPr>
          <w:p w14:paraId="2E35E113" w14:textId="77777777" w:rsidR="009206B7" w:rsidRPr="00273870" w:rsidRDefault="009206B7" w:rsidP="004409BD">
            <w:pPr>
              <w:rPr>
                <w:rFonts w:ascii="Garamond" w:hAnsi="Garamond" w:cs="Times New Roman"/>
                <w:sz w:val="20"/>
                <w:szCs w:val="20"/>
              </w:rPr>
            </w:pPr>
          </w:p>
        </w:tc>
        <w:tc>
          <w:tcPr>
            <w:tcW w:w="1076" w:type="dxa"/>
            <w:vMerge/>
            <w:tcBorders>
              <w:top w:val="single" w:sz="4" w:space="0" w:color="auto"/>
              <w:left w:val="nil"/>
              <w:bottom w:val="single" w:sz="4" w:space="0" w:color="auto"/>
              <w:right w:val="nil"/>
            </w:tcBorders>
            <w:vAlign w:val="center"/>
            <w:hideMark/>
          </w:tcPr>
          <w:p w14:paraId="64087489" w14:textId="77777777" w:rsidR="009206B7" w:rsidRPr="00273870" w:rsidRDefault="009206B7" w:rsidP="004409BD">
            <w:pPr>
              <w:rPr>
                <w:rFonts w:ascii="Garamond" w:hAnsi="Garamond" w:cs="Times New Roman"/>
                <w:sz w:val="20"/>
                <w:szCs w:val="20"/>
              </w:rPr>
            </w:pPr>
          </w:p>
        </w:tc>
        <w:tc>
          <w:tcPr>
            <w:tcW w:w="4429" w:type="dxa"/>
            <w:tcBorders>
              <w:top w:val="nil"/>
              <w:left w:val="nil"/>
              <w:bottom w:val="nil"/>
              <w:right w:val="nil"/>
            </w:tcBorders>
            <w:hideMark/>
          </w:tcPr>
          <w:p w14:paraId="336B956B" w14:textId="77777777" w:rsidR="009206B7" w:rsidRPr="00273870" w:rsidRDefault="009206B7" w:rsidP="004409BD">
            <w:pPr>
              <w:rPr>
                <w:rFonts w:ascii="Garamond" w:hAnsi="Garamond" w:cs="Times New Roman"/>
                <w:sz w:val="20"/>
                <w:szCs w:val="20"/>
              </w:rPr>
            </w:pPr>
            <w:r w:rsidRPr="00273870">
              <w:rPr>
                <w:rFonts w:ascii="Garamond" w:hAnsi="Garamond" w:cs="Times New Roman"/>
                <w:sz w:val="20"/>
                <w:szCs w:val="20"/>
              </w:rPr>
              <w:t>Distance to nearest restaurant (km)</w:t>
            </w:r>
          </w:p>
        </w:tc>
        <w:tc>
          <w:tcPr>
            <w:tcW w:w="833" w:type="dxa"/>
            <w:tcBorders>
              <w:top w:val="nil"/>
              <w:left w:val="nil"/>
              <w:bottom w:val="nil"/>
              <w:right w:val="nil"/>
            </w:tcBorders>
            <w:hideMark/>
          </w:tcPr>
          <w:p w14:paraId="4150080E" w14:textId="77777777" w:rsidR="009206B7" w:rsidRPr="00273870" w:rsidRDefault="009206B7" w:rsidP="004409BD">
            <w:pPr>
              <w:jc w:val="right"/>
              <w:rPr>
                <w:rFonts w:ascii="Garamond" w:hAnsi="Garamond" w:cs="Times New Roman"/>
                <w:sz w:val="20"/>
                <w:szCs w:val="20"/>
              </w:rPr>
            </w:pPr>
            <w:r w:rsidRPr="00273870">
              <w:rPr>
                <w:rFonts w:ascii="Garamond" w:hAnsi="Garamond" w:cs="Times New Roman"/>
                <w:sz w:val="20"/>
                <w:szCs w:val="20"/>
              </w:rPr>
              <w:t>-0.006</w:t>
            </w:r>
          </w:p>
        </w:tc>
        <w:tc>
          <w:tcPr>
            <w:tcW w:w="787" w:type="dxa"/>
            <w:tcBorders>
              <w:top w:val="nil"/>
              <w:left w:val="nil"/>
              <w:bottom w:val="nil"/>
              <w:right w:val="nil"/>
            </w:tcBorders>
            <w:hideMark/>
          </w:tcPr>
          <w:p w14:paraId="3651E74A" w14:textId="77777777" w:rsidR="009206B7" w:rsidRPr="00273870" w:rsidRDefault="009206B7" w:rsidP="004409BD">
            <w:pPr>
              <w:jc w:val="center"/>
              <w:rPr>
                <w:rFonts w:ascii="Garamond" w:hAnsi="Garamond" w:cs="Times New Roman"/>
                <w:sz w:val="20"/>
                <w:szCs w:val="20"/>
              </w:rPr>
            </w:pPr>
            <w:r w:rsidRPr="00273870">
              <w:rPr>
                <w:rFonts w:ascii="Garamond" w:hAnsi="Garamond" w:cs="Times New Roman"/>
                <w:sz w:val="20"/>
                <w:szCs w:val="20"/>
              </w:rPr>
              <w:t>[0,2.5]</w:t>
            </w:r>
          </w:p>
        </w:tc>
      </w:tr>
      <w:tr w:rsidR="00273870" w:rsidRPr="00273870" w14:paraId="6E5EB919" w14:textId="77777777" w:rsidTr="00272C37">
        <w:trPr>
          <w:trHeight w:val="207"/>
        </w:trPr>
        <w:tc>
          <w:tcPr>
            <w:tcW w:w="2415" w:type="dxa"/>
            <w:vMerge/>
            <w:tcBorders>
              <w:top w:val="single" w:sz="4" w:space="0" w:color="auto"/>
              <w:left w:val="nil"/>
              <w:bottom w:val="nil"/>
              <w:right w:val="nil"/>
            </w:tcBorders>
            <w:vAlign w:val="center"/>
            <w:hideMark/>
          </w:tcPr>
          <w:p w14:paraId="75EFA9EA" w14:textId="77777777" w:rsidR="009206B7" w:rsidRPr="00273870" w:rsidRDefault="009206B7" w:rsidP="004409BD">
            <w:pPr>
              <w:rPr>
                <w:rFonts w:ascii="Garamond" w:hAnsi="Garamond" w:cs="Times New Roman"/>
                <w:sz w:val="20"/>
                <w:szCs w:val="20"/>
              </w:rPr>
            </w:pPr>
          </w:p>
        </w:tc>
        <w:tc>
          <w:tcPr>
            <w:tcW w:w="1076" w:type="dxa"/>
            <w:vMerge/>
            <w:tcBorders>
              <w:top w:val="single" w:sz="4" w:space="0" w:color="auto"/>
              <w:left w:val="nil"/>
              <w:bottom w:val="nil"/>
              <w:right w:val="nil"/>
            </w:tcBorders>
            <w:vAlign w:val="center"/>
            <w:hideMark/>
          </w:tcPr>
          <w:p w14:paraId="06565BD7" w14:textId="77777777" w:rsidR="009206B7" w:rsidRPr="00273870" w:rsidRDefault="009206B7" w:rsidP="004409BD">
            <w:pPr>
              <w:rPr>
                <w:rFonts w:ascii="Garamond" w:hAnsi="Garamond" w:cs="Times New Roman"/>
                <w:sz w:val="20"/>
                <w:szCs w:val="20"/>
              </w:rPr>
            </w:pPr>
          </w:p>
        </w:tc>
        <w:tc>
          <w:tcPr>
            <w:tcW w:w="4429" w:type="dxa"/>
            <w:tcBorders>
              <w:top w:val="nil"/>
              <w:left w:val="nil"/>
              <w:bottom w:val="nil"/>
              <w:right w:val="nil"/>
            </w:tcBorders>
            <w:hideMark/>
          </w:tcPr>
          <w:p w14:paraId="3A0DF4E3" w14:textId="68D221A0" w:rsidR="009206B7" w:rsidRPr="00273870" w:rsidRDefault="009206B7" w:rsidP="004409BD">
            <w:pPr>
              <w:rPr>
                <w:rFonts w:ascii="Garamond" w:hAnsi="Garamond" w:cs="Times New Roman"/>
                <w:sz w:val="20"/>
                <w:szCs w:val="20"/>
              </w:rPr>
            </w:pPr>
            <w:r w:rsidRPr="00273870">
              <w:rPr>
                <w:rFonts w:ascii="Garamond" w:hAnsi="Garamond" w:cs="Times New Roman"/>
                <w:sz w:val="20"/>
                <w:szCs w:val="20"/>
              </w:rPr>
              <w:t>Number of restaurant</w:t>
            </w:r>
            <w:r w:rsidR="008367DC" w:rsidRPr="00273870">
              <w:rPr>
                <w:rFonts w:ascii="Garamond" w:hAnsi="Garamond" w:cs="Times New Roman"/>
                <w:sz w:val="20"/>
                <w:szCs w:val="20"/>
              </w:rPr>
              <w:t>s</w:t>
            </w:r>
            <w:r w:rsidRPr="00273870">
              <w:rPr>
                <w:rFonts w:ascii="Garamond" w:hAnsi="Garamond" w:cs="Times New Roman"/>
                <w:sz w:val="20"/>
                <w:szCs w:val="20"/>
              </w:rPr>
              <w:t xml:space="preserve"> within 0.25 km</w:t>
            </w:r>
          </w:p>
        </w:tc>
        <w:tc>
          <w:tcPr>
            <w:tcW w:w="833" w:type="dxa"/>
            <w:tcBorders>
              <w:top w:val="nil"/>
              <w:left w:val="nil"/>
              <w:bottom w:val="nil"/>
              <w:right w:val="nil"/>
            </w:tcBorders>
            <w:hideMark/>
          </w:tcPr>
          <w:p w14:paraId="447881A1" w14:textId="77777777" w:rsidR="009206B7" w:rsidRPr="00273870" w:rsidRDefault="009206B7" w:rsidP="004409BD">
            <w:pPr>
              <w:jc w:val="right"/>
              <w:rPr>
                <w:rFonts w:ascii="Garamond" w:hAnsi="Garamond" w:cs="Times New Roman"/>
                <w:sz w:val="20"/>
                <w:szCs w:val="20"/>
              </w:rPr>
            </w:pPr>
            <w:r w:rsidRPr="00273870">
              <w:rPr>
                <w:rFonts w:ascii="Garamond" w:hAnsi="Garamond" w:cs="Times New Roman"/>
                <w:sz w:val="20"/>
                <w:szCs w:val="20"/>
              </w:rPr>
              <w:t>0.072</w:t>
            </w:r>
          </w:p>
        </w:tc>
        <w:tc>
          <w:tcPr>
            <w:tcW w:w="787" w:type="dxa"/>
            <w:tcBorders>
              <w:top w:val="nil"/>
              <w:left w:val="nil"/>
              <w:bottom w:val="nil"/>
              <w:right w:val="nil"/>
            </w:tcBorders>
            <w:hideMark/>
          </w:tcPr>
          <w:p w14:paraId="5E11DD2C" w14:textId="77777777" w:rsidR="009206B7" w:rsidRPr="00273870" w:rsidRDefault="009206B7" w:rsidP="004409BD">
            <w:pPr>
              <w:jc w:val="center"/>
              <w:rPr>
                <w:rFonts w:ascii="Garamond" w:hAnsi="Garamond" w:cs="Times New Roman"/>
                <w:sz w:val="20"/>
                <w:szCs w:val="20"/>
              </w:rPr>
            </w:pPr>
            <w:r w:rsidRPr="00273870">
              <w:rPr>
                <w:rFonts w:ascii="Garamond" w:hAnsi="Garamond" w:cs="Times New Roman"/>
                <w:sz w:val="20"/>
                <w:szCs w:val="20"/>
              </w:rPr>
              <w:t>[0,4]</w:t>
            </w:r>
          </w:p>
        </w:tc>
      </w:tr>
      <w:tr w:rsidR="00273870" w:rsidRPr="00273870" w14:paraId="16414AAC" w14:textId="77777777" w:rsidTr="00272C37">
        <w:trPr>
          <w:trHeight w:val="229"/>
        </w:trPr>
        <w:tc>
          <w:tcPr>
            <w:tcW w:w="2415" w:type="dxa"/>
            <w:vMerge w:val="restart"/>
            <w:tcBorders>
              <w:top w:val="single" w:sz="4" w:space="0" w:color="auto"/>
              <w:left w:val="nil"/>
              <w:bottom w:val="single" w:sz="4" w:space="0" w:color="auto"/>
              <w:right w:val="nil"/>
            </w:tcBorders>
            <w:hideMark/>
          </w:tcPr>
          <w:p w14:paraId="42EFE54D" w14:textId="77777777" w:rsidR="009206B7" w:rsidRPr="00273870" w:rsidRDefault="009206B7" w:rsidP="004409BD">
            <w:pPr>
              <w:rPr>
                <w:rFonts w:ascii="Garamond" w:hAnsi="Garamond" w:cs="Times New Roman"/>
                <w:sz w:val="20"/>
                <w:szCs w:val="20"/>
              </w:rPr>
            </w:pPr>
            <w:r w:rsidRPr="00273870">
              <w:rPr>
                <w:rFonts w:ascii="Garamond" w:hAnsi="Garamond" w:cs="Times New Roman"/>
                <w:sz w:val="20"/>
                <w:szCs w:val="20"/>
              </w:rPr>
              <w:t xml:space="preserve">Second &amp; Lower school PCA </w:t>
            </w:r>
          </w:p>
        </w:tc>
        <w:tc>
          <w:tcPr>
            <w:tcW w:w="1076" w:type="dxa"/>
            <w:vMerge w:val="restart"/>
            <w:tcBorders>
              <w:top w:val="single" w:sz="4" w:space="0" w:color="auto"/>
              <w:left w:val="nil"/>
              <w:bottom w:val="single" w:sz="4" w:space="0" w:color="auto"/>
              <w:right w:val="nil"/>
            </w:tcBorders>
            <w:hideMark/>
          </w:tcPr>
          <w:p w14:paraId="083C8023" w14:textId="77777777" w:rsidR="009206B7" w:rsidRPr="00273870" w:rsidRDefault="009206B7" w:rsidP="004409BD">
            <w:pPr>
              <w:rPr>
                <w:rFonts w:ascii="Garamond" w:hAnsi="Garamond" w:cs="Times New Roman"/>
                <w:sz w:val="20"/>
                <w:szCs w:val="20"/>
              </w:rPr>
            </w:pPr>
            <w:r w:rsidRPr="00273870">
              <w:rPr>
                <w:rFonts w:ascii="Garamond" w:hAnsi="Garamond" w:cs="Times New Roman"/>
                <w:sz w:val="20"/>
                <w:szCs w:val="20"/>
              </w:rPr>
              <w:t>72.22%</w:t>
            </w:r>
          </w:p>
        </w:tc>
        <w:tc>
          <w:tcPr>
            <w:tcW w:w="4429" w:type="dxa"/>
            <w:tcBorders>
              <w:top w:val="single" w:sz="4" w:space="0" w:color="auto"/>
              <w:left w:val="nil"/>
              <w:bottom w:val="nil"/>
              <w:right w:val="nil"/>
            </w:tcBorders>
            <w:hideMark/>
          </w:tcPr>
          <w:p w14:paraId="140C64EE" w14:textId="00E95B1E" w:rsidR="009206B7" w:rsidRPr="00273870" w:rsidRDefault="009206B7" w:rsidP="004409BD">
            <w:pPr>
              <w:rPr>
                <w:rFonts w:ascii="Garamond" w:hAnsi="Garamond" w:cs="Times New Roman"/>
                <w:sz w:val="20"/>
                <w:szCs w:val="20"/>
              </w:rPr>
            </w:pPr>
            <w:r w:rsidRPr="00273870">
              <w:rPr>
                <w:rFonts w:ascii="Garamond" w:hAnsi="Garamond" w:cs="Times New Roman"/>
                <w:sz w:val="20"/>
                <w:szCs w:val="20"/>
              </w:rPr>
              <w:t>Distance to nearest under three</w:t>
            </w:r>
            <w:r w:rsidR="008367DC" w:rsidRPr="00273870">
              <w:rPr>
                <w:rFonts w:ascii="Garamond" w:hAnsi="Garamond" w:cs="Times New Roman"/>
                <w:sz w:val="20"/>
                <w:szCs w:val="20"/>
              </w:rPr>
              <w:t>-</w:t>
            </w:r>
            <w:r w:rsidRPr="00273870">
              <w:rPr>
                <w:rFonts w:ascii="Garamond" w:hAnsi="Garamond" w:cs="Times New Roman"/>
                <w:sz w:val="20"/>
                <w:szCs w:val="20"/>
              </w:rPr>
              <w:t>years-old school (km)</w:t>
            </w:r>
          </w:p>
        </w:tc>
        <w:tc>
          <w:tcPr>
            <w:tcW w:w="833" w:type="dxa"/>
            <w:tcBorders>
              <w:top w:val="single" w:sz="4" w:space="0" w:color="auto"/>
              <w:left w:val="nil"/>
              <w:bottom w:val="nil"/>
              <w:right w:val="nil"/>
            </w:tcBorders>
            <w:hideMark/>
          </w:tcPr>
          <w:p w14:paraId="3A88CA5D" w14:textId="77777777" w:rsidR="009206B7" w:rsidRPr="00272C37" w:rsidRDefault="009206B7" w:rsidP="004409BD">
            <w:pPr>
              <w:jc w:val="right"/>
              <w:rPr>
                <w:rFonts w:ascii="Garamond" w:hAnsi="Garamond" w:cs="Times New Roman"/>
                <w:sz w:val="18"/>
                <w:szCs w:val="18"/>
              </w:rPr>
            </w:pPr>
            <w:r w:rsidRPr="00272C37">
              <w:rPr>
                <w:rFonts w:ascii="Garamond" w:hAnsi="Garamond" w:cs="Times New Roman"/>
                <w:sz w:val="18"/>
                <w:szCs w:val="18"/>
              </w:rPr>
              <w:t xml:space="preserve">  -1*</w:t>
            </w:r>
            <m:oMath>
              <m:sSup>
                <m:sSupPr>
                  <m:ctrlPr>
                    <w:rPr>
                      <w:rFonts w:ascii="Cambria Math" w:hAnsi="Cambria Math" w:cs="Times New Roman"/>
                      <w:i/>
                      <w:sz w:val="18"/>
                      <w:szCs w:val="18"/>
                    </w:rPr>
                  </m:ctrlPr>
                </m:sSupPr>
                <m:e>
                  <m:r>
                    <w:rPr>
                      <w:rFonts w:ascii="Cambria Math" w:hAnsi="Cambria Math" w:cs="Times New Roman"/>
                      <w:sz w:val="18"/>
                      <w:szCs w:val="18"/>
                    </w:rPr>
                    <m:t>10</m:t>
                  </m:r>
                </m:e>
                <m:sup>
                  <m:r>
                    <w:rPr>
                      <w:rFonts w:ascii="Cambria Math" w:hAnsi="Cambria Math" w:cs="Times New Roman"/>
                      <w:sz w:val="18"/>
                      <w:szCs w:val="18"/>
                    </w:rPr>
                    <m:t>3</m:t>
                  </m:r>
                </m:sup>
              </m:sSup>
            </m:oMath>
          </w:p>
        </w:tc>
        <w:tc>
          <w:tcPr>
            <w:tcW w:w="787" w:type="dxa"/>
            <w:tcBorders>
              <w:top w:val="single" w:sz="4" w:space="0" w:color="auto"/>
              <w:left w:val="nil"/>
              <w:bottom w:val="nil"/>
              <w:right w:val="nil"/>
            </w:tcBorders>
            <w:hideMark/>
          </w:tcPr>
          <w:p w14:paraId="2CC82BB3" w14:textId="77777777" w:rsidR="009206B7" w:rsidRPr="00273870" w:rsidRDefault="009206B7" w:rsidP="004409BD">
            <w:pPr>
              <w:jc w:val="center"/>
              <w:rPr>
                <w:rFonts w:ascii="Garamond" w:hAnsi="Garamond" w:cs="Times New Roman"/>
                <w:sz w:val="20"/>
                <w:szCs w:val="20"/>
              </w:rPr>
            </w:pPr>
            <w:r w:rsidRPr="00273870">
              <w:rPr>
                <w:rFonts w:ascii="Garamond" w:hAnsi="Garamond" w:cs="Times New Roman"/>
                <w:sz w:val="20"/>
                <w:szCs w:val="20"/>
              </w:rPr>
              <w:t>[0,1]</w:t>
            </w:r>
          </w:p>
        </w:tc>
      </w:tr>
      <w:tr w:rsidR="00273870" w:rsidRPr="00273870" w14:paraId="06E1CE75" w14:textId="77777777" w:rsidTr="00272C37">
        <w:trPr>
          <w:trHeight w:val="207"/>
        </w:trPr>
        <w:tc>
          <w:tcPr>
            <w:tcW w:w="2415" w:type="dxa"/>
            <w:vMerge/>
            <w:tcBorders>
              <w:top w:val="single" w:sz="4" w:space="0" w:color="auto"/>
              <w:left w:val="nil"/>
              <w:bottom w:val="single" w:sz="4" w:space="0" w:color="auto"/>
              <w:right w:val="nil"/>
            </w:tcBorders>
            <w:vAlign w:val="center"/>
            <w:hideMark/>
          </w:tcPr>
          <w:p w14:paraId="61DA5763" w14:textId="77777777" w:rsidR="009206B7" w:rsidRPr="00273870" w:rsidRDefault="009206B7" w:rsidP="004409BD">
            <w:pPr>
              <w:rPr>
                <w:rFonts w:ascii="Garamond" w:hAnsi="Garamond" w:cs="Times New Roman"/>
                <w:sz w:val="20"/>
                <w:szCs w:val="20"/>
              </w:rPr>
            </w:pPr>
          </w:p>
        </w:tc>
        <w:tc>
          <w:tcPr>
            <w:tcW w:w="1076" w:type="dxa"/>
            <w:vMerge/>
            <w:tcBorders>
              <w:top w:val="single" w:sz="4" w:space="0" w:color="auto"/>
              <w:left w:val="nil"/>
              <w:bottom w:val="single" w:sz="4" w:space="0" w:color="auto"/>
              <w:right w:val="nil"/>
            </w:tcBorders>
            <w:vAlign w:val="center"/>
            <w:hideMark/>
          </w:tcPr>
          <w:p w14:paraId="105765EE" w14:textId="77777777" w:rsidR="009206B7" w:rsidRPr="00273870" w:rsidRDefault="009206B7" w:rsidP="004409BD">
            <w:pPr>
              <w:rPr>
                <w:rFonts w:ascii="Garamond" w:hAnsi="Garamond" w:cs="Times New Roman"/>
                <w:sz w:val="20"/>
                <w:szCs w:val="20"/>
              </w:rPr>
            </w:pPr>
          </w:p>
        </w:tc>
        <w:tc>
          <w:tcPr>
            <w:tcW w:w="4429" w:type="dxa"/>
            <w:tcBorders>
              <w:top w:val="nil"/>
              <w:left w:val="nil"/>
              <w:bottom w:val="nil"/>
              <w:right w:val="nil"/>
            </w:tcBorders>
            <w:hideMark/>
          </w:tcPr>
          <w:p w14:paraId="03EE23B2" w14:textId="77777777" w:rsidR="009206B7" w:rsidRPr="00273870" w:rsidRDefault="009206B7" w:rsidP="004409BD">
            <w:pPr>
              <w:rPr>
                <w:rFonts w:ascii="Garamond" w:hAnsi="Garamond" w:cs="Times New Roman"/>
                <w:sz w:val="20"/>
                <w:szCs w:val="20"/>
              </w:rPr>
            </w:pPr>
            <w:r w:rsidRPr="00273870">
              <w:rPr>
                <w:rFonts w:ascii="Garamond" w:hAnsi="Garamond" w:cs="Times New Roman"/>
                <w:sz w:val="20"/>
                <w:szCs w:val="20"/>
              </w:rPr>
              <w:t>Number of under 3 years-old schools within 0.5 km</w:t>
            </w:r>
          </w:p>
        </w:tc>
        <w:tc>
          <w:tcPr>
            <w:tcW w:w="833" w:type="dxa"/>
            <w:tcBorders>
              <w:top w:val="nil"/>
              <w:left w:val="nil"/>
              <w:bottom w:val="nil"/>
              <w:right w:val="nil"/>
            </w:tcBorders>
            <w:hideMark/>
          </w:tcPr>
          <w:p w14:paraId="61DC1B09" w14:textId="77777777" w:rsidR="009206B7" w:rsidRPr="00273870" w:rsidRDefault="009206B7" w:rsidP="004409BD">
            <w:pPr>
              <w:jc w:val="right"/>
              <w:rPr>
                <w:rFonts w:ascii="Garamond" w:hAnsi="Garamond" w:cs="Times New Roman"/>
                <w:sz w:val="20"/>
                <w:szCs w:val="20"/>
              </w:rPr>
            </w:pPr>
            <w:r w:rsidRPr="00273870">
              <w:rPr>
                <w:rFonts w:ascii="Garamond" w:hAnsi="Garamond" w:cs="Times New Roman"/>
                <w:sz w:val="20"/>
                <w:szCs w:val="20"/>
              </w:rPr>
              <w:t>0.027</w:t>
            </w:r>
          </w:p>
        </w:tc>
        <w:tc>
          <w:tcPr>
            <w:tcW w:w="787" w:type="dxa"/>
            <w:tcBorders>
              <w:top w:val="nil"/>
              <w:left w:val="nil"/>
              <w:bottom w:val="nil"/>
              <w:right w:val="nil"/>
            </w:tcBorders>
            <w:hideMark/>
          </w:tcPr>
          <w:p w14:paraId="54060B06" w14:textId="77777777" w:rsidR="009206B7" w:rsidRPr="00273870" w:rsidRDefault="009206B7" w:rsidP="004409BD">
            <w:pPr>
              <w:jc w:val="center"/>
              <w:rPr>
                <w:rFonts w:ascii="Garamond" w:hAnsi="Garamond" w:cs="Times New Roman"/>
                <w:sz w:val="20"/>
                <w:szCs w:val="20"/>
              </w:rPr>
            </w:pPr>
            <w:r w:rsidRPr="00273870">
              <w:rPr>
                <w:rFonts w:ascii="Garamond" w:hAnsi="Garamond" w:cs="Times New Roman"/>
                <w:sz w:val="20"/>
                <w:szCs w:val="20"/>
              </w:rPr>
              <w:t>[0,10]</w:t>
            </w:r>
          </w:p>
        </w:tc>
      </w:tr>
      <w:tr w:rsidR="00273870" w:rsidRPr="00273870" w14:paraId="075E5F8E" w14:textId="77777777" w:rsidTr="00272C37">
        <w:trPr>
          <w:trHeight w:val="207"/>
        </w:trPr>
        <w:tc>
          <w:tcPr>
            <w:tcW w:w="2415" w:type="dxa"/>
            <w:vMerge/>
            <w:tcBorders>
              <w:top w:val="single" w:sz="4" w:space="0" w:color="auto"/>
              <w:left w:val="nil"/>
              <w:bottom w:val="single" w:sz="4" w:space="0" w:color="auto"/>
              <w:right w:val="nil"/>
            </w:tcBorders>
            <w:vAlign w:val="center"/>
            <w:hideMark/>
          </w:tcPr>
          <w:p w14:paraId="1FBA19D9" w14:textId="77777777" w:rsidR="009206B7" w:rsidRPr="00273870" w:rsidRDefault="009206B7" w:rsidP="004409BD">
            <w:pPr>
              <w:rPr>
                <w:rFonts w:ascii="Garamond" w:hAnsi="Garamond" w:cs="Times New Roman"/>
                <w:sz w:val="20"/>
                <w:szCs w:val="20"/>
              </w:rPr>
            </w:pPr>
          </w:p>
        </w:tc>
        <w:tc>
          <w:tcPr>
            <w:tcW w:w="1076" w:type="dxa"/>
            <w:vMerge/>
            <w:tcBorders>
              <w:top w:val="single" w:sz="4" w:space="0" w:color="auto"/>
              <w:left w:val="nil"/>
              <w:bottom w:val="single" w:sz="4" w:space="0" w:color="auto"/>
              <w:right w:val="nil"/>
            </w:tcBorders>
            <w:vAlign w:val="center"/>
            <w:hideMark/>
          </w:tcPr>
          <w:p w14:paraId="417E6E47" w14:textId="77777777" w:rsidR="009206B7" w:rsidRPr="00273870" w:rsidRDefault="009206B7" w:rsidP="004409BD">
            <w:pPr>
              <w:rPr>
                <w:rFonts w:ascii="Garamond" w:hAnsi="Garamond" w:cs="Times New Roman"/>
                <w:sz w:val="20"/>
                <w:szCs w:val="20"/>
              </w:rPr>
            </w:pPr>
          </w:p>
        </w:tc>
        <w:tc>
          <w:tcPr>
            <w:tcW w:w="4429" w:type="dxa"/>
            <w:tcBorders>
              <w:top w:val="nil"/>
              <w:left w:val="nil"/>
              <w:bottom w:val="nil"/>
              <w:right w:val="nil"/>
            </w:tcBorders>
            <w:hideMark/>
          </w:tcPr>
          <w:p w14:paraId="2A596878" w14:textId="77777777" w:rsidR="009206B7" w:rsidRPr="00273870" w:rsidRDefault="009206B7" w:rsidP="004409BD">
            <w:pPr>
              <w:rPr>
                <w:rFonts w:ascii="Garamond" w:hAnsi="Garamond" w:cs="Times New Roman"/>
                <w:sz w:val="20"/>
                <w:szCs w:val="20"/>
              </w:rPr>
            </w:pPr>
            <w:r w:rsidRPr="00273870">
              <w:rPr>
                <w:rFonts w:ascii="Garamond" w:hAnsi="Garamond" w:cs="Times New Roman"/>
                <w:sz w:val="20"/>
                <w:szCs w:val="20"/>
              </w:rPr>
              <w:t>Distance to nearest 3-6 years-old school (km)</w:t>
            </w:r>
          </w:p>
        </w:tc>
        <w:tc>
          <w:tcPr>
            <w:tcW w:w="833" w:type="dxa"/>
            <w:tcBorders>
              <w:top w:val="nil"/>
              <w:left w:val="nil"/>
              <w:bottom w:val="nil"/>
              <w:right w:val="nil"/>
            </w:tcBorders>
            <w:hideMark/>
          </w:tcPr>
          <w:p w14:paraId="430992CB" w14:textId="77777777" w:rsidR="009206B7" w:rsidRPr="00272C37" w:rsidRDefault="009206B7" w:rsidP="004409BD">
            <w:pPr>
              <w:jc w:val="right"/>
              <w:rPr>
                <w:rFonts w:ascii="Garamond" w:hAnsi="Garamond" w:cs="Times New Roman"/>
                <w:sz w:val="18"/>
                <w:szCs w:val="18"/>
              </w:rPr>
            </w:pPr>
            <w:r w:rsidRPr="00272C37">
              <w:rPr>
                <w:rFonts w:ascii="Garamond" w:hAnsi="Garamond" w:cs="Times New Roman"/>
                <w:sz w:val="18"/>
                <w:szCs w:val="18"/>
              </w:rPr>
              <w:t xml:space="preserve">  -8*</w:t>
            </w:r>
            <m:oMath>
              <m:sSup>
                <m:sSupPr>
                  <m:ctrlPr>
                    <w:rPr>
                      <w:rFonts w:ascii="Cambria Math" w:hAnsi="Cambria Math" w:cs="Times New Roman"/>
                      <w:i/>
                      <w:sz w:val="18"/>
                      <w:szCs w:val="18"/>
                    </w:rPr>
                  </m:ctrlPr>
                </m:sSupPr>
                <m:e>
                  <m:r>
                    <w:rPr>
                      <w:rFonts w:ascii="Cambria Math" w:hAnsi="Cambria Math" w:cs="Times New Roman"/>
                      <w:sz w:val="18"/>
                      <w:szCs w:val="18"/>
                    </w:rPr>
                    <m:t>10</m:t>
                  </m:r>
                </m:e>
                <m:sup>
                  <m:r>
                    <w:rPr>
                      <w:rFonts w:ascii="Cambria Math" w:hAnsi="Cambria Math" w:cs="Times New Roman"/>
                      <w:sz w:val="18"/>
                      <w:szCs w:val="18"/>
                    </w:rPr>
                    <m:t>4</m:t>
                  </m:r>
                </m:sup>
              </m:sSup>
            </m:oMath>
          </w:p>
        </w:tc>
        <w:tc>
          <w:tcPr>
            <w:tcW w:w="787" w:type="dxa"/>
            <w:tcBorders>
              <w:top w:val="nil"/>
              <w:left w:val="nil"/>
              <w:bottom w:val="nil"/>
              <w:right w:val="nil"/>
            </w:tcBorders>
            <w:hideMark/>
          </w:tcPr>
          <w:p w14:paraId="61514F5C" w14:textId="77777777" w:rsidR="009206B7" w:rsidRPr="00273870" w:rsidRDefault="009206B7" w:rsidP="004409BD">
            <w:pPr>
              <w:jc w:val="center"/>
              <w:rPr>
                <w:rFonts w:ascii="Garamond" w:hAnsi="Garamond" w:cs="Times New Roman"/>
                <w:sz w:val="20"/>
                <w:szCs w:val="20"/>
              </w:rPr>
            </w:pPr>
            <w:r w:rsidRPr="00273870">
              <w:rPr>
                <w:rFonts w:ascii="Garamond" w:hAnsi="Garamond" w:cs="Times New Roman"/>
                <w:sz w:val="20"/>
                <w:szCs w:val="20"/>
              </w:rPr>
              <w:t>[0,1]</w:t>
            </w:r>
          </w:p>
        </w:tc>
      </w:tr>
      <w:tr w:rsidR="00273870" w:rsidRPr="00273870" w14:paraId="5CFBF7F1" w14:textId="77777777" w:rsidTr="00272C37">
        <w:trPr>
          <w:trHeight w:val="207"/>
        </w:trPr>
        <w:tc>
          <w:tcPr>
            <w:tcW w:w="2415" w:type="dxa"/>
            <w:vMerge/>
            <w:tcBorders>
              <w:top w:val="single" w:sz="4" w:space="0" w:color="auto"/>
              <w:left w:val="nil"/>
              <w:bottom w:val="single" w:sz="4" w:space="0" w:color="auto"/>
              <w:right w:val="nil"/>
            </w:tcBorders>
            <w:vAlign w:val="center"/>
            <w:hideMark/>
          </w:tcPr>
          <w:p w14:paraId="4A8489FA" w14:textId="77777777" w:rsidR="009206B7" w:rsidRPr="00273870" w:rsidRDefault="009206B7" w:rsidP="004409BD">
            <w:pPr>
              <w:rPr>
                <w:rFonts w:ascii="Garamond" w:hAnsi="Garamond" w:cs="Times New Roman"/>
                <w:sz w:val="20"/>
                <w:szCs w:val="20"/>
              </w:rPr>
            </w:pPr>
          </w:p>
        </w:tc>
        <w:tc>
          <w:tcPr>
            <w:tcW w:w="1076" w:type="dxa"/>
            <w:vMerge/>
            <w:tcBorders>
              <w:top w:val="single" w:sz="4" w:space="0" w:color="auto"/>
              <w:left w:val="nil"/>
              <w:bottom w:val="single" w:sz="4" w:space="0" w:color="auto"/>
              <w:right w:val="nil"/>
            </w:tcBorders>
            <w:vAlign w:val="center"/>
            <w:hideMark/>
          </w:tcPr>
          <w:p w14:paraId="59AE08EC" w14:textId="77777777" w:rsidR="009206B7" w:rsidRPr="00273870" w:rsidRDefault="009206B7" w:rsidP="004409BD">
            <w:pPr>
              <w:rPr>
                <w:rFonts w:ascii="Garamond" w:hAnsi="Garamond" w:cs="Times New Roman"/>
                <w:sz w:val="20"/>
                <w:szCs w:val="20"/>
              </w:rPr>
            </w:pPr>
          </w:p>
        </w:tc>
        <w:tc>
          <w:tcPr>
            <w:tcW w:w="4429" w:type="dxa"/>
            <w:tcBorders>
              <w:top w:val="nil"/>
              <w:left w:val="nil"/>
              <w:bottom w:val="nil"/>
              <w:right w:val="nil"/>
            </w:tcBorders>
            <w:hideMark/>
          </w:tcPr>
          <w:p w14:paraId="04991C0E" w14:textId="77777777" w:rsidR="009206B7" w:rsidRPr="00273870" w:rsidRDefault="009206B7" w:rsidP="004409BD">
            <w:pPr>
              <w:rPr>
                <w:rFonts w:ascii="Garamond" w:hAnsi="Garamond" w:cs="Times New Roman"/>
                <w:sz w:val="20"/>
                <w:szCs w:val="20"/>
              </w:rPr>
            </w:pPr>
            <w:r w:rsidRPr="00273870">
              <w:rPr>
                <w:rFonts w:ascii="Garamond" w:hAnsi="Garamond" w:cs="Times New Roman"/>
                <w:sz w:val="20"/>
                <w:szCs w:val="20"/>
              </w:rPr>
              <w:t>Number of 3-6 years-old schools within 0.5 km</w:t>
            </w:r>
          </w:p>
        </w:tc>
        <w:tc>
          <w:tcPr>
            <w:tcW w:w="833" w:type="dxa"/>
            <w:tcBorders>
              <w:top w:val="nil"/>
              <w:left w:val="nil"/>
              <w:bottom w:val="nil"/>
              <w:right w:val="nil"/>
            </w:tcBorders>
            <w:hideMark/>
          </w:tcPr>
          <w:p w14:paraId="00D60228" w14:textId="77777777" w:rsidR="009206B7" w:rsidRPr="00273870" w:rsidRDefault="009206B7" w:rsidP="004409BD">
            <w:pPr>
              <w:jc w:val="right"/>
              <w:rPr>
                <w:rFonts w:ascii="Garamond" w:hAnsi="Garamond" w:cs="Times New Roman"/>
                <w:sz w:val="20"/>
                <w:szCs w:val="20"/>
              </w:rPr>
            </w:pPr>
            <w:r w:rsidRPr="00273870">
              <w:rPr>
                <w:rFonts w:ascii="Garamond" w:hAnsi="Garamond" w:cs="Times New Roman"/>
                <w:sz w:val="20"/>
                <w:szCs w:val="20"/>
              </w:rPr>
              <w:t>0.031</w:t>
            </w:r>
          </w:p>
        </w:tc>
        <w:tc>
          <w:tcPr>
            <w:tcW w:w="787" w:type="dxa"/>
            <w:tcBorders>
              <w:top w:val="nil"/>
              <w:left w:val="nil"/>
              <w:bottom w:val="nil"/>
              <w:right w:val="nil"/>
            </w:tcBorders>
            <w:hideMark/>
          </w:tcPr>
          <w:p w14:paraId="2D1D6D6F" w14:textId="77777777" w:rsidR="009206B7" w:rsidRPr="00273870" w:rsidRDefault="009206B7" w:rsidP="004409BD">
            <w:pPr>
              <w:jc w:val="center"/>
              <w:rPr>
                <w:rFonts w:ascii="Garamond" w:hAnsi="Garamond" w:cs="Times New Roman"/>
                <w:sz w:val="20"/>
                <w:szCs w:val="20"/>
              </w:rPr>
            </w:pPr>
            <w:r w:rsidRPr="00273870">
              <w:rPr>
                <w:rFonts w:ascii="Garamond" w:hAnsi="Garamond" w:cs="Times New Roman"/>
                <w:sz w:val="20"/>
                <w:szCs w:val="20"/>
              </w:rPr>
              <w:t>[0,10]</w:t>
            </w:r>
          </w:p>
        </w:tc>
      </w:tr>
      <w:tr w:rsidR="00273870" w:rsidRPr="00273870" w14:paraId="6CD92F90" w14:textId="77777777" w:rsidTr="00272C37">
        <w:trPr>
          <w:trHeight w:val="207"/>
        </w:trPr>
        <w:tc>
          <w:tcPr>
            <w:tcW w:w="2415" w:type="dxa"/>
            <w:vMerge/>
            <w:tcBorders>
              <w:top w:val="single" w:sz="4" w:space="0" w:color="auto"/>
              <w:left w:val="nil"/>
              <w:bottom w:val="single" w:sz="4" w:space="0" w:color="auto"/>
              <w:right w:val="nil"/>
            </w:tcBorders>
            <w:vAlign w:val="center"/>
            <w:hideMark/>
          </w:tcPr>
          <w:p w14:paraId="4963BBDE" w14:textId="77777777" w:rsidR="009206B7" w:rsidRPr="00273870" w:rsidRDefault="009206B7" w:rsidP="004409BD">
            <w:pPr>
              <w:rPr>
                <w:rFonts w:ascii="Garamond" w:hAnsi="Garamond" w:cs="Times New Roman"/>
                <w:sz w:val="20"/>
                <w:szCs w:val="20"/>
              </w:rPr>
            </w:pPr>
          </w:p>
        </w:tc>
        <w:tc>
          <w:tcPr>
            <w:tcW w:w="1076" w:type="dxa"/>
            <w:vMerge/>
            <w:tcBorders>
              <w:top w:val="single" w:sz="4" w:space="0" w:color="auto"/>
              <w:left w:val="nil"/>
              <w:bottom w:val="single" w:sz="4" w:space="0" w:color="auto"/>
              <w:right w:val="nil"/>
            </w:tcBorders>
            <w:vAlign w:val="center"/>
            <w:hideMark/>
          </w:tcPr>
          <w:p w14:paraId="122B179B" w14:textId="77777777" w:rsidR="009206B7" w:rsidRPr="00273870" w:rsidRDefault="009206B7" w:rsidP="004409BD">
            <w:pPr>
              <w:rPr>
                <w:rFonts w:ascii="Garamond" w:hAnsi="Garamond" w:cs="Times New Roman"/>
                <w:sz w:val="20"/>
                <w:szCs w:val="20"/>
              </w:rPr>
            </w:pPr>
          </w:p>
        </w:tc>
        <w:tc>
          <w:tcPr>
            <w:tcW w:w="4429" w:type="dxa"/>
            <w:tcBorders>
              <w:top w:val="nil"/>
              <w:left w:val="nil"/>
              <w:bottom w:val="nil"/>
              <w:right w:val="nil"/>
            </w:tcBorders>
            <w:hideMark/>
          </w:tcPr>
          <w:p w14:paraId="1A3554A0" w14:textId="77777777" w:rsidR="009206B7" w:rsidRPr="00273870" w:rsidRDefault="009206B7" w:rsidP="004409BD">
            <w:pPr>
              <w:rPr>
                <w:rFonts w:ascii="Garamond" w:hAnsi="Garamond" w:cs="Times New Roman"/>
                <w:sz w:val="20"/>
                <w:szCs w:val="20"/>
              </w:rPr>
            </w:pPr>
            <w:r w:rsidRPr="00273870">
              <w:rPr>
                <w:rFonts w:ascii="Garamond" w:hAnsi="Garamond" w:cs="Times New Roman"/>
                <w:sz w:val="20"/>
                <w:szCs w:val="20"/>
              </w:rPr>
              <w:t>Distance to nearest primary school (km)</w:t>
            </w:r>
          </w:p>
        </w:tc>
        <w:tc>
          <w:tcPr>
            <w:tcW w:w="833" w:type="dxa"/>
            <w:tcBorders>
              <w:top w:val="nil"/>
              <w:left w:val="nil"/>
              <w:bottom w:val="nil"/>
              <w:right w:val="nil"/>
            </w:tcBorders>
            <w:hideMark/>
          </w:tcPr>
          <w:p w14:paraId="0AFC4443" w14:textId="77777777" w:rsidR="009206B7" w:rsidRPr="00272C37" w:rsidRDefault="009206B7" w:rsidP="004409BD">
            <w:pPr>
              <w:jc w:val="right"/>
              <w:rPr>
                <w:rFonts w:ascii="Garamond" w:hAnsi="Garamond" w:cs="Times New Roman"/>
                <w:sz w:val="18"/>
                <w:szCs w:val="18"/>
              </w:rPr>
            </w:pPr>
            <w:r w:rsidRPr="00272C37">
              <w:rPr>
                <w:rFonts w:ascii="Garamond" w:hAnsi="Garamond" w:cs="Times New Roman"/>
                <w:sz w:val="18"/>
                <w:szCs w:val="18"/>
              </w:rPr>
              <w:t xml:space="preserve">  -8*</w:t>
            </w:r>
            <m:oMath>
              <m:sSup>
                <m:sSupPr>
                  <m:ctrlPr>
                    <w:rPr>
                      <w:rFonts w:ascii="Cambria Math" w:hAnsi="Cambria Math" w:cs="Times New Roman"/>
                      <w:i/>
                      <w:sz w:val="18"/>
                      <w:szCs w:val="18"/>
                    </w:rPr>
                  </m:ctrlPr>
                </m:sSupPr>
                <m:e>
                  <m:r>
                    <w:rPr>
                      <w:rFonts w:ascii="Cambria Math" w:hAnsi="Cambria Math" w:cs="Times New Roman"/>
                      <w:sz w:val="18"/>
                      <w:szCs w:val="18"/>
                    </w:rPr>
                    <m:t>10</m:t>
                  </m:r>
                </m:e>
                <m:sup>
                  <m:r>
                    <w:rPr>
                      <w:rFonts w:ascii="Cambria Math" w:hAnsi="Cambria Math" w:cs="Times New Roman"/>
                      <w:sz w:val="18"/>
                      <w:szCs w:val="18"/>
                    </w:rPr>
                    <m:t>4</m:t>
                  </m:r>
                </m:sup>
              </m:sSup>
            </m:oMath>
          </w:p>
        </w:tc>
        <w:tc>
          <w:tcPr>
            <w:tcW w:w="787" w:type="dxa"/>
            <w:tcBorders>
              <w:top w:val="nil"/>
              <w:left w:val="nil"/>
              <w:bottom w:val="nil"/>
              <w:right w:val="nil"/>
            </w:tcBorders>
            <w:hideMark/>
          </w:tcPr>
          <w:p w14:paraId="0AD3726B" w14:textId="77777777" w:rsidR="009206B7" w:rsidRPr="00273870" w:rsidRDefault="009206B7" w:rsidP="004409BD">
            <w:pPr>
              <w:jc w:val="center"/>
              <w:rPr>
                <w:rFonts w:ascii="Garamond" w:hAnsi="Garamond" w:cs="Times New Roman"/>
                <w:sz w:val="20"/>
                <w:szCs w:val="20"/>
              </w:rPr>
            </w:pPr>
            <w:r w:rsidRPr="00273870">
              <w:rPr>
                <w:rFonts w:ascii="Garamond" w:hAnsi="Garamond" w:cs="Times New Roman"/>
                <w:sz w:val="20"/>
                <w:szCs w:val="20"/>
              </w:rPr>
              <w:t>[0,1]</w:t>
            </w:r>
          </w:p>
        </w:tc>
      </w:tr>
      <w:tr w:rsidR="00273870" w:rsidRPr="00273870" w14:paraId="3E09212D" w14:textId="77777777" w:rsidTr="00272C37">
        <w:trPr>
          <w:trHeight w:val="213"/>
        </w:trPr>
        <w:tc>
          <w:tcPr>
            <w:tcW w:w="2415" w:type="dxa"/>
            <w:vMerge/>
            <w:tcBorders>
              <w:top w:val="single" w:sz="4" w:space="0" w:color="auto"/>
              <w:left w:val="nil"/>
              <w:bottom w:val="single" w:sz="4" w:space="0" w:color="auto"/>
              <w:right w:val="nil"/>
            </w:tcBorders>
            <w:vAlign w:val="center"/>
            <w:hideMark/>
          </w:tcPr>
          <w:p w14:paraId="63028618" w14:textId="77777777" w:rsidR="009206B7" w:rsidRPr="00273870" w:rsidRDefault="009206B7" w:rsidP="004409BD">
            <w:pPr>
              <w:rPr>
                <w:rFonts w:ascii="Garamond" w:hAnsi="Garamond" w:cs="Times New Roman"/>
                <w:sz w:val="20"/>
                <w:szCs w:val="20"/>
              </w:rPr>
            </w:pPr>
          </w:p>
        </w:tc>
        <w:tc>
          <w:tcPr>
            <w:tcW w:w="1076" w:type="dxa"/>
            <w:vMerge/>
            <w:tcBorders>
              <w:top w:val="single" w:sz="4" w:space="0" w:color="auto"/>
              <w:left w:val="nil"/>
              <w:bottom w:val="single" w:sz="4" w:space="0" w:color="auto"/>
              <w:right w:val="nil"/>
            </w:tcBorders>
            <w:vAlign w:val="center"/>
            <w:hideMark/>
          </w:tcPr>
          <w:p w14:paraId="72DF3E60" w14:textId="77777777" w:rsidR="009206B7" w:rsidRPr="00273870" w:rsidRDefault="009206B7" w:rsidP="004409BD">
            <w:pPr>
              <w:rPr>
                <w:rFonts w:ascii="Garamond" w:hAnsi="Garamond" w:cs="Times New Roman"/>
                <w:sz w:val="20"/>
                <w:szCs w:val="20"/>
              </w:rPr>
            </w:pPr>
          </w:p>
        </w:tc>
        <w:tc>
          <w:tcPr>
            <w:tcW w:w="4429" w:type="dxa"/>
            <w:tcBorders>
              <w:top w:val="nil"/>
              <w:left w:val="nil"/>
              <w:bottom w:val="nil"/>
              <w:right w:val="nil"/>
            </w:tcBorders>
            <w:hideMark/>
          </w:tcPr>
          <w:p w14:paraId="7968EC25" w14:textId="77777777" w:rsidR="009206B7" w:rsidRPr="00273870" w:rsidRDefault="009206B7" w:rsidP="004409BD">
            <w:pPr>
              <w:rPr>
                <w:rFonts w:ascii="Garamond" w:hAnsi="Garamond" w:cs="Times New Roman"/>
                <w:sz w:val="20"/>
                <w:szCs w:val="20"/>
              </w:rPr>
            </w:pPr>
            <w:r w:rsidRPr="00273870">
              <w:rPr>
                <w:rFonts w:ascii="Garamond" w:hAnsi="Garamond" w:cs="Times New Roman"/>
                <w:sz w:val="20"/>
                <w:szCs w:val="20"/>
              </w:rPr>
              <w:t>Number of primary schools within 0.5 km</w:t>
            </w:r>
          </w:p>
        </w:tc>
        <w:tc>
          <w:tcPr>
            <w:tcW w:w="833" w:type="dxa"/>
            <w:tcBorders>
              <w:top w:val="nil"/>
              <w:left w:val="nil"/>
              <w:bottom w:val="nil"/>
              <w:right w:val="nil"/>
            </w:tcBorders>
            <w:hideMark/>
          </w:tcPr>
          <w:p w14:paraId="493850A3" w14:textId="77777777" w:rsidR="009206B7" w:rsidRPr="00273870" w:rsidRDefault="009206B7" w:rsidP="004409BD">
            <w:pPr>
              <w:jc w:val="right"/>
              <w:rPr>
                <w:rFonts w:ascii="Garamond" w:hAnsi="Garamond" w:cs="Times New Roman"/>
                <w:sz w:val="20"/>
                <w:szCs w:val="20"/>
              </w:rPr>
            </w:pPr>
            <w:r w:rsidRPr="00273870">
              <w:rPr>
                <w:rFonts w:ascii="Garamond" w:hAnsi="Garamond" w:cs="Times New Roman"/>
                <w:sz w:val="20"/>
                <w:szCs w:val="20"/>
              </w:rPr>
              <w:t>0.031</w:t>
            </w:r>
          </w:p>
        </w:tc>
        <w:tc>
          <w:tcPr>
            <w:tcW w:w="787" w:type="dxa"/>
            <w:tcBorders>
              <w:top w:val="nil"/>
              <w:left w:val="nil"/>
              <w:bottom w:val="nil"/>
              <w:right w:val="nil"/>
            </w:tcBorders>
            <w:hideMark/>
          </w:tcPr>
          <w:p w14:paraId="107A472C" w14:textId="77777777" w:rsidR="009206B7" w:rsidRPr="00273870" w:rsidRDefault="009206B7" w:rsidP="004409BD">
            <w:pPr>
              <w:jc w:val="center"/>
              <w:rPr>
                <w:rFonts w:ascii="Garamond" w:hAnsi="Garamond" w:cs="Times New Roman"/>
                <w:sz w:val="20"/>
                <w:szCs w:val="20"/>
              </w:rPr>
            </w:pPr>
            <w:r w:rsidRPr="00273870">
              <w:rPr>
                <w:rFonts w:ascii="Garamond" w:hAnsi="Garamond" w:cs="Times New Roman"/>
                <w:sz w:val="20"/>
                <w:szCs w:val="20"/>
              </w:rPr>
              <w:t>[0,10]</w:t>
            </w:r>
          </w:p>
        </w:tc>
      </w:tr>
      <w:tr w:rsidR="00273870" w:rsidRPr="00273870" w14:paraId="10DB6FDC" w14:textId="77777777" w:rsidTr="00272C37">
        <w:trPr>
          <w:trHeight w:val="207"/>
        </w:trPr>
        <w:tc>
          <w:tcPr>
            <w:tcW w:w="2415" w:type="dxa"/>
            <w:vMerge/>
            <w:tcBorders>
              <w:top w:val="single" w:sz="4" w:space="0" w:color="auto"/>
              <w:left w:val="nil"/>
              <w:bottom w:val="single" w:sz="4" w:space="0" w:color="auto"/>
              <w:right w:val="nil"/>
            </w:tcBorders>
            <w:vAlign w:val="center"/>
            <w:hideMark/>
          </w:tcPr>
          <w:p w14:paraId="7F4A8C0B" w14:textId="77777777" w:rsidR="009206B7" w:rsidRPr="00273870" w:rsidRDefault="009206B7" w:rsidP="004409BD">
            <w:pPr>
              <w:rPr>
                <w:rFonts w:ascii="Garamond" w:hAnsi="Garamond" w:cs="Times New Roman"/>
                <w:sz w:val="20"/>
                <w:szCs w:val="20"/>
              </w:rPr>
            </w:pPr>
          </w:p>
        </w:tc>
        <w:tc>
          <w:tcPr>
            <w:tcW w:w="1076" w:type="dxa"/>
            <w:vMerge/>
            <w:tcBorders>
              <w:top w:val="single" w:sz="4" w:space="0" w:color="auto"/>
              <w:left w:val="nil"/>
              <w:bottom w:val="single" w:sz="4" w:space="0" w:color="auto"/>
              <w:right w:val="nil"/>
            </w:tcBorders>
            <w:vAlign w:val="center"/>
            <w:hideMark/>
          </w:tcPr>
          <w:p w14:paraId="69EB73E3" w14:textId="77777777" w:rsidR="009206B7" w:rsidRPr="00273870" w:rsidRDefault="009206B7" w:rsidP="004409BD">
            <w:pPr>
              <w:rPr>
                <w:rFonts w:ascii="Garamond" w:hAnsi="Garamond" w:cs="Times New Roman"/>
                <w:sz w:val="20"/>
                <w:szCs w:val="20"/>
              </w:rPr>
            </w:pPr>
          </w:p>
        </w:tc>
        <w:tc>
          <w:tcPr>
            <w:tcW w:w="4429" w:type="dxa"/>
            <w:tcBorders>
              <w:top w:val="nil"/>
              <w:left w:val="nil"/>
              <w:bottom w:val="nil"/>
              <w:right w:val="nil"/>
            </w:tcBorders>
            <w:hideMark/>
          </w:tcPr>
          <w:p w14:paraId="08C9A8E7" w14:textId="77777777" w:rsidR="009206B7" w:rsidRPr="00273870" w:rsidRDefault="009206B7" w:rsidP="004409BD">
            <w:pPr>
              <w:rPr>
                <w:rFonts w:ascii="Garamond" w:hAnsi="Garamond" w:cs="Times New Roman"/>
                <w:sz w:val="20"/>
                <w:szCs w:val="20"/>
              </w:rPr>
            </w:pPr>
            <w:r w:rsidRPr="00273870">
              <w:rPr>
                <w:rFonts w:ascii="Garamond" w:hAnsi="Garamond" w:cs="Times New Roman"/>
                <w:sz w:val="20"/>
                <w:szCs w:val="20"/>
              </w:rPr>
              <w:t>Distance to nearest secondary school (km)</w:t>
            </w:r>
          </w:p>
        </w:tc>
        <w:tc>
          <w:tcPr>
            <w:tcW w:w="833" w:type="dxa"/>
            <w:tcBorders>
              <w:top w:val="nil"/>
              <w:left w:val="nil"/>
              <w:bottom w:val="nil"/>
              <w:right w:val="nil"/>
            </w:tcBorders>
            <w:hideMark/>
          </w:tcPr>
          <w:p w14:paraId="3B616CCD" w14:textId="77777777" w:rsidR="009206B7" w:rsidRPr="00273870" w:rsidRDefault="009206B7" w:rsidP="004409BD">
            <w:pPr>
              <w:jc w:val="right"/>
              <w:rPr>
                <w:rFonts w:ascii="Garamond" w:hAnsi="Garamond" w:cs="Times New Roman"/>
                <w:sz w:val="20"/>
                <w:szCs w:val="20"/>
              </w:rPr>
            </w:pPr>
            <w:r w:rsidRPr="00273870">
              <w:rPr>
                <w:rFonts w:ascii="Garamond" w:hAnsi="Garamond" w:cs="Times New Roman"/>
                <w:sz w:val="20"/>
                <w:szCs w:val="20"/>
              </w:rPr>
              <w:t>-0.001</w:t>
            </w:r>
          </w:p>
        </w:tc>
        <w:tc>
          <w:tcPr>
            <w:tcW w:w="787" w:type="dxa"/>
            <w:tcBorders>
              <w:top w:val="nil"/>
              <w:left w:val="nil"/>
              <w:bottom w:val="nil"/>
              <w:right w:val="nil"/>
            </w:tcBorders>
            <w:hideMark/>
          </w:tcPr>
          <w:p w14:paraId="2397C7DF" w14:textId="77777777" w:rsidR="009206B7" w:rsidRPr="00273870" w:rsidRDefault="009206B7" w:rsidP="004409BD">
            <w:pPr>
              <w:jc w:val="center"/>
              <w:rPr>
                <w:rFonts w:ascii="Garamond" w:hAnsi="Garamond" w:cs="Times New Roman"/>
                <w:sz w:val="20"/>
                <w:szCs w:val="20"/>
              </w:rPr>
            </w:pPr>
            <w:r w:rsidRPr="00273870">
              <w:rPr>
                <w:rFonts w:ascii="Garamond" w:hAnsi="Garamond" w:cs="Times New Roman"/>
                <w:sz w:val="20"/>
                <w:szCs w:val="20"/>
              </w:rPr>
              <w:t>[0,1]</w:t>
            </w:r>
          </w:p>
        </w:tc>
      </w:tr>
      <w:tr w:rsidR="00273870" w:rsidRPr="00273870" w14:paraId="5ECAB294" w14:textId="77777777" w:rsidTr="00272C37">
        <w:trPr>
          <w:trHeight w:val="93"/>
        </w:trPr>
        <w:tc>
          <w:tcPr>
            <w:tcW w:w="2415" w:type="dxa"/>
            <w:vMerge/>
            <w:tcBorders>
              <w:top w:val="single" w:sz="4" w:space="0" w:color="auto"/>
              <w:left w:val="nil"/>
              <w:bottom w:val="single" w:sz="4" w:space="0" w:color="auto"/>
              <w:right w:val="nil"/>
            </w:tcBorders>
            <w:vAlign w:val="center"/>
            <w:hideMark/>
          </w:tcPr>
          <w:p w14:paraId="4D5F0717" w14:textId="77777777" w:rsidR="009206B7" w:rsidRPr="00273870" w:rsidRDefault="009206B7" w:rsidP="004409BD">
            <w:pPr>
              <w:rPr>
                <w:rFonts w:ascii="Garamond" w:hAnsi="Garamond" w:cs="Times New Roman"/>
                <w:sz w:val="20"/>
                <w:szCs w:val="20"/>
              </w:rPr>
            </w:pPr>
          </w:p>
        </w:tc>
        <w:tc>
          <w:tcPr>
            <w:tcW w:w="1076" w:type="dxa"/>
            <w:vMerge/>
            <w:tcBorders>
              <w:top w:val="single" w:sz="4" w:space="0" w:color="auto"/>
              <w:left w:val="nil"/>
              <w:bottom w:val="single" w:sz="4" w:space="0" w:color="auto"/>
              <w:right w:val="nil"/>
            </w:tcBorders>
            <w:vAlign w:val="center"/>
            <w:hideMark/>
          </w:tcPr>
          <w:p w14:paraId="519FD1B9" w14:textId="77777777" w:rsidR="009206B7" w:rsidRPr="00273870" w:rsidRDefault="009206B7" w:rsidP="004409BD">
            <w:pPr>
              <w:rPr>
                <w:rFonts w:ascii="Garamond" w:hAnsi="Garamond" w:cs="Times New Roman"/>
                <w:sz w:val="20"/>
                <w:szCs w:val="20"/>
              </w:rPr>
            </w:pPr>
          </w:p>
        </w:tc>
        <w:tc>
          <w:tcPr>
            <w:tcW w:w="4429" w:type="dxa"/>
            <w:tcBorders>
              <w:top w:val="nil"/>
              <w:left w:val="nil"/>
              <w:bottom w:val="single" w:sz="4" w:space="0" w:color="auto"/>
              <w:right w:val="nil"/>
            </w:tcBorders>
            <w:hideMark/>
          </w:tcPr>
          <w:p w14:paraId="7B3D9446" w14:textId="77777777" w:rsidR="009206B7" w:rsidRPr="00273870" w:rsidRDefault="009206B7" w:rsidP="004409BD">
            <w:pPr>
              <w:rPr>
                <w:rFonts w:ascii="Garamond" w:hAnsi="Garamond" w:cs="Times New Roman"/>
                <w:sz w:val="20"/>
                <w:szCs w:val="20"/>
              </w:rPr>
            </w:pPr>
            <w:r w:rsidRPr="00273870">
              <w:rPr>
                <w:rFonts w:ascii="Garamond" w:hAnsi="Garamond" w:cs="Times New Roman"/>
                <w:sz w:val="20"/>
                <w:szCs w:val="20"/>
              </w:rPr>
              <w:t>Number of secondary schools within 0.5 km</w:t>
            </w:r>
          </w:p>
        </w:tc>
        <w:tc>
          <w:tcPr>
            <w:tcW w:w="833" w:type="dxa"/>
            <w:tcBorders>
              <w:top w:val="nil"/>
              <w:left w:val="nil"/>
              <w:bottom w:val="single" w:sz="4" w:space="0" w:color="auto"/>
              <w:right w:val="nil"/>
            </w:tcBorders>
            <w:hideMark/>
          </w:tcPr>
          <w:p w14:paraId="046E3B1E" w14:textId="77777777" w:rsidR="009206B7" w:rsidRPr="00273870" w:rsidRDefault="009206B7" w:rsidP="004409BD">
            <w:pPr>
              <w:jc w:val="right"/>
              <w:rPr>
                <w:rFonts w:ascii="Garamond" w:hAnsi="Garamond" w:cs="Times New Roman"/>
                <w:sz w:val="20"/>
                <w:szCs w:val="20"/>
              </w:rPr>
            </w:pPr>
            <w:r w:rsidRPr="00273870">
              <w:rPr>
                <w:rFonts w:ascii="Garamond" w:hAnsi="Garamond" w:cs="Times New Roman"/>
                <w:sz w:val="20"/>
                <w:szCs w:val="20"/>
              </w:rPr>
              <w:t>0.023</w:t>
            </w:r>
          </w:p>
        </w:tc>
        <w:tc>
          <w:tcPr>
            <w:tcW w:w="787" w:type="dxa"/>
            <w:tcBorders>
              <w:top w:val="nil"/>
              <w:left w:val="nil"/>
              <w:bottom w:val="single" w:sz="4" w:space="0" w:color="auto"/>
              <w:right w:val="nil"/>
            </w:tcBorders>
            <w:hideMark/>
          </w:tcPr>
          <w:p w14:paraId="13DEA0C7" w14:textId="77777777" w:rsidR="009206B7" w:rsidRPr="00273870" w:rsidRDefault="009206B7" w:rsidP="004409BD">
            <w:pPr>
              <w:jc w:val="center"/>
              <w:rPr>
                <w:rFonts w:ascii="Garamond" w:hAnsi="Garamond" w:cs="Times New Roman"/>
                <w:sz w:val="20"/>
                <w:szCs w:val="20"/>
              </w:rPr>
            </w:pPr>
            <w:r w:rsidRPr="00273870">
              <w:rPr>
                <w:rFonts w:ascii="Garamond" w:hAnsi="Garamond" w:cs="Times New Roman"/>
                <w:sz w:val="20"/>
                <w:szCs w:val="20"/>
              </w:rPr>
              <w:t>[0,10]</w:t>
            </w:r>
          </w:p>
        </w:tc>
      </w:tr>
      <w:tr w:rsidR="00273870" w:rsidRPr="00273870" w14:paraId="6682A2E5" w14:textId="77777777" w:rsidTr="00272C37">
        <w:trPr>
          <w:trHeight w:val="114"/>
        </w:trPr>
        <w:tc>
          <w:tcPr>
            <w:tcW w:w="2415" w:type="dxa"/>
            <w:vMerge w:val="restart"/>
            <w:tcBorders>
              <w:top w:val="single" w:sz="4" w:space="0" w:color="auto"/>
              <w:left w:val="nil"/>
              <w:bottom w:val="single" w:sz="4" w:space="0" w:color="auto"/>
              <w:right w:val="nil"/>
            </w:tcBorders>
            <w:hideMark/>
          </w:tcPr>
          <w:p w14:paraId="2131D220" w14:textId="77777777" w:rsidR="009206B7" w:rsidRPr="00273870" w:rsidRDefault="009206B7" w:rsidP="004409BD">
            <w:pPr>
              <w:rPr>
                <w:rFonts w:ascii="Garamond" w:hAnsi="Garamond" w:cs="Times New Roman"/>
                <w:sz w:val="20"/>
                <w:szCs w:val="20"/>
              </w:rPr>
            </w:pPr>
            <w:r w:rsidRPr="00273870">
              <w:rPr>
                <w:rFonts w:ascii="Garamond" w:hAnsi="Garamond" w:cs="Times New Roman"/>
                <w:sz w:val="20"/>
                <w:szCs w:val="20"/>
              </w:rPr>
              <w:t>University PCA</w:t>
            </w:r>
          </w:p>
        </w:tc>
        <w:tc>
          <w:tcPr>
            <w:tcW w:w="1076" w:type="dxa"/>
            <w:vMerge w:val="restart"/>
            <w:tcBorders>
              <w:top w:val="single" w:sz="4" w:space="0" w:color="auto"/>
              <w:left w:val="nil"/>
              <w:bottom w:val="single" w:sz="4" w:space="0" w:color="auto"/>
              <w:right w:val="nil"/>
            </w:tcBorders>
            <w:hideMark/>
          </w:tcPr>
          <w:p w14:paraId="0F56E0DB" w14:textId="77777777" w:rsidR="009206B7" w:rsidRPr="00273870" w:rsidRDefault="009206B7" w:rsidP="004409BD">
            <w:pPr>
              <w:rPr>
                <w:rFonts w:ascii="Garamond" w:hAnsi="Garamond" w:cs="Times New Roman"/>
                <w:sz w:val="20"/>
                <w:szCs w:val="20"/>
              </w:rPr>
            </w:pPr>
            <w:r w:rsidRPr="00273870">
              <w:rPr>
                <w:rFonts w:ascii="Garamond" w:hAnsi="Garamond" w:cs="Times New Roman"/>
                <w:sz w:val="20"/>
                <w:szCs w:val="20"/>
              </w:rPr>
              <w:t>97.55%</w:t>
            </w:r>
          </w:p>
        </w:tc>
        <w:tc>
          <w:tcPr>
            <w:tcW w:w="4429" w:type="dxa"/>
            <w:tcBorders>
              <w:top w:val="single" w:sz="4" w:space="0" w:color="auto"/>
              <w:left w:val="nil"/>
              <w:bottom w:val="nil"/>
              <w:right w:val="nil"/>
            </w:tcBorders>
            <w:hideMark/>
          </w:tcPr>
          <w:p w14:paraId="12FCF320" w14:textId="77777777" w:rsidR="009206B7" w:rsidRPr="00273870" w:rsidRDefault="009206B7" w:rsidP="004409BD">
            <w:pPr>
              <w:rPr>
                <w:rFonts w:ascii="Garamond" w:hAnsi="Garamond" w:cs="Times New Roman"/>
                <w:sz w:val="20"/>
                <w:szCs w:val="20"/>
              </w:rPr>
            </w:pPr>
            <w:r w:rsidRPr="00273870">
              <w:rPr>
                <w:rFonts w:ascii="Garamond" w:hAnsi="Garamond" w:cs="Times New Roman"/>
                <w:sz w:val="20"/>
                <w:szCs w:val="20"/>
              </w:rPr>
              <w:t>Distance to nearest university (km)</w:t>
            </w:r>
          </w:p>
        </w:tc>
        <w:tc>
          <w:tcPr>
            <w:tcW w:w="833" w:type="dxa"/>
            <w:tcBorders>
              <w:top w:val="single" w:sz="4" w:space="0" w:color="auto"/>
              <w:left w:val="nil"/>
              <w:bottom w:val="nil"/>
              <w:right w:val="nil"/>
            </w:tcBorders>
            <w:hideMark/>
          </w:tcPr>
          <w:p w14:paraId="0D07C3A2" w14:textId="77777777" w:rsidR="009206B7" w:rsidRPr="00273870" w:rsidRDefault="009206B7" w:rsidP="004409BD">
            <w:pPr>
              <w:jc w:val="right"/>
              <w:rPr>
                <w:rFonts w:ascii="Garamond" w:hAnsi="Garamond" w:cs="Times New Roman"/>
                <w:sz w:val="20"/>
                <w:szCs w:val="20"/>
              </w:rPr>
            </w:pPr>
            <w:r w:rsidRPr="00273870">
              <w:rPr>
                <w:rFonts w:ascii="Garamond" w:hAnsi="Garamond" w:cs="Times New Roman"/>
                <w:sz w:val="20"/>
                <w:szCs w:val="20"/>
              </w:rPr>
              <w:t>-0.028</w:t>
            </w:r>
          </w:p>
        </w:tc>
        <w:tc>
          <w:tcPr>
            <w:tcW w:w="787" w:type="dxa"/>
            <w:tcBorders>
              <w:top w:val="single" w:sz="4" w:space="0" w:color="auto"/>
              <w:left w:val="nil"/>
              <w:bottom w:val="nil"/>
              <w:right w:val="nil"/>
            </w:tcBorders>
            <w:hideMark/>
          </w:tcPr>
          <w:p w14:paraId="7DE8C962" w14:textId="77777777" w:rsidR="009206B7" w:rsidRPr="00273870" w:rsidRDefault="009206B7" w:rsidP="004409BD">
            <w:pPr>
              <w:jc w:val="center"/>
              <w:rPr>
                <w:rFonts w:ascii="Garamond" w:hAnsi="Garamond" w:cs="Times New Roman"/>
                <w:sz w:val="20"/>
                <w:szCs w:val="20"/>
              </w:rPr>
            </w:pPr>
            <w:r w:rsidRPr="00273870">
              <w:rPr>
                <w:rFonts w:ascii="Garamond" w:hAnsi="Garamond" w:cs="Times New Roman"/>
                <w:sz w:val="20"/>
                <w:szCs w:val="20"/>
              </w:rPr>
              <w:t>[0,2.5]</w:t>
            </w:r>
          </w:p>
        </w:tc>
      </w:tr>
      <w:tr w:rsidR="00273870" w:rsidRPr="00273870" w14:paraId="1024AB73" w14:textId="77777777" w:rsidTr="00272C37">
        <w:trPr>
          <w:trHeight w:val="93"/>
        </w:trPr>
        <w:tc>
          <w:tcPr>
            <w:tcW w:w="2415" w:type="dxa"/>
            <w:vMerge/>
            <w:tcBorders>
              <w:top w:val="single" w:sz="4" w:space="0" w:color="auto"/>
              <w:left w:val="nil"/>
              <w:bottom w:val="single" w:sz="4" w:space="0" w:color="auto"/>
              <w:right w:val="nil"/>
            </w:tcBorders>
            <w:vAlign w:val="center"/>
            <w:hideMark/>
          </w:tcPr>
          <w:p w14:paraId="3CB0136B" w14:textId="77777777" w:rsidR="009206B7" w:rsidRPr="00273870" w:rsidRDefault="009206B7" w:rsidP="004409BD">
            <w:pPr>
              <w:rPr>
                <w:rFonts w:ascii="Garamond" w:hAnsi="Garamond" w:cs="Times New Roman"/>
                <w:sz w:val="20"/>
                <w:szCs w:val="20"/>
              </w:rPr>
            </w:pPr>
          </w:p>
        </w:tc>
        <w:tc>
          <w:tcPr>
            <w:tcW w:w="1076" w:type="dxa"/>
            <w:vMerge/>
            <w:tcBorders>
              <w:top w:val="single" w:sz="4" w:space="0" w:color="auto"/>
              <w:left w:val="nil"/>
              <w:bottom w:val="single" w:sz="4" w:space="0" w:color="auto"/>
              <w:right w:val="nil"/>
            </w:tcBorders>
            <w:vAlign w:val="center"/>
            <w:hideMark/>
          </w:tcPr>
          <w:p w14:paraId="49E5BCBF" w14:textId="77777777" w:rsidR="009206B7" w:rsidRPr="00273870" w:rsidRDefault="009206B7" w:rsidP="004409BD">
            <w:pPr>
              <w:rPr>
                <w:rFonts w:ascii="Garamond" w:hAnsi="Garamond" w:cs="Times New Roman"/>
                <w:sz w:val="20"/>
                <w:szCs w:val="20"/>
              </w:rPr>
            </w:pPr>
          </w:p>
        </w:tc>
        <w:tc>
          <w:tcPr>
            <w:tcW w:w="4429" w:type="dxa"/>
            <w:tcBorders>
              <w:top w:val="nil"/>
              <w:left w:val="nil"/>
              <w:bottom w:val="single" w:sz="4" w:space="0" w:color="auto"/>
              <w:right w:val="nil"/>
            </w:tcBorders>
            <w:hideMark/>
          </w:tcPr>
          <w:p w14:paraId="0D86D32A" w14:textId="77777777" w:rsidR="009206B7" w:rsidRPr="00273870" w:rsidRDefault="009206B7" w:rsidP="004409BD">
            <w:pPr>
              <w:rPr>
                <w:rFonts w:ascii="Garamond" w:hAnsi="Garamond" w:cs="Times New Roman"/>
                <w:sz w:val="20"/>
                <w:szCs w:val="20"/>
              </w:rPr>
            </w:pPr>
            <w:r w:rsidRPr="00273870">
              <w:rPr>
                <w:rFonts w:ascii="Garamond" w:hAnsi="Garamond" w:cs="Times New Roman"/>
                <w:sz w:val="20"/>
                <w:szCs w:val="20"/>
              </w:rPr>
              <w:t>Number of universities within 0.5 km</w:t>
            </w:r>
          </w:p>
        </w:tc>
        <w:tc>
          <w:tcPr>
            <w:tcW w:w="833" w:type="dxa"/>
            <w:tcBorders>
              <w:top w:val="nil"/>
              <w:left w:val="nil"/>
              <w:bottom w:val="single" w:sz="4" w:space="0" w:color="auto"/>
              <w:right w:val="nil"/>
            </w:tcBorders>
            <w:hideMark/>
          </w:tcPr>
          <w:p w14:paraId="085FBBB1" w14:textId="77777777" w:rsidR="009206B7" w:rsidRPr="00273870" w:rsidRDefault="009206B7" w:rsidP="004409BD">
            <w:pPr>
              <w:jc w:val="right"/>
              <w:rPr>
                <w:rFonts w:ascii="Garamond" w:hAnsi="Garamond" w:cs="Times New Roman"/>
                <w:sz w:val="20"/>
                <w:szCs w:val="20"/>
              </w:rPr>
            </w:pPr>
            <w:r w:rsidRPr="00273870">
              <w:rPr>
                <w:rFonts w:ascii="Garamond" w:hAnsi="Garamond" w:cs="Times New Roman"/>
                <w:sz w:val="20"/>
                <w:szCs w:val="20"/>
              </w:rPr>
              <w:t>0.186</w:t>
            </w:r>
          </w:p>
        </w:tc>
        <w:tc>
          <w:tcPr>
            <w:tcW w:w="787" w:type="dxa"/>
            <w:tcBorders>
              <w:top w:val="nil"/>
              <w:left w:val="nil"/>
              <w:bottom w:val="single" w:sz="4" w:space="0" w:color="auto"/>
              <w:right w:val="nil"/>
            </w:tcBorders>
            <w:hideMark/>
          </w:tcPr>
          <w:p w14:paraId="5BB02913" w14:textId="77777777" w:rsidR="009206B7" w:rsidRPr="00273870" w:rsidRDefault="009206B7" w:rsidP="004409BD">
            <w:pPr>
              <w:jc w:val="center"/>
              <w:rPr>
                <w:rFonts w:ascii="Garamond" w:hAnsi="Garamond" w:cs="Times New Roman"/>
                <w:sz w:val="20"/>
                <w:szCs w:val="20"/>
              </w:rPr>
            </w:pPr>
            <w:r w:rsidRPr="00273870">
              <w:rPr>
                <w:rFonts w:ascii="Garamond" w:hAnsi="Garamond" w:cs="Times New Roman"/>
                <w:sz w:val="20"/>
                <w:szCs w:val="20"/>
              </w:rPr>
              <w:t>[0,5]</w:t>
            </w:r>
          </w:p>
        </w:tc>
      </w:tr>
      <w:tr w:rsidR="00273870" w:rsidRPr="00273870" w14:paraId="2AB7A280" w14:textId="77777777" w:rsidTr="00272C37">
        <w:trPr>
          <w:trHeight w:val="114"/>
        </w:trPr>
        <w:tc>
          <w:tcPr>
            <w:tcW w:w="2415" w:type="dxa"/>
            <w:vMerge w:val="restart"/>
            <w:tcBorders>
              <w:top w:val="single" w:sz="4" w:space="0" w:color="auto"/>
              <w:left w:val="nil"/>
              <w:bottom w:val="single" w:sz="4" w:space="0" w:color="auto"/>
              <w:right w:val="nil"/>
            </w:tcBorders>
            <w:hideMark/>
          </w:tcPr>
          <w:p w14:paraId="69D223AE" w14:textId="77777777" w:rsidR="009206B7" w:rsidRPr="00273870" w:rsidRDefault="009206B7" w:rsidP="004409BD">
            <w:pPr>
              <w:rPr>
                <w:rFonts w:ascii="Garamond" w:hAnsi="Garamond" w:cs="Times New Roman"/>
                <w:sz w:val="20"/>
                <w:szCs w:val="20"/>
              </w:rPr>
            </w:pPr>
            <w:r w:rsidRPr="00273870">
              <w:rPr>
                <w:rFonts w:ascii="Garamond" w:hAnsi="Garamond" w:cs="Times New Roman"/>
                <w:sz w:val="20"/>
                <w:szCs w:val="20"/>
              </w:rPr>
              <w:t>Pharmacy PCA</w:t>
            </w:r>
          </w:p>
        </w:tc>
        <w:tc>
          <w:tcPr>
            <w:tcW w:w="1076" w:type="dxa"/>
            <w:vMerge w:val="restart"/>
            <w:tcBorders>
              <w:top w:val="single" w:sz="4" w:space="0" w:color="auto"/>
              <w:left w:val="nil"/>
              <w:bottom w:val="single" w:sz="4" w:space="0" w:color="auto"/>
              <w:right w:val="nil"/>
            </w:tcBorders>
            <w:hideMark/>
          </w:tcPr>
          <w:p w14:paraId="3DAFC04C" w14:textId="77777777" w:rsidR="009206B7" w:rsidRPr="00273870" w:rsidRDefault="009206B7" w:rsidP="004409BD">
            <w:pPr>
              <w:rPr>
                <w:rFonts w:ascii="Garamond" w:hAnsi="Garamond" w:cs="Times New Roman"/>
                <w:sz w:val="20"/>
                <w:szCs w:val="20"/>
              </w:rPr>
            </w:pPr>
            <w:r w:rsidRPr="00273870">
              <w:rPr>
                <w:rFonts w:ascii="Garamond" w:hAnsi="Garamond" w:cs="Times New Roman"/>
                <w:sz w:val="20"/>
                <w:szCs w:val="20"/>
              </w:rPr>
              <w:t>99.88%</w:t>
            </w:r>
          </w:p>
        </w:tc>
        <w:tc>
          <w:tcPr>
            <w:tcW w:w="4429" w:type="dxa"/>
            <w:tcBorders>
              <w:top w:val="single" w:sz="4" w:space="0" w:color="auto"/>
              <w:left w:val="nil"/>
              <w:bottom w:val="nil"/>
              <w:right w:val="nil"/>
            </w:tcBorders>
            <w:hideMark/>
          </w:tcPr>
          <w:p w14:paraId="1A7107A4" w14:textId="77777777" w:rsidR="009206B7" w:rsidRPr="00273870" w:rsidRDefault="009206B7" w:rsidP="004409BD">
            <w:pPr>
              <w:rPr>
                <w:rFonts w:ascii="Garamond" w:hAnsi="Garamond" w:cs="Times New Roman"/>
                <w:sz w:val="20"/>
                <w:szCs w:val="20"/>
              </w:rPr>
            </w:pPr>
            <w:r w:rsidRPr="00273870">
              <w:rPr>
                <w:rFonts w:ascii="Garamond" w:hAnsi="Garamond" w:cs="Times New Roman"/>
                <w:sz w:val="20"/>
                <w:szCs w:val="20"/>
              </w:rPr>
              <w:t>Distance to nearest pharmacy (km)</w:t>
            </w:r>
          </w:p>
        </w:tc>
        <w:tc>
          <w:tcPr>
            <w:tcW w:w="833" w:type="dxa"/>
            <w:tcBorders>
              <w:top w:val="single" w:sz="4" w:space="0" w:color="auto"/>
              <w:left w:val="nil"/>
              <w:bottom w:val="nil"/>
              <w:right w:val="nil"/>
            </w:tcBorders>
            <w:hideMark/>
          </w:tcPr>
          <w:p w14:paraId="7D3EE4DC" w14:textId="77777777" w:rsidR="009206B7" w:rsidRPr="00273870" w:rsidRDefault="009206B7" w:rsidP="004409BD">
            <w:pPr>
              <w:jc w:val="right"/>
              <w:rPr>
                <w:rFonts w:ascii="Garamond" w:hAnsi="Garamond" w:cs="Times New Roman"/>
                <w:sz w:val="20"/>
                <w:szCs w:val="20"/>
              </w:rPr>
            </w:pPr>
            <w:r w:rsidRPr="00273870">
              <w:rPr>
                <w:rFonts w:ascii="Garamond" w:hAnsi="Garamond" w:cs="Times New Roman"/>
                <w:sz w:val="20"/>
                <w:szCs w:val="20"/>
              </w:rPr>
              <w:t>-0.002</w:t>
            </w:r>
          </w:p>
        </w:tc>
        <w:tc>
          <w:tcPr>
            <w:tcW w:w="787" w:type="dxa"/>
            <w:tcBorders>
              <w:top w:val="single" w:sz="4" w:space="0" w:color="auto"/>
              <w:left w:val="nil"/>
              <w:bottom w:val="nil"/>
              <w:right w:val="nil"/>
            </w:tcBorders>
            <w:hideMark/>
          </w:tcPr>
          <w:p w14:paraId="70DEB44B" w14:textId="77777777" w:rsidR="009206B7" w:rsidRPr="00273870" w:rsidRDefault="009206B7" w:rsidP="004409BD">
            <w:pPr>
              <w:jc w:val="center"/>
              <w:rPr>
                <w:rFonts w:ascii="Garamond" w:hAnsi="Garamond" w:cs="Times New Roman"/>
                <w:sz w:val="20"/>
                <w:szCs w:val="20"/>
              </w:rPr>
            </w:pPr>
            <w:r w:rsidRPr="00273870">
              <w:rPr>
                <w:rFonts w:ascii="Garamond" w:hAnsi="Garamond" w:cs="Times New Roman"/>
                <w:sz w:val="20"/>
                <w:szCs w:val="20"/>
              </w:rPr>
              <w:t>[0,1]</w:t>
            </w:r>
          </w:p>
        </w:tc>
      </w:tr>
      <w:tr w:rsidR="00273870" w:rsidRPr="00273870" w14:paraId="1337019F" w14:textId="77777777" w:rsidTr="00272C37">
        <w:trPr>
          <w:trHeight w:val="93"/>
        </w:trPr>
        <w:tc>
          <w:tcPr>
            <w:tcW w:w="2415" w:type="dxa"/>
            <w:vMerge/>
            <w:tcBorders>
              <w:top w:val="single" w:sz="4" w:space="0" w:color="auto"/>
              <w:left w:val="nil"/>
              <w:bottom w:val="single" w:sz="4" w:space="0" w:color="auto"/>
              <w:right w:val="nil"/>
            </w:tcBorders>
            <w:vAlign w:val="center"/>
            <w:hideMark/>
          </w:tcPr>
          <w:p w14:paraId="61E1C8B6" w14:textId="77777777" w:rsidR="009206B7" w:rsidRPr="00273870" w:rsidRDefault="009206B7" w:rsidP="004409BD">
            <w:pPr>
              <w:rPr>
                <w:rFonts w:ascii="Garamond" w:hAnsi="Garamond" w:cs="Times New Roman"/>
                <w:sz w:val="20"/>
                <w:szCs w:val="20"/>
              </w:rPr>
            </w:pPr>
          </w:p>
        </w:tc>
        <w:tc>
          <w:tcPr>
            <w:tcW w:w="1076" w:type="dxa"/>
            <w:vMerge/>
            <w:tcBorders>
              <w:top w:val="single" w:sz="4" w:space="0" w:color="auto"/>
              <w:left w:val="nil"/>
              <w:bottom w:val="single" w:sz="4" w:space="0" w:color="auto"/>
              <w:right w:val="nil"/>
            </w:tcBorders>
            <w:vAlign w:val="center"/>
            <w:hideMark/>
          </w:tcPr>
          <w:p w14:paraId="2DDDE182" w14:textId="77777777" w:rsidR="009206B7" w:rsidRPr="00273870" w:rsidRDefault="009206B7" w:rsidP="004409BD">
            <w:pPr>
              <w:rPr>
                <w:rFonts w:ascii="Garamond" w:hAnsi="Garamond" w:cs="Times New Roman"/>
                <w:sz w:val="20"/>
                <w:szCs w:val="20"/>
              </w:rPr>
            </w:pPr>
          </w:p>
        </w:tc>
        <w:tc>
          <w:tcPr>
            <w:tcW w:w="4429" w:type="dxa"/>
            <w:tcBorders>
              <w:top w:val="nil"/>
              <w:left w:val="nil"/>
              <w:bottom w:val="single" w:sz="4" w:space="0" w:color="auto"/>
              <w:right w:val="nil"/>
            </w:tcBorders>
            <w:hideMark/>
          </w:tcPr>
          <w:p w14:paraId="34210794" w14:textId="77777777" w:rsidR="009206B7" w:rsidRPr="00273870" w:rsidRDefault="009206B7" w:rsidP="004409BD">
            <w:pPr>
              <w:rPr>
                <w:rFonts w:ascii="Garamond" w:hAnsi="Garamond" w:cs="Times New Roman"/>
                <w:sz w:val="20"/>
                <w:szCs w:val="20"/>
              </w:rPr>
            </w:pPr>
            <w:r w:rsidRPr="00273870">
              <w:rPr>
                <w:rFonts w:ascii="Garamond" w:hAnsi="Garamond" w:cs="Times New Roman"/>
                <w:sz w:val="20"/>
                <w:szCs w:val="20"/>
              </w:rPr>
              <w:t>Number of pharmacies within 0.25 km</w:t>
            </w:r>
          </w:p>
        </w:tc>
        <w:tc>
          <w:tcPr>
            <w:tcW w:w="833" w:type="dxa"/>
            <w:tcBorders>
              <w:top w:val="nil"/>
              <w:left w:val="nil"/>
              <w:bottom w:val="single" w:sz="4" w:space="0" w:color="auto"/>
              <w:right w:val="nil"/>
            </w:tcBorders>
            <w:hideMark/>
          </w:tcPr>
          <w:p w14:paraId="722C79F3" w14:textId="77777777" w:rsidR="009206B7" w:rsidRPr="00273870" w:rsidRDefault="009206B7" w:rsidP="004409BD">
            <w:pPr>
              <w:jc w:val="right"/>
              <w:rPr>
                <w:rFonts w:ascii="Garamond" w:hAnsi="Garamond" w:cs="Times New Roman"/>
                <w:sz w:val="20"/>
                <w:szCs w:val="20"/>
              </w:rPr>
            </w:pPr>
            <w:r w:rsidRPr="00273870">
              <w:rPr>
                <w:rFonts w:ascii="Garamond" w:hAnsi="Garamond" w:cs="Times New Roman"/>
                <w:sz w:val="20"/>
                <w:szCs w:val="20"/>
              </w:rPr>
              <w:t>0.100</w:t>
            </w:r>
          </w:p>
        </w:tc>
        <w:tc>
          <w:tcPr>
            <w:tcW w:w="787" w:type="dxa"/>
            <w:tcBorders>
              <w:top w:val="nil"/>
              <w:left w:val="nil"/>
              <w:bottom w:val="single" w:sz="4" w:space="0" w:color="auto"/>
              <w:right w:val="nil"/>
            </w:tcBorders>
            <w:hideMark/>
          </w:tcPr>
          <w:p w14:paraId="2F4F6088" w14:textId="77777777" w:rsidR="009206B7" w:rsidRPr="00273870" w:rsidRDefault="009206B7" w:rsidP="004409BD">
            <w:pPr>
              <w:jc w:val="center"/>
              <w:rPr>
                <w:rFonts w:ascii="Garamond" w:hAnsi="Garamond" w:cs="Times New Roman"/>
                <w:sz w:val="20"/>
                <w:szCs w:val="20"/>
              </w:rPr>
            </w:pPr>
            <w:r w:rsidRPr="00273870">
              <w:rPr>
                <w:rFonts w:ascii="Garamond" w:hAnsi="Garamond" w:cs="Times New Roman"/>
                <w:sz w:val="20"/>
                <w:szCs w:val="20"/>
              </w:rPr>
              <w:t>[0,10]</w:t>
            </w:r>
          </w:p>
        </w:tc>
      </w:tr>
      <w:tr w:rsidR="00273870" w:rsidRPr="00273870" w14:paraId="405A2C93" w14:textId="77777777" w:rsidTr="00272C37">
        <w:trPr>
          <w:trHeight w:val="229"/>
        </w:trPr>
        <w:tc>
          <w:tcPr>
            <w:tcW w:w="2415" w:type="dxa"/>
            <w:vMerge w:val="restart"/>
            <w:tcBorders>
              <w:top w:val="single" w:sz="4" w:space="0" w:color="auto"/>
              <w:left w:val="nil"/>
              <w:bottom w:val="single" w:sz="4" w:space="0" w:color="auto"/>
              <w:right w:val="nil"/>
            </w:tcBorders>
            <w:hideMark/>
          </w:tcPr>
          <w:p w14:paraId="4045FDCA" w14:textId="77777777" w:rsidR="009206B7" w:rsidRPr="00273870" w:rsidRDefault="009206B7" w:rsidP="004409BD">
            <w:pPr>
              <w:rPr>
                <w:rFonts w:ascii="Garamond" w:hAnsi="Garamond" w:cs="Times New Roman"/>
                <w:sz w:val="20"/>
                <w:szCs w:val="20"/>
              </w:rPr>
            </w:pPr>
            <w:r w:rsidRPr="00273870">
              <w:rPr>
                <w:rFonts w:ascii="Garamond" w:hAnsi="Garamond" w:cs="Times New Roman"/>
                <w:sz w:val="20"/>
                <w:szCs w:val="20"/>
              </w:rPr>
              <w:t xml:space="preserve">Hospital &amp; Clinique PCA </w:t>
            </w:r>
          </w:p>
        </w:tc>
        <w:tc>
          <w:tcPr>
            <w:tcW w:w="1076" w:type="dxa"/>
            <w:vMerge w:val="restart"/>
            <w:tcBorders>
              <w:top w:val="single" w:sz="4" w:space="0" w:color="auto"/>
              <w:left w:val="nil"/>
              <w:bottom w:val="single" w:sz="4" w:space="0" w:color="auto"/>
              <w:right w:val="nil"/>
            </w:tcBorders>
            <w:hideMark/>
          </w:tcPr>
          <w:p w14:paraId="5825FDBB" w14:textId="77777777" w:rsidR="009206B7" w:rsidRPr="00273870" w:rsidRDefault="009206B7" w:rsidP="004409BD">
            <w:pPr>
              <w:rPr>
                <w:rFonts w:ascii="Garamond" w:hAnsi="Garamond" w:cs="Times New Roman"/>
                <w:sz w:val="20"/>
                <w:szCs w:val="20"/>
              </w:rPr>
            </w:pPr>
            <w:r w:rsidRPr="00273870">
              <w:rPr>
                <w:rFonts w:ascii="Garamond" w:hAnsi="Garamond" w:cs="Times New Roman"/>
                <w:sz w:val="20"/>
                <w:szCs w:val="20"/>
              </w:rPr>
              <w:t>98.85%</w:t>
            </w:r>
          </w:p>
        </w:tc>
        <w:tc>
          <w:tcPr>
            <w:tcW w:w="4429" w:type="dxa"/>
            <w:tcBorders>
              <w:top w:val="single" w:sz="4" w:space="0" w:color="auto"/>
              <w:left w:val="nil"/>
              <w:bottom w:val="nil"/>
              <w:right w:val="nil"/>
            </w:tcBorders>
            <w:hideMark/>
          </w:tcPr>
          <w:p w14:paraId="4483D67C" w14:textId="77777777" w:rsidR="009206B7" w:rsidRPr="00273870" w:rsidRDefault="009206B7" w:rsidP="004409BD">
            <w:pPr>
              <w:rPr>
                <w:rFonts w:ascii="Garamond" w:hAnsi="Garamond" w:cs="Times New Roman"/>
                <w:sz w:val="20"/>
                <w:szCs w:val="20"/>
              </w:rPr>
            </w:pPr>
            <w:r w:rsidRPr="00273870">
              <w:rPr>
                <w:rFonts w:ascii="Garamond" w:hAnsi="Garamond" w:cs="Times New Roman"/>
                <w:sz w:val="20"/>
                <w:szCs w:val="20"/>
              </w:rPr>
              <w:t>Distance to nearest hospital or clinique (km)</w:t>
            </w:r>
          </w:p>
        </w:tc>
        <w:tc>
          <w:tcPr>
            <w:tcW w:w="833" w:type="dxa"/>
            <w:tcBorders>
              <w:top w:val="single" w:sz="4" w:space="0" w:color="auto"/>
              <w:left w:val="nil"/>
              <w:bottom w:val="nil"/>
              <w:right w:val="nil"/>
            </w:tcBorders>
            <w:hideMark/>
          </w:tcPr>
          <w:p w14:paraId="10C82DF0" w14:textId="77777777" w:rsidR="009206B7" w:rsidRPr="00273870" w:rsidRDefault="009206B7" w:rsidP="004409BD">
            <w:pPr>
              <w:jc w:val="right"/>
              <w:rPr>
                <w:rFonts w:ascii="Garamond" w:hAnsi="Garamond" w:cs="Times New Roman"/>
                <w:sz w:val="20"/>
                <w:szCs w:val="20"/>
              </w:rPr>
            </w:pPr>
            <w:r w:rsidRPr="00273870">
              <w:rPr>
                <w:rFonts w:ascii="Garamond" w:hAnsi="Garamond" w:cs="Times New Roman"/>
                <w:sz w:val="20"/>
                <w:szCs w:val="20"/>
              </w:rPr>
              <w:t>-0.016</w:t>
            </w:r>
          </w:p>
        </w:tc>
        <w:tc>
          <w:tcPr>
            <w:tcW w:w="787" w:type="dxa"/>
            <w:tcBorders>
              <w:top w:val="single" w:sz="4" w:space="0" w:color="auto"/>
              <w:left w:val="nil"/>
              <w:bottom w:val="nil"/>
              <w:right w:val="nil"/>
            </w:tcBorders>
            <w:hideMark/>
          </w:tcPr>
          <w:p w14:paraId="6A971053" w14:textId="77777777" w:rsidR="009206B7" w:rsidRPr="00273870" w:rsidRDefault="009206B7" w:rsidP="004409BD">
            <w:pPr>
              <w:jc w:val="center"/>
              <w:rPr>
                <w:rFonts w:ascii="Garamond" w:hAnsi="Garamond" w:cs="Times New Roman"/>
                <w:sz w:val="20"/>
                <w:szCs w:val="20"/>
              </w:rPr>
            </w:pPr>
            <w:r w:rsidRPr="00273870">
              <w:rPr>
                <w:rFonts w:ascii="Garamond" w:hAnsi="Garamond" w:cs="Times New Roman"/>
                <w:sz w:val="20"/>
                <w:szCs w:val="20"/>
              </w:rPr>
              <w:t>[0,1.5]</w:t>
            </w:r>
          </w:p>
        </w:tc>
      </w:tr>
      <w:tr w:rsidR="00273870" w:rsidRPr="00273870" w14:paraId="4ECE2F5C" w14:textId="77777777" w:rsidTr="00272C37">
        <w:trPr>
          <w:trHeight w:val="207"/>
        </w:trPr>
        <w:tc>
          <w:tcPr>
            <w:tcW w:w="2415" w:type="dxa"/>
            <w:vMerge/>
            <w:tcBorders>
              <w:top w:val="single" w:sz="4" w:space="0" w:color="auto"/>
              <w:left w:val="nil"/>
              <w:bottom w:val="single" w:sz="4" w:space="0" w:color="auto"/>
              <w:right w:val="nil"/>
            </w:tcBorders>
            <w:vAlign w:val="center"/>
            <w:hideMark/>
          </w:tcPr>
          <w:p w14:paraId="5E6CD6DF" w14:textId="77777777" w:rsidR="009206B7" w:rsidRPr="00273870" w:rsidRDefault="009206B7" w:rsidP="004409BD">
            <w:pPr>
              <w:rPr>
                <w:rFonts w:ascii="Garamond" w:hAnsi="Garamond" w:cs="Times New Roman"/>
                <w:sz w:val="20"/>
                <w:szCs w:val="20"/>
              </w:rPr>
            </w:pPr>
          </w:p>
        </w:tc>
        <w:tc>
          <w:tcPr>
            <w:tcW w:w="1076" w:type="dxa"/>
            <w:vMerge/>
            <w:tcBorders>
              <w:top w:val="single" w:sz="4" w:space="0" w:color="auto"/>
              <w:left w:val="nil"/>
              <w:bottom w:val="single" w:sz="4" w:space="0" w:color="auto"/>
              <w:right w:val="nil"/>
            </w:tcBorders>
            <w:vAlign w:val="center"/>
            <w:hideMark/>
          </w:tcPr>
          <w:p w14:paraId="107C1031" w14:textId="77777777" w:rsidR="009206B7" w:rsidRPr="00273870" w:rsidRDefault="009206B7" w:rsidP="004409BD">
            <w:pPr>
              <w:rPr>
                <w:rFonts w:ascii="Garamond" w:hAnsi="Garamond" w:cs="Times New Roman"/>
                <w:sz w:val="20"/>
                <w:szCs w:val="20"/>
              </w:rPr>
            </w:pPr>
          </w:p>
        </w:tc>
        <w:tc>
          <w:tcPr>
            <w:tcW w:w="4429" w:type="dxa"/>
            <w:tcBorders>
              <w:top w:val="nil"/>
              <w:left w:val="nil"/>
              <w:bottom w:val="single" w:sz="4" w:space="0" w:color="auto"/>
              <w:right w:val="nil"/>
            </w:tcBorders>
            <w:hideMark/>
          </w:tcPr>
          <w:p w14:paraId="0285DFDA" w14:textId="13593C0F" w:rsidR="009206B7" w:rsidRPr="00273870" w:rsidRDefault="009206B7" w:rsidP="004409BD">
            <w:pPr>
              <w:rPr>
                <w:rFonts w:ascii="Garamond" w:hAnsi="Garamond" w:cs="Times New Roman"/>
                <w:sz w:val="20"/>
                <w:szCs w:val="20"/>
              </w:rPr>
            </w:pPr>
            <w:r w:rsidRPr="00273870">
              <w:rPr>
                <w:rFonts w:ascii="Garamond" w:hAnsi="Garamond" w:cs="Times New Roman"/>
                <w:sz w:val="20"/>
                <w:szCs w:val="20"/>
              </w:rPr>
              <w:t>Number of hospital</w:t>
            </w:r>
            <w:r w:rsidR="008367DC" w:rsidRPr="00273870">
              <w:rPr>
                <w:rFonts w:ascii="Garamond" w:hAnsi="Garamond" w:cs="Times New Roman"/>
                <w:sz w:val="20"/>
                <w:szCs w:val="20"/>
              </w:rPr>
              <w:t>s</w:t>
            </w:r>
            <w:r w:rsidRPr="00273870">
              <w:rPr>
                <w:rFonts w:ascii="Garamond" w:hAnsi="Garamond" w:cs="Times New Roman"/>
                <w:sz w:val="20"/>
                <w:szCs w:val="20"/>
              </w:rPr>
              <w:t xml:space="preserve"> or clinics within 0.5 km</w:t>
            </w:r>
          </w:p>
        </w:tc>
        <w:tc>
          <w:tcPr>
            <w:tcW w:w="833" w:type="dxa"/>
            <w:tcBorders>
              <w:top w:val="nil"/>
              <w:left w:val="nil"/>
              <w:bottom w:val="single" w:sz="4" w:space="0" w:color="auto"/>
              <w:right w:val="nil"/>
            </w:tcBorders>
            <w:hideMark/>
          </w:tcPr>
          <w:p w14:paraId="64E95C93" w14:textId="77777777" w:rsidR="009206B7" w:rsidRPr="00273870" w:rsidRDefault="009206B7" w:rsidP="004409BD">
            <w:pPr>
              <w:jc w:val="right"/>
              <w:rPr>
                <w:rFonts w:ascii="Garamond" w:hAnsi="Garamond" w:cs="Times New Roman"/>
                <w:sz w:val="20"/>
                <w:szCs w:val="20"/>
              </w:rPr>
            </w:pPr>
            <w:r w:rsidRPr="00273870">
              <w:rPr>
                <w:rFonts w:ascii="Garamond" w:hAnsi="Garamond" w:cs="Times New Roman"/>
                <w:sz w:val="20"/>
                <w:szCs w:val="20"/>
              </w:rPr>
              <w:t>0.195</w:t>
            </w:r>
          </w:p>
        </w:tc>
        <w:tc>
          <w:tcPr>
            <w:tcW w:w="787" w:type="dxa"/>
            <w:tcBorders>
              <w:top w:val="nil"/>
              <w:left w:val="nil"/>
              <w:bottom w:val="single" w:sz="4" w:space="0" w:color="auto"/>
              <w:right w:val="nil"/>
            </w:tcBorders>
            <w:hideMark/>
          </w:tcPr>
          <w:p w14:paraId="67915DF3" w14:textId="77777777" w:rsidR="009206B7" w:rsidRPr="00273870" w:rsidRDefault="009206B7" w:rsidP="004409BD">
            <w:pPr>
              <w:jc w:val="center"/>
              <w:rPr>
                <w:rFonts w:ascii="Garamond" w:hAnsi="Garamond" w:cs="Times New Roman"/>
                <w:sz w:val="20"/>
                <w:szCs w:val="20"/>
              </w:rPr>
            </w:pPr>
            <w:r w:rsidRPr="00273870">
              <w:rPr>
                <w:rFonts w:ascii="Garamond" w:hAnsi="Garamond" w:cs="Times New Roman"/>
                <w:sz w:val="20"/>
                <w:szCs w:val="20"/>
              </w:rPr>
              <w:t>[0,5]</w:t>
            </w:r>
          </w:p>
        </w:tc>
      </w:tr>
      <w:tr w:rsidR="00273870" w:rsidRPr="00273870" w14:paraId="393BB6C3" w14:textId="77777777" w:rsidTr="00272C37">
        <w:trPr>
          <w:trHeight w:val="229"/>
        </w:trPr>
        <w:tc>
          <w:tcPr>
            <w:tcW w:w="2415" w:type="dxa"/>
            <w:vMerge w:val="restart"/>
            <w:tcBorders>
              <w:top w:val="single" w:sz="4" w:space="0" w:color="auto"/>
              <w:left w:val="nil"/>
              <w:bottom w:val="single" w:sz="4" w:space="0" w:color="auto"/>
              <w:right w:val="nil"/>
            </w:tcBorders>
            <w:hideMark/>
          </w:tcPr>
          <w:p w14:paraId="56FBAE78" w14:textId="77777777" w:rsidR="009206B7" w:rsidRPr="00273870" w:rsidRDefault="009206B7" w:rsidP="004409BD">
            <w:pPr>
              <w:rPr>
                <w:rFonts w:ascii="Garamond" w:hAnsi="Garamond" w:cs="Times New Roman"/>
                <w:sz w:val="20"/>
                <w:szCs w:val="20"/>
              </w:rPr>
            </w:pPr>
            <w:r w:rsidRPr="00273870">
              <w:rPr>
                <w:rFonts w:ascii="Garamond" w:hAnsi="Garamond" w:cs="Times New Roman"/>
                <w:sz w:val="20"/>
                <w:szCs w:val="20"/>
              </w:rPr>
              <w:t>Big Shopping Place PCA</w:t>
            </w:r>
          </w:p>
        </w:tc>
        <w:tc>
          <w:tcPr>
            <w:tcW w:w="1076" w:type="dxa"/>
            <w:vMerge w:val="restart"/>
            <w:tcBorders>
              <w:top w:val="single" w:sz="4" w:space="0" w:color="auto"/>
              <w:left w:val="nil"/>
              <w:bottom w:val="single" w:sz="4" w:space="0" w:color="auto"/>
              <w:right w:val="nil"/>
            </w:tcBorders>
            <w:hideMark/>
          </w:tcPr>
          <w:p w14:paraId="10610777" w14:textId="77777777" w:rsidR="009206B7" w:rsidRPr="00273870" w:rsidRDefault="009206B7" w:rsidP="004409BD">
            <w:pPr>
              <w:rPr>
                <w:rFonts w:ascii="Garamond" w:hAnsi="Garamond" w:cs="Times New Roman"/>
                <w:sz w:val="20"/>
                <w:szCs w:val="20"/>
              </w:rPr>
            </w:pPr>
            <w:r w:rsidRPr="00273870">
              <w:rPr>
                <w:rFonts w:ascii="Garamond" w:hAnsi="Garamond" w:cs="Times New Roman"/>
                <w:sz w:val="20"/>
                <w:szCs w:val="20"/>
              </w:rPr>
              <w:t>72.82%</w:t>
            </w:r>
          </w:p>
        </w:tc>
        <w:tc>
          <w:tcPr>
            <w:tcW w:w="4429" w:type="dxa"/>
            <w:tcBorders>
              <w:top w:val="single" w:sz="4" w:space="0" w:color="auto"/>
              <w:left w:val="nil"/>
              <w:bottom w:val="nil"/>
              <w:right w:val="nil"/>
            </w:tcBorders>
            <w:hideMark/>
          </w:tcPr>
          <w:p w14:paraId="756819D9" w14:textId="77777777" w:rsidR="009206B7" w:rsidRPr="00273870" w:rsidRDefault="009206B7" w:rsidP="004409BD">
            <w:pPr>
              <w:rPr>
                <w:rFonts w:ascii="Garamond" w:hAnsi="Garamond" w:cs="Times New Roman"/>
                <w:sz w:val="20"/>
                <w:szCs w:val="20"/>
              </w:rPr>
            </w:pPr>
            <w:r w:rsidRPr="00273870">
              <w:rPr>
                <w:rFonts w:ascii="Garamond" w:hAnsi="Garamond" w:cs="Times New Roman"/>
                <w:sz w:val="20"/>
                <w:szCs w:val="20"/>
              </w:rPr>
              <w:t>Distance to nearest shopping gallery (km)</w:t>
            </w:r>
          </w:p>
        </w:tc>
        <w:tc>
          <w:tcPr>
            <w:tcW w:w="833" w:type="dxa"/>
            <w:tcBorders>
              <w:top w:val="single" w:sz="4" w:space="0" w:color="auto"/>
              <w:left w:val="nil"/>
              <w:bottom w:val="nil"/>
              <w:right w:val="nil"/>
            </w:tcBorders>
            <w:hideMark/>
          </w:tcPr>
          <w:p w14:paraId="35B48DD2" w14:textId="77777777" w:rsidR="009206B7" w:rsidRPr="00273870" w:rsidRDefault="009206B7" w:rsidP="004409BD">
            <w:pPr>
              <w:jc w:val="right"/>
              <w:rPr>
                <w:rFonts w:ascii="Garamond" w:hAnsi="Garamond" w:cs="Times New Roman"/>
                <w:sz w:val="20"/>
                <w:szCs w:val="20"/>
              </w:rPr>
            </w:pPr>
            <w:r w:rsidRPr="00273870">
              <w:rPr>
                <w:rFonts w:ascii="Garamond" w:hAnsi="Garamond" w:cs="Times New Roman"/>
                <w:sz w:val="20"/>
                <w:szCs w:val="20"/>
              </w:rPr>
              <w:t>-0.015</w:t>
            </w:r>
          </w:p>
        </w:tc>
        <w:tc>
          <w:tcPr>
            <w:tcW w:w="787" w:type="dxa"/>
            <w:tcBorders>
              <w:top w:val="single" w:sz="4" w:space="0" w:color="auto"/>
              <w:left w:val="nil"/>
              <w:bottom w:val="nil"/>
              <w:right w:val="nil"/>
            </w:tcBorders>
            <w:hideMark/>
          </w:tcPr>
          <w:p w14:paraId="6AB19205" w14:textId="77777777" w:rsidR="009206B7" w:rsidRPr="00273870" w:rsidRDefault="009206B7" w:rsidP="004409BD">
            <w:pPr>
              <w:jc w:val="center"/>
              <w:rPr>
                <w:rFonts w:ascii="Garamond" w:hAnsi="Garamond" w:cs="Times New Roman"/>
                <w:sz w:val="20"/>
                <w:szCs w:val="20"/>
              </w:rPr>
            </w:pPr>
            <w:r w:rsidRPr="00273870">
              <w:rPr>
                <w:rFonts w:ascii="Garamond" w:hAnsi="Garamond" w:cs="Times New Roman"/>
                <w:sz w:val="20"/>
                <w:szCs w:val="20"/>
              </w:rPr>
              <w:t>[0,3]</w:t>
            </w:r>
          </w:p>
        </w:tc>
      </w:tr>
      <w:tr w:rsidR="00273870" w:rsidRPr="00273870" w14:paraId="3791EB1D" w14:textId="77777777" w:rsidTr="00272C37">
        <w:trPr>
          <w:trHeight w:val="207"/>
        </w:trPr>
        <w:tc>
          <w:tcPr>
            <w:tcW w:w="2415" w:type="dxa"/>
            <w:vMerge/>
            <w:tcBorders>
              <w:top w:val="single" w:sz="4" w:space="0" w:color="auto"/>
              <w:left w:val="nil"/>
              <w:bottom w:val="single" w:sz="4" w:space="0" w:color="auto"/>
              <w:right w:val="nil"/>
            </w:tcBorders>
            <w:vAlign w:val="center"/>
            <w:hideMark/>
          </w:tcPr>
          <w:p w14:paraId="42DF34BA" w14:textId="77777777" w:rsidR="009206B7" w:rsidRPr="00273870" w:rsidRDefault="009206B7" w:rsidP="004409BD">
            <w:pPr>
              <w:rPr>
                <w:rFonts w:ascii="Garamond" w:hAnsi="Garamond" w:cs="Times New Roman"/>
                <w:sz w:val="20"/>
                <w:szCs w:val="20"/>
              </w:rPr>
            </w:pPr>
          </w:p>
        </w:tc>
        <w:tc>
          <w:tcPr>
            <w:tcW w:w="1076" w:type="dxa"/>
            <w:vMerge/>
            <w:tcBorders>
              <w:top w:val="single" w:sz="4" w:space="0" w:color="auto"/>
              <w:left w:val="nil"/>
              <w:bottom w:val="single" w:sz="4" w:space="0" w:color="auto"/>
              <w:right w:val="nil"/>
            </w:tcBorders>
            <w:vAlign w:val="center"/>
            <w:hideMark/>
          </w:tcPr>
          <w:p w14:paraId="07F68DE7" w14:textId="77777777" w:rsidR="009206B7" w:rsidRPr="00273870" w:rsidRDefault="009206B7" w:rsidP="004409BD">
            <w:pPr>
              <w:rPr>
                <w:rFonts w:ascii="Garamond" w:hAnsi="Garamond" w:cs="Times New Roman"/>
                <w:sz w:val="20"/>
                <w:szCs w:val="20"/>
              </w:rPr>
            </w:pPr>
          </w:p>
        </w:tc>
        <w:tc>
          <w:tcPr>
            <w:tcW w:w="4429" w:type="dxa"/>
            <w:tcBorders>
              <w:top w:val="nil"/>
              <w:left w:val="nil"/>
              <w:bottom w:val="nil"/>
              <w:right w:val="nil"/>
            </w:tcBorders>
            <w:hideMark/>
          </w:tcPr>
          <w:p w14:paraId="18AE9197" w14:textId="77777777" w:rsidR="009206B7" w:rsidRPr="00273870" w:rsidRDefault="009206B7" w:rsidP="004409BD">
            <w:pPr>
              <w:rPr>
                <w:rFonts w:ascii="Garamond" w:hAnsi="Garamond" w:cs="Times New Roman"/>
                <w:sz w:val="20"/>
                <w:szCs w:val="20"/>
              </w:rPr>
            </w:pPr>
            <w:r w:rsidRPr="00273870">
              <w:rPr>
                <w:rFonts w:ascii="Garamond" w:hAnsi="Garamond" w:cs="Times New Roman"/>
                <w:sz w:val="20"/>
                <w:szCs w:val="20"/>
              </w:rPr>
              <w:t>Number of shopping galleries within 1 km</w:t>
            </w:r>
          </w:p>
        </w:tc>
        <w:tc>
          <w:tcPr>
            <w:tcW w:w="833" w:type="dxa"/>
            <w:tcBorders>
              <w:top w:val="nil"/>
              <w:left w:val="nil"/>
              <w:bottom w:val="nil"/>
              <w:right w:val="nil"/>
            </w:tcBorders>
            <w:hideMark/>
          </w:tcPr>
          <w:p w14:paraId="7C1409F2" w14:textId="77777777" w:rsidR="009206B7" w:rsidRPr="00273870" w:rsidRDefault="009206B7" w:rsidP="004409BD">
            <w:pPr>
              <w:jc w:val="right"/>
              <w:rPr>
                <w:rFonts w:ascii="Garamond" w:hAnsi="Garamond" w:cs="Times New Roman"/>
                <w:sz w:val="20"/>
                <w:szCs w:val="20"/>
              </w:rPr>
            </w:pPr>
            <w:r w:rsidRPr="00273870">
              <w:rPr>
                <w:rFonts w:ascii="Garamond" w:hAnsi="Garamond" w:cs="Times New Roman"/>
                <w:sz w:val="20"/>
                <w:szCs w:val="20"/>
              </w:rPr>
              <w:t>0.012</w:t>
            </w:r>
          </w:p>
        </w:tc>
        <w:tc>
          <w:tcPr>
            <w:tcW w:w="787" w:type="dxa"/>
            <w:tcBorders>
              <w:top w:val="nil"/>
              <w:left w:val="nil"/>
              <w:bottom w:val="nil"/>
              <w:right w:val="nil"/>
            </w:tcBorders>
            <w:hideMark/>
          </w:tcPr>
          <w:p w14:paraId="27CE7CAE" w14:textId="77777777" w:rsidR="009206B7" w:rsidRPr="00273870" w:rsidRDefault="009206B7" w:rsidP="004409BD">
            <w:pPr>
              <w:jc w:val="center"/>
              <w:rPr>
                <w:rFonts w:ascii="Garamond" w:hAnsi="Garamond" w:cs="Times New Roman"/>
                <w:sz w:val="20"/>
                <w:szCs w:val="20"/>
              </w:rPr>
            </w:pPr>
            <w:r w:rsidRPr="00273870">
              <w:rPr>
                <w:rFonts w:ascii="Garamond" w:hAnsi="Garamond" w:cs="Times New Roman"/>
                <w:sz w:val="20"/>
                <w:szCs w:val="20"/>
              </w:rPr>
              <w:t>[0,3]</w:t>
            </w:r>
          </w:p>
        </w:tc>
      </w:tr>
      <w:tr w:rsidR="00273870" w:rsidRPr="00273870" w14:paraId="096E5DBC" w14:textId="77777777" w:rsidTr="00272C37">
        <w:trPr>
          <w:trHeight w:val="207"/>
        </w:trPr>
        <w:tc>
          <w:tcPr>
            <w:tcW w:w="2415" w:type="dxa"/>
            <w:vMerge/>
            <w:tcBorders>
              <w:top w:val="single" w:sz="4" w:space="0" w:color="auto"/>
              <w:left w:val="nil"/>
              <w:bottom w:val="single" w:sz="4" w:space="0" w:color="auto"/>
              <w:right w:val="nil"/>
            </w:tcBorders>
            <w:vAlign w:val="center"/>
            <w:hideMark/>
          </w:tcPr>
          <w:p w14:paraId="73F59172" w14:textId="77777777" w:rsidR="009206B7" w:rsidRPr="00273870" w:rsidRDefault="009206B7" w:rsidP="004409BD">
            <w:pPr>
              <w:rPr>
                <w:rFonts w:ascii="Garamond" w:hAnsi="Garamond" w:cs="Times New Roman"/>
                <w:sz w:val="20"/>
                <w:szCs w:val="20"/>
              </w:rPr>
            </w:pPr>
          </w:p>
        </w:tc>
        <w:tc>
          <w:tcPr>
            <w:tcW w:w="1076" w:type="dxa"/>
            <w:vMerge/>
            <w:tcBorders>
              <w:top w:val="single" w:sz="4" w:space="0" w:color="auto"/>
              <w:left w:val="nil"/>
              <w:bottom w:val="single" w:sz="4" w:space="0" w:color="auto"/>
              <w:right w:val="nil"/>
            </w:tcBorders>
            <w:vAlign w:val="center"/>
            <w:hideMark/>
          </w:tcPr>
          <w:p w14:paraId="2ED9C16B" w14:textId="77777777" w:rsidR="009206B7" w:rsidRPr="00273870" w:rsidRDefault="009206B7" w:rsidP="004409BD">
            <w:pPr>
              <w:rPr>
                <w:rFonts w:ascii="Garamond" w:hAnsi="Garamond" w:cs="Times New Roman"/>
                <w:sz w:val="20"/>
                <w:szCs w:val="20"/>
              </w:rPr>
            </w:pPr>
          </w:p>
        </w:tc>
        <w:tc>
          <w:tcPr>
            <w:tcW w:w="4429" w:type="dxa"/>
            <w:tcBorders>
              <w:top w:val="nil"/>
              <w:left w:val="nil"/>
              <w:bottom w:val="nil"/>
              <w:right w:val="nil"/>
            </w:tcBorders>
            <w:hideMark/>
          </w:tcPr>
          <w:p w14:paraId="72DDFB36" w14:textId="77777777" w:rsidR="009206B7" w:rsidRPr="00273870" w:rsidRDefault="009206B7" w:rsidP="004409BD">
            <w:pPr>
              <w:rPr>
                <w:rFonts w:ascii="Garamond" w:hAnsi="Garamond" w:cs="Times New Roman"/>
                <w:sz w:val="20"/>
                <w:szCs w:val="20"/>
              </w:rPr>
            </w:pPr>
            <w:r w:rsidRPr="00273870">
              <w:rPr>
                <w:rFonts w:ascii="Garamond" w:hAnsi="Garamond" w:cs="Times New Roman"/>
                <w:sz w:val="20"/>
                <w:szCs w:val="20"/>
              </w:rPr>
              <w:t>Distance to nearest shopping center (km)</w:t>
            </w:r>
          </w:p>
        </w:tc>
        <w:tc>
          <w:tcPr>
            <w:tcW w:w="833" w:type="dxa"/>
            <w:tcBorders>
              <w:top w:val="nil"/>
              <w:left w:val="nil"/>
              <w:bottom w:val="nil"/>
              <w:right w:val="nil"/>
            </w:tcBorders>
            <w:hideMark/>
          </w:tcPr>
          <w:p w14:paraId="48FB428C" w14:textId="77777777" w:rsidR="009206B7" w:rsidRPr="00273870" w:rsidRDefault="009206B7" w:rsidP="004409BD">
            <w:pPr>
              <w:jc w:val="right"/>
              <w:rPr>
                <w:rFonts w:ascii="Garamond" w:hAnsi="Garamond" w:cs="Times New Roman"/>
                <w:sz w:val="20"/>
                <w:szCs w:val="20"/>
              </w:rPr>
            </w:pPr>
            <w:r w:rsidRPr="00273870">
              <w:rPr>
                <w:rFonts w:ascii="Garamond" w:hAnsi="Garamond" w:cs="Times New Roman"/>
                <w:sz w:val="20"/>
                <w:szCs w:val="20"/>
              </w:rPr>
              <w:t>-0.008</w:t>
            </w:r>
          </w:p>
        </w:tc>
        <w:tc>
          <w:tcPr>
            <w:tcW w:w="787" w:type="dxa"/>
            <w:tcBorders>
              <w:top w:val="nil"/>
              <w:left w:val="nil"/>
              <w:bottom w:val="nil"/>
              <w:right w:val="nil"/>
            </w:tcBorders>
            <w:hideMark/>
          </w:tcPr>
          <w:p w14:paraId="6A34DF7B" w14:textId="77777777" w:rsidR="009206B7" w:rsidRPr="00273870" w:rsidRDefault="009206B7" w:rsidP="004409BD">
            <w:pPr>
              <w:jc w:val="center"/>
              <w:rPr>
                <w:rFonts w:ascii="Garamond" w:hAnsi="Garamond" w:cs="Times New Roman"/>
                <w:sz w:val="20"/>
                <w:szCs w:val="20"/>
              </w:rPr>
            </w:pPr>
            <w:r w:rsidRPr="00273870">
              <w:rPr>
                <w:rFonts w:ascii="Garamond" w:hAnsi="Garamond" w:cs="Times New Roman"/>
                <w:sz w:val="20"/>
                <w:szCs w:val="20"/>
              </w:rPr>
              <w:t>[0,3]</w:t>
            </w:r>
          </w:p>
        </w:tc>
      </w:tr>
      <w:tr w:rsidR="00273870" w:rsidRPr="00273870" w14:paraId="0E45ADDE" w14:textId="77777777" w:rsidTr="00272C37">
        <w:trPr>
          <w:trHeight w:val="207"/>
        </w:trPr>
        <w:tc>
          <w:tcPr>
            <w:tcW w:w="2415" w:type="dxa"/>
            <w:vMerge/>
            <w:tcBorders>
              <w:top w:val="single" w:sz="4" w:space="0" w:color="auto"/>
              <w:left w:val="nil"/>
              <w:bottom w:val="single" w:sz="4" w:space="0" w:color="auto"/>
              <w:right w:val="nil"/>
            </w:tcBorders>
            <w:vAlign w:val="center"/>
            <w:hideMark/>
          </w:tcPr>
          <w:p w14:paraId="6A0EA5EC" w14:textId="77777777" w:rsidR="009206B7" w:rsidRPr="00273870" w:rsidRDefault="009206B7" w:rsidP="004409BD">
            <w:pPr>
              <w:rPr>
                <w:rFonts w:ascii="Garamond" w:hAnsi="Garamond" w:cs="Times New Roman"/>
                <w:sz w:val="20"/>
                <w:szCs w:val="20"/>
              </w:rPr>
            </w:pPr>
          </w:p>
        </w:tc>
        <w:tc>
          <w:tcPr>
            <w:tcW w:w="1076" w:type="dxa"/>
            <w:vMerge/>
            <w:tcBorders>
              <w:top w:val="single" w:sz="4" w:space="0" w:color="auto"/>
              <w:left w:val="nil"/>
              <w:bottom w:val="single" w:sz="4" w:space="0" w:color="auto"/>
              <w:right w:val="nil"/>
            </w:tcBorders>
            <w:vAlign w:val="center"/>
            <w:hideMark/>
          </w:tcPr>
          <w:p w14:paraId="4F004A84" w14:textId="77777777" w:rsidR="009206B7" w:rsidRPr="00273870" w:rsidRDefault="009206B7" w:rsidP="004409BD">
            <w:pPr>
              <w:rPr>
                <w:rFonts w:ascii="Garamond" w:hAnsi="Garamond" w:cs="Times New Roman"/>
                <w:sz w:val="20"/>
                <w:szCs w:val="20"/>
              </w:rPr>
            </w:pPr>
          </w:p>
        </w:tc>
        <w:tc>
          <w:tcPr>
            <w:tcW w:w="4429" w:type="dxa"/>
            <w:tcBorders>
              <w:top w:val="nil"/>
              <w:left w:val="nil"/>
              <w:bottom w:val="nil"/>
              <w:right w:val="nil"/>
            </w:tcBorders>
            <w:hideMark/>
          </w:tcPr>
          <w:p w14:paraId="5937867D" w14:textId="77777777" w:rsidR="009206B7" w:rsidRPr="00273870" w:rsidRDefault="009206B7" w:rsidP="004409BD">
            <w:pPr>
              <w:rPr>
                <w:rFonts w:ascii="Garamond" w:hAnsi="Garamond" w:cs="Times New Roman"/>
                <w:sz w:val="20"/>
                <w:szCs w:val="20"/>
              </w:rPr>
            </w:pPr>
            <w:r w:rsidRPr="00273870">
              <w:rPr>
                <w:rFonts w:ascii="Garamond" w:hAnsi="Garamond" w:cs="Times New Roman"/>
                <w:sz w:val="20"/>
                <w:szCs w:val="20"/>
              </w:rPr>
              <w:t>Number of shopping centers within 1 km</w:t>
            </w:r>
          </w:p>
        </w:tc>
        <w:tc>
          <w:tcPr>
            <w:tcW w:w="833" w:type="dxa"/>
            <w:tcBorders>
              <w:top w:val="nil"/>
              <w:left w:val="nil"/>
              <w:bottom w:val="nil"/>
              <w:right w:val="nil"/>
            </w:tcBorders>
            <w:hideMark/>
          </w:tcPr>
          <w:p w14:paraId="422F4FC3" w14:textId="77777777" w:rsidR="009206B7" w:rsidRPr="00273870" w:rsidRDefault="009206B7" w:rsidP="004409BD">
            <w:pPr>
              <w:jc w:val="right"/>
              <w:rPr>
                <w:rFonts w:ascii="Garamond" w:hAnsi="Garamond" w:cs="Times New Roman"/>
                <w:sz w:val="20"/>
                <w:szCs w:val="20"/>
              </w:rPr>
            </w:pPr>
            <w:r w:rsidRPr="00273870">
              <w:rPr>
                <w:rFonts w:ascii="Garamond" w:hAnsi="Garamond" w:cs="Times New Roman"/>
                <w:sz w:val="20"/>
                <w:szCs w:val="20"/>
              </w:rPr>
              <w:t>0.014</w:t>
            </w:r>
          </w:p>
        </w:tc>
        <w:tc>
          <w:tcPr>
            <w:tcW w:w="787" w:type="dxa"/>
            <w:tcBorders>
              <w:top w:val="nil"/>
              <w:left w:val="nil"/>
              <w:bottom w:val="nil"/>
              <w:right w:val="nil"/>
            </w:tcBorders>
            <w:hideMark/>
          </w:tcPr>
          <w:p w14:paraId="2C13CA53" w14:textId="77777777" w:rsidR="009206B7" w:rsidRPr="00273870" w:rsidRDefault="009206B7" w:rsidP="004409BD">
            <w:pPr>
              <w:jc w:val="center"/>
              <w:rPr>
                <w:rFonts w:ascii="Garamond" w:hAnsi="Garamond" w:cs="Times New Roman"/>
                <w:sz w:val="20"/>
                <w:szCs w:val="20"/>
              </w:rPr>
            </w:pPr>
            <w:r w:rsidRPr="00273870">
              <w:rPr>
                <w:rFonts w:ascii="Garamond" w:hAnsi="Garamond" w:cs="Times New Roman"/>
                <w:sz w:val="20"/>
                <w:szCs w:val="20"/>
              </w:rPr>
              <w:t>[0,3]</w:t>
            </w:r>
          </w:p>
        </w:tc>
      </w:tr>
      <w:tr w:rsidR="00273870" w:rsidRPr="00273870" w14:paraId="745BF7E9" w14:textId="77777777" w:rsidTr="00272C37">
        <w:trPr>
          <w:trHeight w:val="213"/>
        </w:trPr>
        <w:tc>
          <w:tcPr>
            <w:tcW w:w="2415" w:type="dxa"/>
            <w:vMerge/>
            <w:tcBorders>
              <w:top w:val="single" w:sz="4" w:space="0" w:color="auto"/>
              <w:left w:val="nil"/>
              <w:bottom w:val="single" w:sz="4" w:space="0" w:color="auto"/>
              <w:right w:val="nil"/>
            </w:tcBorders>
            <w:vAlign w:val="center"/>
            <w:hideMark/>
          </w:tcPr>
          <w:p w14:paraId="222BDDB7" w14:textId="77777777" w:rsidR="009206B7" w:rsidRPr="00273870" w:rsidRDefault="009206B7" w:rsidP="004409BD">
            <w:pPr>
              <w:rPr>
                <w:rFonts w:ascii="Garamond" w:hAnsi="Garamond" w:cs="Times New Roman"/>
                <w:sz w:val="20"/>
                <w:szCs w:val="20"/>
              </w:rPr>
            </w:pPr>
          </w:p>
        </w:tc>
        <w:tc>
          <w:tcPr>
            <w:tcW w:w="1076" w:type="dxa"/>
            <w:vMerge/>
            <w:tcBorders>
              <w:top w:val="single" w:sz="4" w:space="0" w:color="auto"/>
              <w:left w:val="nil"/>
              <w:bottom w:val="single" w:sz="4" w:space="0" w:color="auto"/>
              <w:right w:val="nil"/>
            </w:tcBorders>
            <w:vAlign w:val="center"/>
            <w:hideMark/>
          </w:tcPr>
          <w:p w14:paraId="07E57493" w14:textId="77777777" w:rsidR="009206B7" w:rsidRPr="00273870" w:rsidRDefault="009206B7" w:rsidP="004409BD">
            <w:pPr>
              <w:rPr>
                <w:rFonts w:ascii="Garamond" w:hAnsi="Garamond" w:cs="Times New Roman"/>
                <w:sz w:val="20"/>
                <w:szCs w:val="20"/>
              </w:rPr>
            </w:pPr>
          </w:p>
        </w:tc>
        <w:tc>
          <w:tcPr>
            <w:tcW w:w="4429" w:type="dxa"/>
            <w:tcBorders>
              <w:top w:val="nil"/>
              <w:left w:val="nil"/>
              <w:bottom w:val="nil"/>
              <w:right w:val="nil"/>
            </w:tcBorders>
            <w:hideMark/>
          </w:tcPr>
          <w:p w14:paraId="08B5DCA2" w14:textId="77777777" w:rsidR="009206B7" w:rsidRPr="00273870" w:rsidRDefault="009206B7" w:rsidP="004409BD">
            <w:pPr>
              <w:rPr>
                <w:rFonts w:ascii="Garamond" w:hAnsi="Garamond" w:cs="Times New Roman"/>
                <w:sz w:val="20"/>
                <w:szCs w:val="20"/>
              </w:rPr>
            </w:pPr>
            <w:r w:rsidRPr="00273870">
              <w:rPr>
                <w:rFonts w:ascii="Garamond" w:hAnsi="Garamond" w:cs="Times New Roman"/>
                <w:sz w:val="20"/>
                <w:szCs w:val="20"/>
              </w:rPr>
              <w:t>Distance to nearest large establishment (km)</w:t>
            </w:r>
          </w:p>
        </w:tc>
        <w:tc>
          <w:tcPr>
            <w:tcW w:w="833" w:type="dxa"/>
            <w:tcBorders>
              <w:top w:val="nil"/>
              <w:left w:val="nil"/>
              <w:bottom w:val="nil"/>
              <w:right w:val="nil"/>
            </w:tcBorders>
            <w:hideMark/>
          </w:tcPr>
          <w:p w14:paraId="43DDF34A" w14:textId="77777777" w:rsidR="009206B7" w:rsidRPr="00273870" w:rsidRDefault="009206B7" w:rsidP="004409BD">
            <w:pPr>
              <w:jc w:val="right"/>
              <w:rPr>
                <w:rFonts w:ascii="Garamond" w:hAnsi="Garamond" w:cs="Times New Roman"/>
                <w:sz w:val="20"/>
                <w:szCs w:val="20"/>
              </w:rPr>
            </w:pPr>
            <w:r w:rsidRPr="00273870">
              <w:rPr>
                <w:rFonts w:ascii="Garamond" w:hAnsi="Garamond" w:cs="Times New Roman"/>
                <w:sz w:val="20"/>
                <w:szCs w:val="20"/>
              </w:rPr>
              <w:t>-0.013</w:t>
            </w:r>
          </w:p>
        </w:tc>
        <w:tc>
          <w:tcPr>
            <w:tcW w:w="787" w:type="dxa"/>
            <w:tcBorders>
              <w:top w:val="nil"/>
              <w:left w:val="nil"/>
              <w:bottom w:val="nil"/>
              <w:right w:val="nil"/>
            </w:tcBorders>
            <w:hideMark/>
          </w:tcPr>
          <w:p w14:paraId="34CB3FD1" w14:textId="77777777" w:rsidR="009206B7" w:rsidRPr="00273870" w:rsidRDefault="009206B7" w:rsidP="004409BD">
            <w:pPr>
              <w:jc w:val="center"/>
              <w:rPr>
                <w:rFonts w:ascii="Garamond" w:hAnsi="Garamond" w:cs="Times New Roman"/>
                <w:sz w:val="20"/>
                <w:szCs w:val="20"/>
              </w:rPr>
            </w:pPr>
            <w:r w:rsidRPr="00273870">
              <w:rPr>
                <w:rFonts w:ascii="Garamond" w:hAnsi="Garamond" w:cs="Times New Roman"/>
                <w:sz w:val="20"/>
                <w:szCs w:val="20"/>
              </w:rPr>
              <w:t>[0,3]</w:t>
            </w:r>
          </w:p>
        </w:tc>
      </w:tr>
      <w:tr w:rsidR="00273870" w:rsidRPr="00273870" w14:paraId="138E8185" w14:textId="77777777" w:rsidTr="00272C37">
        <w:trPr>
          <w:trHeight w:val="207"/>
        </w:trPr>
        <w:tc>
          <w:tcPr>
            <w:tcW w:w="2415" w:type="dxa"/>
            <w:vMerge/>
            <w:tcBorders>
              <w:top w:val="single" w:sz="4" w:space="0" w:color="auto"/>
              <w:left w:val="nil"/>
              <w:bottom w:val="single" w:sz="4" w:space="0" w:color="auto"/>
              <w:right w:val="nil"/>
            </w:tcBorders>
            <w:vAlign w:val="center"/>
            <w:hideMark/>
          </w:tcPr>
          <w:p w14:paraId="07428E53" w14:textId="77777777" w:rsidR="009206B7" w:rsidRPr="00273870" w:rsidRDefault="009206B7" w:rsidP="004409BD">
            <w:pPr>
              <w:rPr>
                <w:rFonts w:ascii="Garamond" w:hAnsi="Garamond" w:cs="Times New Roman"/>
                <w:sz w:val="20"/>
                <w:szCs w:val="20"/>
              </w:rPr>
            </w:pPr>
          </w:p>
        </w:tc>
        <w:tc>
          <w:tcPr>
            <w:tcW w:w="1076" w:type="dxa"/>
            <w:vMerge/>
            <w:tcBorders>
              <w:top w:val="single" w:sz="4" w:space="0" w:color="auto"/>
              <w:left w:val="nil"/>
              <w:bottom w:val="single" w:sz="4" w:space="0" w:color="auto"/>
              <w:right w:val="nil"/>
            </w:tcBorders>
            <w:vAlign w:val="center"/>
            <w:hideMark/>
          </w:tcPr>
          <w:p w14:paraId="1F5AB030" w14:textId="77777777" w:rsidR="009206B7" w:rsidRPr="00273870" w:rsidRDefault="009206B7" w:rsidP="004409BD">
            <w:pPr>
              <w:rPr>
                <w:rFonts w:ascii="Garamond" w:hAnsi="Garamond" w:cs="Times New Roman"/>
                <w:sz w:val="20"/>
                <w:szCs w:val="20"/>
              </w:rPr>
            </w:pPr>
          </w:p>
        </w:tc>
        <w:tc>
          <w:tcPr>
            <w:tcW w:w="4429" w:type="dxa"/>
            <w:tcBorders>
              <w:top w:val="nil"/>
              <w:left w:val="nil"/>
              <w:bottom w:val="single" w:sz="4" w:space="0" w:color="auto"/>
              <w:right w:val="nil"/>
            </w:tcBorders>
            <w:hideMark/>
          </w:tcPr>
          <w:p w14:paraId="7525F774" w14:textId="77777777" w:rsidR="009206B7" w:rsidRPr="00273870" w:rsidRDefault="009206B7" w:rsidP="004409BD">
            <w:pPr>
              <w:rPr>
                <w:rFonts w:ascii="Garamond" w:hAnsi="Garamond" w:cs="Times New Roman"/>
                <w:sz w:val="20"/>
                <w:szCs w:val="20"/>
              </w:rPr>
            </w:pPr>
            <w:r w:rsidRPr="00273870">
              <w:rPr>
                <w:rFonts w:ascii="Garamond" w:hAnsi="Garamond" w:cs="Times New Roman"/>
                <w:sz w:val="20"/>
                <w:szCs w:val="20"/>
              </w:rPr>
              <w:t>Number of large establishments within 1 km</w:t>
            </w:r>
          </w:p>
        </w:tc>
        <w:tc>
          <w:tcPr>
            <w:tcW w:w="833" w:type="dxa"/>
            <w:tcBorders>
              <w:top w:val="nil"/>
              <w:left w:val="nil"/>
              <w:bottom w:val="single" w:sz="4" w:space="0" w:color="auto"/>
              <w:right w:val="nil"/>
            </w:tcBorders>
            <w:hideMark/>
          </w:tcPr>
          <w:p w14:paraId="4C930B0F" w14:textId="77777777" w:rsidR="009206B7" w:rsidRPr="00273870" w:rsidRDefault="009206B7" w:rsidP="004409BD">
            <w:pPr>
              <w:jc w:val="right"/>
              <w:rPr>
                <w:rFonts w:ascii="Garamond" w:hAnsi="Garamond" w:cs="Times New Roman"/>
                <w:sz w:val="20"/>
                <w:szCs w:val="20"/>
              </w:rPr>
            </w:pPr>
            <w:r w:rsidRPr="00273870">
              <w:rPr>
                <w:rFonts w:ascii="Garamond" w:hAnsi="Garamond" w:cs="Times New Roman"/>
                <w:sz w:val="20"/>
                <w:szCs w:val="20"/>
              </w:rPr>
              <w:t>0.091</w:t>
            </w:r>
          </w:p>
        </w:tc>
        <w:tc>
          <w:tcPr>
            <w:tcW w:w="787" w:type="dxa"/>
            <w:tcBorders>
              <w:top w:val="nil"/>
              <w:left w:val="nil"/>
              <w:bottom w:val="single" w:sz="4" w:space="0" w:color="auto"/>
              <w:right w:val="nil"/>
            </w:tcBorders>
            <w:hideMark/>
          </w:tcPr>
          <w:p w14:paraId="401C2A45" w14:textId="77777777" w:rsidR="009206B7" w:rsidRPr="00273870" w:rsidRDefault="009206B7" w:rsidP="004409BD">
            <w:pPr>
              <w:jc w:val="center"/>
              <w:rPr>
                <w:rFonts w:ascii="Garamond" w:hAnsi="Garamond" w:cs="Times New Roman"/>
                <w:sz w:val="20"/>
                <w:szCs w:val="20"/>
              </w:rPr>
            </w:pPr>
            <w:r w:rsidRPr="00273870">
              <w:rPr>
                <w:rFonts w:ascii="Garamond" w:hAnsi="Garamond" w:cs="Times New Roman"/>
                <w:sz w:val="20"/>
                <w:szCs w:val="20"/>
              </w:rPr>
              <w:t>[0,9]</w:t>
            </w:r>
          </w:p>
        </w:tc>
      </w:tr>
      <w:tr w:rsidR="00273870" w:rsidRPr="00273870" w14:paraId="256F1F06" w14:textId="77777777" w:rsidTr="00272C37">
        <w:trPr>
          <w:trHeight w:val="229"/>
        </w:trPr>
        <w:tc>
          <w:tcPr>
            <w:tcW w:w="2415" w:type="dxa"/>
            <w:vMerge w:val="restart"/>
            <w:tcBorders>
              <w:top w:val="single" w:sz="4" w:space="0" w:color="auto"/>
              <w:left w:val="nil"/>
              <w:bottom w:val="single" w:sz="4" w:space="0" w:color="auto"/>
              <w:right w:val="nil"/>
            </w:tcBorders>
            <w:hideMark/>
          </w:tcPr>
          <w:p w14:paraId="5D0B86BC" w14:textId="77777777" w:rsidR="009206B7" w:rsidRPr="00273870" w:rsidRDefault="009206B7" w:rsidP="004409BD">
            <w:pPr>
              <w:rPr>
                <w:rFonts w:ascii="Garamond" w:hAnsi="Garamond" w:cs="Times New Roman"/>
                <w:sz w:val="20"/>
                <w:szCs w:val="20"/>
              </w:rPr>
            </w:pPr>
            <w:r w:rsidRPr="00273870">
              <w:rPr>
                <w:rFonts w:ascii="Garamond" w:hAnsi="Garamond" w:cs="Times New Roman"/>
                <w:sz w:val="20"/>
                <w:szCs w:val="20"/>
              </w:rPr>
              <w:t xml:space="preserve">Performing Arts PCA </w:t>
            </w:r>
          </w:p>
        </w:tc>
        <w:tc>
          <w:tcPr>
            <w:tcW w:w="1076" w:type="dxa"/>
            <w:vMerge w:val="restart"/>
            <w:tcBorders>
              <w:top w:val="single" w:sz="4" w:space="0" w:color="auto"/>
              <w:left w:val="nil"/>
              <w:bottom w:val="single" w:sz="4" w:space="0" w:color="auto"/>
              <w:right w:val="nil"/>
            </w:tcBorders>
            <w:hideMark/>
          </w:tcPr>
          <w:p w14:paraId="1E3CB5B6" w14:textId="77777777" w:rsidR="009206B7" w:rsidRPr="00273870" w:rsidRDefault="009206B7" w:rsidP="004409BD">
            <w:pPr>
              <w:rPr>
                <w:rFonts w:ascii="Garamond" w:hAnsi="Garamond" w:cs="Times New Roman"/>
                <w:sz w:val="20"/>
                <w:szCs w:val="20"/>
              </w:rPr>
            </w:pPr>
            <w:r w:rsidRPr="00273870">
              <w:rPr>
                <w:rFonts w:ascii="Garamond" w:hAnsi="Garamond" w:cs="Times New Roman"/>
                <w:sz w:val="20"/>
                <w:szCs w:val="20"/>
              </w:rPr>
              <w:t>89.94%</w:t>
            </w:r>
          </w:p>
        </w:tc>
        <w:tc>
          <w:tcPr>
            <w:tcW w:w="4429" w:type="dxa"/>
            <w:tcBorders>
              <w:top w:val="single" w:sz="4" w:space="0" w:color="auto"/>
              <w:left w:val="nil"/>
              <w:bottom w:val="nil"/>
              <w:right w:val="nil"/>
            </w:tcBorders>
            <w:hideMark/>
          </w:tcPr>
          <w:p w14:paraId="1A13D1AC" w14:textId="77777777" w:rsidR="009206B7" w:rsidRPr="00273870" w:rsidRDefault="009206B7" w:rsidP="004409BD">
            <w:pPr>
              <w:rPr>
                <w:rFonts w:ascii="Garamond" w:hAnsi="Garamond" w:cs="Times New Roman"/>
                <w:sz w:val="20"/>
                <w:szCs w:val="20"/>
              </w:rPr>
            </w:pPr>
            <w:r w:rsidRPr="00273870">
              <w:rPr>
                <w:rFonts w:ascii="Garamond" w:hAnsi="Garamond" w:cs="Times New Roman"/>
                <w:sz w:val="20"/>
                <w:szCs w:val="20"/>
              </w:rPr>
              <w:t>Distance to nearest cinema (km)</w:t>
            </w:r>
          </w:p>
        </w:tc>
        <w:tc>
          <w:tcPr>
            <w:tcW w:w="833" w:type="dxa"/>
            <w:tcBorders>
              <w:top w:val="single" w:sz="4" w:space="0" w:color="auto"/>
              <w:left w:val="nil"/>
              <w:bottom w:val="nil"/>
              <w:right w:val="nil"/>
            </w:tcBorders>
            <w:hideMark/>
          </w:tcPr>
          <w:p w14:paraId="055F8310" w14:textId="77777777" w:rsidR="009206B7" w:rsidRPr="00273870" w:rsidRDefault="009206B7" w:rsidP="004409BD">
            <w:pPr>
              <w:jc w:val="right"/>
              <w:rPr>
                <w:rFonts w:ascii="Garamond" w:hAnsi="Garamond" w:cs="Times New Roman"/>
                <w:sz w:val="20"/>
                <w:szCs w:val="20"/>
              </w:rPr>
            </w:pPr>
            <w:r w:rsidRPr="00273870">
              <w:rPr>
                <w:rFonts w:ascii="Garamond" w:hAnsi="Garamond" w:cs="Times New Roman"/>
                <w:sz w:val="20"/>
                <w:szCs w:val="20"/>
              </w:rPr>
              <w:t>-0.007</w:t>
            </w:r>
          </w:p>
        </w:tc>
        <w:tc>
          <w:tcPr>
            <w:tcW w:w="787" w:type="dxa"/>
            <w:tcBorders>
              <w:top w:val="single" w:sz="4" w:space="0" w:color="auto"/>
              <w:left w:val="nil"/>
              <w:bottom w:val="nil"/>
              <w:right w:val="nil"/>
            </w:tcBorders>
            <w:hideMark/>
          </w:tcPr>
          <w:p w14:paraId="3C33AC8B" w14:textId="77777777" w:rsidR="009206B7" w:rsidRPr="00273870" w:rsidRDefault="009206B7" w:rsidP="004409BD">
            <w:pPr>
              <w:jc w:val="center"/>
              <w:rPr>
                <w:rFonts w:ascii="Garamond" w:hAnsi="Garamond" w:cs="Times New Roman"/>
                <w:sz w:val="20"/>
                <w:szCs w:val="20"/>
              </w:rPr>
            </w:pPr>
            <w:r w:rsidRPr="00273870">
              <w:rPr>
                <w:rFonts w:ascii="Garamond" w:hAnsi="Garamond" w:cs="Times New Roman"/>
                <w:sz w:val="20"/>
                <w:szCs w:val="20"/>
              </w:rPr>
              <w:t>[0,2.5]</w:t>
            </w:r>
          </w:p>
        </w:tc>
      </w:tr>
      <w:tr w:rsidR="00273870" w:rsidRPr="00273870" w14:paraId="1384B353" w14:textId="77777777" w:rsidTr="00272C37">
        <w:trPr>
          <w:trHeight w:val="114"/>
        </w:trPr>
        <w:tc>
          <w:tcPr>
            <w:tcW w:w="2415" w:type="dxa"/>
            <w:vMerge/>
            <w:tcBorders>
              <w:top w:val="single" w:sz="4" w:space="0" w:color="auto"/>
              <w:left w:val="nil"/>
              <w:bottom w:val="single" w:sz="4" w:space="0" w:color="auto"/>
              <w:right w:val="nil"/>
            </w:tcBorders>
            <w:vAlign w:val="center"/>
            <w:hideMark/>
          </w:tcPr>
          <w:p w14:paraId="3305EA71" w14:textId="77777777" w:rsidR="009206B7" w:rsidRPr="00273870" w:rsidRDefault="009206B7" w:rsidP="004409BD">
            <w:pPr>
              <w:rPr>
                <w:rFonts w:ascii="Garamond" w:hAnsi="Garamond" w:cs="Times New Roman"/>
                <w:sz w:val="20"/>
                <w:szCs w:val="20"/>
              </w:rPr>
            </w:pPr>
          </w:p>
        </w:tc>
        <w:tc>
          <w:tcPr>
            <w:tcW w:w="1076" w:type="dxa"/>
            <w:vMerge/>
            <w:tcBorders>
              <w:top w:val="single" w:sz="4" w:space="0" w:color="auto"/>
              <w:left w:val="nil"/>
              <w:bottom w:val="single" w:sz="4" w:space="0" w:color="auto"/>
              <w:right w:val="nil"/>
            </w:tcBorders>
            <w:vAlign w:val="center"/>
            <w:hideMark/>
          </w:tcPr>
          <w:p w14:paraId="04FFD2E9" w14:textId="77777777" w:rsidR="009206B7" w:rsidRPr="00273870" w:rsidRDefault="009206B7" w:rsidP="004409BD">
            <w:pPr>
              <w:rPr>
                <w:rFonts w:ascii="Garamond" w:hAnsi="Garamond" w:cs="Times New Roman"/>
                <w:sz w:val="20"/>
                <w:szCs w:val="20"/>
              </w:rPr>
            </w:pPr>
          </w:p>
        </w:tc>
        <w:tc>
          <w:tcPr>
            <w:tcW w:w="4429" w:type="dxa"/>
            <w:tcBorders>
              <w:top w:val="nil"/>
              <w:left w:val="nil"/>
              <w:bottom w:val="nil"/>
              <w:right w:val="nil"/>
            </w:tcBorders>
            <w:hideMark/>
          </w:tcPr>
          <w:p w14:paraId="654AF0A9" w14:textId="77777777" w:rsidR="009206B7" w:rsidRPr="00273870" w:rsidRDefault="009206B7" w:rsidP="004409BD">
            <w:pPr>
              <w:rPr>
                <w:rFonts w:ascii="Garamond" w:hAnsi="Garamond" w:cs="Times New Roman"/>
                <w:sz w:val="20"/>
                <w:szCs w:val="20"/>
              </w:rPr>
            </w:pPr>
            <w:r w:rsidRPr="00273870">
              <w:rPr>
                <w:rFonts w:ascii="Garamond" w:hAnsi="Garamond" w:cs="Times New Roman"/>
                <w:sz w:val="20"/>
                <w:szCs w:val="20"/>
              </w:rPr>
              <w:t>Number of cinemas within 0.5 km</w:t>
            </w:r>
          </w:p>
        </w:tc>
        <w:tc>
          <w:tcPr>
            <w:tcW w:w="833" w:type="dxa"/>
            <w:tcBorders>
              <w:top w:val="nil"/>
              <w:left w:val="nil"/>
              <w:bottom w:val="nil"/>
              <w:right w:val="nil"/>
            </w:tcBorders>
            <w:hideMark/>
          </w:tcPr>
          <w:p w14:paraId="06FF7032" w14:textId="77777777" w:rsidR="009206B7" w:rsidRPr="00273870" w:rsidRDefault="009206B7" w:rsidP="004409BD">
            <w:pPr>
              <w:jc w:val="right"/>
              <w:rPr>
                <w:rFonts w:ascii="Garamond" w:hAnsi="Garamond" w:cs="Times New Roman"/>
                <w:sz w:val="20"/>
                <w:szCs w:val="20"/>
              </w:rPr>
            </w:pPr>
            <w:r w:rsidRPr="00273870">
              <w:rPr>
                <w:rFonts w:ascii="Garamond" w:hAnsi="Garamond" w:cs="Times New Roman"/>
                <w:sz w:val="20"/>
                <w:szCs w:val="20"/>
              </w:rPr>
              <w:t>0.011</w:t>
            </w:r>
          </w:p>
        </w:tc>
        <w:tc>
          <w:tcPr>
            <w:tcW w:w="787" w:type="dxa"/>
            <w:tcBorders>
              <w:top w:val="nil"/>
              <w:left w:val="nil"/>
              <w:bottom w:val="nil"/>
              <w:right w:val="nil"/>
            </w:tcBorders>
            <w:hideMark/>
          </w:tcPr>
          <w:p w14:paraId="107FD7C1" w14:textId="77777777" w:rsidR="009206B7" w:rsidRPr="00273870" w:rsidRDefault="009206B7" w:rsidP="004409BD">
            <w:pPr>
              <w:jc w:val="center"/>
              <w:rPr>
                <w:rFonts w:ascii="Garamond" w:hAnsi="Garamond" w:cs="Times New Roman"/>
                <w:sz w:val="20"/>
                <w:szCs w:val="20"/>
              </w:rPr>
            </w:pPr>
            <w:r w:rsidRPr="00273870">
              <w:rPr>
                <w:rFonts w:ascii="Garamond" w:hAnsi="Garamond" w:cs="Times New Roman"/>
                <w:sz w:val="20"/>
                <w:szCs w:val="20"/>
              </w:rPr>
              <w:t>[0,2]</w:t>
            </w:r>
          </w:p>
        </w:tc>
      </w:tr>
      <w:tr w:rsidR="00273870" w:rsidRPr="00273870" w14:paraId="0CFA2203" w14:textId="77777777" w:rsidTr="00272C37">
        <w:trPr>
          <w:trHeight w:val="114"/>
        </w:trPr>
        <w:tc>
          <w:tcPr>
            <w:tcW w:w="2415" w:type="dxa"/>
            <w:vMerge/>
            <w:tcBorders>
              <w:top w:val="single" w:sz="4" w:space="0" w:color="auto"/>
              <w:left w:val="nil"/>
              <w:bottom w:val="single" w:sz="4" w:space="0" w:color="auto"/>
              <w:right w:val="nil"/>
            </w:tcBorders>
            <w:vAlign w:val="center"/>
            <w:hideMark/>
          </w:tcPr>
          <w:p w14:paraId="64E03112" w14:textId="77777777" w:rsidR="009206B7" w:rsidRPr="00273870" w:rsidRDefault="009206B7" w:rsidP="004409BD">
            <w:pPr>
              <w:rPr>
                <w:rFonts w:ascii="Garamond" w:hAnsi="Garamond" w:cs="Times New Roman"/>
                <w:sz w:val="20"/>
                <w:szCs w:val="20"/>
              </w:rPr>
            </w:pPr>
          </w:p>
        </w:tc>
        <w:tc>
          <w:tcPr>
            <w:tcW w:w="1076" w:type="dxa"/>
            <w:vMerge/>
            <w:tcBorders>
              <w:top w:val="single" w:sz="4" w:space="0" w:color="auto"/>
              <w:left w:val="nil"/>
              <w:bottom w:val="single" w:sz="4" w:space="0" w:color="auto"/>
              <w:right w:val="nil"/>
            </w:tcBorders>
            <w:vAlign w:val="center"/>
            <w:hideMark/>
          </w:tcPr>
          <w:p w14:paraId="07C7690B" w14:textId="77777777" w:rsidR="009206B7" w:rsidRPr="00273870" w:rsidRDefault="009206B7" w:rsidP="004409BD">
            <w:pPr>
              <w:rPr>
                <w:rFonts w:ascii="Garamond" w:hAnsi="Garamond" w:cs="Times New Roman"/>
                <w:sz w:val="20"/>
                <w:szCs w:val="20"/>
              </w:rPr>
            </w:pPr>
          </w:p>
        </w:tc>
        <w:tc>
          <w:tcPr>
            <w:tcW w:w="4429" w:type="dxa"/>
            <w:tcBorders>
              <w:top w:val="nil"/>
              <w:left w:val="nil"/>
              <w:bottom w:val="nil"/>
              <w:right w:val="nil"/>
            </w:tcBorders>
            <w:hideMark/>
          </w:tcPr>
          <w:p w14:paraId="081574E2" w14:textId="77777777" w:rsidR="009206B7" w:rsidRPr="00273870" w:rsidRDefault="009206B7" w:rsidP="004409BD">
            <w:pPr>
              <w:rPr>
                <w:rFonts w:ascii="Garamond" w:hAnsi="Garamond" w:cs="Times New Roman"/>
                <w:sz w:val="20"/>
                <w:szCs w:val="20"/>
              </w:rPr>
            </w:pPr>
            <w:r w:rsidRPr="00273870">
              <w:rPr>
                <w:rFonts w:ascii="Garamond" w:hAnsi="Garamond" w:cs="Times New Roman"/>
                <w:sz w:val="20"/>
                <w:szCs w:val="20"/>
              </w:rPr>
              <w:t>Distance to nearest theatre (km)</w:t>
            </w:r>
          </w:p>
        </w:tc>
        <w:tc>
          <w:tcPr>
            <w:tcW w:w="833" w:type="dxa"/>
            <w:tcBorders>
              <w:top w:val="nil"/>
              <w:left w:val="nil"/>
              <w:bottom w:val="nil"/>
              <w:right w:val="nil"/>
            </w:tcBorders>
            <w:hideMark/>
          </w:tcPr>
          <w:p w14:paraId="3A31CA2F" w14:textId="77777777" w:rsidR="009206B7" w:rsidRPr="00273870" w:rsidRDefault="009206B7" w:rsidP="004409BD">
            <w:pPr>
              <w:jc w:val="right"/>
              <w:rPr>
                <w:rFonts w:ascii="Garamond" w:hAnsi="Garamond" w:cs="Times New Roman"/>
                <w:sz w:val="20"/>
                <w:szCs w:val="20"/>
              </w:rPr>
            </w:pPr>
            <w:r w:rsidRPr="00273870">
              <w:rPr>
                <w:rFonts w:ascii="Garamond" w:hAnsi="Garamond" w:cs="Times New Roman"/>
                <w:sz w:val="20"/>
                <w:szCs w:val="20"/>
              </w:rPr>
              <w:t>-0.007</w:t>
            </w:r>
          </w:p>
        </w:tc>
        <w:tc>
          <w:tcPr>
            <w:tcW w:w="787" w:type="dxa"/>
            <w:tcBorders>
              <w:top w:val="nil"/>
              <w:left w:val="nil"/>
              <w:bottom w:val="nil"/>
              <w:right w:val="nil"/>
            </w:tcBorders>
            <w:hideMark/>
          </w:tcPr>
          <w:p w14:paraId="23263CE0" w14:textId="77777777" w:rsidR="009206B7" w:rsidRPr="00273870" w:rsidRDefault="009206B7" w:rsidP="004409BD">
            <w:pPr>
              <w:jc w:val="center"/>
              <w:rPr>
                <w:rFonts w:ascii="Garamond" w:hAnsi="Garamond" w:cs="Times New Roman"/>
                <w:sz w:val="20"/>
                <w:szCs w:val="20"/>
              </w:rPr>
            </w:pPr>
            <w:r w:rsidRPr="00273870">
              <w:rPr>
                <w:rFonts w:ascii="Garamond" w:hAnsi="Garamond" w:cs="Times New Roman"/>
                <w:sz w:val="20"/>
                <w:szCs w:val="20"/>
              </w:rPr>
              <w:t>[0,2.5]</w:t>
            </w:r>
          </w:p>
        </w:tc>
      </w:tr>
      <w:tr w:rsidR="00273870" w:rsidRPr="00273870" w14:paraId="375A6851" w14:textId="77777777" w:rsidTr="00272C37">
        <w:trPr>
          <w:trHeight w:val="114"/>
        </w:trPr>
        <w:tc>
          <w:tcPr>
            <w:tcW w:w="2415" w:type="dxa"/>
            <w:vMerge/>
            <w:tcBorders>
              <w:top w:val="single" w:sz="4" w:space="0" w:color="auto"/>
              <w:left w:val="nil"/>
              <w:bottom w:val="single" w:sz="4" w:space="0" w:color="auto"/>
              <w:right w:val="nil"/>
            </w:tcBorders>
            <w:vAlign w:val="center"/>
            <w:hideMark/>
          </w:tcPr>
          <w:p w14:paraId="72F78F40" w14:textId="77777777" w:rsidR="009206B7" w:rsidRPr="00273870" w:rsidRDefault="009206B7" w:rsidP="004409BD">
            <w:pPr>
              <w:rPr>
                <w:rFonts w:ascii="Garamond" w:hAnsi="Garamond" w:cs="Times New Roman"/>
                <w:sz w:val="20"/>
                <w:szCs w:val="20"/>
              </w:rPr>
            </w:pPr>
          </w:p>
        </w:tc>
        <w:tc>
          <w:tcPr>
            <w:tcW w:w="1076" w:type="dxa"/>
            <w:vMerge/>
            <w:tcBorders>
              <w:top w:val="single" w:sz="4" w:space="0" w:color="auto"/>
              <w:left w:val="nil"/>
              <w:bottom w:val="single" w:sz="4" w:space="0" w:color="auto"/>
              <w:right w:val="nil"/>
            </w:tcBorders>
            <w:vAlign w:val="center"/>
            <w:hideMark/>
          </w:tcPr>
          <w:p w14:paraId="1E3F7301" w14:textId="77777777" w:rsidR="009206B7" w:rsidRPr="00273870" w:rsidRDefault="009206B7" w:rsidP="004409BD">
            <w:pPr>
              <w:rPr>
                <w:rFonts w:ascii="Garamond" w:hAnsi="Garamond" w:cs="Times New Roman"/>
                <w:sz w:val="20"/>
                <w:szCs w:val="20"/>
              </w:rPr>
            </w:pPr>
          </w:p>
        </w:tc>
        <w:tc>
          <w:tcPr>
            <w:tcW w:w="4429" w:type="dxa"/>
            <w:tcBorders>
              <w:top w:val="nil"/>
              <w:left w:val="nil"/>
              <w:bottom w:val="nil"/>
              <w:right w:val="nil"/>
            </w:tcBorders>
            <w:hideMark/>
          </w:tcPr>
          <w:p w14:paraId="032B9E72" w14:textId="77777777" w:rsidR="009206B7" w:rsidRPr="00273870" w:rsidRDefault="009206B7" w:rsidP="004409BD">
            <w:pPr>
              <w:rPr>
                <w:rFonts w:ascii="Garamond" w:hAnsi="Garamond" w:cs="Times New Roman"/>
                <w:sz w:val="20"/>
                <w:szCs w:val="20"/>
              </w:rPr>
            </w:pPr>
            <w:r w:rsidRPr="00273870">
              <w:rPr>
                <w:rFonts w:ascii="Garamond" w:hAnsi="Garamond" w:cs="Times New Roman"/>
                <w:sz w:val="20"/>
                <w:szCs w:val="20"/>
              </w:rPr>
              <w:t>Number of theatres within 0.5 km</w:t>
            </w:r>
          </w:p>
        </w:tc>
        <w:tc>
          <w:tcPr>
            <w:tcW w:w="833" w:type="dxa"/>
            <w:tcBorders>
              <w:top w:val="nil"/>
              <w:left w:val="nil"/>
              <w:bottom w:val="nil"/>
              <w:right w:val="nil"/>
            </w:tcBorders>
            <w:hideMark/>
          </w:tcPr>
          <w:p w14:paraId="3B6A2DEB" w14:textId="77777777" w:rsidR="009206B7" w:rsidRPr="00273870" w:rsidRDefault="009206B7" w:rsidP="004409BD">
            <w:pPr>
              <w:jc w:val="right"/>
              <w:rPr>
                <w:rFonts w:ascii="Garamond" w:hAnsi="Garamond" w:cs="Times New Roman"/>
                <w:sz w:val="20"/>
                <w:szCs w:val="20"/>
              </w:rPr>
            </w:pPr>
            <w:r w:rsidRPr="00273870">
              <w:rPr>
                <w:rFonts w:ascii="Garamond" w:hAnsi="Garamond" w:cs="Times New Roman"/>
                <w:sz w:val="20"/>
                <w:szCs w:val="20"/>
              </w:rPr>
              <w:t>-0.087</w:t>
            </w:r>
          </w:p>
        </w:tc>
        <w:tc>
          <w:tcPr>
            <w:tcW w:w="787" w:type="dxa"/>
            <w:tcBorders>
              <w:top w:val="nil"/>
              <w:left w:val="nil"/>
              <w:bottom w:val="nil"/>
              <w:right w:val="nil"/>
            </w:tcBorders>
            <w:hideMark/>
          </w:tcPr>
          <w:p w14:paraId="7370542E" w14:textId="77777777" w:rsidR="009206B7" w:rsidRPr="00273870" w:rsidRDefault="009206B7" w:rsidP="004409BD">
            <w:pPr>
              <w:jc w:val="center"/>
              <w:rPr>
                <w:rFonts w:ascii="Garamond" w:hAnsi="Garamond" w:cs="Times New Roman"/>
                <w:sz w:val="20"/>
                <w:szCs w:val="20"/>
              </w:rPr>
            </w:pPr>
            <w:r w:rsidRPr="00273870">
              <w:rPr>
                <w:rFonts w:ascii="Garamond" w:hAnsi="Garamond" w:cs="Times New Roman"/>
                <w:sz w:val="20"/>
                <w:szCs w:val="20"/>
              </w:rPr>
              <w:t>[0,10]</w:t>
            </w:r>
          </w:p>
        </w:tc>
      </w:tr>
      <w:tr w:rsidR="00273870" w:rsidRPr="00273870" w14:paraId="607E12A9" w14:textId="77777777" w:rsidTr="00272C37">
        <w:trPr>
          <w:trHeight w:val="207"/>
        </w:trPr>
        <w:tc>
          <w:tcPr>
            <w:tcW w:w="2415" w:type="dxa"/>
            <w:vMerge/>
            <w:tcBorders>
              <w:top w:val="single" w:sz="4" w:space="0" w:color="auto"/>
              <w:left w:val="nil"/>
              <w:bottom w:val="single" w:sz="4" w:space="0" w:color="auto"/>
              <w:right w:val="nil"/>
            </w:tcBorders>
            <w:vAlign w:val="center"/>
            <w:hideMark/>
          </w:tcPr>
          <w:p w14:paraId="2260ABCB" w14:textId="77777777" w:rsidR="009206B7" w:rsidRPr="00273870" w:rsidRDefault="009206B7" w:rsidP="004409BD">
            <w:pPr>
              <w:rPr>
                <w:rFonts w:ascii="Garamond" w:hAnsi="Garamond" w:cs="Times New Roman"/>
                <w:sz w:val="20"/>
                <w:szCs w:val="20"/>
              </w:rPr>
            </w:pPr>
          </w:p>
        </w:tc>
        <w:tc>
          <w:tcPr>
            <w:tcW w:w="1076" w:type="dxa"/>
            <w:vMerge/>
            <w:tcBorders>
              <w:top w:val="single" w:sz="4" w:space="0" w:color="auto"/>
              <w:left w:val="nil"/>
              <w:bottom w:val="single" w:sz="4" w:space="0" w:color="auto"/>
              <w:right w:val="nil"/>
            </w:tcBorders>
            <w:vAlign w:val="center"/>
            <w:hideMark/>
          </w:tcPr>
          <w:p w14:paraId="71AB3F58" w14:textId="77777777" w:rsidR="009206B7" w:rsidRPr="00273870" w:rsidRDefault="009206B7" w:rsidP="004409BD">
            <w:pPr>
              <w:rPr>
                <w:rFonts w:ascii="Garamond" w:hAnsi="Garamond" w:cs="Times New Roman"/>
                <w:sz w:val="20"/>
                <w:szCs w:val="20"/>
              </w:rPr>
            </w:pPr>
          </w:p>
        </w:tc>
        <w:tc>
          <w:tcPr>
            <w:tcW w:w="4429" w:type="dxa"/>
            <w:tcBorders>
              <w:top w:val="nil"/>
              <w:left w:val="nil"/>
              <w:bottom w:val="nil"/>
              <w:right w:val="nil"/>
            </w:tcBorders>
            <w:hideMark/>
          </w:tcPr>
          <w:p w14:paraId="51AA0070" w14:textId="77777777" w:rsidR="009206B7" w:rsidRPr="00273870" w:rsidRDefault="009206B7" w:rsidP="004409BD">
            <w:pPr>
              <w:rPr>
                <w:rFonts w:ascii="Garamond" w:hAnsi="Garamond" w:cs="Times New Roman"/>
                <w:sz w:val="20"/>
                <w:szCs w:val="20"/>
              </w:rPr>
            </w:pPr>
            <w:r w:rsidRPr="00273870">
              <w:rPr>
                <w:rFonts w:ascii="Garamond" w:hAnsi="Garamond" w:cs="Times New Roman"/>
                <w:sz w:val="20"/>
                <w:szCs w:val="20"/>
              </w:rPr>
              <w:t>Distance to nearest concert place (km)</w:t>
            </w:r>
          </w:p>
        </w:tc>
        <w:tc>
          <w:tcPr>
            <w:tcW w:w="833" w:type="dxa"/>
            <w:tcBorders>
              <w:top w:val="nil"/>
              <w:left w:val="nil"/>
              <w:bottom w:val="nil"/>
              <w:right w:val="nil"/>
            </w:tcBorders>
            <w:hideMark/>
          </w:tcPr>
          <w:p w14:paraId="01DFB111" w14:textId="77777777" w:rsidR="009206B7" w:rsidRPr="00273870" w:rsidRDefault="009206B7" w:rsidP="004409BD">
            <w:pPr>
              <w:jc w:val="right"/>
              <w:rPr>
                <w:rFonts w:ascii="Garamond" w:hAnsi="Garamond" w:cs="Times New Roman"/>
                <w:sz w:val="20"/>
                <w:szCs w:val="20"/>
              </w:rPr>
            </w:pPr>
            <w:r w:rsidRPr="00273870">
              <w:rPr>
                <w:rFonts w:ascii="Garamond" w:hAnsi="Garamond" w:cs="Times New Roman"/>
                <w:sz w:val="20"/>
                <w:szCs w:val="20"/>
              </w:rPr>
              <w:t>-0.013</w:t>
            </w:r>
          </w:p>
        </w:tc>
        <w:tc>
          <w:tcPr>
            <w:tcW w:w="787" w:type="dxa"/>
            <w:tcBorders>
              <w:top w:val="nil"/>
              <w:left w:val="nil"/>
              <w:bottom w:val="nil"/>
              <w:right w:val="nil"/>
            </w:tcBorders>
            <w:hideMark/>
          </w:tcPr>
          <w:p w14:paraId="7D988D9F" w14:textId="77777777" w:rsidR="009206B7" w:rsidRPr="00273870" w:rsidRDefault="009206B7" w:rsidP="004409BD">
            <w:pPr>
              <w:jc w:val="center"/>
              <w:rPr>
                <w:rFonts w:ascii="Garamond" w:hAnsi="Garamond" w:cs="Times New Roman"/>
                <w:sz w:val="20"/>
                <w:szCs w:val="20"/>
              </w:rPr>
            </w:pPr>
            <w:r w:rsidRPr="00273870">
              <w:rPr>
                <w:rFonts w:ascii="Garamond" w:hAnsi="Garamond" w:cs="Times New Roman"/>
                <w:sz w:val="20"/>
                <w:szCs w:val="20"/>
              </w:rPr>
              <w:t>[0,2.5]</w:t>
            </w:r>
          </w:p>
        </w:tc>
      </w:tr>
      <w:tr w:rsidR="00273870" w:rsidRPr="00273870" w14:paraId="6FC94461" w14:textId="77777777" w:rsidTr="00272C37">
        <w:trPr>
          <w:trHeight w:val="93"/>
        </w:trPr>
        <w:tc>
          <w:tcPr>
            <w:tcW w:w="2415" w:type="dxa"/>
            <w:vMerge/>
            <w:tcBorders>
              <w:top w:val="single" w:sz="4" w:space="0" w:color="auto"/>
              <w:left w:val="nil"/>
              <w:bottom w:val="single" w:sz="4" w:space="0" w:color="auto"/>
              <w:right w:val="nil"/>
            </w:tcBorders>
            <w:vAlign w:val="center"/>
            <w:hideMark/>
          </w:tcPr>
          <w:p w14:paraId="5F9EBE93" w14:textId="77777777" w:rsidR="009206B7" w:rsidRPr="00273870" w:rsidRDefault="009206B7" w:rsidP="004409BD">
            <w:pPr>
              <w:rPr>
                <w:rFonts w:ascii="Garamond" w:hAnsi="Garamond" w:cs="Times New Roman"/>
                <w:sz w:val="20"/>
                <w:szCs w:val="20"/>
              </w:rPr>
            </w:pPr>
          </w:p>
        </w:tc>
        <w:tc>
          <w:tcPr>
            <w:tcW w:w="1076" w:type="dxa"/>
            <w:vMerge/>
            <w:tcBorders>
              <w:top w:val="single" w:sz="4" w:space="0" w:color="auto"/>
              <w:left w:val="nil"/>
              <w:bottom w:val="single" w:sz="4" w:space="0" w:color="auto"/>
              <w:right w:val="nil"/>
            </w:tcBorders>
            <w:vAlign w:val="center"/>
            <w:hideMark/>
          </w:tcPr>
          <w:p w14:paraId="6801FDCB" w14:textId="77777777" w:rsidR="009206B7" w:rsidRPr="00273870" w:rsidRDefault="009206B7" w:rsidP="004409BD">
            <w:pPr>
              <w:rPr>
                <w:rFonts w:ascii="Garamond" w:hAnsi="Garamond" w:cs="Times New Roman"/>
                <w:sz w:val="20"/>
                <w:szCs w:val="20"/>
              </w:rPr>
            </w:pPr>
          </w:p>
        </w:tc>
        <w:tc>
          <w:tcPr>
            <w:tcW w:w="4429" w:type="dxa"/>
            <w:tcBorders>
              <w:top w:val="nil"/>
              <w:left w:val="nil"/>
              <w:bottom w:val="single" w:sz="4" w:space="0" w:color="auto"/>
              <w:right w:val="nil"/>
            </w:tcBorders>
            <w:hideMark/>
          </w:tcPr>
          <w:p w14:paraId="2F724045" w14:textId="77777777" w:rsidR="009206B7" w:rsidRPr="00273870" w:rsidRDefault="009206B7" w:rsidP="004409BD">
            <w:pPr>
              <w:rPr>
                <w:rFonts w:ascii="Garamond" w:hAnsi="Garamond" w:cs="Times New Roman"/>
                <w:sz w:val="20"/>
                <w:szCs w:val="20"/>
              </w:rPr>
            </w:pPr>
            <w:r w:rsidRPr="00273870">
              <w:rPr>
                <w:rFonts w:ascii="Garamond" w:hAnsi="Garamond" w:cs="Times New Roman"/>
                <w:sz w:val="20"/>
                <w:szCs w:val="20"/>
              </w:rPr>
              <w:t>Number of concert places within 0.5 km</w:t>
            </w:r>
          </w:p>
        </w:tc>
        <w:tc>
          <w:tcPr>
            <w:tcW w:w="833" w:type="dxa"/>
            <w:tcBorders>
              <w:top w:val="nil"/>
              <w:left w:val="nil"/>
              <w:bottom w:val="single" w:sz="4" w:space="0" w:color="auto"/>
              <w:right w:val="nil"/>
            </w:tcBorders>
            <w:hideMark/>
          </w:tcPr>
          <w:p w14:paraId="4D1863A5" w14:textId="77777777" w:rsidR="009206B7" w:rsidRPr="00273870" w:rsidRDefault="009206B7" w:rsidP="004409BD">
            <w:pPr>
              <w:jc w:val="right"/>
              <w:rPr>
                <w:rFonts w:ascii="Garamond" w:hAnsi="Garamond" w:cs="Times New Roman"/>
                <w:sz w:val="20"/>
                <w:szCs w:val="20"/>
              </w:rPr>
            </w:pPr>
            <w:r w:rsidRPr="00273870">
              <w:rPr>
                <w:rFonts w:ascii="Garamond" w:hAnsi="Garamond" w:cs="Times New Roman"/>
                <w:sz w:val="20"/>
                <w:szCs w:val="20"/>
              </w:rPr>
              <w:t>0.013</w:t>
            </w:r>
          </w:p>
        </w:tc>
        <w:tc>
          <w:tcPr>
            <w:tcW w:w="787" w:type="dxa"/>
            <w:tcBorders>
              <w:top w:val="nil"/>
              <w:left w:val="nil"/>
              <w:bottom w:val="single" w:sz="4" w:space="0" w:color="auto"/>
              <w:right w:val="nil"/>
            </w:tcBorders>
            <w:hideMark/>
          </w:tcPr>
          <w:p w14:paraId="3BB37CD8" w14:textId="77777777" w:rsidR="009206B7" w:rsidRPr="00273870" w:rsidRDefault="009206B7" w:rsidP="004409BD">
            <w:pPr>
              <w:jc w:val="center"/>
              <w:rPr>
                <w:rFonts w:ascii="Garamond" w:hAnsi="Garamond" w:cs="Times New Roman"/>
                <w:sz w:val="20"/>
                <w:szCs w:val="20"/>
              </w:rPr>
            </w:pPr>
            <w:r w:rsidRPr="00273870">
              <w:rPr>
                <w:rFonts w:ascii="Garamond" w:hAnsi="Garamond" w:cs="Times New Roman"/>
                <w:sz w:val="20"/>
                <w:szCs w:val="20"/>
              </w:rPr>
              <w:t>[0,2]</w:t>
            </w:r>
          </w:p>
        </w:tc>
      </w:tr>
      <w:tr w:rsidR="00273870" w:rsidRPr="00273870" w14:paraId="10BB7B7D" w14:textId="77777777" w:rsidTr="00272C37">
        <w:trPr>
          <w:trHeight w:val="229"/>
        </w:trPr>
        <w:tc>
          <w:tcPr>
            <w:tcW w:w="2415" w:type="dxa"/>
            <w:vMerge w:val="restart"/>
            <w:tcBorders>
              <w:top w:val="single" w:sz="4" w:space="0" w:color="auto"/>
              <w:left w:val="nil"/>
              <w:bottom w:val="single" w:sz="4" w:space="0" w:color="auto"/>
              <w:right w:val="nil"/>
            </w:tcBorders>
            <w:hideMark/>
          </w:tcPr>
          <w:p w14:paraId="17513C3F" w14:textId="77777777" w:rsidR="009206B7" w:rsidRPr="00273870" w:rsidRDefault="009206B7" w:rsidP="004409BD">
            <w:pPr>
              <w:rPr>
                <w:rFonts w:ascii="Garamond" w:hAnsi="Garamond" w:cs="Times New Roman"/>
                <w:sz w:val="20"/>
                <w:szCs w:val="20"/>
              </w:rPr>
            </w:pPr>
            <w:r w:rsidRPr="00273870">
              <w:rPr>
                <w:rFonts w:ascii="Garamond" w:hAnsi="Garamond" w:cs="Times New Roman"/>
                <w:sz w:val="20"/>
                <w:szCs w:val="20"/>
              </w:rPr>
              <w:t>Religious Institution PCA</w:t>
            </w:r>
          </w:p>
        </w:tc>
        <w:tc>
          <w:tcPr>
            <w:tcW w:w="1076" w:type="dxa"/>
            <w:vMerge w:val="restart"/>
            <w:tcBorders>
              <w:top w:val="single" w:sz="4" w:space="0" w:color="auto"/>
              <w:left w:val="nil"/>
              <w:bottom w:val="single" w:sz="4" w:space="0" w:color="auto"/>
              <w:right w:val="nil"/>
            </w:tcBorders>
            <w:hideMark/>
          </w:tcPr>
          <w:p w14:paraId="2280EBDE" w14:textId="77777777" w:rsidR="009206B7" w:rsidRPr="00273870" w:rsidRDefault="009206B7" w:rsidP="004409BD">
            <w:pPr>
              <w:rPr>
                <w:rFonts w:ascii="Garamond" w:hAnsi="Garamond" w:cs="Times New Roman"/>
                <w:sz w:val="20"/>
                <w:szCs w:val="20"/>
              </w:rPr>
            </w:pPr>
            <w:r w:rsidRPr="00273870">
              <w:rPr>
                <w:rFonts w:ascii="Garamond" w:hAnsi="Garamond" w:cs="Times New Roman"/>
                <w:sz w:val="20"/>
                <w:szCs w:val="20"/>
              </w:rPr>
              <w:t>99.94%</w:t>
            </w:r>
          </w:p>
        </w:tc>
        <w:tc>
          <w:tcPr>
            <w:tcW w:w="4429" w:type="dxa"/>
            <w:tcBorders>
              <w:top w:val="single" w:sz="4" w:space="0" w:color="auto"/>
              <w:left w:val="nil"/>
              <w:bottom w:val="nil"/>
              <w:right w:val="nil"/>
            </w:tcBorders>
            <w:hideMark/>
          </w:tcPr>
          <w:p w14:paraId="46E57937" w14:textId="77777777" w:rsidR="009206B7" w:rsidRPr="00273870" w:rsidRDefault="009206B7" w:rsidP="004409BD">
            <w:pPr>
              <w:rPr>
                <w:rFonts w:ascii="Garamond" w:hAnsi="Garamond" w:cs="Times New Roman"/>
                <w:sz w:val="20"/>
                <w:szCs w:val="20"/>
              </w:rPr>
            </w:pPr>
            <w:r w:rsidRPr="00273870">
              <w:rPr>
                <w:rFonts w:ascii="Garamond" w:hAnsi="Garamond" w:cs="Times New Roman"/>
                <w:sz w:val="20"/>
                <w:szCs w:val="20"/>
              </w:rPr>
              <w:t>Distance to nearest religious institution (km)</w:t>
            </w:r>
          </w:p>
        </w:tc>
        <w:tc>
          <w:tcPr>
            <w:tcW w:w="833" w:type="dxa"/>
            <w:tcBorders>
              <w:top w:val="single" w:sz="4" w:space="0" w:color="auto"/>
              <w:left w:val="nil"/>
              <w:bottom w:val="nil"/>
              <w:right w:val="nil"/>
            </w:tcBorders>
            <w:hideMark/>
          </w:tcPr>
          <w:p w14:paraId="6C681D74" w14:textId="77777777" w:rsidR="009206B7" w:rsidRPr="00273870" w:rsidRDefault="009206B7" w:rsidP="004409BD">
            <w:pPr>
              <w:jc w:val="right"/>
              <w:rPr>
                <w:rFonts w:ascii="Garamond" w:hAnsi="Garamond" w:cs="Times New Roman"/>
                <w:sz w:val="20"/>
                <w:szCs w:val="20"/>
              </w:rPr>
            </w:pPr>
            <w:r w:rsidRPr="00273870">
              <w:rPr>
                <w:rFonts w:ascii="Garamond" w:hAnsi="Garamond" w:cs="Times New Roman"/>
                <w:sz w:val="20"/>
                <w:szCs w:val="20"/>
              </w:rPr>
              <w:t xml:space="preserve"> -9*</w:t>
            </w:r>
            <m:oMath>
              <m:sSup>
                <m:sSupPr>
                  <m:ctrlPr>
                    <w:rPr>
                      <w:rFonts w:ascii="Cambria Math" w:hAnsi="Cambria Math" w:cs="Times New Roman"/>
                      <w:i/>
                      <w:sz w:val="20"/>
                      <w:szCs w:val="20"/>
                    </w:rPr>
                  </m:ctrlPr>
                </m:sSupPr>
                <m:e>
                  <m:r>
                    <w:rPr>
                      <w:rFonts w:ascii="Cambria Math" w:hAnsi="Cambria Math" w:cs="Times New Roman"/>
                      <w:sz w:val="20"/>
                      <w:szCs w:val="20"/>
                    </w:rPr>
                    <m:t>10</m:t>
                  </m:r>
                </m:e>
                <m:sup>
                  <m:r>
                    <w:rPr>
                      <w:rFonts w:ascii="Cambria Math" w:hAnsi="Cambria Math" w:cs="Times New Roman"/>
                      <w:sz w:val="20"/>
                      <w:szCs w:val="20"/>
                    </w:rPr>
                    <m:t>4</m:t>
                  </m:r>
                </m:sup>
              </m:sSup>
            </m:oMath>
          </w:p>
        </w:tc>
        <w:tc>
          <w:tcPr>
            <w:tcW w:w="787" w:type="dxa"/>
            <w:tcBorders>
              <w:top w:val="single" w:sz="4" w:space="0" w:color="auto"/>
              <w:left w:val="nil"/>
              <w:bottom w:val="nil"/>
              <w:right w:val="nil"/>
            </w:tcBorders>
            <w:hideMark/>
          </w:tcPr>
          <w:p w14:paraId="713EC93F" w14:textId="77777777" w:rsidR="009206B7" w:rsidRPr="00273870" w:rsidRDefault="009206B7" w:rsidP="004409BD">
            <w:pPr>
              <w:jc w:val="center"/>
              <w:rPr>
                <w:rFonts w:ascii="Garamond" w:hAnsi="Garamond" w:cs="Times New Roman"/>
                <w:sz w:val="20"/>
                <w:szCs w:val="20"/>
              </w:rPr>
            </w:pPr>
            <w:r w:rsidRPr="00273870">
              <w:rPr>
                <w:rFonts w:ascii="Garamond" w:hAnsi="Garamond" w:cs="Times New Roman"/>
                <w:sz w:val="20"/>
                <w:szCs w:val="20"/>
              </w:rPr>
              <w:t>[0,1.5]</w:t>
            </w:r>
          </w:p>
        </w:tc>
      </w:tr>
      <w:tr w:rsidR="00273870" w:rsidRPr="00273870" w14:paraId="2089F869" w14:textId="77777777" w:rsidTr="00272C37">
        <w:trPr>
          <w:trHeight w:val="207"/>
        </w:trPr>
        <w:tc>
          <w:tcPr>
            <w:tcW w:w="2415" w:type="dxa"/>
            <w:vMerge/>
            <w:tcBorders>
              <w:top w:val="single" w:sz="4" w:space="0" w:color="auto"/>
              <w:left w:val="nil"/>
              <w:bottom w:val="single" w:sz="4" w:space="0" w:color="auto"/>
              <w:right w:val="nil"/>
            </w:tcBorders>
            <w:vAlign w:val="center"/>
            <w:hideMark/>
          </w:tcPr>
          <w:p w14:paraId="037D18CB" w14:textId="77777777" w:rsidR="009206B7" w:rsidRPr="00273870" w:rsidRDefault="009206B7" w:rsidP="004409BD">
            <w:pPr>
              <w:rPr>
                <w:rFonts w:ascii="Garamond" w:hAnsi="Garamond" w:cs="Times New Roman"/>
                <w:sz w:val="20"/>
                <w:szCs w:val="20"/>
              </w:rPr>
            </w:pPr>
          </w:p>
        </w:tc>
        <w:tc>
          <w:tcPr>
            <w:tcW w:w="1076" w:type="dxa"/>
            <w:vMerge/>
            <w:tcBorders>
              <w:top w:val="single" w:sz="4" w:space="0" w:color="auto"/>
              <w:left w:val="nil"/>
              <w:bottom w:val="single" w:sz="4" w:space="0" w:color="auto"/>
              <w:right w:val="nil"/>
            </w:tcBorders>
            <w:vAlign w:val="center"/>
            <w:hideMark/>
          </w:tcPr>
          <w:p w14:paraId="712CE7EE" w14:textId="77777777" w:rsidR="009206B7" w:rsidRPr="00273870" w:rsidRDefault="009206B7" w:rsidP="004409BD">
            <w:pPr>
              <w:rPr>
                <w:rFonts w:ascii="Garamond" w:hAnsi="Garamond" w:cs="Times New Roman"/>
                <w:sz w:val="20"/>
                <w:szCs w:val="20"/>
              </w:rPr>
            </w:pPr>
          </w:p>
        </w:tc>
        <w:tc>
          <w:tcPr>
            <w:tcW w:w="4429" w:type="dxa"/>
            <w:tcBorders>
              <w:top w:val="nil"/>
              <w:left w:val="nil"/>
              <w:bottom w:val="single" w:sz="4" w:space="0" w:color="auto"/>
              <w:right w:val="nil"/>
            </w:tcBorders>
            <w:hideMark/>
          </w:tcPr>
          <w:p w14:paraId="62CA7A8A" w14:textId="77777777" w:rsidR="009206B7" w:rsidRPr="00273870" w:rsidRDefault="009206B7" w:rsidP="004409BD">
            <w:pPr>
              <w:rPr>
                <w:rFonts w:ascii="Garamond" w:hAnsi="Garamond" w:cs="Times New Roman"/>
                <w:sz w:val="20"/>
                <w:szCs w:val="20"/>
              </w:rPr>
            </w:pPr>
            <w:r w:rsidRPr="00273870">
              <w:rPr>
                <w:rFonts w:ascii="Garamond" w:hAnsi="Garamond" w:cs="Times New Roman"/>
                <w:sz w:val="20"/>
                <w:szCs w:val="20"/>
              </w:rPr>
              <w:t>Number of religious institution within 0.5 km</w:t>
            </w:r>
          </w:p>
        </w:tc>
        <w:tc>
          <w:tcPr>
            <w:tcW w:w="833" w:type="dxa"/>
            <w:tcBorders>
              <w:top w:val="nil"/>
              <w:left w:val="nil"/>
              <w:bottom w:val="single" w:sz="4" w:space="0" w:color="auto"/>
              <w:right w:val="nil"/>
            </w:tcBorders>
            <w:hideMark/>
          </w:tcPr>
          <w:p w14:paraId="0CCBDB53" w14:textId="77777777" w:rsidR="009206B7" w:rsidRPr="00273870" w:rsidRDefault="009206B7" w:rsidP="004409BD">
            <w:pPr>
              <w:jc w:val="right"/>
              <w:rPr>
                <w:rFonts w:ascii="Garamond" w:hAnsi="Garamond" w:cs="Times New Roman"/>
                <w:sz w:val="20"/>
                <w:szCs w:val="20"/>
              </w:rPr>
            </w:pPr>
            <w:r w:rsidRPr="00273870">
              <w:rPr>
                <w:rFonts w:ascii="Garamond" w:hAnsi="Garamond" w:cs="Times New Roman"/>
                <w:sz w:val="20"/>
                <w:szCs w:val="20"/>
              </w:rPr>
              <w:t>0.067</w:t>
            </w:r>
          </w:p>
        </w:tc>
        <w:tc>
          <w:tcPr>
            <w:tcW w:w="787" w:type="dxa"/>
            <w:tcBorders>
              <w:top w:val="nil"/>
              <w:left w:val="nil"/>
              <w:bottom w:val="single" w:sz="4" w:space="0" w:color="auto"/>
              <w:right w:val="nil"/>
            </w:tcBorders>
            <w:hideMark/>
          </w:tcPr>
          <w:p w14:paraId="03A9B4CE" w14:textId="77777777" w:rsidR="009206B7" w:rsidRPr="00273870" w:rsidRDefault="009206B7" w:rsidP="004409BD">
            <w:pPr>
              <w:jc w:val="center"/>
              <w:rPr>
                <w:rFonts w:ascii="Garamond" w:hAnsi="Garamond" w:cs="Times New Roman"/>
                <w:sz w:val="20"/>
                <w:szCs w:val="20"/>
              </w:rPr>
            </w:pPr>
            <w:r w:rsidRPr="00273870">
              <w:rPr>
                <w:rFonts w:ascii="Garamond" w:hAnsi="Garamond" w:cs="Times New Roman"/>
                <w:sz w:val="20"/>
                <w:szCs w:val="20"/>
              </w:rPr>
              <w:t>[0,15]</w:t>
            </w:r>
          </w:p>
        </w:tc>
      </w:tr>
      <w:tr w:rsidR="00273870" w:rsidRPr="00273870" w14:paraId="1F421A63" w14:textId="77777777" w:rsidTr="00272C37">
        <w:trPr>
          <w:trHeight w:val="229"/>
        </w:trPr>
        <w:tc>
          <w:tcPr>
            <w:tcW w:w="2415" w:type="dxa"/>
            <w:vMerge w:val="restart"/>
            <w:tcBorders>
              <w:top w:val="single" w:sz="4" w:space="0" w:color="auto"/>
              <w:left w:val="nil"/>
              <w:bottom w:val="single" w:sz="4" w:space="0" w:color="auto"/>
              <w:right w:val="nil"/>
            </w:tcBorders>
            <w:hideMark/>
          </w:tcPr>
          <w:p w14:paraId="680BA91C" w14:textId="77777777" w:rsidR="009206B7" w:rsidRPr="00273870" w:rsidRDefault="009206B7" w:rsidP="004409BD">
            <w:pPr>
              <w:rPr>
                <w:rFonts w:ascii="Garamond" w:hAnsi="Garamond" w:cs="Times New Roman"/>
                <w:sz w:val="20"/>
                <w:szCs w:val="20"/>
              </w:rPr>
            </w:pPr>
            <w:r w:rsidRPr="00273870">
              <w:rPr>
                <w:rFonts w:ascii="Garamond" w:hAnsi="Garamond" w:cs="Times New Roman"/>
                <w:sz w:val="20"/>
                <w:szCs w:val="20"/>
              </w:rPr>
              <w:t xml:space="preserve">Museum, Library &amp; POI Cult. PCA </w:t>
            </w:r>
          </w:p>
        </w:tc>
        <w:tc>
          <w:tcPr>
            <w:tcW w:w="1076" w:type="dxa"/>
            <w:vMerge w:val="restart"/>
            <w:tcBorders>
              <w:top w:val="single" w:sz="4" w:space="0" w:color="auto"/>
              <w:left w:val="nil"/>
              <w:bottom w:val="single" w:sz="4" w:space="0" w:color="auto"/>
              <w:right w:val="nil"/>
            </w:tcBorders>
            <w:hideMark/>
          </w:tcPr>
          <w:p w14:paraId="226396A1" w14:textId="77777777" w:rsidR="009206B7" w:rsidRPr="00273870" w:rsidRDefault="009206B7" w:rsidP="004409BD">
            <w:pPr>
              <w:rPr>
                <w:rFonts w:ascii="Garamond" w:hAnsi="Garamond" w:cs="Times New Roman"/>
                <w:sz w:val="20"/>
                <w:szCs w:val="20"/>
              </w:rPr>
            </w:pPr>
            <w:r w:rsidRPr="00273870">
              <w:rPr>
                <w:rFonts w:ascii="Garamond" w:hAnsi="Garamond" w:cs="Times New Roman"/>
                <w:sz w:val="20"/>
                <w:szCs w:val="20"/>
              </w:rPr>
              <w:t>93.01%</w:t>
            </w:r>
          </w:p>
        </w:tc>
        <w:tc>
          <w:tcPr>
            <w:tcW w:w="4429" w:type="dxa"/>
            <w:tcBorders>
              <w:top w:val="single" w:sz="4" w:space="0" w:color="auto"/>
              <w:left w:val="nil"/>
              <w:bottom w:val="nil"/>
              <w:right w:val="nil"/>
            </w:tcBorders>
            <w:hideMark/>
          </w:tcPr>
          <w:p w14:paraId="619650D7" w14:textId="77777777" w:rsidR="009206B7" w:rsidRPr="00273870" w:rsidRDefault="009206B7" w:rsidP="004409BD">
            <w:pPr>
              <w:rPr>
                <w:rFonts w:ascii="Garamond" w:hAnsi="Garamond" w:cs="Times New Roman"/>
                <w:sz w:val="20"/>
                <w:szCs w:val="20"/>
              </w:rPr>
            </w:pPr>
            <w:r w:rsidRPr="00273870">
              <w:rPr>
                <w:rFonts w:ascii="Garamond" w:hAnsi="Garamond" w:cs="Times New Roman"/>
                <w:sz w:val="20"/>
                <w:szCs w:val="20"/>
              </w:rPr>
              <w:t>Distance to nearest library (km)</w:t>
            </w:r>
          </w:p>
        </w:tc>
        <w:tc>
          <w:tcPr>
            <w:tcW w:w="833" w:type="dxa"/>
            <w:tcBorders>
              <w:top w:val="single" w:sz="4" w:space="0" w:color="auto"/>
              <w:left w:val="nil"/>
              <w:bottom w:val="nil"/>
              <w:right w:val="nil"/>
            </w:tcBorders>
            <w:hideMark/>
          </w:tcPr>
          <w:p w14:paraId="5EA82457" w14:textId="77777777" w:rsidR="009206B7" w:rsidRPr="00272C37" w:rsidRDefault="009206B7" w:rsidP="004409BD">
            <w:pPr>
              <w:rPr>
                <w:rFonts w:ascii="Garamond" w:hAnsi="Garamond" w:cs="Times New Roman"/>
                <w:sz w:val="18"/>
                <w:szCs w:val="18"/>
              </w:rPr>
            </w:pPr>
            <w:r w:rsidRPr="00272C37">
              <w:rPr>
                <w:rFonts w:ascii="Garamond" w:hAnsi="Garamond" w:cs="Times New Roman"/>
                <w:sz w:val="18"/>
                <w:szCs w:val="18"/>
              </w:rPr>
              <w:t xml:space="preserve">  -1*</w:t>
            </w:r>
            <m:oMath>
              <m:sSup>
                <m:sSupPr>
                  <m:ctrlPr>
                    <w:rPr>
                      <w:rFonts w:ascii="Cambria Math" w:hAnsi="Cambria Math" w:cs="Times New Roman"/>
                      <w:i/>
                      <w:sz w:val="18"/>
                      <w:szCs w:val="18"/>
                    </w:rPr>
                  </m:ctrlPr>
                </m:sSupPr>
                <m:e>
                  <m:r>
                    <w:rPr>
                      <w:rFonts w:ascii="Cambria Math" w:hAnsi="Cambria Math" w:cs="Times New Roman"/>
                      <w:sz w:val="18"/>
                      <w:szCs w:val="18"/>
                    </w:rPr>
                    <m:t>10</m:t>
                  </m:r>
                </m:e>
                <m:sup>
                  <m:r>
                    <w:rPr>
                      <w:rFonts w:ascii="Cambria Math" w:hAnsi="Cambria Math" w:cs="Times New Roman"/>
                      <w:sz w:val="18"/>
                      <w:szCs w:val="18"/>
                    </w:rPr>
                    <m:t>4</m:t>
                  </m:r>
                </m:sup>
              </m:sSup>
            </m:oMath>
          </w:p>
        </w:tc>
        <w:tc>
          <w:tcPr>
            <w:tcW w:w="787" w:type="dxa"/>
            <w:tcBorders>
              <w:top w:val="single" w:sz="4" w:space="0" w:color="auto"/>
              <w:left w:val="nil"/>
              <w:bottom w:val="nil"/>
              <w:right w:val="nil"/>
            </w:tcBorders>
            <w:hideMark/>
          </w:tcPr>
          <w:p w14:paraId="73870E72" w14:textId="77777777" w:rsidR="009206B7" w:rsidRPr="00273870" w:rsidRDefault="009206B7" w:rsidP="004409BD">
            <w:pPr>
              <w:jc w:val="center"/>
              <w:rPr>
                <w:rFonts w:ascii="Garamond" w:hAnsi="Garamond" w:cs="Times New Roman"/>
                <w:sz w:val="20"/>
                <w:szCs w:val="20"/>
              </w:rPr>
            </w:pPr>
            <w:r w:rsidRPr="00273870">
              <w:rPr>
                <w:rFonts w:ascii="Garamond" w:hAnsi="Garamond" w:cs="Times New Roman"/>
                <w:sz w:val="20"/>
                <w:szCs w:val="20"/>
              </w:rPr>
              <w:t>[0,1.5]</w:t>
            </w:r>
          </w:p>
        </w:tc>
      </w:tr>
      <w:tr w:rsidR="00273870" w:rsidRPr="00273870" w14:paraId="419709CC" w14:textId="77777777" w:rsidTr="00272C37">
        <w:trPr>
          <w:trHeight w:val="114"/>
        </w:trPr>
        <w:tc>
          <w:tcPr>
            <w:tcW w:w="2415" w:type="dxa"/>
            <w:vMerge/>
            <w:tcBorders>
              <w:top w:val="single" w:sz="4" w:space="0" w:color="auto"/>
              <w:left w:val="nil"/>
              <w:bottom w:val="single" w:sz="4" w:space="0" w:color="auto"/>
              <w:right w:val="nil"/>
            </w:tcBorders>
            <w:vAlign w:val="center"/>
            <w:hideMark/>
          </w:tcPr>
          <w:p w14:paraId="45FAFBE4" w14:textId="77777777" w:rsidR="009206B7" w:rsidRPr="00273870" w:rsidRDefault="009206B7" w:rsidP="004409BD">
            <w:pPr>
              <w:rPr>
                <w:rFonts w:ascii="Garamond" w:hAnsi="Garamond" w:cs="Times New Roman"/>
                <w:sz w:val="20"/>
                <w:szCs w:val="20"/>
              </w:rPr>
            </w:pPr>
          </w:p>
        </w:tc>
        <w:tc>
          <w:tcPr>
            <w:tcW w:w="1076" w:type="dxa"/>
            <w:vMerge/>
            <w:tcBorders>
              <w:top w:val="single" w:sz="4" w:space="0" w:color="auto"/>
              <w:left w:val="nil"/>
              <w:bottom w:val="single" w:sz="4" w:space="0" w:color="auto"/>
              <w:right w:val="nil"/>
            </w:tcBorders>
            <w:vAlign w:val="center"/>
            <w:hideMark/>
          </w:tcPr>
          <w:p w14:paraId="489E2EF2" w14:textId="77777777" w:rsidR="009206B7" w:rsidRPr="00273870" w:rsidRDefault="009206B7" w:rsidP="004409BD">
            <w:pPr>
              <w:rPr>
                <w:rFonts w:ascii="Garamond" w:hAnsi="Garamond" w:cs="Times New Roman"/>
                <w:sz w:val="20"/>
                <w:szCs w:val="20"/>
              </w:rPr>
            </w:pPr>
          </w:p>
        </w:tc>
        <w:tc>
          <w:tcPr>
            <w:tcW w:w="4429" w:type="dxa"/>
            <w:tcBorders>
              <w:top w:val="nil"/>
              <w:left w:val="nil"/>
              <w:bottom w:val="nil"/>
              <w:right w:val="nil"/>
            </w:tcBorders>
            <w:hideMark/>
          </w:tcPr>
          <w:p w14:paraId="777BE0F0" w14:textId="77777777" w:rsidR="009206B7" w:rsidRPr="00273870" w:rsidRDefault="009206B7" w:rsidP="004409BD">
            <w:pPr>
              <w:rPr>
                <w:rFonts w:ascii="Garamond" w:hAnsi="Garamond" w:cs="Times New Roman"/>
                <w:sz w:val="20"/>
                <w:szCs w:val="20"/>
              </w:rPr>
            </w:pPr>
            <w:r w:rsidRPr="00273870">
              <w:rPr>
                <w:rFonts w:ascii="Garamond" w:hAnsi="Garamond" w:cs="Times New Roman"/>
                <w:sz w:val="20"/>
                <w:szCs w:val="20"/>
              </w:rPr>
              <w:t>Number of libraries within 0.5 km</w:t>
            </w:r>
          </w:p>
        </w:tc>
        <w:tc>
          <w:tcPr>
            <w:tcW w:w="833" w:type="dxa"/>
            <w:tcBorders>
              <w:top w:val="nil"/>
              <w:left w:val="nil"/>
              <w:bottom w:val="nil"/>
              <w:right w:val="nil"/>
            </w:tcBorders>
            <w:hideMark/>
          </w:tcPr>
          <w:p w14:paraId="66714E06" w14:textId="77777777" w:rsidR="009206B7" w:rsidRPr="00273870" w:rsidRDefault="009206B7" w:rsidP="004409BD">
            <w:pPr>
              <w:jc w:val="right"/>
              <w:rPr>
                <w:rFonts w:ascii="Garamond" w:hAnsi="Garamond" w:cs="Times New Roman"/>
                <w:sz w:val="20"/>
                <w:szCs w:val="20"/>
              </w:rPr>
            </w:pPr>
            <w:r w:rsidRPr="00273870">
              <w:rPr>
                <w:rFonts w:ascii="Garamond" w:hAnsi="Garamond" w:cs="Times New Roman"/>
                <w:sz w:val="20"/>
                <w:szCs w:val="20"/>
              </w:rPr>
              <w:t>0.004</w:t>
            </w:r>
          </w:p>
        </w:tc>
        <w:tc>
          <w:tcPr>
            <w:tcW w:w="787" w:type="dxa"/>
            <w:tcBorders>
              <w:top w:val="nil"/>
              <w:left w:val="nil"/>
              <w:bottom w:val="nil"/>
              <w:right w:val="nil"/>
            </w:tcBorders>
            <w:hideMark/>
          </w:tcPr>
          <w:p w14:paraId="23CB1951" w14:textId="77777777" w:rsidR="009206B7" w:rsidRPr="00273870" w:rsidRDefault="009206B7" w:rsidP="004409BD">
            <w:pPr>
              <w:jc w:val="center"/>
              <w:rPr>
                <w:rFonts w:ascii="Garamond" w:hAnsi="Garamond" w:cs="Times New Roman"/>
                <w:sz w:val="20"/>
                <w:szCs w:val="20"/>
              </w:rPr>
            </w:pPr>
            <w:r w:rsidRPr="00273870">
              <w:rPr>
                <w:rFonts w:ascii="Garamond" w:hAnsi="Garamond" w:cs="Times New Roman"/>
                <w:sz w:val="20"/>
                <w:szCs w:val="20"/>
              </w:rPr>
              <w:t>[0,10]</w:t>
            </w:r>
          </w:p>
        </w:tc>
      </w:tr>
      <w:tr w:rsidR="00273870" w:rsidRPr="00273870" w14:paraId="2B9BFF2D" w14:textId="77777777" w:rsidTr="00272C37">
        <w:trPr>
          <w:trHeight w:val="114"/>
        </w:trPr>
        <w:tc>
          <w:tcPr>
            <w:tcW w:w="2415" w:type="dxa"/>
            <w:vMerge/>
            <w:tcBorders>
              <w:top w:val="single" w:sz="4" w:space="0" w:color="auto"/>
              <w:left w:val="nil"/>
              <w:bottom w:val="single" w:sz="4" w:space="0" w:color="auto"/>
              <w:right w:val="nil"/>
            </w:tcBorders>
            <w:vAlign w:val="center"/>
            <w:hideMark/>
          </w:tcPr>
          <w:p w14:paraId="5A5FBAFD" w14:textId="77777777" w:rsidR="009206B7" w:rsidRPr="00273870" w:rsidRDefault="009206B7" w:rsidP="004409BD">
            <w:pPr>
              <w:rPr>
                <w:rFonts w:ascii="Garamond" w:hAnsi="Garamond" w:cs="Times New Roman"/>
                <w:sz w:val="20"/>
                <w:szCs w:val="20"/>
              </w:rPr>
            </w:pPr>
          </w:p>
        </w:tc>
        <w:tc>
          <w:tcPr>
            <w:tcW w:w="1076" w:type="dxa"/>
            <w:vMerge/>
            <w:tcBorders>
              <w:top w:val="single" w:sz="4" w:space="0" w:color="auto"/>
              <w:left w:val="nil"/>
              <w:bottom w:val="single" w:sz="4" w:space="0" w:color="auto"/>
              <w:right w:val="nil"/>
            </w:tcBorders>
            <w:vAlign w:val="center"/>
            <w:hideMark/>
          </w:tcPr>
          <w:p w14:paraId="25955A9F" w14:textId="77777777" w:rsidR="009206B7" w:rsidRPr="00273870" w:rsidRDefault="009206B7" w:rsidP="004409BD">
            <w:pPr>
              <w:rPr>
                <w:rFonts w:ascii="Garamond" w:hAnsi="Garamond" w:cs="Times New Roman"/>
                <w:sz w:val="20"/>
                <w:szCs w:val="20"/>
              </w:rPr>
            </w:pPr>
          </w:p>
        </w:tc>
        <w:tc>
          <w:tcPr>
            <w:tcW w:w="4429" w:type="dxa"/>
            <w:tcBorders>
              <w:top w:val="nil"/>
              <w:left w:val="nil"/>
              <w:bottom w:val="nil"/>
              <w:right w:val="nil"/>
            </w:tcBorders>
            <w:hideMark/>
          </w:tcPr>
          <w:p w14:paraId="6DC25003" w14:textId="77777777" w:rsidR="009206B7" w:rsidRPr="00273870" w:rsidRDefault="009206B7" w:rsidP="004409BD">
            <w:pPr>
              <w:rPr>
                <w:rFonts w:ascii="Garamond" w:hAnsi="Garamond" w:cs="Times New Roman"/>
                <w:sz w:val="20"/>
                <w:szCs w:val="20"/>
              </w:rPr>
            </w:pPr>
            <w:r w:rsidRPr="00273870">
              <w:rPr>
                <w:rFonts w:ascii="Garamond" w:hAnsi="Garamond" w:cs="Times New Roman"/>
                <w:sz w:val="20"/>
                <w:szCs w:val="20"/>
              </w:rPr>
              <w:t>Distance to nearest museum (km)</w:t>
            </w:r>
          </w:p>
        </w:tc>
        <w:tc>
          <w:tcPr>
            <w:tcW w:w="833" w:type="dxa"/>
            <w:tcBorders>
              <w:top w:val="nil"/>
              <w:left w:val="nil"/>
              <w:bottom w:val="nil"/>
              <w:right w:val="nil"/>
            </w:tcBorders>
            <w:hideMark/>
          </w:tcPr>
          <w:p w14:paraId="52848384" w14:textId="77777777" w:rsidR="009206B7" w:rsidRPr="00273870" w:rsidRDefault="009206B7" w:rsidP="004409BD">
            <w:pPr>
              <w:jc w:val="right"/>
              <w:rPr>
                <w:rFonts w:ascii="Garamond" w:hAnsi="Garamond" w:cs="Times New Roman"/>
                <w:sz w:val="20"/>
                <w:szCs w:val="20"/>
              </w:rPr>
            </w:pPr>
            <w:r w:rsidRPr="00273870">
              <w:rPr>
                <w:rFonts w:ascii="Garamond" w:hAnsi="Garamond" w:cs="Times New Roman"/>
                <w:sz w:val="20"/>
                <w:szCs w:val="20"/>
              </w:rPr>
              <w:t>-3*</w:t>
            </w:r>
            <m:oMath>
              <m:sSup>
                <m:sSupPr>
                  <m:ctrlPr>
                    <w:rPr>
                      <w:rFonts w:ascii="Cambria Math" w:hAnsi="Cambria Math" w:cs="Times New Roman"/>
                      <w:i/>
                      <w:sz w:val="20"/>
                      <w:szCs w:val="20"/>
                    </w:rPr>
                  </m:ctrlPr>
                </m:sSupPr>
                <m:e>
                  <m:r>
                    <w:rPr>
                      <w:rFonts w:ascii="Cambria Math" w:hAnsi="Cambria Math" w:cs="Times New Roman"/>
                      <w:sz w:val="20"/>
                      <w:szCs w:val="20"/>
                    </w:rPr>
                    <m:t>10</m:t>
                  </m:r>
                </m:e>
                <m:sup>
                  <m:r>
                    <w:rPr>
                      <w:rFonts w:ascii="Cambria Math" w:hAnsi="Cambria Math" w:cs="Times New Roman"/>
                      <w:sz w:val="20"/>
                      <w:szCs w:val="20"/>
                    </w:rPr>
                    <m:t>4</m:t>
                  </m:r>
                </m:sup>
              </m:sSup>
            </m:oMath>
          </w:p>
        </w:tc>
        <w:tc>
          <w:tcPr>
            <w:tcW w:w="787" w:type="dxa"/>
            <w:tcBorders>
              <w:top w:val="nil"/>
              <w:left w:val="nil"/>
              <w:bottom w:val="nil"/>
              <w:right w:val="nil"/>
            </w:tcBorders>
            <w:hideMark/>
          </w:tcPr>
          <w:p w14:paraId="40B645AE" w14:textId="77777777" w:rsidR="009206B7" w:rsidRPr="00273870" w:rsidRDefault="009206B7" w:rsidP="004409BD">
            <w:pPr>
              <w:jc w:val="center"/>
              <w:rPr>
                <w:rFonts w:ascii="Garamond" w:hAnsi="Garamond" w:cs="Times New Roman"/>
                <w:sz w:val="20"/>
                <w:szCs w:val="20"/>
              </w:rPr>
            </w:pPr>
            <w:r w:rsidRPr="00273870">
              <w:rPr>
                <w:rFonts w:ascii="Garamond" w:hAnsi="Garamond" w:cs="Times New Roman"/>
                <w:sz w:val="20"/>
                <w:szCs w:val="20"/>
              </w:rPr>
              <w:t>[0,1.5]</w:t>
            </w:r>
          </w:p>
        </w:tc>
      </w:tr>
      <w:tr w:rsidR="00273870" w:rsidRPr="00273870" w14:paraId="3D29760C" w14:textId="77777777" w:rsidTr="00272C37">
        <w:trPr>
          <w:trHeight w:val="114"/>
        </w:trPr>
        <w:tc>
          <w:tcPr>
            <w:tcW w:w="2415" w:type="dxa"/>
            <w:vMerge/>
            <w:tcBorders>
              <w:top w:val="single" w:sz="4" w:space="0" w:color="auto"/>
              <w:left w:val="nil"/>
              <w:bottom w:val="single" w:sz="4" w:space="0" w:color="auto"/>
              <w:right w:val="nil"/>
            </w:tcBorders>
            <w:vAlign w:val="center"/>
            <w:hideMark/>
          </w:tcPr>
          <w:p w14:paraId="1A992875" w14:textId="77777777" w:rsidR="009206B7" w:rsidRPr="00273870" w:rsidRDefault="009206B7" w:rsidP="004409BD">
            <w:pPr>
              <w:rPr>
                <w:rFonts w:ascii="Garamond" w:hAnsi="Garamond" w:cs="Times New Roman"/>
                <w:sz w:val="20"/>
                <w:szCs w:val="20"/>
              </w:rPr>
            </w:pPr>
          </w:p>
        </w:tc>
        <w:tc>
          <w:tcPr>
            <w:tcW w:w="1076" w:type="dxa"/>
            <w:vMerge/>
            <w:tcBorders>
              <w:top w:val="single" w:sz="4" w:space="0" w:color="auto"/>
              <w:left w:val="nil"/>
              <w:bottom w:val="single" w:sz="4" w:space="0" w:color="auto"/>
              <w:right w:val="nil"/>
            </w:tcBorders>
            <w:vAlign w:val="center"/>
            <w:hideMark/>
          </w:tcPr>
          <w:p w14:paraId="00B1D272" w14:textId="77777777" w:rsidR="009206B7" w:rsidRPr="00273870" w:rsidRDefault="009206B7" w:rsidP="004409BD">
            <w:pPr>
              <w:rPr>
                <w:rFonts w:ascii="Garamond" w:hAnsi="Garamond" w:cs="Times New Roman"/>
                <w:sz w:val="20"/>
                <w:szCs w:val="20"/>
              </w:rPr>
            </w:pPr>
          </w:p>
        </w:tc>
        <w:tc>
          <w:tcPr>
            <w:tcW w:w="4429" w:type="dxa"/>
            <w:tcBorders>
              <w:top w:val="nil"/>
              <w:left w:val="nil"/>
              <w:bottom w:val="nil"/>
              <w:right w:val="nil"/>
            </w:tcBorders>
            <w:hideMark/>
          </w:tcPr>
          <w:p w14:paraId="40E30CE5" w14:textId="77777777" w:rsidR="009206B7" w:rsidRPr="00273870" w:rsidRDefault="009206B7" w:rsidP="004409BD">
            <w:pPr>
              <w:rPr>
                <w:rFonts w:ascii="Garamond" w:hAnsi="Garamond" w:cs="Times New Roman"/>
                <w:sz w:val="20"/>
                <w:szCs w:val="20"/>
              </w:rPr>
            </w:pPr>
            <w:r w:rsidRPr="00273870">
              <w:rPr>
                <w:rFonts w:ascii="Garamond" w:hAnsi="Garamond" w:cs="Times New Roman"/>
                <w:sz w:val="20"/>
                <w:szCs w:val="20"/>
              </w:rPr>
              <w:t>Number of museums within 0.5 km</w:t>
            </w:r>
          </w:p>
        </w:tc>
        <w:tc>
          <w:tcPr>
            <w:tcW w:w="833" w:type="dxa"/>
            <w:tcBorders>
              <w:top w:val="nil"/>
              <w:left w:val="nil"/>
              <w:bottom w:val="nil"/>
              <w:right w:val="nil"/>
            </w:tcBorders>
            <w:hideMark/>
          </w:tcPr>
          <w:p w14:paraId="617290D8" w14:textId="77777777" w:rsidR="009206B7" w:rsidRPr="00273870" w:rsidRDefault="009206B7" w:rsidP="004409BD">
            <w:pPr>
              <w:jc w:val="right"/>
              <w:rPr>
                <w:rFonts w:ascii="Garamond" w:hAnsi="Garamond" w:cs="Times New Roman"/>
                <w:sz w:val="20"/>
                <w:szCs w:val="20"/>
              </w:rPr>
            </w:pPr>
            <w:r w:rsidRPr="00273870">
              <w:rPr>
                <w:rFonts w:ascii="Garamond" w:hAnsi="Garamond" w:cs="Times New Roman"/>
                <w:sz w:val="20"/>
                <w:szCs w:val="20"/>
              </w:rPr>
              <w:t>0.003</w:t>
            </w:r>
          </w:p>
        </w:tc>
        <w:tc>
          <w:tcPr>
            <w:tcW w:w="787" w:type="dxa"/>
            <w:tcBorders>
              <w:top w:val="nil"/>
              <w:left w:val="nil"/>
              <w:bottom w:val="nil"/>
              <w:right w:val="nil"/>
            </w:tcBorders>
            <w:hideMark/>
          </w:tcPr>
          <w:p w14:paraId="032BAA1B" w14:textId="77777777" w:rsidR="009206B7" w:rsidRPr="00273870" w:rsidRDefault="009206B7" w:rsidP="004409BD">
            <w:pPr>
              <w:jc w:val="center"/>
              <w:rPr>
                <w:rFonts w:ascii="Garamond" w:hAnsi="Garamond" w:cs="Times New Roman"/>
                <w:sz w:val="20"/>
                <w:szCs w:val="20"/>
              </w:rPr>
            </w:pPr>
            <w:r w:rsidRPr="00273870">
              <w:rPr>
                <w:rFonts w:ascii="Garamond" w:hAnsi="Garamond" w:cs="Times New Roman"/>
                <w:sz w:val="20"/>
                <w:szCs w:val="20"/>
              </w:rPr>
              <w:t>[0,10]</w:t>
            </w:r>
          </w:p>
        </w:tc>
      </w:tr>
      <w:tr w:rsidR="00273870" w:rsidRPr="00273870" w14:paraId="102B47E5" w14:textId="77777777" w:rsidTr="00272C37">
        <w:trPr>
          <w:trHeight w:val="207"/>
        </w:trPr>
        <w:tc>
          <w:tcPr>
            <w:tcW w:w="2415" w:type="dxa"/>
            <w:vMerge/>
            <w:tcBorders>
              <w:top w:val="single" w:sz="4" w:space="0" w:color="auto"/>
              <w:left w:val="nil"/>
              <w:bottom w:val="single" w:sz="4" w:space="0" w:color="auto"/>
              <w:right w:val="nil"/>
            </w:tcBorders>
            <w:vAlign w:val="center"/>
            <w:hideMark/>
          </w:tcPr>
          <w:p w14:paraId="7AA27297" w14:textId="77777777" w:rsidR="009206B7" w:rsidRPr="00273870" w:rsidRDefault="009206B7" w:rsidP="004409BD">
            <w:pPr>
              <w:rPr>
                <w:rFonts w:ascii="Garamond" w:hAnsi="Garamond" w:cs="Times New Roman"/>
                <w:sz w:val="20"/>
                <w:szCs w:val="20"/>
              </w:rPr>
            </w:pPr>
          </w:p>
        </w:tc>
        <w:tc>
          <w:tcPr>
            <w:tcW w:w="1076" w:type="dxa"/>
            <w:vMerge/>
            <w:tcBorders>
              <w:top w:val="single" w:sz="4" w:space="0" w:color="auto"/>
              <w:left w:val="nil"/>
              <w:bottom w:val="single" w:sz="4" w:space="0" w:color="auto"/>
              <w:right w:val="nil"/>
            </w:tcBorders>
            <w:vAlign w:val="center"/>
            <w:hideMark/>
          </w:tcPr>
          <w:p w14:paraId="4512FF98" w14:textId="77777777" w:rsidR="009206B7" w:rsidRPr="00273870" w:rsidRDefault="009206B7" w:rsidP="004409BD">
            <w:pPr>
              <w:rPr>
                <w:rFonts w:ascii="Garamond" w:hAnsi="Garamond" w:cs="Times New Roman"/>
                <w:sz w:val="20"/>
                <w:szCs w:val="20"/>
              </w:rPr>
            </w:pPr>
          </w:p>
        </w:tc>
        <w:tc>
          <w:tcPr>
            <w:tcW w:w="4429" w:type="dxa"/>
            <w:tcBorders>
              <w:top w:val="nil"/>
              <w:left w:val="nil"/>
              <w:bottom w:val="nil"/>
              <w:right w:val="nil"/>
            </w:tcBorders>
            <w:hideMark/>
          </w:tcPr>
          <w:p w14:paraId="04E44410" w14:textId="77777777" w:rsidR="009206B7" w:rsidRPr="00273870" w:rsidRDefault="009206B7" w:rsidP="004409BD">
            <w:pPr>
              <w:rPr>
                <w:rFonts w:ascii="Garamond" w:hAnsi="Garamond" w:cs="Times New Roman"/>
                <w:sz w:val="20"/>
                <w:szCs w:val="20"/>
              </w:rPr>
            </w:pPr>
            <w:r w:rsidRPr="00273870">
              <w:rPr>
                <w:rFonts w:ascii="Garamond" w:hAnsi="Garamond" w:cs="Times New Roman"/>
                <w:sz w:val="20"/>
                <w:szCs w:val="20"/>
              </w:rPr>
              <w:t>Distance to nearest point of interest culture (km)</w:t>
            </w:r>
          </w:p>
        </w:tc>
        <w:tc>
          <w:tcPr>
            <w:tcW w:w="833" w:type="dxa"/>
            <w:tcBorders>
              <w:top w:val="nil"/>
              <w:left w:val="nil"/>
              <w:bottom w:val="nil"/>
              <w:right w:val="nil"/>
            </w:tcBorders>
            <w:hideMark/>
          </w:tcPr>
          <w:p w14:paraId="4413C51F" w14:textId="77777777" w:rsidR="009206B7" w:rsidRPr="00273870" w:rsidRDefault="009206B7" w:rsidP="004409BD">
            <w:pPr>
              <w:jc w:val="right"/>
              <w:rPr>
                <w:rFonts w:ascii="Garamond" w:hAnsi="Garamond" w:cs="Times New Roman"/>
                <w:sz w:val="20"/>
                <w:szCs w:val="20"/>
              </w:rPr>
            </w:pPr>
            <w:r w:rsidRPr="00273870">
              <w:rPr>
                <w:rFonts w:ascii="Garamond" w:hAnsi="Garamond" w:cs="Times New Roman"/>
                <w:sz w:val="20"/>
                <w:szCs w:val="20"/>
              </w:rPr>
              <w:t>-1*</w:t>
            </w:r>
            <m:oMath>
              <m:sSup>
                <m:sSupPr>
                  <m:ctrlPr>
                    <w:rPr>
                      <w:rFonts w:ascii="Cambria Math" w:hAnsi="Cambria Math" w:cs="Times New Roman"/>
                      <w:i/>
                      <w:sz w:val="20"/>
                      <w:szCs w:val="20"/>
                    </w:rPr>
                  </m:ctrlPr>
                </m:sSupPr>
                <m:e>
                  <m:r>
                    <w:rPr>
                      <w:rFonts w:ascii="Cambria Math" w:hAnsi="Cambria Math" w:cs="Times New Roman"/>
                      <w:sz w:val="20"/>
                      <w:szCs w:val="20"/>
                    </w:rPr>
                    <m:t>10</m:t>
                  </m:r>
                </m:e>
                <m:sup>
                  <m:r>
                    <w:rPr>
                      <w:rFonts w:ascii="Cambria Math" w:hAnsi="Cambria Math" w:cs="Times New Roman"/>
                      <w:sz w:val="20"/>
                      <w:szCs w:val="20"/>
                    </w:rPr>
                    <m:t>4</m:t>
                  </m:r>
                </m:sup>
              </m:sSup>
            </m:oMath>
          </w:p>
        </w:tc>
        <w:tc>
          <w:tcPr>
            <w:tcW w:w="787" w:type="dxa"/>
            <w:tcBorders>
              <w:top w:val="nil"/>
              <w:left w:val="nil"/>
              <w:bottom w:val="nil"/>
              <w:right w:val="nil"/>
            </w:tcBorders>
            <w:hideMark/>
          </w:tcPr>
          <w:p w14:paraId="457E0FA7" w14:textId="77777777" w:rsidR="009206B7" w:rsidRPr="00273870" w:rsidRDefault="009206B7" w:rsidP="004409BD">
            <w:pPr>
              <w:jc w:val="center"/>
              <w:rPr>
                <w:rFonts w:ascii="Garamond" w:hAnsi="Garamond" w:cs="Times New Roman"/>
                <w:sz w:val="20"/>
                <w:szCs w:val="20"/>
              </w:rPr>
            </w:pPr>
            <w:r w:rsidRPr="00273870">
              <w:rPr>
                <w:rFonts w:ascii="Garamond" w:hAnsi="Garamond" w:cs="Times New Roman"/>
                <w:sz w:val="20"/>
                <w:szCs w:val="20"/>
              </w:rPr>
              <w:t>[0,1.5]</w:t>
            </w:r>
          </w:p>
        </w:tc>
      </w:tr>
      <w:tr w:rsidR="00273870" w:rsidRPr="00273870" w14:paraId="68E177FF" w14:textId="77777777" w:rsidTr="00272C37">
        <w:trPr>
          <w:trHeight w:val="93"/>
        </w:trPr>
        <w:tc>
          <w:tcPr>
            <w:tcW w:w="2415" w:type="dxa"/>
            <w:vMerge/>
            <w:tcBorders>
              <w:top w:val="single" w:sz="4" w:space="0" w:color="auto"/>
              <w:left w:val="nil"/>
              <w:bottom w:val="single" w:sz="4" w:space="0" w:color="auto"/>
              <w:right w:val="nil"/>
            </w:tcBorders>
            <w:vAlign w:val="center"/>
            <w:hideMark/>
          </w:tcPr>
          <w:p w14:paraId="6771E7F1" w14:textId="77777777" w:rsidR="009206B7" w:rsidRPr="00273870" w:rsidRDefault="009206B7" w:rsidP="004409BD">
            <w:pPr>
              <w:rPr>
                <w:rFonts w:ascii="Garamond" w:hAnsi="Garamond" w:cs="Times New Roman"/>
                <w:sz w:val="20"/>
                <w:szCs w:val="20"/>
              </w:rPr>
            </w:pPr>
          </w:p>
        </w:tc>
        <w:tc>
          <w:tcPr>
            <w:tcW w:w="1076" w:type="dxa"/>
            <w:vMerge/>
            <w:tcBorders>
              <w:top w:val="single" w:sz="4" w:space="0" w:color="auto"/>
              <w:left w:val="nil"/>
              <w:bottom w:val="single" w:sz="4" w:space="0" w:color="auto"/>
              <w:right w:val="nil"/>
            </w:tcBorders>
            <w:vAlign w:val="center"/>
            <w:hideMark/>
          </w:tcPr>
          <w:p w14:paraId="17DBFAE5" w14:textId="77777777" w:rsidR="009206B7" w:rsidRPr="00273870" w:rsidRDefault="009206B7" w:rsidP="004409BD">
            <w:pPr>
              <w:rPr>
                <w:rFonts w:ascii="Garamond" w:hAnsi="Garamond" w:cs="Times New Roman"/>
                <w:sz w:val="20"/>
                <w:szCs w:val="20"/>
              </w:rPr>
            </w:pPr>
          </w:p>
        </w:tc>
        <w:tc>
          <w:tcPr>
            <w:tcW w:w="4429" w:type="dxa"/>
            <w:tcBorders>
              <w:top w:val="nil"/>
              <w:left w:val="nil"/>
              <w:bottom w:val="single" w:sz="4" w:space="0" w:color="auto"/>
              <w:right w:val="nil"/>
            </w:tcBorders>
            <w:hideMark/>
          </w:tcPr>
          <w:p w14:paraId="6D34DDB5" w14:textId="77777777" w:rsidR="009206B7" w:rsidRPr="00273870" w:rsidRDefault="009206B7" w:rsidP="004409BD">
            <w:pPr>
              <w:rPr>
                <w:rFonts w:ascii="Garamond" w:hAnsi="Garamond" w:cs="Times New Roman"/>
                <w:sz w:val="20"/>
                <w:szCs w:val="20"/>
              </w:rPr>
            </w:pPr>
            <w:r w:rsidRPr="00273870">
              <w:rPr>
                <w:rFonts w:ascii="Garamond" w:hAnsi="Garamond" w:cs="Times New Roman"/>
                <w:sz w:val="20"/>
                <w:szCs w:val="20"/>
              </w:rPr>
              <w:t>Number of point of interest culture within 0.5 km</w:t>
            </w:r>
          </w:p>
        </w:tc>
        <w:tc>
          <w:tcPr>
            <w:tcW w:w="833" w:type="dxa"/>
            <w:tcBorders>
              <w:top w:val="nil"/>
              <w:left w:val="nil"/>
              <w:bottom w:val="single" w:sz="4" w:space="0" w:color="auto"/>
              <w:right w:val="nil"/>
            </w:tcBorders>
            <w:hideMark/>
          </w:tcPr>
          <w:p w14:paraId="202A63A3" w14:textId="77777777" w:rsidR="009206B7" w:rsidRPr="00273870" w:rsidRDefault="009206B7" w:rsidP="004409BD">
            <w:pPr>
              <w:jc w:val="right"/>
              <w:rPr>
                <w:rFonts w:ascii="Garamond" w:hAnsi="Garamond" w:cs="Times New Roman"/>
                <w:sz w:val="20"/>
                <w:szCs w:val="20"/>
              </w:rPr>
            </w:pPr>
            <w:r w:rsidRPr="00273870">
              <w:rPr>
                <w:rFonts w:ascii="Garamond" w:hAnsi="Garamond" w:cs="Times New Roman"/>
                <w:sz w:val="20"/>
                <w:szCs w:val="20"/>
              </w:rPr>
              <w:t>0.019</w:t>
            </w:r>
          </w:p>
        </w:tc>
        <w:tc>
          <w:tcPr>
            <w:tcW w:w="787" w:type="dxa"/>
            <w:tcBorders>
              <w:top w:val="nil"/>
              <w:left w:val="nil"/>
              <w:bottom w:val="single" w:sz="4" w:space="0" w:color="auto"/>
              <w:right w:val="nil"/>
            </w:tcBorders>
            <w:hideMark/>
          </w:tcPr>
          <w:p w14:paraId="153D39DC" w14:textId="77777777" w:rsidR="009206B7" w:rsidRPr="00273870" w:rsidRDefault="009206B7" w:rsidP="004409BD">
            <w:pPr>
              <w:jc w:val="center"/>
              <w:rPr>
                <w:rFonts w:ascii="Garamond" w:hAnsi="Garamond" w:cs="Times New Roman"/>
                <w:sz w:val="20"/>
                <w:szCs w:val="20"/>
              </w:rPr>
            </w:pPr>
            <w:r w:rsidRPr="00273870">
              <w:rPr>
                <w:rFonts w:ascii="Garamond" w:hAnsi="Garamond" w:cs="Times New Roman"/>
                <w:sz w:val="20"/>
                <w:szCs w:val="20"/>
              </w:rPr>
              <w:t>[0,50]</w:t>
            </w:r>
          </w:p>
        </w:tc>
      </w:tr>
      <w:tr w:rsidR="00273870" w:rsidRPr="00273870" w14:paraId="57AEC2DC" w14:textId="77777777" w:rsidTr="00272C37">
        <w:trPr>
          <w:trHeight w:val="229"/>
        </w:trPr>
        <w:tc>
          <w:tcPr>
            <w:tcW w:w="2415" w:type="dxa"/>
            <w:vMerge w:val="restart"/>
            <w:tcBorders>
              <w:top w:val="single" w:sz="4" w:space="0" w:color="auto"/>
              <w:left w:val="nil"/>
              <w:bottom w:val="single" w:sz="4" w:space="0" w:color="auto"/>
              <w:right w:val="nil"/>
            </w:tcBorders>
            <w:hideMark/>
          </w:tcPr>
          <w:p w14:paraId="2CC571FE" w14:textId="77777777" w:rsidR="009206B7" w:rsidRPr="00273870" w:rsidRDefault="009206B7" w:rsidP="004409BD">
            <w:pPr>
              <w:rPr>
                <w:rFonts w:ascii="Garamond" w:hAnsi="Garamond" w:cs="Times New Roman"/>
                <w:sz w:val="20"/>
                <w:szCs w:val="20"/>
              </w:rPr>
            </w:pPr>
            <w:r w:rsidRPr="00273870">
              <w:rPr>
                <w:rFonts w:ascii="Garamond" w:hAnsi="Garamond" w:cs="Times New Roman"/>
                <w:sz w:val="20"/>
                <w:szCs w:val="20"/>
              </w:rPr>
              <w:t>Income Distribution PCA</w:t>
            </w:r>
          </w:p>
        </w:tc>
        <w:tc>
          <w:tcPr>
            <w:tcW w:w="1076" w:type="dxa"/>
            <w:vMerge w:val="restart"/>
            <w:tcBorders>
              <w:top w:val="single" w:sz="4" w:space="0" w:color="auto"/>
              <w:left w:val="nil"/>
              <w:bottom w:val="nil"/>
              <w:right w:val="nil"/>
            </w:tcBorders>
            <w:hideMark/>
          </w:tcPr>
          <w:p w14:paraId="2DB2D685" w14:textId="77777777" w:rsidR="009206B7" w:rsidRPr="00273870" w:rsidRDefault="009206B7" w:rsidP="004409BD">
            <w:pPr>
              <w:rPr>
                <w:rFonts w:ascii="Garamond" w:hAnsi="Garamond" w:cs="Times New Roman"/>
                <w:sz w:val="20"/>
                <w:szCs w:val="20"/>
              </w:rPr>
            </w:pPr>
            <w:r w:rsidRPr="00273870">
              <w:rPr>
                <w:rFonts w:ascii="Garamond" w:hAnsi="Garamond" w:cs="Times New Roman"/>
                <w:sz w:val="20"/>
                <w:szCs w:val="20"/>
              </w:rPr>
              <w:t>97.65%</w:t>
            </w:r>
          </w:p>
        </w:tc>
        <w:tc>
          <w:tcPr>
            <w:tcW w:w="4429" w:type="dxa"/>
            <w:tcBorders>
              <w:top w:val="single" w:sz="4" w:space="0" w:color="auto"/>
              <w:left w:val="nil"/>
              <w:bottom w:val="nil"/>
              <w:right w:val="nil"/>
            </w:tcBorders>
            <w:hideMark/>
          </w:tcPr>
          <w:p w14:paraId="40DC7D77" w14:textId="77777777" w:rsidR="009206B7" w:rsidRPr="00273870" w:rsidRDefault="009206B7" w:rsidP="004409BD">
            <w:pPr>
              <w:rPr>
                <w:rFonts w:ascii="Garamond" w:hAnsi="Garamond" w:cs="Times New Roman"/>
                <w:sz w:val="20"/>
                <w:szCs w:val="20"/>
              </w:rPr>
            </w:pPr>
            <w:r w:rsidRPr="00273870">
              <w:rPr>
                <w:rFonts w:ascii="Garamond" w:hAnsi="Garamond" w:cs="Times New Roman"/>
                <w:sz w:val="20"/>
                <w:szCs w:val="20"/>
              </w:rPr>
              <w:t>Income Distribution P80/P20/10</w:t>
            </w:r>
          </w:p>
        </w:tc>
        <w:tc>
          <w:tcPr>
            <w:tcW w:w="833" w:type="dxa"/>
            <w:tcBorders>
              <w:top w:val="single" w:sz="4" w:space="0" w:color="auto"/>
              <w:left w:val="nil"/>
              <w:bottom w:val="nil"/>
              <w:right w:val="nil"/>
            </w:tcBorders>
            <w:hideMark/>
          </w:tcPr>
          <w:p w14:paraId="65C60D34" w14:textId="77777777" w:rsidR="009206B7" w:rsidRPr="00273870" w:rsidRDefault="009206B7" w:rsidP="004409BD">
            <w:pPr>
              <w:jc w:val="right"/>
              <w:rPr>
                <w:rFonts w:ascii="Garamond" w:hAnsi="Garamond" w:cs="Times New Roman"/>
                <w:sz w:val="20"/>
                <w:szCs w:val="20"/>
              </w:rPr>
            </w:pPr>
            <w:r w:rsidRPr="00273870">
              <w:rPr>
                <w:rFonts w:ascii="Garamond" w:hAnsi="Garamond" w:cs="Times New Roman"/>
                <w:sz w:val="20"/>
                <w:szCs w:val="20"/>
              </w:rPr>
              <w:t>-2.134</w:t>
            </w:r>
          </w:p>
        </w:tc>
        <w:tc>
          <w:tcPr>
            <w:tcW w:w="787" w:type="dxa"/>
            <w:tcBorders>
              <w:top w:val="single" w:sz="4" w:space="0" w:color="auto"/>
              <w:left w:val="nil"/>
              <w:bottom w:val="nil"/>
              <w:right w:val="nil"/>
            </w:tcBorders>
            <w:hideMark/>
          </w:tcPr>
          <w:p w14:paraId="79F56EF6" w14:textId="77777777" w:rsidR="009206B7" w:rsidRPr="00273870" w:rsidRDefault="009206B7" w:rsidP="004409BD">
            <w:pPr>
              <w:jc w:val="center"/>
              <w:rPr>
                <w:rFonts w:ascii="Garamond" w:hAnsi="Garamond" w:cs="Times New Roman"/>
                <w:sz w:val="20"/>
                <w:szCs w:val="20"/>
              </w:rPr>
            </w:pPr>
            <w:r w:rsidRPr="00273870">
              <w:rPr>
                <w:rFonts w:ascii="Garamond" w:hAnsi="Garamond" w:cs="Times New Roman"/>
                <w:sz w:val="20"/>
                <w:szCs w:val="20"/>
              </w:rPr>
              <w:t>NO</w:t>
            </w:r>
          </w:p>
        </w:tc>
      </w:tr>
      <w:tr w:rsidR="00273870" w:rsidRPr="00273870" w14:paraId="5392EF0F" w14:textId="77777777" w:rsidTr="00272C37">
        <w:trPr>
          <w:trHeight w:val="114"/>
        </w:trPr>
        <w:tc>
          <w:tcPr>
            <w:tcW w:w="2415" w:type="dxa"/>
            <w:vMerge/>
            <w:tcBorders>
              <w:top w:val="single" w:sz="4" w:space="0" w:color="auto"/>
              <w:left w:val="nil"/>
              <w:bottom w:val="single" w:sz="4" w:space="0" w:color="auto"/>
              <w:right w:val="nil"/>
            </w:tcBorders>
            <w:vAlign w:val="center"/>
            <w:hideMark/>
          </w:tcPr>
          <w:p w14:paraId="6676568C" w14:textId="77777777" w:rsidR="009206B7" w:rsidRPr="00273870" w:rsidRDefault="009206B7" w:rsidP="004409BD">
            <w:pPr>
              <w:rPr>
                <w:rFonts w:ascii="Garamond" w:hAnsi="Garamond" w:cs="Times New Roman"/>
                <w:sz w:val="20"/>
                <w:szCs w:val="20"/>
              </w:rPr>
            </w:pPr>
          </w:p>
        </w:tc>
        <w:tc>
          <w:tcPr>
            <w:tcW w:w="1076" w:type="dxa"/>
            <w:vMerge/>
            <w:tcBorders>
              <w:top w:val="single" w:sz="4" w:space="0" w:color="auto"/>
              <w:left w:val="nil"/>
              <w:bottom w:val="nil"/>
              <w:right w:val="nil"/>
            </w:tcBorders>
            <w:vAlign w:val="center"/>
            <w:hideMark/>
          </w:tcPr>
          <w:p w14:paraId="64E336E3" w14:textId="77777777" w:rsidR="009206B7" w:rsidRPr="00273870" w:rsidRDefault="009206B7" w:rsidP="004409BD">
            <w:pPr>
              <w:rPr>
                <w:rFonts w:ascii="Garamond" w:hAnsi="Garamond" w:cs="Times New Roman"/>
                <w:sz w:val="20"/>
                <w:szCs w:val="20"/>
              </w:rPr>
            </w:pPr>
          </w:p>
        </w:tc>
        <w:tc>
          <w:tcPr>
            <w:tcW w:w="4429" w:type="dxa"/>
            <w:tcBorders>
              <w:top w:val="nil"/>
              <w:left w:val="nil"/>
              <w:bottom w:val="nil"/>
              <w:right w:val="nil"/>
            </w:tcBorders>
            <w:hideMark/>
          </w:tcPr>
          <w:p w14:paraId="7BBD903B" w14:textId="77777777" w:rsidR="009206B7" w:rsidRPr="00273870" w:rsidRDefault="009206B7" w:rsidP="004409BD">
            <w:pPr>
              <w:rPr>
                <w:rFonts w:ascii="Garamond" w:hAnsi="Garamond" w:cs="Times New Roman"/>
                <w:sz w:val="20"/>
                <w:szCs w:val="20"/>
              </w:rPr>
            </w:pPr>
            <w:r w:rsidRPr="00273870">
              <w:rPr>
                <w:rFonts w:ascii="Garamond" w:hAnsi="Garamond" w:cs="Times New Roman"/>
                <w:sz w:val="20"/>
                <w:szCs w:val="20"/>
              </w:rPr>
              <w:t>Gini Index</w:t>
            </w:r>
          </w:p>
        </w:tc>
        <w:tc>
          <w:tcPr>
            <w:tcW w:w="833" w:type="dxa"/>
            <w:tcBorders>
              <w:top w:val="nil"/>
              <w:left w:val="nil"/>
              <w:bottom w:val="nil"/>
              <w:right w:val="nil"/>
            </w:tcBorders>
            <w:hideMark/>
          </w:tcPr>
          <w:p w14:paraId="32532B9C" w14:textId="77777777" w:rsidR="009206B7" w:rsidRPr="00273870" w:rsidRDefault="009206B7" w:rsidP="004409BD">
            <w:pPr>
              <w:jc w:val="right"/>
              <w:rPr>
                <w:rFonts w:ascii="Garamond" w:hAnsi="Garamond" w:cs="Times New Roman"/>
                <w:sz w:val="20"/>
                <w:szCs w:val="20"/>
              </w:rPr>
            </w:pPr>
            <w:r w:rsidRPr="00273870">
              <w:rPr>
                <w:rFonts w:ascii="Garamond" w:hAnsi="Garamond" w:cs="Times New Roman"/>
                <w:sz w:val="20"/>
                <w:szCs w:val="20"/>
              </w:rPr>
              <w:t>-2.178</w:t>
            </w:r>
          </w:p>
        </w:tc>
        <w:tc>
          <w:tcPr>
            <w:tcW w:w="787" w:type="dxa"/>
            <w:tcBorders>
              <w:top w:val="nil"/>
              <w:left w:val="nil"/>
              <w:bottom w:val="nil"/>
              <w:right w:val="nil"/>
            </w:tcBorders>
            <w:hideMark/>
          </w:tcPr>
          <w:p w14:paraId="3BBCC308" w14:textId="77777777" w:rsidR="009206B7" w:rsidRPr="00273870" w:rsidRDefault="009206B7" w:rsidP="004409BD">
            <w:pPr>
              <w:jc w:val="center"/>
              <w:rPr>
                <w:rFonts w:ascii="Garamond" w:hAnsi="Garamond" w:cs="Times New Roman"/>
                <w:sz w:val="20"/>
                <w:szCs w:val="20"/>
              </w:rPr>
            </w:pPr>
            <w:r w:rsidRPr="00273870">
              <w:rPr>
                <w:rFonts w:ascii="Garamond" w:hAnsi="Garamond" w:cs="Times New Roman"/>
                <w:sz w:val="20"/>
                <w:szCs w:val="20"/>
              </w:rPr>
              <w:t>NO</w:t>
            </w:r>
          </w:p>
        </w:tc>
      </w:tr>
      <w:tr w:rsidR="00273870" w:rsidRPr="00273870" w14:paraId="4DAECD38" w14:textId="77777777" w:rsidTr="00272C37">
        <w:trPr>
          <w:trHeight w:val="114"/>
        </w:trPr>
        <w:tc>
          <w:tcPr>
            <w:tcW w:w="2415" w:type="dxa"/>
            <w:vMerge/>
            <w:tcBorders>
              <w:top w:val="single" w:sz="4" w:space="0" w:color="auto"/>
              <w:left w:val="nil"/>
              <w:bottom w:val="single" w:sz="4" w:space="0" w:color="auto"/>
              <w:right w:val="nil"/>
            </w:tcBorders>
            <w:vAlign w:val="center"/>
            <w:hideMark/>
          </w:tcPr>
          <w:p w14:paraId="46E9F488" w14:textId="77777777" w:rsidR="009206B7" w:rsidRPr="00273870" w:rsidRDefault="009206B7" w:rsidP="004409BD">
            <w:pPr>
              <w:rPr>
                <w:rFonts w:ascii="Garamond" w:hAnsi="Garamond" w:cs="Times New Roman"/>
                <w:sz w:val="20"/>
                <w:szCs w:val="20"/>
              </w:rPr>
            </w:pPr>
          </w:p>
        </w:tc>
        <w:tc>
          <w:tcPr>
            <w:tcW w:w="1076" w:type="dxa"/>
            <w:tcBorders>
              <w:top w:val="nil"/>
              <w:left w:val="nil"/>
              <w:bottom w:val="nil"/>
              <w:right w:val="nil"/>
            </w:tcBorders>
          </w:tcPr>
          <w:p w14:paraId="1856D655" w14:textId="77777777" w:rsidR="009206B7" w:rsidRPr="00273870" w:rsidRDefault="009206B7" w:rsidP="004409BD">
            <w:pPr>
              <w:rPr>
                <w:rFonts w:ascii="Garamond" w:hAnsi="Garamond" w:cs="Times New Roman"/>
                <w:sz w:val="20"/>
                <w:szCs w:val="20"/>
              </w:rPr>
            </w:pPr>
          </w:p>
        </w:tc>
        <w:tc>
          <w:tcPr>
            <w:tcW w:w="4429" w:type="dxa"/>
            <w:tcBorders>
              <w:top w:val="nil"/>
              <w:left w:val="nil"/>
              <w:bottom w:val="nil"/>
              <w:right w:val="nil"/>
            </w:tcBorders>
            <w:hideMark/>
          </w:tcPr>
          <w:p w14:paraId="566934F3" w14:textId="77777777" w:rsidR="009206B7" w:rsidRPr="00273870" w:rsidRDefault="009206B7" w:rsidP="004409BD">
            <w:pPr>
              <w:rPr>
                <w:rFonts w:ascii="Garamond" w:hAnsi="Garamond" w:cs="Times New Roman"/>
                <w:sz w:val="20"/>
                <w:szCs w:val="20"/>
              </w:rPr>
            </w:pPr>
            <w:r w:rsidRPr="00273870">
              <w:rPr>
                <w:rFonts w:ascii="Garamond" w:hAnsi="Garamond" w:cs="Times New Roman"/>
                <w:sz w:val="20"/>
                <w:szCs w:val="20"/>
              </w:rPr>
              <w:t>sq(Income Distribution P80/P20/10)</w:t>
            </w:r>
          </w:p>
        </w:tc>
        <w:tc>
          <w:tcPr>
            <w:tcW w:w="833" w:type="dxa"/>
            <w:tcBorders>
              <w:top w:val="nil"/>
              <w:left w:val="nil"/>
              <w:bottom w:val="nil"/>
              <w:right w:val="nil"/>
            </w:tcBorders>
            <w:hideMark/>
          </w:tcPr>
          <w:p w14:paraId="1D211F5A" w14:textId="77777777" w:rsidR="009206B7" w:rsidRPr="00273870" w:rsidRDefault="009206B7" w:rsidP="004409BD">
            <w:pPr>
              <w:jc w:val="right"/>
              <w:rPr>
                <w:rFonts w:ascii="Garamond" w:hAnsi="Garamond" w:cs="Times New Roman"/>
                <w:sz w:val="20"/>
                <w:szCs w:val="20"/>
              </w:rPr>
            </w:pPr>
            <w:r w:rsidRPr="00273870">
              <w:rPr>
                <w:rFonts w:ascii="Garamond" w:hAnsi="Garamond" w:cs="Times New Roman"/>
                <w:sz w:val="20"/>
                <w:szCs w:val="20"/>
              </w:rPr>
              <w:t>-1.324</w:t>
            </w:r>
          </w:p>
        </w:tc>
        <w:tc>
          <w:tcPr>
            <w:tcW w:w="787" w:type="dxa"/>
            <w:tcBorders>
              <w:top w:val="nil"/>
              <w:left w:val="nil"/>
              <w:bottom w:val="nil"/>
              <w:right w:val="nil"/>
            </w:tcBorders>
            <w:hideMark/>
          </w:tcPr>
          <w:p w14:paraId="1ABC87B4" w14:textId="77777777" w:rsidR="009206B7" w:rsidRPr="00273870" w:rsidRDefault="009206B7" w:rsidP="004409BD">
            <w:pPr>
              <w:jc w:val="center"/>
              <w:rPr>
                <w:rFonts w:ascii="Garamond" w:hAnsi="Garamond" w:cs="Times New Roman"/>
                <w:sz w:val="20"/>
                <w:szCs w:val="20"/>
              </w:rPr>
            </w:pPr>
            <w:r w:rsidRPr="00273870">
              <w:rPr>
                <w:rFonts w:ascii="Garamond" w:hAnsi="Garamond" w:cs="Times New Roman"/>
                <w:sz w:val="20"/>
                <w:szCs w:val="20"/>
              </w:rPr>
              <w:t>NO</w:t>
            </w:r>
          </w:p>
        </w:tc>
      </w:tr>
      <w:tr w:rsidR="00273870" w:rsidRPr="00273870" w14:paraId="2BB74906" w14:textId="77777777" w:rsidTr="00272C37">
        <w:trPr>
          <w:trHeight w:val="65"/>
        </w:trPr>
        <w:tc>
          <w:tcPr>
            <w:tcW w:w="2415" w:type="dxa"/>
            <w:vMerge/>
            <w:tcBorders>
              <w:top w:val="single" w:sz="4" w:space="0" w:color="auto"/>
              <w:left w:val="nil"/>
              <w:bottom w:val="single" w:sz="4" w:space="0" w:color="auto"/>
              <w:right w:val="nil"/>
            </w:tcBorders>
            <w:vAlign w:val="center"/>
            <w:hideMark/>
          </w:tcPr>
          <w:p w14:paraId="4603CC76" w14:textId="77777777" w:rsidR="009206B7" w:rsidRPr="00273870" w:rsidRDefault="009206B7" w:rsidP="004409BD">
            <w:pPr>
              <w:rPr>
                <w:rFonts w:ascii="Garamond" w:hAnsi="Garamond" w:cs="Times New Roman"/>
                <w:sz w:val="20"/>
                <w:szCs w:val="20"/>
              </w:rPr>
            </w:pPr>
          </w:p>
        </w:tc>
        <w:tc>
          <w:tcPr>
            <w:tcW w:w="1076" w:type="dxa"/>
            <w:tcBorders>
              <w:top w:val="nil"/>
              <w:left w:val="nil"/>
              <w:bottom w:val="single" w:sz="4" w:space="0" w:color="auto"/>
              <w:right w:val="nil"/>
            </w:tcBorders>
          </w:tcPr>
          <w:p w14:paraId="1AC7B305" w14:textId="77777777" w:rsidR="009206B7" w:rsidRPr="00273870" w:rsidRDefault="009206B7" w:rsidP="004409BD">
            <w:pPr>
              <w:rPr>
                <w:rFonts w:ascii="Garamond" w:hAnsi="Garamond" w:cs="Times New Roman"/>
                <w:sz w:val="20"/>
                <w:szCs w:val="20"/>
              </w:rPr>
            </w:pPr>
          </w:p>
        </w:tc>
        <w:tc>
          <w:tcPr>
            <w:tcW w:w="4429" w:type="dxa"/>
            <w:tcBorders>
              <w:top w:val="nil"/>
              <w:left w:val="nil"/>
              <w:bottom w:val="single" w:sz="4" w:space="0" w:color="auto"/>
              <w:right w:val="nil"/>
            </w:tcBorders>
            <w:hideMark/>
          </w:tcPr>
          <w:p w14:paraId="7A2B8CB9" w14:textId="77777777" w:rsidR="009206B7" w:rsidRPr="00273870" w:rsidRDefault="009206B7" w:rsidP="004409BD">
            <w:pPr>
              <w:rPr>
                <w:rFonts w:ascii="Garamond" w:hAnsi="Garamond" w:cs="Times New Roman"/>
                <w:sz w:val="20"/>
                <w:szCs w:val="20"/>
              </w:rPr>
            </w:pPr>
            <w:r w:rsidRPr="00273870">
              <w:rPr>
                <w:rFonts w:ascii="Garamond" w:hAnsi="Garamond" w:cs="Times New Roman"/>
                <w:sz w:val="20"/>
                <w:szCs w:val="20"/>
              </w:rPr>
              <w:t>sq(Gini Index)</w:t>
            </w:r>
          </w:p>
        </w:tc>
        <w:tc>
          <w:tcPr>
            <w:tcW w:w="833" w:type="dxa"/>
            <w:tcBorders>
              <w:top w:val="nil"/>
              <w:left w:val="nil"/>
              <w:bottom w:val="single" w:sz="4" w:space="0" w:color="auto"/>
              <w:right w:val="nil"/>
            </w:tcBorders>
            <w:hideMark/>
          </w:tcPr>
          <w:p w14:paraId="73C2811A" w14:textId="77777777" w:rsidR="009206B7" w:rsidRPr="00273870" w:rsidRDefault="009206B7" w:rsidP="004409BD">
            <w:pPr>
              <w:jc w:val="right"/>
              <w:rPr>
                <w:rFonts w:ascii="Garamond" w:hAnsi="Garamond" w:cs="Times New Roman"/>
                <w:sz w:val="20"/>
                <w:szCs w:val="20"/>
              </w:rPr>
            </w:pPr>
            <w:r w:rsidRPr="00273870">
              <w:rPr>
                <w:rFonts w:ascii="Garamond" w:hAnsi="Garamond" w:cs="Times New Roman"/>
                <w:sz w:val="20"/>
                <w:szCs w:val="20"/>
              </w:rPr>
              <w:t>-1.498</w:t>
            </w:r>
          </w:p>
        </w:tc>
        <w:tc>
          <w:tcPr>
            <w:tcW w:w="787" w:type="dxa"/>
            <w:tcBorders>
              <w:top w:val="nil"/>
              <w:left w:val="nil"/>
              <w:bottom w:val="single" w:sz="4" w:space="0" w:color="auto"/>
              <w:right w:val="nil"/>
            </w:tcBorders>
            <w:hideMark/>
          </w:tcPr>
          <w:p w14:paraId="07DFB1DE" w14:textId="77777777" w:rsidR="009206B7" w:rsidRPr="00273870" w:rsidRDefault="009206B7" w:rsidP="004409BD">
            <w:pPr>
              <w:jc w:val="center"/>
              <w:rPr>
                <w:rFonts w:ascii="Garamond" w:hAnsi="Garamond" w:cs="Times New Roman"/>
                <w:sz w:val="20"/>
                <w:szCs w:val="20"/>
              </w:rPr>
            </w:pPr>
            <w:r w:rsidRPr="00273870">
              <w:rPr>
                <w:rFonts w:ascii="Garamond" w:hAnsi="Garamond" w:cs="Times New Roman"/>
                <w:sz w:val="20"/>
                <w:szCs w:val="20"/>
              </w:rPr>
              <w:t>NO</w:t>
            </w:r>
          </w:p>
        </w:tc>
      </w:tr>
      <w:tr w:rsidR="00273870" w:rsidRPr="00273870" w14:paraId="42B9D067" w14:textId="77777777" w:rsidTr="00272C37">
        <w:trPr>
          <w:trHeight w:val="229"/>
        </w:trPr>
        <w:tc>
          <w:tcPr>
            <w:tcW w:w="2415" w:type="dxa"/>
            <w:vMerge w:val="restart"/>
            <w:tcBorders>
              <w:top w:val="single" w:sz="4" w:space="0" w:color="auto"/>
              <w:left w:val="nil"/>
              <w:bottom w:val="single" w:sz="4" w:space="0" w:color="auto"/>
              <w:right w:val="nil"/>
            </w:tcBorders>
            <w:hideMark/>
          </w:tcPr>
          <w:p w14:paraId="31792793" w14:textId="77777777" w:rsidR="009206B7" w:rsidRPr="00273870" w:rsidRDefault="009206B7" w:rsidP="004409BD">
            <w:pPr>
              <w:rPr>
                <w:rFonts w:ascii="Garamond" w:hAnsi="Garamond" w:cs="Times New Roman"/>
                <w:sz w:val="20"/>
                <w:szCs w:val="20"/>
              </w:rPr>
            </w:pPr>
            <w:r w:rsidRPr="00273870">
              <w:rPr>
                <w:rFonts w:ascii="Garamond" w:hAnsi="Garamond" w:cs="Times New Roman"/>
                <w:sz w:val="20"/>
                <w:szCs w:val="20"/>
              </w:rPr>
              <w:t>Income &amp; Unemployment  PCA</w:t>
            </w:r>
          </w:p>
        </w:tc>
        <w:tc>
          <w:tcPr>
            <w:tcW w:w="1076" w:type="dxa"/>
            <w:vMerge w:val="restart"/>
            <w:tcBorders>
              <w:top w:val="single" w:sz="4" w:space="0" w:color="auto"/>
              <w:left w:val="nil"/>
              <w:bottom w:val="nil"/>
              <w:right w:val="nil"/>
            </w:tcBorders>
            <w:hideMark/>
          </w:tcPr>
          <w:p w14:paraId="0FEFF551" w14:textId="77777777" w:rsidR="009206B7" w:rsidRPr="00273870" w:rsidRDefault="009206B7" w:rsidP="004409BD">
            <w:pPr>
              <w:rPr>
                <w:rFonts w:ascii="Garamond" w:hAnsi="Garamond" w:cs="Times New Roman"/>
                <w:sz w:val="20"/>
                <w:szCs w:val="20"/>
              </w:rPr>
            </w:pPr>
            <w:r w:rsidRPr="00273870">
              <w:rPr>
                <w:rFonts w:ascii="Garamond" w:hAnsi="Garamond" w:cs="Times New Roman"/>
                <w:sz w:val="20"/>
                <w:szCs w:val="20"/>
              </w:rPr>
              <w:t>99.05%</w:t>
            </w:r>
          </w:p>
        </w:tc>
        <w:tc>
          <w:tcPr>
            <w:tcW w:w="4429" w:type="dxa"/>
            <w:tcBorders>
              <w:top w:val="single" w:sz="4" w:space="0" w:color="auto"/>
              <w:left w:val="nil"/>
              <w:bottom w:val="nil"/>
              <w:right w:val="nil"/>
            </w:tcBorders>
            <w:hideMark/>
          </w:tcPr>
          <w:p w14:paraId="03A2DFC6" w14:textId="77777777" w:rsidR="009206B7" w:rsidRPr="00273870" w:rsidRDefault="009206B7" w:rsidP="004409BD">
            <w:pPr>
              <w:rPr>
                <w:rFonts w:ascii="Garamond" w:hAnsi="Garamond" w:cs="Times New Roman"/>
                <w:sz w:val="20"/>
                <w:szCs w:val="20"/>
              </w:rPr>
            </w:pPr>
            <w:r w:rsidRPr="00273870">
              <w:rPr>
                <w:rFonts w:ascii="Garamond" w:hAnsi="Garamond" w:cs="Times New Roman"/>
                <w:sz w:val="20"/>
                <w:szCs w:val="20"/>
              </w:rPr>
              <w:t xml:space="preserve">AVG income household in </w:t>
            </w:r>
            <w:r w:rsidRPr="00273870">
              <w:rPr>
                <w:rFonts w:ascii="Garamond" w:hAnsi="Garamond" w:cs="Times New Roman"/>
                <w:sz w:val="20"/>
                <w:szCs w:val="20"/>
                <w:shd w:val="clear" w:color="auto" w:fill="FFFFFF"/>
              </w:rPr>
              <w:t>€ 100.000</w:t>
            </w:r>
          </w:p>
        </w:tc>
        <w:tc>
          <w:tcPr>
            <w:tcW w:w="833" w:type="dxa"/>
            <w:tcBorders>
              <w:top w:val="single" w:sz="4" w:space="0" w:color="auto"/>
              <w:left w:val="nil"/>
              <w:bottom w:val="nil"/>
              <w:right w:val="nil"/>
            </w:tcBorders>
            <w:hideMark/>
          </w:tcPr>
          <w:p w14:paraId="1A6F5D03" w14:textId="77777777" w:rsidR="009206B7" w:rsidRPr="00273870" w:rsidRDefault="009206B7" w:rsidP="004409BD">
            <w:pPr>
              <w:jc w:val="right"/>
              <w:rPr>
                <w:rFonts w:ascii="Garamond" w:hAnsi="Garamond" w:cs="Times New Roman"/>
                <w:sz w:val="20"/>
                <w:szCs w:val="20"/>
              </w:rPr>
            </w:pPr>
            <w:r w:rsidRPr="00273870">
              <w:rPr>
                <w:rFonts w:ascii="Garamond" w:hAnsi="Garamond" w:cs="Times New Roman"/>
                <w:sz w:val="20"/>
                <w:szCs w:val="20"/>
              </w:rPr>
              <w:t>0.365</w:t>
            </w:r>
          </w:p>
        </w:tc>
        <w:tc>
          <w:tcPr>
            <w:tcW w:w="787" w:type="dxa"/>
            <w:tcBorders>
              <w:top w:val="single" w:sz="4" w:space="0" w:color="auto"/>
              <w:left w:val="nil"/>
              <w:bottom w:val="nil"/>
              <w:right w:val="nil"/>
            </w:tcBorders>
            <w:hideMark/>
          </w:tcPr>
          <w:p w14:paraId="3D500AC4" w14:textId="77777777" w:rsidR="009206B7" w:rsidRPr="00273870" w:rsidRDefault="009206B7" w:rsidP="004409BD">
            <w:pPr>
              <w:jc w:val="center"/>
              <w:rPr>
                <w:rFonts w:ascii="Garamond" w:hAnsi="Garamond" w:cs="Times New Roman"/>
                <w:sz w:val="20"/>
                <w:szCs w:val="20"/>
              </w:rPr>
            </w:pPr>
            <w:r w:rsidRPr="00273870">
              <w:rPr>
                <w:rFonts w:ascii="Garamond" w:hAnsi="Garamond" w:cs="Times New Roman"/>
                <w:sz w:val="20"/>
                <w:szCs w:val="20"/>
              </w:rPr>
              <w:t>NO</w:t>
            </w:r>
          </w:p>
        </w:tc>
      </w:tr>
      <w:tr w:rsidR="00273870" w:rsidRPr="00273870" w14:paraId="00731698" w14:textId="77777777" w:rsidTr="00272C37">
        <w:trPr>
          <w:trHeight w:val="63"/>
        </w:trPr>
        <w:tc>
          <w:tcPr>
            <w:tcW w:w="2415" w:type="dxa"/>
            <w:vMerge/>
            <w:tcBorders>
              <w:top w:val="single" w:sz="4" w:space="0" w:color="auto"/>
              <w:left w:val="nil"/>
              <w:bottom w:val="single" w:sz="4" w:space="0" w:color="auto"/>
              <w:right w:val="nil"/>
            </w:tcBorders>
            <w:vAlign w:val="center"/>
            <w:hideMark/>
          </w:tcPr>
          <w:p w14:paraId="6D7CD908" w14:textId="77777777" w:rsidR="009206B7" w:rsidRPr="00273870" w:rsidRDefault="009206B7" w:rsidP="004409BD">
            <w:pPr>
              <w:rPr>
                <w:rFonts w:ascii="Garamond" w:hAnsi="Garamond" w:cs="Times New Roman"/>
                <w:sz w:val="20"/>
                <w:szCs w:val="20"/>
              </w:rPr>
            </w:pPr>
          </w:p>
        </w:tc>
        <w:tc>
          <w:tcPr>
            <w:tcW w:w="1076" w:type="dxa"/>
            <w:vMerge/>
            <w:tcBorders>
              <w:top w:val="single" w:sz="4" w:space="0" w:color="auto"/>
              <w:left w:val="nil"/>
              <w:bottom w:val="nil"/>
              <w:right w:val="nil"/>
            </w:tcBorders>
            <w:vAlign w:val="center"/>
            <w:hideMark/>
          </w:tcPr>
          <w:p w14:paraId="699EEB09" w14:textId="77777777" w:rsidR="009206B7" w:rsidRPr="00273870" w:rsidRDefault="009206B7" w:rsidP="004409BD">
            <w:pPr>
              <w:rPr>
                <w:rFonts w:ascii="Garamond" w:hAnsi="Garamond" w:cs="Times New Roman"/>
                <w:sz w:val="20"/>
                <w:szCs w:val="20"/>
              </w:rPr>
            </w:pPr>
          </w:p>
        </w:tc>
        <w:tc>
          <w:tcPr>
            <w:tcW w:w="4429" w:type="dxa"/>
            <w:tcBorders>
              <w:top w:val="nil"/>
              <w:left w:val="nil"/>
              <w:bottom w:val="nil"/>
              <w:right w:val="nil"/>
            </w:tcBorders>
            <w:hideMark/>
          </w:tcPr>
          <w:p w14:paraId="10AB9E1A" w14:textId="77777777" w:rsidR="009206B7" w:rsidRPr="00273870" w:rsidRDefault="009206B7" w:rsidP="004409BD">
            <w:pPr>
              <w:rPr>
                <w:rFonts w:ascii="Garamond" w:hAnsi="Garamond" w:cs="Times New Roman"/>
                <w:sz w:val="20"/>
                <w:szCs w:val="20"/>
              </w:rPr>
            </w:pPr>
            <w:r w:rsidRPr="00273870">
              <w:rPr>
                <w:rFonts w:ascii="Garamond" w:hAnsi="Garamond" w:cs="Times New Roman"/>
                <w:sz w:val="20"/>
                <w:szCs w:val="20"/>
              </w:rPr>
              <w:t>AVG unemployment rate %</w:t>
            </w:r>
          </w:p>
        </w:tc>
        <w:tc>
          <w:tcPr>
            <w:tcW w:w="833" w:type="dxa"/>
            <w:tcBorders>
              <w:top w:val="nil"/>
              <w:left w:val="nil"/>
              <w:bottom w:val="nil"/>
              <w:right w:val="nil"/>
            </w:tcBorders>
            <w:hideMark/>
          </w:tcPr>
          <w:p w14:paraId="22DCF927" w14:textId="77777777" w:rsidR="009206B7" w:rsidRPr="00273870" w:rsidRDefault="009206B7" w:rsidP="004409BD">
            <w:pPr>
              <w:jc w:val="right"/>
              <w:rPr>
                <w:rFonts w:ascii="Garamond" w:hAnsi="Garamond" w:cs="Times New Roman"/>
                <w:sz w:val="20"/>
                <w:szCs w:val="20"/>
              </w:rPr>
            </w:pPr>
            <w:r w:rsidRPr="00273870">
              <w:rPr>
                <w:rFonts w:ascii="Garamond" w:hAnsi="Garamond" w:cs="Times New Roman"/>
                <w:sz w:val="20"/>
                <w:szCs w:val="20"/>
              </w:rPr>
              <w:t>0.022</w:t>
            </w:r>
          </w:p>
        </w:tc>
        <w:tc>
          <w:tcPr>
            <w:tcW w:w="787" w:type="dxa"/>
            <w:tcBorders>
              <w:top w:val="nil"/>
              <w:left w:val="nil"/>
              <w:bottom w:val="nil"/>
              <w:right w:val="nil"/>
            </w:tcBorders>
            <w:hideMark/>
          </w:tcPr>
          <w:p w14:paraId="124F1F5E" w14:textId="77777777" w:rsidR="009206B7" w:rsidRPr="00273870" w:rsidRDefault="009206B7" w:rsidP="004409BD">
            <w:pPr>
              <w:jc w:val="center"/>
              <w:rPr>
                <w:rFonts w:ascii="Garamond" w:hAnsi="Garamond" w:cs="Times New Roman"/>
                <w:sz w:val="20"/>
                <w:szCs w:val="20"/>
              </w:rPr>
            </w:pPr>
            <w:r w:rsidRPr="00273870">
              <w:rPr>
                <w:rFonts w:ascii="Garamond" w:hAnsi="Garamond" w:cs="Times New Roman"/>
                <w:sz w:val="20"/>
                <w:szCs w:val="20"/>
              </w:rPr>
              <w:t>NO</w:t>
            </w:r>
          </w:p>
        </w:tc>
      </w:tr>
      <w:tr w:rsidR="00273870" w:rsidRPr="00273870" w14:paraId="0761DB39" w14:textId="77777777" w:rsidTr="00272C37">
        <w:trPr>
          <w:trHeight w:val="63"/>
        </w:trPr>
        <w:tc>
          <w:tcPr>
            <w:tcW w:w="2415" w:type="dxa"/>
            <w:vMerge/>
            <w:tcBorders>
              <w:top w:val="single" w:sz="4" w:space="0" w:color="auto"/>
              <w:left w:val="nil"/>
              <w:bottom w:val="single" w:sz="4" w:space="0" w:color="auto"/>
              <w:right w:val="nil"/>
            </w:tcBorders>
            <w:vAlign w:val="center"/>
            <w:hideMark/>
          </w:tcPr>
          <w:p w14:paraId="5A367698" w14:textId="77777777" w:rsidR="009206B7" w:rsidRPr="00273870" w:rsidRDefault="009206B7" w:rsidP="004409BD">
            <w:pPr>
              <w:rPr>
                <w:rFonts w:ascii="Garamond" w:hAnsi="Garamond" w:cs="Times New Roman"/>
                <w:sz w:val="20"/>
                <w:szCs w:val="20"/>
              </w:rPr>
            </w:pPr>
          </w:p>
        </w:tc>
        <w:tc>
          <w:tcPr>
            <w:tcW w:w="1076" w:type="dxa"/>
            <w:tcBorders>
              <w:top w:val="nil"/>
              <w:left w:val="nil"/>
              <w:bottom w:val="nil"/>
              <w:right w:val="nil"/>
            </w:tcBorders>
          </w:tcPr>
          <w:p w14:paraId="767099F5" w14:textId="77777777" w:rsidR="009206B7" w:rsidRPr="00273870" w:rsidRDefault="009206B7" w:rsidP="004409BD">
            <w:pPr>
              <w:rPr>
                <w:rFonts w:ascii="Garamond" w:hAnsi="Garamond" w:cs="Times New Roman"/>
                <w:sz w:val="20"/>
                <w:szCs w:val="20"/>
              </w:rPr>
            </w:pPr>
          </w:p>
        </w:tc>
        <w:tc>
          <w:tcPr>
            <w:tcW w:w="4429" w:type="dxa"/>
            <w:tcBorders>
              <w:top w:val="nil"/>
              <w:left w:val="nil"/>
              <w:bottom w:val="nil"/>
              <w:right w:val="nil"/>
            </w:tcBorders>
            <w:hideMark/>
          </w:tcPr>
          <w:p w14:paraId="58CF3128" w14:textId="77777777" w:rsidR="009206B7" w:rsidRPr="00273870" w:rsidRDefault="009206B7" w:rsidP="004409BD">
            <w:pPr>
              <w:rPr>
                <w:rFonts w:ascii="Garamond" w:hAnsi="Garamond" w:cs="Times New Roman"/>
                <w:sz w:val="20"/>
                <w:szCs w:val="20"/>
                <w:shd w:val="clear" w:color="auto" w:fill="FFFFFF"/>
              </w:rPr>
            </w:pPr>
            <w:r w:rsidRPr="00273870">
              <w:rPr>
                <w:rFonts w:ascii="Garamond" w:hAnsi="Garamond" w:cs="Times New Roman"/>
                <w:sz w:val="20"/>
                <w:szCs w:val="20"/>
              </w:rPr>
              <w:t xml:space="preserve">sq(AVG income household in </w:t>
            </w:r>
            <w:r w:rsidRPr="00273870">
              <w:rPr>
                <w:rFonts w:ascii="Garamond" w:hAnsi="Garamond" w:cs="Times New Roman"/>
                <w:sz w:val="20"/>
                <w:szCs w:val="20"/>
                <w:shd w:val="clear" w:color="auto" w:fill="FFFFFF"/>
              </w:rPr>
              <w:t>€ 100.000)</w:t>
            </w:r>
          </w:p>
        </w:tc>
        <w:tc>
          <w:tcPr>
            <w:tcW w:w="833" w:type="dxa"/>
            <w:tcBorders>
              <w:top w:val="nil"/>
              <w:left w:val="nil"/>
              <w:bottom w:val="nil"/>
              <w:right w:val="nil"/>
            </w:tcBorders>
            <w:hideMark/>
          </w:tcPr>
          <w:p w14:paraId="1F9DADC4" w14:textId="77777777" w:rsidR="009206B7" w:rsidRPr="00273870" w:rsidRDefault="009206B7" w:rsidP="004409BD">
            <w:pPr>
              <w:jc w:val="right"/>
              <w:rPr>
                <w:rFonts w:ascii="Garamond" w:eastAsia="Calibri" w:hAnsi="Garamond" w:cs="Times New Roman"/>
                <w:sz w:val="20"/>
                <w:szCs w:val="20"/>
              </w:rPr>
            </w:pPr>
            <w:r w:rsidRPr="00273870">
              <w:rPr>
                <w:rFonts w:ascii="Garamond" w:eastAsia="Calibri" w:hAnsi="Garamond" w:cs="Times New Roman"/>
                <w:sz w:val="20"/>
                <w:szCs w:val="20"/>
              </w:rPr>
              <w:t>-0.496</w:t>
            </w:r>
          </w:p>
        </w:tc>
        <w:tc>
          <w:tcPr>
            <w:tcW w:w="787" w:type="dxa"/>
            <w:tcBorders>
              <w:top w:val="nil"/>
              <w:left w:val="nil"/>
              <w:bottom w:val="nil"/>
              <w:right w:val="nil"/>
            </w:tcBorders>
            <w:hideMark/>
          </w:tcPr>
          <w:p w14:paraId="7F1FF0B2" w14:textId="77777777" w:rsidR="009206B7" w:rsidRPr="00273870" w:rsidRDefault="009206B7" w:rsidP="004409BD">
            <w:pPr>
              <w:jc w:val="center"/>
              <w:rPr>
                <w:rFonts w:ascii="Garamond" w:hAnsi="Garamond" w:cs="Times New Roman"/>
                <w:sz w:val="20"/>
                <w:szCs w:val="20"/>
              </w:rPr>
            </w:pPr>
            <w:r w:rsidRPr="00273870">
              <w:rPr>
                <w:rFonts w:ascii="Garamond" w:hAnsi="Garamond" w:cs="Times New Roman"/>
                <w:sz w:val="20"/>
                <w:szCs w:val="20"/>
              </w:rPr>
              <w:t>NO</w:t>
            </w:r>
          </w:p>
        </w:tc>
      </w:tr>
      <w:tr w:rsidR="00273870" w:rsidRPr="00273870" w14:paraId="43C9B96F" w14:textId="77777777" w:rsidTr="00272C37">
        <w:trPr>
          <w:trHeight w:val="93"/>
        </w:trPr>
        <w:tc>
          <w:tcPr>
            <w:tcW w:w="2415" w:type="dxa"/>
            <w:vMerge/>
            <w:tcBorders>
              <w:top w:val="single" w:sz="4" w:space="0" w:color="auto"/>
              <w:left w:val="nil"/>
              <w:bottom w:val="single" w:sz="4" w:space="0" w:color="auto"/>
              <w:right w:val="nil"/>
            </w:tcBorders>
            <w:vAlign w:val="center"/>
            <w:hideMark/>
          </w:tcPr>
          <w:p w14:paraId="5023C53D" w14:textId="77777777" w:rsidR="009206B7" w:rsidRPr="00273870" w:rsidRDefault="009206B7" w:rsidP="004409BD">
            <w:pPr>
              <w:rPr>
                <w:rFonts w:ascii="Garamond" w:hAnsi="Garamond" w:cs="Times New Roman"/>
                <w:sz w:val="20"/>
                <w:szCs w:val="20"/>
              </w:rPr>
            </w:pPr>
          </w:p>
        </w:tc>
        <w:tc>
          <w:tcPr>
            <w:tcW w:w="1076" w:type="dxa"/>
            <w:tcBorders>
              <w:top w:val="nil"/>
              <w:left w:val="nil"/>
              <w:bottom w:val="single" w:sz="4" w:space="0" w:color="auto"/>
              <w:right w:val="nil"/>
            </w:tcBorders>
          </w:tcPr>
          <w:p w14:paraId="0752A375" w14:textId="77777777" w:rsidR="009206B7" w:rsidRPr="00273870" w:rsidRDefault="009206B7" w:rsidP="004409BD">
            <w:pPr>
              <w:rPr>
                <w:rFonts w:ascii="Garamond" w:hAnsi="Garamond" w:cs="Times New Roman"/>
                <w:sz w:val="20"/>
                <w:szCs w:val="20"/>
              </w:rPr>
            </w:pPr>
          </w:p>
        </w:tc>
        <w:tc>
          <w:tcPr>
            <w:tcW w:w="4429" w:type="dxa"/>
            <w:tcBorders>
              <w:top w:val="nil"/>
              <w:left w:val="nil"/>
              <w:bottom w:val="single" w:sz="4" w:space="0" w:color="auto"/>
              <w:right w:val="nil"/>
            </w:tcBorders>
            <w:hideMark/>
          </w:tcPr>
          <w:p w14:paraId="0855815F" w14:textId="77777777" w:rsidR="009206B7" w:rsidRPr="00273870" w:rsidRDefault="009206B7" w:rsidP="004409BD">
            <w:pPr>
              <w:rPr>
                <w:rFonts w:ascii="Garamond" w:hAnsi="Garamond" w:cs="Times New Roman"/>
                <w:sz w:val="20"/>
                <w:szCs w:val="20"/>
              </w:rPr>
            </w:pPr>
            <w:r w:rsidRPr="00273870">
              <w:rPr>
                <w:rFonts w:ascii="Garamond" w:hAnsi="Garamond" w:cs="Times New Roman"/>
                <w:sz w:val="20"/>
                <w:szCs w:val="20"/>
              </w:rPr>
              <w:t>sq(AVG unemployment rate %)</w:t>
            </w:r>
          </w:p>
        </w:tc>
        <w:tc>
          <w:tcPr>
            <w:tcW w:w="833" w:type="dxa"/>
            <w:tcBorders>
              <w:top w:val="nil"/>
              <w:left w:val="nil"/>
              <w:bottom w:val="single" w:sz="4" w:space="0" w:color="auto"/>
              <w:right w:val="nil"/>
            </w:tcBorders>
            <w:hideMark/>
          </w:tcPr>
          <w:p w14:paraId="5350C006" w14:textId="77777777" w:rsidR="009206B7" w:rsidRPr="00273870" w:rsidRDefault="009206B7" w:rsidP="004409BD">
            <w:pPr>
              <w:jc w:val="right"/>
              <w:rPr>
                <w:rFonts w:ascii="Garamond" w:eastAsia="Calibri" w:hAnsi="Garamond" w:cs="Times New Roman"/>
                <w:sz w:val="20"/>
                <w:szCs w:val="20"/>
              </w:rPr>
            </w:pPr>
            <w:r w:rsidRPr="00273870">
              <w:rPr>
                <w:rFonts w:ascii="Garamond" w:eastAsia="Calibri" w:hAnsi="Garamond" w:cs="Times New Roman"/>
                <w:sz w:val="20"/>
                <w:szCs w:val="20"/>
              </w:rPr>
              <w:t>0.002</w:t>
            </w:r>
          </w:p>
        </w:tc>
        <w:tc>
          <w:tcPr>
            <w:tcW w:w="787" w:type="dxa"/>
            <w:tcBorders>
              <w:top w:val="nil"/>
              <w:left w:val="nil"/>
              <w:bottom w:val="single" w:sz="4" w:space="0" w:color="auto"/>
              <w:right w:val="nil"/>
            </w:tcBorders>
            <w:hideMark/>
          </w:tcPr>
          <w:p w14:paraId="5BE38DF4" w14:textId="77777777" w:rsidR="009206B7" w:rsidRPr="00273870" w:rsidRDefault="009206B7" w:rsidP="004409BD">
            <w:pPr>
              <w:jc w:val="center"/>
              <w:rPr>
                <w:rFonts w:ascii="Garamond" w:hAnsi="Garamond" w:cs="Times New Roman"/>
                <w:sz w:val="20"/>
                <w:szCs w:val="20"/>
              </w:rPr>
            </w:pPr>
            <w:r w:rsidRPr="00273870">
              <w:rPr>
                <w:rFonts w:ascii="Garamond" w:hAnsi="Garamond" w:cs="Times New Roman"/>
                <w:sz w:val="20"/>
                <w:szCs w:val="20"/>
              </w:rPr>
              <w:t>NO</w:t>
            </w:r>
          </w:p>
        </w:tc>
      </w:tr>
      <w:tr w:rsidR="00273870" w:rsidRPr="00273870" w14:paraId="0333E96B" w14:textId="77777777" w:rsidTr="00272C37">
        <w:trPr>
          <w:trHeight w:val="93"/>
        </w:trPr>
        <w:tc>
          <w:tcPr>
            <w:tcW w:w="9540" w:type="dxa"/>
            <w:gridSpan w:val="5"/>
            <w:tcBorders>
              <w:top w:val="single" w:sz="4" w:space="0" w:color="auto"/>
              <w:left w:val="nil"/>
              <w:bottom w:val="nil"/>
              <w:right w:val="nil"/>
            </w:tcBorders>
            <w:vAlign w:val="center"/>
          </w:tcPr>
          <w:p w14:paraId="2CDBB177" w14:textId="1C7D3E01" w:rsidR="009206B7" w:rsidRPr="00273870" w:rsidRDefault="009206B7" w:rsidP="004409BD">
            <w:pPr>
              <w:rPr>
                <w:rFonts w:ascii="Garamond" w:hAnsi="Garamond" w:cs="Times New Roman"/>
                <w:sz w:val="18"/>
                <w:szCs w:val="18"/>
              </w:rPr>
            </w:pPr>
            <w:r w:rsidRPr="00273870">
              <w:rPr>
                <w:rFonts w:ascii="Garamond" w:hAnsi="Garamond" w:cs="Times New Roman"/>
                <w:sz w:val="18"/>
                <w:szCs w:val="18"/>
              </w:rPr>
              <w:t>Table 7 includes the name of the sustainable feature</w:t>
            </w:r>
            <w:r w:rsidR="00451232" w:rsidRPr="00273870">
              <w:rPr>
                <w:rFonts w:ascii="Garamond" w:hAnsi="Garamond" w:cs="Times New Roman"/>
                <w:sz w:val="18"/>
                <w:szCs w:val="18"/>
              </w:rPr>
              <w:t xml:space="preserve"> (</w:t>
            </w:r>
            <w:r w:rsidR="00223DDA">
              <w:rPr>
                <w:rFonts w:ascii="Garamond" w:hAnsi="Garamond" w:cs="Times New Roman"/>
                <w:sz w:val="18"/>
                <w:szCs w:val="18"/>
              </w:rPr>
              <w:t>V</w:t>
            </w:r>
            <w:r w:rsidR="00451232" w:rsidRPr="00273870">
              <w:rPr>
                <w:rFonts w:ascii="Garamond" w:hAnsi="Garamond" w:cs="Times New Roman"/>
                <w:sz w:val="18"/>
                <w:szCs w:val="18"/>
              </w:rPr>
              <w:t>ariable)</w:t>
            </w:r>
            <w:r w:rsidRPr="00273870">
              <w:rPr>
                <w:rFonts w:ascii="Garamond" w:hAnsi="Garamond" w:cs="Times New Roman"/>
                <w:sz w:val="18"/>
                <w:szCs w:val="18"/>
              </w:rPr>
              <w:t>, the explained variance of the input variables</w:t>
            </w:r>
            <w:r w:rsidR="00451232" w:rsidRPr="00273870">
              <w:rPr>
                <w:rFonts w:ascii="Garamond" w:hAnsi="Garamond" w:cs="Times New Roman"/>
                <w:sz w:val="18"/>
                <w:szCs w:val="18"/>
              </w:rPr>
              <w:t xml:space="preserve"> (E. Var %)</w:t>
            </w:r>
            <w:r w:rsidRPr="00273870">
              <w:rPr>
                <w:rFonts w:ascii="Garamond" w:hAnsi="Garamond" w:cs="Times New Roman"/>
                <w:sz w:val="18"/>
                <w:szCs w:val="18"/>
              </w:rPr>
              <w:t xml:space="preserve">, the input variables </w:t>
            </w:r>
            <w:r w:rsidR="00451232" w:rsidRPr="00273870">
              <w:rPr>
                <w:rFonts w:ascii="Garamond" w:hAnsi="Garamond" w:cs="Times New Roman"/>
                <w:sz w:val="18"/>
                <w:szCs w:val="18"/>
              </w:rPr>
              <w:t>(Features)</w:t>
            </w:r>
            <w:r w:rsidR="008367DC" w:rsidRPr="00273870">
              <w:rPr>
                <w:rFonts w:ascii="Garamond" w:hAnsi="Garamond" w:cs="Times New Roman"/>
                <w:sz w:val="18"/>
                <w:szCs w:val="18"/>
              </w:rPr>
              <w:t>,</w:t>
            </w:r>
            <w:r w:rsidR="00451232" w:rsidRPr="00273870">
              <w:rPr>
                <w:rFonts w:ascii="Garamond" w:hAnsi="Garamond" w:cs="Times New Roman"/>
                <w:sz w:val="18"/>
                <w:szCs w:val="18"/>
              </w:rPr>
              <w:t xml:space="preserve"> and their coefficients (Coef.) </w:t>
            </w:r>
            <w:r w:rsidRPr="00273870">
              <w:rPr>
                <w:rFonts w:ascii="Garamond" w:hAnsi="Garamond" w:cs="Times New Roman"/>
                <w:sz w:val="18"/>
                <w:szCs w:val="18"/>
              </w:rPr>
              <w:t>t</w:t>
            </w:r>
            <w:r w:rsidR="00451232" w:rsidRPr="00273870">
              <w:rPr>
                <w:rFonts w:ascii="Garamond" w:hAnsi="Garamond" w:cs="Times New Roman"/>
                <w:sz w:val="18"/>
                <w:szCs w:val="18"/>
              </w:rPr>
              <w:t>ogether with the</w:t>
            </w:r>
            <w:r w:rsidRPr="00273870">
              <w:rPr>
                <w:rFonts w:ascii="Garamond" w:hAnsi="Garamond" w:cs="Times New Roman"/>
                <w:sz w:val="18"/>
                <w:szCs w:val="18"/>
              </w:rPr>
              <w:t xml:space="preserve"> applied truncation</w:t>
            </w:r>
            <w:r w:rsidR="00451232" w:rsidRPr="00273870">
              <w:rPr>
                <w:rFonts w:ascii="Garamond" w:hAnsi="Garamond" w:cs="Times New Roman"/>
                <w:sz w:val="18"/>
                <w:szCs w:val="18"/>
              </w:rPr>
              <w:t xml:space="preserve"> (Trunc)</w:t>
            </w:r>
            <w:r w:rsidRPr="00273870">
              <w:rPr>
                <w:rFonts w:ascii="Garamond" w:hAnsi="Garamond" w:cs="Times New Roman"/>
                <w:sz w:val="18"/>
                <w:szCs w:val="18"/>
              </w:rPr>
              <w:t>. The value NA indicates that the information is not available for the variable</w:t>
            </w:r>
          </w:p>
        </w:tc>
      </w:tr>
    </w:tbl>
    <w:p w14:paraId="722466A7" w14:textId="79830522" w:rsidR="00451232" w:rsidRPr="00273870" w:rsidRDefault="00451232">
      <w:pPr>
        <w:rPr>
          <w:rFonts w:ascii="Garamond" w:hAnsi="Garamond" w:cs="Arial"/>
        </w:rPr>
      </w:pPr>
    </w:p>
    <w:p w14:paraId="35DA533E" w14:textId="1AD04AFC" w:rsidR="009206B7" w:rsidRPr="00272C37" w:rsidRDefault="00E956D0" w:rsidP="006246BF">
      <w:pPr>
        <w:spacing w:line="360" w:lineRule="auto"/>
        <w:jc w:val="both"/>
        <w:rPr>
          <w:rFonts w:ascii="Garamond" w:hAnsi="Garamond" w:cs="Times New Roman"/>
          <w:sz w:val="24"/>
          <w:szCs w:val="24"/>
        </w:rPr>
      </w:pPr>
      <w:r w:rsidRPr="00272C37">
        <w:rPr>
          <w:rFonts w:ascii="Garamond" w:hAnsi="Garamond" w:cs="Times New Roman"/>
          <w:sz w:val="24"/>
          <w:szCs w:val="24"/>
        </w:rPr>
        <w:lastRenderedPageBreak/>
        <w:t xml:space="preserve">A </w:t>
      </w:r>
      <w:r w:rsidR="001F06AD" w:rsidRPr="00272C37">
        <w:rPr>
          <w:rFonts w:ascii="Garamond" w:hAnsi="Garamond" w:cs="Times New Roman"/>
          <w:sz w:val="24"/>
          <w:szCs w:val="24"/>
        </w:rPr>
        <w:t xml:space="preserve">final </w:t>
      </w:r>
      <w:r w:rsidRPr="00272C37">
        <w:rPr>
          <w:rFonts w:ascii="Garamond" w:hAnsi="Garamond" w:cs="Times New Roman"/>
          <w:sz w:val="24"/>
          <w:szCs w:val="24"/>
        </w:rPr>
        <w:t>description of the sustainable features</w:t>
      </w:r>
      <w:r w:rsidR="001F06AD" w:rsidRPr="00272C37">
        <w:rPr>
          <w:rFonts w:ascii="Garamond" w:hAnsi="Garamond" w:cs="Times New Roman"/>
          <w:sz w:val="24"/>
          <w:szCs w:val="24"/>
        </w:rPr>
        <w:t xml:space="preserve"> </w:t>
      </w:r>
      <w:r w:rsidR="008367DC" w:rsidRPr="00272C37">
        <w:rPr>
          <w:rFonts w:ascii="Garamond" w:hAnsi="Garamond" w:cs="Times New Roman"/>
          <w:sz w:val="24"/>
          <w:szCs w:val="24"/>
        </w:rPr>
        <w:t>of</w:t>
      </w:r>
      <w:r w:rsidR="001F06AD" w:rsidRPr="00272C37">
        <w:rPr>
          <w:rFonts w:ascii="Garamond" w:hAnsi="Garamond" w:cs="Times New Roman"/>
          <w:sz w:val="24"/>
          <w:szCs w:val="24"/>
        </w:rPr>
        <w:t xml:space="preserve"> the sample that includes the observations with missing energy label</w:t>
      </w:r>
      <w:r w:rsidR="001B1730" w:rsidRPr="00272C37">
        <w:rPr>
          <w:rFonts w:ascii="Garamond" w:hAnsi="Garamond" w:cs="Times New Roman"/>
          <w:sz w:val="24"/>
          <w:szCs w:val="24"/>
        </w:rPr>
        <w:t>s</w:t>
      </w:r>
      <w:r w:rsidR="001F06AD" w:rsidRPr="00272C37">
        <w:rPr>
          <w:rFonts w:ascii="Garamond" w:hAnsi="Garamond" w:cs="Times New Roman"/>
          <w:sz w:val="24"/>
          <w:szCs w:val="24"/>
        </w:rPr>
        <w:t xml:space="preserve"> is included in table </w:t>
      </w:r>
      <w:r w:rsidR="00451232" w:rsidRPr="00272C37">
        <w:rPr>
          <w:rFonts w:ascii="Garamond" w:hAnsi="Garamond" w:cs="Times New Roman"/>
          <w:sz w:val="24"/>
          <w:szCs w:val="24"/>
        </w:rPr>
        <w:t>8</w:t>
      </w:r>
      <w:r w:rsidR="001F06AD" w:rsidRPr="00272C37">
        <w:rPr>
          <w:rFonts w:ascii="Garamond" w:hAnsi="Garamond" w:cs="Times New Roman"/>
          <w:sz w:val="24"/>
          <w:szCs w:val="24"/>
        </w:rPr>
        <w:t xml:space="preserve"> below. </w:t>
      </w:r>
      <w:r w:rsidR="00C33620" w:rsidRPr="00272C37">
        <w:rPr>
          <w:rFonts w:ascii="Garamond" w:hAnsi="Garamond" w:cs="Times New Roman"/>
          <w:sz w:val="24"/>
          <w:szCs w:val="24"/>
        </w:rPr>
        <w:t xml:space="preserve">The summary statistics </w:t>
      </w:r>
      <w:r w:rsidR="001F06AD" w:rsidRPr="00272C37">
        <w:rPr>
          <w:rFonts w:ascii="Garamond" w:hAnsi="Garamond" w:cs="Times New Roman"/>
          <w:sz w:val="24"/>
          <w:szCs w:val="24"/>
        </w:rPr>
        <w:t xml:space="preserve">for the sustainable variables </w:t>
      </w:r>
      <w:r w:rsidR="00C33620" w:rsidRPr="00272C37">
        <w:rPr>
          <w:rFonts w:ascii="Garamond" w:hAnsi="Garamond" w:cs="Times New Roman"/>
          <w:sz w:val="24"/>
          <w:szCs w:val="24"/>
        </w:rPr>
        <w:t>sh</w:t>
      </w:r>
      <w:r w:rsidR="001F06AD" w:rsidRPr="00272C37">
        <w:rPr>
          <w:rFonts w:ascii="Garamond" w:hAnsi="Garamond" w:cs="Times New Roman"/>
          <w:sz w:val="24"/>
          <w:szCs w:val="24"/>
        </w:rPr>
        <w:t>ow</w:t>
      </w:r>
      <w:r w:rsidR="00C33620" w:rsidRPr="00272C37">
        <w:rPr>
          <w:rFonts w:ascii="Garamond" w:hAnsi="Garamond" w:cs="Times New Roman"/>
          <w:sz w:val="24"/>
          <w:szCs w:val="24"/>
        </w:rPr>
        <w:t xml:space="preserve"> based on the standard deviation, 25%, and 75% quantile a higher variety in the sustainable variable</w:t>
      </w:r>
      <w:r w:rsidR="009B4CBC" w:rsidRPr="00272C37">
        <w:rPr>
          <w:rFonts w:ascii="Garamond" w:hAnsi="Garamond" w:cs="Times New Roman"/>
          <w:sz w:val="24"/>
          <w:szCs w:val="24"/>
        </w:rPr>
        <w:t xml:space="preserve">s. </w:t>
      </w:r>
      <w:r w:rsidR="00C33620" w:rsidRPr="00272C37">
        <w:rPr>
          <w:rFonts w:ascii="Garamond" w:hAnsi="Garamond" w:cs="Times New Roman"/>
          <w:sz w:val="24"/>
          <w:szCs w:val="24"/>
        </w:rPr>
        <w:t>This suggest</w:t>
      </w:r>
      <w:r w:rsidR="00622A88" w:rsidRPr="00272C37">
        <w:rPr>
          <w:rFonts w:ascii="Garamond" w:hAnsi="Garamond" w:cs="Times New Roman"/>
          <w:sz w:val="24"/>
          <w:szCs w:val="24"/>
        </w:rPr>
        <w:t>s</w:t>
      </w:r>
      <w:r w:rsidR="009B4CBC" w:rsidRPr="00272C37">
        <w:rPr>
          <w:rFonts w:ascii="Garamond" w:hAnsi="Garamond" w:cs="Times New Roman"/>
          <w:sz w:val="24"/>
          <w:szCs w:val="24"/>
        </w:rPr>
        <w:t xml:space="preserve"> that</w:t>
      </w:r>
      <w:r w:rsidR="00C33620" w:rsidRPr="00272C37">
        <w:rPr>
          <w:rFonts w:ascii="Garamond" w:hAnsi="Garamond" w:cs="Times New Roman"/>
          <w:sz w:val="24"/>
          <w:szCs w:val="24"/>
        </w:rPr>
        <w:t xml:space="preserve"> </w:t>
      </w:r>
      <w:r w:rsidR="009B4CBC" w:rsidRPr="00272C37">
        <w:rPr>
          <w:rFonts w:ascii="Garamond" w:hAnsi="Garamond" w:cs="Times New Roman"/>
          <w:sz w:val="24"/>
          <w:szCs w:val="24"/>
        </w:rPr>
        <w:t>we can observe</w:t>
      </w:r>
      <w:r w:rsidR="00C33620" w:rsidRPr="00272C37">
        <w:rPr>
          <w:rFonts w:ascii="Garamond" w:hAnsi="Garamond" w:cs="Times New Roman"/>
          <w:sz w:val="24"/>
          <w:szCs w:val="24"/>
        </w:rPr>
        <w:t xml:space="preserve"> high differences between properties </w:t>
      </w:r>
      <w:r w:rsidR="008367DC" w:rsidRPr="00272C37">
        <w:rPr>
          <w:rFonts w:ascii="Garamond" w:hAnsi="Garamond" w:cs="Times New Roman"/>
          <w:sz w:val="24"/>
          <w:szCs w:val="24"/>
        </w:rPr>
        <w:t>concerning</w:t>
      </w:r>
      <w:r w:rsidR="001B1730" w:rsidRPr="00272C37">
        <w:rPr>
          <w:rFonts w:ascii="Garamond" w:hAnsi="Garamond" w:cs="Times New Roman"/>
          <w:sz w:val="24"/>
          <w:szCs w:val="24"/>
        </w:rPr>
        <w:t xml:space="preserve"> the </w:t>
      </w:r>
      <w:r w:rsidR="00C33620" w:rsidRPr="00272C37">
        <w:rPr>
          <w:rFonts w:ascii="Garamond" w:hAnsi="Garamond" w:cs="Times New Roman"/>
          <w:sz w:val="24"/>
          <w:szCs w:val="24"/>
        </w:rPr>
        <w:t xml:space="preserve">price impact </w:t>
      </w:r>
      <w:r w:rsidR="003E67AD" w:rsidRPr="00272C37">
        <w:rPr>
          <w:rFonts w:ascii="Garamond" w:hAnsi="Garamond" w:cs="Times New Roman"/>
          <w:sz w:val="24"/>
          <w:szCs w:val="24"/>
        </w:rPr>
        <w:t xml:space="preserve">of </w:t>
      </w:r>
      <w:r w:rsidR="001B1730" w:rsidRPr="00272C37">
        <w:rPr>
          <w:rFonts w:ascii="Garamond" w:hAnsi="Garamond" w:cs="Times New Roman"/>
          <w:sz w:val="24"/>
          <w:szCs w:val="24"/>
        </w:rPr>
        <w:t>the sustainability factors on the prices</w:t>
      </w:r>
      <w:r w:rsidR="00C33620" w:rsidRPr="00272C37">
        <w:rPr>
          <w:rFonts w:ascii="Garamond" w:hAnsi="Garamond" w:cs="Times New Roman"/>
          <w:sz w:val="24"/>
          <w:szCs w:val="24"/>
        </w:rPr>
        <w:t>. Both the results</w:t>
      </w:r>
      <w:r w:rsidR="003E67AD" w:rsidRPr="00272C37">
        <w:rPr>
          <w:rFonts w:ascii="Garamond" w:hAnsi="Garamond" w:cs="Times New Roman"/>
          <w:sz w:val="24"/>
          <w:szCs w:val="24"/>
        </w:rPr>
        <w:t xml:space="preserve"> for the sample with the inclusion and the exclusion of observations with missing energy labels, as shown</w:t>
      </w:r>
      <w:r w:rsidR="00C33620" w:rsidRPr="00272C37">
        <w:rPr>
          <w:rFonts w:ascii="Garamond" w:hAnsi="Garamond" w:cs="Times New Roman"/>
          <w:sz w:val="24"/>
          <w:szCs w:val="24"/>
        </w:rPr>
        <w:t xml:space="preserve"> in table </w:t>
      </w:r>
      <w:r w:rsidR="00451232" w:rsidRPr="00272C37">
        <w:rPr>
          <w:rFonts w:ascii="Garamond" w:hAnsi="Garamond" w:cs="Times New Roman"/>
          <w:sz w:val="24"/>
          <w:szCs w:val="24"/>
        </w:rPr>
        <w:t>8 below</w:t>
      </w:r>
      <w:r w:rsidR="00C33620" w:rsidRPr="00272C37">
        <w:rPr>
          <w:rFonts w:ascii="Garamond" w:hAnsi="Garamond" w:cs="Times New Roman"/>
          <w:sz w:val="24"/>
          <w:szCs w:val="24"/>
        </w:rPr>
        <w:t xml:space="preserve"> and table</w:t>
      </w:r>
      <w:r w:rsidR="00451232" w:rsidRPr="00272C37">
        <w:rPr>
          <w:rFonts w:ascii="Garamond" w:hAnsi="Garamond" w:cs="Times New Roman"/>
          <w:sz w:val="24"/>
          <w:szCs w:val="24"/>
        </w:rPr>
        <w:t xml:space="preserve"> 9 in the appendix</w:t>
      </w:r>
      <w:r w:rsidR="003E67AD" w:rsidRPr="00272C37">
        <w:rPr>
          <w:rFonts w:ascii="Garamond" w:hAnsi="Garamond" w:cs="Times New Roman"/>
          <w:sz w:val="24"/>
          <w:szCs w:val="24"/>
        </w:rPr>
        <w:t>,</w:t>
      </w:r>
      <w:r w:rsidR="00C33620" w:rsidRPr="00272C37">
        <w:rPr>
          <w:rFonts w:ascii="Garamond" w:hAnsi="Garamond" w:cs="Times New Roman"/>
          <w:sz w:val="24"/>
          <w:szCs w:val="24"/>
        </w:rPr>
        <w:t xml:space="preserve"> are similar to each other.</w:t>
      </w:r>
    </w:p>
    <w:tbl>
      <w:tblPr>
        <w:tblW w:w="9052" w:type="dxa"/>
        <w:tblInd w:w="-90" w:type="dxa"/>
        <w:tblLook w:val="04A0" w:firstRow="1" w:lastRow="0" w:firstColumn="1" w:lastColumn="0" w:noHBand="0" w:noVBand="1"/>
      </w:tblPr>
      <w:tblGrid>
        <w:gridCol w:w="3060"/>
        <w:gridCol w:w="685"/>
        <w:gridCol w:w="770"/>
        <w:gridCol w:w="693"/>
        <w:gridCol w:w="571"/>
        <w:gridCol w:w="571"/>
        <w:gridCol w:w="571"/>
        <w:gridCol w:w="729"/>
        <w:gridCol w:w="655"/>
        <w:gridCol w:w="852"/>
      </w:tblGrid>
      <w:tr w:rsidR="00273870" w:rsidRPr="00273870" w14:paraId="0BEC15F6" w14:textId="77777777" w:rsidTr="0089470E">
        <w:trPr>
          <w:trHeight w:val="253"/>
        </w:trPr>
        <w:tc>
          <w:tcPr>
            <w:tcW w:w="9052" w:type="dxa"/>
            <w:gridSpan w:val="10"/>
            <w:tcBorders>
              <w:left w:val="nil"/>
              <w:bottom w:val="single" w:sz="4" w:space="0" w:color="auto"/>
            </w:tcBorders>
            <w:shd w:val="clear" w:color="auto" w:fill="auto"/>
            <w:noWrap/>
            <w:vAlign w:val="bottom"/>
          </w:tcPr>
          <w:p w14:paraId="57D7C6A2" w14:textId="5C7305BF" w:rsidR="009206B7" w:rsidRPr="00273870" w:rsidRDefault="009206B7" w:rsidP="004409BD">
            <w:pPr>
              <w:spacing w:after="0" w:line="240" w:lineRule="auto"/>
              <w:rPr>
                <w:rFonts w:ascii="Garamond" w:eastAsia="Times New Roman" w:hAnsi="Garamond" w:cs="Times New Roman"/>
                <w:sz w:val="21"/>
                <w:szCs w:val="21"/>
              </w:rPr>
            </w:pPr>
            <w:r w:rsidRPr="00273870">
              <w:rPr>
                <w:rFonts w:ascii="Garamond" w:eastAsia="Times New Roman" w:hAnsi="Garamond" w:cs="Times New Roman"/>
                <w:b/>
                <w:bCs/>
                <w:sz w:val="21"/>
                <w:szCs w:val="21"/>
              </w:rPr>
              <w:t>Table 8:</w:t>
            </w:r>
            <w:r w:rsidRPr="00273870">
              <w:rPr>
                <w:rFonts w:ascii="Garamond" w:eastAsia="Times New Roman" w:hAnsi="Garamond" w:cs="Times New Roman"/>
                <w:sz w:val="21"/>
                <w:szCs w:val="21"/>
              </w:rPr>
              <w:t xml:space="preserve"> Summary Statistics of the Sustainable Variables for the sample </w:t>
            </w:r>
            <w:r w:rsidR="00223DDA">
              <w:rPr>
                <w:rFonts w:ascii="Garamond" w:eastAsia="Times New Roman" w:hAnsi="Garamond" w:cs="Times New Roman"/>
                <w:sz w:val="21"/>
                <w:szCs w:val="21"/>
              </w:rPr>
              <w:t>including</w:t>
            </w:r>
            <w:r w:rsidRPr="00273870">
              <w:rPr>
                <w:rFonts w:ascii="Garamond" w:eastAsia="Times New Roman" w:hAnsi="Garamond" w:cs="Times New Roman"/>
                <w:sz w:val="21"/>
                <w:szCs w:val="21"/>
              </w:rPr>
              <w:t xml:space="preserve"> observations with missing energy </w:t>
            </w:r>
            <w:r w:rsidR="00223DDA">
              <w:rPr>
                <w:rFonts w:ascii="Garamond" w:eastAsia="Times New Roman" w:hAnsi="Garamond" w:cs="Times New Roman"/>
                <w:sz w:val="21"/>
                <w:szCs w:val="21"/>
              </w:rPr>
              <w:t>labels</w:t>
            </w:r>
          </w:p>
        </w:tc>
      </w:tr>
      <w:tr w:rsidR="00273870" w:rsidRPr="00273870" w14:paraId="1DD6F140" w14:textId="77777777" w:rsidTr="0089470E">
        <w:trPr>
          <w:trHeight w:val="253"/>
        </w:trPr>
        <w:tc>
          <w:tcPr>
            <w:tcW w:w="3060" w:type="dxa"/>
            <w:tcBorders>
              <w:top w:val="single" w:sz="4" w:space="0" w:color="auto"/>
              <w:left w:val="nil"/>
              <w:bottom w:val="single" w:sz="4" w:space="0" w:color="auto"/>
              <w:right w:val="single" w:sz="4" w:space="0" w:color="auto"/>
            </w:tcBorders>
            <w:shd w:val="clear" w:color="auto" w:fill="auto"/>
            <w:noWrap/>
            <w:vAlign w:val="bottom"/>
            <w:hideMark/>
          </w:tcPr>
          <w:p w14:paraId="7B13416D" w14:textId="77777777" w:rsidR="009206B7" w:rsidRPr="00223DDA" w:rsidRDefault="009206B7" w:rsidP="004409BD">
            <w:pPr>
              <w:spacing w:after="0" w:line="240" w:lineRule="auto"/>
              <w:rPr>
                <w:rFonts w:ascii="Garamond" w:eastAsia="Times New Roman" w:hAnsi="Garamond" w:cs="Times New Roman"/>
                <w:b/>
                <w:bCs/>
                <w:sz w:val="20"/>
                <w:szCs w:val="20"/>
              </w:rPr>
            </w:pPr>
          </w:p>
        </w:tc>
        <w:tc>
          <w:tcPr>
            <w:tcW w:w="580" w:type="dxa"/>
            <w:tcBorders>
              <w:top w:val="single" w:sz="4" w:space="0" w:color="auto"/>
              <w:bottom w:val="single" w:sz="4" w:space="0" w:color="auto"/>
            </w:tcBorders>
            <w:shd w:val="clear" w:color="auto" w:fill="auto"/>
            <w:noWrap/>
            <w:hideMark/>
          </w:tcPr>
          <w:p w14:paraId="2CC1E23E" w14:textId="77777777" w:rsidR="009206B7" w:rsidRPr="00223DDA" w:rsidRDefault="009206B7" w:rsidP="004409BD">
            <w:pPr>
              <w:spacing w:after="0" w:line="240" w:lineRule="auto"/>
              <w:jc w:val="center"/>
              <w:rPr>
                <w:rFonts w:ascii="Garamond" w:eastAsia="Times New Roman" w:hAnsi="Garamond" w:cs="Times New Roman"/>
                <w:b/>
                <w:bCs/>
                <w:sz w:val="20"/>
                <w:szCs w:val="20"/>
              </w:rPr>
            </w:pPr>
            <w:r w:rsidRPr="00223DDA">
              <w:rPr>
                <w:rFonts w:ascii="Garamond" w:eastAsia="Times New Roman" w:hAnsi="Garamond" w:cs="Times New Roman"/>
                <w:b/>
                <w:bCs/>
                <w:sz w:val="20"/>
                <w:szCs w:val="20"/>
              </w:rPr>
              <w:t>mean</w:t>
            </w:r>
          </w:p>
        </w:tc>
        <w:tc>
          <w:tcPr>
            <w:tcW w:w="770" w:type="dxa"/>
            <w:tcBorders>
              <w:top w:val="single" w:sz="4" w:space="0" w:color="auto"/>
              <w:bottom w:val="single" w:sz="4" w:space="0" w:color="auto"/>
            </w:tcBorders>
            <w:shd w:val="clear" w:color="auto" w:fill="auto"/>
            <w:noWrap/>
            <w:hideMark/>
          </w:tcPr>
          <w:p w14:paraId="251130E1" w14:textId="77777777" w:rsidR="009206B7" w:rsidRPr="00223DDA" w:rsidRDefault="009206B7" w:rsidP="004409BD">
            <w:pPr>
              <w:spacing w:after="0" w:line="240" w:lineRule="auto"/>
              <w:jc w:val="center"/>
              <w:rPr>
                <w:rFonts w:ascii="Garamond" w:eastAsia="Times New Roman" w:hAnsi="Garamond" w:cs="Times New Roman"/>
                <w:b/>
                <w:bCs/>
                <w:sz w:val="20"/>
                <w:szCs w:val="20"/>
              </w:rPr>
            </w:pPr>
            <w:r w:rsidRPr="00223DDA">
              <w:rPr>
                <w:rFonts w:ascii="Garamond" w:eastAsia="Times New Roman" w:hAnsi="Garamond" w:cs="Times New Roman"/>
                <w:b/>
                <w:bCs/>
                <w:sz w:val="20"/>
                <w:szCs w:val="20"/>
              </w:rPr>
              <w:t>std</w:t>
            </w:r>
          </w:p>
        </w:tc>
        <w:tc>
          <w:tcPr>
            <w:tcW w:w="693" w:type="dxa"/>
            <w:tcBorders>
              <w:top w:val="single" w:sz="4" w:space="0" w:color="auto"/>
              <w:bottom w:val="single" w:sz="4" w:space="0" w:color="auto"/>
            </w:tcBorders>
            <w:shd w:val="clear" w:color="auto" w:fill="auto"/>
            <w:noWrap/>
            <w:hideMark/>
          </w:tcPr>
          <w:p w14:paraId="1F8CDEBD" w14:textId="0BD49537" w:rsidR="009206B7" w:rsidRPr="00223DDA" w:rsidRDefault="001B1730" w:rsidP="004409BD">
            <w:pPr>
              <w:spacing w:after="0" w:line="240" w:lineRule="auto"/>
              <w:jc w:val="center"/>
              <w:rPr>
                <w:rFonts w:ascii="Garamond" w:eastAsia="Times New Roman" w:hAnsi="Garamond" w:cs="Times New Roman"/>
                <w:b/>
                <w:bCs/>
                <w:sz w:val="20"/>
                <w:szCs w:val="20"/>
              </w:rPr>
            </w:pPr>
            <w:r w:rsidRPr="00223DDA">
              <w:rPr>
                <w:rFonts w:ascii="Garamond" w:eastAsia="Times New Roman" w:hAnsi="Garamond" w:cs="Times New Roman"/>
                <w:b/>
                <w:bCs/>
                <w:sz w:val="20"/>
                <w:szCs w:val="20"/>
              </w:rPr>
              <w:t>M</w:t>
            </w:r>
            <w:r w:rsidR="009206B7" w:rsidRPr="00223DDA">
              <w:rPr>
                <w:rFonts w:ascii="Garamond" w:eastAsia="Times New Roman" w:hAnsi="Garamond" w:cs="Times New Roman"/>
                <w:b/>
                <w:bCs/>
                <w:sz w:val="20"/>
                <w:szCs w:val="20"/>
              </w:rPr>
              <w:t>in</w:t>
            </w:r>
          </w:p>
        </w:tc>
        <w:tc>
          <w:tcPr>
            <w:tcW w:w="571" w:type="dxa"/>
            <w:tcBorders>
              <w:top w:val="single" w:sz="4" w:space="0" w:color="auto"/>
              <w:bottom w:val="single" w:sz="4" w:space="0" w:color="auto"/>
            </w:tcBorders>
            <w:shd w:val="clear" w:color="auto" w:fill="auto"/>
            <w:noWrap/>
            <w:hideMark/>
          </w:tcPr>
          <w:p w14:paraId="7A49B892" w14:textId="77777777" w:rsidR="009206B7" w:rsidRPr="00223DDA" w:rsidRDefault="009206B7" w:rsidP="004409BD">
            <w:pPr>
              <w:spacing w:after="0" w:line="240" w:lineRule="auto"/>
              <w:jc w:val="center"/>
              <w:rPr>
                <w:rFonts w:ascii="Garamond" w:eastAsia="Times New Roman" w:hAnsi="Garamond" w:cs="Times New Roman"/>
                <w:b/>
                <w:bCs/>
                <w:sz w:val="20"/>
                <w:szCs w:val="20"/>
              </w:rPr>
            </w:pPr>
            <w:r w:rsidRPr="00223DDA">
              <w:rPr>
                <w:rFonts w:ascii="Garamond" w:eastAsia="Times New Roman" w:hAnsi="Garamond" w:cs="Times New Roman"/>
                <w:b/>
                <w:bCs/>
                <w:sz w:val="20"/>
                <w:szCs w:val="20"/>
              </w:rPr>
              <w:t>25%</w:t>
            </w:r>
          </w:p>
        </w:tc>
        <w:tc>
          <w:tcPr>
            <w:tcW w:w="571" w:type="dxa"/>
            <w:tcBorders>
              <w:top w:val="single" w:sz="4" w:space="0" w:color="auto"/>
              <w:bottom w:val="single" w:sz="4" w:space="0" w:color="auto"/>
            </w:tcBorders>
            <w:shd w:val="clear" w:color="auto" w:fill="auto"/>
            <w:noWrap/>
            <w:hideMark/>
          </w:tcPr>
          <w:p w14:paraId="793AB6EA" w14:textId="77777777" w:rsidR="009206B7" w:rsidRPr="00223DDA" w:rsidRDefault="009206B7" w:rsidP="004409BD">
            <w:pPr>
              <w:spacing w:after="0" w:line="240" w:lineRule="auto"/>
              <w:jc w:val="center"/>
              <w:rPr>
                <w:rFonts w:ascii="Garamond" w:eastAsia="Times New Roman" w:hAnsi="Garamond" w:cs="Times New Roman"/>
                <w:b/>
                <w:bCs/>
                <w:sz w:val="20"/>
                <w:szCs w:val="20"/>
              </w:rPr>
            </w:pPr>
            <w:r w:rsidRPr="00223DDA">
              <w:rPr>
                <w:rFonts w:ascii="Garamond" w:eastAsia="Times New Roman" w:hAnsi="Garamond" w:cs="Times New Roman"/>
                <w:b/>
                <w:bCs/>
                <w:sz w:val="20"/>
                <w:szCs w:val="20"/>
              </w:rPr>
              <w:t>50%</w:t>
            </w:r>
          </w:p>
        </w:tc>
        <w:tc>
          <w:tcPr>
            <w:tcW w:w="571" w:type="dxa"/>
            <w:tcBorders>
              <w:top w:val="single" w:sz="4" w:space="0" w:color="auto"/>
              <w:bottom w:val="single" w:sz="4" w:space="0" w:color="auto"/>
            </w:tcBorders>
            <w:shd w:val="clear" w:color="auto" w:fill="auto"/>
            <w:noWrap/>
            <w:hideMark/>
          </w:tcPr>
          <w:p w14:paraId="5C883534" w14:textId="77777777" w:rsidR="009206B7" w:rsidRPr="00223DDA" w:rsidRDefault="009206B7" w:rsidP="004409BD">
            <w:pPr>
              <w:spacing w:after="0" w:line="240" w:lineRule="auto"/>
              <w:jc w:val="center"/>
              <w:rPr>
                <w:rFonts w:ascii="Garamond" w:eastAsia="Times New Roman" w:hAnsi="Garamond" w:cs="Times New Roman"/>
                <w:b/>
                <w:bCs/>
                <w:sz w:val="20"/>
                <w:szCs w:val="20"/>
              </w:rPr>
            </w:pPr>
            <w:r w:rsidRPr="00223DDA">
              <w:rPr>
                <w:rFonts w:ascii="Garamond" w:eastAsia="Times New Roman" w:hAnsi="Garamond" w:cs="Times New Roman"/>
                <w:b/>
                <w:bCs/>
                <w:sz w:val="20"/>
                <w:szCs w:val="20"/>
              </w:rPr>
              <w:t>75%</w:t>
            </w:r>
          </w:p>
        </w:tc>
        <w:tc>
          <w:tcPr>
            <w:tcW w:w="729" w:type="dxa"/>
            <w:tcBorders>
              <w:top w:val="single" w:sz="4" w:space="0" w:color="auto"/>
              <w:bottom w:val="single" w:sz="4" w:space="0" w:color="auto"/>
            </w:tcBorders>
            <w:shd w:val="clear" w:color="auto" w:fill="auto"/>
            <w:noWrap/>
            <w:hideMark/>
          </w:tcPr>
          <w:p w14:paraId="706DF204" w14:textId="77777777" w:rsidR="009206B7" w:rsidRPr="00223DDA" w:rsidRDefault="009206B7" w:rsidP="004409BD">
            <w:pPr>
              <w:spacing w:after="0" w:line="240" w:lineRule="auto"/>
              <w:rPr>
                <w:rFonts w:ascii="Garamond" w:eastAsia="Times New Roman" w:hAnsi="Garamond" w:cs="Times New Roman"/>
                <w:b/>
                <w:bCs/>
                <w:sz w:val="20"/>
                <w:szCs w:val="20"/>
              </w:rPr>
            </w:pPr>
            <w:r w:rsidRPr="00223DDA">
              <w:rPr>
                <w:rFonts w:ascii="Garamond" w:eastAsia="Times New Roman" w:hAnsi="Garamond" w:cs="Times New Roman"/>
                <w:b/>
                <w:bCs/>
                <w:sz w:val="20"/>
                <w:szCs w:val="20"/>
              </w:rPr>
              <w:t>max</w:t>
            </w:r>
          </w:p>
        </w:tc>
        <w:tc>
          <w:tcPr>
            <w:tcW w:w="655" w:type="dxa"/>
            <w:tcBorders>
              <w:top w:val="single" w:sz="4" w:space="0" w:color="auto"/>
              <w:bottom w:val="single" w:sz="4" w:space="0" w:color="auto"/>
            </w:tcBorders>
            <w:shd w:val="clear" w:color="auto" w:fill="auto"/>
            <w:noWrap/>
            <w:hideMark/>
          </w:tcPr>
          <w:p w14:paraId="44EA7365" w14:textId="77777777" w:rsidR="009206B7" w:rsidRPr="00223DDA" w:rsidRDefault="009206B7" w:rsidP="004409BD">
            <w:pPr>
              <w:spacing w:after="0" w:line="240" w:lineRule="auto"/>
              <w:jc w:val="center"/>
              <w:rPr>
                <w:rFonts w:ascii="Garamond" w:eastAsia="Times New Roman" w:hAnsi="Garamond" w:cs="Times New Roman"/>
                <w:b/>
                <w:bCs/>
                <w:sz w:val="20"/>
                <w:szCs w:val="20"/>
              </w:rPr>
            </w:pPr>
            <w:r w:rsidRPr="00223DDA">
              <w:rPr>
                <w:rFonts w:ascii="Garamond" w:eastAsia="Times New Roman" w:hAnsi="Garamond" w:cs="Times New Roman"/>
                <w:b/>
                <w:bCs/>
                <w:sz w:val="20"/>
                <w:szCs w:val="20"/>
              </w:rPr>
              <w:t>skew</w:t>
            </w:r>
          </w:p>
        </w:tc>
        <w:tc>
          <w:tcPr>
            <w:tcW w:w="852" w:type="dxa"/>
            <w:tcBorders>
              <w:top w:val="single" w:sz="4" w:space="0" w:color="auto"/>
              <w:bottom w:val="single" w:sz="4" w:space="0" w:color="auto"/>
            </w:tcBorders>
            <w:shd w:val="clear" w:color="auto" w:fill="auto"/>
            <w:noWrap/>
            <w:hideMark/>
          </w:tcPr>
          <w:p w14:paraId="7159D1EA" w14:textId="77777777" w:rsidR="009206B7" w:rsidRPr="00223DDA" w:rsidRDefault="009206B7" w:rsidP="004409BD">
            <w:pPr>
              <w:spacing w:after="0" w:line="240" w:lineRule="auto"/>
              <w:jc w:val="center"/>
              <w:rPr>
                <w:rFonts w:ascii="Garamond" w:eastAsia="Times New Roman" w:hAnsi="Garamond" w:cs="Times New Roman"/>
                <w:b/>
                <w:bCs/>
                <w:sz w:val="20"/>
                <w:szCs w:val="20"/>
              </w:rPr>
            </w:pPr>
            <w:r w:rsidRPr="00223DDA">
              <w:rPr>
                <w:rFonts w:ascii="Garamond" w:eastAsia="Times New Roman" w:hAnsi="Garamond" w:cs="Times New Roman"/>
                <w:b/>
                <w:bCs/>
                <w:sz w:val="20"/>
                <w:szCs w:val="20"/>
              </w:rPr>
              <w:t>kurt</w:t>
            </w:r>
          </w:p>
        </w:tc>
      </w:tr>
      <w:tr w:rsidR="00273870" w:rsidRPr="00273870" w14:paraId="75C6CB8D" w14:textId="77777777" w:rsidTr="0089470E">
        <w:trPr>
          <w:trHeight w:val="253"/>
        </w:trPr>
        <w:tc>
          <w:tcPr>
            <w:tcW w:w="3060" w:type="dxa"/>
            <w:tcBorders>
              <w:top w:val="single" w:sz="4" w:space="0" w:color="auto"/>
              <w:right w:val="single" w:sz="4" w:space="0" w:color="auto"/>
            </w:tcBorders>
            <w:shd w:val="clear" w:color="auto" w:fill="auto"/>
            <w:noWrap/>
            <w:hideMark/>
          </w:tcPr>
          <w:p w14:paraId="59F1E5D0" w14:textId="77777777" w:rsidR="009206B7" w:rsidRPr="00273870" w:rsidRDefault="009206B7" w:rsidP="004409BD">
            <w:pPr>
              <w:spacing w:after="0" w:line="240" w:lineRule="auto"/>
              <w:jc w:val="center"/>
              <w:rPr>
                <w:rFonts w:ascii="Garamond" w:eastAsia="Times New Roman" w:hAnsi="Garamond" w:cs="Times New Roman"/>
                <w:sz w:val="20"/>
                <w:szCs w:val="20"/>
              </w:rPr>
            </w:pPr>
            <w:r w:rsidRPr="00273870">
              <w:rPr>
                <w:rFonts w:ascii="Garamond" w:eastAsia="Times New Roman" w:hAnsi="Garamond" w:cs="Times New Roman"/>
                <w:sz w:val="20"/>
                <w:szCs w:val="20"/>
              </w:rPr>
              <w:t>Bus &amp; Metro PCA</w:t>
            </w:r>
          </w:p>
        </w:tc>
        <w:tc>
          <w:tcPr>
            <w:tcW w:w="580" w:type="dxa"/>
            <w:tcBorders>
              <w:top w:val="nil"/>
              <w:left w:val="nil"/>
              <w:bottom w:val="nil"/>
              <w:right w:val="nil"/>
            </w:tcBorders>
            <w:shd w:val="clear" w:color="auto" w:fill="auto"/>
            <w:noWrap/>
            <w:vAlign w:val="bottom"/>
            <w:hideMark/>
          </w:tcPr>
          <w:p w14:paraId="300A33EE" w14:textId="77777777" w:rsidR="009206B7" w:rsidRPr="00273870" w:rsidRDefault="009206B7" w:rsidP="004409BD">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0.37</w:t>
            </w:r>
          </w:p>
        </w:tc>
        <w:tc>
          <w:tcPr>
            <w:tcW w:w="770" w:type="dxa"/>
            <w:tcBorders>
              <w:top w:val="nil"/>
              <w:left w:val="nil"/>
              <w:bottom w:val="nil"/>
              <w:right w:val="nil"/>
            </w:tcBorders>
            <w:shd w:val="clear" w:color="auto" w:fill="auto"/>
            <w:noWrap/>
            <w:vAlign w:val="bottom"/>
            <w:hideMark/>
          </w:tcPr>
          <w:p w14:paraId="1277035C" w14:textId="77777777" w:rsidR="009206B7" w:rsidRPr="00273870" w:rsidRDefault="009206B7" w:rsidP="004409BD">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0.18</w:t>
            </w:r>
          </w:p>
        </w:tc>
        <w:tc>
          <w:tcPr>
            <w:tcW w:w="693" w:type="dxa"/>
            <w:tcBorders>
              <w:top w:val="nil"/>
              <w:left w:val="nil"/>
              <w:bottom w:val="nil"/>
              <w:right w:val="nil"/>
            </w:tcBorders>
            <w:shd w:val="clear" w:color="auto" w:fill="auto"/>
            <w:noWrap/>
            <w:vAlign w:val="bottom"/>
            <w:hideMark/>
          </w:tcPr>
          <w:p w14:paraId="7AC8A85A" w14:textId="77777777" w:rsidR="009206B7" w:rsidRPr="00273870" w:rsidRDefault="009206B7" w:rsidP="004409BD">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w:t>
            </w:r>
          </w:p>
        </w:tc>
        <w:tc>
          <w:tcPr>
            <w:tcW w:w="571" w:type="dxa"/>
            <w:tcBorders>
              <w:top w:val="nil"/>
              <w:left w:val="nil"/>
              <w:bottom w:val="nil"/>
              <w:right w:val="nil"/>
            </w:tcBorders>
            <w:shd w:val="clear" w:color="auto" w:fill="auto"/>
            <w:noWrap/>
            <w:vAlign w:val="bottom"/>
            <w:hideMark/>
          </w:tcPr>
          <w:p w14:paraId="7EEF6CEB" w14:textId="77777777" w:rsidR="009206B7" w:rsidRPr="00273870" w:rsidRDefault="009206B7" w:rsidP="004409BD">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0.24</w:t>
            </w:r>
          </w:p>
        </w:tc>
        <w:tc>
          <w:tcPr>
            <w:tcW w:w="571" w:type="dxa"/>
            <w:tcBorders>
              <w:top w:val="nil"/>
              <w:left w:val="nil"/>
              <w:bottom w:val="nil"/>
              <w:right w:val="nil"/>
            </w:tcBorders>
            <w:shd w:val="clear" w:color="auto" w:fill="auto"/>
            <w:noWrap/>
            <w:vAlign w:val="bottom"/>
            <w:hideMark/>
          </w:tcPr>
          <w:p w14:paraId="423266B0" w14:textId="77777777" w:rsidR="009206B7" w:rsidRPr="00273870" w:rsidRDefault="009206B7" w:rsidP="004409BD">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0.36</w:t>
            </w:r>
          </w:p>
        </w:tc>
        <w:tc>
          <w:tcPr>
            <w:tcW w:w="571" w:type="dxa"/>
            <w:tcBorders>
              <w:top w:val="nil"/>
              <w:left w:val="nil"/>
              <w:bottom w:val="nil"/>
              <w:right w:val="nil"/>
            </w:tcBorders>
            <w:shd w:val="clear" w:color="auto" w:fill="auto"/>
            <w:noWrap/>
            <w:vAlign w:val="bottom"/>
            <w:hideMark/>
          </w:tcPr>
          <w:p w14:paraId="229A3665" w14:textId="77777777" w:rsidR="009206B7" w:rsidRPr="00273870" w:rsidRDefault="009206B7" w:rsidP="004409BD">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0.48</w:t>
            </w:r>
          </w:p>
        </w:tc>
        <w:tc>
          <w:tcPr>
            <w:tcW w:w="729" w:type="dxa"/>
            <w:tcBorders>
              <w:top w:val="nil"/>
              <w:left w:val="nil"/>
              <w:bottom w:val="nil"/>
              <w:right w:val="nil"/>
            </w:tcBorders>
            <w:shd w:val="clear" w:color="auto" w:fill="auto"/>
            <w:noWrap/>
            <w:vAlign w:val="bottom"/>
            <w:hideMark/>
          </w:tcPr>
          <w:p w14:paraId="11258CF9" w14:textId="77777777" w:rsidR="009206B7" w:rsidRPr="00273870" w:rsidRDefault="009206B7" w:rsidP="004409BD">
            <w:pPr>
              <w:spacing w:after="0" w:line="240" w:lineRule="auto"/>
              <w:rPr>
                <w:rFonts w:ascii="Garamond" w:eastAsia="Times New Roman" w:hAnsi="Garamond" w:cs="Times New Roman"/>
                <w:sz w:val="20"/>
                <w:szCs w:val="20"/>
              </w:rPr>
            </w:pPr>
            <w:r w:rsidRPr="00273870">
              <w:rPr>
                <w:rFonts w:ascii="Garamond" w:hAnsi="Garamond" w:cs="Times New Roman"/>
                <w:sz w:val="20"/>
                <w:szCs w:val="20"/>
              </w:rPr>
              <w:t>1</w:t>
            </w:r>
          </w:p>
        </w:tc>
        <w:tc>
          <w:tcPr>
            <w:tcW w:w="655" w:type="dxa"/>
            <w:tcBorders>
              <w:top w:val="nil"/>
              <w:left w:val="nil"/>
              <w:bottom w:val="nil"/>
              <w:right w:val="nil"/>
            </w:tcBorders>
            <w:shd w:val="clear" w:color="auto" w:fill="auto"/>
            <w:noWrap/>
            <w:vAlign w:val="bottom"/>
            <w:hideMark/>
          </w:tcPr>
          <w:p w14:paraId="689DDC7C" w14:textId="77777777" w:rsidR="009206B7" w:rsidRPr="00273870" w:rsidRDefault="009206B7" w:rsidP="004409BD">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0.58</w:t>
            </w:r>
          </w:p>
        </w:tc>
        <w:tc>
          <w:tcPr>
            <w:tcW w:w="852" w:type="dxa"/>
            <w:tcBorders>
              <w:top w:val="nil"/>
              <w:left w:val="nil"/>
              <w:bottom w:val="nil"/>
              <w:right w:val="nil"/>
            </w:tcBorders>
            <w:shd w:val="clear" w:color="auto" w:fill="auto"/>
            <w:noWrap/>
            <w:vAlign w:val="bottom"/>
            <w:hideMark/>
          </w:tcPr>
          <w:p w14:paraId="0B206B73" w14:textId="77777777" w:rsidR="009206B7" w:rsidRPr="00273870" w:rsidRDefault="009206B7" w:rsidP="004409BD">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0.41</w:t>
            </w:r>
          </w:p>
        </w:tc>
      </w:tr>
      <w:tr w:rsidR="00273870" w:rsidRPr="00273870" w14:paraId="680366A4" w14:textId="77777777" w:rsidTr="0089470E">
        <w:trPr>
          <w:trHeight w:val="253"/>
        </w:trPr>
        <w:tc>
          <w:tcPr>
            <w:tcW w:w="3060" w:type="dxa"/>
            <w:tcBorders>
              <w:right w:val="single" w:sz="4" w:space="0" w:color="auto"/>
            </w:tcBorders>
            <w:shd w:val="clear" w:color="auto" w:fill="auto"/>
            <w:noWrap/>
            <w:hideMark/>
          </w:tcPr>
          <w:p w14:paraId="667BE9F0" w14:textId="77777777" w:rsidR="009206B7" w:rsidRPr="00273870" w:rsidRDefault="009206B7" w:rsidP="004409BD">
            <w:pPr>
              <w:spacing w:after="0" w:line="240" w:lineRule="auto"/>
              <w:jc w:val="center"/>
              <w:rPr>
                <w:rFonts w:ascii="Garamond" w:eastAsia="Times New Roman" w:hAnsi="Garamond" w:cs="Times New Roman"/>
                <w:sz w:val="20"/>
                <w:szCs w:val="20"/>
              </w:rPr>
            </w:pPr>
            <w:r w:rsidRPr="00273870">
              <w:rPr>
                <w:rFonts w:ascii="Garamond" w:eastAsia="Times New Roman" w:hAnsi="Garamond" w:cs="Times New Roman"/>
                <w:sz w:val="20"/>
                <w:szCs w:val="20"/>
              </w:rPr>
              <w:t>Distance to Highway/Train (km)</w:t>
            </w:r>
          </w:p>
        </w:tc>
        <w:tc>
          <w:tcPr>
            <w:tcW w:w="580" w:type="dxa"/>
            <w:tcBorders>
              <w:top w:val="nil"/>
              <w:left w:val="nil"/>
              <w:bottom w:val="nil"/>
              <w:right w:val="nil"/>
            </w:tcBorders>
            <w:shd w:val="clear" w:color="auto" w:fill="auto"/>
            <w:noWrap/>
            <w:vAlign w:val="bottom"/>
            <w:hideMark/>
          </w:tcPr>
          <w:p w14:paraId="3ACA96FF" w14:textId="77777777" w:rsidR="009206B7" w:rsidRPr="00273870" w:rsidRDefault="009206B7" w:rsidP="004409BD">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1.15</w:t>
            </w:r>
          </w:p>
        </w:tc>
        <w:tc>
          <w:tcPr>
            <w:tcW w:w="770" w:type="dxa"/>
            <w:tcBorders>
              <w:top w:val="nil"/>
              <w:left w:val="nil"/>
              <w:bottom w:val="nil"/>
              <w:right w:val="nil"/>
            </w:tcBorders>
            <w:shd w:val="clear" w:color="auto" w:fill="auto"/>
            <w:noWrap/>
            <w:vAlign w:val="bottom"/>
            <w:hideMark/>
          </w:tcPr>
          <w:p w14:paraId="090F8351" w14:textId="77777777" w:rsidR="009206B7" w:rsidRPr="00273870" w:rsidRDefault="009206B7" w:rsidP="004409BD">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0.72</w:t>
            </w:r>
          </w:p>
        </w:tc>
        <w:tc>
          <w:tcPr>
            <w:tcW w:w="693" w:type="dxa"/>
            <w:tcBorders>
              <w:top w:val="nil"/>
              <w:left w:val="nil"/>
              <w:bottom w:val="nil"/>
              <w:right w:val="nil"/>
            </w:tcBorders>
            <w:shd w:val="clear" w:color="auto" w:fill="auto"/>
            <w:noWrap/>
            <w:vAlign w:val="bottom"/>
            <w:hideMark/>
          </w:tcPr>
          <w:p w14:paraId="332D6343" w14:textId="77777777" w:rsidR="009206B7" w:rsidRPr="00273870" w:rsidRDefault="009206B7" w:rsidP="004409BD">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0.02</w:t>
            </w:r>
          </w:p>
        </w:tc>
        <w:tc>
          <w:tcPr>
            <w:tcW w:w="571" w:type="dxa"/>
            <w:tcBorders>
              <w:top w:val="nil"/>
              <w:left w:val="nil"/>
              <w:bottom w:val="nil"/>
              <w:right w:val="nil"/>
            </w:tcBorders>
            <w:shd w:val="clear" w:color="auto" w:fill="auto"/>
            <w:noWrap/>
            <w:vAlign w:val="bottom"/>
            <w:hideMark/>
          </w:tcPr>
          <w:p w14:paraId="6F45DAF4" w14:textId="77777777" w:rsidR="009206B7" w:rsidRPr="00273870" w:rsidRDefault="009206B7" w:rsidP="004409BD">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0.62</w:t>
            </w:r>
          </w:p>
        </w:tc>
        <w:tc>
          <w:tcPr>
            <w:tcW w:w="571" w:type="dxa"/>
            <w:tcBorders>
              <w:top w:val="nil"/>
              <w:left w:val="nil"/>
              <w:bottom w:val="nil"/>
              <w:right w:val="nil"/>
            </w:tcBorders>
            <w:shd w:val="clear" w:color="auto" w:fill="auto"/>
            <w:noWrap/>
            <w:vAlign w:val="bottom"/>
            <w:hideMark/>
          </w:tcPr>
          <w:p w14:paraId="65EDA5C5" w14:textId="77777777" w:rsidR="009206B7" w:rsidRPr="00273870" w:rsidRDefault="009206B7" w:rsidP="004409BD">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0.99</w:t>
            </w:r>
          </w:p>
        </w:tc>
        <w:tc>
          <w:tcPr>
            <w:tcW w:w="571" w:type="dxa"/>
            <w:tcBorders>
              <w:top w:val="nil"/>
              <w:left w:val="nil"/>
              <w:bottom w:val="nil"/>
              <w:right w:val="nil"/>
            </w:tcBorders>
            <w:shd w:val="clear" w:color="auto" w:fill="auto"/>
            <w:noWrap/>
            <w:vAlign w:val="bottom"/>
            <w:hideMark/>
          </w:tcPr>
          <w:p w14:paraId="68FD5C64" w14:textId="77777777" w:rsidR="009206B7" w:rsidRPr="00273870" w:rsidRDefault="009206B7" w:rsidP="004409BD">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1.51</w:t>
            </w:r>
          </w:p>
        </w:tc>
        <w:tc>
          <w:tcPr>
            <w:tcW w:w="729" w:type="dxa"/>
            <w:tcBorders>
              <w:top w:val="nil"/>
              <w:left w:val="nil"/>
              <w:bottom w:val="nil"/>
              <w:right w:val="nil"/>
            </w:tcBorders>
            <w:shd w:val="clear" w:color="auto" w:fill="auto"/>
            <w:noWrap/>
            <w:vAlign w:val="bottom"/>
            <w:hideMark/>
          </w:tcPr>
          <w:p w14:paraId="5ACE62C2" w14:textId="77777777" w:rsidR="009206B7" w:rsidRPr="00273870" w:rsidRDefault="009206B7" w:rsidP="004409BD">
            <w:pPr>
              <w:spacing w:after="0" w:line="240" w:lineRule="auto"/>
              <w:rPr>
                <w:rFonts w:ascii="Garamond" w:eastAsia="Times New Roman" w:hAnsi="Garamond" w:cs="Times New Roman"/>
                <w:sz w:val="20"/>
                <w:szCs w:val="20"/>
              </w:rPr>
            </w:pPr>
            <w:r w:rsidRPr="00273870">
              <w:rPr>
                <w:rFonts w:ascii="Garamond" w:hAnsi="Garamond" w:cs="Times New Roman"/>
                <w:sz w:val="20"/>
                <w:szCs w:val="20"/>
              </w:rPr>
              <w:t>4.91</w:t>
            </w:r>
          </w:p>
        </w:tc>
        <w:tc>
          <w:tcPr>
            <w:tcW w:w="655" w:type="dxa"/>
            <w:tcBorders>
              <w:top w:val="nil"/>
              <w:left w:val="nil"/>
              <w:bottom w:val="nil"/>
              <w:right w:val="nil"/>
            </w:tcBorders>
            <w:shd w:val="clear" w:color="auto" w:fill="auto"/>
            <w:noWrap/>
            <w:vAlign w:val="bottom"/>
            <w:hideMark/>
          </w:tcPr>
          <w:p w14:paraId="3AAFA509" w14:textId="77777777" w:rsidR="009206B7" w:rsidRPr="00273870" w:rsidRDefault="009206B7" w:rsidP="004409BD">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1.13</w:t>
            </w:r>
          </w:p>
        </w:tc>
        <w:tc>
          <w:tcPr>
            <w:tcW w:w="852" w:type="dxa"/>
            <w:tcBorders>
              <w:top w:val="nil"/>
              <w:left w:val="nil"/>
              <w:bottom w:val="nil"/>
              <w:right w:val="nil"/>
            </w:tcBorders>
            <w:shd w:val="clear" w:color="auto" w:fill="auto"/>
            <w:noWrap/>
            <w:vAlign w:val="bottom"/>
            <w:hideMark/>
          </w:tcPr>
          <w:p w14:paraId="7F5B2E12" w14:textId="77777777" w:rsidR="009206B7" w:rsidRPr="00273870" w:rsidRDefault="009206B7" w:rsidP="004409BD">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1.35</w:t>
            </w:r>
          </w:p>
        </w:tc>
      </w:tr>
      <w:tr w:rsidR="00273870" w:rsidRPr="00273870" w14:paraId="651F6023" w14:textId="77777777" w:rsidTr="0089470E">
        <w:trPr>
          <w:trHeight w:val="253"/>
        </w:trPr>
        <w:tc>
          <w:tcPr>
            <w:tcW w:w="3060" w:type="dxa"/>
            <w:tcBorders>
              <w:right w:val="single" w:sz="4" w:space="0" w:color="auto"/>
            </w:tcBorders>
            <w:shd w:val="clear" w:color="auto" w:fill="auto"/>
            <w:noWrap/>
            <w:hideMark/>
          </w:tcPr>
          <w:p w14:paraId="65859664" w14:textId="77777777" w:rsidR="009206B7" w:rsidRPr="00273870" w:rsidRDefault="009206B7" w:rsidP="004409BD">
            <w:pPr>
              <w:spacing w:after="0" w:line="240" w:lineRule="auto"/>
              <w:jc w:val="center"/>
              <w:rPr>
                <w:rFonts w:ascii="Garamond" w:eastAsia="Times New Roman" w:hAnsi="Garamond" w:cs="Times New Roman"/>
                <w:sz w:val="20"/>
                <w:szCs w:val="20"/>
              </w:rPr>
            </w:pPr>
            <w:r w:rsidRPr="00273870">
              <w:rPr>
                <w:rFonts w:ascii="Garamond" w:eastAsia="Times New Roman" w:hAnsi="Garamond" w:cs="Times New Roman"/>
                <w:sz w:val="20"/>
                <w:szCs w:val="20"/>
              </w:rPr>
              <w:t>Distance to Beach (km)</w:t>
            </w:r>
          </w:p>
        </w:tc>
        <w:tc>
          <w:tcPr>
            <w:tcW w:w="580" w:type="dxa"/>
            <w:tcBorders>
              <w:top w:val="nil"/>
              <w:left w:val="nil"/>
              <w:bottom w:val="nil"/>
              <w:right w:val="nil"/>
            </w:tcBorders>
            <w:shd w:val="clear" w:color="auto" w:fill="auto"/>
            <w:noWrap/>
            <w:vAlign w:val="bottom"/>
            <w:hideMark/>
          </w:tcPr>
          <w:p w14:paraId="50E75AFC" w14:textId="77777777" w:rsidR="009206B7" w:rsidRPr="00273870" w:rsidRDefault="009206B7" w:rsidP="004409BD">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3.29</w:t>
            </w:r>
          </w:p>
        </w:tc>
        <w:tc>
          <w:tcPr>
            <w:tcW w:w="770" w:type="dxa"/>
            <w:tcBorders>
              <w:top w:val="nil"/>
              <w:left w:val="nil"/>
              <w:bottom w:val="nil"/>
              <w:right w:val="nil"/>
            </w:tcBorders>
            <w:shd w:val="clear" w:color="auto" w:fill="auto"/>
            <w:noWrap/>
            <w:vAlign w:val="bottom"/>
            <w:hideMark/>
          </w:tcPr>
          <w:p w14:paraId="569A5B86" w14:textId="77777777" w:rsidR="009206B7" w:rsidRPr="00273870" w:rsidRDefault="009206B7" w:rsidP="004409BD">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1.4</w:t>
            </w:r>
          </w:p>
        </w:tc>
        <w:tc>
          <w:tcPr>
            <w:tcW w:w="693" w:type="dxa"/>
            <w:tcBorders>
              <w:top w:val="nil"/>
              <w:left w:val="nil"/>
              <w:bottom w:val="nil"/>
              <w:right w:val="nil"/>
            </w:tcBorders>
            <w:shd w:val="clear" w:color="auto" w:fill="auto"/>
            <w:noWrap/>
            <w:vAlign w:val="bottom"/>
            <w:hideMark/>
          </w:tcPr>
          <w:p w14:paraId="7AB605AF" w14:textId="77777777" w:rsidR="009206B7" w:rsidRPr="00273870" w:rsidRDefault="009206B7" w:rsidP="004409BD">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0.01</w:t>
            </w:r>
          </w:p>
        </w:tc>
        <w:tc>
          <w:tcPr>
            <w:tcW w:w="571" w:type="dxa"/>
            <w:tcBorders>
              <w:top w:val="nil"/>
              <w:left w:val="nil"/>
              <w:bottom w:val="nil"/>
              <w:right w:val="nil"/>
            </w:tcBorders>
            <w:shd w:val="clear" w:color="auto" w:fill="auto"/>
            <w:noWrap/>
            <w:vAlign w:val="bottom"/>
            <w:hideMark/>
          </w:tcPr>
          <w:p w14:paraId="3404FAE5" w14:textId="77777777" w:rsidR="009206B7" w:rsidRPr="00273870" w:rsidRDefault="009206B7" w:rsidP="004409BD">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2.14</w:t>
            </w:r>
          </w:p>
        </w:tc>
        <w:tc>
          <w:tcPr>
            <w:tcW w:w="571" w:type="dxa"/>
            <w:tcBorders>
              <w:top w:val="nil"/>
              <w:left w:val="nil"/>
              <w:bottom w:val="nil"/>
              <w:right w:val="nil"/>
            </w:tcBorders>
            <w:shd w:val="clear" w:color="auto" w:fill="auto"/>
            <w:noWrap/>
            <w:vAlign w:val="bottom"/>
            <w:hideMark/>
          </w:tcPr>
          <w:p w14:paraId="3E19E175" w14:textId="77777777" w:rsidR="009206B7" w:rsidRPr="00273870" w:rsidRDefault="009206B7" w:rsidP="004409BD">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3.44</w:t>
            </w:r>
          </w:p>
        </w:tc>
        <w:tc>
          <w:tcPr>
            <w:tcW w:w="571" w:type="dxa"/>
            <w:tcBorders>
              <w:top w:val="nil"/>
              <w:left w:val="nil"/>
              <w:bottom w:val="nil"/>
              <w:right w:val="nil"/>
            </w:tcBorders>
            <w:shd w:val="clear" w:color="auto" w:fill="auto"/>
            <w:noWrap/>
            <w:vAlign w:val="bottom"/>
            <w:hideMark/>
          </w:tcPr>
          <w:p w14:paraId="01EB1D2D" w14:textId="77777777" w:rsidR="009206B7" w:rsidRPr="00273870" w:rsidRDefault="009206B7" w:rsidP="004409BD">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4.61</w:t>
            </w:r>
          </w:p>
        </w:tc>
        <w:tc>
          <w:tcPr>
            <w:tcW w:w="729" w:type="dxa"/>
            <w:tcBorders>
              <w:top w:val="nil"/>
              <w:left w:val="nil"/>
              <w:bottom w:val="nil"/>
              <w:right w:val="nil"/>
            </w:tcBorders>
            <w:shd w:val="clear" w:color="auto" w:fill="auto"/>
            <w:noWrap/>
            <w:vAlign w:val="bottom"/>
            <w:hideMark/>
          </w:tcPr>
          <w:p w14:paraId="33CAE864" w14:textId="77777777" w:rsidR="009206B7" w:rsidRPr="00273870" w:rsidRDefault="009206B7" w:rsidP="004409BD">
            <w:pPr>
              <w:spacing w:after="0" w:line="240" w:lineRule="auto"/>
              <w:rPr>
                <w:rFonts w:ascii="Garamond" w:eastAsia="Times New Roman" w:hAnsi="Garamond" w:cs="Times New Roman"/>
                <w:sz w:val="20"/>
                <w:szCs w:val="20"/>
              </w:rPr>
            </w:pPr>
            <w:r w:rsidRPr="00273870">
              <w:rPr>
                <w:rFonts w:ascii="Garamond" w:hAnsi="Garamond" w:cs="Times New Roman"/>
                <w:sz w:val="20"/>
                <w:szCs w:val="20"/>
              </w:rPr>
              <w:t>5</w:t>
            </w:r>
          </w:p>
        </w:tc>
        <w:tc>
          <w:tcPr>
            <w:tcW w:w="655" w:type="dxa"/>
            <w:tcBorders>
              <w:top w:val="nil"/>
              <w:left w:val="nil"/>
              <w:bottom w:val="nil"/>
              <w:right w:val="nil"/>
            </w:tcBorders>
            <w:shd w:val="clear" w:color="auto" w:fill="auto"/>
            <w:noWrap/>
            <w:vAlign w:val="bottom"/>
            <w:hideMark/>
          </w:tcPr>
          <w:p w14:paraId="0A422225" w14:textId="77777777" w:rsidR="009206B7" w:rsidRPr="00273870" w:rsidRDefault="009206B7" w:rsidP="004409BD">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-0.37</w:t>
            </w:r>
          </w:p>
        </w:tc>
        <w:tc>
          <w:tcPr>
            <w:tcW w:w="852" w:type="dxa"/>
            <w:tcBorders>
              <w:top w:val="nil"/>
              <w:left w:val="nil"/>
              <w:bottom w:val="nil"/>
              <w:right w:val="nil"/>
            </w:tcBorders>
            <w:shd w:val="clear" w:color="auto" w:fill="auto"/>
            <w:noWrap/>
            <w:vAlign w:val="bottom"/>
            <w:hideMark/>
          </w:tcPr>
          <w:p w14:paraId="26249972" w14:textId="77777777" w:rsidR="009206B7" w:rsidRPr="00273870" w:rsidRDefault="009206B7" w:rsidP="004409BD">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-1.02</w:t>
            </w:r>
          </w:p>
        </w:tc>
      </w:tr>
      <w:tr w:rsidR="00273870" w:rsidRPr="00273870" w14:paraId="19454ED3" w14:textId="77777777" w:rsidTr="0089470E">
        <w:trPr>
          <w:trHeight w:val="253"/>
        </w:trPr>
        <w:tc>
          <w:tcPr>
            <w:tcW w:w="3060" w:type="dxa"/>
            <w:tcBorders>
              <w:right w:val="single" w:sz="4" w:space="0" w:color="auto"/>
            </w:tcBorders>
            <w:shd w:val="clear" w:color="auto" w:fill="auto"/>
            <w:noWrap/>
            <w:hideMark/>
          </w:tcPr>
          <w:p w14:paraId="7FB8019E" w14:textId="77777777" w:rsidR="009206B7" w:rsidRPr="00273870" w:rsidRDefault="009206B7" w:rsidP="004409BD">
            <w:pPr>
              <w:spacing w:after="0" w:line="240" w:lineRule="auto"/>
              <w:jc w:val="center"/>
              <w:rPr>
                <w:rFonts w:ascii="Garamond" w:eastAsia="Times New Roman" w:hAnsi="Garamond" w:cs="Times New Roman"/>
                <w:sz w:val="20"/>
                <w:szCs w:val="20"/>
              </w:rPr>
            </w:pPr>
            <w:r w:rsidRPr="00273870">
              <w:rPr>
                <w:rFonts w:ascii="Garamond" w:eastAsia="Times New Roman" w:hAnsi="Garamond" w:cs="Times New Roman"/>
                <w:sz w:val="20"/>
                <w:szCs w:val="20"/>
              </w:rPr>
              <w:t>Park &amp; Garden PCA</w:t>
            </w:r>
          </w:p>
        </w:tc>
        <w:tc>
          <w:tcPr>
            <w:tcW w:w="580" w:type="dxa"/>
            <w:tcBorders>
              <w:top w:val="nil"/>
              <w:left w:val="nil"/>
              <w:bottom w:val="nil"/>
              <w:right w:val="nil"/>
            </w:tcBorders>
            <w:shd w:val="clear" w:color="auto" w:fill="auto"/>
            <w:noWrap/>
            <w:vAlign w:val="bottom"/>
            <w:hideMark/>
          </w:tcPr>
          <w:p w14:paraId="5123019C" w14:textId="77777777" w:rsidR="009206B7" w:rsidRPr="00273870" w:rsidRDefault="009206B7" w:rsidP="004409BD">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0.4</w:t>
            </w:r>
          </w:p>
        </w:tc>
        <w:tc>
          <w:tcPr>
            <w:tcW w:w="770" w:type="dxa"/>
            <w:tcBorders>
              <w:top w:val="nil"/>
              <w:left w:val="nil"/>
              <w:bottom w:val="nil"/>
              <w:right w:val="nil"/>
            </w:tcBorders>
            <w:shd w:val="clear" w:color="auto" w:fill="auto"/>
            <w:noWrap/>
            <w:vAlign w:val="bottom"/>
            <w:hideMark/>
          </w:tcPr>
          <w:p w14:paraId="47019736" w14:textId="77777777" w:rsidR="009206B7" w:rsidRPr="00273870" w:rsidRDefault="009206B7" w:rsidP="004409BD">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0.39</w:t>
            </w:r>
          </w:p>
        </w:tc>
        <w:tc>
          <w:tcPr>
            <w:tcW w:w="693" w:type="dxa"/>
            <w:tcBorders>
              <w:top w:val="nil"/>
              <w:left w:val="nil"/>
              <w:bottom w:val="nil"/>
              <w:right w:val="nil"/>
            </w:tcBorders>
            <w:shd w:val="clear" w:color="auto" w:fill="auto"/>
            <w:noWrap/>
            <w:vAlign w:val="bottom"/>
            <w:hideMark/>
          </w:tcPr>
          <w:p w14:paraId="2312CEC8" w14:textId="77777777" w:rsidR="009206B7" w:rsidRPr="00273870" w:rsidRDefault="009206B7" w:rsidP="004409BD">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w:t>
            </w:r>
          </w:p>
        </w:tc>
        <w:tc>
          <w:tcPr>
            <w:tcW w:w="571" w:type="dxa"/>
            <w:tcBorders>
              <w:top w:val="nil"/>
              <w:left w:val="nil"/>
              <w:bottom w:val="nil"/>
              <w:right w:val="nil"/>
            </w:tcBorders>
            <w:shd w:val="clear" w:color="auto" w:fill="auto"/>
            <w:noWrap/>
            <w:vAlign w:val="bottom"/>
            <w:hideMark/>
          </w:tcPr>
          <w:p w14:paraId="2393922B" w14:textId="77777777" w:rsidR="009206B7" w:rsidRPr="00273870" w:rsidRDefault="009206B7" w:rsidP="004409BD">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0.01</w:t>
            </w:r>
          </w:p>
        </w:tc>
        <w:tc>
          <w:tcPr>
            <w:tcW w:w="571" w:type="dxa"/>
            <w:tcBorders>
              <w:top w:val="nil"/>
              <w:left w:val="nil"/>
              <w:bottom w:val="nil"/>
              <w:right w:val="nil"/>
            </w:tcBorders>
            <w:shd w:val="clear" w:color="auto" w:fill="auto"/>
            <w:noWrap/>
            <w:vAlign w:val="bottom"/>
            <w:hideMark/>
          </w:tcPr>
          <w:p w14:paraId="6F5B4858" w14:textId="77777777" w:rsidR="009206B7" w:rsidRPr="00273870" w:rsidRDefault="009206B7" w:rsidP="004409BD">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0.5</w:t>
            </w:r>
          </w:p>
        </w:tc>
        <w:tc>
          <w:tcPr>
            <w:tcW w:w="571" w:type="dxa"/>
            <w:tcBorders>
              <w:top w:val="nil"/>
              <w:left w:val="nil"/>
              <w:bottom w:val="nil"/>
              <w:right w:val="nil"/>
            </w:tcBorders>
            <w:shd w:val="clear" w:color="auto" w:fill="auto"/>
            <w:noWrap/>
            <w:vAlign w:val="bottom"/>
            <w:hideMark/>
          </w:tcPr>
          <w:p w14:paraId="1BF3582C" w14:textId="77777777" w:rsidR="009206B7" w:rsidRPr="00273870" w:rsidRDefault="009206B7" w:rsidP="004409BD">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0.51</w:t>
            </w:r>
          </w:p>
        </w:tc>
        <w:tc>
          <w:tcPr>
            <w:tcW w:w="729" w:type="dxa"/>
            <w:tcBorders>
              <w:top w:val="nil"/>
              <w:left w:val="nil"/>
              <w:bottom w:val="nil"/>
              <w:right w:val="nil"/>
            </w:tcBorders>
            <w:shd w:val="clear" w:color="auto" w:fill="auto"/>
            <w:noWrap/>
            <w:vAlign w:val="bottom"/>
            <w:hideMark/>
          </w:tcPr>
          <w:p w14:paraId="618A61BB" w14:textId="77777777" w:rsidR="009206B7" w:rsidRPr="00273870" w:rsidRDefault="009206B7" w:rsidP="004409BD">
            <w:pPr>
              <w:spacing w:after="0" w:line="240" w:lineRule="auto"/>
              <w:rPr>
                <w:rFonts w:ascii="Garamond" w:eastAsia="Times New Roman" w:hAnsi="Garamond" w:cs="Times New Roman"/>
                <w:sz w:val="20"/>
                <w:szCs w:val="20"/>
              </w:rPr>
            </w:pPr>
            <w:r w:rsidRPr="00273870">
              <w:rPr>
                <w:rFonts w:ascii="Garamond" w:hAnsi="Garamond" w:cs="Times New Roman"/>
                <w:sz w:val="20"/>
                <w:szCs w:val="20"/>
              </w:rPr>
              <w:t>1</w:t>
            </w:r>
          </w:p>
        </w:tc>
        <w:tc>
          <w:tcPr>
            <w:tcW w:w="655" w:type="dxa"/>
            <w:tcBorders>
              <w:top w:val="nil"/>
              <w:left w:val="nil"/>
              <w:bottom w:val="nil"/>
              <w:right w:val="nil"/>
            </w:tcBorders>
            <w:shd w:val="clear" w:color="auto" w:fill="auto"/>
            <w:noWrap/>
            <w:vAlign w:val="bottom"/>
            <w:hideMark/>
          </w:tcPr>
          <w:p w14:paraId="14D4234B" w14:textId="77777777" w:rsidR="009206B7" w:rsidRPr="00273870" w:rsidRDefault="009206B7" w:rsidP="004409BD">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0.37</w:t>
            </w:r>
          </w:p>
        </w:tc>
        <w:tc>
          <w:tcPr>
            <w:tcW w:w="852" w:type="dxa"/>
            <w:tcBorders>
              <w:top w:val="nil"/>
              <w:left w:val="nil"/>
              <w:bottom w:val="nil"/>
              <w:right w:val="nil"/>
            </w:tcBorders>
            <w:shd w:val="clear" w:color="auto" w:fill="auto"/>
            <w:noWrap/>
            <w:vAlign w:val="bottom"/>
            <w:hideMark/>
          </w:tcPr>
          <w:p w14:paraId="295ABE5A" w14:textId="77777777" w:rsidR="009206B7" w:rsidRPr="00273870" w:rsidRDefault="009206B7" w:rsidP="004409BD">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-1.33</w:t>
            </w:r>
          </w:p>
        </w:tc>
      </w:tr>
      <w:tr w:rsidR="00273870" w:rsidRPr="00273870" w14:paraId="0175ED3F" w14:textId="77777777" w:rsidTr="0089470E">
        <w:trPr>
          <w:trHeight w:val="253"/>
        </w:trPr>
        <w:tc>
          <w:tcPr>
            <w:tcW w:w="3060" w:type="dxa"/>
            <w:tcBorders>
              <w:right w:val="single" w:sz="4" w:space="0" w:color="auto"/>
            </w:tcBorders>
            <w:shd w:val="clear" w:color="auto" w:fill="auto"/>
            <w:noWrap/>
            <w:hideMark/>
          </w:tcPr>
          <w:p w14:paraId="12EDBD1C" w14:textId="77777777" w:rsidR="009206B7" w:rsidRPr="00273870" w:rsidRDefault="009206B7" w:rsidP="004409BD">
            <w:pPr>
              <w:spacing w:after="0" w:line="240" w:lineRule="auto"/>
              <w:jc w:val="center"/>
              <w:rPr>
                <w:rFonts w:ascii="Garamond" w:eastAsia="Times New Roman" w:hAnsi="Garamond" w:cs="Times New Roman"/>
                <w:sz w:val="20"/>
                <w:szCs w:val="20"/>
              </w:rPr>
            </w:pPr>
            <w:r w:rsidRPr="00273870">
              <w:rPr>
                <w:rFonts w:ascii="Garamond" w:eastAsia="Times New Roman" w:hAnsi="Garamond" w:cs="Times New Roman"/>
                <w:sz w:val="20"/>
                <w:szCs w:val="20"/>
              </w:rPr>
              <w:t>Viewpoint PCA</w:t>
            </w:r>
          </w:p>
        </w:tc>
        <w:tc>
          <w:tcPr>
            <w:tcW w:w="580" w:type="dxa"/>
            <w:tcBorders>
              <w:top w:val="nil"/>
              <w:left w:val="nil"/>
              <w:bottom w:val="nil"/>
              <w:right w:val="nil"/>
            </w:tcBorders>
            <w:shd w:val="clear" w:color="auto" w:fill="auto"/>
            <w:noWrap/>
            <w:vAlign w:val="bottom"/>
            <w:hideMark/>
          </w:tcPr>
          <w:p w14:paraId="457CA773" w14:textId="77777777" w:rsidR="009206B7" w:rsidRPr="00273870" w:rsidRDefault="009206B7" w:rsidP="004409BD">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0.41</w:t>
            </w:r>
          </w:p>
        </w:tc>
        <w:tc>
          <w:tcPr>
            <w:tcW w:w="770" w:type="dxa"/>
            <w:tcBorders>
              <w:top w:val="nil"/>
              <w:left w:val="nil"/>
              <w:bottom w:val="nil"/>
              <w:right w:val="nil"/>
            </w:tcBorders>
            <w:shd w:val="clear" w:color="auto" w:fill="auto"/>
            <w:noWrap/>
            <w:vAlign w:val="bottom"/>
            <w:hideMark/>
          </w:tcPr>
          <w:p w14:paraId="5A30BD2B" w14:textId="77777777" w:rsidR="009206B7" w:rsidRPr="00273870" w:rsidRDefault="009206B7" w:rsidP="004409BD">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0.26</w:t>
            </w:r>
          </w:p>
        </w:tc>
        <w:tc>
          <w:tcPr>
            <w:tcW w:w="693" w:type="dxa"/>
            <w:tcBorders>
              <w:top w:val="nil"/>
              <w:left w:val="nil"/>
              <w:bottom w:val="nil"/>
              <w:right w:val="nil"/>
            </w:tcBorders>
            <w:shd w:val="clear" w:color="auto" w:fill="auto"/>
            <w:noWrap/>
            <w:vAlign w:val="bottom"/>
            <w:hideMark/>
          </w:tcPr>
          <w:p w14:paraId="1AD60506" w14:textId="77777777" w:rsidR="009206B7" w:rsidRPr="00273870" w:rsidRDefault="009206B7" w:rsidP="004409BD">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w:t>
            </w:r>
          </w:p>
        </w:tc>
        <w:tc>
          <w:tcPr>
            <w:tcW w:w="571" w:type="dxa"/>
            <w:tcBorders>
              <w:top w:val="nil"/>
              <w:left w:val="nil"/>
              <w:bottom w:val="nil"/>
              <w:right w:val="nil"/>
            </w:tcBorders>
            <w:shd w:val="clear" w:color="auto" w:fill="auto"/>
            <w:noWrap/>
            <w:vAlign w:val="bottom"/>
            <w:hideMark/>
          </w:tcPr>
          <w:p w14:paraId="1F8B67F6" w14:textId="77777777" w:rsidR="009206B7" w:rsidRPr="00273870" w:rsidRDefault="009206B7" w:rsidP="004409BD">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0.21</w:t>
            </w:r>
          </w:p>
        </w:tc>
        <w:tc>
          <w:tcPr>
            <w:tcW w:w="571" w:type="dxa"/>
            <w:tcBorders>
              <w:top w:val="nil"/>
              <w:left w:val="nil"/>
              <w:bottom w:val="nil"/>
              <w:right w:val="nil"/>
            </w:tcBorders>
            <w:shd w:val="clear" w:color="auto" w:fill="auto"/>
            <w:noWrap/>
            <w:vAlign w:val="bottom"/>
            <w:hideMark/>
          </w:tcPr>
          <w:p w14:paraId="4220055C" w14:textId="77777777" w:rsidR="009206B7" w:rsidRPr="00273870" w:rsidRDefault="009206B7" w:rsidP="004409BD">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0.32</w:t>
            </w:r>
          </w:p>
        </w:tc>
        <w:tc>
          <w:tcPr>
            <w:tcW w:w="571" w:type="dxa"/>
            <w:tcBorders>
              <w:top w:val="nil"/>
              <w:left w:val="nil"/>
              <w:bottom w:val="nil"/>
              <w:right w:val="nil"/>
            </w:tcBorders>
            <w:shd w:val="clear" w:color="auto" w:fill="auto"/>
            <w:noWrap/>
            <w:vAlign w:val="bottom"/>
            <w:hideMark/>
          </w:tcPr>
          <w:p w14:paraId="617A6EB7" w14:textId="77777777" w:rsidR="009206B7" w:rsidRPr="00273870" w:rsidRDefault="009206B7" w:rsidP="004409BD">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0.64</w:t>
            </w:r>
          </w:p>
        </w:tc>
        <w:tc>
          <w:tcPr>
            <w:tcW w:w="729" w:type="dxa"/>
            <w:tcBorders>
              <w:top w:val="nil"/>
              <w:left w:val="nil"/>
              <w:bottom w:val="nil"/>
              <w:right w:val="nil"/>
            </w:tcBorders>
            <w:shd w:val="clear" w:color="auto" w:fill="auto"/>
            <w:noWrap/>
            <w:vAlign w:val="bottom"/>
            <w:hideMark/>
          </w:tcPr>
          <w:p w14:paraId="30F64995" w14:textId="77777777" w:rsidR="009206B7" w:rsidRPr="00273870" w:rsidRDefault="009206B7" w:rsidP="004409BD">
            <w:pPr>
              <w:spacing w:after="0" w:line="240" w:lineRule="auto"/>
              <w:rPr>
                <w:rFonts w:ascii="Garamond" w:eastAsia="Times New Roman" w:hAnsi="Garamond" w:cs="Times New Roman"/>
                <w:sz w:val="20"/>
                <w:szCs w:val="20"/>
              </w:rPr>
            </w:pPr>
            <w:r w:rsidRPr="00273870">
              <w:rPr>
                <w:rFonts w:ascii="Garamond" w:hAnsi="Garamond" w:cs="Times New Roman"/>
                <w:sz w:val="20"/>
                <w:szCs w:val="20"/>
              </w:rPr>
              <w:t>1</w:t>
            </w:r>
          </w:p>
        </w:tc>
        <w:tc>
          <w:tcPr>
            <w:tcW w:w="655" w:type="dxa"/>
            <w:tcBorders>
              <w:top w:val="nil"/>
              <w:left w:val="nil"/>
              <w:bottom w:val="nil"/>
              <w:right w:val="nil"/>
            </w:tcBorders>
            <w:shd w:val="clear" w:color="auto" w:fill="auto"/>
            <w:noWrap/>
            <w:vAlign w:val="bottom"/>
            <w:hideMark/>
          </w:tcPr>
          <w:p w14:paraId="7371B091" w14:textId="77777777" w:rsidR="009206B7" w:rsidRPr="00273870" w:rsidRDefault="009206B7" w:rsidP="004409BD">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0.67</w:t>
            </w:r>
          </w:p>
        </w:tc>
        <w:tc>
          <w:tcPr>
            <w:tcW w:w="852" w:type="dxa"/>
            <w:tcBorders>
              <w:top w:val="nil"/>
              <w:left w:val="nil"/>
              <w:bottom w:val="nil"/>
              <w:right w:val="nil"/>
            </w:tcBorders>
            <w:shd w:val="clear" w:color="auto" w:fill="auto"/>
            <w:noWrap/>
            <w:vAlign w:val="bottom"/>
            <w:hideMark/>
          </w:tcPr>
          <w:p w14:paraId="6B8FA9E7" w14:textId="77777777" w:rsidR="009206B7" w:rsidRPr="00273870" w:rsidRDefault="009206B7" w:rsidP="004409BD">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-0.79</w:t>
            </w:r>
          </w:p>
        </w:tc>
      </w:tr>
      <w:tr w:rsidR="00273870" w:rsidRPr="00273870" w14:paraId="698A03A8" w14:textId="77777777" w:rsidTr="0089470E">
        <w:trPr>
          <w:trHeight w:val="253"/>
        </w:trPr>
        <w:tc>
          <w:tcPr>
            <w:tcW w:w="3060" w:type="dxa"/>
            <w:tcBorders>
              <w:right w:val="single" w:sz="4" w:space="0" w:color="auto"/>
            </w:tcBorders>
            <w:shd w:val="clear" w:color="auto" w:fill="auto"/>
            <w:noWrap/>
            <w:hideMark/>
          </w:tcPr>
          <w:p w14:paraId="241B33C6" w14:textId="77777777" w:rsidR="009206B7" w:rsidRPr="00273870" w:rsidRDefault="009206B7" w:rsidP="004409BD">
            <w:pPr>
              <w:spacing w:after="0" w:line="240" w:lineRule="auto"/>
              <w:jc w:val="center"/>
              <w:rPr>
                <w:rFonts w:ascii="Garamond" w:eastAsia="Times New Roman" w:hAnsi="Garamond" w:cs="Times New Roman"/>
                <w:sz w:val="20"/>
                <w:szCs w:val="20"/>
              </w:rPr>
            </w:pPr>
            <w:r w:rsidRPr="00273870">
              <w:rPr>
                <w:rFonts w:ascii="Garamond" w:eastAsia="Times New Roman" w:hAnsi="Garamond" w:cs="Times New Roman"/>
                <w:sz w:val="20"/>
                <w:szCs w:val="20"/>
              </w:rPr>
              <w:t>Neighborhood size (10 ha)</w:t>
            </w:r>
          </w:p>
        </w:tc>
        <w:tc>
          <w:tcPr>
            <w:tcW w:w="580" w:type="dxa"/>
            <w:tcBorders>
              <w:top w:val="nil"/>
              <w:left w:val="nil"/>
              <w:bottom w:val="nil"/>
              <w:right w:val="nil"/>
            </w:tcBorders>
            <w:shd w:val="clear" w:color="auto" w:fill="auto"/>
            <w:noWrap/>
            <w:vAlign w:val="bottom"/>
            <w:hideMark/>
          </w:tcPr>
          <w:p w14:paraId="429DFB03" w14:textId="77777777" w:rsidR="009206B7" w:rsidRPr="00273870" w:rsidRDefault="009206B7" w:rsidP="004409BD">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13.51</w:t>
            </w:r>
          </w:p>
        </w:tc>
        <w:tc>
          <w:tcPr>
            <w:tcW w:w="770" w:type="dxa"/>
            <w:tcBorders>
              <w:top w:val="nil"/>
              <w:left w:val="nil"/>
              <w:bottom w:val="nil"/>
              <w:right w:val="nil"/>
            </w:tcBorders>
            <w:shd w:val="clear" w:color="auto" w:fill="auto"/>
            <w:noWrap/>
            <w:vAlign w:val="bottom"/>
            <w:hideMark/>
          </w:tcPr>
          <w:p w14:paraId="41B37D64" w14:textId="77777777" w:rsidR="009206B7" w:rsidRPr="00273870" w:rsidRDefault="009206B7" w:rsidP="004409BD">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12.2</w:t>
            </w:r>
          </w:p>
        </w:tc>
        <w:tc>
          <w:tcPr>
            <w:tcW w:w="693" w:type="dxa"/>
            <w:tcBorders>
              <w:top w:val="nil"/>
              <w:left w:val="nil"/>
              <w:bottom w:val="nil"/>
              <w:right w:val="nil"/>
            </w:tcBorders>
            <w:shd w:val="clear" w:color="auto" w:fill="auto"/>
            <w:noWrap/>
            <w:vAlign w:val="bottom"/>
            <w:hideMark/>
          </w:tcPr>
          <w:p w14:paraId="1DDE38A7" w14:textId="77777777" w:rsidR="009206B7" w:rsidRPr="00273870" w:rsidRDefault="009206B7" w:rsidP="004409BD">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2.3</w:t>
            </w:r>
          </w:p>
        </w:tc>
        <w:tc>
          <w:tcPr>
            <w:tcW w:w="571" w:type="dxa"/>
            <w:tcBorders>
              <w:top w:val="nil"/>
              <w:left w:val="nil"/>
              <w:bottom w:val="nil"/>
              <w:right w:val="nil"/>
            </w:tcBorders>
            <w:shd w:val="clear" w:color="auto" w:fill="auto"/>
            <w:noWrap/>
            <w:vAlign w:val="bottom"/>
            <w:hideMark/>
          </w:tcPr>
          <w:p w14:paraId="7130118B" w14:textId="77777777" w:rsidR="009206B7" w:rsidRPr="00273870" w:rsidRDefault="009206B7" w:rsidP="004409BD">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8.04</w:t>
            </w:r>
          </w:p>
        </w:tc>
        <w:tc>
          <w:tcPr>
            <w:tcW w:w="571" w:type="dxa"/>
            <w:tcBorders>
              <w:top w:val="nil"/>
              <w:left w:val="nil"/>
              <w:bottom w:val="nil"/>
              <w:right w:val="nil"/>
            </w:tcBorders>
            <w:shd w:val="clear" w:color="auto" w:fill="auto"/>
            <w:noWrap/>
            <w:vAlign w:val="bottom"/>
            <w:hideMark/>
          </w:tcPr>
          <w:p w14:paraId="5C1DE825" w14:textId="77777777" w:rsidR="009206B7" w:rsidRPr="00273870" w:rsidRDefault="009206B7" w:rsidP="004409BD">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11.1</w:t>
            </w:r>
          </w:p>
        </w:tc>
        <w:tc>
          <w:tcPr>
            <w:tcW w:w="571" w:type="dxa"/>
            <w:tcBorders>
              <w:top w:val="nil"/>
              <w:left w:val="nil"/>
              <w:bottom w:val="nil"/>
              <w:right w:val="nil"/>
            </w:tcBorders>
            <w:shd w:val="clear" w:color="auto" w:fill="auto"/>
            <w:noWrap/>
            <w:vAlign w:val="bottom"/>
            <w:hideMark/>
          </w:tcPr>
          <w:p w14:paraId="025FCDF4" w14:textId="77777777" w:rsidR="009206B7" w:rsidRPr="00273870" w:rsidRDefault="009206B7" w:rsidP="004409BD">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14.1</w:t>
            </w:r>
          </w:p>
        </w:tc>
        <w:tc>
          <w:tcPr>
            <w:tcW w:w="729" w:type="dxa"/>
            <w:tcBorders>
              <w:top w:val="nil"/>
              <w:left w:val="nil"/>
              <w:bottom w:val="nil"/>
              <w:right w:val="nil"/>
            </w:tcBorders>
            <w:shd w:val="clear" w:color="auto" w:fill="auto"/>
            <w:noWrap/>
            <w:vAlign w:val="bottom"/>
            <w:hideMark/>
          </w:tcPr>
          <w:p w14:paraId="306CBC71" w14:textId="77777777" w:rsidR="009206B7" w:rsidRPr="00273870" w:rsidRDefault="009206B7" w:rsidP="004409BD">
            <w:pPr>
              <w:spacing w:after="0" w:line="240" w:lineRule="auto"/>
              <w:rPr>
                <w:rFonts w:ascii="Garamond" w:eastAsia="Times New Roman" w:hAnsi="Garamond" w:cs="Times New Roman"/>
                <w:sz w:val="20"/>
                <w:szCs w:val="20"/>
              </w:rPr>
            </w:pPr>
            <w:r w:rsidRPr="00273870">
              <w:rPr>
                <w:rFonts w:ascii="Garamond" w:hAnsi="Garamond" w:cs="Times New Roman"/>
                <w:sz w:val="20"/>
                <w:szCs w:val="20"/>
              </w:rPr>
              <w:t>142.37</w:t>
            </w:r>
          </w:p>
        </w:tc>
        <w:tc>
          <w:tcPr>
            <w:tcW w:w="655" w:type="dxa"/>
            <w:tcBorders>
              <w:top w:val="nil"/>
              <w:left w:val="nil"/>
              <w:bottom w:val="nil"/>
              <w:right w:val="nil"/>
            </w:tcBorders>
            <w:shd w:val="clear" w:color="auto" w:fill="auto"/>
            <w:noWrap/>
            <w:vAlign w:val="bottom"/>
            <w:hideMark/>
          </w:tcPr>
          <w:p w14:paraId="56861ABC" w14:textId="77777777" w:rsidR="009206B7" w:rsidRPr="00273870" w:rsidRDefault="009206B7" w:rsidP="004409BD">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5.95</w:t>
            </w:r>
          </w:p>
        </w:tc>
        <w:tc>
          <w:tcPr>
            <w:tcW w:w="852" w:type="dxa"/>
            <w:tcBorders>
              <w:top w:val="nil"/>
              <w:left w:val="nil"/>
              <w:bottom w:val="nil"/>
              <w:right w:val="nil"/>
            </w:tcBorders>
            <w:shd w:val="clear" w:color="auto" w:fill="auto"/>
            <w:noWrap/>
            <w:vAlign w:val="bottom"/>
            <w:hideMark/>
          </w:tcPr>
          <w:p w14:paraId="71BC8D6A" w14:textId="77777777" w:rsidR="009206B7" w:rsidRPr="00273870" w:rsidRDefault="009206B7" w:rsidP="004409BD">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51.28</w:t>
            </w:r>
          </w:p>
        </w:tc>
      </w:tr>
      <w:tr w:rsidR="00273870" w:rsidRPr="00273870" w14:paraId="7D038053" w14:textId="77777777" w:rsidTr="0089470E">
        <w:trPr>
          <w:trHeight w:val="253"/>
        </w:trPr>
        <w:tc>
          <w:tcPr>
            <w:tcW w:w="3060" w:type="dxa"/>
            <w:tcBorders>
              <w:right w:val="single" w:sz="4" w:space="0" w:color="auto"/>
            </w:tcBorders>
            <w:shd w:val="clear" w:color="auto" w:fill="auto"/>
            <w:noWrap/>
            <w:hideMark/>
          </w:tcPr>
          <w:p w14:paraId="6EBB3073" w14:textId="77777777" w:rsidR="009206B7" w:rsidRPr="00273870" w:rsidRDefault="009206B7" w:rsidP="004409BD">
            <w:pPr>
              <w:spacing w:after="0" w:line="240" w:lineRule="auto"/>
              <w:jc w:val="center"/>
              <w:rPr>
                <w:rFonts w:ascii="Garamond" w:eastAsia="Times New Roman" w:hAnsi="Garamond" w:cs="Times New Roman"/>
                <w:sz w:val="20"/>
                <w:szCs w:val="20"/>
              </w:rPr>
            </w:pPr>
            <w:r w:rsidRPr="00273870">
              <w:rPr>
                <w:rFonts w:ascii="Garamond" w:eastAsia="Times New Roman" w:hAnsi="Garamond" w:cs="Times New Roman"/>
                <w:sz w:val="20"/>
                <w:szCs w:val="20"/>
              </w:rPr>
              <w:t>Vulnerable to heat impact (1-5)</w:t>
            </w:r>
          </w:p>
        </w:tc>
        <w:tc>
          <w:tcPr>
            <w:tcW w:w="580" w:type="dxa"/>
            <w:tcBorders>
              <w:top w:val="nil"/>
              <w:left w:val="nil"/>
              <w:bottom w:val="nil"/>
              <w:right w:val="nil"/>
            </w:tcBorders>
            <w:shd w:val="clear" w:color="auto" w:fill="auto"/>
            <w:noWrap/>
            <w:vAlign w:val="bottom"/>
            <w:hideMark/>
          </w:tcPr>
          <w:p w14:paraId="1E3EA59D" w14:textId="77777777" w:rsidR="009206B7" w:rsidRPr="00273870" w:rsidRDefault="009206B7" w:rsidP="004409BD">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2.86</w:t>
            </w:r>
          </w:p>
        </w:tc>
        <w:tc>
          <w:tcPr>
            <w:tcW w:w="770" w:type="dxa"/>
            <w:tcBorders>
              <w:top w:val="nil"/>
              <w:left w:val="nil"/>
              <w:bottom w:val="nil"/>
              <w:right w:val="nil"/>
            </w:tcBorders>
            <w:shd w:val="clear" w:color="auto" w:fill="auto"/>
            <w:noWrap/>
            <w:vAlign w:val="bottom"/>
            <w:hideMark/>
          </w:tcPr>
          <w:p w14:paraId="646438FF" w14:textId="77777777" w:rsidR="009206B7" w:rsidRPr="00273870" w:rsidRDefault="009206B7" w:rsidP="004409BD">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0.79</w:t>
            </w:r>
          </w:p>
        </w:tc>
        <w:tc>
          <w:tcPr>
            <w:tcW w:w="693" w:type="dxa"/>
            <w:tcBorders>
              <w:top w:val="nil"/>
              <w:left w:val="nil"/>
              <w:bottom w:val="nil"/>
              <w:right w:val="nil"/>
            </w:tcBorders>
            <w:shd w:val="clear" w:color="auto" w:fill="auto"/>
            <w:noWrap/>
            <w:vAlign w:val="bottom"/>
            <w:hideMark/>
          </w:tcPr>
          <w:p w14:paraId="73EB7AFB" w14:textId="77777777" w:rsidR="009206B7" w:rsidRPr="00273870" w:rsidRDefault="009206B7" w:rsidP="004409BD">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1</w:t>
            </w:r>
          </w:p>
        </w:tc>
        <w:tc>
          <w:tcPr>
            <w:tcW w:w="571" w:type="dxa"/>
            <w:tcBorders>
              <w:top w:val="nil"/>
              <w:left w:val="nil"/>
              <w:bottom w:val="nil"/>
              <w:right w:val="nil"/>
            </w:tcBorders>
            <w:shd w:val="clear" w:color="auto" w:fill="auto"/>
            <w:noWrap/>
            <w:vAlign w:val="bottom"/>
            <w:hideMark/>
          </w:tcPr>
          <w:p w14:paraId="2BD9E20D" w14:textId="77777777" w:rsidR="009206B7" w:rsidRPr="00273870" w:rsidRDefault="009206B7" w:rsidP="004409BD">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2</w:t>
            </w:r>
          </w:p>
        </w:tc>
        <w:tc>
          <w:tcPr>
            <w:tcW w:w="571" w:type="dxa"/>
            <w:tcBorders>
              <w:top w:val="nil"/>
              <w:left w:val="nil"/>
              <w:bottom w:val="nil"/>
              <w:right w:val="nil"/>
            </w:tcBorders>
            <w:shd w:val="clear" w:color="auto" w:fill="auto"/>
            <w:noWrap/>
            <w:vAlign w:val="bottom"/>
            <w:hideMark/>
          </w:tcPr>
          <w:p w14:paraId="60C1D1BB" w14:textId="77777777" w:rsidR="009206B7" w:rsidRPr="00273870" w:rsidRDefault="009206B7" w:rsidP="004409BD">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3</w:t>
            </w:r>
          </w:p>
        </w:tc>
        <w:tc>
          <w:tcPr>
            <w:tcW w:w="571" w:type="dxa"/>
            <w:tcBorders>
              <w:top w:val="nil"/>
              <w:left w:val="nil"/>
              <w:bottom w:val="nil"/>
              <w:right w:val="nil"/>
            </w:tcBorders>
            <w:shd w:val="clear" w:color="auto" w:fill="auto"/>
            <w:noWrap/>
            <w:vAlign w:val="bottom"/>
            <w:hideMark/>
          </w:tcPr>
          <w:p w14:paraId="0697D7F1" w14:textId="77777777" w:rsidR="009206B7" w:rsidRPr="00273870" w:rsidRDefault="009206B7" w:rsidP="004409BD">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3</w:t>
            </w:r>
          </w:p>
        </w:tc>
        <w:tc>
          <w:tcPr>
            <w:tcW w:w="729" w:type="dxa"/>
            <w:tcBorders>
              <w:top w:val="nil"/>
              <w:left w:val="nil"/>
              <w:bottom w:val="nil"/>
              <w:right w:val="nil"/>
            </w:tcBorders>
            <w:shd w:val="clear" w:color="auto" w:fill="auto"/>
            <w:noWrap/>
            <w:vAlign w:val="bottom"/>
            <w:hideMark/>
          </w:tcPr>
          <w:p w14:paraId="0A43E656" w14:textId="77777777" w:rsidR="009206B7" w:rsidRPr="00273870" w:rsidRDefault="009206B7" w:rsidP="004409BD">
            <w:pPr>
              <w:spacing w:after="0" w:line="240" w:lineRule="auto"/>
              <w:rPr>
                <w:rFonts w:ascii="Garamond" w:eastAsia="Times New Roman" w:hAnsi="Garamond" w:cs="Times New Roman"/>
                <w:sz w:val="20"/>
                <w:szCs w:val="20"/>
              </w:rPr>
            </w:pPr>
            <w:r w:rsidRPr="00273870">
              <w:rPr>
                <w:rFonts w:ascii="Garamond" w:hAnsi="Garamond" w:cs="Times New Roman"/>
                <w:sz w:val="20"/>
                <w:szCs w:val="20"/>
              </w:rPr>
              <w:t>5</w:t>
            </w:r>
          </w:p>
        </w:tc>
        <w:tc>
          <w:tcPr>
            <w:tcW w:w="655" w:type="dxa"/>
            <w:tcBorders>
              <w:top w:val="nil"/>
              <w:left w:val="nil"/>
              <w:bottom w:val="nil"/>
              <w:right w:val="nil"/>
            </w:tcBorders>
            <w:shd w:val="clear" w:color="auto" w:fill="auto"/>
            <w:noWrap/>
            <w:vAlign w:val="bottom"/>
            <w:hideMark/>
          </w:tcPr>
          <w:p w14:paraId="69E8240B" w14:textId="77777777" w:rsidR="009206B7" w:rsidRPr="00273870" w:rsidRDefault="009206B7" w:rsidP="004409BD">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0.08</w:t>
            </w:r>
          </w:p>
        </w:tc>
        <w:tc>
          <w:tcPr>
            <w:tcW w:w="852" w:type="dxa"/>
            <w:tcBorders>
              <w:top w:val="nil"/>
              <w:left w:val="nil"/>
              <w:bottom w:val="nil"/>
              <w:right w:val="nil"/>
            </w:tcBorders>
            <w:shd w:val="clear" w:color="auto" w:fill="auto"/>
            <w:noWrap/>
            <w:vAlign w:val="bottom"/>
            <w:hideMark/>
          </w:tcPr>
          <w:p w14:paraId="09BB99AF" w14:textId="77777777" w:rsidR="009206B7" w:rsidRPr="00273870" w:rsidRDefault="009206B7" w:rsidP="004409BD">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-1.03</w:t>
            </w:r>
          </w:p>
        </w:tc>
      </w:tr>
      <w:tr w:rsidR="00273870" w:rsidRPr="00273870" w14:paraId="30051016" w14:textId="77777777" w:rsidTr="0089470E">
        <w:trPr>
          <w:trHeight w:val="253"/>
        </w:trPr>
        <w:tc>
          <w:tcPr>
            <w:tcW w:w="3060" w:type="dxa"/>
            <w:tcBorders>
              <w:right w:val="single" w:sz="4" w:space="0" w:color="auto"/>
            </w:tcBorders>
            <w:shd w:val="clear" w:color="auto" w:fill="auto"/>
            <w:noWrap/>
            <w:hideMark/>
          </w:tcPr>
          <w:p w14:paraId="0A5EE15F" w14:textId="77777777" w:rsidR="009206B7" w:rsidRPr="00273870" w:rsidRDefault="009206B7" w:rsidP="004409BD">
            <w:pPr>
              <w:spacing w:after="0" w:line="240" w:lineRule="auto"/>
              <w:jc w:val="center"/>
              <w:rPr>
                <w:rFonts w:ascii="Garamond" w:eastAsia="Times New Roman" w:hAnsi="Garamond" w:cs="Times New Roman"/>
                <w:sz w:val="20"/>
                <w:szCs w:val="20"/>
              </w:rPr>
            </w:pPr>
            <w:r w:rsidRPr="00273870">
              <w:rPr>
                <w:rFonts w:ascii="Garamond" w:eastAsia="Times New Roman" w:hAnsi="Garamond" w:cs="Times New Roman"/>
                <w:sz w:val="20"/>
                <w:szCs w:val="20"/>
              </w:rPr>
              <w:t>Police PCA</w:t>
            </w:r>
          </w:p>
        </w:tc>
        <w:tc>
          <w:tcPr>
            <w:tcW w:w="580" w:type="dxa"/>
            <w:tcBorders>
              <w:top w:val="nil"/>
              <w:left w:val="nil"/>
              <w:bottom w:val="nil"/>
              <w:right w:val="nil"/>
            </w:tcBorders>
            <w:shd w:val="clear" w:color="auto" w:fill="auto"/>
            <w:noWrap/>
            <w:vAlign w:val="bottom"/>
            <w:hideMark/>
          </w:tcPr>
          <w:p w14:paraId="74F8BEAB" w14:textId="77777777" w:rsidR="009206B7" w:rsidRPr="00273870" w:rsidRDefault="009206B7" w:rsidP="004409BD">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0.44</w:t>
            </w:r>
          </w:p>
        </w:tc>
        <w:tc>
          <w:tcPr>
            <w:tcW w:w="770" w:type="dxa"/>
            <w:tcBorders>
              <w:top w:val="nil"/>
              <w:left w:val="nil"/>
              <w:bottom w:val="nil"/>
              <w:right w:val="nil"/>
            </w:tcBorders>
            <w:shd w:val="clear" w:color="auto" w:fill="auto"/>
            <w:noWrap/>
            <w:vAlign w:val="bottom"/>
            <w:hideMark/>
          </w:tcPr>
          <w:p w14:paraId="05B79911" w14:textId="77777777" w:rsidR="009206B7" w:rsidRPr="00273870" w:rsidRDefault="009206B7" w:rsidP="004409BD">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0.28</w:t>
            </w:r>
          </w:p>
        </w:tc>
        <w:tc>
          <w:tcPr>
            <w:tcW w:w="693" w:type="dxa"/>
            <w:tcBorders>
              <w:top w:val="nil"/>
              <w:left w:val="nil"/>
              <w:bottom w:val="nil"/>
              <w:right w:val="nil"/>
            </w:tcBorders>
            <w:shd w:val="clear" w:color="auto" w:fill="auto"/>
            <w:noWrap/>
            <w:vAlign w:val="bottom"/>
            <w:hideMark/>
          </w:tcPr>
          <w:p w14:paraId="6F77C6DD" w14:textId="77777777" w:rsidR="009206B7" w:rsidRPr="00273870" w:rsidRDefault="009206B7" w:rsidP="004409BD">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w:t>
            </w:r>
          </w:p>
        </w:tc>
        <w:tc>
          <w:tcPr>
            <w:tcW w:w="571" w:type="dxa"/>
            <w:tcBorders>
              <w:top w:val="nil"/>
              <w:left w:val="nil"/>
              <w:bottom w:val="nil"/>
              <w:right w:val="nil"/>
            </w:tcBorders>
            <w:shd w:val="clear" w:color="auto" w:fill="auto"/>
            <w:noWrap/>
            <w:vAlign w:val="bottom"/>
            <w:hideMark/>
          </w:tcPr>
          <w:p w14:paraId="6114F422" w14:textId="77777777" w:rsidR="009206B7" w:rsidRPr="00273870" w:rsidRDefault="009206B7" w:rsidP="004409BD">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0.29</w:t>
            </w:r>
          </w:p>
        </w:tc>
        <w:tc>
          <w:tcPr>
            <w:tcW w:w="571" w:type="dxa"/>
            <w:tcBorders>
              <w:top w:val="nil"/>
              <w:left w:val="nil"/>
              <w:bottom w:val="nil"/>
              <w:right w:val="nil"/>
            </w:tcBorders>
            <w:shd w:val="clear" w:color="auto" w:fill="auto"/>
            <w:noWrap/>
            <w:vAlign w:val="bottom"/>
            <w:hideMark/>
          </w:tcPr>
          <w:p w14:paraId="7BE6B342" w14:textId="77777777" w:rsidR="009206B7" w:rsidRPr="00273870" w:rsidRDefault="009206B7" w:rsidP="004409BD">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0.32</w:t>
            </w:r>
          </w:p>
        </w:tc>
        <w:tc>
          <w:tcPr>
            <w:tcW w:w="571" w:type="dxa"/>
            <w:tcBorders>
              <w:top w:val="nil"/>
              <w:left w:val="nil"/>
              <w:bottom w:val="nil"/>
              <w:right w:val="nil"/>
            </w:tcBorders>
            <w:shd w:val="clear" w:color="auto" w:fill="auto"/>
            <w:noWrap/>
            <w:vAlign w:val="bottom"/>
            <w:hideMark/>
          </w:tcPr>
          <w:p w14:paraId="5C77F54B" w14:textId="77777777" w:rsidR="009206B7" w:rsidRPr="00273870" w:rsidRDefault="009206B7" w:rsidP="004409BD">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0.55</w:t>
            </w:r>
          </w:p>
        </w:tc>
        <w:tc>
          <w:tcPr>
            <w:tcW w:w="729" w:type="dxa"/>
            <w:tcBorders>
              <w:top w:val="nil"/>
              <w:left w:val="nil"/>
              <w:bottom w:val="nil"/>
              <w:right w:val="nil"/>
            </w:tcBorders>
            <w:shd w:val="clear" w:color="auto" w:fill="auto"/>
            <w:noWrap/>
            <w:vAlign w:val="bottom"/>
            <w:hideMark/>
          </w:tcPr>
          <w:p w14:paraId="010A2414" w14:textId="77777777" w:rsidR="009206B7" w:rsidRPr="00273870" w:rsidRDefault="009206B7" w:rsidP="004409BD">
            <w:pPr>
              <w:spacing w:after="0" w:line="240" w:lineRule="auto"/>
              <w:rPr>
                <w:rFonts w:ascii="Garamond" w:eastAsia="Times New Roman" w:hAnsi="Garamond" w:cs="Times New Roman"/>
                <w:sz w:val="20"/>
                <w:szCs w:val="20"/>
              </w:rPr>
            </w:pPr>
            <w:r w:rsidRPr="00273870">
              <w:rPr>
                <w:rFonts w:ascii="Garamond" w:hAnsi="Garamond" w:cs="Times New Roman"/>
                <w:sz w:val="20"/>
                <w:szCs w:val="20"/>
              </w:rPr>
              <w:t>1</w:t>
            </w:r>
          </w:p>
        </w:tc>
        <w:tc>
          <w:tcPr>
            <w:tcW w:w="655" w:type="dxa"/>
            <w:tcBorders>
              <w:top w:val="nil"/>
              <w:left w:val="nil"/>
              <w:bottom w:val="nil"/>
              <w:right w:val="nil"/>
            </w:tcBorders>
            <w:shd w:val="clear" w:color="auto" w:fill="auto"/>
            <w:noWrap/>
            <w:vAlign w:val="bottom"/>
            <w:hideMark/>
          </w:tcPr>
          <w:p w14:paraId="7D16C0F8" w14:textId="77777777" w:rsidR="009206B7" w:rsidRPr="00273870" w:rsidRDefault="009206B7" w:rsidP="004409BD">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0.33</w:t>
            </w:r>
          </w:p>
        </w:tc>
        <w:tc>
          <w:tcPr>
            <w:tcW w:w="852" w:type="dxa"/>
            <w:tcBorders>
              <w:top w:val="nil"/>
              <w:left w:val="nil"/>
              <w:bottom w:val="nil"/>
              <w:right w:val="nil"/>
            </w:tcBorders>
            <w:shd w:val="clear" w:color="auto" w:fill="auto"/>
            <w:noWrap/>
            <w:vAlign w:val="bottom"/>
            <w:hideMark/>
          </w:tcPr>
          <w:p w14:paraId="6CF5E2A7" w14:textId="77777777" w:rsidR="009206B7" w:rsidRPr="00273870" w:rsidRDefault="009206B7" w:rsidP="004409BD">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-0.78</w:t>
            </w:r>
          </w:p>
        </w:tc>
      </w:tr>
      <w:tr w:rsidR="00273870" w:rsidRPr="00273870" w14:paraId="19FD6286" w14:textId="77777777" w:rsidTr="0089470E">
        <w:trPr>
          <w:trHeight w:val="253"/>
        </w:trPr>
        <w:tc>
          <w:tcPr>
            <w:tcW w:w="3060" w:type="dxa"/>
            <w:tcBorders>
              <w:right w:val="single" w:sz="4" w:space="0" w:color="auto"/>
            </w:tcBorders>
            <w:shd w:val="clear" w:color="auto" w:fill="auto"/>
            <w:noWrap/>
            <w:hideMark/>
          </w:tcPr>
          <w:p w14:paraId="4D46F9BA" w14:textId="77777777" w:rsidR="009206B7" w:rsidRPr="00273870" w:rsidRDefault="009206B7" w:rsidP="004409BD">
            <w:pPr>
              <w:spacing w:after="0" w:line="240" w:lineRule="auto"/>
              <w:jc w:val="center"/>
              <w:rPr>
                <w:rFonts w:ascii="Garamond" w:eastAsia="Times New Roman" w:hAnsi="Garamond" w:cs="Times New Roman"/>
                <w:sz w:val="20"/>
                <w:szCs w:val="20"/>
              </w:rPr>
            </w:pPr>
            <w:r w:rsidRPr="00273870">
              <w:rPr>
                <w:rFonts w:ascii="Garamond" w:eastAsia="Times New Roman" w:hAnsi="Garamond" w:cs="Times New Roman"/>
                <w:sz w:val="20"/>
                <w:szCs w:val="20"/>
              </w:rPr>
              <w:t>Bar &amp; Restaurant PCA</w:t>
            </w:r>
          </w:p>
        </w:tc>
        <w:tc>
          <w:tcPr>
            <w:tcW w:w="580" w:type="dxa"/>
            <w:tcBorders>
              <w:top w:val="nil"/>
              <w:left w:val="nil"/>
              <w:bottom w:val="nil"/>
              <w:right w:val="nil"/>
            </w:tcBorders>
            <w:shd w:val="clear" w:color="auto" w:fill="auto"/>
            <w:noWrap/>
            <w:vAlign w:val="bottom"/>
            <w:hideMark/>
          </w:tcPr>
          <w:p w14:paraId="36E73754" w14:textId="77777777" w:rsidR="009206B7" w:rsidRPr="00273870" w:rsidRDefault="009206B7" w:rsidP="004409BD">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0.49</w:t>
            </w:r>
          </w:p>
        </w:tc>
        <w:tc>
          <w:tcPr>
            <w:tcW w:w="770" w:type="dxa"/>
            <w:tcBorders>
              <w:top w:val="nil"/>
              <w:left w:val="nil"/>
              <w:bottom w:val="nil"/>
              <w:right w:val="nil"/>
            </w:tcBorders>
            <w:shd w:val="clear" w:color="auto" w:fill="auto"/>
            <w:noWrap/>
            <w:vAlign w:val="bottom"/>
            <w:hideMark/>
          </w:tcPr>
          <w:p w14:paraId="5F42546D" w14:textId="77777777" w:rsidR="009206B7" w:rsidRPr="00273870" w:rsidRDefault="009206B7" w:rsidP="004409BD">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0.35</w:t>
            </w:r>
          </w:p>
        </w:tc>
        <w:tc>
          <w:tcPr>
            <w:tcW w:w="693" w:type="dxa"/>
            <w:tcBorders>
              <w:top w:val="nil"/>
              <w:left w:val="nil"/>
              <w:bottom w:val="nil"/>
              <w:right w:val="nil"/>
            </w:tcBorders>
            <w:shd w:val="clear" w:color="auto" w:fill="auto"/>
            <w:noWrap/>
            <w:vAlign w:val="bottom"/>
            <w:hideMark/>
          </w:tcPr>
          <w:p w14:paraId="0EADBB4F" w14:textId="77777777" w:rsidR="009206B7" w:rsidRPr="00273870" w:rsidRDefault="009206B7" w:rsidP="004409BD">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w:t>
            </w:r>
          </w:p>
        </w:tc>
        <w:tc>
          <w:tcPr>
            <w:tcW w:w="571" w:type="dxa"/>
            <w:tcBorders>
              <w:top w:val="nil"/>
              <w:left w:val="nil"/>
              <w:bottom w:val="nil"/>
              <w:right w:val="nil"/>
            </w:tcBorders>
            <w:shd w:val="clear" w:color="auto" w:fill="auto"/>
            <w:noWrap/>
            <w:vAlign w:val="bottom"/>
            <w:hideMark/>
          </w:tcPr>
          <w:p w14:paraId="39F773C8" w14:textId="77777777" w:rsidR="009206B7" w:rsidRPr="00273870" w:rsidRDefault="009206B7" w:rsidP="004409BD">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0.19</w:t>
            </w:r>
          </w:p>
        </w:tc>
        <w:tc>
          <w:tcPr>
            <w:tcW w:w="571" w:type="dxa"/>
            <w:tcBorders>
              <w:top w:val="nil"/>
              <w:left w:val="nil"/>
              <w:bottom w:val="nil"/>
              <w:right w:val="nil"/>
            </w:tcBorders>
            <w:shd w:val="clear" w:color="auto" w:fill="auto"/>
            <w:noWrap/>
            <w:vAlign w:val="bottom"/>
            <w:hideMark/>
          </w:tcPr>
          <w:p w14:paraId="65218E54" w14:textId="77777777" w:rsidR="009206B7" w:rsidRPr="00273870" w:rsidRDefault="009206B7" w:rsidP="004409BD">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0.34</w:t>
            </w:r>
          </w:p>
        </w:tc>
        <w:tc>
          <w:tcPr>
            <w:tcW w:w="571" w:type="dxa"/>
            <w:tcBorders>
              <w:top w:val="nil"/>
              <w:left w:val="nil"/>
              <w:bottom w:val="nil"/>
              <w:right w:val="nil"/>
            </w:tcBorders>
            <w:shd w:val="clear" w:color="auto" w:fill="auto"/>
            <w:noWrap/>
            <w:vAlign w:val="bottom"/>
            <w:hideMark/>
          </w:tcPr>
          <w:p w14:paraId="535E2214" w14:textId="77777777" w:rsidR="009206B7" w:rsidRPr="00273870" w:rsidRDefault="009206B7" w:rsidP="004409BD">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0.87</w:t>
            </w:r>
          </w:p>
        </w:tc>
        <w:tc>
          <w:tcPr>
            <w:tcW w:w="729" w:type="dxa"/>
            <w:tcBorders>
              <w:top w:val="nil"/>
              <w:left w:val="nil"/>
              <w:bottom w:val="nil"/>
              <w:right w:val="nil"/>
            </w:tcBorders>
            <w:shd w:val="clear" w:color="auto" w:fill="auto"/>
            <w:noWrap/>
            <w:vAlign w:val="bottom"/>
            <w:hideMark/>
          </w:tcPr>
          <w:p w14:paraId="5D4E32E1" w14:textId="77777777" w:rsidR="009206B7" w:rsidRPr="00273870" w:rsidRDefault="009206B7" w:rsidP="004409BD">
            <w:pPr>
              <w:spacing w:after="0" w:line="240" w:lineRule="auto"/>
              <w:rPr>
                <w:rFonts w:ascii="Garamond" w:eastAsia="Times New Roman" w:hAnsi="Garamond" w:cs="Times New Roman"/>
                <w:sz w:val="20"/>
                <w:szCs w:val="20"/>
              </w:rPr>
            </w:pPr>
            <w:r w:rsidRPr="00273870">
              <w:rPr>
                <w:rFonts w:ascii="Garamond" w:hAnsi="Garamond" w:cs="Times New Roman"/>
                <w:sz w:val="20"/>
                <w:szCs w:val="20"/>
              </w:rPr>
              <w:t>1</w:t>
            </w:r>
          </w:p>
        </w:tc>
        <w:tc>
          <w:tcPr>
            <w:tcW w:w="655" w:type="dxa"/>
            <w:tcBorders>
              <w:top w:val="nil"/>
              <w:left w:val="nil"/>
              <w:bottom w:val="nil"/>
              <w:right w:val="nil"/>
            </w:tcBorders>
            <w:shd w:val="clear" w:color="auto" w:fill="auto"/>
            <w:noWrap/>
            <w:vAlign w:val="bottom"/>
            <w:hideMark/>
          </w:tcPr>
          <w:p w14:paraId="1C02C4DF" w14:textId="77777777" w:rsidR="009206B7" w:rsidRPr="00273870" w:rsidRDefault="009206B7" w:rsidP="004409BD">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0.3</w:t>
            </w:r>
          </w:p>
        </w:tc>
        <w:tc>
          <w:tcPr>
            <w:tcW w:w="852" w:type="dxa"/>
            <w:tcBorders>
              <w:top w:val="nil"/>
              <w:left w:val="nil"/>
              <w:bottom w:val="nil"/>
              <w:right w:val="nil"/>
            </w:tcBorders>
            <w:shd w:val="clear" w:color="auto" w:fill="auto"/>
            <w:noWrap/>
            <w:vAlign w:val="bottom"/>
            <w:hideMark/>
          </w:tcPr>
          <w:p w14:paraId="31475E67" w14:textId="77777777" w:rsidR="009206B7" w:rsidRPr="00273870" w:rsidRDefault="009206B7" w:rsidP="004409BD">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-1.36</w:t>
            </w:r>
          </w:p>
        </w:tc>
      </w:tr>
      <w:tr w:rsidR="00273870" w:rsidRPr="00273870" w14:paraId="0DCCC20B" w14:textId="77777777" w:rsidTr="0089470E">
        <w:trPr>
          <w:trHeight w:val="253"/>
        </w:trPr>
        <w:tc>
          <w:tcPr>
            <w:tcW w:w="3060" w:type="dxa"/>
            <w:tcBorders>
              <w:right w:val="single" w:sz="4" w:space="0" w:color="auto"/>
            </w:tcBorders>
            <w:shd w:val="clear" w:color="auto" w:fill="auto"/>
            <w:noWrap/>
            <w:hideMark/>
          </w:tcPr>
          <w:p w14:paraId="28B95EA3" w14:textId="77777777" w:rsidR="009206B7" w:rsidRPr="00273870" w:rsidRDefault="009206B7" w:rsidP="004409BD">
            <w:pPr>
              <w:spacing w:after="0" w:line="240" w:lineRule="auto"/>
              <w:jc w:val="center"/>
              <w:rPr>
                <w:rFonts w:ascii="Garamond" w:eastAsia="Times New Roman" w:hAnsi="Garamond" w:cs="Times New Roman"/>
                <w:sz w:val="20"/>
                <w:szCs w:val="20"/>
              </w:rPr>
            </w:pPr>
            <w:r w:rsidRPr="00273870">
              <w:rPr>
                <w:rFonts w:ascii="Garamond" w:eastAsia="Times New Roman" w:hAnsi="Garamond" w:cs="Times New Roman"/>
                <w:sz w:val="20"/>
                <w:szCs w:val="20"/>
              </w:rPr>
              <w:t>Secondary &amp; Lower School PCA</w:t>
            </w:r>
          </w:p>
        </w:tc>
        <w:tc>
          <w:tcPr>
            <w:tcW w:w="580" w:type="dxa"/>
            <w:tcBorders>
              <w:top w:val="nil"/>
              <w:left w:val="nil"/>
              <w:bottom w:val="nil"/>
              <w:right w:val="nil"/>
            </w:tcBorders>
            <w:shd w:val="clear" w:color="auto" w:fill="auto"/>
            <w:noWrap/>
            <w:vAlign w:val="bottom"/>
            <w:hideMark/>
          </w:tcPr>
          <w:p w14:paraId="6A705047" w14:textId="77777777" w:rsidR="009206B7" w:rsidRPr="00273870" w:rsidRDefault="009206B7" w:rsidP="004409BD">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0.47</w:t>
            </w:r>
          </w:p>
        </w:tc>
        <w:tc>
          <w:tcPr>
            <w:tcW w:w="770" w:type="dxa"/>
            <w:tcBorders>
              <w:top w:val="nil"/>
              <w:left w:val="nil"/>
              <w:bottom w:val="nil"/>
              <w:right w:val="nil"/>
            </w:tcBorders>
            <w:shd w:val="clear" w:color="auto" w:fill="auto"/>
            <w:noWrap/>
            <w:vAlign w:val="bottom"/>
            <w:hideMark/>
          </w:tcPr>
          <w:p w14:paraId="71C4B56B" w14:textId="77777777" w:rsidR="009206B7" w:rsidRPr="00273870" w:rsidRDefault="009206B7" w:rsidP="004409BD">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0.2</w:t>
            </w:r>
          </w:p>
        </w:tc>
        <w:tc>
          <w:tcPr>
            <w:tcW w:w="693" w:type="dxa"/>
            <w:tcBorders>
              <w:top w:val="nil"/>
              <w:left w:val="nil"/>
              <w:bottom w:val="nil"/>
              <w:right w:val="nil"/>
            </w:tcBorders>
            <w:shd w:val="clear" w:color="auto" w:fill="auto"/>
            <w:noWrap/>
            <w:vAlign w:val="bottom"/>
            <w:hideMark/>
          </w:tcPr>
          <w:p w14:paraId="2270ACDA" w14:textId="77777777" w:rsidR="009206B7" w:rsidRPr="00273870" w:rsidRDefault="009206B7" w:rsidP="004409BD">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w:t>
            </w:r>
          </w:p>
        </w:tc>
        <w:tc>
          <w:tcPr>
            <w:tcW w:w="571" w:type="dxa"/>
            <w:tcBorders>
              <w:top w:val="nil"/>
              <w:left w:val="nil"/>
              <w:bottom w:val="nil"/>
              <w:right w:val="nil"/>
            </w:tcBorders>
            <w:shd w:val="clear" w:color="auto" w:fill="auto"/>
            <w:noWrap/>
            <w:vAlign w:val="bottom"/>
            <w:hideMark/>
          </w:tcPr>
          <w:p w14:paraId="57A3FF16" w14:textId="77777777" w:rsidR="009206B7" w:rsidRPr="00273870" w:rsidRDefault="009206B7" w:rsidP="004409BD">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0.32</w:t>
            </w:r>
          </w:p>
        </w:tc>
        <w:tc>
          <w:tcPr>
            <w:tcW w:w="571" w:type="dxa"/>
            <w:tcBorders>
              <w:top w:val="nil"/>
              <w:left w:val="nil"/>
              <w:bottom w:val="nil"/>
              <w:right w:val="nil"/>
            </w:tcBorders>
            <w:shd w:val="clear" w:color="auto" w:fill="auto"/>
            <w:noWrap/>
            <w:vAlign w:val="bottom"/>
            <w:hideMark/>
          </w:tcPr>
          <w:p w14:paraId="497DCB4E" w14:textId="77777777" w:rsidR="009206B7" w:rsidRPr="00273870" w:rsidRDefault="009206B7" w:rsidP="004409BD">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0.47</w:t>
            </w:r>
          </w:p>
        </w:tc>
        <w:tc>
          <w:tcPr>
            <w:tcW w:w="571" w:type="dxa"/>
            <w:tcBorders>
              <w:top w:val="nil"/>
              <w:left w:val="nil"/>
              <w:bottom w:val="nil"/>
              <w:right w:val="nil"/>
            </w:tcBorders>
            <w:shd w:val="clear" w:color="auto" w:fill="auto"/>
            <w:noWrap/>
            <w:vAlign w:val="bottom"/>
            <w:hideMark/>
          </w:tcPr>
          <w:p w14:paraId="79ED40C8" w14:textId="77777777" w:rsidR="009206B7" w:rsidRPr="00273870" w:rsidRDefault="009206B7" w:rsidP="004409BD">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0.62</w:t>
            </w:r>
          </w:p>
        </w:tc>
        <w:tc>
          <w:tcPr>
            <w:tcW w:w="729" w:type="dxa"/>
            <w:tcBorders>
              <w:top w:val="nil"/>
              <w:left w:val="nil"/>
              <w:bottom w:val="nil"/>
              <w:right w:val="nil"/>
            </w:tcBorders>
            <w:shd w:val="clear" w:color="auto" w:fill="auto"/>
            <w:noWrap/>
            <w:vAlign w:val="bottom"/>
            <w:hideMark/>
          </w:tcPr>
          <w:p w14:paraId="1DDB2382" w14:textId="77777777" w:rsidR="009206B7" w:rsidRPr="00273870" w:rsidRDefault="009206B7" w:rsidP="004409BD">
            <w:pPr>
              <w:spacing w:after="0" w:line="240" w:lineRule="auto"/>
              <w:rPr>
                <w:rFonts w:ascii="Garamond" w:eastAsia="Times New Roman" w:hAnsi="Garamond" w:cs="Times New Roman"/>
                <w:sz w:val="20"/>
                <w:szCs w:val="20"/>
              </w:rPr>
            </w:pPr>
            <w:r w:rsidRPr="00273870">
              <w:rPr>
                <w:rFonts w:ascii="Garamond" w:hAnsi="Garamond" w:cs="Times New Roman"/>
                <w:sz w:val="20"/>
                <w:szCs w:val="20"/>
              </w:rPr>
              <w:t>1</w:t>
            </w:r>
          </w:p>
        </w:tc>
        <w:tc>
          <w:tcPr>
            <w:tcW w:w="655" w:type="dxa"/>
            <w:tcBorders>
              <w:top w:val="nil"/>
              <w:left w:val="nil"/>
              <w:bottom w:val="nil"/>
              <w:right w:val="nil"/>
            </w:tcBorders>
            <w:shd w:val="clear" w:color="auto" w:fill="auto"/>
            <w:noWrap/>
            <w:vAlign w:val="bottom"/>
            <w:hideMark/>
          </w:tcPr>
          <w:p w14:paraId="7AEDE699" w14:textId="77777777" w:rsidR="009206B7" w:rsidRPr="00273870" w:rsidRDefault="009206B7" w:rsidP="004409BD">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w:t>
            </w:r>
          </w:p>
        </w:tc>
        <w:tc>
          <w:tcPr>
            <w:tcW w:w="852" w:type="dxa"/>
            <w:tcBorders>
              <w:top w:val="nil"/>
              <w:left w:val="nil"/>
              <w:bottom w:val="nil"/>
              <w:right w:val="nil"/>
            </w:tcBorders>
            <w:shd w:val="clear" w:color="auto" w:fill="auto"/>
            <w:noWrap/>
            <w:vAlign w:val="bottom"/>
            <w:hideMark/>
          </w:tcPr>
          <w:p w14:paraId="13B47A83" w14:textId="77777777" w:rsidR="009206B7" w:rsidRPr="00273870" w:rsidRDefault="009206B7" w:rsidP="004409BD">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-0.6</w:t>
            </w:r>
          </w:p>
        </w:tc>
      </w:tr>
      <w:tr w:rsidR="00273870" w:rsidRPr="00273870" w14:paraId="728335B1" w14:textId="77777777" w:rsidTr="0089470E">
        <w:trPr>
          <w:trHeight w:val="253"/>
        </w:trPr>
        <w:tc>
          <w:tcPr>
            <w:tcW w:w="3060" w:type="dxa"/>
            <w:tcBorders>
              <w:right w:val="single" w:sz="4" w:space="0" w:color="auto"/>
            </w:tcBorders>
            <w:shd w:val="clear" w:color="auto" w:fill="auto"/>
            <w:noWrap/>
            <w:hideMark/>
          </w:tcPr>
          <w:p w14:paraId="033CDA4B" w14:textId="77777777" w:rsidR="009206B7" w:rsidRPr="00273870" w:rsidRDefault="009206B7" w:rsidP="004409BD">
            <w:pPr>
              <w:spacing w:after="0" w:line="240" w:lineRule="auto"/>
              <w:jc w:val="center"/>
              <w:rPr>
                <w:rFonts w:ascii="Garamond" w:eastAsia="Times New Roman" w:hAnsi="Garamond" w:cs="Times New Roman"/>
                <w:sz w:val="20"/>
                <w:szCs w:val="20"/>
              </w:rPr>
            </w:pPr>
            <w:r w:rsidRPr="00273870">
              <w:rPr>
                <w:rFonts w:ascii="Garamond" w:eastAsia="Times New Roman" w:hAnsi="Garamond" w:cs="Times New Roman"/>
                <w:sz w:val="20"/>
                <w:szCs w:val="20"/>
              </w:rPr>
              <w:t>University PCA</w:t>
            </w:r>
          </w:p>
        </w:tc>
        <w:tc>
          <w:tcPr>
            <w:tcW w:w="580" w:type="dxa"/>
            <w:tcBorders>
              <w:top w:val="nil"/>
              <w:left w:val="nil"/>
              <w:bottom w:val="nil"/>
              <w:right w:val="nil"/>
            </w:tcBorders>
            <w:shd w:val="clear" w:color="auto" w:fill="auto"/>
            <w:noWrap/>
            <w:vAlign w:val="bottom"/>
            <w:hideMark/>
          </w:tcPr>
          <w:p w14:paraId="508F2EDC" w14:textId="77777777" w:rsidR="009206B7" w:rsidRPr="00273870" w:rsidRDefault="009206B7" w:rsidP="004409BD">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0.35</w:t>
            </w:r>
          </w:p>
        </w:tc>
        <w:tc>
          <w:tcPr>
            <w:tcW w:w="770" w:type="dxa"/>
            <w:tcBorders>
              <w:top w:val="nil"/>
              <w:left w:val="nil"/>
              <w:bottom w:val="nil"/>
              <w:right w:val="nil"/>
            </w:tcBorders>
            <w:shd w:val="clear" w:color="auto" w:fill="auto"/>
            <w:noWrap/>
            <w:vAlign w:val="bottom"/>
            <w:hideMark/>
          </w:tcPr>
          <w:p w14:paraId="20058FEF" w14:textId="77777777" w:rsidR="009206B7" w:rsidRPr="00273870" w:rsidRDefault="009206B7" w:rsidP="004409BD">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0.38</w:t>
            </w:r>
          </w:p>
        </w:tc>
        <w:tc>
          <w:tcPr>
            <w:tcW w:w="693" w:type="dxa"/>
            <w:tcBorders>
              <w:top w:val="nil"/>
              <w:left w:val="nil"/>
              <w:bottom w:val="nil"/>
              <w:right w:val="nil"/>
            </w:tcBorders>
            <w:shd w:val="clear" w:color="auto" w:fill="auto"/>
            <w:noWrap/>
            <w:vAlign w:val="bottom"/>
            <w:hideMark/>
          </w:tcPr>
          <w:p w14:paraId="106F7E6C" w14:textId="77777777" w:rsidR="009206B7" w:rsidRPr="00273870" w:rsidRDefault="009206B7" w:rsidP="004409BD">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w:t>
            </w:r>
          </w:p>
        </w:tc>
        <w:tc>
          <w:tcPr>
            <w:tcW w:w="571" w:type="dxa"/>
            <w:tcBorders>
              <w:top w:val="nil"/>
              <w:left w:val="nil"/>
              <w:bottom w:val="nil"/>
              <w:right w:val="nil"/>
            </w:tcBorders>
            <w:shd w:val="clear" w:color="auto" w:fill="auto"/>
            <w:noWrap/>
            <w:vAlign w:val="bottom"/>
            <w:hideMark/>
          </w:tcPr>
          <w:p w14:paraId="2051AA5C" w14:textId="77777777" w:rsidR="009206B7" w:rsidRPr="00273870" w:rsidRDefault="009206B7" w:rsidP="004409BD">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0.05</w:t>
            </w:r>
          </w:p>
        </w:tc>
        <w:tc>
          <w:tcPr>
            <w:tcW w:w="571" w:type="dxa"/>
            <w:tcBorders>
              <w:top w:val="nil"/>
              <w:left w:val="nil"/>
              <w:bottom w:val="nil"/>
              <w:right w:val="nil"/>
            </w:tcBorders>
            <w:shd w:val="clear" w:color="auto" w:fill="auto"/>
            <w:noWrap/>
            <w:vAlign w:val="bottom"/>
            <w:hideMark/>
          </w:tcPr>
          <w:p w14:paraId="78015CF1" w14:textId="77777777" w:rsidR="009206B7" w:rsidRPr="00273870" w:rsidRDefault="009206B7" w:rsidP="004409BD">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0.06</w:t>
            </w:r>
          </w:p>
        </w:tc>
        <w:tc>
          <w:tcPr>
            <w:tcW w:w="571" w:type="dxa"/>
            <w:tcBorders>
              <w:top w:val="nil"/>
              <w:left w:val="nil"/>
              <w:bottom w:val="nil"/>
              <w:right w:val="nil"/>
            </w:tcBorders>
            <w:shd w:val="clear" w:color="auto" w:fill="auto"/>
            <w:noWrap/>
            <w:vAlign w:val="bottom"/>
            <w:hideMark/>
          </w:tcPr>
          <w:p w14:paraId="67577B5D" w14:textId="77777777" w:rsidR="009206B7" w:rsidRPr="00273870" w:rsidRDefault="009206B7" w:rsidP="004409BD">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0.62</w:t>
            </w:r>
          </w:p>
        </w:tc>
        <w:tc>
          <w:tcPr>
            <w:tcW w:w="729" w:type="dxa"/>
            <w:tcBorders>
              <w:top w:val="nil"/>
              <w:left w:val="nil"/>
              <w:bottom w:val="nil"/>
              <w:right w:val="nil"/>
            </w:tcBorders>
            <w:shd w:val="clear" w:color="auto" w:fill="auto"/>
            <w:noWrap/>
            <w:vAlign w:val="bottom"/>
            <w:hideMark/>
          </w:tcPr>
          <w:p w14:paraId="22249BB1" w14:textId="77777777" w:rsidR="009206B7" w:rsidRPr="00273870" w:rsidRDefault="009206B7" w:rsidP="004409BD">
            <w:pPr>
              <w:spacing w:after="0" w:line="240" w:lineRule="auto"/>
              <w:rPr>
                <w:rFonts w:ascii="Garamond" w:eastAsia="Times New Roman" w:hAnsi="Garamond" w:cs="Times New Roman"/>
                <w:sz w:val="20"/>
                <w:szCs w:val="20"/>
              </w:rPr>
            </w:pPr>
            <w:r w:rsidRPr="00273870">
              <w:rPr>
                <w:rFonts w:ascii="Garamond" w:hAnsi="Garamond" w:cs="Times New Roman"/>
                <w:sz w:val="20"/>
                <w:szCs w:val="20"/>
              </w:rPr>
              <w:t>1</w:t>
            </w:r>
          </w:p>
        </w:tc>
        <w:tc>
          <w:tcPr>
            <w:tcW w:w="655" w:type="dxa"/>
            <w:tcBorders>
              <w:top w:val="nil"/>
              <w:left w:val="nil"/>
              <w:bottom w:val="nil"/>
              <w:right w:val="nil"/>
            </w:tcBorders>
            <w:shd w:val="clear" w:color="auto" w:fill="auto"/>
            <w:noWrap/>
            <w:vAlign w:val="bottom"/>
            <w:hideMark/>
          </w:tcPr>
          <w:p w14:paraId="7175A745" w14:textId="77777777" w:rsidR="009206B7" w:rsidRPr="00273870" w:rsidRDefault="009206B7" w:rsidP="004409BD">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0.79</w:t>
            </w:r>
          </w:p>
        </w:tc>
        <w:tc>
          <w:tcPr>
            <w:tcW w:w="852" w:type="dxa"/>
            <w:tcBorders>
              <w:top w:val="nil"/>
              <w:left w:val="nil"/>
              <w:bottom w:val="nil"/>
              <w:right w:val="nil"/>
            </w:tcBorders>
            <w:shd w:val="clear" w:color="auto" w:fill="auto"/>
            <w:noWrap/>
            <w:vAlign w:val="bottom"/>
            <w:hideMark/>
          </w:tcPr>
          <w:p w14:paraId="499EF754" w14:textId="77777777" w:rsidR="009206B7" w:rsidRPr="00273870" w:rsidRDefault="009206B7" w:rsidP="004409BD">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-1.04</w:t>
            </w:r>
          </w:p>
        </w:tc>
      </w:tr>
      <w:tr w:rsidR="00273870" w:rsidRPr="00273870" w14:paraId="7AEEE82C" w14:textId="77777777" w:rsidTr="0089470E">
        <w:trPr>
          <w:trHeight w:val="253"/>
        </w:trPr>
        <w:tc>
          <w:tcPr>
            <w:tcW w:w="3060" w:type="dxa"/>
            <w:tcBorders>
              <w:right w:val="single" w:sz="4" w:space="0" w:color="auto"/>
            </w:tcBorders>
            <w:shd w:val="clear" w:color="auto" w:fill="auto"/>
            <w:noWrap/>
            <w:hideMark/>
          </w:tcPr>
          <w:p w14:paraId="2EAFC1E3" w14:textId="77777777" w:rsidR="009206B7" w:rsidRPr="00273870" w:rsidRDefault="009206B7" w:rsidP="004409BD">
            <w:pPr>
              <w:spacing w:after="0" w:line="240" w:lineRule="auto"/>
              <w:jc w:val="center"/>
              <w:rPr>
                <w:rFonts w:ascii="Garamond" w:eastAsia="Times New Roman" w:hAnsi="Garamond" w:cs="Times New Roman"/>
                <w:sz w:val="20"/>
                <w:szCs w:val="20"/>
              </w:rPr>
            </w:pPr>
            <w:r w:rsidRPr="00273870">
              <w:rPr>
                <w:rFonts w:ascii="Garamond" w:eastAsia="Times New Roman" w:hAnsi="Garamond" w:cs="Times New Roman"/>
                <w:sz w:val="20"/>
                <w:szCs w:val="20"/>
              </w:rPr>
              <w:t>Pharmacy PCA</w:t>
            </w:r>
          </w:p>
        </w:tc>
        <w:tc>
          <w:tcPr>
            <w:tcW w:w="580" w:type="dxa"/>
            <w:tcBorders>
              <w:top w:val="nil"/>
              <w:left w:val="nil"/>
              <w:bottom w:val="nil"/>
              <w:right w:val="nil"/>
            </w:tcBorders>
            <w:shd w:val="clear" w:color="auto" w:fill="auto"/>
            <w:noWrap/>
            <w:vAlign w:val="bottom"/>
            <w:hideMark/>
          </w:tcPr>
          <w:p w14:paraId="27ADDB3D" w14:textId="77777777" w:rsidR="009206B7" w:rsidRPr="00273870" w:rsidRDefault="009206B7" w:rsidP="004409BD">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0.5</w:t>
            </w:r>
          </w:p>
        </w:tc>
        <w:tc>
          <w:tcPr>
            <w:tcW w:w="770" w:type="dxa"/>
            <w:tcBorders>
              <w:top w:val="nil"/>
              <w:left w:val="nil"/>
              <w:bottom w:val="nil"/>
              <w:right w:val="nil"/>
            </w:tcBorders>
            <w:shd w:val="clear" w:color="auto" w:fill="auto"/>
            <w:noWrap/>
            <w:vAlign w:val="bottom"/>
            <w:hideMark/>
          </w:tcPr>
          <w:p w14:paraId="53C0685C" w14:textId="77777777" w:rsidR="009206B7" w:rsidRPr="00273870" w:rsidRDefault="009206B7" w:rsidP="004409BD">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0.22</w:t>
            </w:r>
          </w:p>
        </w:tc>
        <w:tc>
          <w:tcPr>
            <w:tcW w:w="693" w:type="dxa"/>
            <w:tcBorders>
              <w:top w:val="nil"/>
              <w:left w:val="nil"/>
              <w:bottom w:val="nil"/>
              <w:right w:val="nil"/>
            </w:tcBorders>
            <w:shd w:val="clear" w:color="auto" w:fill="auto"/>
            <w:noWrap/>
            <w:vAlign w:val="bottom"/>
            <w:hideMark/>
          </w:tcPr>
          <w:p w14:paraId="177069EA" w14:textId="77777777" w:rsidR="009206B7" w:rsidRPr="00273870" w:rsidRDefault="009206B7" w:rsidP="004409BD">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w:t>
            </w:r>
          </w:p>
        </w:tc>
        <w:tc>
          <w:tcPr>
            <w:tcW w:w="571" w:type="dxa"/>
            <w:tcBorders>
              <w:top w:val="nil"/>
              <w:left w:val="nil"/>
              <w:bottom w:val="nil"/>
              <w:right w:val="nil"/>
            </w:tcBorders>
            <w:shd w:val="clear" w:color="auto" w:fill="auto"/>
            <w:noWrap/>
            <w:vAlign w:val="bottom"/>
            <w:hideMark/>
          </w:tcPr>
          <w:p w14:paraId="4E9BFD57" w14:textId="77777777" w:rsidR="009206B7" w:rsidRPr="00273870" w:rsidRDefault="009206B7" w:rsidP="004409BD">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0.4</w:t>
            </w:r>
          </w:p>
        </w:tc>
        <w:tc>
          <w:tcPr>
            <w:tcW w:w="571" w:type="dxa"/>
            <w:tcBorders>
              <w:top w:val="nil"/>
              <w:left w:val="nil"/>
              <w:bottom w:val="nil"/>
              <w:right w:val="nil"/>
            </w:tcBorders>
            <w:shd w:val="clear" w:color="auto" w:fill="auto"/>
            <w:noWrap/>
            <w:vAlign w:val="bottom"/>
            <w:hideMark/>
          </w:tcPr>
          <w:p w14:paraId="5152C972" w14:textId="77777777" w:rsidR="009206B7" w:rsidRPr="00273870" w:rsidRDefault="009206B7" w:rsidP="004409BD">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0.5</w:t>
            </w:r>
          </w:p>
        </w:tc>
        <w:tc>
          <w:tcPr>
            <w:tcW w:w="571" w:type="dxa"/>
            <w:tcBorders>
              <w:top w:val="nil"/>
              <w:left w:val="nil"/>
              <w:bottom w:val="nil"/>
              <w:right w:val="nil"/>
            </w:tcBorders>
            <w:shd w:val="clear" w:color="auto" w:fill="auto"/>
            <w:noWrap/>
            <w:vAlign w:val="bottom"/>
            <w:hideMark/>
          </w:tcPr>
          <w:p w14:paraId="70070842" w14:textId="77777777" w:rsidR="009206B7" w:rsidRPr="00273870" w:rsidRDefault="009206B7" w:rsidP="004409BD">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0.6</w:t>
            </w:r>
          </w:p>
        </w:tc>
        <w:tc>
          <w:tcPr>
            <w:tcW w:w="729" w:type="dxa"/>
            <w:tcBorders>
              <w:top w:val="nil"/>
              <w:left w:val="nil"/>
              <w:bottom w:val="nil"/>
              <w:right w:val="nil"/>
            </w:tcBorders>
            <w:shd w:val="clear" w:color="auto" w:fill="auto"/>
            <w:noWrap/>
            <w:vAlign w:val="bottom"/>
            <w:hideMark/>
          </w:tcPr>
          <w:p w14:paraId="58D4B0C1" w14:textId="77777777" w:rsidR="009206B7" w:rsidRPr="00273870" w:rsidRDefault="009206B7" w:rsidP="004409BD">
            <w:pPr>
              <w:spacing w:after="0" w:line="240" w:lineRule="auto"/>
              <w:rPr>
                <w:rFonts w:ascii="Garamond" w:eastAsia="Times New Roman" w:hAnsi="Garamond" w:cs="Times New Roman"/>
                <w:sz w:val="20"/>
                <w:szCs w:val="20"/>
              </w:rPr>
            </w:pPr>
            <w:r w:rsidRPr="00273870">
              <w:rPr>
                <w:rFonts w:ascii="Garamond" w:hAnsi="Garamond" w:cs="Times New Roman"/>
                <w:sz w:val="20"/>
                <w:szCs w:val="20"/>
              </w:rPr>
              <w:t>1</w:t>
            </w:r>
          </w:p>
        </w:tc>
        <w:tc>
          <w:tcPr>
            <w:tcW w:w="655" w:type="dxa"/>
            <w:tcBorders>
              <w:top w:val="nil"/>
              <w:left w:val="nil"/>
              <w:bottom w:val="nil"/>
              <w:right w:val="nil"/>
            </w:tcBorders>
            <w:shd w:val="clear" w:color="auto" w:fill="auto"/>
            <w:noWrap/>
            <w:vAlign w:val="bottom"/>
            <w:hideMark/>
          </w:tcPr>
          <w:p w14:paraId="728DC1CA" w14:textId="77777777" w:rsidR="009206B7" w:rsidRPr="00273870" w:rsidRDefault="009206B7" w:rsidP="004409BD">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w:t>
            </w:r>
          </w:p>
        </w:tc>
        <w:tc>
          <w:tcPr>
            <w:tcW w:w="852" w:type="dxa"/>
            <w:tcBorders>
              <w:top w:val="nil"/>
              <w:left w:val="nil"/>
              <w:bottom w:val="nil"/>
              <w:right w:val="nil"/>
            </w:tcBorders>
            <w:shd w:val="clear" w:color="auto" w:fill="auto"/>
            <w:noWrap/>
            <w:vAlign w:val="bottom"/>
            <w:hideMark/>
          </w:tcPr>
          <w:p w14:paraId="43504EE1" w14:textId="77777777" w:rsidR="009206B7" w:rsidRPr="00273870" w:rsidRDefault="009206B7" w:rsidP="004409BD">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-0.2</w:t>
            </w:r>
          </w:p>
        </w:tc>
      </w:tr>
      <w:tr w:rsidR="00273870" w:rsidRPr="00273870" w14:paraId="42E38B61" w14:textId="77777777" w:rsidTr="0089470E">
        <w:trPr>
          <w:trHeight w:val="253"/>
        </w:trPr>
        <w:tc>
          <w:tcPr>
            <w:tcW w:w="3060" w:type="dxa"/>
            <w:tcBorders>
              <w:right w:val="single" w:sz="4" w:space="0" w:color="auto"/>
            </w:tcBorders>
            <w:shd w:val="clear" w:color="auto" w:fill="auto"/>
            <w:noWrap/>
            <w:hideMark/>
          </w:tcPr>
          <w:p w14:paraId="3A4DE967" w14:textId="77777777" w:rsidR="009206B7" w:rsidRPr="00273870" w:rsidRDefault="009206B7" w:rsidP="004409BD">
            <w:pPr>
              <w:spacing w:after="0" w:line="240" w:lineRule="auto"/>
              <w:jc w:val="center"/>
              <w:rPr>
                <w:rFonts w:ascii="Garamond" w:eastAsia="Times New Roman" w:hAnsi="Garamond" w:cs="Times New Roman"/>
                <w:sz w:val="20"/>
                <w:szCs w:val="20"/>
              </w:rPr>
            </w:pPr>
            <w:r w:rsidRPr="00273870">
              <w:rPr>
                <w:rFonts w:ascii="Garamond" w:eastAsia="Times New Roman" w:hAnsi="Garamond" w:cs="Times New Roman"/>
                <w:sz w:val="20"/>
                <w:szCs w:val="20"/>
              </w:rPr>
              <w:t>Hospital &amp; Clinique PCA</w:t>
            </w:r>
          </w:p>
        </w:tc>
        <w:tc>
          <w:tcPr>
            <w:tcW w:w="580" w:type="dxa"/>
            <w:tcBorders>
              <w:top w:val="nil"/>
              <w:left w:val="nil"/>
              <w:bottom w:val="nil"/>
              <w:right w:val="nil"/>
            </w:tcBorders>
            <w:shd w:val="clear" w:color="auto" w:fill="auto"/>
            <w:noWrap/>
            <w:vAlign w:val="bottom"/>
            <w:hideMark/>
          </w:tcPr>
          <w:p w14:paraId="59FFF35A" w14:textId="77777777" w:rsidR="009206B7" w:rsidRPr="00273870" w:rsidRDefault="009206B7" w:rsidP="004409BD">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0.36</w:t>
            </w:r>
          </w:p>
        </w:tc>
        <w:tc>
          <w:tcPr>
            <w:tcW w:w="770" w:type="dxa"/>
            <w:tcBorders>
              <w:top w:val="nil"/>
              <w:left w:val="nil"/>
              <w:bottom w:val="nil"/>
              <w:right w:val="nil"/>
            </w:tcBorders>
            <w:shd w:val="clear" w:color="auto" w:fill="auto"/>
            <w:noWrap/>
            <w:vAlign w:val="bottom"/>
            <w:hideMark/>
          </w:tcPr>
          <w:p w14:paraId="4B27A2DB" w14:textId="77777777" w:rsidR="009206B7" w:rsidRPr="00273870" w:rsidRDefault="009206B7" w:rsidP="004409BD">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0.28</w:t>
            </w:r>
          </w:p>
        </w:tc>
        <w:tc>
          <w:tcPr>
            <w:tcW w:w="693" w:type="dxa"/>
            <w:tcBorders>
              <w:top w:val="nil"/>
              <w:left w:val="nil"/>
              <w:bottom w:val="nil"/>
              <w:right w:val="nil"/>
            </w:tcBorders>
            <w:shd w:val="clear" w:color="auto" w:fill="auto"/>
            <w:noWrap/>
            <w:vAlign w:val="bottom"/>
            <w:hideMark/>
          </w:tcPr>
          <w:p w14:paraId="4A9F7942" w14:textId="77777777" w:rsidR="009206B7" w:rsidRPr="00273870" w:rsidRDefault="009206B7" w:rsidP="004409BD">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w:t>
            </w:r>
          </w:p>
        </w:tc>
        <w:tc>
          <w:tcPr>
            <w:tcW w:w="571" w:type="dxa"/>
            <w:tcBorders>
              <w:top w:val="nil"/>
              <w:left w:val="nil"/>
              <w:bottom w:val="nil"/>
              <w:right w:val="nil"/>
            </w:tcBorders>
            <w:shd w:val="clear" w:color="auto" w:fill="auto"/>
            <w:noWrap/>
            <w:vAlign w:val="bottom"/>
            <w:hideMark/>
          </w:tcPr>
          <w:p w14:paraId="62FBC0AD" w14:textId="77777777" w:rsidR="009206B7" w:rsidRPr="00273870" w:rsidRDefault="009206B7" w:rsidP="004409BD">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0.21</w:t>
            </w:r>
          </w:p>
        </w:tc>
        <w:tc>
          <w:tcPr>
            <w:tcW w:w="571" w:type="dxa"/>
            <w:tcBorders>
              <w:top w:val="nil"/>
              <w:left w:val="nil"/>
              <w:bottom w:val="nil"/>
              <w:right w:val="nil"/>
            </w:tcBorders>
            <w:shd w:val="clear" w:color="auto" w:fill="auto"/>
            <w:noWrap/>
            <w:vAlign w:val="bottom"/>
            <w:hideMark/>
          </w:tcPr>
          <w:p w14:paraId="6F1B95AB" w14:textId="77777777" w:rsidR="009206B7" w:rsidRPr="00273870" w:rsidRDefault="009206B7" w:rsidP="004409BD">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0.22</w:t>
            </w:r>
          </w:p>
        </w:tc>
        <w:tc>
          <w:tcPr>
            <w:tcW w:w="571" w:type="dxa"/>
            <w:tcBorders>
              <w:top w:val="nil"/>
              <w:left w:val="nil"/>
              <w:bottom w:val="nil"/>
              <w:right w:val="nil"/>
            </w:tcBorders>
            <w:shd w:val="clear" w:color="auto" w:fill="auto"/>
            <w:noWrap/>
            <w:vAlign w:val="bottom"/>
            <w:hideMark/>
          </w:tcPr>
          <w:p w14:paraId="1049C5BF" w14:textId="77777777" w:rsidR="009206B7" w:rsidRPr="00273870" w:rsidRDefault="009206B7" w:rsidP="004409BD">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0.6</w:t>
            </w:r>
          </w:p>
        </w:tc>
        <w:tc>
          <w:tcPr>
            <w:tcW w:w="729" w:type="dxa"/>
            <w:tcBorders>
              <w:top w:val="nil"/>
              <w:left w:val="nil"/>
              <w:bottom w:val="nil"/>
              <w:right w:val="nil"/>
            </w:tcBorders>
            <w:shd w:val="clear" w:color="auto" w:fill="auto"/>
            <w:noWrap/>
            <w:vAlign w:val="bottom"/>
            <w:hideMark/>
          </w:tcPr>
          <w:p w14:paraId="7933F757" w14:textId="77777777" w:rsidR="009206B7" w:rsidRPr="00273870" w:rsidRDefault="009206B7" w:rsidP="004409BD">
            <w:pPr>
              <w:spacing w:after="0" w:line="240" w:lineRule="auto"/>
              <w:rPr>
                <w:rFonts w:ascii="Garamond" w:eastAsia="Times New Roman" w:hAnsi="Garamond" w:cs="Times New Roman"/>
                <w:sz w:val="20"/>
                <w:szCs w:val="20"/>
              </w:rPr>
            </w:pPr>
            <w:r w:rsidRPr="00273870">
              <w:rPr>
                <w:rFonts w:ascii="Garamond" w:hAnsi="Garamond" w:cs="Times New Roman"/>
                <w:sz w:val="20"/>
                <w:szCs w:val="20"/>
              </w:rPr>
              <w:t>1</w:t>
            </w:r>
          </w:p>
        </w:tc>
        <w:tc>
          <w:tcPr>
            <w:tcW w:w="655" w:type="dxa"/>
            <w:tcBorders>
              <w:top w:val="nil"/>
              <w:left w:val="nil"/>
              <w:bottom w:val="nil"/>
              <w:right w:val="nil"/>
            </w:tcBorders>
            <w:shd w:val="clear" w:color="auto" w:fill="auto"/>
            <w:noWrap/>
            <w:vAlign w:val="bottom"/>
            <w:hideMark/>
          </w:tcPr>
          <w:p w14:paraId="59A4C555" w14:textId="77777777" w:rsidR="009206B7" w:rsidRPr="00273870" w:rsidRDefault="009206B7" w:rsidP="004409BD">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0.67</w:t>
            </w:r>
          </w:p>
        </w:tc>
        <w:tc>
          <w:tcPr>
            <w:tcW w:w="852" w:type="dxa"/>
            <w:tcBorders>
              <w:top w:val="nil"/>
              <w:left w:val="nil"/>
              <w:bottom w:val="nil"/>
              <w:right w:val="nil"/>
            </w:tcBorders>
            <w:shd w:val="clear" w:color="auto" w:fill="auto"/>
            <w:noWrap/>
            <w:vAlign w:val="bottom"/>
            <w:hideMark/>
          </w:tcPr>
          <w:p w14:paraId="21332A1E" w14:textId="77777777" w:rsidR="009206B7" w:rsidRPr="00273870" w:rsidRDefault="009206B7" w:rsidP="004409BD">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-0.34</w:t>
            </w:r>
          </w:p>
        </w:tc>
      </w:tr>
      <w:tr w:rsidR="00273870" w:rsidRPr="00273870" w14:paraId="25934C89" w14:textId="77777777" w:rsidTr="0089470E">
        <w:trPr>
          <w:trHeight w:val="253"/>
        </w:trPr>
        <w:tc>
          <w:tcPr>
            <w:tcW w:w="3060" w:type="dxa"/>
            <w:tcBorders>
              <w:right w:val="single" w:sz="4" w:space="0" w:color="auto"/>
            </w:tcBorders>
            <w:shd w:val="clear" w:color="auto" w:fill="auto"/>
            <w:noWrap/>
            <w:hideMark/>
          </w:tcPr>
          <w:p w14:paraId="2E66D0D8" w14:textId="77777777" w:rsidR="009206B7" w:rsidRPr="00273870" w:rsidRDefault="009206B7" w:rsidP="004409BD">
            <w:pPr>
              <w:spacing w:after="0" w:line="240" w:lineRule="auto"/>
              <w:jc w:val="center"/>
              <w:rPr>
                <w:rFonts w:ascii="Garamond" w:eastAsia="Times New Roman" w:hAnsi="Garamond" w:cs="Times New Roman"/>
                <w:sz w:val="20"/>
                <w:szCs w:val="20"/>
              </w:rPr>
            </w:pPr>
            <w:r w:rsidRPr="00273870">
              <w:rPr>
                <w:rFonts w:ascii="Garamond" w:eastAsia="Times New Roman" w:hAnsi="Garamond" w:cs="Times New Roman"/>
                <w:sz w:val="20"/>
                <w:szCs w:val="20"/>
              </w:rPr>
              <w:t>Big Shopping Place PCA</w:t>
            </w:r>
          </w:p>
        </w:tc>
        <w:tc>
          <w:tcPr>
            <w:tcW w:w="580" w:type="dxa"/>
            <w:tcBorders>
              <w:top w:val="nil"/>
              <w:left w:val="nil"/>
              <w:bottom w:val="nil"/>
              <w:right w:val="nil"/>
            </w:tcBorders>
            <w:shd w:val="clear" w:color="auto" w:fill="auto"/>
            <w:noWrap/>
            <w:vAlign w:val="bottom"/>
            <w:hideMark/>
          </w:tcPr>
          <w:p w14:paraId="3966C8AF" w14:textId="77777777" w:rsidR="009206B7" w:rsidRPr="00273870" w:rsidRDefault="009206B7" w:rsidP="004409BD">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0.33</w:t>
            </w:r>
          </w:p>
        </w:tc>
        <w:tc>
          <w:tcPr>
            <w:tcW w:w="770" w:type="dxa"/>
            <w:tcBorders>
              <w:top w:val="nil"/>
              <w:left w:val="nil"/>
              <w:bottom w:val="nil"/>
              <w:right w:val="nil"/>
            </w:tcBorders>
            <w:shd w:val="clear" w:color="auto" w:fill="auto"/>
            <w:noWrap/>
            <w:vAlign w:val="bottom"/>
            <w:hideMark/>
          </w:tcPr>
          <w:p w14:paraId="372DAFBA" w14:textId="77777777" w:rsidR="009206B7" w:rsidRPr="00273870" w:rsidRDefault="009206B7" w:rsidP="004409BD">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0.3</w:t>
            </w:r>
          </w:p>
        </w:tc>
        <w:tc>
          <w:tcPr>
            <w:tcW w:w="693" w:type="dxa"/>
            <w:tcBorders>
              <w:top w:val="nil"/>
              <w:left w:val="nil"/>
              <w:bottom w:val="nil"/>
              <w:right w:val="nil"/>
            </w:tcBorders>
            <w:shd w:val="clear" w:color="auto" w:fill="auto"/>
            <w:noWrap/>
            <w:vAlign w:val="bottom"/>
            <w:hideMark/>
          </w:tcPr>
          <w:p w14:paraId="6EBB375A" w14:textId="77777777" w:rsidR="009206B7" w:rsidRPr="00273870" w:rsidRDefault="009206B7" w:rsidP="004409BD">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w:t>
            </w:r>
          </w:p>
        </w:tc>
        <w:tc>
          <w:tcPr>
            <w:tcW w:w="571" w:type="dxa"/>
            <w:tcBorders>
              <w:top w:val="nil"/>
              <w:left w:val="nil"/>
              <w:bottom w:val="nil"/>
              <w:right w:val="nil"/>
            </w:tcBorders>
            <w:shd w:val="clear" w:color="auto" w:fill="auto"/>
            <w:noWrap/>
            <w:vAlign w:val="bottom"/>
            <w:hideMark/>
          </w:tcPr>
          <w:p w14:paraId="1F476E29" w14:textId="77777777" w:rsidR="009206B7" w:rsidRPr="00273870" w:rsidRDefault="009206B7" w:rsidP="004409BD">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0.08</w:t>
            </w:r>
          </w:p>
        </w:tc>
        <w:tc>
          <w:tcPr>
            <w:tcW w:w="571" w:type="dxa"/>
            <w:tcBorders>
              <w:top w:val="nil"/>
              <w:left w:val="nil"/>
              <w:bottom w:val="nil"/>
              <w:right w:val="nil"/>
            </w:tcBorders>
            <w:shd w:val="clear" w:color="auto" w:fill="auto"/>
            <w:noWrap/>
            <w:vAlign w:val="bottom"/>
            <w:hideMark/>
          </w:tcPr>
          <w:p w14:paraId="1259D51E" w14:textId="77777777" w:rsidR="009206B7" w:rsidRPr="00273870" w:rsidRDefault="009206B7" w:rsidP="004409BD">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0.2</w:t>
            </w:r>
          </w:p>
        </w:tc>
        <w:tc>
          <w:tcPr>
            <w:tcW w:w="571" w:type="dxa"/>
            <w:tcBorders>
              <w:top w:val="nil"/>
              <w:left w:val="nil"/>
              <w:bottom w:val="nil"/>
              <w:right w:val="nil"/>
            </w:tcBorders>
            <w:shd w:val="clear" w:color="auto" w:fill="auto"/>
            <w:noWrap/>
            <w:vAlign w:val="bottom"/>
            <w:hideMark/>
          </w:tcPr>
          <w:p w14:paraId="1B51988C" w14:textId="77777777" w:rsidR="009206B7" w:rsidRPr="00273870" w:rsidRDefault="009206B7" w:rsidP="004409BD">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0.54</w:t>
            </w:r>
          </w:p>
        </w:tc>
        <w:tc>
          <w:tcPr>
            <w:tcW w:w="729" w:type="dxa"/>
            <w:tcBorders>
              <w:top w:val="nil"/>
              <w:left w:val="nil"/>
              <w:bottom w:val="nil"/>
              <w:right w:val="nil"/>
            </w:tcBorders>
            <w:shd w:val="clear" w:color="auto" w:fill="auto"/>
            <w:noWrap/>
            <w:vAlign w:val="bottom"/>
            <w:hideMark/>
          </w:tcPr>
          <w:p w14:paraId="2455F2A0" w14:textId="77777777" w:rsidR="009206B7" w:rsidRPr="00273870" w:rsidRDefault="009206B7" w:rsidP="004409BD">
            <w:pPr>
              <w:spacing w:after="0" w:line="240" w:lineRule="auto"/>
              <w:rPr>
                <w:rFonts w:ascii="Garamond" w:eastAsia="Times New Roman" w:hAnsi="Garamond" w:cs="Times New Roman"/>
                <w:sz w:val="20"/>
                <w:szCs w:val="20"/>
              </w:rPr>
            </w:pPr>
            <w:r w:rsidRPr="00273870">
              <w:rPr>
                <w:rFonts w:ascii="Garamond" w:hAnsi="Garamond" w:cs="Times New Roman"/>
                <w:sz w:val="20"/>
                <w:szCs w:val="20"/>
              </w:rPr>
              <w:t>1</w:t>
            </w:r>
          </w:p>
        </w:tc>
        <w:tc>
          <w:tcPr>
            <w:tcW w:w="655" w:type="dxa"/>
            <w:tcBorders>
              <w:top w:val="nil"/>
              <w:left w:val="nil"/>
              <w:bottom w:val="nil"/>
              <w:right w:val="nil"/>
            </w:tcBorders>
            <w:shd w:val="clear" w:color="auto" w:fill="auto"/>
            <w:noWrap/>
            <w:vAlign w:val="bottom"/>
            <w:hideMark/>
          </w:tcPr>
          <w:p w14:paraId="1049ADB5" w14:textId="77777777" w:rsidR="009206B7" w:rsidRPr="00273870" w:rsidRDefault="009206B7" w:rsidP="004409BD">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0.91</w:t>
            </w:r>
          </w:p>
        </w:tc>
        <w:tc>
          <w:tcPr>
            <w:tcW w:w="852" w:type="dxa"/>
            <w:tcBorders>
              <w:top w:val="nil"/>
              <w:left w:val="nil"/>
              <w:bottom w:val="nil"/>
              <w:right w:val="nil"/>
            </w:tcBorders>
            <w:shd w:val="clear" w:color="auto" w:fill="auto"/>
            <w:noWrap/>
            <w:vAlign w:val="bottom"/>
            <w:hideMark/>
          </w:tcPr>
          <w:p w14:paraId="7599BA77" w14:textId="77777777" w:rsidR="009206B7" w:rsidRPr="00273870" w:rsidRDefault="009206B7" w:rsidP="004409BD">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-0.48</w:t>
            </w:r>
          </w:p>
        </w:tc>
      </w:tr>
      <w:tr w:rsidR="00273870" w:rsidRPr="00273870" w14:paraId="12764AA6" w14:textId="77777777" w:rsidTr="0089470E">
        <w:trPr>
          <w:trHeight w:val="253"/>
        </w:trPr>
        <w:tc>
          <w:tcPr>
            <w:tcW w:w="3060" w:type="dxa"/>
            <w:tcBorders>
              <w:right w:val="single" w:sz="4" w:space="0" w:color="auto"/>
            </w:tcBorders>
            <w:shd w:val="clear" w:color="auto" w:fill="auto"/>
            <w:noWrap/>
            <w:hideMark/>
          </w:tcPr>
          <w:p w14:paraId="1EEBED6D" w14:textId="77777777" w:rsidR="009206B7" w:rsidRPr="00273870" w:rsidRDefault="009206B7" w:rsidP="004409BD">
            <w:pPr>
              <w:spacing w:after="0" w:line="240" w:lineRule="auto"/>
              <w:jc w:val="center"/>
              <w:rPr>
                <w:rFonts w:ascii="Garamond" w:eastAsia="Times New Roman" w:hAnsi="Garamond" w:cs="Times New Roman"/>
                <w:sz w:val="20"/>
                <w:szCs w:val="20"/>
              </w:rPr>
            </w:pPr>
            <w:r w:rsidRPr="00273870">
              <w:rPr>
                <w:rFonts w:ascii="Garamond" w:eastAsia="Times New Roman" w:hAnsi="Garamond" w:cs="Times New Roman"/>
                <w:sz w:val="20"/>
                <w:szCs w:val="20"/>
              </w:rPr>
              <w:t>Social Cohesion Score</w:t>
            </w:r>
          </w:p>
        </w:tc>
        <w:tc>
          <w:tcPr>
            <w:tcW w:w="580" w:type="dxa"/>
            <w:tcBorders>
              <w:top w:val="nil"/>
              <w:left w:val="nil"/>
              <w:bottom w:val="nil"/>
              <w:right w:val="nil"/>
            </w:tcBorders>
            <w:shd w:val="clear" w:color="auto" w:fill="auto"/>
            <w:noWrap/>
            <w:vAlign w:val="bottom"/>
            <w:hideMark/>
          </w:tcPr>
          <w:p w14:paraId="5C003747" w14:textId="77777777" w:rsidR="009206B7" w:rsidRPr="00273870" w:rsidRDefault="009206B7" w:rsidP="004409BD">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0.21</w:t>
            </w:r>
          </w:p>
        </w:tc>
        <w:tc>
          <w:tcPr>
            <w:tcW w:w="770" w:type="dxa"/>
            <w:tcBorders>
              <w:top w:val="nil"/>
              <w:left w:val="nil"/>
              <w:bottom w:val="nil"/>
              <w:right w:val="nil"/>
            </w:tcBorders>
            <w:shd w:val="clear" w:color="auto" w:fill="auto"/>
            <w:noWrap/>
            <w:vAlign w:val="bottom"/>
            <w:hideMark/>
          </w:tcPr>
          <w:p w14:paraId="0F557FFA" w14:textId="77777777" w:rsidR="009206B7" w:rsidRPr="00273870" w:rsidRDefault="009206B7" w:rsidP="004409BD">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0.18</w:t>
            </w:r>
          </w:p>
        </w:tc>
        <w:tc>
          <w:tcPr>
            <w:tcW w:w="693" w:type="dxa"/>
            <w:tcBorders>
              <w:top w:val="nil"/>
              <w:left w:val="nil"/>
              <w:bottom w:val="nil"/>
              <w:right w:val="nil"/>
            </w:tcBorders>
            <w:shd w:val="clear" w:color="auto" w:fill="auto"/>
            <w:noWrap/>
            <w:vAlign w:val="bottom"/>
            <w:hideMark/>
          </w:tcPr>
          <w:p w14:paraId="5E1B63D9" w14:textId="77777777" w:rsidR="009206B7" w:rsidRPr="00273870" w:rsidRDefault="009206B7" w:rsidP="004409BD">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w:t>
            </w:r>
          </w:p>
        </w:tc>
        <w:tc>
          <w:tcPr>
            <w:tcW w:w="571" w:type="dxa"/>
            <w:tcBorders>
              <w:top w:val="nil"/>
              <w:left w:val="nil"/>
              <w:bottom w:val="nil"/>
              <w:right w:val="nil"/>
            </w:tcBorders>
            <w:shd w:val="clear" w:color="auto" w:fill="auto"/>
            <w:noWrap/>
            <w:vAlign w:val="bottom"/>
            <w:hideMark/>
          </w:tcPr>
          <w:p w14:paraId="5BD2675A" w14:textId="77777777" w:rsidR="009206B7" w:rsidRPr="00273870" w:rsidRDefault="009206B7" w:rsidP="004409BD">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0.09</w:t>
            </w:r>
          </w:p>
        </w:tc>
        <w:tc>
          <w:tcPr>
            <w:tcW w:w="571" w:type="dxa"/>
            <w:tcBorders>
              <w:top w:val="nil"/>
              <w:left w:val="nil"/>
              <w:bottom w:val="nil"/>
              <w:right w:val="nil"/>
            </w:tcBorders>
            <w:shd w:val="clear" w:color="auto" w:fill="auto"/>
            <w:noWrap/>
            <w:vAlign w:val="bottom"/>
            <w:hideMark/>
          </w:tcPr>
          <w:p w14:paraId="31D3DAA3" w14:textId="77777777" w:rsidR="009206B7" w:rsidRPr="00273870" w:rsidRDefault="009206B7" w:rsidP="004409BD">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0.15</w:t>
            </w:r>
          </w:p>
        </w:tc>
        <w:tc>
          <w:tcPr>
            <w:tcW w:w="571" w:type="dxa"/>
            <w:tcBorders>
              <w:top w:val="nil"/>
              <w:left w:val="nil"/>
              <w:bottom w:val="nil"/>
              <w:right w:val="nil"/>
            </w:tcBorders>
            <w:shd w:val="clear" w:color="auto" w:fill="auto"/>
            <w:noWrap/>
            <w:vAlign w:val="bottom"/>
            <w:hideMark/>
          </w:tcPr>
          <w:p w14:paraId="27776B1E" w14:textId="77777777" w:rsidR="009206B7" w:rsidRPr="00273870" w:rsidRDefault="009206B7" w:rsidP="004409BD">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0.3</w:t>
            </w:r>
          </w:p>
        </w:tc>
        <w:tc>
          <w:tcPr>
            <w:tcW w:w="729" w:type="dxa"/>
            <w:tcBorders>
              <w:top w:val="nil"/>
              <w:left w:val="nil"/>
              <w:bottom w:val="nil"/>
              <w:right w:val="nil"/>
            </w:tcBorders>
            <w:shd w:val="clear" w:color="auto" w:fill="auto"/>
            <w:noWrap/>
            <w:vAlign w:val="bottom"/>
            <w:hideMark/>
          </w:tcPr>
          <w:p w14:paraId="2B5537D0" w14:textId="77777777" w:rsidR="009206B7" w:rsidRPr="00273870" w:rsidRDefault="009206B7" w:rsidP="004409BD">
            <w:pPr>
              <w:spacing w:after="0" w:line="240" w:lineRule="auto"/>
              <w:rPr>
                <w:rFonts w:ascii="Garamond" w:eastAsia="Times New Roman" w:hAnsi="Garamond" w:cs="Times New Roman"/>
                <w:sz w:val="20"/>
                <w:szCs w:val="20"/>
              </w:rPr>
            </w:pPr>
            <w:r w:rsidRPr="00273870">
              <w:rPr>
                <w:rFonts w:ascii="Garamond" w:hAnsi="Garamond" w:cs="Times New Roman"/>
                <w:sz w:val="20"/>
                <w:szCs w:val="20"/>
              </w:rPr>
              <w:t>1.73</w:t>
            </w:r>
          </w:p>
        </w:tc>
        <w:tc>
          <w:tcPr>
            <w:tcW w:w="655" w:type="dxa"/>
            <w:tcBorders>
              <w:top w:val="nil"/>
              <w:left w:val="nil"/>
              <w:bottom w:val="nil"/>
              <w:right w:val="nil"/>
            </w:tcBorders>
            <w:shd w:val="clear" w:color="auto" w:fill="auto"/>
            <w:noWrap/>
            <w:vAlign w:val="bottom"/>
            <w:hideMark/>
          </w:tcPr>
          <w:p w14:paraId="7F4AFF33" w14:textId="77777777" w:rsidR="009206B7" w:rsidRPr="00273870" w:rsidRDefault="009206B7" w:rsidP="004409BD">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1.81</w:t>
            </w:r>
          </w:p>
        </w:tc>
        <w:tc>
          <w:tcPr>
            <w:tcW w:w="852" w:type="dxa"/>
            <w:tcBorders>
              <w:top w:val="nil"/>
              <w:left w:val="nil"/>
              <w:bottom w:val="nil"/>
              <w:right w:val="nil"/>
            </w:tcBorders>
            <w:shd w:val="clear" w:color="auto" w:fill="auto"/>
            <w:noWrap/>
            <w:vAlign w:val="bottom"/>
            <w:hideMark/>
          </w:tcPr>
          <w:p w14:paraId="7B2D4328" w14:textId="77777777" w:rsidR="009206B7" w:rsidRPr="00273870" w:rsidRDefault="009206B7" w:rsidP="004409BD">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4.73</w:t>
            </w:r>
          </w:p>
        </w:tc>
      </w:tr>
      <w:tr w:rsidR="00273870" w:rsidRPr="00273870" w14:paraId="0969C194" w14:textId="77777777" w:rsidTr="0089470E">
        <w:trPr>
          <w:trHeight w:val="253"/>
        </w:trPr>
        <w:tc>
          <w:tcPr>
            <w:tcW w:w="3060" w:type="dxa"/>
            <w:tcBorders>
              <w:right w:val="single" w:sz="4" w:space="0" w:color="auto"/>
            </w:tcBorders>
            <w:shd w:val="clear" w:color="auto" w:fill="auto"/>
            <w:noWrap/>
            <w:hideMark/>
          </w:tcPr>
          <w:p w14:paraId="5F1A722F" w14:textId="77777777" w:rsidR="009206B7" w:rsidRPr="00273870" w:rsidRDefault="009206B7" w:rsidP="004409BD">
            <w:pPr>
              <w:spacing w:after="0" w:line="240" w:lineRule="auto"/>
              <w:jc w:val="center"/>
              <w:rPr>
                <w:rFonts w:ascii="Garamond" w:eastAsia="Times New Roman" w:hAnsi="Garamond" w:cs="Times New Roman"/>
                <w:sz w:val="20"/>
                <w:szCs w:val="20"/>
              </w:rPr>
            </w:pPr>
            <w:r w:rsidRPr="00273870">
              <w:rPr>
                <w:rFonts w:ascii="Garamond" w:eastAsia="Times New Roman" w:hAnsi="Garamond" w:cs="Times New Roman"/>
                <w:sz w:val="20"/>
                <w:szCs w:val="20"/>
              </w:rPr>
              <w:t>Natural population growth ‰</w:t>
            </w:r>
          </w:p>
        </w:tc>
        <w:tc>
          <w:tcPr>
            <w:tcW w:w="580" w:type="dxa"/>
            <w:tcBorders>
              <w:top w:val="nil"/>
              <w:left w:val="nil"/>
              <w:bottom w:val="nil"/>
              <w:right w:val="nil"/>
            </w:tcBorders>
            <w:shd w:val="clear" w:color="auto" w:fill="auto"/>
            <w:noWrap/>
            <w:vAlign w:val="bottom"/>
            <w:hideMark/>
          </w:tcPr>
          <w:p w14:paraId="149B518A" w14:textId="77777777" w:rsidR="009206B7" w:rsidRPr="00273870" w:rsidRDefault="009206B7" w:rsidP="004409BD">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-2.09</w:t>
            </w:r>
          </w:p>
        </w:tc>
        <w:tc>
          <w:tcPr>
            <w:tcW w:w="770" w:type="dxa"/>
            <w:tcBorders>
              <w:top w:val="nil"/>
              <w:left w:val="nil"/>
              <w:bottom w:val="nil"/>
              <w:right w:val="nil"/>
            </w:tcBorders>
            <w:shd w:val="clear" w:color="auto" w:fill="auto"/>
            <w:noWrap/>
            <w:vAlign w:val="bottom"/>
            <w:hideMark/>
          </w:tcPr>
          <w:p w14:paraId="2593D428" w14:textId="77777777" w:rsidR="009206B7" w:rsidRPr="00273870" w:rsidRDefault="009206B7" w:rsidP="004409BD">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1.96</w:t>
            </w:r>
          </w:p>
        </w:tc>
        <w:tc>
          <w:tcPr>
            <w:tcW w:w="693" w:type="dxa"/>
            <w:tcBorders>
              <w:top w:val="nil"/>
              <w:left w:val="nil"/>
              <w:bottom w:val="nil"/>
              <w:right w:val="nil"/>
            </w:tcBorders>
            <w:shd w:val="clear" w:color="auto" w:fill="auto"/>
            <w:noWrap/>
            <w:vAlign w:val="bottom"/>
            <w:hideMark/>
          </w:tcPr>
          <w:p w14:paraId="333EBEC6" w14:textId="77777777" w:rsidR="009206B7" w:rsidRPr="00273870" w:rsidRDefault="009206B7" w:rsidP="004409BD">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-8.92</w:t>
            </w:r>
          </w:p>
        </w:tc>
        <w:tc>
          <w:tcPr>
            <w:tcW w:w="571" w:type="dxa"/>
            <w:tcBorders>
              <w:top w:val="nil"/>
              <w:left w:val="nil"/>
              <w:bottom w:val="nil"/>
              <w:right w:val="nil"/>
            </w:tcBorders>
            <w:shd w:val="clear" w:color="auto" w:fill="auto"/>
            <w:noWrap/>
            <w:vAlign w:val="bottom"/>
            <w:hideMark/>
          </w:tcPr>
          <w:p w14:paraId="09298D45" w14:textId="77777777" w:rsidR="009206B7" w:rsidRPr="00273870" w:rsidRDefault="009206B7" w:rsidP="004409BD">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-3.3</w:t>
            </w:r>
          </w:p>
        </w:tc>
        <w:tc>
          <w:tcPr>
            <w:tcW w:w="571" w:type="dxa"/>
            <w:tcBorders>
              <w:top w:val="nil"/>
              <w:left w:val="nil"/>
              <w:bottom w:val="nil"/>
              <w:right w:val="nil"/>
            </w:tcBorders>
            <w:shd w:val="clear" w:color="auto" w:fill="auto"/>
            <w:noWrap/>
            <w:vAlign w:val="bottom"/>
            <w:hideMark/>
          </w:tcPr>
          <w:p w14:paraId="1A1D53A8" w14:textId="77777777" w:rsidR="009206B7" w:rsidRPr="00273870" w:rsidRDefault="009206B7" w:rsidP="004409BD">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-2.5</w:t>
            </w:r>
          </w:p>
        </w:tc>
        <w:tc>
          <w:tcPr>
            <w:tcW w:w="571" w:type="dxa"/>
            <w:tcBorders>
              <w:top w:val="nil"/>
              <w:left w:val="nil"/>
              <w:bottom w:val="nil"/>
              <w:right w:val="nil"/>
            </w:tcBorders>
            <w:shd w:val="clear" w:color="auto" w:fill="auto"/>
            <w:noWrap/>
            <w:vAlign w:val="bottom"/>
            <w:hideMark/>
          </w:tcPr>
          <w:p w14:paraId="721F015C" w14:textId="77777777" w:rsidR="009206B7" w:rsidRPr="00273870" w:rsidRDefault="009206B7" w:rsidP="004409BD">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-0.6</w:t>
            </w:r>
          </w:p>
        </w:tc>
        <w:tc>
          <w:tcPr>
            <w:tcW w:w="729" w:type="dxa"/>
            <w:tcBorders>
              <w:top w:val="nil"/>
              <w:left w:val="nil"/>
              <w:bottom w:val="nil"/>
              <w:right w:val="nil"/>
            </w:tcBorders>
            <w:shd w:val="clear" w:color="auto" w:fill="auto"/>
            <w:noWrap/>
            <w:vAlign w:val="bottom"/>
            <w:hideMark/>
          </w:tcPr>
          <w:p w14:paraId="2A842281" w14:textId="77777777" w:rsidR="009206B7" w:rsidRPr="00273870" w:rsidRDefault="009206B7" w:rsidP="004409BD">
            <w:pPr>
              <w:spacing w:after="0" w:line="240" w:lineRule="auto"/>
              <w:rPr>
                <w:rFonts w:ascii="Garamond" w:eastAsia="Times New Roman" w:hAnsi="Garamond" w:cs="Times New Roman"/>
                <w:sz w:val="20"/>
                <w:szCs w:val="20"/>
              </w:rPr>
            </w:pPr>
            <w:r w:rsidRPr="00273870">
              <w:rPr>
                <w:rFonts w:ascii="Garamond" w:hAnsi="Garamond" w:cs="Times New Roman"/>
                <w:sz w:val="20"/>
                <w:szCs w:val="20"/>
              </w:rPr>
              <w:t>3.6</w:t>
            </w:r>
          </w:p>
        </w:tc>
        <w:tc>
          <w:tcPr>
            <w:tcW w:w="655" w:type="dxa"/>
            <w:tcBorders>
              <w:top w:val="nil"/>
              <w:left w:val="nil"/>
              <w:bottom w:val="nil"/>
              <w:right w:val="nil"/>
            </w:tcBorders>
            <w:shd w:val="clear" w:color="auto" w:fill="auto"/>
            <w:noWrap/>
            <w:vAlign w:val="bottom"/>
            <w:hideMark/>
          </w:tcPr>
          <w:p w14:paraId="2A2C80E9" w14:textId="77777777" w:rsidR="009206B7" w:rsidRPr="00273870" w:rsidRDefault="009206B7" w:rsidP="004409BD">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0.14</w:t>
            </w:r>
          </w:p>
        </w:tc>
        <w:tc>
          <w:tcPr>
            <w:tcW w:w="852" w:type="dxa"/>
            <w:tcBorders>
              <w:top w:val="nil"/>
              <w:left w:val="nil"/>
              <w:bottom w:val="nil"/>
              <w:right w:val="nil"/>
            </w:tcBorders>
            <w:shd w:val="clear" w:color="auto" w:fill="auto"/>
            <w:noWrap/>
            <w:vAlign w:val="bottom"/>
            <w:hideMark/>
          </w:tcPr>
          <w:p w14:paraId="085A4084" w14:textId="77777777" w:rsidR="009206B7" w:rsidRPr="00273870" w:rsidRDefault="009206B7" w:rsidP="004409BD">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0.62</w:t>
            </w:r>
          </w:p>
        </w:tc>
      </w:tr>
      <w:tr w:rsidR="00273870" w:rsidRPr="00273870" w14:paraId="050260AD" w14:textId="77777777" w:rsidTr="0089470E">
        <w:trPr>
          <w:trHeight w:val="253"/>
        </w:trPr>
        <w:tc>
          <w:tcPr>
            <w:tcW w:w="3060" w:type="dxa"/>
            <w:tcBorders>
              <w:right w:val="single" w:sz="4" w:space="0" w:color="auto"/>
            </w:tcBorders>
            <w:shd w:val="clear" w:color="auto" w:fill="auto"/>
            <w:noWrap/>
            <w:hideMark/>
          </w:tcPr>
          <w:p w14:paraId="3933F207" w14:textId="77777777" w:rsidR="009206B7" w:rsidRPr="00273870" w:rsidRDefault="009206B7" w:rsidP="004409BD">
            <w:pPr>
              <w:spacing w:after="0" w:line="240" w:lineRule="auto"/>
              <w:jc w:val="center"/>
              <w:rPr>
                <w:rFonts w:ascii="Garamond" w:eastAsia="Times New Roman" w:hAnsi="Garamond" w:cs="Times New Roman"/>
                <w:sz w:val="20"/>
                <w:szCs w:val="20"/>
              </w:rPr>
            </w:pPr>
            <w:r w:rsidRPr="00273870">
              <w:rPr>
                <w:rFonts w:ascii="Garamond" w:eastAsia="Times New Roman" w:hAnsi="Garamond" w:cs="Times New Roman"/>
                <w:sz w:val="20"/>
                <w:szCs w:val="20"/>
              </w:rPr>
              <w:t>Net immigration rate ‰</w:t>
            </w:r>
          </w:p>
        </w:tc>
        <w:tc>
          <w:tcPr>
            <w:tcW w:w="580" w:type="dxa"/>
            <w:tcBorders>
              <w:top w:val="nil"/>
              <w:left w:val="nil"/>
              <w:bottom w:val="nil"/>
              <w:right w:val="nil"/>
            </w:tcBorders>
            <w:shd w:val="clear" w:color="auto" w:fill="auto"/>
            <w:noWrap/>
            <w:vAlign w:val="bottom"/>
            <w:hideMark/>
          </w:tcPr>
          <w:p w14:paraId="18D8D747" w14:textId="77777777" w:rsidR="009206B7" w:rsidRPr="00273870" w:rsidRDefault="009206B7" w:rsidP="004409BD">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26.86</w:t>
            </w:r>
          </w:p>
        </w:tc>
        <w:tc>
          <w:tcPr>
            <w:tcW w:w="770" w:type="dxa"/>
            <w:tcBorders>
              <w:top w:val="nil"/>
              <w:left w:val="nil"/>
              <w:bottom w:val="nil"/>
              <w:right w:val="nil"/>
            </w:tcBorders>
            <w:shd w:val="clear" w:color="auto" w:fill="auto"/>
            <w:noWrap/>
            <w:vAlign w:val="bottom"/>
            <w:hideMark/>
          </w:tcPr>
          <w:p w14:paraId="51C78560" w14:textId="77777777" w:rsidR="009206B7" w:rsidRPr="00273870" w:rsidRDefault="009206B7" w:rsidP="004409BD">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22.41</w:t>
            </w:r>
          </w:p>
        </w:tc>
        <w:tc>
          <w:tcPr>
            <w:tcW w:w="693" w:type="dxa"/>
            <w:tcBorders>
              <w:top w:val="nil"/>
              <w:left w:val="nil"/>
              <w:bottom w:val="nil"/>
              <w:right w:val="nil"/>
            </w:tcBorders>
            <w:shd w:val="clear" w:color="auto" w:fill="auto"/>
            <w:noWrap/>
            <w:vAlign w:val="bottom"/>
            <w:hideMark/>
          </w:tcPr>
          <w:p w14:paraId="6E5491C2" w14:textId="77777777" w:rsidR="009206B7" w:rsidRPr="00273870" w:rsidRDefault="009206B7" w:rsidP="004409BD">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-6.6</w:t>
            </w:r>
          </w:p>
        </w:tc>
        <w:tc>
          <w:tcPr>
            <w:tcW w:w="571" w:type="dxa"/>
            <w:tcBorders>
              <w:top w:val="nil"/>
              <w:left w:val="nil"/>
              <w:bottom w:val="nil"/>
              <w:right w:val="nil"/>
            </w:tcBorders>
            <w:shd w:val="clear" w:color="auto" w:fill="auto"/>
            <w:noWrap/>
            <w:vAlign w:val="bottom"/>
            <w:hideMark/>
          </w:tcPr>
          <w:p w14:paraId="3D68B02B" w14:textId="77777777" w:rsidR="009206B7" w:rsidRPr="00273870" w:rsidRDefault="009206B7" w:rsidP="004409BD">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9.9</w:t>
            </w:r>
          </w:p>
        </w:tc>
        <w:tc>
          <w:tcPr>
            <w:tcW w:w="571" w:type="dxa"/>
            <w:tcBorders>
              <w:top w:val="nil"/>
              <w:left w:val="nil"/>
              <w:bottom w:val="nil"/>
              <w:right w:val="nil"/>
            </w:tcBorders>
            <w:shd w:val="clear" w:color="auto" w:fill="auto"/>
            <w:noWrap/>
            <w:vAlign w:val="bottom"/>
            <w:hideMark/>
          </w:tcPr>
          <w:p w14:paraId="743B42A6" w14:textId="77777777" w:rsidR="009206B7" w:rsidRPr="00273870" w:rsidRDefault="009206B7" w:rsidP="004409BD">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18.3</w:t>
            </w:r>
          </w:p>
        </w:tc>
        <w:tc>
          <w:tcPr>
            <w:tcW w:w="571" w:type="dxa"/>
            <w:tcBorders>
              <w:top w:val="nil"/>
              <w:left w:val="nil"/>
              <w:bottom w:val="nil"/>
              <w:right w:val="nil"/>
            </w:tcBorders>
            <w:shd w:val="clear" w:color="auto" w:fill="auto"/>
            <w:noWrap/>
            <w:vAlign w:val="bottom"/>
            <w:hideMark/>
          </w:tcPr>
          <w:p w14:paraId="2078E320" w14:textId="77777777" w:rsidR="009206B7" w:rsidRPr="00273870" w:rsidRDefault="009206B7" w:rsidP="004409BD">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44.1</w:t>
            </w:r>
          </w:p>
        </w:tc>
        <w:tc>
          <w:tcPr>
            <w:tcW w:w="729" w:type="dxa"/>
            <w:tcBorders>
              <w:top w:val="nil"/>
              <w:left w:val="nil"/>
              <w:bottom w:val="nil"/>
              <w:right w:val="nil"/>
            </w:tcBorders>
            <w:shd w:val="clear" w:color="auto" w:fill="auto"/>
            <w:noWrap/>
            <w:vAlign w:val="bottom"/>
            <w:hideMark/>
          </w:tcPr>
          <w:p w14:paraId="58AE102D" w14:textId="77777777" w:rsidR="009206B7" w:rsidRPr="00273870" w:rsidRDefault="009206B7" w:rsidP="004409BD">
            <w:pPr>
              <w:spacing w:after="0" w:line="240" w:lineRule="auto"/>
              <w:rPr>
                <w:rFonts w:ascii="Garamond" w:eastAsia="Times New Roman" w:hAnsi="Garamond" w:cs="Times New Roman"/>
                <w:sz w:val="20"/>
                <w:szCs w:val="20"/>
              </w:rPr>
            </w:pPr>
            <w:r w:rsidRPr="00273870">
              <w:rPr>
                <w:rFonts w:ascii="Garamond" w:hAnsi="Garamond" w:cs="Times New Roman"/>
                <w:sz w:val="20"/>
                <w:szCs w:val="20"/>
              </w:rPr>
              <w:t>91.1</w:t>
            </w:r>
          </w:p>
        </w:tc>
        <w:tc>
          <w:tcPr>
            <w:tcW w:w="655" w:type="dxa"/>
            <w:tcBorders>
              <w:top w:val="nil"/>
              <w:left w:val="nil"/>
              <w:bottom w:val="nil"/>
              <w:right w:val="nil"/>
            </w:tcBorders>
            <w:shd w:val="clear" w:color="auto" w:fill="auto"/>
            <w:noWrap/>
            <w:vAlign w:val="bottom"/>
            <w:hideMark/>
          </w:tcPr>
          <w:p w14:paraId="28AF681D" w14:textId="77777777" w:rsidR="009206B7" w:rsidRPr="00273870" w:rsidRDefault="009206B7" w:rsidP="004409BD">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1.18</w:t>
            </w:r>
          </w:p>
        </w:tc>
        <w:tc>
          <w:tcPr>
            <w:tcW w:w="852" w:type="dxa"/>
            <w:tcBorders>
              <w:top w:val="nil"/>
              <w:left w:val="nil"/>
              <w:bottom w:val="nil"/>
              <w:right w:val="nil"/>
            </w:tcBorders>
            <w:shd w:val="clear" w:color="auto" w:fill="auto"/>
            <w:noWrap/>
            <w:vAlign w:val="bottom"/>
            <w:hideMark/>
          </w:tcPr>
          <w:p w14:paraId="6C39EB3C" w14:textId="77777777" w:rsidR="009206B7" w:rsidRPr="00273870" w:rsidRDefault="009206B7" w:rsidP="004409BD">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0.89</w:t>
            </w:r>
          </w:p>
        </w:tc>
      </w:tr>
      <w:tr w:rsidR="00273870" w:rsidRPr="00273870" w14:paraId="4A348451" w14:textId="77777777" w:rsidTr="0089470E">
        <w:trPr>
          <w:trHeight w:val="253"/>
        </w:trPr>
        <w:tc>
          <w:tcPr>
            <w:tcW w:w="3060" w:type="dxa"/>
            <w:tcBorders>
              <w:right w:val="single" w:sz="4" w:space="0" w:color="auto"/>
            </w:tcBorders>
            <w:shd w:val="clear" w:color="auto" w:fill="auto"/>
            <w:noWrap/>
            <w:hideMark/>
          </w:tcPr>
          <w:p w14:paraId="47437456" w14:textId="77777777" w:rsidR="009206B7" w:rsidRPr="00273870" w:rsidRDefault="009206B7" w:rsidP="004409BD">
            <w:pPr>
              <w:spacing w:after="0" w:line="240" w:lineRule="auto"/>
              <w:jc w:val="center"/>
              <w:rPr>
                <w:rFonts w:ascii="Garamond" w:eastAsia="Times New Roman" w:hAnsi="Garamond" w:cs="Times New Roman"/>
                <w:sz w:val="20"/>
                <w:szCs w:val="20"/>
              </w:rPr>
            </w:pPr>
            <w:r w:rsidRPr="00273870">
              <w:rPr>
                <w:rFonts w:ascii="Garamond" w:eastAsia="Times New Roman" w:hAnsi="Garamond" w:cs="Times New Roman"/>
                <w:sz w:val="20"/>
                <w:szCs w:val="20"/>
              </w:rPr>
              <w:t>Density net ((hab/1000)/ha)</w:t>
            </w:r>
          </w:p>
        </w:tc>
        <w:tc>
          <w:tcPr>
            <w:tcW w:w="580" w:type="dxa"/>
            <w:tcBorders>
              <w:top w:val="nil"/>
              <w:left w:val="nil"/>
              <w:bottom w:val="nil"/>
              <w:right w:val="nil"/>
            </w:tcBorders>
            <w:shd w:val="clear" w:color="auto" w:fill="auto"/>
            <w:noWrap/>
            <w:vAlign w:val="bottom"/>
            <w:hideMark/>
          </w:tcPr>
          <w:p w14:paraId="01D2D685" w14:textId="77777777" w:rsidR="009206B7" w:rsidRPr="00273870" w:rsidRDefault="009206B7" w:rsidP="004409BD">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0.74</w:t>
            </w:r>
          </w:p>
        </w:tc>
        <w:tc>
          <w:tcPr>
            <w:tcW w:w="770" w:type="dxa"/>
            <w:tcBorders>
              <w:top w:val="nil"/>
              <w:left w:val="nil"/>
              <w:bottom w:val="nil"/>
              <w:right w:val="nil"/>
            </w:tcBorders>
            <w:shd w:val="clear" w:color="auto" w:fill="auto"/>
            <w:noWrap/>
            <w:vAlign w:val="bottom"/>
            <w:hideMark/>
          </w:tcPr>
          <w:p w14:paraId="107C668A" w14:textId="77777777" w:rsidR="009206B7" w:rsidRPr="00273870" w:rsidRDefault="009206B7" w:rsidP="004409BD">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0.23</w:t>
            </w:r>
          </w:p>
        </w:tc>
        <w:tc>
          <w:tcPr>
            <w:tcW w:w="693" w:type="dxa"/>
            <w:tcBorders>
              <w:top w:val="nil"/>
              <w:left w:val="nil"/>
              <w:bottom w:val="nil"/>
              <w:right w:val="nil"/>
            </w:tcBorders>
            <w:shd w:val="clear" w:color="auto" w:fill="auto"/>
            <w:noWrap/>
            <w:vAlign w:val="bottom"/>
            <w:hideMark/>
          </w:tcPr>
          <w:p w14:paraId="0F7674C9" w14:textId="77777777" w:rsidR="009206B7" w:rsidRPr="00273870" w:rsidRDefault="009206B7" w:rsidP="004409BD">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0.02</w:t>
            </w:r>
          </w:p>
        </w:tc>
        <w:tc>
          <w:tcPr>
            <w:tcW w:w="571" w:type="dxa"/>
            <w:tcBorders>
              <w:top w:val="nil"/>
              <w:left w:val="nil"/>
              <w:bottom w:val="nil"/>
              <w:right w:val="nil"/>
            </w:tcBorders>
            <w:shd w:val="clear" w:color="auto" w:fill="auto"/>
            <w:noWrap/>
            <w:vAlign w:val="bottom"/>
            <w:hideMark/>
          </w:tcPr>
          <w:p w14:paraId="4E6AF36C" w14:textId="77777777" w:rsidR="009206B7" w:rsidRPr="00273870" w:rsidRDefault="009206B7" w:rsidP="004409BD">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0.63</w:t>
            </w:r>
          </w:p>
        </w:tc>
        <w:tc>
          <w:tcPr>
            <w:tcW w:w="571" w:type="dxa"/>
            <w:tcBorders>
              <w:top w:val="nil"/>
              <w:left w:val="nil"/>
              <w:bottom w:val="nil"/>
              <w:right w:val="nil"/>
            </w:tcBorders>
            <w:shd w:val="clear" w:color="auto" w:fill="auto"/>
            <w:noWrap/>
            <w:vAlign w:val="bottom"/>
            <w:hideMark/>
          </w:tcPr>
          <w:p w14:paraId="78095D1C" w14:textId="77777777" w:rsidR="009206B7" w:rsidRPr="00273870" w:rsidRDefault="009206B7" w:rsidP="004409BD">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0.74</w:t>
            </w:r>
          </w:p>
        </w:tc>
        <w:tc>
          <w:tcPr>
            <w:tcW w:w="571" w:type="dxa"/>
            <w:tcBorders>
              <w:top w:val="nil"/>
              <w:left w:val="nil"/>
              <w:bottom w:val="nil"/>
              <w:right w:val="nil"/>
            </w:tcBorders>
            <w:shd w:val="clear" w:color="auto" w:fill="auto"/>
            <w:noWrap/>
            <w:vAlign w:val="bottom"/>
            <w:hideMark/>
          </w:tcPr>
          <w:p w14:paraId="1A45E413" w14:textId="77777777" w:rsidR="009206B7" w:rsidRPr="00273870" w:rsidRDefault="009206B7" w:rsidP="004409BD">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0.91</w:t>
            </w:r>
          </w:p>
        </w:tc>
        <w:tc>
          <w:tcPr>
            <w:tcW w:w="729" w:type="dxa"/>
            <w:tcBorders>
              <w:top w:val="nil"/>
              <w:left w:val="nil"/>
              <w:bottom w:val="nil"/>
              <w:right w:val="nil"/>
            </w:tcBorders>
            <w:shd w:val="clear" w:color="auto" w:fill="auto"/>
            <w:noWrap/>
            <w:vAlign w:val="bottom"/>
            <w:hideMark/>
          </w:tcPr>
          <w:p w14:paraId="064B6BC5" w14:textId="77777777" w:rsidR="009206B7" w:rsidRPr="00273870" w:rsidRDefault="009206B7" w:rsidP="004409BD">
            <w:pPr>
              <w:spacing w:after="0" w:line="240" w:lineRule="auto"/>
              <w:rPr>
                <w:rFonts w:ascii="Garamond" w:eastAsia="Times New Roman" w:hAnsi="Garamond" w:cs="Times New Roman"/>
                <w:sz w:val="20"/>
                <w:szCs w:val="20"/>
              </w:rPr>
            </w:pPr>
            <w:r w:rsidRPr="00273870">
              <w:rPr>
                <w:rFonts w:ascii="Garamond" w:hAnsi="Garamond" w:cs="Times New Roman"/>
                <w:sz w:val="20"/>
                <w:szCs w:val="20"/>
              </w:rPr>
              <w:t>1.37</w:t>
            </w:r>
          </w:p>
        </w:tc>
        <w:tc>
          <w:tcPr>
            <w:tcW w:w="655" w:type="dxa"/>
            <w:tcBorders>
              <w:top w:val="nil"/>
              <w:left w:val="nil"/>
              <w:bottom w:val="nil"/>
              <w:right w:val="nil"/>
            </w:tcBorders>
            <w:shd w:val="clear" w:color="auto" w:fill="auto"/>
            <w:noWrap/>
            <w:vAlign w:val="bottom"/>
            <w:hideMark/>
          </w:tcPr>
          <w:p w14:paraId="16722741" w14:textId="77777777" w:rsidR="009206B7" w:rsidRPr="00273870" w:rsidRDefault="009206B7" w:rsidP="004409BD">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-0.4</w:t>
            </w:r>
          </w:p>
        </w:tc>
        <w:tc>
          <w:tcPr>
            <w:tcW w:w="852" w:type="dxa"/>
            <w:tcBorders>
              <w:top w:val="nil"/>
              <w:left w:val="nil"/>
              <w:bottom w:val="nil"/>
              <w:right w:val="nil"/>
            </w:tcBorders>
            <w:shd w:val="clear" w:color="auto" w:fill="auto"/>
            <w:noWrap/>
            <w:vAlign w:val="bottom"/>
            <w:hideMark/>
          </w:tcPr>
          <w:p w14:paraId="3458B56A" w14:textId="77777777" w:rsidR="009206B7" w:rsidRPr="00273870" w:rsidRDefault="009206B7" w:rsidP="004409BD">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0.1</w:t>
            </w:r>
          </w:p>
        </w:tc>
      </w:tr>
      <w:tr w:rsidR="00273870" w:rsidRPr="00273870" w14:paraId="794F09A0" w14:textId="77777777" w:rsidTr="0089470E">
        <w:trPr>
          <w:trHeight w:val="253"/>
        </w:trPr>
        <w:tc>
          <w:tcPr>
            <w:tcW w:w="3060" w:type="dxa"/>
            <w:tcBorders>
              <w:right w:val="single" w:sz="4" w:space="0" w:color="auto"/>
            </w:tcBorders>
            <w:shd w:val="clear" w:color="auto" w:fill="auto"/>
            <w:noWrap/>
            <w:hideMark/>
          </w:tcPr>
          <w:p w14:paraId="5BC4E4FA" w14:textId="77777777" w:rsidR="009206B7" w:rsidRPr="00273870" w:rsidRDefault="009206B7" w:rsidP="004409BD">
            <w:pPr>
              <w:spacing w:after="0" w:line="240" w:lineRule="auto"/>
              <w:jc w:val="center"/>
              <w:rPr>
                <w:rFonts w:ascii="Garamond" w:eastAsia="Times New Roman" w:hAnsi="Garamond" w:cs="Times New Roman"/>
                <w:sz w:val="20"/>
                <w:szCs w:val="20"/>
              </w:rPr>
            </w:pPr>
            <w:r w:rsidRPr="00273870">
              <w:rPr>
                <w:rFonts w:ascii="Garamond" w:eastAsia="Times New Roman" w:hAnsi="Garamond" w:cs="Times New Roman"/>
                <w:sz w:val="20"/>
                <w:szCs w:val="20"/>
              </w:rPr>
              <w:t>Performing Arts PCA</w:t>
            </w:r>
          </w:p>
        </w:tc>
        <w:tc>
          <w:tcPr>
            <w:tcW w:w="580" w:type="dxa"/>
            <w:tcBorders>
              <w:top w:val="nil"/>
              <w:left w:val="nil"/>
              <w:bottom w:val="nil"/>
              <w:right w:val="nil"/>
            </w:tcBorders>
            <w:shd w:val="clear" w:color="auto" w:fill="auto"/>
            <w:noWrap/>
            <w:vAlign w:val="bottom"/>
            <w:hideMark/>
          </w:tcPr>
          <w:p w14:paraId="2B912496" w14:textId="77777777" w:rsidR="009206B7" w:rsidRPr="00273870" w:rsidRDefault="009206B7" w:rsidP="004409BD">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0.3</w:t>
            </w:r>
          </w:p>
        </w:tc>
        <w:tc>
          <w:tcPr>
            <w:tcW w:w="770" w:type="dxa"/>
            <w:tcBorders>
              <w:top w:val="nil"/>
              <w:left w:val="nil"/>
              <w:bottom w:val="nil"/>
              <w:right w:val="nil"/>
            </w:tcBorders>
            <w:shd w:val="clear" w:color="auto" w:fill="auto"/>
            <w:noWrap/>
            <w:vAlign w:val="bottom"/>
            <w:hideMark/>
          </w:tcPr>
          <w:p w14:paraId="7A355931" w14:textId="77777777" w:rsidR="009206B7" w:rsidRPr="00273870" w:rsidRDefault="009206B7" w:rsidP="004409BD">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0.3</w:t>
            </w:r>
          </w:p>
        </w:tc>
        <w:tc>
          <w:tcPr>
            <w:tcW w:w="693" w:type="dxa"/>
            <w:tcBorders>
              <w:top w:val="nil"/>
              <w:left w:val="nil"/>
              <w:bottom w:val="nil"/>
              <w:right w:val="nil"/>
            </w:tcBorders>
            <w:shd w:val="clear" w:color="auto" w:fill="auto"/>
            <w:noWrap/>
            <w:vAlign w:val="bottom"/>
            <w:hideMark/>
          </w:tcPr>
          <w:p w14:paraId="6BABB0AC" w14:textId="77777777" w:rsidR="009206B7" w:rsidRPr="00273870" w:rsidRDefault="009206B7" w:rsidP="004409BD">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w:t>
            </w:r>
          </w:p>
        </w:tc>
        <w:tc>
          <w:tcPr>
            <w:tcW w:w="571" w:type="dxa"/>
            <w:tcBorders>
              <w:top w:val="nil"/>
              <w:left w:val="nil"/>
              <w:bottom w:val="nil"/>
              <w:right w:val="nil"/>
            </w:tcBorders>
            <w:shd w:val="clear" w:color="auto" w:fill="auto"/>
            <w:noWrap/>
            <w:vAlign w:val="bottom"/>
            <w:hideMark/>
          </w:tcPr>
          <w:p w14:paraId="34A5AAB3" w14:textId="77777777" w:rsidR="009206B7" w:rsidRPr="00273870" w:rsidRDefault="009206B7" w:rsidP="004409BD">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0.06</w:t>
            </w:r>
          </w:p>
        </w:tc>
        <w:tc>
          <w:tcPr>
            <w:tcW w:w="571" w:type="dxa"/>
            <w:tcBorders>
              <w:top w:val="nil"/>
              <w:left w:val="nil"/>
              <w:bottom w:val="nil"/>
              <w:right w:val="nil"/>
            </w:tcBorders>
            <w:shd w:val="clear" w:color="auto" w:fill="auto"/>
            <w:noWrap/>
            <w:vAlign w:val="bottom"/>
            <w:hideMark/>
          </w:tcPr>
          <w:p w14:paraId="52926460" w14:textId="77777777" w:rsidR="009206B7" w:rsidRPr="00273870" w:rsidRDefault="009206B7" w:rsidP="004409BD">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0.17</w:t>
            </w:r>
          </w:p>
        </w:tc>
        <w:tc>
          <w:tcPr>
            <w:tcW w:w="571" w:type="dxa"/>
            <w:tcBorders>
              <w:top w:val="nil"/>
              <w:left w:val="nil"/>
              <w:bottom w:val="nil"/>
              <w:right w:val="nil"/>
            </w:tcBorders>
            <w:shd w:val="clear" w:color="auto" w:fill="auto"/>
            <w:noWrap/>
            <w:vAlign w:val="bottom"/>
            <w:hideMark/>
          </w:tcPr>
          <w:p w14:paraId="55219E6D" w14:textId="77777777" w:rsidR="009206B7" w:rsidRPr="00273870" w:rsidRDefault="009206B7" w:rsidP="004409BD">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0.41</w:t>
            </w:r>
          </w:p>
        </w:tc>
        <w:tc>
          <w:tcPr>
            <w:tcW w:w="729" w:type="dxa"/>
            <w:tcBorders>
              <w:top w:val="nil"/>
              <w:left w:val="nil"/>
              <w:bottom w:val="nil"/>
              <w:right w:val="nil"/>
            </w:tcBorders>
            <w:shd w:val="clear" w:color="auto" w:fill="auto"/>
            <w:noWrap/>
            <w:vAlign w:val="bottom"/>
            <w:hideMark/>
          </w:tcPr>
          <w:p w14:paraId="05C7967D" w14:textId="77777777" w:rsidR="009206B7" w:rsidRPr="00273870" w:rsidRDefault="009206B7" w:rsidP="004409BD">
            <w:pPr>
              <w:spacing w:after="0" w:line="240" w:lineRule="auto"/>
              <w:rPr>
                <w:rFonts w:ascii="Garamond" w:eastAsia="Times New Roman" w:hAnsi="Garamond" w:cs="Times New Roman"/>
                <w:sz w:val="20"/>
                <w:szCs w:val="20"/>
              </w:rPr>
            </w:pPr>
            <w:r w:rsidRPr="00273870">
              <w:rPr>
                <w:rFonts w:ascii="Garamond" w:hAnsi="Garamond" w:cs="Times New Roman"/>
                <w:sz w:val="20"/>
                <w:szCs w:val="20"/>
              </w:rPr>
              <w:t>1</w:t>
            </w:r>
          </w:p>
        </w:tc>
        <w:tc>
          <w:tcPr>
            <w:tcW w:w="655" w:type="dxa"/>
            <w:tcBorders>
              <w:top w:val="nil"/>
              <w:left w:val="nil"/>
              <w:bottom w:val="nil"/>
              <w:right w:val="nil"/>
            </w:tcBorders>
            <w:shd w:val="clear" w:color="auto" w:fill="auto"/>
            <w:noWrap/>
            <w:vAlign w:val="bottom"/>
            <w:hideMark/>
          </w:tcPr>
          <w:p w14:paraId="54E4F98C" w14:textId="77777777" w:rsidR="009206B7" w:rsidRPr="00273870" w:rsidRDefault="009206B7" w:rsidP="004409BD">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1.18</w:t>
            </w:r>
          </w:p>
        </w:tc>
        <w:tc>
          <w:tcPr>
            <w:tcW w:w="852" w:type="dxa"/>
            <w:tcBorders>
              <w:top w:val="nil"/>
              <w:left w:val="nil"/>
              <w:bottom w:val="nil"/>
              <w:right w:val="nil"/>
            </w:tcBorders>
            <w:shd w:val="clear" w:color="auto" w:fill="auto"/>
            <w:noWrap/>
            <w:vAlign w:val="bottom"/>
            <w:hideMark/>
          </w:tcPr>
          <w:p w14:paraId="6F465C47" w14:textId="77777777" w:rsidR="009206B7" w:rsidRPr="00273870" w:rsidRDefault="009206B7" w:rsidP="004409BD">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0.11</w:t>
            </w:r>
          </w:p>
        </w:tc>
      </w:tr>
      <w:tr w:rsidR="00273870" w:rsidRPr="00273870" w14:paraId="51AFFF21" w14:textId="77777777" w:rsidTr="0089470E">
        <w:trPr>
          <w:trHeight w:val="253"/>
        </w:trPr>
        <w:tc>
          <w:tcPr>
            <w:tcW w:w="3060" w:type="dxa"/>
            <w:tcBorders>
              <w:right w:val="single" w:sz="4" w:space="0" w:color="auto"/>
            </w:tcBorders>
            <w:shd w:val="clear" w:color="auto" w:fill="auto"/>
            <w:noWrap/>
            <w:hideMark/>
          </w:tcPr>
          <w:p w14:paraId="68312673" w14:textId="77777777" w:rsidR="009206B7" w:rsidRPr="00273870" w:rsidRDefault="009206B7" w:rsidP="004409BD">
            <w:pPr>
              <w:spacing w:after="0" w:line="240" w:lineRule="auto"/>
              <w:jc w:val="center"/>
              <w:rPr>
                <w:rFonts w:ascii="Garamond" w:eastAsia="Times New Roman" w:hAnsi="Garamond" w:cs="Times New Roman"/>
                <w:sz w:val="20"/>
                <w:szCs w:val="20"/>
              </w:rPr>
            </w:pPr>
            <w:r w:rsidRPr="00273870">
              <w:rPr>
                <w:rFonts w:ascii="Garamond" w:eastAsia="Times New Roman" w:hAnsi="Garamond" w:cs="Times New Roman"/>
                <w:sz w:val="20"/>
                <w:szCs w:val="20"/>
              </w:rPr>
              <w:t>Religious Institution PCA</w:t>
            </w:r>
          </w:p>
        </w:tc>
        <w:tc>
          <w:tcPr>
            <w:tcW w:w="580" w:type="dxa"/>
            <w:tcBorders>
              <w:top w:val="nil"/>
              <w:left w:val="nil"/>
              <w:bottom w:val="nil"/>
              <w:right w:val="nil"/>
            </w:tcBorders>
            <w:shd w:val="clear" w:color="auto" w:fill="auto"/>
            <w:noWrap/>
            <w:vAlign w:val="bottom"/>
            <w:hideMark/>
          </w:tcPr>
          <w:p w14:paraId="409CF633" w14:textId="77777777" w:rsidR="009206B7" w:rsidRPr="00273870" w:rsidRDefault="009206B7" w:rsidP="004409BD">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0.44</w:t>
            </w:r>
          </w:p>
        </w:tc>
        <w:tc>
          <w:tcPr>
            <w:tcW w:w="770" w:type="dxa"/>
            <w:tcBorders>
              <w:top w:val="nil"/>
              <w:left w:val="nil"/>
              <w:bottom w:val="nil"/>
              <w:right w:val="nil"/>
            </w:tcBorders>
            <w:shd w:val="clear" w:color="auto" w:fill="auto"/>
            <w:noWrap/>
            <w:vAlign w:val="bottom"/>
            <w:hideMark/>
          </w:tcPr>
          <w:p w14:paraId="609DD5FF" w14:textId="77777777" w:rsidR="009206B7" w:rsidRPr="00273870" w:rsidRDefault="009206B7" w:rsidP="004409BD">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0.25</w:t>
            </w:r>
          </w:p>
        </w:tc>
        <w:tc>
          <w:tcPr>
            <w:tcW w:w="693" w:type="dxa"/>
            <w:tcBorders>
              <w:top w:val="nil"/>
              <w:left w:val="nil"/>
              <w:bottom w:val="nil"/>
              <w:right w:val="nil"/>
            </w:tcBorders>
            <w:shd w:val="clear" w:color="auto" w:fill="auto"/>
            <w:noWrap/>
            <w:vAlign w:val="bottom"/>
            <w:hideMark/>
          </w:tcPr>
          <w:p w14:paraId="22277ED1" w14:textId="77777777" w:rsidR="009206B7" w:rsidRPr="00273870" w:rsidRDefault="009206B7" w:rsidP="004409BD">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w:t>
            </w:r>
          </w:p>
        </w:tc>
        <w:tc>
          <w:tcPr>
            <w:tcW w:w="571" w:type="dxa"/>
            <w:tcBorders>
              <w:top w:val="nil"/>
              <w:left w:val="nil"/>
              <w:bottom w:val="nil"/>
              <w:right w:val="nil"/>
            </w:tcBorders>
            <w:shd w:val="clear" w:color="auto" w:fill="auto"/>
            <w:noWrap/>
            <w:vAlign w:val="bottom"/>
            <w:hideMark/>
          </w:tcPr>
          <w:p w14:paraId="6038CFF8" w14:textId="77777777" w:rsidR="009206B7" w:rsidRPr="00273870" w:rsidRDefault="009206B7" w:rsidP="004409BD">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0.27</w:t>
            </w:r>
          </w:p>
        </w:tc>
        <w:tc>
          <w:tcPr>
            <w:tcW w:w="571" w:type="dxa"/>
            <w:tcBorders>
              <w:top w:val="nil"/>
              <w:left w:val="nil"/>
              <w:bottom w:val="nil"/>
              <w:right w:val="nil"/>
            </w:tcBorders>
            <w:shd w:val="clear" w:color="auto" w:fill="auto"/>
            <w:noWrap/>
            <w:vAlign w:val="bottom"/>
            <w:hideMark/>
          </w:tcPr>
          <w:p w14:paraId="7E8F5833" w14:textId="77777777" w:rsidR="009206B7" w:rsidRPr="00273870" w:rsidRDefault="009206B7" w:rsidP="004409BD">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0.4</w:t>
            </w:r>
          </w:p>
        </w:tc>
        <w:tc>
          <w:tcPr>
            <w:tcW w:w="571" w:type="dxa"/>
            <w:tcBorders>
              <w:top w:val="nil"/>
              <w:left w:val="nil"/>
              <w:bottom w:val="nil"/>
              <w:right w:val="nil"/>
            </w:tcBorders>
            <w:shd w:val="clear" w:color="auto" w:fill="auto"/>
            <w:noWrap/>
            <w:vAlign w:val="bottom"/>
            <w:hideMark/>
          </w:tcPr>
          <w:p w14:paraId="5C378713" w14:textId="77777777" w:rsidR="009206B7" w:rsidRPr="00273870" w:rsidRDefault="009206B7" w:rsidP="004409BD">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0.6</w:t>
            </w:r>
          </w:p>
        </w:tc>
        <w:tc>
          <w:tcPr>
            <w:tcW w:w="729" w:type="dxa"/>
            <w:tcBorders>
              <w:top w:val="nil"/>
              <w:left w:val="nil"/>
              <w:bottom w:val="nil"/>
              <w:right w:val="nil"/>
            </w:tcBorders>
            <w:shd w:val="clear" w:color="auto" w:fill="auto"/>
            <w:noWrap/>
            <w:vAlign w:val="bottom"/>
            <w:hideMark/>
          </w:tcPr>
          <w:p w14:paraId="5945C921" w14:textId="77777777" w:rsidR="009206B7" w:rsidRPr="00273870" w:rsidRDefault="009206B7" w:rsidP="004409BD">
            <w:pPr>
              <w:spacing w:after="0" w:line="240" w:lineRule="auto"/>
              <w:rPr>
                <w:rFonts w:ascii="Garamond" w:eastAsia="Times New Roman" w:hAnsi="Garamond" w:cs="Times New Roman"/>
                <w:sz w:val="20"/>
                <w:szCs w:val="20"/>
              </w:rPr>
            </w:pPr>
            <w:r w:rsidRPr="00273870">
              <w:rPr>
                <w:rFonts w:ascii="Garamond" w:hAnsi="Garamond" w:cs="Times New Roman"/>
                <w:sz w:val="20"/>
                <w:szCs w:val="20"/>
              </w:rPr>
              <w:t>1</w:t>
            </w:r>
          </w:p>
        </w:tc>
        <w:tc>
          <w:tcPr>
            <w:tcW w:w="655" w:type="dxa"/>
            <w:tcBorders>
              <w:top w:val="nil"/>
              <w:left w:val="nil"/>
              <w:bottom w:val="nil"/>
              <w:right w:val="nil"/>
            </w:tcBorders>
            <w:shd w:val="clear" w:color="auto" w:fill="auto"/>
            <w:noWrap/>
            <w:vAlign w:val="bottom"/>
            <w:hideMark/>
          </w:tcPr>
          <w:p w14:paraId="6541E009" w14:textId="77777777" w:rsidR="009206B7" w:rsidRPr="00273870" w:rsidRDefault="009206B7" w:rsidP="004409BD">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0.56</w:t>
            </w:r>
          </w:p>
        </w:tc>
        <w:tc>
          <w:tcPr>
            <w:tcW w:w="852" w:type="dxa"/>
            <w:tcBorders>
              <w:top w:val="nil"/>
              <w:left w:val="nil"/>
              <w:bottom w:val="nil"/>
              <w:right w:val="nil"/>
            </w:tcBorders>
            <w:shd w:val="clear" w:color="auto" w:fill="auto"/>
            <w:noWrap/>
            <w:vAlign w:val="bottom"/>
            <w:hideMark/>
          </w:tcPr>
          <w:p w14:paraId="2B3CAC70" w14:textId="77777777" w:rsidR="009206B7" w:rsidRPr="00273870" w:rsidRDefault="009206B7" w:rsidP="004409BD">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-0.42</w:t>
            </w:r>
          </w:p>
        </w:tc>
      </w:tr>
      <w:tr w:rsidR="00273870" w:rsidRPr="00273870" w14:paraId="1CDA10BE" w14:textId="77777777" w:rsidTr="0089470E">
        <w:trPr>
          <w:trHeight w:val="253"/>
        </w:trPr>
        <w:tc>
          <w:tcPr>
            <w:tcW w:w="3060" w:type="dxa"/>
            <w:tcBorders>
              <w:right w:val="single" w:sz="4" w:space="0" w:color="auto"/>
            </w:tcBorders>
            <w:shd w:val="clear" w:color="auto" w:fill="auto"/>
            <w:noWrap/>
            <w:hideMark/>
          </w:tcPr>
          <w:p w14:paraId="67DB88E6" w14:textId="77777777" w:rsidR="009206B7" w:rsidRPr="00273870" w:rsidRDefault="009206B7" w:rsidP="004409BD">
            <w:pPr>
              <w:spacing w:after="0" w:line="240" w:lineRule="auto"/>
              <w:jc w:val="center"/>
              <w:rPr>
                <w:rFonts w:ascii="Garamond" w:eastAsia="Times New Roman" w:hAnsi="Garamond" w:cs="Times New Roman"/>
                <w:sz w:val="20"/>
                <w:szCs w:val="20"/>
              </w:rPr>
            </w:pPr>
            <w:r w:rsidRPr="00273870">
              <w:rPr>
                <w:rFonts w:ascii="Garamond" w:eastAsia="Times New Roman" w:hAnsi="Garamond" w:cs="Times New Roman"/>
                <w:sz w:val="20"/>
                <w:szCs w:val="20"/>
              </w:rPr>
              <w:t>Museum, Library &amp; POI Cult. PCA</w:t>
            </w:r>
          </w:p>
        </w:tc>
        <w:tc>
          <w:tcPr>
            <w:tcW w:w="580" w:type="dxa"/>
            <w:tcBorders>
              <w:top w:val="nil"/>
              <w:left w:val="nil"/>
              <w:bottom w:val="nil"/>
              <w:right w:val="nil"/>
            </w:tcBorders>
            <w:shd w:val="clear" w:color="auto" w:fill="auto"/>
            <w:noWrap/>
            <w:vAlign w:val="bottom"/>
            <w:hideMark/>
          </w:tcPr>
          <w:p w14:paraId="6C1FDFAE" w14:textId="77777777" w:rsidR="009206B7" w:rsidRPr="00273870" w:rsidRDefault="009206B7" w:rsidP="004409BD">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0.25</w:t>
            </w:r>
          </w:p>
        </w:tc>
        <w:tc>
          <w:tcPr>
            <w:tcW w:w="770" w:type="dxa"/>
            <w:tcBorders>
              <w:top w:val="nil"/>
              <w:left w:val="nil"/>
              <w:bottom w:val="nil"/>
              <w:right w:val="nil"/>
            </w:tcBorders>
            <w:shd w:val="clear" w:color="auto" w:fill="auto"/>
            <w:noWrap/>
            <w:vAlign w:val="bottom"/>
            <w:hideMark/>
          </w:tcPr>
          <w:p w14:paraId="1DD50748" w14:textId="77777777" w:rsidR="009206B7" w:rsidRPr="00273870" w:rsidRDefault="009206B7" w:rsidP="004409BD">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0.23</w:t>
            </w:r>
          </w:p>
        </w:tc>
        <w:tc>
          <w:tcPr>
            <w:tcW w:w="693" w:type="dxa"/>
            <w:tcBorders>
              <w:top w:val="nil"/>
              <w:left w:val="nil"/>
              <w:bottom w:val="nil"/>
              <w:right w:val="nil"/>
            </w:tcBorders>
            <w:shd w:val="clear" w:color="auto" w:fill="auto"/>
            <w:noWrap/>
            <w:vAlign w:val="bottom"/>
            <w:hideMark/>
          </w:tcPr>
          <w:p w14:paraId="10850C62" w14:textId="77777777" w:rsidR="009206B7" w:rsidRPr="00273870" w:rsidRDefault="009206B7" w:rsidP="004409BD">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w:t>
            </w:r>
          </w:p>
        </w:tc>
        <w:tc>
          <w:tcPr>
            <w:tcW w:w="571" w:type="dxa"/>
            <w:tcBorders>
              <w:top w:val="nil"/>
              <w:left w:val="nil"/>
              <w:bottom w:val="nil"/>
              <w:right w:val="nil"/>
            </w:tcBorders>
            <w:shd w:val="clear" w:color="auto" w:fill="auto"/>
            <w:noWrap/>
            <w:vAlign w:val="bottom"/>
            <w:hideMark/>
          </w:tcPr>
          <w:p w14:paraId="5B38BA0E" w14:textId="77777777" w:rsidR="009206B7" w:rsidRPr="00273870" w:rsidRDefault="009206B7" w:rsidP="004409BD">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0.09</w:t>
            </w:r>
          </w:p>
        </w:tc>
        <w:tc>
          <w:tcPr>
            <w:tcW w:w="571" w:type="dxa"/>
            <w:tcBorders>
              <w:top w:val="nil"/>
              <w:left w:val="nil"/>
              <w:bottom w:val="nil"/>
              <w:right w:val="nil"/>
            </w:tcBorders>
            <w:shd w:val="clear" w:color="auto" w:fill="auto"/>
            <w:noWrap/>
            <w:vAlign w:val="bottom"/>
            <w:hideMark/>
          </w:tcPr>
          <w:p w14:paraId="2A469C9B" w14:textId="77777777" w:rsidR="009206B7" w:rsidRPr="00273870" w:rsidRDefault="009206B7" w:rsidP="004409BD">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0.16</w:t>
            </w:r>
          </w:p>
        </w:tc>
        <w:tc>
          <w:tcPr>
            <w:tcW w:w="571" w:type="dxa"/>
            <w:tcBorders>
              <w:top w:val="nil"/>
              <w:left w:val="nil"/>
              <w:bottom w:val="nil"/>
              <w:right w:val="nil"/>
            </w:tcBorders>
            <w:shd w:val="clear" w:color="auto" w:fill="auto"/>
            <w:noWrap/>
            <w:vAlign w:val="bottom"/>
            <w:hideMark/>
          </w:tcPr>
          <w:p w14:paraId="71F2A0E6" w14:textId="77777777" w:rsidR="009206B7" w:rsidRPr="00273870" w:rsidRDefault="009206B7" w:rsidP="004409BD">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0.34</w:t>
            </w:r>
          </w:p>
        </w:tc>
        <w:tc>
          <w:tcPr>
            <w:tcW w:w="729" w:type="dxa"/>
            <w:tcBorders>
              <w:top w:val="nil"/>
              <w:left w:val="nil"/>
              <w:bottom w:val="nil"/>
              <w:right w:val="nil"/>
            </w:tcBorders>
            <w:shd w:val="clear" w:color="auto" w:fill="auto"/>
            <w:noWrap/>
            <w:vAlign w:val="bottom"/>
            <w:hideMark/>
          </w:tcPr>
          <w:p w14:paraId="04139969" w14:textId="334F2FB5" w:rsidR="009206B7" w:rsidRPr="00273870" w:rsidRDefault="00E21995" w:rsidP="004409BD">
            <w:pPr>
              <w:spacing w:after="0" w:line="240" w:lineRule="auto"/>
              <w:rPr>
                <w:rFonts w:ascii="Garamond" w:eastAsia="Times New Roman" w:hAnsi="Garamond" w:cs="Times New Roman"/>
                <w:sz w:val="20"/>
                <w:szCs w:val="20"/>
              </w:rPr>
            </w:pPr>
            <w:r w:rsidRPr="00273870">
              <w:rPr>
                <w:rFonts w:ascii="Garamond" w:hAnsi="Garamond" w:cs="Times New Roman"/>
                <w:sz w:val="20"/>
                <w:szCs w:val="20"/>
              </w:rPr>
              <w:t>1</w:t>
            </w:r>
          </w:p>
        </w:tc>
        <w:tc>
          <w:tcPr>
            <w:tcW w:w="655" w:type="dxa"/>
            <w:tcBorders>
              <w:top w:val="nil"/>
              <w:left w:val="nil"/>
              <w:bottom w:val="nil"/>
              <w:right w:val="nil"/>
            </w:tcBorders>
            <w:shd w:val="clear" w:color="auto" w:fill="auto"/>
            <w:noWrap/>
            <w:vAlign w:val="bottom"/>
            <w:hideMark/>
          </w:tcPr>
          <w:p w14:paraId="7EF0FC60" w14:textId="77777777" w:rsidR="009206B7" w:rsidRPr="00273870" w:rsidRDefault="009206B7" w:rsidP="004409BD">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1.35</w:t>
            </w:r>
          </w:p>
        </w:tc>
        <w:tc>
          <w:tcPr>
            <w:tcW w:w="852" w:type="dxa"/>
            <w:tcBorders>
              <w:top w:val="nil"/>
              <w:left w:val="nil"/>
              <w:bottom w:val="nil"/>
              <w:right w:val="nil"/>
            </w:tcBorders>
            <w:shd w:val="clear" w:color="auto" w:fill="auto"/>
            <w:noWrap/>
            <w:vAlign w:val="bottom"/>
            <w:hideMark/>
          </w:tcPr>
          <w:p w14:paraId="7E0EE7A8" w14:textId="77777777" w:rsidR="009206B7" w:rsidRPr="00273870" w:rsidRDefault="009206B7" w:rsidP="004409BD">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1.01</w:t>
            </w:r>
          </w:p>
        </w:tc>
      </w:tr>
      <w:tr w:rsidR="00273870" w:rsidRPr="00273870" w14:paraId="68EE3CAD" w14:textId="77777777" w:rsidTr="0089470E">
        <w:trPr>
          <w:trHeight w:val="253"/>
        </w:trPr>
        <w:tc>
          <w:tcPr>
            <w:tcW w:w="3060" w:type="dxa"/>
            <w:tcBorders>
              <w:right w:val="single" w:sz="4" w:space="0" w:color="auto"/>
            </w:tcBorders>
            <w:shd w:val="clear" w:color="auto" w:fill="auto"/>
            <w:noWrap/>
            <w:hideMark/>
          </w:tcPr>
          <w:p w14:paraId="74C11479" w14:textId="77777777" w:rsidR="009206B7" w:rsidRPr="00273870" w:rsidRDefault="009206B7" w:rsidP="004409BD">
            <w:pPr>
              <w:spacing w:after="0" w:line="240" w:lineRule="auto"/>
              <w:jc w:val="center"/>
              <w:rPr>
                <w:rFonts w:ascii="Garamond" w:eastAsia="Times New Roman" w:hAnsi="Garamond" w:cs="Times New Roman"/>
                <w:sz w:val="20"/>
                <w:szCs w:val="20"/>
              </w:rPr>
            </w:pPr>
            <w:r w:rsidRPr="00273870">
              <w:rPr>
                <w:rFonts w:ascii="Garamond" w:eastAsia="Times New Roman" w:hAnsi="Garamond" w:cs="Times New Roman"/>
                <w:sz w:val="20"/>
                <w:szCs w:val="20"/>
              </w:rPr>
              <w:t>Income Distribution PCA</w:t>
            </w:r>
          </w:p>
        </w:tc>
        <w:tc>
          <w:tcPr>
            <w:tcW w:w="580" w:type="dxa"/>
            <w:tcBorders>
              <w:top w:val="nil"/>
              <w:left w:val="nil"/>
              <w:bottom w:val="nil"/>
              <w:right w:val="nil"/>
            </w:tcBorders>
            <w:shd w:val="clear" w:color="auto" w:fill="auto"/>
            <w:noWrap/>
            <w:vAlign w:val="bottom"/>
            <w:hideMark/>
          </w:tcPr>
          <w:p w14:paraId="2E3B62CA" w14:textId="77777777" w:rsidR="009206B7" w:rsidRPr="00273870" w:rsidRDefault="009206B7" w:rsidP="004409BD">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0.46</w:t>
            </w:r>
          </w:p>
        </w:tc>
        <w:tc>
          <w:tcPr>
            <w:tcW w:w="770" w:type="dxa"/>
            <w:tcBorders>
              <w:top w:val="nil"/>
              <w:left w:val="nil"/>
              <w:bottom w:val="nil"/>
              <w:right w:val="nil"/>
            </w:tcBorders>
            <w:shd w:val="clear" w:color="auto" w:fill="auto"/>
            <w:noWrap/>
            <w:vAlign w:val="bottom"/>
            <w:hideMark/>
          </w:tcPr>
          <w:p w14:paraId="3749AA89" w14:textId="77777777" w:rsidR="009206B7" w:rsidRPr="00273870" w:rsidRDefault="009206B7" w:rsidP="004409BD">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0.21</w:t>
            </w:r>
          </w:p>
        </w:tc>
        <w:tc>
          <w:tcPr>
            <w:tcW w:w="693" w:type="dxa"/>
            <w:tcBorders>
              <w:top w:val="nil"/>
              <w:left w:val="nil"/>
              <w:bottom w:val="nil"/>
              <w:right w:val="nil"/>
            </w:tcBorders>
            <w:shd w:val="clear" w:color="auto" w:fill="auto"/>
            <w:noWrap/>
            <w:vAlign w:val="bottom"/>
            <w:hideMark/>
          </w:tcPr>
          <w:p w14:paraId="20202ABB" w14:textId="77777777" w:rsidR="009206B7" w:rsidRPr="00273870" w:rsidRDefault="009206B7" w:rsidP="004409BD">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w:t>
            </w:r>
          </w:p>
        </w:tc>
        <w:tc>
          <w:tcPr>
            <w:tcW w:w="571" w:type="dxa"/>
            <w:tcBorders>
              <w:top w:val="nil"/>
              <w:left w:val="nil"/>
              <w:bottom w:val="nil"/>
              <w:right w:val="nil"/>
            </w:tcBorders>
            <w:shd w:val="clear" w:color="auto" w:fill="auto"/>
            <w:noWrap/>
            <w:vAlign w:val="bottom"/>
            <w:hideMark/>
          </w:tcPr>
          <w:p w14:paraId="0D13FD10" w14:textId="77777777" w:rsidR="009206B7" w:rsidRPr="00273870" w:rsidRDefault="009206B7" w:rsidP="004409BD">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0.3</w:t>
            </w:r>
          </w:p>
        </w:tc>
        <w:tc>
          <w:tcPr>
            <w:tcW w:w="571" w:type="dxa"/>
            <w:tcBorders>
              <w:top w:val="nil"/>
              <w:left w:val="nil"/>
              <w:bottom w:val="nil"/>
              <w:right w:val="nil"/>
            </w:tcBorders>
            <w:shd w:val="clear" w:color="auto" w:fill="auto"/>
            <w:noWrap/>
            <w:vAlign w:val="bottom"/>
            <w:hideMark/>
          </w:tcPr>
          <w:p w14:paraId="52DFF9F8" w14:textId="77777777" w:rsidR="009206B7" w:rsidRPr="00273870" w:rsidRDefault="009206B7" w:rsidP="004409BD">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0.47</w:t>
            </w:r>
          </w:p>
        </w:tc>
        <w:tc>
          <w:tcPr>
            <w:tcW w:w="571" w:type="dxa"/>
            <w:tcBorders>
              <w:top w:val="nil"/>
              <w:left w:val="nil"/>
              <w:bottom w:val="nil"/>
              <w:right w:val="nil"/>
            </w:tcBorders>
            <w:shd w:val="clear" w:color="auto" w:fill="auto"/>
            <w:noWrap/>
            <w:vAlign w:val="bottom"/>
            <w:hideMark/>
          </w:tcPr>
          <w:p w14:paraId="758590E8" w14:textId="77777777" w:rsidR="009206B7" w:rsidRPr="00273870" w:rsidRDefault="009206B7" w:rsidP="004409BD">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0.62</w:t>
            </w:r>
          </w:p>
        </w:tc>
        <w:tc>
          <w:tcPr>
            <w:tcW w:w="729" w:type="dxa"/>
            <w:tcBorders>
              <w:top w:val="nil"/>
              <w:left w:val="nil"/>
              <w:bottom w:val="nil"/>
              <w:right w:val="nil"/>
            </w:tcBorders>
            <w:shd w:val="clear" w:color="auto" w:fill="auto"/>
            <w:noWrap/>
            <w:vAlign w:val="bottom"/>
            <w:hideMark/>
          </w:tcPr>
          <w:p w14:paraId="2015111D" w14:textId="77777777" w:rsidR="009206B7" w:rsidRPr="00273870" w:rsidRDefault="009206B7" w:rsidP="004409BD">
            <w:pPr>
              <w:spacing w:after="0" w:line="240" w:lineRule="auto"/>
              <w:rPr>
                <w:rFonts w:ascii="Garamond" w:eastAsia="Times New Roman" w:hAnsi="Garamond" w:cs="Times New Roman"/>
                <w:sz w:val="20"/>
                <w:szCs w:val="20"/>
              </w:rPr>
            </w:pPr>
            <w:r w:rsidRPr="00273870">
              <w:rPr>
                <w:rFonts w:ascii="Garamond" w:hAnsi="Garamond" w:cs="Times New Roman"/>
                <w:sz w:val="20"/>
                <w:szCs w:val="20"/>
              </w:rPr>
              <w:t>1</w:t>
            </w:r>
          </w:p>
        </w:tc>
        <w:tc>
          <w:tcPr>
            <w:tcW w:w="655" w:type="dxa"/>
            <w:tcBorders>
              <w:top w:val="nil"/>
              <w:left w:val="nil"/>
              <w:bottom w:val="nil"/>
              <w:right w:val="nil"/>
            </w:tcBorders>
            <w:shd w:val="clear" w:color="auto" w:fill="auto"/>
            <w:noWrap/>
            <w:vAlign w:val="bottom"/>
            <w:hideMark/>
          </w:tcPr>
          <w:p w14:paraId="633E50B0" w14:textId="77777777" w:rsidR="009206B7" w:rsidRPr="00273870" w:rsidRDefault="009206B7" w:rsidP="004409BD">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-0.34</w:t>
            </w:r>
          </w:p>
        </w:tc>
        <w:tc>
          <w:tcPr>
            <w:tcW w:w="852" w:type="dxa"/>
            <w:tcBorders>
              <w:top w:val="nil"/>
              <w:left w:val="nil"/>
              <w:bottom w:val="nil"/>
              <w:right w:val="nil"/>
            </w:tcBorders>
            <w:shd w:val="clear" w:color="auto" w:fill="auto"/>
            <w:noWrap/>
            <w:vAlign w:val="bottom"/>
            <w:hideMark/>
          </w:tcPr>
          <w:p w14:paraId="68AA50E4" w14:textId="77777777" w:rsidR="009206B7" w:rsidRPr="00273870" w:rsidRDefault="009206B7" w:rsidP="004409BD">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-0.59</w:t>
            </w:r>
          </w:p>
        </w:tc>
      </w:tr>
      <w:tr w:rsidR="00273870" w:rsidRPr="00273870" w14:paraId="2B34F07D" w14:textId="77777777" w:rsidTr="0089470E">
        <w:trPr>
          <w:trHeight w:val="253"/>
        </w:trPr>
        <w:tc>
          <w:tcPr>
            <w:tcW w:w="3060" w:type="dxa"/>
            <w:tcBorders>
              <w:right w:val="single" w:sz="4" w:space="0" w:color="auto"/>
            </w:tcBorders>
            <w:shd w:val="clear" w:color="auto" w:fill="auto"/>
            <w:noWrap/>
            <w:hideMark/>
          </w:tcPr>
          <w:p w14:paraId="169AB0BC" w14:textId="77777777" w:rsidR="009206B7" w:rsidRPr="00273870" w:rsidRDefault="009206B7" w:rsidP="004409BD">
            <w:pPr>
              <w:spacing w:after="0" w:line="240" w:lineRule="auto"/>
              <w:jc w:val="center"/>
              <w:rPr>
                <w:rFonts w:ascii="Garamond" w:eastAsia="Times New Roman" w:hAnsi="Garamond" w:cs="Times New Roman"/>
                <w:sz w:val="20"/>
                <w:szCs w:val="20"/>
              </w:rPr>
            </w:pPr>
            <w:r w:rsidRPr="00273870">
              <w:rPr>
                <w:rFonts w:ascii="Garamond" w:eastAsia="Times New Roman" w:hAnsi="Garamond" w:cs="Times New Roman"/>
                <w:sz w:val="20"/>
                <w:szCs w:val="20"/>
              </w:rPr>
              <w:t>Income &amp; Unemployment PCA</w:t>
            </w:r>
          </w:p>
        </w:tc>
        <w:tc>
          <w:tcPr>
            <w:tcW w:w="580" w:type="dxa"/>
            <w:tcBorders>
              <w:top w:val="nil"/>
              <w:left w:val="nil"/>
              <w:bottom w:val="nil"/>
              <w:right w:val="nil"/>
            </w:tcBorders>
            <w:shd w:val="clear" w:color="auto" w:fill="auto"/>
            <w:noWrap/>
            <w:vAlign w:val="bottom"/>
            <w:hideMark/>
          </w:tcPr>
          <w:p w14:paraId="477AE7C0" w14:textId="77777777" w:rsidR="009206B7" w:rsidRPr="00273870" w:rsidRDefault="009206B7" w:rsidP="004409BD">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0.2</w:t>
            </w:r>
          </w:p>
        </w:tc>
        <w:tc>
          <w:tcPr>
            <w:tcW w:w="770" w:type="dxa"/>
            <w:tcBorders>
              <w:top w:val="nil"/>
              <w:left w:val="nil"/>
              <w:bottom w:val="nil"/>
              <w:right w:val="nil"/>
            </w:tcBorders>
            <w:shd w:val="clear" w:color="auto" w:fill="auto"/>
            <w:noWrap/>
            <w:vAlign w:val="bottom"/>
            <w:hideMark/>
          </w:tcPr>
          <w:p w14:paraId="51198737" w14:textId="77777777" w:rsidR="009206B7" w:rsidRPr="00273870" w:rsidRDefault="009206B7" w:rsidP="004409BD">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0.2</w:t>
            </w:r>
          </w:p>
        </w:tc>
        <w:tc>
          <w:tcPr>
            <w:tcW w:w="693" w:type="dxa"/>
            <w:tcBorders>
              <w:top w:val="nil"/>
              <w:left w:val="nil"/>
              <w:bottom w:val="nil"/>
              <w:right w:val="nil"/>
            </w:tcBorders>
            <w:shd w:val="clear" w:color="auto" w:fill="auto"/>
            <w:noWrap/>
            <w:vAlign w:val="bottom"/>
            <w:hideMark/>
          </w:tcPr>
          <w:p w14:paraId="5B653A58" w14:textId="77777777" w:rsidR="009206B7" w:rsidRPr="00273870" w:rsidRDefault="009206B7" w:rsidP="004409BD">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w:t>
            </w:r>
          </w:p>
        </w:tc>
        <w:tc>
          <w:tcPr>
            <w:tcW w:w="571" w:type="dxa"/>
            <w:tcBorders>
              <w:top w:val="nil"/>
              <w:left w:val="nil"/>
              <w:bottom w:val="nil"/>
              <w:right w:val="nil"/>
            </w:tcBorders>
            <w:shd w:val="clear" w:color="auto" w:fill="auto"/>
            <w:noWrap/>
            <w:vAlign w:val="bottom"/>
            <w:hideMark/>
          </w:tcPr>
          <w:p w14:paraId="557C3B5A" w14:textId="77777777" w:rsidR="009206B7" w:rsidRPr="00273870" w:rsidRDefault="009206B7" w:rsidP="004409BD">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0.07</w:t>
            </w:r>
          </w:p>
        </w:tc>
        <w:tc>
          <w:tcPr>
            <w:tcW w:w="571" w:type="dxa"/>
            <w:tcBorders>
              <w:top w:val="nil"/>
              <w:left w:val="nil"/>
              <w:bottom w:val="nil"/>
              <w:right w:val="nil"/>
            </w:tcBorders>
            <w:shd w:val="clear" w:color="auto" w:fill="auto"/>
            <w:noWrap/>
            <w:vAlign w:val="bottom"/>
            <w:hideMark/>
          </w:tcPr>
          <w:p w14:paraId="19FDCF6D" w14:textId="77777777" w:rsidR="009206B7" w:rsidRPr="00273870" w:rsidRDefault="009206B7" w:rsidP="004409BD">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0.15</w:t>
            </w:r>
          </w:p>
        </w:tc>
        <w:tc>
          <w:tcPr>
            <w:tcW w:w="571" w:type="dxa"/>
            <w:tcBorders>
              <w:top w:val="nil"/>
              <w:left w:val="nil"/>
              <w:bottom w:val="nil"/>
              <w:right w:val="nil"/>
            </w:tcBorders>
            <w:shd w:val="clear" w:color="auto" w:fill="auto"/>
            <w:noWrap/>
            <w:vAlign w:val="bottom"/>
            <w:hideMark/>
          </w:tcPr>
          <w:p w14:paraId="390B595F" w14:textId="77777777" w:rsidR="009206B7" w:rsidRPr="00273870" w:rsidRDefault="009206B7" w:rsidP="004409BD">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0.27</w:t>
            </w:r>
          </w:p>
        </w:tc>
        <w:tc>
          <w:tcPr>
            <w:tcW w:w="729" w:type="dxa"/>
            <w:tcBorders>
              <w:top w:val="nil"/>
              <w:left w:val="nil"/>
              <w:bottom w:val="nil"/>
              <w:right w:val="nil"/>
            </w:tcBorders>
            <w:shd w:val="clear" w:color="auto" w:fill="auto"/>
            <w:noWrap/>
            <w:vAlign w:val="bottom"/>
            <w:hideMark/>
          </w:tcPr>
          <w:p w14:paraId="03706403" w14:textId="77777777" w:rsidR="009206B7" w:rsidRPr="00273870" w:rsidRDefault="009206B7" w:rsidP="004409BD">
            <w:pPr>
              <w:spacing w:after="0" w:line="240" w:lineRule="auto"/>
              <w:rPr>
                <w:rFonts w:ascii="Garamond" w:eastAsia="Times New Roman" w:hAnsi="Garamond" w:cs="Times New Roman"/>
                <w:sz w:val="20"/>
                <w:szCs w:val="20"/>
              </w:rPr>
            </w:pPr>
            <w:r w:rsidRPr="00273870">
              <w:rPr>
                <w:rFonts w:ascii="Garamond" w:hAnsi="Garamond" w:cs="Times New Roman"/>
                <w:sz w:val="20"/>
                <w:szCs w:val="20"/>
              </w:rPr>
              <w:t>1</w:t>
            </w:r>
          </w:p>
        </w:tc>
        <w:tc>
          <w:tcPr>
            <w:tcW w:w="655" w:type="dxa"/>
            <w:tcBorders>
              <w:top w:val="nil"/>
              <w:left w:val="nil"/>
              <w:bottom w:val="nil"/>
              <w:right w:val="nil"/>
            </w:tcBorders>
            <w:shd w:val="clear" w:color="auto" w:fill="auto"/>
            <w:noWrap/>
            <w:vAlign w:val="bottom"/>
            <w:hideMark/>
          </w:tcPr>
          <w:p w14:paraId="09B97A0B" w14:textId="77777777" w:rsidR="009206B7" w:rsidRPr="00273870" w:rsidRDefault="009206B7" w:rsidP="004409BD">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1.92</w:t>
            </w:r>
          </w:p>
        </w:tc>
        <w:tc>
          <w:tcPr>
            <w:tcW w:w="852" w:type="dxa"/>
            <w:tcBorders>
              <w:top w:val="nil"/>
              <w:left w:val="nil"/>
              <w:bottom w:val="nil"/>
              <w:right w:val="nil"/>
            </w:tcBorders>
            <w:shd w:val="clear" w:color="auto" w:fill="auto"/>
            <w:noWrap/>
            <w:vAlign w:val="bottom"/>
            <w:hideMark/>
          </w:tcPr>
          <w:p w14:paraId="2B8BBF41" w14:textId="77777777" w:rsidR="009206B7" w:rsidRPr="00273870" w:rsidRDefault="009206B7" w:rsidP="004409BD">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3.67</w:t>
            </w:r>
          </w:p>
        </w:tc>
      </w:tr>
      <w:tr w:rsidR="009206B7" w:rsidRPr="00273870" w14:paraId="354BD27F" w14:textId="77777777" w:rsidTr="0089470E">
        <w:trPr>
          <w:trHeight w:val="253"/>
        </w:trPr>
        <w:tc>
          <w:tcPr>
            <w:tcW w:w="9052" w:type="dxa"/>
            <w:gridSpan w:val="10"/>
            <w:shd w:val="clear" w:color="auto" w:fill="auto"/>
            <w:noWrap/>
          </w:tcPr>
          <w:p w14:paraId="28FAB704" w14:textId="77777777" w:rsidR="009206B7" w:rsidRPr="00273870" w:rsidRDefault="009206B7" w:rsidP="004409BD">
            <w:pPr>
              <w:spacing w:after="0" w:line="240" w:lineRule="auto"/>
              <w:rPr>
                <w:rFonts w:ascii="Garamond" w:eastAsia="Times New Roman" w:hAnsi="Garamond" w:cs="Times New Roman"/>
                <w:sz w:val="18"/>
                <w:szCs w:val="18"/>
              </w:rPr>
            </w:pPr>
            <w:r w:rsidRPr="00273870">
              <w:rPr>
                <w:rFonts w:ascii="Garamond" w:hAnsi="Garamond" w:cs="Times New Roman"/>
                <w:sz w:val="18"/>
                <w:szCs w:val="18"/>
              </w:rPr>
              <w:t>Table 8 includes the summary statistics for the sustainable variable for the sample that includes the observations with missing energy label data.</w:t>
            </w:r>
          </w:p>
        </w:tc>
      </w:tr>
    </w:tbl>
    <w:p w14:paraId="17CABD95" w14:textId="77777777" w:rsidR="009206B7" w:rsidRPr="00273870" w:rsidRDefault="009206B7">
      <w:pPr>
        <w:rPr>
          <w:rFonts w:ascii="Garamond" w:hAnsi="Garamond" w:cs="Arial"/>
          <w:b/>
          <w:bCs/>
          <w:sz w:val="24"/>
          <w:szCs w:val="24"/>
        </w:rPr>
      </w:pPr>
    </w:p>
    <w:p w14:paraId="34FF3C64" w14:textId="53C22A21" w:rsidR="00C5276C" w:rsidRPr="00273870" w:rsidRDefault="00C5276C" w:rsidP="004968EF">
      <w:pPr>
        <w:pStyle w:val="Heading2"/>
        <w:spacing w:after="240" w:line="360" w:lineRule="auto"/>
        <w:rPr>
          <w:rFonts w:ascii="Garamond" w:hAnsi="Garamond" w:cs="Times New Roman"/>
          <w:b/>
          <w:bCs/>
          <w:color w:val="auto"/>
        </w:rPr>
      </w:pPr>
      <w:bookmarkStart w:id="11" w:name="_Toc138665564"/>
      <w:r w:rsidRPr="00273870">
        <w:rPr>
          <w:rFonts w:ascii="Garamond" w:hAnsi="Garamond" w:cs="Times New Roman"/>
          <w:b/>
          <w:bCs/>
          <w:color w:val="auto"/>
        </w:rPr>
        <w:t>Section 3</w:t>
      </w:r>
      <w:r w:rsidR="000623DA" w:rsidRPr="00273870">
        <w:rPr>
          <w:rFonts w:ascii="Garamond" w:hAnsi="Garamond" w:cs="Times New Roman"/>
          <w:b/>
          <w:bCs/>
          <w:color w:val="auto"/>
        </w:rPr>
        <w:t>.3</w:t>
      </w:r>
      <w:r w:rsidRPr="00273870">
        <w:rPr>
          <w:rFonts w:ascii="Garamond" w:hAnsi="Garamond" w:cs="Times New Roman"/>
          <w:b/>
          <w:bCs/>
          <w:color w:val="auto"/>
        </w:rPr>
        <w:t xml:space="preserve">: </w:t>
      </w:r>
      <w:r w:rsidR="00635AEA" w:rsidRPr="00273870">
        <w:rPr>
          <w:rFonts w:ascii="Garamond" w:hAnsi="Garamond" w:cs="Times New Roman"/>
          <w:b/>
          <w:bCs/>
          <w:color w:val="auto"/>
        </w:rPr>
        <w:t>Valuation Models</w:t>
      </w:r>
      <w:bookmarkEnd w:id="11"/>
    </w:p>
    <w:p w14:paraId="33FCCD63" w14:textId="2D1D633C" w:rsidR="0089470E" w:rsidRDefault="00E956D0" w:rsidP="004968EF">
      <w:pPr>
        <w:spacing w:line="360" w:lineRule="auto"/>
        <w:jc w:val="both"/>
        <w:rPr>
          <w:rFonts w:ascii="Garamond" w:hAnsi="Garamond" w:cs="Times New Roman"/>
          <w:sz w:val="24"/>
          <w:szCs w:val="24"/>
        </w:rPr>
      </w:pPr>
      <w:r w:rsidRPr="00273870">
        <w:rPr>
          <w:rFonts w:ascii="Garamond" w:hAnsi="Garamond" w:cs="Times New Roman"/>
          <w:sz w:val="24"/>
          <w:szCs w:val="24"/>
        </w:rPr>
        <w:t xml:space="preserve">The </w:t>
      </w:r>
      <w:r w:rsidR="00614D61" w:rsidRPr="00273870">
        <w:rPr>
          <w:rFonts w:ascii="Garamond" w:hAnsi="Garamond" w:cs="Times New Roman"/>
          <w:sz w:val="24"/>
          <w:szCs w:val="24"/>
        </w:rPr>
        <w:t xml:space="preserve">housing-specific and sustainable </w:t>
      </w:r>
      <w:r w:rsidR="007940A7" w:rsidRPr="00273870">
        <w:rPr>
          <w:rFonts w:ascii="Garamond" w:hAnsi="Garamond" w:cs="Times New Roman"/>
          <w:sz w:val="24"/>
          <w:szCs w:val="24"/>
        </w:rPr>
        <w:t xml:space="preserve">variables used </w:t>
      </w:r>
      <w:r w:rsidR="00622A88" w:rsidRPr="00273870">
        <w:rPr>
          <w:rFonts w:ascii="Garamond" w:hAnsi="Garamond" w:cs="Times New Roman"/>
          <w:sz w:val="24"/>
          <w:szCs w:val="24"/>
        </w:rPr>
        <w:t>in</w:t>
      </w:r>
      <w:r w:rsidRPr="00273870">
        <w:rPr>
          <w:rFonts w:ascii="Garamond" w:hAnsi="Garamond" w:cs="Times New Roman"/>
          <w:sz w:val="24"/>
          <w:szCs w:val="24"/>
        </w:rPr>
        <w:t xml:space="preserve"> the valuation models </w:t>
      </w:r>
      <w:r w:rsidR="00502EE4" w:rsidRPr="00273870">
        <w:rPr>
          <w:rFonts w:ascii="Garamond" w:hAnsi="Garamond" w:cs="Times New Roman"/>
          <w:sz w:val="24"/>
          <w:szCs w:val="24"/>
        </w:rPr>
        <w:t xml:space="preserve">are included in </w:t>
      </w:r>
      <w:r w:rsidR="009B4CBC" w:rsidRPr="00273870">
        <w:rPr>
          <w:rFonts w:ascii="Garamond" w:hAnsi="Garamond" w:cs="Times New Roman"/>
          <w:sz w:val="24"/>
          <w:szCs w:val="24"/>
        </w:rPr>
        <w:t>t</w:t>
      </w:r>
      <w:r w:rsidR="00502EE4" w:rsidRPr="00273870">
        <w:rPr>
          <w:rFonts w:ascii="Garamond" w:hAnsi="Garamond" w:cs="Times New Roman"/>
          <w:sz w:val="24"/>
          <w:szCs w:val="24"/>
        </w:rPr>
        <w:t xml:space="preserve">able </w:t>
      </w:r>
      <w:r w:rsidR="00625B80" w:rsidRPr="00273870">
        <w:rPr>
          <w:rFonts w:ascii="Garamond" w:hAnsi="Garamond" w:cs="Times New Roman"/>
          <w:sz w:val="24"/>
          <w:szCs w:val="24"/>
        </w:rPr>
        <w:t>6</w:t>
      </w:r>
      <w:r w:rsidRPr="00273870">
        <w:rPr>
          <w:rFonts w:ascii="Garamond" w:hAnsi="Garamond" w:cs="Times New Roman"/>
          <w:sz w:val="24"/>
          <w:szCs w:val="24"/>
        </w:rPr>
        <w:t xml:space="preserve">. </w:t>
      </w:r>
      <w:r w:rsidR="00614D61" w:rsidRPr="00273870">
        <w:rPr>
          <w:rFonts w:ascii="Garamond" w:hAnsi="Garamond" w:cs="Times New Roman"/>
          <w:sz w:val="24"/>
          <w:szCs w:val="24"/>
        </w:rPr>
        <w:t>The housing-specific characteristic</w:t>
      </w:r>
      <w:r w:rsidR="00AD716E" w:rsidRPr="00273870">
        <w:rPr>
          <w:rFonts w:ascii="Garamond" w:hAnsi="Garamond"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β</m:t>
            </m:r>
          </m:e>
          <m:sub>
            <m:r>
              <w:rPr>
                <w:rFonts w:ascii="Cambria Math" w:hAnsi="Cambria Math" w:cs="Times New Roman"/>
                <w:sz w:val="24"/>
                <w:szCs w:val="24"/>
              </w:rPr>
              <m:t>1</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β</m:t>
            </m:r>
          </m:e>
          <m:sub>
            <m:r>
              <w:rPr>
                <w:rFonts w:ascii="Cambria Math" w:hAnsi="Cambria Math" w:cs="Times New Roman"/>
                <w:sz w:val="24"/>
                <w:szCs w:val="24"/>
              </w:rPr>
              <m:t>22</m:t>
            </m:r>
          </m:sub>
        </m:sSub>
      </m:oMath>
      <w:r w:rsidR="00AD716E" w:rsidRPr="00273870">
        <w:rPr>
          <w:rFonts w:ascii="Garamond" w:eastAsiaTheme="minorEastAsia" w:hAnsi="Garamond" w:cs="Times New Roman"/>
          <w:sz w:val="24"/>
          <w:szCs w:val="24"/>
        </w:rPr>
        <w:t>,</w:t>
      </w:r>
      <w:r w:rsidR="00614D61" w:rsidRPr="00273870">
        <w:rPr>
          <w:rFonts w:ascii="Garamond" w:hAnsi="Garamond" w:cs="Times New Roman"/>
          <w:sz w:val="24"/>
          <w:szCs w:val="24"/>
        </w:rPr>
        <w:t xml:space="preserve"> contain </w:t>
      </w:r>
      <w:r w:rsidR="00AA62DF" w:rsidRPr="00273870">
        <w:rPr>
          <w:rFonts w:ascii="Garamond" w:hAnsi="Garamond" w:cs="Times New Roman"/>
          <w:sz w:val="24"/>
          <w:szCs w:val="24"/>
        </w:rPr>
        <w:t>variables</w:t>
      </w:r>
      <w:r w:rsidR="00614D61" w:rsidRPr="00273870">
        <w:rPr>
          <w:rFonts w:ascii="Garamond" w:hAnsi="Garamond" w:cs="Times New Roman"/>
          <w:sz w:val="24"/>
          <w:szCs w:val="24"/>
        </w:rPr>
        <w:t xml:space="preserve"> specifically bound</w:t>
      </w:r>
      <w:r w:rsidR="00AA62DF" w:rsidRPr="00273870">
        <w:rPr>
          <w:rFonts w:ascii="Garamond" w:hAnsi="Garamond" w:cs="Times New Roman"/>
          <w:sz w:val="24"/>
          <w:szCs w:val="24"/>
        </w:rPr>
        <w:t>ed</w:t>
      </w:r>
      <w:r w:rsidR="00614D61" w:rsidRPr="00273870">
        <w:rPr>
          <w:rFonts w:ascii="Garamond" w:hAnsi="Garamond" w:cs="Times New Roman"/>
          <w:sz w:val="24"/>
          <w:szCs w:val="24"/>
        </w:rPr>
        <w:t xml:space="preserve"> to the</w:t>
      </w:r>
      <w:r w:rsidRPr="00273870">
        <w:rPr>
          <w:rFonts w:ascii="Garamond" w:hAnsi="Garamond" w:cs="Times New Roman"/>
          <w:sz w:val="24"/>
          <w:szCs w:val="24"/>
        </w:rPr>
        <w:t xml:space="preserve"> </w:t>
      </w:r>
      <w:r w:rsidR="00D756A1" w:rsidRPr="00273870">
        <w:rPr>
          <w:rFonts w:ascii="Garamond" w:hAnsi="Garamond" w:cs="Times New Roman"/>
          <w:sz w:val="24"/>
          <w:szCs w:val="24"/>
        </w:rPr>
        <w:t>residential</w:t>
      </w:r>
      <w:r w:rsidR="00614D61" w:rsidRPr="00273870">
        <w:rPr>
          <w:rFonts w:ascii="Garamond" w:hAnsi="Garamond" w:cs="Times New Roman"/>
          <w:sz w:val="24"/>
          <w:szCs w:val="24"/>
        </w:rPr>
        <w:t xml:space="preserve"> properties</w:t>
      </w:r>
      <w:r w:rsidR="001B1730" w:rsidRPr="00273870">
        <w:rPr>
          <w:rFonts w:ascii="Garamond" w:hAnsi="Garamond" w:cs="Times New Roman"/>
          <w:sz w:val="24"/>
          <w:szCs w:val="24"/>
        </w:rPr>
        <w:t>. Th</w:t>
      </w:r>
      <w:r w:rsidR="008367DC" w:rsidRPr="00273870">
        <w:rPr>
          <w:rFonts w:ascii="Garamond" w:hAnsi="Garamond" w:cs="Times New Roman"/>
          <w:sz w:val="24"/>
          <w:szCs w:val="24"/>
        </w:rPr>
        <w:t>ese</w:t>
      </w:r>
      <w:r w:rsidR="001B1730" w:rsidRPr="00273870">
        <w:rPr>
          <w:rFonts w:ascii="Garamond" w:hAnsi="Garamond" w:cs="Times New Roman"/>
          <w:sz w:val="24"/>
          <w:szCs w:val="24"/>
        </w:rPr>
        <w:t xml:space="preserve"> are for example</w:t>
      </w:r>
      <w:r w:rsidR="00614D61" w:rsidRPr="00273870">
        <w:rPr>
          <w:rFonts w:ascii="Garamond" w:hAnsi="Garamond" w:cs="Times New Roman"/>
          <w:sz w:val="24"/>
          <w:szCs w:val="24"/>
        </w:rPr>
        <w:t xml:space="preserve"> the floor area, building year</w:t>
      </w:r>
      <w:r w:rsidR="001A2E0F" w:rsidRPr="00273870">
        <w:rPr>
          <w:rFonts w:ascii="Garamond" w:hAnsi="Garamond" w:cs="Times New Roman"/>
          <w:sz w:val="24"/>
          <w:szCs w:val="24"/>
        </w:rPr>
        <w:t>,</w:t>
      </w:r>
      <w:r w:rsidR="00614D61" w:rsidRPr="00273870">
        <w:rPr>
          <w:rFonts w:ascii="Garamond" w:hAnsi="Garamond" w:cs="Times New Roman"/>
          <w:sz w:val="24"/>
          <w:szCs w:val="24"/>
        </w:rPr>
        <w:t xml:space="preserve"> and condition of the </w:t>
      </w:r>
      <w:r w:rsidR="0089470E">
        <w:rPr>
          <w:rFonts w:ascii="Garamond" w:hAnsi="Garamond" w:cs="Times New Roman"/>
          <w:sz w:val="24"/>
          <w:szCs w:val="24"/>
        </w:rPr>
        <w:t xml:space="preserve">residential </w:t>
      </w:r>
      <w:r w:rsidR="00614D61" w:rsidRPr="00273870">
        <w:rPr>
          <w:rFonts w:ascii="Garamond" w:hAnsi="Garamond" w:cs="Times New Roman"/>
          <w:sz w:val="24"/>
          <w:szCs w:val="24"/>
        </w:rPr>
        <w:t xml:space="preserve">property. </w:t>
      </w:r>
      <w:r w:rsidR="006E1C49" w:rsidRPr="00273870">
        <w:rPr>
          <w:rFonts w:ascii="Garamond" w:hAnsi="Garamond" w:cs="Times New Roman"/>
          <w:sz w:val="24"/>
          <w:szCs w:val="24"/>
        </w:rPr>
        <w:t>The</w:t>
      </w:r>
      <w:r w:rsidRPr="00273870">
        <w:rPr>
          <w:rFonts w:ascii="Garamond" w:hAnsi="Garamond" w:cs="Times New Roman"/>
          <w:sz w:val="24"/>
          <w:szCs w:val="24"/>
        </w:rPr>
        <w:t xml:space="preserve"> energy consumption label </w:t>
      </w:r>
      <w:r w:rsidR="00622A88" w:rsidRPr="00273870">
        <w:rPr>
          <w:rFonts w:ascii="Garamond" w:hAnsi="Garamond" w:cs="Times New Roman"/>
          <w:sz w:val="24"/>
          <w:szCs w:val="24"/>
        </w:rPr>
        <w:t xml:space="preserve">was </w:t>
      </w:r>
      <w:r w:rsidRPr="00273870">
        <w:rPr>
          <w:rFonts w:ascii="Garamond" w:hAnsi="Garamond" w:cs="Times New Roman"/>
          <w:sz w:val="24"/>
          <w:szCs w:val="24"/>
        </w:rPr>
        <w:t xml:space="preserve">chosen over the energy emission </w:t>
      </w:r>
      <w:r w:rsidR="00C8398A" w:rsidRPr="00273870">
        <w:rPr>
          <w:rFonts w:ascii="Garamond" w:hAnsi="Garamond" w:cs="Times New Roman"/>
          <w:sz w:val="24"/>
          <w:szCs w:val="24"/>
        </w:rPr>
        <w:t>label</w:t>
      </w:r>
      <w:r w:rsidR="00B25B82">
        <w:rPr>
          <w:rFonts w:ascii="Garamond" w:hAnsi="Garamond" w:cs="Times New Roman"/>
          <w:sz w:val="24"/>
          <w:szCs w:val="24"/>
        </w:rPr>
        <w:t>.</w:t>
      </w:r>
    </w:p>
    <w:p w14:paraId="068C2916" w14:textId="023F7D37" w:rsidR="006676C0" w:rsidRDefault="0089470E" w:rsidP="004968EF">
      <w:pPr>
        <w:spacing w:line="360" w:lineRule="auto"/>
        <w:jc w:val="both"/>
        <w:rPr>
          <w:rFonts w:ascii="Garamond" w:hAnsi="Garamond" w:cs="Times New Roman"/>
          <w:sz w:val="24"/>
          <w:szCs w:val="24"/>
        </w:rPr>
      </w:pPr>
      <w:r>
        <w:rPr>
          <w:rFonts w:ascii="Garamond" w:hAnsi="Garamond" w:cs="Times New Roman"/>
          <w:sz w:val="24"/>
          <w:szCs w:val="24"/>
        </w:rPr>
        <w:lastRenderedPageBreak/>
        <w:t>The energy consumption label is</w:t>
      </w:r>
      <w:r w:rsidR="00C8398A" w:rsidRPr="00273870">
        <w:rPr>
          <w:rFonts w:ascii="Garamond" w:hAnsi="Garamond" w:cs="Times New Roman"/>
          <w:sz w:val="24"/>
          <w:szCs w:val="24"/>
        </w:rPr>
        <w:t xml:space="preserve"> </w:t>
      </w:r>
      <w:r w:rsidR="003E67AD" w:rsidRPr="00273870">
        <w:rPr>
          <w:rFonts w:ascii="Garamond" w:hAnsi="Garamond" w:cs="Times New Roman"/>
          <w:sz w:val="24"/>
          <w:szCs w:val="24"/>
        </w:rPr>
        <w:t xml:space="preserve">more </w:t>
      </w:r>
      <w:r w:rsidR="00E956D0" w:rsidRPr="00273870">
        <w:rPr>
          <w:rFonts w:ascii="Garamond" w:hAnsi="Garamond" w:cs="Times New Roman"/>
          <w:sz w:val="24"/>
          <w:szCs w:val="24"/>
        </w:rPr>
        <w:t>directly</w:t>
      </w:r>
      <w:r w:rsidR="003E67AD" w:rsidRPr="00273870">
        <w:rPr>
          <w:rFonts w:ascii="Garamond" w:hAnsi="Garamond" w:cs="Times New Roman"/>
          <w:sz w:val="24"/>
          <w:szCs w:val="24"/>
        </w:rPr>
        <w:t xml:space="preserve"> </w:t>
      </w:r>
      <w:r w:rsidR="001B1730" w:rsidRPr="00273870">
        <w:rPr>
          <w:rFonts w:ascii="Garamond" w:hAnsi="Garamond" w:cs="Times New Roman"/>
          <w:sz w:val="24"/>
          <w:szCs w:val="24"/>
        </w:rPr>
        <w:t>associated with the</w:t>
      </w:r>
      <w:r w:rsidR="00622A88" w:rsidRPr="00273870">
        <w:rPr>
          <w:rFonts w:ascii="Garamond" w:hAnsi="Garamond" w:cs="Times New Roman"/>
          <w:sz w:val="24"/>
          <w:szCs w:val="24"/>
        </w:rPr>
        <w:t xml:space="preserve"> </w:t>
      </w:r>
      <w:r w:rsidR="003E67AD" w:rsidRPr="00273870">
        <w:rPr>
          <w:rFonts w:ascii="Garamond" w:hAnsi="Garamond" w:cs="Times New Roman"/>
          <w:sz w:val="24"/>
          <w:szCs w:val="24"/>
        </w:rPr>
        <w:t>living costs for</w:t>
      </w:r>
      <w:r w:rsidR="00E956D0" w:rsidRPr="00273870">
        <w:rPr>
          <w:rFonts w:ascii="Garamond" w:hAnsi="Garamond" w:cs="Times New Roman"/>
          <w:sz w:val="24"/>
          <w:szCs w:val="24"/>
        </w:rPr>
        <w:t xml:space="preserve"> </w:t>
      </w:r>
      <w:r w:rsidR="003E67AD" w:rsidRPr="00273870">
        <w:rPr>
          <w:rFonts w:ascii="Garamond" w:hAnsi="Garamond" w:cs="Times New Roman"/>
          <w:sz w:val="24"/>
          <w:szCs w:val="24"/>
        </w:rPr>
        <w:t>home buyers</w:t>
      </w:r>
      <w:r w:rsidR="00C8398A" w:rsidRPr="00273870">
        <w:rPr>
          <w:rFonts w:ascii="Garamond" w:hAnsi="Garamond" w:cs="Times New Roman"/>
          <w:sz w:val="24"/>
          <w:szCs w:val="24"/>
        </w:rPr>
        <w:t>.</w:t>
      </w:r>
      <w:r w:rsidR="00E956D0" w:rsidRPr="00273870">
        <w:rPr>
          <w:rFonts w:ascii="Garamond" w:hAnsi="Garamond" w:cs="Times New Roman"/>
          <w:sz w:val="24"/>
          <w:szCs w:val="24"/>
        </w:rPr>
        <w:t xml:space="preserve"> </w:t>
      </w:r>
      <w:r w:rsidR="00C8398A" w:rsidRPr="00273870">
        <w:rPr>
          <w:rFonts w:ascii="Garamond" w:hAnsi="Garamond" w:cs="Times New Roman"/>
          <w:sz w:val="24"/>
          <w:szCs w:val="24"/>
        </w:rPr>
        <w:t>Moreover, the</w:t>
      </w:r>
      <w:r w:rsidR="00A97215" w:rsidRPr="00273870">
        <w:rPr>
          <w:rFonts w:ascii="Garamond" w:hAnsi="Garamond" w:cs="Times New Roman"/>
          <w:sz w:val="24"/>
          <w:szCs w:val="24"/>
        </w:rPr>
        <w:t xml:space="preserve"> energy consumption label is always reported if the energy emission label is reported in the sample.</w:t>
      </w:r>
      <w:r w:rsidR="001B1730" w:rsidRPr="00273870">
        <w:rPr>
          <w:rFonts w:ascii="Garamond" w:hAnsi="Garamond" w:cs="Times New Roman"/>
          <w:sz w:val="24"/>
          <w:szCs w:val="24"/>
        </w:rPr>
        <w:tab/>
      </w:r>
    </w:p>
    <w:p w14:paraId="6E4273A5" w14:textId="26FAC4FF" w:rsidR="006676C0" w:rsidRPr="0089470E" w:rsidRDefault="00AD716E" w:rsidP="004968EF">
      <w:pPr>
        <w:spacing w:line="360" w:lineRule="auto"/>
        <w:jc w:val="both"/>
        <w:rPr>
          <w:rFonts w:ascii="Garamond" w:hAnsi="Garamond" w:cs="Times New Roman"/>
          <w:sz w:val="24"/>
          <w:szCs w:val="24"/>
        </w:rPr>
      </w:pPr>
      <w:r w:rsidRPr="0089470E">
        <w:rPr>
          <w:rFonts w:ascii="Garamond" w:hAnsi="Garamond" w:cs="Times New Roman"/>
          <w:sz w:val="24"/>
          <w:szCs w:val="24"/>
        </w:rPr>
        <w:t>The sustainable pricing factors are represented by five dimensions, ecological, environmental, social, cultural</w:t>
      </w:r>
      <w:r w:rsidR="001A2E0F" w:rsidRPr="0089470E">
        <w:rPr>
          <w:rFonts w:ascii="Garamond" w:hAnsi="Garamond" w:cs="Times New Roman"/>
          <w:sz w:val="24"/>
          <w:szCs w:val="24"/>
        </w:rPr>
        <w:t>,</w:t>
      </w:r>
      <w:r w:rsidRPr="0089470E">
        <w:rPr>
          <w:rFonts w:ascii="Garamond" w:hAnsi="Garamond" w:cs="Times New Roman"/>
          <w:sz w:val="24"/>
          <w:szCs w:val="24"/>
        </w:rPr>
        <w:t xml:space="preserve"> and </w:t>
      </w:r>
      <w:r w:rsidR="00CD3BE6" w:rsidRPr="0089470E">
        <w:rPr>
          <w:rFonts w:ascii="Garamond" w:hAnsi="Garamond" w:cs="Times New Roman"/>
          <w:sz w:val="24"/>
          <w:szCs w:val="24"/>
        </w:rPr>
        <w:t>economic-</w:t>
      </w:r>
      <w:r w:rsidR="001A2E0F" w:rsidRPr="0089470E">
        <w:rPr>
          <w:rFonts w:ascii="Garamond" w:hAnsi="Garamond" w:cs="Times New Roman"/>
          <w:sz w:val="24"/>
          <w:szCs w:val="24"/>
        </w:rPr>
        <w:t>financial</w:t>
      </w:r>
      <w:r w:rsidRPr="0089470E">
        <w:rPr>
          <w:rFonts w:ascii="Garamond" w:hAnsi="Garamond" w:cs="Times New Roman"/>
          <w:sz w:val="24"/>
          <w:szCs w:val="24"/>
        </w:rPr>
        <w:t xml:space="preserve"> as proposed by Kauko </w:t>
      </w:r>
      <w:sdt>
        <w:sdtPr>
          <w:rPr>
            <w:rFonts w:ascii="Garamond" w:hAnsi="Garamond" w:cs="Times New Roman"/>
            <w:color w:val="000000"/>
            <w:sz w:val="24"/>
            <w:szCs w:val="24"/>
          </w:rPr>
          <w:tag w:val="MENDELEY_CITATION_v3_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"/>
          <w:id w:val="2029984541"/>
          <w:placeholder>
            <w:docPart w:val="DefaultPlaceholder_-1854013440"/>
          </w:placeholder>
        </w:sdtPr>
        <w:sdtEndPr/>
        <w:sdtContent>
          <w:r w:rsidR="00BB07C8" w:rsidRPr="00BB07C8">
            <w:rPr>
              <w:rFonts w:ascii="Garamond" w:hAnsi="Garamond" w:cs="Times New Roman"/>
              <w:color w:val="000000"/>
              <w:sz w:val="24"/>
              <w:szCs w:val="24"/>
            </w:rPr>
            <w:t>(2019)</w:t>
          </w:r>
        </w:sdtContent>
      </w:sdt>
      <w:r w:rsidR="00143D2F" w:rsidRPr="0089470E">
        <w:rPr>
          <w:rFonts w:ascii="Garamond" w:hAnsi="Garamond" w:cs="Times New Roman"/>
          <w:sz w:val="24"/>
          <w:szCs w:val="24"/>
        </w:rPr>
        <w:t>.</w:t>
      </w:r>
      <w:r w:rsidR="001B1730" w:rsidRPr="0089470E">
        <w:rPr>
          <w:rFonts w:ascii="Garamond" w:hAnsi="Garamond" w:cs="Times New Roman"/>
          <w:sz w:val="24"/>
          <w:szCs w:val="24"/>
        </w:rPr>
        <w:t xml:space="preserve"> </w:t>
      </w:r>
      <w:r w:rsidRPr="0089470E">
        <w:rPr>
          <w:rFonts w:ascii="Garamond" w:hAnsi="Garamond" w:cs="Times New Roman"/>
          <w:sz w:val="24"/>
          <w:szCs w:val="24"/>
        </w:rPr>
        <w:t xml:space="preserve">The pricing factors for the ecological dimension, </w:t>
      </w:r>
      <m:oMath>
        <m:sSub>
          <m:sSubPr>
            <m:ctrlPr>
              <w:rPr>
                <w:rFonts w:ascii="Cambria Math" w:hAnsi="Cambria Math" w:cs="Times New Roman"/>
                <w:i/>
                <w:sz w:val="24"/>
                <w:szCs w:val="24"/>
              </w:rPr>
            </m:ctrlPr>
          </m:sSubPr>
          <m:e>
            <m:r>
              <w:rPr>
                <w:rFonts w:ascii="Cambria Math" w:hAnsi="Cambria Math" w:cs="Times New Roman"/>
                <w:sz w:val="24"/>
                <w:szCs w:val="24"/>
              </w:rPr>
              <m:t>Z</m:t>
            </m:r>
          </m:e>
          <m:sub>
            <m:r>
              <w:rPr>
                <w:rFonts w:ascii="Cambria Math" w:hAnsi="Cambria Math" w:cs="Times New Roman"/>
                <w:sz w:val="24"/>
                <w:szCs w:val="24"/>
              </w:rPr>
              <m:t>1</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Z</m:t>
            </m:r>
          </m:e>
          <m:sub>
            <m:r>
              <w:rPr>
                <w:rFonts w:ascii="Cambria Math" w:hAnsi="Cambria Math" w:cs="Times New Roman"/>
                <w:sz w:val="24"/>
                <w:szCs w:val="24"/>
              </w:rPr>
              <m:t>2</m:t>
            </m:r>
          </m:sub>
        </m:sSub>
      </m:oMath>
      <w:r w:rsidRPr="0089470E">
        <w:rPr>
          <w:rFonts w:ascii="Garamond" w:hAnsi="Garamond" w:cs="Times New Roman"/>
          <w:sz w:val="24"/>
          <w:szCs w:val="24"/>
        </w:rPr>
        <w:t xml:space="preserve"> include information </w:t>
      </w:r>
      <w:r w:rsidR="00C8398A" w:rsidRPr="0089470E">
        <w:rPr>
          <w:rFonts w:ascii="Garamond" w:hAnsi="Garamond" w:cs="Times New Roman"/>
          <w:sz w:val="24"/>
          <w:szCs w:val="24"/>
        </w:rPr>
        <w:t>about the</w:t>
      </w:r>
      <w:r w:rsidR="00622A88" w:rsidRPr="0089470E">
        <w:rPr>
          <w:rFonts w:ascii="Garamond" w:hAnsi="Garamond" w:cs="Times New Roman"/>
          <w:sz w:val="24"/>
          <w:szCs w:val="24"/>
        </w:rPr>
        <w:t xml:space="preserve"> </w:t>
      </w:r>
      <w:r w:rsidR="00C8398A" w:rsidRPr="0089470E">
        <w:rPr>
          <w:rFonts w:ascii="Garamond" w:hAnsi="Garamond" w:cs="Times New Roman"/>
          <w:sz w:val="24"/>
          <w:szCs w:val="24"/>
        </w:rPr>
        <w:t>access to transport</w:t>
      </w:r>
      <w:r w:rsidR="00E956D0" w:rsidRPr="0089470E">
        <w:rPr>
          <w:rFonts w:ascii="Garamond" w:hAnsi="Garamond" w:cs="Times New Roman"/>
          <w:sz w:val="24"/>
          <w:szCs w:val="24"/>
        </w:rPr>
        <w:t xml:space="preserve"> options</w:t>
      </w:r>
      <w:r w:rsidRPr="0089470E">
        <w:rPr>
          <w:rFonts w:ascii="Garamond" w:hAnsi="Garamond" w:cs="Times New Roman"/>
          <w:sz w:val="24"/>
          <w:szCs w:val="24"/>
        </w:rPr>
        <w:t xml:space="preserve"> </w:t>
      </w:r>
      <w:r w:rsidR="00C8398A" w:rsidRPr="0089470E">
        <w:rPr>
          <w:rFonts w:ascii="Garamond" w:hAnsi="Garamond" w:cs="Times New Roman"/>
          <w:sz w:val="24"/>
          <w:szCs w:val="24"/>
        </w:rPr>
        <w:t>of</w:t>
      </w:r>
      <w:r w:rsidRPr="0089470E">
        <w:rPr>
          <w:rFonts w:ascii="Garamond" w:hAnsi="Garamond" w:cs="Times New Roman"/>
          <w:sz w:val="24"/>
          <w:szCs w:val="24"/>
        </w:rPr>
        <w:t xml:space="preserve"> a property</w:t>
      </w:r>
      <w:r w:rsidR="00E956D0" w:rsidRPr="0089470E">
        <w:rPr>
          <w:rFonts w:ascii="Garamond" w:hAnsi="Garamond" w:cs="Times New Roman"/>
          <w:sz w:val="24"/>
          <w:szCs w:val="24"/>
        </w:rPr>
        <w:t xml:space="preserve"> for short (bus &amp; metro) and long (highway</w:t>
      </w:r>
      <w:r w:rsidR="007940A7" w:rsidRPr="0089470E">
        <w:rPr>
          <w:rFonts w:ascii="Garamond" w:hAnsi="Garamond" w:cs="Times New Roman"/>
          <w:sz w:val="24"/>
          <w:szCs w:val="24"/>
        </w:rPr>
        <w:t xml:space="preserve"> &amp;</w:t>
      </w:r>
      <w:r w:rsidR="00E956D0" w:rsidRPr="0089470E">
        <w:rPr>
          <w:rFonts w:ascii="Garamond" w:hAnsi="Garamond" w:cs="Times New Roman"/>
          <w:sz w:val="24"/>
          <w:szCs w:val="24"/>
        </w:rPr>
        <w:t xml:space="preserve"> train) commute</w:t>
      </w:r>
      <w:r w:rsidR="00C8398A" w:rsidRPr="0089470E">
        <w:rPr>
          <w:rFonts w:ascii="Garamond" w:hAnsi="Garamond" w:cs="Times New Roman"/>
          <w:sz w:val="24"/>
          <w:szCs w:val="24"/>
        </w:rPr>
        <w:t>s</w:t>
      </w:r>
      <w:r w:rsidRPr="0089470E">
        <w:rPr>
          <w:rFonts w:ascii="Garamond" w:hAnsi="Garamond" w:cs="Times New Roman"/>
          <w:sz w:val="24"/>
          <w:szCs w:val="24"/>
        </w:rPr>
        <w:t>.</w:t>
      </w:r>
      <w:r w:rsidR="00E956D0" w:rsidRPr="0089470E">
        <w:rPr>
          <w:rFonts w:ascii="Garamond" w:hAnsi="Garamond" w:cs="Times New Roman"/>
          <w:sz w:val="24"/>
          <w:szCs w:val="24"/>
        </w:rPr>
        <w:t xml:space="preserve"> </w:t>
      </w:r>
      <w:r w:rsidR="00C8398A" w:rsidRPr="0089470E">
        <w:rPr>
          <w:rFonts w:ascii="Garamond" w:hAnsi="Garamond" w:cs="Times New Roman"/>
          <w:sz w:val="24"/>
          <w:szCs w:val="24"/>
        </w:rPr>
        <w:t>We included access to short commut</w:t>
      </w:r>
      <w:r w:rsidR="001B1730" w:rsidRPr="0089470E">
        <w:rPr>
          <w:rFonts w:ascii="Garamond" w:hAnsi="Garamond" w:cs="Times New Roman"/>
          <w:sz w:val="24"/>
          <w:szCs w:val="24"/>
        </w:rPr>
        <w:t>ing options</w:t>
      </w:r>
      <w:r w:rsidR="00C8398A" w:rsidRPr="0089470E">
        <w:rPr>
          <w:rFonts w:ascii="Garamond" w:hAnsi="Garamond" w:cs="Times New Roman"/>
          <w:sz w:val="24"/>
          <w:szCs w:val="24"/>
        </w:rPr>
        <w:t xml:space="preserve"> as one sustainable feature since there is a high correlation between bus and metro accessibility. We included the access to long commut</w:t>
      </w:r>
      <w:r w:rsidR="001B1730" w:rsidRPr="0089470E">
        <w:rPr>
          <w:rFonts w:ascii="Garamond" w:hAnsi="Garamond" w:cs="Times New Roman"/>
          <w:sz w:val="24"/>
          <w:szCs w:val="24"/>
        </w:rPr>
        <w:t>ing options</w:t>
      </w:r>
      <w:r w:rsidR="00C8398A" w:rsidRPr="0089470E">
        <w:rPr>
          <w:rFonts w:ascii="Garamond" w:hAnsi="Garamond" w:cs="Times New Roman"/>
          <w:sz w:val="24"/>
          <w:szCs w:val="24"/>
        </w:rPr>
        <w:t xml:space="preserve"> as one variable since there is a trade-off between the distance to the highway and train in Barcelona. We excluded t</w:t>
      </w:r>
      <w:r w:rsidR="007940A7" w:rsidRPr="0089470E">
        <w:rPr>
          <w:rFonts w:ascii="Garamond" w:hAnsi="Garamond" w:cs="Times New Roman"/>
          <w:sz w:val="24"/>
          <w:szCs w:val="24"/>
        </w:rPr>
        <w:t>he energy consumption label from the ecological dimensions of sustainability and included</w:t>
      </w:r>
      <w:r w:rsidR="00C8398A" w:rsidRPr="0089470E">
        <w:rPr>
          <w:rFonts w:ascii="Garamond" w:hAnsi="Garamond" w:cs="Times New Roman"/>
          <w:sz w:val="24"/>
          <w:szCs w:val="24"/>
        </w:rPr>
        <w:t xml:space="preserve"> it</w:t>
      </w:r>
      <w:r w:rsidR="007940A7" w:rsidRPr="0089470E">
        <w:rPr>
          <w:rFonts w:ascii="Garamond" w:hAnsi="Garamond" w:cs="Times New Roman"/>
          <w:sz w:val="24"/>
          <w:szCs w:val="24"/>
        </w:rPr>
        <w:t xml:space="preserve"> in the housing-specific characteristic</w:t>
      </w:r>
      <w:r w:rsidR="00C8398A" w:rsidRPr="0089470E">
        <w:rPr>
          <w:rFonts w:ascii="Garamond" w:hAnsi="Garamond" w:cs="Times New Roman"/>
          <w:sz w:val="24"/>
          <w:szCs w:val="24"/>
        </w:rPr>
        <w:t xml:space="preserve">. </w:t>
      </w:r>
      <w:r w:rsidR="001B1730" w:rsidRPr="0089470E">
        <w:rPr>
          <w:rFonts w:ascii="Garamond" w:hAnsi="Garamond" w:cs="Times New Roman"/>
          <w:sz w:val="24"/>
          <w:szCs w:val="24"/>
        </w:rPr>
        <w:t>Since it is</w:t>
      </w:r>
      <w:r w:rsidR="00C8398A" w:rsidRPr="0089470E">
        <w:rPr>
          <w:rFonts w:ascii="Garamond" w:hAnsi="Garamond" w:cs="Times New Roman"/>
          <w:sz w:val="24"/>
          <w:szCs w:val="24"/>
        </w:rPr>
        <w:t xml:space="preserve"> the only</w:t>
      </w:r>
      <w:r w:rsidR="007940A7" w:rsidRPr="0089470E">
        <w:rPr>
          <w:rFonts w:ascii="Garamond" w:hAnsi="Garamond" w:cs="Times New Roman"/>
          <w:sz w:val="24"/>
          <w:szCs w:val="24"/>
        </w:rPr>
        <w:t xml:space="preserve"> sustainable variable that is</w:t>
      </w:r>
      <w:r w:rsidR="00C8398A" w:rsidRPr="0089470E">
        <w:rPr>
          <w:rFonts w:ascii="Garamond" w:hAnsi="Garamond" w:cs="Times New Roman"/>
          <w:sz w:val="24"/>
          <w:szCs w:val="24"/>
        </w:rPr>
        <w:t xml:space="preserve"> not</w:t>
      </w:r>
      <w:r w:rsidR="007940A7" w:rsidRPr="0089470E">
        <w:rPr>
          <w:rFonts w:ascii="Garamond" w:hAnsi="Garamond" w:cs="Times New Roman"/>
          <w:sz w:val="24"/>
          <w:szCs w:val="24"/>
        </w:rPr>
        <w:t xml:space="preserve"> </w:t>
      </w:r>
      <w:r w:rsidR="00C8398A" w:rsidRPr="0089470E">
        <w:rPr>
          <w:rFonts w:ascii="Garamond" w:hAnsi="Garamond" w:cs="Times New Roman"/>
          <w:sz w:val="24"/>
          <w:szCs w:val="24"/>
        </w:rPr>
        <w:t>location but property-bounded</w:t>
      </w:r>
      <w:r w:rsidR="007940A7" w:rsidRPr="0089470E">
        <w:rPr>
          <w:rFonts w:ascii="Garamond" w:hAnsi="Garamond" w:cs="Times New Roman"/>
          <w:sz w:val="24"/>
          <w:szCs w:val="24"/>
        </w:rPr>
        <w:t>.</w:t>
      </w:r>
      <w:r w:rsidR="00451232" w:rsidRPr="0089470E">
        <w:rPr>
          <w:rFonts w:ascii="Garamond" w:hAnsi="Garamond" w:cs="Times New Roman"/>
          <w:sz w:val="24"/>
          <w:szCs w:val="24"/>
        </w:rPr>
        <w:t xml:space="preserve"> </w:t>
      </w:r>
      <w:r w:rsidR="00C8398A" w:rsidRPr="0089470E">
        <w:rPr>
          <w:rFonts w:ascii="Garamond" w:hAnsi="Garamond" w:cs="Times New Roman"/>
          <w:sz w:val="24"/>
          <w:szCs w:val="24"/>
        </w:rPr>
        <w:t>Also</w:t>
      </w:r>
      <w:r w:rsidR="008367DC" w:rsidRPr="0089470E">
        <w:rPr>
          <w:rFonts w:ascii="Garamond" w:hAnsi="Garamond" w:cs="Times New Roman"/>
          <w:sz w:val="24"/>
          <w:szCs w:val="24"/>
        </w:rPr>
        <w:t>,</w:t>
      </w:r>
      <w:r w:rsidR="00C8398A" w:rsidRPr="0089470E">
        <w:rPr>
          <w:rFonts w:ascii="Garamond" w:hAnsi="Garamond" w:cs="Times New Roman"/>
          <w:sz w:val="24"/>
          <w:szCs w:val="24"/>
        </w:rPr>
        <w:t xml:space="preserve"> it is</w:t>
      </w:r>
      <w:r w:rsidR="00451232" w:rsidRPr="0089470E">
        <w:rPr>
          <w:rFonts w:ascii="Garamond" w:hAnsi="Garamond" w:cs="Times New Roman"/>
          <w:sz w:val="24"/>
          <w:szCs w:val="24"/>
        </w:rPr>
        <w:t xml:space="preserve"> impossible to increase the sustainability score of </w:t>
      </w:r>
      <w:r w:rsidR="00C8398A" w:rsidRPr="0089470E">
        <w:rPr>
          <w:rFonts w:ascii="Garamond" w:hAnsi="Garamond" w:cs="Times New Roman"/>
          <w:sz w:val="24"/>
          <w:szCs w:val="24"/>
        </w:rPr>
        <w:t>the energy label</w:t>
      </w:r>
      <w:r w:rsidR="00451232" w:rsidRPr="0089470E">
        <w:rPr>
          <w:rFonts w:ascii="Garamond" w:hAnsi="Garamond" w:cs="Times New Roman"/>
          <w:sz w:val="24"/>
          <w:szCs w:val="24"/>
        </w:rPr>
        <w:t xml:space="preserve"> by local policy intervention</w:t>
      </w:r>
      <w:r w:rsidR="001B1730" w:rsidRPr="0089470E">
        <w:rPr>
          <w:rFonts w:ascii="Garamond" w:hAnsi="Garamond" w:cs="Times New Roman"/>
          <w:sz w:val="24"/>
          <w:szCs w:val="24"/>
        </w:rPr>
        <w:t xml:space="preserve"> in contrast to other sustainability factors</w:t>
      </w:r>
      <w:r w:rsidR="00451232" w:rsidRPr="0089470E">
        <w:rPr>
          <w:rFonts w:ascii="Garamond" w:hAnsi="Garamond" w:cs="Times New Roman"/>
          <w:sz w:val="24"/>
          <w:szCs w:val="24"/>
        </w:rPr>
        <w:t>.</w:t>
      </w:r>
      <w:r w:rsidR="007940A7" w:rsidRPr="0089470E">
        <w:rPr>
          <w:rFonts w:ascii="Garamond" w:hAnsi="Garamond" w:cs="Times New Roman"/>
          <w:sz w:val="24"/>
          <w:szCs w:val="24"/>
        </w:rPr>
        <w:t xml:space="preserve"> </w:t>
      </w:r>
      <w:r w:rsidR="00451232" w:rsidRPr="0089470E">
        <w:rPr>
          <w:rFonts w:ascii="Garamond" w:hAnsi="Garamond" w:cs="Times New Roman"/>
          <w:sz w:val="24"/>
          <w:szCs w:val="24"/>
        </w:rPr>
        <w:t xml:space="preserve">Policy intervention </w:t>
      </w:r>
      <w:r w:rsidR="001B1730" w:rsidRPr="0089470E">
        <w:rPr>
          <w:rFonts w:ascii="Garamond" w:hAnsi="Garamond" w:cs="Times New Roman"/>
          <w:sz w:val="24"/>
          <w:szCs w:val="24"/>
        </w:rPr>
        <w:t>for</w:t>
      </w:r>
      <w:r w:rsidR="00451232" w:rsidRPr="0089470E">
        <w:rPr>
          <w:rFonts w:ascii="Garamond" w:hAnsi="Garamond" w:cs="Times New Roman"/>
          <w:sz w:val="24"/>
          <w:szCs w:val="24"/>
        </w:rPr>
        <w:t xml:space="preserve"> energy labels will </w:t>
      </w:r>
      <w:r w:rsidR="008367DC" w:rsidRPr="0089470E">
        <w:rPr>
          <w:rFonts w:ascii="Garamond" w:hAnsi="Garamond" w:cs="Times New Roman"/>
          <w:sz w:val="24"/>
          <w:szCs w:val="24"/>
        </w:rPr>
        <w:t>probably consist</w:t>
      </w:r>
      <w:r w:rsidR="00451232" w:rsidRPr="0089470E">
        <w:rPr>
          <w:rFonts w:ascii="Garamond" w:hAnsi="Garamond" w:cs="Times New Roman"/>
          <w:sz w:val="24"/>
          <w:szCs w:val="24"/>
        </w:rPr>
        <w:t xml:space="preserve"> of support programs available to every property in Barcelona. </w:t>
      </w:r>
      <w:r w:rsidR="001B1730" w:rsidRPr="0089470E">
        <w:rPr>
          <w:rFonts w:ascii="Garamond" w:hAnsi="Garamond" w:cs="Times New Roman"/>
          <w:sz w:val="24"/>
          <w:szCs w:val="24"/>
        </w:rPr>
        <w:t xml:space="preserve">   </w:t>
      </w:r>
      <w:r w:rsidR="006676C0" w:rsidRPr="0089470E">
        <w:rPr>
          <w:rFonts w:ascii="Garamond" w:hAnsi="Garamond" w:cs="Times New Roman"/>
          <w:sz w:val="24"/>
          <w:szCs w:val="24"/>
        </w:rPr>
        <w:t xml:space="preserve">           </w:t>
      </w:r>
      <w:r w:rsidR="00C8398A" w:rsidRPr="0089470E">
        <w:rPr>
          <w:rFonts w:ascii="Garamond" w:hAnsi="Garamond" w:cs="Times New Roman"/>
          <w:sz w:val="24"/>
          <w:szCs w:val="24"/>
        </w:rPr>
        <w:t xml:space="preserve">The </w:t>
      </w:r>
      <w:r w:rsidRPr="0089470E">
        <w:rPr>
          <w:rFonts w:ascii="Garamond" w:hAnsi="Garamond" w:cs="Times New Roman"/>
          <w:sz w:val="24"/>
          <w:szCs w:val="24"/>
        </w:rPr>
        <w:t xml:space="preserve">pricing factors for the environmental dimension, </w:t>
      </w:r>
      <m:oMath>
        <m:sSub>
          <m:sSubPr>
            <m:ctrlPr>
              <w:rPr>
                <w:rFonts w:ascii="Cambria Math" w:hAnsi="Cambria Math" w:cs="Times New Roman"/>
                <w:i/>
                <w:sz w:val="24"/>
                <w:szCs w:val="24"/>
              </w:rPr>
            </m:ctrlPr>
          </m:sSubPr>
          <m:e>
            <m:r>
              <w:rPr>
                <w:rFonts w:ascii="Cambria Math" w:hAnsi="Cambria Math" w:cs="Times New Roman"/>
                <w:sz w:val="24"/>
                <w:szCs w:val="24"/>
              </w:rPr>
              <m:t>Z</m:t>
            </m:r>
          </m:e>
          <m:sub>
            <m:r>
              <w:rPr>
                <w:rFonts w:ascii="Cambria Math" w:hAnsi="Cambria Math" w:cs="Times New Roman"/>
                <w:sz w:val="24"/>
                <w:szCs w:val="24"/>
              </w:rPr>
              <m:t>3</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Z</m:t>
            </m:r>
          </m:e>
          <m:sub>
            <m:r>
              <w:rPr>
                <w:rFonts w:ascii="Cambria Math" w:hAnsi="Cambria Math" w:cs="Times New Roman"/>
                <w:sz w:val="24"/>
                <w:szCs w:val="24"/>
              </w:rPr>
              <m:t>7</m:t>
            </m:r>
          </m:sub>
        </m:sSub>
      </m:oMath>
      <w:r w:rsidRPr="0089470E">
        <w:rPr>
          <w:rFonts w:ascii="Garamond" w:hAnsi="Garamond" w:cs="Times New Roman"/>
          <w:sz w:val="24"/>
          <w:szCs w:val="24"/>
        </w:rPr>
        <w:t>, includes information related to natur</w:t>
      </w:r>
      <w:r w:rsidR="00940704" w:rsidRPr="0089470E">
        <w:rPr>
          <w:rFonts w:ascii="Garamond" w:hAnsi="Garamond" w:cs="Times New Roman"/>
          <w:sz w:val="24"/>
          <w:szCs w:val="24"/>
        </w:rPr>
        <w:t>e</w:t>
      </w:r>
      <w:r w:rsidRPr="0089470E">
        <w:rPr>
          <w:rFonts w:ascii="Garamond" w:hAnsi="Garamond" w:cs="Times New Roman"/>
          <w:sz w:val="24"/>
          <w:szCs w:val="24"/>
        </w:rPr>
        <w:t xml:space="preserve"> </w:t>
      </w:r>
      <w:r w:rsidR="00D756A1" w:rsidRPr="0089470E">
        <w:rPr>
          <w:rFonts w:ascii="Garamond" w:hAnsi="Garamond" w:cs="Times New Roman"/>
          <w:sz w:val="24"/>
          <w:szCs w:val="24"/>
        </w:rPr>
        <w:t>closely: the</w:t>
      </w:r>
      <w:r w:rsidR="00940704" w:rsidRPr="0089470E">
        <w:rPr>
          <w:rFonts w:ascii="Garamond" w:hAnsi="Garamond" w:cs="Times New Roman"/>
          <w:sz w:val="24"/>
          <w:szCs w:val="24"/>
        </w:rPr>
        <w:t xml:space="preserve"> </w:t>
      </w:r>
      <w:r w:rsidRPr="0089470E">
        <w:rPr>
          <w:rFonts w:ascii="Garamond" w:hAnsi="Garamond" w:cs="Times New Roman"/>
          <w:sz w:val="24"/>
          <w:szCs w:val="24"/>
        </w:rPr>
        <w:t>beaches</w:t>
      </w:r>
      <w:r w:rsidR="00940704" w:rsidRPr="0089470E">
        <w:rPr>
          <w:rFonts w:ascii="Garamond" w:hAnsi="Garamond" w:cs="Times New Roman"/>
          <w:sz w:val="24"/>
          <w:szCs w:val="24"/>
        </w:rPr>
        <w:t>, park</w:t>
      </w:r>
      <w:r w:rsidR="00622A88" w:rsidRPr="0089470E">
        <w:rPr>
          <w:rFonts w:ascii="Garamond" w:hAnsi="Garamond" w:cs="Times New Roman"/>
          <w:sz w:val="24"/>
          <w:szCs w:val="24"/>
        </w:rPr>
        <w:t>s</w:t>
      </w:r>
      <w:r w:rsidR="00940704" w:rsidRPr="0089470E">
        <w:rPr>
          <w:rFonts w:ascii="Garamond" w:hAnsi="Garamond" w:cs="Times New Roman"/>
          <w:sz w:val="24"/>
          <w:szCs w:val="24"/>
        </w:rPr>
        <w:t xml:space="preserve"> </w:t>
      </w:r>
      <w:r w:rsidR="00622A88" w:rsidRPr="0089470E">
        <w:rPr>
          <w:rFonts w:ascii="Garamond" w:hAnsi="Garamond" w:cs="Times New Roman"/>
          <w:sz w:val="24"/>
          <w:szCs w:val="24"/>
        </w:rPr>
        <w:t>&amp;</w:t>
      </w:r>
      <w:r w:rsidR="00940704" w:rsidRPr="0089470E">
        <w:rPr>
          <w:rFonts w:ascii="Garamond" w:hAnsi="Garamond" w:cs="Times New Roman"/>
          <w:sz w:val="24"/>
          <w:szCs w:val="24"/>
        </w:rPr>
        <w:t xml:space="preserve"> gardens</w:t>
      </w:r>
      <w:r w:rsidR="00622A88" w:rsidRPr="0089470E">
        <w:rPr>
          <w:rFonts w:ascii="Garamond" w:hAnsi="Garamond" w:cs="Times New Roman"/>
          <w:sz w:val="24"/>
          <w:szCs w:val="24"/>
        </w:rPr>
        <w:t>,</w:t>
      </w:r>
      <w:r w:rsidR="006A525D" w:rsidRPr="0089470E">
        <w:rPr>
          <w:rFonts w:ascii="Garamond" w:hAnsi="Garamond" w:cs="Times New Roman"/>
          <w:sz w:val="24"/>
          <w:szCs w:val="24"/>
        </w:rPr>
        <w:t xml:space="preserve"> and</w:t>
      </w:r>
      <w:r w:rsidR="00940704" w:rsidRPr="0089470E">
        <w:rPr>
          <w:rFonts w:ascii="Garamond" w:hAnsi="Garamond" w:cs="Times New Roman"/>
          <w:sz w:val="24"/>
          <w:szCs w:val="24"/>
        </w:rPr>
        <w:t xml:space="preserve"> viewpoints</w:t>
      </w:r>
      <w:r w:rsidR="006A525D" w:rsidRPr="0089470E">
        <w:rPr>
          <w:rFonts w:ascii="Garamond" w:hAnsi="Garamond" w:cs="Times New Roman"/>
          <w:sz w:val="24"/>
          <w:szCs w:val="24"/>
        </w:rPr>
        <w:t xml:space="preserve">, </w:t>
      </w:r>
      <w:r w:rsidR="007544E9" w:rsidRPr="0089470E">
        <w:rPr>
          <w:rFonts w:ascii="Garamond" w:hAnsi="Garamond" w:cs="Times New Roman"/>
          <w:sz w:val="24"/>
          <w:szCs w:val="24"/>
        </w:rPr>
        <w:t>a</w:t>
      </w:r>
      <w:r w:rsidR="006A525D" w:rsidRPr="0089470E">
        <w:rPr>
          <w:rFonts w:ascii="Garamond" w:hAnsi="Garamond" w:cs="Times New Roman"/>
          <w:sz w:val="24"/>
          <w:szCs w:val="24"/>
        </w:rPr>
        <w:t>s well as</w:t>
      </w:r>
      <w:r w:rsidR="007544E9" w:rsidRPr="0089470E">
        <w:rPr>
          <w:rFonts w:ascii="Garamond" w:hAnsi="Garamond" w:cs="Times New Roman"/>
          <w:sz w:val="24"/>
          <w:szCs w:val="24"/>
        </w:rPr>
        <w:t xml:space="preserve"> the </w:t>
      </w:r>
      <w:r w:rsidR="003074A1" w:rsidRPr="0089470E">
        <w:rPr>
          <w:rFonts w:ascii="Garamond" w:hAnsi="Garamond" w:cs="Times New Roman"/>
          <w:sz w:val="24"/>
          <w:szCs w:val="24"/>
        </w:rPr>
        <w:t>geographic structure of the area of the property</w:t>
      </w:r>
      <w:r w:rsidR="006A525D" w:rsidRPr="0089470E">
        <w:rPr>
          <w:rFonts w:ascii="Garamond" w:hAnsi="Garamond" w:cs="Times New Roman"/>
          <w:sz w:val="24"/>
          <w:szCs w:val="24"/>
        </w:rPr>
        <w:t xml:space="preserve">: </w:t>
      </w:r>
      <w:r w:rsidR="00940704" w:rsidRPr="0089470E">
        <w:rPr>
          <w:rFonts w:ascii="Garamond" w:hAnsi="Garamond" w:cs="Times New Roman"/>
          <w:sz w:val="24"/>
          <w:szCs w:val="24"/>
        </w:rPr>
        <w:t xml:space="preserve">the </w:t>
      </w:r>
      <w:r w:rsidR="00D756A1" w:rsidRPr="0089470E">
        <w:rPr>
          <w:rFonts w:ascii="Garamond" w:hAnsi="Garamond" w:cs="Times New Roman"/>
          <w:sz w:val="24"/>
          <w:szCs w:val="24"/>
        </w:rPr>
        <w:t>neighborhood</w:t>
      </w:r>
      <w:r w:rsidR="00940704" w:rsidRPr="0089470E">
        <w:rPr>
          <w:rFonts w:ascii="Garamond" w:hAnsi="Garamond" w:cs="Times New Roman"/>
          <w:sz w:val="24"/>
          <w:szCs w:val="24"/>
        </w:rPr>
        <w:t xml:space="preserve"> size and vulnerability level to heat impact</w:t>
      </w:r>
      <w:r w:rsidRPr="0089470E">
        <w:rPr>
          <w:rFonts w:ascii="Garamond" w:hAnsi="Garamond" w:cs="Times New Roman"/>
          <w:sz w:val="24"/>
          <w:szCs w:val="24"/>
        </w:rPr>
        <w:t xml:space="preserve">. </w:t>
      </w:r>
      <w:r w:rsidR="001B1730" w:rsidRPr="0089470E">
        <w:rPr>
          <w:rFonts w:ascii="Garamond" w:hAnsi="Garamond" w:cs="Times New Roman"/>
          <w:sz w:val="24"/>
          <w:szCs w:val="24"/>
        </w:rPr>
        <w:tab/>
        <w:t xml:space="preserve">  </w:t>
      </w:r>
      <w:r w:rsidRPr="0089470E">
        <w:rPr>
          <w:rFonts w:ascii="Garamond" w:hAnsi="Garamond" w:cs="Times New Roman"/>
          <w:sz w:val="24"/>
          <w:szCs w:val="24"/>
        </w:rPr>
        <w:t xml:space="preserve">The social dimension pricing factors, </w:t>
      </w:r>
      <m:oMath>
        <m:sSub>
          <m:sSubPr>
            <m:ctrlPr>
              <w:rPr>
                <w:rFonts w:ascii="Cambria Math" w:hAnsi="Cambria Math" w:cs="Times New Roman"/>
                <w:i/>
                <w:sz w:val="24"/>
                <w:szCs w:val="24"/>
              </w:rPr>
            </m:ctrlPr>
          </m:sSubPr>
          <m:e>
            <m:r>
              <w:rPr>
                <w:rFonts w:ascii="Cambria Math" w:hAnsi="Cambria Math" w:cs="Times New Roman"/>
                <w:sz w:val="24"/>
                <w:szCs w:val="24"/>
              </w:rPr>
              <m:t>Z</m:t>
            </m:r>
          </m:e>
          <m:sub>
            <m:r>
              <w:rPr>
                <w:rFonts w:ascii="Cambria Math" w:hAnsi="Cambria Math" w:cs="Times New Roman"/>
                <w:sz w:val="24"/>
                <w:szCs w:val="24"/>
              </w:rPr>
              <m:t>8</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Z</m:t>
            </m:r>
          </m:e>
          <m:sub>
            <m:r>
              <w:rPr>
                <w:rFonts w:ascii="Cambria Math" w:hAnsi="Cambria Math" w:cs="Times New Roman"/>
                <w:sz w:val="24"/>
                <w:szCs w:val="24"/>
              </w:rPr>
              <m:t>17</m:t>
            </m:r>
          </m:sub>
        </m:sSub>
      </m:oMath>
      <w:r w:rsidRPr="0089470E">
        <w:rPr>
          <w:rFonts w:ascii="Garamond" w:hAnsi="Garamond" w:cs="Times New Roman"/>
          <w:sz w:val="24"/>
          <w:szCs w:val="24"/>
        </w:rPr>
        <w:t>,  include</w:t>
      </w:r>
      <w:r w:rsidR="001A2E0F" w:rsidRPr="0089470E">
        <w:rPr>
          <w:rFonts w:ascii="Garamond" w:hAnsi="Garamond" w:cs="Times New Roman"/>
          <w:sz w:val="24"/>
          <w:szCs w:val="24"/>
        </w:rPr>
        <w:t>s</w:t>
      </w:r>
      <w:r w:rsidRPr="0089470E">
        <w:rPr>
          <w:rFonts w:ascii="Garamond" w:hAnsi="Garamond" w:cs="Times New Roman"/>
          <w:sz w:val="24"/>
          <w:szCs w:val="24"/>
        </w:rPr>
        <w:t xml:space="preserve"> information relat</w:t>
      </w:r>
      <w:r w:rsidR="001A2E0F" w:rsidRPr="0089470E">
        <w:rPr>
          <w:rFonts w:ascii="Garamond" w:hAnsi="Garamond" w:cs="Times New Roman"/>
          <w:sz w:val="24"/>
          <w:szCs w:val="24"/>
        </w:rPr>
        <w:t>ed</w:t>
      </w:r>
      <w:r w:rsidRPr="0089470E">
        <w:rPr>
          <w:rFonts w:ascii="Garamond" w:hAnsi="Garamond" w:cs="Times New Roman"/>
          <w:sz w:val="24"/>
          <w:szCs w:val="24"/>
        </w:rPr>
        <w:t xml:space="preserve"> to the</w:t>
      </w:r>
      <w:r w:rsidR="00940704" w:rsidRPr="0089470E">
        <w:rPr>
          <w:rFonts w:ascii="Garamond" w:hAnsi="Garamond" w:cs="Times New Roman"/>
          <w:sz w:val="24"/>
          <w:szCs w:val="24"/>
        </w:rPr>
        <w:t xml:space="preserve"> </w:t>
      </w:r>
      <w:r w:rsidRPr="0089470E">
        <w:rPr>
          <w:rFonts w:ascii="Garamond" w:hAnsi="Garamond" w:cs="Times New Roman"/>
          <w:sz w:val="24"/>
          <w:szCs w:val="24"/>
        </w:rPr>
        <w:t xml:space="preserve">safety, </w:t>
      </w:r>
      <w:r w:rsidR="003D7C4D" w:rsidRPr="0089470E">
        <w:rPr>
          <w:rFonts w:ascii="Garamond" w:hAnsi="Garamond" w:cs="Times New Roman"/>
          <w:sz w:val="24"/>
          <w:szCs w:val="24"/>
        </w:rPr>
        <w:t>and</w:t>
      </w:r>
      <w:r w:rsidR="00940704" w:rsidRPr="0089470E">
        <w:rPr>
          <w:rFonts w:ascii="Garamond" w:hAnsi="Garamond" w:cs="Times New Roman"/>
          <w:sz w:val="24"/>
          <w:szCs w:val="24"/>
        </w:rPr>
        <w:t xml:space="preserve"> accessibility of</w:t>
      </w:r>
      <w:r w:rsidR="003D7C4D" w:rsidRPr="0089470E">
        <w:rPr>
          <w:rFonts w:ascii="Garamond" w:hAnsi="Garamond" w:cs="Times New Roman"/>
          <w:sz w:val="24"/>
          <w:szCs w:val="24"/>
        </w:rPr>
        <w:t xml:space="preserve"> </w:t>
      </w:r>
      <w:r w:rsidRPr="0089470E">
        <w:rPr>
          <w:rFonts w:ascii="Garamond" w:hAnsi="Garamond" w:cs="Times New Roman"/>
          <w:sz w:val="24"/>
          <w:szCs w:val="24"/>
        </w:rPr>
        <w:t xml:space="preserve">public amenities </w:t>
      </w:r>
      <w:r w:rsidR="00940704" w:rsidRPr="0089470E">
        <w:rPr>
          <w:rFonts w:ascii="Garamond" w:hAnsi="Garamond" w:cs="Times New Roman"/>
          <w:sz w:val="24"/>
          <w:szCs w:val="24"/>
        </w:rPr>
        <w:t xml:space="preserve">and demographics </w:t>
      </w:r>
      <w:r w:rsidRPr="0089470E">
        <w:rPr>
          <w:rFonts w:ascii="Garamond" w:hAnsi="Garamond" w:cs="Times New Roman"/>
          <w:sz w:val="24"/>
          <w:szCs w:val="24"/>
        </w:rPr>
        <w:t>of the neighborhood.</w:t>
      </w:r>
      <w:r w:rsidR="001B1730" w:rsidRPr="0089470E">
        <w:rPr>
          <w:rFonts w:ascii="Garamond" w:hAnsi="Garamond" w:cs="Times New Roman"/>
          <w:sz w:val="24"/>
          <w:szCs w:val="24"/>
        </w:rPr>
        <w:t xml:space="preserve">   </w:t>
      </w:r>
      <w:r w:rsidRPr="0089470E">
        <w:rPr>
          <w:rFonts w:ascii="Garamond" w:hAnsi="Garamond" w:cs="Times New Roman"/>
          <w:sz w:val="24"/>
          <w:szCs w:val="24"/>
        </w:rPr>
        <w:t>The cultural dimension</w:t>
      </w:r>
      <w:r w:rsidR="003074A1" w:rsidRPr="0089470E">
        <w:rPr>
          <w:rFonts w:ascii="Garamond" w:hAnsi="Garamond"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Z</m:t>
            </m:r>
          </m:e>
          <m:sub>
            <m:r>
              <w:rPr>
                <w:rFonts w:ascii="Cambria Math" w:hAnsi="Cambria Math" w:cs="Times New Roman"/>
                <w:sz w:val="24"/>
                <w:szCs w:val="24"/>
              </w:rPr>
              <m:t>18</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Z</m:t>
            </m:r>
          </m:e>
          <m:sub>
            <m:r>
              <w:rPr>
                <w:rFonts w:ascii="Cambria Math" w:hAnsi="Cambria Math" w:cs="Times New Roman"/>
                <w:sz w:val="24"/>
                <w:szCs w:val="24"/>
              </w:rPr>
              <m:t>20</m:t>
            </m:r>
          </m:sub>
        </m:sSub>
      </m:oMath>
      <w:r w:rsidRPr="0089470E">
        <w:rPr>
          <w:rFonts w:ascii="Garamond" w:hAnsi="Garamond" w:cs="Times New Roman"/>
          <w:sz w:val="24"/>
          <w:szCs w:val="24"/>
        </w:rPr>
        <w:t xml:space="preserve"> contains information </w:t>
      </w:r>
      <w:r w:rsidR="001A2E0F" w:rsidRPr="0089470E">
        <w:rPr>
          <w:rFonts w:ascii="Garamond" w:hAnsi="Garamond" w:cs="Times New Roman"/>
          <w:sz w:val="24"/>
          <w:szCs w:val="24"/>
        </w:rPr>
        <w:t>concerning</w:t>
      </w:r>
      <w:r w:rsidRPr="0089470E">
        <w:rPr>
          <w:rFonts w:ascii="Garamond" w:hAnsi="Garamond" w:cs="Times New Roman"/>
          <w:sz w:val="24"/>
          <w:szCs w:val="24"/>
        </w:rPr>
        <w:t xml:space="preserve"> </w:t>
      </w:r>
      <w:r w:rsidR="003D7C4D" w:rsidRPr="0089470E">
        <w:rPr>
          <w:rFonts w:ascii="Garamond" w:hAnsi="Garamond" w:cs="Times New Roman"/>
          <w:sz w:val="24"/>
          <w:szCs w:val="24"/>
        </w:rPr>
        <w:t xml:space="preserve">the </w:t>
      </w:r>
      <w:r w:rsidRPr="0089470E">
        <w:rPr>
          <w:rFonts w:ascii="Garamond" w:hAnsi="Garamond" w:cs="Times New Roman"/>
          <w:sz w:val="24"/>
          <w:szCs w:val="24"/>
        </w:rPr>
        <w:t xml:space="preserve">recognition of religion and </w:t>
      </w:r>
      <w:r w:rsidR="00F86494" w:rsidRPr="0089470E">
        <w:rPr>
          <w:rFonts w:ascii="Garamond" w:hAnsi="Garamond" w:cs="Times New Roman"/>
          <w:sz w:val="24"/>
          <w:szCs w:val="24"/>
        </w:rPr>
        <w:t>culture</w:t>
      </w:r>
      <w:r w:rsidRPr="0089470E">
        <w:rPr>
          <w:rFonts w:ascii="Garamond" w:hAnsi="Garamond" w:cs="Times New Roman"/>
          <w:sz w:val="24"/>
          <w:szCs w:val="24"/>
        </w:rPr>
        <w:t xml:space="preserve"> in the area</w:t>
      </w:r>
      <w:r w:rsidR="00C8398A" w:rsidRPr="0089470E">
        <w:rPr>
          <w:rFonts w:ascii="Garamond" w:hAnsi="Garamond" w:cs="Times New Roman"/>
          <w:sz w:val="24"/>
          <w:szCs w:val="24"/>
        </w:rPr>
        <w:t>. This is captured</w:t>
      </w:r>
      <w:r w:rsidR="00940704" w:rsidRPr="0089470E">
        <w:rPr>
          <w:rFonts w:ascii="Garamond" w:hAnsi="Garamond" w:cs="Times New Roman"/>
          <w:sz w:val="24"/>
          <w:szCs w:val="24"/>
        </w:rPr>
        <w:t xml:space="preserve"> </w:t>
      </w:r>
      <w:r w:rsidR="00C8398A" w:rsidRPr="0089470E">
        <w:rPr>
          <w:rFonts w:ascii="Garamond" w:hAnsi="Garamond" w:cs="Times New Roman"/>
          <w:sz w:val="24"/>
          <w:szCs w:val="24"/>
        </w:rPr>
        <w:t>by</w:t>
      </w:r>
      <w:r w:rsidR="00940704" w:rsidRPr="0089470E">
        <w:rPr>
          <w:rFonts w:ascii="Garamond" w:hAnsi="Garamond" w:cs="Times New Roman"/>
          <w:sz w:val="24"/>
          <w:szCs w:val="24"/>
        </w:rPr>
        <w:t xml:space="preserve"> pricing factors for the presence of </w:t>
      </w:r>
      <w:r w:rsidR="00D756A1" w:rsidRPr="0089470E">
        <w:rPr>
          <w:rFonts w:ascii="Garamond" w:hAnsi="Garamond" w:cs="Times New Roman"/>
          <w:sz w:val="24"/>
          <w:szCs w:val="24"/>
        </w:rPr>
        <w:t>amenities</w:t>
      </w:r>
      <w:r w:rsidR="00940704" w:rsidRPr="0089470E">
        <w:rPr>
          <w:rFonts w:ascii="Garamond" w:hAnsi="Garamond" w:cs="Times New Roman"/>
          <w:sz w:val="24"/>
          <w:szCs w:val="24"/>
        </w:rPr>
        <w:t xml:space="preserve"> for performing arts, religious institutions, and museums, librar</w:t>
      </w:r>
      <w:r w:rsidR="00622A88" w:rsidRPr="0089470E">
        <w:rPr>
          <w:rFonts w:ascii="Garamond" w:hAnsi="Garamond" w:cs="Times New Roman"/>
          <w:sz w:val="24"/>
          <w:szCs w:val="24"/>
        </w:rPr>
        <w:t>ies</w:t>
      </w:r>
      <w:r w:rsidR="00940704" w:rsidRPr="0089470E">
        <w:rPr>
          <w:rFonts w:ascii="Garamond" w:hAnsi="Garamond" w:cs="Times New Roman"/>
          <w:sz w:val="24"/>
          <w:szCs w:val="24"/>
        </w:rPr>
        <w:t xml:space="preserve"> </w:t>
      </w:r>
      <w:r w:rsidR="00622A88" w:rsidRPr="0089470E">
        <w:rPr>
          <w:rFonts w:ascii="Garamond" w:hAnsi="Garamond" w:cs="Times New Roman"/>
          <w:sz w:val="24"/>
          <w:szCs w:val="24"/>
        </w:rPr>
        <w:t>&amp;</w:t>
      </w:r>
      <w:r w:rsidR="00940704" w:rsidRPr="0089470E">
        <w:rPr>
          <w:rFonts w:ascii="Garamond" w:hAnsi="Garamond" w:cs="Times New Roman"/>
          <w:sz w:val="24"/>
          <w:szCs w:val="24"/>
        </w:rPr>
        <w:t xml:space="preserve"> cultural point</w:t>
      </w:r>
      <w:r w:rsidR="00622A88" w:rsidRPr="0089470E">
        <w:rPr>
          <w:rFonts w:ascii="Garamond" w:hAnsi="Garamond" w:cs="Times New Roman"/>
          <w:sz w:val="24"/>
          <w:szCs w:val="24"/>
        </w:rPr>
        <w:t>s</w:t>
      </w:r>
      <w:r w:rsidR="00940704" w:rsidRPr="0089470E">
        <w:rPr>
          <w:rFonts w:ascii="Garamond" w:hAnsi="Garamond" w:cs="Times New Roman"/>
          <w:sz w:val="24"/>
          <w:szCs w:val="24"/>
        </w:rPr>
        <w:t xml:space="preserve"> of interest close to the residential properties</w:t>
      </w:r>
      <w:r w:rsidRPr="0089470E">
        <w:rPr>
          <w:rFonts w:ascii="Garamond" w:hAnsi="Garamond" w:cs="Times New Roman"/>
          <w:sz w:val="24"/>
          <w:szCs w:val="24"/>
        </w:rPr>
        <w:t xml:space="preserve">. </w:t>
      </w:r>
      <w:r w:rsidR="001B1730" w:rsidRPr="0089470E">
        <w:rPr>
          <w:rFonts w:ascii="Garamond" w:hAnsi="Garamond" w:cs="Times New Roman"/>
          <w:sz w:val="24"/>
          <w:szCs w:val="24"/>
        </w:rPr>
        <w:t xml:space="preserve"> </w:t>
      </w:r>
      <w:r w:rsidRPr="0089470E">
        <w:rPr>
          <w:rFonts w:ascii="Garamond" w:hAnsi="Garamond" w:cs="Times New Roman"/>
          <w:sz w:val="24"/>
          <w:szCs w:val="24"/>
        </w:rPr>
        <w:t>The economic</w:t>
      </w:r>
      <w:r w:rsidR="00CD3BE6" w:rsidRPr="0089470E">
        <w:rPr>
          <w:rFonts w:ascii="Garamond" w:hAnsi="Garamond" w:cs="Times New Roman"/>
          <w:sz w:val="24"/>
          <w:szCs w:val="24"/>
        </w:rPr>
        <w:t>-financial</w:t>
      </w:r>
      <w:r w:rsidRPr="0089470E">
        <w:rPr>
          <w:rFonts w:ascii="Garamond" w:hAnsi="Garamond" w:cs="Times New Roman"/>
          <w:sz w:val="24"/>
          <w:szCs w:val="24"/>
        </w:rPr>
        <w:t xml:space="preserve"> dimension</w:t>
      </w:r>
      <w:r w:rsidRPr="0089470E">
        <w:rPr>
          <w:rFonts w:ascii="Garamond" w:eastAsiaTheme="minorEastAsia" w:hAnsi="Garamond"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Z</m:t>
            </m:r>
          </m:e>
          <m:sub>
            <m:r>
              <w:rPr>
                <w:rFonts w:ascii="Cambria Math" w:hAnsi="Cambria Math" w:cs="Times New Roman"/>
                <w:sz w:val="24"/>
                <w:szCs w:val="24"/>
              </w:rPr>
              <m:t>33</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Z</m:t>
            </m:r>
          </m:e>
          <m:sub>
            <m:r>
              <w:rPr>
                <w:rFonts w:ascii="Cambria Math" w:hAnsi="Cambria Math" w:cs="Times New Roman"/>
                <w:sz w:val="24"/>
                <w:szCs w:val="24"/>
              </w:rPr>
              <m:t>34</m:t>
            </m:r>
          </m:sub>
        </m:sSub>
      </m:oMath>
      <w:r w:rsidRPr="0089470E">
        <w:rPr>
          <w:rFonts w:ascii="Garamond" w:hAnsi="Garamond" w:cs="Times New Roman"/>
          <w:sz w:val="24"/>
          <w:szCs w:val="24"/>
        </w:rPr>
        <w:t xml:space="preserve"> includes pricing factors </w:t>
      </w:r>
      <w:r w:rsidR="00C8398A" w:rsidRPr="0089470E">
        <w:rPr>
          <w:rFonts w:ascii="Garamond" w:hAnsi="Garamond" w:cs="Times New Roman"/>
          <w:sz w:val="24"/>
          <w:szCs w:val="24"/>
        </w:rPr>
        <w:t xml:space="preserve">containing information about </w:t>
      </w:r>
      <w:r w:rsidRPr="0089470E">
        <w:rPr>
          <w:rFonts w:ascii="Garamond" w:hAnsi="Garamond" w:cs="Times New Roman"/>
          <w:sz w:val="24"/>
          <w:szCs w:val="24"/>
        </w:rPr>
        <w:t>the</w:t>
      </w:r>
      <w:r w:rsidR="003D7C4D" w:rsidRPr="0089470E">
        <w:rPr>
          <w:rFonts w:ascii="Garamond" w:hAnsi="Garamond" w:cs="Times New Roman"/>
          <w:sz w:val="24"/>
          <w:szCs w:val="24"/>
        </w:rPr>
        <w:t xml:space="preserve"> </w:t>
      </w:r>
      <w:r w:rsidR="00940704" w:rsidRPr="0089470E">
        <w:rPr>
          <w:rFonts w:ascii="Garamond" w:hAnsi="Garamond" w:cs="Times New Roman"/>
          <w:sz w:val="24"/>
          <w:szCs w:val="24"/>
        </w:rPr>
        <w:t xml:space="preserve">income distribution and the level of welfare </w:t>
      </w:r>
      <w:r w:rsidR="00A5075B" w:rsidRPr="0089470E">
        <w:rPr>
          <w:rFonts w:ascii="Garamond" w:hAnsi="Garamond" w:cs="Times New Roman"/>
          <w:sz w:val="24"/>
          <w:szCs w:val="24"/>
        </w:rPr>
        <w:t xml:space="preserve">of </w:t>
      </w:r>
      <w:r w:rsidR="00C8398A" w:rsidRPr="0089470E">
        <w:rPr>
          <w:rFonts w:ascii="Garamond" w:hAnsi="Garamond" w:cs="Times New Roman"/>
          <w:sz w:val="24"/>
          <w:szCs w:val="24"/>
        </w:rPr>
        <w:t>an</w:t>
      </w:r>
      <w:r w:rsidR="00A5075B" w:rsidRPr="0089470E">
        <w:rPr>
          <w:rFonts w:ascii="Garamond" w:hAnsi="Garamond" w:cs="Times New Roman"/>
          <w:sz w:val="24"/>
          <w:szCs w:val="24"/>
        </w:rPr>
        <w:t xml:space="preserve"> area</w:t>
      </w:r>
      <w:r w:rsidR="006676C0" w:rsidRPr="0089470E">
        <w:rPr>
          <w:rFonts w:ascii="Garamond" w:hAnsi="Garamond" w:cs="Times New Roman"/>
          <w:sz w:val="24"/>
          <w:szCs w:val="24"/>
        </w:rPr>
        <w:t>.</w:t>
      </w:r>
      <w:r w:rsidR="00940704" w:rsidRPr="0089470E">
        <w:rPr>
          <w:rFonts w:ascii="Garamond" w:hAnsi="Garamond" w:cs="Times New Roman"/>
          <w:sz w:val="24"/>
          <w:szCs w:val="24"/>
        </w:rPr>
        <w:t xml:space="preserve"> </w:t>
      </w:r>
    </w:p>
    <w:p w14:paraId="70763EDF" w14:textId="41844077" w:rsidR="001101C2" w:rsidRPr="0089470E" w:rsidRDefault="00AD716E" w:rsidP="004968EF">
      <w:pPr>
        <w:spacing w:line="360" w:lineRule="auto"/>
        <w:jc w:val="both"/>
        <w:rPr>
          <w:rFonts w:ascii="Garamond" w:hAnsi="Garamond" w:cs="Times New Roman"/>
          <w:sz w:val="24"/>
          <w:szCs w:val="24"/>
        </w:rPr>
      </w:pPr>
      <w:r w:rsidRPr="0089470E">
        <w:rPr>
          <w:rFonts w:ascii="Garamond" w:hAnsi="Garamond" w:cs="Times New Roman"/>
          <w:sz w:val="24"/>
          <w:szCs w:val="24"/>
        </w:rPr>
        <w:t>Additionally</w:t>
      </w:r>
      <w:r w:rsidR="001A2E0F" w:rsidRPr="0089470E">
        <w:rPr>
          <w:rFonts w:ascii="Garamond" w:hAnsi="Garamond" w:cs="Times New Roman"/>
          <w:sz w:val="24"/>
          <w:szCs w:val="24"/>
        </w:rPr>
        <w:t>,</w:t>
      </w:r>
      <w:r w:rsidRPr="0089470E">
        <w:rPr>
          <w:rFonts w:ascii="Garamond" w:hAnsi="Garamond" w:cs="Times New Roman"/>
          <w:sz w:val="24"/>
          <w:szCs w:val="24"/>
        </w:rPr>
        <w:t xml:space="preserve"> are dummy variables included, to capture the effect of other geographical </w:t>
      </w:r>
      <w:r w:rsidR="006E1C49" w:rsidRPr="0089470E">
        <w:rPr>
          <w:rFonts w:ascii="Garamond" w:hAnsi="Garamond" w:cs="Times New Roman"/>
          <w:sz w:val="24"/>
          <w:szCs w:val="24"/>
        </w:rPr>
        <w:t xml:space="preserve">pricing </w:t>
      </w:r>
      <w:r w:rsidRPr="0089470E">
        <w:rPr>
          <w:rFonts w:ascii="Garamond" w:hAnsi="Garamond" w:cs="Times New Roman"/>
          <w:sz w:val="24"/>
          <w:szCs w:val="24"/>
        </w:rPr>
        <w:t xml:space="preserve">factors of a district </w:t>
      </w:r>
      <w:r w:rsidR="001A2E0F" w:rsidRPr="0089470E">
        <w:rPr>
          <w:rFonts w:ascii="Garamond" w:hAnsi="Garamond" w:cs="Times New Roman"/>
          <w:sz w:val="24"/>
          <w:szCs w:val="24"/>
        </w:rPr>
        <w:t>that</w:t>
      </w:r>
      <w:r w:rsidRPr="0089470E">
        <w:rPr>
          <w:rFonts w:ascii="Garamond" w:hAnsi="Garamond" w:cs="Times New Roman"/>
          <w:sz w:val="24"/>
          <w:szCs w:val="24"/>
        </w:rPr>
        <w:t xml:space="preserve"> are not included in the model. The inclusion of the dummy district variables </w:t>
      </w:r>
      <w:r w:rsidR="007C648F" w:rsidRPr="0089470E">
        <w:rPr>
          <w:rFonts w:ascii="Garamond" w:hAnsi="Garamond" w:cs="Times New Roman"/>
          <w:sz w:val="24"/>
          <w:szCs w:val="24"/>
        </w:rPr>
        <w:t xml:space="preserve">decreases </w:t>
      </w:r>
      <w:r w:rsidRPr="0089470E">
        <w:rPr>
          <w:rFonts w:ascii="Garamond" w:hAnsi="Garamond" w:cs="Times New Roman"/>
          <w:sz w:val="24"/>
          <w:szCs w:val="24"/>
        </w:rPr>
        <w:t xml:space="preserve">the probability </w:t>
      </w:r>
      <w:r w:rsidR="00E64987" w:rsidRPr="0089470E">
        <w:rPr>
          <w:rFonts w:ascii="Garamond" w:hAnsi="Garamond" w:cs="Times New Roman"/>
          <w:sz w:val="24"/>
          <w:szCs w:val="24"/>
        </w:rPr>
        <w:t>that</w:t>
      </w:r>
      <w:r w:rsidR="001A2E0F" w:rsidRPr="0089470E">
        <w:rPr>
          <w:rFonts w:ascii="Garamond" w:hAnsi="Garamond" w:cs="Times New Roman"/>
          <w:sz w:val="24"/>
          <w:szCs w:val="24"/>
        </w:rPr>
        <w:t xml:space="preserve"> </w:t>
      </w:r>
      <w:r w:rsidR="00C8398A" w:rsidRPr="0089470E">
        <w:rPr>
          <w:rFonts w:ascii="Garamond" w:hAnsi="Garamond" w:cs="Times New Roman"/>
          <w:sz w:val="24"/>
          <w:szCs w:val="24"/>
        </w:rPr>
        <w:t>our estimated</w:t>
      </w:r>
      <w:r w:rsidR="007C648F" w:rsidRPr="0089470E">
        <w:rPr>
          <w:rFonts w:ascii="Garamond" w:hAnsi="Garamond" w:cs="Times New Roman"/>
          <w:sz w:val="24"/>
          <w:szCs w:val="24"/>
        </w:rPr>
        <w:t xml:space="preserve"> valuation models</w:t>
      </w:r>
      <w:r w:rsidRPr="0089470E">
        <w:rPr>
          <w:rFonts w:ascii="Garamond" w:hAnsi="Garamond" w:cs="Times New Roman"/>
          <w:sz w:val="24"/>
          <w:szCs w:val="24"/>
        </w:rPr>
        <w:t xml:space="preserve"> will </w:t>
      </w:r>
      <w:r w:rsidR="00CE15AB" w:rsidRPr="0089470E">
        <w:rPr>
          <w:rFonts w:ascii="Garamond" w:hAnsi="Garamond" w:cs="Times New Roman"/>
          <w:sz w:val="24"/>
          <w:szCs w:val="24"/>
        </w:rPr>
        <w:t>be subject to</w:t>
      </w:r>
      <w:r w:rsidRPr="0089470E">
        <w:rPr>
          <w:rFonts w:ascii="Garamond" w:hAnsi="Garamond" w:cs="Times New Roman"/>
          <w:sz w:val="24"/>
          <w:szCs w:val="24"/>
        </w:rPr>
        <w:t xml:space="preserve"> an omitted variable bias. </w:t>
      </w:r>
      <w:r w:rsidR="00C8398A" w:rsidRPr="0089470E">
        <w:rPr>
          <w:rFonts w:ascii="Garamond" w:hAnsi="Garamond" w:cs="Times New Roman"/>
          <w:sz w:val="24"/>
          <w:szCs w:val="24"/>
        </w:rPr>
        <w:t>Hereby we decrease the probability of potential</w:t>
      </w:r>
      <w:r w:rsidR="008367DC" w:rsidRPr="0089470E">
        <w:rPr>
          <w:rFonts w:ascii="Garamond" w:hAnsi="Garamond" w:cs="Times New Roman"/>
          <w:sz w:val="24"/>
          <w:szCs w:val="24"/>
        </w:rPr>
        <w:t>ly</w:t>
      </w:r>
      <w:r w:rsidR="00C8398A" w:rsidRPr="0089470E">
        <w:rPr>
          <w:rFonts w:ascii="Garamond" w:hAnsi="Garamond" w:cs="Times New Roman"/>
          <w:sz w:val="24"/>
          <w:szCs w:val="24"/>
        </w:rPr>
        <w:t xml:space="preserve"> wrongly specified pricing models and an overestimated strength of the coefficients of the sustainable variables.</w:t>
      </w:r>
    </w:p>
    <w:tbl>
      <w:tblPr>
        <w:tblStyle w:val="TableGrid"/>
        <w:tblW w:w="9180" w:type="dxa"/>
        <w:tblInd w:w="-90" w:type="dxa"/>
        <w:tblLayout w:type="fixed"/>
        <w:tblLook w:val="04A0" w:firstRow="1" w:lastRow="0" w:firstColumn="1" w:lastColumn="0" w:noHBand="0" w:noVBand="1"/>
      </w:tblPr>
      <w:tblGrid>
        <w:gridCol w:w="4680"/>
        <w:gridCol w:w="4500"/>
      </w:tblGrid>
      <w:tr w:rsidR="00273870" w:rsidRPr="00273870" w14:paraId="14682A60" w14:textId="77777777" w:rsidTr="0089470E">
        <w:trPr>
          <w:trHeight w:val="71"/>
        </w:trPr>
        <w:tc>
          <w:tcPr>
            <w:tcW w:w="9180" w:type="dxa"/>
            <w:gridSpan w:val="2"/>
            <w:tcBorders>
              <w:top w:val="nil"/>
              <w:left w:val="nil"/>
              <w:bottom w:val="single" w:sz="4" w:space="0" w:color="auto"/>
              <w:right w:val="nil"/>
            </w:tcBorders>
            <w:hideMark/>
          </w:tcPr>
          <w:p w14:paraId="7B26A3D5" w14:textId="30369314" w:rsidR="009206B7" w:rsidRPr="00273870" w:rsidRDefault="009206B7" w:rsidP="004409BD">
            <w:pPr>
              <w:rPr>
                <w:rFonts w:ascii="Garamond" w:hAnsi="Garamond" w:cs="Times New Roman"/>
                <w:sz w:val="21"/>
                <w:szCs w:val="21"/>
              </w:rPr>
            </w:pPr>
            <w:r w:rsidRPr="00273870">
              <w:rPr>
                <w:rFonts w:ascii="Garamond" w:hAnsi="Garamond" w:cs="Times New Roman"/>
                <w:b/>
                <w:bCs/>
                <w:sz w:val="21"/>
                <w:szCs w:val="21"/>
              </w:rPr>
              <w:lastRenderedPageBreak/>
              <w:t>Table 10:</w:t>
            </w:r>
            <w:r w:rsidRPr="00273870">
              <w:rPr>
                <w:rFonts w:ascii="Garamond" w:hAnsi="Garamond" w:cs="Times New Roman"/>
                <w:sz w:val="21"/>
                <w:szCs w:val="21"/>
              </w:rPr>
              <w:t xml:space="preserve"> The Housing-Specific, Sustainable</w:t>
            </w:r>
            <w:r w:rsidR="008367DC" w:rsidRPr="00273870">
              <w:rPr>
                <w:rFonts w:ascii="Garamond" w:hAnsi="Garamond" w:cs="Times New Roman"/>
                <w:sz w:val="21"/>
                <w:szCs w:val="21"/>
              </w:rPr>
              <w:t>,</w:t>
            </w:r>
            <w:r w:rsidRPr="00273870">
              <w:rPr>
                <w:rFonts w:ascii="Garamond" w:hAnsi="Garamond" w:cs="Times New Roman"/>
                <w:sz w:val="21"/>
                <w:szCs w:val="21"/>
              </w:rPr>
              <w:t xml:space="preserve"> and Dummy District Pricing Factors</w:t>
            </w:r>
          </w:p>
        </w:tc>
      </w:tr>
      <w:tr w:rsidR="00273870" w:rsidRPr="00273870" w14:paraId="59504FA3" w14:textId="77777777" w:rsidTr="0089470E">
        <w:trPr>
          <w:trHeight w:val="71"/>
        </w:trPr>
        <w:tc>
          <w:tcPr>
            <w:tcW w:w="4680" w:type="dxa"/>
            <w:tcBorders>
              <w:top w:val="single" w:sz="4" w:space="0" w:color="auto"/>
              <w:left w:val="nil"/>
              <w:bottom w:val="single" w:sz="4" w:space="0" w:color="auto"/>
              <w:right w:val="single" w:sz="4" w:space="0" w:color="auto"/>
            </w:tcBorders>
            <w:hideMark/>
          </w:tcPr>
          <w:p w14:paraId="7B2E726C" w14:textId="77777777" w:rsidR="009206B7" w:rsidRPr="00273870" w:rsidRDefault="009206B7" w:rsidP="004409BD">
            <w:pPr>
              <w:rPr>
                <w:rFonts w:ascii="Garamond" w:hAnsi="Garamond" w:cs="Times New Roman"/>
                <w:b/>
                <w:bCs/>
                <w:sz w:val="20"/>
                <w:szCs w:val="20"/>
              </w:rPr>
            </w:pPr>
            <w:r w:rsidRPr="00273870">
              <w:rPr>
                <w:rFonts w:ascii="Garamond" w:hAnsi="Garamond" w:cs="Times New Roman"/>
                <w:b/>
                <w:bCs/>
                <w:sz w:val="20"/>
                <w:szCs w:val="20"/>
              </w:rPr>
              <w:t>Housing-specific Pricing Factors</w:t>
            </w:r>
          </w:p>
        </w:tc>
        <w:tc>
          <w:tcPr>
            <w:tcW w:w="4500" w:type="dxa"/>
            <w:tcBorders>
              <w:top w:val="single" w:sz="4" w:space="0" w:color="auto"/>
              <w:left w:val="single" w:sz="4" w:space="0" w:color="auto"/>
              <w:bottom w:val="single" w:sz="4" w:space="0" w:color="auto"/>
              <w:right w:val="nil"/>
            </w:tcBorders>
            <w:hideMark/>
          </w:tcPr>
          <w:p w14:paraId="3FE8995D" w14:textId="77777777" w:rsidR="009206B7" w:rsidRPr="00273870" w:rsidRDefault="009206B7" w:rsidP="004409BD">
            <w:pPr>
              <w:rPr>
                <w:rFonts w:ascii="Garamond" w:hAnsi="Garamond" w:cs="Times New Roman"/>
                <w:b/>
                <w:bCs/>
                <w:sz w:val="20"/>
                <w:szCs w:val="20"/>
              </w:rPr>
            </w:pPr>
            <w:r w:rsidRPr="00273870">
              <w:rPr>
                <w:rFonts w:ascii="Garamond" w:hAnsi="Garamond" w:cs="Times New Roman"/>
                <w:b/>
                <w:bCs/>
                <w:sz w:val="20"/>
                <w:szCs w:val="20"/>
              </w:rPr>
              <w:t>Sustainable Pricing Factors</w:t>
            </w:r>
          </w:p>
        </w:tc>
      </w:tr>
      <w:tr w:rsidR="00273870" w:rsidRPr="00273870" w14:paraId="4A132CE2" w14:textId="77777777" w:rsidTr="0089470E">
        <w:trPr>
          <w:trHeight w:val="1854"/>
        </w:trPr>
        <w:tc>
          <w:tcPr>
            <w:tcW w:w="4680" w:type="dxa"/>
            <w:tcBorders>
              <w:top w:val="single" w:sz="4" w:space="0" w:color="auto"/>
              <w:left w:val="nil"/>
              <w:bottom w:val="single" w:sz="4" w:space="0" w:color="auto"/>
              <w:right w:val="single" w:sz="4" w:space="0" w:color="auto"/>
            </w:tcBorders>
          </w:tcPr>
          <w:p w14:paraId="790C0BA9" w14:textId="77777777" w:rsidR="009206B7" w:rsidRPr="00273870" w:rsidRDefault="003116FA" w:rsidP="004409BD">
            <w:pPr>
              <w:rPr>
                <w:rFonts w:ascii="Garamond" w:eastAsiaTheme="minorEastAsia" w:hAnsi="Garamond" w:cs="Times New Roman"/>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β</m:t>
                  </m:r>
                </m:e>
                <m:sub>
                  <m:r>
                    <w:rPr>
                      <w:rFonts w:ascii="Cambria Math" w:hAnsi="Cambria Math" w:cs="Times New Roman"/>
                      <w:sz w:val="20"/>
                      <w:szCs w:val="20"/>
                    </w:rPr>
                    <m:t>1</m:t>
                  </m:r>
                </m:sub>
              </m:sSub>
              <m:r>
                <w:rPr>
                  <w:rFonts w:ascii="Cambria Math" w:hAnsi="Cambria Math" w:cs="Times New Roman"/>
                  <w:sz w:val="20"/>
                  <w:szCs w:val="20"/>
                </w:rPr>
                <m:t>Building</m:t>
              </m:r>
              <m:r>
                <w:rPr>
                  <w:rFonts w:ascii="Cambria Math" w:hAnsi="Cambria Math" w:cs="Times New Roman"/>
                  <w:sz w:val="20"/>
                  <w:szCs w:val="20"/>
                </w:rPr>
                <m:t xml:space="preserve"> </m:t>
              </m:r>
              <m:r>
                <w:rPr>
                  <w:rFonts w:ascii="Cambria Math" w:hAnsi="Cambria Math" w:cs="Times New Roman"/>
                  <w:sz w:val="20"/>
                  <w:szCs w:val="20"/>
                </w:rPr>
                <m:t>surface</m:t>
              </m:r>
              <m:r>
                <w:rPr>
                  <w:rFonts w:ascii="Cambria Math" w:hAnsi="Cambria Math" w:cs="Times New Roman"/>
                  <w:sz w:val="20"/>
                  <w:szCs w:val="20"/>
                </w:rPr>
                <m:t xml:space="preserve"> </m:t>
              </m:r>
              <m:sSup>
                <m:sSupPr>
                  <m:ctrlPr>
                    <w:rPr>
                      <w:rFonts w:ascii="Cambria Math" w:hAnsi="Cambria Math" w:cs="Times New Roman"/>
                      <w:i/>
                      <w:sz w:val="20"/>
                      <w:szCs w:val="20"/>
                    </w:rPr>
                  </m:ctrlPr>
                </m:sSupPr>
                <m:e>
                  <m:r>
                    <w:rPr>
                      <w:rFonts w:ascii="Cambria Math" w:hAnsi="Cambria Math" w:cs="Times New Roman"/>
                      <w:sz w:val="20"/>
                      <w:szCs w:val="20"/>
                    </w:rPr>
                    <m:t>m</m:t>
                  </m:r>
                </m:e>
                <m:sup>
                  <m:r>
                    <w:rPr>
                      <w:rFonts w:ascii="Cambria Math" w:hAnsi="Cambria Math" w:cs="Times New Roman"/>
                      <w:sz w:val="20"/>
                      <w:szCs w:val="20"/>
                    </w:rPr>
                    <m:t>2</m:t>
                  </m:r>
                </m:sup>
              </m:sSup>
            </m:oMath>
            <w:r w:rsidR="009206B7" w:rsidRPr="00273870">
              <w:rPr>
                <w:rFonts w:ascii="Garamond" w:eastAsiaTheme="minorEastAsia" w:hAnsi="Garamond" w:cs="Times New Roman"/>
                <w:sz w:val="20"/>
                <w:szCs w:val="20"/>
              </w:rPr>
              <w:t xml:space="preserve"> </w:t>
            </w:r>
          </w:p>
          <w:p w14:paraId="5E283E5D" w14:textId="77777777" w:rsidR="009206B7" w:rsidRPr="00273870" w:rsidRDefault="003116FA" w:rsidP="004409BD">
            <w:pPr>
              <w:rPr>
                <w:rFonts w:ascii="Garamond" w:eastAsiaTheme="minorEastAsia" w:hAnsi="Garamond" w:cs="Times New Roman"/>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β</m:t>
                  </m:r>
                </m:e>
                <m:sub>
                  <m:r>
                    <w:rPr>
                      <w:rFonts w:ascii="Cambria Math" w:hAnsi="Cambria Math" w:cs="Times New Roman"/>
                      <w:sz w:val="20"/>
                      <w:szCs w:val="20"/>
                    </w:rPr>
                    <m:t>2</m:t>
                  </m:r>
                </m:sub>
              </m:sSub>
              <m:r>
                <w:rPr>
                  <w:rFonts w:ascii="Cambria Math" w:hAnsi="Cambria Math" w:cs="Times New Roman"/>
                  <w:sz w:val="20"/>
                  <w:szCs w:val="20"/>
                </w:rPr>
                <m:t xml:space="preserve"> </m:t>
              </m:r>
              <m:r>
                <w:rPr>
                  <w:rFonts w:ascii="Cambria Math" w:hAnsi="Cambria Math" w:cs="Times New Roman"/>
                  <w:sz w:val="20"/>
                  <w:szCs w:val="20"/>
                </w:rPr>
                <m:t>sq</m:t>
              </m:r>
              <m:r>
                <w:rPr>
                  <w:rFonts w:ascii="Cambria Math" w:hAnsi="Cambria Math" w:cs="Times New Roman"/>
                  <w:sz w:val="20"/>
                  <w:szCs w:val="20"/>
                </w:rPr>
                <m:t>(</m:t>
              </m:r>
              <m:r>
                <w:rPr>
                  <w:rFonts w:ascii="Cambria Math" w:hAnsi="Cambria Math" w:cs="Times New Roman"/>
                  <w:sz w:val="20"/>
                  <w:szCs w:val="20"/>
                </w:rPr>
                <m:t>Building</m:t>
              </m:r>
              <m:r>
                <w:rPr>
                  <w:rFonts w:ascii="Cambria Math" w:hAnsi="Cambria Math" w:cs="Times New Roman"/>
                  <w:sz w:val="20"/>
                  <w:szCs w:val="20"/>
                </w:rPr>
                <m:t xml:space="preserve"> </m:t>
              </m:r>
              <m:r>
                <w:rPr>
                  <w:rFonts w:ascii="Cambria Math" w:hAnsi="Cambria Math" w:cs="Times New Roman"/>
                  <w:sz w:val="20"/>
                  <w:szCs w:val="20"/>
                </w:rPr>
                <m:t>surface</m:t>
              </m:r>
              <m:r>
                <w:rPr>
                  <w:rFonts w:ascii="Cambria Math" w:hAnsi="Cambria Math" w:cs="Times New Roman"/>
                  <w:sz w:val="20"/>
                  <w:szCs w:val="20"/>
                </w:rPr>
                <m:t xml:space="preserve"> </m:t>
              </m:r>
              <m:sSup>
                <m:sSupPr>
                  <m:ctrlPr>
                    <w:rPr>
                      <w:rFonts w:ascii="Cambria Math" w:hAnsi="Cambria Math" w:cs="Times New Roman"/>
                      <w:i/>
                      <w:sz w:val="20"/>
                      <w:szCs w:val="20"/>
                    </w:rPr>
                  </m:ctrlPr>
                </m:sSupPr>
                <m:e>
                  <m:r>
                    <w:rPr>
                      <w:rFonts w:ascii="Cambria Math" w:hAnsi="Cambria Math" w:cs="Times New Roman"/>
                      <w:sz w:val="20"/>
                      <w:szCs w:val="20"/>
                    </w:rPr>
                    <m:t>m</m:t>
                  </m:r>
                </m:e>
                <m:sup>
                  <m:r>
                    <w:rPr>
                      <w:rFonts w:ascii="Cambria Math" w:hAnsi="Cambria Math" w:cs="Times New Roman"/>
                      <w:sz w:val="20"/>
                      <w:szCs w:val="20"/>
                    </w:rPr>
                    <m:t>2</m:t>
                  </m:r>
                </m:sup>
              </m:sSup>
              <m:r>
                <w:rPr>
                  <w:rFonts w:ascii="Cambria Math" w:hAnsi="Cambria Math" w:cs="Times New Roman"/>
                  <w:sz w:val="20"/>
                  <w:szCs w:val="20"/>
                </w:rPr>
                <m:t>)</m:t>
              </m:r>
            </m:oMath>
            <w:r w:rsidR="009206B7" w:rsidRPr="00273870">
              <w:rPr>
                <w:rFonts w:ascii="Garamond" w:eastAsiaTheme="minorEastAsia" w:hAnsi="Garamond" w:cs="Times New Roman"/>
                <w:sz w:val="20"/>
                <w:szCs w:val="20"/>
              </w:rPr>
              <w:t xml:space="preserve"> </w:t>
            </w:r>
          </w:p>
          <w:p w14:paraId="48ED6C3F" w14:textId="77777777" w:rsidR="009206B7" w:rsidRPr="00273870" w:rsidRDefault="003116FA" w:rsidP="004409BD">
            <w:pPr>
              <w:rPr>
                <w:rFonts w:ascii="Garamond" w:hAnsi="Garamond" w:cs="Times New Roman"/>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β</m:t>
                  </m:r>
                </m:e>
                <m:sub>
                  <m:r>
                    <w:rPr>
                      <w:rFonts w:ascii="Cambria Math" w:hAnsi="Cambria Math" w:cs="Times New Roman"/>
                      <w:sz w:val="20"/>
                      <w:szCs w:val="20"/>
                    </w:rPr>
                    <m:t>3</m:t>
                  </m:r>
                </m:sub>
              </m:sSub>
              <m:r>
                <w:rPr>
                  <w:rFonts w:ascii="Cambria Math" w:eastAsiaTheme="minorEastAsia" w:hAnsi="Cambria Math" w:cs="Times New Roman"/>
                  <w:sz w:val="20"/>
                  <w:szCs w:val="20"/>
                </w:rPr>
                <m:t xml:space="preserve"> </m:t>
              </m:r>
              <m:r>
                <w:rPr>
                  <w:rFonts w:ascii="Cambria Math" w:eastAsiaTheme="minorEastAsia" w:hAnsi="Cambria Math" w:cs="Times New Roman"/>
                  <w:sz w:val="20"/>
                  <w:szCs w:val="20"/>
                </w:rPr>
                <m:t>Building</m:t>
              </m:r>
              <m:r>
                <w:rPr>
                  <w:rFonts w:ascii="Cambria Math" w:eastAsiaTheme="minorEastAsia" w:hAnsi="Cambria Math" w:cs="Times New Roman"/>
                  <w:sz w:val="20"/>
                  <w:szCs w:val="20"/>
                </w:rPr>
                <m:t xml:space="preserve"> </m:t>
              </m:r>
              <m:r>
                <w:rPr>
                  <w:rFonts w:ascii="Cambria Math" w:eastAsiaTheme="minorEastAsia" w:hAnsi="Cambria Math" w:cs="Times New Roman"/>
                  <w:sz w:val="20"/>
                  <w:szCs w:val="20"/>
                </w:rPr>
                <m:t>age</m:t>
              </m:r>
            </m:oMath>
            <w:r w:rsidR="009206B7" w:rsidRPr="00273870">
              <w:rPr>
                <w:rFonts w:ascii="Garamond" w:hAnsi="Garamond" w:cs="Times New Roman"/>
                <w:sz w:val="20"/>
                <w:szCs w:val="20"/>
              </w:rPr>
              <w:t xml:space="preserve"> </w:t>
            </w:r>
          </w:p>
          <w:p w14:paraId="575E8D65" w14:textId="77777777" w:rsidR="009206B7" w:rsidRPr="00273870" w:rsidRDefault="003116FA" w:rsidP="004409BD">
            <w:pPr>
              <w:rPr>
                <w:rFonts w:ascii="Garamond" w:hAnsi="Garamond" w:cs="Times New Roman"/>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β</m:t>
                  </m:r>
                </m:e>
                <m:sub>
                  <m:r>
                    <w:rPr>
                      <w:rFonts w:ascii="Cambria Math" w:hAnsi="Cambria Math" w:cs="Times New Roman"/>
                      <w:sz w:val="20"/>
                      <w:szCs w:val="20"/>
                    </w:rPr>
                    <m:t>4</m:t>
                  </m:r>
                </m:sub>
              </m:sSub>
              <m:r>
                <w:rPr>
                  <w:rFonts w:ascii="Cambria Math" w:eastAsiaTheme="minorEastAsia" w:hAnsi="Cambria Math" w:cs="Times New Roman"/>
                  <w:sz w:val="20"/>
                  <w:szCs w:val="20"/>
                </w:rPr>
                <m:t xml:space="preserve"> </m:t>
              </m:r>
              <m:r>
                <w:rPr>
                  <w:rFonts w:ascii="Cambria Math" w:eastAsiaTheme="minorEastAsia" w:hAnsi="Cambria Math" w:cs="Times New Roman"/>
                  <w:sz w:val="20"/>
                  <w:szCs w:val="20"/>
                </w:rPr>
                <m:t>sq</m:t>
              </m:r>
              <m:r>
                <w:rPr>
                  <w:rFonts w:ascii="Cambria Math" w:eastAsiaTheme="minorEastAsia" w:hAnsi="Cambria Math" w:cs="Times New Roman"/>
                  <w:sz w:val="20"/>
                  <w:szCs w:val="20"/>
                </w:rPr>
                <m:t>(</m:t>
              </m:r>
              <m:r>
                <w:rPr>
                  <w:rFonts w:ascii="Cambria Math" w:eastAsiaTheme="minorEastAsia" w:hAnsi="Cambria Math" w:cs="Times New Roman"/>
                  <w:sz w:val="20"/>
                  <w:szCs w:val="20"/>
                </w:rPr>
                <m:t>Building</m:t>
              </m:r>
              <m:r>
                <w:rPr>
                  <w:rFonts w:ascii="Cambria Math" w:eastAsiaTheme="minorEastAsia" w:hAnsi="Cambria Math" w:cs="Times New Roman"/>
                  <w:sz w:val="20"/>
                  <w:szCs w:val="20"/>
                </w:rPr>
                <m:t xml:space="preserve"> </m:t>
              </m:r>
              <m:r>
                <w:rPr>
                  <w:rFonts w:ascii="Cambria Math" w:eastAsiaTheme="minorEastAsia" w:hAnsi="Cambria Math" w:cs="Times New Roman"/>
                  <w:sz w:val="20"/>
                  <w:szCs w:val="20"/>
                </w:rPr>
                <m:t>age</m:t>
              </m:r>
              <m:r>
                <w:rPr>
                  <w:rFonts w:ascii="Cambria Math" w:eastAsiaTheme="minorEastAsia" w:hAnsi="Cambria Math" w:cs="Times New Roman"/>
                  <w:sz w:val="20"/>
                  <w:szCs w:val="20"/>
                </w:rPr>
                <m:t>)</m:t>
              </m:r>
            </m:oMath>
            <w:r w:rsidR="009206B7" w:rsidRPr="00273870">
              <w:rPr>
                <w:rFonts w:ascii="Garamond" w:hAnsi="Garamond" w:cs="Times New Roman"/>
                <w:sz w:val="20"/>
                <w:szCs w:val="20"/>
              </w:rPr>
              <w:t xml:space="preserve"> </w:t>
            </w:r>
          </w:p>
          <w:p w14:paraId="616333BB" w14:textId="77777777" w:rsidR="009206B7" w:rsidRPr="00273870" w:rsidRDefault="003116FA" w:rsidP="004409BD">
            <w:pPr>
              <w:rPr>
                <w:rFonts w:ascii="Garamond" w:eastAsiaTheme="minorEastAsia" w:hAnsi="Garamond" w:cs="Times New Roman"/>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β</m:t>
                  </m:r>
                </m:e>
                <m:sub>
                  <m:r>
                    <w:rPr>
                      <w:rFonts w:ascii="Cambria Math" w:hAnsi="Cambria Math" w:cs="Times New Roman"/>
                      <w:sz w:val="20"/>
                      <w:szCs w:val="20"/>
                    </w:rPr>
                    <m:t>5</m:t>
                  </m:r>
                </m:sub>
              </m:sSub>
              <m:r>
                <w:rPr>
                  <w:rFonts w:ascii="Cambria Math" w:eastAsiaTheme="minorEastAsia" w:hAnsi="Cambria Math" w:cs="Times New Roman"/>
                  <w:sz w:val="20"/>
                  <w:szCs w:val="20"/>
                </w:rPr>
                <m:t xml:space="preserve"> </m:t>
              </m:r>
              <m:r>
                <w:rPr>
                  <w:rFonts w:ascii="Cambria Math" w:eastAsiaTheme="minorEastAsia" w:hAnsi="Cambria Math" w:cs="Times New Roman"/>
                  <w:sz w:val="20"/>
                  <w:szCs w:val="20"/>
                </w:rPr>
                <m:t>House</m:t>
              </m:r>
              <m:r>
                <w:rPr>
                  <w:rFonts w:ascii="Cambria Math" w:eastAsiaTheme="minorEastAsia" w:hAnsi="Cambria Math" w:cs="Times New Roman"/>
                  <w:sz w:val="20"/>
                  <w:szCs w:val="20"/>
                </w:rPr>
                <m:t xml:space="preserve"> </m:t>
              </m:r>
              <m:d>
                <m:dPr>
                  <m:ctrlPr>
                    <w:rPr>
                      <w:rFonts w:ascii="Cambria Math" w:eastAsiaTheme="minorEastAsia" w:hAnsi="Cambria Math" w:cs="Times New Roman"/>
                      <w:i/>
                      <w:sz w:val="20"/>
                      <w:szCs w:val="20"/>
                    </w:rPr>
                  </m:ctrlPr>
                </m:dPr>
                <m:e>
                  <m:r>
                    <w:rPr>
                      <w:rFonts w:ascii="Cambria Math" w:eastAsiaTheme="minorEastAsia" w:hAnsi="Cambria Math" w:cs="Times New Roman"/>
                      <w:sz w:val="20"/>
                      <w:szCs w:val="20"/>
                    </w:rPr>
                    <m:t>YES</m:t>
                  </m:r>
                  <m:r>
                    <w:rPr>
                      <w:rFonts w:ascii="Cambria Math" w:eastAsiaTheme="minorEastAsia" w:hAnsi="Cambria Math" w:cs="Times New Roman"/>
                      <w:sz w:val="20"/>
                      <w:szCs w:val="20"/>
                    </w:rPr>
                    <m:t xml:space="preserve">=1, </m:t>
                  </m:r>
                  <m:r>
                    <w:rPr>
                      <w:rFonts w:ascii="Cambria Math" w:eastAsiaTheme="minorEastAsia" w:hAnsi="Cambria Math" w:cs="Times New Roman"/>
                      <w:sz w:val="20"/>
                      <w:szCs w:val="20"/>
                    </w:rPr>
                    <m:t>ELSE</m:t>
                  </m:r>
                  <m:r>
                    <w:rPr>
                      <w:rFonts w:ascii="Cambria Math" w:eastAsiaTheme="minorEastAsia" w:hAnsi="Cambria Math" w:cs="Times New Roman"/>
                      <w:sz w:val="20"/>
                      <w:szCs w:val="20"/>
                    </w:rPr>
                    <m:t xml:space="preserve"> 0</m:t>
                  </m:r>
                </m:e>
              </m:d>
              <m:r>
                <w:rPr>
                  <w:rFonts w:ascii="Cambria Math" w:eastAsiaTheme="minorEastAsia" w:hAnsi="Cambria Math" w:cs="Times New Roman"/>
                  <w:sz w:val="20"/>
                  <w:szCs w:val="20"/>
                </w:rPr>
                <m:t xml:space="preserve"> (</m:t>
              </m:r>
              <m:r>
                <w:rPr>
                  <w:rFonts w:ascii="Cambria Math" w:eastAsiaTheme="minorEastAsia" w:hAnsi="Cambria Math" w:cs="Times New Roman"/>
                  <w:sz w:val="20"/>
                  <w:szCs w:val="20"/>
                </w:rPr>
                <m:t>REF</m:t>
              </m:r>
              <m:r>
                <w:rPr>
                  <w:rFonts w:ascii="Cambria Math" w:eastAsiaTheme="minorEastAsia" w:hAnsi="Cambria Math" w:cs="Times New Roman"/>
                  <w:sz w:val="20"/>
                  <w:szCs w:val="20"/>
                </w:rPr>
                <m:t>=</m:t>
              </m:r>
              <m:r>
                <w:rPr>
                  <w:rFonts w:ascii="Cambria Math" w:eastAsiaTheme="minorEastAsia" w:hAnsi="Cambria Math" w:cs="Times New Roman"/>
                  <w:sz w:val="20"/>
                  <w:szCs w:val="20"/>
                </w:rPr>
                <m:t>Ground</m:t>
              </m:r>
              <m:r>
                <w:rPr>
                  <w:rFonts w:ascii="Cambria Math" w:eastAsiaTheme="minorEastAsia" w:hAnsi="Cambria Math" w:cs="Times New Roman"/>
                  <w:sz w:val="20"/>
                  <w:szCs w:val="20"/>
                </w:rPr>
                <m:t xml:space="preserve"> </m:t>
              </m:r>
              <m:r>
                <w:rPr>
                  <w:rFonts w:ascii="Cambria Math" w:eastAsiaTheme="minorEastAsia" w:hAnsi="Cambria Math" w:cs="Times New Roman"/>
                  <w:sz w:val="20"/>
                  <w:szCs w:val="20"/>
                </w:rPr>
                <m:t>Floor</m:t>
              </m:r>
            </m:oMath>
            <w:r w:rsidR="009206B7" w:rsidRPr="00273870">
              <w:rPr>
                <w:rFonts w:ascii="Garamond" w:eastAsiaTheme="minorEastAsia" w:hAnsi="Garamond" w:cs="Times New Roman"/>
                <w:sz w:val="20"/>
                <w:szCs w:val="20"/>
              </w:rPr>
              <w:t>)</w:t>
            </w:r>
          </w:p>
          <w:p w14:paraId="35C4772F" w14:textId="77777777" w:rsidR="009206B7" w:rsidRPr="00273870" w:rsidRDefault="003116FA" w:rsidP="004409BD">
            <w:pPr>
              <w:rPr>
                <w:rFonts w:ascii="Garamond" w:eastAsiaTheme="minorEastAsia" w:hAnsi="Garamond" w:cs="Times New Roman"/>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β</m:t>
                  </m:r>
                </m:e>
                <m:sub>
                  <m:r>
                    <w:rPr>
                      <w:rFonts w:ascii="Cambria Math" w:hAnsi="Cambria Math" w:cs="Times New Roman"/>
                      <w:sz w:val="20"/>
                      <w:szCs w:val="20"/>
                    </w:rPr>
                    <m:t>6</m:t>
                  </m:r>
                </m:sub>
              </m:sSub>
              <m:r>
                <w:rPr>
                  <w:rFonts w:ascii="Cambria Math" w:eastAsiaTheme="minorEastAsia" w:hAnsi="Cambria Math" w:cs="Times New Roman"/>
                  <w:sz w:val="20"/>
                  <w:szCs w:val="20"/>
                </w:rPr>
                <m:t xml:space="preserve"> </m:t>
              </m:r>
              <m:r>
                <w:rPr>
                  <w:rFonts w:ascii="Cambria Math" w:eastAsiaTheme="minorEastAsia" w:hAnsi="Cambria Math" w:cs="Times New Roman"/>
                  <w:sz w:val="20"/>
                  <w:szCs w:val="20"/>
                </w:rPr>
                <m:t>Mezannine</m:t>
              </m:r>
              <m:r>
                <w:rPr>
                  <w:rFonts w:ascii="Cambria Math" w:eastAsiaTheme="minorEastAsia" w:hAnsi="Cambria Math" w:cs="Times New Roman"/>
                  <w:sz w:val="20"/>
                  <w:szCs w:val="20"/>
                </w:rPr>
                <m:t xml:space="preserve"> </m:t>
              </m:r>
              <m:d>
                <m:dPr>
                  <m:ctrlPr>
                    <w:rPr>
                      <w:rFonts w:ascii="Cambria Math" w:eastAsiaTheme="minorEastAsia" w:hAnsi="Cambria Math" w:cs="Times New Roman"/>
                      <w:i/>
                      <w:sz w:val="20"/>
                      <w:szCs w:val="20"/>
                    </w:rPr>
                  </m:ctrlPr>
                </m:dPr>
                <m:e>
                  <m:r>
                    <w:rPr>
                      <w:rFonts w:ascii="Cambria Math" w:eastAsiaTheme="minorEastAsia" w:hAnsi="Cambria Math" w:cs="Times New Roman"/>
                      <w:sz w:val="20"/>
                      <w:szCs w:val="20"/>
                    </w:rPr>
                    <m:t>YES</m:t>
                  </m:r>
                  <m:r>
                    <w:rPr>
                      <w:rFonts w:ascii="Cambria Math" w:eastAsiaTheme="minorEastAsia" w:hAnsi="Cambria Math" w:cs="Times New Roman"/>
                      <w:sz w:val="20"/>
                      <w:szCs w:val="20"/>
                    </w:rPr>
                    <m:t xml:space="preserve">=1, </m:t>
                  </m:r>
                  <m:r>
                    <w:rPr>
                      <w:rFonts w:ascii="Cambria Math" w:eastAsiaTheme="minorEastAsia" w:hAnsi="Cambria Math" w:cs="Times New Roman"/>
                      <w:sz w:val="20"/>
                      <w:szCs w:val="20"/>
                    </w:rPr>
                    <m:t>ELSE</m:t>
                  </m:r>
                  <m:r>
                    <w:rPr>
                      <w:rFonts w:ascii="Cambria Math" w:eastAsiaTheme="minorEastAsia" w:hAnsi="Cambria Math" w:cs="Times New Roman"/>
                      <w:sz w:val="20"/>
                      <w:szCs w:val="20"/>
                    </w:rPr>
                    <m:t xml:space="preserve"> 0</m:t>
                  </m:r>
                </m:e>
              </m:d>
              <m:r>
                <w:rPr>
                  <w:rFonts w:ascii="Cambria Math" w:eastAsiaTheme="minorEastAsia" w:hAnsi="Cambria Math" w:cs="Times New Roman"/>
                  <w:sz w:val="20"/>
                  <w:szCs w:val="20"/>
                </w:rPr>
                <m:t xml:space="preserve"> (</m:t>
              </m:r>
              <m:r>
                <w:rPr>
                  <w:rFonts w:ascii="Cambria Math" w:eastAsiaTheme="minorEastAsia" w:hAnsi="Cambria Math" w:cs="Times New Roman"/>
                  <w:sz w:val="20"/>
                  <w:szCs w:val="20"/>
                </w:rPr>
                <m:t>REF</m:t>
              </m:r>
              <m:r>
                <w:rPr>
                  <w:rFonts w:ascii="Cambria Math" w:eastAsiaTheme="minorEastAsia" w:hAnsi="Cambria Math" w:cs="Times New Roman"/>
                  <w:sz w:val="20"/>
                  <w:szCs w:val="20"/>
                </w:rPr>
                <m:t>=</m:t>
              </m:r>
              <m:r>
                <w:rPr>
                  <w:rFonts w:ascii="Cambria Math" w:eastAsiaTheme="minorEastAsia" w:hAnsi="Cambria Math" w:cs="Times New Roman"/>
                  <w:sz w:val="20"/>
                  <w:szCs w:val="20"/>
                </w:rPr>
                <m:t>Ground</m:t>
              </m:r>
              <m:r>
                <w:rPr>
                  <w:rFonts w:ascii="Cambria Math" w:eastAsiaTheme="minorEastAsia" w:hAnsi="Cambria Math" w:cs="Times New Roman"/>
                  <w:sz w:val="20"/>
                  <w:szCs w:val="20"/>
                </w:rPr>
                <m:t xml:space="preserve"> </m:t>
              </m:r>
              <m:r>
                <w:rPr>
                  <w:rFonts w:ascii="Cambria Math" w:eastAsiaTheme="minorEastAsia" w:hAnsi="Cambria Math" w:cs="Times New Roman"/>
                  <w:sz w:val="20"/>
                  <w:szCs w:val="20"/>
                </w:rPr>
                <m:t>Floor</m:t>
              </m:r>
            </m:oMath>
            <w:r w:rsidR="009206B7" w:rsidRPr="00273870">
              <w:rPr>
                <w:rFonts w:ascii="Garamond" w:eastAsiaTheme="minorEastAsia" w:hAnsi="Garamond" w:cs="Times New Roman"/>
                <w:sz w:val="20"/>
                <w:szCs w:val="20"/>
              </w:rPr>
              <w:t>)</w:t>
            </w:r>
          </w:p>
          <w:p w14:paraId="4D1D0F47" w14:textId="77777777" w:rsidR="009206B7" w:rsidRPr="00273870" w:rsidRDefault="003116FA" w:rsidP="004409BD">
            <w:pPr>
              <w:rPr>
                <w:rFonts w:ascii="Garamond" w:eastAsiaTheme="minorEastAsia" w:hAnsi="Garamond" w:cs="Times New Roman"/>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β</m:t>
                  </m:r>
                </m:e>
                <m:sub>
                  <m:r>
                    <w:rPr>
                      <w:rFonts w:ascii="Cambria Math" w:hAnsi="Cambria Math" w:cs="Times New Roman"/>
                      <w:sz w:val="20"/>
                      <w:szCs w:val="20"/>
                    </w:rPr>
                    <m:t>7</m:t>
                  </m:r>
                </m:sub>
              </m:sSub>
              <m:r>
                <w:rPr>
                  <w:rFonts w:ascii="Cambria Math" w:eastAsiaTheme="minorEastAsia" w:hAnsi="Cambria Math" w:cs="Times New Roman"/>
                  <w:sz w:val="20"/>
                  <w:szCs w:val="20"/>
                </w:rPr>
                <m:t xml:space="preserve"> </m:t>
              </m:r>
              <m:sSup>
                <m:sSupPr>
                  <m:ctrlPr>
                    <w:rPr>
                      <w:rFonts w:ascii="Cambria Math" w:eastAsiaTheme="minorEastAsia" w:hAnsi="Cambria Math" w:cs="Times New Roman"/>
                      <w:i/>
                      <w:sz w:val="20"/>
                      <w:szCs w:val="20"/>
                    </w:rPr>
                  </m:ctrlPr>
                </m:sSupPr>
                <m:e>
                  <m:r>
                    <w:rPr>
                      <w:rFonts w:ascii="Cambria Math" w:eastAsiaTheme="minorEastAsia" w:hAnsi="Cambria Math" w:cs="Times New Roman"/>
                      <w:sz w:val="20"/>
                      <w:szCs w:val="20"/>
                    </w:rPr>
                    <m:t>1</m:t>
                  </m:r>
                </m:e>
                <m:sup>
                  <m:r>
                    <w:rPr>
                      <w:rFonts w:ascii="Cambria Math" w:eastAsiaTheme="minorEastAsia" w:hAnsi="Cambria Math" w:cs="Times New Roman"/>
                      <w:sz w:val="20"/>
                      <w:szCs w:val="20"/>
                    </w:rPr>
                    <m:t>st</m:t>
                  </m:r>
                </m:sup>
              </m:sSup>
              <m:r>
                <w:rPr>
                  <w:rFonts w:ascii="Cambria Math" w:eastAsiaTheme="minorEastAsia" w:hAnsi="Cambria Math" w:cs="Times New Roman"/>
                  <w:sz w:val="20"/>
                  <w:szCs w:val="20"/>
                </w:rPr>
                <m:t>Floor</m:t>
              </m:r>
              <m:r>
                <w:rPr>
                  <w:rFonts w:ascii="Cambria Math" w:eastAsiaTheme="minorEastAsia" w:hAnsi="Cambria Math" w:cs="Times New Roman"/>
                  <w:sz w:val="20"/>
                  <w:szCs w:val="20"/>
                </w:rPr>
                <m:t xml:space="preserve"> </m:t>
              </m:r>
              <m:d>
                <m:dPr>
                  <m:ctrlPr>
                    <w:rPr>
                      <w:rFonts w:ascii="Cambria Math" w:eastAsiaTheme="minorEastAsia" w:hAnsi="Cambria Math" w:cs="Times New Roman"/>
                      <w:i/>
                      <w:sz w:val="20"/>
                      <w:szCs w:val="20"/>
                    </w:rPr>
                  </m:ctrlPr>
                </m:dPr>
                <m:e>
                  <m:r>
                    <w:rPr>
                      <w:rFonts w:ascii="Cambria Math" w:eastAsiaTheme="minorEastAsia" w:hAnsi="Cambria Math" w:cs="Times New Roman"/>
                      <w:sz w:val="20"/>
                      <w:szCs w:val="20"/>
                    </w:rPr>
                    <m:t>YES</m:t>
                  </m:r>
                  <m:r>
                    <w:rPr>
                      <w:rFonts w:ascii="Cambria Math" w:eastAsiaTheme="minorEastAsia" w:hAnsi="Cambria Math" w:cs="Times New Roman"/>
                      <w:sz w:val="20"/>
                      <w:szCs w:val="20"/>
                    </w:rPr>
                    <m:t xml:space="preserve">=1, </m:t>
                  </m:r>
                  <m:r>
                    <w:rPr>
                      <w:rFonts w:ascii="Cambria Math" w:eastAsiaTheme="minorEastAsia" w:hAnsi="Cambria Math" w:cs="Times New Roman"/>
                      <w:sz w:val="20"/>
                      <w:szCs w:val="20"/>
                    </w:rPr>
                    <m:t>ELSE</m:t>
                  </m:r>
                  <m:r>
                    <w:rPr>
                      <w:rFonts w:ascii="Cambria Math" w:eastAsiaTheme="minorEastAsia" w:hAnsi="Cambria Math" w:cs="Times New Roman"/>
                      <w:sz w:val="20"/>
                      <w:szCs w:val="20"/>
                    </w:rPr>
                    <m:t xml:space="preserve"> 0</m:t>
                  </m:r>
                </m:e>
              </m:d>
              <m:r>
                <w:rPr>
                  <w:rFonts w:ascii="Cambria Math" w:eastAsiaTheme="minorEastAsia" w:hAnsi="Cambria Math" w:cs="Times New Roman"/>
                  <w:sz w:val="20"/>
                  <w:szCs w:val="20"/>
                </w:rPr>
                <m:t xml:space="preserve"> (</m:t>
              </m:r>
              <m:r>
                <w:rPr>
                  <w:rFonts w:ascii="Cambria Math" w:eastAsiaTheme="minorEastAsia" w:hAnsi="Cambria Math" w:cs="Times New Roman"/>
                  <w:sz w:val="20"/>
                  <w:szCs w:val="20"/>
                </w:rPr>
                <m:t>REF</m:t>
              </m:r>
              <m:r>
                <w:rPr>
                  <w:rFonts w:ascii="Cambria Math" w:eastAsiaTheme="minorEastAsia" w:hAnsi="Cambria Math" w:cs="Times New Roman"/>
                  <w:sz w:val="20"/>
                  <w:szCs w:val="20"/>
                </w:rPr>
                <m:t>=</m:t>
              </m:r>
              <m:r>
                <w:rPr>
                  <w:rFonts w:ascii="Cambria Math" w:eastAsiaTheme="minorEastAsia" w:hAnsi="Cambria Math" w:cs="Times New Roman"/>
                  <w:sz w:val="20"/>
                  <w:szCs w:val="20"/>
                </w:rPr>
                <m:t>Ground</m:t>
              </m:r>
              <m:r>
                <w:rPr>
                  <w:rFonts w:ascii="Cambria Math" w:eastAsiaTheme="minorEastAsia" w:hAnsi="Cambria Math" w:cs="Times New Roman"/>
                  <w:sz w:val="20"/>
                  <w:szCs w:val="20"/>
                </w:rPr>
                <m:t xml:space="preserve"> </m:t>
              </m:r>
              <m:r>
                <w:rPr>
                  <w:rFonts w:ascii="Cambria Math" w:eastAsiaTheme="minorEastAsia" w:hAnsi="Cambria Math" w:cs="Times New Roman"/>
                  <w:sz w:val="20"/>
                  <w:szCs w:val="20"/>
                </w:rPr>
                <m:t>Floor</m:t>
              </m:r>
            </m:oMath>
            <w:r w:rsidR="009206B7" w:rsidRPr="00273870">
              <w:rPr>
                <w:rFonts w:ascii="Garamond" w:eastAsiaTheme="minorEastAsia" w:hAnsi="Garamond" w:cs="Times New Roman"/>
                <w:sz w:val="20"/>
                <w:szCs w:val="20"/>
              </w:rPr>
              <w:t>)</w:t>
            </w:r>
          </w:p>
          <w:p w14:paraId="6EE00263" w14:textId="77777777" w:rsidR="009206B7" w:rsidRPr="00273870" w:rsidRDefault="003116FA" w:rsidP="004409BD">
            <w:pPr>
              <w:rPr>
                <w:rFonts w:ascii="Garamond" w:eastAsiaTheme="minorEastAsia" w:hAnsi="Garamond" w:cs="Times New Roman"/>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β</m:t>
                  </m:r>
                </m:e>
                <m:sub>
                  <m:r>
                    <w:rPr>
                      <w:rFonts w:ascii="Cambria Math" w:hAnsi="Cambria Math" w:cs="Times New Roman"/>
                      <w:sz w:val="20"/>
                      <w:szCs w:val="20"/>
                    </w:rPr>
                    <m:t>8</m:t>
                  </m:r>
                </m:sub>
              </m:sSub>
              <m:r>
                <w:rPr>
                  <w:rFonts w:ascii="Cambria Math" w:eastAsiaTheme="minorEastAsia" w:hAnsi="Cambria Math" w:cs="Times New Roman"/>
                  <w:sz w:val="20"/>
                  <w:szCs w:val="20"/>
                </w:rPr>
                <m:t xml:space="preserve"> </m:t>
              </m:r>
              <m:sSup>
                <m:sSupPr>
                  <m:ctrlPr>
                    <w:rPr>
                      <w:rFonts w:ascii="Cambria Math" w:eastAsiaTheme="minorEastAsia" w:hAnsi="Cambria Math" w:cs="Times New Roman"/>
                      <w:i/>
                      <w:sz w:val="20"/>
                      <w:szCs w:val="20"/>
                    </w:rPr>
                  </m:ctrlPr>
                </m:sSupPr>
                <m:e>
                  <m:r>
                    <w:rPr>
                      <w:rFonts w:ascii="Cambria Math" w:eastAsiaTheme="minorEastAsia" w:hAnsi="Cambria Math" w:cs="Times New Roman"/>
                      <w:sz w:val="20"/>
                      <w:szCs w:val="20"/>
                    </w:rPr>
                    <m:t>2</m:t>
                  </m:r>
                </m:e>
                <m:sup>
                  <m:r>
                    <w:rPr>
                      <w:rFonts w:ascii="Cambria Math" w:eastAsiaTheme="minorEastAsia" w:hAnsi="Cambria Math" w:cs="Times New Roman"/>
                      <w:sz w:val="20"/>
                      <w:szCs w:val="20"/>
                    </w:rPr>
                    <m:t>nd</m:t>
                  </m:r>
                </m:sup>
              </m:sSup>
              <m:r>
                <w:rPr>
                  <w:rFonts w:ascii="Cambria Math" w:eastAsiaTheme="minorEastAsia" w:hAnsi="Cambria Math" w:cs="Times New Roman"/>
                  <w:sz w:val="20"/>
                  <w:szCs w:val="20"/>
                </w:rPr>
                <m:t>-</m:t>
              </m:r>
              <m:sSup>
                <m:sSupPr>
                  <m:ctrlPr>
                    <w:rPr>
                      <w:rFonts w:ascii="Cambria Math" w:eastAsiaTheme="minorEastAsia" w:hAnsi="Cambria Math" w:cs="Times New Roman"/>
                      <w:i/>
                      <w:sz w:val="20"/>
                      <w:szCs w:val="20"/>
                    </w:rPr>
                  </m:ctrlPr>
                </m:sSupPr>
                <m:e>
                  <m:r>
                    <w:rPr>
                      <w:rFonts w:ascii="Cambria Math" w:eastAsiaTheme="minorEastAsia" w:hAnsi="Cambria Math" w:cs="Times New Roman"/>
                      <w:sz w:val="20"/>
                      <w:szCs w:val="20"/>
                    </w:rPr>
                    <m:t>5</m:t>
                  </m:r>
                </m:e>
                <m:sup>
                  <m:r>
                    <w:rPr>
                      <w:rFonts w:ascii="Cambria Math" w:eastAsiaTheme="minorEastAsia" w:hAnsi="Cambria Math" w:cs="Times New Roman"/>
                      <w:sz w:val="20"/>
                      <w:szCs w:val="20"/>
                    </w:rPr>
                    <m:t>t</m:t>
                  </m:r>
                  <m:r>
                    <w:rPr>
                      <w:rFonts w:ascii="Cambria Math" w:eastAsiaTheme="minorEastAsia" w:hAnsi="Cambria Math" w:cs="Times New Roman"/>
                      <w:sz w:val="20"/>
                      <w:szCs w:val="20"/>
                    </w:rPr>
                    <m:t>h</m:t>
                  </m:r>
                </m:sup>
              </m:sSup>
              <m:r>
                <w:rPr>
                  <w:rFonts w:ascii="Cambria Math" w:eastAsiaTheme="minorEastAsia" w:hAnsi="Cambria Math" w:cs="Times New Roman"/>
                  <w:sz w:val="20"/>
                  <w:szCs w:val="20"/>
                </w:rPr>
                <m:t xml:space="preserve"> </m:t>
              </m:r>
              <m:r>
                <w:rPr>
                  <w:rFonts w:ascii="Cambria Math" w:eastAsiaTheme="minorEastAsia" w:hAnsi="Cambria Math" w:cs="Times New Roman"/>
                  <w:sz w:val="20"/>
                  <w:szCs w:val="20"/>
                </w:rPr>
                <m:t>Floor</m:t>
              </m:r>
              <m:r>
                <w:rPr>
                  <w:rFonts w:ascii="Cambria Math" w:eastAsiaTheme="minorEastAsia" w:hAnsi="Cambria Math" w:cs="Times New Roman"/>
                  <w:sz w:val="20"/>
                  <w:szCs w:val="20"/>
                </w:rPr>
                <m:t xml:space="preserve"> </m:t>
              </m:r>
              <m:d>
                <m:dPr>
                  <m:ctrlPr>
                    <w:rPr>
                      <w:rFonts w:ascii="Cambria Math" w:eastAsiaTheme="minorEastAsia" w:hAnsi="Cambria Math" w:cs="Times New Roman"/>
                      <w:i/>
                      <w:sz w:val="20"/>
                      <w:szCs w:val="20"/>
                    </w:rPr>
                  </m:ctrlPr>
                </m:dPr>
                <m:e>
                  <m:r>
                    <w:rPr>
                      <w:rFonts w:ascii="Cambria Math" w:eastAsiaTheme="minorEastAsia" w:hAnsi="Cambria Math" w:cs="Times New Roman"/>
                      <w:sz w:val="20"/>
                      <w:szCs w:val="20"/>
                    </w:rPr>
                    <m:t>YES</m:t>
                  </m:r>
                  <m:r>
                    <w:rPr>
                      <w:rFonts w:ascii="Cambria Math" w:eastAsiaTheme="minorEastAsia" w:hAnsi="Cambria Math" w:cs="Times New Roman"/>
                      <w:sz w:val="20"/>
                      <w:szCs w:val="20"/>
                    </w:rPr>
                    <m:t xml:space="preserve">=1, </m:t>
                  </m:r>
                  <m:r>
                    <w:rPr>
                      <w:rFonts w:ascii="Cambria Math" w:eastAsiaTheme="minorEastAsia" w:hAnsi="Cambria Math" w:cs="Times New Roman"/>
                      <w:sz w:val="20"/>
                      <w:szCs w:val="20"/>
                    </w:rPr>
                    <m:t>ELSE</m:t>
                  </m:r>
                  <m:r>
                    <w:rPr>
                      <w:rFonts w:ascii="Cambria Math" w:eastAsiaTheme="minorEastAsia" w:hAnsi="Cambria Math" w:cs="Times New Roman"/>
                      <w:sz w:val="20"/>
                      <w:szCs w:val="20"/>
                    </w:rPr>
                    <m:t xml:space="preserve"> 0</m:t>
                  </m:r>
                </m:e>
              </m:d>
              <m:r>
                <w:rPr>
                  <w:rFonts w:ascii="Cambria Math" w:eastAsiaTheme="minorEastAsia" w:hAnsi="Cambria Math" w:cs="Times New Roman"/>
                  <w:sz w:val="20"/>
                  <w:szCs w:val="20"/>
                </w:rPr>
                <m:t xml:space="preserve"> (</m:t>
              </m:r>
              <m:r>
                <w:rPr>
                  <w:rFonts w:ascii="Cambria Math" w:eastAsiaTheme="minorEastAsia" w:hAnsi="Cambria Math" w:cs="Times New Roman"/>
                  <w:sz w:val="20"/>
                  <w:szCs w:val="20"/>
                </w:rPr>
                <m:t>REF</m:t>
              </m:r>
              <m:r>
                <w:rPr>
                  <w:rFonts w:ascii="Cambria Math" w:eastAsiaTheme="minorEastAsia" w:hAnsi="Cambria Math" w:cs="Times New Roman"/>
                  <w:sz w:val="20"/>
                  <w:szCs w:val="20"/>
                </w:rPr>
                <m:t>=</m:t>
              </m:r>
              <m:r>
                <w:rPr>
                  <w:rFonts w:ascii="Cambria Math" w:eastAsiaTheme="minorEastAsia" w:hAnsi="Cambria Math" w:cs="Times New Roman"/>
                  <w:sz w:val="20"/>
                  <w:szCs w:val="20"/>
                </w:rPr>
                <m:t>Ground</m:t>
              </m:r>
              <m:r>
                <w:rPr>
                  <w:rFonts w:ascii="Cambria Math" w:eastAsiaTheme="minorEastAsia" w:hAnsi="Cambria Math" w:cs="Times New Roman"/>
                  <w:sz w:val="20"/>
                  <w:szCs w:val="20"/>
                </w:rPr>
                <m:t xml:space="preserve"> </m:t>
              </m:r>
              <m:r>
                <w:rPr>
                  <w:rFonts w:ascii="Cambria Math" w:eastAsiaTheme="minorEastAsia" w:hAnsi="Cambria Math" w:cs="Times New Roman"/>
                  <w:sz w:val="20"/>
                  <w:szCs w:val="20"/>
                </w:rPr>
                <m:t>Floor</m:t>
              </m:r>
            </m:oMath>
            <w:r w:rsidR="009206B7" w:rsidRPr="00273870">
              <w:rPr>
                <w:rFonts w:ascii="Garamond" w:eastAsiaTheme="minorEastAsia" w:hAnsi="Garamond" w:cs="Times New Roman"/>
                <w:sz w:val="20"/>
                <w:szCs w:val="20"/>
              </w:rPr>
              <w:t>)</w:t>
            </w:r>
          </w:p>
          <w:p w14:paraId="22C889E0" w14:textId="77777777" w:rsidR="009206B7" w:rsidRPr="00273870" w:rsidRDefault="003116FA" w:rsidP="004409BD">
            <w:pPr>
              <w:rPr>
                <w:rFonts w:ascii="Garamond" w:eastAsiaTheme="minorEastAsia" w:hAnsi="Garamond" w:cs="Times New Roman"/>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β</m:t>
                  </m:r>
                </m:e>
                <m:sub>
                  <m:r>
                    <w:rPr>
                      <w:rFonts w:ascii="Cambria Math" w:hAnsi="Cambria Math" w:cs="Times New Roman"/>
                      <w:sz w:val="20"/>
                      <w:szCs w:val="20"/>
                    </w:rPr>
                    <m:t>9</m:t>
                  </m:r>
                </m:sub>
              </m:sSub>
              <m:r>
                <w:rPr>
                  <w:rFonts w:ascii="Cambria Math" w:eastAsiaTheme="minorEastAsia" w:hAnsi="Cambria Math" w:cs="Times New Roman"/>
                  <w:sz w:val="20"/>
                  <w:szCs w:val="20"/>
                </w:rPr>
                <m:t xml:space="preserve"> </m:t>
              </m:r>
              <m:sSup>
                <m:sSupPr>
                  <m:ctrlPr>
                    <w:rPr>
                      <w:rFonts w:ascii="Cambria Math" w:eastAsiaTheme="minorEastAsia" w:hAnsi="Cambria Math" w:cs="Times New Roman"/>
                      <w:i/>
                      <w:sz w:val="20"/>
                      <w:szCs w:val="20"/>
                    </w:rPr>
                  </m:ctrlPr>
                </m:sSupPr>
                <m:e>
                  <m:r>
                    <w:rPr>
                      <w:rFonts w:ascii="Cambria Math" w:eastAsiaTheme="minorEastAsia" w:hAnsi="Cambria Math" w:cs="Times New Roman"/>
                      <w:sz w:val="20"/>
                      <w:szCs w:val="20"/>
                    </w:rPr>
                    <m:t>6</m:t>
                  </m:r>
                </m:e>
                <m:sup>
                  <m:r>
                    <w:rPr>
                      <w:rFonts w:ascii="Cambria Math" w:eastAsiaTheme="minorEastAsia" w:hAnsi="Cambria Math" w:cs="Times New Roman"/>
                      <w:sz w:val="20"/>
                      <w:szCs w:val="20"/>
                    </w:rPr>
                    <m:t>t</m:t>
                  </m:r>
                  <m:r>
                    <w:rPr>
                      <w:rFonts w:ascii="Cambria Math" w:eastAsiaTheme="minorEastAsia" w:hAnsi="Cambria Math" w:cs="Times New Roman"/>
                      <w:sz w:val="20"/>
                      <w:szCs w:val="20"/>
                    </w:rPr>
                    <m:t>h</m:t>
                  </m:r>
                </m:sup>
              </m:sSup>
              <m:r>
                <w:rPr>
                  <w:rFonts w:ascii="Cambria Math" w:eastAsiaTheme="minorEastAsia" w:hAnsi="Cambria Math" w:cs="Times New Roman"/>
                  <w:sz w:val="20"/>
                  <w:szCs w:val="20"/>
                </w:rPr>
                <m:t xml:space="preserve"> </m:t>
              </m:r>
              <m:r>
                <w:rPr>
                  <w:rFonts w:ascii="Cambria Math" w:eastAsiaTheme="minorEastAsia" w:hAnsi="Cambria Math" w:cs="Times New Roman"/>
                  <w:sz w:val="20"/>
                  <w:szCs w:val="20"/>
                </w:rPr>
                <m:t>Floor</m:t>
              </m:r>
              <m:r>
                <w:rPr>
                  <w:rFonts w:ascii="Cambria Math" w:eastAsiaTheme="minorEastAsia" w:hAnsi="Cambria Math" w:cs="Times New Roman"/>
                  <w:sz w:val="20"/>
                  <w:szCs w:val="20"/>
                </w:rPr>
                <m:t xml:space="preserve"> </m:t>
              </m:r>
              <m:r>
                <w:rPr>
                  <w:rFonts w:ascii="Cambria Math" w:eastAsiaTheme="minorEastAsia" w:hAnsi="Cambria Math" w:cs="Times New Roman"/>
                  <w:sz w:val="20"/>
                  <w:szCs w:val="20"/>
                </w:rPr>
                <m:t>or</m:t>
              </m:r>
              <m:r>
                <w:rPr>
                  <w:rFonts w:ascii="Cambria Math" w:eastAsiaTheme="minorEastAsia" w:hAnsi="Cambria Math" w:cs="Times New Roman"/>
                  <w:sz w:val="20"/>
                  <w:szCs w:val="20"/>
                </w:rPr>
                <m:t xml:space="preserve"> h</m:t>
              </m:r>
              <m:r>
                <w:rPr>
                  <w:rFonts w:ascii="Cambria Math" w:eastAsiaTheme="minorEastAsia" w:hAnsi="Cambria Math" w:cs="Times New Roman"/>
                  <w:sz w:val="20"/>
                  <w:szCs w:val="20"/>
                </w:rPr>
                <m:t>ig</m:t>
              </m:r>
              <m:r>
                <w:rPr>
                  <w:rFonts w:ascii="Cambria Math" w:eastAsiaTheme="minorEastAsia" w:hAnsi="Cambria Math" w:cs="Times New Roman"/>
                  <w:sz w:val="20"/>
                  <w:szCs w:val="20"/>
                </w:rPr>
                <m:t>h</m:t>
              </m:r>
              <m:r>
                <w:rPr>
                  <w:rFonts w:ascii="Cambria Math" w:eastAsiaTheme="minorEastAsia" w:hAnsi="Cambria Math" w:cs="Times New Roman"/>
                  <w:sz w:val="20"/>
                  <w:szCs w:val="20"/>
                </w:rPr>
                <m:t>er</m:t>
              </m:r>
              <m:r>
                <w:rPr>
                  <w:rFonts w:ascii="Cambria Math" w:eastAsiaTheme="minorEastAsia" w:hAnsi="Cambria Math" w:cs="Times New Roman"/>
                  <w:sz w:val="20"/>
                  <w:szCs w:val="20"/>
                </w:rPr>
                <m:t xml:space="preserve"> </m:t>
              </m:r>
              <m:d>
                <m:dPr>
                  <m:ctrlPr>
                    <w:rPr>
                      <w:rFonts w:ascii="Cambria Math" w:eastAsiaTheme="minorEastAsia" w:hAnsi="Cambria Math" w:cs="Times New Roman"/>
                      <w:i/>
                      <w:sz w:val="20"/>
                      <w:szCs w:val="20"/>
                    </w:rPr>
                  </m:ctrlPr>
                </m:dPr>
                <m:e>
                  <m:r>
                    <w:rPr>
                      <w:rFonts w:ascii="Cambria Math" w:eastAsiaTheme="minorEastAsia" w:hAnsi="Cambria Math" w:cs="Times New Roman"/>
                      <w:sz w:val="20"/>
                      <w:szCs w:val="20"/>
                    </w:rPr>
                    <m:t>YES</m:t>
                  </m:r>
                  <m:r>
                    <w:rPr>
                      <w:rFonts w:ascii="Cambria Math" w:eastAsiaTheme="minorEastAsia" w:hAnsi="Cambria Math" w:cs="Times New Roman"/>
                      <w:sz w:val="20"/>
                      <w:szCs w:val="20"/>
                    </w:rPr>
                    <m:t xml:space="preserve">=1, </m:t>
                  </m:r>
                  <m:r>
                    <w:rPr>
                      <w:rFonts w:ascii="Cambria Math" w:eastAsiaTheme="minorEastAsia" w:hAnsi="Cambria Math" w:cs="Times New Roman"/>
                      <w:sz w:val="20"/>
                      <w:szCs w:val="20"/>
                    </w:rPr>
                    <m:t>ELSE</m:t>
                  </m:r>
                  <m:r>
                    <w:rPr>
                      <w:rFonts w:ascii="Cambria Math" w:eastAsiaTheme="minorEastAsia" w:hAnsi="Cambria Math" w:cs="Times New Roman"/>
                      <w:sz w:val="20"/>
                      <w:szCs w:val="20"/>
                    </w:rPr>
                    <m:t xml:space="preserve"> 0</m:t>
                  </m:r>
                </m:e>
              </m:d>
              <m:r>
                <w:rPr>
                  <w:rFonts w:ascii="Cambria Math" w:eastAsiaTheme="minorEastAsia" w:hAnsi="Cambria Math" w:cs="Times New Roman"/>
                  <w:sz w:val="20"/>
                  <w:szCs w:val="20"/>
                </w:rPr>
                <m:t xml:space="preserve"> (</m:t>
              </m:r>
              <m:r>
                <w:rPr>
                  <w:rFonts w:ascii="Cambria Math" w:eastAsiaTheme="minorEastAsia" w:hAnsi="Cambria Math" w:cs="Times New Roman"/>
                  <w:sz w:val="20"/>
                  <w:szCs w:val="20"/>
                </w:rPr>
                <m:t>REF</m:t>
              </m:r>
              <m:r>
                <w:rPr>
                  <w:rFonts w:ascii="Cambria Math" w:eastAsiaTheme="minorEastAsia" w:hAnsi="Cambria Math" w:cs="Times New Roman"/>
                  <w:sz w:val="20"/>
                  <w:szCs w:val="20"/>
                </w:rPr>
                <m:t>=</m:t>
              </m:r>
              <m:r>
                <w:rPr>
                  <w:rFonts w:ascii="Cambria Math" w:eastAsiaTheme="minorEastAsia" w:hAnsi="Cambria Math" w:cs="Times New Roman"/>
                  <w:sz w:val="20"/>
                  <w:szCs w:val="20"/>
                </w:rPr>
                <m:t>Ground</m:t>
              </m:r>
              <m:r>
                <w:rPr>
                  <w:rFonts w:ascii="Cambria Math" w:eastAsiaTheme="minorEastAsia" w:hAnsi="Cambria Math" w:cs="Times New Roman"/>
                  <w:sz w:val="20"/>
                  <w:szCs w:val="20"/>
                </w:rPr>
                <m:t xml:space="preserve"> </m:t>
              </m:r>
              <m:r>
                <w:rPr>
                  <w:rFonts w:ascii="Cambria Math" w:eastAsiaTheme="minorEastAsia" w:hAnsi="Cambria Math" w:cs="Times New Roman"/>
                  <w:sz w:val="20"/>
                  <w:szCs w:val="20"/>
                </w:rPr>
                <m:t>Floor</m:t>
              </m:r>
            </m:oMath>
            <w:r w:rsidR="009206B7" w:rsidRPr="00273870">
              <w:rPr>
                <w:rFonts w:ascii="Garamond" w:eastAsiaTheme="minorEastAsia" w:hAnsi="Garamond" w:cs="Times New Roman"/>
                <w:sz w:val="20"/>
                <w:szCs w:val="20"/>
              </w:rPr>
              <w:t>)</w:t>
            </w:r>
          </w:p>
          <w:p w14:paraId="025E1E3C" w14:textId="77777777" w:rsidR="009206B7" w:rsidRPr="00273870" w:rsidRDefault="003116FA" w:rsidP="004409BD">
            <w:pPr>
              <w:rPr>
                <w:rFonts w:ascii="Garamond" w:eastAsiaTheme="minorEastAsia" w:hAnsi="Garamond" w:cs="Times New Roman"/>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β</m:t>
                  </m:r>
                </m:e>
                <m:sub>
                  <m:r>
                    <w:rPr>
                      <w:rFonts w:ascii="Cambria Math" w:hAnsi="Cambria Math" w:cs="Times New Roman"/>
                      <w:sz w:val="20"/>
                      <w:szCs w:val="20"/>
                    </w:rPr>
                    <m:t>10</m:t>
                  </m:r>
                </m:sub>
              </m:sSub>
              <m:r>
                <w:rPr>
                  <w:rFonts w:ascii="Cambria Math" w:eastAsiaTheme="minorEastAsia" w:hAnsi="Cambria Math" w:cs="Times New Roman"/>
                  <w:sz w:val="20"/>
                  <w:szCs w:val="20"/>
                </w:rPr>
                <m:t xml:space="preserve"> </m:t>
              </m:r>
              <m:r>
                <w:rPr>
                  <w:rFonts w:ascii="Cambria Math" w:eastAsiaTheme="minorEastAsia" w:hAnsi="Cambria Math" w:cs="Times New Roman"/>
                  <w:sz w:val="20"/>
                  <w:szCs w:val="20"/>
                </w:rPr>
                <m:t>New</m:t>
              </m:r>
              <m:r>
                <w:rPr>
                  <w:rFonts w:ascii="Cambria Math" w:eastAsiaTheme="minorEastAsia" w:hAnsi="Cambria Math" w:cs="Times New Roman"/>
                  <w:sz w:val="20"/>
                  <w:szCs w:val="20"/>
                </w:rPr>
                <m:t xml:space="preserve"> h</m:t>
              </m:r>
              <m:r>
                <w:rPr>
                  <w:rFonts w:ascii="Cambria Math" w:eastAsiaTheme="minorEastAsia" w:hAnsi="Cambria Math" w:cs="Times New Roman"/>
                  <w:sz w:val="20"/>
                  <w:szCs w:val="20"/>
                </w:rPr>
                <m:t>ousing</m:t>
              </m:r>
              <m:r>
                <w:rPr>
                  <w:rFonts w:ascii="Cambria Math" w:eastAsiaTheme="minorEastAsia" w:hAnsi="Cambria Math" w:cs="Times New Roman"/>
                  <w:sz w:val="20"/>
                  <w:szCs w:val="20"/>
                </w:rPr>
                <m:t xml:space="preserve"> </m:t>
              </m:r>
              <m:r>
                <w:rPr>
                  <w:rFonts w:ascii="Cambria Math" w:eastAsiaTheme="minorEastAsia" w:hAnsi="Cambria Math" w:cs="Times New Roman"/>
                  <w:sz w:val="20"/>
                  <w:szCs w:val="20"/>
                </w:rPr>
                <m:t>Development</m:t>
              </m:r>
              <m:r>
                <w:rPr>
                  <w:rFonts w:ascii="Cambria Math" w:eastAsiaTheme="minorEastAsia" w:hAnsi="Cambria Math" w:cs="Times New Roman"/>
                  <w:sz w:val="20"/>
                  <w:szCs w:val="20"/>
                </w:rPr>
                <m:t xml:space="preserve"> </m:t>
              </m:r>
              <m:d>
                <m:dPr>
                  <m:ctrlPr>
                    <w:rPr>
                      <w:rFonts w:ascii="Cambria Math" w:eastAsiaTheme="minorEastAsia" w:hAnsi="Cambria Math" w:cs="Times New Roman"/>
                      <w:i/>
                      <w:sz w:val="20"/>
                      <w:szCs w:val="20"/>
                    </w:rPr>
                  </m:ctrlPr>
                </m:dPr>
                <m:e>
                  <m:r>
                    <w:rPr>
                      <w:rFonts w:ascii="Cambria Math" w:eastAsiaTheme="minorEastAsia" w:hAnsi="Cambria Math" w:cs="Times New Roman"/>
                      <w:sz w:val="20"/>
                      <w:szCs w:val="20"/>
                    </w:rPr>
                    <m:t>YES</m:t>
                  </m:r>
                  <m:r>
                    <w:rPr>
                      <w:rFonts w:ascii="Cambria Math" w:eastAsiaTheme="minorEastAsia" w:hAnsi="Cambria Math" w:cs="Times New Roman"/>
                      <w:sz w:val="20"/>
                      <w:szCs w:val="20"/>
                    </w:rPr>
                    <m:t xml:space="preserve">=1, </m:t>
                  </m:r>
                  <m:r>
                    <w:rPr>
                      <w:rFonts w:ascii="Cambria Math" w:eastAsiaTheme="minorEastAsia" w:hAnsi="Cambria Math" w:cs="Times New Roman"/>
                      <w:sz w:val="20"/>
                      <w:szCs w:val="20"/>
                    </w:rPr>
                    <m:t>ELSE</m:t>
                  </m:r>
                  <m:r>
                    <w:rPr>
                      <w:rFonts w:ascii="Cambria Math" w:eastAsiaTheme="minorEastAsia" w:hAnsi="Cambria Math" w:cs="Times New Roman"/>
                      <w:sz w:val="20"/>
                      <w:szCs w:val="20"/>
                    </w:rPr>
                    <m:t xml:space="preserve"> 0</m:t>
                  </m:r>
                </m:e>
              </m:d>
              <m:r>
                <w:rPr>
                  <w:rFonts w:ascii="Cambria Math" w:eastAsiaTheme="minorEastAsia" w:hAnsi="Cambria Math" w:cs="Times New Roman"/>
                  <w:sz w:val="20"/>
                  <w:szCs w:val="20"/>
                </w:rPr>
                <m:t xml:space="preserve"> (</m:t>
              </m:r>
              <m:r>
                <w:rPr>
                  <w:rFonts w:ascii="Cambria Math" w:eastAsiaTheme="minorEastAsia" w:hAnsi="Cambria Math" w:cs="Times New Roman"/>
                  <w:sz w:val="20"/>
                  <w:szCs w:val="20"/>
                </w:rPr>
                <m:t>REF</m:t>
              </m:r>
              <m:r>
                <w:rPr>
                  <w:rFonts w:ascii="Cambria Math" w:eastAsiaTheme="minorEastAsia" w:hAnsi="Cambria Math" w:cs="Times New Roman"/>
                  <w:sz w:val="20"/>
                  <w:szCs w:val="20"/>
                </w:rPr>
                <m:t>=</m:t>
              </m:r>
              <m:r>
                <w:rPr>
                  <w:rFonts w:ascii="Cambria Math" w:eastAsiaTheme="minorEastAsia" w:hAnsi="Cambria Math" w:cs="Times New Roman"/>
                  <w:sz w:val="20"/>
                  <w:szCs w:val="20"/>
                </w:rPr>
                <m:t>Good</m:t>
              </m:r>
              <m:r>
                <w:rPr>
                  <w:rFonts w:ascii="Cambria Math" w:eastAsiaTheme="minorEastAsia" w:hAnsi="Cambria Math" w:cs="Times New Roman"/>
                  <w:sz w:val="20"/>
                  <w:szCs w:val="20"/>
                </w:rPr>
                <m:t xml:space="preserve"> </m:t>
              </m:r>
              <m:r>
                <w:rPr>
                  <w:rFonts w:ascii="Cambria Math" w:eastAsiaTheme="minorEastAsia" w:hAnsi="Cambria Math" w:cs="Times New Roman"/>
                  <w:sz w:val="20"/>
                  <w:szCs w:val="20"/>
                </w:rPr>
                <m:t>c</m:t>
              </m:r>
              <m:r>
                <w:rPr>
                  <w:rFonts w:ascii="Cambria Math" w:eastAsiaTheme="minorEastAsia" w:hAnsi="Cambria Math" w:cs="Times New Roman"/>
                  <w:sz w:val="20"/>
                  <w:szCs w:val="20"/>
                </w:rPr>
                <m:t>o</m:t>
              </m:r>
              <m:r>
                <w:rPr>
                  <w:rFonts w:ascii="Cambria Math" w:eastAsiaTheme="minorEastAsia" w:hAnsi="Cambria Math" w:cs="Times New Roman"/>
                  <w:sz w:val="20"/>
                  <w:szCs w:val="20"/>
                </w:rPr>
                <m:t>ndition</m:t>
              </m:r>
            </m:oMath>
            <w:r w:rsidR="009206B7" w:rsidRPr="00273870">
              <w:rPr>
                <w:rFonts w:ascii="Garamond" w:eastAsiaTheme="minorEastAsia" w:hAnsi="Garamond" w:cs="Times New Roman"/>
                <w:sz w:val="20"/>
                <w:szCs w:val="20"/>
              </w:rPr>
              <w:t>)</w:t>
            </w:r>
          </w:p>
          <w:p w14:paraId="6FBA9EB0" w14:textId="77777777" w:rsidR="009206B7" w:rsidRPr="00273870" w:rsidRDefault="003116FA" w:rsidP="004409BD">
            <w:pPr>
              <w:rPr>
                <w:rFonts w:ascii="Garamond" w:eastAsiaTheme="minorEastAsia" w:hAnsi="Garamond" w:cs="Times New Roman"/>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β</m:t>
                  </m:r>
                </m:e>
                <m:sub>
                  <m:r>
                    <w:rPr>
                      <w:rFonts w:ascii="Cambria Math" w:hAnsi="Cambria Math" w:cs="Times New Roman"/>
                      <w:sz w:val="20"/>
                      <w:szCs w:val="20"/>
                    </w:rPr>
                    <m:t>11</m:t>
                  </m:r>
                </m:sub>
              </m:sSub>
              <m:r>
                <w:rPr>
                  <w:rFonts w:ascii="Cambria Math" w:eastAsiaTheme="minorEastAsia" w:hAnsi="Cambria Math" w:cs="Times New Roman"/>
                  <w:sz w:val="20"/>
                  <w:szCs w:val="20"/>
                </w:rPr>
                <m:t xml:space="preserve"> </m:t>
              </m:r>
              <m:r>
                <w:rPr>
                  <w:rFonts w:ascii="Cambria Math" w:eastAsiaTheme="minorEastAsia" w:hAnsi="Cambria Math" w:cs="Times New Roman"/>
                  <w:sz w:val="20"/>
                  <w:szCs w:val="20"/>
                </w:rPr>
                <m:t>Needs</m:t>
              </m:r>
              <m:r>
                <w:rPr>
                  <w:rFonts w:ascii="Cambria Math" w:eastAsiaTheme="minorEastAsia" w:hAnsi="Cambria Math" w:cs="Times New Roman"/>
                  <w:sz w:val="20"/>
                  <w:szCs w:val="20"/>
                </w:rPr>
                <m:t xml:space="preserve"> </m:t>
              </m:r>
              <m:r>
                <w:rPr>
                  <w:rFonts w:ascii="Cambria Math" w:eastAsiaTheme="minorEastAsia" w:hAnsi="Cambria Math" w:cs="Times New Roman"/>
                  <w:sz w:val="20"/>
                  <w:szCs w:val="20"/>
                </w:rPr>
                <m:t>renovation</m:t>
              </m:r>
              <m:r>
                <w:rPr>
                  <w:rFonts w:ascii="Cambria Math" w:eastAsiaTheme="minorEastAsia" w:hAnsi="Cambria Math" w:cs="Times New Roman"/>
                  <w:sz w:val="20"/>
                  <w:szCs w:val="20"/>
                </w:rPr>
                <m:t xml:space="preserve"> </m:t>
              </m:r>
              <m:d>
                <m:dPr>
                  <m:ctrlPr>
                    <w:rPr>
                      <w:rFonts w:ascii="Cambria Math" w:eastAsiaTheme="minorEastAsia" w:hAnsi="Cambria Math" w:cs="Times New Roman"/>
                      <w:i/>
                      <w:sz w:val="20"/>
                      <w:szCs w:val="20"/>
                    </w:rPr>
                  </m:ctrlPr>
                </m:dPr>
                <m:e>
                  <m:r>
                    <w:rPr>
                      <w:rFonts w:ascii="Cambria Math" w:eastAsiaTheme="minorEastAsia" w:hAnsi="Cambria Math" w:cs="Times New Roman"/>
                      <w:sz w:val="20"/>
                      <w:szCs w:val="20"/>
                    </w:rPr>
                    <m:t>YES</m:t>
                  </m:r>
                  <m:r>
                    <w:rPr>
                      <w:rFonts w:ascii="Cambria Math" w:eastAsiaTheme="minorEastAsia" w:hAnsi="Cambria Math" w:cs="Times New Roman"/>
                      <w:sz w:val="20"/>
                      <w:szCs w:val="20"/>
                    </w:rPr>
                    <m:t xml:space="preserve">=1, </m:t>
                  </m:r>
                  <m:r>
                    <w:rPr>
                      <w:rFonts w:ascii="Cambria Math" w:eastAsiaTheme="minorEastAsia" w:hAnsi="Cambria Math" w:cs="Times New Roman"/>
                      <w:sz w:val="20"/>
                      <w:szCs w:val="20"/>
                    </w:rPr>
                    <m:t>ELSE</m:t>
                  </m:r>
                  <m:r>
                    <w:rPr>
                      <w:rFonts w:ascii="Cambria Math" w:eastAsiaTheme="minorEastAsia" w:hAnsi="Cambria Math" w:cs="Times New Roman"/>
                      <w:sz w:val="20"/>
                      <w:szCs w:val="20"/>
                    </w:rPr>
                    <m:t xml:space="preserve"> 0</m:t>
                  </m:r>
                </m:e>
              </m:d>
              <m:r>
                <w:rPr>
                  <w:rFonts w:ascii="Cambria Math" w:eastAsiaTheme="minorEastAsia" w:hAnsi="Cambria Math" w:cs="Times New Roman"/>
                  <w:sz w:val="20"/>
                  <w:szCs w:val="20"/>
                </w:rPr>
                <m:t xml:space="preserve"> (</m:t>
              </m:r>
              <m:r>
                <w:rPr>
                  <w:rFonts w:ascii="Cambria Math" w:eastAsiaTheme="minorEastAsia" w:hAnsi="Cambria Math" w:cs="Times New Roman"/>
                  <w:sz w:val="20"/>
                  <w:szCs w:val="20"/>
                </w:rPr>
                <m:t>REF</m:t>
              </m:r>
              <m:r>
                <w:rPr>
                  <w:rFonts w:ascii="Cambria Math" w:eastAsiaTheme="minorEastAsia" w:hAnsi="Cambria Math" w:cs="Times New Roman"/>
                  <w:sz w:val="20"/>
                  <w:szCs w:val="20"/>
                </w:rPr>
                <m:t>=</m:t>
              </m:r>
              <m:r>
                <w:rPr>
                  <w:rFonts w:ascii="Cambria Math" w:eastAsiaTheme="minorEastAsia" w:hAnsi="Cambria Math" w:cs="Times New Roman"/>
                  <w:sz w:val="20"/>
                  <w:szCs w:val="20"/>
                </w:rPr>
                <m:t>Good</m:t>
              </m:r>
              <m:r>
                <w:rPr>
                  <w:rFonts w:ascii="Cambria Math" w:eastAsiaTheme="minorEastAsia" w:hAnsi="Cambria Math" w:cs="Times New Roman"/>
                  <w:sz w:val="20"/>
                  <w:szCs w:val="20"/>
                </w:rPr>
                <m:t xml:space="preserve"> </m:t>
              </m:r>
              <m:r>
                <w:rPr>
                  <w:rFonts w:ascii="Cambria Math" w:eastAsiaTheme="minorEastAsia" w:hAnsi="Cambria Math" w:cs="Times New Roman"/>
                  <w:sz w:val="20"/>
                  <w:szCs w:val="20"/>
                </w:rPr>
                <m:t>condition</m:t>
              </m:r>
            </m:oMath>
            <w:r w:rsidR="009206B7" w:rsidRPr="00273870">
              <w:rPr>
                <w:rFonts w:ascii="Garamond" w:eastAsiaTheme="minorEastAsia" w:hAnsi="Garamond" w:cs="Times New Roman"/>
                <w:sz w:val="20"/>
                <w:szCs w:val="20"/>
              </w:rPr>
              <w:t>)</w:t>
            </w:r>
          </w:p>
          <w:p w14:paraId="6566BD4C" w14:textId="77777777" w:rsidR="009206B7" w:rsidRPr="00273870" w:rsidRDefault="003116FA" w:rsidP="004409BD">
            <w:pPr>
              <w:rPr>
                <w:rFonts w:ascii="Garamond" w:hAnsi="Garamond" w:cs="Times New Roman"/>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β</m:t>
                  </m:r>
                </m:e>
                <m:sub>
                  <m:r>
                    <w:rPr>
                      <w:rFonts w:ascii="Cambria Math" w:hAnsi="Cambria Math" w:cs="Times New Roman"/>
                      <w:sz w:val="20"/>
                      <w:szCs w:val="20"/>
                    </w:rPr>
                    <m:t>12</m:t>
                  </m:r>
                </m:sub>
              </m:sSub>
              <m:r>
                <w:rPr>
                  <w:rFonts w:ascii="Cambria Math" w:hAnsi="Cambria Math" w:cs="Times New Roman"/>
                  <w:sz w:val="20"/>
                  <w:szCs w:val="20"/>
                </w:rPr>
                <m:t>Elevator</m:t>
              </m:r>
              <m:r>
                <w:rPr>
                  <w:rFonts w:ascii="Cambria Math" w:hAnsi="Cambria Math" w:cs="Times New Roman"/>
                  <w:sz w:val="20"/>
                  <w:szCs w:val="20"/>
                </w:rPr>
                <m:t xml:space="preserve"> (</m:t>
              </m:r>
              <m:r>
                <w:rPr>
                  <w:rFonts w:ascii="Cambria Math" w:hAnsi="Cambria Math" w:cs="Times New Roman"/>
                  <w:sz w:val="20"/>
                  <w:szCs w:val="20"/>
                </w:rPr>
                <m:t>YES</m:t>
              </m:r>
              <m:r>
                <w:rPr>
                  <w:rFonts w:ascii="Cambria Math" w:hAnsi="Cambria Math" w:cs="Times New Roman"/>
                  <w:sz w:val="20"/>
                  <w:szCs w:val="20"/>
                </w:rPr>
                <m:t xml:space="preserve">=1, </m:t>
              </m:r>
              <m:r>
                <w:rPr>
                  <w:rFonts w:ascii="Cambria Math" w:hAnsi="Cambria Math" w:cs="Times New Roman"/>
                  <w:sz w:val="20"/>
                  <w:szCs w:val="20"/>
                </w:rPr>
                <m:t>ELSE</m:t>
              </m:r>
              <m:r>
                <w:rPr>
                  <w:rFonts w:ascii="Cambria Math" w:hAnsi="Cambria Math" w:cs="Times New Roman"/>
                  <w:sz w:val="20"/>
                  <w:szCs w:val="20"/>
                </w:rPr>
                <m:t xml:space="preserve"> 0)</m:t>
              </m:r>
            </m:oMath>
            <w:r w:rsidR="009206B7" w:rsidRPr="00273870">
              <w:rPr>
                <w:rFonts w:ascii="Garamond" w:hAnsi="Garamond" w:cs="Times New Roman"/>
                <w:sz w:val="20"/>
                <w:szCs w:val="20"/>
              </w:rPr>
              <w:t xml:space="preserve"> </w:t>
            </w:r>
          </w:p>
          <w:p w14:paraId="31790B04" w14:textId="77777777" w:rsidR="009206B7" w:rsidRPr="00273870" w:rsidRDefault="003116FA" w:rsidP="004409BD">
            <w:pPr>
              <w:rPr>
                <w:rFonts w:ascii="Garamond" w:eastAsiaTheme="minorEastAsia" w:hAnsi="Garamond" w:cs="Times New Roman"/>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β</m:t>
                  </m:r>
                </m:e>
                <m:sub>
                  <m:r>
                    <w:rPr>
                      <w:rFonts w:ascii="Cambria Math" w:hAnsi="Cambria Math" w:cs="Times New Roman"/>
                      <w:sz w:val="20"/>
                      <w:szCs w:val="20"/>
                    </w:rPr>
                    <m:t>13</m:t>
                  </m:r>
                </m:sub>
              </m:sSub>
              <m:r>
                <w:rPr>
                  <w:rFonts w:ascii="Cambria Math" w:eastAsiaTheme="minorEastAsia" w:hAnsi="Cambria Math" w:cs="Times New Roman"/>
                  <w:sz w:val="20"/>
                  <w:szCs w:val="20"/>
                </w:rPr>
                <m:t xml:space="preserve"> </m:t>
              </m:r>
              <m:r>
                <w:rPr>
                  <w:rFonts w:ascii="Cambria Math" w:eastAsiaTheme="minorEastAsia" w:hAnsi="Cambria Math" w:cs="Times New Roman"/>
                  <w:sz w:val="20"/>
                  <w:szCs w:val="20"/>
                </w:rPr>
                <m:t>Terrace</m:t>
              </m:r>
              <m:r>
                <w:rPr>
                  <w:rFonts w:ascii="Cambria Math" w:eastAsiaTheme="minorEastAsia" w:hAnsi="Cambria Math" w:cs="Times New Roman"/>
                  <w:sz w:val="20"/>
                  <w:szCs w:val="20"/>
                </w:rPr>
                <m:t xml:space="preserve"> (</m:t>
              </m:r>
              <m:r>
                <w:rPr>
                  <w:rFonts w:ascii="Cambria Math" w:eastAsiaTheme="minorEastAsia" w:hAnsi="Cambria Math" w:cs="Times New Roman"/>
                  <w:sz w:val="20"/>
                  <w:szCs w:val="20"/>
                </w:rPr>
                <m:t>YES</m:t>
              </m:r>
              <m:r>
                <w:rPr>
                  <w:rFonts w:ascii="Cambria Math" w:eastAsiaTheme="minorEastAsia" w:hAnsi="Cambria Math" w:cs="Times New Roman"/>
                  <w:sz w:val="20"/>
                  <w:szCs w:val="20"/>
                </w:rPr>
                <m:t xml:space="preserve">=1, </m:t>
              </m:r>
              <m:r>
                <w:rPr>
                  <w:rFonts w:ascii="Cambria Math" w:eastAsiaTheme="minorEastAsia" w:hAnsi="Cambria Math" w:cs="Times New Roman"/>
                  <w:sz w:val="20"/>
                  <w:szCs w:val="20"/>
                </w:rPr>
                <m:t>ELSE</m:t>
              </m:r>
              <m:r>
                <w:rPr>
                  <w:rFonts w:ascii="Cambria Math" w:eastAsiaTheme="minorEastAsia" w:hAnsi="Cambria Math" w:cs="Times New Roman"/>
                  <w:sz w:val="20"/>
                  <w:szCs w:val="20"/>
                </w:rPr>
                <m:t xml:space="preserve"> 0)</m:t>
              </m:r>
            </m:oMath>
            <w:r w:rsidR="009206B7" w:rsidRPr="00273870">
              <w:rPr>
                <w:rFonts w:ascii="Garamond" w:eastAsiaTheme="minorEastAsia" w:hAnsi="Garamond" w:cs="Times New Roman"/>
                <w:sz w:val="20"/>
                <w:szCs w:val="20"/>
              </w:rPr>
              <w:t xml:space="preserve"> </w:t>
            </w:r>
          </w:p>
          <w:p w14:paraId="0BA85C57" w14:textId="77777777" w:rsidR="009206B7" w:rsidRPr="00273870" w:rsidRDefault="003116FA" w:rsidP="004409BD">
            <w:pPr>
              <w:rPr>
                <w:rFonts w:ascii="Garamond" w:eastAsiaTheme="minorEastAsia" w:hAnsi="Garamond" w:cs="Times New Roman"/>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β</m:t>
                  </m:r>
                </m:e>
                <m:sub>
                  <m:r>
                    <w:rPr>
                      <w:rFonts w:ascii="Cambria Math" w:hAnsi="Cambria Math" w:cs="Times New Roman"/>
                      <w:sz w:val="20"/>
                      <w:szCs w:val="20"/>
                    </w:rPr>
                    <m:t>14</m:t>
                  </m:r>
                </m:sub>
              </m:sSub>
              <m:r>
                <w:rPr>
                  <w:rFonts w:ascii="Cambria Math" w:eastAsiaTheme="minorEastAsia" w:hAnsi="Cambria Math" w:cs="Times New Roman"/>
                  <w:sz w:val="20"/>
                  <w:szCs w:val="20"/>
                </w:rPr>
                <m:t xml:space="preserve"> </m:t>
              </m:r>
              <m:r>
                <w:rPr>
                  <w:rFonts w:ascii="Cambria Math" w:eastAsiaTheme="minorEastAsia" w:hAnsi="Cambria Math" w:cs="Times New Roman"/>
                  <w:sz w:val="20"/>
                  <w:szCs w:val="20"/>
                </w:rPr>
                <m:t>Heating</m:t>
              </m:r>
              <m:r>
                <w:rPr>
                  <w:rFonts w:ascii="Cambria Math" w:eastAsiaTheme="minorEastAsia" w:hAnsi="Cambria Math" w:cs="Times New Roman"/>
                  <w:sz w:val="20"/>
                  <w:szCs w:val="20"/>
                </w:rPr>
                <m:t xml:space="preserve"> (</m:t>
              </m:r>
              <m:r>
                <w:rPr>
                  <w:rFonts w:ascii="Cambria Math" w:eastAsiaTheme="minorEastAsia" w:hAnsi="Cambria Math" w:cs="Times New Roman"/>
                  <w:sz w:val="20"/>
                  <w:szCs w:val="20"/>
                </w:rPr>
                <m:t>YES</m:t>
              </m:r>
              <m:r>
                <w:rPr>
                  <w:rFonts w:ascii="Cambria Math" w:eastAsiaTheme="minorEastAsia" w:hAnsi="Cambria Math" w:cs="Times New Roman"/>
                  <w:sz w:val="20"/>
                  <w:szCs w:val="20"/>
                </w:rPr>
                <m:t xml:space="preserve">=1, </m:t>
              </m:r>
              <m:r>
                <w:rPr>
                  <w:rFonts w:ascii="Cambria Math" w:eastAsiaTheme="minorEastAsia" w:hAnsi="Cambria Math" w:cs="Times New Roman"/>
                  <w:sz w:val="20"/>
                  <w:szCs w:val="20"/>
                </w:rPr>
                <m:t>ELSE</m:t>
              </m:r>
              <m:r>
                <w:rPr>
                  <w:rFonts w:ascii="Cambria Math" w:eastAsiaTheme="minorEastAsia" w:hAnsi="Cambria Math" w:cs="Times New Roman"/>
                  <w:sz w:val="20"/>
                  <w:szCs w:val="20"/>
                </w:rPr>
                <m:t xml:space="preserve"> 0)</m:t>
              </m:r>
            </m:oMath>
            <w:r w:rsidR="009206B7" w:rsidRPr="00273870">
              <w:rPr>
                <w:rFonts w:ascii="Garamond" w:eastAsiaTheme="minorEastAsia" w:hAnsi="Garamond" w:cs="Times New Roman"/>
                <w:sz w:val="20"/>
                <w:szCs w:val="20"/>
              </w:rPr>
              <w:t xml:space="preserve"> </w:t>
            </w:r>
          </w:p>
          <w:p w14:paraId="54EB3ECF" w14:textId="77777777" w:rsidR="009206B7" w:rsidRPr="00273870" w:rsidRDefault="003116FA" w:rsidP="004409BD">
            <w:pPr>
              <w:rPr>
                <w:rFonts w:ascii="Garamond" w:eastAsiaTheme="minorEastAsia" w:hAnsi="Garamond" w:cs="Times New Roman"/>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β</m:t>
                  </m:r>
                </m:e>
                <m:sub>
                  <m:r>
                    <w:rPr>
                      <w:rFonts w:ascii="Cambria Math" w:hAnsi="Cambria Math" w:cs="Times New Roman"/>
                      <w:sz w:val="20"/>
                      <w:szCs w:val="20"/>
                    </w:rPr>
                    <m:t>15</m:t>
                  </m:r>
                </m:sub>
              </m:sSub>
              <m:r>
                <w:rPr>
                  <w:rFonts w:ascii="Cambria Math" w:eastAsiaTheme="minorEastAsia" w:hAnsi="Cambria Math" w:cs="Times New Roman"/>
                  <w:sz w:val="20"/>
                  <w:szCs w:val="20"/>
                </w:rPr>
                <m:t xml:space="preserve"> </m:t>
              </m:r>
              <m:r>
                <w:rPr>
                  <w:rFonts w:ascii="Cambria Math" w:eastAsiaTheme="minorEastAsia" w:hAnsi="Cambria Math" w:cs="Times New Roman"/>
                  <w:sz w:val="20"/>
                  <w:szCs w:val="20"/>
                </w:rPr>
                <m:t>Outdoor</m:t>
              </m:r>
              <m:r>
                <w:rPr>
                  <w:rFonts w:ascii="Cambria Math" w:eastAsiaTheme="minorEastAsia" w:hAnsi="Cambria Math" w:cs="Times New Roman"/>
                  <w:sz w:val="20"/>
                  <w:szCs w:val="20"/>
                </w:rPr>
                <m:t xml:space="preserve"> </m:t>
              </m:r>
              <m:r>
                <w:rPr>
                  <w:rFonts w:ascii="Cambria Math" w:eastAsiaTheme="minorEastAsia" w:hAnsi="Cambria Math" w:cs="Times New Roman"/>
                  <w:sz w:val="20"/>
                  <w:szCs w:val="20"/>
                </w:rPr>
                <m:t>Facilities</m:t>
              </m:r>
              <m:r>
                <w:rPr>
                  <w:rFonts w:ascii="Cambria Math" w:eastAsiaTheme="minorEastAsia" w:hAnsi="Cambria Math" w:cs="Times New Roman"/>
                  <w:sz w:val="20"/>
                  <w:szCs w:val="20"/>
                </w:rPr>
                <m:t xml:space="preserve"> (</m:t>
              </m:r>
              <m:r>
                <w:rPr>
                  <w:rFonts w:ascii="Cambria Math" w:eastAsiaTheme="minorEastAsia" w:hAnsi="Cambria Math" w:cs="Times New Roman"/>
                  <w:sz w:val="20"/>
                  <w:szCs w:val="20"/>
                </w:rPr>
                <m:t>YES</m:t>
              </m:r>
              <m:r>
                <w:rPr>
                  <w:rFonts w:ascii="Cambria Math" w:eastAsiaTheme="minorEastAsia" w:hAnsi="Cambria Math" w:cs="Times New Roman"/>
                  <w:sz w:val="20"/>
                  <w:szCs w:val="20"/>
                </w:rPr>
                <m:t xml:space="preserve">=1, </m:t>
              </m:r>
              <m:r>
                <w:rPr>
                  <w:rFonts w:ascii="Cambria Math" w:eastAsiaTheme="minorEastAsia" w:hAnsi="Cambria Math" w:cs="Times New Roman"/>
                  <w:sz w:val="20"/>
                  <w:szCs w:val="20"/>
                </w:rPr>
                <m:t>ELSE</m:t>
              </m:r>
              <m:r>
                <w:rPr>
                  <w:rFonts w:ascii="Cambria Math" w:eastAsiaTheme="minorEastAsia" w:hAnsi="Cambria Math" w:cs="Times New Roman"/>
                  <w:sz w:val="20"/>
                  <w:szCs w:val="20"/>
                </w:rPr>
                <m:t xml:space="preserve"> 0)</m:t>
              </m:r>
            </m:oMath>
            <w:r w:rsidR="009206B7" w:rsidRPr="00273870">
              <w:rPr>
                <w:rFonts w:ascii="Garamond" w:eastAsiaTheme="minorEastAsia" w:hAnsi="Garamond" w:cs="Times New Roman"/>
                <w:sz w:val="20"/>
                <w:szCs w:val="20"/>
              </w:rPr>
              <w:t xml:space="preserve"> </w:t>
            </w:r>
          </w:p>
          <w:p w14:paraId="5FD576CB" w14:textId="77777777" w:rsidR="009206B7" w:rsidRPr="00273870" w:rsidRDefault="003116FA" w:rsidP="004409BD">
            <w:pPr>
              <w:rPr>
                <w:rFonts w:ascii="Garamond" w:eastAsiaTheme="minorEastAsia" w:hAnsi="Garamond" w:cs="Times New Roman"/>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β</m:t>
                  </m:r>
                </m:e>
                <m:sub>
                  <m:r>
                    <w:rPr>
                      <w:rFonts w:ascii="Cambria Math" w:hAnsi="Cambria Math" w:cs="Times New Roman"/>
                      <w:sz w:val="20"/>
                      <w:szCs w:val="20"/>
                    </w:rPr>
                    <m:t>16</m:t>
                  </m:r>
                </m:sub>
              </m:sSub>
              <m:r>
                <w:rPr>
                  <w:rFonts w:ascii="Cambria Math" w:eastAsiaTheme="minorEastAsia" w:hAnsi="Cambria Math" w:cs="Times New Roman"/>
                  <w:sz w:val="20"/>
                  <w:szCs w:val="20"/>
                </w:rPr>
                <m:t xml:space="preserve"> </m:t>
              </m:r>
              <m:r>
                <w:rPr>
                  <w:rFonts w:ascii="Cambria Math" w:eastAsiaTheme="minorEastAsia" w:hAnsi="Cambria Math" w:cs="Times New Roman"/>
                  <w:sz w:val="20"/>
                  <w:szCs w:val="20"/>
                </w:rPr>
                <m:t>Parking</m:t>
              </m:r>
              <m:r>
                <w:rPr>
                  <w:rFonts w:ascii="Cambria Math" w:eastAsiaTheme="minorEastAsia" w:hAnsi="Cambria Math" w:cs="Times New Roman"/>
                  <w:sz w:val="20"/>
                  <w:szCs w:val="20"/>
                </w:rPr>
                <m:t xml:space="preserve"> </m:t>
              </m:r>
              <m:r>
                <w:rPr>
                  <w:rFonts w:ascii="Cambria Math" w:eastAsiaTheme="minorEastAsia" w:hAnsi="Cambria Math" w:cs="Times New Roman"/>
                  <w:sz w:val="20"/>
                  <w:szCs w:val="20"/>
                </w:rPr>
                <m:t>space</m:t>
              </m:r>
              <m:r>
                <w:rPr>
                  <w:rFonts w:ascii="Cambria Math" w:eastAsiaTheme="minorEastAsia" w:hAnsi="Cambria Math" w:cs="Times New Roman"/>
                  <w:sz w:val="20"/>
                  <w:szCs w:val="20"/>
                </w:rPr>
                <m:t xml:space="preserve"> </m:t>
              </m:r>
              <m:r>
                <w:rPr>
                  <w:rFonts w:ascii="Cambria Math" w:eastAsiaTheme="minorEastAsia" w:hAnsi="Cambria Math" w:cs="Times New Roman"/>
                  <w:sz w:val="20"/>
                  <w:szCs w:val="20"/>
                </w:rPr>
                <m:t>included</m:t>
              </m:r>
              <m:r>
                <w:rPr>
                  <w:rFonts w:ascii="Cambria Math" w:eastAsiaTheme="minorEastAsia" w:hAnsi="Cambria Math" w:cs="Times New Roman"/>
                  <w:sz w:val="20"/>
                  <w:szCs w:val="20"/>
                </w:rPr>
                <m:t>(</m:t>
              </m:r>
              <m:r>
                <w:rPr>
                  <w:rFonts w:ascii="Cambria Math" w:eastAsiaTheme="minorEastAsia" w:hAnsi="Cambria Math" w:cs="Times New Roman"/>
                  <w:sz w:val="20"/>
                  <w:szCs w:val="20"/>
                </w:rPr>
                <m:t>YES</m:t>
              </m:r>
              <m:r>
                <w:rPr>
                  <w:rFonts w:ascii="Cambria Math" w:eastAsiaTheme="minorEastAsia" w:hAnsi="Cambria Math" w:cs="Times New Roman"/>
                  <w:sz w:val="20"/>
                  <w:szCs w:val="20"/>
                </w:rPr>
                <m:t xml:space="preserve">=1, </m:t>
              </m:r>
              <m:r>
                <w:rPr>
                  <w:rFonts w:ascii="Cambria Math" w:eastAsiaTheme="minorEastAsia" w:hAnsi="Cambria Math" w:cs="Times New Roman"/>
                  <w:sz w:val="20"/>
                  <w:szCs w:val="20"/>
                </w:rPr>
                <m:t>ELSE</m:t>
              </m:r>
              <m:r>
                <w:rPr>
                  <w:rFonts w:ascii="Cambria Math" w:eastAsiaTheme="minorEastAsia" w:hAnsi="Cambria Math" w:cs="Times New Roman"/>
                  <w:sz w:val="20"/>
                  <w:szCs w:val="20"/>
                </w:rPr>
                <m:t xml:space="preserve"> 0)</m:t>
              </m:r>
            </m:oMath>
            <w:r w:rsidR="009206B7" w:rsidRPr="00273870">
              <w:rPr>
                <w:rFonts w:ascii="Garamond" w:eastAsiaTheme="minorEastAsia" w:hAnsi="Garamond" w:cs="Times New Roman"/>
                <w:sz w:val="20"/>
                <w:szCs w:val="20"/>
              </w:rPr>
              <w:t xml:space="preserve"> </w:t>
            </w:r>
          </w:p>
          <w:p w14:paraId="4B9F4BD0" w14:textId="7F4634CD" w:rsidR="009206B7" w:rsidRPr="00273870" w:rsidRDefault="003116FA" w:rsidP="004409BD">
            <w:pPr>
              <w:rPr>
                <w:rFonts w:ascii="Garamond" w:eastAsiaTheme="minorEastAsia" w:hAnsi="Garamond" w:cs="Times New Roman"/>
                <w:sz w:val="20"/>
                <w:szCs w:val="20"/>
              </w:rPr>
            </w:pPr>
            <m:oMath>
              <m:nary>
                <m:naryPr>
                  <m:chr m:val="∑"/>
                  <m:limLoc m:val="undOvr"/>
                  <m:ctrlPr>
                    <w:rPr>
                      <w:rFonts w:ascii="Cambria Math" w:hAnsi="Cambria Math" w:cs="Times New Roman"/>
                      <w:i/>
                      <w:sz w:val="20"/>
                      <w:szCs w:val="20"/>
                    </w:rPr>
                  </m:ctrlPr>
                </m:naryPr>
                <m:sub>
                  <m:r>
                    <w:rPr>
                      <w:rFonts w:ascii="Cambria Math" w:hAnsi="Cambria Math" w:cs="Times New Roman"/>
                      <w:sz w:val="20"/>
                      <w:szCs w:val="20"/>
                    </w:rPr>
                    <m:t>i</m:t>
                  </m:r>
                  <m:r>
                    <w:rPr>
                      <w:rFonts w:ascii="Cambria Math" w:hAnsi="Cambria Math" w:cs="Times New Roman"/>
                      <w:sz w:val="20"/>
                      <w:szCs w:val="20"/>
                    </w:rPr>
                    <m:t>=17</m:t>
                  </m:r>
                </m:sub>
                <m:sup>
                  <m:r>
                    <w:rPr>
                      <w:rFonts w:ascii="Cambria Math" w:hAnsi="Cambria Math" w:cs="Times New Roman"/>
                      <w:sz w:val="20"/>
                      <w:szCs w:val="20"/>
                    </w:rPr>
                    <m:t>22</m:t>
                  </m:r>
                </m:sup>
                <m:e>
                  <m:sSub>
                    <m:sSubPr>
                      <m:ctrlPr>
                        <w:rPr>
                          <w:rFonts w:ascii="Cambria Math" w:hAnsi="Cambria Math" w:cs="Times New Roman"/>
                          <w:i/>
                          <w:sz w:val="20"/>
                          <w:szCs w:val="20"/>
                        </w:rPr>
                      </m:ctrlPr>
                    </m:sSubPr>
                    <m:e>
                      <m:r>
                        <w:rPr>
                          <w:rFonts w:ascii="Cambria Math" w:hAnsi="Cambria Math" w:cs="Times New Roman"/>
                          <w:sz w:val="20"/>
                          <w:szCs w:val="20"/>
                        </w:rPr>
                        <m:t>B</m:t>
                      </m:r>
                    </m:e>
                    <m:sub>
                      <m:r>
                        <w:rPr>
                          <w:rFonts w:ascii="Cambria Math" w:hAnsi="Cambria Math" w:cs="Times New Roman"/>
                          <w:sz w:val="20"/>
                          <w:szCs w:val="20"/>
                        </w:rPr>
                        <m:t>i</m:t>
                      </m:r>
                    </m:sub>
                  </m:sSub>
                  <m:r>
                    <w:rPr>
                      <w:rFonts w:ascii="Cambria Math" w:hAnsi="Cambria Math" w:cs="Times New Roman"/>
                      <w:sz w:val="20"/>
                      <w:szCs w:val="20"/>
                    </w:rPr>
                    <m:t>Dummy</m:t>
                  </m:r>
                  <m:r>
                    <w:rPr>
                      <w:rFonts w:ascii="Cambria Math" w:hAnsi="Cambria Math" w:cs="Times New Roman"/>
                      <w:sz w:val="20"/>
                      <w:szCs w:val="20"/>
                    </w:rPr>
                    <m:t xml:space="preserve"> </m:t>
                  </m:r>
                  <m:r>
                    <w:rPr>
                      <w:rFonts w:ascii="Cambria Math" w:hAnsi="Cambria Math" w:cs="Times New Roman"/>
                      <w:sz w:val="20"/>
                      <w:szCs w:val="20"/>
                    </w:rPr>
                    <m:t>Consumption</m:t>
                  </m:r>
                  <m:r>
                    <w:rPr>
                      <w:rFonts w:ascii="Cambria Math" w:hAnsi="Cambria Math" w:cs="Times New Roman"/>
                      <w:sz w:val="20"/>
                      <w:szCs w:val="20"/>
                    </w:rPr>
                    <m:t xml:space="preserve"> </m:t>
                  </m:r>
                  <m:r>
                    <w:rPr>
                      <w:rFonts w:ascii="Cambria Math" w:hAnsi="Cambria Math" w:cs="Times New Roman"/>
                      <w:sz w:val="20"/>
                      <w:szCs w:val="20"/>
                    </w:rPr>
                    <m:t>Energy</m:t>
                  </m:r>
                  <m:r>
                    <w:rPr>
                      <w:rFonts w:ascii="Cambria Math" w:hAnsi="Cambria Math" w:cs="Times New Roman"/>
                      <w:sz w:val="20"/>
                      <w:szCs w:val="20"/>
                    </w:rPr>
                    <m:t xml:space="preserve"> </m:t>
                  </m:r>
                  <m:r>
                    <w:rPr>
                      <w:rFonts w:ascii="Cambria Math" w:hAnsi="Cambria Math" w:cs="Times New Roman"/>
                      <w:sz w:val="20"/>
                      <w:szCs w:val="20"/>
                    </w:rPr>
                    <m:t>Label</m:t>
                  </m:r>
                  <m:r>
                    <w:rPr>
                      <w:rFonts w:ascii="Cambria Math" w:hAnsi="Cambria Math" w:cs="Times New Roman"/>
                      <w:sz w:val="20"/>
                      <w:szCs w:val="20"/>
                    </w:rPr>
                    <m:t xml:space="preserve">(=1 </m:t>
                  </m:r>
                  <m:r>
                    <w:rPr>
                      <w:rFonts w:ascii="Cambria Math" w:hAnsi="Cambria Math" w:cs="Times New Roman"/>
                      <w:sz w:val="20"/>
                      <w:szCs w:val="20"/>
                    </w:rPr>
                    <m:t>if</m:t>
                  </m:r>
                  <m:r>
                    <w:rPr>
                      <w:rFonts w:ascii="Cambria Math" w:hAnsi="Cambria Math" w:cs="Times New Roman"/>
                      <w:sz w:val="20"/>
                      <w:szCs w:val="20"/>
                    </w:rPr>
                    <m:t xml:space="preserve"> </m:t>
                  </m:r>
                  <m:r>
                    <w:rPr>
                      <w:rFonts w:ascii="Cambria Math" w:hAnsi="Cambria Math" w:cs="Times New Roman"/>
                      <w:sz w:val="20"/>
                      <w:szCs w:val="20"/>
                    </w:rPr>
                    <m:t>l</m:t>
                  </m:r>
                  <m:r>
                    <w:rPr>
                      <w:rFonts w:ascii="Cambria Math" w:hAnsi="Cambria Math" w:cs="Times New Roman"/>
                      <w:sz w:val="20"/>
                      <w:szCs w:val="20"/>
                    </w:rPr>
                    <m:t>a</m:t>
                  </m:r>
                  <m:r>
                    <w:rPr>
                      <w:rFonts w:ascii="Cambria Math" w:hAnsi="Cambria Math" w:cs="Times New Roman"/>
                      <w:sz w:val="20"/>
                      <w:szCs w:val="20"/>
                    </w:rPr>
                    <m:t>bel</m:t>
                  </m:r>
                  <m:r>
                    <w:rPr>
                      <w:rFonts w:ascii="Cambria Math" w:hAnsi="Cambria Math" w:cs="Times New Roman"/>
                      <w:sz w:val="20"/>
                      <w:szCs w:val="20"/>
                    </w:rPr>
                    <m:t>=</m:t>
                  </m:r>
                  <m:r>
                    <w:rPr>
                      <w:rFonts w:ascii="Cambria Math" w:hAnsi="Cambria Math" w:cs="Times New Roman"/>
                      <w:sz w:val="20"/>
                      <w:szCs w:val="20"/>
                    </w:rPr>
                    <m:t>energy</m:t>
                  </m:r>
                  <m:r>
                    <w:rPr>
                      <w:rFonts w:ascii="Cambria Math" w:hAnsi="Cambria Math" w:cs="Times New Roman"/>
                      <w:sz w:val="20"/>
                      <w:szCs w:val="20"/>
                    </w:rPr>
                    <m:t xml:space="preserve"> </m:t>
                  </m:r>
                  <m:r>
                    <w:rPr>
                      <w:rFonts w:ascii="Cambria Math" w:hAnsi="Cambria Math" w:cs="Times New Roman"/>
                      <w:sz w:val="20"/>
                      <w:szCs w:val="20"/>
                    </w:rPr>
                    <m:t>label</m:t>
                  </m:r>
                  <m:r>
                    <w:rPr>
                      <w:rFonts w:ascii="Cambria Math" w:hAnsi="Cambria Math" w:cs="Times New Roman"/>
                      <w:sz w:val="20"/>
                      <w:szCs w:val="20"/>
                    </w:rPr>
                    <m:t xml:space="preserve"> </m:t>
                  </m:r>
                  <m:r>
                    <w:rPr>
                      <w:rFonts w:ascii="Cambria Math" w:hAnsi="Cambria Math" w:cs="Times New Roman"/>
                      <w:sz w:val="20"/>
                      <w:szCs w:val="20"/>
                    </w:rPr>
                    <m:t>wit</m:t>
                  </m:r>
                  <m:r>
                    <w:rPr>
                      <w:rFonts w:ascii="Cambria Math" w:hAnsi="Cambria Math" w:cs="Times New Roman"/>
                      <w:sz w:val="20"/>
                      <w:szCs w:val="20"/>
                    </w:rPr>
                    <m:t>h</m:t>
                  </m:r>
                  <m:r>
                    <w:rPr>
                      <w:rFonts w:ascii="Cambria Math" w:hAnsi="Cambria Math" w:cs="Times New Roman"/>
                      <w:sz w:val="20"/>
                      <w:szCs w:val="20"/>
                    </w:rPr>
                    <m:t xml:space="preserve">  </m:t>
                  </m:r>
                  <m:r>
                    <w:rPr>
                      <w:rFonts w:ascii="Cambria Math" w:hAnsi="Cambria Math" w:cs="Times New Roman"/>
                      <w:sz w:val="20"/>
                      <w:szCs w:val="20"/>
                    </w:rPr>
                    <m:t>Label</m:t>
                  </m:r>
                  <m:r>
                    <w:rPr>
                      <w:rFonts w:ascii="Cambria Math" w:hAnsi="Cambria Math" w:cs="Times New Roman"/>
                      <w:sz w:val="20"/>
                      <w:szCs w:val="20"/>
                    </w:rPr>
                    <m:t xml:space="preserve"> </m:t>
                  </m:r>
                  <m:r>
                    <w:rPr>
                      <w:rFonts w:ascii="Cambria Math" w:hAnsi="Cambria Math" w:cs="Times New Roman"/>
                      <w:sz w:val="20"/>
                      <w:szCs w:val="20"/>
                    </w:rPr>
                    <m:t>D</m:t>
                  </m:r>
                  <m:r>
                    <w:rPr>
                      <w:rFonts w:ascii="Cambria Math" w:hAnsi="Cambria Math" w:cs="Times New Roman"/>
                      <w:sz w:val="20"/>
                      <w:szCs w:val="20"/>
                    </w:rPr>
                    <m:t xml:space="preserve"> </m:t>
                  </m:r>
                  <m:r>
                    <w:rPr>
                      <w:rFonts w:ascii="Cambria Math" w:hAnsi="Cambria Math" w:cs="Times New Roman"/>
                      <w:sz w:val="20"/>
                      <w:szCs w:val="20"/>
                    </w:rPr>
                    <m:t>as</m:t>
                  </m:r>
                  <m:r>
                    <w:rPr>
                      <w:rFonts w:ascii="Cambria Math" w:hAnsi="Cambria Math" w:cs="Times New Roman"/>
                      <w:sz w:val="20"/>
                      <w:szCs w:val="20"/>
                    </w:rPr>
                    <m:t xml:space="preserve"> </m:t>
                  </m:r>
                  <m:r>
                    <w:rPr>
                      <w:rFonts w:ascii="Cambria Math" w:hAnsi="Cambria Math" w:cs="Times New Roman"/>
                      <w:sz w:val="20"/>
                      <w:szCs w:val="20"/>
                    </w:rPr>
                    <m:t>reference</m:t>
                  </m:r>
                  <m:r>
                    <w:rPr>
                      <w:rFonts w:ascii="Cambria Math" w:hAnsi="Cambria Math" w:cs="Times New Roman"/>
                      <w:sz w:val="20"/>
                      <w:szCs w:val="20"/>
                    </w:rPr>
                    <m:t xml:space="preserve"> </m:t>
                  </m:r>
                  <m:r>
                    <w:rPr>
                      <w:rFonts w:ascii="Cambria Math" w:hAnsi="Cambria Math" w:cs="Times New Roman"/>
                      <w:sz w:val="20"/>
                      <w:szCs w:val="20"/>
                    </w:rPr>
                    <m:t>category</m:t>
                  </m:r>
                </m:e>
              </m:nary>
              <m:r>
                <w:rPr>
                  <w:rFonts w:ascii="Cambria Math" w:hAnsi="Cambria Math" w:cs="Times New Roman"/>
                  <w:sz w:val="20"/>
                  <w:szCs w:val="20"/>
                </w:rPr>
                <m:t>)</m:t>
              </m:r>
            </m:oMath>
            <w:r w:rsidR="009206B7" w:rsidRPr="00273870">
              <w:rPr>
                <w:rFonts w:ascii="Garamond" w:eastAsiaTheme="minorEastAsia" w:hAnsi="Garamond" w:cs="Times New Roman"/>
                <w:sz w:val="20"/>
                <w:szCs w:val="20"/>
              </w:rPr>
              <w:t xml:space="preserve"> </w:t>
            </w:r>
          </w:p>
        </w:tc>
        <w:tc>
          <w:tcPr>
            <w:tcW w:w="4500" w:type="dxa"/>
            <w:tcBorders>
              <w:top w:val="single" w:sz="4" w:space="0" w:color="auto"/>
              <w:left w:val="single" w:sz="4" w:space="0" w:color="auto"/>
              <w:bottom w:val="single" w:sz="4" w:space="0" w:color="auto"/>
              <w:right w:val="nil"/>
            </w:tcBorders>
          </w:tcPr>
          <w:p w14:paraId="392C44DA" w14:textId="77777777" w:rsidR="009206B7" w:rsidRPr="00273870" w:rsidRDefault="003116FA" w:rsidP="004409BD">
            <w:pPr>
              <w:jc w:val="both"/>
              <w:rPr>
                <w:rFonts w:ascii="Garamond" w:hAnsi="Garamond" w:cs="Times New Roman"/>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Z</m:t>
                  </m:r>
                </m:e>
                <m:sub>
                  <m:r>
                    <w:rPr>
                      <w:rFonts w:ascii="Cambria Math" w:hAnsi="Cambria Math" w:cs="Times New Roman"/>
                      <w:sz w:val="20"/>
                      <w:szCs w:val="20"/>
                    </w:rPr>
                    <m:t>1</m:t>
                  </m:r>
                </m:sub>
              </m:sSub>
              <m:r>
                <w:rPr>
                  <w:rFonts w:ascii="Cambria Math" w:eastAsiaTheme="minorEastAsia" w:hAnsi="Cambria Math" w:cs="Times New Roman"/>
                  <w:sz w:val="20"/>
                  <w:szCs w:val="20"/>
                </w:rPr>
                <m:t xml:space="preserve"> </m:t>
              </m:r>
              <m:r>
                <w:rPr>
                  <w:rFonts w:ascii="Cambria Math" w:eastAsiaTheme="minorEastAsia" w:hAnsi="Cambria Math" w:cs="Times New Roman"/>
                  <w:sz w:val="20"/>
                  <w:szCs w:val="20"/>
                </w:rPr>
                <m:t>Bus</m:t>
              </m:r>
              <m:r>
                <w:rPr>
                  <w:rFonts w:ascii="Cambria Math" w:eastAsiaTheme="minorEastAsia" w:hAnsi="Cambria Math" w:cs="Times New Roman"/>
                  <w:sz w:val="20"/>
                  <w:szCs w:val="20"/>
                </w:rPr>
                <m:t xml:space="preserve"> &amp; </m:t>
              </m:r>
              <m:r>
                <w:rPr>
                  <w:rFonts w:ascii="Cambria Math" w:eastAsiaTheme="minorEastAsia" w:hAnsi="Cambria Math" w:cs="Times New Roman"/>
                  <w:sz w:val="20"/>
                  <w:szCs w:val="20"/>
                </w:rPr>
                <m:t>Metro</m:t>
              </m:r>
              <m:r>
                <w:rPr>
                  <w:rFonts w:ascii="Cambria Math" w:eastAsiaTheme="minorEastAsia" w:hAnsi="Cambria Math" w:cs="Times New Roman"/>
                  <w:sz w:val="20"/>
                  <w:szCs w:val="20"/>
                </w:rPr>
                <m:t xml:space="preserve"> </m:t>
              </m:r>
              <m:r>
                <w:rPr>
                  <w:rFonts w:ascii="Cambria Math" w:eastAsiaTheme="minorEastAsia" w:hAnsi="Cambria Math" w:cs="Times New Roman"/>
                  <w:sz w:val="20"/>
                  <w:szCs w:val="20"/>
                </w:rPr>
                <m:t>PCA</m:t>
              </m:r>
            </m:oMath>
            <w:r w:rsidR="009206B7" w:rsidRPr="00273870">
              <w:rPr>
                <w:rFonts w:ascii="Garamond" w:hAnsi="Garamond" w:cs="Times New Roman"/>
                <w:sz w:val="20"/>
                <w:szCs w:val="20"/>
              </w:rPr>
              <w:t xml:space="preserve"> </w:t>
            </w:r>
          </w:p>
          <w:p w14:paraId="725A3450" w14:textId="77777777" w:rsidR="009206B7" w:rsidRPr="00273870" w:rsidRDefault="003116FA" w:rsidP="004409BD">
            <w:pPr>
              <w:jc w:val="both"/>
              <w:rPr>
                <w:rFonts w:ascii="Garamond" w:hAnsi="Garamond" w:cs="Times New Roman"/>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Z</m:t>
                  </m:r>
                </m:e>
                <m:sub>
                  <m:r>
                    <w:rPr>
                      <w:rFonts w:ascii="Cambria Math" w:hAnsi="Cambria Math" w:cs="Times New Roman"/>
                      <w:sz w:val="20"/>
                      <w:szCs w:val="20"/>
                    </w:rPr>
                    <m:t>2</m:t>
                  </m:r>
                </m:sub>
              </m:sSub>
              <m:r>
                <w:rPr>
                  <w:rFonts w:ascii="Cambria Math" w:eastAsiaTheme="minorEastAsia" w:hAnsi="Cambria Math" w:cs="Times New Roman"/>
                  <w:sz w:val="20"/>
                  <w:szCs w:val="20"/>
                </w:rPr>
                <m:t xml:space="preserve"> </m:t>
              </m:r>
              <m:r>
                <w:rPr>
                  <w:rFonts w:ascii="Cambria Math" w:eastAsiaTheme="minorEastAsia" w:hAnsi="Cambria Math" w:cs="Times New Roman"/>
                  <w:sz w:val="20"/>
                  <w:szCs w:val="20"/>
                </w:rPr>
                <m:t>Distance</m:t>
              </m:r>
              <m:r>
                <w:rPr>
                  <w:rFonts w:ascii="Cambria Math" w:eastAsiaTheme="minorEastAsia" w:hAnsi="Cambria Math" w:cs="Times New Roman"/>
                  <w:sz w:val="20"/>
                  <w:szCs w:val="20"/>
                </w:rPr>
                <m:t xml:space="preserve"> </m:t>
              </m:r>
              <m:r>
                <w:rPr>
                  <w:rFonts w:ascii="Cambria Math" w:eastAsiaTheme="minorEastAsia" w:hAnsi="Cambria Math" w:cs="Times New Roman"/>
                  <w:sz w:val="20"/>
                  <w:szCs w:val="20"/>
                </w:rPr>
                <m:t>to</m:t>
              </m:r>
              <m:f>
                <m:fPr>
                  <m:type m:val="lin"/>
                  <m:ctrlPr>
                    <w:rPr>
                      <w:rFonts w:ascii="Cambria Math" w:eastAsiaTheme="minorEastAsia" w:hAnsi="Cambria Math" w:cs="Times New Roman"/>
                      <w:i/>
                      <w:sz w:val="20"/>
                      <w:szCs w:val="20"/>
                    </w:rPr>
                  </m:ctrlPr>
                </m:fPr>
                <m:num>
                  <m:r>
                    <w:rPr>
                      <w:rFonts w:ascii="Cambria Math" w:eastAsiaTheme="minorEastAsia" w:hAnsi="Cambria Math" w:cs="Times New Roman"/>
                      <w:sz w:val="20"/>
                      <w:szCs w:val="20"/>
                    </w:rPr>
                    <m:t>Hig</m:t>
                  </m:r>
                  <m:r>
                    <w:rPr>
                      <w:rFonts w:ascii="Cambria Math" w:eastAsiaTheme="minorEastAsia" w:hAnsi="Cambria Math" w:cs="Times New Roman"/>
                      <w:sz w:val="20"/>
                      <w:szCs w:val="20"/>
                    </w:rPr>
                    <m:t>h</m:t>
                  </m:r>
                  <m:r>
                    <w:rPr>
                      <w:rFonts w:ascii="Cambria Math" w:eastAsiaTheme="minorEastAsia" w:hAnsi="Cambria Math" w:cs="Times New Roman"/>
                      <w:sz w:val="20"/>
                      <w:szCs w:val="20"/>
                    </w:rPr>
                    <m:t>way</m:t>
                  </m:r>
                </m:num>
                <m:den>
                  <m:r>
                    <w:rPr>
                      <w:rFonts w:ascii="Cambria Math" w:eastAsiaTheme="minorEastAsia" w:hAnsi="Cambria Math" w:cs="Times New Roman"/>
                      <w:sz w:val="20"/>
                      <w:szCs w:val="20"/>
                    </w:rPr>
                    <m:t>Train</m:t>
                  </m:r>
                </m:den>
              </m:f>
              <m:r>
                <w:rPr>
                  <w:rFonts w:ascii="Cambria Math" w:eastAsiaTheme="minorEastAsia" w:hAnsi="Cambria Math" w:cs="Times New Roman"/>
                  <w:sz w:val="20"/>
                  <w:szCs w:val="20"/>
                </w:rPr>
                <m:t>(</m:t>
              </m:r>
              <m:r>
                <w:rPr>
                  <w:rFonts w:ascii="Cambria Math" w:eastAsiaTheme="minorEastAsia" w:hAnsi="Cambria Math" w:cs="Times New Roman"/>
                  <w:sz w:val="20"/>
                  <w:szCs w:val="20"/>
                </w:rPr>
                <m:t>km</m:t>
              </m:r>
              <m:r>
                <w:rPr>
                  <w:rFonts w:ascii="Cambria Math" w:eastAsiaTheme="minorEastAsia" w:hAnsi="Cambria Math" w:cs="Times New Roman"/>
                  <w:sz w:val="20"/>
                  <w:szCs w:val="20"/>
                </w:rPr>
                <m:t>)</m:t>
              </m:r>
            </m:oMath>
            <w:r w:rsidR="009206B7" w:rsidRPr="00273870">
              <w:rPr>
                <w:rFonts w:ascii="Garamond" w:hAnsi="Garamond" w:cs="Times New Roman"/>
                <w:sz w:val="20"/>
                <w:szCs w:val="20"/>
              </w:rPr>
              <w:t xml:space="preserve"> </w:t>
            </w:r>
          </w:p>
          <w:p w14:paraId="0995C818" w14:textId="77777777" w:rsidR="009206B7" w:rsidRPr="00273870" w:rsidRDefault="003116FA" w:rsidP="004409BD">
            <w:pPr>
              <w:jc w:val="both"/>
              <w:rPr>
                <w:rFonts w:ascii="Garamond" w:hAnsi="Garamond" w:cs="Times New Roman"/>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Z</m:t>
                  </m:r>
                </m:e>
                <m:sub>
                  <m:r>
                    <w:rPr>
                      <w:rFonts w:ascii="Cambria Math" w:hAnsi="Cambria Math" w:cs="Times New Roman"/>
                      <w:sz w:val="20"/>
                      <w:szCs w:val="20"/>
                    </w:rPr>
                    <m:t>3</m:t>
                  </m:r>
                </m:sub>
              </m:sSub>
              <m:r>
                <w:rPr>
                  <w:rFonts w:ascii="Cambria Math" w:eastAsiaTheme="minorEastAsia" w:hAnsi="Cambria Math" w:cs="Times New Roman"/>
                  <w:sz w:val="20"/>
                  <w:szCs w:val="20"/>
                </w:rPr>
                <m:t xml:space="preserve"> </m:t>
              </m:r>
              <m:r>
                <w:rPr>
                  <w:rFonts w:ascii="Cambria Math" w:eastAsiaTheme="minorEastAsia" w:hAnsi="Cambria Math" w:cs="Times New Roman"/>
                  <w:sz w:val="20"/>
                  <w:szCs w:val="20"/>
                </w:rPr>
                <m:t>Distance</m:t>
              </m:r>
              <m:r>
                <w:rPr>
                  <w:rFonts w:ascii="Cambria Math" w:eastAsiaTheme="minorEastAsia" w:hAnsi="Cambria Math" w:cs="Times New Roman"/>
                  <w:sz w:val="20"/>
                  <w:szCs w:val="20"/>
                </w:rPr>
                <m:t xml:space="preserve"> </m:t>
              </m:r>
              <m:r>
                <w:rPr>
                  <w:rFonts w:ascii="Cambria Math" w:eastAsiaTheme="minorEastAsia" w:hAnsi="Cambria Math" w:cs="Times New Roman"/>
                  <w:sz w:val="20"/>
                  <w:szCs w:val="20"/>
                </w:rPr>
                <m:t>to</m:t>
              </m:r>
              <m:r>
                <w:rPr>
                  <w:rFonts w:ascii="Cambria Math" w:eastAsiaTheme="minorEastAsia" w:hAnsi="Cambria Math" w:cs="Times New Roman"/>
                  <w:sz w:val="20"/>
                  <w:szCs w:val="20"/>
                </w:rPr>
                <m:t xml:space="preserve"> </m:t>
              </m:r>
              <m:r>
                <w:rPr>
                  <w:rFonts w:ascii="Cambria Math" w:eastAsiaTheme="minorEastAsia" w:hAnsi="Cambria Math" w:cs="Times New Roman"/>
                  <w:sz w:val="20"/>
                  <w:szCs w:val="20"/>
                </w:rPr>
                <m:t>Beac</m:t>
              </m:r>
              <m:r>
                <w:rPr>
                  <w:rFonts w:ascii="Cambria Math" w:eastAsiaTheme="minorEastAsia" w:hAnsi="Cambria Math" w:cs="Times New Roman"/>
                  <w:sz w:val="20"/>
                  <w:szCs w:val="20"/>
                </w:rPr>
                <m:t>h</m:t>
              </m:r>
              <m:r>
                <w:rPr>
                  <w:rFonts w:ascii="Cambria Math" w:eastAsiaTheme="minorEastAsia" w:hAnsi="Cambria Math" w:cs="Times New Roman"/>
                  <w:sz w:val="20"/>
                  <w:szCs w:val="20"/>
                </w:rPr>
                <m:t xml:space="preserve"> (</m:t>
              </m:r>
              <m:r>
                <w:rPr>
                  <w:rFonts w:ascii="Cambria Math" w:eastAsiaTheme="minorEastAsia" w:hAnsi="Cambria Math" w:cs="Times New Roman"/>
                  <w:sz w:val="20"/>
                  <w:szCs w:val="20"/>
                </w:rPr>
                <m:t>km</m:t>
              </m:r>
              <m:r>
                <w:rPr>
                  <w:rFonts w:ascii="Cambria Math" w:eastAsiaTheme="minorEastAsia" w:hAnsi="Cambria Math" w:cs="Times New Roman"/>
                  <w:sz w:val="20"/>
                  <w:szCs w:val="20"/>
                </w:rPr>
                <m:t xml:space="preserve">) </m:t>
              </m:r>
            </m:oMath>
            <w:r w:rsidR="009206B7" w:rsidRPr="00273870">
              <w:rPr>
                <w:rFonts w:ascii="Garamond" w:hAnsi="Garamond" w:cs="Times New Roman"/>
                <w:sz w:val="20"/>
                <w:szCs w:val="20"/>
              </w:rPr>
              <w:t xml:space="preserve"> </w:t>
            </w:r>
          </w:p>
          <w:p w14:paraId="5229EAE7" w14:textId="77777777" w:rsidR="009206B7" w:rsidRPr="00273870" w:rsidRDefault="003116FA" w:rsidP="004409BD">
            <w:pPr>
              <w:jc w:val="both"/>
              <w:rPr>
                <w:rFonts w:ascii="Garamond" w:hAnsi="Garamond" w:cs="Times New Roman"/>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Z</m:t>
                  </m:r>
                </m:e>
                <m:sub>
                  <m:r>
                    <w:rPr>
                      <w:rFonts w:ascii="Cambria Math" w:hAnsi="Cambria Math" w:cs="Times New Roman"/>
                      <w:sz w:val="20"/>
                      <w:szCs w:val="20"/>
                    </w:rPr>
                    <m:t>4</m:t>
                  </m:r>
                </m:sub>
              </m:sSub>
              <m:r>
                <w:rPr>
                  <w:rFonts w:ascii="Cambria Math" w:eastAsiaTheme="minorEastAsia" w:hAnsi="Cambria Math" w:cs="Times New Roman"/>
                  <w:sz w:val="20"/>
                  <w:szCs w:val="20"/>
                </w:rPr>
                <m:t xml:space="preserve"> </m:t>
              </m:r>
              <m:r>
                <w:rPr>
                  <w:rFonts w:ascii="Cambria Math" w:eastAsiaTheme="minorEastAsia" w:hAnsi="Cambria Math" w:cs="Times New Roman"/>
                  <w:sz w:val="20"/>
                  <w:szCs w:val="20"/>
                </w:rPr>
                <m:t>Park</m:t>
              </m:r>
              <m:r>
                <w:rPr>
                  <w:rFonts w:ascii="Cambria Math" w:eastAsiaTheme="minorEastAsia" w:hAnsi="Cambria Math" w:cs="Times New Roman"/>
                  <w:sz w:val="20"/>
                  <w:szCs w:val="20"/>
                </w:rPr>
                <m:t xml:space="preserve"> &amp; </m:t>
              </m:r>
              <m:r>
                <w:rPr>
                  <w:rFonts w:ascii="Cambria Math" w:eastAsiaTheme="minorEastAsia" w:hAnsi="Cambria Math" w:cs="Times New Roman"/>
                  <w:sz w:val="20"/>
                  <w:szCs w:val="20"/>
                </w:rPr>
                <m:t>Garden</m:t>
              </m:r>
              <m:r>
                <w:rPr>
                  <w:rFonts w:ascii="Cambria Math" w:eastAsiaTheme="minorEastAsia" w:hAnsi="Cambria Math" w:cs="Times New Roman"/>
                  <w:sz w:val="20"/>
                  <w:szCs w:val="20"/>
                </w:rPr>
                <m:t xml:space="preserve"> </m:t>
              </m:r>
              <m:r>
                <w:rPr>
                  <w:rFonts w:ascii="Cambria Math" w:eastAsiaTheme="minorEastAsia" w:hAnsi="Cambria Math" w:cs="Times New Roman"/>
                  <w:sz w:val="20"/>
                  <w:szCs w:val="20"/>
                </w:rPr>
                <m:t>PCA</m:t>
              </m:r>
            </m:oMath>
            <w:r w:rsidR="009206B7" w:rsidRPr="00273870">
              <w:rPr>
                <w:rFonts w:ascii="Garamond" w:hAnsi="Garamond" w:cs="Times New Roman"/>
                <w:sz w:val="20"/>
                <w:szCs w:val="20"/>
              </w:rPr>
              <w:t xml:space="preserve"> </w:t>
            </w:r>
          </w:p>
          <w:p w14:paraId="2D2583E0" w14:textId="77777777" w:rsidR="009206B7" w:rsidRPr="00273870" w:rsidRDefault="003116FA" w:rsidP="004409BD">
            <w:pPr>
              <w:jc w:val="both"/>
              <w:rPr>
                <w:rFonts w:ascii="Garamond" w:hAnsi="Garamond" w:cs="Times New Roman"/>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Z</m:t>
                  </m:r>
                </m:e>
                <m:sub>
                  <m:r>
                    <w:rPr>
                      <w:rFonts w:ascii="Cambria Math" w:hAnsi="Cambria Math" w:cs="Times New Roman"/>
                      <w:sz w:val="20"/>
                      <w:szCs w:val="20"/>
                    </w:rPr>
                    <m:t>5</m:t>
                  </m:r>
                </m:sub>
              </m:sSub>
              <m:r>
                <w:rPr>
                  <w:rFonts w:ascii="Cambria Math" w:eastAsiaTheme="minorEastAsia" w:hAnsi="Cambria Math" w:cs="Times New Roman"/>
                  <w:sz w:val="20"/>
                  <w:szCs w:val="20"/>
                </w:rPr>
                <m:t xml:space="preserve"> </m:t>
              </m:r>
              <m:r>
                <w:rPr>
                  <w:rFonts w:ascii="Cambria Math" w:eastAsiaTheme="minorEastAsia" w:hAnsi="Cambria Math" w:cs="Times New Roman"/>
                  <w:sz w:val="20"/>
                  <w:szCs w:val="20"/>
                </w:rPr>
                <m:t>Viewpoint</m:t>
              </m:r>
              <m:r>
                <w:rPr>
                  <w:rFonts w:ascii="Cambria Math" w:eastAsiaTheme="minorEastAsia" w:hAnsi="Cambria Math" w:cs="Times New Roman"/>
                  <w:sz w:val="20"/>
                  <w:szCs w:val="20"/>
                </w:rPr>
                <m:t xml:space="preserve"> </m:t>
              </m:r>
              <m:r>
                <w:rPr>
                  <w:rFonts w:ascii="Cambria Math" w:eastAsiaTheme="minorEastAsia" w:hAnsi="Cambria Math" w:cs="Times New Roman"/>
                  <w:sz w:val="20"/>
                  <w:szCs w:val="20"/>
                </w:rPr>
                <m:t>PCA</m:t>
              </m:r>
            </m:oMath>
            <w:r w:rsidR="009206B7" w:rsidRPr="00273870">
              <w:rPr>
                <w:rFonts w:ascii="Garamond" w:hAnsi="Garamond" w:cs="Times New Roman"/>
                <w:sz w:val="20"/>
                <w:szCs w:val="20"/>
              </w:rPr>
              <w:t xml:space="preserve"> </w:t>
            </w:r>
          </w:p>
          <w:p w14:paraId="1340E7B1" w14:textId="77777777" w:rsidR="009206B7" w:rsidRPr="00273870" w:rsidRDefault="003116FA" w:rsidP="004409BD">
            <w:pPr>
              <w:jc w:val="both"/>
              <w:rPr>
                <w:rFonts w:ascii="Garamond" w:hAnsi="Garamond" w:cs="Times New Roman"/>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Z</m:t>
                  </m:r>
                </m:e>
                <m:sub>
                  <m:r>
                    <w:rPr>
                      <w:rFonts w:ascii="Cambria Math" w:hAnsi="Cambria Math" w:cs="Times New Roman"/>
                      <w:sz w:val="20"/>
                      <w:szCs w:val="20"/>
                    </w:rPr>
                    <m:t>6</m:t>
                  </m:r>
                </m:sub>
              </m:sSub>
              <m:r>
                <w:rPr>
                  <w:rFonts w:ascii="Cambria Math" w:eastAsiaTheme="minorEastAsia" w:hAnsi="Cambria Math" w:cs="Times New Roman"/>
                  <w:sz w:val="20"/>
                  <w:szCs w:val="20"/>
                </w:rPr>
                <m:t xml:space="preserve"> </m:t>
              </m:r>
              <m:r>
                <w:rPr>
                  <w:rFonts w:ascii="Cambria Math" w:eastAsiaTheme="minorEastAsia" w:hAnsi="Cambria Math" w:cs="Times New Roman"/>
                  <w:sz w:val="20"/>
                  <w:szCs w:val="20"/>
                </w:rPr>
                <m:t>Neig</m:t>
              </m:r>
              <m:r>
                <w:rPr>
                  <w:rFonts w:ascii="Cambria Math" w:eastAsiaTheme="minorEastAsia" w:hAnsi="Cambria Math" w:cs="Times New Roman"/>
                  <w:sz w:val="20"/>
                  <w:szCs w:val="20"/>
                </w:rPr>
                <m:t>h</m:t>
              </m:r>
              <m:r>
                <w:rPr>
                  <w:rFonts w:ascii="Cambria Math" w:eastAsiaTheme="minorEastAsia" w:hAnsi="Cambria Math" w:cs="Times New Roman"/>
                  <w:sz w:val="20"/>
                  <w:szCs w:val="20"/>
                </w:rPr>
                <m:t>boord</m:t>
              </m:r>
              <m:r>
                <w:rPr>
                  <w:rFonts w:ascii="Cambria Math" w:eastAsiaTheme="minorEastAsia" w:hAnsi="Cambria Math" w:cs="Times New Roman"/>
                  <w:sz w:val="20"/>
                  <w:szCs w:val="20"/>
                </w:rPr>
                <m:t>h</m:t>
              </m:r>
              <m:r>
                <w:rPr>
                  <w:rFonts w:ascii="Cambria Math" w:eastAsiaTheme="minorEastAsia" w:hAnsi="Cambria Math" w:cs="Times New Roman"/>
                  <w:sz w:val="20"/>
                  <w:szCs w:val="20"/>
                </w:rPr>
                <m:t>ood</m:t>
              </m:r>
              <m:r>
                <w:rPr>
                  <w:rFonts w:ascii="Cambria Math" w:eastAsiaTheme="minorEastAsia" w:hAnsi="Cambria Math" w:cs="Times New Roman"/>
                  <w:sz w:val="20"/>
                  <w:szCs w:val="20"/>
                </w:rPr>
                <m:t xml:space="preserve"> </m:t>
              </m:r>
              <m:r>
                <w:rPr>
                  <w:rFonts w:ascii="Cambria Math" w:eastAsiaTheme="minorEastAsia" w:hAnsi="Cambria Math" w:cs="Times New Roman"/>
                  <w:sz w:val="20"/>
                  <w:szCs w:val="20"/>
                </w:rPr>
                <m:t>size</m:t>
              </m:r>
              <m:r>
                <w:rPr>
                  <w:rFonts w:ascii="Cambria Math" w:eastAsiaTheme="minorEastAsia" w:hAnsi="Cambria Math" w:cs="Times New Roman"/>
                  <w:sz w:val="20"/>
                  <w:szCs w:val="20"/>
                </w:rPr>
                <m:t xml:space="preserve"> (10 </m:t>
              </m:r>
              <m:r>
                <w:rPr>
                  <w:rFonts w:ascii="Cambria Math" w:eastAsiaTheme="minorEastAsia" w:hAnsi="Cambria Math" w:cs="Times New Roman"/>
                  <w:sz w:val="20"/>
                  <w:szCs w:val="20"/>
                </w:rPr>
                <m:t>h</m:t>
              </m:r>
              <m:r>
                <w:rPr>
                  <w:rFonts w:ascii="Cambria Math" w:eastAsiaTheme="minorEastAsia" w:hAnsi="Cambria Math" w:cs="Times New Roman"/>
                  <w:sz w:val="20"/>
                  <w:szCs w:val="20"/>
                </w:rPr>
                <m:t>a</m:t>
              </m:r>
              <m:r>
                <w:rPr>
                  <w:rFonts w:ascii="Cambria Math" w:eastAsiaTheme="minorEastAsia" w:hAnsi="Cambria Math" w:cs="Times New Roman"/>
                  <w:sz w:val="20"/>
                  <w:szCs w:val="20"/>
                </w:rPr>
                <m:t>)</m:t>
              </m:r>
            </m:oMath>
            <w:r w:rsidR="009206B7" w:rsidRPr="00273870">
              <w:rPr>
                <w:rFonts w:ascii="Garamond" w:hAnsi="Garamond" w:cs="Times New Roman"/>
                <w:sz w:val="20"/>
                <w:szCs w:val="20"/>
              </w:rPr>
              <w:t xml:space="preserve"> </w:t>
            </w:r>
          </w:p>
          <w:p w14:paraId="3C05376F" w14:textId="77777777" w:rsidR="009206B7" w:rsidRPr="00273870" w:rsidRDefault="003116FA" w:rsidP="004409BD">
            <w:pPr>
              <w:jc w:val="both"/>
              <w:rPr>
                <w:rFonts w:ascii="Garamond" w:hAnsi="Garamond" w:cs="Times New Roman"/>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Z</m:t>
                  </m:r>
                </m:e>
                <m:sub>
                  <m:r>
                    <w:rPr>
                      <w:rFonts w:ascii="Cambria Math" w:hAnsi="Cambria Math" w:cs="Times New Roman"/>
                      <w:sz w:val="20"/>
                      <w:szCs w:val="20"/>
                    </w:rPr>
                    <m:t>7</m:t>
                  </m:r>
                </m:sub>
              </m:sSub>
              <m:r>
                <w:rPr>
                  <w:rFonts w:ascii="Cambria Math" w:eastAsiaTheme="minorEastAsia" w:hAnsi="Cambria Math" w:cs="Times New Roman"/>
                  <w:sz w:val="20"/>
                  <w:szCs w:val="20"/>
                </w:rPr>
                <m:t xml:space="preserve"> </m:t>
              </m:r>
              <m:r>
                <w:rPr>
                  <w:rFonts w:ascii="Cambria Math" w:eastAsiaTheme="minorEastAsia" w:hAnsi="Cambria Math" w:cs="Times New Roman"/>
                  <w:sz w:val="20"/>
                  <w:szCs w:val="20"/>
                </w:rPr>
                <m:t>Vulnerable</m:t>
              </m:r>
              <m:r>
                <w:rPr>
                  <w:rFonts w:ascii="Cambria Math" w:eastAsiaTheme="minorEastAsia" w:hAnsi="Cambria Math" w:cs="Times New Roman"/>
                  <w:sz w:val="20"/>
                  <w:szCs w:val="20"/>
                </w:rPr>
                <m:t xml:space="preserve"> </m:t>
              </m:r>
              <m:r>
                <w:rPr>
                  <w:rFonts w:ascii="Cambria Math" w:eastAsiaTheme="minorEastAsia" w:hAnsi="Cambria Math" w:cs="Times New Roman"/>
                  <w:sz w:val="20"/>
                  <w:szCs w:val="20"/>
                </w:rPr>
                <m:t>to</m:t>
              </m:r>
              <m:r>
                <w:rPr>
                  <w:rFonts w:ascii="Cambria Math" w:eastAsiaTheme="minorEastAsia" w:hAnsi="Cambria Math" w:cs="Times New Roman"/>
                  <w:sz w:val="20"/>
                  <w:szCs w:val="20"/>
                </w:rPr>
                <m:t xml:space="preserve"> h</m:t>
              </m:r>
              <m:r>
                <w:rPr>
                  <w:rFonts w:ascii="Cambria Math" w:eastAsiaTheme="minorEastAsia" w:hAnsi="Cambria Math" w:cs="Times New Roman"/>
                  <w:sz w:val="20"/>
                  <w:szCs w:val="20"/>
                </w:rPr>
                <m:t>eat</m:t>
              </m:r>
              <m:r>
                <w:rPr>
                  <w:rFonts w:ascii="Cambria Math" w:eastAsiaTheme="minorEastAsia" w:hAnsi="Cambria Math" w:cs="Times New Roman"/>
                  <w:sz w:val="20"/>
                  <w:szCs w:val="20"/>
                </w:rPr>
                <m:t xml:space="preserve"> </m:t>
              </m:r>
              <m:r>
                <w:rPr>
                  <w:rFonts w:ascii="Cambria Math" w:eastAsiaTheme="minorEastAsia" w:hAnsi="Cambria Math" w:cs="Times New Roman"/>
                  <w:sz w:val="20"/>
                  <w:szCs w:val="20"/>
                </w:rPr>
                <m:t>impact</m:t>
              </m:r>
              <m:r>
                <w:rPr>
                  <w:rFonts w:ascii="Cambria Math" w:eastAsiaTheme="minorEastAsia" w:hAnsi="Cambria Math" w:cs="Times New Roman"/>
                  <w:sz w:val="20"/>
                  <w:szCs w:val="20"/>
                </w:rPr>
                <m:t xml:space="preserve"> (1-5)</m:t>
              </m:r>
            </m:oMath>
            <w:r w:rsidR="009206B7" w:rsidRPr="00273870">
              <w:rPr>
                <w:rFonts w:ascii="Garamond" w:hAnsi="Garamond" w:cs="Times New Roman"/>
                <w:sz w:val="20"/>
                <w:szCs w:val="20"/>
              </w:rPr>
              <w:t xml:space="preserve"> </w:t>
            </w:r>
          </w:p>
          <w:p w14:paraId="2F2C77C4" w14:textId="77777777" w:rsidR="009206B7" w:rsidRPr="00273870" w:rsidRDefault="003116FA" w:rsidP="004409BD">
            <w:pPr>
              <w:jc w:val="both"/>
              <w:rPr>
                <w:rFonts w:ascii="Garamond" w:hAnsi="Garamond" w:cs="Times New Roman"/>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Z</m:t>
                  </m:r>
                </m:e>
                <m:sub>
                  <m:r>
                    <w:rPr>
                      <w:rFonts w:ascii="Cambria Math" w:hAnsi="Cambria Math" w:cs="Times New Roman"/>
                      <w:sz w:val="20"/>
                      <w:szCs w:val="20"/>
                    </w:rPr>
                    <m:t>8</m:t>
                  </m:r>
                </m:sub>
              </m:sSub>
              <m:r>
                <w:rPr>
                  <w:rFonts w:ascii="Cambria Math" w:eastAsiaTheme="minorEastAsia" w:hAnsi="Cambria Math" w:cs="Times New Roman"/>
                  <w:sz w:val="20"/>
                  <w:szCs w:val="20"/>
                </w:rPr>
                <m:t xml:space="preserve"> </m:t>
              </m:r>
              <m:r>
                <w:rPr>
                  <w:rFonts w:ascii="Cambria Math" w:eastAsiaTheme="minorEastAsia" w:hAnsi="Cambria Math" w:cs="Times New Roman"/>
                  <w:sz w:val="20"/>
                  <w:szCs w:val="20"/>
                </w:rPr>
                <m:t>Police</m:t>
              </m:r>
              <m:r>
                <w:rPr>
                  <w:rFonts w:ascii="Cambria Math" w:eastAsiaTheme="minorEastAsia" w:hAnsi="Cambria Math" w:cs="Times New Roman"/>
                  <w:sz w:val="20"/>
                  <w:szCs w:val="20"/>
                </w:rPr>
                <m:t xml:space="preserve"> </m:t>
              </m:r>
              <m:r>
                <w:rPr>
                  <w:rFonts w:ascii="Cambria Math" w:eastAsiaTheme="minorEastAsia" w:hAnsi="Cambria Math" w:cs="Times New Roman"/>
                  <w:sz w:val="20"/>
                  <w:szCs w:val="20"/>
                </w:rPr>
                <m:t>PCA</m:t>
              </m:r>
            </m:oMath>
            <w:r w:rsidR="009206B7" w:rsidRPr="00273870">
              <w:rPr>
                <w:rFonts w:ascii="Garamond" w:hAnsi="Garamond" w:cs="Times New Roman"/>
                <w:sz w:val="20"/>
                <w:szCs w:val="20"/>
              </w:rPr>
              <w:t xml:space="preserve"> </w:t>
            </w:r>
          </w:p>
          <w:p w14:paraId="57FB56E5" w14:textId="77777777" w:rsidR="009206B7" w:rsidRPr="00273870" w:rsidRDefault="003116FA" w:rsidP="004409BD">
            <w:pPr>
              <w:jc w:val="both"/>
              <w:rPr>
                <w:rFonts w:ascii="Garamond" w:hAnsi="Garamond" w:cs="Times New Roman"/>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Z</m:t>
                  </m:r>
                </m:e>
                <m:sub>
                  <m:r>
                    <w:rPr>
                      <w:rFonts w:ascii="Cambria Math" w:hAnsi="Cambria Math" w:cs="Times New Roman"/>
                      <w:sz w:val="20"/>
                      <w:szCs w:val="20"/>
                    </w:rPr>
                    <m:t>9</m:t>
                  </m:r>
                </m:sub>
              </m:sSub>
              <m:r>
                <w:rPr>
                  <w:rFonts w:ascii="Cambria Math" w:eastAsiaTheme="minorEastAsia" w:hAnsi="Cambria Math" w:cs="Times New Roman"/>
                  <w:sz w:val="20"/>
                  <w:szCs w:val="20"/>
                </w:rPr>
                <m:t xml:space="preserve"> </m:t>
              </m:r>
              <m:r>
                <w:rPr>
                  <w:rFonts w:ascii="Cambria Math" w:eastAsiaTheme="minorEastAsia" w:hAnsi="Cambria Math" w:cs="Times New Roman"/>
                  <w:sz w:val="20"/>
                  <w:szCs w:val="20"/>
                </w:rPr>
                <m:t>Bar</m:t>
              </m:r>
              <m:r>
                <w:rPr>
                  <w:rFonts w:ascii="Cambria Math" w:eastAsiaTheme="minorEastAsia" w:hAnsi="Cambria Math" w:cs="Times New Roman"/>
                  <w:sz w:val="20"/>
                  <w:szCs w:val="20"/>
                </w:rPr>
                <m:t xml:space="preserve"> &amp; </m:t>
              </m:r>
              <m:r>
                <w:rPr>
                  <w:rFonts w:ascii="Cambria Math" w:eastAsiaTheme="minorEastAsia" w:hAnsi="Cambria Math" w:cs="Times New Roman"/>
                  <w:sz w:val="20"/>
                  <w:szCs w:val="20"/>
                </w:rPr>
                <m:t>R</m:t>
              </m:r>
              <m:r>
                <w:rPr>
                  <w:rFonts w:ascii="Cambria Math" w:eastAsiaTheme="minorEastAsia" w:hAnsi="Cambria Math" w:cs="Times New Roman"/>
                  <w:sz w:val="20"/>
                  <w:szCs w:val="20"/>
                </w:rPr>
                <m:t>estaurant</m:t>
              </m:r>
              <m:r>
                <w:rPr>
                  <w:rFonts w:ascii="Cambria Math" w:eastAsiaTheme="minorEastAsia" w:hAnsi="Cambria Math" w:cs="Times New Roman"/>
                  <w:sz w:val="20"/>
                  <w:szCs w:val="20"/>
                </w:rPr>
                <m:t xml:space="preserve"> </m:t>
              </m:r>
              <m:r>
                <w:rPr>
                  <w:rFonts w:ascii="Cambria Math" w:eastAsiaTheme="minorEastAsia" w:hAnsi="Cambria Math" w:cs="Times New Roman"/>
                  <w:sz w:val="20"/>
                  <w:szCs w:val="20"/>
                </w:rPr>
                <m:t>PCA</m:t>
              </m:r>
            </m:oMath>
            <w:r w:rsidR="009206B7" w:rsidRPr="00273870">
              <w:rPr>
                <w:rFonts w:ascii="Garamond" w:hAnsi="Garamond" w:cs="Times New Roman"/>
                <w:sz w:val="20"/>
                <w:szCs w:val="20"/>
              </w:rPr>
              <w:t xml:space="preserve"> </w:t>
            </w:r>
          </w:p>
          <w:p w14:paraId="60416DF9" w14:textId="77777777" w:rsidR="009206B7" w:rsidRPr="00273870" w:rsidRDefault="003116FA" w:rsidP="004409BD">
            <w:pPr>
              <w:jc w:val="both"/>
              <w:rPr>
                <w:rFonts w:ascii="Garamond" w:hAnsi="Garamond" w:cs="Times New Roman"/>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Z</m:t>
                  </m:r>
                </m:e>
                <m:sub>
                  <m:r>
                    <w:rPr>
                      <w:rFonts w:ascii="Cambria Math" w:hAnsi="Cambria Math" w:cs="Times New Roman"/>
                      <w:sz w:val="20"/>
                      <w:szCs w:val="20"/>
                    </w:rPr>
                    <m:t>10</m:t>
                  </m:r>
                </m:sub>
              </m:sSub>
              <m:r>
                <w:rPr>
                  <w:rFonts w:ascii="Cambria Math" w:eastAsiaTheme="minorEastAsia" w:hAnsi="Cambria Math" w:cs="Times New Roman"/>
                  <w:sz w:val="20"/>
                  <w:szCs w:val="20"/>
                </w:rPr>
                <m:t xml:space="preserve"> </m:t>
              </m:r>
              <m:r>
                <w:rPr>
                  <w:rFonts w:ascii="Cambria Math" w:eastAsiaTheme="minorEastAsia" w:hAnsi="Cambria Math" w:cs="Times New Roman"/>
                  <w:sz w:val="20"/>
                  <w:szCs w:val="20"/>
                </w:rPr>
                <m:t>Secundary</m:t>
              </m:r>
              <m:r>
                <w:rPr>
                  <w:rFonts w:ascii="Cambria Math" w:eastAsiaTheme="minorEastAsia" w:hAnsi="Cambria Math" w:cs="Times New Roman"/>
                  <w:sz w:val="20"/>
                  <w:szCs w:val="20"/>
                </w:rPr>
                <m:t xml:space="preserve"> &amp; </m:t>
              </m:r>
              <m:r>
                <w:rPr>
                  <w:rFonts w:ascii="Cambria Math" w:eastAsiaTheme="minorEastAsia" w:hAnsi="Cambria Math" w:cs="Times New Roman"/>
                  <w:sz w:val="20"/>
                  <w:szCs w:val="20"/>
                </w:rPr>
                <m:t>Lower</m:t>
              </m:r>
              <m:r>
                <w:rPr>
                  <w:rFonts w:ascii="Cambria Math" w:eastAsiaTheme="minorEastAsia" w:hAnsi="Cambria Math" w:cs="Times New Roman"/>
                  <w:sz w:val="20"/>
                  <w:szCs w:val="20"/>
                </w:rPr>
                <m:t xml:space="preserve"> </m:t>
              </m:r>
              <m:r>
                <w:rPr>
                  <w:rFonts w:ascii="Cambria Math" w:eastAsiaTheme="minorEastAsia" w:hAnsi="Cambria Math" w:cs="Times New Roman"/>
                  <w:sz w:val="20"/>
                  <w:szCs w:val="20"/>
                </w:rPr>
                <m:t>Sc</m:t>
              </m:r>
              <m:r>
                <w:rPr>
                  <w:rFonts w:ascii="Cambria Math" w:eastAsiaTheme="minorEastAsia" w:hAnsi="Cambria Math" w:cs="Times New Roman"/>
                  <w:sz w:val="20"/>
                  <w:szCs w:val="20"/>
                </w:rPr>
                <m:t>h</m:t>
              </m:r>
              <m:r>
                <w:rPr>
                  <w:rFonts w:ascii="Cambria Math" w:eastAsiaTheme="minorEastAsia" w:hAnsi="Cambria Math" w:cs="Times New Roman"/>
                  <w:sz w:val="20"/>
                  <w:szCs w:val="20"/>
                </w:rPr>
                <m:t>ool</m:t>
              </m:r>
              <m:r>
                <w:rPr>
                  <w:rFonts w:ascii="Cambria Math" w:eastAsiaTheme="minorEastAsia" w:hAnsi="Cambria Math" w:cs="Times New Roman"/>
                  <w:sz w:val="20"/>
                  <w:szCs w:val="20"/>
                </w:rPr>
                <m:t xml:space="preserve"> </m:t>
              </m:r>
              <m:r>
                <w:rPr>
                  <w:rFonts w:ascii="Cambria Math" w:eastAsiaTheme="minorEastAsia" w:hAnsi="Cambria Math" w:cs="Times New Roman"/>
                  <w:sz w:val="20"/>
                  <w:szCs w:val="20"/>
                </w:rPr>
                <m:t>PCA</m:t>
              </m:r>
            </m:oMath>
            <w:r w:rsidR="009206B7" w:rsidRPr="00273870">
              <w:rPr>
                <w:rFonts w:ascii="Garamond" w:hAnsi="Garamond" w:cs="Times New Roman"/>
                <w:sz w:val="20"/>
                <w:szCs w:val="20"/>
              </w:rPr>
              <w:t xml:space="preserve"> </w:t>
            </w:r>
          </w:p>
          <w:p w14:paraId="4924E10B" w14:textId="77777777" w:rsidR="009206B7" w:rsidRPr="00273870" w:rsidRDefault="003116FA" w:rsidP="004409BD">
            <w:pPr>
              <w:jc w:val="both"/>
              <w:rPr>
                <w:rFonts w:ascii="Garamond" w:hAnsi="Garamond" w:cs="Times New Roman"/>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Z</m:t>
                  </m:r>
                </m:e>
                <m:sub>
                  <m:r>
                    <w:rPr>
                      <w:rFonts w:ascii="Cambria Math" w:hAnsi="Cambria Math" w:cs="Times New Roman"/>
                      <w:sz w:val="20"/>
                      <w:szCs w:val="20"/>
                    </w:rPr>
                    <m:t>11</m:t>
                  </m:r>
                </m:sub>
              </m:sSub>
              <m:r>
                <w:rPr>
                  <w:rFonts w:ascii="Cambria Math" w:eastAsiaTheme="minorEastAsia" w:hAnsi="Cambria Math" w:cs="Times New Roman"/>
                  <w:sz w:val="20"/>
                  <w:szCs w:val="20"/>
                </w:rPr>
                <m:t xml:space="preserve"> </m:t>
              </m:r>
              <m:r>
                <w:rPr>
                  <w:rFonts w:ascii="Cambria Math" w:eastAsiaTheme="minorEastAsia" w:hAnsi="Cambria Math" w:cs="Times New Roman"/>
                  <w:sz w:val="20"/>
                  <w:szCs w:val="20"/>
                </w:rPr>
                <m:t>University</m:t>
              </m:r>
              <m:r>
                <w:rPr>
                  <w:rFonts w:ascii="Cambria Math" w:eastAsiaTheme="minorEastAsia" w:hAnsi="Cambria Math" w:cs="Times New Roman"/>
                  <w:sz w:val="20"/>
                  <w:szCs w:val="20"/>
                </w:rPr>
                <m:t xml:space="preserve"> </m:t>
              </m:r>
              <m:r>
                <w:rPr>
                  <w:rFonts w:ascii="Cambria Math" w:eastAsiaTheme="minorEastAsia" w:hAnsi="Cambria Math" w:cs="Times New Roman"/>
                  <w:sz w:val="20"/>
                  <w:szCs w:val="20"/>
                </w:rPr>
                <m:t>PCA</m:t>
              </m:r>
            </m:oMath>
            <w:r w:rsidR="009206B7" w:rsidRPr="00273870">
              <w:rPr>
                <w:rFonts w:ascii="Garamond" w:hAnsi="Garamond" w:cs="Times New Roman"/>
                <w:sz w:val="20"/>
                <w:szCs w:val="20"/>
              </w:rPr>
              <w:t xml:space="preserve"> </w:t>
            </w:r>
          </w:p>
          <w:p w14:paraId="26DA38F1" w14:textId="77777777" w:rsidR="009206B7" w:rsidRPr="00273870" w:rsidRDefault="003116FA" w:rsidP="004409BD">
            <w:pPr>
              <w:jc w:val="both"/>
              <w:rPr>
                <w:rFonts w:ascii="Garamond" w:hAnsi="Garamond" w:cs="Times New Roman"/>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Z</m:t>
                  </m:r>
                </m:e>
                <m:sub>
                  <m:r>
                    <w:rPr>
                      <w:rFonts w:ascii="Cambria Math" w:hAnsi="Cambria Math" w:cs="Times New Roman"/>
                      <w:sz w:val="20"/>
                      <w:szCs w:val="20"/>
                    </w:rPr>
                    <m:t>12</m:t>
                  </m:r>
                </m:sub>
              </m:sSub>
              <m:r>
                <w:rPr>
                  <w:rFonts w:ascii="Cambria Math" w:eastAsiaTheme="minorEastAsia" w:hAnsi="Cambria Math" w:cs="Times New Roman"/>
                  <w:sz w:val="20"/>
                  <w:szCs w:val="20"/>
                </w:rPr>
                <m:t xml:space="preserve"> </m:t>
              </m:r>
              <m:r>
                <w:rPr>
                  <w:rFonts w:ascii="Cambria Math" w:eastAsiaTheme="minorEastAsia" w:hAnsi="Cambria Math" w:cs="Times New Roman"/>
                  <w:sz w:val="20"/>
                  <w:szCs w:val="20"/>
                </w:rPr>
                <m:t>P</m:t>
              </m:r>
              <m:r>
                <w:rPr>
                  <w:rFonts w:ascii="Cambria Math" w:eastAsiaTheme="minorEastAsia" w:hAnsi="Cambria Math" w:cs="Times New Roman"/>
                  <w:sz w:val="20"/>
                  <w:szCs w:val="20"/>
                </w:rPr>
                <m:t>h</m:t>
              </m:r>
              <m:r>
                <w:rPr>
                  <w:rFonts w:ascii="Cambria Math" w:eastAsiaTheme="minorEastAsia" w:hAnsi="Cambria Math" w:cs="Times New Roman"/>
                  <w:sz w:val="20"/>
                  <w:szCs w:val="20"/>
                </w:rPr>
                <m:t>armacy</m:t>
              </m:r>
              <m:r>
                <w:rPr>
                  <w:rFonts w:ascii="Cambria Math" w:eastAsiaTheme="minorEastAsia" w:hAnsi="Cambria Math" w:cs="Times New Roman"/>
                  <w:sz w:val="20"/>
                  <w:szCs w:val="20"/>
                </w:rPr>
                <m:t xml:space="preserve"> </m:t>
              </m:r>
              <m:r>
                <w:rPr>
                  <w:rFonts w:ascii="Cambria Math" w:eastAsiaTheme="minorEastAsia" w:hAnsi="Cambria Math" w:cs="Times New Roman"/>
                  <w:sz w:val="20"/>
                  <w:szCs w:val="20"/>
                </w:rPr>
                <m:t>PCA</m:t>
              </m:r>
            </m:oMath>
            <w:r w:rsidR="009206B7" w:rsidRPr="00273870">
              <w:rPr>
                <w:rFonts w:ascii="Garamond" w:hAnsi="Garamond" w:cs="Times New Roman"/>
                <w:sz w:val="20"/>
                <w:szCs w:val="20"/>
              </w:rPr>
              <w:t xml:space="preserve"> </w:t>
            </w:r>
          </w:p>
          <w:p w14:paraId="1CC73624" w14:textId="77777777" w:rsidR="009206B7" w:rsidRPr="00273870" w:rsidRDefault="003116FA" w:rsidP="004409BD">
            <w:pPr>
              <w:jc w:val="both"/>
              <w:rPr>
                <w:rFonts w:ascii="Garamond" w:hAnsi="Garamond" w:cs="Times New Roman"/>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Z</m:t>
                  </m:r>
                </m:e>
                <m:sub>
                  <m:r>
                    <w:rPr>
                      <w:rFonts w:ascii="Cambria Math" w:hAnsi="Cambria Math" w:cs="Times New Roman"/>
                      <w:sz w:val="20"/>
                      <w:szCs w:val="20"/>
                    </w:rPr>
                    <m:t>13</m:t>
                  </m:r>
                </m:sub>
              </m:sSub>
              <m:r>
                <w:rPr>
                  <w:rFonts w:ascii="Cambria Math" w:eastAsiaTheme="minorEastAsia" w:hAnsi="Cambria Math" w:cs="Times New Roman"/>
                  <w:sz w:val="20"/>
                  <w:szCs w:val="20"/>
                </w:rPr>
                <m:t xml:space="preserve"> </m:t>
              </m:r>
              <m:r>
                <w:rPr>
                  <w:rFonts w:ascii="Cambria Math" w:eastAsiaTheme="minorEastAsia" w:hAnsi="Cambria Math" w:cs="Times New Roman"/>
                  <w:sz w:val="20"/>
                  <w:szCs w:val="20"/>
                </w:rPr>
                <m:t>Hospital</m:t>
              </m:r>
              <m:r>
                <w:rPr>
                  <w:rFonts w:ascii="Cambria Math" w:eastAsiaTheme="minorEastAsia" w:hAnsi="Cambria Math" w:cs="Times New Roman"/>
                  <w:sz w:val="20"/>
                  <w:szCs w:val="20"/>
                </w:rPr>
                <m:t xml:space="preserve"> &amp; </m:t>
              </m:r>
              <m:r>
                <w:rPr>
                  <w:rFonts w:ascii="Cambria Math" w:eastAsiaTheme="minorEastAsia" w:hAnsi="Cambria Math" w:cs="Times New Roman"/>
                  <w:sz w:val="20"/>
                  <w:szCs w:val="20"/>
                </w:rPr>
                <m:t>Clinique</m:t>
              </m:r>
              <m:r>
                <w:rPr>
                  <w:rFonts w:ascii="Cambria Math" w:eastAsiaTheme="minorEastAsia" w:hAnsi="Cambria Math" w:cs="Times New Roman"/>
                  <w:sz w:val="20"/>
                  <w:szCs w:val="20"/>
                </w:rPr>
                <m:t xml:space="preserve"> </m:t>
              </m:r>
              <m:r>
                <w:rPr>
                  <w:rFonts w:ascii="Cambria Math" w:eastAsiaTheme="minorEastAsia" w:hAnsi="Cambria Math" w:cs="Times New Roman"/>
                  <w:sz w:val="20"/>
                  <w:szCs w:val="20"/>
                </w:rPr>
                <m:t>PCA</m:t>
              </m:r>
            </m:oMath>
            <w:r w:rsidR="009206B7" w:rsidRPr="00273870">
              <w:rPr>
                <w:rFonts w:ascii="Garamond" w:hAnsi="Garamond" w:cs="Times New Roman"/>
                <w:sz w:val="20"/>
                <w:szCs w:val="20"/>
              </w:rPr>
              <w:t xml:space="preserve"> </w:t>
            </w:r>
          </w:p>
          <w:p w14:paraId="2174CC96" w14:textId="77777777" w:rsidR="009206B7" w:rsidRPr="00273870" w:rsidRDefault="003116FA" w:rsidP="004409BD">
            <w:pPr>
              <w:jc w:val="both"/>
              <w:rPr>
                <w:rFonts w:ascii="Garamond" w:hAnsi="Garamond" w:cs="Times New Roman"/>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Z</m:t>
                  </m:r>
                </m:e>
                <m:sub>
                  <m:r>
                    <w:rPr>
                      <w:rFonts w:ascii="Cambria Math" w:hAnsi="Cambria Math" w:cs="Times New Roman"/>
                      <w:sz w:val="20"/>
                      <w:szCs w:val="20"/>
                    </w:rPr>
                    <m:t>14</m:t>
                  </m:r>
                </m:sub>
              </m:sSub>
              <m:r>
                <w:rPr>
                  <w:rFonts w:ascii="Cambria Math" w:eastAsiaTheme="minorEastAsia" w:hAnsi="Cambria Math" w:cs="Times New Roman"/>
                  <w:sz w:val="20"/>
                  <w:szCs w:val="20"/>
                </w:rPr>
                <m:t xml:space="preserve"> </m:t>
              </m:r>
              <m:r>
                <w:rPr>
                  <w:rFonts w:ascii="Cambria Math" w:eastAsiaTheme="minorEastAsia" w:hAnsi="Cambria Math" w:cs="Times New Roman"/>
                  <w:sz w:val="20"/>
                  <w:szCs w:val="20"/>
                </w:rPr>
                <m:t>Big</m:t>
              </m:r>
              <m:r>
                <w:rPr>
                  <w:rFonts w:ascii="Cambria Math" w:eastAsiaTheme="minorEastAsia" w:hAnsi="Cambria Math" w:cs="Times New Roman"/>
                  <w:sz w:val="20"/>
                  <w:szCs w:val="20"/>
                </w:rPr>
                <m:t xml:space="preserve"> </m:t>
              </m:r>
              <m:r>
                <w:rPr>
                  <w:rFonts w:ascii="Cambria Math" w:eastAsiaTheme="minorEastAsia" w:hAnsi="Cambria Math" w:cs="Times New Roman"/>
                  <w:sz w:val="20"/>
                  <w:szCs w:val="20"/>
                </w:rPr>
                <m:t>S</m:t>
              </m:r>
              <m:r>
                <w:rPr>
                  <w:rFonts w:ascii="Cambria Math" w:eastAsiaTheme="minorEastAsia" w:hAnsi="Cambria Math" w:cs="Times New Roman"/>
                  <w:sz w:val="20"/>
                  <w:szCs w:val="20"/>
                </w:rPr>
                <m:t>h</m:t>
              </m:r>
              <m:r>
                <w:rPr>
                  <w:rFonts w:ascii="Cambria Math" w:eastAsiaTheme="minorEastAsia" w:hAnsi="Cambria Math" w:cs="Times New Roman"/>
                  <w:sz w:val="20"/>
                  <w:szCs w:val="20"/>
                </w:rPr>
                <m:t>ooping</m:t>
              </m:r>
              <m:r>
                <w:rPr>
                  <w:rFonts w:ascii="Cambria Math" w:eastAsiaTheme="minorEastAsia" w:hAnsi="Cambria Math" w:cs="Times New Roman"/>
                  <w:sz w:val="20"/>
                  <w:szCs w:val="20"/>
                </w:rPr>
                <m:t xml:space="preserve"> </m:t>
              </m:r>
              <m:r>
                <w:rPr>
                  <w:rFonts w:ascii="Cambria Math" w:eastAsiaTheme="minorEastAsia" w:hAnsi="Cambria Math" w:cs="Times New Roman"/>
                  <w:sz w:val="20"/>
                  <w:szCs w:val="20"/>
                </w:rPr>
                <m:t>Place</m:t>
              </m:r>
              <m:r>
                <w:rPr>
                  <w:rFonts w:ascii="Cambria Math" w:eastAsiaTheme="minorEastAsia" w:hAnsi="Cambria Math" w:cs="Times New Roman"/>
                  <w:sz w:val="20"/>
                  <w:szCs w:val="20"/>
                </w:rPr>
                <m:t xml:space="preserve"> </m:t>
              </m:r>
              <m:r>
                <w:rPr>
                  <w:rFonts w:ascii="Cambria Math" w:eastAsiaTheme="minorEastAsia" w:hAnsi="Cambria Math" w:cs="Times New Roman"/>
                  <w:sz w:val="20"/>
                  <w:szCs w:val="20"/>
                </w:rPr>
                <m:t>PCA</m:t>
              </m:r>
            </m:oMath>
            <w:r w:rsidR="009206B7" w:rsidRPr="00273870">
              <w:rPr>
                <w:rFonts w:ascii="Garamond" w:hAnsi="Garamond" w:cs="Times New Roman"/>
                <w:sz w:val="20"/>
                <w:szCs w:val="20"/>
              </w:rPr>
              <w:t xml:space="preserve"> </w:t>
            </w:r>
          </w:p>
          <w:p w14:paraId="18D9513D" w14:textId="77777777" w:rsidR="009206B7" w:rsidRPr="00273870" w:rsidRDefault="003116FA" w:rsidP="004409BD">
            <w:pPr>
              <w:jc w:val="both"/>
              <w:rPr>
                <w:rFonts w:ascii="Garamond" w:hAnsi="Garamond" w:cs="Times New Roman"/>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Z</m:t>
                  </m:r>
                </m:e>
                <m:sub>
                  <m:r>
                    <w:rPr>
                      <w:rFonts w:ascii="Cambria Math" w:hAnsi="Cambria Math" w:cs="Times New Roman"/>
                      <w:sz w:val="20"/>
                      <w:szCs w:val="20"/>
                    </w:rPr>
                    <m:t>15</m:t>
                  </m:r>
                </m:sub>
              </m:sSub>
              <m:r>
                <w:rPr>
                  <w:rFonts w:ascii="Cambria Math" w:eastAsiaTheme="minorEastAsia" w:hAnsi="Cambria Math" w:cs="Times New Roman"/>
                  <w:sz w:val="20"/>
                  <w:szCs w:val="20"/>
                </w:rPr>
                <m:t xml:space="preserve"> </m:t>
              </m:r>
              <m:r>
                <w:rPr>
                  <w:rFonts w:ascii="Cambria Math" w:eastAsiaTheme="minorEastAsia" w:hAnsi="Cambria Math" w:cs="Times New Roman"/>
                  <w:sz w:val="20"/>
                  <w:szCs w:val="20"/>
                </w:rPr>
                <m:t>Soc</m:t>
              </m:r>
              <m:r>
                <w:rPr>
                  <w:rFonts w:ascii="Cambria Math" w:eastAsiaTheme="minorEastAsia" w:hAnsi="Cambria Math" w:cs="Times New Roman"/>
                  <w:sz w:val="20"/>
                  <w:szCs w:val="20"/>
                </w:rPr>
                <m:t>i</m:t>
              </m:r>
              <m:r>
                <w:rPr>
                  <w:rFonts w:ascii="Cambria Math" w:eastAsiaTheme="minorEastAsia" w:hAnsi="Cambria Math" w:cs="Times New Roman"/>
                  <w:sz w:val="20"/>
                  <w:szCs w:val="20"/>
                </w:rPr>
                <m:t>al</m:t>
              </m:r>
              <m:r>
                <w:rPr>
                  <w:rFonts w:ascii="Cambria Math" w:eastAsiaTheme="minorEastAsia" w:hAnsi="Cambria Math" w:cs="Times New Roman"/>
                  <w:sz w:val="20"/>
                  <w:szCs w:val="20"/>
                </w:rPr>
                <m:t xml:space="preserve"> </m:t>
              </m:r>
              <m:r>
                <w:rPr>
                  <w:rFonts w:ascii="Cambria Math" w:eastAsiaTheme="minorEastAsia" w:hAnsi="Cambria Math" w:cs="Times New Roman"/>
                  <w:sz w:val="20"/>
                  <w:szCs w:val="20"/>
                </w:rPr>
                <m:t>Co</m:t>
              </m:r>
              <m:r>
                <w:rPr>
                  <w:rFonts w:ascii="Cambria Math" w:eastAsiaTheme="minorEastAsia" w:hAnsi="Cambria Math" w:cs="Times New Roman"/>
                  <w:sz w:val="20"/>
                  <w:szCs w:val="20"/>
                </w:rPr>
                <m:t>h</m:t>
              </m:r>
              <m:r>
                <w:rPr>
                  <w:rFonts w:ascii="Cambria Math" w:eastAsiaTheme="minorEastAsia" w:hAnsi="Cambria Math" w:cs="Times New Roman"/>
                  <w:sz w:val="20"/>
                  <w:szCs w:val="20"/>
                </w:rPr>
                <m:t>esion</m:t>
              </m:r>
              <m:r>
                <w:rPr>
                  <w:rFonts w:ascii="Cambria Math" w:eastAsiaTheme="minorEastAsia" w:hAnsi="Cambria Math" w:cs="Times New Roman"/>
                  <w:sz w:val="20"/>
                  <w:szCs w:val="20"/>
                </w:rPr>
                <m:t xml:space="preserve"> </m:t>
              </m:r>
              <m:r>
                <w:rPr>
                  <w:rFonts w:ascii="Cambria Math" w:eastAsiaTheme="minorEastAsia" w:hAnsi="Cambria Math" w:cs="Times New Roman"/>
                  <w:sz w:val="20"/>
                  <w:szCs w:val="20"/>
                </w:rPr>
                <m:t>Score</m:t>
              </m:r>
            </m:oMath>
            <w:r w:rsidR="009206B7" w:rsidRPr="00273870">
              <w:rPr>
                <w:rFonts w:ascii="Garamond" w:hAnsi="Garamond" w:cs="Times New Roman"/>
                <w:sz w:val="20"/>
                <w:szCs w:val="20"/>
              </w:rPr>
              <w:t xml:space="preserve"> </w:t>
            </w:r>
          </w:p>
          <w:p w14:paraId="640E5438" w14:textId="77777777" w:rsidR="009206B7" w:rsidRPr="00273870" w:rsidRDefault="003116FA" w:rsidP="004409BD">
            <w:pPr>
              <w:jc w:val="both"/>
              <w:rPr>
                <w:rFonts w:ascii="Garamond" w:hAnsi="Garamond" w:cs="Times New Roman"/>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Z</m:t>
                  </m:r>
                </m:e>
                <m:sub>
                  <m:r>
                    <w:rPr>
                      <w:rFonts w:ascii="Cambria Math" w:hAnsi="Cambria Math" w:cs="Times New Roman"/>
                      <w:sz w:val="20"/>
                      <w:szCs w:val="20"/>
                    </w:rPr>
                    <m:t>16</m:t>
                  </m:r>
                </m:sub>
              </m:sSub>
              <m:r>
                <w:rPr>
                  <w:rFonts w:ascii="Cambria Math" w:eastAsiaTheme="minorEastAsia" w:hAnsi="Cambria Math" w:cs="Times New Roman"/>
                  <w:sz w:val="20"/>
                  <w:szCs w:val="20"/>
                </w:rPr>
                <m:t xml:space="preserve"> </m:t>
              </m:r>
              <m:r>
                <w:rPr>
                  <w:rFonts w:ascii="Cambria Math" w:eastAsiaTheme="minorEastAsia" w:hAnsi="Cambria Math" w:cs="Times New Roman"/>
                  <w:sz w:val="20"/>
                  <w:szCs w:val="20"/>
                </w:rPr>
                <m:t>Natural</m:t>
              </m:r>
              <m:r>
                <w:rPr>
                  <w:rFonts w:ascii="Cambria Math" w:eastAsiaTheme="minorEastAsia" w:hAnsi="Cambria Math" w:cs="Times New Roman"/>
                  <w:sz w:val="20"/>
                  <w:szCs w:val="20"/>
                </w:rPr>
                <m:t xml:space="preserve"> </m:t>
              </m:r>
              <m:r>
                <w:rPr>
                  <w:rFonts w:ascii="Cambria Math" w:eastAsiaTheme="minorEastAsia" w:hAnsi="Cambria Math" w:cs="Times New Roman"/>
                  <w:sz w:val="20"/>
                  <w:szCs w:val="20"/>
                </w:rPr>
                <m:t>population</m:t>
              </m:r>
              <m:r>
                <w:rPr>
                  <w:rFonts w:ascii="Cambria Math" w:eastAsiaTheme="minorEastAsia" w:hAnsi="Cambria Math" w:cs="Times New Roman"/>
                  <w:sz w:val="20"/>
                  <w:szCs w:val="20"/>
                </w:rPr>
                <m:t xml:space="preserve"> </m:t>
              </m:r>
              <m:r>
                <w:rPr>
                  <w:rFonts w:ascii="Cambria Math" w:eastAsiaTheme="minorEastAsia" w:hAnsi="Cambria Math" w:cs="Times New Roman"/>
                  <w:sz w:val="20"/>
                  <w:szCs w:val="20"/>
                </w:rPr>
                <m:t>growt</m:t>
              </m:r>
              <m:r>
                <w:rPr>
                  <w:rFonts w:ascii="Cambria Math" w:eastAsiaTheme="minorEastAsia" w:hAnsi="Cambria Math" w:cs="Times New Roman"/>
                  <w:sz w:val="20"/>
                  <w:szCs w:val="20"/>
                </w:rPr>
                <m:t>h</m:t>
              </m:r>
              <m:r>
                <w:rPr>
                  <w:rFonts w:ascii="Cambria Math" w:eastAsiaTheme="minorEastAsia" w:hAnsi="Cambria Math" w:cs="Times New Roman"/>
                  <w:sz w:val="20"/>
                  <w:szCs w:val="20"/>
                </w:rPr>
                <m:t xml:space="preserve"> </m:t>
              </m:r>
              <m:r>
                <m:rPr>
                  <m:sty m:val="p"/>
                </m:rPr>
                <w:rPr>
                  <w:rFonts w:ascii="Cambria Math" w:hAnsi="Cambria Math" w:cs="Times New Roman"/>
                  <w:sz w:val="20"/>
                  <w:szCs w:val="20"/>
                </w:rPr>
                <m:t>‰</m:t>
              </m:r>
            </m:oMath>
            <w:r w:rsidR="009206B7" w:rsidRPr="00273870">
              <w:rPr>
                <w:rFonts w:ascii="Garamond" w:hAnsi="Garamond" w:cs="Times New Roman"/>
                <w:sz w:val="20"/>
                <w:szCs w:val="20"/>
              </w:rPr>
              <w:t xml:space="preserve"> </w:t>
            </w:r>
          </w:p>
          <w:p w14:paraId="14C1D7FD" w14:textId="77777777" w:rsidR="009206B7" w:rsidRPr="00273870" w:rsidRDefault="003116FA" w:rsidP="004409BD">
            <w:pPr>
              <w:jc w:val="both"/>
              <w:rPr>
                <w:rFonts w:ascii="Garamond" w:hAnsi="Garamond" w:cs="Times New Roman"/>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Z</m:t>
                  </m:r>
                </m:e>
                <m:sub>
                  <m:r>
                    <w:rPr>
                      <w:rFonts w:ascii="Cambria Math" w:hAnsi="Cambria Math" w:cs="Times New Roman"/>
                      <w:sz w:val="20"/>
                      <w:szCs w:val="20"/>
                    </w:rPr>
                    <m:t>17</m:t>
                  </m:r>
                </m:sub>
              </m:sSub>
              <m:r>
                <w:rPr>
                  <w:rFonts w:ascii="Cambria Math" w:eastAsiaTheme="minorEastAsia" w:hAnsi="Cambria Math" w:cs="Times New Roman"/>
                  <w:sz w:val="20"/>
                  <w:szCs w:val="20"/>
                </w:rPr>
                <m:t xml:space="preserve"> </m:t>
              </m:r>
              <m:r>
                <w:rPr>
                  <w:rFonts w:ascii="Cambria Math" w:eastAsiaTheme="minorEastAsia" w:hAnsi="Cambria Math" w:cs="Times New Roman"/>
                  <w:sz w:val="20"/>
                  <w:szCs w:val="20"/>
                </w:rPr>
                <m:t>Density</m:t>
              </m:r>
              <m:r>
                <w:rPr>
                  <w:rFonts w:ascii="Cambria Math" w:eastAsiaTheme="minorEastAsia" w:hAnsi="Cambria Math" w:cs="Times New Roman"/>
                  <w:sz w:val="20"/>
                  <w:szCs w:val="20"/>
                </w:rPr>
                <m:t xml:space="preserve"> </m:t>
              </m:r>
              <m:r>
                <w:rPr>
                  <w:rFonts w:ascii="Cambria Math" w:eastAsiaTheme="minorEastAsia" w:hAnsi="Cambria Math" w:cs="Times New Roman"/>
                  <w:sz w:val="20"/>
                  <w:szCs w:val="20"/>
                </w:rPr>
                <m:t>net</m:t>
              </m:r>
              <m:r>
                <w:rPr>
                  <w:rFonts w:ascii="Cambria Math" w:eastAsiaTheme="minorEastAsia" w:hAnsi="Cambria Math" w:cs="Times New Roman"/>
                  <w:sz w:val="20"/>
                  <w:szCs w:val="20"/>
                </w:rPr>
                <m:t xml:space="preserve"> (</m:t>
              </m:r>
              <m:f>
                <m:fPr>
                  <m:type m:val="lin"/>
                  <m:ctrlPr>
                    <w:rPr>
                      <w:rFonts w:ascii="Cambria Math" w:eastAsiaTheme="minorEastAsia" w:hAnsi="Cambria Math" w:cs="Times New Roman"/>
                      <w:i/>
                      <w:sz w:val="20"/>
                      <w:szCs w:val="20"/>
                    </w:rPr>
                  </m:ctrlPr>
                </m:fPr>
                <m:num>
                  <m:r>
                    <w:rPr>
                      <w:rFonts w:ascii="Cambria Math" w:eastAsiaTheme="minorEastAsia" w:hAnsi="Cambria Math" w:cs="Times New Roman"/>
                      <w:sz w:val="20"/>
                      <w:szCs w:val="20"/>
                    </w:rPr>
                    <m:t>h</m:t>
                  </m:r>
                  <m:r>
                    <w:rPr>
                      <w:rFonts w:ascii="Cambria Math" w:eastAsiaTheme="minorEastAsia" w:hAnsi="Cambria Math" w:cs="Times New Roman"/>
                      <w:sz w:val="20"/>
                      <w:szCs w:val="20"/>
                    </w:rPr>
                    <m:t>ab</m:t>
                  </m:r>
                </m:num>
                <m:den>
                  <m:r>
                    <w:rPr>
                      <w:rFonts w:ascii="Cambria Math" w:eastAsiaTheme="minorEastAsia" w:hAnsi="Cambria Math" w:cs="Times New Roman"/>
                      <w:sz w:val="20"/>
                      <w:szCs w:val="20"/>
                    </w:rPr>
                    <m:t xml:space="preserve">1000 </m:t>
                  </m:r>
                  <m:r>
                    <w:rPr>
                      <w:rFonts w:ascii="Cambria Math" w:eastAsiaTheme="minorEastAsia" w:hAnsi="Cambria Math" w:cs="Times New Roman"/>
                      <w:sz w:val="20"/>
                      <w:szCs w:val="20"/>
                    </w:rPr>
                    <m:t>h</m:t>
                  </m:r>
                  <m:r>
                    <w:rPr>
                      <w:rFonts w:ascii="Cambria Math" w:eastAsiaTheme="minorEastAsia" w:hAnsi="Cambria Math" w:cs="Times New Roman"/>
                      <w:sz w:val="20"/>
                      <w:szCs w:val="20"/>
                    </w:rPr>
                    <m:t>a</m:t>
                  </m:r>
                </m:den>
              </m:f>
              <m:r>
                <w:rPr>
                  <w:rFonts w:ascii="Cambria Math" w:eastAsiaTheme="minorEastAsia" w:hAnsi="Cambria Math" w:cs="Times New Roman"/>
                  <w:sz w:val="20"/>
                  <w:szCs w:val="20"/>
                </w:rPr>
                <m:t>)</m:t>
              </m:r>
            </m:oMath>
            <w:r w:rsidR="009206B7" w:rsidRPr="00273870">
              <w:rPr>
                <w:rFonts w:ascii="Garamond" w:hAnsi="Garamond" w:cs="Times New Roman"/>
                <w:sz w:val="20"/>
                <w:szCs w:val="20"/>
              </w:rPr>
              <w:t xml:space="preserve"> </w:t>
            </w:r>
          </w:p>
          <w:p w14:paraId="6B87D11C" w14:textId="77777777" w:rsidR="009206B7" w:rsidRPr="00273870" w:rsidRDefault="003116FA" w:rsidP="004409BD">
            <w:pPr>
              <w:jc w:val="both"/>
              <w:rPr>
                <w:rFonts w:ascii="Garamond" w:hAnsi="Garamond" w:cs="Times New Roman"/>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Z</m:t>
                  </m:r>
                </m:e>
                <m:sub>
                  <m:r>
                    <w:rPr>
                      <w:rFonts w:ascii="Cambria Math" w:hAnsi="Cambria Math" w:cs="Times New Roman"/>
                      <w:sz w:val="20"/>
                      <w:szCs w:val="20"/>
                    </w:rPr>
                    <m:t>18</m:t>
                  </m:r>
                </m:sub>
              </m:sSub>
              <m:r>
                <w:rPr>
                  <w:rFonts w:ascii="Cambria Math" w:eastAsiaTheme="minorEastAsia" w:hAnsi="Cambria Math" w:cs="Times New Roman"/>
                  <w:sz w:val="20"/>
                  <w:szCs w:val="20"/>
                </w:rPr>
                <m:t xml:space="preserve"> </m:t>
              </m:r>
              <m:r>
                <w:rPr>
                  <w:rFonts w:ascii="Cambria Math" w:eastAsiaTheme="minorEastAsia" w:hAnsi="Cambria Math" w:cs="Times New Roman"/>
                  <w:sz w:val="20"/>
                  <w:szCs w:val="20"/>
                </w:rPr>
                <m:t>Performing</m:t>
              </m:r>
              <m:r>
                <w:rPr>
                  <w:rFonts w:ascii="Cambria Math" w:eastAsiaTheme="minorEastAsia" w:hAnsi="Cambria Math" w:cs="Times New Roman"/>
                  <w:sz w:val="20"/>
                  <w:szCs w:val="20"/>
                </w:rPr>
                <m:t xml:space="preserve"> </m:t>
              </m:r>
              <m:r>
                <w:rPr>
                  <w:rFonts w:ascii="Cambria Math" w:eastAsiaTheme="minorEastAsia" w:hAnsi="Cambria Math" w:cs="Times New Roman"/>
                  <w:sz w:val="20"/>
                  <w:szCs w:val="20"/>
                </w:rPr>
                <m:t>Arts</m:t>
              </m:r>
              <m:r>
                <w:rPr>
                  <w:rFonts w:ascii="Cambria Math" w:eastAsiaTheme="minorEastAsia" w:hAnsi="Cambria Math" w:cs="Times New Roman"/>
                  <w:sz w:val="20"/>
                  <w:szCs w:val="20"/>
                </w:rPr>
                <m:t xml:space="preserve"> </m:t>
              </m:r>
              <m:r>
                <w:rPr>
                  <w:rFonts w:ascii="Cambria Math" w:eastAsiaTheme="minorEastAsia" w:hAnsi="Cambria Math" w:cs="Times New Roman"/>
                  <w:sz w:val="20"/>
                  <w:szCs w:val="20"/>
                </w:rPr>
                <m:t>PCA</m:t>
              </m:r>
            </m:oMath>
            <w:r w:rsidR="009206B7" w:rsidRPr="00273870">
              <w:rPr>
                <w:rFonts w:ascii="Garamond" w:hAnsi="Garamond" w:cs="Times New Roman"/>
                <w:sz w:val="20"/>
                <w:szCs w:val="20"/>
              </w:rPr>
              <w:t xml:space="preserve"> </w:t>
            </w:r>
          </w:p>
          <w:p w14:paraId="546E14F5" w14:textId="77777777" w:rsidR="009206B7" w:rsidRPr="00273870" w:rsidRDefault="003116FA" w:rsidP="004409BD">
            <w:pPr>
              <w:jc w:val="both"/>
              <w:rPr>
                <w:rFonts w:ascii="Garamond" w:hAnsi="Garamond" w:cs="Times New Roman"/>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Z</m:t>
                  </m:r>
                </m:e>
                <m:sub>
                  <m:r>
                    <w:rPr>
                      <w:rFonts w:ascii="Cambria Math" w:hAnsi="Cambria Math" w:cs="Times New Roman"/>
                      <w:sz w:val="20"/>
                      <w:szCs w:val="20"/>
                    </w:rPr>
                    <m:t>19</m:t>
                  </m:r>
                </m:sub>
              </m:sSub>
              <m:r>
                <w:rPr>
                  <w:rFonts w:ascii="Cambria Math" w:eastAsiaTheme="minorEastAsia" w:hAnsi="Cambria Math" w:cs="Times New Roman"/>
                  <w:sz w:val="20"/>
                  <w:szCs w:val="20"/>
                </w:rPr>
                <m:t xml:space="preserve"> </m:t>
              </m:r>
              <m:r>
                <w:rPr>
                  <w:rFonts w:ascii="Cambria Math" w:eastAsiaTheme="minorEastAsia" w:hAnsi="Cambria Math" w:cs="Times New Roman"/>
                  <w:sz w:val="20"/>
                  <w:szCs w:val="20"/>
                </w:rPr>
                <m:t>Religious</m:t>
              </m:r>
              <m:r>
                <w:rPr>
                  <w:rFonts w:ascii="Cambria Math" w:eastAsiaTheme="minorEastAsia" w:hAnsi="Cambria Math" w:cs="Times New Roman"/>
                  <w:sz w:val="20"/>
                  <w:szCs w:val="20"/>
                </w:rPr>
                <m:t xml:space="preserve"> </m:t>
              </m:r>
              <m:r>
                <w:rPr>
                  <w:rFonts w:ascii="Cambria Math" w:eastAsiaTheme="minorEastAsia" w:hAnsi="Cambria Math" w:cs="Times New Roman"/>
                  <w:sz w:val="20"/>
                  <w:szCs w:val="20"/>
                </w:rPr>
                <m:t>Institution</m:t>
              </m:r>
              <m:r>
                <w:rPr>
                  <w:rFonts w:ascii="Cambria Math" w:eastAsiaTheme="minorEastAsia" w:hAnsi="Cambria Math" w:cs="Times New Roman"/>
                  <w:sz w:val="20"/>
                  <w:szCs w:val="20"/>
                </w:rPr>
                <m:t xml:space="preserve"> </m:t>
              </m:r>
              <m:r>
                <w:rPr>
                  <w:rFonts w:ascii="Cambria Math" w:eastAsiaTheme="minorEastAsia" w:hAnsi="Cambria Math" w:cs="Times New Roman"/>
                  <w:sz w:val="20"/>
                  <w:szCs w:val="20"/>
                </w:rPr>
                <m:t>PCA</m:t>
              </m:r>
            </m:oMath>
            <w:r w:rsidR="009206B7" w:rsidRPr="00273870">
              <w:rPr>
                <w:rFonts w:ascii="Garamond" w:hAnsi="Garamond" w:cs="Times New Roman"/>
                <w:sz w:val="20"/>
                <w:szCs w:val="20"/>
              </w:rPr>
              <w:t xml:space="preserve"> </w:t>
            </w:r>
          </w:p>
          <w:p w14:paraId="1E26E987" w14:textId="77777777" w:rsidR="009206B7" w:rsidRPr="00273870" w:rsidRDefault="003116FA" w:rsidP="004409BD">
            <w:pPr>
              <w:jc w:val="both"/>
              <w:rPr>
                <w:rFonts w:ascii="Garamond" w:hAnsi="Garamond" w:cs="Times New Roman"/>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Z</m:t>
                  </m:r>
                </m:e>
                <m:sub>
                  <m:r>
                    <w:rPr>
                      <w:rFonts w:ascii="Cambria Math" w:hAnsi="Cambria Math" w:cs="Times New Roman"/>
                      <w:sz w:val="20"/>
                      <w:szCs w:val="20"/>
                    </w:rPr>
                    <m:t>20</m:t>
                  </m:r>
                </m:sub>
              </m:sSub>
              <m:r>
                <w:rPr>
                  <w:rFonts w:ascii="Cambria Math" w:eastAsiaTheme="minorEastAsia" w:hAnsi="Cambria Math" w:cs="Times New Roman"/>
                  <w:sz w:val="20"/>
                  <w:szCs w:val="20"/>
                </w:rPr>
                <m:t xml:space="preserve"> </m:t>
              </m:r>
              <m:r>
                <w:rPr>
                  <w:rFonts w:ascii="Cambria Math" w:eastAsiaTheme="minorEastAsia" w:hAnsi="Cambria Math" w:cs="Times New Roman"/>
                  <w:sz w:val="20"/>
                  <w:szCs w:val="20"/>
                </w:rPr>
                <m:t>Museum</m:t>
              </m:r>
              <m:r>
                <w:rPr>
                  <w:rFonts w:ascii="Cambria Math" w:eastAsiaTheme="minorEastAsia" w:hAnsi="Cambria Math" w:cs="Times New Roman"/>
                  <w:sz w:val="20"/>
                  <w:szCs w:val="20"/>
                </w:rPr>
                <m:t xml:space="preserve">, </m:t>
              </m:r>
              <m:r>
                <w:rPr>
                  <w:rFonts w:ascii="Cambria Math" w:eastAsiaTheme="minorEastAsia" w:hAnsi="Cambria Math" w:cs="Times New Roman"/>
                  <w:sz w:val="20"/>
                  <w:szCs w:val="20"/>
                </w:rPr>
                <m:t>Library</m:t>
              </m:r>
              <m:r>
                <w:rPr>
                  <w:rFonts w:ascii="Cambria Math" w:eastAsiaTheme="minorEastAsia" w:hAnsi="Cambria Math" w:cs="Times New Roman"/>
                  <w:sz w:val="20"/>
                  <w:szCs w:val="20"/>
                </w:rPr>
                <m:t xml:space="preserve"> &amp; </m:t>
              </m:r>
              <m:r>
                <w:rPr>
                  <w:rFonts w:ascii="Cambria Math" w:eastAsiaTheme="minorEastAsia" w:hAnsi="Cambria Math" w:cs="Times New Roman"/>
                  <w:sz w:val="20"/>
                  <w:szCs w:val="20"/>
                </w:rPr>
                <m:t>POI</m:t>
              </m:r>
              <m:r>
                <w:rPr>
                  <w:rFonts w:ascii="Cambria Math" w:eastAsiaTheme="minorEastAsia" w:hAnsi="Cambria Math" w:cs="Times New Roman"/>
                  <w:sz w:val="20"/>
                  <w:szCs w:val="20"/>
                </w:rPr>
                <m:t xml:space="preserve"> </m:t>
              </m:r>
              <m:r>
                <w:rPr>
                  <w:rFonts w:ascii="Cambria Math" w:eastAsiaTheme="minorEastAsia" w:hAnsi="Cambria Math" w:cs="Times New Roman"/>
                  <w:sz w:val="20"/>
                  <w:szCs w:val="20"/>
                </w:rPr>
                <m:t>Cult</m:t>
              </m:r>
              <m:r>
                <w:rPr>
                  <w:rFonts w:ascii="Cambria Math" w:eastAsiaTheme="minorEastAsia" w:hAnsi="Cambria Math" w:cs="Times New Roman"/>
                  <w:sz w:val="20"/>
                  <w:szCs w:val="20"/>
                </w:rPr>
                <m:t xml:space="preserve">. </m:t>
              </m:r>
              <m:r>
                <w:rPr>
                  <w:rFonts w:ascii="Cambria Math" w:eastAsiaTheme="minorEastAsia" w:hAnsi="Cambria Math" w:cs="Times New Roman"/>
                  <w:sz w:val="20"/>
                  <w:szCs w:val="20"/>
                </w:rPr>
                <m:t>PCA</m:t>
              </m:r>
            </m:oMath>
            <w:r w:rsidR="009206B7" w:rsidRPr="00273870">
              <w:rPr>
                <w:rFonts w:ascii="Garamond" w:hAnsi="Garamond" w:cs="Times New Roman"/>
                <w:sz w:val="20"/>
                <w:szCs w:val="20"/>
              </w:rPr>
              <w:t xml:space="preserve"> </w:t>
            </w:r>
          </w:p>
          <w:p w14:paraId="55D99072" w14:textId="77777777" w:rsidR="009206B7" w:rsidRPr="00273870" w:rsidRDefault="003116FA" w:rsidP="004409BD">
            <w:pPr>
              <w:jc w:val="both"/>
              <w:rPr>
                <w:rFonts w:ascii="Garamond" w:hAnsi="Garamond" w:cs="Times New Roman"/>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Z</m:t>
                  </m:r>
                </m:e>
                <m:sub>
                  <m:r>
                    <w:rPr>
                      <w:rFonts w:ascii="Cambria Math" w:hAnsi="Cambria Math" w:cs="Times New Roman"/>
                      <w:sz w:val="20"/>
                      <w:szCs w:val="20"/>
                    </w:rPr>
                    <m:t>21</m:t>
                  </m:r>
                </m:sub>
              </m:sSub>
              <m:r>
                <w:rPr>
                  <w:rFonts w:ascii="Cambria Math" w:eastAsiaTheme="minorEastAsia" w:hAnsi="Cambria Math" w:cs="Times New Roman"/>
                  <w:sz w:val="20"/>
                  <w:szCs w:val="20"/>
                </w:rPr>
                <m:t>Income</m:t>
              </m:r>
              <m:r>
                <w:rPr>
                  <w:rFonts w:ascii="Cambria Math" w:eastAsiaTheme="minorEastAsia" w:hAnsi="Cambria Math" w:cs="Times New Roman"/>
                  <w:sz w:val="20"/>
                  <w:szCs w:val="20"/>
                </w:rPr>
                <m:t xml:space="preserve"> </m:t>
              </m:r>
              <m:r>
                <w:rPr>
                  <w:rFonts w:ascii="Cambria Math" w:eastAsiaTheme="minorEastAsia" w:hAnsi="Cambria Math" w:cs="Times New Roman"/>
                  <w:sz w:val="20"/>
                  <w:szCs w:val="20"/>
                </w:rPr>
                <m:t>Distribution</m:t>
              </m:r>
              <m:r>
                <w:rPr>
                  <w:rFonts w:ascii="Cambria Math" w:eastAsiaTheme="minorEastAsia" w:hAnsi="Cambria Math" w:cs="Times New Roman"/>
                  <w:sz w:val="20"/>
                  <w:szCs w:val="20"/>
                </w:rPr>
                <m:t xml:space="preserve"> </m:t>
              </m:r>
              <m:r>
                <w:rPr>
                  <w:rFonts w:ascii="Cambria Math" w:eastAsiaTheme="minorEastAsia" w:hAnsi="Cambria Math" w:cs="Times New Roman"/>
                  <w:sz w:val="20"/>
                  <w:szCs w:val="20"/>
                </w:rPr>
                <m:t>PCA</m:t>
              </m:r>
            </m:oMath>
            <w:r w:rsidR="009206B7" w:rsidRPr="00273870">
              <w:rPr>
                <w:rFonts w:ascii="Garamond" w:hAnsi="Garamond" w:cs="Times New Roman"/>
                <w:sz w:val="20"/>
                <w:szCs w:val="20"/>
              </w:rPr>
              <w:t xml:space="preserve"> </w:t>
            </w:r>
          </w:p>
          <w:p w14:paraId="16874C4B" w14:textId="77777777" w:rsidR="009206B7" w:rsidRPr="00273870" w:rsidRDefault="003116FA" w:rsidP="004409BD">
            <w:pPr>
              <w:jc w:val="both"/>
              <w:rPr>
                <w:rFonts w:ascii="Garamond" w:hAnsi="Garamond" w:cs="Times New Roman"/>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Z</m:t>
                  </m:r>
                </m:e>
                <m:sub>
                  <m:r>
                    <w:rPr>
                      <w:rFonts w:ascii="Cambria Math" w:hAnsi="Cambria Math" w:cs="Times New Roman"/>
                      <w:sz w:val="20"/>
                      <w:szCs w:val="20"/>
                    </w:rPr>
                    <m:t>22</m:t>
                  </m:r>
                </m:sub>
              </m:sSub>
              <m:r>
                <w:rPr>
                  <w:rFonts w:ascii="Cambria Math" w:eastAsiaTheme="minorEastAsia" w:hAnsi="Cambria Math" w:cs="Times New Roman"/>
                  <w:sz w:val="20"/>
                  <w:szCs w:val="20"/>
                </w:rPr>
                <m:t>Income</m:t>
              </m:r>
              <m:r>
                <w:rPr>
                  <w:rFonts w:ascii="Cambria Math" w:eastAsiaTheme="minorEastAsia" w:hAnsi="Cambria Math" w:cs="Times New Roman"/>
                  <w:sz w:val="20"/>
                  <w:szCs w:val="20"/>
                </w:rPr>
                <m:t xml:space="preserve"> &amp; </m:t>
              </m:r>
              <m:r>
                <w:rPr>
                  <w:rFonts w:ascii="Cambria Math" w:eastAsiaTheme="minorEastAsia" w:hAnsi="Cambria Math" w:cs="Times New Roman"/>
                  <w:sz w:val="20"/>
                  <w:szCs w:val="20"/>
                </w:rPr>
                <m:t>Unemployment</m:t>
              </m:r>
              <m:r>
                <w:rPr>
                  <w:rFonts w:ascii="Cambria Math" w:eastAsiaTheme="minorEastAsia" w:hAnsi="Cambria Math" w:cs="Times New Roman"/>
                  <w:sz w:val="20"/>
                  <w:szCs w:val="20"/>
                </w:rPr>
                <m:t xml:space="preserve"> </m:t>
              </m:r>
              <m:r>
                <w:rPr>
                  <w:rFonts w:ascii="Cambria Math" w:eastAsiaTheme="minorEastAsia" w:hAnsi="Cambria Math" w:cs="Times New Roman"/>
                  <w:sz w:val="20"/>
                  <w:szCs w:val="20"/>
                </w:rPr>
                <m:t>PCA</m:t>
              </m:r>
            </m:oMath>
            <w:r w:rsidR="009206B7" w:rsidRPr="00273870">
              <w:rPr>
                <w:rFonts w:ascii="Garamond" w:hAnsi="Garamond" w:cs="Times New Roman"/>
                <w:sz w:val="20"/>
                <w:szCs w:val="20"/>
              </w:rPr>
              <w:t xml:space="preserve"> </w:t>
            </w:r>
          </w:p>
          <w:p w14:paraId="5F869BC8" w14:textId="77777777" w:rsidR="009206B7" w:rsidRPr="00273870" w:rsidRDefault="009206B7" w:rsidP="004409BD">
            <w:pPr>
              <w:jc w:val="both"/>
              <w:rPr>
                <w:rFonts w:ascii="Garamond" w:hAnsi="Garamond" w:cs="Times New Roman"/>
                <w:sz w:val="20"/>
                <w:szCs w:val="20"/>
              </w:rPr>
            </w:pPr>
          </w:p>
        </w:tc>
      </w:tr>
      <w:tr w:rsidR="00273870" w:rsidRPr="00273870" w14:paraId="3FB4B9E7" w14:textId="77777777" w:rsidTr="0089470E">
        <w:trPr>
          <w:trHeight w:val="212"/>
        </w:trPr>
        <w:tc>
          <w:tcPr>
            <w:tcW w:w="4680" w:type="dxa"/>
            <w:tcBorders>
              <w:top w:val="single" w:sz="4" w:space="0" w:color="auto"/>
              <w:left w:val="nil"/>
              <w:bottom w:val="nil"/>
              <w:right w:val="single" w:sz="4" w:space="0" w:color="auto"/>
            </w:tcBorders>
            <w:hideMark/>
          </w:tcPr>
          <w:p w14:paraId="5CADC326" w14:textId="77777777" w:rsidR="009206B7" w:rsidRPr="00273870" w:rsidRDefault="009206B7" w:rsidP="004409BD">
            <w:pPr>
              <w:rPr>
                <w:rFonts w:ascii="Garamond" w:eastAsia="Calibri" w:hAnsi="Garamond" w:cs="Times New Roman"/>
                <w:b/>
                <w:bCs/>
                <w:sz w:val="20"/>
                <w:szCs w:val="20"/>
              </w:rPr>
            </w:pPr>
            <w:r w:rsidRPr="00273870">
              <w:rPr>
                <w:rFonts w:ascii="Garamond" w:eastAsia="Calibri" w:hAnsi="Garamond" w:cs="Times New Roman"/>
                <w:b/>
                <w:bCs/>
                <w:sz w:val="20"/>
                <w:szCs w:val="20"/>
              </w:rPr>
              <w:t>Dummy District Variables</w:t>
            </w:r>
          </w:p>
        </w:tc>
        <w:tc>
          <w:tcPr>
            <w:tcW w:w="4500" w:type="dxa"/>
            <w:tcBorders>
              <w:top w:val="single" w:sz="4" w:space="0" w:color="auto"/>
              <w:left w:val="single" w:sz="4" w:space="0" w:color="auto"/>
              <w:bottom w:val="nil"/>
              <w:right w:val="nil"/>
            </w:tcBorders>
            <w:hideMark/>
          </w:tcPr>
          <w:p w14:paraId="11247BF9" w14:textId="77777777" w:rsidR="009206B7" w:rsidRPr="00273870" w:rsidRDefault="003116FA" w:rsidP="004409BD">
            <w:pPr>
              <w:jc w:val="both"/>
              <w:rPr>
                <w:rFonts w:ascii="Garamond" w:eastAsia="Calibri" w:hAnsi="Garamond" w:cs="Times New Roman"/>
                <w:sz w:val="20"/>
                <w:szCs w:val="20"/>
              </w:rPr>
            </w:pPr>
            <m:oMath>
              <m:nary>
                <m:naryPr>
                  <m:chr m:val="∑"/>
                  <m:limLoc m:val="undOvr"/>
                  <m:ctrlPr>
                    <w:rPr>
                      <w:rFonts w:ascii="Cambria Math" w:eastAsia="Calibri" w:hAnsi="Cambria Math" w:cs="Times New Roman"/>
                      <w:i/>
                      <w:sz w:val="20"/>
                      <w:szCs w:val="20"/>
                    </w:rPr>
                  </m:ctrlPr>
                </m:naryPr>
                <m:sub>
                  <m:r>
                    <w:rPr>
                      <w:rFonts w:ascii="Cambria Math" w:eastAsia="Calibri" w:hAnsi="Cambria Math" w:cs="Times New Roman"/>
                      <w:sz w:val="20"/>
                      <w:szCs w:val="20"/>
                    </w:rPr>
                    <m:t>i</m:t>
                  </m:r>
                  <m:r>
                    <w:rPr>
                      <w:rFonts w:ascii="Cambria Math" w:eastAsia="Calibri" w:hAnsi="Cambria Math" w:cs="Times New Roman"/>
                      <w:sz w:val="20"/>
                      <w:szCs w:val="20"/>
                    </w:rPr>
                    <m:t>=1</m:t>
                  </m:r>
                </m:sub>
                <m:sup>
                  <m:r>
                    <w:rPr>
                      <w:rFonts w:ascii="Cambria Math" w:eastAsia="Calibri" w:hAnsi="Cambria Math" w:cs="Times New Roman"/>
                      <w:sz w:val="20"/>
                      <w:szCs w:val="20"/>
                    </w:rPr>
                    <m:t>10</m:t>
                  </m:r>
                </m:sup>
                <m:e>
                  <m:sSub>
                    <m:sSubPr>
                      <m:ctrlPr>
                        <w:rPr>
                          <w:rFonts w:ascii="Cambria Math" w:eastAsia="Calibri" w:hAnsi="Cambria Math" w:cs="Times New Roman"/>
                          <w:i/>
                          <w:sz w:val="20"/>
                          <w:szCs w:val="20"/>
                        </w:rPr>
                      </m:ctrlPr>
                    </m:sSubPr>
                    <m:e>
                      <m:r>
                        <w:rPr>
                          <w:rFonts w:ascii="Cambria Math" w:eastAsia="Calibri" w:hAnsi="Cambria Math" w:cs="Times New Roman"/>
                          <w:sz w:val="20"/>
                          <w:szCs w:val="20"/>
                        </w:rPr>
                        <m:t>X</m:t>
                      </m:r>
                    </m:e>
                    <m:sub>
                      <m:r>
                        <w:rPr>
                          <w:rFonts w:ascii="Cambria Math" w:eastAsia="Calibri" w:hAnsi="Cambria Math" w:cs="Times New Roman"/>
                          <w:sz w:val="20"/>
                          <w:szCs w:val="20"/>
                        </w:rPr>
                        <m:t>i</m:t>
                      </m:r>
                    </m:sub>
                  </m:sSub>
                  <m:r>
                    <w:rPr>
                      <w:rFonts w:ascii="Cambria Math" w:eastAsia="Calibri" w:hAnsi="Cambria Math" w:cs="Times New Roman"/>
                      <w:sz w:val="20"/>
                      <w:szCs w:val="20"/>
                    </w:rPr>
                    <m:t>Dummy</m:t>
                  </m:r>
                  <m:r>
                    <w:rPr>
                      <w:rFonts w:ascii="Cambria Math" w:eastAsia="Calibri" w:hAnsi="Cambria Math" w:cs="Times New Roman"/>
                      <w:sz w:val="20"/>
                      <w:szCs w:val="20"/>
                    </w:rPr>
                    <m:t xml:space="preserve"> </m:t>
                  </m:r>
                  <m:r>
                    <w:rPr>
                      <w:rFonts w:ascii="Cambria Math" w:eastAsia="Calibri" w:hAnsi="Cambria Math" w:cs="Times New Roman"/>
                      <w:sz w:val="20"/>
                      <w:szCs w:val="20"/>
                    </w:rPr>
                    <m:t>District</m:t>
                  </m:r>
                  <m:r>
                    <w:rPr>
                      <w:rFonts w:ascii="Cambria Math" w:eastAsia="Calibri" w:hAnsi="Cambria Math" w:cs="Times New Roman"/>
                      <w:sz w:val="20"/>
                      <w:szCs w:val="20"/>
                    </w:rPr>
                    <m:t xml:space="preserve"> (</m:t>
                  </m:r>
                  <m:r>
                    <w:rPr>
                      <w:rFonts w:ascii="Cambria Math" w:eastAsia="Calibri" w:hAnsi="Cambria Math" w:cs="Times New Roman"/>
                      <w:sz w:val="20"/>
                      <w:szCs w:val="20"/>
                    </w:rPr>
                    <m:t>REF</m:t>
                  </m:r>
                  <m:r>
                    <w:rPr>
                      <w:rFonts w:ascii="Cambria Math" w:eastAsia="Calibri" w:hAnsi="Cambria Math" w:cs="Times New Roman"/>
                      <w:sz w:val="20"/>
                      <w:szCs w:val="20"/>
                    </w:rPr>
                    <m:t>=</m:t>
                  </m:r>
                  <m:r>
                    <w:rPr>
                      <w:rFonts w:ascii="Cambria Math" w:eastAsia="Calibri" w:hAnsi="Cambria Math" w:cs="Times New Roman"/>
                      <w:sz w:val="20"/>
                      <w:szCs w:val="20"/>
                    </w:rPr>
                    <m:t>Les</m:t>
                  </m:r>
                  <m:r>
                    <w:rPr>
                      <w:rFonts w:ascii="Cambria Math" w:eastAsia="Calibri" w:hAnsi="Cambria Math" w:cs="Times New Roman"/>
                      <w:sz w:val="20"/>
                      <w:szCs w:val="20"/>
                    </w:rPr>
                    <m:t xml:space="preserve"> </m:t>
                  </m:r>
                  <m:r>
                    <w:rPr>
                      <w:rFonts w:ascii="Cambria Math" w:eastAsia="Calibri" w:hAnsi="Cambria Math" w:cs="Times New Roman"/>
                      <w:sz w:val="20"/>
                      <w:szCs w:val="20"/>
                    </w:rPr>
                    <m:t>Corts</m:t>
                  </m:r>
                  <m:r>
                    <w:rPr>
                      <w:rFonts w:ascii="Cambria Math" w:eastAsia="Calibri" w:hAnsi="Cambria Math" w:cs="Times New Roman"/>
                      <w:sz w:val="20"/>
                      <w:szCs w:val="20"/>
                    </w:rPr>
                    <m:t xml:space="preserve">) </m:t>
                  </m:r>
                </m:e>
              </m:nary>
            </m:oMath>
            <w:r w:rsidR="009206B7" w:rsidRPr="00273870">
              <w:rPr>
                <w:rFonts w:ascii="Garamond" w:eastAsia="Calibri" w:hAnsi="Garamond" w:cs="Times New Roman"/>
                <w:sz w:val="20"/>
                <w:szCs w:val="20"/>
              </w:rPr>
              <w:t xml:space="preserve"> </w:t>
            </w:r>
          </w:p>
        </w:tc>
      </w:tr>
      <w:tr w:rsidR="009206B7" w:rsidRPr="00273870" w14:paraId="7DB4F55B" w14:textId="77777777" w:rsidTr="0089470E">
        <w:trPr>
          <w:trHeight w:val="71"/>
        </w:trPr>
        <w:tc>
          <w:tcPr>
            <w:tcW w:w="9180" w:type="dxa"/>
            <w:gridSpan w:val="2"/>
            <w:tcBorders>
              <w:top w:val="single" w:sz="4" w:space="0" w:color="auto"/>
              <w:left w:val="nil"/>
              <w:bottom w:val="nil"/>
              <w:right w:val="nil"/>
            </w:tcBorders>
            <w:hideMark/>
          </w:tcPr>
          <w:p w14:paraId="134CA079" w14:textId="77777777" w:rsidR="009206B7" w:rsidRPr="00273870" w:rsidRDefault="009206B7" w:rsidP="004409BD">
            <w:pPr>
              <w:rPr>
                <w:rFonts w:ascii="Garamond" w:eastAsia="Calibri" w:hAnsi="Garamond" w:cs="Arial"/>
                <w:sz w:val="18"/>
                <w:szCs w:val="18"/>
              </w:rPr>
            </w:pPr>
            <w:r w:rsidRPr="00273870">
              <w:rPr>
                <w:rFonts w:ascii="Garamond" w:eastAsia="Calibri" w:hAnsi="Garamond" w:cs="Times New Roman"/>
                <w:sz w:val="18"/>
                <w:szCs w:val="18"/>
              </w:rPr>
              <w:t>Table 10 includes the housing-specific, sustainable, and dummy district pricing factors used to estimate the pricing models</w:t>
            </w:r>
            <w:r w:rsidRPr="00273870">
              <w:rPr>
                <w:rFonts w:ascii="Garamond" w:eastAsia="Calibri" w:hAnsi="Garamond" w:cs="Arial"/>
                <w:sz w:val="18"/>
                <w:szCs w:val="18"/>
              </w:rPr>
              <w:t>.</w:t>
            </w:r>
          </w:p>
        </w:tc>
      </w:tr>
    </w:tbl>
    <w:p w14:paraId="1061954A" w14:textId="77777777" w:rsidR="001C29B0" w:rsidRPr="00273870" w:rsidRDefault="001C29B0" w:rsidP="00574558">
      <w:pPr>
        <w:rPr>
          <w:rFonts w:ascii="Arial" w:hAnsi="Arial" w:cs="Arial"/>
          <w:b/>
          <w:bCs/>
        </w:rPr>
      </w:pPr>
    </w:p>
    <w:p w14:paraId="420F8147" w14:textId="0AF57876" w:rsidR="00574558" w:rsidRPr="0089470E" w:rsidRDefault="00574558" w:rsidP="004968EF">
      <w:pPr>
        <w:spacing w:line="360" w:lineRule="auto"/>
        <w:jc w:val="both"/>
        <w:rPr>
          <w:rFonts w:ascii="Garamond" w:hAnsi="Garamond" w:cs="Times New Roman"/>
          <w:sz w:val="24"/>
          <w:szCs w:val="24"/>
        </w:rPr>
      </w:pPr>
      <w:r w:rsidRPr="0089470E">
        <w:rPr>
          <w:rFonts w:ascii="Garamond" w:hAnsi="Garamond" w:cs="Times New Roman"/>
          <w:sz w:val="24"/>
          <w:szCs w:val="24"/>
        </w:rPr>
        <w:t xml:space="preserve">The </w:t>
      </w:r>
      <w:r w:rsidR="0079354C" w:rsidRPr="0089470E">
        <w:rPr>
          <w:rFonts w:ascii="Garamond" w:hAnsi="Garamond" w:cs="Times New Roman"/>
          <w:sz w:val="24"/>
          <w:szCs w:val="24"/>
        </w:rPr>
        <w:t>valuation</w:t>
      </w:r>
      <w:r w:rsidRPr="0089470E">
        <w:rPr>
          <w:rFonts w:ascii="Garamond" w:hAnsi="Garamond" w:cs="Times New Roman"/>
          <w:sz w:val="24"/>
          <w:szCs w:val="24"/>
        </w:rPr>
        <w:t xml:space="preserve"> model </w:t>
      </w:r>
      <w:r w:rsidR="00C8398A" w:rsidRPr="0089470E">
        <w:rPr>
          <w:rFonts w:ascii="Garamond" w:hAnsi="Garamond" w:cs="Times New Roman"/>
          <w:sz w:val="24"/>
          <w:szCs w:val="24"/>
        </w:rPr>
        <w:t>we</w:t>
      </w:r>
      <w:r w:rsidRPr="0089470E">
        <w:rPr>
          <w:rFonts w:ascii="Garamond" w:hAnsi="Garamond" w:cs="Times New Roman"/>
          <w:sz w:val="24"/>
          <w:szCs w:val="24"/>
        </w:rPr>
        <w:t xml:space="preserve"> applied to estimate housing prices in Barcelona is the </w:t>
      </w:r>
      <w:r w:rsidR="00975AE1" w:rsidRPr="0089470E">
        <w:rPr>
          <w:rFonts w:ascii="Garamond" w:hAnsi="Garamond" w:cs="Times New Roman"/>
          <w:sz w:val="24"/>
          <w:szCs w:val="24"/>
        </w:rPr>
        <w:t>h</w:t>
      </w:r>
      <w:r w:rsidRPr="0089470E">
        <w:rPr>
          <w:rFonts w:ascii="Garamond" w:hAnsi="Garamond" w:cs="Times New Roman"/>
          <w:sz w:val="24"/>
          <w:szCs w:val="24"/>
        </w:rPr>
        <w:t xml:space="preserve">edonic pricing model as proposed by Rosen </w:t>
      </w:r>
      <w:sdt>
        <w:sdtPr>
          <w:rPr>
            <w:rFonts w:ascii="Garamond" w:hAnsi="Garamond" w:cs="Times New Roman"/>
            <w:color w:val="000000"/>
            <w:sz w:val="24"/>
            <w:szCs w:val="24"/>
          </w:rPr>
          <w:tag w:val="MENDELEY_CITATION_v3_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"/>
          <w:id w:val="-851414315"/>
          <w:placeholder>
            <w:docPart w:val="54EA81D086A646619461B07CE6794AA1"/>
          </w:placeholder>
        </w:sdtPr>
        <w:sdtEndPr/>
        <w:sdtContent>
          <w:r w:rsidR="00BB07C8" w:rsidRPr="00BB07C8">
            <w:rPr>
              <w:rFonts w:ascii="Garamond" w:hAnsi="Garamond" w:cs="Times New Roman"/>
              <w:color w:val="000000"/>
              <w:sz w:val="24"/>
              <w:szCs w:val="24"/>
            </w:rPr>
            <w:t>(1974)</w:t>
          </w:r>
        </w:sdtContent>
      </w:sdt>
      <w:r w:rsidRPr="0089470E">
        <w:rPr>
          <w:rFonts w:ascii="Garamond" w:hAnsi="Garamond" w:cs="Times New Roman"/>
          <w:sz w:val="24"/>
          <w:szCs w:val="24"/>
        </w:rPr>
        <w:t xml:space="preserve">. The </w:t>
      </w:r>
      <w:r w:rsidR="00975AE1" w:rsidRPr="0089470E">
        <w:rPr>
          <w:rFonts w:ascii="Garamond" w:hAnsi="Garamond" w:cs="Times New Roman"/>
          <w:sz w:val="24"/>
          <w:szCs w:val="24"/>
        </w:rPr>
        <w:t>h</w:t>
      </w:r>
      <w:r w:rsidRPr="0089470E">
        <w:rPr>
          <w:rFonts w:ascii="Garamond" w:hAnsi="Garamond" w:cs="Times New Roman"/>
          <w:sz w:val="24"/>
          <w:szCs w:val="24"/>
        </w:rPr>
        <w:t>edonic pricing model assumes that the price that is paid for housing is equal to the total utility buyers are expected to extract from it. The total utility is the sum of all the marginal utilities created by the housing-specifi</w:t>
      </w:r>
      <w:r w:rsidR="003E1CC1" w:rsidRPr="0089470E">
        <w:rPr>
          <w:rFonts w:ascii="Garamond" w:hAnsi="Garamond" w:cs="Times New Roman"/>
          <w:sz w:val="24"/>
          <w:szCs w:val="24"/>
        </w:rPr>
        <w:t xml:space="preserve">c, </w:t>
      </w:r>
      <w:r w:rsidRPr="0089470E">
        <w:rPr>
          <w:rFonts w:ascii="Garamond" w:hAnsi="Garamond" w:cs="Times New Roman"/>
          <w:sz w:val="24"/>
          <w:szCs w:val="24"/>
        </w:rPr>
        <w:t>sustainability</w:t>
      </w:r>
      <w:r w:rsidR="00622A88" w:rsidRPr="0089470E">
        <w:rPr>
          <w:rFonts w:ascii="Garamond" w:hAnsi="Garamond" w:cs="Times New Roman"/>
          <w:sz w:val="24"/>
          <w:szCs w:val="24"/>
        </w:rPr>
        <w:t>,</w:t>
      </w:r>
      <w:r w:rsidRPr="0089470E">
        <w:rPr>
          <w:rFonts w:ascii="Garamond" w:hAnsi="Garamond" w:cs="Times New Roman"/>
          <w:sz w:val="24"/>
          <w:szCs w:val="24"/>
        </w:rPr>
        <w:t xml:space="preserve"> </w:t>
      </w:r>
      <w:r w:rsidR="003E1CC1" w:rsidRPr="0089470E">
        <w:rPr>
          <w:rFonts w:ascii="Garamond" w:hAnsi="Garamond" w:cs="Times New Roman"/>
          <w:sz w:val="24"/>
          <w:szCs w:val="24"/>
        </w:rPr>
        <w:t>and dummy</w:t>
      </w:r>
      <w:r w:rsidR="0079354C" w:rsidRPr="0089470E">
        <w:rPr>
          <w:rFonts w:ascii="Garamond" w:hAnsi="Garamond" w:cs="Times New Roman"/>
          <w:sz w:val="24"/>
          <w:szCs w:val="24"/>
        </w:rPr>
        <w:t>-</w:t>
      </w:r>
      <w:r w:rsidR="003E1CC1" w:rsidRPr="0089470E">
        <w:rPr>
          <w:rFonts w:ascii="Garamond" w:hAnsi="Garamond" w:cs="Times New Roman"/>
          <w:sz w:val="24"/>
          <w:szCs w:val="24"/>
        </w:rPr>
        <w:t>district variables</w:t>
      </w:r>
      <w:r w:rsidRPr="0089470E">
        <w:rPr>
          <w:rFonts w:ascii="Garamond" w:hAnsi="Garamond" w:cs="Times New Roman"/>
          <w:sz w:val="24"/>
          <w:szCs w:val="24"/>
        </w:rPr>
        <w:t xml:space="preserve">. The </w:t>
      </w:r>
      <w:r w:rsidR="00975AE1" w:rsidRPr="0089470E">
        <w:rPr>
          <w:rFonts w:ascii="Garamond" w:hAnsi="Garamond" w:cs="Times New Roman"/>
          <w:sz w:val="24"/>
          <w:szCs w:val="24"/>
        </w:rPr>
        <w:t>h</w:t>
      </w:r>
      <w:r w:rsidRPr="0089470E">
        <w:rPr>
          <w:rFonts w:ascii="Garamond" w:hAnsi="Garamond" w:cs="Times New Roman"/>
          <w:sz w:val="24"/>
          <w:szCs w:val="24"/>
        </w:rPr>
        <w:t>edonic pricing model or similar model</w:t>
      </w:r>
      <w:r w:rsidR="006676C0" w:rsidRPr="0089470E">
        <w:rPr>
          <w:rFonts w:ascii="Garamond" w:hAnsi="Garamond" w:cs="Times New Roman"/>
          <w:sz w:val="24"/>
          <w:szCs w:val="24"/>
        </w:rPr>
        <w:t>s</w:t>
      </w:r>
      <w:r w:rsidRPr="0089470E">
        <w:rPr>
          <w:rFonts w:ascii="Garamond" w:hAnsi="Garamond" w:cs="Times New Roman"/>
          <w:sz w:val="24"/>
          <w:szCs w:val="24"/>
        </w:rPr>
        <w:t xml:space="preserve"> </w:t>
      </w:r>
      <w:r w:rsidR="006676C0" w:rsidRPr="0089470E">
        <w:rPr>
          <w:rFonts w:ascii="Garamond" w:hAnsi="Garamond" w:cs="Times New Roman"/>
          <w:sz w:val="24"/>
          <w:szCs w:val="24"/>
        </w:rPr>
        <w:t>are</w:t>
      </w:r>
      <w:r w:rsidRPr="0089470E">
        <w:rPr>
          <w:rFonts w:ascii="Garamond" w:hAnsi="Garamond" w:cs="Times New Roman"/>
          <w:sz w:val="24"/>
          <w:szCs w:val="24"/>
        </w:rPr>
        <w:t xml:space="preserve"> often used in prior literature</w:t>
      </w:r>
      <w:r w:rsidR="00C178B0" w:rsidRPr="0089470E">
        <w:rPr>
          <w:rFonts w:ascii="Garamond" w:hAnsi="Garamond" w:cs="Times New Roman"/>
          <w:sz w:val="24"/>
          <w:szCs w:val="24"/>
        </w:rPr>
        <w:t>. This is</w:t>
      </w:r>
      <w:r w:rsidRPr="0089470E">
        <w:rPr>
          <w:rFonts w:ascii="Garamond" w:hAnsi="Garamond" w:cs="Times New Roman"/>
          <w:sz w:val="24"/>
          <w:szCs w:val="24"/>
        </w:rPr>
        <w:t xml:space="preserve"> supported by the general conclusion of researchers ten years ago that </w:t>
      </w:r>
      <w:r w:rsidR="00C8398A" w:rsidRPr="0089470E">
        <w:rPr>
          <w:rFonts w:ascii="Garamond" w:hAnsi="Garamond" w:cs="Times New Roman"/>
          <w:sz w:val="24"/>
          <w:szCs w:val="24"/>
        </w:rPr>
        <w:t>machine learning</w:t>
      </w:r>
      <w:r w:rsidRPr="0089470E">
        <w:rPr>
          <w:rFonts w:ascii="Garamond" w:hAnsi="Garamond" w:cs="Times New Roman"/>
          <w:sz w:val="24"/>
          <w:szCs w:val="24"/>
        </w:rPr>
        <w:t xml:space="preserve"> methods do at best equal the performance of the </w:t>
      </w:r>
      <w:r w:rsidR="00975AE1" w:rsidRPr="0089470E">
        <w:rPr>
          <w:rFonts w:ascii="Garamond" w:hAnsi="Garamond" w:cs="Times New Roman"/>
          <w:sz w:val="24"/>
          <w:szCs w:val="24"/>
        </w:rPr>
        <w:t>h</w:t>
      </w:r>
      <w:r w:rsidRPr="0089470E">
        <w:rPr>
          <w:rFonts w:ascii="Garamond" w:hAnsi="Garamond" w:cs="Times New Roman"/>
          <w:sz w:val="24"/>
          <w:szCs w:val="24"/>
        </w:rPr>
        <w:t xml:space="preserve">edonic pricing model </w:t>
      </w:r>
      <w:sdt>
        <w:sdtPr>
          <w:rPr>
            <w:rFonts w:ascii="Garamond" w:hAnsi="Garamond" w:cs="Times New Roman"/>
            <w:color w:val="000000"/>
            <w:sz w:val="24"/>
            <w:szCs w:val="24"/>
          </w:rPr>
          <w:tag w:val="MENDELEY_CITATION_v3_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"/>
          <w:id w:val="-1227530055"/>
          <w:placeholder>
            <w:docPart w:val="54EA81D086A646619461B07CE6794AA1"/>
          </w:placeholder>
        </w:sdtPr>
        <w:sdtEndPr/>
        <w:sdtContent>
          <w:r w:rsidR="00BB07C8" w:rsidRPr="00BB07C8">
            <w:rPr>
              <w:rFonts w:ascii="Garamond" w:hAnsi="Garamond" w:cs="Times New Roman"/>
              <w:color w:val="000000"/>
              <w:sz w:val="24"/>
              <w:szCs w:val="24"/>
            </w:rPr>
            <w:t>(Kauko, 2019)</w:t>
          </w:r>
        </w:sdtContent>
      </w:sdt>
      <w:r w:rsidRPr="0089470E">
        <w:rPr>
          <w:rFonts w:ascii="Garamond" w:hAnsi="Garamond" w:cs="Times New Roman"/>
          <w:sz w:val="24"/>
          <w:szCs w:val="24"/>
        </w:rPr>
        <w:t xml:space="preserve">. </w:t>
      </w:r>
      <w:r w:rsidR="006676C0" w:rsidRPr="0089470E">
        <w:rPr>
          <w:rFonts w:ascii="Garamond" w:hAnsi="Garamond" w:cs="Times New Roman"/>
          <w:sz w:val="24"/>
          <w:szCs w:val="24"/>
        </w:rPr>
        <w:t xml:space="preserve">            </w:t>
      </w:r>
      <w:r w:rsidR="006676C0" w:rsidRPr="0089470E">
        <w:rPr>
          <w:rFonts w:ascii="Garamond" w:hAnsi="Garamond" w:cs="Times New Roman"/>
          <w:sz w:val="24"/>
          <w:szCs w:val="24"/>
        </w:rPr>
        <w:tab/>
        <w:t xml:space="preserve">   </w:t>
      </w:r>
      <w:r w:rsidR="00C8398A" w:rsidRPr="0089470E">
        <w:rPr>
          <w:rFonts w:ascii="Garamond" w:hAnsi="Garamond" w:cs="Times New Roman"/>
          <w:sz w:val="24"/>
          <w:szCs w:val="24"/>
        </w:rPr>
        <w:t>We estimated the</w:t>
      </w:r>
      <w:r w:rsidRPr="0089470E">
        <w:rPr>
          <w:rFonts w:ascii="Garamond" w:hAnsi="Garamond" w:cs="Times New Roman"/>
          <w:sz w:val="24"/>
          <w:szCs w:val="24"/>
        </w:rPr>
        <w:t xml:space="preserve"> hedonic pricing model </w:t>
      </w:r>
      <w:r w:rsidR="008367DC" w:rsidRPr="0089470E">
        <w:rPr>
          <w:rFonts w:ascii="Garamond" w:hAnsi="Garamond" w:cs="Times New Roman"/>
          <w:sz w:val="24"/>
          <w:szCs w:val="24"/>
        </w:rPr>
        <w:t xml:space="preserve">as </w:t>
      </w:r>
      <w:r w:rsidRPr="0089470E">
        <w:rPr>
          <w:rFonts w:ascii="Garamond" w:hAnsi="Garamond" w:cs="Times New Roman"/>
          <w:sz w:val="24"/>
          <w:szCs w:val="24"/>
        </w:rPr>
        <w:t>a semi-log model. The semi-log model offers some advantages over the traditional OLS pricing model</w:t>
      </w:r>
      <w:r w:rsidR="00C8398A" w:rsidRPr="0089470E">
        <w:rPr>
          <w:rFonts w:ascii="Garamond" w:hAnsi="Garamond" w:cs="Times New Roman"/>
          <w:sz w:val="24"/>
          <w:szCs w:val="24"/>
        </w:rPr>
        <w:t>.</w:t>
      </w:r>
      <w:r w:rsidRPr="0089470E">
        <w:rPr>
          <w:rFonts w:ascii="Garamond" w:hAnsi="Garamond" w:cs="Times New Roman"/>
          <w:sz w:val="24"/>
          <w:szCs w:val="24"/>
        </w:rPr>
        <w:t xml:space="preserve"> The model helps to normalize the housing prices by taking the logs and thereby decreas</w:t>
      </w:r>
      <w:r w:rsidR="008367DC" w:rsidRPr="0089470E">
        <w:rPr>
          <w:rFonts w:ascii="Garamond" w:hAnsi="Garamond" w:cs="Times New Roman"/>
          <w:sz w:val="24"/>
          <w:szCs w:val="24"/>
        </w:rPr>
        <w:t>ing</w:t>
      </w:r>
      <w:r w:rsidR="003D7C4D" w:rsidRPr="0089470E">
        <w:rPr>
          <w:rFonts w:ascii="Garamond" w:hAnsi="Garamond" w:cs="Times New Roman"/>
          <w:sz w:val="24"/>
          <w:szCs w:val="24"/>
        </w:rPr>
        <w:t xml:space="preserve"> the</w:t>
      </w:r>
      <w:r w:rsidRPr="0089470E">
        <w:rPr>
          <w:rFonts w:ascii="Garamond" w:hAnsi="Garamond" w:cs="Times New Roman"/>
          <w:sz w:val="24"/>
          <w:szCs w:val="24"/>
        </w:rPr>
        <w:t xml:space="preserve"> impact of outliers. </w:t>
      </w:r>
      <w:r w:rsidR="00C8398A" w:rsidRPr="0089470E">
        <w:rPr>
          <w:rFonts w:ascii="Garamond" w:hAnsi="Garamond" w:cs="Times New Roman"/>
          <w:sz w:val="24"/>
          <w:szCs w:val="24"/>
        </w:rPr>
        <w:t>Furthermore, the</w:t>
      </w:r>
      <w:r w:rsidRPr="0089470E">
        <w:rPr>
          <w:rFonts w:ascii="Garamond" w:hAnsi="Garamond" w:cs="Times New Roman"/>
          <w:sz w:val="24"/>
          <w:szCs w:val="24"/>
        </w:rPr>
        <w:t xml:space="preserve"> pricing factors can be interpreted as semi-elastic. Thereby the coefficients will represent the effect in percentages of the change in the housing prices of a one-unit increase rather than absolute values. </w:t>
      </w:r>
      <w:r w:rsidR="00FF3F96" w:rsidRPr="0089470E">
        <w:rPr>
          <w:rFonts w:ascii="Garamond" w:hAnsi="Garamond" w:cs="Times New Roman"/>
          <w:sz w:val="24"/>
          <w:szCs w:val="24"/>
        </w:rPr>
        <w:t xml:space="preserve"> </w:t>
      </w:r>
      <w:r w:rsidRPr="0089470E">
        <w:rPr>
          <w:rFonts w:ascii="Garamond" w:hAnsi="Garamond" w:cs="Times New Roman"/>
          <w:sz w:val="24"/>
          <w:szCs w:val="24"/>
        </w:rPr>
        <w:lastRenderedPageBreak/>
        <w:t>This interpretation makes it easier to explain</w:t>
      </w:r>
      <w:r w:rsidR="00C8398A" w:rsidRPr="0089470E">
        <w:rPr>
          <w:rFonts w:ascii="Garamond" w:hAnsi="Garamond" w:cs="Times New Roman"/>
          <w:sz w:val="24"/>
          <w:szCs w:val="24"/>
        </w:rPr>
        <w:t xml:space="preserve"> our</w:t>
      </w:r>
      <w:r w:rsidRPr="0089470E">
        <w:rPr>
          <w:rFonts w:ascii="Garamond" w:hAnsi="Garamond" w:cs="Times New Roman"/>
          <w:sz w:val="24"/>
          <w:szCs w:val="24"/>
        </w:rPr>
        <w:t xml:space="preserve"> results and compare them with earlier work in this research field</w:t>
      </w:r>
      <w:r w:rsidR="00C8398A" w:rsidRPr="0089470E">
        <w:rPr>
          <w:rFonts w:ascii="Garamond" w:hAnsi="Garamond" w:cs="Times New Roman"/>
          <w:sz w:val="24"/>
          <w:szCs w:val="24"/>
        </w:rPr>
        <w:t xml:space="preserve"> </w:t>
      </w:r>
      <w:sdt>
        <w:sdtPr>
          <w:rPr>
            <w:rFonts w:ascii="Garamond" w:hAnsi="Garamond" w:cs="Times New Roman"/>
            <w:sz w:val="24"/>
            <w:szCs w:val="24"/>
          </w:rPr>
          <w:tag w:val="MENDELEY_CITATION_v3_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"/>
          <w:id w:val="-569733315"/>
          <w:placeholder>
            <w:docPart w:val="9174DBC284E64030BDB6840522663C0C"/>
          </w:placeholder>
        </w:sdtPr>
        <w:sdtEndPr/>
        <w:sdtContent>
          <w:r w:rsidR="00BB07C8">
            <w:rPr>
              <w:rFonts w:eastAsia="Times New Roman"/>
            </w:rPr>
            <w:t>(Marmolejo Duarte &amp; González Tamez, 2009)</w:t>
          </w:r>
        </w:sdtContent>
      </w:sdt>
      <w:r w:rsidR="00FF3F96" w:rsidRPr="0089470E">
        <w:rPr>
          <w:rFonts w:ascii="Garamond" w:hAnsi="Garamond" w:cs="Times New Roman"/>
          <w:sz w:val="24"/>
          <w:szCs w:val="24"/>
        </w:rPr>
        <w:t>. Furthermore</w:t>
      </w:r>
      <w:r w:rsidR="00622A88" w:rsidRPr="0089470E">
        <w:rPr>
          <w:rFonts w:ascii="Garamond" w:hAnsi="Garamond" w:cs="Times New Roman"/>
          <w:sz w:val="24"/>
          <w:szCs w:val="24"/>
        </w:rPr>
        <w:t>,</w:t>
      </w:r>
      <w:r w:rsidR="00FF3F96" w:rsidRPr="0089470E">
        <w:rPr>
          <w:rFonts w:ascii="Garamond" w:hAnsi="Garamond" w:cs="Times New Roman"/>
          <w:sz w:val="24"/>
          <w:szCs w:val="24"/>
        </w:rPr>
        <w:t xml:space="preserve"> this model </w:t>
      </w:r>
      <w:r w:rsidR="00C8398A" w:rsidRPr="0089470E">
        <w:rPr>
          <w:rFonts w:ascii="Garamond" w:hAnsi="Garamond" w:cs="Times New Roman"/>
          <w:sz w:val="24"/>
          <w:szCs w:val="24"/>
        </w:rPr>
        <w:t xml:space="preserve">is </w:t>
      </w:r>
      <w:r w:rsidR="00FF3F96" w:rsidRPr="0089470E">
        <w:rPr>
          <w:rFonts w:ascii="Garamond" w:hAnsi="Garamond" w:cs="Times New Roman"/>
          <w:sz w:val="24"/>
          <w:szCs w:val="24"/>
        </w:rPr>
        <w:t>also applied in earlier work on the price effect of sustainable factors on housing prices in Barcelona</w:t>
      </w:r>
      <w:r w:rsidR="00C8398A" w:rsidRPr="0089470E">
        <w:rPr>
          <w:rFonts w:ascii="Garamond" w:hAnsi="Garamond" w:cs="Times New Roman"/>
          <w:sz w:val="24"/>
          <w:szCs w:val="24"/>
        </w:rPr>
        <w:t xml:space="preserve"> </w:t>
      </w:r>
      <w:sdt>
        <w:sdtPr>
          <w:rPr>
            <w:rFonts w:ascii="Garamond" w:hAnsi="Garamond" w:cs="Times New Roman"/>
            <w:sz w:val="24"/>
            <w:szCs w:val="24"/>
          </w:rPr>
          <w:tag w:val="MENDELEY_CITATION_v3_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"/>
          <w:id w:val="-1379164266"/>
          <w:placeholder>
            <w:docPart w:val="DefaultPlaceholder_-1854013440"/>
          </w:placeholder>
        </w:sdtPr>
        <w:sdtEndPr/>
        <w:sdtContent>
          <w:r w:rsidR="00BB07C8">
            <w:rPr>
              <w:rFonts w:eastAsia="Times New Roman"/>
            </w:rPr>
            <w:t>(Chen &amp; Marmolejo Duarte, 2018; Dell’Anna et al., 2019; Marmolejo-Duarte &amp; Chen, 2022)</w:t>
          </w:r>
        </w:sdtContent>
      </w:sdt>
      <w:r w:rsidRPr="0089470E">
        <w:rPr>
          <w:rFonts w:ascii="Garamond" w:hAnsi="Garamond" w:cs="Times New Roman"/>
          <w:sz w:val="24"/>
          <w:szCs w:val="24"/>
        </w:rPr>
        <w:t xml:space="preserve">. The semi-log hedonic pricing model is estimated </w:t>
      </w:r>
      <w:r w:rsidR="003D7C4D" w:rsidRPr="0089470E">
        <w:rPr>
          <w:rFonts w:ascii="Garamond" w:hAnsi="Garamond" w:cs="Times New Roman"/>
          <w:sz w:val="24"/>
          <w:szCs w:val="24"/>
        </w:rPr>
        <w:t>concerning</w:t>
      </w:r>
      <w:r w:rsidRPr="0089470E">
        <w:rPr>
          <w:rFonts w:ascii="Garamond" w:hAnsi="Garamond" w:cs="Times New Roman"/>
          <w:sz w:val="24"/>
          <w:szCs w:val="24"/>
        </w:rPr>
        <w:t xml:space="preserve"> </w:t>
      </w:r>
      <w:r w:rsidR="006676C0" w:rsidRPr="0089470E">
        <w:rPr>
          <w:rFonts w:ascii="Garamond" w:hAnsi="Garamond" w:cs="Times New Roman"/>
          <w:sz w:val="24"/>
          <w:szCs w:val="24"/>
        </w:rPr>
        <w:t>the different</w:t>
      </w:r>
      <w:r w:rsidRPr="0089470E">
        <w:rPr>
          <w:rFonts w:ascii="Garamond" w:hAnsi="Garamond" w:cs="Times New Roman"/>
          <w:sz w:val="24"/>
          <w:szCs w:val="24"/>
        </w:rPr>
        <w:t xml:space="preserve"> sustainable dimension</w:t>
      </w:r>
      <w:r w:rsidR="003D7C4D" w:rsidRPr="0089470E">
        <w:rPr>
          <w:rFonts w:ascii="Garamond" w:hAnsi="Garamond" w:cs="Times New Roman"/>
          <w:sz w:val="24"/>
          <w:szCs w:val="24"/>
        </w:rPr>
        <w:t>s</w:t>
      </w:r>
      <w:r w:rsidR="006676C0" w:rsidRPr="0089470E">
        <w:rPr>
          <w:rFonts w:ascii="Garamond" w:hAnsi="Garamond" w:cs="Times New Roman"/>
          <w:sz w:val="24"/>
          <w:szCs w:val="24"/>
        </w:rPr>
        <w:t>. We specified the models as followed:</w:t>
      </w:r>
    </w:p>
    <w:p w14:paraId="7518C92F" w14:textId="66547A22" w:rsidR="00FC2FB9" w:rsidRPr="00F84C13" w:rsidRDefault="00345D80" w:rsidP="000623DA">
      <w:pPr>
        <w:spacing w:line="240" w:lineRule="auto"/>
        <w:rPr>
          <w:rFonts w:ascii="Garamond" w:eastAsiaTheme="minorEastAsia" w:hAnsi="Garamond" w:cs="Times New Roman"/>
        </w:rPr>
      </w:pPr>
      <w:r w:rsidRPr="00F84C13">
        <w:rPr>
          <w:rFonts w:ascii="Garamond" w:eastAsiaTheme="minorEastAsia" w:hAnsi="Garamond" w:cs="Times New Roman"/>
          <w:b/>
          <w:bCs/>
          <w:sz w:val="24"/>
          <w:szCs w:val="24"/>
        </w:rPr>
        <w:t>Model 1:</w:t>
      </w:r>
      <w:r w:rsidRPr="00F84C13">
        <w:rPr>
          <w:rFonts w:ascii="Garamond" w:eastAsiaTheme="minorEastAsia" w:hAnsi="Garamond" w:cs="Times New Roman"/>
        </w:rPr>
        <w:t xml:space="preserve"> </w:t>
      </w:r>
      <m:oMath>
        <m:r>
          <w:rPr>
            <w:rFonts w:ascii="Cambria Math" w:hAnsi="Cambria Math" w:cs="Times New Roman"/>
            <w:sz w:val="21"/>
            <w:szCs w:val="21"/>
          </w:rPr>
          <m:t>ln</m:t>
        </m:r>
        <m:d>
          <m:dPr>
            <m:ctrlPr>
              <w:rPr>
                <w:rFonts w:ascii="Cambria Math" w:hAnsi="Cambria Math" w:cs="Times New Roman"/>
                <w:sz w:val="21"/>
                <w:szCs w:val="21"/>
              </w:rPr>
            </m:ctrlPr>
          </m:dPr>
          <m:e>
            <m:r>
              <w:rPr>
                <w:rFonts w:ascii="Cambria Math" w:hAnsi="Cambria Math" w:cs="Times New Roman"/>
                <w:sz w:val="21"/>
                <w:szCs w:val="21"/>
              </w:rPr>
              <m:t>y</m:t>
            </m:r>
          </m:e>
        </m:d>
        <m:r>
          <w:rPr>
            <w:rFonts w:ascii="Cambria Math" w:hAnsi="Cambria Math" w:cs="Times New Roman"/>
            <w:sz w:val="21"/>
            <w:szCs w:val="21"/>
          </w:rPr>
          <m:t>=α+</m:t>
        </m:r>
        <m:nary>
          <m:naryPr>
            <m:chr m:val="∑"/>
            <m:limLoc m:val="undOvr"/>
            <m:ctrlPr>
              <w:rPr>
                <w:rFonts w:ascii="Cambria Math" w:hAnsi="Cambria Math" w:cs="Times New Roman"/>
                <w:sz w:val="21"/>
                <w:szCs w:val="21"/>
              </w:rPr>
            </m:ctrlPr>
          </m:naryPr>
          <m:sub>
            <m:r>
              <w:rPr>
                <w:rFonts w:ascii="Cambria Math" w:hAnsi="Cambria Math" w:cs="Times New Roman"/>
                <w:sz w:val="21"/>
                <w:szCs w:val="21"/>
              </w:rPr>
              <m:t>i=1</m:t>
            </m:r>
          </m:sub>
          <m:sup>
            <m:r>
              <w:rPr>
                <w:rFonts w:ascii="Cambria Math" w:hAnsi="Cambria Math" w:cs="Times New Roman"/>
                <w:sz w:val="21"/>
                <w:szCs w:val="21"/>
              </w:rPr>
              <m:t>22</m:t>
            </m:r>
          </m:sup>
          <m:e>
            <m:sSub>
              <m:sSubPr>
                <m:ctrlPr>
                  <w:rPr>
                    <w:rFonts w:ascii="Cambria Math" w:hAnsi="Cambria Math" w:cs="Times New Roman"/>
                    <w:sz w:val="21"/>
                    <w:szCs w:val="21"/>
                  </w:rPr>
                </m:ctrlPr>
              </m:sSubPr>
              <m:e>
                <m:r>
                  <w:rPr>
                    <w:rFonts w:ascii="Cambria Math" w:hAnsi="Cambria Math" w:cs="Times New Roman"/>
                    <w:sz w:val="21"/>
                    <w:szCs w:val="21"/>
                  </w:rPr>
                  <m:t xml:space="preserve"> β</m:t>
                </m:r>
              </m:e>
              <m:sub>
                <m:r>
                  <w:rPr>
                    <w:rFonts w:ascii="Cambria Math" w:hAnsi="Cambria Math" w:cs="Times New Roman"/>
                    <w:sz w:val="21"/>
                    <w:szCs w:val="21"/>
                  </w:rPr>
                  <m:t>i</m:t>
                </m:r>
              </m:sub>
            </m:sSub>
            <m:r>
              <w:rPr>
                <w:rFonts w:ascii="Cambria Math" w:hAnsi="Cambria Math" w:cs="Times New Roman"/>
                <w:sz w:val="21"/>
                <w:szCs w:val="21"/>
              </w:rPr>
              <m:t>Housing-Specific Var</m:t>
            </m:r>
          </m:e>
        </m:nary>
        <m:r>
          <w:rPr>
            <w:rFonts w:ascii="Cambria Math" w:hAnsi="Cambria Math" w:cs="Times New Roman"/>
            <w:sz w:val="21"/>
            <w:szCs w:val="21"/>
          </w:rPr>
          <m:t xml:space="preserve"> + </m:t>
        </m:r>
        <m:nary>
          <m:naryPr>
            <m:chr m:val="∑"/>
            <m:limLoc m:val="undOvr"/>
            <m:ctrlPr>
              <w:rPr>
                <w:rFonts w:ascii="Cambria Math" w:hAnsi="Cambria Math" w:cs="Times New Roman"/>
                <w:sz w:val="21"/>
                <w:szCs w:val="21"/>
              </w:rPr>
            </m:ctrlPr>
          </m:naryPr>
          <m:sub>
            <m:r>
              <m:rPr>
                <m:sty m:val="p"/>
              </m:rPr>
              <w:rPr>
                <w:rFonts w:ascii="Cambria Math" w:hAnsi="Cambria Math" w:cs="Times New Roman"/>
                <w:sz w:val="21"/>
                <w:szCs w:val="21"/>
              </w:rPr>
              <m:t>i=1</m:t>
            </m:r>
          </m:sub>
          <m:sup>
            <m:r>
              <m:rPr>
                <m:sty m:val="p"/>
              </m:rPr>
              <w:rPr>
                <w:rFonts w:ascii="Cambria Math" w:hAnsi="Cambria Math" w:cs="Times New Roman"/>
                <w:sz w:val="21"/>
                <w:szCs w:val="21"/>
              </w:rPr>
              <m:t>10</m:t>
            </m:r>
          </m:sup>
          <m:e>
            <m:r>
              <w:rPr>
                <w:rFonts w:ascii="Cambria Math" w:hAnsi="Cambria Math" w:cs="Times New Roman"/>
                <w:sz w:val="21"/>
                <w:szCs w:val="21"/>
              </w:rPr>
              <m:t xml:space="preserve"> </m:t>
            </m:r>
            <m:sSub>
              <m:sSubPr>
                <m:ctrlPr>
                  <w:rPr>
                    <w:rFonts w:ascii="Cambria Math" w:hAnsi="Cambria Math" w:cs="Times New Roman"/>
                    <w:i/>
                    <w:sz w:val="21"/>
                    <w:szCs w:val="21"/>
                  </w:rPr>
                </m:ctrlPr>
              </m:sSubPr>
              <m:e>
                <m:r>
                  <w:rPr>
                    <w:rFonts w:ascii="Cambria Math" w:hAnsi="Cambria Math" w:cs="Times New Roman"/>
                    <w:sz w:val="21"/>
                    <w:szCs w:val="21"/>
                  </w:rPr>
                  <m:t>X</m:t>
                </m:r>
              </m:e>
              <m:sub>
                <m:r>
                  <w:rPr>
                    <w:rFonts w:ascii="Cambria Math" w:hAnsi="Cambria Math" w:cs="Times New Roman"/>
                    <w:sz w:val="21"/>
                    <w:szCs w:val="21"/>
                  </w:rPr>
                  <m:t>i</m:t>
                </m:r>
              </m:sub>
            </m:sSub>
            <m:r>
              <w:rPr>
                <w:rFonts w:ascii="Cambria Math" w:hAnsi="Cambria Math" w:cs="Times New Roman"/>
                <w:sz w:val="21"/>
                <w:szCs w:val="21"/>
              </w:rPr>
              <m:t xml:space="preserve"> District</m:t>
            </m:r>
          </m:e>
        </m:nary>
        <m:r>
          <w:rPr>
            <w:rFonts w:ascii="Cambria Math" w:hAnsi="Cambria Math" w:cs="Times New Roman"/>
            <w:sz w:val="21"/>
            <w:szCs w:val="21"/>
          </w:rPr>
          <m:t>+ε (</m:t>
        </m:r>
        <m:r>
          <w:rPr>
            <w:rFonts w:ascii="Cambria Math" w:hAnsi="Cambria Math" w:cs="Times New Roman"/>
            <w:i/>
            <w:sz w:val="21"/>
            <w:szCs w:val="21"/>
          </w:rPr>
          <w:fldChar w:fldCharType="begin"/>
        </m:r>
        <m:r>
          <m:rPr>
            <m:sty m:val="p"/>
          </m:rPr>
          <w:rPr>
            <w:rFonts w:ascii="Cambria Math" w:hAnsi="Cambria Math" w:cs="Times New Roman"/>
            <w:sz w:val="21"/>
            <w:szCs w:val="21"/>
          </w:rPr>
          <m:t xml:space="preserve"> SEQ Equation \* ARABIC </m:t>
        </m:r>
        <m:r>
          <w:rPr>
            <w:rFonts w:ascii="Cambria Math" w:hAnsi="Cambria Math" w:cs="Times New Roman"/>
            <w:i/>
            <w:sz w:val="21"/>
            <w:szCs w:val="21"/>
          </w:rPr>
          <w:fldChar w:fldCharType="separate"/>
        </m:r>
        <m:r>
          <m:rPr>
            <m:sty m:val="p"/>
          </m:rPr>
          <w:rPr>
            <w:rFonts w:ascii="Cambria Math" w:hAnsi="Cambria Math" w:cs="Times New Roman"/>
            <w:noProof/>
            <w:sz w:val="21"/>
            <w:szCs w:val="21"/>
          </w:rPr>
          <m:t>1</m:t>
        </m:r>
        <m:r>
          <w:rPr>
            <w:rFonts w:ascii="Cambria Math" w:hAnsi="Cambria Math" w:cs="Times New Roman"/>
            <w:i/>
            <w:sz w:val="21"/>
            <w:szCs w:val="21"/>
          </w:rPr>
          <w:fldChar w:fldCharType="end"/>
        </m:r>
        <m:r>
          <w:rPr>
            <w:rFonts w:ascii="Cambria Math" w:hAnsi="Cambria Math" w:cs="Times New Roman"/>
            <w:sz w:val="21"/>
            <w:szCs w:val="21"/>
          </w:rPr>
          <m:t>)</m:t>
        </m:r>
      </m:oMath>
    </w:p>
    <w:p w14:paraId="13586449" w14:textId="51DE57F9" w:rsidR="00FC2FB9" w:rsidRPr="00273870" w:rsidRDefault="00345D80" w:rsidP="000623DA">
      <w:pPr>
        <w:spacing w:line="240" w:lineRule="auto"/>
        <w:rPr>
          <w:rFonts w:ascii="Garamond" w:hAnsi="Garamond" w:cs="Times New Roman"/>
        </w:rPr>
      </w:pPr>
      <w:r w:rsidRPr="006676C0">
        <w:rPr>
          <w:rFonts w:ascii="Garamond" w:eastAsiaTheme="minorEastAsia" w:hAnsi="Garamond" w:cs="Times New Roman"/>
          <w:b/>
          <w:bCs/>
          <w:sz w:val="24"/>
          <w:szCs w:val="24"/>
        </w:rPr>
        <w:t>Model 2:</w:t>
      </w:r>
      <w:r w:rsidRPr="006676C0">
        <w:rPr>
          <w:rFonts w:ascii="Garamond" w:eastAsiaTheme="minorEastAsia" w:hAnsi="Garamond" w:cs="Times New Roman"/>
          <w:sz w:val="21"/>
          <w:szCs w:val="21"/>
        </w:rPr>
        <w:t xml:space="preserve"> </w:t>
      </w:r>
      <m:oMath>
        <m:r>
          <w:rPr>
            <w:rFonts w:ascii="Cambria Math" w:hAnsi="Cambria Math" w:cs="Times New Roman"/>
            <w:sz w:val="21"/>
            <w:szCs w:val="21"/>
          </w:rPr>
          <m:t>ln</m:t>
        </m:r>
        <m:d>
          <m:dPr>
            <m:ctrlPr>
              <w:rPr>
                <w:rFonts w:ascii="Cambria Math" w:hAnsi="Cambria Math" w:cs="Times New Roman"/>
                <w:sz w:val="21"/>
                <w:szCs w:val="21"/>
              </w:rPr>
            </m:ctrlPr>
          </m:dPr>
          <m:e>
            <m:r>
              <w:rPr>
                <w:rFonts w:ascii="Cambria Math" w:hAnsi="Cambria Math" w:cs="Times New Roman"/>
                <w:sz w:val="21"/>
                <w:szCs w:val="21"/>
              </w:rPr>
              <m:t>y</m:t>
            </m:r>
          </m:e>
        </m:d>
        <m:r>
          <w:rPr>
            <w:rFonts w:ascii="Cambria Math" w:hAnsi="Cambria Math" w:cs="Times New Roman"/>
            <w:sz w:val="21"/>
            <w:szCs w:val="21"/>
          </w:rPr>
          <m:t>=α+</m:t>
        </m:r>
        <m:nary>
          <m:naryPr>
            <m:chr m:val="∑"/>
            <m:limLoc m:val="undOvr"/>
            <m:ctrlPr>
              <w:rPr>
                <w:rFonts w:ascii="Cambria Math" w:hAnsi="Cambria Math" w:cs="Times New Roman"/>
                <w:sz w:val="21"/>
                <w:szCs w:val="21"/>
              </w:rPr>
            </m:ctrlPr>
          </m:naryPr>
          <m:sub>
            <m:r>
              <w:rPr>
                <w:rFonts w:ascii="Cambria Math" w:hAnsi="Cambria Math" w:cs="Times New Roman"/>
                <w:sz w:val="21"/>
                <w:szCs w:val="21"/>
              </w:rPr>
              <m:t>i=1</m:t>
            </m:r>
          </m:sub>
          <m:sup>
            <m:r>
              <w:rPr>
                <w:rFonts w:ascii="Cambria Math" w:hAnsi="Cambria Math" w:cs="Times New Roman"/>
                <w:sz w:val="21"/>
                <w:szCs w:val="21"/>
              </w:rPr>
              <m:t>22</m:t>
            </m:r>
          </m:sup>
          <m:e>
            <m:sSub>
              <m:sSubPr>
                <m:ctrlPr>
                  <w:rPr>
                    <w:rFonts w:ascii="Cambria Math" w:hAnsi="Cambria Math" w:cs="Times New Roman"/>
                    <w:sz w:val="21"/>
                    <w:szCs w:val="21"/>
                  </w:rPr>
                </m:ctrlPr>
              </m:sSubPr>
              <m:e>
                <m:r>
                  <w:rPr>
                    <w:rFonts w:ascii="Cambria Math" w:hAnsi="Cambria Math" w:cs="Times New Roman"/>
                    <w:sz w:val="21"/>
                    <w:szCs w:val="21"/>
                  </w:rPr>
                  <m:t xml:space="preserve"> β</m:t>
                </m:r>
              </m:e>
              <m:sub>
                <m:r>
                  <w:rPr>
                    <w:rFonts w:ascii="Cambria Math" w:hAnsi="Cambria Math" w:cs="Times New Roman"/>
                    <w:sz w:val="21"/>
                    <w:szCs w:val="21"/>
                  </w:rPr>
                  <m:t>i</m:t>
                </m:r>
              </m:sub>
            </m:sSub>
          </m:e>
        </m:nary>
        <m:r>
          <w:rPr>
            <w:rFonts w:ascii="Cambria Math" w:hAnsi="Cambria Math" w:cs="Times New Roman"/>
            <w:sz w:val="21"/>
            <w:szCs w:val="21"/>
          </w:rPr>
          <m:t xml:space="preserve"> Housing-Specific Var+</m:t>
        </m:r>
        <m:nary>
          <m:naryPr>
            <m:chr m:val="∑"/>
            <m:limLoc m:val="undOvr"/>
            <m:ctrlPr>
              <w:rPr>
                <w:rFonts w:ascii="Cambria Math" w:hAnsi="Cambria Math" w:cs="Times New Roman"/>
                <w:sz w:val="21"/>
                <w:szCs w:val="21"/>
              </w:rPr>
            </m:ctrlPr>
          </m:naryPr>
          <m:sub>
            <m:r>
              <w:rPr>
                <w:rFonts w:ascii="Cambria Math" w:hAnsi="Cambria Math" w:cs="Times New Roman"/>
                <w:sz w:val="21"/>
                <w:szCs w:val="21"/>
              </w:rPr>
              <m:t>i=1</m:t>
            </m:r>
          </m:sub>
          <m:sup>
            <m:r>
              <m:rPr>
                <m:sty m:val="p"/>
              </m:rPr>
              <w:rPr>
                <w:rFonts w:ascii="Cambria Math" w:hAnsi="Cambria Math" w:cs="Times New Roman"/>
                <w:sz w:val="21"/>
                <w:szCs w:val="21"/>
              </w:rPr>
              <m:t>2</m:t>
            </m:r>
          </m:sup>
          <m:e>
            <m:sSub>
              <m:sSubPr>
                <m:ctrlPr>
                  <w:rPr>
                    <w:rFonts w:ascii="Cambria Math" w:hAnsi="Cambria Math" w:cs="Times New Roman"/>
                    <w:i/>
                    <w:sz w:val="21"/>
                    <w:szCs w:val="21"/>
                  </w:rPr>
                </m:ctrlPr>
              </m:sSubPr>
              <m:e>
                <m:r>
                  <w:rPr>
                    <w:rFonts w:ascii="Cambria Math" w:hAnsi="Cambria Math" w:cs="Times New Roman"/>
                    <w:sz w:val="21"/>
                    <w:szCs w:val="21"/>
                  </w:rPr>
                  <m:t xml:space="preserve"> Z</m:t>
                </m:r>
              </m:e>
              <m:sub>
                <m:r>
                  <w:rPr>
                    <w:rFonts w:ascii="Cambria Math" w:hAnsi="Cambria Math" w:cs="Times New Roman"/>
                    <w:sz w:val="21"/>
                    <w:szCs w:val="21"/>
                  </w:rPr>
                  <m:t>i</m:t>
                </m:r>
              </m:sub>
            </m:sSub>
            <m:r>
              <w:rPr>
                <w:rFonts w:ascii="Cambria Math" w:hAnsi="Cambria Math" w:cs="Times New Roman"/>
                <w:sz w:val="21"/>
                <w:szCs w:val="21"/>
              </w:rPr>
              <m:t>Ecological Var</m:t>
            </m:r>
          </m:e>
        </m:nary>
        <m:r>
          <w:rPr>
            <w:rFonts w:ascii="Cambria Math" w:hAnsi="Cambria Math" w:cs="Times New Roman"/>
            <w:sz w:val="21"/>
            <w:szCs w:val="21"/>
          </w:rPr>
          <m:t xml:space="preserve">+ </m:t>
        </m:r>
        <m:nary>
          <m:naryPr>
            <m:chr m:val="∑"/>
            <m:limLoc m:val="undOvr"/>
            <m:ctrlPr>
              <w:rPr>
                <w:rFonts w:ascii="Cambria Math" w:hAnsi="Cambria Math" w:cs="Times New Roman"/>
                <w:sz w:val="21"/>
                <w:szCs w:val="21"/>
              </w:rPr>
            </m:ctrlPr>
          </m:naryPr>
          <m:sub>
            <m:r>
              <m:rPr>
                <m:sty m:val="p"/>
              </m:rPr>
              <w:rPr>
                <w:rFonts w:ascii="Cambria Math" w:hAnsi="Cambria Math" w:cs="Times New Roman"/>
                <w:sz w:val="21"/>
                <w:szCs w:val="21"/>
              </w:rPr>
              <m:t>i=1</m:t>
            </m:r>
          </m:sub>
          <m:sup>
            <m:r>
              <m:rPr>
                <m:sty m:val="p"/>
              </m:rPr>
              <w:rPr>
                <w:rFonts w:ascii="Cambria Math" w:hAnsi="Cambria Math" w:cs="Times New Roman"/>
                <w:sz w:val="21"/>
                <w:szCs w:val="21"/>
              </w:rPr>
              <m:t>10</m:t>
            </m:r>
          </m:sup>
          <m:e>
            <m:sSub>
              <m:sSubPr>
                <m:ctrlPr>
                  <w:rPr>
                    <w:rFonts w:ascii="Cambria Math" w:hAnsi="Cambria Math" w:cs="Times New Roman"/>
                    <w:i/>
                    <w:sz w:val="21"/>
                    <w:szCs w:val="21"/>
                  </w:rPr>
                </m:ctrlPr>
              </m:sSubPr>
              <m:e>
                <m:r>
                  <w:rPr>
                    <w:rFonts w:ascii="Cambria Math" w:hAnsi="Cambria Math" w:cs="Times New Roman"/>
                    <w:sz w:val="21"/>
                    <w:szCs w:val="21"/>
                  </w:rPr>
                  <m:t>X</m:t>
                </m:r>
              </m:e>
              <m:sub>
                <m:r>
                  <w:rPr>
                    <w:rFonts w:ascii="Cambria Math" w:hAnsi="Cambria Math" w:cs="Times New Roman"/>
                    <w:sz w:val="21"/>
                    <w:szCs w:val="21"/>
                  </w:rPr>
                  <m:t>i</m:t>
                </m:r>
              </m:sub>
            </m:sSub>
            <m:r>
              <w:rPr>
                <w:rFonts w:ascii="Cambria Math" w:hAnsi="Cambria Math" w:cs="Times New Roman"/>
                <w:sz w:val="21"/>
                <w:szCs w:val="21"/>
              </w:rPr>
              <m:t xml:space="preserve"> District Dummy</m:t>
            </m:r>
          </m:e>
        </m:nary>
        <m:r>
          <w:rPr>
            <w:rFonts w:ascii="Cambria Math" w:hAnsi="Cambria Math" w:cs="Times New Roman"/>
            <w:sz w:val="21"/>
            <w:szCs w:val="21"/>
          </w:rPr>
          <m:t>+ε (2)</m:t>
        </m:r>
      </m:oMath>
    </w:p>
    <w:p w14:paraId="085E2406" w14:textId="59E1BB54" w:rsidR="00FC2FB9" w:rsidRPr="00273870" w:rsidRDefault="00345D80" w:rsidP="000623DA">
      <w:pPr>
        <w:spacing w:line="240" w:lineRule="auto"/>
        <w:rPr>
          <w:rFonts w:ascii="Garamond" w:hAnsi="Garamond" w:cs="Times New Roman"/>
        </w:rPr>
      </w:pPr>
      <w:r w:rsidRPr="006676C0">
        <w:rPr>
          <w:rFonts w:ascii="Garamond" w:eastAsiaTheme="minorEastAsia" w:hAnsi="Garamond" w:cs="Times New Roman"/>
          <w:b/>
          <w:bCs/>
          <w:sz w:val="24"/>
          <w:szCs w:val="24"/>
        </w:rPr>
        <w:t>Model 3</w:t>
      </w:r>
      <w:r w:rsidRPr="006676C0">
        <w:rPr>
          <w:rFonts w:ascii="Garamond" w:eastAsiaTheme="minorEastAsia" w:hAnsi="Garamond" w:cs="Times New Roman"/>
          <w:sz w:val="24"/>
          <w:szCs w:val="24"/>
        </w:rPr>
        <w:t xml:space="preserve">: </w:t>
      </w:r>
      <m:oMath>
        <m:r>
          <w:rPr>
            <w:rFonts w:ascii="Cambria Math" w:hAnsi="Cambria Math" w:cs="Times New Roman"/>
            <w:sz w:val="21"/>
            <w:szCs w:val="21"/>
          </w:rPr>
          <m:t>ln</m:t>
        </m:r>
        <m:d>
          <m:dPr>
            <m:ctrlPr>
              <w:rPr>
                <w:rFonts w:ascii="Cambria Math" w:hAnsi="Cambria Math" w:cs="Times New Roman"/>
                <w:sz w:val="21"/>
                <w:szCs w:val="21"/>
              </w:rPr>
            </m:ctrlPr>
          </m:dPr>
          <m:e>
            <m:r>
              <w:rPr>
                <w:rFonts w:ascii="Cambria Math" w:hAnsi="Cambria Math" w:cs="Times New Roman"/>
                <w:sz w:val="21"/>
                <w:szCs w:val="21"/>
              </w:rPr>
              <m:t>y</m:t>
            </m:r>
          </m:e>
        </m:d>
        <m:r>
          <w:rPr>
            <w:rFonts w:ascii="Cambria Math" w:hAnsi="Cambria Math" w:cs="Times New Roman"/>
            <w:sz w:val="21"/>
            <w:szCs w:val="21"/>
          </w:rPr>
          <m:t>=α+</m:t>
        </m:r>
        <m:nary>
          <m:naryPr>
            <m:chr m:val="∑"/>
            <m:limLoc m:val="undOvr"/>
            <m:ctrlPr>
              <w:rPr>
                <w:rFonts w:ascii="Cambria Math" w:hAnsi="Cambria Math" w:cs="Times New Roman"/>
                <w:sz w:val="21"/>
                <w:szCs w:val="21"/>
              </w:rPr>
            </m:ctrlPr>
          </m:naryPr>
          <m:sub>
            <m:r>
              <w:rPr>
                <w:rFonts w:ascii="Cambria Math" w:hAnsi="Cambria Math" w:cs="Times New Roman"/>
                <w:sz w:val="21"/>
                <w:szCs w:val="21"/>
              </w:rPr>
              <m:t>i=1</m:t>
            </m:r>
          </m:sub>
          <m:sup>
            <m:r>
              <w:rPr>
                <w:rFonts w:ascii="Cambria Math" w:hAnsi="Cambria Math" w:cs="Times New Roman"/>
                <w:sz w:val="21"/>
                <w:szCs w:val="21"/>
              </w:rPr>
              <m:t>22</m:t>
            </m:r>
          </m:sup>
          <m:e>
            <m:sSub>
              <m:sSubPr>
                <m:ctrlPr>
                  <w:rPr>
                    <w:rFonts w:ascii="Cambria Math" w:hAnsi="Cambria Math" w:cs="Times New Roman"/>
                    <w:sz w:val="21"/>
                    <w:szCs w:val="21"/>
                  </w:rPr>
                </m:ctrlPr>
              </m:sSubPr>
              <m:e>
                <m:r>
                  <w:rPr>
                    <w:rFonts w:ascii="Cambria Math" w:hAnsi="Cambria Math" w:cs="Times New Roman"/>
                    <w:sz w:val="21"/>
                    <w:szCs w:val="21"/>
                  </w:rPr>
                  <m:t xml:space="preserve"> β</m:t>
                </m:r>
              </m:e>
              <m:sub>
                <m:r>
                  <w:rPr>
                    <w:rFonts w:ascii="Cambria Math" w:hAnsi="Cambria Math" w:cs="Times New Roman"/>
                    <w:sz w:val="21"/>
                    <w:szCs w:val="21"/>
                  </w:rPr>
                  <m:t>i</m:t>
                </m:r>
              </m:sub>
            </m:sSub>
            <m:r>
              <w:rPr>
                <w:rFonts w:ascii="Cambria Math" w:hAnsi="Cambria Math" w:cs="Times New Roman"/>
                <w:sz w:val="21"/>
                <w:szCs w:val="21"/>
              </w:rPr>
              <m:t xml:space="preserve"> Housing-Specific Var</m:t>
            </m:r>
          </m:e>
        </m:nary>
        <m:r>
          <w:rPr>
            <w:rFonts w:ascii="Cambria Math" w:hAnsi="Cambria Math" w:cs="Times New Roman"/>
            <w:sz w:val="21"/>
            <w:szCs w:val="21"/>
          </w:rPr>
          <m:t xml:space="preserve"> + </m:t>
        </m:r>
        <m:nary>
          <m:naryPr>
            <m:chr m:val="∑"/>
            <m:limLoc m:val="undOvr"/>
            <m:ctrlPr>
              <w:rPr>
                <w:rFonts w:ascii="Cambria Math" w:hAnsi="Cambria Math" w:cs="Times New Roman"/>
                <w:sz w:val="21"/>
                <w:szCs w:val="21"/>
              </w:rPr>
            </m:ctrlPr>
          </m:naryPr>
          <m:sub>
            <m:r>
              <w:rPr>
                <w:rFonts w:ascii="Cambria Math" w:hAnsi="Cambria Math" w:cs="Times New Roman"/>
                <w:sz w:val="21"/>
                <w:szCs w:val="21"/>
              </w:rPr>
              <m:t>i=2</m:t>
            </m:r>
          </m:sub>
          <m:sup>
            <m:r>
              <m:rPr>
                <m:sty m:val="p"/>
              </m:rPr>
              <w:rPr>
                <w:rFonts w:ascii="Cambria Math" w:hAnsi="Cambria Math" w:cs="Times New Roman"/>
                <w:sz w:val="21"/>
                <w:szCs w:val="21"/>
              </w:rPr>
              <m:t>7</m:t>
            </m:r>
          </m:sup>
          <m:e>
            <m:r>
              <w:rPr>
                <w:rFonts w:ascii="Cambria Math" w:hAnsi="Cambria Math" w:cs="Times New Roman"/>
                <w:sz w:val="21"/>
                <w:szCs w:val="21"/>
              </w:rPr>
              <m:t xml:space="preserve"> </m:t>
            </m:r>
            <m:sSub>
              <m:sSubPr>
                <m:ctrlPr>
                  <w:rPr>
                    <w:rFonts w:ascii="Cambria Math" w:hAnsi="Cambria Math" w:cs="Times New Roman"/>
                    <w:i/>
                    <w:sz w:val="21"/>
                    <w:szCs w:val="21"/>
                  </w:rPr>
                </m:ctrlPr>
              </m:sSubPr>
              <m:e>
                <m:r>
                  <w:rPr>
                    <w:rFonts w:ascii="Cambria Math" w:hAnsi="Cambria Math" w:cs="Times New Roman"/>
                    <w:sz w:val="21"/>
                    <w:szCs w:val="21"/>
                  </w:rPr>
                  <m:t>Z</m:t>
                </m:r>
              </m:e>
              <m:sub>
                <m:r>
                  <w:rPr>
                    <w:rFonts w:ascii="Cambria Math" w:hAnsi="Cambria Math" w:cs="Times New Roman"/>
                    <w:sz w:val="21"/>
                    <w:szCs w:val="21"/>
                  </w:rPr>
                  <m:t>i</m:t>
                </m:r>
              </m:sub>
            </m:sSub>
            <m:r>
              <w:rPr>
                <w:rFonts w:ascii="Cambria Math" w:hAnsi="Cambria Math" w:cs="Times New Roman"/>
                <w:sz w:val="21"/>
                <w:szCs w:val="21"/>
              </w:rPr>
              <m:t xml:space="preserve"> Environmental Var</m:t>
            </m:r>
          </m:e>
        </m:nary>
        <m:r>
          <w:rPr>
            <w:rFonts w:ascii="Cambria Math" w:hAnsi="Cambria Math" w:cs="Times New Roman"/>
            <w:sz w:val="21"/>
            <w:szCs w:val="21"/>
          </w:rPr>
          <m:t xml:space="preserve">+ </m:t>
        </m:r>
        <m:nary>
          <m:naryPr>
            <m:chr m:val="∑"/>
            <m:limLoc m:val="undOvr"/>
            <m:ctrlPr>
              <w:rPr>
                <w:rFonts w:ascii="Cambria Math" w:hAnsi="Cambria Math" w:cs="Times New Roman"/>
                <w:sz w:val="21"/>
                <w:szCs w:val="21"/>
              </w:rPr>
            </m:ctrlPr>
          </m:naryPr>
          <m:sub>
            <m:r>
              <m:rPr>
                <m:sty m:val="p"/>
              </m:rPr>
              <w:rPr>
                <w:rFonts w:ascii="Cambria Math" w:hAnsi="Cambria Math" w:cs="Times New Roman"/>
                <w:sz w:val="21"/>
                <w:szCs w:val="21"/>
              </w:rPr>
              <m:t>i=1</m:t>
            </m:r>
          </m:sub>
          <m:sup>
            <m:r>
              <m:rPr>
                <m:sty m:val="p"/>
              </m:rPr>
              <w:rPr>
                <w:rFonts w:ascii="Cambria Math" w:hAnsi="Cambria Math" w:cs="Times New Roman"/>
                <w:sz w:val="21"/>
                <w:szCs w:val="21"/>
              </w:rPr>
              <m:t>10</m:t>
            </m:r>
          </m:sup>
          <m:e>
            <m:sSub>
              <m:sSubPr>
                <m:ctrlPr>
                  <w:rPr>
                    <w:rFonts w:ascii="Cambria Math" w:hAnsi="Cambria Math" w:cs="Times New Roman"/>
                    <w:i/>
                    <w:sz w:val="21"/>
                    <w:szCs w:val="21"/>
                  </w:rPr>
                </m:ctrlPr>
              </m:sSubPr>
              <m:e>
                <m:r>
                  <w:rPr>
                    <w:rFonts w:ascii="Cambria Math" w:hAnsi="Cambria Math" w:cs="Times New Roman"/>
                    <w:sz w:val="21"/>
                    <w:szCs w:val="21"/>
                  </w:rPr>
                  <m:t>X</m:t>
                </m:r>
              </m:e>
              <m:sub>
                <m:r>
                  <w:rPr>
                    <w:rFonts w:ascii="Cambria Math" w:hAnsi="Cambria Math" w:cs="Times New Roman"/>
                    <w:sz w:val="21"/>
                    <w:szCs w:val="21"/>
                  </w:rPr>
                  <m:t>i</m:t>
                </m:r>
              </m:sub>
            </m:sSub>
            <m:r>
              <w:rPr>
                <w:rFonts w:ascii="Cambria Math" w:hAnsi="Cambria Math" w:cs="Times New Roman"/>
                <w:sz w:val="21"/>
                <w:szCs w:val="21"/>
              </w:rPr>
              <m:t xml:space="preserve"> District</m:t>
            </m:r>
          </m:e>
        </m:nary>
        <m:r>
          <w:rPr>
            <w:rFonts w:ascii="Cambria Math" w:hAnsi="Cambria Math" w:cs="Times New Roman"/>
            <w:sz w:val="21"/>
            <w:szCs w:val="21"/>
          </w:rPr>
          <m:t>Dummy+ε (3)</m:t>
        </m:r>
      </m:oMath>
    </w:p>
    <w:p w14:paraId="04564296" w14:textId="43DC777B" w:rsidR="00FC2FB9" w:rsidRPr="00273870" w:rsidRDefault="00345D80" w:rsidP="000623DA">
      <w:pPr>
        <w:spacing w:line="240" w:lineRule="auto"/>
        <w:rPr>
          <w:rFonts w:ascii="Garamond" w:hAnsi="Garamond" w:cs="Times New Roman"/>
        </w:rPr>
      </w:pPr>
      <w:r w:rsidRPr="006676C0">
        <w:rPr>
          <w:rFonts w:ascii="Garamond" w:eastAsiaTheme="minorEastAsia" w:hAnsi="Garamond" w:cs="Times New Roman"/>
          <w:b/>
          <w:bCs/>
          <w:sz w:val="24"/>
          <w:szCs w:val="24"/>
        </w:rPr>
        <w:t>Model 4:</w:t>
      </w:r>
      <w:r w:rsidRPr="006676C0">
        <w:rPr>
          <w:rFonts w:ascii="Garamond" w:eastAsiaTheme="minorEastAsia" w:hAnsi="Garamond" w:cs="Times New Roman"/>
          <w:sz w:val="24"/>
          <w:szCs w:val="24"/>
        </w:rPr>
        <w:t xml:space="preserve"> </w:t>
      </w:r>
      <m:oMath>
        <m:r>
          <w:rPr>
            <w:rFonts w:ascii="Cambria Math" w:hAnsi="Cambria Math" w:cs="Times New Roman"/>
            <w:sz w:val="21"/>
            <w:szCs w:val="21"/>
          </w:rPr>
          <m:t>ln</m:t>
        </m:r>
        <m:d>
          <m:dPr>
            <m:ctrlPr>
              <w:rPr>
                <w:rFonts w:ascii="Cambria Math" w:hAnsi="Cambria Math" w:cs="Times New Roman"/>
                <w:sz w:val="21"/>
                <w:szCs w:val="21"/>
              </w:rPr>
            </m:ctrlPr>
          </m:dPr>
          <m:e>
            <m:r>
              <w:rPr>
                <w:rFonts w:ascii="Cambria Math" w:hAnsi="Cambria Math" w:cs="Times New Roman"/>
                <w:sz w:val="21"/>
                <w:szCs w:val="21"/>
              </w:rPr>
              <m:t>y</m:t>
            </m:r>
          </m:e>
        </m:d>
        <m:r>
          <w:rPr>
            <w:rFonts w:ascii="Cambria Math" w:hAnsi="Cambria Math" w:cs="Times New Roman"/>
            <w:sz w:val="21"/>
            <w:szCs w:val="21"/>
          </w:rPr>
          <m:t>=α+</m:t>
        </m:r>
        <m:nary>
          <m:naryPr>
            <m:chr m:val="∑"/>
            <m:limLoc m:val="undOvr"/>
            <m:ctrlPr>
              <w:rPr>
                <w:rFonts w:ascii="Cambria Math" w:hAnsi="Cambria Math" w:cs="Times New Roman"/>
                <w:sz w:val="21"/>
                <w:szCs w:val="21"/>
              </w:rPr>
            </m:ctrlPr>
          </m:naryPr>
          <m:sub>
            <m:r>
              <w:rPr>
                <w:rFonts w:ascii="Cambria Math" w:hAnsi="Cambria Math" w:cs="Times New Roman"/>
                <w:sz w:val="21"/>
                <w:szCs w:val="21"/>
              </w:rPr>
              <m:t>i=1</m:t>
            </m:r>
          </m:sub>
          <m:sup>
            <m:r>
              <w:rPr>
                <w:rFonts w:ascii="Cambria Math" w:hAnsi="Cambria Math" w:cs="Times New Roman"/>
                <w:sz w:val="21"/>
                <w:szCs w:val="21"/>
              </w:rPr>
              <m:t>22</m:t>
            </m:r>
          </m:sup>
          <m:e>
            <m:r>
              <w:rPr>
                <w:rFonts w:ascii="Cambria Math" w:hAnsi="Cambria Math" w:cs="Times New Roman"/>
                <w:sz w:val="21"/>
                <w:szCs w:val="21"/>
              </w:rPr>
              <m:t xml:space="preserve"> </m:t>
            </m:r>
            <m:sSub>
              <m:sSubPr>
                <m:ctrlPr>
                  <w:rPr>
                    <w:rFonts w:ascii="Cambria Math" w:hAnsi="Cambria Math" w:cs="Times New Roman"/>
                    <w:sz w:val="21"/>
                    <w:szCs w:val="21"/>
                  </w:rPr>
                </m:ctrlPr>
              </m:sSubPr>
              <m:e>
                <m:r>
                  <w:rPr>
                    <w:rFonts w:ascii="Cambria Math" w:hAnsi="Cambria Math" w:cs="Times New Roman"/>
                    <w:sz w:val="21"/>
                    <w:szCs w:val="21"/>
                  </w:rPr>
                  <m:t>β</m:t>
                </m:r>
              </m:e>
              <m:sub>
                <m:r>
                  <w:rPr>
                    <w:rFonts w:ascii="Cambria Math" w:hAnsi="Cambria Math" w:cs="Times New Roman"/>
                    <w:sz w:val="21"/>
                    <w:szCs w:val="21"/>
                  </w:rPr>
                  <m:t>i</m:t>
                </m:r>
              </m:sub>
            </m:sSub>
            <m:r>
              <w:rPr>
                <w:rFonts w:ascii="Cambria Math" w:hAnsi="Cambria Math" w:cs="Times New Roman"/>
                <w:sz w:val="21"/>
                <w:szCs w:val="21"/>
              </w:rPr>
              <m:t xml:space="preserve">  Housing-Specific Var</m:t>
            </m:r>
          </m:e>
        </m:nary>
        <m:r>
          <w:rPr>
            <w:rFonts w:ascii="Cambria Math" w:hAnsi="Cambria Math" w:cs="Times New Roman"/>
            <w:sz w:val="21"/>
            <w:szCs w:val="21"/>
          </w:rPr>
          <m:t xml:space="preserve">+ </m:t>
        </m:r>
        <m:nary>
          <m:naryPr>
            <m:chr m:val="∑"/>
            <m:limLoc m:val="undOvr"/>
            <m:ctrlPr>
              <w:rPr>
                <w:rFonts w:ascii="Cambria Math" w:hAnsi="Cambria Math" w:cs="Times New Roman"/>
                <w:sz w:val="21"/>
                <w:szCs w:val="21"/>
              </w:rPr>
            </m:ctrlPr>
          </m:naryPr>
          <m:sub>
            <m:r>
              <w:rPr>
                <w:rFonts w:ascii="Cambria Math" w:hAnsi="Cambria Math" w:cs="Times New Roman"/>
                <w:sz w:val="21"/>
                <w:szCs w:val="21"/>
              </w:rPr>
              <m:t>i=8</m:t>
            </m:r>
          </m:sub>
          <m:sup>
            <m:r>
              <m:rPr>
                <m:sty m:val="p"/>
              </m:rPr>
              <w:rPr>
                <w:rFonts w:ascii="Cambria Math" w:hAnsi="Cambria Math" w:cs="Times New Roman"/>
                <w:sz w:val="21"/>
                <w:szCs w:val="21"/>
              </w:rPr>
              <m:t>17</m:t>
            </m:r>
          </m:sup>
          <m:e>
            <m:r>
              <w:rPr>
                <w:rFonts w:ascii="Cambria Math" w:hAnsi="Cambria Math" w:cs="Times New Roman"/>
                <w:sz w:val="21"/>
                <w:szCs w:val="21"/>
              </w:rPr>
              <m:t xml:space="preserve"> </m:t>
            </m:r>
            <m:sSub>
              <m:sSubPr>
                <m:ctrlPr>
                  <w:rPr>
                    <w:rFonts w:ascii="Cambria Math" w:hAnsi="Cambria Math" w:cs="Times New Roman"/>
                    <w:i/>
                    <w:sz w:val="21"/>
                    <w:szCs w:val="21"/>
                  </w:rPr>
                </m:ctrlPr>
              </m:sSubPr>
              <m:e>
                <m:r>
                  <w:rPr>
                    <w:rFonts w:ascii="Cambria Math" w:hAnsi="Cambria Math" w:cs="Times New Roman"/>
                    <w:sz w:val="21"/>
                    <w:szCs w:val="21"/>
                  </w:rPr>
                  <m:t>Z</m:t>
                </m:r>
              </m:e>
              <m:sub>
                <m:r>
                  <w:rPr>
                    <w:rFonts w:ascii="Cambria Math" w:hAnsi="Cambria Math" w:cs="Times New Roman"/>
                    <w:sz w:val="21"/>
                    <w:szCs w:val="21"/>
                  </w:rPr>
                  <m:t>i</m:t>
                </m:r>
              </m:sub>
            </m:sSub>
            <m:r>
              <w:rPr>
                <w:rFonts w:ascii="Cambria Math" w:hAnsi="Cambria Math" w:cs="Times New Roman"/>
                <w:sz w:val="21"/>
                <w:szCs w:val="21"/>
              </w:rPr>
              <m:t xml:space="preserve"> Social Var</m:t>
            </m:r>
          </m:e>
        </m:nary>
        <m:r>
          <w:rPr>
            <w:rFonts w:ascii="Cambria Math" w:hAnsi="Cambria Math" w:cs="Times New Roman"/>
            <w:sz w:val="21"/>
            <w:szCs w:val="21"/>
          </w:rPr>
          <m:t xml:space="preserve">+ </m:t>
        </m:r>
        <m:nary>
          <m:naryPr>
            <m:chr m:val="∑"/>
            <m:limLoc m:val="undOvr"/>
            <m:ctrlPr>
              <w:rPr>
                <w:rFonts w:ascii="Cambria Math" w:hAnsi="Cambria Math" w:cs="Times New Roman"/>
                <w:sz w:val="21"/>
                <w:szCs w:val="21"/>
              </w:rPr>
            </m:ctrlPr>
          </m:naryPr>
          <m:sub>
            <m:r>
              <m:rPr>
                <m:sty m:val="p"/>
              </m:rPr>
              <w:rPr>
                <w:rFonts w:ascii="Cambria Math" w:hAnsi="Cambria Math" w:cs="Times New Roman"/>
                <w:sz w:val="21"/>
                <w:szCs w:val="21"/>
              </w:rPr>
              <m:t>i=1</m:t>
            </m:r>
          </m:sub>
          <m:sup>
            <m:r>
              <m:rPr>
                <m:sty m:val="p"/>
              </m:rPr>
              <w:rPr>
                <w:rFonts w:ascii="Cambria Math" w:hAnsi="Cambria Math" w:cs="Times New Roman"/>
                <w:sz w:val="21"/>
                <w:szCs w:val="21"/>
              </w:rPr>
              <m:t>10</m:t>
            </m:r>
          </m:sup>
          <m:e>
            <m:sSub>
              <m:sSubPr>
                <m:ctrlPr>
                  <w:rPr>
                    <w:rFonts w:ascii="Cambria Math" w:hAnsi="Cambria Math" w:cs="Times New Roman"/>
                    <w:i/>
                    <w:sz w:val="21"/>
                    <w:szCs w:val="21"/>
                  </w:rPr>
                </m:ctrlPr>
              </m:sSubPr>
              <m:e>
                <m:r>
                  <w:rPr>
                    <w:rFonts w:ascii="Cambria Math" w:hAnsi="Cambria Math" w:cs="Times New Roman"/>
                    <w:sz w:val="21"/>
                    <w:szCs w:val="21"/>
                  </w:rPr>
                  <m:t>X</m:t>
                </m:r>
              </m:e>
              <m:sub>
                <m:r>
                  <w:rPr>
                    <w:rFonts w:ascii="Cambria Math" w:hAnsi="Cambria Math" w:cs="Times New Roman"/>
                    <w:sz w:val="21"/>
                    <w:szCs w:val="21"/>
                  </w:rPr>
                  <m:t>i</m:t>
                </m:r>
              </m:sub>
            </m:sSub>
            <m:r>
              <w:rPr>
                <w:rFonts w:ascii="Cambria Math" w:hAnsi="Cambria Math" w:cs="Times New Roman"/>
                <w:sz w:val="21"/>
                <w:szCs w:val="21"/>
              </w:rPr>
              <m:t xml:space="preserve"> District</m:t>
            </m:r>
          </m:e>
        </m:nary>
        <m:r>
          <w:rPr>
            <w:rFonts w:ascii="Cambria Math" w:hAnsi="Cambria Math" w:cs="Times New Roman"/>
            <w:sz w:val="21"/>
            <w:szCs w:val="21"/>
          </w:rPr>
          <m:t>Dummy+ε (4)</m:t>
        </m:r>
      </m:oMath>
    </w:p>
    <w:p w14:paraId="594FB279" w14:textId="7BE08E16" w:rsidR="00FC2FB9" w:rsidRPr="00273870" w:rsidRDefault="00345D80" w:rsidP="000623DA">
      <w:pPr>
        <w:spacing w:line="240" w:lineRule="auto"/>
        <w:rPr>
          <w:rFonts w:ascii="Garamond" w:hAnsi="Garamond" w:cs="Times New Roman"/>
        </w:rPr>
      </w:pPr>
      <w:r w:rsidRPr="006676C0">
        <w:rPr>
          <w:rFonts w:ascii="Garamond" w:eastAsiaTheme="minorEastAsia" w:hAnsi="Garamond" w:cs="Times New Roman"/>
          <w:b/>
          <w:bCs/>
          <w:sz w:val="24"/>
          <w:szCs w:val="24"/>
        </w:rPr>
        <w:t>Model 5</w:t>
      </w:r>
      <w:r w:rsidRPr="006676C0">
        <w:rPr>
          <w:rFonts w:ascii="Garamond" w:eastAsiaTheme="minorEastAsia" w:hAnsi="Garamond" w:cs="Times New Roman"/>
          <w:b/>
          <w:bCs/>
          <w:sz w:val="21"/>
          <w:szCs w:val="21"/>
        </w:rPr>
        <w:t>:</w:t>
      </w:r>
      <w:r w:rsidRPr="006676C0">
        <w:rPr>
          <w:rFonts w:ascii="Garamond" w:eastAsiaTheme="minorEastAsia" w:hAnsi="Garamond" w:cs="Times New Roman"/>
          <w:sz w:val="21"/>
          <w:szCs w:val="21"/>
        </w:rPr>
        <w:t xml:space="preserve"> </w:t>
      </w:r>
      <m:oMath>
        <m:r>
          <w:rPr>
            <w:rFonts w:ascii="Cambria Math" w:hAnsi="Cambria Math" w:cs="Times New Roman"/>
            <w:sz w:val="21"/>
            <w:szCs w:val="21"/>
          </w:rPr>
          <m:t>ln</m:t>
        </m:r>
        <m:d>
          <m:dPr>
            <m:ctrlPr>
              <w:rPr>
                <w:rFonts w:ascii="Cambria Math" w:hAnsi="Cambria Math" w:cs="Times New Roman"/>
                <w:sz w:val="21"/>
                <w:szCs w:val="21"/>
              </w:rPr>
            </m:ctrlPr>
          </m:dPr>
          <m:e>
            <m:r>
              <w:rPr>
                <w:rFonts w:ascii="Cambria Math" w:hAnsi="Cambria Math" w:cs="Times New Roman"/>
                <w:sz w:val="21"/>
                <w:szCs w:val="21"/>
              </w:rPr>
              <m:t>y</m:t>
            </m:r>
          </m:e>
        </m:d>
        <m:r>
          <w:rPr>
            <w:rFonts w:ascii="Cambria Math" w:hAnsi="Cambria Math" w:cs="Times New Roman"/>
            <w:sz w:val="21"/>
            <w:szCs w:val="21"/>
          </w:rPr>
          <m:t>=α+</m:t>
        </m:r>
        <m:nary>
          <m:naryPr>
            <m:chr m:val="∑"/>
            <m:limLoc m:val="undOvr"/>
            <m:ctrlPr>
              <w:rPr>
                <w:rFonts w:ascii="Cambria Math" w:hAnsi="Cambria Math" w:cs="Times New Roman"/>
                <w:sz w:val="21"/>
                <w:szCs w:val="21"/>
              </w:rPr>
            </m:ctrlPr>
          </m:naryPr>
          <m:sub>
            <m:r>
              <w:rPr>
                <w:rFonts w:ascii="Cambria Math" w:hAnsi="Cambria Math" w:cs="Times New Roman"/>
                <w:sz w:val="21"/>
                <w:szCs w:val="21"/>
              </w:rPr>
              <m:t>i=1</m:t>
            </m:r>
          </m:sub>
          <m:sup>
            <m:r>
              <w:rPr>
                <w:rFonts w:ascii="Cambria Math" w:hAnsi="Cambria Math" w:cs="Times New Roman"/>
                <w:sz w:val="21"/>
                <w:szCs w:val="21"/>
              </w:rPr>
              <m:t>22</m:t>
            </m:r>
          </m:sup>
          <m:e>
            <m:r>
              <w:rPr>
                <w:rFonts w:ascii="Cambria Math" w:hAnsi="Cambria Math" w:cs="Times New Roman"/>
                <w:sz w:val="21"/>
                <w:szCs w:val="21"/>
              </w:rPr>
              <m:t xml:space="preserve"> </m:t>
            </m:r>
            <m:sSub>
              <m:sSubPr>
                <m:ctrlPr>
                  <w:rPr>
                    <w:rFonts w:ascii="Cambria Math" w:hAnsi="Cambria Math" w:cs="Times New Roman"/>
                    <w:sz w:val="21"/>
                    <w:szCs w:val="21"/>
                  </w:rPr>
                </m:ctrlPr>
              </m:sSubPr>
              <m:e>
                <m:r>
                  <w:rPr>
                    <w:rFonts w:ascii="Cambria Math" w:hAnsi="Cambria Math" w:cs="Times New Roman"/>
                    <w:sz w:val="21"/>
                    <w:szCs w:val="21"/>
                  </w:rPr>
                  <m:t>β</m:t>
                </m:r>
              </m:e>
              <m:sub>
                <m:r>
                  <w:rPr>
                    <w:rFonts w:ascii="Cambria Math" w:hAnsi="Cambria Math" w:cs="Times New Roman"/>
                    <w:sz w:val="21"/>
                    <w:szCs w:val="21"/>
                  </w:rPr>
                  <m:t>i</m:t>
                </m:r>
              </m:sub>
            </m:sSub>
          </m:e>
        </m:nary>
        <m:r>
          <w:rPr>
            <w:rFonts w:ascii="Cambria Math" w:hAnsi="Cambria Math" w:cs="Times New Roman"/>
            <w:sz w:val="21"/>
            <w:szCs w:val="21"/>
          </w:rPr>
          <m:t xml:space="preserve"> Housing-Specific Var+ </m:t>
        </m:r>
        <m:nary>
          <m:naryPr>
            <m:chr m:val="∑"/>
            <m:limLoc m:val="undOvr"/>
            <m:ctrlPr>
              <w:rPr>
                <w:rFonts w:ascii="Cambria Math" w:hAnsi="Cambria Math" w:cs="Times New Roman"/>
                <w:sz w:val="21"/>
                <w:szCs w:val="21"/>
              </w:rPr>
            </m:ctrlPr>
          </m:naryPr>
          <m:sub>
            <m:r>
              <w:rPr>
                <w:rFonts w:ascii="Cambria Math" w:hAnsi="Cambria Math" w:cs="Times New Roman"/>
                <w:sz w:val="21"/>
                <w:szCs w:val="21"/>
              </w:rPr>
              <m:t>i=18</m:t>
            </m:r>
          </m:sub>
          <m:sup>
            <m:r>
              <m:rPr>
                <m:sty m:val="p"/>
              </m:rPr>
              <w:rPr>
                <w:rFonts w:ascii="Cambria Math" w:hAnsi="Cambria Math" w:cs="Times New Roman"/>
                <w:sz w:val="21"/>
                <w:szCs w:val="21"/>
              </w:rPr>
              <m:t>20</m:t>
            </m:r>
          </m:sup>
          <m:e>
            <m:sSub>
              <m:sSubPr>
                <m:ctrlPr>
                  <w:rPr>
                    <w:rFonts w:ascii="Cambria Math" w:hAnsi="Cambria Math" w:cs="Times New Roman"/>
                    <w:i/>
                    <w:sz w:val="21"/>
                    <w:szCs w:val="21"/>
                  </w:rPr>
                </m:ctrlPr>
              </m:sSubPr>
              <m:e>
                <m:r>
                  <w:rPr>
                    <w:rFonts w:ascii="Cambria Math" w:hAnsi="Cambria Math" w:cs="Times New Roman"/>
                    <w:sz w:val="21"/>
                    <w:szCs w:val="21"/>
                  </w:rPr>
                  <m:t xml:space="preserve"> Z</m:t>
                </m:r>
              </m:e>
              <m:sub>
                <m:r>
                  <w:rPr>
                    <w:rFonts w:ascii="Cambria Math" w:hAnsi="Cambria Math" w:cs="Times New Roman"/>
                    <w:sz w:val="21"/>
                    <w:szCs w:val="21"/>
                  </w:rPr>
                  <m:t>i</m:t>
                </m:r>
              </m:sub>
            </m:sSub>
            <m:r>
              <w:rPr>
                <w:rFonts w:ascii="Cambria Math" w:hAnsi="Cambria Math" w:cs="Times New Roman"/>
                <w:sz w:val="21"/>
                <w:szCs w:val="21"/>
              </w:rPr>
              <m:t>Cultural Var</m:t>
            </m:r>
          </m:e>
        </m:nary>
        <m:r>
          <w:rPr>
            <w:rFonts w:ascii="Cambria Math" w:hAnsi="Cambria Math" w:cs="Times New Roman"/>
            <w:sz w:val="21"/>
            <w:szCs w:val="21"/>
          </w:rPr>
          <m:t xml:space="preserve">+ </m:t>
        </m:r>
        <m:nary>
          <m:naryPr>
            <m:chr m:val="∑"/>
            <m:limLoc m:val="undOvr"/>
            <m:ctrlPr>
              <w:rPr>
                <w:rFonts w:ascii="Cambria Math" w:hAnsi="Cambria Math" w:cs="Times New Roman"/>
                <w:sz w:val="21"/>
                <w:szCs w:val="21"/>
              </w:rPr>
            </m:ctrlPr>
          </m:naryPr>
          <m:sub>
            <m:r>
              <m:rPr>
                <m:sty m:val="p"/>
              </m:rPr>
              <w:rPr>
                <w:rFonts w:ascii="Cambria Math" w:hAnsi="Cambria Math" w:cs="Times New Roman"/>
                <w:sz w:val="21"/>
                <w:szCs w:val="21"/>
              </w:rPr>
              <m:t>i=1</m:t>
            </m:r>
          </m:sub>
          <m:sup>
            <m:r>
              <m:rPr>
                <m:sty m:val="p"/>
              </m:rPr>
              <w:rPr>
                <w:rFonts w:ascii="Cambria Math" w:hAnsi="Cambria Math" w:cs="Times New Roman"/>
                <w:sz w:val="21"/>
                <w:szCs w:val="21"/>
              </w:rPr>
              <m:t>10</m:t>
            </m:r>
          </m:sup>
          <m:e>
            <m:sSub>
              <m:sSubPr>
                <m:ctrlPr>
                  <w:rPr>
                    <w:rFonts w:ascii="Cambria Math" w:hAnsi="Cambria Math" w:cs="Times New Roman"/>
                    <w:i/>
                    <w:sz w:val="21"/>
                    <w:szCs w:val="21"/>
                  </w:rPr>
                </m:ctrlPr>
              </m:sSubPr>
              <m:e>
                <m:r>
                  <w:rPr>
                    <w:rFonts w:ascii="Cambria Math" w:hAnsi="Cambria Math" w:cs="Times New Roman"/>
                    <w:sz w:val="21"/>
                    <w:szCs w:val="21"/>
                  </w:rPr>
                  <m:t>X</m:t>
                </m:r>
              </m:e>
              <m:sub>
                <m:r>
                  <w:rPr>
                    <w:rFonts w:ascii="Cambria Math" w:hAnsi="Cambria Math" w:cs="Times New Roman"/>
                    <w:sz w:val="21"/>
                    <w:szCs w:val="21"/>
                  </w:rPr>
                  <m:t>i</m:t>
                </m:r>
              </m:sub>
            </m:sSub>
            <m:r>
              <w:rPr>
                <w:rFonts w:ascii="Cambria Math" w:hAnsi="Cambria Math" w:cs="Times New Roman"/>
                <w:sz w:val="21"/>
                <w:szCs w:val="21"/>
              </w:rPr>
              <m:t xml:space="preserve"> District</m:t>
            </m:r>
          </m:e>
        </m:nary>
        <m:r>
          <w:rPr>
            <w:rFonts w:ascii="Cambria Math" w:hAnsi="Cambria Math" w:cs="Times New Roman"/>
            <w:sz w:val="21"/>
            <w:szCs w:val="21"/>
          </w:rPr>
          <m:t>Dummy+ε (5)</m:t>
        </m:r>
      </m:oMath>
    </w:p>
    <w:p w14:paraId="6A61DAC4" w14:textId="70B7CB1D" w:rsidR="00FC2FB9" w:rsidRPr="00273870" w:rsidRDefault="00345D80" w:rsidP="000623DA">
      <w:pPr>
        <w:spacing w:line="240" w:lineRule="auto"/>
        <w:rPr>
          <w:rFonts w:ascii="Garamond" w:hAnsi="Garamond" w:cs="Times New Roman"/>
        </w:rPr>
      </w:pPr>
      <w:r w:rsidRPr="006676C0">
        <w:rPr>
          <w:rFonts w:ascii="Garamond" w:eastAsiaTheme="minorEastAsia" w:hAnsi="Garamond" w:cs="Times New Roman"/>
          <w:b/>
          <w:bCs/>
          <w:sz w:val="24"/>
          <w:szCs w:val="24"/>
        </w:rPr>
        <w:t>Model 6:</w:t>
      </w:r>
      <w:r w:rsidRPr="006676C0">
        <w:rPr>
          <w:rFonts w:ascii="Garamond" w:eastAsiaTheme="minorEastAsia" w:hAnsi="Garamond" w:cs="Times New Roman"/>
          <w:sz w:val="24"/>
          <w:szCs w:val="24"/>
        </w:rPr>
        <w:t xml:space="preserve"> </w:t>
      </w:r>
      <m:oMath>
        <m:r>
          <w:rPr>
            <w:rFonts w:ascii="Cambria Math" w:hAnsi="Cambria Math" w:cs="Times New Roman"/>
            <w:sz w:val="20"/>
            <w:szCs w:val="20"/>
          </w:rPr>
          <m:t>ln</m:t>
        </m:r>
        <m:d>
          <m:dPr>
            <m:ctrlPr>
              <w:rPr>
                <w:rFonts w:ascii="Cambria Math" w:hAnsi="Cambria Math" w:cs="Times New Roman"/>
                <w:sz w:val="20"/>
                <w:szCs w:val="20"/>
              </w:rPr>
            </m:ctrlPr>
          </m:dPr>
          <m:e>
            <m:r>
              <w:rPr>
                <w:rFonts w:ascii="Cambria Math" w:hAnsi="Cambria Math" w:cs="Times New Roman"/>
                <w:sz w:val="20"/>
                <w:szCs w:val="20"/>
              </w:rPr>
              <m:t>y</m:t>
            </m:r>
          </m:e>
        </m:d>
        <m:r>
          <w:rPr>
            <w:rFonts w:ascii="Cambria Math" w:hAnsi="Cambria Math" w:cs="Times New Roman"/>
            <w:sz w:val="20"/>
            <w:szCs w:val="20"/>
          </w:rPr>
          <m:t>=α+</m:t>
        </m:r>
        <m:nary>
          <m:naryPr>
            <m:chr m:val="∑"/>
            <m:limLoc m:val="undOvr"/>
            <m:ctrlPr>
              <w:rPr>
                <w:rFonts w:ascii="Cambria Math" w:hAnsi="Cambria Math" w:cs="Times New Roman"/>
                <w:sz w:val="20"/>
                <w:szCs w:val="20"/>
              </w:rPr>
            </m:ctrlPr>
          </m:naryPr>
          <m:sub>
            <m:r>
              <w:rPr>
                <w:rFonts w:ascii="Cambria Math" w:hAnsi="Cambria Math" w:cs="Times New Roman"/>
                <w:sz w:val="20"/>
                <w:szCs w:val="20"/>
              </w:rPr>
              <m:t>i=1</m:t>
            </m:r>
          </m:sub>
          <m:sup>
            <m:r>
              <w:rPr>
                <w:rFonts w:ascii="Cambria Math" w:hAnsi="Cambria Math" w:cs="Times New Roman"/>
                <w:sz w:val="20"/>
                <w:szCs w:val="20"/>
              </w:rPr>
              <m:t>22</m:t>
            </m:r>
          </m:sup>
          <m:e>
            <m:r>
              <w:rPr>
                <w:rFonts w:ascii="Cambria Math" w:hAnsi="Cambria Math" w:cs="Times New Roman"/>
                <w:sz w:val="20"/>
                <w:szCs w:val="20"/>
              </w:rPr>
              <m:t xml:space="preserve"> </m:t>
            </m:r>
            <m:sSub>
              <m:sSubPr>
                <m:ctrlPr>
                  <w:rPr>
                    <w:rFonts w:ascii="Cambria Math" w:hAnsi="Cambria Math" w:cs="Times New Roman"/>
                    <w:sz w:val="20"/>
                    <w:szCs w:val="20"/>
                  </w:rPr>
                </m:ctrlPr>
              </m:sSubPr>
              <m:e>
                <m:r>
                  <w:rPr>
                    <w:rFonts w:ascii="Cambria Math" w:hAnsi="Cambria Math" w:cs="Times New Roman"/>
                    <w:sz w:val="20"/>
                    <w:szCs w:val="20"/>
                  </w:rPr>
                  <m:t>β</m:t>
                </m:r>
              </m:e>
              <m:sub>
                <m:r>
                  <w:rPr>
                    <w:rFonts w:ascii="Cambria Math" w:hAnsi="Cambria Math" w:cs="Times New Roman"/>
                    <w:sz w:val="20"/>
                    <w:szCs w:val="20"/>
                  </w:rPr>
                  <m:t>i</m:t>
                </m:r>
              </m:sub>
            </m:sSub>
          </m:e>
        </m:nary>
        <m:r>
          <w:rPr>
            <w:rFonts w:ascii="Cambria Math" w:hAnsi="Cambria Math" w:cs="Times New Roman"/>
            <w:sz w:val="20"/>
            <w:szCs w:val="20"/>
          </w:rPr>
          <m:t xml:space="preserve"> Housing-Specific Var+ </m:t>
        </m:r>
        <m:nary>
          <m:naryPr>
            <m:chr m:val="∑"/>
            <m:limLoc m:val="undOvr"/>
            <m:ctrlPr>
              <w:rPr>
                <w:rFonts w:ascii="Cambria Math" w:hAnsi="Cambria Math" w:cs="Times New Roman"/>
                <w:sz w:val="20"/>
                <w:szCs w:val="20"/>
              </w:rPr>
            </m:ctrlPr>
          </m:naryPr>
          <m:sub>
            <m:r>
              <m:rPr>
                <m:sty m:val="p"/>
              </m:rPr>
              <w:rPr>
                <w:rFonts w:ascii="Cambria Math" w:hAnsi="Cambria Math" w:cs="Times New Roman"/>
                <w:sz w:val="20"/>
                <w:szCs w:val="20"/>
              </w:rPr>
              <m:t>i=21</m:t>
            </m:r>
          </m:sub>
          <m:sup>
            <m:r>
              <m:rPr>
                <m:sty m:val="p"/>
              </m:rPr>
              <w:rPr>
                <w:rFonts w:ascii="Cambria Math" w:hAnsi="Cambria Math" w:cs="Times New Roman"/>
                <w:sz w:val="20"/>
                <w:szCs w:val="20"/>
              </w:rPr>
              <m:t>22</m:t>
            </m:r>
          </m:sup>
          <m:e>
            <m:sSub>
              <m:sSubPr>
                <m:ctrlPr>
                  <w:rPr>
                    <w:rFonts w:ascii="Cambria Math" w:hAnsi="Cambria Math" w:cs="Times New Roman"/>
                    <w:i/>
                    <w:sz w:val="20"/>
                    <w:szCs w:val="20"/>
                  </w:rPr>
                </m:ctrlPr>
              </m:sSubPr>
              <m:e>
                <m:r>
                  <w:rPr>
                    <w:rFonts w:ascii="Cambria Math" w:hAnsi="Cambria Math" w:cs="Times New Roman"/>
                    <w:sz w:val="20"/>
                    <w:szCs w:val="20"/>
                  </w:rPr>
                  <m:t xml:space="preserve"> Z</m:t>
                </m:r>
              </m:e>
              <m:sub>
                <m:r>
                  <w:rPr>
                    <w:rFonts w:ascii="Cambria Math" w:hAnsi="Cambria Math" w:cs="Times New Roman"/>
                    <w:sz w:val="20"/>
                    <w:szCs w:val="20"/>
                  </w:rPr>
                  <m:t>i</m:t>
                </m:r>
              </m:sub>
            </m:sSub>
            <m:f>
              <m:fPr>
                <m:type m:val="lin"/>
                <m:ctrlPr>
                  <w:rPr>
                    <w:rFonts w:ascii="Cambria Math" w:hAnsi="Cambria Math" w:cs="Times New Roman"/>
                    <w:i/>
                    <w:sz w:val="20"/>
                    <w:szCs w:val="20"/>
                  </w:rPr>
                </m:ctrlPr>
              </m:fPr>
              <m:num>
                <m:r>
                  <w:rPr>
                    <w:rFonts w:ascii="Cambria Math" w:hAnsi="Cambria Math" w:cs="Times New Roman"/>
                    <w:sz w:val="20"/>
                    <w:szCs w:val="20"/>
                  </w:rPr>
                  <m:t>Econ</m:t>
                </m:r>
              </m:num>
              <m:den>
                <m:r>
                  <w:rPr>
                    <w:rFonts w:ascii="Cambria Math" w:hAnsi="Cambria Math" w:cs="Times New Roman"/>
                    <w:sz w:val="20"/>
                    <w:szCs w:val="20"/>
                  </w:rPr>
                  <m:t>Fin</m:t>
                </m:r>
              </m:den>
            </m:f>
            <m:r>
              <w:rPr>
                <w:rFonts w:ascii="Cambria Math" w:hAnsi="Cambria Math" w:cs="Times New Roman"/>
                <w:sz w:val="20"/>
                <w:szCs w:val="20"/>
              </w:rPr>
              <m:t>Var</m:t>
            </m:r>
          </m:e>
        </m:nary>
        <m:r>
          <w:rPr>
            <w:rFonts w:ascii="Cambria Math" w:hAnsi="Cambria Math" w:cs="Times New Roman"/>
            <w:sz w:val="20"/>
            <w:szCs w:val="20"/>
          </w:rPr>
          <m:t>+</m:t>
        </m:r>
        <m:nary>
          <m:naryPr>
            <m:chr m:val="∑"/>
            <m:limLoc m:val="undOvr"/>
            <m:ctrlPr>
              <w:rPr>
                <w:rFonts w:ascii="Cambria Math" w:hAnsi="Cambria Math" w:cs="Times New Roman"/>
                <w:sz w:val="20"/>
                <w:szCs w:val="20"/>
              </w:rPr>
            </m:ctrlPr>
          </m:naryPr>
          <m:sub>
            <m:r>
              <m:rPr>
                <m:sty m:val="p"/>
              </m:rPr>
              <w:rPr>
                <w:rFonts w:ascii="Cambria Math" w:hAnsi="Cambria Math" w:cs="Times New Roman"/>
                <w:sz w:val="20"/>
                <w:szCs w:val="20"/>
              </w:rPr>
              <m:t>i=1</m:t>
            </m:r>
          </m:sub>
          <m:sup>
            <m:r>
              <m:rPr>
                <m:sty m:val="p"/>
              </m:rPr>
              <w:rPr>
                <w:rFonts w:ascii="Cambria Math" w:hAnsi="Cambria Math" w:cs="Times New Roman"/>
                <w:sz w:val="20"/>
                <w:szCs w:val="20"/>
              </w:rPr>
              <m:t>10</m:t>
            </m:r>
          </m:sup>
          <m:e>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i</m:t>
                </m:r>
              </m:sub>
            </m:sSub>
            <m:r>
              <w:rPr>
                <w:rFonts w:ascii="Cambria Math" w:hAnsi="Cambria Math" w:cs="Times New Roman"/>
                <w:sz w:val="20"/>
                <w:szCs w:val="20"/>
              </w:rPr>
              <m:t xml:space="preserve"> District Dummy</m:t>
            </m:r>
          </m:e>
        </m:nary>
        <m:r>
          <w:rPr>
            <w:rFonts w:ascii="Cambria Math" w:hAnsi="Cambria Math" w:cs="Times New Roman"/>
            <w:sz w:val="20"/>
            <w:szCs w:val="20"/>
          </w:rPr>
          <m:t>+ε (6)</m:t>
        </m:r>
      </m:oMath>
    </w:p>
    <w:p w14:paraId="70788B9C" w14:textId="55F811BE" w:rsidR="00FC2FB9" w:rsidRPr="00273870" w:rsidRDefault="00345D80" w:rsidP="000623DA">
      <w:pPr>
        <w:spacing w:line="240" w:lineRule="auto"/>
        <w:rPr>
          <w:rFonts w:ascii="Garamond" w:hAnsi="Garamond" w:cs="Times New Roman"/>
        </w:rPr>
      </w:pPr>
      <w:r w:rsidRPr="006676C0">
        <w:rPr>
          <w:rFonts w:ascii="Garamond" w:eastAsiaTheme="minorEastAsia" w:hAnsi="Garamond" w:cs="Times New Roman"/>
          <w:b/>
          <w:bCs/>
          <w:sz w:val="24"/>
          <w:szCs w:val="24"/>
        </w:rPr>
        <w:t>Model 7:</w:t>
      </w:r>
      <w:r w:rsidRPr="006676C0">
        <w:rPr>
          <w:rFonts w:ascii="Garamond" w:eastAsiaTheme="minorEastAsia" w:hAnsi="Garamond" w:cs="Times New Roman"/>
          <w:sz w:val="24"/>
          <w:szCs w:val="24"/>
        </w:rPr>
        <w:t xml:space="preserve"> </w:t>
      </w:r>
      <m:oMath>
        <m:r>
          <w:rPr>
            <w:rFonts w:ascii="Cambria Math" w:hAnsi="Cambria Math" w:cs="Times New Roman"/>
            <w:sz w:val="21"/>
            <w:szCs w:val="21"/>
          </w:rPr>
          <m:t>ln</m:t>
        </m:r>
        <m:d>
          <m:dPr>
            <m:ctrlPr>
              <w:rPr>
                <w:rFonts w:ascii="Cambria Math" w:hAnsi="Cambria Math" w:cs="Times New Roman"/>
                <w:sz w:val="21"/>
                <w:szCs w:val="21"/>
              </w:rPr>
            </m:ctrlPr>
          </m:dPr>
          <m:e>
            <m:r>
              <w:rPr>
                <w:rFonts w:ascii="Cambria Math" w:hAnsi="Cambria Math" w:cs="Times New Roman"/>
                <w:sz w:val="21"/>
                <w:szCs w:val="21"/>
              </w:rPr>
              <m:t>y</m:t>
            </m:r>
          </m:e>
        </m:d>
        <m:r>
          <w:rPr>
            <w:rFonts w:ascii="Cambria Math" w:hAnsi="Cambria Math" w:cs="Times New Roman"/>
            <w:sz w:val="21"/>
            <w:szCs w:val="21"/>
          </w:rPr>
          <m:t>=α+</m:t>
        </m:r>
        <m:nary>
          <m:naryPr>
            <m:chr m:val="∑"/>
            <m:limLoc m:val="undOvr"/>
            <m:ctrlPr>
              <w:rPr>
                <w:rFonts w:ascii="Cambria Math" w:hAnsi="Cambria Math" w:cs="Times New Roman"/>
                <w:sz w:val="21"/>
                <w:szCs w:val="21"/>
              </w:rPr>
            </m:ctrlPr>
          </m:naryPr>
          <m:sub>
            <m:r>
              <w:rPr>
                <w:rFonts w:ascii="Cambria Math" w:hAnsi="Cambria Math" w:cs="Times New Roman"/>
                <w:sz w:val="21"/>
                <w:szCs w:val="21"/>
              </w:rPr>
              <m:t>i=1</m:t>
            </m:r>
          </m:sub>
          <m:sup>
            <m:r>
              <w:rPr>
                <w:rFonts w:ascii="Cambria Math" w:hAnsi="Cambria Math" w:cs="Times New Roman"/>
                <w:sz w:val="21"/>
                <w:szCs w:val="21"/>
              </w:rPr>
              <m:t>22</m:t>
            </m:r>
          </m:sup>
          <m:e>
            <m:sSub>
              <m:sSubPr>
                <m:ctrlPr>
                  <w:rPr>
                    <w:rFonts w:ascii="Cambria Math" w:hAnsi="Cambria Math" w:cs="Times New Roman"/>
                    <w:sz w:val="21"/>
                    <w:szCs w:val="21"/>
                  </w:rPr>
                </m:ctrlPr>
              </m:sSubPr>
              <m:e>
                <m:r>
                  <w:rPr>
                    <w:rFonts w:ascii="Cambria Math" w:hAnsi="Cambria Math" w:cs="Times New Roman"/>
                    <w:sz w:val="21"/>
                    <w:szCs w:val="21"/>
                  </w:rPr>
                  <m:t xml:space="preserve"> β</m:t>
                </m:r>
              </m:e>
              <m:sub>
                <m:r>
                  <w:rPr>
                    <w:rFonts w:ascii="Cambria Math" w:hAnsi="Cambria Math" w:cs="Times New Roman"/>
                    <w:sz w:val="21"/>
                    <w:szCs w:val="21"/>
                  </w:rPr>
                  <m:t>i</m:t>
                </m:r>
              </m:sub>
            </m:sSub>
          </m:e>
        </m:nary>
        <m:r>
          <w:rPr>
            <w:rFonts w:ascii="Cambria Math" w:hAnsi="Cambria Math" w:cs="Times New Roman"/>
            <w:sz w:val="21"/>
            <w:szCs w:val="21"/>
          </w:rPr>
          <m:t xml:space="preserve"> Housing-Specific Var+ </m:t>
        </m:r>
        <m:nary>
          <m:naryPr>
            <m:chr m:val="∑"/>
            <m:limLoc m:val="undOvr"/>
            <m:ctrlPr>
              <w:rPr>
                <w:rFonts w:ascii="Cambria Math" w:hAnsi="Cambria Math" w:cs="Times New Roman"/>
                <w:sz w:val="21"/>
                <w:szCs w:val="21"/>
              </w:rPr>
            </m:ctrlPr>
          </m:naryPr>
          <m:sub>
            <m:r>
              <m:rPr>
                <m:sty m:val="p"/>
              </m:rPr>
              <w:rPr>
                <w:rFonts w:ascii="Cambria Math" w:hAnsi="Cambria Math" w:cs="Times New Roman"/>
                <w:sz w:val="21"/>
                <w:szCs w:val="21"/>
              </w:rPr>
              <m:t>i=1</m:t>
            </m:r>
          </m:sub>
          <m:sup>
            <m:r>
              <m:rPr>
                <m:sty m:val="p"/>
              </m:rPr>
              <w:rPr>
                <w:rFonts w:ascii="Cambria Math" w:hAnsi="Cambria Math" w:cs="Times New Roman"/>
                <w:sz w:val="21"/>
                <w:szCs w:val="21"/>
              </w:rPr>
              <m:t>22</m:t>
            </m:r>
          </m:sup>
          <m:e>
            <m:r>
              <w:rPr>
                <w:rFonts w:ascii="Cambria Math" w:hAnsi="Cambria Math" w:cs="Times New Roman"/>
                <w:sz w:val="21"/>
                <w:szCs w:val="21"/>
              </w:rPr>
              <m:t xml:space="preserve"> </m:t>
            </m:r>
            <m:sSub>
              <m:sSubPr>
                <m:ctrlPr>
                  <w:rPr>
                    <w:rFonts w:ascii="Cambria Math" w:hAnsi="Cambria Math" w:cs="Times New Roman"/>
                    <w:i/>
                    <w:sz w:val="21"/>
                    <w:szCs w:val="21"/>
                  </w:rPr>
                </m:ctrlPr>
              </m:sSubPr>
              <m:e>
                <m:r>
                  <w:rPr>
                    <w:rFonts w:ascii="Cambria Math" w:hAnsi="Cambria Math" w:cs="Times New Roman"/>
                    <w:sz w:val="21"/>
                    <w:szCs w:val="21"/>
                  </w:rPr>
                  <m:t>Z</m:t>
                </m:r>
              </m:e>
              <m:sub>
                <m:r>
                  <w:rPr>
                    <w:rFonts w:ascii="Cambria Math" w:hAnsi="Cambria Math" w:cs="Times New Roman"/>
                    <w:sz w:val="21"/>
                    <w:szCs w:val="21"/>
                  </w:rPr>
                  <m:t xml:space="preserve">i </m:t>
                </m:r>
              </m:sub>
            </m:sSub>
            <m:r>
              <w:rPr>
                <w:rFonts w:ascii="Cambria Math" w:hAnsi="Cambria Math" w:cs="Times New Roman"/>
                <w:sz w:val="21"/>
                <w:szCs w:val="21"/>
              </w:rPr>
              <m:t>Sustainable Var</m:t>
            </m:r>
          </m:e>
        </m:nary>
        <m:r>
          <w:rPr>
            <w:rFonts w:ascii="Cambria Math" w:hAnsi="Cambria Math" w:cs="Times New Roman"/>
            <w:sz w:val="21"/>
            <w:szCs w:val="21"/>
          </w:rPr>
          <m:t xml:space="preserve"> </m:t>
        </m:r>
        <m:r>
          <m:rPr>
            <m:sty m:val="p"/>
          </m:rPr>
          <w:rPr>
            <w:rFonts w:ascii="Cambria Math" w:hAnsi="Cambria Math" w:cs="Times New Roman"/>
            <w:sz w:val="21"/>
            <w:szCs w:val="21"/>
          </w:rPr>
          <m:t>+</m:t>
        </m:r>
        <m:r>
          <w:rPr>
            <w:rFonts w:ascii="Cambria Math" w:hAnsi="Cambria Math" w:cs="Times New Roman"/>
            <w:sz w:val="21"/>
            <w:szCs w:val="21"/>
          </w:rPr>
          <m:t xml:space="preserve"> </m:t>
        </m:r>
        <m:nary>
          <m:naryPr>
            <m:chr m:val="∑"/>
            <m:limLoc m:val="undOvr"/>
            <m:ctrlPr>
              <w:rPr>
                <w:rFonts w:ascii="Cambria Math" w:hAnsi="Cambria Math" w:cs="Times New Roman"/>
                <w:sz w:val="21"/>
                <w:szCs w:val="21"/>
              </w:rPr>
            </m:ctrlPr>
          </m:naryPr>
          <m:sub>
            <m:r>
              <m:rPr>
                <m:sty m:val="p"/>
              </m:rPr>
              <w:rPr>
                <w:rFonts w:ascii="Cambria Math" w:hAnsi="Cambria Math" w:cs="Times New Roman"/>
                <w:sz w:val="21"/>
                <w:szCs w:val="21"/>
              </w:rPr>
              <m:t>i=1</m:t>
            </m:r>
          </m:sub>
          <m:sup>
            <m:r>
              <m:rPr>
                <m:sty m:val="p"/>
              </m:rPr>
              <w:rPr>
                <w:rFonts w:ascii="Cambria Math" w:hAnsi="Cambria Math" w:cs="Times New Roman"/>
                <w:sz w:val="21"/>
                <w:szCs w:val="21"/>
              </w:rPr>
              <m:t>10</m:t>
            </m:r>
          </m:sup>
          <m:e>
            <m:sSub>
              <m:sSubPr>
                <m:ctrlPr>
                  <w:rPr>
                    <w:rFonts w:ascii="Cambria Math" w:hAnsi="Cambria Math" w:cs="Times New Roman"/>
                    <w:i/>
                    <w:sz w:val="21"/>
                    <w:szCs w:val="21"/>
                  </w:rPr>
                </m:ctrlPr>
              </m:sSubPr>
              <m:e>
                <m:r>
                  <w:rPr>
                    <w:rFonts w:ascii="Cambria Math" w:hAnsi="Cambria Math" w:cs="Times New Roman"/>
                    <w:sz w:val="21"/>
                    <w:szCs w:val="21"/>
                  </w:rPr>
                  <m:t>X</m:t>
                </m:r>
              </m:e>
              <m:sub>
                <m:r>
                  <w:rPr>
                    <w:rFonts w:ascii="Cambria Math" w:hAnsi="Cambria Math" w:cs="Times New Roman"/>
                    <w:sz w:val="21"/>
                    <w:szCs w:val="21"/>
                  </w:rPr>
                  <m:t>i</m:t>
                </m:r>
              </m:sub>
            </m:sSub>
            <m:r>
              <w:rPr>
                <w:rFonts w:ascii="Cambria Math" w:hAnsi="Cambria Math" w:cs="Times New Roman"/>
                <w:sz w:val="21"/>
                <w:szCs w:val="21"/>
              </w:rPr>
              <m:t xml:space="preserve"> District Dummy</m:t>
            </m:r>
          </m:e>
        </m:nary>
        <m:r>
          <w:rPr>
            <w:rFonts w:ascii="Cambria Math" w:hAnsi="Cambria Math" w:cs="Times New Roman"/>
            <w:sz w:val="21"/>
            <w:szCs w:val="21"/>
          </w:rPr>
          <m:t>+ε (7)</m:t>
        </m:r>
      </m:oMath>
    </w:p>
    <w:p w14:paraId="006E48D3" w14:textId="0E2C1B94" w:rsidR="00C178B0" w:rsidRPr="00273870" w:rsidRDefault="003D7C4D" w:rsidP="004968EF">
      <w:pPr>
        <w:spacing w:line="360" w:lineRule="auto"/>
        <w:jc w:val="both"/>
        <w:rPr>
          <w:rFonts w:ascii="Garamond" w:hAnsi="Garamond" w:cs="Times New Roman"/>
          <w:sz w:val="24"/>
          <w:szCs w:val="24"/>
        </w:rPr>
      </w:pPr>
      <w:r w:rsidRPr="00273870">
        <w:rPr>
          <w:rFonts w:ascii="Garamond" w:hAnsi="Garamond" w:cs="Times New Roman"/>
          <w:sz w:val="24"/>
          <w:szCs w:val="24"/>
        </w:rPr>
        <w:t>w</w:t>
      </w:r>
      <w:r w:rsidR="004342C5" w:rsidRPr="00273870">
        <w:rPr>
          <w:rFonts w:ascii="Garamond" w:hAnsi="Garamond" w:cs="Times New Roman"/>
          <w:sz w:val="24"/>
          <w:szCs w:val="24"/>
        </w:rPr>
        <w:t xml:space="preserve">here </w:t>
      </w:r>
      <m:oMath>
        <m:r>
          <w:rPr>
            <w:rFonts w:ascii="Cambria Math" w:hAnsi="Cambria Math" w:cs="Times New Roman"/>
            <w:sz w:val="24"/>
            <w:szCs w:val="24"/>
          </w:rPr>
          <m:t>α</m:t>
        </m:r>
      </m:oMath>
      <w:r w:rsidR="004342C5" w:rsidRPr="00273870">
        <w:rPr>
          <w:rFonts w:ascii="Garamond" w:eastAsiaTheme="minorEastAsia" w:hAnsi="Garamond" w:cs="Times New Roman"/>
          <w:sz w:val="24"/>
          <w:szCs w:val="24"/>
        </w:rPr>
        <w:t xml:space="preserve"> is the constant in the model and the </w:t>
      </w:r>
      <m:oMath>
        <m:r>
          <w:rPr>
            <w:rFonts w:ascii="Cambria Math" w:hAnsi="Cambria Math" w:cs="Times New Roman"/>
            <w:sz w:val="24"/>
            <w:szCs w:val="24"/>
          </w:rPr>
          <m:t>β</m:t>
        </m:r>
        <m:r>
          <w:rPr>
            <w:rFonts w:ascii="Cambria Math" w:eastAsiaTheme="minorEastAsia" w:hAnsi="Cambria Math" w:cs="Times New Roman"/>
            <w:sz w:val="24"/>
            <w:szCs w:val="24"/>
          </w:rPr>
          <m:t>'s</m:t>
        </m:r>
      </m:oMath>
      <w:r w:rsidR="004342C5" w:rsidRPr="00273870">
        <w:rPr>
          <w:rFonts w:ascii="Garamond" w:eastAsiaTheme="minorEastAsia" w:hAnsi="Garamond" w:cs="Times New Roman"/>
          <w:sz w:val="24"/>
          <w:szCs w:val="24"/>
        </w:rPr>
        <w:t xml:space="preserve"> are the non-sustainable housing-specific pricing fac</w:t>
      </w:r>
      <w:r w:rsidRPr="00273870">
        <w:rPr>
          <w:rFonts w:ascii="Garamond" w:eastAsiaTheme="minorEastAsia" w:hAnsi="Garamond" w:cs="Times New Roman"/>
          <w:sz w:val="24"/>
          <w:szCs w:val="24"/>
        </w:rPr>
        <w:t>tors</w:t>
      </w:r>
      <w:r w:rsidR="004342C5" w:rsidRPr="00273870">
        <w:rPr>
          <w:rFonts w:ascii="Garamond" w:eastAsiaTheme="minorEastAsia" w:hAnsi="Garamond" w:cs="Times New Roman"/>
          <w:sz w:val="24"/>
          <w:szCs w:val="24"/>
        </w:rPr>
        <w:t xml:space="preserve">, the </w:t>
      </w:r>
      <m:oMath>
        <m:r>
          <w:rPr>
            <w:rFonts w:ascii="Cambria Math" w:hAnsi="Cambria Math" w:cs="Times New Roman"/>
            <w:sz w:val="24"/>
            <w:szCs w:val="24"/>
          </w:rPr>
          <m:t>Z</m:t>
        </m:r>
        <m:r>
          <w:rPr>
            <w:rFonts w:ascii="Cambria Math" w:eastAsiaTheme="minorEastAsia" w:hAnsi="Cambria Math" w:cs="Times New Roman"/>
            <w:sz w:val="24"/>
            <w:szCs w:val="24"/>
          </w:rPr>
          <m:t>'s</m:t>
        </m:r>
      </m:oMath>
      <w:r w:rsidR="004342C5" w:rsidRPr="00273870">
        <w:rPr>
          <w:rFonts w:ascii="Garamond" w:eastAsiaTheme="minorEastAsia" w:hAnsi="Garamond" w:cs="Times New Roman"/>
          <w:sz w:val="24"/>
          <w:szCs w:val="24"/>
        </w:rPr>
        <w:t xml:space="preserve"> are the sustainable pricing factors</w:t>
      </w:r>
      <w:r w:rsidR="00D756A1" w:rsidRPr="00273870">
        <w:rPr>
          <w:rFonts w:ascii="Garamond" w:eastAsiaTheme="minorEastAsia" w:hAnsi="Garamond" w:cs="Times New Roman"/>
          <w:sz w:val="24"/>
          <w:szCs w:val="24"/>
        </w:rPr>
        <w:t xml:space="preserve">, and the </w:t>
      </w:r>
      <m:oMath>
        <m:r>
          <w:rPr>
            <w:rFonts w:ascii="Cambria Math" w:hAnsi="Cambria Math" w:cs="Times New Roman"/>
            <w:sz w:val="24"/>
            <w:szCs w:val="24"/>
          </w:rPr>
          <m:t>X</m:t>
        </m:r>
        <m:r>
          <w:rPr>
            <w:rFonts w:ascii="Cambria Math" w:eastAsiaTheme="minorEastAsia" w:hAnsi="Cambria Math" w:cs="Times New Roman"/>
            <w:sz w:val="24"/>
            <w:szCs w:val="24"/>
          </w:rPr>
          <m:t>'s</m:t>
        </m:r>
      </m:oMath>
      <w:r w:rsidR="004342C5" w:rsidRPr="00273870">
        <w:rPr>
          <w:rFonts w:ascii="Garamond" w:eastAsiaTheme="minorEastAsia" w:hAnsi="Garamond" w:cs="Times New Roman"/>
          <w:sz w:val="24"/>
          <w:szCs w:val="24"/>
        </w:rPr>
        <w:t xml:space="preserve"> </w:t>
      </w:r>
      <w:r w:rsidR="00D756A1" w:rsidRPr="00273870">
        <w:rPr>
          <w:rFonts w:ascii="Garamond" w:eastAsiaTheme="minorEastAsia" w:hAnsi="Garamond" w:cs="Times New Roman"/>
          <w:sz w:val="24"/>
          <w:szCs w:val="24"/>
        </w:rPr>
        <w:t xml:space="preserve">are the district dummies </w:t>
      </w:r>
      <m:oMath>
        <m:r>
          <w:rPr>
            <w:rFonts w:ascii="Cambria Math" w:hAnsi="Cambria Math" w:cs="Times New Roman"/>
            <w:sz w:val="24"/>
            <w:szCs w:val="24"/>
          </w:rPr>
          <m:t>ε</m:t>
        </m:r>
      </m:oMath>
      <w:r w:rsidR="004342C5" w:rsidRPr="00273870">
        <w:rPr>
          <w:rFonts w:ascii="Garamond" w:eastAsiaTheme="minorEastAsia" w:hAnsi="Garamond" w:cs="Times New Roman"/>
          <w:sz w:val="24"/>
          <w:szCs w:val="24"/>
        </w:rPr>
        <w:t xml:space="preserve"> is the error term</w:t>
      </w:r>
      <w:r w:rsidR="004342C5" w:rsidRPr="00273870">
        <w:rPr>
          <w:rFonts w:ascii="Garamond" w:hAnsi="Garamond" w:cs="Times New Roman"/>
          <w:sz w:val="24"/>
          <w:szCs w:val="24"/>
        </w:rPr>
        <w:t>.</w:t>
      </w:r>
      <w:r w:rsidR="005A2D5A" w:rsidRPr="00273870">
        <w:rPr>
          <w:rFonts w:ascii="Garamond" w:hAnsi="Garamond" w:cs="Times New Roman"/>
          <w:sz w:val="24"/>
          <w:szCs w:val="24"/>
        </w:rPr>
        <w:t xml:space="preserve"> </w:t>
      </w:r>
      <w:r w:rsidR="00942379" w:rsidRPr="00273870">
        <w:rPr>
          <w:rFonts w:ascii="Garamond" w:hAnsi="Garamond" w:cs="Times New Roman"/>
          <w:sz w:val="24"/>
          <w:szCs w:val="24"/>
        </w:rPr>
        <w:t xml:space="preserve">A description of the variable is included in table 10. </w:t>
      </w:r>
      <w:r w:rsidR="004342C5" w:rsidRPr="00273870">
        <w:rPr>
          <w:rFonts w:ascii="Garamond" w:hAnsi="Garamond" w:cs="Times New Roman"/>
          <w:sz w:val="24"/>
          <w:szCs w:val="24"/>
        </w:rPr>
        <w:t xml:space="preserve">In </w:t>
      </w:r>
      <w:r w:rsidR="00331EE2" w:rsidRPr="00273870">
        <w:rPr>
          <w:rFonts w:ascii="Garamond" w:hAnsi="Garamond" w:cs="Times New Roman"/>
          <w:sz w:val="24"/>
          <w:szCs w:val="24"/>
        </w:rPr>
        <w:t>each model</w:t>
      </w:r>
      <w:r w:rsidRPr="00273870">
        <w:rPr>
          <w:rFonts w:ascii="Garamond" w:hAnsi="Garamond" w:cs="Times New Roman"/>
          <w:sz w:val="24"/>
          <w:szCs w:val="24"/>
        </w:rPr>
        <w:t>,</w:t>
      </w:r>
      <w:r w:rsidR="00331EE2" w:rsidRPr="00273870">
        <w:rPr>
          <w:rFonts w:ascii="Garamond" w:hAnsi="Garamond" w:cs="Times New Roman"/>
          <w:sz w:val="24"/>
          <w:szCs w:val="24"/>
        </w:rPr>
        <w:t xml:space="preserve"> the </w:t>
      </w:r>
      <w:r w:rsidR="00B14543" w:rsidRPr="00273870">
        <w:rPr>
          <w:rFonts w:ascii="Garamond" w:hAnsi="Garamond" w:cs="Times New Roman"/>
          <w:sz w:val="24"/>
          <w:szCs w:val="24"/>
        </w:rPr>
        <w:t>housing-specific pricing factors</w:t>
      </w:r>
      <w:r w:rsidRPr="00273870">
        <w:rPr>
          <w:rFonts w:ascii="Garamond" w:hAnsi="Garamond" w:cs="Times New Roman"/>
          <w:sz w:val="24"/>
          <w:szCs w:val="24"/>
        </w:rPr>
        <w:t xml:space="preserve"> and dummy district variables </w:t>
      </w:r>
      <w:r w:rsidR="00331EE2" w:rsidRPr="00273870">
        <w:rPr>
          <w:rFonts w:ascii="Garamond" w:hAnsi="Garamond" w:cs="Times New Roman"/>
          <w:sz w:val="24"/>
          <w:szCs w:val="24"/>
        </w:rPr>
        <w:t>are included. In addition</w:t>
      </w:r>
      <w:r w:rsidRPr="00273870">
        <w:rPr>
          <w:rFonts w:ascii="Garamond" w:hAnsi="Garamond" w:cs="Times New Roman"/>
          <w:sz w:val="24"/>
          <w:szCs w:val="24"/>
        </w:rPr>
        <w:t>,</w:t>
      </w:r>
      <w:r w:rsidR="00331EE2" w:rsidRPr="00273870">
        <w:rPr>
          <w:rFonts w:ascii="Garamond" w:hAnsi="Garamond" w:cs="Times New Roman"/>
          <w:sz w:val="24"/>
          <w:szCs w:val="24"/>
        </w:rPr>
        <w:t xml:space="preserve"> model</w:t>
      </w:r>
      <w:r w:rsidRPr="00273870">
        <w:rPr>
          <w:rFonts w:ascii="Garamond" w:hAnsi="Garamond" w:cs="Times New Roman"/>
          <w:sz w:val="24"/>
          <w:szCs w:val="24"/>
        </w:rPr>
        <w:t>s</w:t>
      </w:r>
      <w:r w:rsidR="00331EE2" w:rsidRPr="00273870">
        <w:rPr>
          <w:rFonts w:ascii="Garamond" w:hAnsi="Garamond" w:cs="Times New Roman"/>
          <w:sz w:val="24"/>
          <w:szCs w:val="24"/>
        </w:rPr>
        <w:t xml:space="preserve"> 2-6 each include one dimension of the sustainable pricing factors. Model 7 is the complete model which includes all the </w:t>
      </w:r>
      <w:r w:rsidR="004342C5" w:rsidRPr="00273870">
        <w:rPr>
          <w:rFonts w:ascii="Garamond" w:hAnsi="Garamond" w:cs="Times New Roman"/>
          <w:sz w:val="24"/>
          <w:szCs w:val="24"/>
        </w:rPr>
        <w:t>housing-specific characteristic</w:t>
      </w:r>
      <w:r w:rsidRPr="00273870">
        <w:rPr>
          <w:rFonts w:ascii="Garamond" w:hAnsi="Garamond" w:cs="Times New Roman"/>
          <w:sz w:val="24"/>
          <w:szCs w:val="24"/>
        </w:rPr>
        <w:t>s</w:t>
      </w:r>
      <w:r w:rsidR="004342C5" w:rsidRPr="00273870">
        <w:rPr>
          <w:rFonts w:ascii="Garamond" w:hAnsi="Garamond" w:cs="Times New Roman"/>
          <w:sz w:val="24"/>
          <w:szCs w:val="24"/>
        </w:rPr>
        <w:t xml:space="preserve"> and sustainable pricing factors.</w:t>
      </w:r>
      <w:r w:rsidR="00331EE2" w:rsidRPr="00273870">
        <w:rPr>
          <w:rFonts w:ascii="Garamond" w:hAnsi="Garamond" w:cs="Times New Roman"/>
          <w:sz w:val="24"/>
          <w:szCs w:val="24"/>
        </w:rPr>
        <w:t xml:space="preserve"> </w:t>
      </w:r>
      <w:r w:rsidR="00C178B0" w:rsidRPr="00273870">
        <w:rPr>
          <w:rFonts w:ascii="Garamond" w:hAnsi="Garamond" w:cs="Times New Roman"/>
          <w:sz w:val="24"/>
          <w:szCs w:val="24"/>
        </w:rPr>
        <w:t xml:space="preserve"> During the estimation for each model homoskedasticity of the residuals for our models was rejected by the </w:t>
      </w:r>
      <w:r w:rsidR="00114D26" w:rsidRPr="00273870">
        <w:rPr>
          <w:rFonts w:ascii="Garamond" w:hAnsi="Garamond" w:cs="Times New Roman"/>
          <w:sz w:val="24"/>
          <w:szCs w:val="24"/>
        </w:rPr>
        <w:t xml:space="preserve">Breusch-Pagan </w:t>
      </w:r>
      <w:r w:rsidR="00C178B0" w:rsidRPr="00273870">
        <w:rPr>
          <w:rFonts w:ascii="Garamond" w:hAnsi="Garamond" w:cs="Times New Roman"/>
          <w:sz w:val="24"/>
          <w:szCs w:val="24"/>
        </w:rPr>
        <w:t>test</w:t>
      </w:r>
      <w:r w:rsidR="00114D26" w:rsidRPr="00273870">
        <w:rPr>
          <w:rFonts w:ascii="Garamond" w:hAnsi="Garamond" w:cs="Times New Roman"/>
          <w:sz w:val="24"/>
          <w:szCs w:val="24"/>
        </w:rPr>
        <w:t xml:space="preserve"> at the 1% significance level</w:t>
      </w:r>
      <w:r w:rsidR="00C178B0" w:rsidRPr="00273870">
        <w:rPr>
          <w:rFonts w:ascii="Garamond" w:hAnsi="Garamond" w:cs="Times New Roman"/>
          <w:sz w:val="24"/>
          <w:szCs w:val="24"/>
        </w:rPr>
        <w:t xml:space="preserve">. Thereby, to allow for the heteroskedasticity we use robust standard </w:t>
      </w:r>
      <w:r w:rsidR="00C178B0" w:rsidRPr="00273870">
        <w:rPr>
          <w:rFonts w:ascii="Garamond" w:hAnsi="Garamond" w:cs="Arial"/>
          <w:sz w:val="24"/>
          <w:szCs w:val="24"/>
          <w:shd w:val="clear" w:color="auto" w:fill="FFFFFF"/>
        </w:rPr>
        <w:t> (Huber-White) standard errors when estimating the valuation model</w:t>
      </w:r>
      <w:r w:rsidR="00A64E1D" w:rsidRPr="00273870">
        <w:rPr>
          <w:rFonts w:ascii="Garamond" w:hAnsi="Garamond" w:cs="Arial"/>
          <w:sz w:val="24"/>
          <w:szCs w:val="24"/>
          <w:shd w:val="clear" w:color="auto" w:fill="FFFFFF"/>
        </w:rPr>
        <w:t xml:space="preserve"> </w:t>
      </w:r>
      <w:sdt>
        <w:sdtPr>
          <w:rPr>
            <w:rFonts w:ascii="Garamond" w:hAnsi="Garamond" w:cs="Arial"/>
            <w:color w:val="000000"/>
            <w:sz w:val="24"/>
            <w:szCs w:val="24"/>
            <w:shd w:val="clear" w:color="auto" w:fill="FFFFFF"/>
          </w:rPr>
          <w:tag w:val="MENDELEY_CITATION_v3_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"/>
          <w:id w:val="135841091"/>
          <w:placeholder>
            <w:docPart w:val="DefaultPlaceholder_-1854013440"/>
          </w:placeholder>
        </w:sdtPr>
        <w:sdtEndPr/>
        <w:sdtContent>
          <w:r w:rsidR="00BB07C8" w:rsidRPr="00BB07C8">
            <w:rPr>
              <w:rFonts w:ascii="Garamond" w:hAnsi="Garamond" w:cs="Arial"/>
              <w:color w:val="000000"/>
              <w:sz w:val="24"/>
              <w:szCs w:val="24"/>
              <w:shd w:val="clear" w:color="auto" w:fill="FFFFFF"/>
            </w:rPr>
            <w:t>(Guggisberg, 2019).</w:t>
          </w:r>
        </w:sdtContent>
      </w:sdt>
    </w:p>
    <w:p w14:paraId="0435FA9B" w14:textId="77777777" w:rsidR="00BB07C8" w:rsidRDefault="00BB07C8" w:rsidP="004968EF">
      <w:pPr>
        <w:spacing w:line="360" w:lineRule="auto"/>
        <w:jc w:val="both"/>
        <w:rPr>
          <w:rFonts w:ascii="Garamond" w:hAnsi="Garamond" w:cs="Times New Roman"/>
          <w:sz w:val="24"/>
          <w:szCs w:val="24"/>
        </w:rPr>
      </w:pPr>
    </w:p>
    <w:p w14:paraId="7BA9A48F" w14:textId="77777777" w:rsidR="00BB07C8" w:rsidRDefault="00BB07C8" w:rsidP="004968EF">
      <w:pPr>
        <w:spacing w:line="360" w:lineRule="auto"/>
        <w:jc w:val="both"/>
        <w:rPr>
          <w:rFonts w:ascii="Garamond" w:hAnsi="Garamond" w:cs="Times New Roman"/>
          <w:sz w:val="24"/>
          <w:szCs w:val="24"/>
        </w:rPr>
      </w:pPr>
    </w:p>
    <w:p w14:paraId="218B85EC" w14:textId="29FA4B4E" w:rsidR="00BB07C8" w:rsidRDefault="00423BEF" w:rsidP="004968EF">
      <w:pPr>
        <w:spacing w:line="360" w:lineRule="auto"/>
        <w:jc w:val="both"/>
        <w:rPr>
          <w:rFonts w:ascii="Garamond" w:hAnsi="Garamond" w:cs="Times New Roman"/>
          <w:sz w:val="24"/>
          <w:szCs w:val="24"/>
        </w:rPr>
      </w:pPr>
      <w:r w:rsidRPr="00273870">
        <w:rPr>
          <w:rFonts w:ascii="Garamond" w:hAnsi="Garamond" w:cs="Times New Roman"/>
          <w:sz w:val="24"/>
          <w:szCs w:val="24"/>
        </w:rPr>
        <w:lastRenderedPageBreak/>
        <w:t xml:space="preserve">The assumption for the valuation model </w:t>
      </w:r>
      <w:r w:rsidR="008367DC" w:rsidRPr="00273870">
        <w:rPr>
          <w:rFonts w:ascii="Garamond" w:hAnsi="Garamond" w:cs="Times New Roman"/>
          <w:sz w:val="24"/>
          <w:szCs w:val="24"/>
        </w:rPr>
        <w:t>is</w:t>
      </w:r>
      <w:r w:rsidRPr="00273870">
        <w:rPr>
          <w:rFonts w:ascii="Garamond" w:hAnsi="Garamond" w:cs="Times New Roman"/>
          <w:sz w:val="24"/>
          <w:szCs w:val="24"/>
        </w:rPr>
        <w:t xml:space="preserve"> verified by calculating a variety of statistics both before and after the model estimation. These test</w:t>
      </w:r>
      <w:r w:rsidR="008367DC" w:rsidRPr="00273870">
        <w:rPr>
          <w:rFonts w:ascii="Garamond" w:hAnsi="Garamond" w:cs="Times New Roman"/>
          <w:sz w:val="24"/>
          <w:szCs w:val="24"/>
        </w:rPr>
        <w:t>s</w:t>
      </w:r>
      <w:r w:rsidRPr="00273870">
        <w:rPr>
          <w:rFonts w:ascii="Garamond" w:hAnsi="Garamond" w:cs="Times New Roman"/>
          <w:sz w:val="24"/>
          <w:szCs w:val="24"/>
        </w:rPr>
        <w:t xml:space="preserve"> are included for each model in the shared code on GitHub for the estimation of the pricing models</w:t>
      </w:r>
      <w:r w:rsidR="00BB07C8">
        <w:rPr>
          <w:rStyle w:val="FootnoteReference"/>
          <w:rFonts w:ascii="Garamond" w:hAnsi="Garamond" w:cs="Times New Roman"/>
          <w:sz w:val="24"/>
          <w:szCs w:val="24"/>
        </w:rPr>
        <w:footnoteReference w:id="3"/>
      </w:r>
      <w:r w:rsidRPr="00273870">
        <w:rPr>
          <w:rFonts w:ascii="Garamond" w:hAnsi="Garamond" w:cs="Times New Roman"/>
          <w:sz w:val="24"/>
          <w:szCs w:val="24"/>
        </w:rPr>
        <w:t xml:space="preserve">. </w:t>
      </w:r>
      <w:r w:rsidR="00427884">
        <w:rPr>
          <w:rFonts w:ascii="Garamond" w:hAnsi="Garamond" w:cs="Times New Roman"/>
          <w:sz w:val="24"/>
          <w:szCs w:val="24"/>
        </w:rPr>
        <w:t>Firstly, b</w:t>
      </w:r>
      <w:r w:rsidRPr="00273870">
        <w:rPr>
          <w:rFonts w:ascii="Garamond" w:hAnsi="Garamond" w:cs="Times New Roman"/>
          <w:sz w:val="24"/>
          <w:szCs w:val="24"/>
        </w:rPr>
        <w:t>efore the model estimation</w:t>
      </w:r>
      <w:r w:rsidR="008367DC" w:rsidRPr="00273870">
        <w:rPr>
          <w:rFonts w:ascii="Garamond" w:hAnsi="Garamond" w:cs="Times New Roman"/>
          <w:sz w:val="24"/>
          <w:szCs w:val="24"/>
        </w:rPr>
        <w:t>,</w:t>
      </w:r>
      <w:r w:rsidRPr="00273870">
        <w:rPr>
          <w:rFonts w:ascii="Garamond" w:hAnsi="Garamond" w:cs="Times New Roman"/>
          <w:sz w:val="24"/>
          <w:szCs w:val="24"/>
        </w:rPr>
        <w:t xml:space="preserve"> the correlation matrix is calculated for the included predictors in the models to check for variables that have a t</w:t>
      </w:r>
      <w:r w:rsidR="008367DC" w:rsidRPr="00273870">
        <w:rPr>
          <w:rFonts w:ascii="Garamond" w:hAnsi="Garamond" w:cs="Times New Roman"/>
          <w:sz w:val="24"/>
          <w:szCs w:val="24"/>
        </w:rPr>
        <w:t>o</w:t>
      </w:r>
      <w:r w:rsidRPr="00273870">
        <w:rPr>
          <w:rFonts w:ascii="Garamond" w:hAnsi="Garamond" w:cs="Times New Roman"/>
          <w:sz w:val="24"/>
          <w:szCs w:val="24"/>
        </w:rPr>
        <w:t xml:space="preserve">o high correlation with each other. Variables included in the correlation matrix are only shown if they have a correlation coefficient of over 0.25 with another variable in the pricing model. As </w:t>
      </w:r>
      <w:r w:rsidR="008367DC" w:rsidRPr="00273870">
        <w:rPr>
          <w:rFonts w:ascii="Garamond" w:hAnsi="Garamond" w:cs="Times New Roman"/>
          <w:sz w:val="24"/>
          <w:szCs w:val="24"/>
        </w:rPr>
        <w:t xml:space="preserve">an </w:t>
      </w:r>
      <w:r w:rsidRPr="00273870">
        <w:rPr>
          <w:rFonts w:ascii="Garamond" w:hAnsi="Garamond" w:cs="Times New Roman"/>
          <w:sz w:val="24"/>
          <w:szCs w:val="24"/>
        </w:rPr>
        <w:t>overview, we included the correlation matrix for all the variables of both the sample that includes and excludes observations with missing energy labels in respectively figure</w:t>
      </w:r>
      <w:r w:rsidR="008367DC" w:rsidRPr="00273870">
        <w:rPr>
          <w:rFonts w:ascii="Garamond" w:hAnsi="Garamond" w:cs="Times New Roman"/>
          <w:sz w:val="24"/>
          <w:szCs w:val="24"/>
        </w:rPr>
        <w:t>s</w:t>
      </w:r>
      <w:r w:rsidRPr="00273870">
        <w:rPr>
          <w:rFonts w:ascii="Garamond" w:hAnsi="Garamond" w:cs="Times New Roman"/>
          <w:sz w:val="24"/>
          <w:szCs w:val="24"/>
        </w:rPr>
        <w:t xml:space="preserve"> 3 and 4 in the appendix. These</w:t>
      </w:r>
      <w:r w:rsidR="00345D80" w:rsidRPr="00273870">
        <w:rPr>
          <w:rFonts w:ascii="Garamond" w:hAnsi="Garamond" w:cs="Times New Roman"/>
          <w:sz w:val="24"/>
          <w:szCs w:val="24"/>
        </w:rPr>
        <w:t xml:space="preserve"> correlation matrixes show</w:t>
      </w:r>
      <w:r w:rsidRPr="00273870">
        <w:rPr>
          <w:rFonts w:ascii="Garamond" w:hAnsi="Garamond" w:cs="Times New Roman"/>
          <w:sz w:val="24"/>
          <w:szCs w:val="24"/>
        </w:rPr>
        <w:t xml:space="preserve"> no warningly high values for any of the variables and</w:t>
      </w:r>
      <w:r w:rsidR="00345D80" w:rsidRPr="00273870">
        <w:rPr>
          <w:rFonts w:ascii="Garamond" w:hAnsi="Garamond" w:cs="Times New Roman"/>
          <w:sz w:val="24"/>
          <w:szCs w:val="24"/>
        </w:rPr>
        <w:t xml:space="preserve"> high similarity with each other. </w:t>
      </w:r>
      <w:r w:rsidR="00427884">
        <w:rPr>
          <w:rFonts w:ascii="Garamond" w:hAnsi="Garamond" w:cs="Times New Roman"/>
          <w:sz w:val="24"/>
          <w:szCs w:val="24"/>
        </w:rPr>
        <w:t>Secondly, before the model estimation, the</w:t>
      </w:r>
      <w:r w:rsidR="00E44F3D" w:rsidRPr="00273870">
        <w:rPr>
          <w:rFonts w:ascii="Garamond" w:hAnsi="Garamond" w:cs="Times New Roman"/>
          <w:sz w:val="24"/>
          <w:szCs w:val="24"/>
        </w:rPr>
        <w:t xml:space="preserve"> variable inflation factor (VIF) </w:t>
      </w:r>
      <w:r w:rsidR="00B25B82">
        <w:rPr>
          <w:rFonts w:ascii="Garamond" w:hAnsi="Garamond" w:cs="Times New Roman"/>
          <w:sz w:val="24"/>
          <w:szCs w:val="24"/>
        </w:rPr>
        <w:t xml:space="preserve">is </w:t>
      </w:r>
      <w:r w:rsidRPr="00273870">
        <w:rPr>
          <w:rFonts w:ascii="Garamond" w:hAnsi="Garamond" w:cs="Times New Roman"/>
          <w:sz w:val="24"/>
          <w:szCs w:val="24"/>
        </w:rPr>
        <w:t>calculated for each variable. A high VIF value for a variable can</w:t>
      </w:r>
      <w:r w:rsidR="00E44F3D" w:rsidRPr="00273870">
        <w:rPr>
          <w:rFonts w:ascii="Garamond" w:hAnsi="Garamond" w:cs="Times New Roman"/>
          <w:sz w:val="24"/>
          <w:szCs w:val="24"/>
        </w:rPr>
        <w:t xml:space="preserve"> represent the potential existence of multicollinearity in a model. </w:t>
      </w:r>
      <w:r w:rsidRPr="00273870">
        <w:rPr>
          <w:rFonts w:ascii="Garamond" w:hAnsi="Garamond" w:cs="Times New Roman"/>
          <w:sz w:val="24"/>
          <w:szCs w:val="24"/>
        </w:rPr>
        <w:t>Therefore if</w:t>
      </w:r>
      <w:r w:rsidR="00E44F3D" w:rsidRPr="00273870">
        <w:rPr>
          <w:rFonts w:ascii="Garamond" w:hAnsi="Garamond" w:cs="Times New Roman"/>
          <w:sz w:val="24"/>
          <w:szCs w:val="24"/>
        </w:rPr>
        <w:t xml:space="preserve"> the VIF is t</w:t>
      </w:r>
      <w:r w:rsidR="001A2E0F" w:rsidRPr="00273870">
        <w:rPr>
          <w:rFonts w:ascii="Garamond" w:hAnsi="Garamond" w:cs="Times New Roman"/>
          <w:sz w:val="24"/>
          <w:szCs w:val="24"/>
        </w:rPr>
        <w:t>o</w:t>
      </w:r>
      <w:r w:rsidR="00E44F3D" w:rsidRPr="00273870">
        <w:rPr>
          <w:rFonts w:ascii="Garamond" w:hAnsi="Garamond" w:cs="Times New Roman"/>
          <w:sz w:val="24"/>
          <w:szCs w:val="24"/>
        </w:rPr>
        <w:t xml:space="preserve">o high there will be chosen to either exclude variables </w:t>
      </w:r>
      <w:r w:rsidR="00427884">
        <w:rPr>
          <w:rFonts w:ascii="Garamond" w:hAnsi="Garamond" w:cs="Times New Roman"/>
          <w:sz w:val="24"/>
          <w:szCs w:val="24"/>
        </w:rPr>
        <w:t>in the model</w:t>
      </w:r>
      <w:r w:rsidR="00E44F3D" w:rsidRPr="00273870">
        <w:rPr>
          <w:rFonts w:ascii="Garamond" w:hAnsi="Garamond" w:cs="Times New Roman"/>
          <w:sz w:val="24"/>
          <w:szCs w:val="24"/>
        </w:rPr>
        <w:t xml:space="preserve"> or create</w:t>
      </w:r>
      <w:r w:rsidR="00427884">
        <w:rPr>
          <w:rFonts w:ascii="Garamond" w:hAnsi="Garamond" w:cs="Times New Roman"/>
          <w:sz w:val="24"/>
          <w:szCs w:val="24"/>
        </w:rPr>
        <w:t xml:space="preserve"> additional</w:t>
      </w:r>
      <w:r w:rsidR="00E44F3D" w:rsidRPr="00273870">
        <w:rPr>
          <w:rFonts w:ascii="Garamond" w:hAnsi="Garamond" w:cs="Times New Roman"/>
          <w:sz w:val="24"/>
          <w:szCs w:val="24"/>
        </w:rPr>
        <w:t xml:space="preserve"> PCA components.</w:t>
      </w:r>
      <w:r w:rsidR="005A2D5A" w:rsidRPr="00273870">
        <w:rPr>
          <w:rFonts w:ascii="Garamond" w:hAnsi="Garamond" w:cs="Times New Roman"/>
          <w:sz w:val="24"/>
          <w:szCs w:val="24"/>
        </w:rPr>
        <w:t xml:space="preserve"> </w:t>
      </w:r>
      <w:r w:rsidRPr="00273870">
        <w:rPr>
          <w:rFonts w:ascii="Garamond" w:hAnsi="Garamond" w:cs="Times New Roman"/>
          <w:sz w:val="24"/>
          <w:szCs w:val="24"/>
        </w:rPr>
        <w:t>The results for the VIF</w:t>
      </w:r>
      <w:r w:rsidR="008367DC" w:rsidRPr="00273870">
        <w:rPr>
          <w:rFonts w:ascii="Garamond" w:hAnsi="Garamond" w:cs="Times New Roman"/>
          <w:sz w:val="24"/>
          <w:szCs w:val="24"/>
        </w:rPr>
        <w:t xml:space="preserve"> </w:t>
      </w:r>
      <w:r w:rsidRPr="00273870">
        <w:rPr>
          <w:rFonts w:ascii="Garamond" w:hAnsi="Garamond" w:cs="Times New Roman"/>
          <w:sz w:val="24"/>
          <w:szCs w:val="24"/>
        </w:rPr>
        <w:t xml:space="preserve">statistics are discussed before the discussion of the model </w:t>
      </w:r>
      <w:r w:rsidR="00427884">
        <w:rPr>
          <w:rFonts w:ascii="Garamond" w:hAnsi="Garamond" w:cs="Times New Roman"/>
          <w:sz w:val="24"/>
          <w:szCs w:val="24"/>
        </w:rPr>
        <w:t xml:space="preserve">results.                           </w:t>
      </w:r>
      <w:r w:rsidR="00427884">
        <w:rPr>
          <w:rFonts w:ascii="Garamond" w:hAnsi="Garamond" w:cs="Times New Roman"/>
          <w:sz w:val="24"/>
          <w:szCs w:val="24"/>
        </w:rPr>
        <w:tab/>
        <w:t xml:space="preserve">    </w:t>
      </w:r>
      <w:r w:rsidRPr="00273870">
        <w:rPr>
          <w:rFonts w:ascii="Garamond" w:hAnsi="Garamond" w:cs="Times New Roman"/>
          <w:sz w:val="24"/>
          <w:szCs w:val="24"/>
        </w:rPr>
        <w:t>In-line also after the model estimation some statistics are reported or tests are conducted. First of all</w:t>
      </w:r>
      <w:r w:rsidR="008367DC" w:rsidRPr="00273870">
        <w:rPr>
          <w:rFonts w:ascii="Garamond" w:hAnsi="Garamond" w:cs="Times New Roman"/>
          <w:sz w:val="24"/>
          <w:szCs w:val="24"/>
        </w:rPr>
        <w:t>,</w:t>
      </w:r>
      <w:r w:rsidRPr="00273870">
        <w:rPr>
          <w:rFonts w:ascii="Garamond" w:hAnsi="Garamond" w:cs="Times New Roman"/>
          <w:sz w:val="24"/>
          <w:szCs w:val="24"/>
        </w:rPr>
        <w:t xml:space="preserve"> the skewness, kurtosis</w:t>
      </w:r>
      <w:r w:rsidR="008367DC" w:rsidRPr="00273870">
        <w:rPr>
          <w:rFonts w:ascii="Garamond" w:hAnsi="Garamond" w:cs="Times New Roman"/>
          <w:sz w:val="24"/>
          <w:szCs w:val="24"/>
        </w:rPr>
        <w:t>,</w:t>
      </w:r>
      <w:r w:rsidRPr="00273870">
        <w:rPr>
          <w:rFonts w:ascii="Garamond" w:hAnsi="Garamond" w:cs="Times New Roman"/>
          <w:sz w:val="24"/>
          <w:szCs w:val="24"/>
        </w:rPr>
        <w:t xml:space="preserve"> and histogram </w:t>
      </w:r>
      <w:r w:rsidR="00B25B82">
        <w:rPr>
          <w:rFonts w:ascii="Garamond" w:hAnsi="Garamond" w:cs="Times New Roman"/>
          <w:sz w:val="24"/>
          <w:szCs w:val="24"/>
        </w:rPr>
        <w:t>are</w:t>
      </w:r>
      <w:r w:rsidR="00427884">
        <w:rPr>
          <w:rFonts w:ascii="Garamond" w:hAnsi="Garamond" w:cs="Times New Roman"/>
          <w:sz w:val="24"/>
          <w:szCs w:val="24"/>
        </w:rPr>
        <w:t xml:space="preserve"> </w:t>
      </w:r>
      <w:r w:rsidRPr="00273870">
        <w:rPr>
          <w:rFonts w:ascii="Garamond" w:hAnsi="Garamond" w:cs="Times New Roman"/>
          <w:sz w:val="24"/>
          <w:szCs w:val="24"/>
        </w:rPr>
        <w:t xml:space="preserve">reported </w:t>
      </w:r>
      <w:r w:rsidR="00427884">
        <w:rPr>
          <w:rFonts w:ascii="Garamond" w:hAnsi="Garamond" w:cs="Times New Roman"/>
          <w:sz w:val="24"/>
          <w:szCs w:val="24"/>
        </w:rPr>
        <w:t xml:space="preserve">for </w:t>
      </w:r>
      <w:r w:rsidRPr="00273870">
        <w:rPr>
          <w:rFonts w:ascii="Garamond" w:hAnsi="Garamond" w:cs="Times New Roman"/>
          <w:sz w:val="24"/>
          <w:szCs w:val="24"/>
        </w:rPr>
        <w:t>the residuals of the</w:t>
      </w:r>
      <w:r w:rsidR="00427884">
        <w:rPr>
          <w:rFonts w:ascii="Garamond" w:hAnsi="Garamond" w:cs="Times New Roman"/>
          <w:sz w:val="24"/>
          <w:szCs w:val="24"/>
        </w:rPr>
        <w:t xml:space="preserve"> models</w:t>
      </w:r>
      <w:r w:rsidRPr="00273870">
        <w:rPr>
          <w:rFonts w:ascii="Garamond" w:hAnsi="Garamond" w:cs="Times New Roman"/>
          <w:sz w:val="24"/>
          <w:szCs w:val="24"/>
        </w:rPr>
        <w:t xml:space="preserve">. The residuals are calculated by subtracting the actual log housing price </w:t>
      </w:r>
      <w:r w:rsidR="008367DC" w:rsidRPr="00273870">
        <w:rPr>
          <w:rFonts w:ascii="Garamond" w:hAnsi="Garamond" w:cs="Times New Roman"/>
          <w:sz w:val="24"/>
          <w:szCs w:val="24"/>
        </w:rPr>
        <w:t>from</w:t>
      </w:r>
      <w:r w:rsidRPr="00273870">
        <w:rPr>
          <w:rFonts w:ascii="Garamond" w:hAnsi="Garamond" w:cs="Times New Roman"/>
          <w:sz w:val="24"/>
          <w:szCs w:val="24"/>
        </w:rPr>
        <w:t xml:space="preserve"> the predicted log housing price. The statistics are reported to verify the assumption of a normal distribution of the error term in the </w:t>
      </w:r>
      <w:r w:rsidR="00975AE1" w:rsidRPr="00273870">
        <w:rPr>
          <w:rFonts w:ascii="Garamond" w:hAnsi="Garamond" w:cs="Times New Roman"/>
          <w:sz w:val="24"/>
          <w:szCs w:val="24"/>
        </w:rPr>
        <w:t>s</w:t>
      </w:r>
      <w:r w:rsidRPr="00273870">
        <w:rPr>
          <w:rFonts w:ascii="Garamond" w:hAnsi="Garamond" w:cs="Times New Roman"/>
          <w:sz w:val="24"/>
          <w:szCs w:val="24"/>
        </w:rPr>
        <w:t>emi-</w:t>
      </w:r>
      <w:r w:rsidR="00975AE1" w:rsidRPr="00273870">
        <w:rPr>
          <w:rFonts w:ascii="Garamond" w:hAnsi="Garamond" w:cs="Times New Roman"/>
          <w:sz w:val="24"/>
          <w:szCs w:val="24"/>
        </w:rPr>
        <w:t>l</w:t>
      </w:r>
      <w:r w:rsidRPr="00273870">
        <w:rPr>
          <w:rFonts w:ascii="Garamond" w:hAnsi="Garamond" w:cs="Times New Roman"/>
          <w:sz w:val="24"/>
          <w:szCs w:val="24"/>
        </w:rPr>
        <w:t xml:space="preserve">og </w:t>
      </w:r>
      <w:r w:rsidR="00975AE1" w:rsidRPr="00273870">
        <w:rPr>
          <w:rFonts w:ascii="Garamond" w:hAnsi="Garamond" w:cs="Times New Roman"/>
          <w:sz w:val="24"/>
          <w:szCs w:val="24"/>
        </w:rPr>
        <w:t>h</w:t>
      </w:r>
      <w:r w:rsidRPr="00273870">
        <w:rPr>
          <w:rFonts w:ascii="Garamond" w:hAnsi="Garamond" w:cs="Times New Roman"/>
          <w:sz w:val="24"/>
          <w:szCs w:val="24"/>
        </w:rPr>
        <w:t>edonic</w:t>
      </w:r>
      <w:r w:rsidR="00975AE1" w:rsidRPr="00273870">
        <w:rPr>
          <w:rFonts w:ascii="Garamond" w:hAnsi="Garamond" w:cs="Times New Roman"/>
          <w:sz w:val="24"/>
          <w:szCs w:val="24"/>
        </w:rPr>
        <w:t xml:space="preserve"> p</w:t>
      </w:r>
      <w:r w:rsidRPr="00273870">
        <w:rPr>
          <w:rFonts w:ascii="Garamond" w:hAnsi="Garamond" w:cs="Times New Roman"/>
          <w:sz w:val="24"/>
          <w:szCs w:val="24"/>
        </w:rPr>
        <w:t>ricing model. Secondly, is the Ramsey Reset test calculated for the results of the model. The Ramsey Reset check</w:t>
      </w:r>
      <w:r w:rsidR="008367DC" w:rsidRPr="00273870">
        <w:rPr>
          <w:rFonts w:ascii="Garamond" w:hAnsi="Garamond" w:cs="Times New Roman"/>
          <w:sz w:val="24"/>
          <w:szCs w:val="24"/>
        </w:rPr>
        <w:t>s</w:t>
      </w:r>
      <w:r w:rsidRPr="00273870">
        <w:rPr>
          <w:rFonts w:ascii="Garamond" w:hAnsi="Garamond" w:cs="Times New Roman"/>
          <w:sz w:val="24"/>
          <w:szCs w:val="24"/>
        </w:rPr>
        <w:t xml:space="preserve"> by the inclusion of the squared values of the predictors in the model for a correct model specification</w:t>
      </w:r>
      <w:r w:rsidR="00A64E1D" w:rsidRPr="00273870">
        <w:rPr>
          <w:rFonts w:ascii="Garamond" w:hAnsi="Garamond" w:cs="Times New Roman"/>
          <w:sz w:val="24"/>
          <w:szCs w:val="24"/>
        </w:rPr>
        <w:t xml:space="preserve"> </w:t>
      </w:r>
      <w:sdt>
        <w:sdtPr>
          <w:rPr>
            <w:rFonts w:ascii="Garamond" w:hAnsi="Garamond" w:cs="Times New Roman"/>
            <w:color w:val="000000"/>
            <w:sz w:val="24"/>
            <w:szCs w:val="24"/>
          </w:rPr>
          <w:tag w:val="MENDELEY_CITATION_v3_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"/>
          <w:id w:val="1637295281"/>
          <w:placeholder>
            <w:docPart w:val="DefaultPlaceholder_-1854013440"/>
          </w:placeholder>
        </w:sdtPr>
        <w:sdtEndPr/>
        <w:sdtContent>
          <w:r w:rsidR="00BB07C8" w:rsidRPr="00BB07C8">
            <w:rPr>
              <w:rFonts w:ascii="Garamond" w:hAnsi="Garamond" w:cs="Times New Roman"/>
              <w:color w:val="000000"/>
              <w:sz w:val="24"/>
              <w:szCs w:val="24"/>
            </w:rPr>
            <w:t>(Ramsey, 1969)</w:t>
          </w:r>
        </w:sdtContent>
      </w:sdt>
      <w:r w:rsidRPr="00273870">
        <w:rPr>
          <w:rFonts w:ascii="Garamond" w:hAnsi="Garamond" w:cs="Times New Roman"/>
          <w:sz w:val="24"/>
          <w:szCs w:val="24"/>
        </w:rPr>
        <w:t>. The reported tests-statistic of the Ramsey Reset is a p-value for a</w:t>
      </w:r>
      <w:r w:rsidR="008367DC" w:rsidRPr="00273870">
        <w:rPr>
          <w:rFonts w:ascii="Garamond" w:hAnsi="Garamond" w:cs="Times New Roman"/>
          <w:sz w:val="24"/>
          <w:szCs w:val="24"/>
        </w:rPr>
        <w:t>n</w:t>
      </w:r>
      <w:r w:rsidRPr="00273870">
        <w:rPr>
          <w:rFonts w:ascii="Garamond" w:hAnsi="Garamond" w:cs="Times New Roman"/>
          <w:sz w:val="24"/>
          <w:szCs w:val="24"/>
        </w:rPr>
        <w:t xml:space="preserve"> F-test these squared values are not significantly differently from zero. </w:t>
      </w:r>
      <w:r w:rsidR="00427884">
        <w:rPr>
          <w:rFonts w:ascii="Garamond" w:hAnsi="Garamond" w:cs="Times New Roman"/>
          <w:sz w:val="24"/>
          <w:szCs w:val="24"/>
        </w:rPr>
        <w:t xml:space="preserve">If this is true, the additional variables do not significantly increase the predictive power of the model. </w:t>
      </w:r>
      <w:r w:rsidRPr="00273870">
        <w:rPr>
          <w:rFonts w:ascii="Garamond" w:hAnsi="Garamond" w:cs="Times New Roman"/>
          <w:sz w:val="24"/>
          <w:szCs w:val="24"/>
        </w:rPr>
        <w:t>This Ramsey Reset test statistic for each model is discussed before the model results. Thirdly, is homoskedasticity of the error term tested by the Breusch-Pagan test</w:t>
      </w:r>
      <w:r w:rsidR="00A64E1D" w:rsidRPr="00273870">
        <w:rPr>
          <w:rFonts w:ascii="Garamond" w:hAnsi="Garamond" w:cs="Times New Roman"/>
          <w:sz w:val="24"/>
          <w:szCs w:val="24"/>
        </w:rPr>
        <w:t xml:space="preserve"> </w:t>
      </w:r>
      <w:sdt>
        <w:sdtPr>
          <w:rPr>
            <w:rFonts w:ascii="Garamond" w:hAnsi="Garamond" w:cs="Times New Roman"/>
            <w:sz w:val="24"/>
            <w:szCs w:val="24"/>
          </w:rPr>
          <w:tag w:val="MENDELEY_CITATION_v3_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"/>
          <w:id w:val="1424307279"/>
          <w:placeholder>
            <w:docPart w:val="DefaultPlaceholder_-1854013440"/>
          </w:placeholder>
        </w:sdtPr>
        <w:sdtEndPr/>
        <w:sdtContent>
          <w:r w:rsidR="00BB07C8">
            <w:rPr>
              <w:rFonts w:eastAsia="Times New Roman"/>
            </w:rPr>
            <w:t>(Breusch &amp; Pagan, 1979)</w:t>
          </w:r>
        </w:sdtContent>
      </w:sdt>
      <w:r w:rsidRPr="00273870">
        <w:rPr>
          <w:rFonts w:ascii="Garamond" w:hAnsi="Garamond" w:cs="Times New Roman"/>
          <w:sz w:val="24"/>
          <w:szCs w:val="24"/>
        </w:rPr>
        <w:t>. Homoskedasticity appears when the variety of the pricing errors is constant across all levels of the predictors</w:t>
      </w:r>
      <w:r w:rsidR="00427884">
        <w:rPr>
          <w:rFonts w:ascii="Garamond" w:hAnsi="Garamond" w:cs="Times New Roman"/>
          <w:sz w:val="24"/>
          <w:szCs w:val="24"/>
        </w:rPr>
        <w:t xml:space="preserve">. Homoscedasticity is </w:t>
      </w:r>
      <w:r w:rsidRPr="00273870">
        <w:rPr>
          <w:rFonts w:ascii="Garamond" w:hAnsi="Garamond" w:cs="Times New Roman"/>
          <w:sz w:val="24"/>
          <w:szCs w:val="24"/>
        </w:rPr>
        <w:t xml:space="preserve">the opposite of heteroskedasticity. </w:t>
      </w:r>
    </w:p>
    <w:p w14:paraId="2E265213" w14:textId="009D855B" w:rsidR="00423BEF" w:rsidRPr="00273870" w:rsidRDefault="00423BEF" w:rsidP="004968EF">
      <w:pPr>
        <w:spacing w:line="360" w:lineRule="auto"/>
        <w:jc w:val="both"/>
        <w:rPr>
          <w:rFonts w:ascii="Garamond" w:hAnsi="Garamond" w:cs="Times New Roman"/>
          <w:sz w:val="24"/>
          <w:szCs w:val="24"/>
        </w:rPr>
      </w:pPr>
      <w:r w:rsidRPr="00273870">
        <w:rPr>
          <w:rFonts w:ascii="Garamond" w:hAnsi="Garamond" w:cs="Times New Roman"/>
          <w:sz w:val="24"/>
          <w:szCs w:val="24"/>
        </w:rPr>
        <w:lastRenderedPageBreak/>
        <w:t>As mentioned above, is in our research for all the valuation model</w:t>
      </w:r>
      <w:r w:rsidR="008367DC" w:rsidRPr="00273870">
        <w:rPr>
          <w:rFonts w:ascii="Garamond" w:hAnsi="Garamond" w:cs="Times New Roman"/>
          <w:sz w:val="24"/>
          <w:szCs w:val="24"/>
        </w:rPr>
        <w:t>s</w:t>
      </w:r>
      <w:r w:rsidRPr="00273870">
        <w:rPr>
          <w:rFonts w:ascii="Garamond" w:hAnsi="Garamond" w:cs="Times New Roman"/>
          <w:sz w:val="24"/>
          <w:szCs w:val="24"/>
        </w:rPr>
        <w:t xml:space="preserve"> homoscedasticity rejected</w:t>
      </w:r>
      <w:r w:rsidR="00114D26" w:rsidRPr="00273870">
        <w:rPr>
          <w:rFonts w:ascii="Garamond" w:hAnsi="Garamond" w:cs="Times New Roman"/>
          <w:sz w:val="24"/>
          <w:szCs w:val="24"/>
        </w:rPr>
        <w:t xml:space="preserve"> at the 1% significance level</w:t>
      </w:r>
      <w:r w:rsidRPr="00273870">
        <w:rPr>
          <w:rFonts w:ascii="Garamond" w:hAnsi="Garamond" w:cs="Times New Roman"/>
          <w:sz w:val="24"/>
          <w:szCs w:val="24"/>
        </w:rPr>
        <w:t>. Thereby robust (Huber-White) standard errors are applied to the valuation models. The robust standard errors allow for heteroskedasticity in the pricing errors</w:t>
      </w:r>
      <w:r w:rsidR="00114D26" w:rsidRPr="00273870">
        <w:rPr>
          <w:rFonts w:ascii="Garamond" w:hAnsi="Garamond" w:cs="Times New Roman"/>
          <w:sz w:val="24"/>
          <w:szCs w:val="24"/>
        </w:rPr>
        <w:t xml:space="preserve"> in </w:t>
      </w:r>
      <w:r w:rsidR="00975AE1" w:rsidRPr="00273870">
        <w:rPr>
          <w:rFonts w:ascii="Garamond" w:hAnsi="Garamond" w:cs="Times New Roman"/>
          <w:sz w:val="24"/>
          <w:szCs w:val="24"/>
        </w:rPr>
        <w:t>the</w:t>
      </w:r>
      <w:r w:rsidR="00114D26" w:rsidRPr="00273870">
        <w:rPr>
          <w:rFonts w:ascii="Garamond" w:hAnsi="Garamond" w:cs="Times New Roman"/>
          <w:sz w:val="24"/>
          <w:szCs w:val="24"/>
        </w:rPr>
        <w:t xml:space="preserve"> </w:t>
      </w:r>
      <w:r w:rsidR="00975AE1" w:rsidRPr="00273870">
        <w:rPr>
          <w:rFonts w:ascii="Garamond" w:hAnsi="Garamond" w:cs="Times New Roman"/>
          <w:sz w:val="24"/>
          <w:szCs w:val="24"/>
        </w:rPr>
        <w:t>s</w:t>
      </w:r>
      <w:r w:rsidR="00114D26" w:rsidRPr="00273870">
        <w:rPr>
          <w:rFonts w:ascii="Garamond" w:hAnsi="Garamond" w:cs="Times New Roman"/>
          <w:sz w:val="24"/>
          <w:szCs w:val="24"/>
        </w:rPr>
        <w:t>emi-</w:t>
      </w:r>
      <w:r w:rsidR="00975AE1" w:rsidRPr="00273870">
        <w:rPr>
          <w:rFonts w:ascii="Garamond" w:hAnsi="Garamond" w:cs="Times New Roman"/>
          <w:sz w:val="24"/>
          <w:szCs w:val="24"/>
        </w:rPr>
        <w:t>l</w:t>
      </w:r>
      <w:r w:rsidR="00114D26" w:rsidRPr="00273870">
        <w:rPr>
          <w:rFonts w:ascii="Garamond" w:hAnsi="Garamond" w:cs="Times New Roman"/>
          <w:sz w:val="24"/>
          <w:szCs w:val="24"/>
        </w:rPr>
        <w:t xml:space="preserve">og </w:t>
      </w:r>
      <w:r w:rsidR="00975AE1" w:rsidRPr="00273870">
        <w:rPr>
          <w:rFonts w:ascii="Garamond" w:hAnsi="Garamond" w:cs="Times New Roman"/>
          <w:sz w:val="24"/>
          <w:szCs w:val="24"/>
        </w:rPr>
        <w:t>h</w:t>
      </w:r>
      <w:r w:rsidR="00114D26" w:rsidRPr="00273870">
        <w:rPr>
          <w:rFonts w:ascii="Garamond" w:hAnsi="Garamond" w:cs="Times New Roman"/>
          <w:sz w:val="24"/>
          <w:szCs w:val="24"/>
        </w:rPr>
        <w:t xml:space="preserve">edonic </w:t>
      </w:r>
      <w:r w:rsidR="00975AE1" w:rsidRPr="00273870">
        <w:rPr>
          <w:rFonts w:ascii="Garamond" w:hAnsi="Garamond" w:cs="Times New Roman"/>
          <w:sz w:val="24"/>
          <w:szCs w:val="24"/>
        </w:rPr>
        <w:t>p</w:t>
      </w:r>
      <w:r w:rsidR="00114D26" w:rsidRPr="00273870">
        <w:rPr>
          <w:rFonts w:ascii="Garamond" w:hAnsi="Garamond" w:cs="Times New Roman"/>
          <w:sz w:val="24"/>
          <w:szCs w:val="24"/>
        </w:rPr>
        <w:t xml:space="preserve">ricing </w:t>
      </w:r>
      <w:r w:rsidR="00975AE1" w:rsidRPr="00273870">
        <w:rPr>
          <w:rFonts w:ascii="Garamond" w:hAnsi="Garamond" w:cs="Times New Roman"/>
          <w:sz w:val="24"/>
          <w:szCs w:val="24"/>
        </w:rPr>
        <w:t>m</w:t>
      </w:r>
      <w:r w:rsidR="00114D26" w:rsidRPr="00273870">
        <w:rPr>
          <w:rFonts w:ascii="Garamond" w:hAnsi="Garamond" w:cs="Times New Roman"/>
          <w:sz w:val="24"/>
          <w:szCs w:val="24"/>
        </w:rPr>
        <w:t>odel</w:t>
      </w:r>
      <w:r w:rsidRPr="00273870">
        <w:rPr>
          <w:rFonts w:ascii="Garamond" w:hAnsi="Garamond" w:cs="Times New Roman"/>
          <w:sz w:val="24"/>
          <w:szCs w:val="24"/>
        </w:rPr>
        <w:t>.</w:t>
      </w:r>
      <w:r w:rsidR="00114D26" w:rsidRPr="00273870">
        <w:rPr>
          <w:rFonts w:ascii="Garamond" w:hAnsi="Garamond" w:cs="Times New Roman"/>
          <w:sz w:val="24"/>
          <w:szCs w:val="24"/>
        </w:rPr>
        <w:t xml:space="preserve"> The robust standard errors are also used in the Ramsey Reset test discussed above. Additionally is for completeness a correlation matrix shown between the squared residuals and the predictors in the model. This </w:t>
      </w:r>
      <w:r w:rsidR="008367DC" w:rsidRPr="00273870">
        <w:rPr>
          <w:rFonts w:ascii="Garamond" w:hAnsi="Garamond" w:cs="Times New Roman"/>
          <w:sz w:val="24"/>
          <w:szCs w:val="24"/>
        </w:rPr>
        <w:t xml:space="preserve">is </w:t>
      </w:r>
      <w:r w:rsidR="00114D26" w:rsidRPr="00273870">
        <w:rPr>
          <w:rFonts w:ascii="Garamond" w:hAnsi="Garamond" w:cs="Times New Roman"/>
          <w:sz w:val="24"/>
          <w:szCs w:val="24"/>
        </w:rPr>
        <w:t xml:space="preserve">again to check for misspecification of the pricing models. </w:t>
      </w:r>
      <w:r w:rsidR="00427884">
        <w:rPr>
          <w:rFonts w:ascii="Garamond" w:hAnsi="Garamond" w:cs="Times New Roman"/>
          <w:sz w:val="24"/>
          <w:szCs w:val="24"/>
        </w:rPr>
        <w:t>But i</w:t>
      </w:r>
      <w:r w:rsidR="00114D26" w:rsidRPr="00273870">
        <w:rPr>
          <w:rFonts w:ascii="Garamond" w:hAnsi="Garamond" w:cs="Times New Roman"/>
          <w:sz w:val="24"/>
          <w:szCs w:val="24"/>
        </w:rPr>
        <w:t>n none of these correlation matri</w:t>
      </w:r>
      <w:r w:rsidR="008367DC" w:rsidRPr="00273870">
        <w:rPr>
          <w:rFonts w:ascii="Garamond" w:hAnsi="Garamond" w:cs="Times New Roman"/>
          <w:sz w:val="24"/>
          <w:szCs w:val="24"/>
        </w:rPr>
        <w:t>ces,</w:t>
      </w:r>
      <w:r w:rsidR="00114D26" w:rsidRPr="00273870">
        <w:rPr>
          <w:rFonts w:ascii="Garamond" w:hAnsi="Garamond" w:cs="Times New Roman"/>
          <w:sz w:val="24"/>
          <w:szCs w:val="24"/>
        </w:rPr>
        <w:t xml:space="preserve"> a high correlation is reported between the squared residuals and any of the predictors. </w:t>
      </w:r>
    </w:p>
    <w:p w14:paraId="3F7127E3" w14:textId="08C81A47" w:rsidR="00B14543" w:rsidRPr="00273870" w:rsidRDefault="00B14543" w:rsidP="004968EF">
      <w:pPr>
        <w:spacing w:line="360" w:lineRule="auto"/>
        <w:jc w:val="both"/>
        <w:rPr>
          <w:rFonts w:ascii="Garamond" w:hAnsi="Garamond" w:cs="Times New Roman"/>
          <w:sz w:val="24"/>
          <w:szCs w:val="24"/>
        </w:rPr>
      </w:pPr>
      <w:r w:rsidRPr="00273870">
        <w:rPr>
          <w:rFonts w:ascii="Garamond" w:hAnsi="Garamond" w:cs="Times New Roman"/>
          <w:sz w:val="24"/>
          <w:szCs w:val="24"/>
        </w:rPr>
        <w:t>To deal with the sample selection bias for the sample that includes the observation with the missing energy labels</w:t>
      </w:r>
      <w:r w:rsidR="00942379" w:rsidRPr="00273870">
        <w:rPr>
          <w:rFonts w:ascii="Garamond" w:hAnsi="Garamond" w:cs="Times New Roman"/>
          <w:sz w:val="24"/>
          <w:szCs w:val="24"/>
        </w:rPr>
        <w:t xml:space="preserve"> we estimated</w:t>
      </w:r>
      <w:r w:rsidRPr="00273870">
        <w:rPr>
          <w:rFonts w:ascii="Garamond" w:hAnsi="Garamond" w:cs="Times New Roman"/>
          <w:sz w:val="24"/>
          <w:szCs w:val="24"/>
        </w:rPr>
        <w:t xml:space="preserve"> the Heckman selection model</w:t>
      </w:r>
      <w:r w:rsidR="00942379" w:rsidRPr="00273870">
        <w:rPr>
          <w:rFonts w:ascii="Garamond" w:hAnsi="Garamond" w:cs="Times New Roman"/>
          <w:sz w:val="24"/>
          <w:szCs w:val="24"/>
        </w:rPr>
        <w:t xml:space="preserve">. </w:t>
      </w:r>
      <w:r w:rsidRPr="00273870">
        <w:rPr>
          <w:rFonts w:ascii="Garamond" w:hAnsi="Garamond" w:cs="Times New Roman"/>
          <w:sz w:val="24"/>
          <w:szCs w:val="24"/>
        </w:rPr>
        <w:t xml:space="preserve">The Heckman selection model solves the sample selection bias by predicting whether </w:t>
      </w:r>
      <w:r w:rsidR="003D7C4D" w:rsidRPr="00273870">
        <w:rPr>
          <w:rFonts w:ascii="Garamond" w:hAnsi="Garamond" w:cs="Times New Roman"/>
          <w:sz w:val="24"/>
          <w:szCs w:val="24"/>
        </w:rPr>
        <w:t xml:space="preserve">or </w:t>
      </w:r>
      <w:r w:rsidRPr="00273870">
        <w:rPr>
          <w:rFonts w:ascii="Garamond" w:hAnsi="Garamond" w:cs="Times New Roman"/>
          <w:sz w:val="24"/>
          <w:szCs w:val="24"/>
        </w:rPr>
        <w:t xml:space="preserve">not the energy label </w:t>
      </w:r>
      <w:r w:rsidR="00427884">
        <w:rPr>
          <w:rFonts w:ascii="Garamond" w:hAnsi="Garamond" w:cs="Times New Roman"/>
          <w:sz w:val="24"/>
          <w:szCs w:val="24"/>
        </w:rPr>
        <w:t xml:space="preserve">is present in a housing advertisement </w:t>
      </w:r>
      <w:r w:rsidRPr="00273870">
        <w:rPr>
          <w:rFonts w:ascii="Garamond" w:hAnsi="Garamond" w:cs="Times New Roman"/>
          <w:sz w:val="24"/>
          <w:szCs w:val="24"/>
        </w:rPr>
        <w:t xml:space="preserve">in a </w:t>
      </w:r>
      <w:r w:rsidR="00345D80" w:rsidRPr="00273870">
        <w:rPr>
          <w:rFonts w:ascii="Garamond" w:hAnsi="Garamond" w:cs="Times New Roman"/>
          <w:sz w:val="24"/>
          <w:szCs w:val="24"/>
        </w:rPr>
        <w:t>Probit</w:t>
      </w:r>
      <w:r w:rsidRPr="00273870">
        <w:rPr>
          <w:rFonts w:ascii="Garamond" w:hAnsi="Garamond" w:cs="Times New Roman"/>
          <w:sz w:val="24"/>
          <w:szCs w:val="24"/>
        </w:rPr>
        <w:t xml:space="preserve"> model. With these predicted variables for this dummy variable,</w:t>
      </w:r>
      <w:r w:rsidR="00942379" w:rsidRPr="00273870">
        <w:rPr>
          <w:rFonts w:ascii="Garamond" w:hAnsi="Garamond" w:cs="Times New Roman"/>
          <w:sz w:val="24"/>
          <w:szCs w:val="24"/>
        </w:rPr>
        <w:t xml:space="preserve"> we calculated</w:t>
      </w:r>
      <w:r w:rsidRPr="00273870">
        <w:rPr>
          <w:rFonts w:ascii="Garamond" w:hAnsi="Garamond" w:cs="Times New Roman"/>
          <w:sz w:val="24"/>
          <w:szCs w:val="24"/>
        </w:rPr>
        <w:t xml:space="preserve"> the inverse </w:t>
      </w:r>
      <w:r w:rsidR="003D7C4D" w:rsidRPr="00273870">
        <w:rPr>
          <w:rFonts w:ascii="Garamond" w:hAnsi="Garamond" w:cs="Times New Roman"/>
          <w:sz w:val="24"/>
          <w:szCs w:val="24"/>
        </w:rPr>
        <w:t>M</w:t>
      </w:r>
      <w:r w:rsidRPr="00273870">
        <w:rPr>
          <w:rFonts w:ascii="Garamond" w:hAnsi="Garamond" w:cs="Times New Roman"/>
          <w:sz w:val="24"/>
          <w:szCs w:val="24"/>
        </w:rPr>
        <w:t>ill ratio</w:t>
      </w:r>
      <w:r w:rsidR="003D7C4D" w:rsidRPr="00273870">
        <w:rPr>
          <w:rFonts w:ascii="Garamond" w:hAnsi="Garamond" w:cs="Times New Roman"/>
          <w:sz w:val="24"/>
          <w:szCs w:val="24"/>
        </w:rPr>
        <w:t xml:space="preserve"> (IMR)</w:t>
      </w:r>
      <w:r w:rsidRPr="00273870">
        <w:rPr>
          <w:rFonts w:ascii="Garamond" w:hAnsi="Garamond" w:cs="Times New Roman"/>
          <w:sz w:val="24"/>
          <w:szCs w:val="24"/>
        </w:rPr>
        <w:t xml:space="preserve">. </w:t>
      </w:r>
      <w:r w:rsidR="00942379" w:rsidRPr="00273870">
        <w:rPr>
          <w:rFonts w:ascii="Garamond" w:hAnsi="Garamond" w:cs="Times New Roman"/>
          <w:sz w:val="24"/>
          <w:szCs w:val="24"/>
        </w:rPr>
        <w:t>We added the in</w:t>
      </w:r>
      <w:r w:rsidRPr="00273870">
        <w:rPr>
          <w:rFonts w:ascii="Garamond" w:hAnsi="Garamond" w:cs="Times New Roman"/>
          <w:sz w:val="24"/>
          <w:szCs w:val="24"/>
        </w:rPr>
        <w:t xml:space="preserve">verse </w:t>
      </w:r>
      <w:r w:rsidR="003D7C4D" w:rsidRPr="00273870">
        <w:rPr>
          <w:rFonts w:ascii="Garamond" w:hAnsi="Garamond" w:cs="Times New Roman"/>
          <w:sz w:val="24"/>
          <w:szCs w:val="24"/>
        </w:rPr>
        <w:t>M</w:t>
      </w:r>
      <w:r w:rsidRPr="00273870">
        <w:rPr>
          <w:rFonts w:ascii="Garamond" w:hAnsi="Garamond" w:cs="Times New Roman"/>
          <w:sz w:val="24"/>
          <w:szCs w:val="24"/>
        </w:rPr>
        <w:t>ill ratio</w:t>
      </w:r>
      <w:r w:rsidR="003D7C4D" w:rsidRPr="00273870">
        <w:rPr>
          <w:rFonts w:ascii="Garamond" w:hAnsi="Garamond" w:cs="Times New Roman"/>
          <w:sz w:val="24"/>
          <w:szCs w:val="24"/>
        </w:rPr>
        <w:t xml:space="preserve"> (IMR)</w:t>
      </w:r>
      <w:r w:rsidRPr="00273870">
        <w:rPr>
          <w:rFonts w:ascii="Garamond" w:hAnsi="Garamond" w:cs="Times New Roman"/>
          <w:sz w:val="24"/>
          <w:szCs w:val="24"/>
        </w:rPr>
        <w:t xml:space="preserve"> </w:t>
      </w:r>
      <w:r w:rsidR="00942379" w:rsidRPr="00273870">
        <w:rPr>
          <w:rFonts w:ascii="Garamond" w:hAnsi="Garamond" w:cs="Times New Roman"/>
          <w:sz w:val="24"/>
          <w:szCs w:val="24"/>
        </w:rPr>
        <w:t xml:space="preserve">to </w:t>
      </w:r>
      <w:r w:rsidRPr="00273870">
        <w:rPr>
          <w:rFonts w:ascii="Garamond" w:hAnsi="Garamond" w:cs="Times New Roman"/>
          <w:sz w:val="24"/>
          <w:szCs w:val="24"/>
        </w:rPr>
        <w:t>the above</w:t>
      </w:r>
      <w:r w:rsidR="003D7C4D" w:rsidRPr="00273870">
        <w:rPr>
          <w:rFonts w:ascii="Garamond" w:hAnsi="Garamond" w:cs="Times New Roman"/>
          <w:sz w:val="24"/>
          <w:szCs w:val="24"/>
        </w:rPr>
        <w:t>-</w:t>
      </w:r>
      <w:r w:rsidRPr="00273870">
        <w:rPr>
          <w:rFonts w:ascii="Garamond" w:hAnsi="Garamond" w:cs="Times New Roman"/>
          <w:sz w:val="24"/>
          <w:szCs w:val="24"/>
        </w:rPr>
        <w:t>specified hedonic pricing models</w:t>
      </w:r>
      <w:r w:rsidR="003D7C4D" w:rsidRPr="00273870">
        <w:rPr>
          <w:rFonts w:ascii="Garamond" w:hAnsi="Garamond" w:cs="Times New Roman"/>
          <w:sz w:val="24"/>
          <w:szCs w:val="24"/>
        </w:rPr>
        <w:t xml:space="preserve"> (models 1-7)</w:t>
      </w:r>
      <w:r w:rsidRPr="00273870">
        <w:rPr>
          <w:rFonts w:ascii="Garamond" w:hAnsi="Garamond" w:cs="Times New Roman"/>
          <w:sz w:val="24"/>
          <w:szCs w:val="24"/>
        </w:rPr>
        <w:t xml:space="preserve">. </w:t>
      </w:r>
      <w:r w:rsidR="00427884">
        <w:rPr>
          <w:rFonts w:ascii="Garamond" w:hAnsi="Garamond" w:cs="Times New Roman"/>
          <w:sz w:val="24"/>
          <w:szCs w:val="24"/>
        </w:rPr>
        <w:t>Our</w:t>
      </w:r>
      <w:r w:rsidRPr="00273870">
        <w:rPr>
          <w:rFonts w:ascii="Garamond" w:hAnsi="Garamond" w:cs="Times New Roman"/>
          <w:sz w:val="24"/>
          <w:szCs w:val="24"/>
        </w:rPr>
        <w:t xml:space="preserve"> </w:t>
      </w:r>
      <w:r w:rsidR="00345D80" w:rsidRPr="00273870">
        <w:rPr>
          <w:rFonts w:ascii="Garamond" w:hAnsi="Garamond" w:cs="Times New Roman"/>
          <w:sz w:val="24"/>
          <w:szCs w:val="24"/>
        </w:rPr>
        <w:t>Probit</w:t>
      </w:r>
      <w:r w:rsidRPr="00273870">
        <w:rPr>
          <w:rFonts w:ascii="Garamond" w:hAnsi="Garamond" w:cs="Times New Roman"/>
          <w:sz w:val="24"/>
          <w:szCs w:val="24"/>
        </w:rPr>
        <w:t xml:space="preserve"> model</w:t>
      </w:r>
      <w:r w:rsidR="00942379" w:rsidRPr="00273870">
        <w:rPr>
          <w:rFonts w:ascii="Garamond" w:hAnsi="Garamond" w:cs="Times New Roman"/>
          <w:sz w:val="24"/>
          <w:szCs w:val="24"/>
        </w:rPr>
        <w:t xml:space="preserve"> in</w:t>
      </w:r>
      <w:r w:rsidR="00B05749" w:rsidRPr="00273870">
        <w:rPr>
          <w:rFonts w:ascii="Garamond" w:hAnsi="Garamond" w:cs="Times New Roman"/>
          <w:sz w:val="24"/>
          <w:szCs w:val="24"/>
        </w:rPr>
        <w:t>cludes</w:t>
      </w:r>
      <w:r w:rsidR="00427884">
        <w:rPr>
          <w:rFonts w:ascii="Garamond" w:hAnsi="Garamond" w:cs="Times New Roman"/>
          <w:sz w:val="24"/>
          <w:szCs w:val="24"/>
        </w:rPr>
        <w:t xml:space="preserve"> as predictors </w:t>
      </w:r>
      <w:r w:rsidR="00B05749" w:rsidRPr="00273870">
        <w:rPr>
          <w:rFonts w:ascii="Garamond" w:hAnsi="Garamond" w:cs="Times New Roman"/>
          <w:sz w:val="24"/>
          <w:szCs w:val="24"/>
        </w:rPr>
        <w:t>variables related to the state of the property</w:t>
      </w:r>
      <w:r w:rsidR="00427884">
        <w:rPr>
          <w:rFonts w:ascii="Garamond" w:hAnsi="Garamond" w:cs="Times New Roman"/>
          <w:sz w:val="24"/>
          <w:szCs w:val="24"/>
        </w:rPr>
        <w:t>,</w:t>
      </w:r>
      <w:r w:rsidR="00B05749" w:rsidRPr="00273870">
        <w:rPr>
          <w:rFonts w:ascii="Garamond" w:hAnsi="Garamond" w:cs="Times New Roman"/>
          <w:sz w:val="24"/>
          <w:szCs w:val="24"/>
        </w:rPr>
        <w:t xml:space="preserve">  or </w:t>
      </w:r>
      <w:r w:rsidR="00427884">
        <w:rPr>
          <w:rFonts w:ascii="Garamond" w:hAnsi="Garamond" w:cs="Times New Roman"/>
          <w:sz w:val="24"/>
          <w:szCs w:val="24"/>
        </w:rPr>
        <w:t>variables which are</w:t>
      </w:r>
      <w:r w:rsidR="00B05749" w:rsidRPr="00273870">
        <w:rPr>
          <w:rFonts w:ascii="Garamond" w:hAnsi="Garamond" w:cs="Times New Roman"/>
          <w:sz w:val="24"/>
          <w:szCs w:val="24"/>
        </w:rPr>
        <w:t xml:space="preserve"> likely to correlate with the energy consumption of the property</w:t>
      </w:r>
      <w:r w:rsidR="00427884">
        <w:rPr>
          <w:rFonts w:ascii="Garamond" w:hAnsi="Garamond" w:cs="Times New Roman"/>
          <w:sz w:val="24"/>
          <w:szCs w:val="24"/>
        </w:rPr>
        <w:t>. Our Probit model is</w:t>
      </w:r>
      <w:r w:rsidRPr="00273870">
        <w:rPr>
          <w:rFonts w:ascii="Garamond" w:hAnsi="Garamond" w:cs="Times New Roman"/>
          <w:sz w:val="24"/>
          <w:szCs w:val="24"/>
        </w:rPr>
        <w:t xml:space="preserve"> specified as followed:</w:t>
      </w:r>
    </w:p>
    <w:p w14:paraId="2E99B883" w14:textId="550A76FA" w:rsidR="00B14543" w:rsidRPr="00273870" w:rsidRDefault="00345D80" w:rsidP="004968EF">
      <w:pPr>
        <w:spacing w:line="360" w:lineRule="auto"/>
        <w:rPr>
          <w:rFonts w:ascii="Garamond" w:hAnsi="Garamond" w:cs="Times New Roman"/>
        </w:rPr>
      </w:pPr>
      <w:r w:rsidRPr="00427884">
        <w:rPr>
          <w:rFonts w:ascii="Garamond" w:eastAsiaTheme="minorEastAsia" w:hAnsi="Garamond" w:cs="Times New Roman"/>
          <w:b/>
          <w:bCs/>
          <w:sz w:val="24"/>
          <w:szCs w:val="24"/>
        </w:rPr>
        <w:t>P</w:t>
      </w:r>
      <w:r w:rsidR="00427884">
        <w:rPr>
          <w:rFonts w:ascii="Garamond" w:eastAsiaTheme="minorEastAsia" w:hAnsi="Garamond" w:cs="Times New Roman"/>
          <w:b/>
          <w:bCs/>
          <w:sz w:val="24"/>
          <w:szCs w:val="24"/>
        </w:rPr>
        <w:t>robit</w:t>
      </w:r>
      <w:r w:rsidRPr="00427884">
        <w:rPr>
          <w:rFonts w:ascii="Garamond" w:eastAsiaTheme="minorEastAsia" w:hAnsi="Garamond" w:cs="Times New Roman"/>
          <w:b/>
          <w:bCs/>
          <w:sz w:val="24"/>
          <w:szCs w:val="24"/>
        </w:rPr>
        <w:t>:</w:t>
      </w:r>
      <w:r w:rsidRPr="00273870">
        <w:rPr>
          <w:rFonts w:ascii="Garamond" w:eastAsiaTheme="minorEastAsia" w:hAnsi="Garamond" w:cs="Times New Roman"/>
        </w:rPr>
        <w:t xml:space="preserve"> </w:t>
      </w:r>
      <m:oMath>
        <m:r>
          <w:rPr>
            <w:rFonts w:ascii="Cambria Math" w:hAnsi="Cambria Math" w:cs="Times New Roman"/>
            <w:sz w:val="21"/>
            <w:szCs w:val="21"/>
          </w:rPr>
          <m:t xml:space="preserve">Energy Consumption Label Present </m:t>
        </m:r>
        <m:d>
          <m:dPr>
            <m:ctrlPr>
              <w:rPr>
                <w:rFonts w:ascii="Cambria Math" w:hAnsi="Cambria Math" w:cs="Times New Roman"/>
                <w:sz w:val="21"/>
                <w:szCs w:val="21"/>
              </w:rPr>
            </m:ctrlPr>
          </m:dPr>
          <m:e>
            <m:r>
              <w:rPr>
                <w:rFonts w:ascii="Cambria Math" w:hAnsi="Cambria Math" w:cs="Times New Roman"/>
                <w:sz w:val="21"/>
                <w:szCs w:val="21"/>
              </w:rPr>
              <m:t>y</m:t>
            </m:r>
          </m:e>
        </m:d>
        <m:r>
          <w:rPr>
            <w:rFonts w:ascii="Cambria Math" w:hAnsi="Cambria Math" w:cs="Times New Roman"/>
            <w:sz w:val="21"/>
            <w:szCs w:val="21"/>
          </w:rPr>
          <m:t>=α+</m:t>
        </m:r>
        <m:sSub>
          <m:sSubPr>
            <m:ctrlPr>
              <w:rPr>
                <w:rFonts w:ascii="Cambria Math" w:hAnsi="Cambria Math" w:cs="Times New Roman"/>
                <w:i/>
                <w:sz w:val="21"/>
                <w:szCs w:val="21"/>
              </w:rPr>
            </m:ctrlPr>
          </m:sSubPr>
          <m:e>
            <m:r>
              <w:rPr>
                <w:rFonts w:ascii="Cambria Math" w:hAnsi="Cambria Math" w:cs="Times New Roman"/>
                <w:sz w:val="21"/>
                <w:szCs w:val="21"/>
              </w:rPr>
              <m:t>β</m:t>
            </m:r>
          </m:e>
          <m:sub>
            <m:r>
              <w:rPr>
                <w:rFonts w:ascii="Cambria Math" w:hAnsi="Cambria Math" w:cs="Times New Roman"/>
                <w:sz w:val="21"/>
                <w:szCs w:val="21"/>
              </w:rPr>
              <m:t>1</m:t>
            </m:r>
          </m:sub>
        </m:sSub>
        <m:r>
          <w:rPr>
            <w:rFonts w:ascii="Cambria Math" w:hAnsi="Cambria Math" w:cs="Times New Roman"/>
            <w:sz w:val="21"/>
            <w:szCs w:val="21"/>
          </w:rPr>
          <m:t xml:space="preserve"> Building Surface </m:t>
        </m:r>
        <m:sSup>
          <m:sSupPr>
            <m:ctrlPr>
              <w:rPr>
                <w:rFonts w:ascii="Cambria Math" w:hAnsi="Cambria Math" w:cs="Times New Roman"/>
                <w:i/>
                <w:sz w:val="21"/>
                <w:szCs w:val="21"/>
              </w:rPr>
            </m:ctrlPr>
          </m:sSupPr>
          <m:e>
            <m:r>
              <w:rPr>
                <w:rFonts w:ascii="Cambria Math" w:hAnsi="Cambria Math" w:cs="Times New Roman"/>
                <w:sz w:val="21"/>
                <w:szCs w:val="21"/>
              </w:rPr>
              <m:t>m</m:t>
            </m:r>
          </m:e>
          <m:sup>
            <m:r>
              <w:rPr>
                <w:rFonts w:ascii="Cambria Math" w:hAnsi="Cambria Math" w:cs="Times New Roman"/>
                <w:sz w:val="21"/>
                <w:szCs w:val="21"/>
              </w:rPr>
              <m:t>2</m:t>
            </m:r>
          </m:sup>
        </m:sSup>
        <m:r>
          <w:rPr>
            <w:rFonts w:ascii="Cambria Math" w:hAnsi="Cambria Math" w:cs="Times New Roman"/>
            <w:sz w:val="21"/>
            <w:szCs w:val="21"/>
          </w:rPr>
          <m:t>+</m:t>
        </m:r>
        <m:sSub>
          <m:sSubPr>
            <m:ctrlPr>
              <w:rPr>
                <w:rFonts w:ascii="Cambria Math" w:hAnsi="Cambria Math" w:cs="Times New Roman"/>
                <w:i/>
                <w:sz w:val="21"/>
                <w:szCs w:val="21"/>
              </w:rPr>
            </m:ctrlPr>
          </m:sSubPr>
          <m:e>
            <m:r>
              <w:rPr>
                <w:rFonts w:ascii="Cambria Math" w:hAnsi="Cambria Math" w:cs="Times New Roman"/>
                <w:sz w:val="21"/>
                <w:szCs w:val="21"/>
              </w:rPr>
              <m:t>β</m:t>
            </m:r>
          </m:e>
          <m:sub>
            <m:r>
              <w:rPr>
                <w:rFonts w:ascii="Cambria Math" w:hAnsi="Cambria Math" w:cs="Times New Roman"/>
                <w:sz w:val="21"/>
                <w:szCs w:val="21"/>
              </w:rPr>
              <m:t xml:space="preserve">2 </m:t>
            </m:r>
          </m:sub>
        </m:sSub>
        <m:r>
          <w:rPr>
            <w:rFonts w:ascii="Cambria Math" w:hAnsi="Cambria Math" w:cs="Times New Roman"/>
            <w:sz w:val="21"/>
            <w:szCs w:val="21"/>
          </w:rPr>
          <m:t>Building Age+</m:t>
        </m:r>
        <m:sSub>
          <m:sSubPr>
            <m:ctrlPr>
              <w:rPr>
                <w:rFonts w:ascii="Cambria Math" w:hAnsi="Cambria Math" w:cs="Times New Roman"/>
                <w:i/>
                <w:sz w:val="21"/>
                <w:szCs w:val="21"/>
              </w:rPr>
            </m:ctrlPr>
          </m:sSubPr>
          <m:e>
            <m:r>
              <w:rPr>
                <w:rFonts w:ascii="Cambria Math" w:hAnsi="Cambria Math" w:cs="Times New Roman"/>
                <w:sz w:val="21"/>
                <w:szCs w:val="21"/>
              </w:rPr>
              <m:t>β</m:t>
            </m:r>
          </m:e>
          <m:sub>
            <m:r>
              <w:rPr>
                <w:rFonts w:ascii="Cambria Math" w:hAnsi="Cambria Math" w:cs="Times New Roman"/>
                <w:sz w:val="21"/>
                <w:szCs w:val="21"/>
              </w:rPr>
              <m:t>3</m:t>
            </m:r>
          </m:sub>
        </m:sSub>
        <m:r>
          <w:rPr>
            <w:rFonts w:ascii="Cambria Math" w:eastAsia="Times New Roman" w:hAnsi="Cambria Math" w:cs="Times New Roman"/>
            <w:sz w:val="21"/>
            <w:szCs w:val="21"/>
          </w:rPr>
          <m:t xml:space="preserve"> New housing development</m:t>
        </m:r>
        <m:r>
          <w:rPr>
            <w:rFonts w:ascii="Cambria Math" w:hAnsi="Cambria Math" w:cs="Times New Roman"/>
            <w:sz w:val="21"/>
            <w:szCs w:val="21"/>
          </w:rPr>
          <m:t>+</m:t>
        </m:r>
        <m:sSub>
          <m:sSubPr>
            <m:ctrlPr>
              <w:rPr>
                <w:rFonts w:ascii="Cambria Math" w:hAnsi="Cambria Math" w:cs="Times New Roman"/>
                <w:i/>
                <w:sz w:val="21"/>
                <w:szCs w:val="21"/>
              </w:rPr>
            </m:ctrlPr>
          </m:sSubPr>
          <m:e>
            <m:r>
              <w:rPr>
                <w:rFonts w:ascii="Cambria Math" w:hAnsi="Cambria Math" w:cs="Times New Roman"/>
                <w:sz w:val="21"/>
                <w:szCs w:val="21"/>
              </w:rPr>
              <m:t>β</m:t>
            </m:r>
          </m:e>
          <m:sub>
            <m:r>
              <w:rPr>
                <w:rFonts w:ascii="Cambria Math" w:hAnsi="Cambria Math" w:cs="Times New Roman"/>
                <w:sz w:val="21"/>
                <w:szCs w:val="21"/>
              </w:rPr>
              <m:t>4</m:t>
            </m:r>
          </m:sub>
        </m:sSub>
        <m:r>
          <w:rPr>
            <w:rFonts w:ascii="Cambria Math" w:hAnsi="Cambria Math" w:cs="Times New Roman"/>
            <w:sz w:val="21"/>
            <w:szCs w:val="21"/>
          </w:rPr>
          <m:t xml:space="preserve"> Needs renovation+</m:t>
        </m:r>
        <m:sSub>
          <m:sSubPr>
            <m:ctrlPr>
              <w:rPr>
                <w:rFonts w:ascii="Cambria Math" w:hAnsi="Cambria Math" w:cs="Times New Roman"/>
                <w:i/>
                <w:sz w:val="21"/>
                <w:szCs w:val="21"/>
              </w:rPr>
            </m:ctrlPr>
          </m:sSubPr>
          <m:e>
            <m:r>
              <w:rPr>
                <w:rFonts w:ascii="Cambria Math" w:hAnsi="Cambria Math" w:cs="Times New Roman"/>
                <w:sz w:val="21"/>
                <w:szCs w:val="21"/>
              </w:rPr>
              <m:t>β</m:t>
            </m:r>
          </m:e>
          <m:sub>
            <m:r>
              <w:rPr>
                <w:rFonts w:ascii="Cambria Math" w:hAnsi="Cambria Math" w:cs="Times New Roman"/>
                <w:sz w:val="21"/>
                <w:szCs w:val="21"/>
              </w:rPr>
              <m:t>5</m:t>
            </m:r>
          </m:sub>
        </m:sSub>
        <m:r>
          <w:rPr>
            <w:rFonts w:ascii="Cambria Math" w:hAnsi="Cambria Math" w:cs="Times New Roman"/>
            <w:sz w:val="21"/>
            <w:szCs w:val="21"/>
          </w:rPr>
          <m:t xml:space="preserve"> Elevator+</m:t>
        </m:r>
        <m:sSub>
          <m:sSubPr>
            <m:ctrlPr>
              <w:rPr>
                <w:rFonts w:ascii="Cambria Math" w:hAnsi="Cambria Math" w:cs="Times New Roman"/>
                <w:i/>
                <w:sz w:val="21"/>
                <w:szCs w:val="21"/>
              </w:rPr>
            </m:ctrlPr>
          </m:sSubPr>
          <m:e>
            <m:r>
              <w:rPr>
                <w:rFonts w:ascii="Cambria Math" w:hAnsi="Cambria Math" w:cs="Times New Roman"/>
                <w:sz w:val="21"/>
                <w:szCs w:val="21"/>
              </w:rPr>
              <m:t>β</m:t>
            </m:r>
          </m:e>
          <m:sub>
            <m:r>
              <w:rPr>
                <w:rFonts w:ascii="Cambria Math" w:hAnsi="Cambria Math" w:cs="Times New Roman"/>
                <w:sz w:val="21"/>
                <w:szCs w:val="21"/>
              </w:rPr>
              <m:t>6</m:t>
            </m:r>
          </m:sub>
        </m:sSub>
        <m:r>
          <w:rPr>
            <w:rFonts w:ascii="Cambria Math" w:hAnsi="Cambria Math" w:cs="Times New Roman"/>
            <w:sz w:val="21"/>
            <w:szCs w:val="21"/>
          </w:rPr>
          <m:t xml:space="preserve"> Terrace+</m:t>
        </m:r>
        <m:sSub>
          <m:sSubPr>
            <m:ctrlPr>
              <w:rPr>
                <w:rFonts w:ascii="Cambria Math" w:hAnsi="Cambria Math" w:cs="Times New Roman"/>
                <w:i/>
                <w:sz w:val="21"/>
                <w:szCs w:val="21"/>
              </w:rPr>
            </m:ctrlPr>
          </m:sSubPr>
          <m:e>
            <m:r>
              <w:rPr>
                <w:rFonts w:ascii="Cambria Math" w:hAnsi="Cambria Math" w:cs="Times New Roman"/>
                <w:sz w:val="21"/>
                <w:szCs w:val="21"/>
              </w:rPr>
              <m:t>β</m:t>
            </m:r>
          </m:e>
          <m:sub>
            <m:r>
              <w:rPr>
                <w:rFonts w:ascii="Cambria Math" w:hAnsi="Cambria Math" w:cs="Times New Roman"/>
                <w:sz w:val="21"/>
                <w:szCs w:val="21"/>
              </w:rPr>
              <m:t>7</m:t>
            </m:r>
          </m:sub>
        </m:sSub>
        <m:r>
          <w:rPr>
            <w:rFonts w:ascii="Cambria Math" w:hAnsi="Cambria Math" w:cs="Times New Roman"/>
            <w:sz w:val="21"/>
            <w:szCs w:val="21"/>
          </w:rPr>
          <m:t xml:space="preserve"> Balcony+</m:t>
        </m:r>
        <m:sSub>
          <m:sSubPr>
            <m:ctrlPr>
              <w:rPr>
                <w:rFonts w:ascii="Cambria Math" w:hAnsi="Cambria Math" w:cs="Times New Roman"/>
                <w:i/>
                <w:sz w:val="21"/>
                <w:szCs w:val="21"/>
              </w:rPr>
            </m:ctrlPr>
          </m:sSubPr>
          <m:e>
            <m:r>
              <w:rPr>
                <w:rFonts w:ascii="Cambria Math" w:hAnsi="Cambria Math" w:cs="Times New Roman"/>
                <w:sz w:val="21"/>
                <w:szCs w:val="21"/>
              </w:rPr>
              <m:t>β</m:t>
            </m:r>
          </m:e>
          <m:sub>
            <m:r>
              <w:rPr>
                <w:rFonts w:ascii="Cambria Math" w:hAnsi="Cambria Math" w:cs="Times New Roman"/>
                <w:sz w:val="21"/>
                <w:szCs w:val="21"/>
              </w:rPr>
              <m:t>8</m:t>
            </m:r>
          </m:sub>
        </m:sSub>
        <m:r>
          <w:rPr>
            <w:rFonts w:ascii="Cambria Math" w:hAnsi="Cambria Math" w:cs="Times New Roman"/>
            <w:sz w:val="21"/>
            <w:szCs w:val="21"/>
          </w:rPr>
          <m:t xml:space="preserve"> Air conditioning+</m:t>
        </m:r>
        <m:sSub>
          <m:sSubPr>
            <m:ctrlPr>
              <w:rPr>
                <w:rFonts w:ascii="Cambria Math" w:hAnsi="Cambria Math" w:cs="Times New Roman"/>
                <w:i/>
                <w:sz w:val="21"/>
                <w:szCs w:val="21"/>
              </w:rPr>
            </m:ctrlPr>
          </m:sSubPr>
          <m:e>
            <m:r>
              <w:rPr>
                <w:rFonts w:ascii="Cambria Math" w:hAnsi="Cambria Math" w:cs="Times New Roman"/>
                <w:sz w:val="21"/>
                <w:szCs w:val="21"/>
              </w:rPr>
              <m:t>β</m:t>
            </m:r>
          </m:e>
          <m:sub>
            <m:r>
              <w:rPr>
                <w:rFonts w:ascii="Cambria Math" w:hAnsi="Cambria Math" w:cs="Times New Roman"/>
                <w:sz w:val="21"/>
                <w:szCs w:val="21"/>
              </w:rPr>
              <m:t>9</m:t>
            </m:r>
          </m:sub>
        </m:sSub>
        <m:r>
          <w:rPr>
            <w:rFonts w:ascii="Cambria Math" w:hAnsi="Cambria Math" w:cs="Times New Roman"/>
            <w:sz w:val="21"/>
            <w:szCs w:val="21"/>
          </w:rPr>
          <m:t xml:space="preserve"> Outdoor Facilities+ε (8)</m:t>
        </m:r>
        <m:r>
          <w:rPr>
            <w:rFonts w:ascii="Cambria Math" w:hAnsi="Cambria Math" w:cs="Times New Roman"/>
          </w:rPr>
          <m:t xml:space="preserve">  </m:t>
        </m:r>
      </m:oMath>
      <w:r w:rsidR="00B14543" w:rsidRPr="00273870">
        <w:rPr>
          <w:rFonts w:ascii="Garamond" w:hAnsi="Garamond" w:cs="Times New Roman"/>
        </w:rPr>
        <w:t xml:space="preserve"> </w:t>
      </w:r>
    </w:p>
    <w:p w14:paraId="556254AA" w14:textId="35F7FC96" w:rsidR="001101C2" w:rsidRPr="00273870" w:rsidRDefault="00854237" w:rsidP="004968EF">
      <w:pPr>
        <w:spacing w:line="360" w:lineRule="auto"/>
        <w:jc w:val="both"/>
        <w:rPr>
          <w:rFonts w:ascii="Garamond" w:eastAsiaTheme="minorEastAsia" w:hAnsi="Garamond" w:cs="Times New Roman"/>
          <w:sz w:val="24"/>
          <w:szCs w:val="24"/>
        </w:rPr>
      </w:pPr>
      <w:r w:rsidRPr="00273870">
        <w:rPr>
          <w:rFonts w:ascii="Garamond" w:hAnsi="Garamond" w:cs="Times New Roman"/>
          <w:sz w:val="24"/>
          <w:szCs w:val="24"/>
        </w:rPr>
        <w:t xml:space="preserve">where </w:t>
      </w:r>
      <m:oMath>
        <m:r>
          <w:rPr>
            <w:rFonts w:ascii="Cambria Math" w:hAnsi="Cambria Math" w:cs="Times New Roman"/>
            <w:sz w:val="24"/>
            <w:szCs w:val="24"/>
          </w:rPr>
          <m:t>α</m:t>
        </m:r>
      </m:oMath>
      <w:r w:rsidRPr="00273870">
        <w:rPr>
          <w:rFonts w:ascii="Garamond" w:eastAsiaTheme="minorEastAsia" w:hAnsi="Garamond" w:cs="Times New Roman"/>
          <w:sz w:val="24"/>
          <w:szCs w:val="24"/>
        </w:rPr>
        <w:t xml:space="preserve"> is the constant in the model</w:t>
      </w:r>
      <w:r w:rsidR="008367DC" w:rsidRPr="00273870">
        <w:rPr>
          <w:rFonts w:ascii="Garamond" w:eastAsiaTheme="minorEastAsia" w:hAnsi="Garamond" w:cs="Times New Roman"/>
          <w:sz w:val="24"/>
          <w:szCs w:val="24"/>
        </w:rPr>
        <w:t>,</w:t>
      </w:r>
      <w:r w:rsidRPr="00273870">
        <w:rPr>
          <w:rFonts w:ascii="Garamond" w:eastAsiaTheme="minorEastAsia" w:hAnsi="Garamond" w:cs="Times New Roman"/>
          <w:sz w:val="24"/>
          <w:szCs w:val="24"/>
        </w:rPr>
        <w:t xml:space="preserve"> the </w:t>
      </w:r>
      <m:oMath>
        <m:r>
          <w:rPr>
            <w:rFonts w:ascii="Cambria Math" w:hAnsi="Cambria Math" w:cs="Times New Roman"/>
            <w:sz w:val="24"/>
            <w:szCs w:val="24"/>
          </w:rPr>
          <m:t>β</m:t>
        </m:r>
        <m:r>
          <w:rPr>
            <w:rFonts w:ascii="Cambria Math" w:eastAsiaTheme="minorEastAsia" w:hAnsi="Cambria Math" w:cs="Times New Roman"/>
            <w:sz w:val="24"/>
            <w:szCs w:val="24"/>
          </w:rPr>
          <m:t>'s</m:t>
        </m:r>
      </m:oMath>
      <w:r w:rsidRPr="00273870">
        <w:rPr>
          <w:rFonts w:ascii="Garamond" w:eastAsiaTheme="minorEastAsia" w:hAnsi="Garamond" w:cs="Times New Roman"/>
          <w:sz w:val="24"/>
          <w:szCs w:val="24"/>
        </w:rPr>
        <w:t xml:space="preserve"> are the housing-specific pricing factor</w:t>
      </w:r>
      <w:r w:rsidR="00427884">
        <w:rPr>
          <w:rFonts w:ascii="Garamond" w:eastAsiaTheme="minorEastAsia" w:hAnsi="Garamond" w:cs="Times New Roman"/>
          <w:sz w:val="24"/>
          <w:szCs w:val="24"/>
        </w:rPr>
        <w:t>s</w:t>
      </w:r>
      <w:r w:rsidRPr="00273870">
        <w:rPr>
          <w:rFonts w:ascii="Garamond" w:eastAsiaTheme="minorEastAsia" w:hAnsi="Garamond" w:cs="Times New Roman"/>
          <w:sz w:val="24"/>
          <w:szCs w:val="24"/>
        </w:rPr>
        <w:t xml:space="preserve"> that could influence the decision to publish the energy label in the housing advertisement, and </w:t>
      </w:r>
      <m:oMath>
        <m:r>
          <w:rPr>
            <w:rFonts w:ascii="Cambria Math" w:hAnsi="Cambria Math" w:cs="Times New Roman"/>
            <w:sz w:val="24"/>
            <w:szCs w:val="24"/>
          </w:rPr>
          <m:t>ε</m:t>
        </m:r>
      </m:oMath>
      <w:r w:rsidRPr="00273870">
        <w:rPr>
          <w:rFonts w:ascii="Garamond" w:eastAsiaTheme="minorEastAsia" w:hAnsi="Garamond" w:cs="Times New Roman"/>
          <w:sz w:val="24"/>
          <w:szCs w:val="24"/>
        </w:rPr>
        <w:t xml:space="preserve"> is the error term</w:t>
      </w:r>
      <w:r w:rsidR="00945F90" w:rsidRPr="00273870">
        <w:rPr>
          <w:rFonts w:ascii="Garamond" w:eastAsiaTheme="minorEastAsia" w:hAnsi="Garamond" w:cs="Times New Roman"/>
          <w:sz w:val="24"/>
          <w:szCs w:val="24"/>
        </w:rPr>
        <w:t>.</w:t>
      </w:r>
      <w:r w:rsidR="00C178B0" w:rsidRPr="00273870">
        <w:rPr>
          <w:rFonts w:ascii="Garamond" w:eastAsiaTheme="minorEastAsia" w:hAnsi="Garamond" w:cs="Times New Roman"/>
          <w:sz w:val="24"/>
          <w:szCs w:val="24"/>
        </w:rPr>
        <w:t xml:space="preserve"> Homoskedasticity by </w:t>
      </w:r>
      <w:r w:rsidR="008367DC" w:rsidRPr="00273870">
        <w:rPr>
          <w:rFonts w:ascii="Garamond" w:eastAsiaTheme="minorEastAsia" w:hAnsi="Garamond" w:cs="Times New Roman"/>
          <w:sz w:val="24"/>
          <w:szCs w:val="24"/>
        </w:rPr>
        <w:t xml:space="preserve">the </w:t>
      </w:r>
      <w:r w:rsidR="00114D26" w:rsidRPr="00273870">
        <w:rPr>
          <w:rFonts w:ascii="Garamond" w:eastAsiaTheme="minorEastAsia" w:hAnsi="Garamond" w:cs="Times New Roman"/>
          <w:sz w:val="24"/>
          <w:szCs w:val="24"/>
        </w:rPr>
        <w:t>Breusch-Pagan</w:t>
      </w:r>
      <w:r w:rsidR="00C178B0" w:rsidRPr="00273870">
        <w:rPr>
          <w:rFonts w:ascii="Garamond" w:eastAsiaTheme="minorEastAsia" w:hAnsi="Garamond" w:cs="Times New Roman"/>
          <w:sz w:val="24"/>
          <w:szCs w:val="24"/>
        </w:rPr>
        <w:t xml:space="preserve"> test is rejected for the Probit model. Therefore robust (Huber-White) standard errors are used in-line with the valuation models.</w:t>
      </w:r>
      <w:r w:rsidR="00114D26" w:rsidRPr="00273870">
        <w:rPr>
          <w:rFonts w:ascii="Garamond" w:eastAsiaTheme="minorEastAsia" w:hAnsi="Garamond" w:cs="Times New Roman"/>
          <w:sz w:val="24"/>
          <w:szCs w:val="24"/>
        </w:rPr>
        <w:t xml:space="preserve"> Additionally</w:t>
      </w:r>
      <w:r w:rsidR="008367DC" w:rsidRPr="00273870">
        <w:rPr>
          <w:rFonts w:ascii="Garamond" w:eastAsiaTheme="minorEastAsia" w:hAnsi="Garamond" w:cs="Times New Roman"/>
          <w:sz w:val="24"/>
          <w:szCs w:val="24"/>
        </w:rPr>
        <w:t>,</w:t>
      </w:r>
      <w:r w:rsidR="00114D26" w:rsidRPr="00273870">
        <w:rPr>
          <w:rFonts w:ascii="Garamond" w:eastAsiaTheme="minorEastAsia" w:hAnsi="Garamond" w:cs="Times New Roman"/>
          <w:sz w:val="24"/>
          <w:szCs w:val="24"/>
        </w:rPr>
        <w:t xml:space="preserve"> the same test</w:t>
      </w:r>
      <w:r w:rsidR="008367DC" w:rsidRPr="00273870">
        <w:rPr>
          <w:rFonts w:ascii="Garamond" w:eastAsiaTheme="minorEastAsia" w:hAnsi="Garamond" w:cs="Times New Roman"/>
          <w:sz w:val="24"/>
          <w:szCs w:val="24"/>
        </w:rPr>
        <w:t>s</w:t>
      </w:r>
      <w:r w:rsidR="00114D26" w:rsidRPr="00273870">
        <w:rPr>
          <w:rFonts w:ascii="Garamond" w:eastAsiaTheme="minorEastAsia" w:hAnsi="Garamond" w:cs="Times New Roman"/>
          <w:sz w:val="24"/>
          <w:szCs w:val="24"/>
        </w:rPr>
        <w:t xml:space="preserve"> </w:t>
      </w:r>
      <w:r w:rsidR="008367DC" w:rsidRPr="00273870">
        <w:rPr>
          <w:rFonts w:ascii="Garamond" w:eastAsiaTheme="minorEastAsia" w:hAnsi="Garamond" w:cs="Times New Roman"/>
          <w:sz w:val="24"/>
          <w:szCs w:val="24"/>
        </w:rPr>
        <w:t>for</w:t>
      </w:r>
      <w:r w:rsidR="00114D26" w:rsidRPr="00273870">
        <w:rPr>
          <w:rFonts w:ascii="Garamond" w:eastAsiaTheme="minorEastAsia" w:hAnsi="Garamond" w:cs="Times New Roman"/>
          <w:sz w:val="24"/>
          <w:szCs w:val="24"/>
        </w:rPr>
        <w:t xml:space="preserve"> the model assumptions</w:t>
      </w:r>
      <w:r w:rsidR="008367DC" w:rsidRPr="00273870">
        <w:rPr>
          <w:rFonts w:ascii="Garamond" w:eastAsiaTheme="minorEastAsia" w:hAnsi="Garamond" w:cs="Times New Roman"/>
          <w:sz w:val="24"/>
          <w:szCs w:val="24"/>
        </w:rPr>
        <w:t xml:space="preserve"> are</w:t>
      </w:r>
      <w:r w:rsidR="00114D26" w:rsidRPr="00273870">
        <w:rPr>
          <w:rFonts w:ascii="Garamond" w:eastAsiaTheme="minorEastAsia" w:hAnsi="Garamond" w:cs="Times New Roman"/>
          <w:sz w:val="24"/>
          <w:szCs w:val="24"/>
        </w:rPr>
        <w:t xml:space="preserve"> conducted for the valuation models.</w:t>
      </w:r>
    </w:p>
    <w:p w14:paraId="1AAA3B5F" w14:textId="3E0518DA" w:rsidR="00945F90" w:rsidRPr="00273870" w:rsidRDefault="00C5276C" w:rsidP="004968EF">
      <w:pPr>
        <w:pStyle w:val="Heading2"/>
        <w:spacing w:after="240" w:line="360" w:lineRule="auto"/>
        <w:rPr>
          <w:rFonts w:ascii="Garamond" w:eastAsiaTheme="minorEastAsia" w:hAnsi="Garamond" w:cs="Times New Roman"/>
          <w:b/>
          <w:bCs/>
          <w:color w:val="auto"/>
        </w:rPr>
      </w:pPr>
      <w:bookmarkStart w:id="12" w:name="_Toc138665565"/>
      <w:r w:rsidRPr="00273870">
        <w:rPr>
          <w:rFonts w:ascii="Garamond" w:eastAsiaTheme="minorEastAsia" w:hAnsi="Garamond" w:cs="Times New Roman"/>
          <w:b/>
          <w:bCs/>
          <w:color w:val="auto"/>
        </w:rPr>
        <w:t>Section 3</w:t>
      </w:r>
      <w:r w:rsidR="000623DA" w:rsidRPr="00273870">
        <w:rPr>
          <w:rFonts w:ascii="Garamond" w:eastAsiaTheme="minorEastAsia" w:hAnsi="Garamond" w:cs="Times New Roman"/>
          <w:b/>
          <w:bCs/>
          <w:color w:val="auto"/>
        </w:rPr>
        <w:t>.4:</w:t>
      </w:r>
      <w:r w:rsidRPr="00273870">
        <w:rPr>
          <w:rFonts w:ascii="Garamond" w:eastAsiaTheme="minorEastAsia" w:hAnsi="Garamond" w:cs="Times New Roman"/>
          <w:b/>
          <w:bCs/>
          <w:color w:val="auto"/>
        </w:rPr>
        <w:t xml:space="preserve"> </w:t>
      </w:r>
      <w:r w:rsidR="00C50631" w:rsidRPr="00273870">
        <w:rPr>
          <w:rFonts w:ascii="Garamond" w:eastAsiaTheme="minorEastAsia" w:hAnsi="Garamond" w:cs="Times New Roman"/>
          <w:b/>
          <w:bCs/>
          <w:color w:val="auto"/>
        </w:rPr>
        <w:t xml:space="preserve">Visualization of the Results by a </w:t>
      </w:r>
      <w:r w:rsidR="007C3B08" w:rsidRPr="00273870">
        <w:rPr>
          <w:rFonts w:ascii="Garamond" w:eastAsiaTheme="minorEastAsia" w:hAnsi="Garamond" w:cs="Times New Roman"/>
          <w:b/>
          <w:bCs/>
          <w:color w:val="auto"/>
        </w:rPr>
        <w:t xml:space="preserve">Geographical </w:t>
      </w:r>
      <w:r w:rsidR="00C50631" w:rsidRPr="00273870">
        <w:rPr>
          <w:rFonts w:ascii="Garamond" w:eastAsiaTheme="minorEastAsia" w:hAnsi="Garamond" w:cs="Times New Roman"/>
          <w:b/>
          <w:bCs/>
          <w:color w:val="auto"/>
        </w:rPr>
        <w:t>Map</w:t>
      </w:r>
      <w:r w:rsidR="00945F90" w:rsidRPr="00273870">
        <w:rPr>
          <w:rFonts w:ascii="Garamond" w:eastAsiaTheme="minorEastAsia" w:hAnsi="Garamond" w:cs="Times New Roman"/>
          <w:b/>
          <w:bCs/>
          <w:color w:val="auto"/>
        </w:rPr>
        <w:t xml:space="preserve"> </w:t>
      </w:r>
      <w:bookmarkEnd w:id="12"/>
    </w:p>
    <w:p w14:paraId="7CE343D2" w14:textId="0227BE9D" w:rsidR="00A35CC9" w:rsidRDefault="006A7B00" w:rsidP="004968EF">
      <w:pPr>
        <w:spacing w:line="360" w:lineRule="auto"/>
        <w:jc w:val="both"/>
        <w:rPr>
          <w:rFonts w:ascii="Garamond" w:eastAsiaTheme="minorEastAsia" w:hAnsi="Garamond" w:cs="Times New Roman"/>
          <w:sz w:val="24"/>
          <w:szCs w:val="24"/>
        </w:rPr>
      </w:pPr>
      <w:r w:rsidRPr="00273870">
        <w:rPr>
          <w:rFonts w:ascii="Garamond" w:eastAsiaTheme="minorEastAsia" w:hAnsi="Garamond" w:cs="Times New Roman"/>
          <w:sz w:val="24"/>
          <w:szCs w:val="24"/>
        </w:rPr>
        <w:t xml:space="preserve">To </w:t>
      </w:r>
      <w:r w:rsidR="009C4FCF" w:rsidRPr="00273870">
        <w:rPr>
          <w:rFonts w:ascii="Garamond" w:eastAsiaTheme="minorEastAsia" w:hAnsi="Garamond" w:cs="Times New Roman"/>
          <w:sz w:val="24"/>
          <w:szCs w:val="24"/>
        </w:rPr>
        <w:t>display</w:t>
      </w:r>
      <w:r w:rsidRPr="00273870">
        <w:rPr>
          <w:rFonts w:ascii="Garamond" w:eastAsiaTheme="minorEastAsia" w:hAnsi="Garamond" w:cs="Times New Roman"/>
          <w:sz w:val="24"/>
          <w:szCs w:val="24"/>
        </w:rPr>
        <w:t xml:space="preserve"> the results of the pricing models above</w:t>
      </w:r>
      <w:ins w:id="13" w:author="MANUEL PORTELA CHARNEJOVSKY" w:date="2023-06-18T10:48:00Z">
        <w:r w:rsidR="00903113" w:rsidRPr="00273870">
          <w:rPr>
            <w:rFonts w:ascii="Garamond" w:eastAsiaTheme="minorEastAsia" w:hAnsi="Garamond" w:cs="Times New Roman"/>
            <w:sz w:val="24"/>
            <w:szCs w:val="24"/>
          </w:rPr>
          <w:t xml:space="preserve"> </w:t>
        </w:r>
      </w:ins>
      <w:r w:rsidR="007C3B08" w:rsidRPr="00273870">
        <w:rPr>
          <w:rFonts w:ascii="Garamond" w:eastAsiaTheme="minorEastAsia" w:hAnsi="Garamond" w:cs="Times New Roman"/>
          <w:sz w:val="24"/>
          <w:szCs w:val="24"/>
        </w:rPr>
        <w:t xml:space="preserve">we developed </w:t>
      </w:r>
      <w:r w:rsidRPr="00273870">
        <w:rPr>
          <w:rFonts w:ascii="Garamond" w:eastAsiaTheme="minorEastAsia" w:hAnsi="Garamond" w:cs="Times New Roman"/>
          <w:sz w:val="24"/>
          <w:szCs w:val="24"/>
        </w:rPr>
        <w:t xml:space="preserve">a map </w:t>
      </w:r>
      <w:r w:rsidR="007C21BE" w:rsidRPr="00273870">
        <w:rPr>
          <w:rFonts w:ascii="Garamond" w:eastAsiaTheme="minorEastAsia" w:hAnsi="Garamond" w:cs="Times New Roman"/>
          <w:sz w:val="24"/>
          <w:szCs w:val="24"/>
        </w:rPr>
        <w:t xml:space="preserve">to </w:t>
      </w:r>
      <w:r w:rsidR="00373B4F" w:rsidRPr="00273870">
        <w:rPr>
          <w:rFonts w:ascii="Garamond" w:eastAsiaTheme="minorEastAsia" w:hAnsi="Garamond" w:cs="Times New Roman"/>
          <w:sz w:val="24"/>
          <w:szCs w:val="24"/>
        </w:rPr>
        <w:t xml:space="preserve">visualize </w:t>
      </w:r>
      <w:r w:rsidR="007C21BE" w:rsidRPr="00273870">
        <w:rPr>
          <w:rFonts w:ascii="Garamond" w:eastAsiaTheme="minorEastAsia" w:hAnsi="Garamond" w:cs="Times New Roman"/>
          <w:sz w:val="24"/>
          <w:szCs w:val="24"/>
        </w:rPr>
        <w:t>the pric</w:t>
      </w:r>
      <w:r w:rsidR="00114D26" w:rsidRPr="00273870">
        <w:rPr>
          <w:rFonts w:ascii="Garamond" w:eastAsiaTheme="minorEastAsia" w:hAnsi="Garamond" w:cs="Times New Roman"/>
          <w:sz w:val="24"/>
          <w:szCs w:val="24"/>
        </w:rPr>
        <w:t>e</w:t>
      </w:r>
      <w:r w:rsidR="007C21BE" w:rsidRPr="00273870">
        <w:rPr>
          <w:rFonts w:ascii="Garamond" w:eastAsiaTheme="minorEastAsia" w:hAnsi="Garamond" w:cs="Times New Roman"/>
          <w:sz w:val="24"/>
          <w:szCs w:val="24"/>
        </w:rPr>
        <w:t xml:space="preserve"> </w:t>
      </w:r>
      <w:r w:rsidR="00114D26" w:rsidRPr="00273870">
        <w:rPr>
          <w:rFonts w:ascii="Garamond" w:eastAsiaTheme="minorEastAsia" w:hAnsi="Garamond" w:cs="Times New Roman"/>
          <w:sz w:val="24"/>
          <w:szCs w:val="24"/>
        </w:rPr>
        <w:t xml:space="preserve">impact </w:t>
      </w:r>
      <w:r w:rsidR="007C21BE" w:rsidRPr="00273870">
        <w:rPr>
          <w:rFonts w:ascii="Garamond" w:eastAsiaTheme="minorEastAsia" w:hAnsi="Garamond" w:cs="Times New Roman"/>
          <w:sz w:val="24"/>
          <w:szCs w:val="24"/>
        </w:rPr>
        <w:t>of sustainability</w:t>
      </w:r>
      <w:r w:rsidR="0014677D" w:rsidRPr="00273870">
        <w:rPr>
          <w:rFonts w:ascii="Garamond" w:eastAsiaTheme="minorEastAsia" w:hAnsi="Garamond" w:cs="Times New Roman"/>
          <w:sz w:val="24"/>
          <w:szCs w:val="24"/>
        </w:rPr>
        <w:t>.</w:t>
      </w:r>
      <w:r w:rsidR="007C3B08" w:rsidRPr="00273870">
        <w:rPr>
          <w:rFonts w:ascii="Garamond" w:eastAsiaTheme="minorEastAsia" w:hAnsi="Garamond" w:cs="Times New Roman"/>
          <w:sz w:val="24"/>
          <w:szCs w:val="24"/>
        </w:rPr>
        <w:t xml:space="preserve"> The map uses the reported latitude and longitude of the properties to show the results either on a </w:t>
      </w:r>
      <w:r w:rsidR="00A35CC9">
        <w:rPr>
          <w:rFonts w:ascii="Garamond" w:eastAsiaTheme="minorEastAsia" w:hAnsi="Garamond" w:cs="Times New Roman"/>
          <w:sz w:val="24"/>
          <w:szCs w:val="24"/>
        </w:rPr>
        <w:t xml:space="preserve">subdistrict, neighborhood, </w:t>
      </w:r>
      <w:r w:rsidR="007C3B08" w:rsidRPr="00273870">
        <w:rPr>
          <w:rFonts w:ascii="Garamond" w:eastAsiaTheme="minorEastAsia" w:hAnsi="Garamond" w:cs="Times New Roman"/>
          <w:sz w:val="24"/>
          <w:szCs w:val="24"/>
        </w:rPr>
        <w:t xml:space="preserve">or housing-specific scale. </w:t>
      </w:r>
      <w:r w:rsidR="00882FB8" w:rsidRPr="00273870">
        <w:rPr>
          <w:rFonts w:ascii="Garamond" w:eastAsiaTheme="minorEastAsia" w:hAnsi="Garamond" w:cs="Times New Roman"/>
          <w:sz w:val="24"/>
          <w:szCs w:val="24"/>
        </w:rPr>
        <w:t>The map provide</w:t>
      </w:r>
      <w:r w:rsidR="00EB0101" w:rsidRPr="00273870">
        <w:rPr>
          <w:rFonts w:ascii="Garamond" w:eastAsiaTheme="minorEastAsia" w:hAnsi="Garamond" w:cs="Times New Roman"/>
          <w:sz w:val="24"/>
          <w:szCs w:val="24"/>
        </w:rPr>
        <w:t>s</w:t>
      </w:r>
      <w:r w:rsidR="00A35CC9">
        <w:rPr>
          <w:rFonts w:ascii="Garamond" w:eastAsiaTheme="minorEastAsia" w:hAnsi="Garamond" w:cs="Times New Roman"/>
          <w:sz w:val="24"/>
          <w:szCs w:val="24"/>
        </w:rPr>
        <w:t xml:space="preserve"> helpful</w:t>
      </w:r>
      <w:r w:rsidR="00882FB8" w:rsidRPr="00273870">
        <w:rPr>
          <w:rFonts w:ascii="Garamond" w:eastAsiaTheme="minorEastAsia" w:hAnsi="Garamond" w:cs="Times New Roman"/>
          <w:sz w:val="24"/>
          <w:szCs w:val="24"/>
        </w:rPr>
        <w:t xml:space="preserve"> insight given that the</w:t>
      </w:r>
      <w:r w:rsidR="0014677D" w:rsidRPr="00273870">
        <w:rPr>
          <w:rFonts w:ascii="Garamond" w:eastAsiaTheme="minorEastAsia" w:hAnsi="Garamond" w:cs="Times New Roman"/>
          <w:sz w:val="24"/>
          <w:szCs w:val="24"/>
        </w:rPr>
        <w:t xml:space="preserve"> sustainable variables </w:t>
      </w:r>
      <w:r w:rsidR="00A35CC9">
        <w:rPr>
          <w:rFonts w:ascii="Garamond" w:eastAsiaTheme="minorEastAsia" w:hAnsi="Garamond" w:cs="Times New Roman"/>
          <w:sz w:val="24"/>
          <w:szCs w:val="24"/>
        </w:rPr>
        <w:t>use</w:t>
      </w:r>
      <w:r w:rsidR="00B25B82">
        <w:rPr>
          <w:rFonts w:ascii="Garamond" w:eastAsiaTheme="minorEastAsia" w:hAnsi="Garamond" w:cs="Times New Roman"/>
          <w:sz w:val="24"/>
          <w:szCs w:val="24"/>
        </w:rPr>
        <w:t>d</w:t>
      </w:r>
      <w:r w:rsidR="00A35CC9">
        <w:rPr>
          <w:rFonts w:ascii="Garamond" w:eastAsiaTheme="minorEastAsia" w:hAnsi="Garamond" w:cs="Times New Roman"/>
          <w:sz w:val="24"/>
          <w:szCs w:val="24"/>
        </w:rPr>
        <w:t xml:space="preserve"> </w:t>
      </w:r>
      <w:r w:rsidR="00882FB8" w:rsidRPr="00273870">
        <w:rPr>
          <w:rFonts w:ascii="Garamond" w:eastAsiaTheme="minorEastAsia" w:hAnsi="Garamond" w:cs="Times New Roman"/>
          <w:sz w:val="24"/>
          <w:szCs w:val="24"/>
        </w:rPr>
        <w:t>in this</w:t>
      </w:r>
      <w:r w:rsidR="0014677D" w:rsidRPr="00273870">
        <w:rPr>
          <w:rFonts w:ascii="Garamond" w:eastAsiaTheme="minorEastAsia" w:hAnsi="Garamond" w:cs="Times New Roman"/>
          <w:sz w:val="24"/>
          <w:szCs w:val="24"/>
        </w:rPr>
        <w:t xml:space="preserve"> research </w:t>
      </w:r>
      <w:r w:rsidR="00EB0101" w:rsidRPr="00273870">
        <w:rPr>
          <w:rFonts w:ascii="Garamond" w:eastAsiaTheme="minorEastAsia" w:hAnsi="Garamond" w:cs="Times New Roman"/>
          <w:sz w:val="24"/>
          <w:szCs w:val="24"/>
        </w:rPr>
        <w:t>are mostly</w:t>
      </w:r>
      <w:r w:rsidR="0014677D" w:rsidRPr="00273870">
        <w:rPr>
          <w:rFonts w:ascii="Garamond" w:eastAsiaTheme="minorEastAsia" w:hAnsi="Garamond" w:cs="Times New Roman"/>
          <w:sz w:val="24"/>
          <w:szCs w:val="24"/>
        </w:rPr>
        <w:t xml:space="preserve"> </w:t>
      </w:r>
      <w:r w:rsidR="007C3B08" w:rsidRPr="00273870">
        <w:rPr>
          <w:rFonts w:ascii="Garamond" w:eastAsiaTheme="minorEastAsia" w:hAnsi="Garamond" w:cs="Times New Roman"/>
          <w:sz w:val="24"/>
          <w:szCs w:val="24"/>
        </w:rPr>
        <w:t>location-bounded</w:t>
      </w:r>
      <w:r w:rsidR="00282FE0" w:rsidRPr="00273870">
        <w:rPr>
          <w:rFonts w:ascii="Garamond" w:eastAsiaTheme="minorEastAsia" w:hAnsi="Garamond" w:cs="Times New Roman"/>
          <w:sz w:val="24"/>
          <w:szCs w:val="24"/>
        </w:rPr>
        <w:t>.</w:t>
      </w:r>
      <w:r w:rsidR="00882FB8" w:rsidRPr="00273870">
        <w:rPr>
          <w:rFonts w:ascii="Garamond" w:eastAsiaTheme="minorEastAsia" w:hAnsi="Garamond" w:cs="Times New Roman"/>
          <w:sz w:val="24"/>
          <w:szCs w:val="24"/>
        </w:rPr>
        <w:t xml:space="preserve"> </w:t>
      </w:r>
    </w:p>
    <w:p w14:paraId="35C0E68F" w14:textId="4FC2BD41" w:rsidR="007C3B08" w:rsidRPr="00273870" w:rsidRDefault="00EB0101" w:rsidP="004968EF">
      <w:pPr>
        <w:spacing w:line="360" w:lineRule="auto"/>
        <w:jc w:val="both"/>
        <w:rPr>
          <w:rFonts w:ascii="Garamond" w:eastAsiaTheme="minorEastAsia" w:hAnsi="Garamond" w:cs="Times New Roman"/>
          <w:sz w:val="24"/>
          <w:szCs w:val="24"/>
        </w:rPr>
      </w:pPr>
      <w:r w:rsidRPr="00273870">
        <w:rPr>
          <w:rFonts w:ascii="Garamond" w:eastAsiaTheme="minorEastAsia" w:hAnsi="Garamond" w:cs="Times New Roman"/>
          <w:sz w:val="24"/>
          <w:szCs w:val="24"/>
        </w:rPr>
        <w:lastRenderedPageBreak/>
        <w:t>Therefore it is expected, as defined in hypothesis 6,</w:t>
      </w:r>
      <w:r w:rsidR="00282FE0" w:rsidRPr="00273870">
        <w:rPr>
          <w:rFonts w:ascii="Garamond" w:eastAsiaTheme="minorEastAsia" w:hAnsi="Garamond" w:cs="Times New Roman"/>
          <w:sz w:val="24"/>
          <w:szCs w:val="24"/>
        </w:rPr>
        <w:t xml:space="preserve"> that </w:t>
      </w:r>
      <w:r w:rsidR="00C776F9" w:rsidRPr="00273870">
        <w:rPr>
          <w:rFonts w:ascii="Garamond" w:eastAsiaTheme="minorEastAsia" w:hAnsi="Garamond" w:cs="Times New Roman"/>
          <w:sz w:val="24"/>
          <w:szCs w:val="24"/>
        </w:rPr>
        <w:t xml:space="preserve">the price impact of the sustainable pricing factors </w:t>
      </w:r>
      <w:r w:rsidR="00882FB8" w:rsidRPr="00273870">
        <w:rPr>
          <w:rFonts w:ascii="Garamond" w:eastAsiaTheme="minorEastAsia" w:hAnsi="Garamond" w:cs="Times New Roman"/>
          <w:sz w:val="24"/>
          <w:szCs w:val="24"/>
        </w:rPr>
        <w:t>on a local scale are similar</w:t>
      </w:r>
      <w:r w:rsidR="00C776F9" w:rsidRPr="00273870">
        <w:rPr>
          <w:rFonts w:ascii="Garamond" w:eastAsiaTheme="minorEastAsia" w:hAnsi="Garamond" w:cs="Times New Roman"/>
          <w:sz w:val="24"/>
          <w:szCs w:val="24"/>
        </w:rPr>
        <w:t xml:space="preserve"> to each other.</w:t>
      </w:r>
      <w:r w:rsidR="000B6BE4" w:rsidRPr="00273870">
        <w:rPr>
          <w:rFonts w:ascii="Garamond" w:eastAsiaTheme="minorEastAsia" w:hAnsi="Garamond" w:cs="Times New Roman"/>
          <w:sz w:val="24"/>
          <w:szCs w:val="24"/>
        </w:rPr>
        <w:t xml:space="preserve"> </w:t>
      </w:r>
    </w:p>
    <w:p w14:paraId="263A369B" w14:textId="376DAFCF" w:rsidR="00374375" w:rsidRPr="00A35CC9" w:rsidRDefault="007C3B08" w:rsidP="004968EF">
      <w:pPr>
        <w:spacing w:line="360" w:lineRule="auto"/>
        <w:jc w:val="both"/>
        <w:rPr>
          <w:rFonts w:ascii="Garamond" w:eastAsiaTheme="minorEastAsia" w:hAnsi="Garamond" w:cs="Times New Roman"/>
          <w:sz w:val="24"/>
          <w:szCs w:val="24"/>
        </w:rPr>
      </w:pPr>
      <w:r w:rsidRPr="00A35CC9">
        <w:rPr>
          <w:rFonts w:ascii="Garamond" w:eastAsiaTheme="minorEastAsia" w:hAnsi="Garamond" w:cs="Times New Roman"/>
          <w:sz w:val="24"/>
          <w:szCs w:val="24"/>
        </w:rPr>
        <w:t xml:space="preserve">We </w:t>
      </w:r>
      <w:r w:rsidR="00C708A4" w:rsidRPr="00A35CC9">
        <w:rPr>
          <w:rFonts w:ascii="Garamond" w:eastAsiaTheme="minorEastAsia" w:hAnsi="Garamond" w:cs="Times New Roman"/>
          <w:sz w:val="24"/>
          <w:szCs w:val="24"/>
        </w:rPr>
        <w:t>built the map with the use of</w:t>
      </w:r>
      <w:r w:rsidR="000B6BE4" w:rsidRPr="00A35CC9">
        <w:rPr>
          <w:rFonts w:ascii="Garamond" w:eastAsiaTheme="minorEastAsia" w:hAnsi="Garamond" w:cs="Times New Roman"/>
          <w:sz w:val="24"/>
          <w:szCs w:val="24"/>
        </w:rPr>
        <w:t xml:space="preserve"> </w:t>
      </w:r>
      <w:r w:rsidR="00D54B79" w:rsidRPr="00A35CC9">
        <w:rPr>
          <w:rFonts w:ascii="Garamond" w:eastAsiaTheme="minorEastAsia" w:hAnsi="Garamond" w:cs="Times New Roman"/>
          <w:sz w:val="24"/>
          <w:szCs w:val="24"/>
        </w:rPr>
        <w:t>Le</w:t>
      </w:r>
      <w:r w:rsidR="000B6BE4" w:rsidRPr="00A35CC9">
        <w:rPr>
          <w:rFonts w:ascii="Garamond" w:eastAsiaTheme="minorEastAsia" w:hAnsi="Garamond" w:cs="Times New Roman"/>
          <w:sz w:val="24"/>
          <w:szCs w:val="24"/>
        </w:rPr>
        <w:t>aflet, which</w:t>
      </w:r>
      <w:r w:rsidR="00D54B79" w:rsidRPr="00A35CC9">
        <w:rPr>
          <w:rFonts w:ascii="Garamond" w:eastAsiaTheme="minorEastAsia" w:hAnsi="Garamond" w:cs="Times New Roman"/>
          <w:sz w:val="24"/>
          <w:szCs w:val="24"/>
        </w:rPr>
        <w:t xml:space="preserve"> allows interacti</w:t>
      </w:r>
      <w:r w:rsidR="008367DC" w:rsidRPr="00A35CC9">
        <w:rPr>
          <w:rFonts w:ascii="Garamond" w:eastAsiaTheme="minorEastAsia" w:hAnsi="Garamond" w:cs="Times New Roman"/>
          <w:sz w:val="24"/>
          <w:szCs w:val="24"/>
        </w:rPr>
        <w:t>on</w:t>
      </w:r>
      <w:r w:rsidR="00D54B79" w:rsidRPr="00A35CC9">
        <w:rPr>
          <w:rFonts w:ascii="Garamond" w:eastAsiaTheme="minorEastAsia" w:hAnsi="Garamond" w:cs="Times New Roman"/>
          <w:sz w:val="24"/>
          <w:szCs w:val="24"/>
        </w:rPr>
        <w:t xml:space="preserve"> </w:t>
      </w:r>
      <w:r w:rsidR="008367DC" w:rsidRPr="00A35CC9">
        <w:rPr>
          <w:rFonts w:ascii="Garamond" w:eastAsiaTheme="minorEastAsia" w:hAnsi="Garamond" w:cs="Times New Roman"/>
          <w:sz w:val="24"/>
          <w:szCs w:val="24"/>
        </w:rPr>
        <w:t>with</w:t>
      </w:r>
      <w:r w:rsidR="00D54B79" w:rsidRPr="00A35CC9">
        <w:rPr>
          <w:rFonts w:ascii="Garamond" w:eastAsiaTheme="minorEastAsia" w:hAnsi="Garamond" w:cs="Times New Roman"/>
          <w:sz w:val="24"/>
          <w:szCs w:val="24"/>
        </w:rPr>
        <w:t xml:space="preserve"> the map. For example</w:t>
      </w:r>
      <w:r w:rsidR="00622A88" w:rsidRPr="00A35CC9">
        <w:rPr>
          <w:rFonts w:ascii="Garamond" w:eastAsiaTheme="minorEastAsia" w:hAnsi="Garamond" w:cs="Times New Roman"/>
          <w:sz w:val="24"/>
          <w:szCs w:val="24"/>
        </w:rPr>
        <w:t>,</w:t>
      </w:r>
      <w:r w:rsidR="00D54B79" w:rsidRPr="00A35CC9">
        <w:rPr>
          <w:rFonts w:ascii="Garamond" w:eastAsiaTheme="minorEastAsia" w:hAnsi="Garamond" w:cs="Times New Roman"/>
          <w:sz w:val="24"/>
          <w:szCs w:val="24"/>
        </w:rPr>
        <w:t xml:space="preserve"> a user</w:t>
      </w:r>
      <w:r w:rsidR="003D2310" w:rsidRPr="00A35CC9">
        <w:rPr>
          <w:rFonts w:ascii="Garamond" w:eastAsiaTheme="minorEastAsia" w:hAnsi="Garamond" w:cs="Times New Roman"/>
          <w:sz w:val="24"/>
          <w:szCs w:val="24"/>
        </w:rPr>
        <w:t xml:space="preserve"> can zoom in and out on the map, </w:t>
      </w:r>
      <w:r w:rsidR="006545B0" w:rsidRPr="00A35CC9">
        <w:rPr>
          <w:rFonts w:ascii="Garamond" w:eastAsiaTheme="minorEastAsia" w:hAnsi="Garamond" w:cs="Times New Roman"/>
          <w:sz w:val="24"/>
          <w:szCs w:val="24"/>
        </w:rPr>
        <w:t>where based on the zoom level the properties will be clustered</w:t>
      </w:r>
      <w:r w:rsidR="00345D80" w:rsidRPr="00A35CC9">
        <w:rPr>
          <w:rFonts w:ascii="Garamond" w:eastAsiaTheme="minorEastAsia" w:hAnsi="Garamond" w:cs="Times New Roman"/>
          <w:sz w:val="24"/>
          <w:szCs w:val="24"/>
        </w:rPr>
        <w:t xml:space="preserve"> </w:t>
      </w:r>
      <w:sdt>
        <w:sdtPr>
          <w:rPr>
            <w:rFonts w:ascii="Garamond" w:eastAsiaTheme="minorEastAsia" w:hAnsi="Garamond" w:cs="Times New Roman"/>
            <w:color w:val="000000"/>
            <w:sz w:val="24"/>
            <w:szCs w:val="24"/>
          </w:rPr>
          <w:tag w:val="MENDELEY_CITATION_v3_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"/>
          <w:id w:val="-848862447"/>
          <w:placeholder>
            <w:docPart w:val="DefaultPlaceholder_-1854013440"/>
          </w:placeholder>
        </w:sdtPr>
        <w:sdtEndPr/>
        <w:sdtContent>
          <w:r w:rsidR="00BB07C8" w:rsidRPr="00A35CC9">
            <w:rPr>
              <w:rFonts w:ascii="Garamond" w:eastAsiaTheme="minorEastAsia" w:hAnsi="Garamond" w:cs="Times New Roman"/>
              <w:color w:val="000000"/>
              <w:sz w:val="24"/>
              <w:szCs w:val="24"/>
            </w:rPr>
            <w:t>(Leaflet, 2023)</w:t>
          </w:r>
        </w:sdtContent>
      </w:sdt>
      <w:r w:rsidR="006545B0" w:rsidRPr="00A35CC9">
        <w:rPr>
          <w:rFonts w:ascii="Garamond" w:eastAsiaTheme="minorEastAsia" w:hAnsi="Garamond" w:cs="Times New Roman"/>
          <w:sz w:val="24"/>
          <w:szCs w:val="24"/>
        </w:rPr>
        <w:t xml:space="preserve">. </w:t>
      </w:r>
      <w:r w:rsidRPr="00A35CC9">
        <w:rPr>
          <w:rFonts w:ascii="Garamond" w:eastAsiaTheme="minorEastAsia" w:hAnsi="Garamond" w:cs="Times New Roman"/>
          <w:sz w:val="24"/>
          <w:szCs w:val="24"/>
        </w:rPr>
        <w:t>We shared t</w:t>
      </w:r>
      <w:r w:rsidR="006545B0" w:rsidRPr="00A35CC9">
        <w:rPr>
          <w:rFonts w:ascii="Garamond" w:eastAsiaTheme="minorEastAsia" w:hAnsi="Garamond" w:cs="Times New Roman"/>
          <w:sz w:val="24"/>
          <w:szCs w:val="24"/>
        </w:rPr>
        <w:t xml:space="preserve">he code to build the map, </w:t>
      </w:r>
      <w:r w:rsidRPr="00A35CC9">
        <w:rPr>
          <w:rFonts w:ascii="Garamond" w:eastAsiaTheme="minorEastAsia" w:hAnsi="Garamond" w:cs="Times New Roman"/>
          <w:sz w:val="24"/>
          <w:szCs w:val="24"/>
        </w:rPr>
        <w:t>even as the results of</w:t>
      </w:r>
      <w:r w:rsidR="006545B0" w:rsidRPr="00A35CC9">
        <w:rPr>
          <w:rFonts w:ascii="Garamond" w:eastAsiaTheme="minorEastAsia" w:hAnsi="Garamond" w:cs="Times New Roman"/>
          <w:sz w:val="24"/>
          <w:szCs w:val="24"/>
        </w:rPr>
        <w:t xml:space="preserve"> the estimated pricing models</w:t>
      </w:r>
      <w:r w:rsidR="00622A88" w:rsidRPr="00A35CC9">
        <w:rPr>
          <w:rFonts w:ascii="Garamond" w:eastAsiaTheme="minorEastAsia" w:hAnsi="Garamond" w:cs="Times New Roman"/>
          <w:sz w:val="24"/>
          <w:szCs w:val="24"/>
        </w:rPr>
        <w:t>,</w:t>
      </w:r>
      <w:r w:rsidR="006545B0" w:rsidRPr="00A35CC9">
        <w:rPr>
          <w:rFonts w:ascii="Garamond" w:eastAsiaTheme="minorEastAsia" w:hAnsi="Garamond" w:cs="Times New Roman"/>
          <w:sz w:val="24"/>
          <w:szCs w:val="24"/>
        </w:rPr>
        <w:t xml:space="preserve"> on Git</w:t>
      </w:r>
      <w:r w:rsidR="008367DC" w:rsidRPr="00A35CC9">
        <w:rPr>
          <w:rFonts w:ascii="Garamond" w:eastAsiaTheme="minorEastAsia" w:hAnsi="Garamond" w:cs="Times New Roman"/>
          <w:sz w:val="24"/>
          <w:szCs w:val="24"/>
        </w:rPr>
        <w:t>H</w:t>
      </w:r>
      <w:r w:rsidR="006545B0" w:rsidRPr="00A35CC9">
        <w:rPr>
          <w:rFonts w:ascii="Garamond" w:eastAsiaTheme="minorEastAsia" w:hAnsi="Garamond" w:cs="Times New Roman"/>
          <w:sz w:val="24"/>
          <w:szCs w:val="24"/>
        </w:rPr>
        <w:t>ub</w:t>
      </w:r>
      <w:r w:rsidR="00345D80" w:rsidRPr="00A35CC9">
        <w:rPr>
          <w:rStyle w:val="FootnoteReference"/>
          <w:rFonts w:ascii="Garamond" w:eastAsiaTheme="minorEastAsia" w:hAnsi="Garamond" w:cs="Times New Roman"/>
          <w:sz w:val="24"/>
          <w:szCs w:val="24"/>
        </w:rPr>
        <w:footnoteReference w:id="4"/>
      </w:r>
      <w:r w:rsidR="00345D80" w:rsidRPr="00A35CC9">
        <w:rPr>
          <w:rFonts w:ascii="Garamond" w:eastAsiaTheme="minorEastAsia" w:hAnsi="Garamond" w:cs="Times New Roman"/>
          <w:sz w:val="24"/>
          <w:szCs w:val="24"/>
        </w:rPr>
        <w:t>.</w:t>
      </w:r>
      <w:r w:rsidR="006545B0" w:rsidRPr="00A35CC9">
        <w:rPr>
          <w:rFonts w:ascii="Garamond" w:eastAsiaTheme="minorEastAsia" w:hAnsi="Garamond" w:cs="Times New Roman"/>
          <w:sz w:val="24"/>
          <w:szCs w:val="24"/>
        </w:rPr>
        <w:t xml:space="preserve"> </w:t>
      </w:r>
      <w:r w:rsidRPr="00A35CC9">
        <w:rPr>
          <w:rFonts w:ascii="Garamond" w:eastAsiaTheme="minorEastAsia" w:hAnsi="Garamond" w:cs="Times New Roman"/>
          <w:sz w:val="24"/>
          <w:szCs w:val="24"/>
        </w:rPr>
        <w:t>In our shared code different p</w:t>
      </w:r>
      <w:r w:rsidR="006E45F9" w:rsidRPr="00A35CC9">
        <w:rPr>
          <w:rFonts w:ascii="Garamond" w:eastAsiaTheme="minorEastAsia" w:hAnsi="Garamond" w:cs="Times New Roman"/>
          <w:sz w:val="24"/>
          <w:szCs w:val="24"/>
        </w:rPr>
        <w:t xml:space="preserve">arameters can be changed to build </w:t>
      </w:r>
      <w:r w:rsidR="0026378F" w:rsidRPr="00A35CC9">
        <w:rPr>
          <w:rFonts w:ascii="Garamond" w:eastAsiaTheme="minorEastAsia" w:hAnsi="Garamond" w:cs="Times New Roman"/>
          <w:sz w:val="24"/>
          <w:szCs w:val="24"/>
        </w:rPr>
        <w:t>different type</w:t>
      </w:r>
      <w:r w:rsidR="00622A88" w:rsidRPr="00A35CC9">
        <w:rPr>
          <w:rFonts w:ascii="Garamond" w:eastAsiaTheme="minorEastAsia" w:hAnsi="Garamond" w:cs="Times New Roman"/>
          <w:sz w:val="24"/>
          <w:szCs w:val="24"/>
        </w:rPr>
        <w:t>s</w:t>
      </w:r>
      <w:r w:rsidR="0026378F" w:rsidRPr="00A35CC9">
        <w:rPr>
          <w:rFonts w:ascii="Garamond" w:eastAsiaTheme="minorEastAsia" w:hAnsi="Garamond" w:cs="Times New Roman"/>
          <w:sz w:val="24"/>
          <w:szCs w:val="24"/>
        </w:rPr>
        <w:t xml:space="preserve"> of</w:t>
      </w:r>
      <w:r w:rsidR="006E45F9" w:rsidRPr="00A35CC9">
        <w:rPr>
          <w:rFonts w:ascii="Garamond" w:eastAsiaTheme="minorEastAsia" w:hAnsi="Garamond" w:cs="Times New Roman"/>
          <w:sz w:val="24"/>
          <w:szCs w:val="24"/>
        </w:rPr>
        <w:t xml:space="preserve"> maps</w:t>
      </w:r>
      <w:r w:rsidR="0026378F" w:rsidRPr="00A35CC9">
        <w:rPr>
          <w:rFonts w:ascii="Garamond" w:eastAsiaTheme="minorEastAsia" w:hAnsi="Garamond" w:cs="Times New Roman"/>
          <w:sz w:val="24"/>
          <w:szCs w:val="24"/>
        </w:rPr>
        <w:t>.</w:t>
      </w:r>
      <w:r w:rsidR="006E3720" w:rsidRPr="00A35CC9">
        <w:rPr>
          <w:rFonts w:ascii="Garamond" w:eastAsiaTheme="minorEastAsia" w:hAnsi="Garamond" w:cs="Times New Roman"/>
          <w:sz w:val="24"/>
          <w:szCs w:val="24"/>
        </w:rPr>
        <w:t xml:space="preserve"> </w:t>
      </w:r>
      <w:r w:rsidRPr="00A35CC9">
        <w:rPr>
          <w:rFonts w:ascii="Garamond" w:eastAsiaTheme="minorEastAsia" w:hAnsi="Garamond" w:cs="Times New Roman"/>
          <w:sz w:val="24"/>
          <w:szCs w:val="24"/>
        </w:rPr>
        <w:t xml:space="preserve">These parameters are described below. </w:t>
      </w:r>
      <w:r w:rsidR="00C708A4" w:rsidRPr="00A35CC9">
        <w:rPr>
          <w:rFonts w:ascii="Garamond" w:eastAsiaTheme="minorEastAsia" w:hAnsi="Garamond" w:cs="Times New Roman"/>
          <w:sz w:val="24"/>
          <w:szCs w:val="24"/>
        </w:rPr>
        <w:t>We</w:t>
      </w:r>
      <w:r w:rsidRPr="00A35CC9">
        <w:rPr>
          <w:rFonts w:ascii="Garamond" w:eastAsiaTheme="minorEastAsia" w:hAnsi="Garamond" w:cs="Times New Roman"/>
          <w:sz w:val="24"/>
          <w:szCs w:val="24"/>
        </w:rPr>
        <w:t xml:space="preserve"> construct in this research</w:t>
      </w:r>
      <w:r w:rsidR="00EE2088" w:rsidRPr="00A35CC9">
        <w:rPr>
          <w:rFonts w:ascii="Garamond" w:eastAsiaTheme="minorEastAsia" w:hAnsi="Garamond" w:cs="Times New Roman"/>
          <w:sz w:val="24"/>
          <w:szCs w:val="24"/>
        </w:rPr>
        <w:t xml:space="preserve"> </w:t>
      </w:r>
      <w:r w:rsidR="001318A4" w:rsidRPr="00A35CC9">
        <w:rPr>
          <w:rFonts w:ascii="Garamond" w:eastAsiaTheme="minorEastAsia" w:hAnsi="Garamond" w:cs="Times New Roman"/>
          <w:sz w:val="24"/>
          <w:szCs w:val="24"/>
        </w:rPr>
        <w:t>two</w:t>
      </w:r>
      <w:r w:rsidR="00EE2088" w:rsidRPr="00A35CC9">
        <w:rPr>
          <w:rFonts w:ascii="Garamond" w:eastAsiaTheme="minorEastAsia" w:hAnsi="Garamond" w:cs="Times New Roman"/>
          <w:sz w:val="24"/>
          <w:szCs w:val="24"/>
        </w:rPr>
        <w:t xml:space="preserve"> demonstrative</w:t>
      </w:r>
      <w:r w:rsidR="001318A4" w:rsidRPr="00A35CC9">
        <w:rPr>
          <w:rFonts w:ascii="Garamond" w:eastAsiaTheme="minorEastAsia" w:hAnsi="Garamond" w:cs="Times New Roman"/>
          <w:sz w:val="24"/>
          <w:szCs w:val="24"/>
        </w:rPr>
        <w:t xml:space="preserve"> map</w:t>
      </w:r>
      <w:r w:rsidR="008367DC" w:rsidRPr="00A35CC9">
        <w:rPr>
          <w:rFonts w:ascii="Garamond" w:eastAsiaTheme="minorEastAsia" w:hAnsi="Garamond" w:cs="Times New Roman"/>
          <w:sz w:val="24"/>
          <w:szCs w:val="24"/>
        </w:rPr>
        <w:t>s</w:t>
      </w:r>
      <w:r w:rsidR="001318A4" w:rsidRPr="00A35CC9">
        <w:rPr>
          <w:rFonts w:ascii="Garamond" w:eastAsiaTheme="minorEastAsia" w:hAnsi="Garamond" w:cs="Times New Roman"/>
          <w:sz w:val="24"/>
          <w:szCs w:val="24"/>
        </w:rPr>
        <w:t>, which will be discussed in the results section</w:t>
      </w:r>
      <w:r w:rsidRPr="00A35CC9">
        <w:rPr>
          <w:rFonts w:ascii="Garamond" w:eastAsiaTheme="minorEastAsia" w:hAnsi="Garamond" w:cs="Times New Roman"/>
          <w:sz w:val="24"/>
          <w:szCs w:val="24"/>
        </w:rPr>
        <w:t xml:space="preserve">. </w:t>
      </w:r>
      <w:r w:rsidR="00C708A4" w:rsidRPr="00A35CC9">
        <w:rPr>
          <w:rFonts w:ascii="Garamond" w:eastAsiaTheme="minorEastAsia" w:hAnsi="Garamond" w:cs="Times New Roman"/>
          <w:sz w:val="24"/>
          <w:szCs w:val="24"/>
        </w:rPr>
        <w:t xml:space="preserve">Furthermore are two demonstrative maps discussed in the robustness section. </w:t>
      </w:r>
      <w:r w:rsidR="00422520" w:rsidRPr="00A35CC9">
        <w:rPr>
          <w:rFonts w:ascii="Garamond" w:eastAsiaTheme="minorEastAsia" w:hAnsi="Garamond" w:cs="Times New Roman"/>
          <w:sz w:val="24"/>
          <w:szCs w:val="24"/>
        </w:rPr>
        <w:t>We visualize with these</w:t>
      </w:r>
      <w:r w:rsidRPr="00A35CC9">
        <w:rPr>
          <w:rFonts w:ascii="Garamond" w:eastAsiaTheme="minorEastAsia" w:hAnsi="Garamond" w:cs="Times New Roman"/>
          <w:sz w:val="24"/>
          <w:szCs w:val="24"/>
        </w:rPr>
        <w:t xml:space="preserve"> demonstrative maps</w:t>
      </w:r>
      <w:r w:rsidR="001318A4" w:rsidRPr="00A35CC9">
        <w:rPr>
          <w:rFonts w:ascii="Garamond" w:eastAsiaTheme="minorEastAsia" w:hAnsi="Garamond" w:cs="Times New Roman"/>
          <w:sz w:val="24"/>
          <w:szCs w:val="24"/>
        </w:rPr>
        <w:t xml:space="preserve"> the price impact of sustainability on housing price</w:t>
      </w:r>
      <w:r w:rsidR="00422520" w:rsidRPr="00A35CC9">
        <w:rPr>
          <w:rFonts w:ascii="Garamond" w:eastAsiaTheme="minorEastAsia" w:hAnsi="Garamond" w:cs="Times New Roman"/>
          <w:sz w:val="24"/>
          <w:szCs w:val="24"/>
        </w:rPr>
        <w:t>s</w:t>
      </w:r>
      <w:r w:rsidR="001318A4" w:rsidRPr="00A35CC9">
        <w:rPr>
          <w:rFonts w:ascii="Garamond" w:eastAsiaTheme="minorEastAsia" w:hAnsi="Garamond" w:cs="Times New Roman"/>
          <w:sz w:val="24"/>
          <w:szCs w:val="24"/>
        </w:rPr>
        <w:t xml:space="preserve"> both on</w:t>
      </w:r>
      <w:r w:rsidR="00422520" w:rsidRPr="00A35CC9">
        <w:rPr>
          <w:rFonts w:ascii="Garamond" w:eastAsiaTheme="minorEastAsia" w:hAnsi="Garamond" w:cs="Times New Roman"/>
          <w:sz w:val="24"/>
          <w:szCs w:val="24"/>
        </w:rPr>
        <w:t xml:space="preserve"> an area-specific scale for two different sets of sustainable variables</w:t>
      </w:r>
      <w:r w:rsidR="00EE2088" w:rsidRPr="00A35CC9">
        <w:rPr>
          <w:rFonts w:ascii="Garamond" w:eastAsiaTheme="minorEastAsia" w:hAnsi="Garamond" w:cs="Times New Roman"/>
          <w:sz w:val="24"/>
          <w:szCs w:val="24"/>
        </w:rPr>
        <w:t>.</w:t>
      </w:r>
    </w:p>
    <w:p w14:paraId="51A07468" w14:textId="40801809" w:rsidR="00A7660F" w:rsidRPr="00A35CC9" w:rsidRDefault="00422520" w:rsidP="004968EF">
      <w:pPr>
        <w:spacing w:line="360" w:lineRule="auto"/>
        <w:jc w:val="both"/>
        <w:rPr>
          <w:rFonts w:ascii="Garamond" w:eastAsiaTheme="minorEastAsia" w:hAnsi="Garamond" w:cs="Times New Roman"/>
          <w:sz w:val="24"/>
          <w:szCs w:val="24"/>
        </w:rPr>
      </w:pPr>
      <w:r w:rsidRPr="00A35CC9">
        <w:rPr>
          <w:rFonts w:ascii="Garamond" w:eastAsiaTheme="minorEastAsia" w:hAnsi="Garamond" w:cs="Times New Roman"/>
          <w:sz w:val="24"/>
          <w:szCs w:val="24"/>
        </w:rPr>
        <w:t>Our</w:t>
      </w:r>
      <w:r w:rsidR="00872416" w:rsidRPr="00A35CC9">
        <w:rPr>
          <w:rFonts w:ascii="Garamond" w:eastAsiaTheme="minorEastAsia" w:hAnsi="Garamond" w:cs="Times New Roman"/>
          <w:sz w:val="24"/>
          <w:szCs w:val="24"/>
        </w:rPr>
        <w:t xml:space="preserve"> </w:t>
      </w:r>
      <w:r w:rsidRPr="00A35CC9">
        <w:rPr>
          <w:rFonts w:ascii="Garamond" w:eastAsiaTheme="minorEastAsia" w:hAnsi="Garamond" w:cs="Times New Roman"/>
          <w:sz w:val="24"/>
          <w:szCs w:val="24"/>
        </w:rPr>
        <w:t xml:space="preserve">provided code to construct </w:t>
      </w:r>
      <w:r w:rsidR="00872416" w:rsidRPr="00A35CC9">
        <w:rPr>
          <w:rFonts w:ascii="Garamond" w:eastAsiaTheme="minorEastAsia" w:hAnsi="Garamond" w:cs="Times New Roman"/>
          <w:sz w:val="24"/>
          <w:szCs w:val="24"/>
        </w:rPr>
        <w:t>map</w:t>
      </w:r>
      <w:r w:rsidRPr="00A35CC9">
        <w:rPr>
          <w:rFonts w:ascii="Garamond" w:eastAsiaTheme="minorEastAsia" w:hAnsi="Garamond" w:cs="Times New Roman"/>
          <w:sz w:val="24"/>
          <w:szCs w:val="24"/>
        </w:rPr>
        <w:t>s</w:t>
      </w:r>
      <w:r w:rsidR="00872416" w:rsidRPr="00A35CC9">
        <w:rPr>
          <w:rFonts w:ascii="Garamond" w:eastAsiaTheme="minorEastAsia" w:hAnsi="Garamond" w:cs="Times New Roman"/>
          <w:sz w:val="24"/>
          <w:szCs w:val="24"/>
        </w:rPr>
        <w:t xml:space="preserve"> </w:t>
      </w:r>
      <w:r w:rsidR="00B51DEB" w:rsidRPr="00A35CC9">
        <w:rPr>
          <w:rFonts w:ascii="Garamond" w:eastAsiaTheme="minorEastAsia" w:hAnsi="Garamond" w:cs="Times New Roman"/>
          <w:sz w:val="24"/>
          <w:szCs w:val="24"/>
        </w:rPr>
        <w:t xml:space="preserve">provides different options to visualize the </w:t>
      </w:r>
      <w:r w:rsidR="001A6BD8" w:rsidRPr="00A35CC9">
        <w:rPr>
          <w:rFonts w:ascii="Garamond" w:eastAsiaTheme="minorEastAsia" w:hAnsi="Garamond" w:cs="Times New Roman"/>
          <w:sz w:val="24"/>
          <w:szCs w:val="24"/>
        </w:rPr>
        <w:t xml:space="preserve">price impact of the variables in the pricing models. </w:t>
      </w:r>
      <w:r w:rsidR="007A724C" w:rsidRPr="00A35CC9">
        <w:rPr>
          <w:rFonts w:ascii="Garamond" w:eastAsiaTheme="minorEastAsia" w:hAnsi="Garamond" w:cs="Times New Roman"/>
          <w:sz w:val="24"/>
          <w:szCs w:val="24"/>
        </w:rPr>
        <w:t xml:space="preserve">The main feature of the map is to display the information </w:t>
      </w:r>
      <w:r w:rsidR="00622A88" w:rsidRPr="00A35CC9">
        <w:rPr>
          <w:rFonts w:ascii="Garamond" w:eastAsiaTheme="minorEastAsia" w:hAnsi="Garamond" w:cs="Times New Roman"/>
          <w:sz w:val="24"/>
          <w:szCs w:val="24"/>
        </w:rPr>
        <w:t>for</w:t>
      </w:r>
      <w:r w:rsidR="007A724C" w:rsidRPr="00A35CC9">
        <w:rPr>
          <w:rFonts w:ascii="Garamond" w:eastAsiaTheme="minorEastAsia" w:hAnsi="Garamond" w:cs="Times New Roman"/>
          <w:sz w:val="24"/>
          <w:szCs w:val="24"/>
        </w:rPr>
        <w:t xml:space="preserve"> the details </w:t>
      </w:r>
      <w:r w:rsidR="00622A88" w:rsidRPr="00A35CC9">
        <w:rPr>
          <w:rFonts w:ascii="Garamond" w:eastAsiaTheme="minorEastAsia" w:hAnsi="Garamond" w:cs="Times New Roman"/>
          <w:sz w:val="24"/>
          <w:szCs w:val="24"/>
        </w:rPr>
        <w:t>of</w:t>
      </w:r>
      <w:r w:rsidR="007A724C" w:rsidRPr="00A35CC9">
        <w:rPr>
          <w:rFonts w:ascii="Garamond" w:eastAsiaTheme="minorEastAsia" w:hAnsi="Garamond" w:cs="Times New Roman"/>
          <w:sz w:val="24"/>
          <w:szCs w:val="24"/>
        </w:rPr>
        <w:t xml:space="preserve"> the variable </w:t>
      </w:r>
      <w:r w:rsidR="00DB4C8C" w:rsidRPr="00A35CC9">
        <w:rPr>
          <w:rFonts w:ascii="Garamond" w:eastAsiaTheme="minorEastAsia" w:hAnsi="Garamond" w:cs="Times New Roman"/>
          <w:sz w:val="24"/>
          <w:szCs w:val="24"/>
        </w:rPr>
        <w:t xml:space="preserve">that </w:t>
      </w:r>
      <w:r w:rsidR="00B25B82">
        <w:rPr>
          <w:rFonts w:ascii="Garamond" w:eastAsiaTheme="minorEastAsia" w:hAnsi="Garamond" w:cs="Times New Roman"/>
          <w:sz w:val="24"/>
          <w:szCs w:val="24"/>
        </w:rPr>
        <w:t>is</w:t>
      </w:r>
      <w:r w:rsidR="00DB4C8C" w:rsidRPr="00A35CC9">
        <w:rPr>
          <w:rFonts w:ascii="Garamond" w:eastAsiaTheme="minorEastAsia" w:hAnsi="Garamond" w:cs="Times New Roman"/>
          <w:sz w:val="24"/>
          <w:szCs w:val="24"/>
        </w:rPr>
        <w:t xml:space="preserve"> </w:t>
      </w:r>
      <w:r w:rsidR="007A724C" w:rsidRPr="00A35CC9">
        <w:rPr>
          <w:rFonts w:ascii="Garamond" w:eastAsiaTheme="minorEastAsia" w:hAnsi="Garamond" w:cs="Times New Roman"/>
          <w:sz w:val="24"/>
          <w:szCs w:val="24"/>
        </w:rPr>
        <w:t>chosen to color the map. However, also general information</w:t>
      </w:r>
      <w:r w:rsidR="00723C8D" w:rsidRPr="00A35CC9">
        <w:rPr>
          <w:rFonts w:ascii="Garamond" w:eastAsiaTheme="minorEastAsia" w:hAnsi="Garamond" w:cs="Times New Roman"/>
          <w:sz w:val="24"/>
          <w:szCs w:val="24"/>
        </w:rPr>
        <w:t xml:space="preserve"> o</w:t>
      </w:r>
      <w:r w:rsidR="008367DC" w:rsidRPr="00A35CC9">
        <w:rPr>
          <w:rFonts w:ascii="Garamond" w:eastAsiaTheme="minorEastAsia" w:hAnsi="Garamond" w:cs="Times New Roman"/>
          <w:sz w:val="24"/>
          <w:szCs w:val="24"/>
        </w:rPr>
        <w:t>n</w:t>
      </w:r>
      <w:r w:rsidR="00723C8D" w:rsidRPr="00A35CC9">
        <w:rPr>
          <w:rFonts w:ascii="Garamond" w:eastAsiaTheme="minorEastAsia" w:hAnsi="Garamond" w:cs="Times New Roman"/>
          <w:sz w:val="24"/>
          <w:szCs w:val="24"/>
        </w:rPr>
        <w:t xml:space="preserve"> the residential</w:t>
      </w:r>
      <w:r w:rsidR="007A724C" w:rsidRPr="00A35CC9">
        <w:rPr>
          <w:rFonts w:ascii="Garamond" w:eastAsiaTheme="minorEastAsia" w:hAnsi="Garamond" w:cs="Times New Roman"/>
          <w:sz w:val="24"/>
          <w:szCs w:val="24"/>
        </w:rPr>
        <w:t xml:space="preserve"> property</w:t>
      </w:r>
      <w:r w:rsidR="00AB42D5" w:rsidRPr="00A35CC9">
        <w:rPr>
          <w:rFonts w:ascii="Garamond" w:eastAsiaTheme="minorEastAsia" w:hAnsi="Garamond" w:cs="Times New Roman"/>
          <w:sz w:val="24"/>
          <w:szCs w:val="24"/>
        </w:rPr>
        <w:t xml:space="preserve"> </w:t>
      </w:r>
      <w:r w:rsidR="00622A88" w:rsidRPr="00A35CC9">
        <w:rPr>
          <w:rFonts w:ascii="Garamond" w:eastAsiaTheme="minorEastAsia" w:hAnsi="Garamond" w:cs="Times New Roman"/>
          <w:sz w:val="24"/>
          <w:szCs w:val="24"/>
        </w:rPr>
        <w:t>is</w:t>
      </w:r>
      <w:r w:rsidR="00AB42D5" w:rsidRPr="00A35CC9">
        <w:rPr>
          <w:rFonts w:ascii="Garamond" w:eastAsiaTheme="minorEastAsia" w:hAnsi="Garamond" w:cs="Times New Roman"/>
          <w:sz w:val="24"/>
          <w:szCs w:val="24"/>
        </w:rPr>
        <w:t xml:space="preserve"> provided when clicking on the icon of the observation</w:t>
      </w:r>
      <w:r w:rsidR="00EB0101" w:rsidRPr="00A35CC9">
        <w:rPr>
          <w:rFonts w:ascii="Garamond" w:eastAsiaTheme="minorEastAsia" w:hAnsi="Garamond" w:cs="Times New Roman"/>
          <w:sz w:val="24"/>
          <w:szCs w:val="24"/>
        </w:rPr>
        <w:t>s</w:t>
      </w:r>
      <w:r w:rsidR="00723C8D" w:rsidRPr="00A35CC9">
        <w:rPr>
          <w:rFonts w:ascii="Garamond" w:eastAsiaTheme="minorEastAsia" w:hAnsi="Garamond" w:cs="Times New Roman"/>
          <w:sz w:val="24"/>
          <w:szCs w:val="24"/>
        </w:rPr>
        <w:t xml:space="preserve">. </w:t>
      </w:r>
      <w:r w:rsidRPr="00A35CC9">
        <w:rPr>
          <w:rFonts w:ascii="Garamond" w:eastAsiaTheme="minorEastAsia" w:hAnsi="Garamond" w:cs="Times New Roman"/>
          <w:sz w:val="24"/>
          <w:szCs w:val="24"/>
        </w:rPr>
        <w:t xml:space="preserve">The general information includes information about the predicted price, listing price, impact of housing-specific, selected-sustainable </w:t>
      </w:r>
      <w:r w:rsidR="00DB4C8C" w:rsidRPr="00A35CC9">
        <w:rPr>
          <w:rFonts w:ascii="Garamond" w:eastAsiaTheme="minorEastAsia" w:hAnsi="Garamond" w:cs="Times New Roman"/>
          <w:sz w:val="24"/>
          <w:szCs w:val="24"/>
        </w:rPr>
        <w:t>pricing factors</w:t>
      </w:r>
      <w:r w:rsidRPr="00A35CC9">
        <w:rPr>
          <w:rFonts w:ascii="Garamond" w:eastAsiaTheme="minorEastAsia" w:hAnsi="Garamond" w:cs="Times New Roman"/>
          <w:sz w:val="24"/>
          <w:szCs w:val="24"/>
        </w:rPr>
        <w:t xml:space="preserve">, and sustainable and district dummy variables in the predicted price of the property. </w:t>
      </w:r>
      <w:r w:rsidR="00A7660F" w:rsidRPr="00A35CC9">
        <w:rPr>
          <w:rFonts w:ascii="Garamond" w:eastAsiaTheme="minorEastAsia" w:hAnsi="Garamond" w:cs="Times New Roman"/>
          <w:sz w:val="24"/>
          <w:szCs w:val="24"/>
        </w:rPr>
        <w:t>Besides</w:t>
      </w:r>
      <w:r w:rsidR="00B25B82">
        <w:rPr>
          <w:rFonts w:ascii="Garamond" w:eastAsiaTheme="minorEastAsia" w:hAnsi="Garamond" w:cs="Times New Roman"/>
          <w:sz w:val="24"/>
          <w:szCs w:val="24"/>
        </w:rPr>
        <w:t>,</w:t>
      </w:r>
      <w:r w:rsidR="00A7660F" w:rsidRPr="00A35CC9">
        <w:rPr>
          <w:rFonts w:ascii="Garamond" w:eastAsiaTheme="minorEastAsia" w:hAnsi="Garamond" w:cs="Times New Roman"/>
          <w:sz w:val="24"/>
          <w:szCs w:val="24"/>
        </w:rPr>
        <w:t xml:space="preserve"> </w:t>
      </w:r>
      <w:r w:rsidR="00DB4C8C" w:rsidRPr="00A35CC9">
        <w:rPr>
          <w:rFonts w:ascii="Garamond" w:eastAsiaTheme="minorEastAsia" w:hAnsi="Garamond" w:cs="Times New Roman"/>
          <w:sz w:val="24"/>
          <w:szCs w:val="24"/>
        </w:rPr>
        <w:t>also information on</w:t>
      </w:r>
      <w:r w:rsidR="00A7660F" w:rsidRPr="00A35CC9">
        <w:rPr>
          <w:rFonts w:ascii="Garamond" w:eastAsiaTheme="minorEastAsia" w:hAnsi="Garamond" w:cs="Times New Roman"/>
          <w:sz w:val="24"/>
          <w:szCs w:val="24"/>
        </w:rPr>
        <w:t xml:space="preserve"> the</w:t>
      </w:r>
      <w:r w:rsidR="00DB4C8C" w:rsidRPr="00A35CC9">
        <w:rPr>
          <w:rFonts w:ascii="Garamond" w:eastAsiaTheme="minorEastAsia" w:hAnsi="Garamond" w:cs="Times New Roman"/>
          <w:sz w:val="24"/>
          <w:szCs w:val="24"/>
        </w:rPr>
        <w:t xml:space="preserve"> total price impact of a list of</w:t>
      </w:r>
      <w:r w:rsidR="00A7660F" w:rsidRPr="00A35CC9">
        <w:rPr>
          <w:rFonts w:ascii="Garamond" w:eastAsiaTheme="minorEastAsia" w:hAnsi="Garamond" w:cs="Times New Roman"/>
          <w:sz w:val="24"/>
          <w:szCs w:val="24"/>
        </w:rPr>
        <w:t xml:space="preserve"> selected sustainable </w:t>
      </w:r>
      <w:r w:rsidR="00DB4C8C" w:rsidRPr="00A35CC9">
        <w:rPr>
          <w:rFonts w:ascii="Garamond" w:eastAsiaTheme="minorEastAsia" w:hAnsi="Garamond" w:cs="Times New Roman"/>
          <w:sz w:val="24"/>
          <w:szCs w:val="24"/>
        </w:rPr>
        <w:t>pricing factors</w:t>
      </w:r>
      <w:r w:rsidR="00A7660F" w:rsidRPr="00A35CC9">
        <w:rPr>
          <w:rFonts w:ascii="Garamond" w:eastAsiaTheme="minorEastAsia" w:hAnsi="Garamond" w:cs="Times New Roman"/>
          <w:sz w:val="24"/>
          <w:szCs w:val="24"/>
        </w:rPr>
        <w:t xml:space="preserve"> is included</w:t>
      </w:r>
      <w:r w:rsidRPr="00A35CC9">
        <w:rPr>
          <w:rFonts w:ascii="Garamond" w:eastAsiaTheme="minorEastAsia" w:hAnsi="Garamond" w:cs="Times New Roman"/>
          <w:sz w:val="24"/>
          <w:szCs w:val="24"/>
        </w:rPr>
        <w:t xml:space="preserve"> for two reasons.</w:t>
      </w:r>
      <w:r w:rsidR="00EB0101" w:rsidRPr="00A35CC9">
        <w:rPr>
          <w:rFonts w:ascii="Garamond" w:eastAsiaTheme="minorEastAsia" w:hAnsi="Garamond" w:cs="Times New Roman"/>
          <w:sz w:val="24"/>
          <w:szCs w:val="24"/>
        </w:rPr>
        <w:t xml:space="preserve"> </w:t>
      </w:r>
      <w:r w:rsidRPr="00A35CC9">
        <w:rPr>
          <w:rFonts w:ascii="Garamond" w:eastAsiaTheme="minorEastAsia" w:hAnsi="Garamond" w:cs="Times New Roman"/>
          <w:sz w:val="24"/>
          <w:szCs w:val="24"/>
        </w:rPr>
        <w:t>Firstly, given that</w:t>
      </w:r>
      <w:r w:rsidR="00A7660F" w:rsidRPr="00A35CC9">
        <w:rPr>
          <w:rFonts w:ascii="Garamond" w:eastAsiaTheme="minorEastAsia" w:hAnsi="Garamond" w:cs="Times New Roman"/>
          <w:sz w:val="24"/>
          <w:szCs w:val="24"/>
        </w:rPr>
        <w:t xml:space="preserve"> some sustainable variables in the pricing models show non-positive relationships between higher sustainability and housing prices</w:t>
      </w:r>
      <w:r w:rsidRPr="00A35CC9">
        <w:rPr>
          <w:rFonts w:ascii="Garamond" w:eastAsiaTheme="minorEastAsia" w:hAnsi="Garamond" w:cs="Times New Roman"/>
          <w:sz w:val="24"/>
          <w:szCs w:val="24"/>
        </w:rPr>
        <w:t xml:space="preserve">. Secondly, </w:t>
      </w:r>
      <w:r w:rsidR="00A7660F" w:rsidRPr="00A35CC9">
        <w:rPr>
          <w:rFonts w:ascii="Garamond" w:eastAsiaTheme="minorEastAsia" w:hAnsi="Garamond" w:cs="Times New Roman"/>
          <w:sz w:val="24"/>
          <w:szCs w:val="24"/>
        </w:rPr>
        <w:t>to exclude some sustainable variables that cannot be changed by policy interventions. An example of such a non-sustainable relationship is for example</w:t>
      </w:r>
      <w:r w:rsidR="00C708A4" w:rsidRPr="00A35CC9">
        <w:rPr>
          <w:rFonts w:ascii="Garamond" w:eastAsiaTheme="minorEastAsia" w:hAnsi="Garamond" w:cs="Times New Roman"/>
          <w:sz w:val="24"/>
          <w:szCs w:val="24"/>
        </w:rPr>
        <w:t xml:space="preserve"> found for</w:t>
      </w:r>
      <w:r w:rsidR="00A7660F" w:rsidRPr="00A35CC9">
        <w:rPr>
          <w:rFonts w:ascii="Garamond" w:eastAsiaTheme="minorEastAsia" w:hAnsi="Garamond" w:cs="Times New Roman"/>
          <w:sz w:val="24"/>
          <w:szCs w:val="24"/>
        </w:rPr>
        <w:t xml:space="preserve"> income equality and housing-prices </w:t>
      </w:r>
      <w:r w:rsidR="00C708A4" w:rsidRPr="00A35CC9">
        <w:rPr>
          <w:rFonts w:ascii="Garamond" w:eastAsiaTheme="minorEastAsia" w:hAnsi="Garamond" w:cs="Times New Roman"/>
          <w:sz w:val="24"/>
          <w:szCs w:val="24"/>
        </w:rPr>
        <w:t xml:space="preserve">in </w:t>
      </w:r>
      <w:r w:rsidR="00A7660F" w:rsidRPr="00A35CC9">
        <w:rPr>
          <w:rFonts w:ascii="Garamond" w:eastAsiaTheme="minorEastAsia" w:hAnsi="Garamond" w:cs="Times New Roman"/>
          <w:sz w:val="24"/>
          <w:szCs w:val="24"/>
        </w:rPr>
        <w:t xml:space="preserve">prior research. An example of a variable that cannot be influenced by local policy is the distance to the beach. </w:t>
      </w:r>
      <w:r w:rsidR="00714A22" w:rsidRPr="00A35CC9">
        <w:rPr>
          <w:rFonts w:ascii="Garamond" w:eastAsiaTheme="minorEastAsia" w:hAnsi="Garamond" w:cs="Times New Roman"/>
          <w:sz w:val="24"/>
          <w:szCs w:val="24"/>
        </w:rPr>
        <w:t xml:space="preserve">These variables </w:t>
      </w:r>
      <w:r w:rsidR="00C708A4" w:rsidRPr="00A35CC9">
        <w:rPr>
          <w:rFonts w:ascii="Garamond" w:eastAsiaTheme="minorEastAsia" w:hAnsi="Garamond" w:cs="Times New Roman"/>
          <w:sz w:val="24"/>
          <w:szCs w:val="24"/>
        </w:rPr>
        <w:t xml:space="preserve">can </w:t>
      </w:r>
      <w:r w:rsidR="00714A22" w:rsidRPr="00A35CC9">
        <w:rPr>
          <w:rFonts w:ascii="Garamond" w:eastAsiaTheme="minorEastAsia" w:hAnsi="Garamond" w:cs="Times New Roman"/>
          <w:sz w:val="24"/>
          <w:szCs w:val="24"/>
        </w:rPr>
        <w:t>have therefore a lower relevance when showing the total price impact of sustainability on the housing prices in Barcelona.</w:t>
      </w:r>
    </w:p>
    <w:p w14:paraId="3F024F06" w14:textId="77777777" w:rsidR="00A35CC9" w:rsidRDefault="00723C8D" w:rsidP="00A35CC9">
      <w:pPr>
        <w:spacing w:line="360" w:lineRule="auto"/>
        <w:jc w:val="both"/>
        <w:rPr>
          <w:rFonts w:ascii="Garamond" w:eastAsiaTheme="minorEastAsia" w:hAnsi="Garamond" w:cs="Times New Roman"/>
          <w:sz w:val="24"/>
          <w:szCs w:val="24"/>
        </w:rPr>
      </w:pPr>
      <w:r w:rsidRPr="00A35CC9">
        <w:rPr>
          <w:rFonts w:ascii="Garamond" w:eastAsiaTheme="minorEastAsia" w:hAnsi="Garamond" w:cs="Times New Roman"/>
          <w:sz w:val="24"/>
          <w:szCs w:val="24"/>
        </w:rPr>
        <w:t xml:space="preserve">More </w:t>
      </w:r>
      <w:r w:rsidR="00ED644F" w:rsidRPr="00A35CC9">
        <w:rPr>
          <w:rFonts w:ascii="Garamond" w:eastAsiaTheme="minorEastAsia" w:hAnsi="Garamond" w:cs="Times New Roman"/>
          <w:sz w:val="24"/>
          <w:szCs w:val="24"/>
        </w:rPr>
        <w:t>specific also</w:t>
      </w:r>
      <w:r w:rsidRPr="00A35CC9">
        <w:rPr>
          <w:rFonts w:ascii="Garamond" w:eastAsiaTheme="minorEastAsia" w:hAnsi="Garamond" w:cs="Times New Roman"/>
          <w:sz w:val="24"/>
          <w:szCs w:val="24"/>
        </w:rPr>
        <w:t xml:space="preserve"> </w:t>
      </w:r>
      <w:r w:rsidR="00ED644F" w:rsidRPr="00A35CC9">
        <w:rPr>
          <w:rFonts w:ascii="Garamond" w:eastAsiaTheme="minorEastAsia" w:hAnsi="Garamond" w:cs="Times New Roman"/>
          <w:sz w:val="24"/>
          <w:szCs w:val="24"/>
        </w:rPr>
        <w:t>information is</w:t>
      </w:r>
      <w:r w:rsidRPr="00A35CC9">
        <w:rPr>
          <w:rFonts w:ascii="Garamond" w:eastAsiaTheme="minorEastAsia" w:hAnsi="Garamond" w:cs="Times New Roman"/>
          <w:sz w:val="24"/>
          <w:szCs w:val="24"/>
        </w:rPr>
        <w:t xml:space="preserve"> provided</w:t>
      </w:r>
      <w:r w:rsidR="007A724C" w:rsidRPr="00A35CC9">
        <w:rPr>
          <w:rFonts w:ascii="Garamond" w:eastAsiaTheme="minorEastAsia" w:hAnsi="Garamond" w:cs="Times New Roman"/>
          <w:sz w:val="24"/>
          <w:szCs w:val="24"/>
        </w:rPr>
        <w:t xml:space="preserve"> </w:t>
      </w:r>
      <w:r w:rsidR="00ED644F" w:rsidRPr="00A35CC9">
        <w:rPr>
          <w:rFonts w:ascii="Garamond" w:eastAsiaTheme="minorEastAsia" w:hAnsi="Garamond" w:cs="Times New Roman"/>
          <w:sz w:val="24"/>
          <w:szCs w:val="24"/>
        </w:rPr>
        <w:t>for</w:t>
      </w:r>
      <w:r w:rsidR="007A724C" w:rsidRPr="00A35CC9">
        <w:rPr>
          <w:rFonts w:ascii="Garamond" w:eastAsiaTheme="minorEastAsia" w:hAnsi="Garamond" w:cs="Times New Roman"/>
          <w:sz w:val="24"/>
          <w:szCs w:val="24"/>
        </w:rPr>
        <w:t xml:space="preserve"> the </w:t>
      </w:r>
      <w:r w:rsidR="00ED644F" w:rsidRPr="00A35CC9">
        <w:rPr>
          <w:rFonts w:ascii="Garamond" w:eastAsiaTheme="minorEastAsia" w:hAnsi="Garamond" w:cs="Times New Roman"/>
          <w:sz w:val="24"/>
          <w:szCs w:val="24"/>
        </w:rPr>
        <w:t xml:space="preserve">individual </w:t>
      </w:r>
      <w:r w:rsidR="007A724C" w:rsidRPr="00A35CC9">
        <w:rPr>
          <w:rFonts w:ascii="Garamond" w:eastAsiaTheme="minorEastAsia" w:hAnsi="Garamond" w:cs="Times New Roman"/>
          <w:sz w:val="24"/>
          <w:szCs w:val="24"/>
        </w:rPr>
        <w:t>housing-specific, sustainable</w:t>
      </w:r>
      <w:r w:rsidR="00622A88" w:rsidRPr="00A35CC9">
        <w:rPr>
          <w:rFonts w:ascii="Garamond" w:eastAsiaTheme="minorEastAsia" w:hAnsi="Garamond" w:cs="Times New Roman"/>
          <w:sz w:val="24"/>
          <w:szCs w:val="24"/>
        </w:rPr>
        <w:t>,</w:t>
      </w:r>
      <w:r w:rsidR="00357D3B" w:rsidRPr="00A35CC9">
        <w:rPr>
          <w:rFonts w:ascii="Garamond" w:eastAsiaTheme="minorEastAsia" w:hAnsi="Garamond" w:cs="Times New Roman"/>
          <w:sz w:val="24"/>
          <w:szCs w:val="24"/>
        </w:rPr>
        <w:t xml:space="preserve"> and dummy district</w:t>
      </w:r>
      <w:r w:rsidR="00ED644F" w:rsidRPr="00A35CC9">
        <w:rPr>
          <w:rFonts w:ascii="Garamond" w:eastAsiaTheme="minorEastAsia" w:hAnsi="Garamond" w:cs="Times New Roman"/>
          <w:sz w:val="24"/>
          <w:szCs w:val="24"/>
        </w:rPr>
        <w:t xml:space="preserve"> variables</w:t>
      </w:r>
      <w:r w:rsidRPr="00A35CC9">
        <w:rPr>
          <w:rFonts w:ascii="Garamond" w:eastAsiaTheme="minorEastAsia" w:hAnsi="Garamond" w:cs="Times New Roman"/>
          <w:sz w:val="24"/>
          <w:szCs w:val="24"/>
        </w:rPr>
        <w:t xml:space="preserve">. </w:t>
      </w:r>
      <w:r w:rsidR="00714A22" w:rsidRPr="00A35CC9">
        <w:rPr>
          <w:rFonts w:ascii="Garamond" w:eastAsiaTheme="minorEastAsia" w:hAnsi="Garamond" w:cs="Times New Roman"/>
          <w:sz w:val="24"/>
          <w:szCs w:val="24"/>
        </w:rPr>
        <w:t>All the observations cannot be displayed at once given the large sample size</w:t>
      </w:r>
      <w:r w:rsidR="00013CD5" w:rsidRPr="00A35CC9">
        <w:rPr>
          <w:rFonts w:ascii="Garamond" w:eastAsiaTheme="minorEastAsia" w:hAnsi="Garamond" w:cs="Times New Roman"/>
          <w:sz w:val="24"/>
          <w:szCs w:val="24"/>
        </w:rPr>
        <w:t>.</w:t>
      </w:r>
      <w:r w:rsidR="00714A22" w:rsidRPr="00A35CC9">
        <w:rPr>
          <w:rFonts w:ascii="Garamond" w:eastAsiaTheme="minorEastAsia" w:hAnsi="Garamond" w:cs="Times New Roman"/>
          <w:sz w:val="24"/>
          <w:szCs w:val="24"/>
        </w:rPr>
        <w:t xml:space="preserve"> Hence</w:t>
      </w:r>
      <w:r w:rsidR="00C708A4" w:rsidRPr="00A35CC9">
        <w:rPr>
          <w:rFonts w:ascii="Garamond" w:eastAsiaTheme="minorEastAsia" w:hAnsi="Garamond" w:cs="Times New Roman"/>
          <w:sz w:val="24"/>
          <w:szCs w:val="24"/>
        </w:rPr>
        <w:t xml:space="preserve"> we included</w:t>
      </w:r>
      <w:r w:rsidR="001A6BD8" w:rsidRPr="00A35CC9">
        <w:rPr>
          <w:rFonts w:ascii="Garamond" w:eastAsiaTheme="minorEastAsia" w:hAnsi="Garamond" w:cs="Times New Roman"/>
          <w:sz w:val="24"/>
          <w:szCs w:val="24"/>
        </w:rPr>
        <w:t xml:space="preserve"> </w:t>
      </w:r>
      <w:r w:rsidR="00C708A4" w:rsidRPr="00A35CC9">
        <w:rPr>
          <w:rFonts w:ascii="Garamond" w:eastAsiaTheme="minorEastAsia" w:hAnsi="Garamond" w:cs="Times New Roman"/>
          <w:sz w:val="24"/>
          <w:szCs w:val="24"/>
        </w:rPr>
        <w:t>three</w:t>
      </w:r>
      <w:r w:rsidR="006F1F93" w:rsidRPr="00A35CC9">
        <w:rPr>
          <w:rFonts w:ascii="Garamond" w:eastAsiaTheme="minorEastAsia" w:hAnsi="Garamond" w:cs="Times New Roman"/>
          <w:sz w:val="24"/>
          <w:szCs w:val="24"/>
        </w:rPr>
        <w:t xml:space="preserve"> </w:t>
      </w:r>
      <w:r w:rsidR="00397AA2" w:rsidRPr="00A35CC9">
        <w:rPr>
          <w:rFonts w:ascii="Garamond" w:eastAsiaTheme="minorEastAsia" w:hAnsi="Garamond" w:cs="Times New Roman"/>
          <w:sz w:val="24"/>
          <w:szCs w:val="24"/>
        </w:rPr>
        <w:t xml:space="preserve">different </w:t>
      </w:r>
      <w:r w:rsidR="00ED644F" w:rsidRPr="00A35CC9">
        <w:rPr>
          <w:rFonts w:ascii="Garamond" w:eastAsiaTheme="minorEastAsia" w:hAnsi="Garamond" w:cs="Times New Roman"/>
          <w:sz w:val="24"/>
          <w:szCs w:val="24"/>
        </w:rPr>
        <w:t>optional methods</w:t>
      </w:r>
      <w:r w:rsidR="00325019" w:rsidRPr="00A35CC9">
        <w:rPr>
          <w:rFonts w:ascii="Garamond" w:eastAsiaTheme="minorEastAsia" w:hAnsi="Garamond" w:cs="Times New Roman"/>
          <w:sz w:val="24"/>
          <w:szCs w:val="24"/>
        </w:rPr>
        <w:t xml:space="preserve"> to cluster </w:t>
      </w:r>
      <w:r w:rsidR="00714A22" w:rsidRPr="00A35CC9">
        <w:rPr>
          <w:rFonts w:ascii="Garamond" w:eastAsiaTheme="minorEastAsia" w:hAnsi="Garamond" w:cs="Times New Roman"/>
          <w:sz w:val="24"/>
          <w:szCs w:val="24"/>
        </w:rPr>
        <w:t xml:space="preserve">the </w:t>
      </w:r>
      <w:r w:rsidR="00325019" w:rsidRPr="00A35CC9">
        <w:rPr>
          <w:rFonts w:ascii="Garamond" w:eastAsiaTheme="minorEastAsia" w:hAnsi="Garamond" w:cs="Times New Roman"/>
          <w:sz w:val="24"/>
          <w:szCs w:val="24"/>
        </w:rPr>
        <w:t xml:space="preserve">observations. </w:t>
      </w:r>
    </w:p>
    <w:p w14:paraId="60BAC114" w14:textId="7977CAAB" w:rsidR="00C708A4" w:rsidRPr="00A35CC9" w:rsidRDefault="00FC720F" w:rsidP="004968EF">
      <w:pPr>
        <w:spacing w:line="360" w:lineRule="auto"/>
        <w:jc w:val="both"/>
        <w:rPr>
          <w:rFonts w:ascii="Garamond" w:eastAsiaTheme="minorEastAsia" w:hAnsi="Garamond" w:cs="Times New Roman"/>
          <w:sz w:val="24"/>
          <w:szCs w:val="24"/>
        </w:rPr>
      </w:pPr>
      <w:r w:rsidRPr="00A35CC9">
        <w:rPr>
          <w:rFonts w:ascii="Garamond" w:eastAsiaTheme="minorEastAsia" w:hAnsi="Garamond" w:cs="Times New Roman"/>
          <w:sz w:val="24"/>
          <w:szCs w:val="24"/>
        </w:rPr>
        <w:lastRenderedPageBreak/>
        <w:t>The first option is automatic clustering</w:t>
      </w:r>
      <w:r w:rsidR="00714A22" w:rsidRPr="00A35CC9">
        <w:rPr>
          <w:rFonts w:ascii="Garamond" w:eastAsiaTheme="minorEastAsia" w:hAnsi="Garamond" w:cs="Times New Roman"/>
          <w:sz w:val="24"/>
          <w:szCs w:val="24"/>
        </w:rPr>
        <w:t xml:space="preserve"> of</w:t>
      </w:r>
      <w:r w:rsidRPr="00A35CC9">
        <w:rPr>
          <w:rFonts w:ascii="Garamond" w:eastAsiaTheme="minorEastAsia" w:hAnsi="Garamond" w:cs="Times New Roman"/>
          <w:sz w:val="24"/>
          <w:szCs w:val="24"/>
        </w:rPr>
        <w:t xml:space="preserve"> the observations by </w:t>
      </w:r>
      <w:r w:rsidR="00EE2088" w:rsidRPr="00A35CC9">
        <w:rPr>
          <w:rFonts w:ascii="Garamond" w:eastAsiaTheme="minorEastAsia" w:hAnsi="Garamond" w:cs="Times New Roman"/>
          <w:sz w:val="24"/>
          <w:szCs w:val="24"/>
        </w:rPr>
        <w:t>L</w:t>
      </w:r>
      <w:r w:rsidRPr="00A35CC9">
        <w:rPr>
          <w:rFonts w:ascii="Garamond" w:eastAsiaTheme="minorEastAsia" w:hAnsi="Garamond" w:cs="Times New Roman"/>
          <w:sz w:val="24"/>
          <w:szCs w:val="24"/>
        </w:rPr>
        <w:t>eaflet</w:t>
      </w:r>
      <w:r w:rsidR="00ED644F" w:rsidRPr="00A35CC9">
        <w:rPr>
          <w:rFonts w:ascii="Garamond" w:eastAsiaTheme="minorEastAsia" w:hAnsi="Garamond" w:cs="Times New Roman"/>
          <w:sz w:val="24"/>
          <w:szCs w:val="24"/>
        </w:rPr>
        <w:t>. With this method</w:t>
      </w:r>
      <w:r w:rsidR="00B64F93" w:rsidRPr="00A35CC9">
        <w:rPr>
          <w:rFonts w:ascii="Garamond" w:eastAsiaTheme="minorEastAsia" w:hAnsi="Garamond" w:cs="Times New Roman"/>
          <w:sz w:val="24"/>
          <w:szCs w:val="24"/>
        </w:rPr>
        <w:t>,</w:t>
      </w:r>
      <w:r w:rsidR="00ED644F" w:rsidRPr="00A35CC9">
        <w:rPr>
          <w:rFonts w:ascii="Garamond" w:eastAsiaTheme="minorEastAsia" w:hAnsi="Garamond" w:cs="Times New Roman"/>
          <w:sz w:val="24"/>
          <w:szCs w:val="24"/>
        </w:rPr>
        <w:t xml:space="preserve"> we display</w:t>
      </w:r>
      <w:r w:rsidR="00EE2088" w:rsidRPr="00A35CC9">
        <w:rPr>
          <w:rFonts w:ascii="Garamond" w:eastAsiaTheme="minorEastAsia" w:hAnsi="Garamond" w:cs="Times New Roman"/>
          <w:sz w:val="24"/>
          <w:szCs w:val="24"/>
        </w:rPr>
        <w:t xml:space="preserve"> </w:t>
      </w:r>
      <w:r w:rsidRPr="00A35CC9">
        <w:rPr>
          <w:rFonts w:ascii="Garamond" w:eastAsiaTheme="minorEastAsia" w:hAnsi="Garamond" w:cs="Times New Roman"/>
          <w:sz w:val="24"/>
          <w:szCs w:val="24"/>
        </w:rPr>
        <w:t>information regarding the individual residential properties only</w:t>
      </w:r>
      <w:r w:rsidR="00ED644F" w:rsidRPr="00A35CC9">
        <w:rPr>
          <w:rFonts w:ascii="Garamond" w:eastAsiaTheme="minorEastAsia" w:hAnsi="Garamond" w:cs="Times New Roman"/>
          <w:sz w:val="24"/>
          <w:szCs w:val="24"/>
        </w:rPr>
        <w:t xml:space="preserve"> </w:t>
      </w:r>
      <w:r w:rsidR="00714A22" w:rsidRPr="00A35CC9">
        <w:rPr>
          <w:rFonts w:ascii="Garamond" w:eastAsiaTheme="minorEastAsia" w:hAnsi="Garamond" w:cs="Times New Roman"/>
          <w:sz w:val="24"/>
          <w:szCs w:val="24"/>
        </w:rPr>
        <w:t>when</w:t>
      </w:r>
      <w:r w:rsidR="00EE2088" w:rsidRPr="00A35CC9">
        <w:rPr>
          <w:rFonts w:ascii="Garamond" w:eastAsiaTheme="minorEastAsia" w:hAnsi="Garamond" w:cs="Times New Roman"/>
          <w:sz w:val="24"/>
          <w:szCs w:val="24"/>
        </w:rPr>
        <w:t xml:space="preserve"> </w:t>
      </w:r>
      <w:r w:rsidRPr="00A35CC9">
        <w:rPr>
          <w:rFonts w:ascii="Garamond" w:eastAsiaTheme="minorEastAsia" w:hAnsi="Garamond" w:cs="Times New Roman"/>
          <w:sz w:val="24"/>
          <w:szCs w:val="24"/>
        </w:rPr>
        <w:t xml:space="preserve">clicking </w:t>
      </w:r>
      <w:r w:rsidR="00882FB8" w:rsidRPr="00A35CC9">
        <w:rPr>
          <w:rFonts w:ascii="Garamond" w:eastAsiaTheme="minorEastAsia" w:hAnsi="Garamond" w:cs="Times New Roman"/>
          <w:sz w:val="24"/>
          <w:szCs w:val="24"/>
        </w:rPr>
        <w:t>on and opening clusters</w:t>
      </w:r>
      <w:r w:rsidRPr="00A35CC9">
        <w:rPr>
          <w:rFonts w:ascii="Garamond" w:eastAsiaTheme="minorEastAsia" w:hAnsi="Garamond" w:cs="Times New Roman"/>
          <w:sz w:val="24"/>
          <w:szCs w:val="24"/>
        </w:rPr>
        <w:t xml:space="preserve">. </w:t>
      </w:r>
      <w:r w:rsidR="00ED644F" w:rsidRPr="00A35CC9">
        <w:rPr>
          <w:rFonts w:ascii="Garamond" w:eastAsiaTheme="minorEastAsia" w:hAnsi="Garamond" w:cs="Times New Roman"/>
          <w:sz w:val="24"/>
          <w:szCs w:val="24"/>
        </w:rPr>
        <w:t>With t</w:t>
      </w:r>
      <w:r w:rsidRPr="00A35CC9">
        <w:rPr>
          <w:rFonts w:ascii="Garamond" w:eastAsiaTheme="minorEastAsia" w:hAnsi="Garamond" w:cs="Times New Roman"/>
          <w:sz w:val="24"/>
          <w:szCs w:val="24"/>
        </w:rPr>
        <w:t>he second option</w:t>
      </w:r>
      <w:r w:rsidR="00C708A4" w:rsidRPr="00A35CC9">
        <w:rPr>
          <w:rFonts w:ascii="Garamond" w:eastAsiaTheme="minorEastAsia" w:hAnsi="Garamond" w:cs="Times New Roman"/>
          <w:sz w:val="24"/>
          <w:szCs w:val="24"/>
        </w:rPr>
        <w:t xml:space="preserve"> (SVM_cluster)</w:t>
      </w:r>
      <w:r w:rsidR="00ED644F" w:rsidRPr="00A35CC9">
        <w:rPr>
          <w:rFonts w:ascii="Garamond" w:eastAsiaTheme="minorEastAsia" w:hAnsi="Garamond" w:cs="Times New Roman"/>
          <w:sz w:val="24"/>
          <w:szCs w:val="24"/>
        </w:rPr>
        <w:t xml:space="preserve">, we cluster multiple observations into one observation. We do this by the use of the support vector machine algorithm </w:t>
      </w:r>
      <w:sdt>
        <w:sdtPr>
          <w:rPr>
            <w:rFonts w:ascii="Garamond" w:eastAsiaTheme="minorEastAsia" w:hAnsi="Garamond" w:cs="Times New Roman"/>
            <w:color w:val="000000"/>
            <w:sz w:val="24"/>
            <w:szCs w:val="24"/>
          </w:rPr>
          <w:tag w:val="MENDELEY_CITATION_v3_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"/>
          <w:id w:val="1260870229"/>
          <w:placeholder>
            <w:docPart w:val="DefaultPlaceholder_-1854013440"/>
          </w:placeholder>
        </w:sdtPr>
        <w:sdtEndPr/>
        <w:sdtContent>
          <w:r w:rsidR="00BB07C8" w:rsidRPr="00A35CC9">
            <w:rPr>
              <w:rFonts w:ascii="Garamond" w:eastAsiaTheme="minorEastAsia" w:hAnsi="Garamond" w:cs="Times New Roman"/>
              <w:color w:val="000000"/>
              <w:sz w:val="24"/>
              <w:szCs w:val="24"/>
            </w:rPr>
            <w:t>(Scikit Learn, 2023)</w:t>
          </w:r>
        </w:sdtContent>
      </w:sdt>
      <w:r w:rsidR="00A64E1D" w:rsidRPr="00A35CC9">
        <w:rPr>
          <w:rFonts w:ascii="Garamond" w:eastAsiaTheme="minorEastAsia" w:hAnsi="Garamond" w:cs="Times New Roman"/>
          <w:sz w:val="24"/>
          <w:szCs w:val="24"/>
        </w:rPr>
        <w:t xml:space="preserve">. </w:t>
      </w:r>
      <w:r w:rsidR="00ED644F" w:rsidRPr="00A35CC9">
        <w:rPr>
          <w:rFonts w:ascii="Garamond" w:eastAsiaTheme="minorEastAsia" w:hAnsi="Garamond" w:cs="Times New Roman"/>
          <w:sz w:val="24"/>
          <w:szCs w:val="24"/>
        </w:rPr>
        <w:t>The algorithm clusters observations based on location by the latitude and longitude values of the properties. After the observations are clusters, we use</w:t>
      </w:r>
      <w:r w:rsidR="004C500E" w:rsidRPr="00A35CC9">
        <w:rPr>
          <w:rFonts w:ascii="Garamond" w:eastAsiaTheme="minorEastAsia" w:hAnsi="Garamond" w:cs="Times New Roman"/>
          <w:sz w:val="24"/>
          <w:szCs w:val="24"/>
        </w:rPr>
        <w:t xml:space="preserve"> the average values </w:t>
      </w:r>
      <w:r w:rsidR="00ED644F" w:rsidRPr="00A35CC9">
        <w:rPr>
          <w:rFonts w:ascii="Garamond" w:eastAsiaTheme="minorEastAsia" w:hAnsi="Garamond" w:cs="Times New Roman"/>
          <w:sz w:val="24"/>
          <w:szCs w:val="24"/>
        </w:rPr>
        <w:t>of the</w:t>
      </w:r>
      <w:r w:rsidR="004C500E" w:rsidRPr="00A35CC9">
        <w:rPr>
          <w:rFonts w:ascii="Garamond" w:eastAsiaTheme="minorEastAsia" w:hAnsi="Garamond" w:cs="Times New Roman"/>
          <w:sz w:val="24"/>
          <w:szCs w:val="24"/>
        </w:rPr>
        <w:t xml:space="preserve"> sustainable variables</w:t>
      </w:r>
      <w:r w:rsidR="00ED644F" w:rsidRPr="00A35CC9">
        <w:rPr>
          <w:rFonts w:ascii="Garamond" w:eastAsiaTheme="minorEastAsia" w:hAnsi="Garamond" w:cs="Times New Roman"/>
          <w:sz w:val="24"/>
          <w:szCs w:val="24"/>
        </w:rPr>
        <w:t xml:space="preserve"> to calculate the price impact of sustainability.</w:t>
      </w:r>
      <w:r w:rsidR="004C500E" w:rsidRPr="00A35CC9">
        <w:rPr>
          <w:rFonts w:ascii="Garamond" w:eastAsiaTheme="minorEastAsia" w:hAnsi="Garamond" w:cs="Times New Roman"/>
          <w:sz w:val="24"/>
          <w:szCs w:val="24"/>
        </w:rPr>
        <w:t xml:space="preserve"> </w:t>
      </w:r>
      <w:r w:rsidR="00ED644F" w:rsidRPr="00A35CC9">
        <w:rPr>
          <w:rFonts w:ascii="Garamond" w:eastAsiaTheme="minorEastAsia" w:hAnsi="Garamond" w:cs="Times New Roman"/>
          <w:sz w:val="24"/>
          <w:szCs w:val="24"/>
        </w:rPr>
        <w:t>T</w:t>
      </w:r>
      <w:r w:rsidR="004C500E" w:rsidRPr="00A35CC9">
        <w:rPr>
          <w:rFonts w:ascii="Garamond" w:eastAsiaTheme="minorEastAsia" w:hAnsi="Garamond" w:cs="Times New Roman"/>
          <w:sz w:val="24"/>
          <w:szCs w:val="24"/>
        </w:rPr>
        <w:t xml:space="preserve">he downside of this method is that the information </w:t>
      </w:r>
      <w:r w:rsidR="00622A88" w:rsidRPr="00A35CC9">
        <w:rPr>
          <w:rFonts w:ascii="Garamond" w:eastAsiaTheme="minorEastAsia" w:hAnsi="Garamond" w:cs="Times New Roman"/>
          <w:sz w:val="24"/>
          <w:szCs w:val="24"/>
        </w:rPr>
        <w:t>for</w:t>
      </w:r>
      <w:r w:rsidR="004C500E" w:rsidRPr="00A35CC9">
        <w:rPr>
          <w:rFonts w:ascii="Garamond" w:eastAsiaTheme="minorEastAsia" w:hAnsi="Garamond" w:cs="Times New Roman"/>
          <w:sz w:val="24"/>
          <w:szCs w:val="24"/>
        </w:rPr>
        <w:t xml:space="preserve"> the housing-specific and dummy-district variables will be suppressed</w:t>
      </w:r>
      <w:r w:rsidR="00714A22" w:rsidRPr="00A35CC9">
        <w:rPr>
          <w:rFonts w:ascii="Garamond" w:eastAsiaTheme="minorEastAsia" w:hAnsi="Garamond" w:cs="Times New Roman"/>
          <w:sz w:val="24"/>
          <w:szCs w:val="24"/>
        </w:rPr>
        <w:t xml:space="preserve">. </w:t>
      </w:r>
      <w:r w:rsidR="00C708A4" w:rsidRPr="00A35CC9">
        <w:rPr>
          <w:rFonts w:ascii="Garamond" w:eastAsiaTheme="minorEastAsia" w:hAnsi="Garamond" w:cs="Times New Roman"/>
          <w:sz w:val="24"/>
          <w:szCs w:val="24"/>
        </w:rPr>
        <w:t>With the third option (Subdistrict_cluster), the results can be clustered according to the 68 subdistricts in Barcelona on Idealista</w:t>
      </w:r>
      <w:r w:rsidR="00A64E1D" w:rsidRPr="00A35CC9">
        <w:rPr>
          <w:rFonts w:ascii="Garamond" w:eastAsiaTheme="minorEastAsia" w:hAnsi="Garamond" w:cs="Times New Roman"/>
          <w:sz w:val="24"/>
          <w:szCs w:val="24"/>
        </w:rPr>
        <w:t xml:space="preserve"> </w:t>
      </w:r>
      <w:sdt>
        <w:sdtPr>
          <w:rPr>
            <w:rFonts w:ascii="Garamond" w:eastAsiaTheme="minorEastAsia" w:hAnsi="Garamond" w:cs="Times New Roman"/>
            <w:color w:val="000000"/>
            <w:sz w:val="24"/>
            <w:szCs w:val="24"/>
          </w:rPr>
          <w:tag w:val="MENDELEY_CITATION_v3_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"/>
          <w:id w:val="-1558542328"/>
          <w:placeholder>
            <w:docPart w:val="DefaultPlaceholder_-1854013440"/>
          </w:placeholder>
        </w:sdtPr>
        <w:sdtEndPr/>
        <w:sdtContent>
          <w:r w:rsidR="00BB07C8" w:rsidRPr="00A35CC9">
            <w:rPr>
              <w:rFonts w:ascii="Garamond" w:eastAsiaTheme="minorEastAsia" w:hAnsi="Garamond" w:cs="Times New Roman"/>
              <w:color w:val="000000"/>
              <w:sz w:val="24"/>
              <w:szCs w:val="24"/>
            </w:rPr>
            <w:t>(Idealista, 2023a)</w:t>
          </w:r>
        </w:sdtContent>
      </w:sdt>
      <w:r w:rsidR="00C708A4" w:rsidRPr="00A35CC9">
        <w:rPr>
          <w:rFonts w:ascii="Garamond" w:eastAsiaTheme="minorEastAsia" w:hAnsi="Garamond" w:cs="Times New Roman"/>
          <w:sz w:val="24"/>
          <w:szCs w:val="24"/>
        </w:rPr>
        <w:t>. The data for the area that is included in the subdistrict is retrieved from the City Council of Barcelona</w:t>
      </w:r>
      <w:sdt>
        <w:sdtPr>
          <w:rPr>
            <w:rFonts w:ascii="Garamond" w:eastAsiaTheme="minorEastAsia" w:hAnsi="Garamond" w:cs="Times New Roman"/>
            <w:color w:val="000000"/>
            <w:sz w:val="24"/>
            <w:szCs w:val="24"/>
          </w:rPr>
          <w:tag w:val="MENDELEY_CITATION_v3_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"/>
          <w:id w:val="-2090535017"/>
          <w:placeholder>
            <w:docPart w:val="DefaultPlaceholder_-1854013440"/>
          </w:placeholder>
        </w:sdtPr>
        <w:sdtEndPr/>
        <w:sdtContent>
          <w:r w:rsidR="00BB07C8" w:rsidRPr="00A35CC9">
            <w:rPr>
              <w:rFonts w:ascii="Garamond" w:eastAsiaTheme="minorEastAsia" w:hAnsi="Garamond" w:cs="Times New Roman"/>
              <w:color w:val="000000"/>
              <w:sz w:val="24"/>
              <w:szCs w:val="24"/>
            </w:rPr>
            <w:t>(Ajuntament de Barcelona, 2023b)</w:t>
          </w:r>
        </w:sdtContent>
      </w:sdt>
      <w:r w:rsidR="00C708A4" w:rsidRPr="00A35CC9">
        <w:rPr>
          <w:rFonts w:ascii="Garamond" w:eastAsiaTheme="minorEastAsia" w:hAnsi="Garamond" w:cs="Times New Roman"/>
          <w:sz w:val="24"/>
          <w:szCs w:val="24"/>
        </w:rPr>
        <w:t>. These clusters will then contain information o</w:t>
      </w:r>
      <w:r w:rsidR="00B64F93" w:rsidRPr="00A35CC9">
        <w:rPr>
          <w:rFonts w:ascii="Garamond" w:eastAsiaTheme="minorEastAsia" w:hAnsi="Garamond" w:cs="Times New Roman"/>
          <w:sz w:val="24"/>
          <w:szCs w:val="24"/>
        </w:rPr>
        <w:t>n</w:t>
      </w:r>
      <w:r w:rsidR="00C708A4" w:rsidRPr="00A35CC9">
        <w:rPr>
          <w:rFonts w:ascii="Garamond" w:eastAsiaTheme="minorEastAsia" w:hAnsi="Garamond" w:cs="Times New Roman"/>
          <w:sz w:val="24"/>
          <w:szCs w:val="24"/>
        </w:rPr>
        <w:t xml:space="preserve"> the average value of the sustainable variables of all the properties in the sample that are located in the subdistrict. This makes it easier to conclude on a subdistrict scale in which neighborhood housing prices are higher/lower impacted by sustainable pricing factors. </w:t>
      </w:r>
      <w:r w:rsidR="00DB4C8C" w:rsidRPr="00A35CC9">
        <w:rPr>
          <w:rFonts w:ascii="Garamond" w:eastAsiaTheme="minorEastAsia" w:hAnsi="Garamond" w:cs="Times New Roman"/>
          <w:sz w:val="24"/>
          <w:szCs w:val="24"/>
        </w:rPr>
        <w:t xml:space="preserve">The downside of this method is that housing-specific information </w:t>
      </w:r>
      <w:r w:rsidR="00B25B82">
        <w:rPr>
          <w:rFonts w:ascii="Garamond" w:eastAsiaTheme="minorEastAsia" w:hAnsi="Garamond" w:cs="Times New Roman"/>
          <w:sz w:val="24"/>
          <w:szCs w:val="24"/>
        </w:rPr>
        <w:t>about</w:t>
      </w:r>
      <w:r w:rsidR="00DB4C8C" w:rsidRPr="00A35CC9">
        <w:rPr>
          <w:rFonts w:ascii="Garamond" w:eastAsiaTheme="minorEastAsia" w:hAnsi="Garamond" w:cs="Times New Roman"/>
          <w:sz w:val="24"/>
          <w:szCs w:val="24"/>
        </w:rPr>
        <w:t xml:space="preserve"> the properties </w:t>
      </w:r>
      <w:r w:rsidR="00B25B82">
        <w:rPr>
          <w:rFonts w:ascii="Garamond" w:eastAsiaTheme="minorEastAsia" w:hAnsi="Garamond" w:cs="Times New Roman"/>
          <w:sz w:val="24"/>
          <w:szCs w:val="24"/>
        </w:rPr>
        <w:t>is</w:t>
      </w:r>
      <w:r w:rsidR="00DB4C8C" w:rsidRPr="00A35CC9">
        <w:rPr>
          <w:rFonts w:ascii="Garamond" w:eastAsiaTheme="minorEastAsia" w:hAnsi="Garamond" w:cs="Times New Roman"/>
          <w:sz w:val="24"/>
          <w:szCs w:val="24"/>
        </w:rPr>
        <w:t xml:space="preserve"> suppressed.</w:t>
      </w:r>
    </w:p>
    <w:p w14:paraId="00A1E872" w14:textId="782AF46F" w:rsidR="00D66475" w:rsidRPr="00A35CC9" w:rsidRDefault="00EE2088" w:rsidP="004968EF">
      <w:pPr>
        <w:spacing w:line="360" w:lineRule="auto"/>
        <w:jc w:val="both"/>
        <w:rPr>
          <w:rFonts w:ascii="Garamond" w:eastAsiaTheme="minorEastAsia" w:hAnsi="Garamond" w:cs="Times New Roman"/>
          <w:sz w:val="24"/>
          <w:szCs w:val="24"/>
        </w:rPr>
      </w:pPr>
      <w:r w:rsidRPr="00A35CC9">
        <w:rPr>
          <w:rFonts w:ascii="Garamond" w:eastAsiaTheme="minorEastAsia" w:hAnsi="Garamond" w:cs="Times New Roman"/>
          <w:sz w:val="24"/>
          <w:szCs w:val="24"/>
        </w:rPr>
        <w:t>The parameters, with a description, used to construct the maps are included in tabl</w:t>
      </w:r>
      <w:r w:rsidR="0065730D" w:rsidRPr="00A35CC9">
        <w:rPr>
          <w:rFonts w:ascii="Garamond" w:eastAsiaTheme="minorEastAsia" w:hAnsi="Garamond" w:cs="Times New Roman"/>
          <w:sz w:val="24"/>
          <w:szCs w:val="24"/>
        </w:rPr>
        <w:t>e 11 shown</w:t>
      </w:r>
      <w:r w:rsidRPr="00A35CC9">
        <w:rPr>
          <w:rFonts w:ascii="Garamond" w:eastAsiaTheme="minorEastAsia" w:hAnsi="Garamond" w:cs="Times New Roman"/>
          <w:sz w:val="24"/>
          <w:szCs w:val="24"/>
        </w:rPr>
        <w:t xml:space="preserve"> below.</w:t>
      </w:r>
      <w:r w:rsidR="00714A22" w:rsidRPr="00A35CC9">
        <w:rPr>
          <w:rFonts w:ascii="Garamond" w:eastAsiaTheme="minorEastAsia" w:hAnsi="Garamond" w:cs="Times New Roman"/>
          <w:sz w:val="24"/>
          <w:szCs w:val="24"/>
        </w:rPr>
        <w:t xml:space="preserve"> The parameters to construct the map offer high flexibility</w:t>
      </w:r>
      <w:r w:rsidR="00ED644F" w:rsidRPr="00A35CC9">
        <w:rPr>
          <w:rFonts w:ascii="Garamond" w:eastAsiaTheme="minorEastAsia" w:hAnsi="Garamond" w:cs="Times New Roman"/>
          <w:sz w:val="24"/>
          <w:szCs w:val="24"/>
        </w:rPr>
        <w:t>. We included this flexibility for</w:t>
      </w:r>
      <w:r w:rsidR="00714A22" w:rsidRPr="00A35CC9">
        <w:rPr>
          <w:rFonts w:ascii="Garamond" w:eastAsiaTheme="minorEastAsia" w:hAnsi="Garamond" w:cs="Times New Roman"/>
          <w:sz w:val="24"/>
          <w:szCs w:val="24"/>
        </w:rPr>
        <w:t xml:space="preserve"> the selected valuation models, the selected shown observations, the variable</w:t>
      </w:r>
      <w:r w:rsidR="00622A88" w:rsidRPr="00A35CC9">
        <w:rPr>
          <w:rFonts w:ascii="Garamond" w:eastAsiaTheme="minorEastAsia" w:hAnsi="Garamond" w:cs="Times New Roman"/>
          <w:sz w:val="24"/>
          <w:szCs w:val="24"/>
        </w:rPr>
        <w:t xml:space="preserve"> to color the map, the </w:t>
      </w:r>
      <w:r w:rsidR="00714A22" w:rsidRPr="00A35CC9">
        <w:rPr>
          <w:rFonts w:ascii="Garamond" w:eastAsiaTheme="minorEastAsia" w:hAnsi="Garamond" w:cs="Times New Roman"/>
          <w:sz w:val="24"/>
          <w:szCs w:val="24"/>
        </w:rPr>
        <w:t>number of categories to color the map</w:t>
      </w:r>
      <w:r w:rsidR="00622A88" w:rsidRPr="00A35CC9">
        <w:rPr>
          <w:rFonts w:ascii="Garamond" w:eastAsiaTheme="minorEastAsia" w:hAnsi="Garamond" w:cs="Times New Roman"/>
          <w:sz w:val="24"/>
          <w:szCs w:val="24"/>
        </w:rPr>
        <w:t>,</w:t>
      </w:r>
      <w:r w:rsidR="00714A22" w:rsidRPr="00A35CC9">
        <w:rPr>
          <w:rFonts w:ascii="Garamond" w:eastAsiaTheme="minorEastAsia" w:hAnsi="Garamond" w:cs="Times New Roman"/>
          <w:sz w:val="24"/>
          <w:szCs w:val="24"/>
        </w:rPr>
        <w:t xml:space="preserve"> and the clustering method that is used. </w:t>
      </w:r>
      <w:r w:rsidR="00013CD5" w:rsidRPr="00A35CC9">
        <w:rPr>
          <w:rFonts w:ascii="Garamond" w:eastAsiaTheme="minorEastAsia" w:hAnsi="Garamond" w:cs="Times New Roman"/>
          <w:sz w:val="24"/>
          <w:szCs w:val="24"/>
        </w:rPr>
        <w:t xml:space="preserve">The selected shown observations can be chosen by </w:t>
      </w:r>
      <w:r w:rsidR="00ED644F" w:rsidRPr="00A35CC9">
        <w:rPr>
          <w:rFonts w:ascii="Garamond" w:eastAsiaTheme="minorEastAsia" w:hAnsi="Garamond" w:cs="Times New Roman"/>
          <w:sz w:val="24"/>
          <w:szCs w:val="24"/>
        </w:rPr>
        <w:t>filtering</w:t>
      </w:r>
      <w:r w:rsidR="00013CD5" w:rsidRPr="00A35CC9">
        <w:rPr>
          <w:rFonts w:ascii="Garamond" w:eastAsiaTheme="minorEastAsia" w:hAnsi="Garamond" w:cs="Times New Roman"/>
          <w:sz w:val="24"/>
          <w:szCs w:val="24"/>
        </w:rPr>
        <w:t xml:space="preserve"> the data based </w:t>
      </w:r>
      <w:r w:rsidR="00622A88" w:rsidRPr="00A35CC9">
        <w:rPr>
          <w:rFonts w:ascii="Garamond" w:eastAsiaTheme="minorEastAsia" w:hAnsi="Garamond" w:cs="Times New Roman"/>
          <w:sz w:val="24"/>
          <w:szCs w:val="24"/>
        </w:rPr>
        <w:t>on</w:t>
      </w:r>
      <w:r w:rsidR="00013CD5" w:rsidRPr="00A35CC9">
        <w:rPr>
          <w:rFonts w:ascii="Garamond" w:eastAsiaTheme="minorEastAsia" w:hAnsi="Garamond" w:cs="Times New Roman"/>
          <w:sz w:val="24"/>
          <w:szCs w:val="24"/>
        </w:rPr>
        <w:t xml:space="preserve"> the options equal to, not equal to, higher than, and lower than for the included parameters in the relevant plotted pricing model. The variables to color the observations are all the continuous variable</w:t>
      </w:r>
      <w:r w:rsidR="00622A88" w:rsidRPr="00A35CC9">
        <w:rPr>
          <w:rFonts w:ascii="Garamond" w:eastAsiaTheme="minorEastAsia" w:hAnsi="Garamond" w:cs="Times New Roman"/>
          <w:sz w:val="24"/>
          <w:szCs w:val="24"/>
        </w:rPr>
        <w:t>s</w:t>
      </w:r>
      <w:r w:rsidR="00013CD5" w:rsidRPr="00A35CC9">
        <w:rPr>
          <w:rFonts w:ascii="Garamond" w:eastAsiaTheme="minorEastAsia" w:hAnsi="Garamond" w:cs="Times New Roman"/>
          <w:sz w:val="24"/>
          <w:szCs w:val="24"/>
        </w:rPr>
        <w:t xml:space="preserve"> included in the pricing models, in addition to total the </w:t>
      </w:r>
      <w:r w:rsidR="008747A6" w:rsidRPr="00A35CC9">
        <w:rPr>
          <w:rFonts w:ascii="Garamond" w:eastAsiaTheme="minorEastAsia" w:hAnsi="Garamond" w:cs="Times New Roman"/>
          <w:sz w:val="24"/>
          <w:szCs w:val="24"/>
        </w:rPr>
        <w:t>total</w:t>
      </w:r>
      <w:r w:rsidR="00013CD5" w:rsidRPr="00A35CC9">
        <w:rPr>
          <w:rFonts w:ascii="Garamond" w:eastAsiaTheme="minorEastAsia" w:hAnsi="Garamond" w:cs="Times New Roman"/>
          <w:sz w:val="24"/>
          <w:szCs w:val="24"/>
        </w:rPr>
        <w:t xml:space="preserve"> price impact of housing-specific, selected sustainable, or sustainable variables. The number of categories </w:t>
      </w:r>
      <w:r w:rsidR="0040119F" w:rsidRPr="00A35CC9">
        <w:rPr>
          <w:rFonts w:ascii="Garamond" w:eastAsiaTheme="minorEastAsia" w:hAnsi="Garamond" w:cs="Times New Roman"/>
          <w:sz w:val="24"/>
          <w:szCs w:val="24"/>
        </w:rPr>
        <w:t xml:space="preserve">can be </w:t>
      </w:r>
      <w:r w:rsidR="00013CD5" w:rsidRPr="00A35CC9">
        <w:rPr>
          <w:rFonts w:ascii="Garamond" w:eastAsiaTheme="minorEastAsia" w:hAnsi="Garamond" w:cs="Times New Roman"/>
          <w:sz w:val="24"/>
          <w:szCs w:val="24"/>
        </w:rPr>
        <w:t xml:space="preserve">based on the quantiles of the continuous variable used to color the map. </w:t>
      </w:r>
      <w:r w:rsidR="0040119F" w:rsidRPr="00A35CC9">
        <w:rPr>
          <w:rFonts w:ascii="Garamond" w:eastAsiaTheme="minorEastAsia" w:hAnsi="Garamond" w:cs="Times New Roman"/>
          <w:sz w:val="24"/>
          <w:szCs w:val="24"/>
        </w:rPr>
        <w:t>We will</w:t>
      </w:r>
      <w:r w:rsidR="00013CD5" w:rsidRPr="00A35CC9">
        <w:rPr>
          <w:rFonts w:ascii="Garamond" w:eastAsiaTheme="minorEastAsia" w:hAnsi="Garamond" w:cs="Times New Roman"/>
          <w:sz w:val="24"/>
          <w:szCs w:val="24"/>
        </w:rPr>
        <w:t xml:space="preserve"> always </w:t>
      </w:r>
      <w:r w:rsidR="0040119F" w:rsidRPr="00A35CC9">
        <w:rPr>
          <w:rFonts w:ascii="Garamond" w:eastAsiaTheme="minorEastAsia" w:hAnsi="Garamond" w:cs="Times New Roman"/>
          <w:sz w:val="24"/>
          <w:szCs w:val="24"/>
        </w:rPr>
        <w:t>v</w:t>
      </w:r>
      <w:r w:rsidR="00013CD5" w:rsidRPr="00A35CC9">
        <w:rPr>
          <w:rFonts w:ascii="Garamond" w:eastAsiaTheme="minorEastAsia" w:hAnsi="Garamond" w:cs="Times New Roman"/>
          <w:sz w:val="24"/>
          <w:szCs w:val="24"/>
        </w:rPr>
        <w:t xml:space="preserve">isualize </w:t>
      </w:r>
      <w:r w:rsidR="0040119F" w:rsidRPr="00A35CC9">
        <w:rPr>
          <w:rFonts w:ascii="Garamond" w:eastAsiaTheme="minorEastAsia" w:hAnsi="Garamond" w:cs="Times New Roman"/>
          <w:sz w:val="24"/>
          <w:szCs w:val="24"/>
        </w:rPr>
        <w:t xml:space="preserve">the categories in </w:t>
      </w:r>
      <w:r w:rsidR="00013CD5" w:rsidRPr="00A35CC9">
        <w:rPr>
          <w:rFonts w:ascii="Garamond" w:eastAsiaTheme="minorEastAsia" w:hAnsi="Garamond" w:cs="Times New Roman"/>
          <w:sz w:val="24"/>
          <w:szCs w:val="24"/>
        </w:rPr>
        <w:t>three colors</w:t>
      </w:r>
      <w:r w:rsidR="0040119F" w:rsidRPr="00A35CC9">
        <w:rPr>
          <w:rFonts w:ascii="Garamond" w:eastAsiaTheme="minorEastAsia" w:hAnsi="Garamond" w:cs="Times New Roman"/>
          <w:sz w:val="24"/>
          <w:szCs w:val="24"/>
        </w:rPr>
        <w:t>. The</w:t>
      </w:r>
      <w:r w:rsidR="00013CD5" w:rsidRPr="00A35CC9">
        <w:rPr>
          <w:rFonts w:ascii="Garamond" w:eastAsiaTheme="minorEastAsia" w:hAnsi="Garamond" w:cs="Times New Roman"/>
          <w:sz w:val="24"/>
          <w:szCs w:val="24"/>
        </w:rPr>
        <w:t xml:space="preserve"> lowest category will be visualized in red</w:t>
      </w:r>
      <w:r w:rsidR="00622A88" w:rsidRPr="00A35CC9">
        <w:rPr>
          <w:rFonts w:ascii="Garamond" w:eastAsiaTheme="minorEastAsia" w:hAnsi="Garamond" w:cs="Times New Roman"/>
          <w:sz w:val="24"/>
          <w:szCs w:val="24"/>
        </w:rPr>
        <w:t>,</w:t>
      </w:r>
      <w:r w:rsidR="00013CD5" w:rsidRPr="00A35CC9">
        <w:rPr>
          <w:rFonts w:ascii="Garamond" w:eastAsiaTheme="minorEastAsia" w:hAnsi="Garamond" w:cs="Times New Roman"/>
          <w:sz w:val="24"/>
          <w:szCs w:val="24"/>
        </w:rPr>
        <w:t xml:space="preserve"> and the highest category in green. The observations in the middle categories will be visualized in gray. Additionally can be chosen to only display the observations in the lowest and highest category. </w:t>
      </w:r>
      <w:r w:rsidR="00714A22" w:rsidRPr="00A35CC9">
        <w:rPr>
          <w:rFonts w:ascii="Garamond" w:eastAsiaTheme="minorEastAsia" w:hAnsi="Garamond" w:cs="Times New Roman"/>
          <w:sz w:val="24"/>
          <w:szCs w:val="24"/>
        </w:rPr>
        <w:t>The notebook to construct the map is shared on</w:t>
      </w:r>
      <w:r w:rsidR="0040119F" w:rsidRPr="00A35CC9">
        <w:rPr>
          <w:rFonts w:ascii="Garamond" w:eastAsiaTheme="minorEastAsia" w:hAnsi="Garamond" w:cs="Times New Roman"/>
          <w:sz w:val="24"/>
          <w:szCs w:val="24"/>
        </w:rPr>
        <w:t xml:space="preserve"> our</w:t>
      </w:r>
      <w:r w:rsidR="00714A22" w:rsidRPr="00A35CC9">
        <w:rPr>
          <w:rFonts w:ascii="Garamond" w:eastAsiaTheme="minorEastAsia" w:hAnsi="Garamond" w:cs="Times New Roman"/>
          <w:sz w:val="24"/>
          <w:szCs w:val="24"/>
        </w:rPr>
        <w:t xml:space="preserve"> GitHub</w:t>
      </w:r>
      <w:r w:rsidR="0065730D" w:rsidRPr="00A35CC9">
        <w:rPr>
          <w:rStyle w:val="FootnoteReference"/>
          <w:rFonts w:ascii="Garamond" w:eastAsiaTheme="minorEastAsia" w:hAnsi="Garamond" w:cs="Times New Roman"/>
          <w:sz w:val="24"/>
          <w:szCs w:val="24"/>
        </w:rPr>
        <w:footnoteReference w:id="5"/>
      </w:r>
      <w:r w:rsidR="00714A22" w:rsidRPr="00A35CC9">
        <w:rPr>
          <w:rFonts w:ascii="Garamond" w:eastAsiaTheme="minorEastAsia" w:hAnsi="Garamond" w:cs="Times New Roman"/>
          <w:sz w:val="24"/>
          <w:szCs w:val="24"/>
        </w:rPr>
        <w:t>.</w:t>
      </w:r>
      <w:r w:rsidR="00013CD5" w:rsidRPr="00A35CC9">
        <w:rPr>
          <w:rFonts w:ascii="Garamond" w:eastAsiaTheme="minorEastAsia" w:hAnsi="Garamond" w:cs="Times New Roman"/>
          <w:b/>
          <w:bCs/>
          <w:sz w:val="24"/>
          <w:szCs w:val="24"/>
        </w:rPr>
        <w:t xml:space="preserve"> </w:t>
      </w:r>
    </w:p>
    <w:tbl>
      <w:tblPr>
        <w:tblStyle w:val="TableGrid"/>
        <w:tblW w:w="10165" w:type="dxa"/>
        <w:tblLook w:val="04A0" w:firstRow="1" w:lastRow="0" w:firstColumn="1" w:lastColumn="0" w:noHBand="0" w:noVBand="1"/>
      </w:tblPr>
      <w:tblGrid>
        <w:gridCol w:w="2047"/>
        <w:gridCol w:w="8118"/>
      </w:tblGrid>
      <w:tr w:rsidR="00273870" w:rsidRPr="00273870" w14:paraId="08D747B0" w14:textId="77777777" w:rsidTr="004409BD">
        <w:trPr>
          <w:trHeight w:val="49"/>
        </w:trPr>
        <w:tc>
          <w:tcPr>
            <w:tcW w:w="10165" w:type="dxa"/>
            <w:gridSpan w:val="2"/>
            <w:tcBorders>
              <w:top w:val="nil"/>
              <w:left w:val="nil"/>
              <w:bottom w:val="single" w:sz="4" w:space="0" w:color="auto"/>
              <w:right w:val="nil"/>
            </w:tcBorders>
          </w:tcPr>
          <w:p w14:paraId="1CFF4A6F" w14:textId="77777777" w:rsidR="001C29B0" w:rsidRPr="00273870" w:rsidRDefault="001C29B0" w:rsidP="004409BD">
            <w:pPr>
              <w:rPr>
                <w:rFonts w:ascii="Garamond" w:eastAsiaTheme="minorEastAsia" w:hAnsi="Garamond" w:cs="Times New Roman"/>
                <w:sz w:val="21"/>
                <w:szCs w:val="21"/>
              </w:rPr>
            </w:pPr>
            <w:r w:rsidRPr="00273870">
              <w:rPr>
                <w:rFonts w:ascii="Garamond" w:eastAsiaTheme="minorEastAsia" w:hAnsi="Garamond" w:cs="Times New Roman"/>
                <w:b/>
                <w:bCs/>
                <w:sz w:val="21"/>
                <w:szCs w:val="21"/>
              </w:rPr>
              <w:lastRenderedPageBreak/>
              <w:t>Table 11</w:t>
            </w:r>
            <w:r w:rsidRPr="00273870">
              <w:rPr>
                <w:rFonts w:ascii="Garamond" w:eastAsiaTheme="minorEastAsia" w:hAnsi="Garamond" w:cs="Times New Roman"/>
                <w:sz w:val="21"/>
                <w:szCs w:val="21"/>
              </w:rPr>
              <w:t xml:space="preserve"> The parameters used to maps to visualize the results of pricing models</w:t>
            </w:r>
          </w:p>
        </w:tc>
      </w:tr>
      <w:tr w:rsidR="00273870" w:rsidRPr="00273870" w14:paraId="7B22E596" w14:textId="77777777" w:rsidTr="004409BD">
        <w:trPr>
          <w:trHeight w:val="49"/>
        </w:trPr>
        <w:tc>
          <w:tcPr>
            <w:tcW w:w="2047" w:type="dxa"/>
            <w:tcBorders>
              <w:left w:val="nil"/>
              <w:bottom w:val="single" w:sz="4" w:space="0" w:color="auto"/>
            </w:tcBorders>
          </w:tcPr>
          <w:p w14:paraId="45E5E9BA" w14:textId="77777777" w:rsidR="001C29B0" w:rsidRPr="00273870" w:rsidRDefault="001C29B0" w:rsidP="004409BD">
            <w:pPr>
              <w:rPr>
                <w:rFonts w:ascii="Garamond" w:eastAsiaTheme="minorEastAsia" w:hAnsi="Garamond" w:cs="Times New Roman"/>
                <w:b/>
                <w:bCs/>
                <w:sz w:val="20"/>
                <w:szCs w:val="20"/>
              </w:rPr>
            </w:pPr>
            <w:r w:rsidRPr="00273870">
              <w:rPr>
                <w:rFonts w:ascii="Garamond" w:eastAsiaTheme="minorEastAsia" w:hAnsi="Garamond" w:cs="Times New Roman"/>
                <w:b/>
                <w:bCs/>
                <w:sz w:val="20"/>
                <w:szCs w:val="20"/>
              </w:rPr>
              <w:t>Parameters</w:t>
            </w:r>
          </w:p>
        </w:tc>
        <w:tc>
          <w:tcPr>
            <w:tcW w:w="8118" w:type="dxa"/>
            <w:tcBorders>
              <w:bottom w:val="single" w:sz="4" w:space="0" w:color="auto"/>
              <w:right w:val="nil"/>
            </w:tcBorders>
          </w:tcPr>
          <w:p w14:paraId="204466A7" w14:textId="77777777" w:rsidR="001C29B0" w:rsidRPr="00273870" w:rsidRDefault="001C29B0" w:rsidP="004409BD">
            <w:pPr>
              <w:rPr>
                <w:rFonts w:ascii="Garamond" w:eastAsiaTheme="minorEastAsia" w:hAnsi="Garamond" w:cs="Times New Roman"/>
                <w:b/>
                <w:bCs/>
                <w:sz w:val="20"/>
                <w:szCs w:val="20"/>
              </w:rPr>
            </w:pPr>
            <w:r w:rsidRPr="00273870">
              <w:rPr>
                <w:rFonts w:ascii="Garamond" w:eastAsiaTheme="minorEastAsia" w:hAnsi="Garamond" w:cs="Times New Roman"/>
                <w:b/>
                <w:bCs/>
                <w:sz w:val="20"/>
                <w:szCs w:val="20"/>
              </w:rPr>
              <w:t>Description</w:t>
            </w:r>
          </w:p>
        </w:tc>
      </w:tr>
      <w:tr w:rsidR="00273870" w:rsidRPr="00273870" w14:paraId="2CE10BE2" w14:textId="77777777" w:rsidTr="004409BD">
        <w:trPr>
          <w:trHeight w:val="111"/>
        </w:trPr>
        <w:tc>
          <w:tcPr>
            <w:tcW w:w="2047" w:type="dxa"/>
            <w:tcBorders>
              <w:top w:val="single" w:sz="4" w:space="0" w:color="auto"/>
              <w:left w:val="nil"/>
              <w:bottom w:val="single" w:sz="4" w:space="0" w:color="auto"/>
            </w:tcBorders>
          </w:tcPr>
          <w:p w14:paraId="04CEB24B" w14:textId="77777777" w:rsidR="001C29B0" w:rsidRPr="00273870" w:rsidRDefault="001C29B0" w:rsidP="004409BD">
            <w:pPr>
              <w:rPr>
                <w:rFonts w:ascii="Garamond" w:eastAsiaTheme="minorEastAsia" w:hAnsi="Garamond" w:cs="Times New Roman"/>
                <w:sz w:val="20"/>
                <w:szCs w:val="20"/>
              </w:rPr>
            </w:pPr>
            <w:r w:rsidRPr="00273870">
              <w:rPr>
                <w:rFonts w:ascii="Garamond" w:eastAsiaTheme="minorEastAsia" w:hAnsi="Garamond" w:cs="Times New Roman"/>
                <w:sz w:val="20"/>
                <w:szCs w:val="20"/>
              </w:rPr>
              <w:t>Selected Sustainable Features</w:t>
            </w:r>
          </w:p>
        </w:tc>
        <w:tc>
          <w:tcPr>
            <w:tcW w:w="8118" w:type="dxa"/>
            <w:tcBorders>
              <w:top w:val="single" w:sz="4" w:space="0" w:color="auto"/>
              <w:bottom w:val="single" w:sz="4" w:space="0" w:color="auto"/>
              <w:right w:val="nil"/>
            </w:tcBorders>
          </w:tcPr>
          <w:p w14:paraId="089A9209" w14:textId="499C7DD9" w:rsidR="001C29B0" w:rsidRPr="00273870" w:rsidRDefault="001C29B0" w:rsidP="004409BD">
            <w:pPr>
              <w:rPr>
                <w:rFonts w:ascii="Garamond" w:eastAsiaTheme="minorEastAsia" w:hAnsi="Garamond" w:cs="Times New Roman"/>
                <w:sz w:val="20"/>
                <w:szCs w:val="20"/>
              </w:rPr>
            </w:pPr>
            <w:r w:rsidRPr="00273870">
              <w:rPr>
                <w:rFonts w:ascii="Garamond" w:eastAsiaTheme="minorEastAsia" w:hAnsi="Garamond" w:cs="Times New Roman"/>
                <w:sz w:val="20"/>
                <w:szCs w:val="20"/>
              </w:rPr>
              <w:t>List</w:t>
            </w:r>
            <w:r w:rsidR="008367DC" w:rsidRPr="00273870">
              <w:rPr>
                <w:rFonts w:ascii="Garamond" w:eastAsiaTheme="minorEastAsia" w:hAnsi="Garamond" w:cs="Times New Roman"/>
                <w:sz w:val="20"/>
                <w:szCs w:val="20"/>
              </w:rPr>
              <w:t xml:space="preserve"> including the</w:t>
            </w:r>
            <w:r w:rsidRPr="00273870">
              <w:rPr>
                <w:rFonts w:ascii="Garamond" w:eastAsiaTheme="minorEastAsia" w:hAnsi="Garamond" w:cs="Times New Roman"/>
                <w:sz w:val="20"/>
                <w:szCs w:val="20"/>
              </w:rPr>
              <w:t xml:space="preserve"> features that are used to calculate a sustainability price impact that excludes the not included sustainable features. The list makes it for example possible to exclude the price impact of sustainability on factors that cannot be influenced by policymakers, such as the distance to the beach. Only sustainable variable</w:t>
            </w:r>
            <w:r w:rsidR="008367DC" w:rsidRPr="00273870">
              <w:rPr>
                <w:rFonts w:ascii="Garamond" w:eastAsiaTheme="minorEastAsia" w:hAnsi="Garamond" w:cs="Times New Roman"/>
                <w:sz w:val="20"/>
                <w:szCs w:val="20"/>
              </w:rPr>
              <w:t>s</w:t>
            </w:r>
            <w:r w:rsidRPr="00273870">
              <w:rPr>
                <w:rFonts w:ascii="Garamond" w:eastAsiaTheme="minorEastAsia" w:hAnsi="Garamond" w:cs="Times New Roman"/>
                <w:sz w:val="20"/>
                <w:szCs w:val="20"/>
              </w:rPr>
              <w:t xml:space="preserve"> can be chosen that are included in the pricing model.</w:t>
            </w:r>
          </w:p>
        </w:tc>
      </w:tr>
      <w:tr w:rsidR="00273870" w:rsidRPr="00273870" w14:paraId="658B77ED" w14:textId="77777777" w:rsidTr="004409BD">
        <w:trPr>
          <w:trHeight w:val="111"/>
        </w:trPr>
        <w:tc>
          <w:tcPr>
            <w:tcW w:w="2047" w:type="dxa"/>
            <w:tcBorders>
              <w:top w:val="single" w:sz="4" w:space="0" w:color="auto"/>
              <w:left w:val="nil"/>
              <w:bottom w:val="single" w:sz="4" w:space="0" w:color="auto"/>
            </w:tcBorders>
          </w:tcPr>
          <w:p w14:paraId="5091A1CF" w14:textId="77777777" w:rsidR="001C29B0" w:rsidRPr="00273870" w:rsidRDefault="001C29B0" w:rsidP="004409BD">
            <w:pPr>
              <w:rPr>
                <w:rFonts w:ascii="Garamond" w:eastAsiaTheme="minorEastAsia" w:hAnsi="Garamond" w:cs="Times New Roman"/>
                <w:sz w:val="20"/>
                <w:szCs w:val="20"/>
              </w:rPr>
            </w:pPr>
            <w:r w:rsidRPr="00273870">
              <w:rPr>
                <w:rFonts w:ascii="Garamond" w:eastAsiaTheme="minorEastAsia" w:hAnsi="Garamond" w:cs="Times New Roman"/>
                <w:sz w:val="20"/>
                <w:szCs w:val="20"/>
              </w:rPr>
              <w:t>Map_save_name</w:t>
            </w:r>
          </w:p>
        </w:tc>
        <w:tc>
          <w:tcPr>
            <w:tcW w:w="8118" w:type="dxa"/>
            <w:tcBorders>
              <w:top w:val="single" w:sz="4" w:space="0" w:color="auto"/>
              <w:bottom w:val="single" w:sz="4" w:space="0" w:color="auto"/>
              <w:right w:val="nil"/>
            </w:tcBorders>
          </w:tcPr>
          <w:p w14:paraId="7DF971B0" w14:textId="4D9A64B5" w:rsidR="001C29B0" w:rsidRPr="00273870" w:rsidRDefault="001C29B0" w:rsidP="004409BD">
            <w:pPr>
              <w:rPr>
                <w:rFonts w:ascii="Garamond" w:eastAsiaTheme="minorEastAsia" w:hAnsi="Garamond" w:cs="Times New Roman"/>
                <w:sz w:val="20"/>
                <w:szCs w:val="20"/>
              </w:rPr>
            </w:pPr>
            <w:r w:rsidRPr="00273870">
              <w:rPr>
                <w:rFonts w:ascii="Garamond" w:eastAsiaTheme="minorEastAsia" w:hAnsi="Garamond" w:cs="Times New Roman"/>
                <w:sz w:val="20"/>
                <w:szCs w:val="20"/>
              </w:rPr>
              <w:t xml:space="preserve">The name of the map used </w:t>
            </w:r>
            <w:r w:rsidR="008367DC" w:rsidRPr="00273870">
              <w:rPr>
                <w:rFonts w:ascii="Garamond" w:eastAsiaTheme="minorEastAsia" w:hAnsi="Garamond" w:cs="Times New Roman"/>
                <w:sz w:val="20"/>
                <w:szCs w:val="20"/>
              </w:rPr>
              <w:t>in</w:t>
            </w:r>
            <w:r w:rsidRPr="00273870">
              <w:rPr>
                <w:rFonts w:ascii="Garamond" w:eastAsiaTheme="minorEastAsia" w:hAnsi="Garamond" w:cs="Times New Roman"/>
                <w:sz w:val="20"/>
                <w:szCs w:val="20"/>
              </w:rPr>
              <w:t xml:space="preserve"> the file.</w:t>
            </w:r>
          </w:p>
        </w:tc>
      </w:tr>
      <w:tr w:rsidR="00273870" w:rsidRPr="00273870" w14:paraId="2D0A0465" w14:textId="77777777" w:rsidTr="004409BD">
        <w:trPr>
          <w:trHeight w:val="111"/>
        </w:trPr>
        <w:tc>
          <w:tcPr>
            <w:tcW w:w="2047" w:type="dxa"/>
            <w:tcBorders>
              <w:top w:val="single" w:sz="4" w:space="0" w:color="auto"/>
              <w:left w:val="nil"/>
              <w:bottom w:val="single" w:sz="4" w:space="0" w:color="auto"/>
            </w:tcBorders>
          </w:tcPr>
          <w:p w14:paraId="3284BD34" w14:textId="77777777" w:rsidR="001C29B0" w:rsidRPr="00273870" w:rsidRDefault="001C29B0" w:rsidP="004409BD">
            <w:pPr>
              <w:rPr>
                <w:rFonts w:ascii="Garamond" w:eastAsiaTheme="minorEastAsia" w:hAnsi="Garamond" w:cs="Times New Roman"/>
                <w:sz w:val="20"/>
                <w:szCs w:val="20"/>
              </w:rPr>
            </w:pPr>
            <w:r w:rsidRPr="00273870">
              <w:rPr>
                <w:rFonts w:ascii="Garamond" w:eastAsiaTheme="minorEastAsia" w:hAnsi="Garamond" w:cs="Times New Roman"/>
                <w:sz w:val="20"/>
                <w:szCs w:val="20"/>
              </w:rPr>
              <w:t>Title</w:t>
            </w:r>
          </w:p>
        </w:tc>
        <w:tc>
          <w:tcPr>
            <w:tcW w:w="8118" w:type="dxa"/>
            <w:tcBorders>
              <w:top w:val="single" w:sz="4" w:space="0" w:color="auto"/>
              <w:bottom w:val="single" w:sz="4" w:space="0" w:color="auto"/>
              <w:right w:val="nil"/>
            </w:tcBorders>
          </w:tcPr>
          <w:p w14:paraId="295B4244" w14:textId="77777777" w:rsidR="001C29B0" w:rsidRPr="00273870" w:rsidRDefault="001C29B0" w:rsidP="004409BD">
            <w:pPr>
              <w:rPr>
                <w:rFonts w:ascii="Garamond" w:eastAsiaTheme="minorEastAsia" w:hAnsi="Garamond" w:cs="Times New Roman"/>
                <w:sz w:val="20"/>
                <w:szCs w:val="20"/>
              </w:rPr>
            </w:pPr>
            <w:r w:rsidRPr="00273870">
              <w:rPr>
                <w:rFonts w:ascii="Garamond" w:eastAsiaTheme="minorEastAsia" w:hAnsi="Garamond" w:cs="Times New Roman"/>
                <w:sz w:val="20"/>
                <w:szCs w:val="20"/>
              </w:rPr>
              <w:t>The title that will be given to the map.</w:t>
            </w:r>
          </w:p>
        </w:tc>
      </w:tr>
      <w:tr w:rsidR="00273870" w:rsidRPr="00273870" w14:paraId="46E449FC" w14:textId="77777777" w:rsidTr="004409BD">
        <w:trPr>
          <w:trHeight w:val="49"/>
        </w:trPr>
        <w:tc>
          <w:tcPr>
            <w:tcW w:w="2047" w:type="dxa"/>
            <w:tcBorders>
              <w:top w:val="single" w:sz="4" w:space="0" w:color="auto"/>
              <w:left w:val="nil"/>
              <w:bottom w:val="single" w:sz="4" w:space="0" w:color="auto"/>
            </w:tcBorders>
          </w:tcPr>
          <w:p w14:paraId="74575A6C" w14:textId="77777777" w:rsidR="001C29B0" w:rsidRPr="00273870" w:rsidRDefault="001C29B0" w:rsidP="004409BD">
            <w:pPr>
              <w:rPr>
                <w:rFonts w:ascii="Garamond" w:eastAsiaTheme="minorEastAsia" w:hAnsi="Garamond" w:cs="Times New Roman"/>
                <w:sz w:val="20"/>
                <w:szCs w:val="20"/>
              </w:rPr>
            </w:pPr>
            <w:r w:rsidRPr="00273870">
              <w:rPr>
                <w:rFonts w:ascii="Garamond" w:eastAsiaTheme="minorEastAsia" w:hAnsi="Garamond" w:cs="Times New Roman"/>
                <w:sz w:val="20"/>
                <w:szCs w:val="20"/>
              </w:rPr>
              <w:t>Subtitle</w:t>
            </w:r>
          </w:p>
        </w:tc>
        <w:tc>
          <w:tcPr>
            <w:tcW w:w="8118" w:type="dxa"/>
            <w:tcBorders>
              <w:top w:val="single" w:sz="4" w:space="0" w:color="auto"/>
              <w:bottom w:val="single" w:sz="4" w:space="0" w:color="auto"/>
              <w:right w:val="nil"/>
            </w:tcBorders>
          </w:tcPr>
          <w:p w14:paraId="5634E93A" w14:textId="77777777" w:rsidR="001C29B0" w:rsidRPr="00273870" w:rsidRDefault="001C29B0" w:rsidP="004409BD">
            <w:pPr>
              <w:spacing w:line="360" w:lineRule="auto"/>
              <w:rPr>
                <w:rFonts w:ascii="Garamond" w:eastAsiaTheme="minorEastAsia" w:hAnsi="Garamond" w:cs="Times New Roman"/>
                <w:sz w:val="20"/>
                <w:szCs w:val="20"/>
              </w:rPr>
            </w:pPr>
            <w:r w:rsidRPr="00273870">
              <w:rPr>
                <w:rFonts w:ascii="Garamond" w:eastAsiaTheme="minorEastAsia" w:hAnsi="Garamond" w:cs="Times New Roman"/>
                <w:sz w:val="20"/>
                <w:szCs w:val="20"/>
              </w:rPr>
              <w:t>The subtitle that will be given to the map.</w:t>
            </w:r>
          </w:p>
        </w:tc>
      </w:tr>
      <w:tr w:rsidR="00273870" w:rsidRPr="00273870" w14:paraId="62D839B6" w14:textId="77777777" w:rsidTr="004409BD">
        <w:trPr>
          <w:trHeight w:val="182"/>
        </w:trPr>
        <w:tc>
          <w:tcPr>
            <w:tcW w:w="2047" w:type="dxa"/>
            <w:tcBorders>
              <w:top w:val="single" w:sz="4" w:space="0" w:color="auto"/>
              <w:left w:val="nil"/>
              <w:bottom w:val="single" w:sz="4" w:space="0" w:color="auto"/>
            </w:tcBorders>
          </w:tcPr>
          <w:p w14:paraId="3EF72250" w14:textId="77777777" w:rsidR="001C29B0" w:rsidRPr="00273870" w:rsidRDefault="001C29B0" w:rsidP="004409BD">
            <w:pPr>
              <w:rPr>
                <w:rFonts w:ascii="Garamond" w:eastAsiaTheme="minorEastAsia" w:hAnsi="Garamond" w:cs="Times New Roman"/>
                <w:sz w:val="20"/>
                <w:szCs w:val="20"/>
              </w:rPr>
            </w:pPr>
            <w:r w:rsidRPr="00273870">
              <w:rPr>
                <w:rFonts w:ascii="Garamond" w:eastAsiaTheme="minorEastAsia" w:hAnsi="Garamond" w:cs="Times New Roman"/>
                <w:sz w:val="20"/>
                <w:szCs w:val="20"/>
              </w:rPr>
              <w:t>Circle_Multiplier</w:t>
            </w:r>
          </w:p>
        </w:tc>
        <w:tc>
          <w:tcPr>
            <w:tcW w:w="8118" w:type="dxa"/>
            <w:tcBorders>
              <w:top w:val="single" w:sz="4" w:space="0" w:color="auto"/>
              <w:bottom w:val="single" w:sz="4" w:space="0" w:color="auto"/>
              <w:right w:val="nil"/>
            </w:tcBorders>
          </w:tcPr>
          <w:p w14:paraId="29EC21C5" w14:textId="3716583C" w:rsidR="001C29B0" w:rsidRPr="00273870" w:rsidRDefault="001C29B0" w:rsidP="004409BD">
            <w:pPr>
              <w:rPr>
                <w:rFonts w:ascii="Garamond" w:eastAsiaTheme="minorEastAsia" w:hAnsi="Garamond" w:cs="Times New Roman"/>
                <w:sz w:val="20"/>
                <w:szCs w:val="20"/>
              </w:rPr>
            </w:pPr>
            <w:r w:rsidRPr="00273870">
              <w:rPr>
                <w:rFonts w:ascii="Garamond" w:eastAsiaTheme="minorEastAsia" w:hAnsi="Garamond" w:cs="Times New Roman"/>
                <w:sz w:val="20"/>
                <w:szCs w:val="20"/>
              </w:rPr>
              <w:t xml:space="preserve">The Multiplier </w:t>
            </w:r>
            <w:r w:rsidR="008367DC" w:rsidRPr="00273870">
              <w:rPr>
                <w:rFonts w:ascii="Garamond" w:eastAsiaTheme="minorEastAsia" w:hAnsi="Garamond" w:cs="Times New Roman"/>
                <w:sz w:val="20"/>
                <w:szCs w:val="20"/>
              </w:rPr>
              <w:t xml:space="preserve">was </w:t>
            </w:r>
            <w:r w:rsidRPr="00273870">
              <w:rPr>
                <w:rFonts w:ascii="Garamond" w:eastAsiaTheme="minorEastAsia" w:hAnsi="Garamond" w:cs="Times New Roman"/>
                <w:sz w:val="20"/>
                <w:szCs w:val="20"/>
              </w:rPr>
              <w:t xml:space="preserve">applied to use for the visualization of the circles by the clustering of the observations with the Markercluster. The perfect parameter setting depends on the length of the used (subsetted) dataframe or the number of clusters that are specified. The formula for the size of the circle is as follows: radius = Circle_Multiplier * </w:t>
            </w:r>
            <m:oMath>
              <m:r>
                <w:rPr>
                  <w:rFonts w:ascii="Cambria Math" w:eastAsiaTheme="minorEastAsia" w:hAnsi="Cambria Math" w:cs="Times New Roman"/>
                  <w:sz w:val="20"/>
                  <w:szCs w:val="20"/>
                </w:rPr>
                <m:t xml:space="preserve"> </m:t>
              </m:r>
              <m:r>
                <m:rPr>
                  <m:sty m:val="p"/>
                </m:rPr>
                <w:rPr>
                  <w:rFonts w:ascii="Cambria Math" w:eastAsiaTheme="minorEastAsia" w:hAnsi="Cambria Math" w:cs="Times New Roman"/>
                  <w:sz w:val="20"/>
                  <w:szCs w:val="20"/>
                </w:rPr>
                <m:t>log⁡</m:t>
              </m:r>
              <m:r>
                <w:rPr>
                  <w:rFonts w:ascii="Cambria Math" w:eastAsiaTheme="minorEastAsia" w:hAnsi="Cambria Math" w:cs="Times New Roman"/>
                  <w:sz w:val="20"/>
                  <w:szCs w:val="20"/>
                </w:rPr>
                <m:t>(n_obs_in_cluster)/ 2</m:t>
              </m:r>
            </m:oMath>
            <w:r w:rsidRPr="00273870">
              <w:rPr>
                <w:rFonts w:ascii="Garamond" w:eastAsiaTheme="minorEastAsia" w:hAnsi="Garamond" w:cs="Times New Roman"/>
                <w:sz w:val="20"/>
                <w:szCs w:val="20"/>
              </w:rPr>
              <w:t xml:space="preserve"> </w:t>
            </w:r>
          </w:p>
        </w:tc>
      </w:tr>
      <w:tr w:rsidR="00273870" w:rsidRPr="00273870" w14:paraId="5F4B3BC0" w14:textId="77777777" w:rsidTr="00DB4C8C">
        <w:trPr>
          <w:trHeight w:val="63"/>
        </w:trPr>
        <w:tc>
          <w:tcPr>
            <w:tcW w:w="2047" w:type="dxa"/>
            <w:tcBorders>
              <w:top w:val="single" w:sz="4" w:space="0" w:color="auto"/>
              <w:left w:val="nil"/>
              <w:bottom w:val="single" w:sz="4" w:space="0" w:color="auto"/>
            </w:tcBorders>
          </w:tcPr>
          <w:p w14:paraId="1C2AEF55" w14:textId="77777777" w:rsidR="001C29B0" w:rsidRPr="00273870" w:rsidRDefault="001C29B0" w:rsidP="00DB4C8C">
            <w:pPr>
              <w:rPr>
                <w:rFonts w:ascii="Garamond" w:eastAsiaTheme="minorEastAsia" w:hAnsi="Garamond" w:cs="Times New Roman"/>
                <w:sz w:val="20"/>
                <w:szCs w:val="20"/>
              </w:rPr>
            </w:pPr>
            <w:r w:rsidRPr="00273870">
              <w:rPr>
                <w:rFonts w:ascii="Garamond" w:eastAsiaTheme="minorEastAsia" w:hAnsi="Garamond" w:cs="Times New Roman"/>
                <w:sz w:val="20"/>
                <w:szCs w:val="20"/>
              </w:rPr>
              <w:t>DF</w:t>
            </w:r>
          </w:p>
        </w:tc>
        <w:tc>
          <w:tcPr>
            <w:tcW w:w="8118" w:type="dxa"/>
            <w:tcBorders>
              <w:top w:val="single" w:sz="4" w:space="0" w:color="auto"/>
              <w:bottom w:val="single" w:sz="4" w:space="0" w:color="auto"/>
              <w:right w:val="nil"/>
            </w:tcBorders>
          </w:tcPr>
          <w:p w14:paraId="362C5F27" w14:textId="7EFC260E" w:rsidR="001C29B0" w:rsidRPr="00273870" w:rsidRDefault="001C29B0" w:rsidP="00DB4C8C">
            <w:pPr>
              <w:rPr>
                <w:rFonts w:ascii="Garamond" w:eastAsiaTheme="minorEastAsia" w:hAnsi="Garamond" w:cs="Times New Roman"/>
                <w:sz w:val="20"/>
                <w:szCs w:val="20"/>
              </w:rPr>
            </w:pPr>
            <w:r w:rsidRPr="00273870">
              <w:rPr>
                <w:rFonts w:ascii="Garamond" w:eastAsiaTheme="minorEastAsia" w:hAnsi="Garamond" w:cs="Times New Roman"/>
                <w:sz w:val="20"/>
                <w:szCs w:val="20"/>
              </w:rPr>
              <w:t>The dataframe used to estimate the pricing models.</w:t>
            </w:r>
          </w:p>
        </w:tc>
      </w:tr>
      <w:tr w:rsidR="00273870" w:rsidRPr="00273870" w14:paraId="658906E3" w14:textId="77777777" w:rsidTr="004409BD">
        <w:trPr>
          <w:trHeight w:val="111"/>
        </w:trPr>
        <w:tc>
          <w:tcPr>
            <w:tcW w:w="2047" w:type="dxa"/>
            <w:tcBorders>
              <w:top w:val="single" w:sz="4" w:space="0" w:color="auto"/>
              <w:left w:val="nil"/>
              <w:bottom w:val="single" w:sz="4" w:space="0" w:color="auto"/>
            </w:tcBorders>
          </w:tcPr>
          <w:p w14:paraId="644013C2" w14:textId="77777777" w:rsidR="001C29B0" w:rsidRPr="00273870" w:rsidRDefault="001C29B0" w:rsidP="004409BD">
            <w:pPr>
              <w:rPr>
                <w:rFonts w:ascii="Garamond" w:eastAsiaTheme="minorEastAsia" w:hAnsi="Garamond" w:cs="Times New Roman"/>
                <w:sz w:val="20"/>
                <w:szCs w:val="20"/>
              </w:rPr>
            </w:pPr>
            <w:r w:rsidRPr="00273870">
              <w:rPr>
                <w:rFonts w:ascii="Garamond" w:eastAsiaTheme="minorEastAsia" w:hAnsi="Garamond" w:cs="Times New Roman"/>
                <w:sz w:val="20"/>
                <w:szCs w:val="20"/>
              </w:rPr>
              <w:t>Model_result</w:t>
            </w:r>
          </w:p>
        </w:tc>
        <w:tc>
          <w:tcPr>
            <w:tcW w:w="8118" w:type="dxa"/>
            <w:tcBorders>
              <w:top w:val="single" w:sz="4" w:space="0" w:color="auto"/>
              <w:bottom w:val="single" w:sz="4" w:space="0" w:color="auto"/>
              <w:right w:val="nil"/>
            </w:tcBorders>
          </w:tcPr>
          <w:p w14:paraId="0942DF9C" w14:textId="77777777" w:rsidR="001C29B0" w:rsidRPr="00273870" w:rsidRDefault="001C29B0" w:rsidP="004409BD">
            <w:pPr>
              <w:rPr>
                <w:rFonts w:ascii="Garamond" w:eastAsiaTheme="minorEastAsia" w:hAnsi="Garamond" w:cs="Times New Roman"/>
                <w:sz w:val="20"/>
                <w:szCs w:val="20"/>
              </w:rPr>
            </w:pPr>
            <w:r w:rsidRPr="00273870">
              <w:rPr>
                <w:rFonts w:ascii="Garamond" w:eastAsiaTheme="minorEastAsia" w:hAnsi="Garamond" w:cs="Times New Roman"/>
                <w:sz w:val="20"/>
                <w:szCs w:val="20"/>
              </w:rPr>
              <w:t>The estimated results of the pricing model.</w:t>
            </w:r>
          </w:p>
        </w:tc>
      </w:tr>
      <w:tr w:rsidR="00273870" w:rsidRPr="00273870" w14:paraId="7C926357" w14:textId="77777777" w:rsidTr="004409BD">
        <w:trPr>
          <w:trHeight w:val="108"/>
        </w:trPr>
        <w:tc>
          <w:tcPr>
            <w:tcW w:w="2047" w:type="dxa"/>
            <w:tcBorders>
              <w:top w:val="single" w:sz="4" w:space="0" w:color="auto"/>
              <w:left w:val="nil"/>
              <w:bottom w:val="single" w:sz="4" w:space="0" w:color="auto"/>
            </w:tcBorders>
          </w:tcPr>
          <w:p w14:paraId="54DA1A8A" w14:textId="77777777" w:rsidR="001C29B0" w:rsidRPr="00273870" w:rsidRDefault="001C29B0" w:rsidP="004409BD">
            <w:pPr>
              <w:rPr>
                <w:rFonts w:ascii="Garamond" w:eastAsiaTheme="minorEastAsia" w:hAnsi="Garamond" w:cs="Times New Roman"/>
                <w:sz w:val="20"/>
                <w:szCs w:val="20"/>
              </w:rPr>
            </w:pPr>
            <w:r w:rsidRPr="00273870">
              <w:rPr>
                <w:rFonts w:ascii="Garamond" w:eastAsiaTheme="minorEastAsia" w:hAnsi="Garamond" w:cs="Times New Roman"/>
                <w:sz w:val="20"/>
                <w:szCs w:val="20"/>
              </w:rPr>
              <w:t>Color_var</w:t>
            </w:r>
          </w:p>
        </w:tc>
        <w:tc>
          <w:tcPr>
            <w:tcW w:w="8118" w:type="dxa"/>
            <w:tcBorders>
              <w:top w:val="single" w:sz="4" w:space="0" w:color="auto"/>
              <w:bottom w:val="single" w:sz="4" w:space="0" w:color="auto"/>
              <w:right w:val="nil"/>
            </w:tcBorders>
          </w:tcPr>
          <w:p w14:paraId="4E39056F" w14:textId="53A17C83" w:rsidR="001C29B0" w:rsidRPr="00273870" w:rsidRDefault="001C29B0" w:rsidP="004409BD">
            <w:pPr>
              <w:rPr>
                <w:rFonts w:ascii="Garamond" w:eastAsiaTheme="minorEastAsia" w:hAnsi="Garamond" w:cs="Times New Roman"/>
                <w:sz w:val="20"/>
                <w:szCs w:val="20"/>
              </w:rPr>
            </w:pPr>
            <w:r w:rsidRPr="00273870">
              <w:rPr>
                <w:rFonts w:ascii="Garamond" w:eastAsiaTheme="minorEastAsia" w:hAnsi="Garamond" w:cs="Times New Roman"/>
                <w:sz w:val="20"/>
                <w:szCs w:val="20"/>
              </w:rPr>
              <w:t>The variable</w:t>
            </w:r>
            <w:r w:rsidR="008367DC" w:rsidRPr="00273870">
              <w:rPr>
                <w:rFonts w:ascii="Garamond" w:eastAsiaTheme="minorEastAsia" w:hAnsi="Garamond" w:cs="Times New Roman"/>
                <w:sz w:val="20"/>
                <w:szCs w:val="20"/>
              </w:rPr>
              <w:t xml:space="preserve"> that</w:t>
            </w:r>
            <w:r w:rsidRPr="00273870">
              <w:rPr>
                <w:rFonts w:ascii="Garamond" w:eastAsiaTheme="minorEastAsia" w:hAnsi="Garamond" w:cs="Times New Roman"/>
                <w:sz w:val="20"/>
                <w:szCs w:val="20"/>
              </w:rPr>
              <w:t xml:space="preserve"> is used to color the map. The variables that can be selected include the predicted price, the predictors used in the model</w:t>
            </w:r>
            <w:r w:rsidR="008367DC" w:rsidRPr="00273870">
              <w:rPr>
                <w:rFonts w:ascii="Garamond" w:eastAsiaTheme="minorEastAsia" w:hAnsi="Garamond" w:cs="Times New Roman"/>
                <w:sz w:val="20"/>
                <w:szCs w:val="20"/>
              </w:rPr>
              <w:t>,</w:t>
            </w:r>
            <w:r w:rsidRPr="00273870">
              <w:rPr>
                <w:rFonts w:ascii="Garamond" w:eastAsiaTheme="minorEastAsia" w:hAnsi="Garamond" w:cs="Times New Roman"/>
                <w:sz w:val="20"/>
                <w:szCs w:val="20"/>
              </w:rPr>
              <w:t xml:space="preserve"> and three variables to calculate the total price effect: “Selected Sustainable Features Price Impact”,  “Sustainable Features Price Impact”, </w:t>
            </w:r>
            <w:r w:rsidR="008367DC" w:rsidRPr="00273870">
              <w:rPr>
                <w:rFonts w:ascii="Garamond" w:eastAsiaTheme="minorEastAsia" w:hAnsi="Garamond" w:cs="Times New Roman"/>
                <w:sz w:val="20"/>
                <w:szCs w:val="20"/>
              </w:rPr>
              <w:t xml:space="preserve">and </w:t>
            </w:r>
            <w:r w:rsidRPr="00273870">
              <w:rPr>
                <w:rFonts w:ascii="Garamond" w:eastAsiaTheme="minorEastAsia" w:hAnsi="Garamond" w:cs="Times New Roman"/>
                <w:sz w:val="20"/>
                <w:szCs w:val="20"/>
              </w:rPr>
              <w:t>“Housing-Specific Features Price Impact”.</w:t>
            </w:r>
          </w:p>
        </w:tc>
      </w:tr>
      <w:tr w:rsidR="00273870" w:rsidRPr="00273870" w14:paraId="7332092E" w14:textId="77777777" w:rsidTr="004409BD">
        <w:trPr>
          <w:trHeight w:val="241"/>
        </w:trPr>
        <w:tc>
          <w:tcPr>
            <w:tcW w:w="2047" w:type="dxa"/>
            <w:tcBorders>
              <w:top w:val="single" w:sz="4" w:space="0" w:color="auto"/>
              <w:left w:val="nil"/>
              <w:bottom w:val="single" w:sz="4" w:space="0" w:color="auto"/>
            </w:tcBorders>
          </w:tcPr>
          <w:p w14:paraId="16F9EFA7" w14:textId="77777777" w:rsidR="001C29B0" w:rsidRPr="00273870" w:rsidRDefault="001C29B0" w:rsidP="004409BD">
            <w:pPr>
              <w:rPr>
                <w:rFonts w:ascii="Garamond" w:eastAsiaTheme="minorEastAsia" w:hAnsi="Garamond" w:cs="Times New Roman"/>
                <w:sz w:val="20"/>
                <w:szCs w:val="20"/>
              </w:rPr>
            </w:pPr>
            <w:r w:rsidRPr="00273870">
              <w:rPr>
                <w:rFonts w:ascii="Garamond" w:eastAsiaTheme="minorEastAsia" w:hAnsi="Garamond" w:cs="Times New Roman"/>
                <w:sz w:val="20"/>
                <w:szCs w:val="20"/>
              </w:rPr>
              <w:t>N_color_cat</w:t>
            </w:r>
          </w:p>
        </w:tc>
        <w:tc>
          <w:tcPr>
            <w:tcW w:w="8118" w:type="dxa"/>
            <w:tcBorders>
              <w:top w:val="single" w:sz="4" w:space="0" w:color="auto"/>
              <w:bottom w:val="single" w:sz="4" w:space="0" w:color="auto"/>
              <w:right w:val="nil"/>
            </w:tcBorders>
          </w:tcPr>
          <w:p w14:paraId="0D6B94A4" w14:textId="49DC9D37" w:rsidR="001C29B0" w:rsidRPr="00273870" w:rsidRDefault="001C29B0" w:rsidP="004409BD">
            <w:pPr>
              <w:rPr>
                <w:rFonts w:ascii="Garamond" w:eastAsiaTheme="minorEastAsia" w:hAnsi="Garamond" w:cs="Times New Roman"/>
                <w:sz w:val="20"/>
                <w:szCs w:val="20"/>
              </w:rPr>
            </w:pPr>
            <w:r w:rsidRPr="00273870">
              <w:rPr>
                <w:rFonts w:ascii="Garamond" w:eastAsiaTheme="minorEastAsia" w:hAnsi="Garamond" w:cs="Times New Roman"/>
                <w:sz w:val="20"/>
                <w:szCs w:val="20"/>
              </w:rPr>
              <w:t>The number of categories to color the specified variable to color. The observations highest category will be displayed in green, and the observations in the lowest category would be displayed in red. The remaining observation</w:t>
            </w:r>
            <w:r w:rsidR="00382F7F" w:rsidRPr="00273870">
              <w:rPr>
                <w:rFonts w:ascii="Garamond" w:eastAsiaTheme="minorEastAsia" w:hAnsi="Garamond" w:cs="Times New Roman"/>
                <w:sz w:val="20"/>
                <w:szCs w:val="20"/>
              </w:rPr>
              <w:t>s</w:t>
            </w:r>
            <w:r w:rsidRPr="00273870">
              <w:rPr>
                <w:rFonts w:ascii="Garamond" w:eastAsiaTheme="minorEastAsia" w:hAnsi="Garamond" w:cs="Times New Roman"/>
                <w:sz w:val="20"/>
                <w:szCs w:val="20"/>
              </w:rPr>
              <w:t xml:space="preserve"> are displayed in black.</w:t>
            </w:r>
          </w:p>
        </w:tc>
      </w:tr>
      <w:tr w:rsidR="00273870" w:rsidRPr="00273870" w14:paraId="20E36DAD" w14:textId="77777777" w:rsidTr="004409BD">
        <w:trPr>
          <w:trHeight w:val="194"/>
        </w:trPr>
        <w:tc>
          <w:tcPr>
            <w:tcW w:w="2047" w:type="dxa"/>
            <w:tcBorders>
              <w:top w:val="single" w:sz="4" w:space="0" w:color="auto"/>
              <w:left w:val="nil"/>
              <w:bottom w:val="single" w:sz="4" w:space="0" w:color="auto"/>
            </w:tcBorders>
          </w:tcPr>
          <w:p w14:paraId="61970CFD" w14:textId="77777777" w:rsidR="001C29B0" w:rsidRPr="00273870" w:rsidRDefault="001C29B0" w:rsidP="004409BD">
            <w:pPr>
              <w:rPr>
                <w:rFonts w:ascii="Garamond" w:eastAsiaTheme="minorEastAsia" w:hAnsi="Garamond" w:cs="Times New Roman"/>
                <w:sz w:val="20"/>
                <w:szCs w:val="20"/>
              </w:rPr>
            </w:pPr>
            <w:r w:rsidRPr="00273870">
              <w:rPr>
                <w:rFonts w:ascii="Garamond" w:eastAsiaTheme="minorEastAsia" w:hAnsi="Garamond" w:cs="Times New Roman"/>
                <w:sz w:val="20"/>
                <w:szCs w:val="20"/>
              </w:rPr>
              <w:t>Legend_title</w:t>
            </w:r>
          </w:p>
        </w:tc>
        <w:tc>
          <w:tcPr>
            <w:tcW w:w="8118" w:type="dxa"/>
            <w:tcBorders>
              <w:top w:val="single" w:sz="4" w:space="0" w:color="auto"/>
              <w:bottom w:val="single" w:sz="4" w:space="0" w:color="auto"/>
              <w:right w:val="nil"/>
            </w:tcBorders>
          </w:tcPr>
          <w:p w14:paraId="7ADA39AC" w14:textId="77777777" w:rsidR="001C29B0" w:rsidRPr="00273870" w:rsidRDefault="001C29B0" w:rsidP="004409BD">
            <w:pPr>
              <w:rPr>
                <w:rFonts w:ascii="Garamond" w:eastAsiaTheme="minorEastAsia" w:hAnsi="Garamond" w:cs="Times New Roman"/>
                <w:sz w:val="20"/>
                <w:szCs w:val="20"/>
              </w:rPr>
            </w:pPr>
            <w:r w:rsidRPr="00273870">
              <w:rPr>
                <w:rFonts w:ascii="Garamond" w:eastAsiaTheme="minorEastAsia" w:hAnsi="Garamond" w:cs="Times New Roman"/>
                <w:sz w:val="20"/>
                <w:szCs w:val="20"/>
              </w:rPr>
              <w:t>Title of the legend, which should include relevant information about the colors and the scale of the variable which is used to color the map.</w:t>
            </w:r>
          </w:p>
        </w:tc>
      </w:tr>
      <w:tr w:rsidR="00273870" w:rsidRPr="00273870" w14:paraId="3DB7D770" w14:textId="77777777" w:rsidTr="0065730D">
        <w:trPr>
          <w:trHeight w:val="546"/>
        </w:trPr>
        <w:tc>
          <w:tcPr>
            <w:tcW w:w="2047" w:type="dxa"/>
            <w:tcBorders>
              <w:top w:val="single" w:sz="4" w:space="0" w:color="auto"/>
              <w:left w:val="nil"/>
              <w:bottom w:val="single" w:sz="4" w:space="0" w:color="auto"/>
            </w:tcBorders>
          </w:tcPr>
          <w:p w14:paraId="4FF358CB" w14:textId="77777777" w:rsidR="001C29B0" w:rsidRPr="00273870" w:rsidRDefault="001C29B0" w:rsidP="004409BD">
            <w:pPr>
              <w:rPr>
                <w:rFonts w:ascii="Garamond" w:eastAsiaTheme="minorEastAsia" w:hAnsi="Garamond" w:cs="Times New Roman"/>
                <w:sz w:val="20"/>
                <w:szCs w:val="20"/>
              </w:rPr>
            </w:pPr>
            <w:r w:rsidRPr="00273870">
              <w:rPr>
                <w:rFonts w:ascii="Garamond" w:eastAsiaTheme="minorEastAsia" w:hAnsi="Garamond" w:cs="Times New Roman"/>
                <w:sz w:val="20"/>
                <w:szCs w:val="20"/>
              </w:rPr>
              <w:t>Filter_dic</w:t>
            </w:r>
          </w:p>
        </w:tc>
        <w:tc>
          <w:tcPr>
            <w:tcW w:w="8118" w:type="dxa"/>
            <w:tcBorders>
              <w:top w:val="single" w:sz="4" w:space="0" w:color="auto"/>
              <w:bottom w:val="single" w:sz="4" w:space="0" w:color="auto"/>
              <w:right w:val="nil"/>
            </w:tcBorders>
          </w:tcPr>
          <w:p w14:paraId="45A24082" w14:textId="75191D68" w:rsidR="001C29B0" w:rsidRPr="00273870" w:rsidRDefault="001C29B0" w:rsidP="004409BD">
            <w:pPr>
              <w:rPr>
                <w:rFonts w:ascii="Garamond" w:eastAsiaTheme="minorEastAsia" w:hAnsi="Garamond" w:cs="Times New Roman"/>
                <w:sz w:val="20"/>
                <w:szCs w:val="20"/>
              </w:rPr>
            </w:pPr>
            <w:r w:rsidRPr="00273870">
              <w:rPr>
                <w:rFonts w:ascii="Garamond" w:eastAsiaTheme="minorEastAsia" w:hAnsi="Garamond" w:cs="Times New Roman"/>
                <w:sz w:val="20"/>
                <w:szCs w:val="20"/>
              </w:rPr>
              <w:t xml:space="preserve">Dictionary which can contain options to only include a subset of the observation in the dataframe in the map. If there is chosen the include all the observations an empty dictionary ({}) should be provided as input. </w:t>
            </w:r>
            <w:r w:rsidR="00382F7F" w:rsidRPr="00273870">
              <w:rPr>
                <w:rFonts w:ascii="Garamond" w:eastAsiaTheme="minorEastAsia" w:hAnsi="Garamond" w:cs="Times New Roman"/>
                <w:sz w:val="20"/>
                <w:szCs w:val="20"/>
              </w:rPr>
              <w:t>For</w:t>
            </w:r>
            <w:r w:rsidRPr="00273870">
              <w:rPr>
                <w:rFonts w:ascii="Garamond" w:eastAsiaTheme="minorEastAsia" w:hAnsi="Garamond" w:cs="Times New Roman"/>
                <w:sz w:val="20"/>
                <w:szCs w:val="20"/>
              </w:rPr>
              <w:t xml:space="preserve"> filtering/using a subset of the dataframe the following keys are expected to contain information: </w:t>
            </w:r>
          </w:p>
          <w:p w14:paraId="7C91901E" w14:textId="068F7DE0" w:rsidR="001C29B0" w:rsidRPr="00273870" w:rsidRDefault="001C29B0" w:rsidP="004409BD">
            <w:pPr>
              <w:rPr>
                <w:rFonts w:ascii="Garamond" w:eastAsiaTheme="minorEastAsia" w:hAnsi="Garamond" w:cs="Times New Roman"/>
                <w:sz w:val="20"/>
                <w:szCs w:val="20"/>
              </w:rPr>
            </w:pPr>
            <w:r w:rsidRPr="00273870">
              <w:rPr>
                <w:rFonts w:ascii="Garamond" w:eastAsiaTheme="minorEastAsia" w:hAnsi="Garamond" w:cs="Times New Roman"/>
                <w:sz w:val="20"/>
                <w:szCs w:val="20"/>
              </w:rPr>
              <w:t>‘filter_variable’: variable used to filter, ‘filter_sign’: possible values are: ‘higher’, ‘lower’, ‘equal to’, and ‘not equal to’. ‘</w:t>
            </w:r>
          </w:p>
          <w:p w14:paraId="7752C761" w14:textId="77777777" w:rsidR="001C29B0" w:rsidRPr="00273870" w:rsidRDefault="001C29B0" w:rsidP="004409BD">
            <w:pPr>
              <w:rPr>
                <w:rFonts w:ascii="Garamond" w:eastAsiaTheme="minorEastAsia" w:hAnsi="Garamond" w:cs="Times New Roman"/>
                <w:sz w:val="20"/>
                <w:szCs w:val="20"/>
              </w:rPr>
            </w:pPr>
            <w:r w:rsidRPr="00273870">
              <w:rPr>
                <w:rFonts w:ascii="Garamond" w:eastAsiaTheme="minorEastAsia" w:hAnsi="Garamond" w:cs="Times New Roman"/>
                <w:sz w:val="20"/>
                <w:szCs w:val="20"/>
              </w:rPr>
              <w:t>‘filter_value’: value/threshold to filter on</w:t>
            </w:r>
          </w:p>
        </w:tc>
      </w:tr>
      <w:tr w:rsidR="00273870" w:rsidRPr="00273870" w14:paraId="00129BD0" w14:textId="77777777" w:rsidTr="0065730D">
        <w:trPr>
          <w:trHeight w:val="246"/>
        </w:trPr>
        <w:tc>
          <w:tcPr>
            <w:tcW w:w="2047" w:type="dxa"/>
            <w:tcBorders>
              <w:top w:val="single" w:sz="4" w:space="0" w:color="auto"/>
              <w:left w:val="nil"/>
              <w:bottom w:val="nil"/>
            </w:tcBorders>
          </w:tcPr>
          <w:p w14:paraId="50D0BFA0" w14:textId="77777777" w:rsidR="001C29B0" w:rsidRPr="00273870" w:rsidRDefault="001C29B0" w:rsidP="004409BD">
            <w:pPr>
              <w:rPr>
                <w:rFonts w:ascii="Garamond" w:eastAsiaTheme="minorEastAsia" w:hAnsi="Garamond" w:cs="Times New Roman"/>
                <w:sz w:val="20"/>
                <w:szCs w:val="20"/>
              </w:rPr>
            </w:pPr>
            <w:r w:rsidRPr="00273870">
              <w:rPr>
                <w:rFonts w:ascii="Garamond" w:eastAsiaTheme="minorEastAsia" w:hAnsi="Garamond" w:cs="Times New Roman"/>
                <w:sz w:val="20"/>
                <w:szCs w:val="20"/>
              </w:rPr>
              <w:t>Variable_type_dic</w:t>
            </w:r>
          </w:p>
        </w:tc>
        <w:tc>
          <w:tcPr>
            <w:tcW w:w="8118" w:type="dxa"/>
            <w:tcBorders>
              <w:top w:val="single" w:sz="4" w:space="0" w:color="auto"/>
              <w:bottom w:val="nil"/>
              <w:right w:val="nil"/>
            </w:tcBorders>
          </w:tcPr>
          <w:p w14:paraId="73543217" w14:textId="6B92F5F0" w:rsidR="0065730D" w:rsidRPr="00273870" w:rsidRDefault="001C29B0" w:rsidP="004409BD">
            <w:pPr>
              <w:rPr>
                <w:rFonts w:ascii="Garamond" w:eastAsiaTheme="minorEastAsia" w:hAnsi="Garamond" w:cs="Times New Roman"/>
                <w:sz w:val="20"/>
                <w:szCs w:val="20"/>
              </w:rPr>
            </w:pPr>
            <w:r w:rsidRPr="00273870">
              <w:rPr>
                <w:rFonts w:ascii="Garamond" w:eastAsiaTheme="minorEastAsia" w:hAnsi="Garamond" w:cs="Times New Roman"/>
                <w:sz w:val="20"/>
                <w:szCs w:val="20"/>
              </w:rPr>
              <w:t>Dictionary, which contains information on the variable types used in the pricing model. This dictionary is provided in the shared GitHub file with the same name as the parameter.</w:t>
            </w:r>
          </w:p>
        </w:tc>
      </w:tr>
      <w:tr w:rsidR="00273870" w:rsidRPr="00273870" w14:paraId="16E2F091" w14:textId="77777777" w:rsidTr="0065730D">
        <w:trPr>
          <w:trHeight w:val="246"/>
        </w:trPr>
        <w:tc>
          <w:tcPr>
            <w:tcW w:w="2047" w:type="dxa"/>
            <w:tcBorders>
              <w:top w:val="nil"/>
              <w:left w:val="nil"/>
              <w:bottom w:val="single" w:sz="4" w:space="0" w:color="auto"/>
            </w:tcBorders>
          </w:tcPr>
          <w:p w14:paraId="0F4B01A2" w14:textId="77777777" w:rsidR="0065730D" w:rsidRPr="00273870" w:rsidRDefault="0065730D" w:rsidP="004409BD">
            <w:pPr>
              <w:rPr>
                <w:rFonts w:ascii="Garamond" w:eastAsiaTheme="minorEastAsia" w:hAnsi="Garamond" w:cs="Times New Roman"/>
                <w:sz w:val="20"/>
                <w:szCs w:val="20"/>
              </w:rPr>
            </w:pPr>
          </w:p>
        </w:tc>
        <w:tc>
          <w:tcPr>
            <w:tcW w:w="8118" w:type="dxa"/>
            <w:tcBorders>
              <w:top w:val="nil"/>
              <w:bottom w:val="single" w:sz="4" w:space="0" w:color="auto"/>
              <w:right w:val="nil"/>
            </w:tcBorders>
          </w:tcPr>
          <w:p w14:paraId="4B8A621E" w14:textId="77777777" w:rsidR="0065730D" w:rsidRPr="00273870" w:rsidRDefault="0065730D" w:rsidP="004409BD">
            <w:pPr>
              <w:rPr>
                <w:rFonts w:ascii="Garamond" w:eastAsiaTheme="minorEastAsia" w:hAnsi="Garamond" w:cs="Times New Roman"/>
                <w:sz w:val="20"/>
                <w:szCs w:val="20"/>
              </w:rPr>
            </w:pPr>
          </w:p>
        </w:tc>
      </w:tr>
      <w:tr w:rsidR="00273870" w:rsidRPr="00273870" w14:paraId="2AC27A65" w14:textId="77777777" w:rsidTr="0065730D">
        <w:trPr>
          <w:trHeight w:val="188"/>
        </w:trPr>
        <w:tc>
          <w:tcPr>
            <w:tcW w:w="2047" w:type="dxa"/>
            <w:tcBorders>
              <w:top w:val="single" w:sz="4" w:space="0" w:color="auto"/>
              <w:left w:val="nil"/>
              <w:bottom w:val="single" w:sz="4" w:space="0" w:color="auto"/>
            </w:tcBorders>
          </w:tcPr>
          <w:p w14:paraId="7451B748" w14:textId="2AEEC688" w:rsidR="0065730D" w:rsidRPr="00273870" w:rsidRDefault="0065730D" w:rsidP="0065730D">
            <w:pPr>
              <w:rPr>
                <w:rFonts w:ascii="Garamond" w:eastAsiaTheme="minorEastAsia" w:hAnsi="Garamond" w:cs="Times New Roman"/>
                <w:sz w:val="20"/>
                <w:szCs w:val="20"/>
              </w:rPr>
            </w:pPr>
            <w:r w:rsidRPr="00273870">
              <w:rPr>
                <w:rFonts w:ascii="Garamond" w:eastAsiaTheme="minorEastAsia" w:hAnsi="Garamond" w:cs="Times New Roman"/>
                <w:b/>
                <w:bCs/>
                <w:sz w:val="20"/>
                <w:szCs w:val="20"/>
              </w:rPr>
              <w:t>Parameters</w:t>
            </w:r>
          </w:p>
        </w:tc>
        <w:tc>
          <w:tcPr>
            <w:tcW w:w="8118" w:type="dxa"/>
            <w:tcBorders>
              <w:top w:val="single" w:sz="4" w:space="0" w:color="auto"/>
              <w:bottom w:val="single" w:sz="4" w:space="0" w:color="auto"/>
              <w:right w:val="nil"/>
            </w:tcBorders>
          </w:tcPr>
          <w:p w14:paraId="7DF13D1D" w14:textId="180BBBAE" w:rsidR="0065730D" w:rsidRPr="00273870" w:rsidRDefault="0065730D" w:rsidP="0065730D">
            <w:pPr>
              <w:rPr>
                <w:rFonts w:ascii="Garamond" w:eastAsiaTheme="minorEastAsia" w:hAnsi="Garamond" w:cs="Times New Roman"/>
                <w:sz w:val="20"/>
                <w:szCs w:val="20"/>
              </w:rPr>
            </w:pPr>
            <w:r w:rsidRPr="00273870">
              <w:rPr>
                <w:rFonts w:ascii="Garamond" w:eastAsiaTheme="minorEastAsia" w:hAnsi="Garamond" w:cs="Times New Roman"/>
                <w:b/>
                <w:bCs/>
                <w:sz w:val="20"/>
                <w:szCs w:val="20"/>
              </w:rPr>
              <w:t>Description</w:t>
            </w:r>
          </w:p>
        </w:tc>
      </w:tr>
      <w:tr w:rsidR="00273870" w:rsidRPr="00273870" w14:paraId="6C0257E4" w14:textId="77777777" w:rsidTr="004409BD">
        <w:trPr>
          <w:trHeight w:val="188"/>
        </w:trPr>
        <w:tc>
          <w:tcPr>
            <w:tcW w:w="2047" w:type="dxa"/>
            <w:tcBorders>
              <w:top w:val="single" w:sz="4" w:space="0" w:color="auto"/>
              <w:left w:val="nil"/>
              <w:bottom w:val="single" w:sz="4" w:space="0" w:color="auto"/>
            </w:tcBorders>
          </w:tcPr>
          <w:p w14:paraId="64F02CFD" w14:textId="77777777" w:rsidR="001C29B0" w:rsidRPr="00273870" w:rsidRDefault="001C29B0" w:rsidP="004409BD">
            <w:pPr>
              <w:rPr>
                <w:rFonts w:ascii="Garamond" w:eastAsiaTheme="minorEastAsia" w:hAnsi="Garamond" w:cs="Times New Roman"/>
                <w:sz w:val="20"/>
                <w:szCs w:val="20"/>
              </w:rPr>
            </w:pPr>
            <w:r w:rsidRPr="00273870">
              <w:rPr>
                <w:rFonts w:ascii="Garamond" w:eastAsiaTheme="minorEastAsia" w:hAnsi="Garamond" w:cs="Times New Roman"/>
                <w:sz w:val="20"/>
                <w:szCs w:val="20"/>
              </w:rPr>
              <w:t>Ref_group_dic</w:t>
            </w:r>
          </w:p>
        </w:tc>
        <w:tc>
          <w:tcPr>
            <w:tcW w:w="8118" w:type="dxa"/>
            <w:tcBorders>
              <w:top w:val="single" w:sz="4" w:space="0" w:color="auto"/>
              <w:bottom w:val="single" w:sz="4" w:space="0" w:color="auto"/>
              <w:right w:val="nil"/>
            </w:tcBorders>
          </w:tcPr>
          <w:p w14:paraId="6CFAC91D" w14:textId="5F8A02F5" w:rsidR="001C29B0" w:rsidRPr="00273870" w:rsidRDefault="001C29B0" w:rsidP="004409BD">
            <w:pPr>
              <w:rPr>
                <w:rFonts w:ascii="Garamond" w:eastAsiaTheme="minorEastAsia" w:hAnsi="Garamond" w:cs="Times New Roman"/>
                <w:sz w:val="20"/>
                <w:szCs w:val="20"/>
              </w:rPr>
            </w:pPr>
            <w:r w:rsidRPr="00273870">
              <w:rPr>
                <w:rFonts w:ascii="Garamond" w:eastAsiaTheme="minorEastAsia" w:hAnsi="Garamond" w:cs="Times New Roman"/>
                <w:sz w:val="20"/>
                <w:szCs w:val="20"/>
              </w:rPr>
              <w:t>Dictionary, which contains information on the reference category for dummy variable</w:t>
            </w:r>
            <w:r w:rsidR="00382F7F" w:rsidRPr="00273870">
              <w:rPr>
                <w:rFonts w:ascii="Garamond" w:eastAsiaTheme="minorEastAsia" w:hAnsi="Garamond" w:cs="Times New Roman"/>
                <w:sz w:val="20"/>
                <w:szCs w:val="20"/>
              </w:rPr>
              <w:t>s</w:t>
            </w:r>
            <w:r w:rsidRPr="00273870">
              <w:rPr>
                <w:rFonts w:ascii="Garamond" w:eastAsiaTheme="minorEastAsia" w:hAnsi="Garamond" w:cs="Times New Roman"/>
                <w:sz w:val="20"/>
                <w:szCs w:val="20"/>
              </w:rPr>
              <w:t>. This dictionary is provided in the shared Github with the same name as the parameter.</w:t>
            </w:r>
          </w:p>
        </w:tc>
      </w:tr>
      <w:tr w:rsidR="00273870" w:rsidRPr="00273870" w14:paraId="5744923C" w14:textId="77777777" w:rsidTr="004409BD">
        <w:trPr>
          <w:trHeight w:val="191"/>
        </w:trPr>
        <w:tc>
          <w:tcPr>
            <w:tcW w:w="2047" w:type="dxa"/>
            <w:tcBorders>
              <w:top w:val="single" w:sz="4" w:space="0" w:color="auto"/>
              <w:left w:val="nil"/>
              <w:bottom w:val="single" w:sz="4" w:space="0" w:color="auto"/>
            </w:tcBorders>
          </w:tcPr>
          <w:p w14:paraId="30F2B77F" w14:textId="77777777" w:rsidR="001C29B0" w:rsidRPr="00273870" w:rsidRDefault="001C29B0" w:rsidP="004409BD">
            <w:pPr>
              <w:rPr>
                <w:rFonts w:ascii="Garamond" w:eastAsiaTheme="minorEastAsia" w:hAnsi="Garamond" w:cs="Times New Roman"/>
                <w:sz w:val="20"/>
                <w:szCs w:val="20"/>
              </w:rPr>
            </w:pPr>
            <w:r w:rsidRPr="00273870">
              <w:rPr>
                <w:rFonts w:ascii="Garamond" w:eastAsiaTheme="minorEastAsia" w:hAnsi="Garamond" w:cs="Times New Roman"/>
                <w:sz w:val="20"/>
                <w:szCs w:val="20"/>
              </w:rPr>
              <w:t>N_clusters</w:t>
            </w:r>
          </w:p>
        </w:tc>
        <w:tc>
          <w:tcPr>
            <w:tcW w:w="8118" w:type="dxa"/>
            <w:tcBorders>
              <w:top w:val="single" w:sz="4" w:space="0" w:color="auto"/>
              <w:bottom w:val="single" w:sz="4" w:space="0" w:color="auto"/>
              <w:right w:val="nil"/>
            </w:tcBorders>
          </w:tcPr>
          <w:p w14:paraId="6A764BBD" w14:textId="54878608" w:rsidR="001C29B0" w:rsidRPr="00273870" w:rsidRDefault="00382F7F" w:rsidP="004409BD">
            <w:pPr>
              <w:rPr>
                <w:rFonts w:ascii="Garamond" w:eastAsiaTheme="minorEastAsia" w:hAnsi="Garamond" w:cs="Times New Roman"/>
                <w:sz w:val="20"/>
                <w:szCs w:val="20"/>
              </w:rPr>
            </w:pPr>
            <w:r w:rsidRPr="00273870">
              <w:rPr>
                <w:rFonts w:ascii="Garamond" w:eastAsiaTheme="minorEastAsia" w:hAnsi="Garamond" w:cs="Times New Roman"/>
                <w:sz w:val="20"/>
                <w:szCs w:val="20"/>
              </w:rPr>
              <w:t>The n</w:t>
            </w:r>
            <w:r w:rsidR="001C29B0" w:rsidRPr="00273870">
              <w:rPr>
                <w:rFonts w:ascii="Garamond" w:eastAsiaTheme="minorEastAsia" w:hAnsi="Garamond" w:cs="Times New Roman"/>
                <w:sz w:val="20"/>
                <w:szCs w:val="20"/>
              </w:rPr>
              <w:t xml:space="preserve">umber of clusters </w:t>
            </w:r>
            <w:r w:rsidRPr="00273870">
              <w:rPr>
                <w:rFonts w:ascii="Garamond" w:eastAsiaTheme="minorEastAsia" w:hAnsi="Garamond" w:cs="Times New Roman"/>
                <w:sz w:val="20"/>
                <w:szCs w:val="20"/>
              </w:rPr>
              <w:t>that</w:t>
            </w:r>
            <w:r w:rsidR="001C29B0" w:rsidRPr="00273870">
              <w:rPr>
                <w:rFonts w:ascii="Garamond" w:eastAsiaTheme="minorEastAsia" w:hAnsi="Garamond" w:cs="Times New Roman"/>
                <w:sz w:val="20"/>
                <w:szCs w:val="20"/>
              </w:rPr>
              <w:t xml:space="preserve"> will be used to cluster the properties. Only relevant if the parameters: cluster = True</w:t>
            </w:r>
          </w:p>
        </w:tc>
      </w:tr>
      <w:tr w:rsidR="00273870" w:rsidRPr="00273870" w14:paraId="421D4E15" w14:textId="77777777" w:rsidTr="004409BD">
        <w:trPr>
          <w:trHeight w:val="105"/>
        </w:trPr>
        <w:tc>
          <w:tcPr>
            <w:tcW w:w="2047" w:type="dxa"/>
            <w:tcBorders>
              <w:top w:val="single" w:sz="4" w:space="0" w:color="auto"/>
              <w:left w:val="nil"/>
              <w:bottom w:val="single" w:sz="4" w:space="0" w:color="auto"/>
            </w:tcBorders>
          </w:tcPr>
          <w:p w14:paraId="7CAAFC4F" w14:textId="77777777" w:rsidR="001C29B0" w:rsidRPr="00273870" w:rsidRDefault="001C29B0" w:rsidP="004409BD">
            <w:pPr>
              <w:rPr>
                <w:rFonts w:ascii="Garamond" w:eastAsiaTheme="minorEastAsia" w:hAnsi="Garamond" w:cs="Times New Roman"/>
                <w:sz w:val="20"/>
                <w:szCs w:val="20"/>
              </w:rPr>
            </w:pPr>
            <w:r w:rsidRPr="00273870">
              <w:rPr>
                <w:rFonts w:ascii="Garamond" w:eastAsiaTheme="minorEastAsia" w:hAnsi="Garamond" w:cs="Times New Roman"/>
                <w:sz w:val="20"/>
                <w:szCs w:val="20"/>
              </w:rPr>
              <w:t>Lat_col</w:t>
            </w:r>
          </w:p>
        </w:tc>
        <w:tc>
          <w:tcPr>
            <w:tcW w:w="8118" w:type="dxa"/>
            <w:tcBorders>
              <w:top w:val="single" w:sz="4" w:space="0" w:color="auto"/>
              <w:bottom w:val="single" w:sz="4" w:space="0" w:color="auto"/>
              <w:right w:val="nil"/>
            </w:tcBorders>
          </w:tcPr>
          <w:p w14:paraId="469E4DD9" w14:textId="5632360D" w:rsidR="001C29B0" w:rsidRPr="00273870" w:rsidRDefault="001C29B0" w:rsidP="004409BD">
            <w:pPr>
              <w:rPr>
                <w:rFonts w:ascii="Garamond" w:eastAsiaTheme="minorEastAsia" w:hAnsi="Garamond" w:cs="Times New Roman"/>
                <w:sz w:val="20"/>
                <w:szCs w:val="20"/>
              </w:rPr>
            </w:pPr>
            <w:r w:rsidRPr="00273870">
              <w:rPr>
                <w:rFonts w:ascii="Garamond" w:eastAsiaTheme="minorEastAsia" w:hAnsi="Garamond" w:cs="Times New Roman"/>
                <w:sz w:val="20"/>
                <w:szCs w:val="20"/>
              </w:rPr>
              <w:t xml:space="preserve">The </w:t>
            </w:r>
            <w:r w:rsidR="00382F7F" w:rsidRPr="00273870">
              <w:rPr>
                <w:rFonts w:ascii="Garamond" w:eastAsiaTheme="minorEastAsia" w:hAnsi="Garamond" w:cs="Times New Roman"/>
                <w:sz w:val="20"/>
                <w:szCs w:val="20"/>
              </w:rPr>
              <w:t xml:space="preserve">name of the </w:t>
            </w:r>
            <w:r w:rsidRPr="00273870">
              <w:rPr>
                <w:rFonts w:ascii="Garamond" w:eastAsiaTheme="minorEastAsia" w:hAnsi="Garamond" w:cs="Times New Roman"/>
                <w:sz w:val="20"/>
                <w:szCs w:val="20"/>
              </w:rPr>
              <w:t>column in the dataframe contains information o</w:t>
            </w:r>
            <w:r w:rsidR="00382F7F" w:rsidRPr="00273870">
              <w:rPr>
                <w:rFonts w:ascii="Garamond" w:eastAsiaTheme="minorEastAsia" w:hAnsi="Garamond" w:cs="Times New Roman"/>
                <w:sz w:val="20"/>
                <w:szCs w:val="20"/>
              </w:rPr>
              <w:t>n</w:t>
            </w:r>
            <w:r w:rsidRPr="00273870">
              <w:rPr>
                <w:rFonts w:ascii="Garamond" w:eastAsiaTheme="minorEastAsia" w:hAnsi="Garamond" w:cs="Times New Roman"/>
                <w:sz w:val="20"/>
                <w:szCs w:val="20"/>
              </w:rPr>
              <w:t xml:space="preserve"> the latitude of the properties.</w:t>
            </w:r>
          </w:p>
        </w:tc>
      </w:tr>
      <w:tr w:rsidR="00273870" w:rsidRPr="00273870" w14:paraId="39DA3815" w14:textId="77777777" w:rsidTr="004409BD">
        <w:trPr>
          <w:trHeight w:val="188"/>
        </w:trPr>
        <w:tc>
          <w:tcPr>
            <w:tcW w:w="2047" w:type="dxa"/>
            <w:tcBorders>
              <w:top w:val="single" w:sz="4" w:space="0" w:color="auto"/>
              <w:left w:val="nil"/>
              <w:bottom w:val="single" w:sz="4" w:space="0" w:color="auto"/>
            </w:tcBorders>
          </w:tcPr>
          <w:p w14:paraId="794943B5" w14:textId="77777777" w:rsidR="001C29B0" w:rsidRPr="00273870" w:rsidRDefault="001C29B0" w:rsidP="004409BD">
            <w:pPr>
              <w:rPr>
                <w:rFonts w:ascii="Garamond" w:eastAsiaTheme="minorEastAsia" w:hAnsi="Garamond" w:cs="Times New Roman"/>
                <w:sz w:val="20"/>
                <w:szCs w:val="20"/>
              </w:rPr>
            </w:pPr>
            <w:r w:rsidRPr="00273870">
              <w:rPr>
                <w:rFonts w:ascii="Garamond" w:eastAsiaTheme="minorEastAsia" w:hAnsi="Garamond" w:cs="Times New Roman"/>
                <w:sz w:val="20"/>
                <w:szCs w:val="20"/>
              </w:rPr>
              <w:t>Long_col</w:t>
            </w:r>
          </w:p>
        </w:tc>
        <w:tc>
          <w:tcPr>
            <w:tcW w:w="8118" w:type="dxa"/>
            <w:tcBorders>
              <w:top w:val="single" w:sz="4" w:space="0" w:color="auto"/>
              <w:bottom w:val="single" w:sz="4" w:space="0" w:color="auto"/>
              <w:right w:val="nil"/>
            </w:tcBorders>
          </w:tcPr>
          <w:p w14:paraId="0AB76CEB" w14:textId="2F5EF695" w:rsidR="001C29B0" w:rsidRPr="00273870" w:rsidRDefault="001C29B0" w:rsidP="004409BD">
            <w:pPr>
              <w:rPr>
                <w:rFonts w:ascii="Garamond" w:eastAsiaTheme="minorEastAsia" w:hAnsi="Garamond" w:cs="Times New Roman"/>
                <w:sz w:val="20"/>
                <w:szCs w:val="20"/>
              </w:rPr>
            </w:pPr>
            <w:r w:rsidRPr="00273870">
              <w:rPr>
                <w:rFonts w:ascii="Garamond" w:eastAsiaTheme="minorEastAsia" w:hAnsi="Garamond" w:cs="Times New Roman"/>
                <w:sz w:val="20"/>
                <w:szCs w:val="20"/>
              </w:rPr>
              <w:t>The</w:t>
            </w:r>
            <w:r w:rsidR="00382F7F" w:rsidRPr="00273870">
              <w:rPr>
                <w:rFonts w:ascii="Garamond" w:eastAsiaTheme="minorEastAsia" w:hAnsi="Garamond" w:cs="Times New Roman"/>
                <w:sz w:val="20"/>
                <w:szCs w:val="20"/>
              </w:rPr>
              <w:t xml:space="preserve"> name of the</w:t>
            </w:r>
            <w:r w:rsidRPr="00273870">
              <w:rPr>
                <w:rFonts w:ascii="Garamond" w:eastAsiaTheme="minorEastAsia" w:hAnsi="Garamond" w:cs="Times New Roman"/>
                <w:sz w:val="20"/>
                <w:szCs w:val="20"/>
              </w:rPr>
              <w:t xml:space="preserve"> column in the dataframe contains information o</w:t>
            </w:r>
            <w:r w:rsidR="00382F7F" w:rsidRPr="00273870">
              <w:rPr>
                <w:rFonts w:ascii="Garamond" w:eastAsiaTheme="minorEastAsia" w:hAnsi="Garamond" w:cs="Times New Roman"/>
                <w:sz w:val="20"/>
                <w:szCs w:val="20"/>
              </w:rPr>
              <w:t>n</w:t>
            </w:r>
            <w:r w:rsidRPr="00273870">
              <w:rPr>
                <w:rFonts w:ascii="Garamond" w:eastAsiaTheme="minorEastAsia" w:hAnsi="Garamond" w:cs="Times New Roman"/>
                <w:sz w:val="20"/>
                <w:szCs w:val="20"/>
              </w:rPr>
              <w:t xml:space="preserve"> the longitude of the properties.</w:t>
            </w:r>
          </w:p>
        </w:tc>
      </w:tr>
      <w:tr w:rsidR="00273870" w:rsidRPr="00273870" w14:paraId="0D34947A" w14:textId="77777777" w:rsidTr="004409BD">
        <w:trPr>
          <w:trHeight w:val="191"/>
        </w:trPr>
        <w:tc>
          <w:tcPr>
            <w:tcW w:w="2047" w:type="dxa"/>
            <w:tcBorders>
              <w:top w:val="single" w:sz="4" w:space="0" w:color="auto"/>
              <w:left w:val="nil"/>
              <w:bottom w:val="single" w:sz="4" w:space="0" w:color="auto"/>
            </w:tcBorders>
          </w:tcPr>
          <w:p w14:paraId="03A646C3" w14:textId="77777777" w:rsidR="001C29B0" w:rsidRPr="00273870" w:rsidRDefault="001C29B0" w:rsidP="004409BD">
            <w:pPr>
              <w:rPr>
                <w:rFonts w:ascii="Garamond" w:eastAsiaTheme="minorEastAsia" w:hAnsi="Garamond" w:cs="Times New Roman"/>
                <w:sz w:val="20"/>
                <w:szCs w:val="20"/>
              </w:rPr>
            </w:pPr>
            <w:r w:rsidRPr="00273870">
              <w:rPr>
                <w:rFonts w:ascii="Garamond" w:eastAsiaTheme="minorEastAsia" w:hAnsi="Garamond" w:cs="Times New Roman"/>
                <w:sz w:val="20"/>
                <w:szCs w:val="20"/>
              </w:rPr>
              <w:t>Show_all (True/False)</w:t>
            </w:r>
          </w:p>
        </w:tc>
        <w:tc>
          <w:tcPr>
            <w:tcW w:w="8118" w:type="dxa"/>
            <w:tcBorders>
              <w:top w:val="single" w:sz="4" w:space="0" w:color="auto"/>
              <w:bottom w:val="single" w:sz="4" w:space="0" w:color="auto"/>
              <w:right w:val="nil"/>
            </w:tcBorders>
          </w:tcPr>
          <w:p w14:paraId="1CF5651C" w14:textId="77777777" w:rsidR="001C29B0" w:rsidRPr="00273870" w:rsidRDefault="001C29B0" w:rsidP="004409BD">
            <w:pPr>
              <w:rPr>
                <w:rFonts w:ascii="Garamond" w:eastAsiaTheme="minorEastAsia" w:hAnsi="Garamond" w:cs="Times New Roman"/>
                <w:sz w:val="20"/>
                <w:szCs w:val="20"/>
              </w:rPr>
            </w:pPr>
            <w:r w:rsidRPr="00273870">
              <w:rPr>
                <w:rFonts w:ascii="Garamond" w:eastAsiaTheme="minorEastAsia" w:hAnsi="Garamond" w:cs="Times New Roman"/>
                <w:sz w:val="20"/>
                <w:szCs w:val="20"/>
              </w:rPr>
              <w:t>If specified true all the observations are shown in the map, If specified false only the observations in the highest and lowest category are specified in the map</w:t>
            </w:r>
          </w:p>
        </w:tc>
      </w:tr>
      <w:tr w:rsidR="00273870" w:rsidRPr="00273870" w14:paraId="4112C6F6" w14:textId="77777777" w:rsidTr="004409BD">
        <w:trPr>
          <w:trHeight w:val="154"/>
        </w:trPr>
        <w:tc>
          <w:tcPr>
            <w:tcW w:w="2047" w:type="dxa"/>
            <w:tcBorders>
              <w:top w:val="single" w:sz="4" w:space="0" w:color="auto"/>
              <w:left w:val="nil"/>
              <w:bottom w:val="single" w:sz="4" w:space="0" w:color="auto"/>
            </w:tcBorders>
          </w:tcPr>
          <w:p w14:paraId="3530D3BA" w14:textId="5F33927E" w:rsidR="001C29B0" w:rsidRPr="00273870" w:rsidRDefault="00C708A4" w:rsidP="004409BD">
            <w:pPr>
              <w:rPr>
                <w:rFonts w:ascii="Garamond" w:eastAsiaTheme="minorEastAsia" w:hAnsi="Garamond" w:cs="Times New Roman"/>
                <w:sz w:val="20"/>
                <w:szCs w:val="20"/>
              </w:rPr>
            </w:pPr>
            <w:r w:rsidRPr="00273870">
              <w:rPr>
                <w:rFonts w:ascii="Garamond" w:eastAsiaTheme="minorEastAsia" w:hAnsi="Garamond" w:cs="Times New Roman"/>
                <w:sz w:val="20"/>
                <w:szCs w:val="20"/>
              </w:rPr>
              <w:t>SVM_</w:t>
            </w:r>
            <w:r w:rsidR="001C29B0" w:rsidRPr="00273870">
              <w:rPr>
                <w:rFonts w:ascii="Garamond" w:eastAsiaTheme="minorEastAsia" w:hAnsi="Garamond" w:cs="Times New Roman"/>
                <w:sz w:val="20"/>
                <w:szCs w:val="20"/>
              </w:rPr>
              <w:t>Cluster (True/False)</w:t>
            </w:r>
          </w:p>
        </w:tc>
        <w:tc>
          <w:tcPr>
            <w:tcW w:w="8118" w:type="dxa"/>
            <w:tcBorders>
              <w:top w:val="single" w:sz="4" w:space="0" w:color="auto"/>
              <w:bottom w:val="single" w:sz="4" w:space="0" w:color="auto"/>
              <w:right w:val="nil"/>
            </w:tcBorders>
          </w:tcPr>
          <w:p w14:paraId="2D376462" w14:textId="7A971519" w:rsidR="001C29B0" w:rsidRPr="00273870" w:rsidRDefault="001C29B0" w:rsidP="004409BD">
            <w:pPr>
              <w:rPr>
                <w:rFonts w:ascii="Garamond" w:eastAsiaTheme="minorEastAsia" w:hAnsi="Garamond" w:cs="Times New Roman"/>
                <w:sz w:val="20"/>
                <w:szCs w:val="20"/>
              </w:rPr>
            </w:pPr>
            <w:r w:rsidRPr="00273870">
              <w:rPr>
                <w:rFonts w:ascii="Garamond" w:eastAsiaTheme="minorEastAsia" w:hAnsi="Garamond" w:cs="Times New Roman"/>
                <w:sz w:val="20"/>
                <w:szCs w:val="20"/>
              </w:rPr>
              <w:t>If specified true the residential properties</w:t>
            </w:r>
            <w:r w:rsidR="00C708A4" w:rsidRPr="00273870">
              <w:rPr>
                <w:rFonts w:ascii="Garamond" w:eastAsiaTheme="minorEastAsia" w:hAnsi="Garamond" w:cs="Times New Roman"/>
                <w:sz w:val="20"/>
                <w:szCs w:val="20"/>
              </w:rPr>
              <w:t xml:space="preserve"> will be clustered</w:t>
            </w:r>
            <w:r w:rsidRPr="00273870">
              <w:rPr>
                <w:rFonts w:ascii="Garamond" w:eastAsiaTheme="minorEastAsia" w:hAnsi="Garamond" w:cs="Times New Roman"/>
                <w:sz w:val="20"/>
                <w:szCs w:val="20"/>
              </w:rPr>
              <w:t xml:space="preserve"> based on location</w:t>
            </w:r>
            <w:r w:rsidR="00C708A4" w:rsidRPr="00273870">
              <w:rPr>
                <w:rFonts w:ascii="Garamond" w:eastAsiaTheme="minorEastAsia" w:hAnsi="Garamond" w:cs="Times New Roman"/>
                <w:sz w:val="20"/>
                <w:szCs w:val="20"/>
              </w:rPr>
              <w:t xml:space="preserve"> by the Support Vector Machine</w:t>
            </w:r>
            <w:r w:rsidRPr="00273870">
              <w:rPr>
                <w:rFonts w:ascii="Garamond" w:eastAsiaTheme="minorEastAsia" w:hAnsi="Garamond" w:cs="Times New Roman"/>
                <w:sz w:val="20"/>
                <w:szCs w:val="20"/>
              </w:rPr>
              <w:t xml:space="preserve">. </w:t>
            </w:r>
          </w:p>
        </w:tc>
      </w:tr>
      <w:tr w:rsidR="00273870" w:rsidRPr="00273870" w14:paraId="07548E63" w14:textId="77777777" w:rsidTr="004409BD">
        <w:trPr>
          <w:trHeight w:val="154"/>
        </w:trPr>
        <w:tc>
          <w:tcPr>
            <w:tcW w:w="2047" w:type="dxa"/>
            <w:tcBorders>
              <w:top w:val="single" w:sz="4" w:space="0" w:color="auto"/>
              <w:left w:val="nil"/>
              <w:bottom w:val="single" w:sz="4" w:space="0" w:color="auto"/>
            </w:tcBorders>
          </w:tcPr>
          <w:p w14:paraId="27DFD26E" w14:textId="5620661B" w:rsidR="00C708A4" w:rsidRPr="00273870" w:rsidRDefault="00C708A4" w:rsidP="00C708A4">
            <w:pPr>
              <w:rPr>
                <w:rFonts w:ascii="Garamond" w:eastAsiaTheme="minorEastAsia" w:hAnsi="Garamond" w:cs="Times New Roman"/>
                <w:sz w:val="20"/>
                <w:szCs w:val="20"/>
              </w:rPr>
            </w:pPr>
            <w:r w:rsidRPr="00273870">
              <w:rPr>
                <w:rFonts w:ascii="Garamond" w:eastAsiaTheme="minorEastAsia" w:hAnsi="Garamond" w:cs="Times New Roman"/>
                <w:sz w:val="20"/>
                <w:szCs w:val="20"/>
              </w:rPr>
              <w:t>Subdistrict_Cluster (True/False)</w:t>
            </w:r>
          </w:p>
        </w:tc>
        <w:tc>
          <w:tcPr>
            <w:tcW w:w="8118" w:type="dxa"/>
            <w:tcBorders>
              <w:top w:val="single" w:sz="4" w:space="0" w:color="auto"/>
              <w:bottom w:val="single" w:sz="4" w:space="0" w:color="auto"/>
              <w:right w:val="nil"/>
            </w:tcBorders>
          </w:tcPr>
          <w:p w14:paraId="50988C8B" w14:textId="6E2DB0ED" w:rsidR="00C708A4" w:rsidRPr="00273870" w:rsidRDefault="00C708A4" w:rsidP="00C708A4">
            <w:pPr>
              <w:rPr>
                <w:rFonts w:ascii="Garamond" w:eastAsiaTheme="minorEastAsia" w:hAnsi="Garamond" w:cs="Times New Roman"/>
                <w:sz w:val="20"/>
                <w:szCs w:val="20"/>
              </w:rPr>
            </w:pPr>
            <w:r w:rsidRPr="00273870">
              <w:rPr>
                <w:rFonts w:ascii="Garamond" w:eastAsiaTheme="minorEastAsia" w:hAnsi="Garamond" w:cs="Times New Roman"/>
                <w:sz w:val="20"/>
                <w:szCs w:val="20"/>
              </w:rPr>
              <w:t>If specified true the residential properties will be clustered based on the 68 subdistrict</w:t>
            </w:r>
            <w:r w:rsidR="00382F7F" w:rsidRPr="00273870">
              <w:rPr>
                <w:rFonts w:ascii="Garamond" w:eastAsiaTheme="minorEastAsia" w:hAnsi="Garamond" w:cs="Times New Roman"/>
                <w:sz w:val="20"/>
                <w:szCs w:val="20"/>
              </w:rPr>
              <w:t>s</w:t>
            </w:r>
            <w:r w:rsidRPr="00273870">
              <w:rPr>
                <w:rFonts w:ascii="Garamond" w:eastAsiaTheme="minorEastAsia" w:hAnsi="Garamond" w:cs="Times New Roman"/>
                <w:sz w:val="20"/>
                <w:szCs w:val="20"/>
              </w:rPr>
              <w:t xml:space="preserve"> specified by Idealista.</w:t>
            </w:r>
          </w:p>
        </w:tc>
      </w:tr>
      <w:tr w:rsidR="009A7803" w:rsidRPr="00273870" w14:paraId="79F5E699" w14:textId="77777777" w:rsidTr="004409BD">
        <w:trPr>
          <w:trHeight w:val="154"/>
        </w:trPr>
        <w:tc>
          <w:tcPr>
            <w:tcW w:w="2047" w:type="dxa"/>
            <w:tcBorders>
              <w:top w:val="single" w:sz="4" w:space="0" w:color="auto"/>
              <w:left w:val="nil"/>
              <w:bottom w:val="single" w:sz="4" w:space="0" w:color="auto"/>
            </w:tcBorders>
          </w:tcPr>
          <w:p w14:paraId="31EC64D6" w14:textId="2547C1F5" w:rsidR="009A7803" w:rsidRPr="00273870" w:rsidRDefault="009A7803" w:rsidP="00C708A4">
            <w:pPr>
              <w:rPr>
                <w:rFonts w:ascii="Garamond" w:eastAsiaTheme="minorEastAsia" w:hAnsi="Garamond" w:cs="Times New Roman"/>
                <w:sz w:val="20"/>
                <w:szCs w:val="20"/>
              </w:rPr>
            </w:pPr>
            <w:r w:rsidRPr="00273870">
              <w:rPr>
                <w:rFonts w:ascii="Garamond" w:eastAsiaTheme="minorEastAsia" w:hAnsi="Garamond" w:cs="Times New Roman"/>
                <w:sz w:val="20"/>
                <w:szCs w:val="20"/>
              </w:rPr>
              <w:t>Save (True/False)</w:t>
            </w:r>
          </w:p>
        </w:tc>
        <w:tc>
          <w:tcPr>
            <w:tcW w:w="8118" w:type="dxa"/>
            <w:tcBorders>
              <w:top w:val="single" w:sz="4" w:space="0" w:color="auto"/>
              <w:bottom w:val="single" w:sz="4" w:space="0" w:color="auto"/>
              <w:right w:val="nil"/>
            </w:tcBorders>
          </w:tcPr>
          <w:p w14:paraId="54E540DB" w14:textId="56A02F49" w:rsidR="009A7803" w:rsidRPr="00273870" w:rsidRDefault="009A7803" w:rsidP="00C708A4">
            <w:pPr>
              <w:rPr>
                <w:rFonts w:ascii="Garamond" w:eastAsiaTheme="minorEastAsia" w:hAnsi="Garamond" w:cs="Times New Roman"/>
                <w:sz w:val="20"/>
                <w:szCs w:val="20"/>
              </w:rPr>
            </w:pPr>
            <w:r w:rsidRPr="00273870">
              <w:rPr>
                <w:rFonts w:ascii="Garamond" w:eastAsiaTheme="minorEastAsia" w:hAnsi="Garamond" w:cs="Times New Roman"/>
                <w:sz w:val="20"/>
                <w:szCs w:val="20"/>
              </w:rPr>
              <w:t>Save the demonstrative map on the</w:t>
            </w:r>
            <w:r w:rsidR="00382F7F" w:rsidRPr="00273870">
              <w:rPr>
                <w:rFonts w:ascii="Garamond" w:eastAsiaTheme="minorEastAsia" w:hAnsi="Garamond" w:cs="Times New Roman"/>
                <w:sz w:val="20"/>
                <w:szCs w:val="20"/>
              </w:rPr>
              <w:t xml:space="preserve"> </w:t>
            </w:r>
            <w:r w:rsidRPr="00273870">
              <w:rPr>
                <w:rFonts w:ascii="Garamond" w:eastAsiaTheme="minorEastAsia" w:hAnsi="Garamond" w:cs="Times New Roman"/>
                <w:sz w:val="20"/>
                <w:szCs w:val="20"/>
              </w:rPr>
              <w:t>computer.</w:t>
            </w:r>
          </w:p>
        </w:tc>
      </w:tr>
      <w:tr w:rsidR="00C708A4" w:rsidRPr="00273870" w14:paraId="0CEBC067" w14:textId="77777777" w:rsidTr="004409BD">
        <w:trPr>
          <w:trHeight w:val="79"/>
        </w:trPr>
        <w:tc>
          <w:tcPr>
            <w:tcW w:w="10165" w:type="dxa"/>
            <w:gridSpan w:val="2"/>
            <w:tcBorders>
              <w:left w:val="nil"/>
              <w:bottom w:val="nil"/>
              <w:right w:val="nil"/>
            </w:tcBorders>
          </w:tcPr>
          <w:p w14:paraId="0867B086" w14:textId="77777777" w:rsidR="00C708A4" w:rsidRPr="00273870" w:rsidRDefault="00C708A4" w:rsidP="00C708A4">
            <w:pPr>
              <w:rPr>
                <w:rFonts w:ascii="Garamond" w:eastAsiaTheme="minorEastAsia" w:hAnsi="Garamond" w:cs="Times New Roman"/>
                <w:sz w:val="18"/>
                <w:szCs w:val="18"/>
              </w:rPr>
            </w:pPr>
            <w:r w:rsidRPr="00273870">
              <w:rPr>
                <w:rFonts w:ascii="Garamond" w:eastAsiaTheme="minorEastAsia" w:hAnsi="Garamond" w:cs="Times New Roman"/>
                <w:sz w:val="18"/>
                <w:szCs w:val="18"/>
              </w:rPr>
              <w:t xml:space="preserve">Table 11  includes the name and a description of the parameters included in the function to build a map to visualize the results of the pricing models.  </w:t>
            </w:r>
          </w:p>
        </w:tc>
      </w:tr>
    </w:tbl>
    <w:p w14:paraId="14485FAD" w14:textId="77777777" w:rsidR="00A35CC9" w:rsidRDefault="00A35CC9" w:rsidP="004968EF">
      <w:pPr>
        <w:spacing w:line="360" w:lineRule="auto"/>
        <w:jc w:val="both"/>
        <w:rPr>
          <w:rFonts w:ascii="Garamond" w:eastAsiaTheme="minorEastAsia" w:hAnsi="Garamond" w:cs="Times New Roman"/>
          <w:sz w:val="24"/>
          <w:szCs w:val="24"/>
        </w:rPr>
      </w:pPr>
    </w:p>
    <w:p w14:paraId="326A7AB8" w14:textId="0C6439D2" w:rsidR="00A7660F" w:rsidRPr="00A35CC9" w:rsidRDefault="00B85874" w:rsidP="004968EF">
      <w:pPr>
        <w:spacing w:line="360" w:lineRule="auto"/>
        <w:jc w:val="both"/>
        <w:rPr>
          <w:rFonts w:ascii="Garamond" w:eastAsiaTheme="minorEastAsia" w:hAnsi="Garamond" w:cs="Times New Roman"/>
          <w:b/>
          <w:bCs/>
          <w:sz w:val="24"/>
          <w:szCs w:val="24"/>
        </w:rPr>
      </w:pPr>
      <w:r w:rsidRPr="00A35CC9">
        <w:rPr>
          <w:rFonts w:ascii="Garamond" w:eastAsiaTheme="minorEastAsia" w:hAnsi="Garamond" w:cs="Times New Roman"/>
          <w:sz w:val="24"/>
          <w:szCs w:val="24"/>
        </w:rPr>
        <w:lastRenderedPageBreak/>
        <w:t>Our</w:t>
      </w:r>
      <w:r w:rsidR="003E6DFE" w:rsidRPr="00A35CC9">
        <w:rPr>
          <w:rFonts w:ascii="Garamond" w:eastAsiaTheme="minorEastAsia" w:hAnsi="Garamond" w:cs="Times New Roman"/>
          <w:sz w:val="24"/>
          <w:szCs w:val="24"/>
        </w:rPr>
        <w:t xml:space="preserve"> </w:t>
      </w:r>
      <w:r w:rsidR="004A48B4" w:rsidRPr="00A35CC9">
        <w:rPr>
          <w:rFonts w:ascii="Garamond" w:eastAsiaTheme="minorEastAsia" w:hAnsi="Garamond" w:cs="Times New Roman"/>
          <w:sz w:val="24"/>
          <w:szCs w:val="24"/>
        </w:rPr>
        <w:t xml:space="preserve">first </w:t>
      </w:r>
      <w:r w:rsidR="00EE2088" w:rsidRPr="00A35CC9">
        <w:rPr>
          <w:rFonts w:ascii="Garamond" w:eastAsiaTheme="minorEastAsia" w:hAnsi="Garamond" w:cs="Times New Roman"/>
          <w:sz w:val="24"/>
          <w:szCs w:val="24"/>
        </w:rPr>
        <w:t xml:space="preserve">demonstrative </w:t>
      </w:r>
      <w:r w:rsidR="003E6DFE" w:rsidRPr="00A35CC9">
        <w:rPr>
          <w:rFonts w:ascii="Garamond" w:eastAsiaTheme="minorEastAsia" w:hAnsi="Garamond" w:cs="Times New Roman"/>
          <w:sz w:val="24"/>
          <w:szCs w:val="24"/>
        </w:rPr>
        <w:t xml:space="preserve">map </w:t>
      </w:r>
      <w:r w:rsidRPr="00A35CC9">
        <w:rPr>
          <w:rFonts w:ascii="Garamond" w:eastAsiaTheme="minorEastAsia" w:hAnsi="Garamond" w:cs="Times New Roman"/>
          <w:sz w:val="24"/>
          <w:szCs w:val="24"/>
        </w:rPr>
        <w:t>shows</w:t>
      </w:r>
      <w:r w:rsidR="003E6DFE" w:rsidRPr="00A35CC9">
        <w:rPr>
          <w:rFonts w:ascii="Garamond" w:eastAsiaTheme="minorEastAsia" w:hAnsi="Garamond" w:cs="Times New Roman"/>
          <w:sz w:val="24"/>
          <w:szCs w:val="24"/>
        </w:rPr>
        <w:t xml:space="preserve"> </w:t>
      </w:r>
      <w:r w:rsidR="006E3720" w:rsidRPr="00A35CC9">
        <w:rPr>
          <w:rFonts w:ascii="Garamond" w:eastAsiaTheme="minorEastAsia" w:hAnsi="Garamond" w:cs="Times New Roman"/>
          <w:sz w:val="24"/>
          <w:szCs w:val="24"/>
        </w:rPr>
        <w:t xml:space="preserve">the </w:t>
      </w:r>
      <w:r w:rsidR="008747A6" w:rsidRPr="00A35CC9">
        <w:rPr>
          <w:rFonts w:ascii="Garamond" w:eastAsiaTheme="minorEastAsia" w:hAnsi="Garamond" w:cs="Times New Roman"/>
          <w:sz w:val="24"/>
          <w:szCs w:val="24"/>
        </w:rPr>
        <w:t>total</w:t>
      </w:r>
      <w:r w:rsidR="006E3720" w:rsidRPr="00A35CC9">
        <w:rPr>
          <w:rFonts w:ascii="Garamond" w:eastAsiaTheme="minorEastAsia" w:hAnsi="Garamond" w:cs="Times New Roman"/>
          <w:sz w:val="24"/>
          <w:szCs w:val="24"/>
        </w:rPr>
        <w:t xml:space="preserve"> price impact of sustainability when </w:t>
      </w:r>
      <w:r w:rsidRPr="00A35CC9">
        <w:rPr>
          <w:rFonts w:ascii="Garamond" w:eastAsiaTheme="minorEastAsia" w:hAnsi="Garamond" w:cs="Times New Roman"/>
          <w:sz w:val="24"/>
          <w:szCs w:val="24"/>
        </w:rPr>
        <w:t>the</w:t>
      </w:r>
      <w:r w:rsidR="006E3720" w:rsidRPr="00A35CC9">
        <w:rPr>
          <w:rFonts w:ascii="Garamond" w:eastAsiaTheme="minorEastAsia" w:hAnsi="Garamond" w:cs="Times New Roman"/>
          <w:sz w:val="24"/>
          <w:szCs w:val="24"/>
        </w:rPr>
        <w:t xml:space="preserve"> </w:t>
      </w:r>
      <w:r w:rsidR="00EE2088" w:rsidRPr="00A35CC9">
        <w:rPr>
          <w:rFonts w:ascii="Garamond" w:eastAsiaTheme="minorEastAsia" w:hAnsi="Garamond" w:cs="Times New Roman"/>
          <w:sz w:val="24"/>
          <w:szCs w:val="24"/>
        </w:rPr>
        <w:t>properties</w:t>
      </w:r>
      <w:r w:rsidR="006E3720" w:rsidRPr="00A35CC9">
        <w:rPr>
          <w:rFonts w:ascii="Garamond" w:eastAsiaTheme="minorEastAsia" w:hAnsi="Garamond" w:cs="Times New Roman"/>
          <w:sz w:val="24"/>
          <w:szCs w:val="24"/>
        </w:rPr>
        <w:t xml:space="preserve"> are clustered based on </w:t>
      </w:r>
      <w:r w:rsidR="00CA337D" w:rsidRPr="00A35CC9">
        <w:rPr>
          <w:rFonts w:ascii="Garamond" w:eastAsiaTheme="minorEastAsia" w:hAnsi="Garamond" w:cs="Times New Roman"/>
          <w:sz w:val="24"/>
          <w:szCs w:val="24"/>
        </w:rPr>
        <w:t>the subdistrict in which the property is located</w:t>
      </w:r>
      <w:r w:rsidR="00E02B1B" w:rsidRPr="00A35CC9">
        <w:rPr>
          <w:rFonts w:ascii="Garamond" w:eastAsiaTheme="minorEastAsia" w:hAnsi="Garamond" w:cs="Times New Roman"/>
          <w:sz w:val="24"/>
          <w:szCs w:val="24"/>
        </w:rPr>
        <w:t>.</w:t>
      </w:r>
      <w:r w:rsidRPr="00A35CC9">
        <w:rPr>
          <w:rFonts w:ascii="Garamond" w:eastAsiaTheme="minorEastAsia" w:hAnsi="Garamond" w:cs="Times New Roman"/>
          <w:sz w:val="24"/>
          <w:szCs w:val="24"/>
        </w:rPr>
        <w:t xml:space="preserve"> A screenshot of the demonstrative map is provided in the results section 4.2.1 and the </w:t>
      </w:r>
      <w:r w:rsidR="008367DC" w:rsidRPr="00A35CC9">
        <w:rPr>
          <w:rFonts w:ascii="Garamond" w:eastAsiaTheme="minorEastAsia" w:hAnsi="Garamond" w:cs="Times New Roman"/>
          <w:sz w:val="24"/>
          <w:szCs w:val="24"/>
        </w:rPr>
        <w:t>HTML</w:t>
      </w:r>
      <w:r w:rsidRPr="00A35CC9">
        <w:rPr>
          <w:rFonts w:ascii="Garamond" w:eastAsiaTheme="minorEastAsia" w:hAnsi="Garamond" w:cs="Times New Roman"/>
          <w:sz w:val="24"/>
          <w:szCs w:val="24"/>
        </w:rPr>
        <w:t xml:space="preserve"> code is shared on GitHub</w:t>
      </w:r>
      <w:r w:rsidR="0039188C" w:rsidRPr="00A35CC9">
        <w:rPr>
          <w:rStyle w:val="FootnoteReference"/>
          <w:rFonts w:ascii="Garamond" w:eastAsiaTheme="minorEastAsia" w:hAnsi="Garamond" w:cs="Times New Roman"/>
          <w:sz w:val="24"/>
          <w:szCs w:val="24"/>
        </w:rPr>
        <w:footnoteReference w:id="6"/>
      </w:r>
      <w:r w:rsidRPr="00A35CC9">
        <w:rPr>
          <w:rFonts w:ascii="Garamond" w:eastAsiaTheme="minorEastAsia" w:hAnsi="Garamond" w:cs="Times New Roman"/>
          <w:sz w:val="24"/>
          <w:szCs w:val="24"/>
        </w:rPr>
        <w:t>.</w:t>
      </w:r>
      <w:r w:rsidR="00E02B1B" w:rsidRPr="00A35CC9">
        <w:rPr>
          <w:rFonts w:ascii="Garamond" w:eastAsiaTheme="minorEastAsia" w:hAnsi="Garamond" w:cs="Times New Roman"/>
          <w:sz w:val="24"/>
          <w:szCs w:val="24"/>
        </w:rPr>
        <w:t xml:space="preserve"> </w:t>
      </w:r>
      <w:r w:rsidR="00E8004E" w:rsidRPr="00A35CC9">
        <w:rPr>
          <w:rFonts w:ascii="Garamond" w:eastAsiaTheme="minorEastAsia" w:hAnsi="Garamond" w:cs="Times New Roman"/>
          <w:sz w:val="24"/>
          <w:szCs w:val="24"/>
        </w:rPr>
        <w:t xml:space="preserve">Hereby the </w:t>
      </w:r>
      <w:r w:rsidR="00687EEF" w:rsidRPr="00A35CC9">
        <w:rPr>
          <w:rFonts w:ascii="Garamond" w:eastAsiaTheme="minorEastAsia" w:hAnsi="Garamond" w:cs="Times New Roman"/>
          <w:sz w:val="24"/>
          <w:szCs w:val="24"/>
        </w:rPr>
        <w:t xml:space="preserve">clusters which are in the highest </w:t>
      </w:r>
      <w:r w:rsidR="008747A6" w:rsidRPr="00A35CC9">
        <w:rPr>
          <w:rFonts w:ascii="Garamond" w:eastAsiaTheme="minorEastAsia" w:hAnsi="Garamond" w:cs="Times New Roman"/>
          <w:sz w:val="24"/>
          <w:szCs w:val="24"/>
        </w:rPr>
        <w:t xml:space="preserve">total </w:t>
      </w:r>
      <w:r w:rsidR="00687EEF" w:rsidRPr="00A35CC9">
        <w:rPr>
          <w:rFonts w:ascii="Garamond" w:eastAsiaTheme="minorEastAsia" w:hAnsi="Garamond" w:cs="Times New Roman"/>
          <w:sz w:val="24"/>
          <w:szCs w:val="24"/>
        </w:rPr>
        <w:t>sustainability impact</w:t>
      </w:r>
      <w:r w:rsidR="00A7660F" w:rsidRPr="00A35CC9">
        <w:rPr>
          <w:rFonts w:ascii="Garamond" w:eastAsiaTheme="minorEastAsia" w:hAnsi="Garamond" w:cs="Times New Roman"/>
          <w:sz w:val="24"/>
          <w:szCs w:val="24"/>
        </w:rPr>
        <w:t>, selecting all the sustainable features in the model,</w:t>
      </w:r>
      <w:r w:rsidR="00687EEF" w:rsidRPr="00A35CC9">
        <w:rPr>
          <w:rFonts w:ascii="Garamond" w:eastAsiaTheme="minorEastAsia" w:hAnsi="Garamond" w:cs="Times New Roman"/>
          <w:sz w:val="24"/>
          <w:szCs w:val="24"/>
        </w:rPr>
        <w:t xml:space="preserve"> will be displayed in </w:t>
      </w:r>
      <w:r w:rsidR="00C708A4" w:rsidRPr="00A35CC9">
        <w:rPr>
          <w:rFonts w:ascii="Garamond" w:eastAsiaTheme="minorEastAsia" w:hAnsi="Garamond" w:cs="Times New Roman"/>
          <w:sz w:val="24"/>
          <w:szCs w:val="24"/>
        </w:rPr>
        <w:t>green</w:t>
      </w:r>
      <w:r w:rsidR="00687EEF" w:rsidRPr="00A35CC9">
        <w:rPr>
          <w:rFonts w:ascii="Garamond" w:eastAsiaTheme="minorEastAsia" w:hAnsi="Garamond" w:cs="Times New Roman"/>
          <w:sz w:val="24"/>
          <w:szCs w:val="24"/>
        </w:rPr>
        <w:t xml:space="preserve">, the 10% lowest will be displayed in red, whereas the clusters in the 10% – </w:t>
      </w:r>
      <w:r w:rsidR="00F740A3" w:rsidRPr="00A35CC9">
        <w:rPr>
          <w:rFonts w:ascii="Garamond" w:eastAsiaTheme="minorEastAsia" w:hAnsi="Garamond" w:cs="Times New Roman"/>
          <w:sz w:val="24"/>
          <w:szCs w:val="24"/>
        </w:rPr>
        <w:t>9</w:t>
      </w:r>
      <w:r w:rsidR="00687EEF" w:rsidRPr="00A35CC9">
        <w:rPr>
          <w:rFonts w:ascii="Garamond" w:eastAsiaTheme="minorEastAsia" w:hAnsi="Garamond" w:cs="Times New Roman"/>
          <w:sz w:val="24"/>
          <w:szCs w:val="24"/>
        </w:rPr>
        <w:t xml:space="preserve">0% quantile of the </w:t>
      </w:r>
      <w:r w:rsidR="008747A6" w:rsidRPr="00A35CC9">
        <w:rPr>
          <w:rFonts w:ascii="Garamond" w:eastAsiaTheme="minorEastAsia" w:hAnsi="Garamond" w:cs="Times New Roman"/>
          <w:sz w:val="24"/>
          <w:szCs w:val="24"/>
        </w:rPr>
        <w:t>total</w:t>
      </w:r>
      <w:r w:rsidR="00687EEF" w:rsidRPr="00A35CC9">
        <w:rPr>
          <w:rFonts w:ascii="Garamond" w:eastAsiaTheme="minorEastAsia" w:hAnsi="Garamond" w:cs="Times New Roman"/>
          <w:sz w:val="24"/>
          <w:szCs w:val="24"/>
        </w:rPr>
        <w:t xml:space="preserve"> sustainability price impact will be disp</w:t>
      </w:r>
      <w:r w:rsidR="00BE309D" w:rsidRPr="00A35CC9">
        <w:rPr>
          <w:rFonts w:ascii="Garamond" w:eastAsiaTheme="minorEastAsia" w:hAnsi="Garamond" w:cs="Times New Roman"/>
          <w:sz w:val="24"/>
          <w:szCs w:val="24"/>
        </w:rPr>
        <w:t>layed in black.</w:t>
      </w:r>
      <w:r w:rsidR="00A7660F" w:rsidRPr="00A35CC9">
        <w:rPr>
          <w:rFonts w:ascii="Garamond" w:eastAsiaTheme="minorEastAsia" w:hAnsi="Garamond" w:cs="Times New Roman"/>
          <w:sz w:val="24"/>
          <w:szCs w:val="24"/>
        </w:rPr>
        <w:t xml:space="preserve"> </w:t>
      </w:r>
      <w:r w:rsidR="00714A22" w:rsidRPr="00A35CC9">
        <w:rPr>
          <w:rFonts w:ascii="Garamond" w:eastAsiaTheme="minorEastAsia" w:hAnsi="Garamond" w:cs="Times New Roman"/>
          <w:sz w:val="24"/>
          <w:szCs w:val="24"/>
        </w:rPr>
        <w:t>The parameters used to construct demon</w:t>
      </w:r>
      <w:r w:rsidR="00A35538" w:rsidRPr="00A35CC9">
        <w:rPr>
          <w:rFonts w:ascii="Garamond" w:eastAsiaTheme="minorEastAsia" w:hAnsi="Garamond" w:cs="Times New Roman"/>
          <w:sz w:val="24"/>
          <w:szCs w:val="24"/>
        </w:rPr>
        <w:t>strative</w:t>
      </w:r>
      <w:r w:rsidR="00714A22" w:rsidRPr="00A35CC9">
        <w:rPr>
          <w:rFonts w:ascii="Garamond" w:eastAsiaTheme="minorEastAsia" w:hAnsi="Garamond" w:cs="Times New Roman"/>
          <w:sz w:val="24"/>
          <w:szCs w:val="24"/>
        </w:rPr>
        <w:t xml:space="preserve"> map 1 are included in table</w:t>
      </w:r>
      <w:r w:rsidR="0065730D" w:rsidRPr="00A35CC9">
        <w:rPr>
          <w:rFonts w:ascii="Garamond" w:eastAsiaTheme="minorEastAsia" w:hAnsi="Garamond" w:cs="Times New Roman"/>
          <w:sz w:val="24"/>
          <w:szCs w:val="24"/>
        </w:rPr>
        <w:t xml:space="preserve"> 12</w:t>
      </w:r>
      <w:r w:rsidR="003C732C">
        <w:rPr>
          <w:rFonts w:ascii="Garamond" w:eastAsiaTheme="minorEastAsia" w:hAnsi="Garamond" w:cs="Times New Roman"/>
          <w:sz w:val="24"/>
          <w:szCs w:val="24"/>
        </w:rPr>
        <w:t>.</w:t>
      </w:r>
    </w:p>
    <w:p w14:paraId="6EE12020" w14:textId="4BC695C5" w:rsidR="001101C2" w:rsidRPr="00A35CC9" w:rsidRDefault="00B85874" w:rsidP="004968EF">
      <w:pPr>
        <w:spacing w:line="360" w:lineRule="auto"/>
        <w:jc w:val="both"/>
        <w:rPr>
          <w:rFonts w:ascii="Garamond" w:eastAsiaTheme="minorEastAsia" w:hAnsi="Garamond" w:cs="Times New Roman"/>
          <w:b/>
          <w:bCs/>
          <w:sz w:val="24"/>
          <w:szCs w:val="24"/>
        </w:rPr>
      </w:pPr>
      <w:r w:rsidRPr="00A35CC9">
        <w:rPr>
          <w:rFonts w:ascii="Garamond" w:eastAsiaTheme="minorEastAsia" w:hAnsi="Garamond" w:cs="Times New Roman"/>
          <w:sz w:val="24"/>
          <w:szCs w:val="24"/>
        </w:rPr>
        <w:t>Our</w:t>
      </w:r>
      <w:r w:rsidR="004A48B4" w:rsidRPr="00A35CC9">
        <w:rPr>
          <w:rFonts w:ascii="Garamond" w:eastAsiaTheme="minorEastAsia" w:hAnsi="Garamond" w:cs="Times New Roman"/>
          <w:sz w:val="24"/>
          <w:szCs w:val="24"/>
        </w:rPr>
        <w:t xml:space="preserve"> second</w:t>
      </w:r>
      <w:r w:rsidR="00EE2088" w:rsidRPr="00A35CC9">
        <w:rPr>
          <w:rFonts w:ascii="Garamond" w:eastAsiaTheme="minorEastAsia" w:hAnsi="Garamond" w:cs="Times New Roman"/>
          <w:sz w:val="24"/>
          <w:szCs w:val="24"/>
        </w:rPr>
        <w:t xml:space="preserve"> demonstrative</w:t>
      </w:r>
      <w:r w:rsidR="004A48B4" w:rsidRPr="00A35CC9">
        <w:rPr>
          <w:rFonts w:ascii="Garamond" w:eastAsiaTheme="minorEastAsia" w:hAnsi="Garamond" w:cs="Times New Roman"/>
          <w:sz w:val="24"/>
          <w:szCs w:val="24"/>
        </w:rPr>
        <w:t xml:space="preserve"> map </w:t>
      </w:r>
      <w:r w:rsidR="00EE2088" w:rsidRPr="00A35CC9">
        <w:rPr>
          <w:rFonts w:ascii="Garamond" w:eastAsiaTheme="minorEastAsia" w:hAnsi="Garamond" w:cs="Times New Roman"/>
          <w:sz w:val="24"/>
          <w:szCs w:val="24"/>
        </w:rPr>
        <w:t xml:space="preserve">discussed in this research will </w:t>
      </w:r>
      <w:r w:rsidRPr="00A35CC9">
        <w:rPr>
          <w:rFonts w:ascii="Garamond" w:eastAsiaTheme="minorEastAsia" w:hAnsi="Garamond" w:cs="Times New Roman"/>
          <w:sz w:val="24"/>
          <w:szCs w:val="24"/>
        </w:rPr>
        <w:t>show</w:t>
      </w:r>
      <w:r w:rsidR="00EE2088" w:rsidRPr="00A35CC9">
        <w:rPr>
          <w:rFonts w:ascii="Garamond" w:eastAsiaTheme="minorEastAsia" w:hAnsi="Garamond" w:cs="Times New Roman"/>
          <w:sz w:val="24"/>
          <w:szCs w:val="24"/>
        </w:rPr>
        <w:t xml:space="preserve"> </w:t>
      </w:r>
      <w:r w:rsidR="004A48B4" w:rsidRPr="00A35CC9">
        <w:rPr>
          <w:rFonts w:ascii="Garamond" w:eastAsiaTheme="minorEastAsia" w:hAnsi="Garamond" w:cs="Times New Roman"/>
          <w:sz w:val="24"/>
          <w:szCs w:val="24"/>
        </w:rPr>
        <w:t>the</w:t>
      </w:r>
      <w:r w:rsidR="008747A6" w:rsidRPr="00A35CC9">
        <w:rPr>
          <w:rFonts w:ascii="Garamond" w:eastAsiaTheme="minorEastAsia" w:hAnsi="Garamond" w:cs="Times New Roman"/>
          <w:sz w:val="24"/>
          <w:szCs w:val="24"/>
        </w:rPr>
        <w:t xml:space="preserve"> total </w:t>
      </w:r>
      <w:r w:rsidR="004A48B4" w:rsidRPr="00A35CC9">
        <w:rPr>
          <w:rFonts w:ascii="Garamond" w:eastAsiaTheme="minorEastAsia" w:hAnsi="Garamond" w:cs="Times New Roman"/>
          <w:sz w:val="24"/>
          <w:szCs w:val="24"/>
        </w:rPr>
        <w:t xml:space="preserve">price impact of </w:t>
      </w:r>
      <w:r w:rsidR="007F44F8" w:rsidRPr="00A35CC9">
        <w:rPr>
          <w:rFonts w:ascii="Garamond" w:eastAsiaTheme="minorEastAsia" w:hAnsi="Garamond" w:cs="Times New Roman"/>
          <w:sz w:val="24"/>
          <w:szCs w:val="24"/>
        </w:rPr>
        <w:t xml:space="preserve">selected </w:t>
      </w:r>
      <w:r w:rsidR="004A48B4" w:rsidRPr="00A35CC9">
        <w:rPr>
          <w:rFonts w:ascii="Garamond" w:eastAsiaTheme="minorEastAsia" w:hAnsi="Garamond" w:cs="Times New Roman"/>
          <w:sz w:val="24"/>
          <w:szCs w:val="24"/>
        </w:rPr>
        <w:t>sustainab</w:t>
      </w:r>
      <w:r w:rsidR="007F44F8" w:rsidRPr="00A35CC9">
        <w:rPr>
          <w:rFonts w:ascii="Garamond" w:eastAsiaTheme="minorEastAsia" w:hAnsi="Garamond" w:cs="Times New Roman"/>
          <w:sz w:val="24"/>
          <w:szCs w:val="24"/>
        </w:rPr>
        <w:t>le features</w:t>
      </w:r>
      <w:r w:rsidR="004A48B4" w:rsidRPr="00A35CC9">
        <w:rPr>
          <w:rFonts w:ascii="Garamond" w:eastAsiaTheme="minorEastAsia" w:hAnsi="Garamond" w:cs="Times New Roman"/>
          <w:sz w:val="24"/>
          <w:szCs w:val="24"/>
        </w:rPr>
        <w:t xml:space="preserve"> </w:t>
      </w:r>
      <w:r w:rsidR="00FE69F3" w:rsidRPr="00A35CC9">
        <w:rPr>
          <w:rFonts w:ascii="Garamond" w:eastAsiaTheme="minorEastAsia" w:hAnsi="Garamond" w:cs="Times New Roman"/>
          <w:sz w:val="24"/>
          <w:szCs w:val="24"/>
        </w:rPr>
        <w:t xml:space="preserve">by clustering </w:t>
      </w:r>
      <w:r w:rsidR="00CA337D" w:rsidRPr="00A35CC9">
        <w:rPr>
          <w:rFonts w:ascii="Garamond" w:eastAsiaTheme="minorEastAsia" w:hAnsi="Garamond" w:cs="Times New Roman"/>
          <w:sz w:val="24"/>
          <w:szCs w:val="24"/>
        </w:rPr>
        <w:t>the properties into clusters based on the subdistricts</w:t>
      </w:r>
      <w:r w:rsidR="007F44F8" w:rsidRPr="00A35CC9">
        <w:rPr>
          <w:rFonts w:ascii="Garamond" w:eastAsiaTheme="minorEastAsia" w:hAnsi="Garamond" w:cs="Times New Roman"/>
          <w:sz w:val="24"/>
          <w:szCs w:val="24"/>
        </w:rPr>
        <w:t xml:space="preserve">. </w:t>
      </w:r>
      <w:r w:rsidRPr="00A35CC9">
        <w:rPr>
          <w:rFonts w:ascii="Garamond" w:eastAsiaTheme="minorEastAsia" w:hAnsi="Garamond" w:cs="Times New Roman"/>
          <w:sz w:val="24"/>
          <w:szCs w:val="24"/>
        </w:rPr>
        <w:t xml:space="preserve">A screenshot of the demonstrative map is provided in the results section 4.2.2 and the </w:t>
      </w:r>
      <w:r w:rsidR="008367DC" w:rsidRPr="00A35CC9">
        <w:rPr>
          <w:rFonts w:ascii="Garamond" w:eastAsiaTheme="minorEastAsia" w:hAnsi="Garamond" w:cs="Times New Roman"/>
          <w:sz w:val="24"/>
          <w:szCs w:val="24"/>
        </w:rPr>
        <w:t>HTML</w:t>
      </w:r>
      <w:r w:rsidRPr="00A35CC9">
        <w:rPr>
          <w:rFonts w:ascii="Garamond" w:eastAsiaTheme="minorEastAsia" w:hAnsi="Garamond" w:cs="Times New Roman"/>
          <w:sz w:val="24"/>
          <w:szCs w:val="24"/>
        </w:rPr>
        <w:t xml:space="preserve"> code is shared on GitHub</w:t>
      </w:r>
      <w:r w:rsidR="0039188C" w:rsidRPr="00A35CC9">
        <w:rPr>
          <w:rStyle w:val="FootnoteReference"/>
          <w:rFonts w:ascii="Garamond" w:eastAsiaTheme="minorEastAsia" w:hAnsi="Garamond" w:cs="Times New Roman"/>
          <w:sz w:val="24"/>
          <w:szCs w:val="24"/>
        </w:rPr>
        <w:footnoteReference w:id="7"/>
      </w:r>
      <w:r w:rsidRPr="00A35CC9">
        <w:rPr>
          <w:rFonts w:ascii="Garamond" w:eastAsiaTheme="minorEastAsia" w:hAnsi="Garamond" w:cs="Times New Roman"/>
          <w:sz w:val="24"/>
          <w:szCs w:val="24"/>
        </w:rPr>
        <w:t xml:space="preserve">. </w:t>
      </w:r>
      <w:r w:rsidR="007F44F8" w:rsidRPr="00A35CC9">
        <w:rPr>
          <w:rFonts w:ascii="Garamond" w:eastAsiaTheme="minorEastAsia" w:hAnsi="Garamond" w:cs="Times New Roman"/>
          <w:sz w:val="24"/>
          <w:szCs w:val="24"/>
        </w:rPr>
        <w:t>The selected sustainable features will exclude the sustainable features that have a high negative relationship between a higher sustainable score and the housing price and cannot be influenced by political measures/interventions</w:t>
      </w:r>
      <w:r w:rsidR="00A35538" w:rsidRPr="00A35CC9">
        <w:rPr>
          <w:rFonts w:ascii="Garamond" w:eastAsiaTheme="minorEastAsia" w:hAnsi="Garamond" w:cs="Times New Roman"/>
          <w:sz w:val="24"/>
          <w:szCs w:val="24"/>
        </w:rPr>
        <w:t>. The excluded variables are</w:t>
      </w:r>
      <w:r w:rsidR="007F44F8" w:rsidRPr="00A35CC9">
        <w:rPr>
          <w:rFonts w:ascii="Garamond" w:eastAsiaTheme="minorEastAsia" w:hAnsi="Garamond" w:cs="Times New Roman"/>
          <w:sz w:val="24"/>
          <w:szCs w:val="24"/>
        </w:rPr>
        <w:t xml:space="preserve"> </w:t>
      </w:r>
      <w:r w:rsidRPr="00A35CC9">
        <w:rPr>
          <w:rFonts w:ascii="Garamond" w:eastAsiaTheme="minorEastAsia" w:hAnsi="Garamond" w:cs="Times New Roman"/>
          <w:sz w:val="24"/>
          <w:szCs w:val="24"/>
        </w:rPr>
        <w:t>the d</w:t>
      </w:r>
      <w:r w:rsidR="007F44F8" w:rsidRPr="00A35CC9">
        <w:rPr>
          <w:rFonts w:ascii="Garamond" w:eastAsiaTheme="minorEastAsia" w:hAnsi="Garamond" w:cs="Times New Roman"/>
          <w:sz w:val="24"/>
          <w:szCs w:val="24"/>
        </w:rPr>
        <w:t>istance to the beach (km),</w:t>
      </w:r>
      <w:r w:rsidRPr="00A35CC9">
        <w:rPr>
          <w:rFonts w:ascii="Garamond" w:eastAsiaTheme="minorEastAsia" w:hAnsi="Garamond" w:cs="Times New Roman"/>
          <w:sz w:val="24"/>
          <w:szCs w:val="24"/>
        </w:rPr>
        <w:t xml:space="preserve"> n</w:t>
      </w:r>
      <w:r w:rsidR="007F44F8" w:rsidRPr="00A35CC9">
        <w:rPr>
          <w:rFonts w:ascii="Garamond" w:eastAsiaTheme="minorEastAsia" w:hAnsi="Garamond" w:cs="Times New Roman"/>
          <w:sz w:val="24"/>
          <w:szCs w:val="24"/>
        </w:rPr>
        <w:t xml:space="preserve">eighborhood size 10 (ha), and </w:t>
      </w:r>
      <w:r w:rsidRPr="00A35CC9">
        <w:rPr>
          <w:rFonts w:ascii="Garamond" w:eastAsiaTheme="minorEastAsia" w:hAnsi="Garamond" w:cs="Times New Roman"/>
          <w:sz w:val="24"/>
          <w:szCs w:val="24"/>
        </w:rPr>
        <w:t>i</w:t>
      </w:r>
      <w:r w:rsidR="007F44F8" w:rsidRPr="00A35CC9">
        <w:rPr>
          <w:rFonts w:ascii="Garamond" w:eastAsiaTheme="minorEastAsia" w:hAnsi="Garamond" w:cs="Times New Roman"/>
          <w:sz w:val="24"/>
          <w:szCs w:val="24"/>
        </w:rPr>
        <w:t xml:space="preserve">ncome </w:t>
      </w:r>
      <w:r w:rsidRPr="00A35CC9">
        <w:rPr>
          <w:rFonts w:ascii="Garamond" w:eastAsiaTheme="minorEastAsia" w:hAnsi="Garamond" w:cs="Times New Roman"/>
          <w:sz w:val="24"/>
          <w:szCs w:val="24"/>
        </w:rPr>
        <w:t>d</w:t>
      </w:r>
      <w:r w:rsidR="007F44F8" w:rsidRPr="00A35CC9">
        <w:rPr>
          <w:rFonts w:ascii="Garamond" w:eastAsiaTheme="minorEastAsia" w:hAnsi="Garamond" w:cs="Times New Roman"/>
          <w:sz w:val="24"/>
          <w:szCs w:val="24"/>
        </w:rPr>
        <w:t>istribution PCA</w:t>
      </w:r>
      <w:r w:rsidR="00A35538" w:rsidRPr="00A35CC9">
        <w:rPr>
          <w:rFonts w:ascii="Garamond" w:eastAsiaTheme="minorEastAsia" w:hAnsi="Garamond" w:cs="Times New Roman"/>
          <w:sz w:val="24"/>
          <w:szCs w:val="24"/>
        </w:rPr>
        <w:t xml:space="preserve">. </w:t>
      </w:r>
      <w:r w:rsidR="004A48B4" w:rsidRPr="00A35CC9">
        <w:rPr>
          <w:rFonts w:ascii="Garamond" w:eastAsiaTheme="minorEastAsia" w:hAnsi="Garamond" w:cs="Times New Roman"/>
          <w:sz w:val="24"/>
          <w:szCs w:val="24"/>
        </w:rPr>
        <w:t xml:space="preserve">The applied color scale in </w:t>
      </w:r>
      <w:r w:rsidR="00EE2088" w:rsidRPr="00A35CC9">
        <w:rPr>
          <w:rFonts w:ascii="Garamond" w:eastAsiaTheme="minorEastAsia" w:hAnsi="Garamond" w:cs="Times New Roman"/>
          <w:sz w:val="24"/>
          <w:szCs w:val="24"/>
        </w:rPr>
        <w:t>the</w:t>
      </w:r>
      <w:r w:rsidR="004A48B4" w:rsidRPr="00A35CC9">
        <w:rPr>
          <w:rFonts w:ascii="Garamond" w:eastAsiaTheme="minorEastAsia" w:hAnsi="Garamond" w:cs="Times New Roman"/>
          <w:sz w:val="24"/>
          <w:szCs w:val="24"/>
        </w:rPr>
        <w:t xml:space="preserve"> second map is equal to those applied for the first map.</w:t>
      </w:r>
      <w:r w:rsidR="00905583" w:rsidRPr="00A35CC9">
        <w:rPr>
          <w:rFonts w:ascii="Garamond" w:eastAsiaTheme="minorEastAsia" w:hAnsi="Garamond" w:cs="Times New Roman"/>
          <w:sz w:val="24"/>
          <w:szCs w:val="24"/>
        </w:rPr>
        <w:t xml:space="preserve"> The set parameters to </w:t>
      </w:r>
      <w:r w:rsidR="00A35538" w:rsidRPr="00A35CC9">
        <w:rPr>
          <w:rFonts w:ascii="Garamond" w:eastAsiaTheme="minorEastAsia" w:hAnsi="Garamond" w:cs="Times New Roman"/>
          <w:sz w:val="24"/>
          <w:szCs w:val="24"/>
        </w:rPr>
        <w:t>construct demonstrative map 2</w:t>
      </w:r>
      <w:r w:rsidR="00905583" w:rsidRPr="00A35CC9">
        <w:rPr>
          <w:rFonts w:ascii="Garamond" w:eastAsiaTheme="minorEastAsia" w:hAnsi="Garamond" w:cs="Times New Roman"/>
          <w:sz w:val="24"/>
          <w:szCs w:val="24"/>
        </w:rPr>
        <w:t xml:space="preserve"> are included in table</w:t>
      </w:r>
      <w:r w:rsidR="0065730D" w:rsidRPr="00A35CC9">
        <w:rPr>
          <w:rFonts w:ascii="Garamond" w:eastAsiaTheme="minorEastAsia" w:hAnsi="Garamond" w:cs="Times New Roman"/>
          <w:sz w:val="24"/>
          <w:szCs w:val="24"/>
        </w:rPr>
        <w:t xml:space="preserve"> 12</w:t>
      </w:r>
      <w:r w:rsidR="00905583" w:rsidRPr="00A35CC9">
        <w:rPr>
          <w:rFonts w:ascii="Garamond" w:eastAsiaTheme="minorEastAsia" w:hAnsi="Garamond" w:cs="Times New Roman"/>
          <w:sz w:val="24"/>
          <w:szCs w:val="24"/>
        </w:rPr>
        <w:t xml:space="preserve"> below</w:t>
      </w:r>
      <w:r w:rsidR="0065730D" w:rsidRPr="00A35CC9">
        <w:rPr>
          <w:rFonts w:ascii="Garamond" w:eastAsiaTheme="minorEastAsia" w:hAnsi="Garamond" w:cs="Times New Roman"/>
          <w:sz w:val="24"/>
          <w:szCs w:val="24"/>
        </w:rPr>
        <w:t>.</w:t>
      </w:r>
    </w:p>
    <w:tbl>
      <w:tblPr>
        <w:tblStyle w:val="TableGrid"/>
        <w:tblW w:w="9517" w:type="dxa"/>
        <w:tblLook w:val="04A0" w:firstRow="1" w:lastRow="0" w:firstColumn="1" w:lastColumn="0" w:noHBand="0" w:noVBand="1"/>
      </w:tblPr>
      <w:tblGrid>
        <w:gridCol w:w="2638"/>
        <w:gridCol w:w="3800"/>
        <w:gridCol w:w="3079"/>
      </w:tblGrid>
      <w:tr w:rsidR="00273870" w:rsidRPr="00273870" w14:paraId="31000FE0" w14:textId="77777777" w:rsidTr="003C732C">
        <w:trPr>
          <w:trHeight w:val="67"/>
        </w:trPr>
        <w:tc>
          <w:tcPr>
            <w:tcW w:w="9517" w:type="dxa"/>
            <w:gridSpan w:val="3"/>
            <w:tcBorders>
              <w:top w:val="nil"/>
              <w:left w:val="nil"/>
              <w:bottom w:val="single" w:sz="4" w:space="0" w:color="auto"/>
              <w:right w:val="nil"/>
            </w:tcBorders>
          </w:tcPr>
          <w:p w14:paraId="403AF61A" w14:textId="77777777" w:rsidR="0065730D" w:rsidRPr="00273870" w:rsidRDefault="0065730D" w:rsidP="00146241">
            <w:pPr>
              <w:rPr>
                <w:rFonts w:ascii="Garamond" w:eastAsiaTheme="minorEastAsia" w:hAnsi="Garamond" w:cs="Times New Roman"/>
                <w:b/>
                <w:bCs/>
                <w:sz w:val="21"/>
                <w:szCs w:val="21"/>
              </w:rPr>
            </w:pPr>
            <w:r w:rsidRPr="00273870">
              <w:rPr>
                <w:rFonts w:ascii="Garamond" w:eastAsiaTheme="minorEastAsia" w:hAnsi="Garamond" w:cs="Times New Roman"/>
                <w:b/>
                <w:bCs/>
                <w:sz w:val="21"/>
                <w:szCs w:val="21"/>
              </w:rPr>
              <w:t xml:space="preserve">Table 12: </w:t>
            </w:r>
            <w:r w:rsidRPr="00273870">
              <w:rPr>
                <w:rFonts w:ascii="Garamond" w:eastAsiaTheme="minorEastAsia" w:hAnsi="Garamond" w:cs="Times New Roman"/>
                <w:sz w:val="21"/>
                <w:szCs w:val="21"/>
              </w:rPr>
              <w:t>Parameters to construct the demonstrative maps</w:t>
            </w:r>
          </w:p>
        </w:tc>
      </w:tr>
      <w:tr w:rsidR="00273870" w:rsidRPr="00273870" w14:paraId="305DFF3F" w14:textId="77777777" w:rsidTr="003C732C">
        <w:trPr>
          <w:trHeight w:val="67"/>
        </w:trPr>
        <w:tc>
          <w:tcPr>
            <w:tcW w:w="2638" w:type="dxa"/>
            <w:tcBorders>
              <w:left w:val="nil"/>
              <w:bottom w:val="single" w:sz="4" w:space="0" w:color="auto"/>
            </w:tcBorders>
          </w:tcPr>
          <w:p w14:paraId="6A6DC257" w14:textId="77777777" w:rsidR="0065730D" w:rsidRPr="00273870" w:rsidRDefault="0065730D" w:rsidP="00146241">
            <w:pPr>
              <w:rPr>
                <w:rFonts w:ascii="Garamond" w:eastAsiaTheme="minorEastAsia" w:hAnsi="Garamond" w:cs="Times New Roman"/>
                <w:b/>
                <w:bCs/>
                <w:sz w:val="20"/>
                <w:szCs w:val="20"/>
              </w:rPr>
            </w:pPr>
            <w:r w:rsidRPr="00273870">
              <w:rPr>
                <w:rFonts w:ascii="Garamond" w:eastAsiaTheme="minorEastAsia" w:hAnsi="Garamond" w:cs="Times New Roman"/>
                <w:b/>
                <w:bCs/>
                <w:sz w:val="20"/>
                <w:szCs w:val="20"/>
              </w:rPr>
              <w:t>Parameters</w:t>
            </w:r>
          </w:p>
        </w:tc>
        <w:tc>
          <w:tcPr>
            <w:tcW w:w="3800" w:type="dxa"/>
            <w:tcBorders>
              <w:left w:val="nil"/>
              <w:bottom w:val="single" w:sz="4" w:space="0" w:color="auto"/>
            </w:tcBorders>
          </w:tcPr>
          <w:p w14:paraId="0FC565C4" w14:textId="77777777" w:rsidR="0065730D" w:rsidRPr="00273870" w:rsidRDefault="0065730D" w:rsidP="00146241">
            <w:pPr>
              <w:rPr>
                <w:rFonts w:ascii="Garamond" w:eastAsiaTheme="minorEastAsia" w:hAnsi="Garamond" w:cs="Times New Roman"/>
                <w:b/>
                <w:bCs/>
                <w:sz w:val="20"/>
                <w:szCs w:val="20"/>
              </w:rPr>
            </w:pPr>
            <w:r w:rsidRPr="00273870">
              <w:rPr>
                <w:rFonts w:ascii="Garamond" w:eastAsiaTheme="minorEastAsia" w:hAnsi="Garamond" w:cs="Times New Roman"/>
                <w:b/>
                <w:bCs/>
                <w:sz w:val="20"/>
                <w:szCs w:val="20"/>
              </w:rPr>
              <w:t>Demonstrative Map 1</w:t>
            </w:r>
          </w:p>
        </w:tc>
        <w:tc>
          <w:tcPr>
            <w:tcW w:w="3078" w:type="dxa"/>
            <w:tcBorders>
              <w:left w:val="nil"/>
              <w:bottom w:val="single" w:sz="4" w:space="0" w:color="auto"/>
              <w:right w:val="nil"/>
            </w:tcBorders>
          </w:tcPr>
          <w:p w14:paraId="22DDC1BC" w14:textId="77777777" w:rsidR="0065730D" w:rsidRPr="00273870" w:rsidRDefault="0065730D" w:rsidP="00146241">
            <w:pPr>
              <w:rPr>
                <w:rFonts w:ascii="Garamond" w:eastAsiaTheme="minorEastAsia" w:hAnsi="Garamond" w:cs="Times New Roman"/>
                <w:b/>
                <w:bCs/>
                <w:sz w:val="20"/>
                <w:szCs w:val="20"/>
              </w:rPr>
            </w:pPr>
            <w:r w:rsidRPr="00273870">
              <w:rPr>
                <w:rFonts w:ascii="Garamond" w:eastAsiaTheme="minorEastAsia" w:hAnsi="Garamond" w:cs="Times New Roman"/>
                <w:b/>
                <w:bCs/>
                <w:sz w:val="20"/>
                <w:szCs w:val="20"/>
              </w:rPr>
              <w:t>Demonstrative Map 2</w:t>
            </w:r>
          </w:p>
        </w:tc>
      </w:tr>
      <w:tr w:rsidR="00273870" w:rsidRPr="00273870" w14:paraId="543F1986" w14:textId="77777777" w:rsidTr="003C732C">
        <w:trPr>
          <w:trHeight w:val="150"/>
        </w:trPr>
        <w:tc>
          <w:tcPr>
            <w:tcW w:w="2638" w:type="dxa"/>
            <w:tcBorders>
              <w:top w:val="single" w:sz="4" w:space="0" w:color="auto"/>
              <w:left w:val="nil"/>
              <w:bottom w:val="single" w:sz="4" w:space="0" w:color="auto"/>
            </w:tcBorders>
          </w:tcPr>
          <w:p w14:paraId="2115E556" w14:textId="77777777" w:rsidR="0065730D" w:rsidRPr="00273870" w:rsidRDefault="0065730D" w:rsidP="00146241">
            <w:pPr>
              <w:rPr>
                <w:rFonts w:ascii="Garamond" w:eastAsiaTheme="minorEastAsia" w:hAnsi="Garamond" w:cs="Times New Roman"/>
                <w:sz w:val="20"/>
                <w:szCs w:val="20"/>
              </w:rPr>
            </w:pPr>
            <w:r w:rsidRPr="00273870">
              <w:rPr>
                <w:rFonts w:ascii="Garamond" w:eastAsiaTheme="minorEastAsia" w:hAnsi="Garamond" w:cs="Times New Roman"/>
                <w:sz w:val="20"/>
                <w:szCs w:val="20"/>
              </w:rPr>
              <w:t>Selected Sustainable Features</w:t>
            </w:r>
          </w:p>
        </w:tc>
        <w:tc>
          <w:tcPr>
            <w:tcW w:w="3800" w:type="dxa"/>
            <w:tcBorders>
              <w:top w:val="single" w:sz="4" w:space="0" w:color="auto"/>
              <w:left w:val="nil"/>
              <w:bottom w:val="single" w:sz="4" w:space="0" w:color="auto"/>
            </w:tcBorders>
          </w:tcPr>
          <w:p w14:paraId="600BD8BA" w14:textId="77777777" w:rsidR="0065730D" w:rsidRPr="00273870" w:rsidRDefault="0065730D" w:rsidP="00146241">
            <w:pPr>
              <w:rPr>
                <w:rFonts w:ascii="Garamond" w:eastAsiaTheme="minorEastAsia" w:hAnsi="Garamond" w:cs="Times New Roman"/>
                <w:sz w:val="20"/>
                <w:szCs w:val="20"/>
              </w:rPr>
            </w:pPr>
            <w:r w:rsidRPr="00273870">
              <w:rPr>
                <w:rFonts w:ascii="Garamond" w:eastAsiaTheme="minorEastAsia" w:hAnsi="Garamond" w:cs="Times New Roman"/>
                <w:sz w:val="20"/>
                <w:szCs w:val="20"/>
              </w:rPr>
              <w:t>Model_7_predictors_order</w:t>
            </w:r>
          </w:p>
        </w:tc>
        <w:tc>
          <w:tcPr>
            <w:tcW w:w="3078" w:type="dxa"/>
            <w:tcBorders>
              <w:top w:val="single" w:sz="4" w:space="0" w:color="auto"/>
              <w:left w:val="nil"/>
              <w:bottom w:val="single" w:sz="4" w:space="0" w:color="auto"/>
              <w:right w:val="nil"/>
            </w:tcBorders>
          </w:tcPr>
          <w:p w14:paraId="41863229" w14:textId="4218C15C" w:rsidR="0065730D" w:rsidRPr="00273870" w:rsidRDefault="0065730D" w:rsidP="00146241">
            <w:pPr>
              <w:rPr>
                <w:rFonts w:ascii="Garamond" w:eastAsiaTheme="minorEastAsia" w:hAnsi="Garamond" w:cs="Times New Roman"/>
                <w:sz w:val="20"/>
                <w:szCs w:val="20"/>
              </w:rPr>
            </w:pPr>
            <w:r w:rsidRPr="00273870">
              <w:rPr>
                <w:rFonts w:ascii="Garamond" w:eastAsiaTheme="minorEastAsia" w:hAnsi="Garamond" w:cs="Times New Roman"/>
                <w:sz w:val="20"/>
                <w:szCs w:val="20"/>
              </w:rPr>
              <w:t>[e for e in model_7_predictors_order if e not in ['Distance to Beach (km)','</w:t>
            </w:r>
            <w:r w:rsidR="00382F7F" w:rsidRPr="00273870">
              <w:rPr>
                <w:rFonts w:ascii="Garamond" w:eastAsiaTheme="minorEastAsia" w:hAnsi="Garamond" w:cs="Times New Roman"/>
                <w:sz w:val="20"/>
                <w:szCs w:val="20"/>
              </w:rPr>
              <w:t xml:space="preserve"> </w:t>
            </w:r>
            <w:r w:rsidRPr="00273870">
              <w:rPr>
                <w:rFonts w:ascii="Garamond" w:eastAsiaTheme="minorEastAsia" w:hAnsi="Garamond" w:cs="Times New Roman"/>
                <w:sz w:val="20"/>
                <w:szCs w:val="20"/>
              </w:rPr>
              <w:t>Neighborhood size (10 ha)','</w:t>
            </w:r>
            <w:r w:rsidR="00382F7F" w:rsidRPr="00273870">
              <w:rPr>
                <w:rFonts w:ascii="Garamond" w:eastAsiaTheme="minorEastAsia" w:hAnsi="Garamond" w:cs="Times New Roman"/>
                <w:sz w:val="20"/>
                <w:szCs w:val="20"/>
              </w:rPr>
              <w:t xml:space="preserve"> </w:t>
            </w:r>
            <w:r w:rsidRPr="00273870">
              <w:rPr>
                <w:rFonts w:ascii="Garamond" w:eastAsiaTheme="minorEastAsia" w:hAnsi="Garamond" w:cs="Times New Roman"/>
                <w:sz w:val="20"/>
                <w:szCs w:val="20"/>
              </w:rPr>
              <w:t>Income Distribution PCA']]</w:t>
            </w:r>
          </w:p>
        </w:tc>
      </w:tr>
      <w:tr w:rsidR="00273870" w:rsidRPr="00273870" w14:paraId="253D6C47" w14:textId="77777777" w:rsidTr="003C732C">
        <w:trPr>
          <w:trHeight w:val="150"/>
        </w:trPr>
        <w:tc>
          <w:tcPr>
            <w:tcW w:w="2638" w:type="dxa"/>
            <w:tcBorders>
              <w:top w:val="single" w:sz="4" w:space="0" w:color="auto"/>
              <w:left w:val="nil"/>
              <w:bottom w:val="single" w:sz="4" w:space="0" w:color="auto"/>
            </w:tcBorders>
          </w:tcPr>
          <w:p w14:paraId="13C3003A" w14:textId="77777777" w:rsidR="0065730D" w:rsidRPr="00273870" w:rsidRDefault="0065730D" w:rsidP="00146241">
            <w:pPr>
              <w:rPr>
                <w:rFonts w:ascii="Garamond" w:eastAsiaTheme="minorEastAsia" w:hAnsi="Garamond" w:cs="Times New Roman"/>
                <w:sz w:val="20"/>
                <w:szCs w:val="20"/>
              </w:rPr>
            </w:pPr>
            <w:r w:rsidRPr="00273870">
              <w:rPr>
                <w:rFonts w:ascii="Garamond" w:eastAsiaTheme="minorEastAsia" w:hAnsi="Garamond" w:cs="Times New Roman"/>
                <w:sz w:val="20"/>
                <w:szCs w:val="20"/>
              </w:rPr>
              <w:t>Map_save_name</w:t>
            </w:r>
          </w:p>
        </w:tc>
        <w:tc>
          <w:tcPr>
            <w:tcW w:w="3800" w:type="dxa"/>
            <w:tcBorders>
              <w:top w:val="single" w:sz="4" w:space="0" w:color="auto"/>
              <w:left w:val="nil"/>
              <w:bottom w:val="single" w:sz="4" w:space="0" w:color="auto"/>
            </w:tcBorders>
          </w:tcPr>
          <w:p w14:paraId="3AEC5CAE" w14:textId="77777777" w:rsidR="0065730D" w:rsidRPr="00273870" w:rsidRDefault="0065730D" w:rsidP="00146241">
            <w:pPr>
              <w:rPr>
                <w:rFonts w:ascii="Garamond" w:eastAsiaTheme="minorEastAsia" w:hAnsi="Garamond" w:cs="Times New Roman"/>
                <w:sz w:val="20"/>
                <w:szCs w:val="20"/>
              </w:rPr>
            </w:pPr>
            <w:r w:rsidRPr="00273870">
              <w:rPr>
                <w:rFonts w:ascii="Garamond" w:eastAsiaTheme="minorEastAsia" w:hAnsi="Garamond" w:cs="Times New Roman"/>
                <w:sz w:val="20"/>
                <w:szCs w:val="20"/>
              </w:rPr>
              <w:t>'Demonstrative_map_1'</w:t>
            </w:r>
          </w:p>
        </w:tc>
        <w:tc>
          <w:tcPr>
            <w:tcW w:w="3078" w:type="dxa"/>
            <w:tcBorders>
              <w:top w:val="single" w:sz="4" w:space="0" w:color="auto"/>
              <w:left w:val="nil"/>
              <w:bottom w:val="single" w:sz="4" w:space="0" w:color="auto"/>
              <w:right w:val="nil"/>
            </w:tcBorders>
          </w:tcPr>
          <w:p w14:paraId="18AC4E1D" w14:textId="77777777" w:rsidR="0065730D" w:rsidRPr="00273870" w:rsidRDefault="0065730D" w:rsidP="00146241">
            <w:pPr>
              <w:rPr>
                <w:rFonts w:ascii="Garamond" w:eastAsiaTheme="minorEastAsia" w:hAnsi="Garamond" w:cs="Times New Roman"/>
                <w:sz w:val="20"/>
                <w:szCs w:val="20"/>
              </w:rPr>
            </w:pPr>
            <w:r w:rsidRPr="00273870">
              <w:rPr>
                <w:rFonts w:ascii="Garamond" w:eastAsiaTheme="minorEastAsia" w:hAnsi="Garamond" w:cs="Times New Roman"/>
                <w:sz w:val="20"/>
                <w:szCs w:val="20"/>
              </w:rPr>
              <w:t>'Demonstrative_map_2'</w:t>
            </w:r>
          </w:p>
        </w:tc>
      </w:tr>
      <w:tr w:rsidR="00273870" w:rsidRPr="00273870" w14:paraId="4FD3C9B3" w14:textId="77777777" w:rsidTr="003C732C">
        <w:trPr>
          <w:trHeight w:val="150"/>
        </w:trPr>
        <w:tc>
          <w:tcPr>
            <w:tcW w:w="2638" w:type="dxa"/>
            <w:tcBorders>
              <w:top w:val="single" w:sz="4" w:space="0" w:color="auto"/>
              <w:left w:val="nil"/>
              <w:bottom w:val="single" w:sz="4" w:space="0" w:color="auto"/>
            </w:tcBorders>
          </w:tcPr>
          <w:p w14:paraId="406FAD0B" w14:textId="77777777" w:rsidR="0065730D" w:rsidRPr="00273870" w:rsidRDefault="0065730D" w:rsidP="00146241">
            <w:pPr>
              <w:rPr>
                <w:rFonts w:ascii="Garamond" w:eastAsiaTheme="minorEastAsia" w:hAnsi="Garamond" w:cs="Times New Roman"/>
                <w:sz w:val="20"/>
                <w:szCs w:val="20"/>
              </w:rPr>
            </w:pPr>
            <w:r w:rsidRPr="00273870">
              <w:rPr>
                <w:rFonts w:ascii="Garamond" w:eastAsiaTheme="minorEastAsia" w:hAnsi="Garamond" w:cs="Times New Roman"/>
                <w:sz w:val="20"/>
                <w:szCs w:val="20"/>
              </w:rPr>
              <w:t>Title</w:t>
            </w:r>
          </w:p>
        </w:tc>
        <w:tc>
          <w:tcPr>
            <w:tcW w:w="3800" w:type="dxa"/>
            <w:tcBorders>
              <w:top w:val="single" w:sz="4" w:space="0" w:color="auto"/>
              <w:left w:val="nil"/>
              <w:bottom w:val="single" w:sz="4" w:space="0" w:color="auto"/>
            </w:tcBorders>
          </w:tcPr>
          <w:p w14:paraId="174E6341" w14:textId="10362FC3" w:rsidR="0065730D" w:rsidRPr="00273870" w:rsidRDefault="0065730D" w:rsidP="00146241">
            <w:pPr>
              <w:rPr>
                <w:rFonts w:ascii="Garamond" w:eastAsiaTheme="minorEastAsia" w:hAnsi="Garamond" w:cs="Times New Roman"/>
                <w:sz w:val="20"/>
                <w:szCs w:val="20"/>
              </w:rPr>
            </w:pPr>
            <w:r w:rsidRPr="00273870">
              <w:rPr>
                <w:rFonts w:ascii="Garamond" w:eastAsiaTheme="minorEastAsia" w:hAnsi="Garamond" w:cs="Times New Roman"/>
                <w:sz w:val="20"/>
                <w:szCs w:val="20"/>
              </w:rPr>
              <w:t>'</w:t>
            </w:r>
            <w:r w:rsidR="008747A6" w:rsidRPr="00273870">
              <w:rPr>
                <w:rFonts w:ascii="Garamond" w:eastAsiaTheme="minorEastAsia" w:hAnsi="Garamond" w:cs="Times New Roman"/>
                <w:sz w:val="20"/>
                <w:szCs w:val="20"/>
              </w:rPr>
              <w:t>Total</w:t>
            </w:r>
            <w:r w:rsidRPr="00273870">
              <w:rPr>
                <w:rFonts w:ascii="Garamond" w:eastAsiaTheme="minorEastAsia" w:hAnsi="Garamond" w:cs="Times New Roman"/>
                <w:sz w:val="20"/>
                <w:szCs w:val="20"/>
              </w:rPr>
              <w:t xml:space="preserve"> Price Impact Sustainability Variables Model 7 on Residential Properties</w:t>
            </w:r>
            <w:r w:rsidR="00382F7F" w:rsidRPr="00273870">
              <w:rPr>
                <w:rFonts w:ascii="Garamond" w:eastAsiaTheme="minorEastAsia" w:hAnsi="Garamond" w:cs="Times New Roman"/>
                <w:sz w:val="20"/>
                <w:szCs w:val="20"/>
              </w:rPr>
              <w:t>’</w:t>
            </w:r>
          </w:p>
        </w:tc>
        <w:tc>
          <w:tcPr>
            <w:tcW w:w="3078" w:type="dxa"/>
            <w:tcBorders>
              <w:top w:val="single" w:sz="4" w:space="0" w:color="auto"/>
              <w:left w:val="nil"/>
              <w:bottom w:val="single" w:sz="4" w:space="0" w:color="auto"/>
              <w:right w:val="nil"/>
            </w:tcBorders>
          </w:tcPr>
          <w:p w14:paraId="35426970" w14:textId="7AF9D5E1" w:rsidR="0065730D" w:rsidRPr="00273870" w:rsidRDefault="0065730D" w:rsidP="00146241">
            <w:pPr>
              <w:rPr>
                <w:rFonts w:ascii="Garamond" w:eastAsiaTheme="minorEastAsia" w:hAnsi="Garamond" w:cs="Times New Roman"/>
                <w:sz w:val="20"/>
                <w:szCs w:val="20"/>
              </w:rPr>
            </w:pPr>
            <w:r w:rsidRPr="00273870">
              <w:rPr>
                <w:rFonts w:ascii="Garamond" w:eastAsiaTheme="minorEastAsia" w:hAnsi="Garamond" w:cs="Times New Roman"/>
                <w:sz w:val="20"/>
                <w:szCs w:val="20"/>
              </w:rPr>
              <w:t>'</w:t>
            </w:r>
            <w:r w:rsidR="008747A6" w:rsidRPr="00273870">
              <w:rPr>
                <w:rFonts w:ascii="Garamond" w:eastAsiaTheme="minorEastAsia" w:hAnsi="Garamond" w:cs="Times New Roman"/>
                <w:sz w:val="20"/>
                <w:szCs w:val="20"/>
              </w:rPr>
              <w:t>Total</w:t>
            </w:r>
            <w:r w:rsidRPr="00273870">
              <w:rPr>
                <w:rFonts w:ascii="Garamond" w:eastAsiaTheme="minorEastAsia" w:hAnsi="Garamond" w:cs="Times New Roman"/>
                <w:sz w:val="20"/>
                <w:szCs w:val="20"/>
              </w:rPr>
              <w:t xml:space="preserve"> Price Impact Selected Sustainability Variables Model 7 on Residential Properties'</w:t>
            </w:r>
          </w:p>
        </w:tc>
      </w:tr>
      <w:tr w:rsidR="00273870" w:rsidRPr="00273870" w14:paraId="1E19EA9E" w14:textId="77777777" w:rsidTr="003C732C">
        <w:trPr>
          <w:trHeight w:val="67"/>
        </w:trPr>
        <w:tc>
          <w:tcPr>
            <w:tcW w:w="2638" w:type="dxa"/>
            <w:tcBorders>
              <w:top w:val="single" w:sz="4" w:space="0" w:color="auto"/>
              <w:left w:val="nil"/>
              <w:bottom w:val="single" w:sz="4" w:space="0" w:color="auto"/>
            </w:tcBorders>
          </w:tcPr>
          <w:p w14:paraId="0AEDB3F8" w14:textId="77777777" w:rsidR="0065730D" w:rsidRPr="00273870" w:rsidRDefault="0065730D" w:rsidP="00146241">
            <w:pPr>
              <w:rPr>
                <w:rFonts w:ascii="Garamond" w:eastAsiaTheme="minorEastAsia" w:hAnsi="Garamond" w:cs="Times New Roman"/>
                <w:sz w:val="20"/>
                <w:szCs w:val="20"/>
              </w:rPr>
            </w:pPr>
            <w:r w:rsidRPr="00273870">
              <w:rPr>
                <w:rFonts w:ascii="Garamond" w:eastAsiaTheme="minorEastAsia" w:hAnsi="Garamond" w:cs="Times New Roman"/>
                <w:sz w:val="20"/>
                <w:szCs w:val="20"/>
              </w:rPr>
              <w:t>Subtitle</w:t>
            </w:r>
          </w:p>
        </w:tc>
        <w:tc>
          <w:tcPr>
            <w:tcW w:w="3800" w:type="dxa"/>
            <w:tcBorders>
              <w:top w:val="single" w:sz="4" w:space="0" w:color="auto"/>
              <w:left w:val="nil"/>
              <w:bottom w:val="single" w:sz="4" w:space="0" w:color="auto"/>
            </w:tcBorders>
          </w:tcPr>
          <w:p w14:paraId="5C1DDFB3" w14:textId="77777777" w:rsidR="0065730D" w:rsidRPr="00273870" w:rsidRDefault="0065730D" w:rsidP="00146241">
            <w:pPr>
              <w:rPr>
                <w:rFonts w:ascii="Garamond" w:eastAsiaTheme="minorEastAsia" w:hAnsi="Garamond" w:cs="Times New Roman"/>
                <w:sz w:val="20"/>
                <w:szCs w:val="20"/>
              </w:rPr>
            </w:pPr>
            <w:r w:rsidRPr="00273870">
              <w:rPr>
                <w:rFonts w:ascii="Garamond" w:eastAsiaTheme="minorEastAsia" w:hAnsi="Garamond" w:cs="Times New Roman"/>
                <w:sz w:val="20"/>
                <w:szCs w:val="20"/>
              </w:rPr>
              <w:t>"Heckman Selection Model Barcelona"</w:t>
            </w:r>
          </w:p>
        </w:tc>
        <w:tc>
          <w:tcPr>
            <w:tcW w:w="3078" w:type="dxa"/>
            <w:tcBorders>
              <w:top w:val="single" w:sz="4" w:space="0" w:color="auto"/>
              <w:left w:val="nil"/>
              <w:bottom w:val="single" w:sz="4" w:space="0" w:color="auto"/>
              <w:right w:val="nil"/>
            </w:tcBorders>
          </w:tcPr>
          <w:p w14:paraId="011BAF1F" w14:textId="77777777" w:rsidR="0065730D" w:rsidRPr="00273870" w:rsidRDefault="0065730D" w:rsidP="00146241">
            <w:pPr>
              <w:rPr>
                <w:rFonts w:ascii="Garamond" w:eastAsiaTheme="minorEastAsia" w:hAnsi="Garamond" w:cs="Times New Roman"/>
                <w:sz w:val="20"/>
                <w:szCs w:val="20"/>
              </w:rPr>
            </w:pPr>
            <w:r w:rsidRPr="00273870">
              <w:rPr>
                <w:rFonts w:ascii="Garamond" w:eastAsiaTheme="minorEastAsia" w:hAnsi="Garamond" w:cs="Times New Roman"/>
                <w:sz w:val="20"/>
                <w:szCs w:val="20"/>
              </w:rPr>
              <w:t>"Heckman Selection Model Barcelona"</w:t>
            </w:r>
          </w:p>
        </w:tc>
      </w:tr>
      <w:tr w:rsidR="00273870" w:rsidRPr="00273870" w14:paraId="6B413EBE" w14:textId="77777777" w:rsidTr="003C732C">
        <w:trPr>
          <w:trHeight w:val="249"/>
        </w:trPr>
        <w:tc>
          <w:tcPr>
            <w:tcW w:w="2638" w:type="dxa"/>
            <w:tcBorders>
              <w:top w:val="single" w:sz="4" w:space="0" w:color="auto"/>
              <w:left w:val="nil"/>
              <w:bottom w:val="single" w:sz="4" w:space="0" w:color="auto"/>
            </w:tcBorders>
          </w:tcPr>
          <w:p w14:paraId="634A6545" w14:textId="77777777" w:rsidR="0065730D" w:rsidRPr="00273870" w:rsidRDefault="0065730D" w:rsidP="00146241">
            <w:pPr>
              <w:rPr>
                <w:rFonts w:ascii="Garamond" w:eastAsiaTheme="minorEastAsia" w:hAnsi="Garamond" w:cs="Times New Roman"/>
                <w:sz w:val="20"/>
                <w:szCs w:val="20"/>
              </w:rPr>
            </w:pPr>
            <w:r w:rsidRPr="00273870">
              <w:rPr>
                <w:rFonts w:ascii="Garamond" w:eastAsiaTheme="minorEastAsia" w:hAnsi="Garamond" w:cs="Times New Roman"/>
                <w:sz w:val="20"/>
                <w:szCs w:val="20"/>
              </w:rPr>
              <w:t>Legend_title</w:t>
            </w:r>
          </w:p>
        </w:tc>
        <w:tc>
          <w:tcPr>
            <w:tcW w:w="3800" w:type="dxa"/>
            <w:tcBorders>
              <w:top w:val="single" w:sz="4" w:space="0" w:color="auto"/>
              <w:left w:val="nil"/>
              <w:bottom w:val="single" w:sz="4" w:space="0" w:color="auto"/>
            </w:tcBorders>
          </w:tcPr>
          <w:p w14:paraId="381C0469" w14:textId="5FC6AEAD" w:rsidR="0065730D" w:rsidRPr="00273870" w:rsidRDefault="0065730D" w:rsidP="00146241">
            <w:pPr>
              <w:rPr>
                <w:rFonts w:ascii="Garamond" w:eastAsiaTheme="minorEastAsia" w:hAnsi="Garamond" w:cs="Times New Roman"/>
                <w:sz w:val="20"/>
                <w:szCs w:val="20"/>
              </w:rPr>
            </w:pPr>
            <w:r w:rsidRPr="00273870">
              <w:rPr>
                <w:rFonts w:ascii="Garamond" w:eastAsiaTheme="minorEastAsia" w:hAnsi="Garamond" w:cs="Times New Roman"/>
                <w:sz w:val="20"/>
                <w:szCs w:val="20"/>
              </w:rPr>
              <w:t xml:space="preserve">'Quantile </w:t>
            </w:r>
            <w:r w:rsidR="008747A6" w:rsidRPr="00273870">
              <w:rPr>
                <w:rFonts w:ascii="Garamond" w:eastAsiaTheme="minorEastAsia" w:hAnsi="Garamond" w:cs="Times New Roman"/>
                <w:sz w:val="20"/>
                <w:szCs w:val="20"/>
              </w:rPr>
              <w:t>Total</w:t>
            </w:r>
            <w:r w:rsidRPr="00273870">
              <w:rPr>
                <w:rFonts w:ascii="Garamond" w:eastAsiaTheme="minorEastAsia" w:hAnsi="Garamond" w:cs="Times New Roman"/>
                <w:sz w:val="20"/>
                <w:szCs w:val="20"/>
              </w:rPr>
              <w:t xml:space="preserve"> Price Impact Sustainable Variables'</w:t>
            </w:r>
          </w:p>
        </w:tc>
        <w:tc>
          <w:tcPr>
            <w:tcW w:w="3078" w:type="dxa"/>
            <w:tcBorders>
              <w:top w:val="single" w:sz="4" w:space="0" w:color="auto"/>
              <w:left w:val="nil"/>
              <w:bottom w:val="single" w:sz="4" w:space="0" w:color="auto"/>
              <w:right w:val="nil"/>
            </w:tcBorders>
          </w:tcPr>
          <w:p w14:paraId="25E2075D" w14:textId="071B9F08" w:rsidR="0065730D" w:rsidRPr="00273870" w:rsidRDefault="0065730D" w:rsidP="00146241">
            <w:pPr>
              <w:rPr>
                <w:rFonts w:ascii="Garamond" w:eastAsiaTheme="minorEastAsia" w:hAnsi="Garamond" w:cs="Times New Roman"/>
                <w:sz w:val="20"/>
                <w:szCs w:val="20"/>
              </w:rPr>
            </w:pPr>
            <w:r w:rsidRPr="00273870">
              <w:rPr>
                <w:rFonts w:ascii="Garamond" w:eastAsiaTheme="minorEastAsia" w:hAnsi="Garamond" w:cs="Times New Roman"/>
                <w:sz w:val="20"/>
                <w:szCs w:val="20"/>
              </w:rPr>
              <w:t xml:space="preserve">'Quantile </w:t>
            </w:r>
            <w:r w:rsidR="008747A6" w:rsidRPr="00273870">
              <w:rPr>
                <w:rFonts w:ascii="Garamond" w:eastAsiaTheme="minorEastAsia" w:hAnsi="Garamond" w:cs="Times New Roman"/>
                <w:sz w:val="20"/>
                <w:szCs w:val="20"/>
              </w:rPr>
              <w:t>Total</w:t>
            </w:r>
            <w:r w:rsidRPr="00273870">
              <w:rPr>
                <w:rFonts w:ascii="Garamond" w:eastAsiaTheme="minorEastAsia" w:hAnsi="Garamond" w:cs="Times New Roman"/>
                <w:sz w:val="20"/>
                <w:szCs w:val="20"/>
              </w:rPr>
              <w:t xml:space="preserve"> Price Impact Selected Sustainable Variables'</w:t>
            </w:r>
          </w:p>
        </w:tc>
      </w:tr>
      <w:tr w:rsidR="00273870" w:rsidRPr="00273870" w14:paraId="2ACDF15C" w14:textId="77777777" w:rsidTr="003C732C">
        <w:trPr>
          <w:trHeight w:val="249"/>
        </w:trPr>
        <w:tc>
          <w:tcPr>
            <w:tcW w:w="2638" w:type="dxa"/>
            <w:tcBorders>
              <w:top w:val="single" w:sz="4" w:space="0" w:color="auto"/>
              <w:left w:val="nil"/>
              <w:bottom w:val="single" w:sz="4" w:space="0" w:color="auto"/>
            </w:tcBorders>
          </w:tcPr>
          <w:p w14:paraId="4110F58F" w14:textId="77777777" w:rsidR="00CA337D" w:rsidRPr="00273870" w:rsidRDefault="00CA337D" w:rsidP="00CA337D">
            <w:pPr>
              <w:rPr>
                <w:rFonts w:ascii="Garamond" w:eastAsiaTheme="minorEastAsia" w:hAnsi="Garamond" w:cs="Times New Roman"/>
                <w:sz w:val="20"/>
                <w:szCs w:val="20"/>
              </w:rPr>
            </w:pPr>
            <w:r w:rsidRPr="00273870">
              <w:rPr>
                <w:rFonts w:ascii="Garamond" w:eastAsiaTheme="minorEastAsia" w:hAnsi="Garamond" w:cs="Times New Roman"/>
                <w:sz w:val="20"/>
                <w:szCs w:val="20"/>
              </w:rPr>
              <w:t>Circle_Multiplier</w:t>
            </w:r>
          </w:p>
        </w:tc>
        <w:tc>
          <w:tcPr>
            <w:tcW w:w="3800" w:type="dxa"/>
            <w:tcBorders>
              <w:top w:val="single" w:sz="4" w:space="0" w:color="auto"/>
              <w:left w:val="nil"/>
              <w:bottom w:val="single" w:sz="4" w:space="0" w:color="auto"/>
            </w:tcBorders>
          </w:tcPr>
          <w:p w14:paraId="42A95693" w14:textId="71C3C054" w:rsidR="00CA337D" w:rsidRPr="00273870" w:rsidRDefault="00CA337D" w:rsidP="00CA337D">
            <w:pPr>
              <w:rPr>
                <w:rFonts w:ascii="Garamond" w:eastAsiaTheme="minorEastAsia" w:hAnsi="Garamond" w:cs="Times New Roman"/>
                <w:sz w:val="20"/>
                <w:szCs w:val="20"/>
              </w:rPr>
            </w:pPr>
            <w:r w:rsidRPr="00273870">
              <w:rPr>
                <w:rFonts w:ascii="Garamond" w:eastAsiaTheme="minorEastAsia" w:hAnsi="Garamond" w:cs="Times New Roman"/>
                <w:sz w:val="20"/>
                <w:szCs w:val="20"/>
              </w:rPr>
              <w:t>N/A</w:t>
            </w:r>
          </w:p>
        </w:tc>
        <w:tc>
          <w:tcPr>
            <w:tcW w:w="3078" w:type="dxa"/>
            <w:tcBorders>
              <w:top w:val="single" w:sz="4" w:space="0" w:color="auto"/>
              <w:left w:val="nil"/>
              <w:bottom w:val="single" w:sz="4" w:space="0" w:color="auto"/>
              <w:right w:val="nil"/>
            </w:tcBorders>
          </w:tcPr>
          <w:p w14:paraId="756B2741" w14:textId="4E106DAB" w:rsidR="00CA337D" w:rsidRPr="00273870" w:rsidRDefault="00CA337D" w:rsidP="00CA337D">
            <w:pPr>
              <w:rPr>
                <w:rFonts w:ascii="Garamond" w:eastAsiaTheme="minorEastAsia" w:hAnsi="Garamond" w:cs="Times New Roman"/>
                <w:sz w:val="20"/>
                <w:szCs w:val="20"/>
              </w:rPr>
            </w:pPr>
            <w:r w:rsidRPr="00273870">
              <w:rPr>
                <w:rFonts w:ascii="Garamond" w:eastAsiaTheme="minorEastAsia" w:hAnsi="Garamond" w:cs="Times New Roman"/>
                <w:sz w:val="20"/>
                <w:szCs w:val="20"/>
              </w:rPr>
              <w:t>N/A</w:t>
            </w:r>
          </w:p>
        </w:tc>
      </w:tr>
      <w:tr w:rsidR="00273870" w:rsidRPr="00273870" w14:paraId="7CA7B097" w14:textId="77777777" w:rsidTr="003C732C">
        <w:trPr>
          <w:trHeight w:val="67"/>
        </w:trPr>
        <w:tc>
          <w:tcPr>
            <w:tcW w:w="2638" w:type="dxa"/>
            <w:tcBorders>
              <w:top w:val="single" w:sz="4" w:space="0" w:color="auto"/>
              <w:left w:val="nil"/>
              <w:bottom w:val="single" w:sz="4" w:space="0" w:color="auto"/>
            </w:tcBorders>
          </w:tcPr>
          <w:p w14:paraId="39B11CEE" w14:textId="77777777" w:rsidR="00CA337D" w:rsidRPr="00273870" w:rsidRDefault="00CA337D" w:rsidP="00CA337D">
            <w:pPr>
              <w:rPr>
                <w:rFonts w:ascii="Garamond" w:eastAsiaTheme="minorEastAsia" w:hAnsi="Garamond" w:cs="Times New Roman"/>
                <w:sz w:val="20"/>
                <w:szCs w:val="20"/>
              </w:rPr>
            </w:pPr>
            <w:r w:rsidRPr="00273870">
              <w:rPr>
                <w:rFonts w:ascii="Garamond" w:eastAsiaTheme="minorEastAsia" w:hAnsi="Garamond" w:cs="Times New Roman"/>
                <w:sz w:val="20"/>
                <w:szCs w:val="20"/>
              </w:rPr>
              <w:t>DF</w:t>
            </w:r>
          </w:p>
        </w:tc>
        <w:tc>
          <w:tcPr>
            <w:tcW w:w="3800" w:type="dxa"/>
            <w:tcBorders>
              <w:top w:val="single" w:sz="4" w:space="0" w:color="auto"/>
              <w:left w:val="nil"/>
              <w:bottom w:val="single" w:sz="4" w:space="0" w:color="auto"/>
            </w:tcBorders>
          </w:tcPr>
          <w:p w14:paraId="5AAFAD60" w14:textId="77777777" w:rsidR="00CA337D" w:rsidRPr="00273870" w:rsidRDefault="00CA337D" w:rsidP="00CA337D">
            <w:pPr>
              <w:rPr>
                <w:rFonts w:ascii="Garamond" w:eastAsiaTheme="minorEastAsia" w:hAnsi="Garamond" w:cs="Times New Roman"/>
                <w:sz w:val="20"/>
                <w:szCs w:val="20"/>
              </w:rPr>
            </w:pPr>
            <w:r w:rsidRPr="00273870">
              <w:rPr>
                <w:rFonts w:ascii="Garamond" w:eastAsiaTheme="minorEastAsia" w:hAnsi="Garamond" w:cs="Times New Roman"/>
                <w:sz w:val="20"/>
                <w:szCs w:val="20"/>
              </w:rPr>
              <w:t>df_ols</w:t>
            </w:r>
          </w:p>
        </w:tc>
        <w:tc>
          <w:tcPr>
            <w:tcW w:w="3078" w:type="dxa"/>
            <w:tcBorders>
              <w:top w:val="single" w:sz="4" w:space="0" w:color="auto"/>
              <w:left w:val="nil"/>
              <w:bottom w:val="single" w:sz="4" w:space="0" w:color="auto"/>
              <w:right w:val="nil"/>
            </w:tcBorders>
          </w:tcPr>
          <w:p w14:paraId="209B30B1" w14:textId="77777777" w:rsidR="00CA337D" w:rsidRPr="00273870" w:rsidRDefault="00CA337D" w:rsidP="00CA337D">
            <w:pPr>
              <w:rPr>
                <w:rFonts w:ascii="Garamond" w:eastAsiaTheme="minorEastAsia" w:hAnsi="Garamond" w:cs="Times New Roman"/>
                <w:sz w:val="20"/>
                <w:szCs w:val="20"/>
              </w:rPr>
            </w:pPr>
            <w:r w:rsidRPr="00273870">
              <w:rPr>
                <w:rFonts w:ascii="Garamond" w:eastAsiaTheme="minorEastAsia" w:hAnsi="Garamond" w:cs="Times New Roman"/>
                <w:sz w:val="20"/>
                <w:szCs w:val="20"/>
              </w:rPr>
              <w:t>df_ols</w:t>
            </w:r>
          </w:p>
        </w:tc>
      </w:tr>
      <w:tr w:rsidR="00273870" w:rsidRPr="00273870" w14:paraId="6857F3A1" w14:textId="77777777" w:rsidTr="003C732C">
        <w:trPr>
          <w:trHeight w:val="150"/>
        </w:trPr>
        <w:tc>
          <w:tcPr>
            <w:tcW w:w="2638" w:type="dxa"/>
            <w:tcBorders>
              <w:top w:val="single" w:sz="4" w:space="0" w:color="auto"/>
              <w:left w:val="nil"/>
              <w:bottom w:val="single" w:sz="4" w:space="0" w:color="auto"/>
            </w:tcBorders>
          </w:tcPr>
          <w:p w14:paraId="482E9D32" w14:textId="77777777" w:rsidR="00CA337D" w:rsidRPr="00273870" w:rsidRDefault="00CA337D" w:rsidP="00CA337D">
            <w:pPr>
              <w:rPr>
                <w:rFonts w:ascii="Garamond" w:eastAsiaTheme="minorEastAsia" w:hAnsi="Garamond" w:cs="Times New Roman"/>
                <w:sz w:val="20"/>
                <w:szCs w:val="20"/>
              </w:rPr>
            </w:pPr>
            <w:r w:rsidRPr="00273870">
              <w:rPr>
                <w:rFonts w:ascii="Garamond" w:eastAsiaTheme="minorEastAsia" w:hAnsi="Garamond" w:cs="Times New Roman"/>
                <w:sz w:val="20"/>
                <w:szCs w:val="20"/>
              </w:rPr>
              <w:t>Model_result</w:t>
            </w:r>
          </w:p>
        </w:tc>
        <w:tc>
          <w:tcPr>
            <w:tcW w:w="3800" w:type="dxa"/>
            <w:tcBorders>
              <w:top w:val="single" w:sz="4" w:space="0" w:color="auto"/>
              <w:left w:val="nil"/>
              <w:bottom w:val="single" w:sz="4" w:space="0" w:color="auto"/>
            </w:tcBorders>
          </w:tcPr>
          <w:p w14:paraId="3F51693F" w14:textId="77777777" w:rsidR="00CA337D" w:rsidRPr="00273870" w:rsidRDefault="00CA337D" w:rsidP="00CA337D">
            <w:pPr>
              <w:rPr>
                <w:rFonts w:ascii="Garamond" w:eastAsiaTheme="minorEastAsia" w:hAnsi="Garamond" w:cs="Times New Roman"/>
                <w:sz w:val="20"/>
                <w:szCs w:val="20"/>
              </w:rPr>
            </w:pPr>
            <w:r w:rsidRPr="00273870">
              <w:rPr>
                <w:rFonts w:ascii="Garamond" w:eastAsiaTheme="minorEastAsia" w:hAnsi="Garamond" w:cs="Times New Roman"/>
                <w:sz w:val="20"/>
                <w:szCs w:val="20"/>
              </w:rPr>
              <w:t>SL_ols_model_7_result</w:t>
            </w:r>
          </w:p>
        </w:tc>
        <w:tc>
          <w:tcPr>
            <w:tcW w:w="3078" w:type="dxa"/>
            <w:tcBorders>
              <w:top w:val="single" w:sz="4" w:space="0" w:color="auto"/>
              <w:left w:val="nil"/>
              <w:bottom w:val="single" w:sz="4" w:space="0" w:color="auto"/>
              <w:right w:val="nil"/>
            </w:tcBorders>
          </w:tcPr>
          <w:p w14:paraId="313F66CF" w14:textId="77777777" w:rsidR="00CA337D" w:rsidRPr="00273870" w:rsidRDefault="00CA337D" w:rsidP="00CA337D">
            <w:pPr>
              <w:rPr>
                <w:rFonts w:ascii="Garamond" w:eastAsiaTheme="minorEastAsia" w:hAnsi="Garamond" w:cs="Times New Roman"/>
                <w:sz w:val="20"/>
                <w:szCs w:val="20"/>
              </w:rPr>
            </w:pPr>
            <w:r w:rsidRPr="00273870">
              <w:rPr>
                <w:rFonts w:ascii="Garamond" w:eastAsiaTheme="minorEastAsia" w:hAnsi="Garamond" w:cs="Times New Roman"/>
                <w:sz w:val="20"/>
                <w:szCs w:val="20"/>
              </w:rPr>
              <w:t>SL_ols_model_7_result</w:t>
            </w:r>
          </w:p>
        </w:tc>
      </w:tr>
      <w:tr w:rsidR="00A35CC9" w:rsidRPr="00273870" w14:paraId="4D46C526" w14:textId="77777777" w:rsidTr="003C732C">
        <w:trPr>
          <w:trHeight w:val="146"/>
        </w:trPr>
        <w:tc>
          <w:tcPr>
            <w:tcW w:w="2638" w:type="dxa"/>
            <w:tcBorders>
              <w:left w:val="nil"/>
              <w:bottom w:val="single" w:sz="4" w:space="0" w:color="auto"/>
            </w:tcBorders>
          </w:tcPr>
          <w:p w14:paraId="11399A2A" w14:textId="42A0191A" w:rsidR="00A35CC9" w:rsidRPr="00273870" w:rsidRDefault="00A35CC9" w:rsidP="00A35CC9">
            <w:pPr>
              <w:rPr>
                <w:rFonts w:ascii="Garamond" w:eastAsiaTheme="minorEastAsia" w:hAnsi="Garamond" w:cs="Times New Roman"/>
                <w:sz w:val="20"/>
                <w:szCs w:val="20"/>
              </w:rPr>
            </w:pPr>
            <w:r w:rsidRPr="00273870">
              <w:rPr>
                <w:rFonts w:ascii="Garamond" w:eastAsiaTheme="minorEastAsia" w:hAnsi="Garamond" w:cs="Times New Roman"/>
                <w:b/>
                <w:bCs/>
                <w:sz w:val="20"/>
                <w:szCs w:val="20"/>
              </w:rPr>
              <w:lastRenderedPageBreak/>
              <w:t>Parameters</w:t>
            </w:r>
          </w:p>
        </w:tc>
        <w:tc>
          <w:tcPr>
            <w:tcW w:w="3800" w:type="dxa"/>
            <w:tcBorders>
              <w:left w:val="nil"/>
              <w:bottom w:val="single" w:sz="4" w:space="0" w:color="auto"/>
            </w:tcBorders>
          </w:tcPr>
          <w:p w14:paraId="69DC0377" w14:textId="12EFE0BA" w:rsidR="00A35CC9" w:rsidRPr="00273870" w:rsidRDefault="00A35CC9" w:rsidP="00A35CC9">
            <w:pPr>
              <w:rPr>
                <w:rFonts w:ascii="Garamond" w:eastAsiaTheme="minorEastAsia" w:hAnsi="Garamond" w:cs="Times New Roman"/>
                <w:sz w:val="20"/>
                <w:szCs w:val="20"/>
              </w:rPr>
            </w:pPr>
            <w:r w:rsidRPr="00273870">
              <w:rPr>
                <w:rFonts w:ascii="Garamond" w:eastAsiaTheme="minorEastAsia" w:hAnsi="Garamond" w:cs="Times New Roman"/>
                <w:b/>
                <w:bCs/>
                <w:sz w:val="20"/>
                <w:szCs w:val="20"/>
              </w:rPr>
              <w:t>Demonstrative Map 1</w:t>
            </w:r>
          </w:p>
        </w:tc>
        <w:tc>
          <w:tcPr>
            <w:tcW w:w="3078" w:type="dxa"/>
            <w:tcBorders>
              <w:left w:val="nil"/>
              <w:bottom w:val="single" w:sz="4" w:space="0" w:color="auto"/>
              <w:right w:val="nil"/>
            </w:tcBorders>
          </w:tcPr>
          <w:p w14:paraId="387DCDA3" w14:textId="178CF0BA" w:rsidR="00A35CC9" w:rsidRPr="00273870" w:rsidRDefault="00A35CC9" w:rsidP="00A35CC9">
            <w:pPr>
              <w:rPr>
                <w:rFonts w:ascii="Garamond" w:eastAsiaTheme="minorEastAsia" w:hAnsi="Garamond" w:cs="Times New Roman"/>
                <w:sz w:val="20"/>
                <w:szCs w:val="20"/>
              </w:rPr>
            </w:pPr>
            <w:r w:rsidRPr="00273870">
              <w:rPr>
                <w:rFonts w:ascii="Garamond" w:eastAsiaTheme="minorEastAsia" w:hAnsi="Garamond" w:cs="Times New Roman"/>
                <w:b/>
                <w:bCs/>
                <w:sz w:val="20"/>
                <w:szCs w:val="20"/>
              </w:rPr>
              <w:t>Demonstrative Map 2</w:t>
            </w:r>
          </w:p>
        </w:tc>
      </w:tr>
      <w:tr w:rsidR="00273870" w:rsidRPr="00273870" w14:paraId="0E05E256" w14:textId="77777777" w:rsidTr="003C732C">
        <w:trPr>
          <w:trHeight w:val="146"/>
        </w:trPr>
        <w:tc>
          <w:tcPr>
            <w:tcW w:w="2638" w:type="dxa"/>
            <w:tcBorders>
              <w:top w:val="single" w:sz="4" w:space="0" w:color="auto"/>
              <w:left w:val="nil"/>
              <w:bottom w:val="single" w:sz="4" w:space="0" w:color="auto"/>
            </w:tcBorders>
          </w:tcPr>
          <w:p w14:paraId="112A5EED" w14:textId="77777777" w:rsidR="00CA337D" w:rsidRPr="00273870" w:rsidRDefault="00CA337D" w:rsidP="00CA337D">
            <w:pPr>
              <w:rPr>
                <w:rFonts w:ascii="Garamond" w:eastAsiaTheme="minorEastAsia" w:hAnsi="Garamond" w:cs="Times New Roman"/>
                <w:sz w:val="20"/>
                <w:szCs w:val="20"/>
              </w:rPr>
            </w:pPr>
            <w:r w:rsidRPr="00273870">
              <w:rPr>
                <w:rFonts w:ascii="Garamond" w:eastAsiaTheme="minorEastAsia" w:hAnsi="Garamond" w:cs="Times New Roman"/>
                <w:sz w:val="20"/>
                <w:szCs w:val="20"/>
              </w:rPr>
              <w:t>Color_var</w:t>
            </w:r>
          </w:p>
        </w:tc>
        <w:tc>
          <w:tcPr>
            <w:tcW w:w="3800" w:type="dxa"/>
            <w:tcBorders>
              <w:top w:val="single" w:sz="4" w:space="0" w:color="auto"/>
              <w:left w:val="nil"/>
              <w:bottom w:val="single" w:sz="4" w:space="0" w:color="auto"/>
            </w:tcBorders>
          </w:tcPr>
          <w:p w14:paraId="2188721B" w14:textId="77777777" w:rsidR="00CA337D" w:rsidRPr="00273870" w:rsidRDefault="00CA337D" w:rsidP="00CA337D">
            <w:pPr>
              <w:rPr>
                <w:rFonts w:ascii="Garamond" w:eastAsiaTheme="minorEastAsia" w:hAnsi="Garamond" w:cs="Times New Roman"/>
                <w:sz w:val="20"/>
                <w:szCs w:val="20"/>
              </w:rPr>
            </w:pPr>
            <w:r w:rsidRPr="00273870">
              <w:rPr>
                <w:rFonts w:ascii="Garamond" w:eastAsiaTheme="minorEastAsia" w:hAnsi="Garamond" w:cs="Times New Roman"/>
                <w:sz w:val="20"/>
                <w:szCs w:val="20"/>
              </w:rPr>
              <w:t>"Sustainable Features Price Impact"</w:t>
            </w:r>
          </w:p>
        </w:tc>
        <w:tc>
          <w:tcPr>
            <w:tcW w:w="3078" w:type="dxa"/>
            <w:tcBorders>
              <w:top w:val="single" w:sz="4" w:space="0" w:color="auto"/>
              <w:left w:val="nil"/>
              <w:bottom w:val="single" w:sz="4" w:space="0" w:color="auto"/>
              <w:right w:val="nil"/>
            </w:tcBorders>
          </w:tcPr>
          <w:p w14:paraId="0A8E3EA4" w14:textId="77777777" w:rsidR="00CA337D" w:rsidRPr="00273870" w:rsidRDefault="00CA337D" w:rsidP="00CA337D">
            <w:pPr>
              <w:rPr>
                <w:rFonts w:ascii="Garamond" w:eastAsiaTheme="minorEastAsia" w:hAnsi="Garamond" w:cs="Times New Roman"/>
                <w:sz w:val="20"/>
                <w:szCs w:val="20"/>
              </w:rPr>
            </w:pPr>
            <w:r w:rsidRPr="00273870">
              <w:rPr>
                <w:rFonts w:ascii="Garamond" w:eastAsiaTheme="minorEastAsia" w:hAnsi="Garamond" w:cs="Times New Roman"/>
                <w:sz w:val="20"/>
                <w:szCs w:val="20"/>
              </w:rPr>
              <w:t>"Selected Sustainable Features Price Impact"</w:t>
            </w:r>
          </w:p>
        </w:tc>
      </w:tr>
      <w:tr w:rsidR="00273870" w:rsidRPr="00273870" w14:paraId="3BC045EC" w14:textId="77777777" w:rsidTr="003C732C">
        <w:trPr>
          <w:trHeight w:val="57"/>
        </w:trPr>
        <w:tc>
          <w:tcPr>
            <w:tcW w:w="2638" w:type="dxa"/>
            <w:tcBorders>
              <w:top w:val="single" w:sz="4" w:space="0" w:color="auto"/>
              <w:left w:val="nil"/>
              <w:bottom w:val="single" w:sz="4" w:space="0" w:color="auto"/>
            </w:tcBorders>
          </w:tcPr>
          <w:p w14:paraId="12C8BF08" w14:textId="77777777" w:rsidR="00CA337D" w:rsidRPr="00273870" w:rsidRDefault="00CA337D" w:rsidP="00CA337D">
            <w:pPr>
              <w:rPr>
                <w:rFonts w:ascii="Garamond" w:eastAsiaTheme="minorEastAsia" w:hAnsi="Garamond" w:cs="Times New Roman"/>
                <w:sz w:val="20"/>
                <w:szCs w:val="20"/>
              </w:rPr>
            </w:pPr>
            <w:r w:rsidRPr="00273870">
              <w:rPr>
                <w:rFonts w:ascii="Garamond" w:eastAsiaTheme="minorEastAsia" w:hAnsi="Garamond" w:cs="Times New Roman"/>
                <w:sz w:val="20"/>
                <w:szCs w:val="20"/>
              </w:rPr>
              <w:t>N_color_cat</w:t>
            </w:r>
          </w:p>
        </w:tc>
        <w:tc>
          <w:tcPr>
            <w:tcW w:w="3800" w:type="dxa"/>
            <w:tcBorders>
              <w:top w:val="single" w:sz="4" w:space="0" w:color="auto"/>
              <w:left w:val="nil"/>
              <w:bottom w:val="single" w:sz="4" w:space="0" w:color="auto"/>
            </w:tcBorders>
          </w:tcPr>
          <w:p w14:paraId="3A555BD1" w14:textId="77777777" w:rsidR="00CA337D" w:rsidRPr="00273870" w:rsidRDefault="00CA337D" w:rsidP="00CA337D">
            <w:pPr>
              <w:rPr>
                <w:rFonts w:ascii="Garamond" w:eastAsiaTheme="minorEastAsia" w:hAnsi="Garamond" w:cs="Times New Roman"/>
                <w:sz w:val="20"/>
                <w:szCs w:val="20"/>
              </w:rPr>
            </w:pPr>
            <w:r w:rsidRPr="00273870">
              <w:rPr>
                <w:rFonts w:ascii="Garamond" w:eastAsiaTheme="minorEastAsia" w:hAnsi="Garamond" w:cs="Times New Roman"/>
                <w:sz w:val="20"/>
                <w:szCs w:val="20"/>
              </w:rPr>
              <w:t>10</w:t>
            </w:r>
          </w:p>
        </w:tc>
        <w:tc>
          <w:tcPr>
            <w:tcW w:w="3078" w:type="dxa"/>
            <w:tcBorders>
              <w:top w:val="single" w:sz="4" w:space="0" w:color="auto"/>
              <w:left w:val="nil"/>
              <w:bottom w:val="single" w:sz="4" w:space="0" w:color="auto"/>
              <w:right w:val="nil"/>
            </w:tcBorders>
          </w:tcPr>
          <w:p w14:paraId="77B02675" w14:textId="77777777" w:rsidR="00CA337D" w:rsidRPr="00273870" w:rsidRDefault="00CA337D" w:rsidP="00CA337D">
            <w:pPr>
              <w:rPr>
                <w:rFonts w:ascii="Garamond" w:eastAsiaTheme="minorEastAsia" w:hAnsi="Garamond" w:cs="Times New Roman"/>
                <w:sz w:val="20"/>
                <w:szCs w:val="20"/>
              </w:rPr>
            </w:pPr>
            <w:r w:rsidRPr="00273870">
              <w:rPr>
                <w:rFonts w:ascii="Garamond" w:eastAsiaTheme="minorEastAsia" w:hAnsi="Garamond" w:cs="Times New Roman"/>
                <w:sz w:val="20"/>
                <w:szCs w:val="20"/>
              </w:rPr>
              <w:t>10</w:t>
            </w:r>
          </w:p>
        </w:tc>
      </w:tr>
      <w:tr w:rsidR="00273870" w:rsidRPr="00273870" w14:paraId="2AEDC917" w14:textId="77777777" w:rsidTr="003C732C">
        <w:trPr>
          <w:trHeight w:val="264"/>
        </w:trPr>
        <w:tc>
          <w:tcPr>
            <w:tcW w:w="2638" w:type="dxa"/>
            <w:tcBorders>
              <w:top w:val="single" w:sz="4" w:space="0" w:color="auto"/>
              <w:left w:val="nil"/>
              <w:bottom w:val="single" w:sz="4" w:space="0" w:color="auto"/>
            </w:tcBorders>
          </w:tcPr>
          <w:p w14:paraId="5A474C78" w14:textId="77777777" w:rsidR="00CA337D" w:rsidRPr="00273870" w:rsidRDefault="00CA337D" w:rsidP="00CA337D">
            <w:pPr>
              <w:rPr>
                <w:rFonts w:ascii="Garamond" w:eastAsiaTheme="minorEastAsia" w:hAnsi="Garamond" w:cs="Times New Roman"/>
                <w:sz w:val="20"/>
                <w:szCs w:val="20"/>
              </w:rPr>
            </w:pPr>
            <w:r w:rsidRPr="00273870">
              <w:rPr>
                <w:rFonts w:ascii="Garamond" w:eastAsiaTheme="minorEastAsia" w:hAnsi="Garamond" w:cs="Times New Roman"/>
                <w:sz w:val="20"/>
                <w:szCs w:val="20"/>
              </w:rPr>
              <w:t>Model_predictors</w:t>
            </w:r>
          </w:p>
        </w:tc>
        <w:tc>
          <w:tcPr>
            <w:tcW w:w="3800" w:type="dxa"/>
            <w:tcBorders>
              <w:top w:val="single" w:sz="4" w:space="0" w:color="auto"/>
              <w:left w:val="nil"/>
              <w:bottom w:val="single" w:sz="4" w:space="0" w:color="auto"/>
            </w:tcBorders>
          </w:tcPr>
          <w:p w14:paraId="7C4D7A59" w14:textId="77777777" w:rsidR="00CA337D" w:rsidRPr="00273870" w:rsidRDefault="00CA337D" w:rsidP="00CA337D">
            <w:pPr>
              <w:rPr>
                <w:rFonts w:ascii="Garamond" w:eastAsiaTheme="minorEastAsia" w:hAnsi="Garamond" w:cs="Times New Roman"/>
                <w:sz w:val="20"/>
                <w:szCs w:val="20"/>
              </w:rPr>
            </w:pPr>
            <w:r w:rsidRPr="00273870">
              <w:rPr>
                <w:rFonts w:ascii="Garamond" w:eastAsiaTheme="minorEastAsia" w:hAnsi="Garamond" w:cs="Times New Roman"/>
                <w:sz w:val="20"/>
                <w:szCs w:val="20"/>
              </w:rPr>
              <w:t>Model_7_predictors_order</w:t>
            </w:r>
          </w:p>
        </w:tc>
        <w:tc>
          <w:tcPr>
            <w:tcW w:w="3078" w:type="dxa"/>
            <w:tcBorders>
              <w:top w:val="single" w:sz="4" w:space="0" w:color="auto"/>
              <w:left w:val="nil"/>
              <w:bottom w:val="single" w:sz="4" w:space="0" w:color="auto"/>
              <w:right w:val="nil"/>
            </w:tcBorders>
          </w:tcPr>
          <w:p w14:paraId="435B919B" w14:textId="77777777" w:rsidR="00CA337D" w:rsidRPr="00273870" w:rsidRDefault="00CA337D" w:rsidP="00CA337D">
            <w:pPr>
              <w:rPr>
                <w:rFonts w:ascii="Garamond" w:eastAsiaTheme="minorEastAsia" w:hAnsi="Garamond" w:cs="Times New Roman"/>
                <w:sz w:val="20"/>
                <w:szCs w:val="20"/>
              </w:rPr>
            </w:pPr>
            <w:r w:rsidRPr="00273870">
              <w:rPr>
                <w:rFonts w:ascii="Garamond" w:eastAsiaTheme="minorEastAsia" w:hAnsi="Garamond" w:cs="Times New Roman"/>
                <w:sz w:val="20"/>
                <w:szCs w:val="20"/>
              </w:rPr>
              <w:t>Model_7_predictors_order</w:t>
            </w:r>
          </w:p>
        </w:tc>
      </w:tr>
      <w:tr w:rsidR="00273870" w:rsidRPr="00273870" w14:paraId="0BC1CB29" w14:textId="77777777" w:rsidTr="003C732C">
        <w:trPr>
          <w:trHeight w:val="190"/>
        </w:trPr>
        <w:tc>
          <w:tcPr>
            <w:tcW w:w="2638" w:type="dxa"/>
            <w:tcBorders>
              <w:top w:val="single" w:sz="4" w:space="0" w:color="auto"/>
              <w:left w:val="nil"/>
              <w:bottom w:val="single" w:sz="4" w:space="0" w:color="auto"/>
            </w:tcBorders>
          </w:tcPr>
          <w:p w14:paraId="7F4852C4" w14:textId="77777777" w:rsidR="00CA337D" w:rsidRPr="00273870" w:rsidRDefault="00CA337D" w:rsidP="00CA337D">
            <w:pPr>
              <w:rPr>
                <w:rFonts w:ascii="Garamond" w:eastAsiaTheme="minorEastAsia" w:hAnsi="Garamond" w:cs="Times New Roman"/>
                <w:sz w:val="20"/>
                <w:szCs w:val="20"/>
              </w:rPr>
            </w:pPr>
            <w:r w:rsidRPr="00273870">
              <w:rPr>
                <w:rFonts w:ascii="Garamond" w:eastAsiaTheme="minorEastAsia" w:hAnsi="Garamond" w:cs="Times New Roman"/>
                <w:sz w:val="20"/>
                <w:szCs w:val="20"/>
              </w:rPr>
              <w:t>Filter_dic</w:t>
            </w:r>
          </w:p>
        </w:tc>
        <w:tc>
          <w:tcPr>
            <w:tcW w:w="3800" w:type="dxa"/>
            <w:tcBorders>
              <w:top w:val="single" w:sz="4" w:space="0" w:color="auto"/>
              <w:left w:val="nil"/>
              <w:bottom w:val="single" w:sz="4" w:space="0" w:color="auto"/>
            </w:tcBorders>
          </w:tcPr>
          <w:p w14:paraId="149C1A1F" w14:textId="77777777" w:rsidR="00CA337D" w:rsidRPr="00273870" w:rsidRDefault="00CA337D" w:rsidP="00CA337D">
            <w:pPr>
              <w:rPr>
                <w:rFonts w:ascii="Garamond" w:eastAsiaTheme="minorEastAsia" w:hAnsi="Garamond" w:cs="Times New Roman"/>
                <w:sz w:val="20"/>
                <w:szCs w:val="20"/>
              </w:rPr>
            </w:pPr>
            <w:r w:rsidRPr="00273870">
              <w:rPr>
                <w:rFonts w:ascii="Garamond" w:eastAsiaTheme="minorEastAsia" w:hAnsi="Garamond" w:cs="Times New Roman"/>
                <w:sz w:val="20"/>
                <w:szCs w:val="20"/>
              </w:rPr>
              <w:t>{}</w:t>
            </w:r>
          </w:p>
          <w:p w14:paraId="43A2E6E9" w14:textId="77777777" w:rsidR="00CA337D" w:rsidRPr="00273870" w:rsidRDefault="00CA337D" w:rsidP="00CA337D">
            <w:pPr>
              <w:rPr>
                <w:rFonts w:ascii="Garamond" w:eastAsiaTheme="minorEastAsia" w:hAnsi="Garamond" w:cs="Times New Roman"/>
                <w:sz w:val="20"/>
                <w:szCs w:val="20"/>
              </w:rPr>
            </w:pPr>
          </w:p>
        </w:tc>
        <w:tc>
          <w:tcPr>
            <w:tcW w:w="3078" w:type="dxa"/>
            <w:tcBorders>
              <w:top w:val="single" w:sz="4" w:space="0" w:color="auto"/>
              <w:left w:val="nil"/>
              <w:bottom w:val="single" w:sz="4" w:space="0" w:color="auto"/>
              <w:right w:val="nil"/>
            </w:tcBorders>
          </w:tcPr>
          <w:p w14:paraId="5B8155B4" w14:textId="77777777" w:rsidR="00CA337D" w:rsidRPr="00273870" w:rsidRDefault="00CA337D" w:rsidP="00CA337D">
            <w:pPr>
              <w:rPr>
                <w:rFonts w:ascii="Garamond" w:eastAsiaTheme="minorEastAsia" w:hAnsi="Garamond" w:cs="Times New Roman"/>
                <w:sz w:val="20"/>
                <w:szCs w:val="20"/>
              </w:rPr>
            </w:pPr>
            <w:r w:rsidRPr="00273870">
              <w:rPr>
                <w:rFonts w:ascii="Garamond" w:eastAsiaTheme="minorEastAsia" w:hAnsi="Garamond" w:cs="Times New Roman"/>
                <w:sz w:val="20"/>
                <w:szCs w:val="20"/>
              </w:rPr>
              <w:t>{}</w:t>
            </w:r>
          </w:p>
        </w:tc>
      </w:tr>
      <w:tr w:rsidR="00273870" w:rsidRPr="00273870" w14:paraId="3DC3B5BC" w14:textId="77777777" w:rsidTr="003C732C">
        <w:trPr>
          <w:trHeight w:val="169"/>
        </w:trPr>
        <w:tc>
          <w:tcPr>
            <w:tcW w:w="2638" w:type="dxa"/>
            <w:tcBorders>
              <w:left w:val="nil"/>
              <w:bottom w:val="single" w:sz="4" w:space="0" w:color="auto"/>
            </w:tcBorders>
          </w:tcPr>
          <w:p w14:paraId="69D97292" w14:textId="3D4E2BE5" w:rsidR="00CA337D" w:rsidRPr="00273870" w:rsidRDefault="00CA337D" w:rsidP="00CA337D">
            <w:pPr>
              <w:rPr>
                <w:rFonts w:ascii="Garamond" w:eastAsiaTheme="minorEastAsia" w:hAnsi="Garamond" w:cs="Times New Roman"/>
                <w:sz w:val="20"/>
                <w:szCs w:val="20"/>
              </w:rPr>
            </w:pPr>
            <w:r w:rsidRPr="00273870">
              <w:rPr>
                <w:rFonts w:ascii="Garamond" w:eastAsiaTheme="minorEastAsia" w:hAnsi="Garamond" w:cs="Times New Roman"/>
                <w:b/>
                <w:bCs/>
                <w:sz w:val="20"/>
                <w:szCs w:val="20"/>
              </w:rPr>
              <w:t>Parameters</w:t>
            </w:r>
          </w:p>
        </w:tc>
        <w:tc>
          <w:tcPr>
            <w:tcW w:w="3800" w:type="dxa"/>
            <w:tcBorders>
              <w:left w:val="nil"/>
              <w:bottom w:val="single" w:sz="4" w:space="0" w:color="auto"/>
            </w:tcBorders>
          </w:tcPr>
          <w:p w14:paraId="560D3B5B" w14:textId="7AF6D56B" w:rsidR="00CA337D" w:rsidRPr="00273870" w:rsidRDefault="00CA337D" w:rsidP="00CA337D">
            <w:pPr>
              <w:rPr>
                <w:rFonts w:ascii="Garamond" w:eastAsiaTheme="minorEastAsia" w:hAnsi="Garamond" w:cs="Times New Roman"/>
                <w:sz w:val="20"/>
                <w:szCs w:val="20"/>
              </w:rPr>
            </w:pPr>
            <w:r w:rsidRPr="00273870">
              <w:rPr>
                <w:rFonts w:ascii="Garamond" w:eastAsiaTheme="minorEastAsia" w:hAnsi="Garamond" w:cs="Times New Roman"/>
                <w:b/>
                <w:bCs/>
                <w:sz w:val="20"/>
                <w:szCs w:val="20"/>
              </w:rPr>
              <w:t>Demonstrative Map 1</w:t>
            </w:r>
          </w:p>
        </w:tc>
        <w:tc>
          <w:tcPr>
            <w:tcW w:w="3078" w:type="dxa"/>
            <w:tcBorders>
              <w:left w:val="nil"/>
              <w:bottom w:val="single" w:sz="4" w:space="0" w:color="auto"/>
              <w:right w:val="nil"/>
            </w:tcBorders>
          </w:tcPr>
          <w:p w14:paraId="54AAF69D" w14:textId="6A6652EB" w:rsidR="00CA337D" w:rsidRPr="00273870" w:rsidRDefault="00CA337D" w:rsidP="00CA337D">
            <w:pPr>
              <w:rPr>
                <w:rFonts w:ascii="Garamond" w:eastAsiaTheme="minorEastAsia" w:hAnsi="Garamond" w:cs="Times New Roman"/>
                <w:sz w:val="20"/>
                <w:szCs w:val="20"/>
              </w:rPr>
            </w:pPr>
            <w:r w:rsidRPr="00273870">
              <w:rPr>
                <w:rFonts w:ascii="Garamond" w:eastAsiaTheme="minorEastAsia" w:hAnsi="Garamond" w:cs="Times New Roman"/>
                <w:b/>
                <w:bCs/>
                <w:sz w:val="20"/>
                <w:szCs w:val="20"/>
              </w:rPr>
              <w:t>Demonstrative Map 2</w:t>
            </w:r>
          </w:p>
        </w:tc>
      </w:tr>
      <w:tr w:rsidR="00273870" w:rsidRPr="00273870" w14:paraId="421D9EC8" w14:textId="77777777" w:rsidTr="003C732C">
        <w:trPr>
          <w:trHeight w:val="336"/>
        </w:trPr>
        <w:tc>
          <w:tcPr>
            <w:tcW w:w="2638" w:type="dxa"/>
            <w:tcBorders>
              <w:top w:val="single" w:sz="4" w:space="0" w:color="auto"/>
              <w:left w:val="nil"/>
              <w:bottom w:val="single" w:sz="4" w:space="0" w:color="auto"/>
            </w:tcBorders>
          </w:tcPr>
          <w:p w14:paraId="249BA589" w14:textId="77777777" w:rsidR="00CA337D" w:rsidRPr="00273870" w:rsidRDefault="00CA337D" w:rsidP="00CA337D">
            <w:pPr>
              <w:rPr>
                <w:rFonts w:ascii="Garamond" w:eastAsiaTheme="minorEastAsia" w:hAnsi="Garamond" w:cs="Times New Roman"/>
                <w:sz w:val="20"/>
                <w:szCs w:val="20"/>
              </w:rPr>
            </w:pPr>
            <w:r w:rsidRPr="00273870">
              <w:rPr>
                <w:rFonts w:ascii="Garamond" w:eastAsiaTheme="minorEastAsia" w:hAnsi="Garamond" w:cs="Times New Roman"/>
                <w:sz w:val="20"/>
                <w:szCs w:val="20"/>
              </w:rPr>
              <w:t>Variable_type_dic</w:t>
            </w:r>
          </w:p>
        </w:tc>
        <w:tc>
          <w:tcPr>
            <w:tcW w:w="3800" w:type="dxa"/>
            <w:tcBorders>
              <w:top w:val="single" w:sz="4" w:space="0" w:color="auto"/>
              <w:left w:val="nil"/>
              <w:bottom w:val="single" w:sz="4" w:space="0" w:color="auto"/>
            </w:tcBorders>
          </w:tcPr>
          <w:p w14:paraId="022A30BF" w14:textId="77777777" w:rsidR="00CA337D" w:rsidRPr="00273870" w:rsidRDefault="00CA337D" w:rsidP="00CA337D">
            <w:pPr>
              <w:rPr>
                <w:rFonts w:ascii="Garamond" w:eastAsiaTheme="minorEastAsia" w:hAnsi="Garamond" w:cs="Times New Roman"/>
                <w:sz w:val="20"/>
                <w:szCs w:val="20"/>
              </w:rPr>
            </w:pPr>
            <w:r w:rsidRPr="00273870">
              <w:rPr>
                <w:rFonts w:ascii="Garamond" w:eastAsiaTheme="minorEastAsia" w:hAnsi="Garamond" w:cs="Times New Roman"/>
                <w:sz w:val="20"/>
                <w:szCs w:val="20"/>
              </w:rPr>
              <w:t>Variable_type_predictors (specified in the notebook)</w:t>
            </w:r>
          </w:p>
        </w:tc>
        <w:tc>
          <w:tcPr>
            <w:tcW w:w="3078" w:type="dxa"/>
            <w:tcBorders>
              <w:top w:val="single" w:sz="4" w:space="0" w:color="auto"/>
              <w:left w:val="nil"/>
              <w:bottom w:val="single" w:sz="4" w:space="0" w:color="auto"/>
              <w:right w:val="nil"/>
            </w:tcBorders>
          </w:tcPr>
          <w:p w14:paraId="279CB6CD" w14:textId="77777777" w:rsidR="00CA337D" w:rsidRPr="00273870" w:rsidRDefault="00CA337D" w:rsidP="00CA337D">
            <w:pPr>
              <w:rPr>
                <w:rFonts w:ascii="Garamond" w:eastAsiaTheme="minorEastAsia" w:hAnsi="Garamond" w:cs="Times New Roman"/>
                <w:sz w:val="20"/>
                <w:szCs w:val="20"/>
              </w:rPr>
            </w:pPr>
            <w:r w:rsidRPr="00273870">
              <w:rPr>
                <w:rFonts w:ascii="Garamond" w:eastAsiaTheme="minorEastAsia" w:hAnsi="Garamond" w:cs="Times New Roman"/>
                <w:sz w:val="20"/>
                <w:szCs w:val="20"/>
              </w:rPr>
              <w:t>Variable_type_predictors (specified in the notebook)</w:t>
            </w:r>
          </w:p>
        </w:tc>
      </w:tr>
      <w:tr w:rsidR="00273870" w:rsidRPr="00273870" w14:paraId="2400C1FE" w14:textId="77777777" w:rsidTr="003C732C">
        <w:trPr>
          <w:trHeight w:val="257"/>
        </w:trPr>
        <w:tc>
          <w:tcPr>
            <w:tcW w:w="2638" w:type="dxa"/>
            <w:tcBorders>
              <w:top w:val="single" w:sz="4" w:space="0" w:color="auto"/>
              <w:left w:val="nil"/>
              <w:bottom w:val="single" w:sz="4" w:space="0" w:color="auto"/>
            </w:tcBorders>
          </w:tcPr>
          <w:p w14:paraId="05613401" w14:textId="77777777" w:rsidR="00CA337D" w:rsidRPr="00273870" w:rsidRDefault="00CA337D" w:rsidP="00CA337D">
            <w:pPr>
              <w:rPr>
                <w:rFonts w:ascii="Garamond" w:eastAsiaTheme="minorEastAsia" w:hAnsi="Garamond" w:cs="Times New Roman"/>
                <w:sz w:val="20"/>
                <w:szCs w:val="20"/>
              </w:rPr>
            </w:pPr>
            <w:r w:rsidRPr="00273870">
              <w:rPr>
                <w:rFonts w:ascii="Garamond" w:eastAsiaTheme="minorEastAsia" w:hAnsi="Garamond" w:cs="Times New Roman"/>
                <w:sz w:val="20"/>
                <w:szCs w:val="20"/>
              </w:rPr>
              <w:t>Ref_group_dic</w:t>
            </w:r>
          </w:p>
        </w:tc>
        <w:tc>
          <w:tcPr>
            <w:tcW w:w="3800" w:type="dxa"/>
            <w:tcBorders>
              <w:top w:val="single" w:sz="4" w:space="0" w:color="auto"/>
              <w:left w:val="nil"/>
              <w:bottom w:val="single" w:sz="4" w:space="0" w:color="auto"/>
            </w:tcBorders>
          </w:tcPr>
          <w:p w14:paraId="7D14B991" w14:textId="77777777" w:rsidR="00CA337D" w:rsidRPr="00273870" w:rsidRDefault="00CA337D" w:rsidP="00CA337D">
            <w:pPr>
              <w:rPr>
                <w:rFonts w:ascii="Garamond" w:eastAsiaTheme="minorEastAsia" w:hAnsi="Garamond" w:cs="Times New Roman"/>
                <w:sz w:val="20"/>
                <w:szCs w:val="20"/>
              </w:rPr>
            </w:pPr>
            <w:r w:rsidRPr="00273870">
              <w:rPr>
                <w:rFonts w:ascii="Garamond" w:eastAsiaTheme="minorEastAsia" w:hAnsi="Garamond" w:cs="Times New Roman"/>
                <w:sz w:val="20"/>
                <w:szCs w:val="20"/>
              </w:rPr>
              <w:t>Ref_group_dic (specified in the notebook)</w:t>
            </w:r>
          </w:p>
        </w:tc>
        <w:tc>
          <w:tcPr>
            <w:tcW w:w="3078" w:type="dxa"/>
            <w:tcBorders>
              <w:top w:val="single" w:sz="4" w:space="0" w:color="auto"/>
              <w:left w:val="nil"/>
              <w:bottom w:val="single" w:sz="4" w:space="0" w:color="auto"/>
              <w:right w:val="nil"/>
            </w:tcBorders>
          </w:tcPr>
          <w:p w14:paraId="1F1FDA27" w14:textId="77777777" w:rsidR="00CA337D" w:rsidRPr="00273870" w:rsidRDefault="00CA337D" w:rsidP="00CA337D">
            <w:pPr>
              <w:rPr>
                <w:rFonts w:ascii="Garamond" w:eastAsiaTheme="minorEastAsia" w:hAnsi="Garamond" w:cs="Times New Roman"/>
                <w:sz w:val="20"/>
                <w:szCs w:val="20"/>
              </w:rPr>
            </w:pPr>
            <w:r w:rsidRPr="00273870">
              <w:rPr>
                <w:rFonts w:ascii="Garamond" w:eastAsiaTheme="minorEastAsia" w:hAnsi="Garamond" w:cs="Times New Roman"/>
                <w:sz w:val="20"/>
                <w:szCs w:val="20"/>
              </w:rPr>
              <w:t>Ref_group_dic (specified in the notebook)</w:t>
            </w:r>
          </w:p>
        </w:tc>
      </w:tr>
      <w:tr w:rsidR="00273870" w:rsidRPr="00273870" w14:paraId="50CD50CE" w14:textId="77777777" w:rsidTr="003C732C">
        <w:trPr>
          <w:trHeight w:val="260"/>
        </w:trPr>
        <w:tc>
          <w:tcPr>
            <w:tcW w:w="2638" w:type="dxa"/>
            <w:tcBorders>
              <w:top w:val="single" w:sz="4" w:space="0" w:color="auto"/>
              <w:left w:val="nil"/>
              <w:bottom w:val="single" w:sz="4" w:space="0" w:color="auto"/>
            </w:tcBorders>
          </w:tcPr>
          <w:p w14:paraId="4C1EED1D" w14:textId="77777777" w:rsidR="00CA337D" w:rsidRPr="00273870" w:rsidRDefault="00CA337D" w:rsidP="00CA337D">
            <w:pPr>
              <w:rPr>
                <w:rFonts w:ascii="Garamond" w:eastAsiaTheme="minorEastAsia" w:hAnsi="Garamond" w:cs="Times New Roman"/>
                <w:sz w:val="20"/>
                <w:szCs w:val="20"/>
              </w:rPr>
            </w:pPr>
            <w:r w:rsidRPr="00273870">
              <w:rPr>
                <w:rFonts w:ascii="Garamond" w:eastAsiaTheme="minorEastAsia" w:hAnsi="Garamond" w:cs="Times New Roman"/>
                <w:sz w:val="20"/>
                <w:szCs w:val="20"/>
              </w:rPr>
              <w:t>N_clusters</w:t>
            </w:r>
          </w:p>
        </w:tc>
        <w:tc>
          <w:tcPr>
            <w:tcW w:w="3800" w:type="dxa"/>
            <w:tcBorders>
              <w:top w:val="single" w:sz="4" w:space="0" w:color="auto"/>
              <w:left w:val="nil"/>
              <w:bottom w:val="single" w:sz="4" w:space="0" w:color="auto"/>
            </w:tcBorders>
          </w:tcPr>
          <w:p w14:paraId="597B4215" w14:textId="739D62C4" w:rsidR="00CA337D" w:rsidRPr="00273870" w:rsidRDefault="00CA337D" w:rsidP="00CA337D">
            <w:pPr>
              <w:rPr>
                <w:rFonts w:ascii="Garamond" w:eastAsiaTheme="minorEastAsia" w:hAnsi="Garamond" w:cs="Times New Roman"/>
                <w:sz w:val="20"/>
                <w:szCs w:val="20"/>
              </w:rPr>
            </w:pPr>
            <w:r w:rsidRPr="00273870">
              <w:rPr>
                <w:rFonts w:ascii="Garamond" w:eastAsiaTheme="minorEastAsia" w:hAnsi="Garamond" w:cs="Times New Roman"/>
                <w:sz w:val="20"/>
                <w:szCs w:val="20"/>
              </w:rPr>
              <w:t>N/A</w:t>
            </w:r>
          </w:p>
        </w:tc>
        <w:tc>
          <w:tcPr>
            <w:tcW w:w="3078" w:type="dxa"/>
            <w:tcBorders>
              <w:top w:val="single" w:sz="4" w:space="0" w:color="auto"/>
              <w:left w:val="nil"/>
              <w:bottom w:val="single" w:sz="4" w:space="0" w:color="auto"/>
              <w:right w:val="nil"/>
            </w:tcBorders>
          </w:tcPr>
          <w:p w14:paraId="68A30395" w14:textId="3C4994D3" w:rsidR="00CA337D" w:rsidRPr="00273870" w:rsidRDefault="00CA337D" w:rsidP="00CA337D">
            <w:pPr>
              <w:rPr>
                <w:rFonts w:ascii="Garamond" w:eastAsiaTheme="minorEastAsia" w:hAnsi="Garamond" w:cs="Times New Roman"/>
                <w:sz w:val="20"/>
                <w:szCs w:val="20"/>
              </w:rPr>
            </w:pPr>
            <w:r w:rsidRPr="00273870">
              <w:rPr>
                <w:rFonts w:ascii="Garamond" w:eastAsiaTheme="minorEastAsia" w:hAnsi="Garamond" w:cs="Times New Roman"/>
                <w:sz w:val="20"/>
                <w:szCs w:val="20"/>
              </w:rPr>
              <w:t>N/A</w:t>
            </w:r>
          </w:p>
        </w:tc>
      </w:tr>
      <w:tr w:rsidR="00273870" w:rsidRPr="00273870" w14:paraId="20F13157" w14:textId="77777777" w:rsidTr="003C732C">
        <w:trPr>
          <w:trHeight w:val="142"/>
        </w:trPr>
        <w:tc>
          <w:tcPr>
            <w:tcW w:w="2638" w:type="dxa"/>
            <w:tcBorders>
              <w:top w:val="single" w:sz="4" w:space="0" w:color="auto"/>
              <w:left w:val="nil"/>
              <w:bottom w:val="single" w:sz="4" w:space="0" w:color="auto"/>
            </w:tcBorders>
          </w:tcPr>
          <w:p w14:paraId="6FA1DB54" w14:textId="77777777" w:rsidR="00CA337D" w:rsidRPr="00273870" w:rsidRDefault="00CA337D" w:rsidP="00CA337D">
            <w:pPr>
              <w:rPr>
                <w:rFonts w:ascii="Garamond" w:eastAsiaTheme="minorEastAsia" w:hAnsi="Garamond" w:cs="Times New Roman"/>
                <w:sz w:val="20"/>
                <w:szCs w:val="20"/>
              </w:rPr>
            </w:pPr>
            <w:r w:rsidRPr="00273870">
              <w:rPr>
                <w:rFonts w:ascii="Garamond" w:eastAsiaTheme="minorEastAsia" w:hAnsi="Garamond" w:cs="Times New Roman"/>
                <w:sz w:val="20"/>
                <w:szCs w:val="20"/>
              </w:rPr>
              <w:t>Lat_col</w:t>
            </w:r>
          </w:p>
        </w:tc>
        <w:tc>
          <w:tcPr>
            <w:tcW w:w="3800" w:type="dxa"/>
            <w:tcBorders>
              <w:top w:val="single" w:sz="4" w:space="0" w:color="auto"/>
              <w:left w:val="nil"/>
              <w:bottom w:val="single" w:sz="4" w:space="0" w:color="auto"/>
            </w:tcBorders>
          </w:tcPr>
          <w:p w14:paraId="2F682652" w14:textId="77777777" w:rsidR="00CA337D" w:rsidRPr="00273870" w:rsidRDefault="00CA337D" w:rsidP="00CA337D">
            <w:pPr>
              <w:rPr>
                <w:rFonts w:ascii="Garamond" w:eastAsiaTheme="minorEastAsia" w:hAnsi="Garamond" w:cs="Times New Roman"/>
                <w:sz w:val="20"/>
                <w:szCs w:val="20"/>
              </w:rPr>
            </w:pPr>
            <w:r w:rsidRPr="00273870">
              <w:rPr>
                <w:rFonts w:ascii="Garamond" w:eastAsiaTheme="minorEastAsia" w:hAnsi="Garamond" w:cs="Times New Roman"/>
                <w:sz w:val="20"/>
                <w:szCs w:val="20"/>
              </w:rPr>
              <w:t>‘latitude’</w:t>
            </w:r>
          </w:p>
        </w:tc>
        <w:tc>
          <w:tcPr>
            <w:tcW w:w="3078" w:type="dxa"/>
            <w:tcBorders>
              <w:top w:val="single" w:sz="4" w:space="0" w:color="auto"/>
              <w:left w:val="nil"/>
              <w:bottom w:val="single" w:sz="4" w:space="0" w:color="auto"/>
              <w:right w:val="nil"/>
            </w:tcBorders>
          </w:tcPr>
          <w:p w14:paraId="4992D48E" w14:textId="77777777" w:rsidR="00CA337D" w:rsidRPr="00273870" w:rsidRDefault="00CA337D" w:rsidP="00CA337D">
            <w:pPr>
              <w:rPr>
                <w:rFonts w:ascii="Garamond" w:eastAsiaTheme="minorEastAsia" w:hAnsi="Garamond" w:cs="Times New Roman"/>
                <w:sz w:val="20"/>
                <w:szCs w:val="20"/>
              </w:rPr>
            </w:pPr>
            <w:r w:rsidRPr="00273870">
              <w:rPr>
                <w:rFonts w:ascii="Garamond" w:eastAsiaTheme="minorEastAsia" w:hAnsi="Garamond" w:cs="Times New Roman"/>
                <w:sz w:val="20"/>
                <w:szCs w:val="20"/>
              </w:rPr>
              <w:t>‘latitude’</w:t>
            </w:r>
          </w:p>
        </w:tc>
      </w:tr>
      <w:tr w:rsidR="00273870" w:rsidRPr="00273870" w14:paraId="45487B5B" w14:textId="77777777" w:rsidTr="003C732C">
        <w:trPr>
          <w:trHeight w:val="257"/>
        </w:trPr>
        <w:tc>
          <w:tcPr>
            <w:tcW w:w="2638" w:type="dxa"/>
            <w:tcBorders>
              <w:top w:val="single" w:sz="4" w:space="0" w:color="auto"/>
              <w:left w:val="nil"/>
              <w:bottom w:val="single" w:sz="4" w:space="0" w:color="auto"/>
            </w:tcBorders>
          </w:tcPr>
          <w:p w14:paraId="5FFEA3B4" w14:textId="77777777" w:rsidR="00CA337D" w:rsidRPr="00273870" w:rsidRDefault="00CA337D" w:rsidP="00CA337D">
            <w:pPr>
              <w:rPr>
                <w:rFonts w:ascii="Garamond" w:eastAsiaTheme="minorEastAsia" w:hAnsi="Garamond" w:cs="Times New Roman"/>
                <w:sz w:val="20"/>
                <w:szCs w:val="20"/>
              </w:rPr>
            </w:pPr>
            <w:r w:rsidRPr="00273870">
              <w:rPr>
                <w:rFonts w:ascii="Garamond" w:eastAsiaTheme="minorEastAsia" w:hAnsi="Garamond" w:cs="Times New Roman"/>
                <w:sz w:val="20"/>
                <w:szCs w:val="20"/>
              </w:rPr>
              <w:t>Long_col</w:t>
            </w:r>
          </w:p>
        </w:tc>
        <w:tc>
          <w:tcPr>
            <w:tcW w:w="3800" w:type="dxa"/>
            <w:tcBorders>
              <w:top w:val="single" w:sz="4" w:space="0" w:color="auto"/>
              <w:left w:val="nil"/>
              <w:bottom w:val="single" w:sz="4" w:space="0" w:color="auto"/>
            </w:tcBorders>
          </w:tcPr>
          <w:p w14:paraId="46DB2D12" w14:textId="77777777" w:rsidR="00CA337D" w:rsidRPr="00273870" w:rsidRDefault="00CA337D" w:rsidP="00CA337D">
            <w:pPr>
              <w:rPr>
                <w:rFonts w:ascii="Garamond" w:eastAsiaTheme="minorEastAsia" w:hAnsi="Garamond" w:cs="Times New Roman"/>
                <w:sz w:val="20"/>
                <w:szCs w:val="20"/>
              </w:rPr>
            </w:pPr>
            <w:r w:rsidRPr="00273870">
              <w:rPr>
                <w:rFonts w:ascii="Garamond" w:eastAsiaTheme="minorEastAsia" w:hAnsi="Garamond" w:cs="Times New Roman"/>
                <w:sz w:val="20"/>
                <w:szCs w:val="20"/>
              </w:rPr>
              <w:t>‘longitude’</w:t>
            </w:r>
          </w:p>
        </w:tc>
        <w:tc>
          <w:tcPr>
            <w:tcW w:w="3078" w:type="dxa"/>
            <w:tcBorders>
              <w:top w:val="single" w:sz="4" w:space="0" w:color="auto"/>
              <w:left w:val="nil"/>
              <w:bottom w:val="single" w:sz="4" w:space="0" w:color="auto"/>
              <w:right w:val="nil"/>
            </w:tcBorders>
          </w:tcPr>
          <w:p w14:paraId="615CEEF8" w14:textId="77777777" w:rsidR="00CA337D" w:rsidRPr="00273870" w:rsidRDefault="00CA337D" w:rsidP="00CA337D">
            <w:pPr>
              <w:rPr>
                <w:rFonts w:ascii="Garamond" w:eastAsiaTheme="minorEastAsia" w:hAnsi="Garamond" w:cs="Times New Roman"/>
                <w:sz w:val="20"/>
                <w:szCs w:val="20"/>
              </w:rPr>
            </w:pPr>
            <w:r w:rsidRPr="00273870">
              <w:rPr>
                <w:rFonts w:ascii="Garamond" w:eastAsiaTheme="minorEastAsia" w:hAnsi="Garamond" w:cs="Times New Roman"/>
                <w:sz w:val="20"/>
                <w:szCs w:val="20"/>
              </w:rPr>
              <w:t>‘longitude’</w:t>
            </w:r>
          </w:p>
        </w:tc>
      </w:tr>
      <w:tr w:rsidR="00273870" w:rsidRPr="00273870" w14:paraId="74DEFFD4" w14:textId="77777777" w:rsidTr="003C732C">
        <w:trPr>
          <w:trHeight w:val="260"/>
        </w:trPr>
        <w:tc>
          <w:tcPr>
            <w:tcW w:w="2638" w:type="dxa"/>
            <w:tcBorders>
              <w:top w:val="single" w:sz="4" w:space="0" w:color="auto"/>
              <w:left w:val="nil"/>
              <w:bottom w:val="single" w:sz="4" w:space="0" w:color="auto"/>
            </w:tcBorders>
          </w:tcPr>
          <w:p w14:paraId="08B1350B" w14:textId="77777777" w:rsidR="00CA337D" w:rsidRPr="00273870" w:rsidRDefault="00CA337D" w:rsidP="00CA337D">
            <w:pPr>
              <w:rPr>
                <w:rFonts w:ascii="Garamond" w:eastAsiaTheme="minorEastAsia" w:hAnsi="Garamond" w:cs="Times New Roman"/>
                <w:sz w:val="20"/>
                <w:szCs w:val="20"/>
              </w:rPr>
            </w:pPr>
            <w:r w:rsidRPr="00273870">
              <w:rPr>
                <w:rFonts w:ascii="Garamond" w:eastAsiaTheme="minorEastAsia" w:hAnsi="Garamond" w:cs="Times New Roman"/>
                <w:sz w:val="20"/>
                <w:szCs w:val="20"/>
              </w:rPr>
              <w:t>Show_all (True/False)</w:t>
            </w:r>
          </w:p>
        </w:tc>
        <w:tc>
          <w:tcPr>
            <w:tcW w:w="3800" w:type="dxa"/>
            <w:tcBorders>
              <w:top w:val="single" w:sz="4" w:space="0" w:color="auto"/>
              <w:left w:val="nil"/>
              <w:bottom w:val="single" w:sz="4" w:space="0" w:color="auto"/>
            </w:tcBorders>
          </w:tcPr>
          <w:p w14:paraId="114C9874" w14:textId="77777777" w:rsidR="00CA337D" w:rsidRPr="00273870" w:rsidRDefault="00CA337D" w:rsidP="00CA337D">
            <w:pPr>
              <w:rPr>
                <w:rFonts w:ascii="Garamond" w:eastAsiaTheme="minorEastAsia" w:hAnsi="Garamond" w:cs="Times New Roman"/>
                <w:sz w:val="20"/>
                <w:szCs w:val="20"/>
              </w:rPr>
            </w:pPr>
            <w:r w:rsidRPr="00273870">
              <w:rPr>
                <w:rFonts w:ascii="Garamond" w:eastAsiaTheme="minorEastAsia" w:hAnsi="Garamond" w:cs="Times New Roman"/>
                <w:sz w:val="20"/>
                <w:szCs w:val="20"/>
              </w:rPr>
              <w:t>True</w:t>
            </w:r>
          </w:p>
        </w:tc>
        <w:tc>
          <w:tcPr>
            <w:tcW w:w="3078" w:type="dxa"/>
            <w:tcBorders>
              <w:top w:val="single" w:sz="4" w:space="0" w:color="auto"/>
              <w:left w:val="nil"/>
              <w:bottom w:val="single" w:sz="4" w:space="0" w:color="auto"/>
              <w:right w:val="nil"/>
            </w:tcBorders>
          </w:tcPr>
          <w:p w14:paraId="4281491F" w14:textId="77777777" w:rsidR="00CA337D" w:rsidRPr="00273870" w:rsidRDefault="00CA337D" w:rsidP="00CA337D">
            <w:pPr>
              <w:rPr>
                <w:rFonts w:ascii="Garamond" w:eastAsiaTheme="minorEastAsia" w:hAnsi="Garamond" w:cs="Times New Roman"/>
                <w:sz w:val="20"/>
                <w:szCs w:val="20"/>
              </w:rPr>
            </w:pPr>
            <w:r w:rsidRPr="00273870">
              <w:rPr>
                <w:rFonts w:ascii="Garamond" w:eastAsiaTheme="minorEastAsia" w:hAnsi="Garamond" w:cs="Times New Roman"/>
                <w:sz w:val="20"/>
                <w:szCs w:val="20"/>
              </w:rPr>
              <w:t xml:space="preserve">True </w:t>
            </w:r>
          </w:p>
        </w:tc>
      </w:tr>
      <w:tr w:rsidR="00273870" w:rsidRPr="00273870" w14:paraId="39C393C8" w14:textId="77777777" w:rsidTr="003C732C">
        <w:trPr>
          <w:trHeight w:val="209"/>
        </w:trPr>
        <w:tc>
          <w:tcPr>
            <w:tcW w:w="2638" w:type="dxa"/>
            <w:tcBorders>
              <w:top w:val="single" w:sz="4" w:space="0" w:color="auto"/>
              <w:left w:val="nil"/>
              <w:bottom w:val="single" w:sz="4" w:space="0" w:color="auto"/>
            </w:tcBorders>
          </w:tcPr>
          <w:p w14:paraId="2A09527E" w14:textId="3D8DD1A1" w:rsidR="00CA337D" w:rsidRPr="00273870" w:rsidRDefault="00CA337D" w:rsidP="00CA337D">
            <w:pPr>
              <w:rPr>
                <w:rFonts w:ascii="Garamond" w:eastAsiaTheme="minorEastAsia" w:hAnsi="Garamond" w:cs="Times New Roman"/>
                <w:sz w:val="20"/>
                <w:szCs w:val="20"/>
              </w:rPr>
            </w:pPr>
            <w:r w:rsidRPr="00273870">
              <w:rPr>
                <w:rFonts w:ascii="Garamond" w:eastAsiaTheme="minorEastAsia" w:hAnsi="Garamond" w:cs="Times New Roman"/>
                <w:sz w:val="20"/>
                <w:szCs w:val="20"/>
              </w:rPr>
              <w:t>SVM_Cluster (True/False)</w:t>
            </w:r>
          </w:p>
        </w:tc>
        <w:tc>
          <w:tcPr>
            <w:tcW w:w="3800" w:type="dxa"/>
            <w:tcBorders>
              <w:top w:val="single" w:sz="4" w:space="0" w:color="auto"/>
              <w:left w:val="nil"/>
              <w:bottom w:val="single" w:sz="4" w:space="0" w:color="auto"/>
            </w:tcBorders>
          </w:tcPr>
          <w:p w14:paraId="42AE6398" w14:textId="742E0568" w:rsidR="00CA337D" w:rsidRPr="00273870" w:rsidRDefault="00CA337D" w:rsidP="00CA337D">
            <w:pPr>
              <w:rPr>
                <w:rFonts w:ascii="Garamond" w:eastAsiaTheme="minorEastAsia" w:hAnsi="Garamond" w:cs="Times New Roman"/>
                <w:sz w:val="20"/>
                <w:szCs w:val="20"/>
              </w:rPr>
            </w:pPr>
            <w:r w:rsidRPr="00273870">
              <w:rPr>
                <w:rFonts w:ascii="Garamond" w:eastAsiaTheme="minorEastAsia" w:hAnsi="Garamond" w:cs="Times New Roman"/>
                <w:sz w:val="20"/>
                <w:szCs w:val="20"/>
              </w:rPr>
              <w:t>False</w:t>
            </w:r>
          </w:p>
        </w:tc>
        <w:tc>
          <w:tcPr>
            <w:tcW w:w="3078" w:type="dxa"/>
            <w:tcBorders>
              <w:top w:val="single" w:sz="4" w:space="0" w:color="auto"/>
              <w:left w:val="nil"/>
              <w:bottom w:val="single" w:sz="4" w:space="0" w:color="auto"/>
              <w:right w:val="nil"/>
            </w:tcBorders>
          </w:tcPr>
          <w:p w14:paraId="372FA46C" w14:textId="29670DA8" w:rsidR="00CA337D" w:rsidRPr="00273870" w:rsidRDefault="00CA337D" w:rsidP="00CA337D">
            <w:pPr>
              <w:rPr>
                <w:rFonts w:ascii="Garamond" w:eastAsiaTheme="minorEastAsia" w:hAnsi="Garamond" w:cs="Times New Roman"/>
                <w:sz w:val="20"/>
                <w:szCs w:val="20"/>
              </w:rPr>
            </w:pPr>
            <w:r w:rsidRPr="00273870">
              <w:rPr>
                <w:rFonts w:ascii="Garamond" w:eastAsiaTheme="minorEastAsia" w:hAnsi="Garamond" w:cs="Times New Roman"/>
                <w:sz w:val="20"/>
                <w:szCs w:val="20"/>
              </w:rPr>
              <w:t>False</w:t>
            </w:r>
          </w:p>
        </w:tc>
      </w:tr>
      <w:tr w:rsidR="00273870" w:rsidRPr="00273870" w14:paraId="588BC70A" w14:textId="77777777" w:rsidTr="003C732C">
        <w:trPr>
          <w:trHeight w:val="209"/>
        </w:trPr>
        <w:tc>
          <w:tcPr>
            <w:tcW w:w="2638" w:type="dxa"/>
            <w:tcBorders>
              <w:top w:val="single" w:sz="4" w:space="0" w:color="auto"/>
              <w:left w:val="nil"/>
              <w:bottom w:val="single" w:sz="4" w:space="0" w:color="auto"/>
            </w:tcBorders>
          </w:tcPr>
          <w:p w14:paraId="799E91F5" w14:textId="55A94D42" w:rsidR="00CA337D" w:rsidRPr="00273870" w:rsidRDefault="00CA337D" w:rsidP="00CA337D">
            <w:pPr>
              <w:rPr>
                <w:rFonts w:ascii="Garamond" w:eastAsiaTheme="minorEastAsia" w:hAnsi="Garamond" w:cs="Times New Roman"/>
                <w:sz w:val="20"/>
                <w:szCs w:val="20"/>
              </w:rPr>
            </w:pPr>
            <w:r w:rsidRPr="00273870">
              <w:rPr>
                <w:rFonts w:ascii="Garamond" w:eastAsiaTheme="minorEastAsia" w:hAnsi="Garamond" w:cs="Times New Roman"/>
                <w:sz w:val="20"/>
                <w:szCs w:val="20"/>
              </w:rPr>
              <w:t>Subdistrict_Cluster (True/False)</w:t>
            </w:r>
          </w:p>
        </w:tc>
        <w:tc>
          <w:tcPr>
            <w:tcW w:w="3800" w:type="dxa"/>
            <w:tcBorders>
              <w:top w:val="single" w:sz="4" w:space="0" w:color="auto"/>
              <w:left w:val="nil"/>
              <w:bottom w:val="single" w:sz="4" w:space="0" w:color="auto"/>
            </w:tcBorders>
          </w:tcPr>
          <w:p w14:paraId="535256B8" w14:textId="34882FA3" w:rsidR="00CA337D" w:rsidRPr="00273870" w:rsidRDefault="00CA337D" w:rsidP="00CA337D">
            <w:pPr>
              <w:rPr>
                <w:rFonts w:ascii="Garamond" w:eastAsiaTheme="minorEastAsia" w:hAnsi="Garamond" w:cs="Times New Roman"/>
                <w:sz w:val="20"/>
                <w:szCs w:val="20"/>
              </w:rPr>
            </w:pPr>
            <w:r w:rsidRPr="00273870">
              <w:rPr>
                <w:rFonts w:ascii="Garamond" w:eastAsiaTheme="minorEastAsia" w:hAnsi="Garamond" w:cs="Times New Roman"/>
                <w:sz w:val="20"/>
                <w:szCs w:val="20"/>
              </w:rPr>
              <w:t>True</w:t>
            </w:r>
          </w:p>
        </w:tc>
        <w:tc>
          <w:tcPr>
            <w:tcW w:w="3078" w:type="dxa"/>
            <w:tcBorders>
              <w:top w:val="single" w:sz="4" w:space="0" w:color="auto"/>
              <w:left w:val="nil"/>
              <w:bottom w:val="single" w:sz="4" w:space="0" w:color="auto"/>
              <w:right w:val="nil"/>
            </w:tcBorders>
          </w:tcPr>
          <w:p w14:paraId="18D5AE48" w14:textId="7E2921B4" w:rsidR="00CA337D" w:rsidRPr="00273870" w:rsidRDefault="00CA337D" w:rsidP="00CA337D">
            <w:pPr>
              <w:rPr>
                <w:rFonts w:ascii="Garamond" w:eastAsiaTheme="minorEastAsia" w:hAnsi="Garamond" w:cs="Times New Roman"/>
                <w:sz w:val="20"/>
                <w:szCs w:val="20"/>
              </w:rPr>
            </w:pPr>
            <w:r w:rsidRPr="00273870">
              <w:rPr>
                <w:rFonts w:ascii="Garamond" w:eastAsiaTheme="minorEastAsia" w:hAnsi="Garamond" w:cs="Times New Roman"/>
                <w:sz w:val="20"/>
                <w:szCs w:val="20"/>
              </w:rPr>
              <w:t>True</w:t>
            </w:r>
          </w:p>
        </w:tc>
      </w:tr>
      <w:tr w:rsidR="00CA337D" w:rsidRPr="00273870" w14:paraId="41739D5A" w14:textId="77777777" w:rsidTr="003C732C">
        <w:trPr>
          <w:trHeight w:val="69"/>
        </w:trPr>
        <w:tc>
          <w:tcPr>
            <w:tcW w:w="9517" w:type="dxa"/>
            <w:gridSpan w:val="3"/>
            <w:tcBorders>
              <w:top w:val="single" w:sz="4" w:space="0" w:color="auto"/>
              <w:left w:val="nil"/>
              <w:bottom w:val="nil"/>
              <w:right w:val="nil"/>
            </w:tcBorders>
          </w:tcPr>
          <w:p w14:paraId="1F09439D" w14:textId="1F59A534" w:rsidR="00CA337D" w:rsidRPr="00273870" w:rsidRDefault="00CA337D" w:rsidP="00CA337D">
            <w:pPr>
              <w:rPr>
                <w:rFonts w:ascii="Garamond" w:eastAsiaTheme="minorEastAsia" w:hAnsi="Garamond" w:cs="Times New Roman"/>
                <w:sz w:val="18"/>
                <w:szCs w:val="18"/>
              </w:rPr>
            </w:pPr>
            <w:r w:rsidRPr="00273870">
              <w:rPr>
                <w:rFonts w:ascii="Garamond" w:eastAsiaTheme="minorEastAsia" w:hAnsi="Garamond" w:cs="Times New Roman"/>
                <w:sz w:val="18"/>
                <w:szCs w:val="18"/>
              </w:rPr>
              <w:t>Table 12 includes the parameter values to construct demonstrative map 1 and demonstrative map 2</w:t>
            </w:r>
          </w:p>
        </w:tc>
      </w:tr>
    </w:tbl>
    <w:p w14:paraId="0D24CAAA" w14:textId="702D5872" w:rsidR="003D34C2" w:rsidRPr="00273870" w:rsidRDefault="003D34C2" w:rsidP="0020589C">
      <w:pPr>
        <w:rPr>
          <w:rFonts w:ascii="Arial" w:eastAsiaTheme="minorEastAsia" w:hAnsi="Arial" w:cs="Arial"/>
          <w:b/>
          <w:bCs/>
          <w:sz w:val="28"/>
          <w:szCs w:val="28"/>
        </w:rPr>
      </w:pPr>
    </w:p>
    <w:p w14:paraId="16A705E7" w14:textId="3F0CCADD" w:rsidR="00CA337D" w:rsidRPr="00273870" w:rsidRDefault="00CA337D" w:rsidP="00CA337D">
      <w:pPr>
        <w:spacing w:line="360" w:lineRule="auto"/>
        <w:rPr>
          <w:rFonts w:ascii="Garamond" w:eastAsiaTheme="minorEastAsia" w:hAnsi="Garamond" w:cs="Arial"/>
          <w:sz w:val="24"/>
          <w:szCs w:val="24"/>
        </w:rPr>
      </w:pPr>
      <w:r w:rsidRPr="00273870">
        <w:rPr>
          <w:rFonts w:ascii="Garamond" w:eastAsiaTheme="minorEastAsia" w:hAnsi="Garamond" w:cs="Arial"/>
          <w:sz w:val="24"/>
          <w:szCs w:val="24"/>
        </w:rPr>
        <w:t>Additionally</w:t>
      </w:r>
      <w:r w:rsidR="00975AE1" w:rsidRPr="00273870">
        <w:rPr>
          <w:rFonts w:ascii="Garamond" w:eastAsiaTheme="minorEastAsia" w:hAnsi="Garamond" w:cs="Arial"/>
          <w:sz w:val="24"/>
          <w:szCs w:val="24"/>
        </w:rPr>
        <w:t>,</w:t>
      </w:r>
      <w:r w:rsidRPr="00273870">
        <w:rPr>
          <w:rFonts w:ascii="Garamond" w:eastAsiaTheme="minorEastAsia" w:hAnsi="Garamond" w:cs="Arial"/>
          <w:sz w:val="24"/>
          <w:szCs w:val="24"/>
        </w:rPr>
        <w:t xml:space="preserve"> </w:t>
      </w:r>
      <w:r w:rsidR="00975AE1" w:rsidRPr="00273870">
        <w:rPr>
          <w:rFonts w:ascii="Garamond" w:eastAsiaTheme="minorEastAsia" w:hAnsi="Garamond" w:cs="Arial"/>
          <w:sz w:val="24"/>
          <w:szCs w:val="24"/>
        </w:rPr>
        <w:t>we</w:t>
      </w:r>
      <w:r w:rsidRPr="00273870">
        <w:rPr>
          <w:rFonts w:ascii="Garamond" w:eastAsiaTheme="minorEastAsia" w:hAnsi="Garamond" w:cs="Arial"/>
          <w:sz w:val="24"/>
          <w:szCs w:val="24"/>
        </w:rPr>
        <w:t xml:space="preserve"> </w:t>
      </w:r>
      <w:r w:rsidR="00975AE1" w:rsidRPr="00273870">
        <w:rPr>
          <w:rFonts w:ascii="Garamond" w:eastAsiaTheme="minorEastAsia" w:hAnsi="Garamond" w:cs="Arial"/>
          <w:sz w:val="24"/>
          <w:szCs w:val="24"/>
        </w:rPr>
        <w:t xml:space="preserve">constructed </w:t>
      </w:r>
      <w:r w:rsidRPr="00273870">
        <w:rPr>
          <w:rFonts w:ascii="Garamond" w:eastAsiaTheme="minorEastAsia" w:hAnsi="Garamond" w:cs="Arial"/>
          <w:sz w:val="24"/>
          <w:szCs w:val="24"/>
        </w:rPr>
        <w:t xml:space="preserve">two demonstrative maps that show the price impact of the total price impact of sustainability on the predicted housing prices by clustering the houses in 100 clusters based on location with the support vector machine (by latitude and longitude of the properties). This </w:t>
      </w:r>
      <w:r w:rsidR="00382F7F" w:rsidRPr="00273870">
        <w:rPr>
          <w:rFonts w:ascii="Garamond" w:eastAsiaTheme="minorEastAsia" w:hAnsi="Garamond" w:cs="Arial"/>
          <w:sz w:val="24"/>
          <w:szCs w:val="24"/>
        </w:rPr>
        <w:t xml:space="preserve">is </w:t>
      </w:r>
      <w:r w:rsidRPr="00273870">
        <w:rPr>
          <w:rFonts w:ascii="Garamond" w:eastAsiaTheme="minorEastAsia" w:hAnsi="Garamond" w:cs="Arial"/>
          <w:sz w:val="24"/>
          <w:szCs w:val="24"/>
        </w:rPr>
        <w:t xml:space="preserve">to test the </w:t>
      </w:r>
      <w:r w:rsidR="00DB4C8C">
        <w:rPr>
          <w:rFonts w:ascii="Garamond" w:eastAsiaTheme="minorEastAsia" w:hAnsi="Garamond" w:cs="Arial"/>
          <w:sz w:val="24"/>
          <w:szCs w:val="24"/>
        </w:rPr>
        <w:t xml:space="preserve">robustness of the </w:t>
      </w:r>
      <w:r w:rsidRPr="00273870">
        <w:rPr>
          <w:rFonts w:ascii="Garamond" w:eastAsiaTheme="minorEastAsia" w:hAnsi="Garamond" w:cs="Arial"/>
          <w:sz w:val="24"/>
          <w:szCs w:val="24"/>
        </w:rPr>
        <w:t>findings for hypothesis 6.</w:t>
      </w:r>
      <w:r w:rsidR="00DB4C8C">
        <w:rPr>
          <w:rFonts w:ascii="Garamond" w:eastAsiaTheme="minorEastAsia" w:hAnsi="Garamond" w:cs="Arial"/>
          <w:sz w:val="24"/>
          <w:szCs w:val="24"/>
        </w:rPr>
        <w:t xml:space="preserve"> H</w:t>
      </w:r>
      <w:r w:rsidRPr="00273870">
        <w:rPr>
          <w:rFonts w:ascii="Garamond" w:eastAsiaTheme="minorEastAsia" w:hAnsi="Garamond" w:cs="Arial"/>
          <w:sz w:val="24"/>
          <w:szCs w:val="24"/>
        </w:rPr>
        <w:t>ypothesis</w:t>
      </w:r>
      <w:r w:rsidR="00DB4C8C">
        <w:rPr>
          <w:rFonts w:ascii="Garamond" w:eastAsiaTheme="minorEastAsia" w:hAnsi="Garamond" w:cs="Arial"/>
          <w:sz w:val="24"/>
          <w:szCs w:val="24"/>
        </w:rPr>
        <w:t xml:space="preserve"> 6</w:t>
      </w:r>
      <w:r w:rsidRPr="00273870">
        <w:rPr>
          <w:rFonts w:ascii="Garamond" w:eastAsiaTheme="minorEastAsia" w:hAnsi="Garamond" w:cs="Arial"/>
          <w:sz w:val="24"/>
          <w:szCs w:val="24"/>
        </w:rPr>
        <w:t xml:space="preserve"> states that </w:t>
      </w:r>
      <w:r w:rsidR="00382F7F" w:rsidRPr="00273870">
        <w:rPr>
          <w:rFonts w:ascii="Garamond" w:eastAsiaTheme="minorEastAsia" w:hAnsi="Garamond" w:cs="Arial"/>
          <w:sz w:val="24"/>
          <w:szCs w:val="24"/>
        </w:rPr>
        <w:t xml:space="preserve">the </w:t>
      </w:r>
      <w:r w:rsidRPr="00273870">
        <w:rPr>
          <w:rFonts w:ascii="Garamond" w:eastAsiaTheme="minorEastAsia" w:hAnsi="Garamond" w:cs="Arial"/>
          <w:sz w:val="24"/>
          <w:szCs w:val="24"/>
        </w:rPr>
        <w:t xml:space="preserve">price impact of sustainability on housing prices in Barcelona </w:t>
      </w:r>
      <w:r w:rsidR="00DB4C8C">
        <w:rPr>
          <w:rFonts w:ascii="Garamond" w:eastAsiaTheme="minorEastAsia" w:hAnsi="Garamond" w:cs="Arial"/>
          <w:sz w:val="24"/>
          <w:szCs w:val="24"/>
        </w:rPr>
        <w:t>shows local clustering tendencies</w:t>
      </w:r>
      <w:r w:rsidRPr="00273870">
        <w:rPr>
          <w:rFonts w:ascii="Garamond" w:eastAsiaTheme="minorEastAsia" w:hAnsi="Garamond" w:cs="Arial"/>
          <w:sz w:val="24"/>
          <w:szCs w:val="24"/>
        </w:rPr>
        <w:t xml:space="preserve">. The only difference </w:t>
      </w:r>
      <w:r w:rsidR="00382F7F" w:rsidRPr="00273870">
        <w:rPr>
          <w:rFonts w:ascii="Garamond" w:eastAsiaTheme="minorEastAsia" w:hAnsi="Garamond" w:cs="Arial"/>
          <w:sz w:val="24"/>
          <w:szCs w:val="24"/>
        </w:rPr>
        <w:t>between</w:t>
      </w:r>
      <w:r w:rsidRPr="00273870">
        <w:rPr>
          <w:rFonts w:ascii="Garamond" w:eastAsiaTheme="minorEastAsia" w:hAnsi="Garamond" w:cs="Arial"/>
          <w:sz w:val="24"/>
          <w:szCs w:val="24"/>
        </w:rPr>
        <w:t xml:space="preserve"> these demonstrative maps is the clustering method.  The advantage </w:t>
      </w:r>
      <w:r w:rsidR="00B25B82">
        <w:rPr>
          <w:rFonts w:ascii="Garamond" w:eastAsiaTheme="minorEastAsia" w:hAnsi="Garamond" w:cs="Arial"/>
          <w:sz w:val="24"/>
          <w:szCs w:val="24"/>
        </w:rPr>
        <w:t xml:space="preserve">of </w:t>
      </w:r>
      <w:r w:rsidR="00DB4C8C">
        <w:rPr>
          <w:rFonts w:ascii="Garamond" w:eastAsiaTheme="minorEastAsia" w:hAnsi="Garamond" w:cs="Arial"/>
          <w:sz w:val="24"/>
          <w:szCs w:val="24"/>
        </w:rPr>
        <w:t>clustering by SVM</w:t>
      </w:r>
      <w:r w:rsidRPr="00273870">
        <w:rPr>
          <w:rFonts w:ascii="Garamond" w:eastAsiaTheme="minorEastAsia" w:hAnsi="Garamond" w:cs="Arial"/>
          <w:sz w:val="24"/>
          <w:szCs w:val="24"/>
        </w:rPr>
        <w:t xml:space="preserve"> is that the size of the clusters var</w:t>
      </w:r>
      <w:r w:rsidR="00B25B82">
        <w:rPr>
          <w:rFonts w:ascii="Garamond" w:eastAsiaTheme="minorEastAsia" w:hAnsi="Garamond" w:cs="Arial"/>
          <w:sz w:val="24"/>
          <w:szCs w:val="24"/>
        </w:rPr>
        <w:t>ies</w:t>
      </w:r>
      <w:r w:rsidR="00DB4C8C">
        <w:rPr>
          <w:rFonts w:ascii="Garamond" w:eastAsiaTheme="minorEastAsia" w:hAnsi="Garamond" w:cs="Arial"/>
          <w:sz w:val="24"/>
          <w:szCs w:val="24"/>
        </w:rPr>
        <w:t xml:space="preserve"> </w:t>
      </w:r>
      <w:r w:rsidRPr="00273870">
        <w:rPr>
          <w:rFonts w:ascii="Garamond" w:eastAsiaTheme="minorEastAsia" w:hAnsi="Garamond" w:cs="Arial"/>
          <w:sz w:val="24"/>
          <w:szCs w:val="24"/>
        </w:rPr>
        <w:t xml:space="preserve">less </w:t>
      </w:r>
      <w:r w:rsidR="00DB4C8C">
        <w:rPr>
          <w:rFonts w:ascii="Garamond" w:eastAsiaTheme="minorEastAsia" w:hAnsi="Garamond" w:cs="Arial"/>
          <w:sz w:val="24"/>
          <w:szCs w:val="24"/>
        </w:rPr>
        <w:t xml:space="preserve">compared to clustering by the subdistricts. </w:t>
      </w:r>
      <w:r w:rsidRPr="00273870">
        <w:rPr>
          <w:rFonts w:ascii="Garamond" w:eastAsiaTheme="minorEastAsia" w:hAnsi="Garamond" w:cs="Arial"/>
          <w:sz w:val="24"/>
          <w:szCs w:val="24"/>
        </w:rPr>
        <w:t xml:space="preserve">The disadvantage of these demonstrative maps is that in practice also policies are implemented on a subdistrict level. </w:t>
      </w:r>
      <w:r w:rsidR="00DB4C8C">
        <w:rPr>
          <w:rFonts w:ascii="Garamond" w:eastAsiaTheme="minorEastAsia" w:hAnsi="Garamond" w:cs="Arial"/>
          <w:sz w:val="24"/>
          <w:szCs w:val="24"/>
        </w:rPr>
        <w:t>Hereby it could lose implementation of the results.</w:t>
      </w:r>
      <w:r w:rsidRPr="00273870">
        <w:rPr>
          <w:rFonts w:ascii="Garamond" w:eastAsiaTheme="minorEastAsia" w:hAnsi="Garamond" w:cs="Arial"/>
          <w:sz w:val="24"/>
          <w:szCs w:val="24"/>
        </w:rPr>
        <w:t xml:space="preserve"> The parameters for the demonstrative maps included in the robustness section are included in the appendix in table 13.</w:t>
      </w:r>
    </w:p>
    <w:p w14:paraId="4B2092A5" w14:textId="7EE83A2A" w:rsidR="007564AF" w:rsidRPr="00273870" w:rsidRDefault="00A35538" w:rsidP="00312AF0">
      <w:pPr>
        <w:pStyle w:val="Heading1"/>
        <w:rPr>
          <w:rFonts w:ascii="Garamond" w:eastAsiaTheme="minorEastAsia" w:hAnsi="Garamond"/>
          <w:b w:val="0"/>
          <w:bCs w:val="0"/>
          <w:sz w:val="32"/>
          <w:szCs w:val="32"/>
        </w:rPr>
      </w:pPr>
      <w:bookmarkStart w:id="14" w:name="_Toc138665566"/>
      <w:r w:rsidRPr="00273870">
        <w:rPr>
          <w:rFonts w:ascii="Garamond" w:eastAsiaTheme="minorEastAsia" w:hAnsi="Garamond"/>
          <w:sz w:val="32"/>
          <w:szCs w:val="32"/>
        </w:rPr>
        <w:t>Section 4: Results</w:t>
      </w:r>
      <w:bookmarkEnd w:id="14"/>
    </w:p>
    <w:p w14:paraId="647FF336" w14:textId="6675A48C" w:rsidR="00A35538" w:rsidRPr="00273870" w:rsidRDefault="00A35538" w:rsidP="004968EF">
      <w:pPr>
        <w:spacing w:line="360" w:lineRule="auto"/>
        <w:rPr>
          <w:rFonts w:ascii="Garamond" w:eastAsiaTheme="minorEastAsia" w:hAnsi="Garamond" w:cs="Times New Roman"/>
          <w:sz w:val="24"/>
          <w:szCs w:val="24"/>
        </w:rPr>
      </w:pPr>
      <w:r w:rsidRPr="00273870">
        <w:rPr>
          <w:rFonts w:ascii="Garamond" w:eastAsiaTheme="minorEastAsia" w:hAnsi="Garamond" w:cs="Times New Roman"/>
          <w:sz w:val="24"/>
          <w:szCs w:val="24"/>
        </w:rPr>
        <w:t>The results section consists of both a section to discuss the findings of the valuation models (section 4.1) and a section that discusses the visualization of the valuation models by the demonstrative maps (section 4.2). Each section consists of multiple subsection</w:t>
      </w:r>
      <w:r w:rsidR="001326E6" w:rsidRPr="00273870">
        <w:rPr>
          <w:rFonts w:ascii="Garamond" w:eastAsiaTheme="minorEastAsia" w:hAnsi="Garamond" w:cs="Times New Roman"/>
          <w:sz w:val="24"/>
          <w:szCs w:val="24"/>
        </w:rPr>
        <w:t>s</w:t>
      </w:r>
      <w:r w:rsidRPr="00273870">
        <w:rPr>
          <w:rFonts w:ascii="Garamond" w:eastAsiaTheme="minorEastAsia" w:hAnsi="Garamond" w:cs="Times New Roman"/>
          <w:sz w:val="24"/>
          <w:szCs w:val="24"/>
        </w:rPr>
        <w:t xml:space="preserve"> related to the discussed valuation model or demonstrative map. Additionally</w:t>
      </w:r>
      <w:r w:rsidR="00382F7F" w:rsidRPr="00273870">
        <w:rPr>
          <w:rFonts w:ascii="Garamond" w:eastAsiaTheme="minorEastAsia" w:hAnsi="Garamond" w:cs="Times New Roman"/>
          <w:sz w:val="24"/>
          <w:szCs w:val="24"/>
        </w:rPr>
        <w:t>,</w:t>
      </w:r>
      <w:r w:rsidRPr="00273870">
        <w:rPr>
          <w:rFonts w:ascii="Garamond" w:eastAsiaTheme="minorEastAsia" w:hAnsi="Garamond" w:cs="Times New Roman"/>
          <w:sz w:val="24"/>
          <w:szCs w:val="24"/>
        </w:rPr>
        <w:t xml:space="preserve"> section 4.1</w:t>
      </w:r>
      <w:r w:rsidR="00302205" w:rsidRPr="00273870">
        <w:rPr>
          <w:rFonts w:ascii="Garamond" w:eastAsiaTheme="minorEastAsia" w:hAnsi="Garamond" w:cs="Times New Roman"/>
          <w:sz w:val="24"/>
          <w:szCs w:val="24"/>
        </w:rPr>
        <w:t xml:space="preserve"> includes</w:t>
      </w:r>
      <w:r w:rsidRPr="00273870">
        <w:rPr>
          <w:rFonts w:ascii="Garamond" w:eastAsiaTheme="minorEastAsia" w:hAnsi="Garamond" w:cs="Times New Roman"/>
          <w:sz w:val="24"/>
          <w:szCs w:val="24"/>
        </w:rPr>
        <w:t xml:space="preserve"> a subsection </w:t>
      </w:r>
      <w:r w:rsidRPr="00273870">
        <w:rPr>
          <w:rFonts w:ascii="Garamond" w:eastAsiaTheme="minorEastAsia" w:hAnsi="Garamond" w:cs="Times New Roman"/>
          <w:sz w:val="24"/>
          <w:szCs w:val="24"/>
        </w:rPr>
        <w:lastRenderedPageBreak/>
        <w:t xml:space="preserve">for the discussion of the findings of the </w:t>
      </w:r>
      <w:r w:rsidR="003D34C2" w:rsidRPr="00273870">
        <w:rPr>
          <w:rFonts w:ascii="Garamond" w:eastAsiaTheme="minorEastAsia" w:hAnsi="Garamond" w:cs="Times New Roman"/>
          <w:sz w:val="24"/>
          <w:szCs w:val="24"/>
        </w:rPr>
        <w:t>Probit</w:t>
      </w:r>
      <w:r w:rsidRPr="00273870">
        <w:rPr>
          <w:rFonts w:ascii="Garamond" w:eastAsiaTheme="minorEastAsia" w:hAnsi="Garamond" w:cs="Times New Roman"/>
          <w:sz w:val="24"/>
          <w:szCs w:val="24"/>
        </w:rPr>
        <w:t xml:space="preserve"> model </w:t>
      </w:r>
      <w:r w:rsidR="009035EA" w:rsidRPr="00273870">
        <w:rPr>
          <w:rFonts w:ascii="Garamond" w:eastAsiaTheme="minorEastAsia" w:hAnsi="Garamond" w:cs="Times New Roman"/>
          <w:sz w:val="24"/>
          <w:szCs w:val="24"/>
        </w:rPr>
        <w:t xml:space="preserve">in </w:t>
      </w:r>
      <w:r w:rsidRPr="00273870">
        <w:rPr>
          <w:rFonts w:ascii="Garamond" w:eastAsiaTheme="minorEastAsia" w:hAnsi="Garamond" w:cs="Times New Roman"/>
          <w:sz w:val="24"/>
          <w:szCs w:val="24"/>
        </w:rPr>
        <w:t>to predict the probability of the presence of an energy label in the housing advertisement.</w:t>
      </w:r>
    </w:p>
    <w:p w14:paraId="35D972AF" w14:textId="4E657618" w:rsidR="0020589C" w:rsidRDefault="0020589C" w:rsidP="00312AF0">
      <w:pPr>
        <w:pStyle w:val="Heading2"/>
        <w:spacing w:after="240"/>
        <w:rPr>
          <w:rFonts w:ascii="Garamond" w:hAnsi="Garamond" w:cs="Times New Roman"/>
          <w:b/>
          <w:bCs/>
          <w:color w:val="auto"/>
        </w:rPr>
      </w:pPr>
      <w:bookmarkStart w:id="15" w:name="_Toc138665567"/>
      <w:r w:rsidRPr="00273870">
        <w:rPr>
          <w:rFonts w:ascii="Garamond" w:hAnsi="Garamond" w:cs="Times New Roman"/>
          <w:b/>
          <w:bCs/>
          <w:color w:val="auto"/>
        </w:rPr>
        <w:t xml:space="preserve">Section </w:t>
      </w:r>
      <w:r w:rsidR="00C5276C" w:rsidRPr="00273870">
        <w:rPr>
          <w:rFonts w:ascii="Garamond" w:hAnsi="Garamond" w:cs="Times New Roman"/>
          <w:b/>
          <w:bCs/>
          <w:color w:val="auto"/>
        </w:rPr>
        <w:t>4.1</w:t>
      </w:r>
      <w:r w:rsidRPr="00273870">
        <w:rPr>
          <w:rFonts w:ascii="Garamond" w:hAnsi="Garamond" w:cs="Times New Roman"/>
          <w:b/>
          <w:bCs/>
          <w:color w:val="auto"/>
        </w:rPr>
        <w:t xml:space="preserve">: </w:t>
      </w:r>
      <w:r w:rsidR="00C5276C" w:rsidRPr="00273870">
        <w:rPr>
          <w:rFonts w:ascii="Garamond" w:hAnsi="Garamond" w:cs="Times New Roman"/>
          <w:b/>
          <w:bCs/>
          <w:color w:val="auto"/>
        </w:rPr>
        <w:t>Results of the pricing models</w:t>
      </w:r>
      <w:bookmarkEnd w:id="15"/>
    </w:p>
    <w:p w14:paraId="257051FC" w14:textId="68CF59F9" w:rsidR="00223DDA" w:rsidRPr="00223DDA" w:rsidRDefault="00223DDA" w:rsidP="00223DDA">
      <w:pPr>
        <w:spacing w:line="360" w:lineRule="auto"/>
        <w:rPr>
          <w:rFonts w:ascii="Garamond" w:hAnsi="Garamond"/>
          <w:sz w:val="24"/>
          <w:szCs w:val="24"/>
        </w:rPr>
      </w:pPr>
      <w:r w:rsidRPr="00223DDA">
        <w:rPr>
          <w:rFonts w:ascii="Garamond" w:hAnsi="Garamond"/>
          <w:sz w:val="24"/>
          <w:szCs w:val="24"/>
        </w:rPr>
        <w:t>Section 4.1 includes</w:t>
      </w:r>
      <w:r w:rsidR="00BB47E0">
        <w:rPr>
          <w:rFonts w:ascii="Garamond" w:hAnsi="Garamond"/>
          <w:sz w:val="24"/>
          <w:szCs w:val="24"/>
        </w:rPr>
        <w:t xml:space="preserve"> the Probit model to predict the probability of the presence of an energy label in housing advertisements. </w:t>
      </w:r>
      <w:r w:rsidRPr="00223DDA">
        <w:rPr>
          <w:rFonts w:ascii="Garamond" w:hAnsi="Garamond"/>
          <w:sz w:val="24"/>
          <w:szCs w:val="24"/>
        </w:rPr>
        <w:t xml:space="preserve"> </w:t>
      </w:r>
      <w:r w:rsidR="00BB47E0">
        <w:rPr>
          <w:rFonts w:ascii="Garamond" w:hAnsi="Garamond"/>
          <w:sz w:val="24"/>
          <w:szCs w:val="24"/>
        </w:rPr>
        <w:t>Besides that, includes it t</w:t>
      </w:r>
      <w:r w:rsidRPr="00223DDA">
        <w:rPr>
          <w:rFonts w:ascii="Garamond" w:hAnsi="Garamond"/>
          <w:sz w:val="24"/>
          <w:szCs w:val="24"/>
        </w:rPr>
        <w:t>he results for the pricing models</w:t>
      </w:r>
      <w:r w:rsidR="00BB47E0">
        <w:rPr>
          <w:rFonts w:ascii="Garamond" w:hAnsi="Garamond"/>
          <w:sz w:val="24"/>
          <w:szCs w:val="24"/>
        </w:rPr>
        <w:t xml:space="preserve"> (models 1-7)</w:t>
      </w:r>
      <w:r w:rsidRPr="00223DDA">
        <w:rPr>
          <w:rFonts w:ascii="Garamond" w:hAnsi="Garamond"/>
          <w:sz w:val="24"/>
          <w:szCs w:val="24"/>
        </w:rPr>
        <w:t xml:space="preserve"> to predict the log housing prices</w:t>
      </w:r>
      <w:r w:rsidR="00BB47E0">
        <w:rPr>
          <w:rFonts w:ascii="Garamond" w:hAnsi="Garamond"/>
          <w:sz w:val="24"/>
          <w:szCs w:val="24"/>
        </w:rPr>
        <w:t>.</w:t>
      </w:r>
      <w:r w:rsidRPr="00223DDA">
        <w:rPr>
          <w:rFonts w:ascii="Garamond" w:hAnsi="Garamond"/>
          <w:sz w:val="24"/>
          <w:szCs w:val="24"/>
        </w:rPr>
        <w:t xml:space="preserve"> </w:t>
      </w:r>
    </w:p>
    <w:p w14:paraId="55683153" w14:textId="2C3725A1" w:rsidR="0020589C" w:rsidRPr="00273870" w:rsidRDefault="00C5276C" w:rsidP="004968EF">
      <w:pPr>
        <w:pStyle w:val="Heading3"/>
        <w:spacing w:after="240" w:line="360" w:lineRule="auto"/>
        <w:rPr>
          <w:rFonts w:ascii="Garamond" w:hAnsi="Garamond" w:cs="Times New Roman"/>
          <w:b/>
          <w:bCs/>
          <w:color w:val="auto"/>
        </w:rPr>
      </w:pPr>
      <w:bookmarkStart w:id="16" w:name="_Toc138665568"/>
      <w:r w:rsidRPr="00273870">
        <w:rPr>
          <w:rFonts w:ascii="Garamond" w:hAnsi="Garamond" w:cs="Times New Roman"/>
          <w:b/>
          <w:bCs/>
          <w:color w:val="auto"/>
        </w:rPr>
        <w:t>Section 4.1.1:</w:t>
      </w:r>
      <w:r w:rsidR="003D34C2" w:rsidRPr="00273870">
        <w:rPr>
          <w:rFonts w:ascii="Garamond" w:hAnsi="Garamond" w:cs="Times New Roman"/>
          <w:b/>
          <w:bCs/>
          <w:color w:val="auto"/>
        </w:rPr>
        <w:t xml:space="preserve"> </w:t>
      </w:r>
      <w:r w:rsidR="00D676DF" w:rsidRPr="00273870">
        <w:rPr>
          <w:rFonts w:ascii="Garamond" w:hAnsi="Garamond" w:cs="Times New Roman"/>
          <w:b/>
          <w:bCs/>
          <w:color w:val="auto"/>
        </w:rPr>
        <w:t>Probit Model Heckman</w:t>
      </w:r>
      <w:r w:rsidR="0036590B" w:rsidRPr="00273870">
        <w:rPr>
          <w:rFonts w:ascii="Garamond" w:hAnsi="Garamond" w:cs="Times New Roman"/>
          <w:b/>
          <w:bCs/>
          <w:color w:val="auto"/>
        </w:rPr>
        <w:t xml:space="preserve"> Selection</w:t>
      </w:r>
      <w:r w:rsidR="00D676DF" w:rsidRPr="00273870">
        <w:rPr>
          <w:rFonts w:ascii="Garamond" w:hAnsi="Garamond" w:cs="Times New Roman"/>
          <w:b/>
          <w:bCs/>
          <w:color w:val="auto"/>
        </w:rPr>
        <w:t>:</w:t>
      </w:r>
      <w:bookmarkEnd w:id="16"/>
    </w:p>
    <w:p w14:paraId="6C386FD3" w14:textId="377F1C38" w:rsidR="005062C3" w:rsidRPr="00A35CC9" w:rsidRDefault="00B05749" w:rsidP="004968EF">
      <w:pPr>
        <w:spacing w:line="360" w:lineRule="auto"/>
        <w:jc w:val="both"/>
        <w:rPr>
          <w:rFonts w:ascii="Garamond" w:hAnsi="Garamond" w:cs="Times New Roman"/>
          <w:sz w:val="24"/>
          <w:szCs w:val="24"/>
        </w:rPr>
      </w:pPr>
      <w:r w:rsidRPr="00A35CC9">
        <w:rPr>
          <w:rFonts w:ascii="Garamond" w:hAnsi="Garamond" w:cs="Times New Roman"/>
          <w:sz w:val="24"/>
          <w:szCs w:val="24"/>
        </w:rPr>
        <w:t xml:space="preserve">The results for the </w:t>
      </w:r>
      <w:r w:rsidR="003D34C2" w:rsidRPr="00A35CC9">
        <w:rPr>
          <w:rFonts w:ascii="Garamond" w:hAnsi="Garamond" w:cs="Times New Roman"/>
          <w:sz w:val="24"/>
          <w:szCs w:val="24"/>
        </w:rPr>
        <w:t>Probit</w:t>
      </w:r>
      <w:r w:rsidRPr="00A35CC9">
        <w:rPr>
          <w:rFonts w:ascii="Garamond" w:hAnsi="Garamond" w:cs="Times New Roman"/>
          <w:sz w:val="24"/>
          <w:szCs w:val="24"/>
        </w:rPr>
        <w:t xml:space="preserve"> model are included in Table 1</w:t>
      </w:r>
      <w:r w:rsidR="009035EA" w:rsidRPr="00A35CC9">
        <w:rPr>
          <w:rFonts w:ascii="Garamond" w:hAnsi="Garamond" w:cs="Times New Roman"/>
          <w:sz w:val="24"/>
          <w:szCs w:val="24"/>
        </w:rPr>
        <w:t>4</w:t>
      </w:r>
      <w:r w:rsidRPr="00A35CC9">
        <w:rPr>
          <w:rFonts w:ascii="Garamond" w:hAnsi="Garamond" w:cs="Times New Roman"/>
          <w:sz w:val="24"/>
          <w:szCs w:val="24"/>
        </w:rPr>
        <w:t xml:space="preserve">A. </w:t>
      </w:r>
      <w:r w:rsidR="00D676DF" w:rsidRPr="00A35CC9">
        <w:rPr>
          <w:rFonts w:ascii="Garamond" w:hAnsi="Garamond" w:cs="Times New Roman"/>
          <w:sz w:val="24"/>
          <w:szCs w:val="24"/>
        </w:rPr>
        <w:t xml:space="preserve"> </w:t>
      </w:r>
      <w:r w:rsidRPr="00A35CC9">
        <w:rPr>
          <w:rFonts w:ascii="Garamond" w:hAnsi="Garamond" w:cs="Times New Roman"/>
          <w:sz w:val="24"/>
          <w:szCs w:val="24"/>
        </w:rPr>
        <w:t>The results for the VIF</w:t>
      </w:r>
      <w:r w:rsidR="00A46C3A" w:rsidRPr="00A35CC9">
        <w:rPr>
          <w:rFonts w:ascii="Garamond" w:hAnsi="Garamond" w:cs="Times New Roman"/>
          <w:sz w:val="24"/>
          <w:szCs w:val="24"/>
        </w:rPr>
        <w:t xml:space="preserve"> </w:t>
      </w:r>
      <w:r w:rsidR="00302205" w:rsidRPr="00A35CC9">
        <w:rPr>
          <w:rFonts w:ascii="Garamond" w:hAnsi="Garamond" w:cs="Times New Roman"/>
          <w:sz w:val="24"/>
          <w:szCs w:val="24"/>
        </w:rPr>
        <w:t>test</w:t>
      </w:r>
      <w:r w:rsidR="00382F7F" w:rsidRPr="00A35CC9">
        <w:rPr>
          <w:rFonts w:ascii="Garamond" w:hAnsi="Garamond" w:cs="Times New Roman"/>
          <w:sz w:val="24"/>
          <w:szCs w:val="24"/>
        </w:rPr>
        <w:t xml:space="preserve"> </w:t>
      </w:r>
      <w:r w:rsidRPr="00A35CC9">
        <w:rPr>
          <w:rFonts w:ascii="Garamond" w:hAnsi="Garamond" w:cs="Times New Roman"/>
          <w:sz w:val="24"/>
          <w:szCs w:val="24"/>
        </w:rPr>
        <w:t>sta</w:t>
      </w:r>
      <w:r w:rsidR="001326E6" w:rsidRPr="00A35CC9">
        <w:rPr>
          <w:rFonts w:ascii="Garamond" w:hAnsi="Garamond" w:cs="Times New Roman"/>
          <w:sz w:val="24"/>
          <w:szCs w:val="24"/>
        </w:rPr>
        <w:t>ti</w:t>
      </w:r>
      <w:r w:rsidRPr="00A35CC9">
        <w:rPr>
          <w:rFonts w:ascii="Garamond" w:hAnsi="Garamond" w:cs="Times New Roman"/>
          <w:sz w:val="24"/>
          <w:szCs w:val="24"/>
        </w:rPr>
        <w:t>stic</w:t>
      </w:r>
      <w:r w:rsidR="001326E6" w:rsidRPr="00A35CC9">
        <w:rPr>
          <w:rFonts w:ascii="Garamond" w:hAnsi="Garamond" w:cs="Times New Roman"/>
          <w:sz w:val="24"/>
          <w:szCs w:val="24"/>
        </w:rPr>
        <w:t>s</w:t>
      </w:r>
      <w:r w:rsidRPr="00A35CC9">
        <w:rPr>
          <w:rFonts w:ascii="Garamond" w:hAnsi="Garamond" w:cs="Times New Roman"/>
          <w:sz w:val="24"/>
          <w:szCs w:val="24"/>
        </w:rPr>
        <w:t>, included in tabl</w:t>
      </w:r>
      <w:r w:rsidR="003D34C2" w:rsidRPr="00A35CC9">
        <w:rPr>
          <w:rFonts w:ascii="Garamond" w:hAnsi="Garamond" w:cs="Times New Roman"/>
          <w:sz w:val="24"/>
          <w:szCs w:val="24"/>
        </w:rPr>
        <w:t>e 1</w:t>
      </w:r>
      <w:r w:rsidR="009035EA" w:rsidRPr="00A35CC9">
        <w:rPr>
          <w:rFonts w:ascii="Garamond" w:hAnsi="Garamond" w:cs="Times New Roman"/>
          <w:sz w:val="24"/>
          <w:szCs w:val="24"/>
        </w:rPr>
        <w:t>5</w:t>
      </w:r>
      <w:r w:rsidRPr="00A35CC9">
        <w:rPr>
          <w:rFonts w:ascii="Garamond" w:hAnsi="Garamond" w:cs="Times New Roman"/>
          <w:sz w:val="24"/>
          <w:szCs w:val="24"/>
        </w:rPr>
        <w:t xml:space="preserve"> in the appendix</w:t>
      </w:r>
      <w:r w:rsidR="001326E6" w:rsidRPr="00A35CC9">
        <w:rPr>
          <w:rFonts w:ascii="Garamond" w:hAnsi="Garamond" w:cs="Times New Roman"/>
          <w:sz w:val="24"/>
          <w:szCs w:val="24"/>
        </w:rPr>
        <w:t>,</w:t>
      </w:r>
      <w:r w:rsidRPr="00A35CC9">
        <w:rPr>
          <w:rFonts w:ascii="Garamond" w:hAnsi="Garamond" w:cs="Times New Roman"/>
          <w:sz w:val="24"/>
          <w:szCs w:val="24"/>
        </w:rPr>
        <w:t xml:space="preserve"> show that only the air conditioning dummy variables ha</w:t>
      </w:r>
      <w:r w:rsidR="00382F7F" w:rsidRPr="00A35CC9">
        <w:rPr>
          <w:rFonts w:ascii="Garamond" w:hAnsi="Garamond" w:cs="Times New Roman"/>
          <w:sz w:val="24"/>
          <w:szCs w:val="24"/>
        </w:rPr>
        <w:t>ve</w:t>
      </w:r>
      <w:r w:rsidRPr="00A35CC9">
        <w:rPr>
          <w:rFonts w:ascii="Garamond" w:hAnsi="Garamond" w:cs="Times New Roman"/>
          <w:sz w:val="24"/>
          <w:szCs w:val="24"/>
        </w:rPr>
        <w:t xml:space="preserve"> a</w:t>
      </w:r>
      <w:r w:rsidR="00302205" w:rsidRPr="00A35CC9">
        <w:rPr>
          <w:rFonts w:ascii="Garamond" w:hAnsi="Garamond" w:cs="Times New Roman"/>
          <w:sz w:val="24"/>
          <w:szCs w:val="24"/>
        </w:rPr>
        <w:t xml:space="preserve"> high value</w:t>
      </w:r>
      <w:r w:rsidRPr="00A35CC9">
        <w:rPr>
          <w:rFonts w:ascii="Garamond" w:hAnsi="Garamond" w:cs="Times New Roman"/>
          <w:sz w:val="24"/>
          <w:szCs w:val="24"/>
        </w:rPr>
        <w:t xml:space="preserve"> (12.90</w:t>
      </w:r>
      <w:r w:rsidR="00BB47E0" w:rsidRPr="00A35CC9">
        <w:rPr>
          <w:rFonts w:ascii="Garamond" w:hAnsi="Garamond" w:cs="Times New Roman"/>
          <w:sz w:val="24"/>
          <w:szCs w:val="24"/>
        </w:rPr>
        <w:t>.</w:t>
      </w:r>
      <w:r w:rsidRPr="00A35CC9">
        <w:rPr>
          <w:rFonts w:ascii="Garamond" w:hAnsi="Garamond" w:cs="Times New Roman"/>
          <w:sz w:val="24"/>
          <w:szCs w:val="24"/>
        </w:rPr>
        <w:t>)</w:t>
      </w:r>
      <w:r w:rsidR="00BB47E0" w:rsidRPr="00A35CC9">
        <w:rPr>
          <w:rFonts w:ascii="Garamond" w:hAnsi="Garamond" w:cs="Times New Roman"/>
          <w:sz w:val="24"/>
          <w:szCs w:val="24"/>
        </w:rPr>
        <w:t>. This</w:t>
      </w:r>
      <w:r w:rsidR="00302205" w:rsidRPr="00A35CC9">
        <w:rPr>
          <w:rFonts w:ascii="Garamond" w:hAnsi="Garamond" w:cs="Times New Roman"/>
          <w:sz w:val="24"/>
          <w:szCs w:val="24"/>
        </w:rPr>
        <w:t xml:space="preserve"> </w:t>
      </w:r>
      <w:r w:rsidR="00BB47E0" w:rsidRPr="00A35CC9">
        <w:rPr>
          <w:rFonts w:ascii="Garamond" w:hAnsi="Garamond" w:cs="Times New Roman"/>
          <w:sz w:val="24"/>
          <w:szCs w:val="24"/>
        </w:rPr>
        <w:t>can imply potential</w:t>
      </w:r>
      <w:r w:rsidR="00302205" w:rsidRPr="00A35CC9">
        <w:rPr>
          <w:rFonts w:ascii="Garamond" w:hAnsi="Garamond" w:cs="Times New Roman"/>
          <w:sz w:val="24"/>
          <w:szCs w:val="24"/>
        </w:rPr>
        <w:t xml:space="preserve"> multicollinearity in the model. However, this </w:t>
      </w:r>
      <w:r w:rsidRPr="00A35CC9">
        <w:rPr>
          <w:rFonts w:ascii="Garamond" w:hAnsi="Garamond" w:cs="Times New Roman"/>
          <w:sz w:val="24"/>
          <w:szCs w:val="24"/>
        </w:rPr>
        <w:t xml:space="preserve">is likely caused by the high presence of the dummy variable (98%). </w:t>
      </w:r>
      <w:r w:rsidR="003D34C2" w:rsidRPr="00A35CC9">
        <w:rPr>
          <w:rFonts w:ascii="Garamond" w:hAnsi="Garamond" w:cs="Times New Roman"/>
          <w:sz w:val="24"/>
          <w:szCs w:val="24"/>
        </w:rPr>
        <w:t>The model is correctly specified as shown</w:t>
      </w:r>
      <w:r w:rsidRPr="00A35CC9">
        <w:rPr>
          <w:rFonts w:ascii="Garamond" w:hAnsi="Garamond" w:cs="Times New Roman"/>
          <w:sz w:val="24"/>
          <w:szCs w:val="24"/>
        </w:rPr>
        <w:t xml:space="preserve"> by the rejection of the Ramsey </w:t>
      </w:r>
      <w:r w:rsidR="009035EA" w:rsidRPr="00A35CC9">
        <w:rPr>
          <w:rFonts w:ascii="Garamond" w:hAnsi="Garamond" w:cs="Times New Roman"/>
          <w:sz w:val="24"/>
          <w:szCs w:val="24"/>
        </w:rPr>
        <w:t>R</w:t>
      </w:r>
      <w:r w:rsidRPr="00A35CC9">
        <w:rPr>
          <w:rFonts w:ascii="Garamond" w:hAnsi="Garamond" w:cs="Times New Roman"/>
          <w:sz w:val="24"/>
          <w:szCs w:val="24"/>
        </w:rPr>
        <w:t>eset</w:t>
      </w:r>
      <w:r w:rsidR="009035EA" w:rsidRPr="00A35CC9">
        <w:rPr>
          <w:rFonts w:ascii="Garamond" w:hAnsi="Garamond" w:cs="Times New Roman"/>
          <w:sz w:val="24"/>
          <w:szCs w:val="24"/>
        </w:rPr>
        <w:t xml:space="preserve"> test</w:t>
      </w:r>
      <w:r w:rsidRPr="00A35CC9">
        <w:rPr>
          <w:rFonts w:ascii="Garamond" w:hAnsi="Garamond" w:cs="Times New Roman"/>
          <w:sz w:val="24"/>
          <w:szCs w:val="24"/>
        </w:rPr>
        <w:t xml:space="preserve"> (p-value = 0.24).</w:t>
      </w:r>
      <w:r w:rsidR="005062C3" w:rsidRPr="00A35CC9">
        <w:rPr>
          <w:rFonts w:ascii="Garamond" w:hAnsi="Garamond" w:cs="Times New Roman"/>
          <w:sz w:val="24"/>
          <w:szCs w:val="24"/>
        </w:rPr>
        <w:t xml:space="preserve"> </w:t>
      </w:r>
      <w:r w:rsidR="00BB47E0" w:rsidRPr="00A35CC9">
        <w:rPr>
          <w:rFonts w:ascii="Garamond" w:hAnsi="Garamond" w:cs="Times New Roman"/>
          <w:sz w:val="24"/>
          <w:szCs w:val="24"/>
        </w:rPr>
        <w:t>T</w:t>
      </w:r>
      <w:r w:rsidR="005062C3" w:rsidRPr="00A35CC9">
        <w:rPr>
          <w:rFonts w:ascii="Garamond" w:hAnsi="Garamond" w:cs="Times New Roman"/>
          <w:sz w:val="24"/>
          <w:szCs w:val="24"/>
        </w:rPr>
        <w:t xml:space="preserve">he estimated model </w:t>
      </w:r>
      <w:r w:rsidR="00302205" w:rsidRPr="00A35CC9">
        <w:rPr>
          <w:rFonts w:ascii="Garamond" w:hAnsi="Garamond" w:cs="Times New Roman"/>
          <w:sz w:val="24"/>
          <w:szCs w:val="24"/>
        </w:rPr>
        <w:t>has</w:t>
      </w:r>
      <w:ins w:id="17" w:author="MANUEL PORTELA CHARNEJOVSKY" w:date="2023-06-18T11:00:00Z">
        <w:r w:rsidR="00772055" w:rsidRPr="00A35CC9">
          <w:rPr>
            <w:rFonts w:ascii="Garamond" w:hAnsi="Garamond" w:cs="Times New Roman"/>
            <w:sz w:val="24"/>
            <w:szCs w:val="24"/>
          </w:rPr>
          <w:t xml:space="preserve"> </w:t>
        </w:r>
      </w:ins>
      <w:r w:rsidR="005062C3" w:rsidRPr="00A35CC9">
        <w:rPr>
          <w:rFonts w:ascii="Garamond" w:hAnsi="Garamond" w:cs="Times New Roman"/>
          <w:sz w:val="24"/>
          <w:szCs w:val="24"/>
        </w:rPr>
        <w:t>a low pseudo R-squared (2%)</w:t>
      </w:r>
      <w:r w:rsidR="009035EA" w:rsidRPr="00A35CC9">
        <w:rPr>
          <w:rFonts w:ascii="Garamond" w:hAnsi="Garamond" w:cs="Times New Roman"/>
          <w:sz w:val="24"/>
          <w:szCs w:val="24"/>
        </w:rPr>
        <w:t xml:space="preserve">. </w:t>
      </w:r>
      <w:r w:rsidR="005062C3" w:rsidRPr="00A35CC9">
        <w:rPr>
          <w:rFonts w:ascii="Garamond" w:hAnsi="Garamond" w:cs="Times New Roman"/>
          <w:sz w:val="24"/>
          <w:szCs w:val="24"/>
        </w:rPr>
        <w:t xml:space="preserve"> </w:t>
      </w:r>
      <w:r w:rsidR="00BB47E0" w:rsidRPr="00A35CC9">
        <w:rPr>
          <w:rFonts w:ascii="Garamond" w:hAnsi="Garamond" w:cs="Times New Roman"/>
          <w:sz w:val="24"/>
          <w:szCs w:val="24"/>
        </w:rPr>
        <w:t>This suggest</w:t>
      </w:r>
      <w:r w:rsidR="00B25B82">
        <w:rPr>
          <w:rFonts w:ascii="Garamond" w:hAnsi="Garamond" w:cs="Times New Roman"/>
          <w:sz w:val="24"/>
          <w:szCs w:val="24"/>
        </w:rPr>
        <w:t>s</w:t>
      </w:r>
      <w:r w:rsidR="005062C3" w:rsidRPr="00A35CC9">
        <w:rPr>
          <w:rFonts w:ascii="Garamond" w:hAnsi="Garamond" w:cs="Times New Roman"/>
          <w:sz w:val="24"/>
          <w:szCs w:val="24"/>
        </w:rPr>
        <w:t xml:space="preserve"> that the included variables only have a small predictive power when explaining the presence of an energy consumption label. </w:t>
      </w:r>
      <w:r w:rsidR="00BB47E0" w:rsidRPr="00A35CC9">
        <w:rPr>
          <w:rFonts w:ascii="Garamond" w:hAnsi="Garamond" w:cs="Times New Roman"/>
          <w:sz w:val="24"/>
          <w:szCs w:val="24"/>
        </w:rPr>
        <w:t>Indicating</w:t>
      </w:r>
      <w:r w:rsidR="005062C3" w:rsidRPr="00A35CC9">
        <w:rPr>
          <w:rFonts w:ascii="Garamond" w:hAnsi="Garamond" w:cs="Times New Roman"/>
          <w:sz w:val="24"/>
          <w:szCs w:val="24"/>
        </w:rPr>
        <w:t xml:space="preserve"> that the sample selection </w:t>
      </w:r>
      <w:r w:rsidR="009035EA" w:rsidRPr="00A35CC9">
        <w:rPr>
          <w:rFonts w:ascii="Garamond" w:hAnsi="Garamond" w:cs="Times New Roman"/>
          <w:sz w:val="24"/>
          <w:szCs w:val="24"/>
        </w:rPr>
        <w:t>bias</w:t>
      </w:r>
      <w:r w:rsidR="005062C3" w:rsidRPr="00A35CC9">
        <w:rPr>
          <w:rFonts w:ascii="Garamond" w:hAnsi="Garamond" w:cs="Times New Roman"/>
          <w:sz w:val="24"/>
          <w:szCs w:val="24"/>
        </w:rPr>
        <w:t xml:space="preserve"> is smaller than in prior work</w:t>
      </w:r>
      <w:r w:rsidR="00302205" w:rsidRPr="00A35CC9">
        <w:rPr>
          <w:rFonts w:ascii="Garamond" w:hAnsi="Garamond" w:cs="Times New Roman"/>
          <w:sz w:val="24"/>
          <w:szCs w:val="24"/>
        </w:rPr>
        <w:t>. This</w:t>
      </w:r>
      <w:r w:rsidR="005062C3" w:rsidRPr="00A35CC9">
        <w:rPr>
          <w:rFonts w:ascii="Garamond" w:hAnsi="Garamond" w:cs="Times New Roman"/>
          <w:sz w:val="24"/>
          <w:szCs w:val="24"/>
        </w:rPr>
        <w:t xml:space="preserve"> is supported by </w:t>
      </w:r>
      <w:r w:rsidR="00A46C3A" w:rsidRPr="00A35CC9">
        <w:rPr>
          <w:rFonts w:ascii="Garamond" w:hAnsi="Garamond" w:cs="Times New Roman"/>
          <w:sz w:val="24"/>
          <w:szCs w:val="24"/>
        </w:rPr>
        <w:t xml:space="preserve">the </w:t>
      </w:r>
      <w:r w:rsidR="005062C3" w:rsidRPr="00A35CC9">
        <w:rPr>
          <w:rFonts w:ascii="Garamond" w:hAnsi="Garamond" w:cs="Times New Roman"/>
          <w:sz w:val="24"/>
          <w:szCs w:val="24"/>
        </w:rPr>
        <w:t>relative</w:t>
      </w:r>
      <w:r w:rsidR="00A46C3A" w:rsidRPr="00A35CC9">
        <w:rPr>
          <w:rFonts w:ascii="Garamond" w:hAnsi="Garamond" w:cs="Times New Roman"/>
          <w:sz w:val="24"/>
          <w:szCs w:val="24"/>
        </w:rPr>
        <w:t>ly</w:t>
      </w:r>
      <w:r w:rsidR="005062C3" w:rsidRPr="00A35CC9">
        <w:rPr>
          <w:rFonts w:ascii="Garamond" w:hAnsi="Garamond" w:cs="Times New Roman"/>
          <w:sz w:val="24"/>
          <w:szCs w:val="24"/>
        </w:rPr>
        <w:t xml:space="preserve"> low number of observations that are missing energy label</w:t>
      </w:r>
      <w:r w:rsidR="00A46C3A" w:rsidRPr="00A35CC9">
        <w:rPr>
          <w:rFonts w:ascii="Garamond" w:hAnsi="Garamond" w:cs="Times New Roman"/>
          <w:sz w:val="24"/>
          <w:szCs w:val="24"/>
        </w:rPr>
        <w:t>s</w:t>
      </w:r>
      <w:r w:rsidR="005062C3" w:rsidRPr="00A35CC9">
        <w:rPr>
          <w:rFonts w:ascii="Garamond" w:hAnsi="Garamond" w:cs="Times New Roman"/>
          <w:sz w:val="24"/>
          <w:szCs w:val="24"/>
        </w:rPr>
        <w:t xml:space="preserve"> (25%) in comparison to earlier work in Barcelona</w:t>
      </w:r>
      <w:r w:rsidR="009035EA" w:rsidRPr="00A35CC9">
        <w:rPr>
          <w:rFonts w:ascii="Garamond" w:hAnsi="Garamond" w:cs="Times New Roman"/>
          <w:sz w:val="24"/>
          <w:szCs w:val="24"/>
        </w:rPr>
        <w:t xml:space="preserve"> </w:t>
      </w:r>
      <w:sdt>
        <w:sdtPr>
          <w:rPr>
            <w:rFonts w:ascii="Garamond" w:hAnsi="Garamond" w:cs="Times New Roman"/>
            <w:sz w:val="24"/>
            <w:szCs w:val="24"/>
          </w:rPr>
          <w:tag w:val="MENDELEY_CITATION_v3_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"/>
          <w:id w:val="64003685"/>
          <w:placeholder>
            <w:docPart w:val="3ADC081E9F98429AA119E54ABFC19F5D"/>
          </w:placeholder>
        </w:sdtPr>
        <w:sdtEndPr/>
        <w:sdtContent>
          <w:r w:rsidR="00BB07C8" w:rsidRPr="00A35CC9">
            <w:rPr>
              <w:rFonts w:ascii="Garamond" w:eastAsia="Times New Roman" w:hAnsi="Garamond"/>
              <w:sz w:val="24"/>
              <w:szCs w:val="24"/>
            </w:rPr>
            <w:t>(Chen &amp; Marmolejo Duarte, 2018; Dell’Anna et al., 2019; Marmolejo-Duarte &amp; Chen, 2022)</w:t>
          </w:r>
        </w:sdtContent>
      </w:sdt>
      <w:r w:rsidR="009035EA" w:rsidRPr="00A35CC9">
        <w:rPr>
          <w:rFonts w:ascii="Garamond" w:hAnsi="Garamond" w:cs="Times New Roman"/>
          <w:sz w:val="24"/>
          <w:szCs w:val="24"/>
        </w:rPr>
        <w:t xml:space="preserve">. </w:t>
      </w:r>
      <w:r w:rsidR="00302205" w:rsidRPr="00A35CC9">
        <w:rPr>
          <w:rFonts w:ascii="Garamond" w:hAnsi="Garamond" w:cs="Times New Roman"/>
          <w:sz w:val="24"/>
          <w:szCs w:val="24"/>
        </w:rPr>
        <w:t>That a low number of observations are missing is caused by t</w:t>
      </w:r>
      <w:r w:rsidR="00796106" w:rsidRPr="00A35CC9">
        <w:rPr>
          <w:rFonts w:ascii="Garamond" w:hAnsi="Garamond" w:cs="Times New Roman"/>
          <w:sz w:val="24"/>
          <w:szCs w:val="24"/>
        </w:rPr>
        <w:t>hat</w:t>
      </w:r>
      <w:r w:rsidR="005062C3" w:rsidRPr="00A35CC9">
        <w:rPr>
          <w:rFonts w:ascii="Garamond" w:hAnsi="Garamond" w:cs="Times New Roman"/>
          <w:sz w:val="24"/>
          <w:szCs w:val="24"/>
        </w:rPr>
        <w:t xml:space="preserve"> longer </w:t>
      </w:r>
      <w:r w:rsidR="003D34C2" w:rsidRPr="00A35CC9">
        <w:rPr>
          <w:rFonts w:ascii="Garamond" w:hAnsi="Garamond" w:cs="Times New Roman"/>
          <w:sz w:val="24"/>
          <w:szCs w:val="24"/>
        </w:rPr>
        <w:t>time has passed since the obligation</w:t>
      </w:r>
      <w:r w:rsidR="005062C3" w:rsidRPr="00A35CC9">
        <w:rPr>
          <w:rFonts w:ascii="Garamond" w:hAnsi="Garamond" w:cs="Times New Roman"/>
          <w:sz w:val="24"/>
          <w:szCs w:val="24"/>
        </w:rPr>
        <w:t xml:space="preserve"> to report the energy label</w:t>
      </w:r>
      <w:r w:rsidR="00796106" w:rsidRPr="00A35CC9">
        <w:rPr>
          <w:rFonts w:ascii="Garamond" w:hAnsi="Garamond" w:cs="Times New Roman"/>
          <w:sz w:val="24"/>
          <w:szCs w:val="24"/>
        </w:rPr>
        <w:t xml:space="preserve"> in housing advertisement</w:t>
      </w:r>
      <w:r w:rsidR="009035EA" w:rsidRPr="00A35CC9">
        <w:rPr>
          <w:rFonts w:ascii="Garamond" w:hAnsi="Garamond" w:cs="Times New Roman"/>
          <w:sz w:val="24"/>
          <w:szCs w:val="24"/>
        </w:rPr>
        <w:t>.</w:t>
      </w:r>
    </w:p>
    <w:p w14:paraId="48E55E0B" w14:textId="4C484C95" w:rsidR="00CE47FC" w:rsidRPr="00A35CC9" w:rsidRDefault="00B05749" w:rsidP="004968EF">
      <w:pPr>
        <w:spacing w:line="360" w:lineRule="auto"/>
        <w:jc w:val="both"/>
        <w:rPr>
          <w:rFonts w:ascii="Garamond" w:hAnsi="Garamond" w:cs="Times New Roman"/>
          <w:sz w:val="24"/>
          <w:szCs w:val="24"/>
        </w:rPr>
      </w:pPr>
      <w:r w:rsidRPr="00A35CC9">
        <w:rPr>
          <w:rFonts w:ascii="Garamond" w:hAnsi="Garamond" w:cs="Times New Roman"/>
          <w:sz w:val="24"/>
          <w:szCs w:val="24"/>
        </w:rPr>
        <w:t xml:space="preserve">The results </w:t>
      </w:r>
      <w:r w:rsidR="00302205" w:rsidRPr="00A35CC9">
        <w:rPr>
          <w:rFonts w:ascii="Garamond" w:hAnsi="Garamond" w:cs="Times New Roman"/>
          <w:sz w:val="24"/>
          <w:szCs w:val="24"/>
        </w:rPr>
        <w:t>of</w:t>
      </w:r>
      <w:r w:rsidRPr="00A35CC9">
        <w:rPr>
          <w:rFonts w:ascii="Garamond" w:hAnsi="Garamond" w:cs="Times New Roman"/>
          <w:sz w:val="24"/>
          <w:szCs w:val="24"/>
        </w:rPr>
        <w:t xml:space="preserve"> the</w:t>
      </w:r>
      <w:r w:rsidR="00302205" w:rsidRPr="00A35CC9">
        <w:rPr>
          <w:rFonts w:ascii="Garamond" w:hAnsi="Garamond" w:cs="Times New Roman"/>
          <w:sz w:val="24"/>
          <w:szCs w:val="24"/>
        </w:rPr>
        <w:t xml:space="preserve"> Probit</w:t>
      </w:r>
      <w:r w:rsidRPr="00A35CC9">
        <w:rPr>
          <w:rFonts w:ascii="Garamond" w:hAnsi="Garamond" w:cs="Times New Roman"/>
          <w:sz w:val="24"/>
          <w:szCs w:val="24"/>
        </w:rPr>
        <w:t xml:space="preserve"> model show </w:t>
      </w:r>
      <w:r w:rsidR="00D676DF" w:rsidRPr="00A35CC9">
        <w:rPr>
          <w:rFonts w:ascii="Garamond" w:hAnsi="Garamond" w:cs="Times New Roman"/>
          <w:sz w:val="24"/>
          <w:szCs w:val="24"/>
        </w:rPr>
        <w:t xml:space="preserve">that both the building surface m² and building age have </w:t>
      </w:r>
      <w:r w:rsidR="00704367" w:rsidRPr="00A35CC9">
        <w:rPr>
          <w:rFonts w:ascii="Garamond" w:hAnsi="Garamond" w:cs="Times New Roman"/>
          <w:sz w:val="24"/>
          <w:szCs w:val="24"/>
        </w:rPr>
        <w:t xml:space="preserve">a </w:t>
      </w:r>
      <w:r w:rsidRPr="00A35CC9">
        <w:rPr>
          <w:rFonts w:ascii="Garamond" w:hAnsi="Garamond" w:cs="Times New Roman"/>
          <w:sz w:val="24"/>
          <w:szCs w:val="24"/>
        </w:rPr>
        <w:t>posit</w:t>
      </w:r>
      <w:r w:rsidR="00A46C3A" w:rsidRPr="00A35CC9">
        <w:rPr>
          <w:rFonts w:ascii="Garamond" w:hAnsi="Garamond" w:cs="Times New Roman"/>
          <w:sz w:val="24"/>
          <w:szCs w:val="24"/>
        </w:rPr>
        <w:t>i</w:t>
      </w:r>
      <w:r w:rsidRPr="00A35CC9">
        <w:rPr>
          <w:rFonts w:ascii="Garamond" w:hAnsi="Garamond" w:cs="Times New Roman"/>
          <w:sz w:val="24"/>
          <w:szCs w:val="24"/>
        </w:rPr>
        <w:t>ve</w:t>
      </w:r>
      <w:r w:rsidR="00D676DF" w:rsidRPr="00A35CC9">
        <w:rPr>
          <w:rFonts w:ascii="Garamond" w:hAnsi="Garamond" w:cs="Times New Roman"/>
          <w:sz w:val="24"/>
          <w:szCs w:val="24"/>
        </w:rPr>
        <w:t xml:space="preserve"> relationship </w:t>
      </w:r>
      <w:r w:rsidRPr="00A35CC9">
        <w:rPr>
          <w:rFonts w:ascii="Garamond" w:hAnsi="Garamond" w:cs="Times New Roman"/>
          <w:sz w:val="24"/>
          <w:szCs w:val="24"/>
        </w:rPr>
        <w:t>with the probability of the presence of an energy label</w:t>
      </w:r>
      <w:r w:rsidR="00302205" w:rsidRPr="00A35CC9">
        <w:rPr>
          <w:rFonts w:ascii="Garamond" w:hAnsi="Garamond" w:cs="Times New Roman"/>
          <w:sz w:val="24"/>
          <w:szCs w:val="24"/>
        </w:rPr>
        <w:t>. A</w:t>
      </w:r>
      <w:r w:rsidRPr="00A35CC9">
        <w:rPr>
          <w:rFonts w:ascii="Garamond" w:hAnsi="Garamond" w:cs="Times New Roman"/>
          <w:sz w:val="24"/>
          <w:szCs w:val="24"/>
        </w:rPr>
        <w:t xml:space="preserve">lthough </w:t>
      </w:r>
      <w:r w:rsidR="00302205" w:rsidRPr="00A35CC9">
        <w:rPr>
          <w:rFonts w:ascii="Garamond" w:hAnsi="Garamond" w:cs="Times New Roman"/>
          <w:sz w:val="24"/>
          <w:szCs w:val="24"/>
        </w:rPr>
        <w:t>the coefficient</w:t>
      </w:r>
      <w:r w:rsidR="00796106" w:rsidRPr="00A35CC9">
        <w:rPr>
          <w:rFonts w:ascii="Garamond" w:hAnsi="Garamond" w:cs="Times New Roman"/>
          <w:sz w:val="24"/>
          <w:szCs w:val="24"/>
        </w:rPr>
        <w:t>s</w:t>
      </w:r>
      <w:r w:rsidRPr="00A35CC9">
        <w:rPr>
          <w:rFonts w:ascii="Garamond" w:hAnsi="Garamond" w:cs="Times New Roman"/>
          <w:sz w:val="24"/>
          <w:szCs w:val="24"/>
        </w:rPr>
        <w:t xml:space="preserve"> </w:t>
      </w:r>
      <w:r w:rsidR="00796106" w:rsidRPr="00A35CC9">
        <w:rPr>
          <w:rFonts w:ascii="Garamond" w:hAnsi="Garamond" w:cs="Times New Roman"/>
          <w:sz w:val="24"/>
          <w:szCs w:val="24"/>
        </w:rPr>
        <w:t>are</w:t>
      </w:r>
      <w:r w:rsidRPr="00A35CC9">
        <w:rPr>
          <w:rFonts w:ascii="Garamond" w:hAnsi="Garamond" w:cs="Times New Roman"/>
          <w:sz w:val="24"/>
          <w:szCs w:val="24"/>
        </w:rPr>
        <w:t xml:space="preserve"> not significant</w:t>
      </w:r>
      <w:r w:rsidR="00302205" w:rsidRPr="00A35CC9">
        <w:rPr>
          <w:rFonts w:ascii="Garamond" w:hAnsi="Garamond" w:cs="Times New Roman"/>
          <w:sz w:val="24"/>
          <w:szCs w:val="24"/>
        </w:rPr>
        <w:t>ly different from zero</w:t>
      </w:r>
      <w:r w:rsidRPr="00A35CC9">
        <w:rPr>
          <w:rFonts w:ascii="Garamond" w:hAnsi="Garamond" w:cs="Times New Roman"/>
          <w:sz w:val="24"/>
          <w:szCs w:val="24"/>
        </w:rPr>
        <w:t>.</w:t>
      </w:r>
      <w:r w:rsidR="005062C3" w:rsidRPr="00A35CC9">
        <w:rPr>
          <w:rFonts w:ascii="Garamond" w:hAnsi="Garamond" w:cs="Times New Roman"/>
          <w:sz w:val="24"/>
          <w:szCs w:val="24"/>
        </w:rPr>
        <w:t xml:space="preserve"> </w:t>
      </w:r>
      <w:r w:rsidRPr="00A35CC9">
        <w:rPr>
          <w:rFonts w:ascii="Garamond" w:hAnsi="Garamond" w:cs="Times New Roman"/>
          <w:sz w:val="24"/>
          <w:szCs w:val="24"/>
        </w:rPr>
        <w:t xml:space="preserve">The state of the property has a significant effect on the probability that the energy label is </w:t>
      </w:r>
      <w:r w:rsidR="00302205" w:rsidRPr="00A35CC9">
        <w:rPr>
          <w:rFonts w:ascii="Garamond" w:hAnsi="Garamond" w:cs="Times New Roman"/>
          <w:sz w:val="24"/>
          <w:szCs w:val="24"/>
        </w:rPr>
        <w:t>present</w:t>
      </w:r>
      <w:r w:rsidRPr="00A35CC9">
        <w:rPr>
          <w:rFonts w:ascii="Garamond" w:hAnsi="Garamond" w:cs="Times New Roman"/>
          <w:sz w:val="24"/>
          <w:szCs w:val="24"/>
        </w:rPr>
        <w:t>. Both properties that need renovation or are newly constructed have a significant</w:t>
      </w:r>
      <w:r w:rsidR="00A46C3A" w:rsidRPr="00A35CC9">
        <w:rPr>
          <w:rFonts w:ascii="Garamond" w:hAnsi="Garamond" w:cs="Times New Roman"/>
          <w:sz w:val="24"/>
          <w:szCs w:val="24"/>
        </w:rPr>
        <w:t>ly</w:t>
      </w:r>
      <w:r w:rsidRPr="00A35CC9">
        <w:rPr>
          <w:rFonts w:ascii="Garamond" w:hAnsi="Garamond" w:cs="Times New Roman"/>
          <w:sz w:val="24"/>
          <w:szCs w:val="24"/>
        </w:rPr>
        <w:t xml:space="preserve"> higher probability of missing an energy label in the housing advertisement. </w:t>
      </w:r>
      <w:r w:rsidR="00D676DF" w:rsidRPr="00A35CC9">
        <w:rPr>
          <w:rFonts w:ascii="Garamond" w:hAnsi="Garamond" w:cs="Times New Roman"/>
          <w:sz w:val="24"/>
          <w:szCs w:val="24"/>
        </w:rPr>
        <w:t xml:space="preserve">The </w:t>
      </w:r>
      <w:r w:rsidRPr="00A35CC9">
        <w:rPr>
          <w:rFonts w:ascii="Garamond" w:hAnsi="Garamond" w:cs="Times New Roman"/>
          <w:sz w:val="24"/>
          <w:szCs w:val="24"/>
        </w:rPr>
        <w:t xml:space="preserve">high and significant new housing development dummy is </w:t>
      </w:r>
      <w:r w:rsidR="00D676DF" w:rsidRPr="00A35CC9">
        <w:rPr>
          <w:rFonts w:ascii="Garamond" w:hAnsi="Garamond" w:cs="Times New Roman"/>
          <w:sz w:val="24"/>
          <w:szCs w:val="24"/>
        </w:rPr>
        <w:t xml:space="preserve">likely to be </w:t>
      </w:r>
      <w:r w:rsidRPr="00A35CC9">
        <w:rPr>
          <w:rFonts w:ascii="Garamond" w:hAnsi="Garamond" w:cs="Times New Roman"/>
          <w:sz w:val="24"/>
          <w:szCs w:val="24"/>
        </w:rPr>
        <w:t>caused b</w:t>
      </w:r>
      <w:r w:rsidR="00207811" w:rsidRPr="00A35CC9">
        <w:rPr>
          <w:rFonts w:ascii="Garamond" w:hAnsi="Garamond" w:cs="Times New Roman"/>
          <w:sz w:val="24"/>
          <w:szCs w:val="24"/>
        </w:rPr>
        <w:t>y</w:t>
      </w:r>
      <w:r w:rsidRPr="00A35CC9">
        <w:rPr>
          <w:rFonts w:ascii="Garamond" w:hAnsi="Garamond" w:cs="Times New Roman"/>
          <w:sz w:val="24"/>
          <w:szCs w:val="24"/>
        </w:rPr>
        <w:t xml:space="preserve"> the fact that</w:t>
      </w:r>
      <w:r w:rsidR="00C3067C" w:rsidRPr="00A35CC9">
        <w:rPr>
          <w:rFonts w:ascii="Garamond" w:hAnsi="Garamond" w:cs="Times New Roman"/>
          <w:sz w:val="24"/>
          <w:szCs w:val="24"/>
        </w:rPr>
        <w:t xml:space="preserve"> the energy label is not reported</w:t>
      </w:r>
      <w:r w:rsidRPr="00A35CC9">
        <w:rPr>
          <w:rFonts w:ascii="Garamond" w:hAnsi="Garamond" w:cs="Times New Roman"/>
          <w:sz w:val="24"/>
          <w:szCs w:val="24"/>
        </w:rPr>
        <w:t xml:space="preserve"> in</w:t>
      </w:r>
      <w:r w:rsidR="00D676DF" w:rsidRPr="00A35CC9">
        <w:rPr>
          <w:rFonts w:ascii="Garamond" w:hAnsi="Garamond" w:cs="Times New Roman"/>
          <w:sz w:val="24"/>
          <w:szCs w:val="24"/>
        </w:rPr>
        <w:t xml:space="preserve"> 60% of</w:t>
      </w:r>
      <w:r w:rsidRPr="00A35CC9">
        <w:rPr>
          <w:rFonts w:ascii="Garamond" w:hAnsi="Garamond" w:cs="Times New Roman"/>
          <w:sz w:val="24"/>
          <w:szCs w:val="24"/>
        </w:rPr>
        <w:t xml:space="preserve"> the housing advertisement</w:t>
      </w:r>
      <w:r w:rsidR="00302205" w:rsidRPr="00A35CC9">
        <w:rPr>
          <w:rFonts w:ascii="Garamond" w:hAnsi="Garamond" w:cs="Times New Roman"/>
          <w:sz w:val="24"/>
          <w:szCs w:val="24"/>
        </w:rPr>
        <w:t>s for new housing projects</w:t>
      </w:r>
      <w:r w:rsidR="00D676DF" w:rsidRPr="00A35CC9">
        <w:rPr>
          <w:rFonts w:ascii="Garamond" w:hAnsi="Garamond" w:cs="Times New Roman"/>
          <w:sz w:val="24"/>
          <w:szCs w:val="24"/>
        </w:rPr>
        <w:t xml:space="preserve">. </w:t>
      </w:r>
      <w:r w:rsidR="00302205" w:rsidRPr="00A35CC9">
        <w:rPr>
          <w:rFonts w:ascii="Garamond" w:hAnsi="Garamond" w:cs="Times New Roman"/>
          <w:sz w:val="24"/>
          <w:szCs w:val="24"/>
        </w:rPr>
        <w:t>The significant negative coefficient for the needs renovation variable is</w:t>
      </w:r>
      <w:r w:rsidR="00A46C3A" w:rsidRPr="00A35CC9">
        <w:rPr>
          <w:rFonts w:ascii="Garamond" w:hAnsi="Garamond" w:cs="Times New Roman"/>
          <w:sz w:val="24"/>
          <w:szCs w:val="24"/>
        </w:rPr>
        <w:t xml:space="preserve"> likely</w:t>
      </w:r>
      <w:r w:rsidR="00D676DF" w:rsidRPr="00A35CC9">
        <w:rPr>
          <w:rFonts w:ascii="Garamond" w:hAnsi="Garamond" w:cs="Times New Roman"/>
          <w:sz w:val="24"/>
          <w:szCs w:val="24"/>
        </w:rPr>
        <w:t xml:space="preserve"> caused by a</w:t>
      </w:r>
      <w:r w:rsidR="00DF725D" w:rsidRPr="00A35CC9">
        <w:rPr>
          <w:rFonts w:ascii="Garamond" w:hAnsi="Garamond" w:cs="Times New Roman"/>
          <w:sz w:val="24"/>
          <w:szCs w:val="24"/>
        </w:rPr>
        <w:t>n</w:t>
      </w:r>
      <w:r w:rsidR="00D676DF" w:rsidRPr="00A35CC9">
        <w:rPr>
          <w:rFonts w:ascii="Garamond" w:hAnsi="Garamond" w:cs="Times New Roman"/>
          <w:sz w:val="24"/>
          <w:szCs w:val="24"/>
        </w:rPr>
        <w:t xml:space="preserve"> </w:t>
      </w:r>
      <w:r w:rsidR="00E75CC4" w:rsidRPr="00A35CC9">
        <w:rPr>
          <w:rFonts w:ascii="Garamond" w:hAnsi="Garamond" w:cs="Times New Roman"/>
          <w:sz w:val="24"/>
          <w:szCs w:val="24"/>
        </w:rPr>
        <w:t>ex</w:t>
      </w:r>
      <w:r w:rsidR="00796106" w:rsidRPr="00A35CC9">
        <w:rPr>
          <w:rFonts w:ascii="Garamond" w:hAnsi="Garamond" w:cs="Times New Roman"/>
          <w:sz w:val="24"/>
          <w:szCs w:val="24"/>
        </w:rPr>
        <w:t>p</w:t>
      </w:r>
      <w:r w:rsidR="00E75CC4" w:rsidRPr="00A35CC9">
        <w:rPr>
          <w:rFonts w:ascii="Garamond" w:hAnsi="Garamond" w:cs="Times New Roman"/>
          <w:sz w:val="24"/>
          <w:szCs w:val="24"/>
        </w:rPr>
        <w:t>e</w:t>
      </w:r>
      <w:r w:rsidR="00796106" w:rsidRPr="00A35CC9">
        <w:rPr>
          <w:rFonts w:ascii="Garamond" w:hAnsi="Garamond" w:cs="Times New Roman"/>
          <w:sz w:val="24"/>
          <w:szCs w:val="24"/>
        </w:rPr>
        <w:t>c</w:t>
      </w:r>
      <w:r w:rsidR="00E75CC4" w:rsidRPr="00A35CC9">
        <w:rPr>
          <w:rFonts w:ascii="Garamond" w:hAnsi="Garamond" w:cs="Times New Roman"/>
          <w:sz w:val="24"/>
          <w:szCs w:val="24"/>
        </w:rPr>
        <w:t>ted low</w:t>
      </w:r>
      <w:r w:rsidR="00D676DF" w:rsidRPr="00A35CC9">
        <w:rPr>
          <w:rFonts w:ascii="Garamond" w:hAnsi="Garamond" w:cs="Times New Roman"/>
          <w:sz w:val="24"/>
          <w:szCs w:val="24"/>
        </w:rPr>
        <w:t xml:space="preserve"> energy label</w:t>
      </w:r>
      <w:r w:rsidR="00302205" w:rsidRPr="00A35CC9">
        <w:rPr>
          <w:rFonts w:ascii="Garamond" w:hAnsi="Garamond" w:cs="Times New Roman"/>
          <w:sz w:val="24"/>
          <w:szCs w:val="24"/>
        </w:rPr>
        <w:t>.</w:t>
      </w:r>
      <w:r w:rsidR="00DF725D" w:rsidRPr="00A35CC9">
        <w:rPr>
          <w:rFonts w:ascii="Garamond" w:hAnsi="Garamond" w:cs="Times New Roman"/>
          <w:sz w:val="24"/>
          <w:szCs w:val="24"/>
        </w:rPr>
        <w:t xml:space="preserve"> </w:t>
      </w:r>
      <w:r w:rsidR="00302205" w:rsidRPr="00A35CC9">
        <w:rPr>
          <w:rFonts w:ascii="Garamond" w:hAnsi="Garamond" w:cs="Times New Roman"/>
          <w:sz w:val="24"/>
          <w:szCs w:val="24"/>
        </w:rPr>
        <w:t>A property that needs renovation might have</w:t>
      </w:r>
      <w:r w:rsidR="005306FE" w:rsidRPr="00A35CC9">
        <w:rPr>
          <w:rFonts w:ascii="Garamond" w:hAnsi="Garamond" w:cs="Times New Roman"/>
          <w:sz w:val="24"/>
          <w:szCs w:val="24"/>
        </w:rPr>
        <w:t xml:space="preserve"> for instance thinner glass in the windows</w:t>
      </w:r>
      <w:r w:rsidR="00302205" w:rsidRPr="00A35CC9">
        <w:rPr>
          <w:rFonts w:ascii="Garamond" w:hAnsi="Garamond" w:cs="Times New Roman"/>
          <w:sz w:val="24"/>
          <w:szCs w:val="24"/>
        </w:rPr>
        <w:t xml:space="preserve"> or an older door</w:t>
      </w:r>
      <w:r w:rsidR="00D676DF" w:rsidRPr="00A35CC9">
        <w:rPr>
          <w:rFonts w:ascii="Garamond" w:hAnsi="Garamond" w:cs="Times New Roman"/>
          <w:sz w:val="24"/>
          <w:szCs w:val="24"/>
        </w:rPr>
        <w:t xml:space="preserve">. </w:t>
      </w:r>
      <w:r w:rsidR="00DF725D" w:rsidRPr="00A35CC9">
        <w:rPr>
          <w:rFonts w:ascii="Garamond" w:hAnsi="Garamond" w:cs="Times New Roman"/>
          <w:sz w:val="24"/>
          <w:szCs w:val="24"/>
        </w:rPr>
        <w:t xml:space="preserve">This </w:t>
      </w:r>
      <w:r w:rsidR="00302205" w:rsidRPr="00A35CC9">
        <w:rPr>
          <w:rFonts w:ascii="Garamond" w:hAnsi="Garamond" w:cs="Times New Roman"/>
          <w:sz w:val="24"/>
          <w:szCs w:val="24"/>
        </w:rPr>
        <w:t xml:space="preserve">could be a reason </w:t>
      </w:r>
      <w:r w:rsidR="00DF725D" w:rsidRPr="00A35CC9">
        <w:rPr>
          <w:rFonts w:ascii="Garamond" w:hAnsi="Garamond" w:cs="Times New Roman"/>
          <w:sz w:val="24"/>
          <w:szCs w:val="24"/>
        </w:rPr>
        <w:t>to</w:t>
      </w:r>
      <w:r w:rsidR="00D676DF" w:rsidRPr="00A35CC9">
        <w:rPr>
          <w:rFonts w:ascii="Garamond" w:hAnsi="Garamond" w:cs="Times New Roman"/>
          <w:sz w:val="24"/>
          <w:szCs w:val="24"/>
        </w:rPr>
        <w:t xml:space="preserve"> not report the energy label</w:t>
      </w:r>
      <w:r w:rsidR="00DF725D" w:rsidRPr="00A35CC9">
        <w:rPr>
          <w:rFonts w:ascii="Garamond" w:hAnsi="Garamond" w:cs="Times New Roman"/>
          <w:sz w:val="24"/>
          <w:szCs w:val="24"/>
        </w:rPr>
        <w:t xml:space="preserve"> </w:t>
      </w:r>
      <w:r w:rsidR="00DF725D" w:rsidRPr="00A35CC9">
        <w:rPr>
          <w:rFonts w:ascii="Garamond" w:hAnsi="Garamond" w:cs="Times New Roman"/>
          <w:sz w:val="24"/>
          <w:szCs w:val="24"/>
        </w:rPr>
        <w:lastRenderedPageBreak/>
        <w:t xml:space="preserve">even though </w:t>
      </w:r>
      <w:r w:rsidR="00D676DF" w:rsidRPr="00A35CC9">
        <w:rPr>
          <w:rFonts w:ascii="Garamond" w:hAnsi="Garamond" w:cs="Times New Roman"/>
          <w:sz w:val="24"/>
          <w:szCs w:val="24"/>
        </w:rPr>
        <w:t xml:space="preserve">it is obligated. </w:t>
      </w:r>
      <w:r w:rsidR="009035EA" w:rsidRPr="00A35CC9">
        <w:rPr>
          <w:rFonts w:ascii="Garamond" w:hAnsi="Garamond" w:cs="Times New Roman"/>
          <w:sz w:val="24"/>
          <w:szCs w:val="24"/>
        </w:rPr>
        <w:t>We</w:t>
      </w:r>
      <w:r w:rsidR="005062C3" w:rsidRPr="00A35CC9">
        <w:rPr>
          <w:rFonts w:ascii="Garamond" w:hAnsi="Garamond" w:cs="Times New Roman"/>
          <w:sz w:val="24"/>
          <w:szCs w:val="24"/>
        </w:rPr>
        <w:t xml:space="preserve"> observe</w:t>
      </w:r>
      <w:r w:rsidR="00302205" w:rsidRPr="00A35CC9">
        <w:rPr>
          <w:rFonts w:ascii="Garamond" w:hAnsi="Garamond" w:cs="Times New Roman"/>
          <w:sz w:val="24"/>
          <w:szCs w:val="24"/>
        </w:rPr>
        <w:t xml:space="preserve"> coefficients</w:t>
      </w:r>
      <w:r w:rsidR="005062C3" w:rsidRPr="00A35CC9">
        <w:rPr>
          <w:rFonts w:ascii="Garamond" w:hAnsi="Garamond" w:cs="Times New Roman"/>
          <w:sz w:val="24"/>
          <w:szCs w:val="24"/>
        </w:rPr>
        <w:t xml:space="preserve"> </w:t>
      </w:r>
      <w:r w:rsidR="00D676DF" w:rsidRPr="00A35CC9">
        <w:rPr>
          <w:rFonts w:ascii="Garamond" w:hAnsi="Garamond" w:cs="Times New Roman"/>
          <w:sz w:val="24"/>
          <w:szCs w:val="24"/>
        </w:rPr>
        <w:t>in contrast to the expectations</w:t>
      </w:r>
      <w:r w:rsidR="009035EA" w:rsidRPr="00A35CC9">
        <w:rPr>
          <w:rFonts w:ascii="Garamond" w:hAnsi="Garamond" w:cs="Times New Roman"/>
          <w:sz w:val="24"/>
          <w:szCs w:val="24"/>
        </w:rPr>
        <w:t xml:space="preserve"> for the facilities of a property</w:t>
      </w:r>
      <w:r w:rsidR="005062C3" w:rsidRPr="00A35CC9">
        <w:rPr>
          <w:rFonts w:ascii="Garamond" w:hAnsi="Garamond" w:cs="Times New Roman"/>
          <w:sz w:val="24"/>
          <w:szCs w:val="24"/>
        </w:rPr>
        <w:t>.</w:t>
      </w:r>
      <w:r w:rsidR="00D676DF" w:rsidRPr="00A35CC9">
        <w:rPr>
          <w:rFonts w:ascii="Garamond" w:hAnsi="Garamond" w:cs="Times New Roman"/>
          <w:sz w:val="24"/>
          <w:szCs w:val="24"/>
        </w:rPr>
        <w:t xml:space="preserve"> The results show a significant </w:t>
      </w:r>
      <w:r w:rsidR="005062C3" w:rsidRPr="00A35CC9">
        <w:rPr>
          <w:rFonts w:ascii="Garamond" w:hAnsi="Garamond" w:cs="Times New Roman"/>
          <w:sz w:val="24"/>
          <w:szCs w:val="24"/>
        </w:rPr>
        <w:t>positive</w:t>
      </w:r>
      <w:r w:rsidR="00D676DF" w:rsidRPr="00A35CC9">
        <w:rPr>
          <w:rFonts w:ascii="Garamond" w:hAnsi="Garamond" w:cs="Times New Roman"/>
          <w:sz w:val="24"/>
          <w:szCs w:val="24"/>
        </w:rPr>
        <w:t xml:space="preserve"> relationship between the presence of a heating system and air conditioning</w:t>
      </w:r>
      <w:r w:rsidR="005062C3" w:rsidRPr="00A35CC9">
        <w:rPr>
          <w:rFonts w:ascii="Garamond" w:hAnsi="Garamond" w:cs="Times New Roman"/>
          <w:sz w:val="24"/>
          <w:szCs w:val="24"/>
        </w:rPr>
        <w:t xml:space="preserve"> and the presence of an energy label. </w:t>
      </w:r>
      <w:r w:rsidR="005306FE" w:rsidRPr="00A35CC9">
        <w:rPr>
          <w:rFonts w:ascii="Garamond" w:hAnsi="Garamond" w:cs="Times New Roman"/>
          <w:sz w:val="24"/>
          <w:szCs w:val="24"/>
        </w:rPr>
        <w:t xml:space="preserve">This shows that the presence of energy-consumptive facilities increases the probability that homeowners report the energy label. </w:t>
      </w:r>
      <w:r w:rsidR="005062C3" w:rsidRPr="00A35CC9">
        <w:rPr>
          <w:rFonts w:ascii="Garamond" w:hAnsi="Garamond" w:cs="Times New Roman"/>
          <w:sz w:val="24"/>
          <w:szCs w:val="24"/>
        </w:rPr>
        <w:t xml:space="preserve">Concerning </w:t>
      </w:r>
      <w:r w:rsidR="00D676DF" w:rsidRPr="00A35CC9">
        <w:rPr>
          <w:rFonts w:ascii="Garamond" w:hAnsi="Garamond" w:cs="Times New Roman"/>
          <w:sz w:val="24"/>
          <w:szCs w:val="24"/>
        </w:rPr>
        <w:t xml:space="preserve">the other </w:t>
      </w:r>
      <w:r w:rsidR="005F58D0" w:rsidRPr="00A35CC9">
        <w:rPr>
          <w:rFonts w:ascii="Garamond" w:hAnsi="Garamond" w:cs="Times New Roman"/>
          <w:sz w:val="24"/>
          <w:szCs w:val="24"/>
        </w:rPr>
        <w:t>facilities</w:t>
      </w:r>
      <w:r w:rsidR="00D676DF" w:rsidRPr="00A35CC9">
        <w:rPr>
          <w:rFonts w:ascii="Garamond" w:hAnsi="Garamond" w:cs="Times New Roman"/>
          <w:sz w:val="24"/>
          <w:szCs w:val="24"/>
        </w:rPr>
        <w:t xml:space="preserve"> only evidence is found that residential properties with a terrace are less likely to report the energy label. The other </w:t>
      </w:r>
      <w:r w:rsidR="005062C3" w:rsidRPr="00A35CC9">
        <w:rPr>
          <w:rFonts w:ascii="Garamond" w:hAnsi="Garamond" w:cs="Times New Roman"/>
          <w:sz w:val="24"/>
          <w:szCs w:val="24"/>
        </w:rPr>
        <w:t xml:space="preserve">included </w:t>
      </w:r>
      <w:r w:rsidR="00D676DF" w:rsidRPr="00A35CC9">
        <w:rPr>
          <w:rFonts w:ascii="Garamond" w:hAnsi="Garamond" w:cs="Times New Roman"/>
          <w:sz w:val="24"/>
          <w:szCs w:val="24"/>
        </w:rPr>
        <w:t>dummy variables</w:t>
      </w:r>
      <w:r w:rsidR="005062C3" w:rsidRPr="00A35CC9">
        <w:rPr>
          <w:rFonts w:ascii="Garamond" w:hAnsi="Garamond" w:cs="Times New Roman"/>
          <w:sz w:val="24"/>
          <w:szCs w:val="24"/>
        </w:rPr>
        <w:t>, elevator</w:t>
      </w:r>
      <w:r w:rsidR="00A46C3A" w:rsidRPr="00A35CC9">
        <w:rPr>
          <w:rFonts w:ascii="Garamond" w:hAnsi="Garamond" w:cs="Times New Roman"/>
          <w:sz w:val="24"/>
          <w:szCs w:val="24"/>
        </w:rPr>
        <w:t>,</w:t>
      </w:r>
      <w:r w:rsidR="005062C3" w:rsidRPr="00A35CC9">
        <w:rPr>
          <w:rFonts w:ascii="Garamond" w:hAnsi="Garamond" w:cs="Times New Roman"/>
          <w:sz w:val="24"/>
          <w:szCs w:val="24"/>
        </w:rPr>
        <w:t xml:space="preserve"> and outdoor facilities </w:t>
      </w:r>
      <w:r w:rsidR="00D676DF" w:rsidRPr="00A35CC9">
        <w:rPr>
          <w:rFonts w:ascii="Garamond" w:hAnsi="Garamond" w:cs="Times New Roman"/>
          <w:sz w:val="24"/>
          <w:szCs w:val="24"/>
        </w:rPr>
        <w:t xml:space="preserve">are insignificant </w:t>
      </w:r>
      <w:r w:rsidR="00302205" w:rsidRPr="00A35CC9">
        <w:rPr>
          <w:rFonts w:ascii="Garamond" w:hAnsi="Garamond" w:cs="Times New Roman"/>
          <w:sz w:val="24"/>
          <w:szCs w:val="24"/>
        </w:rPr>
        <w:t>predictors when estimating the</w:t>
      </w:r>
      <w:r w:rsidR="00D676DF" w:rsidRPr="00A35CC9">
        <w:rPr>
          <w:rFonts w:ascii="Garamond" w:hAnsi="Garamond" w:cs="Times New Roman"/>
          <w:sz w:val="24"/>
          <w:szCs w:val="24"/>
        </w:rPr>
        <w:t xml:space="preserve"> </w:t>
      </w:r>
      <w:r w:rsidR="00302205" w:rsidRPr="00A35CC9">
        <w:rPr>
          <w:rFonts w:ascii="Garamond" w:hAnsi="Garamond" w:cs="Times New Roman"/>
          <w:sz w:val="24"/>
          <w:szCs w:val="24"/>
        </w:rPr>
        <w:t xml:space="preserve">probability </w:t>
      </w:r>
      <w:r w:rsidR="00D676DF" w:rsidRPr="00A35CC9">
        <w:rPr>
          <w:rFonts w:ascii="Garamond" w:hAnsi="Garamond" w:cs="Times New Roman"/>
          <w:sz w:val="24"/>
          <w:szCs w:val="24"/>
        </w:rPr>
        <w:t>of a missing energy label.</w:t>
      </w:r>
      <w:r w:rsidR="005062C3" w:rsidRPr="00A35CC9">
        <w:rPr>
          <w:rFonts w:ascii="Garamond" w:hAnsi="Garamond" w:cs="Times New Roman"/>
          <w:sz w:val="24"/>
          <w:szCs w:val="24"/>
        </w:rPr>
        <w:t xml:space="preserve"> A</w:t>
      </w:r>
      <w:r w:rsidR="00D9358E" w:rsidRPr="00A35CC9">
        <w:rPr>
          <w:rFonts w:ascii="Garamond" w:hAnsi="Garamond" w:cs="Times New Roman"/>
          <w:sz w:val="24"/>
          <w:szCs w:val="24"/>
        </w:rPr>
        <w:t xml:space="preserve">ltogether </w:t>
      </w:r>
      <w:r w:rsidR="005062C3" w:rsidRPr="00A35CC9">
        <w:rPr>
          <w:rFonts w:ascii="Garamond" w:hAnsi="Garamond" w:cs="Times New Roman"/>
          <w:sz w:val="24"/>
          <w:szCs w:val="24"/>
        </w:rPr>
        <w:t xml:space="preserve">are </w:t>
      </w:r>
      <w:r w:rsidR="00D9358E" w:rsidRPr="00A35CC9">
        <w:rPr>
          <w:rFonts w:ascii="Garamond" w:hAnsi="Garamond" w:cs="Times New Roman"/>
          <w:sz w:val="24"/>
          <w:szCs w:val="24"/>
        </w:rPr>
        <w:t>the results different compared to</w:t>
      </w:r>
      <w:r w:rsidR="005062C3" w:rsidRPr="00A35CC9">
        <w:rPr>
          <w:rFonts w:ascii="Garamond" w:hAnsi="Garamond" w:cs="Times New Roman"/>
          <w:sz w:val="24"/>
          <w:szCs w:val="24"/>
        </w:rPr>
        <w:t xml:space="preserve"> those found in the work of</w:t>
      </w:r>
      <w:r w:rsidR="00D9358E" w:rsidRPr="00A35CC9">
        <w:rPr>
          <w:rFonts w:ascii="Garamond" w:hAnsi="Garamond" w:cs="Times New Roman"/>
          <w:sz w:val="24"/>
          <w:szCs w:val="24"/>
        </w:rPr>
        <w:t xml:space="preserve"> </w:t>
      </w:r>
      <w:r w:rsidR="003C42BB" w:rsidRPr="00A35CC9">
        <w:rPr>
          <w:rFonts w:ascii="Garamond" w:eastAsia="Times New Roman" w:hAnsi="Garamond"/>
          <w:sz w:val="24"/>
          <w:szCs w:val="24"/>
        </w:rPr>
        <w:t>Chen &amp; Marmolejo Duarte</w:t>
      </w:r>
      <w:r w:rsidR="003C42BB" w:rsidRPr="00A35CC9">
        <w:rPr>
          <w:rFonts w:ascii="Garamond" w:hAnsi="Garamond" w:cs="Times New Roman"/>
          <w:sz w:val="24"/>
          <w:szCs w:val="24"/>
        </w:rPr>
        <w:t xml:space="preserve"> </w:t>
      </w:r>
      <w:sdt>
        <w:sdtPr>
          <w:rPr>
            <w:rFonts w:ascii="Garamond" w:hAnsi="Garamond" w:cs="Times New Roman"/>
            <w:color w:val="000000"/>
            <w:sz w:val="24"/>
            <w:szCs w:val="24"/>
          </w:rPr>
          <w:tag w:val="MENDELEY_CITATION_v3_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"/>
          <w:id w:val="1904015123"/>
          <w:placeholder>
            <w:docPart w:val="121973183D84401CB899A5AE598BC091"/>
          </w:placeholder>
        </w:sdtPr>
        <w:sdtEndPr/>
        <w:sdtContent>
          <w:r w:rsidR="00BB07C8" w:rsidRPr="00A35CC9">
            <w:rPr>
              <w:rFonts w:ascii="Garamond" w:hAnsi="Garamond" w:cs="Times New Roman"/>
              <w:color w:val="000000"/>
              <w:sz w:val="24"/>
              <w:szCs w:val="24"/>
            </w:rPr>
            <w:t xml:space="preserve">(2018). </w:t>
          </w:r>
        </w:sdtContent>
      </w:sdt>
      <w:r w:rsidR="005062C3" w:rsidRPr="00A35CC9">
        <w:rPr>
          <w:rFonts w:ascii="Garamond" w:hAnsi="Garamond" w:cs="Times New Roman"/>
          <w:sz w:val="24"/>
          <w:szCs w:val="24"/>
        </w:rPr>
        <w:t xml:space="preserve"> </w:t>
      </w:r>
      <w:r w:rsidR="00302205" w:rsidRPr="00A35CC9">
        <w:rPr>
          <w:rFonts w:ascii="Garamond" w:hAnsi="Garamond" w:cs="Times New Roman"/>
          <w:sz w:val="24"/>
          <w:szCs w:val="24"/>
        </w:rPr>
        <w:t xml:space="preserve">Related to non-energy consuming related variables, </w:t>
      </w:r>
      <w:r w:rsidR="003C42BB" w:rsidRPr="00A35CC9">
        <w:rPr>
          <w:rFonts w:ascii="Garamond" w:eastAsia="Times New Roman" w:hAnsi="Garamond"/>
          <w:sz w:val="24"/>
          <w:szCs w:val="24"/>
        </w:rPr>
        <w:t>Chen &amp; Marmolejo Duarte</w:t>
      </w:r>
      <w:r w:rsidR="003C42BB" w:rsidRPr="00A35CC9">
        <w:rPr>
          <w:rFonts w:ascii="Garamond" w:hAnsi="Garamond" w:cs="Times New Roman"/>
          <w:sz w:val="24"/>
          <w:szCs w:val="24"/>
        </w:rPr>
        <w:t xml:space="preserve"> </w:t>
      </w:r>
      <w:sdt>
        <w:sdtPr>
          <w:rPr>
            <w:rFonts w:ascii="Garamond" w:hAnsi="Garamond" w:cs="Times New Roman"/>
            <w:color w:val="000000"/>
            <w:sz w:val="24"/>
            <w:szCs w:val="24"/>
          </w:rPr>
          <w:tag w:val="MENDELEY_CITATION_v3_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"/>
          <w:id w:val="70168640"/>
          <w:placeholder>
            <w:docPart w:val="22F65F69770C4B35AC49A3076E90A5E5"/>
          </w:placeholder>
        </w:sdtPr>
        <w:sdtEndPr/>
        <w:sdtContent>
          <w:r w:rsidR="00BB07C8" w:rsidRPr="00A35CC9">
            <w:rPr>
              <w:rFonts w:ascii="Garamond" w:hAnsi="Garamond" w:cs="Times New Roman"/>
              <w:color w:val="000000"/>
              <w:sz w:val="24"/>
              <w:szCs w:val="24"/>
            </w:rPr>
            <w:t>(2018)</w:t>
          </w:r>
        </w:sdtContent>
      </w:sdt>
      <w:r w:rsidR="009035EA" w:rsidRPr="00A35CC9">
        <w:rPr>
          <w:rFonts w:ascii="Garamond" w:hAnsi="Garamond" w:cs="Times New Roman"/>
          <w:sz w:val="24"/>
          <w:szCs w:val="24"/>
        </w:rPr>
        <w:t xml:space="preserve"> </w:t>
      </w:r>
      <w:r w:rsidR="005062C3" w:rsidRPr="00A35CC9">
        <w:rPr>
          <w:rFonts w:ascii="Garamond" w:hAnsi="Garamond" w:cs="Times New Roman"/>
          <w:sz w:val="24"/>
          <w:szCs w:val="24"/>
        </w:rPr>
        <w:t>found</w:t>
      </w:r>
      <w:r w:rsidR="00D9358E" w:rsidRPr="00A35CC9">
        <w:rPr>
          <w:rFonts w:ascii="Garamond" w:hAnsi="Garamond" w:cs="Times New Roman"/>
          <w:sz w:val="24"/>
          <w:szCs w:val="24"/>
        </w:rPr>
        <w:t xml:space="preserve"> </w:t>
      </w:r>
      <w:r w:rsidR="005062C3" w:rsidRPr="00A35CC9">
        <w:rPr>
          <w:rFonts w:ascii="Garamond" w:hAnsi="Garamond" w:cs="Times New Roman"/>
          <w:sz w:val="24"/>
          <w:szCs w:val="24"/>
        </w:rPr>
        <w:t xml:space="preserve">no significant coefficients for the </w:t>
      </w:r>
      <w:r w:rsidR="00D9358E" w:rsidRPr="00A35CC9">
        <w:rPr>
          <w:rFonts w:ascii="Garamond" w:hAnsi="Garamond" w:cs="Times New Roman"/>
          <w:sz w:val="24"/>
          <w:szCs w:val="24"/>
        </w:rPr>
        <w:t>building surface m²</w:t>
      </w:r>
      <w:r w:rsidR="005062C3" w:rsidRPr="00A35CC9">
        <w:rPr>
          <w:rFonts w:ascii="Garamond" w:hAnsi="Garamond" w:cs="Times New Roman"/>
          <w:sz w:val="24"/>
          <w:szCs w:val="24"/>
        </w:rPr>
        <w:t xml:space="preserve">, </w:t>
      </w:r>
      <w:r w:rsidR="00D9358E" w:rsidRPr="00A35CC9">
        <w:rPr>
          <w:rFonts w:ascii="Garamond" w:hAnsi="Garamond" w:cs="Times New Roman"/>
          <w:sz w:val="24"/>
          <w:szCs w:val="24"/>
        </w:rPr>
        <w:t>terrace</w:t>
      </w:r>
      <w:r w:rsidR="005062C3" w:rsidRPr="00A35CC9">
        <w:rPr>
          <w:rFonts w:ascii="Garamond" w:hAnsi="Garamond" w:cs="Times New Roman"/>
          <w:sz w:val="24"/>
          <w:szCs w:val="24"/>
        </w:rPr>
        <w:t xml:space="preserve">, </w:t>
      </w:r>
      <w:r w:rsidR="00D9358E" w:rsidRPr="00A35CC9">
        <w:rPr>
          <w:rFonts w:ascii="Garamond" w:hAnsi="Garamond" w:cs="Times New Roman"/>
          <w:sz w:val="24"/>
          <w:szCs w:val="24"/>
        </w:rPr>
        <w:t>and property state</w:t>
      </w:r>
      <w:r w:rsidR="005062C3" w:rsidRPr="00A35CC9">
        <w:rPr>
          <w:rFonts w:ascii="Garamond" w:hAnsi="Garamond" w:cs="Times New Roman"/>
          <w:sz w:val="24"/>
          <w:szCs w:val="24"/>
        </w:rPr>
        <w:t xml:space="preserve"> </w:t>
      </w:r>
      <w:r w:rsidR="00D9358E" w:rsidRPr="00A35CC9">
        <w:rPr>
          <w:rFonts w:ascii="Garamond" w:hAnsi="Garamond" w:cs="Times New Roman"/>
          <w:sz w:val="24"/>
          <w:szCs w:val="24"/>
        </w:rPr>
        <w:t xml:space="preserve">variables, and a significant negative </w:t>
      </w:r>
      <w:r w:rsidR="00302205" w:rsidRPr="00A35CC9">
        <w:rPr>
          <w:rFonts w:ascii="Garamond" w:hAnsi="Garamond" w:cs="Times New Roman"/>
          <w:sz w:val="24"/>
          <w:szCs w:val="24"/>
        </w:rPr>
        <w:t>coefficient for</w:t>
      </w:r>
      <w:r w:rsidR="00D9358E" w:rsidRPr="00A35CC9">
        <w:rPr>
          <w:rFonts w:ascii="Garamond" w:hAnsi="Garamond" w:cs="Times New Roman"/>
          <w:sz w:val="24"/>
          <w:szCs w:val="24"/>
        </w:rPr>
        <w:t xml:space="preserve"> outdoor facilities. </w:t>
      </w:r>
      <w:r w:rsidR="005062C3" w:rsidRPr="00A35CC9">
        <w:rPr>
          <w:rFonts w:ascii="Garamond" w:hAnsi="Garamond" w:cs="Times New Roman"/>
          <w:sz w:val="24"/>
          <w:szCs w:val="24"/>
        </w:rPr>
        <w:t>More related</w:t>
      </w:r>
      <w:r w:rsidR="00D9358E" w:rsidRPr="00A35CC9">
        <w:rPr>
          <w:rFonts w:ascii="Garamond" w:hAnsi="Garamond" w:cs="Times New Roman"/>
          <w:sz w:val="24"/>
          <w:szCs w:val="24"/>
        </w:rPr>
        <w:t xml:space="preserve"> to the energy</w:t>
      </w:r>
      <w:r w:rsidR="00A46C3A" w:rsidRPr="00A35CC9">
        <w:rPr>
          <w:rFonts w:ascii="Garamond" w:hAnsi="Garamond" w:cs="Times New Roman"/>
          <w:sz w:val="24"/>
          <w:szCs w:val="24"/>
        </w:rPr>
        <w:t>-</w:t>
      </w:r>
      <w:r w:rsidR="00D9358E" w:rsidRPr="00A35CC9">
        <w:rPr>
          <w:rFonts w:ascii="Garamond" w:hAnsi="Garamond" w:cs="Times New Roman"/>
          <w:sz w:val="24"/>
          <w:szCs w:val="24"/>
        </w:rPr>
        <w:t xml:space="preserve">consuming features they found </w:t>
      </w:r>
      <w:r w:rsidR="00A46C3A" w:rsidRPr="00A35CC9">
        <w:rPr>
          <w:rFonts w:ascii="Garamond" w:hAnsi="Garamond" w:cs="Times New Roman"/>
          <w:sz w:val="24"/>
          <w:szCs w:val="24"/>
        </w:rPr>
        <w:t xml:space="preserve">a </w:t>
      </w:r>
      <w:r w:rsidR="00D9358E" w:rsidRPr="00A35CC9">
        <w:rPr>
          <w:rFonts w:ascii="Garamond" w:hAnsi="Garamond" w:cs="Times New Roman"/>
          <w:sz w:val="24"/>
          <w:szCs w:val="24"/>
        </w:rPr>
        <w:t>negative</w:t>
      </w:r>
      <w:r w:rsidR="005062C3" w:rsidRPr="00A35CC9">
        <w:rPr>
          <w:rFonts w:ascii="Garamond" w:hAnsi="Garamond" w:cs="Times New Roman"/>
          <w:sz w:val="24"/>
          <w:szCs w:val="24"/>
        </w:rPr>
        <w:t xml:space="preserve"> significant</w:t>
      </w:r>
      <w:r w:rsidR="00D9358E" w:rsidRPr="00A35CC9">
        <w:rPr>
          <w:rFonts w:ascii="Garamond" w:hAnsi="Garamond" w:cs="Times New Roman"/>
          <w:sz w:val="24"/>
          <w:szCs w:val="24"/>
        </w:rPr>
        <w:t xml:space="preserve"> </w:t>
      </w:r>
      <w:r w:rsidR="00302205" w:rsidRPr="00A35CC9">
        <w:rPr>
          <w:rFonts w:ascii="Garamond" w:hAnsi="Garamond" w:cs="Times New Roman"/>
          <w:sz w:val="24"/>
          <w:szCs w:val="24"/>
        </w:rPr>
        <w:t>coefficient</w:t>
      </w:r>
      <w:r w:rsidR="00D9358E" w:rsidRPr="00A35CC9">
        <w:rPr>
          <w:rFonts w:ascii="Garamond" w:hAnsi="Garamond" w:cs="Times New Roman"/>
          <w:sz w:val="24"/>
          <w:szCs w:val="24"/>
        </w:rPr>
        <w:t xml:space="preserve"> for the heating dummy variable and no </w:t>
      </w:r>
      <w:r w:rsidR="00302205" w:rsidRPr="00A35CC9">
        <w:rPr>
          <w:rFonts w:ascii="Garamond" w:hAnsi="Garamond" w:cs="Times New Roman"/>
          <w:sz w:val="24"/>
          <w:szCs w:val="24"/>
        </w:rPr>
        <w:t>significant coefficient</w:t>
      </w:r>
      <w:r w:rsidR="00D9358E" w:rsidRPr="00A35CC9">
        <w:rPr>
          <w:rFonts w:ascii="Garamond" w:hAnsi="Garamond" w:cs="Times New Roman"/>
          <w:sz w:val="24"/>
          <w:szCs w:val="24"/>
        </w:rPr>
        <w:t xml:space="preserve"> for the air conditioning dummy variable. </w:t>
      </w:r>
      <w:r w:rsidR="00302205" w:rsidRPr="00A35CC9">
        <w:rPr>
          <w:rFonts w:ascii="Garamond" w:hAnsi="Garamond" w:cs="Times New Roman"/>
          <w:sz w:val="24"/>
          <w:szCs w:val="24"/>
        </w:rPr>
        <w:t>Additionally</w:t>
      </w:r>
      <w:r w:rsidR="005062C3" w:rsidRPr="00A35CC9">
        <w:rPr>
          <w:rFonts w:ascii="Garamond" w:hAnsi="Garamond" w:cs="Times New Roman"/>
          <w:sz w:val="24"/>
          <w:szCs w:val="24"/>
        </w:rPr>
        <w:t>,</w:t>
      </w:r>
      <w:r w:rsidR="00D9358E" w:rsidRPr="00A35CC9">
        <w:rPr>
          <w:rFonts w:ascii="Garamond" w:hAnsi="Garamond" w:cs="Times New Roman"/>
          <w:sz w:val="24"/>
          <w:szCs w:val="24"/>
        </w:rPr>
        <w:t xml:space="preserve"> </w:t>
      </w:r>
      <w:r w:rsidR="003C42BB" w:rsidRPr="00A35CC9">
        <w:rPr>
          <w:rFonts w:ascii="Garamond" w:eastAsia="Times New Roman" w:hAnsi="Garamond"/>
          <w:sz w:val="24"/>
          <w:szCs w:val="24"/>
        </w:rPr>
        <w:t>Chen &amp; Marmolejo Duarte</w:t>
      </w:r>
      <w:r w:rsidR="003C42BB" w:rsidRPr="00A35CC9">
        <w:rPr>
          <w:rFonts w:ascii="Garamond" w:hAnsi="Garamond" w:cs="Times New Roman"/>
          <w:sz w:val="24"/>
          <w:szCs w:val="24"/>
        </w:rPr>
        <w:t xml:space="preserve"> </w:t>
      </w:r>
      <w:sdt>
        <w:sdtPr>
          <w:rPr>
            <w:rFonts w:ascii="Garamond" w:hAnsi="Garamond" w:cs="Times New Roman"/>
            <w:color w:val="000000"/>
            <w:sz w:val="24"/>
            <w:szCs w:val="24"/>
          </w:rPr>
          <w:tag w:val="MENDELEY_CITATION_v3_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"/>
          <w:id w:val="-1557388787"/>
          <w:placeholder>
            <w:docPart w:val="650D677DC6574FC18AB680D26C2A257B"/>
          </w:placeholder>
        </w:sdtPr>
        <w:sdtEndPr/>
        <w:sdtContent>
          <w:r w:rsidR="00BB07C8" w:rsidRPr="00A35CC9">
            <w:rPr>
              <w:rFonts w:ascii="Garamond" w:hAnsi="Garamond" w:cs="Times New Roman"/>
              <w:color w:val="000000"/>
              <w:sz w:val="24"/>
              <w:szCs w:val="24"/>
            </w:rPr>
            <w:t>(2018)</w:t>
          </w:r>
        </w:sdtContent>
      </w:sdt>
      <w:r w:rsidR="00D9358E" w:rsidRPr="00A35CC9">
        <w:rPr>
          <w:rFonts w:ascii="Garamond" w:hAnsi="Garamond" w:cs="Times New Roman"/>
          <w:sz w:val="24"/>
          <w:szCs w:val="24"/>
        </w:rPr>
        <w:t xml:space="preserve"> included overall more features in the model</w:t>
      </w:r>
      <w:r w:rsidR="00302205" w:rsidRPr="00A35CC9">
        <w:rPr>
          <w:rFonts w:ascii="Garamond" w:hAnsi="Garamond" w:cs="Times New Roman"/>
          <w:sz w:val="24"/>
          <w:szCs w:val="24"/>
        </w:rPr>
        <w:t>. However, in our case</w:t>
      </w:r>
      <w:r w:rsidR="00382F7F" w:rsidRPr="00A35CC9">
        <w:rPr>
          <w:rFonts w:ascii="Garamond" w:hAnsi="Garamond" w:cs="Times New Roman"/>
          <w:sz w:val="24"/>
          <w:szCs w:val="24"/>
        </w:rPr>
        <w:t>,</w:t>
      </w:r>
      <w:r w:rsidR="00302205" w:rsidRPr="00A35CC9">
        <w:rPr>
          <w:rFonts w:ascii="Garamond" w:hAnsi="Garamond" w:cs="Times New Roman"/>
          <w:sz w:val="24"/>
          <w:szCs w:val="24"/>
        </w:rPr>
        <w:t xml:space="preserve"> additional variables would</w:t>
      </w:r>
      <w:r w:rsidR="005306FE" w:rsidRPr="00A35CC9">
        <w:rPr>
          <w:rFonts w:ascii="Garamond" w:hAnsi="Garamond" w:cs="Times New Roman"/>
          <w:sz w:val="24"/>
          <w:szCs w:val="24"/>
        </w:rPr>
        <w:t xml:space="preserve"> not increase the explained variance by the model. Furthermore</w:t>
      </w:r>
      <w:r w:rsidR="00302205" w:rsidRPr="00A35CC9">
        <w:rPr>
          <w:rFonts w:ascii="Garamond" w:hAnsi="Garamond" w:cs="Times New Roman"/>
          <w:sz w:val="24"/>
          <w:szCs w:val="24"/>
        </w:rPr>
        <w:t>, we could not reason/found</w:t>
      </w:r>
      <w:r w:rsidR="005306FE" w:rsidRPr="00A35CC9">
        <w:rPr>
          <w:rFonts w:ascii="Garamond" w:hAnsi="Garamond" w:cs="Times New Roman"/>
          <w:sz w:val="24"/>
          <w:szCs w:val="24"/>
        </w:rPr>
        <w:t xml:space="preserve"> other housing-specific variables </w:t>
      </w:r>
      <w:r w:rsidR="00302205" w:rsidRPr="00A35CC9">
        <w:rPr>
          <w:rFonts w:ascii="Garamond" w:hAnsi="Garamond" w:cs="Times New Roman"/>
          <w:sz w:val="24"/>
          <w:szCs w:val="24"/>
        </w:rPr>
        <w:t>t</w:t>
      </w:r>
      <w:r w:rsidR="00796106" w:rsidRPr="00A35CC9">
        <w:rPr>
          <w:rFonts w:ascii="Garamond" w:hAnsi="Garamond" w:cs="Times New Roman"/>
          <w:sz w:val="24"/>
          <w:szCs w:val="24"/>
        </w:rPr>
        <w:t>hat</w:t>
      </w:r>
      <w:r w:rsidR="00302205" w:rsidRPr="00A35CC9">
        <w:rPr>
          <w:rFonts w:ascii="Garamond" w:hAnsi="Garamond" w:cs="Times New Roman"/>
          <w:sz w:val="24"/>
          <w:szCs w:val="24"/>
        </w:rPr>
        <w:t xml:space="preserve"> </w:t>
      </w:r>
      <w:r w:rsidR="005306FE" w:rsidRPr="00A35CC9">
        <w:rPr>
          <w:rFonts w:ascii="Garamond" w:hAnsi="Garamond" w:cs="Times New Roman"/>
          <w:sz w:val="24"/>
          <w:szCs w:val="24"/>
        </w:rPr>
        <w:t>have a high correlation with the presence of the energy label in the housing</w:t>
      </w:r>
      <w:r w:rsidR="00382F7F" w:rsidRPr="00A35CC9">
        <w:rPr>
          <w:rFonts w:ascii="Garamond" w:hAnsi="Garamond" w:cs="Times New Roman"/>
          <w:sz w:val="24"/>
          <w:szCs w:val="24"/>
        </w:rPr>
        <w:t xml:space="preserve"> </w:t>
      </w:r>
      <w:r w:rsidR="005306FE" w:rsidRPr="00A35CC9">
        <w:rPr>
          <w:rFonts w:ascii="Garamond" w:hAnsi="Garamond" w:cs="Times New Roman"/>
          <w:sz w:val="24"/>
          <w:szCs w:val="24"/>
        </w:rPr>
        <w:t>advertisement</w:t>
      </w:r>
      <w:r w:rsidR="00302205" w:rsidRPr="00A35CC9">
        <w:rPr>
          <w:rFonts w:ascii="Garamond" w:hAnsi="Garamond" w:cs="Times New Roman"/>
          <w:sz w:val="24"/>
          <w:szCs w:val="24"/>
        </w:rPr>
        <w:t xml:space="preserve"> based on the retrieved </w:t>
      </w:r>
      <w:r w:rsidR="009035EA" w:rsidRPr="00A35CC9">
        <w:rPr>
          <w:rFonts w:ascii="Garamond" w:hAnsi="Garamond" w:cs="Times New Roman"/>
          <w:sz w:val="24"/>
          <w:szCs w:val="24"/>
        </w:rPr>
        <w:t xml:space="preserve">housing-specific </w:t>
      </w:r>
      <w:r w:rsidR="00302205" w:rsidRPr="00A35CC9">
        <w:rPr>
          <w:rFonts w:ascii="Garamond" w:hAnsi="Garamond" w:cs="Times New Roman"/>
          <w:sz w:val="24"/>
          <w:szCs w:val="24"/>
        </w:rPr>
        <w:t>data from Idealista</w:t>
      </w:r>
      <w:r w:rsidR="005306FE" w:rsidRPr="00A35CC9">
        <w:rPr>
          <w:rFonts w:ascii="Garamond" w:hAnsi="Garamond" w:cs="Times New Roman"/>
          <w:sz w:val="24"/>
          <w:szCs w:val="24"/>
        </w:rPr>
        <w:t>.</w:t>
      </w:r>
    </w:p>
    <w:p w14:paraId="4B679A06" w14:textId="7BCB75E0" w:rsidR="00D676DF" w:rsidRPr="00273870" w:rsidRDefault="00C5276C" w:rsidP="004968EF">
      <w:pPr>
        <w:pStyle w:val="Heading3"/>
        <w:spacing w:after="240" w:line="360" w:lineRule="auto"/>
        <w:rPr>
          <w:rFonts w:ascii="Garamond" w:hAnsi="Garamond" w:cs="Times New Roman"/>
          <w:b/>
          <w:bCs/>
          <w:color w:val="auto"/>
        </w:rPr>
      </w:pPr>
      <w:bookmarkStart w:id="18" w:name="_Toc138665569"/>
      <w:r w:rsidRPr="00273870">
        <w:rPr>
          <w:rFonts w:ascii="Garamond" w:hAnsi="Garamond" w:cs="Times New Roman"/>
          <w:b/>
          <w:bCs/>
          <w:color w:val="auto"/>
        </w:rPr>
        <w:t xml:space="preserve">Section 4.1.2: </w:t>
      </w:r>
      <w:r w:rsidR="00D676DF" w:rsidRPr="00273870">
        <w:rPr>
          <w:rFonts w:ascii="Garamond" w:hAnsi="Garamond" w:cs="Times New Roman"/>
          <w:b/>
          <w:bCs/>
          <w:color w:val="auto"/>
        </w:rPr>
        <w:t>Model 1</w:t>
      </w:r>
      <w:r w:rsidR="005062C3" w:rsidRPr="00273870">
        <w:rPr>
          <w:rFonts w:ascii="Garamond" w:hAnsi="Garamond" w:cs="Times New Roman"/>
          <w:b/>
          <w:bCs/>
          <w:color w:val="auto"/>
        </w:rPr>
        <w:t>: Housing-Specific Variables</w:t>
      </w:r>
      <w:bookmarkEnd w:id="18"/>
    </w:p>
    <w:p w14:paraId="718B4BE1" w14:textId="65A0F3F4" w:rsidR="00D676DF" w:rsidRPr="00A35CC9" w:rsidRDefault="00D676DF" w:rsidP="004968EF">
      <w:pPr>
        <w:spacing w:line="360" w:lineRule="auto"/>
        <w:jc w:val="both"/>
        <w:rPr>
          <w:rFonts w:ascii="Garamond" w:hAnsi="Garamond" w:cs="Times New Roman"/>
          <w:sz w:val="24"/>
          <w:szCs w:val="24"/>
        </w:rPr>
      </w:pPr>
      <w:r w:rsidRPr="00A35CC9">
        <w:rPr>
          <w:rFonts w:ascii="Garamond" w:hAnsi="Garamond" w:cs="Times New Roman"/>
          <w:sz w:val="24"/>
          <w:szCs w:val="24"/>
        </w:rPr>
        <w:t>Model 1</w:t>
      </w:r>
      <w:r w:rsidR="00A03B43" w:rsidRPr="00A35CC9">
        <w:rPr>
          <w:rFonts w:ascii="Garamond" w:hAnsi="Garamond" w:cs="Times New Roman"/>
          <w:sz w:val="24"/>
          <w:szCs w:val="24"/>
        </w:rPr>
        <w:t>, shown in table</w:t>
      </w:r>
      <w:r w:rsidR="005306FE" w:rsidRPr="00A35CC9">
        <w:rPr>
          <w:rFonts w:ascii="Garamond" w:hAnsi="Garamond" w:cs="Times New Roman"/>
          <w:sz w:val="24"/>
          <w:szCs w:val="24"/>
        </w:rPr>
        <w:t xml:space="preserve"> 1</w:t>
      </w:r>
      <w:r w:rsidR="009035EA" w:rsidRPr="00A35CC9">
        <w:rPr>
          <w:rFonts w:ascii="Garamond" w:hAnsi="Garamond" w:cs="Times New Roman"/>
          <w:sz w:val="24"/>
          <w:szCs w:val="24"/>
        </w:rPr>
        <w:t>4</w:t>
      </w:r>
      <w:r w:rsidR="005306FE" w:rsidRPr="00A35CC9">
        <w:rPr>
          <w:rFonts w:ascii="Garamond" w:hAnsi="Garamond" w:cs="Times New Roman"/>
          <w:sz w:val="24"/>
          <w:szCs w:val="24"/>
        </w:rPr>
        <w:t>A</w:t>
      </w:r>
      <w:r w:rsidR="00A03B43" w:rsidRPr="00A35CC9">
        <w:rPr>
          <w:rFonts w:ascii="Garamond" w:hAnsi="Garamond" w:cs="Times New Roman"/>
          <w:sz w:val="24"/>
          <w:szCs w:val="24"/>
        </w:rPr>
        <w:t>,</w:t>
      </w:r>
      <w:r w:rsidRPr="00A35CC9">
        <w:rPr>
          <w:rFonts w:ascii="Garamond" w:hAnsi="Garamond" w:cs="Times New Roman"/>
          <w:sz w:val="24"/>
          <w:szCs w:val="24"/>
        </w:rPr>
        <w:t xml:space="preserve"> includes only the housing-specific characteristics in the semi-log hedonic pricing model</w:t>
      </w:r>
      <w:r w:rsidR="00603804" w:rsidRPr="00A35CC9">
        <w:rPr>
          <w:rFonts w:ascii="Garamond" w:hAnsi="Garamond" w:cs="Times New Roman"/>
          <w:sz w:val="24"/>
          <w:szCs w:val="24"/>
        </w:rPr>
        <w:t>. The</w:t>
      </w:r>
      <w:r w:rsidRPr="00A35CC9">
        <w:rPr>
          <w:rFonts w:ascii="Garamond" w:hAnsi="Garamond" w:cs="Times New Roman"/>
          <w:sz w:val="24"/>
          <w:szCs w:val="24"/>
        </w:rPr>
        <w:t xml:space="preserve"> </w:t>
      </w:r>
      <w:r w:rsidR="00603804" w:rsidRPr="00A35CC9">
        <w:rPr>
          <w:rFonts w:ascii="Garamond" w:hAnsi="Garamond" w:cs="Times New Roman"/>
          <w:sz w:val="24"/>
          <w:szCs w:val="24"/>
        </w:rPr>
        <w:t>R</w:t>
      </w:r>
      <w:r w:rsidRPr="00A35CC9">
        <w:rPr>
          <w:rFonts w:ascii="Garamond" w:hAnsi="Garamond" w:cs="Times New Roman"/>
          <w:sz w:val="24"/>
          <w:szCs w:val="24"/>
        </w:rPr>
        <w:t>-squared of the model (82.</w:t>
      </w:r>
      <w:r w:rsidR="00A03B43" w:rsidRPr="00A35CC9">
        <w:rPr>
          <w:rFonts w:ascii="Garamond" w:hAnsi="Garamond" w:cs="Times New Roman"/>
          <w:sz w:val="24"/>
          <w:szCs w:val="24"/>
        </w:rPr>
        <w:t>6</w:t>
      </w:r>
      <w:r w:rsidRPr="00A35CC9">
        <w:rPr>
          <w:rFonts w:ascii="Garamond" w:hAnsi="Garamond" w:cs="Times New Roman"/>
          <w:sz w:val="24"/>
          <w:szCs w:val="24"/>
        </w:rPr>
        <w:t>%) show</w:t>
      </w:r>
      <w:r w:rsidR="00A46C3A" w:rsidRPr="00A35CC9">
        <w:rPr>
          <w:rFonts w:ascii="Garamond" w:hAnsi="Garamond" w:cs="Times New Roman"/>
          <w:sz w:val="24"/>
          <w:szCs w:val="24"/>
        </w:rPr>
        <w:t>s</w:t>
      </w:r>
      <w:r w:rsidRPr="00A35CC9">
        <w:rPr>
          <w:rFonts w:ascii="Garamond" w:hAnsi="Garamond" w:cs="Times New Roman"/>
          <w:sz w:val="24"/>
          <w:szCs w:val="24"/>
        </w:rPr>
        <w:t xml:space="preserve"> that these variables</w:t>
      </w:r>
      <w:r w:rsidR="00A03B43" w:rsidRPr="00A35CC9">
        <w:rPr>
          <w:rFonts w:ascii="Garamond" w:hAnsi="Garamond" w:cs="Times New Roman"/>
          <w:sz w:val="24"/>
          <w:szCs w:val="24"/>
        </w:rPr>
        <w:t xml:space="preserve"> have high </w:t>
      </w:r>
      <w:r w:rsidRPr="00A35CC9">
        <w:rPr>
          <w:rFonts w:ascii="Garamond" w:hAnsi="Garamond" w:cs="Times New Roman"/>
          <w:sz w:val="24"/>
          <w:szCs w:val="24"/>
        </w:rPr>
        <w:t>importan</w:t>
      </w:r>
      <w:r w:rsidR="00A03B43" w:rsidRPr="00A35CC9">
        <w:rPr>
          <w:rFonts w:ascii="Garamond" w:hAnsi="Garamond" w:cs="Times New Roman"/>
          <w:sz w:val="24"/>
          <w:szCs w:val="24"/>
        </w:rPr>
        <w:t>ce</w:t>
      </w:r>
      <w:r w:rsidRPr="00A35CC9">
        <w:rPr>
          <w:rFonts w:ascii="Garamond" w:hAnsi="Garamond" w:cs="Times New Roman"/>
          <w:sz w:val="24"/>
          <w:szCs w:val="24"/>
        </w:rPr>
        <w:t xml:space="preserve"> when valuing </w:t>
      </w:r>
      <w:r w:rsidR="00BA6D79" w:rsidRPr="00A35CC9">
        <w:rPr>
          <w:rFonts w:ascii="Garamond" w:hAnsi="Garamond" w:cs="Times New Roman"/>
          <w:sz w:val="24"/>
          <w:szCs w:val="24"/>
        </w:rPr>
        <w:t>residential</w:t>
      </w:r>
      <w:r w:rsidRPr="00A35CC9">
        <w:rPr>
          <w:rFonts w:ascii="Garamond" w:hAnsi="Garamond" w:cs="Times New Roman"/>
          <w:sz w:val="24"/>
          <w:szCs w:val="24"/>
        </w:rPr>
        <w:t xml:space="preserve"> properties. The results for the VIF</w:t>
      </w:r>
      <w:r w:rsidR="00A46C3A" w:rsidRPr="00A35CC9">
        <w:rPr>
          <w:rFonts w:ascii="Garamond" w:hAnsi="Garamond" w:cs="Times New Roman"/>
          <w:sz w:val="24"/>
          <w:szCs w:val="24"/>
        </w:rPr>
        <w:t xml:space="preserve"> </w:t>
      </w:r>
      <w:r w:rsidRPr="00A35CC9">
        <w:rPr>
          <w:rFonts w:ascii="Garamond" w:hAnsi="Garamond" w:cs="Times New Roman"/>
          <w:sz w:val="24"/>
          <w:szCs w:val="24"/>
        </w:rPr>
        <w:t>test</w:t>
      </w:r>
      <w:r w:rsidR="00382F7F" w:rsidRPr="00A35CC9">
        <w:rPr>
          <w:rFonts w:ascii="Garamond" w:hAnsi="Garamond" w:cs="Times New Roman"/>
          <w:sz w:val="24"/>
          <w:szCs w:val="24"/>
        </w:rPr>
        <w:t xml:space="preserve"> </w:t>
      </w:r>
      <w:r w:rsidR="009035EA" w:rsidRPr="00A35CC9">
        <w:rPr>
          <w:rFonts w:ascii="Garamond" w:hAnsi="Garamond" w:cs="Times New Roman"/>
          <w:sz w:val="24"/>
          <w:szCs w:val="24"/>
        </w:rPr>
        <w:t>statistic</w:t>
      </w:r>
      <w:r w:rsidRPr="00A35CC9">
        <w:rPr>
          <w:rFonts w:ascii="Garamond" w:hAnsi="Garamond" w:cs="Times New Roman"/>
          <w:sz w:val="24"/>
          <w:szCs w:val="24"/>
        </w:rPr>
        <w:t>, included in the appendix</w:t>
      </w:r>
      <w:r w:rsidR="00302205" w:rsidRPr="00A35CC9">
        <w:rPr>
          <w:rFonts w:ascii="Garamond" w:hAnsi="Garamond" w:cs="Times New Roman"/>
          <w:sz w:val="24"/>
          <w:szCs w:val="24"/>
        </w:rPr>
        <w:t xml:space="preserve"> in table 1</w:t>
      </w:r>
      <w:r w:rsidR="009035EA" w:rsidRPr="00A35CC9">
        <w:rPr>
          <w:rFonts w:ascii="Garamond" w:hAnsi="Garamond" w:cs="Times New Roman"/>
          <w:sz w:val="24"/>
          <w:szCs w:val="24"/>
        </w:rPr>
        <w:t>5</w:t>
      </w:r>
      <w:r w:rsidRPr="00A35CC9">
        <w:rPr>
          <w:rFonts w:ascii="Garamond" w:hAnsi="Garamond" w:cs="Times New Roman"/>
          <w:sz w:val="24"/>
          <w:szCs w:val="24"/>
        </w:rPr>
        <w:t xml:space="preserve">, show that </w:t>
      </w:r>
      <w:r w:rsidR="002F42E2" w:rsidRPr="00A35CC9">
        <w:rPr>
          <w:rFonts w:ascii="Garamond" w:hAnsi="Garamond" w:cs="Times New Roman"/>
          <w:sz w:val="24"/>
          <w:szCs w:val="24"/>
        </w:rPr>
        <w:t xml:space="preserve">for </w:t>
      </w:r>
      <w:r w:rsidRPr="00A35CC9">
        <w:rPr>
          <w:rFonts w:ascii="Garamond" w:hAnsi="Garamond" w:cs="Times New Roman"/>
          <w:sz w:val="24"/>
          <w:szCs w:val="24"/>
        </w:rPr>
        <w:t>no</w:t>
      </w:r>
      <w:r w:rsidR="002F42E2" w:rsidRPr="00A35CC9">
        <w:rPr>
          <w:rFonts w:ascii="Garamond" w:hAnsi="Garamond" w:cs="Times New Roman"/>
          <w:sz w:val="24"/>
          <w:szCs w:val="24"/>
        </w:rPr>
        <w:t>ne of the variables</w:t>
      </w:r>
      <w:r w:rsidR="00B25B82">
        <w:rPr>
          <w:rFonts w:ascii="Garamond" w:hAnsi="Garamond" w:cs="Times New Roman"/>
          <w:sz w:val="24"/>
          <w:szCs w:val="24"/>
        </w:rPr>
        <w:t>,</w:t>
      </w:r>
      <w:r w:rsidR="002F42E2" w:rsidRPr="00A35CC9">
        <w:rPr>
          <w:rFonts w:ascii="Garamond" w:hAnsi="Garamond" w:cs="Times New Roman"/>
          <w:sz w:val="24"/>
          <w:szCs w:val="24"/>
        </w:rPr>
        <w:t xml:space="preserve"> the</w:t>
      </w:r>
      <w:r w:rsidRPr="00A35CC9">
        <w:rPr>
          <w:rFonts w:ascii="Garamond" w:hAnsi="Garamond" w:cs="Times New Roman"/>
          <w:sz w:val="24"/>
          <w:szCs w:val="24"/>
        </w:rPr>
        <w:t xml:space="preserve"> test</w:t>
      </w:r>
      <w:r w:rsidR="00382F7F" w:rsidRPr="00A35CC9">
        <w:rPr>
          <w:rFonts w:ascii="Garamond" w:hAnsi="Garamond" w:cs="Times New Roman"/>
          <w:sz w:val="24"/>
          <w:szCs w:val="24"/>
        </w:rPr>
        <w:t xml:space="preserve"> </w:t>
      </w:r>
      <w:r w:rsidRPr="00A35CC9">
        <w:rPr>
          <w:rFonts w:ascii="Garamond" w:hAnsi="Garamond" w:cs="Times New Roman"/>
          <w:sz w:val="24"/>
          <w:szCs w:val="24"/>
        </w:rPr>
        <w:t>statistic</w:t>
      </w:r>
      <w:r w:rsidR="00796106" w:rsidRPr="00A35CC9">
        <w:rPr>
          <w:rFonts w:ascii="Garamond" w:hAnsi="Garamond" w:cs="Times New Roman"/>
          <w:sz w:val="24"/>
          <w:szCs w:val="24"/>
        </w:rPr>
        <w:t xml:space="preserve"> </w:t>
      </w:r>
      <w:r w:rsidRPr="00A35CC9">
        <w:rPr>
          <w:rFonts w:ascii="Garamond" w:hAnsi="Garamond" w:cs="Times New Roman"/>
          <w:sz w:val="24"/>
          <w:szCs w:val="24"/>
        </w:rPr>
        <w:t>is higher than 6.5</w:t>
      </w:r>
      <w:r w:rsidR="00796106" w:rsidRPr="00A35CC9">
        <w:rPr>
          <w:rFonts w:ascii="Garamond" w:hAnsi="Garamond" w:cs="Times New Roman"/>
          <w:sz w:val="24"/>
          <w:szCs w:val="24"/>
        </w:rPr>
        <w:t xml:space="preserve"> except for the building surface m² and building age</w:t>
      </w:r>
      <w:r w:rsidRPr="00A35CC9">
        <w:rPr>
          <w:rFonts w:ascii="Garamond" w:hAnsi="Garamond" w:cs="Times New Roman"/>
          <w:sz w:val="24"/>
          <w:szCs w:val="24"/>
        </w:rPr>
        <w:t>.</w:t>
      </w:r>
      <w:r w:rsidR="002C6C1E" w:rsidRPr="00A35CC9">
        <w:rPr>
          <w:rFonts w:ascii="Garamond" w:hAnsi="Garamond" w:cs="Times New Roman"/>
          <w:sz w:val="24"/>
          <w:szCs w:val="24"/>
        </w:rPr>
        <w:t xml:space="preserve"> </w:t>
      </w:r>
      <w:r w:rsidR="00302205" w:rsidRPr="00A35CC9">
        <w:rPr>
          <w:rFonts w:ascii="Garamond" w:hAnsi="Garamond" w:cs="Times New Roman"/>
          <w:sz w:val="24"/>
          <w:szCs w:val="24"/>
        </w:rPr>
        <w:t>The high VIF test</w:t>
      </w:r>
      <w:r w:rsidR="00382F7F" w:rsidRPr="00A35CC9">
        <w:rPr>
          <w:rFonts w:ascii="Garamond" w:hAnsi="Garamond" w:cs="Times New Roman"/>
          <w:sz w:val="24"/>
          <w:szCs w:val="24"/>
        </w:rPr>
        <w:t xml:space="preserve"> </w:t>
      </w:r>
      <w:r w:rsidR="00302205" w:rsidRPr="00A35CC9">
        <w:rPr>
          <w:rFonts w:ascii="Garamond" w:hAnsi="Garamond" w:cs="Times New Roman"/>
          <w:sz w:val="24"/>
          <w:szCs w:val="24"/>
        </w:rPr>
        <w:t xml:space="preserve">statistic </w:t>
      </w:r>
      <w:r w:rsidR="009035EA" w:rsidRPr="00A35CC9">
        <w:rPr>
          <w:rFonts w:ascii="Garamond" w:hAnsi="Garamond" w:cs="Times New Roman"/>
          <w:sz w:val="24"/>
          <w:szCs w:val="24"/>
        </w:rPr>
        <w:t xml:space="preserve">for the </w:t>
      </w:r>
      <w:r w:rsidR="00302205" w:rsidRPr="00A35CC9">
        <w:rPr>
          <w:rFonts w:ascii="Garamond" w:hAnsi="Garamond" w:cs="Times New Roman"/>
          <w:sz w:val="24"/>
          <w:szCs w:val="24"/>
        </w:rPr>
        <w:t xml:space="preserve">building surface m² and building age is mostly caused by the inclusion of the squares of the variables. </w:t>
      </w:r>
      <w:r w:rsidR="002C6C1E" w:rsidRPr="00A35CC9">
        <w:rPr>
          <w:rFonts w:ascii="Garamond" w:hAnsi="Garamond" w:cs="Times New Roman"/>
          <w:sz w:val="24"/>
          <w:szCs w:val="24"/>
        </w:rPr>
        <w:t xml:space="preserve">The air conditioning dummy variable is excluded from the sample given the </w:t>
      </w:r>
      <w:r w:rsidR="00302205" w:rsidRPr="00A35CC9">
        <w:rPr>
          <w:rFonts w:ascii="Garamond" w:hAnsi="Garamond" w:cs="Times New Roman"/>
          <w:sz w:val="24"/>
          <w:szCs w:val="24"/>
        </w:rPr>
        <w:t xml:space="preserve">high </w:t>
      </w:r>
      <w:r w:rsidR="002C6C1E" w:rsidRPr="00A35CC9">
        <w:rPr>
          <w:rFonts w:ascii="Garamond" w:hAnsi="Garamond" w:cs="Times New Roman"/>
          <w:sz w:val="24"/>
          <w:szCs w:val="24"/>
        </w:rPr>
        <w:t>observed VIF statistic</w:t>
      </w:r>
      <w:r w:rsidR="00302205" w:rsidRPr="00A35CC9">
        <w:rPr>
          <w:rFonts w:ascii="Garamond" w:hAnsi="Garamond" w:cs="Times New Roman"/>
          <w:sz w:val="24"/>
          <w:szCs w:val="24"/>
        </w:rPr>
        <w:t xml:space="preserve"> (65). </w:t>
      </w:r>
      <w:r w:rsidR="00C51FF1" w:rsidRPr="00A35CC9">
        <w:rPr>
          <w:rFonts w:ascii="Garamond" w:hAnsi="Garamond" w:cs="Times New Roman"/>
          <w:sz w:val="24"/>
          <w:szCs w:val="24"/>
        </w:rPr>
        <w:t>T</w:t>
      </w:r>
      <w:r w:rsidRPr="00A35CC9">
        <w:rPr>
          <w:rFonts w:ascii="Garamond" w:hAnsi="Garamond" w:cs="Times New Roman"/>
          <w:sz w:val="24"/>
          <w:szCs w:val="24"/>
        </w:rPr>
        <w:t>he inclusion</w:t>
      </w:r>
      <w:r w:rsidR="00C51FF1" w:rsidRPr="00A35CC9">
        <w:rPr>
          <w:rFonts w:ascii="Garamond" w:hAnsi="Garamond" w:cs="Times New Roman"/>
          <w:sz w:val="24"/>
          <w:szCs w:val="24"/>
        </w:rPr>
        <w:t xml:space="preserve"> of the squares of building surface m² and building age</w:t>
      </w:r>
      <w:r w:rsidRPr="00A35CC9">
        <w:rPr>
          <w:rFonts w:ascii="Garamond" w:hAnsi="Garamond" w:cs="Times New Roman"/>
          <w:sz w:val="24"/>
          <w:szCs w:val="24"/>
        </w:rPr>
        <w:t xml:space="preserve"> decreased the probability of the </w:t>
      </w:r>
      <w:r w:rsidR="001079FE" w:rsidRPr="00A35CC9">
        <w:rPr>
          <w:rFonts w:ascii="Garamond" w:hAnsi="Garamond" w:cs="Times New Roman"/>
          <w:sz w:val="24"/>
          <w:szCs w:val="24"/>
        </w:rPr>
        <w:t>Ramsey</w:t>
      </w:r>
      <w:r w:rsidRPr="00A35CC9">
        <w:rPr>
          <w:rFonts w:ascii="Garamond" w:hAnsi="Garamond" w:cs="Times New Roman"/>
          <w:sz w:val="24"/>
          <w:szCs w:val="24"/>
        </w:rPr>
        <w:t xml:space="preserve"> </w:t>
      </w:r>
      <w:r w:rsidR="00A64E1D" w:rsidRPr="00A35CC9">
        <w:rPr>
          <w:rFonts w:ascii="Garamond" w:hAnsi="Garamond" w:cs="Times New Roman"/>
          <w:sz w:val="24"/>
          <w:szCs w:val="24"/>
        </w:rPr>
        <w:t>R</w:t>
      </w:r>
      <w:r w:rsidRPr="00A35CC9">
        <w:rPr>
          <w:rFonts w:ascii="Garamond" w:hAnsi="Garamond" w:cs="Times New Roman"/>
          <w:sz w:val="24"/>
          <w:szCs w:val="24"/>
        </w:rPr>
        <w:t xml:space="preserve">eset test to a p-value of </w:t>
      </w:r>
      <w:r w:rsidR="009035EA" w:rsidRPr="00A35CC9">
        <w:rPr>
          <w:rFonts w:ascii="Garamond" w:hAnsi="Garamond" w:cs="Times New Roman"/>
          <w:sz w:val="24"/>
          <w:szCs w:val="24"/>
        </w:rPr>
        <w:t>0.023</w:t>
      </w:r>
      <w:r w:rsidR="00302205" w:rsidRPr="00A35CC9">
        <w:rPr>
          <w:rFonts w:ascii="Garamond" w:hAnsi="Garamond" w:cs="Times New Roman"/>
          <w:sz w:val="24"/>
          <w:szCs w:val="24"/>
        </w:rPr>
        <w:t xml:space="preserve">. </w:t>
      </w:r>
      <w:r w:rsidR="009035EA" w:rsidRPr="00A35CC9">
        <w:rPr>
          <w:rFonts w:ascii="Garamond" w:hAnsi="Garamond" w:cs="Times New Roman"/>
          <w:sz w:val="24"/>
          <w:szCs w:val="24"/>
        </w:rPr>
        <w:t xml:space="preserve">This rejects </w:t>
      </w:r>
      <w:r w:rsidR="00382F7F" w:rsidRPr="00A35CC9">
        <w:rPr>
          <w:rFonts w:ascii="Garamond" w:hAnsi="Garamond" w:cs="Times New Roman"/>
          <w:sz w:val="24"/>
          <w:szCs w:val="24"/>
        </w:rPr>
        <w:t xml:space="preserve">the </w:t>
      </w:r>
      <w:r w:rsidR="009035EA" w:rsidRPr="00A35CC9">
        <w:rPr>
          <w:rFonts w:ascii="Garamond" w:hAnsi="Garamond" w:cs="Times New Roman"/>
          <w:sz w:val="24"/>
          <w:szCs w:val="24"/>
        </w:rPr>
        <w:t xml:space="preserve">misspecification of the model at the 1% significance level. </w:t>
      </w:r>
      <w:r w:rsidR="00302205" w:rsidRPr="00A35CC9">
        <w:rPr>
          <w:rFonts w:ascii="Garamond" w:hAnsi="Garamond" w:cs="Times New Roman"/>
          <w:sz w:val="24"/>
          <w:szCs w:val="24"/>
        </w:rPr>
        <w:t xml:space="preserve">This p-value would be lower if the squared values of the building surface m² and building age were not included in the pricing model. </w:t>
      </w:r>
    </w:p>
    <w:p w14:paraId="23C93A17" w14:textId="77777777" w:rsidR="00A35CC9" w:rsidRDefault="00302205" w:rsidP="004968EF">
      <w:pPr>
        <w:spacing w:line="360" w:lineRule="auto"/>
        <w:jc w:val="both"/>
        <w:rPr>
          <w:rFonts w:ascii="Garamond" w:hAnsi="Garamond" w:cs="Times New Roman"/>
          <w:sz w:val="24"/>
          <w:szCs w:val="24"/>
        </w:rPr>
      </w:pPr>
      <w:r w:rsidRPr="00A35CC9">
        <w:rPr>
          <w:rFonts w:ascii="Garamond" w:hAnsi="Garamond" w:cs="Times New Roman"/>
          <w:sz w:val="24"/>
          <w:szCs w:val="24"/>
        </w:rPr>
        <w:lastRenderedPageBreak/>
        <w:t>Overall, t</w:t>
      </w:r>
      <w:r w:rsidR="00A03B43" w:rsidRPr="00A35CC9">
        <w:rPr>
          <w:rFonts w:ascii="Garamond" w:hAnsi="Garamond" w:cs="Times New Roman"/>
          <w:sz w:val="24"/>
          <w:szCs w:val="24"/>
        </w:rPr>
        <w:t xml:space="preserve">he findings for the building-specific </w:t>
      </w:r>
      <w:r w:rsidR="00A46C0E" w:rsidRPr="00A35CC9">
        <w:rPr>
          <w:rFonts w:ascii="Garamond" w:hAnsi="Garamond" w:cs="Times New Roman"/>
          <w:sz w:val="24"/>
          <w:szCs w:val="24"/>
        </w:rPr>
        <w:t>characteristic</w:t>
      </w:r>
      <w:r w:rsidR="00A03B43" w:rsidRPr="00A35CC9">
        <w:rPr>
          <w:rFonts w:ascii="Garamond" w:hAnsi="Garamond" w:cs="Times New Roman"/>
          <w:sz w:val="24"/>
          <w:szCs w:val="24"/>
        </w:rPr>
        <w:t xml:space="preserve">s </w:t>
      </w:r>
      <w:r w:rsidR="00D676DF" w:rsidRPr="00A35CC9">
        <w:rPr>
          <w:rFonts w:ascii="Garamond" w:hAnsi="Garamond" w:cs="Times New Roman"/>
          <w:sz w:val="24"/>
          <w:szCs w:val="24"/>
        </w:rPr>
        <w:t>are in line with expectations. The building</w:t>
      </w:r>
      <w:r w:rsidR="00A46C3A" w:rsidRPr="00A35CC9">
        <w:rPr>
          <w:rFonts w:ascii="Garamond" w:hAnsi="Garamond" w:cs="Times New Roman"/>
          <w:sz w:val="24"/>
          <w:szCs w:val="24"/>
        </w:rPr>
        <w:t>'</w:t>
      </w:r>
      <w:r w:rsidR="00D676DF" w:rsidRPr="00A35CC9">
        <w:rPr>
          <w:rFonts w:ascii="Garamond" w:hAnsi="Garamond" w:cs="Times New Roman"/>
          <w:sz w:val="24"/>
          <w:szCs w:val="24"/>
        </w:rPr>
        <w:t xml:space="preserve">s surface m²  has a positive correlation with the property price </w:t>
      </w:r>
      <w:r w:rsidRPr="00A35CC9">
        <w:rPr>
          <w:rFonts w:ascii="Garamond" w:hAnsi="Garamond" w:cs="Times New Roman"/>
          <w:sz w:val="24"/>
          <w:szCs w:val="24"/>
        </w:rPr>
        <w:t xml:space="preserve">as indicated </w:t>
      </w:r>
      <w:r w:rsidR="00D676DF" w:rsidRPr="00A35CC9">
        <w:rPr>
          <w:rFonts w:ascii="Garamond" w:hAnsi="Garamond" w:cs="Times New Roman"/>
          <w:sz w:val="24"/>
          <w:szCs w:val="24"/>
        </w:rPr>
        <w:t>by the significant positive coefficient</w:t>
      </w:r>
      <w:r w:rsidR="00A46C0E" w:rsidRPr="00A35CC9">
        <w:rPr>
          <w:rFonts w:ascii="Garamond" w:hAnsi="Garamond" w:cs="Times New Roman"/>
          <w:sz w:val="24"/>
          <w:szCs w:val="24"/>
        </w:rPr>
        <w:t>. H</w:t>
      </w:r>
      <w:r w:rsidR="00D676DF" w:rsidRPr="00A35CC9">
        <w:rPr>
          <w:rFonts w:ascii="Garamond" w:hAnsi="Garamond" w:cs="Times New Roman"/>
          <w:sz w:val="24"/>
          <w:szCs w:val="24"/>
        </w:rPr>
        <w:t>owever</w:t>
      </w:r>
      <w:r w:rsidR="00A46C3A" w:rsidRPr="00A35CC9">
        <w:rPr>
          <w:rFonts w:ascii="Garamond" w:hAnsi="Garamond" w:cs="Times New Roman"/>
          <w:sz w:val="24"/>
          <w:szCs w:val="24"/>
        </w:rPr>
        <w:t>,</w:t>
      </w:r>
      <w:r w:rsidR="00D676DF" w:rsidRPr="00A35CC9">
        <w:rPr>
          <w:rFonts w:ascii="Garamond" w:hAnsi="Garamond" w:cs="Times New Roman"/>
          <w:sz w:val="24"/>
          <w:szCs w:val="24"/>
        </w:rPr>
        <w:t xml:space="preserve"> the strength of this relationship decrease</w:t>
      </w:r>
      <w:r w:rsidR="00A46C3A" w:rsidRPr="00A35CC9">
        <w:rPr>
          <w:rFonts w:ascii="Garamond" w:hAnsi="Garamond" w:cs="Times New Roman"/>
          <w:sz w:val="24"/>
          <w:szCs w:val="24"/>
        </w:rPr>
        <w:t>s</w:t>
      </w:r>
      <w:r w:rsidR="00D676DF" w:rsidRPr="00A35CC9">
        <w:rPr>
          <w:rFonts w:ascii="Garamond" w:hAnsi="Garamond" w:cs="Times New Roman"/>
          <w:sz w:val="24"/>
          <w:szCs w:val="24"/>
        </w:rPr>
        <w:t xml:space="preserve"> when the building surface becomes higher </w:t>
      </w:r>
      <w:r w:rsidR="00A46C3A" w:rsidRPr="00A35CC9">
        <w:rPr>
          <w:rFonts w:ascii="Garamond" w:hAnsi="Garamond" w:cs="Times New Roman"/>
          <w:sz w:val="24"/>
          <w:szCs w:val="24"/>
        </w:rPr>
        <w:t xml:space="preserve">as </w:t>
      </w:r>
      <w:r w:rsidR="00D676DF" w:rsidRPr="00A35CC9">
        <w:rPr>
          <w:rFonts w:ascii="Garamond" w:hAnsi="Garamond" w:cs="Times New Roman"/>
          <w:sz w:val="24"/>
          <w:szCs w:val="24"/>
        </w:rPr>
        <w:t xml:space="preserve">shown by the significant </w:t>
      </w:r>
      <w:r w:rsidRPr="00A35CC9">
        <w:rPr>
          <w:rFonts w:ascii="Garamond" w:hAnsi="Garamond" w:cs="Times New Roman"/>
          <w:sz w:val="24"/>
          <w:szCs w:val="24"/>
        </w:rPr>
        <w:t xml:space="preserve">negative </w:t>
      </w:r>
      <w:r w:rsidR="00D676DF" w:rsidRPr="00A35CC9">
        <w:rPr>
          <w:rFonts w:ascii="Garamond" w:hAnsi="Garamond" w:cs="Times New Roman"/>
          <w:sz w:val="24"/>
          <w:szCs w:val="24"/>
        </w:rPr>
        <w:t xml:space="preserve">coefficient for the squared term. The negative significant coefficient for the building age indicates that the price of a property becomes lower when the age of </w:t>
      </w:r>
      <w:r w:rsidR="00A46C3A" w:rsidRPr="00A35CC9">
        <w:rPr>
          <w:rFonts w:ascii="Garamond" w:hAnsi="Garamond" w:cs="Times New Roman"/>
          <w:sz w:val="24"/>
          <w:szCs w:val="24"/>
        </w:rPr>
        <w:t xml:space="preserve">the </w:t>
      </w:r>
      <w:r w:rsidR="00D676DF" w:rsidRPr="00A35CC9">
        <w:rPr>
          <w:rFonts w:ascii="Garamond" w:hAnsi="Garamond" w:cs="Times New Roman"/>
          <w:sz w:val="24"/>
          <w:szCs w:val="24"/>
        </w:rPr>
        <w:t>property increases</w:t>
      </w:r>
      <w:r w:rsidRPr="00A35CC9">
        <w:rPr>
          <w:rFonts w:ascii="Garamond" w:hAnsi="Garamond" w:cs="Times New Roman"/>
          <w:sz w:val="24"/>
          <w:szCs w:val="24"/>
        </w:rPr>
        <w:t>. Likely</w:t>
      </w:r>
      <w:r w:rsidR="00D676DF" w:rsidRPr="00A35CC9">
        <w:rPr>
          <w:rFonts w:ascii="Garamond" w:hAnsi="Garamond" w:cs="Times New Roman"/>
          <w:sz w:val="24"/>
          <w:szCs w:val="24"/>
        </w:rPr>
        <w:t xml:space="preserve"> caused by the higher probability of some outdated facilities/characteristic</w:t>
      </w:r>
      <w:r w:rsidRPr="00A35CC9">
        <w:rPr>
          <w:rFonts w:ascii="Garamond" w:hAnsi="Garamond" w:cs="Times New Roman"/>
          <w:sz w:val="24"/>
          <w:szCs w:val="24"/>
        </w:rPr>
        <w:t>s of a property</w:t>
      </w:r>
      <w:r w:rsidR="00D676DF" w:rsidRPr="00A35CC9">
        <w:rPr>
          <w:rFonts w:ascii="Garamond" w:hAnsi="Garamond" w:cs="Times New Roman"/>
          <w:sz w:val="24"/>
          <w:szCs w:val="24"/>
        </w:rPr>
        <w:t xml:space="preserve"> </w:t>
      </w:r>
      <w:r w:rsidRPr="00A35CC9">
        <w:rPr>
          <w:rFonts w:ascii="Garamond" w:hAnsi="Garamond" w:cs="Times New Roman"/>
          <w:sz w:val="24"/>
          <w:szCs w:val="24"/>
        </w:rPr>
        <w:t>that should be taken care of</w:t>
      </w:r>
      <w:r w:rsidR="00D676DF" w:rsidRPr="00A35CC9">
        <w:rPr>
          <w:rFonts w:ascii="Garamond" w:hAnsi="Garamond" w:cs="Times New Roman"/>
          <w:sz w:val="24"/>
          <w:szCs w:val="24"/>
        </w:rPr>
        <w:t xml:space="preserve"> in the short</w:t>
      </w:r>
      <w:r w:rsidR="00382F7F" w:rsidRPr="00A35CC9">
        <w:rPr>
          <w:rFonts w:ascii="Garamond" w:hAnsi="Garamond" w:cs="Times New Roman"/>
          <w:sz w:val="24"/>
          <w:szCs w:val="24"/>
        </w:rPr>
        <w:t xml:space="preserve"> </w:t>
      </w:r>
      <w:r w:rsidR="00D676DF" w:rsidRPr="00A35CC9">
        <w:rPr>
          <w:rFonts w:ascii="Garamond" w:hAnsi="Garamond" w:cs="Times New Roman"/>
          <w:sz w:val="24"/>
          <w:szCs w:val="24"/>
        </w:rPr>
        <w:t>term. However, the significant coefficient for the squared of the building age, shows that this effect decreases if the propert</w:t>
      </w:r>
      <w:r w:rsidR="00A03B43" w:rsidRPr="00A35CC9">
        <w:rPr>
          <w:rFonts w:ascii="Garamond" w:hAnsi="Garamond" w:cs="Times New Roman"/>
          <w:sz w:val="24"/>
          <w:szCs w:val="24"/>
        </w:rPr>
        <w:t>y</w:t>
      </w:r>
      <w:r w:rsidR="00D676DF" w:rsidRPr="00A35CC9">
        <w:rPr>
          <w:rFonts w:ascii="Garamond" w:hAnsi="Garamond" w:cs="Times New Roman"/>
          <w:sz w:val="24"/>
          <w:szCs w:val="24"/>
        </w:rPr>
        <w:t xml:space="preserve"> is older</w:t>
      </w:r>
      <w:r w:rsidRPr="00A35CC9">
        <w:rPr>
          <w:rFonts w:ascii="Garamond" w:hAnsi="Garamond" w:cs="Times New Roman"/>
          <w:sz w:val="24"/>
          <w:szCs w:val="24"/>
        </w:rPr>
        <w:t xml:space="preserve">. </w:t>
      </w:r>
      <w:r w:rsidR="00796106" w:rsidRPr="00A35CC9">
        <w:rPr>
          <w:rFonts w:ascii="Garamond" w:hAnsi="Garamond" w:cs="Times New Roman"/>
          <w:sz w:val="24"/>
          <w:szCs w:val="24"/>
        </w:rPr>
        <w:t>When</w:t>
      </w:r>
      <w:r w:rsidRPr="00A35CC9">
        <w:rPr>
          <w:rFonts w:ascii="Garamond" w:hAnsi="Garamond" w:cs="Times New Roman"/>
          <w:sz w:val="24"/>
          <w:szCs w:val="24"/>
        </w:rPr>
        <w:t xml:space="preserve"> an apartment is exponentially older</w:t>
      </w:r>
      <w:r w:rsidR="00A03B43" w:rsidRPr="00A35CC9">
        <w:rPr>
          <w:rFonts w:ascii="Garamond" w:hAnsi="Garamond" w:cs="Times New Roman"/>
          <w:sz w:val="24"/>
          <w:szCs w:val="24"/>
        </w:rPr>
        <w:t xml:space="preserve"> </w:t>
      </w:r>
      <w:r w:rsidRPr="00A35CC9">
        <w:rPr>
          <w:rFonts w:ascii="Garamond" w:hAnsi="Garamond" w:cs="Times New Roman"/>
          <w:sz w:val="24"/>
          <w:szCs w:val="24"/>
        </w:rPr>
        <w:t>it has a higher probability of having</w:t>
      </w:r>
      <w:r w:rsidR="00D676DF" w:rsidRPr="00A35CC9">
        <w:rPr>
          <w:rFonts w:ascii="Garamond" w:hAnsi="Garamond" w:cs="Times New Roman"/>
          <w:sz w:val="24"/>
          <w:szCs w:val="24"/>
        </w:rPr>
        <w:t xml:space="preserve"> historical value. </w:t>
      </w:r>
      <w:r w:rsidR="00A03B43" w:rsidRPr="00A35CC9">
        <w:rPr>
          <w:rFonts w:ascii="Garamond" w:hAnsi="Garamond" w:cs="Times New Roman"/>
          <w:sz w:val="24"/>
          <w:szCs w:val="24"/>
        </w:rPr>
        <w:t>Evidence for t</w:t>
      </w:r>
      <w:r w:rsidR="00A46C0E" w:rsidRPr="00A35CC9">
        <w:rPr>
          <w:rFonts w:ascii="Garamond" w:hAnsi="Garamond" w:cs="Times New Roman"/>
          <w:sz w:val="24"/>
          <w:szCs w:val="24"/>
        </w:rPr>
        <w:t xml:space="preserve">he </w:t>
      </w:r>
      <w:r w:rsidR="00267159" w:rsidRPr="00A35CC9">
        <w:rPr>
          <w:rFonts w:ascii="Garamond" w:hAnsi="Garamond" w:cs="Times New Roman"/>
          <w:sz w:val="24"/>
          <w:szCs w:val="24"/>
        </w:rPr>
        <w:t xml:space="preserve">pricing of </w:t>
      </w:r>
      <w:r w:rsidRPr="00A35CC9">
        <w:rPr>
          <w:rFonts w:ascii="Garamond" w:hAnsi="Garamond" w:cs="Times New Roman"/>
          <w:sz w:val="24"/>
          <w:szCs w:val="24"/>
        </w:rPr>
        <w:t xml:space="preserve">this </w:t>
      </w:r>
      <w:r w:rsidR="00D676DF" w:rsidRPr="00A35CC9">
        <w:rPr>
          <w:rFonts w:ascii="Garamond" w:hAnsi="Garamond" w:cs="Times New Roman"/>
          <w:sz w:val="24"/>
          <w:szCs w:val="24"/>
        </w:rPr>
        <w:t xml:space="preserve">historical value </w:t>
      </w:r>
      <w:r w:rsidR="00267159" w:rsidRPr="00A35CC9">
        <w:rPr>
          <w:rFonts w:ascii="Garamond" w:hAnsi="Garamond" w:cs="Times New Roman"/>
          <w:sz w:val="24"/>
          <w:szCs w:val="24"/>
        </w:rPr>
        <w:t>i</w:t>
      </w:r>
      <w:r w:rsidR="00D676DF" w:rsidRPr="00A35CC9">
        <w:rPr>
          <w:rFonts w:ascii="Garamond" w:hAnsi="Garamond" w:cs="Times New Roman"/>
          <w:sz w:val="24"/>
          <w:szCs w:val="24"/>
        </w:rPr>
        <w:t xml:space="preserve">n the residential market is for example found by </w:t>
      </w:r>
      <w:r w:rsidR="00CE7EA7" w:rsidRPr="00A35CC9">
        <w:rPr>
          <w:rFonts w:ascii="Garamond" w:hAnsi="Garamond" w:cs="Times New Roman"/>
          <w:sz w:val="24"/>
          <w:szCs w:val="24"/>
        </w:rPr>
        <w:t xml:space="preserve">Debrezaion et al. </w:t>
      </w:r>
      <w:sdt>
        <w:sdtPr>
          <w:rPr>
            <w:rFonts w:ascii="Garamond" w:hAnsi="Garamond" w:cs="Times New Roman"/>
            <w:color w:val="000000"/>
            <w:sz w:val="24"/>
            <w:szCs w:val="24"/>
          </w:rPr>
          <w:tag w:val="MENDELEY_CITATION_v3_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"/>
          <w:id w:val="-1190981262"/>
          <w:placeholder>
            <w:docPart w:val="5A3B87CBC99D4AF9ADA5A5229384DC24"/>
          </w:placeholder>
        </w:sdtPr>
        <w:sdtEndPr/>
        <w:sdtContent>
          <w:r w:rsidR="00BB07C8" w:rsidRPr="00A35CC9">
            <w:rPr>
              <w:rFonts w:ascii="Garamond" w:hAnsi="Garamond" w:cs="Times New Roman"/>
              <w:color w:val="000000"/>
              <w:sz w:val="24"/>
              <w:szCs w:val="24"/>
            </w:rPr>
            <w:t>(2011)</w:t>
          </w:r>
        </w:sdtContent>
      </w:sdt>
      <w:r w:rsidR="00CE7EA7" w:rsidRPr="00A35CC9">
        <w:rPr>
          <w:rFonts w:ascii="Garamond" w:hAnsi="Garamond" w:cs="Times New Roman"/>
          <w:sz w:val="24"/>
          <w:szCs w:val="24"/>
        </w:rPr>
        <w:t xml:space="preserve"> and Lazrak et al. </w:t>
      </w:r>
      <w:sdt>
        <w:sdtPr>
          <w:rPr>
            <w:rFonts w:ascii="Garamond" w:hAnsi="Garamond" w:cs="Times New Roman"/>
            <w:color w:val="000000"/>
            <w:sz w:val="24"/>
            <w:szCs w:val="24"/>
          </w:rPr>
          <w:tag w:val="MENDELEY_CITATION_v3_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"/>
          <w:id w:val="-1745565408"/>
          <w:placeholder>
            <w:docPart w:val="0286CD0E194F4411B89980CD0AA4BFED"/>
          </w:placeholder>
        </w:sdtPr>
        <w:sdtEndPr/>
        <w:sdtContent>
          <w:r w:rsidR="00BB07C8" w:rsidRPr="00A35CC9">
            <w:rPr>
              <w:rFonts w:ascii="Garamond" w:hAnsi="Garamond" w:cs="Times New Roman"/>
              <w:color w:val="000000"/>
              <w:sz w:val="24"/>
              <w:szCs w:val="24"/>
            </w:rPr>
            <w:t>(2014)</w:t>
          </w:r>
        </w:sdtContent>
      </w:sdt>
      <w:r w:rsidR="00CE7EA7" w:rsidRPr="00A35CC9">
        <w:rPr>
          <w:rFonts w:ascii="Garamond" w:hAnsi="Garamond" w:cs="Times New Roman"/>
          <w:sz w:val="24"/>
          <w:szCs w:val="24"/>
        </w:rPr>
        <w:t>.</w:t>
      </w:r>
      <w:r w:rsidR="00D676DF" w:rsidRPr="00A35CC9">
        <w:rPr>
          <w:rFonts w:ascii="Garamond" w:hAnsi="Garamond" w:cs="Times New Roman"/>
          <w:sz w:val="24"/>
          <w:szCs w:val="24"/>
        </w:rPr>
        <w:t xml:space="preserve"> </w:t>
      </w:r>
      <w:r w:rsidR="00A03B43" w:rsidRPr="00A35CC9">
        <w:rPr>
          <w:rFonts w:ascii="Garamond" w:hAnsi="Garamond" w:cs="Times New Roman"/>
          <w:sz w:val="24"/>
          <w:szCs w:val="24"/>
        </w:rPr>
        <w:t>Furthermore</w:t>
      </w:r>
      <w:r w:rsidRPr="00A35CC9">
        <w:rPr>
          <w:rFonts w:ascii="Garamond" w:hAnsi="Garamond" w:cs="Times New Roman"/>
          <w:sz w:val="24"/>
          <w:szCs w:val="24"/>
        </w:rPr>
        <w:t>,</w:t>
      </w:r>
      <w:r w:rsidR="00A03B43" w:rsidRPr="00A35CC9">
        <w:rPr>
          <w:rFonts w:ascii="Garamond" w:hAnsi="Garamond" w:cs="Times New Roman"/>
          <w:sz w:val="24"/>
          <w:szCs w:val="24"/>
        </w:rPr>
        <w:t xml:space="preserve"> </w:t>
      </w:r>
      <w:r w:rsidRPr="00A35CC9">
        <w:rPr>
          <w:rFonts w:ascii="Garamond" w:hAnsi="Garamond" w:cs="Times New Roman"/>
          <w:sz w:val="24"/>
          <w:szCs w:val="24"/>
        </w:rPr>
        <w:t>show the results</w:t>
      </w:r>
      <w:r w:rsidR="00A03B43" w:rsidRPr="00A35CC9">
        <w:rPr>
          <w:rFonts w:ascii="Garamond" w:hAnsi="Garamond" w:cs="Times New Roman"/>
          <w:sz w:val="24"/>
          <w:szCs w:val="24"/>
        </w:rPr>
        <w:t xml:space="preserve"> that</w:t>
      </w:r>
      <w:r w:rsidR="00EF4BE8" w:rsidRPr="00A35CC9">
        <w:rPr>
          <w:rFonts w:ascii="Garamond" w:hAnsi="Garamond" w:cs="Times New Roman"/>
          <w:sz w:val="24"/>
          <w:szCs w:val="24"/>
        </w:rPr>
        <w:t xml:space="preserve"> </w:t>
      </w:r>
      <w:r w:rsidR="00A46C3A" w:rsidRPr="00A35CC9">
        <w:rPr>
          <w:rFonts w:ascii="Garamond" w:hAnsi="Garamond" w:cs="Times New Roman"/>
          <w:sz w:val="24"/>
          <w:szCs w:val="24"/>
        </w:rPr>
        <w:t xml:space="preserve">a </w:t>
      </w:r>
      <w:r w:rsidR="00EF4BE8" w:rsidRPr="00A35CC9">
        <w:rPr>
          <w:rFonts w:ascii="Garamond" w:hAnsi="Garamond" w:cs="Times New Roman"/>
          <w:sz w:val="24"/>
          <w:szCs w:val="24"/>
        </w:rPr>
        <w:t>significant</w:t>
      </w:r>
      <w:r w:rsidR="00A46C3A" w:rsidRPr="00A35CC9">
        <w:rPr>
          <w:rFonts w:ascii="Garamond" w:hAnsi="Garamond" w:cs="Times New Roman"/>
          <w:sz w:val="24"/>
          <w:szCs w:val="24"/>
        </w:rPr>
        <w:t>ly</w:t>
      </w:r>
      <w:r w:rsidR="00EF4BE8" w:rsidRPr="00A35CC9">
        <w:rPr>
          <w:rFonts w:ascii="Garamond" w:hAnsi="Garamond" w:cs="Times New Roman"/>
          <w:sz w:val="24"/>
          <w:szCs w:val="24"/>
        </w:rPr>
        <w:t xml:space="preserve"> higher price</w:t>
      </w:r>
      <w:r w:rsidR="00A03B43" w:rsidRPr="00A35CC9">
        <w:rPr>
          <w:rFonts w:ascii="Garamond" w:hAnsi="Garamond" w:cs="Times New Roman"/>
          <w:sz w:val="24"/>
          <w:szCs w:val="24"/>
        </w:rPr>
        <w:t xml:space="preserve"> is</w:t>
      </w:r>
      <w:r w:rsidR="00EF4BE8" w:rsidRPr="00A35CC9">
        <w:rPr>
          <w:rFonts w:ascii="Garamond" w:hAnsi="Garamond" w:cs="Times New Roman"/>
          <w:sz w:val="24"/>
          <w:szCs w:val="24"/>
        </w:rPr>
        <w:t xml:space="preserve"> paid </w:t>
      </w:r>
      <w:r w:rsidR="00A03B43" w:rsidRPr="00A35CC9">
        <w:rPr>
          <w:rFonts w:ascii="Garamond" w:hAnsi="Garamond" w:cs="Times New Roman"/>
          <w:sz w:val="24"/>
          <w:szCs w:val="24"/>
        </w:rPr>
        <w:t xml:space="preserve">for a house </w:t>
      </w:r>
      <w:r w:rsidR="00EF4BE8" w:rsidRPr="00A35CC9">
        <w:rPr>
          <w:rFonts w:ascii="Garamond" w:hAnsi="Garamond" w:cs="Times New Roman"/>
          <w:sz w:val="24"/>
          <w:szCs w:val="24"/>
        </w:rPr>
        <w:t>(1</w:t>
      </w:r>
      <w:r w:rsidR="00A03B43" w:rsidRPr="00A35CC9">
        <w:rPr>
          <w:rFonts w:ascii="Garamond" w:hAnsi="Garamond" w:cs="Times New Roman"/>
          <w:sz w:val="24"/>
          <w:szCs w:val="24"/>
        </w:rPr>
        <w:t>5.9</w:t>
      </w:r>
      <w:r w:rsidR="00EF4BE8" w:rsidRPr="00A35CC9">
        <w:rPr>
          <w:rFonts w:ascii="Garamond" w:hAnsi="Garamond" w:cs="Times New Roman"/>
          <w:sz w:val="24"/>
          <w:szCs w:val="24"/>
        </w:rPr>
        <w:t>%) compared to an apartment o</w:t>
      </w:r>
      <w:r w:rsidR="00A46C3A" w:rsidRPr="00A35CC9">
        <w:rPr>
          <w:rFonts w:ascii="Garamond" w:hAnsi="Garamond" w:cs="Times New Roman"/>
          <w:sz w:val="24"/>
          <w:szCs w:val="24"/>
        </w:rPr>
        <w:t>n</w:t>
      </w:r>
      <w:r w:rsidR="00EF4BE8" w:rsidRPr="00A35CC9">
        <w:rPr>
          <w:rFonts w:ascii="Garamond" w:hAnsi="Garamond" w:cs="Times New Roman"/>
          <w:sz w:val="24"/>
          <w:szCs w:val="24"/>
        </w:rPr>
        <w:t xml:space="preserve"> the ground floor. </w:t>
      </w:r>
      <w:r w:rsidR="00A03B43" w:rsidRPr="00A35CC9">
        <w:rPr>
          <w:rFonts w:ascii="Garamond" w:hAnsi="Garamond" w:cs="Times New Roman"/>
          <w:sz w:val="24"/>
          <w:szCs w:val="24"/>
        </w:rPr>
        <w:t>Additionally</w:t>
      </w:r>
      <w:r w:rsidR="00A46C3A" w:rsidRPr="00A35CC9">
        <w:rPr>
          <w:rFonts w:ascii="Garamond" w:hAnsi="Garamond" w:cs="Times New Roman"/>
          <w:sz w:val="24"/>
          <w:szCs w:val="24"/>
        </w:rPr>
        <w:t>,</w:t>
      </w:r>
      <w:r w:rsidR="00A03B43" w:rsidRPr="00A35CC9">
        <w:rPr>
          <w:rFonts w:ascii="Garamond" w:hAnsi="Garamond" w:cs="Times New Roman"/>
          <w:sz w:val="24"/>
          <w:szCs w:val="24"/>
        </w:rPr>
        <w:t xml:space="preserve"> the </w:t>
      </w:r>
      <w:r w:rsidRPr="00A35CC9">
        <w:rPr>
          <w:rFonts w:ascii="Garamond" w:hAnsi="Garamond" w:cs="Times New Roman"/>
          <w:sz w:val="24"/>
          <w:szCs w:val="24"/>
        </w:rPr>
        <w:t>variables for the</w:t>
      </w:r>
      <w:r w:rsidR="00EF4BE8" w:rsidRPr="00A35CC9">
        <w:rPr>
          <w:rFonts w:ascii="Garamond" w:hAnsi="Garamond" w:cs="Times New Roman"/>
          <w:sz w:val="24"/>
          <w:szCs w:val="24"/>
        </w:rPr>
        <w:t xml:space="preserve"> floor level show that the willingness to pay</w:t>
      </w:r>
      <w:r w:rsidRPr="00A35CC9">
        <w:rPr>
          <w:rFonts w:ascii="Garamond" w:hAnsi="Garamond" w:cs="Times New Roman"/>
          <w:sz w:val="24"/>
          <w:szCs w:val="24"/>
        </w:rPr>
        <w:t xml:space="preserve"> for housing in Barcelona increases when apartment</w:t>
      </w:r>
      <w:r w:rsidR="00382F7F" w:rsidRPr="00A35CC9">
        <w:rPr>
          <w:rFonts w:ascii="Garamond" w:hAnsi="Garamond" w:cs="Times New Roman"/>
          <w:sz w:val="24"/>
          <w:szCs w:val="24"/>
        </w:rPr>
        <w:t>s</w:t>
      </w:r>
      <w:r w:rsidRPr="00A35CC9">
        <w:rPr>
          <w:rFonts w:ascii="Garamond" w:hAnsi="Garamond" w:cs="Times New Roman"/>
          <w:sz w:val="24"/>
          <w:szCs w:val="24"/>
        </w:rPr>
        <w:t xml:space="preserve"> are located on a higher floor. We observe an increasing pattern in the</w:t>
      </w:r>
      <w:r w:rsidR="00EF4BE8" w:rsidRPr="00A35CC9">
        <w:rPr>
          <w:rFonts w:ascii="Garamond" w:hAnsi="Garamond" w:cs="Times New Roman"/>
          <w:sz w:val="24"/>
          <w:szCs w:val="24"/>
        </w:rPr>
        <w:t xml:space="preserve"> </w:t>
      </w:r>
      <w:r w:rsidRPr="00A35CC9">
        <w:rPr>
          <w:rFonts w:ascii="Garamond" w:hAnsi="Garamond" w:cs="Times New Roman"/>
          <w:sz w:val="24"/>
          <w:szCs w:val="24"/>
        </w:rPr>
        <w:t>paid</w:t>
      </w:r>
      <w:r w:rsidR="00EF4BE8" w:rsidRPr="00A35CC9">
        <w:rPr>
          <w:rFonts w:ascii="Garamond" w:hAnsi="Garamond" w:cs="Times New Roman"/>
          <w:sz w:val="24"/>
          <w:szCs w:val="24"/>
        </w:rPr>
        <w:t xml:space="preserve"> premium compared to the ground floor for the mezzanine (4.5%), 1st floor (1</w:t>
      </w:r>
      <w:r w:rsidR="009035EA" w:rsidRPr="00A35CC9">
        <w:rPr>
          <w:rFonts w:ascii="Garamond" w:hAnsi="Garamond" w:cs="Times New Roman"/>
          <w:sz w:val="24"/>
          <w:szCs w:val="24"/>
        </w:rPr>
        <w:t>1</w:t>
      </w:r>
      <w:r w:rsidR="00EF4BE8" w:rsidRPr="00A35CC9">
        <w:rPr>
          <w:rFonts w:ascii="Garamond" w:hAnsi="Garamond" w:cs="Times New Roman"/>
          <w:sz w:val="24"/>
          <w:szCs w:val="24"/>
        </w:rPr>
        <w:t>%) 2nd -5th floor (15.</w:t>
      </w:r>
      <w:r w:rsidR="009035EA" w:rsidRPr="00A35CC9">
        <w:rPr>
          <w:rFonts w:ascii="Garamond" w:hAnsi="Garamond" w:cs="Times New Roman"/>
          <w:sz w:val="24"/>
          <w:szCs w:val="24"/>
        </w:rPr>
        <w:t>6</w:t>
      </w:r>
      <w:r w:rsidR="00EF4BE8" w:rsidRPr="00A35CC9">
        <w:rPr>
          <w:rFonts w:ascii="Garamond" w:hAnsi="Garamond" w:cs="Times New Roman"/>
          <w:sz w:val="24"/>
          <w:szCs w:val="24"/>
        </w:rPr>
        <w:t>%), and 6th floor or higher (21.4%)</w:t>
      </w:r>
      <w:r w:rsidR="00A03B43" w:rsidRPr="00A35CC9">
        <w:rPr>
          <w:rFonts w:ascii="Garamond" w:hAnsi="Garamond" w:cs="Times New Roman"/>
          <w:sz w:val="24"/>
          <w:szCs w:val="24"/>
        </w:rPr>
        <w:t xml:space="preserve">. </w:t>
      </w:r>
      <w:r w:rsidRPr="00A35CC9">
        <w:rPr>
          <w:rFonts w:ascii="Garamond" w:hAnsi="Garamond" w:cs="Times New Roman"/>
          <w:sz w:val="24"/>
          <w:szCs w:val="24"/>
        </w:rPr>
        <w:t>The observed</w:t>
      </w:r>
      <w:r w:rsidR="00A03B43" w:rsidRPr="00A35CC9">
        <w:rPr>
          <w:rFonts w:ascii="Garamond" w:hAnsi="Garamond" w:cs="Times New Roman"/>
          <w:sz w:val="24"/>
          <w:szCs w:val="24"/>
        </w:rPr>
        <w:t xml:space="preserve"> in</w:t>
      </w:r>
      <w:r w:rsidR="00A113AD" w:rsidRPr="00A35CC9">
        <w:rPr>
          <w:rFonts w:ascii="Garamond" w:hAnsi="Garamond" w:cs="Times New Roman"/>
          <w:sz w:val="24"/>
          <w:szCs w:val="24"/>
        </w:rPr>
        <w:t>creasing</w:t>
      </w:r>
      <w:r w:rsidR="00EF4BE8" w:rsidRPr="00A35CC9">
        <w:rPr>
          <w:rFonts w:ascii="Garamond" w:hAnsi="Garamond" w:cs="Times New Roman"/>
          <w:sz w:val="24"/>
          <w:szCs w:val="24"/>
        </w:rPr>
        <w:t xml:space="preserve"> </w:t>
      </w:r>
      <w:r w:rsidR="00393D4D" w:rsidRPr="00A35CC9">
        <w:rPr>
          <w:rFonts w:ascii="Garamond" w:hAnsi="Garamond" w:cs="Times New Roman"/>
          <w:sz w:val="24"/>
          <w:szCs w:val="24"/>
        </w:rPr>
        <w:t>pattern</w:t>
      </w:r>
      <w:r w:rsidR="001079FE" w:rsidRPr="00A35CC9">
        <w:rPr>
          <w:rFonts w:ascii="Garamond" w:hAnsi="Garamond" w:cs="Times New Roman"/>
          <w:sz w:val="24"/>
          <w:szCs w:val="24"/>
        </w:rPr>
        <w:t xml:space="preserve"> </w:t>
      </w:r>
      <w:r w:rsidR="00A03B43" w:rsidRPr="00A35CC9">
        <w:rPr>
          <w:rFonts w:ascii="Garamond" w:hAnsi="Garamond" w:cs="Times New Roman"/>
          <w:sz w:val="24"/>
          <w:szCs w:val="24"/>
        </w:rPr>
        <w:t xml:space="preserve">is </w:t>
      </w:r>
      <w:r w:rsidR="001079FE" w:rsidRPr="00A35CC9">
        <w:rPr>
          <w:rFonts w:ascii="Garamond" w:hAnsi="Garamond" w:cs="Times New Roman"/>
          <w:sz w:val="24"/>
          <w:szCs w:val="24"/>
        </w:rPr>
        <w:t>in line with</w:t>
      </w:r>
      <w:r w:rsidR="00A03B43" w:rsidRPr="00A35CC9">
        <w:rPr>
          <w:rFonts w:ascii="Garamond" w:hAnsi="Garamond" w:cs="Times New Roman"/>
          <w:sz w:val="24"/>
          <w:szCs w:val="24"/>
        </w:rPr>
        <w:t xml:space="preserve"> earlier</w:t>
      </w:r>
      <w:r w:rsidR="001079FE" w:rsidRPr="00A35CC9">
        <w:rPr>
          <w:rFonts w:ascii="Garamond" w:hAnsi="Garamond" w:cs="Times New Roman"/>
          <w:sz w:val="24"/>
          <w:szCs w:val="24"/>
        </w:rPr>
        <w:t xml:space="preserve"> research</w:t>
      </w:r>
      <w:r w:rsidR="00A03B43" w:rsidRPr="00A35CC9">
        <w:rPr>
          <w:rFonts w:ascii="Garamond" w:hAnsi="Garamond" w:cs="Times New Roman"/>
          <w:sz w:val="24"/>
          <w:szCs w:val="24"/>
        </w:rPr>
        <w:t xml:space="preserve"> about the housing market</w:t>
      </w:r>
      <w:r w:rsidR="001079FE" w:rsidRPr="00A35CC9">
        <w:rPr>
          <w:rFonts w:ascii="Garamond" w:hAnsi="Garamond" w:cs="Times New Roman"/>
          <w:sz w:val="24"/>
          <w:szCs w:val="24"/>
        </w:rPr>
        <w:t xml:space="preserve"> in Barcelona </w:t>
      </w:r>
      <w:sdt>
        <w:sdtPr>
          <w:rPr>
            <w:rFonts w:ascii="Garamond" w:hAnsi="Garamond" w:cs="Times New Roman"/>
            <w:sz w:val="24"/>
            <w:szCs w:val="24"/>
          </w:rPr>
          <w:tag w:val="MENDELEY_CITATION_v3_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"/>
          <w:id w:val="1517268873"/>
          <w:placeholder>
            <w:docPart w:val="DefaultPlaceholder_-1854013440"/>
          </w:placeholder>
        </w:sdtPr>
        <w:sdtEndPr/>
        <w:sdtContent>
          <w:r w:rsidR="00BB07C8" w:rsidRPr="00A35CC9">
            <w:rPr>
              <w:rFonts w:ascii="Garamond" w:eastAsia="Times New Roman" w:hAnsi="Garamond"/>
              <w:sz w:val="24"/>
              <w:szCs w:val="24"/>
            </w:rPr>
            <w:t>(Dell’Anna et al., 2019; Marmolejo-Duarte &amp; Chen, 2022)</w:t>
          </w:r>
        </w:sdtContent>
      </w:sdt>
      <w:r w:rsidR="00EF4BE8" w:rsidRPr="00A35CC9">
        <w:rPr>
          <w:rFonts w:ascii="Garamond" w:hAnsi="Garamond" w:cs="Times New Roman"/>
          <w:sz w:val="24"/>
          <w:szCs w:val="24"/>
        </w:rPr>
        <w:t xml:space="preserve">. </w:t>
      </w:r>
      <w:r w:rsidR="00A03B43" w:rsidRPr="00A35CC9">
        <w:rPr>
          <w:rFonts w:ascii="Garamond" w:hAnsi="Garamond" w:cs="Times New Roman"/>
          <w:sz w:val="24"/>
          <w:szCs w:val="24"/>
        </w:rPr>
        <w:t>Dummy</w:t>
      </w:r>
      <w:r w:rsidR="00EF4BE8" w:rsidRPr="00A35CC9">
        <w:rPr>
          <w:rFonts w:ascii="Garamond" w:hAnsi="Garamond" w:cs="Times New Roman"/>
          <w:sz w:val="24"/>
          <w:szCs w:val="24"/>
        </w:rPr>
        <w:t xml:space="preserve"> variables for the 2nd – 5th floor </w:t>
      </w:r>
      <w:r w:rsidR="00A03B43" w:rsidRPr="00A35CC9">
        <w:rPr>
          <w:rFonts w:ascii="Garamond" w:hAnsi="Garamond" w:cs="Times New Roman"/>
          <w:sz w:val="24"/>
          <w:szCs w:val="24"/>
        </w:rPr>
        <w:t>could be</w:t>
      </w:r>
      <w:r w:rsidR="00EF4BE8" w:rsidRPr="00A35CC9">
        <w:rPr>
          <w:rFonts w:ascii="Garamond" w:hAnsi="Garamond" w:cs="Times New Roman"/>
          <w:sz w:val="24"/>
          <w:szCs w:val="24"/>
        </w:rPr>
        <w:t xml:space="preserve"> combined into one category </w:t>
      </w:r>
      <w:r w:rsidR="00A03B43" w:rsidRPr="00A35CC9">
        <w:rPr>
          <w:rFonts w:ascii="Garamond" w:hAnsi="Garamond" w:cs="Times New Roman"/>
          <w:sz w:val="24"/>
          <w:szCs w:val="24"/>
        </w:rPr>
        <w:t>because</w:t>
      </w:r>
      <w:r w:rsidR="00EF4BE8" w:rsidRPr="00A35CC9">
        <w:rPr>
          <w:rFonts w:ascii="Garamond" w:hAnsi="Garamond" w:cs="Times New Roman"/>
          <w:sz w:val="24"/>
          <w:szCs w:val="24"/>
        </w:rPr>
        <w:t xml:space="preserve"> a</w:t>
      </w:r>
      <w:r w:rsidR="00A46C3A" w:rsidRPr="00A35CC9">
        <w:rPr>
          <w:rFonts w:ascii="Garamond" w:hAnsi="Garamond" w:cs="Times New Roman"/>
          <w:sz w:val="24"/>
          <w:szCs w:val="24"/>
        </w:rPr>
        <w:t>n</w:t>
      </w:r>
      <w:r w:rsidR="00EF4BE8" w:rsidRPr="00A35CC9">
        <w:rPr>
          <w:rFonts w:ascii="Garamond" w:hAnsi="Garamond" w:cs="Times New Roman"/>
          <w:sz w:val="24"/>
          <w:szCs w:val="24"/>
        </w:rPr>
        <w:t xml:space="preserve"> F-test rejects that the individual coefficients for the floors are significantly different</w:t>
      </w:r>
      <w:r w:rsidRPr="00A35CC9">
        <w:rPr>
          <w:rFonts w:ascii="Garamond" w:hAnsi="Garamond" w:cs="Times New Roman"/>
          <w:sz w:val="24"/>
          <w:szCs w:val="24"/>
        </w:rPr>
        <w:t xml:space="preserve">. </w:t>
      </w:r>
      <w:r w:rsidR="00EF4BE8" w:rsidRPr="00A35CC9">
        <w:rPr>
          <w:rFonts w:ascii="Garamond" w:hAnsi="Garamond" w:cs="Times New Roman"/>
          <w:sz w:val="24"/>
          <w:szCs w:val="24"/>
        </w:rPr>
        <w:t xml:space="preserve">The dummy variables for the 6th floor or higher are combined into one category </w:t>
      </w:r>
      <w:r w:rsidR="00A03B43" w:rsidRPr="00A35CC9">
        <w:rPr>
          <w:rFonts w:ascii="Garamond" w:hAnsi="Garamond" w:cs="Times New Roman"/>
          <w:sz w:val="24"/>
          <w:szCs w:val="24"/>
        </w:rPr>
        <w:t>given the</w:t>
      </w:r>
      <w:r w:rsidR="00EF4BE8" w:rsidRPr="00A35CC9">
        <w:rPr>
          <w:rFonts w:ascii="Garamond" w:hAnsi="Garamond" w:cs="Times New Roman"/>
          <w:sz w:val="24"/>
          <w:szCs w:val="24"/>
        </w:rPr>
        <w:t xml:space="preserve"> low presence </w:t>
      </w:r>
      <w:r w:rsidR="00A46C3A" w:rsidRPr="00A35CC9">
        <w:rPr>
          <w:rFonts w:ascii="Garamond" w:hAnsi="Garamond" w:cs="Times New Roman"/>
          <w:sz w:val="24"/>
          <w:szCs w:val="24"/>
        </w:rPr>
        <w:t>of</w:t>
      </w:r>
      <w:r w:rsidR="00EF4BE8" w:rsidRPr="00A35CC9">
        <w:rPr>
          <w:rFonts w:ascii="Garamond" w:hAnsi="Garamond" w:cs="Times New Roman"/>
          <w:sz w:val="24"/>
          <w:szCs w:val="24"/>
        </w:rPr>
        <w:t xml:space="preserve"> the individual dummy variables relative to the sample siz</w:t>
      </w:r>
      <w:r w:rsidR="00A03B43" w:rsidRPr="00A35CC9">
        <w:rPr>
          <w:rFonts w:ascii="Garamond" w:hAnsi="Garamond" w:cs="Times New Roman"/>
          <w:sz w:val="24"/>
          <w:szCs w:val="24"/>
        </w:rPr>
        <w:t>e</w:t>
      </w:r>
      <w:r w:rsidRPr="00A35CC9">
        <w:rPr>
          <w:rFonts w:ascii="Garamond" w:hAnsi="Garamond" w:cs="Times New Roman"/>
          <w:sz w:val="24"/>
          <w:szCs w:val="24"/>
        </w:rPr>
        <w:t xml:space="preserve">. </w:t>
      </w:r>
      <w:r w:rsidR="00A03B43" w:rsidRPr="00A35CC9">
        <w:rPr>
          <w:rFonts w:ascii="Garamond" w:hAnsi="Garamond" w:cs="Times New Roman"/>
          <w:sz w:val="24"/>
          <w:szCs w:val="24"/>
        </w:rPr>
        <w:t xml:space="preserve"> </w:t>
      </w:r>
      <w:r w:rsidRPr="00A35CC9">
        <w:rPr>
          <w:rFonts w:ascii="Garamond" w:hAnsi="Garamond" w:cs="Times New Roman"/>
          <w:sz w:val="24"/>
          <w:szCs w:val="24"/>
        </w:rPr>
        <w:t>Hereby</w:t>
      </w:r>
      <w:r w:rsidR="00A03B43" w:rsidRPr="00A35CC9">
        <w:rPr>
          <w:rFonts w:ascii="Garamond" w:hAnsi="Garamond" w:cs="Times New Roman"/>
          <w:sz w:val="24"/>
          <w:szCs w:val="24"/>
        </w:rPr>
        <w:t xml:space="preserve"> the probability that the model will overfit</w:t>
      </w:r>
      <w:r w:rsidRPr="00A35CC9">
        <w:rPr>
          <w:rFonts w:ascii="Garamond" w:hAnsi="Garamond" w:cs="Times New Roman"/>
          <w:sz w:val="24"/>
          <w:szCs w:val="24"/>
        </w:rPr>
        <w:t xml:space="preserve"> is decreased</w:t>
      </w:r>
      <w:r w:rsidR="00A03B43" w:rsidRPr="00A35CC9">
        <w:rPr>
          <w:rFonts w:ascii="Garamond" w:hAnsi="Garamond" w:cs="Times New Roman"/>
          <w:sz w:val="24"/>
          <w:szCs w:val="24"/>
        </w:rPr>
        <w:t xml:space="preserve"> </w:t>
      </w:r>
      <w:r w:rsidRPr="00A35CC9">
        <w:rPr>
          <w:rFonts w:ascii="Garamond" w:hAnsi="Garamond" w:cs="Times New Roman"/>
          <w:sz w:val="24"/>
          <w:szCs w:val="24"/>
        </w:rPr>
        <w:t xml:space="preserve">by </w:t>
      </w:r>
      <w:r w:rsidR="00796106" w:rsidRPr="00A35CC9">
        <w:rPr>
          <w:rFonts w:ascii="Garamond" w:hAnsi="Garamond" w:cs="Times New Roman"/>
          <w:sz w:val="24"/>
          <w:szCs w:val="24"/>
        </w:rPr>
        <w:t xml:space="preserve">combining the </w:t>
      </w:r>
      <w:r w:rsidR="00A03B43" w:rsidRPr="00A35CC9">
        <w:rPr>
          <w:rFonts w:ascii="Garamond" w:hAnsi="Garamond" w:cs="Times New Roman"/>
          <w:sz w:val="24"/>
          <w:szCs w:val="24"/>
        </w:rPr>
        <w:t>dummy variables with low presence.</w:t>
      </w:r>
      <w:r w:rsidR="00EF4BE8" w:rsidRPr="00A35CC9">
        <w:rPr>
          <w:rFonts w:ascii="Garamond" w:hAnsi="Garamond" w:cs="Times New Roman"/>
          <w:sz w:val="24"/>
          <w:szCs w:val="24"/>
        </w:rPr>
        <w:t xml:space="preserve"> </w:t>
      </w:r>
      <w:r w:rsidR="00A03B43" w:rsidRPr="00A35CC9">
        <w:rPr>
          <w:rFonts w:ascii="Garamond" w:hAnsi="Garamond" w:cs="Times New Roman"/>
          <w:sz w:val="24"/>
          <w:szCs w:val="24"/>
        </w:rPr>
        <w:t>Subject to the property state, no</w:t>
      </w:r>
      <w:r w:rsidR="00813B6F" w:rsidRPr="00A35CC9">
        <w:rPr>
          <w:rFonts w:ascii="Garamond" w:hAnsi="Garamond" w:cs="Times New Roman"/>
          <w:sz w:val="24"/>
          <w:szCs w:val="24"/>
        </w:rPr>
        <w:t xml:space="preserve"> evidence </w:t>
      </w:r>
      <w:r w:rsidR="00A03B43" w:rsidRPr="00A35CC9">
        <w:rPr>
          <w:rFonts w:ascii="Garamond" w:hAnsi="Garamond" w:cs="Times New Roman"/>
          <w:sz w:val="24"/>
          <w:szCs w:val="24"/>
        </w:rPr>
        <w:t>is provided for a</w:t>
      </w:r>
      <w:r w:rsidR="00813B6F" w:rsidRPr="00A35CC9">
        <w:rPr>
          <w:rFonts w:ascii="Garamond" w:hAnsi="Garamond" w:cs="Times New Roman"/>
          <w:sz w:val="24"/>
          <w:szCs w:val="24"/>
        </w:rPr>
        <w:t xml:space="preserve"> </w:t>
      </w:r>
      <w:r w:rsidR="00EF4BE8" w:rsidRPr="00A35CC9">
        <w:rPr>
          <w:rFonts w:ascii="Garamond" w:hAnsi="Garamond" w:cs="Times New Roman"/>
          <w:sz w:val="24"/>
          <w:szCs w:val="24"/>
        </w:rPr>
        <w:t>signi</w:t>
      </w:r>
      <w:r w:rsidR="00813B6F" w:rsidRPr="00A35CC9">
        <w:rPr>
          <w:rFonts w:ascii="Garamond" w:hAnsi="Garamond" w:cs="Times New Roman"/>
          <w:sz w:val="24"/>
          <w:szCs w:val="24"/>
        </w:rPr>
        <w:t>fi</w:t>
      </w:r>
      <w:r w:rsidR="00EF4BE8" w:rsidRPr="00A35CC9">
        <w:rPr>
          <w:rFonts w:ascii="Garamond" w:hAnsi="Garamond" w:cs="Times New Roman"/>
          <w:sz w:val="24"/>
          <w:szCs w:val="24"/>
        </w:rPr>
        <w:t xml:space="preserve">cantly higher </w:t>
      </w:r>
      <w:r w:rsidR="00813B6F" w:rsidRPr="00A35CC9">
        <w:rPr>
          <w:rFonts w:ascii="Garamond" w:hAnsi="Garamond" w:cs="Times New Roman"/>
          <w:sz w:val="24"/>
          <w:szCs w:val="24"/>
        </w:rPr>
        <w:t>willingness to pay for</w:t>
      </w:r>
      <w:r w:rsidR="00EF4BE8" w:rsidRPr="00A35CC9">
        <w:rPr>
          <w:rFonts w:ascii="Garamond" w:hAnsi="Garamond" w:cs="Times New Roman"/>
          <w:sz w:val="24"/>
          <w:szCs w:val="24"/>
        </w:rPr>
        <w:t xml:space="preserve"> </w:t>
      </w:r>
      <w:r w:rsidR="00621437" w:rsidRPr="00A35CC9">
        <w:rPr>
          <w:rFonts w:ascii="Garamond" w:hAnsi="Garamond" w:cs="Times New Roman"/>
          <w:sz w:val="24"/>
          <w:szCs w:val="24"/>
        </w:rPr>
        <w:t>new</w:t>
      </w:r>
      <w:r w:rsidR="00A03B43" w:rsidRPr="00A35CC9">
        <w:rPr>
          <w:rFonts w:ascii="Garamond" w:hAnsi="Garamond" w:cs="Times New Roman"/>
          <w:sz w:val="24"/>
          <w:szCs w:val="24"/>
        </w:rPr>
        <w:t>ly</w:t>
      </w:r>
      <w:r w:rsidR="00621437" w:rsidRPr="00A35CC9">
        <w:rPr>
          <w:rFonts w:ascii="Garamond" w:hAnsi="Garamond" w:cs="Times New Roman"/>
          <w:sz w:val="24"/>
          <w:szCs w:val="24"/>
        </w:rPr>
        <w:t xml:space="preserve"> developed propert</w:t>
      </w:r>
      <w:r w:rsidR="00796106" w:rsidRPr="00A35CC9">
        <w:rPr>
          <w:rFonts w:ascii="Garamond" w:hAnsi="Garamond" w:cs="Times New Roman"/>
          <w:sz w:val="24"/>
          <w:szCs w:val="24"/>
        </w:rPr>
        <w:t>ies</w:t>
      </w:r>
      <w:r w:rsidR="00EF4BE8" w:rsidRPr="00A35CC9">
        <w:rPr>
          <w:rFonts w:ascii="Garamond" w:hAnsi="Garamond" w:cs="Times New Roman"/>
          <w:sz w:val="24"/>
          <w:szCs w:val="24"/>
        </w:rPr>
        <w:t xml:space="preserve"> </w:t>
      </w:r>
      <w:r w:rsidR="00621437" w:rsidRPr="00A35CC9">
        <w:rPr>
          <w:rFonts w:ascii="Garamond" w:hAnsi="Garamond" w:cs="Times New Roman"/>
          <w:sz w:val="24"/>
          <w:szCs w:val="24"/>
        </w:rPr>
        <w:t xml:space="preserve">compared to </w:t>
      </w:r>
      <w:r w:rsidRPr="00A35CC9">
        <w:rPr>
          <w:rFonts w:ascii="Garamond" w:hAnsi="Garamond" w:cs="Times New Roman"/>
          <w:sz w:val="24"/>
          <w:szCs w:val="24"/>
        </w:rPr>
        <w:t>the reference category (good condition)</w:t>
      </w:r>
      <w:r w:rsidR="00EF4BE8" w:rsidRPr="00A35CC9">
        <w:rPr>
          <w:rFonts w:ascii="Garamond" w:hAnsi="Garamond" w:cs="Times New Roman"/>
          <w:sz w:val="24"/>
          <w:szCs w:val="24"/>
        </w:rPr>
        <w:t xml:space="preserve">. However, when a property needs to be renovated the results of the model </w:t>
      </w:r>
      <w:r w:rsidR="005611FB" w:rsidRPr="00A35CC9">
        <w:rPr>
          <w:rFonts w:ascii="Garamond" w:hAnsi="Garamond" w:cs="Times New Roman"/>
          <w:sz w:val="24"/>
          <w:szCs w:val="24"/>
        </w:rPr>
        <w:t>show the presence of</w:t>
      </w:r>
      <w:r w:rsidR="00EF4BE8" w:rsidRPr="00A35CC9">
        <w:rPr>
          <w:rFonts w:ascii="Garamond" w:hAnsi="Garamond" w:cs="Times New Roman"/>
          <w:sz w:val="24"/>
          <w:szCs w:val="24"/>
        </w:rPr>
        <w:t xml:space="preserve"> a significant discount (-1</w:t>
      </w:r>
      <w:r w:rsidR="00A03B43" w:rsidRPr="00A35CC9">
        <w:rPr>
          <w:rFonts w:ascii="Garamond" w:hAnsi="Garamond" w:cs="Times New Roman"/>
          <w:sz w:val="24"/>
          <w:szCs w:val="24"/>
        </w:rPr>
        <w:t>7</w:t>
      </w:r>
      <w:r w:rsidR="00EF4BE8" w:rsidRPr="00A35CC9">
        <w:rPr>
          <w:rFonts w:ascii="Garamond" w:hAnsi="Garamond" w:cs="Times New Roman"/>
          <w:sz w:val="24"/>
          <w:szCs w:val="24"/>
        </w:rPr>
        <w:t>.</w:t>
      </w:r>
      <w:r w:rsidR="00A03B43" w:rsidRPr="00A35CC9">
        <w:rPr>
          <w:rFonts w:ascii="Garamond" w:hAnsi="Garamond" w:cs="Times New Roman"/>
          <w:sz w:val="24"/>
          <w:szCs w:val="24"/>
        </w:rPr>
        <w:t>2</w:t>
      </w:r>
      <w:r w:rsidR="00EF4BE8" w:rsidRPr="00A35CC9">
        <w:rPr>
          <w:rFonts w:ascii="Garamond" w:hAnsi="Garamond" w:cs="Times New Roman"/>
          <w:sz w:val="24"/>
          <w:szCs w:val="24"/>
        </w:rPr>
        <w:t>%)</w:t>
      </w:r>
      <w:r w:rsidR="005611FB" w:rsidRPr="00A35CC9">
        <w:rPr>
          <w:rFonts w:ascii="Garamond" w:hAnsi="Garamond" w:cs="Times New Roman"/>
          <w:sz w:val="24"/>
          <w:szCs w:val="24"/>
        </w:rPr>
        <w:t>. This</w:t>
      </w:r>
      <w:r w:rsidR="00581560" w:rsidRPr="00A35CC9">
        <w:rPr>
          <w:rFonts w:ascii="Garamond" w:hAnsi="Garamond" w:cs="Times New Roman"/>
          <w:sz w:val="24"/>
          <w:szCs w:val="24"/>
        </w:rPr>
        <w:t xml:space="preserve"> discount is likely correlated</w:t>
      </w:r>
      <w:r w:rsidR="00EF4BE8" w:rsidRPr="00A35CC9">
        <w:rPr>
          <w:rFonts w:ascii="Garamond" w:hAnsi="Garamond" w:cs="Times New Roman"/>
          <w:sz w:val="24"/>
          <w:szCs w:val="24"/>
        </w:rPr>
        <w:t xml:space="preserve"> </w:t>
      </w:r>
      <w:r w:rsidR="008367DC" w:rsidRPr="00A35CC9">
        <w:rPr>
          <w:rFonts w:ascii="Garamond" w:hAnsi="Garamond" w:cs="Times New Roman"/>
          <w:sz w:val="24"/>
          <w:szCs w:val="24"/>
        </w:rPr>
        <w:t xml:space="preserve">with </w:t>
      </w:r>
      <w:r w:rsidR="00581560" w:rsidRPr="00A35CC9">
        <w:rPr>
          <w:rFonts w:ascii="Garamond" w:hAnsi="Garamond" w:cs="Times New Roman"/>
          <w:sz w:val="24"/>
          <w:szCs w:val="24"/>
        </w:rPr>
        <w:t>the</w:t>
      </w:r>
      <w:r w:rsidR="00EF4BE8" w:rsidRPr="00A35CC9">
        <w:rPr>
          <w:rFonts w:ascii="Garamond" w:hAnsi="Garamond" w:cs="Times New Roman"/>
          <w:sz w:val="24"/>
          <w:szCs w:val="24"/>
        </w:rPr>
        <w:t xml:space="preserve"> costs that are expected for </w:t>
      </w:r>
      <w:r w:rsidR="00581560" w:rsidRPr="00A35CC9">
        <w:rPr>
          <w:rFonts w:ascii="Garamond" w:hAnsi="Garamond" w:cs="Times New Roman"/>
          <w:sz w:val="24"/>
          <w:szCs w:val="24"/>
        </w:rPr>
        <w:t>a</w:t>
      </w:r>
      <w:r w:rsidR="00EF4BE8" w:rsidRPr="00A35CC9">
        <w:rPr>
          <w:rFonts w:ascii="Garamond" w:hAnsi="Garamond" w:cs="Times New Roman"/>
          <w:sz w:val="24"/>
          <w:szCs w:val="24"/>
        </w:rPr>
        <w:t xml:space="preserve"> renovation of the property</w:t>
      </w:r>
      <w:r w:rsidR="00A03B43" w:rsidRPr="00A35CC9">
        <w:rPr>
          <w:rFonts w:ascii="Garamond" w:hAnsi="Garamond" w:cs="Times New Roman"/>
          <w:sz w:val="24"/>
          <w:szCs w:val="24"/>
        </w:rPr>
        <w:t xml:space="preserve">. </w:t>
      </w:r>
      <w:r w:rsidR="00581560" w:rsidRPr="00A35CC9">
        <w:rPr>
          <w:rFonts w:ascii="Garamond" w:hAnsi="Garamond" w:cs="Times New Roman"/>
          <w:sz w:val="24"/>
          <w:szCs w:val="24"/>
        </w:rPr>
        <w:t>Moreover, t</w:t>
      </w:r>
      <w:r w:rsidR="00A03B43" w:rsidRPr="00A35CC9">
        <w:rPr>
          <w:rFonts w:ascii="Garamond" w:hAnsi="Garamond" w:cs="Times New Roman"/>
          <w:sz w:val="24"/>
          <w:szCs w:val="24"/>
        </w:rPr>
        <w:t>he presence of facilities ha</w:t>
      </w:r>
      <w:r w:rsidR="00A46C3A" w:rsidRPr="00A35CC9">
        <w:rPr>
          <w:rFonts w:ascii="Garamond" w:hAnsi="Garamond" w:cs="Times New Roman"/>
          <w:sz w:val="24"/>
          <w:szCs w:val="24"/>
        </w:rPr>
        <w:t>s</w:t>
      </w:r>
      <w:r w:rsidR="00A03B43" w:rsidRPr="00A35CC9">
        <w:rPr>
          <w:rFonts w:ascii="Garamond" w:hAnsi="Garamond" w:cs="Times New Roman"/>
          <w:sz w:val="24"/>
          <w:szCs w:val="24"/>
        </w:rPr>
        <w:t xml:space="preserve"> a significant effect on the asking price for a property.</w:t>
      </w:r>
      <w:r w:rsidR="005B2D1E" w:rsidRPr="00A35CC9">
        <w:rPr>
          <w:rFonts w:ascii="Garamond" w:hAnsi="Garamond" w:cs="Times New Roman"/>
          <w:sz w:val="24"/>
          <w:szCs w:val="24"/>
        </w:rPr>
        <w:t xml:space="preserve"> </w:t>
      </w:r>
      <w:r w:rsidR="00A03B43" w:rsidRPr="00A35CC9">
        <w:rPr>
          <w:rFonts w:ascii="Garamond" w:hAnsi="Garamond" w:cs="Times New Roman"/>
          <w:sz w:val="24"/>
          <w:szCs w:val="24"/>
        </w:rPr>
        <w:t>F</w:t>
      </w:r>
      <w:r w:rsidR="00A97374" w:rsidRPr="00A35CC9">
        <w:rPr>
          <w:rFonts w:ascii="Garamond" w:hAnsi="Garamond" w:cs="Times New Roman"/>
          <w:sz w:val="24"/>
          <w:szCs w:val="24"/>
        </w:rPr>
        <w:t>rom high to low</w:t>
      </w:r>
      <w:r w:rsidR="00A03B43" w:rsidRPr="00A35CC9">
        <w:rPr>
          <w:rFonts w:ascii="Garamond" w:hAnsi="Garamond" w:cs="Times New Roman"/>
          <w:sz w:val="24"/>
          <w:szCs w:val="24"/>
        </w:rPr>
        <w:t xml:space="preserve"> the</w:t>
      </w:r>
      <w:r w:rsidR="00A97374" w:rsidRPr="00A35CC9">
        <w:rPr>
          <w:rFonts w:ascii="Garamond" w:hAnsi="Garamond" w:cs="Times New Roman"/>
          <w:sz w:val="24"/>
          <w:szCs w:val="24"/>
        </w:rPr>
        <w:t xml:space="preserve"> </w:t>
      </w:r>
      <w:r w:rsidR="00A03B43" w:rsidRPr="00A35CC9">
        <w:rPr>
          <w:rFonts w:ascii="Garamond" w:hAnsi="Garamond" w:cs="Times New Roman"/>
          <w:sz w:val="24"/>
          <w:szCs w:val="24"/>
        </w:rPr>
        <w:t xml:space="preserve">price </w:t>
      </w:r>
      <w:r w:rsidR="00A97374" w:rsidRPr="00A35CC9">
        <w:rPr>
          <w:rFonts w:ascii="Garamond" w:hAnsi="Garamond" w:cs="Times New Roman"/>
          <w:sz w:val="24"/>
          <w:szCs w:val="24"/>
        </w:rPr>
        <w:t>premiums in the asking price are 20</w:t>
      </w:r>
      <w:r w:rsidR="00A03B43" w:rsidRPr="00A35CC9">
        <w:rPr>
          <w:rFonts w:ascii="Garamond" w:hAnsi="Garamond" w:cs="Times New Roman"/>
          <w:sz w:val="24"/>
          <w:szCs w:val="24"/>
        </w:rPr>
        <w:t>.3</w:t>
      </w:r>
      <w:r w:rsidR="00A97374" w:rsidRPr="00A35CC9">
        <w:rPr>
          <w:rFonts w:ascii="Garamond" w:hAnsi="Garamond" w:cs="Times New Roman"/>
          <w:sz w:val="24"/>
          <w:szCs w:val="24"/>
        </w:rPr>
        <w:t>%, 1</w:t>
      </w:r>
      <w:r w:rsidR="00A03B43" w:rsidRPr="00A35CC9">
        <w:rPr>
          <w:rFonts w:ascii="Garamond" w:hAnsi="Garamond" w:cs="Times New Roman"/>
          <w:sz w:val="24"/>
          <w:szCs w:val="24"/>
        </w:rPr>
        <w:t>1.7</w:t>
      </w:r>
      <w:r w:rsidR="00A97374" w:rsidRPr="00A35CC9">
        <w:rPr>
          <w:rFonts w:ascii="Garamond" w:hAnsi="Garamond" w:cs="Times New Roman"/>
          <w:sz w:val="24"/>
          <w:szCs w:val="24"/>
        </w:rPr>
        <w:t xml:space="preserve">%, </w:t>
      </w:r>
      <w:r w:rsidR="009035EA" w:rsidRPr="00A35CC9">
        <w:rPr>
          <w:rFonts w:ascii="Garamond" w:hAnsi="Garamond" w:cs="Times New Roman"/>
          <w:sz w:val="24"/>
          <w:szCs w:val="24"/>
        </w:rPr>
        <w:t>8.9</w:t>
      </w:r>
      <w:r w:rsidR="00A97374" w:rsidRPr="00A35CC9">
        <w:rPr>
          <w:rFonts w:ascii="Garamond" w:hAnsi="Garamond" w:cs="Times New Roman"/>
          <w:sz w:val="24"/>
          <w:szCs w:val="24"/>
        </w:rPr>
        <w:t>%,</w:t>
      </w:r>
      <w:r w:rsidR="00A03B43" w:rsidRPr="00A35CC9">
        <w:rPr>
          <w:rFonts w:ascii="Garamond" w:hAnsi="Garamond" w:cs="Times New Roman"/>
          <w:sz w:val="24"/>
          <w:szCs w:val="24"/>
        </w:rPr>
        <w:t xml:space="preserve"> 5.9</w:t>
      </w:r>
      <w:r w:rsidR="00A97374" w:rsidRPr="00A35CC9">
        <w:rPr>
          <w:rFonts w:ascii="Garamond" w:hAnsi="Garamond" w:cs="Times New Roman"/>
          <w:sz w:val="24"/>
          <w:szCs w:val="24"/>
        </w:rPr>
        <w:t>%</w:t>
      </w:r>
      <w:r w:rsidR="00A46C3A" w:rsidRPr="00A35CC9">
        <w:rPr>
          <w:rFonts w:ascii="Garamond" w:hAnsi="Garamond" w:cs="Times New Roman"/>
          <w:sz w:val="24"/>
          <w:szCs w:val="24"/>
        </w:rPr>
        <w:t>,</w:t>
      </w:r>
      <w:r w:rsidR="00A03B43" w:rsidRPr="00A35CC9">
        <w:rPr>
          <w:rFonts w:ascii="Garamond" w:hAnsi="Garamond" w:cs="Times New Roman"/>
          <w:sz w:val="24"/>
          <w:szCs w:val="24"/>
        </w:rPr>
        <w:t xml:space="preserve"> and -4%</w:t>
      </w:r>
      <w:r w:rsidR="00A97374" w:rsidRPr="00A35CC9">
        <w:rPr>
          <w:rFonts w:ascii="Garamond" w:hAnsi="Garamond" w:cs="Times New Roman"/>
          <w:sz w:val="24"/>
          <w:szCs w:val="24"/>
        </w:rPr>
        <w:t xml:space="preserve"> for respectively the elevator, heating, parking space included, terrace</w:t>
      </w:r>
      <w:r w:rsidR="00A03B43" w:rsidRPr="00A35CC9">
        <w:rPr>
          <w:rFonts w:ascii="Garamond" w:hAnsi="Garamond" w:cs="Times New Roman"/>
          <w:sz w:val="24"/>
          <w:szCs w:val="24"/>
        </w:rPr>
        <w:t>, and outdoor facilities</w:t>
      </w:r>
      <w:r w:rsidR="00A97374" w:rsidRPr="00A35CC9">
        <w:rPr>
          <w:rFonts w:ascii="Garamond" w:hAnsi="Garamond" w:cs="Times New Roman"/>
          <w:sz w:val="24"/>
          <w:szCs w:val="24"/>
        </w:rPr>
        <w:t>.</w:t>
      </w:r>
      <w:r w:rsidR="001079FE" w:rsidRPr="00A35CC9">
        <w:rPr>
          <w:rFonts w:ascii="Garamond" w:hAnsi="Garamond" w:cs="Times New Roman"/>
          <w:sz w:val="24"/>
          <w:szCs w:val="24"/>
        </w:rPr>
        <w:t xml:space="preserve"> </w:t>
      </w:r>
    </w:p>
    <w:p w14:paraId="737E5350" w14:textId="7D83E37A" w:rsidR="00F83979" w:rsidRPr="00A35CC9" w:rsidRDefault="005B2D1E" w:rsidP="004968EF">
      <w:pPr>
        <w:spacing w:line="360" w:lineRule="auto"/>
        <w:jc w:val="both"/>
        <w:rPr>
          <w:rFonts w:ascii="Garamond" w:hAnsi="Garamond" w:cs="Times New Roman"/>
          <w:sz w:val="24"/>
          <w:szCs w:val="24"/>
        </w:rPr>
      </w:pPr>
      <w:r w:rsidRPr="00A35CC9">
        <w:rPr>
          <w:rFonts w:ascii="Garamond" w:hAnsi="Garamond" w:cs="Times New Roman"/>
          <w:sz w:val="24"/>
          <w:szCs w:val="24"/>
        </w:rPr>
        <w:lastRenderedPageBreak/>
        <w:t xml:space="preserve">The </w:t>
      </w:r>
      <w:r w:rsidR="002C6C1E" w:rsidRPr="00A35CC9">
        <w:rPr>
          <w:rFonts w:ascii="Garamond" w:hAnsi="Garamond" w:cs="Times New Roman"/>
          <w:sz w:val="24"/>
          <w:szCs w:val="24"/>
        </w:rPr>
        <w:t>significant</w:t>
      </w:r>
      <w:r w:rsidRPr="00A35CC9">
        <w:rPr>
          <w:rFonts w:ascii="Garamond" w:hAnsi="Garamond" w:cs="Times New Roman"/>
          <w:sz w:val="24"/>
          <w:szCs w:val="24"/>
        </w:rPr>
        <w:t xml:space="preserve"> negative </w:t>
      </w:r>
      <w:r w:rsidR="002C6C1E" w:rsidRPr="00A35CC9">
        <w:rPr>
          <w:rFonts w:ascii="Garamond" w:hAnsi="Garamond" w:cs="Times New Roman"/>
          <w:sz w:val="24"/>
          <w:szCs w:val="24"/>
        </w:rPr>
        <w:t>coefficient for the</w:t>
      </w:r>
      <w:r w:rsidRPr="00A35CC9">
        <w:rPr>
          <w:rFonts w:ascii="Garamond" w:hAnsi="Garamond" w:cs="Times New Roman"/>
          <w:sz w:val="24"/>
          <w:szCs w:val="24"/>
        </w:rPr>
        <w:t xml:space="preserve"> outdoor facilities coefficients</w:t>
      </w:r>
      <w:r w:rsidR="001079FE" w:rsidRPr="00A35CC9">
        <w:rPr>
          <w:rFonts w:ascii="Garamond" w:hAnsi="Garamond" w:cs="Times New Roman"/>
          <w:sz w:val="24"/>
          <w:szCs w:val="24"/>
        </w:rPr>
        <w:t xml:space="preserve"> </w:t>
      </w:r>
      <w:r w:rsidR="00581560" w:rsidRPr="00A35CC9">
        <w:rPr>
          <w:rFonts w:ascii="Garamond" w:hAnsi="Garamond" w:cs="Times New Roman"/>
          <w:sz w:val="24"/>
          <w:szCs w:val="24"/>
        </w:rPr>
        <w:t xml:space="preserve">is </w:t>
      </w:r>
      <w:r w:rsidR="001079FE" w:rsidRPr="00A35CC9">
        <w:rPr>
          <w:rFonts w:ascii="Garamond" w:hAnsi="Garamond" w:cs="Times New Roman"/>
          <w:sz w:val="24"/>
          <w:szCs w:val="24"/>
        </w:rPr>
        <w:t xml:space="preserve">in contrast to the research on the Barcelona housing market </w:t>
      </w:r>
      <w:sdt>
        <w:sdtPr>
          <w:rPr>
            <w:rFonts w:ascii="Garamond" w:hAnsi="Garamond" w:cs="Times New Roman"/>
            <w:sz w:val="24"/>
            <w:szCs w:val="24"/>
          </w:rPr>
          <w:tag w:val="MENDELEY_CITATION_v3_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"/>
          <w:id w:val="-2145570366"/>
          <w:placeholder>
            <w:docPart w:val="DefaultPlaceholder_-1854013440"/>
          </w:placeholder>
        </w:sdtPr>
        <w:sdtEndPr/>
        <w:sdtContent>
          <w:r w:rsidR="00BB07C8" w:rsidRPr="00A35CC9">
            <w:rPr>
              <w:rFonts w:ascii="Garamond" w:eastAsia="Times New Roman" w:hAnsi="Garamond"/>
              <w:sz w:val="24"/>
              <w:szCs w:val="24"/>
            </w:rPr>
            <w:t>(Chen &amp; Marmolejo Duarte, 2018; Dell’Anna et al., 2019; Marmolejo-Duarte &amp; Chen, 2022)</w:t>
          </w:r>
        </w:sdtContent>
      </w:sdt>
      <w:r w:rsidR="00581560" w:rsidRPr="00A35CC9">
        <w:rPr>
          <w:rFonts w:ascii="Garamond" w:hAnsi="Garamond" w:cs="Times New Roman"/>
          <w:sz w:val="24"/>
          <w:szCs w:val="24"/>
        </w:rPr>
        <w:t xml:space="preserve">. They all </w:t>
      </w:r>
      <w:r w:rsidR="001079FE" w:rsidRPr="00A35CC9">
        <w:rPr>
          <w:rFonts w:ascii="Garamond" w:hAnsi="Garamond" w:cs="Times New Roman"/>
          <w:sz w:val="24"/>
          <w:szCs w:val="24"/>
        </w:rPr>
        <w:t xml:space="preserve">found a significant coefficient for the </w:t>
      </w:r>
      <w:r w:rsidR="00581560" w:rsidRPr="00A35CC9">
        <w:rPr>
          <w:rFonts w:ascii="Garamond" w:hAnsi="Garamond" w:cs="Times New Roman"/>
          <w:sz w:val="24"/>
          <w:szCs w:val="24"/>
        </w:rPr>
        <w:t xml:space="preserve">presence of a </w:t>
      </w:r>
      <w:r w:rsidR="001079FE" w:rsidRPr="00A35CC9">
        <w:rPr>
          <w:rFonts w:ascii="Garamond" w:hAnsi="Garamond" w:cs="Times New Roman"/>
          <w:sz w:val="24"/>
          <w:szCs w:val="24"/>
        </w:rPr>
        <w:t>swimming pool</w:t>
      </w:r>
      <w:r w:rsidR="002C6C1E" w:rsidRPr="00A35CC9">
        <w:rPr>
          <w:rFonts w:ascii="Garamond" w:hAnsi="Garamond" w:cs="Times New Roman"/>
          <w:sz w:val="24"/>
          <w:szCs w:val="24"/>
        </w:rPr>
        <w:t xml:space="preserve">. </w:t>
      </w:r>
      <w:r w:rsidR="00581560" w:rsidRPr="00A35CC9">
        <w:rPr>
          <w:rFonts w:ascii="Garamond" w:hAnsi="Garamond" w:cs="Times New Roman"/>
          <w:sz w:val="24"/>
          <w:szCs w:val="24"/>
        </w:rPr>
        <w:t>In our sample, t</w:t>
      </w:r>
      <w:r w:rsidR="002C6C1E" w:rsidRPr="00A35CC9">
        <w:rPr>
          <w:rFonts w:ascii="Garamond" w:hAnsi="Garamond" w:cs="Times New Roman"/>
          <w:sz w:val="24"/>
          <w:szCs w:val="24"/>
        </w:rPr>
        <w:t>he outdoor facilities variable</w:t>
      </w:r>
      <w:r w:rsidR="001079FE" w:rsidRPr="00A35CC9">
        <w:rPr>
          <w:rFonts w:ascii="Garamond" w:hAnsi="Garamond" w:cs="Times New Roman"/>
          <w:sz w:val="24"/>
          <w:szCs w:val="24"/>
        </w:rPr>
        <w:t xml:space="preserve"> </w:t>
      </w:r>
      <w:r w:rsidR="00581560" w:rsidRPr="00A35CC9">
        <w:rPr>
          <w:rFonts w:ascii="Garamond" w:hAnsi="Garamond" w:cs="Times New Roman"/>
          <w:sz w:val="24"/>
          <w:szCs w:val="24"/>
        </w:rPr>
        <w:t>has a correlation coefficient</w:t>
      </w:r>
      <w:r w:rsidR="001079FE" w:rsidRPr="00A35CC9">
        <w:rPr>
          <w:rFonts w:ascii="Garamond" w:hAnsi="Garamond" w:cs="Times New Roman"/>
          <w:sz w:val="24"/>
          <w:szCs w:val="24"/>
        </w:rPr>
        <w:t xml:space="preserve"> </w:t>
      </w:r>
      <w:r w:rsidR="00581560" w:rsidRPr="00A35CC9">
        <w:rPr>
          <w:rFonts w:ascii="Garamond" w:hAnsi="Garamond" w:cs="Times New Roman"/>
          <w:sz w:val="24"/>
          <w:szCs w:val="24"/>
        </w:rPr>
        <w:t xml:space="preserve">of </w:t>
      </w:r>
      <w:r w:rsidR="00084934" w:rsidRPr="00A35CC9">
        <w:rPr>
          <w:rFonts w:ascii="Garamond" w:hAnsi="Garamond" w:cs="Times New Roman"/>
          <w:sz w:val="24"/>
          <w:szCs w:val="24"/>
        </w:rPr>
        <w:t>94%</w:t>
      </w:r>
      <w:r w:rsidR="001079FE" w:rsidRPr="00A35CC9">
        <w:rPr>
          <w:rFonts w:ascii="Garamond" w:hAnsi="Garamond" w:cs="Times New Roman"/>
          <w:sz w:val="24"/>
          <w:szCs w:val="24"/>
        </w:rPr>
        <w:t xml:space="preserve"> with the </w:t>
      </w:r>
      <w:r w:rsidR="002C6C1E" w:rsidRPr="00A35CC9">
        <w:rPr>
          <w:rFonts w:ascii="Garamond" w:hAnsi="Garamond" w:cs="Times New Roman"/>
          <w:sz w:val="24"/>
          <w:szCs w:val="24"/>
        </w:rPr>
        <w:t>swimming pool</w:t>
      </w:r>
      <w:r w:rsidR="001079FE" w:rsidRPr="00A35CC9">
        <w:rPr>
          <w:rFonts w:ascii="Garamond" w:hAnsi="Garamond" w:cs="Times New Roman"/>
          <w:sz w:val="24"/>
          <w:szCs w:val="24"/>
        </w:rPr>
        <w:t xml:space="preserve"> </w:t>
      </w:r>
      <w:r w:rsidR="002C6C1E" w:rsidRPr="00A35CC9">
        <w:rPr>
          <w:rFonts w:ascii="Garamond" w:hAnsi="Garamond" w:cs="Times New Roman"/>
          <w:sz w:val="24"/>
          <w:szCs w:val="24"/>
        </w:rPr>
        <w:t>variable</w:t>
      </w:r>
      <w:r w:rsidRPr="00A35CC9">
        <w:rPr>
          <w:rFonts w:ascii="Garamond" w:hAnsi="Garamond" w:cs="Times New Roman"/>
          <w:sz w:val="24"/>
          <w:szCs w:val="24"/>
        </w:rPr>
        <w:t>.</w:t>
      </w:r>
      <w:r w:rsidR="001079FE" w:rsidRPr="00A35CC9">
        <w:rPr>
          <w:rFonts w:ascii="Garamond" w:hAnsi="Garamond" w:cs="Times New Roman"/>
          <w:sz w:val="24"/>
          <w:szCs w:val="24"/>
        </w:rPr>
        <w:t xml:space="preserve"> </w:t>
      </w:r>
      <w:r w:rsidR="002C6C1E" w:rsidRPr="00A35CC9">
        <w:rPr>
          <w:rFonts w:ascii="Garamond" w:hAnsi="Garamond" w:cs="Times New Roman"/>
          <w:sz w:val="24"/>
          <w:szCs w:val="24"/>
        </w:rPr>
        <w:t>The contrary findings are likely</w:t>
      </w:r>
      <w:r w:rsidRPr="00A35CC9">
        <w:rPr>
          <w:rFonts w:ascii="Garamond" w:hAnsi="Garamond" w:cs="Times New Roman"/>
          <w:sz w:val="24"/>
          <w:szCs w:val="24"/>
        </w:rPr>
        <w:t xml:space="preserve"> </w:t>
      </w:r>
      <w:r w:rsidR="002C6C1E" w:rsidRPr="00A35CC9">
        <w:rPr>
          <w:rFonts w:ascii="Garamond" w:hAnsi="Garamond" w:cs="Times New Roman"/>
          <w:sz w:val="24"/>
          <w:szCs w:val="24"/>
        </w:rPr>
        <w:t xml:space="preserve">the </w:t>
      </w:r>
      <w:r w:rsidR="00581560" w:rsidRPr="00A35CC9">
        <w:rPr>
          <w:rFonts w:ascii="Garamond" w:hAnsi="Garamond" w:cs="Times New Roman"/>
          <w:sz w:val="24"/>
          <w:szCs w:val="24"/>
        </w:rPr>
        <w:t xml:space="preserve">consequences of recent </w:t>
      </w:r>
      <w:r w:rsidR="001079FE" w:rsidRPr="00A35CC9">
        <w:rPr>
          <w:rFonts w:ascii="Garamond" w:hAnsi="Garamond" w:cs="Times New Roman"/>
          <w:sz w:val="24"/>
          <w:szCs w:val="24"/>
        </w:rPr>
        <w:t>dryness in Barcelona</w:t>
      </w:r>
      <w:r w:rsidR="00581560" w:rsidRPr="00A35CC9">
        <w:rPr>
          <w:rFonts w:ascii="Garamond" w:hAnsi="Garamond" w:cs="Times New Roman"/>
          <w:sz w:val="24"/>
          <w:szCs w:val="24"/>
        </w:rPr>
        <w:t>. This has</w:t>
      </w:r>
      <w:r w:rsidR="001079FE" w:rsidRPr="00A35CC9">
        <w:rPr>
          <w:rFonts w:ascii="Garamond" w:hAnsi="Garamond" w:cs="Times New Roman"/>
          <w:sz w:val="24"/>
          <w:szCs w:val="24"/>
        </w:rPr>
        <w:t xml:space="preserve"> resulted in policies to prevent high water consumption by inhabitants such as the prohibition to fill the swimming pools</w:t>
      </w:r>
      <w:r w:rsidR="00581560" w:rsidRPr="00A35CC9">
        <w:rPr>
          <w:rFonts w:ascii="Garamond" w:hAnsi="Garamond" w:cs="Times New Roman"/>
          <w:sz w:val="24"/>
          <w:szCs w:val="24"/>
        </w:rPr>
        <w:t xml:space="preserve">. </w:t>
      </w:r>
      <w:r w:rsidR="00796106" w:rsidRPr="00A35CC9">
        <w:rPr>
          <w:rFonts w:ascii="Garamond" w:hAnsi="Garamond" w:cs="Times New Roman"/>
          <w:sz w:val="24"/>
          <w:szCs w:val="24"/>
        </w:rPr>
        <w:t xml:space="preserve">Hereby the presence of a swimming pool does not add utility to home buyers. </w:t>
      </w:r>
      <w:r w:rsidR="00581560" w:rsidRPr="00A35CC9">
        <w:rPr>
          <w:rFonts w:ascii="Garamond" w:hAnsi="Garamond" w:cs="Times New Roman"/>
          <w:sz w:val="24"/>
          <w:szCs w:val="24"/>
        </w:rPr>
        <w:t>The policies</w:t>
      </w:r>
      <w:r w:rsidR="001079FE" w:rsidRPr="00A35CC9">
        <w:rPr>
          <w:rFonts w:ascii="Garamond" w:hAnsi="Garamond" w:cs="Times New Roman"/>
          <w:sz w:val="24"/>
          <w:szCs w:val="24"/>
        </w:rPr>
        <w:t xml:space="preserve"> </w:t>
      </w:r>
      <w:r w:rsidR="00796106" w:rsidRPr="00A35CC9">
        <w:rPr>
          <w:rFonts w:ascii="Garamond" w:hAnsi="Garamond" w:cs="Times New Roman"/>
          <w:sz w:val="24"/>
          <w:szCs w:val="24"/>
        </w:rPr>
        <w:t xml:space="preserve">to prevent high water consumption </w:t>
      </w:r>
      <w:r w:rsidR="001079FE" w:rsidRPr="00A35CC9">
        <w:rPr>
          <w:rFonts w:ascii="Garamond" w:hAnsi="Garamond" w:cs="Times New Roman"/>
          <w:sz w:val="24"/>
          <w:szCs w:val="24"/>
        </w:rPr>
        <w:t>were not implemented</w:t>
      </w:r>
      <w:r w:rsidR="00581560" w:rsidRPr="00A35CC9">
        <w:rPr>
          <w:rFonts w:ascii="Garamond" w:hAnsi="Garamond" w:cs="Times New Roman"/>
          <w:sz w:val="24"/>
          <w:szCs w:val="24"/>
        </w:rPr>
        <w:t xml:space="preserve"> and/or relevant </w:t>
      </w:r>
      <w:r w:rsidR="001079FE" w:rsidRPr="00A35CC9">
        <w:rPr>
          <w:rFonts w:ascii="Garamond" w:hAnsi="Garamond" w:cs="Times New Roman"/>
          <w:sz w:val="24"/>
          <w:szCs w:val="24"/>
        </w:rPr>
        <w:t>at the time of earlier research</w:t>
      </w:r>
      <w:r w:rsidR="00A204FE" w:rsidRPr="00A35CC9">
        <w:rPr>
          <w:rFonts w:ascii="Garamond" w:hAnsi="Garamond" w:cs="Times New Roman"/>
          <w:sz w:val="24"/>
          <w:szCs w:val="24"/>
        </w:rPr>
        <w:t xml:space="preserve"> </w:t>
      </w:r>
      <w:sdt>
        <w:sdtPr>
          <w:rPr>
            <w:rFonts w:ascii="Garamond" w:hAnsi="Garamond" w:cs="Times New Roman"/>
            <w:color w:val="000000"/>
            <w:sz w:val="24"/>
            <w:szCs w:val="24"/>
          </w:rPr>
          <w:tag w:val="MENDELEY_CITATION_v3_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"/>
          <w:id w:val="-2086223524"/>
          <w:placeholder>
            <w:docPart w:val="DefaultPlaceholder_-1854013440"/>
          </w:placeholder>
        </w:sdtPr>
        <w:sdtEndPr/>
        <w:sdtContent>
          <w:r w:rsidR="00BB07C8" w:rsidRPr="00A35CC9">
            <w:rPr>
              <w:rFonts w:ascii="Garamond" w:hAnsi="Garamond" w:cs="Times New Roman"/>
              <w:color w:val="000000"/>
              <w:sz w:val="24"/>
              <w:szCs w:val="24"/>
            </w:rPr>
            <w:t>(Ajuntament de Barcelona, 2023c)</w:t>
          </w:r>
        </w:sdtContent>
      </w:sdt>
      <w:r w:rsidRPr="00A35CC9">
        <w:rPr>
          <w:rFonts w:ascii="Garamond" w:hAnsi="Garamond" w:cs="Times New Roman"/>
          <w:sz w:val="24"/>
          <w:szCs w:val="24"/>
        </w:rPr>
        <w:t xml:space="preserve">. </w:t>
      </w:r>
      <w:r w:rsidR="00581560" w:rsidRPr="00A35CC9">
        <w:rPr>
          <w:rFonts w:ascii="Garamond" w:hAnsi="Garamond" w:cs="Times New Roman"/>
          <w:sz w:val="24"/>
          <w:szCs w:val="24"/>
        </w:rPr>
        <w:t>However, a</w:t>
      </w:r>
      <w:r w:rsidRPr="00A35CC9">
        <w:rPr>
          <w:rFonts w:ascii="Garamond" w:hAnsi="Garamond" w:cs="Times New Roman"/>
          <w:sz w:val="24"/>
          <w:szCs w:val="24"/>
        </w:rPr>
        <w:t xml:space="preserve">nother reason could be the higher cost of living </w:t>
      </w:r>
      <w:r w:rsidR="00581560" w:rsidRPr="00A35CC9">
        <w:rPr>
          <w:rFonts w:ascii="Garamond" w:hAnsi="Garamond" w:cs="Times New Roman"/>
          <w:sz w:val="24"/>
          <w:szCs w:val="24"/>
        </w:rPr>
        <w:t>when</w:t>
      </w:r>
      <w:r w:rsidRPr="00A35CC9">
        <w:rPr>
          <w:rFonts w:ascii="Garamond" w:hAnsi="Garamond" w:cs="Times New Roman"/>
          <w:sz w:val="24"/>
          <w:szCs w:val="24"/>
        </w:rPr>
        <w:t xml:space="preserve"> maintaining a garden</w:t>
      </w:r>
      <w:r w:rsidR="00581560" w:rsidRPr="00A35CC9">
        <w:rPr>
          <w:rFonts w:ascii="Garamond" w:hAnsi="Garamond" w:cs="Times New Roman"/>
          <w:sz w:val="24"/>
          <w:szCs w:val="24"/>
        </w:rPr>
        <w:t>,</w:t>
      </w:r>
      <w:r w:rsidRPr="00A35CC9">
        <w:rPr>
          <w:rFonts w:ascii="Garamond" w:hAnsi="Garamond" w:cs="Times New Roman"/>
          <w:sz w:val="24"/>
          <w:szCs w:val="24"/>
        </w:rPr>
        <w:t xml:space="preserve"> green area, and/or swimming pool</w:t>
      </w:r>
      <w:r w:rsidR="00581560" w:rsidRPr="00A35CC9">
        <w:rPr>
          <w:rFonts w:ascii="Garamond" w:hAnsi="Garamond" w:cs="Times New Roman"/>
          <w:sz w:val="24"/>
          <w:szCs w:val="24"/>
        </w:rPr>
        <w:t>.</w:t>
      </w:r>
      <w:r w:rsidRPr="00A35CC9">
        <w:rPr>
          <w:rFonts w:ascii="Garamond" w:hAnsi="Garamond" w:cs="Times New Roman"/>
          <w:sz w:val="24"/>
          <w:szCs w:val="24"/>
        </w:rPr>
        <w:t xml:space="preserve"> </w:t>
      </w:r>
      <w:r w:rsidR="00581560" w:rsidRPr="00A35CC9">
        <w:rPr>
          <w:rFonts w:ascii="Garamond" w:hAnsi="Garamond" w:cs="Times New Roman"/>
          <w:sz w:val="24"/>
          <w:szCs w:val="24"/>
        </w:rPr>
        <w:t>This</w:t>
      </w:r>
      <w:r w:rsidRPr="00A35CC9">
        <w:rPr>
          <w:rFonts w:ascii="Garamond" w:hAnsi="Garamond" w:cs="Times New Roman"/>
          <w:sz w:val="24"/>
          <w:szCs w:val="24"/>
        </w:rPr>
        <w:t xml:space="preserve"> </w:t>
      </w:r>
      <w:r w:rsidR="00581560" w:rsidRPr="00A35CC9">
        <w:rPr>
          <w:rFonts w:ascii="Garamond" w:hAnsi="Garamond" w:cs="Times New Roman"/>
          <w:sz w:val="24"/>
          <w:szCs w:val="24"/>
        </w:rPr>
        <w:t>could be higher than</w:t>
      </w:r>
      <w:r w:rsidRPr="00A35CC9">
        <w:rPr>
          <w:rFonts w:ascii="Garamond" w:hAnsi="Garamond" w:cs="Times New Roman"/>
          <w:sz w:val="24"/>
          <w:szCs w:val="24"/>
        </w:rPr>
        <w:t xml:space="preserve"> the</w:t>
      </w:r>
      <w:r w:rsidR="009035EA" w:rsidRPr="00A35CC9">
        <w:rPr>
          <w:rFonts w:ascii="Garamond" w:hAnsi="Garamond" w:cs="Times New Roman"/>
          <w:sz w:val="24"/>
          <w:szCs w:val="24"/>
        </w:rPr>
        <w:t xml:space="preserve"> associated monetary value of the</w:t>
      </w:r>
      <w:r w:rsidRPr="00A35CC9">
        <w:rPr>
          <w:rFonts w:ascii="Garamond" w:hAnsi="Garamond" w:cs="Times New Roman"/>
          <w:sz w:val="24"/>
          <w:szCs w:val="24"/>
        </w:rPr>
        <w:t xml:space="preserve"> expected utility </w:t>
      </w:r>
      <w:r w:rsidR="00581560" w:rsidRPr="00A35CC9">
        <w:rPr>
          <w:rFonts w:ascii="Garamond" w:hAnsi="Garamond" w:cs="Times New Roman"/>
          <w:sz w:val="24"/>
          <w:szCs w:val="24"/>
        </w:rPr>
        <w:t>of the facilities.</w:t>
      </w:r>
    </w:p>
    <w:p w14:paraId="6938837E" w14:textId="79C64025" w:rsidR="00084934" w:rsidRDefault="00D676DF" w:rsidP="004968EF">
      <w:pPr>
        <w:spacing w:line="360" w:lineRule="auto"/>
        <w:jc w:val="both"/>
        <w:rPr>
          <w:rFonts w:ascii="Garamond" w:hAnsi="Garamond" w:cs="Times New Roman"/>
          <w:sz w:val="24"/>
          <w:szCs w:val="24"/>
        </w:rPr>
      </w:pPr>
      <w:r w:rsidRPr="00A35CC9">
        <w:rPr>
          <w:rFonts w:ascii="Garamond" w:hAnsi="Garamond" w:cs="Times New Roman"/>
          <w:sz w:val="24"/>
          <w:szCs w:val="24"/>
        </w:rPr>
        <w:t xml:space="preserve">The energy </w:t>
      </w:r>
      <w:r w:rsidR="0001697F" w:rsidRPr="00A35CC9">
        <w:rPr>
          <w:rFonts w:ascii="Garamond" w:hAnsi="Garamond" w:cs="Times New Roman"/>
          <w:sz w:val="24"/>
          <w:szCs w:val="24"/>
        </w:rPr>
        <w:t xml:space="preserve">consumption </w:t>
      </w:r>
      <w:r w:rsidRPr="00A35CC9">
        <w:rPr>
          <w:rFonts w:ascii="Garamond" w:hAnsi="Garamond" w:cs="Times New Roman"/>
          <w:sz w:val="24"/>
          <w:szCs w:val="24"/>
        </w:rPr>
        <w:t>label dumm</w:t>
      </w:r>
      <w:r w:rsidR="0001697F" w:rsidRPr="00A35CC9">
        <w:rPr>
          <w:rFonts w:ascii="Garamond" w:hAnsi="Garamond" w:cs="Times New Roman"/>
          <w:sz w:val="24"/>
          <w:szCs w:val="24"/>
        </w:rPr>
        <w:t>y variables</w:t>
      </w:r>
      <w:r w:rsidRPr="00A35CC9">
        <w:rPr>
          <w:rFonts w:ascii="Garamond" w:hAnsi="Garamond" w:cs="Times New Roman"/>
          <w:sz w:val="24"/>
          <w:szCs w:val="24"/>
        </w:rPr>
        <w:t xml:space="preserve"> </w:t>
      </w:r>
      <w:r w:rsidR="008367DC" w:rsidRPr="00A35CC9">
        <w:rPr>
          <w:rFonts w:ascii="Garamond" w:hAnsi="Garamond" w:cs="Times New Roman"/>
          <w:sz w:val="24"/>
          <w:szCs w:val="24"/>
        </w:rPr>
        <w:t>are</w:t>
      </w:r>
      <w:r w:rsidRPr="00A35CC9">
        <w:rPr>
          <w:rFonts w:ascii="Garamond" w:hAnsi="Garamond" w:cs="Times New Roman"/>
          <w:sz w:val="24"/>
          <w:szCs w:val="24"/>
        </w:rPr>
        <w:t xml:space="preserve"> the only </w:t>
      </w:r>
      <w:r w:rsidR="0001697F" w:rsidRPr="00A35CC9">
        <w:rPr>
          <w:rFonts w:ascii="Garamond" w:hAnsi="Garamond" w:cs="Times New Roman"/>
          <w:sz w:val="24"/>
          <w:szCs w:val="24"/>
        </w:rPr>
        <w:t xml:space="preserve">housing-specific </w:t>
      </w:r>
      <w:r w:rsidRPr="00A35CC9">
        <w:rPr>
          <w:rFonts w:ascii="Garamond" w:hAnsi="Garamond" w:cs="Times New Roman"/>
          <w:sz w:val="24"/>
          <w:szCs w:val="24"/>
        </w:rPr>
        <w:t>variable</w:t>
      </w:r>
      <w:r w:rsidR="00796106" w:rsidRPr="00A35CC9">
        <w:rPr>
          <w:rFonts w:ascii="Garamond" w:hAnsi="Garamond" w:cs="Times New Roman"/>
          <w:sz w:val="24"/>
          <w:szCs w:val="24"/>
        </w:rPr>
        <w:t>s</w:t>
      </w:r>
      <w:r w:rsidR="00581560" w:rsidRPr="00A35CC9">
        <w:rPr>
          <w:rFonts w:ascii="Garamond" w:hAnsi="Garamond" w:cs="Times New Roman"/>
          <w:sz w:val="24"/>
          <w:szCs w:val="24"/>
        </w:rPr>
        <w:t xml:space="preserve"> that </w:t>
      </w:r>
      <w:r w:rsidR="00796106" w:rsidRPr="00A35CC9">
        <w:rPr>
          <w:rFonts w:ascii="Garamond" w:hAnsi="Garamond" w:cs="Times New Roman"/>
          <w:sz w:val="24"/>
          <w:szCs w:val="24"/>
        </w:rPr>
        <w:t>are</w:t>
      </w:r>
      <w:r w:rsidR="0001697F" w:rsidRPr="00A35CC9">
        <w:rPr>
          <w:rFonts w:ascii="Garamond" w:hAnsi="Garamond" w:cs="Times New Roman"/>
          <w:sz w:val="24"/>
          <w:szCs w:val="24"/>
        </w:rPr>
        <w:t xml:space="preserve"> part of</w:t>
      </w:r>
      <w:r w:rsidRPr="00A35CC9">
        <w:rPr>
          <w:rFonts w:ascii="Garamond" w:hAnsi="Garamond" w:cs="Times New Roman"/>
          <w:sz w:val="24"/>
          <w:szCs w:val="24"/>
        </w:rPr>
        <w:t xml:space="preserve"> </w:t>
      </w:r>
      <w:r w:rsidR="0001697F" w:rsidRPr="00A35CC9">
        <w:rPr>
          <w:rFonts w:ascii="Garamond" w:hAnsi="Garamond" w:cs="Times New Roman"/>
          <w:sz w:val="24"/>
          <w:szCs w:val="24"/>
        </w:rPr>
        <w:t>a sustainable dimension</w:t>
      </w:r>
      <w:r w:rsidR="00796106" w:rsidRPr="00A35CC9">
        <w:rPr>
          <w:rFonts w:ascii="Garamond" w:hAnsi="Garamond" w:cs="Times New Roman"/>
          <w:sz w:val="24"/>
          <w:szCs w:val="24"/>
        </w:rPr>
        <w:t xml:space="preserve"> (ecological) </w:t>
      </w:r>
      <w:sdt>
        <w:sdtPr>
          <w:rPr>
            <w:rFonts w:ascii="Garamond" w:hAnsi="Garamond" w:cs="Times New Roman"/>
            <w:color w:val="000000"/>
            <w:sz w:val="24"/>
            <w:szCs w:val="24"/>
          </w:rPr>
          <w:tag w:val="MENDELEY_CITATION_v3_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"/>
          <w:id w:val="-1978749967"/>
          <w:placeholder>
            <w:docPart w:val="DefaultPlaceholder_-1854013440"/>
          </w:placeholder>
        </w:sdtPr>
        <w:sdtEndPr/>
        <w:sdtContent>
          <w:r w:rsidR="00BB07C8" w:rsidRPr="00A35CC9">
            <w:rPr>
              <w:rFonts w:ascii="Garamond" w:hAnsi="Garamond" w:cs="Times New Roman"/>
              <w:color w:val="000000"/>
              <w:sz w:val="24"/>
              <w:szCs w:val="24"/>
            </w:rPr>
            <w:t>(Kauko, 2019)</w:t>
          </w:r>
        </w:sdtContent>
      </w:sdt>
      <w:r w:rsidR="00084934" w:rsidRPr="00A35CC9">
        <w:rPr>
          <w:rFonts w:ascii="Garamond" w:hAnsi="Garamond" w:cs="Times New Roman"/>
          <w:sz w:val="24"/>
          <w:szCs w:val="24"/>
        </w:rPr>
        <w:t>. T</w:t>
      </w:r>
      <w:r w:rsidR="005B2D1E" w:rsidRPr="00A35CC9">
        <w:rPr>
          <w:rFonts w:ascii="Garamond" w:hAnsi="Garamond" w:cs="Times New Roman"/>
          <w:sz w:val="24"/>
          <w:szCs w:val="24"/>
        </w:rPr>
        <w:t xml:space="preserve">he results </w:t>
      </w:r>
      <w:r w:rsidR="0001697F" w:rsidRPr="00A35CC9">
        <w:rPr>
          <w:rFonts w:ascii="Garamond" w:hAnsi="Garamond" w:cs="Times New Roman"/>
          <w:sz w:val="24"/>
          <w:szCs w:val="24"/>
        </w:rPr>
        <w:t>sho</w:t>
      </w:r>
      <w:r w:rsidR="005B2D1E" w:rsidRPr="00A35CC9">
        <w:rPr>
          <w:rFonts w:ascii="Garamond" w:hAnsi="Garamond" w:cs="Times New Roman"/>
          <w:sz w:val="24"/>
          <w:szCs w:val="24"/>
        </w:rPr>
        <w:t xml:space="preserve">w an increasing premium </w:t>
      </w:r>
      <w:r w:rsidR="00581560" w:rsidRPr="00A35CC9">
        <w:rPr>
          <w:rFonts w:ascii="Garamond" w:hAnsi="Garamond" w:cs="Times New Roman"/>
          <w:sz w:val="24"/>
          <w:szCs w:val="24"/>
        </w:rPr>
        <w:t>for properties with higher</w:t>
      </w:r>
      <w:r w:rsidR="005B2D1E" w:rsidRPr="00A35CC9">
        <w:rPr>
          <w:rFonts w:ascii="Garamond" w:hAnsi="Garamond" w:cs="Times New Roman"/>
          <w:sz w:val="24"/>
          <w:szCs w:val="24"/>
        </w:rPr>
        <w:t xml:space="preserve"> energy label</w:t>
      </w:r>
      <w:r w:rsidR="00581560" w:rsidRPr="00A35CC9">
        <w:rPr>
          <w:rFonts w:ascii="Garamond" w:hAnsi="Garamond" w:cs="Times New Roman"/>
          <w:sz w:val="24"/>
          <w:szCs w:val="24"/>
        </w:rPr>
        <w:t>s compared to lower energy labels. These findings are in</w:t>
      </w:r>
      <w:r w:rsidR="00796106" w:rsidRPr="00A35CC9">
        <w:rPr>
          <w:rFonts w:ascii="Garamond" w:hAnsi="Garamond" w:cs="Times New Roman"/>
          <w:sz w:val="24"/>
          <w:szCs w:val="24"/>
        </w:rPr>
        <w:t xml:space="preserve"> </w:t>
      </w:r>
      <w:r w:rsidR="00581560" w:rsidRPr="00A35CC9">
        <w:rPr>
          <w:rFonts w:ascii="Garamond" w:hAnsi="Garamond" w:cs="Times New Roman"/>
          <w:sz w:val="24"/>
          <w:szCs w:val="24"/>
        </w:rPr>
        <w:t xml:space="preserve">line with earlier research in Barcelona </w:t>
      </w:r>
      <w:r w:rsidR="00796106" w:rsidRPr="00A35CC9">
        <w:rPr>
          <w:rFonts w:ascii="Garamond" w:hAnsi="Garamond" w:cs="Times New Roman"/>
          <w:sz w:val="24"/>
          <w:szCs w:val="24"/>
        </w:rPr>
        <w:t>(</w:t>
      </w:r>
      <w:r w:rsidR="00581560" w:rsidRPr="00A35CC9">
        <w:rPr>
          <w:rFonts w:ascii="Garamond" w:eastAsia="Times New Roman" w:hAnsi="Garamond" w:cs="Times New Roman"/>
          <w:sz w:val="24"/>
          <w:szCs w:val="24"/>
        </w:rPr>
        <w:t>Chen &amp; Marmolejo Duarte, 2018; Dell’Anna et al., 2019; Marmolejo-Duarte &amp; Chen, 2022)</w:t>
      </w:r>
      <w:r w:rsidR="005B2D1E" w:rsidRPr="00A35CC9">
        <w:rPr>
          <w:rFonts w:ascii="Garamond" w:hAnsi="Garamond" w:cs="Times New Roman"/>
          <w:sz w:val="24"/>
          <w:szCs w:val="24"/>
        </w:rPr>
        <w:t>. However</w:t>
      </w:r>
      <w:r w:rsidR="0001697F" w:rsidRPr="00A35CC9">
        <w:rPr>
          <w:rFonts w:ascii="Garamond" w:hAnsi="Garamond" w:cs="Times New Roman"/>
          <w:sz w:val="24"/>
          <w:szCs w:val="24"/>
        </w:rPr>
        <w:t>, the</w:t>
      </w:r>
      <w:r w:rsidR="005B2D1E" w:rsidRPr="00A35CC9">
        <w:rPr>
          <w:rFonts w:ascii="Garamond" w:hAnsi="Garamond" w:cs="Times New Roman"/>
          <w:sz w:val="24"/>
          <w:szCs w:val="24"/>
        </w:rPr>
        <w:t xml:space="preserve"> trend is not perfectly</w:t>
      </w:r>
      <w:r w:rsidR="00581560" w:rsidRPr="00A35CC9">
        <w:rPr>
          <w:rFonts w:ascii="Garamond" w:hAnsi="Garamond" w:cs="Times New Roman"/>
          <w:sz w:val="24"/>
          <w:szCs w:val="24"/>
        </w:rPr>
        <w:t xml:space="preserve"> linearly</w:t>
      </w:r>
      <w:r w:rsidR="005B2D1E" w:rsidRPr="00A35CC9">
        <w:rPr>
          <w:rFonts w:ascii="Garamond" w:hAnsi="Garamond" w:cs="Times New Roman"/>
          <w:sz w:val="24"/>
          <w:szCs w:val="24"/>
        </w:rPr>
        <w:t xml:space="preserve"> increasing</w:t>
      </w:r>
      <w:r w:rsidR="0001697F" w:rsidRPr="00A35CC9">
        <w:rPr>
          <w:rFonts w:ascii="Garamond" w:hAnsi="Garamond" w:cs="Times New Roman"/>
          <w:sz w:val="24"/>
          <w:szCs w:val="24"/>
        </w:rPr>
        <w:t>.</w:t>
      </w:r>
      <w:r w:rsidR="005B2D1E" w:rsidRPr="00A35CC9">
        <w:rPr>
          <w:rFonts w:ascii="Garamond" w:hAnsi="Garamond" w:cs="Times New Roman"/>
          <w:sz w:val="24"/>
          <w:szCs w:val="24"/>
        </w:rPr>
        <w:t xml:space="preserve"> </w:t>
      </w:r>
      <w:r w:rsidR="0001697F" w:rsidRPr="00A35CC9">
        <w:rPr>
          <w:rFonts w:ascii="Garamond" w:hAnsi="Garamond" w:cs="Times New Roman"/>
          <w:sz w:val="24"/>
          <w:szCs w:val="24"/>
        </w:rPr>
        <w:t>It</w:t>
      </w:r>
      <w:r w:rsidR="00581560" w:rsidRPr="00A35CC9">
        <w:rPr>
          <w:rFonts w:ascii="Garamond" w:hAnsi="Garamond" w:cs="Times New Roman"/>
          <w:sz w:val="24"/>
          <w:szCs w:val="24"/>
        </w:rPr>
        <w:t xml:space="preserve"> indicates</w:t>
      </w:r>
      <w:r w:rsidR="005B2D1E" w:rsidRPr="00A35CC9">
        <w:rPr>
          <w:rFonts w:ascii="Garamond" w:hAnsi="Garamond" w:cs="Times New Roman"/>
          <w:sz w:val="24"/>
          <w:szCs w:val="24"/>
        </w:rPr>
        <w:t xml:space="preserve"> </w:t>
      </w:r>
      <w:r w:rsidR="0001697F" w:rsidRPr="00A35CC9">
        <w:rPr>
          <w:rFonts w:ascii="Garamond" w:hAnsi="Garamond" w:cs="Times New Roman"/>
          <w:sz w:val="24"/>
          <w:szCs w:val="24"/>
        </w:rPr>
        <w:t xml:space="preserve">a higher willingness to pay for properties </w:t>
      </w:r>
      <w:r w:rsidR="005B2D1E" w:rsidRPr="00A35CC9">
        <w:rPr>
          <w:rFonts w:ascii="Garamond" w:hAnsi="Garamond" w:cs="Times New Roman"/>
          <w:sz w:val="24"/>
          <w:szCs w:val="24"/>
        </w:rPr>
        <w:t>with high</w:t>
      </w:r>
      <w:r w:rsidR="0001697F" w:rsidRPr="00A35CC9">
        <w:rPr>
          <w:rFonts w:ascii="Garamond" w:hAnsi="Garamond" w:cs="Times New Roman"/>
          <w:sz w:val="24"/>
          <w:szCs w:val="24"/>
        </w:rPr>
        <w:t>er</w:t>
      </w:r>
      <w:r w:rsidR="005B2D1E" w:rsidRPr="00A35CC9">
        <w:rPr>
          <w:rFonts w:ascii="Garamond" w:hAnsi="Garamond" w:cs="Times New Roman"/>
          <w:sz w:val="24"/>
          <w:szCs w:val="24"/>
        </w:rPr>
        <w:t xml:space="preserve"> energy labels (A, B</w:t>
      </w:r>
      <w:r w:rsidR="00A46C3A" w:rsidRPr="00A35CC9">
        <w:rPr>
          <w:rFonts w:ascii="Garamond" w:hAnsi="Garamond" w:cs="Times New Roman"/>
          <w:sz w:val="24"/>
          <w:szCs w:val="24"/>
        </w:rPr>
        <w:t xml:space="preserve">, </w:t>
      </w:r>
      <w:r w:rsidR="005B2D1E" w:rsidRPr="00A35CC9">
        <w:rPr>
          <w:rFonts w:ascii="Garamond" w:hAnsi="Garamond" w:cs="Times New Roman"/>
          <w:sz w:val="24"/>
          <w:szCs w:val="24"/>
        </w:rPr>
        <w:t>C) compared to</w:t>
      </w:r>
      <w:r w:rsidR="0001697F" w:rsidRPr="00A35CC9">
        <w:rPr>
          <w:rFonts w:ascii="Garamond" w:hAnsi="Garamond" w:cs="Times New Roman"/>
          <w:sz w:val="24"/>
          <w:szCs w:val="24"/>
        </w:rPr>
        <w:t xml:space="preserve"> properties with</w:t>
      </w:r>
      <w:r w:rsidR="005B2D1E" w:rsidRPr="00A35CC9">
        <w:rPr>
          <w:rFonts w:ascii="Garamond" w:hAnsi="Garamond" w:cs="Times New Roman"/>
          <w:sz w:val="24"/>
          <w:szCs w:val="24"/>
        </w:rPr>
        <w:t xml:space="preserve"> low</w:t>
      </w:r>
      <w:r w:rsidR="0001697F" w:rsidRPr="00A35CC9">
        <w:rPr>
          <w:rFonts w:ascii="Garamond" w:hAnsi="Garamond" w:cs="Times New Roman"/>
          <w:sz w:val="24"/>
          <w:szCs w:val="24"/>
        </w:rPr>
        <w:t>er</w:t>
      </w:r>
      <w:r w:rsidR="005B2D1E" w:rsidRPr="00A35CC9">
        <w:rPr>
          <w:rFonts w:ascii="Garamond" w:hAnsi="Garamond" w:cs="Times New Roman"/>
          <w:sz w:val="24"/>
          <w:szCs w:val="24"/>
        </w:rPr>
        <w:t xml:space="preserve"> energy labels (E,</w:t>
      </w:r>
      <w:r w:rsidR="00A46C3A" w:rsidRPr="00A35CC9">
        <w:rPr>
          <w:rFonts w:ascii="Garamond" w:hAnsi="Garamond" w:cs="Times New Roman"/>
          <w:sz w:val="24"/>
          <w:szCs w:val="24"/>
        </w:rPr>
        <w:t xml:space="preserve"> </w:t>
      </w:r>
      <w:r w:rsidR="005B2D1E" w:rsidRPr="00A35CC9">
        <w:rPr>
          <w:rFonts w:ascii="Garamond" w:hAnsi="Garamond" w:cs="Times New Roman"/>
          <w:sz w:val="24"/>
          <w:szCs w:val="24"/>
        </w:rPr>
        <w:t>F,</w:t>
      </w:r>
      <w:r w:rsidR="00A46C3A" w:rsidRPr="00A35CC9">
        <w:rPr>
          <w:rFonts w:ascii="Garamond" w:hAnsi="Garamond" w:cs="Times New Roman"/>
          <w:sz w:val="24"/>
          <w:szCs w:val="24"/>
        </w:rPr>
        <w:t xml:space="preserve"> </w:t>
      </w:r>
      <w:r w:rsidR="005B2D1E" w:rsidRPr="00A35CC9">
        <w:rPr>
          <w:rFonts w:ascii="Garamond" w:hAnsi="Garamond" w:cs="Times New Roman"/>
          <w:sz w:val="24"/>
          <w:szCs w:val="24"/>
        </w:rPr>
        <w:t>G)</w:t>
      </w:r>
      <w:r w:rsidR="00581560" w:rsidRPr="00A35CC9">
        <w:rPr>
          <w:rFonts w:ascii="Garamond" w:hAnsi="Garamond" w:cs="Times New Roman"/>
          <w:sz w:val="24"/>
          <w:szCs w:val="24"/>
        </w:rPr>
        <w:t xml:space="preserve"> when using properties with energy label D as </w:t>
      </w:r>
      <w:r w:rsidR="00382F7F" w:rsidRPr="00A35CC9">
        <w:rPr>
          <w:rFonts w:ascii="Garamond" w:hAnsi="Garamond" w:cs="Times New Roman"/>
          <w:sz w:val="24"/>
          <w:szCs w:val="24"/>
        </w:rPr>
        <w:t xml:space="preserve">the </w:t>
      </w:r>
      <w:r w:rsidR="00581560" w:rsidRPr="00A35CC9">
        <w:rPr>
          <w:rFonts w:ascii="Garamond" w:hAnsi="Garamond" w:cs="Times New Roman"/>
          <w:sz w:val="24"/>
          <w:szCs w:val="24"/>
        </w:rPr>
        <w:t>reference category</w:t>
      </w:r>
      <w:r w:rsidR="005B2D1E" w:rsidRPr="00A35CC9">
        <w:rPr>
          <w:rFonts w:ascii="Garamond" w:hAnsi="Garamond" w:cs="Times New Roman"/>
          <w:sz w:val="24"/>
          <w:szCs w:val="24"/>
        </w:rPr>
        <w:t xml:space="preserve">. The highest premium compared to a </w:t>
      </w:r>
      <w:r w:rsidR="0001697F" w:rsidRPr="00A35CC9">
        <w:rPr>
          <w:rFonts w:ascii="Garamond" w:hAnsi="Garamond" w:cs="Times New Roman"/>
          <w:sz w:val="24"/>
          <w:szCs w:val="24"/>
        </w:rPr>
        <w:t>property</w:t>
      </w:r>
      <w:r w:rsidR="005B2D1E" w:rsidRPr="00A35CC9">
        <w:rPr>
          <w:rFonts w:ascii="Garamond" w:hAnsi="Garamond" w:cs="Times New Roman"/>
          <w:sz w:val="24"/>
          <w:szCs w:val="24"/>
        </w:rPr>
        <w:t xml:space="preserve"> with energy label D is found for energy label </w:t>
      </w:r>
      <w:r w:rsidR="0001697F" w:rsidRPr="00A35CC9">
        <w:rPr>
          <w:rFonts w:ascii="Garamond" w:hAnsi="Garamond" w:cs="Times New Roman"/>
          <w:sz w:val="24"/>
          <w:szCs w:val="24"/>
        </w:rPr>
        <w:t>B</w:t>
      </w:r>
      <w:r w:rsidR="005B2D1E" w:rsidRPr="00A35CC9">
        <w:rPr>
          <w:rFonts w:ascii="Garamond" w:hAnsi="Garamond" w:cs="Times New Roman"/>
          <w:sz w:val="24"/>
          <w:szCs w:val="24"/>
        </w:rPr>
        <w:t xml:space="preserve"> (13.</w:t>
      </w:r>
      <w:r w:rsidR="0001697F" w:rsidRPr="00A35CC9">
        <w:rPr>
          <w:rFonts w:ascii="Garamond" w:hAnsi="Garamond" w:cs="Times New Roman"/>
          <w:sz w:val="24"/>
          <w:szCs w:val="24"/>
        </w:rPr>
        <w:t>1</w:t>
      </w:r>
      <w:r w:rsidR="005B2D1E" w:rsidRPr="00A35CC9">
        <w:rPr>
          <w:rFonts w:ascii="Garamond" w:hAnsi="Garamond" w:cs="Times New Roman"/>
          <w:sz w:val="24"/>
          <w:szCs w:val="24"/>
        </w:rPr>
        <w:t>%)</w:t>
      </w:r>
      <w:r w:rsidR="0001697F" w:rsidRPr="00A35CC9">
        <w:rPr>
          <w:rFonts w:ascii="Garamond" w:hAnsi="Garamond" w:cs="Times New Roman"/>
          <w:sz w:val="24"/>
          <w:szCs w:val="24"/>
        </w:rPr>
        <w:t>.</w:t>
      </w:r>
      <w:r w:rsidR="005B2D1E" w:rsidRPr="00A35CC9">
        <w:rPr>
          <w:rFonts w:ascii="Garamond" w:hAnsi="Garamond" w:cs="Times New Roman"/>
          <w:sz w:val="24"/>
          <w:szCs w:val="24"/>
        </w:rPr>
        <w:t xml:space="preserve"> </w:t>
      </w:r>
      <w:r w:rsidR="0001697F" w:rsidRPr="00A35CC9">
        <w:rPr>
          <w:rFonts w:ascii="Garamond" w:hAnsi="Garamond" w:cs="Times New Roman"/>
          <w:sz w:val="24"/>
          <w:szCs w:val="24"/>
        </w:rPr>
        <w:t>T</w:t>
      </w:r>
      <w:r w:rsidR="005B2D1E" w:rsidRPr="00A35CC9">
        <w:rPr>
          <w:rFonts w:ascii="Garamond" w:hAnsi="Garamond" w:cs="Times New Roman"/>
          <w:sz w:val="24"/>
          <w:szCs w:val="24"/>
        </w:rPr>
        <w:t>he highest discount</w:t>
      </w:r>
      <w:r w:rsidR="0001697F" w:rsidRPr="00A35CC9">
        <w:rPr>
          <w:rFonts w:ascii="Garamond" w:hAnsi="Garamond" w:cs="Times New Roman"/>
          <w:sz w:val="24"/>
          <w:szCs w:val="24"/>
        </w:rPr>
        <w:t xml:space="preserve"> compared to a property with energy label D</w:t>
      </w:r>
      <w:r w:rsidR="005B2D1E" w:rsidRPr="00A35CC9">
        <w:rPr>
          <w:rFonts w:ascii="Garamond" w:hAnsi="Garamond" w:cs="Times New Roman"/>
          <w:sz w:val="24"/>
          <w:szCs w:val="24"/>
        </w:rPr>
        <w:t xml:space="preserve"> is found for the lowest energy label G (-4%).</w:t>
      </w:r>
      <w:r w:rsidR="00084934" w:rsidRPr="00A35CC9">
        <w:rPr>
          <w:rFonts w:ascii="Garamond" w:hAnsi="Garamond" w:cs="Times New Roman"/>
          <w:sz w:val="24"/>
          <w:szCs w:val="24"/>
        </w:rPr>
        <w:t xml:space="preserve"> </w:t>
      </w:r>
      <w:r w:rsidR="00A204FE" w:rsidRPr="00A35CC9">
        <w:rPr>
          <w:rFonts w:ascii="Garamond" w:hAnsi="Garamond" w:cs="Times New Roman"/>
          <w:sz w:val="24"/>
          <w:szCs w:val="24"/>
        </w:rPr>
        <w:t>Additionally</w:t>
      </w:r>
      <w:r w:rsidR="00382F7F" w:rsidRPr="00A35CC9">
        <w:rPr>
          <w:rFonts w:ascii="Garamond" w:hAnsi="Garamond" w:cs="Times New Roman"/>
          <w:sz w:val="24"/>
          <w:szCs w:val="24"/>
        </w:rPr>
        <w:t>,</w:t>
      </w:r>
      <w:r w:rsidR="00A204FE" w:rsidRPr="00A35CC9">
        <w:rPr>
          <w:rFonts w:ascii="Garamond" w:hAnsi="Garamond" w:cs="Times New Roman"/>
          <w:sz w:val="24"/>
          <w:szCs w:val="24"/>
        </w:rPr>
        <w:t xml:space="preserve"> the IMR ratio is significant and negative</w:t>
      </w:r>
      <w:r w:rsidR="00581560" w:rsidRPr="00A35CC9">
        <w:rPr>
          <w:rFonts w:ascii="Garamond" w:hAnsi="Garamond" w:cs="Times New Roman"/>
          <w:sz w:val="24"/>
          <w:szCs w:val="24"/>
        </w:rPr>
        <w:t xml:space="preserve">. This </w:t>
      </w:r>
      <w:r w:rsidR="00A204FE" w:rsidRPr="00A35CC9">
        <w:rPr>
          <w:rFonts w:ascii="Garamond" w:hAnsi="Garamond" w:cs="Times New Roman"/>
          <w:sz w:val="24"/>
          <w:szCs w:val="24"/>
        </w:rPr>
        <w:t>indicat</w:t>
      </w:r>
      <w:r w:rsidR="00581560" w:rsidRPr="00A35CC9">
        <w:rPr>
          <w:rFonts w:ascii="Garamond" w:hAnsi="Garamond" w:cs="Times New Roman"/>
          <w:sz w:val="24"/>
          <w:szCs w:val="24"/>
        </w:rPr>
        <w:t>es</w:t>
      </w:r>
      <w:r w:rsidR="00A204FE" w:rsidRPr="00A35CC9">
        <w:rPr>
          <w:rFonts w:ascii="Garamond" w:hAnsi="Garamond" w:cs="Times New Roman"/>
          <w:sz w:val="24"/>
          <w:szCs w:val="24"/>
        </w:rPr>
        <w:t xml:space="preserve"> that the price of a property is negatively related </w:t>
      </w:r>
      <w:r w:rsidR="00382F7F" w:rsidRPr="00A35CC9">
        <w:rPr>
          <w:rFonts w:ascii="Garamond" w:hAnsi="Garamond" w:cs="Times New Roman"/>
          <w:sz w:val="24"/>
          <w:szCs w:val="24"/>
        </w:rPr>
        <w:t>to</w:t>
      </w:r>
      <w:r w:rsidR="00A204FE" w:rsidRPr="00A35CC9">
        <w:rPr>
          <w:rFonts w:ascii="Garamond" w:hAnsi="Garamond" w:cs="Times New Roman"/>
          <w:sz w:val="24"/>
          <w:szCs w:val="24"/>
        </w:rPr>
        <w:t xml:space="preserve"> the probability that </w:t>
      </w:r>
      <w:r w:rsidR="00581560" w:rsidRPr="00A35CC9">
        <w:rPr>
          <w:rFonts w:ascii="Garamond" w:hAnsi="Garamond" w:cs="Times New Roman"/>
          <w:sz w:val="24"/>
          <w:szCs w:val="24"/>
        </w:rPr>
        <w:t>an</w:t>
      </w:r>
      <w:r w:rsidR="00A204FE" w:rsidRPr="00A35CC9">
        <w:rPr>
          <w:rFonts w:ascii="Garamond" w:hAnsi="Garamond" w:cs="Times New Roman"/>
          <w:sz w:val="24"/>
          <w:szCs w:val="24"/>
        </w:rPr>
        <w:t xml:space="preserve"> energy label is shown. </w:t>
      </w:r>
      <w:r w:rsidR="00581560" w:rsidRPr="00A35CC9">
        <w:rPr>
          <w:rFonts w:ascii="Garamond" w:hAnsi="Garamond" w:cs="Times New Roman"/>
          <w:sz w:val="24"/>
          <w:szCs w:val="24"/>
        </w:rPr>
        <w:t>The findings are</w:t>
      </w:r>
      <w:r w:rsidR="00A204FE" w:rsidRPr="00A35CC9">
        <w:rPr>
          <w:rFonts w:ascii="Garamond" w:hAnsi="Garamond" w:cs="Times New Roman"/>
          <w:sz w:val="24"/>
          <w:szCs w:val="24"/>
        </w:rPr>
        <w:t xml:space="preserve"> in line with the expectations of the sample selection bias by showing that energy labels are not reported in housing prices for a reason</w:t>
      </w:r>
      <w:r w:rsidR="00581560" w:rsidRPr="00A35CC9">
        <w:rPr>
          <w:rFonts w:ascii="Garamond" w:hAnsi="Garamond" w:cs="Times New Roman"/>
          <w:sz w:val="24"/>
          <w:szCs w:val="24"/>
        </w:rPr>
        <w:t>. Furthermore are the</w:t>
      </w:r>
      <w:r w:rsidR="00A204FE" w:rsidRPr="00A35CC9">
        <w:rPr>
          <w:rFonts w:ascii="Garamond" w:hAnsi="Garamond" w:cs="Times New Roman"/>
          <w:sz w:val="24"/>
          <w:szCs w:val="24"/>
        </w:rPr>
        <w:t xml:space="preserve"> results </w:t>
      </w:r>
      <w:r w:rsidR="00581560" w:rsidRPr="00A35CC9">
        <w:rPr>
          <w:rFonts w:ascii="Garamond" w:hAnsi="Garamond" w:cs="Times New Roman"/>
          <w:sz w:val="24"/>
          <w:szCs w:val="24"/>
        </w:rPr>
        <w:t>and also the strength of the coefficient</w:t>
      </w:r>
      <w:r w:rsidR="009035EA" w:rsidRPr="00A35CC9">
        <w:rPr>
          <w:rFonts w:ascii="Garamond" w:hAnsi="Garamond" w:cs="Times New Roman"/>
          <w:sz w:val="24"/>
          <w:szCs w:val="24"/>
        </w:rPr>
        <w:t>s of the IMR ratio</w:t>
      </w:r>
      <w:r w:rsidR="00581560" w:rsidRPr="00A35CC9">
        <w:rPr>
          <w:rFonts w:ascii="Garamond" w:hAnsi="Garamond" w:cs="Times New Roman"/>
          <w:sz w:val="24"/>
          <w:szCs w:val="24"/>
        </w:rPr>
        <w:t xml:space="preserve"> in-line with earlier work that addressed</w:t>
      </w:r>
      <w:r w:rsidR="00A204FE" w:rsidRPr="00A35CC9">
        <w:rPr>
          <w:rFonts w:ascii="Garamond" w:hAnsi="Garamond" w:cs="Times New Roman"/>
          <w:sz w:val="24"/>
          <w:szCs w:val="24"/>
        </w:rPr>
        <w:t xml:space="preserve"> </w:t>
      </w:r>
      <w:r w:rsidR="00581560" w:rsidRPr="00A35CC9">
        <w:rPr>
          <w:rFonts w:ascii="Garamond" w:hAnsi="Garamond" w:cs="Times New Roman"/>
          <w:sz w:val="24"/>
          <w:szCs w:val="24"/>
        </w:rPr>
        <w:t>the</w:t>
      </w:r>
      <w:r w:rsidR="00A204FE" w:rsidRPr="00A35CC9">
        <w:rPr>
          <w:rFonts w:ascii="Garamond" w:hAnsi="Garamond" w:cs="Times New Roman"/>
          <w:sz w:val="24"/>
          <w:szCs w:val="24"/>
        </w:rPr>
        <w:t xml:space="preserve"> sample selection bias in Barcelona </w:t>
      </w:r>
      <w:sdt>
        <w:sdtPr>
          <w:rPr>
            <w:rFonts w:ascii="Garamond" w:hAnsi="Garamond" w:cs="Times New Roman"/>
            <w:sz w:val="24"/>
            <w:szCs w:val="24"/>
          </w:rPr>
          <w:tag w:val="MENDELEY_CITATION_v3_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"/>
          <w:id w:val="585732899"/>
          <w:placeholder>
            <w:docPart w:val="DefaultPlaceholder_-1854013440"/>
          </w:placeholder>
        </w:sdtPr>
        <w:sdtEndPr/>
        <w:sdtContent>
          <w:r w:rsidR="00BB07C8" w:rsidRPr="00A35CC9">
            <w:rPr>
              <w:rFonts w:ascii="Garamond" w:eastAsia="Times New Roman" w:hAnsi="Garamond"/>
              <w:sz w:val="24"/>
              <w:szCs w:val="24"/>
            </w:rPr>
            <w:t>(Chen &amp; Marmolejo Duarte, 2018)</w:t>
          </w:r>
        </w:sdtContent>
      </w:sdt>
      <w:r w:rsidR="00A204FE" w:rsidRPr="00A35CC9">
        <w:rPr>
          <w:rFonts w:ascii="Garamond" w:hAnsi="Garamond" w:cs="Times New Roman"/>
          <w:sz w:val="24"/>
          <w:szCs w:val="24"/>
        </w:rPr>
        <w:t>.</w:t>
      </w:r>
    </w:p>
    <w:p w14:paraId="4597C9B2" w14:textId="77777777" w:rsidR="00A35CC9" w:rsidRPr="00A35CC9" w:rsidRDefault="00A35CC9" w:rsidP="004968EF">
      <w:pPr>
        <w:spacing w:line="360" w:lineRule="auto"/>
        <w:jc w:val="both"/>
        <w:rPr>
          <w:rFonts w:ascii="Garamond" w:hAnsi="Garamond" w:cs="Times New Roman"/>
          <w:sz w:val="24"/>
          <w:szCs w:val="24"/>
        </w:rPr>
      </w:pPr>
    </w:p>
    <w:p w14:paraId="61E6E451" w14:textId="4CDE4FA7" w:rsidR="00A069DA" w:rsidRPr="00273870" w:rsidRDefault="00C5276C" w:rsidP="004968EF">
      <w:pPr>
        <w:pStyle w:val="Heading3"/>
        <w:spacing w:after="240" w:line="360" w:lineRule="auto"/>
        <w:rPr>
          <w:rFonts w:ascii="Garamond" w:hAnsi="Garamond" w:cs="Times New Roman"/>
          <w:b/>
          <w:bCs/>
          <w:color w:val="auto"/>
        </w:rPr>
      </w:pPr>
      <w:bookmarkStart w:id="19" w:name="_Toc138665570"/>
      <w:r w:rsidRPr="00273870">
        <w:rPr>
          <w:rFonts w:ascii="Garamond" w:hAnsi="Garamond" w:cs="Times New Roman"/>
          <w:b/>
          <w:bCs/>
          <w:color w:val="auto"/>
        </w:rPr>
        <w:lastRenderedPageBreak/>
        <w:t>Section 4.1:2</w:t>
      </w:r>
      <w:r w:rsidR="0001697F" w:rsidRPr="00273870">
        <w:rPr>
          <w:rFonts w:ascii="Garamond" w:hAnsi="Garamond" w:cs="Times New Roman"/>
          <w:b/>
          <w:bCs/>
          <w:color w:val="auto"/>
        </w:rPr>
        <w:t>:</w:t>
      </w:r>
      <w:r w:rsidRPr="00273870">
        <w:rPr>
          <w:rFonts w:ascii="Garamond" w:hAnsi="Garamond" w:cs="Times New Roman"/>
          <w:b/>
          <w:bCs/>
          <w:color w:val="auto"/>
        </w:rPr>
        <w:t xml:space="preserve"> </w:t>
      </w:r>
      <w:r w:rsidR="00A069DA" w:rsidRPr="00273870">
        <w:rPr>
          <w:rFonts w:ascii="Garamond" w:hAnsi="Garamond" w:cs="Times New Roman"/>
          <w:b/>
          <w:bCs/>
          <w:color w:val="auto"/>
        </w:rPr>
        <w:t>Model 2</w:t>
      </w:r>
      <w:r w:rsidR="0001697F" w:rsidRPr="00273870">
        <w:rPr>
          <w:rFonts w:ascii="Garamond" w:hAnsi="Garamond" w:cs="Times New Roman"/>
          <w:b/>
          <w:bCs/>
          <w:color w:val="auto"/>
        </w:rPr>
        <w:t>: Ecological Dimension of Sustainability</w:t>
      </w:r>
      <w:bookmarkEnd w:id="19"/>
    </w:p>
    <w:p w14:paraId="408E77E5" w14:textId="60580FF6" w:rsidR="007A7970" w:rsidRPr="00A35CC9" w:rsidRDefault="00A069DA" w:rsidP="004968EF">
      <w:pPr>
        <w:spacing w:line="360" w:lineRule="auto"/>
        <w:jc w:val="both"/>
        <w:rPr>
          <w:rFonts w:ascii="Garamond" w:hAnsi="Garamond" w:cs="Times New Roman"/>
          <w:sz w:val="24"/>
          <w:szCs w:val="24"/>
        </w:rPr>
      </w:pPr>
      <w:r w:rsidRPr="00A35CC9">
        <w:rPr>
          <w:rFonts w:ascii="Garamond" w:hAnsi="Garamond" w:cs="Times New Roman"/>
          <w:sz w:val="24"/>
          <w:szCs w:val="24"/>
        </w:rPr>
        <w:t>Model 2</w:t>
      </w:r>
      <w:r w:rsidR="007A7970" w:rsidRPr="00A35CC9">
        <w:rPr>
          <w:rFonts w:ascii="Garamond" w:hAnsi="Garamond" w:cs="Times New Roman"/>
          <w:sz w:val="24"/>
          <w:szCs w:val="24"/>
        </w:rPr>
        <w:t>, included in table</w:t>
      </w:r>
      <w:r w:rsidR="001D6132" w:rsidRPr="00A35CC9">
        <w:rPr>
          <w:rFonts w:ascii="Garamond" w:hAnsi="Garamond" w:cs="Times New Roman"/>
          <w:sz w:val="24"/>
          <w:szCs w:val="24"/>
        </w:rPr>
        <w:t xml:space="preserve"> 1</w:t>
      </w:r>
      <w:r w:rsidR="009035EA" w:rsidRPr="00A35CC9">
        <w:rPr>
          <w:rFonts w:ascii="Garamond" w:hAnsi="Garamond" w:cs="Times New Roman"/>
          <w:sz w:val="24"/>
          <w:szCs w:val="24"/>
        </w:rPr>
        <w:t>4</w:t>
      </w:r>
      <w:r w:rsidR="001D6132" w:rsidRPr="00A35CC9">
        <w:rPr>
          <w:rFonts w:ascii="Garamond" w:hAnsi="Garamond" w:cs="Times New Roman"/>
          <w:sz w:val="24"/>
          <w:szCs w:val="24"/>
        </w:rPr>
        <w:t>A</w:t>
      </w:r>
      <w:r w:rsidR="007A7970" w:rsidRPr="00A35CC9">
        <w:rPr>
          <w:rFonts w:ascii="Garamond" w:hAnsi="Garamond" w:cs="Times New Roman"/>
          <w:sz w:val="24"/>
          <w:szCs w:val="24"/>
        </w:rPr>
        <w:t xml:space="preserve">, </w:t>
      </w:r>
      <w:r w:rsidRPr="00A35CC9">
        <w:rPr>
          <w:rFonts w:ascii="Garamond" w:hAnsi="Garamond" w:cs="Times New Roman"/>
          <w:sz w:val="24"/>
          <w:szCs w:val="24"/>
        </w:rPr>
        <w:t xml:space="preserve">includes the variables related to the ecological dimensions </w:t>
      </w:r>
      <w:r w:rsidR="00BD4453" w:rsidRPr="00A35CC9">
        <w:rPr>
          <w:rFonts w:ascii="Garamond" w:hAnsi="Garamond" w:cs="Times New Roman"/>
          <w:sz w:val="24"/>
          <w:szCs w:val="24"/>
        </w:rPr>
        <w:t>of sustainability</w:t>
      </w:r>
      <w:r w:rsidR="00012325" w:rsidRPr="00A35CC9">
        <w:rPr>
          <w:rFonts w:ascii="Garamond" w:hAnsi="Garamond" w:cs="Times New Roman"/>
          <w:sz w:val="24"/>
          <w:szCs w:val="24"/>
        </w:rPr>
        <w:t>. The variables</w:t>
      </w:r>
      <w:r w:rsidR="009242A3" w:rsidRPr="00A35CC9">
        <w:rPr>
          <w:rFonts w:ascii="Garamond" w:hAnsi="Garamond" w:cs="Times New Roman"/>
          <w:sz w:val="24"/>
          <w:szCs w:val="24"/>
        </w:rPr>
        <w:t xml:space="preserve"> </w:t>
      </w:r>
      <w:r w:rsidR="00012325" w:rsidRPr="00A35CC9">
        <w:rPr>
          <w:rFonts w:ascii="Garamond" w:hAnsi="Garamond" w:cs="Times New Roman"/>
          <w:sz w:val="24"/>
          <w:szCs w:val="24"/>
        </w:rPr>
        <w:t xml:space="preserve">represent </w:t>
      </w:r>
      <w:r w:rsidR="009242A3" w:rsidRPr="00A35CC9">
        <w:rPr>
          <w:rFonts w:ascii="Garamond" w:hAnsi="Garamond" w:cs="Times New Roman"/>
          <w:sz w:val="24"/>
          <w:szCs w:val="24"/>
        </w:rPr>
        <w:t>the accessibility to short and long commuting</w:t>
      </w:r>
      <w:r w:rsidR="00BD4453" w:rsidRPr="00A35CC9">
        <w:rPr>
          <w:rFonts w:ascii="Garamond" w:hAnsi="Garamond" w:cs="Times New Roman"/>
          <w:sz w:val="24"/>
          <w:szCs w:val="24"/>
        </w:rPr>
        <w:t xml:space="preserve"> </w:t>
      </w:r>
      <w:r w:rsidR="009242A3" w:rsidRPr="00A35CC9">
        <w:rPr>
          <w:rFonts w:ascii="Garamond" w:hAnsi="Garamond" w:cs="Times New Roman"/>
          <w:sz w:val="24"/>
          <w:szCs w:val="24"/>
        </w:rPr>
        <w:t xml:space="preserve">options. </w:t>
      </w:r>
      <w:r w:rsidR="006E609E" w:rsidRPr="00A35CC9">
        <w:rPr>
          <w:rFonts w:ascii="Garamond" w:hAnsi="Garamond" w:cs="Times New Roman"/>
          <w:sz w:val="24"/>
          <w:szCs w:val="24"/>
        </w:rPr>
        <w:t xml:space="preserve">As proposed </w:t>
      </w:r>
      <w:r w:rsidR="00E002F1" w:rsidRPr="00A35CC9">
        <w:rPr>
          <w:rFonts w:ascii="Garamond" w:hAnsi="Garamond" w:cs="Times New Roman"/>
          <w:sz w:val="24"/>
          <w:szCs w:val="24"/>
        </w:rPr>
        <w:t xml:space="preserve">by Kauko </w:t>
      </w:r>
      <w:sdt>
        <w:sdtPr>
          <w:rPr>
            <w:rFonts w:ascii="Garamond" w:hAnsi="Garamond" w:cs="Times New Roman"/>
            <w:color w:val="000000"/>
            <w:sz w:val="24"/>
            <w:szCs w:val="24"/>
          </w:rPr>
          <w:tag w:val="MENDELEY_CITATION_v3_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"/>
          <w:id w:val="1506704089"/>
          <w:placeholder>
            <w:docPart w:val="DefaultPlaceholder_-1854013440"/>
          </w:placeholder>
        </w:sdtPr>
        <w:sdtEndPr/>
        <w:sdtContent>
          <w:r w:rsidR="00BB07C8" w:rsidRPr="00A35CC9">
            <w:rPr>
              <w:rFonts w:ascii="Garamond" w:hAnsi="Garamond" w:cs="Times New Roman"/>
              <w:color w:val="000000"/>
              <w:sz w:val="24"/>
              <w:szCs w:val="24"/>
            </w:rPr>
            <w:t>(2019)</w:t>
          </w:r>
        </w:sdtContent>
      </w:sdt>
      <w:r w:rsidR="006E609E" w:rsidRPr="00A35CC9">
        <w:rPr>
          <w:rFonts w:ascii="Garamond" w:hAnsi="Garamond" w:cs="Times New Roman"/>
          <w:sz w:val="24"/>
          <w:szCs w:val="24"/>
        </w:rPr>
        <w:t xml:space="preserve"> </w:t>
      </w:r>
      <w:r w:rsidR="00E002F1" w:rsidRPr="00A35CC9">
        <w:rPr>
          <w:rFonts w:ascii="Garamond" w:hAnsi="Garamond" w:cs="Times New Roman"/>
          <w:sz w:val="24"/>
          <w:szCs w:val="24"/>
        </w:rPr>
        <w:t>t</w:t>
      </w:r>
      <w:r w:rsidR="006E609E" w:rsidRPr="00A35CC9">
        <w:rPr>
          <w:rFonts w:ascii="Garamond" w:hAnsi="Garamond" w:cs="Times New Roman"/>
          <w:sz w:val="24"/>
          <w:szCs w:val="24"/>
        </w:rPr>
        <w:t>he energy labels would also belong to the ecological</w:t>
      </w:r>
      <w:r w:rsidR="007A7970" w:rsidRPr="00A35CC9">
        <w:rPr>
          <w:rFonts w:ascii="Garamond" w:hAnsi="Garamond" w:cs="Times New Roman"/>
          <w:sz w:val="24"/>
          <w:szCs w:val="24"/>
        </w:rPr>
        <w:t xml:space="preserve"> dimension. However,</w:t>
      </w:r>
      <w:r w:rsidR="001A0A9D" w:rsidRPr="00A35CC9">
        <w:rPr>
          <w:rFonts w:ascii="Garamond" w:hAnsi="Garamond" w:cs="Times New Roman"/>
          <w:sz w:val="24"/>
          <w:szCs w:val="24"/>
        </w:rPr>
        <w:t xml:space="preserve"> </w:t>
      </w:r>
      <w:r w:rsidR="00012325" w:rsidRPr="00A35CC9">
        <w:rPr>
          <w:rFonts w:ascii="Garamond" w:hAnsi="Garamond" w:cs="Times New Roman"/>
          <w:sz w:val="24"/>
          <w:szCs w:val="24"/>
        </w:rPr>
        <w:t>we</w:t>
      </w:r>
      <w:r w:rsidR="007A7970" w:rsidRPr="00A35CC9">
        <w:rPr>
          <w:rFonts w:ascii="Garamond" w:hAnsi="Garamond" w:cs="Times New Roman"/>
          <w:sz w:val="24"/>
          <w:szCs w:val="24"/>
        </w:rPr>
        <w:t xml:space="preserve"> included</w:t>
      </w:r>
      <w:r w:rsidR="006E609E" w:rsidRPr="00A35CC9">
        <w:rPr>
          <w:rFonts w:ascii="Garamond" w:hAnsi="Garamond" w:cs="Times New Roman"/>
          <w:sz w:val="24"/>
          <w:szCs w:val="24"/>
        </w:rPr>
        <w:t xml:space="preserve"> </w:t>
      </w:r>
      <w:r w:rsidR="00012325" w:rsidRPr="00A35CC9">
        <w:rPr>
          <w:rFonts w:ascii="Garamond" w:hAnsi="Garamond" w:cs="Times New Roman"/>
          <w:sz w:val="24"/>
          <w:szCs w:val="24"/>
        </w:rPr>
        <w:t>the energy label in the</w:t>
      </w:r>
      <w:r w:rsidR="001A0A9D" w:rsidRPr="00A35CC9">
        <w:rPr>
          <w:rFonts w:ascii="Garamond" w:hAnsi="Garamond" w:cs="Times New Roman"/>
          <w:sz w:val="24"/>
          <w:szCs w:val="24"/>
        </w:rPr>
        <w:t xml:space="preserve"> housing-s</w:t>
      </w:r>
      <w:r w:rsidR="006E609E" w:rsidRPr="00A35CC9">
        <w:rPr>
          <w:rFonts w:ascii="Garamond" w:hAnsi="Garamond" w:cs="Times New Roman"/>
          <w:sz w:val="24"/>
          <w:szCs w:val="24"/>
        </w:rPr>
        <w:t>pecific</w:t>
      </w:r>
      <w:r w:rsidR="001A0A9D" w:rsidRPr="00A35CC9">
        <w:rPr>
          <w:rFonts w:ascii="Garamond" w:hAnsi="Garamond" w:cs="Times New Roman"/>
          <w:sz w:val="24"/>
          <w:szCs w:val="24"/>
        </w:rPr>
        <w:t xml:space="preserve"> </w:t>
      </w:r>
      <w:r w:rsidR="006E609E" w:rsidRPr="00A35CC9">
        <w:rPr>
          <w:rFonts w:ascii="Garamond" w:hAnsi="Garamond" w:cs="Times New Roman"/>
          <w:sz w:val="24"/>
          <w:szCs w:val="24"/>
        </w:rPr>
        <w:t xml:space="preserve">instead of </w:t>
      </w:r>
      <w:r w:rsidR="001A0A9D" w:rsidRPr="00A35CC9">
        <w:rPr>
          <w:rFonts w:ascii="Garamond" w:hAnsi="Garamond" w:cs="Times New Roman"/>
          <w:sz w:val="24"/>
          <w:szCs w:val="24"/>
        </w:rPr>
        <w:t>sustainable</w:t>
      </w:r>
      <w:r w:rsidR="007A7970" w:rsidRPr="00A35CC9">
        <w:rPr>
          <w:rFonts w:ascii="Garamond" w:hAnsi="Garamond" w:cs="Times New Roman"/>
          <w:sz w:val="24"/>
          <w:szCs w:val="24"/>
        </w:rPr>
        <w:t xml:space="preserve"> pricing factors</w:t>
      </w:r>
      <w:r w:rsidR="00012325" w:rsidRPr="00A35CC9">
        <w:rPr>
          <w:rFonts w:ascii="Garamond" w:hAnsi="Garamond" w:cs="Times New Roman"/>
          <w:sz w:val="24"/>
          <w:szCs w:val="24"/>
        </w:rPr>
        <w:t>.</w:t>
      </w:r>
      <w:r w:rsidR="001A0A9D" w:rsidRPr="00A35CC9">
        <w:rPr>
          <w:rFonts w:ascii="Garamond" w:hAnsi="Garamond" w:cs="Times New Roman"/>
          <w:sz w:val="24"/>
          <w:szCs w:val="24"/>
        </w:rPr>
        <w:t xml:space="preserve"> </w:t>
      </w:r>
      <w:r w:rsidR="009035EA" w:rsidRPr="00A35CC9">
        <w:rPr>
          <w:rFonts w:ascii="Garamond" w:hAnsi="Garamond" w:cs="Times New Roman"/>
          <w:sz w:val="24"/>
          <w:szCs w:val="24"/>
        </w:rPr>
        <w:t>Because t</w:t>
      </w:r>
      <w:r w:rsidR="00012325" w:rsidRPr="00A35CC9">
        <w:rPr>
          <w:rFonts w:ascii="Garamond" w:hAnsi="Garamond" w:cs="Times New Roman"/>
          <w:sz w:val="24"/>
          <w:szCs w:val="24"/>
        </w:rPr>
        <w:t>he energy labels</w:t>
      </w:r>
      <w:r w:rsidR="001A0A9D" w:rsidRPr="00A35CC9">
        <w:rPr>
          <w:rFonts w:ascii="Garamond" w:hAnsi="Garamond" w:cs="Times New Roman"/>
          <w:sz w:val="24"/>
          <w:szCs w:val="24"/>
        </w:rPr>
        <w:t xml:space="preserve"> are not </w:t>
      </w:r>
      <w:r w:rsidR="006E609E" w:rsidRPr="00A35CC9">
        <w:rPr>
          <w:rFonts w:ascii="Garamond" w:hAnsi="Garamond" w:cs="Times New Roman"/>
          <w:sz w:val="24"/>
          <w:szCs w:val="24"/>
        </w:rPr>
        <w:t>influen</w:t>
      </w:r>
      <w:r w:rsidR="008367DC" w:rsidRPr="00A35CC9">
        <w:rPr>
          <w:rFonts w:ascii="Garamond" w:hAnsi="Garamond" w:cs="Times New Roman"/>
          <w:sz w:val="24"/>
          <w:szCs w:val="24"/>
        </w:rPr>
        <w:t>ced</w:t>
      </w:r>
      <w:r w:rsidR="006E609E" w:rsidRPr="00A35CC9">
        <w:rPr>
          <w:rFonts w:ascii="Garamond" w:hAnsi="Garamond" w:cs="Times New Roman"/>
          <w:sz w:val="24"/>
          <w:szCs w:val="24"/>
        </w:rPr>
        <w:t xml:space="preserve"> by political decision</w:t>
      </w:r>
      <w:r w:rsidR="00E002F1" w:rsidRPr="00A35CC9">
        <w:rPr>
          <w:rFonts w:ascii="Garamond" w:hAnsi="Garamond" w:cs="Times New Roman"/>
          <w:sz w:val="24"/>
          <w:szCs w:val="24"/>
        </w:rPr>
        <w:t>s</w:t>
      </w:r>
      <w:r w:rsidR="006E609E" w:rsidRPr="00A35CC9">
        <w:rPr>
          <w:rFonts w:ascii="Garamond" w:hAnsi="Garamond" w:cs="Times New Roman"/>
          <w:sz w:val="24"/>
          <w:szCs w:val="24"/>
        </w:rPr>
        <w:t xml:space="preserve"> </w:t>
      </w:r>
      <w:r w:rsidR="007A7970" w:rsidRPr="00A35CC9">
        <w:rPr>
          <w:rFonts w:ascii="Garamond" w:hAnsi="Garamond" w:cs="Times New Roman"/>
          <w:sz w:val="24"/>
          <w:szCs w:val="24"/>
        </w:rPr>
        <w:t>on t</w:t>
      </w:r>
      <w:r w:rsidR="006E609E" w:rsidRPr="00A35CC9">
        <w:rPr>
          <w:rFonts w:ascii="Garamond" w:hAnsi="Garamond" w:cs="Times New Roman"/>
          <w:sz w:val="24"/>
          <w:szCs w:val="24"/>
        </w:rPr>
        <w:t>he</w:t>
      </w:r>
      <w:r w:rsidR="00012325" w:rsidRPr="00A35CC9">
        <w:rPr>
          <w:rFonts w:ascii="Garamond" w:hAnsi="Garamond" w:cs="Times New Roman"/>
          <w:sz w:val="24"/>
          <w:szCs w:val="24"/>
        </w:rPr>
        <w:t xml:space="preserve"> structure/quality</w:t>
      </w:r>
      <w:r w:rsidR="006E609E" w:rsidRPr="00A35CC9">
        <w:rPr>
          <w:rFonts w:ascii="Garamond" w:hAnsi="Garamond" w:cs="Times New Roman"/>
          <w:sz w:val="24"/>
          <w:szCs w:val="24"/>
        </w:rPr>
        <w:t xml:space="preserve"> neighborhood of a residential property. </w:t>
      </w:r>
      <w:r w:rsidR="009035EA" w:rsidRPr="00A35CC9">
        <w:rPr>
          <w:rFonts w:ascii="Garamond" w:hAnsi="Garamond" w:cs="Times New Roman"/>
          <w:sz w:val="24"/>
          <w:szCs w:val="24"/>
        </w:rPr>
        <w:t xml:space="preserve">The </w:t>
      </w:r>
      <w:r w:rsidR="006E609E" w:rsidRPr="00A35CC9">
        <w:rPr>
          <w:rFonts w:ascii="Garamond" w:hAnsi="Garamond" w:cs="Times New Roman"/>
          <w:sz w:val="24"/>
          <w:szCs w:val="24"/>
        </w:rPr>
        <w:t xml:space="preserve">energy efficiency </w:t>
      </w:r>
      <w:r w:rsidR="007A7970" w:rsidRPr="00A35CC9">
        <w:rPr>
          <w:rFonts w:ascii="Garamond" w:hAnsi="Garamond" w:cs="Times New Roman"/>
          <w:sz w:val="24"/>
          <w:szCs w:val="24"/>
        </w:rPr>
        <w:t xml:space="preserve">of a property </w:t>
      </w:r>
      <w:r w:rsidR="006E609E" w:rsidRPr="00A35CC9">
        <w:rPr>
          <w:rFonts w:ascii="Garamond" w:hAnsi="Garamond" w:cs="Times New Roman"/>
          <w:sz w:val="24"/>
          <w:szCs w:val="24"/>
        </w:rPr>
        <w:t>could be stimulated by pol</w:t>
      </w:r>
      <w:r w:rsidR="007A7970" w:rsidRPr="00A35CC9">
        <w:rPr>
          <w:rFonts w:ascii="Garamond" w:hAnsi="Garamond" w:cs="Times New Roman"/>
          <w:sz w:val="24"/>
          <w:szCs w:val="24"/>
        </w:rPr>
        <w:t>it</w:t>
      </w:r>
      <w:r w:rsidR="006E609E" w:rsidRPr="00A35CC9">
        <w:rPr>
          <w:rFonts w:ascii="Garamond" w:hAnsi="Garamond" w:cs="Times New Roman"/>
          <w:sz w:val="24"/>
          <w:szCs w:val="24"/>
        </w:rPr>
        <w:t>ical intervention/grant</w:t>
      </w:r>
      <w:r w:rsidR="007A7970" w:rsidRPr="00A35CC9">
        <w:rPr>
          <w:rFonts w:ascii="Garamond" w:hAnsi="Garamond" w:cs="Times New Roman"/>
          <w:sz w:val="24"/>
          <w:szCs w:val="24"/>
        </w:rPr>
        <w:t>s</w:t>
      </w:r>
      <w:r w:rsidR="00012325" w:rsidRPr="00A35CC9">
        <w:rPr>
          <w:rFonts w:ascii="Garamond" w:hAnsi="Garamond" w:cs="Times New Roman"/>
          <w:sz w:val="24"/>
          <w:szCs w:val="24"/>
        </w:rPr>
        <w:t>.</w:t>
      </w:r>
      <w:r w:rsidR="007A7970" w:rsidRPr="00A35CC9">
        <w:rPr>
          <w:rFonts w:ascii="Garamond" w:hAnsi="Garamond" w:cs="Times New Roman"/>
          <w:sz w:val="24"/>
          <w:szCs w:val="24"/>
        </w:rPr>
        <w:t xml:space="preserve"> </w:t>
      </w:r>
      <w:r w:rsidR="00012325" w:rsidRPr="00A35CC9">
        <w:rPr>
          <w:rFonts w:ascii="Garamond" w:hAnsi="Garamond" w:cs="Times New Roman"/>
          <w:sz w:val="24"/>
          <w:szCs w:val="24"/>
        </w:rPr>
        <w:t>But</w:t>
      </w:r>
      <w:r w:rsidR="006E609E" w:rsidRPr="00A35CC9">
        <w:rPr>
          <w:rFonts w:ascii="Garamond" w:hAnsi="Garamond" w:cs="Times New Roman"/>
          <w:sz w:val="24"/>
          <w:szCs w:val="24"/>
        </w:rPr>
        <w:t xml:space="preserve"> these policies will like be equal </w:t>
      </w:r>
      <w:r w:rsidR="00E002F1" w:rsidRPr="00A35CC9">
        <w:rPr>
          <w:rFonts w:ascii="Garamond" w:hAnsi="Garamond" w:cs="Times New Roman"/>
          <w:sz w:val="24"/>
          <w:szCs w:val="24"/>
        </w:rPr>
        <w:t>for</w:t>
      </w:r>
      <w:r w:rsidR="007A7970" w:rsidRPr="00A35CC9">
        <w:rPr>
          <w:rFonts w:ascii="Garamond" w:hAnsi="Garamond" w:cs="Times New Roman"/>
          <w:sz w:val="24"/>
          <w:szCs w:val="24"/>
        </w:rPr>
        <w:t>/</w:t>
      </w:r>
      <w:r w:rsidR="006E609E" w:rsidRPr="00A35CC9">
        <w:rPr>
          <w:rFonts w:ascii="Garamond" w:hAnsi="Garamond" w:cs="Times New Roman"/>
          <w:sz w:val="24"/>
          <w:szCs w:val="24"/>
        </w:rPr>
        <w:t xml:space="preserve">affecting every property in the municipality of Barcelona. </w:t>
      </w:r>
      <w:r w:rsidR="007A7970" w:rsidRPr="00A35CC9">
        <w:rPr>
          <w:rFonts w:ascii="Garamond" w:hAnsi="Garamond" w:cs="Times New Roman"/>
          <w:sz w:val="24"/>
          <w:szCs w:val="24"/>
        </w:rPr>
        <w:t xml:space="preserve">Hereby it would not directly decreases </w:t>
      </w:r>
      <w:r w:rsidR="00A46C3A" w:rsidRPr="00A35CC9">
        <w:rPr>
          <w:rFonts w:ascii="Garamond" w:hAnsi="Garamond" w:cs="Times New Roman"/>
          <w:sz w:val="24"/>
          <w:szCs w:val="24"/>
        </w:rPr>
        <w:t xml:space="preserve">the </w:t>
      </w:r>
      <w:r w:rsidR="007A7970" w:rsidRPr="00A35CC9">
        <w:rPr>
          <w:rFonts w:ascii="Garamond" w:hAnsi="Garamond" w:cs="Times New Roman"/>
          <w:sz w:val="24"/>
          <w:szCs w:val="24"/>
        </w:rPr>
        <w:t xml:space="preserve">difference in the pricing of sustainability between areas in Barcelona. </w:t>
      </w:r>
      <w:r w:rsidR="009242A3" w:rsidRPr="00A35CC9">
        <w:rPr>
          <w:rFonts w:ascii="Garamond" w:hAnsi="Garamond" w:cs="Times New Roman"/>
          <w:sz w:val="24"/>
          <w:szCs w:val="24"/>
        </w:rPr>
        <w:t>The inclusion of th</w:t>
      </w:r>
      <w:r w:rsidR="007A7970" w:rsidRPr="00A35CC9">
        <w:rPr>
          <w:rFonts w:ascii="Garamond" w:hAnsi="Garamond" w:cs="Times New Roman"/>
          <w:sz w:val="24"/>
          <w:szCs w:val="24"/>
        </w:rPr>
        <w:t>e ecological</w:t>
      </w:r>
      <w:r w:rsidR="00A46C3A" w:rsidRPr="00A35CC9">
        <w:rPr>
          <w:rFonts w:ascii="Garamond" w:hAnsi="Garamond" w:cs="Times New Roman"/>
          <w:sz w:val="24"/>
          <w:szCs w:val="24"/>
        </w:rPr>
        <w:t>ly</w:t>
      </w:r>
      <w:r w:rsidR="007A7970" w:rsidRPr="00A35CC9">
        <w:rPr>
          <w:rFonts w:ascii="Garamond" w:hAnsi="Garamond" w:cs="Times New Roman"/>
          <w:sz w:val="24"/>
          <w:szCs w:val="24"/>
        </w:rPr>
        <w:t xml:space="preserve"> sustainable</w:t>
      </w:r>
      <w:r w:rsidR="009242A3" w:rsidRPr="00A35CC9">
        <w:rPr>
          <w:rFonts w:ascii="Garamond" w:hAnsi="Garamond" w:cs="Times New Roman"/>
          <w:sz w:val="24"/>
          <w:szCs w:val="24"/>
        </w:rPr>
        <w:t xml:space="preserve"> variables increases the R-squared by 0.8 percentage points</w:t>
      </w:r>
      <w:r w:rsidR="007A7970" w:rsidRPr="00A35CC9">
        <w:rPr>
          <w:rFonts w:ascii="Garamond" w:hAnsi="Garamond" w:cs="Times New Roman"/>
          <w:sz w:val="24"/>
          <w:szCs w:val="24"/>
        </w:rPr>
        <w:t xml:space="preserve"> compared to the pricing model that only include</w:t>
      </w:r>
      <w:r w:rsidR="008367DC" w:rsidRPr="00A35CC9">
        <w:rPr>
          <w:rFonts w:ascii="Garamond" w:hAnsi="Garamond" w:cs="Times New Roman"/>
          <w:sz w:val="24"/>
          <w:szCs w:val="24"/>
        </w:rPr>
        <w:t>s</w:t>
      </w:r>
      <w:r w:rsidR="007A7970" w:rsidRPr="00A35CC9">
        <w:rPr>
          <w:rFonts w:ascii="Garamond" w:hAnsi="Garamond" w:cs="Times New Roman"/>
          <w:sz w:val="24"/>
          <w:szCs w:val="24"/>
        </w:rPr>
        <w:t xml:space="preserve"> housing-specific variables (model 1) to 83.4%</w:t>
      </w:r>
      <w:r w:rsidR="009242A3" w:rsidRPr="00A35CC9">
        <w:rPr>
          <w:rFonts w:ascii="Garamond" w:hAnsi="Garamond" w:cs="Times New Roman"/>
          <w:sz w:val="24"/>
          <w:szCs w:val="24"/>
        </w:rPr>
        <w:t xml:space="preserve">. </w:t>
      </w:r>
      <w:r w:rsidR="007A7970" w:rsidRPr="00A35CC9">
        <w:rPr>
          <w:rFonts w:ascii="Garamond" w:hAnsi="Garamond" w:cs="Times New Roman"/>
          <w:sz w:val="24"/>
          <w:szCs w:val="24"/>
        </w:rPr>
        <w:t>Th</w:t>
      </w:r>
      <w:r w:rsidR="00012325" w:rsidRPr="00A35CC9">
        <w:rPr>
          <w:rFonts w:ascii="Garamond" w:hAnsi="Garamond" w:cs="Times New Roman"/>
          <w:sz w:val="24"/>
          <w:szCs w:val="24"/>
        </w:rPr>
        <w:t>at the</w:t>
      </w:r>
      <w:r w:rsidR="007A7970" w:rsidRPr="00A35CC9">
        <w:rPr>
          <w:rFonts w:ascii="Garamond" w:hAnsi="Garamond" w:cs="Times New Roman"/>
          <w:sz w:val="24"/>
          <w:szCs w:val="24"/>
        </w:rPr>
        <w:t xml:space="preserve"> inclusion of ecological variable</w:t>
      </w:r>
      <w:r w:rsidR="00A46C3A" w:rsidRPr="00A35CC9">
        <w:rPr>
          <w:rFonts w:ascii="Garamond" w:hAnsi="Garamond" w:cs="Times New Roman"/>
          <w:sz w:val="24"/>
          <w:szCs w:val="24"/>
        </w:rPr>
        <w:t>s</w:t>
      </w:r>
      <w:r w:rsidR="007A7970" w:rsidRPr="00A35CC9">
        <w:rPr>
          <w:rFonts w:ascii="Garamond" w:hAnsi="Garamond" w:cs="Times New Roman"/>
          <w:sz w:val="24"/>
          <w:szCs w:val="24"/>
        </w:rPr>
        <w:t xml:space="preserve"> </w:t>
      </w:r>
      <w:r w:rsidR="00A46C3A" w:rsidRPr="00A35CC9">
        <w:rPr>
          <w:rFonts w:ascii="Garamond" w:hAnsi="Garamond" w:cs="Times New Roman"/>
          <w:sz w:val="24"/>
          <w:szCs w:val="24"/>
        </w:rPr>
        <w:t>is</w:t>
      </w:r>
      <w:r w:rsidR="007A7970" w:rsidRPr="00A35CC9">
        <w:rPr>
          <w:rFonts w:ascii="Garamond" w:hAnsi="Garamond" w:cs="Times New Roman"/>
          <w:sz w:val="24"/>
          <w:szCs w:val="24"/>
        </w:rPr>
        <w:t xml:space="preserve"> not </w:t>
      </w:r>
      <w:r w:rsidR="00012325" w:rsidRPr="00A35CC9">
        <w:rPr>
          <w:rFonts w:ascii="Garamond" w:hAnsi="Garamond" w:cs="Times New Roman"/>
          <w:sz w:val="24"/>
          <w:szCs w:val="24"/>
        </w:rPr>
        <w:t>introducing</w:t>
      </w:r>
      <w:r w:rsidR="007A7970" w:rsidRPr="00A35CC9">
        <w:rPr>
          <w:rFonts w:ascii="Garamond" w:hAnsi="Garamond" w:cs="Times New Roman"/>
          <w:sz w:val="24"/>
          <w:szCs w:val="24"/>
        </w:rPr>
        <w:t xml:space="preserve"> multicollinearity </w:t>
      </w:r>
      <w:r w:rsidR="00012325" w:rsidRPr="00A35CC9">
        <w:rPr>
          <w:rFonts w:ascii="Garamond" w:hAnsi="Garamond" w:cs="Times New Roman"/>
          <w:sz w:val="24"/>
          <w:szCs w:val="24"/>
        </w:rPr>
        <w:t>is</w:t>
      </w:r>
      <w:r w:rsidR="007A7970" w:rsidRPr="00A35CC9">
        <w:rPr>
          <w:rFonts w:ascii="Garamond" w:hAnsi="Garamond" w:cs="Times New Roman"/>
          <w:sz w:val="24"/>
          <w:szCs w:val="24"/>
        </w:rPr>
        <w:t xml:space="preserve"> show</w:t>
      </w:r>
      <w:r w:rsidR="00A46C3A" w:rsidRPr="00A35CC9">
        <w:rPr>
          <w:rFonts w:ascii="Garamond" w:hAnsi="Garamond" w:cs="Times New Roman"/>
          <w:sz w:val="24"/>
          <w:szCs w:val="24"/>
        </w:rPr>
        <w:t>n</w:t>
      </w:r>
      <w:r w:rsidR="007A7970" w:rsidRPr="00A35CC9">
        <w:rPr>
          <w:rFonts w:ascii="Garamond" w:hAnsi="Garamond" w:cs="Times New Roman"/>
          <w:sz w:val="24"/>
          <w:szCs w:val="24"/>
        </w:rPr>
        <w:t xml:space="preserve"> by no </w:t>
      </w:r>
      <w:r w:rsidR="00012325" w:rsidRPr="00A35CC9">
        <w:rPr>
          <w:rFonts w:ascii="Garamond" w:hAnsi="Garamond" w:cs="Times New Roman"/>
          <w:sz w:val="24"/>
          <w:szCs w:val="24"/>
        </w:rPr>
        <w:t>new</w:t>
      </w:r>
      <w:r w:rsidR="008367DC" w:rsidRPr="00A35CC9">
        <w:rPr>
          <w:rFonts w:ascii="Garamond" w:hAnsi="Garamond" w:cs="Times New Roman"/>
          <w:sz w:val="24"/>
          <w:szCs w:val="24"/>
        </w:rPr>
        <w:t>ly</w:t>
      </w:r>
      <w:r w:rsidR="00012325" w:rsidRPr="00A35CC9">
        <w:rPr>
          <w:rFonts w:ascii="Garamond" w:hAnsi="Garamond" w:cs="Times New Roman"/>
          <w:sz w:val="24"/>
          <w:szCs w:val="24"/>
        </w:rPr>
        <w:t xml:space="preserve"> found high</w:t>
      </w:r>
      <w:r w:rsidR="009242A3" w:rsidRPr="00A35CC9">
        <w:rPr>
          <w:rFonts w:ascii="Garamond" w:hAnsi="Garamond" w:cs="Times New Roman"/>
          <w:sz w:val="24"/>
          <w:szCs w:val="24"/>
        </w:rPr>
        <w:t xml:space="preserve"> VIF-</w:t>
      </w:r>
      <w:r w:rsidR="007A7970" w:rsidRPr="00A35CC9">
        <w:rPr>
          <w:rFonts w:ascii="Garamond" w:hAnsi="Garamond" w:cs="Times New Roman"/>
          <w:sz w:val="24"/>
          <w:szCs w:val="24"/>
        </w:rPr>
        <w:t>test statistics</w:t>
      </w:r>
      <w:r w:rsidR="00012325" w:rsidRPr="00A35CC9">
        <w:rPr>
          <w:rFonts w:ascii="Garamond" w:hAnsi="Garamond" w:cs="Times New Roman"/>
          <w:sz w:val="24"/>
          <w:szCs w:val="24"/>
        </w:rPr>
        <w:t xml:space="preserve"> as included in </w:t>
      </w:r>
      <w:r w:rsidR="009242A3" w:rsidRPr="00A35CC9">
        <w:rPr>
          <w:rFonts w:ascii="Garamond" w:hAnsi="Garamond" w:cs="Times New Roman"/>
          <w:sz w:val="24"/>
          <w:szCs w:val="24"/>
        </w:rPr>
        <w:t>table</w:t>
      </w:r>
      <w:r w:rsidR="001D6132" w:rsidRPr="00A35CC9">
        <w:rPr>
          <w:rFonts w:ascii="Garamond" w:hAnsi="Garamond" w:cs="Times New Roman"/>
          <w:sz w:val="24"/>
          <w:szCs w:val="24"/>
        </w:rPr>
        <w:t xml:space="preserve"> 14</w:t>
      </w:r>
      <w:r w:rsidR="009242A3" w:rsidRPr="00A35CC9">
        <w:rPr>
          <w:rFonts w:ascii="Garamond" w:hAnsi="Garamond" w:cs="Times New Roman"/>
          <w:sz w:val="24"/>
          <w:szCs w:val="24"/>
        </w:rPr>
        <w:t xml:space="preserve"> </w:t>
      </w:r>
      <w:r w:rsidR="001D6132" w:rsidRPr="00A35CC9">
        <w:rPr>
          <w:rFonts w:ascii="Garamond" w:hAnsi="Garamond" w:cs="Times New Roman"/>
          <w:sz w:val="24"/>
          <w:szCs w:val="24"/>
        </w:rPr>
        <w:t>i</w:t>
      </w:r>
      <w:r w:rsidR="009242A3" w:rsidRPr="00A35CC9">
        <w:rPr>
          <w:rFonts w:ascii="Garamond" w:hAnsi="Garamond" w:cs="Times New Roman"/>
          <w:sz w:val="24"/>
          <w:szCs w:val="24"/>
        </w:rPr>
        <w:t>n the appendix</w:t>
      </w:r>
      <w:r w:rsidR="007A7970" w:rsidRPr="00A35CC9">
        <w:rPr>
          <w:rFonts w:ascii="Garamond" w:hAnsi="Garamond" w:cs="Times New Roman"/>
          <w:sz w:val="24"/>
          <w:szCs w:val="24"/>
        </w:rPr>
        <w:t>.</w:t>
      </w:r>
      <w:r w:rsidR="009242A3" w:rsidRPr="00A35CC9">
        <w:rPr>
          <w:rFonts w:ascii="Garamond" w:hAnsi="Garamond" w:cs="Times New Roman"/>
          <w:sz w:val="24"/>
          <w:szCs w:val="24"/>
        </w:rPr>
        <w:t xml:space="preserve"> </w:t>
      </w:r>
      <w:r w:rsidR="009035EA" w:rsidRPr="00A35CC9">
        <w:rPr>
          <w:rFonts w:ascii="Garamond" w:hAnsi="Garamond" w:cs="Times New Roman"/>
          <w:sz w:val="24"/>
          <w:szCs w:val="24"/>
        </w:rPr>
        <w:t>The</w:t>
      </w:r>
      <w:r w:rsidR="009242A3" w:rsidRPr="00A35CC9">
        <w:rPr>
          <w:rFonts w:ascii="Garamond" w:hAnsi="Garamond" w:cs="Times New Roman"/>
          <w:sz w:val="24"/>
          <w:szCs w:val="24"/>
        </w:rPr>
        <w:t xml:space="preserve"> Ramsey </w:t>
      </w:r>
      <w:r w:rsidR="009035EA" w:rsidRPr="00A35CC9">
        <w:rPr>
          <w:rFonts w:ascii="Garamond" w:hAnsi="Garamond" w:cs="Times New Roman"/>
          <w:sz w:val="24"/>
          <w:szCs w:val="24"/>
        </w:rPr>
        <w:t>R</w:t>
      </w:r>
      <w:r w:rsidR="009242A3" w:rsidRPr="00A35CC9">
        <w:rPr>
          <w:rFonts w:ascii="Garamond" w:hAnsi="Garamond" w:cs="Times New Roman"/>
          <w:sz w:val="24"/>
          <w:szCs w:val="24"/>
        </w:rPr>
        <w:t>eset test for misspecification can</w:t>
      </w:r>
      <w:r w:rsidR="009035EA" w:rsidRPr="00A35CC9">
        <w:rPr>
          <w:rFonts w:ascii="Garamond" w:hAnsi="Garamond" w:cs="Times New Roman"/>
          <w:sz w:val="24"/>
          <w:szCs w:val="24"/>
        </w:rPr>
        <w:t xml:space="preserve"> </w:t>
      </w:r>
      <w:r w:rsidR="009242A3" w:rsidRPr="00A35CC9">
        <w:rPr>
          <w:rFonts w:ascii="Garamond" w:hAnsi="Garamond" w:cs="Times New Roman"/>
          <w:sz w:val="24"/>
          <w:szCs w:val="24"/>
        </w:rPr>
        <w:t xml:space="preserve">be rejected </w:t>
      </w:r>
      <w:r w:rsidR="009035EA" w:rsidRPr="00A35CC9">
        <w:rPr>
          <w:rFonts w:ascii="Garamond" w:hAnsi="Garamond" w:cs="Times New Roman"/>
          <w:sz w:val="24"/>
          <w:szCs w:val="24"/>
        </w:rPr>
        <w:t xml:space="preserve">at the 1% significance level for </w:t>
      </w:r>
      <w:r w:rsidR="007A7970" w:rsidRPr="00A35CC9">
        <w:rPr>
          <w:rFonts w:ascii="Garamond" w:hAnsi="Garamond" w:cs="Times New Roman"/>
          <w:sz w:val="24"/>
          <w:szCs w:val="24"/>
        </w:rPr>
        <w:t>model 2 (</w:t>
      </w:r>
      <w:r w:rsidR="009242A3" w:rsidRPr="00A35CC9">
        <w:rPr>
          <w:rFonts w:ascii="Garamond" w:hAnsi="Garamond" w:cs="Times New Roman"/>
          <w:sz w:val="24"/>
          <w:szCs w:val="24"/>
        </w:rPr>
        <w:t xml:space="preserve">p-value </w:t>
      </w:r>
      <w:r w:rsidR="007A7970" w:rsidRPr="00A35CC9">
        <w:rPr>
          <w:rFonts w:ascii="Garamond" w:hAnsi="Garamond" w:cs="Times New Roman"/>
          <w:sz w:val="24"/>
          <w:szCs w:val="24"/>
        </w:rPr>
        <w:t xml:space="preserve">= </w:t>
      </w:r>
      <w:r w:rsidR="009242A3" w:rsidRPr="00A35CC9">
        <w:rPr>
          <w:rFonts w:ascii="Garamond" w:hAnsi="Garamond" w:cs="Times New Roman"/>
          <w:sz w:val="24"/>
          <w:szCs w:val="24"/>
        </w:rPr>
        <w:t>0.0</w:t>
      </w:r>
      <w:r w:rsidR="009035EA" w:rsidRPr="00A35CC9">
        <w:rPr>
          <w:rFonts w:ascii="Garamond" w:hAnsi="Garamond" w:cs="Times New Roman"/>
          <w:sz w:val="24"/>
          <w:szCs w:val="24"/>
        </w:rPr>
        <w:t>1</w:t>
      </w:r>
      <w:r w:rsidR="007A7970" w:rsidRPr="00A35CC9">
        <w:rPr>
          <w:rFonts w:ascii="Garamond" w:hAnsi="Garamond" w:cs="Times New Roman"/>
          <w:sz w:val="24"/>
          <w:szCs w:val="24"/>
        </w:rPr>
        <w:t>8)</w:t>
      </w:r>
      <w:r w:rsidR="009242A3" w:rsidRPr="00A35CC9">
        <w:rPr>
          <w:rFonts w:ascii="Garamond" w:hAnsi="Garamond" w:cs="Times New Roman"/>
          <w:sz w:val="24"/>
          <w:szCs w:val="24"/>
        </w:rPr>
        <w:t xml:space="preserve">. </w:t>
      </w:r>
      <w:r w:rsidR="007A7970" w:rsidRPr="00A35CC9">
        <w:rPr>
          <w:rFonts w:ascii="Garamond" w:hAnsi="Garamond" w:cs="Times New Roman"/>
          <w:sz w:val="24"/>
          <w:szCs w:val="24"/>
        </w:rPr>
        <w:t xml:space="preserve">The coefficients for the housing-specific </w:t>
      </w:r>
      <w:r w:rsidR="009242A3" w:rsidRPr="00A35CC9">
        <w:rPr>
          <w:rFonts w:ascii="Garamond" w:hAnsi="Garamond" w:cs="Times New Roman"/>
          <w:sz w:val="24"/>
          <w:szCs w:val="24"/>
        </w:rPr>
        <w:t xml:space="preserve">variables </w:t>
      </w:r>
      <w:r w:rsidR="00A46C3A" w:rsidRPr="00A35CC9">
        <w:rPr>
          <w:rFonts w:ascii="Garamond" w:hAnsi="Garamond" w:cs="Times New Roman"/>
          <w:sz w:val="24"/>
          <w:szCs w:val="24"/>
        </w:rPr>
        <w:t xml:space="preserve">are </w:t>
      </w:r>
      <w:r w:rsidR="009242A3" w:rsidRPr="00A35CC9">
        <w:rPr>
          <w:rFonts w:ascii="Garamond" w:hAnsi="Garamond" w:cs="Times New Roman"/>
          <w:sz w:val="24"/>
          <w:szCs w:val="24"/>
        </w:rPr>
        <w:t>in line with the findings in model 1.</w:t>
      </w:r>
      <w:r w:rsidR="006E609E" w:rsidRPr="00A35CC9">
        <w:rPr>
          <w:rFonts w:ascii="Garamond" w:hAnsi="Garamond" w:cs="Times New Roman"/>
          <w:sz w:val="24"/>
          <w:szCs w:val="24"/>
        </w:rPr>
        <w:t xml:space="preserve"> </w:t>
      </w:r>
      <w:r w:rsidR="00DD6348" w:rsidRPr="00A35CC9">
        <w:rPr>
          <w:rFonts w:ascii="Garamond" w:hAnsi="Garamond" w:cs="Times New Roman"/>
          <w:sz w:val="24"/>
          <w:szCs w:val="24"/>
        </w:rPr>
        <w:t xml:space="preserve"> </w:t>
      </w:r>
    </w:p>
    <w:p w14:paraId="1A1B594C" w14:textId="7762C6FA" w:rsidR="009035EA" w:rsidRPr="00A35CC9" w:rsidRDefault="006E647D" w:rsidP="004968EF">
      <w:pPr>
        <w:spacing w:line="360" w:lineRule="auto"/>
        <w:jc w:val="both"/>
        <w:rPr>
          <w:rFonts w:ascii="Garamond" w:hAnsi="Garamond" w:cs="Times New Roman"/>
          <w:sz w:val="24"/>
          <w:szCs w:val="24"/>
        </w:rPr>
      </w:pPr>
      <w:r w:rsidRPr="00A35CC9">
        <w:rPr>
          <w:rFonts w:ascii="Garamond" w:hAnsi="Garamond" w:cs="Times New Roman"/>
          <w:sz w:val="24"/>
          <w:szCs w:val="24"/>
        </w:rPr>
        <w:t xml:space="preserve">The results for the ecological-related variables show that </w:t>
      </w:r>
      <w:r w:rsidR="008367DC" w:rsidRPr="00A35CC9">
        <w:rPr>
          <w:rFonts w:ascii="Garamond" w:hAnsi="Garamond" w:cs="Times New Roman"/>
          <w:sz w:val="24"/>
          <w:szCs w:val="24"/>
        </w:rPr>
        <w:t xml:space="preserve">the </w:t>
      </w:r>
      <w:r w:rsidR="00012325" w:rsidRPr="00A35CC9">
        <w:rPr>
          <w:rFonts w:ascii="Garamond" w:hAnsi="Garamond" w:cs="Times New Roman"/>
          <w:sz w:val="24"/>
          <w:szCs w:val="24"/>
        </w:rPr>
        <w:t xml:space="preserve">coefficient for </w:t>
      </w:r>
      <w:r w:rsidRPr="00A35CC9">
        <w:rPr>
          <w:rFonts w:ascii="Garamond" w:hAnsi="Garamond" w:cs="Times New Roman"/>
          <w:sz w:val="24"/>
          <w:szCs w:val="24"/>
        </w:rPr>
        <w:t xml:space="preserve">the </w:t>
      </w:r>
      <w:r w:rsidR="001D6132" w:rsidRPr="00A35CC9">
        <w:rPr>
          <w:rFonts w:ascii="Garamond" w:hAnsi="Garamond" w:cs="Times New Roman"/>
          <w:sz w:val="24"/>
          <w:szCs w:val="24"/>
        </w:rPr>
        <w:t>b</w:t>
      </w:r>
      <w:r w:rsidRPr="00A35CC9">
        <w:rPr>
          <w:rFonts w:ascii="Garamond" w:hAnsi="Garamond" w:cs="Times New Roman"/>
          <w:sz w:val="24"/>
          <w:szCs w:val="24"/>
        </w:rPr>
        <w:t xml:space="preserve">us &amp; </w:t>
      </w:r>
      <w:r w:rsidR="001D6132" w:rsidRPr="00A35CC9">
        <w:rPr>
          <w:rFonts w:ascii="Garamond" w:hAnsi="Garamond" w:cs="Times New Roman"/>
          <w:sz w:val="24"/>
          <w:szCs w:val="24"/>
        </w:rPr>
        <w:t>m</w:t>
      </w:r>
      <w:r w:rsidRPr="00A35CC9">
        <w:rPr>
          <w:rFonts w:ascii="Garamond" w:hAnsi="Garamond" w:cs="Times New Roman"/>
          <w:sz w:val="24"/>
          <w:szCs w:val="24"/>
        </w:rPr>
        <w:t xml:space="preserve">etro PCA component </w:t>
      </w:r>
      <w:r w:rsidR="009242A3" w:rsidRPr="00A35CC9">
        <w:rPr>
          <w:rFonts w:ascii="Garamond" w:hAnsi="Garamond" w:cs="Times New Roman"/>
          <w:sz w:val="24"/>
          <w:szCs w:val="24"/>
        </w:rPr>
        <w:t>is insignificant</w:t>
      </w:r>
      <w:r w:rsidR="00012325" w:rsidRPr="00A35CC9">
        <w:rPr>
          <w:rFonts w:ascii="Garamond" w:hAnsi="Garamond" w:cs="Times New Roman"/>
          <w:sz w:val="24"/>
          <w:szCs w:val="24"/>
        </w:rPr>
        <w:t xml:space="preserve"> when predicting the </w:t>
      </w:r>
      <w:r w:rsidR="009035EA" w:rsidRPr="00A35CC9">
        <w:rPr>
          <w:rFonts w:ascii="Garamond" w:hAnsi="Garamond" w:cs="Times New Roman"/>
          <w:sz w:val="24"/>
          <w:szCs w:val="24"/>
        </w:rPr>
        <w:t xml:space="preserve">log </w:t>
      </w:r>
      <w:r w:rsidR="00012325" w:rsidRPr="00A35CC9">
        <w:rPr>
          <w:rFonts w:ascii="Garamond" w:hAnsi="Garamond" w:cs="Times New Roman"/>
          <w:sz w:val="24"/>
          <w:szCs w:val="24"/>
        </w:rPr>
        <w:t>house price</w:t>
      </w:r>
      <w:r w:rsidRPr="00A35CC9">
        <w:rPr>
          <w:rFonts w:ascii="Garamond" w:hAnsi="Garamond" w:cs="Times New Roman"/>
          <w:sz w:val="24"/>
          <w:szCs w:val="24"/>
        </w:rPr>
        <w:t>.</w:t>
      </w:r>
      <w:r w:rsidR="009242A3" w:rsidRPr="00A35CC9">
        <w:rPr>
          <w:rFonts w:ascii="Garamond" w:hAnsi="Garamond" w:cs="Times New Roman"/>
          <w:sz w:val="24"/>
          <w:szCs w:val="24"/>
        </w:rPr>
        <w:t xml:space="preserve"> </w:t>
      </w:r>
      <w:r w:rsidR="00012325" w:rsidRPr="00A35CC9">
        <w:rPr>
          <w:rFonts w:ascii="Garamond" w:hAnsi="Garamond" w:cs="Times New Roman"/>
          <w:sz w:val="24"/>
          <w:szCs w:val="24"/>
        </w:rPr>
        <w:t>This result provide</w:t>
      </w:r>
      <w:r w:rsidR="008367DC" w:rsidRPr="00A35CC9">
        <w:rPr>
          <w:rFonts w:ascii="Garamond" w:hAnsi="Garamond" w:cs="Times New Roman"/>
          <w:sz w:val="24"/>
          <w:szCs w:val="24"/>
        </w:rPr>
        <w:t>s</w:t>
      </w:r>
      <w:r w:rsidRPr="00A35CC9">
        <w:rPr>
          <w:rFonts w:ascii="Garamond" w:hAnsi="Garamond" w:cs="Times New Roman"/>
          <w:sz w:val="24"/>
          <w:szCs w:val="24"/>
        </w:rPr>
        <w:t xml:space="preserve"> no evidence </w:t>
      </w:r>
      <w:r w:rsidR="009035EA" w:rsidRPr="00A35CC9">
        <w:rPr>
          <w:rFonts w:ascii="Garamond" w:hAnsi="Garamond" w:cs="Times New Roman"/>
          <w:sz w:val="24"/>
          <w:szCs w:val="24"/>
        </w:rPr>
        <w:t xml:space="preserve">that an increase in </w:t>
      </w:r>
      <w:r w:rsidR="00012325" w:rsidRPr="00A35CC9">
        <w:rPr>
          <w:rFonts w:ascii="Garamond" w:hAnsi="Garamond" w:cs="Times New Roman"/>
          <w:sz w:val="24"/>
          <w:szCs w:val="24"/>
        </w:rPr>
        <w:t>access to</w:t>
      </w:r>
      <w:r w:rsidR="009242A3" w:rsidRPr="00A35CC9">
        <w:rPr>
          <w:rFonts w:ascii="Garamond" w:hAnsi="Garamond" w:cs="Times New Roman"/>
          <w:sz w:val="24"/>
          <w:szCs w:val="24"/>
        </w:rPr>
        <w:t xml:space="preserve"> short</w:t>
      </w:r>
      <w:r w:rsidR="00A46C3A" w:rsidRPr="00A35CC9">
        <w:rPr>
          <w:rFonts w:ascii="Garamond" w:hAnsi="Garamond" w:cs="Times New Roman"/>
          <w:sz w:val="24"/>
          <w:szCs w:val="24"/>
        </w:rPr>
        <w:t>-</w:t>
      </w:r>
      <w:r w:rsidR="009242A3" w:rsidRPr="00A35CC9">
        <w:rPr>
          <w:rFonts w:ascii="Garamond" w:hAnsi="Garamond" w:cs="Times New Roman"/>
          <w:sz w:val="24"/>
          <w:szCs w:val="24"/>
        </w:rPr>
        <w:t xml:space="preserve">distance commuting options </w:t>
      </w:r>
      <w:r w:rsidR="009035EA" w:rsidRPr="00A35CC9">
        <w:rPr>
          <w:rFonts w:ascii="Garamond" w:hAnsi="Garamond" w:cs="Times New Roman"/>
          <w:sz w:val="24"/>
          <w:szCs w:val="24"/>
        </w:rPr>
        <w:t>increases the willingness to pay for housing</w:t>
      </w:r>
      <w:r w:rsidR="009242A3" w:rsidRPr="00A35CC9">
        <w:rPr>
          <w:rFonts w:ascii="Garamond" w:hAnsi="Garamond" w:cs="Times New Roman"/>
          <w:sz w:val="24"/>
          <w:szCs w:val="24"/>
        </w:rPr>
        <w:t xml:space="preserve">. </w:t>
      </w:r>
      <w:r w:rsidRPr="00A35CC9">
        <w:rPr>
          <w:rFonts w:ascii="Garamond" w:hAnsi="Garamond" w:cs="Times New Roman"/>
          <w:sz w:val="24"/>
          <w:szCs w:val="24"/>
        </w:rPr>
        <w:t>The insignificance is likely</w:t>
      </w:r>
      <w:r w:rsidR="009242A3" w:rsidRPr="00A35CC9">
        <w:rPr>
          <w:rFonts w:ascii="Garamond" w:hAnsi="Garamond" w:cs="Times New Roman"/>
          <w:sz w:val="24"/>
          <w:szCs w:val="24"/>
        </w:rPr>
        <w:t xml:space="preserve"> caused by the high </w:t>
      </w:r>
      <w:r w:rsidR="00153603" w:rsidRPr="00A35CC9">
        <w:rPr>
          <w:rFonts w:ascii="Garamond" w:hAnsi="Garamond" w:cs="Times New Roman"/>
          <w:sz w:val="24"/>
          <w:szCs w:val="24"/>
        </w:rPr>
        <w:t>accessibility</w:t>
      </w:r>
      <w:r w:rsidR="009242A3" w:rsidRPr="00A35CC9">
        <w:rPr>
          <w:rFonts w:ascii="Garamond" w:hAnsi="Garamond" w:cs="Times New Roman"/>
          <w:sz w:val="24"/>
          <w:szCs w:val="24"/>
        </w:rPr>
        <w:t xml:space="preserve"> </w:t>
      </w:r>
      <w:r w:rsidR="00B25B82">
        <w:rPr>
          <w:rFonts w:ascii="Garamond" w:hAnsi="Garamond" w:cs="Times New Roman"/>
          <w:sz w:val="24"/>
          <w:szCs w:val="24"/>
        </w:rPr>
        <w:t>of</w:t>
      </w:r>
      <w:r w:rsidR="009242A3" w:rsidRPr="00A35CC9">
        <w:rPr>
          <w:rFonts w:ascii="Garamond" w:hAnsi="Garamond" w:cs="Times New Roman"/>
          <w:sz w:val="24"/>
          <w:szCs w:val="24"/>
        </w:rPr>
        <w:t xml:space="preserve"> residential properties </w:t>
      </w:r>
      <w:r w:rsidR="00B25B82">
        <w:rPr>
          <w:rFonts w:ascii="Garamond" w:hAnsi="Garamond" w:cs="Times New Roman"/>
          <w:sz w:val="24"/>
          <w:szCs w:val="24"/>
        </w:rPr>
        <w:t xml:space="preserve">in </w:t>
      </w:r>
      <w:r w:rsidRPr="00A35CC9">
        <w:rPr>
          <w:rFonts w:ascii="Garamond" w:hAnsi="Garamond" w:cs="Times New Roman"/>
          <w:sz w:val="24"/>
          <w:szCs w:val="24"/>
        </w:rPr>
        <w:t>Barcelona</w:t>
      </w:r>
      <w:r w:rsidR="009242A3" w:rsidRPr="00A35CC9">
        <w:rPr>
          <w:rFonts w:ascii="Garamond" w:hAnsi="Garamond" w:cs="Times New Roman"/>
          <w:sz w:val="24"/>
          <w:szCs w:val="24"/>
        </w:rPr>
        <w:t xml:space="preserve">. For example, the highest </w:t>
      </w:r>
      <w:r w:rsidRPr="00A35CC9">
        <w:rPr>
          <w:rFonts w:ascii="Garamond" w:hAnsi="Garamond" w:cs="Times New Roman"/>
          <w:sz w:val="24"/>
          <w:szCs w:val="24"/>
        </w:rPr>
        <w:t xml:space="preserve">observed </w:t>
      </w:r>
      <w:r w:rsidR="009242A3" w:rsidRPr="00A35CC9">
        <w:rPr>
          <w:rFonts w:ascii="Garamond" w:hAnsi="Garamond" w:cs="Times New Roman"/>
          <w:sz w:val="24"/>
          <w:szCs w:val="24"/>
        </w:rPr>
        <w:t>minimum distance to</w:t>
      </w:r>
      <w:r w:rsidRPr="00A35CC9">
        <w:rPr>
          <w:rFonts w:ascii="Garamond" w:hAnsi="Garamond" w:cs="Times New Roman"/>
          <w:sz w:val="24"/>
          <w:szCs w:val="24"/>
        </w:rPr>
        <w:t xml:space="preserve"> a</w:t>
      </w:r>
      <w:r w:rsidR="009242A3" w:rsidRPr="00A35CC9">
        <w:rPr>
          <w:rFonts w:ascii="Garamond" w:hAnsi="Garamond" w:cs="Times New Roman"/>
          <w:sz w:val="24"/>
          <w:szCs w:val="24"/>
        </w:rPr>
        <w:t xml:space="preserve"> bus stop is only 700 meters and the average number of bus stops within 250 meters </w:t>
      </w:r>
      <w:r w:rsidRPr="00A35CC9">
        <w:rPr>
          <w:rFonts w:ascii="Garamond" w:hAnsi="Garamond" w:cs="Times New Roman"/>
          <w:sz w:val="24"/>
          <w:szCs w:val="24"/>
        </w:rPr>
        <w:t xml:space="preserve">is </w:t>
      </w:r>
      <w:r w:rsidR="006E609E" w:rsidRPr="00A35CC9">
        <w:rPr>
          <w:rFonts w:ascii="Garamond" w:hAnsi="Garamond" w:cs="Times New Roman"/>
          <w:sz w:val="24"/>
          <w:szCs w:val="24"/>
        </w:rPr>
        <w:t>9</w:t>
      </w:r>
      <w:r w:rsidR="009035EA" w:rsidRPr="00A35CC9">
        <w:rPr>
          <w:rFonts w:ascii="Garamond" w:hAnsi="Garamond" w:cs="Times New Roman"/>
          <w:sz w:val="24"/>
          <w:szCs w:val="24"/>
        </w:rPr>
        <w:t xml:space="preserve"> in the sample</w:t>
      </w:r>
      <w:r w:rsidR="006E609E" w:rsidRPr="00A35CC9">
        <w:rPr>
          <w:rFonts w:ascii="Garamond" w:hAnsi="Garamond" w:cs="Times New Roman"/>
          <w:sz w:val="24"/>
          <w:szCs w:val="24"/>
        </w:rPr>
        <w:t xml:space="preserve">. </w:t>
      </w:r>
      <w:r w:rsidR="00012325" w:rsidRPr="00A35CC9">
        <w:rPr>
          <w:rFonts w:ascii="Garamond" w:hAnsi="Garamond" w:cs="Times New Roman"/>
          <w:sz w:val="24"/>
          <w:szCs w:val="24"/>
        </w:rPr>
        <w:t>Also</w:t>
      </w:r>
      <w:r w:rsidRPr="00A35CC9">
        <w:rPr>
          <w:rFonts w:ascii="Garamond" w:hAnsi="Garamond" w:cs="Times New Roman"/>
          <w:sz w:val="24"/>
          <w:szCs w:val="24"/>
        </w:rPr>
        <w:t>, f</w:t>
      </w:r>
      <w:r w:rsidR="006E609E" w:rsidRPr="00A35CC9">
        <w:rPr>
          <w:rFonts w:ascii="Garamond" w:hAnsi="Garamond" w:cs="Times New Roman"/>
          <w:sz w:val="24"/>
          <w:szCs w:val="24"/>
        </w:rPr>
        <w:t>or the metro station</w:t>
      </w:r>
      <w:r w:rsidR="00012325" w:rsidRPr="00A35CC9">
        <w:rPr>
          <w:rFonts w:ascii="Garamond" w:hAnsi="Garamond" w:cs="Times New Roman"/>
          <w:sz w:val="24"/>
          <w:szCs w:val="24"/>
        </w:rPr>
        <w:t xml:space="preserve"> this</w:t>
      </w:r>
      <w:r w:rsidR="006E609E" w:rsidRPr="00A35CC9">
        <w:rPr>
          <w:rFonts w:ascii="Garamond" w:hAnsi="Garamond" w:cs="Times New Roman"/>
          <w:sz w:val="24"/>
          <w:szCs w:val="24"/>
        </w:rPr>
        <w:t xml:space="preserve"> is respectively 3 kilometers and 0.5. </w:t>
      </w:r>
      <w:r w:rsidRPr="00A35CC9">
        <w:rPr>
          <w:rFonts w:ascii="Garamond" w:hAnsi="Garamond" w:cs="Times New Roman"/>
          <w:sz w:val="24"/>
          <w:szCs w:val="24"/>
        </w:rPr>
        <w:t xml:space="preserve">These findings for the short commuting distance </w:t>
      </w:r>
      <w:r w:rsidR="00A46C3A" w:rsidRPr="00A35CC9">
        <w:rPr>
          <w:rFonts w:ascii="Garamond" w:hAnsi="Garamond" w:cs="Times New Roman"/>
          <w:sz w:val="24"/>
          <w:szCs w:val="24"/>
        </w:rPr>
        <w:t>are</w:t>
      </w:r>
      <w:r w:rsidRPr="00A35CC9">
        <w:rPr>
          <w:rFonts w:ascii="Garamond" w:hAnsi="Garamond" w:cs="Times New Roman"/>
          <w:sz w:val="24"/>
          <w:szCs w:val="24"/>
        </w:rPr>
        <w:t xml:space="preserve"> in</w:t>
      </w:r>
      <w:r w:rsidR="00321164" w:rsidRPr="00A35CC9">
        <w:rPr>
          <w:rFonts w:ascii="Garamond" w:hAnsi="Garamond" w:cs="Times New Roman"/>
          <w:sz w:val="24"/>
          <w:szCs w:val="24"/>
        </w:rPr>
        <w:t xml:space="preserve">-line </w:t>
      </w:r>
      <w:r w:rsidRPr="00A35CC9">
        <w:rPr>
          <w:rFonts w:ascii="Garamond" w:hAnsi="Garamond" w:cs="Times New Roman"/>
          <w:sz w:val="24"/>
          <w:szCs w:val="24"/>
        </w:rPr>
        <w:t xml:space="preserve">with </w:t>
      </w:r>
      <w:r w:rsidR="00A46C3A" w:rsidRPr="00A35CC9">
        <w:rPr>
          <w:rFonts w:ascii="Garamond" w:hAnsi="Garamond" w:cs="Times New Roman"/>
          <w:sz w:val="24"/>
          <w:szCs w:val="24"/>
        </w:rPr>
        <w:t xml:space="preserve">the </w:t>
      </w:r>
      <w:r w:rsidRPr="00A35CC9">
        <w:rPr>
          <w:rFonts w:ascii="Garamond" w:hAnsi="Garamond" w:cs="Times New Roman"/>
          <w:sz w:val="24"/>
          <w:szCs w:val="24"/>
        </w:rPr>
        <w:t xml:space="preserve">work of Graells-Garrido et al. </w:t>
      </w:r>
      <w:sdt>
        <w:sdtPr>
          <w:rPr>
            <w:rFonts w:ascii="Garamond" w:hAnsi="Garamond" w:cs="Times New Roman"/>
            <w:color w:val="000000"/>
            <w:sz w:val="24"/>
            <w:szCs w:val="24"/>
          </w:rPr>
          <w:tag w:val="MENDELEY_CITATION_v3_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"/>
          <w:id w:val="1620638318"/>
          <w:placeholder>
            <w:docPart w:val="9CD5A91EFC074F9AB21207CF9504DDA2"/>
          </w:placeholder>
        </w:sdtPr>
        <w:sdtEndPr/>
        <w:sdtContent>
          <w:r w:rsidR="00BB07C8" w:rsidRPr="00A35CC9">
            <w:rPr>
              <w:rFonts w:ascii="Garamond" w:hAnsi="Garamond" w:cs="Times New Roman"/>
              <w:color w:val="000000"/>
              <w:sz w:val="24"/>
              <w:szCs w:val="24"/>
            </w:rPr>
            <w:t>(2021)</w:t>
          </w:r>
        </w:sdtContent>
      </w:sdt>
      <w:r w:rsidRPr="00A35CC9">
        <w:rPr>
          <w:rFonts w:ascii="Garamond" w:hAnsi="Garamond" w:cs="Times New Roman"/>
          <w:sz w:val="24"/>
          <w:szCs w:val="24"/>
        </w:rPr>
        <w:t xml:space="preserve"> in Barcelona</w:t>
      </w:r>
      <w:r w:rsidR="00012325" w:rsidRPr="00A35CC9">
        <w:rPr>
          <w:rFonts w:ascii="Garamond" w:hAnsi="Garamond" w:cs="Times New Roman"/>
          <w:sz w:val="24"/>
          <w:szCs w:val="24"/>
        </w:rPr>
        <w:t xml:space="preserve">. </w:t>
      </w:r>
      <w:r w:rsidR="00321164" w:rsidRPr="00A35CC9">
        <w:rPr>
          <w:rFonts w:ascii="Garamond" w:hAnsi="Garamond" w:cs="Times New Roman"/>
          <w:sz w:val="24"/>
          <w:szCs w:val="24"/>
        </w:rPr>
        <w:t xml:space="preserve"> </w:t>
      </w:r>
      <w:r w:rsidR="00012325" w:rsidRPr="00A35CC9">
        <w:rPr>
          <w:rFonts w:ascii="Garamond" w:hAnsi="Garamond" w:cs="Times New Roman"/>
          <w:sz w:val="24"/>
          <w:szCs w:val="24"/>
        </w:rPr>
        <w:t>They found</w:t>
      </w:r>
      <w:r w:rsidR="00321164" w:rsidRPr="00A35CC9">
        <w:rPr>
          <w:rFonts w:ascii="Garamond" w:hAnsi="Garamond" w:cs="Times New Roman"/>
          <w:sz w:val="24"/>
          <w:szCs w:val="24"/>
        </w:rPr>
        <w:t xml:space="preserve"> an insignificant </w:t>
      </w:r>
      <w:r w:rsidRPr="00A35CC9">
        <w:rPr>
          <w:rFonts w:ascii="Garamond" w:hAnsi="Garamond" w:cs="Times New Roman"/>
          <w:sz w:val="24"/>
          <w:szCs w:val="24"/>
        </w:rPr>
        <w:t>correlation between the housing rents and accessibility to the bus, metro</w:t>
      </w:r>
      <w:r w:rsidR="008367DC" w:rsidRPr="00A35CC9">
        <w:rPr>
          <w:rFonts w:ascii="Garamond" w:hAnsi="Garamond" w:cs="Times New Roman"/>
          <w:sz w:val="24"/>
          <w:szCs w:val="24"/>
        </w:rPr>
        <w:t>,</w:t>
      </w:r>
      <w:r w:rsidRPr="00A35CC9">
        <w:rPr>
          <w:rFonts w:ascii="Garamond" w:hAnsi="Garamond" w:cs="Times New Roman"/>
          <w:sz w:val="24"/>
          <w:szCs w:val="24"/>
        </w:rPr>
        <w:t xml:space="preserve"> and bike pike-up places. However, </w:t>
      </w:r>
      <w:r w:rsidR="00012325" w:rsidRPr="00A35CC9">
        <w:rPr>
          <w:rFonts w:ascii="Garamond" w:hAnsi="Garamond" w:cs="Times New Roman"/>
          <w:sz w:val="24"/>
          <w:szCs w:val="24"/>
        </w:rPr>
        <w:t xml:space="preserve">Graells-Garrido et al. </w:t>
      </w:r>
      <w:sdt>
        <w:sdtPr>
          <w:rPr>
            <w:rFonts w:ascii="Garamond" w:hAnsi="Garamond" w:cs="Times New Roman"/>
            <w:color w:val="000000"/>
            <w:sz w:val="24"/>
            <w:szCs w:val="24"/>
          </w:rPr>
          <w:tag w:val="MENDELEY_CITATION_v3_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"/>
          <w:id w:val="644470883"/>
          <w:placeholder>
            <w:docPart w:val="891EDC6BECF24B20ACFDBF665DAEC952"/>
          </w:placeholder>
        </w:sdtPr>
        <w:sdtEndPr/>
        <w:sdtContent>
          <w:r w:rsidR="00BB07C8" w:rsidRPr="00A35CC9">
            <w:rPr>
              <w:rFonts w:ascii="Garamond" w:hAnsi="Garamond" w:cs="Times New Roman"/>
              <w:color w:val="000000"/>
              <w:sz w:val="24"/>
              <w:szCs w:val="24"/>
            </w:rPr>
            <w:t>(2021)</w:t>
          </w:r>
        </w:sdtContent>
      </w:sdt>
      <w:r w:rsidRPr="00A35CC9">
        <w:rPr>
          <w:rFonts w:ascii="Garamond" w:hAnsi="Garamond" w:cs="Times New Roman"/>
          <w:sz w:val="24"/>
          <w:szCs w:val="24"/>
        </w:rPr>
        <w:t xml:space="preserve"> </w:t>
      </w:r>
      <w:r w:rsidR="00796106" w:rsidRPr="00A35CC9">
        <w:rPr>
          <w:rFonts w:ascii="Garamond" w:hAnsi="Garamond" w:cs="Times New Roman"/>
          <w:sz w:val="24"/>
          <w:szCs w:val="24"/>
        </w:rPr>
        <w:t>did not</w:t>
      </w:r>
      <w:r w:rsidRPr="00A35CC9">
        <w:rPr>
          <w:rFonts w:ascii="Garamond" w:hAnsi="Garamond" w:cs="Times New Roman"/>
          <w:sz w:val="24"/>
          <w:szCs w:val="24"/>
        </w:rPr>
        <w:t xml:space="preserve"> corre</w:t>
      </w:r>
      <w:r w:rsidR="00796106" w:rsidRPr="00A35CC9">
        <w:rPr>
          <w:rFonts w:ascii="Garamond" w:hAnsi="Garamond" w:cs="Times New Roman"/>
          <w:sz w:val="24"/>
          <w:szCs w:val="24"/>
        </w:rPr>
        <w:t>ct</w:t>
      </w:r>
      <w:r w:rsidRPr="00A35CC9">
        <w:rPr>
          <w:rFonts w:ascii="Garamond" w:hAnsi="Garamond" w:cs="Times New Roman"/>
          <w:sz w:val="24"/>
          <w:szCs w:val="24"/>
        </w:rPr>
        <w:t xml:space="preserve"> the </w:t>
      </w:r>
      <w:r w:rsidR="00012325" w:rsidRPr="00A35CC9">
        <w:rPr>
          <w:rFonts w:ascii="Garamond" w:hAnsi="Garamond" w:cs="Times New Roman"/>
          <w:sz w:val="24"/>
          <w:szCs w:val="24"/>
        </w:rPr>
        <w:t>impact</w:t>
      </w:r>
      <w:r w:rsidRPr="00A35CC9">
        <w:rPr>
          <w:rFonts w:ascii="Garamond" w:hAnsi="Garamond" w:cs="Times New Roman"/>
          <w:sz w:val="24"/>
          <w:szCs w:val="24"/>
        </w:rPr>
        <w:t xml:space="preserve"> of other variables</w:t>
      </w:r>
      <w:r w:rsidR="00012325" w:rsidRPr="00A35CC9">
        <w:rPr>
          <w:rFonts w:ascii="Garamond" w:hAnsi="Garamond" w:cs="Times New Roman"/>
          <w:sz w:val="24"/>
          <w:szCs w:val="24"/>
        </w:rPr>
        <w:t xml:space="preserve"> on the willingness to pay for housing. This could</w:t>
      </w:r>
      <w:r w:rsidRPr="00A35CC9">
        <w:rPr>
          <w:rFonts w:ascii="Garamond" w:hAnsi="Garamond" w:cs="Times New Roman"/>
          <w:sz w:val="24"/>
          <w:szCs w:val="24"/>
        </w:rPr>
        <w:t xml:space="preserve"> </w:t>
      </w:r>
      <w:r w:rsidR="00012325" w:rsidRPr="00A35CC9">
        <w:rPr>
          <w:rFonts w:ascii="Garamond" w:hAnsi="Garamond" w:cs="Times New Roman"/>
          <w:sz w:val="24"/>
          <w:szCs w:val="24"/>
        </w:rPr>
        <w:t>make</w:t>
      </w:r>
      <w:r w:rsidRPr="00A35CC9">
        <w:rPr>
          <w:rFonts w:ascii="Garamond" w:hAnsi="Garamond" w:cs="Times New Roman"/>
          <w:sz w:val="24"/>
          <w:szCs w:val="24"/>
        </w:rPr>
        <w:t xml:space="preserve"> the findings subject to a</w:t>
      </w:r>
      <w:r w:rsidR="00A46C3A" w:rsidRPr="00A35CC9">
        <w:rPr>
          <w:rFonts w:ascii="Garamond" w:hAnsi="Garamond" w:cs="Times New Roman"/>
          <w:sz w:val="24"/>
          <w:szCs w:val="24"/>
        </w:rPr>
        <w:t>n</w:t>
      </w:r>
      <w:r w:rsidRPr="00A35CC9">
        <w:rPr>
          <w:rFonts w:ascii="Garamond" w:hAnsi="Garamond" w:cs="Times New Roman"/>
          <w:sz w:val="24"/>
          <w:szCs w:val="24"/>
        </w:rPr>
        <w:t xml:space="preserve"> omitted variable bias. Concerning the accessibility to long-distance commuting options, t</w:t>
      </w:r>
      <w:r w:rsidR="006E609E" w:rsidRPr="00A35CC9">
        <w:rPr>
          <w:rFonts w:ascii="Garamond" w:hAnsi="Garamond" w:cs="Times New Roman"/>
          <w:sz w:val="24"/>
          <w:szCs w:val="24"/>
        </w:rPr>
        <w:t xml:space="preserve">he </w:t>
      </w:r>
      <w:r w:rsidRPr="00A35CC9">
        <w:rPr>
          <w:rFonts w:ascii="Garamond" w:hAnsi="Garamond" w:cs="Times New Roman"/>
          <w:sz w:val="24"/>
          <w:szCs w:val="24"/>
        </w:rPr>
        <w:t xml:space="preserve">observed </w:t>
      </w:r>
      <w:r w:rsidR="006E609E" w:rsidRPr="00A35CC9">
        <w:rPr>
          <w:rFonts w:ascii="Garamond" w:hAnsi="Garamond" w:cs="Times New Roman"/>
          <w:sz w:val="24"/>
          <w:szCs w:val="24"/>
        </w:rPr>
        <w:t xml:space="preserve">coefficient for the minimum distance to the highway or train station </w:t>
      </w:r>
      <w:r w:rsidRPr="00A35CC9">
        <w:rPr>
          <w:rFonts w:ascii="Garamond" w:hAnsi="Garamond" w:cs="Times New Roman"/>
          <w:sz w:val="24"/>
          <w:szCs w:val="24"/>
        </w:rPr>
        <w:t xml:space="preserve">is </w:t>
      </w:r>
      <w:r w:rsidR="006E609E" w:rsidRPr="00A35CC9">
        <w:rPr>
          <w:rFonts w:ascii="Garamond" w:hAnsi="Garamond" w:cs="Times New Roman"/>
          <w:sz w:val="24"/>
          <w:szCs w:val="24"/>
        </w:rPr>
        <w:t xml:space="preserve">significant and negative. </w:t>
      </w:r>
      <w:r w:rsidR="00E002F1" w:rsidRPr="00A35CC9">
        <w:rPr>
          <w:rFonts w:ascii="Garamond" w:hAnsi="Garamond" w:cs="Times New Roman"/>
          <w:sz w:val="24"/>
          <w:szCs w:val="24"/>
        </w:rPr>
        <w:t>Th</w:t>
      </w:r>
      <w:r w:rsidR="00A46C3A" w:rsidRPr="00A35CC9">
        <w:rPr>
          <w:rFonts w:ascii="Garamond" w:hAnsi="Garamond" w:cs="Times New Roman"/>
          <w:sz w:val="24"/>
          <w:szCs w:val="24"/>
        </w:rPr>
        <w:t>ese</w:t>
      </w:r>
      <w:r w:rsidR="00E002F1" w:rsidRPr="00A35CC9">
        <w:rPr>
          <w:rFonts w:ascii="Garamond" w:hAnsi="Garamond" w:cs="Times New Roman"/>
          <w:sz w:val="24"/>
          <w:szCs w:val="24"/>
        </w:rPr>
        <w:t xml:space="preserve"> findings</w:t>
      </w:r>
      <w:r w:rsidR="009035EA" w:rsidRPr="00A35CC9">
        <w:rPr>
          <w:rFonts w:ascii="Garamond" w:hAnsi="Garamond" w:cs="Times New Roman"/>
          <w:sz w:val="24"/>
          <w:szCs w:val="24"/>
        </w:rPr>
        <w:t xml:space="preserve"> are in</w:t>
      </w:r>
      <w:r w:rsidR="00E002F1" w:rsidRPr="00A35CC9">
        <w:rPr>
          <w:rFonts w:ascii="Garamond" w:hAnsi="Garamond" w:cs="Times New Roman"/>
          <w:sz w:val="24"/>
          <w:szCs w:val="24"/>
        </w:rPr>
        <w:t xml:space="preserve"> contrast </w:t>
      </w:r>
      <w:r w:rsidR="009035EA" w:rsidRPr="00A35CC9">
        <w:rPr>
          <w:rFonts w:ascii="Garamond" w:hAnsi="Garamond" w:cs="Times New Roman"/>
          <w:sz w:val="24"/>
          <w:szCs w:val="24"/>
        </w:rPr>
        <w:t>with e</w:t>
      </w:r>
      <w:r w:rsidR="00E002F1" w:rsidRPr="00A35CC9">
        <w:rPr>
          <w:rFonts w:ascii="Garamond" w:hAnsi="Garamond" w:cs="Times New Roman"/>
          <w:sz w:val="24"/>
          <w:szCs w:val="24"/>
        </w:rPr>
        <w:t>arlier work about Barcelona</w:t>
      </w:r>
      <w:r w:rsidR="009035EA" w:rsidRPr="00A35CC9">
        <w:rPr>
          <w:rFonts w:ascii="Garamond" w:hAnsi="Garamond" w:cs="Times New Roman"/>
          <w:sz w:val="24"/>
          <w:szCs w:val="24"/>
        </w:rPr>
        <w:t>.</w:t>
      </w:r>
      <w:r w:rsidR="00E002F1" w:rsidRPr="00A35CC9">
        <w:rPr>
          <w:rFonts w:ascii="Garamond" w:hAnsi="Garamond" w:cs="Times New Roman"/>
          <w:sz w:val="24"/>
          <w:szCs w:val="24"/>
        </w:rPr>
        <w:t xml:space="preserve"> </w:t>
      </w:r>
      <w:r w:rsidR="001D6132" w:rsidRPr="00A35CC9">
        <w:rPr>
          <w:rFonts w:ascii="Garamond" w:hAnsi="Garamond" w:cs="Times New Roman"/>
          <w:sz w:val="24"/>
          <w:szCs w:val="24"/>
        </w:rPr>
        <w:t xml:space="preserve">Dell’Anna et al. </w:t>
      </w:r>
      <w:sdt>
        <w:sdtPr>
          <w:rPr>
            <w:rFonts w:ascii="Garamond" w:hAnsi="Garamond" w:cs="Times New Roman"/>
            <w:color w:val="000000"/>
            <w:sz w:val="24"/>
            <w:szCs w:val="24"/>
          </w:rPr>
          <w:tag w:val="MENDELEY_CITATION_v3_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"/>
          <w:id w:val="-207340454"/>
          <w:placeholder>
            <w:docPart w:val="DefaultPlaceholder_-1854013440"/>
          </w:placeholder>
        </w:sdtPr>
        <w:sdtEndPr/>
        <w:sdtContent>
          <w:r w:rsidR="00BB07C8" w:rsidRPr="00A35CC9">
            <w:rPr>
              <w:rFonts w:ascii="Garamond" w:hAnsi="Garamond" w:cs="Times New Roman"/>
              <w:color w:val="000000"/>
              <w:sz w:val="24"/>
              <w:szCs w:val="24"/>
            </w:rPr>
            <w:t>(2019)</w:t>
          </w:r>
        </w:sdtContent>
      </w:sdt>
      <w:r w:rsidR="001D6132" w:rsidRPr="00A35CC9">
        <w:rPr>
          <w:rFonts w:ascii="Garamond" w:hAnsi="Garamond" w:cs="Times New Roman"/>
          <w:sz w:val="24"/>
          <w:szCs w:val="24"/>
        </w:rPr>
        <w:t xml:space="preserve"> </w:t>
      </w:r>
      <w:r w:rsidR="00E002F1" w:rsidRPr="00A35CC9">
        <w:rPr>
          <w:rFonts w:ascii="Garamond" w:hAnsi="Garamond" w:cs="Times New Roman"/>
          <w:sz w:val="24"/>
          <w:szCs w:val="24"/>
        </w:rPr>
        <w:t>showed a significant</w:t>
      </w:r>
      <w:r w:rsidR="00A46C3A" w:rsidRPr="00A35CC9">
        <w:rPr>
          <w:rFonts w:ascii="Garamond" w:hAnsi="Garamond" w:cs="Times New Roman"/>
          <w:sz w:val="24"/>
          <w:szCs w:val="24"/>
        </w:rPr>
        <w:t>ly</w:t>
      </w:r>
      <w:r w:rsidR="00E002F1" w:rsidRPr="00A35CC9">
        <w:rPr>
          <w:rFonts w:ascii="Garamond" w:hAnsi="Garamond" w:cs="Times New Roman"/>
          <w:sz w:val="24"/>
          <w:szCs w:val="24"/>
        </w:rPr>
        <w:t xml:space="preserve"> positive </w:t>
      </w:r>
      <w:r w:rsidR="00E002F1" w:rsidRPr="00A35CC9">
        <w:rPr>
          <w:rFonts w:ascii="Garamond" w:hAnsi="Garamond" w:cs="Times New Roman"/>
          <w:sz w:val="24"/>
          <w:szCs w:val="24"/>
        </w:rPr>
        <w:lastRenderedPageBreak/>
        <w:t>price effect for the distance to the highway. This could be caused that in this research</w:t>
      </w:r>
      <w:r w:rsidR="00012325" w:rsidRPr="00A35CC9">
        <w:rPr>
          <w:rFonts w:ascii="Garamond" w:hAnsi="Garamond" w:cs="Times New Roman"/>
          <w:sz w:val="24"/>
          <w:szCs w:val="24"/>
        </w:rPr>
        <w:t xml:space="preserve"> th</w:t>
      </w:r>
      <w:r w:rsidR="00796106" w:rsidRPr="00A35CC9">
        <w:rPr>
          <w:rFonts w:ascii="Garamond" w:hAnsi="Garamond" w:cs="Times New Roman"/>
          <w:sz w:val="24"/>
          <w:szCs w:val="24"/>
        </w:rPr>
        <w:t>is</w:t>
      </w:r>
      <w:r w:rsidR="00012325" w:rsidRPr="00A35CC9">
        <w:rPr>
          <w:rFonts w:ascii="Garamond" w:hAnsi="Garamond" w:cs="Times New Roman"/>
          <w:sz w:val="24"/>
          <w:szCs w:val="24"/>
        </w:rPr>
        <w:t xml:space="preserve"> variable </w:t>
      </w:r>
      <w:r w:rsidR="00796106" w:rsidRPr="00A35CC9">
        <w:rPr>
          <w:rFonts w:ascii="Garamond" w:hAnsi="Garamond" w:cs="Times New Roman"/>
          <w:sz w:val="24"/>
          <w:szCs w:val="24"/>
        </w:rPr>
        <w:t xml:space="preserve">is </w:t>
      </w:r>
      <w:r w:rsidR="00E002F1" w:rsidRPr="00A35CC9">
        <w:rPr>
          <w:rFonts w:ascii="Garamond" w:hAnsi="Garamond" w:cs="Times New Roman"/>
          <w:sz w:val="24"/>
          <w:szCs w:val="24"/>
        </w:rPr>
        <w:t>combined with the distance to the train</w:t>
      </w:r>
      <w:r w:rsidR="00012325" w:rsidRPr="00A35CC9">
        <w:rPr>
          <w:rFonts w:ascii="Garamond" w:hAnsi="Garamond" w:cs="Times New Roman"/>
          <w:sz w:val="24"/>
          <w:szCs w:val="24"/>
        </w:rPr>
        <w:t xml:space="preserve">. </w:t>
      </w:r>
      <w:r w:rsidR="00B9095C" w:rsidRPr="00A35CC9">
        <w:rPr>
          <w:rFonts w:ascii="Garamond" w:hAnsi="Garamond" w:cs="Times New Roman"/>
          <w:sz w:val="24"/>
          <w:szCs w:val="24"/>
        </w:rPr>
        <w:t xml:space="preserve">Moreover, uses Dell’Anna et al. </w:t>
      </w:r>
      <w:sdt>
        <w:sdtPr>
          <w:rPr>
            <w:rFonts w:ascii="Garamond" w:hAnsi="Garamond" w:cs="Times New Roman"/>
            <w:color w:val="000000"/>
            <w:sz w:val="24"/>
            <w:szCs w:val="24"/>
          </w:rPr>
          <w:tag w:val="MENDELEY_CITATION_v3_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"/>
          <w:id w:val="-815253733"/>
          <w:placeholder>
            <w:docPart w:val="B2CE7E8524E7421688036CC563B37A4E"/>
          </w:placeholder>
        </w:sdtPr>
        <w:sdtEndPr/>
        <w:sdtContent>
          <w:r w:rsidR="00BB07C8" w:rsidRPr="00A35CC9">
            <w:rPr>
              <w:rFonts w:ascii="Garamond" w:hAnsi="Garamond" w:cs="Times New Roman"/>
              <w:color w:val="000000"/>
              <w:sz w:val="24"/>
              <w:szCs w:val="24"/>
            </w:rPr>
            <w:t>(2019)</w:t>
          </w:r>
        </w:sdtContent>
      </w:sdt>
      <w:r w:rsidR="00B9095C" w:rsidRPr="00A35CC9">
        <w:rPr>
          <w:rFonts w:ascii="Garamond" w:hAnsi="Garamond" w:cs="Times New Roman"/>
          <w:sz w:val="24"/>
          <w:szCs w:val="24"/>
        </w:rPr>
        <w:t xml:space="preserve"> the location of highway ramps, but this data is not provided by OpenStreetMap. Thereby in this research</w:t>
      </w:r>
      <w:r w:rsidR="00382F7F" w:rsidRPr="00A35CC9">
        <w:rPr>
          <w:rFonts w:ascii="Garamond" w:hAnsi="Garamond" w:cs="Times New Roman"/>
          <w:sz w:val="24"/>
          <w:szCs w:val="24"/>
        </w:rPr>
        <w:t>,</w:t>
      </w:r>
      <w:r w:rsidR="00B9095C" w:rsidRPr="00A35CC9">
        <w:rPr>
          <w:rFonts w:ascii="Garamond" w:hAnsi="Garamond" w:cs="Times New Roman"/>
          <w:sz w:val="24"/>
          <w:szCs w:val="24"/>
        </w:rPr>
        <w:t xml:space="preserve"> the distance to any point on the highway is used. </w:t>
      </w:r>
    </w:p>
    <w:p w14:paraId="1D0994CF" w14:textId="23785776" w:rsidR="00577409" w:rsidRPr="00A35CC9" w:rsidRDefault="00577409" w:rsidP="004968EF">
      <w:pPr>
        <w:spacing w:line="360" w:lineRule="auto"/>
        <w:jc w:val="both"/>
        <w:rPr>
          <w:rFonts w:ascii="Garamond" w:hAnsi="Garamond" w:cs="Times New Roman"/>
          <w:sz w:val="24"/>
          <w:szCs w:val="24"/>
        </w:rPr>
      </w:pPr>
      <w:r w:rsidRPr="00A35CC9">
        <w:rPr>
          <w:rFonts w:ascii="Garamond" w:hAnsi="Garamond" w:cs="Times New Roman"/>
          <w:sz w:val="24"/>
          <w:szCs w:val="24"/>
        </w:rPr>
        <w:t>In conclusion</w:t>
      </w:r>
      <w:r w:rsidR="00382F7F" w:rsidRPr="00A35CC9">
        <w:rPr>
          <w:rFonts w:ascii="Garamond" w:hAnsi="Garamond" w:cs="Times New Roman"/>
          <w:sz w:val="24"/>
          <w:szCs w:val="24"/>
        </w:rPr>
        <w:t>,</w:t>
      </w:r>
      <w:r w:rsidRPr="00A35CC9">
        <w:rPr>
          <w:rFonts w:ascii="Garamond" w:hAnsi="Garamond" w:cs="Times New Roman"/>
          <w:sz w:val="24"/>
          <w:szCs w:val="24"/>
        </w:rPr>
        <w:t xml:space="preserve"> </w:t>
      </w:r>
      <w:r w:rsidR="00796106" w:rsidRPr="00A35CC9">
        <w:rPr>
          <w:rFonts w:ascii="Garamond" w:hAnsi="Garamond" w:cs="Times New Roman"/>
          <w:sz w:val="24"/>
          <w:szCs w:val="24"/>
        </w:rPr>
        <w:t>we find that</w:t>
      </w:r>
      <w:r w:rsidRPr="00A35CC9">
        <w:rPr>
          <w:rFonts w:ascii="Garamond" w:hAnsi="Garamond" w:cs="Times New Roman"/>
          <w:sz w:val="24"/>
          <w:szCs w:val="24"/>
        </w:rPr>
        <w:t xml:space="preserve"> </w:t>
      </w:r>
      <w:r w:rsidR="00796106" w:rsidRPr="00A35CC9">
        <w:rPr>
          <w:rFonts w:ascii="Garamond" w:hAnsi="Garamond" w:cs="Times New Roman"/>
          <w:sz w:val="24"/>
          <w:szCs w:val="24"/>
        </w:rPr>
        <w:t xml:space="preserve">the </w:t>
      </w:r>
      <w:r w:rsidRPr="00A35CC9">
        <w:rPr>
          <w:rFonts w:ascii="Garamond" w:hAnsi="Garamond" w:cs="Times New Roman"/>
          <w:sz w:val="24"/>
          <w:szCs w:val="24"/>
        </w:rPr>
        <w:t xml:space="preserve">result </w:t>
      </w:r>
      <w:r w:rsidR="00796106" w:rsidRPr="00A35CC9">
        <w:rPr>
          <w:rFonts w:ascii="Garamond" w:hAnsi="Garamond" w:cs="Times New Roman"/>
          <w:sz w:val="24"/>
          <w:szCs w:val="24"/>
        </w:rPr>
        <w:t>provide</w:t>
      </w:r>
      <w:r w:rsidR="00B25B82">
        <w:rPr>
          <w:rFonts w:ascii="Garamond" w:hAnsi="Garamond" w:cs="Times New Roman"/>
          <w:sz w:val="24"/>
          <w:szCs w:val="24"/>
        </w:rPr>
        <w:t>s</w:t>
      </w:r>
      <w:r w:rsidR="00796106" w:rsidRPr="00A35CC9">
        <w:rPr>
          <w:rFonts w:ascii="Garamond" w:hAnsi="Garamond" w:cs="Times New Roman"/>
          <w:sz w:val="24"/>
          <w:szCs w:val="24"/>
        </w:rPr>
        <w:t xml:space="preserve"> </w:t>
      </w:r>
      <w:r w:rsidRPr="00A35CC9">
        <w:rPr>
          <w:rFonts w:ascii="Garamond" w:hAnsi="Garamond" w:cs="Times New Roman"/>
          <w:sz w:val="24"/>
          <w:szCs w:val="24"/>
        </w:rPr>
        <w:t xml:space="preserve">no </w:t>
      </w:r>
      <w:r w:rsidR="009035EA" w:rsidRPr="00A35CC9">
        <w:rPr>
          <w:rFonts w:ascii="Garamond" w:hAnsi="Garamond" w:cs="Times New Roman"/>
          <w:sz w:val="24"/>
          <w:szCs w:val="24"/>
        </w:rPr>
        <w:t>evidence</w:t>
      </w:r>
      <w:r w:rsidRPr="00A35CC9">
        <w:rPr>
          <w:rFonts w:ascii="Garamond" w:hAnsi="Garamond" w:cs="Times New Roman"/>
          <w:sz w:val="24"/>
          <w:szCs w:val="24"/>
        </w:rPr>
        <w:t xml:space="preserve"> to reject hypothesis 1, </w:t>
      </w:r>
      <w:r w:rsidR="00AD64B4" w:rsidRPr="00A35CC9">
        <w:rPr>
          <w:rFonts w:ascii="Garamond" w:hAnsi="Garamond" w:cs="Times New Roman"/>
          <w:sz w:val="24"/>
          <w:szCs w:val="24"/>
        </w:rPr>
        <w:t>an increase in the ecological dimension of sustainability, excluding the effect of energy labels, increase</w:t>
      </w:r>
      <w:r w:rsidR="00382F7F" w:rsidRPr="00A35CC9">
        <w:rPr>
          <w:rFonts w:ascii="Garamond" w:hAnsi="Garamond" w:cs="Times New Roman"/>
          <w:sz w:val="24"/>
          <w:szCs w:val="24"/>
        </w:rPr>
        <w:t>s</w:t>
      </w:r>
      <w:r w:rsidR="00AD64B4" w:rsidRPr="00A35CC9">
        <w:rPr>
          <w:rFonts w:ascii="Garamond" w:hAnsi="Garamond" w:cs="Times New Roman"/>
          <w:sz w:val="24"/>
          <w:szCs w:val="24"/>
        </w:rPr>
        <w:t xml:space="preserve"> the willingness to pay for housing. Although</w:t>
      </w:r>
      <w:r w:rsidRPr="00A35CC9">
        <w:rPr>
          <w:rFonts w:ascii="Garamond" w:hAnsi="Garamond" w:cs="Times New Roman"/>
          <w:sz w:val="24"/>
          <w:szCs w:val="24"/>
        </w:rPr>
        <w:t xml:space="preserve"> the relationship between the access to and presence of bus and metro stations is insignifican</w:t>
      </w:r>
      <w:r w:rsidR="00796106" w:rsidRPr="00A35CC9">
        <w:rPr>
          <w:rFonts w:ascii="Garamond" w:hAnsi="Garamond" w:cs="Times New Roman"/>
          <w:sz w:val="24"/>
          <w:szCs w:val="24"/>
        </w:rPr>
        <w:t>t</w:t>
      </w:r>
      <w:r w:rsidRPr="00A35CC9">
        <w:rPr>
          <w:rFonts w:ascii="Garamond" w:hAnsi="Garamond" w:cs="Times New Roman"/>
          <w:sz w:val="24"/>
          <w:szCs w:val="24"/>
        </w:rPr>
        <w:t>.</w:t>
      </w:r>
      <w:r w:rsidR="00AD64B4" w:rsidRPr="00A35CC9">
        <w:rPr>
          <w:rFonts w:ascii="Garamond" w:hAnsi="Garamond" w:cs="Times New Roman"/>
          <w:sz w:val="24"/>
          <w:szCs w:val="24"/>
        </w:rPr>
        <w:t xml:space="preserve"> </w:t>
      </w:r>
      <w:r w:rsidR="00382F7F" w:rsidRPr="00A35CC9">
        <w:rPr>
          <w:rFonts w:ascii="Garamond" w:hAnsi="Garamond" w:cs="Times New Roman"/>
          <w:sz w:val="24"/>
          <w:szCs w:val="24"/>
        </w:rPr>
        <w:t>B</w:t>
      </w:r>
      <w:r w:rsidR="00AD64B4" w:rsidRPr="00A35CC9">
        <w:rPr>
          <w:rFonts w:ascii="Garamond" w:hAnsi="Garamond" w:cs="Times New Roman"/>
          <w:sz w:val="24"/>
          <w:szCs w:val="24"/>
        </w:rPr>
        <w:t>etter access to the highway or train does increase the willingness to pay for housing.</w:t>
      </w:r>
    </w:p>
    <w:p w14:paraId="6055E8A6" w14:textId="69CD8B0A" w:rsidR="006E609E" w:rsidRPr="00273870" w:rsidRDefault="0001697F" w:rsidP="004968EF">
      <w:pPr>
        <w:pStyle w:val="Heading3"/>
        <w:spacing w:after="240" w:line="360" w:lineRule="auto"/>
        <w:rPr>
          <w:rFonts w:ascii="Garamond" w:hAnsi="Garamond" w:cs="Times New Roman"/>
          <w:b/>
          <w:bCs/>
          <w:color w:val="auto"/>
        </w:rPr>
      </w:pPr>
      <w:bookmarkStart w:id="20" w:name="_Toc138665571"/>
      <w:r w:rsidRPr="00273870">
        <w:rPr>
          <w:rFonts w:ascii="Garamond" w:hAnsi="Garamond" w:cs="Times New Roman"/>
          <w:b/>
          <w:bCs/>
          <w:color w:val="auto"/>
        </w:rPr>
        <w:t xml:space="preserve">Section </w:t>
      </w:r>
      <w:r w:rsidR="000623DA" w:rsidRPr="00273870">
        <w:rPr>
          <w:rFonts w:ascii="Garamond" w:hAnsi="Garamond" w:cs="Times New Roman"/>
          <w:b/>
          <w:bCs/>
          <w:color w:val="auto"/>
        </w:rPr>
        <w:t>4</w:t>
      </w:r>
      <w:r w:rsidRPr="00273870">
        <w:rPr>
          <w:rFonts w:ascii="Garamond" w:hAnsi="Garamond" w:cs="Times New Roman"/>
          <w:b/>
          <w:bCs/>
          <w:color w:val="auto"/>
        </w:rPr>
        <w:t xml:space="preserve">.1.3: </w:t>
      </w:r>
      <w:r w:rsidR="006E609E" w:rsidRPr="00273870">
        <w:rPr>
          <w:rFonts w:ascii="Garamond" w:hAnsi="Garamond" w:cs="Times New Roman"/>
          <w:b/>
          <w:bCs/>
          <w:color w:val="auto"/>
        </w:rPr>
        <w:t>Model 3:</w:t>
      </w:r>
      <w:r w:rsidRPr="00273870">
        <w:rPr>
          <w:rFonts w:ascii="Garamond" w:hAnsi="Garamond" w:cs="Times New Roman"/>
          <w:b/>
          <w:bCs/>
          <w:color w:val="auto"/>
        </w:rPr>
        <w:t xml:space="preserve"> Environmental Dimension of Sustainability</w:t>
      </w:r>
      <w:bookmarkEnd w:id="20"/>
    </w:p>
    <w:p w14:paraId="25036748" w14:textId="5AC02068" w:rsidR="003F25BA" w:rsidRPr="00A35CC9" w:rsidRDefault="00AA1C2E" w:rsidP="004968EF">
      <w:pPr>
        <w:spacing w:line="360" w:lineRule="auto"/>
        <w:jc w:val="both"/>
        <w:rPr>
          <w:rFonts w:ascii="Garamond" w:hAnsi="Garamond" w:cs="Times New Roman"/>
          <w:sz w:val="24"/>
          <w:szCs w:val="24"/>
        </w:rPr>
      </w:pPr>
      <w:r w:rsidRPr="00A35CC9">
        <w:rPr>
          <w:rFonts w:ascii="Garamond" w:hAnsi="Garamond" w:cs="Times New Roman"/>
          <w:sz w:val="24"/>
          <w:szCs w:val="24"/>
        </w:rPr>
        <w:t>Model 3</w:t>
      </w:r>
      <w:r w:rsidR="003F25BA" w:rsidRPr="00A35CC9">
        <w:rPr>
          <w:rFonts w:ascii="Garamond" w:hAnsi="Garamond" w:cs="Times New Roman"/>
          <w:sz w:val="24"/>
          <w:szCs w:val="24"/>
        </w:rPr>
        <w:t>, shown in tabl</w:t>
      </w:r>
      <w:r w:rsidR="001D6132" w:rsidRPr="00A35CC9">
        <w:rPr>
          <w:rFonts w:ascii="Garamond" w:hAnsi="Garamond" w:cs="Times New Roman"/>
          <w:sz w:val="24"/>
          <w:szCs w:val="24"/>
        </w:rPr>
        <w:t>e 1</w:t>
      </w:r>
      <w:r w:rsidR="00AA5F10" w:rsidRPr="00A35CC9">
        <w:rPr>
          <w:rFonts w:ascii="Garamond" w:hAnsi="Garamond" w:cs="Times New Roman"/>
          <w:sz w:val="24"/>
          <w:szCs w:val="24"/>
        </w:rPr>
        <w:t>4</w:t>
      </w:r>
      <w:r w:rsidR="001D6132" w:rsidRPr="00A35CC9">
        <w:rPr>
          <w:rFonts w:ascii="Garamond" w:hAnsi="Garamond" w:cs="Times New Roman"/>
          <w:sz w:val="24"/>
          <w:szCs w:val="24"/>
        </w:rPr>
        <w:t>A</w:t>
      </w:r>
      <w:r w:rsidR="003F25BA" w:rsidRPr="00A35CC9">
        <w:rPr>
          <w:rFonts w:ascii="Garamond" w:hAnsi="Garamond" w:cs="Times New Roman"/>
          <w:sz w:val="24"/>
          <w:szCs w:val="24"/>
        </w:rPr>
        <w:t xml:space="preserve">, </w:t>
      </w:r>
      <w:r w:rsidRPr="00A35CC9">
        <w:rPr>
          <w:rFonts w:ascii="Garamond" w:hAnsi="Garamond" w:cs="Times New Roman"/>
          <w:sz w:val="24"/>
          <w:szCs w:val="24"/>
        </w:rPr>
        <w:t>includes the variables</w:t>
      </w:r>
      <w:r w:rsidR="00AC64F0" w:rsidRPr="00A35CC9">
        <w:rPr>
          <w:rFonts w:ascii="Garamond" w:hAnsi="Garamond" w:cs="Times New Roman"/>
          <w:sz w:val="24"/>
          <w:szCs w:val="24"/>
        </w:rPr>
        <w:t xml:space="preserve"> related to the environmental dimensions of sustainability</w:t>
      </w:r>
      <w:r w:rsidR="00B9095C" w:rsidRPr="00A35CC9">
        <w:rPr>
          <w:rFonts w:ascii="Garamond" w:hAnsi="Garamond" w:cs="Times New Roman"/>
          <w:sz w:val="24"/>
          <w:szCs w:val="24"/>
        </w:rPr>
        <w:t xml:space="preserve">. This dimension </w:t>
      </w:r>
      <w:r w:rsidR="003F25BA" w:rsidRPr="00A35CC9">
        <w:rPr>
          <w:rFonts w:ascii="Garamond" w:hAnsi="Garamond" w:cs="Times New Roman"/>
          <w:sz w:val="24"/>
          <w:szCs w:val="24"/>
        </w:rPr>
        <w:t>is</w:t>
      </w:r>
      <w:r w:rsidR="00AC64F0" w:rsidRPr="00A35CC9">
        <w:rPr>
          <w:rFonts w:ascii="Garamond" w:hAnsi="Garamond" w:cs="Times New Roman"/>
          <w:sz w:val="24"/>
          <w:szCs w:val="24"/>
        </w:rPr>
        <w:t xml:space="preserve"> captured by the distance to the beach, PCA components for accessibility to park</w:t>
      </w:r>
      <w:r w:rsidR="00A46C3A" w:rsidRPr="00A35CC9">
        <w:rPr>
          <w:rFonts w:ascii="Garamond" w:hAnsi="Garamond" w:cs="Times New Roman"/>
          <w:sz w:val="24"/>
          <w:szCs w:val="24"/>
        </w:rPr>
        <w:t>s</w:t>
      </w:r>
      <w:r w:rsidR="00AC64F0" w:rsidRPr="00A35CC9">
        <w:rPr>
          <w:rFonts w:ascii="Garamond" w:hAnsi="Garamond" w:cs="Times New Roman"/>
          <w:sz w:val="24"/>
          <w:szCs w:val="24"/>
        </w:rPr>
        <w:t xml:space="preserve"> &amp; gardens</w:t>
      </w:r>
      <w:r w:rsidR="00382F7F" w:rsidRPr="00A35CC9">
        <w:rPr>
          <w:rFonts w:ascii="Garamond" w:hAnsi="Garamond" w:cs="Times New Roman"/>
          <w:sz w:val="24"/>
          <w:szCs w:val="24"/>
        </w:rPr>
        <w:t>,</w:t>
      </w:r>
      <w:r w:rsidR="00AC64F0" w:rsidRPr="00A35CC9">
        <w:rPr>
          <w:rFonts w:ascii="Garamond" w:hAnsi="Garamond" w:cs="Times New Roman"/>
          <w:sz w:val="24"/>
          <w:szCs w:val="24"/>
        </w:rPr>
        <w:t xml:space="preserve"> and viewpoints, </w:t>
      </w:r>
      <w:r w:rsidR="00382F7F" w:rsidRPr="00A35CC9">
        <w:rPr>
          <w:rFonts w:ascii="Garamond" w:hAnsi="Garamond" w:cs="Times New Roman"/>
          <w:sz w:val="24"/>
          <w:szCs w:val="24"/>
        </w:rPr>
        <w:t xml:space="preserve">the </w:t>
      </w:r>
      <w:r w:rsidR="00AC64F0" w:rsidRPr="00A35CC9">
        <w:rPr>
          <w:rFonts w:ascii="Garamond" w:hAnsi="Garamond" w:cs="Times New Roman"/>
          <w:sz w:val="24"/>
          <w:szCs w:val="24"/>
        </w:rPr>
        <w:t xml:space="preserve">size of the </w:t>
      </w:r>
      <w:r w:rsidR="00A7352C" w:rsidRPr="00A35CC9">
        <w:rPr>
          <w:rFonts w:ascii="Garamond" w:hAnsi="Garamond" w:cs="Times New Roman"/>
          <w:sz w:val="24"/>
          <w:szCs w:val="24"/>
        </w:rPr>
        <w:t>neighborhood</w:t>
      </w:r>
      <w:r w:rsidR="00AC64F0" w:rsidRPr="00A35CC9">
        <w:rPr>
          <w:rFonts w:ascii="Garamond" w:hAnsi="Garamond" w:cs="Times New Roman"/>
          <w:sz w:val="24"/>
          <w:szCs w:val="24"/>
        </w:rPr>
        <w:t>, and the vulnerability to heat impact. The inclusion of the environmental variables increases the R-squared of the pricing model with only housing-specific variables by 2.5 percentage points</w:t>
      </w:r>
      <w:r w:rsidR="003F25BA" w:rsidRPr="00A35CC9">
        <w:rPr>
          <w:rFonts w:ascii="Garamond" w:hAnsi="Garamond" w:cs="Times New Roman"/>
          <w:sz w:val="24"/>
          <w:szCs w:val="24"/>
        </w:rPr>
        <w:t xml:space="preserve"> to 85.1% compared to the pricing model that only includes housing-specific variables (model 1)</w:t>
      </w:r>
      <w:r w:rsidR="00AC64F0" w:rsidRPr="00A35CC9">
        <w:rPr>
          <w:rFonts w:ascii="Garamond" w:hAnsi="Garamond" w:cs="Times New Roman"/>
          <w:sz w:val="24"/>
          <w:szCs w:val="24"/>
        </w:rPr>
        <w:t xml:space="preserve">. </w:t>
      </w:r>
      <w:r w:rsidR="003F25BA" w:rsidRPr="00A35CC9">
        <w:rPr>
          <w:rFonts w:ascii="Garamond" w:hAnsi="Garamond" w:cs="Times New Roman"/>
          <w:sz w:val="24"/>
          <w:szCs w:val="24"/>
        </w:rPr>
        <w:t>The VIF tes</w:t>
      </w:r>
      <w:r w:rsidR="00146A47" w:rsidRPr="00A35CC9">
        <w:rPr>
          <w:rFonts w:ascii="Garamond" w:hAnsi="Garamond" w:cs="Times New Roman"/>
          <w:sz w:val="24"/>
          <w:szCs w:val="24"/>
        </w:rPr>
        <w:t>t</w:t>
      </w:r>
      <w:r w:rsidR="00A46C3A" w:rsidRPr="00A35CC9">
        <w:rPr>
          <w:rFonts w:ascii="Garamond" w:hAnsi="Garamond" w:cs="Times New Roman"/>
          <w:sz w:val="24"/>
          <w:szCs w:val="24"/>
        </w:rPr>
        <w:t xml:space="preserve"> </w:t>
      </w:r>
      <w:r w:rsidR="003F25BA" w:rsidRPr="00A35CC9">
        <w:rPr>
          <w:rFonts w:ascii="Garamond" w:hAnsi="Garamond" w:cs="Times New Roman"/>
          <w:sz w:val="24"/>
          <w:szCs w:val="24"/>
        </w:rPr>
        <w:t>stat</w:t>
      </w:r>
      <w:r w:rsidR="00146A47" w:rsidRPr="00A35CC9">
        <w:rPr>
          <w:rFonts w:ascii="Garamond" w:hAnsi="Garamond" w:cs="Times New Roman"/>
          <w:sz w:val="24"/>
          <w:szCs w:val="24"/>
        </w:rPr>
        <w:t>istic</w:t>
      </w:r>
      <w:r w:rsidR="003F25BA" w:rsidRPr="00A35CC9">
        <w:rPr>
          <w:rFonts w:ascii="Garamond" w:hAnsi="Garamond" w:cs="Times New Roman"/>
          <w:sz w:val="24"/>
          <w:szCs w:val="24"/>
        </w:rPr>
        <w:t>s</w:t>
      </w:r>
      <w:r w:rsidR="00AA5F10" w:rsidRPr="00A35CC9">
        <w:rPr>
          <w:rFonts w:ascii="Garamond" w:hAnsi="Garamond" w:cs="Times New Roman"/>
          <w:sz w:val="24"/>
          <w:szCs w:val="24"/>
        </w:rPr>
        <w:t>, included in table 15 in the appendix,</w:t>
      </w:r>
      <w:r w:rsidR="003F25BA" w:rsidRPr="00A35CC9">
        <w:rPr>
          <w:rFonts w:ascii="Garamond" w:hAnsi="Garamond" w:cs="Times New Roman"/>
          <w:sz w:val="24"/>
          <w:szCs w:val="24"/>
        </w:rPr>
        <w:t xml:space="preserve"> show that t</w:t>
      </w:r>
      <w:r w:rsidR="00FF14FD" w:rsidRPr="00A35CC9">
        <w:rPr>
          <w:rFonts w:ascii="Garamond" w:hAnsi="Garamond" w:cs="Times New Roman"/>
          <w:sz w:val="24"/>
          <w:szCs w:val="24"/>
        </w:rPr>
        <w:t xml:space="preserve">he environmental variables distance to </w:t>
      </w:r>
      <w:r w:rsidR="00A46C3A" w:rsidRPr="00A35CC9">
        <w:rPr>
          <w:rFonts w:ascii="Garamond" w:hAnsi="Garamond" w:cs="Times New Roman"/>
          <w:sz w:val="24"/>
          <w:szCs w:val="24"/>
        </w:rPr>
        <w:t xml:space="preserve">the </w:t>
      </w:r>
      <w:r w:rsidR="00FF14FD" w:rsidRPr="00A35CC9">
        <w:rPr>
          <w:rFonts w:ascii="Garamond" w:hAnsi="Garamond" w:cs="Times New Roman"/>
          <w:sz w:val="24"/>
          <w:szCs w:val="24"/>
        </w:rPr>
        <w:t xml:space="preserve">beach and vulnerability to heat impact have high </w:t>
      </w:r>
      <w:r w:rsidR="00B9095C" w:rsidRPr="00A35CC9">
        <w:rPr>
          <w:rFonts w:ascii="Garamond" w:hAnsi="Garamond" w:cs="Times New Roman"/>
          <w:sz w:val="24"/>
          <w:szCs w:val="24"/>
        </w:rPr>
        <w:t>VIF</w:t>
      </w:r>
      <w:r w:rsidR="00382F7F" w:rsidRPr="00A35CC9">
        <w:rPr>
          <w:rFonts w:ascii="Garamond" w:hAnsi="Garamond" w:cs="Times New Roman"/>
          <w:sz w:val="24"/>
          <w:szCs w:val="24"/>
        </w:rPr>
        <w:t xml:space="preserve"> </w:t>
      </w:r>
      <w:r w:rsidR="003F25BA" w:rsidRPr="00A35CC9">
        <w:rPr>
          <w:rFonts w:ascii="Garamond" w:hAnsi="Garamond" w:cs="Times New Roman"/>
          <w:sz w:val="24"/>
          <w:szCs w:val="24"/>
        </w:rPr>
        <w:t>values</w:t>
      </w:r>
      <w:r w:rsidR="00B9095C" w:rsidRPr="00A35CC9">
        <w:rPr>
          <w:rFonts w:ascii="Garamond" w:hAnsi="Garamond" w:cs="Times New Roman"/>
          <w:sz w:val="24"/>
          <w:szCs w:val="24"/>
        </w:rPr>
        <w:t>.</w:t>
      </w:r>
      <w:r w:rsidR="00FF14FD" w:rsidRPr="00A35CC9">
        <w:rPr>
          <w:rFonts w:ascii="Garamond" w:hAnsi="Garamond" w:cs="Times New Roman"/>
          <w:sz w:val="24"/>
          <w:szCs w:val="24"/>
        </w:rPr>
        <w:t xml:space="preserve"> </w:t>
      </w:r>
      <w:r w:rsidR="00B9095C" w:rsidRPr="00A35CC9">
        <w:rPr>
          <w:rFonts w:ascii="Garamond" w:hAnsi="Garamond" w:cs="Times New Roman"/>
          <w:sz w:val="24"/>
          <w:szCs w:val="24"/>
        </w:rPr>
        <w:t xml:space="preserve">These high values are </w:t>
      </w:r>
      <w:r w:rsidR="00FF14FD" w:rsidRPr="00A35CC9">
        <w:rPr>
          <w:rFonts w:ascii="Garamond" w:hAnsi="Garamond" w:cs="Times New Roman"/>
          <w:sz w:val="24"/>
          <w:szCs w:val="24"/>
        </w:rPr>
        <w:t>caused by the correlation with the district dummies in the model</w:t>
      </w:r>
      <w:r w:rsidR="003F25BA" w:rsidRPr="00A35CC9">
        <w:rPr>
          <w:rFonts w:ascii="Garamond" w:hAnsi="Garamond" w:cs="Times New Roman"/>
          <w:sz w:val="24"/>
          <w:szCs w:val="24"/>
        </w:rPr>
        <w:t>. H</w:t>
      </w:r>
      <w:r w:rsidR="00FF14FD" w:rsidRPr="00A35CC9">
        <w:rPr>
          <w:rFonts w:ascii="Garamond" w:hAnsi="Garamond" w:cs="Times New Roman"/>
          <w:sz w:val="24"/>
          <w:szCs w:val="24"/>
        </w:rPr>
        <w:t>owever</w:t>
      </w:r>
      <w:r w:rsidR="00A46C3A" w:rsidRPr="00A35CC9">
        <w:rPr>
          <w:rFonts w:ascii="Garamond" w:hAnsi="Garamond" w:cs="Times New Roman"/>
          <w:sz w:val="24"/>
          <w:szCs w:val="24"/>
        </w:rPr>
        <w:t>,</w:t>
      </w:r>
      <w:r w:rsidR="00FF14FD" w:rsidRPr="00A35CC9">
        <w:rPr>
          <w:rFonts w:ascii="Garamond" w:hAnsi="Garamond" w:cs="Times New Roman"/>
          <w:sz w:val="24"/>
          <w:szCs w:val="24"/>
        </w:rPr>
        <w:t xml:space="preserve"> the standard errors of the coefficients are still relatively low</w:t>
      </w:r>
      <w:r w:rsidR="00B9095C" w:rsidRPr="00A35CC9">
        <w:rPr>
          <w:rFonts w:ascii="Garamond" w:hAnsi="Garamond" w:cs="Times New Roman"/>
          <w:sz w:val="24"/>
          <w:szCs w:val="24"/>
        </w:rPr>
        <w:t>. Thereby</w:t>
      </w:r>
      <w:r w:rsidR="00FF14FD" w:rsidRPr="00A35CC9">
        <w:rPr>
          <w:rFonts w:ascii="Garamond" w:hAnsi="Garamond" w:cs="Times New Roman"/>
          <w:sz w:val="24"/>
          <w:szCs w:val="24"/>
        </w:rPr>
        <w:t xml:space="preserve"> decreasing the likelihood that the</w:t>
      </w:r>
      <w:r w:rsidR="003F25BA" w:rsidRPr="00A35CC9">
        <w:rPr>
          <w:rFonts w:ascii="Garamond" w:hAnsi="Garamond" w:cs="Times New Roman"/>
          <w:sz w:val="24"/>
          <w:szCs w:val="24"/>
        </w:rPr>
        <w:t xml:space="preserve"> observed</w:t>
      </w:r>
      <w:r w:rsidR="00FF14FD" w:rsidRPr="00A35CC9">
        <w:rPr>
          <w:rFonts w:ascii="Garamond" w:hAnsi="Garamond" w:cs="Times New Roman"/>
          <w:sz w:val="24"/>
          <w:szCs w:val="24"/>
        </w:rPr>
        <w:t xml:space="preserve"> </w:t>
      </w:r>
      <w:r w:rsidR="003F25BA" w:rsidRPr="00A35CC9">
        <w:rPr>
          <w:rFonts w:ascii="Garamond" w:hAnsi="Garamond" w:cs="Times New Roman"/>
          <w:sz w:val="24"/>
          <w:szCs w:val="24"/>
        </w:rPr>
        <w:t>coefficients</w:t>
      </w:r>
      <w:r w:rsidR="00FF14FD" w:rsidRPr="00A35CC9">
        <w:rPr>
          <w:rFonts w:ascii="Garamond" w:hAnsi="Garamond" w:cs="Times New Roman"/>
          <w:sz w:val="24"/>
          <w:szCs w:val="24"/>
        </w:rPr>
        <w:t xml:space="preserve"> </w:t>
      </w:r>
      <w:r w:rsidR="00B25B82">
        <w:rPr>
          <w:rFonts w:ascii="Garamond" w:hAnsi="Garamond" w:cs="Times New Roman"/>
          <w:sz w:val="24"/>
          <w:szCs w:val="24"/>
        </w:rPr>
        <w:t xml:space="preserve">are </w:t>
      </w:r>
      <w:r w:rsidR="00796106" w:rsidRPr="00A35CC9">
        <w:rPr>
          <w:rFonts w:ascii="Garamond" w:hAnsi="Garamond" w:cs="Times New Roman"/>
          <w:sz w:val="24"/>
          <w:szCs w:val="24"/>
        </w:rPr>
        <w:t>subject to a high degree of</w:t>
      </w:r>
      <w:r w:rsidR="00FF14FD" w:rsidRPr="00A35CC9">
        <w:rPr>
          <w:rFonts w:ascii="Garamond" w:hAnsi="Garamond" w:cs="Times New Roman"/>
          <w:sz w:val="24"/>
          <w:szCs w:val="24"/>
        </w:rPr>
        <w:t xml:space="preserve"> multicollinearit</w:t>
      </w:r>
      <w:r w:rsidR="003F25BA" w:rsidRPr="00A35CC9">
        <w:rPr>
          <w:rFonts w:ascii="Garamond" w:hAnsi="Garamond" w:cs="Times New Roman"/>
          <w:sz w:val="24"/>
          <w:szCs w:val="24"/>
        </w:rPr>
        <w:t>y</w:t>
      </w:r>
      <w:r w:rsidR="00FF14FD" w:rsidRPr="00A35CC9">
        <w:rPr>
          <w:rFonts w:ascii="Garamond" w:hAnsi="Garamond" w:cs="Times New Roman"/>
          <w:sz w:val="24"/>
          <w:szCs w:val="24"/>
        </w:rPr>
        <w:t xml:space="preserve">. </w:t>
      </w:r>
      <w:r w:rsidR="003F25BA" w:rsidRPr="00A35CC9">
        <w:rPr>
          <w:rFonts w:ascii="Garamond" w:hAnsi="Garamond" w:cs="Times New Roman"/>
          <w:sz w:val="24"/>
          <w:szCs w:val="24"/>
        </w:rPr>
        <w:t xml:space="preserve">Misspecification of the model is rejected by the Ramsey </w:t>
      </w:r>
      <w:r w:rsidR="00A64E1D" w:rsidRPr="00A35CC9">
        <w:rPr>
          <w:rFonts w:ascii="Garamond" w:hAnsi="Garamond" w:cs="Times New Roman"/>
          <w:sz w:val="24"/>
          <w:szCs w:val="24"/>
        </w:rPr>
        <w:t>R</w:t>
      </w:r>
      <w:r w:rsidR="003F25BA" w:rsidRPr="00A35CC9">
        <w:rPr>
          <w:rFonts w:ascii="Garamond" w:hAnsi="Garamond" w:cs="Times New Roman"/>
          <w:sz w:val="24"/>
          <w:szCs w:val="24"/>
        </w:rPr>
        <w:t xml:space="preserve">eset test at the </w:t>
      </w:r>
      <w:r w:rsidR="00AA5F10" w:rsidRPr="00A35CC9">
        <w:rPr>
          <w:rFonts w:ascii="Garamond" w:hAnsi="Garamond" w:cs="Times New Roman"/>
          <w:sz w:val="24"/>
          <w:szCs w:val="24"/>
        </w:rPr>
        <w:t>5</w:t>
      </w:r>
      <w:r w:rsidR="003F25BA" w:rsidRPr="00A35CC9">
        <w:rPr>
          <w:rFonts w:ascii="Garamond" w:hAnsi="Garamond" w:cs="Times New Roman"/>
          <w:sz w:val="24"/>
          <w:szCs w:val="24"/>
        </w:rPr>
        <w:t>% significance level by the inclusion of the environmental variables (p-value: 0.0</w:t>
      </w:r>
      <w:r w:rsidR="00AA5F10" w:rsidRPr="00A35CC9">
        <w:rPr>
          <w:rFonts w:ascii="Garamond" w:hAnsi="Garamond" w:cs="Times New Roman"/>
          <w:sz w:val="24"/>
          <w:szCs w:val="24"/>
        </w:rPr>
        <w:t>68</w:t>
      </w:r>
      <w:r w:rsidR="003F25BA" w:rsidRPr="00A35CC9">
        <w:rPr>
          <w:rFonts w:ascii="Garamond" w:hAnsi="Garamond" w:cs="Times New Roman"/>
          <w:sz w:val="24"/>
          <w:szCs w:val="24"/>
        </w:rPr>
        <w:t>). The</w:t>
      </w:r>
      <w:r w:rsidR="00FF14FD" w:rsidRPr="00A35CC9">
        <w:rPr>
          <w:rFonts w:ascii="Garamond" w:hAnsi="Garamond" w:cs="Times New Roman"/>
          <w:sz w:val="24"/>
          <w:szCs w:val="24"/>
        </w:rPr>
        <w:t xml:space="preserve"> coefficients </w:t>
      </w:r>
      <w:r w:rsidR="003F25BA" w:rsidRPr="00A35CC9">
        <w:rPr>
          <w:rFonts w:ascii="Garamond" w:hAnsi="Garamond" w:cs="Times New Roman"/>
          <w:sz w:val="24"/>
          <w:szCs w:val="24"/>
        </w:rPr>
        <w:t xml:space="preserve">for the housing-specific variables </w:t>
      </w:r>
      <w:r w:rsidR="00FF14FD" w:rsidRPr="00A35CC9">
        <w:rPr>
          <w:rFonts w:ascii="Garamond" w:hAnsi="Garamond" w:cs="Times New Roman"/>
          <w:sz w:val="24"/>
          <w:szCs w:val="24"/>
        </w:rPr>
        <w:t>are in-line with</w:t>
      </w:r>
      <w:r w:rsidR="003F25BA" w:rsidRPr="00A35CC9">
        <w:rPr>
          <w:rFonts w:ascii="Garamond" w:hAnsi="Garamond" w:cs="Times New Roman"/>
          <w:sz w:val="24"/>
          <w:szCs w:val="24"/>
        </w:rPr>
        <w:t xml:space="preserve"> the earlier reported</w:t>
      </w:r>
      <w:r w:rsidR="00FF14FD" w:rsidRPr="00A35CC9">
        <w:rPr>
          <w:rFonts w:ascii="Garamond" w:hAnsi="Garamond" w:cs="Times New Roman"/>
          <w:sz w:val="24"/>
          <w:szCs w:val="24"/>
        </w:rPr>
        <w:t xml:space="preserve"> </w:t>
      </w:r>
      <w:r w:rsidR="003F25BA" w:rsidRPr="00A35CC9">
        <w:rPr>
          <w:rFonts w:ascii="Garamond" w:hAnsi="Garamond" w:cs="Times New Roman"/>
          <w:sz w:val="24"/>
          <w:szCs w:val="24"/>
        </w:rPr>
        <w:t>findings</w:t>
      </w:r>
      <w:r w:rsidR="00FF14FD" w:rsidRPr="00A35CC9">
        <w:rPr>
          <w:rFonts w:ascii="Garamond" w:hAnsi="Garamond" w:cs="Times New Roman"/>
          <w:sz w:val="24"/>
          <w:szCs w:val="24"/>
        </w:rPr>
        <w:t xml:space="preserve"> of model</w:t>
      </w:r>
      <w:r w:rsidR="00A46C3A" w:rsidRPr="00A35CC9">
        <w:rPr>
          <w:rFonts w:ascii="Garamond" w:hAnsi="Garamond" w:cs="Times New Roman"/>
          <w:sz w:val="24"/>
          <w:szCs w:val="24"/>
        </w:rPr>
        <w:t>s</w:t>
      </w:r>
      <w:r w:rsidR="00FF14FD" w:rsidRPr="00A35CC9">
        <w:rPr>
          <w:rFonts w:ascii="Garamond" w:hAnsi="Garamond" w:cs="Times New Roman"/>
          <w:sz w:val="24"/>
          <w:szCs w:val="24"/>
        </w:rPr>
        <w:t xml:space="preserve"> 1 and 2. </w:t>
      </w:r>
    </w:p>
    <w:p w14:paraId="668D1D99" w14:textId="47118E20" w:rsidR="00472318" w:rsidRPr="00A35CC9" w:rsidRDefault="003F25BA" w:rsidP="004968EF">
      <w:pPr>
        <w:spacing w:line="360" w:lineRule="auto"/>
        <w:jc w:val="both"/>
        <w:rPr>
          <w:rFonts w:ascii="Garamond" w:hAnsi="Garamond" w:cs="Times New Roman"/>
          <w:sz w:val="24"/>
          <w:szCs w:val="24"/>
        </w:rPr>
      </w:pPr>
      <w:r w:rsidRPr="00A35CC9">
        <w:rPr>
          <w:rFonts w:ascii="Garamond" w:hAnsi="Garamond" w:cs="Times New Roman"/>
          <w:sz w:val="24"/>
          <w:szCs w:val="24"/>
        </w:rPr>
        <w:t>Subject to the environmental variables</w:t>
      </w:r>
      <w:r w:rsidR="00FF14FD" w:rsidRPr="00A35CC9">
        <w:rPr>
          <w:rFonts w:ascii="Garamond" w:hAnsi="Garamond" w:cs="Times New Roman"/>
          <w:sz w:val="24"/>
          <w:szCs w:val="24"/>
        </w:rPr>
        <w:t xml:space="preserve">, </w:t>
      </w:r>
      <w:r w:rsidRPr="00A35CC9">
        <w:rPr>
          <w:rFonts w:ascii="Garamond" w:hAnsi="Garamond" w:cs="Times New Roman"/>
          <w:sz w:val="24"/>
          <w:szCs w:val="24"/>
        </w:rPr>
        <w:t>the</w:t>
      </w:r>
      <w:r w:rsidR="00796106" w:rsidRPr="00A35CC9">
        <w:rPr>
          <w:rFonts w:ascii="Garamond" w:hAnsi="Garamond" w:cs="Times New Roman"/>
          <w:sz w:val="24"/>
          <w:szCs w:val="24"/>
        </w:rPr>
        <w:t xml:space="preserve"> higher</w:t>
      </w:r>
      <w:r w:rsidR="00FF14FD" w:rsidRPr="00A35CC9">
        <w:rPr>
          <w:rFonts w:ascii="Garamond" w:hAnsi="Garamond" w:cs="Times New Roman"/>
          <w:sz w:val="24"/>
          <w:szCs w:val="24"/>
        </w:rPr>
        <w:t xml:space="preserve"> distance to the beach in kilometers </w:t>
      </w:r>
      <w:r w:rsidR="00796106" w:rsidRPr="00A35CC9">
        <w:rPr>
          <w:rFonts w:ascii="Garamond" w:hAnsi="Garamond" w:cs="Times New Roman"/>
          <w:sz w:val="24"/>
          <w:szCs w:val="24"/>
        </w:rPr>
        <w:t>significantly decreases the willingness to pay for housing</w:t>
      </w:r>
      <w:r w:rsidR="00B9095C" w:rsidRPr="00A35CC9">
        <w:rPr>
          <w:rFonts w:ascii="Garamond" w:hAnsi="Garamond" w:cs="Times New Roman"/>
          <w:sz w:val="24"/>
          <w:szCs w:val="24"/>
        </w:rPr>
        <w:t xml:space="preserve">. </w:t>
      </w:r>
      <w:r w:rsidR="00796106" w:rsidRPr="00A35CC9">
        <w:rPr>
          <w:rFonts w:ascii="Garamond" w:hAnsi="Garamond" w:cs="Times New Roman"/>
          <w:sz w:val="24"/>
          <w:szCs w:val="24"/>
        </w:rPr>
        <w:t>This is in line with e</w:t>
      </w:r>
      <w:r w:rsidR="00B9095C" w:rsidRPr="00A35CC9">
        <w:rPr>
          <w:rFonts w:ascii="Garamond" w:hAnsi="Garamond" w:cs="Times New Roman"/>
          <w:sz w:val="24"/>
          <w:szCs w:val="24"/>
        </w:rPr>
        <w:t xml:space="preserve">arlier work </w:t>
      </w:r>
      <w:r w:rsidR="00796106" w:rsidRPr="00A35CC9">
        <w:rPr>
          <w:rFonts w:ascii="Garamond" w:hAnsi="Garamond" w:cs="Times New Roman"/>
          <w:sz w:val="24"/>
          <w:szCs w:val="24"/>
        </w:rPr>
        <w:t>that found evidence</w:t>
      </w:r>
      <w:r w:rsidR="00FF14FD" w:rsidRPr="00A35CC9">
        <w:rPr>
          <w:rFonts w:ascii="Garamond" w:hAnsi="Garamond" w:cs="Times New Roman"/>
          <w:sz w:val="24"/>
          <w:szCs w:val="24"/>
        </w:rPr>
        <w:t xml:space="preserve"> that housing prices</w:t>
      </w:r>
      <w:r w:rsidR="00796106" w:rsidRPr="00A35CC9">
        <w:rPr>
          <w:rFonts w:ascii="Garamond" w:hAnsi="Garamond" w:cs="Times New Roman"/>
          <w:sz w:val="24"/>
          <w:szCs w:val="24"/>
        </w:rPr>
        <w:t xml:space="preserve"> in Barcelona</w:t>
      </w:r>
      <w:r w:rsidR="00FF14FD" w:rsidRPr="00A35CC9">
        <w:rPr>
          <w:rFonts w:ascii="Garamond" w:hAnsi="Garamond" w:cs="Times New Roman"/>
          <w:sz w:val="24"/>
          <w:szCs w:val="24"/>
        </w:rPr>
        <w:t xml:space="preserve"> are </w:t>
      </w:r>
      <w:r w:rsidRPr="00A35CC9">
        <w:rPr>
          <w:rFonts w:ascii="Garamond" w:hAnsi="Garamond" w:cs="Times New Roman"/>
          <w:sz w:val="24"/>
          <w:szCs w:val="24"/>
        </w:rPr>
        <w:t>negatively</w:t>
      </w:r>
      <w:r w:rsidR="00FF14FD" w:rsidRPr="00A35CC9">
        <w:rPr>
          <w:rFonts w:ascii="Garamond" w:hAnsi="Garamond" w:cs="Times New Roman"/>
          <w:sz w:val="24"/>
          <w:szCs w:val="24"/>
        </w:rPr>
        <w:t xml:space="preserve"> correlated with the </w:t>
      </w:r>
      <w:r w:rsidRPr="00A35CC9">
        <w:rPr>
          <w:rFonts w:ascii="Garamond" w:hAnsi="Garamond" w:cs="Times New Roman"/>
          <w:sz w:val="24"/>
          <w:szCs w:val="24"/>
        </w:rPr>
        <w:t>distance to the</w:t>
      </w:r>
      <w:r w:rsidR="001F3367" w:rsidRPr="00A35CC9">
        <w:rPr>
          <w:rFonts w:ascii="Garamond" w:hAnsi="Garamond" w:cs="Times New Roman"/>
          <w:sz w:val="24"/>
          <w:szCs w:val="24"/>
        </w:rPr>
        <w:t xml:space="preserve"> </w:t>
      </w:r>
      <w:r w:rsidR="00796106" w:rsidRPr="00A35CC9">
        <w:rPr>
          <w:rFonts w:ascii="Garamond" w:hAnsi="Garamond" w:cs="Times New Roman"/>
          <w:sz w:val="24"/>
          <w:szCs w:val="24"/>
        </w:rPr>
        <w:t xml:space="preserve">seashore </w:t>
      </w:r>
      <w:sdt>
        <w:sdtPr>
          <w:rPr>
            <w:rFonts w:ascii="Garamond" w:hAnsi="Garamond" w:cs="Times New Roman"/>
            <w:sz w:val="24"/>
            <w:szCs w:val="24"/>
          </w:rPr>
          <w:tag w:val="MENDELEY_CITATION_v3_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"/>
          <w:id w:val="-1628617669"/>
          <w:placeholder>
            <w:docPart w:val="DefaultPlaceholder_-1854013440"/>
          </w:placeholder>
        </w:sdtPr>
        <w:sdtEndPr/>
        <w:sdtContent>
          <w:r w:rsidR="00BB07C8" w:rsidRPr="00A35CC9">
            <w:rPr>
              <w:rFonts w:ascii="Garamond" w:eastAsia="Times New Roman" w:hAnsi="Garamond"/>
              <w:sz w:val="24"/>
              <w:szCs w:val="24"/>
            </w:rPr>
            <w:t>(Dell’Anna et al., 2019; Marmolejo-Duarte &amp; Chen, 2022)</w:t>
          </w:r>
        </w:sdtContent>
      </w:sdt>
      <w:r w:rsidR="00FF14FD" w:rsidRPr="00A35CC9">
        <w:rPr>
          <w:rFonts w:ascii="Garamond" w:hAnsi="Garamond" w:cs="Times New Roman"/>
          <w:sz w:val="24"/>
          <w:szCs w:val="24"/>
        </w:rPr>
        <w:t xml:space="preserve">. </w:t>
      </w:r>
      <w:r w:rsidR="00796106" w:rsidRPr="00A35CC9">
        <w:rPr>
          <w:rFonts w:ascii="Garamond" w:hAnsi="Garamond" w:cs="Times New Roman"/>
          <w:sz w:val="24"/>
          <w:szCs w:val="24"/>
        </w:rPr>
        <w:tab/>
      </w:r>
      <w:r w:rsidR="00796106" w:rsidRPr="00A35CC9">
        <w:rPr>
          <w:rFonts w:ascii="Garamond" w:hAnsi="Garamond" w:cs="Times New Roman"/>
          <w:sz w:val="24"/>
          <w:szCs w:val="24"/>
        </w:rPr>
        <w:tab/>
      </w:r>
      <w:r w:rsidR="00796106" w:rsidRPr="00A35CC9">
        <w:rPr>
          <w:rFonts w:ascii="Garamond" w:hAnsi="Garamond" w:cs="Times New Roman"/>
          <w:sz w:val="24"/>
          <w:szCs w:val="24"/>
        </w:rPr>
        <w:tab/>
      </w:r>
      <w:r w:rsidR="00796106" w:rsidRPr="00A35CC9">
        <w:rPr>
          <w:rFonts w:ascii="Garamond" w:hAnsi="Garamond" w:cs="Times New Roman"/>
          <w:sz w:val="24"/>
          <w:szCs w:val="24"/>
        </w:rPr>
        <w:tab/>
      </w:r>
      <w:r w:rsidR="00796106" w:rsidRPr="00A35CC9">
        <w:rPr>
          <w:rFonts w:ascii="Garamond" w:hAnsi="Garamond" w:cs="Times New Roman"/>
          <w:sz w:val="24"/>
          <w:szCs w:val="24"/>
        </w:rPr>
        <w:tab/>
        <w:t xml:space="preserve">    </w:t>
      </w:r>
      <w:r w:rsidRPr="00A35CC9">
        <w:rPr>
          <w:rFonts w:ascii="Garamond" w:hAnsi="Garamond" w:cs="Times New Roman"/>
          <w:sz w:val="24"/>
          <w:szCs w:val="24"/>
        </w:rPr>
        <w:t xml:space="preserve">In contrast, </w:t>
      </w:r>
      <w:r w:rsidR="00FF14FD" w:rsidRPr="00A35CC9">
        <w:rPr>
          <w:rFonts w:ascii="Garamond" w:hAnsi="Garamond" w:cs="Times New Roman"/>
          <w:sz w:val="24"/>
          <w:szCs w:val="24"/>
        </w:rPr>
        <w:t>a significant negative relationship</w:t>
      </w:r>
      <w:r w:rsidRPr="00A35CC9">
        <w:rPr>
          <w:rFonts w:ascii="Garamond" w:hAnsi="Garamond" w:cs="Times New Roman"/>
          <w:sz w:val="24"/>
          <w:szCs w:val="24"/>
        </w:rPr>
        <w:t xml:space="preserve"> </w:t>
      </w:r>
      <w:r w:rsidR="00382F7F" w:rsidRPr="00A35CC9">
        <w:rPr>
          <w:rFonts w:ascii="Garamond" w:hAnsi="Garamond" w:cs="Times New Roman"/>
          <w:sz w:val="24"/>
          <w:szCs w:val="24"/>
        </w:rPr>
        <w:t>between</w:t>
      </w:r>
      <w:r w:rsidR="00B9095C" w:rsidRPr="00A35CC9">
        <w:rPr>
          <w:rFonts w:ascii="Garamond" w:hAnsi="Garamond" w:cs="Times New Roman"/>
          <w:sz w:val="24"/>
          <w:szCs w:val="24"/>
        </w:rPr>
        <w:t xml:space="preserve"> the </w:t>
      </w:r>
      <w:r w:rsidRPr="00A35CC9">
        <w:rPr>
          <w:rFonts w:ascii="Garamond" w:hAnsi="Garamond" w:cs="Times New Roman"/>
          <w:sz w:val="24"/>
          <w:szCs w:val="24"/>
        </w:rPr>
        <w:t xml:space="preserve">accessibility to green space and </w:t>
      </w:r>
      <w:r w:rsidRPr="00A35CC9">
        <w:rPr>
          <w:rFonts w:ascii="Garamond" w:hAnsi="Garamond" w:cs="Times New Roman"/>
          <w:sz w:val="24"/>
          <w:szCs w:val="24"/>
        </w:rPr>
        <w:lastRenderedPageBreak/>
        <w:t>viewpoints and</w:t>
      </w:r>
      <w:r w:rsidR="00B9095C" w:rsidRPr="00A35CC9">
        <w:rPr>
          <w:rFonts w:ascii="Garamond" w:hAnsi="Garamond" w:cs="Times New Roman"/>
          <w:sz w:val="24"/>
          <w:szCs w:val="24"/>
        </w:rPr>
        <w:t xml:space="preserve"> the willingness to pay for housing</w:t>
      </w:r>
      <w:r w:rsidRPr="00A35CC9">
        <w:rPr>
          <w:rFonts w:ascii="Garamond" w:hAnsi="Garamond" w:cs="Times New Roman"/>
          <w:sz w:val="24"/>
          <w:szCs w:val="24"/>
        </w:rPr>
        <w:t xml:space="preserve"> </w:t>
      </w:r>
      <w:r w:rsidR="00B9095C" w:rsidRPr="00A35CC9">
        <w:rPr>
          <w:rFonts w:ascii="Garamond" w:hAnsi="Garamond" w:cs="Times New Roman"/>
          <w:sz w:val="24"/>
          <w:szCs w:val="24"/>
        </w:rPr>
        <w:t>is found by the</w:t>
      </w:r>
      <w:r w:rsidR="00FF14FD" w:rsidRPr="00A35CC9">
        <w:rPr>
          <w:rFonts w:ascii="Garamond" w:hAnsi="Garamond" w:cs="Times New Roman"/>
          <w:sz w:val="24"/>
          <w:szCs w:val="24"/>
        </w:rPr>
        <w:t xml:space="preserve"> PCA component</w:t>
      </w:r>
      <w:r w:rsidR="00AA5F10" w:rsidRPr="00A35CC9">
        <w:rPr>
          <w:rFonts w:ascii="Garamond" w:hAnsi="Garamond" w:cs="Times New Roman"/>
          <w:sz w:val="24"/>
          <w:szCs w:val="24"/>
        </w:rPr>
        <w:t xml:space="preserve">s for </w:t>
      </w:r>
      <w:r w:rsidR="00FF14FD" w:rsidRPr="00A35CC9">
        <w:rPr>
          <w:rFonts w:ascii="Garamond" w:hAnsi="Garamond" w:cs="Times New Roman"/>
          <w:sz w:val="24"/>
          <w:szCs w:val="24"/>
        </w:rPr>
        <w:t>park</w:t>
      </w:r>
      <w:r w:rsidR="00382F7F" w:rsidRPr="00A35CC9">
        <w:rPr>
          <w:rFonts w:ascii="Garamond" w:hAnsi="Garamond" w:cs="Times New Roman"/>
          <w:sz w:val="24"/>
          <w:szCs w:val="24"/>
        </w:rPr>
        <w:t>s</w:t>
      </w:r>
      <w:r w:rsidRPr="00A35CC9">
        <w:rPr>
          <w:rFonts w:ascii="Garamond" w:hAnsi="Garamond" w:cs="Times New Roman"/>
          <w:sz w:val="24"/>
          <w:szCs w:val="24"/>
        </w:rPr>
        <w:t xml:space="preserve"> </w:t>
      </w:r>
      <w:r w:rsidR="00FF14FD" w:rsidRPr="00A35CC9">
        <w:rPr>
          <w:rFonts w:ascii="Garamond" w:hAnsi="Garamond" w:cs="Times New Roman"/>
          <w:sz w:val="24"/>
          <w:szCs w:val="24"/>
        </w:rPr>
        <w:t>&amp; garden</w:t>
      </w:r>
      <w:r w:rsidR="00382F7F" w:rsidRPr="00A35CC9">
        <w:rPr>
          <w:rFonts w:ascii="Garamond" w:hAnsi="Garamond" w:cs="Times New Roman"/>
          <w:sz w:val="24"/>
          <w:szCs w:val="24"/>
        </w:rPr>
        <w:t>s,</w:t>
      </w:r>
      <w:r w:rsidR="00FF14FD" w:rsidRPr="00A35CC9">
        <w:rPr>
          <w:rFonts w:ascii="Garamond" w:hAnsi="Garamond" w:cs="Times New Roman"/>
          <w:sz w:val="24"/>
          <w:szCs w:val="24"/>
        </w:rPr>
        <w:t xml:space="preserve"> and viewpoints. This is </w:t>
      </w:r>
      <w:r w:rsidR="00B9095C" w:rsidRPr="00A35CC9">
        <w:rPr>
          <w:rFonts w:ascii="Garamond" w:hAnsi="Garamond" w:cs="Times New Roman"/>
          <w:sz w:val="24"/>
          <w:szCs w:val="24"/>
        </w:rPr>
        <w:t>in</w:t>
      </w:r>
      <w:r w:rsidR="00A46C3A" w:rsidRPr="00A35CC9">
        <w:rPr>
          <w:rFonts w:ascii="Garamond" w:hAnsi="Garamond" w:cs="Times New Roman"/>
          <w:sz w:val="24"/>
          <w:szCs w:val="24"/>
        </w:rPr>
        <w:t xml:space="preserve"> </w:t>
      </w:r>
      <w:r w:rsidR="00FF14FD" w:rsidRPr="00A35CC9">
        <w:rPr>
          <w:rFonts w:ascii="Garamond" w:hAnsi="Garamond" w:cs="Times New Roman"/>
          <w:sz w:val="24"/>
          <w:szCs w:val="24"/>
        </w:rPr>
        <w:t>contradiction to earlier f</w:t>
      </w:r>
      <w:r w:rsidR="00382F7F" w:rsidRPr="00A35CC9">
        <w:rPr>
          <w:rFonts w:ascii="Garamond" w:hAnsi="Garamond" w:cs="Times New Roman"/>
          <w:sz w:val="24"/>
          <w:szCs w:val="24"/>
        </w:rPr>
        <w:t>i</w:t>
      </w:r>
      <w:r w:rsidR="00FF14FD" w:rsidRPr="00A35CC9">
        <w:rPr>
          <w:rFonts w:ascii="Garamond" w:hAnsi="Garamond" w:cs="Times New Roman"/>
          <w:sz w:val="24"/>
          <w:szCs w:val="24"/>
        </w:rPr>
        <w:t>nding</w:t>
      </w:r>
      <w:r w:rsidR="00382F7F" w:rsidRPr="00A35CC9">
        <w:rPr>
          <w:rFonts w:ascii="Garamond" w:hAnsi="Garamond" w:cs="Times New Roman"/>
          <w:sz w:val="24"/>
          <w:szCs w:val="24"/>
        </w:rPr>
        <w:t>s</w:t>
      </w:r>
      <w:r w:rsidR="00FF14FD" w:rsidRPr="00A35CC9">
        <w:rPr>
          <w:rFonts w:ascii="Garamond" w:hAnsi="Garamond" w:cs="Times New Roman"/>
          <w:sz w:val="24"/>
          <w:szCs w:val="24"/>
        </w:rPr>
        <w:t xml:space="preserve"> in other cities</w:t>
      </w:r>
      <w:r w:rsidRPr="00A35CC9">
        <w:rPr>
          <w:rFonts w:ascii="Garamond" w:hAnsi="Garamond" w:cs="Times New Roman"/>
          <w:sz w:val="24"/>
          <w:szCs w:val="24"/>
        </w:rPr>
        <w:t xml:space="preserve"> </w:t>
      </w:r>
      <w:sdt>
        <w:sdtPr>
          <w:rPr>
            <w:rFonts w:ascii="Garamond" w:hAnsi="Garamond" w:cs="Times New Roman"/>
            <w:sz w:val="24"/>
            <w:szCs w:val="24"/>
            <w:highlight w:val="yellow"/>
          </w:rPr>
          <w:tag w:val="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"/>
          <w:id w:val="953443772"/>
          <w:placeholder>
            <w:docPart w:val="DefaultPlaceholder_-1854013440"/>
          </w:placeholder>
        </w:sdtPr>
        <w:sdtEndPr/>
        <w:sdtContent>
          <w:r w:rsidR="00BB07C8" w:rsidRPr="00A35CC9">
            <w:rPr>
              <w:rFonts w:ascii="Garamond" w:eastAsia="Times New Roman" w:hAnsi="Garamond"/>
              <w:sz w:val="24"/>
              <w:szCs w:val="24"/>
            </w:rPr>
            <w:t>(Brandt et al., 2014; Cui et al., 2018; Kim &amp; Kim, 2020; Park et al., 2017)</w:t>
          </w:r>
        </w:sdtContent>
      </w:sdt>
      <w:r w:rsidR="00FF14FD" w:rsidRPr="00A35CC9">
        <w:rPr>
          <w:rFonts w:ascii="Garamond" w:hAnsi="Garamond" w:cs="Times New Roman"/>
          <w:sz w:val="24"/>
          <w:szCs w:val="24"/>
        </w:rPr>
        <w:t xml:space="preserve">. </w:t>
      </w:r>
      <w:r w:rsidR="001F3367" w:rsidRPr="00A35CC9">
        <w:rPr>
          <w:rFonts w:ascii="Garamond" w:hAnsi="Garamond" w:cs="Times New Roman"/>
          <w:sz w:val="24"/>
          <w:szCs w:val="24"/>
        </w:rPr>
        <w:t>However, it is in line with earlier reported findings for Barcelon</w:t>
      </w:r>
      <w:r w:rsidR="00771B46" w:rsidRPr="00A35CC9">
        <w:rPr>
          <w:rFonts w:ascii="Garamond" w:hAnsi="Garamond" w:cs="Times New Roman"/>
          <w:sz w:val="24"/>
          <w:szCs w:val="24"/>
        </w:rPr>
        <w:t>a</w:t>
      </w:r>
      <w:r w:rsidR="00B9095C" w:rsidRPr="00A35CC9">
        <w:rPr>
          <w:rFonts w:ascii="Garamond" w:hAnsi="Garamond" w:cs="Times New Roman"/>
          <w:sz w:val="24"/>
          <w:szCs w:val="24"/>
        </w:rPr>
        <w:t xml:space="preserve"> </w:t>
      </w:r>
      <w:r w:rsidR="00382F7F" w:rsidRPr="00A35CC9">
        <w:rPr>
          <w:rFonts w:ascii="Garamond" w:hAnsi="Garamond" w:cs="Times New Roman"/>
          <w:sz w:val="24"/>
          <w:szCs w:val="24"/>
        </w:rPr>
        <w:t>by</w:t>
      </w:r>
      <w:r w:rsidR="00B9095C" w:rsidRPr="00A35CC9">
        <w:rPr>
          <w:rFonts w:ascii="Garamond" w:hAnsi="Garamond" w:cs="Times New Roman"/>
          <w:sz w:val="24"/>
          <w:szCs w:val="24"/>
        </w:rPr>
        <w:t xml:space="preserve"> Dell’Anna et al. </w:t>
      </w:r>
      <w:sdt>
        <w:sdtPr>
          <w:rPr>
            <w:rFonts w:ascii="Garamond" w:hAnsi="Garamond" w:cs="Times New Roman"/>
            <w:color w:val="000000"/>
            <w:sz w:val="24"/>
            <w:szCs w:val="24"/>
          </w:rPr>
          <w:tag w:val="MENDELEY_CITATION_v3_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"/>
          <w:id w:val="-568183182"/>
          <w:placeholder>
            <w:docPart w:val="DefaultPlaceholder_-1854013440"/>
          </w:placeholder>
        </w:sdtPr>
        <w:sdtEndPr/>
        <w:sdtContent>
          <w:r w:rsidR="00BB07C8" w:rsidRPr="00A35CC9">
            <w:rPr>
              <w:rFonts w:ascii="Garamond" w:hAnsi="Garamond" w:cs="Times New Roman"/>
              <w:color w:val="000000"/>
              <w:sz w:val="24"/>
              <w:szCs w:val="24"/>
            </w:rPr>
            <w:t>(2019)</w:t>
          </w:r>
        </w:sdtContent>
      </w:sdt>
      <w:r w:rsidR="00796106" w:rsidRPr="00A35CC9">
        <w:rPr>
          <w:rFonts w:ascii="Garamond" w:hAnsi="Garamond" w:cs="Times New Roman"/>
          <w:sz w:val="24"/>
          <w:szCs w:val="24"/>
        </w:rPr>
        <w:t xml:space="preserve">. Dell’Anna et al. </w:t>
      </w:r>
      <w:sdt>
        <w:sdtPr>
          <w:rPr>
            <w:rFonts w:ascii="Garamond" w:hAnsi="Garamond" w:cs="Times New Roman"/>
            <w:color w:val="000000"/>
            <w:sz w:val="24"/>
            <w:szCs w:val="24"/>
          </w:rPr>
          <w:tag w:val="MENDELEY_CITATION_v3_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"/>
          <w:id w:val="166982732"/>
          <w:placeholder>
            <w:docPart w:val="5E66412D66C440B4BD4EFD40A01B2617"/>
          </w:placeholder>
        </w:sdtPr>
        <w:sdtEndPr/>
        <w:sdtContent>
          <w:r w:rsidR="00BB07C8" w:rsidRPr="00A35CC9">
            <w:rPr>
              <w:rFonts w:ascii="Garamond" w:hAnsi="Garamond" w:cs="Times New Roman"/>
              <w:color w:val="000000"/>
              <w:sz w:val="24"/>
              <w:szCs w:val="24"/>
            </w:rPr>
            <w:t>(2019)</w:t>
          </w:r>
        </w:sdtContent>
      </w:sdt>
      <w:r w:rsidR="00B9095C" w:rsidRPr="00A35CC9">
        <w:rPr>
          <w:rFonts w:ascii="Garamond" w:hAnsi="Garamond" w:cs="Times New Roman"/>
          <w:sz w:val="24"/>
          <w:szCs w:val="24"/>
        </w:rPr>
        <w:t xml:space="preserve"> argue</w:t>
      </w:r>
      <w:r w:rsidR="00771B46" w:rsidRPr="00A35CC9">
        <w:rPr>
          <w:rFonts w:ascii="Garamond" w:hAnsi="Garamond" w:cs="Times New Roman"/>
          <w:sz w:val="24"/>
          <w:szCs w:val="24"/>
        </w:rPr>
        <w:t xml:space="preserve"> that </w:t>
      </w:r>
      <w:r w:rsidR="00B9095C" w:rsidRPr="00A35CC9">
        <w:rPr>
          <w:rFonts w:ascii="Garamond" w:hAnsi="Garamond" w:cs="Times New Roman"/>
          <w:sz w:val="24"/>
          <w:szCs w:val="24"/>
        </w:rPr>
        <w:t>this</w:t>
      </w:r>
      <w:r w:rsidR="00771B46" w:rsidRPr="00A35CC9">
        <w:rPr>
          <w:rFonts w:ascii="Garamond" w:hAnsi="Garamond" w:cs="Times New Roman"/>
          <w:sz w:val="24"/>
          <w:szCs w:val="24"/>
        </w:rPr>
        <w:t xml:space="preserve"> is caused </w:t>
      </w:r>
      <w:r w:rsidR="001F3367" w:rsidRPr="00A35CC9">
        <w:rPr>
          <w:rFonts w:ascii="Garamond" w:hAnsi="Garamond" w:cs="Times New Roman"/>
          <w:sz w:val="24"/>
          <w:szCs w:val="24"/>
        </w:rPr>
        <w:t xml:space="preserve">by the structure of </w:t>
      </w:r>
      <w:r w:rsidR="00B9095C" w:rsidRPr="00A35CC9">
        <w:rPr>
          <w:rFonts w:ascii="Garamond" w:hAnsi="Garamond" w:cs="Times New Roman"/>
          <w:sz w:val="24"/>
          <w:szCs w:val="24"/>
        </w:rPr>
        <w:t>Barcelona. In Barcelona is chosen to locate the</w:t>
      </w:r>
      <w:r w:rsidR="001F3367" w:rsidRPr="00A35CC9">
        <w:rPr>
          <w:rFonts w:ascii="Garamond" w:hAnsi="Garamond" w:cs="Times New Roman"/>
          <w:sz w:val="24"/>
          <w:szCs w:val="24"/>
        </w:rPr>
        <w:t xml:space="preserve"> parks at the periphery. </w:t>
      </w:r>
      <w:r w:rsidR="00B9095C" w:rsidRPr="00A35CC9">
        <w:rPr>
          <w:rFonts w:ascii="Garamond" w:hAnsi="Garamond" w:cs="Times New Roman"/>
          <w:sz w:val="24"/>
          <w:szCs w:val="24"/>
        </w:rPr>
        <w:t>However, it</w:t>
      </w:r>
      <w:r w:rsidR="001D6132" w:rsidRPr="00A35CC9">
        <w:rPr>
          <w:rFonts w:ascii="Garamond" w:hAnsi="Garamond" w:cs="Times New Roman"/>
          <w:sz w:val="24"/>
          <w:szCs w:val="24"/>
        </w:rPr>
        <w:t xml:space="preserve"> does not </w:t>
      </w:r>
      <w:r w:rsidR="00AA5F10" w:rsidRPr="00A35CC9">
        <w:rPr>
          <w:rFonts w:ascii="Garamond" w:hAnsi="Garamond" w:cs="Times New Roman"/>
          <w:sz w:val="24"/>
          <w:szCs w:val="24"/>
        </w:rPr>
        <w:t>imply</w:t>
      </w:r>
      <w:r w:rsidR="001D6132" w:rsidRPr="00A35CC9">
        <w:rPr>
          <w:rFonts w:ascii="Garamond" w:hAnsi="Garamond" w:cs="Times New Roman"/>
          <w:sz w:val="24"/>
          <w:szCs w:val="24"/>
        </w:rPr>
        <w:t xml:space="preserve"> that access to park</w:t>
      </w:r>
      <w:r w:rsidR="00B25B82">
        <w:rPr>
          <w:rFonts w:ascii="Garamond" w:hAnsi="Garamond" w:cs="Times New Roman"/>
          <w:sz w:val="24"/>
          <w:szCs w:val="24"/>
        </w:rPr>
        <w:t>s</w:t>
      </w:r>
      <w:r w:rsidR="00472318" w:rsidRPr="00A35CC9">
        <w:rPr>
          <w:rFonts w:ascii="Garamond" w:hAnsi="Garamond" w:cs="Times New Roman"/>
          <w:sz w:val="24"/>
          <w:szCs w:val="24"/>
        </w:rPr>
        <w:t xml:space="preserve">, </w:t>
      </w:r>
      <w:r w:rsidR="001D6132" w:rsidRPr="00A35CC9">
        <w:rPr>
          <w:rFonts w:ascii="Garamond" w:hAnsi="Garamond" w:cs="Times New Roman"/>
          <w:sz w:val="24"/>
          <w:szCs w:val="24"/>
        </w:rPr>
        <w:t>garden</w:t>
      </w:r>
      <w:r w:rsidR="00382F7F" w:rsidRPr="00A35CC9">
        <w:rPr>
          <w:rFonts w:ascii="Garamond" w:hAnsi="Garamond" w:cs="Times New Roman"/>
          <w:sz w:val="24"/>
          <w:szCs w:val="24"/>
        </w:rPr>
        <w:t>s,</w:t>
      </w:r>
      <w:r w:rsidR="001D6132" w:rsidRPr="00A35CC9">
        <w:rPr>
          <w:rFonts w:ascii="Garamond" w:hAnsi="Garamond" w:cs="Times New Roman"/>
          <w:sz w:val="24"/>
          <w:szCs w:val="24"/>
        </w:rPr>
        <w:t xml:space="preserve"> and viewpoint</w:t>
      </w:r>
      <w:r w:rsidR="00382F7F" w:rsidRPr="00A35CC9">
        <w:rPr>
          <w:rFonts w:ascii="Garamond" w:hAnsi="Garamond" w:cs="Times New Roman"/>
          <w:sz w:val="24"/>
          <w:szCs w:val="24"/>
        </w:rPr>
        <w:t>s</w:t>
      </w:r>
      <w:r w:rsidR="001D6132" w:rsidRPr="00A35CC9">
        <w:rPr>
          <w:rFonts w:ascii="Garamond" w:hAnsi="Garamond" w:cs="Times New Roman"/>
          <w:sz w:val="24"/>
          <w:szCs w:val="24"/>
        </w:rPr>
        <w:t xml:space="preserve"> </w:t>
      </w:r>
      <w:r w:rsidR="00472318" w:rsidRPr="00A35CC9">
        <w:rPr>
          <w:rFonts w:ascii="Garamond" w:hAnsi="Garamond" w:cs="Times New Roman"/>
          <w:sz w:val="24"/>
          <w:szCs w:val="24"/>
        </w:rPr>
        <w:t>are</w:t>
      </w:r>
      <w:r w:rsidR="00382F7F" w:rsidRPr="00A35CC9">
        <w:rPr>
          <w:rFonts w:ascii="Garamond" w:hAnsi="Garamond" w:cs="Times New Roman"/>
          <w:sz w:val="24"/>
          <w:szCs w:val="24"/>
        </w:rPr>
        <w:t xml:space="preserve"> </w:t>
      </w:r>
      <w:r w:rsidR="00796106" w:rsidRPr="00A35CC9">
        <w:rPr>
          <w:rFonts w:ascii="Garamond" w:hAnsi="Garamond" w:cs="Times New Roman"/>
          <w:sz w:val="24"/>
          <w:szCs w:val="24"/>
        </w:rPr>
        <w:t>not important</w:t>
      </w:r>
      <w:r w:rsidR="001D6132" w:rsidRPr="00A35CC9">
        <w:rPr>
          <w:rFonts w:ascii="Garamond" w:hAnsi="Garamond" w:cs="Times New Roman"/>
          <w:sz w:val="24"/>
          <w:szCs w:val="24"/>
        </w:rPr>
        <w:t xml:space="preserve"> </w:t>
      </w:r>
      <w:r w:rsidR="00B25B82">
        <w:rPr>
          <w:rFonts w:ascii="Garamond" w:hAnsi="Garamond" w:cs="Times New Roman"/>
          <w:sz w:val="24"/>
          <w:szCs w:val="24"/>
        </w:rPr>
        <w:t xml:space="preserve">in </w:t>
      </w:r>
      <w:r w:rsidR="001D6132" w:rsidRPr="00A35CC9">
        <w:rPr>
          <w:rFonts w:ascii="Garamond" w:hAnsi="Garamond" w:cs="Times New Roman"/>
          <w:sz w:val="24"/>
          <w:szCs w:val="24"/>
        </w:rPr>
        <w:t>Barcelona</w:t>
      </w:r>
      <w:r w:rsidR="00B9095C" w:rsidRPr="00A35CC9">
        <w:rPr>
          <w:rFonts w:ascii="Garamond" w:hAnsi="Garamond" w:cs="Times New Roman"/>
          <w:sz w:val="24"/>
          <w:szCs w:val="24"/>
        </w:rPr>
        <w:t>. For example,</w:t>
      </w:r>
      <w:r w:rsidR="001D6132" w:rsidRPr="00A35CC9">
        <w:rPr>
          <w:rFonts w:ascii="Garamond" w:hAnsi="Garamond" w:cs="Times New Roman"/>
          <w:sz w:val="24"/>
          <w:szCs w:val="24"/>
        </w:rPr>
        <w:t xml:space="preserve"> Triguero-Mas et al. </w:t>
      </w:r>
      <w:sdt>
        <w:sdtPr>
          <w:rPr>
            <w:rFonts w:ascii="Garamond" w:hAnsi="Garamond" w:cs="Times New Roman"/>
            <w:color w:val="000000"/>
            <w:sz w:val="24"/>
            <w:szCs w:val="24"/>
          </w:rPr>
          <w:tag w:val="MENDELEY_CITATION_v3_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"/>
          <w:id w:val="-19018785"/>
          <w:placeholder>
            <w:docPart w:val="1ED9F98B6AEB4EC3AF862143B132E8E5"/>
          </w:placeholder>
        </w:sdtPr>
        <w:sdtEndPr/>
        <w:sdtContent>
          <w:r w:rsidR="00BB07C8" w:rsidRPr="00A35CC9">
            <w:rPr>
              <w:rFonts w:ascii="Garamond" w:hAnsi="Garamond" w:cs="Times New Roman"/>
              <w:color w:val="000000"/>
              <w:sz w:val="24"/>
              <w:szCs w:val="24"/>
            </w:rPr>
            <w:t>(2015)</w:t>
          </w:r>
        </w:sdtContent>
      </w:sdt>
      <w:r w:rsidR="001D6132" w:rsidRPr="00A35CC9">
        <w:rPr>
          <w:rFonts w:ascii="Garamond" w:hAnsi="Garamond" w:cs="Times New Roman"/>
          <w:sz w:val="24"/>
          <w:szCs w:val="24"/>
        </w:rPr>
        <w:t xml:space="preserve"> found in Catalonia that</w:t>
      </w:r>
      <w:r w:rsidR="00B9095C" w:rsidRPr="00A35CC9">
        <w:rPr>
          <w:rFonts w:ascii="Garamond" w:hAnsi="Garamond" w:cs="Times New Roman"/>
          <w:sz w:val="24"/>
          <w:szCs w:val="24"/>
        </w:rPr>
        <w:t xml:space="preserve"> better access to parks</w:t>
      </w:r>
      <w:r w:rsidR="00796106" w:rsidRPr="00A35CC9">
        <w:rPr>
          <w:rFonts w:ascii="Garamond" w:hAnsi="Garamond" w:cs="Times New Roman"/>
          <w:sz w:val="24"/>
          <w:szCs w:val="24"/>
        </w:rPr>
        <w:t xml:space="preserve"> and </w:t>
      </w:r>
      <w:r w:rsidR="00B9095C" w:rsidRPr="00A35CC9">
        <w:rPr>
          <w:rFonts w:ascii="Garamond" w:hAnsi="Garamond" w:cs="Times New Roman"/>
          <w:sz w:val="24"/>
          <w:szCs w:val="24"/>
        </w:rPr>
        <w:t>green spaces</w:t>
      </w:r>
      <w:r w:rsidR="001D6132" w:rsidRPr="00A35CC9">
        <w:rPr>
          <w:rFonts w:ascii="Garamond" w:hAnsi="Garamond" w:cs="Times New Roman"/>
          <w:sz w:val="24"/>
          <w:szCs w:val="24"/>
        </w:rPr>
        <w:t xml:space="preserve"> </w:t>
      </w:r>
      <w:r w:rsidR="00B9095C" w:rsidRPr="00A35CC9">
        <w:rPr>
          <w:rFonts w:ascii="Garamond" w:hAnsi="Garamond" w:cs="Times New Roman"/>
          <w:sz w:val="24"/>
          <w:szCs w:val="24"/>
        </w:rPr>
        <w:t>ha</w:t>
      </w:r>
      <w:r w:rsidR="00B25B82">
        <w:rPr>
          <w:rFonts w:ascii="Garamond" w:hAnsi="Garamond" w:cs="Times New Roman"/>
          <w:sz w:val="24"/>
          <w:szCs w:val="24"/>
        </w:rPr>
        <w:t>s</w:t>
      </w:r>
      <w:r w:rsidR="00B9095C" w:rsidRPr="00A35CC9">
        <w:rPr>
          <w:rFonts w:ascii="Garamond" w:hAnsi="Garamond" w:cs="Times New Roman"/>
          <w:sz w:val="24"/>
          <w:szCs w:val="24"/>
        </w:rPr>
        <w:t xml:space="preserve"> a positive</w:t>
      </w:r>
      <w:r w:rsidR="001D6132" w:rsidRPr="00A35CC9">
        <w:rPr>
          <w:rFonts w:ascii="Garamond" w:hAnsi="Garamond" w:cs="Times New Roman"/>
          <w:sz w:val="24"/>
          <w:szCs w:val="24"/>
        </w:rPr>
        <w:t xml:space="preserve"> </w:t>
      </w:r>
      <w:r w:rsidR="00B9095C" w:rsidRPr="00A35CC9">
        <w:rPr>
          <w:rFonts w:ascii="Garamond" w:hAnsi="Garamond" w:cs="Times New Roman"/>
          <w:sz w:val="24"/>
          <w:szCs w:val="24"/>
        </w:rPr>
        <w:t>influence</w:t>
      </w:r>
      <w:r w:rsidR="001D6132" w:rsidRPr="00A35CC9">
        <w:rPr>
          <w:rFonts w:ascii="Garamond" w:hAnsi="Garamond" w:cs="Times New Roman"/>
          <w:sz w:val="24"/>
          <w:szCs w:val="24"/>
        </w:rPr>
        <w:t xml:space="preserve"> on the </w:t>
      </w:r>
      <w:r w:rsidR="00AA5F10" w:rsidRPr="00A35CC9">
        <w:rPr>
          <w:rFonts w:ascii="Garamond" w:hAnsi="Garamond" w:cs="Times New Roman"/>
          <w:sz w:val="24"/>
          <w:szCs w:val="24"/>
        </w:rPr>
        <w:t xml:space="preserve">(self-perceived) general and </w:t>
      </w:r>
      <w:r w:rsidR="001D6132" w:rsidRPr="00A35CC9">
        <w:rPr>
          <w:rFonts w:ascii="Garamond" w:hAnsi="Garamond" w:cs="Times New Roman"/>
          <w:sz w:val="24"/>
          <w:szCs w:val="24"/>
        </w:rPr>
        <w:t>mental health</w:t>
      </w:r>
      <w:r w:rsidR="00A35CC9">
        <w:rPr>
          <w:rFonts w:ascii="Garamond" w:hAnsi="Garamond" w:cs="Times New Roman"/>
          <w:sz w:val="24"/>
          <w:szCs w:val="24"/>
        </w:rPr>
        <w:t xml:space="preserve">. </w:t>
      </w:r>
      <w:r w:rsidR="00570BCB" w:rsidRPr="00A35CC9">
        <w:rPr>
          <w:rFonts w:ascii="Garamond" w:hAnsi="Garamond" w:cs="Times New Roman"/>
          <w:sz w:val="24"/>
          <w:szCs w:val="24"/>
        </w:rPr>
        <w:t>Additionally, show</w:t>
      </w:r>
      <w:r w:rsidR="00FF14FD" w:rsidRPr="00A35CC9">
        <w:rPr>
          <w:rFonts w:ascii="Garamond" w:hAnsi="Garamond" w:cs="Times New Roman"/>
          <w:sz w:val="24"/>
          <w:szCs w:val="24"/>
        </w:rPr>
        <w:t xml:space="preserve"> the result</w:t>
      </w:r>
      <w:r w:rsidR="00B9095C" w:rsidRPr="00A35CC9">
        <w:rPr>
          <w:rFonts w:ascii="Garamond" w:hAnsi="Garamond" w:cs="Times New Roman"/>
          <w:sz w:val="24"/>
          <w:szCs w:val="24"/>
        </w:rPr>
        <w:t>s</w:t>
      </w:r>
      <w:r w:rsidR="00A46C3A" w:rsidRPr="00A35CC9">
        <w:rPr>
          <w:rFonts w:ascii="Garamond" w:hAnsi="Garamond" w:cs="Times New Roman"/>
          <w:sz w:val="24"/>
          <w:szCs w:val="24"/>
        </w:rPr>
        <w:t xml:space="preserve"> </w:t>
      </w:r>
      <w:r w:rsidR="00382F7F" w:rsidRPr="00A35CC9">
        <w:rPr>
          <w:rFonts w:ascii="Garamond" w:hAnsi="Garamond" w:cs="Times New Roman"/>
          <w:sz w:val="24"/>
          <w:szCs w:val="24"/>
        </w:rPr>
        <w:t xml:space="preserve">of </w:t>
      </w:r>
      <w:r w:rsidR="00FF14FD" w:rsidRPr="00A35CC9">
        <w:rPr>
          <w:rFonts w:ascii="Garamond" w:hAnsi="Garamond" w:cs="Times New Roman"/>
          <w:sz w:val="24"/>
          <w:szCs w:val="24"/>
        </w:rPr>
        <w:t>a significant</w:t>
      </w:r>
      <w:r w:rsidR="00B9095C" w:rsidRPr="00A35CC9">
        <w:rPr>
          <w:rFonts w:ascii="Garamond" w:hAnsi="Garamond" w:cs="Times New Roman"/>
          <w:sz w:val="24"/>
          <w:szCs w:val="24"/>
        </w:rPr>
        <w:t xml:space="preserve"> negative</w:t>
      </w:r>
      <w:r w:rsidR="00FF14FD" w:rsidRPr="00A35CC9">
        <w:rPr>
          <w:rFonts w:ascii="Garamond" w:hAnsi="Garamond" w:cs="Times New Roman"/>
          <w:sz w:val="24"/>
          <w:szCs w:val="24"/>
        </w:rPr>
        <w:t xml:space="preserve"> relationship between neighborhood size and housing price</w:t>
      </w:r>
      <w:r w:rsidR="00472318" w:rsidRPr="00A35CC9">
        <w:rPr>
          <w:rFonts w:ascii="Garamond" w:hAnsi="Garamond" w:cs="Times New Roman"/>
          <w:sz w:val="24"/>
          <w:szCs w:val="24"/>
        </w:rPr>
        <w:t>s</w:t>
      </w:r>
      <w:r w:rsidR="00B9095C" w:rsidRPr="00A35CC9">
        <w:rPr>
          <w:rFonts w:ascii="Garamond" w:hAnsi="Garamond" w:cs="Times New Roman"/>
          <w:sz w:val="24"/>
          <w:szCs w:val="24"/>
        </w:rPr>
        <w:t>.</w:t>
      </w:r>
      <w:r w:rsidR="00FF14FD" w:rsidRPr="00A35CC9">
        <w:rPr>
          <w:rFonts w:ascii="Garamond" w:hAnsi="Garamond" w:cs="Times New Roman"/>
          <w:sz w:val="24"/>
          <w:szCs w:val="24"/>
        </w:rPr>
        <w:t xml:space="preserve"> </w:t>
      </w:r>
      <w:r w:rsidR="00B9095C" w:rsidRPr="00A35CC9">
        <w:rPr>
          <w:rFonts w:ascii="Garamond" w:hAnsi="Garamond" w:cs="Times New Roman"/>
          <w:sz w:val="24"/>
          <w:szCs w:val="24"/>
        </w:rPr>
        <w:t>The results report evidence of a preference</w:t>
      </w:r>
      <w:r w:rsidR="00FF14FD" w:rsidRPr="00A35CC9">
        <w:rPr>
          <w:rFonts w:ascii="Garamond" w:hAnsi="Garamond" w:cs="Times New Roman"/>
          <w:sz w:val="24"/>
          <w:szCs w:val="24"/>
        </w:rPr>
        <w:t xml:space="preserve"> for </w:t>
      </w:r>
      <w:r w:rsidR="00472318" w:rsidRPr="00A35CC9">
        <w:rPr>
          <w:rFonts w:ascii="Garamond" w:hAnsi="Garamond" w:cs="Times New Roman"/>
          <w:sz w:val="24"/>
          <w:szCs w:val="24"/>
        </w:rPr>
        <w:t>housing</w:t>
      </w:r>
      <w:r w:rsidR="00B9095C" w:rsidRPr="00A35CC9">
        <w:rPr>
          <w:rFonts w:ascii="Garamond" w:hAnsi="Garamond" w:cs="Times New Roman"/>
          <w:sz w:val="24"/>
          <w:szCs w:val="24"/>
        </w:rPr>
        <w:t xml:space="preserve"> </w:t>
      </w:r>
      <w:r w:rsidR="00FF14FD" w:rsidRPr="00A35CC9">
        <w:rPr>
          <w:rFonts w:ascii="Garamond" w:hAnsi="Garamond" w:cs="Times New Roman"/>
          <w:sz w:val="24"/>
          <w:szCs w:val="24"/>
        </w:rPr>
        <w:t>in</w:t>
      </w:r>
      <w:r w:rsidR="00AA5F10" w:rsidRPr="00A35CC9">
        <w:rPr>
          <w:rFonts w:ascii="Garamond" w:hAnsi="Garamond" w:cs="Times New Roman"/>
          <w:sz w:val="24"/>
          <w:szCs w:val="24"/>
        </w:rPr>
        <w:t xml:space="preserve"> the smaller</w:t>
      </w:r>
      <w:r w:rsidR="00B9095C" w:rsidRPr="00A35CC9">
        <w:rPr>
          <w:rFonts w:ascii="Garamond" w:hAnsi="Garamond" w:cs="Times New Roman"/>
          <w:sz w:val="24"/>
          <w:szCs w:val="24"/>
        </w:rPr>
        <w:t xml:space="preserve"> subdistricts</w:t>
      </w:r>
      <w:r w:rsidR="00472318" w:rsidRPr="00A35CC9">
        <w:rPr>
          <w:rFonts w:ascii="Garamond" w:hAnsi="Garamond" w:cs="Times New Roman"/>
          <w:sz w:val="24"/>
          <w:szCs w:val="24"/>
        </w:rPr>
        <w:t>.</w:t>
      </w:r>
      <w:r w:rsidR="00B9095C" w:rsidRPr="00A35CC9">
        <w:rPr>
          <w:rFonts w:ascii="Garamond" w:hAnsi="Garamond" w:cs="Times New Roman"/>
          <w:sz w:val="24"/>
          <w:szCs w:val="24"/>
        </w:rPr>
        <w:t xml:space="preserve"> </w:t>
      </w:r>
      <w:r w:rsidR="00FF14FD" w:rsidRPr="00A35CC9">
        <w:rPr>
          <w:rFonts w:ascii="Garamond" w:hAnsi="Garamond" w:cs="Times New Roman"/>
          <w:sz w:val="24"/>
          <w:szCs w:val="24"/>
        </w:rPr>
        <w:t>The same negative relationship is found for the vulnerability to a heat impact</w:t>
      </w:r>
      <w:r w:rsidR="00B9095C" w:rsidRPr="00A35CC9">
        <w:rPr>
          <w:rFonts w:ascii="Garamond" w:hAnsi="Garamond" w:cs="Times New Roman"/>
          <w:sz w:val="24"/>
          <w:szCs w:val="24"/>
        </w:rPr>
        <w:t>. R</w:t>
      </w:r>
      <w:r w:rsidR="00FF14FD" w:rsidRPr="00A35CC9">
        <w:rPr>
          <w:rFonts w:ascii="Garamond" w:hAnsi="Garamond" w:cs="Times New Roman"/>
          <w:sz w:val="24"/>
          <w:szCs w:val="24"/>
        </w:rPr>
        <w:t xml:space="preserve">esidential properties </w:t>
      </w:r>
      <w:r w:rsidR="00472318" w:rsidRPr="00A35CC9">
        <w:rPr>
          <w:rFonts w:ascii="Garamond" w:hAnsi="Garamond" w:cs="Times New Roman"/>
          <w:sz w:val="24"/>
          <w:szCs w:val="24"/>
        </w:rPr>
        <w:t xml:space="preserve">in </w:t>
      </w:r>
      <w:r w:rsidR="00FF14FD" w:rsidRPr="00A35CC9">
        <w:rPr>
          <w:rFonts w:ascii="Garamond" w:hAnsi="Garamond" w:cs="Times New Roman"/>
          <w:sz w:val="24"/>
          <w:szCs w:val="24"/>
        </w:rPr>
        <w:t>area</w:t>
      </w:r>
      <w:r w:rsidR="00472318" w:rsidRPr="00A35CC9">
        <w:rPr>
          <w:rFonts w:ascii="Garamond" w:hAnsi="Garamond" w:cs="Times New Roman"/>
          <w:sz w:val="24"/>
          <w:szCs w:val="24"/>
        </w:rPr>
        <w:t>s</w:t>
      </w:r>
      <w:r w:rsidR="00FF14FD" w:rsidRPr="00A35CC9">
        <w:rPr>
          <w:rFonts w:ascii="Garamond" w:hAnsi="Garamond" w:cs="Times New Roman"/>
          <w:sz w:val="24"/>
          <w:szCs w:val="24"/>
        </w:rPr>
        <w:t xml:space="preserve"> </w:t>
      </w:r>
      <w:r w:rsidR="00A46C3A" w:rsidRPr="00A35CC9">
        <w:rPr>
          <w:rFonts w:ascii="Garamond" w:hAnsi="Garamond" w:cs="Times New Roman"/>
          <w:sz w:val="24"/>
          <w:szCs w:val="24"/>
        </w:rPr>
        <w:t>that</w:t>
      </w:r>
      <w:r w:rsidR="00FF14FD" w:rsidRPr="00A35CC9">
        <w:rPr>
          <w:rFonts w:ascii="Garamond" w:hAnsi="Garamond" w:cs="Times New Roman"/>
          <w:sz w:val="24"/>
          <w:szCs w:val="24"/>
        </w:rPr>
        <w:t xml:space="preserve"> </w:t>
      </w:r>
      <w:r w:rsidR="00472318" w:rsidRPr="00A35CC9">
        <w:rPr>
          <w:rFonts w:ascii="Garamond" w:hAnsi="Garamond" w:cs="Times New Roman"/>
          <w:sz w:val="24"/>
          <w:szCs w:val="24"/>
        </w:rPr>
        <w:t>are</w:t>
      </w:r>
      <w:r w:rsidR="00FF14FD" w:rsidRPr="00A35CC9">
        <w:rPr>
          <w:rFonts w:ascii="Garamond" w:hAnsi="Garamond" w:cs="Times New Roman"/>
          <w:sz w:val="24"/>
          <w:szCs w:val="24"/>
        </w:rPr>
        <w:t xml:space="preserve"> more vulnerable to a </w:t>
      </w:r>
      <w:r w:rsidR="00833476" w:rsidRPr="00A35CC9">
        <w:rPr>
          <w:rFonts w:ascii="Garamond" w:hAnsi="Garamond" w:cs="Times New Roman"/>
          <w:sz w:val="24"/>
          <w:szCs w:val="24"/>
        </w:rPr>
        <w:t>heat impact</w:t>
      </w:r>
      <w:r w:rsidR="00FF14FD" w:rsidRPr="00A35CC9">
        <w:rPr>
          <w:rFonts w:ascii="Garamond" w:hAnsi="Garamond" w:cs="Times New Roman"/>
          <w:sz w:val="24"/>
          <w:szCs w:val="24"/>
        </w:rPr>
        <w:t xml:space="preserve"> </w:t>
      </w:r>
      <w:r w:rsidR="00B9095C" w:rsidRPr="00A35CC9">
        <w:rPr>
          <w:rFonts w:ascii="Garamond" w:hAnsi="Garamond" w:cs="Times New Roman"/>
          <w:sz w:val="24"/>
          <w:szCs w:val="24"/>
        </w:rPr>
        <w:t>have lower housing prices</w:t>
      </w:r>
      <w:r w:rsidR="00FF14FD" w:rsidRPr="00A35CC9">
        <w:rPr>
          <w:rFonts w:ascii="Garamond" w:hAnsi="Garamond" w:cs="Times New Roman"/>
          <w:sz w:val="24"/>
          <w:szCs w:val="24"/>
        </w:rPr>
        <w:t>. The asking price for a residential property decreases by 10.2% for each level that the vulnerability to heat impact increases.</w:t>
      </w:r>
      <w:r w:rsidR="001F3367" w:rsidRPr="00A35CC9">
        <w:rPr>
          <w:rFonts w:ascii="Garamond" w:hAnsi="Garamond" w:cs="Times New Roman"/>
          <w:sz w:val="24"/>
          <w:szCs w:val="24"/>
        </w:rPr>
        <w:t xml:space="preserve"> </w:t>
      </w:r>
      <w:r w:rsidR="00B9095C" w:rsidRPr="00A35CC9">
        <w:rPr>
          <w:rFonts w:ascii="Garamond" w:hAnsi="Garamond" w:cs="Times New Roman"/>
          <w:sz w:val="24"/>
          <w:szCs w:val="24"/>
        </w:rPr>
        <w:t>The price impact of these factors, the size of the neighborhood</w:t>
      </w:r>
      <w:r w:rsidR="00382F7F" w:rsidRPr="00A35CC9">
        <w:rPr>
          <w:rFonts w:ascii="Garamond" w:hAnsi="Garamond" w:cs="Times New Roman"/>
          <w:sz w:val="24"/>
          <w:szCs w:val="24"/>
        </w:rPr>
        <w:t>,</w:t>
      </w:r>
      <w:r w:rsidR="00B9095C" w:rsidRPr="00A35CC9">
        <w:rPr>
          <w:rFonts w:ascii="Garamond" w:hAnsi="Garamond" w:cs="Times New Roman"/>
          <w:sz w:val="24"/>
          <w:szCs w:val="24"/>
        </w:rPr>
        <w:t xml:space="preserve"> and vulnerability to a heat impact </w:t>
      </w:r>
      <w:r w:rsidR="008367DC" w:rsidRPr="00A35CC9">
        <w:rPr>
          <w:rFonts w:ascii="Garamond" w:hAnsi="Garamond" w:cs="Times New Roman"/>
          <w:sz w:val="24"/>
          <w:szCs w:val="24"/>
        </w:rPr>
        <w:t>are</w:t>
      </w:r>
      <w:r w:rsidR="00B9095C" w:rsidRPr="00A35CC9">
        <w:rPr>
          <w:rFonts w:ascii="Garamond" w:hAnsi="Garamond" w:cs="Times New Roman"/>
          <w:sz w:val="24"/>
          <w:szCs w:val="24"/>
        </w:rPr>
        <w:t xml:space="preserve"> not</w:t>
      </w:r>
      <w:r w:rsidR="001F3367" w:rsidRPr="00A35CC9">
        <w:rPr>
          <w:rFonts w:ascii="Garamond" w:hAnsi="Garamond" w:cs="Times New Roman"/>
          <w:sz w:val="24"/>
          <w:szCs w:val="24"/>
        </w:rPr>
        <w:t xml:space="preserve"> addressed in research </w:t>
      </w:r>
      <w:r w:rsidR="00B9095C" w:rsidRPr="00A35CC9">
        <w:rPr>
          <w:rFonts w:ascii="Garamond" w:hAnsi="Garamond" w:cs="Times New Roman"/>
          <w:sz w:val="24"/>
          <w:szCs w:val="24"/>
        </w:rPr>
        <w:t>on</w:t>
      </w:r>
      <w:r w:rsidR="001F3367" w:rsidRPr="00A35CC9">
        <w:rPr>
          <w:rFonts w:ascii="Garamond" w:hAnsi="Garamond" w:cs="Times New Roman"/>
          <w:sz w:val="24"/>
          <w:szCs w:val="24"/>
        </w:rPr>
        <w:t xml:space="preserve"> housing prices in Barcelona. </w:t>
      </w:r>
    </w:p>
    <w:p w14:paraId="7B309CCB" w14:textId="07863DA4" w:rsidR="00B70355" w:rsidRPr="00A35CC9" w:rsidRDefault="00EB1CE3" w:rsidP="004968EF">
      <w:pPr>
        <w:spacing w:line="360" w:lineRule="auto"/>
        <w:jc w:val="both"/>
        <w:rPr>
          <w:rFonts w:ascii="Garamond" w:hAnsi="Garamond" w:cs="Times New Roman"/>
          <w:sz w:val="24"/>
          <w:szCs w:val="24"/>
        </w:rPr>
      </w:pPr>
      <w:r w:rsidRPr="00A35CC9">
        <w:rPr>
          <w:rFonts w:ascii="Garamond" w:hAnsi="Garamond" w:cs="Times New Roman"/>
          <w:sz w:val="24"/>
          <w:szCs w:val="24"/>
        </w:rPr>
        <w:t xml:space="preserve">Altogether, </w:t>
      </w:r>
      <w:r w:rsidR="00382F7F" w:rsidRPr="00A35CC9">
        <w:rPr>
          <w:rFonts w:ascii="Garamond" w:hAnsi="Garamond" w:cs="Times New Roman"/>
          <w:sz w:val="24"/>
          <w:szCs w:val="24"/>
        </w:rPr>
        <w:t>the significant</w:t>
      </w:r>
      <w:r w:rsidRPr="00A35CC9">
        <w:rPr>
          <w:rFonts w:ascii="Garamond" w:hAnsi="Garamond" w:cs="Times New Roman"/>
          <w:sz w:val="24"/>
          <w:szCs w:val="24"/>
        </w:rPr>
        <w:t xml:space="preserve"> negative impact of a higher distance to the beach, neighborhood size, </w:t>
      </w:r>
      <w:r w:rsidR="00382F7F" w:rsidRPr="00A35CC9">
        <w:rPr>
          <w:rFonts w:ascii="Garamond" w:hAnsi="Garamond" w:cs="Times New Roman"/>
          <w:sz w:val="24"/>
          <w:szCs w:val="24"/>
        </w:rPr>
        <w:t xml:space="preserve">and </w:t>
      </w:r>
      <w:r w:rsidRPr="00A35CC9">
        <w:rPr>
          <w:rFonts w:ascii="Garamond" w:hAnsi="Garamond" w:cs="Times New Roman"/>
          <w:sz w:val="24"/>
          <w:szCs w:val="24"/>
        </w:rPr>
        <w:t>higher vulnerability to a heat impact</w:t>
      </w:r>
      <w:r w:rsidR="00382F7F" w:rsidRPr="00A35CC9">
        <w:rPr>
          <w:rFonts w:ascii="Garamond" w:hAnsi="Garamond" w:cs="Times New Roman"/>
          <w:sz w:val="24"/>
          <w:szCs w:val="24"/>
        </w:rPr>
        <w:t xml:space="preserve"> does</w:t>
      </w:r>
      <w:r w:rsidRPr="00A35CC9">
        <w:rPr>
          <w:rFonts w:ascii="Garamond" w:hAnsi="Garamond" w:cs="Times New Roman"/>
          <w:sz w:val="24"/>
          <w:szCs w:val="24"/>
        </w:rPr>
        <w:t xml:space="preserve"> not provide evidence to reject hypothesis 2</w:t>
      </w:r>
      <w:r w:rsidR="00B9095C" w:rsidRPr="00A35CC9">
        <w:rPr>
          <w:rFonts w:ascii="Garamond" w:hAnsi="Garamond" w:cs="Times New Roman"/>
          <w:sz w:val="24"/>
          <w:szCs w:val="24"/>
        </w:rPr>
        <w:t>:</w:t>
      </w:r>
      <w:r w:rsidR="00AA5F10" w:rsidRPr="00A35CC9">
        <w:rPr>
          <w:rFonts w:ascii="Garamond" w:hAnsi="Garamond" w:cs="Times New Roman"/>
          <w:sz w:val="24"/>
          <w:szCs w:val="24"/>
        </w:rPr>
        <w:t xml:space="preserve"> </w:t>
      </w:r>
      <w:r w:rsidR="00472318" w:rsidRPr="00A35CC9">
        <w:rPr>
          <w:rFonts w:ascii="Garamond" w:hAnsi="Garamond" w:cs="Times New Roman"/>
          <w:sz w:val="24"/>
          <w:szCs w:val="24"/>
        </w:rPr>
        <w:t>a</w:t>
      </w:r>
      <w:r w:rsidR="00AA5F10" w:rsidRPr="00A35CC9">
        <w:rPr>
          <w:rFonts w:ascii="Garamond" w:hAnsi="Garamond" w:cs="Times New Roman"/>
          <w:sz w:val="24"/>
          <w:szCs w:val="24"/>
        </w:rPr>
        <w:t xml:space="preserve">n increase in the environmental dimension of sustainability increases the willingness to pay for housing. </w:t>
      </w:r>
      <w:r w:rsidRPr="00A35CC9">
        <w:rPr>
          <w:rFonts w:ascii="Garamond" w:hAnsi="Garamond" w:cs="Times New Roman"/>
          <w:sz w:val="24"/>
          <w:szCs w:val="24"/>
        </w:rPr>
        <w:t>There is found a significant negative relationship between housing prices and access to and presence of park</w:t>
      </w:r>
      <w:r w:rsidR="008367DC" w:rsidRPr="00A35CC9">
        <w:rPr>
          <w:rFonts w:ascii="Garamond" w:hAnsi="Garamond" w:cs="Times New Roman"/>
          <w:sz w:val="24"/>
          <w:szCs w:val="24"/>
        </w:rPr>
        <w:t>s</w:t>
      </w:r>
      <w:r w:rsidRPr="00A35CC9">
        <w:rPr>
          <w:rFonts w:ascii="Garamond" w:hAnsi="Garamond" w:cs="Times New Roman"/>
          <w:sz w:val="24"/>
          <w:szCs w:val="24"/>
        </w:rPr>
        <w:t xml:space="preserve"> &amp; gardens and viewpoints</w:t>
      </w:r>
      <w:r w:rsidR="00B9095C" w:rsidRPr="00A35CC9">
        <w:rPr>
          <w:rFonts w:ascii="Garamond" w:hAnsi="Garamond" w:cs="Times New Roman"/>
          <w:sz w:val="24"/>
          <w:szCs w:val="24"/>
        </w:rPr>
        <w:t>. However</w:t>
      </w:r>
      <w:r w:rsidR="00382F7F" w:rsidRPr="00A35CC9">
        <w:rPr>
          <w:rFonts w:ascii="Garamond" w:hAnsi="Garamond" w:cs="Times New Roman"/>
          <w:sz w:val="24"/>
          <w:szCs w:val="24"/>
        </w:rPr>
        <w:t>,</w:t>
      </w:r>
      <w:r w:rsidR="00B9095C" w:rsidRPr="00A35CC9">
        <w:rPr>
          <w:rFonts w:ascii="Garamond" w:hAnsi="Garamond" w:cs="Times New Roman"/>
          <w:sz w:val="24"/>
          <w:szCs w:val="24"/>
        </w:rPr>
        <w:t xml:space="preserve"> this effect</w:t>
      </w:r>
      <w:r w:rsidRPr="00A35CC9">
        <w:rPr>
          <w:rFonts w:ascii="Garamond" w:hAnsi="Garamond" w:cs="Times New Roman"/>
          <w:sz w:val="24"/>
          <w:szCs w:val="24"/>
        </w:rPr>
        <w:t xml:space="preserve"> is mainly caused by the structure of the city</w:t>
      </w:r>
      <w:r w:rsidR="00472318" w:rsidRPr="00A35CC9">
        <w:rPr>
          <w:rFonts w:ascii="Garamond" w:hAnsi="Garamond" w:cs="Times New Roman"/>
          <w:sz w:val="24"/>
          <w:szCs w:val="24"/>
        </w:rPr>
        <w:t xml:space="preserve"> </w:t>
      </w:r>
      <w:sdt>
        <w:sdtPr>
          <w:rPr>
            <w:rFonts w:ascii="Garamond" w:hAnsi="Garamond" w:cs="Times New Roman"/>
            <w:color w:val="000000"/>
            <w:sz w:val="24"/>
            <w:szCs w:val="24"/>
          </w:rPr>
          <w:tag w:val="MENDELEY_CITATION_v3_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"/>
          <w:id w:val="-1147283195"/>
          <w:placeholder>
            <w:docPart w:val="DefaultPlaceholder_-1854013440"/>
          </w:placeholder>
        </w:sdtPr>
        <w:sdtEndPr/>
        <w:sdtContent>
          <w:r w:rsidR="00BB07C8" w:rsidRPr="00A35CC9">
            <w:rPr>
              <w:rFonts w:ascii="Garamond" w:hAnsi="Garamond" w:cs="Times New Roman"/>
              <w:color w:val="000000"/>
              <w:sz w:val="24"/>
              <w:szCs w:val="24"/>
            </w:rPr>
            <w:t>(Dell’Anna et al., 2019)</w:t>
          </w:r>
        </w:sdtContent>
      </w:sdt>
      <w:r w:rsidRPr="00A35CC9">
        <w:rPr>
          <w:rFonts w:ascii="Garamond" w:hAnsi="Garamond" w:cs="Times New Roman"/>
          <w:sz w:val="24"/>
          <w:szCs w:val="24"/>
        </w:rPr>
        <w:t xml:space="preserve">. </w:t>
      </w:r>
      <w:r w:rsidR="00472318" w:rsidRPr="00A35CC9">
        <w:rPr>
          <w:rFonts w:ascii="Garamond" w:hAnsi="Garamond" w:cs="Times New Roman"/>
          <w:sz w:val="24"/>
          <w:szCs w:val="24"/>
        </w:rPr>
        <w:t>There is chosen to locate the parks and green spaces mainly at the periphery. Furthermore, t</w:t>
      </w:r>
      <w:r w:rsidRPr="00A35CC9">
        <w:rPr>
          <w:rFonts w:ascii="Garamond" w:hAnsi="Garamond" w:cs="Times New Roman"/>
          <w:sz w:val="24"/>
          <w:szCs w:val="24"/>
        </w:rPr>
        <w:t>he access to and presence of park</w:t>
      </w:r>
      <w:r w:rsidR="00382F7F" w:rsidRPr="00A35CC9">
        <w:rPr>
          <w:rFonts w:ascii="Garamond" w:hAnsi="Garamond" w:cs="Times New Roman"/>
          <w:sz w:val="24"/>
          <w:szCs w:val="24"/>
        </w:rPr>
        <w:t>s</w:t>
      </w:r>
      <w:r w:rsidRPr="00A35CC9">
        <w:rPr>
          <w:rFonts w:ascii="Garamond" w:hAnsi="Garamond" w:cs="Times New Roman"/>
          <w:sz w:val="24"/>
          <w:szCs w:val="24"/>
        </w:rPr>
        <w:t xml:space="preserve"> &amp; gardens</w:t>
      </w:r>
      <w:r w:rsidR="00B25B82">
        <w:rPr>
          <w:rFonts w:ascii="Garamond" w:hAnsi="Garamond" w:cs="Times New Roman"/>
          <w:sz w:val="24"/>
          <w:szCs w:val="24"/>
        </w:rPr>
        <w:t>,</w:t>
      </w:r>
      <w:r w:rsidRPr="00A35CC9">
        <w:rPr>
          <w:rFonts w:ascii="Garamond" w:hAnsi="Garamond" w:cs="Times New Roman"/>
          <w:sz w:val="24"/>
          <w:szCs w:val="24"/>
        </w:rPr>
        <w:t xml:space="preserve"> and viewpoints </w:t>
      </w:r>
      <w:r w:rsidR="00472318" w:rsidRPr="00A35CC9">
        <w:rPr>
          <w:rFonts w:ascii="Garamond" w:hAnsi="Garamond" w:cs="Times New Roman"/>
          <w:sz w:val="24"/>
          <w:szCs w:val="24"/>
        </w:rPr>
        <w:t>has</w:t>
      </w:r>
      <w:r w:rsidRPr="00A35CC9">
        <w:rPr>
          <w:rFonts w:ascii="Garamond" w:hAnsi="Garamond" w:cs="Times New Roman"/>
          <w:sz w:val="24"/>
          <w:szCs w:val="24"/>
        </w:rPr>
        <w:t xml:space="preserve"> a positive effect on </w:t>
      </w:r>
      <w:r w:rsidR="00382F7F" w:rsidRPr="00A35CC9">
        <w:rPr>
          <w:rFonts w:ascii="Garamond" w:hAnsi="Garamond" w:cs="Times New Roman"/>
          <w:sz w:val="24"/>
          <w:szCs w:val="24"/>
        </w:rPr>
        <w:t xml:space="preserve">the </w:t>
      </w:r>
      <w:r w:rsidRPr="00A35CC9">
        <w:rPr>
          <w:rFonts w:ascii="Garamond" w:hAnsi="Garamond" w:cs="Times New Roman"/>
          <w:sz w:val="24"/>
          <w:szCs w:val="24"/>
        </w:rPr>
        <w:t xml:space="preserve">mental of </w:t>
      </w:r>
      <w:r w:rsidR="00382F7F" w:rsidRPr="00A35CC9">
        <w:rPr>
          <w:rFonts w:ascii="Garamond" w:hAnsi="Garamond" w:cs="Times New Roman"/>
          <w:sz w:val="24"/>
          <w:szCs w:val="24"/>
        </w:rPr>
        <w:t xml:space="preserve">the </w:t>
      </w:r>
      <w:r w:rsidRPr="00A35CC9">
        <w:rPr>
          <w:rFonts w:ascii="Garamond" w:hAnsi="Garamond" w:cs="Times New Roman"/>
          <w:sz w:val="24"/>
          <w:szCs w:val="24"/>
        </w:rPr>
        <w:t xml:space="preserve">inhabitants of Barcelona </w:t>
      </w:r>
      <w:sdt>
        <w:sdtPr>
          <w:rPr>
            <w:rFonts w:ascii="Garamond" w:hAnsi="Garamond" w:cs="Times New Roman"/>
            <w:color w:val="000000"/>
            <w:sz w:val="24"/>
            <w:szCs w:val="24"/>
          </w:rPr>
          <w:tag w:val="MENDELEY_CITATION_v3_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"/>
          <w:id w:val="778308168"/>
          <w:placeholder>
            <w:docPart w:val="DefaultPlaceholder_-1854013440"/>
          </w:placeholder>
        </w:sdtPr>
        <w:sdtEndPr/>
        <w:sdtContent>
          <w:r w:rsidR="00BB07C8" w:rsidRPr="00A35CC9">
            <w:rPr>
              <w:rFonts w:ascii="Garamond" w:hAnsi="Garamond" w:cs="Times New Roman"/>
              <w:color w:val="000000"/>
              <w:sz w:val="24"/>
              <w:szCs w:val="24"/>
            </w:rPr>
            <w:t>(Triguero-Mas et al., 2015; Vidal Yañez et al., 2023)</w:t>
          </w:r>
        </w:sdtContent>
      </w:sdt>
      <w:r w:rsidR="00577409" w:rsidRPr="00A35CC9">
        <w:rPr>
          <w:rFonts w:ascii="Garamond" w:hAnsi="Garamond" w:cs="Arial"/>
          <w:sz w:val="24"/>
          <w:szCs w:val="24"/>
        </w:rPr>
        <w:t>.</w:t>
      </w:r>
    </w:p>
    <w:tbl>
      <w:tblPr>
        <w:tblW w:w="10123" w:type="dxa"/>
        <w:tblInd w:w="-180" w:type="dxa"/>
        <w:tblLayout w:type="fixed"/>
        <w:tblLook w:val="04A0" w:firstRow="1" w:lastRow="0" w:firstColumn="1" w:lastColumn="0" w:noHBand="0" w:noVBand="1"/>
      </w:tblPr>
      <w:tblGrid>
        <w:gridCol w:w="2801"/>
        <w:gridCol w:w="799"/>
        <w:gridCol w:w="90"/>
        <w:gridCol w:w="180"/>
        <w:gridCol w:w="720"/>
        <w:gridCol w:w="720"/>
        <w:gridCol w:w="180"/>
        <w:gridCol w:w="180"/>
        <w:gridCol w:w="720"/>
        <w:gridCol w:w="1080"/>
        <w:gridCol w:w="810"/>
        <w:gridCol w:w="1068"/>
        <w:gridCol w:w="775"/>
      </w:tblGrid>
      <w:tr w:rsidR="00273870" w:rsidRPr="00273870" w14:paraId="0DD5B66F" w14:textId="77777777" w:rsidTr="00D23F49">
        <w:trPr>
          <w:trHeight w:val="212"/>
        </w:trPr>
        <w:tc>
          <w:tcPr>
            <w:tcW w:w="10123" w:type="dxa"/>
            <w:gridSpan w:val="13"/>
            <w:tcBorders>
              <w:top w:val="nil"/>
              <w:left w:val="nil"/>
              <w:bottom w:val="single" w:sz="4" w:space="0" w:color="auto"/>
              <w:right w:val="nil"/>
            </w:tcBorders>
            <w:noWrap/>
            <w:vAlign w:val="bottom"/>
            <w:hideMark/>
          </w:tcPr>
          <w:p w14:paraId="41AC6619" w14:textId="0352351F" w:rsidR="00B70355" w:rsidRPr="00273870" w:rsidRDefault="00B70355" w:rsidP="004409BD">
            <w:pPr>
              <w:spacing w:after="0" w:line="240" w:lineRule="auto"/>
              <w:rPr>
                <w:rFonts w:ascii="Garamond" w:eastAsia="Times New Roman" w:hAnsi="Garamond" w:cs="Times New Roman"/>
                <w:b/>
                <w:bCs/>
                <w:sz w:val="21"/>
                <w:szCs w:val="21"/>
              </w:rPr>
            </w:pPr>
            <w:bookmarkStart w:id="21" w:name="_Hlk136246545"/>
            <w:r w:rsidRPr="00273870">
              <w:rPr>
                <w:rFonts w:ascii="Garamond" w:eastAsia="Times New Roman" w:hAnsi="Garamond" w:cs="Times New Roman"/>
                <w:b/>
                <w:bCs/>
                <w:sz w:val="21"/>
                <w:szCs w:val="21"/>
              </w:rPr>
              <w:t>Table 1</w:t>
            </w:r>
            <w:r w:rsidR="00AA5F10" w:rsidRPr="00273870">
              <w:rPr>
                <w:rFonts w:ascii="Garamond" w:eastAsia="Times New Roman" w:hAnsi="Garamond" w:cs="Times New Roman"/>
                <w:b/>
                <w:bCs/>
                <w:sz w:val="21"/>
                <w:szCs w:val="21"/>
              </w:rPr>
              <w:t>4</w:t>
            </w:r>
            <w:r w:rsidRPr="00273870">
              <w:rPr>
                <w:rFonts w:ascii="Garamond" w:eastAsia="Times New Roman" w:hAnsi="Garamond" w:cs="Times New Roman"/>
                <w:b/>
                <w:bCs/>
                <w:sz w:val="21"/>
                <w:szCs w:val="21"/>
              </w:rPr>
              <w:t xml:space="preserve">A: </w:t>
            </w:r>
            <w:r w:rsidRPr="00273870">
              <w:rPr>
                <w:rFonts w:ascii="Garamond" w:eastAsia="Times New Roman" w:hAnsi="Garamond" w:cs="Times New Roman"/>
                <w:sz w:val="21"/>
                <w:szCs w:val="21"/>
              </w:rPr>
              <w:t xml:space="preserve"> Semi-Log Pricing Model Results of the Sample Including Observations with Missing Energy Label</w:t>
            </w:r>
            <w:r w:rsidR="00597C27">
              <w:rPr>
                <w:rFonts w:ascii="Garamond" w:eastAsia="Times New Roman" w:hAnsi="Garamond" w:cs="Times New Roman"/>
                <w:sz w:val="21"/>
                <w:szCs w:val="21"/>
              </w:rPr>
              <w:t>s</w:t>
            </w:r>
          </w:p>
        </w:tc>
      </w:tr>
      <w:tr w:rsidR="00D23F49" w:rsidRPr="00273870" w14:paraId="6BB37543" w14:textId="77777777" w:rsidTr="00D23F49">
        <w:trPr>
          <w:trHeight w:val="63"/>
        </w:trPr>
        <w:tc>
          <w:tcPr>
            <w:tcW w:w="2801" w:type="dxa"/>
            <w:tcBorders>
              <w:top w:val="nil"/>
              <w:left w:val="nil"/>
              <w:bottom w:val="single" w:sz="4" w:space="0" w:color="auto"/>
              <w:right w:val="single" w:sz="4" w:space="0" w:color="auto"/>
            </w:tcBorders>
            <w:noWrap/>
            <w:vAlign w:val="bottom"/>
          </w:tcPr>
          <w:p w14:paraId="5AC482A2" w14:textId="77777777" w:rsidR="00B70355" w:rsidRPr="00273870" w:rsidRDefault="00B70355" w:rsidP="004409BD">
            <w:pPr>
              <w:spacing w:after="0" w:line="240" w:lineRule="auto"/>
              <w:rPr>
                <w:rFonts w:ascii="Garamond" w:eastAsia="Times New Roman" w:hAnsi="Garamond" w:cs="Times New Roman"/>
                <w:sz w:val="20"/>
                <w:szCs w:val="20"/>
              </w:rPr>
            </w:pPr>
          </w:p>
        </w:tc>
        <w:tc>
          <w:tcPr>
            <w:tcW w:w="1789" w:type="dxa"/>
            <w:gridSpan w:val="4"/>
            <w:tcBorders>
              <w:top w:val="nil"/>
              <w:left w:val="single" w:sz="4" w:space="0" w:color="auto"/>
              <w:bottom w:val="single" w:sz="4" w:space="0" w:color="auto"/>
              <w:right w:val="single" w:sz="4" w:space="0" w:color="auto"/>
            </w:tcBorders>
            <w:vAlign w:val="bottom"/>
            <w:hideMark/>
          </w:tcPr>
          <w:p w14:paraId="3FD4778A" w14:textId="7A81546E" w:rsidR="00B70355" w:rsidRPr="00D23F49" w:rsidRDefault="00472318" w:rsidP="004409BD">
            <w:pPr>
              <w:spacing w:after="0" w:line="240" w:lineRule="auto"/>
              <w:jc w:val="center"/>
              <w:rPr>
                <w:rFonts w:ascii="Garamond" w:eastAsia="Times New Roman" w:hAnsi="Garamond" w:cs="Times New Roman"/>
                <w:b/>
                <w:bCs/>
                <w:sz w:val="20"/>
                <w:szCs w:val="20"/>
              </w:rPr>
            </w:pPr>
            <w:r w:rsidRPr="00D23F49">
              <w:rPr>
                <w:rFonts w:ascii="Garamond" w:eastAsia="Times New Roman" w:hAnsi="Garamond" w:cs="Times New Roman"/>
                <w:b/>
                <w:bCs/>
                <w:sz w:val="20"/>
                <w:szCs w:val="20"/>
              </w:rPr>
              <w:t>Probit</w:t>
            </w:r>
          </w:p>
        </w:tc>
        <w:tc>
          <w:tcPr>
            <w:tcW w:w="1800" w:type="dxa"/>
            <w:gridSpan w:val="4"/>
            <w:tcBorders>
              <w:top w:val="nil"/>
              <w:left w:val="nil"/>
              <w:bottom w:val="single" w:sz="4" w:space="0" w:color="auto"/>
              <w:right w:val="single" w:sz="4" w:space="0" w:color="auto"/>
            </w:tcBorders>
            <w:vAlign w:val="bottom"/>
          </w:tcPr>
          <w:p w14:paraId="54FAB82E" w14:textId="77777777" w:rsidR="00B70355" w:rsidRPr="00D23F49" w:rsidRDefault="00B70355" w:rsidP="004409BD">
            <w:pPr>
              <w:spacing w:after="0" w:line="240" w:lineRule="auto"/>
              <w:jc w:val="center"/>
              <w:rPr>
                <w:rFonts w:ascii="Garamond" w:eastAsia="Times New Roman" w:hAnsi="Garamond" w:cs="Times New Roman"/>
                <w:b/>
                <w:bCs/>
                <w:sz w:val="20"/>
                <w:szCs w:val="20"/>
              </w:rPr>
            </w:pPr>
            <w:r w:rsidRPr="00D23F49">
              <w:rPr>
                <w:rFonts w:ascii="Garamond" w:eastAsia="Times New Roman" w:hAnsi="Garamond" w:cs="Times New Roman"/>
                <w:b/>
                <w:bCs/>
                <w:sz w:val="20"/>
                <w:szCs w:val="20"/>
              </w:rPr>
              <w:t>Model 1</w:t>
            </w:r>
          </w:p>
        </w:tc>
        <w:tc>
          <w:tcPr>
            <w:tcW w:w="1890" w:type="dxa"/>
            <w:gridSpan w:val="2"/>
            <w:tcBorders>
              <w:top w:val="nil"/>
              <w:left w:val="nil"/>
              <w:bottom w:val="single" w:sz="4" w:space="0" w:color="auto"/>
              <w:right w:val="single" w:sz="4" w:space="0" w:color="auto"/>
            </w:tcBorders>
            <w:vAlign w:val="bottom"/>
          </w:tcPr>
          <w:p w14:paraId="3178AEC1" w14:textId="77777777" w:rsidR="00B70355" w:rsidRPr="00D23F49" w:rsidRDefault="00B70355" w:rsidP="004409BD">
            <w:pPr>
              <w:spacing w:after="0" w:line="240" w:lineRule="auto"/>
              <w:jc w:val="center"/>
              <w:rPr>
                <w:rFonts w:ascii="Garamond" w:eastAsia="Times New Roman" w:hAnsi="Garamond" w:cs="Times New Roman"/>
                <w:b/>
                <w:bCs/>
                <w:sz w:val="20"/>
                <w:szCs w:val="20"/>
              </w:rPr>
            </w:pPr>
            <w:r w:rsidRPr="00D23F49">
              <w:rPr>
                <w:rFonts w:ascii="Garamond" w:eastAsia="Times New Roman" w:hAnsi="Garamond" w:cs="Times New Roman"/>
                <w:b/>
                <w:bCs/>
                <w:sz w:val="20"/>
                <w:szCs w:val="20"/>
              </w:rPr>
              <w:t>Model 2</w:t>
            </w:r>
          </w:p>
        </w:tc>
        <w:tc>
          <w:tcPr>
            <w:tcW w:w="1843" w:type="dxa"/>
            <w:gridSpan w:val="2"/>
            <w:tcBorders>
              <w:top w:val="nil"/>
              <w:left w:val="single" w:sz="4" w:space="0" w:color="auto"/>
              <w:bottom w:val="single" w:sz="4" w:space="0" w:color="auto"/>
              <w:right w:val="nil"/>
            </w:tcBorders>
          </w:tcPr>
          <w:p w14:paraId="7DD4E71E" w14:textId="77777777" w:rsidR="00B70355" w:rsidRPr="00D23F49" w:rsidRDefault="00B70355" w:rsidP="004409BD">
            <w:pPr>
              <w:spacing w:after="0" w:line="240" w:lineRule="auto"/>
              <w:jc w:val="center"/>
              <w:rPr>
                <w:rFonts w:ascii="Garamond" w:eastAsia="Times New Roman" w:hAnsi="Garamond" w:cs="Times New Roman"/>
                <w:b/>
                <w:bCs/>
                <w:sz w:val="20"/>
                <w:szCs w:val="20"/>
              </w:rPr>
            </w:pPr>
            <w:r w:rsidRPr="00D23F49">
              <w:rPr>
                <w:rFonts w:ascii="Garamond" w:eastAsia="Times New Roman" w:hAnsi="Garamond" w:cs="Times New Roman"/>
                <w:b/>
                <w:bCs/>
                <w:sz w:val="20"/>
                <w:szCs w:val="20"/>
              </w:rPr>
              <w:t>Model 3</w:t>
            </w:r>
          </w:p>
        </w:tc>
      </w:tr>
      <w:tr w:rsidR="00D23F49" w:rsidRPr="00273870" w14:paraId="322D04FF" w14:textId="77777777" w:rsidTr="00D23F49">
        <w:trPr>
          <w:trHeight w:val="187"/>
        </w:trPr>
        <w:tc>
          <w:tcPr>
            <w:tcW w:w="2801" w:type="dxa"/>
            <w:tcBorders>
              <w:top w:val="single" w:sz="4" w:space="0" w:color="auto"/>
              <w:left w:val="nil"/>
              <w:bottom w:val="single" w:sz="4" w:space="0" w:color="auto"/>
              <w:right w:val="single" w:sz="4" w:space="0" w:color="auto"/>
            </w:tcBorders>
            <w:noWrap/>
            <w:vAlign w:val="bottom"/>
            <w:hideMark/>
          </w:tcPr>
          <w:p w14:paraId="5EA685D9" w14:textId="77777777" w:rsidR="00B70355" w:rsidRPr="00273870" w:rsidRDefault="00B70355" w:rsidP="004409BD">
            <w:pPr>
              <w:spacing w:after="0" w:line="240" w:lineRule="auto"/>
              <w:rPr>
                <w:rFonts w:ascii="Garamond" w:eastAsia="Times New Roman" w:hAnsi="Garamond" w:cs="Times New Roman"/>
                <w:sz w:val="20"/>
                <w:szCs w:val="20"/>
              </w:rPr>
            </w:pPr>
            <w:r w:rsidRPr="00273870">
              <w:rPr>
                <w:rFonts w:ascii="Garamond" w:eastAsia="Times New Roman" w:hAnsi="Garamond" w:cs="Times New Roman"/>
                <w:sz w:val="20"/>
                <w:szCs w:val="20"/>
              </w:rPr>
              <w:t xml:space="preserve">              </w:t>
            </w:r>
          </w:p>
        </w:tc>
        <w:tc>
          <w:tcPr>
            <w:tcW w:w="889" w:type="dxa"/>
            <w:gridSpan w:val="2"/>
            <w:tcBorders>
              <w:top w:val="single" w:sz="4" w:space="0" w:color="auto"/>
              <w:left w:val="single" w:sz="4" w:space="0" w:color="auto"/>
              <w:bottom w:val="single" w:sz="4" w:space="0" w:color="auto"/>
            </w:tcBorders>
            <w:noWrap/>
            <w:vAlign w:val="bottom"/>
            <w:hideMark/>
          </w:tcPr>
          <w:p w14:paraId="3569AF13" w14:textId="77777777" w:rsidR="00B70355" w:rsidRPr="00D23F49" w:rsidRDefault="00B70355" w:rsidP="00D23F49">
            <w:pPr>
              <w:spacing w:after="0" w:line="240" w:lineRule="auto"/>
              <w:rPr>
                <w:rFonts w:ascii="Garamond" w:eastAsia="Times New Roman" w:hAnsi="Garamond" w:cs="Times New Roman"/>
                <w:b/>
                <w:bCs/>
                <w:sz w:val="20"/>
                <w:szCs w:val="20"/>
              </w:rPr>
            </w:pPr>
            <w:r w:rsidRPr="00D23F49">
              <w:rPr>
                <w:rFonts w:ascii="Garamond" w:eastAsia="Times New Roman" w:hAnsi="Garamond" w:cs="Times New Roman"/>
                <w:b/>
                <w:bCs/>
                <w:sz w:val="20"/>
                <w:szCs w:val="20"/>
              </w:rPr>
              <w:t>Coef.</w:t>
            </w:r>
          </w:p>
        </w:tc>
        <w:tc>
          <w:tcPr>
            <w:tcW w:w="900" w:type="dxa"/>
            <w:gridSpan w:val="2"/>
            <w:tcBorders>
              <w:top w:val="single" w:sz="4" w:space="0" w:color="auto"/>
              <w:bottom w:val="single" w:sz="4" w:space="0" w:color="auto"/>
              <w:right w:val="single" w:sz="4" w:space="0" w:color="auto"/>
            </w:tcBorders>
            <w:noWrap/>
            <w:vAlign w:val="bottom"/>
            <w:hideMark/>
          </w:tcPr>
          <w:p w14:paraId="326E2C31" w14:textId="77777777" w:rsidR="00B70355" w:rsidRPr="00D23F49" w:rsidRDefault="00B70355" w:rsidP="00D23F49">
            <w:pPr>
              <w:spacing w:after="0" w:line="240" w:lineRule="auto"/>
              <w:jc w:val="right"/>
              <w:rPr>
                <w:rFonts w:ascii="Garamond" w:eastAsia="Times New Roman" w:hAnsi="Garamond" w:cs="Times New Roman"/>
                <w:b/>
                <w:bCs/>
                <w:sz w:val="20"/>
                <w:szCs w:val="20"/>
              </w:rPr>
            </w:pPr>
            <w:r w:rsidRPr="00D23F49">
              <w:rPr>
                <w:rFonts w:ascii="Garamond" w:eastAsia="Times New Roman" w:hAnsi="Garamond" w:cs="Times New Roman"/>
                <w:b/>
                <w:bCs/>
                <w:sz w:val="20"/>
                <w:szCs w:val="20"/>
              </w:rPr>
              <w:t>Stderr.</w:t>
            </w:r>
          </w:p>
        </w:tc>
        <w:tc>
          <w:tcPr>
            <w:tcW w:w="900" w:type="dxa"/>
            <w:gridSpan w:val="2"/>
            <w:tcBorders>
              <w:top w:val="single" w:sz="4" w:space="0" w:color="auto"/>
              <w:left w:val="single" w:sz="4" w:space="0" w:color="auto"/>
              <w:bottom w:val="single" w:sz="4" w:space="0" w:color="auto"/>
            </w:tcBorders>
            <w:vAlign w:val="bottom"/>
          </w:tcPr>
          <w:p w14:paraId="47A227CC" w14:textId="77777777" w:rsidR="00B70355" w:rsidRPr="00D23F49" w:rsidRDefault="00B70355" w:rsidP="00D23F49">
            <w:pPr>
              <w:spacing w:after="0" w:line="240" w:lineRule="auto"/>
              <w:rPr>
                <w:rFonts w:ascii="Garamond" w:eastAsia="Times New Roman" w:hAnsi="Garamond" w:cs="Times New Roman"/>
                <w:b/>
                <w:bCs/>
                <w:sz w:val="20"/>
                <w:szCs w:val="20"/>
              </w:rPr>
            </w:pPr>
            <w:r w:rsidRPr="00D23F49">
              <w:rPr>
                <w:rFonts w:ascii="Garamond" w:eastAsia="Times New Roman" w:hAnsi="Garamond" w:cs="Times New Roman"/>
                <w:b/>
                <w:bCs/>
                <w:sz w:val="20"/>
                <w:szCs w:val="20"/>
              </w:rPr>
              <w:t>Coef.</w:t>
            </w:r>
          </w:p>
        </w:tc>
        <w:tc>
          <w:tcPr>
            <w:tcW w:w="900" w:type="dxa"/>
            <w:gridSpan w:val="2"/>
            <w:tcBorders>
              <w:top w:val="single" w:sz="4" w:space="0" w:color="auto"/>
              <w:bottom w:val="single" w:sz="4" w:space="0" w:color="auto"/>
              <w:right w:val="single" w:sz="4" w:space="0" w:color="auto"/>
            </w:tcBorders>
          </w:tcPr>
          <w:p w14:paraId="32DD8857" w14:textId="77777777" w:rsidR="00B70355" w:rsidRPr="00D23F49" w:rsidRDefault="00B70355" w:rsidP="00D23F49">
            <w:pPr>
              <w:spacing w:after="0" w:line="240" w:lineRule="auto"/>
              <w:jc w:val="right"/>
              <w:rPr>
                <w:rFonts w:ascii="Garamond" w:eastAsia="Times New Roman" w:hAnsi="Garamond" w:cs="Times New Roman"/>
                <w:b/>
                <w:bCs/>
                <w:sz w:val="20"/>
                <w:szCs w:val="20"/>
              </w:rPr>
            </w:pPr>
            <w:r w:rsidRPr="00D23F49">
              <w:rPr>
                <w:rFonts w:ascii="Garamond" w:eastAsia="Times New Roman" w:hAnsi="Garamond" w:cs="Times New Roman"/>
                <w:b/>
                <w:bCs/>
                <w:sz w:val="20"/>
                <w:szCs w:val="20"/>
              </w:rPr>
              <w:t>Stderr.</w:t>
            </w:r>
          </w:p>
        </w:tc>
        <w:tc>
          <w:tcPr>
            <w:tcW w:w="1080" w:type="dxa"/>
            <w:tcBorders>
              <w:top w:val="single" w:sz="4" w:space="0" w:color="auto"/>
              <w:left w:val="single" w:sz="4" w:space="0" w:color="auto"/>
              <w:bottom w:val="single" w:sz="4" w:space="0" w:color="auto"/>
            </w:tcBorders>
          </w:tcPr>
          <w:p w14:paraId="77C4332A" w14:textId="77777777" w:rsidR="00B70355" w:rsidRPr="00D23F49" w:rsidRDefault="00B70355" w:rsidP="00D23F49">
            <w:pPr>
              <w:spacing w:after="0" w:line="240" w:lineRule="auto"/>
              <w:rPr>
                <w:rFonts w:ascii="Garamond" w:eastAsia="Times New Roman" w:hAnsi="Garamond" w:cs="Times New Roman"/>
                <w:b/>
                <w:bCs/>
                <w:sz w:val="20"/>
                <w:szCs w:val="20"/>
              </w:rPr>
            </w:pPr>
            <w:r w:rsidRPr="00D23F49">
              <w:rPr>
                <w:rFonts w:ascii="Garamond" w:eastAsia="Times New Roman" w:hAnsi="Garamond" w:cs="Times New Roman"/>
                <w:b/>
                <w:bCs/>
                <w:sz w:val="20"/>
                <w:szCs w:val="20"/>
              </w:rPr>
              <w:t>Coef.</w:t>
            </w:r>
          </w:p>
        </w:tc>
        <w:tc>
          <w:tcPr>
            <w:tcW w:w="810" w:type="dxa"/>
            <w:tcBorders>
              <w:top w:val="single" w:sz="4" w:space="0" w:color="auto"/>
              <w:bottom w:val="single" w:sz="4" w:space="0" w:color="auto"/>
              <w:right w:val="single" w:sz="4" w:space="0" w:color="auto"/>
            </w:tcBorders>
          </w:tcPr>
          <w:p w14:paraId="3CEBCFFD" w14:textId="77777777" w:rsidR="00B70355" w:rsidRPr="00D23F49" w:rsidRDefault="00B70355" w:rsidP="004409BD">
            <w:pPr>
              <w:spacing w:after="0" w:line="240" w:lineRule="auto"/>
              <w:jc w:val="center"/>
              <w:rPr>
                <w:rFonts w:ascii="Garamond" w:eastAsia="Times New Roman" w:hAnsi="Garamond" w:cs="Times New Roman"/>
                <w:b/>
                <w:bCs/>
                <w:sz w:val="20"/>
                <w:szCs w:val="20"/>
              </w:rPr>
            </w:pPr>
            <w:r w:rsidRPr="00D23F49">
              <w:rPr>
                <w:rFonts w:ascii="Garamond" w:eastAsia="Times New Roman" w:hAnsi="Garamond" w:cs="Times New Roman"/>
                <w:b/>
                <w:bCs/>
                <w:sz w:val="20"/>
                <w:szCs w:val="20"/>
              </w:rPr>
              <w:t>Stderr.</w:t>
            </w:r>
          </w:p>
        </w:tc>
        <w:tc>
          <w:tcPr>
            <w:tcW w:w="1068" w:type="dxa"/>
            <w:tcBorders>
              <w:top w:val="single" w:sz="4" w:space="0" w:color="auto"/>
              <w:left w:val="single" w:sz="4" w:space="0" w:color="auto"/>
              <w:bottom w:val="single" w:sz="4" w:space="0" w:color="auto"/>
            </w:tcBorders>
          </w:tcPr>
          <w:p w14:paraId="3D96EEF5" w14:textId="77777777" w:rsidR="00B70355" w:rsidRPr="00D23F49" w:rsidRDefault="00B70355" w:rsidP="00D23F49">
            <w:pPr>
              <w:spacing w:after="0" w:line="240" w:lineRule="auto"/>
              <w:rPr>
                <w:rFonts w:ascii="Garamond" w:eastAsia="Times New Roman" w:hAnsi="Garamond" w:cs="Times New Roman"/>
                <w:b/>
                <w:bCs/>
                <w:sz w:val="20"/>
                <w:szCs w:val="20"/>
              </w:rPr>
            </w:pPr>
            <w:r w:rsidRPr="00D23F49">
              <w:rPr>
                <w:rFonts w:ascii="Garamond" w:eastAsia="Times New Roman" w:hAnsi="Garamond" w:cs="Times New Roman"/>
                <w:b/>
                <w:bCs/>
                <w:sz w:val="20"/>
                <w:szCs w:val="20"/>
              </w:rPr>
              <w:t>Coef.</w:t>
            </w:r>
          </w:p>
        </w:tc>
        <w:tc>
          <w:tcPr>
            <w:tcW w:w="775" w:type="dxa"/>
            <w:tcBorders>
              <w:top w:val="single" w:sz="4" w:space="0" w:color="auto"/>
              <w:bottom w:val="single" w:sz="4" w:space="0" w:color="auto"/>
              <w:right w:val="nil"/>
            </w:tcBorders>
          </w:tcPr>
          <w:p w14:paraId="625A02DF" w14:textId="77777777" w:rsidR="00B70355" w:rsidRPr="00D23F49" w:rsidRDefault="00B70355" w:rsidP="004409BD">
            <w:pPr>
              <w:spacing w:after="0" w:line="240" w:lineRule="auto"/>
              <w:jc w:val="center"/>
              <w:rPr>
                <w:rFonts w:ascii="Garamond" w:eastAsia="Times New Roman" w:hAnsi="Garamond" w:cs="Times New Roman"/>
                <w:b/>
                <w:bCs/>
                <w:sz w:val="20"/>
                <w:szCs w:val="20"/>
              </w:rPr>
            </w:pPr>
            <w:r w:rsidRPr="00D23F49">
              <w:rPr>
                <w:rFonts w:ascii="Garamond" w:eastAsia="Times New Roman" w:hAnsi="Garamond" w:cs="Times New Roman"/>
                <w:b/>
                <w:bCs/>
                <w:sz w:val="20"/>
                <w:szCs w:val="20"/>
              </w:rPr>
              <w:t>Stderr.</w:t>
            </w:r>
          </w:p>
        </w:tc>
      </w:tr>
      <w:tr w:rsidR="00D23F49" w:rsidRPr="00273870" w14:paraId="5FD622F9" w14:textId="77777777" w:rsidTr="00D23F49">
        <w:trPr>
          <w:trHeight w:val="212"/>
        </w:trPr>
        <w:tc>
          <w:tcPr>
            <w:tcW w:w="2801" w:type="dxa"/>
            <w:tcBorders>
              <w:top w:val="nil"/>
              <w:left w:val="nil"/>
              <w:bottom w:val="nil"/>
              <w:right w:val="single" w:sz="4" w:space="0" w:color="auto"/>
            </w:tcBorders>
            <w:noWrap/>
            <w:vAlign w:val="bottom"/>
          </w:tcPr>
          <w:p w14:paraId="3986CDA2" w14:textId="1E6FFD12" w:rsidR="00D23F49" w:rsidRPr="00273870" w:rsidRDefault="00D23F49" w:rsidP="00D23F49">
            <w:pPr>
              <w:spacing w:after="0" w:line="240" w:lineRule="auto"/>
              <w:rPr>
                <w:rFonts w:ascii="Garamond" w:eastAsia="Times New Roman" w:hAnsi="Garamond" w:cs="Times New Roman"/>
                <w:sz w:val="20"/>
                <w:szCs w:val="20"/>
              </w:rPr>
            </w:pPr>
            <w:r>
              <w:rPr>
                <w:rFonts w:ascii="Garamond" w:eastAsia="Times New Roman" w:hAnsi="Garamond" w:cs="Times New Roman"/>
                <w:sz w:val="20"/>
                <w:szCs w:val="20"/>
              </w:rPr>
              <w:t>Constant</w:t>
            </w:r>
          </w:p>
        </w:tc>
        <w:tc>
          <w:tcPr>
            <w:tcW w:w="1069" w:type="dxa"/>
            <w:gridSpan w:val="3"/>
            <w:tcBorders>
              <w:top w:val="nil"/>
              <w:left w:val="nil"/>
              <w:bottom w:val="nil"/>
              <w:right w:val="nil"/>
            </w:tcBorders>
            <w:shd w:val="clear" w:color="auto" w:fill="auto"/>
            <w:noWrap/>
            <w:vAlign w:val="bottom"/>
          </w:tcPr>
          <w:p w14:paraId="038B8AC9" w14:textId="4731F910" w:rsidR="00D23F49" w:rsidRPr="00D23F49" w:rsidRDefault="00D23F49" w:rsidP="00D23F49">
            <w:pPr>
              <w:spacing w:after="0" w:line="240" w:lineRule="auto"/>
              <w:rPr>
                <w:rFonts w:ascii="Garamond" w:eastAsia="Times New Roman" w:hAnsi="Garamond" w:cs="Times New Roman"/>
                <w:sz w:val="20"/>
                <w:szCs w:val="20"/>
              </w:rPr>
            </w:pPr>
            <w:r>
              <w:rPr>
                <w:rFonts w:ascii="Garamond" w:eastAsia="Times New Roman" w:hAnsi="Garamond" w:cs="Times New Roman"/>
                <w:sz w:val="20"/>
                <w:szCs w:val="20"/>
              </w:rPr>
              <w:t xml:space="preserve">  </w:t>
            </w:r>
            <w:r w:rsidRPr="00D23F49">
              <w:rPr>
                <w:rFonts w:ascii="Garamond" w:eastAsia="Times New Roman" w:hAnsi="Garamond" w:cs="Times New Roman"/>
                <w:sz w:val="20"/>
                <w:szCs w:val="20"/>
              </w:rPr>
              <w:t>0.352***</w:t>
            </w:r>
          </w:p>
        </w:tc>
        <w:tc>
          <w:tcPr>
            <w:tcW w:w="720" w:type="dxa"/>
            <w:tcBorders>
              <w:top w:val="nil"/>
              <w:left w:val="nil"/>
              <w:bottom w:val="nil"/>
              <w:right w:val="nil"/>
            </w:tcBorders>
            <w:shd w:val="clear" w:color="auto" w:fill="auto"/>
            <w:noWrap/>
            <w:vAlign w:val="bottom"/>
          </w:tcPr>
          <w:p w14:paraId="1B57E6B6" w14:textId="0D75BBD5" w:rsidR="00D23F49" w:rsidRPr="00273870" w:rsidRDefault="00D23F49" w:rsidP="00D23F49">
            <w:pPr>
              <w:spacing w:after="0" w:line="240" w:lineRule="auto"/>
              <w:rPr>
                <w:rFonts w:ascii="Garamond" w:hAnsi="Garamond" w:cs="Times New Roman"/>
                <w:sz w:val="20"/>
                <w:szCs w:val="20"/>
              </w:rPr>
            </w:pPr>
            <w:r w:rsidRPr="00273870">
              <w:rPr>
                <w:rFonts w:ascii="Garamond" w:hAnsi="Garamond" w:cs="Times New Roman"/>
                <w:sz w:val="20"/>
                <w:szCs w:val="20"/>
              </w:rPr>
              <w:t>0.09</w:t>
            </w:r>
          </w:p>
        </w:tc>
        <w:tc>
          <w:tcPr>
            <w:tcW w:w="1080" w:type="dxa"/>
            <w:gridSpan w:val="3"/>
            <w:tcBorders>
              <w:top w:val="nil"/>
              <w:left w:val="nil"/>
              <w:bottom w:val="nil"/>
              <w:right w:val="nil"/>
            </w:tcBorders>
            <w:shd w:val="clear" w:color="auto" w:fill="auto"/>
            <w:vAlign w:val="bottom"/>
          </w:tcPr>
          <w:p w14:paraId="163A959B" w14:textId="78B38862" w:rsidR="00D23F49" w:rsidRPr="00273870" w:rsidRDefault="00D23F49" w:rsidP="00D23F49">
            <w:pPr>
              <w:spacing w:after="0" w:line="240" w:lineRule="auto"/>
              <w:rPr>
                <w:rFonts w:ascii="Garamond" w:hAnsi="Garamond" w:cs="Times New Roman"/>
                <w:sz w:val="20"/>
                <w:szCs w:val="20"/>
              </w:rPr>
            </w:pPr>
            <w:r>
              <w:rPr>
                <w:rFonts w:ascii="Garamond" w:hAnsi="Garamond" w:cs="Times New Roman"/>
                <w:sz w:val="20"/>
                <w:szCs w:val="20"/>
              </w:rPr>
              <w:t xml:space="preserve"> </w:t>
            </w:r>
            <w:r w:rsidRPr="00273870">
              <w:rPr>
                <w:rFonts w:ascii="Garamond" w:hAnsi="Garamond" w:cs="Times New Roman"/>
                <w:sz w:val="20"/>
                <w:szCs w:val="20"/>
              </w:rPr>
              <w:t>12.202**</w:t>
            </w:r>
          </w:p>
        </w:tc>
        <w:tc>
          <w:tcPr>
            <w:tcW w:w="720" w:type="dxa"/>
            <w:tcBorders>
              <w:top w:val="nil"/>
              <w:left w:val="nil"/>
              <w:bottom w:val="nil"/>
              <w:right w:val="nil"/>
            </w:tcBorders>
            <w:shd w:val="clear" w:color="auto" w:fill="auto"/>
            <w:vAlign w:val="bottom"/>
          </w:tcPr>
          <w:p w14:paraId="608A2BB4" w14:textId="1A8405AD" w:rsidR="00D23F49" w:rsidRPr="00273870" w:rsidRDefault="00D23F49" w:rsidP="00D23F49">
            <w:pPr>
              <w:spacing w:after="0" w:line="240" w:lineRule="auto"/>
              <w:rPr>
                <w:rFonts w:ascii="Garamond" w:hAnsi="Garamond" w:cs="Times New Roman"/>
                <w:sz w:val="20"/>
                <w:szCs w:val="20"/>
              </w:rPr>
            </w:pPr>
            <w:r w:rsidRPr="00273870">
              <w:rPr>
                <w:rFonts w:ascii="Garamond" w:hAnsi="Garamond" w:cs="Times New Roman"/>
                <w:sz w:val="20"/>
                <w:szCs w:val="20"/>
              </w:rPr>
              <w:t>0.12</w:t>
            </w:r>
          </w:p>
        </w:tc>
        <w:tc>
          <w:tcPr>
            <w:tcW w:w="1080" w:type="dxa"/>
            <w:tcBorders>
              <w:top w:val="nil"/>
              <w:left w:val="nil"/>
              <w:bottom w:val="nil"/>
              <w:right w:val="nil"/>
            </w:tcBorders>
            <w:shd w:val="clear" w:color="auto" w:fill="auto"/>
            <w:vAlign w:val="bottom"/>
          </w:tcPr>
          <w:p w14:paraId="2FBB94C6" w14:textId="55DA6AE1" w:rsidR="00D23F49" w:rsidRPr="00273870" w:rsidRDefault="00D23F49" w:rsidP="00D23F49">
            <w:pPr>
              <w:spacing w:after="0" w:line="240" w:lineRule="auto"/>
              <w:rPr>
                <w:rFonts w:ascii="Garamond" w:hAnsi="Garamond" w:cs="Times New Roman"/>
                <w:sz w:val="20"/>
                <w:szCs w:val="20"/>
              </w:rPr>
            </w:pPr>
            <w:r w:rsidRPr="00273870">
              <w:rPr>
                <w:rFonts w:ascii="Garamond" w:hAnsi="Garamond" w:cs="Times New Roman"/>
                <w:sz w:val="20"/>
                <w:szCs w:val="20"/>
              </w:rPr>
              <w:t>12.404***</w:t>
            </w:r>
          </w:p>
        </w:tc>
        <w:tc>
          <w:tcPr>
            <w:tcW w:w="810" w:type="dxa"/>
            <w:tcBorders>
              <w:top w:val="nil"/>
              <w:left w:val="nil"/>
              <w:bottom w:val="nil"/>
              <w:right w:val="nil"/>
            </w:tcBorders>
            <w:shd w:val="clear" w:color="auto" w:fill="auto"/>
            <w:vAlign w:val="bottom"/>
          </w:tcPr>
          <w:p w14:paraId="4A47377C" w14:textId="374319F2" w:rsidR="00D23F49" w:rsidRPr="00273870" w:rsidRDefault="00D23F49" w:rsidP="00D23F49">
            <w:pPr>
              <w:spacing w:after="0" w:line="240" w:lineRule="auto"/>
              <w:rPr>
                <w:rFonts w:ascii="Garamond" w:hAnsi="Garamond" w:cs="Times New Roman"/>
                <w:sz w:val="20"/>
                <w:szCs w:val="20"/>
              </w:rPr>
            </w:pPr>
            <w:r w:rsidRPr="00273870">
              <w:rPr>
                <w:rFonts w:ascii="Garamond" w:hAnsi="Garamond" w:cs="Times New Roman"/>
                <w:sz w:val="20"/>
                <w:szCs w:val="20"/>
              </w:rPr>
              <w:t>0.12</w:t>
            </w:r>
          </w:p>
        </w:tc>
        <w:tc>
          <w:tcPr>
            <w:tcW w:w="1068" w:type="dxa"/>
            <w:tcBorders>
              <w:top w:val="nil"/>
              <w:left w:val="nil"/>
              <w:bottom w:val="nil"/>
              <w:right w:val="nil"/>
            </w:tcBorders>
            <w:shd w:val="clear" w:color="auto" w:fill="auto"/>
            <w:vAlign w:val="bottom"/>
          </w:tcPr>
          <w:p w14:paraId="29287BCC" w14:textId="24473B72" w:rsidR="00D23F49" w:rsidRPr="00273870" w:rsidRDefault="00D23F49" w:rsidP="00D23F49">
            <w:pPr>
              <w:spacing w:after="0" w:line="240" w:lineRule="auto"/>
              <w:rPr>
                <w:rFonts w:ascii="Garamond" w:hAnsi="Garamond" w:cs="Times New Roman"/>
                <w:sz w:val="20"/>
                <w:szCs w:val="20"/>
              </w:rPr>
            </w:pPr>
            <w:r w:rsidRPr="00273870">
              <w:rPr>
                <w:rFonts w:ascii="Garamond" w:hAnsi="Garamond" w:cs="Times New Roman"/>
                <w:sz w:val="20"/>
                <w:szCs w:val="20"/>
              </w:rPr>
              <w:t>13.073***</w:t>
            </w:r>
          </w:p>
        </w:tc>
        <w:tc>
          <w:tcPr>
            <w:tcW w:w="775" w:type="dxa"/>
            <w:tcBorders>
              <w:top w:val="nil"/>
              <w:left w:val="nil"/>
              <w:bottom w:val="nil"/>
              <w:right w:val="nil"/>
            </w:tcBorders>
            <w:shd w:val="clear" w:color="auto" w:fill="auto"/>
            <w:vAlign w:val="bottom"/>
          </w:tcPr>
          <w:p w14:paraId="1121FC3B" w14:textId="5BC058C8" w:rsidR="00D23F49" w:rsidRPr="00273870" w:rsidRDefault="00D23F49" w:rsidP="00D23F49">
            <w:pPr>
              <w:spacing w:after="0" w:line="240" w:lineRule="auto"/>
              <w:rPr>
                <w:rFonts w:ascii="Garamond" w:hAnsi="Garamond" w:cs="Times New Roman"/>
                <w:sz w:val="20"/>
                <w:szCs w:val="20"/>
              </w:rPr>
            </w:pPr>
            <w:r w:rsidRPr="00273870">
              <w:rPr>
                <w:rFonts w:ascii="Garamond" w:hAnsi="Garamond" w:cs="Times New Roman"/>
                <w:sz w:val="20"/>
                <w:szCs w:val="20"/>
              </w:rPr>
              <w:t>0.06</w:t>
            </w:r>
          </w:p>
        </w:tc>
      </w:tr>
      <w:tr w:rsidR="00D23F49" w:rsidRPr="00273870" w14:paraId="3A48A94B" w14:textId="77777777" w:rsidTr="00D23F49">
        <w:trPr>
          <w:trHeight w:val="212"/>
        </w:trPr>
        <w:tc>
          <w:tcPr>
            <w:tcW w:w="2801" w:type="dxa"/>
            <w:tcBorders>
              <w:top w:val="nil"/>
              <w:left w:val="nil"/>
              <w:bottom w:val="nil"/>
              <w:right w:val="single" w:sz="4" w:space="0" w:color="auto"/>
            </w:tcBorders>
            <w:noWrap/>
            <w:vAlign w:val="bottom"/>
            <w:hideMark/>
          </w:tcPr>
          <w:p w14:paraId="1584C2E1" w14:textId="77777777" w:rsidR="00B70355" w:rsidRPr="00273870" w:rsidRDefault="00B70355" w:rsidP="004409BD">
            <w:pPr>
              <w:spacing w:after="0" w:line="240" w:lineRule="auto"/>
              <w:rPr>
                <w:rFonts w:ascii="Garamond" w:eastAsia="Times New Roman" w:hAnsi="Garamond" w:cs="Times New Roman"/>
                <w:sz w:val="20"/>
                <w:szCs w:val="20"/>
              </w:rPr>
            </w:pPr>
            <w:r w:rsidRPr="00273870">
              <w:rPr>
                <w:rFonts w:ascii="Garamond" w:eastAsia="Times New Roman" w:hAnsi="Garamond" w:cs="Times New Roman"/>
                <w:sz w:val="20"/>
                <w:szCs w:val="20"/>
              </w:rPr>
              <w:t xml:space="preserve">Building surface m²         </w:t>
            </w:r>
          </w:p>
        </w:tc>
        <w:tc>
          <w:tcPr>
            <w:tcW w:w="1069" w:type="dxa"/>
            <w:gridSpan w:val="3"/>
            <w:tcBorders>
              <w:top w:val="nil"/>
              <w:left w:val="nil"/>
              <w:bottom w:val="nil"/>
              <w:right w:val="nil"/>
            </w:tcBorders>
            <w:shd w:val="clear" w:color="auto" w:fill="auto"/>
            <w:noWrap/>
            <w:vAlign w:val="bottom"/>
            <w:hideMark/>
          </w:tcPr>
          <w:p w14:paraId="2134F746" w14:textId="77777777" w:rsidR="00B70355" w:rsidRPr="00A35CC9" w:rsidRDefault="003116FA" w:rsidP="004409BD">
            <w:pPr>
              <w:spacing w:after="0" w:line="240" w:lineRule="auto"/>
              <w:rPr>
                <w:rFonts w:ascii="Garamond" w:eastAsia="Times New Roman" w:hAnsi="Garamond" w:cs="Times New Roman"/>
                <w:sz w:val="18"/>
                <w:szCs w:val="18"/>
              </w:rPr>
            </w:pPr>
            <m:oMathPara>
              <m:oMath>
                <m:sSup>
                  <m:sSupPr>
                    <m:ctrlPr>
                      <w:rPr>
                        <w:rFonts w:ascii="Cambria Math" w:eastAsia="Times New Roman" w:hAnsi="Cambria Math" w:cs="Times New Roman"/>
                        <w:i/>
                        <w:sz w:val="18"/>
                        <w:szCs w:val="18"/>
                      </w:rPr>
                    </m:ctrlPr>
                  </m:sSupPr>
                  <m:e>
                    <m:r>
                      <w:rPr>
                        <w:rFonts w:ascii="Cambria Math" w:eastAsia="Times New Roman" w:hAnsi="Cambria Math" w:cs="Times New Roman"/>
                        <w:sz w:val="18"/>
                        <w:szCs w:val="18"/>
                      </w:rPr>
                      <m:t>2*10</m:t>
                    </m:r>
                  </m:e>
                  <m:sup>
                    <m:r>
                      <w:rPr>
                        <w:rFonts w:ascii="Cambria Math" w:eastAsia="Times New Roman" w:hAnsi="Cambria Math" w:cs="Times New Roman"/>
                        <w:sz w:val="18"/>
                        <w:szCs w:val="18"/>
                      </w:rPr>
                      <m:t>-4</m:t>
                    </m:r>
                  </m:sup>
                </m:sSup>
              </m:oMath>
            </m:oMathPara>
          </w:p>
        </w:tc>
        <w:tc>
          <w:tcPr>
            <w:tcW w:w="720" w:type="dxa"/>
            <w:tcBorders>
              <w:top w:val="nil"/>
              <w:left w:val="nil"/>
              <w:bottom w:val="nil"/>
              <w:right w:val="nil"/>
            </w:tcBorders>
            <w:shd w:val="clear" w:color="auto" w:fill="auto"/>
            <w:noWrap/>
            <w:vAlign w:val="bottom"/>
            <w:hideMark/>
          </w:tcPr>
          <w:p w14:paraId="07FF017D" w14:textId="77777777" w:rsidR="00B70355" w:rsidRPr="00273870" w:rsidRDefault="00B70355" w:rsidP="004409BD">
            <w:pPr>
              <w:spacing w:after="0" w:line="240" w:lineRule="auto"/>
              <w:rPr>
                <w:rFonts w:ascii="Garamond" w:eastAsia="Times New Roman" w:hAnsi="Garamond" w:cs="Times New Roman"/>
                <w:sz w:val="20"/>
                <w:szCs w:val="20"/>
              </w:rPr>
            </w:pPr>
            <w:r w:rsidRPr="00273870">
              <w:rPr>
                <w:rFonts w:ascii="Garamond" w:hAnsi="Garamond" w:cs="Times New Roman"/>
                <w:sz w:val="20"/>
                <w:szCs w:val="20"/>
              </w:rPr>
              <w:t>0.00</w:t>
            </w:r>
          </w:p>
        </w:tc>
        <w:tc>
          <w:tcPr>
            <w:tcW w:w="1080" w:type="dxa"/>
            <w:gridSpan w:val="3"/>
            <w:tcBorders>
              <w:top w:val="nil"/>
              <w:left w:val="nil"/>
              <w:bottom w:val="nil"/>
              <w:right w:val="nil"/>
            </w:tcBorders>
            <w:shd w:val="clear" w:color="auto" w:fill="auto"/>
            <w:vAlign w:val="bottom"/>
          </w:tcPr>
          <w:p w14:paraId="5CE8CFB5" w14:textId="77777777" w:rsidR="00B70355" w:rsidRPr="00273870" w:rsidRDefault="00B70355" w:rsidP="004409BD">
            <w:pPr>
              <w:spacing w:after="0" w:line="240" w:lineRule="auto"/>
              <w:rPr>
                <w:rFonts w:ascii="Garamond" w:hAnsi="Garamond" w:cs="Times New Roman"/>
                <w:sz w:val="20"/>
                <w:szCs w:val="20"/>
              </w:rPr>
            </w:pPr>
            <w:r w:rsidRPr="00273870">
              <w:rPr>
                <w:rFonts w:ascii="Garamond" w:hAnsi="Garamond" w:cs="Times New Roman"/>
                <w:sz w:val="20"/>
                <w:szCs w:val="20"/>
              </w:rPr>
              <w:t xml:space="preserve"> 0.016***</w:t>
            </w:r>
          </w:p>
        </w:tc>
        <w:tc>
          <w:tcPr>
            <w:tcW w:w="720" w:type="dxa"/>
            <w:tcBorders>
              <w:top w:val="nil"/>
              <w:left w:val="nil"/>
              <w:bottom w:val="nil"/>
              <w:right w:val="nil"/>
            </w:tcBorders>
            <w:shd w:val="clear" w:color="auto" w:fill="auto"/>
            <w:vAlign w:val="bottom"/>
          </w:tcPr>
          <w:p w14:paraId="6A752E8A" w14:textId="77777777" w:rsidR="00B70355" w:rsidRPr="00273870" w:rsidRDefault="00B70355" w:rsidP="004409BD">
            <w:pPr>
              <w:spacing w:after="0" w:line="240" w:lineRule="auto"/>
              <w:rPr>
                <w:rFonts w:ascii="Garamond" w:hAnsi="Garamond" w:cs="Times New Roman"/>
                <w:sz w:val="20"/>
                <w:szCs w:val="20"/>
              </w:rPr>
            </w:pPr>
            <w:r w:rsidRPr="00273870">
              <w:rPr>
                <w:rFonts w:ascii="Garamond" w:hAnsi="Garamond" w:cs="Times New Roman"/>
                <w:sz w:val="20"/>
                <w:szCs w:val="20"/>
              </w:rPr>
              <w:t>0.00</w:t>
            </w:r>
          </w:p>
        </w:tc>
        <w:tc>
          <w:tcPr>
            <w:tcW w:w="1080" w:type="dxa"/>
            <w:tcBorders>
              <w:top w:val="nil"/>
              <w:left w:val="nil"/>
              <w:bottom w:val="nil"/>
              <w:right w:val="nil"/>
            </w:tcBorders>
            <w:shd w:val="clear" w:color="auto" w:fill="auto"/>
            <w:vAlign w:val="bottom"/>
          </w:tcPr>
          <w:p w14:paraId="2C875188" w14:textId="77777777" w:rsidR="00B70355" w:rsidRPr="00273870" w:rsidRDefault="00B70355" w:rsidP="004409BD">
            <w:pPr>
              <w:spacing w:after="0" w:line="240" w:lineRule="auto"/>
              <w:rPr>
                <w:rFonts w:ascii="Garamond" w:hAnsi="Garamond" w:cs="Times New Roman"/>
                <w:sz w:val="20"/>
                <w:szCs w:val="20"/>
              </w:rPr>
            </w:pPr>
            <w:r w:rsidRPr="00273870">
              <w:rPr>
                <w:rFonts w:ascii="Garamond" w:hAnsi="Garamond" w:cs="Times New Roman"/>
                <w:sz w:val="20"/>
                <w:szCs w:val="20"/>
              </w:rPr>
              <w:t xml:space="preserve"> 0.016***</w:t>
            </w:r>
          </w:p>
        </w:tc>
        <w:tc>
          <w:tcPr>
            <w:tcW w:w="810" w:type="dxa"/>
            <w:tcBorders>
              <w:top w:val="nil"/>
              <w:left w:val="nil"/>
              <w:bottom w:val="nil"/>
              <w:right w:val="nil"/>
            </w:tcBorders>
            <w:shd w:val="clear" w:color="auto" w:fill="auto"/>
            <w:vAlign w:val="bottom"/>
          </w:tcPr>
          <w:p w14:paraId="5E4F8960" w14:textId="77777777" w:rsidR="00B70355" w:rsidRPr="00273870" w:rsidRDefault="00B70355" w:rsidP="004409BD">
            <w:pPr>
              <w:spacing w:after="0" w:line="240" w:lineRule="auto"/>
              <w:rPr>
                <w:rFonts w:ascii="Garamond" w:hAnsi="Garamond" w:cs="Times New Roman"/>
                <w:sz w:val="20"/>
                <w:szCs w:val="20"/>
              </w:rPr>
            </w:pPr>
            <w:r w:rsidRPr="00273870">
              <w:rPr>
                <w:rFonts w:ascii="Garamond" w:hAnsi="Garamond" w:cs="Times New Roman"/>
                <w:sz w:val="20"/>
                <w:szCs w:val="20"/>
              </w:rPr>
              <w:t>0.00</w:t>
            </w:r>
          </w:p>
        </w:tc>
        <w:tc>
          <w:tcPr>
            <w:tcW w:w="1068" w:type="dxa"/>
            <w:tcBorders>
              <w:top w:val="nil"/>
              <w:left w:val="nil"/>
              <w:bottom w:val="nil"/>
              <w:right w:val="nil"/>
            </w:tcBorders>
            <w:shd w:val="clear" w:color="auto" w:fill="auto"/>
            <w:vAlign w:val="bottom"/>
          </w:tcPr>
          <w:p w14:paraId="2C55FFD8" w14:textId="77777777" w:rsidR="00B70355" w:rsidRPr="00273870" w:rsidRDefault="00B70355" w:rsidP="004409BD">
            <w:pPr>
              <w:spacing w:after="0" w:line="240" w:lineRule="auto"/>
              <w:rPr>
                <w:rFonts w:ascii="Garamond" w:hAnsi="Garamond" w:cs="Times New Roman"/>
                <w:sz w:val="20"/>
                <w:szCs w:val="20"/>
              </w:rPr>
            </w:pPr>
            <w:r w:rsidRPr="00273870">
              <w:rPr>
                <w:rFonts w:ascii="Garamond" w:hAnsi="Garamond" w:cs="Times New Roman"/>
                <w:sz w:val="20"/>
                <w:szCs w:val="20"/>
              </w:rPr>
              <w:t xml:space="preserve"> 0.016***</w:t>
            </w:r>
          </w:p>
        </w:tc>
        <w:tc>
          <w:tcPr>
            <w:tcW w:w="775" w:type="dxa"/>
            <w:tcBorders>
              <w:top w:val="nil"/>
              <w:left w:val="nil"/>
              <w:bottom w:val="nil"/>
              <w:right w:val="nil"/>
            </w:tcBorders>
            <w:shd w:val="clear" w:color="auto" w:fill="auto"/>
            <w:vAlign w:val="bottom"/>
          </w:tcPr>
          <w:p w14:paraId="7A44BE62" w14:textId="77777777" w:rsidR="00B70355" w:rsidRPr="00273870" w:rsidRDefault="00B70355" w:rsidP="004409BD">
            <w:pPr>
              <w:spacing w:after="0" w:line="240" w:lineRule="auto"/>
              <w:rPr>
                <w:rFonts w:ascii="Garamond" w:hAnsi="Garamond" w:cs="Times New Roman"/>
                <w:sz w:val="20"/>
                <w:szCs w:val="20"/>
              </w:rPr>
            </w:pPr>
            <w:r w:rsidRPr="00273870">
              <w:rPr>
                <w:rFonts w:ascii="Garamond" w:hAnsi="Garamond" w:cs="Times New Roman"/>
                <w:sz w:val="20"/>
                <w:szCs w:val="20"/>
              </w:rPr>
              <w:t>0.00</w:t>
            </w:r>
          </w:p>
        </w:tc>
      </w:tr>
      <w:tr w:rsidR="00D23F49" w:rsidRPr="00273870" w14:paraId="3D7B9295" w14:textId="77777777" w:rsidTr="00D23F49">
        <w:trPr>
          <w:trHeight w:val="212"/>
        </w:trPr>
        <w:tc>
          <w:tcPr>
            <w:tcW w:w="2801" w:type="dxa"/>
            <w:tcBorders>
              <w:top w:val="nil"/>
              <w:left w:val="nil"/>
              <w:bottom w:val="nil"/>
              <w:right w:val="single" w:sz="4" w:space="0" w:color="auto"/>
            </w:tcBorders>
            <w:noWrap/>
            <w:vAlign w:val="bottom"/>
          </w:tcPr>
          <w:p w14:paraId="1093671C" w14:textId="77777777" w:rsidR="00B70355" w:rsidRPr="00273870" w:rsidRDefault="00B70355" w:rsidP="004409BD">
            <w:pPr>
              <w:spacing w:after="0" w:line="240" w:lineRule="auto"/>
              <w:rPr>
                <w:rFonts w:ascii="Garamond" w:eastAsia="Times New Roman" w:hAnsi="Garamond" w:cs="Times New Roman"/>
                <w:sz w:val="20"/>
                <w:szCs w:val="20"/>
              </w:rPr>
            </w:pPr>
            <w:r w:rsidRPr="00273870">
              <w:rPr>
                <w:rFonts w:ascii="Garamond" w:eastAsia="Times New Roman" w:hAnsi="Garamond" w:cs="Times New Roman"/>
                <w:sz w:val="20"/>
                <w:szCs w:val="20"/>
              </w:rPr>
              <w:t xml:space="preserve">sq(Building surface m²)         </w:t>
            </w:r>
          </w:p>
        </w:tc>
        <w:tc>
          <w:tcPr>
            <w:tcW w:w="1069" w:type="dxa"/>
            <w:gridSpan w:val="3"/>
            <w:tcBorders>
              <w:top w:val="nil"/>
              <w:left w:val="nil"/>
              <w:bottom w:val="nil"/>
              <w:right w:val="nil"/>
            </w:tcBorders>
            <w:shd w:val="clear" w:color="auto" w:fill="auto"/>
            <w:noWrap/>
            <w:vAlign w:val="bottom"/>
          </w:tcPr>
          <w:p w14:paraId="01E74DE1" w14:textId="77777777" w:rsidR="00B70355" w:rsidRPr="00273870" w:rsidRDefault="00B70355" w:rsidP="004409BD">
            <w:pPr>
              <w:spacing w:after="0" w:line="240" w:lineRule="auto"/>
              <w:rPr>
                <w:rFonts w:ascii="Garamond" w:hAnsi="Garamond" w:cs="Times New Roman"/>
                <w:sz w:val="20"/>
                <w:szCs w:val="20"/>
              </w:rPr>
            </w:pPr>
          </w:p>
        </w:tc>
        <w:tc>
          <w:tcPr>
            <w:tcW w:w="720" w:type="dxa"/>
            <w:tcBorders>
              <w:top w:val="nil"/>
              <w:left w:val="nil"/>
              <w:bottom w:val="nil"/>
              <w:right w:val="nil"/>
            </w:tcBorders>
            <w:shd w:val="clear" w:color="auto" w:fill="auto"/>
            <w:noWrap/>
            <w:vAlign w:val="bottom"/>
          </w:tcPr>
          <w:p w14:paraId="21A366C4" w14:textId="77777777" w:rsidR="00B70355" w:rsidRPr="00273870" w:rsidRDefault="00B70355" w:rsidP="004409BD">
            <w:pPr>
              <w:spacing w:after="0" w:line="240" w:lineRule="auto"/>
              <w:rPr>
                <w:rFonts w:ascii="Garamond" w:hAnsi="Garamond" w:cs="Times New Roman"/>
                <w:sz w:val="20"/>
                <w:szCs w:val="20"/>
              </w:rPr>
            </w:pPr>
          </w:p>
        </w:tc>
        <w:tc>
          <w:tcPr>
            <w:tcW w:w="1080" w:type="dxa"/>
            <w:gridSpan w:val="3"/>
            <w:tcBorders>
              <w:top w:val="nil"/>
              <w:left w:val="nil"/>
              <w:bottom w:val="nil"/>
              <w:right w:val="nil"/>
            </w:tcBorders>
            <w:shd w:val="clear" w:color="auto" w:fill="auto"/>
            <w:vAlign w:val="bottom"/>
          </w:tcPr>
          <w:p w14:paraId="14AA1F43" w14:textId="7D7759CF" w:rsidR="00B70355" w:rsidRPr="00273870" w:rsidRDefault="00B70355" w:rsidP="004409BD">
            <w:pPr>
              <w:spacing w:after="0" w:line="240" w:lineRule="auto"/>
              <w:rPr>
                <w:rFonts w:ascii="Garamond" w:hAnsi="Garamond" w:cs="Times New Roman"/>
                <w:sz w:val="18"/>
                <w:szCs w:val="18"/>
              </w:rPr>
            </w:pPr>
            <w:r w:rsidRPr="00273870">
              <w:rPr>
                <w:rFonts w:ascii="Garamond" w:hAnsi="Garamond" w:cs="Times New Roman"/>
                <w:sz w:val="18"/>
                <w:szCs w:val="18"/>
              </w:rPr>
              <w:t>-</w:t>
            </w:r>
            <m:oMath>
              <m:sSup>
                <m:sSupPr>
                  <m:ctrlPr>
                    <w:rPr>
                      <w:rFonts w:ascii="Cambria Math" w:eastAsia="Times New Roman" w:hAnsi="Cambria Math" w:cs="Times New Roman"/>
                      <w:i/>
                      <w:sz w:val="18"/>
                      <w:szCs w:val="18"/>
                    </w:rPr>
                  </m:ctrlPr>
                </m:sSupPr>
                <m:e>
                  <m:r>
                    <w:rPr>
                      <w:rFonts w:ascii="Cambria Math" w:eastAsia="Times New Roman" w:hAnsi="Cambria Math" w:cs="Times New Roman"/>
                      <w:sz w:val="18"/>
                      <w:szCs w:val="18"/>
                    </w:rPr>
                    <m:t>3*10</m:t>
                  </m:r>
                </m:e>
                <m:sup>
                  <m:r>
                    <w:rPr>
                      <w:rFonts w:ascii="Cambria Math" w:eastAsia="Times New Roman" w:hAnsi="Cambria Math" w:cs="Times New Roman"/>
                      <w:sz w:val="18"/>
                      <w:szCs w:val="18"/>
                    </w:rPr>
                    <m:t>5</m:t>
                  </m:r>
                </m:sup>
              </m:sSup>
            </m:oMath>
            <w:r w:rsidRPr="00273870">
              <w:rPr>
                <w:rFonts w:ascii="Garamond" w:hAnsi="Garamond" w:cs="Times New Roman"/>
                <w:sz w:val="18"/>
                <w:szCs w:val="18"/>
              </w:rPr>
              <w:t>***</w:t>
            </w:r>
          </w:p>
        </w:tc>
        <w:tc>
          <w:tcPr>
            <w:tcW w:w="720" w:type="dxa"/>
            <w:tcBorders>
              <w:top w:val="nil"/>
              <w:left w:val="nil"/>
              <w:bottom w:val="nil"/>
              <w:right w:val="nil"/>
            </w:tcBorders>
            <w:shd w:val="clear" w:color="auto" w:fill="auto"/>
            <w:vAlign w:val="bottom"/>
          </w:tcPr>
          <w:p w14:paraId="5D7DFE57" w14:textId="77777777" w:rsidR="00B70355" w:rsidRPr="00273870" w:rsidRDefault="00B70355" w:rsidP="004409BD">
            <w:pPr>
              <w:spacing w:after="0" w:line="240" w:lineRule="auto"/>
              <w:rPr>
                <w:rFonts w:ascii="Garamond" w:hAnsi="Garamond" w:cs="Times New Roman"/>
                <w:sz w:val="20"/>
                <w:szCs w:val="20"/>
              </w:rPr>
            </w:pPr>
            <w:r w:rsidRPr="00273870">
              <w:rPr>
                <w:rFonts w:ascii="Garamond" w:hAnsi="Garamond" w:cs="Times New Roman"/>
                <w:sz w:val="20"/>
                <w:szCs w:val="20"/>
              </w:rPr>
              <w:t>0.00</w:t>
            </w:r>
          </w:p>
        </w:tc>
        <w:tc>
          <w:tcPr>
            <w:tcW w:w="1080" w:type="dxa"/>
            <w:tcBorders>
              <w:top w:val="nil"/>
              <w:left w:val="nil"/>
              <w:bottom w:val="nil"/>
              <w:right w:val="nil"/>
            </w:tcBorders>
            <w:shd w:val="clear" w:color="auto" w:fill="auto"/>
            <w:vAlign w:val="bottom"/>
          </w:tcPr>
          <w:p w14:paraId="459347DE" w14:textId="77777777" w:rsidR="00B70355" w:rsidRPr="00273870" w:rsidRDefault="00B70355" w:rsidP="004409BD">
            <w:pPr>
              <w:spacing w:after="0" w:line="240" w:lineRule="auto"/>
              <w:rPr>
                <w:rFonts w:ascii="Garamond" w:hAnsi="Garamond" w:cs="Times New Roman"/>
                <w:sz w:val="20"/>
                <w:szCs w:val="20"/>
              </w:rPr>
            </w:pPr>
            <w:r w:rsidRPr="00273870">
              <w:rPr>
                <w:rFonts w:ascii="Garamond" w:hAnsi="Garamond" w:cs="Times New Roman"/>
                <w:sz w:val="18"/>
                <w:szCs w:val="18"/>
              </w:rPr>
              <w:t>-</w:t>
            </w:r>
            <m:oMath>
              <m:sSup>
                <m:sSupPr>
                  <m:ctrlPr>
                    <w:rPr>
                      <w:rFonts w:ascii="Cambria Math" w:eastAsia="Times New Roman" w:hAnsi="Cambria Math" w:cs="Times New Roman"/>
                      <w:i/>
                      <w:sz w:val="18"/>
                      <w:szCs w:val="18"/>
                    </w:rPr>
                  </m:ctrlPr>
                </m:sSupPr>
                <m:e>
                  <m:r>
                    <w:rPr>
                      <w:rFonts w:ascii="Cambria Math" w:eastAsia="Times New Roman" w:hAnsi="Cambria Math" w:cs="Times New Roman"/>
                      <w:sz w:val="18"/>
                      <w:szCs w:val="18"/>
                    </w:rPr>
                    <m:t>3*10</m:t>
                  </m:r>
                </m:e>
                <m:sup>
                  <m:r>
                    <w:rPr>
                      <w:rFonts w:ascii="Cambria Math" w:eastAsia="Times New Roman" w:hAnsi="Cambria Math" w:cs="Times New Roman"/>
                      <w:sz w:val="18"/>
                      <w:szCs w:val="18"/>
                    </w:rPr>
                    <m:t>5</m:t>
                  </m:r>
                </m:sup>
              </m:sSup>
            </m:oMath>
            <w:r w:rsidRPr="00273870">
              <w:rPr>
                <w:rFonts w:ascii="Garamond" w:hAnsi="Garamond" w:cs="Times New Roman"/>
                <w:sz w:val="18"/>
                <w:szCs w:val="18"/>
              </w:rPr>
              <w:t>***</w:t>
            </w:r>
          </w:p>
        </w:tc>
        <w:tc>
          <w:tcPr>
            <w:tcW w:w="810" w:type="dxa"/>
            <w:tcBorders>
              <w:top w:val="nil"/>
              <w:left w:val="nil"/>
              <w:bottom w:val="nil"/>
              <w:right w:val="nil"/>
            </w:tcBorders>
            <w:shd w:val="clear" w:color="auto" w:fill="auto"/>
            <w:vAlign w:val="bottom"/>
          </w:tcPr>
          <w:p w14:paraId="3E38D794" w14:textId="77777777" w:rsidR="00B70355" w:rsidRPr="00273870" w:rsidRDefault="00B70355" w:rsidP="004409BD">
            <w:pPr>
              <w:spacing w:after="0" w:line="240" w:lineRule="auto"/>
              <w:rPr>
                <w:rFonts w:ascii="Garamond" w:hAnsi="Garamond" w:cs="Times New Roman"/>
                <w:sz w:val="20"/>
                <w:szCs w:val="20"/>
              </w:rPr>
            </w:pPr>
            <w:r w:rsidRPr="00273870">
              <w:rPr>
                <w:rFonts w:ascii="Garamond" w:hAnsi="Garamond" w:cs="Times New Roman"/>
                <w:sz w:val="20"/>
                <w:szCs w:val="20"/>
              </w:rPr>
              <w:t>0.00</w:t>
            </w:r>
          </w:p>
        </w:tc>
        <w:tc>
          <w:tcPr>
            <w:tcW w:w="1068" w:type="dxa"/>
            <w:tcBorders>
              <w:top w:val="nil"/>
              <w:left w:val="nil"/>
              <w:bottom w:val="nil"/>
              <w:right w:val="nil"/>
            </w:tcBorders>
            <w:shd w:val="clear" w:color="auto" w:fill="auto"/>
            <w:vAlign w:val="bottom"/>
          </w:tcPr>
          <w:p w14:paraId="25B330FE" w14:textId="77777777" w:rsidR="00B70355" w:rsidRPr="00273870" w:rsidRDefault="00B70355" w:rsidP="004409BD">
            <w:pPr>
              <w:spacing w:after="0" w:line="240" w:lineRule="auto"/>
              <w:rPr>
                <w:rFonts w:ascii="Garamond" w:hAnsi="Garamond" w:cs="Times New Roman"/>
                <w:sz w:val="20"/>
                <w:szCs w:val="20"/>
              </w:rPr>
            </w:pPr>
            <w:r w:rsidRPr="00273870">
              <w:rPr>
                <w:rFonts w:ascii="Garamond" w:hAnsi="Garamond" w:cs="Times New Roman"/>
                <w:sz w:val="20"/>
                <w:szCs w:val="20"/>
              </w:rPr>
              <w:t>-</w:t>
            </w:r>
            <m:oMath>
              <m:sSup>
                <m:sSupPr>
                  <m:ctrlPr>
                    <w:rPr>
                      <w:rFonts w:ascii="Cambria Math" w:eastAsia="Times New Roman" w:hAnsi="Cambria Math" w:cs="Times New Roman"/>
                      <w:iCs/>
                      <w:sz w:val="18"/>
                      <w:szCs w:val="18"/>
                    </w:rPr>
                  </m:ctrlPr>
                </m:sSupPr>
                <m:e>
                  <m:r>
                    <m:rPr>
                      <m:sty m:val="p"/>
                    </m:rPr>
                    <w:rPr>
                      <w:rFonts w:ascii="Cambria Math" w:eastAsia="Times New Roman" w:hAnsi="Cambria Math" w:cs="Times New Roman"/>
                      <w:sz w:val="18"/>
                      <w:szCs w:val="18"/>
                    </w:rPr>
                    <m:t>3*10</m:t>
                  </m:r>
                </m:e>
                <m:sup>
                  <m:r>
                    <m:rPr>
                      <m:sty m:val="p"/>
                    </m:rPr>
                    <w:rPr>
                      <w:rFonts w:ascii="Cambria Math" w:eastAsia="Times New Roman" w:hAnsi="Cambria Math" w:cs="Times New Roman"/>
                      <w:sz w:val="18"/>
                      <w:szCs w:val="18"/>
                    </w:rPr>
                    <m:t>5</m:t>
                  </m:r>
                </m:sup>
              </m:sSup>
            </m:oMath>
            <w:r w:rsidRPr="00273870">
              <w:rPr>
                <w:rFonts w:ascii="Garamond" w:hAnsi="Garamond" w:cs="Times New Roman"/>
                <w:sz w:val="18"/>
                <w:szCs w:val="18"/>
              </w:rPr>
              <w:t>***</w:t>
            </w:r>
          </w:p>
        </w:tc>
        <w:tc>
          <w:tcPr>
            <w:tcW w:w="775" w:type="dxa"/>
            <w:tcBorders>
              <w:top w:val="nil"/>
              <w:left w:val="nil"/>
              <w:bottom w:val="nil"/>
              <w:right w:val="nil"/>
            </w:tcBorders>
            <w:shd w:val="clear" w:color="auto" w:fill="auto"/>
            <w:vAlign w:val="bottom"/>
          </w:tcPr>
          <w:p w14:paraId="666B4D26" w14:textId="77777777" w:rsidR="00B70355" w:rsidRPr="00273870" w:rsidRDefault="00B70355" w:rsidP="004409BD">
            <w:pPr>
              <w:spacing w:after="0" w:line="240" w:lineRule="auto"/>
              <w:rPr>
                <w:rFonts w:ascii="Garamond" w:hAnsi="Garamond" w:cs="Times New Roman"/>
                <w:sz w:val="20"/>
                <w:szCs w:val="20"/>
              </w:rPr>
            </w:pPr>
            <w:r w:rsidRPr="00273870">
              <w:rPr>
                <w:rFonts w:ascii="Garamond" w:hAnsi="Garamond" w:cs="Times New Roman"/>
                <w:sz w:val="20"/>
                <w:szCs w:val="20"/>
              </w:rPr>
              <w:t>0.00</w:t>
            </w:r>
          </w:p>
        </w:tc>
      </w:tr>
      <w:tr w:rsidR="00D23F49" w:rsidRPr="00273870" w14:paraId="4BE23F90" w14:textId="77777777" w:rsidTr="00D23F49">
        <w:trPr>
          <w:trHeight w:val="212"/>
        </w:trPr>
        <w:tc>
          <w:tcPr>
            <w:tcW w:w="2801" w:type="dxa"/>
            <w:tcBorders>
              <w:top w:val="nil"/>
              <w:left w:val="nil"/>
              <w:bottom w:val="nil"/>
              <w:right w:val="single" w:sz="4" w:space="0" w:color="auto"/>
            </w:tcBorders>
            <w:noWrap/>
            <w:vAlign w:val="bottom"/>
            <w:hideMark/>
          </w:tcPr>
          <w:p w14:paraId="48B3278F" w14:textId="77777777" w:rsidR="00B70355" w:rsidRPr="00273870" w:rsidRDefault="00B70355" w:rsidP="004409BD">
            <w:pPr>
              <w:spacing w:after="0" w:line="240" w:lineRule="auto"/>
              <w:rPr>
                <w:rFonts w:ascii="Garamond" w:eastAsia="Times New Roman" w:hAnsi="Garamond" w:cs="Times New Roman"/>
                <w:sz w:val="20"/>
                <w:szCs w:val="20"/>
              </w:rPr>
            </w:pPr>
            <w:r w:rsidRPr="00273870">
              <w:rPr>
                <w:rFonts w:ascii="Garamond" w:eastAsia="Times New Roman" w:hAnsi="Garamond" w:cs="Times New Roman"/>
                <w:sz w:val="20"/>
                <w:szCs w:val="20"/>
              </w:rPr>
              <w:t xml:space="preserve">Building age                </w:t>
            </w:r>
          </w:p>
        </w:tc>
        <w:tc>
          <w:tcPr>
            <w:tcW w:w="1069" w:type="dxa"/>
            <w:gridSpan w:val="3"/>
            <w:tcBorders>
              <w:top w:val="nil"/>
              <w:left w:val="nil"/>
              <w:bottom w:val="nil"/>
              <w:right w:val="nil"/>
            </w:tcBorders>
            <w:shd w:val="clear" w:color="auto" w:fill="auto"/>
            <w:noWrap/>
            <w:vAlign w:val="bottom"/>
            <w:hideMark/>
          </w:tcPr>
          <w:p w14:paraId="1C017317" w14:textId="77777777" w:rsidR="00B70355" w:rsidRPr="00A35CC9" w:rsidRDefault="003116FA" w:rsidP="004409BD">
            <w:pPr>
              <w:spacing w:after="0" w:line="240" w:lineRule="auto"/>
              <w:rPr>
                <w:rFonts w:ascii="Garamond" w:eastAsia="Times New Roman" w:hAnsi="Garamond" w:cs="Times New Roman"/>
                <w:sz w:val="18"/>
                <w:szCs w:val="18"/>
              </w:rPr>
            </w:pPr>
            <m:oMathPara>
              <m:oMath>
                <m:sSup>
                  <m:sSupPr>
                    <m:ctrlPr>
                      <w:rPr>
                        <w:rFonts w:ascii="Cambria Math" w:eastAsia="Times New Roman" w:hAnsi="Cambria Math" w:cs="Times New Roman"/>
                        <w:i/>
                        <w:sz w:val="18"/>
                        <w:szCs w:val="18"/>
                      </w:rPr>
                    </m:ctrlPr>
                  </m:sSupPr>
                  <m:e>
                    <m:r>
                      <w:rPr>
                        <w:rFonts w:ascii="Cambria Math" w:eastAsia="Times New Roman" w:hAnsi="Cambria Math" w:cs="Times New Roman"/>
                        <w:sz w:val="18"/>
                        <w:szCs w:val="18"/>
                      </w:rPr>
                      <m:t>1*10</m:t>
                    </m:r>
                  </m:e>
                  <m:sup>
                    <m:r>
                      <w:rPr>
                        <w:rFonts w:ascii="Cambria Math" w:eastAsia="Times New Roman" w:hAnsi="Cambria Math" w:cs="Times New Roman"/>
                        <w:sz w:val="18"/>
                        <w:szCs w:val="18"/>
                      </w:rPr>
                      <m:t>-4</m:t>
                    </m:r>
                  </m:sup>
                </m:sSup>
              </m:oMath>
            </m:oMathPara>
          </w:p>
        </w:tc>
        <w:tc>
          <w:tcPr>
            <w:tcW w:w="720" w:type="dxa"/>
            <w:tcBorders>
              <w:top w:val="nil"/>
              <w:left w:val="nil"/>
              <w:bottom w:val="nil"/>
              <w:right w:val="nil"/>
            </w:tcBorders>
            <w:shd w:val="clear" w:color="auto" w:fill="auto"/>
            <w:noWrap/>
            <w:vAlign w:val="bottom"/>
            <w:hideMark/>
          </w:tcPr>
          <w:p w14:paraId="7EA90089" w14:textId="77777777" w:rsidR="00B70355" w:rsidRPr="00273870" w:rsidRDefault="00B70355" w:rsidP="004409BD">
            <w:pPr>
              <w:spacing w:after="0" w:line="240" w:lineRule="auto"/>
              <w:rPr>
                <w:rFonts w:ascii="Garamond" w:eastAsia="Times New Roman" w:hAnsi="Garamond" w:cs="Times New Roman"/>
                <w:sz w:val="20"/>
                <w:szCs w:val="20"/>
              </w:rPr>
            </w:pPr>
            <w:r w:rsidRPr="00273870">
              <w:rPr>
                <w:rFonts w:ascii="Garamond" w:hAnsi="Garamond" w:cs="Times New Roman"/>
                <w:sz w:val="20"/>
                <w:szCs w:val="20"/>
              </w:rPr>
              <w:t>0.00</w:t>
            </w:r>
          </w:p>
        </w:tc>
        <w:tc>
          <w:tcPr>
            <w:tcW w:w="1080" w:type="dxa"/>
            <w:gridSpan w:val="3"/>
            <w:tcBorders>
              <w:top w:val="nil"/>
              <w:left w:val="nil"/>
              <w:bottom w:val="nil"/>
              <w:right w:val="nil"/>
            </w:tcBorders>
            <w:shd w:val="clear" w:color="auto" w:fill="auto"/>
            <w:vAlign w:val="bottom"/>
          </w:tcPr>
          <w:p w14:paraId="3486770A" w14:textId="77777777" w:rsidR="00B70355" w:rsidRPr="00273870" w:rsidRDefault="00B70355" w:rsidP="004409BD">
            <w:pPr>
              <w:spacing w:after="0" w:line="240" w:lineRule="auto"/>
              <w:rPr>
                <w:rFonts w:ascii="Garamond" w:hAnsi="Garamond" w:cs="Times New Roman"/>
                <w:sz w:val="20"/>
                <w:szCs w:val="20"/>
              </w:rPr>
            </w:pPr>
            <w:r w:rsidRPr="00273870">
              <w:rPr>
                <w:rFonts w:ascii="Garamond" w:hAnsi="Garamond" w:cs="Times New Roman"/>
                <w:sz w:val="20"/>
                <w:szCs w:val="20"/>
              </w:rPr>
              <w:t>-0.006***</w:t>
            </w:r>
          </w:p>
        </w:tc>
        <w:tc>
          <w:tcPr>
            <w:tcW w:w="720" w:type="dxa"/>
            <w:tcBorders>
              <w:top w:val="nil"/>
              <w:left w:val="nil"/>
              <w:bottom w:val="nil"/>
              <w:right w:val="nil"/>
            </w:tcBorders>
            <w:shd w:val="clear" w:color="auto" w:fill="auto"/>
            <w:vAlign w:val="bottom"/>
          </w:tcPr>
          <w:p w14:paraId="25918A6F" w14:textId="77777777" w:rsidR="00B70355" w:rsidRPr="00273870" w:rsidRDefault="00B70355" w:rsidP="004409BD">
            <w:pPr>
              <w:spacing w:after="0" w:line="240" w:lineRule="auto"/>
              <w:rPr>
                <w:rFonts w:ascii="Garamond" w:hAnsi="Garamond" w:cs="Times New Roman"/>
                <w:sz w:val="20"/>
                <w:szCs w:val="20"/>
              </w:rPr>
            </w:pPr>
            <w:r w:rsidRPr="00273870">
              <w:rPr>
                <w:rFonts w:ascii="Garamond" w:hAnsi="Garamond" w:cs="Times New Roman"/>
                <w:sz w:val="20"/>
                <w:szCs w:val="20"/>
              </w:rPr>
              <w:t>0.00</w:t>
            </w:r>
          </w:p>
        </w:tc>
        <w:tc>
          <w:tcPr>
            <w:tcW w:w="1080" w:type="dxa"/>
            <w:tcBorders>
              <w:top w:val="nil"/>
              <w:left w:val="nil"/>
              <w:bottom w:val="nil"/>
              <w:right w:val="nil"/>
            </w:tcBorders>
            <w:shd w:val="clear" w:color="auto" w:fill="auto"/>
            <w:vAlign w:val="bottom"/>
          </w:tcPr>
          <w:p w14:paraId="5B7888F5" w14:textId="77777777" w:rsidR="00B70355" w:rsidRPr="00273870" w:rsidRDefault="00B70355" w:rsidP="004409BD">
            <w:pPr>
              <w:spacing w:after="0" w:line="240" w:lineRule="auto"/>
              <w:rPr>
                <w:rFonts w:ascii="Garamond" w:hAnsi="Garamond" w:cs="Times New Roman"/>
                <w:sz w:val="20"/>
                <w:szCs w:val="20"/>
              </w:rPr>
            </w:pPr>
            <w:r w:rsidRPr="00273870">
              <w:rPr>
                <w:rFonts w:ascii="Garamond" w:hAnsi="Garamond" w:cs="Times New Roman"/>
                <w:sz w:val="20"/>
                <w:szCs w:val="20"/>
              </w:rPr>
              <w:t>-0.006***</w:t>
            </w:r>
          </w:p>
        </w:tc>
        <w:tc>
          <w:tcPr>
            <w:tcW w:w="810" w:type="dxa"/>
            <w:tcBorders>
              <w:top w:val="nil"/>
              <w:left w:val="nil"/>
              <w:bottom w:val="nil"/>
              <w:right w:val="nil"/>
            </w:tcBorders>
            <w:shd w:val="clear" w:color="auto" w:fill="auto"/>
            <w:vAlign w:val="bottom"/>
          </w:tcPr>
          <w:p w14:paraId="3A2B0788" w14:textId="77777777" w:rsidR="00B70355" w:rsidRPr="00273870" w:rsidRDefault="00B70355" w:rsidP="004409BD">
            <w:pPr>
              <w:spacing w:after="0" w:line="240" w:lineRule="auto"/>
              <w:rPr>
                <w:rFonts w:ascii="Garamond" w:hAnsi="Garamond" w:cs="Times New Roman"/>
                <w:sz w:val="20"/>
                <w:szCs w:val="20"/>
              </w:rPr>
            </w:pPr>
            <w:r w:rsidRPr="00273870">
              <w:rPr>
                <w:rFonts w:ascii="Garamond" w:hAnsi="Garamond" w:cs="Times New Roman"/>
                <w:sz w:val="20"/>
                <w:szCs w:val="20"/>
              </w:rPr>
              <w:t>0.00</w:t>
            </w:r>
          </w:p>
        </w:tc>
        <w:tc>
          <w:tcPr>
            <w:tcW w:w="1068" w:type="dxa"/>
            <w:tcBorders>
              <w:top w:val="nil"/>
              <w:left w:val="nil"/>
              <w:bottom w:val="nil"/>
              <w:right w:val="nil"/>
            </w:tcBorders>
            <w:shd w:val="clear" w:color="auto" w:fill="auto"/>
            <w:vAlign w:val="bottom"/>
          </w:tcPr>
          <w:p w14:paraId="1FCCAECC" w14:textId="77777777" w:rsidR="00B70355" w:rsidRPr="00273870" w:rsidRDefault="00B70355" w:rsidP="004409BD">
            <w:pPr>
              <w:spacing w:after="0" w:line="240" w:lineRule="auto"/>
              <w:rPr>
                <w:rFonts w:ascii="Garamond" w:hAnsi="Garamond" w:cs="Times New Roman"/>
                <w:sz w:val="20"/>
                <w:szCs w:val="20"/>
              </w:rPr>
            </w:pPr>
            <w:r w:rsidRPr="00273870">
              <w:rPr>
                <w:rFonts w:ascii="Garamond" w:hAnsi="Garamond" w:cs="Times New Roman"/>
                <w:sz w:val="20"/>
                <w:szCs w:val="20"/>
              </w:rPr>
              <w:t>-0.005***</w:t>
            </w:r>
          </w:p>
        </w:tc>
        <w:tc>
          <w:tcPr>
            <w:tcW w:w="775" w:type="dxa"/>
            <w:tcBorders>
              <w:top w:val="nil"/>
              <w:left w:val="nil"/>
              <w:bottom w:val="nil"/>
              <w:right w:val="nil"/>
            </w:tcBorders>
            <w:shd w:val="clear" w:color="auto" w:fill="auto"/>
            <w:vAlign w:val="bottom"/>
          </w:tcPr>
          <w:p w14:paraId="0A5A790B" w14:textId="77777777" w:rsidR="00B70355" w:rsidRPr="00273870" w:rsidRDefault="00B70355" w:rsidP="004409BD">
            <w:pPr>
              <w:spacing w:after="0" w:line="240" w:lineRule="auto"/>
              <w:rPr>
                <w:rFonts w:ascii="Garamond" w:hAnsi="Garamond" w:cs="Times New Roman"/>
                <w:sz w:val="20"/>
                <w:szCs w:val="20"/>
              </w:rPr>
            </w:pPr>
            <w:r w:rsidRPr="00273870">
              <w:rPr>
                <w:rFonts w:ascii="Garamond" w:hAnsi="Garamond" w:cs="Times New Roman"/>
                <w:sz w:val="20"/>
                <w:szCs w:val="20"/>
              </w:rPr>
              <w:t>0.00</w:t>
            </w:r>
          </w:p>
        </w:tc>
      </w:tr>
      <w:tr w:rsidR="00D23F49" w:rsidRPr="00273870" w14:paraId="59268F22" w14:textId="77777777" w:rsidTr="00D23F49">
        <w:trPr>
          <w:trHeight w:val="212"/>
        </w:trPr>
        <w:tc>
          <w:tcPr>
            <w:tcW w:w="2801" w:type="dxa"/>
            <w:tcBorders>
              <w:top w:val="nil"/>
              <w:left w:val="nil"/>
              <w:bottom w:val="nil"/>
              <w:right w:val="single" w:sz="4" w:space="0" w:color="auto"/>
            </w:tcBorders>
            <w:noWrap/>
            <w:vAlign w:val="bottom"/>
          </w:tcPr>
          <w:p w14:paraId="41AD435D" w14:textId="77777777" w:rsidR="00B70355" w:rsidRPr="00273870" w:rsidRDefault="00B70355" w:rsidP="004409BD">
            <w:pPr>
              <w:spacing w:after="0" w:line="240" w:lineRule="auto"/>
              <w:rPr>
                <w:rFonts w:ascii="Garamond" w:eastAsia="Times New Roman" w:hAnsi="Garamond" w:cs="Times New Roman"/>
                <w:sz w:val="20"/>
                <w:szCs w:val="20"/>
              </w:rPr>
            </w:pPr>
            <w:r w:rsidRPr="00273870">
              <w:rPr>
                <w:rFonts w:ascii="Garamond" w:eastAsia="Times New Roman" w:hAnsi="Garamond" w:cs="Times New Roman"/>
                <w:sz w:val="20"/>
                <w:szCs w:val="20"/>
              </w:rPr>
              <w:t>sq(Building age)</w:t>
            </w:r>
          </w:p>
        </w:tc>
        <w:tc>
          <w:tcPr>
            <w:tcW w:w="1069" w:type="dxa"/>
            <w:gridSpan w:val="3"/>
            <w:tcBorders>
              <w:top w:val="nil"/>
              <w:left w:val="nil"/>
              <w:bottom w:val="nil"/>
              <w:right w:val="nil"/>
            </w:tcBorders>
            <w:shd w:val="clear" w:color="auto" w:fill="auto"/>
            <w:noWrap/>
            <w:vAlign w:val="bottom"/>
          </w:tcPr>
          <w:p w14:paraId="2EFE2EA3" w14:textId="77777777" w:rsidR="00B70355" w:rsidRPr="00273870" w:rsidRDefault="00B70355" w:rsidP="004409BD">
            <w:pPr>
              <w:spacing w:after="0" w:line="240" w:lineRule="auto"/>
              <w:rPr>
                <w:rFonts w:ascii="Garamond" w:hAnsi="Garamond" w:cs="Times New Roman"/>
                <w:sz w:val="20"/>
                <w:szCs w:val="20"/>
              </w:rPr>
            </w:pPr>
          </w:p>
        </w:tc>
        <w:tc>
          <w:tcPr>
            <w:tcW w:w="720" w:type="dxa"/>
            <w:tcBorders>
              <w:top w:val="nil"/>
              <w:left w:val="nil"/>
              <w:bottom w:val="nil"/>
              <w:right w:val="nil"/>
            </w:tcBorders>
            <w:shd w:val="clear" w:color="auto" w:fill="auto"/>
            <w:noWrap/>
            <w:vAlign w:val="bottom"/>
          </w:tcPr>
          <w:p w14:paraId="684FF39C" w14:textId="77777777" w:rsidR="00B70355" w:rsidRPr="00273870" w:rsidRDefault="00B70355" w:rsidP="004409BD">
            <w:pPr>
              <w:spacing w:after="0" w:line="240" w:lineRule="auto"/>
              <w:rPr>
                <w:rFonts w:ascii="Garamond" w:hAnsi="Garamond" w:cs="Times New Roman"/>
                <w:sz w:val="20"/>
                <w:szCs w:val="20"/>
              </w:rPr>
            </w:pPr>
          </w:p>
        </w:tc>
        <w:tc>
          <w:tcPr>
            <w:tcW w:w="1080" w:type="dxa"/>
            <w:gridSpan w:val="3"/>
            <w:tcBorders>
              <w:top w:val="nil"/>
              <w:left w:val="nil"/>
              <w:bottom w:val="nil"/>
              <w:right w:val="nil"/>
            </w:tcBorders>
            <w:shd w:val="clear" w:color="auto" w:fill="auto"/>
            <w:vAlign w:val="bottom"/>
          </w:tcPr>
          <w:p w14:paraId="5E41A40D" w14:textId="77777777" w:rsidR="00B70355" w:rsidRPr="00273870" w:rsidRDefault="00B70355" w:rsidP="004409BD">
            <w:pPr>
              <w:spacing w:after="0" w:line="240" w:lineRule="auto"/>
              <w:rPr>
                <w:rFonts w:ascii="Garamond" w:hAnsi="Garamond" w:cs="Times New Roman"/>
                <w:sz w:val="18"/>
                <w:szCs w:val="18"/>
              </w:rPr>
            </w:pPr>
            <w:r w:rsidRPr="00273870">
              <w:rPr>
                <w:rFonts w:ascii="Garamond" w:hAnsi="Garamond" w:cs="Times New Roman"/>
                <w:sz w:val="20"/>
                <w:szCs w:val="20"/>
              </w:rPr>
              <w:t xml:space="preserve"> </w:t>
            </w:r>
            <m:oMath>
              <m:sSup>
                <m:sSupPr>
                  <m:ctrlPr>
                    <w:rPr>
                      <w:rFonts w:ascii="Cambria Math" w:eastAsia="Times New Roman" w:hAnsi="Cambria Math" w:cs="Times New Roman"/>
                      <w:i/>
                      <w:sz w:val="18"/>
                      <w:szCs w:val="18"/>
                    </w:rPr>
                  </m:ctrlPr>
                </m:sSupPr>
                <m:e>
                  <m:r>
                    <w:rPr>
                      <w:rFonts w:ascii="Cambria Math" w:eastAsia="Times New Roman" w:hAnsi="Cambria Math" w:cs="Times New Roman"/>
                      <w:sz w:val="18"/>
                      <w:szCs w:val="18"/>
                    </w:rPr>
                    <m:t>4*10</m:t>
                  </m:r>
                </m:e>
                <m:sup>
                  <m:r>
                    <w:rPr>
                      <w:rFonts w:ascii="Cambria Math" w:eastAsia="Times New Roman" w:hAnsi="Cambria Math" w:cs="Times New Roman"/>
                      <w:sz w:val="18"/>
                      <w:szCs w:val="18"/>
                    </w:rPr>
                    <m:t>5</m:t>
                  </m:r>
                </m:sup>
              </m:sSup>
            </m:oMath>
            <w:r w:rsidRPr="00273870">
              <w:rPr>
                <w:rFonts w:ascii="Garamond" w:hAnsi="Garamond" w:cs="Times New Roman"/>
                <w:sz w:val="18"/>
                <w:szCs w:val="18"/>
              </w:rPr>
              <w:t>***</w:t>
            </w:r>
          </w:p>
        </w:tc>
        <w:tc>
          <w:tcPr>
            <w:tcW w:w="720" w:type="dxa"/>
            <w:tcBorders>
              <w:top w:val="nil"/>
              <w:left w:val="nil"/>
              <w:bottom w:val="nil"/>
              <w:right w:val="nil"/>
            </w:tcBorders>
            <w:shd w:val="clear" w:color="auto" w:fill="auto"/>
            <w:vAlign w:val="bottom"/>
          </w:tcPr>
          <w:p w14:paraId="173F74A5" w14:textId="77777777" w:rsidR="00B70355" w:rsidRPr="00273870" w:rsidRDefault="00B70355" w:rsidP="004409BD">
            <w:pPr>
              <w:spacing w:after="0" w:line="240" w:lineRule="auto"/>
              <w:rPr>
                <w:rFonts w:ascii="Garamond" w:hAnsi="Garamond" w:cs="Times New Roman"/>
                <w:sz w:val="20"/>
                <w:szCs w:val="20"/>
              </w:rPr>
            </w:pPr>
            <w:r w:rsidRPr="00273870">
              <w:rPr>
                <w:rFonts w:ascii="Garamond" w:hAnsi="Garamond" w:cs="Times New Roman"/>
                <w:sz w:val="20"/>
                <w:szCs w:val="20"/>
              </w:rPr>
              <w:t>0.00</w:t>
            </w:r>
          </w:p>
        </w:tc>
        <w:tc>
          <w:tcPr>
            <w:tcW w:w="1080" w:type="dxa"/>
            <w:tcBorders>
              <w:top w:val="nil"/>
              <w:left w:val="nil"/>
              <w:bottom w:val="nil"/>
              <w:right w:val="nil"/>
            </w:tcBorders>
            <w:shd w:val="clear" w:color="auto" w:fill="auto"/>
            <w:vAlign w:val="bottom"/>
          </w:tcPr>
          <w:p w14:paraId="786AA352" w14:textId="77777777" w:rsidR="00B70355" w:rsidRPr="00273870" w:rsidRDefault="00B70355" w:rsidP="004409BD">
            <w:pPr>
              <w:spacing w:after="0" w:line="240" w:lineRule="auto"/>
              <w:rPr>
                <w:rFonts w:ascii="Garamond" w:hAnsi="Garamond" w:cs="Times New Roman"/>
                <w:sz w:val="18"/>
                <w:szCs w:val="18"/>
              </w:rPr>
            </w:pPr>
            <w:r w:rsidRPr="00273870">
              <w:rPr>
                <w:rFonts w:ascii="Garamond" w:hAnsi="Garamond" w:cs="Times New Roman"/>
                <w:sz w:val="20"/>
                <w:szCs w:val="20"/>
              </w:rPr>
              <w:t xml:space="preserve"> </w:t>
            </w:r>
            <m:oMath>
              <m:sSup>
                <m:sSupPr>
                  <m:ctrlPr>
                    <w:rPr>
                      <w:rFonts w:ascii="Cambria Math" w:eastAsia="Times New Roman" w:hAnsi="Cambria Math" w:cs="Times New Roman"/>
                      <w:i/>
                      <w:sz w:val="18"/>
                      <w:szCs w:val="18"/>
                    </w:rPr>
                  </m:ctrlPr>
                </m:sSupPr>
                <m:e>
                  <m:r>
                    <w:rPr>
                      <w:rFonts w:ascii="Cambria Math" w:eastAsia="Times New Roman" w:hAnsi="Cambria Math" w:cs="Times New Roman"/>
                      <w:sz w:val="18"/>
                      <w:szCs w:val="18"/>
                    </w:rPr>
                    <m:t>4*10</m:t>
                  </m:r>
                </m:e>
                <m:sup>
                  <m:r>
                    <w:rPr>
                      <w:rFonts w:ascii="Cambria Math" w:eastAsia="Times New Roman" w:hAnsi="Cambria Math" w:cs="Times New Roman"/>
                      <w:sz w:val="18"/>
                      <w:szCs w:val="18"/>
                    </w:rPr>
                    <m:t>5</m:t>
                  </m:r>
                </m:sup>
              </m:sSup>
            </m:oMath>
            <w:r w:rsidRPr="00273870">
              <w:rPr>
                <w:rFonts w:ascii="Garamond" w:hAnsi="Garamond" w:cs="Times New Roman"/>
                <w:sz w:val="18"/>
                <w:szCs w:val="18"/>
              </w:rPr>
              <w:t>***</w:t>
            </w:r>
          </w:p>
        </w:tc>
        <w:tc>
          <w:tcPr>
            <w:tcW w:w="810" w:type="dxa"/>
            <w:tcBorders>
              <w:top w:val="nil"/>
              <w:left w:val="nil"/>
              <w:bottom w:val="nil"/>
              <w:right w:val="nil"/>
            </w:tcBorders>
            <w:shd w:val="clear" w:color="auto" w:fill="auto"/>
            <w:vAlign w:val="bottom"/>
          </w:tcPr>
          <w:p w14:paraId="2E0888A3" w14:textId="77777777" w:rsidR="00B70355" w:rsidRPr="00273870" w:rsidRDefault="00B70355" w:rsidP="004409BD">
            <w:pPr>
              <w:spacing w:after="0" w:line="240" w:lineRule="auto"/>
              <w:rPr>
                <w:rFonts w:ascii="Garamond" w:hAnsi="Garamond" w:cs="Times New Roman"/>
                <w:sz w:val="20"/>
                <w:szCs w:val="20"/>
              </w:rPr>
            </w:pPr>
            <w:r w:rsidRPr="00273870">
              <w:rPr>
                <w:rFonts w:ascii="Garamond" w:hAnsi="Garamond" w:cs="Times New Roman"/>
                <w:sz w:val="20"/>
                <w:szCs w:val="20"/>
              </w:rPr>
              <w:t>0.00</w:t>
            </w:r>
          </w:p>
        </w:tc>
        <w:tc>
          <w:tcPr>
            <w:tcW w:w="1068" w:type="dxa"/>
            <w:tcBorders>
              <w:top w:val="nil"/>
              <w:left w:val="nil"/>
              <w:bottom w:val="nil"/>
              <w:right w:val="nil"/>
            </w:tcBorders>
            <w:shd w:val="clear" w:color="auto" w:fill="auto"/>
            <w:vAlign w:val="bottom"/>
          </w:tcPr>
          <w:p w14:paraId="186E94D5" w14:textId="77777777" w:rsidR="00B70355" w:rsidRPr="00273870" w:rsidRDefault="003116FA" w:rsidP="004409BD">
            <w:pPr>
              <w:spacing w:after="0" w:line="240" w:lineRule="auto"/>
              <w:rPr>
                <w:rFonts w:ascii="Garamond" w:hAnsi="Garamond" w:cs="Times New Roman"/>
                <w:sz w:val="18"/>
                <w:szCs w:val="18"/>
              </w:rPr>
            </w:pPr>
            <m:oMath>
              <m:sSup>
                <m:sSupPr>
                  <m:ctrlPr>
                    <w:rPr>
                      <w:rFonts w:ascii="Cambria Math" w:eastAsia="Times New Roman" w:hAnsi="Cambria Math" w:cs="Times New Roman"/>
                      <w:i/>
                      <w:sz w:val="18"/>
                      <w:szCs w:val="18"/>
                    </w:rPr>
                  </m:ctrlPr>
                </m:sSupPr>
                <m:e>
                  <m:r>
                    <w:rPr>
                      <w:rFonts w:ascii="Cambria Math" w:eastAsia="Times New Roman" w:hAnsi="Cambria Math" w:cs="Times New Roman"/>
                      <w:sz w:val="18"/>
                      <w:szCs w:val="18"/>
                    </w:rPr>
                    <m:t xml:space="preserve"> 4*10</m:t>
                  </m:r>
                </m:e>
                <m:sup>
                  <m:r>
                    <w:rPr>
                      <w:rFonts w:ascii="Cambria Math" w:eastAsia="Times New Roman" w:hAnsi="Cambria Math" w:cs="Times New Roman"/>
                      <w:sz w:val="18"/>
                      <w:szCs w:val="18"/>
                    </w:rPr>
                    <m:t>5</m:t>
                  </m:r>
                </m:sup>
              </m:sSup>
            </m:oMath>
            <w:r w:rsidR="00B70355" w:rsidRPr="00273870">
              <w:rPr>
                <w:rFonts w:ascii="Garamond" w:hAnsi="Garamond" w:cs="Times New Roman"/>
                <w:sz w:val="18"/>
                <w:szCs w:val="18"/>
              </w:rPr>
              <w:t>***</w:t>
            </w:r>
          </w:p>
        </w:tc>
        <w:tc>
          <w:tcPr>
            <w:tcW w:w="775" w:type="dxa"/>
            <w:tcBorders>
              <w:top w:val="nil"/>
              <w:left w:val="nil"/>
              <w:bottom w:val="nil"/>
              <w:right w:val="nil"/>
            </w:tcBorders>
            <w:shd w:val="clear" w:color="auto" w:fill="auto"/>
            <w:vAlign w:val="bottom"/>
          </w:tcPr>
          <w:p w14:paraId="65506B05" w14:textId="77777777" w:rsidR="00B70355" w:rsidRPr="00273870" w:rsidRDefault="00B70355" w:rsidP="004409BD">
            <w:pPr>
              <w:spacing w:after="0" w:line="240" w:lineRule="auto"/>
              <w:rPr>
                <w:rFonts w:ascii="Garamond" w:hAnsi="Garamond" w:cs="Times New Roman"/>
                <w:sz w:val="20"/>
                <w:szCs w:val="20"/>
              </w:rPr>
            </w:pPr>
            <w:r w:rsidRPr="00273870">
              <w:rPr>
                <w:rFonts w:ascii="Garamond" w:hAnsi="Garamond" w:cs="Times New Roman"/>
                <w:sz w:val="20"/>
                <w:szCs w:val="20"/>
              </w:rPr>
              <w:t>0.00</w:t>
            </w:r>
          </w:p>
        </w:tc>
      </w:tr>
      <w:tr w:rsidR="00D23F49" w:rsidRPr="00273870" w14:paraId="1DDE8D96" w14:textId="77777777" w:rsidTr="00D23F49">
        <w:trPr>
          <w:trHeight w:val="212"/>
        </w:trPr>
        <w:tc>
          <w:tcPr>
            <w:tcW w:w="2801" w:type="dxa"/>
            <w:tcBorders>
              <w:top w:val="nil"/>
              <w:left w:val="nil"/>
              <w:bottom w:val="nil"/>
              <w:right w:val="single" w:sz="4" w:space="0" w:color="auto"/>
            </w:tcBorders>
            <w:noWrap/>
            <w:vAlign w:val="bottom"/>
            <w:hideMark/>
          </w:tcPr>
          <w:p w14:paraId="374DEFE8" w14:textId="77777777" w:rsidR="00B70355" w:rsidRPr="00273870" w:rsidRDefault="00B70355" w:rsidP="004409BD">
            <w:pPr>
              <w:spacing w:after="0" w:line="240" w:lineRule="auto"/>
              <w:rPr>
                <w:rFonts w:ascii="Garamond" w:eastAsia="Times New Roman" w:hAnsi="Garamond" w:cs="Times New Roman"/>
                <w:sz w:val="20"/>
                <w:szCs w:val="20"/>
              </w:rPr>
            </w:pPr>
            <w:r w:rsidRPr="00273870">
              <w:rPr>
                <w:rFonts w:ascii="Garamond" w:eastAsia="Times New Roman" w:hAnsi="Garamond" w:cs="Times New Roman"/>
                <w:sz w:val="20"/>
                <w:szCs w:val="20"/>
              </w:rPr>
              <w:t xml:space="preserve">House                       </w:t>
            </w:r>
          </w:p>
        </w:tc>
        <w:tc>
          <w:tcPr>
            <w:tcW w:w="1069" w:type="dxa"/>
            <w:gridSpan w:val="3"/>
            <w:tcBorders>
              <w:top w:val="nil"/>
              <w:left w:val="nil"/>
              <w:bottom w:val="nil"/>
              <w:right w:val="nil"/>
            </w:tcBorders>
            <w:shd w:val="clear" w:color="auto" w:fill="auto"/>
            <w:noWrap/>
            <w:vAlign w:val="bottom"/>
            <w:hideMark/>
          </w:tcPr>
          <w:p w14:paraId="43F967FB" w14:textId="77777777" w:rsidR="00B70355" w:rsidRPr="00273870" w:rsidRDefault="00B70355" w:rsidP="004409BD">
            <w:pPr>
              <w:spacing w:after="0" w:line="240" w:lineRule="auto"/>
              <w:rPr>
                <w:rFonts w:ascii="Garamond" w:eastAsia="Times New Roman" w:hAnsi="Garamond" w:cs="Times New Roman"/>
                <w:sz w:val="20"/>
                <w:szCs w:val="20"/>
              </w:rPr>
            </w:pPr>
            <w:r w:rsidRPr="00273870">
              <w:rPr>
                <w:rFonts w:ascii="Garamond" w:hAnsi="Garamond" w:cs="Times New Roman"/>
                <w:sz w:val="20"/>
                <w:szCs w:val="20"/>
              </w:rPr>
              <w:t xml:space="preserve"> </w:t>
            </w:r>
          </w:p>
        </w:tc>
        <w:tc>
          <w:tcPr>
            <w:tcW w:w="720" w:type="dxa"/>
            <w:tcBorders>
              <w:top w:val="nil"/>
              <w:left w:val="nil"/>
              <w:bottom w:val="nil"/>
              <w:right w:val="nil"/>
            </w:tcBorders>
            <w:shd w:val="clear" w:color="auto" w:fill="auto"/>
            <w:noWrap/>
            <w:vAlign w:val="bottom"/>
            <w:hideMark/>
          </w:tcPr>
          <w:p w14:paraId="5216D3B6" w14:textId="77777777" w:rsidR="00B70355" w:rsidRPr="00273870" w:rsidRDefault="00B70355" w:rsidP="004409BD">
            <w:pPr>
              <w:spacing w:after="0" w:line="240" w:lineRule="auto"/>
              <w:rPr>
                <w:rFonts w:ascii="Garamond" w:eastAsia="Times New Roman" w:hAnsi="Garamond" w:cs="Times New Roman"/>
                <w:sz w:val="20"/>
                <w:szCs w:val="20"/>
              </w:rPr>
            </w:pPr>
          </w:p>
        </w:tc>
        <w:tc>
          <w:tcPr>
            <w:tcW w:w="1080" w:type="dxa"/>
            <w:gridSpan w:val="3"/>
            <w:tcBorders>
              <w:top w:val="nil"/>
              <w:left w:val="nil"/>
              <w:bottom w:val="nil"/>
              <w:right w:val="nil"/>
            </w:tcBorders>
            <w:shd w:val="clear" w:color="auto" w:fill="auto"/>
            <w:vAlign w:val="bottom"/>
          </w:tcPr>
          <w:p w14:paraId="50C4CA8D" w14:textId="77777777" w:rsidR="00B70355" w:rsidRPr="00273870" w:rsidRDefault="00B70355" w:rsidP="004409BD">
            <w:pPr>
              <w:spacing w:after="0" w:line="240" w:lineRule="auto"/>
              <w:rPr>
                <w:rFonts w:ascii="Garamond" w:hAnsi="Garamond" w:cs="Times New Roman"/>
                <w:sz w:val="20"/>
                <w:szCs w:val="20"/>
              </w:rPr>
            </w:pPr>
            <w:r w:rsidRPr="00273870">
              <w:rPr>
                <w:rFonts w:ascii="Garamond" w:hAnsi="Garamond" w:cs="Times New Roman"/>
                <w:sz w:val="20"/>
                <w:szCs w:val="20"/>
              </w:rPr>
              <w:t xml:space="preserve"> 0.159***</w:t>
            </w:r>
          </w:p>
        </w:tc>
        <w:tc>
          <w:tcPr>
            <w:tcW w:w="720" w:type="dxa"/>
            <w:tcBorders>
              <w:top w:val="nil"/>
              <w:left w:val="nil"/>
              <w:bottom w:val="nil"/>
              <w:right w:val="nil"/>
            </w:tcBorders>
            <w:shd w:val="clear" w:color="auto" w:fill="auto"/>
            <w:vAlign w:val="bottom"/>
          </w:tcPr>
          <w:p w14:paraId="289B7078" w14:textId="77777777" w:rsidR="00B70355" w:rsidRPr="00273870" w:rsidRDefault="00B70355" w:rsidP="004409BD">
            <w:pPr>
              <w:spacing w:after="0" w:line="240" w:lineRule="auto"/>
              <w:rPr>
                <w:rFonts w:ascii="Garamond" w:hAnsi="Garamond" w:cs="Times New Roman"/>
                <w:sz w:val="20"/>
                <w:szCs w:val="20"/>
              </w:rPr>
            </w:pPr>
            <w:r w:rsidRPr="00273870">
              <w:rPr>
                <w:rFonts w:ascii="Garamond" w:hAnsi="Garamond" w:cs="Times New Roman"/>
                <w:sz w:val="20"/>
                <w:szCs w:val="20"/>
              </w:rPr>
              <w:t>0.02</w:t>
            </w:r>
          </w:p>
        </w:tc>
        <w:tc>
          <w:tcPr>
            <w:tcW w:w="1080" w:type="dxa"/>
            <w:tcBorders>
              <w:top w:val="nil"/>
              <w:left w:val="nil"/>
              <w:bottom w:val="nil"/>
              <w:right w:val="nil"/>
            </w:tcBorders>
            <w:shd w:val="clear" w:color="auto" w:fill="auto"/>
            <w:vAlign w:val="bottom"/>
          </w:tcPr>
          <w:p w14:paraId="6E367EFD" w14:textId="77777777" w:rsidR="00B70355" w:rsidRPr="00273870" w:rsidRDefault="00B70355" w:rsidP="004409BD">
            <w:pPr>
              <w:spacing w:after="0" w:line="240" w:lineRule="auto"/>
              <w:rPr>
                <w:rFonts w:ascii="Garamond" w:hAnsi="Garamond" w:cs="Times New Roman"/>
                <w:sz w:val="20"/>
                <w:szCs w:val="20"/>
              </w:rPr>
            </w:pPr>
            <w:r w:rsidRPr="00273870">
              <w:rPr>
                <w:rFonts w:ascii="Garamond" w:hAnsi="Garamond" w:cs="Times New Roman"/>
                <w:sz w:val="20"/>
                <w:szCs w:val="20"/>
              </w:rPr>
              <w:t xml:space="preserve"> 0.175**</w:t>
            </w:r>
          </w:p>
        </w:tc>
        <w:tc>
          <w:tcPr>
            <w:tcW w:w="810" w:type="dxa"/>
            <w:tcBorders>
              <w:top w:val="nil"/>
              <w:left w:val="nil"/>
              <w:bottom w:val="nil"/>
              <w:right w:val="nil"/>
            </w:tcBorders>
            <w:shd w:val="clear" w:color="auto" w:fill="auto"/>
            <w:vAlign w:val="bottom"/>
          </w:tcPr>
          <w:p w14:paraId="3BB2901E" w14:textId="77777777" w:rsidR="00B70355" w:rsidRPr="00273870" w:rsidRDefault="00B70355" w:rsidP="004409BD">
            <w:pPr>
              <w:spacing w:after="0" w:line="240" w:lineRule="auto"/>
              <w:rPr>
                <w:rFonts w:ascii="Garamond" w:hAnsi="Garamond" w:cs="Times New Roman"/>
                <w:sz w:val="20"/>
                <w:szCs w:val="20"/>
              </w:rPr>
            </w:pPr>
            <w:r w:rsidRPr="00273870">
              <w:rPr>
                <w:rFonts w:ascii="Garamond" w:hAnsi="Garamond" w:cs="Times New Roman"/>
                <w:sz w:val="20"/>
                <w:szCs w:val="20"/>
              </w:rPr>
              <w:t>0.02</w:t>
            </w:r>
          </w:p>
        </w:tc>
        <w:tc>
          <w:tcPr>
            <w:tcW w:w="1068" w:type="dxa"/>
            <w:tcBorders>
              <w:top w:val="nil"/>
              <w:left w:val="nil"/>
              <w:bottom w:val="nil"/>
              <w:right w:val="nil"/>
            </w:tcBorders>
            <w:shd w:val="clear" w:color="auto" w:fill="auto"/>
            <w:vAlign w:val="bottom"/>
          </w:tcPr>
          <w:p w14:paraId="4C4FB16E" w14:textId="77777777" w:rsidR="00B70355" w:rsidRPr="00273870" w:rsidRDefault="00B70355" w:rsidP="004409BD">
            <w:pPr>
              <w:spacing w:after="0" w:line="240" w:lineRule="auto"/>
              <w:rPr>
                <w:rFonts w:ascii="Garamond" w:hAnsi="Garamond" w:cs="Times New Roman"/>
                <w:sz w:val="20"/>
                <w:szCs w:val="20"/>
              </w:rPr>
            </w:pPr>
            <w:r w:rsidRPr="00273870">
              <w:rPr>
                <w:rFonts w:ascii="Garamond" w:hAnsi="Garamond" w:cs="Times New Roman"/>
                <w:sz w:val="20"/>
                <w:szCs w:val="20"/>
              </w:rPr>
              <w:t xml:space="preserve"> 0.209***</w:t>
            </w:r>
          </w:p>
        </w:tc>
        <w:tc>
          <w:tcPr>
            <w:tcW w:w="775" w:type="dxa"/>
            <w:tcBorders>
              <w:top w:val="nil"/>
              <w:left w:val="nil"/>
              <w:bottom w:val="nil"/>
              <w:right w:val="nil"/>
            </w:tcBorders>
            <w:shd w:val="clear" w:color="auto" w:fill="auto"/>
            <w:vAlign w:val="bottom"/>
          </w:tcPr>
          <w:p w14:paraId="28569D55" w14:textId="77777777" w:rsidR="00B70355" w:rsidRPr="00273870" w:rsidRDefault="00B70355" w:rsidP="004409BD">
            <w:pPr>
              <w:spacing w:after="0" w:line="240" w:lineRule="auto"/>
              <w:rPr>
                <w:rFonts w:ascii="Garamond" w:hAnsi="Garamond" w:cs="Times New Roman"/>
                <w:sz w:val="20"/>
                <w:szCs w:val="20"/>
              </w:rPr>
            </w:pPr>
            <w:r w:rsidRPr="00273870">
              <w:rPr>
                <w:rFonts w:ascii="Garamond" w:hAnsi="Garamond" w:cs="Times New Roman"/>
                <w:sz w:val="20"/>
                <w:szCs w:val="20"/>
              </w:rPr>
              <w:t>0.02</w:t>
            </w:r>
          </w:p>
        </w:tc>
      </w:tr>
      <w:tr w:rsidR="00D23F49" w:rsidRPr="00273870" w14:paraId="1920848F" w14:textId="77777777" w:rsidTr="00D23F49">
        <w:trPr>
          <w:trHeight w:val="212"/>
        </w:trPr>
        <w:tc>
          <w:tcPr>
            <w:tcW w:w="2801" w:type="dxa"/>
            <w:tcBorders>
              <w:top w:val="nil"/>
              <w:left w:val="nil"/>
              <w:bottom w:val="nil"/>
              <w:right w:val="single" w:sz="4" w:space="0" w:color="auto"/>
            </w:tcBorders>
            <w:noWrap/>
            <w:vAlign w:val="bottom"/>
          </w:tcPr>
          <w:p w14:paraId="7DEA86CF" w14:textId="77777777" w:rsidR="00B70355" w:rsidRPr="00273870" w:rsidRDefault="00B70355" w:rsidP="004409BD">
            <w:pPr>
              <w:spacing w:after="0" w:line="240" w:lineRule="auto"/>
              <w:rPr>
                <w:rFonts w:ascii="Garamond" w:eastAsia="Times New Roman" w:hAnsi="Garamond" w:cs="Times New Roman"/>
                <w:sz w:val="20"/>
                <w:szCs w:val="20"/>
              </w:rPr>
            </w:pPr>
            <w:r w:rsidRPr="00273870">
              <w:rPr>
                <w:rFonts w:ascii="Garamond" w:eastAsia="Times New Roman" w:hAnsi="Garamond" w:cs="Times New Roman"/>
                <w:sz w:val="20"/>
                <w:szCs w:val="20"/>
              </w:rPr>
              <w:t xml:space="preserve">Mezzanine                  </w:t>
            </w:r>
          </w:p>
        </w:tc>
        <w:tc>
          <w:tcPr>
            <w:tcW w:w="1069" w:type="dxa"/>
            <w:gridSpan w:val="3"/>
            <w:tcBorders>
              <w:top w:val="nil"/>
              <w:left w:val="nil"/>
              <w:bottom w:val="nil"/>
              <w:right w:val="nil"/>
            </w:tcBorders>
            <w:shd w:val="clear" w:color="auto" w:fill="auto"/>
            <w:noWrap/>
            <w:vAlign w:val="bottom"/>
          </w:tcPr>
          <w:p w14:paraId="2942B2CE" w14:textId="77777777" w:rsidR="00B70355" w:rsidRPr="00273870" w:rsidRDefault="00B70355" w:rsidP="004409BD">
            <w:pPr>
              <w:spacing w:after="0" w:line="240" w:lineRule="auto"/>
              <w:rPr>
                <w:rFonts w:ascii="Garamond" w:hAnsi="Garamond" w:cs="Times New Roman"/>
                <w:sz w:val="20"/>
                <w:szCs w:val="20"/>
              </w:rPr>
            </w:pPr>
            <w:r w:rsidRPr="00273870">
              <w:rPr>
                <w:rFonts w:ascii="Garamond" w:hAnsi="Garamond" w:cs="Times New Roman"/>
                <w:sz w:val="20"/>
                <w:szCs w:val="20"/>
              </w:rPr>
              <w:t xml:space="preserve"> </w:t>
            </w:r>
          </w:p>
        </w:tc>
        <w:tc>
          <w:tcPr>
            <w:tcW w:w="720" w:type="dxa"/>
            <w:tcBorders>
              <w:top w:val="nil"/>
              <w:left w:val="nil"/>
              <w:bottom w:val="nil"/>
              <w:right w:val="nil"/>
            </w:tcBorders>
            <w:shd w:val="clear" w:color="auto" w:fill="auto"/>
            <w:noWrap/>
            <w:vAlign w:val="bottom"/>
          </w:tcPr>
          <w:p w14:paraId="7ED24932" w14:textId="77777777" w:rsidR="00B70355" w:rsidRPr="00273870" w:rsidRDefault="00B70355" w:rsidP="004409BD">
            <w:pPr>
              <w:spacing w:after="0" w:line="240" w:lineRule="auto"/>
              <w:rPr>
                <w:rFonts w:ascii="Garamond" w:hAnsi="Garamond" w:cs="Times New Roman"/>
                <w:sz w:val="20"/>
                <w:szCs w:val="20"/>
              </w:rPr>
            </w:pPr>
          </w:p>
        </w:tc>
        <w:tc>
          <w:tcPr>
            <w:tcW w:w="1080" w:type="dxa"/>
            <w:gridSpan w:val="3"/>
            <w:tcBorders>
              <w:top w:val="nil"/>
              <w:left w:val="nil"/>
              <w:bottom w:val="nil"/>
              <w:right w:val="nil"/>
            </w:tcBorders>
            <w:shd w:val="clear" w:color="auto" w:fill="auto"/>
            <w:vAlign w:val="bottom"/>
          </w:tcPr>
          <w:p w14:paraId="644F047D" w14:textId="77777777" w:rsidR="00B70355" w:rsidRPr="00273870" w:rsidRDefault="00B70355" w:rsidP="004409BD">
            <w:pPr>
              <w:spacing w:after="0" w:line="240" w:lineRule="auto"/>
              <w:rPr>
                <w:rFonts w:ascii="Garamond" w:hAnsi="Garamond" w:cs="Times New Roman"/>
                <w:sz w:val="20"/>
                <w:szCs w:val="20"/>
              </w:rPr>
            </w:pPr>
            <w:r w:rsidRPr="00273870">
              <w:rPr>
                <w:rFonts w:ascii="Garamond" w:hAnsi="Garamond" w:cs="Times New Roman"/>
                <w:sz w:val="20"/>
                <w:szCs w:val="20"/>
              </w:rPr>
              <w:t xml:space="preserve"> 0.045***</w:t>
            </w:r>
          </w:p>
        </w:tc>
        <w:tc>
          <w:tcPr>
            <w:tcW w:w="720" w:type="dxa"/>
            <w:tcBorders>
              <w:top w:val="nil"/>
              <w:left w:val="nil"/>
              <w:bottom w:val="nil"/>
              <w:right w:val="nil"/>
            </w:tcBorders>
            <w:shd w:val="clear" w:color="auto" w:fill="auto"/>
            <w:vAlign w:val="bottom"/>
          </w:tcPr>
          <w:p w14:paraId="466C1D08" w14:textId="77777777" w:rsidR="00B70355" w:rsidRPr="00273870" w:rsidRDefault="00B70355" w:rsidP="004409BD">
            <w:pPr>
              <w:spacing w:after="0" w:line="240" w:lineRule="auto"/>
              <w:rPr>
                <w:rFonts w:ascii="Garamond" w:hAnsi="Garamond" w:cs="Times New Roman"/>
                <w:sz w:val="20"/>
                <w:szCs w:val="20"/>
              </w:rPr>
            </w:pPr>
            <w:r w:rsidRPr="00273870">
              <w:rPr>
                <w:rFonts w:ascii="Garamond" w:hAnsi="Garamond" w:cs="Times New Roman"/>
                <w:sz w:val="20"/>
                <w:szCs w:val="20"/>
              </w:rPr>
              <w:t>0.01</w:t>
            </w:r>
          </w:p>
        </w:tc>
        <w:tc>
          <w:tcPr>
            <w:tcW w:w="1080" w:type="dxa"/>
            <w:tcBorders>
              <w:top w:val="nil"/>
              <w:left w:val="nil"/>
              <w:bottom w:val="nil"/>
              <w:right w:val="nil"/>
            </w:tcBorders>
            <w:shd w:val="clear" w:color="auto" w:fill="auto"/>
            <w:vAlign w:val="bottom"/>
          </w:tcPr>
          <w:p w14:paraId="3CA28BC8" w14:textId="77777777" w:rsidR="00B70355" w:rsidRPr="00273870" w:rsidRDefault="00B70355" w:rsidP="004409BD">
            <w:pPr>
              <w:spacing w:after="0" w:line="240" w:lineRule="auto"/>
              <w:rPr>
                <w:rFonts w:ascii="Garamond" w:hAnsi="Garamond" w:cs="Times New Roman"/>
                <w:sz w:val="20"/>
                <w:szCs w:val="20"/>
              </w:rPr>
            </w:pPr>
            <w:r w:rsidRPr="00273870">
              <w:rPr>
                <w:rFonts w:ascii="Garamond" w:hAnsi="Garamond" w:cs="Times New Roman"/>
                <w:sz w:val="20"/>
                <w:szCs w:val="20"/>
              </w:rPr>
              <w:t xml:space="preserve"> 0.048***</w:t>
            </w:r>
          </w:p>
        </w:tc>
        <w:tc>
          <w:tcPr>
            <w:tcW w:w="810" w:type="dxa"/>
            <w:tcBorders>
              <w:top w:val="nil"/>
              <w:left w:val="nil"/>
              <w:bottom w:val="nil"/>
              <w:right w:val="nil"/>
            </w:tcBorders>
            <w:shd w:val="clear" w:color="auto" w:fill="auto"/>
            <w:vAlign w:val="bottom"/>
          </w:tcPr>
          <w:p w14:paraId="42D94342" w14:textId="77777777" w:rsidR="00B70355" w:rsidRPr="00273870" w:rsidRDefault="00B70355" w:rsidP="004409BD">
            <w:pPr>
              <w:spacing w:after="0" w:line="240" w:lineRule="auto"/>
              <w:rPr>
                <w:rFonts w:ascii="Garamond" w:hAnsi="Garamond" w:cs="Times New Roman"/>
                <w:sz w:val="20"/>
                <w:szCs w:val="20"/>
              </w:rPr>
            </w:pPr>
            <w:r w:rsidRPr="00273870">
              <w:rPr>
                <w:rFonts w:ascii="Garamond" w:hAnsi="Garamond" w:cs="Times New Roman"/>
                <w:sz w:val="20"/>
                <w:szCs w:val="20"/>
              </w:rPr>
              <w:t>0.01</w:t>
            </w:r>
          </w:p>
        </w:tc>
        <w:tc>
          <w:tcPr>
            <w:tcW w:w="1068" w:type="dxa"/>
            <w:tcBorders>
              <w:top w:val="nil"/>
              <w:left w:val="nil"/>
              <w:bottom w:val="nil"/>
              <w:right w:val="nil"/>
            </w:tcBorders>
            <w:shd w:val="clear" w:color="auto" w:fill="auto"/>
            <w:vAlign w:val="bottom"/>
          </w:tcPr>
          <w:p w14:paraId="23F61F62" w14:textId="77777777" w:rsidR="00B70355" w:rsidRPr="00273870" w:rsidRDefault="00B70355" w:rsidP="004409BD">
            <w:pPr>
              <w:spacing w:after="0" w:line="240" w:lineRule="auto"/>
              <w:rPr>
                <w:rFonts w:ascii="Garamond" w:hAnsi="Garamond" w:cs="Times New Roman"/>
                <w:sz w:val="20"/>
                <w:szCs w:val="20"/>
              </w:rPr>
            </w:pPr>
            <w:r w:rsidRPr="00273870">
              <w:rPr>
                <w:rFonts w:ascii="Garamond" w:hAnsi="Garamond" w:cs="Times New Roman"/>
                <w:sz w:val="20"/>
                <w:szCs w:val="20"/>
              </w:rPr>
              <w:t xml:space="preserve"> 0.046***</w:t>
            </w:r>
          </w:p>
        </w:tc>
        <w:tc>
          <w:tcPr>
            <w:tcW w:w="775" w:type="dxa"/>
            <w:tcBorders>
              <w:top w:val="nil"/>
              <w:left w:val="nil"/>
              <w:bottom w:val="nil"/>
              <w:right w:val="nil"/>
            </w:tcBorders>
            <w:shd w:val="clear" w:color="auto" w:fill="auto"/>
            <w:vAlign w:val="bottom"/>
          </w:tcPr>
          <w:p w14:paraId="341EB55D" w14:textId="77777777" w:rsidR="00B70355" w:rsidRPr="00273870" w:rsidRDefault="00B70355" w:rsidP="004409BD">
            <w:pPr>
              <w:spacing w:after="0" w:line="240" w:lineRule="auto"/>
              <w:rPr>
                <w:rFonts w:ascii="Garamond" w:hAnsi="Garamond" w:cs="Times New Roman"/>
                <w:sz w:val="20"/>
                <w:szCs w:val="20"/>
              </w:rPr>
            </w:pPr>
            <w:r w:rsidRPr="00273870">
              <w:rPr>
                <w:rFonts w:ascii="Garamond" w:hAnsi="Garamond" w:cs="Times New Roman"/>
                <w:sz w:val="20"/>
                <w:szCs w:val="20"/>
              </w:rPr>
              <w:t>0.01</w:t>
            </w:r>
          </w:p>
        </w:tc>
      </w:tr>
      <w:tr w:rsidR="00D23F49" w:rsidRPr="00273870" w14:paraId="6DB80EAE" w14:textId="77777777" w:rsidTr="00D23F49">
        <w:trPr>
          <w:trHeight w:val="212"/>
        </w:trPr>
        <w:tc>
          <w:tcPr>
            <w:tcW w:w="2801" w:type="dxa"/>
            <w:tcBorders>
              <w:top w:val="nil"/>
              <w:left w:val="nil"/>
              <w:bottom w:val="single" w:sz="4" w:space="0" w:color="auto"/>
              <w:right w:val="single" w:sz="4" w:space="0" w:color="auto"/>
            </w:tcBorders>
            <w:noWrap/>
            <w:vAlign w:val="bottom"/>
            <w:hideMark/>
          </w:tcPr>
          <w:p w14:paraId="0F8A1847" w14:textId="77777777" w:rsidR="00B70355" w:rsidRPr="00273870" w:rsidRDefault="00B70355" w:rsidP="004409BD">
            <w:pPr>
              <w:spacing w:after="0" w:line="240" w:lineRule="auto"/>
              <w:rPr>
                <w:rFonts w:ascii="Garamond" w:eastAsia="Times New Roman" w:hAnsi="Garamond" w:cs="Times New Roman"/>
                <w:sz w:val="20"/>
                <w:szCs w:val="20"/>
              </w:rPr>
            </w:pPr>
            <w:r w:rsidRPr="00273870">
              <w:rPr>
                <w:rFonts w:ascii="Garamond" w:eastAsia="Times New Roman" w:hAnsi="Garamond" w:cs="Times New Roman"/>
                <w:sz w:val="20"/>
                <w:szCs w:val="20"/>
              </w:rPr>
              <w:t xml:space="preserve">1st Floor                   </w:t>
            </w:r>
          </w:p>
        </w:tc>
        <w:tc>
          <w:tcPr>
            <w:tcW w:w="1069" w:type="dxa"/>
            <w:gridSpan w:val="3"/>
            <w:tcBorders>
              <w:top w:val="nil"/>
              <w:left w:val="nil"/>
              <w:bottom w:val="single" w:sz="4" w:space="0" w:color="auto"/>
              <w:right w:val="nil"/>
            </w:tcBorders>
            <w:shd w:val="clear" w:color="auto" w:fill="auto"/>
            <w:noWrap/>
            <w:vAlign w:val="bottom"/>
            <w:hideMark/>
          </w:tcPr>
          <w:p w14:paraId="3FD2035B" w14:textId="77777777" w:rsidR="00B70355" w:rsidRPr="00273870" w:rsidRDefault="00B70355" w:rsidP="004409BD">
            <w:pPr>
              <w:spacing w:after="0" w:line="240" w:lineRule="auto"/>
              <w:rPr>
                <w:rFonts w:ascii="Garamond" w:eastAsia="Times New Roman" w:hAnsi="Garamond" w:cs="Times New Roman"/>
                <w:sz w:val="20"/>
                <w:szCs w:val="20"/>
              </w:rPr>
            </w:pPr>
          </w:p>
        </w:tc>
        <w:tc>
          <w:tcPr>
            <w:tcW w:w="720" w:type="dxa"/>
            <w:tcBorders>
              <w:top w:val="nil"/>
              <w:left w:val="nil"/>
              <w:bottom w:val="single" w:sz="4" w:space="0" w:color="auto"/>
              <w:right w:val="nil"/>
            </w:tcBorders>
            <w:shd w:val="clear" w:color="auto" w:fill="auto"/>
            <w:noWrap/>
            <w:vAlign w:val="bottom"/>
            <w:hideMark/>
          </w:tcPr>
          <w:p w14:paraId="76D7904C" w14:textId="77777777" w:rsidR="00B70355" w:rsidRPr="00273870" w:rsidRDefault="00B70355" w:rsidP="004409BD">
            <w:pPr>
              <w:spacing w:after="0" w:line="240" w:lineRule="auto"/>
              <w:rPr>
                <w:rFonts w:ascii="Garamond" w:eastAsia="Times New Roman" w:hAnsi="Garamond" w:cs="Times New Roman"/>
                <w:sz w:val="20"/>
                <w:szCs w:val="20"/>
              </w:rPr>
            </w:pPr>
          </w:p>
        </w:tc>
        <w:tc>
          <w:tcPr>
            <w:tcW w:w="1080" w:type="dxa"/>
            <w:gridSpan w:val="3"/>
            <w:tcBorders>
              <w:top w:val="nil"/>
              <w:left w:val="nil"/>
              <w:bottom w:val="single" w:sz="4" w:space="0" w:color="auto"/>
              <w:right w:val="nil"/>
            </w:tcBorders>
            <w:shd w:val="clear" w:color="auto" w:fill="auto"/>
            <w:vAlign w:val="bottom"/>
          </w:tcPr>
          <w:p w14:paraId="46C7B66F" w14:textId="77777777" w:rsidR="00B70355" w:rsidRPr="00273870" w:rsidRDefault="00B70355" w:rsidP="004409BD">
            <w:pPr>
              <w:spacing w:after="0" w:line="240" w:lineRule="auto"/>
              <w:rPr>
                <w:rFonts w:ascii="Garamond" w:hAnsi="Garamond" w:cs="Times New Roman"/>
                <w:sz w:val="20"/>
                <w:szCs w:val="20"/>
              </w:rPr>
            </w:pPr>
            <w:r w:rsidRPr="00273870">
              <w:rPr>
                <w:rFonts w:ascii="Garamond" w:hAnsi="Garamond" w:cs="Times New Roman"/>
                <w:sz w:val="20"/>
                <w:szCs w:val="20"/>
              </w:rPr>
              <w:t xml:space="preserve"> 0.110***</w:t>
            </w:r>
          </w:p>
        </w:tc>
        <w:tc>
          <w:tcPr>
            <w:tcW w:w="720" w:type="dxa"/>
            <w:tcBorders>
              <w:top w:val="nil"/>
              <w:left w:val="nil"/>
              <w:bottom w:val="single" w:sz="4" w:space="0" w:color="auto"/>
              <w:right w:val="nil"/>
            </w:tcBorders>
            <w:shd w:val="clear" w:color="auto" w:fill="auto"/>
            <w:vAlign w:val="bottom"/>
          </w:tcPr>
          <w:p w14:paraId="76AE9FDB" w14:textId="77777777" w:rsidR="00B70355" w:rsidRPr="00273870" w:rsidRDefault="00B70355" w:rsidP="004409BD">
            <w:pPr>
              <w:spacing w:after="0" w:line="240" w:lineRule="auto"/>
              <w:rPr>
                <w:rFonts w:ascii="Garamond" w:hAnsi="Garamond" w:cs="Times New Roman"/>
                <w:sz w:val="20"/>
                <w:szCs w:val="20"/>
              </w:rPr>
            </w:pPr>
            <w:r w:rsidRPr="00273870">
              <w:rPr>
                <w:rFonts w:ascii="Garamond" w:hAnsi="Garamond" w:cs="Times New Roman"/>
                <w:sz w:val="20"/>
                <w:szCs w:val="20"/>
              </w:rPr>
              <w:t>0.01</w:t>
            </w:r>
          </w:p>
        </w:tc>
        <w:tc>
          <w:tcPr>
            <w:tcW w:w="1080" w:type="dxa"/>
            <w:tcBorders>
              <w:top w:val="nil"/>
              <w:left w:val="nil"/>
              <w:bottom w:val="single" w:sz="4" w:space="0" w:color="auto"/>
              <w:right w:val="nil"/>
            </w:tcBorders>
            <w:shd w:val="clear" w:color="auto" w:fill="auto"/>
            <w:vAlign w:val="bottom"/>
          </w:tcPr>
          <w:p w14:paraId="2437851A" w14:textId="77777777" w:rsidR="00B70355" w:rsidRPr="00273870" w:rsidRDefault="00B70355" w:rsidP="004409BD">
            <w:pPr>
              <w:spacing w:after="0" w:line="240" w:lineRule="auto"/>
              <w:rPr>
                <w:rFonts w:ascii="Garamond" w:hAnsi="Garamond" w:cs="Times New Roman"/>
                <w:sz w:val="20"/>
                <w:szCs w:val="20"/>
              </w:rPr>
            </w:pPr>
            <w:r w:rsidRPr="00273870">
              <w:rPr>
                <w:rFonts w:ascii="Garamond" w:hAnsi="Garamond" w:cs="Times New Roman"/>
                <w:sz w:val="20"/>
                <w:szCs w:val="20"/>
              </w:rPr>
              <w:t xml:space="preserve"> 0.113***</w:t>
            </w:r>
          </w:p>
        </w:tc>
        <w:tc>
          <w:tcPr>
            <w:tcW w:w="810" w:type="dxa"/>
            <w:tcBorders>
              <w:top w:val="nil"/>
              <w:left w:val="nil"/>
              <w:bottom w:val="single" w:sz="4" w:space="0" w:color="auto"/>
              <w:right w:val="nil"/>
            </w:tcBorders>
            <w:shd w:val="clear" w:color="auto" w:fill="auto"/>
            <w:vAlign w:val="bottom"/>
          </w:tcPr>
          <w:p w14:paraId="00FA09B2" w14:textId="77777777" w:rsidR="00B70355" w:rsidRPr="00273870" w:rsidRDefault="00B70355" w:rsidP="004409BD">
            <w:pPr>
              <w:spacing w:after="0" w:line="240" w:lineRule="auto"/>
              <w:rPr>
                <w:rFonts w:ascii="Garamond" w:hAnsi="Garamond" w:cs="Times New Roman"/>
                <w:sz w:val="20"/>
                <w:szCs w:val="20"/>
              </w:rPr>
            </w:pPr>
            <w:r w:rsidRPr="00273870">
              <w:rPr>
                <w:rFonts w:ascii="Garamond" w:hAnsi="Garamond" w:cs="Times New Roman"/>
                <w:sz w:val="20"/>
                <w:szCs w:val="20"/>
              </w:rPr>
              <w:t>0.01</w:t>
            </w:r>
          </w:p>
        </w:tc>
        <w:tc>
          <w:tcPr>
            <w:tcW w:w="1068" w:type="dxa"/>
            <w:tcBorders>
              <w:top w:val="nil"/>
              <w:left w:val="nil"/>
              <w:bottom w:val="single" w:sz="4" w:space="0" w:color="auto"/>
              <w:right w:val="nil"/>
            </w:tcBorders>
            <w:shd w:val="clear" w:color="auto" w:fill="auto"/>
            <w:vAlign w:val="bottom"/>
          </w:tcPr>
          <w:p w14:paraId="13529D93" w14:textId="77777777" w:rsidR="00B70355" w:rsidRPr="00273870" w:rsidRDefault="00B70355" w:rsidP="004409BD">
            <w:pPr>
              <w:spacing w:after="0" w:line="240" w:lineRule="auto"/>
              <w:rPr>
                <w:rFonts w:ascii="Garamond" w:hAnsi="Garamond" w:cs="Times New Roman"/>
                <w:sz w:val="20"/>
                <w:szCs w:val="20"/>
              </w:rPr>
            </w:pPr>
            <w:r w:rsidRPr="00273870">
              <w:rPr>
                <w:rFonts w:ascii="Garamond" w:hAnsi="Garamond" w:cs="Times New Roman"/>
                <w:sz w:val="20"/>
                <w:szCs w:val="20"/>
              </w:rPr>
              <w:t xml:space="preserve"> 0.112***</w:t>
            </w:r>
          </w:p>
        </w:tc>
        <w:tc>
          <w:tcPr>
            <w:tcW w:w="775" w:type="dxa"/>
            <w:tcBorders>
              <w:top w:val="nil"/>
              <w:left w:val="nil"/>
              <w:bottom w:val="single" w:sz="4" w:space="0" w:color="auto"/>
              <w:right w:val="nil"/>
            </w:tcBorders>
            <w:shd w:val="clear" w:color="auto" w:fill="auto"/>
            <w:vAlign w:val="bottom"/>
          </w:tcPr>
          <w:p w14:paraId="6373D4D0" w14:textId="77777777" w:rsidR="00B70355" w:rsidRPr="00273870" w:rsidRDefault="00B70355" w:rsidP="004409BD">
            <w:pPr>
              <w:spacing w:after="0" w:line="240" w:lineRule="auto"/>
              <w:rPr>
                <w:rFonts w:ascii="Garamond" w:hAnsi="Garamond" w:cs="Times New Roman"/>
                <w:sz w:val="20"/>
                <w:szCs w:val="20"/>
              </w:rPr>
            </w:pPr>
            <w:r w:rsidRPr="00273870">
              <w:rPr>
                <w:rFonts w:ascii="Garamond" w:hAnsi="Garamond" w:cs="Times New Roman"/>
                <w:sz w:val="20"/>
                <w:szCs w:val="20"/>
              </w:rPr>
              <w:t>0.01</w:t>
            </w:r>
          </w:p>
        </w:tc>
      </w:tr>
      <w:tr w:rsidR="00D23F49" w:rsidRPr="00273870" w14:paraId="4AE18297" w14:textId="77777777" w:rsidTr="00D23F49">
        <w:trPr>
          <w:trHeight w:val="212"/>
        </w:trPr>
        <w:tc>
          <w:tcPr>
            <w:tcW w:w="2801" w:type="dxa"/>
            <w:tcBorders>
              <w:top w:val="single" w:sz="4" w:space="0" w:color="auto"/>
              <w:left w:val="nil"/>
              <w:bottom w:val="single" w:sz="4" w:space="0" w:color="auto"/>
              <w:right w:val="single" w:sz="4" w:space="0" w:color="auto"/>
            </w:tcBorders>
            <w:noWrap/>
            <w:vAlign w:val="bottom"/>
          </w:tcPr>
          <w:p w14:paraId="7B3C8FBD" w14:textId="77777777" w:rsidR="00A35CC9" w:rsidRPr="00273870" w:rsidRDefault="00A35CC9" w:rsidP="00A35CC9">
            <w:pPr>
              <w:spacing w:after="0" w:line="240" w:lineRule="auto"/>
              <w:rPr>
                <w:rFonts w:ascii="Garamond" w:eastAsia="Times New Roman" w:hAnsi="Garamond" w:cs="Times New Roman"/>
                <w:sz w:val="20"/>
                <w:szCs w:val="20"/>
              </w:rPr>
            </w:pPr>
          </w:p>
        </w:tc>
        <w:tc>
          <w:tcPr>
            <w:tcW w:w="1789" w:type="dxa"/>
            <w:gridSpan w:val="4"/>
            <w:tcBorders>
              <w:top w:val="single" w:sz="4" w:space="0" w:color="auto"/>
              <w:left w:val="single" w:sz="4" w:space="0" w:color="auto"/>
              <w:bottom w:val="single" w:sz="4" w:space="0" w:color="auto"/>
              <w:right w:val="single" w:sz="4" w:space="0" w:color="auto"/>
            </w:tcBorders>
            <w:noWrap/>
            <w:vAlign w:val="bottom"/>
          </w:tcPr>
          <w:p w14:paraId="44314465" w14:textId="6F946B0D" w:rsidR="00A35CC9" w:rsidRPr="00D23F49" w:rsidRDefault="00A35CC9" w:rsidP="00A35CC9">
            <w:pPr>
              <w:spacing w:after="0" w:line="240" w:lineRule="auto"/>
              <w:jc w:val="center"/>
              <w:rPr>
                <w:rFonts w:ascii="Garamond" w:eastAsia="Times New Roman" w:hAnsi="Garamond" w:cs="Times New Roman"/>
                <w:b/>
                <w:bCs/>
                <w:sz w:val="20"/>
                <w:szCs w:val="20"/>
              </w:rPr>
            </w:pPr>
            <w:r w:rsidRPr="00D23F49">
              <w:rPr>
                <w:rFonts w:ascii="Garamond" w:eastAsia="Times New Roman" w:hAnsi="Garamond" w:cs="Times New Roman"/>
                <w:b/>
                <w:bCs/>
                <w:sz w:val="20"/>
                <w:szCs w:val="20"/>
              </w:rPr>
              <w:t>Probit</w:t>
            </w:r>
          </w:p>
        </w:tc>
        <w:tc>
          <w:tcPr>
            <w:tcW w:w="1800" w:type="dxa"/>
            <w:gridSpan w:val="4"/>
            <w:tcBorders>
              <w:top w:val="single" w:sz="4" w:space="0" w:color="auto"/>
              <w:left w:val="nil"/>
              <w:bottom w:val="single" w:sz="4" w:space="0" w:color="auto"/>
              <w:right w:val="single" w:sz="4" w:space="0" w:color="auto"/>
            </w:tcBorders>
            <w:vAlign w:val="bottom"/>
          </w:tcPr>
          <w:p w14:paraId="415F8589" w14:textId="2BDBB634" w:rsidR="00A35CC9" w:rsidRPr="00D23F49" w:rsidRDefault="00A35CC9" w:rsidP="00A35CC9">
            <w:pPr>
              <w:spacing w:after="0" w:line="240" w:lineRule="auto"/>
              <w:jc w:val="center"/>
              <w:rPr>
                <w:rFonts w:ascii="Garamond" w:hAnsi="Garamond" w:cs="Times New Roman"/>
                <w:b/>
                <w:bCs/>
                <w:sz w:val="20"/>
                <w:szCs w:val="20"/>
              </w:rPr>
            </w:pPr>
            <w:r w:rsidRPr="00D23F49">
              <w:rPr>
                <w:rFonts w:ascii="Garamond" w:eastAsia="Times New Roman" w:hAnsi="Garamond" w:cs="Times New Roman"/>
                <w:b/>
                <w:bCs/>
                <w:sz w:val="20"/>
                <w:szCs w:val="20"/>
              </w:rPr>
              <w:t>Model 1</w:t>
            </w:r>
          </w:p>
        </w:tc>
        <w:tc>
          <w:tcPr>
            <w:tcW w:w="1890" w:type="dxa"/>
            <w:gridSpan w:val="2"/>
            <w:tcBorders>
              <w:top w:val="single" w:sz="4" w:space="0" w:color="auto"/>
              <w:left w:val="nil"/>
              <w:bottom w:val="single" w:sz="4" w:space="0" w:color="auto"/>
              <w:right w:val="single" w:sz="4" w:space="0" w:color="auto"/>
            </w:tcBorders>
            <w:vAlign w:val="bottom"/>
          </w:tcPr>
          <w:p w14:paraId="7F05FA66" w14:textId="26E9B2B2" w:rsidR="00A35CC9" w:rsidRPr="00D23F49" w:rsidRDefault="00A35CC9" w:rsidP="00A35CC9">
            <w:pPr>
              <w:spacing w:after="0" w:line="240" w:lineRule="auto"/>
              <w:jc w:val="center"/>
              <w:rPr>
                <w:rFonts w:ascii="Garamond" w:hAnsi="Garamond" w:cs="Times New Roman"/>
                <w:b/>
                <w:bCs/>
                <w:sz w:val="20"/>
                <w:szCs w:val="20"/>
              </w:rPr>
            </w:pPr>
            <w:r w:rsidRPr="00D23F49">
              <w:rPr>
                <w:rFonts w:ascii="Garamond" w:eastAsia="Times New Roman" w:hAnsi="Garamond" w:cs="Times New Roman"/>
                <w:b/>
                <w:bCs/>
                <w:sz w:val="20"/>
                <w:szCs w:val="20"/>
              </w:rPr>
              <w:t>Model 2</w:t>
            </w:r>
          </w:p>
        </w:tc>
        <w:tc>
          <w:tcPr>
            <w:tcW w:w="1843" w:type="dxa"/>
            <w:gridSpan w:val="2"/>
            <w:tcBorders>
              <w:top w:val="single" w:sz="4" w:space="0" w:color="auto"/>
              <w:left w:val="single" w:sz="4" w:space="0" w:color="auto"/>
              <w:bottom w:val="single" w:sz="4" w:space="0" w:color="auto"/>
              <w:right w:val="nil"/>
            </w:tcBorders>
          </w:tcPr>
          <w:p w14:paraId="54A14BB0" w14:textId="6E792D47" w:rsidR="00A35CC9" w:rsidRPr="00D23F49" w:rsidRDefault="00A35CC9" w:rsidP="00A35CC9">
            <w:pPr>
              <w:spacing w:after="0" w:line="240" w:lineRule="auto"/>
              <w:jc w:val="center"/>
              <w:rPr>
                <w:rFonts w:ascii="Garamond" w:hAnsi="Garamond" w:cs="Times New Roman"/>
                <w:b/>
                <w:bCs/>
                <w:sz w:val="20"/>
                <w:szCs w:val="20"/>
              </w:rPr>
            </w:pPr>
            <w:r w:rsidRPr="00D23F49">
              <w:rPr>
                <w:rFonts w:ascii="Garamond" w:eastAsia="Times New Roman" w:hAnsi="Garamond" w:cs="Times New Roman"/>
                <w:b/>
                <w:bCs/>
                <w:sz w:val="20"/>
                <w:szCs w:val="20"/>
              </w:rPr>
              <w:t>Model 3</w:t>
            </w:r>
          </w:p>
        </w:tc>
      </w:tr>
      <w:tr w:rsidR="00D23F49" w:rsidRPr="00273870" w14:paraId="3E42C20C" w14:textId="77777777" w:rsidTr="00D23F49">
        <w:trPr>
          <w:trHeight w:val="212"/>
        </w:trPr>
        <w:tc>
          <w:tcPr>
            <w:tcW w:w="2801" w:type="dxa"/>
            <w:tcBorders>
              <w:top w:val="single" w:sz="4" w:space="0" w:color="auto"/>
              <w:left w:val="nil"/>
              <w:bottom w:val="single" w:sz="4" w:space="0" w:color="auto"/>
              <w:right w:val="single" w:sz="4" w:space="0" w:color="auto"/>
            </w:tcBorders>
            <w:noWrap/>
            <w:vAlign w:val="bottom"/>
          </w:tcPr>
          <w:p w14:paraId="3C9160FF" w14:textId="77777777" w:rsidR="00A35CC9" w:rsidRPr="00273870" w:rsidRDefault="00A35CC9" w:rsidP="00A35CC9">
            <w:pPr>
              <w:spacing w:after="0" w:line="240" w:lineRule="auto"/>
              <w:rPr>
                <w:rFonts w:ascii="Garamond" w:eastAsia="Times New Roman" w:hAnsi="Garamond" w:cs="Times New Roman"/>
                <w:sz w:val="20"/>
                <w:szCs w:val="20"/>
              </w:rPr>
            </w:pPr>
          </w:p>
        </w:tc>
        <w:tc>
          <w:tcPr>
            <w:tcW w:w="799" w:type="dxa"/>
            <w:tcBorders>
              <w:top w:val="single" w:sz="4" w:space="0" w:color="auto"/>
              <w:left w:val="single" w:sz="4" w:space="0" w:color="auto"/>
              <w:bottom w:val="single" w:sz="4" w:space="0" w:color="auto"/>
            </w:tcBorders>
            <w:noWrap/>
            <w:vAlign w:val="bottom"/>
          </w:tcPr>
          <w:p w14:paraId="3042F174" w14:textId="39CAFC19" w:rsidR="00A35CC9" w:rsidRPr="00D23F49" w:rsidRDefault="00A35CC9" w:rsidP="00A35CC9">
            <w:pPr>
              <w:spacing w:after="0" w:line="240" w:lineRule="auto"/>
              <w:jc w:val="center"/>
              <w:rPr>
                <w:rFonts w:ascii="Garamond" w:eastAsia="Times New Roman" w:hAnsi="Garamond" w:cs="Times New Roman"/>
                <w:b/>
                <w:bCs/>
                <w:sz w:val="20"/>
                <w:szCs w:val="20"/>
              </w:rPr>
            </w:pPr>
            <w:r w:rsidRPr="00D23F49">
              <w:rPr>
                <w:rFonts w:ascii="Garamond" w:eastAsia="Times New Roman" w:hAnsi="Garamond" w:cs="Times New Roman"/>
                <w:b/>
                <w:bCs/>
                <w:sz w:val="20"/>
                <w:szCs w:val="20"/>
              </w:rPr>
              <w:t>Coef.</w:t>
            </w:r>
          </w:p>
        </w:tc>
        <w:tc>
          <w:tcPr>
            <w:tcW w:w="990" w:type="dxa"/>
            <w:gridSpan w:val="3"/>
            <w:tcBorders>
              <w:top w:val="single" w:sz="4" w:space="0" w:color="auto"/>
              <w:bottom w:val="single" w:sz="4" w:space="0" w:color="auto"/>
              <w:right w:val="single" w:sz="4" w:space="0" w:color="auto"/>
            </w:tcBorders>
            <w:noWrap/>
            <w:vAlign w:val="bottom"/>
          </w:tcPr>
          <w:p w14:paraId="1335B3C7" w14:textId="3B3615F0" w:rsidR="00A35CC9" w:rsidRPr="00D23F49" w:rsidRDefault="00A35CC9" w:rsidP="00D23F49">
            <w:pPr>
              <w:spacing w:after="0" w:line="240" w:lineRule="auto"/>
              <w:jc w:val="right"/>
              <w:rPr>
                <w:rFonts w:ascii="Garamond" w:eastAsia="Times New Roman" w:hAnsi="Garamond" w:cs="Times New Roman"/>
                <w:b/>
                <w:bCs/>
                <w:sz w:val="20"/>
                <w:szCs w:val="20"/>
              </w:rPr>
            </w:pPr>
            <w:r w:rsidRPr="00D23F49">
              <w:rPr>
                <w:rFonts w:ascii="Garamond" w:eastAsia="Times New Roman" w:hAnsi="Garamond" w:cs="Times New Roman"/>
                <w:b/>
                <w:bCs/>
                <w:sz w:val="20"/>
                <w:szCs w:val="20"/>
              </w:rPr>
              <w:t>Stderr.</w:t>
            </w:r>
          </w:p>
        </w:tc>
        <w:tc>
          <w:tcPr>
            <w:tcW w:w="720" w:type="dxa"/>
            <w:tcBorders>
              <w:top w:val="single" w:sz="4" w:space="0" w:color="auto"/>
              <w:left w:val="single" w:sz="4" w:space="0" w:color="auto"/>
              <w:bottom w:val="single" w:sz="4" w:space="0" w:color="auto"/>
            </w:tcBorders>
            <w:vAlign w:val="bottom"/>
          </w:tcPr>
          <w:p w14:paraId="0E3E9B75" w14:textId="24F45D46" w:rsidR="00A35CC9" w:rsidRPr="00D23F49" w:rsidRDefault="00A35CC9" w:rsidP="00A35CC9">
            <w:pPr>
              <w:spacing w:after="0" w:line="240" w:lineRule="auto"/>
              <w:jc w:val="center"/>
              <w:rPr>
                <w:rFonts w:ascii="Garamond" w:hAnsi="Garamond" w:cs="Times New Roman"/>
                <w:b/>
                <w:bCs/>
                <w:sz w:val="20"/>
                <w:szCs w:val="20"/>
              </w:rPr>
            </w:pPr>
            <w:r w:rsidRPr="00D23F49">
              <w:rPr>
                <w:rFonts w:ascii="Garamond" w:eastAsia="Times New Roman" w:hAnsi="Garamond" w:cs="Times New Roman"/>
                <w:b/>
                <w:bCs/>
                <w:sz w:val="20"/>
                <w:szCs w:val="20"/>
              </w:rPr>
              <w:t>Coef.</w:t>
            </w:r>
          </w:p>
        </w:tc>
        <w:tc>
          <w:tcPr>
            <w:tcW w:w="1080" w:type="dxa"/>
            <w:gridSpan w:val="3"/>
            <w:tcBorders>
              <w:top w:val="single" w:sz="4" w:space="0" w:color="auto"/>
              <w:bottom w:val="single" w:sz="4" w:space="0" w:color="auto"/>
              <w:right w:val="single" w:sz="4" w:space="0" w:color="auto"/>
            </w:tcBorders>
          </w:tcPr>
          <w:p w14:paraId="12DE99E5" w14:textId="4DAB0C0A" w:rsidR="00A35CC9" w:rsidRPr="00D23F49" w:rsidRDefault="00A35CC9" w:rsidP="00D23F49">
            <w:pPr>
              <w:spacing w:after="0" w:line="240" w:lineRule="auto"/>
              <w:jc w:val="right"/>
              <w:rPr>
                <w:rFonts w:ascii="Garamond" w:hAnsi="Garamond" w:cs="Times New Roman"/>
                <w:b/>
                <w:bCs/>
                <w:sz w:val="20"/>
                <w:szCs w:val="20"/>
              </w:rPr>
            </w:pPr>
            <w:r w:rsidRPr="00D23F49">
              <w:rPr>
                <w:rFonts w:ascii="Garamond" w:eastAsia="Times New Roman" w:hAnsi="Garamond" w:cs="Times New Roman"/>
                <w:b/>
                <w:bCs/>
                <w:sz w:val="20"/>
                <w:szCs w:val="20"/>
              </w:rPr>
              <w:t>Stderr.</w:t>
            </w:r>
          </w:p>
        </w:tc>
        <w:tc>
          <w:tcPr>
            <w:tcW w:w="1080" w:type="dxa"/>
            <w:tcBorders>
              <w:top w:val="single" w:sz="4" w:space="0" w:color="auto"/>
              <w:left w:val="single" w:sz="4" w:space="0" w:color="auto"/>
              <w:bottom w:val="single" w:sz="4" w:space="0" w:color="auto"/>
            </w:tcBorders>
            <w:vAlign w:val="bottom"/>
          </w:tcPr>
          <w:p w14:paraId="00C29720" w14:textId="35F9ABA8" w:rsidR="00A35CC9" w:rsidRPr="00D23F49" w:rsidRDefault="00A35CC9" w:rsidP="00D23F49">
            <w:pPr>
              <w:spacing w:after="0" w:line="240" w:lineRule="auto"/>
              <w:rPr>
                <w:rFonts w:ascii="Garamond" w:hAnsi="Garamond" w:cs="Times New Roman"/>
                <w:b/>
                <w:bCs/>
                <w:sz w:val="20"/>
                <w:szCs w:val="20"/>
              </w:rPr>
            </w:pPr>
            <w:r w:rsidRPr="00D23F49">
              <w:rPr>
                <w:rFonts w:ascii="Garamond" w:eastAsia="Times New Roman" w:hAnsi="Garamond" w:cs="Times New Roman"/>
                <w:b/>
                <w:bCs/>
                <w:sz w:val="20"/>
                <w:szCs w:val="20"/>
              </w:rPr>
              <w:t>Coef.</w:t>
            </w:r>
          </w:p>
        </w:tc>
        <w:tc>
          <w:tcPr>
            <w:tcW w:w="810" w:type="dxa"/>
            <w:tcBorders>
              <w:top w:val="single" w:sz="4" w:space="0" w:color="auto"/>
              <w:bottom w:val="single" w:sz="4" w:space="0" w:color="auto"/>
              <w:right w:val="single" w:sz="4" w:space="0" w:color="auto"/>
            </w:tcBorders>
            <w:vAlign w:val="bottom"/>
          </w:tcPr>
          <w:p w14:paraId="442C4B31" w14:textId="463B2592" w:rsidR="00A35CC9" w:rsidRPr="00D23F49" w:rsidRDefault="00A35CC9" w:rsidP="00A35CC9">
            <w:pPr>
              <w:spacing w:after="0" w:line="240" w:lineRule="auto"/>
              <w:jc w:val="center"/>
              <w:rPr>
                <w:rFonts w:ascii="Garamond" w:hAnsi="Garamond" w:cs="Times New Roman"/>
                <w:b/>
                <w:bCs/>
                <w:sz w:val="20"/>
                <w:szCs w:val="20"/>
              </w:rPr>
            </w:pPr>
            <w:r w:rsidRPr="00D23F49">
              <w:rPr>
                <w:rFonts w:ascii="Garamond" w:eastAsia="Times New Roman" w:hAnsi="Garamond" w:cs="Times New Roman"/>
                <w:b/>
                <w:bCs/>
                <w:sz w:val="20"/>
                <w:szCs w:val="20"/>
              </w:rPr>
              <w:t>Stderr.</w:t>
            </w:r>
          </w:p>
        </w:tc>
        <w:tc>
          <w:tcPr>
            <w:tcW w:w="1068" w:type="dxa"/>
            <w:tcBorders>
              <w:top w:val="single" w:sz="4" w:space="0" w:color="auto"/>
              <w:left w:val="single" w:sz="4" w:space="0" w:color="auto"/>
              <w:bottom w:val="single" w:sz="4" w:space="0" w:color="auto"/>
            </w:tcBorders>
            <w:vAlign w:val="bottom"/>
          </w:tcPr>
          <w:p w14:paraId="724D62DA" w14:textId="661D2E33" w:rsidR="00A35CC9" w:rsidRPr="00D23F49" w:rsidRDefault="00A35CC9" w:rsidP="00D23F49">
            <w:pPr>
              <w:spacing w:after="0" w:line="240" w:lineRule="auto"/>
              <w:rPr>
                <w:rFonts w:ascii="Garamond" w:hAnsi="Garamond" w:cs="Times New Roman"/>
                <w:b/>
                <w:bCs/>
                <w:sz w:val="20"/>
                <w:szCs w:val="20"/>
              </w:rPr>
            </w:pPr>
            <w:r w:rsidRPr="00D23F49">
              <w:rPr>
                <w:rFonts w:ascii="Garamond" w:eastAsia="Times New Roman" w:hAnsi="Garamond" w:cs="Times New Roman"/>
                <w:b/>
                <w:bCs/>
                <w:sz w:val="20"/>
                <w:szCs w:val="20"/>
              </w:rPr>
              <w:t>Coef.</w:t>
            </w:r>
          </w:p>
        </w:tc>
        <w:tc>
          <w:tcPr>
            <w:tcW w:w="775" w:type="dxa"/>
            <w:tcBorders>
              <w:top w:val="single" w:sz="4" w:space="0" w:color="auto"/>
              <w:bottom w:val="single" w:sz="4" w:space="0" w:color="auto"/>
            </w:tcBorders>
          </w:tcPr>
          <w:p w14:paraId="1DD63883" w14:textId="08824468" w:rsidR="00A35CC9" w:rsidRPr="00D23F49" w:rsidRDefault="00A35CC9" w:rsidP="00A35CC9">
            <w:pPr>
              <w:spacing w:after="0" w:line="240" w:lineRule="auto"/>
              <w:jc w:val="center"/>
              <w:rPr>
                <w:rFonts w:ascii="Garamond" w:hAnsi="Garamond" w:cs="Times New Roman"/>
                <w:b/>
                <w:bCs/>
                <w:sz w:val="20"/>
                <w:szCs w:val="20"/>
              </w:rPr>
            </w:pPr>
            <w:r w:rsidRPr="00D23F49">
              <w:rPr>
                <w:rFonts w:ascii="Garamond" w:eastAsia="Times New Roman" w:hAnsi="Garamond" w:cs="Times New Roman"/>
                <w:b/>
                <w:bCs/>
                <w:sz w:val="20"/>
                <w:szCs w:val="20"/>
              </w:rPr>
              <w:t>Stderr.</w:t>
            </w:r>
          </w:p>
        </w:tc>
      </w:tr>
      <w:tr w:rsidR="00D23F49" w:rsidRPr="00273870" w14:paraId="6EA3D35F" w14:textId="77777777" w:rsidTr="00D23F49">
        <w:trPr>
          <w:trHeight w:val="212"/>
        </w:trPr>
        <w:tc>
          <w:tcPr>
            <w:tcW w:w="2801" w:type="dxa"/>
            <w:tcBorders>
              <w:top w:val="single" w:sz="4" w:space="0" w:color="auto"/>
              <w:left w:val="nil"/>
              <w:bottom w:val="nil"/>
              <w:right w:val="single" w:sz="4" w:space="0" w:color="auto"/>
            </w:tcBorders>
            <w:noWrap/>
            <w:vAlign w:val="bottom"/>
            <w:hideMark/>
          </w:tcPr>
          <w:p w14:paraId="49182CEF" w14:textId="77777777" w:rsidR="00B70355" w:rsidRPr="00273870" w:rsidRDefault="00B70355" w:rsidP="004409BD">
            <w:pPr>
              <w:spacing w:after="0" w:line="240" w:lineRule="auto"/>
              <w:rPr>
                <w:rFonts w:ascii="Garamond" w:eastAsia="Times New Roman" w:hAnsi="Garamond" w:cs="Times New Roman"/>
                <w:sz w:val="20"/>
                <w:szCs w:val="20"/>
              </w:rPr>
            </w:pPr>
            <w:r w:rsidRPr="00273870">
              <w:rPr>
                <w:rFonts w:ascii="Garamond" w:eastAsia="Times New Roman" w:hAnsi="Garamond" w:cs="Times New Roman"/>
                <w:sz w:val="20"/>
                <w:szCs w:val="20"/>
              </w:rPr>
              <w:t>2</w:t>
            </w:r>
            <w:r w:rsidRPr="00273870">
              <w:rPr>
                <w:rFonts w:ascii="Garamond" w:eastAsia="Times New Roman" w:hAnsi="Garamond" w:cs="Times New Roman"/>
                <w:sz w:val="20"/>
                <w:szCs w:val="20"/>
                <w:vertAlign w:val="superscript"/>
              </w:rPr>
              <w:t>nd</w:t>
            </w:r>
            <w:r w:rsidRPr="00273870">
              <w:rPr>
                <w:rFonts w:ascii="Garamond" w:eastAsia="Times New Roman" w:hAnsi="Garamond" w:cs="Times New Roman"/>
                <w:sz w:val="20"/>
                <w:szCs w:val="20"/>
              </w:rPr>
              <w:t xml:space="preserve"> -5</w:t>
            </w:r>
            <w:r w:rsidRPr="00273870">
              <w:rPr>
                <w:rFonts w:ascii="Garamond" w:eastAsia="Times New Roman" w:hAnsi="Garamond" w:cs="Times New Roman"/>
                <w:sz w:val="20"/>
                <w:szCs w:val="20"/>
                <w:vertAlign w:val="superscript"/>
              </w:rPr>
              <w:t>th</w:t>
            </w:r>
            <w:r w:rsidRPr="00273870">
              <w:rPr>
                <w:rFonts w:ascii="Garamond" w:eastAsia="Times New Roman" w:hAnsi="Garamond" w:cs="Times New Roman"/>
                <w:sz w:val="20"/>
                <w:szCs w:val="20"/>
              </w:rPr>
              <w:t xml:space="preserve">  Floor</w:t>
            </w:r>
          </w:p>
        </w:tc>
        <w:tc>
          <w:tcPr>
            <w:tcW w:w="1069" w:type="dxa"/>
            <w:gridSpan w:val="3"/>
            <w:tcBorders>
              <w:top w:val="single" w:sz="4" w:space="0" w:color="auto"/>
              <w:left w:val="nil"/>
              <w:bottom w:val="nil"/>
              <w:right w:val="nil"/>
            </w:tcBorders>
            <w:shd w:val="clear" w:color="auto" w:fill="auto"/>
            <w:noWrap/>
            <w:vAlign w:val="bottom"/>
            <w:hideMark/>
          </w:tcPr>
          <w:p w14:paraId="3F80B340" w14:textId="77777777" w:rsidR="00B70355" w:rsidRPr="00273870" w:rsidRDefault="00B70355" w:rsidP="004409BD">
            <w:pPr>
              <w:spacing w:after="0" w:line="240" w:lineRule="auto"/>
              <w:rPr>
                <w:rFonts w:ascii="Garamond" w:eastAsia="Times New Roman" w:hAnsi="Garamond" w:cs="Times New Roman"/>
                <w:sz w:val="20"/>
                <w:szCs w:val="20"/>
              </w:rPr>
            </w:pPr>
          </w:p>
        </w:tc>
        <w:tc>
          <w:tcPr>
            <w:tcW w:w="720" w:type="dxa"/>
            <w:tcBorders>
              <w:top w:val="single" w:sz="4" w:space="0" w:color="auto"/>
              <w:left w:val="nil"/>
              <w:bottom w:val="nil"/>
              <w:right w:val="nil"/>
            </w:tcBorders>
            <w:shd w:val="clear" w:color="auto" w:fill="auto"/>
            <w:noWrap/>
            <w:vAlign w:val="bottom"/>
            <w:hideMark/>
          </w:tcPr>
          <w:p w14:paraId="476983B4" w14:textId="77777777" w:rsidR="00B70355" w:rsidRPr="00273870" w:rsidRDefault="00B70355" w:rsidP="004409BD">
            <w:pPr>
              <w:spacing w:after="0" w:line="240" w:lineRule="auto"/>
              <w:rPr>
                <w:rFonts w:ascii="Garamond" w:eastAsia="Times New Roman" w:hAnsi="Garamond" w:cs="Times New Roman"/>
                <w:sz w:val="20"/>
                <w:szCs w:val="20"/>
              </w:rPr>
            </w:pPr>
          </w:p>
        </w:tc>
        <w:tc>
          <w:tcPr>
            <w:tcW w:w="1080" w:type="dxa"/>
            <w:gridSpan w:val="3"/>
            <w:tcBorders>
              <w:top w:val="nil"/>
              <w:left w:val="nil"/>
              <w:bottom w:val="nil"/>
              <w:right w:val="nil"/>
            </w:tcBorders>
            <w:shd w:val="clear" w:color="auto" w:fill="auto"/>
            <w:vAlign w:val="bottom"/>
          </w:tcPr>
          <w:p w14:paraId="35EE67FC" w14:textId="75F3C858" w:rsidR="00B70355" w:rsidRPr="00273870" w:rsidRDefault="00B70355" w:rsidP="004409BD">
            <w:pPr>
              <w:spacing w:after="0" w:line="240" w:lineRule="auto"/>
              <w:rPr>
                <w:rFonts w:ascii="Garamond" w:hAnsi="Garamond" w:cs="Times New Roman"/>
                <w:sz w:val="20"/>
                <w:szCs w:val="20"/>
              </w:rPr>
            </w:pPr>
            <w:r w:rsidRPr="00273870">
              <w:rPr>
                <w:rFonts w:ascii="Garamond" w:hAnsi="Garamond" w:cs="Times New Roman"/>
                <w:sz w:val="20"/>
                <w:szCs w:val="20"/>
              </w:rPr>
              <w:t xml:space="preserve"> 0.1</w:t>
            </w:r>
            <w:r w:rsidR="00556CA7" w:rsidRPr="00273870">
              <w:rPr>
                <w:rFonts w:ascii="Garamond" w:hAnsi="Garamond" w:cs="Times New Roman"/>
                <w:sz w:val="20"/>
                <w:szCs w:val="20"/>
              </w:rPr>
              <w:t>56</w:t>
            </w:r>
            <w:r w:rsidRPr="00273870">
              <w:rPr>
                <w:rFonts w:ascii="Garamond" w:hAnsi="Garamond" w:cs="Times New Roman"/>
                <w:sz w:val="20"/>
                <w:szCs w:val="20"/>
              </w:rPr>
              <w:t>***</w:t>
            </w:r>
          </w:p>
        </w:tc>
        <w:tc>
          <w:tcPr>
            <w:tcW w:w="720" w:type="dxa"/>
            <w:tcBorders>
              <w:top w:val="nil"/>
              <w:left w:val="nil"/>
              <w:bottom w:val="nil"/>
              <w:right w:val="nil"/>
            </w:tcBorders>
            <w:shd w:val="clear" w:color="auto" w:fill="auto"/>
            <w:vAlign w:val="bottom"/>
          </w:tcPr>
          <w:p w14:paraId="1617EEFD" w14:textId="77777777" w:rsidR="00B70355" w:rsidRPr="00273870" w:rsidRDefault="00B70355" w:rsidP="004409BD">
            <w:pPr>
              <w:spacing w:after="0" w:line="240" w:lineRule="auto"/>
              <w:rPr>
                <w:rFonts w:ascii="Garamond" w:hAnsi="Garamond" w:cs="Times New Roman"/>
                <w:sz w:val="20"/>
                <w:szCs w:val="20"/>
              </w:rPr>
            </w:pPr>
            <w:r w:rsidRPr="00273870">
              <w:rPr>
                <w:rFonts w:ascii="Garamond" w:hAnsi="Garamond" w:cs="Times New Roman"/>
                <w:sz w:val="20"/>
                <w:szCs w:val="20"/>
              </w:rPr>
              <w:t>0.01</w:t>
            </w:r>
          </w:p>
        </w:tc>
        <w:tc>
          <w:tcPr>
            <w:tcW w:w="1080" w:type="dxa"/>
            <w:tcBorders>
              <w:top w:val="nil"/>
              <w:left w:val="nil"/>
              <w:bottom w:val="nil"/>
              <w:right w:val="nil"/>
            </w:tcBorders>
            <w:shd w:val="clear" w:color="auto" w:fill="auto"/>
            <w:vAlign w:val="bottom"/>
          </w:tcPr>
          <w:p w14:paraId="2F381B7B" w14:textId="77777777" w:rsidR="00B70355" w:rsidRPr="00273870" w:rsidRDefault="00B70355" w:rsidP="004409BD">
            <w:pPr>
              <w:spacing w:after="0" w:line="240" w:lineRule="auto"/>
              <w:rPr>
                <w:rFonts w:ascii="Garamond" w:hAnsi="Garamond" w:cs="Times New Roman"/>
                <w:sz w:val="20"/>
                <w:szCs w:val="20"/>
              </w:rPr>
            </w:pPr>
            <w:r w:rsidRPr="00273870">
              <w:rPr>
                <w:rFonts w:ascii="Garamond" w:hAnsi="Garamond" w:cs="Times New Roman"/>
                <w:sz w:val="20"/>
                <w:szCs w:val="20"/>
              </w:rPr>
              <w:t xml:space="preserve"> 0.157***</w:t>
            </w:r>
          </w:p>
        </w:tc>
        <w:tc>
          <w:tcPr>
            <w:tcW w:w="810" w:type="dxa"/>
            <w:tcBorders>
              <w:top w:val="nil"/>
              <w:left w:val="nil"/>
              <w:bottom w:val="nil"/>
              <w:right w:val="nil"/>
            </w:tcBorders>
            <w:shd w:val="clear" w:color="auto" w:fill="auto"/>
            <w:vAlign w:val="bottom"/>
          </w:tcPr>
          <w:p w14:paraId="168300AC" w14:textId="77777777" w:rsidR="00B70355" w:rsidRPr="00273870" w:rsidRDefault="00B70355" w:rsidP="004409BD">
            <w:pPr>
              <w:spacing w:after="0" w:line="240" w:lineRule="auto"/>
              <w:rPr>
                <w:rFonts w:ascii="Garamond" w:hAnsi="Garamond" w:cs="Times New Roman"/>
                <w:sz w:val="20"/>
                <w:szCs w:val="20"/>
              </w:rPr>
            </w:pPr>
            <w:r w:rsidRPr="00273870">
              <w:rPr>
                <w:rFonts w:ascii="Garamond" w:hAnsi="Garamond" w:cs="Times New Roman"/>
                <w:sz w:val="20"/>
                <w:szCs w:val="20"/>
              </w:rPr>
              <w:t>0.01</w:t>
            </w:r>
          </w:p>
        </w:tc>
        <w:tc>
          <w:tcPr>
            <w:tcW w:w="1068" w:type="dxa"/>
            <w:tcBorders>
              <w:top w:val="nil"/>
              <w:left w:val="nil"/>
              <w:bottom w:val="nil"/>
              <w:right w:val="nil"/>
            </w:tcBorders>
            <w:shd w:val="clear" w:color="auto" w:fill="auto"/>
            <w:vAlign w:val="bottom"/>
          </w:tcPr>
          <w:p w14:paraId="3ABD88CC" w14:textId="77777777" w:rsidR="00B70355" w:rsidRPr="00273870" w:rsidRDefault="00B70355" w:rsidP="004409BD">
            <w:pPr>
              <w:spacing w:after="0" w:line="240" w:lineRule="auto"/>
              <w:rPr>
                <w:rFonts w:ascii="Garamond" w:hAnsi="Garamond" w:cs="Times New Roman"/>
                <w:sz w:val="20"/>
                <w:szCs w:val="20"/>
              </w:rPr>
            </w:pPr>
            <w:r w:rsidRPr="00273870">
              <w:rPr>
                <w:rFonts w:ascii="Garamond" w:hAnsi="Garamond" w:cs="Times New Roman"/>
                <w:sz w:val="20"/>
                <w:szCs w:val="20"/>
              </w:rPr>
              <w:t xml:space="preserve"> 0.157***</w:t>
            </w:r>
          </w:p>
        </w:tc>
        <w:tc>
          <w:tcPr>
            <w:tcW w:w="775" w:type="dxa"/>
            <w:tcBorders>
              <w:top w:val="nil"/>
              <w:left w:val="nil"/>
              <w:bottom w:val="nil"/>
              <w:right w:val="nil"/>
            </w:tcBorders>
            <w:shd w:val="clear" w:color="auto" w:fill="auto"/>
            <w:vAlign w:val="bottom"/>
          </w:tcPr>
          <w:p w14:paraId="1435CA6F" w14:textId="77777777" w:rsidR="00B70355" w:rsidRPr="00273870" w:rsidRDefault="00B70355" w:rsidP="004409BD">
            <w:pPr>
              <w:spacing w:after="0" w:line="240" w:lineRule="auto"/>
              <w:rPr>
                <w:rFonts w:ascii="Garamond" w:hAnsi="Garamond" w:cs="Times New Roman"/>
                <w:sz w:val="20"/>
                <w:szCs w:val="20"/>
              </w:rPr>
            </w:pPr>
            <w:r w:rsidRPr="00273870">
              <w:rPr>
                <w:rFonts w:ascii="Garamond" w:hAnsi="Garamond" w:cs="Times New Roman"/>
                <w:sz w:val="20"/>
                <w:szCs w:val="20"/>
              </w:rPr>
              <w:t>0.01</w:t>
            </w:r>
          </w:p>
        </w:tc>
      </w:tr>
      <w:tr w:rsidR="00D23F49" w:rsidRPr="00273870" w14:paraId="5C8302C6" w14:textId="77777777" w:rsidTr="00D23F49">
        <w:trPr>
          <w:trHeight w:val="212"/>
        </w:trPr>
        <w:tc>
          <w:tcPr>
            <w:tcW w:w="2801" w:type="dxa"/>
            <w:tcBorders>
              <w:top w:val="nil"/>
              <w:left w:val="nil"/>
              <w:bottom w:val="nil"/>
              <w:right w:val="single" w:sz="4" w:space="0" w:color="auto"/>
            </w:tcBorders>
            <w:noWrap/>
            <w:vAlign w:val="bottom"/>
            <w:hideMark/>
          </w:tcPr>
          <w:p w14:paraId="1DF0D58E" w14:textId="77777777" w:rsidR="00B70355" w:rsidRPr="00273870" w:rsidRDefault="00B70355" w:rsidP="004409BD">
            <w:pPr>
              <w:spacing w:after="0" w:line="240" w:lineRule="auto"/>
              <w:rPr>
                <w:rFonts w:ascii="Garamond" w:eastAsia="Times New Roman" w:hAnsi="Garamond" w:cs="Times New Roman"/>
                <w:sz w:val="20"/>
                <w:szCs w:val="20"/>
              </w:rPr>
            </w:pPr>
            <w:r w:rsidRPr="00273870">
              <w:rPr>
                <w:rFonts w:ascii="Garamond" w:eastAsia="Times New Roman" w:hAnsi="Garamond" w:cs="Times New Roman"/>
                <w:sz w:val="20"/>
                <w:szCs w:val="20"/>
              </w:rPr>
              <w:t xml:space="preserve">6th Floor or higher         </w:t>
            </w:r>
          </w:p>
        </w:tc>
        <w:tc>
          <w:tcPr>
            <w:tcW w:w="1069" w:type="dxa"/>
            <w:gridSpan w:val="3"/>
            <w:tcBorders>
              <w:top w:val="nil"/>
              <w:left w:val="nil"/>
              <w:bottom w:val="nil"/>
              <w:right w:val="nil"/>
            </w:tcBorders>
            <w:shd w:val="clear" w:color="auto" w:fill="auto"/>
            <w:noWrap/>
            <w:vAlign w:val="bottom"/>
            <w:hideMark/>
          </w:tcPr>
          <w:p w14:paraId="3B3D6DBF" w14:textId="77777777" w:rsidR="00B70355" w:rsidRPr="00273870" w:rsidRDefault="00B70355" w:rsidP="004409BD">
            <w:pPr>
              <w:spacing w:after="0" w:line="240" w:lineRule="auto"/>
              <w:rPr>
                <w:rFonts w:ascii="Garamond" w:eastAsia="Times New Roman" w:hAnsi="Garamond" w:cs="Times New Roman"/>
                <w:sz w:val="20"/>
                <w:szCs w:val="20"/>
              </w:rPr>
            </w:pPr>
          </w:p>
        </w:tc>
        <w:tc>
          <w:tcPr>
            <w:tcW w:w="720" w:type="dxa"/>
            <w:tcBorders>
              <w:top w:val="nil"/>
              <w:left w:val="nil"/>
              <w:bottom w:val="nil"/>
              <w:right w:val="nil"/>
            </w:tcBorders>
            <w:shd w:val="clear" w:color="auto" w:fill="auto"/>
            <w:noWrap/>
            <w:vAlign w:val="bottom"/>
            <w:hideMark/>
          </w:tcPr>
          <w:p w14:paraId="3EA804F7" w14:textId="77777777" w:rsidR="00B70355" w:rsidRPr="00273870" w:rsidRDefault="00B70355" w:rsidP="004409BD">
            <w:pPr>
              <w:spacing w:after="0" w:line="240" w:lineRule="auto"/>
              <w:rPr>
                <w:rFonts w:ascii="Garamond" w:eastAsia="Times New Roman" w:hAnsi="Garamond" w:cs="Times New Roman"/>
                <w:sz w:val="20"/>
                <w:szCs w:val="20"/>
              </w:rPr>
            </w:pPr>
          </w:p>
        </w:tc>
        <w:tc>
          <w:tcPr>
            <w:tcW w:w="1080" w:type="dxa"/>
            <w:gridSpan w:val="3"/>
            <w:tcBorders>
              <w:top w:val="nil"/>
              <w:left w:val="nil"/>
              <w:bottom w:val="nil"/>
              <w:right w:val="nil"/>
            </w:tcBorders>
            <w:shd w:val="clear" w:color="auto" w:fill="auto"/>
            <w:vAlign w:val="bottom"/>
          </w:tcPr>
          <w:p w14:paraId="4ED343A2" w14:textId="77777777" w:rsidR="00B70355" w:rsidRPr="00273870" w:rsidRDefault="00B70355" w:rsidP="004409BD">
            <w:pPr>
              <w:spacing w:after="0" w:line="240" w:lineRule="auto"/>
              <w:rPr>
                <w:rFonts w:ascii="Garamond" w:hAnsi="Garamond" w:cs="Times New Roman"/>
                <w:sz w:val="20"/>
                <w:szCs w:val="20"/>
              </w:rPr>
            </w:pPr>
            <w:r w:rsidRPr="00273870">
              <w:rPr>
                <w:rFonts w:ascii="Garamond" w:hAnsi="Garamond" w:cs="Times New Roman"/>
                <w:sz w:val="20"/>
                <w:szCs w:val="20"/>
              </w:rPr>
              <w:t xml:space="preserve"> 0.214***</w:t>
            </w:r>
          </w:p>
        </w:tc>
        <w:tc>
          <w:tcPr>
            <w:tcW w:w="720" w:type="dxa"/>
            <w:tcBorders>
              <w:top w:val="nil"/>
              <w:left w:val="nil"/>
              <w:bottom w:val="nil"/>
              <w:right w:val="nil"/>
            </w:tcBorders>
            <w:shd w:val="clear" w:color="auto" w:fill="auto"/>
            <w:vAlign w:val="bottom"/>
          </w:tcPr>
          <w:p w14:paraId="19D677C5" w14:textId="77777777" w:rsidR="00B70355" w:rsidRPr="00273870" w:rsidRDefault="00B70355" w:rsidP="004409BD">
            <w:pPr>
              <w:spacing w:after="0" w:line="240" w:lineRule="auto"/>
              <w:rPr>
                <w:rFonts w:ascii="Garamond" w:hAnsi="Garamond" w:cs="Times New Roman"/>
                <w:sz w:val="20"/>
                <w:szCs w:val="20"/>
              </w:rPr>
            </w:pPr>
            <w:r w:rsidRPr="00273870">
              <w:rPr>
                <w:rFonts w:ascii="Garamond" w:hAnsi="Garamond" w:cs="Times New Roman"/>
                <w:sz w:val="20"/>
                <w:szCs w:val="20"/>
              </w:rPr>
              <w:t>0.01</w:t>
            </w:r>
          </w:p>
        </w:tc>
        <w:tc>
          <w:tcPr>
            <w:tcW w:w="1080" w:type="dxa"/>
            <w:tcBorders>
              <w:top w:val="nil"/>
              <w:left w:val="nil"/>
              <w:bottom w:val="nil"/>
              <w:right w:val="nil"/>
            </w:tcBorders>
            <w:shd w:val="clear" w:color="auto" w:fill="auto"/>
            <w:vAlign w:val="bottom"/>
          </w:tcPr>
          <w:p w14:paraId="53BD72D8" w14:textId="77777777" w:rsidR="00B70355" w:rsidRPr="00273870" w:rsidRDefault="00B70355" w:rsidP="004409BD">
            <w:pPr>
              <w:spacing w:after="0" w:line="240" w:lineRule="auto"/>
              <w:rPr>
                <w:rFonts w:ascii="Garamond" w:hAnsi="Garamond" w:cs="Times New Roman"/>
                <w:sz w:val="20"/>
                <w:szCs w:val="20"/>
              </w:rPr>
            </w:pPr>
            <w:r w:rsidRPr="00273870">
              <w:rPr>
                <w:rFonts w:ascii="Garamond" w:hAnsi="Garamond" w:cs="Times New Roman"/>
                <w:sz w:val="20"/>
                <w:szCs w:val="20"/>
              </w:rPr>
              <w:t xml:space="preserve"> 0.212***</w:t>
            </w:r>
          </w:p>
        </w:tc>
        <w:tc>
          <w:tcPr>
            <w:tcW w:w="810" w:type="dxa"/>
            <w:tcBorders>
              <w:top w:val="nil"/>
              <w:left w:val="nil"/>
              <w:bottom w:val="nil"/>
              <w:right w:val="nil"/>
            </w:tcBorders>
            <w:shd w:val="clear" w:color="auto" w:fill="auto"/>
            <w:vAlign w:val="bottom"/>
          </w:tcPr>
          <w:p w14:paraId="25EB9DBD" w14:textId="77777777" w:rsidR="00B70355" w:rsidRPr="00273870" w:rsidRDefault="00B70355" w:rsidP="004409BD">
            <w:pPr>
              <w:spacing w:after="0" w:line="240" w:lineRule="auto"/>
              <w:rPr>
                <w:rFonts w:ascii="Garamond" w:hAnsi="Garamond" w:cs="Times New Roman"/>
                <w:sz w:val="20"/>
                <w:szCs w:val="20"/>
              </w:rPr>
            </w:pPr>
            <w:r w:rsidRPr="00273870">
              <w:rPr>
                <w:rFonts w:ascii="Garamond" w:hAnsi="Garamond" w:cs="Times New Roman"/>
                <w:sz w:val="20"/>
                <w:szCs w:val="20"/>
              </w:rPr>
              <w:t>0.01</w:t>
            </w:r>
          </w:p>
        </w:tc>
        <w:tc>
          <w:tcPr>
            <w:tcW w:w="1068" w:type="dxa"/>
            <w:tcBorders>
              <w:top w:val="nil"/>
              <w:left w:val="nil"/>
              <w:bottom w:val="nil"/>
              <w:right w:val="nil"/>
            </w:tcBorders>
            <w:shd w:val="clear" w:color="auto" w:fill="auto"/>
            <w:vAlign w:val="bottom"/>
          </w:tcPr>
          <w:p w14:paraId="5B0F2A42" w14:textId="77777777" w:rsidR="00B70355" w:rsidRPr="00273870" w:rsidRDefault="00B70355" w:rsidP="004409BD">
            <w:pPr>
              <w:spacing w:after="0" w:line="240" w:lineRule="auto"/>
              <w:rPr>
                <w:rFonts w:ascii="Garamond" w:hAnsi="Garamond" w:cs="Times New Roman"/>
                <w:sz w:val="20"/>
                <w:szCs w:val="20"/>
              </w:rPr>
            </w:pPr>
            <w:r w:rsidRPr="00273870">
              <w:rPr>
                <w:rFonts w:ascii="Garamond" w:hAnsi="Garamond" w:cs="Times New Roman"/>
                <w:sz w:val="20"/>
                <w:szCs w:val="20"/>
              </w:rPr>
              <w:t xml:space="preserve"> 0.208***</w:t>
            </w:r>
          </w:p>
        </w:tc>
        <w:tc>
          <w:tcPr>
            <w:tcW w:w="775" w:type="dxa"/>
            <w:tcBorders>
              <w:top w:val="nil"/>
              <w:left w:val="nil"/>
              <w:bottom w:val="nil"/>
              <w:right w:val="nil"/>
            </w:tcBorders>
            <w:shd w:val="clear" w:color="auto" w:fill="auto"/>
            <w:vAlign w:val="bottom"/>
          </w:tcPr>
          <w:p w14:paraId="6FD51491" w14:textId="77777777" w:rsidR="00B70355" w:rsidRPr="00273870" w:rsidRDefault="00B70355" w:rsidP="004409BD">
            <w:pPr>
              <w:spacing w:after="0" w:line="240" w:lineRule="auto"/>
              <w:rPr>
                <w:rFonts w:ascii="Garamond" w:hAnsi="Garamond" w:cs="Times New Roman"/>
                <w:sz w:val="20"/>
                <w:szCs w:val="20"/>
              </w:rPr>
            </w:pPr>
            <w:r w:rsidRPr="00273870">
              <w:rPr>
                <w:rFonts w:ascii="Garamond" w:hAnsi="Garamond" w:cs="Times New Roman"/>
                <w:sz w:val="20"/>
                <w:szCs w:val="20"/>
              </w:rPr>
              <w:t>0.01</w:t>
            </w:r>
          </w:p>
        </w:tc>
      </w:tr>
      <w:tr w:rsidR="00D23F49" w:rsidRPr="00273870" w14:paraId="6D2F48EA" w14:textId="77777777" w:rsidTr="00D23F49">
        <w:trPr>
          <w:trHeight w:val="212"/>
        </w:trPr>
        <w:tc>
          <w:tcPr>
            <w:tcW w:w="2801" w:type="dxa"/>
            <w:tcBorders>
              <w:top w:val="nil"/>
              <w:left w:val="nil"/>
              <w:bottom w:val="nil"/>
              <w:right w:val="single" w:sz="4" w:space="0" w:color="auto"/>
            </w:tcBorders>
            <w:noWrap/>
            <w:vAlign w:val="bottom"/>
            <w:hideMark/>
          </w:tcPr>
          <w:p w14:paraId="290E48C3" w14:textId="77777777" w:rsidR="00B70355" w:rsidRPr="00273870" w:rsidRDefault="00B70355" w:rsidP="004409BD">
            <w:pPr>
              <w:spacing w:after="0" w:line="240" w:lineRule="auto"/>
              <w:rPr>
                <w:rFonts w:ascii="Garamond" w:eastAsia="Times New Roman" w:hAnsi="Garamond" w:cs="Times New Roman"/>
                <w:sz w:val="20"/>
                <w:szCs w:val="20"/>
              </w:rPr>
            </w:pPr>
            <w:r w:rsidRPr="00273870">
              <w:rPr>
                <w:rFonts w:ascii="Garamond" w:eastAsia="Times New Roman" w:hAnsi="Garamond" w:cs="Times New Roman"/>
                <w:sz w:val="20"/>
                <w:szCs w:val="20"/>
              </w:rPr>
              <w:t xml:space="preserve">New housing development     </w:t>
            </w:r>
          </w:p>
        </w:tc>
        <w:tc>
          <w:tcPr>
            <w:tcW w:w="1069" w:type="dxa"/>
            <w:gridSpan w:val="3"/>
            <w:tcBorders>
              <w:top w:val="nil"/>
              <w:left w:val="nil"/>
              <w:bottom w:val="nil"/>
              <w:right w:val="nil"/>
            </w:tcBorders>
            <w:shd w:val="clear" w:color="auto" w:fill="auto"/>
            <w:noWrap/>
            <w:vAlign w:val="bottom"/>
            <w:hideMark/>
          </w:tcPr>
          <w:p w14:paraId="240A2AB9" w14:textId="77777777" w:rsidR="00B70355" w:rsidRPr="00273870" w:rsidRDefault="00B70355" w:rsidP="004409BD">
            <w:pPr>
              <w:spacing w:after="0" w:line="240" w:lineRule="auto"/>
              <w:rPr>
                <w:rFonts w:ascii="Garamond" w:eastAsia="Times New Roman" w:hAnsi="Garamond" w:cs="Times New Roman"/>
                <w:sz w:val="20"/>
                <w:szCs w:val="20"/>
              </w:rPr>
            </w:pPr>
            <w:r w:rsidRPr="00273870">
              <w:rPr>
                <w:rFonts w:ascii="Garamond" w:hAnsi="Garamond" w:cs="Times New Roman"/>
                <w:sz w:val="20"/>
                <w:szCs w:val="20"/>
              </w:rPr>
              <w:t xml:space="preserve"> -0.759***</w:t>
            </w:r>
          </w:p>
        </w:tc>
        <w:tc>
          <w:tcPr>
            <w:tcW w:w="720" w:type="dxa"/>
            <w:tcBorders>
              <w:top w:val="nil"/>
              <w:left w:val="nil"/>
              <w:bottom w:val="nil"/>
              <w:right w:val="nil"/>
            </w:tcBorders>
            <w:shd w:val="clear" w:color="auto" w:fill="auto"/>
            <w:noWrap/>
            <w:vAlign w:val="bottom"/>
            <w:hideMark/>
          </w:tcPr>
          <w:p w14:paraId="3515B26E" w14:textId="77777777" w:rsidR="00B70355" w:rsidRPr="00273870" w:rsidRDefault="00B70355" w:rsidP="004409BD">
            <w:pPr>
              <w:spacing w:after="0" w:line="240" w:lineRule="auto"/>
              <w:rPr>
                <w:rFonts w:ascii="Garamond" w:eastAsia="Times New Roman" w:hAnsi="Garamond" w:cs="Times New Roman"/>
                <w:sz w:val="20"/>
                <w:szCs w:val="20"/>
              </w:rPr>
            </w:pPr>
            <w:r w:rsidRPr="00273870">
              <w:rPr>
                <w:rFonts w:ascii="Garamond" w:eastAsia="Times New Roman" w:hAnsi="Garamond" w:cs="Times New Roman"/>
                <w:sz w:val="20"/>
                <w:szCs w:val="20"/>
              </w:rPr>
              <w:t>0.06</w:t>
            </w:r>
          </w:p>
        </w:tc>
        <w:tc>
          <w:tcPr>
            <w:tcW w:w="1080" w:type="dxa"/>
            <w:gridSpan w:val="3"/>
            <w:tcBorders>
              <w:top w:val="nil"/>
              <w:left w:val="nil"/>
              <w:bottom w:val="nil"/>
              <w:right w:val="nil"/>
            </w:tcBorders>
            <w:shd w:val="clear" w:color="auto" w:fill="auto"/>
            <w:vAlign w:val="bottom"/>
          </w:tcPr>
          <w:p w14:paraId="1C6AFAC8" w14:textId="77777777" w:rsidR="00B70355" w:rsidRPr="00273870" w:rsidRDefault="00B70355" w:rsidP="004409BD">
            <w:pPr>
              <w:spacing w:after="0" w:line="240" w:lineRule="auto"/>
              <w:rPr>
                <w:rFonts w:ascii="Garamond" w:hAnsi="Garamond" w:cs="Times New Roman"/>
                <w:sz w:val="20"/>
                <w:szCs w:val="20"/>
              </w:rPr>
            </w:pPr>
            <w:r w:rsidRPr="00273870">
              <w:rPr>
                <w:rFonts w:ascii="Garamond" w:hAnsi="Garamond" w:cs="Times New Roman"/>
                <w:sz w:val="20"/>
                <w:szCs w:val="20"/>
              </w:rPr>
              <w:t xml:space="preserve"> 0.029</w:t>
            </w:r>
          </w:p>
        </w:tc>
        <w:tc>
          <w:tcPr>
            <w:tcW w:w="720" w:type="dxa"/>
            <w:tcBorders>
              <w:top w:val="nil"/>
              <w:left w:val="nil"/>
              <w:bottom w:val="nil"/>
              <w:right w:val="nil"/>
            </w:tcBorders>
            <w:shd w:val="clear" w:color="auto" w:fill="auto"/>
            <w:vAlign w:val="bottom"/>
          </w:tcPr>
          <w:p w14:paraId="4F2395CF" w14:textId="77777777" w:rsidR="00B70355" w:rsidRPr="00273870" w:rsidRDefault="00B70355" w:rsidP="004409BD">
            <w:pPr>
              <w:spacing w:after="0" w:line="240" w:lineRule="auto"/>
              <w:rPr>
                <w:rFonts w:ascii="Garamond" w:hAnsi="Garamond" w:cs="Times New Roman"/>
                <w:sz w:val="20"/>
                <w:szCs w:val="20"/>
              </w:rPr>
            </w:pPr>
            <w:r w:rsidRPr="00273870">
              <w:rPr>
                <w:rFonts w:ascii="Garamond" w:hAnsi="Garamond" w:cs="Times New Roman"/>
                <w:sz w:val="20"/>
                <w:szCs w:val="20"/>
              </w:rPr>
              <w:t>0.06</w:t>
            </w:r>
          </w:p>
        </w:tc>
        <w:tc>
          <w:tcPr>
            <w:tcW w:w="1080" w:type="dxa"/>
            <w:tcBorders>
              <w:top w:val="nil"/>
              <w:left w:val="nil"/>
              <w:bottom w:val="nil"/>
              <w:right w:val="nil"/>
            </w:tcBorders>
            <w:shd w:val="clear" w:color="auto" w:fill="auto"/>
            <w:vAlign w:val="bottom"/>
          </w:tcPr>
          <w:p w14:paraId="23370729" w14:textId="77777777" w:rsidR="00B70355" w:rsidRPr="00273870" w:rsidRDefault="00B70355" w:rsidP="004409BD">
            <w:pPr>
              <w:spacing w:after="0" w:line="240" w:lineRule="auto"/>
              <w:rPr>
                <w:rFonts w:ascii="Garamond" w:hAnsi="Garamond" w:cs="Times New Roman"/>
                <w:sz w:val="20"/>
                <w:szCs w:val="20"/>
              </w:rPr>
            </w:pPr>
            <w:r w:rsidRPr="00273870">
              <w:rPr>
                <w:rFonts w:ascii="Garamond" w:hAnsi="Garamond" w:cs="Times New Roman"/>
                <w:sz w:val="20"/>
                <w:szCs w:val="20"/>
              </w:rPr>
              <w:t xml:space="preserve"> 0.034</w:t>
            </w:r>
          </w:p>
        </w:tc>
        <w:tc>
          <w:tcPr>
            <w:tcW w:w="810" w:type="dxa"/>
            <w:tcBorders>
              <w:top w:val="nil"/>
              <w:left w:val="nil"/>
              <w:bottom w:val="nil"/>
              <w:right w:val="nil"/>
            </w:tcBorders>
            <w:shd w:val="clear" w:color="auto" w:fill="auto"/>
            <w:vAlign w:val="bottom"/>
          </w:tcPr>
          <w:p w14:paraId="111A6506" w14:textId="77777777" w:rsidR="00B70355" w:rsidRPr="00273870" w:rsidRDefault="00B70355" w:rsidP="004409BD">
            <w:pPr>
              <w:spacing w:after="0" w:line="240" w:lineRule="auto"/>
              <w:rPr>
                <w:rFonts w:ascii="Garamond" w:hAnsi="Garamond" w:cs="Times New Roman"/>
                <w:sz w:val="20"/>
                <w:szCs w:val="20"/>
              </w:rPr>
            </w:pPr>
            <w:r w:rsidRPr="00273870">
              <w:rPr>
                <w:rFonts w:ascii="Garamond" w:hAnsi="Garamond" w:cs="Times New Roman"/>
                <w:sz w:val="20"/>
                <w:szCs w:val="20"/>
              </w:rPr>
              <w:t>0.05</w:t>
            </w:r>
          </w:p>
        </w:tc>
        <w:tc>
          <w:tcPr>
            <w:tcW w:w="1068" w:type="dxa"/>
            <w:tcBorders>
              <w:top w:val="nil"/>
              <w:left w:val="nil"/>
              <w:bottom w:val="nil"/>
              <w:right w:val="nil"/>
            </w:tcBorders>
            <w:shd w:val="clear" w:color="auto" w:fill="auto"/>
            <w:vAlign w:val="bottom"/>
          </w:tcPr>
          <w:p w14:paraId="3CA24257" w14:textId="77777777" w:rsidR="00B70355" w:rsidRPr="00273870" w:rsidRDefault="00B70355" w:rsidP="004409BD">
            <w:pPr>
              <w:spacing w:after="0" w:line="240" w:lineRule="auto"/>
              <w:rPr>
                <w:rFonts w:ascii="Garamond" w:hAnsi="Garamond" w:cs="Times New Roman"/>
                <w:sz w:val="20"/>
                <w:szCs w:val="20"/>
              </w:rPr>
            </w:pPr>
            <w:r w:rsidRPr="00273870">
              <w:rPr>
                <w:rFonts w:ascii="Garamond" w:hAnsi="Garamond" w:cs="Times New Roman"/>
                <w:sz w:val="20"/>
                <w:szCs w:val="20"/>
              </w:rPr>
              <w:t xml:space="preserve"> 0.049</w:t>
            </w:r>
          </w:p>
        </w:tc>
        <w:tc>
          <w:tcPr>
            <w:tcW w:w="775" w:type="dxa"/>
            <w:tcBorders>
              <w:top w:val="nil"/>
              <w:left w:val="nil"/>
              <w:bottom w:val="nil"/>
              <w:right w:val="nil"/>
            </w:tcBorders>
            <w:shd w:val="clear" w:color="auto" w:fill="auto"/>
            <w:vAlign w:val="bottom"/>
          </w:tcPr>
          <w:p w14:paraId="37D7CF0F" w14:textId="77777777" w:rsidR="00B70355" w:rsidRPr="00273870" w:rsidRDefault="00B70355" w:rsidP="004409BD">
            <w:pPr>
              <w:spacing w:after="0" w:line="240" w:lineRule="auto"/>
              <w:rPr>
                <w:rFonts w:ascii="Garamond" w:hAnsi="Garamond" w:cs="Times New Roman"/>
                <w:sz w:val="20"/>
                <w:szCs w:val="20"/>
              </w:rPr>
            </w:pPr>
            <w:r w:rsidRPr="00273870">
              <w:rPr>
                <w:rFonts w:ascii="Garamond" w:hAnsi="Garamond" w:cs="Times New Roman"/>
                <w:sz w:val="20"/>
                <w:szCs w:val="20"/>
              </w:rPr>
              <w:t>0.05</w:t>
            </w:r>
          </w:p>
        </w:tc>
      </w:tr>
      <w:tr w:rsidR="00D23F49" w:rsidRPr="00273870" w14:paraId="70BCF394" w14:textId="77777777" w:rsidTr="00D23F49">
        <w:trPr>
          <w:trHeight w:val="212"/>
        </w:trPr>
        <w:tc>
          <w:tcPr>
            <w:tcW w:w="2801" w:type="dxa"/>
            <w:tcBorders>
              <w:top w:val="nil"/>
              <w:left w:val="nil"/>
              <w:bottom w:val="nil"/>
              <w:right w:val="single" w:sz="4" w:space="0" w:color="auto"/>
            </w:tcBorders>
            <w:noWrap/>
            <w:vAlign w:val="bottom"/>
            <w:hideMark/>
          </w:tcPr>
          <w:p w14:paraId="4A0D2A60" w14:textId="77777777" w:rsidR="00B70355" w:rsidRPr="00273870" w:rsidRDefault="00B70355" w:rsidP="004409BD">
            <w:pPr>
              <w:spacing w:after="0" w:line="240" w:lineRule="auto"/>
              <w:rPr>
                <w:rFonts w:ascii="Garamond" w:eastAsia="Times New Roman" w:hAnsi="Garamond" w:cs="Times New Roman"/>
                <w:sz w:val="20"/>
                <w:szCs w:val="20"/>
              </w:rPr>
            </w:pPr>
            <w:r w:rsidRPr="00273870">
              <w:rPr>
                <w:rFonts w:ascii="Garamond" w:eastAsia="Times New Roman" w:hAnsi="Garamond" w:cs="Times New Roman"/>
                <w:sz w:val="20"/>
                <w:szCs w:val="20"/>
              </w:rPr>
              <w:t>Needs renovation</w:t>
            </w:r>
          </w:p>
        </w:tc>
        <w:tc>
          <w:tcPr>
            <w:tcW w:w="1069" w:type="dxa"/>
            <w:gridSpan w:val="3"/>
            <w:tcBorders>
              <w:top w:val="nil"/>
              <w:left w:val="nil"/>
              <w:bottom w:val="nil"/>
              <w:right w:val="nil"/>
            </w:tcBorders>
            <w:shd w:val="clear" w:color="auto" w:fill="auto"/>
            <w:noWrap/>
            <w:vAlign w:val="bottom"/>
            <w:hideMark/>
          </w:tcPr>
          <w:p w14:paraId="761F77F8" w14:textId="77777777" w:rsidR="00B70355" w:rsidRPr="00273870" w:rsidRDefault="00B70355" w:rsidP="004409BD">
            <w:pPr>
              <w:spacing w:after="0" w:line="240" w:lineRule="auto"/>
              <w:rPr>
                <w:rFonts w:ascii="Garamond" w:eastAsia="Times New Roman" w:hAnsi="Garamond" w:cs="Times New Roman"/>
                <w:sz w:val="20"/>
                <w:szCs w:val="20"/>
              </w:rPr>
            </w:pPr>
            <w:r w:rsidRPr="00273870">
              <w:rPr>
                <w:rFonts w:ascii="Garamond" w:hAnsi="Garamond" w:cs="Times New Roman"/>
                <w:sz w:val="20"/>
                <w:szCs w:val="20"/>
              </w:rPr>
              <w:t xml:space="preserve"> -0.116***</w:t>
            </w:r>
          </w:p>
        </w:tc>
        <w:tc>
          <w:tcPr>
            <w:tcW w:w="720" w:type="dxa"/>
            <w:tcBorders>
              <w:top w:val="nil"/>
              <w:left w:val="nil"/>
              <w:bottom w:val="nil"/>
              <w:right w:val="nil"/>
            </w:tcBorders>
            <w:shd w:val="clear" w:color="auto" w:fill="auto"/>
            <w:noWrap/>
            <w:vAlign w:val="bottom"/>
            <w:hideMark/>
          </w:tcPr>
          <w:p w14:paraId="304A4FCB" w14:textId="77777777" w:rsidR="00B70355" w:rsidRPr="00273870" w:rsidRDefault="00B70355" w:rsidP="004409BD">
            <w:pPr>
              <w:spacing w:after="0" w:line="240" w:lineRule="auto"/>
              <w:rPr>
                <w:rFonts w:ascii="Garamond" w:eastAsia="Times New Roman" w:hAnsi="Garamond" w:cs="Times New Roman"/>
                <w:sz w:val="20"/>
                <w:szCs w:val="20"/>
              </w:rPr>
            </w:pPr>
            <w:r w:rsidRPr="00273870">
              <w:rPr>
                <w:rFonts w:ascii="Garamond" w:eastAsia="Times New Roman" w:hAnsi="Garamond" w:cs="Times New Roman"/>
                <w:sz w:val="20"/>
                <w:szCs w:val="20"/>
              </w:rPr>
              <w:t>0.03</w:t>
            </w:r>
          </w:p>
        </w:tc>
        <w:tc>
          <w:tcPr>
            <w:tcW w:w="1080" w:type="dxa"/>
            <w:gridSpan w:val="3"/>
            <w:tcBorders>
              <w:top w:val="nil"/>
              <w:left w:val="nil"/>
              <w:bottom w:val="nil"/>
              <w:right w:val="nil"/>
            </w:tcBorders>
            <w:shd w:val="clear" w:color="auto" w:fill="auto"/>
            <w:vAlign w:val="bottom"/>
          </w:tcPr>
          <w:p w14:paraId="2DE3EB66" w14:textId="77777777" w:rsidR="00B70355" w:rsidRPr="00273870" w:rsidRDefault="00B70355" w:rsidP="004409BD">
            <w:pPr>
              <w:spacing w:after="0" w:line="240" w:lineRule="auto"/>
              <w:rPr>
                <w:rFonts w:ascii="Garamond" w:hAnsi="Garamond" w:cs="Times New Roman"/>
                <w:sz w:val="20"/>
                <w:szCs w:val="20"/>
              </w:rPr>
            </w:pPr>
            <w:r w:rsidRPr="00273870">
              <w:rPr>
                <w:rFonts w:ascii="Garamond" w:hAnsi="Garamond" w:cs="Times New Roman"/>
                <w:sz w:val="20"/>
                <w:szCs w:val="20"/>
              </w:rPr>
              <w:t>-0.172***</w:t>
            </w:r>
          </w:p>
        </w:tc>
        <w:tc>
          <w:tcPr>
            <w:tcW w:w="720" w:type="dxa"/>
            <w:tcBorders>
              <w:top w:val="nil"/>
              <w:left w:val="nil"/>
              <w:bottom w:val="nil"/>
              <w:right w:val="nil"/>
            </w:tcBorders>
            <w:shd w:val="clear" w:color="auto" w:fill="auto"/>
            <w:vAlign w:val="bottom"/>
          </w:tcPr>
          <w:p w14:paraId="1BCA7AEE" w14:textId="77777777" w:rsidR="00B70355" w:rsidRPr="00273870" w:rsidRDefault="00B70355" w:rsidP="004409BD">
            <w:pPr>
              <w:spacing w:after="0" w:line="240" w:lineRule="auto"/>
              <w:rPr>
                <w:rFonts w:ascii="Garamond" w:hAnsi="Garamond" w:cs="Times New Roman"/>
                <w:sz w:val="20"/>
                <w:szCs w:val="20"/>
              </w:rPr>
            </w:pPr>
            <w:r w:rsidRPr="00273870">
              <w:rPr>
                <w:rFonts w:ascii="Garamond" w:hAnsi="Garamond" w:cs="Times New Roman"/>
                <w:sz w:val="20"/>
                <w:szCs w:val="20"/>
              </w:rPr>
              <w:t>0.01</w:t>
            </w:r>
          </w:p>
        </w:tc>
        <w:tc>
          <w:tcPr>
            <w:tcW w:w="1080" w:type="dxa"/>
            <w:tcBorders>
              <w:top w:val="nil"/>
              <w:left w:val="nil"/>
              <w:bottom w:val="nil"/>
              <w:right w:val="nil"/>
            </w:tcBorders>
            <w:shd w:val="clear" w:color="auto" w:fill="auto"/>
            <w:vAlign w:val="bottom"/>
          </w:tcPr>
          <w:p w14:paraId="41DAABE4" w14:textId="77777777" w:rsidR="00B70355" w:rsidRPr="00273870" w:rsidRDefault="00B70355" w:rsidP="004409BD">
            <w:pPr>
              <w:spacing w:after="0" w:line="240" w:lineRule="auto"/>
              <w:rPr>
                <w:rFonts w:ascii="Garamond" w:hAnsi="Garamond" w:cs="Times New Roman"/>
                <w:sz w:val="20"/>
                <w:szCs w:val="20"/>
              </w:rPr>
            </w:pPr>
            <w:r w:rsidRPr="00273870">
              <w:rPr>
                <w:rFonts w:ascii="Garamond" w:hAnsi="Garamond" w:cs="Times New Roman"/>
                <w:sz w:val="20"/>
                <w:szCs w:val="20"/>
              </w:rPr>
              <w:t>-0.174***</w:t>
            </w:r>
          </w:p>
        </w:tc>
        <w:tc>
          <w:tcPr>
            <w:tcW w:w="810" w:type="dxa"/>
            <w:tcBorders>
              <w:top w:val="nil"/>
              <w:left w:val="nil"/>
              <w:bottom w:val="nil"/>
              <w:right w:val="nil"/>
            </w:tcBorders>
            <w:shd w:val="clear" w:color="auto" w:fill="auto"/>
            <w:vAlign w:val="bottom"/>
          </w:tcPr>
          <w:p w14:paraId="7D0122D7" w14:textId="77777777" w:rsidR="00B70355" w:rsidRPr="00273870" w:rsidRDefault="00B70355" w:rsidP="004409BD">
            <w:pPr>
              <w:spacing w:after="0" w:line="240" w:lineRule="auto"/>
              <w:rPr>
                <w:rFonts w:ascii="Garamond" w:hAnsi="Garamond" w:cs="Times New Roman"/>
                <w:sz w:val="20"/>
                <w:szCs w:val="20"/>
              </w:rPr>
            </w:pPr>
            <w:r w:rsidRPr="00273870">
              <w:rPr>
                <w:rFonts w:ascii="Garamond" w:hAnsi="Garamond" w:cs="Times New Roman"/>
                <w:sz w:val="20"/>
                <w:szCs w:val="20"/>
              </w:rPr>
              <w:t>0.01</w:t>
            </w:r>
          </w:p>
        </w:tc>
        <w:tc>
          <w:tcPr>
            <w:tcW w:w="1068" w:type="dxa"/>
            <w:tcBorders>
              <w:top w:val="nil"/>
              <w:left w:val="nil"/>
              <w:bottom w:val="nil"/>
              <w:right w:val="nil"/>
            </w:tcBorders>
            <w:shd w:val="clear" w:color="auto" w:fill="auto"/>
            <w:vAlign w:val="bottom"/>
          </w:tcPr>
          <w:p w14:paraId="2FA28A38" w14:textId="77777777" w:rsidR="00B70355" w:rsidRPr="00273870" w:rsidRDefault="00B70355" w:rsidP="004409BD">
            <w:pPr>
              <w:spacing w:after="0" w:line="240" w:lineRule="auto"/>
              <w:rPr>
                <w:rFonts w:ascii="Garamond" w:hAnsi="Garamond" w:cs="Times New Roman"/>
                <w:sz w:val="20"/>
                <w:szCs w:val="20"/>
              </w:rPr>
            </w:pPr>
            <w:r w:rsidRPr="00273870">
              <w:rPr>
                <w:rFonts w:ascii="Garamond" w:hAnsi="Garamond" w:cs="Times New Roman"/>
                <w:sz w:val="20"/>
                <w:szCs w:val="20"/>
              </w:rPr>
              <w:t>-0.170***</w:t>
            </w:r>
          </w:p>
        </w:tc>
        <w:tc>
          <w:tcPr>
            <w:tcW w:w="775" w:type="dxa"/>
            <w:tcBorders>
              <w:top w:val="nil"/>
              <w:left w:val="nil"/>
              <w:bottom w:val="nil"/>
              <w:right w:val="nil"/>
            </w:tcBorders>
            <w:shd w:val="clear" w:color="auto" w:fill="auto"/>
            <w:vAlign w:val="bottom"/>
          </w:tcPr>
          <w:p w14:paraId="099D406B" w14:textId="77777777" w:rsidR="00B70355" w:rsidRPr="00273870" w:rsidRDefault="00B70355" w:rsidP="004409BD">
            <w:pPr>
              <w:spacing w:after="0" w:line="240" w:lineRule="auto"/>
              <w:rPr>
                <w:rFonts w:ascii="Garamond" w:hAnsi="Garamond" w:cs="Times New Roman"/>
                <w:sz w:val="20"/>
                <w:szCs w:val="20"/>
              </w:rPr>
            </w:pPr>
            <w:r w:rsidRPr="00273870">
              <w:rPr>
                <w:rFonts w:ascii="Garamond" w:hAnsi="Garamond" w:cs="Times New Roman"/>
                <w:sz w:val="20"/>
                <w:szCs w:val="20"/>
              </w:rPr>
              <w:t>0.01</w:t>
            </w:r>
          </w:p>
        </w:tc>
      </w:tr>
      <w:tr w:rsidR="00D23F49" w:rsidRPr="00273870" w14:paraId="1F6C7E6C" w14:textId="77777777" w:rsidTr="00D23F49">
        <w:trPr>
          <w:trHeight w:val="212"/>
        </w:trPr>
        <w:tc>
          <w:tcPr>
            <w:tcW w:w="2801" w:type="dxa"/>
            <w:tcBorders>
              <w:top w:val="nil"/>
              <w:left w:val="nil"/>
              <w:bottom w:val="nil"/>
              <w:right w:val="single" w:sz="4" w:space="0" w:color="auto"/>
            </w:tcBorders>
            <w:noWrap/>
            <w:vAlign w:val="bottom"/>
            <w:hideMark/>
          </w:tcPr>
          <w:p w14:paraId="1BD96323" w14:textId="77777777" w:rsidR="00B70355" w:rsidRPr="00273870" w:rsidRDefault="00B70355" w:rsidP="004409BD">
            <w:pPr>
              <w:spacing w:after="0" w:line="240" w:lineRule="auto"/>
              <w:rPr>
                <w:rFonts w:ascii="Garamond" w:eastAsia="Times New Roman" w:hAnsi="Garamond" w:cs="Times New Roman"/>
                <w:sz w:val="20"/>
                <w:szCs w:val="20"/>
              </w:rPr>
            </w:pPr>
            <w:r w:rsidRPr="00273870">
              <w:rPr>
                <w:rFonts w:ascii="Garamond" w:eastAsia="Times New Roman" w:hAnsi="Garamond" w:cs="Times New Roman"/>
                <w:sz w:val="20"/>
                <w:szCs w:val="20"/>
              </w:rPr>
              <w:t xml:space="preserve">Elevator                    </w:t>
            </w:r>
          </w:p>
        </w:tc>
        <w:tc>
          <w:tcPr>
            <w:tcW w:w="1069" w:type="dxa"/>
            <w:gridSpan w:val="3"/>
            <w:tcBorders>
              <w:top w:val="nil"/>
              <w:left w:val="nil"/>
              <w:bottom w:val="nil"/>
              <w:right w:val="nil"/>
            </w:tcBorders>
            <w:shd w:val="clear" w:color="auto" w:fill="auto"/>
            <w:noWrap/>
            <w:vAlign w:val="bottom"/>
            <w:hideMark/>
          </w:tcPr>
          <w:p w14:paraId="7DBCFE9E" w14:textId="77777777" w:rsidR="00B70355" w:rsidRPr="00273870" w:rsidRDefault="00B70355" w:rsidP="004409BD">
            <w:pPr>
              <w:spacing w:after="0" w:line="240" w:lineRule="auto"/>
              <w:rPr>
                <w:rFonts w:ascii="Garamond" w:eastAsia="Times New Roman" w:hAnsi="Garamond" w:cs="Times New Roman"/>
                <w:sz w:val="20"/>
                <w:szCs w:val="20"/>
              </w:rPr>
            </w:pPr>
            <w:r w:rsidRPr="00273870">
              <w:rPr>
                <w:rFonts w:ascii="Garamond" w:eastAsia="Times New Roman" w:hAnsi="Garamond" w:cs="Times New Roman"/>
                <w:sz w:val="20"/>
                <w:szCs w:val="20"/>
              </w:rPr>
              <w:t xml:space="preserve">  0.038</w:t>
            </w:r>
          </w:p>
        </w:tc>
        <w:tc>
          <w:tcPr>
            <w:tcW w:w="720" w:type="dxa"/>
            <w:tcBorders>
              <w:top w:val="nil"/>
              <w:left w:val="nil"/>
              <w:bottom w:val="nil"/>
              <w:right w:val="nil"/>
            </w:tcBorders>
            <w:shd w:val="clear" w:color="auto" w:fill="auto"/>
            <w:noWrap/>
            <w:vAlign w:val="bottom"/>
            <w:hideMark/>
          </w:tcPr>
          <w:p w14:paraId="5680E97C" w14:textId="77777777" w:rsidR="00B70355" w:rsidRPr="00273870" w:rsidRDefault="00B70355" w:rsidP="004409BD">
            <w:pPr>
              <w:spacing w:after="0" w:line="240" w:lineRule="auto"/>
              <w:rPr>
                <w:rFonts w:ascii="Garamond" w:eastAsia="Times New Roman" w:hAnsi="Garamond" w:cs="Times New Roman"/>
                <w:sz w:val="20"/>
                <w:szCs w:val="20"/>
              </w:rPr>
            </w:pPr>
            <w:r w:rsidRPr="00273870">
              <w:rPr>
                <w:rFonts w:ascii="Garamond" w:hAnsi="Garamond" w:cs="Times New Roman"/>
                <w:sz w:val="20"/>
                <w:szCs w:val="20"/>
              </w:rPr>
              <w:t>0.03</w:t>
            </w:r>
          </w:p>
        </w:tc>
        <w:tc>
          <w:tcPr>
            <w:tcW w:w="1080" w:type="dxa"/>
            <w:gridSpan w:val="3"/>
            <w:tcBorders>
              <w:top w:val="nil"/>
              <w:left w:val="nil"/>
              <w:bottom w:val="nil"/>
              <w:right w:val="nil"/>
            </w:tcBorders>
            <w:shd w:val="clear" w:color="auto" w:fill="auto"/>
            <w:vAlign w:val="bottom"/>
          </w:tcPr>
          <w:p w14:paraId="2A8A1E14" w14:textId="77777777" w:rsidR="00B70355" w:rsidRPr="00273870" w:rsidRDefault="00B70355" w:rsidP="004409BD">
            <w:pPr>
              <w:spacing w:after="0" w:line="240" w:lineRule="auto"/>
              <w:rPr>
                <w:rFonts w:ascii="Garamond" w:hAnsi="Garamond" w:cs="Times New Roman"/>
                <w:sz w:val="20"/>
                <w:szCs w:val="20"/>
              </w:rPr>
            </w:pPr>
            <w:r w:rsidRPr="00273870">
              <w:rPr>
                <w:rFonts w:ascii="Garamond" w:hAnsi="Garamond" w:cs="Times New Roman"/>
                <w:sz w:val="20"/>
                <w:szCs w:val="20"/>
              </w:rPr>
              <w:t xml:space="preserve"> 0.203***</w:t>
            </w:r>
          </w:p>
        </w:tc>
        <w:tc>
          <w:tcPr>
            <w:tcW w:w="720" w:type="dxa"/>
            <w:tcBorders>
              <w:top w:val="nil"/>
              <w:left w:val="nil"/>
              <w:bottom w:val="nil"/>
              <w:right w:val="nil"/>
            </w:tcBorders>
            <w:shd w:val="clear" w:color="auto" w:fill="auto"/>
            <w:vAlign w:val="bottom"/>
          </w:tcPr>
          <w:p w14:paraId="0FB0AB8D" w14:textId="77777777" w:rsidR="00B70355" w:rsidRPr="00273870" w:rsidRDefault="00B70355" w:rsidP="004409BD">
            <w:pPr>
              <w:spacing w:after="0" w:line="240" w:lineRule="auto"/>
              <w:rPr>
                <w:rFonts w:ascii="Garamond" w:hAnsi="Garamond" w:cs="Times New Roman"/>
                <w:sz w:val="20"/>
                <w:szCs w:val="20"/>
              </w:rPr>
            </w:pPr>
            <w:r w:rsidRPr="00273870">
              <w:rPr>
                <w:rFonts w:ascii="Garamond" w:hAnsi="Garamond" w:cs="Times New Roman"/>
                <w:sz w:val="20"/>
                <w:szCs w:val="20"/>
              </w:rPr>
              <w:t>0.01</w:t>
            </w:r>
          </w:p>
        </w:tc>
        <w:tc>
          <w:tcPr>
            <w:tcW w:w="1080" w:type="dxa"/>
            <w:tcBorders>
              <w:top w:val="nil"/>
              <w:left w:val="nil"/>
              <w:bottom w:val="nil"/>
              <w:right w:val="nil"/>
            </w:tcBorders>
            <w:shd w:val="clear" w:color="auto" w:fill="auto"/>
            <w:vAlign w:val="bottom"/>
          </w:tcPr>
          <w:p w14:paraId="07B2023D" w14:textId="77777777" w:rsidR="00B70355" w:rsidRPr="00273870" w:rsidRDefault="00B70355" w:rsidP="004409BD">
            <w:pPr>
              <w:spacing w:after="0" w:line="240" w:lineRule="auto"/>
              <w:rPr>
                <w:rFonts w:ascii="Garamond" w:hAnsi="Garamond" w:cs="Times New Roman"/>
                <w:sz w:val="20"/>
                <w:szCs w:val="20"/>
              </w:rPr>
            </w:pPr>
            <w:r w:rsidRPr="00273870">
              <w:rPr>
                <w:rFonts w:ascii="Garamond" w:hAnsi="Garamond" w:cs="Times New Roman"/>
                <w:sz w:val="20"/>
                <w:szCs w:val="20"/>
              </w:rPr>
              <w:t xml:space="preserve"> 0.182***</w:t>
            </w:r>
          </w:p>
        </w:tc>
        <w:tc>
          <w:tcPr>
            <w:tcW w:w="810" w:type="dxa"/>
            <w:tcBorders>
              <w:top w:val="nil"/>
              <w:left w:val="nil"/>
              <w:bottom w:val="nil"/>
              <w:right w:val="nil"/>
            </w:tcBorders>
            <w:shd w:val="clear" w:color="auto" w:fill="auto"/>
            <w:vAlign w:val="bottom"/>
          </w:tcPr>
          <w:p w14:paraId="530C929C" w14:textId="77777777" w:rsidR="00B70355" w:rsidRPr="00273870" w:rsidRDefault="00B70355" w:rsidP="004409BD">
            <w:pPr>
              <w:spacing w:after="0" w:line="240" w:lineRule="auto"/>
              <w:rPr>
                <w:rFonts w:ascii="Garamond" w:hAnsi="Garamond" w:cs="Times New Roman"/>
                <w:sz w:val="20"/>
                <w:szCs w:val="20"/>
              </w:rPr>
            </w:pPr>
            <w:r w:rsidRPr="00273870">
              <w:rPr>
                <w:rFonts w:ascii="Garamond" w:hAnsi="Garamond" w:cs="Times New Roman"/>
                <w:sz w:val="20"/>
                <w:szCs w:val="20"/>
              </w:rPr>
              <w:t>0.01</w:t>
            </w:r>
          </w:p>
        </w:tc>
        <w:tc>
          <w:tcPr>
            <w:tcW w:w="1068" w:type="dxa"/>
            <w:tcBorders>
              <w:top w:val="nil"/>
              <w:left w:val="nil"/>
              <w:bottom w:val="nil"/>
              <w:right w:val="nil"/>
            </w:tcBorders>
            <w:shd w:val="clear" w:color="auto" w:fill="auto"/>
            <w:vAlign w:val="bottom"/>
          </w:tcPr>
          <w:p w14:paraId="24614A35" w14:textId="77777777" w:rsidR="00B70355" w:rsidRPr="00273870" w:rsidRDefault="00B70355" w:rsidP="004409BD">
            <w:pPr>
              <w:spacing w:after="0" w:line="240" w:lineRule="auto"/>
              <w:rPr>
                <w:rFonts w:ascii="Garamond" w:hAnsi="Garamond" w:cs="Times New Roman"/>
                <w:sz w:val="20"/>
                <w:szCs w:val="20"/>
              </w:rPr>
            </w:pPr>
            <w:r w:rsidRPr="00273870">
              <w:rPr>
                <w:rFonts w:ascii="Garamond" w:hAnsi="Garamond" w:cs="Times New Roman"/>
                <w:sz w:val="20"/>
                <w:szCs w:val="20"/>
              </w:rPr>
              <w:t xml:space="preserve"> 0.172***</w:t>
            </w:r>
          </w:p>
        </w:tc>
        <w:tc>
          <w:tcPr>
            <w:tcW w:w="775" w:type="dxa"/>
            <w:tcBorders>
              <w:top w:val="nil"/>
              <w:left w:val="nil"/>
              <w:bottom w:val="nil"/>
              <w:right w:val="nil"/>
            </w:tcBorders>
            <w:shd w:val="clear" w:color="auto" w:fill="auto"/>
            <w:vAlign w:val="bottom"/>
          </w:tcPr>
          <w:p w14:paraId="43689D6F" w14:textId="77777777" w:rsidR="00B70355" w:rsidRPr="00273870" w:rsidRDefault="00B70355" w:rsidP="004409BD">
            <w:pPr>
              <w:spacing w:after="0" w:line="240" w:lineRule="auto"/>
              <w:rPr>
                <w:rFonts w:ascii="Garamond" w:hAnsi="Garamond" w:cs="Times New Roman"/>
                <w:sz w:val="20"/>
                <w:szCs w:val="20"/>
              </w:rPr>
            </w:pPr>
            <w:r w:rsidRPr="00273870">
              <w:rPr>
                <w:rFonts w:ascii="Garamond" w:hAnsi="Garamond" w:cs="Times New Roman"/>
                <w:sz w:val="20"/>
                <w:szCs w:val="20"/>
              </w:rPr>
              <w:t>0.01</w:t>
            </w:r>
          </w:p>
        </w:tc>
      </w:tr>
      <w:tr w:rsidR="00D23F49" w:rsidRPr="00273870" w14:paraId="116F7C83" w14:textId="77777777" w:rsidTr="00D23F49">
        <w:trPr>
          <w:trHeight w:val="212"/>
        </w:trPr>
        <w:tc>
          <w:tcPr>
            <w:tcW w:w="2801" w:type="dxa"/>
            <w:tcBorders>
              <w:top w:val="nil"/>
              <w:left w:val="nil"/>
              <w:bottom w:val="nil"/>
              <w:right w:val="single" w:sz="4" w:space="0" w:color="auto"/>
            </w:tcBorders>
            <w:noWrap/>
            <w:vAlign w:val="bottom"/>
            <w:hideMark/>
          </w:tcPr>
          <w:p w14:paraId="203AB992" w14:textId="77777777" w:rsidR="00B70355" w:rsidRPr="00273870" w:rsidRDefault="00B70355" w:rsidP="004409BD">
            <w:pPr>
              <w:spacing w:after="0" w:line="240" w:lineRule="auto"/>
              <w:rPr>
                <w:rFonts w:ascii="Garamond" w:eastAsia="Times New Roman" w:hAnsi="Garamond" w:cs="Times New Roman"/>
                <w:sz w:val="20"/>
                <w:szCs w:val="20"/>
              </w:rPr>
            </w:pPr>
            <w:r w:rsidRPr="00273870">
              <w:rPr>
                <w:rFonts w:ascii="Garamond" w:eastAsia="Times New Roman" w:hAnsi="Garamond" w:cs="Times New Roman"/>
                <w:sz w:val="20"/>
                <w:szCs w:val="20"/>
              </w:rPr>
              <w:t xml:space="preserve">Terrace                     </w:t>
            </w:r>
          </w:p>
        </w:tc>
        <w:tc>
          <w:tcPr>
            <w:tcW w:w="1069" w:type="dxa"/>
            <w:gridSpan w:val="3"/>
            <w:tcBorders>
              <w:top w:val="nil"/>
              <w:left w:val="nil"/>
              <w:bottom w:val="nil"/>
              <w:right w:val="nil"/>
            </w:tcBorders>
            <w:shd w:val="clear" w:color="auto" w:fill="auto"/>
            <w:noWrap/>
            <w:vAlign w:val="bottom"/>
            <w:hideMark/>
          </w:tcPr>
          <w:p w14:paraId="07EDE2B2" w14:textId="77777777" w:rsidR="00B70355" w:rsidRPr="00273870" w:rsidRDefault="00B70355" w:rsidP="004409BD">
            <w:pPr>
              <w:spacing w:after="0" w:line="240" w:lineRule="auto"/>
              <w:rPr>
                <w:rFonts w:ascii="Garamond" w:eastAsia="Times New Roman" w:hAnsi="Garamond" w:cs="Times New Roman"/>
                <w:sz w:val="20"/>
                <w:szCs w:val="20"/>
              </w:rPr>
            </w:pPr>
            <w:r w:rsidRPr="00273870">
              <w:rPr>
                <w:rFonts w:ascii="Garamond" w:hAnsi="Garamond" w:cs="Times New Roman"/>
                <w:sz w:val="20"/>
                <w:szCs w:val="20"/>
              </w:rPr>
              <w:t xml:space="preserve"> -0.045*</w:t>
            </w:r>
          </w:p>
        </w:tc>
        <w:tc>
          <w:tcPr>
            <w:tcW w:w="720" w:type="dxa"/>
            <w:tcBorders>
              <w:top w:val="nil"/>
              <w:left w:val="nil"/>
              <w:bottom w:val="nil"/>
              <w:right w:val="nil"/>
            </w:tcBorders>
            <w:shd w:val="clear" w:color="auto" w:fill="auto"/>
            <w:noWrap/>
            <w:vAlign w:val="bottom"/>
            <w:hideMark/>
          </w:tcPr>
          <w:p w14:paraId="4C1E732C" w14:textId="77777777" w:rsidR="00B70355" w:rsidRPr="00273870" w:rsidRDefault="00B70355" w:rsidP="004409BD">
            <w:pPr>
              <w:spacing w:after="0" w:line="240" w:lineRule="auto"/>
              <w:rPr>
                <w:rFonts w:ascii="Garamond" w:eastAsia="Times New Roman" w:hAnsi="Garamond" w:cs="Times New Roman"/>
                <w:sz w:val="20"/>
                <w:szCs w:val="20"/>
              </w:rPr>
            </w:pPr>
            <w:r w:rsidRPr="00273870">
              <w:rPr>
                <w:rFonts w:ascii="Garamond" w:hAnsi="Garamond" w:cs="Times New Roman"/>
                <w:sz w:val="20"/>
                <w:szCs w:val="20"/>
              </w:rPr>
              <w:t>0.03</w:t>
            </w:r>
          </w:p>
        </w:tc>
        <w:tc>
          <w:tcPr>
            <w:tcW w:w="1080" w:type="dxa"/>
            <w:gridSpan w:val="3"/>
            <w:tcBorders>
              <w:top w:val="nil"/>
              <w:left w:val="nil"/>
              <w:bottom w:val="nil"/>
              <w:right w:val="nil"/>
            </w:tcBorders>
            <w:shd w:val="clear" w:color="auto" w:fill="auto"/>
            <w:vAlign w:val="bottom"/>
          </w:tcPr>
          <w:p w14:paraId="473534C7" w14:textId="77777777" w:rsidR="00B70355" w:rsidRPr="00273870" w:rsidRDefault="00B70355" w:rsidP="004409BD">
            <w:pPr>
              <w:spacing w:after="0" w:line="240" w:lineRule="auto"/>
              <w:rPr>
                <w:rFonts w:ascii="Garamond" w:hAnsi="Garamond" w:cs="Times New Roman"/>
                <w:sz w:val="20"/>
                <w:szCs w:val="20"/>
              </w:rPr>
            </w:pPr>
            <w:r w:rsidRPr="00273870">
              <w:rPr>
                <w:rFonts w:ascii="Garamond" w:hAnsi="Garamond" w:cs="Times New Roman"/>
                <w:sz w:val="20"/>
                <w:szCs w:val="20"/>
              </w:rPr>
              <w:t xml:space="preserve"> 0.059***</w:t>
            </w:r>
          </w:p>
        </w:tc>
        <w:tc>
          <w:tcPr>
            <w:tcW w:w="720" w:type="dxa"/>
            <w:tcBorders>
              <w:top w:val="nil"/>
              <w:left w:val="nil"/>
              <w:bottom w:val="nil"/>
              <w:right w:val="nil"/>
            </w:tcBorders>
            <w:shd w:val="clear" w:color="auto" w:fill="auto"/>
            <w:vAlign w:val="bottom"/>
          </w:tcPr>
          <w:p w14:paraId="5F368F4E" w14:textId="77777777" w:rsidR="00B70355" w:rsidRPr="00273870" w:rsidRDefault="00B70355" w:rsidP="004409BD">
            <w:pPr>
              <w:spacing w:after="0" w:line="240" w:lineRule="auto"/>
              <w:rPr>
                <w:rFonts w:ascii="Garamond" w:hAnsi="Garamond" w:cs="Times New Roman"/>
                <w:sz w:val="20"/>
                <w:szCs w:val="20"/>
              </w:rPr>
            </w:pPr>
            <w:r w:rsidRPr="00273870">
              <w:rPr>
                <w:rFonts w:ascii="Garamond" w:hAnsi="Garamond" w:cs="Times New Roman"/>
                <w:sz w:val="20"/>
                <w:szCs w:val="20"/>
              </w:rPr>
              <w:t>0.01</w:t>
            </w:r>
          </w:p>
        </w:tc>
        <w:tc>
          <w:tcPr>
            <w:tcW w:w="1080" w:type="dxa"/>
            <w:tcBorders>
              <w:top w:val="nil"/>
              <w:left w:val="nil"/>
              <w:bottom w:val="nil"/>
              <w:right w:val="nil"/>
            </w:tcBorders>
            <w:shd w:val="clear" w:color="auto" w:fill="auto"/>
            <w:vAlign w:val="bottom"/>
          </w:tcPr>
          <w:p w14:paraId="4B249B72" w14:textId="77777777" w:rsidR="00B70355" w:rsidRPr="00273870" w:rsidRDefault="00B70355" w:rsidP="004409BD">
            <w:pPr>
              <w:spacing w:after="0" w:line="240" w:lineRule="auto"/>
              <w:rPr>
                <w:rFonts w:ascii="Garamond" w:hAnsi="Garamond" w:cs="Times New Roman"/>
                <w:sz w:val="20"/>
                <w:szCs w:val="20"/>
              </w:rPr>
            </w:pPr>
            <w:r w:rsidRPr="00273870">
              <w:rPr>
                <w:rFonts w:ascii="Garamond" w:hAnsi="Garamond" w:cs="Times New Roman"/>
                <w:sz w:val="20"/>
                <w:szCs w:val="20"/>
              </w:rPr>
              <w:t xml:space="preserve"> 0.062***</w:t>
            </w:r>
          </w:p>
        </w:tc>
        <w:tc>
          <w:tcPr>
            <w:tcW w:w="810" w:type="dxa"/>
            <w:tcBorders>
              <w:top w:val="nil"/>
              <w:left w:val="nil"/>
              <w:bottom w:val="nil"/>
              <w:right w:val="nil"/>
            </w:tcBorders>
            <w:shd w:val="clear" w:color="auto" w:fill="auto"/>
            <w:vAlign w:val="bottom"/>
          </w:tcPr>
          <w:p w14:paraId="566C44C5" w14:textId="77777777" w:rsidR="00B70355" w:rsidRPr="00273870" w:rsidRDefault="00B70355" w:rsidP="004409BD">
            <w:pPr>
              <w:spacing w:after="0" w:line="240" w:lineRule="auto"/>
              <w:rPr>
                <w:rFonts w:ascii="Garamond" w:hAnsi="Garamond" w:cs="Times New Roman"/>
                <w:sz w:val="20"/>
                <w:szCs w:val="20"/>
              </w:rPr>
            </w:pPr>
            <w:r w:rsidRPr="00273870">
              <w:rPr>
                <w:rFonts w:ascii="Garamond" w:hAnsi="Garamond" w:cs="Times New Roman"/>
                <w:sz w:val="20"/>
                <w:szCs w:val="20"/>
              </w:rPr>
              <w:t>0.01</w:t>
            </w:r>
          </w:p>
        </w:tc>
        <w:tc>
          <w:tcPr>
            <w:tcW w:w="1068" w:type="dxa"/>
            <w:tcBorders>
              <w:top w:val="nil"/>
              <w:left w:val="nil"/>
              <w:bottom w:val="nil"/>
              <w:right w:val="nil"/>
            </w:tcBorders>
            <w:shd w:val="clear" w:color="auto" w:fill="auto"/>
            <w:vAlign w:val="bottom"/>
          </w:tcPr>
          <w:p w14:paraId="12972A09" w14:textId="77777777" w:rsidR="00B70355" w:rsidRPr="00273870" w:rsidRDefault="00B70355" w:rsidP="004409BD">
            <w:pPr>
              <w:spacing w:after="0" w:line="240" w:lineRule="auto"/>
              <w:rPr>
                <w:rFonts w:ascii="Garamond" w:hAnsi="Garamond" w:cs="Times New Roman"/>
                <w:sz w:val="20"/>
                <w:szCs w:val="20"/>
              </w:rPr>
            </w:pPr>
            <w:r w:rsidRPr="00273870">
              <w:rPr>
                <w:rFonts w:ascii="Garamond" w:hAnsi="Garamond" w:cs="Times New Roman"/>
                <w:sz w:val="20"/>
                <w:szCs w:val="20"/>
              </w:rPr>
              <w:t xml:space="preserve"> 0.066***</w:t>
            </w:r>
          </w:p>
        </w:tc>
        <w:tc>
          <w:tcPr>
            <w:tcW w:w="775" w:type="dxa"/>
            <w:tcBorders>
              <w:top w:val="nil"/>
              <w:left w:val="nil"/>
              <w:bottom w:val="nil"/>
              <w:right w:val="nil"/>
            </w:tcBorders>
            <w:shd w:val="clear" w:color="auto" w:fill="auto"/>
            <w:vAlign w:val="bottom"/>
          </w:tcPr>
          <w:p w14:paraId="4C346765" w14:textId="77777777" w:rsidR="00B70355" w:rsidRPr="00273870" w:rsidRDefault="00B70355" w:rsidP="004409BD">
            <w:pPr>
              <w:spacing w:after="0" w:line="240" w:lineRule="auto"/>
              <w:rPr>
                <w:rFonts w:ascii="Garamond" w:hAnsi="Garamond" w:cs="Times New Roman"/>
                <w:sz w:val="20"/>
                <w:szCs w:val="20"/>
              </w:rPr>
            </w:pPr>
            <w:r w:rsidRPr="00273870">
              <w:rPr>
                <w:rFonts w:ascii="Garamond" w:hAnsi="Garamond" w:cs="Times New Roman"/>
                <w:sz w:val="20"/>
                <w:szCs w:val="20"/>
              </w:rPr>
              <w:t>0.01</w:t>
            </w:r>
          </w:p>
        </w:tc>
      </w:tr>
      <w:tr w:rsidR="00D23F49" w:rsidRPr="00273870" w14:paraId="1E93E043" w14:textId="77777777" w:rsidTr="00D23F49">
        <w:trPr>
          <w:trHeight w:val="212"/>
        </w:trPr>
        <w:tc>
          <w:tcPr>
            <w:tcW w:w="2801" w:type="dxa"/>
            <w:tcBorders>
              <w:top w:val="nil"/>
              <w:left w:val="nil"/>
              <w:bottom w:val="nil"/>
              <w:right w:val="single" w:sz="4" w:space="0" w:color="auto"/>
            </w:tcBorders>
            <w:noWrap/>
            <w:vAlign w:val="bottom"/>
            <w:hideMark/>
          </w:tcPr>
          <w:p w14:paraId="7D0879DD" w14:textId="77777777" w:rsidR="00B70355" w:rsidRPr="00273870" w:rsidRDefault="00B70355" w:rsidP="004409BD">
            <w:pPr>
              <w:spacing w:after="0" w:line="240" w:lineRule="auto"/>
              <w:rPr>
                <w:rFonts w:ascii="Garamond" w:eastAsia="Times New Roman" w:hAnsi="Garamond" w:cs="Times New Roman"/>
                <w:sz w:val="20"/>
                <w:szCs w:val="20"/>
              </w:rPr>
            </w:pPr>
            <w:r w:rsidRPr="00273870">
              <w:rPr>
                <w:rFonts w:ascii="Garamond" w:eastAsia="Times New Roman" w:hAnsi="Garamond" w:cs="Times New Roman"/>
                <w:sz w:val="20"/>
                <w:szCs w:val="20"/>
              </w:rPr>
              <w:t xml:space="preserve">Heating                     </w:t>
            </w:r>
          </w:p>
        </w:tc>
        <w:tc>
          <w:tcPr>
            <w:tcW w:w="1069" w:type="dxa"/>
            <w:gridSpan w:val="3"/>
            <w:tcBorders>
              <w:top w:val="nil"/>
              <w:left w:val="nil"/>
              <w:bottom w:val="nil"/>
              <w:right w:val="nil"/>
            </w:tcBorders>
            <w:shd w:val="clear" w:color="auto" w:fill="auto"/>
            <w:noWrap/>
            <w:vAlign w:val="bottom"/>
            <w:hideMark/>
          </w:tcPr>
          <w:p w14:paraId="4938100A" w14:textId="77777777" w:rsidR="00B70355" w:rsidRPr="00273870" w:rsidRDefault="00B70355" w:rsidP="004409BD">
            <w:pPr>
              <w:spacing w:after="0" w:line="240" w:lineRule="auto"/>
              <w:rPr>
                <w:rFonts w:ascii="Garamond" w:eastAsia="Times New Roman" w:hAnsi="Garamond" w:cs="Times New Roman"/>
                <w:sz w:val="20"/>
                <w:szCs w:val="20"/>
              </w:rPr>
            </w:pPr>
            <w:r w:rsidRPr="00273870">
              <w:rPr>
                <w:rFonts w:ascii="Garamond" w:hAnsi="Garamond" w:cs="Times New Roman"/>
                <w:sz w:val="20"/>
                <w:szCs w:val="20"/>
              </w:rPr>
              <w:t xml:space="preserve">  0.160***</w:t>
            </w:r>
          </w:p>
        </w:tc>
        <w:tc>
          <w:tcPr>
            <w:tcW w:w="720" w:type="dxa"/>
            <w:tcBorders>
              <w:top w:val="nil"/>
              <w:left w:val="nil"/>
              <w:bottom w:val="nil"/>
              <w:right w:val="nil"/>
            </w:tcBorders>
            <w:shd w:val="clear" w:color="auto" w:fill="auto"/>
            <w:noWrap/>
            <w:vAlign w:val="bottom"/>
            <w:hideMark/>
          </w:tcPr>
          <w:p w14:paraId="06CC3A1C" w14:textId="77777777" w:rsidR="00B70355" w:rsidRPr="00273870" w:rsidRDefault="00B70355" w:rsidP="004409BD">
            <w:pPr>
              <w:spacing w:after="0" w:line="240" w:lineRule="auto"/>
              <w:rPr>
                <w:rFonts w:ascii="Garamond" w:eastAsia="Times New Roman" w:hAnsi="Garamond" w:cs="Times New Roman"/>
                <w:sz w:val="20"/>
                <w:szCs w:val="20"/>
              </w:rPr>
            </w:pPr>
            <w:r w:rsidRPr="00273870">
              <w:rPr>
                <w:rFonts w:ascii="Garamond" w:hAnsi="Garamond" w:cs="Times New Roman"/>
                <w:sz w:val="20"/>
                <w:szCs w:val="20"/>
              </w:rPr>
              <w:t>0.03</w:t>
            </w:r>
          </w:p>
        </w:tc>
        <w:tc>
          <w:tcPr>
            <w:tcW w:w="1080" w:type="dxa"/>
            <w:gridSpan w:val="3"/>
            <w:tcBorders>
              <w:top w:val="nil"/>
              <w:left w:val="nil"/>
              <w:bottom w:val="nil"/>
              <w:right w:val="nil"/>
            </w:tcBorders>
            <w:shd w:val="clear" w:color="auto" w:fill="auto"/>
            <w:vAlign w:val="bottom"/>
          </w:tcPr>
          <w:p w14:paraId="63DDFBEB" w14:textId="77777777" w:rsidR="00B70355" w:rsidRPr="00273870" w:rsidRDefault="00B70355" w:rsidP="004409BD">
            <w:pPr>
              <w:spacing w:after="0" w:line="240" w:lineRule="auto"/>
              <w:rPr>
                <w:rFonts w:ascii="Garamond" w:hAnsi="Garamond" w:cs="Times New Roman"/>
                <w:sz w:val="20"/>
                <w:szCs w:val="20"/>
              </w:rPr>
            </w:pPr>
            <w:r w:rsidRPr="00273870">
              <w:rPr>
                <w:rFonts w:ascii="Garamond" w:hAnsi="Garamond" w:cs="Times New Roman"/>
                <w:sz w:val="20"/>
                <w:szCs w:val="20"/>
              </w:rPr>
              <w:t xml:space="preserve"> 0.117***</w:t>
            </w:r>
          </w:p>
        </w:tc>
        <w:tc>
          <w:tcPr>
            <w:tcW w:w="720" w:type="dxa"/>
            <w:tcBorders>
              <w:top w:val="nil"/>
              <w:left w:val="nil"/>
              <w:bottom w:val="nil"/>
              <w:right w:val="nil"/>
            </w:tcBorders>
            <w:shd w:val="clear" w:color="auto" w:fill="auto"/>
            <w:vAlign w:val="bottom"/>
          </w:tcPr>
          <w:p w14:paraId="5616459B" w14:textId="77777777" w:rsidR="00B70355" w:rsidRPr="00273870" w:rsidRDefault="00B70355" w:rsidP="004409BD">
            <w:pPr>
              <w:spacing w:after="0" w:line="240" w:lineRule="auto"/>
              <w:rPr>
                <w:rFonts w:ascii="Garamond" w:hAnsi="Garamond" w:cs="Times New Roman"/>
                <w:sz w:val="20"/>
                <w:szCs w:val="20"/>
              </w:rPr>
            </w:pPr>
            <w:r w:rsidRPr="00273870">
              <w:rPr>
                <w:rFonts w:ascii="Garamond" w:hAnsi="Garamond" w:cs="Times New Roman"/>
                <w:sz w:val="20"/>
                <w:szCs w:val="20"/>
              </w:rPr>
              <w:t>0.01</w:t>
            </w:r>
          </w:p>
        </w:tc>
        <w:tc>
          <w:tcPr>
            <w:tcW w:w="1080" w:type="dxa"/>
            <w:tcBorders>
              <w:top w:val="nil"/>
              <w:left w:val="nil"/>
              <w:bottom w:val="nil"/>
              <w:right w:val="nil"/>
            </w:tcBorders>
            <w:shd w:val="clear" w:color="auto" w:fill="auto"/>
            <w:vAlign w:val="bottom"/>
          </w:tcPr>
          <w:p w14:paraId="2F791FFB" w14:textId="50D1E469" w:rsidR="00B70355" w:rsidRPr="00273870" w:rsidRDefault="00B70355" w:rsidP="004409BD">
            <w:pPr>
              <w:spacing w:after="0" w:line="240" w:lineRule="auto"/>
              <w:rPr>
                <w:rFonts w:ascii="Garamond" w:hAnsi="Garamond" w:cs="Times New Roman"/>
                <w:sz w:val="20"/>
                <w:szCs w:val="20"/>
              </w:rPr>
            </w:pPr>
            <w:r w:rsidRPr="00273870">
              <w:rPr>
                <w:rFonts w:ascii="Garamond" w:hAnsi="Garamond" w:cs="Times New Roman"/>
                <w:sz w:val="20"/>
                <w:szCs w:val="20"/>
              </w:rPr>
              <w:t xml:space="preserve"> 0.</w:t>
            </w:r>
            <w:r w:rsidR="00556CA7" w:rsidRPr="00273870">
              <w:rPr>
                <w:rFonts w:ascii="Garamond" w:hAnsi="Garamond" w:cs="Times New Roman"/>
                <w:sz w:val="20"/>
                <w:szCs w:val="20"/>
              </w:rPr>
              <w:t>.115</w:t>
            </w:r>
            <w:r w:rsidRPr="00273870">
              <w:rPr>
                <w:rFonts w:ascii="Garamond" w:hAnsi="Garamond" w:cs="Times New Roman"/>
                <w:sz w:val="20"/>
                <w:szCs w:val="20"/>
              </w:rPr>
              <w:t>***</w:t>
            </w:r>
          </w:p>
        </w:tc>
        <w:tc>
          <w:tcPr>
            <w:tcW w:w="810" w:type="dxa"/>
            <w:tcBorders>
              <w:top w:val="nil"/>
              <w:left w:val="nil"/>
              <w:bottom w:val="nil"/>
              <w:right w:val="nil"/>
            </w:tcBorders>
            <w:shd w:val="clear" w:color="auto" w:fill="auto"/>
            <w:vAlign w:val="bottom"/>
          </w:tcPr>
          <w:p w14:paraId="54CC9D66" w14:textId="77777777" w:rsidR="00B70355" w:rsidRPr="00273870" w:rsidRDefault="00B70355" w:rsidP="004409BD">
            <w:pPr>
              <w:spacing w:after="0" w:line="240" w:lineRule="auto"/>
              <w:rPr>
                <w:rFonts w:ascii="Garamond" w:hAnsi="Garamond" w:cs="Times New Roman"/>
                <w:sz w:val="20"/>
                <w:szCs w:val="20"/>
              </w:rPr>
            </w:pPr>
            <w:r w:rsidRPr="00273870">
              <w:rPr>
                <w:rFonts w:ascii="Garamond" w:hAnsi="Garamond" w:cs="Times New Roman"/>
                <w:sz w:val="20"/>
                <w:szCs w:val="20"/>
              </w:rPr>
              <w:t>0.01</w:t>
            </w:r>
          </w:p>
        </w:tc>
        <w:tc>
          <w:tcPr>
            <w:tcW w:w="1068" w:type="dxa"/>
            <w:tcBorders>
              <w:top w:val="nil"/>
              <w:left w:val="nil"/>
              <w:bottom w:val="nil"/>
              <w:right w:val="nil"/>
            </w:tcBorders>
            <w:shd w:val="clear" w:color="auto" w:fill="auto"/>
            <w:vAlign w:val="bottom"/>
          </w:tcPr>
          <w:p w14:paraId="48BF3B41" w14:textId="77777777" w:rsidR="00B70355" w:rsidRPr="00273870" w:rsidRDefault="00B70355" w:rsidP="004409BD">
            <w:pPr>
              <w:spacing w:after="0" w:line="240" w:lineRule="auto"/>
              <w:rPr>
                <w:rFonts w:ascii="Garamond" w:hAnsi="Garamond" w:cs="Times New Roman"/>
                <w:sz w:val="20"/>
                <w:szCs w:val="20"/>
              </w:rPr>
            </w:pPr>
            <w:r w:rsidRPr="00273870">
              <w:rPr>
                <w:rFonts w:ascii="Garamond" w:hAnsi="Garamond" w:cs="Times New Roman"/>
                <w:sz w:val="20"/>
                <w:szCs w:val="20"/>
              </w:rPr>
              <w:t xml:space="preserve"> 0.111***</w:t>
            </w:r>
          </w:p>
        </w:tc>
        <w:tc>
          <w:tcPr>
            <w:tcW w:w="775" w:type="dxa"/>
            <w:tcBorders>
              <w:top w:val="nil"/>
              <w:left w:val="nil"/>
              <w:bottom w:val="nil"/>
              <w:right w:val="nil"/>
            </w:tcBorders>
            <w:shd w:val="clear" w:color="auto" w:fill="auto"/>
            <w:vAlign w:val="bottom"/>
          </w:tcPr>
          <w:p w14:paraId="6B510759" w14:textId="77777777" w:rsidR="00B70355" w:rsidRPr="00273870" w:rsidRDefault="00B70355" w:rsidP="004409BD">
            <w:pPr>
              <w:spacing w:after="0" w:line="240" w:lineRule="auto"/>
              <w:rPr>
                <w:rFonts w:ascii="Garamond" w:hAnsi="Garamond" w:cs="Times New Roman"/>
                <w:sz w:val="20"/>
                <w:szCs w:val="20"/>
              </w:rPr>
            </w:pPr>
            <w:r w:rsidRPr="00273870">
              <w:rPr>
                <w:rFonts w:ascii="Garamond" w:hAnsi="Garamond" w:cs="Times New Roman"/>
                <w:sz w:val="20"/>
                <w:szCs w:val="20"/>
              </w:rPr>
              <w:t>0.01</w:t>
            </w:r>
          </w:p>
        </w:tc>
      </w:tr>
      <w:tr w:rsidR="00D23F49" w:rsidRPr="00273870" w14:paraId="52A75E3E" w14:textId="77777777" w:rsidTr="00D23F49">
        <w:trPr>
          <w:trHeight w:val="212"/>
        </w:trPr>
        <w:tc>
          <w:tcPr>
            <w:tcW w:w="2801" w:type="dxa"/>
            <w:tcBorders>
              <w:top w:val="nil"/>
              <w:left w:val="nil"/>
              <w:bottom w:val="nil"/>
              <w:right w:val="single" w:sz="4" w:space="0" w:color="auto"/>
            </w:tcBorders>
            <w:noWrap/>
            <w:vAlign w:val="bottom"/>
            <w:hideMark/>
          </w:tcPr>
          <w:p w14:paraId="2A0F38CB" w14:textId="77777777" w:rsidR="00B70355" w:rsidRPr="00273870" w:rsidRDefault="00B70355" w:rsidP="004409BD">
            <w:pPr>
              <w:spacing w:after="0" w:line="240" w:lineRule="auto"/>
              <w:rPr>
                <w:rFonts w:ascii="Garamond" w:eastAsia="Times New Roman" w:hAnsi="Garamond" w:cs="Times New Roman"/>
                <w:sz w:val="20"/>
                <w:szCs w:val="20"/>
              </w:rPr>
            </w:pPr>
            <w:r w:rsidRPr="00273870">
              <w:rPr>
                <w:rFonts w:ascii="Garamond" w:eastAsia="Times New Roman" w:hAnsi="Garamond" w:cs="Times New Roman"/>
                <w:sz w:val="20"/>
                <w:szCs w:val="20"/>
              </w:rPr>
              <w:t xml:space="preserve">Outdoor facilities          </w:t>
            </w:r>
          </w:p>
        </w:tc>
        <w:tc>
          <w:tcPr>
            <w:tcW w:w="1069" w:type="dxa"/>
            <w:gridSpan w:val="3"/>
            <w:tcBorders>
              <w:top w:val="nil"/>
              <w:left w:val="nil"/>
              <w:bottom w:val="nil"/>
              <w:right w:val="nil"/>
            </w:tcBorders>
            <w:shd w:val="clear" w:color="auto" w:fill="auto"/>
            <w:noWrap/>
            <w:vAlign w:val="bottom"/>
            <w:hideMark/>
          </w:tcPr>
          <w:p w14:paraId="25027E0B" w14:textId="77777777" w:rsidR="00B70355" w:rsidRPr="00273870" w:rsidRDefault="00B70355" w:rsidP="004409BD">
            <w:pPr>
              <w:spacing w:after="0" w:line="240" w:lineRule="auto"/>
              <w:rPr>
                <w:rFonts w:ascii="Garamond" w:eastAsia="Times New Roman" w:hAnsi="Garamond" w:cs="Times New Roman"/>
                <w:sz w:val="20"/>
                <w:szCs w:val="20"/>
              </w:rPr>
            </w:pPr>
            <w:r w:rsidRPr="00273870">
              <w:rPr>
                <w:rFonts w:ascii="Garamond" w:hAnsi="Garamond" w:cs="Times New Roman"/>
                <w:sz w:val="20"/>
                <w:szCs w:val="20"/>
              </w:rPr>
              <w:t xml:space="preserve">  0.022</w:t>
            </w:r>
          </w:p>
        </w:tc>
        <w:tc>
          <w:tcPr>
            <w:tcW w:w="720" w:type="dxa"/>
            <w:tcBorders>
              <w:top w:val="nil"/>
              <w:left w:val="nil"/>
              <w:bottom w:val="nil"/>
              <w:right w:val="nil"/>
            </w:tcBorders>
            <w:shd w:val="clear" w:color="auto" w:fill="auto"/>
            <w:noWrap/>
            <w:vAlign w:val="bottom"/>
            <w:hideMark/>
          </w:tcPr>
          <w:p w14:paraId="6BAA2B9C" w14:textId="77777777" w:rsidR="00B70355" w:rsidRPr="00273870" w:rsidRDefault="00B70355" w:rsidP="004409BD">
            <w:pPr>
              <w:spacing w:after="0" w:line="240" w:lineRule="auto"/>
              <w:rPr>
                <w:rFonts w:ascii="Garamond" w:eastAsia="Times New Roman" w:hAnsi="Garamond" w:cs="Times New Roman"/>
                <w:sz w:val="20"/>
                <w:szCs w:val="20"/>
              </w:rPr>
            </w:pPr>
            <w:r w:rsidRPr="00273870">
              <w:rPr>
                <w:rFonts w:ascii="Garamond" w:eastAsia="Times New Roman" w:hAnsi="Garamond" w:cs="Times New Roman"/>
                <w:sz w:val="20"/>
                <w:szCs w:val="20"/>
              </w:rPr>
              <w:t>0.03</w:t>
            </w:r>
          </w:p>
        </w:tc>
        <w:tc>
          <w:tcPr>
            <w:tcW w:w="1080" w:type="dxa"/>
            <w:gridSpan w:val="3"/>
            <w:tcBorders>
              <w:top w:val="nil"/>
              <w:left w:val="nil"/>
              <w:bottom w:val="nil"/>
              <w:right w:val="nil"/>
            </w:tcBorders>
            <w:shd w:val="clear" w:color="auto" w:fill="auto"/>
            <w:vAlign w:val="bottom"/>
          </w:tcPr>
          <w:p w14:paraId="7A57E1AD" w14:textId="77777777" w:rsidR="00B70355" w:rsidRPr="00273870" w:rsidRDefault="00B70355" w:rsidP="004409BD">
            <w:pPr>
              <w:spacing w:after="0" w:line="240" w:lineRule="auto"/>
              <w:rPr>
                <w:rFonts w:ascii="Garamond" w:hAnsi="Garamond" w:cs="Times New Roman"/>
                <w:sz w:val="20"/>
                <w:szCs w:val="20"/>
              </w:rPr>
            </w:pPr>
            <w:r w:rsidRPr="00273870">
              <w:rPr>
                <w:rFonts w:ascii="Garamond" w:hAnsi="Garamond" w:cs="Times New Roman"/>
                <w:sz w:val="20"/>
                <w:szCs w:val="20"/>
              </w:rPr>
              <w:t>-0.040***</w:t>
            </w:r>
          </w:p>
        </w:tc>
        <w:tc>
          <w:tcPr>
            <w:tcW w:w="720" w:type="dxa"/>
            <w:tcBorders>
              <w:top w:val="nil"/>
              <w:left w:val="nil"/>
              <w:bottom w:val="nil"/>
              <w:right w:val="nil"/>
            </w:tcBorders>
            <w:shd w:val="clear" w:color="auto" w:fill="auto"/>
            <w:vAlign w:val="bottom"/>
          </w:tcPr>
          <w:p w14:paraId="18799A2B" w14:textId="77777777" w:rsidR="00B70355" w:rsidRPr="00273870" w:rsidRDefault="00B70355" w:rsidP="004409BD">
            <w:pPr>
              <w:spacing w:after="0" w:line="240" w:lineRule="auto"/>
              <w:rPr>
                <w:rFonts w:ascii="Garamond" w:hAnsi="Garamond" w:cs="Times New Roman"/>
                <w:sz w:val="20"/>
                <w:szCs w:val="20"/>
              </w:rPr>
            </w:pPr>
            <w:r w:rsidRPr="00273870">
              <w:rPr>
                <w:rFonts w:ascii="Garamond" w:hAnsi="Garamond" w:cs="Times New Roman"/>
                <w:sz w:val="20"/>
                <w:szCs w:val="20"/>
              </w:rPr>
              <w:t>0.01</w:t>
            </w:r>
          </w:p>
        </w:tc>
        <w:tc>
          <w:tcPr>
            <w:tcW w:w="1080" w:type="dxa"/>
            <w:tcBorders>
              <w:top w:val="nil"/>
              <w:left w:val="nil"/>
              <w:bottom w:val="nil"/>
              <w:right w:val="nil"/>
            </w:tcBorders>
            <w:shd w:val="clear" w:color="auto" w:fill="auto"/>
            <w:vAlign w:val="bottom"/>
          </w:tcPr>
          <w:p w14:paraId="0C1C21E4" w14:textId="77777777" w:rsidR="00B70355" w:rsidRPr="00273870" w:rsidRDefault="00B70355" w:rsidP="004409BD">
            <w:pPr>
              <w:spacing w:after="0" w:line="240" w:lineRule="auto"/>
              <w:rPr>
                <w:rFonts w:ascii="Garamond" w:hAnsi="Garamond" w:cs="Times New Roman"/>
                <w:sz w:val="20"/>
                <w:szCs w:val="20"/>
              </w:rPr>
            </w:pPr>
            <w:r w:rsidRPr="00273870">
              <w:rPr>
                <w:rFonts w:ascii="Garamond" w:hAnsi="Garamond" w:cs="Times New Roman"/>
                <w:sz w:val="20"/>
                <w:szCs w:val="20"/>
              </w:rPr>
              <w:t>-0.038***</w:t>
            </w:r>
          </w:p>
        </w:tc>
        <w:tc>
          <w:tcPr>
            <w:tcW w:w="810" w:type="dxa"/>
            <w:tcBorders>
              <w:top w:val="nil"/>
              <w:left w:val="nil"/>
              <w:bottom w:val="nil"/>
              <w:right w:val="nil"/>
            </w:tcBorders>
            <w:shd w:val="clear" w:color="auto" w:fill="auto"/>
            <w:vAlign w:val="bottom"/>
          </w:tcPr>
          <w:p w14:paraId="2E4CD922" w14:textId="77777777" w:rsidR="00B70355" w:rsidRPr="00273870" w:rsidRDefault="00B70355" w:rsidP="004409BD">
            <w:pPr>
              <w:spacing w:after="0" w:line="240" w:lineRule="auto"/>
              <w:rPr>
                <w:rFonts w:ascii="Garamond" w:hAnsi="Garamond" w:cs="Times New Roman"/>
                <w:sz w:val="20"/>
                <w:szCs w:val="20"/>
              </w:rPr>
            </w:pPr>
            <w:r w:rsidRPr="00273870">
              <w:rPr>
                <w:rFonts w:ascii="Garamond" w:hAnsi="Garamond" w:cs="Times New Roman"/>
                <w:sz w:val="20"/>
                <w:szCs w:val="20"/>
              </w:rPr>
              <w:t>0.01</w:t>
            </w:r>
          </w:p>
        </w:tc>
        <w:tc>
          <w:tcPr>
            <w:tcW w:w="1068" w:type="dxa"/>
            <w:tcBorders>
              <w:top w:val="nil"/>
              <w:left w:val="nil"/>
              <w:bottom w:val="nil"/>
              <w:right w:val="nil"/>
            </w:tcBorders>
            <w:shd w:val="clear" w:color="auto" w:fill="auto"/>
            <w:vAlign w:val="bottom"/>
          </w:tcPr>
          <w:p w14:paraId="5532B4C2" w14:textId="77777777" w:rsidR="00B70355" w:rsidRPr="00273870" w:rsidRDefault="00B70355" w:rsidP="004409BD">
            <w:pPr>
              <w:spacing w:after="0" w:line="240" w:lineRule="auto"/>
              <w:rPr>
                <w:rFonts w:ascii="Garamond" w:hAnsi="Garamond" w:cs="Times New Roman"/>
                <w:sz w:val="20"/>
                <w:szCs w:val="20"/>
              </w:rPr>
            </w:pPr>
            <w:r w:rsidRPr="00273870">
              <w:rPr>
                <w:rFonts w:ascii="Garamond" w:hAnsi="Garamond" w:cs="Times New Roman"/>
                <w:sz w:val="20"/>
                <w:szCs w:val="20"/>
              </w:rPr>
              <w:t>-0.037***</w:t>
            </w:r>
          </w:p>
        </w:tc>
        <w:tc>
          <w:tcPr>
            <w:tcW w:w="775" w:type="dxa"/>
            <w:tcBorders>
              <w:top w:val="nil"/>
              <w:left w:val="nil"/>
              <w:bottom w:val="nil"/>
              <w:right w:val="nil"/>
            </w:tcBorders>
            <w:shd w:val="clear" w:color="auto" w:fill="auto"/>
            <w:vAlign w:val="bottom"/>
          </w:tcPr>
          <w:p w14:paraId="154D544A" w14:textId="77777777" w:rsidR="00B70355" w:rsidRPr="00273870" w:rsidRDefault="00B70355" w:rsidP="004409BD">
            <w:pPr>
              <w:spacing w:after="0" w:line="240" w:lineRule="auto"/>
              <w:rPr>
                <w:rFonts w:ascii="Garamond" w:hAnsi="Garamond" w:cs="Times New Roman"/>
                <w:sz w:val="20"/>
                <w:szCs w:val="20"/>
              </w:rPr>
            </w:pPr>
            <w:r w:rsidRPr="00273870">
              <w:rPr>
                <w:rFonts w:ascii="Garamond" w:hAnsi="Garamond" w:cs="Times New Roman"/>
                <w:sz w:val="20"/>
                <w:szCs w:val="20"/>
              </w:rPr>
              <w:t>0.01</w:t>
            </w:r>
          </w:p>
        </w:tc>
      </w:tr>
      <w:tr w:rsidR="00D23F49" w:rsidRPr="00273870" w14:paraId="135D5333" w14:textId="77777777" w:rsidTr="00D23F49">
        <w:trPr>
          <w:trHeight w:val="212"/>
        </w:trPr>
        <w:tc>
          <w:tcPr>
            <w:tcW w:w="2801" w:type="dxa"/>
            <w:tcBorders>
              <w:top w:val="nil"/>
              <w:left w:val="nil"/>
              <w:bottom w:val="nil"/>
              <w:right w:val="single" w:sz="4" w:space="0" w:color="auto"/>
            </w:tcBorders>
            <w:noWrap/>
            <w:vAlign w:val="bottom"/>
          </w:tcPr>
          <w:p w14:paraId="79D755AC" w14:textId="77777777" w:rsidR="00B70355" w:rsidRPr="00273870" w:rsidRDefault="00B70355" w:rsidP="004409BD">
            <w:pPr>
              <w:spacing w:after="0" w:line="240" w:lineRule="auto"/>
              <w:rPr>
                <w:rFonts w:ascii="Garamond" w:eastAsia="Times New Roman" w:hAnsi="Garamond" w:cs="Times New Roman"/>
                <w:sz w:val="20"/>
                <w:szCs w:val="20"/>
              </w:rPr>
            </w:pPr>
            <w:r w:rsidRPr="00273870">
              <w:rPr>
                <w:rFonts w:ascii="Garamond" w:eastAsia="Times New Roman" w:hAnsi="Garamond" w:cs="Times New Roman"/>
                <w:sz w:val="20"/>
                <w:szCs w:val="20"/>
              </w:rPr>
              <w:t>Air conditioning</w:t>
            </w:r>
          </w:p>
        </w:tc>
        <w:tc>
          <w:tcPr>
            <w:tcW w:w="1069" w:type="dxa"/>
            <w:gridSpan w:val="3"/>
            <w:tcBorders>
              <w:top w:val="nil"/>
              <w:left w:val="nil"/>
              <w:bottom w:val="nil"/>
              <w:right w:val="nil"/>
            </w:tcBorders>
            <w:shd w:val="clear" w:color="auto" w:fill="auto"/>
            <w:noWrap/>
            <w:vAlign w:val="bottom"/>
          </w:tcPr>
          <w:p w14:paraId="54FEAFEE" w14:textId="6944784B" w:rsidR="00B70355" w:rsidRPr="00273870" w:rsidRDefault="00B70355" w:rsidP="004409BD">
            <w:pPr>
              <w:spacing w:after="0" w:line="240" w:lineRule="auto"/>
              <w:rPr>
                <w:rFonts w:ascii="Garamond" w:hAnsi="Garamond" w:cs="Times New Roman"/>
                <w:sz w:val="20"/>
                <w:szCs w:val="20"/>
              </w:rPr>
            </w:pPr>
            <w:r w:rsidRPr="00273870">
              <w:rPr>
                <w:rFonts w:ascii="Garamond" w:hAnsi="Garamond" w:cs="Times New Roman"/>
                <w:sz w:val="20"/>
                <w:szCs w:val="20"/>
              </w:rPr>
              <w:t xml:space="preserve">  0.26</w:t>
            </w:r>
            <w:r w:rsidR="00556CA7" w:rsidRPr="00273870">
              <w:rPr>
                <w:rFonts w:ascii="Garamond" w:hAnsi="Garamond" w:cs="Times New Roman"/>
                <w:sz w:val="20"/>
                <w:szCs w:val="20"/>
              </w:rPr>
              <w:t>8</w:t>
            </w:r>
            <w:r w:rsidRPr="00273870">
              <w:rPr>
                <w:rFonts w:ascii="Garamond" w:hAnsi="Garamond" w:cs="Times New Roman"/>
                <w:sz w:val="20"/>
                <w:szCs w:val="20"/>
              </w:rPr>
              <w:t>***</w:t>
            </w:r>
          </w:p>
        </w:tc>
        <w:tc>
          <w:tcPr>
            <w:tcW w:w="720" w:type="dxa"/>
            <w:tcBorders>
              <w:top w:val="nil"/>
              <w:left w:val="nil"/>
              <w:bottom w:val="nil"/>
              <w:right w:val="nil"/>
            </w:tcBorders>
            <w:shd w:val="clear" w:color="auto" w:fill="auto"/>
            <w:noWrap/>
            <w:vAlign w:val="bottom"/>
          </w:tcPr>
          <w:p w14:paraId="49B00E75" w14:textId="77777777" w:rsidR="00B70355" w:rsidRPr="00273870" w:rsidRDefault="00B70355" w:rsidP="004409BD">
            <w:pPr>
              <w:spacing w:after="0" w:line="240" w:lineRule="auto"/>
              <w:rPr>
                <w:rFonts w:ascii="Garamond" w:hAnsi="Garamond" w:cs="Times New Roman"/>
                <w:sz w:val="20"/>
                <w:szCs w:val="20"/>
              </w:rPr>
            </w:pPr>
            <w:r w:rsidRPr="00273870">
              <w:rPr>
                <w:rFonts w:ascii="Garamond" w:hAnsi="Garamond" w:cs="Times New Roman"/>
                <w:sz w:val="20"/>
                <w:szCs w:val="20"/>
              </w:rPr>
              <w:t>0.08</w:t>
            </w:r>
          </w:p>
        </w:tc>
        <w:tc>
          <w:tcPr>
            <w:tcW w:w="1080" w:type="dxa"/>
            <w:gridSpan w:val="3"/>
            <w:tcBorders>
              <w:top w:val="nil"/>
              <w:left w:val="nil"/>
              <w:bottom w:val="nil"/>
              <w:right w:val="nil"/>
            </w:tcBorders>
            <w:shd w:val="clear" w:color="auto" w:fill="auto"/>
            <w:vAlign w:val="bottom"/>
          </w:tcPr>
          <w:p w14:paraId="022785E9" w14:textId="77777777" w:rsidR="00B70355" w:rsidRPr="00273870" w:rsidRDefault="00B70355" w:rsidP="004409BD">
            <w:pPr>
              <w:spacing w:after="0" w:line="240" w:lineRule="auto"/>
              <w:rPr>
                <w:rFonts w:ascii="Garamond" w:hAnsi="Garamond" w:cs="Times New Roman"/>
                <w:sz w:val="20"/>
                <w:szCs w:val="20"/>
              </w:rPr>
            </w:pPr>
          </w:p>
        </w:tc>
        <w:tc>
          <w:tcPr>
            <w:tcW w:w="720" w:type="dxa"/>
            <w:tcBorders>
              <w:top w:val="nil"/>
              <w:left w:val="nil"/>
              <w:bottom w:val="nil"/>
              <w:right w:val="nil"/>
            </w:tcBorders>
            <w:shd w:val="clear" w:color="auto" w:fill="auto"/>
            <w:vAlign w:val="bottom"/>
          </w:tcPr>
          <w:p w14:paraId="4148E23C" w14:textId="77777777" w:rsidR="00B70355" w:rsidRPr="00273870" w:rsidRDefault="00B70355" w:rsidP="004409BD">
            <w:pPr>
              <w:spacing w:after="0" w:line="240" w:lineRule="auto"/>
              <w:rPr>
                <w:rFonts w:ascii="Garamond" w:hAnsi="Garamond" w:cs="Times New Roman"/>
                <w:sz w:val="20"/>
                <w:szCs w:val="20"/>
              </w:rPr>
            </w:pPr>
          </w:p>
        </w:tc>
        <w:tc>
          <w:tcPr>
            <w:tcW w:w="1080" w:type="dxa"/>
            <w:tcBorders>
              <w:top w:val="nil"/>
              <w:left w:val="nil"/>
              <w:bottom w:val="nil"/>
              <w:right w:val="nil"/>
            </w:tcBorders>
            <w:shd w:val="clear" w:color="auto" w:fill="auto"/>
            <w:vAlign w:val="bottom"/>
          </w:tcPr>
          <w:p w14:paraId="241BE02F" w14:textId="77777777" w:rsidR="00B70355" w:rsidRPr="00273870" w:rsidRDefault="00B70355" w:rsidP="004409BD">
            <w:pPr>
              <w:spacing w:after="0" w:line="240" w:lineRule="auto"/>
              <w:rPr>
                <w:rFonts w:ascii="Garamond" w:hAnsi="Garamond" w:cs="Times New Roman"/>
                <w:sz w:val="20"/>
                <w:szCs w:val="20"/>
              </w:rPr>
            </w:pPr>
          </w:p>
        </w:tc>
        <w:tc>
          <w:tcPr>
            <w:tcW w:w="810" w:type="dxa"/>
            <w:tcBorders>
              <w:top w:val="nil"/>
              <w:left w:val="nil"/>
              <w:bottom w:val="nil"/>
              <w:right w:val="nil"/>
            </w:tcBorders>
            <w:shd w:val="clear" w:color="auto" w:fill="auto"/>
            <w:vAlign w:val="bottom"/>
          </w:tcPr>
          <w:p w14:paraId="5C742105" w14:textId="77777777" w:rsidR="00B70355" w:rsidRPr="00273870" w:rsidRDefault="00B70355" w:rsidP="004409BD">
            <w:pPr>
              <w:spacing w:after="0" w:line="240" w:lineRule="auto"/>
              <w:rPr>
                <w:rFonts w:ascii="Garamond" w:hAnsi="Garamond" w:cs="Times New Roman"/>
                <w:sz w:val="20"/>
                <w:szCs w:val="20"/>
              </w:rPr>
            </w:pPr>
          </w:p>
        </w:tc>
        <w:tc>
          <w:tcPr>
            <w:tcW w:w="1068" w:type="dxa"/>
            <w:tcBorders>
              <w:top w:val="nil"/>
              <w:left w:val="nil"/>
              <w:bottom w:val="nil"/>
              <w:right w:val="nil"/>
            </w:tcBorders>
            <w:shd w:val="clear" w:color="auto" w:fill="auto"/>
            <w:vAlign w:val="bottom"/>
          </w:tcPr>
          <w:p w14:paraId="6E23B4A0" w14:textId="77777777" w:rsidR="00B70355" w:rsidRPr="00273870" w:rsidRDefault="00B70355" w:rsidP="004409BD">
            <w:pPr>
              <w:spacing w:after="0" w:line="240" w:lineRule="auto"/>
              <w:rPr>
                <w:rFonts w:ascii="Garamond" w:hAnsi="Garamond" w:cs="Times New Roman"/>
                <w:sz w:val="20"/>
                <w:szCs w:val="20"/>
              </w:rPr>
            </w:pPr>
          </w:p>
        </w:tc>
        <w:tc>
          <w:tcPr>
            <w:tcW w:w="775" w:type="dxa"/>
            <w:tcBorders>
              <w:top w:val="nil"/>
              <w:left w:val="nil"/>
              <w:bottom w:val="nil"/>
              <w:right w:val="nil"/>
            </w:tcBorders>
            <w:shd w:val="clear" w:color="auto" w:fill="auto"/>
            <w:vAlign w:val="bottom"/>
          </w:tcPr>
          <w:p w14:paraId="6AD548F8" w14:textId="77777777" w:rsidR="00B70355" w:rsidRPr="00273870" w:rsidRDefault="00B70355" w:rsidP="004409BD">
            <w:pPr>
              <w:spacing w:after="0" w:line="240" w:lineRule="auto"/>
              <w:rPr>
                <w:rFonts w:ascii="Garamond" w:hAnsi="Garamond" w:cs="Times New Roman"/>
                <w:sz w:val="20"/>
                <w:szCs w:val="20"/>
              </w:rPr>
            </w:pPr>
          </w:p>
        </w:tc>
      </w:tr>
      <w:tr w:rsidR="00D23F49" w:rsidRPr="00273870" w14:paraId="1FA0428F" w14:textId="77777777" w:rsidTr="00D23F49">
        <w:trPr>
          <w:trHeight w:val="212"/>
        </w:trPr>
        <w:tc>
          <w:tcPr>
            <w:tcW w:w="2801" w:type="dxa"/>
            <w:tcBorders>
              <w:top w:val="nil"/>
              <w:left w:val="nil"/>
              <w:bottom w:val="nil"/>
              <w:right w:val="single" w:sz="4" w:space="0" w:color="auto"/>
            </w:tcBorders>
            <w:noWrap/>
            <w:vAlign w:val="bottom"/>
            <w:hideMark/>
          </w:tcPr>
          <w:p w14:paraId="7E4D7DCD" w14:textId="77777777" w:rsidR="00B70355" w:rsidRPr="00273870" w:rsidRDefault="00B70355" w:rsidP="004409BD">
            <w:pPr>
              <w:spacing w:after="0" w:line="240" w:lineRule="auto"/>
              <w:rPr>
                <w:rFonts w:ascii="Garamond" w:eastAsia="Times New Roman" w:hAnsi="Garamond" w:cs="Times New Roman"/>
                <w:sz w:val="20"/>
                <w:szCs w:val="20"/>
              </w:rPr>
            </w:pPr>
            <w:r w:rsidRPr="00273870">
              <w:rPr>
                <w:rFonts w:ascii="Garamond" w:eastAsia="Times New Roman" w:hAnsi="Garamond" w:cs="Times New Roman"/>
                <w:sz w:val="20"/>
                <w:szCs w:val="20"/>
              </w:rPr>
              <w:t xml:space="preserve">Parking space included            </w:t>
            </w:r>
          </w:p>
        </w:tc>
        <w:tc>
          <w:tcPr>
            <w:tcW w:w="1069" w:type="dxa"/>
            <w:gridSpan w:val="3"/>
            <w:tcBorders>
              <w:top w:val="nil"/>
              <w:left w:val="nil"/>
              <w:bottom w:val="nil"/>
              <w:right w:val="nil"/>
            </w:tcBorders>
            <w:shd w:val="clear" w:color="auto" w:fill="auto"/>
            <w:noWrap/>
            <w:vAlign w:val="bottom"/>
            <w:hideMark/>
          </w:tcPr>
          <w:p w14:paraId="7DE01D1A" w14:textId="77777777" w:rsidR="00B70355" w:rsidRPr="00273870" w:rsidRDefault="00B70355" w:rsidP="004409BD">
            <w:pPr>
              <w:spacing w:after="0" w:line="240" w:lineRule="auto"/>
              <w:rPr>
                <w:rFonts w:ascii="Garamond" w:eastAsia="Times New Roman" w:hAnsi="Garamond" w:cs="Times New Roman"/>
                <w:sz w:val="20"/>
                <w:szCs w:val="20"/>
              </w:rPr>
            </w:pPr>
          </w:p>
        </w:tc>
        <w:tc>
          <w:tcPr>
            <w:tcW w:w="720" w:type="dxa"/>
            <w:tcBorders>
              <w:top w:val="nil"/>
              <w:left w:val="nil"/>
              <w:bottom w:val="nil"/>
              <w:right w:val="nil"/>
            </w:tcBorders>
            <w:shd w:val="clear" w:color="auto" w:fill="auto"/>
            <w:noWrap/>
            <w:vAlign w:val="bottom"/>
            <w:hideMark/>
          </w:tcPr>
          <w:p w14:paraId="19C96390" w14:textId="77777777" w:rsidR="00B70355" w:rsidRPr="00273870" w:rsidRDefault="00B70355" w:rsidP="004409BD">
            <w:pPr>
              <w:spacing w:after="0" w:line="240" w:lineRule="auto"/>
              <w:rPr>
                <w:rFonts w:ascii="Garamond" w:eastAsia="Times New Roman" w:hAnsi="Garamond" w:cs="Times New Roman"/>
                <w:sz w:val="20"/>
                <w:szCs w:val="20"/>
              </w:rPr>
            </w:pPr>
          </w:p>
        </w:tc>
        <w:tc>
          <w:tcPr>
            <w:tcW w:w="1080" w:type="dxa"/>
            <w:gridSpan w:val="3"/>
            <w:tcBorders>
              <w:top w:val="nil"/>
              <w:left w:val="nil"/>
              <w:bottom w:val="nil"/>
              <w:right w:val="nil"/>
            </w:tcBorders>
            <w:shd w:val="clear" w:color="auto" w:fill="auto"/>
            <w:vAlign w:val="bottom"/>
          </w:tcPr>
          <w:p w14:paraId="5DFD3B31" w14:textId="3955A975" w:rsidR="00B70355" w:rsidRPr="00273870" w:rsidRDefault="00B70355" w:rsidP="004409BD">
            <w:pPr>
              <w:spacing w:after="0" w:line="240" w:lineRule="auto"/>
              <w:rPr>
                <w:rFonts w:ascii="Garamond" w:hAnsi="Garamond" w:cs="Times New Roman"/>
                <w:sz w:val="20"/>
                <w:szCs w:val="20"/>
              </w:rPr>
            </w:pPr>
            <w:r w:rsidRPr="00273870">
              <w:rPr>
                <w:rFonts w:ascii="Garamond" w:hAnsi="Garamond" w:cs="Times New Roman"/>
                <w:sz w:val="20"/>
                <w:szCs w:val="20"/>
              </w:rPr>
              <w:t xml:space="preserve"> 0.0</w:t>
            </w:r>
            <w:r w:rsidR="00556CA7" w:rsidRPr="00273870">
              <w:rPr>
                <w:rFonts w:ascii="Garamond" w:hAnsi="Garamond" w:cs="Times New Roman"/>
                <w:sz w:val="20"/>
                <w:szCs w:val="20"/>
              </w:rPr>
              <w:t>89</w:t>
            </w:r>
            <w:r w:rsidRPr="00273870">
              <w:rPr>
                <w:rFonts w:ascii="Garamond" w:hAnsi="Garamond" w:cs="Times New Roman"/>
                <w:sz w:val="20"/>
                <w:szCs w:val="20"/>
              </w:rPr>
              <w:t>***</w:t>
            </w:r>
          </w:p>
        </w:tc>
        <w:tc>
          <w:tcPr>
            <w:tcW w:w="720" w:type="dxa"/>
            <w:tcBorders>
              <w:top w:val="nil"/>
              <w:left w:val="nil"/>
              <w:bottom w:val="nil"/>
              <w:right w:val="nil"/>
            </w:tcBorders>
            <w:shd w:val="clear" w:color="auto" w:fill="auto"/>
            <w:vAlign w:val="bottom"/>
          </w:tcPr>
          <w:p w14:paraId="56D4A343" w14:textId="77777777" w:rsidR="00B70355" w:rsidRPr="00273870" w:rsidRDefault="00B70355" w:rsidP="004409BD">
            <w:pPr>
              <w:spacing w:after="0" w:line="240" w:lineRule="auto"/>
              <w:rPr>
                <w:rFonts w:ascii="Garamond" w:hAnsi="Garamond" w:cs="Times New Roman"/>
                <w:sz w:val="20"/>
                <w:szCs w:val="20"/>
              </w:rPr>
            </w:pPr>
            <w:r w:rsidRPr="00273870">
              <w:rPr>
                <w:rFonts w:ascii="Garamond" w:hAnsi="Garamond" w:cs="Times New Roman"/>
                <w:sz w:val="20"/>
                <w:szCs w:val="20"/>
              </w:rPr>
              <w:t>0.01</w:t>
            </w:r>
          </w:p>
        </w:tc>
        <w:tc>
          <w:tcPr>
            <w:tcW w:w="1080" w:type="dxa"/>
            <w:tcBorders>
              <w:top w:val="nil"/>
              <w:left w:val="nil"/>
              <w:bottom w:val="nil"/>
              <w:right w:val="nil"/>
            </w:tcBorders>
            <w:shd w:val="clear" w:color="auto" w:fill="auto"/>
            <w:vAlign w:val="bottom"/>
          </w:tcPr>
          <w:p w14:paraId="368820B9" w14:textId="5354D579" w:rsidR="00B70355" w:rsidRPr="00273870" w:rsidRDefault="00B70355" w:rsidP="004409BD">
            <w:pPr>
              <w:spacing w:after="0" w:line="240" w:lineRule="auto"/>
              <w:rPr>
                <w:rFonts w:ascii="Garamond" w:hAnsi="Garamond" w:cs="Times New Roman"/>
                <w:sz w:val="20"/>
                <w:szCs w:val="20"/>
              </w:rPr>
            </w:pPr>
            <w:r w:rsidRPr="00273870">
              <w:rPr>
                <w:rFonts w:ascii="Garamond" w:hAnsi="Garamond" w:cs="Times New Roman"/>
                <w:sz w:val="20"/>
                <w:szCs w:val="20"/>
              </w:rPr>
              <w:t xml:space="preserve"> 0.09</w:t>
            </w:r>
            <w:r w:rsidR="00556CA7" w:rsidRPr="00273870">
              <w:rPr>
                <w:rFonts w:ascii="Garamond" w:hAnsi="Garamond" w:cs="Times New Roman"/>
                <w:sz w:val="20"/>
                <w:szCs w:val="20"/>
              </w:rPr>
              <w:t>7</w:t>
            </w:r>
            <w:r w:rsidRPr="00273870">
              <w:rPr>
                <w:rFonts w:ascii="Garamond" w:hAnsi="Garamond" w:cs="Times New Roman"/>
                <w:sz w:val="20"/>
                <w:szCs w:val="20"/>
              </w:rPr>
              <w:t>***</w:t>
            </w:r>
          </w:p>
        </w:tc>
        <w:tc>
          <w:tcPr>
            <w:tcW w:w="810" w:type="dxa"/>
            <w:tcBorders>
              <w:top w:val="nil"/>
              <w:left w:val="nil"/>
              <w:bottom w:val="nil"/>
              <w:right w:val="nil"/>
            </w:tcBorders>
            <w:shd w:val="clear" w:color="auto" w:fill="auto"/>
            <w:vAlign w:val="bottom"/>
          </w:tcPr>
          <w:p w14:paraId="1F5C3BD1" w14:textId="77777777" w:rsidR="00B70355" w:rsidRPr="00273870" w:rsidRDefault="00B70355" w:rsidP="004409BD">
            <w:pPr>
              <w:spacing w:after="0" w:line="240" w:lineRule="auto"/>
              <w:rPr>
                <w:rFonts w:ascii="Garamond" w:hAnsi="Garamond" w:cs="Times New Roman"/>
                <w:sz w:val="20"/>
                <w:szCs w:val="20"/>
              </w:rPr>
            </w:pPr>
            <w:r w:rsidRPr="00273870">
              <w:rPr>
                <w:rFonts w:ascii="Garamond" w:hAnsi="Garamond" w:cs="Times New Roman"/>
                <w:sz w:val="20"/>
                <w:szCs w:val="20"/>
              </w:rPr>
              <w:t>0.01</w:t>
            </w:r>
          </w:p>
        </w:tc>
        <w:tc>
          <w:tcPr>
            <w:tcW w:w="1068" w:type="dxa"/>
            <w:tcBorders>
              <w:top w:val="nil"/>
              <w:left w:val="nil"/>
              <w:bottom w:val="nil"/>
              <w:right w:val="nil"/>
            </w:tcBorders>
            <w:shd w:val="clear" w:color="auto" w:fill="auto"/>
            <w:vAlign w:val="bottom"/>
          </w:tcPr>
          <w:p w14:paraId="306F75E7" w14:textId="77777777" w:rsidR="00B70355" w:rsidRPr="00273870" w:rsidRDefault="00B70355" w:rsidP="004409BD">
            <w:pPr>
              <w:spacing w:after="0" w:line="240" w:lineRule="auto"/>
              <w:rPr>
                <w:rFonts w:ascii="Garamond" w:hAnsi="Garamond" w:cs="Times New Roman"/>
                <w:sz w:val="20"/>
                <w:szCs w:val="20"/>
              </w:rPr>
            </w:pPr>
            <w:r w:rsidRPr="00273870">
              <w:rPr>
                <w:rFonts w:ascii="Garamond" w:hAnsi="Garamond" w:cs="Times New Roman"/>
                <w:sz w:val="20"/>
                <w:szCs w:val="20"/>
              </w:rPr>
              <w:t xml:space="preserve"> 0.090***</w:t>
            </w:r>
          </w:p>
        </w:tc>
        <w:tc>
          <w:tcPr>
            <w:tcW w:w="775" w:type="dxa"/>
            <w:tcBorders>
              <w:top w:val="nil"/>
              <w:left w:val="nil"/>
              <w:bottom w:val="nil"/>
              <w:right w:val="nil"/>
            </w:tcBorders>
            <w:shd w:val="clear" w:color="auto" w:fill="auto"/>
            <w:vAlign w:val="bottom"/>
          </w:tcPr>
          <w:p w14:paraId="3F0AE281" w14:textId="77777777" w:rsidR="00B70355" w:rsidRPr="00273870" w:rsidRDefault="00B70355" w:rsidP="004409BD">
            <w:pPr>
              <w:spacing w:after="0" w:line="240" w:lineRule="auto"/>
              <w:rPr>
                <w:rFonts w:ascii="Garamond" w:hAnsi="Garamond" w:cs="Times New Roman"/>
                <w:sz w:val="20"/>
                <w:szCs w:val="20"/>
              </w:rPr>
            </w:pPr>
            <w:r w:rsidRPr="00273870">
              <w:rPr>
                <w:rFonts w:ascii="Garamond" w:hAnsi="Garamond" w:cs="Times New Roman"/>
                <w:sz w:val="20"/>
                <w:szCs w:val="20"/>
              </w:rPr>
              <w:t>0.01</w:t>
            </w:r>
          </w:p>
        </w:tc>
      </w:tr>
      <w:tr w:rsidR="00D23F49" w:rsidRPr="00273870" w14:paraId="016147C4" w14:textId="77777777" w:rsidTr="00D23F49">
        <w:trPr>
          <w:trHeight w:val="212"/>
        </w:trPr>
        <w:tc>
          <w:tcPr>
            <w:tcW w:w="2801" w:type="dxa"/>
            <w:tcBorders>
              <w:top w:val="nil"/>
              <w:left w:val="nil"/>
              <w:bottom w:val="nil"/>
              <w:right w:val="single" w:sz="4" w:space="0" w:color="auto"/>
            </w:tcBorders>
            <w:noWrap/>
            <w:vAlign w:val="bottom"/>
            <w:hideMark/>
          </w:tcPr>
          <w:p w14:paraId="62263DAA" w14:textId="77777777" w:rsidR="00B70355" w:rsidRPr="00273870" w:rsidRDefault="00B70355" w:rsidP="004409BD">
            <w:pPr>
              <w:spacing w:after="0" w:line="240" w:lineRule="auto"/>
              <w:rPr>
                <w:rFonts w:ascii="Garamond" w:eastAsia="Times New Roman" w:hAnsi="Garamond" w:cs="Times New Roman"/>
                <w:sz w:val="20"/>
                <w:szCs w:val="20"/>
              </w:rPr>
            </w:pPr>
            <w:r w:rsidRPr="00273870">
              <w:rPr>
                <w:rFonts w:ascii="Garamond" w:eastAsia="Times New Roman" w:hAnsi="Garamond" w:cs="Times New Roman"/>
                <w:sz w:val="20"/>
                <w:szCs w:val="20"/>
              </w:rPr>
              <w:t xml:space="preserve">Energy label consumption A  </w:t>
            </w:r>
          </w:p>
        </w:tc>
        <w:tc>
          <w:tcPr>
            <w:tcW w:w="1069" w:type="dxa"/>
            <w:gridSpan w:val="3"/>
            <w:tcBorders>
              <w:top w:val="nil"/>
              <w:left w:val="nil"/>
              <w:bottom w:val="nil"/>
              <w:right w:val="nil"/>
            </w:tcBorders>
            <w:shd w:val="clear" w:color="auto" w:fill="auto"/>
            <w:noWrap/>
            <w:vAlign w:val="bottom"/>
            <w:hideMark/>
          </w:tcPr>
          <w:p w14:paraId="70189B2A" w14:textId="77777777" w:rsidR="00B70355" w:rsidRPr="00273870" w:rsidRDefault="00B70355" w:rsidP="004409BD">
            <w:pPr>
              <w:spacing w:after="0" w:line="240" w:lineRule="auto"/>
              <w:rPr>
                <w:rFonts w:ascii="Garamond" w:eastAsia="Times New Roman" w:hAnsi="Garamond" w:cs="Times New Roman"/>
                <w:sz w:val="20"/>
                <w:szCs w:val="20"/>
              </w:rPr>
            </w:pPr>
          </w:p>
        </w:tc>
        <w:tc>
          <w:tcPr>
            <w:tcW w:w="720" w:type="dxa"/>
            <w:tcBorders>
              <w:top w:val="nil"/>
              <w:left w:val="nil"/>
              <w:bottom w:val="nil"/>
              <w:right w:val="nil"/>
            </w:tcBorders>
            <w:shd w:val="clear" w:color="auto" w:fill="auto"/>
            <w:noWrap/>
            <w:vAlign w:val="bottom"/>
            <w:hideMark/>
          </w:tcPr>
          <w:p w14:paraId="7B05967C" w14:textId="77777777" w:rsidR="00B70355" w:rsidRPr="00273870" w:rsidRDefault="00B70355" w:rsidP="004409BD">
            <w:pPr>
              <w:spacing w:after="0" w:line="240" w:lineRule="auto"/>
              <w:rPr>
                <w:rFonts w:ascii="Garamond" w:eastAsia="Times New Roman" w:hAnsi="Garamond" w:cs="Times New Roman"/>
                <w:sz w:val="20"/>
                <w:szCs w:val="20"/>
              </w:rPr>
            </w:pPr>
          </w:p>
        </w:tc>
        <w:tc>
          <w:tcPr>
            <w:tcW w:w="1080" w:type="dxa"/>
            <w:gridSpan w:val="3"/>
            <w:tcBorders>
              <w:top w:val="nil"/>
              <w:left w:val="nil"/>
              <w:bottom w:val="nil"/>
              <w:right w:val="nil"/>
            </w:tcBorders>
            <w:shd w:val="clear" w:color="auto" w:fill="auto"/>
            <w:vAlign w:val="bottom"/>
          </w:tcPr>
          <w:p w14:paraId="206B198C" w14:textId="77777777" w:rsidR="00B70355" w:rsidRPr="00273870" w:rsidRDefault="00B70355" w:rsidP="004409BD">
            <w:pPr>
              <w:spacing w:after="0" w:line="240" w:lineRule="auto"/>
              <w:rPr>
                <w:rFonts w:ascii="Garamond" w:hAnsi="Garamond" w:cs="Times New Roman"/>
                <w:sz w:val="20"/>
                <w:szCs w:val="20"/>
              </w:rPr>
            </w:pPr>
            <w:r w:rsidRPr="00273870">
              <w:rPr>
                <w:rFonts w:ascii="Garamond" w:hAnsi="Garamond" w:cs="Times New Roman"/>
                <w:sz w:val="20"/>
                <w:szCs w:val="20"/>
              </w:rPr>
              <w:t xml:space="preserve"> 0.004</w:t>
            </w:r>
          </w:p>
        </w:tc>
        <w:tc>
          <w:tcPr>
            <w:tcW w:w="720" w:type="dxa"/>
            <w:tcBorders>
              <w:top w:val="nil"/>
              <w:left w:val="nil"/>
              <w:bottom w:val="nil"/>
              <w:right w:val="nil"/>
            </w:tcBorders>
            <w:shd w:val="clear" w:color="auto" w:fill="auto"/>
            <w:vAlign w:val="bottom"/>
          </w:tcPr>
          <w:p w14:paraId="47BFC522" w14:textId="77777777" w:rsidR="00B70355" w:rsidRPr="00273870" w:rsidRDefault="00B70355" w:rsidP="004409BD">
            <w:pPr>
              <w:spacing w:after="0" w:line="240" w:lineRule="auto"/>
              <w:rPr>
                <w:rFonts w:ascii="Garamond" w:hAnsi="Garamond" w:cs="Times New Roman"/>
                <w:sz w:val="20"/>
                <w:szCs w:val="20"/>
              </w:rPr>
            </w:pPr>
            <w:r w:rsidRPr="00273870">
              <w:rPr>
                <w:rFonts w:ascii="Garamond" w:hAnsi="Garamond" w:cs="Times New Roman"/>
                <w:sz w:val="20"/>
                <w:szCs w:val="20"/>
              </w:rPr>
              <w:t>0.02</w:t>
            </w:r>
          </w:p>
        </w:tc>
        <w:tc>
          <w:tcPr>
            <w:tcW w:w="1080" w:type="dxa"/>
            <w:tcBorders>
              <w:top w:val="nil"/>
              <w:left w:val="nil"/>
              <w:bottom w:val="nil"/>
              <w:right w:val="nil"/>
            </w:tcBorders>
            <w:shd w:val="clear" w:color="auto" w:fill="auto"/>
            <w:vAlign w:val="bottom"/>
          </w:tcPr>
          <w:p w14:paraId="22FA88D0" w14:textId="77777777" w:rsidR="00B70355" w:rsidRPr="00273870" w:rsidRDefault="00B70355" w:rsidP="004409BD">
            <w:pPr>
              <w:spacing w:after="0" w:line="240" w:lineRule="auto"/>
              <w:rPr>
                <w:rFonts w:ascii="Garamond" w:hAnsi="Garamond" w:cs="Times New Roman"/>
                <w:sz w:val="20"/>
                <w:szCs w:val="20"/>
              </w:rPr>
            </w:pPr>
            <w:r w:rsidRPr="00273870">
              <w:rPr>
                <w:rFonts w:ascii="Garamond" w:hAnsi="Garamond" w:cs="Times New Roman"/>
                <w:sz w:val="20"/>
                <w:szCs w:val="20"/>
              </w:rPr>
              <w:t xml:space="preserve"> 0.006</w:t>
            </w:r>
          </w:p>
        </w:tc>
        <w:tc>
          <w:tcPr>
            <w:tcW w:w="810" w:type="dxa"/>
            <w:tcBorders>
              <w:top w:val="nil"/>
              <w:left w:val="nil"/>
              <w:bottom w:val="nil"/>
              <w:right w:val="nil"/>
            </w:tcBorders>
            <w:shd w:val="clear" w:color="auto" w:fill="auto"/>
            <w:vAlign w:val="bottom"/>
          </w:tcPr>
          <w:p w14:paraId="005F56C7" w14:textId="77777777" w:rsidR="00B70355" w:rsidRPr="00273870" w:rsidRDefault="00B70355" w:rsidP="004409BD">
            <w:pPr>
              <w:spacing w:after="0" w:line="240" w:lineRule="auto"/>
              <w:rPr>
                <w:rFonts w:ascii="Garamond" w:hAnsi="Garamond" w:cs="Times New Roman"/>
                <w:sz w:val="20"/>
                <w:szCs w:val="20"/>
              </w:rPr>
            </w:pPr>
            <w:r w:rsidRPr="00273870">
              <w:rPr>
                <w:rFonts w:ascii="Garamond" w:hAnsi="Garamond" w:cs="Times New Roman"/>
                <w:sz w:val="20"/>
                <w:szCs w:val="20"/>
              </w:rPr>
              <w:t>0.02</w:t>
            </w:r>
          </w:p>
        </w:tc>
        <w:tc>
          <w:tcPr>
            <w:tcW w:w="1068" w:type="dxa"/>
            <w:tcBorders>
              <w:top w:val="nil"/>
              <w:left w:val="nil"/>
              <w:bottom w:val="nil"/>
              <w:right w:val="nil"/>
            </w:tcBorders>
            <w:shd w:val="clear" w:color="auto" w:fill="auto"/>
            <w:vAlign w:val="bottom"/>
          </w:tcPr>
          <w:p w14:paraId="6490C125" w14:textId="77777777" w:rsidR="00B70355" w:rsidRPr="00273870" w:rsidRDefault="00B70355" w:rsidP="004409BD">
            <w:pPr>
              <w:spacing w:after="0" w:line="240" w:lineRule="auto"/>
              <w:rPr>
                <w:rFonts w:ascii="Garamond" w:hAnsi="Garamond" w:cs="Times New Roman"/>
                <w:sz w:val="20"/>
                <w:szCs w:val="20"/>
              </w:rPr>
            </w:pPr>
            <w:r w:rsidRPr="00273870">
              <w:rPr>
                <w:rFonts w:ascii="Garamond" w:hAnsi="Garamond" w:cs="Times New Roman"/>
                <w:sz w:val="20"/>
                <w:szCs w:val="20"/>
              </w:rPr>
              <w:t xml:space="preserve"> 0.071***</w:t>
            </w:r>
          </w:p>
        </w:tc>
        <w:tc>
          <w:tcPr>
            <w:tcW w:w="775" w:type="dxa"/>
            <w:tcBorders>
              <w:top w:val="nil"/>
              <w:left w:val="nil"/>
              <w:bottom w:val="nil"/>
              <w:right w:val="nil"/>
            </w:tcBorders>
            <w:shd w:val="clear" w:color="auto" w:fill="auto"/>
            <w:vAlign w:val="bottom"/>
          </w:tcPr>
          <w:p w14:paraId="204E92C5" w14:textId="77777777" w:rsidR="00B70355" w:rsidRPr="00273870" w:rsidRDefault="00B70355" w:rsidP="004409BD">
            <w:pPr>
              <w:spacing w:after="0" w:line="240" w:lineRule="auto"/>
              <w:rPr>
                <w:rFonts w:ascii="Garamond" w:hAnsi="Garamond" w:cs="Times New Roman"/>
                <w:sz w:val="20"/>
                <w:szCs w:val="20"/>
              </w:rPr>
            </w:pPr>
            <w:r w:rsidRPr="00273870">
              <w:rPr>
                <w:rFonts w:ascii="Garamond" w:hAnsi="Garamond" w:cs="Times New Roman"/>
                <w:sz w:val="20"/>
                <w:szCs w:val="20"/>
              </w:rPr>
              <w:t>0.02</w:t>
            </w:r>
          </w:p>
        </w:tc>
      </w:tr>
      <w:tr w:rsidR="00D23F49" w:rsidRPr="00273870" w14:paraId="5A9FFEE8" w14:textId="77777777" w:rsidTr="00D23F49">
        <w:trPr>
          <w:trHeight w:val="212"/>
        </w:trPr>
        <w:tc>
          <w:tcPr>
            <w:tcW w:w="2801" w:type="dxa"/>
            <w:tcBorders>
              <w:top w:val="nil"/>
              <w:left w:val="nil"/>
              <w:bottom w:val="nil"/>
              <w:right w:val="single" w:sz="4" w:space="0" w:color="auto"/>
            </w:tcBorders>
            <w:noWrap/>
            <w:vAlign w:val="bottom"/>
            <w:hideMark/>
          </w:tcPr>
          <w:p w14:paraId="0C0AE686" w14:textId="77777777" w:rsidR="00B70355" w:rsidRPr="00273870" w:rsidRDefault="00B70355" w:rsidP="004409BD">
            <w:pPr>
              <w:spacing w:after="0" w:line="240" w:lineRule="auto"/>
              <w:rPr>
                <w:rFonts w:ascii="Garamond" w:eastAsia="Times New Roman" w:hAnsi="Garamond" w:cs="Times New Roman"/>
                <w:sz w:val="20"/>
                <w:szCs w:val="20"/>
              </w:rPr>
            </w:pPr>
            <w:r w:rsidRPr="00273870">
              <w:rPr>
                <w:rFonts w:ascii="Garamond" w:eastAsia="Times New Roman" w:hAnsi="Garamond" w:cs="Times New Roman"/>
                <w:sz w:val="20"/>
                <w:szCs w:val="20"/>
              </w:rPr>
              <w:t xml:space="preserve">Energy label consumption B  </w:t>
            </w:r>
          </w:p>
        </w:tc>
        <w:tc>
          <w:tcPr>
            <w:tcW w:w="1069" w:type="dxa"/>
            <w:gridSpan w:val="3"/>
            <w:tcBorders>
              <w:top w:val="nil"/>
              <w:left w:val="nil"/>
              <w:bottom w:val="nil"/>
              <w:right w:val="nil"/>
            </w:tcBorders>
            <w:shd w:val="clear" w:color="auto" w:fill="auto"/>
            <w:noWrap/>
            <w:vAlign w:val="bottom"/>
            <w:hideMark/>
          </w:tcPr>
          <w:p w14:paraId="193A5EA0" w14:textId="77777777" w:rsidR="00B70355" w:rsidRPr="00273870" w:rsidRDefault="00B70355" w:rsidP="004409BD">
            <w:pPr>
              <w:spacing w:after="0" w:line="240" w:lineRule="auto"/>
              <w:rPr>
                <w:rFonts w:ascii="Garamond" w:eastAsia="Times New Roman" w:hAnsi="Garamond" w:cs="Times New Roman"/>
                <w:sz w:val="20"/>
                <w:szCs w:val="20"/>
              </w:rPr>
            </w:pPr>
          </w:p>
        </w:tc>
        <w:tc>
          <w:tcPr>
            <w:tcW w:w="720" w:type="dxa"/>
            <w:tcBorders>
              <w:top w:val="nil"/>
              <w:left w:val="nil"/>
              <w:bottom w:val="nil"/>
              <w:right w:val="nil"/>
            </w:tcBorders>
            <w:shd w:val="clear" w:color="auto" w:fill="auto"/>
            <w:noWrap/>
            <w:vAlign w:val="bottom"/>
            <w:hideMark/>
          </w:tcPr>
          <w:p w14:paraId="6F4CEB17" w14:textId="77777777" w:rsidR="00B70355" w:rsidRPr="00273870" w:rsidRDefault="00B70355" w:rsidP="004409BD">
            <w:pPr>
              <w:spacing w:after="0" w:line="240" w:lineRule="auto"/>
              <w:rPr>
                <w:rFonts w:ascii="Garamond" w:eastAsia="Times New Roman" w:hAnsi="Garamond" w:cs="Times New Roman"/>
                <w:sz w:val="20"/>
                <w:szCs w:val="20"/>
              </w:rPr>
            </w:pPr>
          </w:p>
        </w:tc>
        <w:tc>
          <w:tcPr>
            <w:tcW w:w="1080" w:type="dxa"/>
            <w:gridSpan w:val="3"/>
            <w:tcBorders>
              <w:top w:val="nil"/>
              <w:left w:val="nil"/>
              <w:bottom w:val="nil"/>
              <w:right w:val="nil"/>
            </w:tcBorders>
            <w:shd w:val="clear" w:color="auto" w:fill="auto"/>
            <w:vAlign w:val="bottom"/>
          </w:tcPr>
          <w:p w14:paraId="74E3B412" w14:textId="77777777" w:rsidR="00B70355" w:rsidRPr="00273870" w:rsidRDefault="00B70355" w:rsidP="004409BD">
            <w:pPr>
              <w:spacing w:after="0" w:line="240" w:lineRule="auto"/>
              <w:rPr>
                <w:rFonts w:ascii="Garamond" w:hAnsi="Garamond" w:cs="Times New Roman"/>
                <w:sz w:val="20"/>
                <w:szCs w:val="20"/>
              </w:rPr>
            </w:pPr>
            <w:r w:rsidRPr="00273870">
              <w:rPr>
                <w:rFonts w:ascii="Garamond" w:hAnsi="Garamond" w:cs="Times New Roman"/>
                <w:sz w:val="20"/>
                <w:szCs w:val="20"/>
              </w:rPr>
              <w:t xml:space="preserve"> 0.131***</w:t>
            </w:r>
          </w:p>
        </w:tc>
        <w:tc>
          <w:tcPr>
            <w:tcW w:w="720" w:type="dxa"/>
            <w:tcBorders>
              <w:top w:val="nil"/>
              <w:left w:val="nil"/>
              <w:bottom w:val="nil"/>
              <w:right w:val="nil"/>
            </w:tcBorders>
            <w:shd w:val="clear" w:color="auto" w:fill="auto"/>
            <w:vAlign w:val="bottom"/>
          </w:tcPr>
          <w:p w14:paraId="5E800F8C" w14:textId="77777777" w:rsidR="00B70355" w:rsidRPr="00273870" w:rsidRDefault="00B70355" w:rsidP="004409BD">
            <w:pPr>
              <w:spacing w:after="0" w:line="240" w:lineRule="auto"/>
              <w:rPr>
                <w:rFonts w:ascii="Garamond" w:hAnsi="Garamond" w:cs="Times New Roman"/>
                <w:sz w:val="20"/>
                <w:szCs w:val="20"/>
              </w:rPr>
            </w:pPr>
            <w:r w:rsidRPr="00273870">
              <w:rPr>
                <w:rFonts w:ascii="Garamond" w:hAnsi="Garamond" w:cs="Times New Roman"/>
                <w:sz w:val="20"/>
                <w:szCs w:val="20"/>
              </w:rPr>
              <w:t>0.01</w:t>
            </w:r>
          </w:p>
        </w:tc>
        <w:tc>
          <w:tcPr>
            <w:tcW w:w="1080" w:type="dxa"/>
            <w:tcBorders>
              <w:top w:val="nil"/>
              <w:left w:val="nil"/>
              <w:bottom w:val="nil"/>
              <w:right w:val="nil"/>
            </w:tcBorders>
            <w:shd w:val="clear" w:color="auto" w:fill="auto"/>
            <w:vAlign w:val="bottom"/>
          </w:tcPr>
          <w:p w14:paraId="71E1552F" w14:textId="77777777" w:rsidR="00B70355" w:rsidRPr="00273870" w:rsidRDefault="00B70355" w:rsidP="004409BD">
            <w:pPr>
              <w:spacing w:after="0" w:line="240" w:lineRule="auto"/>
              <w:rPr>
                <w:rFonts w:ascii="Garamond" w:hAnsi="Garamond" w:cs="Times New Roman"/>
                <w:sz w:val="20"/>
                <w:szCs w:val="20"/>
              </w:rPr>
            </w:pPr>
            <w:r w:rsidRPr="00273870">
              <w:rPr>
                <w:rFonts w:ascii="Garamond" w:hAnsi="Garamond" w:cs="Times New Roman"/>
                <w:sz w:val="20"/>
                <w:szCs w:val="20"/>
              </w:rPr>
              <w:t xml:space="preserve"> 0.124***</w:t>
            </w:r>
          </w:p>
        </w:tc>
        <w:tc>
          <w:tcPr>
            <w:tcW w:w="810" w:type="dxa"/>
            <w:tcBorders>
              <w:top w:val="nil"/>
              <w:left w:val="nil"/>
              <w:bottom w:val="nil"/>
              <w:right w:val="nil"/>
            </w:tcBorders>
            <w:shd w:val="clear" w:color="auto" w:fill="auto"/>
            <w:vAlign w:val="bottom"/>
          </w:tcPr>
          <w:p w14:paraId="6C8DD86B" w14:textId="77777777" w:rsidR="00B70355" w:rsidRPr="00273870" w:rsidRDefault="00B70355" w:rsidP="004409BD">
            <w:pPr>
              <w:spacing w:after="0" w:line="240" w:lineRule="auto"/>
              <w:rPr>
                <w:rFonts w:ascii="Garamond" w:hAnsi="Garamond" w:cs="Times New Roman"/>
                <w:sz w:val="20"/>
                <w:szCs w:val="20"/>
              </w:rPr>
            </w:pPr>
            <w:r w:rsidRPr="00273870">
              <w:rPr>
                <w:rFonts w:ascii="Garamond" w:hAnsi="Garamond" w:cs="Times New Roman"/>
                <w:sz w:val="20"/>
                <w:szCs w:val="20"/>
              </w:rPr>
              <w:t>0.01</w:t>
            </w:r>
          </w:p>
        </w:tc>
        <w:tc>
          <w:tcPr>
            <w:tcW w:w="1068" w:type="dxa"/>
            <w:tcBorders>
              <w:top w:val="nil"/>
              <w:left w:val="nil"/>
              <w:bottom w:val="nil"/>
              <w:right w:val="nil"/>
            </w:tcBorders>
            <w:shd w:val="clear" w:color="auto" w:fill="auto"/>
            <w:vAlign w:val="bottom"/>
          </w:tcPr>
          <w:p w14:paraId="18B473E4" w14:textId="77777777" w:rsidR="00B70355" w:rsidRPr="00273870" w:rsidRDefault="00B70355" w:rsidP="004409BD">
            <w:pPr>
              <w:spacing w:after="0" w:line="240" w:lineRule="auto"/>
              <w:rPr>
                <w:rFonts w:ascii="Garamond" w:hAnsi="Garamond" w:cs="Times New Roman"/>
                <w:sz w:val="20"/>
                <w:szCs w:val="20"/>
              </w:rPr>
            </w:pPr>
            <w:r w:rsidRPr="00273870">
              <w:rPr>
                <w:rFonts w:ascii="Garamond" w:hAnsi="Garamond" w:cs="Times New Roman"/>
                <w:sz w:val="20"/>
                <w:szCs w:val="20"/>
              </w:rPr>
              <w:t xml:space="preserve"> 0.126***</w:t>
            </w:r>
          </w:p>
        </w:tc>
        <w:tc>
          <w:tcPr>
            <w:tcW w:w="775" w:type="dxa"/>
            <w:tcBorders>
              <w:top w:val="nil"/>
              <w:left w:val="nil"/>
              <w:bottom w:val="nil"/>
              <w:right w:val="nil"/>
            </w:tcBorders>
            <w:shd w:val="clear" w:color="auto" w:fill="auto"/>
            <w:vAlign w:val="bottom"/>
          </w:tcPr>
          <w:p w14:paraId="5DCE9E69" w14:textId="77777777" w:rsidR="00B70355" w:rsidRPr="00273870" w:rsidRDefault="00B70355" w:rsidP="004409BD">
            <w:pPr>
              <w:spacing w:after="0" w:line="240" w:lineRule="auto"/>
              <w:rPr>
                <w:rFonts w:ascii="Garamond" w:hAnsi="Garamond" w:cs="Times New Roman"/>
                <w:sz w:val="20"/>
                <w:szCs w:val="20"/>
              </w:rPr>
            </w:pPr>
            <w:r w:rsidRPr="00273870">
              <w:rPr>
                <w:rFonts w:ascii="Garamond" w:hAnsi="Garamond" w:cs="Times New Roman"/>
                <w:sz w:val="20"/>
                <w:szCs w:val="20"/>
              </w:rPr>
              <w:t>0.01</w:t>
            </w:r>
          </w:p>
        </w:tc>
      </w:tr>
      <w:tr w:rsidR="00D23F49" w:rsidRPr="00273870" w14:paraId="0D2DB233" w14:textId="77777777" w:rsidTr="00D23F49">
        <w:trPr>
          <w:trHeight w:val="212"/>
        </w:trPr>
        <w:tc>
          <w:tcPr>
            <w:tcW w:w="2801" w:type="dxa"/>
            <w:tcBorders>
              <w:top w:val="nil"/>
              <w:left w:val="nil"/>
              <w:bottom w:val="nil"/>
              <w:right w:val="single" w:sz="4" w:space="0" w:color="auto"/>
            </w:tcBorders>
            <w:noWrap/>
            <w:vAlign w:val="bottom"/>
            <w:hideMark/>
          </w:tcPr>
          <w:p w14:paraId="4702DF2D" w14:textId="77777777" w:rsidR="00B70355" w:rsidRPr="00273870" w:rsidRDefault="00B70355" w:rsidP="004409BD">
            <w:pPr>
              <w:spacing w:after="0" w:line="240" w:lineRule="auto"/>
              <w:rPr>
                <w:rFonts w:ascii="Garamond" w:eastAsia="Times New Roman" w:hAnsi="Garamond" w:cs="Times New Roman"/>
                <w:sz w:val="20"/>
                <w:szCs w:val="20"/>
              </w:rPr>
            </w:pPr>
            <w:r w:rsidRPr="00273870">
              <w:rPr>
                <w:rFonts w:ascii="Garamond" w:eastAsia="Times New Roman" w:hAnsi="Garamond" w:cs="Times New Roman"/>
                <w:sz w:val="20"/>
                <w:szCs w:val="20"/>
              </w:rPr>
              <w:t xml:space="preserve">Energy label consumption C  </w:t>
            </w:r>
          </w:p>
        </w:tc>
        <w:tc>
          <w:tcPr>
            <w:tcW w:w="1069" w:type="dxa"/>
            <w:gridSpan w:val="3"/>
            <w:tcBorders>
              <w:top w:val="nil"/>
              <w:left w:val="nil"/>
              <w:bottom w:val="nil"/>
              <w:right w:val="nil"/>
            </w:tcBorders>
            <w:shd w:val="clear" w:color="auto" w:fill="auto"/>
            <w:noWrap/>
            <w:vAlign w:val="bottom"/>
            <w:hideMark/>
          </w:tcPr>
          <w:p w14:paraId="54389378" w14:textId="77777777" w:rsidR="00B70355" w:rsidRPr="00273870" w:rsidRDefault="00B70355" w:rsidP="004409BD">
            <w:pPr>
              <w:spacing w:after="0" w:line="240" w:lineRule="auto"/>
              <w:rPr>
                <w:rFonts w:ascii="Garamond" w:eastAsia="Times New Roman" w:hAnsi="Garamond" w:cs="Times New Roman"/>
                <w:sz w:val="20"/>
                <w:szCs w:val="20"/>
              </w:rPr>
            </w:pPr>
          </w:p>
        </w:tc>
        <w:tc>
          <w:tcPr>
            <w:tcW w:w="720" w:type="dxa"/>
            <w:tcBorders>
              <w:top w:val="nil"/>
              <w:left w:val="nil"/>
              <w:bottom w:val="nil"/>
              <w:right w:val="nil"/>
            </w:tcBorders>
            <w:shd w:val="clear" w:color="auto" w:fill="auto"/>
            <w:noWrap/>
            <w:vAlign w:val="bottom"/>
            <w:hideMark/>
          </w:tcPr>
          <w:p w14:paraId="197E3F6F" w14:textId="77777777" w:rsidR="00B70355" w:rsidRPr="00273870" w:rsidRDefault="00B70355" w:rsidP="004409BD">
            <w:pPr>
              <w:spacing w:after="0" w:line="240" w:lineRule="auto"/>
              <w:rPr>
                <w:rFonts w:ascii="Garamond" w:eastAsia="Times New Roman" w:hAnsi="Garamond" w:cs="Times New Roman"/>
                <w:sz w:val="20"/>
                <w:szCs w:val="20"/>
              </w:rPr>
            </w:pPr>
          </w:p>
        </w:tc>
        <w:tc>
          <w:tcPr>
            <w:tcW w:w="1080" w:type="dxa"/>
            <w:gridSpan w:val="3"/>
            <w:tcBorders>
              <w:top w:val="nil"/>
              <w:left w:val="nil"/>
              <w:bottom w:val="nil"/>
              <w:right w:val="nil"/>
            </w:tcBorders>
            <w:shd w:val="clear" w:color="auto" w:fill="auto"/>
            <w:vAlign w:val="bottom"/>
          </w:tcPr>
          <w:p w14:paraId="1B543AD3" w14:textId="77777777" w:rsidR="00B70355" w:rsidRPr="00273870" w:rsidRDefault="00B70355" w:rsidP="004409BD">
            <w:pPr>
              <w:spacing w:after="0" w:line="240" w:lineRule="auto"/>
              <w:rPr>
                <w:rFonts w:ascii="Garamond" w:hAnsi="Garamond" w:cs="Times New Roman"/>
                <w:sz w:val="20"/>
                <w:szCs w:val="20"/>
              </w:rPr>
            </w:pPr>
            <w:r w:rsidRPr="00273870">
              <w:rPr>
                <w:rFonts w:ascii="Garamond" w:hAnsi="Garamond" w:cs="Times New Roman"/>
                <w:sz w:val="20"/>
                <w:szCs w:val="20"/>
              </w:rPr>
              <w:t xml:space="preserve"> 0.068***</w:t>
            </w:r>
          </w:p>
        </w:tc>
        <w:tc>
          <w:tcPr>
            <w:tcW w:w="720" w:type="dxa"/>
            <w:tcBorders>
              <w:top w:val="nil"/>
              <w:left w:val="nil"/>
              <w:bottom w:val="nil"/>
              <w:right w:val="nil"/>
            </w:tcBorders>
            <w:shd w:val="clear" w:color="auto" w:fill="auto"/>
            <w:vAlign w:val="bottom"/>
          </w:tcPr>
          <w:p w14:paraId="09617EA8" w14:textId="77777777" w:rsidR="00B70355" w:rsidRPr="00273870" w:rsidRDefault="00B70355" w:rsidP="004409BD">
            <w:pPr>
              <w:spacing w:after="0" w:line="240" w:lineRule="auto"/>
              <w:rPr>
                <w:rFonts w:ascii="Garamond" w:hAnsi="Garamond" w:cs="Times New Roman"/>
                <w:sz w:val="20"/>
                <w:szCs w:val="20"/>
              </w:rPr>
            </w:pPr>
            <w:r w:rsidRPr="00273870">
              <w:rPr>
                <w:rFonts w:ascii="Garamond" w:hAnsi="Garamond" w:cs="Times New Roman"/>
                <w:sz w:val="20"/>
                <w:szCs w:val="20"/>
              </w:rPr>
              <w:t>0.01</w:t>
            </w:r>
          </w:p>
        </w:tc>
        <w:tc>
          <w:tcPr>
            <w:tcW w:w="1080" w:type="dxa"/>
            <w:tcBorders>
              <w:top w:val="nil"/>
              <w:left w:val="nil"/>
              <w:bottom w:val="nil"/>
              <w:right w:val="nil"/>
            </w:tcBorders>
            <w:shd w:val="clear" w:color="auto" w:fill="auto"/>
            <w:vAlign w:val="bottom"/>
          </w:tcPr>
          <w:p w14:paraId="7C44A9E0" w14:textId="77777777" w:rsidR="00B70355" w:rsidRPr="00273870" w:rsidRDefault="00B70355" w:rsidP="004409BD">
            <w:pPr>
              <w:spacing w:after="0" w:line="240" w:lineRule="auto"/>
              <w:rPr>
                <w:rFonts w:ascii="Garamond" w:hAnsi="Garamond" w:cs="Times New Roman"/>
                <w:sz w:val="20"/>
                <w:szCs w:val="20"/>
              </w:rPr>
            </w:pPr>
            <w:r w:rsidRPr="00273870">
              <w:rPr>
                <w:rFonts w:ascii="Garamond" w:hAnsi="Garamond" w:cs="Times New Roman"/>
                <w:sz w:val="20"/>
                <w:szCs w:val="20"/>
              </w:rPr>
              <w:t xml:space="preserve"> 0.070***</w:t>
            </w:r>
          </w:p>
        </w:tc>
        <w:tc>
          <w:tcPr>
            <w:tcW w:w="810" w:type="dxa"/>
            <w:tcBorders>
              <w:top w:val="nil"/>
              <w:left w:val="nil"/>
              <w:bottom w:val="nil"/>
              <w:right w:val="nil"/>
            </w:tcBorders>
            <w:shd w:val="clear" w:color="auto" w:fill="auto"/>
            <w:vAlign w:val="bottom"/>
          </w:tcPr>
          <w:p w14:paraId="7135F513" w14:textId="77777777" w:rsidR="00B70355" w:rsidRPr="00273870" w:rsidRDefault="00B70355" w:rsidP="004409BD">
            <w:pPr>
              <w:spacing w:after="0" w:line="240" w:lineRule="auto"/>
              <w:rPr>
                <w:rFonts w:ascii="Garamond" w:hAnsi="Garamond" w:cs="Times New Roman"/>
                <w:sz w:val="20"/>
                <w:szCs w:val="20"/>
              </w:rPr>
            </w:pPr>
            <w:r w:rsidRPr="00273870">
              <w:rPr>
                <w:rFonts w:ascii="Garamond" w:hAnsi="Garamond" w:cs="Times New Roman"/>
                <w:sz w:val="20"/>
                <w:szCs w:val="20"/>
              </w:rPr>
              <w:t>0.01</w:t>
            </w:r>
          </w:p>
        </w:tc>
        <w:tc>
          <w:tcPr>
            <w:tcW w:w="1068" w:type="dxa"/>
            <w:tcBorders>
              <w:top w:val="nil"/>
              <w:left w:val="nil"/>
              <w:bottom w:val="nil"/>
              <w:right w:val="nil"/>
            </w:tcBorders>
            <w:shd w:val="clear" w:color="auto" w:fill="auto"/>
            <w:vAlign w:val="bottom"/>
          </w:tcPr>
          <w:p w14:paraId="3E07E019" w14:textId="77777777" w:rsidR="00B70355" w:rsidRPr="00273870" w:rsidRDefault="00B70355" w:rsidP="004409BD">
            <w:pPr>
              <w:spacing w:after="0" w:line="240" w:lineRule="auto"/>
              <w:rPr>
                <w:rFonts w:ascii="Garamond" w:hAnsi="Garamond" w:cs="Times New Roman"/>
                <w:sz w:val="20"/>
                <w:szCs w:val="20"/>
              </w:rPr>
            </w:pPr>
            <w:r w:rsidRPr="00273870">
              <w:rPr>
                <w:rFonts w:ascii="Garamond" w:hAnsi="Garamond" w:cs="Times New Roman"/>
                <w:sz w:val="20"/>
                <w:szCs w:val="20"/>
              </w:rPr>
              <w:t xml:space="preserve"> 0.063***</w:t>
            </w:r>
          </w:p>
        </w:tc>
        <w:tc>
          <w:tcPr>
            <w:tcW w:w="775" w:type="dxa"/>
            <w:tcBorders>
              <w:top w:val="nil"/>
              <w:left w:val="nil"/>
              <w:bottom w:val="nil"/>
              <w:right w:val="nil"/>
            </w:tcBorders>
            <w:shd w:val="clear" w:color="auto" w:fill="auto"/>
            <w:vAlign w:val="bottom"/>
          </w:tcPr>
          <w:p w14:paraId="4F2D0535" w14:textId="77777777" w:rsidR="00B70355" w:rsidRPr="00273870" w:rsidRDefault="00B70355" w:rsidP="004409BD">
            <w:pPr>
              <w:spacing w:after="0" w:line="240" w:lineRule="auto"/>
              <w:rPr>
                <w:rFonts w:ascii="Garamond" w:hAnsi="Garamond" w:cs="Times New Roman"/>
                <w:sz w:val="20"/>
                <w:szCs w:val="20"/>
              </w:rPr>
            </w:pPr>
            <w:r w:rsidRPr="00273870">
              <w:rPr>
                <w:rFonts w:ascii="Garamond" w:hAnsi="Garamond" w:cs="Times New Roman"/>
                <w:sz w:val="20"/>
                <w:szCs w:val="20"/>
              </w:rPr>
              <w:t>0.01</w:t>
            </w:r>
          </w:p>
        </w:tc>
      </w:tr>
      <w:tr w:rsidR="00D23F49" w:rsidRPr="00273870" w14:paraId="11EEA992" w14:textId="77777777" w:rsidTr="00D23F49">
        <w:trPr>
          <w:trHeight w:val="212"/>
        </w:trPr>
        <w:tc>
          <w:tcPr>
            <w:tcW w:w="2801" w:type="dxa"/>
            <w:tcBorders>
              <w:top w:val="nil"/>
              <w:left w:val="nil"/>
              <w:bottom w:val="nil"/>
              <w:right w:val="single" w:sz="4" w:space="0" w:color="auto"/>
            </w:tcBorders>
            <w:noWrap/>
            <w:vAlign w:val="bottom"/>
            <w:hideMark/>
          </w:tcPr>
          <w:p w14:paraId="2D1A103E" w14:textId="77777777" w:rsidR="00B70355" w:rsidRPr="00273870" w:rsidRDefault="00B70355" w:rsidP="004409BD">
            <w:pPr>
              <w:spacing w:after="0" w:line="240" w:lineRule="auto"/>
              <w:rPr>
                <w:rFonts w:ascii="Garamond" w:eastAsia="Times New Roman" w:hAnsi="Garamond" w:cs="Times New Roman"/>
                <w:sz w:val="20"/>
                <w:szCs w:val="20"/>
              </w:rPr>
            </w:pPr>
            <w:r w:rsidRPr="00273870">
              <w:rPr>
                <w:rFonts w:ascii="Garamond" w:eastAsia="Times New Roman" w:hAnsi="Garamond" w:cs="Times New Roman"/>
                <w:sz w:val="20"/>
                <w:szCs w:val="20"/>
              </w:rPr>
              <w:t xml:space="preserve">Energy label consumption E  </w:t>
            </w:r>
          </w:p>
        </w:tc>
        <w:tc>
          <w:tcPr>
            <w:tcW w:w="1069" w:type="dxa"/>
            <w:gridSpan w:val="3"/>
            <w:tcBorders>
              <w:top w:val="nil"/>
              <w:left w:val="nil"/>
              <w:bottom w:val="nil"/>
              <w:right w:val="nil"/>
            </w:tcBorders>
            <w:shd w:val="clear" w:color="auto" w:fill="auto"/>
            <w:noWrap/>
            <w:vAlign w:val="bottom"/>
            <w:hideMark/>
          </w:tcPr>
          <w:p w14:paraId="5BEDD976" w14:textId="77777777" w:rsidR="00B70355" w:rsidRPr="00273870" w:rsidRDefault="00B70355" w:rsidP="004409BD">
            <w:pPr>
              <w:spacing w:after="0" w:line="240" w:lineRule="auto"/>
              <w:rPr>
                <w:rFonts w:ascii="Garamond" w:eastAsia="Times New Roman" w:hAnsi="Garamond" w:cs="Times New Roman"/>
                <w:sz w:val="20"/>
                <w:szCs w:val="20"/>
              </w:rPr>
            </w:pPr>
          </w:p>
        </w:tc>
        <w:tc>
          <w:tcPr>
            <w:tcW w:w="720" w:type="dxa"/>
            <w:tcBorders>
              <w:top w:val="nil"/>
              <w:left w:val="nil"/>
              <w:bottom w:val="nil"/>
              <w:right w:val="nil"/>
            </w:tcBorders>
            <w:shd w:val="clear" w:color="auto" w:fill="auto"/>
            <w:noWrap/>
            <w:vAlign w:val="bottom"/>
            <w:hideMark/>
          </w:tcPr>
          <w:p w14:paraId="4EBC73E2" w14:textId="77777777" w:rsidR="00B70355" w:rsidRPr="00273870" w:rsidRDefault="00B70355" w:rsidP="004409BD">
            <w:pPr>
              <w:spacing w:after="0" w:line="240" w:lineRule="auto"/>
              <w:rPr>
                <w:rFonts w:ascii="Garamond" w:eastAsia="Times New Roman" w:hAnsi="Garamond" w:cs="Times New Roman"/>
                <w:sz w:val="20"/>
                <w:szCs w:val="20"/>
              </w:rPr>
            </w:pPr>
          </w:p>
        </w:tc>
        <w:tc>
          <w:tcPr>
            <w:tcW w:w="1080" w:type="dxa"/>
            <w:gridSpan w:val="3"/>
            <w:tcBorders>
              <w:top w:val="nil"/>
              <w:left w:val="nil"/>
              <w:bottom w:val="nil"/>
              <w:right w:val="nil"/>
            </w:tcBorders>
            <w:shd w:val="clear" w:color="auto" w:fill="auto"/>
            <w:vAlign w:val="bottom"/>
          </w:tcPr>
          <w:p w14:paraId="2EB69426" w14:textId="77777777" w:rsidR="00B70355" w:rsidRPr="00273870" w:rsidRDefault="00B70355" w:rsidP="004409BD">
            <w:pPr>
              <w:spacing w:after="0" w:line="240" w:lineRule="auto"/>
              <w:rPr>
                <w:rFonts w:ascii="Garamond" w:hAnsi="Garamond" w:cs="Times New Roman"/>
                <w:sz w:val="20"/>
                <w:szCs w:val="20"/>
              </w:rPr>
            </w:pPr>
            <w:r w:rsidRPr="00273870">
              <w:rPr>
                <w:rFonts w:ascii="Garamond" w:hAnsi="Garamond" w:cs="Times New Roman"/>
                <w:sz w:val="20"/>
                <w:szCs w:val="20"/>
              </w:rPr>
              <w:t>-0.006</w:t>
            </w:r>
          </w:p>
        </w:tc>
        <w:tc>
          <w:tcPr>
            <w:tcW w:w="720" w:type="dxa"/>
            <w:tcBorders>
              <w:top w:val="nil"/>
              <w:left w:val="nil"/>
              <w:bottom w:val="nil"/>
              <w:right w:val="nil"/>
            </w:tcBorders>
            <w:shd w:val="clear" w:color="auto" w:fill="auto"/>
            <w:vAlign w:val="bottom"/>
          </w:tcPr>
          <w:p w14:paraId="2D5E30A0" w14:textId="77777777" w:rsidR="00B70355" w:rsidRPr="00273870" w:rsidRDefault="00B70355" w:rsidP="004409BD">
            <w:pPr>
              <w:spacing w:after="0" w:line="240" w:lineRule="auto"/>
              <w:rPr>
                <w:rFonts w:ascii="Garamond" w:hAnsi="Garamond" w:cs="Times New Roman"/>
                <w:sz w:val="20"/>
                <w:szCs w:val="20"/>
              </w:rPr>
            </w:pPr>
            <w:r w:rsidRPr="00273870">
              <w:rPr>
                <w:rFonts w:ascii="Garamond" w:hAnsi="Garamond" w:cs="Times New Roman"/>
                <w:sz w:val="20"/>
                <w:szCs w:val="20"/>
              </w:rPr>
              <w:t>0.01</w:t>
            </w:r>
          </w:p>
        </w:tc>
        <w:tc>
          <w:tcPr>
            <w:tcW w:w="1080" w:type="dxa"/>
            <w:tcBorders>
              <w:top w:val="nil"/>
              <w:left w:val="nil"/>
              <w:bottom w:val="nil"/>
              <w:right w:val="nil"/>
            </w:tcBorders>
            <w:shd w:val="clear" w:color="auto" w:fill="auto"/>
            <w:vAlign w:val="bottom"/>
          </w:tcPr>
          <w:p w14:paraId="117C3428" w14:textId="77777777" w:rsidR="00B70355" w:rsidRPr="00273870" w:rsidRDefault="00B70355" w:rsidP="004409BD">
            <w:pPr>
              <w:spacing w:after="0" w:line="240" w:lineRule="auto"/>
              <w:rPr>
                <w:rFonts w:ascii="Garamond" w:hAnsi="Garamond" w:cs="Times New Roman"/>
                <w:sz w:val="20"/>
                <w:szCs w:val="20"/>
              </w:rPr>
            </w:pPr>
            <w:r w:rsidRPr="00273870">
              <w:rPr>
                <w:rFonts w:ascii="Garamond" w:hAnsi="Garamond" w:cs="Times New Roman"/>
                <w:sz w:val="20"/>
                <w:szCs w:val="20"/>
              </w:rPr>
              <w:t>-0.008</w:t>
            </w:r>
          </w:p>
        </w:tc>
        <w:tc>
          <w:tcPr>
            <w:tcW w:w="810" w:type="dxa"/>
            <w:tcBorders>
              <w:top w:val="nil"/>
              <w:left w:val="nil"/>
              <w:bottom w:val="nil"/>
              <w:right w:val="nil"/>
            </w:tcBorders>
            <w:shd w:val="clear" w:color="auto" w:fill="auto"/>
            <w:vAlign w:val="bottom"/>
          </w:tcPr>
          <w:p w14:paraId="64E9A7B0" w14:textId="77777777" w:rsidR="00B70355" w:rsidRPr="00273870" w:rsidRDefault="00B70355" w:rsidP="004409BD">
            <w:pPr>
              <w:spacing w:after="0" w:line="240" w:lineRule="auto"/>
              <w:rPr>
                <w:rFonts w:ascii="Garamond" w:hAnsi="Garamond" w:cs="Times New Roman"/>
                <w:sz w:val="20"/>
                <w:szCs w:val="20"/>
              </w:rPr>
            </w:pPr>
            <w:r w:rsidRPr="00273870">
              <w:rPr>
                <w:rFonts w:ascii="Garamond" w:hAnsi="Garamond" w:cs="Times New Roman"/>
                <w:sz w:val="20"/>
                <w:szCs w:val="20"/>
              </w:rPr>
              <w:t>0.01</w:t>
            </w:r>
          </w:p>
        </w:tc>
        <w:tc>
          <w:tcPr>
            <w:tcW w:w="1068" w:type="dxa"/>
            <w:tcBorders>
              <w:top w:val="nil"/>
              <w:left w:val="nil"/>
              <w:bottom w:val="nil"/>
              <w:right w:val="nil"/>
            </w:tcBorders>
            <w:shd w:val="clear" w:color="auto" w:fill="auto"/>
            <w:vAlign w:val="bottom"/>
          </w:tcPr>
          <w:p w14:paraId="72D2FDE0" w14:textId="77777777" w:rsidR="00B70355" w:rsidRPr="00273870" w:rsidRDefault="00B70355" w:rsidP="004409BD">
            <w:pPr>
              <w:spacing w:after="0" w:line="240" w:lineRule="auto"/>
              <w:rPr>
                <w:rFonts w:ascii="Garamond" w:hAnsi="Garamond" w:cs="Times New Roman"/>
                <w:sz w:val="20"/>
                <w:szCs w:val="20"/>
              </w:rPr>
            </w:pPr>
            <w:r w:rsidRPr="00273870">
              <w:rPr>
                <w:rFonts w:ascii="Garamond" w:hAnsi="Garamond" w:cs="Times New Roman"/>
                <w:sz w:val="20"/>
                <w:szCs w:val="20"/>
              </w:rPr>
              <w:t>-0.002</w:t>
            </w:r>
          </w:p>
        </w:tc>
        <w:tc>
          <w:tcPr>
            <w:tcW w:w="775" w:type="dxa"/>
            <w:tcBorders>
              <w:top w:val="nil"/>
              <w:left w:val="nil"/>
              <w:bottom w:val="nil"/>
              <w:right w:val="nil"/>
            </w:tcBorders>
            <w:shd w:val="clear" w:color="auto" w:fill="auto"/>
            <w:vAlign w:val="bottom"/>
          </w:tcPr>
          <w:p w14:paraId="23626CA5" w14:textId="77777777" w:rsidR="00B70355" w:rsidRPr="00273870" w:rsidRDefault="00B70355" w:rsidP="004409BD">
            <w:pPr>
              <w:spacing w:after="0" w:line="240" w:lineRule="auto"/>
              <w:rPr>
                <w:rFonts w:ascii="Garamond" w:hAnsi="Garamond" w:cs="Times New Roman"/>
                <w:sz w:val="20"/>
                <w:szCs w:val="20"/>
              </w:rPr>
            </w:pPr>
            <w:r w:rsidRPr="00273870">
              <w:rPr>
                <w:rFonts w:ascii="Garamond" w:hAnsi="Garamond" w:cs="Times New Roman"/>
                <w:sz w:val="20"/>
                <w:szCs w:val="20"/>
              </w:rPr>
              <w:t>0.01</w:t>
            </w:r>
          </w:p>
        </w:tc>
      </w:tr>
      <w:tr w:rsidR="00D23F49" w:rsidRPr="00273870" w14:paraId="1B726AEB" w14:textId="77777777" w:rsidTr="00D23F49">
        <w:trPr>
          <w:trHeight w:val="212"/>
        </w:trPr>
        <w:tc>
          <w:tcPr>
            <w:tcW w:w="2801" w:type="dxa"/>
            <w:tcBorders>
              <w:top w:val="nil"/>
              <w:left w:val="nil"/>
              <w:right w:val="single" w:sz="4" w:space="0" w:color="auto"/>
            </w:tcBorders>
            <w:noWrap/>
            <w:vAlign w:val="bottom"/>
            <w:hideMark/>
          </w:tcPr>
          <w:p w14:paraId="0BEBFF4A" w14:textId="77777777" w:rsidR="00B70355" w:rsidRPr="00273870" w:rsidRDefault="00B70355" w:rsidP="004409BD">
            <w:pPr>
              <w:spacing w:after="0" w:line="240" w:lineRule="auto"/>
              <w:rPr>
                <w:rFonts w:ascii="Garamond" w:eastAsia="Times New Roman" w:hAnsi="Garamond" w:cs="Times New Roman"/>
                <w:sz w:val="20"/>
                <w:szCs w:val="20"/>
              </w:rPr>
            </w:pPr>
            <w:r w:rsidRPr="00273870">
              <w:rPr>
                <w:rFonts w:ascii="Garamond" w:eastAsia="Times New Roman" w:hAnsi="Garamond" w:cs="Times New Roman"/>
                <w:sz w:val="20"/>
                <w:szCs w:val="20"/>
              </w:rPr>
              <w:t xml:space="preserve">Energy label consumption F  </w:t>
            </w:r>
          </w:p>
        </w:tc>
        <w:tc>
          <w:tcPr>
            <w:tcW w:w="1069" w:type="dxa"/>
            <w:gridSpan w:val="3"/>
            <w:tcBorders>
              <w:top w:val="nil"/>
              <w:left w:val="nil"/>
              <w:right w:val="nil"/>
            </w:tcBorders>
            <w:shd w:val="clear" w:color="auto" w:fill="auto"/>
            <w:noWrap/>
            <w:vAlign w:val="bottom"/>
            <w:hideMark/>
          </w:tcPr>
          <w:p w14:paraId="77AD64AA" w14:textId="77777777" w:rsidR="00B70355" w:rsidRPr="00273870" w:rsidRDefault="00B70355" w:rsidP="004409BD">
            <w:pPr>
              <w:spacing w:after="0" w:line="240" w:lineRule="auto"/>
              <w:rPr>
                <w:rFonts w:ascii="Garamond" w:eastAsia="Times New Roman" w:hAnsi="Garamond" w:cs="Times New Roman"/>
                <w:sz w:val="20"/>
                <w:szCs w:val="20"/>
              </w:rPr>
            </w:pPr>
          </w:p>
        </w:tc>
        <w:tc>
          <w:tcPr>
            <w:tcW w:w="720" w:type="dxa"/>
            <w:tcBorders>
              <w:top w:val="nil"/>
              <w:left w:val="nil"/>
              <w:right w:val="nil"/>
            </w:tcBorders>
            <w:shd w:val="clear" w:color="auto" w:fill="auto"/>
            <w:noWrap/>
            <w:vAlign w:val="bottom"/>
            <w:hideMark/>
          </w:tcPr>
          <w:p w14:paraId="51FBC318" w14:textId="77777777" w:rsidR="00B70355" w:rsidRPr="00273870" w:rsidRDefault="00B70355" w:rsidP="004409BD">
            <w:pPr>
              <w:spacing w:after="0" w:line="240" w:lineRule="auto"/>
              <w:rPr>
                <w:rFonts w:ascii="Garamond" w:eastAsia="Times New Roman" w:hAnsi="Garamond" w:cs="Times New Roman"/>
                <w:sz w:val="20"/>
                <w:szCs w:val="20"/>
              </w:rPr>
            </w:pPr>
          </w:p>
        </w:tc>
        <w:tc>
          <w:tcPr>
            <w:tcW w:w="1080" w:type="dxa"/>
            <w:gridSpan w:val="3"/>
            <w:tcBorders>
              <w:top w:val="nil"/>
              <w:left w:val="nil"/>
              <w:right w:val="nil"/>
            </w:tcBorders>
            <w:shd w:val="clear" w:color="auto" w:fill="auto"/>
            <w:vAlign w:val="bottom"/>
          </w:tcPr>
          <w:p w14:paraId="42785AF1" w14:textId="77777777" w:rsidR="00B70355" w:rsidRPr="00273870" w:rsidRDefault="00B70355" w:rsidP="004409BD">
            <w:pPr>
              <w:spacing w:after="0" w:line="240" w:lineRule="auto"/>
              <w:rPr>
                <w:rFonts w:ascii="Garamond" w:hAnsi="Garamond" w:cs="Times New Roman"/>
                <w:sz w:val="20"/>
                <w:szCs w:val="20"/>
              </w:rPr>
            </w:pPr>
            <w:r w:rsidRPr="00273870">
              <w:rPr>
                <w:rFonts w:ascii="Garamond" w:hAnsi="Garamond" w:cs="Times New Roman"/>
                <w:sz w:val="20"/>
                <w:szCs w:val="20"/>
              </w:rPr>
              <w:t>-0.025**</w:t>
            </w:r>
          </w:p>
        </w:tc>
        <w:tc>
          <w:tcPr>
            <w:tcW w:w="720" w:type="dxa"/>
            <w:tcBorders>
              <w:top w:val="nil"/>
              <w:left w:val="nil"/>
              <w:right w:val="nil"/>
            </w:tcBorders>
            <w:shd w:val="clear" w:color="auto" w:fill="auto"/>
            <w:vAlign w:val="bottom"/>
          </w:tcPr>
          <w:p w14:paraId="1E45A69F" w14:textId="77777777" w:rsidR="00B70355" w:rsidRPr="00273870" w:rsidRDefault="00B70355" w:rsidP="004409BD">
            <w:pPr>
              <w:spacing w:after="0" w:line="240" w:lineRule="auto"/>
              <w:rPr>
                <w:rFonts w:ascii="Garamond" w:hAnsi="Garamond" w:cs="Times New Roman"/>
                <w:sz w:val="20"/>
                <w:szCs w:val="20"/>
              </w:rPr>
            </w:pPr>
            <w:r w:rsidRPr="00273870">
              <w:rPr>
                <w:rFonts w:ascii="Garamond" w:hAnsi="Garamond" w:cs="Times New Roman"/>
                <w:sz w:val="20"/>
                <w:szCs w:val="20"/>
              </w:rPr>
              <w:t>0.01</w:t>
            </w:r>
          </w:p>
        </w:tc>
        <w:tc>
          <w:tcPr>
            <w:tcW w:w="1080" w:type="dxa"/>
            <w:tcBorders>
              <w:top w:val="nil"/>
              <w:left w:val="nil"/>
              <w:right w:val="nil"/>
            </w:tcBorders>
            <w:shd w:val="clear" w:color="auto" w:fill="auto"/>
            <w:vAlign w:val="bottom"/>
          </w:tcPr>
          <w:p w14:paraId="7115D7C8" w14:textId="77777777" w:rsidR="00B70355" w:rsidRPr="00273870" w:rsidRDefault="00B70355" w:rsidP="004409BD">
            <w:pPr>
              <w:spacing w:after="0" w:line="240" w:lineRule="auto"/>
              <w:rPr>
                <w:rFonts w:ascii="Garamond" w:hAnsi="Garamond" w:cs="Times New Roman"/>
                <w:sz w:val="20"/>
                <w:szCs w:val="20"/>
              </w:rPr>
            </w:pPr>
            <w:r w:rsidRPr="00273870">
              <w:rPr>
                <w:rFonts w:ascii="Garamond" w:hAnsi="Garamond" w:cs="Times New Roman"/>
                <w:sz w:val="20"/>
                <w:szCs w:val="20"/>
              </w:rPr>
              <w:t>-0.024**</w:t>
            </w:r>
          </w:p>
        </w:tc>
        <w:tc>
          <w:tcPr>
            <w:tcW w:w="810" w:type="dxa"/>
            <w:tcBorders>
              <w:top w:val="nil"/>
              <w:left w:val="nil"/>
              <w:right w:val="nil"/>
            </w:tcBorders>
            <w:shd w:val="clear" w:color="auto" w:fill="auto"/>
            <w:vAlign w:val="bottom"/>
          </w:tcPr>
          <w:p w14:paraId="6E04126F" w14:textId="77777777" w:rsidR="00B70355" w:rsidRPr="00273870" w:rsidRDefault="00B70355" w:rsidP="004409BD">
            <w:pPr>
              <w:spacing w:after="0" w:line="240" w:lineRule="auto"/>
              <w:rPr>
                <w:rFonts w:ascii="Garamond" w:hAnsi="Garamond" w:cs="Times New Roman"/>
                <w:sz w:val="20"/>
                <w:szCs w:val="20"/>
              </w:rPr>
            </w:pPr>
            <w:r w:rsidRPr="00273870">
              <w:rPr>
                <w:rFonts w:ascii="Garamond" w:hAnsi="Garamond" w:cs="Times New Roman"/>
                <w:sz w:val="20"/>
                <w:szCs w:val="20"/>
              </w:rPr>
              <w:t>0.01</w:t>
            </w:r>
          </w:p>
        </w:tc>
        <w:tc>
          <w:tcPr>
            <w:tcW w:w="1068" w:type="dxa"/>
            <w:tcBorders>
              <w:top w:val="nil"/>
              <w:left w:val="nil"/>
              <w:right w:val="nil"/>
            </w:tcBorders>
            <w:shd w:val="clear" w:color="auto" w:fill="auto"/>
            <w:vAlign w:val="bottom"/>
          </w:tcPr>
          <w:p w14:paraId="2D44130D" w14:textId="77777777" w:rsidR="00B70355" w:rsidRPr="00273870" w:rsidRDefault="00B70355" w:rsidP="004409BD">
            <w:pPr>
              <w:spacing w:after="0" w:line="240" w:lineRule="auto"/>
              <w:rPr>
                <w:rFonts w:ascii="Garamond" w:hAnsi="Garamond" w:cs="Times New Roman"/>
                <w:sz w:val="20"/>
                <w:szCs w:val="20"/>
              </w:rPr>
            </w:pPr>
            <w:r w:rsidRPr="00273870">
              <w:rPr>
                <w:rFonts w:ascii="Garamond" w:hAnsi="Garamond" w:cs="Times New Roman"/>
                <w:sz w:val="20"/>
                <w:szCs w:val="20"/>
              </w:rPr>
              <w:t>-0.021**</w:t>
            </w:r>
          </w:p>
        </w:tc>
        <w:tc>
          <w:tcPr>
            <w:tcW w:w="775" w:type="dxa"/>
            <w:tcBorders>
              <w:top w:val="nil"/>
              <w:left w:val="nil"/>
              <w:right w:val="nil"/>
            </w:tcBorders>
            <w:shd w:val="clear" w:color="auto" w:fill="auto"/>
            <w:vAlign w:val="bottom"/>
          </w:tcPr>
          <w:p w14:paraId="279BB4C3" w14:textId="77777777" w:rsidR="00B70355" w:rsidRPr="00273870" w:rsidRDefault="00B70355" w:rsidP="004409BD">
            <w:pPr>
              <w:spacing w:after="0" w:line="240" w:lineRule="auto"/>
              <w:rPr>
                <w:rFonts w:ascii="Garamond" w:hAnsi="Garamond" w:cs="Times New Roman"/>
                <w:sz w:val="20"/>
                <w:szCs w:val="20"/>
              </w:rPr>
            </w:pPr>
            <w:r w:rsidRPr="00273870">
              <w:rPr>
                <w:rFonts w:ascii="Garamond" w:hAnsi="Garamond" w:cs="Times New Roman"/>
                <w:sz w:val="20"/>
                <w:szCs w:val="20"/>
              </w:rPr>
              <w:t>0.01</w:t>
            </w:r>
          </w:p>
        </w:tc>
      </w:tr>
      <w:tr w:rsidR="00D23F49" w:rsidRPr="00273870" w14:paraId="0893BA7E" w14:textId="77777777" w:rsidTr="00D23F49">
        <w:trPr>
          <w:trHeight w:val="212"/>
        </w:trPr>
        <w:tc>
          <w:tcPr>
            <w:tcW w:w="2801" w:type="dxa"/>
            <w:tcBorders>
              <w:left w:val="nil"/>
              <w:right w:val="single" w:sz="4" w:space="0" w:color="auto"/>
            </w:tcBorders>
            <w:noWrap/>
            <w:vAlign w:val="bottom"/>
            <w:hideMark/>
          </w:tcPr>
          <w:p w14:paraId="0F7C7731" w14:textId="77777777" w:rsidR="00B70355" w:rsidRPr="00273870" w:rsidRDefault="00B70355" w:rsidP="004409BD">
            <w:pPr>
              <w:spacing w:after="0" w:line="240" w:lineRule="auto"/>
              <w:rPr>
                <w:rFonts w:ascii="Garamond" w:eastAsia="Times New Roman" w:hAnsi="Garamond" w:cs="Times New Roman"/>
                <w:sz w:val="20"/>
                <w:szCs w:val="20"/>
              </w:rPr>
            </w:pPr>
            <w:r w:rsidRPr="00273870">
              <w:rPr>
                <w:rFonts w:ascii="Garamond" w:eastAsia="Times New Roman" w:hAnsi="Garamond" w:cs="Times New Roman"/>
                <w:sz w:val="20"/>
                <w:szCs w:val="20"/>
              </w:rPr>
              <w:t xml:space="preserve">Energy label consumption G  </w:t>
            </w:r>
          </w:p>
        </w:tc>
        <w:tc>
          <w:tcPr>
            <w:tcW w:w="1069" w:type="dxa"/>
            <w:gridSpan w:val="3"/>
            <w:tcBorders>
              <w:left w:val="nil"/>
              <w:right w:val="nil"/>
            </w:tcBorders>
            <w:shd w:val="clear" w:color="auto" w:fill="auto"/>
            <w:noWrap/>
            <w:vAlign w:val="bottom"/>
            <w:hideMark/>
          </w:tcPr>
          <w:p w14:paraId="34F540A8" w14:textId="77777777" w:rsidR="00B70355" w:rsidRPr="00273870" w:rsidRDefault="00B70355" w:rsidP="004409BD">
            <w:pPr>
              <w:spacing w:after="0" w:line="240" w:lineRule="auto"/>
              <w:rPr>
                <w:rFonts w:ascii="Garamond" w:eastAsia="Times New Roman" w:hAnsi="Garamond" w:cs="Times New Roman"/>
                <w:sz w:val="20"/>
                <w:szCs w:val="20"/>
              </w:rPr>
            </w:pPr>
          </w:p>
        </w:tc>
        <w:tc>
          <w:tcPr>
            <w:tcW w:w="720" w:type="dxa"/>
            <w:tcBorders>
              <w:left w:val="nil"/>
              <w:right w:val="nil"/>
            </w:tcBorders>
            <w:shd w:val="clear" w:color="auto" w:fill="auto"/>
            <w:noWrap/>
            <w:vAlign w:val="bottom"/>
            <w:hideMark/>
          </w:tcPr>
          <w:p w14:paraId="3FBE4D2A" w14:textId="77777777" w:rsidR="00B70355" w:rsidRPr="00273870" w:rsidRDefault="00B70355" w:rsidP="004409BD">
            <w:pPr>
              <w:spacing w:after="0" w:line="240" w:lineRule="auto"/>
              <w:rPr>
                <w:rFonts w:ascii="Garamond" w:eastAsia="Times New Roman" w:hAnsi="Garamond" w:cs="Times New Roman"/>
                <w:sz w:val="20"/>
                <w:szCs w:val="20"/>
              </w:rPr>
            </w:pPr>
          </w:p>
        </w:tc>
        <w:tc>
          <w:tcPr>
            <w:tcW w:w="1080" w:type="dxa"/>
            <w:gridSpan w:val="3"/>
            <w:tcBorders>
              <w:left w:val="nil"/>
              <w:right w:val="nil"/>
            </w:tcBorders>
            <w:shd w:val="clear" w:color="auto" w:fill="auto"/>
            <w:vAlign w:val="bottom"/>
          </w:tcPr>
          <w:p w14:paraId="02A31FD3" w14:textId="77777777" w:rsidR="00B70355" w:rsidRPr="00273870" w:rsidRDefault="00B70355" w:rsidP="004409BD">
            <w:pPr>
              <w:spacing w:after="0" w:line="240" w:lineRule="auto"/>
              <w:rPr>
                <w:rFonts w:ascii="Garamond" w:hAnsi="Garamond" w:cs="Times New Roman"/>
                <w:sz w:val="20"/>
                <w:szCs w:val="20"/>
              </w:rPr>
            </w:pPr>
            <w:r w:rsidRPr="00273870">
              <w:rPr>
                <w:rFonts w:ascii="Garamond" w:hAnsi="Garamond" w:cs="Times New Roman"/>
                <w:sz w:val="20"/>
                <w:szCs w:val="20"/>
              </w:rPr>
              <w:t>-0.040***</w:t>
            </w:r>
          </w:p>
        </w:tc>
        <w:tc>
          <w:tcPr>
            <w:tcW w:w="720" w:type="dxa"/>
            <w:tcBorders>
              <w:left w:val="nil"/>
              <w:right w:val="nil"/>
            </w:tcBorders>
            <w:shd w:val="clear" w:color="auto" w:fill="auto"/>
            <w:vAlign w:val="bottom"/>
          </w:tcPr>
          <w:p w14:paraId="470893C7" w14:textId="77777777" w:rsidR="00B70355" w:rsidRPr="00273870" w:rsidRDefault="00B70355" w:rsidP="004409BD">
            <w:pPr>
              <w:spacing w:after="0" w:line="240" w:lineRule="auto"/>
              <w:rPr>
                <w:rFonts w:ascii="Garamond" w:hAnsi="Garamond" w:cs="Times New Roman"/>
                <w:sz w:val="20"/>
                <w:szCs w:val="20"/>
              </w:rPr>
            </w:pPr>
            <w:r w:rsidRPr="00273870">
              <w:rPr>
                <w:rFonts w:ascii="Garamond" w:hAnsi="Garamond" w:cs="Times New Roman"/>
                <w:sz w:val="20"/>
                <w:szCs w:val="20"/>
              </w:rPr>
              <w:t>0.01</w:t>
            </w:r>
          </w:p>
        </w:tc>
        <w:tc>
          <w:tcPr>
            <w:tcW w:w="1080" w:type="dxa"/>
            <w:tcBorders>
              <w:left w:val="nil"/>
              <w:right w:val="nil"/>
            </w:tcBorders>
            <w:shd w:val="clear" w:color="auto" w:fill="auto"/>
            <w:vAlign w:val="bottom"/>
          </w:tcPr>
          <w:p w14:paraId="2F1A26FE" w14:textId="77777777" w:rsidR="00B70355" w:rsidRPr="00273870" w:rsidRDefault="00B70355" w:rsidP="004409BD">
            <w:pPr>
              <w:spacing w:after="0" w:line="240" w:lineRule="auto"/>
              <w:rPr>
                <w:rFonts w:ascii="Garamond" w:hAnsi="Garamond" w:cs="Times New Roman"/>
                <w:sz w:val="20"/>
                <w:szCs w:val="20"/>
              </w:rPr>
            </w:pPr>
            <w:r w:rsidRPr="00273870">
              <w:rPr>
                <w:rFonts w:ascii="Garamond" w:hAnsi="Garamond" w:cs="Times New Roman"/>
                <w:sz w:val="20"/>
                <w:szCs w:val="20"/>
              </w:rPr>
              <w:t>-0.034***</w:t>
            </w:r>
          </w:p>
        </w:tc>
        <w:tc>
          <w:tcPr>
            <w:tcW w:w="810" w:type="dxa"/>
            <w:tcBorders>
              <w:left w:val="nil"/>
              <w:right w:val="nil"/>
            </w:tcBorders>
            <w:shd w:val="clear" w:color="auto" w:fill="auto"/>
            <w:vAlign w:val="bottom"/>
          </w:tcPr>
          <w:p w14:paraId="1956A5C2" w14:textId="77777777" w:rsidR="00B70355" w:rsidRPr="00273870" w:rsidRDefault="00B70355" w:rsidP="004409BD">
            <w:pPr>
              <w:spacing w:after="0" w:line="240" w:lineRule="auto"/>
              <w:rPr>
                <w:rFonts w:ascii="Garamond" w:hAnsi="Garamond" w:cs="Times New Roman"/>
                <w:sz w:val="20"/>
                <w:szCs w:val="20"/>
              </w:rPr>
            </w:pPr>
            <w:r w:rsidRPr="00273870">
              <w:rPr>
                <w:rFonts w:ascii="Garamond" w:hAnsi="Garamond" w:cs="Times New Roman"/>
                <w:sz w:val="20"/>
                <w:szCs w:val="20"/>
              </w:rPr>
              <w:t>0.01</w:t>
            </w:r>
          </w:p>
        </w:tc>
        <w:tc>
          <w:tcPr>
            <w:tcW w:w="1068" w:type="dxa"/>
            <w:tcBorders>
              <w:left w:val="nil"/>
              <w:right w:val="nil"/>
            </w:tcBorders>
            <w:shd w:val="clear" w:color="auto" w:fill="auto"/>
            <w:vAlign w:val="bottom"/>
          </w:tcPr>
          <w:p w14:paraId="2C21C1E5" w14:textId="77777777" w:rsidR="00B70355" w:rsidRPr="00273870" w:rsidRDefault="00B70355" w:rsidP="004409BD">
            <w:pPr>
              <w:spacing w:after="0" w:line="240" w:lineRule="auto"/>
              <w:rPr>
                <w:rFonts w:ascii="Garamond" w:hAnsi="Garamond" w:cs="Times New Roman"/>
                <w:sz w:val="20"/>
                <w:szCs w:val="20"/>
              </w:rPr>
            </w:pPr>
            <w:r w:rsidRPr="00273870">
              <w:rPr>
                <w:rFonts w:ascii="Garamond" w:hAnsi="Garamond" w:cs="Times New Roman"/>
                <w:sz w:val="20"/>
                <w:szCs w:val="20"/>
              </w:rPr>
              <w:t>-0.027***</w:t>
            </w:r>
          </w:p>
        </w:tc>
        <w:tc>
          <w:tcPr>
            <w:tcW w:w="775" w:type="dxa"/>
            <w:tcBorders>
              <w:left w:val="nil"/>
              <w:right w:val="nil"/>
            </w:tcBorders>
            <w:shd w:val="clear" w:color="auto" w:fill="auto"/>
            <w:vAlign w:val="bottom"/>
          </w:tcPr>
          <w:p w14:paraId="26182D6F" w14:textId="77777777" w:rsidR="00B70355" w:rsidRPr="00273870" w:rsidRDefault="00B70355" w:rsidP="004409BD">
            <w:pPr>
              <w:spacing w:after="0" w:line="240" w:lineRule="auto"/>
              <w:rPr>
                <w:rFonts w:ascii="Garamond" w:hAnsi="Garamond" w:cs="Times New Roman"/>
                <w:sz w:val="20"/>
                <w:szCs w:val="20"/>
              </w:rPr>
            </w:pPr>
            <w:r w:rsidRPr="00273870">
              <w:rPr>
                <w:rFonts w:ascii="Garamond" w:hAnsi="Garamond" w:cs="Times New Roman"/>
                <w:sz w:val="20"/>
                <w:szCs w:val="20"/>
              </w:rPr>
              <w:t>0.01</w:t>
            </w:r>
          </w:p>
        </w:tc>
      </w:tr>
      <w:tr w:rsidR="00D23F49" w:rsidRPr="00273870" w14:paraId="4824D0E0" w14:textId="77777777" w:rsidTr="00D23F49">
        <w:trPr>
          <w:trHeight w:val="212"/>
        </w:trPr>
        <w:tc>
          <w:tcPr>
            <w:tcW w:w="2801" w:type="dxa"/>
            <w:tcBorders>
              <w:left w:val="nil"/>
              <w:bottom w:val="nil"/>
              <w:right w:val="single" w:sz="4" w:space="0" w:color="auto"/>
            </w:tcBorders>
            <w:shd w:val="clear" w:color="auto" w:fill="auto"/>
            <w:noWrap/>
            <w:vAlign w:val="bottom"/>
            <w:hideMark/>
          </w:tcPr>
          <w:p w14:paraId="26662BF9" w14:textId="77777777" w:rsidR="00B70355" w:rsidRPr="00273870" w:rsidRDefault="00B70355" w:rsidP="004409BD">
            <w:pPr>
              <w:spacing w:after="0" w:line="240" w:lineRule="auto"/>
              <w:rPr>
                <w:rFonts w:ascii="Garamond" w:eastAsia="Times New Roman" w:hAnsi="Garamond" w:cs="Times New Roman"/>
                <w:sz w:val="20"/>
                <w:szCs w:val="20"/>
              </w:rPr>
            </w:pPr>
            <w:r w:rsidRPr="00273870">
              <w:rPr>
                <w:rFonts w:ascii="Garamond" w:hAnsi="Garamond" w:cs="Times New Roman"/>
                <w:sz w:val="20"/>
                <w:szCs w:val="20"/>
              </w:rPr>
              <w:t xml:space="preserve">Bus &amp; metro PCA </w:t>
            </w:r>
          </w:p>
        </w:tc>
        <w:tc>
          <w:tcPr>
            <w:tcW w:w="1069" w:type="dxa"/>
            <w:gridSpan w:val="3"/>
            <w:tcBorders>
              <w:left w:val="single" w:sz="4" w:space="0" w:color="auto"/>
              <w:bottom w:val="nil"/>
              <w:right w:val="nil"/>
            </w:tcBorders>
            <w:shd w:val="clear" w:color="auto" w:fill="auto"/>
            <w:noWrap/>
            <w:vAlign w:val="bottom"/>
            <w:hideMark/>
          </w:tcPr>
          <w:p w14:paraId="38B1ABC6" w14:textId="77777777" w:rsidR="00B70355" w:rsidRPr="00273870" w:rsidRDefault="00B70355" w:rsidP="004409BD">
            <w:pPr>
              <w:spacing w:after="0" w:line="240" w:lineRule="auto"/>
              <w:rPr>
                <w:rFonts w:ascii="Garamond" w:eastAsia="Times New Roman" w:hAnsi="Garamond" w:cs="Times New Roman"/>
                <w:sz w:val="20"/>
                <w:szCs w:val="20"/>
              </w:rPr>
            </w:pPr>
          </w:p>
        </w:tc>
        <w:tc>
          <w:tcPr>
            <w:tcW w:w="720" w:type="dxa"/>
            <w:tcBorders>
              <w:left w:val="nil"/>
              <w:bottom w:val="nil"/>
              <w:right w:val="nil"/>
            </w:tcBorders>
            <w:shd w:val="clear" w:color="auto" w:fill="auto"/>
            <w:noWrap/>
            <w:vAlign w:val="bottom"/>
            <w:hideMark/>
          </w:tcPr>
          <w:p w14:paraId="1317AD3D" w14:textId="77777777" w:rsidR="00B70355" w:rsidRPr="00273870" w:rsidRDefault="00B70355" w:rsidP="004409BD">
            <w:pPr>
              <w:spacing w:after="0" w:line="240" w:lineRule="auto"/>
              <w:rPr>
                <w:rFonts w:ascii="Garamond" w:eastAsia="Times New Roman" w:hAnsi="Garamond" w:cs="Times New Roman"/>
                <w:sz w:val="20"/>
                <w:szCs w:val="20"/>
              </w:rPr>
            </w:pPr>
          </w:p>
        </w:tc>
        <w:tc>
          <w:tcPr>
            <w:tcW w:w="1080" w:type="dxa"/>
            <w:gridSpan w:val="3"/>
            <w:tcBorders>
              <w:left w:val="nil"/>
              <w:bottom w:val="nil"/>
              <w:right w:val="nil"/>
            </w:tcBorders>
            <w:shd w:val="clear" w:color="auto" w:fill="auto"/>
            <w:vAlign w:val="bottom"/>
          </w:tcPr>
          <w:p w14:paraId="0E5DBCA1" w14:textId="77777777" w:rsidR="00B70355" w:rsidRPr="00273870" w:rsidRDefault="00B70355" w:rsidP="004409BD">
            <w:pPr>
              <w:spacing w:after="0" w:line="240" w:lineRule="auto"/>
              <w:rPr>
                <w:rFonts w:ascii="Garamond" w:hAnsi="Garamond" w:cs="Times New Roman"/>
                <w:sz w:val="20"/>
                <w:szCs w:val="20"/>
              </w:rPr>
            </w:pPr>
          </w:p>
        </w:tc>
        <w:tc>
          <w:tcPr>
            <w:tcW w:w="720" w:type="dxa"/>
            <w:tcBorders>
              <w:left w:val="nil"/>
              <w:bottom w:val="nil"/>
              <w:right w:val="nil"/>
            </w:tcBorders>
            <w:shd w:val="clear" w:color="auto" w:fill="auto"/>
            <w:vAlign w:val="bottom"/>
          </w:tcPr>
          <w:p w14:paraId="3D1A1A32" w14:textId="77777777" w:rsidR="00B70355" w:rsidRPr="00273870" w:rsidRDefault="00B70355" w:rsidP="004409BD">
            <w:pPr>
              <w:spacing w:after="0" w:line="240" w:lineRule="auto"/>
              <w:rPr>
                <w:rFonts w:ascii="Garamond" w:hAnsi="Garamond" w:cs="Times New Roman"/>
                <w:sz w:val="20"/>
                <w:szCs w:val="20"/>
              </w:rPr>
            </w:pPr>
          </w:p>
        </w:tc>
        <w:tc>
          <w:tcPr>
            <w:tcW w:w="1080" w:type="dxa"/>
            <w:tcBorders>
              <w:left w:val="nil"/>
              <w:bottom w:val="nil"/>
              <w:right w:val="nil"/>
            </w:tcBorders>
            <w:shd w:val="clear" w:color="auto" w:fill="auto"/>
            <w:vAlign w:val="bottom"/>
          </w:tcPr>
          <w:p w14:paraId="2D6BC25D" w14:textId="77777777" w:rsidR="00B70355" w:rsidRPr="00273870" w:rsidRDefault="00B70355" w:rsidP="004409BD">
            <w:pPr>
              <w:spacing w:after="0" w:line="240" w:lineRule="auto"/>
              <w:rPr>
                <w:rFonts w:ascii="Garamond" w:hAnsi="Garamond" w:cs="Times New Roman"/>
                <w:sz w:val="20"/>
                <w:szCs w:val="20"/>
              </w:rPr>
            </w:pPr>
            <w:r w:rsidRPr="00273870">
              <w:rPr>
                <w:rFonts w:ascii="Garamond" w:hAnsi="Garamond" w:cs="Times New Roman"/>
                <w:sz w:val="20"/>
                <w:szCs w:val="20"/>
              </w:rPr>
              <w:t>-0.001</w:t>
            </w:r>
          </w:p>
        </w:tc>
        <w:tc>
          <w:tcPr>
            <w:tcW w:w="810" w:type="dxa"/>
            <w:tcBorders>
              <w:left w:val="nil"/>
              <w:bottom w:val="nil"/>
              <w:right w:val="nil"/>
            </w:tcBorders>
            <w:shd w:val="clear" w:color="auto" w:fill="auto"/>
            <w:vAlign w:val="bottom"/>
          </w:tcPr>
          <w:p w14:paraId="1A0C273B" w14:textId="77777777" w:rsidR="00B70355" w:rsidRPr="00273870" w:rsidRDefault="00B70355" w:rsidP="004409BD">
            <w:pPr>
              <w:spacing w:after="0" w:line="240" w:lineRule="auto"/>
              <w:rPr>
                <w:rFonts w:ascii="Garamond" w:hAnsi="Garamond" w:cs="Times New Roman"/>
                <w:sz w:val="20"/>
                <w:szCs w:val="20"/>
              </w:rPr>
            </w:pPr>
            <w:r w:rsidRPr="00273870">
              <w:rPr>
                <w:rFonts w:ascii="Garamond" w:hAnsi="Garamond" w:cs="Times New Roman"/>
                <w:sz w:val="20"/>
                <w:szCs w:val="20"/>
              </w:rPr>
              <w:t>0.01</w:t>
            </w:r>
          </w:p>
        </w:tc>
        <w:tc>
          <w:tcPr>
            <w:tcW w:w="1068" w:type="dxa"/>
          </w:tcPr>
          <w:p w14:paraId="5F49B3CF" w14:textId="77777777" w:rsidR="00B70355" w:rsidRPr="00273870" w:rsidRDefault="00B70355" w:rsidP="004409BD">
            <w:pPr>
              <w:spacing w:after="0" w:line="240" w:lineRule="auto"/>
              <w:rPr>
                <w:rFonts w:ascii="Garamond" w:hAnsi="Garamond" w:cs="Times New Roman"/>
                <w:sz w:val="20"/>
                <w:szCs w:val="20"/>
              </w:rPr>
            </w:pPr>
          </w:p>
        </w:tc>
        <w:tc>
          <w:tcPr>
            <w:tcW w:w="775" w:type="dxa"/>
          </w:tcPr>
          <w:p w14:paraId="298400F0" w14:textId="77777777" w:rsidR="00B70355" w:rsidRPr="00273870" w:rsidRDefault="00B70355" w:rsidP="004409BD">
            <w:pPr>
              <w:spacing w:after="0" w:line="240" w:lineRule="auto"/>
              <w:rPr>
                <w:rFonts w:ascii="Garamond" w:hAnsi="Garamond" w:cs="Times New Roman"/>
                <w:sz w:val="20"/>
                <w:szCs w:val="20"/>
              </w:rPr>
            </w:pPr>
          </w:p>
        </w:tc>
      </w:tr>
      <w:tr w:rsidR="00D23F49" w:rsidRPr="00273870" w14:paraId="383449E6" w14:textId="77777777" w:rsidTr="00D23F49">
        <w:trPr>
          <w:trHeight w:val="57"/>
        </w:trPr>
        <w:tc>
          <w:tcPr>
            <w:tcW w:w="2801" w:type="dxa"/>
            <w:tcBorders>
              <w:top w:val="nil"/>
              <w:left w:val="nil"/>
              <w:bottom w:val="nil"/>
              <w:right w:val="single" w:sz="4" w:space="0" w:color="auto"/>
            </w:tcBorders>
            <w:shd w:val="clear" w:color="auto" w:fill="auto"/>
            <w:noWrap/>
            <w:vAlign w:val="bottom"/>
            <w:hideMark/>
          </w:tcPr>
          <w:p w14:paraId="476E0B79" w14:textId="77777777" w:rsidR="00B70355" w:rsidRPr="00273870" w:rsidRDefault="00B70355" w:rsidP="004409BD">
            <w:pPr>
              <w:spacing w:after="0" w:line="240" w:lineRule="auto"/>
              <w:rPr>
                <w:rFonts w:ascii="Garamond" w:eastAsia="Times New Roman" w:hAnsi="Garamond" w:cs="Times New Roman"/>
                <w:sz w:val="20"/>
                <w:szCs w:val="20"/>
              </w:rPr>
            </w:pPr>
            <w:r w:rsidRPr="00273870">
              <w:rPr>
                <w:rFonts w:ascii="Garamond" w:hAnsi="Garamond" w:cs="Times New Roman"/>
                <w:sz w:val="20"/>
                <w:szCs w:val="20"/>
              </w:rPr>
              <w:t>Distance to Highway/Train (km)</w:t>
            </w:r>
          </w:p>
        </w:tc>
        <w:tc>
          <w:tcPr>
            <w:tcW w:w="1069" w:type="dxa"/>
            <w:gridSpan w:val="3"/>
            <w:tcBorders>
              <w:top w:val="nil"/>
              <w:left w:val="single" w:sz="4" w:space="0" w:color="auto"/>
              <w:bottom w:val="nil"/>
              <w:right w:val="nil"/>
            </w:tcBorders>
            <w:shd w:val="clear" w:color="auto" w:fill="auto"/>
            <w:noWrap/>
            <w:vAlign w:val="bottom"/>
            <w:hideMark/>
          </w:tcPr>
          <w:p w14:paraId="63BB0296" w14:textId="77777777" w:rsidR="00B70355" w:rsidRPr="00273870" w:rsidRDefault="00B70355" w:rsidP="004409BD">
            <w:pPr>
              <w:spacing w:after="0" w:line="240" w:lineRule="auto"/>
              <w:rPr>
                <w:rFonts w:ascii="Garamond" w:eastAsia="Times New Roman" w:hAnsi="Garamond" w:cs="Times New Roman"/>
                <w:sz w:val="20"/>
                <w:szCs w:val="20"/>
              </w:rPr>
            </w:pPr>
          </w:p>
        </w:tc>
        <w:tc>
          <w:tcPr>
            <w:tcW w:w="720" w:type="dxa"/>
            <w:tcBorders>
              <w:top w:val="nil"/>
              <w:left w:val="nil"/>
              <w:bottom w:val="nil"/>
              <w:right w:val="nil"/>
            </w:tcBorders>
            <w:shd w:val="clear" w:color="auto" w:fill="auto"/>
            <w:noWrap/>
            <w:vAlign w:val="bottom"/>
            <w:hideMark/>
          </w:tcPr>
          <w:p w14:paraId="185F2856" w14:textId="77777777" w:rsidR="00B70355" w:rsidRPr="00273870" w:rsidRDefault="00B70355" w:rsidP="004409BD">
            <w:pPr>
              <w:spacing w:after="0" w:line="240" w:lineRule="auto"/>
              <w:rPr>
                <w:rFonts w:ascii="Garamond" w:eastAsia="Times New Roman" w:hAnsi="Garamond" w:cs="Times New Roman"/>
                <w:sz w:val="20"/>
                <w:szCs w:val="20"/>
              </w:rPr>
            </w:pPr>
          </w:p>
        </w:tc>
        <w:tc>
          <w:tcPr>
            <w:tcW w:w="1080" w:type="dxa"/>
            <w:gridSpan w:val="3"/>
            <w:tcBorders>
              <w:top w:val="nil"/>
              <w:left w:val="nil"/>
              <w:bottom w:val="nil"/>
              <w:right w:val="nil"/>
            </w:tcBorders>
            <w:shd w:val="clear" w:color="auto" w:fill="auto"/>
            <w:vAlign w:val="bottom"/>
          </w:tcPr>
          <w:p w14:paraId="159B17AD" w14:textId="77777777" w:rsidR="00B70355" w:rsidRPr="00273870" w:rsidRDefault="00B70355" w:rsidP="004409BD">
            <w:pPr>
              <w:spacing w:after="0" w:line="240" w:lineRule="auto"/>
              <w:rPr>
                <w:rFonts w:ascii="Garamond" w:hAnsi="Garamond" w:cs="Times New Roman"/>
                <w:sz w:val="20"/>
                <w:szCs w:val="20"/>
              </w:rPr>
            </w:pPr>
          </w:p>
        </w:tc>
        <w:tc>
          <w:tcPr>
            <w:tcW w:w="720" w:type="dxa"/>
            <w:tcBorders>
              <w:top w:val="nil"/>
              <w:left w:val="nil"/>
              <w:bottom w:val="nil"/>
              <w:right w:val="nil"/>
            </w:tcBorders>
            <w:shd w:val="clear" w:color="auto" w:fill="auto"/>
            <w:vAlign w:val="bottom"/>
          </w:tcPr>
          <w:p w14:paraId="79E816AB" w14:textId="77777777" w:rsidR="00B70355" w:rsidRPr="00273870" w:rsidRDefault="00B70355" w:rsidP="004409BD">
            <w:pPr>
              <w:spacing w:after="0" w:line="240" w:lineRule="auto"/>
              <w:rPr>
                <w:rFonts w:ascii="Garamond" w:hAnsi="Garamond" w:cs="Times New Roman"/>
                <w:sz w:val="20"/>
                <w:szCs w:val="20"/>
              </w:rPr>
            </w:pPr>
          </w:p>
        </w:tc>
        <w:tc>
          <w:tcPr>
            <w:tcW w:w="1080" w:type="dxa"/>
            <w:tcBorders>
              <w:top w:val="nil"/>
              <w:left w:val="nil"/>
              <w:bottom w:val="nil"/>
              <w:right w:val="nil"/>
            </w:tcBorders>
            <w:shd w:val="clear" w:color="auto" w:fill="auto"/>
            <w:vAlign w:val="bottom"/>
          </w:tcPr>
          <w:p w14:paraId="57BAA19E" w14:textId="77777777" w:rsidR="00B70355" w:rsidRPr="00273870" w:rsidRDefault="00B70355" w:rsidP="004409BD">
            <w:pPr>
              <w:spacing w:after="0" w:line="240" w:lineRule="auto"/>
              <w:rPr>
                <w:rFonts w:ascii="Garamond" w:hAnsi="Garamond" w:cs="Times New Roman"/>
                <w:sz w:val="20"/>
                <w:szCs w:val="20"/>
              </w:rPr>
            </w:pPr>
            <w:r w:rsidRPr="00273870">
              <w:rPr>
                <w:rFonts w:ascii="Garamond" w:hAnsi="Garamond" w:cs="Times New Roman"/>
                <w:sz w:val="20"/>
                <w:szCs w:val="20"/>
              </w:rPr>
              <w:t>-0.105***</w:t>
            </w:r>
          </w:p>
        </w:tc>
        <w:tc>
          <w:tcPr>
            <w:tcW w:w="810" w:type="dxa"/>
            <w:tcBorders>
              <w:top w:val="nil"/>
              <w:left w:val="nil"/>
              <w:bottom w:val="nil"/>
              <w:right w:val="nil"/>
            </w:tcBorders>
            <w:shd w:val="clear" w:color="auto" w:fill="auto"/>
            <w:vAlign w:val="bottom"/>
          </w:tcPr>
          <w:p w14:paraId="2DD72236" w14:textId="77777777" w:rsidR="00B70355" w:rsidRPr="00273870" w:rsidRDefault="00B70355" w:rsidP="004409BD">
            <w:pPr>
              <w:spacing w:after="0" w:line="240" w:lineRule="auto"/>
              <w:rPr>
                <w:rFonts w:ascii="Garamond" w:hAnsi="Garamond" w:cs="Times New Roman"/>
                <w:sz w:val="20"/>
                <w:szCs w:val="20"/>
              </w:rPr>
            </w:pPr>
            <w:r w:rsidRPr="00273870">
              <w:rPr>
                <w:rFonts w:ascii="Garamond" w:hAnsi="Garamond" w:cs="Times New Roman"/>
                <w:sz w:val="20"/>
                <w:szCs w:val="20"/>
              </w:rPr>
              <w:t>0.00</w:t>
            </w:r>
          </w:p>
        </w:tc>
        <w:tc>
          <w:tcPr>
            <w:tcW w:w="1068" w:type="dxa"/>
          </w:tcPr>
          <w:p w14:paraId="3148361A" w14:textId="77777777" w:rsidR="00B70355" w:rsidRPr="00273870" w:rsidRDefault="00B70355" w:rsidP="004409BD">
            <w:pPr>
              <w:spacing w:after="0" w:line="240" w:lineRule="auto"/>
              <w:rPr>
                <w:rFonts w:ascii="Garamond" w:hAnsi="Garamond" w:cs="Times New Roman"/>
                <w:sz w:val="20"/>
                <w:szCs w:val="20"/>
              </w:rPr>
            </w:pPr>
          </w:p>
        </w:tc>
        <w:tc>
          <w:tcPr>
            <w:tcW w:w="775" w:type="dxa"/>
          </w:tcPr>
          <w:p w14:paraId="3A505E09" w14:textId="77777777" w:rsidR="00B70355" w:rsidRPr="00273870" w:rsidRDefault="00B70355" w:rsidP="004409BD">
            <w:pPr>
              <w:spacing w:after="0" w:line="240" w:lineRule="auto"/>
              <w:rPr>
                <w:rFonts w:ascii="Garamond" w:hAnsi="Garamond" w:cs="Times New Roman"/>
                <w:sz w:val="20"/>
                <w:szCs w:val="20"/>
              </w:rPr>
            </w:pPr>
          </w:p>
        </w:tc>
      </w:tr>
      <w:tr w:rsidR="00D23F49" w:rsidRPr="00273870" w14:paraId="7199D725" w14:textId="77777777" w:rsidTr="00D23F49">
        <w:trPr>
          <w:trHeight w:val="212"/>
        </w:trPr>
        <w:tc>
          <w:tcPr>
            <w:tcW w:w="2801" w:type="dxa"/>
            <w:tcBorders>
              <w:top w:val="nil"/>
              <w:left w:val="nil"/>
              <w:bottom w:val="nil"/>
              <w:right w:val="single" w:sz="4" w:space="0" w:color="auto"/>
            </w:tcBorders>
            <w:shd w:val="clear" w:color="auto" w:fill="auto"/>
            <w:noWrap/>
            <w:vAlign w:val="bottom"/>
            <w:hideMark/>
          </w:tcPr>
          <w:p w14:paraId="4903D319" w14:textId="77777777" w:rsidR="00B70355" w:rsidRPr="00273870" w:rsidRDefault="00B70355" w:rsidP="004409BD">
            <w:pPr>
              <w:spacing w:after="0" w:line="240" w:lineRule="auto"/>
              <w:rPr>
                <w:rFonts w:ascii="Garamond" w:eastAsia="Times New Roman" w:hAnsi="Garamond" w:cs="Times New Roman"/>
                <w:sz w:val="20"/>
                <w:szCs w:val="20"/>
              </w:rPr>
            </w:pPr>
            <w:r w:rsidRPr="00273870">
              <w:rPr>
                <w:rFonts w:ascii="Garamond" w:hAnsi="Garamond" w:cs="Times New Roman"/>
                <w:sz w:val="20"/>
                <w:szCs w:val="20"/>
              </w:rPr>
              <w:t xml:space="preserve">Distance to Beach (km)         </w:t>
            </w:r>
          </w:p>
        </w:tc>
        <w:tc>
          <w:tcPr>
            <w:tcW w:w="1069" w:type="dxa"/>
            <w:gridSpan w:val="3"/>
            <w:tcBorders>
              <w:top w:val="nil"/>
              <w:left w:val="single" w:sz="4" w:space="0" w:color="auto"/>
              <w:bottom w:val="nil"/>
              <w:right w:val="nil"/>
            </w:tcBorders>
            <w:shd w:val="clear" w:color="auto" w:fill="auto"/>
            <w:noWrap/>
            <w:vAlign w:val="bottom"/>
            <w:hideMark/>
          </w:tcPr>
          <w:p w14:paraId="32C6380E" w14:textId="77777777" w:rsidR="00B70355" w:rsidRPr="00273870" w:rsidRDefault="00B70355" w:rsidP="004409BD">
            <w:pPr>
              <w:spacing w:after="0" w:line="240" w:lineRule="auto"/>
              <w:rPr>
                <w:rFonts w:ascii="Garamond" w:eastAsia="Times New Roman" w:hAnsi="Garamond" w:cs="Times New Roman"/>
                <w:sz w:val="20"/>
                <w:szCs w:val="20"/>
              </w:rPr>
            </w:pPr>
          </w:p>
        </w:tc>
        <w:tc>
          <w:tcPr>
            <w:tcW w:w="720" w:type="dxa"/>
            <w:tcBorders>
              <w:top w:val="nil"/>
              <w:left w:val="nil"/>
              <w:bottom w:val="nil"/>
              <w:right w:val="nil"/>
            </w:tcBorders>
            <w:shd w:val="clear" w:color="auto" w:fill="auto"/>
            <w:noWrap/>
            <w:vAlign w:val="bottom"/>
            <w:hideMark/>
          </w:tcPr>
          <w:p w14:paraId="79613FFB" w14:textId="77777777" w:rsidR="00B70355" w:rsidRPr="00273870" w:rsidRDefault="00B70355" w:rsidP="004409BD">
            <w:pPr>
              <w:spacing w:after="0" w:line="240" w:lineRule="auto"/>
              <w:rPr>
                <w:rFonts w:ascii="Garamond" w:eastAsia="Times New Roman" w:hAnsi="Garamond" w:cs="Times New Roman"/>
                <w:sz w:val="20"/>
                <w:szCs w:val="20"/>
              </w:rPr>
            </w:pPr>
          </w:p>
        </w:tc>
        <w:tc>
          <w:tcPr>
            <w:tcW w:w="1080" w:type="dxa"/>
            <w:gridSpan w:val="3"/>
            <w:tcBorders>
              <w:top w:val="nil"/>
              <w:left w:val="nil"/>
              <w:bottom w:val="nil"/>
              <w:right w:val="nil"/>
            </w:tcBorders>
            <w:shd w:val="clear" w:color="auto" w:fill="auto"/>
            <w:vAlign w:val="bottom"/>
          </w:tcPr>
          <w:p w14:paraId="22E08AA7" w14:textId="77777777" w:rsidR="00B70355" w:rsidRPr="00273870" w:rsidRDefault="00B70355" w:rsidP="004409BD">
            <w:pPr>
              <w:spacing w:after="0" w:line="240" w:lineRule="auto"/>
              <w:rPr>
                <w:rFonts w:ascii="Garamond" w:hAnsi="Garamond" w:cs="Times New Roman"/>
                <w:sz w:val="20"/>
                <w:szCs w:val="20"/>
              </w:rPr>
            </w:pPr>
          </w:p>
        </w:tc>
        <w:tc>
          <w:tcPr>
            <w:tcW w:w="720" w:type="dxa"/>
            <w:tcBorders>
              <w:top w:val="nil"/>
              <w:left w:val="nil"/>
              <w:bottom w:val="nil"/>
              <w:right w:val="nil"/>
            </w:tcBorders>
            <w:shd w:val="clear" w:color="auto" w:fill="auto"/>
            <w:vAlign w:val="bottom"/>
          </w:tcPr>
          <w:p w14:paraId="1B33F5EC" w14:textId="77777777" w:rsidR="00B70355" w:rsidRPr="00273870" w:rsidRDefault="00B70355" w:rsidP="004409BD">
            <w:pPr>
              <w:spacing w:after="0" w:line="240" w:lineRule="auto"/>
              <w:rPr>
                <w:rFonts w:ascii="Garamond" w:hAnsi="Garamond" w:cs="Times New Roman"/>
                <w:sz w:val="20"/>
                <w:szCs w:val="20"/>
              </w:rPr>
            </w:pPr>
          </w:p>
        </w:tc>
        <w:tc>
          <w:tcPr>
            <w:tcW w:w="1080" w:type="dxa"/>
            <w:tcBorders>
              <w:top w:val="nil"/>
              <w:left w:val="nil"/>
              <w:bottom w:val="nil"/>
              <w:right w:val="nil"/>
            </w:tcBorders>
            <w:shd w:val="clear" w:color="auto" w:fill="auto"/>
            <w:vAlign w:val="bottom"/>
          </w:tcPr>
          <w:p w14:paraId="336E1CA0" w14:textId="77777777" w:rsidR="00B70355" w:rsidRPr="00273870" w:rsidRDefault="00B70355" w:rsidP="004409BD">
            <w:pPr>
              <w:spacing w:after="0" w:line="240" w:lineRule="auto"/>
              <w:rPr>
                <w:rFonts w:ascii="Garamond" w:hAnsi="Garamond" w:cs="Times New Roman"/>
                <w:sz w:val="20"/>
                <w:szCs w:val="20"/>
              </w:rPr>
            </w:pPr>
          </w:p>
        </w:tc>
        <w:tc>
          <w:tcPr>
            <w:tcW w:w="810" w:type="dxa"/>
            <w:tcBorders>
              <w:top w:val="nil"/>
              <w:left w:val="nil"/>
              <w:bottom w:val="nil"/>
              <w:right w:val="nil"/>
            </w:tcBorders>
            <w:shd w:val="clear" w:color="auto" w:fill="auto"/>
            <w:vAlign w:val="bottom"/>
          </w:tcPr>
          <w:p w14:paraId="224D0151" w14:textId="77777777" w:rsidR="00B70355" w:rsidRPr="00273870" w:rsidRDefault="00B70355" w:rsidP="004409BD">
            <w:pPr>
              <w:spacing w:after="0" w:line="240" w:lineRule="auto"/>
              <w:rPr>
                <w:rFonts w:ascii="Garamond" w:hAnsi="Garamond" w:cs="Times New Roman"/>
                <w:sz w:val="20"/>
                <w:szCs w:val="20"/>
              </w:rPr>
            </w:pPr>
          </w:p>
        </w:tc>
        <w:tc>
          <w:tcPr>
            <w:tcW w:w="1068" w:type="dxa"/>
            <w:tcBorders>
              <w:top w:val="nil"/>
              <w:left w:val="nil"/>
              <w:bottom w:val="nil"/>
              <w:right w:val="nil"/>
            </w:tcBorders>
            <w:shd w:val="clear" w:color="auto" w:fill="auto"/>
            <w:vAlign w:val="bottom"/>
          </w:tcPr>
          <w:p w14:paraId="7F383612" w14:textId="77777777" w:rsidR="00B70355" w:rsidRPr="00273870" w:rsidRDefault="00B70355" w:rsidP="004409BD">
            <w:pPr>
              <w:spacing w:after="0" w:line="240" w:lineRule="auto"/>
              <w:rPr>
                <w:rFonts w:ascii="Garamond" w:hAnsi="Garamond" w:cs="Times New Roman"/>
                <w:sz w:val="20"/>
                <w:szCs w:val="20"/>
              </w:rPr>
            </w:pPr>
            <w:r w:rsidRPr="00273870">
              <w:rPr>
                <w:rFonts w:ascii="Garamond" w:hAnsi="Garamond" w:cs="Times New Roman"/>
                <w:sz w:val="20"/>
                <w:szCs w:val="20"/>
              </w:rPr>
              <w:t>-0.104***</w:t>
            </w:r>
          </w:p>
        </w:tc>
        <w:tc>
          <w:tcPr>
            <w:tcW w:w="775" w:type="dxa"/>
            <w:tcBorders>
              <w:top w:val="nil"/>
              <w:left w:val="nil"/>
              <w:bottom w:val="nil"/>
              <w:right w:val="nil"/>
            </w:tcBorders>
            <w:shd w:val="clear" w:color="auto" w:fill="auto"/>
            <w:vAlign w:val="bottom"/>
          </w:tcPr>
          <w:p w14:paraId="2A7F52D7" w14:textId="77777777" w:rsidR="00B70355" w:rsidRPr="00273870" w:rsidRDefault="00B70355" w:rsidP="004409BD">
            <w:pPr>
              <w:spacing w:after="0" w:line="240" w:lineRule="auto"/>
              <w:rPr>
                <w:rFonts w:ascii="Garamond" w:hAnsi="Garamond" w:cs="Times New Roman"/>
                <w:sz w:val="20"/>
                <w:szCs w:val="20"/>
              </w:rPr>
            </w:pPr>
            <w:r w:rsidRPr="00273870">
              <w:rPr>
                <w:rFonts w:ascii="Garamond" w:hAnsi="Garamond" w:cs="Times New Roman"/>
                <w:sz w:val="20"/>
                <w:szCs w:val="20"/>
              </w:rPr>
              <w:t>0.00</w:t>
            </w:r>
          </w:p>
        </w:tc>
      </w:tr>
      <w:tr w:rsidR="00D23F49" w:rsidRPr="00273870" w14:paraId="7A18C24B" w14:textId="77777777" w:rsidTr="00D23F49">
        <w:trPr>
          <w:trHeight w:val="212"/>
        </w:trPr>
        <w:tc>
          <w:tcPr>
            <w:tcW w:w="2801" w:type="dxa"/>
            <w:tcBorders>
              <w:top w:val="nil"/>
              <w:left w:val="nil"/>
              <w:bottom w:val="nil"/>
              <w:right w:val="single" w:sz="4" w:space="0" w:color="auto"/>
            </w:tcBorders>
            <w:shd w:val="clear" w:color="auto" w:fill="auto"/>
            <w:noWrap/>
            <w:vAlign w:val="bottom"/>
          </w:tcPr>
          <w:p w14:paraId="35DFACDD" w14:textId="77777777" w:rsidR="00B70355" w:rsidRPr="00273870" w:rsidRDefault="00B70355" w:rsidP="004409BD">
            <w:pPr>
              <w:spacing w:after="0" w:line="240" w:lineRule="auto"/>
              <w:rPr>
                <w:rFonts w:ascii="Garamond" w:eastAsia="Times New Roman" w:hAnsi="Garamond" w:cs="Times New Roman"/>
                <w:sz w:val="20"/>
                <w:szCs w:val="20"/>
              </w:rPr>
            </w:pPr>
            <w:r w:rsidRPr="00273870">
              <w:rPr>
                <w:rFonts w:ascii="Garamond" w:hAnsi="Garamond" w:cs="Times New Roman"/>
                <w:sz w:val="20"/>
                <w:szCs w:val="20"/>
              </w:rPr>
              <w:t xml:space="preserve">Park &amp; garden PCA </w:t>
            </w:r>
          </w:p>
        </w:tc>
        <w:tc>
          <w:tcPr>
            <w:tcW w:w="1069" w:type="dxa"/>
            <w:gridSpan w:val="3"/>
            <w:tcBorders>
              <w:top w:val="nil"/>
              <w:left w:val="single" w:sz="4" w:space="0" w:color="auto"/>
              <w:bottom w:val="nil"/>
              <w:right w:val="nil"/>
            </w:tcBorders>
            <w:shd w:val="clear" w:color="auto" w:fill="auto"/>
            <w:noWrap/>
            <w:vAlign w:val="bottom"/>
          </w:tcPr>
          <w:p w14:paraId="60F76F07" w14:textId="77777777" w:rsidR="00B70355" w:rsidRPr="00273870" w:rsidRDefault="00B70355" w:rsidP="004409BD">
            <w:pPr>
              <w:spacing w:after="0" w:line="240" w:lineRule="auto"/>
              <w:rPr>
                <w:rFonts w:ascii="Garamond" w:hAnsi="Garamond" w:cs="Times New Roman"/>
                <w:sz w:val="20"/>
                <w:szCs w:val="20"/>
              </w:rPr>
            </w:pPr>
          </w:p>
        </w:tc>
        <w:tc>
          <w:tcPr>
            <w:tcW w:w="720" w:type="dxa"/>
            <w:tcBorders>
              <w:top w:val="nil"/>
              <w:left w:val="nil"/>
              <w:bottom w:val="nil"/>
              <w:right w:val="nil"/>
            </w:tcBorders>
            <w:shd w:val="clear" w:color="auto" w:fill="auto"/>
            <w:noWrap/>
            <w:vAlign w:val="bottom"/>
          </w:tcPr>
          <w:p w14:paraId="0F6B4A18" w14:textId="77777777" w:rsidR="00B70355" w:rsidRPr="00273870" w:rsidRDefault="00B70355" w:rsidP="004409BD">
            <w:pPr>
              <w:spacing w:after="0" w:line="240" w:lineRule="auto"/>
              <w:rPr>
                <w:rFonts w:ascii="Garamond" w:hAnsi="Garamond" w:cs="Times New Roman"/>
                <w:sz w:val="20"/>
                <w:szCs w:val="20"/>
              </w:rPr>
            </w:pPr>
          </w:p>
        </w:tc>
        <w:tc>
          <w:tcPr>
            <w:tcW w:w="1080" w:type="dxa"/>
            <w:gridSpan w:val="3"/>
            <w:tcBorders>
              <w:top w:val="nil"/>
              <w:left w:val="nil"/>
              <w:bottom w:val="nil"/>
              <w:right w:val="nil"/>
            </w:tcBorders>
            <w:shd w:val="clear" w:color="auto" w:fill="auto"/>
            <w:vAlign w:val="bottom"/>
          </w:tcPr>
          <w:p w14:paraId="22063970" w14:textId="77777777" w:rsidR="00B70355" w:rsidRPr="00273870" w:rsidRDefault="00B70355" w:rsidP="004409BD">
            <w:pPr>
              <w:spacing w:after="0" w:line="240" w:lineRule="auto"/>
              <w:rPr>
                <w:rFonts w:ascii="Garamond" w:hAnsi="Garamond" w:cs="Times New Roman"/>
                <w:sz w:val="20"/>
                <w:szCs w:val="20"/>
              </w:rPr>
            </w:pPr>
          </w:p>
        </w:tc>
        <w:tc>
          <w:tcPr>
            <w:tcW w:w="720" w:type="dxa"/>
            <w:tcBorders>
              <w:top w:val="nil"/>
              <w:left w:val="nil"/>
              <w:bottom w:val="nil"/>
              <w:right w:val="nil"/>
            </w:tcBorders>
            <w:shd w:val="clear" w:color="auto" w:fill="auto"/>
            <w:vAlign w:val="bottom"/>
          </w:tcPr>
          <w:p w14:paraId="63D6326F" w14:textId="77777777" w:rsidR="00B70355" w:rsidRPr="00273870" w:rsidRDefault="00B70355" w:rsidP="004409BD">
            <w:pPr>
              <w:spacing w:after="0" w:line="240" w:lineRule="auto"/>
              <w:rPr>
                <w:rFonts w:ascii="Garamond" w:hAnsi="Garamond" w:cs="Times New Roman"/>
                <w:sz w:val="20"/>
                <w:szCs w:val="20"/>
              </w:rPr>
            </w:pPr>
          </w:p>
        </w:tc>
        <w:tc>
          <w:tcPr>
            <w:tcW w:w="1080" w:type="dxa"/>
            <w:tcBorders>
              <w:top w:val="nil"/>
              <w:left w:val="nil"/>
              <w:bottom w:val="nil"/>
              <w:right w:val="nil"/>
            </w:tcBorders>
            <w:shd w:val="clear" w:color="auto" w:fill="auto"/>
            <w:vAlign w:val="bottom"/>
          </w:tcPr>
          <w:p w14:paraId="2B59C7BC" w14:textId="77777777" w:rsidR="00B70355" w:rsidRPr="00273870" w:rsidRDefault="00B70355" w:rsidP="004409BD">
            <w:pPr>
              <w:spacing w:after="0" w:line="240" w:lineRule="auto"/>
              <w:rPr>
                <w:rFonts w:ascii="Garamond" w:hAnsi="Garamond" w:cs="Times New Roman"/>
                <w:sz w:val="20"/>
                <w:szCs w:val="20"/>
              </w:rPr>
            </w:pPr>
          </w:p>
        </w:tc>
        <w:tc>
          <w:tcPr>
            <w:tcW w:w="810" w:type="dxa"/>
            <w:tcBorders>
              <w:top w:val="nil"/>
              <w:left w:val="nil"/>
              <w:bottom w:val="nil"/>
              <w:right w:val="nil"/>
            </w:tcBorders>
            <w:shd w:val="clear" w:color="auto" w:fill="auto"/>
            <w:vAlign w:val="bottom"/>
          </w:tcPr>
          <w:p w14:paraId="2E5030FE" w14:textId="77777777" w:rsidR="00B70355" w:rsidRPr="00273870" w:rsidRDefault="00B70355" w:rsidP="004409BD">
            <w:pPr>
              <w:spacing w:after="0" w:line="240" w:lineRule="auto"/>
              <w:rPr>
                <w:rFonts w:ascii="Garamond" w:hAnsi="Garamond" w:cs="Times New Roman"/>
                <w:sz w:val="20"/>
                <w:szCs w:val="20"/>
              </w:rPr>
            </w:pPr>
          </w:p>
        </w:tc>
        <w:tc>
          <w:tcPr>
            <w:tcW w:w="1068" w:type="dxa"/>
            <w:tcBorders>
              <w:top w:val="nil"/>
              <w:left w:val="nil"/>
              <w:bottom w:val="nil"/>
              <w:right w:val="nil"/>
            </w:tcBorders>
            <w:shd w:val="clear" w:color="auto" w:fill="auto"/>
            <w:vAlign w:val="bottom"/>
          </w:tcPr>
          <w:p w14:paraId="557454DE" w14:textId="77777777" w:rsidR="00B70355" w:rsidRPr="00273870" w:rsidRDefault="00B70355" w:rsidP="004409BD">
            <w:pPr>
              <w:spacing w:after="0" w:line="240" w:lineRule="auto"/>
              <w:rPr>
                <w:rFonts w:ascii="Garamond" w:hAnsi="Garamond" w:cs="Times New Roman"/>
                <w:sz w:val="20"/>
                <w:szCs w:val="20"/>
              </w:rPr>
            </w:pPr>
            <w:r w:rsidRPr="00273870">
              <w:rPr>
                <w:rFonts w:ascii="Garamond" w:hAnsi="Garamond" w:cs="Times New Roman"/>
                <w:sz w:val="20"/>
                <w:szCs w:val="20"/>
              </w:rPr>
              <w:t>-0.011*</w:t>
            </w:r>
          </w:p>
        </w:tc>
        <w:tc>
          <w:tcPr>
            <w:tcW w:w="775" w:type="dxa"/>
            <w:tcBorders>
              <w:top w:val="nil"/>
              <w:left w:val="nil"/>
              <w:bottom w:val="nil"/>
              <w:right w:val="nil"/>
            </w:tcBorders>
            <w:shd w:val="clear" w:color="auto" w:fill="auto"/>
            <w:vAlign w:val="bottom"/>
          </w:tcPr>
          <w:p w14:paraId="6AE8A542" w14:textId="77777777" w:rsidR="00B70355" w:rsidRPr="00273870" w:rsidRDefault="00B70355" w:rsidP="004409BD">
            <w:pPr>
              <w:spacing w:after="0" w:line="240" w:lineRule="auto"/>
              <w:rPr>
                <w:rFonts w:ascii="Garamond" w:hAnsi="Garamond" w:cs="Times New Roman"/>
                <w:sz w:val="20"/>
                <w:szCs w:val="20"/>
              </w:rPr>
            </w:pPr>
            <w:r w:rsidRPr="00273870">
              <w:rPr>
                <w:rFonts w:ascii="Garamond" w:hAnsi="Garamond" w:cs="Times New Roman"/>
                <w:sz w:val="20"/>
                <w:szCs w:val="20"/>
              </w:rPr>
              <w:t>0.01</w:t>
            </w:r>
          </w:p>
        </w:tc>
      </w:tr>
      <w:tr w:rsidR="00D23F49" w:rsidRPr="00273870" w14:paraId="17A049F2" w14:textId="77777777" w:rsidTr="00D23F49">
        <w:trPr>
          <w:trHeight w:val="212"/>
        </w:trPr>
        <w:tc>
          <w:tcPr>
            <w:tcW w:w="2801" w:type="dxa"/>
            <w:tcBorders>
              <w:top w:val="nil"/>
              <w:left w:val="nil"/>
              <w:bottom w:val="nil"/>
              <w:right w:val="single" w:sz="4" w:space="0" w:color="auto"/>
            </w:tcBorders>
            <w:shd w:val="clear" w:color="auto" w:fill="auto"/>
            <w:noWrap/>
            <w:vAlign w:val="bottom"/>
          </w:tcPr>
          <w:p w14:paraId="22E2B80D" w14:textId="77777777" w:rsidR="00B70355" w:rsidRPr="00273870" w:rsidRDefault="00B70355" w:rsidP="004409BD">
            <w:pPr>
              <w:spacing w:after="0" w:line="240" w:lineRule="auto"/>
              <w:rPr>
                <w:rFonts w:ascii="Garamond" w:eastAsia="Times New Roman" w:hAnsi="Garamond" w:cs="Times New Roman"/>
                <w:sz w:val="20"/>
                <w:szCs w:val="20"/>
              </w:rPr>
            </w:pPr>
            <w:r w:rsidRPr="00273870">
              <w:rPr>
                <w:rFonts w:ascii="Garamond" w:hAnsi="Garamond" w:cs="Times New Roman"/>
                <w:sz w:val="20"/>
                <w:szCs w:val="20"/>
              </w:rPr>
              <w:t xml:space="preserve">Viewpoint PCA </w:t>
            </w:r>
          </w:p>
        </w:tc>
        <w:tc>
          <w:tcPr>
            <w:tcW w:w="1069" w:type="dxa"/>
            <w:gridSpan w:val="3"/>
            <w:tcBorders>
              <w:top w:val="nil"/>
              <w:left w:val="single" w:sz="4" w:space="0" w:color="auto"/>
              <w:bottom w:val="nil"/>
              <w:right w:val="nil"/>
            </w:tcBorders>
            <w:shd w:val="clear" w:color="auto" w:fill="auto"/>
            <w:noWrap/>
            <w:vAlign w:val="bottom"/>
          </w:tcPr>
          <w:p w14:paraId="6EBB877D" w14:textId="77777777" w:rsidR="00B70355" w:rsidRPr="00273870" w:rsidRDefault="00B70355" w:rsidP="004409BD">
            <w:pPr>
              <w:spacing w:after="0" w:line="240" w:lineRule="auto"/>
              <w:rPr>
                <w:rFonts w:ascii="Garamond" w:hAnsi="Garamond" w:cs="Times New Roman"/>
                <w:sz w:val="20"/>
                <w:szCs w:val="20"/>
              </w:rPr>
            </w:pPr>
          </w:p>
        </w:tc>
        <w:tc>
          <w:tcPr>
            <w:tcW w:w="720" w:type="dxa"/>
            <w:tcBorders>
              <w:top w:val="nil"/>
              <w:left w:val="nil"/>
              <w:bottom w:val="nil"/>
              <w:right w:val="nil"/>
            </w:tcBorders>
            <w:shd w:val="clear" w:color="auto" w:fill="auto"/>
            <w:noWrap/>
            <w:vAlign w:val="bottom"/>
          </w:tcPr>
          <w:p w14:paraId="2B49AC2A" w14:textId="77777777" w:rsidR="00B70355" w:rsidRPr="00273870" w:rsidRDefault="00B70355" w:rsidP="004409BD">
            <w:pPr>
              <w:spacing w:after="0" w:line="240" w:lineRule="auto"/>
              <w:rPr>
                <w:rFonts w:ascii="Garamond" w:hAnsi="Garamond" w:cs="Times New Roman"/>
                <w:sz w:val="20"/>
                <w:szCs w:val="20"/>
              </w:rPr>
            </w:pPr>
          </w:p>
        </w:tc>
        <w:tc>
          <w:tcPr>
            <w:tcW w:w="1080" w:type="dxa"/>
            <w:gridSpan w:val="3"/>
            <w:tcBorders>
              <w:top w:val="nil"/>
              <w:left w:val="nil"/>
              <w:bottom w:val="nil"/>
              <w:right w:val="nil"/>
            </w:tcBorders>
            <w:shd w:val="clear" w:color="auto" w:fill="auto"/>
            <w:vAlign w:val="bottom"/>
          </w:tcPr>
          <w:p w14:paraId="445E9482" w14:textId="77777777" w:rsidR="00B70355" w:rsidRPr="00273870" w:rsidRDefault="00B70355" w:rsidP="004409BD">
            <w:pPr>
              <w:spacing w:after="0" w:line="240" w:lineRule="auto"/>
              <w:rPr>
                <w:rFonts w:ascii="Garamond" w:hAnsi="Garamond" w:cs="Times New Roman"/>
                <w:sz w:val="20"/>
                <w:szCs w:val="20"/>
              </w:rPr>
            </w:pPr>
          </w:p>
        </w:tc>
        <w:tc>
          <w:tcPr>
            <w:tcW w:w="720" w:type="dxa"/>
            <w:tcBorders>
              <w:top w:val="nil"/>
              <w:left w:val="nil"/>
              <w:bottom w:val="nil"/>
              <w:right w:val="nil"/>
            </w:tcBorders>
            <w:shd w:val="clear" w:color="auto" w:fill="auto"/>
            <w:vAlign w:val="bottom"/>
          </w:tcPr>
          <w:p w14:paraId="7B74237A" w14:textId="77777777" w:rsidR="00B70355" w:rsidRPr="00273870" w:rsidRDefault="00B70355" w:rsidP="004409BD">
            <w:pPr>
              <w:spacing w:after="0" w:line="240" w:lineRule="auto"/>
              <w:rPr>
                <w:rFonts w:ascii="Garamond" w:hAnsi="Garamond" w:cs="Times New Roman"/>
                <w:sz w:val="20"/>
                <w:szCs w:val="20"/>
              </w:rPr>
            </w:pPr>
          </w:p>
        </w:tc>
        <w:tc>
          <w:tcPr>
            <w:tcW w:w="1080" w:type="dxa"/>
            <w:tcBorders>
              <w:top w:val="nil"/>
              <w:left w:val="nil"/>
              <w:bottom w:val="nil"/>
              <w:right w:val="nil"/>
            </w:tcBorders>
            <w:shd w:val="clear" w:color="auto" w:fill="auto"/>
            <w:vAlign w:val="bottom"/>
          </w:tcPr>
          <w:p w14:paraId="318200DF" w14:textId="77777777" w:rsidR="00B70355" w:rsidRPr="00273870" w:rsidRDefault="00B70355" w:rsidP="004409BD">
            <w:pPr>
              <w:spacing w:after="0" w:line="240" w:lineRule="auto"/>
              <w:rPr>
                <w:rFonts w:ascii="Garamond" w:hAnsi="Garamond" w:cs="Times New Roman"/>
                <w:sz w:val="20"/>
                <w:szCs w:val="20"/>
              </w:rPr>
            </w:pPr>
          </w:p>
        </w:tc>
        <w:tc>
          <w:tcPr>
            <w:tcW w:w="810" w:type="dxa"/>
            <w:tcBorders>
              <w:top w:val="nil"/>
              <w:left w:val="nil"/>
              <w:bottom w:val="nil"/>
              <w:right w:val="nil"/>
            </w:tcBorders>
            <w:shd w:val="clear" w:color="auto" w:fill="auto"/>
            <w:vAlign w:val="bottom"/>
          </w:tcPr>
          <w:p w14:paraId="63684719" w14:textId="77777777" w:rsidR="00B70355" w:rsidRPr="00273870" w:rsidRDefault="00B70355" w:rsidP="004409BD">
            <w:pPr>
              <w:spacing w:after="0" w:line="240" w:lineRule="auto"/>
              <w:rPr>
                <w:rFonts w:ascii="Garamond" w:hAnsi="Garamond" w:cs="Times New Roman"/>
                <w:sz w:val="20"/>
                <w:szCs w:val="20"/>
              </w:rPr>
            </w:pPr>
          </w:p>
        </w:tc>
        <w:tc>
          <w:tcPr>
            <w:tcW w:w="1068" w:type="dxa"/>
            <w:tcBorders>
              <w:top w:val="nil"/>
              <w:left w:val="nil"/>
              <w:bottom w:val="nil"/>
              <w:right w:val="nil"/>
            </w:tcBorders>
            <w:shd w:val="clear" w:color="auto" w:fill="auto"/>
            <w:vAlign w:val="bottom"/>
          </w:tcPr>
          <w:p w14:paraId="327C6CFD" w14:textId="77777777" w:rsidR="00B70355" w:rsidRPr="00273870" w:rsidRDefault="00B70355" w:rsidP="004409BD">
            <w:pPr>
              <w:spacing w:after="0" w:line="240" w:lineRule="auto"/>
              <w:rPr>
                <w:rFonts w:ascii="Garamond" w:hAnsi="Garamond" w:cs="Times New Roman"/>
                <w:sz w:val="20"/>
                <w:szCs w:val="20"/>
              </w:rPr>
            </w:pPr>
            <w:r w:rsidRPr="00273870">
              <w:rPr>
                <w:rFonts w:ascii="Garamond" w:hAnsi="Garamond" w:cs="Times New Roman"/>
                <w:sz w:val="20"/>
                <w:szCs w:val="20"/>
              </w:rPr>
              <w:t>-0.133***</w:t>
            </w:r>
          </w:p>
        </w:tc>
        <w:tc>
          <w:tcPr>
            <w:tcW w:w="775" w:type="dxa"/>
            <w:tcBorders>
              <w:top w:val="nil"/>
              <w:left w:val="nil"/>
              <w:bottom w:val="nil"/>
              <w:right w:val="nil"/>
            </w:tcBorders>
            <w:shd w:val="clear" w:color="auto" w:fill="auto"/>
            <w:vAlign w:val="bottom"/>
          </w:tcPr>
          <w:p w14:paraId="6A6DF6C1" w14:textId="77777777" w:rsidR="00B70355" w:rsidRPr="00273870" w:rsidRDefault="00B70355" w:rsidP="004409BD">
            <w:pPr>
              <w:spacing w:after="0" w:line="240" w:lineRule="auto"/>
              <w:rPr>
                <w:rFonts w:ascii="Garamond" w:hAnsi="Garamond" w:cs="Times New Roman"/>
                <w:sz w:val="20"/>
                <w:szCs w:val="20"/>
              </w:rPr>
            </w:pPr>
            <w:r w:rsidRPr="00273870">
              <w:rPr>
                <w:rFonts w:ascii="Garamond" w:hAnsi="Garamond" w:cs="Times New Roman"/>
                <w:sz w:val="20"/>
                <w:szCs w:val="20"/>
              </w:rPr>
              <w:t>0.01</w:t>
            </w:r>
          </w:p>
        </w:tc>
      </w:tr>
      <w:tr w:rsidR="00D23F49" w:rsidRPr="00273870" w14:paraId="4675E609" w14:textId="77777777" w:rsidTr="00D23F49">
        <w:trPr>
          <w:trHeight w:val="212"/>
        </w:trPr>
        <w:tc>
          <w:tcPr>
            <w:tcW w:w="2801" w:type="dxa"/>
            <w:tcBorders>
              <w:top w:val="nil"/>
              <w:left w:val="nil"/>
              <w:bottom w:val="nil"/>
              <w:right w:val="single" w:sz="4" w:space="0" w:color="auto"/>
            </w:tcBorders>
            <w:shd w:val="clear" w:color="auto" w:fill="auto"/>
            <w:noWrap/>
            <w:vAlign w:val="bottom"/>
          </w:tcPr>
          <w:p w14:paraId="7B4177BE" w14:textId="77777777" w:rsidR="00B70355" w:rsidRPr="00273870" w:rsidRDefault="00B70355" w:rsidP="004409BD">
            <w:pPr>
              <w:spacing w:after="0" w:line="240" w:lineRule="auto"/>
              <w:rPr>
                <w:rFonts w:ascii="Garamond" w:eastAsia="Times New Roman" w:hAnsi="Garamond" w:cs="Times New Roman"/>
                <w:sz w:val="20"/>
                <w:szCs w:val="20"/>
              </w:rPr>
            </w:pPr>
            <w:r w:rsidRPr="00273870">
              <w:rPr>
                <w:rFonts w:ascii="Garamond" w:hAnsi="Garamond" w:cs="Times New Roman"/>
                <w:sz w:val="20"/>
                <w:szCs w:val="20"/>
              </w:rPr>
              <w:t xml:space="preserve">Neighborhood size (10 ha)     </w:t>
            </w:r>
          </w:p>
        </w:tc>
        <w:tc>
          <w:tcPr>
            <w:tcW w:w="1069" w:type="dxa"/>
            <w:gridSpan w:val="3"/>
            <w:tcBorders>
              <w:top w:val="nil"/>
              <w:left w:val="single" w:sz="4" w:space="0" w:color="auto"/>
              <w:bottom w:val="nil"/>
              <w:right w:val="nil"/>
            </w:tcBorders>
            <w:shd w:val="clear" w:color="auto" w:fill="auto"/>
            <w:noWrap/>
            <w:vAlign w:val="bottom"/>
          </w:tcPr>
          <w:p w14:paraId="199BA205" w14:textId="77777777" w:rsidR="00B70355" w:rsidRPr="00273870" w:rsidRDefault="00B70355" w:rsidP="004409BD">
            <w:pPr>
              <w:spacing w:after="0" w:line="240" w:lineRule="auto"/>
              <w:rPr>
                <w:rFonts w:ascii="Garamond" w:hAnsi="Garamond" w:cs="Times New Roman"/>
                <w:sz w:val="20"/>
                <w:szCs w:val="20"/>
              </w:rPr>
            </w:pPr>
          </w:p>
        </w:tc>
        <w:tc>
          <w:tcPr>
            <w:tcW w:w="720" w:type="dxa"/>
            <w:tcBorders>
              <w:top w:val="nil"/>
              <w:left w:val="nil"/>
              <w:bottom w:val="nil"/>
              <w:right w:val="nil"/>
            </w:tcBorders>
            <w:shd w:val="clear" w:color="auto" w:fill="auto"/>
            <w:noWrap/>
            <w:vAlign w:val="bottom"/>
          </w:tcPr>
          <w:p w14:paraId="02A3662C" w14:textId="77777777" w:rsidR="00B70355" w:rsidRPr="00273870" w:rsidRDefault="00B70355" w:rsidP="004409BD">
            <w:pPr>
              <w:spacing w:after="0" w:line="240" w:lineRule="auto"/>
              <w:rPr>
                <w:rFonts w:ascii="Garamond" w:hAnsi="Garamond" w:cs="Times New Roman"/>
                <w:sz w:val="20"/>
                <w:szCs w:val="20"/>
              </w:rPr>
            </w:pPr>
          </w:p>
        </w:tc>
        <w:tc>
          <w:tcPr>
            <w:tcW w:w="1080" w:type="dxa"/>
            <w:gridSpan w:val="3"/>
            <w:tcBorders>
              <w:top w:val="nil"/>
              <w:left w:val="nil"/>
              <w:bottom w:val="nil"/>
              <w:right w:val="nil"/>
            </w:tcBorders>
            <w:shd w:val="clear" w:color="auto" w:fill="auto"/>
            <w:vAlign w:val="bottom"/>
          </w:tcPr>
          <w:p w14:paraId="51935CFB" w14:textId="77777777" w:rsidR="00B70355" w:rsidRPr="00273870" w:rsidRDefault="00B70355" w:rsidP="004409BD">
            <w:pPr>
              <w:spacing w:after="0" w:line="240" w:lineRule="auto"/>
              <w:rPr>
                <w:rFonts w:ascii="Garamond" w:hAnsi="Garamond" w:cs="Times New Roman"/>
                <w:sz w:val="20"/>
                <w:szCs w:val="20"/>
              </w:rPr>
            </w:pPr>
          </w:p>
        </w:tc>
        <w:tc>
          <w:tcPr>
            <w:tcW w:w="720" w:type="dxa"/>
            <w:tcBorders>
              <w:top w:val="nil"/>
              <w:left w:val="nil"/>
              <w:bottom w:val="nil"/>
              <w:right w:val="nil"/>
            </w:tcBorders>
            <w:shd w:val="clear" w:color="auto" w:fill="auto"/>
            <w:vAlign w:val="bottom"/>
          </w:tcPr>
          <w:p w14:paraId="1D62EF77" w14:textId="77777777" w:rsidR="00B70355" w:rsidRPr="00273870" w:rsidRDefault="00B70355" w:rsidP="004409BD">
            <w:pPr>
              <w:spacing w:after="0" w:line="240" w:lineRule="auto"/>
              <w:rPr>
                <w:rFonts w:ascii="Garamond" w:hAnsi="Garamond" w:cs="Times New Roman"/>
                <w:sz w:val="20"/>
                <w:szCs w:val="20"/>
              </w:rPr>
            </w:pPr>
          </w:p>
        </w:tc>
        <w:tc>
          <w:tcPr>
            <w:tcW w:w="1080" w:type="dxa"/>
            <w:tcBorders>
              <w:top w:val="nil"/>
              <w:left w:val="nil"/>
              <w:bottom w:val="nil"/>
              <w:right w:val="nil"/>
            </w:tcBorders>
            <w:shd w:val="clear" w:color="auto" w:fill="auto"/>
            <w:vAlign w:val="bottom"/>
          </w:tcPr>
          <w:p w14:paraId="77897062" w14:textId="77777777" w:rsidR="00B70355" w:rsidRPr="00273870" w:rsidRDefault="00B70355" w:rsidP="004409BD">
            <w:pPr>
              <w:spacing w:after="0" w:line="240" w:lineRule="auto"/>
              <w:rPr>
                <w:rFonts w:ascii="Garamond" w:hAnsi="Garamond" w:cs="Times New Roman"/>
                <w:sz w:val="20"/>
                <w:szCs w:val="20"/>
              </w:rPr>
            </w:pPr>
          </w:p>
        </w:tc>
        <w:tc>
          <w:tcPr>
            <w:tcW w:w="810" w:type="dxa"/>
            <w:tcBorders>
              <w:top w:val="nil"/>
              <w:left w:val="nil"/>
              <w:bottom w:val="nil"/>
              <w:right w:val="nil"/>
            </w:tcBorders>
            <w:shd w:val="clear" w:color="auto" w:fill="auto"/>
            <w:vAlign w:val="bottom"/>
          </w:tcPr>
          <w:p w14:paraId="6EA95CBB" w14:textId="77777777" w:rsidR="00B70355" w:rsidRPr="00273870" w:rsidRDefault="00B70355" w:rsidP="004409BD">
            <w:pPr>
              <w:spacing w:after="0" w:line="240" w:lineRule="auto"/>
              <w:rPr>
                <w:rFonts w:ascii="Garamond" w:hAnsi="Garamond" w:cs="Times New Roman"/>
                <w:sz w:val="20"/>
                <w:szCs w:val="20"/>
              </w:rPr>
            </w:pPr>
          </w:p>
        </w:tc>
        <w:tc>
          <w:tcPr>
            <w:tcW w:w="1068" w:type="dxa"/>
            <w:tcBorders>
              <w:top w:val="nil"/>
              <w:left w:val="nil"/>
              <w:bottom w:val="nil"/>
              <w:right w:val="nil"/>
            </w:tcBorders>
            <w:shd w:val="clear" w:color="auto" w:fill="auto"/>
            <w:vAlign w:val="bottom"/>
          </w:tcPr>
          <w:p w14:paraId="725758F5" w14:textId="77777777" w:rsidR="00B70355" w:rsidRPr="00273870" w:rsidRDefault="00B70355" w:rsidP="004409BD">
            <w:pPr>
              <w:spacing w:after="0" w:line="240" w:lineRule="auto"/>
              <w:rPr>
                <w:rFonts w:ascii="Garamond" w:hAnsi="Garamond" w:cs="Times New Roman"/>
                <w:sz w:val="20"/>
                <w:szCs w:val="20"/>
              </w:rPr>
            </w:pPr>
            <w:r w:rsidRPr="00273870">
              <w:rPr>
                <w:rFonts w:ascii="Garamond" w:hAnsi="Garamond" w:cs="Times New Roman"/>
                <w:sz w:val="20"/>
                <w:szCs w:val="20"/>
              </w:rPr>
              <w:t>-0.002***</w:t>
            </w:r>
          </w:p>
        </w:tc>
        <w:tc>
          <w:tcPr>
            <w:tcW w:w="775" w:type="dxa"/>
            <w:tcBorders>
              <w:top w:val="nil"/>
              <w:left w:val="nil"/>
              <w:bottom w:val="nil"/>
              <w:right w:val="nil"/>
            </w:tcBorders>
            <w:shd w:val="clear" w:color="auto" w:fill="auto"/>
            <w:vAlign w:val="bottom"/>
          </w:tcPr>
          <w:p w14:paraId="1BFCA5EB" w14:textId="77777777" w:rsidR="00B70355" w:rsidRPr="00273870" w:rsidRDefault="00B70355" w:rsidP="004409BD">
            <w:pPr>
              <w:spacing w:after="0" w:line="240" w:lineRule="auto"/>
              <w:rPr>
                <w:rFonts w:ascii="Garamond" w:hAnsi="Garamond" w:cs="Times New Roman"/>
                <w:sz w:val="20"/>
                <w:szCs w:val="20"/>
              </w:rPr>
            </w:pPr>
            <w:r w:rsidRPr="00273870">
              <w:rPr>
                <w:rFonts w:ascii="Garamond" w:hAnsi="Garamond" w:cs="Times New Roman"/>
                <w:sz w:val="20"/>
                <w:szCs w:val="20"/>
              </w:rPr>
              <w:t>0.00</w:t>
            </w:r>
          </w:p>
        </w:tc>
      </w:tr>
      <w:tr w:rsidR="00D23F49" w:rsidRPr="00273870" w14:paraId="1DC8BAAE" w14:textId="77777777" w:rsidTr="00D23F49">
        <w:trPr>
          <w:trHeight w:val="212"/>
        </w:trPr>
        <w:tc>
          <w:tcPr>
            <w:tcW w:w="2801" w:type="dxa"/>
            <w:tcBorders>
              <w:top w:val="nil"/>
              <w:left w:val="nil"/>
              <w:bottom w:val="nil"/>
              <w:right w:val="single" w:sz="4" w:space="0" w:color="auto"/>
            </w:tcBorders>
            <w:shd w:val="clear" w:color="auto" w:fill="auto"/>
            <w:noWrap/>
            <w:vAlign w:val="bottom"/>
          </w:tcPr>
          <w:p w14:paraId="3406D3EB" w14:textId="77777777" w:rsidR="00B70355" w:rsidRPr="00273870" w:rsidRDefault="00B70355" w:rsidP="004409BD">
            <w:pPr>
              <w:spacing w:after="0" w:line="240" w:lineRule="auto"/>
              <w:rPr>
                <w:rFonts w:ascii="Garamond" w:eastAsia="Times New Roman" w:hAnsi="Garamond" w:cs="Times New Roman"/>
                <w:sz w:val="20"/>
                <w:szCs w:val="20"/>
              </w:rPr>
            </w:pPr>
            <w:r w:rsidRPr="00273870">
              <w:rPr>
                <w:rFonts w:ascii="Garamond" w:hAnsi="Garamond" w:cs="Times New Roman"/>
                <w:sz w:val="20"/>
                <w:szCs w:val="20"/>
              </w:rPr>
              <w:t>Vulnerable to heat impact (1-5)</w:t>
            </w:r>
          </w:p>
        </w:tc>
        <w:tc>
          <w:tcPr>
            <w:tcW w:w="1069" w:type="dxa"/>
            <w:gridSpan w:val="3"/>
            <w:tcBorders>
              <w:top w:val="nil"/>
              <w:left w:val="single" w:sz="4" w:space="0" w:color="auto"/>
              <w:bottom w:val="nil"/>
              <w:right w:val="nil"/>
            </w:tcBorders>
            <w:shd w:val="clear" w:color="auto" w:fill="auto"/>
            <w:noWrap/>
            <w:vAlign w:val="bottom"/>
          </w:tcPr>
          <w:p w14:paraId="04FCA063" w14:textId="77777777" w:rsidR="00B70355" w:rsidRPr="00273870" w:rsidRDefault="00B70355" w:rsidP="004409BD">
            <w:pPr>
              <w:spacing w:after="0" w:line="240" w:lineRule="auto"/>
              <w:rPr>
                <w:rFonts w:ascii="Garamond" w:hAnsi="Garamond" w:cs="Times New Roman"/>
                <w:sz w:val="20"/>
                <w:szCs w:val="20"/>
              </w:rPr>
            </w:pPr>
          </w:p>
        </w:tc>
        <w:tc>
          <w:tcPr>
            <w:tcW w:w="720" w:type="dxa"/>
            <w:tcBorders>
              <w:top w:val="nil"/>
              <w:left w:val="nil"/>
              <w:bottom w:val="nil"/>
              <w:right w:val="nil"/>
            </w:tcBorders>
            <w:shd w:val="clear" w:color="auto" w:fill="auto"/>
            <w:noWrap/>
            <w:vAlign w:val="bottom"/>
          </w:tcPr>
          <w:p w14:paraId="6AA1AA6A" w14:textId="77777777" w:rsidR="00B70355" w:rsidRPr="00273870" w:rsidRDefault="00B70355" w:rsidP="004409BD">
            <w:pPr>
              <w:spacing w:after="0" w:line="240" w:lineRule="auto"/>
              <w:rPr>
                <w:rFonts w:ascii="Garamond" w:hAnsi="Garamond" w:cs="Times New Roman"/>
                <w:sz w:val="20"/>
                <w:szCs w:val="20"/>
              </w:rPr>
            </w:pPr>
          </w:p>
        </w:tc>
        <w:tc>
          <w:tcPr>
            <w:tcW w:w="1080" w:type="dxa"/>
            <w:gridSpan w:val="3"/>
            <w:tcBorders>
              <w:top w:val="nil"/>
              <w:left w:val="nil"/>
              <w:bottom w:val="nil"/>
              <w:right w:val="nil"/>
            </w:tcBorders>
            <w:shd w:val="clear" w:color="auto" w:fill="auto"/>
            <w:vAlign w:val="bottom"/>
          </w:tcPr>
          <w:p w14:paraId="5713840A" w14:textId="77777777" w:rsidR="00B70355" w:rsidRPr="00273870" w:rsidRDefault="00B70355" w:rsidP="004409BD">
            <w:pPr>
              <w:spacing w:after="0" w:line="240" w:lineRule="auto"/>
              <w:rPr>
                <w:rFonts w:ascii="Garamond" w:hAnsi="Garamond" w:cs="Times New Roman"/>
                <w:sz w:val="20"/>
                <w:szCs w:val="20"/>
              </w:rPr>
            </w:pPr>
          </w:p>
        </w:tc>
        <w:tc>
          <w:tcPr>
            <w:tcW w:w="720" w:type="dxa"/>
            <w:tcBorders>
              <w:top w:val="nil"/>
              <w:left w:val="nil"/>
              <w:bottom w:val="nil"/>
              <w:right w:val="nil"/>
            </w:tcBorders>
            <w:shd w:val="clear" w:color="auto" w:fill="auto"/>
            <w:vAlign w:val="bottom"/>
          </w:tcPr>
          <w:p w14:paraId="22BD642D" w14:textId="77777777" w:rsidR="00B70355" w:rsidRPr="00273870" w:rsidRDefault="00B70355" w:rsidP="004409BD">
            <w:pPr>
              <w:spacing w:after="0" w:line="240" w:lineRule="auto"/>
              <w:rPr>
                <w:rFonts w:ascii="Garamond" w:hAnsi="Garamond" w:cs="Times New Roman"/>
                <w:sz w:val="20"/>
                <w:szCs w:val="20"/>
              </w:rPr>
            </w:pPr>
          </w:p>
        </w:tc>
        <w:tc>
          <w:tcPr>
            <w:tcW w:w="1080" w:type="dxa"/>
            <w:tcBorders>
              <w:top w:val="nil"/>
              <w:left w:val="nil"/>
              <w:bottom w:val="nil"/>
              <w:right w:val="nil"/>
            </w:tcBorders>
            <w:shd w:val="clear" w:color="auto" w:fill="auto"/>
            <w:vAlign w:val="bottom"/>
          </w:tcPr>
          <w:p w14:paraId="56B8E571" w14:textId="77777777" w:rsidR="00B70355" w:rsidRPr="00273870" w:rsidRDefault="00B70355" w:rsidP="004409BD">
            <w:pPr>
              <w:spacing w:after="0" w:line="240" w:lineRule="auto"/>
              <w:rPr>
                <w:rFonts w:ascii="Garamond" w:hAnsi="Garamond" w:cs="Times New Roman"/>
                <w:sz w:val="20"/>
                <w:szCs w:val="20"/>
              </w:rPr>
            </w:pPr>
          </w:p>
        </w:tc>
        <w:tc>
          <w:tcPr>
            <w:tcW w:w="810" w:type="dxa"/>
            <w:tcBorders>
              <w:top w:val="nil"/>
              <w:left w:val="nil"/>
              <w:bottom w:val="nil"/>
              <w:right w:val="nil"/>
            </w:tcBorders>
            <w:shd w:val="clear" w:color="auto" w:fill="auto"/>
            <w:vAlign w:val="bottom"/>
          </w:tcPr>
          <w:p w14:paraId="0E470AC1" w14:textId="77777777" w:rsidR="00B70355" w:rsidRPr="00273870" w:rsidRDefault="00B70355" w:rsidP="004409BD">
            <w:pPr>
              <w:spacing w:after="0" w:line="240" w:lineRule="auto"/>
              <w:rPr>
                <w:rFonts w:ascii="Garamond" w:hAnsi="Garamond" w:cs="Times New Roman"/>
                <w:sz w:val="20"/>
                <w:szCs w:val="20"/>
              </w:rPr>
            </w:pPr>
          </w:p>
        </w:tc>
        <w:tc>
          <w:tcPr>
            <w:tcW w:w="1068" w:type="dxa"/>
            <w:tcBorders>
              <w:top w:val="nil"/>
              <w:left w:val="nil"/>
              <w:bottom w:val="nil"/>
              <w:right w:val="nil"/>
            </w:tcBorders>
            <w:shd w:val="clear" w:color="auto" w:fill="auto"/>
            <w:vAlign w:val="bottom"/>
          </w:tcPr>
          <w:p w14:paraId="56743467" w14:textId="77777777" w:rsidR="00B70355" w:rsidRPr="00273870" w:rsidRDefault="00B70355" w:rsidP="004409BD">
            <w:pPr>
              <w:spacing w:after="0" w:line="240" w:lineRule="auto"/>
              <w:rPr>
                <w:rFonts w:ascii="Garamond" w:hAnsi="Garamond" w:cs="Times New Roman"/>
                <w:sz w:val="20"/>
                <w:szCs w:val="20"/>
              </w:rPr>
            </w:pPr>
            <w:r w:rsidRPr="00273870">
              <w:rPr>
                <w:rFonts w:ascii="Garamond" w:hAnsi="Garamond" w:cs="Times New Roman"/>
                <w:sz w:val="20"/>
                <w:szCs w:val="20"/>
              </w:rPr>
              <w:t>-0.102***</w:t>
            </w:r>
          </w:p>
        </w:tc>
        <w:tc>
          <w:tcPr>
            <w:tcW w:w="775" w:type="dxa"/>
            <w:tcBorders>
              <w:top w:val="nil"/>
              <w:left w:val="nil"/>
              <w:bottom w:val="nil"/>
              <w:right w:val="nil"/>
            </w:tcBorders>
            <w:shd w:val="clear" w:color="auto" w:fill="auto"/>
            <w:vAlign w:val="bottom"/>
          </w:tcPr>
          <w:p w14:paraId="430B264A" w14:textId="77777777" w:rsidR="00B70355" w:rsidRPr="00273870" w:rsidRDefault="00B70355" w:rsidP="004409BD">
            <w:pPr>
              <w:spacing w:after="0" w:line="240" w:lineRule="auto"/>
              <w:rPr>
                <w:rFonts w:ascii="Garamond" w:hAnsi="Garamond" w:cs="Times New Roman"/>
                <w:sz w:val="20"/>
                <w:szCs w:val="20"/>
              </w:rPr>
            </w:pPr>
            <w:r w:rsidRPr="00273870">
              <w:rPr>
                <w:rFonts w:ascii="Garamond" w:hAnsi="Garamond" w:cs="Times New Roman"/>
                <w:sz w:val="20"/>
                <w:szCs w:val="20"/>
              </w:rPr>
              <w:t>0.00</w:t>
            </w:r>
          </w:p>
        </w:tc>
      </w:tr>
      <w:tr w:rsidR="00D23F49" w:rsidRPr="00273870" w14:paraId="2A4C59F4" w14:textId="77777777" w:rsidTr="00D23F49">
        <w:trPr>
          <w:trHeight w:val="212"/>
        </w:trPr>
        <w:tc>
          <w:tcPr>
            <w:tcW w:w="2801" w:type="dxa"/>
            <w:tcBorders>
              <w:top w:val="nil"/>
              <w:left w:val="nil"/>
              <w:bottom w:val="nil"/>
              <w:right w:val="single" w:sz="4" w:space="0" w:color="auto"/>
            </w:tcBorders>
            <w:noWrap/>
            <w:vAlign w:val="bottom"/>
          </w:tcPr>
          <w:p w14:paraId="4329BF44" w14:textId="77777777" w:rsidR="00B70355" w:rsidRPr="00273870" w:rsidRDefault="00B70355" w:rsidP="004409BD">
            <w:pPr>
              <w:spacing w:after="0" w:line="240" w:lineRule="auto"/>
              <w:rPr>
                <w:rFonts w:ascii="Garamond" w:eastAsia="Times New Roman" w:hAnsi="Garamond" w:cs="Times New Roman"/>
                <w:sz w:val="20"/>
                <w:szCs w:val="20"/>
              </w:rPr>
            </w:pPr>
            <w:r w:rsidRPr="00273870">
              <w:rPr>
                <w:rFonts w:ascii="Garamond" w:eastAsia="Times New Roman" w:hAnsi="Garamond" w:cs="Times New Roman"/>
                <w:sz w:val="20"/>
                <w:szCs w:val="20"/>
              </w:rPr>
              <w:t xml:space="preserve">District Eixample           </w:t>
            </w:r>
          </w:p>
        </w:tc>
        <w:tc>
          <w:tcPr>
            <w:tcW w:w="1069" w:type="dxa"/>
            <w:gridSpan w:val="3"/>
            <w:tcBorders>
              <w:top w:val="nil"/>
              <w:left w:val="nil"/>
              <w:bottom w:val="nil"/>
              <w:right w:val="nil"/>
            </w:tcBorders>
            <w:shd w:val="clear" w:color="auto" w:fill="auto"/>
            <w:noWrap/>
            <w:vAlign w:val="bottom"/>
          </w:tcPr>
          <w:p w14:paraId="339B7B1B" w14:textId="77777777" w:rsidR="00B70355" w:rsidRPr="00273870" w:rsidRDefault="00B70355" w:rsidP="004409BD">
            <w:pPr>
              <w:spacing w:after="0" w:line="240" w:lineRule="auto"/>
              <w:rPr>
                <w:rFonts w:ascii="Garamond" w:hAnsi="Garamond" w:cs="Times New Roman"/>
                <w:sz w:val="20"/>
                <w:szCs w:val="20"/>
              </w:rPr>
            </w:pPr>
          </w:p>
        </w:tc>
        <w:tc>
          <w:tcPr>
            <w:tcW w:w="720" w:type="dxa"/>
            <w:tcBorders>
              <w:top w:val="nil"/>
              <w:left w:val="nil"/>
              <w:bottom w:val="nil"/>
              <w:right w:val="nil"/>
            </w:tcBorders>
            <w:shd w:val="clear" w:color="auto" w:fill="auto"/>
            <w:noWrap/>
            <w:vAlign w:val="bottom"/>
          </w:tcPr>
          <w:p w14:paraId="6ECE87C2" w14:textId="77777777" w:rsidR="00B70355" w:rsidRPr="00273870" w:rsidRDefault="00B70355" w:rsidP="004409BD">
            <w:pPr>
              <w:spacing w:after="0" w:line="240" w:lineRule="auto"/>
              <w:rPr>
                <w:rFonts w:ascii="Garamond" w:hAnsi="Garamond" w:cs="Times New Roman"/>
                <w:sz w:val="20"/>
                <w:szCs w:val="20"/>
              </w:rPr>
            </w:pPr>
          </w:p>
        </w:tc>
        <w:tc>
          <w:tcPr>
            <w:tcW w:w="1080" w:type="dxa"/>
            <w:gridSpan w:val="3"/>
            <w:tcBorders>
              <w:top w:val="nil"/>
              <w:left w:val="nil"/>
              <w:bottom w:val="nil"/>
              <w:right w:val="nil"/>
            </w:tcBorders>
            <w:shd w:val="clear" w:color="auto" w:fill="auto"/>
            <w:vAlign w:val="bottom"/>
          </w:tcPr>
          <w:p w14:paraId="043B0C39" w14:textId="77777777" w:rsidR="00B70355" w:rsidRPr="00273870" w:rsidRDefault="00B70355" w:rsidP="004409BD">
            <w:pPr>
              <w:spacing w:after="0" w:line="240" w:lineRule="auto"/>
              <w:rPr>
                <w:rFonts w:ascii="Garamond" w:hAnsi="Garamond" w:cs="Times New Roman"/>
                <w:sz w:val="20"/>
                <w:szCs w:val="20"/>
              </w:rPr>
            </w:pPr>
            <w:r w:rsidRPr="00273870">
              <w:rPr>
                <w:rFonts w:ascii="Garamond" w:hAnsi="Garamond" w:cs="Times New Roman"/>
                <w:sz w:val="20"/>
                <w:szCs w:val="20"/>
              </w:rPr>
              <w:t xml:space="preserve"> 0.000</w:t>
            </w:r>
          </w:p>
        </w:tc>
        <w:tc>
          <w:tcPr>
            <w:tcW w:w="720" w:type="dxa"/>
            <w:tcBorders>
              <w:top w:val="nil"/>
              <w:left w:val="nil"/>
              <w:bottom w:val="nil"/>
              <w:right w:val="nil"/>
            </w:tcBorders>
            <w:shd w:val="clear" w:color="auto" w:fill="auto"/>
            <w:vAlign w:val="bottom"/>
          </w:tcPr>
          <w:p w14:paraId="6850AC2A" w14:textId="77777777" w:rsidR="00B70355" w:rsidRPr="00273870" w:rsidRDefault="00B70355" w:rsidP="004409BD">
            <w:pPr>
              <w:spacing w:after="0" w:line="240" w:lineRule="auto"/>
              <w:rPr>
                <w:rFonts w:ascii="Garamond" w:hAnsi="Garamond" w:cs="Times New Roman"/>
                <w:sz w:val="20"/>
                <w:szCs w:val="20"/>
              </w:rPr>
            </w:pPr>
            <w:r w:rsidRPr="00273870">
              <w:rPr>
                <w:rFonts w:ascii="Garamond" w:hAnsi="Garamond" w:cs="Times New Roman"/>
                <w:sz w:val="20"/>
                <w:szCs w:val="20"/>
              </w:rPr>
              <w:t>0.01</w:t>
            </w:r>
          </w:p>
        </w:tc>
        <w:tc>
          <w:tcPr>
            <w:tcW w:w="1080" w:type="dxa"/>
            <w:tcBorders>
              <w:top w:val="nil"/>
              <w:left w:val="nil"/>
              <w:bottom w:val="nil"/>
              <w:right w:val="nil"/>
            </w:tcBorders>
            <w:shd w:val="clear" w:color="auto" w:fill="auto"/>
            <w:vAlign w:val="bottom"/>
          </w:tcPr>
          <w:p w14:paraId="79E9AFB4" w14:textId="77777777" w:rsidR="00B70355" w:rsidRPr="00273870" w:rsidRDefault="00B70355" w:rsidP="004409BD">
            <w:pPr>
              <w:spacing w:after="0" w:line="240" w:lineRule="auto"/>
              <w:rPr>
                <w:rFonts w:ascii="Garamond" w:hAnsi="Garamond" w:cs="Times New Roman"/>
                <w:sz w:val="20"/>
                <w:szCs w:val="20"/>
              </w:rPr>
            </w:pPr>
            <w:r w:rsidRPr="00273870">
              <w:rPr>
                <w:rFonts w:ascii="Garamond" w:hAnsi="Garamond" w:cs="Times New Roman"/>
                <w:sz w:val="20"/>
                <w:szCs w:val="20"/>
              </w:rPr>
              <w:t>-0.057***</w:t>
            </w:r>
          </w:p>
        </w:tc>
        <w:tc>
          <w:tcPr>
            <w:tcW w:w="810" w:type="dxa"/>
            <w:tcBorders>
              <w:top w:val="nil"/>
              <w:left w:val="nil"/>
              <w:bottom w:val="nil"/>
              <w:right w:val="nil"/>
            </w:tcBorders>
            <w:shd w:val="clear" w:color="auto" w:fill="auto"/>
            <w:vAlign w:val="bottom"/>
          </w:tcPr>
          <w:p w14:paraId="1506948A" w14:textId="77777777" w:rsidR="00B70355" w:rsidRPr="00273870" w:rsidRDefault="00B70355" w:rsidP="004409BD">
            <w:pPr>
              <w:spacing w:after="0" w:line="240" w:lineRule="auto"/>
              <w:rPr>
                <w:rFonts w:ascii="Garamond" w:hAnsi="Garamond" w:cs="Times New Roman"/>
                <w:sz w:val="20"/>
                <w:szCs w:val="20"/>
              </w:rPr>
            </w:pPr>
            <w:r w:rsidRPr="00273870">
              <w:rPr>
                <w:rFonts w:ascii="Garamond" w:hAnsi="Garamond" w:cs="Times New Roman"/>
                <w:sz w:val="20"/>
                <w:szCs w:val="20"/>
              </w:rPr>
              <w:t>0.01</w:t>
            </w:r>
          </w:p>
        </w:tc>
        <w:tc>
          <w:tcPr>
            <w:tcW w:w="1068" w:type="dxa"/>
            <w:tcBorders>
              <w:top w:val="nil"/>
              <w:left w:val="nil"/>
              <w:bottom w:val="nil"/>
              <w:right w:val="nil"/>
            </w:tcBorders>
            <w:shd w:val="clear" w:color="auto" w:fill="auto"/>
            <w:vAlign w:val="bottom"/>
          </w:tcPr>
          <w:p w14:paraId="387D2742" w14:textId="77777777" w:rsidR="00B70355" w:rsidRPr="00273870" w:rsidRDefault="00B70355" w:rsidP="004409BD">
            <w:pPr>
              <w:spacing w:after="0" w:line="240" w:lineRule="auto"/>
              <w:rPr>
                <w:rFonts w:ascii="Garamond" w:hAnsi="Garamond" w:cs="Times New Roman"/>
                <w:sz w:val="20"/>
                <w:szCs w:val="20"/>
              </w:rPr>
            </w:pPr>
            <w:r w:rsidRPr="00273870">
              <w:rPr>
                <w:rFonts w:ascii="Garamond" w:hAnsi="Garamond" w:cs="Times New Roman"/>
                <w:sz w:val="20"/>
                <w:szCs w:val="20"/>
              </w:rPr>
              <w:t>-0.166***</w:t>
            </w:r>
          </w:p>
        </w:tc>
        <w:tc>
          <w:tcPr>
            <w:tcW w:w="775" w:type="dxa"/>
            <w:tcBorders>
              <w:top w:val="nil"/>
              <w:left w:val="nil"/>
              <w:bottom w:val="nil"/>
              <w:right w:val="nil"/>
            </w:tcBorders>
            <w:shd w:val="clear" w:color="auto" w:fill="auto"/>
            <w:vAlign w:val="bottom"/>
          </w:tcPr>
          <w:p w14:paraId="3457E080" w14:textId="77777777" w:rsidR="00B70355" w:rsidRPr="00273870" w:rsidRDefault="00B70355" w:rsidP="004409BD">
            <w:pPr>
              <w:spacing w:after="0" w:line="240" w:lineRule="auto"/>
              <w:rPr>
                <w:rFonts w:ascii="Garamond" w:hAnsi="Garamond" w:cs="Times New Roman"/>
                <w:sz w:val="20"/>
                <w:szCs w:val="20"/>
              </w:rPr>
            </w:pPr>
            <w:r w:rsidRPr="00273870">
              <w:rPr>
                <w:rFonts w:ascii="Garamond" w:hAnsi="Garamond" w:cs="Times New Roman"/>
                <w:sz w:val="20"/>
                <w:szCs w:val="20"/>
              </w:rPr>
              <w:t>0.01</w:t>
            </w:r>
          </w:p>
        </w:tc>
      </w:tr>
      <w:tr w:rsidR="00D23F49" w:rsidRPr="00273870" w14:paraId="43902D3F" w14:textId="77777777" w:rsidTr="00D23F49">
        <w:trPr>
          <w:trHeight w:val="212"/>
        </w:trPr>
        <w:tc>
          <w:tcPr>
            <w:tcW w:w="2801" w:type="dxa"/>
            <w:tcBorders>
              <w:top w:val="nil"/>
              <w:left w:val="nil"/>
              <w:bottom w:val="nil"/>
              <w:right w:val="single" w:sz="4" w:space="0" w:color="auto"/>
            </w:tcBorders>
            <w:noWrap/>
            <w:vAlign w:val="bottom"/>
          </w:tcPr>
          <w:p w14:paraId="4E23BC1B" w14:textId="77777777" w:rsidR="00B70355" w:rsidRPr="00273870" w:rsidRDefault="00B70355" w:rsidP="004409BD">
            <w:pPr>
              <w:spacing w:after="0" w:line="240" w:lineRule="auto"/>
              <w:rPr>
                <w:rFonts w:ascii="Garamond" w:eastAsia="Times New Roman" w:hAnsi="Garamond" w:cs="Times New Roman"/>
                <w:sz w:val="20"/>
                <w:szCs w:val="20"/>
              </w:rPr>
            </w:pPr>
            <w:r w:rsidRPr="00273870">
              <w:rPr>
                <w:rFonts w:ascii="Garamond" w:eastAsia="Times New Roman" w:hAnsi="Garamond" w:cs="Times New Roman"/>
                <w:sz w:val="20"/>
                <w:szCs w:val="20"/>
              </w:rPr>
              <w:t xml:space="preserve">District Ciutat Vella       </w:t>
            </w:r>
          </w:p>
        </w:tc>
        <w:tc>
          <w:tcPr>
            <w:tcW w:w="1069" w:type="dxa"/>
            <w:gridSpan w:val="3"/>
            <w:tcBorders>
              <w:top w:val="nil"/>
              <w:left w:val="nil"/>
              <w:bottom w:val="nil"/>
              <w:right w:val="nil"/>
            </w:tcBorders>
            <w:shd w:val="clear" w:color="auto" w:fill="auto"/>
            <w:noWrap/>
            <w:vAlign w:val="bottom"/>
          </w:tcPr>
          <w:p w14:paraId="4BF4492D" w14:textId="77777777" w:rsidR="00B70355" w:rsidRPr="00273870" w:rsidRDefault="00B70355" w:rsidP="004409BD">
            <w:pPr>
              <w:spacing w:after="0" w:line="240" w:lineRule="auto"/>
              <w:rPr>
                <w:rFonts w:ascii="Garamond" w:hAnsi="Garamond" w:cs="Times New Roman"/>
                <w:sz w:val="20"/>
                <w:szCs w:val="20"/>
              </w:rPr>
            </w:pPr>
          </w:p>
        </w:tc>
        <w:tc>
          <w:tcPr>
            <w:tcW w:w="720" w:type="dxa"/>
            <w:tcBorders>
              <w:top w:val="nil"/>
              <w:left w:val="nil"/>
              <w:bottom w:val="nil"/>
              <w:right w:val="nil"/>
            </w:tcBorders>
            <w:shd w:val="clear" w:color="auto" w:fill="auto"/>
            <w:noWrap/>
            <w:vAlign w:val="bottom"/>
          </w:tcPr>
          <w:p w14:paraId="75A8165E" w14:textId="77777777" w:rsidR="00B70355" w:rsidRPr="00273870" w:rsidRDefault="00B70355" w:rsidP="004409BD">
            <w:pPr>
              <w:spacing w:after="0" w:line="240" w:lineRule="auto"/>
              <w:rPr>
                <w:rFonts w:ascii="Garamond" w:hAnsi="Garamond" w:cs="Times New Roman"/>
                <w:sz w:val="20"/>
                <w:szCs w:val="20"/>
              </w:rPr>
            </w:pPr>
          </w:p>
        </w:tc>
        <w:tc>
          <w:tcPr>
            <w:tcW w:w="1080" w:type="dxa"/>
            <w:gridSpan w:val="3"/>
            <w:tcBorders>
              <w:top w:val="nil"/>
              <w:left w:val="nil"/>
              <w:bottom w:val="nil"/>
              <w:right w:val="nil"/>
            </w:tcBorders>
            <w:shd w:val="clear" w:color="auto" w:fill="auto"/>
            <w:vAlign w:val="bottom"/>
          </w:tcPr>
          <w:p w14:paraId="4C6EF7E1" w14:textId="77777777" w:rsidR="00B70355" w:rsidRPr="00273870" w:rsidRDefault="00B70355" w:rsidP="004409BD">
            <w:pPr>
              <w:spacing w:after="0" w:line="240" w:lineRule="auto"/>
              <w:rPr>
                <w:rFonts w:ascii="Garamond" w:hAnsi="Garamond" w:cs="Times New Roman"/>
                <w:sz w:val="20"/>
                <w:szCs w:val="20"/>
              </w:rPr>
            </w:pPr>
            <w:r w:rsidRPr="00273870">
              <w:rPr>
                <w:rFonts w:ascii="Garamond" w:hAnsi="Garamond" w:cs="Times New Roman"/>
                <w:sz w:val="20"/>
                <w:szCs w:val="20"/>
              </w:rPr>
              <w:t>-0.093***</w:t>
            </w:r>
          </w:p>
        </w:tc>
        <w:tc>
          <w:tcPr>
            <w:tcW w:w="720" w:type="dxa"/>
            <w:tcBorders>
              <w:top w:val="nil"/>
              <w:left w:val="nil"/>
              <w:bottom w:val="nil"/>
              <w:right w:val="nil"/>
            </w:tcBorders>
            <w:shd w:val="clear" w:color="auto" w:fill="auto"/>
            <w:vAlign w:val="bottom"/>
          </w:tcPr>
          <w:p w14:paraId="58284396" w14:textId="77777777" w:rsidR="00B70355" w:rsidRPr="00273870" w:rsidRDefault="00B70355" w:rsidP="004409BD">
            <w:pPr>
              <w:spacing w:after="0" w:line="240" w:lineRule="auto"/>
              <w:rPr>
                <w:rFonts w:ascii="Garamond" w:hAnsi="Garamond" w:cs="Times New Roman"/>
                <w:sz w:val="20"/>
                <w:szCs w:val="20"/>
              </w:rPr>
            </w:pPr>
            <w:r w:rsidRPr="00273870">
              <w:rPr>
                <w:rFonts w:ascii="Garamond" w:hAnsi="Garamond" w:cs="Times New Roman"/>
                <w:sz w:val="20"/>
                <w:szCs w:val="20"/>
              </w:rPr>
              <w:t>0.01</w:t>
            </w:r>
          </w:p>
        </w:tc>
        <w:tc>
          <w:tcPr>
            <w:tcW w:w="1080" w:type="dxa"/>
            <w:tcBorders>
              <w:top w:val="nil"/>
              <w:left w:val="nil"/>
              <w:bottom w:val="nil"/>
              <w:right w:val="nil"/>
            </w:tcBorders>
            <w:shd w:val="clear" w:color="auto" w:fill="auto"/>
            <w:vAlign w:val="bottom"/>
          </w:tcPr>
          <w:p w14:paraId="1BB5AAF6" w14:textId="77777777" w:rsidR="00B70355" w:rsidRPr="00273870" w:rsidRDefault="00B70355" w:rsidP="004409BD">
            <w:pPr>
              <w:spacing w:after="0" w:line="240" w:lineRule="auto"/>
              <w:rPr>
                <w:rFonts w:ascii="Garamond" w:hAnsi="Garamond" w:cs="Times New Roman"/>
                <w:sz w:val="20"/>
                <w:szCs w:val="20"/>
              </w:rPr>
            </w:pPr>
            <w:r w:rsidRPr="00273870">
              <w:rPr>
                <w:rFonts w:ascii="Garamond" w:hAnsi="Garamond" w:cs="Times New Roman"/>
                <w:sz w:val="20"/>
                <w:szCs w:val="20"/>
              </w:rPr>
              <w:t>-0.145***</w:t>
            </w:r>
          </w:p>
        </w:tc>
        <w:tc>
          <w:tcPr>
            <w:tcW w:w="810" w:type="dxa"/>
            <w:tcBorders>
              <w:top w:val="nil"/>
              <w:left w:val="nil"/>
              <w:bottom w:val="nil"/>
              <w:right w:val="nil"/>
            </w:tcBorders>
            <w:shd w:val="clear" w:color="auto" w:fill="auto"/>
            <w:vAlign w:val="bottom"/>
          </w:tcPr>
          <w:p w14:paraId="236C4E33" w14:textId="77777777" w:rsidR="00B70355" w:rsidRPr="00273870" w:rsidRDefault="00B70355" w:rsidP="004409BD">
            <w:pPr>
              <w:spacing w:after="0" w:line="240" w:lineRule="auto"/>
              <w:rPr>
                <w:rFonts w:ascii="Garamond" w:hAnsi="Garamond" w:cs="Times New Roman"/>
                <w:sz w:val="20"/>
                <w:szCs w:val="20"/>
              </w:rPr>
            </w:pPr>
            <w:r w:rsidRPr="00273870">
              <w:rPr>
                <w:rFonts w:ascii="Garamond" w:hAnsi="Garamond" w:cs="Times New Roman"/>
                <w:sz w:val="20"/>
                <w:szCs w:val="20"/>
              </w:rPr>
              <w:t>0.01</w:t>
            </w:r>
          </w:p>
        </w:tc>
        <w:tc>
          <w:tcPr>
            <w:tcW w:w="1068" w:type="dxa"/>
            <w:tcBorders>
              <w:top w:val="nil"/>
              <w:left w:val="nil"/>
              <w:bottom w:val="nil"/>
              <w:right w:val="nil"/>
            </w:tcBorders>
            <w:shd w:val="clear" w:color="auto" w:fill="auto"/>
            <w:vAlign w:val="bottom"/>
          </w:tcPr>
          <w:p w14:paraId="0D00C22A" w14:textId="77777777" w:rsidR="00B70355" w:rsidRPr="00273870" w:rsidRDefault="00B70355" w:rsidP="004409BD">
            <w:pPr>
              <w:spacing w:after="0" w:line="240" w:lineRule="auto"/>
              <w:rPr>
                <w:rFonts w:ascii="Garamond" w:hAnsi="Garamond" w:cs="Times New Roman"/>
                <w:sz w:val="20"/>
                <w:szCs w:val="20"/>
              </w:rPr>
            </w:pPr>
            <w:r w:rsidRPr="00273870">
              <w:rPr>
                <w:rFonts w:ascii="Garamond" w:hAnsi="Garamond" w:cs="Times New Roman"/>
                <w:sz w:val="20"/>
                <w:szCs w:val="20"/>
              </w:rPr>
              <w:t>-0.341***</w:t>
            </w:r>
          </w:p>
        </w:tc>
        <w:tc>
          <w:tcPr>
            <w:tcW w:w="775" w:type="dxa"/>
            <w:tcBorders>
              <w:top w:val="nil"/>
              <w:left w:val="nil"/>
              <w:bottom w:val="nil"/>
              <w:right w:val="nil"/>
            </w:tcBorders>
            <w:shd w:val="clear" w:color="auto" w:fill="auto"/>
            <w:vAlign w:val="bottom"/>
          </w:tcPr>
          <w:p w14:paraId="71256B3E" w14:textId="77777777" w:rsidR="00B70355" w:rsidRPr="00273870" w:rsidRDefault="00B70355" w:rsidP="004409BD">
            <w:pPr>
              <w:spacing w:after="0" w:line="240" w:lineRule="auto"/>
              <w:rPr>
                <w:rFonts w:ascii="Garamond" w:hAnsi="Garamond" w:cs="Times New Roman"/>
                <w:sz w:val="20"/>
                <w:szCs w:val="20"/>
              </w:rPr>
            </w:pPr>
            <w:r w:rsidRPr="00273870">
              <w:rPr>
                <w:rFonts w:ascii="Garamond" w:hAnsi="Garamond" w:cs="Times New Roman"/>
                <w:sz w:val="20"/>
                <w:szCs w:val="20"/>
              </w:rPr>
              <w:t>0.02</w:t>
            </w:r>
          </w:p>
        </w:tc>
      </w:tr>
      <w:tr w:rsidR="00D23F49" w:rsidRPr="00273870" w14:paraId="0F3B5042" w14:textId="77777777" w:rsidTr="00D23F49">
        <w:trPr>
          <w:trHeight w:val="212"/>
        </w:trPr>
        <w:tc>
          <w:tcPr>
            <w:tcW w:w="2801" w:type="dxa"/>
            <w:tcBorders>
              <w:top w:val="nil"/>
              <w:left w:val="nil"/>
              <w:bottom w:val="nil"/>
              <w:right w:val="single" w:sz="4" w:space="0" w:color="auto"/>
            </w:tcBorders>
            <w:noWrap/>
            <w:vAlign w:val="bottom"/>
          </w:tcPr>
          <w:p w14:paraId="0D24B051" w14:textId="77777777" w:rsidR="00B70355" w:rsidRPr="00273870" w:rsidRDefault="00B70355" w:rsidP="004409BD">
            <w:pPr>
              <w:spacing w:after="0" w:line="240" w:lineRule="auto"/>
              <w:rPr>
                <w:rFonts w:ascii="Garamond" w:eastAsia="Times New Roman" w:hAnsi="Garamond" w:cs="Times New Roman"/>
                <w:sz w:val="20"/>
                <w:szCs w:val="20"/>
              </w:rPr>
            </w:pPr>
            <w:r w:rsidRPr="00273870">
              <w:rPr>
                <w:rFonts w:ascii="Garamond" w:eastAsia="Times New Roman" w:hAnsi="Garamond" w:cs="Times New Roman"/>
                <w:sz w:val="20"/>
                <w:szCs w:val="20"/>
              </w:rPr>
              <w:t xml:space="preserve">District Sant Martí         </w:t>
            </w:r>
          </w:p>
        </w:tc>
        <w:tc>
          <w:tcPr>
            <w:tcW w:w="1069" w:type="dxa"/>
            <w:gridSpan w:val="3"/>
            <w:tcBorders>
              <w:top w:val="nil"/>
              <w:left w:val="nil"/>
              <w:bottom w:val="nil"/>
              <w:right w:val="nil"/>
            </w:tcBorders>
            <w:shd w:val="clear" w:color="auto" w:fill="auto"/>
            <w:noWrap/>
            <w:vAlign w:val="bottom"/>
          </w:tcPr>
          <w:p w14:paraId="538CD284" w14:textId="77777777" w:rsidR="00B70355" w:rsidRPr="00273870" w:rsidRDefault="00B70355" w:rsidP="004409BD">
            <w:pPr>
              <w:spacing w:after="0" w:line="240" w:lineRule="auto"/>
              <w:rPr>
                <w:rFonts w:ascii="Garamond" w:hAnsi="Garamond" w:cs="Times New Roman"/>
                <w:sz w:val="20"/>
                <w:szCs w:val="20"/>
              </w:rPr>
            </w:pPr>
          </w:p>
        </w:tc>
        <w:tc>
          <w:tcPr>
            <w:tcW w:w="720" w:type="dxa"/>
            <w:tcBorders>
              <w:top w:val="nil"/>
              <w:left w:val="nil"/>
              <w:bottom w:val="nil"/>
              <w:right w:val="nil"/>
            </w:tcBorders>
            <w:shd w:val="clear" w:color="auto" w:fill="auto"/>
            <w:noWrap/>
            <w:vAlign w:val="bottom"/>
          </w:tcPr>
          <w:p w14:paraId="5C74E98B" w14:textId="77777777" w:rsidR="00B70355" w:rsidRPr="00273870" w:rsidRDefault="00B70355" w:rsidP="004409BD">
            <w:pPr>
              <w:spacing w:after="0" w:line="240" w:lineRule="auto"/>
              <w:rPr>
                <w:rFonts w:ascii="Garamond" w:hAnsi="Garamond" w:cs="Times New Roman"/>
                <w:sz w:val="20"/>
                <w:szCs w:val="20"/>
              </w:rPr>
            </w:pPr>
          </w:p>
        </w:tc>
        <w:tc>
          <w:tcPr>
            <w:tcW w:w="1080" w:type="dxa"/>
            <w:gridSpan w:val="3"/>
            <w:tcBorders>
              <w:top w:val="nil"/>
              <w:left w:val="nil"/>
              <w:bottom w:val="nil"/>
              <w:right w:val="nil"/>
            </w:tcBorders>
            <w:shd w:val="clear" w:color="auto" w:fill="auto"/>
            <w:vAlign w:val="bottom"/>
          </w:tcPr>
          <w:p w14:paraId="0C30604D" w14:textId="77777777" w:rsidR="00B70355" w:rsidRPr="00273870" w:rsidRDefault="00B70355" w:rsidP="004409BD">
            <w:pPr>
              <w:spacing w:after="0" w:line="240" w:lineRule="auto"/>
              <w:rPr>
                <w:rFonts w:ascii="Garamond" w:hAnsi="Garamond" w:cs="Times New Roman"/>
                <w:sz w:val="20"/>
                <w:szCs w:val="20"/>
              </w:rPr>
            </w:pPr>
            <w:r w:rsidRPr="00273870">
              <w:rPr>
                <w:rFonts w:ascii="Garamond" w:hAnsi="Garamond" w:cs="Times New Roman"/>
                <w:sz w:val="20"/>
                <w:szCs w:val="20"/>
              </w:rPr>
              <w:t>-0.218***</w:t>
            </w:r>
          </w:p>
        </w:tc>
        <w:tc>
          <w:tcPr>
            <w:tcW w:w="720" w:type="dxa"/>
            <w:tcBorders>
              <w:top w:val="nil"/>
              <w:left w:val="nil"/>
              <w:bottom w:val="nil"/>
              <w:right w:val="nil"/>
            </w:tcBorders>
            <w:shd w:val="clear" w:color="auto" w:fill="auto"/>
            <w:vAlign w:val="bottom"/>
          </w:tcPr>
          <w:p w14:paraId="36EB258B" w14:textId="77777777" w:rsidR="00B70355" w:rsidRPr="00273870" w:rsidRDefault="00B70355" w:rsidP="004409BD">
            <w:pPr>
              <w:spacing w:after="0" w:line="240" w:lineRule="auto"/>
              <w:rPr>
                <w:rFonts w:ascii="Garamond" w:hAnsi="Garamond" w:cs="Times New Roman"/>
                <w:sz w:val="20"/>
                <w:szCs w:val="20"/>
              </w:rPr>
            </w:pPr>
            <w:r w:rsidRPr="00273870">
              <w:rPr>
                <w:rFonts w:ascii="Garamond" w:hAnsi="Garamond" w:cs="Times New Roman"/>
                <w:sz w:val="20"/>
                <w:szCs w:val="20"/>
              </w:rPr>
              <w:t>0.01</w:t>
            </w:r>
          </w:p>
        </w:tc>
        <w:tc>
          <w:tcPr>
            <w:tcW w:w="1080" w:type="dxa"/>
            <w:tcBorders>
              <w:top w:val="nil"/>
              <w:left w:val="nil"/>
              <w:bottom w:val="nil"/>
              <w:right w:val="nil"/>
            </w:tcBorders>
            <w:shd w:val="clear" w:color="auto" w:fill="auto"/>
            <w:vAlign w:val="bottom"/>
          </w:tcPr>
          <w:p w14:paraId="760C087B" w14:textId="77777777" w:rsidR="00B70355" w:rsidRPr="00273870" w:rsidRDefault="00B70355" w:rsidP="004409BD">
            <w:pPr>
              <w:spacing w:after="0" w:line="240" w:lineRule="auto"/>
              <w:rPr>
                <w:rFonts w:ascii="Garamond" w:hAnsi="Garamond" w:cs="Times New Roman"/>
                <w:sz w:val="20"/>
                <w:szCs w:val="20"/>
              </w:rPr>
            </w:pPr>
            <w:r w:rsidRPr="00273870">
              <w:rPr>
                <w:rFonts w:ascii="Garamond" w:hAnsi="Garamond" w:cs="Times New Roman"/>
                <w:sz w:val="20"/>
                <w:szCs w:val="20"/>
              </w:rPr>
              <w:t>-0.228***</w:t>
            </w:r>
          </w:p>
        </w:tc>
        <w:tc>
          <w:tcPr>
            <w:tcW w:w="810" w:type="dxa"/>
            <w:tcBorders>
              <w:top w:val="nil"/>
              <w:left w:val="nil"/>
              <w:bottom w:val="nil"/>
              <w:right w:val="nil"/>
            </w:tcBorders>
            <w:shd w:val="clear" w:color="auto" w:fill="auto"/>
            <w:vAlign w:val="bottom"/>
          </w:tcPr>
          <w:p w14:paraId="46AE3F5C" w14:textId="77777777" w:rsidR="00B70355" w:rsidRPr="00273870" w:rsidRDefault="00B70355" w:rsidP="004409BD">
            <w:pPr>
              <w:spacing w:after="0" w:line="240" w:lineRule="auto"/>
              <w:rPr>
                <w:rFonts w:ascii="Garamond" w:hAnsi="Garamond" w:cs="Times New Roman"/>
                <w:sz w:val="20"/>
                <w:szCs w:val="20"/>
              </w:rPr>
            </w:pPr>
            <w:r w:rsidRPr="00273870">
              <w:rPr>
                <w:rFonts w:ascii="Garamond" w:hAnsi="Garamond" w:cs="Times New Roman"/>
                <w:sz w:val="20"/>
                <w:szCs w:val="20"/>
              </w:rPr>
              <w:t>0.01</w:t>
            </w:r>
          </w:p>
        </w:tc>
        <w:tc>
          <w:tcPr>
            <w:tcW w:w="1068" w:type="dxa"/>
            <w:tcBorders>
              <w:top w:val="nil"/>
              <w:left w:val="nil"/>
              <w:bottom w:val="nil"/>
              <w:right w:val="nil"/>
            </w:tcBorders>
            <w:shd w:val="clear" w:color="auto" w:fill="auto"/>
            <w:vAlign w:val="bottom"/>
          </w:tcPr>
          <w:p w14:paraId="25C17CD2" w14:textId="77777777" w:rsidR="00B70355" w:rsidRPr="00273870" w:rsidRDefault="00B70355" w:rsidP="004409BD">
            <w:pPr>
              <w:spacing w:after="0" w:line="240" w:lineRule="auto"/>
              <w:rPr>
                <w:rFonts w:ascii="Garamond" w:hAnsi="Garamond" w:cs="Times New Roman"/>
                <w:sz w:val="20"/>
                <w:szCs w:val="20"/>
              </w:rPr>
            </w:pPr>
            <w:r w:rsidRPr="00273870">
              <w:rPr>
                <w:rFonts w:ascii="Garamond" w:hAnsi="Garamond" w:cs="Times New Roman"/>
                <w:sz w:val="20"/>
                <w:szCs w:val="20"/>
              </w:rPr>
              <w:t>-0.497***</w:t>
            </w:r>
          </w:p>
        </w:tc>
        <w:tc>
          <w:tcPr>
            <w:tcW w:w="775" w:type="dxa"/>
            <w:tcBorders>
              <w:top w:val="nil"/>
              <w:left w:val="nil"/>
              <w:bottom w:val="nil"/>
              <w:right w:val="nil"/>
            </w:tcBorders>
            <w:shd w:val="clear" w:color="auto" w:fill="auto"/>
            <w:vAlign w:val="bottom"/>
          </w:tcPr>
          <w:p w14:paraId="0ADE5A4F" w14:textId="77777777" w:rsidR="00B70355" w:rsidRPr="00273870" w:rsidRDefault="00B70355" w:rsidP="004409BD">
            <w:pPr>
              <w:spacing w:after="0" w:line="240" w:lineRule="auto"/>
              <w:rPr>
                <w:rFonts w:ascii="Garamond" w:hAnsi="Garamond" w:cs="Times New Roman"/>
                <w:sz w:val="20"/>
                <w:szCs w:val="20"/>
              </w:rPr>
            </w:pPr>
            <w:r w:rsidRPr="00273870">
              <w:rPr>
                <w:rFonts w:ascii="Garamond" w:hAnsi="Garamond" w:cs="Times New Roman"/>
                <w:sz w:val="20"/>
                <w:szCs w:val="20"/>
              </w:rPr>
              <w:t>0.02</w:t>
            </w:r>
          </w:p>
        </w:tc>
      </w:tr>
      <w:tr w:rsidR="00D23F49" w:rsidRPr="00273870" w14:paraId="10968ADE" w14:textId="77777777" w:rsidTr="00D23F49">
        <w:trPr>
          <w:trHeight w:val="212"/>
        </w:trPr>
        <w:tc>
          <w:tcPr>
            <w:tcW w:w="2801" w:type="dxa"/>
            <w:tcBorders>
              <w:top w:val="nil"/>
              <w:left w:val="nil"/>
              <w:bottom w:val="nil"/>
              <w:right w:val="single" w:sz="4" w:space="0" w:color="auto"/>
            </w:tcBorders>
            <w:noWrap/>
            <w:vAlign w:val="bottom"/>
          </w:tcPr>
          <w:p w14:paraId="7182B95C" w14:textId="77777777" w:rsidR="00B70355" w:rsidRPr="00273870" w:rsidRDefault="00B70355" w:rsidP="004409BD">
            <w:pPr>
              <w:spacing w:after="0" w:line="240" w:lineRule="auto"/>
              <w:rPr>
                <w:rFonts w:ascii="Garamond" w:eastAsia="Times New Roman" w:hAnsi="Garamond" w:cs="Times New Roman"/>
                <w:sz w:val="20"/>
                <w:szCs w:val="20"/>
              </w:rPr>
            </w:pPr>
            <w:r w:rsidRPr="00273870">
              <w:rPr>
                <w:rFonts w:ascii="Garamond" w:eastAsia="Times New Roman" w:hAnsi="Garamond" w:cs="Times New Roman"/>
                <w:sz w:val="20"/>
                <w:szCs w:val="20"/>
              </w:rPr>
              <w:t xml:space="preserve">District Sants-Montjuïc     </w:t>
            </w:r>
          </w:p>
        </w:tc>
        <w:tc>
          <w:tcPr>
            <w:tcW w:w="1069" w:type="dxa"/>
            <w:gridSpan w:val="3"/>
            <w:tcBorders>
              <w:top w:val="nil"/>
              <w:left w:val="nil"/>
              <w:bottom w:val="nil"/>
              <w:right w:val="nil"/>
            </w:tcBorders>
            <w:shd w:val="clear" w:color="auto" w:fill="auto"/>
            <w:noWrap/>
            <w:vAlign w:val="bottom"/>
          </w:tcPr>
          <w:p w14:paraId="3F0DDFE7" w14:textId="77777777" w:rsidR="00B70355" w:rsidRPr="00273870" w:rsidRDefault="00B70355" w:rsidP="004409BD">
            <w:pPr>
              <w:spacing w:after="0" w:line="240" w:lineRule="auto"/>
              <w:rPr>
                <w:rFonts w:ascii="Garamond" w:hAnsi="Garamond" w:cs="Times New Roman"/>
                <w:sz w:val="20"/>
                <w:szCs w:val="20"/>
              </w:rPr>
            </w:pPr>
          </w:p>
        </w:tc>
        <w:tc>
          <w:tcPr>
            <w:tcW w:w="720" w:type="dxa"/>
            <w:tcBorders>
              <w:top w:val="nil"/>
              <w:left w:val="nil"/>
              <w:bottom w:val="nil"/>
              <w:right w:val="nil"/>
            </w:tcBorders>
            <w:shd w:val="clear" w:color="auto" w:fill="auto"/>
            <w:noWrap/>
            <w:vAlign w:val="bottom"/>
          </w:tcPr>
          <w:p w14:paraId="125386E6" w14:textId="77777777" w:rsidR="00B70355" w:rsidRPr="00273870" w:rsidRDefault="00B70355" w:rsidP="004409BD">
            <w:pPr>
              <w:spacing w:after="0" w:line="240" w:lineRule="auto"/>
              <w:rPr>
                <w:rFonts w:ascii="Garamond" w:hAnsi="Garamond" w:cs="Times New Roman"/>
                <w:sz w:val="20"/>
                <w:szCs w:val="20"/>
              </w:rPr>
            </w:pPr>
          </w:p>
        </w:tc>
        <w:tc>
          <w:tcPr>
            <w:tcW w:w="1080" w:type="dxa"/>
            <w:gridSpan w:val="3"/>
            <w:tcBorders>
              <w:top w:val="nil"/>
              <w:left w:val="nil"/>
              <w:bottom w:val="nil"/>
              <w:right w:val="nil"/>
            </w:tcBorders>
            <w:shd w:val="clear" w:color="auto" w:fill="auto"/>
            <w:vAlign w:val="bottom"/>
          </w:tcPr>
          <w:p w14:paraId="296AE133" w14:textId="77777777" w:rsidR="00B70355" w:rsidRPr="00273870" w:rsidRDefault="00B70355" w:rsidP="004409BD">
            <w:pPr>
              <w:spacing w:after="0" w:line="240" w:lineRule="auto"/>
              <w:rPr>
                <w:rFonts w:ascii="Garamond" w:hAnsi="Garamond" w:cs="Times New Roman"/>
                <w:sz w:val="20"/>
                <w:szCs w:val="20"/>
              </w:rPr>
            </w:pPr>
            <w:r w:rsidRPr="00273870">
              <w:rPr>
                <w:rFonts w:ascii="Garamond" w:hAnsi="Garamond" w:cs="Times New Roman"/>
                <w:sz w:val="20"/>
                <w:szCs w:val="20"/>
              </w:rPr>
              <w:t>-0.276***</w:t>
            </w:r>
          </w:p>
        </w:tc>
        <w:tc>
          <w:tcPr>
            <w:tcW w:w="720" w:type="dxa"/>
            <w:tcBorders>
              <w:top w:val="nil"/>
              <w:left w:val="nil"/>
              <w:bottom w:val="nil"/>
              <w:right w:val="nil"/>
            </w:tcBorders>
            <w:shd w:val="clear" w:color="auto" w:fill="auto"/>
            <w:vAlign w:val="bottom"/>
          </w:tcPr>
          <w:p w14:paraId="044E2B7C" w14:textId="77777777" w:rsidR="00B70355" w:rsidRPr="00273870" w:rsidRDefault="00B70355" w:rsidP="004409BD">
            <w:pPr>
              <w:spacing w:after="0" w:line="240" w:lineRule="auto"/>
              <w:rPr>
                <w:rFonts w:ascii="Garamond" w:hAnsi="Garamond" w:cs="Times New Roman"/>
                <w:sz w:val="20"/>
                <w:szCs w:val="20"/>
              </w:rPr>
            </w:pPr>
            <w:r w:rsidRPr="00273870">
              <w:rPr>
                <w:rFonts w:ascii="Garamond" w:hAnsi="Garamond" w:cs="Times New Roman"/>
                <w:sz w:val="20"/>
                <w:szCs w:val="20"/>
              </w:rPr>
              <w:t>0.01</w:t>
            </w:r>
          </w:p>
        </w:tc>
        <w:tc>
          <w:tcPr>
            <w:tcW w:w="1080" w:type="dxa"/>
            <w:tcBorders>
              <w:top w:val="nil"/>
              <w:left w:val="nil"/>
              <w:bottom w:val="nil"/>
              <w:right w:val="nil"/>
            </w:tcBorders>
            <w:shd w:val="clear" w:color="auto" w:fill="auto"/>
            <w:vAlign w:val="bottom"/>
          </w:tcPr>
          <w:p w14:paraId="45E6F23D" w14:textId="77777777" w:rsidR="00B70355" w:rsidRPr="00273870" w:rsidRDefault="00B70355" w:rsidP="004409BD">
            <w:pPr>
              <w:spacing w:after="0" w:line="240" w:lineRule="auto"/>
              <w:rPr>
                <w:rFonts w:ascii="Garamond" w:hAnsi="Garamond" w:cs="Times New Roman"/>
                <w:sz w:val="20"/>
                <w:szCs w:val="20"/>
              </w:rPr>
            </w:pPr>
            <w:r w:rsidRPr="00273870">
              <w:rPr>
                <w:rFonts w:ascii="Garamond" w:hAnsi="Garamond" w:cs="Times New Roman"/>
                <w:sz w:val="20"/>
                <w:szCs w:val="20"/>
              </w:rPr>
              <w:t>-0.334***</w:t>
            </w:r>
          </w:p>
        </w:tc>
        <w:tc>
          <w:tcPr>
            <w:tcW w:w="810" w:type="dxa"/>
            <w:tcBorders>
              <w:top w:val="nil"/>
              <w:left w:val="nil"/>
              <w:bottom w:val="nil"/>
              <w:right w:val="nil"/>
            </w:tcBorders>
            <w:shd w:val="clear" w:color="auto" w:fill="auto"/>
            <w:vAlign w:val="bottom"/>
          </w:tcPr>
          <w:p w14:paraId="47E7DEDC" w14:textId="77777777" w:rsidR="00B70355" w:rsidRPr="00273870" w:rsidRDefault="00B70355" w:rsidP="004409BD">
            <w:pPr>
              <w:spacing w:after="0" w:line="240" w:lineRule="auto"/>
              <w:rPr>
                <w:rFonts w:ascii="Garamond" w:hAnsi="Garamond" w:cs="Times New Roman"/>
                <w:sz w:val="20"/>
                <w:szCs w:val="20"/>
              </w:rPr>
            </w:pPr>
            <w:r w:rsidRPr="00273870">
              <w:rPr>
                <w:rFonts w:ascii="Garamond" w:hAnsi="Garamond" w:cs="Times New Roman"/>
                <w:sz w:val="20"/>
                <w:szCs w:val="20"/>
              </w:rPr>
              <w:t>0.01</w:t>
            </w:r>
          </w:p>
        </w:tc>
        <w:tc>
          <w:tcPr>
            <w:tcW w:w="1068" w:type="dxa"/>
            <w:tcBorders>
              <w:top w:val="nil"/>
              <w:left w:val="nil"/>
              <w:bottom w:val="nil"/>
              <w:right w:val="nil"/>
            </w:tcBorders>
            <w:shd w:val="clear" w:color="auto" w:fill="auto"/>
            <w:vAlign w:val="bottom"/>
          </w:tcPr>
          <w:p w14:paraId="255D6974" w14:textId="77777777" w:rsidR="00B70355" w:rsidRPr="00273870" w:rsidRDefault="00B70355" w:rsidP="004409BD">
            <w:pPr>
              <w:spacing w:after="0" w:line="240" w:lineRule="auto"/>
              <w:rPr>
                <w:rFonts w:ascii="Garamond" w:hAnsi="Garamond" w:cs="Times New Roman"/>
                <w:sz w:val="20"/>
                <w:szCs w:val="20"/>
              </w:rPr>
            </w:pPr>
            <w:r w:rsidRPr="00273870">
              <w:rPr>
                <w:rFonts w:ascii="Garamond" w:hAnsi="Garamond" w:cs="Times New Roman"/>
                <w:sz w:val="20"/>
                <w:szCs w:val="20"/>
              </w:rPr>
              <w:t>-0.234***</w:t>
            </w:r>
          </w:p>
        </w:tc>
        <w:tc>
          <w:tcPr>
            <w:tcW w:w="775" w:type="dxa"/>
            <w:tcBorders>
              <w:top w:val="nil"/>
              <w:left w:val="nil"/>
              <w:bottom w:val="nil"/>
              <w:right w:val="nil"/>
            </w:tcBorders>
            <w:shd w:val="clear" w:color="auto" w:fill="auto"/>
            <w:vAlign w:val="bottom"/>
          </w:tcPr>
          <w:p w14:paraId="0BA33E37" w14:textId="77777777" w:rsidR="00B70355" w:rsidRPr="00273870" w:rsidRDefault="00B70355" w:rsidP="004409BD">
            <w:pPr>
              <w:spacing w:after="0" w:line="240" w:lineRule="auto"/>
              <w:rPr>
                <w:rFonts w:ascii="Garamond" w:hAnsi="Garamond" w:cs="Times New Roman"/>
                <w:sz w:val="20"/>
                <w:szCs w:val="20"/>
              </w:rPr>
            </w:pPr>
            <w:r w:rsidRPr="00273870">
              <w:rPr>
                <w:rFonts w:ascii="Garamond" w:hAnsi="Garamond" w:cs="Times New Roman"/>
                <w:sz w:val="20"/>
                <w:szCs w:val="20"/>
              </w:rPr>
              <w:t>0.01</w:t>
            </w:r>
          </w:p>
        </w:tc>
      </w:tr>
      <w:tr w:rsidR="00D23F49" w:rsidRPr="00273870" w14:paraId="7AA46879" w14:textId="77777777" w:rsidTr="00D23F49">
        <w:trPr>
          <w:trHeight w:val="212"/>
        </w:trPr>
        <w:tc>
          <w:tcPr>
            <w:tcW w:w="2801" w:type="dxa"/>
            <w:tcBorders>
              <w:top w:val="nil"/>
              <w:left w:val="nil"/>
              <w:bottom w:val="nil"/>
              <w:right w:val="single" w:sz="4" w:space="0" w:color="auto"/>
            </w:tcBorders>
            <w:noWrap/>
            <w:vAlign w:val="bottom"/>
          </w:tcPr>
          <w:p w14:paraId="7A5A13AD" w14:textId="77777777" w:rsidR="00B70355" w:rsidRPr="00273870" w:rsidRDefault="00B70355" w:rsidP="004409BD">
            <w:pPr>
              <w:spacing w:after="0" w:line="240" w:lineRule="auto"/>
              <w:rPr>
                <w:rFonts w:ascii="Garamond" w:eastAsia="Times New Roman" w:hAnsi="Garamond" w:cs="Times New Roman"/>
                <w:sz w:val="20"/>
                <w:szCs w:val="20"/>
              </w:rPr>
            </w:pPr>
            <w:r w:rsidRPr="00273870">
              <w:rPr>
                <w:rFonts w:ascii="Garamond" w:eastAsia="Times New Roman" w:hAnsi="Garamond" w:cs="Times New Roman"/>
                <w:sz w:val="20"/>
                <w:szCs w:val="20"/>
              </w:rPr>
              <w:t xml:space="preserve">District Horta Guinardó     </w:t>
            </w:r>
          </w:p>
        </w:tc>
        <w:tc>
          <w:tcPr>
            <w:tcW w:w="1069" w:type="dxa"/>
            <w:gridSpan w:val="3"/>
            <w:tcBorders>
              <w:top w:val="nil"/>
              <w:left w:val="nil"/>
              <w:bottom w:val="nil"/>
              <w:right w:val="nil"/>
            </w:tcBorders>
            <w:shd w:val="clear" w:color="auto" w:fill="auto"/>
            <w:noWrap/>
            <w:vAlign w:val="bottom"/>
          </w:tcPr>
          <w:p w14:paraId="6CB1DA6B" w14:textId="77777777" w:rsidR="00B70355" w:rsidRPr="00273870" w:rsidRDefault="00B70355" w:rsidP="004409BD">
            <w:pPr>
              <w:spacing w:after="0" w:line="240" w:lineRule="auto"/>
              <w:rPr>
                <w:rFonts w:ascii="Garamond" w:hAnsi="Garamond" w:cs="Times New Roman"/>
                <w:sz w:val="20"/>
                <w:szCs w:val="20"/>
              </w:rPr>
            </w:pPr>
          </w:p>
        </w:tc>
        <w:tc>
          <w:tcPr>
            <w:tcW w:w="720" w:type="dxa"/>
            <w:tcBorders>
              <w:top w:val="nil"/>
              <w:left w:val="nil"/>
              <w:bottom w:val="nil"/>
              <w:right w:val="nil"/>
            </w:tcBorders>
            <w:shd w:val="clear" w:color="auto" w:fill="auto"/>
            <w:noWrap/>
            <w:vAlign w:val="bottom"/>
          </w:tcPr>
          <w:p w14:paraId="7E151D66" w14:textId="77777777" w:rsidR="00B70355" w:rsidRPr="00273870" w:rsidRDefault="00B70355" w:rsidP="004409BD">
            <w:pPr>
              <w:spacing w:after="0" w:line="240" w:lineRule="auto"/>
              <w:rPr>
                <w:rFonts w:ascii="Garamond" w:hAnsi="Garamond" w:cs="Times New Roman"/>
                <w:sz w:val="20"/>
                <w:szCs w:val="20"/>
              </w:rPr>
            </w:pPr>
          </w:p>
        </w:tc>
        <w:tc>
          <w:tcPr>
            <w:tcW w:w="1080" w:type="dxa"/>
            <w:gridSpan w:val="3"/>
            <w:tcBorders>
              <w:top w:val="nil"/>
              <w:left w:val="nil"/>
              <w:bottom w:val="nil"/>
              <w:right w:val="nil"/>
            </w:tcBorders>
            <w:shd w:val="clear" w:color="auto" w:fill="auto"/>
            <w:vAlign w:val="bottom"/>
          </w:tcPr>
          <w:p w14:paraId="0B15CCDE" w14:textId="77777777" w:rsidR="00B70355" w:rsidRPr="00273870" w:rsidRDefault="00B70355" w:rsidP="004409BD">
            <w:pPr>
              <w:spacing w:after="0" w:line="240" w:lineRule="auto"/>
              <w:rPr>
                <w:rFonts w:ascii="Garamond" w:hAnsi="Garamond" w:cs="Times New Roman"/>
                <w:sz w:val="20"/>
                <w:szCs w:val="20"/>
              </w:rPr>
            </w:pPr>
            <w:r w:rsidRPr="00273870">
              <w:rPr>
                <w:rFonts w:ascii="Garamond" w:hAnsi="Garamond" w:cs="Times New Roman"/>
                <w:sz w:val="20"/>
                <w:szCs w:val="20"/>
              </w:rPr>
              <w:t>-0.347***</w:t>
            </w:r>
          </w:p>
        </w:tc>
        <w:tc>
          <w:tcPr>
            <w:tcW w:w="720" w:type="dxa"/>
            <w:tcBorders>
              <w:top w:val="nil"/>
              <w:left w:val="nil"/>
              <w:bottom w:val="nil"/>
              <w:right w:val="nil"/>
            </w:tcBorders>
            <w:shd w:val="clear" w:color="auto" w:fill="auto"/>
            <w:vAlign w:val="bottom"/>
          </w:tcPr>
          <w:p w14:paraId="5E610909" w14:textId="77777777" w:rsidR="00B70355" w:rsidRPr="00273870" w:rsidRDefault="00B70355" w:rsidP="004409BD">
            <w:pPr>
              <w:spacing w:after="0" w:line="240" w:lineRule="auto"/>
              <w:rPr>
                <w:rFonts w:ascii="Garamond" w:hAnsi="Garamond" w:cs="Times New Roman"/>
                <w:sz w:val="20"/>
                <w:szCs w:val="20"/>
              </w:rPr>
            </w:pPr>
            <w:r w:rsidRPr="00273870">
              <w:rPr>
                <w:rFonts w:ascii="Garamond" w:hAnsi="Garamond" w:cs="Times New Roman"/>
                <w:sz w:val="20"/>
                <w:szCs w:val="20"/>
              </w:rPr>
              <w:t>0.01</w:t>
            </w:r>
          </w:p>
        </w:tc>
        <w:tc>
          <w:tcPr>
            <w:tcW w:w="1080" w:type="dxa"/>
            <w:tcBorders>
              <w:top w:val="nil"/>
              <w:left w:val="nil"/>
              <w:bottom w:val="nil"/>
              <w:right w:val="nil"/>
            </w:tcBorders>
            <w:shd w:val="clear" w:color="auto" w:fill="auto"/>
            <w:vAlign w:val="bottom"/>
          </w:tcPr>
          <w:p w14:paraId="4BA47470" w14:textId="77777777" w:rsidR="00B70355" w:rsidRPr="00273870" w:rsidRDefault="00B70355" w:rsidP="004409BD">
            <w:pPr>
              <w:spacing w:after="0" w:line="240" w:lineRule="auto"/>
              <w:rPr>
                <w:rFonts w:ascii="Garamond" w:hAnsi="Garamond" w:cs="Times New Roman"/>
                <w:sz w:val="20"/>
                <w:szCs w:val="20"/>
              </w:rPr>
            </w:pPr>
            <w:r w:rsidRPr="00273870">
              <w:rPr>
                <w:rFonts w:ascii="Garamond" w:hAnsi="Garamond" w:cs="Times New Roman"/>
                <w:sz w:val="20"/>
                <w:szCs w:val="20"/>
              </w:rPr>
              <w:t>-0.296***</w:t>
            </w:r>
          </w:p>
        </w:tc>
        <w:tc>
          <w:tcPr>
            <w:tcW w:w="810" w:type="dxa"/>
            <w:tcBorders>
              <w:top w:val="nil"/>
              <w:left w:val="nil"/>
              <w:bottom w:val="nil"/>
              <w:right w:val="nil"/>
            </w:tcBorders>
            <w:shd w:val="clear" w:color="auto" w:fill="auto"/>
            <w:vAlign w:val="bottom"/>
          </w:tcPr>
          <w:p w14:paraId="7F13C22D" w14:textId="77777777" w:rsidR="00B70355" w:rsidRPr="00273870" w:rsidRDefault="00B70355" w:rsidP="004409BD">
            <w:pPr>
              <w:spacing w:after="0" w:line="240" w:lineRule="auto"/>
              <w:rPr>
                <w:rFonts w:ascii="Garamond" w:hAnsi="Garamond" w:cs="Times New Roman"/>
                <w:sz w:val="20"/>
                <w:szCs w:val="20"/>
              </w:rPr>
            </w:pPr>
            <w:r w:rsidRPr="00273870">
              <w:rPr>
                <w:rFonts w:ascii="Garamond" w:hAnsi="Garamond" w:cs="Times New Roman"/>
                <w:sz w:val="20"/>
                <w:szCs w:val="20"/>
              </w:rPr>
              <w:t>0.01</w:t>
            </w:r>
          </w:p>
        </w:tc>
        <w:tc>
          <w:tcPr>
            <w:tcW w:w="1068" w:type="dxa"/>
            <w:tcBorders>
              <w:top w:val="nil"/>
              <w:left w:val="nil"/>
              <w:bottom w:val="nil"/>
              <w:right w:val="nil"/>
            </w:tcBorders>
            <w:shd w:val="clear" w:color="auto" w:fill="auto"/>
            <w:vAlign w:val="bottom"/>
          </w:tcPr>
          <w:p w14:paraId="340D4237" w14:textId="77777777" w:rsidR="00B70355" w:rsidRPr="00273870" w:rsidRDefault="00B70355" w:rsidP="004409BD">
            <w:pPr>
              <w:spacing w:after="0" w:line="240" w:lineRule="auto"/>
              <w:rPr>
                <w:rFonts w:ascii="Garamond" w:hAnsi="Garamond" w:cs="Times New Roman"/>
                <w:sz w:val="20"/>
                <w:szCs w:val="20"/>
              </w:rPr>
            </w:pPr>
            <w:r w:rsidRPr="00273870">
              <w:rPr>
                <w:rFonts w:ascii="Garamond" w:hAnsi="Garamond" w:cs="Times New Roman"/>
                <w:sz w:val="20"/>
                <w:szCs w:val="20"/>
              </w:rPr>
              <w:t>-0.281***</w:t>
            </w:r>
          </w:p>
        </w:tc>
        <w:tc>
          <w:tcPr>
            <w:tcW w:w="775" w:type="dxa"/>
            <w:tcBorders>
              <w:top w:val="nil"/>
              <w:left w:val="nil"/>
              <w:bottom w:val="nil"/>
              <w:right w:val="nil"/>
            </w:tcBorders>
            <w:shd w:val="clear" w:color="auto" w:fill="auto"/>
            <w:vAlign w:val="bottom"/>
          </w:tcPr>
          <w:p w14:paraId="7BB21A35" w14:textId="77777777" w:rsidR="00B70355" w:rsidRPr="00273870" w:rsidRDefault="00B70355" w:rsidP="004409BD">
            <w:pPr>
              <w:spacing w:after="0" w:line="240" w:lineRule="auto"/>
              <w:rPr>
                <w:rFonts w:ascii="Garamond" w:hAnsi="Garamond" w:cs="Times New Roman"/>
                <w:sz w:val="20"/>
                <w:szCs w:val="20"/>
              </w:rPr>
            </w:pPr>
            <w:r w:rsidRPr="00273870">
              <w:rPr>
                <w:rFonts w:ascii="Garamond" w:hAnsi="Garamond" w:cs="Times New Roman"/>
                <w:sz w:val="20"/>
                <w:szCs w:val="20"/>
              </w:rPr>
              <w:t>0.01</w:t>
            </w:r>
          </w:p>
        </w:tc>
      </w:tr>
      <w:tr w:rsidR="00D23F49" w:rsidRPr="00273870" w14:paraId="790A8905" w14:textId="77777777" w:rsidTr="00D23F49">
        <w:trPr>
          <w:trHeight w:val="212"/>
        </w:trPr>
        <w:tc>
          <w:tcPr>
            <w:tcW w:w="2801" w:type="dxa"/>
            <w:tcBorders>
              <w:top w:val="nil"/>
              <w:left w:val="nil"/>
              <w:bottom w:val="nil"/>
              <w:right w:val="single" w:sz="4" w:space="0" w:color="auto"/>
            </w:tcBorders>
            <w:noWrap/>
            <w:vAlign w:val="bottom"/>
            <w:hideMark/>
          </w:tcPr>
          <w:p w14:paraId="1048E8AA" w14:textId="77777777" w:rsidR="00B70355" w:rsidRPr="00273870" w:rsidRDefault="00B70355" w:rsidP="004409BD">
            <w:pPr>
              <w:spacing w:after="0" w:line="240" w:lineRule="auto"/>
              <w:rPr>
                <w:rFonts w:ascii="Garamond" w:eastAsia="Times New Roman" w:hAnsi="Garamond" w:cs="Times New Roman"/>
                <w:sz w:val="20"/>
                <w:szCs w:val="20"/>
              </w:rPr>
            </w:pPr>
            <w:r w:rsidRPr="00273870">
              <w:rPr>
                <w:rFonts w:ascii="Garamond" w:eastAsia="Times New Roman" w:hAnsi="Garamond" w:cs="Times New Roman"/>
                <w:sz w:val="20"/>
                <w:szCs w:val="20"/>
              </w:rPr>
              <w:t xml:space="preserve">District Gràcia             </w:t>
            </w:r>
          </w:p>
        </w:tc>
        <w:tc>
          <w:tcPr>
            <w:tcW w:w="1069" w:type="dxa"/>
            <w:gridSpan w:val="3"/>
            <w:tcBorders>
              <w:top w:val="nil"/>
              <w:left w:val="nil"/>
              <w:bottom w:val="nil"/>
              <w:right w:val="nil"/>
            </w:tcBorders>
            <w:shd w:val="clear" w:color="auto" w:fill="auto"/>
            <w:noWrap/>
            <w:vAlign w:val="bottom"/>
            <w:hideMark/>
          </w:tcPr>
          <w:p w14:paraId="58127B3A" w14:textId="77777777" w:rsidR="00B70355" w:rsidRPr="00273870" w:rsidRDefault="00B70355" w:rsidP="004409BD">
            <w:pPr>
              <w:spacing w:after="0" w:line="240" w:lineRule="auto"/>
              <w:rPr>
                <w:rFonts w:ascii="Garamond" w:eastAsia="Times New Roman" w:hAnsi="Garamond" w:cs="Times New Roman"/>
                <w:sz w:val="20"/>
                <w:szCs w:val="20"/>
              </w:rPr>
            </w:pPr>
          </w:p>
        </w:tc>
        <w:tc>
          <w:tcPr>
            <w:tcW w:w="720" w:type="dxa"/>
            <w:tcBorders>
              <w:top w:val="nil"/>
              <w:left w:val="nil"/>
              <w:bottom w:val="nil"/>
              <w:right w:val="nil"/>
            </w:tcBorders>
            <w:shd w:val="clear" w:color="auto" w:fill="auto"/>
            <w:noWrap/>
            <w:vAlign w:val="bottom"/>
            <w:hideMark/>
          </w:tcPr>
          <w:p w14:paraId="580E461F" w14:textId="77777777" w:rsidR="00B70355" w:rsidRPr="00273870" w:rsidRDefault="00B70355" w:rsidP="004409BD">
            <w:pPr>
              <w:spacing w:after="0" w:line="240" w:lineRule="auto"/>
              <w:rPr>
                <w:rFonts w:ascii="Garamond" w:eastAsia="Times New Roman" w:hAnsi="Garamond" w:cs="Times New Roman"/>
                <w:sz w:val="20"/>
                <w:szCs w:val="20"/>
              </w:rPr>
            </w:pPr>
          </w:p>
        </w:tc>
        <w:tc>
          <w:tcPr>
            <w:tcW w:w="1080" w:type="dxa"/>
            <w:gridSpan w:val="3"/>
            <w:tcBorders>
              <w:top w:val="nil"/>
              <w:left w:val="nil"/>
              <w:bottom w:val="nil"/>
              <w:right w:val="nil"/>
            </w:tcBorders>
            <w:shd w:val="clear" w:color="auto" w:fill="auto"/>
            <w:vAlign w:val="bottom"/>
          </w:tcPr>
          <w:p w14:paraId="36A4FC3D" w14:textId="77777777" w:rsidR="00B70355" w:rsidRPr="00273870" w:rsidRDefault="00B70355" w:rsidP="004409BD">
            <w:pPr>
              <w:spacing w:after="0" w:line="240" w:lineRule="auto"/>
              <w:rPr>
                <w:rFonts w:ascii="Garamond" w:hAnsi="Garamond" w:cs="Times New Roman"/>
                <w:sz w:val="20"/>
                <w:szCs w:val="20"/>
              </w:rPr>
            </w:pPr>
            <w:r w:rsidRPr="00273870">
              <w:rPr>
                <w:rFonts w:ascii="Garamond" w:hAnsi="Garamond" w:cs="Times New Roman"/>
                <w:sz w:val="20"/>
                <w:szCs w:val="20"/>
              </w:rPr>
              <w:t>-0.017</w:t>
            </w:r>
          </w:p>
        </w:tc>
        <w:tc>
          <w:tcPr>
            <w:tcW w:w="720" w:type="dxa"/>
            <w:tcBorders>
              <w:top w:val="nil"/>
              <w:left w:val="nil"/>
              <w:bottom w:val="nil"/>
              <w:right w:val="nil"/>
            </w:tcBorders>
            <w:shd w:val="clear" w:color="auto" w:fill="auto"/>
            <w:vAlign w:val="bottom"/>
          </w:tcPr>
          <w:p w14:paraId="726D75FE" w14:textId="77777777" w:rsidR="00B70355" w:rsidRPr="00273870" w:rsidRDefault="00B70355" w:rsidP="004409BD">
            <w:pPr>
              <w:spacing w:after="0" w:line="240" w:lineRule="auto"/>
              <w:rPr>
                <w:rFonts w:ascii="Garamond" w:hAnsi="Garamond" w:cs="Times New Roman"/>
                <w:sz w:val="20"/>
                <w:szCs w:val="20"/>
              </w:rPr>
            </w:pPr>
            <w:r w:rsidRPr="00273870">
              <w:rPr>
                <w:rFonts w:ascii="Garamond" w:hAnsi="Garamond" w:cs="Times New Roman"/>
                <w:sz w:val="20"/>
                <w:szCs w:val="20"/>
              </w:rPr>
              <w:t>0.01</w:t>
            </w:r>
          </w:p>
        </w:tc>
        <w:tc>
          <w:tcPr>
            <w:tcW w:w="1080" w:type="dxa"/>
            <w:tcBorders>
              <w:top w:val="nil"/>
              <w:left w:val="nil"/>
              <w:bottom w:val="nil"/>
              <w:right w:val="nil"/>
            </w:tcBorders>
            <w:shd w:val="clear" w:color="auto" w:fill="auto"/>
            <w:vAlign w:val="bottom"/>
          </w:tcPr>
          <w:p w14:paraId="6C547633" w14:textId="77777777" w:rsidR="00B70355" w:rsidRPr="00273870" w:rsidRDefault="00B70355" w:rsidP="004409BD">
            <w:pPr>
              <w:spacing w:after="0" w:line="240" w:lineRule="auto"/>
              <w:rPr>
                <w:rFonts w:ascii="Garamond" w:hAnsi="Garamond" w:cs="Times New Roman"/>
                <w:sz w:val="20"/>
                <w:szCs w:val="20"/>
              </w:rPr>
            </w:pPr>
            <w:r w:rsidRPr="00273870">
              <w:rPr>
                <w:rFonts w:ascii="Garamond" w:hAnsi="Garamond" w:cs="Times New Roman"/>
                <w:sz w:val="20"/>
                <w:szCs w:val="20"/>
              </w:rPr>
              <w:t>-0.024*</w:t>
            </w:r>
          </w:p>
        </w:tc>
        <w:tc>
          <w:tcPr>
            <w:tcW w:w="810" w:type="dxa"/>
            <w:tcBorders>
              <w:top w:val="nil"/>
              <w:left w:val="nil"/>
              <w:bottom w:val="nil"/>
              <w:right w:val="nil"/>
            </w:tcBorders>
            <w:shd w:val="clear" w:color="auto" w:fill="auto"/>
            <w:vAlign w:val="bottom"/>
          </w:tcPr>
          <w:p w14:paraId="7F477623" w14:textId="77777777" w:rsidR="00B70355" w:rsidRPr="00273870" w:rsidRDefault="00B70355" w:rsidP="004409BD">
            <w:pPr>
              <w:spacing w:after="0" w:line="240" w:lineRule="auto"/>
              <w:rPr>
                <w:rFonts w:ascii="Garamond" w:hAnsi="Garamond" w:cs="Times New Roman"/>
                <w:sz w:val="20"/>
                <w:szCs w:val="20"/>
              </w:rPr>
            </w:pPr>
            <w:r w:rsidRPr="00273870">
              <w:rPr>
                <w:rFonts w:ascii="Garamond" w:hAnsi="Garamond" w:cs="Times New Roman"/>
                <w:sz w:val="20"/>
                <w:szCs w:val="20"/>
              </w:rPr>
              <w:t>0.01</w:t>
            </w:r>
          </w:p>
        </w:tc>
        <w:tc>
          <w:tcPr>
            <w:tcW w:w="1068" w:type="dxa"/>
            <w:tcBorders>
              <w:top w:val="nil"/>
              <w:left w:val="nil"/>
              <w:bottom w:val="nil"/>
              <w:right w:val="nil"/>
            </w:tcBorders>
            <w:shd w:val="clear" w:color="auto" w:fill="auto"/>
            <w:vAlign w:val="bottom"/>
          </w:tcPr>
          <w:p w14:paraId="738C2767" w14:textId="77777777" w:rsidR="00B70355" w:rsidRPr="00273870" w:rsidRDefault="00B70355" w:rsidP="004409BD">
            <w:pPr>
              <w:spacing w:after="0" w:line="240" w:lineRule="auto"/>
              <w:rPr>
                <w:rFonts w:ascii="Garamond" w:hAnsi="Garamond" w:cs="Times New Roman"/>
                <w:sz w:val="20"/>
                <w:szCs w:val="20"/>
              </w:rPr>
            </w:pPr>
            <w:r w:rsidRPr="00273870">
              <w:rPr>
                <w:rFonts w:ascii="Garamond" w:hAnsi="Garamond" w:cs="Times New Roman"/>
                <w:sz w:val="20"/>
                <w:szCs w:val="20"/>
              </w:rPr>
              <w:t>-0.077***</w:t>
            </w:r>
          </w:p>
        </w:tc>
        <w:tc>
          <w:tcPr>
            <w:tcW w:w="775" w:type="dxa"/>
            <w:tcBorders>
              <w:top w:val="nil"/>
              <w:left w:val="nil"/>
              <w:bottom w:val="nil"/>
              <w:right w:val="nil"/>
            </w:tcBorders>
            <w:shd w:val="clear" w:color="auto" w:fill="auto"/>
            <w:vAlign w:val="bottom"/>
          </w:tcPr>
          <w:p w14:paraId="62D0A303" w14:textId="77777777" w:rsidR="00B70355" w:rsidRPr="00273870" w:rsidRDefault="00B70355" w:rsidP="004409BD">
            <w:pPr>
              <w:spacing w:after="0" w:line="240" w:lineRule="auto"/>
              <w:rPr>
                <w:rFonts w:ascii="Garamond" w:hAnsi="Garamond" w:cs="Times New Roman"/>
                <w:sz w:val="20"/>
                <w:szCs w:val="20"/>
              </w:rPr>
            </w:pPr>
            <w:r w:rsidRPr="00273870">
              <w:rPr>
                <w:rFonts w:ascii="Garamond" w:hAnsi="Garamond" w:cs="Times New Roman"/>
                <w:sz w:val="20"/>
                <w:szCs w:val="20"/>
              </w:rPr>
              <w:t>0.01</w:t>
            </w:r>
          </w:p>
        </w:tc>
      </w:tr>
      <w:tr w:rsidR="00D23F49" w:rsidRPr="00273870" w14:paraId="26201ACD" w14:textId="77777777" w:rsidTr="00D23F49">
        <w:trPr>
          <w:trHeight w:val="212"/>
        </w:trPr>
        <w:tc>
          <w:tcPr>
            <w:tcW w:w="2801" w:type="dxa"/>
            <w:tcBorders>
              <w:top w:val="nil"/>
              <w:left w:val="nil"/>
              <w:bottom w:val="nil"/>
              <w:right w:val="single" w:sz="4" w:space="0" w:color="auto"/>
            </w:tcBorders>
            <w:noWrap/>
            <w:vAlign w:val="bottom"/>
            <w:hideMark/>
          </w:tcPr>
          <w:p w14:paraId="24378A57" w14:textId="77777777" w:rsidR="00B70355" w:rsidRPr="00273870" w:rsidRDefault="00B70355" w:rsidP="004409BD">
            <w:pPr>
              <w:spacing w:after="0" w:line="240" w:lineRule="auto"/>
              <w:rPr>
                <w:rFonts w:ascii="Garamond" w:eastAsia="Times New Roman" w:hAnsi="Garamond" w:cs="Times New Roman"/>
                <w:sz w:val="20"/>
                <w:szCs w:val="20"/>
              </w:rPr>
            </w:pPr>
            <w:r w:rsidRPr="00273870">
              <w:rPr>
                <w:rFonts w:ascii="Garamond" w:eastAsia="Times New Roman" w:hAnsi="Garamond" w:cs="Times New Roman"/>
                <w:sz w:val="20"/>
                <w:szCs w:val="20"/>
              </w:rPr>
              <w:t xml:space="preserve">District Nou Barris         </w:t>
            </w:r>
          </w:p>
        </w:tc>
        <w:tc>
          <w:tcPr>
            <w:tcW w:w="1069" w:type="dxa"/>
            <w:gridSpan w:val="3"/>
            <w:tcBorders>
              <w:top w:val="nil"/>
              <w:left w:val="nil"/>
              <w:bottom w:val="nil"/>
              <w:right w:val="nil"/>
            </w:tcBorders>
            <w:shd w:val="clear" w:color="auto" w:fill="auto"/>
            <w:noWrap/>
            <w:vAlign w:val="bottom"/>
            <w:hideMark/>
          </w:tcPr>
          <w:p w14:paraId="01C2F976" w14:textId="77777777" w:rsidR="00B70355" w:rsidRPr="00273870" w:rsidRDefault="00B70355" w:rsidP="004409BD">
            <w:pPr>
              <w:spacing w:after="0" w:line="240" w:lineRule="auto"/>
              <w:rPr>
                <w:rFonts w:ascii="Garamond" w:eastAsia="Times New Roman" w:hAnsi="Garamond" w:cs="Times New Roman"/>
                <w:sz w:val="20"/>
                <w:szCs w:val="20"/>
              </w:rPr>
            </w:pPr>
          </w:p>
        </w:tc>
        <w:tc>
          <w:tcPr>
            <w:tcW w:w="720" w:type="dxa"/>
            <w:tcBorders>
              <w:top w:val="nil"/>
              <w:left w:val="nil"/>
              <w:bottom w:val="nil"/>
              <w:right w:val="nil"/>
            </w:tcBorders>
            <w:shd w:val="clear" w:color="auto" w:fill="auto"/>
            <w:noWrap/>
            <w:vAlign w:val="bottom"/>
            <w:hideMark/>
          </w:tcPr>
          <w:p w14:paraId="2FE8CCC8" w14:textId="77777777" w:rsidR="00B70355" w:rsidRPr="00273870" w:rsidRDefault="00B70355" w:rsidP="004409BD">
            <w:pPr>
              <w:spacing w:after="0" w:line="240" w:lineRule="auto"/>
              <w:rPr>
                <w:rFonts w:ascii="Garamond" w:eastAsia="Times New Roman" w:hAnsi="Garamond" w:cs="Times New Roman"/>
                <w:sz w:val="20"/>
                <w:szCs w:val="20"/>
              </w:rPr>
            </w:pPr>
          </w:p>
        </w:tc>
        <w:tc>
          <w:tcPr>
            <w:tcW w:w="1080" w:type="dxa"/>
            <w:gridSpan w:val="3"/>
            <w:tcBorders>
              <w:top w:val="nil"/>
              <w:left w:val="nil"/>
              <w:bottom w:val="nil"/>
              <w:right w:val="nil"/>
            </w:tcBorders>
            <w:shd w:val="clear" w:color="auto" w:fill="auto"/>
            <w:vAlign w:val="bottom"/>
          </w:tcPr>
          <w:p w14:paraId="1104CEE2" w14:textId="77777777" w:rsidR="00B70355" w:rsidRPr="00273870" w:rsidRDefault="00B70355" w:rsidP="004409BD">
            <w:pPr>
              <w:spacing w:after="0" w:line="240" w:lineRule="auto"/>
              <w:rPr>
                <w:rFonts w:ascii="Garamond" w:hAnsi="Garamond" w:cs="Times New Roman"/>
                <w:sz w:val="20"/>
                <w:szCs w:val="20"/>
              </w:rPr>
            </w:pPr>
            <w:r w:rsidRPr="00273870">
              <w:rPr>
                <w:rFonts w:ascii="Garamond" w:hAnsi="Garamond" w:cs="Times New Roman"/>
                <w:sz w:val="20"/>
                <w:szCs w:val="20"/>
              </w:rPr>
              <w:t>-0.528***</w:t>
            </w:r>
          </w:p>
        </w:tc>
        <w:tc>
          <w:tcPr>
            <w:tcW w:w="720" w:type="dxa"/>
            <w:tcBorders>
              <w:top w:val="nil"/>
              <w:left w:val="nil"/>
              <w:bottom w:val="nil"/>
              <w:right w:val="nil"/>
            </w:tcBorders>
            <w:shd w:val="clear" w:color="auto" w:fill="auto"/>
            <w:vAlign w:val="bottom"/>
          </w:tcPr>
          <w:p w14:paraId="00815D64" w14:textId="77777777" w:rsidR="00B70355" w:rsidRPr="00273870" w:rsidRDefault="00B70355" w:rsidP="004409BD">
            <w:pPr>
              <w:spacing w:after="0" w:line="240" w:lineRule="auto"/>
              <w:rPr>
                <w:rFonts w:ascii="Garamond" w:hAnsi="Garamond" w:cs="Times New Roman"/>
                <w:sz w:val="20"/>
                <w:szCs w:val="20"/>
              </w:rPr>
            </w:pPr>
            <w:r w:rsidRPr="00273870">
              <w:rPr>
                <w:rFonts w:ascii="Garamond" w:hAnsi="Garamond" w:cs="Times New Roman"/>
                <w:sz w:val="20"/>
                <w:szCs w:val="20"/>
              </w:rPr>
              <w:t>0.01</w:t>
            </w:r>
          </w:p>
        </w:tc>
        <w:tc>
          <w:tcPr>
            <w:tcW w:w="1080" w:type="dxa"/>
            <w:tcBorders>
              <w:top w:val="nil"/>
              <w:left w:val="nil"/>
              <w:bottom w:val="nil"/>
              <w:right w:val="nil"/>
            </w:tcBorders>
            <w:shd w:val="clear" w:color="auto" w:fill="auto"/>
            <w:vAlign w:val="bottom"/>
          </w:tcPr>
          <w:p w14:paraId="7DE87C06" w14:textId="77777777" w:rsidR="00B70355" w:rsidRPr="00273870" w:rsidRDefault="00B70355" w:rsidP="004409BD">
            <w:pPr>
              <w:spacing w:after="0" w:line="240" w:lineRule="auto"/>
              <w:rPr>
                <w:rFonts w:ascii="Garamond" w:hAnsi="Garamond" w:cs="Times New Roman"/>
                <w:sz w:val="20"/>
                <w:szCs w:val="20"/>
              </w:rPr>
            </w:pPr>
            <w:r w:rsidRPr="00273870">
              <w:rPr>
                <w:rFonts w:ascii="Garamond" w:hAnsi="Garamond" w:cs="Times New Roman"/>
                <w:sz w:val="20"/>
                <w:szCs w:val="20"/>
              </w:rPr>
              <w:t>-0.461***</w:t>
            </w:r>
          </w:p>
        </w:tc>
        <w:tc>
          <w:tcPr>
            <w:tcW w:w="810" w:type="dxa"/>
            <w:tcBorders>
              <w:top w:val="nil"/>
              <w:left w:val="nil"/>
              <w:bottom w:val="nil"/>
              <w:right w:val="nil"/>
            </w:tcBorders>
            <w:shd w:val="clear" w:color="auto" w:fill="auto"/>
            <w:vAlign w:val="bottom"/>
          </w:tcPr>
          <w:p w14:paraId="5AEAE2F2" w14:textId="77777777" w:rsidR="00B70355" w:rsidRPr="00273870" w:rsidRDefault="00B70355" w:rsidP="004409BD">
            <w:pPr>
              <w:spacing w:after="0" w:line="240" w:lineRule="auto"/>
              <w:rPr>
                <w:rFonts w:ascii="Garamond" w:hAnsi="Garamond" w:cs="Times New Roman"/>
                <w:sz w:val="20"/>
                <w:szCs w:val="20"/>
              </w:rPr>
            </w:pPr>
            <w:r w:rsidRPr="00273870">
              <w:rPr>
                <w:rFonts w:ascii="Garamond" w:hAnsi="Garamond" w:cs="Times New Roman"/>
                <w:sz w:val="20"/>
                <w:szCs w:val="20"/>
              </w:rPr>
              <w:t>0.01</w:t>
            </w:r>
          </w:p>
        </w:tc>
        <w:tc>
          <w:tcPr>
            <w:tcW w:w="1068" w:type="dxa"/>
            <w:tcBorders>
              <w:top w:val="nil"/>
              <w:left w:val="nil"/>
              <w:bottom w:val="nil"/>
              <w:right w:val="nil"/>
            </w:tcBorders>
            <w:shd w:val="clear" w:color="auto" w:fill="auto"/>
            <w:vAlign w:val="bottom"/>
          </w:tcPr>
          <w:p w14:paraId="00115188" w14:textId="77777777" w:rsidR="00B70355" w:rsidRPr="00273870" w:rsidRDefault="00B70355" w:rsidP="004409BD">
            <w:pPr>
              <w:spacing w:after="0" w:line="240" w:lineRule="auto"/>
              <w:rPr>
                <w:rFonts w:ascii="Garamond" w:hAnsi="Garamond" w:cs="Times New Roman"/>
                <w:sz w:val="20"/>
                <w:szCs w:val="20"/>
              </w:rPr>
            </w:pPr>
            <w:r w:rsidRPr="00273870">
              <w:rPr>
                <w:rFonts w:ascii="Garamond" w:hAnsi="Garamond" w:cs="Times New Roman"/>
                <w:sz w:val="20"/>
                <w:szCs w:val="20"/>
              </w:rPr>
              <w:t>-0.391***</w:t>
            </w:r>
          </w:p>
        </w:tc>
        <w:tc>
          <w:tcPr>
            <w:tcW w:w="775" w:type="dxa"/>
            <w:tcBorders>
              <w:top w:val="nil"/>
              <w:left w:val="nil"/>
              <w:bottom w:val="nil"/>
              <w:right w:val="nil"/>
            </w:tcBorders>
            <w:shd w:val="clear" w:color="auto" w:fill="auto"/>
            <w:vAlign w:val="bottom"/>
          </w:tcPr>
          <w:p w14:paraId="33718C4C" w14:textId="77777777" w:rsidR="00B70355" w:rsidRPr="00273870" w:rsidRDefault="00B70355" w:rsidP="004409BD">
            <w:pPr>
              <w:spacing w:after="0" w:line="240" w:lineRule="auto"/>
              <w:rPr>
                <w:rFonts w:ascii="Garamond" w:hAnsi="Garamond" w:cs="Times New Roman"/>
                <w:sz w:val="20"/>
                <w:szCs w:val="20"/>
              </w:rPr>
            </w:pPr>
            <w:r w:rsidRPr="00273870">
              <w:rPr>
                <w:rFonts w:ascii="Garamond" w:hAnsi="Garamond" w:cs="Times New Roman"/>
                <w:sz w:val="20"/>
                <w:szCs w:val="20"/>
              </w:rPr>
              <w:t>0.01</w:t>
            </w:r>
          </w:p>
        </w:tc>
      </w:tr>
      <w:tr w:rsidR="00D23F49" w:rsidRPr="00273870" w14:paraId="091D84A5" w14:textId="77777777" w:rsidTr="00D23F49">
        <w:trPr>
          <w:trHeight w:val="212"/>
        </w:trPr>
        <w:tc>
          <w:tcPr>
            <w:tcW w:w="2801" w:type="dxa"/>
            <w:tcBorders>
              <w:top w:val="nil"/>
              <w:left w:val="nil"/>
              <w:bottom w:val="nil"/>
              <w:right w:val="single" w:sz="4" w:space="0" w:color="auto"/>
            </w:tcBorders>
            <w:noWrap/>
            <w:vAlign w:val="bottom"/>
            <w:hideMark/>
          </w:tcPr>
          <w:p w14:paraId="38B0EDC2" w14:textId="77777777" w:rsidR="00B70355" w:rsidRPr="00273870" w:rsidRDefault="00B70355" w:rsidP="004409BD">
            <w:pPr>
              <w:spacing w:after="0" w:line="240" w:lineRule="auto"/>
              <w:rPr>
                <w:rFonts w:ascii="Garamond" w:eastAsia="Times New Roman" w:hAnsi="Garamond" w:cs="Times New Roman"/>
                <w:sz w:val="20"/>
                <w:szCs w:val="20"/>
              </w:rPr>
            </w:pPr>
            <w:r w:rsidRPr="00273870">
              <w:rPr>
                <w:rFonts w:ascii="Garamond" w:eastAsia="Times New Roman" w:hAnsi="Garamond" w:cs="Times New Roman"/>
                <w:sz w:val="20"/>
                <w:szCs w:val="20"/>
              </w:rPr>
              <w:t>District Sarrià-Sant Gervasi</w:t>
            </w:r>
          </w:p>
        </w:tc>
        <w:tc>
          <w:tcPr>
            <w:tcW w:w="1069" w:type="dxa"/>
            <w:gridSpan w:val="3"/>
            <w:tcBorders>
              <w:top w:val="nil"/>
              <w:left w:val="nil"/>
              <w:bottom w:val="nil"/>
              <w:right w:val="nil"/>
            </w:tcBorders>
            <w:shd w:val="clear" w:color="auto" w:fill="auto"/>
            <w:noWrap/>
            <w:vAlign w:val="bottom"/>
            <w:hideMark/>
          </w:tcPr>
          <w:p w14:paraId="769E09A9" w14:textId="77777777" w:rsidR="00B70355" w:rsidRPr="00273870" w:rsidRDefault="00B70355" w:rsidP="004409BD">
            <w:pPr>
              <w:spacing w:after="0" w:line="240" w:lineRule="auto"/>
              <w:rPr>
                <w:rFonts w:ascii="Garamond" w:eastAsia="Times New Roman" w:hAnsi="Garamond" w:cs="Times New Roman"/>
                <w:sz w:val="20"/>
                <w:szCs w:val="20"/>
              </w:rPr>
            </w:pPr>
          </w:p>
        </w:tc>
        <w:tc>
          <w:tcPr>
            <w:tcW w:w="720" w:type="dxa"/>
            <w:tcBorders>
              <w:top w:val="nil"/>
              <w:left w:val="nil"/>
              <w:bottom w:val="nil"/>
              <w:right w:val="nil"/>
            </w:tcBorders>
            <w:shd w:val="clear" w:color="auto" w:fill="auto"/>
            <w:noWrap/>
            <w:vAlign w:val="bottom"/>
            <w:hideMark/>
          </w:tcPr>
          <w:p w14:paraId="27E57E99" w14:textId="77777777" w:rsidR="00B70355" w:rsidRPr="00273870" w:rsidRDefault="00B70355" w:rsidP="004409BD">
            <w:pPr>
              <w:spacing w:after="0" w:line="240" w:lineRule="auto"/>
              <w:rPr>
                <w:rFonts w:ascii="Garamond" w:eastAsia="Times New Roman" w:hAnsi="Garamond" w:cs="Times New Roman"/>
                <w:sz w:val="20"/>
                <w:szCs w:val="20"/>
              </w:rPr>
            </w:pPr>
          </w:p>
        </w:tc>
        <w:tc>
          <w:tcPr>
            <w:tcW w:w="1080" w:type="dxa"/>
            <w:gridSpan w:val="3"/>
            <w:tcBorders>
              <w:top w:val="nil"/>
              <w:left w:val="nil"/>
              <w:bottom w:val="nil"/>
              <w:right w:val="nil"/>
            </w:tcBorders>
            <w:shd w:val="clear" w:color="auto" w:fill="auto"/>
            <w:vAlign w:val="bottom"/>
          </w:tcPr>
          <w:p w14:paraId="2A368422" w14:textId="77777777" w:rsidR="00B70355" w:rsidRPr="00273870" w:rsidRDefault="00B70355" w:rsidP="004409BD">
            <w:pPr>
              <w:spacing w:after="0" w:line="240" w:lineRule="auto"/>
              <w:rPr>
                <w:rFonts w:ascii="Garamond" w:hAnsi="Garamond" w:cs="Times New Roman"/>
                <w:sz w:val="20"/>
                <w:szCs w:val="20"/>
              </w:rPr>
            </w:pPr>
            <w:r w:rsidRPr="00273870">
              <w:rPr>
                <w:rFonts w:ascii="Garamond" w:hAnsi="Garamond" w:cs="Times New Roman"/>
                <w:sz w:val="20"/>
                <w:szCs w:val="20"/>
              </w:rPr>
              <w:t xml:space="preserve"> 0.094***</w:t>
            </w:r>
          </w:p>
        </w:tc>
        <w:tc>
          <w:tcPr>
            <w:tcW w:w="720" w:type="dxa"/>
            <w:tcBorders>
              <w:top w:val="nil"/>
              <w:left w:val="nil"/>
              <w:bottom w:val="nil"/>
              <w:right w:val="nil"/>
            </w:tcBorders>
            <w:shd w:val="clear" w:color="auto" w:fill="auto"/>
            <w:vAlign w:val="bottom"/>
          </w:tcPr>
          <w:p w14:paraId="0877C9F2" w14:textId="77777777" w:rsidR="00B70355" w:rsidRPr="00273870" w:rsidRDefault="00B70355" w:rsidP="004409BD">
            <w:pPr>
              <w:spacing w:after="0" w:line="240" w:lineRule="auto"/>
              <w:rPr>
                <w:rFonts w:ascii="Garamond" w:hAnsi="Garamond" w:cs="Times New Roman"/>
                <w:sz w:val="20"/>
                <w:szCs w:val="20"/>
              </w:rPr>
            </w:pPr>
            <w:r w:rsidRPr="00273870">
              <w:rPr>
                <w:rFonts w:ascii="Garamond" w:hAnsi="Garamond" w:cs="Times New Roman"/>
                <w:sz w:val="20"/>
                <w:szCs w:val="20"/>
              </w:rPr>
              <w:t>0.01</w:t>
            </w:r>
          </w:p>
        </w:tc>
        <w:tc>
          <w:tcPr>
            <w:tcW w:w="1080" w:type="dxa"/>
            <w:tcBorders>
              <w:top w:val="nil"/>
              <w:left w:val="nil"/>
              <w:bottom w:val="nil"/>
              <w:right w:val="nil"/>
            </w:tcBorders>
            <w:shd w:val="clear" w:color="auto" w:fill="auto"/>
            <w:vAlign w:val="bottom"/>
          </w:tcPr>
          <w:p w14:paraId="768B083A" w14:textId="77777777" w:rsidR="00B70355" w:rsidRPr="00273870" w:rsidRDefault="00B70355" w:rsidP="004409BD">
            <w:pPr>
              <w:spacing w:after="0" w:line="240" w:lineRule="auto"/>
              <w:rPr>
                <w:rFonts w:ascii="Garamond" w:hAnsi="Garamond" w:cs="Times New Roman"/>
                <w:sz w:val="20"/>
                <w:szCs w:val="20"/>
              </w:rPr>
            </w:pPr>
            <w:r w:rsidRPr="00273870">
              <w:rPr>
                <w:rFonts w:ascii="Garamond" w:hAnsi="Garamond" w:cs="Times New Roman"/>
                <w:sz w:val="20"/>
                <w:szCs w:val="20"/>
              </w:rPr>
              <w:t xml:space="preserve"> 0.014</w:t>
            </w:r>
          </w:p>
        </w:tc>
        <w:tc>
          <w:tcPr>
            <w:tcW w:w="810" w:type="dxa"/>
            <w:tcBorders>
              <w:top w:val="nil"/>
              <w:left w:val="nil"/>
              <w:bottom w:val="nil"/>
              <w:right w:val="nil"/>
            </w:tcBorders>
            <w:shd w:val="clear" w:color="auto" w:fill="auto"/>
            <w:vAlign w:val="bottom"/>
          </w:tcPr>
          <w:p w14:paraId="4EC78591" w14:textId="77777777" w:rsidR="00B70355" w:rsidRPr="00273870" w:rsidRDefault="00B70355" w:rsidP="004409BD">
            <w:pPr>
              <w:spacing w:after="0" w:line="240" w:lineRule="auto"/>
              <w:rPr>
                <w:rFonts w:ascii="Garamond" w:hAnsi="Garamond" w:cs="Times New Roman"/>
                <w:sz w:val="20"/>
                <w:szCs w:val="20"/>
              </w:rPr>
            </w:pPr>
            <w:r w:rsidRPr="00273870">
              <w:rPr>
                <w:rFonts w:ascii="Garamond" w:hAnsi="Garamond" w:cs="Times New Roman"/>
                <w:sz w:val="20"/>
                <w:szCs w:val="20"/>
              </w:rPr>
              <w:t>0.01</w:t>
            </w:r>
          </w:p>
        </w:tc>
        <w:tc>
          <w:tcPr>
            <w:tcW w:w="1068" w:type="dxa"/>
            <w:tcBorders>
              <w:top w:val="nil"/>
              <w:left w:val="nil"/>
              <w:bottom w:val="nil"/>
              <w:right w:val="nil"/>
            </w:tcBorders>
            <w:shd w:val="clear" w:color="auto" w:fill="auto"/>
            <w:vAlign w:val="bottom"/>
          </w:tcPr>
          <w:p w14:paraId="575BE61D" w14:textId="77777777" w:rsidR="00B70355" w:rsidRPr="00273870" w:rsidRDefault="00B70355" w:rsidP="004409BD">
            <w:pPr>
              <w:spacing w:after="0" w:line="240" w:lineRule="auto"/>
              <w:rPr>
                <w:rFonts w:ascii="Garamond" w:hAnsi="Garamond" w:cs="Times New Roman"/>
                <w:sz w:val="20"/>
                <w:szCs w:val="20"/>
              </w:rPr>
            </w:pPr>
            <w:r w:rsidRPr="00273870">
              <w:rPr>
                <w:rFonts w:ascii="Garamond" w:hAnsi="Garamond" w:cs="Times New Roman"/>
                <w:sz w:val="20"/>
                <w:szCs w:val="20"/>
              </w:rPr>
              <w:t xml:space="preserve"> 0.081***</w:t>
            </w:r>
          </w:p>
        </w:tc>
        <w:tc>
          <w:tcPr>
            <w:tcW w:w="775" w:type="dxa"/>
            <w:tcBorders>
              <w:top w:val="nil"/>
              <w:left w:val="nil"/>
              <w:bottom w:val="nil"/>
              <w:right w:val="nil"/>
            </w:tcBorders>
            <w:shd w:val="clear" w:color="auto" w:fill="auto"/>
            <w:vAlign w:val="bottom"/>
          </w:tcPr>
          <w:p w14:paraId="7B97C996" w14:textId="77777777" w:rsidR="00B70355" w:rsidRPr="00273870" w:rsidRDefault="00B70355" w:rsidP="004409BD">
            <w:pPr>
              <w:spacing w:after="0" w:line="240" w:lineRule="auto"/>
              <w:rPr>
                <w:rFonts w:ascii="Garamond" w:hAnsi="Garamond" w:cs="Times New Roman"/>
                <w:sz w:val="20"/>
                <w:szCs w:val="20"/>
              </w:rPr>
            </w:pPr>
            <w:r w:rsidRPr="00273870">
              <w:rPr>
                <w:rFonts w:ascii="Garamond" w:hAnsi="Garamond" w:cs="Times New Roman"/>
                <w:sz w:val="20"/>
                <w:szCs w:val="20"/>
              </w:rPr>
              <w:t>0.01</w:t>
            </w:r>
          </w:p>
        </w:tc>
      </w:tr>
      <w:tr w:rsidR="00D23F49" w:rsidRPr="00273870" w14:paraId="2C3662CA" w14:textId="77777777" w:rsidTr="00D23F49">
        <w:trPr>
          <w:trHeight w:val="212"/>
        </w:trPr>
        <w:tc>
          <w:tcPr>
            <w:tcW w:w="2801" w:type="dxa"/>
            <w:tcBorders>
              <w:top w:val="nil"/>
              <w:left w:val="nil"/>
              <w:bottom w:val="single" w:sz="4" w:space="0" w:color="auto"/>
              <w:right w:val="single" w:sz="4" w:space="0" w:color="auto"/>
            </w:tcBorders>
            <w:noWrap/>
            <w:vAlign w:val="bottom"/>
            <w:hideMark/>
          </w:tcPr>
          <w:p w14:paraId="4C7658E0" w14:textId="77777777" w:rsidR="00B70355" w:rsidRPr="00273870" w:rsidRDefault="00B70355" w:rsidP="004409BD">
            <w:pPr>
              <w:spacing w:after="0" w:line="240" w:lineRule="auto"/>
              <w:rPr>
                <w:rFonts w:ascii="Garamond" w:eastAsia="Times New Roman" w:hAnsi="Garamond" w:cs="Times New Roman"/>
                <w:sz w:val="20"/>
                <w:szCs w:val="20"/>
              </w:rPr>
            </w:pPr>
            <w:r w:rsidRPr="00273870">
              <w:rPr>
                <w:rFonts w:ascii="Garamond" w:eastAsia="Times New Roman" w:hAnsi="Garamond" w:cs="Times New Roman"/>
                <w:sz w:val="20"/>
                <w:szCs w:val="20"/>
              </w:rPr>
              <w:t xml:space="preserve">District Sant Andreu        </w:t>
            </w:r>
          </w:p>
        </w:tc>
        <w:tc>
          <w:tcPr>
            <w:tcW w:w="1069" w:type="dxa"/>
            <w:gridSpan w:val="3"/>
            <w:tcBorders>
              <w:top w:val="nil"/>
              <w:left w:val="nil"/>
              <w:bottom w:val="single" w:sz="4" w:space="0" w:color="auto"/>
              <w:right w:val="nil"/>
            </w:tcBorders>
            <w:shd w:val="clear" w:color="auto" w:fill="auto"/>
            <w:noWrap/>
            <w:vAlign w:val="bottom"/>
            <w:hideMark/>
          </w:tcPr>
          <w:p w14:paraId="733C6649" w14:textId="77777777" w:rsidR="00B70355" w:rsidRPr="00273870" w:rsidRDefault="00B70355" w:rsidP="004409BD">
            <w:pPr>
              <w:spacing w:after="0" w:line="240" w:lineRule="auto"/>
              <w:rPr>
                <w:rFonts w:ascii="Garamond" w:eastAsia="Times New Roman" w:hAnsi="Garamond" w:cs="Times New Roman"/>
                <w:sz w:val="20"/>
                <w:szCs w:val="20"/>
              </w:rPr>
            </w:pPr>
          </w:p>
        </w:tc>
        <w:tc>
          <w:tcPr>
            <w:tcW w:w="720" w:type="dxa"/>
            <w:tcBorders>
              <w:top w:val="nil"/>
              <w:left w:val="nil"/>
              <w:bottom w:val="single" w:sz="4" w:space="0" w:color="auto"/>
              <w:right w:val="nil"/>
            </w:tcBorders>
            <w:shd w:val="clear" w:color="auto" w:fill="auto"/>
            <w:noWrap/>
            <w:vAlign w:val="bottom"/>
            <w:hideMark/>
          </w:tcPr>
          <w:p w14:paraId="6F2CE159" w14:textId="77777777" w:rsidR="00B70355" w:rsidRPr="00273870" w:rsidRDefault="00B70355" w:rsidP="004409BD">
            <w:pPr>
              <w:spacing w:after="0" w:line="240" w:lineRule="auto"/>
              <w:rPr>
                <w:rFonts w:ascii="Garamond" w:eastAsia="Times New Roman" w:hAnsi="Garamond" w:cs="Times New Roman"/>
                <w:sz w:val="20"/>
                <w:szCs w:val="20"/>
              </w:rPr>
            </w:pPr>
          </w:p>
        </w:tc>
        <w:tc>
          <w:tcPr>
            <w:tcW w:w="1080" w:type="dxa"/>
            <w:gridSpan w:val="3"/>
            <w:tcBorders>
              <w:top w:val="nil"/>
              <w:left w:val="nil"/>
              <w:bottom w:val="single" w:sz="4" w:space="0" w:color="auto"/>
              <w:right w:val="nil"/>
            </w:tcBorders>
            <w:shd w:val="clear" w:color="auto" w:fill="auto"/>
            <w:vAlign w:val="bottom"/>
          </w:tcPr>
          <w:p w14:paraId="27CE03A7" w14:textId="77777777" w:rsidR="00B70355" w:rsidRPr="00273870" w:rsidRDefault="00B70355" w:rsidP="004409BD">
            <w:pPr>
              <w:spacing w:after="0" w:line="240" w:lineRule="auto"/>
              <w:rPr>
                <w:rFonts w:ascii="Garamond" w:hAnsi="Garamond" w:cs="Times New Roman"/>
                <w:sz w:val="20"/>
                <w:szCs w:val="20"/>
              </w:rPr>
            </w:pPr>
            <w:r w:rsidRPr="00273870">
              <w:rPr>
                <w:rFonts w:ascii="Garamond" w:hAnsi="Garamond" w:cs="Times New Roman"/>
                <w:sz w:val="20"/>
                <w:szCs w:val="20"/>
              </w:rPr>
              <w:t>-0.419***</w:t>
            </w:r>
          </w:p>
        </w:tc>
        <w:tc>
          <w:tcPr>
            <w:tcW w:w="720" w:type="dxa"/>
            <w:tcBorders>
              <w:top w:val="nil"/>
              <w:left w:val="nil"/>
              <w:bottom w:val="single" w:sz="4" w:space="0" w:color="auto"/>
              <w:right w:val="nil"/>
            </w:tcBorders>
            <w:shd w:val="clear" w:color="auto" w:fill="auto"/>
            <w:vAlign w:val="bottom"/>
          </w:tcPr>
          <w:p w14:paraId="256EDBEF" w14:textId="77777777" w:rsidR="00B70355" w:rsidRPr="00273870" w:rsidRDefault="00B70355" w:rsidP="004409BD">
            <w:pPr>
              <w:spacing w:after="0" w:line="240" w:lineRule="auto"/>
              <w:rPr>
                <w:rFonts w:ascii="Garamond" w:hAnsi="Garamond" w:cs="Times New Roman"/>
                <w:sz w:val="20"/>
                <w:szCs w:val="20"/>
              </w:rPr>
            </w:pPr>
            <w:r w:rsidRPr="00273870">
              <w:rPr>
                <w:rFonts w:ascii="Garamond" w:hAnsi="Garamond" w:cs="Times New Roman"/>
                <w:sz w:val="20"/>
                <w:szCs w:val="20"/>
              </w:rPr>
              <w:t>0.01</w:t>
            </w:r>
          </w:p>
        </w:tc>
        <w:tc>
          <w:tcPr>
            <w:tcW w:w="1080" w:type="dxa"/>
            <w:tcBorders>
              <w:top w:val="nil"/>
              <w:left w:val="nil"/>
              <w:bottom w:val="single" w:sz="4" w:space="0" w:color="auto"/>
              <w:right w:val="nil"/>
            </w:tcBorders>
            <w:shd w:val="clear" w:color="auto" w:fill="auto"/>
            <w:vAlign w:val="bottom"/>
          </w:tcPr>
          <w:p w14:paraId="28F8377E" w14:textId="77777777" w:rsidR="00B70355" w:rsidRPr="00273870" w:rsidRDefault="00B70355" w:rsidP="004409BD">
            <w:pPr>
              <w:spacing w:after="0" w:line="240" w:lineRule="auto"/>
              <w:rPr>
                <w:rFonts w:ascii="Garamond" w:hAnsi="Garamond" w:cs="Times New Roman"/>
                <w:sz w:val="20"/>
                <w:szCs w:val="20"/>
              </w:rPr>
            </w:pPr>
            <w:r w:rsidRPr="00273870">
              <w:rPr>
                <w:rFonts w:ascii="Garamond" w:hAnsi="Garamond" w:cs="Times New Roman"/>
                <w:sz w:val="20"/>
                <w:szCs w:val="20"/>
              </w:rPr>
              <w:t>-0.437***</w:t>
            </w:r>
          </w:p>
        </w:tc>
        <w:tc>
          <w:tcPr>
            <w:tcW w:w="810" w:type="dxa"/>
            <w:tcBorders>
              <w:top w:val="nil"/>
              <w:left w:val="nil"/>
              <w:bottom w:val="single" w:sz="4" w:space="0" w:color="auto"/>
              <w:right w:val="nil"/>
            </w:tcBorders>
            <w:shd w:val="clear" w:color="auto" w:fill="auto"/>
            <w:vAlign w:val="bottom"/>
          </w:tcPr>
          <w:p w14:paraId="5575A42E" w14:textId="77777777" w:rsidR="00B70355" w:rsidRPr="00273870" w:rsidRDefault="00B70355" w:rsidP="004409BD">
            <w:pPr>
              <w:spacing w:after="0" w:line="240" w:lineRule="auto"/>
              <w:rPr>
                <w:rFonts w:ascii="Garamond" w:hAnsi="Garamond" w:cs="Times New Roman"/>
                <w:sz w:val="20"/>
                <w:szCs w:val="20"/>
              </w:rPr>
            </w:pPr>
            <w:r w:rsidRPr="00273870">
              <w:rPr>
                <w:rFonts w:ascii="Garamond" w:hAnsi="Garamond" w:cs="Times New Roman"/>
                <w:sz w:val="20"/>
                <w:szCs w:val="20"/>
              </w:rPr>
              <w:t>0.01</w:t>
            </w:r>
          </w:p>
        </w:tc>
        <w:tc>
          <w:tcPr>
            <w:tcW w:w="1068" w:type="dxa"/>
            <w:tcBorders>
              <w:top w:val="nil"/>
              <w:left w:val="nil"/>
              <w:bottom w:val="single" w:sz="4" w:space="0" w:color="auto"/>
              <w:right w:val="nil"/>
            </w:tcBorders>
            <w:shd w:val="clear" w:color="auto" w:fill="auto"/>
            <w:vAlign w:val="bottom"/>
          </w:tcPr>
          <w:p w14:paraId="1D285686" w14:textId="77777777" w:rsidR="00B70355" w:rsidRPr="00273870" w:rsidRDefault="00B70355" w:rsidP="004409BD">
            <w:pPr>
              <w:spacing w:after="0" w:line="240" w:lineRule="auto"/>
              <w:rPr>
                <w:rFonts w:ascii="Garamond" w:hAnsi="Garamond" w:cs="Times New Roman"/>
                <w:sz w:val="20"/>
                <w:szCs w:val="20"/>
              </w:rPr>
            </w:pPr>
            <w:r w:rsidRPr="00273870">
              <w:rPr>
                <w:rFonts w:ascii="Garamond" w:hAnsi="Garamond" w:cs="Times New Roman"/>
                <w:sz w:val="20"/>
                <w:szCs w:val="20"/>
              </w:rPr>
              <w:t>-0.452***</w:t>
            </w:r>
          </w:p>
        </w:tc>
        <w:tc>
          <w:tcPr>
            <w:tcW w:w="775" w:type="dxa"/>
            <w:tcBorders>
              <w:top w:val="nil"/>
              <w:left w:val="nil"/>
              <w:bottom w:val="single" w:sz="4" w:space="0" w:color="auto"/>
              <w:right w:val="nil"/>
            </w:tcBorders>
            <w:shd w:val="clear" w:color="auto" w:fill="auto"/>
            <w:vAlign w:val="bottom"/>
          </w:tcPr>
          <w:p w14:paraId="2F8C160B" w14:textId="77777777" w:rsidR="00B70355" w:rsidRPr="00273870" w:rsidRDefault="00B70355" w:rsidP="004409BD">
            <w:pPr>
              <w:spacing w:after="0" w:line="240" w:lineRule="auto"/>
              <w:rPr>
                <w:rFonts w:ascii="Garamond" w:hAnsi="Garamond" w:cs="Times New Roman"/>
                <w:sz w:val="20"/>
                <w:szCs w:val="20"/>
              </w:rPr>
            </w:pPr>
            <w:r w:rsidRPr="00273870">
              <w:rPr>
                <w:rFonts w:ascii="Garamond" w:hAnsi="Garamond" w:cs="Times New Roman"/>
                <w:sz w:val="20"/>
                <w:szCs w:val="20"/>
              </w:rPr>
              <w:t>0.01</w:t>
            </w:r>
          </w:p>
        </w:tc>
      </w:tr>
      <w:tr w:rsidR="00D23F49" w:rsidRPr="00273870" w14:paraId="169AB4A5" w14:textId="77777777" w:rsidTr="00D23F49">
        <w:trPr>
          <w:trHeight w:val="212"/>
        </w:trPr>
        <w:tc>
          <w:tcPr>
            <w:tcW w:w="2801" w:type="dxa"/>
            <w:tcBorders>
              <w:top w:val="single" w:sz="4" w:space="0" w:color="auto"/>
              <w:left w:val="nil"/>
              <w:bottom w:val="single" w:sz="4" w:space="0" w:color="auto"/>
              <w:right w:val="single" w:sz="4" w:space="0" w:color="auto"/>
            </w:tcBorders>
            <w:noWrap/>
            <w:vAlign w:val="bottom"/>
          </w:tcPr>
          <w:p w14:paraId="3D789B1A" w14:textId="77777777" w:rsidR="00B70355" w:rsidRPr="00273870" w:rsidRDefault="00B70355" w:rsidP="004409BD">
            <w:pPr>
              <w:spacing w:after="0" w:line="240" w:lineRule="auto"/>
              <w:rPr>
                <w:rFonts w:ascii="Garamond" w:eastAsia="Times New Roman" w:hAnsi="Garamond" w:cs="Times New Roman"/>
                <w:sz w:val="20"/>
                <w:szCs w:val="20"/>
              </w:rPr>
            </w:pPr>
            <w:r w:rsidRPr="00273870">
              <w:rPr>
                <w:rFonts w:ascii="Garamond" w:eastAsia="Times New Roman" w:hAnsi="Garamond" w:cs="Times New Roman"/>
                <w:sz w:val="20"/>
                <w:szCs w:val="20"/>
              </w:rPr>
              <w:t>IMR</w:t>
            </w:r>
          </w:p>
        </w:tc>
        <w:tc>
          <w:tcPr>
            <w:tcW w:w="1069" w:type="dxa"/>
            <w:gridSpan w:val="3"/>
            <w:tcBorders>
              <w:top w:val="single" w:sz="4" w:space="0" w:color="auto"/>
              <w:left w:val="nil"/>
              <w:bottom w:val="single" w:sz="4" w:space="0" w:color="auto"/>
              <w:right w:val="nil"/>
            </w:tcBorders>
            <w:shd w:val="clear" w:color="auto" w:fill="auto"/>
            <w:noWrap/>
            <w:vAlign w:val="bottom"/>
          </w:tcPr>
          <w:p w14:paraId="56E3055E" w14:textId="77777777" w:rsidR="00B70355" w:rsidRPr="00273870" w:rsidRDefault="00B70355" w:rsidP="004409BD">
            <w:pPr>
              <w:spacing w:after="0" w:line="240" w:lineRule="auto"/>
              <w:rPr>
                <w:rFonts w:ascii="Garamond" w:hAnsi="Garamond" w:cs="Times New Roman"/>
                <w:sz w:val="20"/>
                <w:szCs w:val="20"/>
              </w:rPr>
            </w:pPr>
          </w:p>
        </w:tc>
        <w:tc>
          <w:tcPr>
            <w:tcW w:w="720" w:type="dxa"/>
            <w:tcBorders>
              <w:top w:val="single" w:sz="4" w:space="0" w:color="auto"/>
              <w:left w:val="nil"/>
              <w:bottom w:val="single" w:sz="4" w:space="0" w:color="auto"/>
              <w:right w:val="nil"/>
            </w:tcBorders>
            <w:shd w:val="clear" w:color="auto" w:fill="auto"/>
            <w:noWrap/>
            <w:vAlign w:val="bottom"/>
          </w:tcPr>
          <w:p w14:paraId="5E51C794" w14:textId="77777777" w:rsidR="00B70355" w:rsidRPr="00273870" w:rsidRDefault="00B70355" w:rsidP="004409BD">
            <w:pPr>
              <w:spacing w:after="0" w:line="240" w:lineRule="auto"/>
              <w:rPr>
                <w:rFonts w:ascii="Garamond" w:hAnsi="Garamond" w:cs="Times New Roman"/>
                <w:sz w:val="20"/>
                <w:szCs w:val="20"/>
              </w:rPr>
            </w:pPr>
          </w:p>
        </w:tc>
        <w:tc>
          <w:tcPr>
            <w:tcW w:w="1080" w:type="dxa"/>
            <w:gridSpan w:val="3"/>
            <w:tcBorders>
              <w:top w:val="single" w:sz="4" w:space="0" w:color="auto"/>
              <w:left w:val="nil"/>
              <w:bottom w:val="single" w:sz="4" w:space="0" w:color="auto"/>
              <w:right w:val="nil"/>
            </w:tcBorders>
            <w:shd w:val="clear" w:color="auto" w:fill="auto"/>
            <w:vAlign w:val="bottom"/>
          </w:tcPr>
          <w:p w14:paraId="02627035" w14:textId="77777777" w:rsidR="00B70355" w:rsidRPr="00273870" w:rsidRDefault="00B70355" w:rsidP="004409BD">
            <w:pPr>
              <w:spacing w:after="0" w:line="240" w:lineRule="auto"/>
              <w:rPr>
                <w:rFonts w:ascii="Garamond" w:hAnsi="Garamond" w:cs="Times New Roman"/>
                <w:sz w:val="20"/>
                <w:szCs w:val="20"/>
              </w:rPr>
            </w:pPr>
            <w:r w:rsidRPr="00273870">
              <w:rPr>
                <w:rFonts w:ascii="Garamond" w:hAnsi="Garamond" w:cs="Times New Roman"/>
                <w:sz w:val="20"/>
                <w:szCs w:val="20"/>
              </w:rPr>
              <w:t>-0.490***</w:t>
            </w:r>
          </w:p>
        </w:tc>
        <w:tc>
          <w:tcPr>
            <w:tcW w:w="720" w:type="dxa"/>
            <w:tcBorders>
              <w:top w:val="single" w:sz="4" w:space="0" w:color="auto"/>
              <w:left w:val="nil"/>
              <w:bottom w:val="single" w:sz="4" w:space="0" w:color="auto"/>
              <w:right w:val="nil"/>
            </w:tcBorders>
            <w:shd w:val="clear" w:color="auto" w:fill="auto"/>
            <w:vAlign w:val="bottom"/>
          </w:tcPr>
          <w:p w14:paraId="157742E6" w14:textId="77777777" w:rsidR="00B70355" w:rsidRPr="00273870" w:rsidRDefault="00B70355" w:rsidP="004409BD">
            <w:pPr>
              <w:spacing w:after="0" w:line="240" w:lineRule="auto"/>
              <w:rPr>
                <w:rFonts w:ascii="Garamond" w:hAnsi="Garamond" w:cs="Times New Roman"/>
                <w:sz w:val="20"/>
                <w:szCs w:val="20"/>
              </w:rPr>
            </w:pPr>
            <w:r w:rsidRPr="00273870">
              <w:rPr>
                <w:rFonts w:ascii="Garamond" w:hAnsi="Garamond" w:cs="Times New Roman"/>
                <w:sz w:val="20"/>
                <w:szCs w:val="20"/>
              </w:rPr>
              <w:t>0.10</w:t>
            </w:r>
          </w:p>
        </w:tc>
        <w:tc>
          <w:tcPr>
            <w:tcW w:w="1080" w:type="dxa"/>
            <w:tcBorders>
              <w:top w:val="single" w:sz="4" w:space="0" w:color="auto"/>
              <w:left w:val="nil"/>
              <w:bottom w:val="single" w:sz="4" w:space="0" w:color="auto"/>
              <w:right w:val="nil"/>
            </w:tcBorders>
            <w:shd w:val="clear" w:color="auto" w:fill="auto"/>
            <w:vAlign w:val="bottom"/>
          </w:tcPr>
          <w:p w14:paraId="1B4E3A64" w14:textId="77777777" w:rsidR="00B70355" w:rsidRPr="00273870" w:rsidRDefault="00B70355" w:rsidP="004409BD">
            <w:pPr>
              <w:spacing w:after="0" w:line="240" w:lineRule="auto"/>
              <w:rPr>
                <w:rFonts w:ascii="Garamond" w:hAnsi="Garamond" w:cs="Times New Roman"/>
                <w:sz w:val="20"/>
                <w:szCs w:val="20"/>
              </w:rPr>
            </w:pPr>
            <w:r w:rsidRPr="00273870">
              <w:rPr>
                <w:rFonts w:ascii="Garamond" w:hAnsi="Garamond" w:cs="Times New Roman"/>
                <w:sz w:val="20"/>
                <w:szCs w:val="20"/>
              </w:rPr>
              <w:t>-0.484***</w:t>
            </w:r>
          </w:p>
        </w:tc>
        <w:tc>
          <w:tcPr>
            <w:tcW w:w="810" w:type="dxa"/>
            <w:tcBorders>
              <w:top w:val="single" w:sz="4" w:space="0" w:color="auto"/>
              <w:left w:val="nil"/>
              <w:bottom w:val="single" w:sz="4" w:space="0" w:color="auto"/>
              <w:right w:val="nil"/>
            </w:tcBorders>
            <w:shd w:val="clear" w:color="auto" w:fill="auto"/>
            <w:vAlign w:val="bottom"/>
          </w:tcPr>
          <w:p w14:paraId="2322C7BA" w14:textId="77777777" w:rsidR="00B70355" w:rsidRPr="00273870" w:rsidRDefault="00B70355" w:rsidP="004409BD">
            <w:pPr>
              <w:spacing w:after="0" w:line="240" w:lineRule="auto"/>
              <w:rPr>
                <w:rFonts w:ascii="Garamond" w:hAnsi="Garamond" w:cs="Times New Roman"/>
                <w:sz w:val="20"/>
                <w:szCs w:val="20"/>
              </w:rPr>
            </w:pPr>
            <w:r w:rsidRPr="00273870">
              <w:rPr>
                <w:rFonts w:ascii="Garamond" w:hAnsi="Garamond" w:cs="Times New Roman"/>
                <w:sz w:val="20"/>
                <w:szCs w:val="20"/>
              </w:rPr>
              <w:t>0.09</w:t>
            </w:r>
          </w:p>
        </w:tc>
        <w:tc>
          <w:tcPr>
            <w:tcW w:w="1068" w:type="dxa"/>
            <w:tcBorders>
              <w:top w:val="single" w:sz="4" w:space="0" w:color="auto"/>
              <w:left w:val="nil"/>
              <w:bottom w:val="single" w:sz="4" w:space="0" w:color="auto"/>
              <w:right w:val="nil"/>
            </w:tcBorders>
            <w:shd w:val="clear" w:color="auto" w:fill="auto"/>
            <w:vAlign w:val="bottom"/>
          </w:tcPr>
          <w:p w14:paraId="0854E34B" w14:textId="77777777" w:rsidR="00B70355" w:rsidRPr="00273870" w:rsidRDefault="00B70355" w:rsidP="004409BD">
            <w:pPr>
              <w:spacing w:after="0" w:line="240" w:lineRule="auto"/>
              <w:rPr>
                <w:rFonts w:ascii="Garamond" w:hAnsi="Garamond" w:cs="Times New Roman"/>
                <w:sz w:val="20"/>
                <w:szCs w:val="20"/>
              </w:rPr>
            </w:pPr>
            <w:r w:rsidRPr="00273870">
              <w:rPr>
                <w:rFonts w:ascii="Garamond" w:hAnsi="Garamond" w:cs="Times New Roman"/>
                <w:sz w:val="20"/>
                <w:szCs w:val="20"/>
              </w:rPr>
              <w:t>-0.491***</w:t>
            </w:r>
          </w:p>
        </w:tc>
        <w:tc>
          <w:tcPr>
            <w:tcW w:w="775" w:type="dxa"/>
            <w:tcBorders>
              <w:top w:val="single" w:sz="4" w:space="0" w:color="auto"/>
              <w:left w:val="nil"/>
              <w:bottom w:val="single" w:sz="4" w:space="0" w:color="auto"/>
              <w:right w:val="nil"/>
            </w:tcBorders>
            <w:shd w:val="clear" w:color="auto" w:fill="auto"/>
            <w:vAlign w:val="bottom"/>
          </w:tcPr>
          <w:p w14:paraId="3BA07AFB" w14:textId="77777777" w:rsidR="00B70355" w:rsidRPr="00273870" w:rsidRDefault="00B70355" w:rsidP="004409BD">
            <w:pPr>
              <w:spacing w:after="0" w:line="240" w:lineRule="auto"/>
              <w:rPr>
                <w:rFonts w:ascii="Garamond" w:hAnsi="Garamond" w:cs="Times New Roman"/>
                <w:sz w:val="20"/>
                <w:szCs w:val="20"/>
              </w:rPr>
            </w:pPr>
            <w:r w:rsidRPr="00273870">
              <w:rPr>
                <w:rFonts w:ascii="Garamond" w:hAnsi="Garamond" w:cs="Times New Roman"/>
                <w:sz w:val="20"/>
                <w:szCs w:val="20"/>
              </w:rPr>
              <w:t>0.09</w:t>
            </w:r>
          </w:p>
        </w:tc>
      </w:tr>
      <w:tr w:rsidR="00273870" w:rsidRPr="00273870" w14:paraId="16575FD2" w14:textId="77777777" w:rsidTr="00D23F49">
        <w:trPr>
          <w:trHeight w:val="163"/>
        </w:trPr>
        <w:tc>
          <w:tcPr>
            <w:tcW w:w="2801" w:type="dxa"/>
            <w:tcBorders>
              <w:top w:val="single" w:sz="4" w:space="0" w:color="auto"/>
              <w:left w:val="nil"/>
              <w:bottom w:val="single" w:sz="4" w:space="0" w:color="auto"/>
              <w:right w:val="single" w:sz="4" w:space="0" w:color="auto"/>
            </w:tcBorders>
            <w:noWrap/>
            <w:vAlign w:val="bottom"/>
          </w:tcPr>
          <w:p w14:paraId="4810E007" w14:textId="77777777" w:rsidR="00B70355" w:rsidRPr="00273870" w:rsidRDefault="00B70355" w:rsidP="004409BD">
            <w:pPr>
              <w:spacing w:after="0" w:line="240" w:lineRule="auto"/>
              <w:rPr>
                <w:rFonts w:ascii="Garamond" w:eastAsia="Times New Roman" w:hAnsi="Garamond" w:cs="Times New Roman"/>
                <w:b/>
                <w:bCs/>
                <w:sz w:val="20"/>
                <w:szCs w:val="20"/>
              </w:rPr>
            </w:pPr>
            <w:r w:rsidRPr="00273870">
              <w:rPr>
                <w:rFonts w:ascii="Garamond" w:eastAsia="Times New Roman" w:hAnsi="Garamond" w:cs="Times New Roman"/>
                <w:b/>
                <w:bCs/>
                <w:sz w:val="20"/>
                <w:szCs w:val="20"/>
              </w:rPr>
              <w:t>R-squared</w:t>
            </w:r>
          </w:p>
        </w:tc>
        <w:tc>
          <w:tcPr>
            <w:tcW w:w="1789" w:type="dxa"/>
            <w:gridSpan w:val="4"/>
            <w:tcBorders>
              <w:top w:val="single" w:sz="4" w:space="0" w:color="auto"/>
              <w:left w:val="nil"/>
              <w:bottom w:val="single" w:sz="4" w:space="0" w:color="auto"/>
              <w:right w:val="nil"/>
            </w:tcBorders>
            <w:shd w:val="clear" w:color="auto" w:fill="auto"/>
            <w:noWrap/>
            <w:vAlign w:val="bottom"/>
          </w:tcPr>
          <w:p w14:paraId="4A6F4E53" w14:textId="77777777" w:rsidR="00B70355" w:rsidRPr="00273870" w:rsidRDefault="00B70355" w:rsidP="004409BD">
            <w:pPr>
              <w:spacing w:after="0" w:line="240" w:lineRule="auto"/>
              <w:jc w:val="center"/>
              <w:rPr>
                <w:rFonts w:ascii="Garamond" w:hAnsi="Garamond" w:cs="Times New Roman"/>
                <w:b/>
                <w:bCs/>
                <w:sz w:val="20"/>
                <w:szCs w:val="20"/>
              </w:rPr>
            </w:pPr>
            <w:r w:rsidRPr="00273870">
              <w:rPr>
                <w:rFonts w:ascii="Garamond" w:hAnsi="Garamond" w:cs="Times New Roman"/>
                <w:b/>
                <w:bCs/>
                <w:sz w:val="20"/>
                <w:szCs w:val="20"/>
              </w:rPr>
              <w:t>0.020</w:t>
            </w:r>
          </w:p>
        </w:tc>
        <w:tc>
          <w:tcPr>
            <w:tcW w:w="1800" w:type="dxa"/>
            <w:gridSpan w:val="4"/>
            <w:tcBorders>
              <w:top w:val="single" w:sz="4" w:space="0" w:color="auto"/>
              <w:left w:val="nil"/>
              <w:bottom w:val="single" w:sz="4" w:space="0" w:color="auto"/>
              <w:right w:val="nil"/>
            </w:tcBorders>
            <w:shd w:val="clear" w:color="auto" w:fill="auto"/>
            <w:vAlign w:val="bottom"/>
          </w:tcPr>
          <w:p w14:paraId="2B1CA191" w14:textId="77777777" w:rsidR="00B70355" w:rsidRPr="00273870" w:rsidRDefault="00B70355" w:rsidP="004409BD">
            <w:pPr>
              <w:spacing w:after="0" w:line="240" w:lineRule="auto"/>
              <w:jc w:val="center"/>
              <w:rPr>
                <w:rFonts w:ascii="Garamond" w:hAnsi="Garamond" w:cs="Times New Roman"/>
                <w:b/>
                <w:bCs/>
                <w:sz w:val="20"/>
                <w:szCs w:val="20"/>
              </w:rPr>
            </w:pPr>
            <w:r w:rsidRPr="00273870">
              <w:rPr>
                <w:rFonts w:ascii="Garamond" w:hAnsi="Garamond" w:cs="Times New Roman"/>
                <w:b/>
                <w:bCs/>
                <w:sz w:val="20"/>
                <w:szCs w:val="20"/>
              </w:rPr>
              <w:t>0.826</w:t>
            </w:r>
          </w:p>
        </w:tc>
        <w:tc>
          <w:tcPr>
            <w:tcW w:w="1890" w:type="dxa"/>
            <w:gridSpan w:val="2"/>
            <w:tcBorders>
              <w:top w:val="single" w:sz="4" w:space="0" w:color="auto"/>
              <w:left w:val="nil"/>
              <w:bottom w:val="single" w:sz="4" w:space="0" w:color="auto"/>
              <w:right w:val="nil"/>
            </w:tcBorders>
            <w:shd w:val="clear" w:color="auto" w:fill="auto"/>
            <w:vAlign w:val="bottom"/>
          </w:tcPr>
          <w:p w14:paraId="046F023C" w14:textId="77777777" w:rsidR="00B70355" w:rsidRPr="00273870" w:rsidRDefault="00B70355" w:rsidP="004409BD">
            <w:pPr>
              <w:spacing w:after="0" w:line="240" w:lineRule="auto"/>
              <w:jc w:val="center"/>
              <w:rPr>
                <w:rFonts w:ascii="Garamond" w:hAnsi="Garamond" w:cs="Times New Roman"/>
                <w:b/>
                <w:bCs/>
                <w:sz w:val="20"/>
                <w:szCs w:val="20"/>
              </w:rPr>
            </w:pPr>
            <w:r w:rsidRPr="00273870">
              <w:rPr>
                <w:rFonts w:ascii="Garamond" w:hAnsi="Garamond" w:cs="Times New Roman"/>
                <w:b/>
                <w:bCs/>
                <w:sz w:val="20"/>
                <w:szCs w:val="20"/>
              </w:rPr>
              <w:t>0.834</w:t>
            </w:r>
          </w:p>
        </w:tc>
        <w:tc>
          <w:tcPr>
            <w:tcW w:w="1843" w:type="dxa"/>
            <w:gridSpan w:val="2"/>
            <w:tcBorders>
              <w:top w:val="single" w:sz="4" w:space="0" w:color="auto"/>
              <w:left w:val="nil"/>
              <w:bottom w:val="single" w:sz="4" w:space="0" w:color="auto"/>
              <w:right w:val="nil"/>
            </w:tcBorders>
            <w:shd w:val="clear" w:color="auto" w:fill="auto"/>
            <w:vAlign w:val="bottom"/>
          </w:tcPr>
          <w:p w14:paraId="31B56102" w14:textId="77777777" w:rsidR="00B70355" w:rsidRPr="00273870" w:rsidRDefault="00B70355" w:rsidP="004409BD">
            <w:pPr>
              <w:spacing w:after="0" w:line="240" w:lineRule="auto"/>
              <w:jc w:val="center"/>
              <w:rPr>
                <w:rFonts w:ascii="Garamond" w:hAnsi="Garamond" w:cs="Times New Roman"/>
                <w:b/>
                <w:bCs/>
                <w:sz w:val="20"/>
                <w:szCs w:val="20"/>
              </w:rPr>
            </w:pPr>
            <w:r w:rsidRPr="00273870">
              <w:rPr>
                <w:rFonts w:ascii="Garamond" w:hAnsi="Garamond" w:cs="Times New Roman"/>
                <w:b/>
                <w:bCs/>
                <w:sz w:val="20"/>
                <w:szCs w:val="20"/>
              </w:rPr>
              <w:t>0.851</w:t>
            </w:r>
          </w:p>
        </w:tc>
      </w:tr>
      <w:tr w:rsidR="00273870" w:rsidRPr="00273870" w14:paraId="61835918" w14:textId="77777777" w:rsidTr="00D23F49">
        <w:trPr>
          <w:trHeight w:val="593"/>
        </w:trPr>
        <w:tc>
          <w:tcPr>
            <w:tcW w:w="10123" w:type="dxa"/>
            <w:gridSpan w:val="13"/>
            <w:tcBorders>
              <w:top w:val="single" w:sz="4" w:space="0" w:color="auto"/>
            </w:tcBorders>
            <w:noWrap/>
          </w:tcPr>
          <w:p w14:paraId="47A6B53A" w14:textId="0F75DD03" w:rsidR="002E0B16" w:rsidRPr="00273870" w:rsidRDefault="002E0B16" w:rsidP="002E0B16">
            <w:pPr>
              <w:spacing w:after="0" w:line="240" w:lineRule="auto"/>
              <w:rPr>
                <w:rFonts w:ascii="Garamond" w:hAnsi="Garamond" w:cs="Arial"/>
                <w:sz w:val="18"/>
                <w:szCs w:val="18"/>
              </w:rPr>
            </w:pPr>
            <w:r w:rsidRPr="00273870">
              <w:rPr>
                <w:rFonts w:ascii="Garamond" w:hAnsi="Garamond" w:cs="Arial"/>
                <w:sz w:val="18"/>
                <w:szCs w:val="18"/>
              </w:rPr>
              <w:t>Table 1</w:t>
            </w:r>
            <w:r w:rsidR="00AA5F10" w:rsidRPr="00273870">
              <w:rPr>
                <w:rFonts w:ascii="Garamond" w:hAnsi="Garamond" w:cs="Arial"/>
                <w:sz w:val="18"/>
                <w:szCs w:val="18"/>
              </w:rPr>
              <w:t>4</w:t>
            </w:r>
            <w:r w:rsidRPr="00273870">
              <w:rPr>
                <w:rFonts w:ascii="Garamond" w:hAnsi="Garamond" w:cs="Arial"/>
                <w:sz w:val="18"/>
                <w:szCs w:val="18"/>
              </w:rPr>
              <w:t xml:space="preserve"> includes the results for semi-log hedonic priding models of the sample including observations with missing energy label data. The results report both the coefficients (Coef.) and the standard errors (Stderr.) of the variables. *** denotes significance at </w:t>
            </w:r>
            <w:r w:rsidR="00382F7F" w:rsidRPr="00273870">
              <w:rPr>
                <w:rFonts w:ascii="Garamond" w:hAnsi="Garamond" w:cs="Arial"/>
                <w:sz w:val="18"/>
                <w:szCs w:val="18"/>
              </w:rPr>
              <w:t xml:space="preserve">the </w:t>
            </w:r>
            <w:r w:rsidRPr="00273870">
              <w:rPr>
                <w:rFonts w:ascii="Garamond" w:hAnsi="Garamond" w:cs="Arial"/>
                <w:sz w:val="18"/>
                <w:szCs w:val="18"/>
              </w:rPr>
              <w:t>1% level, *** denotes significance at the 5% level, and * denotes significance at the 10% level.</w:t>
            </w:r>
          </w:p>
        </w:tc>
      </w:tr>
      <w:bookmarkEnd w:id="21"/>
    </w:tbl>
    <w:p w14:paraId="468D9C27" w14:textId="77777777" w:rsidR="00B70355" w:rsidRPr="00273870" w:rsidRDefault="00B70355" w:rsidP="00312AF0">
      <w:pPr>
        <w:spacing w:line="240" w:lineRule="auto"/>
        <w:rPr>
          <w:rFonts w:ascii="Arial" w:hAnsi="Arial" w:cs="Arial"/>
        </w:rPr>
      </w:pPr>
    </w:p>
    <w:p w14:paraId="6E53D229" w14:textId="3EB7C233" w:rsidR="00C02FCC" w:rsidRPr="00273870" w:rsidRDefault="006E647D" w:rsidP="004968EF">
      <w:pPr>
        <w:pStyle w:val="Heading3"/>
        <w:spacing w:after="160" w:line="360" w:lineRule="auto"/>
        <w:rPr>
          <w:rFonts w:ascii="Garamond" w:hAnsi="Garamond" w:cs="Times New Roman"/>
          <w:b/>
          <w:bCs/>
          <w:color w:val="auto"/>
        </w:rPr>
      </w:pPr>
      <w:bookmarkStart w:id="22" w:name="_Toc138665572"/>
      <w:r w:rsidRPr="00273870">
        <w:rPr>
          <w:rFonts w:ascii="Garamond" w:hAnsi="Garamond" w:cs="Times New Roman"/>
          <w:b/>
          <w:bCs/>
          <w:color w:val="auto"/>
        </w:rPr>
        <w:t xml:space="preserve">Section </w:t>
      </w:r>
      <w:r w:rsidR="00D2099C" w:rsidRPr="00273870">
        <w:rPr>
          <w:rFonts w:ascii="Garamond" w:hAnsi="Garamond" w:cs="Times New Roman"/>
          <w:b/>
          <w:bCs/>
          <w:color w:val="auto"/>
        </w:rPr>
        <w:t>4</w:t>
      </w:r>
      <w:r w:rsidRPr="00273870">
        <w:rPr>
          <w:rFonts w:ascii="Garamond" w:hAnsi="Garamond" w:cs="Times New Roman"/>
          <w:b/>
          <w:bCs/>
          <w:color w:val="auto"/>
        </w:rPr>
        <w:t xml:space="preserve">.1.4: </w:t>
      </w:r>
      <w:r w:rsidR="00C02FCC" w:rsidRPr="00273870">
        <w:rPr>
          <w:rFonts w:ascii="Garamond" w:hAnsi="Garamond" w:cs="Times New Roman"/>
          <w:b/>
          <w:bCs/>
          <w:color w:val="auto"/>
        </w:rPr>
        <w:t>Model 4:</w:t>
      </w:r>
      <w:r w:rsidRPr="00273870">
        <w:rPr>
          <w:rFonts w:ascii="Garamond" w:hAnsi="Garamond" w:cs="Times New Roman"/>
          <w:b/>
          <w:bCs/>
          <w:color w:val="auto"/>
        </w:rPr>
        <w:t xml:space="preserve"> Social Dimension of Sustainability</w:t>
      </w:r>
      <w:bookmarkEnd w:id="22"/>
    </w:p>
    <w:p w14:paraId="5546D5E9" w14:textId="06E31724" w:rsidR="00AE1911" w:rsidRPr="00A35CC9" w:rsidRDefault="00C02FCC" w:rsidP="004968EF">
      <w:pPr>
        <w:spacing w:after="0" w:line="360" w:lineRule="auto"/>
        <w:jc w:val="both"/>
        <w:rPr>
          <w:rFonts w:ascii="Garamond" w:hAnsi="Garamond" w:cs="Times New Roman"/>
          <w:sz w:val="24"/>
          <w:szCs w:val="24"/>
        </w:rPr>
      </w:pPr>
      <w:r w:rsidRPr="00A35CC9">
        <w:rPr>
          <w:rFonts w:ascii="Garamond" w:hAnsi="Garamond" w:cs="Times New Roman"/>
          <w:sz w:val="24"/>
          <w:szCs w:val="24"/>
        </w:rPr>
        <w:t>Model 4</w:t>
      </w:r>
      <w:r w:rsidR="00AE1911" w:rsidRPr="00A35CC9">
        <w:rPr>
          <w:rFonts w:ascii="Garamond" w:hAnsi="Garamond" w:cs="Times New Roman"/>
          <w:sz w:val="24"/>
          <w:szCs w:val="24"/>
        </w:rPr>
        <w:t xml:space="preserve">, </w:t>
      </w:r>
      <w:r w:rsidR="00472318" w:rsidRPr="00A35CC9">
        <w:rPr>
          <w:rFonts w:ascii="Garamond" w:hAnsi="Garamond" w:cs="Times New Roman"/>
          <w:sz w:val="24"/>
          <w:szCs w:val="24"/>
        </w:rPr>
        <w:t>shown</w:t>
      </w:r>
      <w:r w:rsidR="00AE1911" w:rsidRPr="00A35CC9">
        <w:rPr>
          <w:rFonts w:ascii="Garamond" w:hAnsi="Garamond" w:cs="Times New Roman"/>
          <w:sz w:val="24"/>
          <w:szCs w:val="24"/>
        </w:rPr>
        <w:t xml:space="preserve"> in table</w:t>
      </w:r>
      <w:r w:rsidR="002E0B16" w:rsidRPr="00A35CC9">
        <w:rPr>
          <w:rFonts w:ascii="Garamond" w:hAnsi="Garamond" w:cs="Times New Roman"/>
          <w:sz w:val="24"/>
          <w:szCs w:val="24"/>
        </w:rPr>
        <w:t xml:space="preserve"> 1</w:t>
      </w:r>
      <w:r w:rsidR="00457205" w:rsidRPr="00A35CC9">
        <w:rPr>
          <w:rFonts w:ascii="Garamond" w:hAnsi="Garamond" w:cs="Times New Roman"/>
          <w:sz w:val="24"/>
          <w:szCs w:val="24"/>
        </w:rPr>
        <w:t>4</w:t>
      </w:r>
      <w:r w:rsidR="002E0B16" w:rsidRPr="00A35CC9">
        <w:rPr>
          <w:rFonts w:ascii="Garamond" w:hAnsi="Garamond" w:cs="Times New Roman"/>
          <w:sz w:val="24"/>
          <w:szCs w:val="24"/>
        </w:rPr>
        <w:t>b</w:t>
      </w:r>
      <w:r w:rsidR="00AE1911" w:rsidRPr="00A35CC9">
        <w:rPr>
          <w:rFonts w:ascii="Garamond" w:hAnsi="Garamond" w:cs="Times New Roman"/>
          <w:sz w:val="24"/>
          <w:szCs w:val="24"/>
        </w:rPr>
        <w:t>,</w:t>
      </w:r>
      <w:r w:rsidRPr="00A35CC9">
        <w:rPr>
          <w:rFonts w:ascii="Garamond" w:hAnsi="Garamond" w:cs="Times New Roman"/>
          <w:sz w:val="24"/>
          <w:szCs w:val="24"/>
        </w:rPr>
        <w:t xml:space="preserve"> includes the variables related to the social dimension of sustainability</w:t>
      </w:r>
      <w:r w:rsidR="0066599A" w:rsidRPr="00A35CC9">
        <w:rPr>
          <w:rFonts w:ascii="Garamond" w:hAnsi="Garamond" w:cs="Times New Roman"/>
          <w:sz w:val="24"/>
          <w:szCs w:val="24"/>
        </w:rPr>
        <w:t>. The social dimension of sustainability</w:t>
      </w:r>
      <w:r w:rsidR="00AE1911" w:rsidRPr="00A35CC9">
        <w:rPr>
          <w:rFonts w:ascii="Garamond" w:hAnsi="Garamond" w:cs="Times New Roman"/>
          <w:sz w:val="24"/>
          <w:szCs w:val="24"/>
        </w:rPr>
        <w:t xml:space="preserve"> </w:t>
      </w:r>
      <w:r w:rsidR="0066599A" w:rsidRPr="00A35CC9">
        <w:rPr>
          <w:rFonts w:ascii="Garamond" w:hAnsi="Garamond" w:cs="Times New Roman"/>
          <w:sz w:val="24"/>
          <w:szCs w:val="24"/>
        </w:rPr>
        <w:t>consists</w:t>
      </w:r>
      <w:r w:rsidR="00AE1911" w:rsidRPr="00A35CC9">
        <w:rPr>
          <w:rFonts w:ascii="Garamond" w:hAnsi="Garamond" w:cs="Times New Roman"/>
          <w:sz w:val="24"/>
          <w:szCs w:val="24"/>
        </w:rPr>
        <w:t xml:space="preserve"> of for instance:</w:t>
      </w:r>
      <w:r w:rsidRPr="00A35CC9">
        <w:rPr>
          <w:rFonts w:ascii="Garamond" w:hAnsi="Garamond" w:cs="Times New Roman"/>
          <w:sz w:val="24"/>
          <w:szCs w:val="24"/>
        </w:rPr>
        <w:t xml:space="preserve"> closeness to the police stations, demographics score</w:t>
      </w:r>
      <w:r w:rsidR="00AE1911" w:rsidRPr="00A35CC9">
        <w:rPr>
          <w:rFonts w:ascii="Garamond" w:hAnsi="Garamond" w:cs="Times New Roman"/>
          <w:sz w:val="24"/>
          <w:szCs w:val="24"/>
        </w:rPr>
        <w:t xml:space="preserve"> of </w:t>
      </w:r>
      <w:r w:rsidR="00BF775F" w:rsidRPr="00A35CC9">
        <w:rPr>
          <w:rFonts w:ascii="Garamond" w:hAnsi="Garamond" w:cs="Times New Roman"/>
          <w:sz w:val="24"/>
          <w:szCs w:val="24"/>
        </w:rPr>
        <w:t xml:space="preserve">the </w:t>
      </w:r>
      <w:r w:rsidR="00AE1911" w:rsidRPr="00A35CC9">
        <w:rPr>
          <w:rFonts w:ascii="Garamond" w:hAnsi="Garamond" w:cs="Times New Roman"/>
          <w:sz w:val="24"/>
          <w:szCs w:val="24"/>
        </w:rPr>
        <w:t xml:space="preserve">subdistrict, </w:t>
      </w:r>
      <w:r w:rsidRPr="00A35CC9">
        <w:rPr>
          <w:rFonts w:ascii="Garamond" w:hAnsi="Garamond" w:cs="Times New Roman"/>
          <w:sz w:val="24"/>
          <w:szCs w:val="24"/>
        </w:rPr>
        <w:t>and the accessibility to</w:t>
      </w:r>
      <w:r w:rsidR="00AE1911" w:rsidRPr="00A35CC9">
        <w:rPr>
          <w:rFonts w:ascii="Garamond" w:hAnsi="Garamond" w:cs="Times New Roman"/>
          <w:sz w:val="24"/>
          <w:szCs w:val="24"/>
        </w:rPr>
        <w:t xml:space="preserve"> public</w:t>
      </w:r>
      <w:r w:rsidRPr="00A35CC9">
        <w:rPr>
          <w:rFonts w:ascii="Garamond" w:hAnsi="Garamond" w:cs="Times New Roman"/>
          <w:sz w:val="24"/>
          <w:szCs w:val="24"/>
        </w:rPr>
        <w:t xml:space="preserve"> services and</w:t>
      </w:r>
      <w:r w:rsidR="00AE1911" w:rsidRPr="00A35CC9">
        <w:rPr>
          <w:rFonts w:ascii="Garamond" w:hAnsi="Garamond" w:cs="Times New Roman"/>
          <w:sz w:val="24"/>
          <w:szCs w:val="24"/>
        </w:rPr>
        <w:t xml:space="preserve"> </w:t>
      </w:r>
      <w:r w:rsidRPr="00A35CC9">
        <w:rPr>
          <w:rFonts w:ascii="Garamond" w:hAnsi="Garamond" w:cs="Times New Roman"/>
          <w:sz w:val="24"/>
          <w:szCs w:val="24"/>
        </w:rPr>
        <w:t xml:space="preserve">amenities. The inclusion of the social-related sustainable variables increases the R-squared by </w:t>
      </w:r>
      <w:r w:rsidR="00AE1911" w:rsidRPr="00A35CC9">
        <w:rPr>
          <w:rFonts w:ascii="Garamond" w:hAnsi="Garamond" w:cs="Times New Roman"/>
          <w:sz w:val="24"/>
          <w:szCs w:val="24"/>
        </w:rPr>
        <w:t>2</w:t>
      </w:r>
      <w:r w:rsidRPr="00A35CC9">
        <w:rPr>
          <w:rFonts w:ascii="Garamond" w:hAnsi="Garamond" w:cs="Times New Roman"/>
          <w:sz w:val="24"/>
          <w:szCs w:val="24"/>
        </w:rPr>
        <w:t xml:space="preserve"> percentage point</w:t>
      </w:r>
      <w:r w:rsidR="00BF775F" w:rsidRPr="00A35CC9">
        <w:rPr>
          <w:rFonts w:ascii="Garamond" w:hAnsi="Garamond" w:cs="Times New Roman"/>
          <w:sz w:val="24"/>
          <w:szCs w:val="24"/>
        </w:rPr>
        <w:t>s</w:t>
      </w:r>
      <w:r w:rsidRPr="00A35CC9">
        <w:rPr>
          <w:rFonts w:ascii="Garamond" w:hAnsi="Garamond" w:cs="Times New Roman"/>
          <w:sz w:val="24"/>
          <w:szCs w:val="24"/>
        </w:rPr>
        <w:t xml:space="preserve"> </w:t>
      </w:r>
      <w:r w:rsidR="00AE1911" w:rsidRPr="00A35CC9">
        <w:rPr>
          <w:rFonts w:ascii="Garamond" w:hAnsi="Garamond" w:cs="Times New Roman"/>
          <w:sz w:val="24"/>
          <w:szCs w:val="24"/>
        </w:rPr>
        <w:t xml:space="preserve">to 84.6% </w:t>
      </w:r>
      <w:r w:rsidRPr="00A35CC9">
        <w:rPr>
          <w:rFonts w:ascii="Garamond" w:hAnsi="Garamond" w:cs="Times New Roman"/>
          <w:sz w:val="24"/>
          <w:szCs w:val="24"/>
        </w:rPr>
        <w:t xml:space="preserve">compared to </w:t>
      </w:r>
      <w:r w:rsidR="00AE1911" w:rsidRPr="00A35CC9">
        <w:rPr>
          <w:rFonts w:ascii="Garamond" w:hAnsi="Garamond" w:cs="Times New Roman"/>
          <w:sz w:val="24"/>
          <w:szCs w:val="24"/>
        </w:rPr>
        <w:t>a pricing model which only includes housing-specific variables (model 1).</w:t>
      </w:r>
      <w:r w:rsidRPr="00A35CC9">
        <w:rPr>
          <w:rFonts w:ascii="Garamond" w:hAnsi="Garamond" w:cs="Times New Roman"/>
          <w:sz w:val="24"/>
          <w:szCs w:val="24"/>
        </w:rPr>
        <w:t xml:space="preserve"> </w:t>
      </w:r>
      <w:r w:rsidR="00AE1911" w:rsidRPr="00A35CC9">
        <w:rPr>
          <w:rFonts w:ascii="Garamond" w:hAnsi="Garamond" w:cs="Times New Roman"/>
          <w:sz w:val="24"/>
          <w:szCs w:val="24"/>
        </w:rPr>
        <w:t>The inclusion of the social-related sustainable variables introduces, except the neighborhood density, no variables with problematic VIF</w:t>
      </w:r>
      <w:r w:rsidR="00BF775F" w:rsidRPr="00A35CC9">
        <w:rPr>
          <w:rFonts w:ascii="Garamond" w:hAnsi="Garamond" w:cs="Times New Roman"/>
          <w:sz w:val="24"/>
          <w:szCs w:val="24"/>
        </w:rPr>
        <w:t xml:space="preserve"> </w:t>
      </w:r>
      <w:r w:rsidR="00AE1911" w:rsidRPr="00A35CC9">
        <w:rPr>
          <w:rFonts w:ascii="Garamond" w:hAnsi="Garamond" w:cs="Times New Roman"/>
          <w:sz w:val="24"/>
          <w:szCs w:val="24"/>
        </w:rPr>
        <w:t>statistics</w:t>
      </w:r>
      <w:r w:rsidR="000E6CBD" w:rsidRPr="00A35CC9">
        <w:rPr>
          <w:rFonts w:ascii="Garamond" w:hAnsi="Garamond" w:cs="Times New Roman"/>
          <w:sz w:val="24"/>
          <w:szCs w:val="24"/>
        </w:rPr>
        <w:t xml:space="preserve"> as shown in table 15 in the appendix</w:t>
      </w:r>
      <w:r w:rsidR="00AE1911" w:rsidRPr="00A35CC9">
        <w:rPr>
          <w:rFonts w:ascii="Garamond" w:hAnsi="Garamond" w:cs="Times New Roman"/>
          <w:sz w:val="24"/>
          <w:szCs w:val="24"/>
        </w:rPr>
        <w:t xml:space="preserve">. </w:t>
      </w:r>
      <w:r w:rsidR="001956F9" w:rsidRPr="00A35CC9">
        <w:rPr>
          <w:rFonts w:ascii="Garamond" w:hAnsi="Garamond" w:cs="Times New Roman"/>
          <w:sz w:val="24"/>
          <w:szCs w:val="24"/>
        </w:rPr>
        <w:t xml:space="preserve"> The </w:t>
      </w:r>
      <w:r w:rsidR="001956F9" w:rsidRPr="00A35CC9">
        <w:rPr>
          <w:rFonts w:ascii="Garamond" w:hAnsi="Garamond" w:cs="Times New Roman"/>
          <w:sz w:val="24"/>
          <w:szCs w:val="24"/>
        </w:rPr>
        <w:lastRenderedPageBreak/>
        <w:t>high VIF test</w:t>
      </w:r>
      <w:r w:rsidR="00382F7F" w:rsidRPr="00A35CC9">
        <w:rPr>
          <w:rFonts w:ascii="Garamond" w:hAnsi="Garamond" w:cs="Times New Roman"/>
          <w:sz w:val="24"/>
          <w:szCs w:val="24"/>
        </w:rPr>
        <w:t xml:space="preserve"> </w:t>
      </w:r>
      <w:r w:rsidR="001956F9" w:rsidRPr="00A35CC9">
        <w:rPr>
          <w:rFonts w:ascii="Garamond" w:hAnsi="Garamond" w:cs="Times New Roman"/>
          <w:sz w:val="24"/>
          <w:szCs w:val="24"/>
        </w:rPr>
        <w:t>statistic for the neighborhood density is caused by correlation with the dummy district variables. Additionally,</w:t>
      </w:r>
      <w:r w:rsidR="00AE1911" w:rsidRPr="00A35CC9">
        <w:rPr>
          <w:rFonts w:ascii="Garamond" w:hAnsi="Garamond" w:cs="Times New Roman"/>
          <w:sz w:val="24"/>
          <w:szCs w:val="24"/>
        </w:rPr>
        <w:t xml:space="preserve"> </w:t>
      </w:r>
      <w:r w:rsidR="001956F9" w:rsidRPr="00A35CC9">
        <w:rPr>
          <w:rFonts w:ascii="Garamond" w:hAnsi="Garamond" w:cs="Times New Roman"/>
          <w:sz w:val="24"/>
          <w:szCs w:val="24"/>
        </w:rPr>
        <w:t xml:space="preserve">overall </w:t>
      </w:r>
      <w:r w:rsidR="00AE1911" w:rsidRPr="00A35CC9">
        <w:rPr>
          <w:rFonts w:ascii="Garamond" w:hAnsi="Garamond" w:cs="Times New Roman"/>
          <w:sz w:val="24"/>
          <w:szCs w:val="24"/>
        </w:rPr>
        <w:t>higher observe</w:t>
      </w:r>
      <w:r w:rsidR="00BF775F" w:rsidRPr="00A35CC9">
        <w:rPr>
          <w:rFonts w:ascii="Garamond" w:hAnsi="Garamond" w:cs="Times New Roman"/>
          <w:sz w:val="24"/>
          <w:szCs w:val="24"/>
        </w:rPr>
        <w:t xml:space="preserve">d VIF </w:t>
      </w:r>
      <w:r w:rsidR="00AE1911" w:rsidRPr="00A35CC9">
        <w:rPr>
          <w:rFonts w:ascii="Garamond" w:hAnsi="Garamond" w:cs="Times New Roman"/>
          <w:sz w:val="24"/>
          <w:szCs w:val="24"/>
        </w:rPr>
        <w:t xml:space="preserve">statistics for most social-related variables in contrast to the variables of other earlier </w:t>
      </w:r>
      <w:r w:rsidR="001956F9" w:rsidRPr="00A35CC9">
        <w:rPr>
          <w:rFonts w:ascii="Garamond" w:hAnsi="Garamond" w:cs="Times New Roman"/>
          <w:sz w:val="24"/>
          <w:szCs w:val="24"/>
        </w:rPr>
        <w:t xml:space="preserve">sustainable </w:t>
      </w:r>
      <w:r w:rsidR="00AE1911" w:rsidRPr="00A35CC9">
        <w:rPr>
          <w:rFonts w:ascii="Garamond" w:hAnsi="Garamond" w:cs="Times New Roman"/>
          <w:sz w:val="24"/>
          <w:szCs w:val="24"/>
        </w:rPr>
        <w:t xml:space="preserve">dimensions </w:t>
      </w:r>
      <w:r w:rsidR="001956F9" w:rsidRPr="00A35CC9">
        <w:rPr>
          <w:rFonts w:ascii="Garamond" w:hAnsi="Garamond" w:cs="Times New Roman"/>
          <w:sz w:val="24"/>
          <w:szCs w:val="24"/>
        </w:rPr>
        <w:t>are observed. This</w:t>
      </w:r>
      <w:r w:rsidR="00AE1911" w:rsidRPr="00A35CC9">
        <w:rPr>
          <w:rFonts w:ascii="Garamond" w:hAnsi="Garamond" w:cs="Times New Roman"/>
          <w:sz w:val="24"/>
          <w:szCs w:val="24"/>
        </w:rPr>
        <w:t xml:space="preserve"> is mainly caused by </w:t>
      </w:r>
      <w:r w:rsidR="008367DC" w:rsidRPr="00A35CC9">
        <w:rPr>
          <w:rFonts w:ascii="Garamond" w:hAnsi="Garamond" w:cs="Times New Roman"/>
          <w:sz w:val="24"/>
          <w:szCs w:val="24"/>
        </w:rPr>
        <w:t xml:space="preserve">the </w:t>
      </w:r>
      <w:r w:rsidR="00AE1911" w:rsidRPr="00A35CC9">
        <w:rPr>
          <w:rFonts w:ascii="Garamond" w:hAnsi="Garamond" w:cs="Times New Roman"/>
          <w:sz w:val="24"/>
          <w:szCs w:val="24"/>
        </w:rPr>
        <w:t>correlation</w:t>
      </w:r>
      <w:r w:rsidR="001956F9" w:rsidRPr="00A35CC9">
        <w:rPr>
          <w:rFonts w:ascii="Garamond" w:hAnsi="Garamond" w:cs="Times New Roman"/>
          <w:sz w:val="24"/>
          <w:szCs w:val="24"/>
        </w:rPr>
        <w:t xml:space="preserve"> between the access to</w:t>
      </w:r>
      <w:r w:rsidR="00AE1911" w:rsidRPr="00A35CC9">
        <w:rPr>
          <w:rFonts w:ascii="Garamond" w:hAnsi="Garamond" w:cs="Times New Roman"/>
          <w:sz w:val="24"/>
          <w:szCs w:val="24"/>
        </w:rPr>
        <w:t xml:space="preserve"> the amenities</w:t>
      </w:r>
      <w:r w:rsidR="001956F9" w:rsidRPr="00A35CC9">
        <w:rPr>
          <w:rFonts w:ascii="Garamond" w:hAnsi="Garamond" w:cs="Times New Roman"/>
          <w:sz w:val="24"/>
          <w:szCs w:val="24"/>
        </w:rPr>
        <w:t>/services variables</w:t>
      </w:r>
      <w:r w:rsidR="00AE1911" w:rsidRPr="00A35CC9">
        <w:rPr>
          <w:rFonts w:ascii="Garamond" w:hAnsi="Garamond" w:cs="Times New Roman"/>
          <w:sz w:val="24"/>
          <w:szCs w:val="24"/>
        </w:rPr>
        <w:t>.</w:t>
      </w:r>
      <w:r w:rsidR="001956F9" w:rsidRPr="00A35CC9">
        <w:rPr>
          <w:rFonts w:ascii="Garamond" w:hAnsi="Garamond" w:cs="Times New Roman"/>
          <w:sz w:val="24"/>
          <w:szCs w:val="24"/>
        </w:rPr>
        <w:t xml:space="preserve"> For example, bars and restaurants are in practice often located close to big shopping places.  However, th</w:t>
      </w:r>
      <w:r w:rsidR="00B25B82">
        <w:rPr>
          <w:rFonts w:ascii="Garamond" w:hAnsi="Garamond" w:cs="Times New Roman"/>
          <w:sz w:val="24"/>
          <w:szCs w:val="24"/>
        </w:rPr>
        <w:t>ese</w:t>
      </w:r>
      <w:r w:rsidR="001956F9" w:rsidRPr="00A35CC9">
        <w:rPr>
          <w:rFonts w:ascii="Garamond" w:hAnsi="Garamond" w:cs="Times New Roman"/>
          <w:sz w:val="24"/>
          <w:szCs w:val="24"/>
        </w:rPr>
        <w:t xml:space="preserve"> VIF test</w:t>
      </w:r>
      <w:r w:rsidR="008367DC" w:rsidRPr="00A35CC9">
        <w:rPr>
          <w:rFonts w:ascii="Garamond" w:hAnsi="Garamond" w:cs="Times New Roman"/>
          <w:sz w:val="24"/>
          <w:szCs w:val="24"/>
        </w:rPr>
        <w:t xml:space="preserve"> </w:t>
      </w:r>
      <w:r w:rsidR="00472318" w:rsidRPr="00A35CC9">
        <w:rPr>
          <w:rFonts w:ascii="Garamond" w:hAnsi="Garamond" w:cs="Times New Roman"/>
          <w:sz w:val="24"/>
          <w:szCs w:val="24"/>
        </w:rPr>
        <w:t>statistics are</w:t>
      </w:r>
      <w:r w:rsidR="001956F9" w:rsidRPr="00A35CC9">
        <w:rPr>
          <w:rFonts w:ascii="Garamond" w:hAnsi="Garamond" w:cs="Times New Roman"/>
          <w:sz w:val="24"/>
          <w:szCs w:val="24"/>
        </w:rPr>
        <w:t xml:space="preserve"> not problematically high.</w:t>
      </w:r>
      <w:r w:rsidR="00AE1911" w:rsidRPr="00A35CC9">
        <w:rPr>
          <w:rFonts w:ascii="Garamond" w:hAnsi="Garamond" w:cs="Times New Roman"/>
          <w:sz w:val="24"/>
          <w:szCs w:val="24"/>
        </w:rPr>
        <w:t xml:space="preserve"> Misspecification of the model is rejected in </w:t>
      </w:r>
      <w:r w:rsidR="00BF775F" w:rsidRPr="00A35CC9">
        <w:rPr>
          <w:rFonts w:ascii="Garamond" w:hAnsi="Garamond" w:cs="Times New Roman"/>
          <w:sz w:val="24"/>
          <w:szCs w:val="24"/>
        </w:rPr>
        <w:t xml:space="preserve">the </w:t>
      </w:r>
      <w:r w:rsidR="00AE1911" w:rsidRPr="00A35CC9">
        <w:rPr>
          <w:rFonts w:ascii="Garamond" w:hAnsi="Garamond" w:cs="Times New Roman"/>
          <w:sz w:val="24"/>
          <w:szCs w:val="24"/>
        </w:rPr>
        <w:t xml:space="preserve">Ramsey </w:t>
      </w:r>
      <w:r w:rsidR="00A64E1D" w:rsidRPr="00A35CC9">
        <w:rPr>
          <w:rFonts w:ascii="Garamond" w:hAnsi="Garamond" w:cs="Times New Roman"/>
          <w:sz w:val="24"/>
          <w:szCs w:val="24"/>
        </w:rPr>
        <w:t>R</w:t>
      </w:r>
      <w:r w:rsidR="00AE1911" w:rsidRPr="00A35CC9">
        <w:rPr>
          <w:rFonts w:ascii="Garamond" w:hAnsi="Garamond" w:cs="Times New Roman"/>
          <w:sz w:val="24"/>
          <w:szCs w:val="24"/>
        </w:rPr>
        <w:t>eset test (p-value: 0.</w:t>
      </w:r>
      <w:r w:rsidR="000E6CBD" w:rsidRPr="00A35CC9">
        <w:rPr>
          <w:rFonts w:ascii="Garamond" w:hAnsi="Garamond" w:cs="Times New Roman"/>
          <w:sz w:val="24"/>
          <w:szCs w:val="24"/>
        </w:rPr>
        <w:t>61</w:t>
      </w:r>
      <w:r w:rsidR="00AE1911" w:rsidRPr="00A35CC9">
        <w:rPr>
          <w:rFonts w:ascii="Garamond" w:hAnsi="Garamond" w:cs="Times New Roman"/>
          <w:sz w:val="24"/>
          <w:szCs w:val="24"/>
        </w:rPr>
        <w:t xml:space="preserve">). The housing-specific variables are mostly in with the findings of the earlier models. The only difference is the change of the energy consumption label A dummy variable to negative and insignificant. This is likely caused </w:t>
      </w:r>
      <w:r w:rsidR="008367DC" w:rsidRPr="00A35CC9">
        <w:rPr>
          <w:rFonts w:ascii="Garamond" w:hAnsi="Garamond" w:cs="Times New Roman"/>
          <w:sz w:val="24"/>
          <w:szCs w:val="24"/>
        </w:rPr>
        <w:t xml:space="preserve">by </w:t>
      </w:r>
      <w:r w:rsidR="00AE1911" w:rsidRPr="00A35CC9">
        <w:rPr>
          <w:rFonts w:ascii="Garamond" w:hAnsi="Garamond" w:cs="Times New Roman"/>
          <w:sz w:val="24"/>
          <w:szCs w:val="24"/>
        </w:rPr>
        <w:t>the low presence of the dummy variable in the sample (2.1%).</w:t>
      </w:r>
      <w:r w:rsidR="000E6CBD" w:rsidRPr="00A35CC9">
        <w:rPr>
          <w:rFonts w:ascii="Garamond" w:hAnsi="Garamond" w:cs="Times New Roman"/>
          <w:sz w:val="24"/>
          <w:szCs w:val="24"/>
        </w:rPr>
        <w:t xml:space="preserve"> Hereby the dummy variable can </w:t>
      </w:r>
      <w:r w:rsidR="00472318" w:rsidRPr="00A35CC9">
        <w:rPr>
          <w:rFonts w:ascii="Garamond" w:hAnsi="Garamond" w:cs="Times New Roman"/>
          <w:sz w:val="24"/>
          <w:szCs w:val="24"/>
        </w:rPr>
        <w:t>overfit</w:t>
      </w:r>
      <w:r w:rsidR="000E6CBD" w:rsidRPr="00A35CC9">
        <w:rPr>
          <w:rFonts w:ascii="Garamond" w:hAnsi="Garamond" w:cs="Times New Roman"/>
          <w:sz w:val="24"/>
          <w:szCs w:val="24"/>
        </w:rPr>
        <w:t xml:space="preserve"> on a low number of observations.</w:t>
      </w:r>
    </w:p>
    <w:p w14:paraId="34532087" w14:textId="5BAD844B" w:rsidR="00AE1911" w:rsidRPr="00A35CC9" w:rsidRDefault="00AE1911" w:rsidP="004968EF">
      <w:pPr>
        <w:spacing w:after="0" w:line="360" w:lineRule="auto"/>
        <w:jc w:val="both"/>
        <w:rPr>
          <w:rFonts w:ascii="Garamond" w:hAnsi="Garamond" w:cs="Times New Roman"/>
          <w:sz w:val="24"/>
          <w:szCs w:val="24"/>
        </w:rPr>
      </w:pPr>
    </w:p>
    <w:p w14:paraId="7ED2ECB0" w14:textId="50FB72CE" w:rsidR="00546BA6" w:rsidRPr="00A35CC9" w:rsidRDefault="000A29F6" w:rsidP="004968EF">
      <w:pPr>
        <w:spacing w:after="0" w:line="360" w:lineRule="auto"/>
        <w:jc w:val="both"/>
        <w:rPr>
          <w:rFonts w:ascii="Garamond" w:hAnsi="Garamond" w:cs="Times New Roman"/>
          <w:sz w:val="24"/>
          <w:szCs w:val="24"/>
        </w:rPr>
      </w:pPr>
      <w:r w:rsidRPr="00A35CC9">
        <w:rPr>
          <w:rFonts w:ascii="Garamond" w:hAnsi="Garamond" w:cs="Times New Roman"/>
          <w:sz w:val="24"/>
          <w:szCs w:val="24"/>
        </w:rPr>
        <w:t>Most of the social-related sustainable coefficients have a significan</w:t>
      </w:r>
      <w:r w:rsidR="0096455D" w:rsidRPr="00A35CC9">
        <w:rPr>
          <w:rFonts w:ascii="Garamond" w:hAnsi="Garamond" w:cs="Times New Roman"/>
          <w:sz w:val="24"/>
          <w:szCs w:val="24"/>
        </w:rPr>
        <w:t>t</w:t>
      </w:r>
      <w:r w:rsidRPr="00A35CC9">
        <w:rPr>
          <w:rFonts w:ascii="Garamond" w:hAnsi="Garamond" w:cs="Times New Roman"/>
          <w:sz w:val="24"/>
          <w:szCs w:val="24"/>
        </w:rPr>
        <w:t xml:space="preserve"> relationship with housing prices. Only the healthcare variables</w:t>
      </w:r>
      <w:r w:rsidR="000E6CBD" w:rsidRPr="00A35CC9">
        <w:rPr>
          <w:rFonts w:ascii="Garamond" w:hAnsi="Garamond" w:cs="Times New Roman"/>
          <w:sz w:val="24"/>
          <w:szCs w:val="24"/>
        </w:rPr>
        <w:t>:</w:t>
      </w:r>
      <w:r w:rsidRPr="00A35CC9">
        <w:rPr>
          <w:rFonts w:ascii="Garamond" w:hAnsi="Garamond" w:cs="Times New Roman"/>
          <w:sz w:val="24"/>
          <w:szCs w:val="24"/>
        </w:rPr>
        <w:t xml:space="preserve"> the pharmacy and hospital &amp; </w:t>
      </w:r>
      <w:r w:rsidR="000E6CBD" w:rsidRPr="00A35CC9">
        <w:rPr>
          <w:rFonts w:ascii="Garamond" w:hAnsi="Garamond" w:cs="Times New Roman"/>
          <w:sz w:val="24"/>
          <w:szCs w:val="24"/>
        </w:rPr>
        <w:t>clinique</w:t>
      </w:r>
      <w:r w:rsidRPr="00A35CC9">
        <w:rPr>
          <w:rFonts w:ascii="Garamond" w:hAnsi="Garamond" w:cs="Times New Roman"/>
          <w:sz w:val="24"/>
          <w:szCs w:val="24"/>
        </w:rPr>
        <w:t xml:space="preserve"> PCA components have insignificant coefficients. </w:t>
      </w:r>
      <w:r w:rsidR="0096455D" w:rsidRPr="00A35CC9">
        <w:rPr>
          <w:rFonts w:ascii="Garamond" w:hAnsi="Garamond" w:cs="Times New Roman"/>
          <w:sz w:val="24"/>
          <w:szCs w:val="24"/>
        </w:rPr>
        <w:t>Th</w:t>
      </w:r>
      <w:r w:rsidR="00BB550D" w:rsidRPr="00A35CC9">
        <w:rPr>
          <w:rFonts w:ascii="Garamond" w:hAnsi="Garamond" w:cs="Times New Roman"/>
          <w:sz w:val="24"/>
          <w:szCs w:val="24"/>
        </w:rPr>
        <w:t>at access to healthcare has no impact on housing prices is</w:t>
      </w:r>
      <w:r w:rsidR="0096455D" w:rsidRPr="00A35CC9">
        <w:rPr>
          <w:rFonts w:ascii="Garamond" w:hAnsi="Garamond" w:cs="Times New Roman"/>
          <w:sz w:val="24"/>
          <w:szCs w:val="24"/>
        </w:rPr>
        <w:t xml:space="preserve"> </w:t>
      </w:r>
      <w:r w:rsidR="00BF775F" w:rsidRPr="00A35CC9">
        <w:rPr>
          <w:rFonts w:ascii="Garamond" w:hAnsi="Garamond" w:cs="Times New Roman"/>
          <w:sz w:val="24"/>
          <w:szCs w:val="24"/>
        </w:rPr>
        <w:t xml:space="preserve">in </w:t>
      </w:r>
      <w:r w:rsidR="0096455D" w:rsidRPr="00A35CC9">
        <w:rPr>
          <w:rFonts w:ascii="Garamond" w:hAnsi="Garamond" w:cs="Times New Roman"/>
          <w:sz w:val="24"/>
          <w:szCs w:val="24"/>
        </w:rPr>
        <w:t xml:space="preserve">line with the findings of Taltavull de La Paz et al. </w:t>
      </w:r>
      <w:sdt>
        <w:sdtPr>
          <w:rPr>
            <w:rFonts w:ascii="Garamond" w:hAnsi="Garamond" w:cs="Times New Roman"/>
            <w:color w:val="000000"/>
            <w:sz w:val="24"/>
            <w:szCs w:val="24"/>
          </w:rPr>
          <w:tag w:val="MENDELEY_CITATION_v3_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"/>
          <w:id w:val="-1587767669"/>
          <w:placeholder>
            <w:docPart w:val="4E9DE82C58724F70A5429B60E03EA543"/>
          </w:placeholder>
        </w:sdtPr>
        <w:sdtEndPr/>
        <w:sdtContent>
          <w:r w:rsidR="00BB07C8" w:rsidRPr="00A35CC9">
            <w:rPr>
              <w:rFonts w:ascii="Garamond" w:hAnsi="Garamond" w:cs="Times New Roman"/>
              <w:color w:val="000000"/>
              <w:sz w:val="24"/>
              <w:szCs w:val="24"/>
            </w:rPr>
            <w:t>(2019)</w:t>
          </w:r>
        </w:sdtContent>
      </w:sdt>
      <w:r w:rsidR="0096455D" w:rsidRPr="00A35CC9">
        <w:rPr>
          <w:rFonts w:ascii="Garamond" w:hAnsi="Garamond" w:cs="Times New Roman"/>
          <w:sz w:val="24"/>
          <w:szCs w:val="24"/>
        </w:rPr>
        <w:t xml:space="preserve"> for Alicant</w:t>
      </w:r>
      <w:r w:rsidR="00BF775F" w:rsidRPr="00A35CC9">
        <w:rPr>
          <w:rFonts w:ascii="Garamond" w:hAnsi="Garamond" w:cs="Times New Roman"/>
          <w:sz w:val="24"/>
          <w:szCs w:val="24"/>
        </w:rPr>
        <w:t>e</w:t>
      </w:r>
      <w:r w:rsidR="0096455D" w:rsidRPr="00A35CC9">
        <w:rPr>
          <w:rFonts w:ascii="Garamond" w:hAnsi="Garamond" w:cs="Times New Roman"/>
          <w:sz w:val="24"/>
          <w:szCs w:val="24"/>
        </w:rPr>
        <w:t xml:space="preserve">, Spain. But in contrast to the findings of Barcelona by Graells-Garrido et al. </w:t>
      </w:r>
      <w:sdt>
        <w:sdtPr>
          <w:rPr>
            <w:rFonts w:ascii="Garamond" w:hAnsi="Garamond" w:cs="Times New Roman"/>
            <w:color w:val="000000"/>
            <w:sz w:val="24"/>
            <w:szCs w:val="24"/>
          </w:rPr>
          <w:tag w:val="MENDELEY_CITATION_v3_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"/>
          <w:id w:val="725721255"/>
          <w:placeholder>
            <w:docPart w:val="BDC876E7FEC646169F1AFB4E804E0136"/>
          </w:placeholder>
        </w:sdtPr>
        <w:sdtEndPr/>
        <w:sdtContent>
          <w:r w:rsidR="00BB07C8" w:rsidRPr="00A35CC9">
            <w:rPr>
              <w:rFonts w:ascii="Garamond" w:hAnsi="Garamond" w:cs="Times New Roman"/>
              <w:color w:val="000000"/>
              <w:sz w:val="24"/>
              <w:szCs w:val="24"/>
            </w:rPr>
            <w:t>(2021)</w:t>
          </w:r>
        </w:sdtContent>
      </w:sdt>
      <w:r w:rsidR="00BB550D" w:rsidRPr="00A35CC9">
        <w:rPr>
          <w:rFonts w:ascii="Garamond" w:hAnsi="Garamond" w:cs="Times New Roman"/>
          <w:sz w:val="24"/>
          <w:szCs w:val="24"/>
        </w:rPr>
        <w:t>. A</w:t>
      </w:r>
      <w:r w:rsidR="0096455D" w:rsidRPr="00A35CC9">
        <w:rPr>
          <w:rFonts w:ascii="Garamond" w:hAnsi="Garamond" w:cs="Times New Roman"/>
          <w:sz w:val="24"/>
          <w:szCs w:val="24"/>
        </w:rPr>
        <w:t xml:space="preserve">lthough they only studied the </w:t>
      </w:r>
      <w:r w:rsidR="000E6CBD" w:rsidRPr="00A35CC9">
        <w:rPr>
          <w:rFonts w:ascii="Garamond" w:hAnsi="Garamond" w:cs="Times New Roman"/>
          <w:sz w:val="24"/>
          <w:szCs w:val="24"/>
        </w:rPr>
        <w:t>S</w:t>
      </w:r>
      <w:r w:rsidR="0096455D" w:rsidRPr="00A35CC9">
        <w:rPr>
          <w:rFonts w:ascii="Garamond" w:hAnsi="Garamond" w:cs="Times New Roman"/>
          <w:sz w:val="24"/>
          <w:szCs w:val="24"/>
        </w:rPr>
        <w:t xml:space="preserve">pearman </w:t>
      </w:r>
      <w:r w:rsidR="00472318" w:rsidRPr="00A35CC9">
        <w:rPr>
          <w:rFonts w:ascii="Garamond" w:hAnsi="Garamond" w:cs="Times New Roman"/>
          <w:sz w:val="24"/>
          <w:szCs w:val="24"/>
        </w:rPr>
        <w:t xml:space="preserve">rank </w:t>
      </w:r>
      <w:r w:rsidR="0096455D" w:rsidRPr="00A35CC9">
        <w:rPr>
          <w:rFonts w:ascii="Garamond" w:hAnsi="Garamond" w:cs="Times New Roman"/>
          <w:sz w:val="24"/>
          <w:szCs w:val="24"/>
        </w:rPr>
        <w:t>correlation</w:t>
      </w:r>
      <w:r w:rsidR="000E6CBD" w:rsidRPr="00A35CC9">
        <w:rPr>
          <w:rFonts w:ascii="Garamond" w:hAnsi="Garamond" w:cs="Times New Roman"/>
          <w:sz w:val="24"/>
          <w:szCs w:val="24"/>
        </w:rPr>
        <w:t xml:space="preserve"> between variables and the housing rent</w:t>
      </w:r>
      <w:r w:rsidR="0096455D" w:rsidRPr="00A35CC9">
        <w:rPr>
          <w:rFonts w:ascii="Garamond" w:hAnsi="Garamond" w:cs="Times New Roman"/>
          <w:sz w:val="24"/>
          <w:szCs w:val="24"/>
        </w:rPr>
        <w:t>.</w:t>
      </w:r>
      <w:r w:rsidR="00472318" w:rsidRPr="00A35CC9">
        <w:rPr>
          <w:rFonts w:ascii="Garamond" w:hAnsi="Garamond" w:cs="Times New Roman"/>
          <w:sz w:val="24"/>
          <w:szCs w:val="24"/>
        </w:rPr>
        <w:tab/>
      </w:r>
      <w:r w:rsidR="00472318" w:rsidRPr="00A35CC9">
        <w:rPr>
          <w:rFonts w:ascii="Garamond" w:hAnsi="Garamond" w:cs="Times New Roman"/>
          <w:sz w:val="24"/>
          <w:szCs w:val="24"/>
        </w:rPr>
        <w:tab/>
      </w:r>
      <w:r w:rsidR="00472318" w:rsidRPr="00A35CC9">
        <w:rPr>
          <w:rFonts w:ascii="Garamond" w:hAnsi="Garamond" w:cs="Times New Roman"/>
          <w:sz w:val="24"/>
          <w:szCs w:val="24"/>
        </w:rPr>
        <w:tab/>
      </w:r>
      <w:r w:rsidR="00472318" w:rsidRPr="00A35CC9">
        <w:rPr>
          <w:rFonts w:ascii="Garamond" w:hAnsi="Garamond" w:cs="Times New Roman"/>
          <w:sz w:val="24"/>
          <w:szCs w:val="24"/>
        </w:rPr>
        <w:tab/>
      </w:r>
      <w:r w:rsidR="00472318" w:rsidRPr="00A35CC9">
        <w:rPr>
          <w:rFonts w:ascii="Garamond" w:hAnsi="Garamond" w:cs="Times New Roman"/>
          <w:sz w:val="24"/>
          <w:szCs w:val="24"/>
        </w:rPr>
        <w:tab/>
      </w:r>
      <w:r w:rsidR="00472318" w:rsidRPr="00A35CC9">
        <w:rPr>
          <w:rFonts w:ascii="Garamond" w:hAnsi="Garamond" w:cs="Times New Roman"/>
          <w:sz w:val="24"/>
          <w:szCs w:val="24"/>
        </w:rPr>
        <w:tab/>
        <w:t xml:space="preserve"> </w:t>
      </w:r>
      <w:r w:rsidR="0096455D" w:rsidRPr="00A35CC9">
        <w:rPr>
          <w:rFonts w:ascii="Garamond" w:hAnsi="Garamond" w:cs="Times New Roman"/>
          <w:sz w:val="24"/>
          <w:szCs w:val="24"/>
        </w:rPr>
        <w:t xml:space="preserve"> The significant positive coefficient for </w:t>
      </w:r>
      <w:r w:rsidR="00BF775F" w:rsidRPr="00A35CC9">
        <w:rPr>
          <w:rFonts w:ascii="Garamond" w:hAnsi="Garamond" w:cs="Times New Roman"/>
          <w:sz w:val="24"/>
          <w:szCs w:val="24"/>
        </w:rPr>
        <w:t xml:space="preserve">the </w:t>
      </w:r>
      <w:r w:rsidR="0096455D" w:rsidRPr="00A35CC9">
        <w:rPr>
          <w:rFonts w:ascii="Garamond" w:hAnsi="Garamond" w:cs="Times New Roman"/>
          <w:sz w:val="24"/>
          <w:szCs w:val="24"/>
        </w:rPr>
        <w:t xml:space="preserve">police </w:t>
      </w:r>
      <w:r w:rsidR="00C02FCC" w:rsidRPr="00A35CC9">
        <w:rPr>
          <w:rFonts w:ascii="Garamond" w:hAnsi="Garamond" w:cs="Times New Roman"/>
          <w:sz w:val="24"/>
          <w:szCs w:val="24"/>
        </w:rPr>
        <w:t xml:space="preserve">PCA component </w:t>
      </w:r>
      <w:r w:rsidR="0096455D" w:rsidRPr="00A35CC9">
        <w:rPr>
          <w:rFonts w:ascii="Garamond" w:hAnsi="Garamond" w:cs="Times New Roman"/>
          <w:sz w:val="24"/>
          <w:szCs w:val="24"/>
        </w:rPr>
        <w:t>is</w:t>
      </w:r>
      <w:r w:rsidR="00791C2D" w:rsidRPr="00A35CC9">
        <w:rPr>
          <w:rFonts w:ascii="Garamond" w:hAnsi="Garamond" w:cs="Times New Roman"/>
          <w:sz w:val="24"/>
          <w:szCs w:val="24"/>
        </w:rPr>
        <w:t xml:space="preserve"> in line with findings </w:t>
      </w:r>
      <w:r w:rsidR="0096455D" w:rsidRPr="00A35CC9">
        <w:rPr>
          <w:rFonts w:ascii="Garamond" w:hAnsi="Garamond" w:cs="Times New Roman"/>
          <w:sz w:val="24"/>
          <w:szCs w:val="24"/>
        </w:rPr>
        <w:t>for the negative price effect of</w:t>
      </w:r>
      <w:r w:rsidR="00791C2D" w:rsidRPr="00A35CC9">
        <w:rPr>
          <w:rFonts w:ascii="Garamond" w:hAnsi="Garamond" w:cs="Times New Roman"/>
          <w:sz w:val="24"/>
          <w:szCs w:val="24"/>
        </w:rPr>
        <w:t xml:space="preserve"> crime perception rate</w:t>
      </w:r>
      <w:r w:rsidR="0096455D" w:rsidRPr="00A35CC9">
        <w:rPr>
          <w:rFonts w:ascii="Garamond" w:hAnsi="Garamond" w:cs="Times New Roman"/>
          <w:sz w:val="24"/>
          <w:szCs w:val="24"/>
        </w:rPr>
        <w:t xml:space="preserve"> and the positive price effect of perceived security </w:t>
      </w:r>
      <w:r w:rsidR="00791C2D" w:rsidRPr="00A35CC9">
        <w:rPr>
          <w:rFonts w:ascii="Garamond" w:hAnsi="Garamond" w:cs="Times New Roman"/>
          <w:sz w:val="24"/>
          <w:szCs w:val="24"/>
        </w:rPr>
        <w:t xml:space="preserve">in Barcelona by Buonanno et al </w:t>
      </w:r>
      <w:sdt>
        <w:sdtPr>
          <w:rPr>
            <w:rFonts w:ascii="Garamond" w:hAnsi="Garamond" w:cs="Times New Roman"/>
            <w:color w:val="000000"/>
            <w:sz w:val="24"/>
            <w:szCs w:val="24"/>
          </w:rPr>
          <w:tag w:val="MENDELEY_CITATION_v3_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"/>
          <w:id w:val="-136727251"/>
          <w:placeholder>
            <w:docPart w:val="DefaultPlaceholder_-1854013440"/>
          </w:placeholder>
        </w:sdtPr>
        <w:sdtEndPr/>
        <w:sdtContent>
          <w:r w:rsidR="00BB07C8" w:rsidRPr="00A35CC9">
            <w:rPr>
              <w:rFonts w:ascii="Garamond" w:hAnsi="Garamond" w:cs="Times New Roman"/>
              <w:color w:val="000000"/>
              <w:sz w:val="24"/>
              <w:szCs w:val="24"/>
            </w:rPr>
            <w:t>(2013)</w:t>
          </w:r>
        </w:sdtContent>
      </w:sdt>
      <w:r w:rsidR="00791C2D" w:rsidRPr="00A35CC9">
        <w:rPr>
          <w:rFonts w:ascii="Garamond" w:hAnsi="Garamond" w:cs="Times New Roman"/>
          <w:sz w:val="24"/>
          <w:szCs w:val="24"/>
        </w:rPr>
        <w:t>.</w:t>
      </w:r>
      <w:r w:rsidR="0096455D" w:rsidRPr="00A35CC9">
        <w:rPr>
          <w:rFonts w:ascii="Garamond" w:hAnsi="Garamond" w:cs="Times New Roman"/>
          <w:sz w:val="24"/>
          <w:szCs w:val="24"/>
        </w:rPr>
        <w:t xml:space="preserve"> </w:t>
      </w:r>
      <w:r w:rsidR="00BB550D" w:rsidRPr="00A35CC9">
        <w:rPr>
          <w:rFonts w:ascii="Garamond" w:hAnsi="Garamond" w:cs="Times New Roman"/>
          <w:sz w:val="24"/>
          <w:szCs w:val="24"/>
        </w:rPr>
        <w:t>The</w:t>
      </w:r>
      <w:r w:rsidR="0096455D" w:rsidRPr="00A35CC9">
        <w:rPr>
          <w:rFonts w:ascii="Garamond" w:hAnsi="Garamond" w:cs="Times New Roman"/>
          <w:sz w:val="24"/>
          <w:szCs w:val="24"/>
        </w:rPr>
        <w:t xml:space="preserve"> police PCA components might not perfectly capture the safety of a neighborhood</w:t>
      </w:r>
      <w:r w:rsidR="00BB550D" w:rsidRPr="00A35CC9">
        <w:rPr>
          <w:rFonts w:ascii="Garamond" w:hAnsi="Garamond" w:cs="Times New Roman"/>
          <w:sz w:val="24"/>
          <w:szCs w:val="24"/>
        </w:rPr>
        <w:t xml:space="preserve"> but</w:t>
      </w:r>
      <w:r w:rsidR="0096455D" w:rsidRPr="00A35CC9">
        <w:rPr>
          <w:rFonts w:ascii="Garamond" w:hAnsi="Garamond" w:cs="Times New Roman"/>
          <w:sz w:val="24"/>
          <w:szCs w:val="24"/>
        </w:rPr>
        <w:t xml:space="preserve"> </w:t>
      </w:r>
      <w:r w:rsidR="000E6CBD" w:rsidRPr="00A35CC9">
        <w:rPr>
          <w:rFonts w:ascii="Garamond" w:hAnsi="Garamond" w:cs="Times New Roman"/>
          <w:sz w:val="24"/>
          <w:szCs w:val="24"/>
        </w:rPr>
        <w:t xml:space="preserve">no </w:t>
      </w:r>
      <w:r w:rsidR="0096455D" w:rsidRPr="00A35CC9">
        <w:rPr>
          <w:rFonts w:ascii="Garamond" w:hAnsi="Garamond" w:cs="Times New Roman"/>
          <w:sz w:val="24"/>
          <w:szCs w:val="24"/>
        </w:rPr>
        <w:t>other relevant</w:t>
      </w:r>
      <w:r w:rsidR="00791C2D" w:rsidRPr="00A35CC9">
        <w:rPr>
          <w:rFonts w:ascii="Garamond" w:hAnsi="Garamond" w:cs="Times New Roman"/>
          <w:sz w:val="24"/>
          <w:szCs w:val="24"/>
        </w:rPr>
        <w:t xml:space="preserve"> </w:t>
      </w:r>
      <w:r w:rsidR="0096455D" w:rsidRPr="00A35CC9">
        <w:rPr>
          <w:rFonts w:ascii="Garamond" w:hAnsi="Garamond" w:cs="Times New Roman"/>
          <w:sz w:val="24"/>
          <w:szCs w:val="24"/>
        </w:rPr>
        <w:t>data</w:t>
      </w:r>
      <w:r w:rsidR="00791C2D" w:rsidRPr="00A35CC9">
        <w:rPr>
          <w:rFonts w:ascii="Garamond" w:hAnsi="Garamond" w:cs="Times New Roman"/>
          <w:sz w:val="24"/>
          <w:szCs w:val="24"/>
        </w:rPr>
        <w:t xml:space="preserve"> </w:t>
      </w:r>
      <w:r w:rsidR="0096455D" w:rsidRPr="00A35CC9">
        <w:rPr>
          <w:rFonts w:ascii="Garamond" w:hAnsi="Garamond" w:cs="Times New Roman"/>
          <w:sz w:val="24"/>
          <w:szCs w:val="24"/>
        </w:rPr>
        <w:t xml:space="preserve">is provided by the </w:t>
      </w:r>
      <w:r w:rsidR="003376B0" w:rsidRPr="00A35CC9">
        <w:rPr>
          <w:rFonts w:ascii="Garamond" w:hAnsi="Garamond" w:cs="Times New Roman"/>
          <w:sz w:val="24"/>
          <w:szCs w:val="24"/>
        </w:rPr>
        <w:t>City Council</w:t>
      </w:r>
      <w:r w:rsidR="0096455D" w:rsidRPr="00A35CC9">
        <w:rPr>
          <w:rFonts w:ascii="Garamond" w:hAnsi="Garamond" w:cs="Times New Roman"/>
          <w:sz w:val="24"/>
          <w:szCs w:val="24"/>
        </w:rPr>
        <w:t xml:space="preserve"> of </w:t>
      </w:r>
      <w:r w:rsidR="00791C2D" w:rsidRPr="00A35CC9">
        <w:rPr>
          <w:rFonts w:ascii="Garamond" w:hAnsi="Garamond" w:cs="Times New Roman"/>
          <w:sz w:val="24"/>
          <w:szCs w:val="24"/>
        </w:rPr>
        <w:t>Barcelona.</w:t>
      </w:r>
      <w:r w:rsidR="00C02FCC" w:rsidRPr="00A35CC9">
        <w:rPr>
          <w:rFonts w:ascii="Garamond" w:hAnsi="Garamond" w:cs="Times New Roman"/>
          <w:sz w:val="24"/>
          <w:szCs w:val="24"/>
        </w:rPr>
        <w:t xml:space="preserve"> </w:t>
      </w:r>
      <w:r w:rsidR="00A67AFD" w:rsidRPr="00A35CC9">
        <w:rPr>
          <w:rFonts w:ascii="Garamond" w:hAnsi="Garamond" w:cs="Times New Roman"/>
          <w:sz w:val="24"/>
          <w:szCs w:val="24"/>
        </w:rPr>
        <w:t>The bar &amp; restaurant PCA component ha</w:t>
      </w:r>
      <w:r w:rsidR="00BB550D" w:rsidRPr="00A35CC9">
        <w:rPr>
          <w:rFonts w:ascii="Garamond" w:hAnsi="Garamond" w:cs="Times New Roman"/>
          <w:sz w:val="24"/>
          <w:szCs w:val="24"/>
        </w:rPr>
        <w:t>s</w:t>
      </w:r>
      <w:r w:rsidR="00A67AFD" w:rsidRPr="00A35CC9">
        <w:rPr>
          <w:rFonts w:ascii="Garamond" w:hAnsi="Garamond" w:cs="Times New Roman"/>
          <w:sz w:val="24"/>
          <w:szCs w:val="24"/>
        </w:rPr>
        <w:t xml:space="preserve"> the largest positive coefficients of the social PCA component</w:t>
      </w:r>
      <w:r w:rsidR="00BB550D" w:rsidRPr="00A35CC9">
        <w:rPr>
          <w:rFonts w:ascii="Garamond" w:hAnsi="Garamond" w:cs="Times New Roman"/>
          <w:sz w:val="24"/>
          <w:szCs w:val="24"/>
        </w:rPr>
        <w:t xml:space="preserve">s. This </w:t>
      </w:r>
      <w:r w:rsidR="00A67AFD" w:rsidRPr="00A35CC9">
        <w:rPr>
          <w:rFonts w:ascii="Garamond" w:hAnsi="Garamond" w:cs="Times New Roman"/>
          <w:sz w:val="24"/>
          <w:szCs w:val="24"/>
        </w:rPr>
        <w:t>show</w:t>
      </w:r>
      <w:r w:rsidR="00BB550D" w:rsidRPr="00A35CC9">
        <w:rPr>
          <w:rFonts w:ascii="Garamond" w:hAnsi="Garamond" w:cs="Times New Roman"/>
          <w:sz w:val="24"/>
          <w:szCs w:val="24"/>
        </w:rPr>
        <w:t>s t</w:t>
      </w:r>
      <w:r w:rsidR="00A67AFD" w:rsidRPr="00A35CC9">
        <w:rPr>
          <w:rFonts w:ascii="Garamond" w:hAnsi="Garamond" w:cs="Times New Roman"/>
          <w:sz w:val="24"/>
          <w:szCs w:val="24"/>
        </w:rPr>
        <w:t xml:space="preserve">hat the presence of social </w:t>
      </w:r>
      <w:r w:rsidR="00546BA6" w:rsidRPr="00A35CC9">
        <w:rPr>
          <w:rFonts w:ascii="Garamond" w:hAnsi="Garamond" w:cs="Times New Roman"/>
          <w:sz w:val="24"/>
          <w:szCs w:val="24"/>
        </w:rPr>
        <w:t>connection</w:t>
      </w:r>
      <w:r w:rsidR="00A67AFD" w:rsidRPr="00A35CC9">
        <w:rPr>
          <w:rFonts w:ascii="Garamond" w:hAnsi="Garamond" w:cs="Times New Roman"/>
          <w:sz w:val="24"/>
          <w:szCs w:val="24"/>
        </w:rPr>
        <w:t xml:space="preserve"> places </w:t>
      </w:r>
      <w:r w:rsidR="00BB550D" w:rsidRPr="00A35CC9">
        <w:rPr>
          <w:rFonts w:ascii="Garamond" w:hAnsi="Garamond" w:cs="Times New Roman"/>
          <w:sz w:val="24"/>
          <w:szCs w:val="24"/>
        </w:rPr>
        <w:t xml:space="preserve">has a relatively large influence on the willingness to pay </w:t>
      </w:r>
      <w:r w:rsidR="000E6CBD" w:rsidRPr="00A35CC9">
        <w:rPr>
          <w:rFonts w:ascii="Garamond" w:hAnsi="Garamond" w:cs="Times New Roman"/>
          <w:sz w:val="24"/>
          <w:szCs w:val="24"/>
        </w:rPr>
        <w:t xml:space="preserve">for </w:t>
      </w:r>
      <w:r w:rsidR="00BB550D" w:rsidRPr="00A35CC9">
        <w:rPr>
          <w:rFonts w:ascii="Garamond" w:hAnsi="Garamond" w:cs="Times New Roman"/>
          <w:sz w:val="24"/>
          <w:szCs w:val="24"/>
        </w:rPr>
        <w:t xml:space="preserve">housing in </w:t>
      </w:r>
      <w:r w:rsidR="00A67AFD" w:rsidRPr="00A35CC9">
        <w:rPr>
          <w:rFonts w:ascii="Garamond" w:hAnsi="Garamond" w:cs="Times New Roman"/>
          <w:sz w:val="24"/>
          <w:szCs w:val="24"/>
        </w:rPr>
        <w:t>Barcelona</w:t>
      </w:r>
      <w:r w:rsidR="00546BA6" w:rsidRPr="00A35CC9">
        <w:rPr>
          <w:rFonts w:ascii="Garamond" w:hAnsi="Garamond" w:cs="Times New Roman"/>
          <w:sz w:val="24"/>
          <w:szCs w:val="24"/>
        </w:rPr>
        <w:t xml:space="preserve">. This significant positive correlation was also found by Graells-Garrido et al. </w:t>
      </w:r>
      <w:sdt>
        <w:sdtPr>
          <w:rPr>
            <w:rFonts w:ascii="Garamond" w:hAnsi="Garamond" w:cs="Times New Roman"/>
            <w:color w:val="000000"/>
            <w:sz w:val="24"/>
            <w:szCs w:val="24"/>
          </w:rPr>
          <w:tag w:val="MENDELEY_CITATION_v3_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"/>
          <w:id w:val="-1470736594"/>
          <w:placeholder>
            <w:docPart w:val="E4EF983DBDEB49FBB81959D73056D51A"/>
          </w:placeholder>
        </w:sdtPr>
        <w:sdtEndPr/>
        <w:sdtContent>
          <w:r w:rsidR="00BB07C8" w:rsidRPr="00A35CC9">
            <w:rPr>
              <w:rFonts w:ascii="Garamond" w:hAnsi="Garamond" w:cs="Times New Roman"/>
              <w:color w:val="000000"/>
              <w:sz w:val="24"/>
              <w:szCs w:val="24"/>
            </w:rPr>
            <w:t>(2021)</w:t>
          </w:r>
        </w:sdtContent>
      </w:sdt>
      <w:r w:rsidR="00546BA6" w:rsidRPr="00A35CC9">
        <w:rPr>
          <w:rFonts w:ascii="Garamond" w:hAnsi="Garamond" w:cs="Times New Roman"/>
          <w:sz w:val="24"/>
          <w:szCs w:val="24"/>
        </w:rPr>
        <w:t xml:space="preserve">. </w:t>
      </w:r>
      <w:r w:rsidR="00472318" w:rsidRPr="00A35CC9">
        <w:rPr>
          <w:rFonts w:ascii="Garamond" w:hAnsi="Garamond" w:cs="Times New Roman"/>
          <w:sz w:val="24"/>
          <w:szCs w:val="24"/>
        </w:rPr>
        <w:tab/>
      </w:r>
      <w:r w:rsidR="00472318" w:rsidRPr="00A35CC9">
        <w:rPr>
          <w:rFonts w:ascii="Garamond" w:hAnsi="Garamond" w:cs="Times New Roman"/>
          <w:sz w:val="24"/>
          <w:szCs w:val="24"/>
        </w:rPr>
        <w:tab/>
      </w:r>
      <w:r w:rsidR="00472318" w:rsidRPr="00A35CC9">
        <w:rPr>
          <w:rFonts w:ascii="Garamond" w:hAnsi="Garamond" w:cs="Times New Roman"/>
          <w:sz w:val="24"/>
          <w:szCs w:val="24"/>
        </w:rPr>
        <w:tab/>
      </w:r>
      <w:r w:rsidR="00472318" w:rsidRPr="00A35CC9">
        <w:rPr>
          <w:rFonts w:ascii="Garamond" w:hAnsi="Garamond" w:cs="Times New Roman"/>
          <w:sz w:val="24"/>
          <w:szCs w:val="24"/>
        </w:rPr>
        <w:tab/>
      </w:r>
      <w:r w:rsidR="00472318" w:rsidRPr="00A35CC9">
        <w:rPr>
          <w:rFonts w:ascii="Garamond" w:hAnsi="Garamond" w:cs="Times New Roman"/>
          <w:sz w:val="24"/>
          <w:szCs w:val="24"/>
        </w:rPr>
        <w:tab/>
        <w:t xml:space="preserve">          </w:t>
      </w:r>
      <w:r w:rsidR="00546BA6" w:rsidRPr="00A35CC9">
        <w:rPr>
          <w:rFonts w:ascii="Garamond" w:hAnsi="Garamond" w:cs="Times New Roman"/>
          <w:sz w:val="24"/>
          <w:szCs w:val="24"/>
        </w:rPr>
        <w:t>Mixed results are found for the educational PCA components</w:t>
      </w:r>
      <w:r w:rsidR="00BB550D" w:rsidRPr="00A35CC9">
        <w:rPr>
          <w:rFonts w:ascii="Garamond" w:hAnsi="Garamond" w:cs="Times New Roman"/>
          <w:sz w:val="24"/>
          <w:szCs w:val="24"/>
        </w:rPr>
        <w:t>.</w:t>
      </w:r>
      <w:r w:rsidR="00546BA6" w:rsidRPr="00A35CC9">
        <w:rPr>
          <w:rFonts w:ascii="Garamond" w:hAnsi="Garamond" w:cs="Times New Roman"/>
          <w:sz w:val="24"/>
          <w:szCs w:val="24"/>
        </w:rPr>
        <w:t xml:space="preserve"> </w:t>
      </w:r>
      <w:r w:rsidR="00BB550D" w:rsidRPr="00A35CC9">
        <w:rPr>
          <w:rFonts w:ascii="Garamond" w:hAnsi="Garamond" w:cs="Times New Roman"/>
          <w:sz w:val="24"/>
          <w:szCs w:val="24"/>
        </w:rPr>
        <w:t>A</w:t>
      </w:r>
      <w:r w:rsidR="00546BA6" w:rsidRPr="00A35CC9">
        <w:rPr>
          <w:rFonts w:ascii="Garamond" w:hAnsi="Garamond" w:cs="Times New Roman"/>
          <w:sz w:val="24"/>
          <w:szCs w:val="24"/>
        </w:rPr>
        <w:t xml:space="preserve"> significant negative relationship between the housing price is found for the</w:t>
      </w:r>
      <w:r w:rsidR="00C02FCC" w:rsidRPr="00A35CC9">
        <w:rPr>
          <w:rFonts w:ascii="Garamond" w:hAnsi="Garamond" w:cs="Times New Roman"/>
          <w:sz w:val="24"/>
          <w:szCs w:val="24"/>
        </w:rPr>
        <w:t xml:space="preserve"> secondary and lower education </w:t>
      </w:r>
      <w:r w:rsidR="00546BA6" w:rsidRPr="00A35CC9">
        <w:rPr>
          <w:rFonts w:ascii="Garamond" w:hAnsi="Garamond" w:cs="Times New Roman"/>
          <w:sz w:val="24"/>
          <w:szCs w:val="24"/>
        </w:rPr>
        <w:t>PCA component</w:t>
      </w:r>
      <w:r w:rsidR="00BB550D" w:rsidRPr="00A35CC9">
        <w:rPr>
          <w:rFonts w:ascii="Garamond" w:hAnsi="Garamond" w:cs="Times New Roman"/>
          <w:sz w:val="24"/>
          <w:szCs w:val="24"/>
        </w:rPr>
        <w:t>. In contradiction</w:t>
      </w:r>
      <w:r w:rsidR="00382F7F" w:rsidRPr="00A35CC9">
        <w:rPr>
          <w:rFonts w:ascii="Garamond" w:hAnsi="Garamond" w:cs="Times New Roman"/>
          <w:sz w:val="24"/>
          <w:szCs w:val="24"/>
        </w:rPr>
        <w:t>,</w:t>
      </w:r>
      <w:r w:rsidR="00BB550D" w:rsidRPr="00A35CC9">
        <w:rPr>
          <w:rFonts w:ascii="Garamond" w:hAnsi="Garamond" w:cs="Times New Roman"/>
          <w:sz w:val="24"/>
          <w:szCs w:val="24"/>
        </w:rPr>
        <w:t xml:space="preserve"> a </w:t>
      </w:r>
      <w:r w:rsidR="00546BA6" w:rsidRPr="00A35CC9">
        <w:rPr>
          <w:rFonts w:ascii="Garamond" w:hAnsi="Garamond" w:cs="Times New Roman"/>
          <w:sz w:val="24"/>
          <w:szCs w:val="24"/>
        </w:rPr>
        <w:t xml:space="preserve">positive relationship is found for </w:t>
      </w:r>
      <w:r w:rsidR="00BF775F" w:rsidRPr="00A35CC9">
        <w:rPr>
          <w:rFonts w:ascii="Garamond" w:hAnsi="Garamond" w:cs="Times New Roman"/>
          <w:sz w:val="24"/>
          <w:szCs w:val="24"/>
        </w:rPr>
        <w:t xml:space="preserve">the </w:t>
      </w:r>
      <w:r w:rsidR="00C02FCC" w:rsidRPr="00A35CC9">
        <w:rPr>
          <w:rFonts w:ascii="Garamond" w:hAnsi="Garamond" w:cs="Times New Roman"/>
          <w:sz w:val="24"/>
          <w:szCs w:val="24"/>
        </w:rPr>
        <w:t xml:space="preserve">university </w:t>
      </w:r>
      <w:r w:rsidR="00546BA6" w:rsidRPr="00A35CC9">
        <w:rPr>
          <w:rFonts w:ascii="Garamond" w:hAnsi="Garamond" w:cs="Times New Roman"/>
          <w:sz w:val="24"/>
          <w:szCs w:val="24"/>
        </w:rPr>
        <w:t>PCA component. Earlier work on accessibility to education only reported significant positive price effect</w:t>
      </w:r>
      <w:r w:rsidR="00BF775F" w:rsidRPr="00A35CC9">
        <w:rPr>
          <w:rFonts w:ascii="Garamond" w:hAnsi="Garamond" w:cs="Times New Roman"/>
          <w:sz w:val="24"/>
          <w:szCs w:val="24"/>
        </w:rPr>
        <w:t>s</w:t>
      </w:r>
      <w:r w:rsidR="002E0B16" w:rsidRPr="00A35CC9">
        <w:rPr>
          <w:rFonts w:ascii="Garamond" w:hAnsi="Garamond" w:cs="Times New Roman"/>
          <w:sz w:val="24"/>
          <w:szCs w:val="24"/>
        </w:rPr>
        <w:t xml:space="preserve"> in Barcelona</w:t>
      </w:r>
      <w:r w:rsidR="00BB550D" w:rsidRPr="00A35CC9">
        <w:rPr>
          <w:rFonts w:ascii="Garamond" w:hAnsi="Garamond" w:cs="Times New Roman"/>
          <w:sz w:val="24"/>
          <w:szCs w:val="24"/>
        </w:rPr>
        <w:t>. H</w:t>
      </w:r>
      <w:r w:rsidR="00546BA6" w:rsidRPr="00A35CC9">
        <w:rPr>
          <w:rFonts w:ascii="Garamond" w:hAnsi="Garamond" w:cs="Times New Roman"/>
          <w:sz w:val="24"/>
          <w:szCs w:val="24"/>
        </w:rPr>
        <w:t>owever</w:t>
      </w:r>
      <w:r w:rsidR="00382F7F" w:rsidRPr="00A35CC9">
        <w:rPr>
          <w:rFonts w:ascii="Garamond" w:hAnsi="Garamond" w:cs="Times New Roman"/>
          <w:sz w:val="24"/>
          <w:szCs w:val="24"/>
        </w:rPr>
        <w:t>,</w:t>
      </w:r>
      <w:r w:rsidR="00546BA6" w:rsidRPr="00A35CC9">
        <w:rPr>
          <w:rFonts w:ascii="Garamond" w:hAnsi="Garamond" w:cs="Times New Roman"/>
          <w:sz w:val="24"/>
          <w:szCs w:val="24"/>
        </w:rPr>
        <w:t xml:space="preserve"> </w:t>
      </w:r>
      <w:r w:rsidR="00BB550D" w:rsidRPr="00A35CC9">
        <w:rPr>
          <w:rFonts w:ascii="Garamond" w:hAnsi="Garamond" w:cs="Times New Roman"/>
          <w:sz w:val="24"/>
          <w:szCs w:val="24"/>
        </w:rPr>
        <w:t>a distinction was never</w:t>
      </w:r>
      <w:r w:rsidR="00546BA6" w:rsidRPr="00A35CC9">
        <w:rPr>
          <w:rFonts w:ascii="Garamond" w:hAnsi="Garamond" w:cs="Times New Roman"/>
          <w:sz w:val="24"/>
          <w:szCs w:val="24"/>
        </w:rPr>
        <w:t xml:space="preserve"> made </w:t>
      </w:r>
      <w:r w:rsidR="00B64F93" w:rsidRPr="00A35CC9">
        <w:rPr>
          <w:rFonts w:ascii="Garamond" w:hAnsi="Garamond" w:cs="Times New Roman"/>
          <w:sz w:val="24"/>
          <w:szCs w:val="24"/>
        </w:rPr>
        <w:t>between</w:t>
      </w:r>
      <w:r w:rsidR="00546BA6" w:rsidRPr="00A35CC9">
        <w:rPr>
          <w:rFonts w:ascii="Garamond" w:hAnsi="Garamond" w:cs="Times New Roman"/>
          <w:sz w:val="24"/>
          <w:szCs w:val="24"/>
        </w:rPr>
        <w:t xml:space="preserve"> the different types of education</w:t>
      </w:r>
      <w:r w:rsidR="002E0B16" w:rsidRPr="00A35CC9">
        <w:rPr>
          <w:rFonts w:ascii="Garamond" w:hAnsi="Garamond" w:cs="Times New Roman"/>
          <w:sz w:val="24"/>
          <w:szCs w:val="24"/>
        </w:rPr>
        <w:t xml:space="preserve"> </w:t>
      </w:r>
      <w:sdt>
        <w:sdtPr>
          <w:rPr>
            <w:rFonts w:ascii="Garamond" w:hAnsi="Garamond" w:cs="Times New Roman"/>
            <w:color w:val="000000"/>
            <w:sz w:val="24"/>
            <w:szCs w:val="24"/>
          </w:rPr>
          <w:tag w:val="MENDELEY_CITATION_v3_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"/>
          <w:id w:val="570709084"/>
          <w:placeholder>
            <w:docPart w:val="DefaultPlaceholder_-1854013440"/>
          </w:placeholder>
        </w:sdtPr>
        <w:sdtEndPr/>
        <w:sdtContent>
          <w:r w:rsidR="00BB07C8" w:rsidRPr="00A35CC9">
            <w:rPr>
              <w:rFonts w:ascii="Garamond" w:hAnsi="Garamond" w:cs="Times New Roman"/>
              <w:color w:val="000000"/>
              <w:sz w:val="24"/>
              <w:szCs w:val="24"/>
            </w:rPr>
            <w:t>(Graells-Garrido et al., 2021)</w:t>
          </w:r>
        </w:sdtContent>
      </w:sdt>
      <w:r w:rsidR="00546BA6" w:rsidRPr="00A35CC9">
        <w:rPr>
          <w:rFonts w:ascii="Garamond" w:hAnsi="Garamond" w:cs="Times New Roman"/>
          <w:sz w:val="24"/>
          <w:szCs w:val="24"/>
        </w:rPr>
        <w:t>.</w:t>
      </w:r>
      <w:r w:rsidR="00C37269" w:rsidRPr="00A35CC9">
        <w:rPr>
          <w:rFonts w:ascii="Garamond" w:hAnsi="Garamond" w:cs="Times New Roman"/>
          <w:b/>
          <w:bCs/>
          <w:sz w:val="24"/>
          <w:szCs w:val="24"/>
        </w:rPr>
        <w:t xml:space="preserve"> </w:t>
      </w:r>
      <w:r w:rsidR="00C37269" w:rsidRPr="00A35CC9">
        <w:rPr>
          <w:rFonts w:ascii="Garamond" w:hAnsi="Garamond" w:cs="Times New Roman"/>
          <w:sz w:val="24"/>
          <w:szCs w:val="24"/>
        </w:rPr>
        <w:t>Related to the accessibility of big shopping places a significan</w:t>
      </w:r>
      <w:r w:rsidR="00382F7F" w:rsidRPr="00A35CC9">
        <w:rPr>
          <w:rFonts w:ascii="Garamond" w:hAnsi="Garamond" w:cs="Times New Roman"/>
          <w:sz w:val="24"/>
          <w:szCs w:val="24"/>
        </w:rPr>
        <w:t>t</w:t>
      </w:r>
      <w:r w:rsidR="00C37269" w:rsidRPr="00A35CC9">
        <w:rPr>
          <w:rFonts w:ascii="Garamond" w:hAnsi="Garamond" w:cs="Times New Roman"/>
          <w:sz w:val="24"/>
          <w:szCs w:val="24"/>
        </w:rPr>
        <w:t xml:space="preserve"> positive price effect is found on the </w:t>
      </w:r>
      <w:r w:rsidR="00C37269" w:rsidRPr="00A35CC9">
        <w:rPr>
          <w:rFonts w:ascii="Garamond" w:hAnsi="Garamond" w:cs="Times New Roman"/>
          <w:sz w:val="24"/>
          <w:szCs w:val="24"/>
        </w:rPr>
        <w:lastRenderedPageBreak/>
        <w:t xml:space="preserve">housing prices, in line with </w:t>
      </w:r>
      <w:r w:rsidR="00BF775F" w:rsidRPr="00A35CC9">
        <w:rPr>
          <w:rFonts w:ascii="Garamond" w:hAnsi="Garamond" w:cs="Times New Roman"/>
          <w:sz w:val="24"/>
          <w:szCs w:val="24"/>
        </w:rPr>
        <w:t xml:space="preserve">the </w:t>
      </w:r>
      <w:r w:rsidR="00C37269" w:rsidRPr="00A35CC9">
        <w:rPr>
          <w:rFonts w:ascii="Garamond" w:hAnsi="Garamond" w:cs="Times New Roman"/>
          <w:sz w:val="24"/>
          <w:szCs w:val="24"/>
        </w:rPr>
        <w:t xml:space="preserve">work of Taltavull de La Paz et al. </w:t>
      </w:r>
      <w:sdt>
        <w:sdtPr>
          <w:rPr>
            <w:rFonts w:ascii="Garamond" w:hAnsi="Garamond" w:cs="Times New Roman"/>
            <w:color w:val="000000"/>
            <w:sz w:val="24"/>
            <w:szCs w:val="24"/>
          </w:rPr>
          <w:tag w:val="MENDELEY_CITATION_v3_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"/>
          <w:id w:val="-671565218"/>
          <w:placeholder>
            <w:docPart w:val="A180D986C0634BF6860906B133D30418"/>
          </w:placeholder>
        </w:sdtPr>
        <w:sdtEndPr/>
        <w:sdtContent>
          <w:r w:rsidR="00BB07C8" w:rsidRPr="00A35CC9">
            <w:rPr>
              <w:rFonts w:ascii="Garamond" w:hAnsi="Garamond" w:cs="Times New Roman"/>
              <w:color w:val="000000"/>
              <w:sz w:val="24"/>
              <w:szCs w:val="24"/>
            </w:rPr>
            <w:t>(2019)</w:t>
          </w:r>
        </w:sdtContent>
      </w:sdt>
      <w:r w:rsidR="00C37269" w:rsidRPr="00A35CC9">
        <w:rPr>
          <w:rFonts w:ascii="Garamond" w:hAnsi="Garamond" w:cs="Times New Roman"/>
          <w:sz w:val="24"/>
          <w:szCs w:val="24"/>
        </w:rPr>
        <w:t xml:space="preserve"> for </w:t>
      </w:r>
      <w:r w:rsidR="002E0B16" w:rsidRPr="00A35CC9">
        <w:rPr>
          <w:rFonts w:ascii="Garamond" w:hAnsi="Garamond" w:cs="Times New Roman"/>
          <w:sz w:val="24"/>
          <w:szCs w:val="24"/>
        </w:rPr>
        <w:t>Alicante</w:t>
      </w:r>
      <w:r w:rsidR="00C37269" w:rsidRPr="00A35CC9">
        <w:rPr>
          <w:rFonts w:ascii="Garamond" w:hAnsi="Garamond" w:cs="Times New Roman"/>
          <w:sz w:val="24"/>
          <w:szCs w:val="24"/>
        </w:rPr>
        <w:t xml:space="preserve"> and </w:t>
      </w:r>
      <w:r w:rsidR="00BF775F" w:rsidRPr="00A35CC9">
        <w:rPr>
          <w:rFonts w:ascii="Garamond" w:hAnsi="Garamond" w:cs="Times New Roman"/>
          <w:sz w:val="24"/>
          <w:szCs w:val="24"/>
        </w:rPr>
        <w:t xml:space="preserve">the </w:t>
      </w:r>
      <w:r w:rsidR="00C37269" w:rsidRPr="00A35CC9">
        <w:rPr>
          <w:rFonts w:ascii="Garamond" w:hAnsi="Garamond" w:cs="Times New Roman"/>
          <w:sz w:val="24"/>
          <w:szCs w:val="24"/>
        </w:rPr>
        <w:t xml:space="preserve">work of Graells-Garrido et al. </w:t>
      </w:r>
      <w:sdt>
        <w:sdtPr>
          <w:rPr>
            <w:rFonts w:ascii="Garamond" w:hAnsi="Garamond" w:cs="Times New Roman"/>
            <w:color w:val="000000"/>
            <w:sz w:val="24"/>
            <w:szCs w:val="24"/>
          </w:rPr>
          <w:tag w:val="MENDELEY_CITATION_v3_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"/>
          <w:id w:val="1302722408"/>
          <w:placeholder>
            <w:docPart w:val="F2ACD3C3CE394DF58A38AF8E9D2BF3C0"/>
          </w:placeholder>
        </w:sdtPr>
        <w:sdtEndPr/>
        <w:sdtContent>
          <w:r w:rsidR="00BB07C8" w:rsidRPr="00A35CC9">
            <w:rPr>
              <w:rFonts w:ascii="Garamond" w:hAnsi="Garamond" w:cs="Times New Roman"/>
              <w:color w:val="000000"/>
              <w:sz w:val="24"/>
              <w:szCs w:val="24"/>
            </w:rPr>
            <w:t>(2021)</w:t>
          </w:r>
        </w:sdtContent>
      </w:sdt>
      <w:r w:rsidR="00C37269" w:rsidRPr="00A35CC9">
        <w:rPr>
          <w:rFonts w:ascii="Garamond" w:hAnsi="Garamond" w:cs="Times New Roman"/>
          <w:sz w:val="24"/>
          <w:szCs w:val="24"/>
        </w:rPr>
        <w:t xml:space="preserve"> for Barcelona.</w:t>
      </w:r>
    </w:p>
    <w:p w14:paraId="163ABCDF" w14:textId="77777777" w:rsidR="00472318" w:rsidRPr="00A35CC9" w:rsidRDefault="00472318" w:rsidP="000E6CBD">
      <w:pPr>
        <w:spacing w:after="0" w:line="360" w:lineRule="auto"/>
        <w:jc w:val="both"/>
        <w:rPr>
          <w:rFonts w:ascii="Garamond" w:hAnsi="Garamond" w:cs="Times New Roman"/>
          <w:sz w:val="24"/>
          <w:szCs w:val="24"/>
        </w:rPr>
      </w:pPr>
    </w:p>
    <w:p w14:paraId="008C6A30" w14:textId="43879A67" w:rsidR="000E6CBD" w:rsidRPr="00A35CC9" w:rsidRDefault="00C37269" w:rsidP="000E6CBD">
      <w:pPr>
        <w:spacing w:after="0" w:line="360" w:lineRule="auto"/>
        <w:jc w:val="both"/>
        <w:rPr>
          <w:rFonts w:ascii="Garamond" w:hAnsi="Garamond" w:cs="Times New Roman"/>
          <w:sz w:val="24"/>
          <w:szCs w:val="24"/>
        </w:rPr>
      </w:pPr>
      <w:r w:rsidRPr="00A35CC9">
        <w:rPr>
          <w:rFonts w:ascii="Garamond" w:hAnsi="Garamond" w:cs="Times New Roman"/>
          <w:sz w:val="24"/>
          <w:szCs w:val="24"/>
        </w:rPr>
        <w:t>Specifically to the demograp</w:t>
      </w:r>
      <w:r w:rsidR="00BF775F" w:rsidRPr="00A35CC9">
        <w:rPr>
          <w:rFonts w:ascii="Garamond" w:hAnsi="Garamond" w:cs="Times New Roman"/>
          <w:sz w:val="24"/>
          <w:szCs w:val="24"/>
        </w:rPr>
        <w:t>hic</w:t>
      </w:r>
      <w:r w:rsidRPr="00A35CC9">
        <w:rPr>
          <w:rFonts w:ascii="Garamond" w:hAnsi="Garamond" w:cs="Times New Roman"/>
          <w:sz w:val="24"/>
          <w:szCs w:val="24"/>
        </w:rPr>
        <w:t xml:space="preserve"> social sustainable variables significant negative </w:t>
      </w:r>
      <w:r w:rsidR="00E2447E" w:rsidRPr="00A35CC9">
        <w:rPr>
          <w:rFonts w:ascii="Garamond" w:hAnsi="Garamond" w:cs="Times New Roman"/>
          <w:sz w:val="24"/>
          <w:szCs w:val="24"/>
        </w:rPr>
        <w:t xml:space="preserve">coefficients </w:t>
      </w:r>
      <w:r w:rsidRPr="00A35CC9">
        <w:rPr>
          <w:rFonts w:ascii="Garamond" w:hAnsi="Garamond" w:cs="Times New Roman"/>
          <w:sz w:val="24"/>
          <w:szCs w:val="24"/>
        </w:rPr>
        <w:t>are found</w:t>
      </w:r>
      <w:r w:rsidR="002E0B16" w:rsidRPr="00A35CC9">
        <w:rPr>
          <w:rFonts w:ascii="Garamond" w:hAnsi="Garamond" w:cs="Times New Roman"/>
          <w:sz w:val="24"/>
          <w:szCs w:val="24"/>
        </w:rPr>
        <w:t xml:space="preserve"> </w:t>
      </w:r>
      <w:r w:rsidRPr="00A35CC9">
        <w:rPr>
          <w:rFonts w:ascii="Garamond" w:hAnsi="Garamond" w:cs="Times New Roman"/>
          <w:sz w:val="24"/>
          <w:szCs w:val="24"/>
        </w:rPr>
        <w:t>for the social cohesion, natural population growth</w:t>
      </w:r>
      <w:r w:rsidR="00BF775F" w:rsidRPr="00A35CC9">
        <w:rPr>
          <w:rFonts w:ascii="Garamond" w:hAnsi="Garamond" w:cs="Times New Roman"/>
          <w:sz w:val="24"/>
          <w:szCs w:val="24"/>
        </w:rPr>
        <w:t>,</w:t>
      </w:r>
      <w:r w:rsidRPr="00A35CC9">
        <w:rPr>
          <w:rFonts w:ascii="Garamond" w:hAnsi="Garamond" w:cs="Times New Roman"/>
          <w:sz w:val="24"/>
          <w:szCs w:val="24"/>
        </w:rPr>
        <w:t xml:space="preserve"> and density of the residential area </w:t>
      </w:r>
      <w:r w:rsidR="000E6CBD" w:rsidRPr="00A35CC9">
        <w:rPr>
          <w:rFonts w:ascii="Garamond" w:hAnsi="Garamond" w:cs="Times New Roman"/>
          <w:sz w:val="24"/>
          <w:szCs w:val="24"/>
        </w:rPr>
        <w:t>on</w:t>
      </w:r>
      <w:r w:rsidRPr="00A35CC9">
        <w:rPr>
          <w:rFonts w:ascii="Garamond" w:hAnsi="Garamond" w:cs="Times New Roman"/>
          <w:sz w:val="24"/>
          <w:szCs w:val="24"/>
        </w:rPr>
        <w:t xml:space="preserve"> the willingness to pay for housing. The social cohesion variable is not included in earlier research</w:t>
      </w:r>
      <w:r w:rsidR="00E2447E" w:rsidRPr="00A35CC9">
        <w:rPr>
          <w:rFonts w:ascii="Garamond" w:hAnsi="Garamond" w:cs="Times New Roman"/>
          <w:sz w:val="24"/>
          <w:szCs w:val="24"/>
        </w:rPr>
        <w:t>.</w:t>
      </w:r>
      <w:r w:rsidR="00A23BA2" w:rsidRPr="00A35CC9">
        <w:rPr>
          <w:rFonts w:ascii="Garamond" w:hAnsi="Garamond" w:cs="Times New Roman"/>
          <w:sz w:val="24"/>
          <w:szCs w:val="24"/>
        </w:rPr>
        <w:t xml:space="preserve"> The variable is based on the number of local shops, street markets</w:t>
      </w:r>
      <w:r w:rsidR="00B25B82">
        <w:rPr>
          <w:rFonts w:ascii="Garamond" w:hAnsi="Garamond" w:cs="Times New Roman"/>
          <w:sz w:val="24"/>
          <w:szCs w:val="24"/>
        </w:rPr>
        <w:t>,</w:t>
      </w:r>
      <w:r w:rsidR="00A23BA2" w:rsidRPr="00A35CC9">
        <w:rPr>
          <w:rFonts w:ascii="Garamond" w:hAnsi="Garamond" w:cs="Times New Roman"/>
          <w:sz w:val="24"/>
          <w:szCs w:val="24"/>
        </w:rPr>
        <w:t xml:space="preserve"> and fairs, and </w:t>
      </w:r>
      <w:r w:rsidR="00B25B82">
        <w:rPr>
          <w:rFonts w:ascii="Garamond" w:hAnsi="Garamond" w:cs="Times New Roman"/>
          <w:sz w:val="24"/>
          <w:szCs w:val="24"/>
        </w:rPr>
        <w:t xml:space="preserve">the </w:t>
      </w:r>
      <w:r w:rsidR="00A23BA2" w:rsidRPr="00A35CC9">
        <w:rPr>
          <w:rFonts w:ascii="Garamond" w:hAnsi="Garamond" w:cs="Times New Roman"/>
          <w:sz w:val="24"/>
          <w:szCs w:val="24"/>
        </w:rPr>
        <w:t>number of neighborhood activities that</w:t>
      </w:r>
      <w:r w:rsidR="00472318" w:rsidRPr="00A35CC9">
        <w:rPr>
          <w:rFonts w:ascii="Garamond" w:hAnsi="Garamond" w:cs="Times New Roman"/>
          <w:sz w:val="24"/>
          <w:szCs w:val="24"/>
        </w:rPr>
        <w:t xml:space="preserve"> could</w:t>
      </w:r>
      <w:r w:rsidR="00A23BA2" w:rsidRPr="00A35CC9">
        <w:rPr>
          <w:rFonts w:ascii="Garamond" w:hAnsi="Garamond" w:cs="Times New Roman"/>
          <w:sz w:val="24"/>
          <w:szCs w:val="24"/>
        </w:rPr>
        <w:t xml:space="preserve"> potentially cause social cohesion</w:t>
      </w:r>
      <w:r w:rsidR="00272C37" w:rsidRPr="00A35CC9">
        <w:rPr>
          <w:rFonts w:ascii="Garamond" w:hAnsi="Garamond" w:cs="Times New Roman"/>
          <w:sz w:val="24"/>
          <w:szCs w:val="24"/>
        </w:rPr>
        <w:t xml:space="preserve"> </w:t>
      </w:r>
      <w:sdt>
        <w:sdtPr>
          <w:rPr>
            <w:rFonts w:ascii="Garamond" w:hAnsi="Garamond" w:cs="Times New Roman"/>
            <w:color w:val="000000"/>
            <w:sz w:val="24"/>
            <w:szCs w:val="24"/>
          </w:rPr>
          <w:tag w:val="MENDELEY_CITATION_v3_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"/>
          <w:id w:val="251947037"/>
          <w:placeholder>
            <w:docPart w:val="DefaultPlaceholder_-1854013440"/>
          </w:placeholder>
        </w:sdtPr>
        <w:sdtEndPr/>
        <w:sdtContent>
          <w:r w:rsidR="00BB07C8" w:rsidRPr="00A35CC9">
            <w:rPr>
              <w:rFonts w:ascii="Garamond" w:hAnsi="Garamond" w:cs="Times New Roman"/>
              <w:color w:val="000000"/>
              <w:sz w:val="24"/>
              <w:szCs w:val="24"/>
            </w:rPr>
            <w:t>(Department of Urban Resilience, 2020)</w:t>
          </w:r>
        </w:sdtContent>
      </w:sdt>
      <w:r w:rsidR="00472318" w:rsidRPr="00A35CC9">
        <w:rPr>
          <w:rFonts w:ascii="Garamond" w:hAnsi="Garamond" w:cs="Times New Roman"/>
          <w:sz w:val="24"/>
          <w:szCs w:val="24"/>
        </w:rPr>
        <w:t>.</w:t>
      </w:r>
      <w:r w:rsidRPr="00A35CC9">
        <w:rPr>
          <w:rFonts w:ascii="Garamond" w:hAnsi="Garamond" w:cs="Times New Roman"/>
          <w:sz w:val="24"/>
          <w:szCs w:val="24"/>
        </w:rPr>
        <w:t xml:space="preserve"> </w:t>
      </w:r>
      <w:r w:rsidR="00472318" w:rsidRPr="00A35CC9">
        <w:rPr>
          <w:rFonts w:ascii="Garamond" w:hAnsi="Garamond" w:cs="Times New Roman"/>
          <w:sz w:val="24"/>
          <w:szCs w:val="24"/>
        </w:rPr>
        <w:t>The</w:t>
      </w:r>
      <w:r w:rsidRPr="00A35CC9">
        <w:rPr>
          <w:rFonts w:ascii="Garamond" w:hAnsi="Garamond" w:cs="Times New Roman"/>
          <w:sz w:val="24"/>
          <w:szCs w:val="24"/>
        </w:rPr>
        <w:t xml:space="preserve"> findings might indicate that inhabitants of Barcelona </w:t>
      </w:r>
      <w:r w:rsidR="00272C37" w:rsidRPr="00A35CC9">
        <w:rPr>
          <w:rFonts w:ascii="Garamond" w:hAnsi="Garamond" w:cs="Times New Roman"/>
          <w:sz w:val="24"/>
          <w:szCs w:val="24"/>
        </w:rPr>
        <w:t>prefer</w:t>
      </w:r>
      <w:r w:rsidRPr="00A35CC9">
        <w:rPr>
          <w:rFonts w:ascii="Garamond" w:hAnsi="Garamond" w:cs="Times New Roman"/>
          <w:sz w:val="24"/>
          <w:szCs w:val="24"/>
        </w:rPr>
        <w:t xml:space="preserve"> to live in neighborhoods where it is</w:t>
      </w:r>
      <w:r w:rsidR="00272C37" w:rsidRPr="00A35CC9">
        <w:rPr>
          <w:rFonts w:ascii="Garamond" w:hAnsi="Garamond" w:cs="Times New Roman"/>
          <w:sz w:val="24"/>
          <w:szCs w:val="24"/>
        </w:rPr>
        <w:t xml:space="preserve"> </w:t>
      </w:r>
      <w:r w:rsidRPr="00A35CC9">
        <w:rPr>
          <w:rFonts w:ascii="Garamond" w:hAnsi="Garamond" w:cs="Times New Roman"/>
          <w:sz w:val="24"/>
          <w:szCs w:val="24"/>
        </w:rPr>
        <w:t xml:space="preserve">less crowded as </w:t>
      </w:r>
      <w:r w:rsidR="00E2447E" w:rsidRPr="00A35CC9">
        <w:rPr>
          <w:rFonts w:ascii="Garamond" w:hAnsi="Garamond" w:cs="Times New Roman"/>
          <w:sz w:val="24"/>
          <w:szCs w:val="24"/>
        </w:rPr>
        <w:t>measured</w:t>
      </w:r>
      <w:r w:rsidRPr="00A35CC9">
        <w:rPr>
          <w:rFonts w:ascii="Garamond" w:hAnsi="Garamond" w:cs="Times New Roman"/>
          <w:sz w:val="24"/>
          <w:szCs w:val="24"/>
        </w:rPr>
        <w:t xml:space="preserve"> by a lower degree of </w:t>
      </w:r>
      <w:r w:rsidR="002E0B16" w:rsidRPr="00A35CC9">
        <w:rPr>
          <w:rFonts w:ascii="Garamond" w:hAnsi="Garamond" w:cs="Times New Roman"/>
          <w:sz w:val="24"/>
          <w:szCs w:val="24"/>
        </w:rPr>
        <w:t>community</w:t>
      </w:r>
      <w:r w:rsidRPr="00A35CC9">
        <w:rPr>
          <w:rFonts w:ascii="Garamond" w:hAnsi="Garamond" w:cs="Times New Roman"/>
          <w:sz w:val="24"/>
          <w:szCs w:val="24"/>
        </w:rPr>
        <w:t xml:space="preserve"> activities</w:t>
      </w:r>
      <w:r w:rsidR="00272C37" w:rsidRPr="00A35CC9">
        <w:rPr>
          <w:rFonts w:ascii="Garamond" w:hAnsi="Garamond" w:cs="Times New Roman"/>
          <w:sz w:val="24"/>
          <w:szCs w:val="24"/>
        </w:rPr>
        <w:t>.</w:t>
      </w:r>
      <w:r w:rsidR="00472318" w:rsidRPr="00A35CC9">
        <w:rPr>
          <w:rFonts w:ascii="Garamond" w:hAnsi="Garamond" w:cs="Times New Roman"/>
          <w:sz w:val="24"/>
          <w:szCs w:val="24"/>
        </w:rPr>
        <w:t xml:space="preserve"> </w:t>
      </w:r>
      <w:r w:rsidRPr="00A35CC9">
        <w:rPr>
          <w:rFonts w:ascii="Garamond" w:hAnsi="Garamond" w:cs="Times New Roman"/>
          <w:sz w:val="24"/>
          <w:szCs w:val="24"/>
        </w:rPr>
        <w:t>The preference for less crowded areas also explain</w:t>
      </w:r>
      <w:r w:rsidR="00BF775F" w:rsidRPr="00A35CC9">
        <w:rPr>
          <w:rFonts w:ascii="Garamond" w:hAnsi="Garamond" w:cs="Times New Roman"/>
          <w:sz w:val="24"/>
          <w:szCs w:val="24"/>
        </w:rPr>
        <w:t>s</w:t>
      </w:r>
      <w:r w:rsidRPr="00A35CC9">
        <w:rPr>
          <w:rFonts w:ascii="Garamond" w:hAnsi="Garamond" w:cs="Times New Roman"/>
          <w:sz w:val="24"/>
          <w:szCs w:val="24"/>
        </w:rPr>
        <w:t xml:space="preserve"> the negative relationship between housing prices and the density of residential areas.</w:t>
      </w:r>
      <w:r w:rsidR="00472318" w:rsidRPr="00A35CC9">
        <w:rPr>
          <w:rFonts w:ascii="Garamond" w:hAnsi="Garamond" w:cs="Times New Roman"/>
          <w:sz w:val="24"/>
          <w:szCs w:val="24"/>
        </w:rPr>
        <w:t xml:space="preserve"> </w:t>
      </w:r>
      <w:r w:rsidRPr="00A35CC9">
        <w:rPr>
          <w:rFonts w:ascii="Garamond" w:hAnsi="Garamond" w:cs="Times New Roman"/>
          <w:sz w:val="24"/>
          <w:szCs w:val="24"/>
        </w:rPr>
        <w:t xml:space="preserve"> The reported results of the price effect of neighborhood density in prior literature are </w:t>
      </w:r>
      <w:r w:rsidR="002E0B16" w:rsidRPr="00A35CC9">
        <w:rPr>
          <w:rFonts w:ascii="Garamond" w:hAnsi="Garamond" w:cs="Times New Roman"/>
          <w:sz w:val="24"/>
          <w:szCs w:val="24"/>
        </w:rPr>
        <w:t>mixed</w:t>
      </w:r>
      <w:r w:rsidR="00E2447E" w:rsidRPr="00A35CC9">
        <w:rPr>
          <w:rFonts w:ascii="Garamond" w:hAnsi="Garamond" w:cs="Times New Roman"/>
          <w:sz w:val="24"/>
          <w:szCs w:val="24"/>
        </w:rPr>
        <w:t xml:space="preserve"> reporting that it both increases/decreases the willingness to pay for housing</w:t>
      </w:r>
      <w:r w:rsidR="002E0B16" w:rsidRPr="00A35CC9">
        <w:rPr>
          <w:rFonts w:ascii="Garamond" w:hAnsi="Garamond" w:cs="Times New Roman"/>
          <w:sz w:val="24"/>
          <w:szCs w:val="24"/>
        </w:rPr>
        <w:t xml:space="preserve"> </w:t>
      </w:r>
      <w:sdt>
        <w:sdtPr>
          <w:rPr>
            <w:rFonts w:ascii="Garamond" w:hAnsi="Garamond" w:cs="Times New Roman"/>
            <w:color w:val="000000"/>
            <w:sz w:val="24"/>
            <w:szCs w:val="24"/>
          </w:rPr>
          <w:tag w:val="MENDELEY_CITATION_v3_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"/>
          <w:id w:val="-716272819"/>
          <w:placeholder>
            <w:docPart w:val="3946470D2AF641B6B49071CC1A625A39"/>
          </w:placeholder>
        </w:sdtPr>
        <w:sdtEndPr/>
        <w:sdtContent>
          <w:r w:rsidR="00BB07C8" w:rsidRPr="00A35CC9">
            <w:rPr>
              <w:rFonts w:ascii="Garamond" w:hAnsi="Garamond" w:cs="Times New Roman"/>
              <w:color w:val="000000"/>
              <w:sz w:val="24"/>
              <w:szCs w:val="24"/>
            </w:rPr>
            <w:t>(Cajias et al., 2016; de Ayala et al., 2016; Eichholtz et al., 2013; Lazrak et al., 2014)</w:t>
          </w:r>
        </w:sdtContent>
      </w:sdt>
      <w:r w:rsidRPr="00A35CC9">
        <w:rPr>
          <w:rFonts w:ascii="Garamond" w:hAnsi="Garamond" w:cs="Times New Roman"/>
          <w:sz w:val="24"/>
          <w:szCs w:val="24"/>
        </w:rPr>
        <w:t>.</w:t>
      </w:r>
      <w:r w:rsidRPr="00A35CC9">
        <w:rPr>
          <w:rFonts w:ascii="Garamond" w:hAnsi="Garamond" w:cs="Times New Roman"/>
          <w:b/>
          <w:bCs/>
          <w:sz w:val="24"/>
          <w:szCs w:val="24"/>
        </w:rPr>
        <w:t xml:space="preserve"> </w:t>
      </w:r>
      <w:r w:rsidRPr="00A35CC9">
        <w:rPr>
          <w:rFonts w:ascii="Garamond" w:hAnsi="Garamond" w:cs="Times New Roman"/>
          <w:sz w:val="24"/>
          <w:szCs w:val="24"/>
        </w:rPr>
        <w:t xml:space="preserve">That a higher natural population growth causes lower housing prices </w:t>
      </w:r>
      <w:r w:rsidR="00E2447E" w:rsidRPr="00A35CC9">
        <w:rPr>
          <w:rFonts w:ascii="Garamond" w:hAnsi="Garamond" w:cs="Times New Roman"/>
          <w:sz w:val="24"/>
          <w:szCs w:val="24"/>
        </w:rPr>
        <w:t xml:space="preserve">is in line with </w:t>
      </w:r>
      <w:r w:rsidR="008367DC" w:rsidRPr="00A35CC9">
        <w:rPr>
          <w:rFonts w:ascii="Garamond" w:hAnsi="Garamond" w:cs="Times New Roman"/>
          <w:sz w:val="24"/>
          <w:szCs w:val="24"/>
        </w:rPr>
        <w:t xml:space="preserve">the </w:t>
      </w:r>
      <w:r w:rsidR="00E2447E" w:rsidRPr="00A35CC9">
        <w:rPr>
          <w:rFonts w:ascii="Garamond" w:hAnsi="Garamond" w:cs="Times New Roman"/>
          <w:sz w:val="24"/>
          <w:szCs w:val="24"/>
        </w:rPr>
        <w:t>findings of</w:t>
      </w:r>
      <w:r w:rsidRPr="00A35CC9">
        <w:rPr>
          <w:rFonts w:ascii="Garamond" w:hAnsi="Garamond" w:cs="Times New Roman"/>
          <w:b/>
          <w:bCs/>
          <w:sz w:val="24"/>
          <w:szCs w:val="24"/>
        </w:rPr>
        <w:t xml:space="preserve"> </w:t>
      </w:r>
      <w:r w:rsidRPr="00A35CC9">
        <w:rPr>
          <w:rFonts w:ascii="Garamond" w:hAnsi="Garamond" w:cs="Times New Roman"/>
          <w:sz w:val="24"/>
          <w:szCs w:val="24"/>
        </w:rPr>
        <w:t xml:space="preserve"> </w:t>
      </w:r>
      <w:r w:rsidR="00791C2D" w:rsidRPr="00A35CC9">
        <w:rPr>
          <w:rFonts w:ascii="Garamond" w:hAnsi="Garamond" w:cs="Times New Roman"/>
          <w:sz w:val="24"/>
          <w:szCs w:val="24"/>
        </w:rPr>
        <w:t xml:space="preserve">Jeanty et al. </w:t>
      </w:r>
      <w:sdt>
        <w:sdtPr>
          <w:rPr>
            <w:rFonts w:ascii="Garamond" w:hAnsi="Garamond" w:cs="Times New Roman"/>
            <w:color w:val="000000"/>
            <w:sz w:val="24"/>
            <w:szCs w:val="24"/>
          </w:rPr>
          <w:tag w:val="MENDELEY_CITATION_v3_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"/>
          <w:id w:val="-1418943537"/>
          <w:placeholder>
            <w:docPart w:val="DefaultPlaceholder_-1854013440"/>
          </w:placeholder>
        </w:sdtPr>
        <w:sdtEndPr/>
        <w:sdtContent>
          <w:r w:rsidR="00BB07C8" w:rsidRPr="00A35CC9">
            <w:rPr>
              <w:rFonts w:ascii="Garamond" w:hAnsi="Garamond" w:cs="Times New Roman"/>
              <w:color w:val="000000"/>
              <w:sz w:val="24"/>
              <w:szCs w:val="24"/>
            </w:rPr>
            <w:t>(2010)</w:t>
          </w:r>
        </w:sdtContent>
      </w:sdt>
      <w:r w:rsidR="00E2447E" w:rsidRPr="00A35CC9">
        <w:rPr>
          <w:rFonts w:ascii="Garamond" w:hAnsi="Garamond" w:cs="Times New Roman"/>
          <w:sz w:val="24"/>
          <w:szCs w:val="24"/>
        </w:rPr>
        <w:t xml:space="preserve">. They reported that </w:t>
      </w:r>
      <w:r w:rsidRPr="00A35CC9">
        <w:rPr>
          <w:rFonts w:ascii="Garamond" w:hAnsi="Garamond" w:cs="Times New Roman"/>
          <w:sz w:val="24"/>
          <w:szCs w:val="24"/>
        </w:rPr>
        <w:t xml:space="preserve">after a high population growth in </w:t>
      </w:r>
      <w:r w:rsidR="00BF775F" w:rsidRPr="00A35CC9">
        <w:rPr>
          <w:rFonts w:ascii="Garamond" w:hAnsi="Garamond" w:cs="Times New Roman"/>
          <w:sz w:val="24"/>
          <w:szCs w:val="24"/>
        </w:rPr>
        <w:t xml:space="preserve">an </w:t>
      </w:r>
      <w:r w:rsidRPr="00A35CC9">
        <w:rPr>
          <w:rFonts w:ascii="Garamond" w:hAnsi="Garamond" w:cs="Times New Roman"/>
          <w:sz w:val="24"/>
          <w:szCs w:val="24"/>
        </w:rPr>
        <w:t>area</w:t>
      </w:r>
      <w:r w:rsidR="00791C2D" w:rsidRPr="00A35CC9">
        <w:rPr>
          <w:rFonts w:ascii="Garamond" w:hAnsi="Garamond" w:cs="Times New Roman"/>
          <w:sz w:val="24"/>
          <w:szCs w:val="24"/>
        </w:rPr>
        <w:t xml:space="preserve">, people tend to move </w:t>
      </w:r>
      <w:r w:rsidR="00BF775F" w:rsidRPr="00A35CC9">
        <w:rPr>
          <w:rFonts w:ascii="Garamond" w:hAnsi="Garamond" w:cs="Times New Roman"/>
          <w:sz w:val="24"/>
          <w:szCs w:val="24"/>
        </w:rPr>
        <w:t xml:space="preserve">to </w:t>
      </w:r>
      <w:r w:rsidR="00791C2D" w:rsidRPr="00A35CC9">
        <w:rPr>
          <w:rFonts w:ascii="Garamond" w:hAnsi="Garamond" w:cs="Times New Roman"/>
          <w:sz w:val="24"/>
          <w:szCs w:val="24"/>
        </w:rPr>
        <w:t>other areas creating negative pressure on housing prices.</w:t>
      </w:r>
      <w:r w:rsidR="00E2447E" w:rsidRPr="00A35CC9">
        <w:rPr>
          <w:rFonts w:ascii="Garamond" w:hAnsi="Garamond" w:cs="Times New Roman"/>
          <w:sz w:val="24"/>
          <w:szCs w:val="24"/>
        </w:rPr>
        <w:t xml:space="preserve"> The natural population of this research is represented by past data </w:t>
      </w:r>
      <w:r w:rsidR="008367DC" w:rsidRPr="00A35CC9">
        <w:rPr>
          <w:rFonts w:ascii="Garamond" w:hAnsi="Garamond" w:cs="Times New Roman"/>
          <w:sz w:val="24"/>
          <w:szCs w:val="24"/>
        </w:rPr>
        <w:t>from</w:t>
      </w:r>
      <w:r w:rsidR="00E2447E" w:rsidRPr="00A35CC9">
        <w:rPr>
          <w:rFonts w:ascii="Garamond" w:hAnsi="Garamond" w:cs="Times New Roman"/>
          <w:sz w:val="24"/>
          <w:szCs w:val="24"/>
        </w:rPr>
        <w:t xml:space="preserve"> 2019. </w:t>
      </w:r>
      <w:r w:rsidR="00472318" w:rsidRPr="00A35CC9">
        <w:rPr>
          <w:rFonts w:ascii="Garamond" w:hAnsi="Garamond" w:cs="Times New Roman"/>
          <w:sz w:val="24"/>
          <w:szCs w:val="24"/>
        </w:rPr>
        <w:t>Furthermore</w:t>
      </w:r>
      <w:r w:rsidR="00B25B82">
        <w:rPr>
          <w:rFonts w:ascii="Garamond" w:hAnsi="Garamond" w:cs="Times New Roman"/>
          <w:sz w:val="24"/>
          <w:szCs w:val="24"/>
        </w:rPr>
        <w:t>,</w:t>
      </w:r>
      <w:r w:rsidR="00472318" w:rsidRPr="00A35CC9">
        <w:rPr>
          <w:rFonts w:ascii="Garamond" w:hAnsi="Garamond" w:cs="Times New Roman"/>
          <w:sz w:val="24"/>
          <w:szCs w:val="24"/>
        </w:rPr>
        <w:t xml:space="preserve"> could it further support the statement that inhabitants of Barcelona prefer to live in less crowded areas with a decrease in willingness to pay for housing if the neighborhood has been subject to a high(er) natural population growth.</w:t>
      </w:r>
      <w:r w:rsidR="00791C2D" w:rsidRPr="00A35CC9">
        <w:rPr>
          <w:rFonts w:ascii="Garamond" w:hAnsi="Garamond" w:cs="Times New Roman"/>
          <w:sz w:val="24"/>
          <w:szCs w:val="24"/>
        </w:rPr>
        <w:t xml:space="preserve"> </w:t>
      </w:r>
      <w:r w:rsidR="00472318" w:rsidRPr="00A35CC9">
        <w:rPr>
          <w:rFonts w:ascii="Garamond" w:hAnsi="Garamond" w:cs="Times New Roman"/>
          <w:sz w:val="24"/>
          <w:szCs w:val="24"/>
        </w:rPr>
        <w:t xml:space="preserve">              </w:t>
      </w:r>
      <w:r w:rsidRPr="00A35CC9">
        <w:rPr>
          <w:rFonts w:ascii="Garamond" w:hAnsi="Garamond" w:cs="Times New Roman"/>
          <w:sz w:val="24"/>
          <w:szCs w:val="24"/>
        </w:rPr>
        <w:t xml:space="preserve">However, in contrast to the natural population growth, </w:t>
      </w:r>
      <w:r w:rsidR="00882685" w:rsidRPr="00A35CC9">
        <w:rPr>
          <w:rFonts w:ascii="Garamond" w:hAnsi="Garamond" w:cs="Times New Roman"/>
          <w:sz w:val="24"/>
          <w:szCs w:val="24"/>
        </w:rPr>
        <w:t xml:space="preserve">the </w:t>
      </w:r>
      <w:r w:rsidRPr="00A35CC9">
        <w:rPr>
          <w:rFonts w:ascii="Garamond" w:hAnsi="Garamond" w:cs="Times New Roman"/>
          <w:sz w:val="24"/>
          <w:szCs w:val="24"/>
        </w:rPr>
        <w:t>relationship between</w:t>
      </w:r>
      <w:r w:rsidR="00BF775F" w:rsidRPr="00A35CC9">
        <w:rPr>
          <w:rFonts w:ascii="Garamond" w:hAnsi="Garamond" w:cs="Times New Roman"/>
          <w:sz w:val="24"/>
          <w:szCs w:val="24"/>
        </w:rPr>
        <w:t xml:space="preserve"> </w:t>
      </w:r>
      <w:r w:rsidR="00882685" w:rsidRPr="00A35CC9">
        <w:rPr>
          <w:rFonts w:ascii="Garamond" w:hAnsi="Garamond" w:cs="Times New Roman"/>
          <w:sz w:val="24"/>
          <w:szCs w:val="24"/>
        </w:rPr>
        <w:t>the net immigration rate</w:t>
      </w:r>
      <w:r w:rsidRPr="00A35CC9">
        <w:rPr>
          <w:rFonts w:ascii="Garamond" w:hAnsi="Garamond" w:cs="Times New Roman"/>
          <w:sz w:val="24"/>
          <w:szCs w:val="24"/>
        </w:rPr>
        <w:t xml:space="preserve"> and housing prices</w:t>
      </w:r>
      <w:r w:rsidR="00882685" w:rsidRPr="00A35CC9">
        <w:rPr>
          <w:rFonts w:ascii="Garamond" w:hAnsi="Garamond" w:cs="Times New Roman"/>
          <w:sz w:val="24"/>
          <w:szCs w:val="24"/>
        </w:rPr>
        <w:t xml:space="preserve"> is significant and positive</w:t>
      </w:r>
      <w:r w:rsidR="00E2447E" w:rsidRPr="00A35CC9">
        <w:rPr>
          <w:rFonts w:ascii="Garamond" w:hAnsi="Garamond" w:cs="Times New Roman"/>
          <w:sz w:val="24"/>
          <w:szCs w:val="24"/>
        </w:rPr>
        <w:t>. This is</w:t>
      </w:r>
      <w:r w:rsidRPr="00A35CC9">
        <w:rPr>
          <w:rFonts w:ascii="Garamond" w:hAnsi="Garamond" w:cs="Times New Roman"/>
          <w:sz w:val="24"/>
          <w:szCs w:val="24"/>
        </w:rPr>
        <w:t xml:space="preserve"> in</w:t>
      </w:r>
      <w:r w:rsidR="008367DC" w:rsidRPr="00A35CC9">
        <w:rPr>
          <w:rFonts w:ascii="Garamond" w:hAnsi="Garamond" w:cs="Times New Roman"/>
          <w:sz w:val="24"/>
          <w:szCs w:val="24"/>
        </w:rPr>
        <w:t xml:space="preserve"> </w:t>
      </w:r>
      <w:r w:rsidRPr="00A35CC9">
        <w:rPr>
          <w:rFonts w:ascii="Garamond" w:hAnsi="Garamond" w:cs="Times New Roman"/>
          <w:sz w:val="24"/>
          <w:szCs w:val="24"/>
        </w:rPr>
        <w:t xml:space="preserve">line with the significant </w:t>
      </w:r>
      <w:r w:rsidR="00791C2D" w:rsidRPr="00A35CC9">
        <w:rPr>
          <w:rFonts w:ascii="Garamond" w:hAnsi="Garamond" w:cs="Times New Roman"/>
          <w:sz w:val="24"/>
          <w:szCs w:val="24"/>
        </w:rPr>
        <w:t>positive correlation found by</w:t>
      </w:r>
      <w:r w:rsidR="00882685" w:rsidRPr="00A35CC9">
        <w:rPr>
          <w:rFonts w:ascii="Garamond" w:hAnsi="Garamond" w:cs="Times New Roman"/>
          <w:sz w:val="24"/>
          <w:szCs w:val="24"/>
        </w:rPr>
        <w:t xml:space="preserve"> </w:t>
      </w:r>
      <w:r w:rsidR="00791C2D" w:rsidRPr="00A35CC9">
        <w:rPr>
          <w:rFonts w:ascii="Garamond" w:hAnsi="Garamond" w:cs="Times New Roman"/>
          <w:sz w:val="24"/>
          <w:szCs w:val="24"/>
        </w:rPr>
        <w:t xml:space="preserve">Graells-Garrido et al. </w:t>
      </w:r>
      <w:sdt>
        <w:sdtPr>
          <w:rPr>
            <w:rFonts w:ascii="Garamond" w:hAnsi="Garamond" w:cs="Times New Roman"/>
            <w:color w:val="000000"/>
            <w:sz w:val="24"/>
            <w:szCs w:val="24"/>
          </w:rPr>
          <w:tag w:val="MENDELEY_CITATION_v3_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"/>
          <w:id w:val="1049950136"/>
          <w:placeholder>
            <w:docPart w:val="ED01C639DB9F42A1BADB6C9F3A9A8357"/>
          </w:placeholder>
        </w:sdtPr>
        <w:sdtEndPr/>
        <w:sdtContent>
          <w:r w:rsidR="00BB07C8" w:rsidRPr="00A35CC9">
            <w:rPr>
              <w:rFonts w:ascii="Garamond" w:hAnsi="Garamond" w:cs="Times New Roman"/>
              <w:color w:val="000000"/>
              <w:sz w:val="24"/>
              <w:szCs w:val="24"/>
            </w:rPr>
            <w:t>(2021)</w:t>
          </w:r>
        </w:sdtContent>
      </w:sdt>
      <w:r w:rsidR="00791C2D" w:rsidRPr="00A35CC9">
        <w:rPr>
          <w:rFonts w:ascii="Garamond" w:hAnsi="Garamond" w:cs="Times New Roman"/>
          <w:sz w:val="24"/>
          <w:szCs w:val="24"/>
        </w:rPr>
        <w:t xml:space="preserve"> in Barcelona.</w:t>
      </w:r>
      <w:r w:rsidR="00E2447E" w:rsidRPr="00A35CC9">
        <w:rPr>
          <w:rFonts w:ascii="Garamond" w:hAnsi="Garamond" w:cs="Times New Roman"/>
          <w:sz w:val="24"/>
          <w:szCs w:val="24"/>
        </w:rPr>
        <w:t xml:space="preserve"> However</w:t>
      </w:r>
      <w:r w:rsidR="008367DC" w:rsidRPr="00A35CC9">
        <w:rPr>
          <w:rFonts w:ascii="Garamond" w:hAnsi="Garamond" w:cs="Times New Roman"/>
          <w:sz w:val="24"/>
          <w:szCs w:val="24"/>
        </w:rPr>
        <w:t>,</w:t>
      </w:r>
      <w:r w:rsidR="00E2447E" w:rsidRPr="00A35CC9">
        <w:rPr>
          <w:rFonts w:ascii="Garamond" w:hAnsi="Garamond" w:cs="Times New Roman"/>
          <w:sz w:val="24"/>
          <w:szCs w:val="24"/>
        </w:rPr>
        <w:t xml:space="preserve"> the strength of the coefficient for the immigration rate is lower compared to the natural population growth. </w:t>
      </w:r>
      <w:r w:rsidR="00472318" w:rsidRPr="00A35CC9">
        <w:rPr>
          <w:rFonts w:ascii="Garamond" w:hAnsi="Garamond" w:cs="Times New Roman"/>
          <w:sz w:val="24"/>
          <w:szCs w:val="24"/>
        </w:rPr>
        <w:t>Overall, t</w:t>
      </w:r>
      <w:r w:rsidR="00E2447E" w:rsidRPr="00A35CC9">
        <w:rPr>
          <w:rFonts w:ascii="Garamond" w:hAnsi="Garamond" w:cs="Times New Roman"/>
          <w:sz w:val="24"/>
          <w:szCs w:val="24"/>
        </w:rPr>
        <w:t>his suggest</w:t>
      </w:r>
      <w:r w:rsidR="00382F7F" w:rsidRPr="00A35CC9">
        <w:rPr>
          <w:rFonts w:ascii="Garamond" w:hAnsi="Garamond" w:cs="Times New Roman"/>
          <w:sz w:val="24"/>
          <w:szCs w:val="24"/>
        </w:rPr>
        <w:t>s</w:t>
      </w:r>
      <w:r w:rsidR="00E2447E" w:rsidRPr="00A35CC9">
        <w:rPr>
          <w:rFonts w:ascii="Garamond" w:hAnsi="Garamond" w:cs="Times New Roman"/>
          <w:sz w:val="24"/>
          <w:szCs w:val="24"/>
        </w:rPr>
        <w:t xml:space="preserve"> that</w:t>
      </w:r>
      <w:r w:rsidR="00472318" w:rsidRPr="00A35CC9">
        <w:rPr>
          <w:rFonts w:ascii="Garamond" w:hAnsi="Garamond" w:cs="Times New Roman"/>
          <w:sz w:val="24"/>
          <w:szCs w:val="24"/>
        </w:rPr>
        <w:t xml:space="preserve"> </w:t>
      </w:r>
      <w:r w:rsidR="00E2447E" w:rsidRPr="00A35CC9">
        <w:rPr>
          <w:rFonts w:ascii="Garamond" w:hAnsi="Garamond" w:cs="Times New Roman"/>
          <w:sz w:val="24"/>
          <w:szCs w:val="24"/>
        </w:rPr>
        <w:t>an increase in population growth has result</w:t>
      </w:r>
      <w:r w:rsidR="00B25B82">
        <w:rPr>
          <w:rFonts w:ascii="Garamond" w:hAnsi="Garamond" w:cs="Times New Roman"/>
          <w:sz w:val="24"/>
          <w:szCs w:val="24"/>
        </w:rPr>
        <w:t>ed</w:t>
      </w:r>
      <w:r w:rsidR="00E2447E" w:rsidRPr="00A35CC9">
        <w:rPr>
          <w:rFonts w:ascii="Garamond" w:hAnsi="Garamond" w:cs="Times New Roman"/>
          <w:sz w:val="24"/>
          <w:szCs w:val="24"/>
        </w:rPr>
        <w:t xml:space="preserve"> in a lower willingness to pay for housing in Barcelona. </w:t>
      </w:r>
      <w:r w:rsidR="000E6CBD" w:rsidRPr="00A35CC9">
        <w:rPr>
          <w:rFonts w:ascii="Garamond" w:hAnsi="Garamond" w:cs="Times New Roman"/>
          <w:sz w:val="24"/>
          <w:szCs w:val="24"/>
        </w:rPr>
        <w:t xml:space="preserve"> </w:t>
      </w:r>
    </w:p>
    <w:p w14:paraId="10EBB167" w14:textId="77777777" w:rsidR="000E6CBD" w:rsidRPr="00A35CC9" w:rsidRDefault="000E6CBD" w:rsidP="000E6CBD">
      <w:pPr>
        <w:spacing w:after="0" w:line="360" w:lineRule="auto"/>
        <w:jc w:val="both"/>
        <w:rPr>
          <w:rFonts w:ascii="Garamond" w:hAnsi="Garamond" w:cs="Times New Roman"/>
          <w:sz w:val="24"/>
          <w:szCs w:val="24"/>
        </w:rPr>
      </w:pPr>
    </w:p>
    <w:p w14:paraId="55CD55A5" w14:textId="5E861442" w:rsidR="00882685" w:rsidRPr="00A35CC9" w:rsidRDefault="00472318" w:rsidP="004968EF">
      <w:pPr>
        <w:spacing w:after="0" w:line="360" w:lineRule="auto"/>
        <w:jc w:val="both"/>
        <w:rPr>
          <w:rFonts w:ascii="Garamond" w:hAnsi="Garamond" w:cs="Times New Roman"/>
          <w:sz w:val="24"/>
          <w:szCs w:val="24"/>
        </w:rPr>
      </w:pPr>
      <w:r w:rsidRPr="00A35CC9">
        <w:rPr>
          <w:rFonts w:ascii="Garamond" w:hAnsi="Garamond" w:cs="Times New Roman"/>
          <w:sz w:val="24"/>
          <w:szCs w:val="24"/>
        </w:rPr>
        <w:t>In conclusion, we</w:t>
      </w:r>
      <w:r w:rsidR="002E0B16" w:rsidRPr="00A35CC9">
        <w:rPr>
          <w:rFonts w:ascii="Garamond" w:hAnsi="Garamond" w:cs="Times New Roman"/>
          <w:sz w:val="24"/>
          <w:szCs w:val="24"/>
        </w:rPr>
        <w:t xml:space="preserve"> found that higher </w:t>
      </w:r>
      <w:r w:rsidR="00E2447E" w:rsidRPr="00A35CC9">
        <w:rPr>
          <w:rFonts w:ascii="Garamond" w:hAnsi="Garamond" w:cs="Times New Roman"/>
          <w:sz w:val="24"/>
          <w:szCs w:val="24"/>
        </w:rPr>
        <w:t>access</w:t>
      </w:r>
      <w:r w:rsidRPr="00A35CC9">
        <w:rPr>
          <w:rFonts w:ascii="Garamond" w:hAnsi="Garamond" w:cs="Times New Roman"/>
          <w:sz w:val="24"/>
          <w:szCs w:val="24"/>
        </w:rPr>
        <w:t xml:space="preserve"> to public services and amenities mainly</w:t>
      </w:r>
      <w:r w:rsidR="00E2447E" w:rsidRPr="00A35CC9">
        <w:rPr>
          <w:rFonts w:ascii="Garamond" w:hAnsi="Garamond" w:cs="Times New Roman"/>
          <w:sz w:val="24"/>
          <w:szCs w:val="24"/>
        </w:rPr>
        <w:t xml:space="preserve"> increases the willingness to pay for housing.  Related to the demographic statistics is found that</w:t>
      </w:r>
      <w:r w:rsidR="002E0B16" w:rsidRPr="00A35CC9">
        <w:rPr>
          <w:rFonts w:ascii="Garamond" w:hAnsi="Garamond" w:cs="Times New Roman"/>
          <w:sz w:val="24"/>
          <w:szCs w:val="24"/>
        </w:rPr>
        <w:t xml:space="preserve"> </w:t>
      </w:r>
      <w:r w:rsidR="00E2447E" w:rsidRPr="00A35CC9">
        <w:rPr>
          <w:rFonts w:ascii="Garamond" w:hAnsi="Garamond" w:cs="Times New Roman"/>
          <w:sz w:val="24"/>
          <w:szCs w:val="24"/>
        </w:rPr>
        <w:t xml:space="preserve">an increase in </w:t>
      </w:r>
      <w:r w:rsidR="00B25B82">
        <w:rPr>
          <w:rFonts w:ascii="Garamond" w:hAnsi="Garamond" w:cs="Times New Roman"/>
          <w:sz w:val="24"/>
          <w:szCs w:val="24"/>
        </w:rPr>
        <w:t>the</w:t>
      </w:r>
      <w:r w:rsidR="00E2447E" w:rsidRPr="00A35CC9">
        <w:rPr>
          <w:rFonts w:ascii="Garamond" w:hAnsi="Garamond" w:cs="Times New Roman"/>
          <w:sz w:val="24"/>
          <w:szCs w:val="24"/>
        </w:rPr>
        <w:t xml:space="preserve"> crowdedness</w:t>
      </w:r>
      <w:r w:rsidR="000E6CBD" w:rsidRPr="00A35CC9">
        <w:rPr>
          <w:rFonts w:ascii="Garamond" w:hAnsi="Garamond" w:cs="Times New Roman"/>
          <w:sz w:val="24"/>
          <w:szCs w:val="24"/>
        </w:rPr>
        <w:t xml:space="preserve"> of an area</w:t>
      </w:r>
      <w:r w:rsidR="00E2447E" w:rsidRPr="00A35CC9">
        <w:rPr>
          <w:rFonts w:ascii="Garamond" w:hAnsi="Garamond" w:cs="Times New Roman"/>
          <w:sz w:val="24"/>
          <w:szCs w:val="24"/>
        </w:rPr>
        <w:t xml:space="preserve"> </w:t>
      </w:r>
      <w:r w:rsidR="000E6CBD" w:rsidRPr="00A35CC9">
        <w:rPr>
          <w:rFonts w:ascii="Garamond" w:hAnsi="Garamond" w:cs="Times New Roman"/>
          <w:sz w:val="24"/>
          <w:szCs w:val="24"/>
        </w:rPr>
        <w:t>a</w:t>
      </w:r>
      <w:r w:rsidR="00E2447E" w:rsidRPr="00A35CC9">
        <w:rPr>
          <w:rFonts w:ascii="Garamond" w:hAnsi="Garamond" w:cs="Times New Roman"/>
          <w:sz w:val="24"/>
          <w:szCs w:val="24"/>
        </w:rPr>
        <w:t xml:space="preserve">nd </w:t>
      </w:r>
      <w:r w:rsidR="00B25B82">
        <w:rPr>
          <w:rFonts w:ascii="Garamond" w:hAnsi="Garamond" w:cs="Times New Roman"/>
          <w:sz w:val="24"/>
          <w:szCs w:val="24"/>
        </w:rPr>
        <w:t xml:space="preserve">the </w:t>
      </w:r>
      <w:r w:rsidR="00E2447E" w:rsidRPr="00A35CC9">
        <w:rPr>
          <w:rFonts w:ascii="Garamond" w:hAnsi="Garamond" w:cs="Times New Roman"/>
          <w:sz w:val="24"/>
          <w:szCs w:val="24"/>
        </w:rPr>
        <w:t>growth of the population</w:t>
      </w:r>
      <w:r w:rsidR="002E0B16" w:rsidRPr="00A35CC9">
        <w:rPr>
          <w:rFonts w:ascii="Garamond" w:hAnsi="Garamond" w:cs="Times New Roman"/>
          <w:sz w:val="24"/>
          <w:szCs w:val="24"/>
        </w:rPr>
        <w:t xml:space="preserve"> </w:t>
      </w:r>
      <w:r w:rsidR="00E2447E" w:rsidRPr="00A35CC9">
        <w:rPr>
          <w:rFonts w:ascii="Garamond" w:hAnsi="Garamond" w:cs="Times New Roman"/>
          <w:sz w:val="24"/>
          <w:szCs w:val="24"/>
        </w:rPr>
        <w:t>decreases the willingness to pay for housing</w:t>
      </w:r>
      <w:r w:rsidR="002E0B16" w:rsidRPr="00A35CC9">
        <w:rPr>
          <w:rFonts w:ascii="Garamond" w:hAnsi="Garamond" w:cs="Times New Roman"/>
          <w:sz w:val="24"/>
          <w:szCs w:val="24"/>
        </w:rPr>
        <w:t xml:space="preserve">. This provides no evidence to reject hypothesis 3, </w:t>
      </w:r>
      <w:r w:rsidR="000E6CBD" w:rsidRPr="00A35CC9">
        <w:rPr>
          <w:rFonts w:ascii="Garamond" w:hAnsi="Garamond" w:cs="Times New Roman"/>
          <w:sz w:val="24"/>
          <w:szCs w:val="24"/>
        </w:rPr>
        <w:t xml:space="preserve">an increase in the social dimension of </w:t>
      </w:r>
      <w:r w:rsidR="000E6CBD" w:rsidRPr="00A35CC9">
        <w:rPr>
          <w:rFonts w:ascii="Garamond" w:hAnsi="Garamond" w:cs="Times New Roman"/>
          <w:sz w:val="24"/>
          <w:szCs w:val="24"/>
        </w:rPr>
        <w:lastRenderedPageBreak/>
        <w:t xml:space="preserve">sustainability increases the willingness to pay for housing. </w:t>
      </w:r>
      <w:r w:rsidR="00E2447E" w:rsidRPr="00A35CC9">
        <w:rPr>
          <w:rFonts w:ascii="Garamond" w:hAnsi="Garamond" w:cs="Times New Roman"/>
          <w:sz w:val="24"/>
          <w:szCs w:val="24"/>
        </w:rPr>
        <w:t>Although</w:t>
      </w:r>
      <w:r w:rsidR="002E0B16" w:rsidRPr="00A35CC9">
        <w:rPr>
          <w:rFonts w:ascii="Garamond" w:hAnsi="Garamond" w:cs="Times New Roman"/>
          <w:sz w:val="24"/>
          <w:szCs w:val="24"/>
        </w:rPr>
        <w:t xml:space="preserve">, </w:t>
      </w:r>
      <w:r w:rsidRPr="00A35CC9">
        <w:rPr>
          <w:rFonts w:ascii="Garamond" w:hAnsi="Garamond" w:cs="Times New Roman"/>
          <w:sz w:val="24"/>
          <w:szCs w:val="24"/>
        </w:rPr>
        <w:t xml:space="preserve">we </w:t>
      </w:r>
      <w:r w:rsidR="00E2447E" w:rsidRPr="00A35CC9">
        <w:rPr>
          <w:rFonts w:ascii="Garamond" w:hAnsi="Garamond" w:cs="Times New Roman"/>
          <w:sz w:val="24"/>
          <w:szCs w:val="24"/>
        </w:rPr>
        <w:t xml:space="preserve">could </w:t>
      </w:r>
      <w:r w:rsidRPr="00A35CC9">
        <w:rPr>
          <w:rFonts w:ascii="Garamond" w:hAnsi="Garamond" w:cs="Times New Roman"/>
          <w:sz w:val="24"/>
          <w:szCs w:val="24"/>
        </w:rPr>
        <w:t>argue</w:t>
      </w:r>
      <w:r w:rsidR="002E0B16" w:rsidRPr="00A35CC9">
        <w:rPr>
          <w:rFonts w:ascii="Garamond" w:hAnsi="Garamond" w:cs="Times New Roman"/>
          <w:sz w:val="24"/>
          <w:szCs w:val="24"/>
        </w:rPr>
        <w:t xml:space="preserve"> </w:t>
      </w:r>
      <w:r w:rsidR="00E2447E" w:rsidRPr="00A35CC9">
        <w:rPr>
          <w:rFonts w:ascii="Garamond" w:hAnsi="Garamond" w:cs="Times New Roman"/>
          <w:sz w:val="24"/>
          <w:szCs w:val="24"/>
        </w:rPr>
        <w:t xml:space="preserve">that </w:t>
      </w:r>
      <w:r w:rsidR="002E0B16" w:rsidRPr="00A35CC9">
        <w:rPr>
          <w:rFonts w:ascii="Garamond" w:hAnsi="Garamond" w:cs="Times New Roman"/>
          <w:sz w:val="24"/>
          <w:szCs w:val="24"/>
        </w:rPr>
        <w:t xml:space="preserve">the significant negative price effect of higher access and </w:t>
      </w:r>
      <w:r w:rsidR="00382F7F" w:rsidRPr="00A35CC9">
        <w:rPr>
          <w:rFonts w:ascii="Garamond" w:hAnsi="Garamond" w:cs="Times New Roman"/>
          <w:sz w:val="24"/>
          <w:szCs w:val="24"/>
        </w:rPr>
        <w:t xml:space="preserve">the </w:t>
      </w:r>
      <w:r w:rsidR="002E0B16" w:rsidRPr="00A35CC9">
        <w:rPr>
          <w:rFonts w:ascii="Garamond" w:hAnsi="Garamond" w:cs="Times New Roman"/>
          <w:sz w:val="24"/>
          <w:szCs w:val="24"/>
        </w:rPr>
        <w:t>presence of second and lower education, higher social cohesions score, and net immigration rate, reflect more unsustainable preferences in the willingness to pay for housing in Barcelona</w:t>
      </w:r>
      <w:r w:rsidRPr="00A35CC9">
        <w:rPr>
          <w:rFonts w:ascii="Garamond" w:hAnsi="Garamond" w:cs="Times New Roman"/>
          <w:sz w:val="24"/>
          <w:szCs w:val="24"/>
        </w:rPr>
        <w:t xml:space="preserve">. On the other side, might it correctly reflect </w:t>
      </w:r>
      <w:r w:rsidR="00B25B82">
        <w:rPr>
          <w:rFonts w:ascii="Garamond" w:hAnsi="Garamond" w:cs="Times New Roman"/>
          <w:sz w:val="24"/>
          <w:szCs w:val="24"/>
        </w:rPr>
        <w:t xml:space="preserve">the </w:t>
      </w:r>
      <w:r w:rsidRPr="00A35CC9">
        <w:rPr>
          <w:rFonts w:ascii="Garamond" w:hAnsi="Garamond" w:cs="Times New Roman"/>
          <w:sz w:val="24"/>
          <w:szCs w:val="24"/>
        </w:rPr>
        <w:t>preferences of home buyers, who are looking to live in more “quiet neighborhoods given the already busy live in Barcelona.</w:t>
      </w:r>
    </w:p>
    <w:p w14:paraId="35808AE8" w14:textId="1F5DA4A0" w:rsidR="005775AE" w:rsidRPr="00273870" w:rsidRDefault="005775AE" w:rsidP="004968EF">
      <w:pPr>
        <w:spacing w:after="0" w:line="360" w:lineRule="auto"/>
        <w:jc w:val="both"/>
        <w:rPr>
          <w:rFonts w:ascii="Garamond" w:hAnsi="Garamond" w:cs="Times New Roman"/>
          <w:i/>
          <w:iCs/>
          <w:sz w:val="24"/>
          <w:szCs w:val="24"/>
        </w:rPr>
      </w:pPr>
    </w:p>
    <w:p w14:paraId="66814665" w14:textId="7BAF4F59" w:rsidR="005775AE" w:rsidRPr="00273870" w:rsidRDefault="00D96FDB" w:rsidP="004968EF">
      <w:pPr>
        <w:pStyle w:val="Heading3"/>
        <w:spacing w:after="240" w:line="360" w:lineRule="auto"/>
        <w:rPr>
          <w:rFonts w:ascii="Garamond" w:hAnsi="Garamond" w:cs="Times New Roman"/>
          <w:b/>
          <w:bCs/>
          <w:color w:val="auto"/>
        </w:rPr>
      </w:pPr>
      <w:bookmarkStart w:id="23" w:name="_Toc138665573"/>
      <w:r w:rsidRPr="00273870">
        <w:rPr>
          <w:rFonts w:ascii="Garamond" w:hAnsi="Garamond" w:cs="Times New Roman"/>
          <w:b/>
          <w:bCs/>
          <w:color w:val="auto"/>
        </w:rPr>
        <w:t xml:space="preserve">Section </w:t>
      </w:r>
      <w:r w:rsidR="00D2099C" w:rsidRPr="00273870">
        <w:rPr>
          <w:rFonts w:ascii="Garamond" w:hAnsi="Garamond" w:cs="Times New Roman"/>
          <w:b/>
          <w:bCs/>
          <w:color w:val="auto"/>
        </w:rPr>
        <w:t>4</w:t>
      </w:r>
      <w:r w:rsidRPr="00273870">
        <w:rPr>
          <w:rFonts w:ascii="Garamond" w:hAnsi="Garamond" w:cs="Times New Roman"/>
          <w:b/>
          <w:bCs/>
          <w:color w:val="auto"/>
        </w:rPr>
        <w:t xml:space="preserve">.1.5: </w:t>
      </w:r>
      <w:r w:rsidR="005775AE" w:rsidRPr="00273870">
        <w:rPr>
          <w:rFonts w:ascii="Garamond" w:hAnsi="Garamond" w:cs="Times New Roman"/>
          <w:b/>
          <w:bCs/>
          <w:color w:val="auto"/>
        </w:rPr>
        <w:t>Model 5:</w:t>
      </w:r>
      <w:r w:rsidRPr="00273870">
        <w:rPr>
          <w:rFonts w:ascii="Garamond" w:hAnsi="Garamond" w:cs="Times New Roman"/>
          <w:b/>
          <w:bCs/>
          <w:color w:val="auto"/>
        </w:rPr>
        <w:t xml:space="preserve"> Cultural Dimension of Sustainability</w:t>
      </w:r>
      <w:bookmarkEnd w:id="23"/>
    </w:p>
    <w:p w14:paraId="4D7F65CB" w14:textId="5658E5B2" w:rsidR="00D9127C" w:rsidRPr="00B25B82" w:rsidRDefault="005775AE" w:rsidP="004968EF">
      <w:pPr>
        <w:spacing w:after="0" w:line="360" w:lineRule="auto"/>
        <w:jc w:val="both"/>
        <w:rPr>
          <w:rFonts w:ascii="Garamond" w:hAnsi="Garamond" w:cs="Times New Roman"/>
          <w:sz w:val="24"/>
          <w:szCs w:val="24"/>
        </w:rPr>
      </w:pPr>
      <w:r w:rsidRPr="00B25B82">
        <w:rPr>
          <w:rFonts w:ascii="Garamond" w:hAnsi="Garamond" w:cs="Times New Roman"/>
          <w:sz w:val="24"/>
          <w:szCs w:val="24"/>
        </w:rPr>
        <w:t>Model 5</w:t>
      </w:r>
      <w:r w:rsidR="00D9127C" w:rsidRPr="00B25B82">
        <w:rPr>
          <w:rFonts w:ascii="Garamond" w:hAnsi="Garamond" w:cs="Times New Roman"/>
          <w:sz w:val="24"/>
          <w:szCs w:val="24"/>
        </w:rPr>
        <w:t xml:space="preserve">, as </w:t>
      </w:r>
      <w:r w:rsidR="00A35CC9" w:rsidRPr="00B25B82">
        <w:rPr>
          <w:rFonts w:ascii="Garamond" w:hAnsi="Garamond" w:cs="Times New Roman"/>
          <w:sz w:val="24"/>
          <w:szCs w:val="24"/>
        </w:rPr>
        <w:t>s</w:t>
      </w:r>
      <w:r w:rsidR="00472318" w:rsidRPr="00B25B82">
        <w:rPr>
          <w:rFonts w:ascii="Garamond" w:hAnsi="Garamond" w:cs="Times New Roman"/>
          <w:sz w:val="24"/>
          <w:szCs w:val="24"/>
        </w:rPr>
        <w:t>hown</w:t>
      </w:r>
      <w:r w:rsidR="00D9127C" w:rsidRPr="00B25B82">
        <w:rPr>
          <w:rFonts w:ascii="Garamond" w:hAnsi="Garamond" w:cs="Times New Roman"/>
          <w:sz w:val="24"/>
          <w:szCs w:val="24"/>
        </w:rPr>
        <w:t xml:space="preserve"> in tabl</w:t>
      </w:r>
      <w:r w:rsidR="002E0B16" w:rsidRPr="00B25B82">
        <w:rPr>
          <w:rFonts w:ascii="Garamond" w:hAnsi="Garamond" w:cs="Times New Roman"/>
          <w:sz w:val="24"/>
          <w:szCs w:val="24"/>
        </w:rPr>
        <w:t>e 1</w:t>
      </w:r>
      <w:r w:rsidR="000E6CBD" w:rsidRPr="00B25B82">
        <w:rPr>
          <w:rFonts w:ascii="Garamond" w:hAnsi="Garamond" w:cs="Times New Roman"/>
          <w:sz w:val="24"/>
          <w:szCs w:val="24"/>
        </w:rPr>
        <w:t>4</w:t>
      </w:r>
      <w:r w:rsidR="002E0B16" w:rsidRPr="00B25B82">
        <w:rPr>
          <w:rFonts w:ascii="Garamond" w:hAnsi="Garamond" w:cs="Times New Roman"/>
          <w:sz w:val="24"/>
          <w:szCs w:val="24"/>
        </w:rPr>
        <w:t>b</w:t>
      </w:r>
      <w:r w:rsidR="00D9127C" w:rsidRPr="00B25B82">
        <w:rPr>
          <w:rFonts w:ascii="Garamond" w:hAnsi="Garamond" w:cs="Times New Roman"/>
          <w:sz w:val="24"/>
          <w:szCs w:val="24"/>
        </w:rPr>
        <w:t>,</w:t>
      </w:r>
      <w:r w:rsidRPr="00B25B82">
        <w:rPr>
          <w:rFonts w:ascii="Garamond" w:hAnsi="Garamond" w:cs="Times New Roman"/>
          <w:sz w:val="24"/>
          <w:szCs w:val="24"/>
        </w:rPr>
        <w:t xml:space="preserve"> includes the variables related to the cultural dimension of sustainability</w:t>
      </w:r>
      <w:r w:rsidR="00D9127C" w:rsidRPr="00B25B82">
        <w:rPr>
          <w:rFonts w:ascii="Garamond" w:hAnsi="Garamond" w:cs="Times New Roman"/>
          <w:sz w:val="24"/>
          <w:szCs w:val="24"/>
        </w:rPr>
        <w:t>:</w:t>
      </w:r>
      <w:r w:rsidRPr="00B25B82">
        <w:rPr>
          <w:rFonts w:ascii="Garamond" w:hAnsi="Garamond" w:cs="Times New Roman"/>
          <w:sz w:val="24"/>
          <w:szCs w:val="24"/>
        </w:rPr>
        <w:t xml:space="preserve"> accessibility to performing arts, religious recognition places, </w:t>
      </w:r>
      <w:r w:rsidR="00D9127C" w:rsidRPr="00B25B82">
        <w:rPr>
          <w:rFonts w:ascii="Garamond" w:hAnsi="Garamond" w:cs="Times New Roman"/>
          <w:sz w:val="24"/>
          <w:szCs w:val="24"/>
        </w:rPr>
        <w:t xml:space="preserve">and </w:t>
      </w:r>
      <w:r w:rsidRPr="00B25B82">
        <w:rPr>
          <w:rFonts w:ascii="Garamond" w:hAnsi="Garamond" w:cs="Times New Roman"/>
          <w:sz w:val="24"/>
          <w:szCs w:val="24"/>
        </w:rPr>
        <w:t>libraries, museums</w:t>
      </w:r>
      <w:r w:rsidR="00D9127C" w:rsidRPr="00B25B82">
        <w:rPr>
          <w:rFonts w:ascii="Garamond" w:hAnsi="Garamond" w:cs="Times New Roman"/>
          <w:sz w:val="24"/>
          <w:szCs w:val="24"/>
        </w:rPr>
        <w:t xml:space="preserve"> &amp;</w:t>
      </w:r>
      <w:r w:rsidRPr="00B25B82">
        <w:rPr>
          <w:rFonts w:ascii="Garamond" w:hAnsi="Garamond" w:cs="Times New Roman"/>
          <w:sz w:val="24"/>
          <w:szCs w:val="24"/>
        </w:rPr>
        <w:t xml:space="preserve"> cultural points of interest. The inclusion of the cultural</w:t>
      </w:r>
      <w:r w:rsidR="00BD5FEA" w:rsidRPr="00B25B82">
        <w:rPr>
          <w:rFonts w:ascii="Garamond" w:hAnsi="Garamond" w:cs="Times New Roman"/>
          <w:sz w:val="24"/>
          <w:szCs w:val="24"/>
        </w:rPr>
        <w:t>ly</w:t>
      </w:r>
      <w:r w:rsidRPr="00B25B82">
        <w:rPr>
          <w:rFonts w:ascii="Garamond" w:hAnsi="Garamond" w:cs="Times New Roman"/>
          <w:sz w:val="24"/>
          <w:szCs w:val="24"/>
        </w:rPr>
        <w:t xml:space="preserve"> related variables increases the R-squared by 0.9 percentage point</w:t>
      </w:r>
      <w:r w:rsidR="00BD5FEA" w:rsidRPr="00B25B82">
        <w:rPr>
          <w:rFonts w:ascii="Garamond" w:hAnsi="Garamond" w:cs="Times New Roman"/>
          <w:sz w:val="24"/>
          <w:szCs w:val="24"/>
        </w:rPr>
        <w:t>s</w:t>
      </w:r>
      <w:r w:rsidRPr="00B25B82">
        <w:rPr>
          <w:rFonts w:ascii="Garamond" w:hAnsi="Garamond" w:cs="Times New Roman"/>
          <w:sz w:val="24"/>
          <w:szCs w:val="24"/>
        </w:rPr>
        <w:t xml:space="preserve"> </w:t>
      </w:r>
      <w:r w:rsidR="00D9127C" w:rsidRPr="00B25B82">
        <w:rPr>
          <w:rFonts w:ascii="Garamond" w:hAnsi="Garamond" w:cs="Times New Roman"/>
          <w:sz w:val="24"/>
          <w:szCs w:val="24"/>
        </w:rPr>
        <w:t xml:space="preserve">to 83.5% </w:t>
      </w:r>
      <w:r w:rsidRPr="00B25B82">
        <w:rPr>
          <w:rFonts w:ascii="Garamond" w:hAnsi="Garamond" w:cs="Times New Roman"/>
          <w:sz w:val="24"/>
          <w:szCs w:val="24"/>
        </w:rPr>
        <w:t xml:space="preserve">compared to </w:t>
      </w:r>
      <w:r w:rsidR="00D9127C" w:rsidRPr="00B25B82">
        <w:rPr>
          <w:rFonts w:ascii="Garamond" w:hAnsi="Garamond" w:cs="Times New Roman"/>
          <w:sz w:val="24"/>
          <w:szCs w:val="24"/>
        </w:rPr>
        <w:t>the model that only includes housing-specific variables (model 1). T</w:t>
      </w:r>
      <w:r w:rsidRPr="00B25B82">
        <w:rPr>
          <w:rFonts w:ascii="Garamond" w:hAnsi="Garamond" w:cs="Times New Roman"/>
          <w:sz w:val="24"/>
          <w:szCs w:val="24"/>
        </w:rPr>
        <w:t xml:space="preserve">he </w:t>
      </w:r>
      <w:r w:rsidR="00D9127C" w:rsidRPr="00B25B82">
        <w:rPr>
          <w:rFonts w:ascii="Garamond" w:hAnsi="Garamond" w:cs="Times New Roman"/>
          <w:sz w:val="24"/>
          <w:szCs w:val="24"/>
        </w:rPr>
        <w:t>VIF</w:t>
      </w:r>
      <w:r w:rsidR="008367DC" w:rsidRPr="00B25B82">
        <w:rPr>
          <w:rFonts w:ascii="Garamond" w:hAnsi="Garamond" w:cs="Times New Roman"/>
          <w:sz w:val="24"/>
          <w:szCs w:val="24"/>
        </w:rPr>
        <w:t xml:space="preserve"> </w:t>
      </w:r>
      <w:r w:rsidR="00D9127C" w:rsidRPr="00B25B82">
        <w:rPr>
          <w:rFonts w:ascii="Garamond" w:hAnsi="Garamond" w:cs="Times New Roman"/>
          <w:sz w:val="24"/>
          <w:szCs w:val="24"/>
        </w:rPr>
        <w:t xml:space="preserve">tests, included in table </w:t>
      </w:r>
      <w:r w:rsidR="002E0B16" w:rsidRPr="00B25B82">
        <w:rPr>
          <w:rFonts w:ascii="Garamond" w:hAnsi="Garamond" w:cs="Times New Roman"/>
          <w:sz w:val="24"/>
          <w:szCs w:val="24"/>
        </w:rPr>
        <w:t>1</w:t>
      </w:r>
      <w:r w:rsidR="000E6CBD" w:rsidRPr="00B25B82">
        <w:rPr>
          <w:rFonts w:ascii="Garamond" w:hAnsi="Garamond" w:cs="Times New Roman"/>
          <w:sz w:val="24"/>
          <w:szCs w:val="24"/>
        </w:rPr>
        <w:t>5</w:t>
      </w:r>
      <w:r w:rsidR="00D9127C" w:rsidRPr="00B25B82">
        <w:rPr>
          <w:rFonts w:ascii="Garamond" w:hAnsi="Garamond" w:cs="Times New Roman"/>
          <w:sz w:val="24"/>
          <w:szCs w:val="24"/>
        </w:rPr>
        <w:t xml:space="preserve"> in the appendix,</w:t>
      </w:r>
      <w:r w:rsidRPr="00B25B82">
        <w:rPr>
          <w:rFonts w:ascii="Garamond" w:hAnsi="Garamond" w:cs="Times New Roman"/>
          <w:sz w:val="24"/>
          <w:szCs w:val="24"/>
        </w:rPr>
        <w:t xml:space="preserve"> </w:t>
      </w:r>
      <w:r w:rsidR="00D9127C" w:rsidRPr="00B25B82">
        <w:rPr>
          <w:rFonts w:ascii="Garamond" w:hAnsi="Garamond" w:cs="Times New Roman"/>
          <w:sz w:val="24"/>
          <w:szCs w:val="24"/>
        </w:rPr>
        <w:t>show that no new high</w:t>
      </w:r>
      <w:r w:rsidR="00B64F93" w:rsidRPr="00B25B82">
        <w:rPr>
          <w:rFonts w:ascii="Garamond" w:hAnsi="Garamond" w:cs="Times New Roman"/>
          <w:sz w:val="24"/>
          <w:szCs w:val="24"/>
        </w:rPr>
        <w:t>-</w:t>
      </w:r>
      <w:r w:rsidR="00D9127C" w:rsidRPr="00B25B82">
        <w:rPr>
          <w:rFonts w:ascii="Garamond" w:hAnsi="Garamond" w:cs="Times New Roman"/>
          <w:sz w:val="24"/>
          <w:szCs w:val="24"/>
        </w:rPr>
        <w:t>test</w:t>
      </w:r>
      <w:r w:rsidR="008367DC" w:rsidRPr="00B25B82">
        <w:rPr>
          <w:rFonts w:ascii="Garamond" w:hAnsi="Garamond" w:cs="Times New Roman"/>
          <w:sz w:val="24"/>
          <w:szCs w:val="24"/>
        </w:rPr>
        <w:t xml:space="preserve"> </w:t>
      </w:r>
      <w:r w:rsidR="00D9127C" w:rsidRPr="00B25B82">
        <w:rPr>
          <w:rFonts w:ascii="Garamond" w:hAnsi="Garamond" w:cs="Times New Roman"/>
          <w:sz w:val="24"/>
          <w:szCs w:val="24"/>
        </w:rPr>
        <w:t>sta</w:t>
      </w:r>
      <w:r w:rsidR="00BD5FEA" w:rsidRPr="00B25B82">
        <w:rPr>
          <w:rFonts w:ascii="Garamond" w:hAnsi="Garamond" w:cs="Times New Roman"/>
          <w:sz w:val="24"/>
          <w:szCs w:val="24"/>
        </w:rPr>
        <w:t>ti</w:t>
      </w:r>
      <w:r w:rsidR="00D9127C" w:rsidRPr="00B25B82">
        <w:rPr>
          <w:rFonts w:ascii="Garamond" w:hAnsi="Garamond" w:cs="Times New Roman"/>
          <w:sz w:val="24"/>
          <w:szCs w:val="24"/>
        </w:rPr>
        <w:t>stics are introduced</w:t>
      </w:r>
      <w:r w:rsidRPr="00B25B82">
        <w:rPr>
          <w:rFonts w:ascii="Garamond" w:hAnsi="Garamond" w:cs="Times New Roman"/>
          <w:sz w:val="24"/>
          <w:szCs w:val="24"/>
        </w:rPr>
        <w:t>.</w:t>
      </w:r>
      <w:r w:rsidR="00D9127C" w:rsidRPr="00B25B82">
        <w:rPr>
          <w:rFonts w:ascii="Garamond" w:hAnsi="Garamond" w:cs="Times New Roman"/>
          <w:sz w:val="24"/>
          <w:szCs w:val="24"/>
        </w:rPr>
        <w:t xml:space="preserve"> Furthermore is </w:t>
      </w:r>
      <w:r w:rsidR="00BD5FEA" w:rsidRPr="00B25B82">
        <w:rPr>
          <w:rFonts w:ascii="Garamond" w:hAnsi="Garamond" w:cs="Times New Roman"/>
          <w:sz w:val="24"/>
          <w:szCs w:val="24"/>
        </w:rPr>
        <w:t xml:space="preserve">a </w:t>
      </w:r>
      <w:r w:rsidR="00D9127C" w:rsidRPr="00B25B82">
        <w:rPr>
          <w:rFonts w:ascii="Garamond" w:hAnsi="Garamond" w:cs="Times New Roman"/>
          <w:sz w:val="24"/>
          <w:szCs w:val="24"/>
        </w:rPr>
        <w:t xml:space="preserve">misspecification of the model rejected by the Ramsey </w:t>
      </w:r>
      <w:r w:rsidR="00E21995" w:rsidRPr="00B25B82">
        <w:rPr>
          <w:rFonts w:ascii="Garamond" w:hAnsi="Garamond" w:cs="Times New Roman"/>
          <w:sz w:val="24"/>
          <w:szCs w:val="24"/>
        </w:rPr>
        <w:t>R</w:t>
      </w:r>
      <w:r w:rsidR="00D9127C" w:rsidRPr="00B25B82">
        <w:rPr>
          <w:rFonts w:ascii="Garamond" w:hAnsi="Garamond" w:cs="Times New Roman"/>
          <w:sz w:val="24"/>
          <w:szCs w:val="24"/>
        </w:rPr>
        <w:t>eset test (p-value = 0.</w:t>
      </w:r>
      <w:r w:rsidR="000E6CBD" w:rsidRPr="00B25B82">
        <w:rPr>
          <w:rFonts w:ascii="Garamond" w:hAnsi="Garamond" w:cs="Times New Roman"/>
          <w:sz w:val="24"/>
          <w:szCs w:val="24"/>
        </w:rPr>
        <w:t>23</w:t>
      </w:r>
      <w:r w:rsidR="00D9127C" w:rsidRPr="00B25B82">
        <w:rPr>
          <w:rFonts w:ascii="Garamond" w:hAnsi="Garamond" w:cs="Times New Roman"/>
          <w:sz w:val="24"/>
          <w:szCs w:val="24"/>
        </w:rPr>
        <w:t xml:space="preserve">). </w:t>
      </w:r>
      <w:r w:rsidRPr="00B25B82">
        <w:rPr>
          <w:rFonts w:ascii="Garamond" w:hAnsi="Garamond" w:cs="Times New Roman"/>
          <w:sz w:val="24"/>
          <w:szCs w:val="24"/>
        </w:rPr>
        <w:t>The</w:t>
      </w:r>
      <w:r w:rsidR="00D9127C" w:rsidRPr="00B25B82">
        <w:rPr>
          <w:rFonts w:ascii="Garamond" w:hAnsi="Garamond" w:cs="Times New Roman"/>
          <w:sz w:val="24"/>
          <w:szCs w:val="24"/>
        </w:rPr>
        <w:t xml:space="preserve"> reported </w:t>
      </w:r>
      <w:r w:rsidRPr="00B25B82">
        <w:rPr>
          <w:rFonts w:ascii="Garamond" w:hAnsi="Garamond" w:cs="Times New Roman"/>
          <w:sz w:val="24"/>
          <w:szCs w:val="24"/>
        </w:rPr>
        <w:t xml:space="preserve">results for the housing-specific variables are in line with the findings of the earlier models. </w:t>
      </w:r>
      <w:r w:rsidR="00D9127C" w:rsidRPr="00B25B82">
        <w:rPr>
          <w:rFonts w:ascii="Garamond" w:hAnsi="Garamond" w:cs="Times New Roman"/>
          <w:sz w:val="24"/>
          <w:szCs w:val="24"/>
        </w:rPr>
        <w:t xml:space="preserve"> </w:t>
      </w:r>
      <w:r w:rsidRPr="00B25B82">
        <w:rPr>
          <w:rFonts w:ascii="Garamond" w:hAnsi="Garamond" w:cs="Times New Roman"/>
          <w:sz w:val="24"/>
          <w:szCs w:val="24"/>
        </w:rPr>
        <w:t>The only difference is for the dummy energy consumption label A, even as for model 4,</w:t>
      </w:r>
      <w:r w:rsidR="00D9127C" w:rsidRPr="00B25B82">
        <w:rPr>
          <w:rFonts w:ascii="Garamond" w:hAnsi="Garamond" w:cs="Times New Roman"/>
          <w:sz w:val="24"/>
          <w:szCs w:val="24"/>
        </w:rPr>
        <w:t xml:space="preserve"> with a</w:t>
      </w:r>
      <w:r w:rsidR="00BD5FEA" w:rsidRPr="00B25B82">
        <w:rPr>
          <w:rFonts w:ascii="Garamond" w:hAnsi="Garamond" w:cs="Times New Roman"/>
          <w:sz w:val="24"/>
          <w:szCs w:val="24"/>
        </w:rPr>
        <w:t>n</w:t>
      </w:r>
      <w:r w:rsidR="00D9127C" w:rsidRPr="00B25B82">
        <w:rPr>
          <w:rFonts w:ascii="Garamond" w:hAnsi="Garamond" w:cs="Times New Roman"/>
          <w:sz w:val="24"/>
          <w:szCs w:val="24"/>
        </w:rPr>
        <w:t xml:space="preserve"> insignificant positive price effect</w:t>
      </w:r>
      <w:r w:rsidRPr="00B25B82">
        <w:rPr>
          <w:rFonts w:ascii="Garamond" w:hAnsi="Garamond" w:cs="Times New Roman"/>
          <w:sz w:val="24"/>
          <w:szCs w:val="24"/>
        </w:rPr>
        <w:t xml:space="preserve">. </w:t>
      </w:r>
    </w:p>
    <w:p w14:paraId="274EEE90" w14:textId="77777777" w:rsidR="00D9127C" w:rsidRPr="00B25B82" w:rsidRDefault="00D9127C" w:rsidP="004968EF">
      <w:pPr>
        <w:spacing w:after="0" w:line="360" w:lineRule="auto"/>
        <w:jc w:val="both"/>
        <w:rPr>
          <w:rFonts w:ascii="Garamond" w:hAnsi="Garamond" w:cs="Times New Roman"/>
          <w:sz w:val="24"/>
          <w:szCs w:val="24"/>
        </w:rPr>
      </w:pPr>
    </w:p>
    <w:p w14:paraId="66EB1AD6" w14:textId="5BA8B867" w:rsidR="00472318" w:rsidRPr="00B25B82" w:rsidRDefault="00C32D58" w:rsidP="004968EF">
      <w:pPr>
        <w:spacing w:after="0" w:line="360" w:lineRule="auto"/>
        <w:jc w:val="both"/>
        <w:rPr>
          <w:rFonts w:ascii="Garamond" w:hAnsi="Garamond" w:cs="Times New Roman"/>
          <w:sz w:val="24"/>
          <w:szCs w:val="24"/>
        </w:rPr>
      </w:pPr>
      <w:r w:rsidRPr="00B25B82">
        <w:rPr>
          <w:rFonts w:ascii="Garamond" w:hAnsi="Garamond" w:cs="Times New Roman"/>
          <w:sz w:val="24"/>
          <w:szCs w:val="24"/>
        </w:rPr>
        <w:t>For the cultural-related sustainable variable</w:t>
      </w:r>
      <w:r w:rsidR="00BD5FEA" w:rsidRPr="00B25B82">
        <w:rPr>
          <w:rFonts w:ascii="Garamond" w:hAnsi="Garamond" w:cs="Times New Roman"/>
          <w:sz w:val="24"/>
          <w:szCs w:val="24"/>
        </w:rPr>
        <w:t>,</w:t>
      </w:r>
      <w:r w:rsidRPr="00B25B82">
        <w:rPr>
          <w:rFonts w:ascii="Garamond" w:hAnsi="Garamond" w:cs="Times New Roman"/>
          <w:sz w:val="24"/>
          <w:szCs w:val="24"/>
        </w:rPr>
        <w:t xml:space="preserve"> both positive and negative relationship</w:t>
      </w:r>
      <w:r w:rsidR="00382F7F" w:rsidRPr="00B25B82">
        <w:rPr>
          <w:rFonts w:ascii="Garamond" w:hAnsi="Garamond" w:cs="Times New Roman"/>
          <w:sz w:val="24"/>
          <w:szCs w:val="24"/>
        </w:rPr>
        <w:t>s</w:t>
      </w:r>
      <w:r w:rsidRPr="00B25B82">
        <w:rPr>
          <w:rFonts w:ascii="Garamond" w:hAnsi="Garamond" w:cs="Times New Roman"/>
          <w:sz w:val="24"/>
          <w:szCs w:val="24"/>
        </w:rPr>
        <w:t xml:space="preserve"> with the </w:t>
      </w:r>
      <w:r w:rsidR="002E0B16" w:rsidRPr="00B25B82">
        <w:rPr>
          <w:rFonts w:ascii="Garamond" w:hAnsi="Garamond" w:cs="Times New Roman"/>
          <w:sz w:val="24"/>
          <w:szCs w:val="24"/>
        </w:rPr>
        <w:t>willingness to pay for housing</w:t>
      </w:r>
      <w:r w:rsidRPr="00B25B82">
        <w:rPr>
          <w:rFonts w:ascii="Garamond" w:hAnsi="Garamond" w:cs="Times New Roman"/>
          <w:sz w:val="24"/>
          <w:szCs w:val="24"/>
        </w:rPr>
        <w:t xml:space="preserve"> are found. The coefficient of the PCA components of performing arts is significant and </w:t>
      </w:r>
      <w:r w:rsidR="00FC0461" w:rsidRPr="00B25B82">
        <w:rPr>
          <w:rFonts w:ascii="Garamond" w:hAnsi="Garamond" w:cs="Times New Roman"/>
          <w:sz w:val="24"/>
          <w:szCs w:val="24"/>
        </w:rPr>
        <w:t>negative. It implies</w:t>
      </w:r>
      <w:r w:rsidRPr="00B25B82">
        <w:rPr>
          <w:rFonts w:ascii="Garamond" w:hAnsi="Garamond" w:cs="Times New Roman"/>
          <w:sz w:val="24"/>
          <w:szCs w:val="24"/>
        </w:rPr>
        <w:t xml:space="preserve"> that the accessibility to places of cultural expression by cinemas, theatre</w:t>
      </w:r>
      <w:r w:rsidR="00382F7F" w:rsidRPr="00B25B82">
        <w:rPr>
          <w:rFonts w:ascii="Garamond" w:hAnsi="Garamond" w:cs="Times New Roman"/>
          <w:sz w:val="24"/>
          <w:szCs w:val="24"/>
        </w:rPr>
        <w:t>s</w:t>
      </w:r>
      <w:r w:rsidRPr="00B25B82">
        <w:rPr>
          <w:rFonts w:ascii="Garamond" w:hAnsi="Garamond" w:cs="Times New Roman"/>
          <w:sz w:val="24"/>
          <w:szCs w:val="24"/>
        </w:rPr>
        <w:t>, and concert</w:t>
      </w:r>
      <w:r w:rsidR="00382F7F" w:rsidRPr="00B25B82">
        <w:rPr>
          <w:rFonts w:ascii="Garamond" w:hAnsi="Garamond" w:cs="Times New Roman"/>
          <w:sz w:val="24"/>
          <w:szCs w:val="24"/>
        </w:rPr>
        <w:t>s</w:t>
      </w:r>
      <w:r w:rsidRPr="00B25B82">
        <w:rPr>
          <w:rFonts w:ascii="Garamond" w:hAnsi="Garamond" w:cs="Times New Roman"/>
          <w:sz w:val="24"/>
          <w:szCs w:val="24"/>
        </w:rPr>
        <w:t xml:space="preserve"> provide</w:t>
      </w:r>
      <w:r w:rsidR="00FC0461" w:rsidRPr="00B25B82">
        <w:rPr>
          <w:rFonts w:ascii="Garamond" w:hAnsi="Garamond" w:cs="Times New Roman"/>
          <w:sz w:val="24"/>
          <w:szCs w:val="24"/>
        </w:rPr>
        <w:t>s</w:t>
      </w:r>
      <w:r w:rsidRPr="00B25B82">
        <w:rPr>
          <w:rFonts w:ascii="Garamond" w:hAnsi="Garamond" w:cs="Times New Roman"/>
          <w:sz w:val="24"/>
          <w:szCs w:val="24"/>
        </w:rPr>
        <w:t xml:space="preserve"> negative utility to homeowners. This finding is </w:t>
      </w:r>
      <w:r w:rsidR="00BD5FEA" w:rsidRPr="00B25B82">
        <w:rPr>
          <w:rFonts w:ascii="Garamond" w:hAnsi="Garamond" w:cs="Times New Roman"/>
          <w:sz w:val="24"/>
          <w:szCs w:val="24"/>
        </w:rPr>
        <w:t xml:space="preserve">in </w:t>
      </w:r>
      <w:r w:rsidRPr="00B25B82">
        <w:rPr>
          <w:rFonts w:ascii="Garamond" w:hAnsi="Garamond" w:cs="Times New Roman"/>
          <w:sz w:val="24"/>
          <w:szCs w:val="24"/>
        </w:rPr>
        <w:t xml:space="preserve">contradiction to the significant positive correlation with housing rents in Barcelona found by Graells-Garrido et al. </w:t>
      </w:r>
      <w:sdt>
        <w:sdtPr>
          <w:rPr>
            <w:rFonts w:ascii="Garamond" w:hAnsi="Garamond" w:cs="Times New Roman"/>
            <w:color w:val="000000"/>
            <w:sz w:val="24"/>
            <w:szCs w:val="24"/>
          </w:rPr>
          <w:tag w:val="MENDELEY_CITATION_v3_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"/>
          <w:id w:val="-1722511582"/>
          <w:placeholder>
            <w:docPart w:val="D84C608FB42C4642B8CD79395AB2C1C2"/>
          </w:placeholder>
        </w:sdtPr>
        <w:sdtEndPr/>
        <w:sdtContent>
          <w:r w:rsidR="00BB07C8" w:rsidRPr="00B25B82">
            <w:rPr>
              <w:rFonts w:ascii="Garamond" w:hAnsi="Garamond" w:cs="Times New Roman"/>
              <w:color w:val="000000"/>
              <w:sz w:val="24"/>
              <w:szCs w:val="24"/>
            </w:rPr>
            <w:t>(2021)</w:t>
          </w:r>
        </w:sdtContent>
      </w:sdt>
      <w:r w:rsidR="00FC0461" w:rsidRPr="00B25B82">
        <w:rPr>
          <w:rFonts w:ascii="Garamond" w:hAnsi="Garamond" w:cs="Times New Roman"/>
          <w:sz w:val="24"/>
          <w:szCs w:val="24"/>
        </w:rPr>
        <w:t xml:space="preserve"> when using </w:t>
      </w:r>
      <w:r w:rsidRPr="00B25B82">
        <w:rPr>
          <w:rFonts w:ascii="Garamond" w:hAnsi="Garamond" w:cs="Times New Roman"/>
          <w:sz w:val="24"/>
          <w:szCs w:val="24"/>
        </w:rPr>
        <w:t xml:space="preserve">a more general definition for entertainment paces. The negative </w:t>
      </w:r>
      <w:r w:rsidR="00472318" w:rsidRPr="00B25B82">
        <w:rPr>
          <w:rFonts w:ascii="Garamond" w:hAnsi="Garamond" w:cs="Times New Roman"/>
          <w:sz w:val="24"/>
          <w:szCs w:val="24"/>
        </w:rPr>
        <w:t>relationship between access to performing arts and housing prices</w:t>
      </w:r>
      <w:r w:rsidRPr="00B25B82">
        <w:rPr>
          <w:rFonts w:ascii="Garamond" w:hAnsi="Garamond" w:cs="Times New Roman"/>
          <w:sz w:val="24"/>
          <w:szCs w:val="24"/>
        </w:rPr>
        <w:t xml:space="preserve"> in </w:t>
      </w:r>
      <w:r w:rsidR="00472318" w:rsidRPr="00B25B82">
        <w:rPr>
          <w:rFonts w:ascii="Garamond" w:hAnsi="Garamond" w:cs="Times New Roman"/>
          <w:sz w:val="24"/>
          <w:szCs w:val="24"/>
        </w:rPr>
        <w:t>our</w:t>
      </w:r>
      <w:r w:rsidRPr="00B25B82">
        <w:rPr>
          <w:rFonts w:ascii="Garamond" w:hAnsi="Garamond" w:cs="Times New Roman"/>
          <w:sz w:val="24"/>
          <w:szCs w:val="24"/>
        </w:rPr>
        <w:t xml:space="preserve"> research might be related to </w:t>
      </w:r>
      <w:r w:rsidR="00B25B82" w:rsidRPr="00B25B82">
        <w:rPr>
          <w:rFonts w:ascii="Garamond" w:hAnsi="Garamond" w:cs="Times New Roman"/>
          <w:sz w:val="24"/>
          <w:szCs w:val="24"/>
        </w:rPr>
        <w:t xml:space="preserve">the </w:t>
      </w:r>
      <w:r w:rsidRPr="00B25B82">
        <w:rPr>
          <w:rFonts w:ascii="Garamond" w:hAnsi="Garamond" w:cs="Times New Roman"/>
          <w:sz w:val="24"/>
          <w:szCs w:val="24"/>
        </w:rPr>
        <w:t>possible nuisance</w:t>
      </w:r>
      <w:r w:rsidR="00FC0461" w:rsidRPr="00B25B82">
        <w:rPr>
          <w:rFonts w:ascii="Garamond" w:hAnsi="Garamond" w:cs="Times New Roman"/>
          <w:sz w:val="24"/>
          <w:szCs w:val="24"/>
        </w:rPr>
        <w:t xml:space="preserve"> </w:t>
      </w:r>
      <w:r w:rsidRPr="00B25B82">
        <w:rPr>
          <w:rFonts w:ascii="Garamond" w:hAnsi="Garamond" w:cs="Times New Roman"/>
          <w:sz w:val="24"/>
          <w:szCs w:val="24"/>
        </w:rPr>
        <w:t>during big events</w:t>
      </w:r>
      <w:r w:rsidR="00FC0461" w:rsidRPr="00B25B82">
        <w:rPr>
          <w:rFonts w:ascii="Garamond" w:hAnsi="Garamond" w:cs="Times New Roman"/>
          <w:sz w:val="24"/>
          <w:szCs w:val="24"/>
        </w:rPr>
        <w:t>. For</w:t>
      </w:r>
      <w:r w:rsidRPr="00B25B82">
        <w:rPr>
          <w:rFonts w:ascii="Garamond" w:hAnsi="Garamond" w:cs="Times New Roman"/>
          <w:sz w:val="24"/>
          <w:szCs w:val="24"/>
        </w:rPr>
        <w:t xml:space="preserve"> example</w:t>
      </w:r>
      <w:r w:rsidR="00FC0461" w:rsidRPr="00B25B82">
        <w:rPr>
          <w:rFonts w:ascii="Garamond" w:hAnsi="Garamond" w:cs="Times New Roman"/>
          <w:sz w:val="24"/>
          <w:szCs w:val="24"/>
        </w:rPr>
        <w:t>, traffic and noise w</w:t>
      </w:r>
      <w:r w:rsidR="00382F7F" w:rsidRPr="00B25B82">
        <w:rPr>
          <w:rFonts w:ascii="Garamond" w:hAnsi="Garamond" w:cs="Times New Roman"/>
          <w:sz w:val="24"/>
          <w:szCs w:val="24"/>
        </w:rPr>
        <w:t>ere</w:t>
      </w:r>
      <w:r w:rsidR="00FC0461" w:rsidRPr="00B25B82">
        <w:rPr>
          <w:rFonts w:ascii="Garamond" w:hAnsi="Garamond" w:cs="Times New Roman"/>
          <w:sz w:val="24"/>
          <w:szCs w:val="24"/>
        </w:rPr>
        <w:t xml:space="preserve"> found</w:t>
      </w:r>
      <w:r w:rsidRPr="00B25B82">
        <w:rPr>
          <w:rFonts w:ascii="Garamond" w:hAnsi="Garamond" w:cs="Times New Roman"/>
          <w:sz w:val="24"/>
          <w:szCs w:val="24"/>
        </w:rPr>
        <w:t xml:space="preserve"> </w:t>
      </w:r>
      <w:r w:rsidR="008367DC" w:rsidRPr="00B25B82">
        <w:rPr>
          <w:rFonts w:ascii="Garamond" w:hAnsi="Garamond" w:cs="Times New Roman"/>
          <w:sz w:val="24"/>
          <w:szCs w:val="24"/>
        </w:rPr>
        <w:t>to</w:t>
      </w:r>
      <w:r w:rsidRPr="00B25B82">
        <w:rPr>
          <w:rFonts w:ascii="Garamond" w:hAnsi="Garamond" w:cs="Times New Roman"/>
          <w:sz w:val="24"/>
          <w:szCs w:val="24"/>
        </w:rPr>
        <w:t xml:space="preserve"> </w:t>
      </w:r>
      <w:r w:rsidR="008367DC" w:rsidRPr="00B25B82">
        <w:rPr>
          <w:rFonts w:ascii="Garamond" w:hAnsi="Garamond" w:cs="Times New Roman"/>
          <w:sz w:val="24"/>
          <w:szCs w:val="24"/>
        </w:rPr>
        <w:t xml:space="preserve">be </w:t>
      </w:r>
      <w:r w:rsidRPr="00B25B82">
        <w:rPr>
          <w:rFonts w:ascii="Garamond" w:hAnsi="Garamond" w:cs="Times New Roman"/>
          <w:sz w:val="24"/>
          <w:szCs w:val="24"/>
        </w:rPr>
        <w:t>negative pricing factor</w:t>
      </w:r>
      <w:r w:rsidR="008367DC" w:rsidRPr="00B25B82">
        <w:rPr>
          <w:rFonts w:ascii="Garamond" w:hAnsi="Garamond" w:cs="Times New Roman"/>
          <w:sz w:val="24"/>
          <w:szCs w:val="24"/>
        </w:rPr>
        <w:t>s</w:t>
      </w:r>
      <w:r w:rsidRPr="00B25B82">
        <w:rPr>
          <w:rFonts w:ascii="Garamond" w:hAnsi="Garamond" w:cs="Times New Roman"/>
          <w:sz w:val="24"/>
          <w:szCs w:val="24"/>
        </w:rPr>
        <w:t xml:space="preserve"> </w:t>
      </w:r>
      <w:r w:rsidR="00B25B82" w:rsidRPr="00B25B82">
        <w:rPr>
          <w:rFonts w:ascii="Garamond" w:hAnsi="Garamond" w:cs="Times New Roman"/>
          <w:sz w:val="24"/>
          <w:szCs w:val="24"/>
        </w:rPr>
        <w:t>for</w:t>
      </w:r>
      <w:r w:rsidRPr="00B25B82">
        <w:rPr>
          <w:rFonts w:ascii="Garamond" w:hAnsi="Garamond" w:cs="Times New Roman"/>
          <w:sz w:val="24"/>
          <w:szCs w:val="24"/>
        </w:rPr>
        <w:t xml:space="preserve"> housing prices in the Netherlands</w:t>
      </w:r>
      <w:r w:rsidR="002E0B16" w:rsidRPr="00B25B82">
        <w:rPr>
          <w:rFonts w:ascii="Garamond" w:hAnsi="Garamond" w:cs="Times New Roman"/>
          <w:sz w:val="24"/>
          <w:szCs w:val="24"/>
        </w:rPr>
        <w:t xml:space="preserve"> </w:t>
      </w:r>
      <w:sdt>
        <w:sdtPr>
          <w:rPr>
            <w:rFonts w:ascii="Garamond" w:hAnsi="Garamond" w:cs="Times New Roman"/>
            <w:sz w:val="24"/>
            <w:szCs w:val="24"/>
          </w:rPr>
          <w:tag w:val="MENDELEY_CITATION_v3_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"/>
          <w:id w:val="-1182049195"/>
          <w:placeholder>
            <w:docPart w:val="DefaultPlaceholder_-1854013440"/>
          </w:placeholder>
        </w:sdtPr>
        <w:sdtEndPr/>
        <w:sdtContent>
          <w:r w:rsidR="00BB07C8" w:rsidRPr="00B25B82">
            <w:rPr>
              <w:rFonts w:ascii="Garamond" w:eastAsia="Times New Roman" w:hAnsi="Garamond"/>
              <w:sz w:val="24"/>
              <w:szCs w:val="24"/>
            </w:rPr>
            <w:t>(Ossokina &amp; Verweij, 2015)</w:t>
          </w:r>
        </w:sdtContent>
      </w:sdt>
      <w:r w:rsidR="002E0B16" w:rsidRPr="00B25B82">
        <w:rPr>
          <w:rFonts w:ascii="Garamond" w:hAnsi="Garamond" w:cs="Times New Roman"/>
          <w:sz w:val="24"/>
          <w:szCs w:val="24"/>
        </w:rPr>
        <w:t xml:space="preserve">. </w:t>
      </w:r>
    </w:p>
    <w:p w14:paraId="647169A5" w14:textId="56665998" w:rsidR="00472318" w:rsidRPr="00B25B82" w:rsidRDefault="00472318" w:rsidP="00472318">
      <w:pPr>
        <w:spacing w:after="0" w:line="360" w:lineRule="auto"/>
        <w:jc w:val="both"/>
        <w:rPr>
          <w:rFonts w:ascii="Garamond" w:hAnsi="Garamond" w:cs="Times New Roman"/>
          <w:sz w:val="24"/>
          <w:szCs w:val="24"/>
        </w:rPr>
      </w:pPr>
      <w:r w:rsidRPr="00B25B82">
        <w:rPr>
          <w:rFonts w:ascii="Garamond" w:hAnsi="Garamond" w:cs="Times New Roman"/>
          <w:sz w:val="24"/>
          <w:szCs w:val="24"/>
        </w:rPr>
        <w:t xml:space="preserve">In contrast, a significant positive relationship is found between the </w:t>
      </w:r>
      <w:r w:rsidRPr="00B25B82">
        <w:rPr>
          <w:rFonts w:ascii="Garamond" w:eastAsia="CIDFont+F1" w:hAnsi="Garamond" w:cs="Times New Roman"/>
          <w:sz w:val="24"/>
          <w:szCs w:val="24"/>
        </w:rPr>
        <w:t>religious institutions</w:t>
      </w:r>
      <w:r w:rsidR="00B25B82" w:rsidRPr="00B25B82">
        <w:rPr>
          <w:rFonts w:ascii="Garamond" w:eastAsia="CIDFont+F1" w:hAnsi="Garamond" w:cs="Times New Roman"/>
          <w:sz w:val="24"/>
          <w:szCs w:val="24"/>
        </w:rPr>
        <w:t>'</w:t>
      </w:r>
      <w:r w:rsidRPr="00B25B82">
        <w:rPr>
          <w:rFonts w:ascii="Garamond" w:eastAsia="CIDFont+F1" w:hAnsi="Garamond" w:cs="Times New Roman"/>
          <w:sz w:val="24"/>
          <w:szCs w:val="24"/>
        </w:rPr>
        <w:t xml:space="preserve"> PCA component and the willingness to pay for housing</w:t>
      </w:r>
      <w:r w:rsidRPr="00B25B82">
        <w:rPr>
          <w:rFonts w:ascii="Garamond" w:hAnsi="Garamond" w:cs="Times New Roman"/>
          <w:sz w:val="24"/>
          <w:szCs w:val="24"/>
        </w:rPr>
        <w:t xml:space="preserve">. These findings are in-line with the significant positive correlation with housing rents in Barcelona found by Graells-Garrido et al.  </w:t>
      </w:r>
      <w:sdt>
        <w:sdtPr>
          <w:rPr>
            <w:rFonts w:ascii="Garamond" w:hAnsi="Garamond" w:cs="Times New Roman"/>
            <w:color w:val="000000"/>
            <w:sz w:val="24"/>
            <w:szCs w:val="24"/>
          </w:rPr>
          <w:tag w:val="MENDELEY_CITATION_v3_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"/>
          <w:id w:val="-136178111"/>
          <w:placeholder>
            <w:docPart w:val="29B0ECA2A7494636B1CBDF02BA4A0A58"/>
          </w:placeholder>
        </w:sdtPr>
        <w:sdtEndPr/>
        <w:sdtContent>
          <w:r w:rsidR="00BB07C8" w:rsidRPr="00B25B82">
            <w:rPr>
              <w:rFonts w:ascii="Garamond" w:hAnsi="Garamond" w:cs="Times New Roman"/>
              <w:color w:val="000000"/>
              <w:sz w:val="24"/>
              <w:szCs w:val="24"/>
            </w:rPr>
            <w:t>(2021)</w:t>
          </w:r>
        </w:sdtContent>
      </w:sdt>
      <w:r w:rsidRPr="00B25B82">
        <w:rPr>
          <w:rFonts w:ascii="Garamond" w:hAnsi="Garamond" w:cs="Times New Roman"/>
          <w:sz w:val="24"/>
          <w:szCs w:val="24"/>
        </w:rPr>
        <w:t>.</w:t>
      </w:r>
    </w:p>
    <w:p w14:paraId="086B63B5" w14:textId="72B7217B" w:rsidR="00E21995" w:rsidRPr="00B25B82" w:rsidRDefault="00472318" w:rsidP="004968EF">
      <w:pPr>
        <w:spacing w:after="0" w:line="360" w:lineRule="auto"/>
        <w:jc w:val="both"/>
        <w:rPr>
          <w:rFonts w:ascii="Garamond" w:hAnsi="Garamond" w:cs="Times New Roman"/>
          <w:sz w:val="24"/>
          <w:szCs w:val="24"/>
        </w:rPr>
      </w:pPr>
      <w:r w:rsidRPr="00B25B82">
        <w:rPr>
          <w:rFonts w:ascii="Garamond" w:hAnsi="Garamond" w:cs="Times New Roman"/>
          <w:sz w:val="24"/>
          <w:szCs w:val="24"/>
        </w:rPr>
        <w:lastRenderedPageBreak/>
        <w:t>A larger increase in the willingness to pay for housing is observed for the museum, library &amp; POI cult PCA component</w:t>
      </w:r>
      <w:r w:rsidR="00FC0461" w:rsidRPr="00B25B82">
        <w:rPr>
          <w:rFonts w:ascii="Garamond" w:hAnsi="Garamond" w:cs="Times New Roman"/>
          <w:sz w:val="24"/>
          <w:szCs w:val="24"/>
        </w:rPr>
        <w:t xml:space="preserve">. </w:t>
      </w:r>
      <w:r w:rsidR="00E21995" w:rsidRPr="00B25B82">
        <w:rPr>
          <w:rFonts w:ascii="Garamond" w:hAnsi="Garamond" w:cs="Times New Roman"/>
          <w:sz w:val="24"/>
          <w:szCs w:val="24"/>
        </w:rPr>
        <w:t>The</w:t>
      </w:r>
      <w:r w:rsidR="00C32D58" w:rsidRPr="00B25B82">
        <w:rPr>
          <w:rFonts w:ascii="Garamond" w:hAnsi="Garamond" w:cs="Times New Roman"/>
          <w:sz w:val="24"/>
          <w:szCs w:val="24"/>
        </w:rPr>
        <w:t xml:space="preserve"> </w:t>
      </w:r>
      <w:r w:rsidR="00FC0461" w:rsidRPr="00B25B82">
        <w:rPr>
          <w:rFonts w:ascii="Garamond" w:hAnsi="Garamond" w:cs="Times New Roman"/>
          <w:sz w:val="24"/>
          <w:szCs w:val="24"/>
        </w:rPr>
        <w:t xml:space="preserve">positive results </w:t>
      </w:r>
      <w:r w:rsidRPr="00B25B82">
        <w:rPr>
          <w:rFonts w:ascii="Garamond" w:hAnsi="Garamond" w:cs="Times New Roman"/>
          <w:sz w:val="24"/>
          <w:szCs w:val="24"/>
        </w:rPr>
        <w:t xml:space="preserve">for </w:t>
      </w:r>
      <w:r w:rsidR="00FC0461" w:rsidRPr="00B25B82">
        <w:rPr>
          <w:rFonts w:ascii="Garamond" w:hAnsi="Garamond" w:cs="Times New Roman"/>
          <w:sz w:val="24"/>
          <w:szCs w:val="24"/>
        </w:rPr>
        <w:t>access to</w:t>
      </w:r>
      <w:r w:rsidR="00C32D58" w:rsidRPr="00B25B82">
        <w:rPr>
          <w:rFonts w:ascii="Garamond" w:hAnsi="Garamond" w:cs="Times New Roman"/>
          <w:sz w:val="24"/>
          <w:szCs w:val="24"/>
        </w:rPr>
        <w:t xml:space="preserve"> cultural places </w:t>
      </w:r>
      <w:r w:rsidR="00FF76D6" w:rsidRPr="00B25B82">
        <w:rPr>
          <w:rFonts w:ascii="Garamond" w:hAnsi="Garamond" w:cs="Times New Roman"/>
          <w:sz w:val="24"/>
          <w:szCs w:val="24"/>
        </w:rPr>
        <w:t>are</w:t>
      </w:r>
      <w:r w:rsidR="00FC0461" w:rsidRPr="00B25B82">
        <w:rPr>
          <w:rFonts w:ascii="Garamond" w:hAnsi="Garamond" w:cs="Times New Roman"/>
          <w:sz w:val="24"/>
          <w:szCs w:val="24"/>
        </w:rPr>
        <w:t xml:space="preserve"> in</w:t>
      </w:r>
      <w:r w:rsidR="00382F7F" w:rsidRPr="00B25B82">
        <w:rPr>
          <w:rFonts w:ascii="Garamond" w:hAnsi="Garamond" w:cs="Times New Roman"/>
          <w:sz w:val="24"/>
          <w:szCs w:val="24"/>
        </w:rPr>
        <w:t xml:space="preserve"> </w:t>
      </w:r>
      <w:r w:rsidR="00FC0461" w:rsidRPr="00B25B82">
        <w:rPr>
          <w:rFonts w:ascii="Garamond" w:hAnsi="Garamond" w:cs="Times New Roman"/>
          <w:sz w:val="24"/>
          <w:szCs w:val="24"/>
        </w:rPr>
        <w:t>l</w:t>
      </w:r>
      <w:r w:rsidR="00C32D58" w:rsidRPr="00B25B82">
        <w:rPr>
          <w:rFonts w:ascii="Garamond" w:hAnsi="Garamond" w:cs="Times New Roman"/>
          <w:sz w:val="24"/>
          <w:szCs w:val="24"/>
        </w:rPr>
        <w:t xml:space="preserve">ine with the provided evidence in the work </w:t>
      </w:r>
      <w:r w:rsidR="00BD5FEA" w:rsidRPr="00B25B82">
        <w:rPr>
          <w:rFonts w:ascii="Garamond" w:hAnsi="Garamond" w:cs="Times New Roman"/>
          <w:sz w:val="24"/>
          <w:szCs w:val="24"/>
        </w:rPr>
        <w:t xml:space="preserve">by </w:t>
      </w:r>
      <w:r w:rsidR="00C32D58" w:rsidRPr="00B25B82">
        <w:rPr>
          <w:rFonts w:ascii="Garamond" w:hAnsi="Garamond" w:cs="Times New Roman"/>
          <w:sz w:val="24"/>
          <w:szCs w:val="24"/>
        </w:rPr>
        <w:t xml:space="preserve">Lazrak et al. </w:t>
      </w:r>
      <w:sdt>
        <w:sdtPr>
          <w:rPr>
            <w:rFonts w:ascii="Garamond" w:hAnsi="Garamond" w:cs="Times New Roman"/>
            <w:color w:val="000000"/>
            <w:sz w:val="24"/>
            <w:szCs w:val="24"/>
          </w:rPr>
          <w:tag w:val="MENDELEY_CITATION_v3_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"/>
          <w:id w:val="1108775862"/>
          <w:placeholder>
            <w:docPart w:val="70D98E705ADB4A8BB7F10C42CD2BFB27"/>
          </w:placeholder>
        </w:sdtPr>
        <w:sdtEndPr/>
        <w:sdtContent>
          <w:r w:rsidR="00BB07C8" w:rsidRPr="00B25B82">
            <w:rPr>
              <w:rFonts w:ascii="Garamond" w:hAnsi="Garamond" w:cs="Times New Roman"/>
              <w:color w:val="000000"/>
              <w:sz w:val="24"/>
              <w:szCs w:val="24"/>
            </w:rPr>
            <w:t>(2014)</w:t>
          </w:r>
        </w:sdtContent>
      </w:sdt>
      <w:r w:rsidR="00FC0461" w:rsidRPr="00B25B82">
        <w:rPr>
          <w:rFonts w:ascii="Garamond" w:hAnsi="Garamond" w:cs="Times New Roman"/>
          <w:sz w:val="24"/>
          <w:szCs w:val="24"/>
        </w:rPr>
        <w:t xml:space="preserve">. Lazrak et al. </w:t>
      </w:r>
      <w:sdt>
        <w:sdtPr>
          <w:rPr>
            <w:rFonts w:ascii="Garamond" w:hAnsi="Garamond" w:cs="Times New Roman"/>
            <w:color w:val="000000"/>
            <w:sz w:val="24"/>
            <w:szCs w:val="24"/>
          </w:rPr>
          <w:tag w:val="MENDELEY_CITATION_v3_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"/>
          <w:id w:val="1251775905"/>
          <w:placeholder>
            <w:docPart w:val="D2B97F501C3B4CF98EAE772011099571"/>
          </w:placeholder>
        </w:sdtPr>
        <w:sdtEndPr/>
        <w:sdtContent>
          <w:r w:rsidR="00BB07C8" w:rsidRPr="00B25B82">
            <w:rPr>
              <w:rFonts w:ascii="Garamond" w:hAnsi="Garamond" w:cs="Times New Roman"/>
              <w:color w:val="000000"/>
              <w:sz w:val="24"/>
              <w:szCs w:val="24"/>
            </w:rPr>
            <w:t>(2014)</w:t>
          </w:r>
        </w:sdtContent>
      </w:sdt>
      <w:r w:rsidR="00FC0461" w:rsidRPr="00B25B82">
        <w:rPr>
          <w:rFonts w:ascii="Garamond" w:hAnsi="Garamond" w:cs="Times New Roman"/>
          <w:sz w:val="24"/>
          <w:szCs w:val="24"/>
        </w:rPr>
        <w:t xml:space="preserve"> found </w:t>
      </w:r>
      <w:r w:rsidR="00C32D58" w:rsidRPr="00B25B82">
        <w:rPr>
          <w:rFonts w:ascii="Garamond" w:hAnsi="Garamond" w:cs="Times New Roman"/>
          <w:sz w:val="24"/>
          <w:szCs w:val="24"/>
        </w:rPr>
        <w:t xml:space="preserve">in the Netherlands </w:t>
      </w:r>
      <w:r w:rsidR="00FC0461" w:rsidRPr="00B25B82">
        <w:rPr>
          <w:rFonts w:ascii="Garamond" w:hAnsi="Garamond" w:cs="Times New Roman"/>
          <w:sz w:val="24"/>
          <w:szCs w:val="24"/>
        </w:rPr>
        <w:t xml:space="preserve">evidence </w:t>
      </w:r>
      <w:r w:rsidR="00382F7F" w:rsidRPr="00B25B82">
        <w:rPr>
          <w:rFonts w:ascii="Garamond" w:hAnsi="Garamond" w:cs="Times New Roman"/>
          <w:sz w:val="24"/>
          <w:szCs w:val="24"/>
        </w:rPr>
        <w:t>of</w:t>
      </w:r>
      <w:r w:rsidR="00C32D58" w:rsidRPr="00B25B82">
        <w:rPr>
          <w:rFonts w:ascii="Garamond" w:hAnsi="Garamond" w:cs="Times New Roman"/>
          <w:sz w:val="24"/>
          <w:szCs w:val="24"/>
        </w:rPr>
        <w:t xml:space="preserve"> a spillover effect of monumental buildings on housing prices</w:t>
      </w:r>
      <w:r w:rsidR="00BE01A4" w:rsidRPr="00B25B82">
        <w:rPr>
          <w:rFonts w:ascii="Garamond" w:hAnsi="Garamond" w:cs="Times New Roman"/>
          <w:sz w:val="24"/>
          <w:szCs w:val="24"/>
        </w:rPr>
        <w:t xml:space="preserve">. </w:t>
      </w:r>
    </w:p>
    <w:p w14:paraId="0356DCDB" w14:textId="77777777" w:rsidR="00472318" w:rsidRPr="00B25B82" w:rsidRDefault="00472318" w:rsidP="004968EF">
      <w:pPr>
        <w:spacing w:after="0" w:line="360" w:lineRule="auto"/>
        <w:jc w:val="both"/>
        <w:rPr>
          <w:rFonts w:ascii="Garamond" w:hAnsi="Garamond" w:cs="Times New Roman"/>
          <w:sz w:val="24"/>
          <w:szCs w:val="24"/>
        </w:rPr>
      </w:pPr>
    </w:p>
    <w:p w14:paraId="35DE2CE7" w14:textId="121FDEC8" w:rsidR="00C32D58" w:rsidRPr="00B25B82" w:rsidRDefault="00BE01A4" w:rsidP="004968EF">
      <w:pPr>
        <w:spacing w:after="0" w:line="360" w:lineRule="auto"/>
        <w:jc w:val="both"/>
        <w:rPr>
          <w:rFonts w:ascii="Garamond" w:hAnsi="Garamond" w:cs="Times New Roman"/>
          <w:sz w:val="24"/>
          <w:szCs w:val="24"/>
        </w:rPr>
      </w:pPr>
      <w:r w:rsidRPr="00B25B82">
        <w:rPr>
          <w:rFonts w:ascii="Garamond" w:hAnsi="Garamond" w:cs="Times New Roman"/>
          <w:sz w:val="24"/>
          <w:szCs w:val="24"/>
        </w:rPr>
        <w:t xml:space="preserve">To sum up, </w:t>
      </w:r>
      <w:r w:rsidR="00FC0461" w:rsidRPr="00B25B82">
        <w:rPr>
          <w:rFonts w:ascii="Garamond" w:hAnsi="Garamond" w:cs="Times New Roman"/>
          <w:sz w:val="24"/>
          <w:szCs w:val="24"/>
        </w:rPr>
        <w:t xml:space="preserve">in general </w:t>
      </w:r>
      <w:r w:rsidR="00FF76D6" w:rsidRPr="00B25B82">
        <w:rPr>
          <w:rFonts w:ascii="Garamond" w:hAnsi="Garamond" w:cs="Times New Roman"/>
          <w:sz w:val="24"/>
          <w:szCs w:val="24"/>
        </w:rPr>
        <w:t>an</w:t>
      </w:r>
      <w:r w:rsidR="00FC0461" w:rsidRPr="00B25B82">
        <w:rPr>
          <w:rFonts w:ascii="Garamond" w:hAnsi="Garamond" w:cs="Times New Roman"/>
          <w:sz w:val="24"/>
          <w:szCs w:val="24"/>
        </w:rPr>
        <w:t xml:space="preserve"> increase in the willingness to pay for housing when the cultural</w:t>
      </w:r>
      <w:r w:rsidR="00B25B82" w:rsidRPr="00B25B82">
        <w:rPr>
          <w:rFonts w:ascii="Garamond" w:hAnsi="Garamond" w:cs="Times New Roman"/>
          <w:sz w:val="24"/>
          <w:szCs w:val="24"/>
        </w:rPr>
        <w:t>ly</w:t>
      </w:r>
      <w:r w:rsidR="00FC0461" w:rsidRPr="00B25B82">
        <w:rPr>
          <w:rFonts w:ascii="Garamond" w:hAnsi="Garamond" w:cs="Times New Roman"/>
          <w:sz w:val="24"/>
          <w:szCs w:val="24"/>
        </w:rPr>
        <w:t xml:space="preserve"> sustainable variables</w:t>
      </w:r>
      <w:r w:rsidR="00B25B82" w:rsidRPr="00B25B82">
        <w:rPr>
          <w:rFonts w:ascii="Garamond" w:hAnsi="Garamond" w:cs="Times New Roman"/>
          <w:sz w:val="24"/>
          <w:szCs w:val="24"/>
        </w:rPr>
        <w:t xml:space="preserve"> increase</w:t>
      </w:r>
      <w:r w:rsidR="00FC0461" w:rsidRPr="00B25B82">
        <w:rPr>
          <w:rFonts w:ascii="Garamond" w:hAnsi="Garamond" w:cs="Times New Roman"/>
          <w:sz w:val="24"/>
          <w:szCs w:val="24"/>
        </w:rPr>
        <w:t xml:space="preserve"> </w:t>
      </w:r>
      <w:r w:rsidR="00B25B82" w:rsidRPr="00B25B82">
        <w:rPr>
          <w:rFonts w:ascii="Garamond" w:hAnsi="Garamond" w:cs="Times New Roman"/>
          <w:sz w:val="24"/>
          <w:szCs w:val="24"/>
        </w:rPr>
        <w:t>is</w:t>
      </w:r>
      <w:r w:rsidR="00472318" w:rsidRPr="00B25B82">
        <w:rPr>
          <w:rFonts w:ascii="Garamond" w:hAnsi="Garamond" w:cs="Times New Roman"/>
          <w:sz w:val="24"/>
          <w:szCs w:val="24"/>
        </w:rPr>
        <w:t xml:space="preserve"> estimated in our model. This</w:t>
      </w:r>
      <w:r w:rsidRPr="00B25B82">
        <w:rPr>
          <w:rFonts w:ascii="Garamond" w:hAnsi="Garamond" w:cs="Times New Roman"/>
          <w:sz w:val="24"/>
          <w:szCs w:val="24"/>
        </w:rPr>
        <w:t xml:space="preserve"> </w:t>
      </w:r>
      <w:r w:rsidR="00FC0461" w:rsidRPr="00B25B82">
        <w:rPr>
          <w:rFonts w:ascii="Garamond" w:hAnsi="Garamond" w:cs="Times New Roman"/>
          <w:sz w:val="24"/>
          <w:szCs w:val="24"/>
        </w:rPr>
        <w:t xml:space="preserve">provides no evidence to reject </w:t>
      </w:r>
      <w:r w:rsidRPr="00B25B82">
        <w:rPr>
          <w:rFonts w:ascii="Garamond" w:hAnsi="Garamond" w:cs="Times New Roman"/>
          <w:sz w:val="24"/>
          <w:szCs w:val="24"/>
        </w:rPr>
        <w:t xml:space="preserve">hypothesis 4, </w:t>
      </w:r>
      <w:r w:rsidR="00E21995" w:rsidRPr="00B25B82">
        <w:rPr>
          <w:rFonts w:ascii="Garamond" w:hAnsi="Garamond" w:cs="Times New Roman"/>
          <w:sz w:val="24"/>
          <w:szCs w:val="24"/>
        </w:rPr>
        <w:t xml:space="preserve"> an increase in the cultural dimension of sustainability increases the willingness to pay for housing. Although there is found a significant negative relationship between the PCA component for performing arts and housing prices. </w:t>
      </w:r>
      <w:r w:rsidR="00472318" w:rsidRPr="00B25B82">
        <w:rPr>
          <w:rFonts w:ascii="Garamond" w:hAnsi="Garamond" w:cs="Times New Roman"/>
          <w:sz w:val="24"/>
          <w:szCs w:val="24"/>
        </w:rPr>
        <w:t>On the other, t</w:t>
      </w:r>
      <w:r w:rsidR="00E21995" w:rsidRPr="00B25B82">
        <w:rPr>
          <w:rFonts w:ascii="Garamond" w:hAnsi="Garamond" w:cs="Times New Roman"/>
          <w:sz w:val="24"/>
          <w:szCs w:val="24"/>
        </w:rPr>
        <w:t xml:space="preserve">here is found a significant positive relationship between the PCA components for </w:t>
      </w:r>
      <w:r w:rsidR="00472318" w:rsidRPr="00B25B82">
        <w:rPr>
          <w:rFonts w:ascii="Garamond" w:hAnsi="Garamond" w:cs="Times New Roman"/>
          <w:sz w:val="24"/>
          <w:szCs w:val="24"/>
        </w:rPr>
        <w:t>religious institutions and</w:t>
      </w:r>
      <w:r w:rsidR="00E21995" w:rsidRPr="00B25B82">
        <w:rPr>
          <w:rFonts w:ascii="Garamond" w:hAnsi="Garamond" w:cs="Times New Roman"/>
          <w:sz w:val="24"/>
          <w:szCs w:val="24"/>
        </w:rPr>
        <w:t xml:space="preserve"> museum</w:t>
      </w:r>
      <w:r w:rsidR="00B25B82" w:rsidRPr="00B25B82">
        <w:rPr>
          <w:rFonts w:ascii="Garamond" w:hAnsi="Garamond" w:cs="Times New Roman"/>
          <w:sz w:val="24"/>
          <w:szCs w:val="24"/>
        </w:rPr>
        <w:t>s</w:t>
      </w:r>
      <w:r w:rsidR="00E21995" w:rsidRPr="00B25B82">
        <w:rPr>
          <w:rFonts w:ascii="Garamond" w:hAnsi="Garamond" w:cs="Times New Roman"/>
          <w:sz w:val="24"/>
          <w:szCs w:val="24"/>
        </w:rPr>
        <w:t>, librar</w:t>
      </w:r>
      <w:r w:rsidR="00B25B82" w:rsidRPr="00B25B82">
        <w:rPr>
          <w:rFonts w:ascii="Garamond" w:hAnsi="Garamond" w:cs="Times New Roman"/>
          <w:sz w:val="24"/>
          <w:szCs w:val="24"/>
        </w:rPr>
        <w:t>ies</w:t>
      </w:r>
      <w:r w:rsidR="00FF76D6" w:rsidRPr="00B25B82">
        <w:rPr>
          <w:rFonts w:ascii="Garamond" w:hAnsi="Garamond" w:cs="Times New Roman"/>
          <w:sz w:val="24"/>
          <w:szCs w:val="24"/>
        </w:rPr>
        <w:t>,</w:t>
      </w:r>
      <w:r w:rsidR="00E21995" w:rsidRPr="00B25B82">
        <w:rPr>
          <w:rFonts w:ascii="Garamond" w:hAnsi="Garamond" w:cs="Times New Roman"/>
          <w:sz w:val="24"/>
          <w:szCs w:val="24"/>
        </w:rPr>
        <w:t xml:space="preserve"> and POI cult. </w:t>
      </w:r>
      <w:r w:rsidR="00472318" w:rsidRPr="00B25B82">
        <w:rPr>
          <w:rFonts w:ascii="Garamond" w:hAnsi="Garamond" w:cs="Times New Roman"/>
          <w:sz w:val="24"/>
          <w:szCs w:val="24"/>
        </w:rPr>
        <w:t xml:space="preserve">And the </w:t>
      </w:r>
      <w:r w:rsidR="00E21995" w:rsidRPr="00B25B82">
        <w:rPr>
          <w:rFonts w:ascii="Garamond" w:hAnsi="Garamond" w:cs="Times New Roman"/>
          <w:sz w:val="24"/>
          <w:szCs w:val="24"/>
        </w:rPr>
        <w:t>housing price</w:t>
      </w:r>
      <w:r w:rsidR="00472318" w:rsidRPr="00B25B82">
        <w:rPr>
          <w:rFonts w:ascii="Garamond" w:hAnsi="Garamond" w:cs="Times New Roman"/>
          <w:sz w:val="24"/>
          <w:szCs w:val="24"/>
        </w:rPr>
        <w:t>s in Barcelona</w:t>
      </w:r>
      <w:r w:rsidR="00E21995" w:rsidRPr="00B25B82">
        <w:rPr>
          <w:rFonts w:ascii="Garamond" w:hAnsi="Garamond" w:cs="Times New Roman"/>
          <w:sz w:val="24"/>
          <w:szCs w:val="24"/>
        </w:rPr>
        <w:t>.</w:t>
      </w:r>
    </w:p>
    <w:p w14:paraId="4C002704" w14:textId="77777777" w:rsidR="000B6E7B" w:rsidRPr="00273870" w:rsidRDefault="000B6E7B" w:rsidP="004968EF">
      <w:pPr>
        <w:spacing w:after="0" w:line="360" w:lineRule="auto"/>
        <w:jc w:val="both"/>
        <w:rPr>
          <w:rFonts w:ascii="Garamond" w:hAnsi="Garamond" w:cs="Times New Roman"/>
          <w:b/>
          <w:bCs/>
          <w:sz w:val="24"/>
          <w:szCs w:val="24"/>
        </w:rPr>
      </w:pPr>
    </w:p>
    <w:p w14:paraId="7C9188AE" w14:textId="345FB944" w:rsidR="00882685" w:rsidRPr="00273870" w:rsidRDefault="00C5276C" w:rsidP="004968EF">
      <w:pPr>
        <w:pStyle w:val="Heading3"/>
        <w:spacing w:after="240" w:line="360" w:lineRule="auto"/>
        <w:rPr>
          <w:rFonts w:ascii="Garamond" w:hAnsi="Garamond" w:cs="Times New Roman"/>
          <w:b/>
          <w:bCs/>
          <w:color w:val="auto"/>
        </w:rPr>
      </w:pPr>
      <w:bookmarkStart w:id="24" w:name="_Toc138665574"/>
      <w:r w:rsidRPr="00273870">
        <w:rPr>
          <w:rFonts w:ascii="Garamond" w:hAnsi="Garamond" w:cs="Times New Roman"/>
          <w:b/>
          <w:bCs/>
          <w:color w:val="auto"/>
        </w:rPr>
        <w:t xml:space="preserve">Section 4.1.6: </w:t>
      </w:r>
      <w:r w:rsidR="00882685" w:rsidRPr="00273870">
        <w:rPr>
          <w:rFonts w:ascii="Garamond" w:hAnsi="Garamond" w:cs="Times New Roman"/>
          <w:b/>
          <w:bCs/>
          <w:color w:val="auto"/>
        </w:rPr>
        <w:t>Model 6:</w:t>
      </w:r>
      <w:r w:rsidR="00DD392D" w:rsidRPr="00273870">
        <w:rPr>
          <w:rFonts w:ascii="Garamond" w:hAnsi="Garamond" w:cs="Times New Roman"/>
          <w:b/>
          <w:bCs/>
          <w:color w:val="auto"/>
        </w:rPr>
        <w:t xml:space="preserve"> </w:t>
      </w:r>
      <w:r w:rsidR="002C5CE0" w:rsidRPr="00273870">
        <w:rPr>
          <w:rFonts w:ascii="Garamond" w:hAnsi="Garamond" w:cs="Times New Roman"/>
          <w:b/>
          <w:bCs/>
          <w:color w:val="auto"/>
        </w:rPr>
        <w:t>Economic</w:t>
      </w:r>
      <w:r w:rsidR="002E0B16" w:rsidRPr="00273870">
        <w:rPr>
          <w:rFonts w:ascii="Garamond" w:hAnsi="Garamond" w:cs="Times New Roman"/>
          <w:b/>
          <w:bCs/>
          <w:color w:val="auto"/>
        </w:rPr>
        <w:t>-</w:t>
      </w:r>
      <w:r w:rsidR="002C5CE0" w:rsidRPr="00273870">
        <w:rPr>
          <w:rFonts w:ascii="Garamond" w:hAnsi="Garamond" w:cs="Times New Roman"/>
          <w:b/>
          <w:bCs/>
          <w:color w:val="auto"/>
        </w:rPr>
        <w:t>F</w:t>
      </w:r>
      <w:r w:rsidR="00DD392D" w:rsidRPr="00273870">
        <w:rPr>
          <w:rFonts w:ascii="Garamond" w:hAnsi="Garamond" w:cs="Times New Roman"/>
          <w:b/>
          <w:bCs/>
          <w:color w:val="auto"/>
        </w:rPr>
        <w:t>inancial Dimension of Sustainability</w:t>
      </w:r>
      <w:bookmarkEnd w:id="24"/>
    </w:p>
    <w:p w14:paraId="37B67F3C" w14:textId="12820750" w:rsidR="00F03356" w:rsidRPr="00B25B82" w:rsidRDefault="00C446FA" w:rsidP="004968EF">
      <w:pPr>
        <w:spacing w:after="0" w:line="360" w:lineRule="auto"/>
        <w:jc w:val="both"/>
        <w:rPr>
          <w:rFonts w:ascii="Garamond" w:hAnsi="Garamond" w:cs="Times New Roman"/>
          <w:sz w:val="24"/>
          <w:szCs w:val="24"/>
        </w:rPr>
      </w:pPr>
      <w:r w:rsidRPr="00B25B82">
        <w:rPr>
          <w:rFonts w:ascii="Garamond" w:hAnsi="Garamond" w:cs="Times New Roman"/>
          <w:sz w:val="24"/>
          <w:szCs w:val="24"/>
        </w:rPr>
        <w:t>Model 6</w:t>
      </w:r>
      <w:r w:rsidR="00960CD7" w:rsidRPr="00B25B82">
        <w:rPr>
          <w:rFonts w:ascii="Garamond" w:hAnsi="Garamond" w:cs="Times New Roman"/>
          <w:sz w:val="24"/>
          <w:szCs w:val="24"/>
        </w:rPr>
        <w:t>, as shown in table</w:t>
      </w:r>
      <w:r w:rsidR="002E0B16" w:rsidRPr="00B25B82">
        <w:rPr>
          <w:rFonts w:ascii="Garamond" w:hAnsi="Garamond" w:cs="Times New Roman"/>
          <w:sz w:val="24"/>
          <w:szCs w:val="24"/>
        </w:rPr>
        <w:t xml:space="preserve"> 1</w:t>
      </w:r>
      <w:r w:rsidR="00E21995" w:rsidRPr="00B25B82">
        <w:rPr>
          <w:rFonts w:ascii="Garamond" w:hAnsi="Garamond" w:cs="Times New Roman"/>
          <w:sz w:val="24"/>
          <w:szCs w:val="24"/>
        </w:rPr>
        <w:t>4</w:t>
      </w:r>
      <w:r w:rsidR="002E0B16" w:rsidRPr="00B25B82">
        <w:rPr>
          <w:rFonts w:ascii="Garamond" w:hAnsi="Garamond" w:cs="Times New Roman"/>
          <w:sz w:val="24"/>
          <w:szCs w:val="24"/>
        </w:rPr>
        <w:t>b</w:t>
      </w:r>
      <w:r w:rsidR="00960CD7" w:rsidRPr="00B25B82">
        <w:rPr>
          <w:rFonts w:ascii="Garamond" w:hAnsi="Garamond" w:cs="Times New Roman"/>
          <w:sz w:val="24"/>
          <w:szCs w:val="24"/>
        </w:rPr>
        <w:t xml:space="preserve">, </w:t>
      </w:r>
      <w:r w:rsidRPr="00B25B82">
        <w:rPr>
          <w:rFonts w:ascii="Garamond" w:hAnsi="Garamond" w:cs="Times New Roman"/>
          <w:sz w:val="24"/>
          <w:szCs w:val="24"/>
        </w:rPr>
        <w:t>includes the variables related to the economic-financial dimension of sustainability</w:t>
      </w:r>
      <w:r w:rsidR="00086C2E" w:rsidRPr="00B25B82">
        <w:rPr>
          <w:rFonts w:ascii="Garamond" w:hAnsi="Garamond" w:cs="Times New Roman"/>
          <w:sz w:val="24"/>
          <w:szCs w:val="24"/>
        </w:rPr>
        <w:t>. To capture the economic-financial dimension</w:t>
      </w:r>
      <w:r w:rsidR="00E21995" w:rsidRPr="00B25B82">
        <w:rPr>
          <w:rFonts w:ascii="Garamond" w:hAnsi="Garamond" w:cs="Times New Roman"/>
          <w:sz w:val="24"/>
          <w:szCs w:val="24"/>
        </w:rPr>
        <w:t>,</w:t>
      </w:r>
      <w:r w:rsidR="00086C2E" w:rsidRPr="00B25B82">
        <w:rPr>
          <w:rFonts w:ascii="Garamond" w:hAnsi="Garamond" w:cs="Times New Roman"/>
          <w:sz w:val="24"/>
          <w:szCs w:val="24"/>
        </w:rPr>
        <w:t xml:space="preserve"> </w:t>
      </w:r>
      <w:r w:rsidRPr="00B25B82">
        <w:rPr>
          <w:rFonts w:ascii="Garamond" w:hAnsi="Garamond" w:cs="Times New Roman"/>
          <w:sz w:val="24"/>
          <w:szCs w:val="24"/>
        </w:rPr>
        <w:t xml:space="preserve"> </w:t>
      </w:r>
      <w:r w:rsidR="00086C2E" w:rsidRPr="00B25B82">
        <w:rPr>
          <w:rFonts w:ascii="Garamond" w:hAnsi="Garamond" w:cs="Times New Roman"/>
          <w:sz w:val="24"/>
          <w:szCs w:val="24"/>
        </w:rPr>
        <w:t>variable</w:t>
      </w:r>
      <w:r w:rsidR="00E21995" w:rsidRPr="00B25B82">
        <w:rPr>
          <w:rFonts w:ascii="Garamond" w:hAnsi="Garamond" w:cs="Times New Roman"/>
          <w:sz w:val="24"/>
          <w:szCs w:val="24"/>
        </w:rPr>
        <w:t>s</w:t>
      </w:r>
      <w:r w:rsidR="00086C2E" w:rsidRPr="00B25B82">
        <w:rPr>
          <w:rFonts w:ascii="Garamond" w:hAnsi="Garamond" w:cs="Times New Roman"/>
          <w:sz w:val="24"/>
          <w:szCs w:val="24"/>
        </w:rPr>
        <w:t xml:space="preserve"> are included</w:t>
      </w:r>
      <w:r w:rsidRPr="00B25B82">
        <w:rPr>
          <w:rFonts w:ascii="Garamond" w:hAnsi="Garamond" w:cs="Times New Roman"/>
          <w:sz w:val="24"/>
          <w:szCs w:val="24"/>
        </w:rPr>
        <w:t xml:space="preserve"> for the income distribution and welfare of the subdistricts. The inclusion of th</w:t>
      </w:r>
      <w:r w:rsidR="00086C2E" w:rsidRPr="00B25B82">
        <w:rPr>
          <w:rFonts w:ascii="Garamond" w:hAnsi="Garamond" w:cs="Times New Roman"/>
          <w:sz w:val="24"/>
          <w:szCs w:val="24"/>
        </w:rPr>
        <w:t>e</w:t>
      </w:r>
      <w:r w:rsidRPr="00B25B82">
        <w:rPr>
          <w:rFonts w:ascii="Garamond" w:hAnsi="Garamond" w:cs="Times New Roman"/>
          <w:sz w:val="24"/>
          <w:szCs w:val="24"/>
        </w:rPr>
        <w:t xml:space="preserve"> variables increase</w:t>
      </w:r>
      <w:r w:rsidR="00BD5FEA" w:rsidRPr="00B25B82">
        <w:rPr>
          <w:rFonts w:ascii="Garamond" w:hAnsi="Garamond" w:cs="Times New Roman"/>
          <w:sz w:val="24"/>
          <w:szCs w:val="24"/>
        </w:rPr>
        <w:t>s</w:t>
      </w:r>
      <w:r w:rsidRPr="00B25B82">
        <w:rPr>
          <w:rFonts w:ascii="Garamond" w:hAnsi="Garamond" w:cs="Times New Roman"/>
          <w:sz w:val="24"/>
          <w:szCs w:val="24"/>
        </w:rPr>
        <w:t xml:space="preserve"> the R-squared </w:t>
      </w:r>
      <w:r w:rsidR="00F03356" w:rsidRPr="00B25B82">
        <w:rPr>
          <w:rFonts w:ascii="Garamond" w:hAnsi="Garamond" w:cs="Times New Roman"/>
          <w:sz w:val="24"/>
          <w:szCs w:val="24"/>
        </w:rPr>
        <w:t xml:space="preserve">by </w:t>
      </w:r>
      <w:r w:rsidRPr="00B25B82">
        <w:rPr>
          <w:rFonts w:ascii="Garamond" w:hAnsi="Garamond" w:cs="Times New Roman"/>
          <w:sz w:val="24"/>
          <w:szCs w:val="24"/>
        </w:rPr>
        <w:t>2</w:t>
      </w:r>
      <w:r w:rsidR="00F03356" w:rsidRPr="00B25B82">
        <w:rPr>
          <w:rFonts w:ascii="Garamond" w:hAnsi="Garamond" w:cs="Times New Roman"/>
          <w:sz w:val="24"/>
          <w:szCs w:val="24"/>
        </w:rPr>
        <w:t>.2</w:t>
      </w:r>
      <w:r w:rsidRPr="00B25B82">
        <w:rPr>
          <w:rFonts w:ascii="Garamond" w:hAnsi="Garamond" w:cs="Times New Roman"/>
          <w:sz w:val="24"/>
          <w:szCs w:val="24"/>
        </w:rPr>
        <w:t xml:space="preserve"> percentage points</w:t>
      </w:r>
      <w:r w:rsidR="00F03356" w:rsidRPr="00B25B82">
        <w:rPr>
          <w:rFonts w:ascii="Garamond" w:hAnsi="Garamond" w:cs="Times New Roman"/>
          <w:sz w:val="24"/>
          <w:szCs w:val="24"/>
        </w:rPr>
        <w:t xml:space="preserve"> to 84.8% compared to the pricing model that only included housing-specific variables</w:t>
      </w:r>
      <w:r w:rsidR="00086C2E" w:rsidRPr="00B25B82">
        <w:rPr>
          <w:rFonts w:ascii="Garamond" w:hAnsi="Garamond" w:cs="Times New Roman"/>
          <w:sz w:val="24"/>
          <w:szCs w:val="24"/>
        </w:rPr>
        <w:t xml:space="preserve"> (model 1)</w:t>
      </w:r>
      <w:r w:rsidR="00F03356" w:rsidRPr="00B25B82">
        <w:rPr>
          <w:rFonts w:ascii="Garamond" w:hAnsi="Garamond" w:cs="Times New Roman"/>
          <w:sz w:val="24"/>
          <w:szCs w:val="24"/>
        </w:rPr>
        <w:t>. Table</w:t>
      </w:r>
      <w:r w:rsidR="002E0B16" w:rsidRPr="00B25B82">
        <w:rPr>
          <w:rFonts w:ascii="Garamond" w:hAnsi="Garamond" w:cs="Times New Roman"/>
          <w:sz w:val="24"/>
          <w:szCs w:val="24"/>
        </w:rPr>
        <w:t xml:space="preserve"> 1</w:t>
      </w:r>
      <w:r w:rsidR="00E21995" w:rsidRPr="00B25B82">
        <w:rPr>
          <w:rFonts w:ascii="Garamond" w:hAnsi="Garamond" w:cs="Times New Roman"/>
          <w:sz w:val="24"/>
          <w:szCs w:val="24"/>
        </w:rPr>
        <w:t>5</w:t>
      </w:r>
      <w:r w:rsidR="00F03356" w:rsidRPr="00B25B82">
        <w:rPr>
          <w:rFonts w:ascii="Garamond" w:hAnsi="Garamond" w:cs="Times New Roman"/>
          <w:sz w:val="24"/>
          <w:szCs w:val="24"/>
        </w:rPr>
        <w:t xml:space="preserve">  in the appendix show</w:t>
      </w:r>
      <w:r w:rsidR="002E0B16" w:rsidRPr="00B25B82">
        <w:rPr>
          <w:rFonts w:ascii="Garamond" w:hAnsi="Garamond" w:cs="Times New Roman"/>
          <w:sz w:val="24"/>
          <w:szCs w:val="24"/>
        </w:rPr>
        <w:t>s</w:t>
      </w:r>
      <w:r w:rsidR="00F03356" w:rsidRPr="00B25B82">
        <w:rPr>
          <w:rFonts w:ascii="Garamond" w:hAnsi="Garamond" w:cs="Times New Roman"/>
          <w:sz w:val="24"/>
          <w:szCs w:val="24"/>
        </w:rPr>
        <w:t xml:space="preserve"> that the economic</w:t>
      </w:r>
      <w:r w:rsidR="00086C2E" w:rsidRPr="00B25B82">
        <w:rPr>
          <w:rFonts w:ascii="Garamond" w:hAnsi="Garamond" w:cs="Times New Roman"/>
          <w:sz w:val="24"/>
          <w:szCs w:val="24"/>
        </w:rPr>
        <w:t>-</w:t>
      </w:r>
      <w:r w:rsidR="00F03356" w:rsidRPr="00B25B82">
        <w:rPr>
          <w:rFonts w:ascii="Garamond" w:hAnsi="Garamond" w:cs="Times New Roman"/>
          <w:sz w:val="24"/>
          <w:szCs w:val="24"/>
        </w:rPr>
        <w:t>financial variables have high VIF-test statistic</w:t>
      </w:r>
      <w:r w:rsidR="00E21995" w:rsidRPr="00B25B82">
        <w:rPr>
          <w:rFonts w:ascii="Garamond" w:hAnsi="Garamond" w:cs="Times New Roman"/>
          <w:sz w:val="24"/>
          <w:szCs w:val="24"/>
        </w:rPr>
        <w:t>s</w:t>
      </w:r>
      <w:r w:rsidR="00086C2E" w:rsidRPr="00B25B82">
        <w:rPr>
          <w:rFonts w:ascii="Garamond" w:hAnsi="Garamond" w:cs="Times New Roman"/>
          <w:sz w:val="24"/>
          <w:szCs w:val="24"/>
        </w:rPr>
        <w:t>. This is</w:t>
      </w:r>
      <w:r w:rsidR="00F03356" w:rsidRPr="00B25B82">
        <w:rPr>
          <w:rFonts w:ascii="Garamond" w:hAnsi="Garamond" w:cs="Times New Roman"/>
          <w:sz w:val="24"/>
          <w:szCs w:val="24"/>
        </w:rPr>
        <w:t xml:space="preserve"> mainly caused by </w:t>
      </w:r>
      <w:r w:rsidR="00BD5FEA" w:rsidRPr="00B25B82">
        <w:rPr>
          <w:rFonts w:ascii="Garamond" w:hAnsi="Garamond" w:cs="Times New Roman"/>
          <w:sz w:val="24"/>
          <w:szCs w:val="24"/>
        </w:rPr>
        <w:t xml:space="preserve">the </w:t>
      </w:r>
      <w:r w:rsidR="00F03356" w:rsidRPr="00B25B82">
        <w:rPr>
          <w:rFonts w:ascii="Garamond" w:hAnsi="Garamond" w:cs="Times New Roman"/>
          <w:sz w:val="24"/>
          <w:szCs w:val="24"/>
        </w:rPr>
        <w:t>correlation between welfare and income distribution variable and the correlation of the variable</w:t>
      </w:r>
      <w:r w:rsidR="00BD5FEA" w:rsidRPr="00B25B82">
        <w:rPr>
          <w:rFonts w:ascii="Garamond" w:hAnsi="Garamond" w:cs="Times New Roman"/>
          <w:sz w:val="24"/>
          <w:szCs w:val="24"/>
        </w:rPr>
        <w:t>s</w:t>
      </w:r>
      <w:r w:rsidR="00F03356" w:rsidRPr="00B25B82">
        <w:rPr>
          <w:rFonts w:ascii="Garamond" w:hAnsi="Garamond" w:cs="Times New Roman"/>
          <w:sz w:val="24"/>
          <w:szCs w:val="24"/>
        </w:rPr>
        <w:t xml:space="preserve"> with the district dummies. However, the standard errors of the economic-financial variables remain low in comparison to the coefficient</w:t>
      </w:r>
      <w:r w:rsidR="00086C2E" w:rsidRPr="00B25B82">
        <w:rPr>
          <w:rFonts w:ascii="Garamond" w:hAnsi="Garamond" w:cs="Times New Roman"/>
          <w:sz w:val="24"/>
          <w:szCs w:val="24"/>
        </w:rPr>
        <w:t>s. Hereby it</w:t>
      </w:r>
      <w:r w:rsidR="00F03356" w:rsidRPr="00B25B82">
        <w:rPr>
          <w:rFonts w:ascii="Garamond" w:hAnsi="Garamond" w:cs="Times New Roman"/>
          <w:sz w:val="24"/>
          <w:szCs w:val="24"/>
        </w:rPr>
        <w:t xml:space="preserve"> impl</w:t>
      </w:r>
      <w:r w:rsidR="00086C2E" w:rsidRPr="00B25B82">
        <w:rPr>
          <w:rFonts w:ascii="Garamond" w:hAnsi="Garamond" w:cs="Times New Roman"/>
          <w:sz w:val="24"/>
          <w:szCs w:val="24"/>
        </w:rPr>
        <w:t xml:space="preserve">ies that there is </w:t>
      </w:r>
      <w:r w:rsidR="00F03356" w:rsidRPr="00B25B82">
        <w:rPr>
          <w:rFonts w:ascii="Garamond" w:hAnsi="Garamond" w:cs="Times New Roman"/>
          <w:sz w:val="24"/>
          <w:szCs w:val="24"/>
        </w:rPr>
        <w:t xml:space="preserve">only a limited impact of multicollinearity in the model. </w:t>
      </w:r>
      <w:r w:rsidRPr="00B25B82">
        <w:rPr>
          <w:rFonts w:ascii="Garamond" w:hAnsi="Garamond" w:cs="Times New Roman"/>
          <w:sz w:val="24"/>
          <w:szCs w:val="24"/>
        </w:rPr>
        <w:t xml:space="preserve">The </w:t>
      </w:r>
      <w:r w:rsidR="00A018CD" w:rsidRPr="00B25B82">
        <w:rPr>
          <w:rFonts w:ascii="Garamond" w:hAnsi="Garamond" w:cs="Times New Roman"/>
          <w:sz w:val="24"/>
          <w:szCs w:val="24"/>
        </w:rPr>
        <w:t>Ramsey</w:t>
      </w:r>
      <w:r w:rsidRPr="00B25B82">
        <w:rPr>
          <w:rFonts w:ascii="Garamond" w:hAnsi="Garamond" w:cs="Times New Roman"/>
          <w:sz w:val="24"/>
          <w:szCs w:val="24"/>
        </w:rPr>
        <w:t xml:space="preserve"> </w:t>
      </w:r>
      <w:r w:rsidR="00A64E1D" w:rsidRPr="00B25B82">
        <w:rPr>
          <w:rFonts w:ascii="Garamond" w:hAnsi="Garamond" w:cs="Times New Roman"/>
          <w:sz w:val="24"/>
          <w:szCs w:val="24"/>
        </w:rPr>
        <w:t>R</w:t>
      </w:r>
      <w:r w:rsidRPr="00B25B82">
        <w:rPr>
          <w:rFonts w:ascii="Garamond" w:hAnsi="Garamond" w:cs="Times New Roman"/>
          <w:sz w:val="24"/>
          <w:szCs w:val="24"/>
        </w:rPr>
        <w:t>eset test for misspecification is not rejected for the model (p-value =0.000) due to the non-linearity which is often measured in income distribution and welfare statistic</w:t>
      </w:r>
      <w:r w:rsidR="00BD5FEA" w:rsidRPr="00B25B82">
        <w:rPr>
          <w:rFonts w:ascii="Garamond" w:hAnsi="Garamond" w:cs="Times New Roman"/>
          <w:sz w:val="24"/>
          <w:szCs w:val="24"/>
        </w:rPr>
        <w:t>s</w:t>
      </w:r>
      <w:r w:rsidR="00086C2E" w:rsidRPr="00B25B82">
        <w:rPr>
          <w:rFonts w:ascii="Garamond" w:hAnsi="Garamond" w:cs="Times New Roman"/>
          <w:sz w:val="24"/>
          <w:szCs w:val="24"/>
        </w:rPr>
        <w:t xml:space="preserve">. </w:t>
      </w:r>
      <w:r w:rsidR="00E21995" w:rsidRPr="00B25B82">
        <w:rPr>
          <w:rFonts w:ascii="Garamond" w:hAnsi="Garamond" w:cs="Times New Roman"/>
          <w:sz w:val="24"/>
          <w:szCs w:val="24"/>
        </w:rPr>
        <w:t xml:space="preserve">This is already tried to be </w:t>
      </w:r>
      <w:r w:rsidRPr="00B25B82">
        <w:rPr>
          <w:rFonts w:ascii="Garamond" w:hAnsi="Garamond" w:cs="Times New Roman"/>
          <w:sz w:val="24"/>
          <w:szCs w:val="24"/>
        </w:rPr>
        <w:t>capture</w:t>
      </w:r>
      <w:r w:rsidR="00F236A9" w:rsidRPr="00B25B82">
        <w:rPr>
          <w:rFonts w:ascii="Garamond" w:hAnsi="Garamond" w:cs="Times New Roman"/>
          <w:sz w:val="24"/>
          <w:szCs w:val="24"/>
        </w:rPr>
        <w:t>d</w:t>
      </w:r>
      <w:r w:rsidRPr="00B25B82">
        <w:rPr>
          <w:rFonts w:ascii="Garamond" w:hAnsi="Garamond" w:cs="Times New Roman"/>
          <w:sz w:val="24"/>
          <w:szCs w:val="24"/>
        </w:rPr>
        <w:t xml:space="preserve"> by the inclusion of the squared variables in the construction of the PCA components. </w:t>
      </w:r>
      <w:r w:rsidR="00126777" w:rsidRPr="00B25B82">
        <w:rPr>
          <w:rFonts w:ascii="Garamond" w:hAnsi="Garamond" w:cs="Times New Roman"/>
          <w:sz w:val="24"/>
          <w:szCs w:val="24"/>
        </w:rPr>
        <w:t xml:space="preserve">The results for the housing-specific variable are in-line with the results of earlier models. </w:t>
      </w:r>
      <w:r w:rsidR="00086C2E" w:rsidRPr="00B25B82">
        <w:rPr>
          <w:rFonts w:ascii="Garamond" w:hAnsi="Garamond" w:cs="Times New Roman"/>
          <w:sz w:val="24"/>
          <w:szCs w:val="24"/>
        </w:rPr>
        <w:t>The only difference is in</w:t>
      </w:r>
      <w:r w:rsidR="00F03356" w:rsidRPr="00B25B82">
        <w:rPr>
          <w:rFonts w:ascii="Garamond" w:hAnsi="Garamond" w:cs="Times New Roman"/>
          <w:sz w:val="24"/>
          <w:szCs w:val="24"/>
        </w:rPr>
        <w:t xml:space="preserve"> agreement with model</w:t>
      </w:r>
      <w:r w:rsidR="00BD5FEA" w:rsidRPr="00B25B82">
        <w:rPr>
          <w:rFonts w:ascii="Garamond" w:hAnsi="Garamond" w:cs="Times New Roman"/>
          <w:sz w:val="24"/>
          <w:szCs w:val="24"/>
        </w:rPr>
        <w:t>s</w:t>
      </w:r>
      <w:r w:rsidR="00F03356" w:rsidRPr="00B25B82">
        <w:rPr>
          <w:rFonts w:ascii="Garamond" w:hAnsi="Garamond" w:cs="Times New Roman"/>
          <w:sz w:val="24"/>
          <w:szCs w:val="24"/>
        </w:rPr>
        <w:t xml:space="preserve"> 4 and </w:t>
      </w:r>
      <w:r w:rsidR="00086C2E" w:rsidRPr="00B25B82">
        <w:rPr>
          <w:rFonts w:ascii="Garamond" w:hAnsi="Garamond" w:cs="Times New Roman"/>
          <w:sz w:val="24"/>
          <w:szCs w:val="24"/>
        </w:rPr>
        <w:t>5,</w:t>
      </w:r>
      <w:r w:rsidR="00F03356" w:rsidRPr="00B25B82">
        <w:rPr>
          <w:rFonts w:ascii="Garamond" w:hAnsi="Garamond" w:cs="Times New Roman"/>
          <w:sz w:val="24"/>
          <w:szCs w:val="24"/>
        </w:rPr>
        <w:t xml:space="preserve"> the </w:t>
      </w:r>
      <w:r w:rsidR="00126777" w:rsidRPr="00B25B82">
        <w:rPr>
          <w:rFonts w:ascii="Garamond" w:hAnsi="Garamond" w:cs="Times New Roman"/>
          <w:sz w:val="24"/>
          <w:szCs w:val="24"/>
        </w:rPr>
        <w:t xml:space="preserve">coefficient of energy consumption label A insignificant </w:t>
      </w:r>
      <w:r w:rsidR="00DA2760" w:rsidRPr="00B25B82">
        <w:rPr>
          <w:rFonts w:ascii="Garamond" w:hAnsi="Garamond" w:cs="Times New Roman"/>
          <w:sz w:val="24"/>
          <w:szCs w:val="24"/>
        </w:rPr>
        <w:t>in</w:t>
      </w:r>
      <w:r w:rsidR="00086C2E" w:rsidRPr="00B25B82">
        <w:rPr>
          <w:rFonts w:ascii="Garamond" w:hAnsi="Garamond" w:cs="Times New Roman"/>
          <w:sz w:val="24"/>
          <w:szCs w:val="24"/>
        </w:rPr>
        <w:t xml:space="preserve"> the</w:t>
      </w:r>
      <w:r w:rsidR="00DA2760" w:rsidRPr="00B25B82">
        <w:rPr>
          <w:rFonts w:ascii="Garamond" w:hAnsi="Garamond" w:cs="Times New Roman"/>
          <w:sz w:val="24"/>
          <w:szCs w:val="24"/>
        </w:rPr>
        <w:t xml:space="preserve"> pricing</w:t>
      </w:r>
      <w:r w:rsidR="00126777" w:rsidRPr="00B25B82">
        <w:rPr>
          <w:rFonts w:ascii="Garamond" w:hAnsi="Garamond" w:cs="Times New Roman"/>
          <w:sz w:val="24"/>
          <w:szCs w:val="24"/>
        </w:rPr>
        <w:t xml:space="preserve"> model.</w:t>
      </w:r>
    </w:p>
    <w:p w14:paraId="67F1B494" w14:textId="3EA9842E" w:rsidR="00F03356" w:rsidRPr="00B25B82" w:rsidRDefault="00F03356" w:rsidP="004968EF">
      <w:pPr>
        <w:spacing w:after="0" w:line="360" w:lineRule="auto"/>
        <w:jc w:val="both"/>
        <w:rPr>
          <w:rFonts w:ascii="Garamond" w:hAnsi="Garamond" w:cs="Times New Roman"/>
          <w:sz w:val="24"/>
          <w:szCs w:val="24"/>
        </w:rPr>
      </w:pPr>
    </w:p>
    <w:p w14:paraId="5FF764DF" w14:textId="15D4E3DB" w:rsidR="00217B4D" w:rsidRPr="00B25B82" w:rsidRDefault="00F03356" w:rsidP="004968EF">
      <w:pPr>
        <w:spacing w:after="0" w:line="360" w:lineRule="auto"/>
        <w:jc w:val="both"/>
        <w:rPr>
          <w:rFonts w:ascii="Garamond" w:hAnsi="Garamond" w:cs="Times New Roman"/>
          <w:sz w:val="24"/>
          <w:szCs w:val="24"/>
        </w:rPr>
      </w:pPr>
      <w:r w:rsidRPr="00B25B82">
        <w:rPr>
          <w:rFonts w:ascii="Garamond" w:hAnsi="Garamond" w:cs="Times New Roman"/>
          <w:sz w:val="24"/>
          <w:szCs w:val="24"/>
        </w:rPr>
        <w:lastRenderedPageBreak/>
        <w:t xml:space="preserve">In specific the economic-financial related sustainable variables are the results in line with prior literature. The coefficient for the income distribution PCA components, capturing the degree of income equality, shows a significant negative relationship between income equality and </w:t>
      </w:r>
      <w:r w:rsidR="001D756D" w:rsidRPr="00B25B82">
        <w:rPr>
          <w:rFonts w:ascii="Garamond" w:hAnsi="Garamond" w:cs="Times New Roman"/>
          <w:sz w:val="24"/>
          <w:szCs w:val="24"/>
        </w:rPr>
        <w:t>the willingness to pay for housing.</w:t>
      </w:r>
      <w:r w:rsidR="00126777" w:rsidRPr="00B25B82">
        <w:rPr>
          <w:rFonts w:ascii="Garamond" w:hAnsi="Garamond" w:cs="Times New Roman"/>
          <w:sz w:val="24"/>
          <w:szCs w:val="24"/>
        </w:rPr>
        <w:t xml:space="preserve"> </w:t>
      </w:r>
      <w:r w:rsidRPr="00B25B82">
        <w:rPr>
          <w:rFonts w:ascii="Garamond" w:hAnsi="Garamond" w:cs="Times New Roman"/>
          <w:sz w:val="24"/>
          <w:szCs w:val="24"/>
        </w:rPr>
        <w:t>The relationship impl</w:t>
      </w:r>
      <w:r w:rsidR="00BD5FEA" w:rsidRPr="00B25B82">
        <w:rPr>
          <w:rFonts w:ascii="Garamond" w:hAnsi="Garamond" w:cs="Times New Roman"/>
          <w:sz w:val="24"/>
          <w:szCs w:val="24"/>
        </w:rPr>
        <w:t>i</w:t>
      </w:r>
      <w:r w:rsidRPr="00B25B82">
        <w:rPr>
          <w:rFonts w:ascii="Garamond" w:hAnsi="Garamond" w:cs="Times New Roman"/>
          <w:sz w:val="24"/>
          <w:szCs w:val="24"/>
        </w:rPr>
        <w:t xml:space="preserve">es </w:t>
      </w:r>
      <w:r w:rsidR="00126777" w:rsidRPr="00B25B82">
        <w:rPr>
          <w:rFonts w:ascii="Garamond" w:hAnsi="Garamond" w:cs="Times New Roman"/>
          <w:sz w:val="24"/>
          <w:szCs w:val="24"/>
        </w:rPr>
        <w:t>that home buyers who can afford more expensive houses tend to cluster in certain subdistrict</w:t>
      </w:r>
      <w:r w:rsidRPr="00B25B82">
        <w:rPr>
          <w:rFonts w:ascii="Garamond" w:hAnsi="Garamond" w:cs="Times New Roman"/>
          <w:sz w:val="24"/>
          <w:szCs w:val="24"/>
        </w:rPr>
        <w:t>s</w:t>
      </w:r>
      <w:r w:rsidR="00126777" w:rsidRPr="00B25B82">
        <w:rPr>
          <w:rFonts w:ascii="Garamond" w:hAnsi="Garamond" w:cs="Times New Roman"/>
          <w:sz w:val="24"/>
          <w:szCs w:val="24"/>
        </w:rPr>
        <w:t xml:space="preserve"> in Barcelona</w:t>
      </w:r>
      <w:r w:rsidR="00217B4D" w:rsidRPr="00B25B82">
        <w:rPr>
          <w:rFonts w:ascii="Garamond" w:hAnsi="Garamond" w:cs="Times New Roman"/>
          <w:sz w:val="24"/>
          <w:szCs w:val="24"/>
        </w:rPr>
        <w:t xml:space="preserve"> driving up housing prices</w:t>
      </w:r>
      <w:r w:rsidR="001D756D" w:rsidRPr="00B25B82">
        <w:rPr>
          <w:rFonts w:ascii="Garamond" w:hAnsi="Garamond" w:cs="Times New Roman"/>
          <w:sz w:val="24"/>
          <w:szCs w:val="24"/>
        </w:rPr>
        <w:t>. This</w:t>
      </w:r>
      <w:r w:rsidRPr="00B25B82">
        <w:rPr>
          <w:rFonts w:ascii="Garamond" w:hAnsi="Garamond" w:cs="Times New Roman"/>
          <w:sz w:val="24"/>
          <w:szCs w:val="24"/>
        </w:rPr>
        <w:t xml:space="preserve"> </w:t>
      </w:r>
      <w:r w:rsidR="001D756D" w:rsidRPr="00B25B82">
        <w:rPr>
          <w:rFonts w:ascii="Garamond" w:hAnsi="Garamond" w:cs="Times New Roman"/>
          <w:sz w:val="24"/>
          <w:szCs w:val="24"/>
        </w:rPr>
        <w:t xml:space="preserve">has an increasing effect on income equality measured by the </w:t>
      </w:r>
      <w:r w:rsidRPr="00B25B82">
        <w:rPr>
          <w:rFonts w:ascii="Garamond" w:hAnsi="Garamond" w:cs="Times New Roman"/>
          <w:sz w:val="24"/>
          <w:szCs w:val="24"/>
        </w:rPr>
        <w:t xml:space="preserve">p80/20 income distribution and </w:t>
      </w:r>
      <w:r w:rsidR="00BD5FEA" w:rsidRPr="00B25B82">
        <w:rPr>
          <w:rFonts w:ascii="Garamond" w:hAnsi="Garamond" w:cs="Times New Roman"/>
          <w:sz w:val="24"/>
          <w:szCs w:val="24"/>
        </w:rPr>
        <w:t>G</w:t>
      </w:r>
      <w:r w:rsidRPr="00B25B82">
        <w:rPr>
          <w:rFonts w:ascii="Garamond" w:hAnsi="Garamond" w:cs="Times New Roman"/>
          <w:sz w:val="24"/>
          <w:szCs w:val="24"/>
        </w:rPr>
        <w:t>ini index</w:t>
      </w:r>
      <w:r w:rsidR="00126777" w:rsidRPr="00B25B82">
        <w:rPr>
          <w:rFonts w:ascii="Garamond" w:hAnsi="Garamond" w:cs="Times New Roman"/>
          <w:sz w:val="24"/>
          <w:szCs w:val="24"/>
        </w:rPr>
        <w:t xml:space="preserve">. </w:t>
      </w:r>
      <w:r w:rsidRPr="00B25B82">
        <w:rPr>
          <w:rFonts w:ascii="Garamond" w:hAnsi="Garamond" w:cs="Times New Roman"/>
          <w:sz w:val="24"/>
          <w:szCs w:val="24"/>
        </w:rPr>
        <w:t>Th</w:t>
      </w:r>
      <w:r w:rsidR="00BD5FEA" w:rsidRPr="00B25B82">
        <w:rPr>
          <w:rFonts w:ascii="Garamond" w:hAnsi="Garamond" w:cs="Times New Roman"/>
          <w:sz w:val="24"/>
          <w:szCs w:val="24"/>
        </w:rPr>
        <w:t>ese</w:t>
      </w:r>
      <w:r w:rsidRPr="00B25B82">
        <w:rPr>
          <w:rFonts w:ascii="Garamond" w:hAnsi="Garamond" w:cs="Times New Roman"/>
          <w:sz w:val="24"/>
          <w:szCs w:val="24"/>
        </w:rPr>
        <w:t xml:space="preserve"> results </w:t>
      </w:r>
      <w:r w:rsidR="00BD5FEA" w:rsidRPr="00B25B82">
        <w:rPr>
          <w:rFonts w:ascii="Garamond" w:hAnsi="Garamond" w:cs="Times New Roman"/>
          <w:sz w:val="24"/>
          <w:szCs w:val="24"/>
        </w:rPr>
        <w:t xml:space="preserve">are </w:t>
      </w:r>
      <w:r w:rsidRPr="00B25B82">
        <w:rPr>
          <w:rFonts w:ascii="Garamond" w:hAnsi="Garamond" w:cs="Times New Roman"/>
          <w:sz w:val="24"/>
          <w:szCs w:val="24"/>
        </w:rPr>
        <w:t xml:space="preserve">in line with the findings </w:t>
      </w:r>
      <w:r w:rsidR="00FF76D6" w:rsidRPr="00B25B82">
        <w:rPr>
          <w:rFonts w:ascii="Garamond" w:hAnsi="Garamond" w:cs="Times New Roman"/>
          <w:sz w:val="24"/>
          <w:szCs w:val="24"/>
        </w:rPr>
        <w:t xml:space="preserve">of </w:t>
      </w:r>
      <w:r w:rsidR="003C42BB" w:rsidRPr="00B25B82">
        <w:rPr>
          <w:rFonts w:ascii="Garamond" w:eastAsia="Times New Roman" w:hAnsi="Garamond"/>
          <w:sz w:val="24"/>
          <w:szCs w:val="24"/>
        </w:rPr>
        <w:t>Chen &amp; Marmolejo Duarte</w:t>
      </w:r>
      <w:r w:rsidR="003C42BB" w:rsidRPr="00B25B82">
        <w:rPr>
          <w:rFonts w:ascii="Garamond" w:hAnsi="Garamond" w:cs="Times New Roman"/>
          <w:sz w:val="24"/>
          <w:szCs w:val="24"/>
        </w:rPr>
        <w:t xml:space="preserve"> </w:t>
      </w:r>
      <w:sdt>
        <w:sdtPr>
          <w:rPr>
            <w:rFonts w:ascii="Garamond" w:hAnsi="Garamond" w:cs="Times New Roman"/>
            <w:color w:val="000000"/>
            <w:sz w:val="24"/>
            <w:szCs w:val="24"/>
          </w:rPr>
          <w:tag w:val="MENDELEY_CITATION_v3_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"/>
          <w:id w:val="-1729908924"/>
          <w:placeholder>
            <w:docPart w:val="80465A9D68B8494D8FBA0DC10F48BD3F"/>
          </w:placeholder>
        </w:sdtPr>
        <w:sdtEndPr/>
        <w:sdtContent>
          <w:r w:rsidR="00BB07C8" w:rsidRPr="00B25B82">
            <w:rPr>
              <w:rFonts w:ascii="Garamond" w:hAnsi="Garamond" w:cs="Times New Roman"/>
              <w:color w:val="000000"/>
              <w:sz w:val="24"/>
              <w:szCs w:val="24"/>
            </w:rPr>
            <w:t>(2018)</w:t>
          </w:r>
        </w:sdtContent>
      </w:sdt>
      <w:r w:rsidRPr="00B25B82">
        <w:rPr>
          <w:rFonts w:ascii="Garamond" w:hAnsi="Garamond" w:cs="Times New Roman"/>
          <w:sz w:val="24"/>
          <w:szCs w:val="24"/>
        </w:rPr>
        <w:t xml:space="preserve"> and </w:t>
      </w:r>
      <w:r w:rsidR="003C42BB" w:rsidRPr="00B25B82">
        <w:rPr>
          <w:rFonts w:ascii="Garamond" w:eastAsia="Times New Roman" w:hAnsi="Garamond"/>
          <w:sz w:val="24"/>
          <w:szCs w:val="24"/>
        </w:rPr>
        <w:t>Marmolejo-Duarte &amp; Chen</w:t>
      </w:r>
      <w:r w:rsidR="003C42BB" w:rsidRPr="00B25B82">
        <w:rPr>
          <w:rFonts w:ascii="Garamond" w:hAnsi="Garamond" w:cs="Times New Roman"/>
          <w:sz w:val="24"/>
          <w:szCs w:val="24"/>
        </w:rPr>
        <w:t xml:space="preserve"> </w:t>
      </w:r>
      <w:sdt>
        <w:sdtPr>
          <w:rPr>
            <w:rFonts w:ascii="Garamond" w:hAnsi="Garamond" w:cs="Times New Roman"/>
            <w:color w:val="000000"/>
            <w:sz w:val="24"/>
            <w:szCs w:val="24"/>
          </w:rPr>
          <w:tag w:val="MENDELEY_CITATION_v3_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"/>
          <w:id w:val="1279522491"/>
          <w:placeholder>
            <w:docPart w:val="D18A7B7CB209466CB5648CF265ADA0CD"/>
          </w:placeholder>
        </w:sdtPr>
        <w:sdtEndPr/>
        <w:sdtContent>
          <w:r w:rsidR="00BB07C8" w:rsidRPr="00B25B82">
            <w:rPr>
              <w:rFonts w:ascii="Garamond" w:hAnsi="Garamond" w:cs="Times New Roman"/>
              <w:color w:val="000000"/>
              <w:sz w:val="24"/>
              <w:szCs w:val="24"/>
            </w:rPr>
            <w:t>(2022)</w:t>
          </w:r>
        </w:sdtContent>
      </w:sdt>
      <w:r w:rsidRPr="00B25B82">
        <w:rPr>
          <w:rFonts w:ascii="Garamond" w:hAnsi="Garamond" w:cs="Times New Roman"/>
          <w:sz w:val="24"/>
          <w:szCs w:val="24"/>
        </w:rPr>
        <w:t xml:space="preserve"> in Barcelona</w:t>
      </w:r>
      <w:r w:rsidR="001D756D" w:rsidRPr="00B25B82">
        <w:rPr>
          <w:rFonts w:ascii="Garamond" w:hAnsi="Garamond" w:cs="Times New Roman"/>
          <w:sz w:val="24"/>
          <w:szCs w:val="24"/>
        </w:rPr>
        <w:t>.</w:t>
      </w:r>
      <w:r w:rsidRPr="00B25B82">
        <w:rPr>
          <w:rFonts w:ascii="Garamond" w:hAnsi="Garamond" w:cs="Times New Roman"/>
          <w:sz w:val="24"/>
          <w:szCs w:val="24"/>
        </w:rPr>
        <w:t xml:space="preserve"> </w:t>
      </w:r>
      <w:r w:rsidR="003C42BB" w:rsidRPr="00B25B82">
        <w:rPr>
          <w:rFonts w:ascii="Garamond" w:eastAsia="Times New Roman" w:hAnsi="Garamond"/>
          <w:sz w:val="24"/>
          <w:szCs w:val="24"/>
        </w:rPr>
        <w:t>Chen &amp; Marmolejo Duarte</w:t>
      </w:r>
      <w:r w:rsidR="003C42BB" w:rsidRPr="00B25B82">
        <w:rPr>
          <w:rFonts w:ascii="Garamond" w:hAnsi="Garamond" w:cs="Times New Roman"/>
          <w:sz w:val="24"/>
          <w:szCs w:val="24"/>
        </w:rPr>
        <w:t xml:space="preserve"> </w:t>
      </w:r>
      <w:sdt>
        <w:sdtPr>
          <w:rPr>
            <w:rFonts w:ascii="Garamond" w:hAnsi="Garamond" w:cs="Times New Roman"/>
            <w:color w:val="000000"/>
            <w:sz w:val="24"/>
            <w:szCs w:val="24"/>
          </w:rPr>
          <w:tag w:val="MENDELEY_CITATION_v3_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"/>
          <w:id w:val="-2114967759"/>
          <w:placeholder>
            <w:docPart w:val="7995D55DB22D44F28EC8F0F56ADCD728"/>
          </w:placeholder>
        </w:sdtPr>
        <w:sdtEndPr/>
        <w:sdtContent>
          <w:r w:rsidR="00BB07C8" w:rsidRPr="00B25B82">
            <w:rPr>
              <w:rFonts w:ascii="Garamond" w:hAnsi="Garamond" w:cs="Times New Roman"/>
              <w:color w:val="000000"/>
              <w:sz w:val="24"/>
              <w:szCs w:val="24"/>
            </w:rPr>
            <w:t>(2018)</w:t>
          </w:r>
        </w:sdtContent>
      </w:sdt>
      <w:r w:rsidR="001D756D" w:rsidRPr="00B25B82">
        <w:rPr>
          <w:rFonts w:ascii="Garamond" w:hAnsi="Garamond" w:cs="Times New Roman"/>
          <w:sz w:val="24"/>
          <w:szCs w:val="24"/>
        </w:rPr>
        <w:t xml:space="preserve"> and </w:t>
      </w:r>
      <w:r w:rsidR="003C42BB" w:rsidRPr="00B25B82">
        <w:rPr>
          <w:rFonts w:ascii="Garamond" w:eastAsia="Times New Roman" w:hAnsi="Garamond"/>
          <w:sz w:val="24"/>
          <w:szCs w:val="24"/>
        </w:rPr>
        <w:t>Marmolejo-Duarte &amp; Chen</w:t>
      </w:r>
      <w:r w:rsidR="003C42BB" w:rsidRPr="00B25B82">
        <w:rPr>
          <w:rFonts w:ascii="Garamond" w:hAnsi="Garamond" w:cs="Times New Roman"/>
          <w:sz w:val="24"/>
          <w:szCs w:val="24"/>
        </w:rPr>
        <w:t xml:space="preserve"> </w:t>
      </w:r>
      <w:sdt>
        <w:sdtPr>
          <w:rPr>
            <w:rFonts w:ascii="Garamond" w:hAnsi="Garamond" w:cs="Times New Roman"/>
            <w:color w:val="000000"/>
            <w:sz w:val="24"/>
            <w:szCs w:val="24"/>
          </w:rPr>
          <w:tag w:val="MENDELEY_CITATION_v3_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"/>
          <w:id w:val="-662860642"/>
          <w:placeholder>
            <w:docPart w:val="4EAFD0F90EB243AFBCAD4C1E2EEE8D09"/>
          </w:placeholder>
        </w:sdtPr>
        <w:sdtEndPr/>
        <w:sdtContent>
          <w:r w:rsidR="00BB07C8" w:rsidRPr="00B25B82">
            <w:rPr>
              <w:rFonts w:ascii="Garamond" w:hAnsi="Garamond" w:cs="Times New Roman"/>
              <w:color w:val="000000"/>
              <w:sz w:val="24"/>
              <w:szCs w:val="24"/>
            </w:rPr>
            <w:t>(2022)</w:t>
          </w:r>
        </w:sdtContent>
      </w:sdt>
      <w:r w:rsidR="001D756D" w:rsidRPr="00B25B82">
        <w:rPr>
          <w:rFonts w:ascii="Garamond" w:hAnsi="Garamond" w:cs="Times New Roman"/>
          <w:sz w:val="24"/>
          <w:szCs w:val="24"/>
        </w:rPr>
        <w:t xml:space="preserve"> </w:t>
      </w:r>
      <w:r w:rsidRPr="00B25B82">
        <w:rPr>
          <w:rFonts w:ascii="Garamond" w:hAnsi="Garamond" w:cs="Times New Roman"/>
          <w:sz w:val="24"/>
          <w:szCs w:val="24"/>
        </w:rPr>
        <w:t xml:space="preserve">also found that respectively the cumulative of people in high socioeconomic classes and high occupational positions had a significant positive </w:t>
      </w:r>
      <w:r w:rsidR="00217B4D" w:rsidRPr="00B25B82">
        <w:rPr>
          <w:rFonts w:ascii="Garamond" w:hAnsi="Garamond" w:cs="Times New Roman"/>
          <w:sz w:val="24"/>
          <w:szCs w:val="24"/>
        </w:rPr>
        <w:t>impact</w:t>
      </w:r>
      <w:r w:rsidRPr="00B25B82">
        <w:rPr>
          <w:rFonts w:ascii="Garamond" w:hAnsi="Garamond" w:cs="Times New Roman"/>
          <w:sz w:val="24"/>
          <w:szCs w:val="24"/>
        </w:rPr>
        <w:t xml:space="preserve"> on housing prices. </w:t>
      </w:r>
    </w:p>
    <w:p w14:paraId="75378911" w14:textId="263E3658" w:rsidR="00E21995" w:rsidRPr="00B25B82" w:rsidRDefault="00F03356" w:rsidP="004968EF">
      <w:pPr>
        <w:spacing w:after="0" w:line="360" w:lineRule="auto"/>
        <w:jc w:val="both"/>
        <w:rPr>
          <w:rFonts w:ascii="Garamond" w:hAnsi="Garamond" w:cs="Times New Roman"/>
          <w:sz w:val="24"/>
          <w:szCs w:val="24"/>
        </w:rPr>
      </w:pPr>
      <w:r w:rsidRPr="00B25B82">
        <w:rPr>
          <w:rFonts w:ascii="Garamond" w:hAnsi="Garamond" w:cs="Times New Roman"/>
          <w:sz w:val="24"/>
          <w:szCs w:val="24"/>
        </w:rPr>
        <w:t>In contradiction, a significant positive relationship is found between the welfare of the area and housing prices shown by the significant income &amp; unemployment PCA component.</w:t>
      </w:r>
      <w:r w:rsidR="00217B4D" w:rsidRPr="00B25B82">
        <w:rPr>
          <w:rFonts w:ascii="Garamond" w:hAnsi="Garamond" w:cs="Times New Roman"/>
          <w:sz w:val="24"/>
          <w:szCs w:val="24"/>
        </w:rPr>
        <w:t xml:space="preserve"> This PCA component is based on the average household income and unemployment weight.</w:t>
      </w:r>
      <w:r w:rsidRPr="00B25B82">
        <w:rPr>
          <w:rFonts w:ascii="Garamond" w:hAnsi="Garamond" w:cs="Times New Roman"/>
          <w:sz w:val="24"/>
          <w:szCs w:val="24"/>
        </w:rPr>
        <w:t xml:space="preserve"> Th</w:t>
      </w:r>
      <w:r w:rsidR="00217B4D" w:rsidRPr="00B25B82">
        <w:rPr>
          <w:rFonts w:ascii="Garamond" w:hAnsi="Garamond" w:cs="Times New Roman"/>
          <w:sz w:val="24"/>
          <w:szCs w:val="24"/>
        </w:rPr>
        <w:t>e findings</w:t>
      </w:r>
      <w:r w:rsidRPr="00B25B82">
        <w:rPr>
          <w:rFonts w:ascii="Garamond" w:hAnsi="Garamond" w:cs="Times New Roman"/>
          <w:sz w:val="24"/>
          <w:szCs w:val="24"/>
        </w:rPr>
        <w:t xml:space="preserve"> </w:t>
      </w:r>
      <w:r w:rsidR="00217B4D" w:rsidRPr="00B25B82">
        <w:rPr>
          <w:rFonts w:ascii="Garamond" w:hAnsi="Garamond" w:cs="Times New Roman"/>
          <w:sz w:val="24"/>
          <w:szCs w:val="24"/>
        </w:rPr>
        <w:t xml:space="preserve">are </w:t>
      </w:r>
      <w:r w:rsidRPr="00B25B82">
        <w:rPr>
          <w:rFonts w:ascii="Garamond" w:hAnsi="Garamond" w:cs="Times New Roman"/>
          <w:sz w:val="24"/>
          <w:szCs w:val="24"/>
        </w:rPr>
        <w:t>in</w:t>
      </w:r>
      <w:r w:rsidR="00FF76D6" w:rsidRPr="00B25B82">
        <w:rPr>
          <w:rFonts w:ascii="Garamond" w:hAnsi="Garamond" w:cs="Times New Roman"/>
          <w:sz w:val="24"/>
          <w:szCs w:val="24"/>
        </w:rPr>
        <w:t xml:space="preserve"> </w:t>
      </w:r>
      <w:r w:rsidRPr="00B25B82">
        <w:rPr>
          <w:rFonts w:ascii="Garamond" w:hAnsi="Garamond" w:cs="Times New Roman"/>
          <w:sz w:val="24"/>
          <w:szCs w:val="24"/>
        </w:rPr>
        <w:t xml:space="preserve">line with reported findings in </w:t>
      </w:r>
      <w:r w:rsidR="00307D86" w:rsidRPr="00B25B82">
        <w:rPr>
          <w:rFonts w:ascii="Garamond" w:hAnsi="Garamond" w:cs="Times New Roman"/>
          <w:sz w:val="24"/>
          <w:szCs w:val="24"/>
        </w:rPr>
        <w:t xml:space="preserve">other countries by Mandell et al. </w:t>
      </w:r>
      <w:sdt>
        <w:sdtPr>
          <w:rPr>
            <w:rFonts w:ascii="Garamond" w:hAnsi="Garamond" w:cs="Times New Roman"/>
            <w:color w:val="000000"/>
            <w:sz w:val="24"/>
            <w:szCs w:val="24"/>
          </w:rPr>
          <w:tag w:val="MENDELEY_CITATION_v3_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"/>
          <w:id w:val="1064528843"/>
        </w:sdtPr>
        <w:sdtEndPr/>
        <w:sdtContent>
          <w:r w:rsidR="00BB07C8" w:rsidRPr="00B25B82">
            <w:rPr>
              <w:rFonts w:ascii="Garamond" w:hAnsi="Garamond" w:cs="Times New Roman"/>
              <w:color w:val="000000"/>
              <w:sz w:val="24"/>
              <w:szCs w:val="24"/>
            </w:rPr>
            <w:t>(2011)</w:t>
          </w:r>
        </w:sdtContent>
      </w:sdt>
      <w:r w:rsidR="00307D86" w:rsidRPr="00B25B82">
        <w:rPr>
          <w:rFonts w:ascii="Garamond" w:hAnsi="Garamond" w:cs="Times New Roman"/>
          <w:sz w:val="24"/>
          <w:szCs w:val="24"/>
        </w:rPr>
        <w:t xml:space="preserve">, Eicholtz et al. </w:t>
      </w:r>
      <w:sdt>
        <w:sdtPr>
          <w:rPr>
            <w:rFonts w:ascii="Garamond" w:hAnsi="Garamond" w:cs="Times New Roman"/>
            <w:color w:val="000000"/>
            <w:sz w:val="24"/>
            <w:szCs w:val="24"/>
          </w:rPr>
          <w:tag w:val="MENDELEY_CITATION_v3_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"/>
          <w:id w:val="-1992098249"/>
        </w:sdtPr>
        <w:sdtEndPr/>
        <w:sdtContent>
          <w:r w:rsidR="00BB07C8" w:rsidRPr="00B25B82">
            <w:rPr>
              <w:rFonts w:ascii="Garamond" w:hAnsi="Garamond" w:cs="Times New Roman"/>
              <w:color w:val="000000"/>
              <w:sz w:val="24"/>
              <w:szCs w:val="24"/>
            </w:rPr>
            <w:t>(2013)</w:t>
          </w:r>
        </w:sdtContent>
      </w:sdt>
      <w:r w:rsidR="00307D86" w:rsidRPr="00B25B82">
        <w:rPr>
          <w:rFonts w:ascii="Garamond" w:hAnsi="Garamond" w:cs="Times New Roman"/>
          <w:sz w:val="24"/>
          <w:szCs w:val="24"/>
        </w:rPr>
        <w:t xml:space="preserve">, Cajias et al. </w:t>
      </w:r>
      <w:sdt>
        <w:sdtPr>
          <w:rPr>
            <w:rFonts w:ascii="Garamond" w:hAnsi="Garamond" w:cs="Times New Roman"/>
            <w:color w:val="000000"/>
            <w:sz w:val="24"/>
            <w:szCs w:val="24"/>
          </w:rPr>
          <w:tag w:val="MENDELEY_CITATION_v3_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"/>
          <w:id w:val="2057957601"/>
        </w:sdtPr>
        <w:sdtEndPr/>
        <w:sdtContent>
          <w:r w:rsidR="00BB07C8" w:rsidRPr="00B25B82">
            <w:rPr>
              <w:rFonts w:ascii="Garamond" w:hAnsi="Garamond" w:cs="Times New Roman"/>
              <w:color w:val="000000"/>
              <w:sz w:val="24"/>
              <w:szCs w:val="24"/>
            </w:rPr>
            <w:t>(2016)</w:t>
          </w:r>
          <w:r w:rsidR="00B25B82" w:rsidRPr="00B25B82">
            <w:rPr>
              <w:rFonts w:ascii="Garamond" w:hAnsi="Garamond" w:cs="Times New Roman"/>
              <w:color w:val="000000"/>
              <w:sz w:val="24"/>
              <w:szCs w:val="24"/>
            </w:rPr>
            <w:t xml:space="preserve"> </w:t>
          </w:r>
        </w:sdtContent>
      </w:sdt>
      <w:r w:rsidR="00E21995" w:rsidRPr="00B25B82">
        <w:rPr>
          <w:rFonts w:ascii="Garamond" w:hAnsi="Garamond" w:cs="Times New Roman"/>
          <w:sz w:val="24"/>
          <w:szCs w:val="24"/>
        </w:rPr>
        <w:t>internationally</w:t>
      </w:r>
      <w:r w:rsidR="00FF76D6" w:rsidRPr="00B25B82">
        <w:rPr>
          <w:rFonts w:ascii="Garamond" w:hAnsi="Garamond" w:cs="Times New Roman"/>
          <w:sz w:val="24"/>
          <w:szCs w:val="24"/>
        </w:rPr>
        <w:t>,</w:t>
      </w:r>
      <w:r w:rsidR="00307D86" w:rsidRPr="00B25B82">
        <w:rPr>
          <w:rFonts w:ascii="Garamond" w:hAnsi="Garamond" w:cs="Times New Roman"/>
          <w:sz w:val="24"/>
          <w:szCs w:val="24"/>
        </w:rPr>
        <w:t xml:space="preserve"> and Spain</w:t>
      </w:r>
      <w:r w:rsidR="00E21995" w:rsidRPr="00B25B82">
        <w:rPr>
          <w:rFonts w:ascii="Garamond" w:hAnsi="Garamond" w:cs="Times New Roman"/>
          <w:sz w:val="24"/>
          <w:szCs w:val="24"/>
        </w:rPr>
        <w:t>, Alicante,</w:t>
      </w:r>
      <w:r w:rsidR="00307D86" w:rsidRPr="00B25B82">
        <w:rPr>
          <w:rFonts w:ascii="Garamond" w:hAnsi="Garamond" w:cs="Times New Roman"/>
          <w:sz w:val="24"/>
          <w:szCs w:val="24"/>
        </w:rPr>
        <w:t xml:space="preserve"> by Taltavull de La Paz et al. </w:t>
      </w:r>
      <w:sdt>
        <w:sdtPr>
          <w:rPr>
            <w:rFonts w:ascii="Garamond" w:hAnsi="Garamond" w:cs="Times New Roman"/>
            <w:color w:val="000000"/>
            <w:sz w:val="24"/>
            <w:szCs w:val="24"/>
          </w:rPr>
          <w:tag w:val="MENDELEY_CITATION_v3_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"/>
          <w:id w:val="2112156419"/>
        </w:sdtPr>
        <w:sdtEndPr/>
        <w:sdtContent>
          <w:r w:rsidR="00BB07C8" w:rsidRPr="00B25B82">
            <w:rPr>
              <w:rFonts w:ascii="Garamond" w:hAnsi="Garamond" w:cs="Times New Roman"/>
              <w:color w:val="000000"/>
              <w:sz w:val="24"/>
              <w:szCs w:val="24"/>
            </w:rPr>
            <w:t>(2019)</w:t>
          </w:r>
        </w:sdtContent>
      </w:sdt>
      <w:r w:rsidR="002E0B16" w:rsidRPr="00B25B82">
        <w:rPr>
          <w:rFonts w:ascii="Garamond" w:hAnsi="Garamond" w:cs="Times New Roman"/>
          <w:sz w:val="24"/>
          <w:szCs w:val="24"/>
        </w:rPr>
        <w:t xml:space="preserve">. </w:t>
      </w:r>
    </w:p>
    <w:p w14:paraId="7FAD37F2" w14:textId="77777777" w:rsidR="00E21995" w:rsidRPr="00B25B82" w:rsidRDefault="00E21995" w:rsidP="004968EF">
      <w:pPr>
        <w:spacing w:after="0" w:line="360" w:lineRule="auto"/>
        <w:jc w:val="both"/>
        <w:rPr>
          <w:rFonts w:ascii="Garamond" w:hAnsi="Garamond" w:cs="Times New Roman"/>
          <w:sz w:val="24"/>
          <w:szCs w:val="24"/>
        </w:rPr>
      </w:pPr>
    </w:p>
    <w:p w14:paraId="3BCB3B2B" w14:textId="68E798E1" w:rsidR="00765D83" w:rsidRPr="00B25B82" w:rsidRDefault="00E21995" w:rsidP="00AC411D">
      <w:pPr>
        <w:spacing w:after="0" w:line="360" w:lineRule="auto"/>
        <w:jc w:val="both"/>
        <w:rPr>
          <w:rFonts w:ascii="Garamond" w:hAnsi="Garamond" w:cs="Times New Roman"/>
          <w:sz w:val="24"/>
          <w:szCs w:val="24"/>
        </w:rPr>
      </w:pPr>
      <w:r w:rsidRPr="00B25B82">
        <w:rPr>
          <w:rFonts w:ascii="Garamond" w:hAnsi="Garamond" w:cs="Times New Roman"/>
          <w:sz w:val="24"/>
          <w:szCs w:val="24"/>
        </w:rPr>
        <w:t xml:space="preserve">As </w:t>
      </w:r>
      <w:r w:rsidR="00FF76D6" w:rsidRPr="00B25B82">
        <w:rPr>
          <w:rFonts w:ascii="Garamond" w:hAnsi="Garamond" w:cs="Times New Roman"/>
          <w:sz w:val="24"/>
          <w:szCs w:val="24"/>
        </w:rPr>
        <w:t xml:space="preserve">a </w:t>
      </w:r>
      <w:r w:rsidRPr="00B25B82">
        <w:rPr>
          <w:rFonts w:ascii="Garamond" w:hAnsi="Garamond" w:cs="Times New Roman"/>
          <w:sz w:val="24"/>
          <w:szCs w:val="24"/>
        </w:rPr>
        <w:t>result,</w:t>
      </w:r>
      <w:r w:rsidR="002E0B16" w:rsidRPr="00B25B82">
        <w:rPr>
          <w:rFonts w:ascii="Garamond" w:hAnsi="Garamond" w:cs="Times New Roman"/>
          <w:sz w:val="24"/>
          <w:szCs w:val="24"/>
        </w:rPr>
        <w:t xml:space="preserve"> </w:t>
      </w:r>
      <w:r w:rsidR="00217B4D" w:rsidRPr="00B25B82">
        <w:rPr>
          <w:rFonts w:ascii="Garamond" w:hAnsi="Garamond" w:cs="Times New Roman"/>
          <w:sz w:val="24"/>
          <w:szCs w:val="24"/>
        </w:rPr>
        <w:t>we find</w:t>
      </w:r>
      <w:r w:rsidRPr="00B25B82">
        <w:rPr>
          <w:rFonts w:ascii="Garamond" w:hAnsi="Garamond" w:cs="Times New Roman"/>
          <w:sz w:val="24"/>
          <w:szCs w:val="24"/>
        </w:rPr>
        <w:t xml:space="preserve"> no evidence to reject </w:t>
      </w:r>
      <w:r w:rsidR="002E0B16" w:rsidRPr="00B25B82">
        <w:rPr>
          <w:rFonts w:ascii="Garamond" w:hAnsi="Garamond" w:cs="Times New Roman"/>
          <w:sz w:val="24"/>
          <w:szCs w:val="24"/>
        </w:rPr>
        <w:t>hypothesis 5</w:t>
      </w:r>
      <w:r w:rsidRPr="00B25B82">
        <w:rPr>
          <w:rFonts w:ascii="Garamond" w:hAnsi="Garamond" w:cs="Times New Roman"/>
          <w:sz w:val="24"/>
          <w:szCs w:val="24"/>
        </w:rPr>
        <w:t>, a higher welfare and income equality for the economic-financial dimension of sustainability respectively increases and decreases the willingness to pay for housing.  W</w:t>
      </w:r>
      <w:r w:rsidR="001D756D" w:rsidRPr="00B25B82">
        <w:rPr>
          <w:rFonts w:ascii="Garamond" w:hAnsi="Garamond" w:cs="Times New Roman"/>
          <w:sz w:val="24"/>
          <w:szCs w:val="24"/>
        </w:rPr>
        <w:t>e acknowledge that</w:t>
      </w:r>
      <w:r w:rsidR="002E0B16" w:rsidRPr="00B25B82">
        <w:rPr>
          <w:rFonts w:ascii="Garamond" w:hAnsi="Garamond" w:cs="Times New Roman"/>
          <w:sz w:val="24"/>
          <w:szCs w:val="24"/>
        </w:rPr>
        <w:t xml:space="preserve"> an increase in welfare results in higher and an increase in income equality results in lower housing prices for the economic-financial dimension of sustainability</w:t>
      </w:r>
      <w:r w:rsidR="00260FF3" w:rsidRPr="00B25B82">
        <w:rPr>
          <w:rFonts w:ascii="Garamond" w:hAnsi="Garamond" w:cs="Times New Roman"/>
          <w:sz w:val="24"/>
          <w:szCs w:val="24"/>
        </w:rPr>
        <w:t>.</w:t>
      </w:r>
    </w:p>
    <w:p w14:paraId="17E0E095" w14:textId="77777777" w:rsidR="00AC411D" w:rsidRPr="00AC411D" w:rsidRDefault="00AC411D" w:rsidP="00AC411D">
      <w:pPr>
        <w:spacing w:after="0" w:line="360" w:lineRule="auto"/>
        <w:jc w:val="both"/>
        <w:rPr>
          <w:rFonts w:ascii="Garamond" w:hAnsi="Garamond" w:cs="Times New Roman"/>
          <w:sz w:val="24"/>
          <w:szCs w:val="24"/>
        </w:rPr>
      </w:pPr>
    </w:p>
    <w:p w14:paraId="12E1CFBA" w14:textId="1AA05646" w:rsidR="00765D83" w:rsidRPr="00273870" w:rsidRDefault="00C5276C" w:rsidP="004968EF">
      <w:pPr>
        <w:pStyle w:val="Heading3"/>
        <w:spacing w:after="240" w:line="360" w:lineRule="auto"/>
        <w:rPr>
          <w:rFonts w:ascii="Garamond" w:hAnsi="Garamond" w:cs="Times New Roman"/>
          <w:b/>
          <w:bCs/>
          <w:color w:val="auto"/>
        </w:rPr>
      </w:pPr>
      <w:bookmarkStart w:id="25" w:name="_Toc138665575"/>
      <w:r w:rsidRPr="00273870">
        <w:rPr>
          <w:rFonts w:ascii="Garamond" w:hAnsi="Garamond" w:cs="Times New Roman"/>
          <w:b/>
          <w:bCs/>
          <w:color w:val="auto"/>
        </w:rPr>
        <w:t xml:space="preserve">Section 4.1.7: </w:t>
      </w:r>
      <w:r w:rsidR="00765D83" w:rsidRPr="00273870">
        <w:rPr>
          <w:rFonts w:ascii="Garamond" w:hAnsi="Garamond" w:cs="Times New Roman"/>
          <w:b/>
          <w:bCs/>
          <w:color w:val="auto"/>
        </w:rPr>
        <w:t>Model 7:</w:t>
      </w:r>
      <w:r w:rsidR="002C5CE0" w:rsidRPr="00273870">
        <w:rPr>
          <w:rFonts w:ascii="Garamond" w:hAnsi="Garamond" w:cs="Times New Roman"/>
          <w:b/>
          <w:bCs/>
          <w:color w:val="auto"/>
        </w:rPr>
        <w:t xml:space="preserve">  </w:t>
      </w:r>
      <w:r w:rsidR="00E44DD3" w:rsidRPr="00273870">
        <w:rPr>
          <w:rFonts w:ascii="Garamond" w:hAnsi="Garamond" w:cs="Times New Roman"/>
          <w:b/>
          <w:bCs/>
          <w:color w:val="auto"/>
        </w:rPr>
        <w:t xml:space="preserve">Every </w:t>
      </w:r>
      <w:r w:rsidR="002C5CE0" w:rsidRPr="00273870">
        <w:rPr>
          <w:rFonts w:ascii="Garamond" w:hAnsi="Garamond" w:cs="Times New Roman"/>
          <w:b/>
          <w:bCs/>
          <w:color w:val="auto"/>
        </w:rPr>
        <w:t>Dimension of Sustainability</w:t>
      </w:r>
      <w:bookmarkEnd w:id="25"/>
    </w:p>
    <w:p w14:paraId="75B97F72" w14:textId="77777777" w:rsidR="00AC411D" w:rsidRPr="00B25B82" w:rsidRDefault="00765D83" w:rsidP="004968EF">
      <w:pPr>
        <w:spacing w:after="0" w:line="360" w:lineRule="auto"/>
        <w:jc w:val="both"/>
        <w:rPr>
          <w:rFonts w:ascii="Garamond" w:hAnsi="Garamond" w:cs="Times New Roman"/>
          <w:sz w:val="24"/>
          <w:szCs w:val="24"/>
        </w:rPr>
      </w:pPr>
      <w:r w:rsidRPr="00B25B82">
        <w:rPr>
          <w:rFonts w:ascii="Garamond" w:hAnsi="Garamond" w:cs="Times New Roman"/>
          <w:sz w:val="24"/>
          <w:szCs w:val="24"/>
        </w:rPr>
        <w:t>Model 7</w:t>
      </w:r>
      <w:r w:rsidR="00E44DD3" w:rsidRPr="00B25B82">
        <w:rPr>
          <w:rFonts w:ascii="Garamond" w:hAnsi="Garamond" w:cs="Times New Roman"/>
          <w:sz w:val="24"/>
          <w:szCs w:val="24"/>
        </w:rPr>
        <w:t>, shown in table</w:t>
      </w:r>
      <w:r w:rsidR="0084688C" w:rsidRPr="00B25B82">
        <w:rPr>
          <w:rFonts w:ascii="Garamond" w:hAnsi="Garamond" w:cs="Times New Roman"/>
          <w:sz w:val="24"/>
          <w:szCs w:val="24"/>
        </w:rPr>
        <w:t xml:space="preserve"> 1</w:t>
      </w:r>
      <w:r w:rsidR="00F46BD0" w:rsidRPr="00B25B82">
        <w:rPr>
          <w:rFonts w:ascii="Garamond" w:hAnsi="Garamond" w:cs="Times New Roman"/>
          <w:sz w:val="24"/>
          <w:szCs w:val="24"/>
        </w:rPr>
        <w:t>4</w:t>
      </w:r>
      <w:r w:rsidR="0084688C" w:rsidRPr="00B25B82">
        <w:rPr>
          <w:rFonts w:ascii="Garamond" w:hAnsi="Garamond" w:cs="Times New Roman"/>
          <w:sz w:val="24"/>
          <w:szCs w:val="24"/>
        </w:rPr>
        <w:t>b</w:t>
      </w:r>
      <w:r w:rsidR="00E44DD3" w:rsidRPr="00B25B82">
        <w:rPr>
          <w:rFonts w:ascii="Garamond" w:hAnsi="Garamond" w:cs="Times New Roman"/>
          <w:sz w:val="24"/>
          <w:szCs w:val="24"/>
        </w:rPr>
        <w:t>,</w:t>
      </w:r>
      <w:r w:rsidRPr="00B25B82">
        <w:rPr>
          <w:rFonts w:ascii="Garamond" w:hAnsi="Garamond" w:cs="Times New Roman"/>
          <w:sz w:val="24"/>
          <w:szCs w:val="24"/>
        </w:rPr>
        <w:t xml:space="preserve"> includes </w:t>
      </w:r>
      <w:r w:rsidR="00E44DD3" w:rsidRPr="00B25B82">
        <w:rPr>
          <w:rFonts w:ascii="Garamond" w:hAnsi="Garamond" w:cs="Times New Roman"/>
          <w:sz w:val="24"/>
          <w:szCs w:val="24"/>
        </w:rPr>
        <w:t>every</w:t>
      </w:r>
      <w:r w:rsidRPr="00B25B82">
        <w:rPr>
          <w:rFonts w:ascii="Garamond" w:hAnsi="Garamond" w:cs="Times New Roman"/>
          <w:sz w:val="24"/>
          <w:szCs w:val="24"/>
        </w:rPr>
        <w:t xml:space="preserve"> dimension of sustainability: ecological, environmental, social, cultural</w:t>
      </w:r>
      <w:r w:rsidR="00BD5FEA" w:rsidRPr="00B25B82">
        <w:rPr>
          <w:rFonts w:ascii="Garamond" w:hAnsi="Garamond" w:cs="Times New Roman"/>
          <w:sz w:val="24"/>
          <w:szCs w:val="24"/>
        </w:rPr>
        <w:t>,</w:t>
      </w:r>
      <w:r w:rsidRPr="00B25B82">
        <w:rPr>
          <w:rFonts w:ascii="Garamond" w:hAnsi="Garamond" w:cs="Times New Roman"/>
          <w:sz w:val="24"/>
          <w:szCs w:val="24"/>
        </w:rPr>
        <w:t xml:space="preserve"> and economic-financial</w:t>
      </w:r>
      <w:r w:rsidR="00E44DD3" w:rsidRPr="00B25B82">
        <w:rPr>
          <w:rFonts w:ascii="Garamond" w:hAnsi="Garamond" w:cs="Times New Roman"/>
          <w:sz w:val="24"/>
          <w:szCs w:val="24"/>
        </w:rPr>
        <w:t xml:space="preserve"> in the pricing model</w:t>
      </w:r>
      <w:r w:rsidRPr="00B25B82">
        <w:rPr>
          <w:rFonts w:ascii="Garamond" w:hAnsi="Garamond" w:cs="Times New Roman"/>
          <w:sz w:val="24"/>
          <w:szCs w:val="24"/>
        </w:rPr>
        <w:t xml:space="preserve">. The </w:t>
      </w:r>
      <w:r w:rsidR="00E44DD3" w:rsidRPr="00B25B82">
        <w:rPr>
          <w:rFonts w:ascii="Garamond" w:hAnsi="Garamond" w:cs="Times New Roman"/>
          <w:sz w:val="24"/>
          <w:szCs w:val="24"/>
        </w:rPr>
        <w:t xml:space="preserve">inclusion of every dimension increases </w:t>
      </w:r>
      <w:r w:rsidR="00C96969" w:rsidRPr="00B25B82">
        <w:rPr>
          <w:rFonts w:ascii="Garamond" w:hAnsi="Garamond" w:cs="Times New Roman"/>
          <w:sz w:val="24"/>
          <w:szCs w:val="24"/>
        </w:rPr>
        <w:t>the R-squared</w:t>
      </w:r>
      <w:r w:rsidRPr="00B25B82">
        <w:rPr>
          <w:rFonts w:ascii="Garamond" w:hAnsi="Garamond" w:cs="Times New Roman"/>
          <w:sz w:val="24"/>
          <w:szCs w:val="24"/>
        </w:rPr>
        <w:t xml:space="preserve"> by 4.</w:t>
      </w:r>
      <w:r w:rsidR="00E44DD3" w:rsidRPr="00B25B82">
        <w:rPr>
          <w:rFonts w:ascii="Garamond" w:hAnsi="Garamond" w:cs="Times New Roman"/>
          <w:sz w:val="24"/>
          <w:szCs w:val="24"/>
        </w:rPr>
        <w:t>3</w:t>
      </w:r>
      <w:r w:rsidRPr="00B25B82">
        <w:rPr>
          <w:rFonts w:ascii="Garamond" w:hAnsi="Garamond" w:cs="Times New Roman"/>
          <w:sz w:val="24"/>
          <w:szCs w:val="24"/>
        </w:rPr>
        <w:t xml:space="preserve"> percentage points</w:t>
      </w:r>
      <w:r w:rsidR="00E44DD3" w:rsidRPr="00B25B82">
        <w:rPr>
          <w:rFonts w:ascii="Garamond" w:hAnsi="Garamond" w:cs="Times New Roman"/>
          <w:sz w:val="24"/>
          <w:szCs w:val="24"/>
        </w:rPr>
        <w:t xml:space="preserve"> to 86.9% compared to the pricing model that includes only housing-specific variables (model 1)</w:t>
      </w:r>
      <w:r w:rsidRPr="00B25B82">
        <w:rPr>
          <w:rFonts w:ascii="Garamond" w:hAnsi="Garamond" w:cs="Times New Roman"/>
          <w:sz w:val="24"/>
          <w:szCs w:val="24"/>
        </w:rPr>
        <w:t xml:space="preserve">. </w:t>
      </w:r>
    </w:p>
    <w:p w14:paraId="14847372" w14:textId="3BB7A124" w:rsidR="00E44DD3" w:rsidRPr="00B25B82" w:rsidRDefault="00E44DD3" w:rsidP="004968EF">
      <w:pPr>
        <w:spacing w:after="0" w:line="360" w:lineRule="auto"/>
        <w:jc w:val="both"/>
        <w:rPr>
          <w:rFonts w:ascii="Garamond" w:hAnsi="Garamond" w:cs="Times New Roman"/>
          <w:sz w:val="24"/>
          <w:szCs w:val="24"/>
        </w:rPr>
      </w:pPr>
      <w:r w:rsidRPr="00B25B82">
        <w:rPr>
          <w:rFonts w:ascii="Garamond" w:hAnsi="Garamond" w:cs="Times New Roman"/>
          <w:sz w:val="24"/>
          <w:szCs w:val="24"/>
        </w:rPr>
        <w:t>The results for the VIF</w:t>
      </w:r>
      <w:r w:rsidR="00FF76D6" w:rsidRPr="00B25B82">
        <w:rPr>
          <w:rFonts w:ascii="Garamond" w:hAnsi="Garamond" w:cs="Times New Roman"/>
          <w:sz w:val="24"/>
          <w:szCs w:val="24"/>
        </w:rPr>
        <w:t xml:space="preserve"> </w:t>
      </w:r>
      <w:r w:rsidRPr="00B25B82">
        <w:rPr>
          <w:rFonts w:ascii="Garamond" w:hAnsi="Garamond" w:cs="Times New Roman"/>
          <w:sz w:val="24"/>
          <w:szCs w:val="24"/>
        </w:rPr>
        <w:t xml:space="preserve">statistics, included in table </w:t>
      </w:r>
      <w:r w:rsidR="0084688C" w:rsidRPr="00B25B82">
        <w:rPr>
          <w:rFonts w:ascii="Garamond" w:hAnsi="Garamond" w:cs="Times New Roman"/>
          <w:sz w:val="24"/>
          <w:szCs w:val="24"/>
        </w:rPr>
        <w:t>1</w:t>
      </w:r>
      <w:r w:rsidR="00F46BD0" w:rsidRPr="00B25B82">
        <w:rPr>
          <w:rFonts w:ascii="Garamond" w:hAnsi="Garamond" w:cs="Times New Roman"/>
          <w:sz w:val="24"/>
          <w:szCs w:val="24"/>
        </w:rPr>
        <w:t>5</w:t>
      </w:r>
      <w:r w:rsidRPr="00B25B82">
        <w:rPr>
          <w:rFonts w:ascii="Garamond" w:hAnsi="Garamond" w:cs="Times New Roman"/>
          <w:sz w:val="24"/>
          <w:szCs w:val="24"/>
        </w:rPr>
        <w:t xml:space="preserve"> </w:t>
      </w:r>
      <w:r w:rsidR="00BD5FEA" w:rsidRPr="00B25B82">
        <w:rPr>
          <w:rFonts w:ascii="Garamond" w:hAnsi="Garamond" w:cs="Times New Roman"/>
          <w:sz w:val="24"/>
          <w:szCs w:val="24"/>
        </w:rPr>
        <w:t>i</w:t>
      </w:r>
      <w:r w:rsidRPr="00B25B82">
        <w:rPr>
          <w:rFonts w:ascii="Garamond" w:hAnsi="Garamond" w:cs="Times New Roman"/>
          <w:sz w:val="24"/>
          <w:szCs w:val="24"/>
        </w:rPr>
        <w:t>n the appendix, show that there are an additional number of variables introduced with high VIF</w:t>
      </w:r>
      <w:r w:rsidR="00BD5FEA" w:rsidRPr="00B25B82">
        <w:rPr>
          <w:rFonts w:ascii="Garamond" w:hAnsi="Garamond" w:cs="Times New Roman"/>
          <w:sz w:val="24"/>
          <w:szCs w:val="24"/>
        </w:rPr>
        <w:t xml:space="preserve"> test</w:t>
      </w:r>
      <w:r w:rsidR="00FF76D6" w:rsidRPr="00B25B82">
        <w:rPr>
          <w:rFonts w:ascii="Garamond" w:hAnsi="Garamond" w:cs="Times New Roman"/>
          <w:sz w:val="24"/>
          <w:szCs w:val="24"/>
        </w:rPr>
        <w:t xml:space="preserve"> </w:t>
      </w:r>
      <w:r w:rsidR="00BD5FEA" w:rsidRPr="00B25B82">
        <w:rPr>
          <w:rFonts w:ascii="Garamond" w:hAnsi="Garamond" w:cs="Times New Roman"/>
          <w:sz w:val="24"/>
          <w:szCs w:val="24"/>
        </w:rPr>
        <w:t>statistics</w:t>
      </w:r>
      <w:r w:rsidRPr="00B25B82">
        <w:rPr>
          <w:rFonts w:ascii="Garamond" w:hAnsi="Garamond" w:cs="Times New Roman"/>
          <w:b/>
          <w:bCs/>
          <w:sz w:val="24"/>
          <w:szCs w:val="24"/>
        </w:rPr>
        <w:t xml:space="preserve">. </w:t>
      </w:r>
      <w:r w:rsidRPr="00B25B82">
        <w:rPr>
          <w:rFonts w:ascii="Garamond" w:hAnsi="Garamond" w:cs="Times New Roman"/>
          <w:sz w:val="24"/>
          <w:szCs w:val="24"/>
        </w:rPr>
        <w:t xml:space="preserve">This is mainly </w:t>
      </w:r>
      <w:r w:rsidR="00C96969" w:rsidRPr="00B25B82">
        <w:rPr>
          <w:rFonts w:ascii="Garamond" w:hAnsi="Garamond" w:cs="Times New Roman"/>
          <w:sz w:val="24"/>
          <w:szCs w:val="24"/>
        </w:rPr>
        <w:t>caused by</w:t>
      </w:r>
      <w:r w:rsidR="00765D83" w:rsidRPr="00B25B82">
        <w:rPr>
          <w:rFonts w:ascii="Garamond" w:hAnsi="Garamond" w:cs="Times New Roman"/>
          <w:sz w:val="24"/>
          <w:szCs w:val="24"/>
        </w:rPr>
        <w:t xml:space="preserve"> the inclusion of a high number of predictors with all a relation to some </w:t>
      </w:r>
      <w:r w:rsidRPr="00B25B82">
        <w:rPr>
          <w:rFonts w:ascii="Garamond" w:hAnsi="Garamond" w:cs="Times New Roman"/>
          <w:sz w:val="24"/>
          <w:szCs w:val="24"/>
        </w:rPr>
        <w:t>local/area</w:t>
      </w:r>
      <w:r w:rsidR="00765D83" w:rsidRPr="00B25B82">
        <w:rPr>
          <w:rFonts w:ascii="Garamond" w:hAnsi="Garamond" w:cs="Times New Roman"/>
          <w:sz w:val="24"/>
          <w:szCs w:val="24"/>
        </w:rPr>
        <w:t xml:space="preserve"> characteristics. </w:t>
      </w:r>
      <w:r w:rsidR="00F84C13" w:rsidRPr="00B25B82">
        <w:rPr>
          <w:rFonts w:ascii="Garamond" w:hAnsi="Garamond" w:cs="Times New Roman"/>
          <w:sz w:val="24"/>
          <w:szCs w:val="24"/>
        </w:rPr>
        <w:lastRenderedPageBreak/>
        <w:t>Thereby some coefficient</w:t>
      </w:r>
      <w:r w:rsidR="00B25B82" w:rsidRPr="00B25B82">
        <w:rPr>
          <w:rFonts w:ascii="Garamond" w:hAnsi="Garamond" w:cs="Times New Roman"/>
          <w:sz w:val="24"/>
          <w:szCs w:val="24"/>
        </w:rPr>
        <w:t>s</w:t>
      </w:r>
      <w:r w:rsidR="00F84C13" w:rsidRPr="00B25B82">
        <w:rPr>
          <w:rFonts w:ascii="Garamond" w:hAnsi="Garamond" w:cs="Times New Roman"/>
          <w:sz w:val="24"/>
          <w:szCs w:val="24"/>
        </w:rPr>
        <w:t xml:space="preserve"> for sustainable variables could potentially to some degree be impacted by multicollinearity. </w:t>
      </w:r>
      <w:r w:rsidR="00F46BD0" w:rsidRPr="00B25B82">
        <w:rPr>
          <w:rFonts w:ascii="Garamond" w:hAnsi="Garamond" w:cs="Times New Roman"/>
          <w:sz w:val="24"/>
          <w:szCs w:val="24"/>
        </w:rPr>
        <w:t>It</w:t>
      </w:r>
      <w:r w:rsidRPr="00B25B82">
        <w:rPr>
          <w:rFonts w:ascii="Garamond" w:hAnsi="Garamond" w:cs="Times New Roman"/>
          <w:sz w:val="24"/>
          <w:szCs w:val="24"/>
        </w:rPr>
        <w:t xml:space="preserve"> makes</w:t>
      </w:r>
      <w:r w:rsidR="00765D83" w:rsidRPr="00B25B82">
        <w:rPr>
          <w:rFonts w:ascii="Garamond" w:hAnsi="Garamond" w:cs="Times New Roman"/>
          <w:sz w:val="24"/>
          <w:szCs w:val="24"/>
        </w:rPr>
        <w:t xml:space="preserve"> it important</w:t>
      </w:r>
      <w:r w:rsidRPr="00B25B82">
        <w:rPr>
          <w:rFonts w:ascii="Garamond" w:hAnsi="Garamond" w:cs="Times New Roman"/>
          <w:sz w:val="24"/>
          <w:szCs w:val="24"/>
        </w:rPr>
        <w:t xml:space="preserve">, </w:t>
      </w:r>
      <w:r w:rsidR="00765D83" w:rsidRPr="00B25B82">
        <w:rPr>
          <w:rFonts w:ascii="Garamond" w:hAnsi="Garamond" w:cs="Times New Roman"/>
          <w:sz w:val="24"/>
          <w:szCs w:val="24"/>
        </w:rPr>
        <w:t xml:space="preserve">when </w:t>
      </w:r>
      <w:r w:rsidRPr="00B25B82">
        <w:rPr>
          <w:rFonts w:ascii="Garamond" w:hAnsi="Garamond" w:cs="Times New Roman"/>
          <w:sz w:val="24"/>
          <w:szCs w:val="24"/>
        </w:rPr>
        <w:t>interpreting the coefficients,</w:t>
      </w:r>
      <w:r w:rsidR="00765D83" w:rsidRPr="00B25B82">
        <w:rPr>
          <w:rFonts w:ascii="Garamond" w:hAnsi="Garamond" w:cs="Times New Roman"/>
          <w:sz w:val="24"/>
          <w:szCs w:val="24"/>
        </w:rPr>
        <w:t xml:space="preserve"> to also check the </w:t>
      </w:r>
      <w:r w:rsidRPr="00B25B82">
        <w:rPr>
          <w:rFonts w:ascii="Garamond" w:hAnsi="Garamond" w:cs="Times New Roman"/>
          <w:sz w:val="24"/>
          <w:szCs w:val="24"/>
        </w:rPr>
        <w:t>findings for the sustainable</w:t>
      </w:r>
      <w:r w:rsidR="00765D83" w:rsidRPr="00B25B82">
        <w:rPr>
          <w:rFonts w:ascii="Garamond" w:hAnsi="Garamond" w:cs="Times New Roman"/>
          <w:sz w:val="24"/>
          <w:szCs w:val="24"/>
        </w:rPr>
        <w:t xml:space="preserve"> variables in the other models and </w:t>
      </w:r>
      <w:r w:rsidRPr="00B25B82">
        <w:rPr>
          <w:rFonts w:ascii="Garamond" w:hAnsi="Garamond" w:cs="Times New Roman"/>
          <w:sz w:val="24"/>
          <w:szCs w:val="24"/>
        </w:rPr>
        <w:t>the</w:t>
      </w:r>
      <w:r w:rsidR="00765D83" w:rsidRPr="00B25B82">
        <w:rPr>
          <w:rFonts w:ascii="Garamond" w:hAnsi="Garamond" w:cs="Times New Roman"/>
          <w:sz w:val="24"/>
          <w:szCs w:val="24"/>
        </w:rPr>
        <w:t xml:space="preserve"> correlation matrix for the identification of possible multicollinearity.</w:t>
      </w:r>
      <w:r w:rsidR="00F46BD0" w:rsidRPr="00B25B82">
        <w:rPr>
          <w:rFonts w:ascii="Garamond" w:hAnsi="Garamond" w:cs="Times New Roman"/>
          <w:sz w:val="24"/>
          <w:szCs w:val="24"/>
        </w:rPr>
        <w:t xml:space="preserve"> The results for the Ramsey Reset test provide evidence that the model is correctly specified at the 5% significance level (p-value 0.051).</w:t>
      </w:r>
      <w:r w:rsidR="00765D83" w:rsidRPr="00B25B82">
        <w:rPr>
          <w:rFonts w:ascii="Garamond" w:hAnsi="Garamond" w:cs="Times New Roman"/>
          <w:sz w:val="24"/>
          <w:szCs w:val="24"/>
        </w:rPr>
        <w:t xml:space="preserve"> </w:t>
      </w:r>
      <w:r w:rsidRPr="00B25B82">
        <w:rPr>
          <w:rFonts w:ascii="Garamond" w:hAnsi="Garamond" w:cs="Times New Roman"/>
          <w:sz w:val="24"/>
          <w:szCs w:val="24"/>
        </w:rPr>
        <w:t>The</w:t>
      </w:r>
      <w:r w:rsidR="00765D83" w:rsidRPr="00B25B82">
        <w:rPr>
          <w:rFonts w:ascii="Garamond" w:hAnsi="Garamond" w:cs="Times New Roman"/>
          <w:sz w:val="24"/>
          <w:szCs w:val="24"/>
        </w:rPr>
        <w:t xml:space="preserve"> </w:t>
      </w:r>
      <w:r w:rsidRPr="00B25B82">
        <w:rPr>
          <w:rFonts w:ascii="Garamond" w:hAnsi="Garamond" w:cs="Times New Roman"/>
          <w:sz w:val="24"/>
          <w:szCs w:val="24"/>
        </w:rPr>
        <w:t xml:space="preserve">findings for the </w:t>
      </w:r>
      <w:r w:rsidR="00765D83" w:rsidRPr="00B25B82">
        <w:rPr>
          <w:rFonts w:ascii="Garamond" w:hAnsi="Garamond" w:cs="Times New Roman"/>
          <w:sz w:val="24"/>
          <w:szCs w:val="24"/>
        </w:rPr>
        <w:t xml:space="preserve">housing-specific </w:t>
      </w:r>
      <w:r w:rsidRPr="00B25B82">
        <w:rPr>
          <w:rFonts w:ascii="Garamond" w:hAnsi="Garamond" w:cs="Times New Roman"/>
          <w:sz w:val="24"/>
          <w:szCs w:val="24"/>
        </w:rPr>
        <w:t>variables</w:t>
      </w:r>
      <w:r w:rsidR="00765D83" w:rsidRPr="00B25B82">
        <w:rPr>
          <w:rFonts w:ascii="Garamond" w:hAnsi="Garamond" w:cs="Times New Roman"/>
          <w:sz w:val="24"/>
          <w:szCs w:val="24"/>
        </w:rPr>
        <w:t xml:space="preserve"> are</w:t>
      </w:r>
      <w:r w:rsidR="006D6EFB" w:rsidRPr="00B25B82">
        <w:rPr>
          <w:rFonts w:ascii="Garamond" w:hAnsi="Garamond" w:cs="Times New Roman"/>
          <w:sz w:val="24"/>
          <w:szCs w:val="24"/>
        </w:rPr>
        <w:t xml:space="preserve"> mostly</w:t>
      </w:r>
      <w:r w:rsidR="00765D83" w:rsidRPr="00B25B82">
        <w:rPr>
          <w:rFonts w:ascii="Garamond" w:hAnsi="Garamond" w:cs="Times New Roman"/>
          <w:sz w:val="24"/>
          <w:szCs w:val="24"/>
        </w:rPr>
        <w:t xml:space="preserve"> in line with th</w:t>
      </w:r>
      <w:r w:rsidRPr="00B25B82">
        <w:rPr>
          <w:rFonts w:ascii="Garamond" w:hAnsi="Garamond" w:cs="Times New Roman"/>
          <w:sz w:val="24"/>
          <w:szCs w:val="24"/>
        </w:rPr>
        <w:t>ose of the</w:t>
      </w:r>
      <w:r w:rsidR="00765D83" w:rsidRPr="00B25B82">
        <w:rPr>
          <w:rFonts w:ascii="Garamond" w:hAnsi="Garamond" w:cs="Times New Roman"/>
          <w:sz w:val="24"/>
          <w:szCs w:val="24"/>
        </w:rPr>
        <w:t xml:space="preserve"> other discussed models. In contrast to the findings for model</w:t>
      </w:r>
      <w:r w:rsidR="00BD5FEA" w:rsidRPr="00B25B82">
        <w:rPr>
          <w:rFonts w:ascii="Garamond" w:hAnsi="Garamond" w:cs="Times New Roman"/>
          <w:sz w:val="24"/>
          <w:szCs w:val="24"/>
        </w:rPr>
        <w:t>s</w:t>
      </w:r>
      <w:r w:rsidR="00765D83" w:rsidRPr="00B25B82">
        <w:rPr>
          <w:rFonts w:ascii="Garamond" w:hAnsi="Garamond" w:cs="Times New Roman"/>
          <w:sz w:val="24"/>
          <w:szCs w:val="24"/>
        </w:rPr>
        <w:t xml:space="preserve"> 4, 5, and 6 the coefficient for the energy consumption label </w:t>
      </w:r>
      <w:r w:rsidR="00194541" w:rsidRPr="00B25B82">
        <w:rPr>
          <w:rFonts w:ascii="Garamond" w:hAnsi="Garamond" w:cs="Times New Roman"/>
          <w:sz w:val="24"/>
          <w:szCs w:val="24"/>
        </w:rPr>
        <w:t>A</w:t>
      </w:r>
      <w:r w:rsidR="00C96969" w:rsidRPr="00B25B82">
        <w:rPr>
          <w:rFonts w:ascii="Garamond" w:hAnsi="Garamond" w:cs="Times New Roman"/>
          <w:sz w:val="24"/>
          <w:szCs w:val="24"/>
        </w:rPr>
        <w:t xml:space="preserve"> is</w:t>
      </w:r>
      <w:r w:rsidR="00765D83" w:rsidRPr="00B25B82">
        <w:rPr>
          <w:rFonts w:ascii="Garamond" w:hAnsi="Garamond" w:cs="Times New Roman"/>
          <w:sz w:val="24"/>
          <w:szCs w:val="24"/>
        </w:rPr>
        <w:t xml:space="preserve"> significant in model 7</w:t>
      </w:r>
      <w:r w:rsidR="00C96969" w:rsidRPr="00B25B82">
        <w:rPr>
          <w:rFonts w:ascii="Garamond" w:hAnsi="Garamond" w:cs="Times New Roman"/>
          <w:sz w:val="24"/>
          <w:szCs w:val="24"/>
        </w:rPr>
        <w:t xml:space="preserve"> even as in model</w:t>
      </w:r>
      <w:r w:rsidR="00FF76D6" w:rsidRPr="00B25B82">
        <w:rPr>
          <w:rFonts w:ascii="Garamond" w:hAnsi="Garamond" w:cs="Times New Roman"/>
          <w:sz w:val="24"/>
          <w:szCs w:val="24"/>
        </w:rPr>
        <w:t>s</w:t>
      </w:r>
      <w:r w:rsidR="00C96969" w:rsidRPr="00B25B82">
        <w:rPr>
          <w:rFonts w:ascii="Garamond" w:hAnsi="Garamond" w:cs="Times New Roman"/>
          <w:sz w:val="24"/>
          <w:szCs w:val="24"/>
        </w:rPr>
        <w:t xml:space="preserve"> 1, 2, and 3</w:t>
      </w:r>
      <w:r w:rsidR="00765D83" w:rsidRPr="00B25B82">
        <w:rPr>
          <w:rFonts w:ascii="Garamond" w:hAnsi="Garamond" w:cs="Times New Roman"/>
          <w:sz w:val="24"/>
          <w:szCs w:val="24"/>
        </w:rPr>
        <w:t>. The non-significance of the energy consumption label A in model</w:t>
      </w:r>
      <w:r w:rsidR="00FF76D6" w:rsidRPr="00B25B82">
        <w:rPr>
          <w:rFonts w:ascii="Garamond" w:hAnsi="Garamond" w:cs="Times New Roman"/>
          <w:sz w:val="24"/>
          <w:szCs w:val="24"/>
        </w:rPr>
        <w:t>s</w:t>
      </w:r>
      <w:r w:rsidR="00765D83" w:rsidRPr="00B25B82">
        <w:rPr>
          <w:rFonts w:ascii="Garamond" w:hAnsi="Garamond" w:cs="Times New Roman"/>
          <w:sz w:val="24"/>
          <w:szCs w:val="24"/>
        </w:rPr>
        <w:t xml:space="preserve"> 4, 5, and 6 </w:t>
      </w:r>
      <w:r w:rsidR="00C96969" w:rsidRPr="00B25B82">
        <w:rPr>
          <w:rFonts w:ascii="Garamond" w:hAnsi="Garamond" w:cs="Times New Roman"/>
          <w:sz w:val="24"/>
          <w:szCs w:val="24"/>
        </w:rPr>
        <w:t>was in</w:t>
      </w:r>
      <w:r w:rsidR="00765D83" w:rsidRPr="00B25B82">
        <w:rPr>
          <w:rFonts w:ascii="Garamond" w:hAnsi="Garamond" w:cs="Times New Roman"/>
          <w:sz w:val="24"/>
          <w:szCs w:val="24"/>
        </w:rPr>
        <w:t xml:space="preserve"> contrast to other models and earlier research</w:t>
      </w:r>
      <w:sdt>
        <w:sdtPr>
          <w:rPr>
            <w:rFonts w:ascii="Garamond" w:hAnsi="Garamond" w:cs="Times New Roman"/>
            <w:sz w:val="24"/>
            <w:szCs w:val="24"/>
          </w:rPr>
          <w:tag w:val="MENDELEY_CITATION_v3_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"/>
          <w:id w:val="-1652981606"/>
          <w:placeholder>
            <w:docPart w:val="DefaultPlaceholder_-1854013440"/>
          </w:placeholder>
        </w:sdtPr>
        <w:sdtEndPr/>
        <w:sdtContent>
          <w:r w:rsidR="00BB07C8" w:rsidRPr="00B25B82">
            <w:rPr>
              <w:rFonts w:ascii="Garamond" w:eastAsia="Times New Roman" w:hAnsi="Garamond"/>
              <w:sz w:val="24"/>
              <w:szCs w:val="24"/>
            </w:rPr>
            <w:t>(Chen &amp; Marmolejo Duarte, 2018; Dell’Anna et al., 2019)</w:t>
          </w:r>
        </w:sdtContent>
      </w:sdt>
      <w:r w:rsidR="00C96969" w:rsidRPr="00B25B82">
        <w:rPr>
          <w:rFonts w:ascii="Garamond" w:hAnsi="Garamond" w:cs="Times New Roman"/>
          <w:sz w:val="24"/>
          <w:szCs w:val="24"/>
        </w:rPr>
        <w:t>.</w:t>
      </w:r>
      <w:r w:rsidR="006D6EFB" w:rsidRPr="00B25B82">
        <w:rPr>
          <w:rFonts w:ascii="Garamond" w:hAnsi="Garamond" w:cs="Times New Roman"/>
          <w:sz w:val="24"/>
          <w:szCs w:val="24"/>
        </w:rPr>
        <w:t xml:space="preserve"> Furthermore</w:t>
      </w:r>
      <w:r w:rsidR="008367DC" w:rsidRPr="00B25B82">
        <w:rPr>
          <w:rFonts w:ascii="Garamond" w:hAnsi="Garamond" w:cs="Times New Roman"/>
          <w:sz w:val="24"/>
          <w:szCs w:val="24"/>
        </w:rPr>
        <w:t>,</w:t>
      </w:r>
      <w:r w:rsidR="006D6EFB" w:rsidRPr="00B25B82">
        <w:rPr>
          <w:rFonts w:ascii="Garamond" w:hAnsi="Garamond" w:cs="Times New Roman"/>
          <w:sz w:val="24"/>
          <w:szCs w:val="24"/>
        </w:rPr>
        <w:t xml:space="preserve"> the housing-development dummy variable become</w:t>
      </w:r>
      <w:r w:rsidR="00FF76D6" w:rsidRPr="00B25B82">
        <w:rPr>
          <w:rFonts w:ascii="Garamond" w:hAnsi="Garamond" w:cs="Times New Roman"/>
          <w:sz w:val="24"/>
          <w:szCs w:val="24"/>
        </w:rPr>
        <w:t>s</w:t>
      </w:r>
      <w:r w:rsidR="006D6EFB" w:rsidRPr="00B25B82">
        <w:rPr>
          <w:rFonts w:ascii="Garamond" w:hAnsi="Garamond" w:cs="Times New Roman"/>
          <w:sz w:val="24"/>
          <w:szCs w:val="24"/>
        </w:rPr>
        <w:t xml:space="preserve"> significant at the 5% confidence level in contrast to the findings of all the other models.</w:t>
      </w:r>
    </w:p>
    <w:p w14:paraId="12FA8AFA" w14:textId="77777777" w:rsidR="00E44DD3" w:rsidRPr="00B25B82" w:rsidRDefault="00E44DD3" w:rsidP="004968EF">
      <w:pPr>
        <w:spacing w:after="0" w:line="360" w:lineRule="auto"/>
        <w:jc w:val="both"/>
        <w:rPr>
          <w:rFonts w:ascii="Garamond" w:hAnsi="Garamond" w:cs="Times New Roman"/>
          <w:sz w:val="24"/>
          <w:szCs w:val="24"/>
        </w:rPr>
      </w:pPr>
    </w:p>
    <w:p w14:paraId="0CF5356B" w14:textId="0AC3397E" w:rsidR="00A82CD1" w:rsidRPr="00B25B82" w:rsidRDefault="00E44DD3" w:rsidP="004968EF">
      <w:pPr>
        <w:spacing w:after="0" w:line="360" w:lineRule="auto"/>
        <w:jc w:val="both"/>
        <w:rPr>
          <w:rFonts w:ascii="Garamond" w:hAnsi="Garamond" w:cs="Times New Roman"/>
          <w:sz w:val="24"/>
          <w:szCs w:val="24"/>
        </w:rPr>
      </w:pPr>
      <w:r w:rsidRPr="00B25B82">
        <w:rPr>
          <w:rFonts w:ascii="Garamond" w:hAnsi="Garamond" w:cs="Times New Roman"/>
          <w:sz w:val="24"/>
          <w:szCs w:val="24"/>
        </w:rPr>
        <w:t>The findings for the sustainable variabl</w:t>
      </w:r>
      <w:r w:rsidR="00C96969" w:rsidRPr="00B25B82">
        <w:rPr>
          <w:rFonts w:ascii="Garamond" w:hAnsi="Garamond" w:cs="Times New Roman"/>
          <w:sz w:val="24"/>
          <w:szCs w:val="24"/>
        </w:rPr>
        <w:t>es of</w:t>
      </w:r>
      <w:r w:rsidRPr="00B25B82">
        <w:rPr>
          <w:rFonts w:ascii="Garamond" w:hAnsi="Garamond" w:cs="Times New Roman"/>
          <w:sz w:val="24"/>
          <w:szCs w:val="24"/>
        </w:rPr>
        <w:t xml:space="preserve"> each dimension of sustainability </w:t>
      </w:r>
      <w:r w:rsidR="00E574A6" w:rsidRPr="00B25B82">
        <w:rPr>
          <w:rFonts w:ascii="Garamond" w:hAnsi="Garamond" w:cs="Times New Roman"/>
          <w:sz w:val="24"/>
          <w:szCs w:val="24"/>
        </w:rPr>
        <w:t xml:space="preserve">are </w:t>
      </w:r>
      <w:r w:rsidRPr="00B25B82">
        <w:rPr>
          <w:rFonts w:ascii="Garamond" w:hAnsi="Garamond" w:cs="Times New Roman"/>
          <w:sz w:val="24"/>
          <w:szCs w:val="24"/>
        </w:rPr>
        <w:t>compar</w:t>
      </w:r>
      <w:r w:rsidR="00BD5FEA" w:rsidRPr="00B25B82">
        <w:rPr>
          <w:rFonts w:ascii="Garamond" w:hAnsi="Garamond" w:cs="Times New Roman"/>
          <w:sz w:val="24"/>
          <w:szCs w:val="24"/>
        </w:rPr>
        <w:t>e</w:t>
      </w:r>
      <w:r w:rsidRPr="00B25B82">
        <w:rPr>
          <w:rFonts w:ascii="Garamond" w:hAnsi="Garamond" w:cs="Times New Roman"/>
          <w:sz w:val="24"/>
          <w:szCs w:val="24"/>
        </w:rPr>
        <w:t>d</w:t>
      </w:r>
      <w:r w:rsidR="00E574A6" w:rsidRPr="00B25B82">
        <w:rPr>
          <w:rFonts w:ascii="Garamond" w:hAnsi="Garamond" w:cs="Times New Roman"/>
          <w:sz w:val="24"/>
          <w:szCs w:val="24"/>
        </w:rPr>
        <w:t xml:space="preserve"> for model 7</w:t>
      </w:r>
      <w:r w:rsidRPr="00B25B82">
        <w:rPr>
          <w:rFonts w:ascii="Garamond" w:hAnsi="Garamond" w:cs="Times New Roman"/>
          <w:sz w:val="24"/>
          <w:szCs w:val="24"/>
        </w:rPr>
        <w:t xml:space="preserve"> with the findings in the individual models. Firstly, for the </w:t>
      </w:r>
      <w:r w:rsidR="00765D83" w:rsidRPr="00B25B82">
        <w:rPr>
          <w:rFonts w:ascii="Garamond" w:hAnsi="Garamond" w:cs="Times New Roman"/>
          <w:sz w:val="24"/>
          <w:szCs w:val="24"/>
        </w:rPr>
        <w:t>ecological</w:t>
      </w:r>
      <w:r w:rsidRPr="00B25B82">
        <w:rPr>
          <w:rFonts w:ascii="Garamond" w:hAnsi="Garamond" w:cs="Times New Roman"/>
          <w:sz w:val="24"/>
          <w:szCs w:val="24"/>
        </w:rPr>
        <w:t xml:space="preserve"> dimensions of sustainability, </w:t>
      </w:r>
      <w:r w:rsidR="00BD5FEA" w:rsidRPr="00B25B82">
        <w:rPr>
          <w:rFonts w:ascii="Garamond" w:hAnsi="Garamond" w:cs="Times New Roman"/>
          <w:sz w:val="24"/>
          <w:szCs w:val="24"/>
        </w:rPr>
        <w:t xml:space="preserve">the </w:t>
      </w:r>
      <w:r w:rsidRPr="00B25B82">
        <w:rPr>
          <w:rFonts w:ascii="Garamond" w:hAnsi="Garamond" w:cs="Times New Roman"/>
          <w:sz w:val="24"/>
          <w:szCs w:val="24"/>
        </w:rPr>
        <w:t xml:space="preserve">reported findings are different </w:t>
      </w:r>
      <w:r w:rsidR="00765D83" w:rsidRPr="00B25B82">
        <w:rPr>
          <w:rFonts w:ascii="Garamond" w:hAnsi="Garamond" w:cs="Times New Roman"/>
          <w:sz w:val="24"/>
          <w:szCs w:val="24"/>
        </w:rPr>
        <w:t xml:space="preserve">compared </w:t>
      </w:r>
      <w:r w:rsidRPr="00B25B82">
        <w:rPr>
          <w:rFonts w:ascii="Garamond" w:hAnsi="Garamond" w:cs="Times New Roman"/>
          <w:sz w:val="24"/>
          <w:szCs w:val="24"/>
        </w:rPr>
        <w:t>to</w:t>
      </w:r>
      <w:r w:rsidR="00765D83" w:rsidRPr="00B25B82">
        <w:rPr>
          <w:rFonts w:ascii="Garamond" w:hAnsi="Garamond" w:cs="Times New Roman"/>
          <w:sz w:val="24"/>
          <w:szCs w:val="24"/>
        </w:rPr>
        <w:t xml:space="preserve"> model 2. The </w:t>
      </w:r>
      <w:r w:rsidRPr="00B25B82">
        <w:rPr>
          <w:rFonts w:ascii="Garamond" w:hAnsi="Garamond" w:cs="Times New Roman"/>
          <w:sz w:val="24"/>
          <w:szCs w:val="24"/>
        </w:rPr>
        <w:t>b</w:t>
      </w:r>
      <w:r w:rsidR="00765D83" w:rsidRPr="00B25B82">
        <w:rPr>
          <w:rFonts w:ascii="Garamond" w:hAnsi="Garamond" w:cs="Times New Roman"/>
          <w:sz w:val="24"/>
          <w:szCs w:val="24"/>
        </w:rPr>
        <w:t xml:space="preserve">us &amp; </w:t>
      </w:r>
      <w:r w:rsidRPr="00B25B82">
        <w:rPr>
          <w:rFonts w:ascii="Garamond" w:hAnsi="Garamond" w:cs="Times New Roman"/>
          <w:sz w:val="24"/>
          <w:szCs w:val="24"/>
        </w:rPr>
        <w:t>m</w:t>
      </w:r>
      <w:r w:rsidR="00765D83" w:rsidRPr="00B25B82">
        <w:rPr>
          <w:rFonts w:ascii="Garamond" w:hAnsi="Garamond" w:cs="Times New Roman"/>
          <w:sz w:val="24"/>
          <w:szCs w:val="24"/>
        </w:rPr>
        <w:t>etro PCA</w:t>
      </w:r>
      <w:r w:rsidRPr="00B25B82">
        <w:rPr>
          <w:rFonts w:ascii="Garamond" w:hAnsi="Garamond" w:cs="Times New Roman"/>
          <w:sz w:val="24"/>
          <w:szCs w:val="24"/>
        </w:rPr>
        <w:t xml:space="preserve"> components</w:t>
      </w:r>
      <w:r w:rsidR="00765D83" w:rsidRPr="00B25B82">
        <w:rPr>
          <w:rFonts w:ascii="Garamond" w:hAnsi="Garamond" w:cs="Times New Roman"/>
          <w:sz w:val="24"/>
          <w:szCs w:val="24"/>
        </w:rPr>
        <w:t xml:space="preserve"> </w:t>
      </w:r>
      <w:r w:rsidR="00C96969" w:rsidRPr="00B25B82">
        <w:rPr>
          <w:rFonts w:ascii="Garamond" w:hAnsi="Garamond" w:cs="Times New Roman"/>
          <w:sz w:val="24"/>
          <w:szCs w:val="24"/>
        </w:rPr>
        <w:t>i</w:t>
      </w:r>
      <w:r w:rsidRPr="00B25B82">
        <w:rPr>
          <w:rFonts w:ascii="Garamond" w:hAnsi="Garamond" w:cs="Times New Roman"/>
          <w:sz w:val="24"/>
          <w:szCs w:val="24"/>
        </w:rPr>
        <w:t>n model 7</w:t>
      </w:r>
      <w:r w:rsidR="00C96969" w:rsidRPr="00B25B82">
        <w:rPr>
          <w:rFonts w:ascii="Garamond" w:hAnsi="Garamond" w:cs="Times New Roman"/>
          <w:sz w:val="24"/>
          <w:szCs w:val="24"/>
        </w:rPr>
        <w:t xml:space="preserve"> </w:t>
      </w:r>
      <w:r w:rsidR="008367DC" w:rsidRPr="00B25B82">
        <w:rPr>
          <w:rFonts w:ascii="Garamond" w:hAnsi="Garamond" w:cs="Times New Roman"/>
          <w:sz w:val="24"/>
          <w:szCs w:val="24"/>
        </w:rPr>
        <w:t>are</w:t>
      </w:r>
      <w:r w:rsidR="00C96969" w:rsidRPr="00B25B82">
        <w:rPr>
          <w:rFonts w:ascii="Garamond" w:hAnsi="Garamond" w:cs="Times New Roman"/>
          <w:sz w:val="24"/>
          <w:szCs w:val="24"/>
        </w:rPr>
        <w:t xml:space="preserve"> showing</w:t>
      </w:r>
      <w:r w:rsidRPr="00B25B82">
        <w:rPr>
          <w:rFonts w:ascii="Garamond" w:hAnsi="Garamond" w:cs="Times New Roman"/>
          <w:sz w:val="24"/>
          <w:szCs w:val="24"/>
        </w:rPr>
        <w:t xml:space="preserve"> evidence </w:t>
      </w:r>
      <w:r w:rsidR="008367DC" w:rsidRPr="00B25B82">
        <w:rPr>
          <w:rFonts w:ascii="Garamond" w:hAnsi="Garamond" w:cs="Times New Roman"/>
          <w:sz w:val="24"/>
          <w:szCs w:val="24"/>
        </w:rPr>
        <w:t>of</w:t>
      </w:r>
      <w:r w:rsidRPr="00B25B82">
        <w:rPr>
          <w:rFonts w:ascii="Garamond" w:hAnsi="Garamond" w:cs="Times New Roman"/>
          <w:sz w:val="24"/>
          <w:szCs w:val="24"/>
        </w:rPr>
        <w:t xml:space="preserve"> a negative relationship between </w:t>
      </w:r>
      <w:r w:rsidR="00C96969" w:rsidRPr="00B25B82">
        <w:rPr>
          <w:rFonts w:ascii="Garamond" w:hAnsi="Garamond" w:cs="Times New Roman"/>
          <w:sz w:val="24"/>
          <w:szCs w:val="24"/>
        </w:rPr>
        <w:t>better access to</w:t>
      </w:r>
      <w:r w:rsidRPr="00B25B82">
        <w:rPr>
          <w:rFonts w:ascii="Garamond" w:hAnsi="Garamond" w:cs="Times New Roman"/>
          <w:sz w:val="24"/>
          <w:szCs w:val="24"/>
        </w:rPr>
        <w:t xml:space="preserve"> short</w:t>
      </w:r>
      <w:r w:rsidR="00BD5FEA" w:rsidRPr="00B25B82">
        <w:rPr>
          <w:rFonts w:ascii="Garamond" w:hAnsi="Garamond" w:cs="Times New Roman"/>
          <w:sz w:val="24"/>
          <w:szCs w:val="24"/>
        </w:rPr>
        <w:t>-</w:t>
      </w:r>
      <w:r w:rsidRPr="00B25B82">
        <w:rPr>
          <w:rFonts w:ascii="Garamond" w:hAnsi="Garamond" w:cs="Times New Roman"/>
          <w:sz w:val="24"/>
          <w:szCs w:val="24"/>
        </w:rPr>
        <w:t xml:space="preserve">distance commuting options and </w:t>
      </w:r>
      <w:r w:rsidR="00E574A6" w:rsidRPr="00B25B82">
        <w:rPr>
          <w:rFonts w:ascii="Garamond" w:hAnsi="Garamond" w:cs="Times New Roman"/>
          <w:sz w:val="24"/>
          <w:szCs w:val="24"/>
        </w:rPr>
        <w:t>housing prices</w:t>
      </w:r>
      <w:r w:rsidRPr="00B25B82">
        <w:rPr>
          <w:rFonts w:ascii="Garamond" w:hAnsi="Garamond" w:cs="Times New Roman"/>
          <w:sz w:val="24"/>
          <w:szCs w:val="24"/>
        </w:rPr>
        <w:t xml:space="preserve">. </w:t>
      </w:r>
      <w:r w:rsidR="00765D83" w:rsidRPr="00B25B82">
        <w:rPr>
          <w:rFonts w:ascii="Garamond" w:hAnsi="Garamond" w:cs="Times New Roman"/>
          <w:sz w:val="24"/>
          <w:szCs w:val="24"/>
        </w:rPr>
        <w:t xml:space="preserve">The findings for the minimum distance to the highway/train are </w:t>
      </w:r>
      <w:r w:rsidRPr="00B25B82">
        <w:rPr>
          <w:rFonts w:ascii="Garamond" w:hAnsi="Garamond" w:cs="Times New Roman"/>
          <w:sz w:val="24"/>
          <w:szCs w:val="24"/>
        </w:rPr>
        <w:t>in agreement with the results</w:t>
      </w:r>
      <w:r w:rsidR="00BD5FEA" w:rsidRPr="00B25B82">
        <w:rPr>
          <w:rFonts w:ascii="Garamond" w:hAnsi="Garamond" w:cs="Times New Roman"/>
          <w:sz w:val="24"/>
          <w:szCs w:val="24"/>
        </w:rPr>
        <w:t xml:space="preserve"> </w:t>
      </w:r>
      <w:r w:rsidR="008367DC" w:rsidRPr="00B25B82">
        <w:rPr>
          <w:rFonts w:ascii="Garamond" w:hAnsi="Garamond" w:cs="Times New Roman"/>
          <w:sz w:val="24"/>
          <w:szCs w:val="24"/>
        </w:rPr>
        <w:t xml:space="preserve">of </w:t>
      </w:r>
      <w:r w:rsidR="00765D83" w:rsidRPr="00B25B82">
        <w:rPr>
          <w:rFonts w:ascii="Garamond" w:hAnsi="Garamond" w:cs="Times New Roman"/>
          <w:sz w:val="24"/>
          <w:szCs w:val="24"/>
        </w:rPr>
        <w:t>model 2 with a significant and negative relationship</w:t>
      </w:r>
      <w:r w:rsidR="00C96969" w:rsidRPr="00B25B82">
        <w:rPr>
          <w:rFonts w:ascii="Garamond" w:hAnsi="Garamond" w:cs="Times New Roman"/>
          <w:sz w:val="24"/>
          <w:szCs w:val="24"/>
        </w:rPr>
        <w:t>. However, the strength of the</w:t>
      </w:r>
      <w:r w:rsidRPr="00B25B82">
        <w:rPr>
          <w:rFonts w:ascii="Garamond" w:hAnsi="Garamond" w:cs="Times New Roman"/>
          <w:sz w:val="24"/>
          <w:szCs w:val="24"/>
        </w:rPr>
        <w:t xml:space="preserve"> relationship has </w:t>
      </w:r>
      <w:r w:rsidR="00765D83" w:rsidRPr="00B25B82">
        <w:rPr>
          <w:rFonts w:ascii="Garamond" w:hAnsi="Garamond" w:cs="Times New Roman"/>
          <w:sz w:val="24"/>
          <w:szCs w:val="24"/>
        </w:rPr>
        <w:t>decreased</w:t>
      </w:r>
      <w:r w:rsidRPr="00B25B82">
        <w:rPr>
          <w:rFonts w:ascii="Garamond" w:hAnsi="Garamond" w:cs="Times New Roman"/>
          <w:sz w:val="24"/>
          <w:szCs w:val="24"/>
        </w:rPr>
        <w:t xml:space="preserve">. This strength </w:t>
      </w:r>
      <w:r w:rsidR="00765D83" w:rsidRPr="00B25B82">
        <w:rPr>
          <w:rFonts w:ascii="Garamond" w:hAnsi="Garamond" w:cs="Times New Roman"/>
          <w:sz w:val="24"/>
          <w:szCs w:val="24"/>
        </w:rPr>
        <w:t>was likely overestimated in model 2 by not including variables related to the other sustainable dimensions.</w:t>
      </w:r>
      <w:r w:rsidRPr="00B25B82">
        <w:rPr>
          <w:rFonts w:ascii="Garamond" w:hAnsi="Garamond" w:cs="Times New Roman"/>
          <w:sz w:val="24"/>
          <w:szCs w:val="24"/>
        </w:rPr>
        <w:t xml:space="preserve"> </w:t>
      </w:r>
      <w:r w:rsidR="00E574A6" w:rsidRPr="00B25B82">
        <w:rPr>
          <w:rFonts w:ascii="Garamond" w:hAnsi="Garamond" w:cs="Times New Roman"/>
          <w:sz w:val="24"/>
          <w:szCs w:val="24"/>
        </w:rPr>
        <w:t xml:space="preserve"> </w:t>
      </w:r>
      <w:r w:rsidRPr="00B25B82">
        <w:rPr>
          <w:rFonts w:ascii="Garamond" w:hAnsi="Garamond" w:cs="Times New Roman"/>
          <w:sz w:val="24"/>
          <w:szCs w:val="24"/>
        </w:rPr>
        <w:t xml:space="preserve">Secondly, related to </w:t>
      </w:r>
      <w:r w:rsidR="00BD5FEA" w:rsidRPr="00B25B82">
        <w:rPr>
          <w:rFonts w:ascii="Garamond" w:hAnsi="Garamond" w:cs="Times New Roman"/>
          <w:sz w:val="24"/>
          <w:szCs w:val="24"/>
        </w:rPr>
        <w:t xml:space="preserve">the </w:t>
      </w:r>
      <w:r w:rsidRPr="00B25B82">
        <w:rPr>
          <w:rFonts w:ascii="Garamond" w:hAnsi="Garamond" w:cs="Times New Roman"/>
          <w:sz w:val="24"/>
          <w:szCs w:val="24"/>
        </w:rPr>
        <w:t>environmental dimension of sustainability findings are</w:t>
      </w:r>
      <w:r w:rsidR="00765D83" w:rsidRPr="00B25B82">
        <w:rPr>
          <w:rFonts w:ascii="Garamond" w:hAnsi="Garamond" w:cs="Times New Roman"/>
          <w:sz w:val="24"/>
          <w:szCs w:val="24"/>
        </w:rPr>
        <w:t xml:space="preserve"> mostly in</w:t>
      </w:r>
      <w:r w:rsidR="00BD5FEA" w:rsidRPr="00B25B82">
        <w:rPr>
          <w:rFonts w:ascii="Garamond" w:hAnsi="Garamond" w:cs="Times New Roman"/>
          <w:sz w:val="24"/>
          <w:szCs w:val="24"/>
        </w:rPr>
        <w:t xml:space="preserve"> </w:t>
      </w:r>
      <w:r w:rsidR="00765D83" w:rsidRPr="00B25B82">
        <w:rPr>
          <w:rFonts w:ascii="Garamond" w:hAnsi="Garamond" w:cs="Times New Roman"/>
          <w:sz w:val="24"/>
          <w:szCs w:val="24"/>
        </w:rPr>
        <w:t xml:space="preserve">line with model 3. </w:t>
      </w:r>
      <w:r w:rsidR="00C96969" w:rsidRPr="00B25B82">
        <w:rPr>
          <w:rFonts w:ascii="Garamond" w:hAnsi="Garamond" w:cs="Times New Roman"/>
          <w:sz w:val="24"/>
          <w:szCs w:val="24"/>
        </w:rPr>
        <w:t>Although the coefficient of the park &amp; garden PCA component has become insignificant.</w:t>
      </w:r>
      <w:r w:rsidRPr="00B25B82">
        <w:rPr>
          <w:rFonts w:ascii="Garamond" w:hAnsi="Garamond" w:cs="Times New Roman"/>
          <w:sz w:val="24"/>
          <w:szCs w:val="24"/>
        </w:rPr>
        <w:t xml:space="preserve"> </w:t>
      </w:r>
      <w:r w:rsidR="00C96969" w:rsidRPr="00B25B82">
        <w:rPr>
          <w:rFonts w:ascii="Garamond" w:hAnsi="Garamond" w:cs="Times New Roman"/>
          <w:sz w:val="24"/>
          <w:szCs w:val="24"/>
        </w:rPr>
        <w:t>The variable</w:t>
      </w:r>
      <w:r w:rsidR="00765D83" w:rsidRPr="00B25B82">
        <w:rPr>
          <w:rFonts w:ascii="Garamond" w:hAnsi="Garamond" w:cs="Times New Roman"/>
          <w:sz w:val="24"/>
          <w:szCs w:val="24"/>
        </w:rPr>
        <w:t xml:space="preserve"> was </w:t>
      </w:r>
      <w:r w:rsidR="00A82CD1" w:rsidRPr="00B25B82">
        <w:rPr>
          <w:rFonts w:ascii="Garamond" w:hAnsi="Garamond" w:cs="Times New Roman"/>
          <w:sz w:val="24"/>
          <w:szCs w:val="24"/>
        </w:rPr>
        <w:t>significant</w:t>
      </w:r>
      <w:r w:rsidR="00765D83" w:rsidRPr="00B25B82">
        <w:rPr>
          <w:rFonts w:ascii="Garamond" w:hAnsi="Garamond" w:cs="Times New Roman"/>
          <w:sz w:val="24"/>
          <w:szCs w:val="24"/>
        </w:rPr>
        <w:t xml:space="preserve"> at the 10% level in model 3</w:t>
      </w:r>
      <w:r w:rsidR="00C96969" w:rsidRPr="00B25B82">
        <w:rPr>
          <w:rFonts w:ascii="Garamond" w:hAnsi="Garamond" w:cs="Times New Roman"/>
          <w:sz w:val="24"/>
          <w:szCs w:val="24"/>
        </w:rPr>
        <w:t>. In addition the</w:t>
      </w:r>
      <w:r w:rsidR="00A82CD1" w:rsidRPr="00B25B82">
        <w:rPr>
          <w:rFonts w:ascii="Garamond" w:hAnsi="Garamond" w:cs="Times New Roman"/>
          <w:sz w:val="24"/>
          <w:szCs w:val="24"/>
        </w:rPr>
        <w:t xml:space="preserve"> strength of the price effect of the</w:t>
      </w:r>
      <w:r w:rsidR="00765D83" w:rsidRPr="00B25B82">
        <w:rPr>
          <w:rFonts w:ascii="Garamond" w:hAnsi="Garamond" w:cs="Times New Roman"/>
          <w:sz w:val="24"/>
          <w:szCs w:val="24"/>
        </w:rPr>
        <w:t xml:space="preserve"> viewpoint </w:t>
      </w:r>
      <w:r w:rsidR="00A82CD1" w:rsidRPr="00B25B82">
        <w:rPr>
          <w:rFonts w:ascii="Garamond" w:hAnsi="Garamond" w:cs="Times New Roman"/>
          <w:sz w:val="24"/>
          <w:szCs w:val="24"/>
        </w:rPr>
        <w:t xml:space="preserve">PCA component </w:t>
      </w:r>
      <w:r w:rsidR="00765D83" w:rsidRPr="00B25B82">
        <w:rPr>
          <w:rFonts w:ascii="Garamond" w:hAnsi="Garamond" w:cs="Times New Roman"/>
          <w:sz w:val="24"/>
          <w:szCs w:val="24"/>
        </w:rPr>
        <w:t>and vulnerability of heat impact level almost halved</w:t>
      </w:r>
      <w:r w:rsidR="00A82CD1" w:rsidRPr="00B25B82">
        <w:rPr>
          <w:rFonts w:ascii="Garamond" w:hAnsi="Garamond" w:cs="Times New Roman"/>
          <w:sz w:val="24"/>
          <w:szCs w:val="24"/>
        </w:rPr>
        <w:t xml:space="preserve">. </w:t>
      </w:r>
      <w:r w:rsidR="00C257E7" w:rsidRPr="00B25B82">
        <w:rPr>
          <w:rFonts w:ascii="Garamond" w:hAnsi="Garamond" w:cs="Times New Roman"/>
          <w:sz w:val="24"/>
          <w:szCs w:val="24"/>
        </w:rPr>
        <w:t xml:space="preserve"> </w:t>
      </w:r>
      <w:r w:rsidR="00D5774B" w:rsidRPr="00B25B82">
        <w:rPr>
          <w:rFonts w:ascii="Garamond" w:hAnsi="Garamond" w:cs="Times New Roman"/>
          <w:sz w:val="24"/>
          <w:szCs w:val="24"/>
        </w:rPr>
        <w:t xml:space="preserve">         </w:t>
      </w:r>
      <w:r w:rsidR="00A82CD1" w:rsidRPr="00B25B82">
        <w:rPr>
          <w:rFonts w:ascii="Garamond" w:hAnsi="Garamond" w:cs="Times New Roman"/>
          <w:sz w:val="24"/>
          <w:szCs w:val="24"/>
        </w:rPr>
        <w:t xml:space="preserve">Thirdly, concerning the </w:t>
      </w:r>
      <w:r w:rsidR="00765D83" w:rsidRPr="00B25B82">
        <w:rPr>
          <w:rFonts w:ascii="Garamond" w:hAnsi="Garamond" w:cs="Times New Roman"/>
          <w:sz w:val="24"/>
          <w:szCs w:val="24"/>
        </w:rPr>
        <w:t>social</w:t>
      </w:r>
      <w:r w:rsidR="00A82CD1" w:rsidRPr="00B25B82">
        <w:rPr>
          <w:rFonts w:ascii="Garamond" w:hAnsi="Garamond" w:cs="Times New Roman"/>
          <w:sz w:val="24"/>
          <w:szCs w:val="24"/>
        </w:rPr>
        <w:t xml:space="preserve"> dimension of sustainabil</w:t>
      </w:r>
      <w:r w:rsidR="00BD5FEA" w:rsidRPr="00B25B82">
        <w:rPr>
          <w:rFonts w:ascii="Garamond" w:hAnsi="Garamond" w:cs="Times New Roman"/>
          <w:sz w:val="24"/>
          <w:szCs w:val="24"/>
        </w:rPr>
        <w:t>it</w:t>
      </w:r>
      <w:r w:rsidR="00A82CD1" w:rsidRPr="00B25B82">
        <w:rPr>
          <w:rFonts w:ascii="Garamond" w:hAnsi="Garamond" w:cs="Times New Roman"/>
          <w:sz w:val="24"/>
          <w:szCs w:val="24"/>
        </w:rPr>
        <w:t>y</w:t>
      </w:r>
      <w:r w:rsidR="00FF76D6" w:rsidRPr="00B25B82">
        <w:rPr>
          <w:rFonts w:ascii="Garamond" w:hAnsi="Garamond" w:cs="Times New Roman"/>
          <w:sz w:val="24"/>
          <w:szCs w:val="24"/>
        </w:rPr>
        <w:t>,</w:t>
      </w:r>
      <w:r w:rsidR="00765D83" w:rsidRPr="00B25B82">
        <w:rPr>
          <w:rFonts w:ascii="Garamond" w:hAnsi="Garamond" w:cs="Times New Roman"/>
          <w:sz w:val="24"/>
          <w:szCs w:val="24"/>
        </w:rPr>
        <w:t xml:space="preserve"> </w:t>
      </w:r>
      <w:r w:rsidR="00A82CD1" w:rsidRPr="00B25B82">
        <w:rPr>
          <w:rFonts w:ascii="Garamond" w:hAnsi="Garamond" w:cs="Times New Roman"/>
          <w:sz w:val="24"/>
          <w:szCs w:val="24"/>
        </w:rPr>
        <w:t>most of the results</w:t>
      </w:r>
      <w:r w:rsidR="00E574A6" w:rsidRPr="00B25B82">
        <w:rPr>
          <w:rFonts w:ascii="Garamond" w:hAnsi="Garamond" w:cs="Times New Roman"/>
          <w:sz w:val="24"/>
          <w:szCs w:val="24"/>
        </w:rPr>
        <w:t xml:space="preserve"> are</w:t>
      </w:r>
      <w:r w:rsidR="00A82CD1" w:rsidRPr="00B25B82">
        <w:rPr>
          <w:rFonts w:ascii="Garamond" w:hAnsi="Garamond" w:cs="Times New Roman"/>
          <w:sz w:val="24"/>
          <w:szCs w:val="24"/>
        </w:rPr>
        <w:t xml:space="preserve"> </w:t>
      </w:r>
      <w:r w:rsidR="00E574A6" w:rsidRPr="00B25B82">
        <w:rPr>
          <w:rFonts w:ascii="Garamond" w:hAnsi="Garamond" w:cs="Times New Roman"/>
          <w:sz w:val="24"/>
          <w:szCs w:val="24"/>
        </w:rPr>
        <w:t>compared to</w:t>
      </w:r>
      <w:r w:rsidR="00765D83" w:rsidRPr="00B25B82">
        <w:rPr>
          <w:rFonts w:ascii="Garamond" w:hAnsi="Garamond" w:cs="Times New Roman"/>
          <w:sz w:val="24"/>
          <w:szCs w:val="24"/>
        </w:rPr>
        <w:t xml:space="preserve"> model 4. </w:t>
      </w:r>
      <w:r w:rsidR="00E574A6" w:rsidRPr="00B25B82">
        <w:rPr>
          <w:rFonts w:ascii="Garamond" w:hAnsi="Garamond" w:cs="Times New Roman"/>
          <w:sz w:val="24"/>
          <w:szCs w:val="24"/>
        </w:rPr>
        <w:t xml:space="preserve">Coefficients for the </w:t>
      </w:r>
      <w:r w:rsidR="00A82CD1" w:rsidRPr="00B25B82">
        <w:rPr>
          <w:rFonts w:ascii="Garamond" w:hAnsi="Garamond" w:cs="Times New Roman"/>
          <w:sz w:val="24"/>
          <w:szCs w:val="24"/>
        </w:rPr>
        <w:t>strength of the price</w:t>
      </w:r>
      <w:r w:rsidR="00765D83" w:rsidRPr="00B25B82">
        <w:rPr>
          <w:rFonts w:ascii="Garamond" w:hAnsi="Garamond" w:cs="Times New Roman"/>
          <w:sz w:val="24"/>
          <w:szCs w:val="24"/>
        </w:rPr>
        <w:t xml:space="preserve"> impact </w:t>
      </w:r>
      <w:r w:rsidR="00E574A6" w:rsidRPr="00B25B82">
        <w:rPr>
          <w:rFonts w:ascii="Garamond" w:hAnsi="Garamond" w:cs="Times New Roman"/>
          <w:sz w:val="24"/>
          <w:szCs w:val="24"/>
        </w:rPr>
        <w:t>for</w:t>
      </w:r>
      <w:r w:rsidR="00A82CD1" w:rsidRPr="00B25B82">
        <w:rPr>
          <w:rFonts w:ascii="Garamond" w:hAnsi="Garamond" w:cs="Times New Roman"/>
          <w:sz w:val="24"/>
          <w:szCs w:val="24"/>
        </w:rPr>
        <w:t xml:space="preserve"> most of </w:t>
      </w:r>
      <w:r w:rsidR="00BD5FEA" w:rsidRPr="00B25B82">
        <w:rPr>
          <w:rFonts w:ascii="Garamond" w:hAnsi="Garamond" w:cs="Times New Roman"/>
          <w:sz w:val="24"/>
          <w:szCs w:val="24"/>
        </w:rPr>
        <w:t xml:space="preserve">the </w:t>
      </w:r>
      <w:r w:rsidR="00765D83" w:rsidRPr="00B25B82">
        <w:rPr>
          <w:rFonts w:ascii="Garamond" w:hAnsi="Garamond" w:cs="Times New Roman"/>
          <w:sz w:val="24"/>
          <w:szCs w:val="24"/>
        </w:rPr>
        <w:t>social</w:t>
      </w:r>
      <w:r w:rsidR="00BD5FEA" w:rsidRPr="00B25B82">
        <w:rPr>
          <w:rFonts w:ascii="Garamond" w:hAnsi="Garamond" w:cs="Times New Roman"/>
          <w:sz w:val="24"/>
          <w:szCs w:val="24"/>
        </w:rPr>
        <w:t>ly</w:t>
      </w:r>
      <w:r w:rsidR="00A82CD1" w:rsidRPr="00B25B82">
        <w:rPr>
          <w:rFonts w:ascii="Garamond" w:hAnsi="Garamond" w:cs="Times New Roman"/>
          <w:sz w:val="24"/>
          <w:szCs w:val="24"/>
        </w:rPr>
        <w:t xml:space="preserve"> sustainable</w:t>
      </w:r>
      <w:r w:rsidR="00765D83" w:rsidRPr="00B25B82">
        <w:rPr>
          <w:rFonts w:ascii="Garamond" w:hAnsi="Garamond" w:cs="Times New Roman"/>
          <w:sz w:val="24"/>
          <w:szCs w:val="24"/>
        </w:rPr>
        <w:t xml:space="preserve"> variables </w:t>
      </w:r>
      <w:r w:rsidR="00A82CD1" w:rsidRPr="00B25B82">
        <w:rPr>
          <w:rFonts w:ascii="Garamond" w:hAnsi="Garamond" w:cs="Times New Roman"/>
          <w:sz w:val="24"/>
          <w:szCs w:val="24"/>
        </w:rPr>
        <w:t>ha</w:t>
      </w:r>
      <w:r w:rsidR="00E574A6" w:rsidRPr="00B25B82">
        <w:rPr>
          <w:rFonts w:ascii="Garamond" w:hAnsi="Garamond" w:cs="Times New Roman"/>
          <w:sz w:val="24"/>
          <w:szCs w:val="24"/>
        </w:rPr>
        <w:t>ve</w:t>
      </w:r>
      <w:r w:rsidR="00A82CD1" w:rsidRPr="00B25B82">
        <w:rPr>
          <w:rFonts w:ascii="Garamond" w:hAnsi="Garamond" w:cs="Times New Roman"/>
          <w:sz w:val="24"/>
          <w:szCs w:val="24"/>
        </w:rPr>
        <w:t xml:space="preserve"> become less</w:t>
      </w:r>
      <w:r w:rsidR="00765D83" w:rsidRPr="00B25B82">
        <w:rPr>
          <w:rFonts w:ascii="Garamond" w:hAnsi="Garamond" w:cs="Times New Roman"/>
          <w:sz w:val="24"/>
          <w:szCs w:val="24"/>
        </w:rPr>
        <w:t xml:space="preserve"> </w:t>
      </w:r>
      <w:r w:rsidR="00A82CD1" w:rsidRPr="00B25B82">
        <w:rPr>
          <w:rFonts w:ascii="Garamond" w:hAnsi="Garamond" w:cs="Times New Roman"/>
          <w:sz w:val="24"/>
          <w:szCs w:val="24"/>
        </w:rPr>
        <w:t>or even</w:t>
      </w:r>
      <w:r w:rsidR="00765D83" w:rsidRPr="00B25B82">
        <w:rPr>
          <w:rFonts w:ascii="Garamond" w:hAnsi="Garamond" w:cs="Times New Roman"/>
          <w:sz w:val="24"/>
          <w:szCs w:val="24"/>
        </w:rPr>
        <w:t xml:space="preserve"> insignificant</w:t>
      </w:r>
      <w:r w:rsidR="00E574A6" w:rsidRPr="00B25B82">
        <w:rPr>
          <w:rFonts w:ascii="Garamond" w:hAnsi="Garamond" w:cs="Times New Roman"/>
          <w:sz w:val="24"/>
          <w:szCs w:val="24"/>
        </w:rPr>
        <w:t>.</w:t>
      </w:r>
      <w:r w:rsidR="00765D83" w:rsidRPr="00B25B82">
        <w:rPr>
          <w:rFonts w:ascii="Garamond" w:hAnsi="Garamond" w:cs="Times New Roman"/>
          <w:sz w:val="24"/>
          <w:szCs w:val="24"/>
        </w:rPr>
        <w:t xml:space="preserve"> The social-related variables for which the significant relationship with the housing price has </w:t>
      </w:r>
      <w:r w:rsidR="000F0815" w:rsidRPr="00B25B82">
        <w:rPr>
          <w:rFonts w:ascii="Garamond" w:hAnsi="Garamond" w:cs="Times New Roman"/>
          <w:sz w:val="24"/>
          <w:szCs w:val="24"/>
        </w:rPr>
        <w:t>disappeared</w:t>
      </w:r>
      <w:r w:rsidR="00765D83" w:rsidRPr="00B25B82">
        <w:rPr>
          <w:rFonts w:ascii="Garamond" w:hAnsi="Garamond" w:cs="Times New Roman"/>
          <w:sz w:val="24"/>
          <w:szCs w:val="24"/>
        </w:rPr>
        <w:t xml:space="preserve"> are the police</w:t>
      </w:r>
      <w:r w:rsidR="00A82CD1" w:rsidRPr="00B25B82">
        <w:rPr>
          <w:rFonts w:ascii="Garamond" w:hAnsi="Garamond" w:cs="Times New Roman"/>
          <w:sz w:val="24"/>
          <w:szCs w:val="24"/>
        </w:rPr>
        <w:t xml:space="preserve"> PCA component, </w:t>
      </w:r>
      <w:r w:rsidR="0075227E" w:rsidRPr="00B25B82">
        <w:rPr>
          <w:rFonts w:ascii="Garamond" w:hAnsi="Garamond" w:cs="Times New Roman"/>
          <w:sz w:val="24"/>
          <w:szCs w:val="24"/>
        </w:rPr>
        <w:t xml:space="preserve">the secondary </w:t>
      </w:r>
      <w:r w:rsidR="00A82CD1" w:rsidRPr="00B25B82">
        <w:rPr>
          <w:rFonts w:ascii="Garamond" w:hAnsi="Garamond" w:cs="Times New Roman"/>
          <w:sz w:val="24"/>
          <w:szCs w:val="24"/>
        </w:rPr>
        <w:t xml:space="preserve">&amp; </w:t>
      </w:r>
      <w:r w:rsidR="0075227E" w:rsidRPr="00B25B82">
        <w:rPr>
          <w:rFonts w:ascii="Garamond" w:hAnsi="Garamond" w:cs="Times New Roman"/>
          <w:sz w:val="24"/>
          <w:szCs w:val="24"/>
        </w:rPr>
        <w:t>lower</w:t>
      </w:r>
      <w:r w:rsidR="00A82CD1" w:rsidRPr="00B25B82">
        <w:rPr>
          <w:rFonts w:ascii="Garamond" w:hAnsi="Garamond" w:cs="Times New Roman"/>
          <w:sz w:val="24"/>
          <w:szCs w:val="24"/>
        </w:rPr>
        <w:t xml:space="preserve"> education</w:t>
      </w:r>
      <w:r w:rsidR="0075227E" w:rsidRPr="00B25B82">
        <w:rPr>
          <w:rFonts w:ascii="Garamond" w:hAnsi="Garamond" w:cs="Times New Roman"/>
          <w:sz w:val="24"/>
          <w:szCs w:val="24"/>
        </w:rPr>
        <w:t xml:space="preserve"> </w:t>
      </w:r>
      <w:r w:rsidR="00765D83" w:rsidRPr="00B25B82">
        <w:rPr>
          <w:rFonts w:ascii="Garamond" w:hAnsi="Garamond" w:cs="Times New Roman"/>
          <w:sz w:val="24"/>
          <w:szCs w:val="24"/>
        </w:rPr>
        <w:t>PCA component</w:t>
      </w:r>
      <w:r w:rsidR="00A82CD1" w:rsidRPr="00B25B82">
        <w:rPr>
          <w:rFonts w:ascii="Garamond" w:hAnsi="Garamond" w:cs="Times New Roman"/>
          <w:sz w:val="24"/>
          <w:szCs w:val="24"/>
        </w:rPr>
        <w:t>,</w:t>
      </w:r>
      <w:r w:rsidR="00045FE4" w:rsidRPr="00B25B82">
        <w:rPr>
          <w:rFonts w:ascii="Garamond" w:hAnsi="Garamond" w:cs="Times New Roman"/>
          <w:sz w:val="24"/>
          <w:szCs w:val="24"/>
        </w:rPr>
        <w:t xml:space="preserve"> and </w:t>
      </w:r>
      <w:r w:rsidR="00FF76D6" w:rsidRPr="00B25B82">
        <w:rPr>
          <w:rFonts w:ascii="Garamond" w:hAnsi="Garamond" w:cs="Times New Roman"/>
          <w:sz w:val="24"/>
          <w:szCs w:val="24"/>
        </w:rPr>
        <w:t xml:space="preserve">the </w:t>
      </w:r>
      <w:r w:rsidR="00045FE4" w:rsidRPr="00B25B82">
        <w:rPr>
          <w:rFonts w:ascii="Garamond" w:hAnsi="Garamond" w:cs="Times New Roman"/>
          <w:sz w:val="24"/>
          <w:szCs w:val="24"/>
        </w:rPr>
        <w:t>net immigration rate</w:t>
      </w:r>
      <w:r w:rsidR="00A82CD1" w:rsidRPr="00B25B82">
        <w:rPr>
          <w:rFonts w:ascii="Garamond" w:hAnsi="Garamond" w:cs="Times New Roman"/>
          <w:sz w:val="24"/>
          <w:szCs w:val="24"/>
        </w:rPr>
        <w:t>. In contrast significance, at the 10% level, is reported for the pharmacy PCA component</w:t>
      </w:r>
      <w:r w:rsidR="00FD7B58" w:rsidRPr="00B25B82">
        <w:rPr>
          <w:rFonts w:ascii="Garamond" w:hAnsi="Garamond" w:cs="Times New Roman"/>
          <w:sz w:val="24"/>
          <w:szCs w:val="24"/>
        </w:rPr>
        <w:t xml:space="preserve"> with a positive effect </w:t>
      </w:r>
      <w:r w:rsidR="00FD7B58" w:rsidRPr="00B25B82">
        <w:rPr>
          <w:rFonts w:ascii="Garamond" w:hAnsi="Garamond" w:cs="Times New Roman"/>
          <w:sz w:val="24"/>
          <w:szCs w:val="24"/>
        </w:rPr>
        <w:lastRenderedPageBreak/>
        <w:t>on the housing price</w:t>
      </w:r>
      <w:r w:rsidR="0075227E" w:rsidRPr="00B25B82">
        <w:rPr>
          <w:rFonts w:ascii="Garamond" w:hAnsi="Garamond" w:cs="Times New Roman"/>
          <w:sz w:val="24"/>
          <w:szCs w:val="24"/>
        </w:rPr>
        <w:t xml:space="preserve">. </w:t>
      </w:r>
      <w:r w:rsidR="00A82CD1" w:rsidRPr="00B25B82">
        <w:rPr>
          <w:rFonts w:ascii="Garamond" w:hAnsi="Garamond" w:cs="Times New Roman"/>
          <w:sz w:val="24"/>
          <w:szCs w:val="24"/>
        </w:rPr>
        <w:t>Related to the other</w:t>
      </w:r>
      <w:r w:rsidR="0075227E" w:rsidRPr="00B25B82">
        <w:rPr>
          <w:rFonts w:ascii="Garamond" w:hAnsi="Garamond" w:cs="Times New Roman"/>
          <w:sz w:val="24"/>
          <w:szCs w:val="24"/>
        </w:rPr>
        <w:t xml:space="preserve"> social variables the significance of the coefficients remained the same</w:t>
      </w:r>
      <w:r w:rsidR="00A82CD1" w:rsidRPr="00B25B82">
        <w:rPr>
          <w:rFonts w:ascii="Garamond" w:hAnsi="Garamond" w:cs="Times New Roman"/>
          <w:sz w:val="24"/>
          <w:szCs w:val="24"/>
        </w:rPr>
        <w:t xml:space="preserve">. </w:t>
      </w:r>
      <w:r w:rsidR="00FD7B58" w:rsidRPr="00B25B82">
        <w:rPr>
          <w:rFonts w:ascii="Garamond" w:hAnsi="Garamond" w:cs="Times New Roman"/>
          <w:sz w:val="24"/>
          <w:szCs w:val="24"/>
        </w:rPr>
        <w:t>But</w:t>
      </w:r>
      <w:r w:rsidR="00A82CD1" w:rsidRPr="00B25B82">
        <w:rPr>
          <w:rFonts w:ascii="Garamond" w:hAnsi="Garamond" w:cs="Times New Roman"/>
          <w:sz w:val="24"/>
          <w:szCs w:val="24"/>
        </w:rPr>
        <w:t xml:space="preserve"> </w:t>
      </w:r>
      <w:r w:rsidR="0075227E" w:rsidRPr="00B25B82">
        <w:rPr>
          <w:rFonts w:ascii="Garamond" w:hAnsi="Garamond" w:cs="Times New Roman"/>
          <w:sz w:val="24"/>
          <w:szCs w:val="24"/>
        </w:rPr>
        <w:t>the strength</w:t>
      </w:r>
      <w:r w:rsidR="00FD7B58" w:rsidRPr="00B25B82">
        <w:rPr>
          <w:rFonts w:ascii="Garamond" w:hAnsi="Garamond" w:cs="Times New Roman"/>
          <w:sz w:val="24"/>
          <w:szCs w:val="24"/>
        </w:rPr>
        <w:t xml:space="preserve"> of the</w:t>
      </w:r>
      <w:r w:rsidR="0075227E" w:rsidRPr="00B25B82">
        <w:rPr>
          <w:rFonts w:ascii="Garamond" w:hAnsi="Garamond" w:cs="Times New Roman"/>
          <w:sz w:val="24"/>
          <w:szCs w:val="24"/>
        </w:rPr>
        <w:t xml:space="preserve"> </w:t>
      </w:r>
      <w:r w:rsidR="00FD7B58" w:rsidRPr="00B25B82">
        <w:rPr>
          <w:rFonts w:ascii="Garamond" w:hAnsi="Garamond" w:cs="Times New Roman"/>
          <w:sz w:val="24"/>
          <w:szCs w:val="24"/>
        </w:rPr>
        <w:t>coefficients</w:t>
      </w:r>
      <w:r w:rsidR="00A82CD1" w:rsidRPr="00B25B82">
        <w:rPr>
          <w:rFonts w:ascii="Garamond" w:hAnsi="Garamond" w:cs="Times New Roman"/>
          <w:sz w:val="24"/>
          <w:szCs w:val="24"/>
        </w:rPr>
        <w:t xml:space="preserve"> </w:t>
      </w:r>
      <w:r w:rsidR="0075227E" w:rsidRPr="00B25B82">
        <w:rPr>
          <w:rFonts w:ascii="Garamond" w:hAnsi="Garamond" w:cs="Times New Roman"/>
          <w:sz w:val="24"/>
          <w:szCs w:val="24"/>
        </w:rPr>
        <w:t>at least halved for the bar &amp; restaurant</w:t>
      </w:r>
      <w:r w:rsidR="00A82CD1" w:rsidRPr="00B25B82">
        <w:rPr>
          <w:rFonts w:ascii="Garamond" w:hAnsi="Garamond" w:cs="Times New Roman"/>
          <w:sz w:val="24"/>
          <w:szCs w:val="24"/>
        </w:rPr>
        <w:t xml:space="preserve"> PCA component, </w:t>
      </w:r>
      <w:r w:rsidR="0075227E" w:rsidRPr="00B25B82">
        <w:rPr>
          <w:rFonts w:ascii="Garamond" w:hAnsi="Garamond" w:cs="Times New Roman"/>
          <w:sz w:val="24"/>
          <w:szCs w:val="24"/>
        </w:rPr>
        <w:t>big shopping place PCA component, social cohesion, natural population growth</w:t>
      </w:r>
      <w:r w:rsidR="00A82CD1" w:rsidRPr="00B25B82">
        <w:rPr>
          <w:rFonts w:ascii="Garamond" w:hAnsi="Garamond" w:cs="Times New Roman"/>
          <w:sz w:val="24"/>
          <w:szCs w:val="24"/>
        </w:rPr>
        <w:t>,</w:t>
      </w:r>
      <w:r w:rsidR="0075227E" w:rsidRPr="00B25B82">
        <w:rPr>
          <w:rFonts w:ascii="Garamond" w:hAnsi="Garamond" w:cs="Times New Roman"/>
          <w:sz w:val="24"/>
          <w:szCs w:val="24"/>
        </w:rPr>
        <w:t xml:space="preserve"> and residential </w:t>
      </w:r>
      <w:r w:rsidR="00A82CD1" w:rsidRPr="00B25B82">
        <w:rPr>
          <w:rFonts w:ascii="Garamond" w:hAnsi="Garamond" w:cs="Times New Roman"/>
          <w:sz w:val="24"/>
          <w:szCs w:val="24"/>
        </w:rPr>
        <w:t xml:space="preserve">population </w:t>
      </w:r>
      <w:r w:rsidR="0075227E" w:rsidRPr="00B25B82">
        <w:rPr>
          <w:rFonts w:ascii="Garamond" w:hAnsi="Garamond" w:cs="Times New Roman"/>
          <w:sz w:val="24"/>
          <w:szCs w:val="24"/>
        </w:rPr>
        <w:t xml:space="preserve">density. </w:t>
      </w:r>
      <w:r w:rsidR="00A82CD1" w:rsidRPr="00B25B82">
        <w:rPr>
          <w:rFonts w:ascii="Garamond" w:hAnsi="Garamond" w:cs="Times New Roman"/>
          <w:sz w:val="24"/>
          <w:szCs w:val="24"/>
        </w:rPr>
        <w:t xml:space="preserve">The only social variable of which the strength of the price effect has not been halved compared to </w:t>
      </w:r>
      <w:r w:rsidR="00BD5FEA" w:rsidRPr="00B25B82">
        <w:rPr>
          <w:rFonts w:ascii="Garamond" w:hAnsi="Garamond" w:cs="Times New Roman"/>
          <w:sz w:val="24"/>
          <w:szCs w:val="24"/>
        </w:rPr>
        <w:t xml:space="preserve">the </w:t>
      </w:r>
      <w:r w:rsidR="00A82CD1" w:rsidRPr="00B25B82">
        <w:rPr>
          <w:rFonts w:ascii="Garamond" w:hAnsi="Garamond" w:cs="Times New Roman"/>
          <w:sz w:val="24"/>
          <w:szCs w:val="24"/>
        </w:rPr>
        <w:t xml:space="preserve">model is the university PCA component. </w:t>
      </w:r>
      <w:r w:rsidR="00C257E7" w:rsidRPr="00B25B82">
        <w:rPr>
          <w:rFonts w:ascii="Garamond" w:hAnsi="Garamond" w:cs="Times New Roman"/>
          <w:sz w:val="24"/>
          <w:szCs w:val="24"/>
        </w:rPr>
        <w:t xml:space="preserve"> </w:t>
      </w:r>
      <w:r w:rsidR="00D5774B" w:rsidRPr="00B25B82">
        <w:rPr>
          <w:rFonts w:ascii="Garamond" w:hAnsi="Garamond" w:cs="Times New Roman"/>
          <w:sz w:val="24"/>
          <w:szCs w:val="24"/>
        </w:rPr>
        <w:t xml:space="preserve">   </w:t>
      </w:r>
      <w:r w:rsidR="00D5774B" w:rsidRPr="00B25B82">
        <w:rPr>
          <w:rFonts w:ascii="Garamond" w:hAnsi="Garamond" w:cs="Times New Roman"/>
          <w:sz w:val="24"/>
          <w:szCs w:val="24"/>
        </w:rPr>
        <w:tab/>
        <w:t xml:space="preserve">     </w:t>
      </w:r>
      <w:r w:rsidR="00A82CD1" w:rsidRPr="00B25B82">
        <w:rPr>
          <w:rFonts w:ascii="Garamond" w:hAnsi="Garamond" w:cs="Times New Roman"/>
          <w:sz w:val="24"/>
          <w:szCs w:val="24"/>
        </w:rPr>
        <w:t>Fourthly, regarding the cultural</w:t>
      </w:r>
      <w:r w:rsidR="00045FE4" w:rsidRPr="00B25B82">
        <w:rPr>
          <w:rFonts w:ascii="Garamond" w:hAnsi="Garamond" w:cs="Times New Roman"/>
          <w:sz w:val="24"/>
          <w:szCs w:val="24"/>
        </w:rPr>
        <w:t xml:space="preserve"> dimensions </w:t>
      </w:r>
      <w:r w:rsidR="00A82CD1" w:rsidRPr="00B25B82">
        <w:rPr>
          <w:rFonts w:ascii="Garamond" w:hAnsi="Garamond" w:cs="Times New Roman"/>
          <w:sz w:val="24"/>
          <w:szCs w:val="24"/>
        </w:rPr>
        <w:t>of sustainability</w:t>
      </w:r>
      <w:r w:rsidR="00BD5FEA" w:rsidRPr="00B25B82">
        <w:rPr>
          <w:rFonts w:ascii="Garamond" w:hAnsi="Garamond" w:cs="Times New Roman"/>
          <w:sz w:val="24"/>
          <w:szCs w:val="24"/>
        </w:rPr>
        <w:t>,</w:t>
      </w:r>
      <w:r w:rsidR="00A82CD1" w:rsidRPr="00B25B82">
        <w:rPr>
          <w:rFonts w:ascii="Garamond" w:hAnsi="Garamond" w:cs="Times New Roman"/>
          <w:sz w:val="24"/>
          <w:szCs w:val="24"/>
        </w:rPr>
        <w:t xml:space="preserve"> the results of</w:t>
      </w:r>
      <w:r w:rsidR="00045FE4" w:rsidRPr="00B25B82">
        <w:rPr>
          <w:rFonts w:ascii="Garamond" w:hAnsi="Garamond" w:cs="Times New Roman"/>
          <w:sz w:val="24"/>
          <w:szCs w:val="24"/>
        </w:rPr>
        <w:t xml:space="preserve"> model 7 </w:t>
      </w:r>
      <w:r w:rsidR="00A82CD1" w:rsidRPr="00B25B82">
        <w:rPr>
          <w:rFonts w:ascii="Garamond" w:hAnsi="Garamond" w:cs="Times New Roman"/>
          <w:sz w:val="24"/>
          <w:szCs w:val="24"/>
        </w:rPr>
        <w:t xml:space="preserve">show that the founded </w:t>
      </w:r>
      <w:r w:rsidR="00045FE4" w:rsidRPr="00B25B82">
        <w:rPr>
          <w:rFonts w:ascii="Garamond" w:hAnsi="Garamond" w:cs="Times New Roman"/>
          <w:sz w:val="24"/>
          <w:szCs w:val="24"/>
        </w:rPr>
        <w:t>relationship</w:t>
      </w:r>
      <w:r w:rsidR="00FF76D6" w:rsidRPr="00B25B82">
        <w:rPr>
          <w:rFonts w:ascii="Garamond" w:hAnsi="Garamond" w:cs="Times New Roman"/>
          <w:sz w:val="24"/>
          <w:szCs w:val="24"/>
        </w:rPr>
        <w:t>s</w:t>
      </w:r>
      <w:r w:rsidR="00C96969" w:rsidRPr="00B25B82">
        <w:rPr>
          <w:rFonts w:ascii="Garamond" w:hAnsi="Garamond" w:cs="Times New Roman"/>
          <w:sz w:val="24"/>
          <w:szCs w:val="24"/>
        </w:rPr>
        <w:t xml:space="preserve"> </w:t>
      </w:r>
      <w:r w:rsidR="00FF76D6" w:rsidRPr="00B25B82">
        <w:rPr>
          <w:rFonts w:ascii="Garamond" w:hAnsi="Garamond" w:cs="Times New Roman"/>
          <w:sz w:val="24"/>
          <w:szCs w:val="24"/>
        </w:rPr>
        <w:t>are</w:t>
      </w:r>
      <w:r w:rsidR="006D6EFB" w:rsidRPr="00B25B82">
        <w:rPr>
          <w:rFonts w:ascii="Garamond" w:hAnsi="Garamond" w:cs="Times New Roman"/>
          <w:sz w:val="24"/>
          <w:szCs w:val="24"/>
        </w:rPr>
        <w:t xml:space="preserve"> similar to</w:t>
      </w:r>
      <w:r w:rsidR="00C96969" w:rsidRPr="00B25B82">
        <w:rPr>
          <w:rFonts w:ascii="Garamond" w:hAnsi="Garamond" w:cs="Times New Roman"/>
          <w:sz w:val="24"/>
          <w:szCs w:val="24"/>
        </w:rPr>
        <w:t xml:space="preserve"> model 5. The relationship between the cultural sustainability variables and willingness to pay for housing </w:t>
      </w:r>
      <w:r w:rsidR="00FF76D6" w:rsidRPr="00B25B82">
        <w:rPr>
          <w:rFonts w:ascii="Garamond" w:hAnsi="Garamond" w:cs="Times New Roman"/>
          <w:sz w:val="24"/>
          <w:szCs w:val="24"/>
        </w:rPr>
        <w:t>is</w:t>
      </w:r>
      <w:r w:rsidR="00C96969" w:rsidRPr="00B25B82">
        <w:rPr>
          <w:rFonts w:ascii="Garamond" w:hAnsi="Garamond" w:cs="Times New Roman"/>
          <w:sz w:val="24"/>
          <w:szCs w:val="24"/>
        </w:rPr>
        <w:t xml:space="preserve"> equal.</w:t>
      </w:r>
      <w:r w:rsidR="00A82CD1" w:rsidRPr="00B25B82">
        <w:rPr>
          <w:rFonts w:ascii="Garamond" w:hAnsi="Garamond" w:cs="Times New Roman"/>
          <w:sz w:val="24"/>
          <w:szCs w:val="24"/>
        </w:rPr>
        <w:t xml:space="preserve"> However, the price effect of the religious institution PCA component has become insignificant</w:t>
      </w:r>
      <w:r w:rsidR="00C96969" w:rsidRPr="00B25B82">
        <w:rPr>
          <w:rFonts w:ascii="Garamond" w:hAnsi="Garamond" w:cs="Times New Roman"/>
          <w:sz w:val="24"/>
          <w:szCs w:val="24"/>
        </w:rPr>
        <w:t>. Moreover,</w:t>
      </w:r>
      <w:r w:rsidR="00A82CD1" w:rsidRPr="00B25B82">
        <w:rPr>
          <w:rFonts w:ascii="Garamond" w:hAnsi="Garamond" w:cs="Times New Roman"/>
          <w:sz w:val="24"/>
          <w:szCs w:val="24"/>
        </w:rPr>
        <w:t xml:space="preserve"> the strength of the other cultural sustainable variables, performing arts and museum, library</w:t>
      </w:r>
      <w:r w:rsidR="00FF76D6" w:rsidRPr="00B25B82">
        <w:rPr>
          <w:rFonts w:ascii="Garamond" w:hAnsi="Garamond" w:cs="Times New Roman"/>
          <w:sz w:val="24"/>
          <w:szCs w:val="24"/>
        </w:rPr>
        <w:t>,</w:t>
      </w:r>
      <w:r w:rsidR="00A82CD1" w:rsidRPr="00B25B82">
        <w:rPr>
          <w:rFonts w:ascii="Garamond" w:hAnsi="Garamond" w:cs="Times New Roman"/>
          <w:sz w:val="24"/>
          <w:szCs w:val="24"/>
        </w:rPr>
        <w:t xml:space="preserve"> and POI culture PCA components, have at least halved</w:t>
      </w:r>
      <w:r w:rsidR="00C96969" w:rsidRPr="00B25B82">
        <w:rPr>
          <w:rFonts w:ascii="Garamond" w:hAnsi="Garamond" w:cs="Times New Roman"/>
          <w:sz w:val="24"/>
          <w:szCs w:val="24"/>
        </w:rPr>
        <w:t>. This</w:t>
      </w:r>
      <w:r w:rsidR="00A82CD1" w:rsidRPr="00B25B82">
        <w:rPr>
          <w:rFonts w:ascii="Garamond" w:hAnsi="Garamond" w:cs="Times New Roman"/>
          <w:sz w:val="24"/>
          <w:szCs w:val="24"/>
        </w:rPr>
        <w:t xml:space="preserve"> </w:t>
      </w:r>
      <w:r w:rsidR="00FF76D6" w:rsidRPr="00B25B82">
        <w:rPr>
          <w:rFonts w:ascii="Garamond" w:hAnsi="Garamond" w:cs="Times New Roman"/>
          <w:sz w:val="24"/>
          <w:szCs w:val="24"/>
        </w:rPr>
        <w:t xml:space="preserve">is </w:t>
      </w:r>
      <w:r w:rsidR="00A82CD1" w:rsidRPr="00B25B82">
        <w:rPr>
          <w:rFonts w:ascii="Garamond" w:hAnsi="Garamond" w:cs="Times New Roman"/>
          <w:sz w:val="24"/>
          <w:szCs w:val="24"/>
        </w:rPr>
        <w:t>likely caused by an omitted variable bias in model 5</w:t>
      </w:r>
      <w:r w:rsidR="00D5774B" w:rsidRPr="00B25B82">
        <w:rPr>
          <w:rFonts w:ascii="Garamond" w:hAnsi="Garamond" w:cs="Times New Roman"/>
          <w:sz w:val="24"/>
          <w:szCs w:val="24"/>
        </w:rPr>
        <w:t>.</w:t>
      </w:r>
      <w:r w:rsidR="00D5774B" w:rsidRPr="00B25B82">
        <w:rPr>
          <w:rFonts w:ascii="Garamond" w:hAnsi="Garamond" w:cs="Times New Roman"/>
          <w:sz w:val="24"/>
          <w:szCs w:val="24"/>
        </w:rPr>
        <w:tab/>
      </w:r>
      <w:r w:rsidR="00D5774B" w:rsidRPr="00B25B82">
        <w:rPr>
          <w:rFonts w:ascii="Garamond" w:hAnsi="Garamond" w:cs="Times New Roman"/>
          <w:sz w:val="24"/>
          <w:szCs w:val="24"/>
        </w:rPr>
        <w:tab/>
        <w:t xml:space="preserve">        </w:t>
      </w:r>
      <w:r w:rsidR="00C96969" w:rsidRPr="00B25B82">
        <w:rPr>
          <w:rFonts w:ascii="Garamond" w:hAnsi="Garamond" w:cs="Times New Roman"/>
          <w:sz w:val="24"/>
          <w:szCs w:val="24"/>
        </w:rPr>
        <w:t>Lastly</w:t>
      </w:r>
      <w:r w:rsidR="00A82CD1" w:rsidRPr="00B25B82">
        <w:rPr>
          <w:rFonts w:ascii="Garamond" w:hAnsi="Garamond" w:cs="Times New Roman"/>
          <w:sz w:val="24"/>
          <w:szCs w:val="24"/>
        </w:rPr>
        <w:t>,</w:t>
      </w:r>
      <w:r w:rsidR="00C96969" w:rsidRPr="00B25B82">
        <w:rPr>
          <w:rFonts w:ascii="Garamond" w:hAnsi="Garamond" w:cs="Times New Roman"/>
          <w:sz w:val="24"/>
          <w:szCs w:val="24"/>
        </w:rPr>
        <w:t xml:space="preserve"> </w:t>
      </w:r>
      <w:r w:rsidR="00A82CD1" w:rsidRPr="00B25B82">
        <w:rPr>
          <w:rFonts w:ascii="Garamond" w:hAnsi="Garamond" w:cs="Times New Roman"/>
          <w:sz w:val="24"/>
          <w:szCs w:val="24"/>
        </w:rPr>
        <w:t xml:space="preserve">the economic-financial sustainable variables also in model 7 </w:t>
      </w:r>
      <w:r w:rsidR="008367DC" w:rsidRPr="00B25B82">
        <w:rPr>
          <w:rFonts w:ascii="Garamond" w:hAnsi="Garamond" w:cs="Times New Roman"/>
          <w:sz w:val="24"/>
          <w:szCs w:val="24"/>
        </w:rPr>
        <w:t>are</w:t>
      </w:r>
      <w:r w:rsidR="00A82CD1" w:rsidRPr="00B25B82">
        <w:rPr>
          <w:rFonts w:ascii="Garamond" w:hAnsi="Garamond" w:cs="Times New Roman"/>
          <w:sz w:val="24"/>
          <w:szCs w:val="24"/>
        </w:rPr>
        <w:t xml:space="preserve"> found a significant relationship with housing prices. However</w:t>
      </w:r>
      <w:r w:rsidR="006D6EFB" w:rsidRPr="00B25B82">
        <w:rPr>
          <w:rFonts w:ascii="Garamond" w:hAnsi="Garamond" w:cs="Times New Roman"/>
          <w:sz w:val="24"/>
          <w:szCs w:val="24"/>
        </w:rPr>
        <w:t xml:space="preserve">, </w:t>
      </w:r>
      <w:r w:rsidR="00A82CD1" w:rsidRPr="00B25B82">
        <w:rPr>
          <w:rFonts w:ascii="Garamond" w:hAnsi="Garamond" w:cs="Times New Roman"/>
          <w:sz w:val="24"/>
          <w:szCs w:val="24"/>
        </w:rPr>
        <w:t xml:space="preserve">the strength of the relationships decreased </w:t>
      </w:r>
      <w:r w:rsidR="00BD5FEA" w:rsidRPr="00B25B82">
        <w:rPr>
          <w:rFonts w:ascii="Garamond" w:hAnsi="Garamond" w:cs="Times New Roman"/>
          <w:sz w:val="24"/>
          <w:szCs w:val="24"/>
        </w:rPr>
        <w:t>with</w:t>
      </w:r>
      <w:r w:rsidR="00A82CD1" w:rsidRPr="00B25B82">
        <w:rPr>
          <w:rFonts w:ascii="Garamond" w:hAnsi="Garamond" w:cs="Times New Roman"/>
          <w:sz w:val="24"/>
          <w:szCs w:val="24"/>
        </w:rPr>
        <w:t xml:space="preserve"> the inclusion of other sustainable dimensions. This decrease in strength is approxi</w:t>
      </w:r>
      <w:r w:rsidR="00BD5FEA" w:rsidRPr="00B25B82">
        <w:rPr>
          <w:rFonts w:ascii="Garamond" w:hAnsi="Garamond" w:cs="Times New Roman"/>
          <w:sz w:val="24"/>
          <w:szCs w:val="24"/>
        </w:rPr>
        <w:t>mate</w:t>
      </w:r>
      <w:r w:rsidR="00A82CD1" w:rsidRPr="00B25B82">
        <w:rPr>
          <w:rFonts w:ascii="Garamond" w:hAnsi="Garamond" w:cs="Times New Roman"/>
          <w:sz w:val="24"/>
          <w:szCs w:val="24"/>
        </w:rPr>
        <w:t>ly 200% for the income equality PCA component</w:t>
      </w:r>
      <w:r w:rsidR="00C96969" w:rsidRPr="00B25B82">
        <w:rPr>
          <w:rFonts w:ascii="Garamond" w:hAnsi="Garamond" w:cs="Times New Roman"/>
          <w:sz w:val="24"/>
          <w:szCs w:val="24"/>
        </w:rPr>
        <w:t>.</w:t>
      </w:r>
      <w:r w:rsidR="00A82CD1" w:rsidRPr="00B25B82">
        <w:rPr>
          <w:rFonts w:ascii="Garamond" w:hAnsi="Garamond" w:cs="Times New Roman"/>
          <w:sz w:val="24"/>
          <w:szCs w:val="24"/>
        </w:rPr>
        <w:t xml:space="preserve"> </w:t>
      </w:r>
      <w:r w:rsidR="00C96969" w:rsidRPr="00B25B82">
        <w:rPr>
          <w:rFonts w:ascii="Garamond" w:hAnsi="Garamond" w:cs="Times New Roman"/>
          <w:sz w:val="24"/>
          <w:szCs w:val="24"/>
        </w:rPr>
        <w:t>But it is</w:t>
      </w:r>
      <w:r w:rsidR="00A82CD1" w:rsidRPr="00B25B82">
        <w:rPr>
          <w:rFonts w:ascii="Garamond" w:hAnsi="Garamond" w:cs="Times New Roman"/>
          <w:sz w:val="24"/>
          <w:szCs w:val="24"/>
        </w:rPr>
        <w:t xml:space="preserve"> only approxi</w:t>
      </w:r>
      <w:r w:rsidR="00BD5FEA" w:rsidRPr="00B25B82">
        <w:rPr>
          <w:rFonts w:ascii="Garamond" w:hAnsi="Garamond" w:cs="Times New Roman"/>
          <w:sz w:val="24"/>
          <w:szCs w:val="24"/>
        </w:rPr>
        <w:t>mat</w:t>
      </w:r>
      <w:r w:rsidR="00A82CD1" w:rsidRPr="00B25B82">
        <w:rPr>
          <w:rFonts w:ascii="Garamond" w:hAnsi="Garamond" w:cs="Times New Roman"/>
          <w:sz w:val="24"/>
          <w:szCs w:val="24"/>
        </w:rPr>
        <w:t xml:space="preserve">ely 33% for the income &amp; unemployment PCA component compared to </w:t>
      </w:r>
      <w:r w:rsidR="00C96969" w:rsidRPr="00B25B82">
        <w:rPr>
          <w:rFonts w:ascii="Garamond" w:hAnsi="Garamond" w:cs="Times New Roman"/>
          <w:sz w:val="24"/>
          <w:szCs w:val="24"/>
        </w:rPr>
        <w:t xml:space="preserve">the findings for </w:t>
      </w:r>
      <w:r w:rsidR="00A82CD1" w:rsidRPr="00B25B82">
        <w:rPr>
          <w:rFonts w:ascii="Garamond" w:hAnsi="Garamond" w:cs="Times New Roman"/>
          <w:sz w:val="24"/>
          <w:szCs w:val="24"/>
        </w:rPr>
        <w:t>model 6.</w:t>
      </w:r>
      <w:r w:rsidR="0084688C" w:rsidRPr="00B25B82">
        <w:rPr>
          <w:rFonts w:ascii="Garamond" w:hAnsi="Garamond" w:cs="Times New Roman"/>
          <w:sz w:val="24"/>
          <w:szCs w:val="24"/>
        </w:rPr>
        <w:t xml:space="preserve"> </w:t>
      </w:r>
    </w:p>
    <w:p w14:paraId="003A69C9" w14:textId="77777777" w:rsidR="0084688C" w:rsidRPr="00B25B82" w:rsidRDefault="0084688C" w:rsidP="004968EF">
      <w:pPr>
        <w:spacing w:after="0" w:line="360" w:lineRule="auto"/>
        <w:jc w:val="both"/>
        <w:rPr>
          <w:rFonts w:ascii="Garamond" w:hAnsi="Garamond" w:cs="Times New Roman"/>
          <w:sz w:val="24"/>
          <w:szCs w:val="24"/>
        </w:rPr>
      </w:pPr>
    </w:p>
    <w:p w14:paraId="3F4F9ED7" w14:textId="246099F0" w:rsidR="00D5774B" w:rsidRPr="00B25B82" w:rsidRDefault="00A82CD1" w:rsidP="004968EF">
      <w:pPr>
        <w:spacing w:after="0" w:line="360" w:lineRule="auto"/>
        <w:jc w:val="both"/>
        <w:rPr>
          <w:rFonts w:ascii="Garamond" w:hAnsi="Garamond" w:cs="Times New Roman"/>
          <w:sz w:val="24"/>
          <w:szCs w:val="24"/>
        </w:rPr>
      </w:pPr>
      <w:r w:rsidRPr="00B25B82">
        <w:rPr>
          <w:rFonts w:ascii="Garamond" w:hAnsi="Garamond" w:cs="Times New Roman"/>
          <w:sz w:val="24"/>
          <w:szCs w:val="24"/>
        </w:rPr>
        <w:t>In conclusion</w:t>
      </w:r>
      <w:r w:rsidR="00045FE4" w:rsidRPr="00B25B82">
        <w:rPr>
          <w:rFonts w:ascii="Garamond" w:hAnsi="Garamond" w:cs="Times New Roman"/>
          <w:sz w:val="24"/>
          <w:szCs w:val="24"/>
        </w:rPr>
        <w:t>,</w:t>
      </w:r>
      <w:r w:rsidR="00D444B1" w:rsidRPr="00B25B82">
        <w:rPr>
          <w:rFonts w:ascii="Garamond" w:hAnsi="Garamond" w:cs="Times New Roman"/>
          <w:sz w:val="24"/>
          <w:szCs w:val="24"/>
        </w:rPr>
        <w:t xml:space="preserve"> the one-dimensional sustainability</w:t>
      </w:r>
      <w:r w:rsidR="00DF5746" w:rsidRPr="00B25B82">
        <w:rPr>
          <w:rFonts w:ascii="Garamond" w:hAnsi="Garamond" w:cs="Times New Roman"/>
          <w:sz w:val="24"/>
          <w:szCs w:val="24"/>
        </w:rPr>
        <w:t xml:space="preserve"> </w:t>
      </w:r>
      <w:r w:rsidR="00613446" w:rsidRPr="00B25B82">
        <w:rPr>
          <w:rFonts w:ascii="Garamond" w:hAnsi="Garamond" w:cs="Times New Roman"/>
          <w:sz w:val="24"/>
          <w:szCs w:val="24"/>
        </w:rPr>
        <w:t>pricing models and</w:t>
      </w:r>
      <w:r w:rsidR="00DF5746" w:rsidRPr="00B25B82">
        <w:rPr>
          <w:rFonts w:ascii="Garamond" w:hAnsi="Garamond" w:cs="Times New Roman"/>
          <w:sz w:val="24"/>
          <w:szCs w:val="24"/>
        </w:rPr>
        <w:t xml:space="preserve"> the pricing models </w:t>
      </w:r>
      <w:r w:rsidR="00C835D1" w:rsidRPr="00B25B82">
        <w:rPr>
          <w:rFonts w:ascii="Garamond" w:hAnsi="Garamond" w:cs="Times New Roman"/>
          <w:sz w:val="24"/>
          <w:szCs w:val="24"/>
        </w:rPr>
        <w:t>that include all dimension show</w:t>
      </w:r>
      <w:r w:rsidR="00613446" w:rsidRPr="00B25B82">
        <w:rPr>
          <w:rFonts w:ascii="Garamond" w:hAnsi="Garamond" w:cs="Times New Roman"/>
          <w:sz w:val="24"/>
          <w:szCs w:val="24"/>
        </w:rPr>
        <w:t xml:space="preserve"> both that higher </w:t>
      </w:r>
      <w:r w:rsidR="00C835D1" w:rsidRPr="00B25B82">
        <w:rPr>
          <w:rFonts w:ascii="Garamond" w:hAnsi="Garamond" w:cs="Times New Roman"/>
          <w:sz w:val="24"/>
          <w:szCs w:val="24"/>
        </w:rPr>
        <w:t xml:space="preserve">sustainability </w:t>
      </w:r>
      <w:r w:rsidR="00613446" w:rsidRPr="00B25B82">
        <w:rPr>
          <w:rFonts w:ascii="Garamond" w:hAnsi="Garamond" w:cs="Times New Roman"/>
          <w:sz w:val="24"/>
          <w:szCs w:val="24"/>
        </w:rPr>
        <w:t>increases the willingness to pay for housing. This finding holds</w:t>
      </w:r>
      <w:r w:rsidR="00C835D1" w:rsidRPr="00B25B82">
        <w:rPr>
          <w:rFonts w:ascii="Garamond" w:hAnsi="Garamond" w:cs="Times New Roman"/>
          <w:sz w:val="24"/>
          <w:szCs w:val="24"/>
        </w:rPr>
        <w:t xml:space="preserve"> for all five dimension</w:t>
      </w:r>
      <w:r w:rsidR="00BD5FEA" w:rsidRPr="00B25B82">
        <w:rPr>
          <w:rFonts w:ascii="Garamond" w:hAnsi="Garamond" w:cs="Times New Roman"/>
          <w:sz w:val="24"/>
          <w:szCs w:val="24"/>
        </w:rPr>
        <w:t>s</w:t>
      </w:r>
      <w:r w:rsidR="00C835D1" w:rsidRPr="00B25B82">
        <w:rPr>
          <w:rFonts w:ascii="Garamond" w:hAnsi="Garamond" w:cs="Times New Roman"/>
          <w:sz w:val="24"/>
          <w:szCs w:val="24"/>
        </w:rPr>
        <w:t>: ecological, environmental, social, cultural, and economic-</w:t>
      </w:r>
      <w:r w:rsidR="00D31838" w:rsidRPr="00B25B82">
        <w:rPr>
          <w:rFonts w:ascii="Garamond" w:hAnsi="Garamond" w:cs="Times New Roman"/>
          <w:sz w:val="24"/>
          <w:szCs w:val="24"/>
        </w:rPr>
        <w:t>financial</w:t>
      </w:r>
      <w:r w:rsidR="00613446" w:rsidRPr="00B25B82">
        <w:rPr>
          <w:rFonts w:ascii="Garamond" w:hAnsi="Garamond" w:cs="Times New Roman"/>
          <w:sz w:val="24"/>
          <w:szCs w:val="24"/>
        </w:rPr>
        <w:t xml:space="preserve"> as proposed by Kauko</w:t>
      </w:r>
      <w:r w:rsidR="006B177F" w:rsidRPr="00B25B82">
        <w:rPr>
          <w:rFonts w:ascii="Garamond" w:hAnsi="Garamond" w:cs="Times New Roman"/>
          <w:sz w:val="24"/>
          <w:szCs w:val="24"/>
        </w:rPr>
        <w:t xml:space="preserve"> </w:t>
      </w:r>
      <w:sdt>
        <w:sdtPr>
          <w:rPr>
            <w:rFonts w:ascii="Garamond" w:hAnsi="Garamond" w:cs="Times New Roman"/>
            <w:color w:val="000000"/>
            <w:sz w:val="24"/>
            <w:szCs w:val="24"/>
          </w:rPr>
          <w:tag w:val="MENDELEY_CITATION_v3_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"/>
          <w:id w:val="981276801"/>
          <w:placeholder>
            <w:docPart w:val="DefaultPlaceholder_-1854013440"/>
          </w:placeholder>
        </w:sdtPr>
        <w:sdtEndPr/>
        <w:sdtContent>
          <w:r w:rsidR="00BB07C8" w:rsidRPr="00B25B82">
            <w:rPr>
              <w:rFonts w:ascii="Garamond" w:hAnsi="Garamond" w:cs="Times New Roman"/>
              <w:color w:val="000000"/>
              <w:sz w:val="24"/>
              <w:szCs w:val="24"/>
            </w:rPr>
            <w:t>(2019)</w:t>
          </w:r>
        </w:sdtContent>
      </w:sdt>
      <w:r w:rsidR="00C835D1" w:rsidRPr="00B25B82">
        <w:rPr>
          <w:rFonts w:ascii="Garamond" w:hAnsi="Garamond" w:cs="Times New Roman"/>
          <w:sz w:val="24"/>
          <w:szCs w:val="24"/>
        </w:rPr>
        <w:t>.</w:t>
      </w:r>
      <w:r w:rsidR="00045FE4" w:rsidRPr="00B25B82">
        <w:rPr>
          <w:rFonts w:ascii="Garamond" w:hAnsi="Garamond" w:cs="Times New Roman"/>
          <w:sz w:val="24"/>
          <w:szCs w:val="24"/>
        </w:rPr>
        <w:t xml:space="preserve"> </w:t>
      </w:r>
      <w:r w:rsidR="002C7327" w:rsidRPr="00B25B82">
        <w:rPr>
          <w:rFonts w:ascii="Garamond" w:hAnsi="Garamond" w:cs="Times New Roman"/>
          <w:sz w:val="24"/>
          <w:szCs w:val="24"/>
        </w:rPr>
        <w:t>However, there is observed a</w:t>
      </w:r>
      <w:r w:rsidR="00045FE4" w:rsidRPr="00B25B82">
        <w:rPr>
          <w:rFonts w:ascii="Garamond" w:hAnsi="Garamond" w:cs="Times New Roman"/>
          <w:sz w:val="24"/>
          <w:szCs w:val="24"/>
        </w:rPr>
        <w:t xml:space="preserve"> change in the strength coefficients and the significance for some sustainable variables </w:t>
      </w:r>
      <w:r w:rsidR="006D6EFB" w:rsidRPr="00B25B82">
        <w:rPr>
          <w:rFonts w:ascii="Garamond" w:hAnsi="Garamond" w:cs="Times New Roman"/>
          <w:sz w:val="24"/>
          <w:szCs w:val="24"/>
        </w:rPr>
        <w:t xml:space="preserve">in the multi-dimensions model </w:t>
      </w:r>
      <w:r w:rsidR="00045FE4" w:rsidRPr="00B25B82">
        <w:rPr>
          <w:rFonts w:ascii="Garamond" w:hAnsi="Garamond" w:cs="Times New Roman"/>
          <w:sz w:val="24"/>
          <w:szCs w:val="24"/>
        </w:rPr>
        <w:t xml:space="preserve">compared to the </w:t>
      </w:r>
      <w:r w:rsidR="006D6EFB" w:rsidRPr="00B25B82">
        <w:rPr>
          <w:rFonts w:ascii="Garamond" w:hAnsi="Garamond" w:cs="Times New Roman"/>
          <w:sz w:val="24"/>
          <w:szCs w:val="24"/>
        </w:rPr>
        <w:t>one-</w:t>
      </w:r>
      <w:r w:rsidR="002C7327" w:rsidRPr="00B25B82">
        <w:rPr>
          <w:rFonts w:ascii="Garamond" w:hAnsi="Garamond" w:cs="Times New Roman"/>
          <w:sz w:val="24"/>
          <w:szCs w:val="24"/>
        </w:rPr>
        <w:t>dimensional models for sustainability. It suggest</w:t>
      </w:r>
      <w:r w:rsidR="00FF76D6" w:rsidRPr="00B25B82">
        <w:rPr>
          <w:rFonts w:ascii="Garamond" w:hAnsi="Garamond" w:cs="Times New Roman"/>
          <w:sz w:val="24"/>
          <w:szCs w:val="24"/>
        </w:rPr>
        <w:t>s</w:t>
      </w:r>
      <w:r w:rsidR="00045FE4" w:rsidRPr="00B25B82">
        <w:rPr>
          <w:rFonts w:ascii="Garamond" w:hAnsi="Garamond" w:cs="Times New Roman"/>
          <w:sz w:val="24"/>
          <w:szCs w:val="24"/>
        </w:rPr>
        <w:t xml:space="preserve"> that models</w:t>
      </w:r>
      <w:r w:rsidR="002C7327" w:rsidRPr="00B25B82">
        <w:rPr>
          <w:rFonts w:ascii="Garamond" w:hAnsi="Garamond" w:cs="Times New Roman"/>
          <w:sz w:val="24"/>
          <w:szCs w:val="24"/>
        </w:rPr>
        <w:t>, which only include on</w:t>
      </w:r>
      <w:r w:rsidR="006D6EFB" w:rsidRPr="00B25B82">
        <w:rPr>
          <w:rFonts w:ascii="Garamond" w:hAnsi="Garamond" w:cs="Times New Roman"/>
          <w:sz w:val="24"/>
          <w:szCs w:val="24"/>
        </w:rPr>
        <w:t>e</w:t>
      </w:r>
      <w:r w:rsidR="002C7327" w:rsidRPr="00B25B82">
        <w:rPr>
          <w:rFonts w:ascii="Garamond" w:hAnsi="Garamond" w:cs="Times New Roman"/>
          <w:sz w:val="24"/>
          <w:szCs w:val="24"/>
        </w:rPr>
        <w:t xml:space="preserve"> </w:t>
      </w:r>
      <w:r w:rsidR="00045FE4" w:rsidRPr="00B25B82">
        <w:rPr>
          <w:rFonts w:ascii="Garamond" w:hAnsi="Garamond" w:cs="Times New Roman"/>
          <w:sz w:val="24"/>
          <w:szCs w:val="24"/>
        </w:rPr>
        <w:t xml:space="preserve">dimension </w:t>
      </w:r>
      <w:r w:rsidR="006D6EFB" w:rsidRPr="00B25B82">
        <w:rPr>
          <w:rFonts w:ascii="Garamond" w:hAnsi="Garamond" w:cs="Times New Roman"/>
          <w:sz w:val="24"/>
          <w:szCs w:val="24"/>
        </w:rPr>
        <w:t xml:space="preserve">of sustainability </w:t>
      </w:r>
      <w:r w:rsidR="00045FE4" w:rsidRPr="00B25B82">
        <w:rPr>
          <w:rFonts w:ascii="Garamond" w:hAnsi="Garamond" w:cs="Times New Roman"/>
          <w:sz w:val="24"/>
          <w:szCs w:val="24"/>
        </w:rPr>
        <w:t xml:space="preserve">will </w:t>
      </w:r>
      <w:r w:rsidR="006D6EFB" w:rsidRPr="00B25B82">
        <w:rPr>
          <w:rFonts w:ascii="Garamond" w:hAnsi="Garamond" w:cs="Times New Roman"/>
          <w:sz w:val="24"/>
          <w:szCs w:val="24"/>
        </w:rPr>
        <w:t>suffer</w:t>
      </w:r>
      <w:r w:rsidR="00045FE4" w:rsidRPr="00B25B82">
        <w:rPr>
          <w:rFonts w:ascii="Garamond" w:hAnsi="Garamond" w:cs="Times New Roman"/>
          <w:sz w:val="24"/>
          <w:szCs w:val="24"/>
        </w:rPr>
        <w:t xml:space="preserve"> from a</w:t>
      </w:r>
      <w:r w:rsidR="00BD5FEA" w:rsidRPr="00B25B82">
        <w:rPr>
          <w:rFonts w:ascii="Garamond" w:hAnsi="Garamond" w:cs="Times New Roman"/>
          <w:sz w:val="24"/>
          <w:szCs w:val="24"/>
        </w:rPr>
        <w:t>n</w:t>
      </w:r>
      <w:r w:rsidR="00045FE4" w:rsidRPr="00B25B82">
        <w:rPr>
          <w:rFonts w:ascii="Garamond" w:hAnsi="Garamond" w:cs="Times New Roman"/>
          <w:sz w:val="24"/>
          <w:szCs w:val="24"/>
        </w:rPr>
        <w:t xml:space="preserve"> omitted variable bias</w:t>
      </w:r>
      <w:r w:rsidR="002C7327" w:rsidRPr="00B25B82">
        <w:rPr>
          <w:rFonts w:ascii="Garamond" w:hAnsi="Garamond" w:cs="Times New Roman"/>
          <w:sz w:val="24"/>
          <w:szCs w:val="24"/>
        </w:rPr>
        <w:t xml:space="preserve"> by not including the pricing factor</w:t>
      </w:r>
      <w:r w:rsidR="006D6EFB" w:rsidRPr="00B25B82">
        <w:rPr>
          <w:rFonts w:ascii="Garamond" w:hAnsi="Garamond" w:cs="Times New Roman"/>
          <w:sz w:val="24"/>
          <w:szCs w:val="24"/>
        </w:rPr>
        <w:t xml:space="preserve">s </w:t>
      </w:r>
      <w:r w:rsidR="00045FE4" w:rsidRPr="00B25B82">
        <w:rPr>
          <w:rFonts w:ascii="Garamond" w:hAnsi="Garamond" w:cs="Times New Roman"/>
          <w:sz w:val="24"/>
          <w:szCs w:val="24"/>
        </w:rPr>
        <w:t>related to other dimension</w:t>
      </w:r>
      <w:r w:rsidR="00BD5FEA" w:rsidRPr="00B25B82">
        <w:rPr>
          <w:rFonts w:ascii="Garamond" w:hAnsi="Garamond" w:cs="Times New Roman"/>
          <w:sz w:val="24"/>
          <w:szCs w:val="24"/>
        </w:rPr>
        <w:t>s</w:t>
      </w:r>
      <w:r w:rsidR="00045FE4" w:rsidRPr="00B25B82">
        <w:rPr>
          <w:rFonts w:ascii="Garamond" w:hAnsi="Garamond" w:cs="Times New Roman"/>
          <w:sz w:val="24"/>
          <w:szCs w:val="24"/>
        </w:rPr>
        <w:t xml:space="preserve">. </w:t>
      </w:r>
      <w:r w:rsidR="002C7327" w:rsidRPr="00B25B82">
        <w:rPr>
          <w:rFonts w:ascii="Garamond" w:hAnsi="Garamond" w:cs="Times New Roman"/>
          <w:sz w:val="24"/>
          <w:szCs w:val="24"/>
        </w:rPr>
        <w:t>On the other side</w:t>
      </w:r>
      <w:r w:rsidR="00045FE4" w:rsidRPr="00B25B82">
        <w:rPr>
          <w:rFonts w:ascii="Garamond" w:hAnsi="Garamond" w:cs="Times New Roman"/>
          <w:sz w:val="24"/>
          <w:szCs w:val="24"/>
        </w:rPr>
        <w:t xml:space="preserve">, the inclusion of </w:t>
      </w:r>
      <w:r w:rsidR="00FF76D6" w:rsidRPr="00B25B82">
        <w:rPr>
          <w:rFonts w:ascii="Garamond" w:hAnsi="Garamond" w:cs="Times New Roman"/>
          <w:sz w:val="24"/>
          <w:szCs w:val="24"/>
        </w:rPr>
        <w:t>a</w:t>
      </w:r>
      <w:r w:rsidR="006D6EFB" w:rsidRPr="00B25B82">
        <w:rPr>
          <w:rFonts w:ascii="Garamond" w:hAnsi="Garamond" w:cs="Times New Roman"/>
          <w:sz w:val="24"/>
          <w:szCs w:val="24"/>
        </w:rPr>
        <w:t xml:space="preserve"> high</w:t>
      </w:r>
      <w:r w:rsidR="00045FE4" w:rsidRPr="00B25B82">
        <w:rPr>
          <w:rFonts w:ascii="Garamond" w:hAnsi="Garamond" w:cs="Times New Roman"/>
          <w:sz w:val="24"/>
          <w:szCs w:val="24"/>
        </w:rPr>
        <w:t xml:space="preserve"> number of sustainable variable</w:t>
      </w:r>
      <w:r w:rsidR="00FF76D6" w:rsidRPr="00B25B82">
        <w:rPr>
          <w:rFonts w:ascii="Garamond" w:hAnsi="Garamond" w:cs="Times New Roman"/>
          <w:sz w:val="24"/>
          <w:szCs w:val="24"/>
        </w:rPr>
        <w:t>s</w:t>
      </w:r>
      <w:r w:rsidR="00045FE4" w:rsidRPr="00B25B82">
        <w:rPr>
          <w:rFonts w:ascii="Garamond" w:hAnsi="Garamond" w:cs="Times New Roman"/>
          <w:sz w:val="24"/>
          <w:szCs w:val="24"/>
        </w:rPr>
        <w:t xml:space="preserve"> </w:t>
      </w:r>
      <w:r w:rsidR="00BD5FEA" w:rsidRPr="00B25B82">
        <w:rPr>
          <w:rFonts w:ascii="Garamond" w:hAnsi="Garamond" w:cs="Times New Roman"/>
          <w:sz w:val="24"/>
          <w:szCs w:val="24"/>
        </w:rPr>
        <w:t>makes the model</w:t>
      </w:r>
      <w:r w:rsidR="006D6EFB" w:rsidRPr="00B25B82">
        <w:rPr>
          <w:rFonts w:ascii="Garamond" w:hAnsi="Garamond" w:cs="Times New Roman"/>
          <w:sz w:val="24"/>
          <w:szCs w:val="24"/>
        </w:rPr>
        <w:t xml:space="preserve"> likely</w:t>
      </w:r>
      <w:r w:rsidR="00045FE4" w:rsidRPr="00B25B82">
        <w:rPr>
          <w:rFonts w:ascii="Garamond" w:hAnsi="Garamond" w:cs="Times New Roman"/>
          <w:sz w:val="24"/>
          <w:szCs w:val="24"/>
        </w:rPr>
        <w:t xml:space="preserve"> to some degree </w:t>
      </w:r>
      <w:r w:rsidR="00BD5FEA" w:rsidRPr="00B25B82">
        <w:rPr>
          <w:rFonts w:ascii="Garamond" w:hAnsi="Garamond" w:cs="Times New Roman"/>
          <w:sz w:val="24"/>
          <w:szCs w:val="24"/>
        </w:rPr>
        <w:t xml:space="preserve">subject to </w:t>
      </w:r>
      <w:r w:rsidR="00045FE4" w:rsidRPr="00B25B82">
        <w:rPr>
          <w:rFonts w:ascii="Garamond" w:hAnsi="Garamond" w:cs="Times New Roman"/>
          <w:sz w:val="24"/>
          <w:szCs w:val="24"/>
        </w:rPr>
        <w:t>multicollinearit</w:t>
      </w:r>
      <w:r w:rsidR="00BD5FEA" w:rsidRPr="00B25B82">
        <w:rPr>
          <w:rFonts w:ascii="Garamond" w:hAnsi="Garamond" w:cs="Times New Roman"/>
          <w:sz w:val="24"/>
          <w:szCs w:val="24"/>
        </w:rPr>
        <w:t>y</w:t>
      </w:r>
      <w:r w:rsidR="002C7327" w:rsidRPr="00B25B82">
        <w:rPr>
          <w:rFonts w:ascii="Garamond" w:hAnsi="Garamond" w:cs="Times New Roman"/>
          <w:sz w:val="24"/>
          <w:szCs w:val="24"/>
        </w:rPr>
        <w:t>. This is for example</w:t>
      </w:r>
      <w:r w:rsidR="00BD5FEA" w:rsidRPr="00B25B82">
        <w:rPr>
          <w:rFonts w:ascii="Garamond" w:hAnsi="Garamond" w:cs="Times New Roman"/>
          <w:sz w:val="24"/>
          <w:szCs w:val="24"/>
        </w:rPr>
        <w:t xml:space="preserve"> </w:t>
      </w:r>
      <w:r w:rsidR="002C7327" w:rsidRPr="00B25B82">
        <w:rPr>
          <w:rFonts w:ascii="Garamond" w:hAnsi="Garamond" w:cs="Times New Roman"/>
          <w:sz w:val="24"/>
          <w:szCs w:val="24"/>
        </w:rPr>
        <w:t>shown</w:t>
      </w:r>
      <w:r w:rsidR="00BD5FEA" w:rsidRPr="00B25B82">
        <w:rPr>
          <w:rFonts w:ascii="Garamond" w:hAnsi="Garamond" w:cs="Times New Roman"/>
          <w:sz w:val="24"/>
          <w:szCs w:val="24"/>
        </w:rPr>
        <w:t xml:space="preserve"> by</w:t>
      </w:r>
      <w:r w:rsidR="002C7327" w:rsidRPr="00B25B82">
        <w:rPr>
          <w:rFonts w:ascii="Garamond" w:hAnsi="Garamond" w:cs="Times New Roman"/>
          <w:sz w:val="24"/>
          <w:szCs w:val="24"/>
        </w:rPr>
        <w:t xml:space="preserve"> overall</w:t>
      </w:r>
      <w:r w:rsidR="00BD5FEA" w:rsidRPr="00B25B82">
        <w:rPr>
          <w:rFonts w:ascii="Garamond" w:hAnsi="Garamond" w:cs="Times New Roman"/>
          <w:sz w:val="24"/>
          <w:szCs w:val="24"/>
        </w:rPr>
        <w:t xml:space="preserve"> higher </w:t>
      </w:r>
      <w:r w:rsidR="002C7327" w:rsidRPr="00B25B82">
        <w:rPr>
          <w:rFonts w:ascii="Garamond" w:hAnsi="Garamond" w:cs="Times New Roman"/>
          <w:sz w:val="24"/>
          <w:szCs w:val="24"/>
        </w:rPr>
        <w:t xml:space="preserve">VIF </w:t>
      </w:r>
      <w:r w:rsidR="00BD5FEA" w:rsidRPr="00B25B82">
        <w:rPr>
          <w:rFonts w:ascii="Garamond" w:hAnsi="Garamond" w:cs="Times New Roman"/>
          <w:sz w:val="24"/>
          <w:szCs w:val="24"/>
        </w:rPr>
        <w:t>test-statistic values</w:t>
      </w:r>
      <w:r w:rsidR="00045FE4" w:rsidRPr="00B25B82">
        <w:rPr>
          <w:rFonts w:ascii="Garamond" w:hAnsi="Garamond" w:cs="Times New Roman"/>
          <w:sz w:val="24"/>
          <w:szCs w:val="24"/>
        </w:rPr>
        <w:t xml:space="preserve"> </w:t>
      </w:r>
      <w:r w:rsidR="002C7327" w:rsidRPr="00B25B82">
        <w:rPr>
          <w:rFonts w:ascii="Garamond" w:hAnsi="Garamond" w:cs="Times New Roman"/>
          <w:sz w:val="24"/>
          <w:szCs w:val="24"/>
        </w:rPr>
        <w:t>for the variables in model 7.</w:t>
      </w:r>
      <w:r w:rsidR="00045FE4" w:rsidRPr="00B25B82">
        <w:rPr>
          <w:rFonts w:ascii="Garamond" w:hAnsi="Garamond" w:cs="Times New Roman"/>
          <w:sz w:val="24"/>
          <w:szCs w:val="24"/>
        </w:rPr>
        <w:t xml:space="preserve"> </w:t>
      </w:r>
    </w:p>
    <w:p w14:paraId="7F75327C" w14:textId="70520C2F" w:rsidR="00045FE4" w:rsidRPr="00B25B82" w:rsidRDefault="00D5774B" w:rsidP="004968EF">
      <w:pPr>
        <w:spacing w:after="0" w:line="360" w:lineRule="auto"/>
        <w:jc w:val="both"/>
        <w:rPr>
          <w:rFonts w:ascii="Garamond" w:hAnsi="Garamond" w:cs="Times New Roman"/>
          <w:sz w:val="24"/>
          <w:szCs w:val="24"/>
        </w:rPr>
      </w:pPr>
      <w:r w:rsidRPr="00B25B82">
        <w:rPr>
          <w:rFonts w:ascii="Garamond" w:hAnsi="Garamond" w:cs="Times New Roman"/>
          <w:sz w:val="24"/>
          <w:szCs w:val="24"/>
        </w:rPr>
        <w:t>But in the end, the found relationships for the sustainable variables are mostly similar to those for the individual models.</w:t>
      </w:r>
      <w:r w:rsidR="002C7327" w:rsidRPr="00B25B82">
        <w:rPr>
          <w:rFonts w:ascii="Garamond" w:hAnsi="Garamond" w:cs="Times New Roman"/>
          <w:sz w:val="24"/>
          <w:szCs w:val="24"/>
        </w:rPr>
        <w:t xml:space="preserve"> </w:t>
      </w:r>
      <w:r w:rsidRPr="00B25B82">
        <w:rPr>
          <w:rFonts w:ascii="Garamond" w:hAnsi="Garamond" w:cs="Times New Roman"/>
          <w:sz w:val="24"/>
          <w:szCs w:val="24"/>
        </w:rPr>
        <w:t>That th</w:t>
      </w:r>
      <w:r w:rsidR="00045FE4" w:rsidRPr="00B25B82">
        <w:rPr>
          <w:rFonts w:ascii="Garamond" w:hAnsi="Garamond" w:cs="Times New Roman"/>
          <w:sz w:val="24"/>
          <w:szCs w:val="24"/>
        </w:rPr>
        <w:t>e strength of the coefficients</w:t>
      </w:r>
      <w:r w:rsidR="002C7327" w:rsidRPr="00B25B82">
        <w:rPr>
          <w:rFonts w:ascii="Garamond" w:hAnsi="Garamond" w:cs="Times New Roman"/>
          <w:sz w:val="24"/>
          <w:szCs w:val="24"/>
        </w:rPr>
        <w:t xml:space="preserve"> in model 7</w:t>
      </w:r>
      <w:r w:rsidR="00045FE4" w:rsidRPr="00B25B82">
        <w:rPr>
          <w:rFonts w:ascii="Garamond" w:hAnsi="Garamond" w:cs="Times New Roman"/>
          <w:sz w:val="24"/>
          <w:szCs w:val="24"/>
        </w:rPr>
        <w:t xml:space="preserve"> is mostly lower compared to the o</w:t>
      </w:r>
      <w:r w:rsidR="002C7327" w:rsidRPr="00B25B82">
        <w:rPr>
          <w:rFonts w:ascii="Garamond" w:hAnsi="Garamond" w:cs="Times New Roman"/>
          <w:sz w:val="24"/>
          <w:szCs w:val="24"/>
        </w:rPr>
        <w:t>ne</w:t>
      </w:r>
      <w:r w:rsidR="00FF76D6" w:rsidRPr="00B25B82">
        <w:rPr>
          <w:rFonts w:ascii="Garamond" w:hAnsi="Garamond" w:cs="Times New Roman"/>
          <w:sz w:val="24"/>
          <w:szCs w:val="24"/>
        </w:rPr>
        <w:t>-</w:t>
      </w:r>
      <w:r w:rsidR="002C7327" w:rsidRPr="00B25B82">
        <w:rPr>
          <w:rFonts w:ascii="Garamond" w:hAnsi="Garamond" w:cs="Times New Roman"/>
          <w:sz w:val="24"/>
          <w:szCs w:val="24"/>
        </w:rPr>
        <w:t xml:space="preserve">dimensional sustainable </w:t>
      </w:r>
      <w:r w:rsidR="00045FE4" w:rsidRPr="00B25B82">
        <w:rPr>
          <w:rFonts w:ascii="Garamond" w:hAnsi="Garamond" w:cs="Times New Roman"/>
          <w:sz w:val="24"/>
          <w:szCs w:val="24"/>
        </w:rPr>
        <w:t>models</w:t>
      </w:r>
      <w:r w:rsidRPr="00B25B82">
        <w:rPr>
          <w:rFonts w:ascii="Garamond" w:hAnsi="Garamond" w:cs="Times New Roman"/>
          <w:sz w:val="24"/>
          <w:szCs w:val="24"/>
        </w:rPr>
        <w:t xml:space="preserve"> s</w:t>
      </w:r>
      <w:r w:rsidR="00045FE4" w:rsidRPr="00B25B82">
        <w:rPr>
          <w:rFonts w:ascii="Garamond" w:hAnsi="Garamond" w:cs="Times New Roman"/>
          <w:sz w:val="24"/>
          <w:szCs w:val="24"/>
        </w:rPr>
        <w:t>how</w:t>
      </w:r>
      <w:r w:rsidR="00FF76D6" w:rsidRPr="00B25B82">
        <w:rPr>
          <w:rFonts w:ascii="Garamond" w:hAnsi="Garamond" w:cs="Times New Roman"/>
          <w:sz w:val="24"/>
          <w:szCs w:val="24"/>
        </w:rPr>
        <w:t>s</w:t>
      </w:r>
      <w:r w:rsidR="00045FE4" w:rsidRPr="00B25B82">
        <w:rPr>
          <w:rFonts w:ascii="Garamond" w:hAnsi="Garamond" w:cs="Times New Roman"/>
          <w:sz w:val="24"/>
          <w:szCs w:val="24"/>
        </w:rPr>
        <w:t xml:space="preserve"> that the pricing model does not overestimate the price effect</w:t>
      </w:r>
      <w:r w:rsidR="002C7327" w:rsidRPr="00B25B82">
        <w:rPr>
          <w:rFonts w:ascii="Garamond" w:hAnsi="Garamond" w:cs="Times New Roman"/>
          <w:sz w:val="24"/>
          <w:szCs w:val="24"/>
        </w:rPr>
        <w:t xml:space="preserve">. Thereby </w:t>
      </w:r>
      <w:r w:rsidR="00045FE4" w:rsidRPr="00B25B82">
        <w:rPr>
          <w:rFonts w:ascii="Garamond" w:hAnsi="Garamond" w:cs="Times New Roman"/>
          <w:sz w:val="24"/>
          <w:szCs w:val="24"/>
        </w:rPr>
        <w:t xml:space="preserve">model 7 </w:t>
      </w:r>
      <w:r w:rsidR="002C7327" w:rsidRPr="00B25B82">
        <w:rPr>
          <w:rFonts w:ascii="Garamond" w:hAnsi="Garamond" w:cs="Times New Roman"/>
          <w:sz w:val="24"/>
          <w:szCs w:val="24"/>
        </w:rPr>
        <w:t xml:space="preserve">is </w:t>
      </w:r>
      <w:r w:rsidR="00045FE4" w:rsidRPr="00B25B82">
        <w:rPr>
          <w:rFonts w:ascii="Garamond" w:hAnsi="Garamond" w:cs="Times New Roman"/>
          <w:sz w:val="24"/>
          <w:szCs w:val="24"/>
        </w:rPr>
        <w:t xml:space="preserve">the most conservative model </w:t>
      </w:r>
      <w:r w:rsidR="00BD5FEA" w:rsidRPr="00B25B82">
        <w:rPr>
          <w:rFonts w:ascii="Garamond" w:hAnsi="Garamond" w:cs="Times New Roman"/>
          <w:sz w:val="24"/>
          <w:szCs w:val="24"/>
        </w:rPr>
        <w:t>concerning</w:t>
      </w:r>
      <w:r w:rsidR="00045FE4" w:rsidRPr="00B25B82">
        <w:rPr>
          <w:rFonts w:ascii="Garamond" w:hAnsi="Garamond" w:cs="Times New Roman"/>
          <w:sz w:val="24"/>
          <w:szCs w:val="24"/>
        </w:rPr>
        <w:t xml:space="preserve"> the </w:t>
      </w:r>
      <w:r w:rsidR="006D6EFB" w:rsidRPr="00B25B82">
        <w:rPr>
          <w:rFonts w:ascii="Garamond" w:hAnsi="Garamond" w:cs="Times New Roman"/>
          <w:sz w:val="24"/>
          <w:szCs w:val="24"/>
        </w:rPr>
        <w:t xml:space="preserve">strength of the </w:t>
      </w:r>
      <w:r w:rsidR="002C7327" w:rsidRPr="00B25B82">
        <w:rPr>
          <w:rFonts w:ascii="Garamond" w:hAnsi="Garamond" w:cs="Times New Roman"/>
          <w:sz w:val="24"/>
          <w:szCs w:val="24"/>
        </w:rPr>
        <w:t xml:space="preserve">price </w:t>
      </w:r>
      <w:r w:rsidR="002C7327" w:rsidRPr="00B25B82">
        <w:rPr>
          <w:rFonts w:ascii="Garamond" w:hAnsi="Garamond" w:cs="Times New Roman"/>
          <w:sz w:val="24"/>
          <w:szCs w:val="24"/>
        </w:rPr>
        <w:lastRenderedPageBreak/>
        <w:t>effect of the different sustainable factors</w:t>
      </w:r>
      <w:r w:rsidR="006D6EFB" w:rsidRPr="00B25B82">
        <w:rPr>
          <w:rFonts w:ascii="Garamond" w:hAnsi="Garamond" w:cs="Times New Roman"/>
          <w:sz w:val="24"/>
          <w:szCs w:val="24"/>
        </w:rPr>
        <w:t xml:space="preserve"> by reporting lower coefficients compared to the one-dimensional models</w:t>
      </w:r>
      <w:r w:rsidR="002C7327" w:rsidRPr="00B25B82">
        <w:rPr>
          <w:rFonts w:ascii="Garamond" w:hAnsi="Garamond" w:cs="Times New Roman"/>
          <w:sz w:val="24"/>
          <w:szCs w:val="24"/>
        </w:rPr>
        <w:t>.</w:t>
      </w:r>
    </w:p>
    <w:p w14:paraId="22729EA8" w14:textId="77777777" w:rsidR="0084688C" w:rsidRPr="00273870" w:rsidRDefault="0084688C" w:rsidP="002E0B16">
      <w:pPr>
        <w:spacing w:after="0" w:line="240" w:lineRule="auto"/>
        <w:jc w:val="both"/>
        <w:rPr>
          <w:rFonts w:ascii="Arial" w:hAnsi="Arial" w:cs="Arial"/>
        </w:rPr>
      </w:pPr>
    </w:p>
    <w:tbl>
      <w:tblPr>
        <w:tblW w:w="10620" w:type="dxa"/>
        <w:tblInd w:w="-180" w:type="dxa"/>
        <w:tblLayout w:type="fixed"/>
        <w:tblLook w:val="04A0" w:firstRow="1" w:lastRow="0" w:firstColumn="1" w:lastColumn="0" w:noHBand="0" w:noVBand="1"/>
      </w:tblPr>
      <w:tblGrid>
        <w:gridCol w:w="3060"/>
        <w:gridCol w:w="990"/>
        <w:gridCol w:w="90"/>
        <w:gridCol w:w="720"/>
        <w:gridCol w:w="990"/>
        <w:gridCol w:w="90"/>
        <w:gridCol w:w="720"/>
        <w:gridCol w:w="810"/>
        <w:gridCol w:w="180"/>
        <w:gridCol w:w="90"/>
        <w:gridCol w:w="720"/>
        <w:gridCol w:w="1134"/>
        <w:gridCol w:w="803"/>
        <w:gridCol w:w="223"/>
      </w:tblGrid>
      <w:tr w:rsidR="00273870" w:rsidRPr="00273870" w14:paraId="12CD1907" w14:textId="77777777" w:rsidTr="00AC411D">
        <w:trPr>
          <w:trHeight w:val="207"/>
        </w:trPr>
        <w:tc>
          <w:tcPr>
            <w:tcW w:w="10620" w:type="dxa"/>
            <w:gridSpan w:val="14"/>
            <w:tcBorders>
              <w:top w:val="nil"/>
              <w:left w:val="nil"/>
              <w:bottom w:val="single" w:sz="4" w:space="0" w:color="auto"/>
              <w:right w:val="nil"/>
            </w:tcBorders>
            <w:noWrap/>
            <w:vAlign w:val="bottom"/>
            <w:hideMark/>
          </w:tcPr>
          <w:p w14:paraId="2F0FF8EB" w14:textId="1D985BCA" w:rsidR="00AD1938" w:rsidRPr="00273870" w:rsidRDefault="00AD1938" w:rsidP="004409BD">
            <w:pPr>
              <w:spacing w:after="0" w:line="240" w:lineRule="auto"/>
              <w:rPr>
                <w:rFonts w:ascii="Garamond" w:eastAsia="Times New Roman" w:hAnsi="Garamond" w:cs="Arial"/>
                <w:b/>
                <w:bCs/>
              </w:rPr>
            </w:pPr>
            <w:bookmarkStart w:id="26" w:name="_Hlk136267611"/>
            <w:r w:rsidRPr="00273870">
              <w:rPr>
                <w:rFonts w:ascii="Garamond" w:eastAsia="Times New Roman" w:hAnsi="Garamond" w:cs="Arial"/>
                <w:b/>
                <w:bCs/>
              </w:rPr>
              <w:t>Table 1</w:t>
            </w:r>
            <w:r w:rsidR="006D6EFB" w:rsidRPr="00273870">
              <w:rPr>
                <w:rFonts w:ascii="Garamond" w:eastAsia="Times New Roman" w:hAnsi="Garamond" w:cs="Arial"/>
                <w:b/>
                <w:bCs/>
              </w:rPr>
              <w:t>4</w:t>
            </w:r>
            <w:r w:rsidRPr="00273870">
              <w:rPr>
                <w:rFonts w:ascii="Garamond" w:eastAsia="Times New Roman" w:hAnsi="Garamond" w:cs="Arial"/>
                <w:b/>
                <w:bCs/>
              </w:rPr>
              <w:t xml:space="preserve">B: </w:t>
            </w:r>
            <w:r w:rsidRPr="00273870">
              <w:rPr>
                <w:rFonts w:ascii="Garamond" w:eastAsia="Times New Roman" w:hAnsi="Garamond" w:cs="Arial"/>
              </w:rPr>
              <w:t xml:space="preserve">Semi-Log </w:t>
            </w:r>
            <w:r w:rsidR="00597C27">
              <w:rPr>
                <w:rFonts w:ascii="Garamond" w:eastAsia="Times New Roman" w:hAnsi="Garamond" w:cs="Arial"/>
              </w:rPr>
              <w:t xml:space="preserve">Hedonic </w:t>
            </w:r>
            <w:r w:rsidRPr="00273870">
              <w:rPr>
                <w:rFonts w:ascii="Garamond" w:eastAsia="Times New Roman" w:hAnsi="Garamond" w:cs="Arial"/>
              </w:rPr>
              <w:t>Pricing Model Results of the Sample Including Observations with Missing Energy Label</w:t>
            </w:r>
            <w:r w:rsidR="00597C27">
              <w:rPr>
                <w:rFonts w:ascii="Garamond" w:eastAsia="Times New Roman" w:hAnsi="Garamond" w:cs="Arial"/>
              </w:rPr>
              <w:t>s</w:t>
            </w:r>
          </w:p>
        </w:tc>
      </w:tr>
      <w:tr w:rsidR="00273870" w:rsidRPr="00273870" w14:paraId="4AE3CD28" w14:textId="77777777" w:rsidTr="006B655D">
        <w:trPr>
          <w:gridAfter w:val="1"/>
          <w:wAfter w:w="223" w:type="dxa"/>
          <w:trHeight w:val="61"/>
        </w:trPr>
        <w:tc>
          <w:tcPr>
            <w:tcW w:w="3060" w:type="dxa"/>
            <w:tcBorders>
              <w:top w:val="nil"/>
              <w:left w:val="nil"/>
              <w:bottom w:val="single" w:sz="4" w:space="0" w:color="auto"/>
              <w:right w:val="nil"/>
            </w:tcBorders>
            <w:noWrap/>
            <w:vAlign w:val="bottom"/>
          </w:tcPr>
          <w:p w14:paraId="6145EA39" w14:textId="77777777" w:rsidR="00AD1938" w:rsidRPr="00273870" w:rsidRDefault="00AD1938" w:rsidP="004409BD">
            <w:pPr>
              <w:spacing w:after="0" w:line="240" w:lineRule="auto"/>
              <w:rPr>
                <w:rFonts w:ascii="Garamond" w:eastAsia="Times New Roman" w:hAnsi="Garamond" w:cs="Arial"/>
                <w:sz w:val="20"/>
                <w:szCs w:val="20"/>
              </w:rPr>
            </w:pPr>
          </w:p>
        </w:tc>
        <w:tc>
          <w:tcPr>
            <w:tcW w:w="1800" w:type="dxa"/>
            <w:gridSpan w:val="3"/>
            <w:tcBorders>
              <w:top w:val="nil"/>
              <w:left w:val="single" w:sz="4" w:space="0" w:color="auto"/>
              <w:bottom w:val="single" w:sz="4" w:space="0" w:color="auto"/>
              <w:right w:val="nil"/>
            </w:tcBorders>
            <w:hideMark/>
          </w:tcPr>
          <w:p w14:paraId="52376DE3" w14:textId="77777777" w:rsidR="00AD1938" w:rsidRPr="006B655D" w:rsidRDefault="00AD1938" w:rsidP="00AC411D">
            <w:pPr>
              <w:spacing w:after="0" w:line="240" w:lineRule="auto"/>
              <w:jc w:val="center"/>
              <w:rPr>
                <w:rFonts w:ascii="Garamond" w:eastAsia="Times New Roman" w:hAnsi="Garamond" w:cs="Arial"/>
                <w:b/>
                <w:bCs/>
                <w:sz w:val="20"/>
                <w:szCs w:val="20"/>
              </w:rPr>
            </w:pPr>
            <w:r w:rsidRPr="006B655D">
              <w:rPr>
                <w:rFonts w:ascii="Garamond" w:eastAsia="Times New Roman" w:hAnsi="Garamond" w:cs="Arial"/>
                <w:b/>
                <w:bCs/>
                <w:sz w:val="20"/>
                <w:szCs w:val="20"/>
              </w:rPr>
              <w:t>Model 4</w:t>
            </w:r>
          </w:p>
        </w:tc>
        <w:tc>
          <w:tcPr>
            <w:tcW w:w="1800" w:type="dxa"/>
            <w:gridSpan w:val="3"/>
            <w:tcBorders>
              <w:top w:val="nil"/>
              <w:left w:val="single" w:sz="4" w:space="0" w:color="auto"/>
              <w:bottom w:val="single" w:sz="4" w:space="0" w:color="auto"/>
              <w:right w:val="nil"/>
            </w:tcBorders>
          </w:tcPr>
          <w:p w14:paraId="337F8DDC" w14:textId="77777777" w:rsidR="00AD1938" w:rsidRPr="006B655D" w:rsidRDefault="00AD1938" w:rsidP="00AC411D">
            <w:pPr>
              <w:spacing w:after="0" w:line="240" w:lineRule="auto"/>
              <w:jc w:val="center"/>
              <w:rPr>
                <w:rFonts w:ascii="Garamond" w:eastAsia="Times New Roman" w:hAnsi="Garamond" w:cs="Arial"/>
                <w:b/>
                <w:bCs/>
                <w:sz w:val="20"/>
                <w:szCs w:val="20"/>
              </w:rPr>
            </w:pPr>
            <w:r w:rsidRPr="006B655D">
              <w:rPr>
                <w:rFonts w:ascii="Garamond" w:eastAsia="Times New Roman" w:hAnsi="Garamond" w:cs="Arial"/>
                <w:b/>
                <w:bCs/>
                <w:sz w:val="20"/>
                <w:szCs w:val="20"/>
              </w:rPr>
              <w:t>Model 5</w:t>
            </w:r>
          </w:p>
        </w:tc>
        <w:tc>
          <w:tcPr>
            <w:tcW w:w="1800" w:type="dxa"/>
            <w:gridSpan w:val="4"/>
            <w:tcBorders>
              <w:top w:val="nil"/>
              <w:left w:val="single" w:sz="4" w:space="0" w:color="auto"/>
              <w:bottom w:val="single" w:sz="4" w:space="0" w:color="auto"/>
              <w:right w:val="nil"/>
            </w:tcBorders>
          </w:tcPr>
          <w:p w14:paraId="3F71F615" w14:textId="77777777" w:rsidR="00AD1938" w:rsidRPr="006B655D" w:rsidRDefault="00AD1938" w:rsidP="00AC411D">
            <w:pPr>
              <w:spacing w:after="0" w:line="240" w:lineRule="auto"/>
              <w:jc w:val="center"/>
              <w:rPr>
                <w:rFonts w:ascii="Garamond" w:eastAsia="Times New Roman" w:hAnsi="Garamond" w:cs="Arial"/>
                <w:b/>
                <w:bCs/>
                <w:sz w:val="20"/>
                <w:szCs w:val="20"/>
              </w:rPr>
            </w:pPr>
            <w:r w:rsidRPr="006B655D">
              <w:rPr>
                <w:rFonts w:ascii="Garamond" w:eastAsia="Times New Roman" w:hAnsi="Garamond" w:cs="Arial"/>
                <w:b/>
                <w:bCs/>
                <w:sz w:val="20"/>
                <w:szCs w:val="20"/>
              </w:rPr>
              <w:t>Model 6</w:t>
            </w:r>
          </w:p>
        </w:tc>
        <w:tc>
          <w:tcPr>
            <w:tcW w:w="1937" w:type="dxa"/>
            <w:gridSpan w:val="2"/>
            <w:tcBorders>
              <w:top w:val="nil"/>
              <w:left w:val="single" w:sz="4" w:space="0" w:color="auto"/>
              <w:bottom w:val="single" w:sz="4" w:space="0" w:color="auto"/>
              <w:right w:val="nil"/>
            </w:tcBorders>
          </w:tcPr>
          <w:p w14:paraId="11FA5035" w14:textId="77777777" w:rsidR="00AD1938" w:rsidRPr="006B655D" w:rsidRDefault="00AD1938" w:rsidP="00AC411D">
            <w:pPr>
              <w:spacing w:after="0" w:line="240" w:lineRule="auto"/>
              <w:jc w:val="center"/>
              <w:rPr>
                <w:rFonts w:ascii="Garamond" w:eastAsia="Times New Roman" w:hAnsi="Garamond" w:cs="Arial"/>
                <w:b/>
                <w:bCs/>
                <w:sz w:val="20"/>
                <w:szCs w:val="20"/>
              </w:rPr>
            </w:pPr>
            <w:r w:rsidRPr="006B655D">
              <w:rPr>
                <w:rFonts w:ascii="Garamond" w:eastAsia="Times New Roman" w:hAnsi="Garamond" w:cs="Arial"/>
                <w:b/>
                <w:bCs/>
                <w:sz w:val="20"/>
                <w:szCs w:val="20"/>
              </w:rPr>
              <w:t>Model 7</w:t>
            </w:r>
          </w:p>
        </w:tc>
      </w:tr>
      <w:tr w:rsidR="00273870" w:rsidRPr="00273870" w14:paraId="234D94BE" w14:textId="77777777" w:rsidTr="006B655D">
        <w:trPr>
          <w:gridAfter w:val="1"/>
          <w:wAfter w:w="223" w:type="dxa"/>
          <w:trHeight w:val="207"/>
        </w:trPr>
        <w:tc>
          <w:tcPr>
            <w:tcW w:w="3060" w:type="dxa"/>
            <w:tcBorders>
              <w:top w:val="single" w:sz="4" w:space="0" w:color="auto"/>
              <w:left w:val="nil"/>
              <w:bottom w:val="single" w:sz="4" w:space="0" w:color="auto"/>
              <w:right w:val="single" w:sz="4" w:space="0" w:color="auto"/>
            </w:tcBorders>
            <w:noWrap/>
            <w:vAlign w:val="bottom"/>
            <w:hideMark/>
          </w:tcPr>
          <w:p w14:paraId="20425173" w14:textId="77777777" w:rsidR="00AD1938" w:rsidRPr="00273870" w:rsidRDefault="00AD1938" w:rsidP="004409BD">
            <w:pPr>
              <w:spacing w:after="0" w:line="240" w:lineRule="auto"/>
              <w:rPr>
                <w:rFonts w:ascii="Garamond" w:eastAsia="Times New Roman" w:hAnsi="Garamond" w:cs="Arial"/>
                <w:sz w:val="20"/>
                <w:szCs w:val="20"/>
              </w:rPr>
            </w:pPr>
            <w:r w:rsidRPr="00273870">
              <w:rPr>
                <w:rFonts w:ascii="Garamond" w:eastAsia="Times New Roman" w:hAnsi="Garamond" w:cs="Arial"/>
                <w:sz w:val="20"/>
                <w:szCs w:val="20"/>
              </w:rPr>
              <w:t xml:space="preserve">              </w:t>
            </w:r>
          </w:p>
        </w:tc>
        <w:tc>
          <w:tcPr>
            <w:tcW w:w="990" w:type="dxa"/>
            <w:tcBorders>
              <w:top w:val="single" w:sz="4" w:space="0" w:color="auto"/>
              <w:left w:val="nil"/>
              <w:bottom w:val="single" w:sz="4" w:space="0" w:color="auto"/>
            </w:tcBorders>
            <w:noWrap/>
            <w:hideMark/>
          </w:tcPr>
          <w:p w14:paraId="2B3B5B0E" w14:textId="77777777" w:rsidR="00AD1938" w:rsidRPr="006B655D" w:rsidRDefault="00AD1938" w:rsidP="006B655D">
            <w:pPr>
              <w:spacing w:after="0" w:line="240" w:lineRule="auto"/>
              <w:rPr>
                <w:rFonts w:ascii="Garamond" w:eastAsia="Times New Roman" w:hAnsi="Garamond" w:cs="Arial"/>
                <w:b/>
                <w:bCs/>
                <w:sz w:val="20"/>
                <w:szCs w:val="20"/>
              </w:rPr>
            </w:pPr>
            <w:r w:rsidRPr="006B655D">
              <w:rPr>
                <w:rFonts w:ascii="Garamond" w:eastAsia="Times New Roman" w:hAnsi="Garamond" w:cs="Arial"/>
                <w:b/>
                <w:bCs/>
                <w:sz w:val="20"/>
                <w:szCs w:val="20"/>
              </w:rPr>
              <w:t>Coef.</w:t>
            </w:r>
          </w:p>
        </w:tc>
        <w:tc>
          <w:tcPr>
            <w:tcW w:w="810" w:type="dxa"/>
            <w:gridSpan w:val="2"/>
            <w:tcBorders>
              <w:top w:val="single" w:sz="4" w:space="0" w:color="auto"/>
              <w:bottom w:val="single" w:sz="4" w:space="0" w:color="auto"/>
              <w:right w:val="single" w:sz="4" w:space="0" w:color="auto"/>
            </w:tcBorders>
            <w:noWrap/>
            <w:hideMark/>
          </w:tcPr>
          <w:p w14:paraId="1F20FD5B" w14:textId="7E084E41" w:rsidR="00AD1938" w:rsidRPr="006B655D" w:rsidRDefault="00AD1938" w:rsidP="00AC411D">
            <w:pPr>
              <w:spacing w:after="0" w:line="240" w:lineRule="auto"/>
              <w:jc w:val="center"/>
              <w:rPr>
                <w:rFonts w:ascii="Garamond" w:eastAsia="Times New Roman" w:hAnsi="Garamond" w:cs="Arial"/>
                <w:b/>
                <w:bCs/>
                <w:sz w:val="20"/>
                <w:szCs w:val="20"/>
              </w:rPr>
            </w:pPr>
            <w:r w:rsidRPr="006B655D">
              <w:rPr>
                <w:rFonts w:ascii="Garamond" w:eastAsia="Times New Roman" w:hAnsi="Garamond" w:cs="Arial"/>
                <w:b/>
                <w:bCs/>
                <w:sz w:val="20"/>
                <w:szCs w:val="20"/>
              </w:rPr>
              <w:t>Stder</w:t>
            </w:r>
            <w:r w:rsidR="00D2099C" w:rsidRPr="006B655D">
              <w:rPr>
                <w:rFonts w:ascii="Garamond" w:eastAsia="Times New Roman" w:hAnsi="Garamond" w:cs="Arial"/>
                <w:b/>
                <w:bCs/>
                <w:sz w:val="20"/>
                <w:szCs w:val="20"/>
              </w:rPr>
              <w:t>r.</w:t>
            </w:r>
          </w:p>
        </w:tc>
        <w:tc>
          <w:tcPr>
            <w:tcW w:w="990" w:type="dxa"/>
            <w:tcBorders>
              <w:top w:val="single" w:sz="4" w:space="0" w:color="auto"/>
              <w:left w:val="single" w:sz="4" w:space="0" w:color="auto"/>
              <w:bottom w:val="single" w:sz="4" w:space="0" w:color="auto"/>
            </w:tcBorders>
          </w:tcPr>
          <w:p w14:paraId="4FA45AA8" w14:textId="6AB4E662" w:rsidR="00AD1938" w:rsidRPr="006B655D" w:rsidRDefault="00AD1938" w:rsidP="006B655D">
            <w:pPr>
              <w:spacing w:after="0" w:line="240" w:lineRule="auto"/>
              <w:rPr>
                <w:rFonts w:ascii="Garamond" w:eastAsia="Times New Roman" w:hAnsi="Garamond" w:cs="Arial"/>
                <w:b/>
                <w:bCs/>
                <w:sz w:val="20"/>
                <w:szCs w:val="20"/>
              </w:rPr>
            </w:pPr>
            <w:r w:rsidRPr="006B655D">
              <w:rPr>
                <w:rFonts w:ascii="Garamond" w:eastAsia="Times New Roman" w:hAnsi="Garamond" w:cs="Arial"/>
                <w:b/>
                <w:bCs/>
                <w:sz w:val="20"/>
                <w:szCs w:val="20"/>
              </w:rPr>
              <w:t>Coef.</w:t>
            </w:r>
          </w:p>
        </w:tc>
        <w:tc>
          <w:tcPr>
            <w:tcW w:w="810" w:type="dxa"/>
            <w:gridSpan w:val="2"/>
            <w:tcBorders>
              <w:top w:val="single" w:sz="4" w:space="0" w:color="auto"/>
              <w:bottom w:val="single" w:sz="4" w:space="0" w:color="auto"/>
              <w:right w:val="single" w:sz="4" w:space="0" w:color="auto"/>
            </w:tcBorders>
          </w:tcPr>
          <w:p w14:paraId="6F36CD9F" w14:textId="77777777" w:rsidR="00AD1938" w:rsidRPr="006B655D" w:rsidRDefault="00AD1938" w:rsidP="00AC411D">
            <w:pPr>
              <w:spacing w:after="0" w:line="240" w:lineRule="auto"/>
              <w:jc w:val="center"/>
              <w:rPr>
                <w:rFonts w:ascii="Garamond" w:eastAsia="Times New Roman" w:hAnsi="Garamond" w:cs="Arial"/>
                <w:b/>
                <w:bCs/>
                <w:sz w:val="20"/>
                <w:szCs w:val="20"/>
              </w:rPr>
            </w:pPr>
            <w:r w:rsidRPr="006B655D">
              <w:rPr>
                <w:rFonts w:ascii="Garamond" w:eastAsia="Times New Roman" w:hAnsi="Garamond" w:cs="Arial"/>
                <w:b/>
                <w:bCs/>
                <w:sz w:val="20"/>
                <w:szCs w:val="20"/>
              </w:rPr>
              <w:t>Stderr.</w:t>
            </w:r>
          </w:p>
        </w:tc>
        <w:tc>
          <w:tcPr>
            <w:tcW w:w="810" w:type="dxa"/>
            <w:tcBorders>
              <w:top w:val="single" w:sz="4" w:space="0" w:color="auto"/>
              <w:left w:val="single" w:sz="4" w:space="0" w:color="auto"/>
              <w:bottom w:val="single" w:sz="4" w:space="0" w:color="auto"/>
            </w:tcBorders>
          </w:tcPr>
          <w:p w14:paraId="247B50DD" w14:textId="77777777" w:rsidR="00AD1938" w:rsidRPr="006B655D" w:rsidRDefault="00AD1938" w:rsidP="006B655D">
            <w:pPr>
              <w:spacing w:after="0" w:line="240" w:lineRule="auto"/>
              <w:rPr>
                <w:rFonts w:ascii="Garamond" w:eastAsia="Times New Roman" w:hAnsi="Garamond" w:cs="Arial"/>
                <w:b/>
                <w:bCs/>
                <w:sz w:val="20"/>
                <w:szCs w:val="20"/>
              </w:rPr>
            </w:pPr>
            <w:r w:rsidRPr="006B655D">
              <w:rPr>
                <w:rFonts w:ascii="Garamond" w:eastAsia="Times New Roman" w:hAnsi="Garamond" w:cs="Arial"/>
                <w:b/>
                <w:bCs/>
                <w:sz w:val="20"/>
                <w:szCs w:val="20"/>
              </w:rPr>
              <w:t>Coef.</w:t>
            </w:r>
          </w:p>
        </w:tc>
        <w:tc>
          <w:tcPr>
            <w:tcW w:w="990" w:type="dxa"/>
            <w:gridSpan w:val="3"/>
            <w:tcBorders>
              <w:top w:val="single" w:sz="4" w:space="0" w:color="auto"/>
              <w:bottom w:val="single" w:sz="4" w:space="0" w:color="auto"/>
              <w:right w:val="single" w:sz="4" w:space="0" w:color="auto"/>
            </w:tcBorders>
          </w:tcPr>
          <w:p w14:paraId="29D9EAC1" w14:textId="7B39AC80" w:rsidR="00AD1938" w:rsidRPr="006B655D" w:rsidRDefault="00AD1938" w:rsidP="00AC411D">
            <w:pPr>
              <w:spacing w:after="0" w:line="240" w:lineRule="auto"/>
              <w:jc w:val="center"/>
              <w:rPr>
                <w:rFonts w:ascii="Garamond" w:eastAsia="Times New Roman" w:hAnsi="Garamond" w:cs="Arial"/>
                <w:b/>
                <w:bCs/>
                <w:sz w:val="20"/>
                <w:szCs w:val="20"/>
              </w:rPr>
            </w:pPr>
            <w:r w:rsidRPr="006B655D">
              <w:rPr>
                <w:rFonts w:ascii="Garamond" w:eastAsia="Times New Roman" w:hAnsi="Garamond" w:cs="Arial"/>
                <w:b/>
                <w:bCs/>
                <w:sz w:val="20"/>
                <w:szCs w:val="20"/>
              </w:rPr>
              <w:t>Stderr</w:t>
            </w:r>
          </w:p>
        </w:tc>
        <w:tc>
          <w:tcPr>
            <w:tcW w:w="1134" w:type="dxa"/>
            <w:tcBorders>
              <w:top w:val="single" w:sz="4" w:space="0" w:color="auto"/>
              <w:left w:val="single" w:sz="4" w:space="0" w:color="auto"/>
              <w:bottom w:val="single" w:sz="4" w:space="0" w:color="auto"/>
            </w:tcBorders>
          </w:tcPr>
          <w:p w14:paraId="280FB7FF" w14:textId="77777777" w:rsidR="00AD1938" w:rsidRPr="006B655D" w:rsidRDefault="00AD1938" w:rsidP="006B655D">
            <w:pPr>
              <w:spacing w:after="0" w:line="240" w:lineRule="auto"/>
              <w:rPr>
                <w:rFonts w:ascii="Garamond" w:eastAsia="Times New Roman" w:hAnsi="Garamond" w:cs="Arial"/>
                <w:b/>
                <w:bCs/>
                <w:sz w:val="20"/>
                <w:szCs w:val="20"/>
              </w:rPr>
            </w:pPr>
            <w:r w:rsidRPr="006B655D">
              <w:rPr>
                <w:rFonts w:ascii="Garamond" w:eastAsia="Times New Roman" w:hAnsi="Garamond" w:cs="Arial"/>
                <w:b/>
                <w:bCs/>
                <w:sz w:val="20"/>
                <w:szCs w:val="20"/>
              </w:rPr>
              <w:t>Coef.</w:t>
            </w:r>
          </w:p>
        </w:tc>
        <w:tc>
          <w:tcPr>
            <w:tcW w:w="803" w:type="dxa"/>
            <w:tcBorders>
              <w:top w:val="single" w:sz="4" w:space="0" w:color="auto"/>
              <w:bottom w:val="single" w:sz="4" w:space="0" w:color="auto"/>
              <w:right w:val="nil"/>
            </w:tcBorders>
          </w:tcPr>
          <w:p w14:paraId="7E1268DB" w14:textId="77777777" w:rsidR="00AD1938" w:rsidRPr="006B655D" w:rsidRDefault="00AD1938" w:rsidP="00AC411D">
            <w:pPr>
              <w:spacing w:after="0" w:line="240" w:lineRule="auto"/>
              <w:jc w:val="center"/>
              <w:rPr>
                <w:rFonts w:ascii="Garamond" w:eastAsia="Times New Roman" w:hAnsi="Garamond" w:cs="Arial"/>
                <w:b/>
                <w:bCs/>
                <w:sz w:val="20"/>
                <w:szCs w:val="20"/>
              </w:rPr>
            </w:pPr>
            <w:r w:rsidRPr="006B655D">
              <w:rPr>
                <w:rFonts w:ascii="Garamond" w:eastAsia="Times New Roman" w:hAnsi="Garamond" w:cs="Arial"/>
                <w:b/>
                <w:bCs/>
                <w:sz w:val="20"/>
                <w:szCs w:val="20"/>
              </w:rPr>
              <w:t>Stderr.</w:t>
            </w:r>
          </w:p>
        </w:tc>
      </w:tr>
      <w:tr w:rsidR="00273870" w:rsidRPr="00273870" w14:paraId="04E28341" w14:textId="77777777" w:rsidTr="00AC411D">
        <w:trPr>
          <w:gridAfter w:val="1"/>
          <w:wAfter w:w="223" w:type="dxa"/>
          <w:trHeight w:val="207"/>
        </w:trPr>
        <w:tc>
          <w:tcPr>
            <w:tcW w:w="3060" w:type="dxa"/>
            <w:tcBorders>
              <w:top w:val="single" w:sz="4" w:space="0" w:color="auto"/>
              <w:left w:val="nil"/>
              <w:bottom w:val="nil"/>
              <w:right w:val="single" w:sz="4" w:space="0" w:color="auto"/>
            </w:tcBorders>
            <w:noWrap/>
            <w:vAlign w:val="bottom"/>
            <w:hideMark/>
          </w:tcPr>
          <w:p w14:paraId="7250082C" w14:textId="77777777" w:rsidR="00AD1938" w:rsidRPr="00273870" w:rsidRDefault="00AD1938" w:rsidP="004409BD">
            <w:pPr>
              <w:spacing w:after="0" w:line="240" w:lineRule="auto"/>
              <w:rPr>
                <w:rFonts w:ascii="Garamond" w:eastAsia="Times New Roman" w:hAnsi="Garamond" w:cs="Arial"/>
                <w:sz w:val="20"/>
                <w:szCs w:val="20"/>
              </w:rPr>
            </w:pPr>
            <w:r w:rsidRPr="00273870">
              <w:rPr>
                <w:rFonts w:ascii="Garamond" w:eastAsia="Times New Roman" w:hAnsi="Garamond" w:cs="Arial"/>
                <w:sz w:val="20"/>
                <w:szCs w:val="20"/>
              </w:rPr>
              <w:t xml:space="preserve">Constant             </w:t>
            </w:r>
          </w:p>
        </w:tc>
        <w:tc>
          <w:tcPr>
            <w:tcW w:w="1080" w:type="dxa"/>
            <w:gridSpan w:val="2"/>
            <w:tcBorders>
              <w:top w:val="nil"/>
              <w:left w:val="nil"/>
              <w:bottom w:val="nil"/>
              <w:right w:val="nil"/>
            </w:tcBorders>
            <w:shd w:val="clear" w:color="auto" w:fill="auto"/>
            <w:noWrap/>
            <w:vAlign w:val="bottom"/>
            <w:hideMark/>
          </w:tcPr>
          <w:p w14:paraId="0356874F" w14:textId="77777777" w:rsidR="00AD1938" w:rsidRPr="00273870" w:rsidRDefault="00AD1938" w:rsidP="004409BD">
            <w:pPr>
              <w:spacing w:after="0" w:line="240" w:lineRule="auto"/>
              <w:rPr>
                <w:rFonts w:ascii="Garamond" w:eastAsia="Times New Roman" w:hAnsi="Garamond" w:cs="Arial"/>
                <w:sz w:val="20"/>
                <w:szCs w:val="20"/>
              </w:rPr>
            </w:pPr>
            <w:r w:rsidRPr="00273870">
              <w:rPr>
                <w:rFonts w:ascii="Garamond" w:hAnsi="Garamond" w:cs="Arial"/>
                <w:sz w:val="20"/>
                <w:szCs w:val="20"/>
              </w:rPr>
              <w:t>12.129***</w:t>
            </w:r>
          </w:p>
        </w:tc>
        <w:tc>
          <w:tcPr>
            <w:tcW w:w="720" w:type="dxa"/>
            <w:tcBorders>
              <w:top w:val="nil"/>
              <w:left w:val="nil"/>
              <w:bottom w:val="nil"/>
              <w:right w:val="nil"/>
            </w:tcBorders>
            <w:shd w:val="clear" w:color="auto" w:fill="auto"/>
            <w:noWrap/>
            <w:vAlign w:val="bottom"/>
            <w:hideMark/>
          </w:tcPr>
          <w:p w14:paraId="299196FA" w14:textId="77777777" w:rsidR="00AD1938" w:rsidRPr="00273870" w:rsidRDefault="00AD1938" w:rsidP="004409BD">
            <w:pPr>
              <w:spacing w:after="0" w:line="240" w:lineRule="auto"/>
              <w:rPr>
                <w:rFonts w:ascii="Garamond" w:eastAsia="Times New Roman" w:hAnsi="Garamond" w:cs="Arial"/>
                <w:sz w:val="20"/>
                <w:szCs w:val="20"/>
              </w:rPr>
            </w:pPr>
            <w:r w:rsidRPr="00273870">
              <w:rPr>
                <w:rFonts w:ascii="Garamond" w:hAnsi="Garamond" w:cs="Arial"/>
                <w:sz w:val="20"/>
                <w:szCs w:val="20"/>
              </w:rPr>
              <w:t>0.12</w:t>
            </w:r>
          </w:p>
        </w:tc>
        <w:tc>
          <w:tcPr>
            <w:tcW w:w="1080" w:type="dxa"/>
            <w:gridSpan w:val="2"/>
            <w:tcBorders>
              <w:top w:val="nil"/>
              <w:left w:val="nil"/>
              <w:bottom w:val="nil"/>
              <w:right w:val="nil"/>
            </w:tcBorders>
            <w:shd w:val="clear" w:color="auto" w:fill="auto"/>
            <w:vAlign w:val="bottom"/>
          </w:tcPr>
          <w:p w14:paraId="5159ADEA" w14:textId="78638193" w:rsidR="00AD1938" w:rsidRPr="00273870" w:rsidRDefault="00597C27" w:rsidP="004409BD">
            <w:pPr>
              <w:spacing w:after="0" w:line="240" w:lineRule="auto"/>
              <w:rPr>
                <w:rFonts w:ascii="Garamond" w:hAnsi="Garamond" w:cs="Arial"/>
                <w:sz w:val="20"/>
                <w:szCs w:val="20"/>
              </w:rPr>
            </w:pPr>
            <w:r>
              <w:rPr>
                <w:rFonts w:ascii="Garamond" w:hAnsi="Garamond" w:cs="Arial"/>
                <w:sz w:val="20"/>
                <w:szCs w:val="20"/>
              </w:rPr>
              <w:t xml:space="preserve"> </w:t>
            </w:r>
            <w:r w:rsidR="00AD1938" w:rsidRPr="00273870">
              <w:rPr>
                <w:rFonts w:ascii="Garamond" w:hAnsi="Garamond" w:cs="Arial"/>
                <w:sz w:val="20"/>
                <w:szCs w:val="20"/>
              </w:rPr>
              <w:t>12.137***</w:t>
            </w:r>
          </w:p>
        </w:tc>
        <w:tc>
          <w:tcPr>
            <w:tcW w:w="720" w:type="dxa"/>
            <w:tcBorders>
              <w:top w:val="nil"/>
              <w:left w:val="nil"/>
              <w:bottom w:val="nil"/>
              <w:right w:val="nil"/>
            </w:tcBorders>
            <w:shd w:val="clear" w:color="auto" w:fill="auto"/>
            <w:vAlign w:val="bottom"/>
          </w:tcPr>
          <w:p w14:paraId="7871D394"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0.11</w:t>
            </w:r>
          </w:p>
        </w:tc>
        <w:tc>
          <w:tcPr>
            <w:tcW w:w="1080" w:type="dxa"/>
            <w:gridSpan w:val="3"/>
            <w:tcBorders>
              <w:top w:val="nil"/>
              <w:left w:val="nil"/>
              <w:bottom w:val="nil"/>
              <w:right w:val="nil"/>
            </w:tcBorders>
            <w:shd w:val="clear" w:color="auto" w:fill="auto"/>
            <w:vAlign w:val="bottom"/>
          </w:tcPr>
          <w:p w14:paraId="41CED258" w14:textId="72852245" w:rsidR="00AD1938" w:rsidRPr="00273870" w:rsidRDefault="006D6EFB" w:rsidP="004409BD">
            <w:pPr>
              <w:spacing w:after="0" w:line="240" w:lineRule="auto"/>
              <w:rPr>
                <w:rFonts w:ascii="Garamond" w:hAnsi="Garamond" w:cs="Arial"/>
                <w:sz w:val="20"/>
                <w:szCs w:val="20"/>
              </w:rPr>
            </w:pPr>
            <w:r w:rsidRPr="00273870">
              <w:rPr>
                <w:rFonts w:ascii="Garamond" w:hAnsi="Garamond" w:cs="Arial"/>
                <w:sz w:val="20"/>
                <w:szCs w:val="20"/>
              </w:rPr>
              <w:t xml:space="preserve"> </w:t>
            </w:r>
            <w:r w:rsidR="00AD1938" w:rsidRPr="00273870">
              <w:rPr>
                <w:rFonts w:ascii="Garamond" w:hAnsi="Garamond" w:cs="Arial"/>
                <w:sz w:val="20"/>
                <w:szCs w:val="20"/>
              </w:rPr>
              <w:t>12.0</w:t>
            </w:r>
            <w:r w:rsidRPr="00273870">
              <w:rPr>
                <w:rFonts w:ascii="Garamond" w:hAnsi="Garamond" w:cs="Arial"/>
                <w:sz w:val="20"/>
                <w:szCs w:val="20"/>
              </w:rPr>
              <w:t>49</w:t>
            </w:r>
            <w:r w:rsidR="00AD1938" w:rsidRPr="00273870">
              <w:rPr>
                <w:rFonts w:ascii="Garamond" w:hAnsi="Garamond" w:cs="Arial"/>
                <w:sz w:val="20"/>
                <w:szCs w:val="20"/>
              </w:rPr>
              <w:t>*</w:t>
            </w:r>
            <w:r w:rsidRPr="00273870">
              <w:rPr>
                <w:rFonts w:ascii="Garamond" w:hAnsi="Garamond" w:cs="Arial"/>
                <w:sz w:val="20"/>
                <w:szCs w:val="20"/>
              </w:rPr>
              <w:t>**</w:t>
            </w:r>
          </w:p>
        </w:tc>
        <w:tc>
          <w:tcPr>
            <w:tcW w:w="720" w:type="dxa"/>
            <w:tcBorders>
              <w:top w:val="nil"/>
              <w:left w:val="nil"/>
              <w:bottom w:val="nil"/>
              <w:right w:val="nil"/>
            </w:tcBorders>
            <w:shd w:val="clear" w:color="auto" w:fill="auto"/>
            <w:vAlign w:val="bottom"/>
          </w:tcPr>
          <w:p w14:paraId="3668644B"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0.12</w:t>
            </w:r>
          </w:p>
        </w:tc>
        <w:tc>
          <w:tcPr>
            <w:tcW w:w="1134" w:type="dxa"/>
            <w:tcBorders>
              <w:top w:val="nil"/>
              <w:left w:val="nil"/>
              <w:bottom w:val="nil"/>
              <w:right w:val="nil"/>
            </w:tcBorders>
            <w:shd w:val="clear" w:color="auto" w:fill="auto"/>
            <w:vAlign w:val="bottom"/>
          </w:tcPr>
          <w:p w14:paraId="5DDC616B"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12.662***</w:t>
            </w:r>
          </w:p>
        </w:tc>
        <w:tc>
          <w:tcPr>
            <w:tcW w:w="803" w:type="dxa"/>
            <w:tcBorders>
              <w:top w:val="nil"/>
              <w:left w:val="nil"/>
              <w:bottom w:val="nil"/>
              <w:right w:val="nil"/>
            </w:tcBorders>
            <w:shd w:val="clear" w:color="auto" w:fill="auto"/>
            <w:vAlign w:val="bottom"/>
          </w:tcPr>
          <w:p w14:paraId="6A922D58"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0.07</w:t>
            </w:r>
          </w:p>
        </w:tc>
      </w:tr>
      <w:tr w:rsidR="00273870" w:rsidRPr="00273870" w14:paraId="3E54EA02" w14:textId="77777777" w:rsidTr="00AC411D">
        <w:trPr>
          <w:gridAfter w:val="1"/>
          <w:wAfter w:w="223" w:type="dxa"/>
          <w:trHeight w:val="207"/>
        </w:trPr>
        <w:tc>
          <w:tcPr>
            <w:tcW w:w="3060" w:type="dxa"/>
            <w:tcBorders>
              <w:top w:val="nil"/>
              <w:left w:val="nil"/>
              <w:bottom w:val="nil"/>
              <w:right w:val="single" w:sz="4" w:space="0" w:color="auto"/>
            </w:tcBorders>
            <w:noWrap/>
            <w:vAlign w:val="bottom"/>
            <w:hideMark/>
          </w:tcPr>
          <w:p w14:paraId="00D218E1" w14:textId="77777777" w:rsidR="00AD1938" w:rsidRPr="00273870" w:rsidRDefault="00AD1938" w:rsidP="004409BD">
            <w:pPr>
              <w:spacing w:after="0" w:line="240" w:lineRule="auto"/>
              <w:rPr>
                <w:rFonts w:ascii="Garamond" w:eastAsia="Times New Roman" w:hAnsi="Garamond" w:cs="Arial"/>
                <w:sz w:val="20"/>
                <w:szCs w:val="20"/>
              </w:rPr>
            </w:pPr>
            <w:r w:rsidRPr="00273870">
              <w:rPr>
                <w:rFonts w:ascii="Garamond" w:eastAsia="Times New Roman" w:hAnsi="Garamond" w:cs="Arial"/>
                <w:sz w:val="20"/>
                <w:szCs w:val="20"/>
              </w:rPr>
              <w:t xml:space="preserve">Building surface m²         </w:t>
            </w:r>
          </w:p>
        </w:tc>
        <w:tc>
          <w:tcPr>
            <w:tcW w:w="1080" w:type="dxa"/>
            <w:gridSpan w:val="2"/>
            <w:tcBorders>
              <w:top w:val="nil"/>
              <w:left w:val="nil"/>
              <w:bottom w:val="nil"/>
              <w:right w:val="nil"/>
            </w:tcBorders>
            <w:shd w:val="clear" w:color="auto" w:fill="auto"/>
            <w:noWrap/>
            <w:vAlign w:val="bottom"/>
            <w:hideMark/>
          </w:tcPr>
          <w:p w14:paraId="17110F10" w14:textId="62F79AA4" w:rsidR="00AD1938" w:rsidRPr="00273870" w:rsidRDefault="00AD1938" w:rsidP="004409BD">
            <w:pPr>
              <w:spacing w:after="0" w:line="240" w:lineRule="auto"/>
              <w:rPr>
                <w:rFonts w:ascii="Garamond" w:eastAsia="Times New Roman" w:hAnsi="Garamond" w:cs="Arial"/>
                <w:sz w:val="20"/>
                <w:szCs w:val="20"/>
              </w:rPr>
            </w:pPr>
            <w:r w:rsidRPr="00273870">
              <w:rPr>
                <w:rFonts w:ascii="Garamond" w:hAnsi="Garamond" w:cs="Arial"/>
                <w:sz w:val="20"/>
                <w:szCs w:val="20"/>
              </w:rPr>
              <w:t xml:space="preserve"> 0.015***</w:t>
            </w:r>
          </w:p>
        </w:tc>
        <w:tc>
          <w:tcPr>
            <w:tcW w:w="720" w:type="dxa"/>
            <w:tcBorders>
              <w:top w:val="nil"/>
              <w:left w:val="nil"/>
              <w:bottom w:val="nil"/>
              <w:right w:val="nil"/>
            </w:tcBorders>
            <w:shd w:val="clear" w:color="auto" w:fill="auto"/>
            <w:noWrap/>
            <w:vAlign w:val="bottom"/>
            <w:hideMark/>
          </w:tcPr>
          <w:p w14:paraId="047B8972" w14:textId="77777777" w:rsidR="00AD1938" w:rsidRPr="00273870" w:rsidRDefault="00AD1938" w:rsidP="004409BD">
            <w:pPr>
              <w:spacing w:after="0" w:line="240" w:lineRule="auto"/>
              <w:rPr>
                <w:rFonts w:ascii="Garamond" w:eastAsia="Times New Roman" w:hAnsi="Garamond" w:cs="Arial"/>
                <w:sz w:val="20"/>
                <w:szCs w:val="20"/>
              </w:rPr>
            </w:pPr>
            <w:r w:rsidRPr="00273870">
              <w:rPr>
                <w:rFonts w:ascii="Garamond" w:hAnsi="Garamond" w:cs="Arial"/>
                <w:sz w:val="20"/>
                <w:szCs w:val="20"/>
              </w:rPr>
              <w:t>0.00</w:t>
            </w:r>
          </w:p>
        </w:tc>
        <w:tc>
          <w:tcPr>
            <w:tcW w:w="1080" w:type="dxa"/>
            <w:gridSpan w:val="2"/>
            <w:tcBorders>
              <w:top w:val="nil"/>
              <w:left w:val="nil"/>
              <w:bottom w:val="nil"/>
              <w:right w:val="nil"/>
            </w:tcBorders>
            <w:shd w:val="clear" w:color="auto" w:fill="auto"/>
            <w:vAlign w:val="bottom"/>
          </w:tcPr>
          <w:p w14:paraId="125494F9" w14:textId="271F5744"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 xml:space="preserve"> </w:t>
            </w:r>
            <w:r w:rsidR="00597C27">
              <w:rPr>
                <w:rFonts w:ascii="Garamond" w:hAnsi="Garamond" w:cs="Arial"/>
                <w:sz w:val="20"/>
                <w:szCs w:val="20"/>
              </w:rPr>
              <w:t xml:space="preserve"> </w:t>
            </w:r>
            <w:r w:rsidRPr="00273870">
              <w:rPr>
                <w:rFonts w:ascii="Garamond" w:hAnsi="Garamond" w:cs="Arial"/>
                <w:sz w:val="20"/>
                <w:szCs w:val="20"/>
              </w:rPr>
              <w:t>0.016***</w:t>
            </w:r>
          </w:p>
        </w:tc>
        <w:tc>
          <w:tcPr>
            <w:tcW w:w="720" w:type="dxa"/>
            <w:tcBorders>
              <w:top w:val="nil"/>
              <w:left w:val="nil"/>
              <w:bottom w:val="nil"/>
              <w:right w:val="nil"/>
            </w:tcBorders>
            <w:shd w:val="clear" w:color="auto" w:fill="auto"/>
            <w:vAlign w:val="bottom"/>
          </w:tcPr>
          <w:p w14:paraId="51E3D947"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0.00</w:t>
            </w:r>
          </w:p>
        </w:tc>
        <w:tc>
          <w:tcPr>
            <w:tcW w:w="1080" w:type="dxa"/>
            <w:gridSpan w:val="3"/>
            <w:tcBorders>
              <w:top w:val="nil"/>
              <w:left w:val="nil"/>
              <w:bottom w:val="nil"/>
              <w:right w:val="nil"/>
            </w:tcBorders>
            <w:shd w:val="clear" w:color="auto" w:fill="auto"/>
            <w:vAlign w:val="bottom"/>
          </w:tcPr>
          <w:p w14:paraId="2D135F8F"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 xml:space="preserve"> 0.016***</w:t>
            </w:r>
          </w:p>
        </w:tc>
        <w:tc>
          <w:tcPr>
            <w:tcW w:w="720" w:type="dxa"/>
            <w:tcBorders>
              <w:top w:val="nil"/>
              <w:left w:val="nil"/>
              <w:bottom w:val="nil"/>
              <w:right w:val="nil"/>
            </w:tcBorders>
            <w:shd w:val="clear" w:color="auto" w:fill="auto"/>
            <w:vAlign w:val="bottom"/>
          </w:tcPr>
          <w:p w14:paraId="5B45BC2D"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0.00</w:t>
            </w:r>
          </w:p>
        </w:tc>
        <w:tc>
          <w:tcPr>
            <w:tcW w:w="1134" w:type="dxa"/>
            <w:tcBorders>
              <w:top w:val="nil"/>
              <w:left w:val="nil"/>
              <w:bottom w:val="nil"/>
              <w:right w:val="nil"/>
            </w:tcBorders>
            <w:shd w:val="clear" w:color="auto" w:fill="auto"/>
            <w:vAlign w:val="bottom"/>
          </w:tcPr>
          <w:p w14:paraId="1D50F247"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 xml:space="preserve"> 0.015***</w:t>
            </w:r>
          </w:p>
        </w:tc>
        <w:tc>
          <w:tcPr>
            <w:tcW w:w="803" w:type="dxa"/>
            <w:tcBorders>
              <w:top w:val="nil"/>
              <w:left w:val="nil"/>
              <w:bottom w:val="nil"/>
              <w:right w:val="nil"/>
            </w:tcBorders>
            <w:shd w:val="clear" w:color="auto" w:fill="auto"/>
            <w:vAlign w:val="bottom"/>
          </w:tcPr>
          <w:p w14:paraId="456B3ECC"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0.00</w:t>
            </w:r>
          </w:p>
        </w:tc>
      </w:tr>
      <w:tr w:rsidR="00273870" w:rsidRPr="00273870" w14:paraId="312C35BA" w14:textId="77777777" w:rsidTr="00AC411D">
        <w:trPr>
          <w:gridAfter w:val="1"/>
          <w:wAfter w:w="223" w:type="dxa"/>
          <w:trHeight w:val="207"/>
        </w:trPr>
        <w:tc>
          <w:tcPr>
            <w:tcW w:w="3060" w:type="dxa"/>
            <w:tcBorders>
              <w:top w:val="nil"/>
              <w:left w:val="nil"/>
              <w:right w:val="single" w:sz="4" w:space="0" w:color="auto"/>
            </w:tcBorders>
            <w:noWrap/>
            <w:vAlign w:val="bottom"/>
          </w:tcPr>
          <w:p w14:paraId="5AA216A8" w14:textId="77777777" w:rsidR="00AD1938" w:rsidRPr="00273870" w:rsidRDefault="00AD1938" w:rsidP="004409BD">
            <w:pPr>
              <w:spacing w:after="0" w:line="240" w:lineRule="auto"/>
              <w:rPr>
                <w:rFonts w:ascii="Garamond" w:eastAsia="Times New Roman" w:hAnsi="Garamond" w:cs="Arial"/>
                <w:sz w:val="20"/>
                <w:szCs w:val="20"/>
              </w:rPr>
            </w:pPr>
            <w:r w:rsidRPr="00273870">
              <w:rPr>
                <w:rFonts w:ascii="Garamond" w:eastAsia="Times New Roman" w:hAnsi="Garamond" w:cs="Arial"/>
                <w:sz w:val="20"/>
                <w:szCs w:val="20"/>
              </w:rPr>
              <w:t xml:space="preserve">sq(Building surface m²)         </w:t>
            </w:r>
          </w:p>
        </w:tc>
        <w:tc>
          <w:tcPr>
            <w:tcW w:w="1080" w:type="dxa"/>
            <w:gridSpan w:val="2"/>
            <w:tcBorders>
              <w:top w:val="nil"/>
              <w:left w:val="nil"/>
              <w:right w:val="nil"/>
            </w:tcBorders>
            <w:shd w:val="clear" w:color="auto" w:fill="auto"/>
            <w:noWrap/>
            <w:vAlign w:val="bottom"/>
          </w:tcPr>
          <w:p w14:paraId="174C1342" w14:textId="32B34229" w:rsidR="00AD1938" w:rsidRPr="00273870" w:rsidRDefault="00AD1938" w:rsidP="004409BD">
            <w:pPr>
              <w:spacing w:after="0" w:line="240" w:lineRule="auto"/>
              <w:rPr>
                <w:rFonts w:ascii="Garamond" w:hAnsi="Garamond" w:cs="Arial"/>
                <w:sz w:val="20"/>
                <w:szCs w:val="20"/>
              </w:rPr>
            </w:pPr>
            <w:r w:rsidRPr="00273870">
              <w:rPr>
                <w:rFonts w:ascii="Garamond" w:eastAsiaTheme="minorEastAsia" w:hAnsi="Garamond" w:cs="Arial"/>
                <w:sz w:val="20"/>
                <w:szCs w:val="20"/>
              </w:rPr>
              <w:t>-</w:t>
            </w:r>
            <m:oMath>
              <m:sSup>
                <m:sSupPr>
                  <m:ctrlPr>
                    <w:rPr>
                      <w:rFonts w:ascii="Cambria Math" w:eastAsia="Times New Roman" w:hAnsi="Cambria Math" w:cs="Arial"/>
                      <w:iCs/>
                      <w:sz w:val="18"/>
                      <w:szCs w:val="18"/>
                    </w:rPr>
                  </m:ctrlPr>
                </m:sSupPr>
                <m:e>
                  <m:r>
                    <m:rPr>
                      <m:sty m:val="p"/>
                    </m:rPr>
                    <w:rPr>
                      <w:rFonts w:ascii="Cambria Math" w:eastAsia="Times New Roman" w:hAnsi="Cambria Math" w:cs="Arial"/>
                      <w:sz w:val="18"/>
                      <w:szCs w:val="18"/>
                    </w:rPr>
                    <m:t>3*10</m:t>
                  </m:r>
                </m:e>
                <m:sup>
                  <m:r>
                    <w:rPr>
                      <w:rFonts w:ascii="Cambria Math" w:eastAsia="Times New Roman" w:hAnsi="Cambria Math" w:cs="Arial"/>
                      <w:sz w:val="18"/>
                      <w:szCs w:val="18"/>
                    </w:rPr>
                    <m:t>5</m:t>
                  </m:r>
                </m:sup>
              </m:sSup>
            </m:oMath>
            <w:r w:rsidRPr="00273870">
              <w:rPr>
                <w:rFonts w:ascii="Garamond" w:hAnsi="Garamond" w:cs="Arial"/>
                <w:iCs/>
                <w:sz w:val="18"/>
                <w:szCs w:val="18"/>
              </w:rPr>
              <w:t>*</w:t>
            </w:r>
            <w:r w:rsidRPr="00273870">
              <w:rPr>
                <w:rFonts w:ascii="Garamond" w:hAnsi="Garamond" w:cs="Arial"/>
                <w:sz w:val="18"/>
                <w:szCs w:val="18"/>
              </w:rPr>
              <w:t>**</w:t>
            </w:r>
          </w:p>
        </w:tc>
        <w:tc>
          <w:tcPr>
            <w:tcW w:w="720" w:type="dxa"/>
            <w:tcBorders>
              <w:top w:val="nil"/>
              <w:left w:val="nil"/>
              <w:right w:val="nil"/>
            </w:tcBorders>
            <w:shd w:val="clear" w:color="auto" w:fill="auto"/>
            <w:noWrap/>
            <w:vAlign w:val="bottom"/>
          </w:tcPr>
          <w:p w14:paraId="5C8B97DA"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0.00</w:t>
            </w:r>
          </w:p>
        </w:tc>
        <w:tc>
          <w:tcPr>
            <w:tcW w:w="1080" w:type="dxa"/>
            <w:gridSpan w:val="2"/>
            <w:tcBorders>
              <w:top w:val="nil"/>
              <w:left w:val="nil"/>
              <w:right w:val="nil"/>
            </w:tcBorders>
            <w:shd w:val="clear" w:color="auto" w:fill="auto"/>
            <w:vAlign w:val="bottom"/>
          </w:tcPr>
          <w:p w14:paraId="724D6DF8" w14:textId="4FF46DBA" w:rsidR="00AD1938" w:rsidRPr="00273870" w:rsidRDefault="00AD1938" w:rsidP="004409BD">
            <w:pPr>
              <w:spacing w:after="0" w:line="240" w:lineRule="auto"/>
              <w:rPr>
                <w:rFonts w:ascii="Garamond" w:hAnsi="Garamond" w:cs="Arial"/>
                <w:sz w:val="18"/>
                <w:szCs w:val="18"/>
              </w:rPr>
            </w:pPr>
            <w:r w:rsidRPr="00273870">
              <w:rPr>
                <w:rFonts w:ascii="Garamond" w:hAnsi="Garamond" w:cs="Arial"/>
                <w:sz w:val="18"/>
                <w:szCs w:val="18"/>
              </w:rPr>
              <w:t>-</w:t>
            </w:r>
            <m:oMath>
              <m:sSup>
                <m:sSupPr>
                  <m:ctrlPr>
                    <w:rPr>
                      <w:rFonts w:ascii="Cambria Math" w:eastAsia="Times New Roman" w:hAnsi="Cambria Math" w:cs="Arial"/>
                      <w:i/>
                      <w:sz w:val="18"/>
                      <w:szCs w:val="18"/>
                    </w:rPr>
                  </m:ctrlPr>
                </m:sSupPr>
                <m:e>
                  <m:r>
                    <w:rPr>
                      <w:rFonts w:ascii="Cambria Math" w:eastAsia="Times New Roman" w:hAnsi="Cambria Math" w:cs="Arial"/>
                      <w:sz w:val="18"/>
                      <w:szCs w:val="18"/>
                    </w:rPr>
                    <m:t>3*10</m:t>
                  </m:r>
                </m:e>
                <m:sup>
                  <m:r>
                    <w:rPr>
                      <w:rFonts w:ascii="Cambria Math" w:eastAsia="Times New Roman" w:hAnsi="Cambria Math" w:cs="Arial"/>
                      <w:sz w:val="18"/>
                      <w:szCs w:val="18"/>
                    </w:rPr>
                    <m:t>5</m:t>
                  </m:r>
                </m:sup>
              </m:sSup>
            </m:oMath>
            <w:r w:rsidRPr="00273870">
              <w:rPr>
                <w:rFonts w:ascii="Garamond" w:hAnsi="Garamond" w:cs="Arial"/>
                <w:sz w:val="18"/>
                <w:szCs w:val="18"/>
              </w:rPr>
              <w:t>***</w:t>
            </w:r>
          </w:p>
        </w:tc>
        <w:tc>
          <w:tcPr>
            <w:tcW w:w="720" w:type="dxa"/>
            <w:tcBorders>
              <w:top w:val="nil"/>
              <w:left w:val="nil"/>
              <w:right w:val="nil"/>
            </w:tcBorders>
            <w:shd w:val="clear" w:color="auto" w:fill="auto"/>
            <w:vAlign w:val="bottom"/>
          </w:tcPr>
          <w:p w14:paraId="1F80B2E4"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0.00</w:t>
            </w:r>
          </w:p>
        </w:tc>
        <w:tc>
          <w:tcPr>
            <w:tcW w:w="1080" w:type="dxa"/>
            <w:gridSpan w:val="3"/>
            <w:tcBorders>
              <w:top w:val="nil"/>
              <w:left w:val="nil"/>
              <w:right w:val="nil"/>
            </w:tcBorders>
            <w:shd w:val="clear" w:color="auto" w:fill="auto"/>
            <w:vAlign w:val="bottom"/>
          </w:tcPr>
          <w:p w14:paraId="275B889B" w14:textId="3C21793C" w:rsidR="00AD1938" w:rsidRPr="00273870" w:rsidRDefault="00AD1938" w:rsidP="004409BD">
            <w:pPr>
              <w:spacing w:after="0" w:line="240" w:lineRule="auto"/>
              <w:rPr>
                <w:rFonts w:ascii="Garamond" w:hAnsi="Garamond" w:cs="Arial"/>
                <w:sz w:val="20"/>
                <w:szCs w:val="20"/>
              </w:rPr>
            </w:pPr>
            <w:r w:rsidRPr="00273870">
              <w:rPr>
                <w:rFonts w:ascii="Garamond" w:eastAsiaTheme="minorEastAsia" w:hAnsi="Garamond" w:cs="Arial"/>
                <w:i/>
                <w:iCs/>
                <w:sz w:val="20"/>
                <w:szCs w:val="20"/>
              </w:rPr>
              <w:t>-</w:t>
            </w:r>
            <m:oMath>
              <m:sSup>
                <m:sSupPr>
                  <m:ctrlPr>
                    <w:rPr>
                      <w:rFonts w:ascii="Cambria Math" w:eastAsia="Times New Roman" w:hAnsi="Cambria Math" w:cs="Arial"/>
                      <w:i/>
                      <w:iCs/>
                      <w:sz w:val="18"/>
                      <w:szCs w:val="18"/>
                    </w:rPr>
                  </m:ctrlPr>
                </m:sSupPr>
                <m:e>
                  <m:r>
                    <w:rPr>
                      <w:rFonts w:ascii="Cambria Math" w:eastAsia="Times New Roman" w:hAnsi="Cambria Math" w:cs="Arial"/>
                      <w:sz w:val="18"/>
                      <w:szCs w:val="18"/>
                    </w:rPr>
                    <m:t>3*10</m:t>
                  </m:r>
                </m:e>
                <m:sup>
                  <m:r>
                    <w:rPr>
                      <w:rFonts w:ascii="Cambria Math" w:eastAsia="Times New Roman" w:hAnsi="Cambria Math" w:cs="Arial"/>
                      <w:sz w:val="18"/>
                      <w:szCs w:val="18"/>
                    </w:rPr>
                    <m:t>5</m:t>
                  </m:r>
                </m:sup>
              </m:sSup>
            </m:oMath>
            <w:r w:rsidRPr="00273870">
              <w:rPr>
                <w:rFonts w:ascii="Garamond" w:hAnsi="Garamond" w:cs="Arial"/>
                <w:sz w:val="18"/>
                <w:szCs w:val="18"/>
              </w:rPr>
              <w:t>***</w:t>
            </w:r>
          </w:p>
        </w:tc>
        <w:tc>
          <w:tcPr>
            <w:tcW w:w="720" w:type="dxa"/>
            <w:tcBorders>
              <w:top w:val="nil"/>
              <w:left w:val="nil"/>
              <w:right w:val="nil"/>
            </w:tcBorders>
            <w:shd w:val="clear" w:color="auto" w:fill="auto"/>
            <w:vAlign w:val="bottom"/>
          </w:tcPr>
          <w:p w14:paraId="7D94697D"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0.00</w:t>
            </w:r>
          </w:p>
        </w:tc>
        <w:tc>
          <w:tcPr>
            <w:tcW w:w="1134" w:type="dxa"/>
            <w:tcBorders>
              <w:top w:val="nil"/>
              <w:left w:val="nil"/>
              <w:right w:val="nil"/>
            </w:tcBorders>
            <w:shd w:val="clear" w:color="auto" w:fill="auto"/>
            <w:vAlign w:val="bottom"/>
          </w:tcPr>
          <w:p w14:paraId="419FCFAE" w14:textId="77777777" w:rsidR="00AD1938" w:rsidRPr="00273870" w:rsidRDefault="00AD1938" w:rsidP="004409BD">
            <w:pPr>
              <w:spacing w:after="0" w:line="240" w:lineRule="auto"/>
              <w:rPr>
                <w:rFonts w:ascii="Garamond" w:hAnsi="Garamond" w:cs="Arial"/>
                <w:sz w:val="18"/>
                <w:szCs w:val="18"/>
              </w:rPr>
            </w:pPr>
            <w:r w:rsidRPr="00273870">
              <w:rPr>
                <w:rFonts w:ascii="Garamond" w:eastAsiaTheme="minorEastAsia" w:hAnsi="Garamond" w:cs="Arial"/>
                <w:sz w:val="18"/>
                <w:szCs w:val="18"/>
              </w:rPr>
              <w:t>-</w:t>
            </w:r>
            <m:oMath>
              <m:sSup>
                <m:sSupPr>
                  <m:ctrlPr>
                    <w:rPr>
                      <w:rFonts w:ascii="Cambria Math" w:eastAsia="Times New Roman" w:hAnsi="Cambria Math" w:cs="Arial"/>
                      <w:i/>
                      <w:sz w:val="18"/>
                      <w:szCs w:val="18"/>
                    </w:rPr>
                  </m:ctrlPr>
                </m:sSupPr>
                <m:e>
                  <m:r>
                    <w:rPr>
                      <w:rFonts w:ascii="Cambria Math" w:eastAsia="Times New Roman" w:hAnsi="Cambria Math" w:cs="Arial"/>
                      <w:sz w:val="18"/>
                      <w:szCs w:val="18"/>
                    </w:rPr>
                    <m:t>3*10</m:t>
                  </m:r>
                </m:e>
                <m:sup>
                  <m:r>
                    <w:rPr>
                      <w:rFonts w:ascii="Cambria Math" w:eastAsia="Times New Roman" w:hAnsi="Cambria Math" w:cs="Arial"/>
                      <w:sz w:val="18"/>
                      <w:szCs w:val="18"/>
                    </w:rPr>
                    <m:t>5</m:t>
                  </m:r>
                </m:sup>
              </m:sSup>
            </m:oMath>
            <w:r w:rsidRPr="00273870">
              <w:rPr>
                <w:rFonts w:ascii="Garamond" w:hAnsi="Garamond" w:cs="Arial"/>
                <w:sz w:val="18"/>
                <w:szCs w:val="18"/>
              </w:rPr>
              <w:t>***</w:t>
            </w:r>
          </w:p>
        </w:tc>
        <w:tc>
          <w:tcPr>
            <w:tcW w:w="803" w:type="dxa"/>
            <w:tcBorders>
              <w:top w:val="nil"/>
              <w:left w:val="nil"/>
              <w:right w:val="nil"/>
            </w:tcBorders>
            <w:shd w:val="clear" w:color="auto" w:fill="auto"/>
            <w:vAlign w:val="bottom"/>
          </w:tcPr>
          <w:p w14:paraId="2AEF1603"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0.00</w:t>
            </w:r>
          </w:p>
        </w:tc>
      </w:tr>
      <w:tr w:rsidR="00273870" w:rsidRPr="00273870" w14:paraId="4AC0F59B" w14:textId="77777777" w:rsidTr="00AC411D">
        <w:trPr>
          <w:gridAfter w:val="1"/>
          <w:wAfter w:w="223" w:type="dxa"/>
          <w:trHeight w:val="207"/>
        </w:trPr>
        <w:tc>
          <w:tcPr>
            <w:tcW w:w="3060" w:type="dxa"/>
            <w:tcBorders>
              <w:top w:val="nil"/>
              <w:left w:val="nil"/>
              <w:right w:val="single" w:sz="4" w:space="0" w:color="auto"/>
            </w:tcBorders>
            <w:noWrap/>
            <w:vAlign w:val="bottom"/>
            <w:hideMark/>
          </w:tcPr>
          <w:p w14:paraId="0815E2BC" w14:textId="77777777" w:rsidR="00AD1938" w:rsidRPr="00273870" w:rsidRDefault="00AD1938" w:rsidP="004409BD">
            <w:pPr>
              <w:spacing w:after="0" w:line="240" w:lineRule="auto"/>
              <w:rPr>
                <w:rFonts w:ascii="Garamond" w:eastAsia="Times New Roman" w:hAnsi="Garamond" w:cs="Arial"/>
                <w:sz w:val="20"/>
                <w:szCs w:val="20"/>
              </w:rPr>
            </w:pPr>
            <w:r w:rsidRPr="00273870">
              <w:rPr>
                <w:rFonts w:ascii="Garamond" w:eastAsia="Times New Roman" w:hAnsi="Garamond" w:cs="Arial"/>
                <w:sz w:val="20"/>
                <w:szCs w:val="20"/>
              </w:rPr>
              <w:t xml:space="preserve">Building age                </w:t>
            </w:r>
          </w:p>
        </w:tc>
        <w:tc>
          <w:tcPr>
            <w:tcW w:w="1080" w:type="dxa"/>
            <w:gridSpan w:val="2"/>
            <w:tcBorders>
              <w:top w:val="nil"/>
              <w:left w:val="nil"/>
              <w:right w:val="nil"/>
            </w:tcBorders>
            <w:shd w:val="clear" w:color="auto" w:fill="auto"/>
            <w:noWrap/>
            <w:vAlign w:val="bottom"/>
            <w:hideMark/>
          </w:tcPr>
          <w:p w14:paraId="4AA808AF" w14:textId="77777777" w:rsidR="00AD1938" w:rsidRPr="00273870" w:rsidRDefault="00AD1938" w:rsidP="004409BD">
            <w:pPr>
              <w:spacing w:after="0" w:line="240" w:lineRule="auto"/>
              <w:rPr>
                <w:rFonts w:ascii="Garamond" w:eastAsia="Times New Roman" w:hAnsi="Garamond" w:cs="Arial"/>
                <w:sz w:val="20"/>
                <w:szCs w:val="20"/>
              </w:rPr>
            </w:pPr>
            <w:r w:rsidRPr="00273870">
              <w:rPr>
                <w:rFonts w:ascii="Garamond" w:hAnsi="Garamond" w:cs="Arial"/>
                <w:sz w:val="20"/>
                <w:szCs w:val="20"/>
              </w:rPr>
              <w:t>-0.006***</w:t>
            </w:r>
          </w:p>
        </w:tc>
        <w:tc>
          <w:tcPr>
            <w:tcW w:w="720" w:type="dxa"/>
            <w:tcBorders>
              <w:top w:val="nil"/>
              <w:left w:val="nil"/>
              <w:right w:val="nil"/>
            </w:tcBorders>
            <w:shd w:val="clear" w:color="auto" w:fill="auto"/>
            <w:noWrap/>
            <w:vAlign w:val="bottom"/>
            <w:hideMark/>
          </w:tcPr>
          <w:p w14:paraId="2B61F8DE" w14:textId="77777777" w:rsidR="00AD1938" w:rsidRPr="00273870" w:rsidRDefault="00AD1938" w:rsidP="004409BD">
            <w:pPr>
              <w:spacing w:after="0" w:line="240" w:lineRule="auto"/>
              <w:rPr>
                <w:rFonts w:ascii="Garamond" w:eastAsia="Times New Roman" w:hAnsi="Garamond" w:cs="Arial"/>
                <w:sz w:val="20"/>
                <w:szCs w:val="20"/>
              </w:rPr>
            </w:pPr>
            <w:r w:rsidRPr="00273870">
              <w:rPr>
                <w:rFonts w:ascii="Garamond" w:hAnsi="Garamond" w:cs="Arial"/>
                <w:sz w:val="20"/>
                <w:szCs w:val="20"/>
              </w:rPr>
              <w:t>0.00</w:t>
            </w:r>
          </w:p>
        </w:tc>
        <w:tc>
          <w:tcPr>
            <w:tcW w:w="1080" w:type="dxa"/>
            <w:gridSpan w:val="2"/>
            <w:tcBorders>
              <w:top w:val="nil"/>
              <w:left w:val="nil"/>
              <w:right w:val="nil"/>
            </w:tcBorders>
            <w:shd w:val="clear" w:color="auto" w:fill="auto"/>
            <w:vAlign w:val="bottom"/>
          </w:tcPr>
          <w:p w14:paraId="68952793" w14:textId="784F0194"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-0.005***</w:t>
            </w:r>
          </w:p>
        </w:tc>
        <w:tc>
          <w:tcPr>
            <w:tcW w:w="720" w:type="dxa"/>
            <w:tcBorders>
              <w:top w:val="nil"/>
              <w:left w:val="nil"/>
              <w:right w:val="nil"/>
            </w:tcBorders>
            <w:shd w:val="clear" w:color="auto" w:fill="auto"/>
            <w:vAlign w:val="bottom"/>
          </w:tcPr>
          <w:p w14:paraId="3D1C24D1"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0.00</w:t>
            </w:r>
          </w:p>
        </w:tc>
        <w:tc>
          <w:tcPr>
            <w:tcW w:w="1080" w:type="dxa"/>
            <w:gridSpan w:val="3"/>
            <w:tcBorders>
              <w:top w:val="nil"/>
              <w:left w:val="nil"/>
              <w:right w:val="nil"/>
            </w:tcBorders>
            <w:shd w:val="clear" w:color="auto" w:fill="auto"/>
            <w:vAlign w:val="bottom"/>
          </w:tcPr>
          <w:p w14:paraId="7BBD4DC6"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-0.006***</w:t>
            </w:r>
          </w:p>
        </w:tc>
        <w:tc>
          <w:tcPr>
            <w:tcW w:w="720" w:type="dxa"/>
            <w:tcBorders>
              <w:top w:val="nil"/>
              <w:left w:val="nil"/>
              <w:right w:val="nil"/>
            </w:tcBorders>
            <w:shd w:val="clear" w:color="auto" w:fill="auto"/>
            <w:vAlign w:val="bottom"/>
          </w:tcPr>
          <w:p w14:paraId="285D9BB1"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0.00</w:t>
            </w:r>
          </w:p>
        </w:tc>
        <w:tc>
          <w:tcPr>
            <w:tcW w:w="1134" w:type="dxa"/>
            <w:tcBorders>
              <w:top w:val="nil"/>
              <w:left w:val="nil"/>
              <w:right w:val="nil"/>
            </w:tcBorders>
            <w:shd w:val="clear" w:color="auto" w:fill="auto"/>
            <w:vAlign w:val="bottom"/>
          </w:tcPr>
          <w:p w14:paraId="2A2AAB65"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-0.005***</w:t>
            </w:r>
          </w:p>
        </w:tc>
        <w:tc>
          <w:tcPr>
            <w:tcW w:w="803" w:type="dxa"/>
            <w:tcBorders>
              <w:top w:val="nil"/>
              <w:left w:val="nil"/>
              <w:right w:val="nil"/>
            </w:tcBorders>
            <w:shd w:val="clear" w:color="auto" w:fill="auto"/>
            <w:vAlign w:val="bottom"/>
          </w:tcPr>
          <w:p w14:paraId="41FE1037"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0.00</w:t>
            </w:r>
          </w:p>
        </w:tc>
      </w:tr>
      <w:tr w:rsidR="00273870" w:rsidRPr="00273870" w14:paraId="1166BA91" w14:textId="77777777" w:rsidTr="00AC411D">
        <w:trPr>
          <w:gridAfter w:val="1"/>
          <w:wAfter w:w="223" w:type="dxa"/>
          <w:trHeight w:val="207"/>
        </w:trPr>
        <w:tc>
          <w:tcPr>
            <w:tcW w:w="3060" w:type="dxa"/>
            <w:tcBorders>
              <w:left w:val="nil"/>
              <w:bottom w:val="nil"/>
              <w:right w:val="single" w:sz="4" w:space="0" w:color="auto"/>
            </w:tcBorders>
            <w:noWrap/>
            <w:vAlign w:val="bottom"/>
          </w:tcPr>
          <w:p w14:paraId="679B1D2A" w14:textId="77777777" w:rsidR="00AD1938" w:rsidRPr="00273870" w:rsidRDefault="00AD1938" w:rsidP="004409BD">
            <w:pPr>
              <w:spacing w:after="0" w:line="240" w:lineRule="auto"/>
              <w:rPr>
                <w:rFonts w:ascii="Garamond" w:eastAsia="Times New Roman" w:hAnsi="Garamond" w:cs="Arial"/>
                <w:sz w:val="20"/>
                <w:szCs w:val="20"/>
              </w:rPr>
            </w:pPr>
            <w:r w:rsidRPr="00273870">
              <w:rPr>
                <w:rFonts w:ascii="Garamond" w:eastAsia="Times New Roman" w:hAnsi="Garamond" w:cs="Arial"/>
                <w:sz w:val="20"/>
                <w:szCs w:val="20"/>
              </w:rPr>
              <w:t>sq(Building age)</w:t>
            </w:r>
          </w:p>
        </w:tc>
        <w:tc>
          <w:tcPr>
            <w:tcW w:w="1080" w:type="dxa"/>
            <w:gridSpan w:val="2"/>
            <w:tcBorders>
              <w:left w:val="nil"/>
              <w:bottom w:val="nil"/>
              <w:right w:val="nil"/>
            </w:tcBorders>
            <w:shd w:val="clear" w:color="auto" w:fill="auto"/>
            <w:noWrap/>
            <w:vAlign w:val="bottom"/>
          </w:tcPr>
          <w:p w14:paraId="44BAB6A4" w14:textId="77777777" w:rsidR="00AD1938" w:rsidRPr="00273870" w:rsidRDefault="00AD1938" w:rsidP="004409BD">
            <w:pPr>
              <w:spacing w:after="0" w:line="240" w:lineRule="auto"/>
              <w:rPr>
                <w:rFonts w:ascii="Garamond" w:hAnsi="Garamond" w:cs="Arial"/>
                <w:sz w:val="18"/>
                <w:szCs w:val="18"/>
              </w:rPr>
            </w:pPr>
            <w:r w:rsidRPr="00273870">
              <w:rPr>
                <w:rFonts w:ascii="Garamond" w:hAnsi="Garamond" w:cs="Arial"/>
                <w:sz w:val="20"/>
                <w:szCs w:val="20"/>
              </w:rPr>
              <w:t xml:space="preserve"> </w:t>
            </w:r>
            <m:oMath>
              <m:sSup>
                <m:sSupPr>
                  <m:ctrlPr>
                    <w:rPr>
                      <w:rFonts w:ascii="Cambria Math" w:eastAsia="Times New Roman" w:hAnsi="Cambria Math" w:cs="Arial"/>
                      <w:i/>
                      <w:sz w:val="18"/>
                      <w:szCs w:val="18"/>
                    </w:rPr>
                  </m:ctrlPr>
                </m:sSupPr>
                <m:e>
                  <m:r>
                    <w:rPr>
                      <w:rFonts w:ascii="Cambria Math" w:eastAsia="Times New Roman" w:hAnsi="Cambria Math" w:cs="Arial"/>
                      <w:sz w:val="18"/>
                      <w:szCs w:val="18"/>
                    </w:rPr>
                    <m:t>4*10</m:t>
                  </m:r>
                </m:e>
                <m:sup>
                  <m:r>
                    <w:rPr>
                      <w:rFonts w:ascii="Cambria Math" w:eastAsia="Times New Roman" w:hAnsi="Cambria Math" w:cs="Arial"/>
                      <w:sz w:val="18"/>
                      <w:szCs w:val="18"/>
                    </w:rPr>
                    <m:t>5</m:t>
                  </m:r>
                </m:sup>
              </m:sSup>
            </m:oMath>
            <w:r w:rsidRPr="00273870">
              <w:rPr>
                <w:rFonts w:ascii="Garamond" w:hAnsi="Garamond" w:cs="Arial"/>
                <w:sz w:val="18"/>
                <w:szCs w:val="18"/>
              </w:rPr>
              <w:t>***</w:t>
            </w:r>
          </w:p>
        </w:tc>
        <w:tc>
          <w:tcPr>
            <w:tcW w:w="720" w:type="dxa"/>
            <w:tcBorders>
              <w:left w:val="nil"/>
              <w:bottom w:val="nil"/>
              <w:right w:val="nil"/>
            </w:tcBorders>
            <w:shd w:val="clear" w:color="auto" w:fill="auto"/>
            <w:noWrap/>
            <w:vAlign w:val="bottom"/>
          </w:tcPr>
          <w:p w14:paraId="49FD7803"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0.00</w:t>
            </w:r>
          </w:p>
        </w:tc>
        <w:tc>
          <w:tcPr>
            <w:tcW w:w="1080" w:type="dxa"/>
            <w:gridSpan w:val="2"/>
            <w:tcBorders>
              <w:left w:val="nil"/>
              <w:bottom w:val="nil"/>
              <w:right w:val="nil"/>
            </w:tcBorders>
            <w:shd w:val="clear" w:color="auto" w:fill="auto"/>
            <w:vAlign w:val="bottom"/>
          </w:tcPr>
          <w:p w14:paraId="1BF1DB0A" w14:textId="77777777" w:rsidR="00AD1938" w:rsidRPr="00273870" w:rsidRDefault="00AD1938" w:rsidP="004409BD">
            <w:pPr>
              <w:spacing w:after="0" w:line="240" w:lineRule="auto"/>
              <w:rPr>
                <w:rFonts w:ascii="Garamond" w:hAnsi="Garamond" w:cs="Arial"/>
                <w:sz w:val="18"/>
                <w:szCs w:val="18"/>
              </w:rPr>
            </w:pPr>
            <w:r w:rsidRPr="00273870">
              <w:rPr>
                <w:rFonts w:ascii="Garamond" w:hAnsi="Garamond" w:cs="Arial"/>
                <w:sz w:val="18"/>
                <w:szCs w:val="18"/>
              </w:rPr>
              <w:t xml:space="preserve"> </w:t>
            </w:r>
            <m:oMath>
              <m:sSup>
                <m:sSupPr>
                  <m:ctrlPr>
                    <w:rPr>
                      <w:rFonts w:ascii="Cambria Math" w:eastAsia="Times New Roman" w:hAnsi="Cambria Math" w:cs="Arial"/>
                      <w:i/>
                      <w:sz w:val="18"/>
                      <w:szCs w:val="18"/>
                    </w:rPr>
                  </m:ctrlPr>
                </m:sSupPr>
                <m:e>
                  <m:r>
                    <w:rPr>
                      <w:rFonts w:ascii="Cambria Math" w:eastAsia="Times New Roman" w:hAnsi="Cambria Math" w:cs="Arial"/>
                      <w:sz w:val="18"/>
                      <w:szCs w:val="18"/>
                    </w:rPr>
                    <m:t>3*10</m:t>
                  </m:r>
                </m:e>
                <m:sup>
                  <m:r>
                    <w:rPr>
                      <w:rFonts w:ascii="Cambria Math" w:eastAsia="Times New Roman" w:hAnsi="Cambria Math" w:cs="Arial"/>
                      <w:sz w:val="18"/>
                      <w:szCs w:val="18"/>
                    </w:rPr>
                    <m:t>5</m:t>
                  </m:r>
                </m:sup>
              </m:sSup>
            </m:oMath>
            <w:r w:rsidRPr="00273870">
              <w:rPr>
                <w:rFonts w:ascii="Garamond" w:hAnsi="Garamond" w:cs="Arial"/>
                <w:sz w:val="18"/>
                <w:szCs w:val="18"/>
              </w:rPr>
              <w:t>***</w:t>
            </w:r>
          </w:p>
        </w:tc>
        <w:tc>
          <w:tcPr>
            <w:tcW w:w="720" w:type="dxa"/>
            <w:tcBorders>
              <w:left w:val="nil"/>
              <w:bottom w:val="nil"/>
              <w:right w:val="nil"/>
            </w:tcBorders>
            <w:shd w:val="clear" w:color="auto" w:fill="auto"/>
            <w:vAlign w:val="bottom"/>
          </w:tcPr>
          <w:p w14:paraId="286CE135"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0.00</w:t>
            </w:r>
          </w:p>
        </w:tc>
        <w:tc>
          <w:tcPr>
            <w:tcW w:w="1080" w:type="dxa"/>
            <w:gridSpan w:val="3"/>
            <w:tcBorders>
              <w:left w:val="nil"/>
              <w:bottom w:val="nil"/>
              <w:right w:val="nil"/>
            </w:tcBorders>
            <w:shd w:val="clear" w:color="auto" w:fill="auto"/>
            <w:vAlign w:val="bottom"/>
          </w:tcPr>
          <w:p w14:paraId="7408682C" w14:textId="77777777" w:rsidR="00AD1938" w:rsidRPr="00273870" w:rsidRDefault="00AD1938" w:rsidP="004409BD">
            <w:pPr>
              <w:spacing w:after="0" w:line="240" w:lineRule="auto"/>
              <w:rPr>
                <w:rFonts w:ascii="Garamond" w:hAnsi="Garamond" w:cs="Arial"/>
                <w:sz w:val="18"/>
                <w:szCs w:val="18"/>
              </w:rPr>
            </w:pPr>
            <w:r w:rsidRPr="00273870">
              <w:rPr>
                <w:rFonts w:ascii="Garamond" w:hAnsi="Garamond" w:cs="Arial"/>
                <w:sz w:val="20"/>
                <w:szCs w:val="20"/>
              </w:rPr>
              <w:t xml:space="preserve"> </w:t>
            </w:r>
            <m:oMath>
              <m:sSup>
                <m:sSupPr>
                  <m:ctrlPr>
                    <w:rPr>
                      <w:rFonts w:ascii="Cambria Math" w:eastAsia="Times New Roman" w:hAnsi="Cambria Math" w:cs="Arial"/>
                      <w:i/>
                      <w:sz w:val="18"/>
                      <w:szCs w:val="18"/>
                    </w:rPr>
                  </m:ctrlPr>
                </m:sSupPr>
                <m:e>
                  <m:r>
                    <w:rPr>
                      <w:rFonts w:ascii="Cambria Math" w:eastAsia="Times New Roman" w:hAnsi="Cambria Math" w:cs="Arial"/>
                      <w:sz w:val="18"/>
                      <w:szCs w:val="18"/>
                    </w:rPr>
                    <m:t>4*10</m:t>
                  </m:r>
                </m:e>
                <m:sup>
                  <m:r>
                    <w:rPr>
                      <w:rFonts w:ascii="Cambria Math" w:eastAsia="Times New Roman" w:hAnsi="Cambria Math" w:cs="Arial"/>
                      <w:sz w:val="18"/>
                      <w:szCs w:val="18"/>
                    </w:rPr>
                    <m:t>5</m:t>
                  </m:r>
                </m:sup>
              </m:sSup>
            </m:oMath>
            <w:r w:rsidRPr="00273870">
              <w:rPr>
                <w:rFonts w:ascii="Garamond" w:hAnsi="Garamond" w:cs="Arial"/>
                <w:sz w:val="18"/>
                <w:szCs w:val="18"/>
              </w:rPr>
              <w:t>***</w:t>
            </w:r>
          </w:p>
        </w:tc>
        <w:tc>
          <w:tcPr>
            <w:tcW w:w="720" w:type="dxa"/>
            <w:tcBorders>
              <w:left w:val="nil"/>
              <w:bottom w:val="nil"/>
              <w:right w:val="nil"/>
            </w:tcBorders>
            <w:shd w:val="clear" w:color="auto" w:fill="auto"/>
            <w:vAlign w:val="bottom"/>
          </w:tcPr>
          <w:p w14:paraId="0191497D"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0.00</w:t>
            </w:r>
          </w:p>
        </w:tc>
        <w:tc>
          <w:tcPr>
            <w:tcW w:w="1134" w:type="dxa"/>
            <w:tcBorders>
              <w:left w:val="nil"/>
              <w:bottom w:val="nil"/>
              <w:right w:val="nil"/>
            </w:tcBorders>
            <w:shd w:val="clear" w:color="auto" w:fill="auto"/>
            <w:vAlign w:val="bottom"/>
          </w:tcPr>
          <w:p w14:paraId="3DBCEA4C" w14:textId="77777777" w:rsidR="00AD1938" w:rsidRPr="00273870" w:rsidRDefault="00AD1938" w:rsidP="004409BD">
            <w:pPr>
              <w:spacing w:after="0" w:line="240" w:lineRule="auto"/>
              <w:rPr>
                <w:rFonts w:ascii="Garamond" w:hAnsi="Garamond" w:cs="Arial"/>
                <w:sz w:val="18"/>
                <w:szCs w:val="18"/>
              </w:rPr>
            </w:pPr>
            <w:r w:rsidRPr="00273870">
              <w:rPr>
                <w:rFonts w:ascii="Garamond" w:hAnsi="Garamond" w:cs="Arial"/>
                <w:sz w:val="20"/>
                <w:szCs w:val="20"/>
              </w:rPr>
              <w:t xml:space="preserve"> </w:t>
            </w:r>
            <m:oMath>
              <m:sSup>
                <m:sSupPr>
                  <m:ctrlPr>
                    <w:rPr>
                      <w:rFonts w:ascii="Cambria Math" w:eastAsia="Times New Roman" w:hAnsi="Cambria Math" w:cs="Arial"/>
                      <w:i/>
                      <w:sz w:val="18"/>
                      <w:szCs w:val="18"/>
                    </w:rPr>
                  </m:ctrlPr>
                </m:sSupPr>
                <m:e>
                  <m:r>
                    <w:rPr>
                      <w:rFonts w:ascii="Cambria Math" w:eastAsia="Times New Roman" w:hAnsi="Cambria Math" w:cs="Arial"/>
                      <w:sz w:val="18"/>
                      <w:szCs w:val="18"/>
                    </w:rPr>
                    <m:t>3*10</m:t>
                  </m:r>
                </m:e>
                <m:sup>
                  <m:r>
                    <w:rPr>
                      <w:rFonts w:ascii="Cambria Math" w:eastAsia="Times New Roman" w:hAnsi="Cambria Math" w:cs="Arial"/>
                      <w:sz w:val="18"/>
                      <w:szCs w:val="18"/>
                    </w:rPr>
                    <m:t>5</m:t>
                  </m:r>
                </m:sup>
              </m:sSup>
            </m:oMath>
            <w:r w:rsidRPr="00273870">
              <w:rPr>
                <w:rFonts w:ascii="Garamond" w:hAnsi="Garamond" w:cs="Arial"/>
                <w:sz w:val="18"/>
                <w:szCs w:val="18"/>
              </w:rPr>
              <w:t>***</w:t>
            </w:r>
          </w:p>
        </w:tc>
        <w:tc>
          <w:tcPr>
            <w:tcW w:w="803" w:type="dxa"/>
            <w:tcBorders>
              <w:left w:val="nil"/>
              <w:bottom w:val="nil"/>
              <w:right w:val="nil"/>
            </w:tcBorders>
            <w:shd w:val="clear" w:color="auto" w:fill="auto"/>
            <w:vAlign w:val="bottom"/>
          </w:tcPr>
          <w:p w14:paraId="13752DB2"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0.00</w:t>
            </w:r>
          </w:p>
        </w:tc>
      </w:tr>
      <w:tr w:rsidR="00273870" w:rsidRPr="00273870" w14:paraId="247E8789" w14:textId="77777777" w:rsidTr="00AC411D">
        <w:trPr>
          <w:gridAfter w:val="1"/>
          <w:wAfter w:w="223" w:type="dxa"/>
          <w:trHeight w:val="207"/>
        </w:trPr>
        <w:tc>
          <w:tcPr>
            <w:tcW w:w="3060" w:type="dxa"/>
            <w:tcBorders>
              <w:top w:val="nil"/>
              <w:left w:val="nil"/>
              <w:bottom w:val="nil"/>
              <w:right w:val="single" w:sz="4" w:space="0" w:color="auto"/>
            </w:tcBorders>
            <w:noWrap/>
            <w:vAlign w:val="bottom"/>
            <w:hideMark/>
          </w:tcPr>
          <w:p w14:paraId="2D10094B" w14:textId="77777777" w:rsidR="00AD1938" w:rsidRPr="00273870" w:rsidRDefault="00AD1938" w:rsidP="004409BD">
            <w:pPr>
              <w:spacing w:after="0" w:line="240" w:lineRule="auto"/>
              <w:rPr>
                <w:rFonts w:ascii="Garamond" w:eastAsia="Times New Roman" w:hAnsi="Garamond" w:cs="Arial"/>
                <w:sz w:val="20"/>
                <w:szCs w:val="20"/>
              </w:rPr>
            </w:pPr>
            <w:r w:rsidRPr="00273870">
              <w:rPr>
                <w:rFonts w:ascii="Garamond" w:eastAsia="Times New Roman" w:hAnsi="Garamond" w:cs="Arial"/>
                <w:sz w:val="20"/>
                <w:szCs w:val="20"/>
              </w:rPr>
              <w:t xml:space="preserve">House                       </w:t>
            </w:r>
          </w:p>
        </w:tc>
        <w:tc>
          <w:tcPr>
            <w:tcW w:w="1080" w:type="dxa"/>
            <w:gridSpan w:val="2"/>
            <w:tcBorders>
              <w:top w:val="nil"/>
              <w:left w:val="nil"/>
              <w:bottom w:val="nil"/>
              <w:right w:val="nil"/>
            </w:tcBorders>
            <w:shd w:val="clear" w:color="auto" w:fill="auto"/>
            <w:noWrap/>
            <w:vAlign w:val="bottom"/>
            <w:hideMark/>
          </w:tcPr>
          <w:p w14:paraId="5B415A10" w14:textId="77777777" w:rsidR="00AD1938" w:rsidRPr="00273870" w:rsidRDefault="00AD1938" w:rsidP="004409BD">
            <w:pPr>
              <w:spacing w:after="0" w:line="240" w:lineRule="auto"/>
              <w:rPr>
                <w:rFonts w:ascii="Garamond" w:eastAsia="Times New Roman" w:hAnsi="Garamond" w:cs="Arial"/>
                <w:sz w:val="20"/>
                <w:szCs w:val="20"/>
              </w:rPr>
            </w:pPr>
            <w:r w:rsidRPr="00273870">
              <w:rPr>
                <w:rFonts w:ascii="Garamond" w:hAnsi="Garamond" w:cs="Arial"/>
                <w:sz w:val="20"/>
                <w:szCs w:val="20"/>
              </w:rPr>
              <w:t xml:space="preserve"> 0.212***</w:t>
            </w:r>
          </w:p>
        </w:tc>
        <w:tc>
          <w:tcPr>
            <w:tcW w:w="720" w:type="dxa"/>
            <w:tcBorders>
              <w:top w:val="nil"/>
              <w:left w:val="nil"/>
              <w:bottom w:val="nil"/>
              <w:right w:val="nil"/>
            </w:tcBorders>
            <w:shd w:val="clear" w:color="auto" w:fill="auto"/>
            <w:noWrap/>
            <w:vAlign w:val="bottom"/>
            <w:hideMark/>
          </w:tcPr>
          <w:p w14:paraId="7528ED27" w14:textId="77777777" w:rsidR="00AD1938" w:rsidRPr="00273870" w:rsidRDefault="00AD1938" w:rsidP="004409BD">
            <w:pPr>
              <w:spacing w:after="0" w:line="240" w:lineRule="auto"/>
              <w:rPr>
                <w:rFonts w:ascii="Garamond" w:eastAsia="Times New Roman" w:hAnsi="Garamond" w:cs="Arial"/>
                <w:sz w:val="20"/>
                <w:szCs w:val="20"/>
              </w:rPr>
            </w:pPr>
            <w:r w:rsidRPr="00273870">
              <w:rPr>
                <w:rFonts w:ascii="Garamond" w:hAnsi="Garamond" w:cs="Arial"/>
                <w:sz w:val="20"/>
                <w:szCs w:val="20"/>
              </w:rPr>
              <w:t>0.02</w:t>
            </w:r>
          </w:p>
        </w:tc>
        <w:tc>
          <w:tcPr>
            <w:tcW w:w="1080" w:type="dxa"/>
            <w:gridSpan w:val="2"/>
            <w:tcBorders>
              <w:top w:val="nil"/>
              <w:left w:val="nil"/>
              <w:bottom w:val="nil"/>
              <w:right w:val="nil"/>
            </w:tcBorders>
            <w:shd w:val="clear" w:color="auto" w:fill="auto"/>
            <w:vAlign w:val="bottom"/>
          </w:tcPr>
          <w:p w14:paraId="3E1EED1A"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 xml:space="preserve"> 0.176***</w:t>
            </w:r>
          </w:p>
        </w:tc>
        <w:tc>
          <w:tcPr>
            <w:tcW w:w="720" w:type="dxa"/>
            <w:tcBorders>
              <w:top w:val="nil"/>
              <w:left w:val="nil"/>
              <w:bottom w:val="nil"/>
              <w:right w:val="nil"/>
            </w:tcBorders>
            <w:shd w:val="clear" w:color="auto" w:fill="auto"/>
            <w:vAlign w:val="bottom"/>
          </w:tcPr>
          <w:p w14:paraId="437AC2B5"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0.02</w:t>
            </w:r>
          </w:p>
        </w:tc>
        <w:tc>
          <w:tcPr>
            <w:tcW w:w="1080" w:type="dxa"/>
            <w:gridSpan w:val="3"/>
            <w:tcBorders>
              <w:top w:val="nil"/>
              <w:left w:val="nil"/>
              <w:bottom w:val="nil"/>
              <w:right w:val="nil"/>
            </w:tcBorders>
            <w:shd w:val="clear" w:color="auto" w:fill="auto"/>
            <w:vAlign w:val="bottom"/>
          </w:tcPr>
          <w:p w14:paraId="578C5F70" w14:textId="52C2DF4C"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 xml:space="preserve"> 0.208***</w:t>
            </w:r>
          </w:p>
        </w:tc>
        <w:tc>
          <w:tcPr>
            <w:tcW w:w="720" w:type="dxa"/>
            <w:tcBorders>
              <w:top w:val="nil"/>
              <w:left w:val="nil"/>
              <w:bottom w:val="nil"/>
              <w:right w:val="nil"/>
            </w:tcBorders>
            <w:shd w:val="clear" w:color="auto" w:fill="auto"/>
            <w:vAlign w:val="bottom"/>
          </w:tcPr>
          <w:p w14:paraId="3F3622AE"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0.02</w:t>
            </w:r>
          </w:p>
        </w:tc>
        <w:tc>
          <w:tcPr>
            <w:tcW w:w="1134" w:type="dxa"/>
            <w:tcBorders>
              <w:top w:val="nil"/>
              <w:left w:val="nil"/>
              <w:bottom w:val="nil"/>
              <w:right w:val="nil"/>
            </w:tcBorders>
            <w:shd w:val="clear" w:color="auto" w:fill="auto"/>
            <w:vAlign w:val="bottom"/>
          </w:tcPr>
          <w:p w14:paraId="1ADD42A2"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 xml:space="preserve"> 0.270***</w:t>
            </w:r>
          </w:p>
        </w:tc>
        <w:tc>
          <w:tcPr>
            <w:tcW w:w="803" w:type="dxa"/>
            <w:tcBorders>
              <w:top w:val="nil"/>
              <w:left w:val="nil"/>
              <w:bottom w:val="nil"/>
              <w:right w:val="nil"/>
            </w:tcBorders>
            <w:shd w:val="clear" w:color="auto" w:fill="auto"/>
            <w:vAlign w:val="bottom"/>
          </w:tcPr>
          <w:p w14:paraId="3551F707"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0.02</w:t>
            </w:r>
          </w:p>
        </w:tc>
      </w:tr>
      <w:tr w:rsidR="00273870" w:rsidRPr="00273870" w14:paraId="1A616649" w14:textId="77777777" w:rsidTr="00AC411D">
        <w:trPr>
          <w:gridAfter w:val="1"/>
          <w:wAfter w:w="223" w:type="dxa"/>
          <w:trHeight w:val="207"/>
        </w:trPr>
        <w:tc>
          <w:tcPr>
            <w:tcW w:w="3060" w:type="dxa"/>
            <w:tcBorders>
              <w:top w:val="nil"/>
              <w:left w:val="nil"/>
              <w:bottom w:val="nil"/>
              <w:right w:val="single" w:sz="4" w:space="0" w:color="auto"/>
            </w:tcBorders>
            <w:noWrap/>
            <w:vAlign w:val="bottom"/>
          </w:tcPr>
          <w:p w14:paraId="25224AE5" w14:textId="77777777" w:rsidR="00AD1938" w:rsidRPr="00273870" w:rsidRDefault="00AD1938" w:rsidP="004409BD">
            <w:pPr>
              <w:spacing w:after="0" w:line="240" w:lineRule="auto"/>
              <w:rPr>
                <w:rFonts w:ascii="Garamond" w:eastAsia="Times New Roman" w:hAnsi="Garamond" w:cs="Arial"/>
                <w:sz w:val="20"/>
                <w:szCs w:val="20"/>
              </w:rPr>
            </w:pPr>
            <w:r w:rsidRPr="00273870">
              <w:rPr>
                <w:rFonts w:ascii="Garamond" w:eastAsia="Times New Roman" w:hAnsi="Garamond" w:cs="Arial"/>
                <w:sz w:val="20"/>
                <w:szCs w:val="20"/>
              </w:rPr>
              <w:t xml:space="preserve">Mezzanine                  </w:t>
            </w:r>
          </w:p>
        </w:tc>
        <w:tc>
          <w:tcPr>
            <w:tcW w:w="1080" w:type="dxa"/>
            <w:gridSpan w:val="2"/>
            <w:tcBorders>
              <w:top w:val="nil"/>
              <w:left w:val="nil"/>
              <w:bottom w:val="nil"/>
              <w:right w:val="nil"/>
            </w:tcBorders>
            <w:shd w:val="clear" w:color="auto" w:fill="auto"/>
            <w:noWrap/>
            <w:vAlign w:val="bottom"/>
          </w:tcPr>
          <w:p w14:paraId="2F9FE88B"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 xml:space="preserve"> 0.041***</w:t>
            </w:r>
          </w:p>
        </w:tc>
        <w:tc>
          <w:tcPr>
            <w:tcW w:w="720" w:type="dxa"/>
            <w:tcBorders>
              <w:top w:val="nil"/>
              <w:left w:val="nil"/>
              <w:bottom w:val="nil"/>
              <w:right w:val="nil"/>
            </w:tcBorders>
            <w:shd w:val="clear" w:color="auto" w:fill="auto"/>
            <w:noWrap/>
            <w:vAlign w:val="bottom"/>
          </w:tcPr>
          <w:p w14:paraId="24A8DC90"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0.01</w:t>
            </w:r>
          </w:p>
        </w:tc>
        <w:tc>
          <w:tcPr>
            <w:tcW w:w="1080" w:type="dxa"/>
            <w:gridSpan w:val="2"/>
            <w:tcBorders>
              <w:top w:val="nil"/>
              <w:left w:val="nil"/>
              <w:bottom w:val="nil"/>
              <w:right w:val="nil"/>
            </w:tcBorders>
            <w:shd w:val="clear" w:color="auto" w:fill="auto"/>
            <w:vAlign w:val="bottom"/>
          </w:tcPr>
          <w:p w14:paraId="7D223F66"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 xml:space="preserve"> 0.047***</w:t>
            </w:r>
          </w:p>
        </w:tc>
        <w:tc>
          <w:tcPr>
            <w:tcW w:w="720" w:type="dxa"/>
            <w:tcBorders>
              <w:top w:val="nil"/>
              <w:left w:val="nil"/>
              <w:bottom w:val="nil"/>
              <w:right w:val="nil"/>
            </w:tcBorders>
            <w:shd w:val="clear" w:color="auto" w:fill="auto"/>
            <w:vAlign w:val="bottom"/>
          </w:tcPr>
          <w:p w14:paraId="25E72A03"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0.01</w:t>
            </w:r>
          </w:p>
        </w:tc>
        <w:tc>
          <w:tcPr>
            <w:tcW w:w="1080" w:type="dxa"/>
            <w:gridSpan w:val="3"/>
            <w:tcBorders>
              <w:top w:val="nil"/>
              <w:left w:val="nil"/>
              <w:bottom w:val="nil"/>
              <w:right w:val="nil"/>
            </w:tcBorders>
            <w:shd w:val="clear" w:color="auto" w:fill="auto"/>
            <w:vAlign w:val="bottom"/>
          </w:tcPr>
          <w:p w14:paraId="3043759B"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 xml:space="preserve"> 0.045***</w:t>
            </w:r>
          </w:p>
        </w:tc>
        <w:tc>
          <w:tcPr>
            <w:tcW w:w="720" w:type="dxa"/>
            <w:tcBorders>
              <w:top w:val="nil"/>
              <w:left w:val="nil"/>
              <w:bottom w:val="nil"/>
              <w:right w:val="nil"/>
            </w:tcBorders>
            <w:shd w:val="clear" w:color="auto" w:fill="auto"/>
            <w:vAlign w:val="bottom"/>
          </w:tcPr>
          <w:p w14:paraId="27037DD9"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0.01</w:t>
            </w:r>
          </w:p>
        </w:tc>
        <w:tc>
          <w:tcPr>
            <w:tcW w:w="1134" w:type="dxa"/>
            <w:tcBorders>
              <w:top w:val="nil"/>
              <w:left w:val="nil"/>
              <w:bottom w:val="nil"/>
              <w:right w:val="nil"/>
            </w:tcBorders>
            <w:shd w:val="clear" w:color="auto" w:fill="auto"/>
            <w:vAlign w:val="bottom"/>
          </w:tcPr>
          <w:p w14:paraId="4BFFACB2"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 xml:space="preserve"> 0.045***</w:t>
            </w:r>
          </w:p>
        </w:tc>
        <w:tc>
          <w:tcPr>
            <w:tcW w:w="803" w:type="dxa"/>
            <w:tcBorders>
              <w:top w:val="nil"/>
              <w:left w:val="nil"/>
              <w:bottom w:val="nil"/>
              <w:right w:val="nil"/>
            </w:tcBorders>
            <w:shd w:val="clear" w:color="auto" w:fill="auto"/>
            <w:vAlign w:val="bottom"/>
          </w:tcPr>
          <w:p w14:paraId="2A9111B7"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0.01</w:t>
            </w:r>
          </w:p>
        </w:tc>
      </w:tr>
      <w:tr w:rsidR="00273870" w:rsidRPr="00273870" w14:paraId="20DBEE67" w14:textId="77777777" w:rsidTr="00AC411D">
        <w:trPr>
          <w:gridAfter w:val="1"/>
          <w:wAfter w:w="223" w:type="dxa"/>
          <w:trHeight w:val="207"/>
        </w:trPr>
        <w:tc>
          <w:tcPr>
            <w:tcW w:w="3060" w:type="dxa"/>
            <w:tcBorders>
              <w:top w:val="nil"/>
              <w:left w:val="nil"/>
              <w:bottom w:val="nil"/>
              <w:right w:val="single" w:sz="4" w:space="0" w:color="auto"/>
            </w:tcBorders>
            <w:noWrap/>
            <w:vAlign w:val="bottom"/>
            <w:hideMark/>
          </w:tcPr>
          <w:p w14:paraId="259DB8F7" w14:textId="77777777" w:rsidR="00AD1938" w:rsidRPr="00273870" w:rsidRDefault="00AD1938" w:rsidP="004409BD">
            <w:pPr>
              <w:spacing w:after="0" w:line="240" w:lineRule="auto"/>
              <w:rPr>
                <w:rFonts w:ascii="Garamond" w:eastAsia="Times New Roman" w:hAnsi="Garamond" w:cs="Arial"/>
                <w:sz w:val="20"/>
                <w:szCs w:val="20"/>
              </w:rPr>
            </w:pPr>
            <w:r w:rsidRPr="00273870">
              <w:rPr>
                <w:rFonts w:ascii="Garamond" w:eastAsia="Times New Roman" w:hAnsi="Garamond" w:cs="Arial"/>
                <w:sz w:val="20"/>
                <w:szCs w:val="20"/>
              </w:rPr>
              <w:t xml:space="preserve">1st Floor                   </w:t>
            </w:r>
          </w:p>
        </w:tc>
        <w:tc>
          <w:tcPr>
            <w:tcW w:w="1080" w:type="dxa"/>
            <w:gridSpan w:val="2"/>
            <w:tcBorders>
              <w:top w:val="nil"/>
              <w:left w:val="nil"/>
              <w:bottom w:val="nil"/>
              <w:right w:val="nil"/>
            </w:tcBorders>
            <w:shd w:val="clear" w:color="auto" w:fill="auto"/>
            <w:noWrap/>
            <w:vAlign w:val="bottom"/>
            <w:hideMark/>
          </w:tcPr>
          <w:p w14:paraId="2ECDA948" w14:textId="77777777" w:rsidR="00AD1938" w:rsidRPr="00273870" w:rsidRDefault="00AD1938" w:rsidP="004409BD">
            <w:pPr>
              <w:spacing w:after="0" w:line="240" w:lineRule="auto"/>
              <w:rPr>
                <w:rFonts w:ascii="Garamond" w:eastAsia="Times New Roman" w:hAnsi="Garamond" w:cs="Arial"/>
                <w:sz w:val="20"/>
                <w:szCs w:val="20"/>
              </w:rPr>
            </w:pPr>
            <w:r w:rsidRPr="00273870">
              <w:rPr>
                <w:rFonts w:ascii="Garamond" w:hAnsi="Garamond" w:cs="Arial"/>
                <w:sz w:val="20"/>
                <w:szCs w:val="20"/>
              </w:rPr>
              <w:t xml:space="preserve"> 0.108***</w:t>
            </w:r>
          </w:p>
        </w:tc>
        <w:tc>
          <w:tcPr>
            <w:tcW w:w="720" w:type="dxa"/>
            <w:tcBorders>
              <w:top w:val="nil"/>
              <w:left w:val="nil"/>
              <w:bottom w:val="nil"/>
              <w:right w:val="nil"/>
            </w:tcBorders>
            <w:shd w:val="clear" w:color="auto" w:fill="auto"/>
            <w:noWrap/>
            <w:vAlign w:val="bottom"/>
            <w:hideMark/>
          </w:tcPr>
          <w:p w14:paraId="22E408EC" w14:textId="77777777" w:rsidR="00AD1938" w:rsidRPr="00273870" w:rsidRDefault="00AD1938" w:rsidP="004409BD">
            <w:pPr>
              <w:spacing w:after="0" w:line="240" w:lineRule="auto"/>
              <w:rPr>
                <w:rFonts w:ascii="Garamond" w:eastAsia="Times New Roman" w:hAnsi="Garamond" w:cs="Arial"/>
                <w:sz w:val="20"/>
                <w:szCs w:val="20"/>
              </w:rPr>
            </w:pPr>
            <w:r w:rsidRPr="00273870">
              <w:rPr>
                <w:rFonts w:ascii="Garamond" w:hAnsi="Garamond" w:cs="Arial"/>
                <w:sz w:val="20"/>
                <w:szCs w:val="20"/>
              </w:rPr>
              <w:t>0.01</w:t>
            </w:r>
          </w:p>
        </w:tc>
        <w:tc>
          <w:tcPr>
            <w:tcW w:w="1080" w:type="dxa"/>
            <w:gridSpan w:val="2"/>
            <w:tcBorders>
              <w:top w:val="nil"/>
              <w:left w:val="nil"/>
              <w:bottom w:val="nil"/>
              <w:right w:val="nil"/>
            </w:tcBorders>
            <w:shd w:val="clear" w:color="auto" w:fill="auto"/>
            <w:vAlign w:val="bottom"/>
          </w:tcPr>
          <w:p w14:paraId="21371071"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 xml:space="preserve"> 0.110***</w:t>
            </w:r>
          </w:p>
        </w:tc>
        <w:tc>
          <w:tcPr>
            <w:tcW w:w="720" w:type="dxa"/>
            <w:tcBorders>
              <w:top w:val="nil"/>
              <w:left w:val="nil"/>
              <w:bottom w:val="nil"/>
              <w:right w:val="nil"/>
            </w:tcBorders>
            <w:shd w:val="clear" w:color="auto" w:fill="auto"/>
            <w:vAlign w:val="bottom"/>
          </w:tcPr>
          <w:p w14:paraId="587E7632"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0.01</w:t>
            </w:r>
          </w:p>
        </w:tc>
        <w:tc>
          <w:tcPr>
            <w:tcW w:w="1080" w:type="dxa"/>
            <w:gridSpan w:val="3"/>
            <w:tcBorders>
              <w:top w:val="nil"/>
              <w:left w:val="nil"/>
              <w:bottom w:val="nil"/>
              <w:right w:val="nil"/>
            </w:tcBorders>
            <w:shd w:val="clear" w:color="auto" w:fill="auto"/>
            <w:vAlign w:val="bottom"/>
          </w:tcPr>
          <w:p w14:paraId="06895062"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 xml:space="preserve"> 0.104***</w:t>
            </w:r>
          </w:p>
        </w:tc>
        <w:tc>
          <w:tcPr>
            <w:tcW w:w="720" w:type="dxa"/>
            <w:tcBorders>
              <w:top w:val="nil"/>
              <w:left w:val="nil"/>
              <w:bottom w:val="nil"/>
              <w:right w:val="nil"/>
            </w:tcBorders>
            <w:shd w:val="clear" w:color="auto" w:fill="auto"/>
            <w:vAlign w:val="bottom"/>
          </w:tcPr>
          <w:p w14:paraId="5CDD6883"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0.01</w:t>
            </w:r>
          </w:p>
        </w:tc>
        <w:tc>
          <w:tcPr>
            <w:tcW w:w="1134" w:type="dxa"/>
            <w:tcBorders>
              <w:top w:val="nil"/>
              <w:left w:val="nil"/>
              <w:bottom w:val="nil"/>
              <w:right w:val="nil"/>
            </w:tcBorders>
            <w:shd w:val="clear" w:color="auto" w:fill="auto"/>
            <w:vAlign w:val="bottom"/>
          </w:tcPr>
          <w:p w14:paraId="34FF4A2C"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 xml:space="preserve"> 0.108***</w:t>
            </w:r>
          </w:p>
        </w:tc>
        <w:tc>
          <w:tcPr>
            <w:tcW w:w="803" w:type="dxa"/>
            <w:tcBorders>
              <w:top w:val="nil"/>
              <w:left w:val="nil"/>
              <w:bottom w:val="nil"/>
              <w:right w:val="nil"/>
            </w:tcBorders>
            <w:shd w:val="clear" w:color="auto" w:fill="auto"/>
            <w:vAlign w:val="bottom"/>
          </w:tcPr>
          <w:p w14:paraId="40CD58FE"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0.01</w:t>
            </w:r>
          </w:p>
        </w:tc>
      </w:tr>
      <w:tr w:rsidR="00273870" w:rsidRPr="00273870" w14:paraId="279194BD" w14:textId="77777777" w:rsidTr="00AC411D">
        <w:trPr>
          <w:gridAfter w:val="1"/>
          <w:wAfter w:w="223" w:type="dxa"/>
          <w:trHeight w:val="207"/>
        </w:trPr>
        <w:tc>
          <w:tcPr>
            <w:tcW w:w="3060" w:type="dxa"/>
            <w:tcBorders>
              <w:top w:val="nil"/>
              <w:left w:val="nil"/>
              <w:bottom w:val="nil"/>
              <w:right w:val="single" w:sz="4" w:space="0" w:color="auto"/>
            </w:tcBorders>
            <w:noWrap/>
            <w:vAlign w:val="bottom"/>
            <w:hideMark/>
          </w:tcPr>
          <w:p w14:paraId="3055AF00" w14:textId="77777777" w:rsidR="00AD1938" w:rsidRPr="00273870" w:rsidRDefault="00AD1938" w:rsidP="004409BD">
            <w:pPr>
              <w:spacing w:after="0" w:line="240" w:lineRule="auto"/>
              <w:rPr>
                <w:rFonts w:ascii="Garamond" w:eastAsia="Times New Roman" w:hAnsi="Garamond" w:cs="Arial"/>
                <w:sz w:val="20"/>
                <w:szCs w:val="20"/>
              </w:rPr>
            </w:pPr>
            <w:r w:rsidRPr="00273870">
              <w:rPr>
                <w:rFonts w:ascii="Garamond" w:eastAsia="Times New Roman" w:hAnsi="Garamond" w:cs="Arial"/>
                <w:sz w:val="20"/>
                <w:szCs w:val="20"/>
              </w:rPr>
              <w:t>2</w:t>
            </w:r>
            <w:r w:rsidRPr="00273870">
              <w:rPr>
                <w:rFonts w:ascii="Garamond" w:eastAsia="Times New Roman" w:hAnsi="Garamond" w:cs="Arial"/>
                <w:sz w:val="20"/>
                <w:szCs w:val="20"/>
                <w:vertAlign w:val="superscript"/>
              </w:rPr>
              <w:t>nd</w:t>
            </w:r>
            <w:r w:rsidRPr="00273870">
              <w:rPr>
                <w:rFonts w:ascii="Garamond" w:eastAsia="Times New Roman" w:hAnsi="Garamond" w:cs="Arial"/>
                <w:sz w:val="20"/>
                <w:szCs w:val="20"/>
              </w:rPr>
              <w:t xml:space="preserve"> -5</w:t>
            </w:r>
            <w:r w:rsidRPr="00273870">
              <w:rPr>
                <w:rFonts w:ascii="Garamond" w:eastAsia="Times New Roman" w:hAnsi="Garamond" w:cs="Arial"/>
                <w:sz w:val="20"/>
                <w:szCs w:val="20"/>
                <w:vertAlign w:val="superscript"/>
              </w:rPr>
              <w:t>th</w:t>
            </w:r>
            <w:r w:rsidRPr="00273870">
              <w:rPr>
                <w:rFonts w:ascii="Garamond" w:eastAsia="Times New Roman" w:hAnsi="Garamond" w:cs="Arial"/>
                <w:sz w:val="20"/>
                <w:szCs w:val="20"/>
              </w:rPr>
              <w:t xml:space="preserve">  Floor</w:t>
            </w:r>
          </w:p>
        </w:tc>
        <w:tc>
          <w:tcPr>
            <w:tcW w:w="1080" w:type="dxa"/>
            <w:gridSpan w:val="2"/>
            <w:tcBorders>
              <w:top w:val="nil"/>
              <w:left w:val="nil"/>
              <w:bottom w:val="nil"/>
              <w:right w:val="nil"/>
            </w:tcBorders>
            <w:shd w:val="clear" w:color="auto" w:fill="auto"/>
            <w:noWrap/>
            <w:vAlign w:val="bottom"/>
            <w:hideMark/>
          </w:tcPr>
          <w:p w14:paraId="622754B6" w14:textId="77777777" w:rsidR="00AD1938" w:rsidRPr="00273870" w:rsidRDefault="00AD1938" w:rsidP="004409BD">
            <w:pPr>
              <w:spacing w:after="0" w:line="240" w:lineRule="auto"/>
              <w:rPr>
                <w:rFonts w:ascii="Garamond" w:eastAsia="Times New Roman" w:hAnsi="Garamond" w:cs="Arial"/>
                <w:sz w:val="20"/>
                <w:szCs w:val="20"/>
              </w:rPr>
            </w:pPr>
            <w:r w:rsidRPr="00273870">
              <w:rPr>
                <w:rFonts w:ascii="Garamond" w:hAnsi="Garamond" w:cs="Arial"/>
                <w:sz w:val="20"/>
                <w:szCs w:val="20"/>
              </w:rPr>
              <w:t xml:space="preserve"> 0.148***</w:t>
            </w:r>
          </w:p>
        </w:tc>
        <w:tc>
          <w:tcPr>
            <w:tcW w:w="720" w:type="dxa"/>
            <w:tcBorders>
              <w:top w:val="nil"/>
              <w:left w:val="nil"/>
              <w:bottom w:val="nil"/>
              <w:right w:val="nil"/>
            </w:tcBorders>
            <w:shd w:val="clear" w:color="auto" w:fill="auto"/>
            <w:noWrap/>
            <w:vAlign w:val="bottom"/>
            <w:hideMark/>
          </w:tcPr>
          <w:p w14:paraId="19E9AF6C" w14:textId="77777777" w:rsidR="00AD1938" w:rsidRPr="00273870" w:rsidRDefault="00AD1938" w:rsidP="004409BD">
            <w:pPr>
              <w:spacing w:after="0" w:line="240" w:lineRule="auto"/>
              <w:rPr>
                <w:rFonts w:ascii="Garamond" w:eastAsia="Times New Roman" w:hAnsi="Garamond" w:cs="Arial"/>
                <w:sz w:val="20"/>
                <w:szCs w:val="20"/>
              </w:rPr>
            </w:pPr>
            <w:r w:rsidRPr="00273870">
              <w:rPr>
                <w:rFonts w:ascii="Garamond" w:hAnsi="Garamond" w:cs="Arial"/>
                <w:sz w:val="20"/>
                <w:szCs w:val="20"/>
              </w:rPr>
              <w:t>0.01</w:t>
            </w:r>
          </w:p>
        </w:tc>
        <w:tc>
          <w:tcPr>
            <w:tcW w:w="1080" w:type="dxa"/>
            <w:gridSpan w:val="2"/>
            <w:tcBorders>
              <w:top w:val="nil"/>
              <w:left w:val="nil"/>
              <w:bottom w:val="nil"/>
              <w:right w:val="nil"/>
            </w:tcBorders>
            <w:shd w:val="clear" w:color="auto" w:fill="auto"/>
            <w:vAlign w:val="bottom"/>
          </w:tcPr>
          <w:p w14:paraId="34FB8BE4"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 xml:space="preserve"> 0.147***</w:t>
            </w:r>
          </w:p>
        </w:tc>
        <w:tc>
          <w:tcPr>
            <w:tcW w:w="720" w:type="dxa"/>
            <w:tcBorders>
              <w:top w:val="nil"/>
              <w:left w:val="nil"/>
              <w:bottom w:val="nil"/>
              <w:right w:val="nil"/>
            </w:tcBorders>
            <w:shd w:val="clear" w:color="auto" w:fill="auto"/>
            <w:vAlign w:val="bottom"/>
          </w:tcPr>
          <w:p w14:paraId="31327283"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0.01</w:t>
            </w:r>
          </w:p>
        </w:tc>
        <w:tc>
          <w:tcPr>
            <w:tcW w:w="1080" w:type="dxa"/>
            <w:gridSpan w:val="3"/>
            <w:tcBorders>
              <w:top w:val="nil"/>
              <w:left w:val="nil"/>
              <w:bottom w:val="nil"/>
              <w:right w:val="nil"/>
            </w:tcBorders>
            <w:shd w:val="clear" w:color="auto" w:fill="auto"/>
            <w:vAlign w:val="bottom"/>
          </w:tcPr>
          <w:p w14:paraId="775FC668"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 xml:space="preserve"> 0.151***</w:t>
            </w:r>
          </w:p>
        </w:tc>
        <w:tc>
          <w:tcPr>
            <w:tcW w:w="720" w:type="dxa"/>
            <w:tcBorders>
              <w:top w:val="nil"/>
              <w:left w:val="nil"/>
              <w:bottom w:val="nil"/>
              <w:right w:val="nil"/>
            </w:tcBorders>
            <w:shd w:val="clear" w:color="auto" w:fill="auto"/>
            <w:vAlign w:val="bottom"/>
          </w:tcPr>
          <w:p w14:paraId="304B742D"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0.01</w:t>
            </w:r>
          </w:p>
        </w:tc>
        <w:tc>
          <w:tcPr>
            <w:tcW w:w="1134" w:type="dxa"/>
            <w:tcBorders>
              <w:top w:val="nil"/>
              <w:left w:val="nil"/>
              <w:bottom w:val="nil"/>
              <w:right w:val="nil"/>
            </w:tcBorders>
            <w:shd w:val="clear" w:color="auto" w:fill="auto"/>
            <w:vAlign w:val="bottom"/>
          </w:tcPr>
          <w:p w14:paraId="59B4A781"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 xml:space="preserve"> 0.148***</w:t>
            </w:r>
          </w:p>
        </w:tc>
        <w:tc>
          <w:tcPr>
            <w:tcW w:w="803" w:type="dxa"/>
            <w:tcBorders>
              <w:top w:val="nil"/>
              <w:left w:val="nil"/>
              <w:bottom w:val="nil"/>
              <w:right w:val="nil"/>
            </w:tcBorders>
            <w:shd w:val="clear" w:color="auto" w:fill="auto"/>
            <w:vAlign w:val="bottom"/>
          </w:tcPr>
          <w:p w14:paraId="028AF2CF"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0.01</w:t>
            </w:r>
          </w:p>
        </w:tc>
      </w:tr>
      <w:tr w:rsidR="00273870" w:rsidRPr="00273870" w14:paraId="529A2395" w14:textId="77777777" w:rsidTr="00AC411D">
        <w:trPr>
          <w:gridAfter w:val="1"/>
          <w:wAfter w:w="223" w:type="dxa"/>
          <w:trHeight w:val="207"/>
        </w:trPr>
        <w:tc>
          <w:tcPr>
            <w:tcW w:w="3060" w:type="dxa"/>
            <w:tcBorders>
              <w:top w:val="nil"/>
              <w:left w:val="nil"/>
              <w:bottom w:val="nil"/>
              <w:right w:val="single" w:sz="4" w:space="0" w:color="auto"/>
            </w:tcBorders>
            <w:noWrap/>
            <w:vAlign w:val="bottom"/>
            <w:hideMark/>
          </w:tcPr>
          <w:p w14:paraId="1703F094" w14:textId="77777777" w:rsidR="00AD1938" w:rsidRPr="00273870" w:rsidRDefault="00AD1938" w:rsidP="004409BD">
            <w:pPr>
              <w:spacing w:after="0" w:line="240" w:lineRule="auto"/>
              <w:rPr>
                <w:rFonts w:ascii="Garamond" w:eastAsia="Times New Roman" w:hAnsi="Garamond" w:cs="Arial"/>
                <w:sz w:val="20"/>
                <w:szCs w:val="20"/>
              </w:rPr>
            </w:pPr>
            <w:r w:rsidRPr="00273870">
              <w:rPr>
                <w:rFonts w:ascii="Garamond" w:eastAsia="Times New Roman" w:hAnsi="Garamond" w:cs="Arial"/>
                <w:sz w:val="20"/>
                <w:szCs w:val="20"/>
              </w:rPr>
              <w:t xml:space="preserve">6th Floor or higher         </w:t>
            </w:r>
          </w:p>
        </w:tc>
        <w:tc>
          <w:tcPr>
            <w:tcW w:w="1080" w:type="dxa"/>
            <w:gridSpan w:val="2"/>
            <w:tcBorders>
              <w:top w:val="nil"/>
              <w:left w:val="nil"/>
              <w:bottom w:val="nil"/>
              <w:right w:val="nil"/>
            </w:tcBorders>
            <w:shd w:val="clear" w:color="auto" w:fill="auto"/>
            <w:noWrap/>
            <w:vAlign w:val="bottom"/>
            <w:hideMark/>
          </w:tcPr>
          <w:p w14:paraId="0D31270D" w14:textId="77777777" w:rsidR="00AD1938" w:rsidRPr="00273870" w:rsidRDefault="00AD1938" w:rsidP="004409BD">
            <w:pPr>
              <w:spacing w:after="0" w:line="240" w:lineRule="auto"/>
              <w:rPr>
                <w:rFonts w:ascii="Garamond" w:eastAsia="Times New Roman" w:hAnsi="Garamond" w:cs="Arial"/>
                <w:sz w:val="20"/>
                <w:szCs w:val="20"/>
              </w:rPr>
            </w:pPr>
            <w:r w:rsidRPr="00273870">
              <w:rPr>
                <w:rFonts w:ascii="Garamond" w:hAnsi="Garamond" w:cs="Arial"/>
                <w:sz w:val="20"/>
                <w:szCs w:val="20"/>
              </w:rPr>
              <w:t xml:space="preserve"> 0.218***</w:t>
            </w:r>
          </w:p>
        </w:tc>
        <w:tc>
          <w:tcPr>
            <w:tcW w:w="720" w:type="dxa"/>
            <w:tcBorders>
              <w:top w:val="nil"/>
              <w:left w:val="nil"/>
              <w:bottom w:val="nil"/>
              <w:right w:val="nil"/>
            </w:tcBorders>
            <w:shd w:val="clear" w:color="auto" w:fill="auto"/>
            <w:noWrap/>
            <w:vAlign w:val="bottom"/>
            <w:hideMark/>
          </w:tcPr>
          <w:p w14:paraId="31B3C390" w14:textId="77777777" w:rsidR="00AD1938" w:rsidRPr="00273870" w:rsidRDefault="00AD1938" w:rsidP="004409BD">
            <w:pPr>
              <w:spacing w:after="0" w:line="240" w:lineRule="auto"/>
              <w:rPr>
                <w:rFonts w:ascii="Garamond" w:eastAsia="Times New Roman" w:hAnsi="Garamond" w:cs="Arial"/>
                <w:sz w:val="20"/>
                <w:szCs w:val="20"/>
              </w:rPr>
            </w:pPr>
            <w:r w:rsidRPr="00273870">
              <w:rPr>
                <w:rFonts w:ascii="Garamond" w:hAnsi="Garamond" w:cs="Arial"/>
                <w:sz w:val="20"/>
                <w:szCs w:val="20"/>
              </w:rPr>
              <w:t>0.01</w:t>
            </w:r>
          </w:p>
        </w:tc>
        <w:tc>
          <w:tcPr>
            <w:tcW w:w="1080" w:type="dxa"/>
            <w:gridSpan w:val="2"/>
            <w:tcBorders>
              <w:top w:val="nil"/>
              <w:left w:val="nil"/>
              <w:bottom w:val="nil"/>
              <w:right w:val="nil"/>
            </w:tcBorders>
            <w:shd w:val="clear" w:color="auto" w:fill="auto"/>
            <w:vAlign w:val="bottom"/>
          </w:tcPr>
          <w:p w14:paraId="58623ABC"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 xml:space="preserve"> 0.213***</w:t>
            </w:r>
          </w:p>
        </w:tc>
        <w:tc>
          <w:tcPr>
            <w:tcW w:w="720" w:type="dxa"/>
            <w:tcBorders>
              <w:top w:val="nil"/>
              <w:left w:val="nil"/>
              <w:bottom w:val="nil"/>
              <w:right w:val="nil"/>
            </w:tcBorders>
            <w:shd w:val="clear" w:color="auto" w:fill="auto"/>
            <w:vAlign w:val="bottom"/>
          </w:tcPr>
          <w:p w14:paraId="4B742CD1"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0.01</w:t>
            </w:r>
          </w:p>
        </w:tc>
        <w:tc>
          <w:tcPr>
            <w:tcW w:w="1080" w:type="dxa"/>
            <w:gridSpan w:val="3"/>
            <w:tcBorders>
              <w:top w:val="nil"/>
              <w:left w:val="nil"/>
              <w:bottom w:val="nil"/>
              <w:right w:val="nil"/>
            </w:tcBorders>
            <w:shd w:val="clear" w:color="auto" w:fill="auto"/>
            <w:vAlign w:val="bottom"/>
          </w:tcPr>
          <w:p w14:paraId="42E824B1"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 xml:space="preserve"> 0.225***</w:t>
            </w:r>
          </w:p>
        </w:tc>
        <w:tc>
          <w:tcPr>
            <w:tcW w:w="720" w:type="dxa"/>
            <w:tcBorders>
              <w:top w:val="nil"/>
              <w:left w:val="nil"/>
              <w:bottom w:val="nil"/>
              <w:right w:val="nil"/>
            </w:tcBorders>
            <w:shd w:val="clear" w:color="auto" w:fill="auto"/>
            <w:vAlign w:val="bottom"/>
          </w:tcPr>
          <w:p w14:paraId="5ED4812D"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0.01</w:t>
            </w:r>
          </w:p>
        </w:tc>
        <w:tc>
          <w:tcPr>
            <w:tcW w:w="1134" w:type="dxa"/>
            <w:tcBorders>
              <w:top w:val="nil"/>
              <w:left w:val="nil"/>
              <w:bottom w:val="nil"/>
              <w:right w:val="nil"/>
            </w:tcBorders>
            <w:shd w:val="clear" w:color="auto" w:fill="auto"/>
            <w:vAlign w:val="bottom"/>
          </w:tcPr>
          <w:p w14:paraId="196C8440"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 xml:space="preserve"> 0.215***</w:t>
            </w:r>
          </w:p>
        </w:tc>
        <w:tc>
          <w:tcPr>
            <w:tcW w:w="803" w:type="dxa"/>
            <w:tcBorders>
              <w:top w:val="nil"/>
              <w:left w:val="nil"/>
              <w:bottom w:val="nil"/>
              <w:right w:val="nil"/>
            </w:tcBorders>
            <w:shd w:val="clear" w:color="auto" w:fill="auto"/>
            <w:vAlign w:val="bottom"/>
          </w:tcPr>
          <w:p w14:paraId="731A4A1D"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0.01</w:t>
            </w:r>
          </w:p>
        </w:tc>
      </w:tr>
      <w:tr w:rsidR="00273870" w:rsidRPr="00273870" w14:paraId="26D00D69" w14:textId="77777777" w:rsidTr="00AC411D">
        <w:trPr>
          <w:gridAfter w:val="1"/>
          <w:wAfter w:w="223" w:type="dxa"/>
          <w:trHeight w:val="207"/>
        </w:trPr>
        <w:tc>
          <w:tcPr>
            <w:tcW w:w="3060" w:type="dxa"/>
            <w:tcBorders>
              <w:top w:val="nil"/>
              <w:left w:val="nil"/>
              <w:bottom w:val="nil"/>
              <w:right w:val="single" w:sz="4" w:space="0" w:color="auto"/>
            </w:tcBorders>
            <w:noWrap/>
            <w:vAlign w:val="bottom"/>
            <w:hideMark/>
          </w:tcPr>
          <w:p w14:paraId="7E53FE71" w14:textId="77777777" w:rsidR="00AD1938" w:rsidRPr="00273870" w:rsidRDefault="00AD1938" w:rsidP="004409BD">
            <w:pPr>
              <w:spacing w:after="0" w:line="240" w:lineRule="auto"/>
              <w:rPr>
                <w:rFonts w:ascii="Garamond" w:eastAsia="Times New Roman" w:hAnsi="Garamond" w:cs="Arial"/>
                <w:sz w:val="20"/>
                <w:szCs w:val="20"/>
              </w:rPr>
            </w:pPr>
            <w:r w:rsidRPr="00273870">
              <w:rPr>
                <w:rFonts w:ascii="Garamond" w:eastAsia="Times New Roman" w:hAnsi="Garamond" w:cs="Arial"/>
                <w:sz w:val="20"/>
                <w:szCs w:val="20"/>
              </w:rPr>
              <w:t xml:space="preserve">New housing development     </w:t>
            </w:r>
          </w:p>
        </w:tc>
        <w:tc>
          <w:tcPr>
            <w:tcW w:w="1080" w:type="dxa"/>
            <w:gridSpan w:val="2"/>
            <w:tcBorders>
              <w:top w:val="nil"/>
              <w:left w:val="nil"/>
              <w:bottom w:val="nil"/>
              <w:right w:val="nil"/>
            </w:tcBorders>
            <w:shd w:val="clear" w:color="auto" w:fill="auto"/>
            <w:noWrap/>
            <w:vAlign w:val="bottom"/>
            <w:hideMark/>
          </w:tcPr>
          <w:p w14:paraId="775523CB" w14:textId="77777777" w:rsidR="00AD1938" w:rsidRPr="00273870" w:rsidRDefault="00AD1938" w:rsidP="004409BD">
            <w:pPr>
              <w:spacing w:after="0" w:line="240" w:lineRule="auto"/>
              <w:rPr>
                <w:rFonts w:ascii="Garamond" w:eastAsia="Times New Roman" w:hAnsi="Garamond" w:cs="Arial"/>
                <w:sz w:val="20"/>
                <w:szCs w:val="20"/>
              </w:rPr>
            </w:pPr>
            <w:r w:rsidRPr="00273870">
              <w:rPr>
                <w:rFonts w:ascii="Garamond" w:hAnsi="Garamond" w:cs="Arial"/>
                <w:sz w:val="20"/>
                <w:szCs w:val="20"/>
              </w:rPr>
              <w:t xml:space="preserve"> 0.053</w:t>
            </w:r>
          </w:p>
        </w:tc>
        <w:tc>
          <w:tcPr>
            <w:tcW w:w="720" w:type="dxa"/>
            <w:tcBorders>
              <w:top w:val="nil"/>
              <w:left w:val="nil"/>
              <w:bottom w:val="nil"/>
              <w:right w:val="nil"/>
            </w:tcBorders>
            <w:shd w:val="clear" w:color="auto" w:fill="auto"/>
            <w:noWrap/>
            <w:vAlign w:val="bottom"/>
            <w:hideMark/>
          </w:tcPr>
          <w:p w14:paraId="184B0E92" w14:textId="77777777" w:rsidR="00AD1938" w:rsidRPr="00273870" w:rsidRDefault="00AD1938" w:rsidP="004409BD">
            <w:pPr>
              <w:spacing w:after="0" w:line="240" w:lineRule="auto"/>
              <w:rPr>
                <w:rFonts w:ascii="Garamond" w:eastAsia="Times New Roman" w:hAnsi="Garamond" w:cs="Arial"/>
                <w:sz w:val="20"/>
                <w:szCs w:val="20"/>
              </w:rPr>
            </w:pPr>
            <w:r w:rsidRPr="00273870">
              <w:rPr>
                <w:rFonts w:ascii="Garamond" w:hAnsi="Garamond" w:cs="Arial"/>
                <w:sz w:val="20"/>
                <w:szCs w:val="20"/>
              </w:rPr>
              <w:t>0.05</w:t>
            </w:r>
          </w:p>
        </w:tc>
        <w:tc>
          <w:tcPr>
            <w:tcW w:w="1080" w:type="dxa"/>
            <w:gridSpan w:val="2"/>
            <w:tcBorders>
              <w:top w:val="nil"/>
              <w:left w:val="nil"/>
              <w:bottom w:val="nil"/>
              <w:right w:val="nil"/>
            </w:tcBorders>
            <w:shd w:val="clear" w:color="auto" w:fill="auto"/>
            <w:vAlign w:val="bottom"/>
          </w:tcPr>
          <w:p w14:paraId="127AB934"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 xml:space="preserve"> 0.046</w:t>
            </w:r>
          </w:p>
        </w:tc>
        <w:tc>
          <w:tcPr>
            <w:tcW w:w="720" w:type="dxa"/>
            <w:tcBorders>
              <w:top w:val="nil"/>
              <w:left w:val="nil"/>
              <w:bottom w:val="nil"/>
              <w:right w:val="nil"/>
            </w:tcBorders>
            <w:shd w:val="clear" w:color="auto" w:fill="auto"/>
            <w:vAlign w:val="bottom"/>
          </w:tcPr>
          <w:p w14:paraId="091FC248"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0.05</w:t>
            </w:r>
          </w:p>
        </w:tc>
        <w:tc>
          <w:tcPr>
            <w:tcW w:w="1080" w:type="dxa"/>
            <w:gridSpan w:val="3"/>
            <w:tcBorders>
              <w:top w:val="nil"/>
              <w:left w:val="nil"/>
              <w:bottom w:val="nil"/>
              <w:right w:val="nil"/>
            </w:tcBorders>
            <w:shd w:val="clear" w:color="auto" w:fill="auto"/>
            <w:vAlign w:val="bottom"/>
          </w:tcPr>
          <w:p w14:paraId="226CF516"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 xml:space="preserve"> 0.080</w:t>
            </w:r>
          </w:p>
        </w:tc>
        <w:tc>
          <w:tcPr>
            <w:tcW w:w="720" w:type="dxa"/>
            <w:tcBorders>
              <w:top w:val="nil"/>
              <w:left w:val="nil"/>
              <w:bottom w:val="nil"/>
              <w:right w:val="nil"/>
            </w:tcBorders>
            <w:shd w:val="clear" w:color="auto" w:fill="auto"/>
            <w:vAlign w:val="bottom"/>
          </w:tcPr>
          <w:p w14:paraId="490317EC"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0.05</w:t>
            </w:r>
          </w:p>
        </w:tc>
        <w:tc>
          <w:tcPr>
            <w:tcW w:w="1134" w:type="dxa"/>
            <w:tcBorders>
              <w:top w:val="nil"/>
              <w:left w:val="nil"/>
              <w:bottom w:val="nil"/>
              <w:right w:val="nil"/>
            </w:tcBorders>
            <w:shd w:val="clear" w:color="auto" w:fill="auto"/>
            <w:vAlign w:val="bottom"/>
          </w:tcPr>
          <w:p w14:paraId="16B984CA" w14:textId="0E415709"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 xml:space="preserve"> 0.087</w:t>
            </w:r>
            <w:r w:rsidR="006D6EFB" w:rsidRPr="00273870">
              <w:rPr>
                <w:rFonts w:ascii="Garamond" w:hAnsi="Garamond" w:cs="Arial"/>
                <w:sz w:val="20"/>
                <w:szCs w:val="20"/>
              </w:rPr>
              <w:t>**</w:t>
            </w:r>
          </w:p>
        </w:tc>
        <w:tc>
          <w:tcPr>
            <w:tcW w:w="803" w:type="dxa"/>
            <w:tcBorders>
              <w:top w:val="nil"/>
              <w:left w:val="nil"/>
              <w:bottom w:val="nil"/>
              <w:right w:val="nil"/>
            </w:tcBorders>
            <w:shd w:val="clear" w:color="auto" w:fill="auto"/>
            <w:vAlign w:val="bottom"/>
          </w:tcPr>
          <w:p w14:paraId="6627FADE"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0.04</w:t>
            </w:r>
          </w:p>
        </w:tc>
      </w:tr>
      <w:tr w:rsidR="00273870" w:rsidRPr="00273870" w14:paraId="6D42F885" w14:textId="77777777" w:rsidTr="00AC411D">
        <w:trPr>
          <w:gridAfter w:val="1"/>
          <w:wAfter w:w="223" w:type="dxa"/>
          <w:trHeight w:val="207"/>
        </w:trPr>
        <w:tc>
          <w:tcPr>
            <w:tcW w:w="3060" w:type="dxa"/>
            <w:tcBorders>
              <w:top w:val="nil"/>
              <w:left w:val="nil"/>
              <w:bottom w:val="nil"/>
              <w:right w:val="single" w:sz="4" w:space="0" w:color="auto"/>
            </w:tcBorders>
            <w:noWrap/>
            <w:vAlign w:val="bottom"/>
            <w:hideMark/>
          </w:tcPr>
          <w:p w14:paraId="169F4B2A" w14:textId="77777777" w:rsidR="00AD1938" w:rsidRPr="00273870" w:rsidRDefault="00AD1938" w:rsidP="004409BD">
            <w:pPr>
              <w:spacing w:after="0" w:line="240" w:lineRule="auto"/>
              <w:rPr>
                <w:rFonts w:ascii="Garamond" w:eastAsia="Times New Roman" w:hAnsi="Garamond" w:cs="Arial"/>
                <w:sz w:val="20"/>
                <w:szCs w:val="20"/>
              </w:rPr>
            </w:pPr>
            <w:r w:rsidRPr="00273870">
              <w:rPr>
                <w:rFonts w:ascii="Garamond" w:eastAsia="Times New Roman" w:hAnsi="Garamond" w:cs="Arial"/>
                <w:sz w:val="20"/>
                <w:szCs w:val="20"/>
              </w:rPr>
              <w:t>Needs renovation</w:t>
            </w:r>
          </w:p>
        </w:tc>
        <w:tc>
          <w:tcPr>
            <w:tcW w:w="1080" w:type="dxa"/>
            <w:gridSpan w:val="2"/>
            <w:tcBorders>
              <w:top w:val="nil"/>
              <w:left w:val="nil"/>
              <w:bottom w:val="nil"/>
              <w:right w:val="nil"/>
            </w:tcBorders>
            <w:shd w:val="clear" w:color="auto" w:fill="auto"/>
            <w:noWrap/>
            <w:vAlign w:val="bottom"/>
            <w:hideMark/>
          </w:tcPr>
          <w:p w14:paraId="781351D0" w14:textId="77777777" w:rsidR="00AD1938" w:rsidRPr="00273870" w:rsidRDefault="00AD1938" w:rsidP="004409BD">
            <w:pPr>
              <w:spacing w:after="0" w:line="240" w:lineRule="auto"/>
              <w:rPr>
                <w:rFonts w:ascii="Garamond" w:eastAsia="Times New Roman" w:hAnsi="Garamond" w:cs="Arial"/>
                <w:sz w:val="20"/>
                <w:szCs w:val="20"/>
              </w:rPr>
            </w:pPr>
            <w:r w:rsidRPr="00273870">
              <w:rPr>
                <w:rFonts w:ascii="Garamond" w:hAnsi="Garamond" w:cs="Arial"/>
                <w:sz w:val="20"/>
                <w:szCs w:val="20"/>
              </w:rPr>
              <w:t>-0.166***</w:t>
            </w:r>
          </w:p>
        </w:tc>
        <w:tc>
          <w:tcPr>
            <w:tcW w:w="720" w:type="dxa"/>
            <w:tcBorders>
              <w:top w:val="nil"/>
              <w:left w:val="nil"/>
              <w:bottom w:val="nil"/>
              <w:right w:val="nil"/>
            </w:tcBorders>
            <w:shd w:val="clear" w:color="auto" w:fill="auto"/>
            <w:noWrap/>
            <w:vAlign w:val="bottom"/>
            <w:hideMark/>
          </w:tcPr>
          <w:p w14:paraId="18368450" w14:textId="77777777" w:rsidR="00AD1938" w:rsidRPr="00273870" w:rsidRDefault="00AD1938" w:rsidP="004409BD">
            <w:pPr>
              <w:spacing w:after="0" w:line="240" w:lineRule="auto"/>
              <w:rPr>
                <w:rFonts w:ascii="Garamond" w:eastAsia="Times New Roman" w:hAnsi="Garamond" w:cs="Arial"/>
                <w:sz w:val="20"/>
                <w:szCs w:val="20"/>
              </w:rPr>
            </w:pPr>
            <w:r w:rsidRPr="00273870">
              <w:rPr>
                <w:rFonts w:ascii="Garamond" w:hAnsi="Garamond" w:cs="Arial"/>
                <w:sz w:val="20"/>
                <w:szCs w:val="20"/>
              </w:rPr>
              <w:t>0.01</w:t>
            </w:r>
          </w:p>
        </w:tc>
        <w:tc>
          <w:tcPr>
            <w:tcW w:w="1080" w:type="dxa"/>
            <w:gridSpan w:val="2"/>
            <w:tcBorders>
              <w:top w:val="nil"/>
              <w:left w:val="nil"/>
              <w:bottom w:val="nil"/>
              <w:right w:val="nil"/>
            </w:tcBorders>
            <w:shd w:val="clear" w:color="auto" w:fill="auto"/>
            <w:vAlign w:val="bottom"/>
          </w:tcPr>
          <w:p w14:paraId="7E7EAC54"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-0.165***</w:t>
            </w:r>
          </w:p>
        </w:tc>
        <w:tc>
          <w:tcPr>
            <w:tcW w:w="720" w:type="dxa"/>
            <w:tcBorders>
              <w:top w:val="nil"/>
              <w:left w:val="nil"/>
              <w:bottom w:val="nil"/>
              <w:right w:val="nil"/>
            </w:tcBorders>
            <w:shd w:val="clear" w:color="auto" w:fill="auto"/>
            <w:vAlign w:val="bottom"/>
          </w:tcPr>
          <w:p w14:paraId="5CA6065A"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0.01</w:t>
            </w:r>
          </w:p>
        </w:tc>
        <w:tc>
          <w:tcPr>
            <w:tcW w:w="1080" w:type="dxa"/>
            <w:gridSpan w:val="3"/>
            <w:tcBorders>
              <w:top w:val="nil"/>
              <w:left w:val="nil"/>
              <w:bottom w:val="nil"/>
              <w:right w:val="nil"/>
            </w:tcBorders>
            <w:shd w:val="clear" w:color="auto" w:fill="auto"/>
            <w:vAlign w:val="bottom"/>
          </w:tcPr>
          <w:p w14:paraId="684EA401"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-0.163***</w:t>
            </w:r>
          </w:p>
        </w:tc>
        <w:tc>
          <w:tcPr>
            <w:tcW w:w="720" w:type="dxa"/>
            <w:tcBorders>
              <w:top w:val="nil"/>
              <w:left w:val="nil"/>
              <w:bottom w:val="nil"/>
              <w:right w:val="nil"/>
            </w:tcBorders>
            <w:shd w:val="clear" w:color="auto" w:fill="auto"/>
            <w:vAlign w:val="bottom"/>
          </w:tcPr>
          <w:p w14:paraId="2BF69720"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0.01</w:t>
            </w:r>
          </w:p>
        </w:tc>
        <w:tc>
          <w:tcPr>
            <w:tcW w:w="1134" w:type="dxa"/>
            <w:tcBorders>
              <w:top w:val="nil"/>
              <w:left w:val="nil"/>
              <w:bottom w:val="nil"/>
              <w:right w:val="nil"/>
            </w:tcBorders>
            <w:shd w:val="clear" w:color="auto" w:fill="auto"/>
            <w:vAlign w:val="bottom"/>
          </w:tcPr>
          <w:p w14:paraId="2E107B85"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-0.161***</w:t>
            </w:r>
          </w:p>
        </w:tc>
        <w:tc>
          <w:tcPr>
            <w:tcW w:w="803" w:type="dxa"/>
            <w:tcBorders>
              <w:top w:val="nil"/>
              <w:left w:val="nil"/>
              <w:bottom w:val="nil"/>
              <w:right w:val="nil"/>
            </w:tcBorders>
            <w:shd w:val="clear" w:color="auto" w:fill="auto"/>
            <w:vAlign w:val="bottom"/>
          </w:tcPr>
          <w:p w14:paraId="495F6F70"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0.01</w:t>
            </w:r>
          </w:p>
        </w:tc>
      </w:tr>
      <w:tr w:rsidR="00273870" w:rsidRPr="00273870" w14:paraId="1E771AF5" w14:textId="77777777" w:rsidTr="00AC411D">
        <w:trPr>
          <w:gridAfter w:val="1"/>
          <w:wAfter w:w="223" w:type="dxa"/>
          <w:trHeight w:val="207"/>
        </w:trPr>
        <w:tc>
          <w:tcPr>
            <w:tcW w:w="3060" w:type="dxa"/>
            <w:tcBorders>
              <w:top w:val="nil"/>
              <w:left w:val="nil"/>
              <w:bottom w:val="nil"/>
              <w:right w:val="single" w:sz="4" w:space="0" w:color="auto"/>
            </w:tcBorders>
            <w:noWrap/>
            <w:vAlign w:val="bottom"/>
            <w:hideMark/>
          </w:tcPr>
          <w:p w14:paraId="3D45088B" w14:textId="77777777" w:rsidR="00AD1938" w:rsidRPr="00273870" w:rsidRDefault="00AD1938" w:rsidP="004409BD">
            <w:pPr>
              <w:spacing w:after="0" w:line="240" w:lineRule="auto"/>
              <w:rPr>
                <w:rFonts w:ascii="Garamond" w:eastAsia="Times New Roman" w:hAnsi="Garamond" w:cs="Arial"/>
                <w:sz w:val="20"/>
                <w:szCs w:val="20"/>
              </w:rPr>
            </w:pPr>
            <w:r w:rsidRPr="00273870">
              <w:rPr>
                <w:rFonts w:ascii="Garamond" w:eastAsia="Times New Roman" w:hAnsi="Garamond" w:cs="Arial"/>
                <w:sz w:val="20"/>
                <w:szCs w:val="20"/>
              </w:rPr>
              <w:t xml:space="preserve">Elevator                    </w:t>
            </w:r>
          </w:p>
        </w:tc>
        <w:tc>
          <w:tcPr>
            <w:tcW w:w="1080" w:type="dxa"/>
            <w:gridSpan w:val="2"/>
            <w:tcBorders>
              <w:top w:val="nil"/>
              <w:left w:val="nil"/>
              <w:bottom w:val="nil"/>
              <w:right w:val="nil"/>
            </w:tcBorders>
            <w:shd w:val="clear" w:color="auto" w:fill="auto"/>
            <w:noWrap/>
            <w:vAlign w:val="bottom"/>
            <w:hideMark/>
          </w:tcPr>
          <w:p w14:paraId="1C658AA6" w14:textId="77777777" w:rsidR="00AD1938" w:rsidRPr="00273870" w:rsidRDefault="00AD1938" w:rsidP="004409BD">
            <w:pPr>
              <w:spacing w:after="0" w:line="240" w:lineRule="auto"/>
              <w:rPr>
                <w:rFonts w:ascii="Garamond" w:eastAsia="Times New Roman" w:hAnsi="Garamond" w:cs="Arial"/>
                <w:sz w:val="20"/>
                <w:szCs w:val="20"/>
              </w:rPr>
            </w:pPr>
            <w:r w:rsidRPr="00273870">
              <w:rPr>
                <w:rFonts w:ascii="Garamond" w:hAnsi="Garamond" w:cs="Arial"/>
                <w:sz w:val="20"/>
                <w:szCs w:val="20"/>
              </w:rPr>
              <w:t xml:space="preserve"> 0.189***</w:t>
            </w:r>
          </w:p>
        </w:tc>
        <w:tc>
          <w:tcPr>
            <w:tcW w:w="720" w:type="dxa"/>
            <w:tcBorders>
              <w:top w:val="nil"/>
              <w:left w:val="nil"/>
              <w:bottom w:val="nil"/>
              <w:right w:val="nil"/>
            </w:tcBorders>
            <w:shd w:val="clear" w:color="auto" w:fill="auto"/>
            <w:noWrap/>
            <w:vAlign w:val="bottom"/>
            <w:hideMark/>
          </w:tcPr>
          <w:p w14:paraId="7E84C716" w14:textId="77777777" w:rsidR="00AD1938" w:rsidRPr="00273870" w:rsidRDefault="00AD1938" w:rsidP="004409BD">
            <w:pPr>
              <w:spacing w:after="0" w:line="240" w:lineRule="auto"/>
              <w:rPr>
                <w:rFonts w:ascii="Garamond" w:eastAsia="Times New Roman" w:hAnsi="Garamond" w:cs="Arial"/>
                <w:sz w:val="20"/>
                <w:szCs w:val="20"/>
              </w:rPr>
            </w:pPr>
            <w:r w:rsidRPr="00273870">
              <w:rPr>
                <w:rFonts w:ascii="Garamond" w:hAnsi="Garamond" w:cs="Arial"/>
                <w:sz w:val="20"/>
                <w:szCs w:val="20"/>
              </w:rPr>
              <w:t>0.01</w:t>
            </w:r>
          </w:p>
        </w:tc>
        <w:tc>
          <w:tcPr>
            <w:tcW w:w="1080" w:type="dxa"/>
            <w:gridSpan w:val="2"/>
            <w:tcBorders>
              <w:top w:val="nil"/>
              <w:left w:val="nil"/>
              <w:bottom w:val="nil"/>
              <w:right w:val="nil"/>
            </w:tcBorders>
            <w:shd w:val="clear" w:color="auto" w:fill="auto"/>
            <w:vAlign w:val="bottom"/>
          </w:tcPr>
          <w:p w14:paraId="46D68D74"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 xml:space="preserve"> 0.193***</w:t>
            </w:r>
          </w:p>
        </w:tc>
        <w:tc>
          <w:tcPr>
            <w:tcW w:w="720" w:type="dxa"/>
            <w:tcBorders>
              <w:top w:val="nil"/>
              <w:left w:val="nil"/>
              <w:bottom w:val="nil"/>
              <w:right w:val="nil"/>
            </w:tcBorders>
            <w:shd w:val="clear" w:color="auto" w:fill="auto"/>
            <w:vAlign w:val="bottom"/>
          </w:tcPr>
          <w:p w14:paraId="2FFD7BB9"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0.01</w:t>
            </w:r>
          </w:p>
        </w:tc>
        <w:tc>
          <w:tcPr>
            <w:tcW w:w="1080" w:type="dxa"/>
            <w:gridSpan w:val="3"/>
            <w:tcBorders>
              <w:top w:val="nil"/>
              <w:left w:val="nil"/>
              <w:bottom w:val="nil"/>
              <w:right w:val="nil"/>
            </w:tcBorders>
            <w:shd w:val="clear" w:color="auto" w:fill="auto"/>
            <w:vAlign w:val="bottom"/>
          </w:tcPr>
          <w:p w14:paraId="2A804738"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 xml:space="preserve"> 0.187***</w:t>
            </w:r>
          </w:p>
        </w:tc>
        <w:tc>
          <w:tcPr>
            <w:tcW w:w="720" w:type="dxa"/>
            <w:tcBorders>
              <w:top w:val="nil"/>
              <w:left w:val="nil"/>
              <w:bottom w:val="nil"/>
              <w:right w:val="nil"/>
            </w:tcBorders>
            <w:shd w:val="clear" w:color="auto" w:fill="auto"/>
            <w:vAlign w:val="bottom"/>
          </w:tcPr>
          <w:p w14:paraId="1638EF1C"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0.01</w:t>
            </w:r>
          </w:p>
        </w:tc>
        <w:tc>
          <w:tcPr>
            <w:tcW w:w="1134" w:type="dxa"/>
            <w:tcBorders>
              <w:top w:val="nil"/>
              <w:left w:val="nil"/>
              <w:bottom w:val="nil"/>
              <w:right w:val="nil"/>
            </w:tcBorders>
            <w:shd w:val="clear" w:color="auto" w:fill="auto"/>
            <w:vAlign w:val="bottom"/>
          </w:tcPr>
          <w:p w14:paraId="2139CEC1"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 xml:space="preserve"> 0.162***</w:t>
            </w:r>
          </w:p>
        </w:tc>
        <w:tc>
          <w:tcPr>
            <w:tcW w:w="803" w:type="dxa"/>
            <w:tcBorders>
              <w:top w:val="nil"/>
              <w:left w:val="nil"/>
              <w:bottom w:val="nil"/>
              <w:right w:val="nil"/>
            </w:tcBorders>
            <w:shd w:val="clear" w:color="auto" w:fill="auto"/>
            <w:vAlign w:val="bottom"/>
          </w:tcPr>
          <w:p w14:paraId="41BD83D3"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0.01</w:t>
            </w:r>
          </w:p>
        </w:tc>
      </w:tr>
      <w:tr w:rsidR="00273870" w:rsidRPr="00273870" w14:paraId="11AD7176" w14:textId="77777777" w:rsidTr="00AC411D">
        <w:trPr>
          <w:gridAfter w:val="1"/>
          <w:wAfter w:w="223" w:type="dxa"/>
          <w:trHeight w:val="207"/>
        </w:trPr>
        <w:tc>
          <w:tcPr>
            <w:tcW w:w="3060" w:type="dxa"/>
            <w:tcBorders>
              <w:top w:val="nil"/>
              <w:left w:val="nil"/>
              <w:bottom w:val="nil"/>
              <w:right w:val="single" w:sz="4" w:space="0" w:color="auto"/>
            </w:tcBorders>
            <w:noWrap/>
            <w:vAlign w:val="bottom"/>
            <w:hideMark/>
          </w:tcPr>
          <w:p w14:paraId="5A51F2A8" w14:textId="77777777" w:rsidR="00AD1938" w:rsidRPr="00273870" w:rsidRDefault="00AD1938" w:rsidP="004409BD">
            <w:pPr>
              <w:spacing w:after="0" w:line="240" w:lineRule="auto"/>
              <w:rPr>
                <w:rFonts w:ascii="Garamond" w:eastAsia="Times New Roman" w:hAnsi="Garamond" w:cs="Arial"/>
                <w:sz w:val="20"/>
                <w:szCs w:val="20"/>
              </w:rPr>
            </w:pPr>
            <w:r w:rsidRPr="00273870">
              <w:rPr>
                <w:rFonts w:ascii="Garamond" w:eastAsia="Times New Roman" w:hAnsi="Garamond" w:cs="Arial"/>
                <w:sz w:val="20"/>
                <w:szCs w:val="20"/>
              </w:rPr>
              <w:t xml:space="preserve">Terrace                     </w:t>
            </w:r>
          </w:p>
        </w:tc>
        <w:tc>
          <w:tcPr>
            <w:tcW w:w="1080" w:type="dxa"/>
            <w:gridSpan w:val="2"/>
            <w:tcBorders>
              <w:top w:val="nil"/>
              <w:left w:val="nil"/>
              <w:right w:val="nil"/>
            </w:tcBorders>
            <w:shd w:val="clear" w:color="auto" w:fill="auto"/>
            <w:noWrap/>
            <w:vAlign w:val="bottom"/>
            <w:hideMark/>
          </w:tcPr>
          <w:p w14:paraId="14D70614" w14:textId="77777777" w:rsidR="00AD1938" w:rsidRPr="00273870" w:rsidRDefault="00AD1938" w:rsidP="004409BD">
            <w:pPr>
              <w:spacing w:after="0" w:line="240" w:lineRule="auto"/>
              <w:rPr>
                <w:rFonts w:ascii="Garamond" w:eastAsia="Times New Roman" w:hAnsi="Garamond" w:cs="Arial"/>
                <w:sz w:val="20"/>
                <w:szCs w:val="20"/>
              </w:rPr>
            </w:pPr>
            <w:r w:rsidRPr="00273870">
              <w:rPr>
                <w:rFonts w:ascii="Garamond" w:hAnsi="Garamond" w:cs="Arial"/>
                <w:sz w:val="20"/>
                <w:szCs w:val="20"/>
              </w:rPr>
              <w:t xml:space="preserve"> 0.071***</w:t>
            </w:r>
          </w:p>
        </w:tc>
        <w:tc>
          <w:tcPr>
            <w:tcW w:w="720" w:type="dxa"/>
            <w:tcBorders>
              <w:top w:val="nil"/>
              <w:left w:val="nil"/>
              <w:bottom w:val="nil"/>
              <w:right w:val="nil"/>
            </w:tcBorders>
            <w:shd w:val="clear" w:color="auto" w:fill="auto"/>
            <w:noWrap/>
            <w:vAlign w:val="bottom"/>
            <w:hideMark/>
          </w:tcPr>
          <w:p w14:paraId="1810E816" w14:textId="77777777" w:rsidR="00AD1938" w:rsidRPr="00273870" w:rsidRDefault="00AD1938" w:rsidP="004409BD">
            <w:pPr>
              <w:spacing w:after="0" w:line="240" w:lineRule="auto"/>
              <w:rPr>
                <w:rFonts w:ascii="Garamond" w:eastAsia="Times New Roman" w:hAnsi="Garamond" w:cs="Arial"/>
                <w:sz w:val="20"/>
                <w:szCs w:val="20"/>
              </w:rPr>
            </w:pPr>
            <w:r w:rsidRPr="00273870">
              <w:rPr>
                <w:rFonts w:ascii="Garamond" w:hAnsi="Garamond" w:cs="Arial"/>
                <w:sz w:val="20"/>
                <w:szCs w:val="20"/>
              </w:rPr>
              <w:t>0.01</w:t>
            </w:r>
          </w:p>
        </w:tc>
        <w:tc>
          <w:tcPr>
            <w:tcW w:w="1080" w:type="dxa"/>
            <w:gridSpan w:val="2"/>
            <w:tcBorders>
              <w:top w:val="nil"/>
              <w:left w:val="nil"/>
              <w:bottom w:val="nil"/>
              <w:right w:val="nil"/>
            </w:tcBorders>
            <w:shd w:val="clear" w:color="auto" w:fill="auto"/>
            <w:vAlign w:val="bottom"/>
          </w:tcPr>
          <w:p w14:paraId="5BA45E05"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 xml:space="preserve"> 0.065***</w:t>
            </w:r>
          </w:p>
        </w:tc>
        <w:tc>
          <w:tcPr>
            <w:tcW w:w="720" w:type="dxa"/>
            <w:tcBorders>
              <w:top w:val="nil"/>
              <w:left w:val="nil"/>
              <w:bottom w:val="nil"/>
              <w:right w:val="nil"/>
            </w:tcBorders>
            <w:shd w:val="clear" w:color="auto" w:fill="auto"/>
            <w:vAlign w:val="bottom"/>
          </w:tcPr>
          <w:p w14:paraId="4BB7D157"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0.01</w:t>
            </w:r>
          </w:p>
        </w:tc>
        <w:tc>
          <w:tcPr>
            <w:tcW w:w="1080" w:type="dxa"/>
            <w:gridSpan w:val="3"/>
            <w:tcBorders>
              <w:top w:val="nil"/>
              <w:left w:val="nil"/>
              <w:bottom w:val="nil"/>
              <w:right w:val="nil"/>
            </w:tcBorders>
            <w:shd w:val="clear" w:color="auto" w:fill="auto"/>
            <w:vAlign w:val="bottom"/>
          </w:tcPr>
          <w:p w14:paraId="65E6C32E"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 xml:space="preserve"> 0.066***</w:t>
            </w:r>
          </w:p>
        </w:tc>
        <w:tc>
          <w:tcPr>
            <w:tcW w:w="720" w:type="dxa"/>
            <w:tcBorders>
              <w:top w:val="nil"/>
              <w:left w:val="nil"/>
              <w:bottom w:val="nil"/>
              <w:right w:val="nil"/>
            </w:tcBorders>
            <w:shd w:val="clear" w:color="auto" w:fill="auto"/>
            <w:vAlign w:val="bottom"/>
          </w:tcPr>
          <w:p w14:paraId="60DAADFA"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0.01</w:t>
            </w:r>
          </w:p>
        </w:tc>
        <w:tc>
          <w:tcPr>
            <w:tcW w:w="1134" w:type="dxa"/>
            <w:tcBorders>
              <w:top w:val="nil"/>
              <w:left w:val="nil"/>
              <w:bottom w:val="nil"/>
              <w:right w:val="nil"/>
            </w:tcBorders>
            <w:shd w:val="clear" w:color="auto" w:fill="auto"/>
            <w:vAlign w:val="bottom"/>
          </w:tcPr>
          <w:p w14:paraId="405129BC"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 xml:space="preserve"> 0.076***</w:t>
            </w:r>
          </w:p>
        </w:tc>
        <w:tc>
          <w:tcPr>
            <w:tcW w:w="803" w:type="dxa"/>
            <w:tcBorders>
              <w:top w:val="nil"/>
              <w:left w:val="nil"/>
              <w:bottom w:val="nil"/>
              <w:right w:val="nil"/>
            </w:tcBorders>
            <w:shd w:val="clear" w:color="auto" w:fill="auto"/>
            <w:vAlign w:val="bottom"/>
          </w:tcPr>
          <w:p w14:paraId="04BAE9F1"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0.01</w:t>
            </w:r>
          </w:p>
        </w:tc>
      </w:tr>
      <w:tr w:rsidR="00273870" w:rsidRPr="00273870" w14:paraId="01BD2369" w14:textId="77777777" w:rsidTr="00AC411D">
        <w:trPr>
          <w:gridAfter w:val="1"/>
          <w:wAfter w:w="223" w:type="dxa"/>
          <w:trHeight w:val="207"/>
        </w:trPr>
        <w:tc>
          <w:tcPr>
            <w:tcW w:w="3060" w:type="dxa"/>
            <w:tcBorders>
              <w:top w:val="nil"/>
              <w:left w:val="nil"/>
              <w:bottom w:val="nil"/>
              <w:right w:val="single" w:sz="4" w:space="0" w:color="auto"/>
            </w:tcBorders>
            <w:noWrap/>
            <w:vAlign w:val="bottom"/>
            <w:hideMark/>
          </w:tcPr>
          <w:p w14:paraId="45E6641B" w14:textId="77777777" w:rsidR="00AD1938" w:rsidRPr="00273870" w:rsidRDefault="00AD1938" w:rsidP="004409BD">
            <w:pPr>
              <w:spacing w:after="0" w:line="240" w:lineRule="auto"/>
              <w:rPr>
                <w:rFonts w:ascii="Garamond" w:eastAsia="Times New Roman" w:hAnsi="Garamond" w:cs="Arial"/>
                <w:sz w:val="20"/>
                <w:szCs w:val="20"/>
              </w:rPr>
            </w:pPr>
            <w:r w:rsidRPr="00273870">
              <w:rPr>
                <w:rFonts w:ascii="Garamond" w:eastAsia="Times New Roman" w:hAnsi="Garamond" w:cs="Arial"/>
                <w:sz w:val="20"/>
                <w:szCs w:val="20"/>
              </w:rPr>
              <w:t xml:space="preserve">Heating                     </w:t>
            </w:r>
          </w:p>
        </w:tc>
        <w:tc>
          <w:tcPr>
            <w:tcW w:w="1080" w:type="dxa"/>
            <w:gridSpan w:val="2"/>
            <w:tcBorders>
              <w:top w:val="nil"/>
              <w:left w:val="nil"/>
              <w:bottom w:val="nil"/>
              <w:right w:val="nil"/>
            </w:tcBorders>
            <w:shd w:val="clear" w:color="auto" w:fill="auto"/>
            <w:noWrap/>
            <w:vAlign w:val="bottom"/>
            <w:hideMark/>
          </w:tcPr>
          <w:p w14:paraId="329B280A" w14:textId="77777777" w:rsidR="00AD1938" w:rsidRPr="00273870" w:rsidRDefault="00AD1938" w:rsidP="004409BD">
            <w:pPr>
              <w:spacing w:after="0" w:line="240" w:lineRule="auto"/>
              <w:rPr>
                <w:rFonts w:ascii="Garamond" w:eastAsia="Times New Roman" w:hAnsi="Garamond" w:cs="Arial"/>
                <w:sz w:val="20"/>
                <w:szCs w:val="20"/>
              </w:rPr>
            </w:pPr>
            <w:r w:rsidRPr="00273870">
              <w:rPr>
                <w:rFonts w:ascii="Garamond" w:hAnsi="Garamond" w:cs="Arial"/>
                <w:sz w:val="20"/>
                <w:szCs w:val="20"/>
              </w:rPr>
              <w:t xml:space="preserve"> 0.105***</w:t>
            </w:r>
          </w:p>
        </w:tc>
        <w:tc>
          <w:tcPr>
            <w:tcW w:w="720" w:type="dxa"/>
            <w:tcBorders>
              <w:top w:val="nil"/>
              <w:left w:val="nil"/>
              <w:bottom w:val="nil"/>
              <w:right w:val="nil"/>
            </w:tcBorders>
            <w:shd w:val="clear" w:color="auto" w:fill="auto"/>
            <w:noWrap/>
            <w:vAlign w:val="bottom"/>
            <w:hideMark/>
          </w:tcPr>
          <w:p w14:paraId="055BE55F" w14:textId="77777777" w:rsidR="00AD1938" w:rsidRPr="00273870" w:rsidRDefault="00AD1938" w:rsidP="004409BD">
            <w:pPr>
              <w:spacing w:after="0" w:line="240" w:lineRule="auto"/>
              <w:rPr>
                <w:rFonts w:ascii="Garamond" w:eastAsia="Times New Roman" w:hAnsi="Garamond" w:cs="Arial"/>
                <w:sz w:val="20"/>
                <w:szCs w:val="20"/>
              </w:rPr>
            </w:pPr>
            <w:r w:rsidRPr="00273870">
              <w:rPr>
                <w:rFonts w:ascii="Garamond" w:hAnsi="Garamond" w:cs="Arial"/>
                <w:sz w:val="20"/>
                <w:szCs w:val="20"/>
              </w:rPr>
              <w:t>0.01</w:t>
            </w:r>
          </w:p>
        </w:tc>
        <w:tc>
          <w:tcPr>
            <w:tcW w:w="1080" w:type="dxa"/>
            <w:gridSpan w:val="2"/>
            <w:tcBorders>
              <w:top w:val="nil"/>
              <w:left w:val="nil"/>
              <w:bottom w:val="nil"/>
              <w:right w:val="nil"/>
            </w:tcBorders>
            <w:shd w:val="clear" w:color="auto" w:fill="auto"/>
            <w:vAlign w:val="bottom"/>
          </w:tcPr>
          <w:p w14:paraId="317B29E8"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 xml:space="preserve"> 0.113***</w:t>
            </w:r>
          </w:p>
        </w:tc>
        <w:tc>
          <w:tcPr>
            <w:tcW w:w="720" w:type="dxa"/>
            <w:tcBorders>
              <w:top w:val="nil"/>
              <w:left w:val="nil"/>
              <w:bottom w:val="nil"/>
              <w:right w:val="nil"/>
            </w:tcBorders>
            <w:shd w:val="clear" w:color="auto" w:fill="auto"/>
            <w:vAlign w:val="bottom"/>
          </w:tcPr>
          <w:p w14:paraId="5D036C31"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0.01</w:t>
            </w:r>
          </w:p>
        </w:tc>
        <w:tc>
          <w:tcPr>
            <w:tcW w:w="1080" w:type="dxa"/>
            <w:gridSpan w:val="3"/>
            <w:tcBorders>
              <w:top w:val="nil"/>
              <w:left w:val="nil"/>
              <w:bottom w:val="nil"/>
              <w:right w:val="nil"/>
            </w:tcBorders>
            <w:shd w:val="clear" w:color="auto" w:fill="auto"/>
            <w:vAlign w:val="bottom"/>
          </w:tcPr>
          <w:p w14:paraId="675A7581" w14:textId="447B8C51"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 xml:space="preserve"> 0.10</w:t>
            </w:r>
            <w:r w:rsidR="006D6EFB" w:rsidRPr="00273870">
              <w:rPr>
                <w:rFonts w:ascii="Garamond" w:hAnsi="Garamond" w:cs="Arial"/>
                <w:sz w:val="20"/>
                <w:szCs w:val="20"/>
              </w:rPr>
              <w:t>1</w:t>
            </w:r>
            <w:r w:rsidRPr="00273870">
              <w:rPr>
                <w:rFonts w:ascii="Garamond" w:hAnsi="Garamond" w:cs="Arial"/>
                <w:sz w:val="20"/>
                <w:szCs w:val="20"/>
              </w:rPr>
              <w:t>***</w:t>
            </w:r>
          </w:p>
        </w:tc>
        <w:tc>
          <w:tcPr>
            <w:tcW w:w="720" w:type="dxa"/>
            <w:tcBorders>
              <w:top w:val="nil"/>
              <w:left w:val="nil"/>
              <w:bottom w:val="nil"/>
              <w:right w:val="nil"/>
            </w:tcBorders>
            <w:shd w:val="clear" w:color="auto" w:fill="auto"/>
            <w:vAlign w:val="bottom"/>
          </w:tcPr>
          <w:p w14:paraId="145AD0AC"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0.01</w:t>
            </w:r>
          </w:p>
        </w:tc>
        <w:tc>
          <w:tcPr>
            <w:tcW w:w="1134" w:type="dxa"/>
            <w:tcBorders>
              <w:top w:val="nil"/>
              <w:left w:val="nil"/>
              <w:bottom w:val="nil"/>
              <w:right w:val="nil"/>
            </w:tcBorders>
            <w:shd w:val="clear" w:color="auto" w:fill="auto"/>
            <w:vAlign w:val="bottom"/>
          </w:tcPr>
          <w:p w14:paraId="7B042528"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 xml:space="preserve"> 0.099***</w:t>
            </w:r>
          </w:p>
        </w:tc>
        <w:tc>
          <w:tcPr>
            <w:tcW w:w="803" w:type="dxa"/>
            <w:tcBorders>
              <w:top w:val="nil"/>
              <w:left w:val="nil"/>
              <w:bottom w:val="nil"/>
              <w:right w:val="nil"/>
            </w:tcBorders>
            <w:shd w:val="clear" w:color="auto" w:fill="auto"/>
            <w:vAlign w:val="bottom"/>
          </w:tcPr>
          <w:p w14:paraId="69126517"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0.01</w:t>
            </w:r>
          </w:p>
        </w:tc>
      </w:tr>
      <w:tr w:rsidR="00273870" w:rsidRPr="00273870" w14:paraId="158BB4C3" w14:textId="77777777" w:rsidTr="00AC411D">
        <w:trPr>
          <w:gridAfter w:val="1"/>
          <w:wAfter w:w="223" w:type="dxa"/>
          <w:trHeight w:val="207"/>
        </w:trPr>
        <w:tc>
          <w:tcPr>
            <w:tcW w:w="3060" w:type="dxa"/>
            <w:tcBorders>
              <w:top w:val="nil"/>
              <w:left w:val="nil"/>
              <w:bottom w:val="nil"/>
              <w:right w:val="single" w:sz="4" w:space="0" w:color="auto"/>
            </w:tcBorders>
            <w:noWrap/>
            <w:vAlign w:val="bottom"/>
            <w:hideMark/>
          </w:tcPr>
          <w:p w14:paraId="500436E1" w14:textId="77777777" w:rsidR="00AD1938" w:rsidRPr="00273870" w:rsidRDefault="00AD1938" w:rsidP="004409BD">
            <w:pPr>
              <w:spacing w:after="0" w:line="240" w:lineRule="auto"/>
              <w:rPr>
                <w:rFonts w:ascii="Garamond" w:eastAsia="Times New Roman" w:hAnsi="Garamond" w:cs="Arial"/>
                <w:sz w:val="20"/>
                <w:szCs w:val="20"/>
              </w:rPr>
            </w:pPr>
            <w:r w:rsidRPr="00273870">
              <w:rPr>
                <w:rFonts w:ascii="Garamond" w:eastAsia="Times New Roman" w:hAnsi="Garamond" w:cs="Arial"/>
                <w:sz w:val="20"/>
                <w:szCs w:val="20"/>
              </w:rPr>
              <w:t xml:space="preserve">Outdoor facilities          </w:t>
            </w:r>
          </w:p>
        </w:tc>
        <w:tc>
          <w:tcPr>
            <w:tcW w:w="1080" w:type="dxa"/>
            <w:gridSpan w:val="2"/>
            <w:tcBorders>
              <w:top w:val="nil"/>
              <w:left w:val="nil"/>
              <w:bottom w:val="nil"/>
              <w:right w:val="nil"/>
            </w:tcBorders>
            <w:shd w:val="clear" w:color="auto" w:fill="auto"/>
            <w:noWrap/>
            <w:vAlign w:val="bottom"/>
            <w:hideMark/>
          </w:tcPr>
          <w:p w14:paraId="4CBA375F" w14:textId="77777777" w:rsidR="00AD1938" w:rsidRPr="00273870" w:rsidRDefault="00AD1938" w:rsidP="004409BD">
            <w:pPr>
              <w:spacing w:after="0" w:line="240" w:lineRule="auto"/>
              <w:rPr>
                <w:rFonts w:ascii="Garamond" w:eastAsia="Times New Roman" w:hAnsi="Garamond" w:cs="Arial"/>
                <w:sz w:val="20"/>
                <w:szCs w:val="20"/>
              </w:rPr>
            </w:pPr>
            <w:r w:rsidRPr="00273870">
              <w:rPr>
                <w:rFonts w:ascii="Garamond" w:hAnsi="Garamond" w:cs="Arial"/>
                <w:sz w:val="20"/>
                <w:szCs w:val="20"/>
              </w:rPr>
              <w:t>-0.033***</w:t>
            </w:r>
          </w:p>
        </w:tc>
        <w:tc>
          <w:tcPr>
            <w:tcW w:w="720" w:type="dxa"/>
            <w:tcBorders>
              <w:top w:val="nil"/>
              <w:left w:val="nil"/>
              <w:bottom w:val="nil"/>
              <w:right w:val="nil"/>
            </w:tcBorders>
            <w:shd w:val="clear" w:color="auto" w:fill="auto"/>
            <w:noWrap/>
            <w:vAlign w:val="bottom"/>
            <w:hideMark/>
          </w:tcPr>
          <w:p w14:paraId="1EEB1BFE" w14:textId="77777777" w:rsidR="00AD1938" w:rsidRPr="00273870" w:rsidRDefault="00AD1938" w:rsidP="004409BD">
            <w:pPr>
              <w:spacing w:after="0" w:line="240" w:lineRule="auto"/>
              <w:rPr>
                <w:rFonts w:ascii="Garamond" w:eastAsia="Times New Roman" w:hAnsi="Garamond" w:cs="Arial"/>
                <w:sz w:val="20"/>
                <w:szCs w:val="20"/>
              </w:rPr>
            </w:pPr>
            <w:r w:rsidRPr="00273870">
              <w:rPr>
                <w:rFonts w:ascii="Garamond" w:hAnsi="Garamond" w:cs="Arial"/>
                <w:sz w:val="20"/>
                <w:szCs w:val="20"/>
              </w:rPr>
              <w:t>0.01</w:t>
            </w:r>
          </w:p>
        </w:tc>
        <w:tc>
          <w:tcPr>
            <w:tcW w:w="1080" w:type="dxa"/>
            <w:gridSpan w:val="2"/>
            <w:tcBorders>
              <w:top w:val="nil"/>
              <w:left w:val="nil"/>
              <w:bottom w:val="nil"/>
              <w:right w:val="nil"/>
            </w:tcBorders>
            <w:shd w:val="clear" w:color="auto" w:fill="auto"/>
            <w:vAlign w:val="bottom"/>
          </w:tcPr>
          <w:p w14:paraId="3C9DA901" w14:textId="0BF8206A"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-0.</w:t>
            </w:r>
            <w:r w:rsidR="006D6EFB" w:rsidRPr="00273870">
              <w:rPr>
                <w:rFonts w:ascii="Garamond" w:hAnsi="Garamond" w:cs="Arial"/>
                <w:sz w:val="20"/>
                <w:szCs w:val="20"/>
              </w:rPr>
              <w:t>039</w:t>
            </w:r>
            <w:r w:rsidRPr="00273870">
              <w:rPr>
                <w:rFonts w:ascii="Garamond" w:hAnsi="Garamond" w:cs="Arial"/>
                <w:sz w:val="20"/>
                <w:szCs w:val="20"/>
              </w:rPr>
              <w:t>***</w:t>
            </w:r>
          </w:p>
        </w:tc>
        <w:tc>
          <w:tcPr>
            <w:tcW w:w="720" w:type="dxa"/>
            <w:tcBorders>
              <w:top w:val="nil"/>
              <w:left w:val="nil"/>
              <w:bottom w:val="nil"/>
              <w:right w:val="nil"/>
            </w:tcBorders>
            <w:shd w:val="clear" w:color="auto" w:fill="auto"/>
            <w:vAlign w:val="bottom"/>
          </w:tcPr>
          <w:p w14:paraId="07695B04"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0.01</w:t>
            </w:r>
          </w:p>
        </w:tc>
        <w:tc>
          <w:tcPr>
            <w:tcW w:w="1080" w:type="dxa"/>
            <w:gridSpan w:val="3"/>
            <w:tcBorders>
              <w:top w:val="nil"/>
              <w:left w:val="nil"/>
              <w:bottom w:val="nil"/>
              <w:right w:val="nil"/>
            </w:tcBorders>
            <w:shd w:val="clear" w:color="auto" w:fill="auto"/>
            <w:vAlign w:val="bottom"/>
          </w:tcPr>
          <w:p w14:paraId="6FD55F26"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-0.040***</w:t>
            </w:r>
          </w:p>
        </w:tc>
        <w:tc>
          <w:tcPr>
            <w:tcW w:w="720" w:type="dxa"/>
            <w:tcBorders>
              <w:top w:val="nil"/>
              <w:left w:val="nil"/>
              <w:bottom w:val="nil"/>
              <w:right w:val="nil"/>
            </w:tcBorders>
            <w:shd w:val="clear" w:color="auto" w:fill="auto"/>
            <w:vAlign w:val="bottom"/>
          </w:tcPr>
          <w:p w14:paraId="67B02592"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0.01</w:t>
            </w:r>
          </w:p>
        </w:tc>
        <w:tc>
          <w:tcPr>
            <w:tcW w:w="1134" w:type="dxa"/>
            <w:tcBorders>
              <w:top w:val="nil"/>
              <w:left w:val="nil"/>
              <w:bottom w:val="nil"/>
              <w:right w:val="nil"/>
            </w:tcBorders>
            <w:shd w:val="clear" w:color="auto" w:fill="auto"/>
            <w:vAlign w:val="bottom"/>
          </w:tcPr>
          <w:p w14:paraId="6B9E3A1D"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-0.035***</w:t>
            </w:r>
          </w:p>
        </w:tc>
        <w:tc>
          <w:tcPr>
            <w:tcW w:w="803" w:type="dxa"/>
            <w:tcBorders>
              <w:top w:val="nil"/>
              <w:left w:val="nil"/>
              <w:bottom w:val="nil"/>
              <w:right w:val="nil"/>
            </w:tcBorders>
            <w:shd w:val="clear" w:color="auto" w:fill="auto"/>
            <w:vAlign w:val="bottom"/>
          </w:tcPr>
          <w:p w14:paraId="30284FD7"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0.00</w:t>
            </w:r>
          </w:p>
        </w:tc>
      </w:tr>
      <w:tr w:rsidR="00273870" w:rsidRPr="00273870" w14:paraId="3945AEC5" w14:textId="77777777" w:rsidTr="00AC411D">
        <w:trPr>
          <w:gridAfter w:val="1"/>
          <w:wAfter w:w="223" w:type="dxa"/>
          <w:trHeight w:val="207"/>
        </w:trPr>
        <w:tc>
          <w:tcPr>
            <w:tcW w:w="3060" w:type="dxa"/>
            <w:tcBorders>
              <w:top w:val="nil"/>
              <w:left w:val="nil"/>
              <w:bottom w:val="nil"/>
              <w:right w:val="single" w:sz="4" w:space="0" w:color="auto"/>
            </w:tcBorders>
            <w:noWrap/>
            <w:vAlign w:val="bottom"/>
            <w:hideMark/>
          </w:tcPr>
          <w:p w14:paraId="2BA26586" w14:textId="77777777" w:rsidR="00AD1938" w:rsidRPr="00273870" w:rsidRDefault="00AD1938" w:rsidP="004409BD">
            <w:pPr>
              <w:spacing w:after="0" w:line="240" w:lineRule="auto"/>
              <w:rPr>
                <w:rFonts w:ascii="Garamond" w:eastAsia="Times New Roman" w:hAnsi="Garamond" w:cs="Arial"/>
                <w:sz w:val="20"/>
                <w:szCs w:val="20"/>
              </w:rPr>
            </w:pPr>
            <w:r w:rsidRPr="00273870">
              <w:rPr>
                <w:rFonts w:ascii="Garamond" w:eastAsia="Times New Roman" w:hAnsi="Garamond" w:cs="Arial"/>
                <w:sz w:val="20"/>
                <w:szCs w:val="20"/>
              </w:rPr>
              <w:t xml:space="preserve">Parking space included            </w:t>
            </w:r>
          </w:p>
        </w:tc>
        <w:tc>
          <w:tcPr>
            <w:tcW w:w="1080" w:type="dxa"/>
            <w:gridSpan w:val="2"/>
            <w:tcBorders>
              <w:top w:val="nil"/>
              <w:left w:val="nil"/>
              <w:bottom w:val="nil"/>
              <w:right w:val="nil"/>
            </w:tcBorders>
            <w:shd w:val="clear" w:color="auto" w:fill="auto"/>
            <w:noWrap/>
            <w:vAlign w:val="bottom"/>
            <w:hideMark/>
          </w:tcPr>
          <w:p w14:paraId="101D8080" w14:textId="77777777" w:rsidR="00AD1938" w:rsidRPr="00273870" w:rsidRDefault="00AD1938" w:rsidP="004409BD">
            <w:pPr>
              <w:spacing w:after="0" w:line="240" w:lineRule="auto"/>
              <w:rPr>
                <w:rFonts w:ascii="Garamond" w:eastAsia="Times New Roman" w:hAnsi="Garamond" w:cs="Arial"/>
                <w:sz w:val="20"/>
                <w:szCs w:val="20"/>
              </w:rPr>
            </w:pPr>
            <w:r w:rsidRPr="00273870">
              <w:rPr>
                <w:rFonts w:ascii="Garamond" w:hAnsi="Garamond" w:cs="Arial"/>
                <w:sz w:val="20"/>
                <w:szCs w:val="20"/>
              </w:rPr>
              <w:t xml:space="preserve"> 0.095***</w:t>
            </w:r>
          </w:p>
        </w:tc>
        <w:tc>
          <w:tcPr>
            <w:tcW w:w="720" w:type="dxa"/>
            <w:tcBorders>
              <w:top w:val="nil"/>
              <w:left w:val="nil"/>
              <w:bottom w:val="nil"/>
              <w:right w:val="nil"/>
            </w:tcBorders>
            <w:shd w:val="clear" w:color="auto" w:fill="auto"/>
            <w:noWrap/>
            <w:vAlign w:val="bottom"/>
            <w:hideMark/>
          </w:tcPr>
          <w:p w14:paraId="56D77887" w14:textId="77777777" w:rsidR="00AD1938" w:rsidRPr="00273870" w:rsidRDefault="00AD1938" w:rsidP="004409BD">
            <w:pPr>
              <w:spacing w:after="0" w:line="240" w:lineRule="auto"/>
              <w:rPr>
                <w:rFonts w:ascii="Garamond" w:eastAsia="Times New Roman" w:hAnsi="Garamond" w:cs="Arial"/>
                <w:sz w:val="20"/>
                <w:szCs w:val="20"/>
              </w:rPr>
            </w:pPr>
            <w:r w:rsidRPr="00273870">
              <w:rPr>
                <w:rFonts w:ascii="Garamond" w:hAnsi="Garamond" w:cs="Arial"/>
                <w:sz w:val="20"/>
                <w:szCs w:val="20"/>
              </w:rPr>
              <w:t>0.01</w:t>
            </w:r>
          </w:p>
        </w:tc>
        <w:tc>
          <w:tcPr>
            <w:tcW w:w="1080" w:type="dxa"/>
            <w:gridSpan w:val="2"/>
            <w:tcBorders>
              <w:top w:val="nil"/>
              <w:left w:val="nil"/>
              <w:bottom w:val="nil"/>
              <w:right w:val="nil"/>
            </w:tcBorders>
            <w:shd w:val="clear" w:color="auto" w:fill="auto"/>
            <w:vAlign w:val="bottom"/>
          </w:tcPr>
          <w:p w14:paraId="2337BE91"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 xml:space="preserve"> 0.098**</w:t>
            </w:r>
          </w:p>
        </w:tc>
        <w:tc>
          <w:tcPr>
            <w:tcW w:w="720" w:type="dxa"/>
            <w:tcBorders>
              <w:top w:val="nil"/>
              <w:left w:val="nil"/>
              <w:bottom w:val="nil"/>
              <w:right w:val="nil"/>
            </w:tcBorders>
            <w:shd w:val="clear" w:color="auto" w:fill="auto"/>
            <w:vAlign w:val="bottom"/>
          </w:tcPr>
          <w:p w14:paraId="2C968D41"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0.01</w:t>
            </w:r>
          </w:p>
        </w:tc>
        <w:tc>
          <w:tcPr>
            <w:tcW w:w="1080" w:type="dxa"/>
            <w:gridSpan w:val="3"/>
            <w:tcBorders>
              <w:top w:val="nil"/>
              <w:left w:val="nil"/>
              <w:bottom w:val="nil"/>
              <w:right w:val="nil"/>
            </w:tcBorders>
            <w:shd w:val="clear" w:color="auto" w:fill="auto"/>
            <w:vAlign w:val="bottom"/>
          </w:tcPr>
          <w:p w14:paraId="26B5C284"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 xml:space="preserve"> 0.044***</w:t>
            </w:r>
          </w:p>
        </w:tc>
        <w:tc>
          <w:tcPr>
            <w:tcW w:w="720" w:type="dxa"/>
            <w:tcBorders>
              <w:top w:val="nil"/>
              <w:left w:val="nil"/>
              <w:bottom w:val="nil"/>
              <w:right w:val="nil"/>
            </w:tcBorders>
            <w:shd w:val="clear" w:color="auto" w:fill="auto"/>
            <w:vAlign w:val="bottom"/>
          </w:tcPr>
          <w:p w14:paraId="25F41BDE"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0.01</w:t>
            </w:r>
          </w:p>
        </w:tc>
        <w:tc>
          <w:tcPr>
            <w:tcW w:w="1134" w:type="dxa"/>
            <w:tcBorders>
              <w:top w:val="nil"/>
              <w:left w:val="nil"/>
              <w:bottom w:val="nil"/>
              <w:right w:val="nil"/>
            </w:tcBorders>
            <w:shd w:val="clear" w:color="auto" w:fill="auto"/>
            <w:vAlign w:val="bottom"/>
          </w:tcPr>
          <w:p w14:paraId="20DDEC4A"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 xml:space="preserve"> 0.073***</w:t>
            </w:r>
          </w:p>
        </w:tc>
        <w:tc>
          <w:tcPr>
            <w:tcW w:w="803" w:type="dxa"/>
            <w:tcBorders>
              <w:top w:val="nil"/>
              <w:left w:val="nil"/>
              <w:bottom w:val="nil"/>
              <w:right w:val="nil"/>
            </w:tcBorders>
            <w:shd w:val="clear" w:color="auto" w:fill="auto"/>
            <w:vAlign w:val="bottom"/>
          </w:tcPr>
          <w:p w14:paraId="7CBEA826"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0.01</w:t>
            </w:r>
          </w:p>
        </w:tc>
      </w:tr>
      <w:tr w:rsidR="00273870" w:rsidRPr="00273870" w14:paraId="045B0F9E" w14:textId="77777777" w:rsidTr="00AC411D">
        <w:trPr>
          <w:gridAfter w:val="1"/>
          <w:wAfter w:w="223" w:type="dxa"/>
          <w:trHeight w:val="207"/>
        </w:trPr>
        <w:tc>
          <w:tcPr>
            <w:tcW w:w="3060" w:type="dxa"/>
            <w:tcBorders>
              <w:top w:val="nil"/>
              <w:left w:val="nil"/>
              <w:bottom w:val="nil"/>
              <w:right w:val="single" w:sz="4" w:space="0" w:color="auto"/>
            </w:tcBorders>
            <w:noWrap/>
            <w:vAlign w:val="bottom"/>
            <w:hideMark/>
          </w:tcPr>
          <w:p w14:paraId="414E83DF" w14:textId="77777777" w:rsidR="00AD1938" w:rsidRPr="00273870" w:rsidRDefault="00AD1938" w:rsidP="004409BD">
            <w:pPr>
              <w:spacing w:after="0" w:line="240" w:lineRule="auto"/>
              <w:rPr>
                <w:rFonts w:ascii="Garamond" w:eastAsia="Times New Roman" w:hAnsi="Garamond" w:cs="Arial"/>
                <w:sz w:val="20"/>
                <w:szCs w:val="20"/>
              </w:rPr>
            </w:pPr>
            <w:r w:rsidRPr="00273870">
              <w:rPr>
                <w:rFonts w:ascii="Garamond" w:eastAsia="Times New Roman" w:hAnsi="Garamond" w:cs="Arial"/>
                <w:sz w:val="20"/>
                <w:szCs w:val="20"/>
              </w:rPr>
              <w:t xml:space="preserve">Energy label consumption A  </w:t>
            </w:r>
          </w:p>
        </w:tc>
        <w:tc>
          <w:tcPr>
            <w:tcW w:w="1080" w:type="dxa"/>
            <w:gridSpan w:val="2"/>
            <w:tcBorders>
              <w:top w:val="nil"/>
              <w:left w:val="nil"/>
              <w:bottom w:val="nil"/>
              <w:right w:val="nil"/>
            </w:tcBorders>
            <w:shd w:val="clear" w:color="auto" w:fill="auto"/>
            <w:noWrap/>
            <w:vAlign w:val="bottom"/>
            <w:hideMark/>
          </w:tcPr>
          <w:p w14:paraId="7C25E6B6" w14:textId="77777777" w:rsidR="00AD1938" w:rsidRPr="00273870" w:rsidRDefault="00AD1938" w:rsidP="004409BD">
            <w:pPr>
              <w:spacing w:after="0" w:line="240" w:lineRule="auto"/>
              <w:rPr>
                <w:rFonts w:ascii="Garamond" w:eastAsia="Times New Roman" w:hAnsi="Garamond" w:cs="Arial"/>
                <w:sz w:val="20"/>
                <w:szCs w:val="20"/>
              </w:rPr>
            </w:pPr>
            <w:r w:rsidRPr="00273870">
              <w:rPr>
                <w:rFonts w:ascii="Garamond" w:hAnsi="Garamond" w:cs="Arial"/>
                <w:sz w:val="20"/>
                <w:szCs w:val="20"/>
              </w:rPr>
              <w:t>-0.016</w:t>
            </w:r>
          </w:p>
        </w:tc>
        <w:tc>
          <w:tcPr>
            <w:tcW w:w="720" w:type="dxa"/>
            <w:tcBorders>
              <w:top w:val="nil"/>
              <w:left w:val="nil"/>
              <w:bottom w:val="nil"/>
              <w:right w:val="nil"/>
            </w:tcBorders>
            <w:shd w:val="clear" w:color="auto" w:fill="auto"/>
            <w:noWrap/>
            <w:vAlign w:val="bottom"/>
            <w:hideMark/>
          </w:tcPr>
          <w:p w14:paraId="5510D91D" w14:textId="77777777" w:rsidR="00AD1938" w:rsidRPr="00273870" w:rsidRDefault="00AD1938" w:rsidP="004409BD">
            <w:pPr>
              <w:spacing w:after="0" w:line="240" w:lineRule="auto"/>
              <w:rPr>
                <w:rFonts w:ascii="Garamond" w:eastAsia="Times New Roman" w:hAnsi="Garamond" w:cs="Arial"/>
                <w:sz w:val="20"/>
                <w:szCs w:val="20"/>
              </w:rPr>
            </w:pPr>
            <w:r w:rsidRPr="00273870">
              <w:rPr>
                <w:rFonts w:ascii="Garamond" w:hAnsi="Garamond" w:cs="Arial"/>
                <w:sz w:val="20"/>
                <w:szCs w:val="20"/>
              </w:rPr>
              <w:t>0.02</w:t>
            </w:r>
          </w:p>
        </w:tc>
        <w:tc>
          <w:tcPr>
            <w:tcW w:w="1080" w:type="dxa"/>
            <w:gridSpan w:val="2"/>
            <w:tcBorders>
              <w:top w:val="nil"/>
              <w:left w:val="nil"/>
              <w:bottom w:val="nil"/>
              <w:right w:val="nil"/>
            </w:tcBorders>
            <w:shd w:val="clear" w:color="auto" w:fill="auto"/>
            <w:vAlign w:val="bottom"/>
          </w:tcPr>
          <w:p w14:paraId="02661743"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 xml:space="preserve"> 0.003</w:t>
            </w:r>
          </w:p>
        </w:tc>
        <w:tc>
          <w:tcPr>
            <w:tcW w:w="720" w:type="dxa"/>
            <w:tcBorders>
              <w:top w:val="nil"/>
              <w:left w:val="nil"/>
              <w:bottom w:val="nil"/>
              <w:right w:val="nil"/>
            </w:tcBorders>
            <w:shd w:val="clear" w:color="auto" w:fill="auto"/>
            <w:vAlign w:val="bottom"/>
          </w:tcPr>
          <w:p w14:paraId="21972422"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0.02</w:t>
            </w:r>
          </w:p>
        </w:tc>
        <w:tc>
          <w:tcPr>
            <w:tcW w:w="1080" w:type="dxa"/>
            <w:gridSpan w:val="3"/>
            <w:tcBorders>
              <w:top w:val="nil"/>
              <w:left w:val="nil"/>
              <w:bottom w:val="nil"/>
              <w:right w:val="nil"/>
            </w:tcBorders>
            <w:shd w:val="clear" w:color="auto" w:fill="auto"/>
            <w:vAlign w:val="bottom"/>
          </w:tcPr>
          <w:p w14:paraId="3E51E812"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 xml:space="preserve"> 0.029</w:t>
            </w:r>
          </w:p>
        </w:tc>
        <w:tc>
          <w:tcPr>
            <w:tcW w:w="720" w:type="dxa"/>
            <w:tcBorders>
              <w:top w:val="nil"/>
              <w:left w:val="nil"/>
              <w:bottom w:val="nil"/>
              <w:right w:val="nil"/>
            </w:tcBorders>
            <w:shd w:val="clear" w:color="auto" w:fill="auto"/>
            <w:vAlign w:val="bottom"/>
          </w:tcPr>
          <w:p w14:paraId="6740E276"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0.02</w:t>
            </w:r>
          </w:p>
        </w:tc>
        <w:tc>
          <w:tcPr>
            <w:tcW w:w="1134" w:type="dxa"/>
            <w:tcBorders>
              <w:top w:val="nil"/>
              <w:left w:val="nil"/>
              <w:bottom w:val="nil"/>
              <w:right w:val="nil"/>
            </w:tcBorders>
            <w:shd w:val="clear" w:color="auto" w:fill="auto"/>
            <w:vAlign w:val="bottom"/>
          </w:tcPr>
          <w:p w14:paraId="3F3CC699"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 xml:space="preserve"> 0.078***</w:t>
            </w:r>
          </w:p>
        </w:tc>
        <w:tc>
          <w:tcPr>
            <w:tcW w:w="803" w:type="dxa"/>
            <w:tcBorders>
              <w:top w:val="nil"/>
              <w:left w:val="nil"/>
              <w:bottom w:val="nil"/>
              <w:right w:val="nil"/>
            </w:tcBorders>
            <w:shd w:val="clear" w:color="auto" w:fill="auto"/>
            <w:vAlign w:val="bottom"/>
          </w:tcPr>
          <w:p w14:paraId="199BAD7B"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0.02</w:t>
            </w:r>
          </w:p>
        </w:tc>
      </w:tr>
      <w:tr w:rsidR="00273870" w:rsidRPr="00273870" w14:paraId="2DBF6E18" w14:textId="77777777" w:rsidTr="00AC411D">
        <w:trPr>
          <w:gridAfter w:val="1"/>
          <w:wAfter w:w="223" w:type="dxa"/>
          <w:trHeight w:val="207"/>
        </w:trPr>
        <w:tc>
          <w:tcPr>
            <w:tcW w:w="3060" w:type="dxa"/>
            <w:tcBorders>
              <w:top w:val="nil"/>
              <w:left w:val="nil"/>
              <w:bottom w:val="nil"/>
              <w:right w:val="single" w:sz="4" w:space="0" w:color="auto"/>
            </w:tcBorders>
            <w:noWrap/>
            <w:vAlign w:val="bottom"/>
            <w:hideMark/>
          </w:tcPr>
          <w:p w14:paraId="3472E243" w14:textId="77777777" w:rsidR="00AD1938" w:rsidRPr="00273870" w:rsidRDefault="00AD1938" w:rsidP="004409BD">
            <w:pPr>
              <w:spacing w:after="0" w:line="240" w:lineRule="auto"/>
              <w:rPr>
                <w:rFonts w:ascii="Garamond" w:eastAsia="Times New Roman" w:hAnsi="Garamond" w:cs="Arial"/>
                <w:sz w:val="20"/>
                <w:szCs w:val="20"/>
              </w:rPr>
            </w:pPr>
            <w:r w:rsidRPr="00273870">
              <w:rPr>
                <w:rFonts w:ascii="Garamond" w:eastAsia="Times New Roman" w:hAnsi="Garamond" w:cs="Arial"/>
                <w:sz w:val="20"/>
                <w:szCs w:val="20"/>
              </w:rPr>
              <w:t xml:space="preserve">Energy label consumption B  </w:t>
            </w:r>
          </w:p>
        </w:tc>
        <w:tc>
          <w:tcPr>
            <w:tcW w:w="1080" w:type="dxa"/>
            <w:gridSpan w:val="2"/>
            <w:tcBorders>
              <w:top w:val="nil"/>
              <w:left w:val="nil"/>
              <w:bottom w:val="nil"/>
              <w:right w:val="nil"/>
            </w:tcBorders>
            <w:shd w:val="clear" w:color="auto" w:fill="auto"/>
            <w:noWrap/>
            <w:vAlign w:val="bottom"/>
            <w:hideMark/>
          </w:tcPr>
          <w:p w14:paraId="365EF138" w14:textId="77777777" w:rsidR="00AD1938" w:rsidRPr="00273870" w:rsidRDefault="00AD1938" w:rsidP="004409BD">
            <w:pPr>
              <w:spacing w:after="0" w:line="240" w:lineRule="auto"/>
              <w:rPr>
                <w:rFonts w:ascii="Garamond" w:eastAsia="Times New Roman" w:hAnsi="Garamond" w:cs="Arial"/>
                <w:sz w:val="20"/>
                <w:szCs w:val="20"/>
              </w:rPr>
            </w:pPr>
            <w:r w:rsidRPr="00273870">
              <w:rPr>
                <w:rFonts w:ascii="Garamond" w:hAnsi="Garamond" w:cs="Arial"/>
                <w:sz w:val="20"/>
                <w:szCs w:val="20"/>
              </w:rPr>
              <w:t xml:space="preserve"> 0.119***</w:t>
            </w:r>
          </w:p>
        </w:tc>
        <w:tc>
          <w:tcPr>
            <w:tcW w:w="720" w:type="dxa"/>
            <w:tcBorders>
              <w:top w:val="nil"/>
              <w:left w:val="nil"/>
              <w:bottom w:val="nil"/>
              <w:right w:val="nil"/>
            </w:tcBorders>
            <w:shd w:val="clear" w:color="auto" w:fill="auto"/>
            <w:noWrap/>
            <w:vAlign w:val="bottom"/>
            <w:hideMark/>
          </w:tcPr>
          <w:p w14:paraId="7358B2C1" w14:textId="77777777" w:rsidR="00AD1938" w:rsidRPr="00273870" w:rsidRDefault="00AD1938" w:rsidP="004409BD">
            <w:pPr>
              <w:spacing w:after="0" w:line="240" w:lineRule="auto"/>
              <w:rPr>
                <w:rFonts w:ascii="Garamond" w:eastAsia="Times New Roman" w:hAnsi="Garamond" w:cs="Arial"/>
                <w:sz w:val="20"/>
                <w:szCs w:val="20"/>
              </w:rPr>
            </w:pPr>
            <w:r w:rsidRPr="00273870">
              <w:rPr>
                <w:rFonts w:ascii="Garamond" w:hAnsi="Garamond" w:cs="Arial"/>
                <w:sz w:val="20"/>
                <w:szCs w:val="20"/>
              </w:rPr>
              <w:t>0.01</w:t>
            </w:r>
          </w:p>
        </w:tc>
        <w:tc>
          <w:tcPr>
            <w:tcW w:w="1080" w:type="dxa"/>
            <w:gridSpan w:val="2"/>
            <w:tcBorders>
              <w:top w:val="nil"/>
              <w:left w:val="nil"/>
              <w:bottom w:val="nil"/>
              <w:right w:val="nil"/>
            </w:tcBorders>
            <w:shd w:val="clear" w:color="auto" w:fill="auto"/>
            <w:vAlign w:val="bottom"/>
          </w:tcPr>
          <w:p w14:paraId="2CCE85E8"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 xml:space="preserve"> 0.126***</w:t>
            </w:r>
          </w:p>
        </w:tc>
        <w:tc>
          <w:tcPr>
            <w:tcW w:w="720" w:type="dxa"/>
            <w:tcBorders>
              <w:top w:val="nil"/>
              <w:left w:val="nil"/>
              <w:bottom w:val="nil"/>
              <w:right w:val="nil"/>
            </w:tcBorders>
            <w:shd w:val="clear" w:color="auto" w:fill="auto"/>
            <w:vAlign w:val="bottom"/>
          </w:tcPr>
          <w:p w14:paraId="09F3EF6C"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0.01</w:t>
            </w:r>
          </w:p>
        </w:tc>
        <w:tc>
          <w:tcPr>
            <w:tcW w:w="1080" w:type="dxa"/>
            <w:gridSpan w:val="3"/>
            <w:tcBorders>
              <w:top w:val="nil"/>
              <w:left w:val="nil"/>
              <w:bottom w:val="nil"/>
              <w:right w:val="nil"/>
            </w:tcBorders>
            <w:shd w:val="clear" w:color="auto" w:fill="auto"/>
            <w:vAlign w:val="bottom"/>
          </w:tcPr>
          <w:p w14:paraId="6E34C96A"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 xml:space="preserve"> 0.117***</w:t>
            </w:r>
          </w:p>
        </w:tc>
        <w:tc>
          <w:tcPr>
            <w:tcW w:w="720" w:type="dxa"/>
            <w:tcBorders>
              <w:top w:val="nil"/>
              <w:left w:val="nil"/>
              <w:bottom w:val="nil"/>
              <w:right w:val="nil"/>
            </w:tcBorders>
            <w:shd w:val="clear" w:color="auto" w:fill="auto"/>
            <w:vAlign w:val="bottom"/>
          </w:tcPr>
          <w:p w14:paraId="7A1FD6C6"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0.01</w:t>
            </w:r>
          </w:p>
        </w:tc>
        <w:tc>
          <w:tcPr>
            <w:tcW w:w="1134" w:type="dxa"/>
            <w:tcBorders>
              <w:top w:val="nil"/>
              <w:left w:val="nil"/>
              <w:bottom w:val="nil"/>
              <w:right w:val="nil"/>
            </w:tcBorders>
            <w:shd w:val="clear" w:color="auto" w:fill="auto"/>
            <w:vAlign w:val="bottom"/>
          </w:tcPr>
          <w:p w14:paraId="327F6018"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 xml:space="preserve"> 0.112***</w:t>
            </w:r>
          </w:p>
        </w:tc>
        <w:tc>
          <w:tcPr>
            <w:tcW w:w="803" w:type="dxa"/>
            <w:tcBorders>
              <w:top w:val="nil"/>
              <w:left w:val="nil"/>
              <w:bottom w:val="nil"/>
              <w:right w:val="nil"/>
            </w:tcBorders>
            <w:shd w:val="clear" w:color="auto" w:fill="auto"/>
            <w:vAlign w:val="bottom"/>
          </w:tcPr>
          <w:p w14:paraId="5B963D6D"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0.01</w:t>
            </w:r>
          </w:p>
        </w:tc>
      </w:tr>
      <w:tr w:rsidR="00273870" w:rsidRPr="00273870" w14:paraId="14885BA0" w14:textId="77777777" w:rsidTr="00AC411D">
        <w:trPr>
          <w:gridAfter w:val="1"/>
          <w:wAfter w:w="223" w:type="dxa"/>
          <w:trHeight w:val="207"/>
        </w:trPr>
        <w:tc>
          <w:tcPr>
            <w:tcW w:w="3060" w:type="dxa"/>
            <w:tcBorders>
              <w:top w:val="nil"/>
              <w:left w:val="nil"/>
              <w:bottom w:val="nil"/>
              <w:right w:val="single" w:sz="4" w:space="0" w:color="auto"/>
            </w:tcBorders>
            <w:noWrap/>
            <w:vAlign w:val="bottom"/>
            <w:hideMark/>
          </w:tcPr>
          <w:p w14:paraId="23EF4CFC" w14:textId="77777777" w:rsidR="00AD1938" w:rsidRPr="00273870" w:rsidRDefault="00AD1938" w:rsidP="004409BD">
            <w:pPr>
              <w:spacing w:after="0" w:line="240" w:lineRule="auto"/>
              <w:rPr>
                <w:rFonts w:ascii="Garamond" w:eastAsia="Times New Roman" w:hAnsi="Garamond" w:cs="Arial"/>
                <w:sz w:val="20"/>
                <w:szCs w:val="20"/>
              </w:rPr>
            </w:pPr>
            <w:r w:rsidRPr="00273870">
              <w:rPr>
                <w:rFonts w:ascii="Garamond" w:eastAsia="Times New Roman" w:hAnsi="Garamond" w:cs="Arial"/>
                <w:sz w:val="20"/>
                <w:szCs w:val="20"/>
              </w:rPr>
              <w:t xml:space="preserve">Energy label consumption C  </w:t>
            </w:r>
          </w:p>
        </w:tc>
        <w:tc>
          <w:tcPr>
            <w:tcW w:w="1080" w:type="dxa"/>
            <w:gridSpan w:val="2"/>
            <w:tcBorders>
              <w:top w:val="nil"/>
              <w:left w:val="nil"/>
              <w:bottom w:val="nil"/>
              <w:right w:val="nil"/>
            </w:tcBorders>
            <w:shd w:val="clear" w:color="auto" w:fill="auto"/>
            <w:noWrap/>
            <w:vAlign w:val="bottom"/>
            <w:hideMark/>
          </w:tcPr>
          <w:p w14:paraId="2E693737" w14:textId="77777777" w:rsidR="00AD1938" w:rsidRPr="00273870" w:rsidRDefault="00AD1938" w:rsidP="004409BD">
            <w:pPr>
              <w:spacing w:after="0" w:line="240" w:lineRule="auto"/>
              <w:rPr>
                <w:rFonts w:ascii="Garamond" w:eastAsia="Times New Roman" w:hAnsi="Garamond" w:cs="Arial"/>
                <w:sz w:val="20"/>
                <w:szCs w:val="20"/>
              </w:rPr>
            </w:pPr>
            <w:r w:rsidRPr="00273870">
              <w:rPr>
                <w:rFonts w:ascii="Garamond" w:hAnsi="Garamond" w:cs="Arial"/>
                <w:sz w:val="20"/>
                <w:szCs w:val="20"/>
              </w:rPr>
              <w:t xml:space="preserve"> 0.060***</w:t>
            </w:r>
          </w:p>
        </w:tc>
        <w:tc>
          <w:tcPr>
            <w:tcW w:w="720" w:type="dxa"/>
            <w:tcBorders>
              <w:top w:val="nil"/>
              <w:left w:val="nil"/>
              <w:bottom w:val="nil"/>
              <w:right w:val="nil"/>
            </w:tcBorders>
            <w:shd w:val="clear" w:color="auto" w:fill="auto"/>
            <w:noWrap/>
            <w:vAlign w:val="bottom"/>
            <w:hideMark/>
          </w:tcPr>
          <w:p w14:paraId="15780064" w14:textId="77777777" w:rsidR="00AD1938" w:rsidRPr="00273870" w:rsidRDefault="00AD1938" w:rsidP="004409BD">
            <w:pPr>
              <w:spacing w:after="0" w:line="240" w:lineRule="auto"/>
              <w:rPr>
                <w:rFonts w:ascii="Garamond" w:eastAsia="Times New Roman" w:hAnsi="Garamond" w:cs="Arial"/>
                <w:sz w:val="20"/>
                <w:szCs w:val="20"/>
              </w:rPr>
            </w:pPr>
            <w:r w:rsidRPr="00273870">
              <w:rPr>
                <w:rFonts w:ascii="Garamond" w:hAnsi="Garamond" w:cs="Arial"/>
                <w:sz w:val="20"/>
                <w:szCs w:val="20"/>
              </w:rPr>
              <w:t>0.01</w:t>
            </w:r>
          </w:p>
        </w:tc>
        <w:tc>
          <w:tcPr>
            <w:tcW w:w="1080" w:type="dxa"/>
            <w:gridSpan w:val="2"/>
            <w:tcBorders>
              <w:top w:val="nil"/>
              <w:left w:val="nil"/>
              <w:bottom w:val="nil"/>
              <w:right w:val="nil"/>
            </w:tcBorders>
            <w:shd w:val="clear" w:color="auto" w:fill="auto"/>
            <w:vAlign w:val="bottom"/>
          </w:tcPr>
          <w:p w14:paraId="37B3B3C7"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 xml:space="preserve"> 0.059***</w:t>
            </w:r>
          </w:p>
        </w:tc>
        <w:tc>
          <w:tcPr>
            <w:tcW w:w="720" w:type="dxa"/>
            <w:tcBorders>
              <w:top w:val="nil"/>
              <w:left w:val="nil"/>
              <w:bottom w:val="nil"/>
              <w:right w:val="nil"/>
            </w:tcBorders>
            <w:shd w:val="clear" w:color="auto" w:fill="auto"/>
            <w:vAlign w:val="bottom"/>
          </w:tcPr>
          <w:p w14:paraId="04049CA8"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0.01</w:t>
            </w:r>
          </w:p>
        </w:tc>
        <w:tc>
          <w:tcPr>
            <w:tcW w:w="1080" w:type="dxa"/>
            <w:gridSpan w:val="3"/>
            <w:tcBorders>
              <w:top w:val="nil"/>
              <w:left w:val="nil"/>
              <w:bottom w:val="nil"/>
              <w:right w:val="nil"/>
            </w:tcBorders>
            <w:shd w:val="clear" w:color="auto" w:fill="auto"/>
            <w:vAlign w:val="bottom"/>
          </w:tcPr>
          <w:p w14:paraId="3FFA97D2"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 xml:space="preserve"> 0.065***</w:t>
            </w:r>
          </w:p>
        </w:tc>
        <w:tc>
          <w:tcPr>
            <w:tcW w:w="720" w:type="dxa"/>
            <w:tcBorders>
              <w:top w:val="nil"/>
              <w:left w:val="nil"/>
              <w:bottom w:val="nil"/>
              <w:right w:val="nil"/>
            </w:tcBorders>
            <w:shd w:val="clear" w:color="auto" w:fill="auto"/>
            <w:vAlign w:val="bottom"/>
          </w:tcPr>
          <w:p w14:paraId="0B9F3560"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0.01</w:t>
            </w:r>
          </w:p>
        </w:tc>
        <w:tc>
          <w:tcPr>
            <w:tcW w:w="1134" w:type="dxa"/>
            <w:tcBorders>
              <w:top w:val="nil"/>
              <w:left w:val="nil"/>
              <w:bottom w:val="nil"/>
              <w:right w:val="nil"/>
            </w:tcBorders>
            <w:shd w:val="clear" w:color="auto" w:fill="auto"/>
            <w:vAlign w:val="bottom"/>
          </w:tcPr>
          <w:p w14:paraId="75CF4E6E"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 xml:space="preserve"> 0.058***</w:t>
            </w:r>
          </w:p>
        </w:tc>
        <w:tc>
          <w:tcPr>
            <w:tcW w:w="803" w:type="dxa"/>
            <w:tcBorders>
              <w:top w:val="nil"/>
              <w:left w:val="nil"/>
              <w:bottom w:val="nil"/>
              <w:right w:val="nil"/>
            </w:tcBorders>
            <w:shd w:val="clear" w:color="auto" w:fill="auto"/>
            <w:vAlign w:val="bottom"/>
          </w:tcPr>
          <w:p w14:paraId="2D00D8C2"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0.01</w:t>
            </w:r>
          </w:p>
        </w:tc>
      </w:tr>
      <w:tr w:rsidR="00273870" w:rsidRPr="00273870" w14:paraId="76ED4E8C" w14:textId="77777777" w:rsidTr="00AC411D">
        <w:trPr>
          <w:gridAfter w:val="1"/>
          <w:wAfter w:w="223" w:type="dxa"/>
          <w:trHeight w:val="207"/>
        </w:trPr>
        <w:tc>
          <w:tcPr>
            <w:tcW w:w="3060" w:type="dxa"/>
            <w:tcBorders>
              <w:top w:val="nil"/>
              <w:left w:val="nil"/>
              <w:bottom w:val="nil"/>
              <w:right w:val="single" w:sz="4" w:space="0" w:color="auto"/>
            </w:tcBorders>
            <w:noWrap/>
            <w:vAlign w:val="bottom"/>
            <w:hideMark/>
          </w:tcPr>
          <w:p w14:paraId="4E2FD819" w14:textId="77777777" w:rsidR="00AD1938" w:rsidRPr="00273870" w:rsidRDefault="00AD1938" w:rsidP="004409BD">
            <w:pPr>
              <w:spacing w:after="0" w:line="240" w:lineRule="auto"/>
              <w:rPr>
                <w:rFonts w:ascii="Garamond" w:eastAsia="Times New Roman" w:hAnsi="Garamond" w:cs="Arial"/>
                <w:sz w:val="20"/>
                <w:szCs w:val="20"/>
              </w:rPr>
            </w:pPr>
            <w:r w:rsidRPr="00273870">
              <w:rPr>
                <w:rFonts w:ascii="Garamond" w:eastAsia="Times New Roman" w:hAnsi="Garamond" w:cs="Arial"/>
                <w:sz w:val="20"/>
                <w:szCs w:val="20"/>
              </w:rPr>
              <w:t xml:space="preserve">Energy label consumption E  </w:t>
            </w:r>
          </w:p>
        </w:tc>
        <w:tc>
          <w:tcPr>
            <w:tcW w:w="1080" w:type="dxa"/>
            <w:gridSpan w:val="2"/>
            <w:tcBorders>
              <w:top w:val="nil"/>
              <w:left w:val="nil"/>
              <w:bottom w:val="nil"/>
              <w:right w:val="nil"/>
            </w:tcBorders>
            <w:shd w:val="clear" w:color="auto" w:fill="auto"/>
            <w:noWrap/>
            <w:vAlign w:val="bottom"/>
            <w:hideMark/>
          </w:tcPr>
          <w:p w14:paraId="1C822228" w14:textId="77777777" w:rsidR="00AD1938" w:rsidRPr="00273870" w:rsidRDefault="00AD1938" w:rsidP="004409BD">
            <w:pPr>
              <w:spacing w:after="0" w:line="240" w:lineRule="auto"/>
              <w:rPr>
                <w:rFonts w:ascii="Garamond" w:eastAsia="Times New Roman" w:hAnsi="Garamond" w:cs="Arial"/>
                <w:sz w:val="20"/>
                <w:szCs w:val="20"/>
              </w:rPr>
            </w:pPr>
            <w:r w:rsidRPr="00273870">
              <w:rPr>
                <w:rFonts w:ascii="Garamond" w:hAnsi="Garamond" w:cs="Arial"/>
                <w:sz w:val="20"/>
                <w:szCs w:val="20"/>
              </w:rPr>
              <w:t>-0.005</w:t>
            </w:r>
          </w:p>
        </w:tc>
        <w:tc>
          <w:tcPr>
            <w:tcW w:w="720" w:type="dxa"/>
            <w:tcBorders>
              <w:top w:val="nil"/>
              <w:left w:val="nil"/>
              <w:bottom w:val="nil"/>
              <w:right w:val="nil"/>
            </w:tcBorders>
            <w:shd w:val="clear" w:color="auto" w:fill="auto"/>
            <w:noWrap/>
            <w:vAlign w:val="bottom"/>
            <w:hideMark/>
          </w:tcPr>
          <w:p w14:paraId="476521A9" w14:textId="77777777" w:rsidR="00AD1938" w:rsidRPr="00273870" w:rsidRDefault="00AD1938" w:rsidP="004409BD">
            <w:pPr>
              <w:spacing w:after="0" w:line="240" w:lineRule="auto"/>
              <w:rPr>
                <w:rFonts w:ascii="Garamond" w:eastAsia="Times New Roman" w:hAnsi="Garamond" w:cs="Arial"/>
                <w:sz w:val="20"/>
                <w:szCs w:val="20"/>
              </w:rPr>
            </w:pPr>
            <w:r w:rsidRPr="00273870">
              <w:rPr>
                <w:rFonts w:ascii="Garamond" w:hAnsi="Garamond" w:cs="Arial"/>
                <w:sz w:val="20"/>
                <w:szCs w:val="20"/>
              </w:rPr>
              <w:t>0.01</w:t>
            </w:r>
          </w:p>
        </w:tc>
        <w:tc>
          <w:tcPr>
            <w:tcW w:w="1080" w:type="dxa"/>
            <w:gridSpan w:val="2"/>
            <w:tcBorders>
              <w:top w:val="nil"/>
              <w:left w:val="nil"/>
              <w:bottom w:val="nil"/>
              <w:right w:val="nil"/>
            </w:tcBorders>
            <w:shd w:val="clear" w:color="auto" w:fill="auto"/>
            <w:vAlign w:val="bottom"/>
          </w:tcPr>
          <w:p w14:paraId="0DC93507"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-0.006</w:t>
            </w:r>
          </w:p>
        </w:tc>
        <w:tc>
          <w:tcPr>
            <w:tcW w:w="720" w:type="dxa"/>
            <w:tcBorders>
              <w:top w:val="nil"/>
              <w:left w:val="nil"/>
              <w:bottom w:val="nil"/>
              <w:right w:val="nil"/>
            </w:tcBorders>
            <w:shd w:val="clear" w:color="auto" w:fill="auto"/>
            <w:vAlign w:val="bottom"/>
          </w:tcPr>
          <w:p w14:paraId="7B03FED8"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0.01</w:t>
            </w:r>
          </w:p>
        </w:tc>
        <w:tc>
          <w:tcPr>
            <w:tcW w:w="1080" w:type="dxa"/>
            <w:gridSpan w:val="3"/>
            <w:tcBorders>
              <w:top w:val="nil"/>
              <w:left w:val="nil"/>
              <w:bottom w:val="nil"/>
              <w:right w:val="nil"/>
            </w:tcBorders>
            <w:shd w:val="clear" w:color="auto" w:fill="auto"/>
            <w:vAlign w:val="bottom"/>
          </w:tcPr>
          <w:p w14:paraId="6354923D"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-0.005</w:t>
            </w:r>
          </w:p>
        </w:tc>
        <w:tc>
          <w:tcPr>
            <w:tcW w:w="720" w:type="dxa"/>
            <w:tcBorders>
              <w:top w:val="nil"/>
              <w:left w:val="nil"/>
              <w:bottom w:val="nil"/>
              <w:right w:val="nil"/>
            </w:tcBorders>
            <w:shd w:val="clear" w:color="auto" w:fill="auto"/>
            <w:vAlign w:val="bottom"/>
          </w:tcPr>
          <w:p w14:paraId="3E7B0C0C"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0.01</w:t>
            </w:r>
          </w:p>
        </w:tc>
        <w:tc>
          <w:tcPr>
            <w:tcW w:w="1134" w:type="dxa"/>
            <w:tcBorders>
              <w:top w:val="nil"/>
              <w:left w:val="nil"/>
              <w:bottom w:val="nil"/>
              <w:right w:val="nil"/>
            </w:tcBorders>
            <w:shd w:val="clear" w:color="auto" w:fill="auto"/>
            <w:vAlign w:val="bottom"/>
          </w:tcPr>
          <w:p w14:paraId="1189F2B1"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-0.001</w:t>
            </w:r>
          </w:p>
        </w:tc>
        <w:tc>
          <w:tcPr>
            <w:tcW w:w="803" w:type="dxa"/>
            <w:tcBorders>
              <w:top w:val="nil"/>
              <w:left w:val="nil"/>
              <w:bottom w:val="nil"/>
              <w:right w:val="nil"/>
            </w:tcBorders>
            <w:shd w:val="clear" w:color="auto" w:fill="auto"/>
            <w:vAlign w:val="bottom"/>
          </w:tcPr>
          <w:p w14:paraId="74302AF7"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0.01</w:t>
            </w:r>
          </w:p>
        </w:tc>
      </w:tr>
      <w:tr w:rsidR="00273870" w:rsidRPr="00273870" w14:paraId="38645152" w14:textId="77777777" w:rsidTr="00AC411D">
        <w:trPr>
          <w:gridAfter w:val="1"/>
          <w:wAfter w:w="223" w:type="dxa"/>
          <w:trHeight w:val="207"/>
        </w:trPr>
        <w:tc>
          <w:tcPr>
            <w:tcW w:w="3060" w:type="dxa"/>
            <w:tcBorders>
              <w:top w:val="nil"/>
              <w:left w:val="nil"/>
              <w:bottom w:val="nil"/>
              <w:right w:val="single" w:sz="4" w:space="0" w:color="auto"/>
            </w:tcBorders>
            <w:noWrap/>
            <w:vAlign w:val="bottom"/>
            <w:hideMark/>
          </w:tcPr>
          <w:p w14:paraId="08EB44C7" w14:textId="77777777" w:rsidR="00AD1938" w:rsidRPr="00273870" w:rsidRDefault="00AD1938" w:rsidP="004409BD">
            <w:pPr>
              <w:spacing w:after="0" w:line="240" w:lineRule="auto"/>
              <w:rPr>
                <w:rFonts w:ascii="Garamond" w:eastAsia="Times New Roman" w:hAnsi="Garamond" w:cs="Arial"/>
                <w:sz w:val="20"/>
                <w:szCs w:val="20"/>
              </w:rPr>
            </w:pPr>
            <w:r w:rsidRPr="00273870">
              <w:rPr>
                <w:rFonts w:ascii="Garamond" w:eastAsia="Times New Roman" w:hAnsi="Garamond" w:cs="Arial"/>
                <w:sz w:val="20"/>
                <w:szCs w:val="20"/>
              </w:rPr>
              <w:t xml:space="preserve">Energy label consumption F  </w:t>
            </w:r>
          </w:p>
        </w:tc>
        <w:tc>
          <w:tcPr>
            <w:tcW w:w="1080" w:type="dxa"/>
            <w:gridSpan w:val="2"/>
            <w:tcBorders>
              <w:top w:val="nil"/>
              <w:left w:val="nil"/>
              <w:bottom w:val="nil"/>
              <w:right w:val="nil"/>
            </w:tcBorders>
            <w:shd w:val="clear" w:color="auto" w:fill="auto"/>
            <w:noWrap/>
            <w:vAlign w:val="bottom"/>
            <w:hideMark/>
          </w:tcPr>
          <w:p w14:paraId="44BA39C5" w14:textId="77777777" w:rsidR="00AD1938" w:rsidRPr="00273870" w:rsidRDefault="00AD1938" w:rsidP="004409BD">
            <w:pPr>
              <w:spacing w:after="0" w:line="240" w:lineRule="auto"/>
              <w:rPr>
                <w:rFonts w:ascii="Garamond" w:eastAsia="Times New Roman" w:hAnsi="Garamond" w:cs="Arial"/>
                <w:sz w:val="20"/>
                <w:szCs w:val="20"/>
              </w:rPr>
            </w:pPr>
            <w:r w:rsidRPr="00273870">
              <w:rPr>
                <w:rFonts w:ascii="Garamond" w:hAnsi="Garamond" w:cs="Arial"/>
                <w:sz w:val="20"/>
                <w:szCs w:val="20"/>
              </w:rPr>
              <w:t>-0.027***</w:t>
            </w:r>
          </w:p>
        </w:tc>
        <w:tc>
          <w:tcPr>
            <w:tcW w:w="720" w:type="dxa"/>
            <w:tcBorders>
              <w:top w:val="nil"/>
              <w:left w:val="nil"/>
              <w:bottom w:val="nil"/>
              <w:right w:val="nil"/>
            </w:tcBorders>
            <w:shd w:val="clear" w:color="auto" w:fill="auto"/>
            <w:noWrap/>
            <w:vAlign w:val="bottom"/>
            <w:hideMark/>
          </w:tcPr>
          <w:p w14:paraId="37470C3D" w14:textId="77777777" w:rsidR="00AD1938" w:rsidRPr="00273870" w:rsidRDefault="00AD1938" w:rsidP="004409BD">
            <w:pPr>
              <w:spacing w:after="0" w:line="240" w:lineRule="auto"/>
              <w:rPr>
                <w:rFonts w:ascii="Garamond" w:eastAsia="Times New Roman" w:hAnsi="Garamond" w:cs="Arial"/>
                <w:sz w:val="20"/>
                <w:szCs w:val="20"/>
              </w:rPr>
            </w:pPr>
            <w:r w:rsidRPr="00273870">
              <w:rPr>
                <w:rFonts w:ascii="Garamond" w:hAnsi="Garamond" w:cs="Arial"/>
                <w:sz w:val="20"/>
                <w:szCs w:val="20"/>
              </w:rPr>
              <w:t>0.01</w:t>
            </w:r>
          </w:p>
        </w:tc>
        <w:tc>
          <w:tcPr>
            <w:tcW w:w="1080" w:type="dxa"/>
            <w:gridSpan w:val="2"/>
            <w:tcBorders>
              <w:top w:val="nil"/>
              <w:left w:val="nil"/>
              <w:bottom w:val="nil"/>
              <w:right w:val="nil"/>
            </w:tcBorders>
            <w:shd w:val="clear" w:color="auto" w:fill="auto"/>
            <w:vAlign w:val="bottom"/>
          </w:tcPr>
          <w:p w14:paraId="3BAD598D"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-0.030***</w:t>
            </w:r>
          </w:p>
        </w:tc>
        <w:tc>
          <w:tcPr>
            <w:tcW w:w="720" w:type="dxa"/>
            <w:tcBorders>
              <w:top w:val="nil"/>
              <w:left w:val="nil"/>
              <w:bottom w:val="nil"/>
              <w:right w:val="nil"/>
            </w:tcBorders>
            <w:shd w:val="clear" w:color="auto" w:fill="auto"/>
            <w:vAlign w:val="bottom"/>
          </w:tcPr>
          <w:p w14:paraId="04514474"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0.01</w:t>
            </w:r>
          </w:p>
        </w:tc>
        <w:tc>
          <w:tcPr>
            <w:tcW w:w="1080" w:type="dxa"/>
            <w:gridSpan w:val="3"/>
            <w:tcBorders>
              <w:top w:val="nil"/>
              <w:left w:val="nil"/>
              <w:bottom w:val="nil"/>
              <w:right w:val="nil"/>
            </w:tcBorders>
            <w:shd w:val="clear" w:color="auto" w:fill="auto"/>
            <w:vAlign w:val="bottom"/>
          </w:tcPr>
          <w:p w14:paraId="3CBBBB88"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-0.023***</w:t>
            </w:r>
          </w:p>
        </w:tc>
        <w:tc>
          <w:tcPr>
            <w:tcW w:w="720" w:type="dxa"/>
            <w:tcBorders>
              <w:top w:val="nil"/>
              <w:left w:val="nil"/>
              <w:bottom w:val="nil"/>
              <w:right w:val="nil"/>
            </w:tcBorders>
            <w:shd w:val="clear" w:color="auto" w:fill="auto"/>
            <w:vAlign w:val="bottom"/>
          </w:tcPr>
          <w:p w14:paraId="09161C63"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0.01</w:t>
            </w:r>
          </w:p>
        </w:tc>
        <w:tc>
          <w:tcPr>
            <w:tcW w:w="1134" w:type="dxa"/>
            <w:tcBorders>
              <w:top w:val="nil"/>
              <w:left w:val="nil"/>
              <w:bottom w:val="nil"/>
              <w:right w:val="nil"/>
            </w:tcBorders>
            <w:shd w:val="clear" w:color="auto" w:fill="auto"/>
            <w:vAlign w:val="bottom"/>
          </w:tcPr>
          <w:p w14:paraId="304BBC7C"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-0.024***</w:t>
            </w:r>
          </w:p>
        </w:tc>
        <w:tc>
          <w:tcPr>
            <w:tcW w:w="803" w:type="dxa"/>
            <w:tcBorders>
              <w:top w:val="nil"/>
              <w:left w:val="nil"/>
              <w:bottom w:val="nil"/>
              <w:right w:val="nil"/>
            </w:tcBorders>
            <w:shd w:val="clear" w:color="auto" w:fill="auto"/>
            <w:vAlign w:val="bottom"/>
          </w:tcPr>
          <w:p w14:paraId="648AB590"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0.01</w:t>
            </w:r>
          </w:p>
        </w:tc>
      </w:tr>
      <w:tr w:rsidR="00273870" w:rsidRPr="00273870" w14:paraId="1391AEA8" w14:textId="77777777" w:rsidTr="00AC411D">
        <w:trPr>
          <w:gridAfter w:val="1"/>
          <w:wAfter w:w="223" w:type="dxa"/>
          <w:trHeight w:val="207"/>
        </w:trPr>
        <w:tc>
          <w:tcPr>
            <w:tcW w:w="3060" w:type="dxa"/>
            <w:tcBorders>
              <w:top w:val="nil"/>
              <w:left w:val="nil"/>
              <w:bottom w:val="nil"/>
              <w:right w:val="single" w:sz="4" w:space="0" w:color="auto"/>
            </w:tcBorders>
            <w:noWrap/>
            <w:vAlign w:val="bottom"/>
            <w:hideMark/>
          </w:tcPr>
          <w:p w14:paraId="7B9081DD" w14:textId="77777777" w:rsidR="00AD1938" w:rsidRPr="00273870" w:rsidRDefault="00AD1938" w:rsidP="004409BD">
            <w:pPr>
              <w:spacing w:after="0" w:line="240" w:lineRule="auto"/>
              <w:rPr>
                <w:rFonts w:ascii="Garamond" w:eastAsia="Times New Roman" w:hAnsi="Garamond" w:cs="Arial"/>
                <w:sz w:val="20"/>
                <w:szCs w:val="20"/>
              </w:rPr>
            </w:pPr>
            <w:r w:rsidRPr="00273870">
              <w:rPr>
                <w:rFonts w:ascii="Garamond" w:eastAsia="Times New Roman" w:hAnsi="Garamond" w:cs="Arial"/>
                <w:sz w:val="20"/>
                <w:szCs w:val="20"/>
              </w:rPr>
              <w:t xml:space="preserve">Energy label consumption G  </w:t>
            </w:r>
          </w:p>
        </w:tc>
        <w:tc>
          <w:tcPr>
            <w:tcW w:w="1080" w:type="dxa"/>
            <w:gridSpan w:val="2"/>
            <w:tcBorders>
              <w:top w:val="nil"/>
              <w:left w:val="nil"/>
              <w:bottom w:val="nil"/>
              <w:right w:val="nil"/>
            </w:tcBorders>
            <w:shd w:val="clear" w:color="auto" w:fill="auto"/>
            <w:noWrap/>
            <w:vAlign w:val="bottom"/>
            <w:hideMark/>
          </w:tcPr>
          <w:p w14:paraId="71D2FBA2" w14:textId="77777777" w:rsidR="00AD1938" w:rsidRPr="00273870" w:rsidRDefault="00AD1938" w:rsidP="004409BD">
            <w:pPr>
              <w:spacing w:after="0" w:line="240" w:lineRule="auto"/>
              <w:rPr>
                <w:rFonts w:ascii="Garamond" w:eastAsia="Times New Roman" w:hAnsi="Garamond" w:cs="Arial"/>
                <w:sz w:val="20"/>
                <w:szCs w:val="20"/>
              </w:rPr>
            </w:pPr>
            <w:r w:rsidRPr="00273870">
              <w:rPr>
                <w:rFonts w:ascii="Garamond" w:hAnsi="Garamond" w:cs="Arial"/>
                <w:sz w:val="20"/>
                <w:szCs w:val="20"/>
              </w:rPr>
              <w:t>-0.029***</w:t>
            </w:r>
          </w:p>
        </w:tc>
        <w:tc>
          <w:tcPr>
            <w:tcW w:w="720" w:type="dxa"/>
            <w:tcBorders>
              <w:top w:val="nil"/>
              <w:left w:val="nil"/>
              <w:bottom w:val="nil"/>
              <w:right w:val="nil"/>
            </w:tcBorders>
            <w:shd w:val="clear" w:color="auto" w:fill="auto"/>
            <w:noWrap/>
            <w:vAlign w:val="bottom"/>
            <w:hideMark/>
          </w:tcPr>
          <w:p w14:paraId="460C7BE6" w14:textId="77777777" w:rsidR="00AD1938" w:rsidRPr="00273870" w:rsidRDefault="00AD1938" w:rsidP="004409BD">
            <w:pPr>
              <w:spacing w:after="0" w:line="240" w:lineRule="auto"/>
              <w:rPr>
                <w:rFonts w:ascii="Garamond" w:eastAsia="Times New Roman" w:hAnsi="Garamond" w:cs="Arial"/>
                <w:sz w:val="20"/>
                <w:szCs w:val="20"/>
              </w:rPr>
            </w:pPr>
            <w:r w:rsidRPr="00273870">
              <w:rPr>
                <w:rFonts w:ascii="Garamond" w:hAnsi="Garamond" w:cs="Arial"/>
                <w:sz w:val="20"/>
                <w:szCs w:val="20"/>
              </w:rPr>
              <w:t>0.01</w:t>
            </w:r>
          </w:p>
        </w:tc>
        <w:tc>
          <w:tcPr>
            <w:tcW w:w="1080" w:type="dxa"/>
            <w:gridSpan w:val="2"/>
            <w:tcBorders>
              <w:top w:val="nil"/>
              <w:left w:val="nil"/>
              <w:bottom w:val="nil"/>
              <w:right w:val="nil"/>
            </w:tcBorders>
            <w:shd w:val="clear" w:color="auto" w:fill="auto"/>
            <w:vAlign w:val="bottom"/>
          </w:tcPr>
          <w:p w14:paraId="67F9FEBE"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-0.037***</w:t>
            </w:r>
          </w:p>
        </w:tc>
        <w:tc>
          <w:tcPr>
            <w:tcW w:w="720" w:type="dxa"/>
            <w:tcBorders>
              <w:top w:val="nil"/>
              <w:left w:val="nil"/>
              <w:bottom w:val="nil"/>
              <w:right w:val="nil"/>
            </w:tcBorders>
            <w:shd w:val="clear" w:color="auto" w:fill="auto"/>
            <w:vAlign w:val="bottom"/>
          </w:tcPr>
          <w:p w14:paraId="7CAEB734"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0.01</w:t>
            </w:r>
          </w:p>
        </w:tc>
        <w:tc>
          <w:tcPr>
            <w:tcW w:w="1080" w:type="dxa"/>
            <w:gridSpan w:val="3"/>
            <w:tcBorders>
              <w:top w:val="nil"/>
              <w:left w:val="nil"/>
              <w:bottom w:val="nil"/>
              <w:right w:val="nil"/>
            </w:tcBorders>
            <w:shd w:val="clear" w:color="auto" w:fill="auto"/>
            <w:vAlign w:val="bottom"/>
          </w:tcPr>
          <w:p w14:paraId="55B75394"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-0.033***</w:t>
            </w:r>
          </w:p>
        </w:tc>
        <w:tc>
          <w:tcPr>
            <w:tcW w:w="720" w:type="dxa"/>
            <w:tcBorders>
              <w:top w:val="nil"/>
              <w:left w:val="nil"/>
              <w:bottom w:val="nil"/>
              <w:right w:val="nil"/>
            </w:tcBorders>
            <w:shd w:val="clear" w:color="auto" w:fill="auto"/>
            <w:vAlign w:val="bottom"/>
          </w:tcPr>
          <w:p w14:paraId="750E412F"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0.01</w:t>
            </w:r>
          </w:p>
        </w:tc>
        <w:tc>
          <w:tcPr>
            <w:tcW w:w="1134" w:type="dxa"/>
            <w:tcBorders>
              <w:top w:val="nil"/>
              <w:left w:val="nil"/>
              <w:bottom w:val="nil"/>
              <w:right w:val="nil"/>
            </w:tcBorders>
            <w:shd w:val="clear" w:color="auto" w:fill="auto"/>
            <w:vAlign w:val="bottom"/>
          </w:tcPr>
          <w:p w14:paraId="3EE7A1E8"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-0.019***</w:t>
            </w:r>
          </w:p>
        </w:tc>
        <w:tc>
          <w:tcPr>
            <w:tcW w:w="803" w:type="dxa"/>
            <w:tcBorders>
              <w:top w:val="nil"/>
              <w:left w:val="nil"/>
              <w:bottom w:val="nil"/>
              <w:right w:val="nil"/>
            </w:tcBorders>
            <w:shd w:val="clear" w:color="auto" w:fill="auto"/>
            <w:vAlign w:val="bottom"/>
          </w:tcPr>
          <w:p w14:paraId="573B289B"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0.01</w:t>
            </w:r>
          </w:p>
        </w:tc>
      </w:tr>
      <w:tr w:rsidR="00273870" w:rsidRPr="00273870" w14:paraId="4DB508C1" w14:textId="77777777" w:rsidTr="00AC411D">
        <w:trPr>
          <w:gridAfter w:val="1"/>
          <w:wAfter w:w="223" w:type="dxa"/>
          <w:trHeight w:val="207"/>
        </w:trPr>
        <w:tc>
          <w:tcPr>
            <w:tcW w:w="3060" w:type="dxa"/>
            <w:tcBorders>
              <w:top w:val="nil"/>
              <w:left w:val="nil"/>
              <w:bottom w:val="nil"/>
              <w:right w:val="single" w:sz="4" w:space="0" w:color="auto"/>
            </w:tcBorders>
            <w:shd w:val="clear" w:color="auto" w:fill="auto"/>
            <w:noWrap/>
            <w:vAlign w:val="bottom"/>
            <w:hideMark/>
          </w:tcPr>
          <w:p w14:paraId="56E62F88" w14:textId="77777777" w:rsidR="00AD1938" w:rsidRPr="00273870" w:rsidRDefault="00AD1938" w:rsidP="004409BD">
            <w:pPr>
              <w:spacing w:after="0" w:line="240" w:lineRule="auto"/>
              <w:rPr>
                <w:rFonts w:ascii="Garamond" w:eastAsia="Times New Roman" w:hAnsi="Garamond" w:cs="Arial"/>
                <w:sz w:val="20"/>
                <w:szCs w:val="20"/>
              </w:rPr>
            </w:pPr>
            <w:r w:rsidRPr="00273870">
              <w:rPr>
                <w:rFonts w:ascii="Garamond" w:hAnsi="Garamond" w:cs="Arial"/>
                <w:sz w:val="20"/>
                <w:szCs w:val="20"/>
              </w:rPr>
              <w:t xml:space="preserve">Bus &amp; metro PCA </w:t>
            </w:r>
          </w:p>
        </w:tc>
        <w:tc>
          <w:tcPr>
            <w:tcW w:w="1080" w:type="dxa"/>
            <w:gridSpan w:val="2"/>
            <w:tcBorders>
              <w:left w:val="single" w:sz="4" w:space="0" w:color="auto"/>
            </w:tcBorders>
            <w:noWrap/>
            <w:hideMark/>
          </w:tcPr>
          <w:p w14:paraId="57BA5FB4" w14:textId="77777777" w:rsidR="00AD1938" w:rsidRPr="00273870" w:rsidRDefault="00AD1938" w:rsidP="004409BD">
            <w:pPr>
              <w:spacing w:after="0" w:line="240" w:lineRule="auto"/>
              <w:rPr>
                <w:rFonts w:ascii="Garamond" w:eastAsia="Times New Roman" w:hAnsi="Garamond" w:cs="Arial"/>
                <w:sz w:val="20"/>
                <w:szCs w:val="20"/>
              </w:rPr>
            </w:pPr>
          </w:p>
        </w:tc>
        <w:tc>
          <w:tcPr>
            <w:tcW w:w="720" w:type="dxa"/>
            <w:noWrap/>
            <w:hideMark/>
          </w:tcPr>
          <w:p w14:paraId="23F65A6D" w14:textId="77777777" w:rsidR="00AD1938" w:rsidRPr="00273870" w:rsidRDefault="00AD1938" w:rsidP="004409BD">
            <w:pPr>
              <w:spacing w:after="0" w:line="240" w:lineRule="auto"/>
              <w:rPr>
                <w:rFonts w:ascii="Garamond" w:eastAsia="Times New Roman" w:hAnsi="Garamond" w:cs="Arial"/>
                <w:sz w:val="20"/>
                <w:szCs w:val="20"/>
              </w:rPr>
            </w:pPr>
          </w:p>
        </w:tc>
        <w:tc>
          <w:tcPr>
            <w:tcW w:w="1080" w:type="dxa"/>
            <w:gridSpan w:val="2"/>
            <w:tcBorders>
              <w:top w:val="nil"/>
              <w:left w:val="nil"/>
              <w:bottom w:val="nil"/>
              <w:right w:val="nil"/>
            </w:tcBorders>
            <w:shd w:val="clear" w:color="auto" w:fill="auto"/>
            <w:vAlign w:val="bottom"/>
          </w:tcPr>
          <w:p w14:paraId="3CF7DFDD" w14:textId="77777777" w:rsidR="00AD1938" w:rsidRPr="00273870" w:rsidRDefault="00AD1938" w:rsidP="004409BD">
            <w:pPr>
              <w:spacing w:after="0" w:line="240" w:lineRule="auto"/>
              <w:rPr>
                <w:rFonts w:ascii="Garamond" w:hAnsi="Garamond" w:cs="Arial"/>
                <w:sz w:val="20"/>
                <w:szCs w:val="20"/>
              </w:rPr>
            </w:pPr>
          </w:p>
        </w:tc>
        <w:tc>
          <w:tcPr>
            <w:tcW w:w="720" w:type="dxa"/>
            <w:tcBorders>
              <w:top w:val="nil"/>
              <w:left w:val="nil"/>
              <w:bottom w:val="nil"/>
              <w:right w:val="nil"/>
            </w:tcBorders>
            <w:shd w:val="clear" w:color="auto" w:fill="auto"/>
            <w:vAlign w:val="bottom"/>
          </w:tcPr>
          <w:p w14:paraId="0C53FA14" w14:textId="77777777" w:rsidR="00AD1938" w:rsidRPr="00273870" w:rsidRDefault="00AD1938" w:rsidP="004409BD">
            <w:pPr>
              <w:spacing w:after="0" w:line="240" w:lineRule="auto"/>
              <w:rPr>
                <w:rFonts w:ascii="Garamond" w:hAnsi="Garamond" w:cs="Arial"/>
                <w:sz w:val="20"/>
                <w:szCs w:val="20"/>
              </w:rPr>
            </w:pPr>
          </w:p>
        </w:tc>
        <w:tc>
          <w:tcPr>
            <w:tcW w:w="1080" w:type="dxa"/>
            <w:gridSpan w:val="3"/>
          </w:tcPr>
          <w:p w14:paraId="0CAD8E1C" w14:textId="77777777" w:rsidR="00AD1938" w:rsidRPr="00273870" w:rsidRDefault="00AD1938" w:rsidP="004409BD">
            <w:pPr>
              <w:spacing w:after="0" w:line="240" w:lineRule="auto"/>
              <w:rPr>
                <w:rFonts w:ascii="Garamond" w:hAnsi="Garamond" w:cs="Arial"/>
                <w:sz w:val="20"/>
                <w:szCs w:val="20"/>
              </w:rPr>
            </w:pPr>
          </w:p>
        </w:tc>
        <w:tc>
          <w:tcPr>
            <w:tcW w:w="720" w:type="dxa"/>
          </w:tcPr>
          <w:p w14:paraId="79318E87" w14:textId="77777777" w:rsidR="00AD1938" w:rsidRPr="00273870" w:rsidRDefault="00AD1938" w:rsidP="004409BD">
            <w:pPr>
              <w:spacing w:after="0" w:line="240" w:lineRule="auto"/>
              <w:rPr>
                <w:rFonts w:ascii="Garamond" w:hAnsi="Garamond" w:cs="Arial"/>
                <w:sz w:val="20"/>
                <w:szCs w:val="20"/>
              </w:rPr>
            </w:pPr>
          </w:p>
        </w:tc>
        <w:tc>
          <w:tcPr>
            <w:tcW w:w="1134" w:type="dxa"/>
            <w:tcBorders>
              <w:top w:val="nil"/>
              <w:left w:val="nil"/>
              <w:bottom w:val="nil"/>
              <w:right w:val="nil"/>
            </w:tcBorders>
            <w:shd w:val="clear" w:color="auto" w:fill="auto"/>
            <w:vAlign w:val="bottom"/>
          </w:tcPr>
          <w:p w14:paraId="7D35C062"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-0.033***</w:t>
            </w:r>
          </w:p>
        </w:tc>
        <w:tc>
          <w:tcPr>
            <w:tcW w:w="803" w:type="dxa"/>
            <w:tcBorders>
              <w:top w:val="nil"/>
              <w:left w:val="nil"/>
              <w:bottom w:val="nil"/>
              <w:right w:val="nil"/>
            </w:tcBorders>
            <w:shd w:val="clear" w:color="auto" w:fill="auto"/>
            <w:vAlign w:val="bottom"/>
          </w:tcPr>
          <w:p w14:paraId="12226CCF"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0.01</w:t>
            </w:r>
          </w:p>
        </w:tc>
      </w:tr>
      <w:tr w:rsidR="00273870" w:rsidRPr="00273870" w14:paraId="4A9C24B7" w14:textId="77777777" w:rsidTr="00AC411D">
        <w:trPr>
          <w:gridAfter w:val="1"/>
          <w:wAfter w:w="223" w:type="dxa"/>
          <w:trHeight w:val="56"/>
        </w:trPr>
        <w:tc>
          <w:tcPr>
            <w:tcW w:w="3060" w:type="dxa"/>
            <w:tcBorders>
              <w:top w:val="nil"/>
              <w:left w:val="nil"/>
              <w:bottom w:val="nil"/>
              <w:right w:val="single" w:sz="4" w:space="0" w:color="auto"/>
            </w:tcBorders>
            <w:shd w:val="clear" w:color="auto" w:fill="auto"/>
            <w:noWrap/>
            <w:vAlign w:val="bottom"/>
            <w:hideMark/>
          </w:tcPr>
          <w:p w14:paraId="351DBFDC" w14:textId="77777777" w:rsidR="00AD1938" w:rsidRPr="00273870" w:rsidRDefault="00AD1938" w:rsidP="004409BD">
            <w:pPr>
              <w:spacing w:after="0" w:line="240" w:lineRule="auto"/>
              <w:rPr>
                <w:rFonts w:ascii="Garamond" w:eastAsia="Times New Roman" w:hAnsi="Garamond" w:cs="Arial"/>
                <w:sz w:val="20"/>
                <w:szCs w:val="20"/>
              </w:rPr>
            </w:pPr>
            <w:r w:rsidRPr="00273870">
              <w:rPr>
                <w:rFonts w:ascii="Garamond" w:hAnsi="Garamond" w:cs="Arial"/>
                <w:sz w:val="20"/>
                <w:szCs w:val="20"/>
              </w:rPr>
              <w:t>Distance to Highway/Train (km)</w:t>
            </w:r>
          </w:p>
        </w:tc>
        <w:tc>
          <w:tcPr>
            <w:tcW w:w="1080" w:type="dxa"/>
            <w:gridSpan w:val="2"/>
            <w:tcBorders>
              <w:left w:val="single" w:sz="4" w:space="0" w:color="auto"/>
            </w:tcBorders>
            <w:noWrap/>
            <w:hideMark/>
          </w:tcPr>
          <w:p w14:paraId="51563C67" w14:textId="77777777" w:rsidR="00AD1938" w:rsidRPr="00273870" w:rsidRDefault="00AD1938" w:rsidP="004409BD">
            <w:pPr>
              <w:spacing w:after="0" w:line="240" w:lineRule="auto"/>
              <w:rPr>
                <w:rFonts w:ascii="Garamond" w:eastAsia="Times New Roman" w:hAnsi="Garamond" w:cs="Arial"/>
                <w:sz w:val="20"/>
                <w:szCs w:val="20"/>
              </w:rPr>
            </w:pPr>
          </w:p>
        </w:tc>
        <w:tc>
          <w:tcPr>
            <w:tcW w:w="720" w:type="dxa"/>
            <w:noWrap/>
            <w:hideMark/>
          </w:tcPr>
          <w:p w14:paraId="74582151" w14:textId="77777777" w:rsidR="00AD1938" w:rsidRPr="00273870" w:rsidRDefault="00AD1938" w:rsidP="004409BD">
            <w:pPr>
              <w:spacing w:after="0" w:line="240" w:lineRule="auto"/>
              <w:rPr>
                <w:rFonts w:ascii="Garamond" w:eastAsia="Times New Roman" w:hAnsi="Garamond" w:cs="Arial"/>
                <w:sz w:val="20"/>
                <w:szCs w:val="20"/>
              </w:rPr>
            </w:pPr>
          </w:p>
        </w:tc>
        <w:tc>
          <w:tcPr>
            <w:tcW w:w="1080" w:type="dxa"/>
            <w:gridSpan w:val="2"/>
            <w:tcBorders>
              <w:top w:val="nil"/>
              <w:left w:val="nil"/>
              <w:bottom w:val="nil"/>
              <w:right w:val="nil"/>
            </w:tcBorders>
            <w:shd w:val="clear" w:color="auto" w:fill="auto"/>
            <w:vAlign w:val="bottom"/>
          </w:tcPr>
          <w:p w14:paraId="740321D3" w14:textId="77777777" w:rsidR="00AD1938" w:rsidRPr="00273870" w:rsidRDefault="00AD1938" w:rsidP="004409BD">
            <w:pPr>
              <w:spacing w:after="0" w:line="240" w:lineRule="auto"/>
              <w:rPr>
                <w:rFonts w:ascii="Garamond" w:hAnsi="Garamond" w:cs="Arial"/>
                <w:sz w:val="20"/>
                <w:szCs w:val="20"/>
              </w:rPr>
            </w:pPr>
          </w:p>
        </w:tc>
        <w:tc>
          <w:tcPr>
            <w:tcW w:w="720" w:type="dxa"/>
            <w:tcBorders>
              <w:top w:val="nil"/>
              <w:left w:val="nil"/>
              <w:bottom w:val="nil"/>
              <w:right w:val="nil"/>
            </w:tcBorders>
            <w:shd w:val="clear" w:color="auto" w:fill="auto"/>
            <w:vAlign w:val="bottom"/>
          </w:tcPr>
          <w:p w14:paraId="3735902B" w14:textId="77777777" w:rsidR="00AD1938" w:rsidRPr="00273870" w:rsidRDefault="00AD1938" w:rsidP="004409BD">
            <w:pPr>
              <w:spacing w:after="0" w:line="240" w:lineRule="auto"/>
              <w:rPr>
                <w:rFonts w:ascii="Garamond" w:hAnsi="Garamond" w:cs="Arial"/>
                <w:sz w:val="20"/>
                <w:szCs w:val="20"/>
              </w:rPr>
            </w:pPr>
          </w:p>
        </w:tc>
        <w:tc>
          <w:tcPr>
            <w:tcW w:w="1080" w:type="dxa"/>
            <w:gridSpan w:val="3"/>
          </w:tcPr>
          <w:p w14:paraId="1CE8867C" w14:textId="77777777" w:rsidR="00AD1938" w:rsidRPr="00273870" w:rsidRDefault="00AD1938" w:rsidP="004409BD">
            <w:pPr>
              <w:spacing w:after="0" w:line="240" w:lineRule="auto"/>
              <w:rPr>
                <w:rFonts w:ascii="Garamond" w:hAnsi="Garamond" w:cs="Arial"/>
                <w:sz w:val="20"/>
                <w:szCs w:val="20"/>
              </w:rPr>
            </w:pPr>
          </w:p>
        </w:tc>
        <w:tc>
          <w:tcPr>
            <w:tcW w:w="720" w:type="dxa"/>
          </w:tcPr>
          <w:p w14:paraId="1F7BF3C1" w14:textId="77777777" w:rsidR="00AD1938" w:rsidRPr="00273870" w:rsidRDefault="00AD1938" w:rsidP="004409BD">
            <w:pPr>
              <w:spacing w:after="0" w:line="240" w:lineRule="auto"/>
              <w:rPr>
                <w:rFonts w:ascii="Garamond" w:hAnsi="Garamond" w:cs="Arial"/>
                <w:sz w:val="20"/>
                <w:szCs w:val="20"/>
              </w:rPr>
            </w:pPr>
          </w:p>
        </w:tc>
        <w:tc>
          <w:tcPr>
            <w:tcW w:w="1134" w:type="dxa"/>
            <w:tcBorders>
              <w:top w:val="nil"/>
              <w:left w:val="nil"/>
              <w:bottom w:val="nil"/>
              <w:right w:val="nil"/>
            </w:tcBorders>
            <w:shd w:val="clear" w:color="auto" w:fill="auto"/>
            <w:vAlign w:val="bottom"/>
          </w:tcPr>
          <w:p w14:paraId="7142E922"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-0.015**</w:t>
            </w:r>
          </w:p>
        </w:tc>
        <w:tc>
          <w:tcPr>
            <w:tcW w:w="803" w:type="dxa"/>
            <w:tcBorders>
              <w:top w:val="nil"/>
              <w:left w:val="nil"/>
              <w:bottom w:val="nil"/>
              <w:right w:val="nil"/>
            </w:tcBorders>
            <w:shd w:val="clear" w:color="auto" w:fill="auto"/>
            <w:vAlign w:val="bottom"/>
          </w:tcPr>
          <w:p w14:paraId="2EF6BC22"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0.01</w:t>
            </w:r>
          </w:p>
        </w:tc>
      </w:tr>
      <w:tr w:rsidR="00273870" w:rsidRPr="00273870" w14:paraId="29A9F9B8" w14:textId="77777777" w:rsidTr="00AC411D">
        <w:trPr>
          <w:gridAfter w:val="1"/>
          <w:wAfter w:w="223" w:type="dxa"/>
          <w:trHeight w:val="207"/>
        </w:trPr>
        <w:tc>
          <w:tcPr>
            <w:tcW w:w="3060" w:type="dxa"/>
            <w:tcBorders>
              <w:top w:val="nil"/>
              <w:left w:val="nil"/>
              <w:bottom w:val="nil"/>
              <w:right w:val="single" w:sz="4" w:space="0" w:color="auto"/>
            </w:tcBorders>
            <w:shd w:val="clear" w:color="auto" w:fill="auto"/>
            <w:noWrap/>
            <w:vAlign w:val="bottom"/>
            <w:hideMark/>
          </w:tcPr>
          <w:p w14:paraId="63395B71" w14:textId="77777777" w:rsidR="00AD1938" w:rsidRPr="00273870" w:rsidRDefault="00AD1938" w:rsidP="004409BD">
            <w:pPr>
              <w:spacing w:after="0" w:line="240" w:lineRule="auto"/>
              <w:rPr>
                <w:rFonts w:ascii="Garamond" w:eastAsia="Times New Roman" w:hAnsi="Garamond" w:cs="Arial"/>
                <w:sz w:val="20"/>
                <w:szCs w:val="20"/>
              </w:rPr>
            </w:pPr>
            <w:r w:rsidRPr="00273870">
              <w:rPr>
                <w:rFonts w:ascii="Garamond" w:hAnsi="Garamond" w:cs="Arial"/>
                <w:sz w:val="20"/>
                <w:szCs w:val="20"/>
              </w:rPr>
              <w:t xml:space="preserve">Distance to Beach (km)         </w:t>
            </w:r>
          </w:p>
        </w:tc>
        <w:tc>
          <w:tcPr>
            <w:tcW w:w="1080" w:type="dxa"/>
            <w:gridSpan w:val="2"/>
            <w:tcBorders>
              <w:left w:val="single" w:sz="4" w:space="0" w:color="auto"/>
            </w:tcBorders>
            <w:noWrap/>
            <w:hideMark/>
          </w:tcPr>
          <w:p w14:paraId="2A75EB86" w14:textId="77777777" w:rsidR="00AD1938" w:rsidRPr="00273870" w:rsidRDefault="00AD1938" w:rsidP="004409BD">
            <w:pPr>
              <w:spacing w:after="0" w:line="240" w:lineRule="auto"/>
              <w:rPr>
                <w:rFonts w:ascii="Garamond" w:eastAsia="Times New Roman" w:hAnsi="Garamond" w:cs="Arial"/>
                <w:sz w:val="20"/>
                <w:szCs w:val="20"/>
              </w:rPr>
            </w:pPr>
          </w:p>
        </w:tc>
        <w:tc>
          <w:tcPr>
            <w:tcW w:w="720" w:type="dxa"/>
            <w:noWrap/>
            <w:hideMark/>
          </w:tcPr>
          <w:p w14:paraId="08D9359F" w14:textId="77777777" w:rsidR="00AD1938" w:rsidRPr="00273870" w:rsidRDefault="00AD1938" w:rsidP="004409BD">
            <w:pPr>
              <w:spacing w:after="0" w:line="240" w:lineRule="auto"/>
              <w:rPr>
                <w:rFonts w:ascii="Garamond" w:eastAsia="Times New Roman" w:hAnsi="Garamond" w:cs="Arial"/>
                <w:sz w:val="20"/>
                <w:szCs w:val="20"/>
              </w:rPr>
            </w:pPr>
          </w:p>
        </w:tc>
        <w:tc>
          <w:tcPr>
            <w:tcW w:w="1080" w:type="dxa"/>
            <w:gridSpan w:val="2"/>
            <w:tcBorders>
              <w:top w:val="nil"/>
              <w:left w:val="nil"/>
              <w:bottom w:val="nil"/>
              <w:right w:val="nil"/>
            </w:tcBorders>
            <w:shd w:val="clear" w:color="auto" w:fill="auto"/>
            <w:vAlign w:val="bottom"/>
          </w:tcPr>
          <w:p w14:paraId="0FEAC23F" w14:textId="77777777" w:rsidR="00AD1938" w:rsidRPr="00273870" w:rsidRDefault="00AD1938" w:rsidP="004409BD">
            <w:pPr>
              <w:spacing w:after="0" w:line="240" w:lineRule="auto"/>
              <w:rPr>
                <w:rFonts w:ascii="Garamond" w:hAnsi="Garamond" w:cs="Arial"/>
                <w:sz w:val="20"/>
                <w:szCs w:val="20"/>
              </w:rPr>
            </w:pPr>
          </w:p>
        </w:tc>
        <w:tc>
          <w:tcPr>
            <w:tcW w:w="720" w:type="dxa"/>
            <w:tcBorders>
              <w:top w:val="nil"/>
              <w:left w:val="nil"/>
              <w:bottom w:val="nil"/>
              <w:right w:val="nil"/>
            </w:tcBorders>
            <w:shd w:val="clear" w:color="auto" w:fill="auto"/>
            <w:vAlign w:val="bottom"/>
          </w:tcPr>
          <w:p w14:paraId="3C2AA82E" w14:textId="77777777" w:rsidR="00AD1938" w:rsidRPr="00273870" w:rsidRDefault="00AD1938" w:rsidP="004409BD">
            <w:pPr>
              <w:spacing w:after="0" w:line="240" w:lineRule="auto"/>
              <w:rPr>
                <w:rFonts w:ascii="Garamond" w:hAnsi="Garamond" w:cs="Arial"/>
                <w:sz w:val="20"/>
                <w:szCs w:val="20"/>
              </w:rPr>
            </w:pPr>
          </w:p>
        </w:tc>
        <w:tc>
          <w:tcPr>
            <w:tcW w:w="1080" w:type="dxa"/>
            <w:gridSpan w:val="3"/>
            <w:tcBorders>
              <w:top w:val="nil"/>
              <w:left w:val="nil"/>
              <w:bottom w:val="nil"/>
              <w:right w:val="nil"/>
            </w:tcBorders>
            <w:shd w:val="clear" w:color="auto" w:fill="auto"/>
            <w:vAlign w:val="bottom"/>
          </w:tcPr>
          <w:p w14:paraId="4B82B684" w14:textId="77777777" w:rsidR="00AD1938" w:rsidRPr="00273870" w:rsidRDefault="00AD1938" w:rsidP="004409BD">
            <w:pPr>
              <w:spacing w:after="0" w:line="240" w:lineRule="auto"/>
              <w:rPr>
                <w:rFonts w:ascii="Garamond" w:hAnsi="Garamond" w:cs="Arial"/>
                <w:sz w:val="20"/>
                <w:szCs w:val="20"/>
              </w:rPr>
            </w:pPr>
          </w:p>
        </w:tc>
        <w:tc>
          <w:tcPr>
            <w:tcW w:w="720" w:type="dxa"/>
            <w:tcBorders>
              <w:top w:val="nil"/>
              <w:left w:val="nil"/>
              <w:bottom w:val="nil"/>
              <w:right w:val="nil"/>
            </w:tcBorders>
            <w:shd w:val="clear" w:color="auto" w:fill="auto"/>
            <w:vAlign w:val="bottom"/>
          </w:tcPr>
          <w:p w14:paraId="70A0BC91" w14:textId="77777777" w:rsidR="00AD1938" w:rsidRPr="00273870" w:rsidRDefault="00AD1938" w:rsidP="004409BD">
            <w:pPr>
              <w:spacing w:after="0" w:line="240" w:lineRule="auto"/>
              <w:rPr>
                <w:rFonts w:ascii="Garamond" w:hAnsi="Garamond" w:cs="Arial"/>
                <w:sz w:val="20"/>
                <w:szCs w:val="20"/>
              </w:rPr>
            </w:pPr>
          </w:p>
        </w:tc>
        <w:tc>
          <w:tcPr>
            <w:tcW w:w="1134" w:type="dxa"/>
            <w:tcBorders>
              <w:top w:val="nil"/>
              <w:left w:val="nil"/>
              <w:bottom w:val="nil"/>
              <w:right w:val="nil"/>
            </w:tcBorders>
            <w:shd w:val="clear" w:color="auto" w:fill="auto"/>
            <w:vAlign w:val="bottom"/>
          </w:tcPr>
          <w:p w14:paraId="616F05FA"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-0.090***</w:t>
            </w:r>
          </w:p>
        </w:tc>
        <w:tc>
          <w:tcPr>
            <w:tcW w:w="803" w:type="dxa"/>
            <w:tcBorders>
              <w:top w:val="nil"/>
              <w:left w:val="nil"/>
              <w:bottom w:val="nil"/>
              <w:right w:val="nil"/>
            </w:tcBorders>
            <w:shd w:val="clear" w:color="auto" w:fill="auto"/>
            <w:vAlign w:val="bottom"/>
          </w:tcPr>
          <w:p w14:paraId="7B453909"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0.01</w:t>
            </w:r>
          </w:p>
        </w:tc>
      </w:tr>
      <w:tr w:rsidR="00273870" w:rsidRPr="00273870" w14:paraId="67A0C9EB" w14:textId="77777777" w:rsidTr="00AC411D">
        <w:trPr>
          <w:gridAfter w:val="1"/>
          <w:wAfter w:w="223" w:type="dxa"/>
          <w:trHeight w:val="207"/>
        </w:trPr>
        <w:tc>
          <w:tcPr>
            <w:tcW w:w="3060" w:type="dxa"/>
            <w:tcBorders>
              <w:top w:val="nil"/>
              <w:left w:val="nil"/>
              <w:bottom w:val="nil"/>
              <w:right w:val="single" w:sz="4" w:space="0" w:color="auto"/>
            </w:tcBorders>
            <w:shd w:val="clear" w:color="auto" w:fill="auto"/>
            <w:noWrap/>
            <w:vAlign w:val="bottom"/>
          </w:tcPr>
          <w:p w14:paraId="78DDCD99" w14:textId="77777777" w:rsidR="00AD1938" w:rsidRPr="00273870" w:rsidRDefault="00AD1938" w:rsidP="004409BD">
            <w:pPr>
              <w:spacing w:after="0" w:line="240" w:lineRule="auto"/>
              <w:rPr>
                <w:rFonts w:ascii="Garamond" w:eastAsia="Times New Roman" w:hAnsi="Garamond" w:cs="Arial"/>
                <w:sz w:val="20"/>
                <w:szCs w:val="20"/>
              </w:rPr>
            </w:pPr>
            <w:r w:rsidRPr="00273870">
              <w:rPr>
                <w:rFonts w:ascii="Garamond" w:hAnsi="Garamond" w:cs="Arial"/>
                <w:sz w:val="20"/>
                <w:szCs w:val="20"/>
              </w:rPr>
              <w:t xml:space="preserve">Park &amp; garden PCA </w:t>
            </w:r>
          </w:p>
        </w:tc>
        <w:tc>
          <w:tcPr>
            <w:tcW w:w="1080" w:type="dxa"/>
            <w:gridSpan w:val="2"/>
            <w:tcBorders>
              <w:left w:val="single" w:sz="4" w:space="0" w:color="auto"/>
            </w:tcBorders>
            <w:noWrap/>
          </w:tcPr>
          <w:p w14:paraId="70256AE7" w14:textId="77777777" w:rsidR="00AD1938" w:rsidRPr="00273870" w:rsidRDefault="00AD1938" w:rsidP="004409BD">
            <w:pPr>
              <w:spacing w:after="0" w:line="240" w:lineRule="auto"/>
              <w:rPr>
                <w:rFonts w:ascii="Garamond" w:hAnsi="Garamond" w:cs="Arial"/>
                <w:sz w:val="20"/>
                <w:szCs w:val="20"/>
              </w:rPr>
            </w:pPr>
          </w:p>
        </w:tc>
        <w:tc>
          <w:tcPr>
            <w:tcW w:w="720" w:type="dxa"/>
            <w:noWrap/>
          </w:tcPr>
          <w:p w14:paraId="668317BA" w14:textId="77777777" w:rsidR="00AD1938" w:rsidRPr="00273870" w:rsidRDefault="00AD1938" w:rsidP="004409BD">
            <w:pPr>
              <w:spacing w:after="0" w:line="240" w:lineRule="auto"/>
              <w:rPr>
                <w:rFonts w:ascii="Garamond" w:hAnsi="Garamond" w:cs="Arial"/>
                <w:sz w:val="20"/>
                <w:szCs w:val="20"/>
              </w:rPr>
            </w:pPr>
          </w:p>
        </w:tc>
        <w:tc>
          <w:tcPr>
            <w:tcW w:w="1080" w:type="dxa"/>
            <w:gridSpan w:val="2"/>
            <w:tcBorders>
              <w:top w:val="nil"/>
              <w:left w:val="nil"/>
              <w:bottom w:val="nil"/>
              <w:right w:val="nil"/>
            </w:tcBorders>
            <w:shd w:val="clear" w:color="auto" w:fill="auto"/>
            <w:vAlign w:val="bottom"/>
          </w:tcPr>
          <w:p w14:paraId="4E32257E" w14:textId="77777777" w:rsidR="00AD1938" w:rsidRPr="00273870" w:rsidRDefault="00AD1938" w:rsidP="004409BD">
            <w:pPr>
              <w:spacing w:after="0" w:line="240" w:lineRule="auto"/>
              <w:rPr>
                <w:rFonts w:ascii="Garamond" w:hAnsi="Garamond" w:cs="Arial"/>
                <w:sz w:val="20"/>
                <w:szCs w:val="20"/>
              </w:rPr>
            </w:pPr>
          </w:p>
        </w:tc>
        <w:tc>
          <w:tcPr>
            <w:tcW w:w="720" w:type="dxa"/>
            <w:tcBorders>
              <w:top w:val="nil"/>
              <w:left w:val="nil"/>
              <w:bottom w:val="nil"/>
              <w:right w:val="nil"/>
            </w:tcBorders>
            <w:shd w:val="clear" w:color="auto" w:fill="auto"/>
            <w:vAlign w:val="bottom"/>
          </w:tcPr>
          <w:p w14:paraId="74D53454" w14:textId="77777777" w:rsidR="00AD1938" w:rsidRPr="00273870" w:rsidRDefault="00AD1938" w:rsidP="004409BD">
            <w:pPr>
              <w:spacing w:after="0" w:line="240" w:lineRule="auto"/>
              <w:rPr>
                <w:rFonts w:ascii="Garamond" w:hAnsi="Garamond" w:cs="Arial"/>
                <w:sz w:val="20"/>
                <w:szCs w:val="20"/>
              </w:rPr>
            </w:pPr>
          </w:p>
        </w:tc>
        <w:tc>
          <w:tcPr>
            <w:tcW w:w="1080" w:type="dxa"/>
            <w:gridSpan w:val="3"/>
            <w:tcBorders>
              <w:top w:val="nil"/>
              <w:left w:val="nil"/>
              <w:bottom w:val="nil"/>
              <w:right w:val="nil"/>
            </w:tcBorders>
            <w:shd w:val="clear" w:color="auto" w:fill="auto"/>
            <w:vAlign w:val="bottom"/>
          </w:tcPr>
          <w:p w14:paraId="32456763" w14:textId="77777777" w:rsidR="00AD1938" w:rsidRPr="00273870" w:rsidRDefault="00AD1938" w:rsidP="004409BD">
            <w:pPr>
              <w:spacing w:after="0" w:line="240" w:lineRule="auto"/>
              <w:rPr>
                <w:rFonts w:ascii="Garamond" w:hAnsi="Garamond" w:cs="Arial"/>
                <w:sz w:val="20"/>
                <w:szCs w:val="20"/>
              </w:rPr>
            </w:pPr>
          </w:p>
        </w:tc>
        <w:tc>
          <w:tcPr>
            <w:tcW w:w="720" w:type="dxa"/>
            <w:tcBorders>
              <w:top w:val="nil"/>
              <w:left w:val="nil"/>
              <w:bottom w:val="nil"/>
              <w:right w:val="nil"/>
            </w:tcBorders>
            <w:shd w:val="clear" w:color="auto" w:fill="auto"/>
            <w:vAlign w:val="bottom"/>
          </w:tcPr>
          <w:p w14:paraId="2B9C17F5" w14:textId="77777777" w:rsidR="00AD1938" w:rsidRPr="00273870" w:rsidRDefault="00AD1938" w:rsidP="004409BD">
            <w:pPr>
              <w:spacing w:after="0" w:line="240" w:lineRule="auto"/>
              <w:rPr>
                <w:rFonts w:ascii="Garamond" w:hAnsi="Garamond" w:cs="Arial"/>
                <w:sz w:val="20"/>
                <w:szCs w:val="20"/>
              </w:rPr>
            </w:pPr>
          </w:p>
        </w:tc>
        <w:tc>
          <w:tcPr>
            <w:tcW w:w="1134" w:type="dxa"/>
            <w:tcBorders>
              <w:top w:val="nil"/>
              <w:left w:val="nil"/>
              <w:bottom w:val="nil"/>
              <w:right w:val="nil"/>
            </w:tcBorders>
            <w:shd w:val="clear" w:color="auto" w:fill="auto"/>
            <w:vAlign w:val="bottom"/>
          </w:tcPr>
          <w:p w14:paraId="1E4FE76D"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 xml:space="preserve"> 0.007</w:t>
            </w:r>
          </w:p>
        </w:tc>
        <w:tc>
          <w:tcPr>
            <w:tcW w:w="803" w:type="dxa"/>
            <w:tcBorders>
              <w:top w:val="nil"/>
              <w:left w:val="nil"/>
              <w:bottom w:val="nil"/>
              <w:right w:val="nil"/>
            </w:tcBorders>
            <w:shd w:val="clear" w:color="auto" w:fill="auto"/>
            <w:vAlign w:val="bottom"/>
          </w:tcPr>
          <w:p w14:paraId="7A6DF6C4"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0.00</w:t>
            </w:r>
          </w:p>
        </w:tc>
      </w:tr>
      <w:tr w:rsidR="00273870" w:rsidRPr="00273870" w14:paraId="19515B79" w14:textId="77777777" w:rsidTr="00AC411D">
        <w:trPr>
          <w:gridAfter w:val="1"/>
          <w:wAfter w:w="223" w:type="dxa"/>
          <w:trHeight w:val="207"/>
        </w:trPr>
        <w:tc>
          <w:tcPr>
            <w:tcW w:w="3060" w:type="dxa"/>
            <w:tcBorders>
              <w:top w:val="nil"/>
              <w:left w:val="nil"/>
              <w:bottom w:val="nil"/>
              <w:right w:val="single" w:sz="4" w:space="0" w:color="auto"/>
            </w:tcBorders>
            <w:shd w:val="clear" w:color="auto" w:fill="auto"/>
            <w:noWrap/>
            <w:vAlign w:val="bottom"/>
          </w:tcPr>
          <w:p w14:paraId="1E6F1B02" w14:textId="77777777" w:rsidR="00AD1938" w:rsidRPr="00273870" w:rsidRDefault="00AD1938" w:rsidP="004409BD">
            <w:pPr>
              <w:spacing w:after="0" w:line="240" w:lineRule="auto"/>
              <w:rPr>
                <w:rFonts w:ascii="Garamond" w:eastAsia="Times New Roman" w:hAnsi="Garamond" w:cs="Arial"/>
                <w:sz w:val="20"/>
                <w:szCs w:val="20"/>
              </w:rPr>
            </w:pPr>
            <w:r w:rsidRPr="00273870">
              <w:rPr>
                <w:rFonts w:ascii="Garamond" w:hAnsi="Garamond" w:cs="Arial"/>
                <w:sz w:val="20"/>
                <w:szCs w:val="20"/>
              </w:rPr>
              <w:t xml:space="preserve">Viewpoint PCA </w:t>
            </w:r>
          </w:p>
        </w:tc>
        <w:tc>
          <w:tcPr>
            <w:tcW w:w="1080" w:type="dxa"/>
            <w:gridSpan w:val="2"/>
            <w:tcBorders>
              <w:left w:val="single" w:sz="4" w:space="0" w:color="auto"/>
            </w:tcBorders>
            <w:noWrap/>
          </w:tcPr>
          <w:p w14:paraId="276BDF04" w14:textId="77777777" w:rsidR="00AD1938" w:rsidRPr="00273870" w:rsidRDefault="00AD1938" w:rsidP="004409BD">
            <w:pPr>
              <w:spacing w:after="0" w:line="240" w:lineRule="auto"/>
              <w:rPr>
                <w:rFonts w:ascii="Garamond" w:hAnsi="Garamond" w:cs="Arial"/>
                <w:sz w:val="20"/>
                <w:szCs w:val="20"/>
              </w:rPr>
            </w:pPr>
          </w:p>
        </w:tc>
        <w:tc>
          <w:tcPr>
            <w:tcW w:w="720" w:type="dxa"/>
            <w:noWrap/>
          </w:tcPr>
          <w:p w14:paraId="70575446" w14:textId="77777777" w:rsidR="00AD1938" w:rsidRPr="00273870" w:rsidRDefault="00AD1938" w:rsidP="004409BD">
            <w:pPr>
              <w:spacing w:after="0" w:line="240" w:lineRule="auto"/>
              <w:rPr>
                <w:rFonts w:ascii="Garamond" w:hAnsi="Garamond" w:cs="Arial"/>
                <w:sz w:val="20"/>
                <w:szCs w:val="20"/>
              </w:rPr>
            </w:pPr>
          </w:p>
        </w:tc>
        <w:tc>
          <w:tcPr>
            <w:tcW w:w="1080" w:type="dxa"/>
            <w:gridSpan w:val="2"/>
            <w:tcBorders>
              <w:top w:val="nil"/>
              <w:left w:val="nil"/>
              <w:bottom w:val="nil"/>
              <w:right w:val="nil"/>
            </w:tcBorders>
            <w:shd w:val="clear" w:color="auto" w:fill="auto"/>
            <w:vAlign w:val="bottom"/>
          </w:tcPr>
          <w:p w14:paraId="6148E7A1" w14:textId="77777777" w:rsidR="00AD1938" w:rsidRPr="00273870" w:rsidRDefault="00AD1938" w:rsidP="004409BD">
            <w:pPr>
              <w:spacing w:after="0" w:line="240" w:lineRule="auto"/>
              <w:rPr>
                <w:rFonts w:ascii="Garamond" w:hAnsi="Garamond" w:cs="Arial"/>
                <w:sz w:val="20"/>
                <w:szCs w:val="20"/>
              </w:rPr>
            </w:pPr>
          </w:p>
        </w:tc>
        <w:tc>
          <w:tcPr>
            <w:tcW w:w="720" w:type="dxa"/>
            <w:tcBorders>
              <w:top w:val="nil"/>
              <w:left w:val="nil"/>
              <w:bottom w:val="nil"/>
              <w:right w:val="nil"/>
            </w:tcBorders>
            <w:shd w:val="clear" w:color="auto" w:fill="auto"/>
            <w:vAlign w:val="bottom"/>
          </w:tcPr>
          <w:p w14:paraId="44EB0266" w14:textId="77777777" w:rsidR="00AD1938" w:rsidRPr="00273870" w:rsidRDefault="00AD1938" w:rsidP="004409BD">
            <w:pPr>
              <w:spacing w:after="0" w:line="240" w:lineRule="auto"/>
              <w:rPr>
                <w:rFonts w:ascii="Garamond" w:hAnsi="Garamond" w:cs="Arial"/>
                <w:sz w:val="20"/>
                <w:szCs w:val="20"/>
              </w:rPr>
            </w:pPr>
          </w:p>
        </w:tc>
        <w:tc>
          <w:tcPr>
            <w:tcW w:w="1080" w:type="dxa"/>
            <w:gridSpan w:val="3"/>
            <w:tcBorders>
              <w:top w:val="nil"/>
              <w:left w:val="nil"/>
              <w:bottom w:val="nil"/>
              <w:right w:val="nil"/>
            </w:tcBorders>
            <w:shd w:val="clear" w:color="auto" w:fill="auto"/>
            <w:vAlign w:val="bottom"/>
          </w:tcPr>
          <w:p w14:paraId="06C7E703" w14:textId="77777777" w:rsidR="00AD1938" w:rsidRPr="00273870" w:rsidRDefault="00AD1938" w:rsidP="004409BD">
            <w:pPr>
              <w:spacing w:after="0" w:line="240" w:lineRule="auto"/>
              <w:rPr>
                <w:rFonts w:ascii="Garamond" w:hAnsi="Garamond" w:cs="Arial"/>
                <w:sz w:val="20"/>
                <w:szCs w:val="20"/>
              </w:rPr>
            </w:pPr>
          </w:p>
        </w:tc>
        <w:tc>
          <w:tcPr>
            <w:tcW w:w="720" w:type="dxa"/>
            <w:tcBorders>
              <w:top w:val="nil"/>
              <w:left w:val="nil"/>
              <w:bottom w:val="nil"/>
              <w:right w:val="nil"/>
            </w:tcBorders>
            <w:shd w:val="clear" w:color="auto" w:fill="auto"/>
            <w:vAlign w:val="bottom"/>
          </w:tcPr>
          <w:p w14:paraId="3DF61D68" w14:textId="77777777" w:rsidR="00AD1938" w:rsidRPr="00273870" w:rsidRDefault="00AD1938" w:rsidP="004409BD">
            <w:pPr>
              <w:spacing w:after="0" w:line="240" w:lineRule="auto"/>
              <w:rPr>
                <w:rFonts w:ascii="Garamond" w:hAnsi="Garamond" w:cs="Arial"/>
                <w:sz w:val="20"/>
                <w:szCs w:val="20"/>
              </w:rPr>
            </w:pPr>
          </w:p>
        </w:tc>
        <w:tc>
          <w:tcPr>
            <w:tcW w:w="1134" w:type="dxa"/>
            <w:tcBorders>
              <w:top w:val="nil"/>
              <w:left w:val="nil"/>
              <w:bottom w:val="nil"/>
              <w:right w:val="nil"/>
            </w:tcBorders>
            <w:shd w:val="clear" w:color="auto" w:fill="auto"/>
            <w:vAlign w:val="bottom"/>
          </w:tcPr>
          <w:p w14:paraId="25D2E4EB"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-0.058***</w:t>
            </w:r>
          </w:p>
        </w:tc>
        <w:tc>
          <w:tcPr>
            <w:tcW w:w="803" w:type="dxa"/>
            <w:tcBorders>
              <w:top w:val="nil"/>
              <w:left w:val="nil"/>
              <w:bottom w:val="nil"/>
              <w:right w:val="nil"/>
            </w:tcBorders>
            <w:shd w:val="clear" w:color="auto" w:fill="auto"/>
            <w:vAlign w:val="bottom"/>
          </w:tcPr>
          <w:p w14:paraId="26A4BF73"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0.01</w:t>
            </w:r>
          </w:p>
        </w:tc>
      </w:tr>
      <w:tr w:rsidR="00273870" w:rsidRPr="00273870" w14:paraId="13557E41" w14:textId="77777777" w:rsidTr="00AC411D">
        <w:trPr>
          <w:gridAfter w:val="1"/>
          <w:wAfter w:w="223" w:type="dxa"/>
          <w:trHeight w:val="207"/>
        </w:trPr>
        <w:tc>
          <w:tcPr>
            <w:tcW w:w="3060" w:type="dxa"/>
            <w:tcBorders>
              <w:top w:val="nil"/>
              <w:left w:val="nil"/>
              <w:bottom w:val="nil"/>
              <w:right w:val="single" w:sz="4" w:space="0" w:color="auto"/>
            </w:tcBorders>
            <w:shd w:val="clear" w:color="auto" w:fill="auto"/>
            <w:noWrap/>
            <w:vAlign w:val="bottom"/>
          </w:tcPr>
          <w:p w14:paraId="612EE960" w14:textId="77777777" w:rsidR="00AD1938" w:rsidRPr="00273870" w:rsidRDefault="00AD1938" w:rsidP="004409BD">
            <w:pPr>
              <w:spacing w:after="0" w:line="240" w:lineRule="auto"/>
              <w:rPr>
                <w:rFonts w:ascii="Garamond" w:eastAsia="Times New Roman" w:hAnsi="Garamond" w:cs="Arial"/>
                <w:sz w:val="20"/>
                <w:szCs w:val="20"/>
              </w:rPr>
            </w:pPr>
            <w:r w:rsidRPr="00273870">
              <w:rPr>
                <w:rFonts w:ascii="Garamond" w:hAnsi="Garamond" w:cs="Arial"/>
                <w:sz w:val="20"/>
                <w:szCs w:val="20"/>
              </w:rPr>
              <w:t xml:space="preserve">Neighborhood size (10 ha)     </w:t>
            </w:r>
          </w:p>
        </w:tc>
        <w:tc>
          <w:tcPr>
            <w:tcW w:w="1080" w:type="dxa"/>
            <w:gridSpan w:val="2"/>
            <w:tcBorders>
              <w:left w:val="single" w:sz="4" w:space="0" w:color="auto"/>
            </w:tcBorders>
            <w:noWrap/>
          </w:tcPr>
          <w:p w14:paraId="5FBBFF75" w14:textId="77777777" w:rsidR="00AD1938" w:rsidRPr="00273870" w:rsidRDefault="00AD1938" w:rsidP="004409BD">
            <w:pPr>
              <w:spacing w:after="0" w:line="240" w:lineRule="auto"/>
              <w:rPr>
                <w:rFonts w:ascii="Garamond" w:hAnsi="Garamond" w:cs="Arial"/>
                <w:sz w:val="20"/>
                <w:szCs w:val="20"/>
              </w:rPr>
            </w:pPr>
          </w:p>
        </w:tc>
        <w:tc>
          <w:tcPr>
            <w:tcW w:w="720" w:type="dxa"/>
            <w:noWrap/>
          </w:tcPr>
          <w:p w14:paraId="4A4427CF" w14:textId="77777777" w:rsidR="00AD1938" w:rsidRPr="00273870" w:rsidRDefault="00AD1938" w:rsidP="004409BD">
            <w:pPr>
              <w:spacing w:after="0" w:line="240" w:lineRule="auto"/>
              <w:rPr>
                <w:rFonts w:ascii="Garamond" w:hAnsi="Garamond" w:cs="Arial"/>
                <w:sz w:val="20"/>
                <w:szCs w:val="20"/>
              </w:rPr>
            </w:pPr>
          </w:p>
        </w:tc>
        <w:tc>
          <w:tcPr>
            <w:tcW w:w="1080" w:type="dxa"/>
            <w:gridSpan w:val="2"/>
            <w:tcBorders>
              <w:top w:val="nil"/>
              <w:left w:val="nil"/>
              <w:bottom w:val="nil"/>
              <w:right w:val="nil"/>
            </w:tcBorders>
            <w:shd w:val="clear" w:color="auto" w:fill="auto"/>
            <w:vAlign w:val="bottom"/>
          </w:tcPr>
          <w:p w14:paraId="33B81727" w14:textId="77777777" w:rsidR="00AD1938" w:rsidRPr="00273870" w:rsidRDefault="00AD1938" w:rsidP="004409BD">
            <w:pPr>
              <w:spacing w:after="0" w:line="240" w:lineRule="auto"/>
              <w:rPr>
                <w:rFonts w:ascii="Garamond" w:hAnsi="Garamond" w:cs="Arial"/>
                <w:sz w:val="20"/>
                <w:szCs w:val="20"/>
              </w:rPr>
            </w:pPr>
          </w:p>
        </w:tc>
        <w:tc>
          <w:tcPr>
            <w:tcW w:w="720" w:type="dxa"/>
            <w:tcBorders>
              <w:top w:val="nil"/>
              <w:left w:val="nil"/>
              <w:bottom w:val="nil"/>
              <w:right w:val="nil"/>
            </w:tcBorders>
            <w:shd w:val="clear" w:color="auto" w:fill="auto"/>
            <w:vAlign w:val="bottom"/>
          </w:tcPr>
          <w:p w14:paraId="385CFCAC" w14:textId="77777777" w:rsidR="00AD1938" w:rsidRPr="00273870" w:rsidRDefault="00AD1938" w:rsidP="004409BD">
            <w:pPr>
              <w:spacing w:after="0" w:line="240" w:lineRule="auto"/>
              <w:rPr>
                <w:rFonts w:ascii="Garamond" w:hAnsi="Garamond" w:cs="Arial"/>
                <w:sz w:val="20"/>
                <w:szCs w:val="20"/>
              </w:rPr>
            </w:pPr>
          </w:p>
        </w:tc>
        <w:tc>
          <w:tcPr>
            <w:tcW w:w="1080" w:type="dxa"/>
            <w:gridSpan w:val="3"/>
            <w:tcBorders>
              <w:top w:val="nil"/>
              <w:left w:val="nil"/>
              <w:bottom w:val="nil"/>
              <w:right w:val="nil"/>
            </w:tcBorders>
            <w:shd w:val="clear" w:color="auto" w:fill="auto"/>
            <w:vAlign w:val="bottom"/>
          </w:tcPr>
          <w:p w14:paraId="62563397" w14:textId="77777777" w:rsidR="00AD1938" w:rsidRPr="00273870" w:rsidRDefault="00AD1938" w:rsidP="004409BD">
            <w:pPr>
              <w:spacing w:after="0" w:line="240" w:lineRule="auto"/>
              <w:rPr>
                <w:rFonts w:ascii="Garamond" w:hAnsi="Garamond" w:cs="Arial"/>
                <w:sz w:val="20"/>
                <w:szCs w:val="20"/>
              </w:rPr>
            </w:pPr>
          </w:p>
        </w:tc>
        <w:tc>
          <w:tcPr>
            <w:tcW w:w="720" w:type="dxa"/>
            <w:tcBorders>
              <w:top w:val="nil"/>
              <w:left w:val="nil"/>
              <w:bottom w:val="nil"/>
              <w:right w:val="nil"/>
            </w:tcBorders>
            <w:shd w:val="clear" w:color="auto" w:fill="auto"/>
            <w:vAlign w:val="bottom"/>
          </w:tcPr>
          <w:p w14:paraId="20061148" w14:textId="77777777" w:rsidR="00AD1938" w:rsidRPr="00273870" w:rsidRDefault="00AD1938" w:rsidP="004409BD">
            <w:pPr>
              <w:spacing w:after="0" w:line="240" w:lineRule="auto"/>
              <w:rPr>
                <w:rFonts w:ascii="Garamond" w:hAnsi="Garamond" w:cs="Arial"/>
                <w:sz w:val="20"/>
                <w:szCs w:val="20"/>
              </w:rPr>
            </w:pPr>
          </w:p>
        </w:tc>
        <w:tc>
          <w:tcPr>
            <w:tcW w:w="1134" w:type="dxa"/>
            <w:tcBorders>
              <w:top w:val="nil"/>
              <w:left w:val="nil"/>
              <w:bottom w:val="nil"/>
              <w:right w:val="nil"/>
            </w:tcBorders>
            <w:shd w:val="clear" w:color="auto" w:fill="auto"/>
            <w:vAlign w:val="bottom"/>
          </w:tcPr>
          <w:p w14:paraId="23D1C070"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-0.003***</w:t>
            </w:r>
          </w:p>
        </w:tc>
        <w:tc>
          <w:tcPr>
            <w:tcW w:w="803" w:type="dxa"/>
            <w:tcBorders>
              <w:top w:val="nil"/>
              <w:left w:val="nil"/>
              <w:bottom w:val="nil"/>
              <w:right w:val="nil"/>
            </w:tcBorders>
            <w:shd w:val="clear" w:color="auto" w:fill="auto"/>
            <w:vAlign w:val="bottom"/>
          </w:tcPr>
          <w:p w14:paraId="40D054E4"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0.01</w:t>
            </w:r>
          </w:p>
        </w:tc>
      </w:tr>
      <w:tr w:rsidR="00273870" w:rsidRPr="00273870" w14:paraId="035FC004" w14:textId="77777777" w:rsidTr="00AC411D">
        <w:trPr>
          <w:gridAfter w:val="1"/>
          <w:wAfter w:w="223" w:type="dxa"/>
          <w:trHeight w:val="207"/>
        </w:trPr>
        <w:tc>
          <w:tcPr>
            <w:tcW w:w="3060" w:type="dxa"/>
            <w:tcBorders>
              <w:top w:val="nil"/>
              <w:left w:val="nil"/>
              <w:bottom w:val="nil"/>
              <w:right w:val="single" w:sz="4" w:space="0" w:color="auto"/>
            </w:tcBorders>
            <w:shd w:val="clear" w:color="auto" w:fill="auto"/>
            <w:noWrap/>
            <w:vAlign w:val="bottom"/>
          </w:tcPr>
          <w:p w14:paraId="51D94BC5" w14:textId="77777777" w:rsidR="00AD1938" w:rsidRPr="00273870" w:rsidRDefault="00AD1938" w:rsidP="004409BD">
            <w:pPr>
              <w:spacing w:after="0" w:line="240" w:lineRule="auto"/>
              <w:rPr>
                <w:rFonts w:ascii="Garamond" w:eastAsia="Times New Roman" w:hAnsi="Garamond" w:cs="Arial"/>
                <w:sz w:val="20"/>
                <w:szCs w:val="20"/>
              </w:rPr>
            </w:pPr>
            <w:r w:rsidRPr="00273870">
              <w:rPr>
                <w:rFonts w:ascii="Garamond" w:hAnsi="Garamond" w:cs="Arial"/>
                <w:sz w:val="20"/>
                <w:szCs w:val="20"/>
              </w:rPr>
              <w:t>Vulnerable to heat impact (1-5)</w:t>
            </w:r>
          </w:p>
        </w:tc>
        <w:tc>
          <w:tcPr>
            <w:tcW w:w="1080" w:type="dxa"/>
            <w:gridSpan w:val="2"/>
            <w:tcBorders>
              <w:left w:val="single" w:sz="4" w:space="0" w:color="auto"/>
            </w:tcBorders>
            <w:noWrap/>
          </w:tcPr>
          <w:p w14:paraId="183C9B56" w14:textId="77777777" w:rsidR="00AD1938" w:rsidRPr="00273870" w:rsidRDefault="00AD1938" w:rsidP="004409BD">
            <w:pPr>
              <w:spacing w:after="0" w:line="240" w:lineRule="auto"/>
              <w:rPr>
                <w:rFonts w:ascii="Garamond" w:hAnsi="Garamond" w:cs="Arial"/>
                <w:sz w:val="20"/>
                <w:szCs w:val="20"/>
              </w:rPr>
            </w:pPr>
          </w:p>
        </w:tc>
        <w:tc>
          <w:tcPr>
            <w:tcW w:w="720" w:type="dxa"/>
            <w:noWrap/>
          </w:tcPr>
          <w:p w14:paraId="681FF2C1" w14:textId="77777777" w:rsidR="00AD1938" w:rsidRPr="00273870" w:rsidRDefault="00AD1938" w:rsidP="004409BD">
            <w:pPr>
              <w:spacing w:after="0" w:line="240" w:lineRule="auto"/>
              <w:rPr>
                <w:rFonts w:ascii="Garamond" w:hAnsi="Garamond" w:cs="Arial"/>
                <w:sz w:val="20"/>
                <w:szCs w:val="20"/>
              </w:rPr>
            </w:pPr>
          </w:p>
        </w:tc>
        <w:tc>
          <w:tcPr>
            <w:tcW w:w="1080" w:type="dxa"/>
            <w:gridSpan w:val="2"/>
            <w:tcBorders>
              <w:top w:val="nil"/>
              <w:left w:val="nil"/>
              <w:bottom w:val="nil"/>
              <w:right w:val="nil"/>
            </w:tcBorders>
            <w:shd w:val="clear" w:color="auto" w:fill="auto"/>
            <w:vAlign w:val="bottom"/>
          </w:tcPr>
          <w:p w14:paraId="2CB0BF04" w14:textId="77777777" w:rsidR="00AD1938" w:rsidRPr="00273870" w:rsidRDefault="00AD1938" w:rsidP="004409BD">
            <w:pPr>
              <w:spacing w:after="0" w:line="240" w:lineRule="auto"/>
              <w:rPr>
                <w:rFonts w:ascii="Garamond" w:hAnsi="Garamond" w:cs="Arial"/>
                <w:sz w:val="20"/>
                <w:szCs w:val="20"/>
              </w:rPr>
            </w:pPr>
          </w:p>
        </w:tc>
        <w:tc>
          <w:tcPr>
            <w:tcW w:w="720" w:type="dxa"/>
            <w:tcBorders>
              <w:top w:val="nil"/>
              <w:left w:val="nil"/>
              <w:bottom w:val="nil"/>
              <w:right w:val="nil"/>
            </w:tcBorders>
            <w:shd w:val="clear" w:color="auto" w:fill="auto"/>
            <w:vAlign w:val="bottom"/>
          </w:tcPr>
          <w:p w14:paraId="139CBB52" w14:textId="77777777" w:rsidR="00AD1938" w:rsidRPr="00273870" w:rsidRDefault="00AD1938" w:rsidP="004409BD">
            <w:pPr>
              <w:spacing w:after="0" w:line="240" w:lineRule="auto"/>
              <w:rPr>
                <w:rFonts w:ascii="Garamond" w:hAnsi="Garamond" w:cs="Arial"/>
                <w:sz w:val="20"/>
                <w:szCs w:val="20"/>
              </w:rPr>
            </w:pPr>
          </w:p>
        </w:tc>
        <w:tc>
          <w:tcPr>
            <w:tcW w:w="1080" w:type="dxa"/>
            <w:gridSpan w:val="3"/>
            <w:tcBorders>
              <w:top w:val="nil"/>
              <w:left w:val="nil"/>
              <w:bottom w:val="nil"/>
              <w:right w:val="nil"/>
            </w:tcBorders>
            <w:shd w:val="clear" w:color="auto" w:fill="auto"/>
            <w:vAlign w:val="bottom"/>
          </w:tcPr>
          <w:p w14:paraId="7ECAFB79" w14:textId="77777777" w:rsidR="00AD1938" w:rsidRPr="00273870" w:rsidRDefault="00AD1938" w:rsidP="004409BD">
            <w:pPr>
              <w:spacing w:after="0" w:line="240" w:lineRule="auto"/>
              <w:rPr>
                <w:rFonts w:ascii="Garamond" w:hAnsi="Garamond" w:cs="Arial"/>
                <w:sz w:val="20"/>
                <w:szCs w:val="20"/>
              </w:rPr>
            </w:pPr>
          </w:p>
        </w:tc>
        <w:tc>
          <w:tcPr>
            <w:tcW w:w="720" w:type="dxa"/>
            <w:tcBorders>
              <w:top w:val="nil"/>
              <w:left w:val="nil"/>
              <w:bottom w:val="nil"/>
              <w:right w:val="nil"/>
            </w:tcBorders>
            <w:shd w:val="clear" w:color="auto" w:fill="auto"/>
            <w:vAlign w:val="bottom"/>
          </w:tcPr>
          <w:p w14:paraId="4C1E441F" w14:textId="77777777" w:rsidR="00AD1938" w:rsidRPr="00273870" w:rsidRDefault="00AD1938" w:rsidP="004409BD">
            <w:pPr>
              <w:spacing w:after="0" w:line="240" w:lineRule="auto"/>
              <w:rPr>
                <w:rFonts w:ascii="Garamond" w:hAnsi="Garamond" w:cs="Arial"/>
                <w:sz w:val="20"/>
                <w:szCs w:val="20"/>
              </w:rPr>
            </w:pPr>
          </w:p>
        </w:tc>
        <w:tc>
          <w:tcPr>
            <w:tcW w:w="1134" w:type="dxa"/>
            <w:tcBorders>
              <w:top w:val="nil"/>
              <w:left w:val="nil"/>
              <w:bottom w:val="nil"/>
              <w:right w:val="nil"/>
            </w:tcBorders>
            <w:shd w:val="clear" w:color="auto" w:fill="auto"/>
            <w:vAlign w:val="bottom"/>
          </w:tcPr>
          <w:p w14:paraId="40283A25"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-0.057***</w:t>
            </w:r>
          </w:p>
        </w:tc>
        <w:tc>
          <w:tcPr>
            <w:tcW w:w="803" w:type="dxa"/>
            <w:tcBorders>
              <w:top w:val="nil"/>
              <w:left w:val="nil"/>
              <w:bottom w:val="nil"/>
              <w:right w:val="nil"/>
            </w:tcBorders>
            <w:shd w:val="clear" w:color="auto" w:fill="auto"/>
            <w:vAlign w:val="bottom"/>
          </w:tcPr>
          <w:p w14:paraId="624B71F5"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0.00</w:t>
            </w:r>
          </w:p>
        </w:tc>
      </w:tr>
      <w:tr w:rsidR="00273870" w:rsidRPr="00273870" w14:paraId="75659B3A" w14:textId="77777777" w:rsidTr="00AC411D">
        <w:trPr>
          <w:gridAfter w:val="1"/>
          <w:wAfter w:w="223" w:type="dxa"/>
          <w:trHeight w:val="207"/>
        </w:trPr>
        <w:tc>
          <w:tcPr>
            <w:tcW w:w="3060" w:type="dxa"/>
            <w:tcBorders>
              <w:top w:val="nil"/>
              <w:left w:val="nil"/>
              <w:bottom w:val="nil"/>
              <w:right w:val="single" w:sz="4" w:space="0" w:color="auto"/>
            </w:tcBorders>
            <w:shd w:val="clear" w:color="auto" w:fill="auto"/>
            <w:noWrap/>
            <w:vAlign w:val="bottom"/>
          </w:tcPr>
          <w:p w14:paraId="0B55FE2C" w14:textId="77777777" w:rsidR="00AD1938" w:rsidRPr="00273870" w:rsidRDefault="00AD1938" w:rsidP="004409BD">
            <w:pPr>
              <w:spacing w:after="0" w:line="240" w:lineRule="auto"/>
              <w:rPr>
                <w:rFonts w:ascii="Garamond" w:eastAsia="Times New Roman" w:hAnsi="Garamond" w:cs="Arial"/>
                <w:sz w:val="20"/>
                <w:szCs w:val="20"/>
              </w:rPr>
            </w:pPr>
            <w:r w:rsidRPr="00273870">
              <w:rPr>
                <w:rFonts w:ascii="Garamond" w:hAnsi="Garamond" w:cs="Arial"/>
                <w:sz w:val="20"/>
                <w:szCs w:val="20"/>
              </w:rPr>
              <w:t xml:space="preserve">Police PCA                  </w:t>
            </w:r>
          </w:p>
        </w:tc>
        <w:tc>
          <w:tcPr>
            <w:tcW w:w="1080" w:type="dxa"/>
            <w:gridSpan w:val="2"/>
            <w:tcBorders>
              <w:top w:val="nil"/>
              <w:left w:val="single" w:sz="4" w:space="0" w:color="auto"/>
              <w:bottom w:val="nil"/>
              <w:right w:val="nil"/>
            </w:tcBorders>
            <w:shd w:val="clear" w:color="auto" w:fill="auto"/>
            <w:noWrap/>
            <w:vAlign w:val="bottom"/>
          </w:tcPr>
          <w:p w14:paraId="7D04919B" w14:textId="2A73FB94"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 xml:space="preserve"> 0.02</w:t>
            </w:r>
            <w:r w:rsidR="006D6EFB" w:rsidRPr="00273870">
              <w:rPr>
                <w:rFonts w:ascii="Garamond" w:hAnsi="Garamond" w:cs="Arial"/>
                <w:sz w:val="20"/>
                <w:szCs w:val="20"/>
              </w:rPr>
              <w:t>2</w:t>
            </w:r>
            <w:r w:rsidRPr="00273870">
              <w:rPr>
                <w:rFonts w:ascii="Garamond" w:hAnsi="Garamond" w:cs="Arial"/>
                <w:sz w:val="20"/>
                <w:szCs w:val="20"/>
              </w:rPr>
              <w:t>***</w:t>
            </w:r>
          </w:p>
        </w:tc>
        <w:tc>
          <w:tcPr>
            <w:tcW w:w="720" w:type="dxa"/>
            <w:tcBorders>
              <w:top w:val="nil"/>
              <w:left w:val="nil"/>
              <w:bottom w:val="nil"/>
              <w:right w:val="nil"/>
            </w:tcBorders>
            <w:shd w:val="clear" w:color="auto" w:fill="auto"/>
            <w:noWrap/>
            <w:vAlign w:val="bottom"/>
          </w:tcPr>
          <w:p w14:paraId="3352ED48"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0.01</w:t>
            </w:r>
          </w:p>
        </w:tc>
        <w:tc>
          <w:tcPr>
            <w:tcW w:w="1080" w:type="dxa"/>
            <w:gridSpan w:val="2"/>
            <w:tcBorders>
              <w:top w:val="nil"/>
              <w:left w:val="nil"/>
              <w:bottom w:val="nil"/>
              <w:right w:val="nil"/>
            </w:tcBorders>
            <w:shd w:val="clear" w:color="auto" w:fill="auto"/>
            <w:vAlign w:val="bottom"/>
          </w:tcPr>
          <w:p w14:paraId="0F65B44F" w14:textId="77777777" w:rsidR="00AD1938" w:rsidRPr="00273870" w:rsidRDefault="00AD1938" w:rsidP="004409BD">
            <w:pPr>
              <w:spacing w:after="0" w:line="240" w:lineRule="auto"/>
              <w:rPr>
                <w:rFonts w:ascii="Garamond" w:hAnsi="Garamond" w:cs="Arial"/>
                <w:sz w:val="20"/>
                <w:szCs w:val="20"/>
              </w:rPr>
            </w:pPr>
          </w:p>
        </w:tc>
        <w:tc>
          <w:tcPr>
            <w:tcW w:w="720" w:type="dxa"/>
            <w:tcBorders>
              <w:top w:val="nil"/>
              <w:left w:val="nil"/>
              <w:bottom w:val="nil"/>
              <w:right w:val="nil"/>
            </w:tcBorders>
            <w:shd w:val="clear" w:color="auto" w:fill="auto"/>
            <w:vAlign w:val="bottom"/>
          </w:tcPr>
          <w:p w14:paraId="4BC2E34F" w14:textId="77777777" w:rsidR="00AD1938" w:rsidRPr="00273870" w:rsidRDefault="00AD1938" w:rsidP="004409BD">
            <w:pPr>
              <w:spacing w:after="0" w:line="240" w:lineRule="auto"/>
              <w:rPr>
                <w:rFonts w:ascii="Garamond" w:hAnsi="Garamond" w:cs="Arial"/>
                <w:sz w:val="20"/>
                <w:szCs w:val="20"/>
              </w:rPr>
            </w:pPr>
          </w:p>
        </w:tc>
        <w:tc>
          <w:tcPr>
            <w:tcW w:w="1080" w:type="dxa"/>
            <w:gridSpan w:val="3"/>
            <w:tcBorders>
              <w:top w:val="nil"/>
              <w:left w:val="nil"/>
              <w:bottom w:val="nil"/>
              <w:right w:val="nil"/>
            </w:tcBorders>
            <w:shd w:val="clear" w:color="auto" w:fill="auto"/>
            <w:vAlign w:val="bottom"/>
          </w:tcPr>
          <w:p w14:paraId="0E9738C6" w14:textId="77777777" w:rsidR="00AD1938" w:rsidRPr="00273870" w:rsidRDefault="00AD1938" w:rsidP="004409BD">
            <w:pPr>
              <w:spacing w:after="0" w:line="240" w:lineRule="auto"/>
              <w:rPr>
                <w:rFonts w:ascii="Garamond" w:hAnsi="Garamond" w:cs="Arial"/>
                <w:sz w:val="20"/>
                <w:szCs w:val="20"/>
              </w:rPr>
            </w:pPr>
          </w:p>
        </w:tc>
        <w:tc>
          <w:tcPr>
            <w:tcW w:w="720" w:type="dxa"/>
            <w:tcBorders>
              <w:top w:val="nil"/>
              <w:left w:val="nil"/>
              <w:bottom w:val="nil"/>
              <w:right w:val="nil"/>
            </w:tcBorders>
            <w:shd w:val="clear" w:color="auto" w:fill="auto"/>
            <w:vAlign w:val="bottom"/>
          </w:tcPr>
          <w:p w14:paraId="5A69CD0F" w14:textId="77777777" w:rsidR="00AD1938" w:rsidRPr="00273870" w:rsidRDefault="00AD1938" w:rsidP="004409BD">
            <w:pPr>
              <w:spacing w:after="0" w:line="240" w:lineRule="auto"/>
              <w:rPr>
                <w:rFonts w:ascii="Garamond" w:hAnsi="Garamond" w:cs="Arial"/>
                <w:sz w:val="20"/>
                <w:szCs w:val="20"/>
              </w:rPr>
            </w:pPr>
          </w:p>
        </w:tc>
        <w:tc>
          <w:tcPr>
            <w:tcW w:w="1134" w:type="dxa"/>
            <w:tcBorders>
              <w:top w:val="nil"/>
              <w:left w:val="nil"/>
              <w:bottom w:val="nil"/>
              <w:right w:val="nil"/>
            </w:tcBorders>
            <w:shd w:val="clear" w:color="auto" w:fill="auto"/>
            <w:vAlign w:val="bottom"/>
          </w:tcPr>
          <w:p w14:paraId="27EC9D14"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-0.011</w:t>
            </w:r>
          </w:p>
        </w:tc>
        <w:tc>
          <w:tcPr>
            <w:tcW w:w="803" w:type="dxa"/>
            <w:tcBorders>
              <w:top w:val="nil"/>
              <w:left w:val="nil"/>
              <w:bottom w:val="nil"/>
              <w:right w:val="nil"/>
            </w:tcBorders>
            <w:shd w:val="clear" w:color="auto" w:fill="auto"/>
            <w:vAlign w:val="bottom"/>
          </w:tcPr>
          <w:p w14:paraId="3B52DFEF"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0.00</w:t>
            </w:r>
          </w:p>
        </w:tc>
      </w:tr>
      <w:tr w:rsidR="00273870" w:rsidRPr="00273870" w14:paraId="16CE2F3D" w14:textId="77777777" w:rsidTr="00AC411D">
        <w:trPr>
          <w:gridAfter w:val="1"/>
          <w:wAfter w:w="223" w:type="dxa"/>
          <w:trHeight w:val="207"/>
        </w:trPr>
        <w:tc>
          <w:tcPr>
            <w:tcW w:w="3060" w:type="dxa"/>
            <w:tcBorders>
              <w:top w:val="nil"/>
              <w:left w:val="nil"/>
              <w:bottom w:val="nil"/>
              <w:right w:val="single" w:sz="4" w:space="0" w:color="auto"/>
            </w:tcBorders>
            <w:shd w:val="clear" w:color="auto" w:fill="auto"/>
            <w:noWrap/>
            <w:vAlign w:val="bottom"/>
          </w:tcPr>
          <w:p w14:paraId="5601043E" w14:textId="77777777" w:rsidR="00AD1938" w:rsidRPr="00273870" w:rsidRDefault="00AD1938" w:rsidP="004409BD">
            <w:pPr>
              <w:spacing w:after="0" w:line="240" w:lineRule="auto"/>
              <w:rPr>
                <w:rFonts w:ascii="Garamond" w:eastAsia="Times New Roman" w:hAnsi="Garamond" w:cs="Arial"/>
                <w:sz w:val="20"/>
                <w:szCs w:val="20"/>
              </w:rPr>
            </w:pPr>
            <w:r w:rsidRPr="00273870">
              <w:rPr>
                <w:rFonts w:ascii="Garamond" w:hAnsi="Garamond" w:cs="Arial"/>
                <w:sz w:val="20"/>
                <w:szCs w:val="20"/>
              </w:rPr>
              <w:t xml:space="preserve">Bar &amp; restaurant PCA </w:t>
            </w:r>
          </w:p>
        </w:tc>
        <w:tc>
          <w:tcPr>
            <w:tcW w:w="1080" w:type="dxa"/>
            <w:gridSpan w:val="2"/>
            <w:tcBorders>
              <w:top w:val="nil"/>
              <w:left w:val="single" w:sz="4" w:space="0" w:color="auto"/>
              <w:bottom w:val="nil"/>
              <w:right w:val="nil"/>
            </w:tcBorders>
            <w:shd w:val="clear" w:color="auto" w:fill="auto"/>
            <w:noWrap/>
            <w:vAlign w:val="bottom"/>
          </w:tcPr>
          <w:p w14:paraId="000CA840"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 xml:space="preserve"> 0.125***</w:t>
            </w:r>
          </w:p>
        </w:tc>
        <w:tc>
          <w:tcPr>
            <w:tcW w:w="720" w:type="dxa"/>
            <w:tcBorders>
              <w:top w:val="nil"/>
              <w:left w:val="nil"/>
              <w:bottom w:val="nil"/>
              <w:right w:val="nil"/>
            </w:tcBorders>
            <w:shd w:val="clear" w:color="auto" w:fill="auto"/>
            <w:noWrap/>
            <w:vAlign w:val="bottom"/>
          </w:tcPr>
          <w:p w14:paraId="009F5E0B"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0.01</w:t>
            </w:r>
          </w:p>
        </w:tc>
        <w:tc>
          <w:tcPr>
            <w:tcW w:w="1080" w:type="dxa"/>
            <w:gridSpan w:val="2"/>
            <w:tcBorders>
              <w:top w:val="nil"/>
              <w:left w:val="nil"/>
              <w:bottom w:val="nil"/>
              <w:right w:val="nil"/>
            </w:tcBorders>
            <w:shd w:val="clear" w:color="auto" w:fill="auto"/>
            <w:vAlign w:val="bottom"/>
          </w:tcPr>
          <w:p w14:paraId="7CE787B6" w14:textId="77777777" w:rsidR="00AD1938" w:rsidRPr="00273870" w:rsidRDefault="00AD1938" w:rsidP="004409BD">
            <w:pPr>
              <w:spacing w:after="0" w:line="240" w:lineRule="auto"/>
              <w:rPr>
                <w:rFonts w:ascii="Garamond" w:hAnsi="Garamond" w:cs="Arial"/>
                <w:sz w:val="20"/>
                <w:szCs w:val="20"/>
              </w:rPr>
            </w:pPr>
          </w:p>
        </w:tc>
        <w:tc>
          <w:tcPr>
            <w:tcW w:w="720" w:type="dxa"/>
            <w:tcBorders>
              <w:top w:val="nil"/>
              <w:left w:val="nil"/>
              <w:bottom w:val="nil"/>
              <w:right w:val="nil"/>
            </w:tcBorders>
            <w:shd w:val="clear" w:color="auto" w:fill="auto"/>
            <w:vAlign w:val="bottom"/>
          </w:tcPr>
          <w:p w14:paraId="594E560F" w14:textId="77777777" w:rsidR="00AD1938" w:rsidRPr="00273870" w:rsidRDefault="00AD1938" w:rsidP="004409BD">
            <w:pPr>
              <w:spacing w:after="0" w:line="240" w:lineRule="auto"/>
              <w:rPr>
                <w:rFonts w:ascii="Garamond" w:hAnsi="Garamond" w:cs="Arial"/>
                <w:sz w:val="20"/>
                <w:szCs w:val="20"/>
              </w:rPr>
            </w:pPr>
          </w:p>
        </w:tc>
        <w:tc>
          <w:tcPr>
            <w:tcW w:w="1080" w:type="dxa"/>
            <w:gridSpan w:val="3"/>
            <w:tcBorders>
              <w:top w:val="nil"/>
              <w:left w:val="nil"/>
              <w:bottom w:val="nil"/>
              <w:right w:val="nil"/>
            </w:tcBorders>
            <w:shd w:val="clear" w:color="auto" w:fill="auto"/>
            <w:vAlign w:val="bottom"/>
          </w:tcPr>
          <w:p w14:paraId="2D4852A5" w14:textId="77777777" w:rsidR="00AD1938" w:rsidRPr="00273870" w:rsidRDefault="00AD1938" w:rsidP="004409BD">
            <w:pPr>
              <w:spacing w:after="0" w:line="240" w:lineRule="auto"/>
              <w:rPr>
                <w:rFonts w:ascii="Garamond" w:hAnsi="Garamond" w:cs="Arial"/>
                <w:sz w:val="20"/>
                <w:szCs w:val="20"/>
              </w:rPr>
            </w:pPr>
          </w:p>
        </w:tc>
        <w:tc>
          <w:tcPr>
            <w:tcW w:w="720" w:type="dxa"/>
            <w:tcBorders>
              <w:top w:val="nil"/>
              <w:left w:val="nil"/>
              <w:bottom w:val="nil"/>
              <w:right w:val="nil"/>
            </w:tcBorders>
            <w:shd w:val="clear" w:color="auto" w:fill="auto"/>
            <w:vAlign w:val="bottom"/>
          </w:tcPr>
          <w:p w14:paraId="4A974B93" w14:textId="77777777" w:rsidR="00AD1938" w:rsidRPr="00273870" w:rsidRDefault="00AD1938" w:rsidP="004409BD">
            <w:pPr>
              <w:spacing w:after="0" w:line="240" w:lineRule="auto"/>
              <w:rPr>
                <w:rFonts w:ascii="Garamond" w:hAnsi="Garamond" w:cs="Arial"/>
                <w:sz w:val="20"/>
                <w:szCs w:val="20"/>
              </w:rPr>
            </w:pPr>
          </w:p>
        </w:tc>
        <w:tc>
          <w:tcPr>
            <w:tcW w:w="1134" w:type="dxa"/>
            <w:tcBorders>
              <w:top w:val="nil"/>
              <w:left w:val="nil"/>
              <w:bottom w:val="nil"/>
              <w:right w:val="nil"/>
            </w:tcBorders>
            <w:shd w:val="clear" w:color="auto" w:fill="auto"/>
            <w:vAlign w:val="bottom"/>
          </w:tcPr>
          <w:p w14:paraId="293B12C2"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 xml:space="preserve"> 0.065***</w:t>
            </w:r>
          </w:p>
        </w:tc>
        <w:tc>
          <w:tcPr>
            <w:tcW w:w="803" w:type="dxa"/>
            <w:tcBorders>
              <w:top w:val="nil"/>
              <w:left w:val="nil"/>
              <w:bottom w:val="nil"/>
              <w:right w:val="nil"/>
            </w:tcBorders>
            <w:shd w:val="clear" w:color="auto" w:fill="auto"/>
            <w:vAlign w:val="bottom"/>
          </w:tcPr>
          <w:p w14:paraId="5A4B5379"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0.01</w:t>
            </w:r>
          </w:p>
        </w:tc>
      </w:tr>
      <w:tr w:rsidR="00273870" w:rsidRPr="00273870" w14:paraId="15B29874" w14:textId="77777777" w:rsidTr="00AC411D">
        <w:trPr>
          <w:gridAfter w:val="1"/>
          <w:wAfter w:w="223" w:type="dxa"/>
          <w:trHeight w:val="207"/>
        </w:trPr>
        <w:tc>
          <w:tcPr>
            <w:tcW w:w="3060" w:type="dxa"/>
            <w:tcBorders>
              <w:top w:val="nil"/>
              <w:left w:val="nil"/>
              <w:bottom w:val="nil"/>
              <w:right w:val="single" w:sz="4" w:space="0" w:color="auto"/>
            </w:tcBorders>
            <w:shd w:val="clear" w:color="auto" w:fill="auto"/>
            <w:noWrap/>
            <w:vAlign w:val="bottom"/>
          </w:tcPr>
          <w:p w14:paraId="7EF6E84F" w14:textId="77777777" w:rsidR="00AD1938" w:rsidRPr="00273870" w:rsidRDefault="00AD1938" w:rsidP="004409BD">
            <w:pPr>
              <w:spacing w:after="0" w:line="240" w:lineRule="auto"/>
              <w:rPr>
                <w:rFonts w:ascii="Garamond" w:eastAsia="Times New Roman" w:hAnsi="Garamond" w:cs="Arial"/>
                <w:sz w:val="20"/>
                <w:szCs w:val="20"/>
              </w:rPr>
            </w:pPr>
            <w:r w:rsidRPr="00273870">
              <w:rPr>
                <w:rFonts w:ascii="Garamond" w:hAnsi="Garamond" w:cs="Arial"/>
                <w:sz w:val="20"/>
                <w:szCs w:val="20"/>
              </w:rPr>
              <w:t xml:space="preserve">Secondary &amp; lower educ. PCA </w:t>
            </w:r>
          </w:p>
        </w:tc>
        <w:tc>
          <w:tcPr>
            <w:tcW w:w="1080" w:type="dxa"/>
            <w:gridSpan w:val="2"/>
            <w:tcBorders>
              <w:top w:val="nil"/>
              <w:left w:val="single" w:sz="4" w:space="0" w:color="auto"/>
              <w:bottom w:val="nil"/>
              <w:right w:val="nil"/>
            </w:tcBorders>
            <w:shd w:val="clear" w:color="auto" w:fill="auto"/>
            <w:noWrap/>
            <w:vAlign w:val="bottom"/>
          </w:tcPr>
          <w:p w14:paraId="613B24E5"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-0.016**</w:t>
            </w:r>
          </w:p>
        </w:tc>
        <w:tc>
          <w:tcPr>
            <w:tcW w:w="720" w:type="dxa"/>
            <w:tcBorders>
              <w:top w:val="nil"/>
              <w:left w:val="nil"/>
              <w:bottom w:val="nil"/>
              <w:right w:val="nil"/>
            </w:tcBorders>
            <w:shd w:val="clear" w:color="auto" w:fill="auto"/>
            <w:noWrap/>
            <w:vAlign w:val="bottom"/>
          </w:tcPr>
          <w:p w14:paraId="35034B52"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0.01</w:t>
            </w:r>
          </w:p>
        </w:tc>
        <w:tc>
          <w:tcPr>
            <w:tcW w:w="1080" w:type="dxa"/>
            <w:gridSpan w:val="2"/>
            <w:tcBorders>
              <w:top w:val="nil"/>
              <w:left w:val="nil"/>
              <w:bottom w:val="nil"/>
              <w:right w:val="nil"/>
            </w:tcBorders>
            <w:shd w:val="clear" w:color="auto" w:fill="auto"/>
            <w:vAlign w:val="bottom"/>
          </w:tcPr>
          <w:p w14:paraId="5A6D525E" w14:textId="77777777" w:rsidR="00AD1938" w:rsidRPr="00273870" w:rsidRDefault="00AD1938" w:rsidP="004409BD">
            <w:pPr>
              <w:spacing w:after="0" w:line="240" w:lineRule="auto"/>
              <w:rPr>
                <w:rFonts w:ascii="Garamond" w:hAnsi="Garamond" w:cs="Arial"/>
                <w:sz w:val="20"/>
                <w:szCs w:val="20"/>
              </w:rPr>
            </w:pPr>
          </w:p>
        </w:tc>
        <w:tc>
          <w:tcPr>
            <w:tcW w:w="720" w:type="dxa"/>
            <w:tcBorders>
              <w:top w:val="nil"/>
              <w:left w:val="nil"/>
              <w:bottom w:val="nil"/>
              <w:right w:val="nil"/>
            </w:tcBorders>
            <w:shd w:val="clear" w:color="auto" w:fill="auto"/>
            <w:vAlign w:val="bottom"/>
          </w:tcPr>
          <w:p w14:paraId="2EFDC83A" w14:textId="77777777" w:rsidR="00AD1938" w:rsidRPr="00273870" w:rsidRDefault="00AD1938" w:rsidP="004409BD">
            <w:pPr>
              <w:spacing w:after="0" w:line="240" w:lineRule="auto"/>
              <w:rPr>
                <w:rFonts w:ascii="Garamond" w:hAnsi="Garamond" w:cs="Arial"/>
                <w:sz w:val="20"/>
                <w:szCs w:val="20"/>
              </w:rPr>
            </w:pPr>
          </w:p>
        </w:tc>
        <w:tc>
          <w:tcPr>
            <w:tcW w:w="1080" w:type="dxa"/>
            <w:gridSpan w:val="3"/>
            <w:tcBorders>
              <w:top w:val="nil"/>
              <w:left w:val="nil"/>
              <w:bottom w:val="nil"/>
              <w:right w:val="nil"/>
            </w:tcBorders>
            <w:shd w:val="clear" w:color="auto" w:fill="auto"/>
            <w:vAlign w:val="bottom"/>
          </w:tcPr>
          <w:p w14:paraId="58F71802" w14:textId="77777777" w:rsidR="00AD1938" w:rsidRPr="00273870" w:rsidRDefault="00AD1938" w:rsidP="004409BD">
            <w:pPr>
              <w:spacing w:after="0" w:line="240" w:lineRule="auto"/>
              <w:rPr>
                <w:rFonts w:ascii="Garamond" w:hAnsi="Garamond" w:cs="Arial"/>
                <w:sz w:val="20"/>
                <w:szCs w:val="20"/>
              </w:rPr>
            </w:pPr>
          </w:p>
        </w:tc>
        <w:tc>
          <w:tcPr>
            <w:tcW w:w="720" w:type="dxa"/>
            <w:tcBorders>
              <w:top w:val="nil"/>
              <w:left w:val="nil"/>
              <w:bottom w:val="nil"/>
              <w:right w:val="nil"/>
            </w:tcBorders>
            <w:shd w:val="clear" w:color="auto" w:fill="auto"/>
            <w:vAlign w:val="bottom"/>
          </w:tcPr>
          <w:p w14:paraId="1A60F4BF" w14:textId="77777777" w:rsidR="00AD1938" w:rsidRPr="00273870" w:rsidRDefault="00AD1938" w:rsidP="004409BD">
            <w:pPr>
              <w:spacing w:after="0" w:line="240" w:lineRule="auto"/>
              <w:rPr>
                <w:rFonts w:ascii="Garamond" w:hAnsi="Garamond" w:cs="Arial"/>
                <w:sz w:val="20"/>
                <w:szCs w:val="20"/>
              </w:rPr>
            </w:pPr>
          </w:p>
        </w:tc>
        <w:tc>
          <w:tcPr>
            <w:tcW w:w="1134" w:type="dxa"/>
            <w:tcBorders>
              <w:top w:val="nil"/>
              <w:left w:val="nil"/>
              <w:bottom w:val="nil"/>
              <w:right w:val="nil"/>
            </w:tcBorders>
            <w:shd w:val="clear" w:color="auto" w:fill="auto"/>
            <w:vAlign w:val="bottom"/>
          </w:tcPr>
          <w:p w14:paraId="149A0C12"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-0.017</w:t>
            </w:r>
          </w:p>
        </w:tc>
        <w:tc>
          <w:tcPr>
            <w:tcW w:w="803" w:type="dxa"/>
            <w:tcBorders>
              <w:top w:val="nil"/>
              <w:left w:val="nil"/>
              <w:bottom w:val="nil"/>
              <w:right w:val="nil"/>
            </w:tcBorders>
            <w:shd w:val="clear" w:color="auto" w:fill="auto"/>
            <w:vAlign w:val="bottom"/>
          </w:tcPr>
          <w:p w14:paraId="74CDC95B"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0.01</w:t>
            </w:r>
          </w:p>
        </w:tc>
      </w:tr>
      <w:tr w:rsidR="00273870" w:rsidRPr="00273870" w14:paraId="7D036AC0" w14:textId="77777777" w:rsidTr="00AC411D">
        <w:trPr>
          <w:gridAfter w:val="1"/>
          <w:wAfter w:w="223" w:type="dxa"/>
          <w:trHeight w:val="207"/>
        </w:trPr>
        <w:tc>
          <w:tcPr>
            <w:tcW w:w="3060" w:type="dxa"/>
            <w:tcBorders>
              <w:top w:val="nil"/>
              <w:left w:val="nil"/>
              <w:bottom w:val="nil"/>
              <w:right w:val="single" w:sz="4" w:space="0" w:color="auto"/>
            </w:tcBorders>
            <w:shd w:val="clear" w:color="auto" w:fill="auto"/>
            <w:noWrap/>
            <w:vAlign w:val="bottom"/>
          </w:tcPr>
          <w:p w14:paraId="7F8F5F4C" w14:textId="77777777" w:rsidR="00AD1938" w:rsidRPr="00273870" w:rsidRDefault="00AD1938" w:rsidP="004409BD">
            <w:pPr>
              <w:spacing w:after="0" w:line="240" w:lineRule="auto"/>
              <w:rPr>
                <w:rFonts w:ascii="Garamond" w:eastAsia="Times New Roman" w:hAnsi="Garamond" w:cs="Arial"/>
                <w:sz w:val="20"/>
                <w:szCs w:val="20"/>
              </w:rPr>
            </w:pPr>
            <w:r w:rsidRPr="00273870">
              <w:rPr>
                <w:rFonts w:ascii="Garamond" w:hAnsi="Garamond" w:cs="Arial"/>
                <w:sz w:val="20"/>
                <w:szCs w:val="20"/>
              </w:rPr>
              <w:t>University PCA</w:t>
            </w:r>
          </w:p>
        </w:tc>
        <w:tc>
          <w:tcPr>
            <w:tcW w:w="1080" w:type="dxa"/>
            <w:gridSpan w:val="2"/>
            <w:tcBorders>
              <w:top w:val="nil"/>
              <w:left w:val="single" w:sz="4" w:space="0" w:color="auto"/>
              <w:bottom w:val="nil"/>
              <w:right w:val="nil"/>
            </w:tcBorders>
            <w:shd w:val="clear" w:color="auto" w:fill="auto"/>
            <w:noWrap/>
            <w:vAlign w:val="bottom"/>
          </w:tcPr>
          <w:p w14:paraId="3A47D98D"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 xml:space="preserve"> 0.079***</w:t>
            </w:r>
          </w:p>
        </w:tc>
        <w:tc>
          <w:tcPr>
            <w:tcW w:w="720" w:type="dxa"/>
            <w:tcBorders>
              <w:top w:val="nil"/>
              <w:left w:val="nil"/>
              <w:bottom w:val="nil"/>
              <w:right w:val="nil"/>
            </w:tcBorders>
            <w:shd w:val="clear" w:color="auto" w:fill="auto"/>
            <w:noWrap/>
            <w:vAlign w:val="bottom"/>
          </w:tcPr>
          <w:p w14:paraId="7171C246"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0.01</w:t>
            </w:r>
          </w:p>
        </w:tc>
        <w:tc>
          <w:tcPr>
            <w:tcW w:w="1080" w:type="dxa"/>
            <w:gridSpan w:val="2"/>
            <w:tcBorders>
              <w:top w:val="nil"/>
              <w:left w:val="nil"/>
              <w:bottom w:val="nil"/>
              <w:right w:val="nil"/>
            </w:tcBorders>
            <w:shd w:val="clear" w:color="auto" w:fill="auto"/>
            <w:vAlign w:val="bottom"/>
          </w:tcPr>
          <w:p w14:paraId="3436DF48" w14:textId="77777777" w:rsidR="00AD1938" w:rsidRPr="00273870" w:rsidRDefault="00AD1938" w:rsidP="004409BD">
            <w:pPr>
              <w:spacing w:after="0" w:line="240" w:lineRule="auto"/>
              <w:rPr>
                <w:rFonts w:ascii="Garamond" w:hAnsi="Garamond" w:cs="Arial"/>
                <w:sz w:val="20"/>
                <w:szCs w:val="20"/>
              </w:rPr>
            </w:pPr>
          </w:p>
        </w:tc>
        <w:tc>
          <w:tcPr>
            <w:tcW w:w="720" w:type="dxa"/>
            <w:tcBorders>
              <w:top w:val="nil"/>
              <w:left w:val="nil"/>
              <w:bottom w:val="nil"/>
              <w:right w:val="nil"/>
            </w:tcBorders>
            <w:shd w:val="clear" w:color="auto" w:fill="auto"/>
            <w:vAlign w:val="bottom"/>
          </w:tcPr>
          <w:p w14:paraId="38209DB4" w14:textId="77777777" w:rsidR="00AD1938" w:rsidRPr="00273870" w:rsidRDefault="00AD1938" w:rsidP="004409BD">
            <w:pPr>
              <w:spacing w:after="0" w:line="240" w:lineRule="auto"/>
              <w:rPr>
                <w:rFonts w:ascii="Garamond" w:hAnsi="Garamond" w:cs="Arial"/>
                <w:sz w:val="20"/>
                <w:szCs w:val="20"/>
              </w:rPr>
            </w:pPr>
          </w:p>
        </w:tc>
        <w:tc>
          <w:tcPr>
            <w:tcW w:w="1080" w:type="dxa"/>
            <w:gridSpan w:val="3"/>
            <w:tcBorders>
              <w:top w:val="nil"/>
              <w:left w:val="nil"/>
              <w:bottom w:val="nil"/>
              <w:right w:val="nil"/>
            </w:tcBorders>
            <w:shd w:val="clear" w:color="auto" w:fill="auto"/>
            <w:vAlign w:val="bottom"/>
          </w:tcPr>
          <w:p w14:paraId="564EE658" w14:textId="77777777" w:rsidR="00AD1938" w:rsidRPr="00273870" w:rsidRDefault="00AD1938" w:rsidP="004409BD">
            <w:pPr>
              <w:spacing w:after="0" w:line="240" w:lineRule="auto"/>
              <w:rPr>
                <w:rFonts w:ascii="Garamond" w:hAnsi="Garamond" w:cs="Arial"/>
                <w:sz w:val="20"/>
                <w:szCs w:val="20"/>
              </w:rPr>
            </w:pPr>
          </w:p>
        </w:tc>
        <w:tc>
          <w:tcPr>
            <w:tcW w:w="720" w:type="dxa"/>
            <w:tcBorders>
              <w:top w:val="nil"/>
              <w:left w:val="nil"/>
              <w:bottom w:val="nil"/>
              <w:right w:val="nil"/>
            </w:tcBorders>
            <w:shd w:val="clear" w:color="auto" w:fill="auto"/>
            <w:vAlign w:val="bottom"/>
          </w:tcPr>
          <w:p w14:paraId="2BE7A3A6" w14:textId="77777777" w:rsidR="00AD1938" w:rsidRPr="00273870" w:rsidRDefault="00AD1938" w:rsidP="004409BD">
            <w:pPr>
              <w:spacing w:after="0" w:line="240" w:lineRule="auto"/>
              <w:rPr>
                <w:rFonts w:ascii="Garamond" w:hAnsi="Garamond" w:cs="Arial"/>
                <w:sz w:val="20"/>
                <w:szCs w:val="20"/>
              </w:rPr>
            </w:pPr>
          </w:p>
        </w:tc>
        <w:tc>
          <w:tcPr>
            <w:tcW w:w="1134" w:type="dxa"/>
            <w:tcBorders>
              <w:top w:val="nil"/>
              <w:left w:val="nil"/>
              <w:bottom w:val="nil"/>
              <w:right w:val="nil"/>
            </w:tcBorders>
            <w:shd w:val="clear" w:color="auto" w:fill="auto"/>
            <w:vAlign w:val="bottom"/>
          </w:tcPr>
          <w:p w14:paraId="707DDD6F"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 xml:space="preserve"> 0.056***</w:t>
            </w:r>
          </w:p>
        </w:tc>
        <w:tc>
          <w:tcPr>
            <w:tcW w:w="803" w:type="dxa"/>
            <w:tcBorders>
              <w:top w:val="nil"/>
              <w:left w:val="nil"/>
              <w:bottom w:val="nil"/>
              <w:right w:val="nil"/>
            </w:tcBorders>
            <w:shd w:val="clear" w:color="auto" w:fill="auto"/>
            <w:vAlign w:val="bottom"/>
          </w:tcPr>
          <w:p w14:paraId="27A4EC21"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0.01</w:t>
            </w:r>
          </w:p>
        </w:tc>
      </w:tr>
      <w:tr w:rsidR="00273870" w:rsidRPr="00273870" w14:paraId="345AE538" w14:textId="77777777" w:rsidTr="00AC411D">
        <w:trPr>
          <w:gridAfter w:val="1"/>
          <w:wAfter w:w="223" w:type="dxa"/>
          <w:trHeight w:val="207"/>
        </w:trPr>
        <w:tc>
          <w:tcPr>
            <w:tcW w:w="3060" w:type="dxa"/>
            <w:tcBorders>
              <w:top w:val="nil"/>
              <w:left w:val="nil"/>
              <w:bottom w:val="nil"/>
              <w:right w:val="single" w:sz="4" w:space="0" w:color="auto"/>
            </w:tcBorders>
            <w:shd w:val="clear" w:color="auto" w:fill="auto"/>
            <w:noWrap/>
            <w:vAlign w:val="bottom"/>
          </w:tcPr>
          <w:p w14:paraId="072353DF" w14:textId="77777777" w:rsidR="00AD1938" w:rsidRPr="00273870" w:rsidRDefault="00AD1938" w:rsidP="004409BD">
            <w:pPr>
              <w:spacing w:after="0" w:line="240" w:lineRule="auto"/>
              <w:rPr>
                <w:rFonts w:ascii="Garamond" w:eastAsia="Times New Roman" w:hAnsi="Garamond" w:cs="Arial"/>
                <w:sz w:val="20"/>
                <w:szCs w:val="20"/>
              </w:rPr>
            </w:pPr>
            <w:r w:rsidRPr="00273870">
              <w:rPr>
                <w:rFonts w:ascii="Garamond" w:hAnsi="Garamond" w:cs="Arial"/>
                <w:sz w:val="20"/>
                <w:szCs w:val="20"/>
              </w:rPr>
              <w:t xml:space="preserve">Pharmacy PCA </w:t>
            </w:r>
          </w:p>
        </w:tc>
        <w:tc>
          <w:tcPr>
            <w:tcW w:w="1080" w:type="dxa"/>
            <w:gridSpan w:val="2"/>
            <w:tcBorders>
              <w:top w:val="nil"/>
              <w:left w:val="single" w:sz="4" w:space="0" w:color="auto"/>
              <w:bottom w:val="nil"/>
              <w:right w:val="nil"/>
            </w:tcBorders>
            <w:shd w:val="clear" w:color="auto" w:fill="auto"/>
            <w:noWrap/>
            <w:vAlign w:val="bottom"/>
          </w:tcPr>
          <w:p w14:paraId="715538E6"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 xml:space="preserve"> 0.012</w:t>
            </w:r>
          </w:p>
        </w:tc>
        <w:tc>
          <w:tcPr>
            <w:tcW w:w="720" w:type="dxa"/>
            <w:tcBorders>
              <w:top w:val="nil"/>
              <w:left w:val="nil"/>
              <w:bottom w:val="nil"/>
              <w:right w:val="nil"/>
            </w:tcBorders>
            <w:shd w:val="clear" w:color="auto" w:fill="auto"/>
            <w:noWrap/>
            <w:vAlign w:val="bottom"/>
          </w:tcPr>
          <w:p w14:paraId="6D74B3CE"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0.01</w:t>
            </w:r>
          </w:p>
        </w:tc>
        <w:tc>
          <w:tcPr>
            <w:tcW w:w="1080" w:type="dxa"/>
            <w:gridSpan w:val="2"/>
            <w:tcBorders>
              <w:top w:val="nil"/>
              <w:left w:val="nil"/>
              <w:bottom w:val="nil"/>
              <w:right w:val="nil"/>
            </w:tcBorders>
            <w:shd w:val="clear" w:color="auto" w:fill="auto"/>
            <w:vAlign w:val="bottom"/>
          </w:tcPr>
          <w:p w14:paraId="3122E78A" w14:textId="77777777" w:rsidR="00AD1938" w:rsidRPr="00273870" w:rsidRDefault="00AD1938" w:rsidP="004409BD">
            <w:pPr>
              <w:spacing w:after="0" w:line="240" w:lineRule="auto"/>
              <w:rPr>
                <w:rFonts w:ascii="Garamond" w:hAnsi="Garamond" w:cs="Arial"/>
                <w:sz w:val="20"/>
                <w:szCs w:val="20"/>
              </w:rPr>
            </w:pPr>
          </w:p>
        </w:tc>
        <w:tc>
          <w:tcPr>
            <w:tcW w:w="720" w:type="dxa"/>
            <w:tcBorders>
              <w:top w:val="nil"/>
              <w:left w:val="nil"/>
              <w:bottom w:val="nil"/>
              <w:right w:val="nil"/>
            </w:tcBorders>
            <w:shd w:val="clear" w:color="auto" w:fill="auto"/>
            <w:vAlign w:val="bottom"/>
          </w:tcPr>
          <w:p w14:paraId="23195CCC" w14:textId="77777777" w:rsidR="00AD1938" w:rsidRPr="00273870" w:rsidRDefault="00AD1938" w:rsidP="004409BD">
            <w:pPr>
              <w:spacing w:after="0" w:line="240" w:lineRule="auto"/>
              <w:rPr>
                <w:rFonts w:ascii="Garamond" w:hAnsi="Garamond" w:cs="Arial"/>
                <w:sz w:val="20"/>
                <w:szCs w:val="20"/>
              </w:rPr>
            </w:pPr>
          </w:p>
        </w:tc>
        <w:tc>
          <w:tcPr>
            <w:tcW w:w="1080" w:type="dxa"/>
            <w:gridSpan w:val="3"/>
            <w:tcBorders>
              <w:top w:val="nil"/>
              <w:left w:val="nil"/>
              <w:bottom w:val="nil"/>
              <w:right w:val="nil"/>
            </w:tcBorders>
            <w:shd w:val="clear" w:color="auto" w:fill="auto"/>
            <w:vAlign w:val="bottom"/>
          </w:tcPr>
          <w:p w14:paraId="1F09B269" w14:textId="77777777" w:rsidR="00AD1938" w:rsidRPr="00273870" w:rsidRDefault="00AD1938" w:rsidP="004409BD">
            <w:pPr>
              <w:spacing w:after="0" w:line="240" w:lineRule="auto"/>
              <w:rPr>
                <w:rFonts w:ascii="Garamond" w:hAnsi="Garamond" w:cs="Arial"/>
                <w:sz w:val="20"/>
                <w:szCs w:val="20"/>
              </w:rPr>
            </w:pPr>
          </w:p>
        </w:tc>
        <w:tc>
          <w:tcPr>
            <w:tcW w:w="720" w:type="dxa"/>
            <w:tcBorders>
              <w:top w:val="nil"/>
              <w:left w:val="nil"/>
              <w:bottom w:val="nil"/>
              <w:right w:val="nil"/>
            </w:tcBorders>
            <w:shd w:val="clear" w:color="auto" w:fill="auto"/>
            <w:vAlign w:val="bottom"/>
          </w:tcPr>
          <w:p w14:paraId="520E37BE" w14:textId="77777777" w:rsidR="00AD1938" w:rsidRPr="00273870" w:rsidRDefault="00AD1938" w:rsidP="004409BD">
            <w:pPr>
              <w:spacing w:after="0" w:line="240" w:lineRule="auto"/>
              <w:rPr>
                <w:rFonts w:ascii="Garamond" w:hAnsi="Garamond" w:cs="Arial"/>
                <w:sz w:val="20"/>
                <w:szCs w:val="20"/>
              </w:rPr>
            </w:pPr>
          </w:p>
        </w:tc>
        <w:tc>
          <w:tcPr>
            <w:tcW w:w="1134" w:type="dxa"/>
            <w:tcBorders>
              <w:top w:val="nil"/>
              <w:left w:val="nil"/>
              <w:bottom w:val="nil"/>
              <w:right w:val="nil"/>
            </w:tcBorders>
            <w:shd w:val="clear" w:color="auto" w:fill="auto"/>
            <w:vAlign w:val="bottom"/>
          </w:tcPr>
          <w:p w14:paraId="067D4673"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 xml:space="preserve"> 0.020*</w:t>
            </w:r>
          </w:p>
        </w:tc>
        <w:tc>
          <w:tcPr>
            <w:tcW w:w="803" w:type="dxa"/>
            <w:tcBorders>
              <w:top w:val="nil"/>
              <w:left w:val="nil"/>
              <w:bottom w:val="nil"/>
              <w:right w:val="nil"/>
            </w:tcBorders>
            <w:shd w:val="clear" w:color="auto" w:fill="auto"/>
            <w:vAlign w:val="bottom"/>
          </w:tcPr>
          <w:p w14:paraId="0F0455C3"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0.01</w:t>
            </w:r>
          </w:p>
        </w:tc>
      </w:tr>
      <w:tr w:rsidR="00273870" w:rsidRPr="00273870" w14:paraId="3FA5D2D5" w14:textId="77777777" w:rsidTr="00AC411D">
        <w:trPr>
          <w:gridAfter w:val="1"/>
          <w:wAfter w:w="223" w:type="dxa"/>
          <w:trHeight w:val="207"/>
        </w:trPr>
        <w:tc>
          <w:tcPr>
            <w:tcW w:w="3060" w:type="dxa"/>
            <w:tcBorders>
              <w:top w:val="nil"/>
              <w:left w:val="nil"/>
              <w:bottom w:val="nil"/>
              <w:right w:val="single" w:sz="4" w:space="0" w:color="auto"/>
            </w:tcBorders>
            <w:shd w:val="clear" w:color="auto" w:fill="auto"/>
            <w:noWrap/>
            <w:vAlign w:val="bottom"/>
          </w:tcPr>
          <w:p w14:paraId="1E1864D8" w14:textId="77777777" w:rsidR="00AD1938" w:rsidRPr="00273870" w:rsidRDefault="00AD1938" w:rsidP="004409BD">
            <w:pPr>
              <w:spacing w:after="0" w:line="240" w:lineRule="auto"/>
              <w:rPr>
                <w:rFonts w:ascii="Garamond" w:eastAsia="Times New Roman" w:hAnsi="Garamond" w:cs="Arial"/>
                <w:sz w:val="20"/>
                <w:szCs w:val="20"/>
              </w:rPr>
            </w:pPr>
            <w:r w:rsidRPr="00273870">
              <w:rPr>
                <w:rFonts w:ascii="Garamond" w:hAnsi="Garamond" w:cs="Arial"/>
                <w:sz w:val="20"/>
                <w:szCs w:val="20"/>
              </w:rPr>
              <w:t xml:space="preserve">Hospital &amp; Clinique PCA </w:t>
            </w:r>
          </w:p>
        </w:tc>
        <w:tc>
          <w:tcPr>
            <w:tcW w:w="1080" w:type="dxa"/>
            <w:gridSpan w:val="2"/>
            <w:tcBorders>
              <w:top w:val="nil"/>
              <w:left w:val="single" w:sz="4" w:space="0" w:color="auto"/>
              <w:bottom w:val="nil"/>
              <w:right w:val="nil"/>
            </w:tcBorders>
            <w:shd w:val="clear" w:color="auto" w:fill="auto"/>
            <w:noWrap/>
            <w:vAlign w:val="bottom"/>
          </w:tcPr>
          <w:p w14:paraId="28E18198"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-0.016</w:t>
            </w:r>
          </w:p>
        </w:tc>
        <w:tc>
          <w:tcPr>
            <w:tcW w:w="720" w:type="dxa"/>
            <w:tcBorders>
              <w:top w:val="nil"/>
              <w:left w:val="nil"/>
              <w:bottom w:val="nil"/>
              <w:right w:val="nil"/>
            </w:tcBorders>
            <w:shd w:val="clear" w:color="auto" w:fill="auto"/>
            <w:noWrap/>
            <w:vAlign w:val="bottom"/>
          </w:tcPr>
          <w:p w14:paraId="6E3576DD"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0.01</w:t>
            </w:r>
          </w:p>
        </w:tc>
        <w:tc>
          <w:tcPr>
            <w:tcW w:w="1080" w:type="dxa"/>
            <w:gridSpan w:val="2"/>
            <w:tcBorders>
              <w:top w:val="nil"/>
              <w:left w:val="nil"/>
              <w:bottom w:val="nil"/>
              <w:right w:val="nil"/>
            </w:tcBorders>
            <w:shd w:val="clear" w:color="auto" w:fill="auto"/>
            <w:vAlign w:val="bottom"/>
          </w:tcPr>
          <w:p w14:paraId="141DE38A" w14:textId="77777777" w:rsidR="00AD1938" w:rsidRPr="00273870" w:rsidRDefault="00AD1938" w:rsidP="004409BD">
            <w:pPr>
              <w:spacing w:after="0" w:line="240" w:lineRule="auto"/>
              <w:rPr>
                <w:rFonts w:ascii="Garamond" w:hAnsi="Garamond" w:cs="Arial"/>
                <w:sz w:val="20"/>
                <w:szCs w:val="20"/>
              </w:rPr>
            </w:pPr>
          </w:p>
        </w:tc>
        <w:tc>
          <w:tcPr>
            <w:tcW w:w="720" w:type="dxa"/>
            <w:tcBorders>
              <w:top w:val="nil"/>
              <w:left w:val="nil"/>
              <w:bottom w:val="nil"/>
              <w:right w:val="nil"/>
            </w:tcBorders>
            <w:shd w:val="clear" w:color="auto" w:fill="auto"/>
            <w:vAlign w:val="bottom"/>
          </w:tcPr>
          <w:p w14:paraId="59AEE44C" w14:textId="77777777" w:rsidR="00AD1938" w:rsidRPr="00273870" w:rsidRDefault="00AD1938" w:rsidP="004409BD">
            <w:pPr>
              <w:spacing w:after="0" w:line="240" w:lineRule="auto"/>
              <w:rPr>
                <w:rFonts w:ascii="Garamond" w:hAnsi="Garamond" w:cs="Arial"/>
                <w:sz w:val="20"/>
                <w:szCs w:val="20"/>
              </w:rPr>
            </w:pPr>
          </w:p>
        </w:tc>
        <w:tc>
          <w:tcPr>
            <w:tcW w:w="1080" w:type="dxa"/>
            <w:gridSpan w:val="3"/>
            <w:tcBorders>
              <w:top w:val="nil"/>
              <w:left w:val="nil"/>
              <w:bottom w:val="nil"/>
              <w:right w:val="nil"/>
            </w:tcBorders>
            <w:shd w:val="clear" w:color="auto" w:fill="auto"/>
            <w:vAlign w:val="bottom"/>
          </w:tcPr>
          <w:p w14:paraId="2579162C" w14:textId="77777777" w:rsidR="00AD1938" w:rsidRPr="00273870" w:rsidRDefault="00AD1938" w:rsidP="004409BD">
            <w:pPr>
              <w:spacing w:after="0" w:line="240" w:lineRule="auto"/>
              <w:rPr>
                <w:rFonts w:ascii="Garamond" w:hAnsi="Garamond" w:cs="Arial"/>
                <w:sz w:val="20"/>
                <w:szCs w:val="20"/>
              </w:rPr>
            </w:pPr>
          </w:p>
        </w:tc>
        <w:tc>
          <w:tcPr>
            <w:tcW w:w="720" w:type="dxa"/>
            <w:tcBorders>
              <w:top w:val="nil"/>
              <w:left w:val="nil"/>
              <w:bottom w:val="nil"/>
              <w:right w:val="nil"/>
            </w:tcBorders>
            <w:shd w:val="clear" w:color="auto" w:fill="auto"/>
            <w:vAlign w:val="bottom"/>
          </w:tcPr>
          <w:p w14:paraId="3154524E" w14:textId="77777777" w:rsidR="00AD1938" w:rsidRPr="00273870" w:rsidRDefault="00AD1938" w:rsidP="004409BD">
            <w:pPr>
              <w:spacing w:after="0" w:line="240" w:lineRule="auto"/>
              <w:rPr>
                <w:rFonts w:ascii="Garamond" w:hAnsi="Garamond" w:cs="Arial"/>
                <w:sz w:val="20"/>
                <w:szCs w:val="20"/>
              </w:rPr>
            </w:pPr>
          </w:p>
        </w:tc>
        <w:tc>
          <w:tcPr>
            <w:tcW w:w="1134" w:type="dxa"/>
            <w:tcBorders>
              <w:top w:val="nil"/>
              <w:left w:val="nil"/>
              <w:bottom w:val="nil"/>
              <w:right w:val="nil"/>
            </w:tcBorders>
            <w:shd w:val="clear" w:color="auto" w:fill="auto"/>
            <w:vAlign w:val="bottom"/>
          </w:tcPr>
          <w:p w14:paraId="0AE63648"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-0.001</w:t>
            </w:r>
          </w:p>
        </w:tc>
        <w:tc>
          <w:tcPr>
            <w:tcW w:w="803" w:type="dxa"/>
            <w:tcBorders>
              <w:top w:val="nil"/>
              <w:left w:val="nil"/>
              <w:bottom w:val="nil"/>
              <w:right w:val="nil"/>
            </w:tcBorders>
            <w:shd w:val="clear" w:color="auto" w:fill="auto"/>
            <w:vAlign w:val="bottom"/>
          </w:tcPr>
          <w:p w14:paraId="3CBD279F"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0.01</w:t>
            </w:r>
          </w:p>
        </w:tc>
      </w:tr>
      <w:tr w:rsidR="00273870" w:rsidRPr="00273870" w14:paraId="4B418A87" w14:textId="77777777" w:rsidTr="00AC411D">
        <w:trPr>
          <w:gridAfter w:val="1"/>
          <w:wAfter w:w="223" w:type="dxa"/>
          <w:trHeight w:val="207"/>
        </w:trPr>
        <w:tc>
          <w:tcPr>
            <w:tcW w:w="3060" w:type="dxa"/>
            <w:tcBorders>
              <w:top w:val="nil"/>
              <w:left w:val="nil"/>
              <w:bottom w:val="nil"/>
              <w:right w:val="single" w:sz="4" w:space="0" w:color="auto"/>
            </w:tcBorders>
            <w:shd w:val="clear" w:color="auto" w:fill="auto"/>
            <w:noWrap/>
            <w:vAlign w:val="bottom"/>
          </w:tcPr>
          <w:p w14:paraId="57960793" w14:textId="77777777" w:rsidR="00AD1938" w:rsidRPr="00273870" w:rsidRDefault="00AD1938" w:rsidP="004409BD">
            <w:pPr>
              <w:spacing w:after="0" w:line="240" w:lineRule="auto"/>
              <w:rPr>
                <w:rFonts w:ascii="Garamond" w:eastAsia="Times New Roman" w:hAnsi="Garamond" w:cs="Arial"/>
                <w:sz w:val="20"/>
                <w:szCs w:val="20"/>
              </w:rPr>
            </w:pPr>
            <w:r w:rsidRPr="00273870">
              <w:rPr>
                <w:rFonts w:ascii="Garamond" w:hAnsi="Garamond" w:cs="Arial"/>
                <w:sz w:val="20"/>
                <w:szCs w:val="20"/>
              </w:rPr>
              <w:t xml:space="preserve">Big Shopping Place PCA </w:t>
            </w:r>
          </w:p>
        </w:tc>
        <w:tc>
          <w:tcPr>
            <w:tcW w:w="1080" w:type="dxa"/>
            <w:gridSpan w:val="2"/>
            <w:tcBorders>
              <w:top w:val="nil"/>
              <w:left w:val="single" w:sz="4" w:space="0" w:color="auto"/>
              <w:bottom w:val="nil"/>
              <w:right w:val="nil"/>
            </w:tcBorders>
            <w:shd w:val="clear" w:color="auto" w:fill="auto"/>
            <w:noWrap/>
            <w:vAlign w:val="bottom"/>
          </w:tcPr>
          <w:p w14:paraId="31AD7635"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 xml:space="preserve"> 0.123***</w:t>
            </w:r>
          </w:p>
        </w:tc>
        <w:tc>
          <w:tcPr>
            <w:tcW w:w="720" w:type="dxa"/>
            <w:tcBorders>
              <w:top w:val="nil"/>
              <w:left w:val="nil"/>
              <w:bottom w:val="nil"/>
              <w:right w:val="nil"/>
            </w:tcBorders>
            <w:shd w:val="clear" w:color="auto" w:fill="auto"/>
            <w:noWrap/>
            <w:vAlign w:val="bottom"/>
          </w:tcPr>
          <w:p w14:paraId="669CA6FE"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0.01</w:t>
            </w:r>
          </w:p>
        </w:tc>
        <w:tc>
          <w:tcPr>
            <w:tcW w:w="1080" w:type="dxa"/>
            <w:gridSpan w:val="2"/>
            <w:tcBorders>
              <w:top w:val="nil"/>
              <w:left w:val="nil"/>
              <w:bottom w:val="nil"/>
              <w:right w:val="nil"/>
            </w:tcBorders>
            <w:shd w:val="clear" w:color="auto" w:fill="auto"/>
            <w:vAlign w:val="bottom"/>
          </w:tcPr>
          <w:p w14:paraId="22BF5304" w14:textId="77777777" w:rsidR="00AD1938" w:rsidRPr="00273870" w:rsidRDefault="00AD1938" w:rsidP="004409BD">
            <w:pPr>
              <w:spacing w:after="0" w:line="240" w:lineRule="auto"/>
              <w:rPr>
                <w:rFonts w:ascii="Garamond" w:hAnsi="Garamond" w:cs="Arial"/>
                <w:sz w:val="20"/>
                <w:szCs w:val="20"/>
              </w:rPr>
            </w:pPr>
          </w:p>
        </w:tc>
        <w:tc>
          <w:tcPr>
            <w:tcW w:w="720" w:type="dxa"/>
            <w:tcBorders>
              <w:top w:val="nil"/>
              <w:left w:val="nil"/>
              <w:bottom w:val="nil"/>
              <w:right w:val="nil"/>
            </w:tcBorders>
            <w:shd w:val="clear" w:color="auto" w:fill="auto"/>
            <w:vAlign w:val="bottom"/>
          </w:tcPr>
          <w:p w14:paraId="20E073C8" w14:textId="77777777" w:rsidR="00AD1938" w:rsidRPr="00273870" w:rsidRDefault="00AD1938" w:rsidP="004409BD">
            <w:pPr>
              <w:spacing w:after="0" w:line="240" w:lineRule="auto"/>
              <w:rPr>
                <w:rFonts w:ascii="Garamond" w:hAnsi="Garamond" w:cs="Arial"/>
                <w:sz w:val="20"/>
                <w:szCs w:val="20"/>
              </w:rPr>
            </w:pPr>
          </w:p>
        </w:tc>
        <w:tc>
          <w:tcPr>
            <w:tcW w:w="1080" w:type="dxa"/>
            <w:gridSpan w:val="3"/>
            <w:tcBorders>
              <w:top w:val="nil"/>
              <w:left w:val="nil"/>
              <w:bottom w:val="nil"/>
              <w:right w:val="nil"/>
            </w:tcBorders>
            <w:shd w:val="clear" w:color="auto" w:fill="auto"/>
            <w:vAlign w:val="bottom"/>
          </w:tcPr>
          <w:p w14:paraId="5DC68364" w14:textId="77777777" w:rsidR="00AD1938" w:rsidRPr="00273870" w:rsidRDefault="00AD1938" w:rsidP="004409BD">
            <w:pPr>
              <w:spacing w:after="0" w:line="240" w:lineRule="auto"/>
              <w:rPr>
                <w:rFonts w:ascii="Garamond" w:hAnsi="Garamond" w:cs="Arial"/>
                <w:sz w:val="20"/>
                <w:szCs w:val="20"/>
              </w:rPr>
            </w:pPr>
          </w:p>
        </w:tc>
        <w:tc>
          <w:tcPr>
            <w:tcW w:w="720" w:type="dxa"/>
            <w:tcBorders>
              <w:top w:val="nil"/>
              <w:left w:val="nil"/>
              <w:bottom w:val="nil"/>
              <w:right w:val="nil"/>
            </w:tcBorders>
            <w:shd w:val="clear" w:color="auto" w:fill="auto"/>
            <w:vAlign w:val="bottom"/>
          </w:tcPr>
          <w:p w14:paraId="23AB74F6" w14:textId="77777777" w:rsidR="00AD1938" w:rsidRPr="00273870" w:rsidRDefault="00AD1938" w:rsidP="004409BD">
            <w:pPr>
              <w:spacing w:after="0" w:line="240" w:lineRule="auto"/>
              <w:rPr>
                <w:rFonts w:ascii="Garamond" w:hAnsi="Garamond" w:cs="Arial"/>
                <w:sz w:val="20"/>
                <w:szCs w:val="20"/>
              </w:rPr>
            </w:pPr>
          </w:p>
        </w:tc>
        <w:tc>
          <w:tcPr>
            <w:tcW w:w="1134" w:type="dxa"/>
            <w:tcBorders>
              <w:top w:val="nil"/>
              <w:left w:val="nil"/>
              <w:bottom w:val="nil"/>
              <w:right w:val="nil"/>
            </w:tcBorders>
            <w:shd w:val="clear" w:color="auto" w:fill="auto"/>
            <w:vAlign w:val="bottom"/>
          </w:tcPr>
          <w:p w14:paraId="03B2CED9"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 xml:space="preserve"> 0.045***</w:t>
            </w:r>
          </w:p>
        </w:tc>
        <w:tc>
          <w:tcPr>
            <w:tcW w:w="803" w:type="dxa"/>
            <w:tcBorders>
              <w:top w:val="nil"/>
              <w:left w:val="nil"/>
              <w:bottom w:val="nil"/>
              <w:right w:val="nil"/>
            </w:tcBorders>
            <w:shd w:val="clear" w:color="auto" w:fill="auto"/>
            <w:vAlign w:val="bottom"/>
          </w:tcPr>
          <w:p w14:paraId="7DB60743"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0.01</w:t>
            </w:r>
          </w:p>
        </w:tc>
      </w:tr>
      <w:tr w:rsidR="00273870" w:rsidRPr="00273870" w14:paraId="20887606" w14:textId="77777777" w:rsidTr="00AC411D">
        <w:trPr>
          <w:gridAfter w:val="1"/>
          <w:wAfter w:w="223" w:type="dxa"/>
          <w:trHeight w:val="207"/>
        </w:trPr>
        <w:tc>
          <w:tcPr>
            <w:tcW w:w="3060" w:type="dxa"/>
            <w:tcBorders>
              <w:top w:val="nil"/>
              <w:left w:val="nil"/>
              <w:bottom w:val="nil"/>
              <w:right w:val="single" w:sz="4" w:space="0" w:color="auto"/>
            </w:tcBorders>
            <w:shd w:val="clear" w:color="auto" w:fill="auto"/>
            <w:noWrap/>
            <w:vAlign w:val="bottom"/>
          </w:tcPr>
          <w:p w14:paraId="2C6C3A2E" w14:textId="77777777" w:rsidR="00AD1938" w:rsidRPr="00273870" w:rsidRDefault="00AD1938" w:rsidP="004409BD">
            <w:pPr>
              <w:spacing w:after="0" w:line="240" w:lineRule="auto"/>
              <w:rPr>
                <w:rFonts w:ascii="Garamond" w:eastAsia="Times New Roman" w:hAnsi="Garamond" w:cs="Arial"/>
                <w:sz w:val="20"/>
                <w:szCs w:val="20"/>
              </w:rPr>
            </w:pPr>
            <w:r w:rsidRPr="00273870">
              <w:rPr>
                <w:rFonts w:ascii="Garamond" w:hAnsi="Garamond" w:cs="Arial"/>
                <w:sz w:val="20"/>
                <w:szCs w:val="20"/>
              </w:rPr>
              <w:t xml:space="preserve">Social Cohesion Score                   </w:t>
            </w:r>
          </w:p>
        </w:tc>
        <w:tc>
          <w:tcPr>
            <w:tcW w:w="1080" w:type="dxa"/>
            <w:gridSpan w:val="2"/>
            <w:tcBorders>
              <w:top w:val="nil"/>
              <w:left w:val="single" w:sz="4" w:space="0" w:color="auto"/>
              <w:bottom w:val="nil"/>
              <w:right w:val="nil"/>
            </w:tcBorders>
            <w:shd w:val="clear" w:color="auto" w:fill="auto"/>
            <w:noWrap/>
            <w:vAlign w:val="bottom"/>
          </w:tcPr>
          <w:p w14:paraId="4F00C815"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-0.054***</w:t>
            </w:r>
          </w:p>
        </w:tc>
        <w:tc>
          <w:tcPr>
            <w:tcW w:w="720" w:type="dxa"/>
            <w:tcBorders>
              <w:top w:val="nil"/>
              <w:left w:val="nil"/>
              <w:bottom w:val="nil"/>
              <w:right w:val="nil"/>
            </w:tcBorders>
            <w:shd w:val="clear" w:color="auto" w:fill="auto"/>
            <w:noWrap/>
            <w:vAlign w:val="bottom"/>
          </w:tcPr>
          <w:p w14:paraId="6C08B182"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0.01</w:t>
            </w:r>
          </w:p>
        </w:tc>
        <w:tc>
          <w:tcPr>
            <w:tcW w:w="1080" w:type="dxa"/>
            <w:gridSpan w:val="2"/>
            <w:tcBorders>
              <w:top w:val="nil"/>
              <w:left w:val="nil"/>
              <w:bottom w:val="nil"/>
              <w:right w:val="nil"/>
            </w:tcBorders>
            <w:shd w:val="clear" w:color="auto" w:fill="auto"/>
            <w:vAlign w:val="bottom"/>
          </w:tcPr>
          <w:p w14:paraId="248EA6F0" w14:textId="77777777" w:rsidR="00AD1938" w:rsidRPr="00273870" w:rsidRDefault="00AD1938" w:rsidP="004409BD">
            <w:pPr>
              <w:spacing w:after="0" w:line="240" w:lineRule="auto"/>
              <w:rPr>
                <w:rFonts w:ascii="Garamond" w:hAnsi="Garamond" w:cs="Arial"/>
                <w:sz w:val="20"/>
                <w:szCs w:val="20"/>
              </w:rPr>
            </w:pPr>
          </w:p>
        </w:tc>
        <w:tc>
          <w:tcPr>
            <w:tcW w:w="720" w:type="dxa"/>
            <w:tcBorders>
              <w:top w:val="nil"/>
              <w:left w:val="nil"/>
              <w:bottom w:val="nil"/>
              <w:right w:val="nil"/>
            </w:tcBorders>
            <w:shd w:val="clear" w:color="auto" w:fill="auto"/>
            <w:vAlign w:val="bottom"/>
          </w:tcPr>
          <w:p w14:paraId="0FA70F72" w14:textId="77777777" w:rsidR="00AD1938" w:rsidRPr="00273870" w:rsidRDefault="00AD1938" w:rsidP="004409BD">
            <w:pPr>
              <w:spacing w:after="0" w:line="240" w:lineRule="auto"/>
              <w:rPr>
                <w:rFonts w:ascii="Garamond" w:hAnsi="Garamond" w:cs="Arial"/>
                <w:sz w:val="20"/>
                <w:szCs w:val="20"/>
              </w:rPr>
            </w:pPr>
          </w:p>
        </w:tc>
        <w:tc>
          <w:tcPr>
            <w:tcW w:w="1080" w:type="dxa"/>
            <w:gridSpan w:val="3"/>
            <w:tcBorders>
              <w:top w:val="nil"/>
              <w:left w:val="nil"/>
              <w:bottom w:val="nil"/>
              <w:right w:val="nil"/>
            </w:tcBorders>
            <w:shd w:val="clear" w:color="auto" w:fill="auto"/>
            <w:vAlign w:val="bottom"/>
          </w:tcPr>
          <w:p w14:paraId="17083C1E" w14:textId="77777777" w:rsidR="00AD1938" w:rsidRPr="00273870" w:rsidRDefault="00AD1938" w:rsidP="004409BD">
            <w:pPr>
              <w:spacing w:after="0" w:line="240" w:lineRule="auto"/>
              <w:rPr>
                <w:rFonts w:ascii="Garamond" w:hAnsi="Garamond" w:cs="Arial"/>
                <w:sz w:val="20"/>
                <w:szCs w:val="20"/>
              </w:rPr>
            </w:pPr>
          </w:p>
        </w:tc>
        <w:tc>
          <w:tcPr>
            <w:tcW w:w="720" w:type="dxa"/>
            <w:tcBorders>
              <w:top w:val="nil"/>
              <w:left w:val="nil"/>
              <w:bottom w:val="nil"/>
              <w:right w:val="nil"/>
            </w:tcBorders>
            <w:shd w:val="clear" w:color="auto" w:fill="auto"/>
            <w:vAlign w:val="bottom"/>
          </w:tcPr>
          <w:p w14:paraId="31F70B1D" w14:textId="77777777" w:rsidR="00AD1938" w:rsidRPr="00273870" w:rsidRDefault="00AD1938" w:rsidP="004409BD">
            <w:pPr>
              <w:spacing w:after="0" w:line="240" w:lineRule="auto"/>
              <w:rPr>
                <w:rFonts w:ascii="Garamond" w:hAnsi="Garamond" w:cs="Arial"/>
                <w:sz w:val="20"/>
                <w:szCs w:val="20"/>
              </w:rPr>
            </w:pPr>
          </w:p>
        </w:tc>
        <w:tc>
          <w:tcPr>
            <w:tcW w:w="1134" w:type="dxa"/>
            <w:tcBorders>
              <w:top w:val="nil"/>
              <w:left w:val="nil"/>
              <w:bottom w:val="nil"/>
              <w:right w:val="nil"/>
            </w:tcBorders>
            <w:shd w:val="clear" w:color="auto" w:fill="auto"/>
            <w:vAlign w:val="bottom"/>
          </w:tcPr>
          <w:p w14:paraId="6D72248F"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-0.020*</w:t>
            </w:r>
          </w:p>
        </w:tc>
        <w:tc>
          <w:tcPr>
            <w:tcW w:w="803" w:type="dxa"/>
            <w:tcBorders>
              <w:top w:val="nil"/>
              <w:left w:val="nil"/>
              <w:bottom w:val="nil"/>
              <w:right w:val="nil"/>
            </w:tcBorders>
            <w:shd w:val="clear" w:color="auto" w:fill="auto"/>
            <w:vAlign w:val="bottom"/>
          </w:tcPr>
          <w:p w14:paraId="4EF177A9"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0.01</w:t>
            </w:r>
          </w:p>
        </w:tc>
      </w:tr>
      <w:tr w:rsidR="00273870" w:rsidRPr="00273870" w14:paraId="240EF8BA" w14:textId="77777777" w:rsidTr="00AC411D">
        <w:trPr>
          <w:gridAfter w:val="1"/>
          <w:wAfter w:w="223" w:type="dxa"/>
          <w:trHeight w:val="207"/>
        </w:trPr>
        <w:tc>
          <w:tcPr>
            <w:tcW w:w="3060" w:type="dxa"/>
            <w:tcBorders>
              <w:top w:val="nil"/>
              <w:left w:val="nil"/>
              <w:bottom w:val="nil"/>
              <w:right w:val="single" w:sz="4" w:space="0" w:color="auto"/>
            </w:tcBorders>
            <w:shd w:val="clear" w:color="auto" w:fill="auto"/>
            <w:noWrap/>
            <w:vAlign w:val="bottom"/>
          </w:tcPr>
          <w:p w14:paraId="2E247FAD" w14:textId="77777777" w:rsidR="00AD1938" w:rsidRPr="00273870" w:rsidRDefault="00AD1938" w:rsidP="004409BD">
            <w:pPr>
              <w:spacing w:after="0" w:line="240" w:lineRule="auto"/>
              <w:rPr>
                <w:rFonts w:ascii="Garamond" w:eastAsia="Times New Roman" w:hAnsi="Garamond" w:cs="Arial"/>
                <w:sz w:val="20"/>
                <w:szCs w:val="20"/>
              </w:rPr>
            </w:pPr>
            <w:r w:rsidRPr="00273870">
              <w:rPr>
                <w:rFonts w:ascii="Garamond" w:hAnsi="Garamond" w:cs="Arial"/>
                <w:sz w:val="20"/>
                <w:szCs w:val="20"/>
              </w:rPr>
              <w:t xml:space="preserve">Natural population growth ‰             </w:t>
            </w:r>
          </w:p>
        </w:tc>
        <w:tc>
          <w:tcPr>
            <w:tcW w:w="1080" w:type="dxa"/>
            <w:gridSpan w:val="2"/>
            <w:tcBorders>
              <w:top w:val="nil"/>
              <w:left w:val="single" w:sz="4" w:space="0" w:color="auto"/>
              <w:bottom w:val="nil"/>
              <w:right w:val="nil"/>
            </w:tcBorders>
            <w:shd w:val="clear" w:color="auto" w:fill="auto"/>
            <w:noWrap/>
            <w:vAlign w:val="bottom"/>
          </w:tcPr>
          <w:p w14:paraId="4942CBDD"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-0.018***</w:t>
            </w:r>
          </w:p>
        </w:tc>
        <w:tc>
          <w:tcPr>
            <w:tcW w:w="720" w:type="dxa"/>
            <w:tcBorders>
              <w:top w:val="nil"/>
              <w:left w:val="nil"/>
              <w:bottom w:val="nil"/>
              <w:right w:val="nil"/>
            </w:tcBorders>
            <w:shd w:val="clear" w:color="auto" w:fill="auto"/>
            <w:noWrap/>
            <w:vAlign w:val="bottom"/>
          </w:tcPr>
          <w:p w14:paraId="2293CA15"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0.00</w:t>
            </w:r>
          </w:p>
        </w:tc>
        <w:tc>
          <w:tcPr>
            <w:tcW w:w="1080" w:type="dxa"/>
            <w:gridSpan w:val="2"/>
            <w:tcBorders>
              <w:top w:val="nil"/>
              <w:left w:val="nil"/>
              <w:bottom w:val="nil"/>
              <w:right w:val="nil"/>
            </w:tcBorders>
            <w:shd w:val="clear" w:color="auto" w:fill="auto"/>
            <w:vAlign w:val="bottom"/>
          </w:tcPr>
          <w:p w14:paraId="1ABC5794" w14:textId="77777777" w:rsidR="00AD1938" w:rsidRPr="00273870" w:rsidRDefault="00AD1938" w:rsidP="004409BD">
            <w:pPr>
              <w:spacing w:after="0" w:line="240" w:lineRule="auto"/>
              <w:rPr>
                <w:rFonts w:ascii="Garamond" w:hAnsi="Garamond" w:cs="Arial"/>
                <w:sz w:val="20"/>
                <w:szCs w:val="20"/>
              </w:rPr>
            </w:pPr>
          </w:p>
        </w:tc>
        <w:tc>
          <w:tcPr>
            <w:tcW w:w="720" w:type="dxa"/>
            <w:tcBorders>
              <w:top w:val="nil"/>
              <w:left w:val="nil"/>
              <w:bottom w:val="nil"/>
              <w:right w:val="nil"/>
            </w:tcBorders>
            <w:shd w:val="clear" w:color="auto" w:fill="auto"/>
            <w:vAlign w:val="bottom"/>
          </w:tcPr>
          <w:p w14:paraId="46789B56" w14:textId="77777777" w:rsidR="00AD1938" w:rsidRPr="00273870" w:rsidRDefault="00AD1938" w:rsidP="004409BD">
            <w:pPr>
              <w:spacing w:after="0" w:line="240" w:lineRule="auto"/>
              <w:rPr>
                <w:rFonts w:ascii="Garamond" w:hAnsi="Garamond" w:cs="Arial"/>
                <w:sz w:val="20"/>
                <w:szCs w:val="20"/>
              </w:rPr>
            </w:pPr>
          </w:p>
        </w:tc>
        <w:tc>
          <w:tcPr>
            <w:tcW w:w="1080" w:type="dxa"/>
            <w:gridSpan w:val="3"/>
            <w:tcBorders>
              <w:top w:val="nil"/>
              <w:left w:val="nil"/>
              <w:bottom w:val="nil"/>
              <w:right w:val="nil"/>
            </w:tcBorders>
            <w:shd w:val="clear" w:color="auto" w:fill="auto"/>
            <w:vAlign w:val="bottom"/>
          </w:tcPr>
          <w:p w14:paraId="1BEC1287" w14:textId="77777777" w:rsidR="00AD1938" w:rsidRPr="00273870" w:rsidRDefault="00AD1938" w:rsidP="004409BD">
            <w:pPr>
              <w:spacing w:after="0" w:line="240" w:lineRule="auto"/>
              <w:rPr>
                <w:rFonts w:ascii="Garamond" w:hAnsi="Garamond" w:cs="Arial"/>
                <w:sz w:val="20"/>
                <w:szCs w:val="20"/>
              </w:rPr>
            </w:pPr>
          </w:p>
        </w:tc>
        <w:tc>
          <w:tcPr>
            <w:tcW w:w="720" w:type="dxa"/>
            <w:tcBorders>
              <w:top w:val="nil"/>
              <w:left w:val="nil"/>
              <w:bottom w:val="nil"/>
              <w:right w:val="nil"/>
            </w:tcBorders>
            <w:shd w:val="clear" w:color="auto" w:fill="auto"/>
            <w:vAlign w:val="bottom"/>
          </w:tcPr>
          <w:p w14:paraId="4A8F882E" w14:textId="77777777" w:rsidR="00AD1938" w:rsidRPr="00273870" w:rsidRDefault="00AD1938" w:rsidP="004409BD">
            <w:pPr>
              <w:spacing w:after="0" w:line="240" w:lineRule="auto"/>
              <w:rPr>
                <w:rFonts w:ascii="Garamond" w:hAnsi="Garamond" w:cs="Arial"/>
                <w:sz w:val="20"/>
                <w:szCs w:val="20"/>
              </w:rPr>
            </w:pPr>
          </w:p>
        </w:tc>
        <w:tc>
          <w:tcPr>
            <w:tcW w:w="1134" w:type="dxa"/>
            <w:tcBorders>
              <w:top w:val="nil"/>
              <w:left w:val="nil"/>
              <w:bottom w:val="nil"/>
              <w:right w:val="nil"/>
            </w:tcBorders>
            <w:shd w:val="clear" w:color="auto" w:fill="auto"/>
            <w:vAlign w:val="bottom"/>
          </w:tcPr>
          <w:p w14:paraId="7F681CF5"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-0.008***</w:t>
            </w:r>
          </w:p>
        </w:tc>
        <w:tc>
          <w:tcPr>
            <w:tcW w:w="803" w:type="dxa"/>
            <w:tcBorders>
              <w:top w:val="nil"/>
              <w:left w:val="nil"/>
              <w:bottom w:val="nil"/>
              <w:right w:val="nil"/>
            </w:tcBorders>
            <w:shd w:val="clear" w:color="auto" w:fill="auto"/>
            <w:vAlign w:val="bottom"/>
          </w:tcPr>
          <w:p w14:paraId="582BD172"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0.00</w:t>
            </w:r>
          </w:p>
        </w:tc>
      </w:tr>
      <w:tr w:rsidR="00273870" w:rsidRPr="00273870" w14:paraId="7AAD1FC0" w14:textId="77777777" w:rsidTr="00AC411D">
        <w:trPr>
          <w:gridAfter w:val="1"/>
          <w:wAfter w:w="223" w:type="dxa"/>
          <w:trHeight w:val="207"/>
        </w:trPr>
        <w:tc>
          <w:tcPr>
            <w:tcW w:w="3060" w:type="dxa"/>
            <w:tcBorders>
              <w:top w:val="nil"/>
              <w:left w:val="nil"/>
              <w:bottom w:val="nil"/>
              <w:right w:val="single" w:sz="4" w:space="0" w:color="auto"/>
            </w:tcBorders>
            <w:shd w:val="clear" w:color="auto" w:fill="auto"/>
            <w:noWrap/>
            <w:vAlign w:val="bottom"/>
          </w:tcPr>
          <w:p w14:paraId="6D68CA24"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Net immigration rate ‰</w:t>
            </w:r>
          </w:p>
        </w:tc>
        <w:tc>
          <w:tcPr>
            <w:tcW w:w="1080" w:type="dxa"/>
            <w:gridSpan w:val="2"/>
            <w:tcBorders>
              <w:top w:val="nil"/>
              <w:left w:val="single" w:sz="4" w:space="0" w:color="auto"/>
              <w:bottom w:val="nil"/>
              <w:right w:val="nil"/>
            </w:tcBorders>
            <w:shd w:val="clear" w:color="auto" w:fill="auto"/>
            <w:noWrap/>
            <w:vAlign w:val="bottom"/>
          </w:tcPr>
          <w:p w14:paraId="681FA75C"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 xml:space="preserve"> 0.004***</w:t>
            </w:r>
          </w:p>
        </w:tc>
        <w:tc>
          <w:tcPr>
            <w:tcW w:w="720" w:type="dxa"/>
            <w:tcBorders>
              <w:top w:val="nil"/>
              <w:left w:val="nil"/>
              <w:bottom w:val="nil"/>
              <w:right w:val="nil"/>
            </w:tcBorders>
            <w:shd w:val="clear" w:color="auto" w:fill="auto"/>
            <w:noWrap/>
            <w:vAlign w:val="bottom"/>
          </w:tcPr>
          <w:p w14:paraId="21645DFF"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0.00</w:t>
            </w:r>
          </w:p>
        </w:tc>
        <w:tc>
          <w:tcPr>
            <w:tcW w:w="1080" w:type="dxa"/>
            <w:gridSpan w:val="2"/>
            <w:tcBorders>
              <w:top w:val="nil"/>
              <w:left w:val="nil"/>
              <w:bottom w:val="nil"/>
              <w:right w:val="nil"/>
            </w:tcBorders>
            <w:shd w:val="clear" w:color="auto" w:fill="auto"/>
            <w:vAlign w:val="bottom"/>
          </w:tcPr>
          <w:p w14:paraId="2276D6DB" w14:textId="77777777" w:rsidR="00AD1938" w:rsidRPr="00273870" w:rsidRDefault="00AD1938" w:rsidP="004409BD">
            <w:pPr>
              <w:spacing w:after="0" w:line="240" w:lineRule="auto"/>
              <w:rPr>
                <w:rFonts w:ascii="Garamond" w:hAnsi="Garamond" w:cs="Arial"/>
                <w:sz w:val="20"/>
                <w:szCs w:val="20"/>
              </w:rPr>
            </w:pPr>
          </w:p>
        </w:tc>
        <w:tc>
          <w:tcPr>
            <w:tcW w:w="720" w:type="dxa"/>
            <w:tcBorders>
              <w:top w:val="nil"/>
              <w:left w:val="nil"/>
              <w:bottom w:val="nil"/>
              <w:right w:val="nil"/>
            </w:tcBorders>
            <w:shd w:val="clear" w:color="auto" w:fill="auto"/>
            <w:vAlign w:val="bottom"/>
          </w:tcPr>
          <w:p w14:paraId="441D5385" w14:textId="77777777" w:rsidR="00AD1938" w:rsidRPr="00273870" w:rsidRDefault="00AD1938" w:rsidP="004409BD">
            <w:pPr>
              <w:spacing w:after="0" w:line="240" w:lineRule="auto"/>
              <w:rPr>
                <w:rFonts w:ascii="Garamond" w:hAnsi="Garamond" w:cs="Arial"/>
                <w:sz w:val="20"/>
                <w:szCs w:val="20"/>
              </w:rPr>
            </w:pPr>
          </w:p>
        </w:tc>
        <w:tc>
          <w:tcPr>
            <w:tcW w:w="1080" w:type="dxa"/>
            <w:gridSpan w:val="3"/>
            <w:tcBorders>
              <w:top w:val="nil"/>
              <w:left w:val="nil"/>
              <w:bottom w:val="nil"/>
              <w:right w:val="nil"/>
            </w:tcBorders>
            <w:shd w:val="clear" w:color="auto" w:fill="auto"/>
            <w:vAlign w:val="bottom"/>
          </w:tcPr>
          <w:p w14:paraId="3419E57E" w14:textId="77777777" w:rsidR="00AD1938" w:rsidRPr="00273870" w:rsidRDefault="00AD1938" w:rsidP="004409BD">
            <w:pPr>
              <w:spacing w:after="0" w:line="240" w:lineRule="auto"/>
              <w:rPr>
                <w:rFonts w:ascii="Garamond" w:hAnsi="Garamond" w:cs="Arial"/>
                <w:sz w:val="20"/>
                <w:szCs w:val="20"/>
              </w:rPr>
            </w:pPr>
          </w:p>
        </w:tc>
        <w:tc>
          <w:tcPr>
            <w:tcW w:w="720" w:type="dxa"/>
            <w:tcBorders>
              <w:top w:val="nil"/>
              <w:left w:val="nil"/>
              <w:bottom w:val="nil"/>
              <w:right w:val="nil"/>
            </w:tcBorders>
            <w:shd w:val="clear" w:color="auto" w:fill="auto"/>
            <w:vAlign w:val="bottom"/>
          </w:tcPr>
          <w:p w14:paraId="6085D3E2" w14:textId="77777777" w:rsidR="00AD1938" w:rsidRPr="00273870" w:rsidRDefault="00AD1938" w:rsidP="004409BD">
            <w:pPr>
              <w:spacing w:after="0" w:line="240" w:lineRule="auto"/>
              <w:rPr>
                <w:rFonts w:ascii="Garamond" w:hAnsi="Garamond" w:cs="Arial"/>
                <w:sz w:val="20"/>
                <w:szCs w:val="20"/>
              </w:rPr>
            </w:pPr>
          </w:p>
        </w:tc>
        <w:tc>
          <w:tcPr>
            <w:tcW w:w="1134" w:type="dxa"/>
            <w:tcBorders>
              <w:top w:val="nil"/>
              <w:left w:val="nil"/>
              <w:bottom w:val="nil"/>
              <w:right w:val="nil"/>
            </w:tcBorders>
            <w:shd w:val="clear" w:color="auto" w:fill="auto"/>
            <w:vAlign w:val="bottom"/>
          </w:tcPr>
          <w:p w14:paraId="091E7F63"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 xml:space="preserve"> 0.001</w:t>
            </w:r>
          </w:p>
        </w:tc>
        <w:tc>
          <w:tcPr>
            <w:tcW w:w="803" w:type="dxa"/>
            <w:tcBorders>
              <w:top w:val="nil"/>
              <w:left w:val="nil"/>
              <w:bottom w:val="nil"/>
              <w:right w:val="nil"/>
            </w:tcBorders>
            <w:shd w:val="clear" w:color="auto" w:fill="auto"/>
            <w:vAlign w:val="bottom"/>
          </w:tcPr>
          <w:p w14:paraId="7209BD39"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0.00</w:t>
            </w:r>
          </w:p>
        </w:tc>
      </w:tr>
      <w:tr w:rsidR="00273870" w:rsidRPr="00273870" w14:paraId="1C9538D0" w14:textId="77777777" w:rsidTr="00B25B82">
        <w:trPr>
          <w:gridAfter w:val="1"/>
          <w:wAfter w:w="223" w:type="dxa"/>
          <w:trHeight w:val="207"/>
        </w:trPr>
        <w:tc>
          <w:tcPr>
            <w:tcW w:w="3060" w:type="dxa"/>
            <w:tcBorders>
              <w:top w:val="nil"/>
              <w:left w:val="nil"/>
              <w:right w:val="single" w:sz="4" w:space="0" w:color="auto"/>
            </w:tcBorders>
            <w:shd w:val="clear" w:color="auto" w:fill="auto"/>
            <w:noWrap/>
            <w:vAlign w:val="bottom"/>
          </w:tcPr>
          <w:p w14:paraId="5EA80641" w14:textId="77777777" w:rsidR="00AD1938" w:rsidRPr="00273870" w:rsidRDefault="00AD1938" w:rsidP="004409BD">
            <w:pPr>
              <w:spacing w:after="0" w:line="240" w:lineRule="auto"/>
              <w:rPr>
                <w:rFonts w:ascii="Garamond" w:eastAsia="Times New Roman" w:hAnsi="Garamond" w:cs="Arial"/>
                <w:sz w:val="20"/>
                <w:szCs w:val="20"/>
              </w:rPr>
            </w:pPr>
            <w:r w:rsidRPr="00273870">
              <w:rPr>
                <w:rFonts w:ascii="Garamond" w:hAnsi="Garamond" w:cs="Arial"/>
                <w:sz w:val="20"/>
                <w:szCs w:val="20"/>
              </w:rPr>
              <w:t xml:space="preserve">Density net (hab/1000/ha)             </w:t>
            </w:r>
          </w:p>
        </w:tc>
        <w:tc>
          <w:tcPr>
            <w:tcW w:w="1080" w:type="dxa"/>
            <w:gridSpan w:val="2"/>
            <w:tcBorders>
              <w:top w:val="nil"/>
              <w:left w:val="single" w:sz="4" w:space="0" w:color="auto"/>
              <w:right w:val="nil"/>
            </w:tcBorders>
            <w:shd w:val="clear" w:color="auto" w:fill="auto"/>
            <w:noWrap/>
            <w:vAlign w:val="bottom"/>
          </w:tcPr>
          <w:p w14:paraId="6F04CF0A"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-0.169***</w:t>
            </w:r>
          </w:p>
        </w:tc>
        <w:tc>
          <w:tcPr>
            <w:tcW w:w="720" w:type="dxa"/>
            <w:tcBorders>
              <w:top w:val="nil"/>
              <w:left w:val="nil"/>
              <w:right w:val="nil"/>
            </w:tcBorders>
            <w:shd w:val="clear" w:color="auto" w:fill="auto"/>
            <w:noWrap/>
            <w:vAlign w:val="bottom"/>
          </w:tcPr>
          <w:p w14:paraId="2687B443"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0.01</w:t>
            </w:r>
          </w:p>
        </w:tc>
        <w:tc>
          <w:tcPr>
            <w:tcW w:w="1080" w:type="dxa"/>
            <w:gridSpan w:val="2"/>
            <w:tcBorders>
              <w:top w:val="nil"/>
              <w:left w:val="nil"/>
              <w:right w:val="nil"/>
            </w:tcBorders>
            <w:shd w:val="clear" w:color="auto" w:fill="auto"/>
            <w:vAlign w:val="bottom"/>
          </w:tcPr>
          <w:p w14:paraId="3F1B2B1B" w14:textId="77777777" w:rsidR="00AD1938" w:rsidRPr="00273870" w:rsidRDefault="00AD1938" w:rsidP="004409BD">
            <w:pPr>
              <w:spacing w:after="0" w:line="240" w:lineRule="auto"/>
              <w:rPr>
                <w:rFonts w:ascii="Garamond" w:hAnsi="Garamond" w:cs="Arial"/>
                <w:sz w:val="20"/>
                <w:szCs w:val="20"/>
              </w:rPr>
            </w:pPr>
          </w:p>
        </w:tc>
        <w:tc>
          <w:tcPr>
            <w:tcW w:w="720" w:type="dxa"/>
            <w:tcBorders>
              <w:top w:val="nil"/>
              <w:left w:val="nil"/>
              <w:right w:val="nil"/>
            </w:tcBorders>
            <w:shd w:val="clear" w:color="auto" w:fill="auto"/>
            <w:vAlign w:val="bottom"/>
          </w:tcPr>
          <w:p w14:paraId="10519090" w14:textId="77777777" w:rsidR="00AD1938" w:rsidRPr="00273870" w:rsidRDefault="00AD1938" w:rsidP="004409BD">
            <w:pPr>
              <w:spacing w:after="0" w:line="240" w:lineRule="auto"/>
              <w:rPr>
                <w:rFonts w:ascii="Garamond" w:hAnsi="Garamond" w:cs="Arial"/>
                <w:sz w:val="20"/>
                <w:szCs w:val="20"/>
              </w:rPr>
            </w:pPr>
          </w:p>
        </w:tc>
        <w:tc>
          <w:tcPr>
            <w:tcW w:w="1080" w:type="dxa"/>
            <w:gridSpan w:val="3"/>
            <w:tcBorders>
              <w:top w:val="nil"/>
              <w:left w:val="nil"/>
              <w:right w:val="nil"/>
            </w:tcBorders>
            <w:shd w:val="clear" w:color="auto" w:fill="auto"/>
            <w:vAlign w:val="bottom"/>
          </w:tcPr>
          <w:p w14:paraId="2423B16A" w14:textId="77777777" w:rsidR="00AD1938" w:rsidRPr="00273870" w:rsidRDefault="00AD1938" w:rsidP="004409BD">
            <w:pPr>
              <w:spacing w:after="0" w:line="240" w:lineRule="auto"/>
              <w:rPr>
                <w:rFonts w:ascii="Garamond" w:hAnsi="Garamond" w:cs="Arial"/>
                <w:sz w:val="20"/>
                <w:szCs w:val="20"/>
              </w:rPr>
            </w:pPr>
          </w:p>
        </w:tc>
        <w:tc>
          <w:tcPr>
            <w:tcW w:w="720" w:type="dxa"/>
            <w:tcBorders>
              <w:top w:val="nil"/>
              <w:left w:val="nil"/>
              <w:right w:val="nil"/>
            </w:tcBorders>
            <w:shd w:val="clear" w:color="auto" w:fill="auto"/>
            <w:vAlign w:val="bottom"/>
          </w:tcPr>
          <w:p w14:paraId="085A05D4" w14:textId="77777777" w:rsidR="00AD1938" w:rsidRPr="00273870" w:rsidRDefault="00AD1938" w:rsidP="004409BD">
            <w:pPr>
              <w:spacing w:after="0" w:line="240" w:lineRule="auto"/>
              <w:rPr>
                <w:rFonts w:ascii="Garamond" w:hAnsi="Garamond" w:cs="Arial"/>
                <w:sz w:val="20"/>
                <w:szCs w:val="20"/>
              </w:rPr>
            </w:pPr>
          </w:p>
        </w:tc>
        <w:tc>
          <w:tcPr>
            <w:tcW w:w="1134" w:type="dxa"/>
            <w:tcBorders>
              <w:top w:val="nil"/>
              <w:left w:val="nil"/>
              <w:right w:val="nil"/>
            </w:tcBorders>
            <w:shd w:val="clear" w:color="auto" w:fill="auto"/>
            <w:vAlign w:val="bottom"/>
          </w:tcPr>
          <w:p w14:paraId="009E5316"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-0.051***</w:t>
            </w:r>
          </w:p>
        </w:tc>
        <w:tc>
          <w:tcPr>
            <w:tcW w:w="803" w:type="dxa"/>
            <w:tcBorders>
              <w:top w:val="nil"/>
              <w:left w:val="nil"/>
              <w:right w:val="nil"/>
            </w:tcBorders>
            <w:shd w:val="clear" w:color="auto" w:fill="auto"/>
            <w:vAlign w:val="bottom"/>
          </w:tcPr>
          <w:p w14:paraId="54E627E4"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0.02</w:t>
            </w:r>
          </w:p>
        </w:tc>
      </w:tr>
      <w:tr w:rsidR="00273870" w:rsidRPr="00273870" w14:paraId="60119FFA" w14:textId="77777777" w:rsidTr="00B25B82">
        <w:trPr>
          <w:gridAfter w:val="1"/>
          <w:wAfter w:w="223" w:type="dxa"/>
          <w:trHeight w:val="207"/>
        </w:trPr>
        <w:tc>
          <w:tcPr>
            <w:tcW w:w="3060" w:type="dxa"/>
            <w:tcBorders>
              <w:left w:val="nil"/>
              <w:bottom w:val="nil"/>
              <w:right w:val="single" w:sz="4" w:space="0" w:color="auto"/>
            </w:tcBorders>
            <w:shd w:val="clear" w:color="auto" w:fill="auto"/>
            <w:noWrap/>
            <w:vAlign w:val="bottom"/>
          </w:tcPr>
          <w:p w14:paraId="23B1407B" w14:textId="77777777" w:rsidR="00AD1938" w:rsidRPr="00273870" w:rsidRDefault="00AD1938" w:rsidP="00AC411D">
            <w:pPr>
              <w:spacing w:after="0" w:line="240" w:lineRule="auto"/>
              <w:rPr>
                <w:rFonts w:ascii="Garamond" w:eastAsia="Times New Roman" w:hAnsi="Garamond" w:cs="Arial"/>
                <w:sz w:val="20"/>
                <w:szCs w:val="20"/>
              </w:rPr>
            </w:pPr>
            <w:r w:rsidRPr="00273870">
              <w:rPr>
                <w:rFonts w:ascii="Garamond" w:hAnsi="Garamond" w:cs="Arial"/>
                <w:sz w:val="20"/>
                <w:szCs w:val="20"/>
              </w:rPr>
              <w:t>Performing Arts PCA</w:t>
            </w:r>
          </w:p>
        </w:tc>
        <w:tc>
          <w:tcPr>
            <w:tcW w:w="1080" w:type="dxa"/>
            <w:gridSpan w:val="2"/>
            <w:tcBorders>
              <w:left w:val="single" w:sz="4" w:space="0" w:color="auto"/>
              <w:bottom w:val="nil"/>
              <w:right w:val="nil"/>
            </w:tcBorders>
            <w:shd w:val="clear" w:color="auto" w:fill="auto"/>
            <w:noWrap/>
            <w:vAlign w:val="bottom"/>
          </w:tcPr>
          <w:p w14:paraId="62037C02" w14:textId="77777777" w:rsidR="00AD1938" w:rsidRPr="00273870" w:rsidRDefault="00AD1938" w:rsidP="00AC411D">
            <w:pPr>
              <w:spacing w:after="0" w:line="240" w:lineRule="auto"/>
              <w:rPr>
                <w:rFonts w:ascii="Garamond" w:hAnsi="Garamond" w:cs="Arial"/>
                <w:sz w:val="20"/>
                <w:szCs w:val="20"/>
              </w:rPr>
            </w:pPr>
          </w:p>
        </w:tc>
        <w:tc>
          <w:tcPr>
            <w:tcW w:w="720" w:type="dxa"/>
            <w:tcBorders>
              <w:left w:val="nil"/>
              <w:bottom w:val="nil"/>
              <w:right w:val="nil"/>
            </w:tcBorders>
            <w:shd w:val="clear" w:color="auto" w:fill="auto"/>
            <w:noWrap/>
            <w:vAlign w:val="bottom"/>
          </w:tcPr>
          <w:p w14:paraId="3AB943F3" w14:textId="77777777" w:rsidR="00AD1938" w:rsidRPr="00273870" w:rsidRDefault="00AD1938" w:rsidP="00AC411D">
            <w:pPr>
              <w:spacing w:after="0" w:line="240" w:lineRule="auto"/>
              <w:rPr>
                <w:rFonts w:ascii="Garamond" w:hAnsi="Garamond" w:cs="Arial"/>
                <w:sz w:val="20"/>
                <w:szCs w:val="20"/>
              </w:rPr>
            </w:pPr>
          </w:p>
        </w:tc>
        <w:tc>
          <w:tcPr>
            <w:tcW w:w="1080" w:type="dxa"/>
            <w:gridSpan w:val="2"/>
            <w:tcBorders>
              <w:left w:val="nil"/>
              <w:bottom w:val="nil"/>
              <w:right w:val="nil"/>
            </w:tcBorders>
            <w:shd w:val="clear" w:color="auto" w:fill="auto"/>
            <w:vAlign w:val="bottom"/>
          </w:tcPr>
          <w:p w14:paraId="70709857" w14:textId="77777777" w:rsidR="00AD1938" w:rsidRPr="00273870" w:rsidRDefault="00AD1938" w:rsidP="00AC411D">
            <w:pPr>
              <w:spacing w:after="0" w:line="240" w:lineRule="auto"/>
              <w:rPr>
                <w:rFonts w:ascii="Garamond" w:hAnsi="Garamond" w:cs="Arial"/>
                <w:sz w:val="20"/>
                <w:szCs w:val="20"/>
              </w:rPr>
            </w:pPr>
            <w:r w:rsidRPr="00273870">
              <w:rPr>
                <w:rFonts w:ascii="Garamond" w:hAnsi="Garamond" w:cs="Arial"/>
                <w:sz w:val="20"/>
                <w:szCs w:val="20"/>
              </w:rPr>
              <w:t>-0.082***</w:t>
            </w:r>
          </w:p>
        </w:tc>
        <w:tc>
          <w:tcPr>
            <w:tcW w:w="720" w:type="dxa"/>
            <w:tcBorders>
              <w:left w:val="nil"/>
              <w:bottom w:val="nil"/>
              <w:right w:val="nil"/>
            </w:tcBorders>
            <w:shd w:val="clear" w:color="auto" w:fill="auto"/>
            <w:vAlign w:val="bottom"/>
          </w:tcPr>
          <w:p w14:paraId="2A91445B" w14:textId="77777777" w:rsidR="00AD1938" w:rsidRPr="00273870" w:rsidRDefault="00AD1938" w:rsidP="00AC411D">
            <w:pPr>
              <w:spacing w:after="0" w:line="240" w:lineRule="auto"/>
              <w:rPr>
                <w:rFonts w:ascii="Garamond" w:hAnsi="Garamond" w:cs="Arial"/>
                <w:sz w:val="20"/>
                <w:szCs w:val="20"/>
              </w:rPr>
            </w:pPr>
            <w:r w:rsidRPr="00273870">
              <w:rPr>
                <w:rFonts w:ascii="Garamond" w:hAnsi="Garamond" w:cs="Arial"/>
                <w:sz w:val="20"/>
                <w:szCs w:val="20"/>
              </w:rPr>
              <w:t>0.01</w:t>
            </w:r>
          </w:p>
        </w:tc>
        <w:tc>
          <w:tcPr>
            <w:tcW w:w="1080" w:type="dxa"/>
            <w:gridSpan w:val="3"/>
            <w:tcBorders>
              <w:left w:val="nil"/>
              <w:bottom w:val="nil"/>
              <w:right w:val="nil"/>
            </w:tcBorders>
            <w:shd w:val="clear" w:color="auto" w:fill="auto"/>
            <w:vAlign w:val="bottom"/>
          </w:tcPr>
          <w:p w14:paraId="21F82F8D" w14:textId="77777777" w:rsidR="00AD1938" w:rsidRPr="00273870" w:rsidRDefault="00AD1938" w:rsidP="00AC411D">
            <w:pPr>
              <w:spacing w:after="0" w:line="240" w:lineRule="auto"/>
              <w:rPr>
                <w:rFonts w:ascii="Garamond" w:hAnsi="Garamond" w:cs="Arial"/>
                <w:sz w:val="20"/>
                <w:szCs w:val="20"/>
              </w:rPr>
            </w:pPr>
          </w:p>
        </w:tc>
        <w:tc>
          <w:tcPr>
            <w:tcW w:w="720" w:type="dxa"/>
            <w:tcBorders>
              <w:left w:val="nil"/>
              <w:bottom w:val="nil"/>
              <w:right w:val="nil"/>
            </w:tcBorders>
            <w:shd w:val="clear" w:color="auto" w:fill="auto"/>
            <w:vAlign w:val="bottom"/>
          </w:tcPr>
          <w:p w14:paraId="4944FB8E" w14:textId="77777777" w:rsidR="00AD1938" w:rsidRPr="00273870" w:rsidRDefault="00AD1938" w:rsidP="00AC411D">
            <w:pPr>
              <w:spacing w:after="0" w:line="240" w:lineRule="auto"/>
              <w:rPr>
                <w:rFonts w:ascii="Garamond" w:hAnsi="Garamond" w:cs="Arial"/>
                <w:sz w:val="20"/>
                <w:szCs w:val="20"/>
              </w:rPr>
            </w:pPr>
          </w:p>
        </w:tc>
        <w:tc>
          <w:tcPr>
            <w:tcW w:w="1134" w:type="dxa"/>
            <w:tcBorders>
              <w:left w:val="nil"/>
              <w:bottom w:val="nil"/>
              <w:right w:val="nil"/>
            </w:tcBorders>
            <w:shd w:val="clear" w:color="auto" w:fill="auto"/>
            <w:vAlign w:val="bottom"/>
          </w:tcPr>
          <w:p w14:paraId="76734D6D" w14:textId="77777777" w:rsidR="00AD1938" w:rsidRPr="00273870" w:rsidRDefault="00AD1938" w:rsidP="00AC411D">
            <w:pPr>
              <w:spacing w:after="0" w:line="240" w:lineRule="auto"/>
              <w:rPr>
                <w:rFonts w:ascii="Garamond" w:hAnsi="Garamond" w:cs="Arial"/>
                <w:sz w:val="20"/>
                <w:szCs w:val="20"/>
              </w:rPr>
            </w:pPr>
            <w:r w:rsidRPr="00273870">
              <w:rPr>
                <w:rFonts w:ascii="Garamond" w:hAnsi="Garamond" w:cs="Arial"/>
                <w:sz w:val="20"/>
                <w:szCs w:val="20"/>
              </w:rPr>
              <w:t>-0.035**</w:t>
            </w:r>
          </w:p>
        </w:tc>
        <w:tc>
          <w:tcPr>
            <w:tcW w:w="803" w:type="dxa"/>
            <w:tcBorders>
              <w:left w:val="nil"/>
              <w:bottom w:val="nil"/>
              <w:right w:val="nil"/>
            </w:tcBorders>
            <w:shd w:val="clear" w:color="auto" w:fill="auto"/>
            <w:vAlign w:val="bottom"/>
          </w:tcPr>
          <w:p w14:paraId="406E3C71" w14:textId="77777777" w:rsidR="00AD1938" w:rsidRPr="00273870" w:rsidRDefault="00AD1938" w:rsidP="00AC411D">
            <w:pPr>
              <w:spacing w:after="0" w:line="240" w:lineRule="auto"/>
              <w:rPr>
                <w:rFonts w:ascii="Garamond" w:hAnsi="Garamond" w:cs="Arial"/>
                <w:sz w:val="20"/>
                <w:szCs w:val="20"/>
              </w:rPr>
            </w:pPr>
            <w:r w:rsidRPr="00273870">
              <w:rPr>
                <w:rFonts w:ascii="Garamond" w:hAnsi="Garamond" w:cs="Arial"/>
                <w:sz w:val="20"/>
                <w:szCs w:val="20"/>
              </w:rPr>
              <w:t>0.01</w:t>
            </w:r>
          </w:p>
        </w:tc>
      </w:tr>
      <w:tr w:rsidR="00273870" w:rsidRPr="00273870" w14:paraId="013D3D44" w14:textId="77777777" w:rsidTr="00AC411D">
        <w:trPr>
          <w:gridAfter w:val="1"/>
          <w:wAfter w:w="223" w:type="dxa"/>
          <w:trHeight w:val="207"/>
        </w:trPr>
        <w:tc>
          <w:tcPr>
            <w:tcW w:w="3060" w:type="dxa"/>
            <w:tcBorders>
              <w:top w:val="nil"/>
              <w:left w:val="nil"/>
              <w:right w:val="single" w:sz="4" w:space="0" w:color="auto"/>
            </w:tcBorders>
            <w:shd w:val="clear" w:color="auto" w:fill="auto"/>
            <w:noWrap/>
            <w:vAlign w:val="bottom"/>
          </w:tcPr>
          <w:p w14:paraId="1F332D5D" w14:textId="77777777" w:rsidR="00AD1938" w:rsidRPr="00273870" w:rsidRDefault="00AD1938" w:rsidP="004409BD">
            <w:pPr>
              <w:spacing w:after="0" w:line="240" w:lineRule="auto"/>
              <w:rPr>
                <w:rFonts w:ascii="Garamond" w:eastAsia="Times New Roman" w:hAnsi="Garamond" w:cs="Arial"/>
                <w:sz w:val="20"/>
                <w:szCs w:val="20"/>
              </w:rPr>
            </w:pPr>
            <w:r w:rsidRPr="00273870">
              <w:rPr>
                <w:rFonts w:ascii="Garamond" w:hAnsi="Garamond" w:cs="Arial"/>
                <w:sz w:val="20"/>
                <w:szCs w:val="20"/>
              </w:rPr>
              <w:t xml:space="preserve">Religious Institution PCA        </w:t>
            </w:r>
          </w:p>
        </w:tc>
        <w:tc>
          <w:tcPr>
            <w:tcW w:w="1080" w:type="dxa"/>
            <w:gridSpan w:val="2"/>
            <w:tcBorders>
              <w:top w:val="nil"/>
              <w:left w:val="single" w:sz="4" w:space="0" w:color="auto"/>
              <w:right w:val="nil"/>
            </w:tcBorders>
            <w:shd w:val="clear" w:color="auto" w:fill="auto"/>
            <w:noWrap/>
            <w:vAlign w:val="bottom"/>
          </w:tcPr>
          <w:p w14:paraId="095FFFB6" w14:textId="77777777" w:rsidR="00AD1938" w:rsidRPr="00273870" w:rsidRDefault="00AD1938" w:rsidP="004409BD">
            <w:pPr>
              <w:spacing w:after="0" w:line="240" w:lineRule="auto"/>
              <w:rPr>
                <w:rFonts w:ascii="Garamond" w:hAnsi="Garamond" w:cs="Arial"/>
                <w:sz w:val="20"/>
                <w:szCs w:val="20"/>
              </w:rPr>
            </w:pPr>
          </w:p>
        </w:tc>
        <w:tc>
          <w:tcPr>
            <w:tcW w:w="720" w:type="dxa"/>
            <w:tcBorders>
              <w:top w:val="nil"/>
              <w:left w:val="nil"/>
              <w:right w:val="nil"/>
            </w:tcBorders>
            <w:shd w:val="clear" w:color="auto" w:fill="auto"/>
            <w:noWrap/>
            <w:vAlign w:val="bottom"/>
          </w:tcPr>
          <w:p w14:paraId="42E1A210" w14:textId="77777777" w:rsidR="00AD1938" w:rsidRPr="00273870" w:rsidRDefault="00AD1938" w:rsidP="004409BD">
            <w:pPr>
              <w:spacing w:after="0" w:line="240" w:lineRule="auto"/>
              <w:rPr>
                <w:rFonts w:ascii="Garamond" w:hAnsi="Garamond" w:cs="Arial"/>
                <w:sz w:val="20"/>
                <w:szCs w:val="20"/>
              </w:rPr>
            </w:pPr>
          </w:p>
        </w:tc>
        <w:tc>
          <w:tcPr>
            <w:tcW w:w="1080" w:type="dxa"/>
            <w:gridSpan w:val="2"/>
            <w:tcBorders>
              <w:top w:val="nil"/>
              <w:left w:val="nil"/>
              <w:right w:val="nil"/>
            </w:tcBorders>
            <w:shd w:val="clear" w:color="auto" w:fill="auto"/>
            <w:vAlign w:val="bottom"/>
          </w:tcPr>
          <w:p w14:paraId="65131B73"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 xml:space="preserve"> 0.046***</w:t>
            </w:r>
          </w:p>
        </w:tc>
        <w:tc>
          <w:tcPr>
            <w:tcW w:w="720" w:type="dxa"/>
            <w:tcBorders>
              <w:top w:val="nil"/>
              <w:left w:val="nil"/>
              <w:right w:val="nil"/>
            </w:tcBorders>
            <w:shd w:val="clear" w:color="auto" w:fill="auto"/>
            <w:vAlign w:val="bottom"/>
          </w:tcPr>
          <w:p w14:paraId="2910EA3D"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0.01</w:t>
            </w:r>
          </w:p>
        </w:tc>
        <w:tc>
          <w:tcPr>
            <w:tcW w:w="1080" w:type="dxa"/>
            <w:gridSpan w:val="3"/>
            <w:tcBorders>
              <w:top w:val="nil"/>
              <w:left w:val="nil"/>
              <w:right w:val="nil"/>
            </w:tcBorders>
            <w:shd w:val="clear" w:color="auto" w:fill="auto"/>
            <w:vAlign w:val="bottom"/>
          </w:tcPr>
          <w:p w14:paraId="08F6E960" w14:textId="77777777" w:rsidR="00AD1938" w:rsidRPr="00273870" w:rsidRDefault="00AD1938" w:rsidP="004409BD">
            <w:pPr>
              <w:spacing w:after="0" w:line="240" w:lineRule="auto"/>
              <w:rPr>
                <w:rFonts w:ascii="Garamond" w:hAnsi="Garamond" w:cs="Arial"/>
                <w:sz w:val="20"/>
                <w:szCs w:val="20"/>
              </w:rPr>
            </w:pPr>
          </w:p>
        </w:tc>
        <w:tc>
          <w:tcPr>
            <w:tcW w:w="720" w:type="dxa"/>
            <w:tcBorders>
              <w:top w:val="nil"/>
              <w:left w:val="nil"/>
              <w:right w:val="nil"/>
            </w:tcBorders>
            <w:shd w:val="clear" w:color="auto" w:fill="auto"/>
            <w:vAlign w:val="bottom"/>
          </w:tcPr>
          <w:p w14:paraId="0363B8BB" w14:textId="77777777" w:rsidR="00AD1938" w:rsidRPr="00273870" w:rsidRDefault="00AD1938" w:rsidP="004409BD">
            <w:pPr>
              <w:spacing w:after="0" w:line="240" w:lineRule="auto"/>
              <w:rPr>
                <w:rFonts w:ascii="Garamond" w:hAnsi="Garamond" w:cs="Arial"/>
                <w:sz w:val="20"/>
                <w:szCs w:val="20"/>
              </w:rPr>
            </w:pPr>
          </w:p>
        </w:tc>
        <w:tc>
          <w:tcPr>
            <w:tcW w:w="1134" w:type="dxa"/>
            <w:tcBorders>
              <w:top w:val="nil"/>
              <w:left w:val="nil"/>
              <w:right w:val="nil"/>
            </w:tcBorders>
            <w:shd w:val="clear" w:color="auto" w:fill="auto"/>
            <w:vAlign w:val="bottom"/>
          </w:tcPr>
          <w:p w14:paraId="23B2A1E5"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-0.020</w:t>
            </w:r>
          </w:p>
        </w:tc>
        <w:tc>
          <w:tcPr>
            <w:tcW w:w="803" w:type="dxa"/>
            <w:tcBorders>
              <w:top w:val="nil"/>
              <w:left w:val="nil"/>
              <w:right w:val="nil"/>
            </w:tcBorders>
            <w:shd w:val="clear" w:color="auto" w:fill="auto"/>
            <w:vAlign w:val="bottom"/>
          </w:tcPr>
          <w:p w14:paraId="16F99E5E"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0.01</w:t>
            </w:r>
          </w:p>
        </w:tc>
      </w:tr>
      <w:tr w:rsidR="00273870" w:rsidRPr="00273870" w14:paraId="5E8B4BBA" w14:textId="77777777" w:rsidTr="00AC411D">
        <w:trPr>
          <w:gridAfter w:val="1"/>
          <w:wAfter w:w="223" w:type="dxa"/>
          <w:trHeight w:val="207"/>
        </w:trPr>
        <w:tc>
          <w:tcPr>
            <w:tcW w:w="3060" w:type="dxa"/>
            <w:tcBorders>
              <w:top w:val="nil"/>
              <w:left w:val="nil"/>
              <w:right w:val="single" w:sz="4" w:space="0" w:color="auto"/>
            </w:tcBorders>
            <w:shd w:val="clear" w:color="auto" w:fill="auto"/>
            <w:noWrap/>
            <w:vAlign w:val="bottom"/>
          </w:tcPr>
          <w:p w14:paraId="25640743" w14:textId="77777777" w:rsidR="00AD1938" w:rsidRPr="00273870" w:rsidRDefault="00AD1938" w:rsidP="004409BD">
            <w:pPr>
              <w:spacing w:after="0" w:line="240" w:lineRule="auto"/>
              <w:rPr>
                <w:rFonts w:ascii="Garamond" w:eastAsia="Times New Roman" w:hAnsi="Garamond" w:cs="Arial"/>
                <w:sz w:val="20"/>
                <w:szCs w:val="20"/>
              </w:rPr>
            </w:pPr>
            <w:r w:rsidRPr="00273870">
              <w:rPr>
                <w:rFonts w:ascii="Garamond" w:hAnsi="Garamond" w:cs="Arial"/>
                <w:sz w:val="20"/>
                <w:szCs w:val="20"/>
              </w:rPr>
              <w:t>Museum, Library &amp; POI Cult. PCA</w:t>
            </w:r>
          </w:p>
        </w:tc>
        <w:tc>
          <w:tcPr>
            <w:tcW w:w="1080" w:type="dxa"/>
            <w:gridSpan w:val="2"/>
            <w:tcBorders>
              <w:top w:val="nil"/>
              <w:left w:val="single" w:sz="4" w:space="0" w:color="auto"/>
              <w:right w:val="nil"/>
            </w:tcBorders>
            <w:shd w:val="clear" w:color="auto" w:fill="auto"/>
            <w:noWrap/>
            <w:vAlign w:val="bottom"/>
          </w:tcPr>
          <w:p w14:paraId="0977599B" w14:textId="77777777" w:rsidR="00AD1938" w:rsidRPr="00273870" w:rsidRDefault="00AD1938" w:rsidP="004409BD">
            <w:pPr>
              <w:spacing w:after="0" w:line="240" w:lineRule="auto"/>
              <w:rPr>
                <w:rFonts w:ascii="Garamond" w:hAnsi="Garamond" w:cs="Arial"/>
                <w:sz w:val="20"/>
                <w:szCs w:val="20"/>
              </w:rPr>
            </w:pPr>
          </w:p>
        </w:tc>
        <w:tc>
          <w:tcPr>
            <w:tcW w:w="720" w:type="dxa"/>
            <w:tcBorders>
              <w:top w:val="nil"/>
              <w:left w:val="nil"/>
              <w:right w:val="nil"/>
            </w:tcBorders>
            <w:shd w:val="clear" w:color="auto" w:fill="auto"/>
            <w:noWrap/>
            <w:vAlign w:val="bottom"/>
          </w:tcPr>
          <w:p w14:paraId="42B53A21" w14:textId="77777777" w:rsidR="00AD1938" w:rsidRPr="00273870" w:rsidRDefault="00AD1938" w:rsidP="004409BD">
            <w:pPr>
              <w:spacing w:after="0" w:line="240" w:lineRule="auto"/>
              <w:rPr>
                <w:rFonts w:ascii="Garamond" w:hAnsi="Garamond" w:cs="Arial"/>
                <w:sz w:val="20"/>
                <w:szCs w:val="20"/>
              </w:rPr>
            </w:pPr>
          </w:p>
        </w:tc>
        <w:tc>
          <w:tcPr>
            <w:tcW w:w="1080" w:type="dxa"/>
            <w:gridSpan w:val="2"/>
            <w:tcBorders>
              <w:top w:val="nil"/>
              <w:left w:val="nil"/>
              <w:right w:val="nil"/>
            </w:tcBorders>
            <w:shd w:val="clear" w:color="auto" w:fill="auto"/>
            <w:vAlign w:val="bottom"/>
          </w:tcPr>
          <w:p w14:paraId="3D83E9A1"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 xml:space="preserve"> 0.387***</w:t>
            </w:r>
          </w:p>
        </w:tc>
        <w:tc>
          <w:tcPr>
            <w:tcW w:w="720" w:type="dxa"/>
            <w:tcBorders>
              <w:top w:val="nil"/>
              <w:left w:val="nil"/>
              <w:right w:val="nil"/>
            </w:tcBorders>
            <w:shd w:val="clear" w:color="auto" w:fill="auto"/>
            <w:vAlign w:val="bottom"/>
          </w:tcPr>
          <w:p w14:paraId="08A69B5C"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0.02</w:t>
            </w:r>
          </w:p>
        </w:tc>
        <w:tc>
          <w:tcPr>
            <w:tcW w:w="1080" w:type="dxa"/>
            <w:gridSpan w:val="3"/>
            <w:tcBorders>
              <w:top w:val="nil"/>
              <w:left w:val="nil"/>
              <w:right w:val="nil"/>
            </w:tcBorders>
            <w:shd w:val="clear" w:color="auto" w:fill="auto"/>
            <w:vAlign w:val="bottom"/>
          </w:tcPr>
          <w:p w14:paraId="7AA2D20A" w14:textId="77777777" w:rsidR="00AD1938" w:rsidRPr="00273870" w:rsidRDefault="00AD1938" w:rsidP="004409BD">
            <w:pPr>
              <w:spacing w:after="0" w:line="240" w:lineRule="auto"/>
              <w:rPr>
                <w:rFonts w:ascii="Garamond" w:hAnsi="Garamond" w:cs="Arial"/>
                <w:sz w:val="20"/>
                <w:szCs w:val="20"/>
              </w:rPr>
            </w:pPr>
          </w:p>
        </w:tc>
        <w:tc>
          <w:tcPr>
            <w:tcW w:w="720" w:type="dxa"/>
            <w:tcBorders>
              <w:top w:val="nil"/>
              <w:left w:val="nil"/>
              <w:right w:val="nil"/>
            </w:tcBorders>
            <w:shd w:val="clear" w:color="auto" w:fill="auto"/>
            <w:vAlign w:val="bottom"/>
          </w:tcPr>
          <w:p w14:paraId="5360BD9F" w14:textId="77777777" w:rsidR="00AD1938" w:rsidRPr="00273870" w:rsidRDefault="00AD1938" w:rsidP="004409BD">
            <w:pPr>
              <w:spacing w:after="0" w:line="240" w:lineRule="auto"/>
              <w:rPr>
                <w:rFonts w:ascii="Garamond" w:hAnsi="Garamond" w:cs="Arial"/>
                <w:sz w:val="20"/>
                <w:szCs w:val="20"/>
              </w:rPr>
            </w:pPr>
          </w:p>
        </w:tc>
        <w:tc>
          <w:tcPr>
            <w:tcW w:w="1134" w:type="dxa"/>
            <w:tcBorders>
              <w:top w:val="nil"/>
              <w:left w:val="nil"/>
              <w:right w:val="nil"/>
            </w:tcBorders>
            <w:shd w:val="clear" w:color="auto" w:fill="auto"/>
            <w:vAlign w:val="bottom"/>
          </w:tcPr>
          <w:p w14:paraId="41575D7F"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 xml:space="preserve"> 0.210***</w:t>
            </w:r>
          </w:p>
        </w:tc>
        <w:tc>
          <w:tcPr>
            <w:tcW w:w="803" w:type="dxa"/>
            <w:tcBorders>
              <w:top w:val="nil"/>
              <w:left w:val="nil"/>
              <w:right w:val="nil"/>
            </w:tcBorders>
            <w:shd w:val="clear" w:color="auto" w:fill="auto"/>
            <w:vAlign w:val="bottom"/>
          </w:tcPr>
          <w:p w14:paraId="4FAA97B8"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0.02</w:t>
            </w:r>
          </w:p>
        </w:tc>
      </w:tr>
      <w:tr w:rsidR="00273870" w:rsidRPr="00273870" w14:paraId="1592AF39" w14:textId="77777777" w:rsidTr="00AC411D">
        <w:trPr>
          <w:gridAfter w:val="1"/>
          <w:wAfter w:w="223" w:type="dxa"/>
          <w:trHeight w:val="67"/>
        </w:trPr>
        <w:tc>
          <w:tcPr>
            <w:tcW w:w="3060" w:type="dxa"/>
            <w:tcBorders>
              <w:left w:val="nil"/>
              <w:bottom w:val="nil"/>
              <w:right w:val="single" w:sz="4" w:space="0" w:color="auto"/>
            </w:tcBorders>
            <w:shd w:val="clear" w:color="auto" w:fill="auto"/>
            <w:noWrap/>
            <w:vAlign w:val="bottom"/>
          </w:tcPr>
          <w:p w14:paraId="20E50F44" w14:textId="77777777" w:rsidR="00AD1938" w:rsidRPr="00273870" w:rsidRDefault="00AD1938" w:rsidP="004409BD">
            <w:pPr>
              <w:spacing w:after="0" w:line="240" w:lineRule="auto"/>
              <w:rPr>
                <w:rFonts w:ascii="Garamond" w:eastAsia="Times New Roman" w:hAnsi="Garamond" w:cs="Arial"/>
                <w:sz w:val="20"/>
                <w:szCs w:val="20"/>
              </w:rPr>
            </w:pPr>
            <w:r w:rsidRPr="00273870">
              <w:rPr>
                <w:rFonts w:ascii="Garamond" w:hAnsi="Garamond" w:cs="Arial"/>
                <w:sz w:val="20"/>
                <w:szCs w:val="20"/>
              </w:rPr>
              <w:t xml:space="preserve">Income Distribution PCA          </w:t>
            </w:r>
          </w:p>
        </w:tc>
        <w:tc>
          <w:tcPr>
            <w:tcW w:w="1080" w:type="dxa"/>
            <w:gridSpan w:val="2"/>
            <w:tcBorders>
              <w:left w:val="single" w:sz="4" w:space="0" w:color="auto"/>
              <w:bottom w:val="nil"/>
              <w:right w:val="nil"/>
            </w:tcBorders>
            <w:shd w:val="clear" w:color="auto" w:fill="auto"/>
            <w:noWrap/>
            <w:vAlign w:val="bottom"/>
          </w:tcPr>
          <w:p w14:paraId="0E875E60" w14:textId="77777777" w:rsidR="00AD1938" w:rsidRPr="00273870" w:rsidRDefault="00AD1938" w:rsidP="004409BD">
            <w:pPr>
              <w:spacing w:after="0" w:line="240" w:lineRule="auto"/>
              <w:rPr>
                <w:rFonts w:ascii="Garamond" w:hAnsi="Garamond" w:cs="Arial"/>
                <w:sz w:val="20"/>
                <w:szCs w:val="20"/>
              </w:rPr>
            </w:pPr>
          </w:p>
        </w:tc>
        <w:tc>
          <w:tcPr>
            <w:tcW w:w="720" w:type="dxa"/>
            <w:tcBorders>
              <w:left w:val="nil"/>
              <w:bottom w:val="nil"/>
              <w:right w:val="nil"/>
            </w:tcBorders>
            <w:shd w:val="clear" w:color="auto" w:fill="auto"/>
            <w:noWrap/>
            <w:vAlign w:val="bottom"/>
          </w:tcPr>
          <w:p w14:paraId="7A3C44F7" w14:textId="77777777" w:rsidR="00AD1938" w:rsidRPr="00273870" w:rsidRDefault="00AD1938" w:rsidP="004409BD">
            <w:pPr>
              <w:spacing w:after="0" w:line="240" w:lineRule="auto"/>
              <w:rPr>
                <w:rFonts w:ascii="Garamond" w:hAnsi="Garamond" w:cs="Arial"/>
                <w:sz w:val="20"/>
                <w:szCs w:val="20"/>
              </w:rPr>
            </w:pPr>
          </w:p>
        </w:tc>
        <w:tc>
          <w:tcPr>
            <w:tcW w:w="1080" w:type="dxa"/>
            <w:gridSpan w:val="2"/>
            <w:tcBorders>
              <w:left w:val="nil"/>
              <w:bottom w:val="nil"/>
              <w:right w:val="nil"/>
            </w:tcBorders>
            <w:shd w:val="clear" w:color="auto" w:fill="auto"/>
            <w:vAlign w:val="bottom"/>
          </w:tcPr>
          <w:p w14:paraId="752EAB7E" w14:textId="77777777" w:rsidR="00AD1938" w:rsidRPr="00273870" w:rsidRDefault="00AD1938" w:rsidP="004409BD">
            <w:pPr>
              <w:spacing w:after="0" w:line="240" w:lineRule="auto"/>
              <w:rPr>
                <w:rFonts w:ascii="Garamond" w:hAnsi="Garamond" w:cs="Arial"/>
                <w:sz w:val="20"/>
                <w:szCs w:val="20"/>
              </w:rPr>
            </w:pPr>
          </w:p>
        </w:tc>
        <w:tc>
          <w:tcPr>
            <w:tcW w:w="720" w:type="dxa"/>
            <w:tcBorders>
              <w:left w:val="nil"/>
              <w:bottom w:val="nil"/>
              <w:right w:val="nil"/>
            </w:tcBorders>
            <w:shd w:val="clear" w:color="auto" w:fill="auto"/>
            <w:vAlign w:val="bottom"/>
          </w:tcPr>
          <w:p w14:paraId="1A75F30B" w14:textId="77777777" w:rsidR="00AD1938" w:rsidRPr="00273870" w:rsidRDefault="00AD1938" w:rsidP="004409BD">
            <w:pPr>
              <w:spacing w:after="0" w:line="240" w:lineRule="auto"/>
              <w:rPr>
                <w:rFonts w:ascii="Garamond" w:hAnsi="Garamond" w:cs="Arial"/>
                <w:sz w:val="20"/>
                <w:szCs w:val="20"/>
              </w:rPr>
            </w:pPr>
          </w:p>
        </w:tc>
        <w:tc>
          <w:tcPr>
            <w:tcW w:w="1080" w:type="dxa"/>
            <w:gridSpan w:val="3"/>
            <w:tcBorders>
              <w:left w:val="nil"/>
              <w:bottom w:val="nil"/>
              <w:right w:val="nil"/>
            </w:tcBorders>
            <w:shd w:val="clear" w:color="auto" w:fill="auto"/>
            <w:vAlign w:val="bottom"/>
          </w:tcPr>
          <w:p w14:paraId="39F9A09F"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-0.415***</w:t>
            </w:r>
          </w:p>
        </w:tc>
        <w:tc>
          <w:tcPr>
            <w:tcW w:w="720" w:type="dxa"/>
            <w:tcBorders>
              <w:left w:val="nil"/>
              <w:bottom w:val="nil"/>
              <w:right w:val="nil"/>
            </w:tcBorders>
            <w:shd w:val="clear" w:color="auto" w:fill="auto"/>
            <w:vAlign w:val="bottom"/>
          </w:tcPr>
          <w:p w14:paraId="3893D35F"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0.03</w:t>
            </w:r>
          </w:p>
        </w:tc>
        <w:tc>
          <w:tcPr>
            <w:tcW w:w="1134" w:type="dxa"/>
            <w:tcBorders>
              <w:left w:val="nil"/>
              <w:bottom w:val="nil"/>
              <w:right w:val="nil"/>
            </w:tcBorders>
            <w:shd w:val="clear" w:color="auto" w:fill="auto"/>
            <w:vAlign w:val="bottom"/>
          </w:tcPr>
          <w:p w14:paraId="1A20B4A9"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-0.151***</w:t>
            </w:r>
          </w:p>
        </w:tc>
        <w:tc>
          <w:tcPr>
            <w:tcW w:w="803" w:type="dxa"/>
            <w:tcBorders>
              <w:left w:val="nil"/>
              <w:bottom w:val="nil"/>
              <w:right w:val="nil"/>
            </w:tcBorders>
            <w:shd w:val="clear" w:color="auto" w:fill="auto"/>
            <w:vAlign w:val="bottom"/>
          </w:tcPr>
          <w:p w14:paraId="73BF865E"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0.04</w:t>
            </w:r>
          </w:p>
        </w:tc>
      </w:tr>
      <w:tr w:rsidR="00273870" w:rsidRPr="00273870" w14:paraId="55396C89" w14:textId="77777777" w:rsidTr="00AC411D">
        <w:trPr>
          <w:gridAfter w:val="1"/>
          <w:wAfter w:w="223" w:type="dxa"/>
          <w:trHeight w:val="207"/>
        </w:trPr>
        <w:tc>
          <w:tcPr>
            <w:tcW w:w="3060" w:type="dxa"/>
            <w:tcBorders>
              <w:top w:val="nil"/>
              <w:left w:val="nil"/>
              <w:bottom w:val="nil"/>
              <w:right w:val="single" w:sz="4" w:space="0" w:color="auto"/>
            </w:tcBorders>
            <w:shd w:val="clear" w:color="auto" w:fill="auto"/>
            <w:noWrap/>
            <w:vAlign w:val="bottom"/>
          </w:tcPr>
          <w:p w14:paraId="3758E6EA" w14:textId="77777777" w:rsidR="00AD1938" w:rsidRPr="00273870" w:rsidRDefault="00AD1938" w:rsidP="004409BD">
            <w:pPr>
              <w:spacing w:after="0" w:line="240" w:lineRule="auto"/>
              <w:rPr>
                <w:rFonts w:ascii="Garamond" w:eastAsia="Times New Roman" w:hAnsi="Garamond" w:cs="Arial"/>
                <w:sz w:val="20"/>
                <w:szCs w:val="20"/>
              </w:rPr>
            </w:pPr>
            <w:r w:rsidRPr="00273870">
              <w:rPr>
                <w:rFonts w:ascii="Garamond" w:hAnsi="Garamond" w:cs="Arial"/>
                <w:sz w:val="20"/>
                <w:szCs w:val="20"/>
              </w:rPr>
              <w:t xml:space="preserve">Income &amp; Unemployment PCA        </w:t>
            </w:r>
          </w:p>
        </w:tc>
        <w:tc>
          <w:tcPr>
            <w:tcW w:w="1080" w:type="dxa"/>
            <w:gridSpan w:val="2"/>
            <w:tcBorders>
              <w:top w:val="nil"/>
              <w:left w:val="single" w:sz="4" w:space="0" w:color="auto"/>
              <w:bottom w:val="nil"/>
              <w:right w:val="nil"/>
            </w:tcBorders>
            <w:shd w:val="clear" w:color="auto" w:fill="auto"/>
            <w:noWrap/>
            <w:vAlign w:val="bottom"/>
          </w:tcPr>
          <w:p w14:paraId="689F643D" w14:textId="77777777" w:rsidR="00AD1938" w:rsidRPr="00273870" w:rsidRDefault="00AD1938" w:rsidP="004409BD">
            <w:pPr>
              <w:spacing w:after="0" w:line="240" w:lineRule="auto"/>
              <w:rPr>
                <w:rFonts w:ascii="Garamond" w:hAnsi="Garamond" w:cs="Arial"/>
                <w:sz w:val="20"/>
                <w:szCs w:val="20"/>
              </w:rPr>
            </w:pPr>
          </w:p>
        </w:tc>
        <w:tc>
          <w:tcPr>
            <w:tcW w:w="720" w:type="dxa"/>
            <w:tcBorders>
              <w:top w:val="nil"/>
              <w:left w:val="nil"/>
              <w:bottom w:val="nil"/>
              <w:right w:val="nil"/>
            </w:tcBorders>
            <w:shd w:val="clear" w:color="auto" w:fill="auto"/>
            <w:noWrap/>
            <w:vAlign w:val="bottom"/>
          </w:tcPr>
          <w:p w14:paraId="45D57212" w14:textId="77777777" w:rsidR="00AD1938" w:rsidRPr="00273870" w:rsidRDefault="00AD1938" w:rsidP="004409BD">
            <w:pPr>
              <w:spacing w:after="0" w:line="240" w:lineRule="auto"/>
              <w:rPr>
                <w:rFonts w:ascii="Garamond" w:hAnsi="Garamond" w:cs="Arial"/>
                <w:sz w:val="20"/>
                <w:szCs w:val="20"/>
              </w:rPr>
            </w:pPr>
          </w:p>
        </w:tc>
        <w:tc>
          <w:tcPr>
            <w:tcW w:w="1080" w:type="dxa"/>
            <w:gridSpan w:val="2"/>
            <w:tcBorders>
              <w:top w:val="nil"/>
              <w:left w:val="nil"/>
              <w:bottom w:val="nil"/>
              <w:right w:val="nil"/>
            </w:tcBorders>
            <w:shd w:val="clear" w:color="auto" w:fill="auto"/>
            <w:vAlign w:val="bottom"/>
          </w:tcPr>
          <w:p w14:paraId="2885E452" w14:textId="77777777" w:rsidR="00AD1938" w:rsidRPr="00273870" w:rsidRDefault="00AD1938" w:rsidP="004409BD">
            <w:pPr>
              <w:spacing w:after="0" w:line="240" w:lineRule="auto"/>
              <w:rPr>
                <w:rFonts w:ascii="Garamond" w:hAnsi="Garamond" w:cs="Arial"/>
                <w:sz w:val="20"/>
                <w:szCs w:val="20"/>
              </w:rPr>
            </w:pPr>
          </w:p>
        </w:tc>
        <w:tc>
          <w:tcPr>
            <w:tcW w:w="720" w:type="dxa"/>
            <w:tcBorders>
              <w:top w:val="nil"/>
              <w:left w:val="nil"/>
              <w:bottom w:val="nil"/>
              <w:right w:val="nil"/>
            </w:tcBorders>
            <w:shd w:val="clear" w:color="auto" w:fill="auto"/>
            <w:vAlign w:val="bottom"/>
          </w:tcPr>
          <w:p w14:paraId="3394F814" w14:textId="77777777" w:rsidR="00AD1938" w:rsidRPr="00273870" w:rsidRDefault="00AD1938" w:rsidP="004409BD">
            <w:pPr>
              <w:spacing w:after="0" w:line="240" w:lineRule="auto"/>
              <w:rPr>
                <w:rFonts w:ascii="Garamond" w:hAnsi="Garamond" w:cs="Arial"/>
                <w:sz w:val="20"/>
                <w:szCs w:val="20"/>
              </w:rPr>
            </w:pPr>
          </w:p>
        </w:tc>
        <w:tc>
          <w:tcPr>
            <w:tcW w:w="1080" w:type="dxa"/>
            <w:gridSpan w:val="3"/>
            <w:tcBorders>
              <w:top w:val="nil"/>
              <w:left w:val="nil"/>
              <w:bottom w:val="nil"/>
              <w:right w:val="nil"/>
            </w:tcBorders>
            <w:shd w:val="clear" w:color="auto" w:fill="auto"/>
            <w:vAlign w:val="bottom"/>
          </w:tcPr>
          <w:p w14:paraId="74FDEC62"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 xml:space="preserve"> 0.673***</w:t>
            </w:r>
          </w:p>
        </w:tc>
        <w:tc>
          <w:tcPr>
            <w:tcW w:w="720" w:type="dxa"/>
            <w:tcBorders>
              <w:top w:val="nil"/>
              <w:left w:val="nil"/>
              <w:bottom w:val="nil"/>
              <w:right w:val="nil"/>
            </w:tcBorders>
            <w:shd w:val="clear" w:color="auto" w:fill="auto"/>
            <w:vAlign w:val="bottom"/>
          </w:tcPr>
          <w:p w14:paraId="4C6252A1"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0.03</w:t>
            </w:r>
          </w:p>
        </w:tc>
        <w:tc>
          <w:tcPr>
            <w:tcW w:w="1134" w:type="dxa"/>
            <w:tcBorders>
              <w:top w:val="nil"/>
              <w:left w:val="nil"/>
              <w:bottom w:val="nil"/>
              <w:right w:val="nil"/>
            </w:tcBorders>
            <w:shd w:val="clear" w:color="auto" w:fill="auto"/>
            <w:vAlign w:val="bottom"/>
          </w:tcPr>
          <w:p w14:paraId="7308BB09"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 xml:space="preserve"> 0.503***</w:t>
            </w:r>
          </w:p>
        </w:tc>
        <w:tc>
          <w:tcPr>
            <w:tcW w:w="803" w:type="dxa"/>
            <w:tcBorders>
              <w:top w:val="nil"/>
              <w:left w:val="nil"/>
              <w:bottom w:val="nil"/>
              <w:right w:val="nil"/>
            </w:tcBorders>
            <w:shd w:val="clear" w:color="auto" w:fill="auto"/>
            <w:vAlign w:val="bottom"/>
          </w:tcPr>
          <w:p w14:paraId="30FC2C3A"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0.04</w:t>
            </w:r>
          </w:p>
        </w:tc>
      </w:tr>
      <w:tr w:rsidR="00273870" w:rsidRPr="00273870" w14:paraId="2F08693E" w14:textId="77777777" w:rsidTr="00AC411D">
        <w:trPr>
          <w:gridAfter w:val="1"/>
          <w:wAfter w:w="223" w:type="dxa"/>
          <w:trHeight w:val="207"/>
        </w:trPr>
        <w:tc>
          <w:tcPr>
            <w:tcW w:w="3060" w:type="dxa"/>
            <w:tcBorders>
              <w:top w:val="nil"/>
              <w:left w:val="nil"/>
              <w:bottom w:val="nil"/>
              <w:right w:val="single" w:sz="4" w:space="0" w:color="auto"/>
            </w:tcBorders>
            <w:noWrap/>
            <w:vAlign w:val="bottom"/>
          </w:tcPr>
          <w:p w14:paraId="170597D8" w14:textId="77777777" w:rsidR="00AD1938" w:rsidRPr="00273870" w:rsidRDefault="00AD1938" w:rsidP="004409BD">
            <w:pPr>
              <w:spacing w:after="0" w:line="240" w:lineRule="auto"/>
              <w:rPr>
                <w:rFonts w:ascii="Garamond" w:eastAsia="Times New Roman" w:hAnsi="Garamond" w:cs="Arial"/>
                <w:sz w:val="20"/>
                <w:szCs w:val="20"/>
              </w:rPr>
            </w:pPr>
            <w:r w:rsidRPr="00273870">
              <w:rPr>
                <w:rFonts w:ascii="Garamond" w:eastAsia="Times New Roman" w:hAnsi="Garamond" w:cs="Arial"/>
                <w:sz w:val="20"/>
                <w:szCs w:val="20"/>
              </w:rPr>
              <w:t xml:space="preserve">District Eixample           </w:t>
            </w:r>
          </w:p>
        </w:tc>
        <w:tc>
          <w:tcPr>
            <w:tcW w:w="1080" w:type="dxa"/>
            <w:gridSpan w:val="2"/>
            <w:tcBorders>
              <w:top w:val="nil"/>
              <w:left w:val="nil"/>
              <w:bottom w:val="nil"/>
              <w:right w:val="nil"/>
            </w:tcBorders>
            <w:shd w:val="clear" w:color="auto" w:fill="auto"/>
            <w:noWrap/>
            <w:vAlign w:val="bottom"/>
          </w:tcPr>
          <w:p w14:paraId="4C9EE54D"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-0.106***</w:t>
            </w:r>
          </w:p>
        </w:tc>
        <w:tc>
          <w:tcPr>
            <w:tcW w:w="720" w:type="dxa"/>
            <w:tcBorders>
              <w:top w:val="nil"/>
              <w:left w:val="nil"/>
              <w:bottom w:val="nil"/>
              <w:right w:val="nil"/>
            </w:tcBorders>
            <w:shd w:val="clear" w:color="auto" w:fill="auto"/>
            <w:noWrap/>
            <w:vAlign w:val="bottom"/>
          </w:tcPr>
          <w:p w14:paraId="06CF9EC8"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0.01</w:t>
            </w:r>
          </w:p>
        </w:tc>
        <w:tc>
          <w:tcPr>
            <w:tcW w:w="1080" w:type="dxa"/>
            <w:gridSpan w:val="2"/>
            <w:tcBorders>
              <w:top w:val="nil"/>
              <w:left w:val="nil"/>
              <w:bottom w:val="nil"/>
              <w:right w:val="nil"/>
            </w:tcBorders>
            <w:shd w:val="clear" w:color="auto" w:fill="auto"/>
            <w:vAlign w:val="bottom"/>
          </w:tcPr>
          <w:p w14:paraId="660B1008" w14:textId="21FDF7FD"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 xml:space="preserve"> 0.013</w:t>
            </w:r>
          </w:p>
        </w:tc>
        <w:tc>
          <w:tcPr>
            <w:tcW w:w="720" w:type="dxa"/>
            <w:tcBorders>
              <w:top w:val="nil"/>
              <w:left w:val="nil"/>
              <w:bottom w:val="nil"/>
              <w:right w:val="nil"/>
            </w:tcBorders>
            <w:shd w:val="clear" w:color="auto" w:fill="auto"/>
            <w:vAlign w:val="bottom"/>
          </w:tcPr>
          <w:p w14:paraId="5172F7A5"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0.01</w:t>
            </w:r>
          </w:p>
        </w:tc>
        <w:tc>
          <w:tcPr>
            <w:tcW w:w="1080" w:type="dxa"/>
            <w:gridSpan w:val="3"/>
            <w:tcBorders>
              <w:top w:val="nil"/>
              <w:left w:val="nil"/>
              <w:bottom w:val="nil"/>
              <w:right w:val="nil"/>
            </w:tcBorders>
            <w:shd w:val="clear" w:color="auto" w:fill="auto"/>
            <w:vAlign w:val="bottom"/>
          </w:tcPr>
          <w:p w14:paraId="42934EA1"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 xml:space="preserve"> 0.120***</w:t>
            </w:r>
          </w:p>
        </w:tc>
        <w:tc>
          <w:tcPr>
            <w:tcW w:w="720" w:type="dxa"/>
            <w:tcBorders>
              <w:top w:val="nil"/>
              <w:left w:val="nil"/>
              <w:bottom w:val="nil"/>
              <w:right w:val="nil"/>
            </w:tcBorders>
            <w:shd w:val="clear" w:color="auto" w:fill="auto"/>
            <w:vAlign w:val="bottom"/>
          </w:tcPr>
          <w:p w14:paraId="283C6097"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0.01</w:t>
            </w:r>
          </w:p>
        </w:tc>
        <w:tc>
          <w:tcPr>
            <w:tcW w:w="1134" w:type="dxa"/>
            <w:tcBorders>
              <w:top w:val="nil"/>
              <w:left w:val="nil"/>
              <w:bottom w:val="nil"/>
              <w:right w:val="nil"/>
            </w:tcBorders>
            <w:shd w:val="clear" w:color="auto" w:fill="auto"/>
            <w:vAlign w:val="bottom"/>
          </w:tcPr>
          <w:p w14:paraId="2F523C20"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-0.095***</w:t>
            </w:r>
          </w:p>
        </w:tc>
        <w:tc>
          <w:tcPr>
            <w:tcW w:w="803" w:type="dxa"/>
            <w:tcBorders>
              <w:top w:val="nil"/>
              <w:left w:val="nil"/>
              <w:bottom w:val="nil"/>
              <w:right w:val="nil"/>
            </w:tcBorders>
            <w:shd w:val="clear" w:color="auto" w:fill="auto"/>
            <w:vAlign w:val="bottom"/>
          </w:tcPr>
          <w:p w14:paraId="00D9651B"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0.01</w:t>
            </w:r>
          </w:p>
        </w:tc>
      </w:tr>
      <w:tr w:rsidR="00273870" w:rsidRPr="00273870" w14:paraId="6B77428D" w14:textId="77777777" w:rsidTr="00AC411D">
        <w:trPr>
          <w:gridAfter w:val="1"/>
          <w:wAfter w:w="223" w:type="dxa"/>
          <w:trHeight w:val="207"/>
        </w:trPr>
        <w:tc>
          <w:tcPr>
            <w:tcW w:w="3060" w:type="dxa"/>
            <w:tcBorders>
              <w:top w:val="nil"/>
              <w:left w:val="nil"/>
              <w:bottom w:val="nil"/>
              <w:right w:val="single" w:sz="4" w:space="0" w:color="auto"/>
            </w:tcBorders>
            <w:noWrap/>
            <w:vAlign w:val="bottom"/>
          </w:tcPr>
          <w:p w14:paraId="70BA3E59" w14:textId="77777777" w:rsidR="00AD1938" w:rsidRPr="00273870" w:rsidRDefault="00AD1938" w:rsidP="004409BD">
            <w:pPr>
              <w:spacing w:after="0" w:line="240" w:lineRule="auto"/>
              <w:rPr>
                <w:rFonts w:ascii="Garamond" w:eastAsia="Times New Roman" w:hAnsi="Garamond" w:cs="Arial"/>
                <w:sz w:val="20"/>
                <w:szCs w:val="20"/>
              </w:rPr>
            </w:pPr>
            <w:r w:rsidRPr="00273870">
              <w:rPr>
                <w:rFonts w:ascii="Garamond" w:eastAsia="Times New Roman" w:hAnsi="Garamond" w:cs="Arial"/>
                <w:sz w:val="20"/>
                <w:szCs w:val="20"/>
              </w:rPr>
              <w:t xml:space="preserve">District Ciutat Vella       </w:t>
            </w:r>
          </w:p>
        </w:tc>
        <w:tc>
          <w:tcPr>
            <w:tcW w:w="1080" w:type="dxa"/>
            <w:gridSpan w:val="2"/>
            <w:tcBorders>
              <w:top w:val="nil"/>
              <w:left w:val="nil"/>
              <w:bottom w:val="nil"/>
              <w:right w:val="nil"/>
            </w:tcBorders>
            <w:shd w:val="clear" w:color="auto" w:fill="auto"/>
            <w:noWrap/>
            <w:vAlign w:val="bottom"/>
          </w:tcPr>
          <w:p w14:paraId="33F6C4F8"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-0.222***</w:t>
            </w:r>
          </w:p>
        </w:tc>
        <w:tc>
          <w:tcPr>
            <w:tcW w:w="720" w:type="dxa"/>
            <w:tcBorders>
              <w:top w:val="nil"/>
              <w:left w:val="nil"/>
              <w:bottom w:val="nil"/>
              <w:right w:val="nil"/>
            </w:tcBorders>
            <w:shd w:val="clear" w:color="auto" w:fill="auto"/>
            <w:noWrap/>
            <w:vAlign w:val="bottom"/>
          </w:tcPr>
          <w:p w14:paraId="1CEF3E3B"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0.02</w:t>
            </w:r>
          </w:p>
        </w:tc>
        <w:tc>
          <w:tcPr>
            <w:tcW w:w="1080" w:type="dxa"/>
            <w:gridSpan w:val="2"/>
            <w:tcBorders>
              <w:top w:val="nil"/>
              <w:left w:val="nil"/>
              <w:bottom w:val="nil"/>
              <w:right w:val="nil"/>
            </w:tcBorders>
            <w:shd w:val="clear" w:color="auto" w:fill="auto"/>
            <w:vAlign w:val="bottom"/>
          </w:tcPr>
          <w:p w14:paraId="213312A3"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-0.182***</w:t>
            </w:r>
          </w:p>
        </w:tc>
        <w:tc>
          <w:tcPr>
            <w:tcW w:w="720" w:type="dxa"/>
            <w:tcBorders>
              <w:top w:val="nil"/>
              <w:left w:val="nil"/>
              <w:bottom w:val="nil"/>
              <w:right w:val="nil"/>
            </w:tcBorders>
            <w:shd w:val="clear" w:color="auto" w:fill="auto"/>
            <w:vAlign w:val="bottom"/>
          </w:tcPr>
          <w:p w14:paraId="3F5EA958"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0.01</w:t>
            </w:r>
          </w:p>
        </w:tc>
        <w:tc>
          <w:tcPr>
            <w:tcW w:w="1080" w:type="dxa"/>
            <w:gridSpan w:val="3"/>
            <w:tcBorders>
              <w:top w:val="nil"/>
              <w:left w:val="nil"/>
              <w:bottom w:val="nil"/>
              <w:right w:val="nil"/>
            </w:tcBorders>
            <w:shd w:val="clear" w:color="auto" w:fill="auto"/>
            <w:vAlign w:val="bottom"/>
          </w:tcPr>
          <w:p w14:paraId="2D935C4D"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 xml:space="preserve"> 0.103***</w:t>
            </w:r>
          </w:p>
        </w:tc>
        <w:tc>
          <w:tcPr>
            <w:tcW w:w="720" w:type="dxa"/>
            <w:tcBorders>
              <w:top w:val="nil"/>
              <w:left w:val="nil"/>
              <w:bottom w:val="nil"/>
              <w:right w:val="nil"/>
            </w:tcBorders>
            <w:shd w:val="clear" w:color="auto" w:fill="auto"/>
            <w:vAlign w:val="bottom"/>
          </w:tcPr>
          <w:p w14:paraId="0948CCD1"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0.02</w:t>
            </w:r>
          </w:p>
        </w:tc>
        <w:tc>
          <w:tcPr>
            <w:tcW w:w="1134" w:type="dxa"/>
            <w:tcBorders>
              <w:top w:val="nil"/>
              <w:left w:val="nil"/>
              <w:bottom w:val="nil"/>
              <w:right w:val="nil"/>
            </w:tcBorders>
            <w:shd w:val="clear" w:color="auto" w:fill="auto"/>
            <w:vAlign w:val="bottom"/>
          </w:tcPr>
          <w:p w14:paraId="48E63568"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-0.236***</w:t>
            </w:r>
          </w:p>
        </w:tc>
        <w:tc>
          <w:tcPr>
            <w:tcW w:w="803" w:type="dxa"/>
            <w:tcBorders>
              <w:top w:val="nil"/>
              <w:left w:val="nil"/>
              <w:bottom w:val="nil"/>
              <w:right w:val="nil"/>
            </w:tcBorders>
            <w:shd w:val="clear" w:color="auto" w:fill="auto"/>
            <w:vAlign w:val="bottom"/>
          </w:tcPr>
          <w:p w14:paraId="429BBB8F"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0.02</w:t>
            </w:r>
          </w:p>
        </w:tc>
      </w:tr>
      <w:tr w:rsidR="00B25B82" w:rsidRPr="00273870" w14:paraId="0D28AC93" w14:textId="77777777" w:rsidTr="00B32D25">
        <w:trPr>
          <w:gridAfter w:val="1"/>
          <w:wAfter w:w="223" w:type="dxa"/>
          <w:trHeight w:val="207"/>
        </w:trPr>
        <w:tc>
          <w:tcPr>
            <w:tcW w:w="3060" w:type="dxa"/>
            <w:tcBorders>
              <w:top w:val="nil"/>
              <w:left w:val="nil"/>
              <w:bottom w:val="nil"/>
              <w:right w:val="single" w:sz="4" w:space="0" w:color="auto"/>
            </w:tcBorders>
            <w:noWrap/>
            <w:vAlign w:val="bottom"/>
          </w:tcPr>
          <w:p w14:paraId="57704A46" w14:textId="77777777" w:rsidR="00B25B82" w:rsidRPr="00273870" w:rsidRDefault="00B25B82" w:rsidP="00B25B82">
            <w:pPr>
              <w:spacing w:after="0" w:line="240" w:lineRule="auto"/>
              <w:rPr>
                <w:rFonts w:ascii="Garamond" w:eastAsia="Times New Roman" w:hAnsi="Garamond" w:cs="Arial"/>
                <w:sz w:val="20"/>
                <w:szCs w:val="20"/>
              </w:rPr>
            </w:pPr>
          </w:p>
        </w:tc>
        <w:tc>
          <w:tcPr>
            <w:tcW w:w="1800" w:type="dxa"/>
            <w:gridSpan w:val="3"/>
            <w:tcBorders>
              <w:top w:val="nil"/>
              <w:left w:val="single" w:sz="4" w:space="0" w:color="auto"/>
              <w:bottom w:val="single" w:sz="4" w:space="0" w:color="auto"/>
              <w:right w:val="nil"/>
            </w:tcBorders>
            <w:noWrap/>
          </w:tcPr>
          <w:p w14:paraId="307B18E2" w14:textId="2D9CDADE" w:rsidR="00B25B82" w:rsidRPr="00273870" w:rsidRDefault="00B25B82" w:rsidP="00B25B82">
            <w:pPr>
              <w:spacing w:after="0" w:line="240" w:lineRule="auto"/>
              <w:rPr>
                <w:rFonts w:ascii="Garamond" w:hAnsi="Garamond" w:cs="Arial"/>
                <w:sz w:val="20"/>
                <w:szCs w:val="20"/>
              </w:rPr>
            </w:pPr>
            <w:r w:rsidRPr="006B655D">
              <w:rPr>
                <w:rFonts w:ascii="Garamond" w:eastAsia="Times New Roman" w:hAnsi="Garamond" w:cs="Arial"/>
                <w:b/>
                <w:bCs/>
                <w:sz w:val="20"/>
                <w:szCs w:val="20"/>
              </w:rPr>
              <w:t>Model 4</w:t>
            </w:r>
          </w:p>
        </w:tc>
        <w:tc>
          <w:tcPr>
            <w:tcW w:w="1800" w:type="dxa"/>
            <w:gridSpan w:val="3"/>
            <w:tcBorders>
              <w:top w:val="nil"/>
              <w:left w:val="single" w:sz="4" w:space="0" w:color="auto"/>
              <w:bottom w:val="single" w:sz="4" w:space="0" w:color="auto"/>
              <w:right w:val="nil"/>
            </w:tcBorders>
          </w:tcPr>
          <w:p w14:paraId="40168BBD" w14:textId="7585495E" w:rsidR="00B25B82" w:rsidRPr="00273870" w:rsidRDefault="00B25B82" w:rsidP="00B25B82">
            <w:pPr>
              <w:spacing w:after="0" w:line="240" w:lineRule="auto"/>
              <w:rPr>
                <w:rFonts w:ascii="Garamond" w:hAnsi="Garamond" w:cs="Arial"/>
                <w:sz w:val="20"/>
                <w:szCs w:val="20"/>
              </w:rPr>
            </w:pPr>
            <w:r w:rsidRPr="006B655D">
              <w:rPr>
                <w:rFonts w:ascii="Garamond" w:eastAsia="Times New Roman" w:hAnsi="Garamond" w:cs="Arial"/>
                <w:b/>
                <w:bCs/>
                <w:sz w:val="20"/>
                <w:szCs w:val="20"/>
              </w:rPr>
              <w:t>Model 5</w:t>
            </w:r>
          </w:p>
        </w:tc>
        <w:tc>
          <w:tcPr>
            <w:tcW w:w="1800" w:type="dxa"/>
            <w:gridSpan w:val="4"/>
            <w:tcBorders>
              <w:top w:val="nil"/>
              <w:left w:val="single" w:sz="4" w:space="0" w:color="auto"/>
              <w:bottom w:val="single" w:sz="4" w:space="0" w:color="auto"/>
              <w:right w:val="nil"/>
            </w:tcBorders>
          </w:tcPr>
          <w:p w14:paraId="3DE70217" w14:textId="155C895F" w:rsidR="00B25B82" w:rsidRPr="00273870" w:rsidRDefault="00B25B82" w:rsidP="00B25B82">
            <w:pPr>
              <w:spacing w:after="0" w:line="240" w:lineRule="auto"/>
              <w:rPr>
                <w:rFonts w:ascii="Garamond" w:hAnsi="Garamond" w:cs="Arial"/>
                <w:sz w:val="20"/>
                <w:szCs w:val="20"/>
              </w:rPr>
            </w:pPr>
            <w:r w:rsidRPr="006B655D">
              <w:rPr>
                <w:rFonts w:ascii="Garamond" w:eastAsia="Times New Roman" w:hAnsi="Garamond" w:cs="Arial"/>
                <w:b/>
                <w:bCs/>
                <w:sz w:val="20"/>
                <w:szCs w:val="20"/>
              </w:rPr>
              <w:t>Model 6</w:t>
            </w:r>
          </w:p>
        </w:tc>
        <w:tc>
          <w:tcPr>
            <w:tcW w:w="1937" w:type="dxa"/>
            <w:gridSpan w:val="2"/>
            <w:tcBorders>
              <w:top w:val="nil"/>
              <w:left w:val="single" w:sz="4" w:space="0" w:color="auto"/>
              <w:bottom w:val="single" w:sz="4" w:space="0" w:color="auto"/>
              <w:right w:val="nil"/>
            </w:tcBorders>
          </w:tcPr>
          <w:p w14:paraId="0016FE5C" w14:textId="1A0EBC7C" w:rsidR="00B25B82" w:rsidRPr="00273870" w:rsidRDefault="00B25B82" w:rsidP="00B25B82">
            <w:pPr>
              <w:spacing w:after="0" w:line="240" w:lineRule="auto"/>
              <w:rPr>
                <w:rFonts w:ascii="Garamond" w:hAnsi="Garamond" w:cs="Arial"/>
                <w:sz w:val="20"/>
                <w:szCs w:val="20"/>
              </w:rPr>
            </w:pPr>
            <w:r w:rsidRPr="006B655D">
              <w:rPr>
                <w:rFonts w:ascii="Garamond" w:eastAsia="Times New Roman" w:hAnsi="Garamond" w:cs="Arial"/>
                <w:b/>
                <w:bCs/>
                <w:sz w:val="20"/>
                <w:szCs w:val="20"/>
              </w:rPr>
              <w:t>Model 7</w:t>
            </w:r>
          </w:p>
        </w:tc>
      </w:tr>
      <w:tr w:rsidR="00B25B82" w:rsidRPr="00273870" w14:paraId="3644DB7C" w14:textId="77777777" w:rsidTr="00B25B82">
        <w:trPr>
          <w:gridAfter w:val="1"/>
          <w:wAfter w:w="223" w:type="dxa"/>
          <w:trHeight w:val="207"/>
        </w:trPr>
        <w:tc>
          <w:tcPr>
            <w:tcW w:w="3060" w:type="dxa"/>
            <w:tcBorders>
              <w:top w:val="nil"/>
              <w:left w:val="nil"/>
              <w:bottom w:val="nil"/>
              <w:right w:val="single" w:sz="4" w:space="0" w:color="auto"/>
            </w:tcBorders>
            <w:noWrap/>
            <w:vAlign w:val="bottom"/>
          </w:tcPr>
          <w:p w14:paraId="6C7129C4" w14:textId="77777777" w:rsidR="00B25B82" w:rsidRPr="00273870" w:rsidRDefault="00B25B82" w:rsidP="00B25B82">
            <w:pPr>
              <w:spacing w:after="0" w:line="240" w:lineRule="auto"/>
              <w:rPr>
                <w:rFonts w:ascii="Garamond" w:eastAsia="Times New Roman" w:hAnsi="Garamond" w:cs="Arial"/>
                <w:sz w:val="20"/>
                <w:szCs w:val="20"/>
              </w:rPr>
            </w:pPr>
          </w:p>
        </w:tc>
        <w:tc>
          <w:tcPr>
            <w:tcW w:w="990" w:type="dxa"/>
            <w:tcBorders>
              <w:top w:val="single" w:sz="4" w:space="0" w:color="auto"/>
              <w:left w:val="nil"/>
              <w:bottom w:val="single" w:sz="4" w:space="0" w:color="auto"/>
            </w:tcBorders>
            <w:noWrap/>
          </w:tcPr>
          <w:p w14:paraId="4C5C2BB3" w14:textId="426192A6" w:rsidR="00B25B82" w:rsidRPr="00273870" w:rsidRDefault="00B25B82" w:rsidP="00B25B82">
            <w:pPr>
              <w:spacing w:after="0" w:line="240" w:lineRule="auto"/>
              <w:rPr>
                <w:rFonts w:ascii="Garamond" w:hAnsi="Garamond" w:cs="Arial"/>
                <w:sz w:val="20"/>
                <w:szCs w:val="20"/>
              </w:rPr>
            </w:pPr>
            <w:r w:rsidRPr="006B655D">
              <w:rPr>
                <w:rFonts w:ascii="Garamond" w:eastAsia="Times New Roman" w:hAnsi="Garamond" w:cs="Arial"/>
                <w:b/>
                <w:bCs/>
                <w:sz w:val="20"/>
                <w:szCs w:val="20"/>
              </w:rPr>
              <w:t>Coef.</w:t>
            </w:r>
          </w:p>
        </w:tc>
        <w:tc>
          <w:tcPr>
            <w:tcW w:w="810" w:type="dxa"/>
            <w:gridSpan w:val="2"/>
            <w:tcBorders>
              <w:top w:val="single" w:sz="4" w:space="0" w:color="auto"/>
              <w:bottom w:val="single" w:sz="4" w:space="0" w:color="auto"/>
              <w:right w:val="single" w:sz="4" w:space="0" w:color="auto"/>
            </w:tcBorders>
            <w:noWrap/>
          </w:tcPr>
          <w:p w14:paraId="07053E3C" w14:textId="3443CD96" w:rsidR="00B25B82" w:rsidRPr="00273870" w:rsidRDefault="00B25B82" w:rsidP="00B25B82">
            <w:pPr>
              <w:spacing w:after="0" w:line="240" w:lineRule="auto"/>
              <w:rPr>
                <w:rFonts w:ascii="Garamond" w:hAnsi="Garamond" w:cs="Arial"/>
                <w:sz w:val="20"/>
                <w:szCs w:val="20"/>
              </w:rPr>
            </w:pPr>
            <w:r w:rsidRPr="006B655D">
              <w:rPr>
                <w:rFonts w:ascii="Garamond" w:eastAsia="Times New Roman" w:hAnsi="Garamond" w:cs="Arial"/>
                <w:b/>
                <w:bCs/>
                <w:sz w:val="20"/>
                <w:szCs w:val="20"/>
              </w:rPr>
              <w:t>Stderr.</w:t>
            </w:r>
          </w:p>
        </w:tc>
        <w:tc>
          <w:tcPr>
            <w:tcW w:w="990" w:type="dxa"/>
            <w:tcBorders>
              <w:top w:val="single" w:sz="4" w:space="0" w:color="auto"/>
              <w:left w:val="single" w:sz="4" w:space="0" w:color="auto"/>
              <w:bottom w:val="single" w:sz="4" w:space="0" w:color="auto"/>
            </w:tcBorders>
          </w:tcPr>
          <w:p w14:paraId="6F312CDB" w14:textId="2832C0D2" w:rsidR="00B25B82" w:rsidRPr="00273870" w:rsidRDefault="00B25B82" w:rsidP="00B25B82">
            <w:pPr>
              <w:spacing w:after="0" w:line="240" w:lineRule="auto"/>
              <w:rPr>
                <w:rFonts w:ascii="Garamond" w:hAnsi="Garamond" w:cs="Arial"/>
                <w:sz w:val="20"/>
                <w:szCs w:val="20"/>
              </w:rPr>
            </w:pPr>
            <w:r w:rsidRPr="006B655D">
              <w:rPr>
                <w:rFonts w:ascii="Garamond" w:eastAsia="Times New Roman" w:hAnsi="Garamond" w:cs="Arial"/>
                <w:b/>
                <w:bCs/>
                <w:sz w:val="20"/>
                <w:szCs w:val="20"/>
              </w:rPr>
              <w:t>Coef.</w:t>
            </w:r>
          </w:p>
        </w:tc>
        <w:tc>
          <w:tcPr>
            <w:tcW w:w="810" w:type="dxa"/>
            <w:gridSpan w:val="2"/>
            <w:tcBorders>
              <w:top w:val="single" w:sz="4" w:space="0" w:color="auto"/>
              <w:bottom w:val="single" w:sz="4" w:space="0" w:color="auto"/>
              <w:right w:val="single" w:sz="4" w:space="0" w:color="auto"/>
            </w:tcBorders>
          </w:tcPr>
          <w:p w14:paraId="4C92BC14" w14:textId="3E1BFD26" w:rsidR="00B25B82" w:rsidRPr="00273870" w:rsidRDefault="00B25B82" w:rsidP="00B25B82">
            <w:pPr>
              <w:spacing w:after="0" w:line="240" w:lineRule="auto"/>
              <w:rPr>
                <w:rFonts w:ascii="Garamond" w:hAnsi="Garamond" w:cs="Arial"/>
                <w:sz w:val="20"/>
                <w:szCs w:val="20"/>
              </w:rPr>
            </w:pPr>
            <w:r w:rsidRPr="006B655D">
              <w:rPr>
                <w:rFonts w:ascii="Garamond" w:eastAsia="Times New Roman" w:hAnsi="Garamond" w:cs="Arial"/>
                <w:b/>
                <w:bCs/>
                <w:sz w:val="20"/>
                <w:szCs w:val="20"/>
              </w:rPr>
              <w:t>Stderr.</w:t>
            </w:r>
          </w:p>
        </w:tc>
        <w:tc>
          <w:tcPr>
            <w:tcW w:w="990" w:type="dxa"/>
            <w:gridSpan w:val="2"/>
            <w:tcBorders>
              <w:top w:val="single" w:sz="4" w:space="0" w:color="auto"/>
              <w:left w:val="nil"/>
              <w:bottom w:val="single" w:sz="4" w:space="0" w:color="auto"/>
            </w:tcBorders>
          </w:tcPr>
          <w:p w14:paraId="3446221C" w14:textId="52CB71DF" w:rsidR="00B25B82" w:rsidRPr="00273870" w:rsidRDefault="00B25B82" w:rsidP="00B25B82">
            <w:pPr>
              <w:spacing w:after="0" w:line="240" w:lineRule="auto"/>
              <w:rPr>
                <w:rFonts w:ascii="Garamond" w:hAnsi="Garamond" w:cs="Arial"/>
                <w:sz w:val="20"/>
                <w:szCs w:val="20"/>
              </w:rPr>
            </w:pPr>
            <w:r w:rsidRPr="006B655D">
              <w:rPr>
                <w:rFonts w:ascii="Garamond" w:eastAsia="Times New Roman" w:hAnsi="Garamond" w:cs="Arial"/>
                <w:b/>
                <w:bCs/>
                <w:sz w:val="20"/>
                <w:szCs w:val="20"/>
              </w:rPr>
              <w:t>Coef.</w:t>
            </w:r>
          </w:p>
        </w:tc>
        <w:tc>
          <w:tcPr>
            <w:tcW w:w="810" w:type="dxa"/>
            <w:gridSpan w:val="2"/>
            <w:tcBorders>
              <w:top w:val="single" w:sz="4" w:space="0" w:color="auto"/>
              <w:bottom w:val="single" w:sz="4" w:space="0" w:color="auto"/>
              <w:right w:val="single" w:sz="4" w:space="0" w:color="auto"/>
            </w:tcBorders>
          </w:tcPr>
          <w:p w14:paraId="019753A8" w14:textId="61DC5466" w:rsidR="00B25B82" w:rsidRPr="00273870" w:rsidRDefault="00B25B82" w:rsidP="00B25B82">
            <w:pPr>
              <w:spacing w:after="0" w:line="240" w:lineRule="auto"/>
              <w:rPr>
                <w:rFonts w:ascii="Garamond" w:hAnsi="Garamond" w:cs="Arial"/>
                <w:sz w:val="20"/>
                <w:szCs w:val="20"/>
              </w:rPr>
            </w:pPr>
            <w:r w:rsidRPr="006B655D">
              <w:rPr>
                <w:rFonts w:ascii="Garamond" w:eastAsia="Times New Roman" w:hAnsi="Garamond" w:cs="Arial"/>
                <w:b/>
                <w:bCs/>
                <w:sz w:val="20"/>
                <w:szCs w:val="20"/>
              </w:rPr>
              <w:t>Stderr.</w:t>
            </w:r>
          </w:p>
        </w:tc>
        <w:tc>
          <w:tcPr>
            <w:tcW w:w="1134" w:type="dxa"/>
            <w:tcBorders>
              <w:top w:val="single" w:sz="4" w:space="0" w:color="auto"/>
              <w:left w:val="single" w:sz="4" w:space="0" w:color="auto"/>
              <w:bottom w:val="single" w:sz="4" w:space="0" w:color="auto"/>
            </w:tcBorders>
          </w:tcPr>
          <w:p w14:paraId="25711273" w14:textId="5C9EA578" w:rsidR="00B25B82" w:rsidRPr="00273870" w:rsidRDefault="00B25B82" w:rsidP="00B25B82">
            <w:pPr>
              <w:spacing w:after="0" w:line="240" w:lineRule="auto"/>
              <w:rPr>
                <w:rFonts w:ascii="Garamond" w:hAnsi="Garamond" w:cs="Arial"/>
                <w:sz w:val="20"/>
                <w:szCs w:val="20"/>
              </w:rPr>
            </w:pPr>
            <w:r w:rsidRPr="006B655D">
              <w:rPr>
                <w:rFonts w:ascii="Garamond" w:eastAsia="Times New Roman" w:hAnsi="Garamond" w:cs="Arial"/>
                <w:b/>
                <w:bCs/>
                <w:sz w:val="20"/>
                <w:szCs w:val="20"/>
              </w:rPr>
              <w:t>Coef.</w:t>
            </w:r>
          </w:p>
        </w:tc>
        <w:tc>
          <w:tcPr>
            <w:tcW w:w="803" w:type="dxa"/>
            <w:tcBorders>
              <w:top w:val="single" w:sz="4" w:space="0" w:color="auto"/>
              <w:bottom w:val="single" w:sz="4" w:space="0" w:color="auto"/>
              <w:right w:val="single" w:sz="4" w:space="0" w:color="auto"/>
            </w:tcBorders>
          </w:tcPr>
          <w:p w14:paraId="7DDD8504" w14:textId="4D3ED352" w:rsidR="00B25B82" w:rsidRPr="00273870" w:rsidRDefault="00B25B82" w:rsidP="00B25B82">
            <w:pPr>
              <w:spacing w:after="0" w:line="240" w:lineRule="auto"/>
              <w:rPr>
                <w:rFonts w:ascii="Garamond" w:hAnsi="Garamond" w:cs="Arial"/>
                <w:sz w:val="20"/>
                <w:szCs w:val="20"/>
              </w:rPr>
            </w:pPr>
            <w:r w:rsidRPr="006B655D">
              <w:rPr>
                <w:rFonts w:ascii="Garamond" w:eastAsia="Times New Roman" w:hAnsi="Garamond" w:cs="Arial"/>
                <w:b/>
                <w:bCs/>
                <w:sz w:val="20"/>
                <w:szCs w:val="20"/>
              </w:rPr>
              <w:t>Stderr.</w:t>
            </w:r>
          </w:p>
        </w:tc>
      </w:tr>
      <w:tr w:rsidR="00273870" w:rsidRPr="00273870" w14:paraId="1137565E" w14:textId="77777777" w:rsidTr="00AC411D">
        <w:trPr>
          <w:gridAfter w:val="1"/>
          <w:wAfter w:w="223" w:type="dxa"/>
          <w:trHeight w:val="207"/>
        </w:trPr>
        <w:tc>
          <w:tcPr>
            <w:tcW w:w="3060" w:type="dxa"/>
            <w:tcBorders>
              <w:top w:val="nil"/>
              <w:left w:val="nil"/>
              <w:bottom w:val="nil"/>
              <w:right w:val="single" w:sz="4" w:space="0" w:color="auto"/>
            </w:tcBorders>
            <w:noWrap/>
            <w:vAlign w:val="bottom"/>
          </w:tcPr>
          <w:p w14:paraId="594100C0" w14:textId="77777777" w:rsidR="00AD1938" w:rsidRPr="00273870" w:rsidRDefault="00AD1938" w:rsidP="004409BD">
            <w:pPr>
              <w:spacing w:after="0" w:line="240" w:lineRule="auto"/>
              <w:rPr>
                <w:rFonts w:ascii="Garamond" w:eastAsia="Times New Roman" w:hAnsi="Garamond" w:cs="Arial"/>
                <w:sz w:val="20"/>
                <w:szCs w:val="20"/>
              </w:rPr>
            </w:pPr>
            <w:r w:rsidRPr="00273870">
              <w:rPr>
                <w:rFonts w:ascii="Garamond" w:eastAsia="Times New Roman" w:hAnsi="Garamond" w:cs="Arial"/>
                <w:sz w:val="20"/>
                <w:szCs w:val="20"/>
              </w:rPr>
              <w:t xml:space="preserve">District Sant Martí         </w:t>
            </w:r>
          </w:p>
        </w:tc>
        <w:tc>
          <w:tcPr>
            <w:tcW w:w="1080" w:type="dxa"/>
            <w:gridSpan w:val="2"/>
            <w:tcBorders>
              <w:top w:val="nil"/>
              <w:left w:val="nil"/>
              <w:bottom w:val="nil"/>
              <w:right w:val="nil"/>
            </w:tcBorders>
            <w:shd w:val="clear" w:color="auto" w:fill="auto"/>
            <w:noWrap/>
            <w:vAlign w:val="bottom"/>
          </w:tcPr>
          <w:p w14:paraId="2DC6A463"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-0.098***</w:t>
            </w:r>
          </w:p>
        </w:tc>
        <w:tc>
          <w:tcPr>
            <w:tcW w:w="720" w:type="dxa"/>
            <w:tcBorders>
              <w:top w:val="nil"/>
              <w:left w:val="nil"/>
              <w:bottom w:val="nil"/>
              <w:right w:val="nil"/>
            </w:tcBorders>
            <w:shd w:val="clear" w:color="auto" w:fill="auto"/>
            <w:noWrap/>
            <w:vAlign w:val="bottom"/>
          </w:tcPr>
          <w:p w14:paraId="389D2D40"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0.01</w:t>
            </w:r>
          </w:p>
        </w:tc>
        <w:tc>
          <w:tcPr>
            <w:tcW w:w="1080" w:type="dxa"/>
            <w:gridSpan w:val="2"/>
            <w:tcBorders>
              <w:top w:val="nil"/>
              <w:left w:val="nil"/>
              <w:bottom w:val="nil"/>
              <w:right w:val="nil"/>
            </w:tcBorders>
            <w:shd w:val="clear" w:color="auto" w:fill="auto"/>
            <w:vAlign w:val="bottom"/>
          </w:tcPr>
          <w:p w14:paraId="00DDCE70"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-0.176***</w:t>
            </w:r>
          </w:p>
        </w:tc>
        <w:tc>
          <w:tcPr>
            <w:tcW w:w="720" w:type="dxa"/>
            <w:tcBorders>
              <w:top w:val="nil"/>
              <w:left w:val="nil"/>
              <w:bottom w:val="nil"/>
              <w:right w:val="nil"/>
            </w:tcBorders>
            <w:shd w:val="clear" w:color="auto" w:fill="auto"/>
            <w:vAlign w:val="bottom"/>
          </w:tcPr>
          <w:p w14:paraId="58455E86"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0.01</w:t>
            </w:r>
          </w:p>
        </w:tc>
        <w:tc>
          <w:tcPr>
            <w:tcW w:w="1080" w:type="dxa"/>
            <w:gridSpan w:val="3"/>
            <w:tcBorders>
              <w:top w:val="nil"/>
              <w:left w:val="nil"/>
              <w:bottom w:val="nil"/>
              <w:right w:val="nil"/>
            </w:tcBorders>
            <w:shd w:val="clear" w:color="auto" w:fill="auto"/>
            <w:vAlign w:val="bottom"/>
          </w:tcPr>
          <w:p w14:paraId="78483197"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 xml:space="preserve"> 0.055***</w:t>
            </w:r>
          </w:p>
        </w:tc>
        <w:tc>
          <w:tcPr>
            <w:tcW w:w="720" w:type="dxa"/>
            <w:tcBorders>
              <w:top w:val="nil"/>
              <w:left w:val="nil"/>
              <w:bottom w:val="nil"/>
              <w:right w:val="nil"/>
            </w:tcBorders>
            <w:shd w:val="clear" w:color="auto" w:fill="auto"/>
            <w:vAlign w:val="bottom"/>
          </w:tcPr>
          <w:p w14:paraId="04A35D47"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0.01</w:t>
            </w:r>
          </w:p>
        </w:tc>
        <w:tc>
          <w:tcPr>
            <w:tcW w:w="1134" w:type="dxa"/>
            <w:tcBorders>
              <w:top w:val="nil"/>
              <w:left w:val="nil"/>
              <w:bottom w:val="nil"/>
              <w:right w:val="nil"/>
            </w:tcBorders>
            <w:shd w:val="clear" w:color="auto" w:fill="auto"/>
            <w:vAlign w:val="bottom"/>
          </w:tcPr>
          <w:p w14:paraId="0A3E242B"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-0.242***</w:t>
            </w:r>
          </w:p>
        </w:tc>
        <w:tc>
          <w:tcPr>
            <w:tcW w:w="803" w:type="dxa"/>
            <w:tcBorders>
              <w:top w:val="nil"/>
              <w:left w:val="nil"/>
              <w:bottom w:val="nil"/>
              <w:right w:val="nil"/>
            </w:tcBorders>
            <w:shd w:val="clear" w:color="auto" w:fill="auto"/>
            <w:vAlign w:val="bottom"/>
          </w:tcPr>
          <w:p w14:paraId="0CFE4204"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0.02</w:t>
            </w:r>
          </w:p>
        </w:tc>
      </w:tr>
      <w:tr w:rsidR="00273870" w:rsidRPr="00273870" w14:paraId="256E6C08" w14:textId="77777777" w:rsidTr="00AC411D">
        <w:trPr>
          <w:gridAfter w:val="1"/>
          <w:wAfter w:w="223" w:type="dxa"/>
          <w:trHeight w:val="207"/>
        </w:trPr>
        <w:tc>
          <w:tcPr>
            <w:tcW w:w="3060" w:type="dxa"/>
            <w:tcBorders>
              <w:top w:val="nil"/>
              <w:left w:val="nil"/>
              <w:bottom w:val="nil"/>
              <w:right w:val="single" w:sz="4" w:space="0" w:color="auto"/>
            </w:tcBorders>
            <w:noWrap/>
            <w:vAlign w:val="bottom"/>
          </w:tcPr>
          <w:p w14:paraId="12F90F7F" w14:textId="77777777" w:rsidR="00AD1938" w:rsidRPr="00273870" w:rsidRDefault="00AD1938" w:rsidP="004409BD">
            <w:pPr>
              <w:spacing w:after="0" w:line="240" w:lineRule="auto"/>
              <w:rPr>
                <w:rFonts w:ascii="Garamond" w:eastAsia="Times New Roman" w:hAnsi="Garamond" w:cs="Arial"/>
                <w:sz w:val="20"/>
                <w:szCs w:val="20"/>
              </w:rPr>
            </w:pPr>
            <w:r w:rsidRPr="00273870">
              <w:rPr>
                <w:rFonts w:ascii="Garamond" w:eastAsia="Times New Roman" w:hAnsi="Garamond" w:cs="Arial"/>
                <w:sz w:val="20"/>
                <w:szCs w:val="20"/>
              </w:rPr>
              <w:t xml:space="preserve">District Sants-Montjuïc     </w:t>
            </w:r>
          </w:p>
        </w:tc>
        <w:tc>
          <w:tcPr>
            <w:tcW w:w="1080" w:type="dxa"/>
            <w:gridSpan w:val="2"/>
            <w:tcBorders>
              <w:top w:val="nil"/>
              <w:left w:val="nil"/>
              <w:bottom w:val="nil"/>
              <w:right w:val="nil"/>
            </w:tcBorders>
            <w:shd w:val="clear" w:color="auto" w:fill="auto"/>
            <w:noWrap/>
            <w:vAlign w:val="bottom"/>
          </w:tcPr>
          <w:p w14:paraId="77D42937"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-0.162***</w:t>
            </w:r>
          </w:p>
        </w:tc>
        <w:tc>
          <w:tcPr>
            <w:tcW w:w="720" w:type="dxa"/>
            <w:tcBorders>
              <w:top w:val="nil"/>
              <w:left w:val="nil"/>
              <w:bottom w:val="nil"/>
              <w:right w:val="nil"/>
            </w:tcBorders>
            <w:shd w:val="clear" w:color="auto" w:fill="auto"/>
            <w:noWrap/>
            <w:vAlign w:val="bottom"/>
          </w:tcPr>
          <w:p w14:paraId="213E1805"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0.01</w:t>
            </w:r>
          </w:p>
        </w:tc>
        <w:tc>
          <w:tcPr>
            <w:tcW w:w="1080" w:type="dxa"/>
            <w:gridSpan w:val="2"/>
            <w:tcBorders>
              <w:top w:val="nil"/>
              <w:left w:val="nil"/>
              <w:bottom w:val="nil"/>
              <w:right w:val="nil"/>
            </w:tcBorders>
            <w:shd w:val="clear" w:color="auto" w:fill="auto"/>
            <w:vAlign w:val="bottom"/>
          </w:tcPr>
          <w:p w14:paraId="662C472A"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-0.259***</w:t>
            </w:r>
          </w:p>
        </w:tc>
        <w:tc>
          <w:tcPr>
            <w:tcW w:w="720" w:type="dxa"/>
            <w:tcBorders>
              <w:top w:val="nil"/>
              <w:left w:val="nil"/>
              <w:bottom w:val="nil"/>
              <w:right w:val="nil"/>
            </w:tcBorders>
            <w:shd w:val="clear" w:color="auto" w:fill="auto"/>
            <w:vAlign w:val="bottom"/>
          </w:tcPr>
          <w:p w14:paraId="4BB2FDCF"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0.01</w:t>
            </w:r>
          </w:p>
        </w:tc>
        <w:tc>
          <w:tcPr>
            <w:tcW w:w="1080" w:type="dxa"/>
            <w:gridSpan w:val="3"/>
            <w:tcBorders>
              <w:top w:val="nil"/>
              <w:left w:val="nil"/>
              <w:bottom w:val="nil"/>
              <w:right w:val="nil"/>
            </w:tcBorders>
            <w:shd w:val="clear" w:color="auto" w:fill="auto"/>
            <w:vAlign w:val="bottom"/>
          </w:tcPr>
          <w:p w14:paraId="2CBFC917"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-0.008</w:t>
            </w:r>
          </w:p>
        </w:tc>
        <w:tc>
          <w:tcPr>
            <w:tcW w:w="720" w:type="dxa"/>
            <w:tcBorders>
              <w:top w:val="nil"/>
              <w:left w:val="nil"/>
              <w:bottom w:val="nil"/>
              <w:right w:val="nil"/>
            </w:tcBorders>
            <w:shd w:val="clear" w:color="auto" w:fill="auto"/>
            <w:vAlign w:val="bottom"/>
          </w:tcPr>
          <w:p w14:paraId="5492377E"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0.01</w:t>
            </w:r>
          </w:p>
        </w:tc>
        <w:tc>
          <w:tcPr>
            <w:tcW w:w="1134" w:type="dxa"/>
            <w:tcBorders>
              <w:top w:val="nil"/>
              <w:left w:val="nil"/>
              <w:bottom w:val="nil"/>
              <w:right w:val="nil"/>
            </w:tcBorders>
            <w:shd w:val="clear" w:color="auto" w:fill="auto"/>
            <w:vAlign w:val="bottom"/>
          </w:tcPr>
          <w:p w14:paraId="0867C933"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-0.045***</w:t>
            </w:r>
          </w:p>
        </w:tc>
        <w:tc>
          <w:tcPr>
            <w:tcW w:w="803" w:type="dxa"/>
            <w:tcBorders>
              <w:top w:val="nil"/>
              <w:left w:val="nil"/>
              <w:bottom w:val="nil"/>
              <w:right w:val="nil"/>
            </w:tcBorders>
            <w:shd w:val="clear" w:color="auto" w:fill="auto"/>
            <w:vAlign w:val="bottom"/>
          </w:tcPr>
          <w:p w14:paraId="109E56A3"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0.02</w:t>
            </w:r>
          </w:p>
        </w:tc>
      </w:tr>
      <w:tr w:rsidR="00273870" w:rsidRPr="00273870" w14:paraId="41C6A21D" w14:textId="77777777" w:rsidTr="00AC411D">
        <w:trPr>
          <w:gridAfter w:val="1"/>
          <w:wAfter w:w="223" w:type="dxa"/>
          <w:trHeight w:val="207"/>
        </w:trPr>
        <w:tc>
          <w:tcPr>
            <w:tcW w:w="3060" w:type="dxa"/>
            <w:tcBorders>
              <w:top w:val="nil"/>
              <w:left w:val="nil"/>
              <w:bottom w:val="nil"/>
              <w:right w:val="single" w:sz="4" w:space="0" w:color="auto"/>
            </w:tcBorders>
            <w:noWrap/>
            <w:vAlign w:val="bottom"/>
          </w:tcPr>
          <w:p w14:paraId="183326F5" w14:textId="77777777" w:rsidR="00AD1938" w:rsidRPr="00273870" w:rsidRDefault="00AD1938" w:rsidP="004409BD">
            <w:pPr>
              <w:spacing w:after="0" w:line="240" w:lineRule="auto"/>
              <w:rPr>
                <w:rFonts w:ascii="Garamond" w:eastAsia="Times New Roman" w:hAnsi="Garamond" w:cs="Arial"/>
                <w:sz w:val="20"/>
                <w:szCs w:val="20"/>
              </w:rPr>
            </w:pPr>
            <w:r w:rsidRPr="00273870">
              <w:rPr>
                <w:rFonts w:ascii="Garamond" w:eastAsia="Times New Roman" w:hAnsi="Garamond" w:cs="Arial"/>
                <w:sz w:val="20"/>
                <w:szCs w:val="20"/>
              </w:rPr>
              <w:t xml:space="preserve">District Horta Guinardó     </w:t>
            </w:r>
          </w:p>
        </w:tc>
        <w:tc>
          <w:tcPr>
            <w:tcW w:w="1080" w:type="dxa"/>
            <w:gridSpan w:val="2"/>
            <w:tcBorders>
              <w:top w:val="nil"/>
              <w:left w:val="nil"/>
              <w:bottom w:val="nil"/>
              <w:right w:val="nil"/>
            </w:tcBorders>
            <w:shd w:val="clear" w:color="auto" w:fill="auto"/>
            <w:noWrap/>
            <w:vAlign w:val="bottom"/>
          </w:tcPr>
          <w:p w14:paraId="7D6A3362"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-0.205***</w:t>
            </w:r>
          </w:p>
        </w:tc>
        <w:tc>
          <w:tcPr>
            <w:tcW w:w="720" w:type="dxa"/>
            <w:tcBorders>
              <w:top w:val="nil"/>
              <w:left w:val="nil"/>
              <w:bottom w:val="nil"/>
              <w:right w:val="nil"/>
            </w:tcBorders>
            <w:shd w:val="clear" w:color="auto" w:fill="auto"/>
            <w:noWrap/>
            <w:vAlign w:val="bottom"/>
          </w:tcPr>
          <w:p w14:paraId="6E422126"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0.01</w:t>
            </w:r>
          </w:p>
        </w:tc>
        <w:tc>
          <w:tcPr>
            <w:tcW w:w="1080" w:type="dxa"/>
            <w:gridSpan w:val="2"/>
            <w:tcBorders>
              <w:top w:val="nil"/>
              <w:left w:val="nil"/>
              <w:bottom w:val="nil"/>
              <w:right w:val="nil"/>
            </w:tcBorders>
            <w:shd w:val="clear" w:color="auto" w:fill="auto"/>
            <w:vAlign w:val="bottom"/>
          </w:tcPr>
          <w:p w14:paraId="79FE9408"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-0.334***</w:t>
            </w:r>
          </w:p>
        </w:tc>
        <w:tc>
          <w:tcPr>
            <w:tcW w:w="720" w:type="dxa"/>
            <w:tcBorders>
              <w:top w:val="nil"/>
              <w:left w:val="nil"/>
              <w:bottom w:val="nil"/>
              <w:right w:val="nil"/>
            </w:tcBorders>
            <w:shd w:val="clear" w:color="auto" w:fill="auto"/>
            <w:vAlign w:val="bottom"/>
          </w:tcPr>
          <w:p w14:paraId="3681E008"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0.01</w:t>
            </w:r>
          </w:p>
        </w:tc>
        <w:tc>
          <w:tcPr>
            <w:tcW w:w="1080" w:type="dxa"/>
            <w:gridSpan w:val="3"/>
            <w:tcBorders>
              <w:top w:val="nil"/>
              <w:left w:val="nil"/>
              <w:bottom w:val="nil"/>
              <w:right w:val="nil"/>
            </w:tcBorders>
            <w:shd w:val="clear" w:color="auto" w:fill="auto"/>
            <w:vAlign w:val="bottom"/>
          </w:tcPr>
          <w:p w14:paraId="2F7C66C1"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-0.041***</w:t>
            </w:r>
          </w:p>
        </w:tc>
        <w:tc>
          <w:tcPr>
            <w:tcW w:w="720" w:type="dxa"/>
            <w:tcBorders>
              <w:top w:val="nil"/>
              <w:left w:val="nil"/>
              <w:bottom w:val="nil"/>
              <w:right w:val="nil"/>
            </w:tcBorders>
            <w:shd w:val="clear" w:color="auto" w:fill="auto"/>
            <w:vAlign w:val="bottom"/>
          </w:tcPr>
          <w:p w14:paraId="527EB767"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0.01</w:t>
            </w:r>
          </w:p>
        </w:tc>
        <w:tc>
          <w:tcPr>
            <w:tcW w:w="1134" w:type="dxa"/>
            <w:tcBorders>
              <w:top w:val="nil"/>
              <w:left w:val="nil"/>
              <w:bottom w:val="nil"/>
              <w:right w:val="nil"/>
            </w:tcBorders>
            <w:shd w:val="clear" w:color="auto" w:fill="auto"/>
            <w:vAlign w:val="bottom"/>
          </w:tcPr>
          <w:p w14:paraId="624EDA95"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-0.061***</w:t>
            </w:r>
          </w:p>
        </w:tc>
        <w:tc>
          <w:tcPr>
            <w:tcW w:w="803" w:type="dxa"/>
            <w:tcBorders>
              <w:top w:val="nil"/>
              <w:left w:val="nil"/>
              <w:bottom w:val="nil"/>
              <w:right w:val="nil"/>
            </w:tcBorders>
            <w:shd w:val="clear" w:color="auto" w:fill="auto"/>
            <w:vAlign w:val="bottom"/>
          </w:tcPr>
          <w:p w14:paraId="0624831D"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0.01</w:t>
            </w:r>
          </w:p>
        </w:tc>
      </w:tr>
      <w:tr w:rsidR="00273870" w:rsidRPr="00273870" w14:paraId="474780EB" w14:textId="77777777" w:rsidTr="00AC411D">
        <w:trPr>
          <w:gridAfter w:val="1"/>
          <w:wAfter w:w="223" w:type="dxa"/>
          <w:trHeight w:val="207"/>
        </w:trPr>
        <w:tc>
          <w:tcPr>
            <w:tcW w:w="3060" w:type="dxa"/>
            <w:tcBorders>
              <w:top w:val="nil"/>
              <w:left w:val="nil"/>
              <w:bottom w:val="nil"/>
              <w:right w:val="single" w:sz="4" w:space="0" w:color="auto"/>
            </w:tcBorders>
            <w:noWrap/>
            <w:vAlign w:val="bottom"/>
            <w:hideMark/>
          </w:tcPr>
          <w:p w14:paraId="7C45FD4F" w14:textId="77777777" w:rsidR="00AD1938" w:rsidRPr="00273870" w:rsidRDefault="00AD1938" w:rsidP="004409BD">
            <w:pPr>
              <w:spacing w:after="0" w:line="240" w:lineRule="auto"/>
              <w:rPr>
                <w:rFonts w:ascii="Garamond" w:eastAsia="Times New Roman" w:hAnsi="Garamond" w:cs="Arial"/>
                <w:sz w:val="20"/>
                <w:szCs w:val="20"/>
              </w:rPr>
            </w:pPr>
            <w:r w:rsidRPr="00273870">
              <w:rPr>
                <w:rFonts w:ascii="Garamond" w:eastAsia="Times New Roman" w:hAnsi="Garamond" w:cs="Arial"/>
                <w:sz w:val="20"/>
                <w:szCs w:val="20"/>
              </w:rPr>
              <w:t xml:space="preserve">District Gràcia             </w:t>
            </w:r>
          </w:p>
        </w:tc>
        <w:tc>
          <w:tcPr>
            <w:tcW w:w="1080" w:type="dxa"/>
            <w:gridSpan w:val="2"/>
            <w:tcBorders>
              <w:top w:val="nil"/>
              <w:left w:val="nil"/>
              <w:bottom w:val="nil"/>
              <w:right w:val="nil"/>
            </w:tcBorders>
            <w:shd w:val="clear" w:color="auto" w:fill="auto"/>
            <w:noWrap/>
            <w:vAlign w:val="bottom"/>
            <w:hideMark/>
          </w:tcPr>
          <w:p w14:paraId="2413CA8B" w14:textId="77777777" w:rsidR="00AD1938" w:rsidRPr="00273870" w:rsidRDefault="00AD1938" w:rsidP="004409BD">
            <w:pPr>
              <w:spacing w:after="0" w:line="240" w:lineRule="auto"/>
              <w:rPr>
                <w:rFonts w:ascii="Garamond" w:eastAsia="Times New Roman" w:hAnsi="Garamond" w:cs="Arial"/>
                <w:sz w:val="20"/>
                <w:szCs w:val="20"/>
              </w:rPr>
            </w:pPr>
            <w:r w:rsidRPr="00273870">
              <w:rPr>
                <w:rFonts w:ascii="Garamond" w:hAnsi="Garamond" w:cs="Arial"/>
                <w:sz w:val="20"/>
                <w:szCs w:val="20"/>
              </w:rPr>
              <w:t xml:space="preserve"> 0.061***</w:t>
            </w:r>
          </w:p>
        </w:tc>
        <w:tc>
          <w:tcPr>
            <w:tcW w:w="720" w:type="dxa"/>
            <w:tcBorders>
              <w:top w:val="nil"/>
              <w:left w:val="nil"/>
              <w:bottom w:val="nil"/>
              <w:right w:val="nil"/>
            </w:tcBorders>
            <w:shd w:val="clear" w:color="auto" w:fill="auto"/>
            <w:noWrap/>
            <w:vAlign w:val="bottom"/>
            <w:hideMark/>
          </w:tcPr>
          <w:p w14:paraId="264E004D" w14:textId="77777777" w:rsidR="00AD1938" w:rsidRPr="00273870" w:rsidRDefault="00AD1938" w:rsidP="004409BD">
            <w:pPr>
              <w:spacing w:after="0" w:line="240" w:lineRule="auto"/>
              <w:rPr>
                <w:rFonts w:ascii="Garamond" w:eastAsia="Times New Roman" w:hAnsi="Garamond" w:cs="Arial"/>
                <w:sz w:val="20"/>
                <w:szCs w:val="20"/>
              </w:rPr>
            </w:pPr>
            <w:r w:rsidRPr="00273870">
              <w:rPr>
                <w:rFonts w:ascii="Garamond" w:hAnsi="Garamond" w:cs="Arial"/>
                <w:sz w:val="20"/>
                <w:szCs w:val="20"/>
              </w:rPr>
              <w:t>0.01</w:t>
            </w:r>
          </w:p>
        </w:tc>
        <w:tc>
          <w:tcPr>
            <w:tcW w:w="1080" w:type="dxa"/>
            <w:gridSpan w:val="2"/>
            <w:tcBorders>
              <w:top w:val="nil"/>
              <w:left w:val="nil"/>
              <w:bottom w:val="nil"/>
              <w:right w:val="nil"/>
            </w:tcBorders>
            <w:shd w:val="clear" w:color="auto" w:fill="auto"/>
            <w:vAlign w:val="bottom"/>
          </w:tcPr>
          <w:p w14:paraId="196E6098"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-0.103***</w:t>
            </w:r>
          </w:p>
        </w:tc>
        <w:tc>
          <w:tcPr>
            <w:tcW w:w="720" w:type="dxa"/>
            <w:tcBorders>
              <w:top w:val="nil"/>
              <w:left w:val="nil"/>
              <w:bottom w:val="nil"/>
              <w:right w:val="nil"/>
            </w:tcBorders>
            <w:shd w:val="clear" w:color="auto" w:fill="auto"/>
            <w:vAlign w:val="bottom"/>
          </w:tcPr>
          <w:p w14:paraId="3A7C59CC"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0.01</w:t>
            </w:r>
          </w:p>
        </w:tc>
        <w:tc>
          <w:tcPr>
            <w:tcW w:w="1080" w:type="dxa"/>
            <w:gridSpan w:val="3"/>
            <w:tcBorders>
              <w:top w:val="nil"/>
              <w:left w:val="nil"/>
              <w:bottom w:val="nil"/>
              <w:right w:val="nil"/>
            </w:tcBorders>
            <w:shd w:val="clear" w:color="auto" w:fill="auto"/>
            <w:vAlign w:val="bottom"/>
          </w:tcPr>
          <w:p w14:paraId="4F8DB1E3"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 xml:space="preserve"> 0.192***</w:t>
            </w:r>
          </w:p>
        </w:tc>
        <w:tc>
          <w:tcPr>
            <w:tcW w:w="720" w:type="dxa"/>
            <w:tcBorders>
              <w:top w:val="nil"/>
              <w:left w:val="nil"/>
              <w:bottom w:val="nil"/>
              <w:right w:val="nil"/>
            </w:tcBorders>
            <w:shd w:val="clear" w:color="auto" w:fill="auto"/>
            <w:vAlign w:val="bottom"/>
          </w:tcPr>
          <w:p w14:paraId="09EE35F3"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0.01</w:t>
            </w:r>
          </w:p>
        </w:tc>
        <w:tc>
          <w:tcPr>
            <w:tcW w:w="1134" w:type="dxa"/>
            <w:tcBorders>
              <w:top w:val="nil"/>
              <w:left w:val="nil"/>
              <w:bottom w:val="nil"/>
              <w:right w:val="nil"/>
            </w:tcBorders>
            <w:shd w:val="clear" w:color="auto" w:fill="auto"/>
            <w:vAlign w:val="bottom"/>
          </w:tcPr>
          <w:p w14:paraId="12984EA6"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 xml:space="preserve"> 0.050***</w:t>
            </w:r>
          </w:p>
        </w:tc>
        <w:tc>
          <w:tcPr>
            <w:tcW w:w="803" w:type="dxa"/>
            <w:tcBorders>
              <w:top w:val="nil"/>
              <w:left w:val="nil"/>
              <w:bottom w:val="nil"/>
              <w:right w:val="nil"/>
            </w:tcBorders>
            <w:shd w:val="clear" w:color="auto" w:fill="auto"/>
            <w:vAlign w:val="bottom"/>
          </w:tcPr>
          <w:p w14:paraId="780DDF96"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0.01</w:t>
            </w:r>
          </w:p>
        </w:tc>
      </w:tr>
      <w:tr w:rsidR="00273870" w:rsidRPr="00273870" w14:paraId="38EE326E" w14:textId="77777777" w:rsidTr="00AC411D">
        <w:trPr>
          <w:gridAfter w:val="1"/>
          <w:wAfter w:w="223" w:type="dxa"/>
          <w:trHeight w:val="207"/>
        </w:trPr>
        <w:tc>
          <w:tcPr>
            <w:tcW w:w="3060" w:type="dxa"/>
            <w:tcBorders>
              <w:top w:val="nil"/>
              <w:left w:val="nil"/>
              <w:bottom w:val="nil"/>
              <w:right w:val="single" w:sz="4" w:space="0" w:color="auto"/>
            </w:tcBorders>
            <w:noWrap/>
            <w:vAlign w:val="bottom"/>
            <w:hideMark/>
          </w:tcPr>
          <w:p w14:paraId="1D2981ED" w14:textId="77777777" w:rsidR="00AD1938" w:rsidRPr="00273870" w:rsidRDefault="00AD1938" w:rsidP="004409BD">
            <w:pPr>
              <w:spacing w:after="0" w:line="240" w:lineRule="auto"/>
              <w:rPr>
                <w:rFonts w:ascii="Garamond" w:eastAsia="Times New Roman" w:hAnsi="Garamond" w:cs="Arial"/>
                <w:sz w:val="20"/>
                <w:szCs w:val="20"/>
              </w:rPr>
            </w:pPr>
            <w:r w:rsidRPr="00273870">
              <w:rPr>
                <w:rFonts w:ascii="Garamond" w:eastAsia="Times New Roman" w:hAnsi="Garamond" w:cs="Arial"/>
                <w:sz w:val="20"/>
                <w:szCs w:val="20"/>
              </w:rPr>
              <w:t xml:space="preserve">District Nou Barris         </w:t>
            </w:r>
          </w:p>
        </w:tc>
        <w:tc>
          <w:tcPr>
            <w:tcW w:w="1080" w:type="dxa"/>
            <w:gridSpan w:val="2"/>
            <w:tcBorders>
              <w:top w:val="nil"/>
              <w:left w:val="nil"/>
              <w:bottom w:val="nil"/>
              <w:right w:val="nil"/>
            </w:tcBorders>
            <w:shd w:val="clear" w:color="auto" w:fill="auto"/>
            <w:noWrap/>
            <w:vAlign w:val="bottom"/>
            <w:hideMark/>
          </w:tcPr>
          <w:p w14:paraId="5C6A30AC" w14:textId="77777777" w:rsidR="00AD1938" w:rsidRPr="00273870" w:rsidRDefault="00AD1938" w:rsidP="004409BD">
            <w:pPr>
              <w:spacing w:after="0" w:line="240" w:lineRule="auto"/>
              <w:rPr>
                <w:rFonts w:ascii="Garamond" w:eastAsia="Times New Roman" w:hAnsi="Garamond" w:cs="Arial"/>
                <w:sz w:val="20"/>
                <w:szCs w:val="20"/>
              </w:rPr>
            </w:pPr>
            <w:r w:rsidRPr="00273870">
              <w:rPr>
                <w:rFonts w:ascii="Garamond" w:hAnsi="Garamond" w:cs="Arial"/>
                <w:sz w:val="20"/>
                <w:szCs w:val="20"/>
              </w:rPr>
              <w:t>-0.375***</w:t>
            </w:r>
          </w:p>
        </w:tc>
        <w:tc>
          <w:tcPr>
            <w:tcW w:w="720" w:type="dxa"/>
            <w:tcBorders>
              <w:top w:val="nil"/>
              <w:left w:val="nil"/>
              <w:bottom w:val="nil"/>
              <w:right w:val="nil"/>
            </w:tcBorders>
            <w:shd w:val="clear" w:color="auto" w:fill="auto"/>
            <w:noWrap/>
            <w:vAlign w:val="bottom"/>
            <w:hideMark/>
          </w:tcPr>
          <w:p w14:paraId="70DA0C93" w14:textId="77777777" w:rsidR="00AD1938" w:rsidRPr="00273870" w:rsidRDefault="00AD1938" w:rsidP="004409BD">
            <w:pPr>
              <w:spacing w:after="0" w:line="240" w:lineRule="auto"/>
              <w:rPr>
                <w:rFonts w:ascii="Garamond" w:eastAsia="Times New Roman" w:hAnsi="Garamond" w:cs="Arial"/>
                <w:sz w:val="20"/>
                <w:szCs w:val="20"/>
              </w:rPr>
            </w:pPr>
            <w:r w:rsidRPr="00273870">
              <w:rPr>
                <w:rFonts w:ascii="Garamond" w:hAnsi="Garamond" w:cs="Arial"/>
                <w:sz w:val="20"/>
                <w:szCs w:val="20"/>
              </w:rPr>
              <w:t>0.01</w:t>
            </w:r>
          </w:p>
        </w:tc>
        <w:tc>
          <w:tcPr>
            <w:tcW w:w="1080" w:type="dxa"/>
            <w:gridSpan w:val="2"/>
            <w:tcBorders>
              <w:top w:val="nil"/>
              <w:left w:val="nil"/>
              <w:bottom w:val="nil"/>
              <w:right w:val="nil"/>
            </w:tcBorders>
            <w:shd w:val="clear" w:color="auto" w:fill="auto"/>
            <w:vAlign w:val="bottom"/>
          </w:tcPr>
          <w:p w14:paraId="7821584A"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-0.522***</w:t>
            </w:r>
          </w:p>
        </w:tc>
        <w:tc>
          <w:tcPr>
            <w:tcW w:w="720" w:type="dxa"/>
            <w:tcBorders>
              <w:top w:val="nil"/>
              <w:left w:val="nil"/>
              <w:bottom w:val="nil"/>
              <w:right w:val="nil"/>
            </w:tcBorders>
            <w:shd w:val="clear" w:color="auto" w:fill="auto"/>
            <w:vAlign w:val="bottom"/>
          </w:tcPr>
          <w:p w14:paraId="3244F683"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0.01</w:t>
            </w:r>
          </w:p>
        </w:tc>
        <w:tc>
          <w:tcPr>
            <w:tcW w:w="1080" w:type="dxa"/>
            <w:gridSpan w:val="3"/>
            <w:tcBorders>
              <w:top w:val="nil"/>
              <w:left w:val="nil"/>
              <w:bottom w:val="nil"/>
              <w:right w:val="nil"/>
            </w:tcBorders>
            <w:shd w:val="clear" w:color="auto" w:fill="auto"/>
            <w:vAlign w:val="bottom"/>
          </w:tcPr>
          <w:p w14:paraId="1AB1BB29"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-0.177***</w:t>
            </w:r>
          </w:p>
        </w:tc>
        <w:tc>
          <w:tcPr>
            <w:tcW w:w="720" w:type="dxa"/>
            <w:tcBorders>
              <w:top w:val="nil"/>
              <w:left w:val="nil"/>
              <w:bottom w:val="nil"/>
              <w:right w:val="nil"/>
            </w:tcBorders>
            <w:shd w:val="clear" w:color="auto" w:fill="auto"/>
            <w:vAlign w:val="bottom"/>
          </w:tcPr>
          <w:p w14:paraId="2F65D6E2"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0.02</w:t>
            </w:r>
          </w:p>
        </w:tc>
        <w:tc>
          <w:tcPr>
            <w:tcW w:w="1134" w:type="dxa"/>
            <w:tcBorders>
              <w:top w:val="nil"/>
              <w:left w:val="nil"/>
              <w:bottom w:val="nil"/>
              <w:right w:val="nil"/>
            </w:tcBorders>
            <w:shd w:val="clear" w:color="auto" w:fill="auto"/>
            <w:vAlign w:val="bottom"/>
          </w:tcPr>
          <w:p w14:paraId="70F15E69"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-0.143***</w:t>
            </w:r>
          </w:p>
        </w:tc>
        <w:tc>
          <w:tcPr>
            <w:tcW w:w="803" w:type="dxa"/>
            <w:tcBorders>
              <w:top w:val="nil"/>
              <w:left w:val="nil"/>
              <w:bottom w:val="nil"/>
              <w:right w:val="nil"/>
            </w:tcBorders>
            <w:shd w:val="clear" w:color="auto" w:fill="auto"/>
            <w:vAlign w:val="bottom"/>
          </w:tcPr>
          <w:p w14:paraId="76BFD8D4"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0.02</w:t>
            </w:r>
          </w:p>
        </w:tc>
      </w:tr>
      <w:tr w:rsidR="00273870" w:rsidRPr="00273870" w14:paraId="52B04A65" w14:textId="77777777" w:rsidTr="00AC411D">
        <w:trPr>
          <w:gridAfter w:val="1"/>
          <w:wAfter w:w="223" w:type="dxa"/>
          <w:trHeight w:val="207"/>
        </w:trPr>
        <w:tc>
          <w:tcPr>
            <w:tcW w:w="3060" w:type="dxa"/>
            <w:tcBorders>
              <w:top w:val="nil"/>
              <w:left w:val="nil"/>
              <w:bottom w:val="nil"/>
              <w:right w:val="single" w:sz="4" w:space="0" w:color="auto"/>
            </w:tcBorders>
            <w:noWrap/>
            <w:vAlign w:val="bottom"/>
            <w:hideMark/>
          </w:tcPr>
          <w:p w14:paraId="251171B7" w14:textId="77777777" w:rsidR="00AD1938" w:rsidRPr="00273870" w:rsidRDefault="00AD1938" w:rsidP="004409BD">
            <w:pPr>
              <w:spacing w:after="0" w:line="240" w:lineRule="auto"/>
              <w:rPr>
                <w:rFonts w:ascii="Garamond" w:eastAsia="Times New Roman" w:hAnsi="Garamond" w:cs="Arial"/>
                <w:sz w:val="20"/>
                <w:szCs w:val="20"/>
              </w:rPr>
            </w:pPr>
            <w:r w:rsidRPr="00273870">
              <w:rPr>
                <w:rFonts w:ascii="Garamond" w:eastAsia="Times New Roman" w:hAnsi="Garamond" w:cs="Arial"/>
                <w:sz w:val="20"/>
                <w:szCs w:val="20"/>
              </w:rPr>
              <w:t>District Sarrià-Sant Gervasi</w:t>
            </w:r>
          </w:p>
        </w:tc>
        <w:tc>
          <w:tcPr>
            <w:tcW w:w="1080" w:type="dxa"/>
            <w:gridSpan w:val="2"/>
            <w:tcBorders>
              <w:top w:val="nil"/>
              <w:left w:val="nil"/>
              <w:bottom w:val="nil"/>
              <w:right w:val="nil"/>
            </w:tcBorders>
            <w:shd w:val="clear" w:color="auto" w:fill="auto"/>
            <w:noWrap/>
            <w:vAlign w:val="bottom"/>
            <w:hideMark/>
          </w:tcPr>
          <w:p w14:paraId="29444576" w14:textId="77777777" w:rsidR="00AD1938" w:rsidRPr="00273870" w:rsidRDefault="00AD1938" w:rsidP="004409BD">
            <w:pPr>
              <w:spacing w:after="0" w:line="240" w:lineRule="auto"/>
              <w:rPr>
                <w:rFonts w:ascii="Garamond" w:eastAsia="Times New Roman" w:hAnsi="Garamond" w:cs="Arial"/>
                <w:sz w:val="20"/>
                <w:szCs w:val="20"/>
              </w:rPr>
            </w:pPr>
            <w:r w:rsidRPr="00273870">
              <w:rPr>
                <w:rFonts w:ascii="Garamond" w:hAnsi="Garamond" w:cs="Arial"/>
                <w:sz w:val="20"/>
                <w:szCs w:val="20"/>
              </w:rPr>
              <w:t xml:space="preserve"> 0.129***</w:t>
            </w:r>
          </w:p>
        </w:tc>
        <w:tc>
          <w:tcPr>
            <w:tcW w:w="720" w:type="dxa"/>
            <w:tcBorders>
              <w:top w:val="nil"/>
              <w:left w:val="nil"/>
              <w:bottom w:val="nil"/>
              <w:right w:val="nil"/>
            </w:tcBorders>
            <w:shd w:val="clear" w:color="auto" w:fill="auto"/>
            <w:noWrap/>
            <w:vAlign w:val="bottom"/>
            <w:hideMark/>
          </w:tcPr>
          <w:p w14:paraId="3B297A63" w14:textId="77777777" w:rsidR="00AD1938" w:rsidRPr="00273870" w:rsidRDefault="00AD1938" w:rsidP="004409BD">
            <w:pPr>
              <w:spacing w:after="0" w:line="240" w:lineRule="auto"/>
              <w:rPr>
                <w:rFonts w:ascii="Garamond" w:eastAsia="Times New Roman" w:hAnsi="Garamond" w:cs="Arial"/>
                <w:sz w:val="20"/>
                <w:szCs w:val="20"/>
              </w:rPr>
            </w:pPr>
            <w:r w:rsidRPr="00273870">
              <w:rPr>
                <w:rFonts w:ascii="Garamond" w:hAnsi="Garamond" w:cs="Arial"/>
                <w:sz w:val="20"/>
                <w:szCs w:val="20"/>
              </w:rPr>
              <w:t>0.01</w:t>
            </w:r>
          </w:p>
        </w:tc>
        <w:tc>
          <w:tcPr>
            <w:tcW w:w="1080" w:type="dxa"/>
            <w:gridSpan w:val="2"/>
            <w:tcBorders>
              <w:top w:val="nil"/>
              <w:left w:val="nil"/>
              <w:bottom w:val="nil"/>
              <w:right w:val="nil"/>
            </w:tcBorders>
            <w:shd w:val="clear" w:color="auto" w:fill="auto"/>
            <w:vAlign w:val="bottom"/>
          </w:tcPr>
          <w:p w14:paraId="4148FC7C"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 xml:space="preserve"> 0.076***</w:t>
            </w:r>
          </w:p>
        </w:tc>
        <w:tc>
          <w:tcPr>
            <w:tcW w:w="720" w:type="dxa"/>
            <w:tcBorders>
              <w:top w:val="nil"/>
              <w:left w:val="nil"/>
              <w:bottom w:val="nil"/>
              <w:right w:val="nil"/>
            </w:tcBorders>
            <w:shd w:val="clear" w:color="auto" w:fill="auto"/>
            <w:vAlign w:val="bottom"/>
          </w:tcPr>
          <w:p w14:paraId="280AF6B1"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0.01</w:t>
            </w:r>
          </w:p>
        </w:tc>
        <w:tc>
          <w:tcPr>
            <w:tcW w:w="1080" w:type="dxa"/>
            <w:gridSpan w:val="3"/>
            <w:tcBorders>
              <w:top w:val="nil"/>
              <w:left w:val="nil"/>
              <w:bottom w:val="nil"/>
              <w:right w:val="nil"/>
            </w:tcBorders>
            <w:shd w:val="clear" w:color="auto" w:fill="auto"/>
            <w:vAlign w:val="bottom"/>
          </w:tcPr>
          <w:p w14:paraId="47A6AF61"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-0.087***</w:t>
            </w:r>
          </w:p>
        </w:tc>
        <w:tc>
          <w:tcPr>
            <w:tcW w:w="720" w:type="dxa"/>
            <w:tcBorders>
              <w:top w:val="nil"/>
              <w:left w:val="nil"/>
              <w:bottom w:val="nil"/>
              <w:right w:val="nil"/>
            </w:tcBorders>
            <w:shd w:val="clear" w:color="auto" w:fill="auto"/>
            <w:vAlign w:val="bottom"/>
          </w:tcPr>
          <w:p w14:paraId="60A2F63A"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0.01</w:t>
            </w:r>
          </w:p>
        </w:tc>
        <w:tc>
          <w:tcPr>
            <w:tcW w:w="1134" w:type="dxa"/>
            <w:tcBorders>
              <w:top w:val="nil"/>
              <w:left w:val="nil"/>
              <w:bottom w:val="nil"/>
              <w:right w:val="nil"/>
            </w:tcBorders>
            <w:shd w:val="clear" w:color="auto" w:fill="auto"/>
            <w:vAlign w:val="bottom"/>
          </w:tcPr>
          <w:p w14:paraId="66CCEEAD"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-0.020*</w:t>
            </w:r>
          </w:p>
        </w:tc>
        <w:tc>
          <w:tcPr>
            <w:tcW w:w="803" w:type="dxa"/>
            <w:tcBorders>
              <w:top w:val="nil"/>
              <w:left w:val="nil"/>
              <w:bottom w:val="nil"/>
              <w:right w:val="nil"/>
            </w:tcBorders>
            <w:shd w:val="clear" w:color="auto" w:fill="auto"/>
            <w:vAlign w:val="bottom"/>
          </w:tcPr>
          <w:p w14:paraId="5EED5A5B"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0.01</w:t>
            </w:r>
          </w:p>
        </w:tc>
      </w:tr>
      <w:tr w:rsidR="00273870" w:rsidRPr="00273870" w14:paraId="66DDDC51" w14:textId="77777777" w:rsidTr="00AC411D">
        <w:trPr>
          <w:gridAfter w:val="1"/>
          <w:wAfter w:w="223" w:type="dxa"/>
          <w:trHeight w:val="80"/>
        </w:trPr>
        <w:tc>
          <w:tcPr>
            <w:tcW w:w="3060" w:type="dxa"/>
            <w:tcBorders>
              <w:top w:val="nil"/>
              <w:left w:val="nil"/>
              <w:bottom w:val="single" w:sz="4" w:space="0" w:color="auto"/>
              <w:right w:val="single" w:sz="4" w:space="0" w:color="auto"/>
            </w:tcBorders>
            <w:noWrap/>
            <w:vAlign w:val="bottom"/>
            <w:hideMark/>
          </w:tcPr>
          <w:p w14:paraId="5022EFC3" w14:textId="77777777" w:rsidR="00AD1938" w:rsidRPr="00273870" w:rsidRDefault="00AD1938" w:rsidP="004409BD">
            <w:pPr>
              <w:spacing w:after="0" w:line="240" w:lineRule="auto"/>
              <w:rPr>
                <w:rFonts w:ascii="Garamond" w:eastAsia="Times New Roman" w:hAnsi="Garamond" w:cs="Arial"/>
                <w:sz w:val="20"/>
                <w:szCs w:val="20"/>
              </w:rPr>
            </w:pPr>
            <w:r w:rsidRPr="00273870">
              <w:rPr>
                <w:rFonts w:ascii="Garamond" w:eastAsia="Times New Roman" w:hAnsi="Garamond" w:cs="Arial"/>
                <w:sz w:val="20"/>
                <w:szCs w:val="20"/>
              </w:rPr>
              <w:t xml:space="preserve">District Sant Andreu        </w:t>
            </w:r>
          </w:p>
        </w:tc>
        <w:tc>
          <w:tcPr>
            <w:tcW w:w="1080" w:type="dxa"/>
            <w:gridSpan w:val="2"/>
            <w:tcBorders>
              <w:top w:val="nil"/>
              <w:left w:val="nil"/>
              <w:bottom w:val="single" w:sz="4" w:space="0" w:color="auto"/>
              <w:right w:val="nil"/>
            </w:tcBorders>
            <w:shd w:val="clear" w:color="auto" w:fill="auto"/>
            <w:noWrap/>
            <w:vAlign w:val="bottom"/>
            <w:hideMark/>
          </w:tcPr>
          <w:p w14:paraId="6754FB55" w14:textId="77777777" w:rsidR="00AD1938" w:rsidRPr="00273870" w:rsidRDefault="00AD1938" w:rsidP="004409BD">
            <w:pPr>
              <w:spacing w:after="0" w:line="240" w:lineRule="auto"/>
              <w:rPr>
                <w:rFonts w:ascii="Garamond" w:eastAsia="Times New Roman" w:hAnsi="Garamond" w:cs="Arial"/>
                <w:sz w:val="20"/>
                <w:szCs w:val="20"/>
              </w:rPr>
            </w:pPr>
            <w:r w:rsidRPr="00273870">
              <w:rPr>
                <w:rFonts w:ascii="Garamond" w:hAnsi="Garamond" w:cs="Arial"/>
                <w:sz w:val="20"/>
                <w:szCs w:val="20"/>
              </w:rPr>
              <w:t>-0.248***</w:t>
            </w:r>
          </w:p>
        </w:tc>
        <w:tc>
          <w:tcPr>
            <w:tcW w:w="720" w:type="dxa"/>
            <w:tcBorders>
              <w:top w:val="nil"/>
              <w:left w:val="nil"/>
              <w:bottom w:val="single" w:sz="4" w:space="0" w:color="auto"/>
              <w:right w:val="nil"/>
            </w:tcBorders>
            <w:shd w:val="clear" w:color="auto" w:fill="auto"/>
            <w:noWrap/>
            <w:vAlign w:val="bottom"/>
            <w:hideMark/>
          </w:tcPr>
          <w:p w14:paraId="423AD082" w14:textId="77777777" w:rsidR="00AD1938" w:rsidRPr="00273870" w:rsidRDefault="00AD1938" w:rsidP="004409BD">
            <w:pPr>
              <w:spacing w:after="0" w:line="240" w:lineRule="auto"/>
              <w:rPr>
                <w:rFonts w:ascii="Garamond" w:eastAsia="Times New Roman" w:hAnsi="Garamond" w:cs="Arial"/>
                <w:sz w:val="20"/>
                <w:szCs w:val="20"/>
              </w:rPr>
            </w:pPr>
            <w:r w:rsidRPr="00273870">
              <w:rPr>
                <w:rFonts w:ascii="Garamond" w:hAnsi="Garamond" w:cs="Arial"/>
                <w:sz w:val="20"/>
                <w:szCs w:val="20"/>
              </w:rPr>
              <w:t>0.01</w:t>
            </w:r>
          </w:p>
        </w:tc>
        <w:tc>
          <w:tcPr>
            <w:tcW w:w="1080" w:type="dxa"/>
            <w:gridSpan w:val="2"/>
            <w:tcBorders>
              <w:top w:val="nil"/>
              <w:left w:val="nil"/>
              <w:bottom w:val="single" w:sz="4" w:space="0" w:color="auto"/>
              <w:right w:val="nil"/>
            </w:tcBorders>
            <w:shd w:val="clear" w:color="auto" w:fill="auto"/>
            <w:vAlign w:val="bottom"/>
          </w:tcPr>
          <w:p w14:paraId="655DE2E4"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-0.456***</w:t>
            </w:r>
          </w:p>
        </w:tc>
        <w:tc>
          <w:tcPr>
            <w:tcW w:w="720" w:type="dxa"/>
            <w:tcBorders>
              <w:top w:val="nil"/>
              <w:left w:val="nil"/>
              <w:bottom w:val="single" w:sz="4" w:space="0" w:color="auto"/>
              <w:right w:val="nil"/>
            </w:tcBorders>
            <w:shd w:val="clear" w:color="auto" w:fill="auto"/>
            <w:vAlign w:val="bottom"/>
          </w:tcPr>
          <w:p w14:paraId="5DD63299"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0.01</w:t>
            </w:r>
          </w:p>
        </w:tc>
        <w:tc>
          <w:tcPr>
            <w:tcW w:w="1080" w:type="dxa"/>
            <w:gridSpan w:val="3"/>
            <w:tcBorders>
              <w:top w:val="nil"/>
              <w:left w:val="nil"/>
              <w:bottom w:val="single" w:sz="4" w:space="0" w:color="auto"/>
              <w:right w:val="nil"/>
            </w:tcBorders>
            <w:shd w:val="clear" w:color="auto" w:fill="auto"/>
            <w:vAlign w:val="bottom"/>
          </w:tcPr>
          <w:p w14:paraId="7D5FF564"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-0.091***</w:t>
            </w:r>
          </w:p>
        </w:tc>
        <w:tc>
          <w:tcPr>
            <w:tcW w:w="720" w:type="dxa"/>
            <w:tcBorders>
              <w:top w:val="nil"/>
              <w:left w:val="nil"/>
              <w:bottom w:val="single" w:sz="4" w:space="0" w:color="auto"/>
              <w:right w:val="nil"/>
            </w:tcBorders>
            <w:shd w:val="clear" w:color="auto" w:fill="auto"/>
            <w:vAlign w:val="bottom"/>
          </w:tcPr>
          <w:p w14:paraId="6555E70D"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0.02</w:t>
            </w:r>
          </w:p>
        </w:tc>
        <w:tc>
          <w:tcPr>
            <w:tcW w:w="1134" w:type="dxa"/>
            <w:tcBorders>
              <w:top w:val="nil"/>
              <w:left w:val="nil"/>
              <w:bottom w:val="single" w:sz="4" w:space="0" w:color="auto"/>
              <w:right w:val="nil"/>
            </w:tcBorders>
            <w:shd w:val="clear" w:color="auto" w:fill="auto"/>
            <w:vAlign w:val="bottom"/>
          </w:tcPr>
          <w:p w14:paraId="2B8DC2F4"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-0.214***</w:t>
            </w:r>
          </w:p>
        </w:tc>
        <w:tc>
          <w:tcPr>
            <w:tcW w:w="803" w:type="dxa"/>
            <w:tcBorders>
              <w:top w:val="nil"/>
              <w:left w:val="nil"/>
              <w:bottom w:val="single" w:sz="4" w:space="0" w:color="auto"/>
              <w:right w:val="nil"/>
            </w:tcBorders>
            <w:shd w:val="clear" w:color="auto" w:fill="auto"/>
            <w:vAlign w:val="bottom"/>
          </w:tcPr>
          <w:p w14:paraId="787CCD53"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0.02</w:t>
            </w:r>
          </w:p>
        </w:tc>
      </w:tr>
      <w:tr w:rsidR="00273870" w:rsidRPr="00273870" w14:paraId="424A46E5" w14:textId="77777777" w:rsidTr="00AC411D">
        <w:trPr>
          <w:gridAfter w:val="1"/>
          <w:wAfter w:w="223" w:type="dxa"/>
          <w:trHeight w:val="207"/>
        </w:trPr>
        <w:tc>
          <w:tcPr>
            <w:tcW w:w="3060" w:type="dxa"/>
            <w:tcBorders>
              <w:top w:val="single" w:sz="4" w:space="0" w:color="auto"/>
              <w:left w:val="nil"/>
              <w:bottom w:val="single" w:sz="4" w:space="0" w:color="auto"/>
              <w:right w:val="single" w:sz="4" w:space="0" w:color="auto"/>
            </w:tcBorders>
            <w:noWrap/>
            <w:vAlign w:val="bottom"/>
          </w:tcPr>
          <w:p w14:paraId="6859F04E" w14:textId="77777777" w:rsidR="00AD1938" w:rsidRPr="00273870" w:rsidRDefault="00AD1938" w:rsidP="004409BD">
            <w:pPr>
              <w:spacing w:after="0" w:line="240" w:lineRule="auto"/>
              <w:rPr>
                <w:rFonts w:ascii="Garamond" w:eastAsia="Times New Roman" w:hAnsi="Garamond" w:cs="Arial"/>
                <w:sz w:val="20"/>
                <w:szCs w:val="20"/>
              </w:rPr>
            </w:pPr>
            <w:r w:rsidRPr="00273870">
              <w:rPr>
                <w:rFonts w:ascii="Garamond" w:eastAsia="Times New Roman" w:hAnsi="Garamond" w:cs="Arial"/>
                <w:sz w:val="20"/>
                <w:szCs w:val="20"/>
              </w:rPr>
              <w:t>IMR</w:t>
            </w:r>
          </w:p>
        </w:tc>
        <w:tc>
          <w:tcPr>
            <w:tcW w:w="1080" w:type="dxa"/>
            <w:gridSpan w:val="2"/>
            <w:tcBorders>
              <w:top w:val="single" w:sz="4" w:space="0" w:color="auto"/>
              <w:left w:val="nil"/>
              <w:bottom w:val="single" w:sz="4" w:space="0" w:color="auto"/>
              <w:right w:val="nil"/>
            </w:tcBorders>
            <w:shd w:val="clear" w:color="auto" w:fill="auto"/>
            <w:noWrap/>
            <w:vAlign w:val="bottom"/>
          </w:tcPr>
          <w:p w14:paraId="5D64DB38"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-0.456***</w:t>
            </w:r>
          </w:p>
        </w:tc>
        <w:tc>
          <w:tcPr>
            <w:tcW w:w="720" w:type="dxa"/>
            <w:tcBorders>
              <w:top w:val="single" w:sz="4" w:space="0" w:color="auto"/>
              <w:left w:val="nil"/>
              <w:bottom w:val="single" w:sz="4" w:space="0" w:color="auto"/>
              <w:right w:val="nil"/>
            </w:tcBorders>
            <w:shd w:val="clear" w:color="auto" w:fill="auto"/>
            <w:noWrap/>
            <w:vAlign w:val="bottom"/>
          </w:tcPr>
          <w:p w14:paraId="013AC8FE"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0.09</w:t>
            </w:r>
          </w:p>
        </w:tc>
        <w:tc>
          <w:tcPr>
            <w:tcW w:w="1080" w:type="dxa"/>
            <w:gridSpan w:val="2"/>
            <w:tcBorders>
              <w:top w:val="single" w:sz="4" w:space="0" w:color="auto"/>
              <w:left w:val="nil"/>
              <w:bottom w:val="single" w:sz="4" w:space="0" w:color="auto"/>
              <w:right w:val="nil"/>
            </w:tcBorders>
            <w:shd w:val="clear" w:color="auto" w:fill="auto"/>
            <w:vAlign w:val="bottom"/>
          </w:tcPr>
          <w:p w14:paraId="473D5CFD"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-0.460***</w:t>
            </w:r>
          </w:p>
        </w:tc>
        <w:tc>
          <w:tcPr>
            <w:tcW w:w="720" w:type="dxa"/>
            <w:tcBorders>
              <w:top w:val="single" w:sz="4" w:space="0" w:color="auto"/>
              <w:left w:val="nil"/>
              <w:bottom w:val="single" w:sz="4" w:space="0" w:color="auto"/>
              <w:right w:val="nil"/>
            </w:tcBorders>
            <w:shd w:val="clear" w:color="auto" w:fill="auto"/>
            <w:vAlign w:val="bottom"/>
          </w:tcPr>
          <w:p w14:paraId="18252FE7"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0.09</w:t>
            </w:r>
          </w:p>
        </w:tc>
        <w:tc>
          <w:tcPr>
            <w:tcW w:w="1080" w:type="dxa"/>
            <w:gridSpan w:val="3"/>
            <w:tcBorders>
              <w:top w:val="single" w:sz="4" w:space="0" w:color="auto"/>
              <w:left w:val="nil"/>
              <w:bottom w:val="single" w:sz="4" w:space="0" w:color="auto"/>
              <w:right w:val="nil"/>
            </w:tcBorders>
            <w:shd w:val="clear" w:color="auto" w:fill="auto"/>
            <w:vAlign w:val="bottom"/>
          </w:tcPr>
          <w:p w14:paraId="65AB75A0"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-0.403***</w:t>
            </w:r>
          </w:p>
        </w:tc>
        <w:tc>
          <w:tcPr>
            <w:tcW w:w="720" w:type="dxa"/>
            <w:tcBorders>
              <w:top w:val="single" w:sz="4" w:space="0" w:color="auto"/>
              <w:left w:val="nil"/>
              <w:bottom w:val="single" w:sz="4" w:space="0" w:color="auto"/>
              <w:right w:val="nil"/>
            </w:tcBorders>
            <w:shd w:val="clear" w:color="auto" w:fill="auto"/>
            <w:vAlign w:val="bottom"/>
          </w:tcPr>
          <w:p w14:paraId="7DCC6A9D"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0.09</w:t>
            </w:r>
          </w:p>
        </w:tc>
        <w:tc>
          <w:tcPr>
            <w:tcW w:w="1134" w:type="dxa"/>
            <w:tcBorders>
              <w:top w:val="single" w:sz="4" w:space="0" w:color="auto"/>
              <w:left w:val="nil"/>
              <w:bottom w:val="single" w:sz="4" w:space="0" w:color="auto"/>
              <w:right w:val="nil"/>
            </w:tcBorders>
            <w:shd w:val="clear" w:color="auto" w:fill="auto"/>
            <w:vAlign w:val="bottom"/>
          </w:tcPr>
          <w:p w14:paraId="26231407"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-0.433***</w:t>
            </w:r>
          </w:p>
        </w:tc>
        <w:tc>
          <w:tcPr>
            <w:tcW w:w="803" w:type="dxa"/>
            <w:tcBorders>
              <w:top w:val="single" w:sz="4" w:space="0" w:color="auto"/>
              <w:left w:val="nil"/>
              <w:bottom w:val="single" w:sz="4" w:space="0" w:color="auto"/>
              <w:right w:val="nil"/>
            </w:tcBorders>
            <w:shd w:val="clear" w:color="auto" w:fill="auto"/>
            <w:vAlign w:val="bottom"/>
          </w:tcPr>
          <w:p w14:paraId="2AC42849"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0.08</w:t>
            </w:r>
          </w:p>
        </w:tc>
      </w:tr>
      <w:tr w:rsidR="00273870" w:rsidRPr="00273870" w14:paraId="23A1CD80" w14:textId="77777777" w:rsidTr="00AC411D">
        <w:trPr>
          <w:gridAfter w:val="1"/>
          <w:wAfter w:w="223" w:type="dxa"/>
          <w:trHeight w:val="237"/>
        </w:trPr>
        <w:tc>
          <w:tcPr>
            <w:tcW w:w="3060" w:type="dxa"/>
            <w:tcBorders>
              <w:top w:val="single" w:sz="4" w:space="0" w:color="auto"/>
              <w:right w:val="single" w:sz="4" w:space="0" w:color="auto"/>
            </w:tcBorders>
            <w:noWrap/>
            <w:vAlign w:val="bottom"/>
            <w:hideMark/>
          </w:tcPr>
          <w:p w14:paraId="368E98E2" w14:textId="66C90051" w:rsidR="00AD1938" w:rsidRPr="00273870" w:rsidRDefault="006D6EFB" w:rsidP="006D6EFB">
            <w:pPr>
              <w:spacing w:after="0" w:line="240" w:lineRule="auto"/>
              <w:rPr>
                <w:rFonts w:ascii="Garamond" w:eastAsia="Times New Roman" w:hAnsi="Garamond" w:cs="Arial"/>
                <w:b/>
                <w:bCs/>
                <w:sz w:val="20"/>
                <w:szCs w:val="20"/>
              </w:rPr>
            </w:pPr>
            <w:r w:rsidRPr="00273870">
              <w:rPr>
                <w:rFonts w:ascii="Garamond" w:hAnsi="Garamond" w:cs="Arial"/>
                <w:b/>
                <w:bCs/>
                <w:sz w:val="20"/>
                <w:szCs w:val="20"/>
              </w:rPr>
              <w:t>R-squared</w:t>
            </w:r>
          </w:p>
        </w:tc>
        <w:tc>
          <w:tcPr>
            <w:tcW w:w="1800" w:type="dxa"/>
            <w:gridSpan w:val="3"/>
            <w:tcBorders>
              <w:top w:val="single" w:sz="4" w:space="0" w:color="auto"/>
              <w:left w:val="single" w:sz="4" w:space="0" w:color="auto"/>
            </w:tcBorders>
            <w:noWrap/>
            <w:vAlign w:val="bottom"/>
            <w:hideMark/>
          </w:tcPr>
          <w:p w14:paraId="178BD9D7" w14:textId="77777777" w:rsidR="00AD1938" w:rsidRPr="00273870" w:rsidRDefault="00AD1938" w:rsidP="006D6EFB">
            <w:pPr>
              <w:spacing w:after="0" w:line="240" w:lineRule="auto"/>
              <w:jc w:val="center"/>
              <w:rPr>
                <w:rFonts w:ascii="Garamond" w:eastAsia="Times New Roman" w:hAnsi="Garamond" w:cs="Arial"/>
                <w:b/>
                <w:bCs/>
                <w:sz w:val="20"/>
                <w:szCs w:val="20"/>
              </w:rPr>
            </w:pPr>
            <w:r w:rsidRPr="00273870">
              <w:rPr>
                <w:rFonts w:ascii="Garamond" w:eastAsia="Times New Roman" w:hAnsi="Garamond" w:cs="Arial"/>
                <w:b/>
                <w:bCs/>
                <w:sz w:val="20"/>
                <w:szCs w:val="20"/>
              </w:rPr>
              <w:t>0.846</w:t>
            </w:r>
          </w:p>
          <w:p w14:paraId="6B30C85F" w14:textId="77777777" w:rsidR="00AD1938" w:rsidRPr="00273870" w:rsidRDefault="00AD1938" w:rsidP="006D6EFB">
            <w:pPr>
              <w:spacing w:after="0" w:line="240" w:lineRule="auto"/>
              <w:jc w:val="center"/>
              <w:rPr>
                <w:rFonts w:ascii="Garamond" w:eastAsia="Times New Roman" w:hAnsi="Garamond" w:cs="Arial"/>
                <w:b/>
                <w:bCs/>
                <w:sz w:val="20"/>
                <w:szCs w:val="20"/>
              </w:rPr>
            </w:pPr>
          </w:p>
        </w:tc>
        <w:tc>
          <w:tcPr>
            <w:tcW w:w="1800" w:type="dxa"/>
            <w:gridSpan w:val="3"/>
            <w:tcBorders>
              <w:top w:val="single" w:sz="4" w:space="0" w:color="auto"/>
            </w:tcBorders>
          </w:tcPr>
          <w:p w14:paraId="4983D85A" w14:textId="77777777" w:rsidR="00AD1938" w:rsidRPr="00273870" w:rsidRDefault="00AD1938" w:rsidP="006D6EFB">
            <w:pPr>
              <w:spacing w:after="0"/>
              <w:jc w:val="center"/>
              <w:rPr>
                <w:rFonts w:ascii="Garamond" w:hAnsi="Garamond" w:cs="Arial"/>
                <w:b/>
                <w:bCs/>
                <w:sz w:val="20"/>
                <w:szCs w:val="20"/>
              </w:rPr>
            </w:pPr>
            <w:r w:rsidRPr="00273870">
              <w:rPr>
                <w:rFonts w:ascii="Garamond" w:hAnsi="Garamond" w:cs="Arial"/>
                <w:b/>
                <w:bCs/>
                <w:sz w:val="20"/>
                <w:szCs w:val="20"/>
              </w:rPr>
              <w:t>0.835</w:t>
            </w:r>
          </w:p>
        </w:tc>
        <w:tc>
          <w:tcPr>
            <w:tcW w:w="1800" w:type="dxa"/>
            <w:gridSpan w:val="4"/>
            <w:tcBorders>
              <w:top w:val="single" w:sz="4" w:space="0" w:color="auto"/>
            </w:tcBorders>
          </w:tcPr>
          <w:p w14:paraId="620FC7A4" w14:textId="77777777" w:rsidR="00AD1938" w:rsidRPr="00273870" w:rsidRDefault="00AD1938" w:rsidP="006D6EFB">
            <w:pPr>
              <w:spacing w:after="0"/>
              <w:jc w:val="center"/>
              <w:rPr>
                <w:rFonts w:ascii="Garamond" w:hAnsi="Garamond" w:cs="Arial"/>
                <w:b/>
                <w:bCs/>
                <w:sz w:val="20"/>
                <w:szCs w:val="20"/>
              </w:rPr>
            </w:pPr>
            <w:r w:rsidRPr="00273870">
              <w:rPr>
                <w:rFonts w:ascii="Garamond" w:hAnsi="Garamond" w:cs="Arial"/>
                <w:b/>
                <w:bCs/>
                <w:sz w:val="20"/>
                <w:szCs w:val="20"/>
              </w:rPr>
              <w:t>0.848</w:t>
            </w:r>
          </w:p>
        </w:tc>
        <w:tc>
          <w:tcPr>
            <w:tcW w:w="1937" w:type="dxa"/>
            <w:gridSpan w:val="2"/>
            <w:tcBorders>
              <w:top w:val="single" w:sz="4" w:space="0" w:color="auto"/>
              <w:right w:val="nil"/>
            </w:tcBorders>
            <w:shd w:val="clear" w:color="auto" w:fill="auto"/>
            <w:vAlign w:val="bottom"/>
          </w:tcPr>
          <w:p w14:paraId="126ABB58" w14:textId="77777777" w:rsidR="00AD1938" w:rsidRPr="00273870" w:rsidRDefault="00AD1938" w:rsidP="006D6EFB">
            <w:pPr>
              <w:spacing w:after="0" w:line="240" w:lineRule="auto"/>
              <w:jc w:val="center"/>
              <w:rPr>
                <w:rFonts w:ascii="Garamond" w:hAnsi="Garamond" w:cs="Arial"/>
                <w:b/>
                <w:bCs/>
                <w:sz w:val="20"/>
                <w:szCs w:val="20"/>
              </w:rPr>
            </w:pPr>
            <w:r w:rsidRPr="00273870">
              <w:rPr>
                <w:rFonts w:ascii="Garamond" w:hAnsi="Garamond" w:cs="Arial"/>
                <w:b/>
                <w:bCs/>
                <w:sz w:val="20"/>
                <w:szCs w:val="20"/>
              </w:rPr>
              <w:t>0.869</w:t>
            </w:r>
          </w:p>
        </w:tc>
      </w:tr>
      <w:tr w:rsidR="00273870" w:rsidRPr="00273870" w14:paraId="1727A59A" w14:textId="77777777" w:rsidTr="00AC411D">
        <w:trPr>
          <w:gridAfter w:val="1"/>
          <w:wAfter w:w="223" w:type="dxa"/>
          <w:trHeight w:val="314"/>
        </w:trPr>
        <w:tc>
          <w:tcPr>
            <w:tcW w:w="10397" w:type="dxa"/>
            <w:gridSpan w:val="13"/>
            <w:tcBorders>
              <w:top w:val="single" w:sz="4" w:space="0" w:color="auto"/>
            </w:tcBorders>
            <w:noWrap/>
            <w:vAlign w:val="bottom"/>
            <w:hideMark/>
          </w:tcPr>
          <w:p w14:paraId="115579A0" w14:textId="3A99F767" w:rsidR="00AD1938" w:rsidRPr="00273870" w:rsidRDefault="00AD1938" w:rsidP="004409BD">
            <w:pPr>
              <w:spacing w:after="0" w:line="240" w:lineRule="auto"/>
              <w:rPr>
                <w:rFonts w:ascii="Garamond" w:hAnsi="Garamond" w:cs="Times New Roman"/>
                <w:sz w:val="18"/>
                <w:szCs w:val="18"/>
              </w:rPr>
            </w:pPr>
            <w:r w:rsidRPr="00273870">
              <w:rPr>
                <w:rFonts w:ascii="Garamond" w:hAnsi="Garamond" w:cs="Times New Roman"/>
                <w:sz w:val="18"/>
                <w:szCs w:val="18"/>
              </w:rPr>
              <w:t>Table 1</w:t>
            </w:r>
            <w:r w:rsidR="006D6EFB" w:rsidRPr="00273870">
              <w:rPr>
                <w:rFonts w:ascii="Garamond" w:hAnsi="Garamond" w:cs="Times New Roman"/>
                <w:sz w:val="18"/>
                <w:szCs w:val="18"/>
              </w:rPr>
              <w:t>4</w:t>
            </w:r>
            <w:r w:rsidRPr="00273870">
              <w:rPr>
                <w:rFonts w:ascii="Garamond" w:hAnsi="Garamond" w:cs="Times New Roman"/>
                <w:sz w:val="18"/>
                <w:szCs w:val="18"/>
              </w:rPr>
              <w:t xml:space="preserve"> includes the results for semi-log hedonic priding models of the sample including observations with missing energy label data. The results report both the coefficients (Coef.) and the standard errors (Stderr.) of the variables. *** denotes significance at </w:t>
            </w:r>
            <w:r w:rsidR="00B64F93" w:rsidRPr="00273870">
              <w:rPr>
                <w:rFonts w:ascii="Garamond" w:hAnsi="Garamond" w:cs="Times New Roman"/>
                <w:sz w:val="18"/>
                <w:szCs w:val="18"/>
              </w:rPr>
              <w:t xml:space="preserve">the </w:t>
            </w:r>
            <w:r w:rsidRPr="00273870">
              <w:rPr>
                <w:rFonts w:ascii="Garamond" w:hAnsi="Garamond" w:cs="Times New Roman"/>
                <w:sz w:val="18"/>
                <w:szCs w:val="18"/>
              </w:rPr>
              <w:t>1% level, *** denotes significance at the 5% level, and * denotes significance at the 10% level.</w:t>
            </w:r>
          </w:p>
        </w:tc>
      </w:tr>
    </w:tbl>
    <w:bookmarkEnd w:id="26"/>
    <w:p w14:paraId="4D5488E4" w14:textId="652B1FB9" w:rsidR="0020589C" w:rsidRPr="00273870" w:rsidRDefault="0020589C" w:rsidP="0020589C">
      <w:pPr>
        <w:rPr>
          <w:rFonts w:ascii="Times New Roman" w:hAnsi="Times New Roman" w:cs="Times New Roman"/>
          <w:b/>
          <w:bCs/>
          <w:sz w:val="18"/>
          <w:szCs w:val="18"/>
        </w:rPr>
      </w:pPr>
      <w:r w:rsidRPr="00273870">
        <w:rPr>
          <w:rFonts w:ascii="Times New Roman" w:hAnsi="Times New Roman" w:cs="Times New Roman"/>
          <w:b/>
          <w:bCs/>
          <w:sz w:val="18"/>
          <w:szCs w:val="18"/>
        </w:rPr>
        <w:t xml:space="preserve"> </w:t>
      </w:r>
    </w:p>
    <w:p w14:paraId="072C9679" w14:textId="77777777" w:rsidR="00DF2DC0" w:rsidRPr="00273870" w:rsidRDefault="009A7500" w:rsidP="00DF2DC0">
      <w:pPr>
        <w:pStyle w:val="Heading2"/>
        <w:spacing w:after="240" w:line="360" w:lineRule="auto"/>
        <w:rPr>
          <w:rFonts w:ascii="Garamond" w:hAnsi="Garamond" w:cs="Times New Roman"/>
          <w:b/>
          <w:bCs/>
          <w:color w:val="auto"/>
          <w:sz w:val="28"/>
          <w:szCs w:val="28"/>
        </w:rPr>
      </w:pPr>
      <w:bookmarkStart w:id="27" w:name="_Toc138665576"/>
      <w:r w:rsidRPr="00273870">
        <w:rPr>
          <w:rFonts w:ascii="Garamond" w:hAnsi="Garamond" w:cs="Times New Roman"/>
          <w:b/>
          <w:bCs/>
          <w:color w:val="auto"/>
          <w:sz w:val="28"/>
          <w:szCs w:val="28"/>
        </w:rPr>
        <w:t xml:space="preserve">Section </w:t>
      </w:r>
      <w:r w:rsidR="00C5276C" w:rsidRPr="00273870">
        <w:rPr>
          <w:rFonts w:ascii="Garamond" w:hAnsi="Garamond" w:cs="Times New Roman"/>
          <w:b/>
          <w:bCs/>
          <w:color w:val="auto"/>
          <w:sz w:val="28"/>
          <w:szCs w:val="28"/>
        </w:rPr>
        <w:t>4.2</w:t>
      </w:r>
      <w:r w:rsidRPr="00273870">
        <w:rPr>
          <w:rFonts w:ascii="Garamond" w:hAnsi="Garamond" w:cs="Times New Roman"/>
          <w:b/>
          <w:bCs/>
          <w:color w:val="auto"/>
          <w:sz w:val="28"/>
          <w:szCs w:val="28"/>
        </w:rPr>
        <w:t xml:space="preserve">: </w:t>
      </w:r>
      <w:r w:rsidR="00FB2C41" w:rsidRPr="00273870">
        <w:rPr>
          <w:rFonts w:ascii="Garamond" w:hAnsi="Garamond" w:cs="Times New Roman"/>
          <w:b/>
          <w:bCs/>
          <w:color w:val="auto"/>
          <w:sz w:val="28"/>
          <w:szCs w:val="28"/>
        </w:rPr>
        <w:t xml:space="preserve">Visualization of the Results </w:t>
      </w:r>
      <w:r w:rsidR="002C5CE0" w:rsidRPr="00273870">
        <w:rPr>
          <w:rFonts w:ascii="Garamond" w:hAnsi="Garamond" w:cs="Times New Roman"/>
          <w:b/>
          <w:bCs/>
          <w:color w:val="auto"/>
          <w:sz w:val="28"/>
          <w:szCs w:val="28"/>
        </w:rPr>
        <w:t>by</w:t>
      </w:r>
      <w:r w:rsidR="00FB2C41" w:rsidRPr="00273870">
        <w:rPr>
          <w:rFonts w:ascii="Garamond" w:hAnsi="Garamond" w:cs="Times New Roman"/>
          <w:b/>
          <w:bCs/>
          <w:color w:val="auto"/>
          <w:sz w:val="28"/>
          <w:szCs w:val="28"/>
        </w:rPr>
        <w:t xml:space="preserve"> </w:t>
      </w:r>
      <w:r w:rsidRPr="00273870">
        <w:rPr>
          <w:rFonts w:ascii="Garamond" w:hAnsi="Garamond" w:cs="Times New Roman"/>
          <w:b/>
          <w:bCs/>
          <w:color w:val="auto"/>
          <w:sz w:val="28"/>
          <w:szCs w:val="28"/>
        </w:rPr>
        <w:t>Demonstrative Maps</w:t>
      </w:r>
      <w:bookmarkEnd w:id="27"/>
    </w:p>
    <w:p w14:paraId="3CD597BF" w14:textId="699ED262" w:rsidR="004513A4" w:rsidRPr="00AC411D" w:rsidRDefault="004049A9" w:rsidP="00623FA3">
      <w:pPr>
        <w:pStyle w:val="Heading2"/>
        <w:spacing w:after="240" w:line="360" w:lineRule="auto"/>
        <w:rPr>
          <w:rFonts w:ascii="Garamond" w:hAnsi="Garamond" w:cs="Times New Roman"/>
          <w:color w:val="auto"/>
          <w:sz w:val="24"/>
          <w:szCs w:val="24"/>
        </w:rPr>
      </w:pPr>
      <w:bookmarkStart w:id="28" w:name="_Toc138665577"/>
      <w:r w:rsidRPr="00AC411D">
        <w:rPr>
          <w:rFonts w:ascii="Garamond" w:hAnsi="Garamond" w:cs="Times New Roman"/>
          <w:color w:val="auto"/>
          <w:sz w:val="24"/>
          <w:szCs w:val="24"/>
        </w:rPr>
        <w:t xml:space="preserve">Section 4.2 discusses the results of the pricing models that are visualized in the </w:t>
      </w:r>
      <w:r w:rsidR="00A50FE4" w:rsidRPr="00AC411D">
        <w:rPr>
          <w:rFonts w:ascii="Garamond" w:hAnsi="Garamond" w:cs="Times New Roman"/>
          <w:color w:val="auto"/>
          <w:sz w:val="24"/>
          <w:szCs w:val="24"/>
        </w:rPr>
        <w:t>demonstrative</w:t>
      </w:r>
      <w:r w:rsidRPr="00AC411D">
        <w:rPr>
          <w:rFonts w:ascii="Garamond" w:hAnsi="Garamond" w:cs="Times New Roman"/>
          <w:color w:val="auto"/>
          <w:sz w:val="24"/>
          <w:szCs w:val="24"/>
        </w:rPr>
        <w:t xml:space="preserve"> maps. Section 4.2.1 discusses the results that are visualized in demonstrative map 1. Section 4.2.2 discusses the results that are visualized in demonstrative map 2.</w:t>
      </w:r>
      <w:r w:rsidR="00A50FE4" w:rsidRPr="00AC411D">
        <w:rPr>
          <w:rFonts w:ascii="Garamond" w:hAnsi="Garamond" w:cs="Times New Roman"/>
          <w:color w:val="auto"/>
          <w:sz w:val="24"/>
          <w:szCs w:val="24"/>
        </w:rPr>
        <w:t xml:space="preserve"> The code to construct and the demonstrative maps </w:t>
      </w:r>
      <w:r w:rsidR="00B64F93" w:rsidRPr="00AC411D">
        <w:rPr>
          <w:rFonts w:ascii="Garamond" w:hAnsi="Garamond" w:cs="Times New Roman"/>
          <w:color w:val="auto"/>
          <w:sz w:val="24"/>
          <w:szCs w:val="24"/>
        </w:rPr>
        <w:t>are</w:t>
      </w:r>
      <w:r w:rsidR="004513A4" w:rsidRPr="00AC411D">
        <w:rPr>
          <w:rFonts w:ascii="Garamond" w:hAnsi="Garamond" w:cs="Times New Roman"/>
          <w:color w:val="auto"/>
          <w:sz w:val="24"/>
          <w:szCs w:val="24"/>
        </w:rPr>
        <w:t xml:space="preserve"> shared</w:t>
      </w:r>
      <w:r w:rsidR="00A50FE4" w:rsidRPr="00AC411D">
        <w:rPr>
          <w:rFonts w:ascii="Garamond" w:hAnsi="Garamond" w:cs="Times New Roman"/>
          <w:color w:val="auto"/>
          <w:sz w:val="24"/>
          <w:szCs w:val="24"/>
        </w:rPr>
        <w:t xml:space="preserve"> on GitHub</w:t>
      </w:r>
      <w:r w:rsidR="0039188C" w:rsidRPr="00AC411D">
        <w:rPr>
          <w:rStyle w:val="FootnoteReference"/>
          <w:rFonts w:ascii="Garamond" w:hAnsi="Garamond" w:cs="Times New Roman"/>
          <w:color w:val="auto"/>
          <w:sz w:val="24"/>
          <w:szCs w:val="24"/>
        </w:rPr>
        <w:footnoteReference w:id="8"/>
      </w:r>
      <w:r w:rsidR="00A50FE4" w:rsidRPr="00AC411D">
        <w:rPr>
          <w:rFonts w:ascii="Garamond" w:hAnsi="Garamond" w:cs="Times New Roman"/>
          <w:color w:val="auto"/>
          <w:sz w:val="24"/>
          <w:szCs w:val="24"/>
        </w:rPr>
        <w:t>.</w:t>
      </w:r>
      <w:bookmarkEnd w:id="28"/>
    </w:p>
    <w:p w14:paraId="52111BD7" w14:textId="0A28A3B6" w:rsidR="002B2196" w:rsidRPr="00273870" w:rsidRDefault="00C5276C" w:rsidP="00DF2DC0">
      <w:pPr>
        <w:pStyle w:val="Heading3"/>
        <w:spacing w:after="240" w:line="360" w:lineRule="auto"/>
        <w:rPr>
          <w:rFonts w:ascii="Garamond" w:hAnsi="Garamond" w:cs="Times New Roman"/>
          <w:i/>
          <w:iCs/>
          <w:color w:val="auto"/>
        </w:rPr>
      </w:pPr>
      <w:bookmarkStart w:id="29" w:name="_Toc138665578"/>
      <w:r w:rsidRPr="00273870">
        <w:rPr>
          <w:rFonts w:ascii="Garamond" w:hAnsi="Garamond" w:cs="Times New Roman"/>
          <w:b/>
          <w:bCs/>
          <w:color w:val="auto"/>
        </w:rPr>
        <w:t xml:space="preserve">Section 4.2.1: Demonstrative </w:t>
      </w:r>
      <w:r w:rsidR="00FF76D6" w:rsidRPr="00273870">
        <w:rPr>
          <w:rFonts w:ascii="Garamond" w:hAnsi="Garamond" w:cs="Times New Roman"/>
          <w:b/>
          <w:bCs/>
          <w:color w:val="auto"/>
        </w:rPr>
        <w:t>M</w:t>
      </w:r>
      <w:r w:rsidR="002F10F7" w:rsidRPr="00273870">
        <w:rPr>
          <w:rFonts w:ascii="Garamond" w:hAnsi="Garamond" w:cs="Times New Roman"/>
          <w:b/>
          <w:bCs/>
          <w:color w:val="auto"/>
        </w:rPr>
        <w:t>ap 1</w:t>
      </w:r>
      <w:bookmarkEnd w:id="29"/>
      <w:r w:rsidR="002F10F7" w:rsidRPr="00273870">
        <w:rPr>
          <w:rFonts w:ascii="Garamond" w:hAnsi="Garamond" w:cs="Times New Roman"/>
          <w:i/>
          <w:iCs/>
          <w:color w:val="auto"/>
        </w:rPr>
        <w:t xml:space="preserve"> </w:t>
      </w:r>
    </w:p>
    <w:p w14:paraId="1408903C" w14:textId="70AC0528" w:rsidR="002F10F7" w:rsidRDefault="006177FD" w:rsidP="00DF2DC0">
      <w:pPr>
        <w:pStyle w:val="Heading3"/>
        <w:spacing w:after="240" w:line="360" w:lineRule="auto"/>
        <w:rPr>
          <w:rFonts w:ascii="Garamond" w:hAnsi="Garamond" w:cs="Times New Roman"/>
          <w:color w:val="auto"/>
          <w:sz w:val="18"/>
          <w:szCs w:val="18"/>
          <w:u w:val="single"/>
        </w:rPr>
      </w:pPr>
      <w:bookmarkStart w:id="30" w:name="_Toc138665579"/>
      <w:r w:rsidRPr="00273870">
        <w:rPr>
          <w:rFonts w:ascii="Garamond" w:hAnsi="Garamond" w:cs="Times New Roman"/>
          <w:b/>
          <w:bCs/>
          <w:i/>
          <w:iCs/>
          <w:color w:val="auto"/>
          <w:sz w:val="20"/>
          <w:szCs w:val="20"/>
          <w:u w:val="single"/>
        </w:rPr>
        <w:t xml:space="preserve">Note: </w:t>
      </w:r>
      <w:r w:rsidRPr="00273870">
        <w:rPr>
          <w:rFonts w:ascii="Garamond" w:hAnsi="Garamond" w:cs="Times New Roman"/>
          <w:color w:val="auto"/>
          <w:sz w:val="20"/>
          <w:szCs w:val="20"/>
          <w:u w:val="single"/>
        </w:rPr>
        <w:t xml:space="preserve">It is recommendable when reading the discussions of the visualizations of the map to open the map, which </w:t>
      </w:r>
      <w:r w:rsidR="004513A4" w:rsidRPr="00273870">
        <w:rPr>
          <w:rFonts w:ascii="Garamond" w:hAnsi="Garamond" w:cs="Times New Roman"/>
          <w:color w:val="auto"/>
          <w:sz w:val="20"/>
          <w:szCs w:val="20"/>
          <w:u w:val="single"/>
        </w:rPr>
        <w:t xml:space="preserve">is shared on </w:t>
      </w:r>
      <w:r w:rsidRPr="00273870">
        <w:rPr>
          <w:rFonts w:ascii="Garamond" w:hAnsi="Garamond" w:cs="Times New Roman"/>
          <w:color w:val="auto"/>
          <w:sz w:val="20"/>
          <w:szCs w:val="20"/>
          <w:u w:val="single"/>
        </w:rPr>
        <w:t>GitHub</w:t>
      </w:r>
      <w:r w:rsidR="002B2196" w:rsidRPr="00273870">
        <w:rPr>
          <w:rFonts w:ascii="Garamond" w:hAnsi="Garamond" w:cs="Times New Roman"/>
          <w:color w:val="auto"/>
          <w:sz w:val="20"/>
          <w:szCs w:val="20"/>
          <w:u w:val="single"/>
        </w:rPr>
        <w:t>:</w:t>
      </w:r>
      <w:r w:rsidRPr="00273870">
        <w:rPr>
          <w:rFonts w:ascii="Garamond" w:hAnsi="Garamond" w:cs="Times New Roman"/>
          <w:color w:val="auto"/>
          <w:sz w:val="20"/>
          <w:szCs w:val="20"/>
          <w:u w:val="single"/>
        </w:rPr>
        <w:t xml:space="preserve"> </w:t>
      </w:r>
      <w:bookmarkEnd w:id="30"/>
      <w:r w:rsidR="00D320D5">
        <w:rPr>
          <w:rFonts w:ascii="Garamond" w:hAnsi="Garamond" w:cs="Times New Roman"/>
          <w:color w:val="auto"/>
          <w:sz w:val="18"/>
          <w:szCs w:val="18"/>
          <w:u w:val="single"/>
        </w:rPr>
        <w:fldChar w:fldCharType="begin"/>
      </w:r>
      <w:r w:rsidR="00D320D5">
        <w:rPr>
          <w:rFonts w:ascii="Garamond" w:hAnsi="Garamond" w:cs="Times New Roman"/>
          <w:color w:val="auto"/>
          <w:sz w:val="18"/>
          <w:szCs w:val="18"/>
          <w:u w:val="single"/>
        </w:rPr>
        <w:instrText xml:space="preserve"> HYPERLINK "</w:instrText>
      </w:r>
      <w:r w:rsidR="00D320D5" w:rsidRPr="00D320D5">
        <w:rPr>
          <w:rFonts w:ascii="Garamond" w:hAnsi="Garamond" w:cs="Times New Roman"/>
          <w:color w:val="auto"/>
          <w:sz w:val="18"/>
          <w:szCs w:val="18"/>
          <w:u w:val="single"/>
        </w:rPr>
        <w:instrText>https://github.com/NielsUPF/Thesis-MIIS-The-Price-Impact-of-Sustainability-on-Housing-Prices-in-Barcelona/blob/main/Demonstrative%20Maps/Demonstrative_map_1_sample_including_observation_with_missing_energy_label_data.html</w:instrText>
      </w:r>
      <w:r w:rsidR="00D320D5">
        <w:rPr>
          <w:rFonts w:ascii="Garamond" w:hAnsi="Garamond" w:cs="Times New Roman"/>
          <w:color w:val="auto"/>
          <w:sz w:val="18"/>
          <w:szCs w:val="18"/>
          <w:u w:val="single"/>
        </w:rPr>
        <w:instrText xml:space="preserve">" </w:instrText>
      </w:r>
      <w:r w:rsidR="00D320D5">
        <w:rPr>
          <w:rFonts w:ascii="Garamond" w:hAnsi="Garamond" w:cs="Times New Roman"/>
          <w:color w:val="auto"/>
          <w:sz w:val="18"/>
          <w:szCs w:val="18"/>
          <w:u w:val="single"/>
        </w:rPr>
        <w:fldChar w:fldCharType="separate"/>
      </w:r>
      <w:r w:rsidR="00D320D5" w:rsidRPr="00A24B6E">
        <w:rPr>
          <w:rStyle w:val="Hyperlink"/>
          <w:rFonts w:ascii="Garamond" w:hAnsi="Garamond" w:cs="Times New Roman"/>
          <w:sz w:val="18"/>
          <w:szCs w:val="18"/>
        </w:rPr>
        <w:t>https://github.com/NielsUPF/Thesis-MIIS-The-Price-Impact-of-Sustainability-on-Housing-Prices-in-Barcelona/blob/main/Demonstrative%20Maps/Demonstrative_map_1_sample_including_observation_with_missing_energy_label_data.html</w:t>
      </w:r>
      <w:r w:rsidR="00D320D5">
        <w:rPr>
          <w:rFonts w:ascii="Garamond" w:hAnsi="Garamond" w:cs="Times New Roman"/>
          <w:color w:val="auto"/>
          <w:sz w:val="18"/>
          <w:szCs w:val="18"/>
          <w:u w:val="single"/>
        </w:rPr>
        <w:fldChar w:fldCharType="end"/>
      </w:r>
    </w:p>
    <w:p w14:paraId="4E7D9249" w14:textId="77777777" w:rsidR="00AC411D" w:rsidRDefault="004049A9" w:rsidP="00DF2DC0">
      <w:pPr>
        <w:spacing w:line="360" w:lineRule="auto"/>
        <w:jc w:val="both"/>
        <w:rPr>
          <w:rFonts w:ascii="Garamond" w:hAnsi="Garamond" w:cs="Times New Roman"/>
          <w:sz w:val="24"/>
          <w:szCs w:val="24"/>
        </w:rPr>
      </w:pPr>
      <w:r w:rsidRPr="00AC411D">
        <w:rPr>
          <w:rFonts w:ascii="Garamond" w:hAnsi="Garamond" w:cs="Times New Roman"/>
          <w:sz w:val="24"/>
          <w:szCs w:val="24"/>
        </w:rPr>
        <w:t>Demonstrative map 1</w:t>
      </w:r>
      <w:r w:rsidR="002F10F7" w:rsidRPr="00AC411D">
        <w:rPr>
          <w:rFonts w:ascii="Garamond" w:hAnsi="Garamond" w:cs="Times New Roman"/>
          <w:sz w:val="24"/>
          <w:szCs w:val="24"/>
        </w:rPr>
        <w:t>,</w:t>
      </w:r>
      <w:r w:rsidRPr="00AC411D">
        <w:rPr>
          <w:rFonts w:ascii="Garamond" w:hAnsi="Garamond" w:cs="Times New Roman"/>
          <w:sz w:val="24"/>
          <w:szCs w:val="24"/>
        </w:rPr>
        <w:t xml:space="preserve"> of which a screenshot i</w:t>
      </w:r>
      <w:r w:rsidR="00EB34DE" w:rsidRPr="00AC411D">
        <w:rPr>
          <w:rFonts w:ascii="Garamond" w:hAnsi="Garamond" w:cs="Times New Roman"/>
          <w:sz w:val="24"/>
          <w:szCs w:val="24"/>
        </w:rPr>
        <w:t>s</w:t>
      </w:r>
      <w:r w:rsidRPr="00AC411D">
        <w:rPr>
          <w:rFonts w:ascii="Garamond" w:hAnsi="Garamond" w:cs="Times New Roman"/>
          <w:sz w:val="24"/>
          <w:szCs w:val="24"/>
        </w:rPr>
        <w:t xml:space="preserve"> shown in figur</w:t>
      </w:r>
      <w:r w:rsidR="00A50FE4" w:rsidRPr="00AC411D">
        <w:rPr>
          <w:rFonts w:ascii="Garamond" w:hAnsi="Garamond" w:cs="Times New Roman"/>
          <w:sz w:val="24"/>
          <w:szCs w:val="24"/>
        </w:rPr>
        <w:t>e 5</w:t>
      </w:r>
      <w:r w:rsidR="00623FA3" w:rsidRPr="00AC411D">
        <w:rPr>
          <w:rFonts w:ascii="Garamond" w:hAnsi="Garamond" w:cs="Times New Roman"/>
          <w:sz w:val="24"/>
          <w:szCs w:val="24"/>
        </w:rPr>
        <w:t xml:space="preserve">, </w:t>
      </w:r>
      <w:r w:rsidRPr="00AC411D">
        <w:rPr>
          <w:rFonts w:ascii="Garamond" w:hAnsi="Garamond" w:cs="Times New Roman"/>
          <w:sz w:val="24"/>
          <w:szCs w:val="24"/>
        </w:rPr>
        <w:t xml:space="preserve">includes </w:t>
      </w:r>
      <w:r w:rsidR="002903CF" w:rsidRPr="00AC411D">
        <w:rPr>
          <w:rFonts w:ascii="Garamond" w:hAnsi="Garamond" w:cs="Times New Roman"/>
          <w:sz w:val="24"/>
          <w:szCs w:val="24"/>
        </w:rPr>
        <w:t xml:space="preserve">68 </w:t>
      </w:r>
      <w:r w:rsidR="002F10F7" w:rsidRPr="00AC411D">
        <w:rPr>
          <w:rFonts w:ascii="Garamond" w:hAnsi="Garamond" w:cs="Times New Roman"/>
          <w:sz w:val="24"/>
          <w:szCs w:val="24"/>
        </w:rPr>
        <w:t>clusters</w:t>
      </w:r>
      <w:r w:rsidRPr="00AC411D">
        <w:rPr>
          <w:rFonts w:ascii="Garamond" w:hAnsi="Garamond" w:cs="Times New Roman"/>
          <w:sz w:val="24"/>
          <w:szCs w:val="24"/>
        </w:rPr>
        <w:t xml:space="preserve"> </w:t>
      </w:r>
      <w:r w:rsidR="000D367B" w:rsidRPr="00AC411D">
        <w:rPr>
          <w:rFonts w:ascii="Garamond" w:hAnsi="Garamond" w:cs="Times New Roman"/>
          <w:sz w:val="24"/>
          <w:szCs w:val="24"/>
        </w:rPr>
        <w:t>as displayed on</w:t>
      </w:r>
      <w:r w:rsidR="002903CF" w:rsidRPr="00AC411D">
        <w:rPr>
          <w:rFonts w:ascii="Garamond" w:hAnsi="Garamond" w:cs="Times New Roman"/>
          <w:sz w:val="24"/>
          <w:szCs w:val="24"/>
        </w:rPr>
        <w:t xml:space="preserve"> Idealista</w:t>
      </w:r>
      <w:r w:rsidR="00623FA3" w:rsidRPr="00AC411D">
        <w:rPr>
          <w:rFonts w:ascii="Garamond" w:hAnsi="Garamond" w:cs="Times New Roman"/>
          <w:sz w:val="24"/>
          <w:szCs w:val="24"/>
        </w:rPr>
        <w:t xml:space="preserve"> for Barcelona</w:t>
      </w:r>
      <w:r w:rsidR="002903CF" w:rsidRPr="00AC411D">
        <w:rPr>
          <w:rFonts w:ascii="Garamond" w:hAnsi="Garamond" w:cs="Times New Roman"/>
          <w:sz w:val="24"/>
          <w:szCs w:val="24"/>
        </w:rPr>
        <w:t>.</w:t>
      </w:r>
      <w:r w:rsidR="002F10F7" w:rsidRPr="00AC411D">
        <w:rPr>
          <w:rFonts w:ascii="Garamond" w:hAnsi="Garamond" w:cs="Times New Roman"/>
          <w:sz w:val="24"/>
          <w:szCs w:val="24"/>
        </w:rPr>
        <w:t xml:space="preserve"> </w:t>
      </w:r>
      <w:r w:rsidR="002903CF" w:rsidRPr="00AC411D">
        <w:rPr>
          <w:rFonts w:ascii="Garamond" w:hAnsi="Garamond" w:cs="Times New Roman"/>
          <w:sz w:val="24"/>
          <w:szCs w:val="24"/>
        </w:rPr>
        <w:t>A</w:t>
      </w:r>
      <w:r w:rsidR="002F10F7" w:rsidRPr="00AC411D">
        <w:rPr>
          <w:rFonts w:ascii="Garamond" w:hAnsi="Garamond" w:cs="Times New Roman"/>
          <w:sz w:val="24"/>
          <w:szCs w:val="24"/>
        </w:rPr>
        <w:t xml:space="preserve">ll the sustainable predictors as specified in model 7 </w:t>
      </w:r>
      <w:r w:rsidR="002903CF" w:rsidRPr="00AC411D">
        <w:rPr>
          <w:rFonts w:ascii="Garamond" w:hAnsi="Garamond" w:cs="Times New Roman"/>
          <w:sz w:val="24"/>
          <w:szCs w:val="24"/>
        </w:rPr>
        <w:t xml:space="preserve">are used </w:t>
      </w:r>
      <w:r w:rsidR="002F10F7" w:rsidRPr="00AC411D">
        <w:rPr>
          <w:rFonts w:ascii="Garamond" w:hAnsi="Garamond" w:cs="Times New Roman"/>
          <w:sz w:val="24"/>
          <w:szCs w:val="24"/>
        </w:rPr>
        <w:t>to color the map</w:t>
      </w:r>
      <w:r w:rsidR="00610BD3" w:rsidRPr="00AC411D">
        <w:rPr>
          <w:rFonts w:ascii="Garamond" w:hAnsi="Garamond" w:cs="Times New Roman"/>
          <w:sz w:val="24"/>
          <w:szCs w:val="24"/>
        </w:rPr>
        <w:t xml:space="preserve"> </w:t>
      </w:r>
      <w:r w:rsidR="002903CF" w:rsidRPr="00AC411D">
        <w:rPr>
          <w:rFonts w:ascii="Garamond" w:hAnsi="Garamond" w:cs="Times New Roman"/>
          <w:sz w:val="24"/>
          <w:szCs w:val="24"/>
        </w:rPr>
        <w:t>for</w:t>
      </w:r>
      <w:r w:rsidR="00610BD3" w:rsidRPr="00AC411D">
        <w:rPr>
          <w:rFonts w:ascii="Garamond" w:hAnsi="Garamond" w:cs="Times New Roman"/>
          <w:sz w:val="24"/>
          <w:szCs w:val="24"/>
        </w:rPr>
        <w:t xml:space="preserve"> the sample including the observations with missing energy label data. </w:t>
      </w:r>
    </w:p>
    <w:p w14:paraId="5DE27291" w14:textId="1C06DDF4" w:rsidR="002F10F7" w:rsidRPr="00273870" w:rsidRDefault="00610BD3" w:rsidP="00DF2DC0">
      <w:pPr>
        <w:spacing w:line="360" w:lineRule="auto"/>
        <w:jc w:val="both"/>
        <w:rPr>
          <w:rFonts w:ascii="Garamond" w:hAnsi="Garamond" w:cs="Times New Roman"/>
          <w:sz w:val="24"/>
          <w:szCs w:val="24"/>
        </w:rPr>
      </w:pPr>
      <w:r w:rsidRPr="00AC411D">
        <w:rPr>
          <w:rFonts w:ascii="Garamond" w:hAnsi="Garamond" w:cs="Times New Roman"/>
          <w:sz w:val="24"/>
          <w:szCs w:val="24"/>
        </w:rPr>
        <w:t>The d</w:t>
      </w:r>
      <w:r w:rsidR="004049A9" w:rsidRPr="00AC411D">
        <w:rPr>
          <w:rFonts w:ascii="Garamond" w:hAnsi="Garamond" w:cs="Times New Roman"/>
          <w:sz w:val="24"/>
          <w:szCs w:val="24"/>
        </w:rPr>
        <w:t xml:space="preserve">emonstrative map </w:t>
      </w:r>
      <w:r w:rsidR="002F10F7" w:rsidRPr="00AC411D">
        <w:rPr>
          <w:rFonts w:ascii="Garamond" w:hAnsi="Garamond" w:cs="Times New Roman"/>
          <w:sz w:val="24"/>
          <w:szCs w:val="24"/>
        </w:rPr>
        <w:t xml:space="preserve">shows that the cluster of houses with the 10% lowest </w:t>
      </w:r>
      <w:r w:rsidR="008747A6" w:rsidRPr="00AC411D">
        <w:rPr>
          <w:rFonts w:ascii="Garamond" w:hAnsi="Garamond" w:cs="Times New Roman"/>
          <w:sz w:val="24"/>
          <w:szCs w:val="24"/>
        </w:rPr>
        <w:t>total</w:t>
      </w:r>
      <w:r w:rsidR="002F10F7" w:rsidRPr="00AC411D">
        <w:rPr>
          <w:rFonts w:ascii="Garamond" w:hAnsi="Garamond" w:cs="Times New Roman"/>
          <w:sz w:val="24"/>
          <w:szCs w:val="24"/>
        </w:rPr>
        <w:t xml:space="preserve"> sustainable price</w:t>
      </w:r>
      <w:r w:rsidR="002F10F7" w:rsidRPr="00273870">
        <w:rPr>
          <w:rFonts w:ascii="Garamond" w:hAnsi="Garamond" w:cs="Times New Roman"/>
          <w:sz w:val="24"/>
          <w:szCs w:val="24"/>
        </w:rPr>
        <w:t xml:space="preserve"> impact by the predictors used in model 7 </w:t>
      </w:r>
      <w:r w:rsidR="00594EF3" w:rsidRPr="00273870">
        <w:rPr>
          <w:rFonts w:ascii="Garamond" w:hAnsi="Garamond" w:cs="Times New Roman"/>
          <w:sz w:val="24"/>
          <w:szCs w:val="24"/>
        </w:rPr>
        <w:t>is</w:t>
      </w:r>
      <w:r w:rsidR="002F10F7" w:rsidRPr="00273870">
        <w:rPr>
          <w:rFonts w:ascii="Garamond" w:hAnsi="Garamond" w:cs="Times New Roman"/>
          <w:sz w:val="24"/>
          <w:szCs w:val="24"/>
        </w:rPr>
        <w:t xml:space="preserve"> located in the districts: Nou Barris, </w:t>
      </w:r>
      <w:r w:rsidR="009A4708" w:rsidRPr="00273870">
        <w:rPr>
          <w:rFonts w:ascii="Garamond" w:hAnsi="Garamond" w:cs="Times New Roman"/>
          <w:sz w:val="24"/>
          <w:szCs w:val="24"/>
        </w:rPr>
        <w:t>Horta Guinardo</w:t>
      </w:r>
      <w:r w:rsidR="002F10F7" w:rsidRPr="00273870">
        <w:rPr>
          <w:rFonts w:ascii="Garamond" w:hAnsi="Garamond" w:cs="Times New Roman"/>
          <w:sz w:val="24"/>
          <w:szCs w:val="24"/>
        </w:rPr>
        <w:t>, and Sants Montuic. The 10% clusters of houses with the highest sustainable price impact are located in the districts: Eixample</w:t>
      </w:r>
      <w:r w:rsidR="002903CF" w:rsidRPr="00273870">
        <w:rPr>
          <w:rFonts w:ascii="Garamond" w:hAnsi="Garamond" w:cs="Times New Roman"/>
          <w:sz w:val="24"/>
          <w:szCs w:val="24"/>
        </w:rPr>
        <w:t xml:space="preserve">, </w:t>
      </w:r>
      <w:r w:rsidR="002F10F7" w:rsidRPr="00273870">
        <w:rPr>
          <w:rFonts w:ascii="Garamond" w:hAnsi="Garamond" w:cs="Times New Roman"/>
          <w:sz w:val="24"/>
          <w:szCs w:val="24"/>
        </w:rPr>
        <w:t>Ciutat Vella</w:t>
      </w:r>
      <w:r w:rsidR="002903CF" w:rsidRPr="00273870">
        <w:rPr>
          <w:rFonts w:ascii="Garamond" w:hAnsi="Garamond" w:cs="Times New Roman"/>
          <w:sz w:val="24"/>
          <w:szCs w:val="24"/>
        </w:rPr>
        <w:t>, Sarrià Sant Gervasi, and Les Corts</w:t>
      </w:r>
      <w:r w:rsidR="002F10F7" w:rsidRPr="00273870">
        <w:rPr>
          <w:rFonts w:ascii="Garamond" w:hAnsi="Garamond" w:cs="Times New Roman"/>
          <w:sz w:val="24"/>
          <w:szCs w:val="24"/>
        </w:rPr>
        <w:t xml:space="preserve">. </w:t>
      </w:r>
      <w:r w:rsidR="00100CA1">
        <w:rPr>
          <w:rFonts w:ascii="Garamond" w:hAnsi="Garamond" w:cs="Times New Roman"/>
          <w:sz w:val="24"/>
          <w:szCs w:val="24"/>
        </w:rPr>
        <w:t xml:space="preserve">An index for </w:t>
      </w:r>
      <w:r w:rsidR="00100CA1">
        <w:rPr>
          <w:rFonts w:ascii="Garamond" w:hAnsi="Garamond" w:cs="Times New Roman"/>
          <w:sz w:val="24"/>
          <w:szCs w:val="24"/>
        </w:rPr>
        <w:lastRenderedPageBreak/>
        <w:t>the specific names of the subdistricts, displayed by the number of the colored subdistrict is included in table 16 in the appendix.</w:t>
      </w:r>
    </w:p>
    <w:p w14:paraId="01635398" w14:textId="0662A805" w:rsidR="00E961F9" w:rsidRPr="00273870" w:rsidRDefault="004049A9" w:rsidP="00DF2DC0">
      <w:pPr>
        <w:spacing w:line="360" w:lineRule="auto"/>
        <w:jc w:val="both"/>
        <w:rPr>
          <w:rFonts w:ascii="Garamond" w:hAnsi="Garamond" w:cs="Times New Roman"/>
          <w:sz w:val="24"/>
          <w:szCs w:val="24"/>
        </w:rPr>
      </w:pPr>
      <w:r w:rsidRPr="00273870">
        <w:rPr>
          <w:rFonts w:ascii="Garamond" w:hAnsi="Garamond" w:cs="Times New Roman"/>
          <w:sz w:val="24"/>
          <w:szCs w:val="24"/>
        </w:rPr>
        <w:t>Interaction with demonstrative map</w:t>
      </w:r>
      <w:r w:rsidR="00E961F9" w:rsidRPr="00273870">
        <w:rPr>
          <w:rFonts w:ascii="Garamond" w:hAnsi="Garamond" w:cs="Times New Roman"/>
          <w:sz w:val="24"/>
          <w:szCs w:val="24"/>
        </w:rPr>
        <w:t xml:space="preserve"> 1</w:t>
      </w:r>
      <w:r w:rsidR="002F10F7" w:rsidRPr="00273870">
        <w:rPr>
          <w:rFonts w:ascii="Garamond" w:hAnsi="Garamond" w:cs="Times New Roman"/>
          <w:sz w:val="24"/>
          <w:szCs w:val="24"/>
        </w:rPr>
        <w:t xml:space="preserve"> show</w:t>
      </w:r>
      <w:r w:rsidR="00594EF3" w:rsidRPr="00273870">
        <w:rPr>
          <w:rFonts w:ascii="Garamond" w:hAnsi="Garamond" w:cs="Times New Roman"/>
          <w:sz w:val="24"/>
          <w:szCs w:val="24"/>
        </w:rPr>
        <w:t>s</w:t>
      </w:r>
      <w:r w:rsidR="002F10F7" w:rsidRPr="00273870">
        <w:rPr>
          <w:rFonts w:ascii="Garamond" w:hAnsi="Garamond" w:cs="Times New Roman"/>
          <w:sz w:val="24"/>
          <w:szCs w:val="24"/>
        </w:rPr>
        <w:t xml:space="preserve"> </w:t>
      </w:r>
      <w:r w:rsidRPr="00273870">
        <w:rPr>
          <w:rFonts w:ascii="Garamond" w:hAnsi="Garamond" w:cs="Times New Roman"/>
          <w:sz w:val="24"/>
          <w:szCs w:val="24"/>
        </w:rPr>
        <w:t>that the</w:t>
      </w:r>
      <w:r w:rsidR="002F10F7" w:rsidRPr="00273870">
        <w:rPr>
          <w:rFonts w:ascii="Garamond" w:hAnsi="Garamond" w:cs="Times New Roman"/>
          <w:sz w:val="24"/>
          <w:szCs w:val="24"/>
        </w:rPr>
        <w:t xml:space="preserve"> low sustainable score</w:t>
      </w:r>
      <w:r w:rsidRPr="00273870">
        <w:rPr>
          <w:rFonts w:ascii="Garamond" w:hAnsi="Garamond" w:cs="Times New Roman"/>
          <w:sz w:val="24"/>
          <w:szCs w:val="24"/>
        </w:rPr>
        <w:t xml:space="preserve"> for the houses with 10% lowest</w:t>
      </w:r>
      <w:r w:rsidR="002903CF" w:rsidRPr="00273870">
        <w:rPr>
          <w:rFonts w:ascii="Garamond" w:hAnsi="Garamond" w:cs="Times New Roman"/>
          <w:sz w:val="24"/>
          <w:szCs w:val="24"/>
        </w:rPr>
        <w:t xml:space="preserve"> total</w:t>
      </w:r>
      <w:r w:rsidRPr="00273870">
        <w:rPr>
          <w:rFonts w:ascii="Garamond" w:hAnsi="Garamond" w:cs="Times New Roman"/>
          <w:sz w:val="24"/>
          <w:szCs w:val="24"/>
        </w:rPr>
        <w:t xml:space="preserve"> price impact of sustainability</w:t>
      </w:r>
      <w:r w:rsidR="002F10F7" w:rsidRPr="00273870">
        <w:rPr>
          <w:rFonts w:ascii="Garamond" w:hAnsi="Garamond" w:cs="Times New Roman"/>
          <w:sz w:val="24"/>
          <w:szCs w:val="24"/>
        </w:rPr>
        <w:t xml:space="preserve"> is mainly caused by a high average distance to the beach, </w:t>
      </w:r>
      <w:r w:rsidR="002903CF" w:rsidRPr="00273870">
        <w:rPr>
          <w:rFonts w:ascii="Garamond" w:hAnsi="Garamond" w:cs="Times New Roman"/>
          <w:sz w:val="24"/>
          <w:szCs w:val="24"/>
        </w:rPr>
        <w:t xml:space="preserve">high </w:t>
      </w:r>
      <w:r w:rsidR="002F10F7" w:rsidRPr="00273870">
        <w:rPr>
          <w:rFonts w:ascii="Garamond" w:hAnsi="Garamond" w:cs="Times New Roman"/>
          <w:sz w:val="24"/>
          <w:szCs w:val="24"/>
        </w:rPr>
        <w:t xml:space="preserve">distance to the highway/train, </w:t>
      </w:r>
      <w:r w:rsidR="002903CF" w:rsidRPr="00273870">
        <w:rPr>
          <w:rFonts w:ascii="Garamond" w:hAnsi="Garamond" w:cs="Times New Roman"/>
          <w:sz w:val="24"/>
          <w:szCs w:val="24"/>
        </w:rPr>
        <w:t>high</w:t>
      </w:r>
      <w:r w:rsidR="00FF76D6" w:rsidRPr="00273870">
        <w:rPr>
          <w:rFonts w:ascii="Garamond" w:hAnsi="Garamond" w:cs="Times New Roman"/>
          <w:sz w:val="24"/>
          <w:szCs w:val="24"/>
        </w:rPr>
        <w:t>-</w:t>
      </w:r>
      <w:r w:rsidR="002F10F7" w:rsidRPr="00273870">
        <w:rPr>
          <w:rFonts w:ascii="Garamond" w:hAnsi="Garamond" w:cs="Times New Roman"/>
          <w:sz w:val="24"/>
          <w:szCs w:val="24"/>
        </w:rPr>
        <w:t>income equality</w:t>
      </w:r>
      <w:r w:rsidR="002F10F7" w:rsidRPr="00273870">
        <w:rPr>
          <w:rStyle w:val="FootnoteReference"/>
          <w:rFonts w:ascii="Garamond" w:hAnsi="Garamond" w:cs="Times New Roman"/>
          <w:sz w:val="24"/>
          <w:szCs w:val="24"/>
        </w:rPr>
        <w:footnoteReference w:id="9"/>
      </w:r>
      <w:r w:rsidR="002F10F7" w:rsidRPr="00273870">
        <w:rPr>
          <w:rFonts w:ascii="Garamond" w:hAnsi="Garamond" w:cs="Times New Roman"/>
          <w:sz w:val="24"/>
          <w:szCs w:val="24"/>
        </w:rPr>
        <w:t>, and low average income</w:t>
      </w:r>
      <w:r w:rsidRPr="00273870">
        <w:rPr>
          <w:rFonts w:ascii="Garamond" w:hAnsi="Garamond" w:cs="Times New Roman"/>
          <w:sz w:val="24"/>
          <w:szCs w:val="24"/>
        </w:rPr>
        <w:t>. In comparison</w:t>
      </w:r>
      <w:r w:rsidR="00594EF3" w:rsidRPr="00273870">
        <w:rPr>
          <w:rFonts w:ascii="Garamond" w:hAnsi="Garamond" w:cs="Times New Roman"/>
          <w:sz w:val="24"/>
          <w:szCs w:val="24"/>
        </w:rPr>
        <w:t>,</w:t>
      </w:r>
      <w:r w:rsidRPr="00273870">
        <w:rPr>
          <w:rFonts w:ascii="Garamond" w:hAnsi="Garamond" w:cs="Times New Roman"/>
          <w:sz w:val="24"/>
          <w:szCs w:val="24"/>
        </w:rPr>
        <w:t xml:space="preserve"> these variables </w:t>
      </w:r>
      <w:r w:rsidR="002903CF" w:rsidRPr="00273870">
        <w:rPr>
          <w:rFonts w:ascii="Garamond" w:hAnsi="Garamond" w:cs="Times New Roman"/>
          <w:sz w:val="24"/>
          <w:szCs w:val="24"/>
        </w:rPr>
        <w:t xml:space="preserve">are mostly the opposite </w:t>
      </w:r>
      <w:r w:rsidRPr="00273870">
        <w:rPr>
          <w:rFonts w:ascii="Garamond" w:hAnsi="Garamond" w:cs="Times New Roman"/>
          <w:sz w:val="24"/>
          <w:szCs w:val="24"/>
        </w:rPr>
        <w:t xml:space="preserve">for the properties in the </w:t>
      </w:r>
      <w:r w:rsidR="002903CF" w:rsidRPr="00273870">
        <w:rPr>
          <w:rFonts w:ascii="Garamond" w:hAnsi="Garamond" w:cs="Times New Roman"/>
          <w:sz w:val="24"/>
          <w:szCs w:val="24"/>
        </w:rPr>
        <w:t>subdistricts</w:t>
      </w:r>
      <w:r w:rsidRPr="00273870">
        <w:rPr>
          <w:rFonts w:ascii="Garamond" w:hAnsi="Garamond" w:cs="Times New Roman"/>
          <w:sz w:val="24"/>
          <w:szCs w:val="24"/>
        </w:rPr>
        <w:t xml:space="preserve"> with </w:t>
      </w:r>
      <w:r w:rsidR="00594EF3" w:rsidRPr="00273870">
        <w:rPr>
          <w:rFonts w:ascii="Garamond" w:hAnsi="Garamond" w:cs="Times New Roman"/>
          <w:sz w:val="24"/>
          <w:szCs w:val="24"/>
        </w:rPr>
        <w:t xml:space="preserve">the </w:t>
      </w:r>
      <w:r w:rsidRPr="00273870">
        <w:rPr>
          <w:rFonts w:ascii="Garamond" w:hAnsi="Garamond" w:cs="Times New Roman"/>
          <w:sz w:val="24"/>
          <w:szCs w:val="24"/>
        </w:rPr>
        <w:t xml:space="preserve">highest </w:t>
      </w:r>
      <w:r w:rsidR="002903CF" w:rsidRPr="00273870">
        <w:rPr>
          <w:rFonts w:ascii="Garamond" w:hAnsi="Garamond" w:cs="Times New Roman"/>
          <w:sz w:val="24"/>
          <w:szCs w:val="24"/>
        </w:rPr>
        <w:t>total</w:t>
      </w:r>
      <w:r w:rsidRPr="00273870">
        <w:rPr>
          <w:rFonts w:ascii="Garamond" w:hAnsi="Garamond" w:cs="Times New Roman"/>
          <w:sz w:val="24"/>
          <w:szCs w:val="24"/>
        </w:rPr>
        <w:t xml:space="preserve"> price impact of sustainability</w:t>
      </w:r>
      <w:r w:rsidR="002F10F7" w:rsidRPr="00273870">
        <w:rPr>
          <w:rFonts w:ascii="Garamond" w:hAnsi="Garamond" w:cs="Times New Roman"/>
          <w:sz w:val="24"/>
          <w:szCs w:val="24"/>
        </w:rPr>
        <w:t>.</w:t>
      </w:r>
      <w:r w:rsidR="002903CF" w:rsidRPr="00273870">
        <w:rPr>
          <w:rFonts w:ascii="Garamond" w:hAnsi="Garamond" w:cs="Times New Roman"/>
          <w:sz w:val="24"/>
          <w:szCs w:val="24"/>
        </w:rPr>
        <w:t xml:space="preserve"> Especially</w:t>
      </w:r>
      <w:r w:rsidR="002F10F7" w:rsidRPr="00273870">
        <w:rPr>
          <w:rFonts w:ascii="Garamond" w:hAnsi="Garamond" w:cs="Times New Roman"/>
          <w:sz w:val="24"/>
          <w:szCs w:val="24"/>
        </w:rPr>
        <w:t xml:space="preserve"> </w:t>
      </w:r>
      <w:r w:rsidR="002903CF" w:rsidRPr="00273870">
        <w:rPr>
          <w:rFonts w:ascii="Garamond" w:hAnsi="Garamond" w:cs="Times New Roman"/>
          <w:sz w:val="24"/>
          <w:szCs w:val="24"/>
        </w:rPr>
        <w:t xml:space="preserve">for the subdistricts located closer to the beach. </w:t>
      </w:r>
      <w:r w:rsidR="002F10F7" w:rsidRPr="00273870">
        <w:rPr>
          <w:rFonts w:ascii="Garamond" w:hAnsi="Garamond" w:cs="Times New Roman"/>
          <w:sz w:val="24"/>
          <w:szCs w:val="24"/>
        </w:rPr>
        <w:t>Furthermore</w:t>
      </w:r>
      <w:r w:rsidR="00FF76D6" w:rsidRPr="00273870">
        <w:rPr>
          <w:rFonts w:ascii="Garamond" w:hAnsi="Garamond" w:cs="Times New Roman"/>
          <w:sz w:val="24"/>
          <w:szCs w:val="24"/>
        </w:rPr>
        <w:t>,</w:t>
      </w:r>
      <w:r w:rsidR="002F10F7" w:rsidRPr="00273870">
        <w:rPr>
          <w:rFonts w:ascii="Garamond" w:hAnsi="Garamond" w:cs="Times New Roman"/>
          <w:sz w:val="24"/>
          <w:szCs w:val="24"/>
        </w:rPr>
        <w:t xml:space="preserve"> </w:t>
      </w:r>
      <w:r w:rsidR="00E961F9" w:rsidRPr="00273870">
        <w:rPr>
          <w:rFonts w:ascii="Garamond" w:hAnsi="Garamond" w:cs="Times New Roman"/>
          <w:sz w:val="24"/>
          <w:szCs w:val="24"/>
        </w:rPr>
        <w:t xml:space="preserve">the observations in the </w:t>
      </w:r>
      <w:r w:rsidR="002903CF" w:rsidRPr="00273870">
        <w:rPr>
          <w:rFonts w:ascii="Garamond" w:hAnsi="Garamond" w:cs="Times New Roman"/>
          <w:sz w:val="24"/>
          <w:szCs w:val="24"/>
        </w:rPr>
        <w:t>subdistricts</w:t>
      </w:r>
      <w:r w:rsidR="002F10F7" w:rsidRPr="00273870">
        <w:rPr>
          <w:rFonts w:ascii="Garamond" w:hAnsi="Garamond" w:cs="Times New Roman"/>
          <w:sz w:val="24"/>
          <w:szCs w:val="24"/>
        </w:rPr>
        <w:t xml:space="preserve"> </w:t>
      </w:r>
      <w:r w:rsidR="00E961F9" w:rsidRPr="00273870">
        <w:rPr>
          <w:rFonts w:ascii="Garamond" w:hAnsi="Garamond" w:cs="Times New Roman"/>
          <w:sz w:val="24"/>
          <w:szCs w:val="24"/>
        </w:rPr>
        <w:t xml:space="preserve">in </w:t>
      </w:r>
      <w:r w:rsidR="00594EF3" w:rsidRPr="00273870">
        <w:rPr>
          <w:rFonts w:ascii="Garamond" w:hAnsi="Garamond" w:cs="Times New Roman"/>
          <w:sz w:val="24"/>
          <w:szCs w:val="24"/>
        </w:rPr>
        <w:t xml:space="preserve">the </w:t>
      </w:r>
      <w:r w:rsidR="00E961F9" w:rsidRPr="00273870">
        <w:rPr>
          <w:rFonts w:ascii="Garamond" w:hAnsi="Garamond" w:cs="Times New Roman"/>
          <w:sz w:val="24"/>
          <w:szCs w:val="24"/>
        </w:rPr>
        <w:t xml:space="preserve">highest category </w:t>
      </w:r>
      <w:r w:rsidR="002903CF" w:rsidRPr="00273870">
        <w:rPr>
          <w:rFonts w:ascii="Garamond" w:hAnsi="Garamond" w:cs="Times New Roman"/>
          <w:sz w:val="24"/>
          <w:szCs w:val="24"/>
        </w:rPr>
        <w:t xml:space="preserve">have </w:t>
      </w:r>
      <w:r w:rsidR="00E961F9" w:rsidRPr="00273870">
        <w:rPr>
          <w:rFonts w:ascii="Garamond" w:hAnsi="Garamond" w:cs="Times New Roman"/>
          <w:sz w:val="24"/>
          <w:szCs w:val="24"/>
        </w:rPr>
        <w:t>in general a</w:t>
      </w:r>
      <w:r w:rsidR="002F10F7" w:rsidRPr="00273870">
        <w:rPr>
          <w:rFonts w:ascii="Garamond" w:hAnsi="Garamond" w:cs="Times New Roman"/>
          <w:sz w:val="24"/>
          <w:szCs w:val="24"/>
        </w:rPr>
        <w:t xml:space="preserve"> higher accessibility to public amenities and services compared to</w:t>
      </w:r>
      <w:r w:rsidR="00E961F9" w:rsidRPr="00273870">
        <w:rPr>
          <w:rFonts w:ascii="Garamond" w:hAnsi="Garamond" w:cs="Times New Roman"/>
          <w:sz w:val="24"/>
          <w:szCs w:val="24"/>
        </w:rPr>
        <w:t xml:space="preserve"> other </w:t>
      </w:r>
      <w:r w:rsidR="002903CF" w:rsidRPr="00273870">
        <w:rPr>
          <w:rFonts w:ascii="Garamond" w:hAnsi="Garamond" w:cs="Times New Roman"/>
          <w:sz w:val="24"/>
          <w:szCs w:val="24"/>
        </w:rPr>
        <w:t>subdistrict</w:t>
      </w:r>
      <w:r w:rsidR="000D367B" w:rsidRPr="00273870">
        <w:rPr>
          <w:rFonts w:ascii="Garamond" w:hAnsi="Garamond" w:cs="Times New Roman"/>
          <w:sz w:val="24"/>
          <w:szCs w:val="24"/>
        </w:rPr>
        <w:t>s</w:t>
      </w:r>
      <w:r w:rsidR="002F10F7" w:rsidRPr="00273870">
        <w:rPr>
          <w:rFonts w:ascii="Garamond" w:hAnsi="Garamond" w:cs="Times New Roman"/>
          <w:sz w:val="24"/>
          <w:szCs w:val="24"/>
        </w:rPr>
        <w:t xml:space="preserve">. </w:t>
      </w:r>
      <w:r w:rsidR="002903CF" w:rsidRPr="00273870">
        <w:rPr>
          <w:rFonts w:ascii="Garamond" w:hAnsi="Garamond" w:cs="Times New Roman"/>
          <w:sz w:val="24"/>
          <w:szCs w:val="24"/>
        </w:rPr>
        <w:t>They</w:t>
      </w:r>
      <w:r w:rsidR="00610BD3" w:rsidRPr="00273870">
        <w:rPr>
          <w:rFonts w:ascii="Garamond" w:hAnsi="Garamond" w:cs="Times New Roman"/>
          <w:sz w:val="24"/>
          <w:szCs w:val="24"/>
        </w:rPr>
        <w:t xml:space="preserve"> are mostly </w:t>
      </w:r>
      <w:r w:rsidR="002F10F7" w:rsidRPr="00273870">
        <w:rPr>
          <w:rFonts w:ascii="Garamond" w:hAnsi="Garamond" w:cs="Times New Roman"/>
          <w:sz w:val="24"/>
          <w:szCs w:val="24"/>
        </w:rPr>
        <w:t xml:space="preserve">higher than at least 80% of the other </w:t>
      </w:r>
      <w:r w:rsidR="002903CF" w:rsidRPr="00273870">
        <w:rPr>
          <w:rFonts w:ascii="Garamond" w:hAnsi="Garamond" w:cs="Times New Roman"/>
          <w:sz w:val="24"/>
          <w:szCs w:val="24"/>
        </w:rPr>
        <w:t>subdistricts if the sustainable variables are positively correlated with a higher willingness to pay for housing</w:t>
      </w:r>
      <w:r w:rsidR="002F10F7" w:rsidRPr="00273870">
        <w:rPr>
          <w:rFonts w:ascii="Garamond" w:hAnsi="Garamond" w:cs="Times New Roman"/>
          <w:sz w:val="24"/>
          <w:szCs w:val="24"/>
        </w:rPr>
        <w:t xml:space="preserve">. </w:t>
      </w:r>
      <w:r w:rsidR="00610BD3" w:rsidRPr="00273870">
        <w:rPr>
          <w:rFonts w:ascii="Garamond" w:hAnsi="Garamond" w:cs="Times New Roman"/>
          <w:sz w:val="24"/>
          <w:szCs w:val="24"/>
        </w:rPr>
        <w:t>In contrast</w:t>
      </w:r>
      <w:r w:rsidR="00E961F9" w:rsidRPr="00273870">
        <w:rPr>
          <w:rFonts w:ascii="Garamond" w:hAnsi="Garamond" w:cs="Times New Roman"/>
          <w:sz w:val="24"/>
          <w:szCs w:val="24"/>
        </w:rPr>
        <w:t>,</w:t>
      </w:r>
      <w:r w:rsidR="002F10F7" w:rsidRPr="00273870">
        <w:rPr>
          <w:rFonts w:ascii="Garamond" w:hAnsi="Garamond" w:cs="Times New Roman"/>
          <w:sz w:val="24"/>
          <w:szCs w:val="24"/>
        </w:rPr>
        <w:t xml:space="preserve"> </w:t>
      </w:r>
      <w:r w:rsidR="00610BD3" w:rsidRPr="00273870">
        <w:rPr>
          <w:rFonts w:ascii="Garamond" w:hAnsi="Garamond" w:cs="Times New Roman"/>
          <w:sz w:val="24"/>
          <w:szCs w:val="24"/>
        </w:rPr>
        <w:t>for</w:t>
      </w:r>
      <w:r w:rsidR="00E961F9" w:rsidRPr="00273870">
        <w:rPr>
          <w:rFonts w:ascii="Garamond" w:hAnsi="Garamond" w:cs="Times New Roman"/>
          <w:sz w:val="24"/>
          <w:szCs w:val="24"/>
        </w:rPr>
        <w:t xml:space="preserve"> </w:t>
      </w:r>
      <w:r w:rsidR="00594EF3" w:rsidRPr="00273870">
        <w:rPr>
          <w:rFonts w:ascii="Garamond" w:hAnsi="Garamond" w:cs="Times New Roman"/>
          <w:sz w:val="24"/>
          <w:szCs w:val="24"/>
        </w:rPr>
        <w:t xml:space="preserve">the </w:t>
      </w:r>
      <w:r w:rsidR="002903CF" w:rsidRPr="00273870">
        <w:rPr>
          <w:rFonts w:ascii="Garamond" w:hAnsi="Garamond" w:cs="Times New Roman"/>
          <w:sz w:val="24"/>
          <w:szCs w:val="24"/>
        </w:rPr>
        <w:t>subdistricts</w:t>
      </w:r>
      <w:r w:rsidR="00E961F9" w:rsidRPr="00273870">
        <w:rPr>
          <w:rFonts w:ascii="Garamond" w:hAnsi="Garamond" w:cs="Times New Roman"/>
          <w:sz w:val="24"/>
          <w:szCs w:val="24"/>
        </w:rPr>
        <w:t xml:space="preserve"> within the lowest price impact of sustainability </w:t>
      </w:r>
      <w:r w:rsidR="002903CF" w:rsidRPr="00273870">
        <w:rPr>
          <w:rFonts w:ascii="Garamond" w:hAnsi="Garamond" w:cs="Times New Roman"/>
          <w:sz w:val="24"/>
          <w:szCs w:val="24"/>
        </w:rPr>
        <w:t xml:space="preserve">mostly more than </w:t>
      </w:r>
      <w:r w:rsidR="002F10F7" w:rsidRPr="00273870">
        <w:rPr>
          <w:rFonts w:ascii="Garamond" w:hAnsi="Garamond" w:cs="Times New Roman"/>
          <w:sz w:val="24"/>
          <w:szCs w:val="24"/>
        </w:rPr>
        <w:t xml:space="preserve">50% of the </w:t>
      </w:r>
      <w:r w:rsidR="00610BD3" w:rsidRPr="00273870">
        <w:rPr>
          <w:rFonts w:ascii="Garamond" w:hAnsi="Garamond" w:cs="Times New Roman"/>
          <w:sz w:val="24"/>
          <w:szCs w:val="24"/>
        </w:rPr>
        <w:t xml:space="preserve">values for </w:t>
      </w:r>
      <w:r w:rsidR="00623FA3">
        <w:rPr>
          <w:rFonts w:ascii="Garamond" w:hAnsi="Garamond" w:cs="Times New Roman"/>
          <w:sz w:val="24"/>
          <w:szCs w:val="24"/>
        </w:rPr>
        <w:t xml:space="preserve">these </w:t>
      </w:r>
      <w:r w:rsidR="00623FA3" w:rsidRPr="00273870">
        <w:rPr>
          <w:rFonts w:ascii="Garamond" w:hAnsi="Garamond" w:cs="Times New Roman"/>
          <w:sz w:val="24"/>
          <w:szCs w:val="24"/>
        </w:rPr>
        <w:t xml:space="preserve">higher accessibility to public amenities and services </w:t>
      </w:r>
      <w:r w:rsidR="002F10F7" w:rsidRPr="00273870">
        <w:rPr>
          <w:rFonts w:ascii="Garamond" w:hAnsi="Garamond" w:cs="Times New Roman"/>
          <w:sz w:val="24"/>
          <w:szCs w:val="24"/>
        </w:rPr>
        <w:t xml:space="preserve">are reported to have a score of lower than at least 20% of the observations. </w:t>
      </w:r>
      <w:r w:rsidR="00610BD3" w:rsidRPr="00273870">
        <w:rPr>
          <w:rFonts w:ascii="Garamond" w:hAnsi="Garamond" w:cs="Times New Roman"/>
          <w:sz w:val="24"/>
          <w:szCs w:val="24"/>
        </w:rPr>
        <w:t>Although, there is observed that they can have high values relative to the other</w:t>
      </w:r>
      <w:r w:rsidR="002903CF" w:rsidRPr="00273870">
        <w:rPr>
          <w:rFonts w:ascii="Garamond" w:hAnsi="Garamond" w:cs="Times New Roman"/>
          <w:sz w:val="24"/>
          <w:szCs w:val="24"/>
        </w:rPr>
        <w:t xml:space="preserve"> subdistricts</w:t>
      </w:r>
      <w:r w:rsidR="00610BD3" w:rsidRPr="00273870">
        <w:rPr>
          <w:rFonts w:ascii="Garamond" w:hAnsi="Garamond" w:cs="Times New Roman"/>
          <w:sz w:val="24"/>
          <w:szCs w:val="24"/>
        </w:rPr>
        <w:t xml:space="preserve"> on some of these accessibility PCA components.</w:t>
      </w:r>
    </w:p>
    <w:p w14:paraId="6EC51B82" w14:textId="77777777" w:rsidR="00B25B82" w:rsidRDefault="002F10F7" w:rsidP="00DF2DC0">
      <w:pPr>
        <w:spacing w:line="360" w:lineRule="auto"/>
        <w:jc w:val="both"/>
        <w:rPr>
          <w:rFonts w:ascii="Garamond" w:hAnsi="Garamond" w:cs="Times New Roman"/>
          <w:sz w:val="24"/>
          <w:szCs w:val="24"/>
        </w:rPr>
      </w:pPr>
      <w:r w:rsidRPr="00273870">
        <w:rPr>
          <w:rFonts w:ascii="Garamond" w:hAnsi="Garamond" w:cs="Times New Roman"/>
          <w:sz w:val="24"/>
          <w:szCs w:val="24"/>
        </w:rPr>
        <w:t>In conclusion</w:t>
      </w:r>
      <w:r w:rsidR="00BD5FEA" w:rsidRPr="00273870">
        <w:rPr>
          <w:rFonts w:ascii="Garamond" w:hAnsi="Garamond" w:cs="Times New Roman"/>
          <w:sz w:val="24"/>
          <w:szCs w:val="24"/>
        </w:rPr>
        <w:t>,</w:t>
      </w:r>
      <w:r w:rsidRPr="00273870">
        <w:rPr>
          <w:rFonts w:ascii="Garamond" w:hAnsi="Garamond" w:cs="Times New Roman"/>
          <w:sz w:val="24"/>
          <w:szCs w:val="24"/>
        </w:rPr>
        <w:t xml:space="preserve"> shows the map clearly that sustainable pricing in Barcelona is bounded to specific </w:t>
      </w:r>
      <w:r w:rsidR="00E961F9" w:rsidRPr="00273870">
        <w:rPr>
          <w:rFonts w:ascii="Garamond" w:hAnsi="Garamond" w:cs="Times New Roman"/>
          <w:sz w:val="24"/>
          <w:szCs w:val="24"/>
        </w:rPr>
        <w:t>areas/</w:t>
      </w:r>
      <w:r w:rsidRPr="00273870">
        <w:rPr>
          <w:rFonts w:ascii="Garamond" w:hAnsi="Garamond" w:cs="Times New Roman"/>
          <w:sz w:val="24"/>
          <w:szCs w:val="24"/>
        </w:rPr>
        <w:t>regions</w:t>
      </w:r>
      <w:r w:rsidR="00E961F9" w:rsidRPr="00273870">
        <w:rPr>
          <w:rFonts w:ascii="Garamond" w:hAnsi="Garamond" w:cs="Times New Roman"/>
          <w:sz w:val="24"/>
          <w:szCs w:val="24"/>
        </w:rPr>
        <w:t>.</w:t>
      </w:r>
      <w:r w:rsidRPr="00273870">
        <w:rPr>
          <w:rFonts w:ascii="Garamond" w:hAnsi="Garamond" w:cs="Times New Roman"/>
          <w:sz w:val="24"/>
          <w:szCs w:val="24"/>
        </w:rPr>
        <w:t xml:space="preserve"> </w:t>
      </w:r>
      <w:r w:rsidR="00E961F9" w:rsidRPr="00273870">
        <w:rPr>
          <w:rFonts w:ascii="Garamond" w:hAnsi="Garamond" w:cs="Times New Roman"/>
          <w:sz w:val="24"/>
          <w:szCs w:val="24"/>
        </w:rPr>
        <w:t>T</w:t>
      </w:r>
      <w:r w:rsidRPr="00273870">
        <w:rPr>
          <w:rFonts w:ascii="Garamond" w:hAnsi="Garamond" w:cs="Times New Roman"/>
          <w:sz w:val="24"/>
          <w:szCs w:val="24"/>
        </w:rPr>
        <w:t xml:space="preserve">he </w:t>
      </w:r>
      <w:r w:rsidR="002903CF" w:rsidRPr="00273870">
        <w:rPr>
          <w:rFonts w:ascii="Garamond" w:hAnsi="Garamond" w:cs="Times New Roman"/>
          <w:sz w:val="24"/>
          <w:szCs w:val="24"/>
        </w:rPr>
        <w:t>subdistricts</w:t>
      </w:r>
      <w:r w:rsidRPr="00273870">
        <w:rPr>
          <w:rFonts w:ascii="Garamond" w:hAnsi="Garamond" w:cs="Times New Roman"/>
          <w:sz w:val="24"/>
          <w:szCs w:val="24"/>
        </w:rPr>
        <w:t xml:space="preserve"> with </w:t>
      </w:r>
      <w:r w:rsidR="00FF76D6" w:rsidRPr="00273870">
        <w:rPr>
          <w:rFonts w:ascii="Garamond" w:hAnsi="Garamond" w:cs="Times New Roman"/>
          <w:sz w:val="24"/>
          <w:szCs w:val="24"/>
        </w:rPr>
        <w:t xml:space="preserve">a </w:t>
      </w:r>
      <w:r w:rsidRPr="00273870">
        <w:rPr>
          <w:rFonts w:ascii="Garamond" w:hAnsi="Garamond" w:cs="Times New Roman"/>
          <w:sz w:val="24"/>
          <w:szCs w:val="24"/>
        </w:rPr>
        <w:t xml:space="preserve">high and low </w:t>
      </w:r>
      <w:r w:rsidR="008747A6" w:rsidRPr="00273870">
        <w:rPr>
          <w:rFonts w:ascii="Garamond" w:hAnsi="Garamond" w:cs="Times New Roman"/>
          <w:sz w:val="24"/>
          <w:szCs w:val="24"/>
        </w:rPr>
        <w:t>total</w:t>
      </w:r>
      <w:r w:rsidRPr="00273870">
        <w:rPr>
          <w:rFonts w:ascii="Garamond" w:hAnsi="Garamond" w:cs="Times New Roman"/>
          <w:sz w:val="24"/>
          <w:szCs w:val="24"/>
        </w:rPr>
        <w:t xml:space="preserve"> impact of sustainability in the housing prices are</w:t>
      </w:r>
      <w:r w:rsidR="002903CF" w:rsidRPr="00273870">
        <w:rPr>
          <w:rFonts w:ascii="Garamond" w:hAnsi="Garamond" w:cs="Times New Roman"/>
          <w:sz w:val="24"/>
          <w:szCs w:val="24"/>
        </w:rPr>
        <w:t xml:space="preserve"> in general</w:t>
      </w:r>
      <w:r w:rsidRPr="00273870">
        <w:rPr>
          <w:rFonts w:ascii="Garamond" w:hAnsi="Garamond" w:cs="Times New Roman"/>
          <w:sz w:val="24"/>
          <w:szCs w:val="24"/>
        </w:rPr>
        <w:t xml:space="preserve"> located close to each other. This provides opportunities for political measures and interventions to make the pricing of sustainable factors </w:t>
      </w:r>
      <w:r w:rsidR="00BD5FEA" w:rsidRPr="00273870">
        <w:rPr>
          <w:rFonts w:ascii="Garamond" w:hAnsi="Garamond" w:cs="Times New Roman"/>
          <w:sz w:val="24"/>
          <w:szCs w:val="24"/>
        </w:rPr>
        <w:t>faire</w:t>
      </w:r>
      <w:r w:rsidRPr="00273870">
        <w:rPr>
          <w:rFonts w:ascii="Garamond" w:hAnsi="Garamond" w:cs="Times New Roman"/>
          <w:sz w:val="24"/>
          <w:szCs w:val="24"/>
        </w:rPr>
        <w:t>r around the city.</w:t>
      </w:r>
      <w:r w:rsidR="00FE69F3" w:rsidRPr="00273870">
        <w:rPr>
          <w:rFonts w:ascii="Garamond" w:hAnsi="Garamond" w:cs="Times New Roman"/>
          <w:sz w:val="24"/>
          <w:szCs w:val="24"/>
        </w:rPr>
        <w:t xml:space="preserve"> </w:t>
      </w:r>
      <w:r w:rsidR="00E961F9" w:rsidRPr="00273870">
        <w:rPr>
          <w:rFonts w:ascii="Garamond" w:hAnsi="Garamond" w:cs="Times New Roman"/>
          <w:sz w:val="24"/>
          <w:szCs w:val="24"/>
        </w:rPr>
        <w:t xml:space="preserve">However, the difference in the pricing effect </w:t>
      </w:r>
      <w:r w:rsidR="00BD5FEA" w:rsidRPr="00273870">
        <w:rPr>
          <w:rFonts w:ascii="Garamond" w:hAnsi="Garamond" w:cs="Times New Roman"/>
          <w:sz w:val="24"/>
          <w:szCs w:val="24"/>
        </w:rPr>
        <w:t xml:space="preserve">of </w:t>
      </w:r>
      <w:r w:rsidR="00E961F9" w:rsidRPr="00273870">
        <w:rPr>
          <w:rFonts w:ascii="Garamond" w:hAnsi="Garamond" w:cs="Times New Roman"/>
          <w:sz w:val="24"/>
          <w:szCs w:val="24"/>
        </w:rPr>
        <w:t>the sustainable pricing factors in model 7</w:t>
      </w:r>
      <w:r w:rsidR="00BC56C4" w:rsidRPr="00273870">
        <w:rPr>
          <w:rFonts w:ascii="Garamond" w:hAnsi="Garamond" w:cs="Times New Roman"/>
          <w:sz w:val="24"/>
          <w:szCs w:val="24"/>
        </w:rPr>
        <w:t xml:space="preserve"> is mainly determined by the distance to the beach and income equality</w:t>
      </w:r>
      <w:r w:rsidR="00610BD3" w:rsidRPr="00273870">
        <w:rPr>
          <w:rFonts w:ascii="Garamond" w:hAnsi="Garamond" w:cs="Times New Roman"/>
          <w:sz w:val="24"/>
          <w:szCs w:val="24"/>
        </w:rPr>
        <w:t>. These sustainable factors</w:t>
      </w:r>
      <w:r w:rsidR="00E961F9" w:rsidRPr="00273870">
        <w:rPr>
          <w:rFonts w:ascii="Garamond" w:hAnsi="Garamond" w:cs="Times New Roman"/>
          <w:sz w:val="24"/>
          <w:szCs w:val="24"/>
        </w:rPr>
        <w:t xml:space="preserve"> </w:t>
      </w:r>
      <w:r w:rsidR="00BC56C4" w:rsidRPr="00273870">
        <w:rPr>
          <w:rFonts w:ascii="Garamond" w:hAnsi="Garamond" w:cs="Times New Roman"/>
          <w:sz w:val="24"/>
          <w:szCs w:val="24"/>
        </w:rPr>
        <w:t xml:space="preserve">are hard to tackle </w:t>
      </w:r>
      <w:r w:rsidR="00BD5FEA" w:rsidRPr="00273870">
        <w:rPr>
          <w:rFonts w:ascii="Garamond" w:hAnsi="Garamond" w:cs="Times New Roman"/>
          <w:sz w:val="24"/>
          <w:szCs w:val="24"/>
        </w:rPr>
        <w:t>through</w:t>
      </w:r>
      <w:r w:rsidR="00BC56C4" w:rsidRPr="00273870">
        <w:rPr>
          <w:rFonts w:ascii="Garamond" w:hAnsi="Garamond" w:cs="Times New Roman"/>
          <w:sz w:val="24"/>
          <w:szCs w:val="24"/>
        </w:rPr>
        <w:t xml:space="preserve"> policy interventions</w:t>
      </w:r>
      <w:r w:rsidR="00E961F9" w:rsidRPr="00273870">
        <w:rPr>
          <w:rFonts w:ascii="Garamond" w:hAnsi="Garamond" w:cs="Times New Roman"/>
          <w:sz w:val="24"/>
          <w:szCs w:val="24"/>
        </w:rPr>
        <w:t>. The</w:t>
      </w:r>
      <w:r w:rsidR="00BC56C4" w:rsidRPr="00273870">
        <w:rPr>
          <w:rFonts w:ascii="Garamond" w:hAnsi="Garamond" w:cs="Times New Roman"/>
          <w:sz w:val="24"/>
          <w:szCs w:val="24"/>
        </w:rPr>
        <w:t xml:space="preserve"> distance to the beach is location bounded </w:t>
      </w:r>
      <w:r w:rsidR="00E961F9" w:rsidRPr="00273870">
        <w:rPr>
          <w:rFonts w:ascii="Garamond" w:hAnsi="Garamond" w:cs="Times New Roman"/>
          <w:sz w:val="24"/>
          <w:szCs w:val="24"/>
        </w:rPr>
        <w:t>and the relationship</w:t>
      </w:r>
      <w:r w:rsidR="00BC56C4" w:rsidRPr="00273870">
        <w:rPr>
          <w:rFonts w:ascii="Garamond" w:hAnsi="Garamond" w:cs="Times New Roman"/>
          <w:sz w:val="24"/>
          <w:szCs w:val="24"/>
        </w:rPr>
        <w:t xml:space="preserve"> </w:t>
      </w:r>
      <w:r w:rsidR="00E961F9" w:rsidRPr="00273870">
        <w:rPr>
          <w:rFonts w:ascii="Garamond" w:hAnsi="Garamond" w:cs="Times New Roman"/>
          <w:sz w:val="24"/>
          <w:szCs w:val="24"/>
        </w:rPr>
        <w:t xml:space="preserve">between housing and more fair </w:t>
      </w:r>
      <w:r w:rsidR="00BC56C4" w:rsidRPr="00273870">
        <w:rPr>
          <w:rFonts w:ascii="Garamond" w:hAnsi="Garamond" w:cs="Times New Roman"/>
          <w:sz w:val="24"/>
          <w:szCs w:val="24"/>
        </w:rPr>
        <w:t>income equality</w:t>
      </w:r>
      <w:r w:rsidR="00E961F9" w:rsidRPr="00273870">
        <w:rPr>
          <w:rFonts w:ascii="Garamond" w:hAnsi="Garamond" w:cs="Times New Roman"/>
          <w:sz w:val="24"/>
          <w:szCs w:val="24"/>
        </w:rPr>
        <w:t xml:space="preserve"> </w:t>
      </w:r>
      <w:r w:rsidR="00BC56C4" w:rsidRPr="00273870">
        <w:rPr>
          <w:rFonts w:ascii="Garamond" w:hAnsi="Garamond" w:cs="Times New Roman"/>
          <w:sz w:val="24"/>
          <w:szCs w:val="24"/>
        </w:rPr>
        <w:t>is negative</w:t>
      </w:r>
      <w:r w:rsidR="00E961F9" w:rsidRPr="00273870">
        <w:rPr>
          <w:rFonts w:ascii="Garamond" w:hAnsi="Garamond" w:cs="Times New Roman"/>
          <w:sz w:val="24"/>
          <w:szCs w:val="24"/>
        </w:rPr>
        <w:t xml:space="preserve">. However, additionally show the results that the values </w:t>
      </w:r>
      <w:r w:rsidR="00610BD3" w:rsidRPr="00273870">
        <w:rPr>
          <w:rFonts w:ascii="Garamond" w:hAnsi="Garamond" w:cs="Times New Roman"/>
          <w:sz w:val="24"/>
          <w:szCs w:val="24"/>
        </w:rPr>
        <w:t xml:space="preserve">also </w:t>
      </w:r>
      <w:r w:rsidR="00E961F9" w:rsidRPr="00273870">
        <w:rPr>
          <w:rFonts w:ascii="Garamond" w:hAnsi="Garamond" w:cs="Times New Roman"/>
          <w:sz w:val="24"/>
          <w:szCs w:val="24"/>
        </w:rPr>
        <w:t>for the other</w:t>
      </w:r>
      <w:r w:rsidR="00610BD3" w:rsidRPr="00273870">
        <w:rPr>
          <w:rFonts w:ascii="Garamond" w:hAnsi="Garamond" w:cs="Times New Roman"/>
          <w:sz w:val="24"/>
          <w:szCs w:val="24"/>
        </w:rPr>
        <w:t xml:space="preserve"> sustainable</w:t>
      </w:r>
      <w:r w:rsidR="00E961F9" w:rsidRPr="00273870">
        <w:rPr>
          <w:rFonts w:ascii="Garamond" w:hAnsi="Garamond" w:cs="Times New Roman"/>
          <w:sz w:val="24"/>
          <w:szCs w:val="24"/>
        </w:rPr>
        <w:t xml:space="preserve"> variables </w:t>
      </w:r>
      <w:r w:rsidR="00610BD3" w:rsidRPr="00273870">
        <w:rPr>
          <w:rFonts w:ascii="Garamond" w:hAnsi="Garamond" w:cs="Times New Roman"/>
          <w:sz w:val="24"/>
          <w:szCs w:val="24"/>
        </w:rPr>
        <w:t xml:space="preserve">for the properties with a high price impact of sustainability are relatively high. In contrast, in general also for the other sustainable variables the values for the properties with a low price impact of sustainability are relatively low. </w:t>
      </w:r>
    </w:p>
    <w:p w14:paraId="5CB21F7A" w14:textId="3E76CDE2" w:rsidR="002F10F7" w:rsidRPr="00273870" w:rsidRDefault="00610BD3" w:rsidP="00DF2DC0">
      <w:pPr>
        <w:spacing w:line="360" w:lineRule="auto"/>
        <w:jc w:val="both"/>
        <w:rPr>
          <w:rFonts w:ascii="Garamond" w:hAnsi="Garamond" w:cs="Times New Roman"/>
          <w:sz w:val="24"/>
          <w:szCs w:val="24"/>
        </w:rPr>
      </w:pPr>
      <w:r w:rsidRPr="00273870">
        <w:rPr>
          <w:rFonts w:ascii="Garamond" w:hAnsi="Garamond" w:cs="Times New Roman"/>
          <w:sz w:val="24"/>
          <w:szCs w:val="24"/>
        </w:rPr>
        <w:lastRenderedPageBreak/>
        <w:t>This suggest</w:t>
      </w:r>
      <w:r w:rsidR="00FF76D6" w:rsidRPr="00273870">
        <w:rPr>
          <w:rFonts w:ascii="Garamond" w:hAnsi="Garamond" w:cs="Times New Roman"/>
          <w:sz w:val="24"/>
          <w:szCs w:val="24"/>
        </w:rPr>
        <w:t>s</w:t>
      </w:r>
      <w:r w:rsidRPr="00273870">
        <w:rPr>
          <w:rFonts w:ascii="Garamond" w:hAnsi="Garamond" w:cs="Times New Roman"/>
          <w:sz w:val="24"/>
          <w:szCs w:val="24"/>
        </w:rPr>
        <w:t xml:space="preserve"> that the difference </w:t>
      </w:r>
      <w:r w:rsidR="00FF76D6" w:rsidRPr="00273870">
        <w:rPr>
          <w:rFonts w:ascii="Garamond" w:hAnsi="Garamond" w:cs="Times New Roman"/>
          <w:sz w:val="24"/>
          <w:szCs w:val="24"/>
        </w:rPr>
        <w:t>in</w:t>
      </w:r>
      <w:r w:rsidRPr="00273870">
        <w:rPr>
          <w:rFonts w:ascii="Garamond" w:hAnsi="Garamond" w:cs="Times New Roman"/>
          <w:sz w:val="24"/>
          <w:szCs w:val="24"/>
        </w:rPr>
        <w:t xml:space="preserve"> the price impact of sustainability between properties in Barcelona is not only driven by the variables with the highest weight, such as income equality and distance to the beach.</w:t>
      </w:r>
    </w:p>
    <w:tbl>
      <w:tblPr>
        <w:tblStyle w:val="TableGrid"/>
        <w:tblW w:w="10561" w:type="dxa"/>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561"/>
      </w:tblGrid>
      <w:tr w:rsidR="00273870" w:rsidRPr="00273870" w14:paraId="46E8DB68" w14:textId="77777777" w:rsidTr="00AC411D">
        <w:trPr>
          <w:trHeight w:val="286"/>
        </w:trPr>
        <w:tc>
          <w:tcPr>
            <w:tcW w:w="10561" w:type="dxa"/>
          </w:tcPr>
          <w:p w14:paraId="45EA41BD" w14:textId="77777777" w:rsidR="002903CF" w:rsidRPr="00273870" w:rsidRDefault="002903CF" w:rsidP="004727AC">
            <w:pPr>
              <w:rPr>
                <w:rFonts w:ascii="Garamond" w:hAnsi="Garamond" w:cs="Times New Roman"/>
                <w:sz w:val="21"/>
                <w:szCs w:val="21"/>
              </w:rPr>
            </w:pPr>
            <w:r w:rsidRPr="00273870">
              <w:rPr>
                <w:rFonts w:ascii="Garamond" w:hAnsi="Garamond" w:cs="Times New Roman"/>
                <w:b/>
                <w:bCs/>
                <w:sz w:val="21"/>
                <w:szCs w:val="21"/>
              </w:rPr>
              <w:t>Figure 5</w:t>
            </w:r>
            <w:r w:rsidRPr="00273870">
              <w:rPr>
                <w:rFonts w:ascii="Garamond" w:hAnsi="Garamond" w:cs="Times New Roman"/>
                <w:sz w:val="21"/>
                <w:szCs w:val="21"/>
              </w:rPr>
              <w:t>: Screenshot of Demonstrative Map 1 for the Sample Including Observations with Missing Energy Label Data</w:t>
            </w:r>
          </w:p>
        </w:tc>
      </w:tr>
      <w:tr w:rsidR="00273870" w:rsidRPr="00273870" w14:paraId="299B1E3E" w14:textId="77777777" w:rsidTr="00AC411D">
        <w:trPr>
          <w:trHeight w:val="4825"/>
        </w:trPr>
        <w:tc>
          <w:tcPr>
            <w:tcW w:w="10561" w:type="dxa"/>
          </w:tcPr>
          <w:p w14:paraId="6E360643" w14:textId="7AEBFD32" w:rsidR="002903CF" w:rsidRPr="00273870" w:rsidRDefault="00AC411D" w:rsidP="00AC411D">
            <w:pPr>
              <w:jc w:val="center"/>
              <w:rPr>
                <w:rFonts w:ascii="Garamond" w:hAnsi="Garamond" w:cs="Arial"/>
                <w:b/>
                <w:bCs/>
                <w:sz w:val="24"/>
                <w:szCs w:val="24"/>
              </w:rPr>
            </w:pPr>
            <w:r w:rsidRPr="00AC411D">
              <w:rPr>
                <w:rFonts w:ascii="Garamond" w:hAnsi="Garamond" w:cs="Arial"/>
                <w:b/>
                <w:bCs/>
                <w:noProof/>
                <w:sz w:val="24"/>
                <w:szCs w:val="24"/>
              </w:rPr>
              <w:drawing>
                <wp:inline distT="0" distB="0" distL="0" distR="0" wp14:anchorId="4A5D5E13" wp14:editId="61B1628A">
                  <wp:extent cx="6338365" cy="3581400"/>
                  <wp:effectExtent l="0" t="0" r="571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350263" cy="3588123"/>
                          </a:xfrm>
                          <a:prstGeom prst="rect">
                            <a:avLst/>
                          </a:prstGeom>
                        </pic:spPr>
                      </pic:pic>
                    </a:graphicData>
                  </a:graphic>
                </wp:inline>
              </w:drawing>
            </w:r>
          </w:p>
        </w:tc>
      </w:tr>
    </w:tbl>
    <w:p w14:paraId="3880A412" w14:textId="77777777" w:rsidR="009A7500" w:rsidRPr="00273870" w:rsidRDefault="009A7500" w:rsidP="00FF13B8">
      <w:pPr>
        <w:pStyle w:val="Heading3"/>
        <w:rPr>
          <w:rFonts w:ascii="Garamond" w:hAnsi="Garamond" w:cs="Arial"/>
          <w:b/>
          <w:bCs/>
          <w:color w:val="auto"/>
        </w:rPr>
      </w:pPr>
    </w:p>
    <w:p w14:paraId="73E8792E" w14:textId="4B3E0472" w:rsidR="00FF13B8" w:rsidRPr="00273870" w:rsidRDefault="00C5276C" w:rsidP="00FF13B8">
      <w:pPr>
        <w:pStyle w:val="Heading3"/>
        <w:rPr>
          <w:rFonts w:ascii="Garamond" w:hAnsi="Garamond" w:cs="Times New Roman"/>
          <w:b/>
          <w:bCs/>
          <w:color w:val="auto"/>
        </w:rPr>
      </w:pPr>
      <w:bookmarkStart w:id="31" w:name="_Toc138665580"/>
      <w:r w:rsidRPr="00273870">
        <w:rPr>
          <w:rFonts w:ascii="Garamond" w:hAnsi="Garamond" w:cs="Times New Roman"/>
          <w:b/>
          <w:bCs/>
          <w:color w:val="auto"/>
        </w:rPr>
        <w:t xml:space="preserve">Section 4.2.2: </w:t>
      </w:r>
      <w:r w:rsidR="00F949E4" w:rsidRPr="00273870">
        <w:rPr>
          <w:rFonts w:ascii="Garamond" w:hAnsi="Garamond" w:cs="Times New Roman"/>
          <w:b/>
          <w:bCs/>
          <w:color w:val="auto"/>
        </w:rPr>
        <w:t>Demonstrative Map 2</w:t>
      </w:r>
      <w:bookmarkEnd w:id="31"/>
    </w:p>
    <w:p w14:paraId="253D7311" w14:textId="77777777" w:rsidR="00FF13B8" w:rsidRPr="00273870" w:rsidRDefault="00FF13B8" w:rsidP="00FF13B8"/>
    <w:p w14:paraId="6E075997" w14:textId="10A20420" w:rsidR="004513A4" w:rsidRPr="00D320D5" w:rsidRDefault="004513A4" w:rsidP="004513A4">
      <w:pPr>
        <w:pStyle w:val="Heading3"/>
        <w:spacing w:after="240" w:line="360" w:lineRule="auto"/>
        <w:rPr>
          <w:rFonts w:ascii="Garamond" w:hAnsi="Garamond" w:cs="Times New Roman"/>
          <w:b/>
          <w:bCs/>
          <w:color w:val="auto"/>
          <w:sz w:val="18"/>
          <w:szCs w:val="18"/>
          <w:u w:val="single"/>
        </w:rPr>
      </w:pPr>
      <w:r w:rsidRPr="00273870">
        <w:rPr>
          <w:rFonts w:ascii="Garamond" w:hAnsi="Garamond" w:cs="Times New Roman"/>
          <w:b/>
          <w:bCs/>
          <w:i/>
          <w:iCs/>
          <w:color w:val="auto"/>
          <w:sz w:val="20"/>
          <w:szCs w:val="20"/>
          <w:u w:val="single"/>
        </w:rPr>
        <w:t xml:space="preserve">Note: </w:t>
      </w:r>
      <w:r w:rsidRPr="00273870">
        <w:rPr>
          <w:rFonts w:ascii="Garamond" w:hAnsi="Garamond" w:cs="Times New Roman"/>
          <w:color w:val="auto"/>
          <w:sz w:val="20"/>
          <w:szCs w:val="20"/>
          <w:u w:val="single"/>
        </w:rPr>
        <w:t xml:space="preserve">It is recommendable when reading the discussions of the visualizations of the map to open the map, which is shared on GitHub: </w:t>
      </w:r>
      <w:r w:rsidR="00D320D5" w:rsidRPr="00D320D5">
        <w:rPr>
          <w:rFonts w:ascii="Garamond" w:hAnsi="Garamond" w:cs="Times New Roman"/>
          <w:color w:val="auto"/>
          <w:sz w:val="18"/>
          <w:szCs w:val="18"/>
          <w:u w:val="single"/>
        </w:rPr>
        <w:t>https://github.com/NielsUPF/Thesis-MIIS-The-Price-Impact-of-Sustainability-on-Housing-Prices-in-Barcelona/blob/main/Demonstrative%20Maps/Demonstrative_map_2_sample_including_observation_with_missing_energy_label_data.html</w:t>
      </w:r>
    </w:p>
    <w:p w14:paraId="38AB17E3" w14:textId="77777777" w:rsidR="00AC411D" w:rsidRPr="00AC411D" w:rsidRDefault="00DF1250" w:rsidP="00DF2DC0">
      <w:pPr>
        <w:spacing w:line="360" w:lineRule="auto"/>
        <w:rPr>
          <w:rFonts w:ascii="Garamond" w:hAnsi="Garamond" w:cs="Times New Roman"/>
          <w:sz w:val="24"/>
          <w:szCs w:val="24"/>
        </w:rPr>
      </w:pPr>
      <w:r w:rsidRPr="00AC411D">
        <w:rPr>
          <w:rFonts w:ascii="Garamond" w:hAnsi="Garamond" w:cs="Times New Roman"/>
          <w:sz w:val="24"/>
          <w:szCs w:val="24"/>
        </w:rPr>
        <w:t>Demonstrative map 2</w:t>
      </w:r>
      <w:r w:rsidR="009555A9" w:rsidRPr="00AC411D">
        <w:rPr>
          <w:rFonts w:ascii="Garamond" w:hAnsi="Garamond" w:cs="Times New Roman"/>
          <w:sz w:val="24"/>
          <w:szCs w:val="24"/>
        </w:rPr>
        <w:t xml:space="preserve"> </w:t>
      </w:r>
      <w:r w:rsidR="00C07599" w:rsidRPr="00AC411D">
        <w:rPr>
          <w:rFonts w:ascii="Garamond" w:hAnsi="Garamond" w:cs="Times New Roman"/>
          <w:sz w:val="24"/>
          <w:szCs w:val="24"/>
        </w:rPr>
        <w:t>cluster</w:t>
      </w:r>
      <w:r w:rsidR="00A50FE4" w:rsidRPr="00AC411D">
        <w:rPr>
          <w:rFonts w:ascii="Garamond" w:hAnsi="Garamond" w:cs="Times New Roman"/>
          <w:sz w:val="24"/>
          <w:szCs w:val="24"/>
        </w:rPr>
        <w:t>s</w:t>
      </w:r>
      <w:r w:rsidR="00C07599" w:rsidRPr="00AC411D">
        <w:rPr>
          <w:rFonts w:ascii="Garamond" w:hAnsi="Garamond" w:cs="Times New Roman"/>
          <w:sz w:val="24"/>
          <w:szCs w:val="24"/>
        </w:rPr>
        <w:t xml:space="preserve"> the observations</w:t>
      </w:r>
      <w:r w:rsidRPr="00AC411D">
        <w:rPr>
          <w:rFonts w:ascii="Garamond" w:hAnsi="Garamond" w:cs="Times New Roman"/>
          <w:sz w:val="24"/>
          <w:szCs w:val="24"/>
        </w:rPr>
        <w:t xml:space="preserve"> </w:t>
      </w:r>
      <w:r w:rsidR="009555A9" w:rsidRPr="00AC411D">
        <w:rPr>
          <w:rFonts w:ascii="Garamond" w:hAnsi="Garamond" w:cs="Times New Roman"/>
          <w:sz w:val="24"/>
          <w:szCs w:val="24"/>
        </w:rPr>
        <w:t>on the 68 subdistrict</w:t>
      </w:r>
      <w:r w:rsidR="00B64F93" w:rsidRPr="00AC411D">
        <w:rPr>
          <w:rFonts w:ascii="Garamond" w:hAnsi="Garamond" w:cs="Times New Roman"/>
          <w:sz w:val="24"/>
          <w:szCs w:val="24"/>
        </w:rPr>
        <w:t>s</w:t>
      </w:r>
      <w:r w:rsidR="009555A9" w:rsidRPr="00AC411D">
        <w:rPr>
          <w:rFonts w:ascii="Garamond" w:hAnsi="Garamond" w:cs="Times New Roman"/>
          <w:sz w:val="24"/>
          <w:szCs w:val="24"/>
        </w:rPr>
        <w:t xml:space="preserve"> of Barcelona as defined by Idealista for </w:t>
      </w:r>
      <w:r w:rsidR="000D367B" w:rsidRPr="00AC411D">
        <w:rPr>
          <w:rFonts w:ascii="Garamond" w:hAnsi="Garamond" w:cs="Times New Roman"/>
          <w:sz w:val="24"/>
          <w:szCs w:val="24"/>
        </w:rPr>
        <w:t xml:space="preserve">the </w:t>
      </w:r>
      <w:r w:rsidR="009555A9" w:rsidRPr="00AC411D">
        <w:rPr>
          <w:rFonts w:ascii="Garamond" w:hAnsi="Garamond" w:cs="Times New Roman"/>
          <w:sz w:val="24"/>
          <w:szCs w:val="24"/>
        </w:rPr>
        <w:t>sample including the observation with missing energy labels.</w:t>
      </w:r>
      <w:r w:rsidR="00C07599" w:rsidRPr="00AC411D">
        <w:rPr>
          <w:rFonts w:ascii="Garamond" w:hAnsi="Garamond" w:cs="Times New Roman"/>
          <w:sz w:val="24"/>
          <w:szCs w:val="24"/>
        </w:rPr>
        <w:t xml:space="preserve"> </w:t>
      </w:r>
      <w:r w:rsidR="009555A9" w:rsidRPr="00AC411D">
        <w:rPr>
          <w:rFonts w:ascii="Garamond" w:hAnsi="Garamond" w:cs="Times New Roman"/>
          <w:sz w:val="24"/>
          <w:szCs w:val="24"/>
        </w:rPr>
        <w:t>The map is colored</w:t>
      </w:r>
      <w:r w:rsidR="00C07599" w:rsidRPr="00AC411D">
        <w:rPr>
          <w:rFonts w:ascii="Garamond" w:hAnsi="Garamond" w:cs="Times New Roman"/>
          <w:sz w:val="24"/>
          <w:szCs w:val="24"/>
        </w:rPr>
        <w:t xml:space="preserve"> </w:t>
      </w:r>
      <w:r w:rsidR="008B005E" w:rsidRPr="00AC411D">
        <w:rPr>
          <w:rFonts w:ascii="Garamond" w:hAnsi="Garamond" w:cs="Times New Roman"/>
          <w:sz w:val="24"/>
          <w:szCs w:val="24"/>
        </w:rPr>
        <w:t xml:space="preserve">using </w:t>
      </w:r>
      <w:r w:rsidR="00C07599" w:rsidRPr="00AC411D">
        <w:rPr>
          <w:rFonts w:ascii="Garamond" w:hAnsi="Garamond" w:cs="Times New Roman"/>
          <w:sz w:val="24"/>
          <w:szCs w:val="24"/>
        </w:rPr>
        <w:t xml:space="preserve">the </w:t>
      </w:r>
      <w:r w:rsidR="000D367B" w:rsidRPr="00AC411D">
        <w:rPr>
          <w:rFonts w:ascii="Garamond" w:hAnsi="Garamond" w:cs="Times New Roman"/>
          <w:sz w:val="24"/>
          <w:szCs w:val="24"/>
        </w:rPr>
        <w:t>total</w:t>
      </w:r>
      <w:r w:rsidR="009555A9" w:rsidRPr="00AC411D">
        <w:rPr>
          <w:rFonts w:ascii="Garamond" w:hAnsi="Garamond" w:cs="Times New Roman"/>
          <w:sz w:val="24"/>
          <w:szCs w:val="24"/>
        </w:rPr>
        <w:t xml:space="preserve"> </w:t>
      </w:r>
      <w:r w:rsidR="008B005E" w:rsidRPr="00AC411D">
        <w:rPr>
          <w:rFonts w:ascii="Garamond" w:hAnsi="Garamond" w:cs="Times New Roman"/>
          <w:sz w:val="24"/>
          <w:szCs w:val="24"/>
        </w:rPr>
        <w:t xml:space="preserve">price impact of </w:t>
      </w:r>
      <w:r w:rsidR="00C07599" w:rsidRPr="00AC411D">
        <w:rPr>
          <w:rFonts w:ascii="Garamond" w:hAnsi="Garamond" w:cs="Times New Roman"/>
          <w:sz w:val="24"/>
          <w:szCs w:val="24"/>
        </w:rPr>
        <w:t xml:space="preserve">sustainable variables, excluding the distance to </w:t>
      </w:r>
      <w:r w:rsidR="00B64F93" w:rsidRPr="00AC411D">
        <w:rPr>
          <w:rFonts w:ascii="Garamond" w:hAnsi="Garamond" w:cs="Times New Roman"/>
          <w:sz w:val="24"/>
          <w:szCs w:val="24"/>
        </w:rPr>
        <w:t xml:space="preserve">the </w:t>
      </w:r>
      <w:r w:rsidR="00C07599" w:rsidRPr="00AC411D">
        <w:rPr>
          <w:rFonts w:ascii="Garamond" w:hAnsi="Garamond" w:cs="Times New Roman"/>
          <w:sz w:val="24"/>
          <w:szCs w:val="24"/>
        </w:rPr>
        <w:t>beach (km), neighborhood density (10 ha),</w:t>
      </w:r>
      <w:r w:rsidR="008B005E" w:rsidRPr="00AC411D">
        <w:rPr>
          <w:rFonts w:ascii="Garamond" w:hAnsi="Garamond" w:cs="Times New Roman"/>
          <w:sz w:val="24"/>
          <w:szCs w:val="24"/>
        </w:rPr>
        <w:t xml:space="preserve"> </w:t>
      </w:r>
      <w:r w:rsidR="00B64F93" w:rsidRPr="00AC411D">
        <w:rPr>
          <w:rFonts w:ascii="Garamond" w:hAnsi="Garamond" w:cs="Times New Roman"/>
          <w:sz w:val="24"/>
          <w:szCs w:val="24"/>
        </w:rPr>
        <w:t xml:space="preserve">and </w:t>
      </w:r>
      <w:r w:rsidR="008B005E" w:rsidRPr="00AC411D">
        <w:rPr>
          <w:rFonts w:ascii="Garamond" w:hAnsi="Garamond" w:cs="Times New Roman"/>
          <w:sz w:val="24"/>
          <w:szCs w:val="24"/>
        </w:rPr>
        <w:t>i</w:t>
      </w:r>
      <w:r w:rsidR="00C07599" w:rsidRPr="00AC411D">
        <w:rPr>
          <w:rFonts w:ascii="Garamond" w:hAnsi="Garamond" w:cs="Times New Roman"/>
          <w:sz w:val="24"/>
          <w:szCs w:val="24"/>
        </w:rPr>
        <w:t xml:space="preserve">ncome </w:t>
      </w:r>
      <w:r w:rsidR="008B005E" w:rsidRPr="00AC411D">
        <w:rPr>
          <w:rFonts w:ascii="Garamond" w:hAnsi="Garamond" w:cs="Times New Roman"/>
          <w:sz w:val="24"/>
          <w:szCs w:val="24"/>
        </w:rPr>
        <w:t>d</w:t>
      </w:r>
      <w:r w:rsidR="00C07599" w:rsidRPr="00AC411D">
        <w:rPr>
          <w:rFonts w:ascii="Garamond" w:hAnsi="Garamond" w:cs="Times New Roman"/>
          <w:sz w:val="24"/>
          <w:szCs w:val="24"/>
        </w:rPr>
        <w:t>istribution PCA</w:t>
      </w:r>
      <w:r w:rsidR="008B005E" w:rsidRPr="00AC411D">
        <w:rPr>
          <w:rFonts w:ascii="Garamond" w:hAnsi="Garamond" w:cs="Times New Roman"/>
          <w:sz w:val="24"/>
          <w:szCs w:val="24"/>
        </w:rPr>
        <w:t xml:space="preserve"> component</w:t>
      </w:r>
      <w:r w:rsidR="00C07599" w:rsidRPr="00AC411D">
        <w:rPr>
          <w:rFonts w:ascii="Garamond" w:hAnsi="Garamond" w:cs="Times New Roman"/>
          <w:sz w:val="24"/>
          <w:szCs w:val="24"/>
        </w:rPr>
        <w:t>,</w:t>
      </w:r>
      <w:r w:rsidR="008B005E" w:rsidRPr="00AC411D">
        <w:rPr>
          <w:rFonts w:ascii="Garamond" w:hAnsi="Garamond" w:cs="Times New Roman"/>
          <w:sz w:val="24"/>
          <w:szCs w:val="24"/>
        </w:rPr>
        <w:t xml:space="preserve"> as estimated in </w:t>
      </w:r>
      <w:r w:rsidR="00C07599" w:rsidRPr="00AC411D">
        <w:rPr>
          <w:rFonts w:ascii="Garamond" w:hAnsi="Garamond" w:cs="Times New Roman"/>
          <w:sz w:val="24"/>
          <w:szCs w:val="24"/>
        </w:rPr>
        <w:t xml:space="preserve">model </w:t>
      </w:r>
      <w:r w:rsidR="009555A9" w:rsidRPr="00AC411D">
        <w:rPr>
          <w:rFonts w:ascii="Garamond" w:hAnsi="Garamond" w:cs="Times New Roman"/>
          <w:sz w:val="24"/>
          <w:szCs w:val="24"/>
        </w:rPr>
        <w:t xml:space="preserve">7. </w:t>
      </w:r>
    </w:p>
    <w:p w14:paraId="21E3F0A8" w14:textId="6D1E262A" w:rsidR="00A50FE4" w:rsidRPr="00AC411D" w:rsidRDefault="009555A9" w:rsidP="00DF2DC0">
      <w:pPr>
        <w:spacing w:line="360" w:lineRule="auto"/>
        <w:rPr>
          <w:rFonts w:ascii="Garamond" w:hAnsi="Garamond" w:cs="Times New Roman"/>
          <w:sz w:val="24"/>
          <w:szCs w:val="24"/>
        </w:rPr>
      </w:pPr>
      <w:r w:rsidRPr="00AC411D">
        <w:rPr>
          <w:rFonts w:ascii="Garamond" w:hAnsi="Garamond" w:cs="Times New Roman"/>
          <w:sz w:val="24"/>
          <w:szCs w:val="24"/>
        </w:rPr>
        <w:lastRenderedPageBreak/>
        <w:t>A screenshot of demonstrative map 2 is provided in figure 6 below</w:t>
      </w:r>
      <w:r w:rsidR="00623FA3" w:rsidRPr="00AC411D">
        <w:rPr>
          <w:rFonts w:ascii="Garamond" w:hAnsi="Garamond" w:cs="Times New Roman"/>
          <w:sz w:val="24"/>
          <w:szCs w:val="24"/>
        </w:rPr>
        <w:t>.</w:t>
      </w:r>
      <w:r w:rsidRPr="00AC411D">
        <w:rPr>
          <w:rFonts w:ascii="Garamond" w:hAnsi="Garamond" w:cs="Times New Roman"/>
          <w:sz w:val="24"/>
          <w:szCs w:val="24"/>
        </w:rPr>
        <w:t xml:space="preserve"> </w:t>
      </w:r>
      <w:r w:rsidR="00100CA1" w:rsidRPr="00AC411D">
        <w:rPr>
          <w:rFonts w:ascii="Garamond" w:hAnsi="Garamond" w:cs="Times New Roman"/>
          <w:sz w:val="24"/>
          <w:szCs w:val="24"/>
        </w:rPr>
        <w:t>An index for the specific names of the subdistricts, displayed by the number of the colored subdistrict is included in table 16 in the appendix.</w:t>
      </w:r>
    </w:p>
    <w:p w14:paraId="1E210124" w14:textId="1E8CF529" w:rsidR="008B005E" w:rsidRPr="00AC411D" w:rsidRDefault="00C07599" w:rsidP="00DF2DC0">
      <w:pPr>
        <w:spacing w:line="360" w:lineRule="auto"/>
        <w:rPr>
          <w:rFonts w:ascii="Garamond" w:hAnsi="Garamond" w:cs="Times New Roman"/>
          <w:sz w:val="24"/>
          <w:szCs w:val="24"/>
        </w:rPr>
      </w:pPr>
      <w:r w:rsidRPr="00AC411D">
        <w:rPr>
          <w:rFonts w:ascii="Garamond" w:hAnsi="Garamond" w:cs="Times New Roman"/>
          <w:sz w:val="24"/>
          <w:szCs w:val="24"/>
        </w:rPr>
        <w:t>The screenshot</w:t>
      </w:r>
      <w:r w:rsidR="00666C2B" w:rsidRPr="00AC411D">
        <w:rPr>
          <w:rFonts w:ascii="Garamond" w:hAnsi="Garamond" w:cs="Times New Roman"/>
          <w:sz w:val="24"/>
          <w:szCs w:val="24"/>
        </w:rPr>
        <w:t xml:space="preserve"> </w:t>
      </w:r>
      <w:r w:rsidRPr="00AC411D">
        <w:rPr>
          <w:rFonts w:ascii="Garamond" w:hAnsi="Garamond" w:cs="Times New Roman"/>
          <w:sz w:val="24"/>
          <w:szCs w:val="24"/>
        </w:rPr>
        <w:t>show</w:t>
      </w:r>
      <w:r w:rsidR="00666C2B" w:rsidRPr="00AC411D">
        <w:rPr>
          <w:rFonts w:ascii="Garamond" w:hAnsi="Garamond" w:cs="Times New Roman"/>
          <w:sz w:val="24"/>
          <w:szCs w:val="24"/>
        </w:rPr>
        <w:t>s</w:t>
      </w:r>
      <w:r w:rsidRPr="00AC411D">
        <w:rPr>
          <w:rFonts w:ascii="Garamond" w:hAnsi="Garamond" w:cs="Times New Roman"/>
          <w:sz w:val="24"/>
          <w:szCs w:val="24"/>
        </w:rPr>
        <w:t xml:space="preserve"> that the cluster of houses with the 10% lowest </w:t>
      </w:r>
      <w:r w:rsidR="000D367B" w:rsidRPr="00AC411D">
        <w:rPr>
          <w:rFonts w:ascii="Garamond" w:hAnsi="Garamond" w:cs="Times New Roman"/>
          <w:sz w:val="24"/>
          <w:szCs w:val="24"/>
        </w:rPr>
        <w:t>total price impact of</w:t>
      </w:r>
      <w:r w:rsidRPr="00AC411D">
        <w:rPr>
          <w:rFonts w:ascii="Garamond" w:hAnsi="Garamond" w:cs="Times New Roman"/>
          <w:sz w:val="24"/>
          <w:szCs w:val="24"/>
        </w:rPr>
        <w:t xml:space="preserve"> </w:t>
      </w:r>
      <w:r w:rsidR="000D367B" w:rsidRPr="00AC411D">
        <w:rPr>
          <w:rFonts w:ascii="Garamond" w:hAnsi="Garamond" w:cs="Times New Roman"/>
          <w:sz w:val="24"/>
          <w:szCs w:val="24"/>
        </w:rPr>
        <w:t xml:space="preserve">the </w:t>
      </w:r>
      <w:r w:rsidRPr="00AC411D">
        <w:rPr>
          <w:rFonts w:ascii="Garamond" w:hAnsi="Garamond" w:cs="Times New Roman"/>
          <w:sz w:val="24"/>
          <w:szCs w:val="24"/>
        </w:rPr>
        <w:t xml:space="preserve">selected sustainable variables </w:t>
      </w:r>
      <w:r w:rsidR="00BD5FEA" w:rsidRPr="00AC411D">
        <w:rPr>
          <w:rFonts w:ascii="Garamond" w:hAnsi="Garamond" w:cs="Times New Roman"/>
          <w:sz w:val="24"/>
          <w:szCs w:val="24"/>
        </w:rPr>
        <w:t>is</w:t>
      </w:r>
      <w:r w:rsidR="008B005E" w:rsidRPr="00AC411D">
        <w:rPr>
          <w:rFonts w:ascii="Garamond" w:hAnsi="Garamond" w:cs="Times New Roman"/>
          <w:sz w:val="24"/>
          <w:szCs w:val="24"/>
        </w:rPr>
        <w:t xml:space="preserve"> located in other subdistricts</w:t>
      </w:r>
      <w:r w:rsidRPr="00AC411D">
        <w:rPr>
          <w:rFonts w:ascii="Garamond" w:hAnsi="Garamond" w:cs="Times New Roman"/>
          <w:sz w:val="24"/>
          <w:szCs w:val="24"/>
        </w:rPr>
        <w:t xml:space="preserve"> compared to demonstrative map number</w:t>
      </w:r>
      <w:r w:rsidR="00FE69F3" w:rsidRPr="00AC411D">
        <w:rPr>
          <w:rFonts w:ascii="Garamond" w:hAnsi="Garamond" w:cs="Times New Roman"/>
          <w:sz w:val="24"/>
          <w:szCs w:val="24"/>
        </w:rPr>
        <w:t xml:space="preserve"> 1</w:t>
      </w:r>
      <w:r w:rsidRPr="00AC411D">
        <w:rPr>
          <w:rFonts w:ascii="Garamond" w:hAnsi="Garamond" w:cs="Times New Roman"/>
          <w:sz w:val="24"/>
          <w:szCs w:val="24"/>
        </w:rPr>
        <w:t>. The cluster of houses</w:t>
      </w:r>
      <w:r w:rsidR="00666C2B" w:rsidRPr="00AC411D">
        <w:rPr>
          <w:rFonts w:ascii="Garamond" w:hAnsi="Garamond" w:cs="Times New Roman"/>
          <w:sz w:val="24"/>
          <w:szCs w:val="24"/>
        </w:rPr>
        <w:t xml:space="preserve"> with the lowest </w:t>
      </w:r>
      <w:r w:rsidR="008747A6" w:rsidRPr="00AC411D">
        <w:rPr>
          <w:rFonts w:ascii="Garamond" w:hAnsi="Garamond" w:cs="Times New Roman"/>
          <w:sz w:val="24"/>
          <w:szCs w:val="24"/>
        </w:rPr>
        <w:t>total</w:t>
      </w:r>
      <w:r w:rsidR="00666C2B" w:rsidRPr="00AC411D">
        <w:rPr>
          <w:rFonts w:ascii="Garamond" w:hAnsi="Garamond" w:cs="Times New Roman"/>
          <w:sz w:val="24"/>
          <w:szCs w:val="24"/>
        </w:rPr>
        <w:t xml:space="preserve"> price impact for the selected sustainable variables</w:t>
      </w:r>
      <w:r w:rsidRPr="00AC411D">
        <w:rPr>
          <w:rFonts w:ascii="Garamond" w:hAnsi="Garamond" w:cs="Times New Roman"/>
          <w:sz w:val="24"/>
          <w:szCs w:val="24"/>
        </w:rPr>
        <w:t xml:space="preserve"> </w:t>
      </w:r>
      <w:r w:rsidR="00FE69F3" w:rsidRPr="00AC411D">
        <w:rPr>
          <w:rFonts w:ascii="Garamond" w:hAnsi="Garamond" w:cs="Times New Roman"/>
          <w:sz w:val="24"/>
          <w:szCs w:val="24"/>
        </w:rPr>
        <w:t xml:space="preserve">in demonstrative map 2 </w:t>
      </w:r>
      <w:r w:rsidR="00B64F93" w:rsidRPr="00AC411D">
        <w:rPr>
          <w:rFonts w:ascii="Garamond" w:hAnsi="Garamond" w:cs="Times New Roman"/>
          <w:sz w:val="24"/>
          <w:szCs w:val="24"/>
        </w:rPr>
        <w:t>is</w:t>
      </w:r>
      <w:r w:rsidR="00666C2B" w:rsidRPr="00AC411D">
        <w:rPr>
          <w:rFonts w:ascii="Garamond" w:hAnsi="Garamond" w:cs="Times New Roman"/>
          <w:sz w:val="24"/>
          <w:szCs w:val="24"/>
        </w:rPr>
        <w:t xml:space="preserve"> mainly</w:t>
      </w:r>
      <w:ins w:id="32" w:author="MANUEL PORTELA CHARNEJOVSKY" w:date="2023-06-18T12:06:00Z">
        <w:r w:rsidR="007C37A2" w:rsidRPr="00AC411D">
          <w:rPr>
            <w:rFonts w:ascii="Garamond" w:hAnsi="Garamond" w:cs="Times New Roman"/>
            <w:sz w:val="24"/>
            <w:szCs w:val="24"/>
          </w:rPr>
          <w:t xml:space="preserve"> </w:t>
        </w:r>
      </w:ins>
      <w:r w:rsidR="00FE69F3" w:rsidRPr="00AC411D">
        <w:rPr>
          <w:rFonts w:ascii="Garamond" w:hAnsi="Garamond" w:cs="Times New Roman"/>
          <w:sz w:val="24"/>
          <w:szCs w:val="24"/>
        </w:rPr>
        <w:t>located around the districts</w:t>
      </w:r>
      <w:r w:rsidR="00206667" w:rsidRPr="00AC411D">
        <w:rPr>
          <w:rFonts w:ascii="Garamond" w:hAnsi="Garamond" w:cs="Times New Roman"/>
          <w:sz w:val="24"/>
          <w:szCs w:val="24"/>
        </w:rPr>
        <w:t xml:space="preserve"> </w:t>
      </w:r>
      <w:r w:rsidR="00FE69F3" w:rsidRPr="00AC411D">
        <w:rPr>
          <w:rFonts w:ascii="Garamond" w:hAnsi="Garamond" w:cs="Times New Roman"/>
          <w:sz w:val="24"/>
          <w:szCs w:val="24"/>
        </w:rPr>
        <w:t>Gracia, Sarria Sant Gervasi</w:t>
      </w:r>
      <w:r w:rsidR="006618AE" w:rsidRPr="00AC411D">
        <w:rPr>
          <w:rFonts w:ascii="Garamond" w:hAnsi="Garamond" w:cs="Times New Roman"/>
          <w:sz w:val="24"/>
          <w:szCs w:val="24"/>
        </w:rPr>
        <w:t xml:space="preserve">, Sant Andreu, </w:t>
      </w:r>
      <w:r w:rsidR="00FE69F3" w:rsidRPr="00AC411D">
        <w:rPr>
          <w:rFonts w:ascii="Garamond" w:hAnsi="Garamond" w:cs="Times New Roman"/>
          <w:sz w:val="24"/>
          <w:szCs w:val="24"/>
        </w:rPr>
        <w:t xml:space="preserve">and Horta Guinardó. </w:t>
      </w:r>
      <w:r w:rsidR="008B005E" w:rsidRPr="00AC411D">
        <w:rPr>
          <w:rFonts w:ascii="Garamond" w:hAnsi="Garamond" w:cs="Times New Roman"/>
          <w:sz w:val="24"/>
          <w:szCs w:val="24"/>
        </w:rPr>
        <w:t xml:space="preserve">The </w:t>
      </w:r>
      <w:r w:rsidR="006618AE" w:rsidRPr="00AC411D">
        <w:rPr>
          <w:rFonts w:ascii="Garamond" w:hAnsi="Garamond" w:cs="Times New Roman"/>
          <w:sz w:val="24"/>
          <w:szCs w:val="24"/>
        </w:rPr>
        <w:t xml:space="preserve">cluster </w:t>
      </w:r>
      <w:r w:rsidR="008B005E" w:rsidRPr="00AC411D">
        <w:rPr>
          <w:rFonts w:ascii="Garamond" w:hAnsi="Garamond" w:cs="Times New Roman"/>
          <w:sz w:val="24"/>
          <w:szCs w:val="24"/>
        </w:rPr>
        <w:t xml:space="preserve">of the 10% </w:t>
      </w:r>
      <w:r w:rsidR="006618AE" w:rsidRPr="00AC411D">
        <w:rPr>
          <w:rFonts w:ascii="Garamond" w:hAnsi="Garamond" w:cs="Times New Roman"/>
          <w:sz w:val="24"/>
          <w:szCs w:val="24"/>
        </w:rPr>
        <w:t>districts</w:t>
      </w:r>
      <w:r w:rsidR="008B005E" w:rsidRPr="00AC411D">
        <w:rPr>
          <w:rFonts w:ascii="Garamond" w:hAnsi="Garamond" w:cs="Times New Roman"/>
          <w:sz w:val="24"/>
          <w:szCs w:val="24"/>
        </w:rPr>
        <w:t xml:space="preserve"> of houses with the highest </w:t>
      </w:r>
      <w:r w:rsidR="006618AE" w:rsidRPr="00AC411D">
        <w:rPr>
          <w:rFonts w:ascii="Garamond" w:hAnsi="Garamond" w:cs="Times New Roman"/>
          <w:sz w:val="24"/>
          <w:szCs w:val="24"/>
        </w:rPr>
        <w:t xml:space="preserve">total </w:t>
      </w:r>
      <w:r w:rsidR="008B005E" w:rsidRPr="00AC411D">
        <w:rPr>
          <w:rFonts w:ascii="Garamond" w:hAnsi="Garamond" w:cs="Times New Roman"/>
          <w:sz w:val="24"/>
          <w:szCs w:val="24"/>
        </w:rPr>
        <w:t xml:space="preserve">price impact for the selected sustainable variables </w:t>
      </w:r>
      <w:r w:rsidR="006618AE" w:rsidRPr="00AC411D">
        <w:rPr>
          <w:rFonts w:ascii="Garamond" w:hAnsi="Garamond" w:cs="Times New Roman"/>
          <w:sz w:val="24"/>
          <w:szCs w:val="24"/>
        </w:rPr>
        <w:t xml:space="preserve">are </w:t>
      </w:r>
      <w:r w:rsidR="00623FA3" w:rsidRPr="00AC411D">
        <w:rPr>
          <w:rFonts w:ascii="Garamond" w:hAnsi="Garamond" w:cs="Times New Roman"/>
          <w:sz w:val="24"/>
          <w:szCs w:val="24"/>
        </w:rPr>
        <w:t xml:space="preserve">mainly </w:t>
      </w:r>
      <w:r w:rsidR="006618AE" w:rsidRPr="00AC411D">
        <w:rPr>
          <w:rFonts w:ascii="Garamond" w:hAnsi="Garamond" w:cs="Times New Roman"/>
          <w:sz w:val="24"/>
          <w:szCs w:val="24"/>
        </w:rPr>
        <w:t xml:space="preserve">located in the districts: Les Corts, </w:t>
      </w:r>
      <w:r w:rsidR="006618AE" w:rsidRPr="00AC411D">
        <w:rPr>
          <w:rFonts w:ascii="Garamond" w:eastAsia="Times New Roman" w:hAnsi="Garamond" w:cs="Arial"/>
          <w:sz w:val="24"/>
          <w:szCs w:val="24"/>
        </w:rPr>
        <w:t>Nou Barris, Sants-Montjuïc Sant Martí</w:t>
      </w:r>
      <w:r w:rsidR="00B64F93" w:rsidRPr="00AC411D">
        <w:rPr>
          <w:rFonts w:ascii="Garamond" w:eastAsia="Times New Roman" w:hAnsi="Garamond" w:cs="Arial"/>
          <w:sz w:val="24"/>
          <w:szCs w:val="24"/>
        </w:rPr>
        <w:t>,</w:t>
      </w:r>
      <w:r w:rsidR="006618AE" w:rsidRPr="00AC411D">
        <w:rPr>
          <w:rFonts w:ascii="Garamond" w:eastAsia="Times New Roman" w:hAnsi="Garamond" w:cs="Arial"/>
          <w:sz w:val="24"/>
          <w:szCs w:val="24"/>
        </w:rPr>
        <w:t xml:space="preserve"> and Eixample.    </w:t>
      </w:r>
    </w:p>
    <w:p w14:paraId="0B43F88A" w14:textId="1ABD4436" w:rsidR="00AC411D" w:rsidRDefault="006618AE" w:rsidP="00DF2DC0">
      <w:pPr>
        <w:spacing w:line="360" w:lineRule="auto"/>
        <w:rPr>
          <w:rFonts w:ascii="Garamond" w:hAnsi="Garamond" w:cs="Times New Roman"/>
          <w:sz w:val="24"/>
          <w:szCs w:val="24"/>
        </w:rPr>
      </w:pPr>
      <w:r w:rsidRPr="00AC411D">
        <w:rPr>
          <w:rFonts w:ascii="Garamond" w:hAnsi="Garamond" w:cs="Times New Roman"/>
          <w:sz w:val="24"/>
          <w:szCs w:val="24"/>
        </w:rPr>
        <w:t>Demonstrative map 2 shows more variety in the reasons that subdistrict</w:t>
      </w:r>
      <w:r w:rsidR="00B64F93" w:rsidRPr="00AC411D">
        <w:rPr>
          <w:rFonts w:ascii="Garamond" w:hAnsi="Garamond" w:cs="Times New Roman"/>
          <w:sz w:val="24"/>
          <w:szCs w:val="24"/>
        </w:rPr>
        <w:t>s</w:t>
      </w:r>
      <w:r w:rsidRPr="00AC411D">
        <w:rPr>
          <w:rFonts w:ascii="Garamond" w:hAnsi="Garamond" w:cs="Times New Roman"/>
          <w:sz w:val="24"/>
          <w:szCs w:val="24"/>
        </w:rPr>
        <w:t xml:space="preserve"> have a </w:t>
      </w:r>
      <w:r w:rsidR="000D367B" w:rsidRPr="00AC411D">
        <w:rPr>
          <w:rFonts w:ascii="Garamond" w:hAnsi="Garamond" w:cs="Times New Roman"/>
          <w:sz w:val="24"/>
          <w:szCs w:val="24"/>
        </w:rPr>
        <w:t>high</w:t>
      </w:r>
      <w:r w:rsidR="003078FC" w:rsidRPr="00AC411D">
        <w:rPr>
          <w:rFonts w:ascii="Garamond" w:hAnsi="Garamond" w:cs="Times New Roman"/>
          <w:sz w:val="24"/>
          <w:szCs w:val="24"/>
        </w:rPr>
        <w:t xml:space="preserve"> or </w:t>
      </w:r>
      <w:r w:rsidR="000D367B" w:rsidRPr="00AC411D">
        <w:rPr>
          <w:rFonts w:ascii="Garamond" w:hAnsi="Garamond" w:cs="Times New Roman"/>
          <w:sz w:val="24"/>
          <w:szCs w:val="24"/>
        </w:rPr>
        <w:t>low</w:t>
      </w:r>
      <w:r w:rsidRPr="00AC411D">
        <w:rPr>
          <w:rFonts w:ascii="Garamond" w:hAnsi="Garamond" w:cs="Times New Roman"/>
          <w:sz w:val="24"/>
          <w:szCs w:val="24"/>
        </w:rPr>
        <w:t xml:space="preserve"> total price impact of sustainability by the selected sustainable variables. </w:t>
      </w:r>
      <w:r w:rsidR="008B005E" w:rsidRPr="00AC411D">
        <w:rPr>
          <w:rFonts w:ascii="Garamond" w:hAnsi="Garamond" w:cs="Times New Roman"/>
          <w:sz w:val="24"/>
          <w:szCs w:val="24"/>
        </w:rPr>
        <w:t>Interaction with demonstrative map 2 shows</w:t>
      </w:r>
      <w:r w:rsidR="00E33705" w:rsidRPr="00AC411D">
        <w:rPr>
          <w:rFonts w:ascii="Garamond" w:hAnsi="Garamond" w:cs="Times New Roman"/>
          <w:sz w:val="24"/>
          <w:szCs w:val="24"/>
        </w:rPr>
        <w:t xml:space="preserve"> that </w:t>
      </w:r>
      <w:r w:rsidR="00BD5FEA" w:rsidRPr="00AC411D">
        <w:rPr>
          <w:rFonts w:ascii="Garamond" w:hAnsi="Garamond" w:cs="Times New Roman"/>
          <w:sz w:val="24"/>
          <w:szCs w:val="24"/>
        </w:rPr>
        <w:t xml:space="preserve">the </w:t>
      </w:r>
      <w:r w:rsidR="00E33705" w:rsidRPr="00AC411D">
        <w:rPr>
          <w:rFonts w:ascii="Garamond" w:hAnsi="Garamond" w:cs="Times New Roman"/>
          <w:sz w:val="24"/>
          <w:szCs w:val="24"/>
        </w:rPr>
        <w:t xml:space="preserve">low total price impact of the selected sustainable variables </w:t>
      </w:r>
      <w:r w:rsidR="00666C2B" w:rsidRPr="00AC411D">
        <w:rPr>
          <w:rFonts w:ascii="Garamond" w:hAnsi="Garamond" w:cs="Times New Roman"/>
          <w:sz w:val="24"/>
          <w:szCs w:val="24"/>
        </w:rPr>
        <w:t xml:space="preserve">of </w:t>
      </w:r>
      <w:r w:rsidR="003078FC" w:rsidRPr="00AC411D">
        <w:rPr>
          <w:rFonts w:ascii="Garamond" w:hAnsi="Garamond" w:cs="Times New Roman"/>
          <w:sz w:val="24"/>
          <w:szCs w:val="24"/>
        </w:rPr>
        <w:t xml:space="preserve">the </w:t>
      </w:r>
      <w:r w:rsidR="00666C2B" w:rsidRPr="00AC411D">
        <w:rPr>
          <w:rFonts w:ascii="Garamond" w:hAnsi="Garamond" w:cs="Times New Roman"/>
          <w:sz w:val="24"/>
          <w:szCs w:val="24"/>
        </w:rPr>
        <w:t>sub</w:t>
      </w:r>
      <w:r w:rsidR="00E33705" w:rsidRPr="00AC411D">
        <w:rPr>
          <w:rFonts w:ascii="Garamond" w:hAnsi="Garamond" w:cs="Times New Roman"/>
          <w:sz w:val="24"/>
          <w:szCs w:val="24"/>
        </w:rPr>
        <w:t>d</w:t>
      </w:r>
      <w:r w:rsidR="00FE69F3" w:rsidRPr="00AC411D">
        <w:rPr>
          <w:rFonts w:ascii="Garamond" w:hAnsi="Garamond" w:cs="Times New Roman"/>
          <w:sz w:val="24"/>
          <w:szCs w:val="24"/>
        </w:rPr>
        <w:t>istrict</w:t>
      </w:r>
      <w:r w:rsidR="003078FC" w:rsidRPr="00AC411D">
        <w:rPr>
          <w:rFonts w:ascii="Garamond" w:hAnsi="Garamond" w:cs="Times New Roman"/>
          <w:sz w:val="24"/>
          <w:szCs w:val="24"/>
        </w:rPr>
        <w:t>s in</w:t>
      </w:r>
      <w:r w:rsidR="00FE69F3" w:rsidRPr="00AC411D">
        <w:rPr>
          <w:rFonts w:ascii="Garamond" w:hAnsi="Garamond" w:cs="Times New Roman"/>
          <w:sz w:val="24"/>
          <w:szCs w:val="24"/>
        </w:rPr>
        <w:t xml:space="preserve"> </w:t>
      </w:r>
      <w:r w:rsidRPr="00AC411D">
        <w:rPr>
          <w:rFonts w:ascii="Garamond" w:hAnsi="Garamond" w:cs="Times New Roman"/>
          <w:sz w:val="24"/>
          <w:szCs w:val="24"/>
        </w:rPr>
        <w:t xml:space="preserve">Sarria </w:t>
      </w:r>
      <w:r w:rsidR="00FE69F3" w:rsidRPr="00AC411D">
        <w:rPr>
          <w:rFonts w:ascii="Garamond" w:hAnsi="Garamond" w:cs="Times New Roman"/>
          <w:sz w:val="24"/>
          <w:szCs w:val="24"/>
        </w:rPr>
        <w:t xml:space="preserve">Sant Gervasi </w:t>
      </w:r>
      <w:r w:rsidR="003078FC" w:rsidRPr="00AC411D">
        <w:rPr>
          <w:rFonts w:ascii="Garamond" w:hAnsi="Garamond" w:cs="Times New Roman"/>
          <w:sz w:val="24"/>
          <w:szCs w:val="24"/>
        </w:rPr>
        <w:t>is</w:t>
      </w:r>
      <w:r w:rsidR="00666C2B" w:rsidRPr="00AC411D">
        <w:rPr>
          <w:rFonts w:ascii="Garamond" w:hAnsi="Garamond" w:cs="Times New Roman"/>
          <w:sz w:val="24"/>
          <w:szCs w:val="24"/>
        </w:rPr>
        <w:t xml:space="preserve"> </w:t>
      </w:r>
      <w:r w:rsidR="00FE69F3" w:rsidRPr="00AC411D">
        <w:rPr>
          <w:rFonts w:ascii="Garamond" w:hAnsi="Garamond" w:cs="Times New Roman"/>
          <w:sz w:val="24"/>
          <w:szCs w:val="24"/>
        </w:rPr>
        <w:t>mainly caused by low accessibility score</w:t>
      </w:r>
      <w:r w:rsidR="00E33705" w:rsidRPr="00AC411D">
        <w:rPr>
          <w:rFonts w:ascii="Garamond" w:hAnsi="Garamond" w:cs="Times New Roman"/>
          <w:sz w:val="24"/>
          <w:szCs w:val="24"/>
        </w:rPr>
        <w:t>s</w:t>
      </w:r>
      <w:r w:rsidR="00FE69F3" w:rsidRPr="00AC411D">
        <w:rPr>
          <w:rFonts w:ascii="Garamond" w:hAnsi="Garamond" w:cs="Times New Roman"/>
          <w:sz w:val="24"/>
          <w:szCs w:val="24"/>
        </w:rPr>
        <w:t xml:space="preserve"> </w:t>
      </w:r>
      <w:r w:rsidR="00E33705" w:rsidRPr="00AC411D">
        <w:rPr>
          <w:rFonts w:ascii="Garamond" w:hAnsi="Garamond" w:cs="Times New Roman"/>
          <w:sz w:val="24"/>
          <w:szCs w:val="24"/>
        </w:rPr>
        <w:t>related to the</w:t>
      </w:r>
      <w:r w:rsidR="00FE69F3" w:rsidRPr="00AC411D">
        <w:rPr>
          <w:rFonts w:ascii="Garamond" w:hAnsi="Garamond" w:cs="Times New Roman"/>
          <w:sz w:val="24"/>
          <w:szCs w:val="24"/>
        </w:rPr>
        <w:t xml:space="preserve"> ecological, environmental, social, and cultural </w:t>
      </w:r>
      <w:r w:rsidR="00666C2B" w:rsidRPr="00AC411D">
        <w:rPr>
          <w:rFonts w:ascii="Garamond" w:hAnsi="Garamond" w:cs="Times New Roman"/>
          <w:sz w:val="24"/>
          <w:szCs w:val="24"/>
        </w:rPr>
        <w:t xml:space="preserve">sustainable </w:t>
      </w:r>
      <w:r w:rsidR="00FE69F3" w:rsidRPr="00AC411D">
        <w:rPr>
          <w:rFonts w:ascii="Garamond" w:hAnsi="Garamond" w:cs="Times New Roman"/>
          <w:sz w:val="24"/>
          <w:szCs w:val="24"/>
        </w:rPr>
        <w:t>dimensions</w:t>
      </w:r>
      <w:r w:rsidR="00666C2B" w:rsidRPr="00AC411D">
        <w:rPr>
          <w:rFonts w:ascii="Garamond" w:hAnsi="Garamond" w:cs="Times New Roman"/>
          <w:sz w:val="24"/>
          <w:szCs w:val="24"/>
        </w:rPr>
        <w:t xml:space="preserve">. </w:t>
      </w:r>
      <w:r w:rsidR="000D367B" w:rsidRPr="00AC411D">
        <w:rPr>
          <w:rFonts w:ascii="Garamond" w:hAnsi="Garamond" w:cs="Times New Roman"/>
          <w:sz w:val="24"/>
          <w:szCs w:val="24"/>
        </w:rPr>
        <w:t>Contrary</w:t>
      </w:r>
      <w:r w:rsidR="00666C2B" w:rsidRPr="00AC411D">
        <w:rPr>
          <w:rFonts w:ascii="Garamond" w:hAnsi="Garamond" w:cs="Times New Roman"/>
          <w:sz w:val="24"/>
          <w:szCs w:val="24"/>
        </w:rPr>
        <w:t xml:space="preserve">, </w:t>
      </w:r>
      <w:r w:rsidRPr="00AC411D">
        <w:rPr>
          <w:rFonts w:ascii="Garamond" w:hAnsi="Garamond" w:cs="Times New Roman"/>
          <w:sz w:val="24"/>
          <w:szCs w:val="24"/>
        </w:rPr>
        <w:t>the districts</w:t>
      </w:r>
      <w:r w:rsidR="00E33705" w:rsidRPr="00AC411D">
        <w:rPr>
          <w:rFonts w:ascii="Garamond" w:hAnsi="Garamond" w:cs="Times New Roman"/>
          <w:sz w:val="24"/>
          <w:szCs w:val="24"/>
        </w:rPr>
        <w:t xml:space="preserve"> ha</w:t>
      </w:r>
      <w:r w:rsidR="00B64F93" w:rsidRPr="00AC411D">
        <w:rPr>
          <w:rFonts w:ascii="Garamond" w:hAnsi="Garamond" w:cs="Times New Roman"/>
          <w:sz w:val="24"/>
          <w:szCs w:val="24"/>
        </w:rPr>
        <w:t>ve</w:t>
      </w:r>
      <w:r w:rsidR="00666C2B" w:rsidRPr="00AC411D">
        <w:rPr>
          <w:rFonts w:ascii="Garamond" w:hAnsi="Garamond" w:cs="Times New Roman"/>
          <w:sz w:val="24"/>
          <w:szCs w:val="24"/>
        </w:rPr>
        <w:t xml:space="preserve"> a</w:t>
      </w:r>
      <w:r w:rsidR="00E33705" w:rsidRPr="00AC411D">
        <w:rPr>
          <w:rFonts w:ascii="Garamond" w:hAnsi="Garamond" w:cs="Times New Roman"/>
          <w:sz w:val="24"/>
          <w:szCs w:val="24"/>
        </w:rPr>
        <w:t xml:space="preserve"> </w:t>
      </w:r>
      <w:r w:rsidR="00FE69F3" w:rsidRPr="00AC411D">
        <w:rPr>
          <w:rFonts w:ascii="Garamond" w:hAnsi="Garamond" w:cs="Times New Roman"/>
          <w:sz w:val="24"/>
          <w:szCs w:val="24"/>
        </w:rPr>
        <w:t>very high score on the welfare aspect of sustainability</w:t>
      </w:r>
      <w:r w:rsidR="000D367B" w:rsidRPr="00AC411D">
        <w:rPr>
          <w:rFonts w:ascii="Garamond" w:hAnsi="Garamond" w:cs="Times New Roman"/>
          <w:sz w:val="24"/>
          <w:szCs w:val="24"/>
        </w:rPr>
        <w:t xml:space="preserve"> </w:t>
      </w:r>
      <w:r w:rsidR="00FE69F3" w:rsidRPr="00AC411D">
        <w:rPr>
          <w:rFonts w:ascii="Garamond" w:hAnsi="Garamond" w:cs="Times New Roman"/>
          <w:sz w:val="24"/>
          <w:szCs w:val="24"/>
        </w:rPr>
        <w:t xml:space="preserve">which is higher than 90% of the </w:t>
      </w:r>
      <w:r w:rsidR="00666C2B" w:rsidRPr="00AC411D">
        <w:rPr>
          <w:rFonts w:ascii="Garamond" w:hAnsi="Garamond" w:cs="Times New Roman"/>
          <w:sz w:val="24"/>
          <w:szCs w:val="24"/>
        </w:rPr>
        <w:t xml:space="preserve">other </w:t>
      </w:r>
      <w:r w:rsidRPr="00AC411D">
        <w:rPr>
          <w:rFonts w:ascii="Garamond" w:hAnsi="Garamond" w:cs="Times New Roman"/>
          <w:sz w:val="24"/>
          <w:szCs w:val="24"/>
        </w:rPr>
        <w:t>subdistricts</w:t>
      </w:r>
      <w:r w:rsidR="00FE69F3" w:rsidRPr="00AC411D">
        <w:rPr>
          <w:rFonts w:ascii="Garamond" w:hAnsi="Garamond" w:cs="Times New Roman"/>
          <w:sz w:val="24"/>
          <w:szCs w:val="24"/>
        </w:rPr>
        <w:t xml:space="preserve">. </w:t>
      </w:r>
      <w:r w:rsidR="00E33705" w:rsidRPr="00AC411D">
        <w:rPr>
          <w:rFonts w:ascii="Garamond" w:hAnsi="Garamond" w:cs="Times New Roman"/>
          <w:sz w:val="24"/>
          <w:szCs w:val="24"/>
        </w:rPr>
        <w:t xml:space="preserve">The low </w:t>
      </w:r>
      <w:r w:rsidRPr="00AC411D">
        <w:rPr>
          <w:rFonts w:ascii="Garamond" w:hAnsi="Garamond" w:cs="Times New Roman"/>
          <w:sz w:val="24"/>
          <w:szCs w:val="24"/>
        </w:rPr>
        <w:t>total</w:t>
      </w:r>
      <w:r w:rsidR="00E33705" w:rsidRPr="00AC411D">
        <w:rPr>
          <w:rFonts w:ascii="Garamond" w:hAnsi="Garamond" w:cs="Times New Roman"/>
          <w:sz w:val="24"/>
          <w:szCs w:val="24"/>
        </w:rPr>
        <w:t xml:space="preserve"> price impact of the selected sustainable variable in the clusters </w:t>
      </w:r>
      <w:r w:rsidR="00FE69F3" w:rsidRPr="00AC411D">
        <w:rPr>
          <w:rFonts w:ascii="Garamond" w:hAnsi="Garamond" w:cs="Times New Roman"/>
          <w:sz w:val="24"/>
          <w:szCs w:val="24"/>
        </w:rPr>
        <w:t xml:space="preserve">located </w:t>
      </w:r>
      <w:r w:rsidR="00E33705" w:rsidRPr="00AC411D">
        <w:rPr>
          <w:rFonts w:ascii="Garamond" w:hAnsi="Garamond" w:cs="Times New Roman"/>
          <w:sz w:val="24"/>
          <w:szCs w:val="24"/>
        </w:rPr>
        <w:t>in the districts</w:t>
      </w:r>
      <w:r w:rsidR="00FE69F3" w:rsidRPr="00AC411D">
        <w:rPr>
          <w:rFonts w:ascii="Garamond" w:hAnsi="Garamond" w:cs="Times New Roman"/>
          <w:sz w:val="24"/>
          <w:szCs w:val="24"/>
        </w:rPr>
        <w:t xml:space="preserve"> Gracia and Horta Guinardó is caused </w:t>
      </w:r>
      <w:r w:rsidR="00BC56C4" w:rsidRPr="00AC411D">
        <w:rPr>
          <w:rFonts w:ascii="Garamond" w:hAnsi="Garamond" w:cs="Times New Roman"/>
          <w:sz w:val="24"/>
          <w:szCs w:val="24"/>
        </w:rPr>
        <w:t>by multiple reasons</w:t>
      </w:r>
      <w:r w:rsidR="00E33705" w:rsidRPr="00AC411D">
        <w:rPr>
          <w:rFonts w:ascii="Garamond" w:hAnsi="Garamond" w:cs="Times New Roman"/>
          <w:sz w:val="24"/>
          <w:szCs w:val="24"/>
        </w:rPr>
        <w:t>.</w:t>
      </w:r>
      <w:r w:rsidR="00BC56C4" w:rsidRPr="00AC411D">
        <w:rPr>
          <w:rFonts w:ascii="Garamond" w:hAnsi="Garamond" w:cs="Times New Roman"/>
          <w:sz w:val="24"/>
          <w:szCs w:val="24"/>
        </w:rPr>
        <w:t xml:space="preserve"> </w:t>
      </w:r>
      <w:r w:rsidR="00E33705" w:rsidRPr="00AC411D">
        <w:rPr>
          <w:rFonts w:ascii="Garamond" w:hAnsi="Garamond" w:cs="Times New Roman"/>
          <w:sz w:val="24"/>
          <w:szCs w:val="24"/>
        </w:rPr>
        <w:t>This reason is often</w:t>
      </w:r>
      <w:r w:rsidR="000D367B" w:rsidRPr="00AC411D">
        <w:rPr>
          <w:rFonts w:ascii="Garamond" w:hAnsi="Garamond" w:cs="Times New Roman"/>
          <w:sz w:val="24"/>
          <w:szCs w:val="24"/>
        </w:rPr>
        <w:t xml:space="preserve"> specific</w:t>
      </w:r>
      <w:r w:rsidR="00FF76D6" w:rsidRPr="00AC411D">
        <w:rPr>
          <w:rFonts w:ascii="Garamond" w:hAnsi="Garamond" w:cs="Times New Roman"/>
          <w:sz w:val="24"/>
          <w:szCs w:val="24"/>
        </w:rPr>
        <w:t>ally</w:t>
      </w:r>
      <w:r w:rsidR="000D367B" w:rsidRPr="00AC411D">
        <w:rPr>
          <w:rFonts w:ascii="Garamond" w:hAnsi="Garamond" w:cs="Times New Roman"/>
          <w:sz w:val="24"/>
          <w:szCs w:val="24"/>
        </w:rPr>
        <w:t xml:space="preserve"> related to the subdistrict and</w:t>
      </w:r>
      <w:r w:rsidR="00E33705" w:rsidRPr="00AC411D">
        <w:rPr>
          <w:rFonts w:ascii="Garamond" w:hAnsi="Garamond" w:cs="Times New Roman"/>
          <w:sz w:val="24"/>
          <w:szCs w:val="24"/>
        </w:rPr>
        <w:t xml:space="preserve"> caused</w:t>
      </w:r>
      <w:r w:rsidR="00BC56C4" w:rsidRPr="00AC411D">
        <w:rPr>
          <w:rFonts w:ascii="Garamond" w:hAnsi="Garamond" w:cs="Times New Roman"/>
          <w:sz w:val="24"/>
          <w:szCs w:val="24"/>
        </w:rPr>
        <w:t xml:space="preserve"> by a combination of bad score</w:t>
      </w:r>
      <w:r w:rsidR="000D367B" w:rsidRPr="00AC411D">
        <w:rPr>
          <w:rFonts w:ascii="Garamond" w:hAnsi="Garamond" w:cs="Times New Roman"/>
          <w:sz w:val="24"/>
          <w:szCs w:val="24"/>
        </w:rPr>
        <w:t>s</w:t>
      </w:r>
      <w:r w:rsidR="00666C2B" w:rsidRPr="00AC411D">
        <w:rPr>
          <w:rFonts w:ascii="Garamond" w:hAnsi="Garamond" w:cs="Times New Roman"/>
          <w:sz w:val="24"/>
          <w:szCs w:val="24"/>
        </w:rPr>
        <w:t xml:space="preserve"> </w:t>
      </w:r>
      <w:r w:rsidR="000D367B" w:rsidRPr="00AC411D">
        <w:rPr>
          <w:rFonts w:ascii="Garamond" w:hAnsi="Garamond" w:cs="Times New Roman"/>
          <w:sz w:val="24"/>
          <w:szCs w:val="24"/>
        </w:rPr>
        <w:t>for</w:t>
      </w:r>
      <w:r w:rsidR="00666C2B" w:rsidRPr="00AC411D">
        <w:rPr>
          <w:rFonts w:ascii="Garamond" w:hAnsi="Garamond" w:cs="Times New Roman"/>
          <w:sz w:val="24"/>
          <w:szCs w:val="24"/>
        </w:rPr>
        <w:t xml:space="preserve"> multiple</w:t>
      </w:r>
      <w:r w:rsidR="000D367B" w:rsidRPr="00AC411D">
        <w:rPr>
          <w:rFonts w:ascii="Garamond" w:hAnsi="Garamond" w:cs="Times New Roman"/>
          <w:sz w:val="24"/>
          <w:szCs w:val="24"/>
        </w:rPr>
        <w:t xml:space="preserve"> </w:t>
      </w:r>
      <w:r w:rsidR="00666C2B" w:rsidRPr="00AC411D">
        <w:rPr>
          <w:rFonts w:ascii="Garamond" w:hAnsi="Garamond" w:cs="Times New Roman"/>
          <w:sz w:val="24"/>
          <w:szCs w:val="24"/>
        </w:rPr>
        <w:t>sustainable variables</w:t>
      </w:r>
      <w:r w:rsidR="000D367B" w:rsidRPr="00AC411D">
        <w:rPr>
          <w:rFonts w:ascii="Garamond" w:hAnsi="Garamond" w:cs="Times New Roman"/>
          <w:sz w:val="24"/>
          <w:szCs w:val="24"/>
        </w:rPr>
        <w:t>.</w:t>
      </w:r>
      <w:r w:rsidR="00666C2B" w:rsidRPr="00AC411D">
        <w:rPr>
          <w:rFonts w:ascii="Garamond" w:hAnsi="Garamond" w:cs="Times New Roman"/>
          <w:sz w:val="24"/>
          <w:szCs w:val="24"/>
        </w:rPr>
        <w:t xml:space="preserve"> This is often a mix of the</w:t>
      </w:r>
      <w:r w:rsidR="00E33705" w:rsidRPr="00AC411D">
        <w:rPr>
          <w:rFonts w:ascii="Garamond" w:hAnsi="Garamond" w:cs="Times New Roman"/>
          <w:sz w:val="24"/>
          <w:szCs w:val="24"/>
        </w:rPr>
        <w:t xml:space="preserve"> </w:t>
      </w:r>
      <w:r w:rsidR="00BC56C4" w:rsidRPr="00AC411D">
        <w:rPr>
          <w:rFonts w:ascii="Garamond" w:hAnsi="Garamond" w:cs="Times New Roman"/>
          <w:sz w:val="24"/>
          <w:szCs w:val="24"/>
        </w:rPr>
        <w:t xml:space="preserve">bus &amp; metro PCA component, distance to the nearest highway/train, </w:t>
      </w:r>
      <w:r w:rsidR="00E33705" w:rsidRPr="00AC411D">
        <w:rPr>
          <w:rFonts w:ascii="Garamond" w:hAnsi="Garamond" w:cs="Times New Roman"/>
          <w:sz w:val="24"/>
          <w:szCs w:val="24"/>
        </w:rPr>
        <w:t xml:space="preserve">population </w:t>
      </w:r>
      <w:r w:rsidR="00BC56C4" w:rsidRPr="00AC411D">
        <w:rPr>
          <w:rFonts w:ascii="Garamond" w:hAnsi="Garamond" w:cs="Times New Roman"/>
          <w:sz w:val="24"/>
          <w:szCs w:val="24"/>
        </w:rPr>
        <w:t xml:space="preserve">density, </w:t>
      </w:r>
      <w:r w:rsidR="00E33705" w:rsidRPr="00AC411D">
        <w:rPr>
          <w:rFonts w:ascii="Garamond" w:hAnsi="Garamond" w:cs="Times New Roman"/>
          <w:sz w:val="24"/>
          <w:szCs w:val="24"/>
        </w:rPr>
        <w:t>cultural variables</w:t>
      </w:r>
      <w:r w:rsidR="00BD5FEA" w:rsidRPr="00AC411D">
        <w:rPr>
          <w:rFonts w:ascii="Garamond" w:hAnsi="Garamond" w:cs="Times New Roman"/>
          <w:sz w:val="24"/>
          <w:szCs w:val="24"/>
        </w:rPr>
        <w:t>,</w:t>
      </w:r>
      <w:r w:rsidR="00E33705" w:rsidRPr="00AC411D">
        <w:rPr>
          <w:rFonts w:ascii="Garamond" w:hAnsi="Garamond" w:cs="Times New Roman"/>
          <w:sz w:val="24"/>
          <w:szCs w:val="24"/>
        </w:rPr>
        <w:t xml:space="preserve"> and</w:t>
      </w:r>
      <w:r w:rsidR="00BC56C4" w:rsidRPr="00AC411D">
        <w:rPr>
          <w:rFonts w:ascii="Garamond" w:hAnsi="Garamond" w:cs="Times New Roman"/>
          <w:sz w:val="24"/>
          <w:szCs w:val="24"/>
        </w:rPr>
        <w:t xml:space="preserve"> </w:t>
      </w:r>
      <w:r w:rsidR="00E33705" w:rsidRPr="00AC411D">
        <w:rPr>
          <w:rFonts w:ascii="Garamond" w:hAnsi="Garamond" w:cs="Times New Roman"/>
          <w:sz w:val="24"/>
          <w:szCs w:val="24"/>
        </w:rPr>
        <w:t>welfare</w:t>
      </w:r>
      <w:r w:rsidR="00666C2B" w:rsidRPr="00AC411D">
        <w:rPr>
          <w:rFonts w:ascii="Garamond" w:hAnsi="Garamond" w:cs="Times New Roman"/>
          <w:sz w:val="24"/>
          <w:szCs w:val="24"/>
        </w:rPr>
        <w:t xml:space="preserve"> variables</w:t>
      </w:r>
      <w:r w:rsidR="00BC56C4" w:rsidRPr="00AC411D">
        <w:rPr>
          <w:rFonts w:ascii="Garamond" w:hAnsi="Garamond" w:cs="Times New Roman"/>
          <w:sz w:val="24"/>
          <w:szCs w:val="24"/>
        </w:rPr>
        <w:t xml:space="preserve">. </w:t>
      </w:r>
      <w:r w:rsidRPr="00AC411D">
        <w:rPr>
          <w:rFonts w:ascii="Garamond" w:hAnsi="Garamond" w:cs="Times New Roman"/>
          <w:sz w:val="24"/>
          <w:szCs w:val="24"/>
        </w:rPr>
        <w:t xml:space="preserve">The low total price impact of </w:t>
      </w:r>
      <w:r w:rsidR="000D367B" w:rsidRPr="00AC411D">
        <w:rPr>
          <w:rFonts w:ascii="Garamond" w:hAnsi="Garamond" w:cs="Times New Roman"/>
          <w:sz w:val="24"/>
          <w:szCs w:val="24"/>
        </w:rPr>
        <w:t>sustainability in the subdistrict in</w:t>
      </w:r>
      <w:r w:rsidRPr="00AC411D">
        <w:rPr>
          <w:rFonts w:ascii="Garamond" w:hAnsi="Garamond" w:cs="Times New Roman"/>
          <w:sz w:val="24"/>
          <w:szCs w:val="24"/>
        </w:rPr>
        <w:t xml:space="preserve"> Sant Andreu is mainly caused by </w:t>
      </w:r>
      <w:r w:rsidR="00FF76D6" w:rsidRPr="00AC411D">
        <w:rPr>
          <w:rFonts w:ascii="Garamond" w:hAnsi="Garamond" w:cs="Times New Roman"/>
          <w:sz w:val="24"/>
          <w:szCs w:val="24"/>
        </w:rPr>
        <w:t xml:space="preserve">the </w:t>
      </w:r>
      <w:r w:rsidRPr="00AC411D">
        <w:rPr>
          <w:rFonts w:ascii="Garamond" w:hAnsi="Garamond" w:cs="Times New Roman"/>
          <w:sz w:val="24"/>
          <w:szCs w:val="24"/>
        </w:rPr>
        <w:t>high distance to the closest highway/train, bar &amp; restaurant PCA component, high density,</w:t>
      </w:r>
      <w:r w:rsidR="00FF76D6" w:rsidRPr="00AC411D">
        <w:rPr>
          <w:rFonts w:ascii="Garamond" w:hAnsi="Garamond" w:cs="Times New Roman"/>
          <w:sz w:val="24"/>
          <w:szCs w:val="24"/>
        </w:rPr>
        <w:t xml:space="preserve"> </w:t>
      </w:r>
      <w:r w:rsidRPr="00AC411D">
        <w:rPr>
          <w:rFonts w:ascii="Garamond" w:hAnsi="Garamond" w:cs="Times New Roman"/>
          <w:sz w:val="24"/>
          <w:szCs w:val="24"/>
        </w:rPr>
        <w:t>low value for the museum, library &amp; POI cult. PCA component and low welfare. Although</w:t>
      </w:r>
      <w:r w:rsidR="003078FC" w:rsidRPr="00AC411D">
        <w:rPr>
          <w:rFonts w:ascii="Garamond" w:hAnsi="Garamond" w:cs="Times New Roman"/>
          <w:sz w:val="24"/>
          <w:szCs w:val="24"/>
        </w:rPr>
        <w:t>,</w:t>
      </w:r>
      <w:r w:rsidRPr="00AC411D">
        <w:rPr>
          <w:rFonts w:ascii="Garamond" w:hAnsi="Garamond" w:cs="Times New Roman"/>
          <w:sz w:val="24"/>
          <w:szCs w:val="24"/>
        </w:rPr>
        <w:t xml:space="preserve"> the subdistrict </w:t>
      </w:r>
      <w:r w:rsidR="003078FC" w:rsidRPr="00AC411D">
        <w:rPr>
          <w:rFonts w:ascii="Garamond" w:hAnsi="Garamond" w:cs="Times New Roman"/>
          <w:sz w:val="24"/>
          <w:szCs w:val="24"/>
        </w:rPr>
        <w:t xml:space="preserve">has a high value for the </w:t>
      </w:r>
      <w:r w:rsidRPr="00AC411D">
        <w:rPr>
          <w:rFonts w:ascii="Garamond" w:hAnsi="Garamond" w:cs="Times New Roman"/>
          <w:sz w:val="24"/>
          <w:szCs w:val="24"/>
        </w:rPr>
        <w:t>natural population growth</w:t>
      </w:r>
      <w:r w:rsidR="003078FC" w:rsidRPr="00AC411D">
        <w:rPr>
          <w:rFonts w:ascii="Garamond" w:hAnsi="Garamond" w:cs="Times New Roman"/>
          <w:sz w:val="24"/>
          <w:szCs w:val="24"/>
        </w:rPr>
        <w:t>, which was negative</w:t>
      </w:r>
      <w:r w:rsidRPr="00AC411D">
        <w:rPr>
          <w:rFonts w:ascii="Garamond" w:hAnsi="Garamond" w:cs="Times New Roman"/>
          <w:sz w:val="24"/>
          <w:szCs w:val="24"/>
        </w:rPr>
        <w:t xml:space="preserve"> in 2019. </w:t>
      </w:r>
      <w:r w:rsidR="003078FC" w:rsidRPr="00AC411D">
        <w:rPr>
          <w:rFonts w:ascii="Garamond" w:hAnsi="Garamond" w:cs="Times New Roman"/>
          <w:sz w:val="24"/>
          <w:szCs w:val="24"/>
        </w:rPr>
        <w:tab/>
      </w:r>
      <w:r w:rsidR="003078FC" w:rsidRPr="00AC411D">
        <w:rPr>
          <w:rFonts w:ascii="Garamond" w:hAnsi="Garamond" w:cs="Times New Roman"/>
          <w:sz w:val="24"/>
          <w:szCs w:val="24"/>
        </w:rPr>
        <w:tab/>
        <w:t xml:space="preserve">  </w:t>
      </w:r>
      <w:r w:rsidR="00FE69F3" w:rsidRPr="00AC411D">
        <w:rPr>
          <w:rFonts w:ascii="Garamond" w:hAnsi="Garamond" w:cs="Times New Roman"/>
          <w:sz w:val="24"/>
          <w:szCs w:val="24"/>
        </w:rPr>
        <w:t xml:space="preserve">The high </w:t>
      </w:r>
      <w:r w:rsidRPr="00AC411D">
        <w:rPr>
          <w:rFonts w:ascii="Garamond" w:hAnsi="Garamond" w:cs="Times New Roman"/>
          <w:sz w:val="24"/>
          <w:szCs w:val="24"/>
        </w:rPr>
        <w:t>total</w:t>
      </w:r>
      <w:r w:rsidR="00FE69F3" w:rsidRPr="00AC411D">
        <w:rPr>
          <w:rFonts w:ascii="Garamond" w:hAnsi="Garamond" w:cs="Times New Roman"/>
          <w:sz w:val="24"/>
          <w:szCs w:val="24"/>
        </w:rPr>
        <w:t xml:space="preserve"> impact of the selected sustainable variables for </w:t>
      </w:r>
      <w:r w:rsidRPr="00AC411D">
        <w:rPr>
          <w:rFonts w:ascii="Garamond" w:hAnsi="Garamond" w:cs="Times New Roman"/>
          <w:sz w:val="24"/>
          <w:szCs w:val="24"/>
        </w:rPr>
        <w:t>the subdistrict</w:t>
      </w:r>
      <w:r w:rsidR="003078FC" w:rsidRPr="00AC411D">
        <w:rPr>
          <w:rFonts w:ascii="Garamond" w:hAnsi="Garamond" w:cs="Times New Roman"/>
          <w:sz w:val="24"/>
          <w:szCs w:val="24"/>
        </w:rPr>
        <w:t>s</w:t>
      </w:r>
      <w:r w:rsidRPr="00AC411D">
        <w:rPr>
          <w:rFonts w:ascii="Garamond" w:hAnsi="Garamond" w:cs="Times New Roman"/>
          <w:sz w:val="24"/>
          <w:szCs w:val="24"/>
        </w:rPr>
        <w:t xml:space="preserve"> in</w:t>
      </w:r>
      <w:r w:rsidR="00FE69F3" w:rsidRPr="00AC411D">
        <w:rPr>
          <w:rFonts w:ascii="Garamond" w:hAnsi="Garamond" w:cs="Times New Roman"/>
          <w:sz w:val="24"/>
          <w:szCs w:val="24"/>
        </w:rPr>
        <w:t xml:space="preserve"> Les Corts is mainly caused by the relatively high welfare</w:t>
      </w:r>
      <w:r w:rsidRPr="00AC411D">
        <w:rPr>
          <w:rFonts w:ascii="Garamond" w:hAnsi="Garamond" w:cs="Times New Roman"/>
          <w:sz w:val="24"/>
          <w:szCs w:val="24"/>
        </w:rPr>
        <w:t xml:space="preserve"> and </w:t>
      </w:r>
      <w:r w:rsidR="00FF76D6" w:rsidRPr="00AC411D">
        <w:rPr>
          <w:rFonts w:ascii="Garamond" w:hAnsi="Garamond" w:cs="Times New Roman"/>
          <w:sz w:val="24"/>
          <w:szCs w:val="24"/>
        </w:rPr>
        <w:t>to</w:t>
      </w:r>
      <w:r w:rsidRPr="00AC411D">
        <w:rPr>
          <w:rFonts w:ascii="Garamond" w:hAnsi="Garamond" w:cs="Times New Roman"/>
          <w:sz w:val="24"/>
          <w:szCs w:val="24"/>
        </w:rPr>
        <w:t xml:space="preserve"> a lower degree the</w:t>
      </w:r>
      <w:r w:rsidR="003078FC" w:rsidRPr="00AC411D">
        <w:rPr>
          <w:rFonts w:ascii="Garamond" w:hAnsi="Garamond" w:cs="Times New Roman"/>
          <w:sz w:val="24"/>
          <w:szCs w:val="24"/>
        </w:rPr>
        <w:t xml:space="preserve"> high value for</w:t>
      </w:r>
      <w:r w:rsidRPr="00AC411D">
        <w:rPr>
          <w:rFonts w:ascii="Garamond" w:hAnsi="Garamond" w:cs="Times New Roman"/>
          <w:sz w:val="24"/>
          <w:szCs w:val="24"/>
        </w:rPr>
        <w:t xml:space="preserve"> </w:t>
      </w:r>
      <w:r w:rsidR="00B25B82">
        <w:rPr>
          <w:rFonts w:ascii="Garamond" w:hAnsi="Garamond" w:cs="Times New Roman"/>
          <w:sz w:val="24"/>
          <w:szCs w:val="24"/>
        </w:rPr>
        <w:t xml:space="preserve">the </w:t>
      </w:r>
      <w:r w:rsidRPr="00AC411D">
        <w:rPr>
          <w:rFonts w:ascii="Garamond" w:hAnsi="Garamond" w:cs="Times New Roman"/>
          <w:sz w:val="24"/>
          <w:szCs w:val="24"/>
        </w:rPr>
        <w:t>university PCA component</w:t>
      </w:r>
      <w:r w:rsidR="00FE5484" w:rsidRPr="00AC411D">
        <w:rPr>
          <w:rFonts w:ascii="Garamond" w:hAnsi="Garamond" w:cs="Times New Roman"/>
          <w:sz w:val="24"/>
          <w:szCs w:val="24"/>
        </w:rPr>
        <w:t xml:space="preserve">. </w:t>
      </w:r>
      <w:r w:rsidR="00E33705" w:rsidRPr="00AC411D">
        <w:rPr>
          <w:rFonts w:ascii="Garamond" w:hAnsi="Garamond" w:cs="Times New Roman"/>
          <w:sz w:val="24"/>
          <w:szCs w:val="24"/>
        </w:rPr>
        <w:t xml:space="preserve">The high </w:t>
      </w:r>
      <w:r w:rsidR="008747A6" w:rsidRPr="00AC411D">
        <w:rPr>
          <w:rFonts w:ascii="Garamond" w:hAnsi="Garamond" w:cs="Times New Roman"/>
          <w:sz w:val="24"/>
          <w:szCs w:val="24"/>
        </w:rPr>
        <w:t>total</w:t>
      </w:r>
      <w:r w:rsidR="00E33705" w:rsidRPr="00AC411D">
        <w:rPr>
          <w:rFonts w:ascii="Garamond" w:hAnsi="Garamond" w:cs="Times New Roman"/>
          <w:sz w:val="24"/>
          <w:szCs w:val="24"/>
        </w:rPr>
        <w:t xml:space="preserve"> price impact of the selected sustainable variables of </w:t>
      </w:r>
      <w:r w:rsidRPr="00AC411D">
        <w:rPr>
          <w:rFonts w:ascii="Garamond" w:hAnsi="Garamond" w:cs="Times New Roman"/>
          <w:sz w:val="24"/>
          <w:szCs w:val="24"/>
        </w:rPr>
        <w:t>the subdistricts for the cluster</w:t>
      </w:r>
      <w:r w:rsidR="00E33705" w:rsidRPr="00AC411D">
        <w:rPr>
          <w:rFonts w:ascii="Garamond" w:hAnsi="Garamond" w:cs="Times New Roman"/>
          <w:sz w:val="24"/>
          <w:szCs w:val="24"/>
        </w:rPr>
        <w:t>s</w:t>
      </w:r>
      <w:r w:rsidR="00FE69F3" w:rsidRPr="00AC411D">
        <w:rPr>
          <w:rFonts w:ascii="Garamond" w:hAnsi="Garamond" w:cs="Times New Roman"/>
          <w:sz w:val="24"/>
          <w:szCs w:val="24"/>
        </w:rPr>
        <w:t xml:space="preserve"> of </w:t>
      </w:r>
      <w:r w:rsidR="00E33705" w:rsidRPr="00AC411D">
        <w:rPr>
          <w:rFonts w:ascii="Garamond" w:hAnsi="Garamond" w:cs="Times New Roman"/>
          <w:sz w:val="24"/>
          <w:szCs w:val="24"/>
        </w:rPr>
        <w:t>properties</w:t>
      </w:r>
      <w:r w:rsidR="00FE69F3" w:rsidRPr="00AC411D">
        <w:rPr>
          <w:rFonts w:ascii="Garamond" w:hAnsi="Garamond" w:cs="Times New Roman"/>
          <w:sz w:val="24"/>
          <w:szCs w:val="24"/>
        </w:rPr>
        <w:t xml:space="preserve"> in Eixample is mainly </w:t>
      </w:r>
      <w:r w:rsidR="00E33705" w:rsidRPr="00AC411D">
        <w:rPr>
          <w:rFonts w:ascii="Garamond" w:hAnsi="Garamond" w:cs="Times New Roman"/>
          <w:sz w:val="24"/>
          <w:szCs w:val="24"/>
        </w:rPr>
        <w:t xml:space="preserve">caused </w:t>
      </w:r>
      <w:r w:rsidR="00FE69F3" w:rsidRPr="00AC411D">
        <w:rPr>
          <w:rFonts w:ascii="Garamond" w:hAnsi="Garamond" w:cs="Times New Roman"/>
          <w:sz w:val="24"/>
          <w:szCs w:val="24"/>
        </w:rPr>
        <w:t xml:space="preserve">by an overall high score </w:t>
      </w:r>
      <w:r w:rsidR="00BD5FEA" w:rsidRPr="00AC411D">
        <w:rPr>
          <w:rFonts w:ascii="Garamond" w:hAnsi="Garamond" w:cs="Times New Roman"/>
          <w:sz w:val="24"/>
          <w:szCs w:val="24"/>
        </w:rPr>
        <w:t>for</w:t>
      </w:r>
      <w:r w:rsidR="00FE69F3" w:rsidRPr="00AC411D">
        <w:rPr>
          <w:rFonts w:ascii="Garamond" w:hAnsi="Garamond" w:cs="Times New Roman"/>
          <w:sz w:val="24"/>
          <w:szCs w:val="24"/>
        </w:rPr>
        <w:t xml:space="preserve"> the selected sustainable variables. </w:t>
      </w:r>
    </w:p>
    <w:p w14:paraId="32FE4091" w14:textId="4C6A80E0" w:rsidR="00E33705" w:rsidRPr="00AC411D" w:rsidRDefault="00FE69F3" w:rsidP="00DF2DC0">
      <w:pPr>
        <w:spacing w:line="360" w:lineRule="auto"/>
        <w:rPr>
          <w:rFonts w:ascii="Garamond" w:hAnsi="Garamond" w:cs="Arial"/>
          <w:sz w:val="24"/>
          <w:szCs w:val="24"/>
          <w:shd w:val="clear" w:color="auto" w:fill="FFFFFF"/>
        </w:rPr>
      </w:pPr>
      <w:r w:rsidRPr="00AC411D">
        <w:rPr>
          <w:rFonts w:ascii="Garamond" w:hAnsi="Garamond" w:cs="Times New Roman"/>
          <w:sz w:val="24"/>
          <w:szCs w:val="24"/>
        </w:rPr>
        <w:lastRenderedPageBreak/>
        <w:t xml:space="preserve">Especially related to the accessibility PCA components </w:t>
      </w:r>
      <w:r w:rsidR="00E33705" w:rsidRPr="00AC411D">
        <w:rPr>
          <w:rFonts w:ascii="Garamond" w:hAnsi="Garamond" w:cs="Times New Roman"/>
          <w:sz w:val="24"/>
          <w:szCs w:val="24"/>
        </w:rPr>
        <w:t>related to the environmental, social</w:t>
      </w:r>
      <w:r w:rsidR="00EB34DE" w:rsidRPr="00AC411D">
        <w:rPr>
          <w:rFonts w:ascii="Garamond" w:hAnsi="Garamond" w:cs="Times New Roman"/>
          <w:sz w:val="24"/>
          <w:szCs w:val="24"/>
        </w:rPr>
        <w:t>,</w:t>
      </w:r>
      <w:r w:rsidR="00E33705" w:rsidRPr="00AC411D">
        <w:rPr>
          <w:rFonts w:ascii="Garamond" w:hAnsi="Garamond" w:cs="Times New Roman"/>
          <w:sz w:val="24"/>
          <w:szCs w:val="24"/>
        </w:rPr>
        <w:t xml:space="preserve"> and cultural dimension</w:t>
      </w:r>
      <w:r w:rsidR="00EB34DE" w:rsidRPr="00AC411D">
        <w:rPr>
          <w:rFonts w:ascii="Garamond" w:hAnsi="Garamond" w:cs="Times New Roman"/>
          <w:sz w:val="24"/>
          <w:szCs w:val="24"/>
        </w:rPr>
        <w:t>s</w:t>
      </w:r>
      <w:r w:rsidR="00E33705" w:rsidRPr="00AC411D">
        <w:rPr>
          <w:rFonts w:ascii="Garamond" w:hAnsi="Garamond" w:cs="Times New Roman"/>
          <w:sz w:val="24"/>
          <w:szCs w:val="24"/>
        </w:rPr>
        <w:t xml:space="preserve"> of sustainability</w:t>
      </w:r>
      <w:r w:rsidRPr="00AC411D">
        <w:rPr>
          <w:rFonts w:ascii="Garamond" w:hAnsi="Garamond" w:cs="Times New Roman"/>
          <w:sz w:val="24"/>
          <w:szCs w:val="24"/>
        </w:rPr>
        <w:t xml:space="preserve">. </w:t>
      </w:r>
      <w:r w:rsidR="00E33705" w:rsidRPr="00AC411D">
        <w:rPr>
          <w:rFonts w:ascii="Garamond" w:hAnsi="Garamond" w:cs="Times New Roman"/>
          <w:sz w:val="24"/>
          <w:szCs w:val="24"/>
        </w:rPr>
        <w:t xml:space="preserve">Subject to </w:t>
      </w:r>
      <w:r w:rsidR="006618AE" w:rsidRPr="00AC411D">
        <w:rPr>
          <w:rFonts w:ascii="Garamond" w:hAnsi="Garamond" w:cs="Times New Roman"/>
          <w:sz w:val="24"/>
          <w:szCs w:val="24"/>
        </w:rPr>
        <w:t xml:space="preserve">a common </w:t>
      </w:r>
      <w:r w:rsidR="00E33705" w:rsidRPr="00AC411D">
        <w:rPr>
          <w:rFonts w:ascii="Garamond" w:hAnsi="Garamond" w:cs="Times New Roman"/>
          <w:sz w:val="24"/>
          <w:szCs w:val="24"/>
        </w:rPr>
        <w:t xml:space="preserve">variable with </w:t>
      </w:r>
      <w:r w:rsidR="006618AE" w:rsidRPr="00AC411D">
        <w:rPr>
          <w:rFonts w:ascii="Garamond" w:hAnsi="Garamond" w:cs="Times New Roman"/>
          <w:sz w:val="24"/>
          <w:szCs w:val="24"/>
        </w:rPr>
        <w:t>high impact ha</w:t>
      </w:r>
      <w:r w:rsidR="00FF76D6" w:rsidRPr="00AC411D">
        <w:rPr>
          <w:rFonts w:ascii="Garamond" w:hAnsi="Garamond" w:cs="Times New Roman"/>
          <w:sz w:val="24"/>
          <w:szCs w:val="24"/>
        </w:rPr>
        <w:t>s</w:t>
      </w:r>
      <w:r w:rsidR="006618AE" w:rsidRPr="00AC411D">
        <w:rPr>
          <w:rFonts w:ascii="Garamond" w:hAnsi="Garamond" w:cs="Times New Roman"/>
          <w:sz w:val="24"/>
          <w:szCs w:val="24"/>
        </w:rPr>
        <w:t xml:space="preserve"> both subdistricts a high value for the bar &amp; restaurant and welfare PCA components. The subdistrict in Sant Marti </w:t>
      </w:r>
      <w:r w:rsidR="001465EA" w:rsidRPr="00AC411D">
        <w:rPr>
          <w:rFonts w:ascii="Garamond" w:hAnsi="Garamond" w:cs="Times New Roman"/>
          <w:sz w:val="24"/>
          <w:szCs w:val="24"/>
        </w:rPr>
        <w:t>ha</w:t>
      </w:r>
      <w:r w:rsidR="00FF76D6" w:rsidRPr="00AC411D">
        <w:rPr>
          <w:rFonts w:ascii="Garamond" w:hAnsi="Garamond" w:cs="Times New Roman"/>
          <w:sz w:val="24"/>
          <w:szCs w:val="24"/>
        </w:rPr>
        <w:t>s</w:t>
      </w:r>
      <w:r w:rsidR="001465EA" w:rsidRPr="00AC411D">
        <w:rPr>
          <w:rFonts w:ascii="Garamond" w:hAnsi="Garamond" w:cs="Times New Roman"/>
          <w:sz w:val="24"/>
          <w:szCs w:val="24"/>
        </w:rPr>
        <w:t xml:space="preserve"> different reasons for</w:t>
      </w:r>
      <w:r w:rsidR="006618AE" w:rsidRPr="00AC411D">
        <w:rPr>
          <w:rFonts w:ascii="Garamond" w:hAnsi="Garamond" w:cs="Times New Roman"/>
          <w:sz w:val="24"/>
          <w:szCs w:val="24"/>
        </w:rPr>
        <w:t xml:space="preserve"> the high price impact of the selected sustainable variable</w:t>
      </w:r>
      <w:r w:rsidR="001465EA" w:rsidRPr="00AC411D">
        <w:rPr>
          <w:rFonts w:ascii="Garamond" w:hAnsi="Garamond" w:cs="Times New Roman"/>
          <w:sz w:val="24"/>
          <w:szCs w:val="24"/>
        </w:rPr>
        <w:t>s</w:t>
      </w:r>
      <w:r w:rsidR="003078FC" w:rsidRPr="00AC411D">
        <w:rPr>
          <w:rFonts w:ascii="Garamond" w:hAnsi="Garamond" w:cs="Times New Roman"/>
          <w:sz w:val="24"/>
          <w:szCs w:val="24"/>
        </w:rPr>
        <w:t xml:space="preserve"> and these reasons </w:t>
      </w:r>
      <w:r w:rsidR="00B25B82">
        <w:rPr>
          <w:rFonts w:ascii="Garamond" w:hAnsi="Garamond" w:cs="Times New Roman"/>
          <w:sz w:val="24"/>
          <w:szCs w:val="24"/>
        </w:rPr>
        <w:t xml:space="preserve">do </w:t>
      </w:r>
      <w:r w:rsidR="003078FC" w:rsidRPr="00AC411D">
        <w:rPr>
          <w:rFonts w:ascii="Garamond" w:hAnsi="Garamond" w:cs="Times New Roman"/>
          <w:sz w:val="24"/>
          <w:szCs w:val="24"/>
        </w:rPr>
        <w:t xml:space="preserve">have not much in common. </w:t>
      </w:r>
      <w:r w:rsidR="006618AE" w:rsidRPr="00AC411D">
        <w:rPr>
          <w:rFonts w:ascii="Garamond" w:hAnsi="Garamond" w:cs="Times New Roman"/>
          <w:sz w:val="24"/>
          <w:szCs w:val="24"/>
        </w:rPr>
        <w:t>The subdistrict</w:t>
      </w:r>
      <w:r w:rsidR="006618AE" w:rsidRPr="00AC411D">
        <w:rPr>
          <w:rFonts w:ascii="Garamond" w:hAnsi="Garamond" w:cs="Arial"/>
          <w:sz w:val="24"/>
          <w:szCs w:val="24"/>
          <w:shd w:val="clear" w:color="auto" w:fill="FFFFFF"/>
        </w:rPr>
        <w:t xml:space="preserve"> Provençals del Poblenou</w:t>
      </w:r>
      <w:r w:rsidR="006618AE" w:rsidRPr="00AC411D">
        <w:rPr>
          <w:rFonts w:ascii="Garamond" w:hAnsi="Garamond" w:cs="Times New Roman"/>
          <w:sz w:val="24"/>
          <w:szCs w:val="24"/>
        </w:rPr>
        <w:t xml:space="preserve"> has a high score caused </w:t>
      </w:r>
      <w:r w:rsidR="006618AE" w:rsidRPr="00AC411D">
        <w:rPr>
          <w:rFonts w:ascii="Garamond" w:hAnsi="Garamond" w:cs="Arial"/>
          <w:sz w:val="24"/>
          <w:szCs w:val="24"/>
          <w:shd w:val="clear" w:color="auto" w:fill="FFFFFF"/>
        </w:rPr>
        <w:t>by low values for the sustainable variable which negatively impact</w:t>
      </w:r>
      <w:r w:rsidR="00FF76D6" w:rsidRPr="00AC411D">
        <w:rPr>
          <w:rFonts w:ascii="Garamond" w:hAnsi="Garamond" w:cs="Arial"/>
          <w:sz w:val="24"/>
          <w:szCs w:val="24"/>
          <w:shd w:val="clear" w:color="auto" w:fill="FFFFFF"/>
        </w:rPr>
        <w:t>s</w:t>
      </w:r>
      <w:r w:rsidR="006618AE" w:rsidRPr="00AC411D">
        <w:rPr>
          <w:rFonts w:ascii="Garamond" w:hAnsi="Garamond" w:cs="Arial"/>
          <w:sz w:val="24"/>
          <w:szCs w:val="24"/>
          <w:shd w:val="clear" w:color="auto" w:fill="FFFFFF"/>
        </w:rPr>
        <w:t xml:space="preserve"> the willingness to pay for housing</w:t>
      </w:r>
      <w:r w:rsidR="001465EA" w:rsidRPr="00AC411D">
        <w:rPr>
          <w:rFonts w:ascii="Garamond" w:hAnsi="Garamond" w:cs="Arial"/>
          <w:sz w:val="24"/>
          <w:szCs w:val="24"/>
          <w:shd w:val="clear" w:color="auto" w:fill="FFFFFF"/>
        </w:rPr>
        <w:t>. This offsets the negative price effect of</w:t>
      </w:r>
      <w:r w:rsidR="006618AE" w:rsidRPr="00AC411D">
        <w:rPr>
          <w:rFonts w:ascii="Garamond" w:hAnsi="Garamond" w:cs="Arial"/>
          <w:sz w:val="24"/>
          <w:szCs w:val="24"/>
          <w:shd w:val="clear" w:color="auto" w:fill="FFFFFF"/>
        </w:rPr>
        <w:t xml:space="preserve"> the high density</w:t>
      </w:r>
      <w:r w:rsidR="003078FC" w:rsidRPr="00AC411D">
        <w:rPr>
          <w:rFonts w:ascii="Garamond" w:hAnsi="Garamond" w:cs="Arial"/>
          <w:sz w:val="24"/>
          <w:szCs w:val="24"/>
          <w:shd w:val="clear" w:color="auto" w:fill="FFFFFF"/>
        </w:rPr>
        <w:t xml:space="preserve"> of </w:t>
      </w:r>
      <w:r w:rsidR="00B25B82">
        <w:rPr>
          <w:rFonts w:ascii="Garamond" w:hAnsi="Garamond" w:cs="Arial"/>
          <w:sz w:val="24"/>
          <w:szCs w:val="24"/>
          <w:shd w:val="clear" w:color="auto" w:fill="FFFFFF"/>
        </w:rPr>
        <w:t xml:space="preserve">the </w:t>
      </w:r>
      <w:r w:rsidR="003078FC" w:rsidRPr="00AC411D">
        <w:rPr>
          <w:rFonts w:ascii="Garamond" w:hAnsi="Garamond" w:cs="Arial"/>
          <w:sz w:val="24"/>
          <w:szCs w:val="24"/>
          <w:shd w:val="clear" w:color="auto" w:fill="FFFFFF"/>
        </w:rPr>
        <w:t>subdistrict</w:t>
      </w:r>
      <w:r w:rsidR="006618AE" w:rsidRPr="00AC411D">
        <w:rPr>
          <w:rFonts w:ascii="Garamond" w:hAnsi="Garamond" w:cs="Arial"/>
          <w:sz w:val="24"/>
          <w:szCs w:val="24"/>
          <w:shd w:val="clear" w:color="auto" w:fill="FFFFFF"/>
        </w:rPr>
        <w:t xml:space="preserve">. The high total price of the selected sustainable variables for the subdistrict Diagonal Mar i el Front Marítim del Poblenou is mostly caused by the high relative welfare. The high total </w:t>
      </w:r>
      <w:r w:rsidR="001465EA" w:rsidRPr="00AC411D">
        <w:rPr>
          <w:rFonts w:ascii="Garamond" w:hAnsi="Garamond" w:cs="Arial"/>
          <w:sz w:val="24"/>
          <w:szCs w:val="24"/>
          <w:shd w:val="clear" w:color="auto" w:fill="FFFFFF"/>
        </w:rPr>
        <w:t>price</w:t>
      </w:r>
      <w:r w:rsidR="006618AE" w:rsidRPr="00AC411D">
        <w:rPr>
          <w:rFonts w:ascii="Garamond" w:hAnsi="Garamond" w:cs="Arial"/>
          <w:sz w:val="24"/>
          <w:szCs w:val="24"/>
          <w:shd w:val="clear" w:color="auto" w:fill="FFFFFF"/>
        </w:rPr>
        <w:t xml:space="preserve"> impact of the selected sustainable variables for the subdistrict in Sants Montuic is mainly caused by the low density and low accessibility to viewpoints. The reason for the high total price impact of the selected sustainable variables for the subdistrict in Nou Barris </w:t>
      </w:r>
      <w:r w:rsidR="003078FC" w:rsidRPr="00AC411D">
        <w:rPr>
          <w:rFonts w:ascii="Garamond" w:hAnsi="Garamond" w:cs="Arial"/>
          <w:sz w:val="24"/>
          <w:szCs w:val="24"/>
          <w:shd w:val="clear" w:color="auto" w:fill="FFFFFF"/>
        </w:rPr>
        <w:t>is a</w:t>
      </w:r>
      <w:r w:rsidR="006618AE" w:rsidRPr="00AC411D">
        <w:rPr>
          <w:rFonts w:ascii="Garamond" w:hAnsi="Garamond" w:cs="Arial"/>
          <w:sz w:val="24"/>
          <w:szCs w:val="24"/>
          <w:shd w:val="clear" w:color="auto" w:fill="FFFFFF"/>
        </w:rPr>
        <w:t xml:space="preserve"> low density in combination with closeness to the highway/train and a relatively high negative natural population growth.</w:t>
      </w:r>
      <w:r w:rsidR="001465EA" w:rsidRPr="00AC411D">
        <w:rPr>
          <w:rFonts w:ascii="Garamond" w:hAnsi="Garamond" w:cs="Arial"/>
          <w:sz w:val="24"/>
          <w:szCs w:val="24"/>
          <w:shd w:val="clear" w:color="auto" w:fill="FFFFFF"/>
        </w:rPr>
        <w:t xml:space="preserve"> Hereby, also the properties most positively impact</w:t>
      </w:r>
      <w:r w:rsidR="00FF76D6" w:rsidRPr="00AC411D">
        <w:rPr>
          <w:rFonts w:ascii="Garamond" w:hAnsi="Garamond" w:cs="Arial"/>
          <w:sz w:val="24"/>
          <w:szCs w:val="24"/>
          <w:shd w:val="clear" w:color="auto" w:fill="FFFFFF"/>
        </w:rPr>
        <w:t>ed</w:t>
      </w:r>
      <w:r w:rsidR="001465EA" w:rsidRPr="00AC411D">
        <w:rPr>
          <w:rFonts w:ascii="Garamond" w:hAnsi="Garamond" w:cs="Arial"/>
          <w:sz w:val="24"/>
          <w:szCs w:val="24"/>
          <w:shd w:val="clear" w:color="auto" w:fill="FFFFFF"/>
        </w:rPr>
        <w:t xml:space="preserve"> by </w:t>
      </w:r>
      <w:r w:rsidR="00FF76D6" w:rsidRPr="00AC411D">
        <w:rPr>
          <w:rFonts w:ascii="Garamond" w:hAnsi="Garamond" w:cs="Arial"/>
          <w:sz w:val="24"/>
          <w:szCs w:val="24"/>
          <w:shd w:val="clear" w:color="auto" w:fill="FFFFFF"/>
        </w:rPr>
        <w:t xml:space="preserve">the </w:t>
      </w:r>
      <w:r w:rsidR="001465EA" w:rsidRPr="00AC411D">
        <w:rPr>
          <w:rFonts w:ascii="Garamond" w:hAnsi="Garamond" w:cs="Arial"/>
          <w:sz w:val="24"/>
          <w:szCs w:val="24"/>
          <w:shd w:val="clear" w:color="auto" w:fill="FFFFFF"/>
        </w:rPr>
        <w:t>sustainable factor ha</w:t>
      </w:r>
      <w:r w:rsidR="00B64F93" w:rsidRPr="00AC411D">
        <w:rPr>
          <w:rFonts w:ascii="Garamond" w:hAnsi="Garamond" w:cs="Arial"/>
          <w:sz w:val="24"/>
          <w:szCs w:val="24"/>
          <w:shd w:val="clear" w:color="auto" w:fill="FFFFFF"/>
        </w:rPr>
        <w:t>ve</w:t>
      </w:r>
      <w:r w:rsidR="001465EA" w:rsidRPr="00AC411D">
        <w:rPr>
          <w:rFonts w:ascii="Garamond" w:hAnsi="Garamond" w:cs="Arial"/>
          <w:sz w:val="24"/>
          <w:szCs w:val="24"/>
          <w:shd w:val="clear" w:color="auto" w:fill="FFFFFF"/>
        </w:rPr>
        <w:t xml:space="preserve"> a higher variety in the reasons for the price impact compared to demonstrative map 1.</w:t>
      </w:r>
      <w:r w:rsidR="003078FC" w:rsidRPr="00AC411D">
        <w:rPr>
          <w:rFonts w:ascii="Garamond" w:hAnsi="Garamond" w:cs="Arial"/>
          <w:sz w:val="24"/>
          <w:szCs w:val="24"/>
          <w:shd w:val="clear" w:color="auto" w:fill="FFFFFF"/>
        </w:rPr>
        <w:t xml:space="preserve"> </w:t>
      </w:r>
      <w:r w:rsidR="003078FC" w:rsidRPr="00AC411D">
        <w:rPr>
          <w:rFonts w:ascii="Garamond" w:hAnsi="Garamond" w:cs="Times New Roman"/>
          <w:sz w:val="24"/>
          <w:szCs w:val="24"/>
        </w:rPr>
        <w:t>Overall, th</w:t>
      </w:r>
      <w:r w:rsidR="00B25B82">
        <w:rPr>
          <w:rFonts w:ascii="Garamond" w:hAnsi="Garamond" w:cs="Times New Roman"/>
          <w:sz w:val="24"/>
          <w:szCs w:val="24"/>
        </w:rPr>
        <w:t>is</w:t>
      </w:r>
      <w:r w:rsidR="003078FC" w:rsidRPr="00AC411D">
        <w:rPr>
          <w:rFonts w:ascii="Garamond" w:hAnsi="Garamond" w:cs="Times New Roman"/>
          <w:sz w:val="24"/>
          <w:szCs w:val="24"/>
        </w:rPr>
        <w:t xml:space="preserve"> high variability in the specific reason implies that policy intervention to increase the total price impact of sustainability should be implemented on a neighborhood scale.</w:t>
      </w:r>
    </w:p>
    <w:p w14:paraId="03BE5156" w14:textId="35E2B8EE" w:rsidR="00A50FE4" w:rsidRPr="00AC411D" w:rsidRDefault="00BC56C4" w:rsidP="00DF2DC0">
      <w:pPr>
        <w:spacing w:line="360" w:lineRule="auto"/>
        <w:rPr>
          <w:rFonts w:ascii="Garamond" w:hAnsi="Garamond" w:cs="Arial"/>
          <w:sz w:val="24"/>
          <w:szCs w:val="24"/>
        </w:rPr>
      </w:pPr>
      <w:r w:rsidRPr="00AC411D">
        <w:rPr>
          <w:rFonts w:ascii="Garamond" w:hAnsi="Garamond" w:cs="Times New Roman"/>
          <w:sz w:val="24"/>
          <w:szCs w:val="24"/>
        </w:rPr>
        <w:t>In conclusion</w:t>
      </w:r>
      <w:r w:rsidR="00DF647A" w:rsidRPr="00AC411D">
        <w:rPr>
          <w:rFonts w:ascii="Garamond" w:hAnsi="Garamond" w:cs="Times New Roman"/>
          <w:sz w:val="24"/>
          <w:szCs w:val="24"/>
        </w:rPr>
        <w:t>,</w:t>
      </w:r>
      <w:r w:rsidR="00E55237" w:rsidRPr="00AC411D">
        <w:rPr>
          <w:rFonts w:ascii="Garamond" w:hAnsi="Garamond" w:cs="Times New Roman"/>
          <w:sz w:val="24"/>
          <w:szCs w:val="24"/>
        </w:rPr>
        <w:t xml:space="preserve"> </w:t>
      </w:r>
      <w:r w:rsidRPr="00AC411D">
        <w:rPr>
          <w:rFonts w:ascii="Garamond" w:hAnsi="Garamond" w:cs="Times New Roman"/>
          <w:sz w:val="24"/>
          <w:szCs w:val="24"/>
        </w:rPr>
        <w:t xml:space="preserve">demonstrative map 2 </w:t>
      </w:r>
      <w:r w:rsidR="00DF647A" w:rsidRPr="00AC411D">
        <w:rPr>
          <w:rFonts w:ascii="Garamond" w:hAnsi="Garamond" w:cs="Times New Roman"/>
          <w:sz w:val="24"/>
          <w:szCs w:val="24"/>
        </w:rPr>
        <w:t xml:space="preserve">shows </w:t>
      </w:r>
      <w:r w:rsidRPr="00AC411D">
        <w:rPr>
          <w:rFonts w:ascii="Garamond" w:hAnsi="Garamond" w:cs="Times New Roman"/>
          <w:sz w:val="24"/>
          <w:szCs w:val="24"/>
        </w:rPr>
        <w:t>more variety in the</w:t>
      </w:r>
      <w:r w:rsidR="00E55237" w:rsidRPr="00AC411D">
        <w:rPr>
          <w:rFonts w:ascii="Garamond" w:hAnsi="Garamond" w:cs="Times New Roman"/>
          <w:sz w:val="24"/>
          <w:szCs w:val="24"/>
        </w:rPr>
        <w:t xml:space="preserve"> reason for the difference in the total</w:t>
      </w:r>
      <w:r w:rsidRPr="00AC411D">
        <w:rPr>
          <w:rFonts w:ascii="Garamond" w:hAnsi="Garamond" w:cs="Times New Roman"/>
          <w:sz w:val="24"/>
          <w:szCs w:val="24"/>
        </w:rPr>
        <w:t xml:space="preserve"> pricing of the selected sustainable variable</w:t>
      </w:r>
      <w:r w:rsidR="00E55237" w:rsidRPr="00AC411D">
        <w:rPr>
          <w:rFonts w:ascii="Garamond" w:hAnsi="Garamond" w:cs="Times New Roman"/>
          <w:sz w:val="24"/>
          <w:szCs w:val="24"/>
        </w:rPr>
        <w:t>s. Th</w:t>
      </w:r>
      <w:r w:rsidR="00FF76D6" w:rsidRPr="00AC411D">
        <w:rPr>
          <w:rFonts w:ascii="Garamond" w:hAnsi="Garamond" w:cs="Times New Roman"/>
          <w:sz w:val="24"/>
          <w:szCs w:val="24"/>
        </w:rPr>
        <w:t>ese</w:t>
      </w:r>
      <w:r w:rsidR="00E55237" w:rsidRPr="00AC411D">
        <w:rPr>
          <w:rFonts w:ascii="Garamond" w:hAnsi="Garamond" w:cs="Times New Roman"/>
          <w:sz w:val="24"/>
          <w:szCs w:val="24"/>
        </w:rPr>
        <w:t xml:space="preserve"> selected sustainable variables</w:t>
      </w:r>
      <w:r w:rsidRPr="00AC411D">
        <w:rPr>
          <w:rFonts w:ascii="Garamond" w:hAnsi="Garamond" w:cs="Times New Roman"/>
          <w:sz w:val="24"/>
          <w:szCs w:val="24"/>
        </w:rPr>
        <w:t xml:space="preserve"> </w:t>
      </w:r>
      <w:r w:rsidR="00E55237" w:rsidRPr="00AC411D">
        <w:rPr>
          <w:rFonts w:ascii="Garamond" w:hAnsi="Garamond" w:cs="Times New Roman"/>
          <w:sz w:val="24"/>
          <w:szCs w:val="24"/>
        </w:rPr>
        <w:t>exclude</w:t>
      </w:r>
      <w:r w:rsidRPr="00AC411D">
        <w:rPr>
          <w:rFonts w:ascii="Garamond" w:hAnsi="Garamond" w:cs="Times New Roman"/>
          <w:sz w:val="24"/>
          <w:szCs w:val="24"/>
        </w:rPr>
        <w:t xml:space="preserve"> </w:t>
      </w:r>
      <w:r w:rsidR="00860108" w:rsidRPr="00AC411D">
        <w:rPr>
          <w:rFonts w:ascii="Garamond" w:hAnsi="Garamond" w:cs="Times New Roman"/>
          <w:sz w:val="24"/>
          <w:szCs w:val="24"/>
        </w:rPr>
        <w:t>the sustainable variables that are strictly location</w:t>
      </w:r>
      <w:r w:rsidR="00FF76D6" w:rsidRPr="00AC411D">
        <w:rPr>
          <w:rFonts w:ascii="Garamond" w:hAnsi="Garamond" w:cs="Times New Roman"/>
          <w:sz w:val="24"/>
          <w:szCs w:val="24"/>
        </w:rPr>
        <w:t>-</w:t>
      </w:r>
      <w:r w:rsidR="00860108" w:rsidRPr="00AC411D">
        <w:rPr>
          <w:rFonts w:ascii="Garamond" w:hAnsi="Garamond" w:cs="Times New Roman"/>
          <w:sz w:val="24"/>
          <w:szCs w:val="24"/>
        </w:rPr>
        <w:t>bounded and are found to significantly negatively correlat</w:t>
      </w:r>
      <w:r w:rsidR="002A75FB" w:rsidRPr="00AC411D">
        <w:rPr>
          <w:rFonts w:ascii="Garamond" w:hAnsi="Garamond" w:cs="Times New Roman"/>
          <w:sz w:val="24"/>
          <w:szCs w:val="24"/>
        </w:rPr>
        <w:t xml:space="preserve">ion </w:t>
      </w:r>
      <w:r w:rsidR="00860108" w:rsidRPr="00AC411D">
        <w:rPr>
          <w:rFonts w:ascii="Garamond" w:hAnsi="Garamond" w:cs="Times New Roman"/>
          <w:sz w:val="24"/>
          <w:szCs w:val="24"/>
        </w:rPr>
        <w:t>with higher fairness as estimated</w:t>
      </w:r>
      <w:r w:rsidRPr="00AC411D">
        <w:rPr>
          <w:rFonts w:ascii="Garamond" w:hAnsi="Garamond" w:cs="Times New Roman"/>
          <w:sz w:val="24"/>
          <w:szCs w:val="24"/>
        </w:rPr>
        <w:t xml:space="preserve"> in</w:t>
      </w:r>
      <w:r w:rsidR="00860108" w:rsidRPr="00AC411D">
        <w:rPr>
          <w:rFonts w:ascii="Garamond" w:hAnsi="Garamond" w:cs="Times New Roman"/>
          <w:sz w:val="24"/>
          <w:szCs w:val="24"/>
        </w:rPr>
        <w:t xml:space="preserve"> pricing</w:t>
      </w:r>
      <w:r w:rsidRPr="00AC411D">
        <w:rPr>
          <w:rFonts w:ascii="Garamond" w:hAnsi="Garamond" w:cs="Times New Roman"/>
          <w:sz w:val="24"/>
          <w:szCs w:val="24"/>
        </w:rPr>
        <w:t xml:space="preserve"> model 7. </w:t>
      </w:r>
      <w:r w:rsidR="00860108" w:rsidRPr="00AC411D">
        <w:rPr>
          <w:rFonts w:ascii="Garamond" w:hAnsi="Garamond" w:cs="Times New Roman"/>
          <w:sz w:val="24"/>
          <w:szCs w:val="24"/>
        </w:rPr>
        <w:t>T</w:t>
      </w:r>
      <w:r w:rsidR="00E55237" w:rsidRPr="00AC411D">
        <w:rPr>
          <w:rFonts w:ascii="Garamond" w:hAnsi="Garamond" w:cs="Times New Roman"/>
          <w:sz w:val="24"/>
          <w:szCs w:val="24"/>
        </w:rPr>
        <w:t>he</w:t>
      </w:r>
      <w:r w:rsidR="00860108" w:rsidRPr="00AC411D">
        <w:rPr>
          <w:rFonts w:ascii="Garamond" w:hAnsi="Garamond" w:cs="Times New Roman"/>
          <w:sz w:val="24"/>
          <w:szCs w:val="24"/>
        </w:rPr>
        <w:t xml:space="preserve"> results</w:t>
      </w:r>
      <w:r w:rsidR="00E55237" w:rsidRPr="00AC411D">
        <w:rPr>
          <w:rFonts w:ascii="Garamond" w:hAnsi="Garamond" w:cs="Times New Roman"/>
          <w:sz w:val="24"/>
          <w:szCs w:val="24"/>
        </w:rPr>
        <w:t xml:space="preserve"> suggest</w:t>
      </w:r>
      <w:r w:rsidR="00860108" w:rsidRPr="00AC411D">
        <w:rPr>
          <w:rFonts w:ascii="Garamond" w:hAnsi="Garamond" w:cs="Times New Roman"/>
          <w:sz w:val="24"/>
          <w:szCs w:val="24"/>
        </w:rPr>
        <w:t xml:space="preserve"> that more fair housing prices </w:t>
      </w:r>
      <w:r w:rsidR="00E55237" w:rsidRPr="00AC411D">
        <w:rPr>
          <w:rFonts w:ascii="Garamond" w:hAnsi="Garamond" w:cs="Times New Roman"/>
          <w:sz w:val="24"/>
          <w:szCs w:val="24"/>
        </w:rPr>
        <w:t>subject to the total impact of sustainability</w:t>
      </w:r>
      <w:r w:rsidR="00860108" w:rsidRPr="00AC411D">
        <w:rPr>
          <w:rFonts w:ascii="Garamond" w:hAnsi="Garamond" w:cs="Times New Roman"/>
          <w:sz w:val="24"/>
          <w:szCs w:val="24"/>
        </w:rPr>
        <w:t xml:space="preserve"> </w:t>
      </w:r>
      <w:r w:rsidRPr="00AC411D">
        <w:rPr>
          <w:rFonts w:ascii="Garamond" w:hAnsi="Garamond" w:cs="Times New Roman"/>
          <w:sz w:val="24"/>
          <w:szCs w:val="24"/>
        </w:rPr>
        <w:t>should be</w:t>
      </w:r>
      <w:r w:rsidR="00860108" w:rsidRPr="00AC411D">
        <w:rPr>
          <w:rFonts w:ascii="Garamond" w:hAnsi="Garamond" w:cs="Times New Roman"/>
          <w:sz w:val="24"/>
          <w:szCs w:val="24"/>
        </w:rPr>
        <w:t xml:space="preserve"> treated by policy interventions that are very locally</w:t>
      </w:r>
      <w:r w:rsidRPr="00AC411D">
        <w:rPr>
          <w:rFonts w:ascii="Garamond" w:hAnsi="Garamond" w:cs="Times New Roman"/>
          <w:sz w:val="24"/>
          <w:szCs w:val="24"/>
        </w:rPr>
        <w:t xml:space="preserve"> implemented</w:t>
      </w:r>
      <w:r w:rsidR="00E55237" w:rsidRPr="00AC411D">
        <w:rPr>
          <w:rFonts w:ascii="Garamond" w:hAnsi="Garamond" w:cs="Times New Roman"/>
          <w:sz w:val="24"/>
          <w:szCs w:val="24"/>
        </w:rPr>
        <w:t xml:space="preserve">. </w:t>
      </w:r>
      <w:r w:rsidR="003078FC" w:rsidRPr="00AC411D">
        <w:rPr>
          <w:rFonts w:ascii="Garamond" w:hAnsi="Garamond" w:cs="Times New Roman"/>
          <w:sz w:val="24"/>
          <w:szCs w:val="24"/>
        </w:rPr>
        <w:t>The political interventions should be specifically developed for the neighborhoods. Also, the reasons why neighborhoods have a high impact o</w:t>
      </w:r>
      <w:r w:rsidR="00B25B82">
        <w:rPr>
          <w:rFonts w:ascii="Garamond" w:hAnsi="Garamond" w:cs="Times New Roman"/>
          <w:sz w:val="24"/>
          <w:szCs w:val="24"/>
        </w:rPr>
        <w:t>n</w:t>
      </w:r>
      <w:r w:rsidR="003078FC" w:rsidRPr="00AC411D">
        <w:rPr>
          <w:rFonts w:ascii="Garamond" w:hAnsi="Garamond" w:cs="Times New Roman"/>
          <w:sz w:val="24"/>
          <w:szCs w:val="24"/>
        </w:rPr>
        <w:t xml:space="preserve"> the selected sustainable variables in the predicted housing price are very diverse. This offers flexibility </w:t>
      </w:r>
      <w:r w:rsidR="00B25B82">
        <w:rPr>
          <w:rFonts w:ascii="Garamond" w:hAnsi="Garamond" w:cs="Times New Roman"/>
          <w:sz w:val="24"/>
          <w:szCs w:val="24"/>
        </w:rPr>
        <w:t xml:space="preserve">in </w:t>
      </w:r>
      <w:r w:rsidR="003078FC" w:rsidRPr="00AC411D">
        <w:rPr>
          <w:rFonts w:ascii="Garamond" w:hAnsi="Garamond" w:cs="Times New Roman"/>
          <w:sz w:val="24"/>
          <w:szCs w:val="24"/>
        </w:rPr>
        <w:t xml:space="preserve">political interventions, by not having to focus on only a small number of sustainable aspects. </w:t>
      </w:r>
      <w:r w:rsidR="001465EA" w:rsidRPr="00AC411D">
        <w:rPr>
          <w:rFonts w:ascii="Garamond" w:hAnsi="Garamond" w:cs="Times New Roman"/>
          <w:sz w:val="24"/>
          <w:szCs w:val="24"/>
        </w:rPr>
        <w:t>However, in both maps subdistricts with a high/low total price impact of sustainability are often observed close to other subdistrict</w:t>
      </w:r>
      <w:r w:rsidR="00B64F93" w:rsidRPr="00AC411D">
        <w:rPr>
          <w:rFonts w:ascii="Garamond" w:hAnsi="Garamond" w:cs="Times New Roman"/>
          <w:sz w:val="24"/>
          <w:szCs w:val="24"/>
        </w:rPr>
        <w:t>s</w:t>
      </w:r>
      <w:r w:rsidR="001465EA" w:rsidRPr="00AC411D">
        <w:rPr>
          <w:rFonts w:ascii="Garamond" w:hAnsi="Garamond" w:cs="Times New Roman"/>
          <w:sz w:val="24"/>
          <w:szCs w:val="24"/>
        </w:rPr>
        <w:t xml:space="preserve"> with a high/low price impact of sustainability.  Th</w:t>
      </w:r>
      <w:r w:rsidR="00B64F93" w:rsidRPr="00AC411D">
        <w:rPr>
          <w:rFonts w:ascii="Garamond" w:hAnsi="Garamond" w:cs="Times New Roman"/>
          <w:sz w:val="24"/>
          <w:szCs w:val="24"/>
        </w:rPr>
        <w:t>ese</w:t>
      </w:r>
      <w:r w:rsidR="001465EA" w:rsidRPr="00AC411D">
        <w:rPr>
          <w:rFonts w:ascii="Garamond" w:hAnsi="Garamond" w:cs="Times New Roman"/>
          <w:sz w:val="24"/>
          <w:szCs w:val="24"/>
        </w:rPr>
        <w:t xml:space="preserve"> local</w:t>
      </w:r>
      <w:r w:rsidR="00E55237" w:rsidRPr="00AC411D">
        <w:rPr>
          <w:rFonts w:ascii="Garamond" w:hAnsi="Garamond" w:cs="Times New Roman"/>
          <w:sz w:val="24"/>
          <w:szCs w:val="24"/>
        </w:rPr>
        <w:t xml:space="preserve"> clustering tendencies</w:t>
      </w:r>
      <w:r w:rsidR="00A50FE4" w:rsidRPr="00AC411D">
        <w:rPr>
          <w:rFonts w:ascii="Garamond" w:hAnsi="Garamond" w:cs="Times New Roman"/>
          <w:sz w:val="24"/>
          <w:szCs w:val="24"/>
        </w:rPr>
        <w:t xml:space="preserve"> provide</w:t>
      </w:r>
      <w:r w:rsidR="00B25B82">
        <w:rPr>
          <w:rFonts w:ascii="Garamond" w:hAnsi="Garamond" w:cs="Times New Roman"/>
          <w:sz w:val="24"/>
          <w:szCs w:val="24"/>
        </w:rPr>
        <w:t xml:space="preserve"> </w:t>
      </w:r>
      <w:r w:rsidR="00A50FE4" w:rsidRPr="00AC411D">
        <w:rPr>
          <w:rFonts w:ascii="Garamond" w:hAnsi="Garamond" w:cs="Times New Roman"/>
          <w:sz w:val="24"/>
          <w:szCs w:val="24"/>
        </w:rPr>
        <w:t>no evidence to reject H6</w:t>
      </w:r>
      <w:r w:rsidR="006618AE" w:rsidRPr="00AC411D">
        <w:rPr>
          <w:rFonts w:ascii="Garamond" w:hAnsi="Garamond" w:cs="Times New Roman"/>
          <w:sz w:val="24"/>
          <w:szCs w:val="24"/>
        </w:rPr>
        <w:t>, the observed total price impact of sustainability on housing prices in Barcelona shows local clustering tendencies.</w:t>
      </w:r>
      <w:r w:rsidR="00D73D1B" w:rsidRPr="00AC411D">
        <w:rPr>
          <w:rFonts w:ascii="Garamond" w:hAnsi="Garamond" w:cs="Times New Roman"/>
          <w:sz w:val="24"/>
          <w:szCs w:val="24"/>
        </w:rPr>
        <w:t xml:space="preserve"> </w:t>
      </w:r>
    </w:p>
    <w:tbl>
      <w:tblPr>
        <w:tblStyle w:val="TableGrid"/>
        <w:tblW w:w="100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0"/>
      </w:tblGrid>
      <w:tr w:rsidR="00273870" w:rsidRPr="00273870" w14:paraId="7D7012DF" w14:textId="77777777" w:rsidTr="00AC411D">
        <w:trPr>
          <w:trHeight w:val="286"/>
        </w:trPr>
        <w:tc>
          <w:tcPr>
            <w:tcW w:w="10080" w:type="dxa"/>
          </w:tcPr>
          <w:p w14:paraId="0CA6FE22" w14:textId="77777777" w:rsidR="00DA057C" w:rsidRPr="00273870" w:rsidRDefault="00DA057C" w:rsidP="004409BD">
            <w:pPr>
              <w:rPr>
                <w:rFonts w:ascii="Garamond" w:hAnsi="Garamond" w:cs="Times New Roman"/>
                <w:sz w:val="21"/>
                <w:szCs w:val="21"/>
              </w:rPr>
            </w:pPr>
            <w:r w:rsidRPr="00273870">
              <w:rPr>
                <w:rFonts w:ascii="Garamond" w:hAnsi="Garamond" w:cs="Times New Roman"/>
                <w:b/>
                <w:bCs/>
                <w:sz w:val="21"/>
                <w:szCs w:val="21"/>
              </w:rPr>
              <w:lastRenderedPageBreak/>
              <w:t>Figure 6</w:t>
            </w:r>
            <w:r w:rsidRPr="00273870">
              <w:rPr>
                <w:rFonts w:ascii="Garamond" w:hAnsi="Garamond" w:cs="Times New Roman"/>
                <w:sz w:val="21"/>
                <w:szCs w:val="21"/>
              </w:rPr>
              <w:t>: Screenshot of Demonstrative Map 2 for the Sample Including Observations with Missing Energy Label Data</w:t>
            </w:r>
          </w:p>
        </w:tc>
      </w:tr>
      <w:tr w:rsidR="00DA057C" w:rsidRPr="00273870" w14:paraId="0901DACD" w14:textId="77777777" w:rsidTr="00AC411D">
        <w:trPr>
          <w:trHeight w:val="4825"/>
        </w:trPr>
        <w:tc>
          <w:tcPr>
            <w:tcW w:w="10080" w:type="dxa"/>
          </w:tcPr>
          <w:p w14:paraId="4F9101E0" w14:textId="40855383" w:rsidR="00DA057C" w:rsidRPr="00273870" w:rsidRDefault="00AC411D" w:rsidP="00AC411D">
            <w:pPr>
              <w:jc w:val="center"/>
              <w:rPr>
                <w:rFonts w:ascii="Garamond" w:hAnsi="Garamond" w:cs="Arial"/>
                <w:b/>
                <w:bCs/>
                <w:sz w:val="24"/>
                <w:szCs w:val="24"/>
              </w:rPr>
            </w:pPr>
            <w:r w:rsidRPr="00AC411D">
              <w:rPr>
                <w:rFonts w:ascii="Garamond" w:hAnsi="Garamond" w:cs="Arial"/>
                <w:b/>
                <w:bCs/>
                <w:noProof/>
                <w:sz w:val="24"/>
                <w:szCs w:val="24"/>
              </w:rPr>
              <w:drawing>
                <wp:inline distT="0" distB="0" distL="0" distR="0" wp14:anchorId="55E1A0B4" wp14:editId="3E48FD50">
                  <wp:extent cx="6254664" cy="362373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271205" cy="3633317"/>
                          </a:xfrm>
                          <a:prstGeom prst="rect">
                            <a:avLst/>
                          </a:prstGeom>
                        </pic:spPr>
                      </pic:pic>
                    </a:graphicData>
                  </a:graphic>
                </wp:inline>
              </w:drawing>
            </w:r>
          </w:p>
        </w:tc>
      </w:tr>
    </w:tbl>
    <w:p w14:paraId="4CC023E7" w14:textId="77777777" w:rsidR="00F949E4" w:rsidRPr="00273870" w:rsidRDefault="00F949E4" w:rsidP="00FF13B8">
      <w:pPr>
        <w:pStyle w:val="Heading1"/>
        <w:rPr>
          <w:rFonts w:ascii="Garamond" w:hAnsi="Garamond" w:cs="Arial"/>
          <w:b w:val="0"/>
          <w:bCs w:val="0"/>
          <w:sz w:val="24"/>
          <w:szCs w:val="24"/>
        </w:rPr>
      </w:pPr>
    </w:p>
    <w:p w14:paraId="2C79ED74" w14:textId="736F56F1" w:rsidR="00DA057C" w:rsidRPr="00273870" w:rsidRDefault="00DA057C" w:rsidP="00FF13B8">
      <w:pPr>
        <w:pStyle w:val="Heading1"/>
        <w:rPr>
          <w:rFonts w:ascii="Garamond" w:hAnsi="Garamond"/>
          <w:b w:val="0"/>
          <w:bCs w:val="0"/>
          <w:sz w:val="32"/>
          <w:szCs w:val="32"/>
        </w:rPr>
      </w:pPr>
      <w:bookmarkStart w:id="33" w:name="_Toc138665582"/>
      <w:r w:rsidRPr="00273870">
        <w:rPr>
          <w:rFonts w:ascii="Garamond" w:hAnsi="Garamond"/>
          <w:sz w:val="32"/>
          <w:szCs w:val="32"/>
        </w:rPr>
        <w:t>Section 5: Robustness</w:t>
      </w:r>
      <w:bookmarkEnd w:id="33"/>
    </w:p>
    <w:p w14:paraId="5C973F79" w14:textId="61BEC905" w:rsidR="00DA057C" w:rsidRPr="00AC411D" w:rsidRDefault="00DA057C" w:rsidP="00DF2DC0">
      <w:pPr>
        <w:spacing w:line="360" w:lineRule="auto"/>
        <w:jc w:val="both"/>
        <w:rPr>
          <w:rFonts w:ascii="Garamond" w:hAnsi="Garamond" w:cs="Times New Roman"/>
          <w:b/>
          <w:bCs/>
          <w:sz w:val="24"/>
          <w:szCs w:val="24"/>
        </w:rPr>
      </w:pPr>
      <w:r w:rsidRPr="00AC411D">
        <w:rPr>
          <w:rFonts w:ascii="Garamond" w:hAnsi="Garamond" w:cs="Times New Roman"/>
          <w:sz w:val="24"/>
          <w:szCs w:val="24"/>
        </w:rPr>
        <w:t xml:space="preserve">The robustness section discusses the results of the </w:t>
      </w:r>
      <w:r w:rsidR="00975AE1" w:rsidRPr="00AC411D">
        <w:rPr>
          <w:rFonts w:ascii="Garamond" w:hAnsi="Garamond" w:cs="Times New Roman"/>
          <w:sz w:val="24"/>
          <w:szCs w:val="24"/>
        </w:rPr>
        <w:t>s</w:t>
      </w:r>
      <w:r w:rsidRPr="00AC411D">
        <w:rPr>
          <w:rFonts w:ascii="Garamond" w:hAnsi="Garamond" w:cs="Times New Roman"/>
          <w:sz w:val="24"/>
          <w:szCs w:val="24"/>
        </w:rPr>
        <w:t>emi-</w:t>
      </w:r>
      <w:r w:rsidR="00975AE1" w:rsidRPr="00AC411D">
        <w:rPr>
          <w:rFonts w:ascii="Garamond" w:hAnsi="Garamond" w:cs="Times New Roman"/>
          <w:sz w:val="24"/>
          <w:szCs w:val="24"/>
        </w:rPr>
        <w:t>l</w:t>
      </w:r>
      <w:r w:rsidRPr="00AC411D">
        <w:rPr>
          <w:rFonts w:ascii="Garamond" w:hAnsi="Garamond" w:cs="Times New Roman"/>
          <w:sz w:val="24"/>
          <w:szCs w:val="24"/>
        </w:rPr>
        <w:t xml:space="preserve">og </w:t>
      </w:r>
      <w:r w:rsidR="00975AE1" w:rsidRPr="00AC411D">
        <w:rPr>
          <w:rFonts w:ascii="Garamond" w:hAnsi="Garamond" w:cs="Times New Roman"/>
          <w:sz w:val="24"/>
          <w:szCs w:val="24"/>
        </w:rPr>
        <w:t>h</w:t>
      </w:r>
      <w:r w:rsidRPr="00AC411D">
        <w:rPr>
          <w:rFonts w:ascii="Garamond" w:hAnsi="Garamond" w:cs="Times New Roman"/>
          <w:sz w:val="24"/>
          <w:szCs w:val="24"/>
        </w:rPr>
        <w:t>edonic pricing models for the residential properties in Barcelona for the sample that exclude</w:t>
      </w:r>
      <w:r w:rsidR="00F6675E" w:rsidRPr="00AC411D">
        <w:rPr>
          <w:rFonts w:ascii="Garamond" w:hAnsi="Garamond" w:cs="Times New Roman"/>
          <w:sz w:val="24"/>
          <w:szCs w:val="24"/>
        </w:rPr>
        <w:t>s</w:t>
      </w:r>
      <w:r w:rsidRPr="00AC411D">
        <w:rPr>
          <w:rFonts w:ascii="Garamond" w:hAnsi="Garamond" w:cs="Times New Roman"/>
          <w:sz w:val="24"/>
          <w:szCs w:val="24"/>
        </w:rPr>
        <w:t xml:space="preserve"> observations with missing energy </w:t>
      </w:r>
      <w:r w:rsidR="00100CA1" w:rsidRPr="00AC411D">
        <w:rPr>
          <w:rFonts w:ascii="Garamond" w:hAnsi="Garamond" w:cs="Times New Roman"/>
          <w:sz w:val="24"/>
          <w:szCs w:val="24"/>
        </w:rPr>
        <w:t>labels</w:t>
      </w:r>
      <w:r w:rsidRPr="00AC411D">
        <w:rPr>
          <w:rFonts w:ascii="Garamond" w:hAnsi="Garamond" w:cs="Times New Roman"/>
          <w:sz w:val="24"/>
          <w:szCs w:val="24"/>
        </w:rPr>
        <w:t xml:space="preserve">. </w:t>
      </w:r>
      <w:r w:rsidR="00F6675E" w:rsidRPr="00AC411D">
        <w:rPr>
          <w:rFonts w:ascii="Garamond" w:hAnsi="Garamond" w:cs="Times New Roman"/>
          <w:sz w:val="24"/>
          <w:szCs w:val="24"/>
        </w:rPr>
        <w:t>Furthermore, demonstrative map</w:t>
      </w:r>
      <w:r w:rsidR="00FF76D6" w:rsidRPr="00AC411D">
        <w:rPr>
          <w:rFonts w:ascii="Garamond" w:hAnsi="Garamond" w:cs="Times New Roman"/>
          <w:sz w:val="24"/>
          <w:szCs w:val="24"/>
        </w:rPr>
        <w:t>s</w:t>
      </w:r>
      <w:r w:rsidR="00F6675E" w:rsidRPr="00AC411D">
        <w:rPr>
          <w:rFonts w:ascii="Garamond" w:hAnsi="Garamond" w:cs="Times New Roman"/>
          <w:sz w:val="24"/>
          <w:szCs w:val="24"/>
        </w:rPr>
        <w:t xml:space="preserve"> 3 and 4 are discussed</w:t>
      </w:r>
      <w:r w:rsidR="00100CA1" w:rsidRPr="00AC411D">
        <w:rPr>
          <w:rFonts w:ascii="Garamond" w:hAnsi="Garamond" w:cs="Times New Roman"/>
          <w:sz w:val="24"/>
          <w:szCs w:val="24"/>
        </w:rPr>
        <w:t>, clustering</w:t>
      </w:r>
      <w:r w:rsidR="00F6675E" w:rsidRPr="00AC411D">
        <w:rPr>
          <w:rFonts w:ascii="Garamond" w:hAnsi="Garamond" w:cs="Times New Roman"/>
          <w:sz w:val="24"/>
          <w:szCs w:val="24"/>
        </w:rPr>
        <w:t xml:space="preserve"> the observations by the support vector machine instead of the subdistrict. Besides that, the same results are visualized in map</w:t>
      </w:r>
      <w:r w:rsidR="00FF76D6" w:rsidRPr="00AC411D">
        <w:rPr>
          <w:rFonts w:ascii="Garamond" w:hAnsi="Garamond" w:cs="Times New Roman"/>
          <w:sz w:val="24"/>
          <w:szCs w:val="24"/>
        </w:rPr>
        <w:t>s</w:t>
      </w:r>
      <w:r w:rsidR="00F6675E" w:rsidRPr="00AC411D">
        <w:rPr>
          <w:rFonts w:ascii="Garamond" w:hAnsi="Garamond" w:cs="Times New Roman"/>
          <w:sz w:val="24"/>
          <w:szCs w:val="24"/>
        </w:rPr>
        <w:t xml:space="preserve"> 3 and 4 </w:t>
      </w:r>
      <w:r w:rsidR="00100CA1" w:rsidRPr="00AC411D">
        <w:rPr>
          <w:rFonts w:ascii="Garamond" w:hAnsi="Garamond" w:cs="Times New Roman"/>
          <w:sz w:val="24"/>
          <w:szCs w:val="24"/>
        </w:rPr>
        <w:t xml:space="preserve">as in </w:t>
      </w:r>
      <w:r w:rsidR="00F6675E" w:rsidRPr="00AC411D">
        <w:rPr>
          <w:rFonts w:ascii="Garamond" w:hAnsi="Garamond" w:cs="Times New Roman"/>
          <w:sz w:val="24"/>
          <w:szCs w:val="24"/>
        </w:rPr>
        <w:t>respectively demonstrative map</w:t>
      </w:r>
      <w:r w:rsidR="00FF76D6" w:rsidRPr="00AC411D">
        <w:rPr>
          <w:rFonts w:ascii="Garamond" w:hAnsi="Garamond" w:cs="Times New Roman"/>
          <w:sz w:val="24"/>
          <w:szCs w:val="24"/>
        </w:rPr>
        <w:t>s</w:t>
      </w:r>
      <w:r w:rsidR="00F6675E" w:rsidRPr="00AC411D">
        <w:rPr>
          <w:rFonts w:ascii="Garamond" w:hAnsi="Garamond" w:cs="Times New Roman"/>
          <w:sz w:val="24"/>
          <w:szCs w:val="24"/>
        </w:rPr>
        <w:t xml:space="preserve"> 1 and 2.  </w:t>
      </w:r>
    </w:p>
    <w:p w14:paraId="71100A9C" w14:textId="126A0FC3" w:rsidR="00FF13B8" w:rsidRPr="00273870" w:rsidRDefault="00DA057C" w:rsidP="00FF13B8">
      <w:pPr>
        <w:pStyle w:val="Heading2"/>
        <w:rPr>
          <w:rFonts w:ascii="Garamond" w:hAnsi="Garamond" w:cs="Times New Roman"/>
          <w:b/>
          <w:bCs/>
          <w:color w:val="auto"/>
        </w:rPr>
      </w:pPr>
      <w:bookmarkStart w:id="34" w:name="_Toc138665583"/>
      <w:r w:rsidRPr="00273870">
        <w:rPr>
          <w:rFonts w:ascii="Garamond" w:hAnsi="Garamond" w:cs="Times New Roman"/>
          <w:b/>
          <w:bCs/>
          <w:color w:val="auto"/>
        </w:rPr>
        <w:t>Section 5.1: Robustness Pricing Models</w:t>
      </w:r>
      <w:bookmarkEnd w:id="34"/>
    </w:p>
    <w:p w14:paraId="09EB781F" w14:textId="296BED4B" w:rsidR="00F6675E" w:rsidRPr="00273870" w:rsidRDefault="00F6675E" w:rsidP="00F6675E"/>
    <w:p w14:paraId="2C7B1A48" w14:textId="5FEB033A" w:rsidR="00F6675E" w:rsidRPr="00AC411D" w:rsidRDefault="00F6675E" w:rsidP="00F6675E">
      <w:pPr>
        <w:spacing w:line="360" w:lineRule="auto"/>
        <w:rPr>
          <w:rFonts w:ascii="Garamond" w:hAnsi="Garamond"/>
          <w:sz w:val="24"/>
          <w:szCs w:val="24"/>
        </w:rPr>
      </w:pPr>
      <w:r w:rsidRPr="00AC411D">
        <w:rPr>
          <w:rFonts w:ascii="Garamond" w:hAnsi="Garamond" w:cs="Times New Roman"/>
          <w:sz w:val="24"/>
          <w:szCs w:val="24"/>
        </w:rPr>
        <w:t>The focus in this subsection will be on the differences compared to the sample that includes the observations with missing energy label data. The results for model</w:t>
      </w:r>
      <w:r w:rsidR="00FF76D6" w:rsidRPr="00AC411D">
        <w:rPr>
          <w:rFonts w:ascii="Garamond" w:hAnsi="Garamond" w:cs="Times New Roman"/>
          <w:sz w:val="24"/>
          <w:szCs w:val="24"/>
        </w:rPr>
        <w:t>s</w:t>
      </w:r>
      <w:r w:rsidRPr="00AC411D">
        <w:rPr>
          <w:rFonts w:ascii="Garamond" w:hAnsi="Garamond" w:cs="Times New Roman"/>
          <w:sz w:val="24"/>
          <w:szCs w:val="24"/>
        </w:rPr>
        <w:t xml:space="preserve"> 1 to 4 are included in table 17a in the appendix and the results for pricing model</w:t>
      </w:r>
      <w:r w:rsidR="00FF76D6" w:rsidRPr="00AC411D">
        <w:rPr>
          <w:rFonts w:ascii="Garamond" w:hAnsi="Garamond" w:cs="Times New Roman"/>
          <w:sz w:val="24"/>
          <w:szCs w:val="24"/>
        </w:rPr>
        <w:t>s</w:t>
      </w:r>
      <w:r w:rsidRPr="00AC411D">
        <w:rPr>
          <w:rFonts w:ascii="Garamond" w:hAnsi="Garamond" w:cs="Times New Roman"/>
          <w:sz w:val="24"/>
          <w:szCs w:val="24"/>
        </w:rPr>
        <w:t xml:space="preserve"> 5 to 7 are included in table 17b </w:t>
      </w:r>
      <w:r w:rsidR="00B64F93" w:rsidRPr="00AC411D">
        <w:rPr>
          <w:rFonts w:ascii="Garamond" w:hAnsi="Garamond" w:cs="Times New Roman"/>
          <w:sz w:val="24"/>
          <w:szCs w:val="24"/>
        </w:rPr>
        <w:t xml:space="preserve">of </w:t>
      </w:r>
      <w:r w:rsidRPr="00AC411D">
        <w:rPr>
          <w:rFonts w:ascii="Garamond" w:hAnsi="Garamond" w:cs="Times New Roman"/>
          <w:sz w:val="24"/>
          <w:szCs w:val="24"/>
        </w:rPr>
        <w:t>the appendix. The VIF test</w:t>
      </w:r>
      <w:r w:rsidR="00FF76D6" w:rsidRPr="00AC411D">
        <w:rPr>
          <w:rFonts w:ascii="Garamond" w:hAnsi="Garamond" w:cs="Times New Roman"/>
          <w:sz w:val="24"/>
          <w:szCs w:val="24"/>
        </w:rPr>
        <w:t xml:space="preserve"> </w:t>
      </w:r>
      <w:r w:rsidRPr="00AC411D">
        <w:rPr>
          <w:rFonts w:ascii="Garamond" w:hAnsi="Garamond" w:cs="Times New Roman"/>
          <w:sz w:val="24"/>
          <w:szCs w:val="24"/>
        </w:rPr>
        <w:t>statistic for the variables included in the pricing models are included in table 18 in the appendix.</w:t>
      </w:r>
    </w:p>
    <w:p w14:paraId="698A360D" w14:textId="77777777" w:rsidR="00AC411D" w:rsidRDefault="00DA057C" w:rsidP="00DF2DC0">
      <w:pPr>
        <w:spacing w:line="360" w:lineRule="auto"/>
        <w:jc w:val="both"/>
        <w:rPr>
          <w:rFonts w:ascii="Garamond" w:hAnsi="Garamond" w:cs="Times New Roman"/>
          <w:sz w:val="24"/>
          <w:szCs w:val="24"/>
        </w:rPr>
      </w:pPr>
      <w:r w:rsidRPr="00AC411D">
        <w:rPr>
          <w:rFonts w:ascii="Garamond" w:hAnsi="Garamond" w:cs="Times New Roman"/>
          <w:sz w:val="24"/>
          <w:szCs w:val="24"/>
        </w:rPr>
        <w:lastRenderedPageBreak/>
        <w:t>The findings for model 1, which only includes the housing-specific variables, are similar to the results found for the sample which includes the observations with missing energy labels. The differences are related to the variables that were correlated</w:t>
      </w:r>
      <w:r w:rsidR="00F6675E" w:rsidRPr="00AC411D">
        <w:rPr>
          <w:rFonts w:ascii="Garamond" w:hAnsi="Garamond" w:cs="Times New Roman"/>
          <w:sz w:val="24"/>
          <w:szCs w:val="24"/>
        </w:rPr>
        <w:t xml:space="preserve"> with</w:t>
      </w:r>
      <w:r w:rsidRPr="00AC411D">
        <w:rPr>
          <w:rFonts w:ascii="Garamond" w:hAnsi="Garamond" w:cs="Times New Roman"/>
          <w:sz w:val="24"/>
          <w:szCs w:val="24"/>
        </w:rPr>
        <w:t xml:space="preserve"> the</w:t>
      </w:r>
      <w:r w:rsidR="00F6675E" w:rsidRPr="00AC411D">
        <w:rPr>
          <w:rFonts w:ascii="Garamond" w:hAnsi="Garamond" w:cs="Times New Roman"/>
          <w:sz w:val="24"/>
          <w:szCs w:val="24"/>
        </w:rPr>
        <w:t xml:space="preserve"> probability of the</w:t>
      </w:r>
      <w:r w:rsidRPr="00AC411D">
        <w:rPr>
          <w:rFonts w:ascii="Garamond" w:hAnsi="Garamond" w:cs="Times New Roman"/>
          <w:sz w:val="24"/>
          <w:szCs w:val="24"/>
        </w:rPr>
        <w:t xml:space="preserve"> presence of an energy label in the housing advertisement. </w:t>
      </w:r>
      <w:r w:rsidR="00F6675E" w:rsidRPr="00AC411D">
        <w:rPr>
          <w:rFonts w:ascii="Garamond" w:hAnsi="Garamond" w:cs="Times New Roman"/>
          <w:sz w:val="24"/>
          <w:szCs w:val="24"/>
        </w:rPr>
        <w:t>Firstly,</w:t>
      </w:r>
      <w:r w:rsidR="005B59AA" w:rsidRPr="00AC411D">
        <w:rPr>
          <w:rFonts w:ascii="Garamond" w:hAnsi="Garamond" w:cs="Times New Roman"/>
          <w:sz w:val="24"/>
          <w:szCs w:val="24"/>
        </w:rPr>
        <w:t xml:space="preserve"> t</w:t>
      </w:r>
      <w:r w:rsidRPr="00AC411D">
        <w:rPr>
          <w:rFonts w:ascii="Garamond" w:hAnsi="Garamond" w:cs="Times New Roman"/>
          <w:sz w:val="24"/>
          <w:szCs w:val="24"/>
        </w:rPr>
        <w:t>he new housing development variable</w:t>
      </w:r>
      <w:r w:rsidR="005B59AA" w:rsidRPr="00AC411D">
        <w:rPr>
          <w:rFonts w:ascii="Garamond" w:hAnsi="Garamond" w:cs="Times New Roman"/>
          <w:sz w:val="24"/>
          <w:szCs w:val="24"/>
        </w:rPr>
        <w:t xml:space="preserve"> </w:t>
      </w:r>
      <w:r w:rsidRPr="00AC411D">
        <w:rPr>
          <w:rFonts w:ascii="Garamond" w:hAnsi="Garamond" w:cs="Times New Roman"/>
          <w:sz w:val="24"/>
          <w:szCs w:val="24"/>
        </w:rPr>
        <w:t xml:space="preserve">has become higher (0.168) and </w:t>
      </w:r>
      <w:r w:rsidR="00FF76D6" w:rsidRPr="00AC411D">
        <w:rPr>
          <w:rFonts w:ascii="Garamond" w:hAnsi="Garamond" w:cs="Times New Roman"/>
          <w:sz w:val="24"/>
          <w:szCs w:val="24"/>
        </w:rPr>
        <w:t xml:space="preserve">more </w:t>
      </w:r>
      <w:r w:rsidRPr="00AC411D">
        <w:rPr>
          <w:rFonts w:ascii="Garamond" w:hAnsi="Garamond" w:cs="Times New Roman"/>
          <w:sz w:val="24"/>
          <w:szCs w:val="24"/>
        </w:rPr>
        <w:t xml:space="preserve">significant. </w:t>
      </w:r>
      <w:r w:rsidR="005B59AA" w:rsidRPr="00AC411D">
        <w:rPr>
          <w:rFonts w:ascii="Garamond" w:hAnsi="Garamond" w:cs="Times New Roman"/>
          <w:sz w:val="24"/>
          <w:szCs w:val="24"/>
        </w:rPr>
        <w:t>Secondly, t</w:t>
      </w:r>
      <w:r w:rsidRPr="00AC411D">
        <w:rPr>
          <w:rFonts w:ascii="Garamond" w:hAnsi="Garamond" w:cs="Times New Roman"/>
          <w:sz w:val="24"/>
          <w:szCs w:val="24"/>
        </w:rPr>
        <w:t xml:space="preserve">he coefficient of the heating variable has halved. </w:t>
      </w:r>
      <w:r w:rsidR="005B59AA" w:rsidRPr="00AC411D">
        <w:rPr>
          <w:rFonts w:ascii="Garamond" w:hAnsi="Garamond" w:cs="Times New Roman"/>
          <w:sz w:val="24"/>
          <w:szCs w:val="24"/>
        </w:rPr>
        <w:t>Thirdly</w:t>
      </w:r>
      <w:r w:rsidR="00100CA1" w:rsidRPr="00AC411D">
        <w:rPr>
          <w:rFonts w:ascii="Garamond" w:hAnsi="Garamond" w:cs="Times New Roman"/>
          <w:sz w:val="24"/>
          <w:szCs w:val="24"/>
        </w:rPr>
        <w:t>,</w:t>
      </w:r>
      <w:r w:rsidR="005B59AA" w:rsidRPr="00AC411D">
        <w:rPr>
          <w:rFonts w:ascii="Garamond" w:hAnsi="Garamond" w:cs="Times New Roman"/>
          <w:sz w:val="24"/>
          <w:szCs w:val="24"/>
        </w:rPr>
        <w:t xml:space="preserve"> </w:t>
      </w:r>
      <w:r w:rsidRPr="00AC411D">
        <w:rPr>
          <w:rFonts w:ascii="Garamond" w:hAnsi="Garamond" w:cs="Times New Roman"/>
          <w:sz w:val="24"/>
          <w:szCs w:val="24"/>
        </w:rPr>
        <w:t xml:space="preserve">the strength of the </w:t>
      </w:r>
      <w:r w:rsidR="00100CA1" w:rsidRPr="00AC411D">
        <w:rPr>
          <w:rFonts w:ascii="Garamond" w:hAnsi="Garamond" w:cs="Times New Roman"/>
          <w:sz w:val="24"/>
          <w:szCs w:val="24"/>
        </w:rPr>
        <w:t xml:space="preserve">dummy energy consumption labels </w:t>
      </w:r>
      <w:r w:rsidRPr="00AC411D">
        <w:rPr>
          <w:rFonts w:ascii="Garamond" w:hAnsi="Garamond" w:cs="Times New Roman"/>
          <w:sz w:val="24"/>
          <w:szCs w:val="24"/>
        </w:rPr>
        <w:t xml:space="preserve">variables </w:t>
      </w:r>
      <w:r w:rsidR="00100CA1" w:rsidRPr="00AC411D">
        <w:rPr>
          <w:rFonts w:ascii="Garamond" w:hAnsi="Garamond" w:cs="Times New Roman"/>
          <w:sz w:val="24"/>
          <w:szCs w:val="24"/>
        </w:rPr>
        <w:t>is decreased</w:t>
      </w:r>
      <w:r w:rsidRPr="00AC411D">
        <w:rPr>
          <w:rFonts w:ascii="Garamond" w:hAnsi="Garamond" w:cs="Times New Roman"/>
          <w:sz w:val="24"/>
          <w:szCs w:val="24"/>
        </w:rPr>
        <w:t xml:space="preserve"> in the sample that excludes observations with missing energy label data. This is in line with </w:t>
      </w:r>
      <w:r w:rsidR="00FF76D6" w:rsidRPr="00AC411D">
        <w:rPr>
          <w:rFonts w:ascii="Garamond" w:hAnsi="Garamond" w:cs="Times New Roman"/>
          <w:sz w:val="24"/>
          <w:szCs w:val="24"/>
        </w:rPr>
        <w:t xml:space="preserve">the </w:t>
      </w:r>
      <w:r w:rsidRPr="00AC411D">
        <w:rPr>
          <w:rFonts w:ascii="Garamond" w:hAnsi="Garamond" w:cs="Times New Roman"/>
          <w:sz w:val="24"/>
          <w:szCs w:val="24"/>
        </w:rPr>
        <w:t>earlier work of</w:t>
      </w:r>
      <w:r w:rsidR="00A772B2" w:rsidRPr="00AC411D">
        <w:rPr>
          <w:rFonts w:ascii="Garamond" w:hAnsi="Garamond" w:cs="Times New Roman"/>
          <w:sz w:val="24"/>
          <w:szCs w:val="24"/>
        </w:rPr>
        <w:t xml:space="preserve"> Chen &amp; Marmolejo Duarte </w:t>
      </w:r>
      <w:sdt>
        <w:sdtPr>
          <w:rPr>
            <w:rFonts w:ascii="Garamond" w:hAnsi="Garamond" w:cs="Times New Roman"/>
            <w:color w:val="000000"/>
            <w:sz w:val="24"/>
            <w:szCs w:val="24"/>
          </w:rPr>
          <w:tag w:val="MENDELEY_CITATION_v3_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"/>
          <w:id w:val="-2064013422"/>
          <w:placeholder>
            <w:docPart w:val="DefaultPlaceholder_-1854013440"/>
          </w:placeholder>
        </w:sdtPr>
        <w:sdtEndPr/>
        <w:sdtContent>
          <w:r w:rsidR="00BB07C8" w:rsidRPr="00AC411D">
            <w:rPr>
              <w:rFonts w:ascii="Garamond" w:eastAsia="Times New Roman" w:hAnsi="Garamond" w:cs="Times New Roman"/>
              <w:color w:val="000000"/>
              <w:sz w:val="24"/>
              <w:szCs w:val="24"/>
            </w:rPr>
            <w:t>(2018)</w:t>
          </w:r>
        </w:sdtContent>
      </w:sdt>
      <w:r w:rsidRPr="00AC411D">
        <w:rPr>
          <w:rFonts w:ascii="Garamond" w:hAnsi="Garamond" w:cs="Times New Roman"/>
          <w:sz w:val="24"/>
          <w:szCs w:val="24"/>
        </w:rPr>
        <w:t>, in which the sample selection bias was addressed in Barcelona. The findings for the housing-specific variables are also observed in the other pricing models (model</w:t>
      </w:r>
      <w:r w:rsidR="00FF76D6" w:rsidRPr="00AC411D">
        <w:rPr>
          <w:rFonts w:ascii="Garamond" w:hAnsi="Garamond" w:cs="Times New Roman"/>
          <w:sz w:val="24"/>
          <w:szCs w:val="24"/>
        </w:rPr>
        <w:t>s</w:t>
      </w:r>
      <w:r w:rsidRPr="00AC411D">
        <w:rPr>
          <w:rFonts w:ascii="Garamond" w:hAnsi="Garamond" w:cs="Times New Roman"/>
          <w:sz w:val="24"/>
          <w:szCs w:val="24"/>
        </w:rPr>
        <w:t xml:space="preserve"> 2-7). Additionally, in models 4, 5, and 6 the coefficient of the energy consumption label </w:t>
      </w:r>
      <w:r w:rsidR="00F6675E" w:rsidRPr="00AC411D">
        <w:rPr>
          <w:rFonts w:ascii="Garamond" w:hAnsi="Garamond" w:cs="Times New Roman"/>
          <w:sz w:val="24"/>
          <w:szCs w:val="24"/>
        </w:rPr>
        <w:t xml:space="preserve">A </w:t>
      </w:r>
      <w:r w:rsidRPr="00AC411D">
        <w:rPr>
          <w:rFonts w:ascii="Garamond" w:hAnsi="Garamond" w:cs="Times New Roman"/>
          <w:sz w:val="24"/>
          <w:szCs w:val="24"/>
        </w:rPr>
        <w:t>has become significant</w:t>
      </w:r>
      <w:r w:rsidR="00F6675E" w:rsidRPr="00AC411D">
        <w:rPr>
          <w:rFonts w:ascii="Garamond" w:hAnsi="Garamond" w:cs="Times New Roman"/>
          <w:sz w:val="24"/>
          <w:szCs w:val="24"/>
        </w:rPr>
        <w:t xml:space="preserve"> in contrast to the findings for the sample that includes the observations with missing energy labels</w:t>
      </w:r>
      <w:r w:rsidRPr="00AC411D">
        <w:rPr>
          <w:rFonts w:ascii="Garamond" w:hAnsi="Garamond" w:cs="Times New Roman"/>
          <w:sz w:val="24"/>
          <w:szCs w:val="24"/>
        </w:rPr>
        <w:t xml:space="preserve">. </w:t>
      </w:r>
      <w:r w:rsidR="00F6675E" w:rsidRPr="00AC411D">
        <w:rPr>
          <w:rFonts w:ascii="Garamond" w:hAnsi="Garamond" w:cs="Times New Roman"/>
          <w:sz w:val="24"/>
          <w:szCs w:val="24"/>
        </w:rPr>
        <w:tab/>
      </w:r>
      <w:r w:rsidR="00100CA1" w:rsidRPr="00AC411D">
        <w:rPr>
          <w:rFonts w:ascii="Garamond" w:hAnsi="Garamond" w:cs="Times New Roman"/>
          <w:sz w:val="24"/>
          <w:szCs w:val="24"/>
        </w:rPr>
        <w:t xml:space="preserve"> </w:t>
      </w:r>
      <w:r w:rsidR="00100CA1" w:rsidRPr="00AC411D">
        <w:rPr>
          <w:rFonts w:ascii="Garamond" w:hAnsi="Garamond" w:cs="Times New Roman"/>
          <w:sz w:val="24"/>
          <w:szCs w:val="24"/>
        </w:rPr>
        <w:tab/>
      </w:r>
      <w:r w:rsidR="00100CA1" w:rsidRPr="00AC411D">
        <w:rPr>
          <w:rFonts w:ascii="Garamond" w:hAnsi="Garamond" w:cs="Times New Roman"/>
          <w:sz w:val="24"/>
          <w:szCs w:val="24"/>
        </w:rPr>
        <w:tab/>
      </w:r>
      <w:r w:rsidR="00100CA1" w:rsidRPr="00AC411D">
        <w:rPr>
          <w:rFonts w:ascii="Garamond" w:hAnsi="Garamond" w:cs="Times New Roman"/>
          <w:sz w:val="24"/>
          <w:szCs w:val="24"/>
        </w:rPr>
        <w:tab/>
      </w:r>
      <w:r w:rsidR="00100CA1" w:rsidRPr="00AC411D">
        <w:rPr>
          <w:rFonts w:ascii="Garamond" w:hAnsi="Garamond" w:cs="Times New Roman"/>
          <w:sz w:val="24"/>
          <w:szCs w:val="24"/>
        </w:rPr>
        <w:tab/>
      </w:r>
      <w:r w:rsidR="00100CA1" w:rsidRPr="00AC411D">
        <w:rPr>
          <w:rFonts w:ascii="Garamond" w:hAnsi="Garamond" w:cs="Times New Roman"/>
          <w:sz w:val="24"/>
          <w:szCs w:val="24"/>
        </w:rPr>
        <w:tab/>
      </w:r>
      <w:r w:rsidR="00100CA1" w:rsidRPr="00AC411D">
        <w:rPr>
          <w:rFonts w:ascii="Garamond" w:hAnsi="Garamond" w:cs="Times New Roman"/>
          <w:sz w:val="24"/>
          <w:szCs w:val="24"/>
        </w:rPr>
        <w:tab/>
        <w:t xml:space="preserve">  </w:t>
      </w:r>
      <w:r w:rsidRPr="00AC411D">
        <w:rPr>
          <w:rFonts w:ascii="Garamond" w:hAnsi="Garamond" w:cs="Times New Roman"/>
          <w:sz w:val="24"/>
          <w:szCs w:val="24"/>
        </w:rPr>
        <w:t xml:space="preserve">The </w:t>
      </w:r>
      <w:r w:rsidR="00100CA1" w:rsidRPr="00AC411D">
        <w:rPr>
          <w:rFonts w:ascii="Garamond" w:hAnsi="Garamond" w:cs="Times New Roman"/>
          <w:sz w:val="24"/>
          <w:szCs w:val="24"/>
        </w:rPr>
        <w:t>results</w:t>
      </w:r>
      <w:r w:rsidRPr="00AC411D">
        <w:rPr>
          <w:rFonts w:ascii="Garamond" w:hAnsi="Garamond" w:cs="Times New Roman"/>
          <w:sz w:val="24"/>
          <w:szCs w:val="24"/>
        </w:rPr>
        <w:t xml:space="preserve"> for model 2</w:t>
      </w:r>
      <w:r w:rsidR="00100CA1" w:rsidRPr="00AC411D">
        <w:rPr>
          <w:rFonts w:ascii="Garamond" w:hAnsi="Garamond" w:cs="Times New Roman"/>
          <w:sz w:val="24"/>
          <w:szCs w:val="24"/>
        </w:rPr>
        <w:t>,</w:t>
      </w:r>
      <w:r w:rsidRPr="00AC411D">
        <w:rPr>
          <w:rFonts w:ascii="Garamond" w:hAnsi="Garamond" w:cs="Times New Roman"/>
          <w:sz w:val="24"/>
          <w:szCs w:val="24"/>
        </w:rPr>
        <w:t xml:space="preserve"> including the ecological dimensions of sustainability, show no differences compared to the results for the sample that includes observations with missing energy label</w:t>
      </w:r>
      <w:r w:rsidR="00100CA1" w:rsidRPr="00AC411D">
        <w:rPr>
          <w:rFonts w:ascii="Garamond" w:hAnsi="Garamond" w:cs="Times New Roman"/>
          <w:sz w:val="24"/>
          <w:szCs w:val="24"/>
        </w:rPr>
        <w:t xml:space="preserve">s.       The same findings are found for model 3 including the environmental dimension of sustainability. </w:t>
      </w:r>
      <w:r w:rsidRPr="00AC411D">
        <w:rPr>
          <w:rFonts w:ascii="Garamond" w:hAnsi="Garamond" w:cs="Times New Roman"/>
          <w:sz w:val="24"/>
          <w:szCs w:val="24"/>
        </w:rPr>
        <w:t xml:space="preserve">For model 4, </w:t>
      </w:r>
      <w:r w:rsidR="00100CA1" w:rsidRPr="00AC411D">
        <w:rPr>
          <w:rFonts w:ascii="Garamond" w:hAnsi="Garamond" w:cs="Times New Roman"/>
          <w:sz w:val="24"/>
          <w:szCs w:val="24"/>
        </w:rPr>
        <w:t xml:space="preserve">including the social dimension </w:t>
      </w:r>
      <w:r w:rsidRPr="00AC411D">
        <w:rPr>
          <w:rFonts w:ascii="Garamond" w:hAnsi="Garamond" w:cs="Times New Roman"/>
          <w:sz w:val="24"/>
          <w:szCs w:val="24"/>
        </w:rPr>
        <w:t>of sustainability, only small differences are observed in comparison to the sample that includes observations with missing energy labe</w:t>
      </w:r>
      <w:r w:rsidR="00F6675E" w:rsidRPr="00AC411D">
        <w:rPr>
          <w:rFonts w:ascii="Garamond" w:hAnsi="Garamond" w:cs="Times New Roman"/>
          <w:sz w:val="24"/>
          <w:szCs w:val="24"/>
        </w:rPr>
        <w:t>ls</w:t>
      </w:r>
      <w:r w:rsidRPr="00AC411D">
        <w:rPr>
          <w:rFonts w:ascii="Garamond" w:hAnsi="Garamond" w:cs="Times New Roman"/>
          <w:sz w:val="24"/>
          <w:szCs w:val="24"/>
        </w:rPr>
        <w:t xml:space="preserve">. No more evidence is provided for a relationship between </w:t>
      </w:r>
      <w:r w:rsidR="00F6675E" w:rsidRPr="00AC411D">
        <w:rPr>
          <w:rFonts w:ascii="Garamond" w:hAnsi="Garamond" w:cs="Times New Roman"/>
          <w:sz w:val="24"/>
          <w:szCs w:val="24"/>
        </w:rPr>
        <w:t xml:space="preserve">the </w:t>
      </w:r>
      <w:r w:rsidRPr="00AC411D">
        <w:rPr>
          <w:rFonts w:ascii="Garamond" w:hAnsi="Garamond" w:cs="Times New Roman"/>
          <w:sz w:val="24"/>
          <w:szCs w:val="24"/>
        </w:rPr>
        <w:t>policy PCA component and</w:t>
      </w:r>
      <w:r w:rsidR="00F6675E" w:rsidRPr="00AC411D">
        <w:rPr>
          <w:rFonts w:ascii="Garamond" w:hAnsi="Garamond" w:cs="Times New Roman"/>
          <w:sz w:val="24"/>
          <w:szCs w:val="24"/>
        </w:rPr>
        <w:t xml:space="preserve"> the</w:t>
      </w:r>
      <w:r w:rsidRPr="00AC411D">
        <w:rPr>
          <w:rFonts w:ascii="Garamond" w:hAnsi="Garamond" w:cs="Times New Roman"/>
          <w:sz w:val="24"/>
          <w:szCs w:val="24"/>
        </w:rPr>
        <w:t xml:space="preserve"> secondary &amp; lower education PCA component and </w:t>
      </w:r>
      <w:r w:rsidR="00F6675E" w:rsidRPr="00AC411D">
        <w:rPr>
          <w:rFonts w:ascii="Garamond" w:hAnsi="Garamond" w:cs="Times New Roman"/>
          <w:sz w:val="24"/>
          <w:szCs w:val="24"/>
        </w:rPr>
        <w:t xml:space="preserve">the </w:t>
      </w:r>
      <w:r w:rsidRPr="00AC411D">
        <w:rPr>
          <w:rFonts w:ascii="Garamond" w:hAnsi="Garamond" w:cs="Times New Roman"/>
          <w:sz w:val="24"/>
          <w:szCs w:val="24"/>
        </w:rPr>
        <w:t>housing price</w:t>
      </w:r>
      <w:r w:rsidR="00F6675E" w:rsidRPr="00AC411D">
        <w:rPr>
          <w:rFonts w:ascii="Garamond" w:hAnsi="Garamond" w:cs="Times New Roman"/>
          <w:sz w:val="24"/>
          <w:szCs w:val="24"/>
        </w:rPr>
        <w:t>s</w:t>
      </w:r>
      <w:r w:rsidRPr="00AC411D">
        <w:rPr>
          <w:rFonts w:ascii="Garamond" w:hAnsi="Garamond" w:cs="Times New Roman"/>
          <w:sz w:val="24"/>
          <w:szCs w:val="24"/>
        </w:rPr>
        <w:t>. These variables were also insignificant when the other sustainability dimension were included in model 7 for the sample that includes the observations with missing energy label</w:t>
      </w:r>
      <w:r w:rsidR="005B59AA" w:rsidRPr="00AC411D">
        <w:rPr>
          <w:rFonts w:ascii="Garamond" w:hAnsi="Garamond" w:cs="Times New Roman"/>
          <w:sz w:val="24"/>
          <w:szCs w:val="24"/>
        </w:rPr>
        <w:t>s</w:t>
      </w:r>
      <w:r w:rsidRPr="00AC411D">
        <w:rPr>
          <w:rFonts w:ascii="Garamond" w:hAnsi="Garamond" w:cs="Times New Roman"/>
          <w:sz w:val="24"/>
          <w:szCs w:val="24"/>
        </w:rPr>
        <w:t>. Besides that, small differences are found in the strength of the price effect of the socially sustainable variables.</w:t>
      </w:r>
      <w:r w:rsidR="00100CA1" w:rsidRPr="00AC411D">
        <w:rPr>
          <w:rFonts w:ascii="Garamond" w:hAnsi="Garamond" w:cs="Times New Roman"/>
          <w:sz w:val="24"/>
          <w:szCs w:val="24"/>
        </w:rPr>
        <w:tab/>
      </w:r>
      <w:r w:rsidR="00100CA1" w:rsidRPr="00AC411D">
        <w:rPr>
          <w:rFonts w:ascii="Garamond" w:hAnsi="Garamond" w:cs="Times New Roman"/>
          <w:sz w:val="24"/>
          <w:szCs w:val="24"/>
        </w:rPr>
        <w:tab/>
      </w:r>
      <w:r w:rsidR="00100CA1" w:rsidRPr="00AC411D">
        <w:rPr>
          <w:rFonts w:ascii="Garamond" w:hAnsi="Garamond" w:cs="Times New Roman"/>
          <w:sz w:val="24"/>
          <w:szCs w:val="24"/>
        </w:rPr>
        <w:tab/>
      </w:r>
      <w:r w:rsidR="00100CA1" w:rsidRPr="00AC411D">
        <w:rPr>
          <w:rFonts w:ascii="Garamond" w:hAnsi="Garamond" w:cs="Times New Roman"/>
          <w:sz w:val="24"/>
          <w:szCs w:val="24"/>
        </w:rPr>
        <w:tab/>
      </w:r>
      <w:r w:rsidR="00100CA1" w:rsidRPr="00AC411D">
        <w:rPr>
          <w:rFonts w:ascii="Garamond" w:hAnsi="Garamond" w:cs="Times New Roman"/>
          <w:sz w:val="24"/>
          <w:szCs w:val="24"/>
        </w:rPr>
        <w:tab/>
      </w:r>
      <w:r w:rsidR="00100CA1" w:rsidRPr="00AC411D">
        <w:rPr>
          <w:rFonts w:ascii="Garamond" w:hAnsi="Garamond" w:cs="Times New Roman"/>
          <w:sz w:val="24"/>
          <w:szCs w:val="24"/>
        </w:rPr>
        <w:tab/>
        <w:t xml:space="preserve">  </w:t>
      </w:r>
      <w:r w:rsidRPr="00AC411D">
        <w:rPr>
          <w:rFonts w:ascii="Garamond" w:hAnsi="Garamond" w:cs="Times New Roman"/>
          <w:sz w:val="24"/>
          <w:szCs w:val="24"/>
        </w:rPr>
        <w:t xml:space="preserve">The results for model 5, including the cultural dimension of sustainability, </w:t>
      </w:r>
      <w:r w:rsidR="005B59AA" w:rsidRPr="00AC411D">
        <w:rPr>
          <w:rFonts w:ascii="Garamond" w:hAnsi="Garamond" w:cs="Times New Roman"/>
          <w:sz w:val="24"/>
          <w:szCs w:val="24"/>
        </w:rPr>
        <w:t xml:space="preserve">show that </w:t>
      </w:r>
      <w:r w:rsidRPr="00AC411D">
        <w:rPr>
          <w:rFonts w:ascii="Garamond" w:hAnsi="Garamond" w:cs="Times New Roman"/>
          <w:sz w:val="24"/>
          <w:szCs w:val="24"/>
        </w:rPr>
        <w:t>the coefficient for the religious institution and museum, library &amp; POI culture ha</w:t>
      </w:r>
      <w:r w:rsidR="00FF76D6" w:rsidRPr="00AC411D">
        <w:rPr>
          <w:rFonts w:ascii="Garamond" w:hAnsi="Garamond" w:cs="Times New Roman"/>
          <w:sz w:val="24"/>
          <w:szCs w:val="24"/>
        </w:rPr>
        <w:t>s</w:t>
      </w:r>
      <w:r w:rsidRPr="00AC411D">
        <w:rPr>
          <w:rFonts w:ascii="Garamond" w:hAnsi="Garamond" w:cs="Times New Roman"/>
          <w:sz w:val="24"/>
          <w:szCs w:val="24"/>
        </w:rPr>
        <w:t xml:space="preserve"> decreased in strength in comparison to the results for the sample that includes observations with missing energy label</w:t>
      </w:r>
      <w:r w:rsidR="005B59AA" w:rsidRPr="00AC411D">
        <w:rPr>
          <w:rFonts w:ascii="Garamond" w:hAnsi="Garamond" w:cs="Times New Roman"/>
          <w:sz w:val="24"/>
          <w:szCs w:val="24"/>
        </w:rPr>
        <w:t xml:space="preserve">s. </w:t>
      </w:r>
      <w:r w:rsidRPr="00AC411D">
        <w:rPr>
          <w:rFonts w:ascii="Garamond" w:hAnsi="Garamond" w:cs="Times New Roman"/>
          <w:sz w:val="24"/>
          <w:szCs w:val="24"/>
        </w:rPr>
        <w:t>This could be caused by the exclusion of observations in more cultural and historical neighborhood</w:t>
      </w:r>
      <w:r w:rsidR="005B59AA" w:rsidRPr="00AC411D">
        <w:rPr>
          <w:rFonts w:ascii="Garamond" w:hAnsi="Garamond" w:cs="Times New Roman"/>
          <w:sz w:val="24"/>
          <w:szCs w:val="24"/>
        </w:rPr>
        <w:t>s. In these places</w:t>
      </w:r>
      <w:r w:rsidR="00FF76D6" w:rsidRPr="00AC411D">
        <w:rPr>
          <w:rFonts w:ascii="Garamond" w:hAnsi="Garamond" w:cs="Times New Roman"/>
          <w:sz w:val="24"/>
          <w:szCs w:val="24"/>
        </w:rPr>
        <w:t>,</w:t>
      </w:r>
      <w:r w:rsidRPr="00AC411D">
        <w:rPr>
          <w:rFonts w:ascii="Garamond" w:hAnsi="Garamond" w:cs="Times New Roman"/>
          <w:sz w:val="24"/>
          <w:szCs w:val="24"/>
        </w:rPr>
        <w:t xml:space="preserve"> there </w:t>
      </w:r>
      <w:r w:rsidR="00F6675E" w:rsidRPr="00AC411D">
        <w:rPr>
          <w:rFonts w:ascii="Garamond" w:hAnsi="Garamond" w:cs="Times New Roman"/>
          <w:sz w:val="24"/>
          <w:szCs w:val="24"/>
        </w:rPr>
        <w:t>could be a</w:t>
      </w:r>
      <w:r w:rsidRPr="00AC411D">
        <w:rPr>
          <w:rFonts w:ascii="Garamond" w:hAnsi="Garamond" w:cs="Times New Roman"/>
          <w:sz w:val="24"/>
          <w:szCs w:val="24"/>
        </w:rPr>
        <w:t xml:space="preserve"> higher probability that a building has no energy label. </w:t>
      </w:r>
      <w:r w:rsidR="00F6675E" w:rsidRPr="00AC411D">
        <w:rPr>
          <w:rFonts w:ascii="Garamond" w:hAnsi="Garamond" w:cs="Times New Roman"/>
          <w:sz w:val="24"/>
          <w:szCs w:val="24"/>
        </w:rPr>
        <w:t xml:space="preserve"> Although, the results for the Probit model for the presence of an energy label in the housing advertisement did not f</w:t>
      </w:r>
      <w:r w:rsidR="00FF76D6" w:rsidRPr="00AC411D">
        <w:rPr>
          <w:rFonts w:ascii="Garamond" w:hAnsi="Garamond" w:cs="Times New Roman"/>
          <w:sz w:val="24"/>
          <w:szCs w:val="24"/>
        </w:rPr>
        <w:t>i</w:t>
      </w:r>
      <w:r w:rsidR="00F6675E" w:rsidRPr="00AC411D">
        <w:rPr>
          <w:rFonts w:ascii="Garamond" w:hAnsi="Garamond" w:cs="Times New Roman"/>
          <w:sz w:val="24"/>
          <w:szCs w:val="24"/>
        </w:rPr>
        <w:t xml:space="preserve">nd evidence that there was a general relationship between the presence of an energy label and the building age. </w:t>
      </w:r>
      <w:r w:rsidR="00100CA1" w:rsidRPr="00AC411D">
        <w:rPr>
          <w:rFonts w:ascii="Garamond" w:hAnsi="Garamond" w:cs="Times New Roman"/>
          <w:sz w:val="24"/>
          <w:szCs w:val="24"/>
        </w:rPr>
        <w:tab/>
      </w:r>
      <w:r w:rsidR="00100CA1" w:rsidRPr="00AC411D">
        <w:rPr>
          <w:rFonts w:ascii="Garamond" w:hAnsi="Garamond" w:cs="Times New Roman"/>
          <w:sz w:val="24"/>
          <w:szCs w:val="24"/>
        </w:rPr>
        <w:tab/>
      </w:r>
      <w:r w:rsidR="00100CA1" w:rsidRPr="00AC411D">
        <w:rPr>
          <w:rFonts w:ascii="Garamond" w:hAnsi="Garamond" w:cs="Times New Roman"/>
          <w:sz w:val="24"/>
          <w:szCs w:val="24"/>
        </w:rPr>
        <w:tab/>
      </w:r>
      <w:r w:rsidR="00100CA1" w:rsidRPr="00AC411D">
        <w:rPr>
          <w:rFonts w:ascii="Garamond" w:hAnsi="Garamond" w:cs="Times New Roman"/>
          <w:sz w:val="24"/>
          <w:szCs w:val="24"/>
        </w:rPr>
        <w:tab/>
      </w:r>
      <w:r w:rsidR="00100CA1" w:rsidRPr="00AC411D">
        <w:rPr>
          <w:rFonts w:ascii="Garamond" w:hAnsi="Garamond" w:cs="Times New Roman"/>
          <w:sz w:val="24"/>
          <w:szCs w:val="24"/>
        </w:rPr>
        <w:tab/>
      </w:r>
      <w:r w:rsidR="00100CA1" w:rsidRPr="00AC411D">
        <w:rPr>
          <w:rFonts w:ascii="Garamond" w:hAnsi="Garamond" w:cs="Times New Roman"/>
          <w:sz w:val="24"/>
          <w:szCs w:val="24"/>
        </w:rPr>
        <w:tab/>
      </w:r>
      <w:r w:rsidR="00100CA1" w:rsidRPr="00AC411D">
        <w:rPr>
          <w:rFonts w:ascii="Garamond" w:hAnsi="Garamond" w:cs="Times New Roman"/>
          <w:sz w:val="24"/>
          <w:szCs w:val="24"/>
        </w:rPr>
        <w:tab/>
      </w:r>
      <w:r w:rsidR="00100CA1" w:rsidRPr="00AC411D">
        <w:rPr>
          <w:rFonts w:ascii="Garamond" w:hAnsi="Garamond" w:cs="Times New Roman"/>
          <w:sz w:val="24"/>
          <w:szCs w:val="24"/>
        </w:rPr>
        <w:tab/>
      </w:r>
      <w:r w:rsidR="00100CA1" w:rsidRPr="00AC411D">
        <w:rPr>
          <w:rFonts w:ascii="Garamond" w:hAnsi="Garamond" w:cs="Times New Roman"/>
          <w:sz w:val="24"/>
          <w:szCs w:val="24"/>
        </w:rPr>
        <w:tab/>
      </w:r>
      <w:r w:rsidR="00100CA1" w:rsidRPr="00AC411D">
        <w:rPr>
          <w:rFonts w:ascii="Garamond" w:hAnsi="Garamond" w:cs="Times New Roman"/>
          <w:sz w:val="24"/>
          <w:szCs w:val="24"/>
        </w:rPr>
        <w:tab/>
        <w:t xml:space="preserve">  </w:t>
      </w:r>
    </w:p>
    <w:p w14:paraId="7BD9124E" w14:textId="67EC2667" w:rsidR="00DA057C" w:rsidRPr="00AC411D" w:rsidRDefault="00DA057C" w:rsidP="00DF2DC0">
      <w:pPr>
        <w:spacing w:line="360" w:lineRule="auto"/>
        <w:jc w:val="both"/>
        <w:rPr>
          <w:rFonts w:ascii="Garamond" w:hAnsi="Garamond" w:cs="Times New Roman"/>
          <w:sz w:val="24"/>
          <w:szCs w:val="24"/>
        </w:rPr>
      </w:pPr>
      <w:r w:rsidRPr="00AC411D">
        <w:rPr>
          <w:rFonts w:ascii="Garamond" w:hAnsi="Garamond" w:cs="Times New Roman"/>
          <w:sz w:val="24"/>
          <w:szCs w:val="24"/>
        </w:rPr>
        <w:lastRenderedPageBreak/>
        <w:t>The results of model 6, including the economic-financial dimensions, are equal</w:t>
      </w:r>
      <w:r w:rsidR="005B59AA" w:rsidRPr="00AC411D">
        <w:rPr>
          <w:rFonts w:ascii="Garamond" w:hAnsi="Garamond" w:cs="Times New Roman"/>
          <w:sz w:val="24"/>
          <w:szCs w:val="24"/>
        </w:rPr>
        <w:t xml:space="preserve"> in terms of strength and significance </w:t>
      </w:r>
      <w:r w:rsidR="00100CA1" w:rsidRPr="00AC411D">
        <w:rPr>
          <w:rFonts w:ascii="Garamond" w:hAnsi="Garamond" w:cs="Times New Roman"/>
          <w:sz w:val="24"/>
          <w:szCs w:val="24"/>
        </w:rPr>
        <w:t>compared to</w:t>
      </w:r>
      <w:r w:rsidR="005B59AA" w:rsidRPr="00AC411D">
        <w:rPr>
          <w:rFonts w:ascii="Garamond" w:hAnsi="Garamond" w:cs="Times New Roman"/>
          <w:sz w:val="24"/>
          <w:szCs w:val="24"/>
        </w:rPr>
        <w:t xml:space="preserve"> the coefficients</w:t>
      </w:r>
      <w:r w:rsidRPr="00AC411D">
        <w:rPr>
          <w:rFonts w:ascii="Garamond" w:hAnsi="Garamond" w:cs="Times New Roman"/>
          <w:sz w:val="24"/>
          <w:szCs w:val="24"/>
        </w:rPr>
        <w:t xml:space="preserve"> for the sample </w:t>
      </w:r>
      <w:r w:rsidR="00100CA1" w:rsidRPr="00AC411D">
        <w:rPr>
          <w:rFonts w:ascii="Garamond" w:hAnsi="Garamond" w:cs="Times New Roman"/>
          <w:sz w:val="24"/>
          <w:szCs w:val="24"/>
        </w:rPr>
        <w:t>that</w:t>
      </w:r>
      <w:r w:rsidRPr="00AC411D">
        <w:rPr>
          <w:rFonts w:ascii="Garamond" w:hAnsi="Garamond" w:cs="Times New Roman"/>
          <w:sz w:val="24"/>
          <w:szCs w:val="24"/>
        </w:rPr>
        <w:t xml:space="preserve"> includes observations with missing energy labels</w:t>
      </w:r>
      <w:r w:rsidR="005B59AA" w:rsidRPr="00AC411D">
        <w:rPr>
          <w:rFonts w:ascii="Garamond" w:hAnsi="Garamond" w:cs="Times New Roman"/>
          <w:sz w:val="24"/>
          <w:szCs w:val="24"/>
        </w:rPr>
        <w:t>.</w:t>
      </w:r>
      <w:r w:rsidR="00AC411D">
        <w:rPr>
          <w:rFonts w:ascii="Garamond" w:hAnsi="Garamond" w:cs="Times New Roman"/>
          <w:sz w:val="24"/>
          <w:szCs w:val="24"/>
        </w:rPr>
        <w:tab/>
      </w:r>
      <w:r w:rsidR="00AC411D">
        <w:rPr>
          <w:rFonts w:ascii="Garamond" w:hAnsi="Garamond" w:cs="Times New Roman"/>
          <w:sz w:val="24"/>
          <w:szCs w:val="24"/>
        </w:rPr>
        <w:tab/>
      </w:r>
      <w:r w:rsidR="00AC411D">
        <w:rPr>
          <w:rFonts w:ascii="Garamond" w:hAnsi="Garamond" w:cs="Times New Roman"/>
          <w:sz w:val="24"/>
          <w:szCs w:val="24"/>
        </w:rPr>
        <w:tab/>
      </w:r>
      <w:r w:rsidR="00AC411D">
        <w:rPr>
          <w:rFonts w:ascii="Garamond" w:hAnsi="Garamond" w:cs="Times New Roman"/>
          <w:sz w:val="24"/>
          <w:szCs w:val="24"/>
        </w:rPr>
        <w:tab/>
      </w:r>
      <w:r w:rsidR="00AC411D">
        <w:rPr>
          <w:rFonts w:ascii="Garamond" w:hAnsi="Garamond" w:cs="Times New Roman"/>
          <w:sz w:val="24"/>
          <w:szCs w:val="24"/>
        </w:rPr>
        <w:tab/>
      </w:r>
      <w:r w:rsidR="00AC411D">
        <w:rPr>
          <w:rFonts w:ascii="Garamond" w:hAnsi="Garamond" w:cs="Times New Roman"/>
          <w:sz w:val="24"/>
          <w:szCs w:val="24"/>
        </w:rPr>
        <w:tab/>
      </w:r>
      <w:r w:rsidR="00AC411D">
        <w:rPr>
          <w:rFonts w:ascii="Garamond" w:hAnsi="Garamond" w:cs="Times New Roman"/>
          <w:sz w:val="24"/>
          <w:szCs w:val="24"/>
        </w:rPr>
        <w:tab/>
      </w:r>
      <w:r w:rsidR="00AC411D">
        <w:rPr>
          <w:rFonts w:ascii="Garamond" w:hAnsi="Garamond" w:cs="Times New Roman"/>
          <w:sz w:val="24"/>
          <w:szCs w:val="24"/>
        </w:rPr>
        <w:tab/>
      </w:r>
      <w:r w:rsidR="00AC411D">
        <w:rPr>
          <w:rFonts w:ascii="Garamond" w:hAnsi="Garamond" w:cs="Times New Roman"/>
          <w:sz w:val="24"/>
          <w:szCs w:val="24"/>
        </w:rPr>
        <w:tab/>
        <w:t xml:space="preserve">          </w:t>
      </w:r>
      <w:r w:rsidR="00100CA1" w:rsidRPr="00AC411D">
        <w:rPr>
          <w:rFonts w:ascii="Garamond" w:hAnsi="Garamond" w:cs="Times New Roman"/>
          <w:sz w:val="24"/>
          <w:szCs w:val="24"/>
        </w:rPr>
        <w:t>Model 7</w:t>
      </w:r>
      <w:r w:rsidRPr="00AC411D">
        <w:rPr>
          <w:rFonts w:ascii="Garamond" w:hAnsi="Garamond" w:cs="Times New Roman"/>
          <w:sz w:val="24"/>
          <w:szCs w:val="24"/>
        </w:rPr>
        <w:t>, in which every dimension of sustainability is included, shows similar results to those reported for the sample including observation with missing energy label data suggesting a high degree of robustness. The strength of the coefficients is for all the sustainable variables</w:t>
      </w:r>
      <w:r w:rsidR="005B59AA" w:rsidRPr="00AC411D">
        <w:rPr>
          <w:rFonts w:ascii="Garamond" w:hAnsi="Garamond" w:cs="Times New Roman"/>
          <w:sz w:val="24"/>
          <w:szCs w:val="24"/>
        </w:rPr>
        <w:t xml:space="preserve"> are</w:t>
      </w:r>
      <w:r w:rsidRPr="00AC411D">
        <w:rPr>
          <w:rFonts w:ascii="Garamond" w:hAnsi="Garamond" w:cs="Times New Roman"/>
          <w:sz w:val="24"/>
          <w:szCs w:val="24"/>
        </w:rPr>
        <w:t xml:space="preserve"> almost similar. The only difference is reported by the insignificant coefficient of the pharmacy PCA component, but it is only significant at the 10% level in the sample including the observations with missing energy label</w:t>
      </w:r>
      <w:r w:rsidR="00F6675E" w:rsidRPr="00AC411D">
        <w:rPr>
          <w:rFonts w:ascii="Garamond" w:hAnsi="Garamond" w:cs="Times New Roman"/>
          <w:sz w:val="24"/>
          <w:szCs w:val="24"/>
        </w:rPr>
        <w:t>s.</w:t>
      </w:r>
    </w:p>
    <w:p w14:paraId="1F184FBC" w14:textId="349EA907" w:rsidR="00100CA1" w:rsidRPr="00273870" w:rsidRDefault="00100CA1" w:rsidP="00DF2DC0">
      <w:pPr>
        <w:spacing w:line="360" w:lineRule="auto"/>
        <w:jc w:val="both"/>
        <w:rPr>
          <w:rFonts w:ascii="Garamond" w:hAnsi="Garamond" w:cs="Times New Roman"/>
          <w:sz w:val="24"/>
          <w:szCs w:val="24"/>
        </w:rPr>
      </w:pPr>
      <w:r>
        <w:rPr>
          <w:rFonts w:ascii="Garamond" w:hAnsi="Garamond" w:cs="Times New Roman"/>
          <w:sz w:val="24"/>
          <w:szCs w:val="24"/>
        </w:rPr>
        <w:t>In conclusion</w:t>
      </w:r>
      <w:r w:rsidR="00B25B82">
        <w:rPr>
          <w:rFonts w:ascii="Garamond" w:hAnsi="Garamond" w:cs="Times New Roman"/>
          <w:sz w:val="24"/>
          <w:szCs w:val="24"/>
        </w:rPr>
        <w:t>,</w:t>
      </w:r>
      <w:r>
        <w:rPr>
          <w:rFonts w:ascii="Garamond" w:hAnsi="Garamond" w:cs="Times New Roman"/>
          <w:sz w:val="24"/>
          <w:szCs w:val="24"/>
        </w:rPr>
        <w:t xml:space="preserve"> the findings for the sustainable variables </w:t>
      </w:r>
      <w:r w:rsidR="00B25B82">
        <w:rPr>
          <w:rFonts w:ascii="Garamond" w:hAnsi="Garamond" w:cs="Times New Roman"/>
          <w:sz w:val="24"/>
          <w:szCs w:val="24"/>
        </w:rPr>
        <w:t xml:space="preserve">are </w:t>
      </w:r>
      <w:r>
        <w:rPr>
          <w:rFonts w:ascii="Garamond" w:hAnsi="Garamond" w:cs="Times New Roman"/>
          <w:sz w:val="24"/>
          <w:szCs w:val="24"/>
        </w:rPr>
        <w:t>almost completely similar for the sample that excludes observations with missing energy label</w:t>
      </w:r>
      <w:r w:rsidR="00B25B82">
        <w:rPr>
          <w:rFonts w:ascii="Garamond" w:hAnsi="Garamond" w:cs="Times New Roman"/>
          <w:sz w:val="24"/>
          <w:szCs w:val="24"/>
        </w:rPr>
        <w:t>s</w:t>
      </w:r>
      <w:r>
        <w:rPr>
          <w:rFonts w:ascii="Garamond" w:hAnsi="Garamond" w:cs="Times New Roman"/>
          <w:sz w:val="24"/>
          <w:szCs w:val="24"/>
        </w:rPr>
        <w:t xml:space="preserve"> compared to the sample that includes observations with missing energy labels. Mostly, only differences are observed in the housing-specific variables which have a correlation with </w:t>
      </w:r>
      <w:r w:rsidR="00B25B82">
        <w:rPr>
          <w:rFonts w:ascii="Garamond" w:hAnsi="Garamond" w:cs="Times New Roman"/>
          <w:sz w:val="24"/>
          <w:szCs w:val="24"/>
        </w:rPr>
        <w:t xml:space="preserve">the </w:t>
      </w:r>
      <w:r>
        <w:rPr>
          <w:rFonts w:ascii="Garamond" w:hAnsi="Garamond" w:cs="Times New Roman"/>
          <w:sz w:val="24"/>
          <w:szCs w:val="24"/>
        </w:rPr>
        <w:t xml:space="preserve">presence/absence of an energy label in the housing advertisement. </w:t>
      </w:r>
    </w:p>
    <w:p w14:paraId="51A039CA" w14:textId="6A6C0236" w:rsidR="00DA057C" w:rsidRPr="00273870" w:rsidRDefault="00DA057C" w:rsidP="00DF2DC0">
      <w:pPr>
        <w:pStyle w:val="Heading2"/>
        <w:spacing w:after="240" w:line="360" w:lineRule="auto"/>
        <w:rPr>
          <w:rFonts w:ascii="Garamond" w:hAnsi="Garamond" w:cs="Times New Roman"/>
          <w:b/>
          <w:bCs/>
          <w:color w:val="auto"/>
        </w:rPr>
      </w:pPr>
      <w:bookmarkStart w:id="35" w:name="_Toc138665584"/>
      <w:r w:rsidRPr="00273870">
        <w:rPr>
          <w:rFonts w:ascii="Garamond" w:hAnsi="Garamond" w:cs="Times New Roman"/>
          <w:b/>
          <w:bCs/>
          <w:color w:val="auto"/>
        </w:rPr>
        <w:t>Section 5.2: Robustness Demonstrative Maps</w:t>
      </w:r>
      <w:bookmarkEnd w:id="35"/>
    </w:p>
    <w:p w14:paraId="4C9DBFD6" w14:textId="530D2C3B" w:rsidR="009A4708" w:rsidRPr="00AC411D" w:rsidRDefault="00100CA1" w:rsidP="009A4708">
      <w:pPr>
        <w:spacing w:line="360" w:lineRule="auto"/>
        <w:rPr>
          <w:rFonts w:ascii="Garamond" w:hAnsi="Garamond"/>
          <w:sz w:val="24"/>
          <w:szCs w:val="24"/>
        </w:rPr>
      </w:pPr>
      <w:r w:rsidRPr="00AC411D">
        <w:rPr>
          <w:rFonts w:ascii="Garamond" w:hAnsi="Garamond"/>
          <w:sz w:val="24"/>
          <w:szCs w:val="24"/>
        </w:rPr>
        <w:t>Section 5.2</w:t>
      </w:r>
      <w:r w:rsidR="009A4708" w:rsidRPr="00AC411D">
        <w:rPr>
          <w:rFonts w:ascii="Garamond" w:hAnsi="Garamond"/>
          <w:sz w:val="24"/>
          <w:szCs w:val="24"/>
        </w:rPr>
        <w:t xml:space="preserve"> discusses the results for demonstrative maps 3 and 4, which are similar to respectively demonstrative map</w:t>
      </w:r>
      <w:r w:rsidR="00FF76D6" w:rsidRPr="00AC411D">
        <w:rPr>
          <w:rFonts w:ascii="Garamond" w:hAnsi="Garamond"/>
          <w:sz w:val="24"/>
          <w:szCs w:val="24"/>
        </w:rPr>
        <w:t>s</w:t>
      </w:r>
      <w:r w:rsidR="009A4708" w:rsidRPr="00AC411D">
        <w:rPr>
          <w:rFonts w:ascii="Garamond" w:hAnsi="Garamond"/>
          <w:sz w:val="24"/>
          <w:szCs w:val="24"/>
        </w:rPr>
        <w:t xml:space="preserve"> 1 and 2. The only difference between demonstrative map</w:t>
      </w:r>
      <w:r w:rsidR="00FF76D6" w:rsidRPr="00AC411D">
        <w:rPr>
          <w:rFonts w:ascii="Garamond" w:hAnsi="Garamond"/>
          <w:sz w:val="24"/>
          <w:szCs w:val="24"/>
        </w:rPr>
        <w:t>s</w:t>
      </w:r>
      <w:r w:rsidR="009A4708" w:rsidRPr="00AC411D">
        <w:rPr>
          <w:rFonts w:ascii="Garamond" w:hAnsi="Garamond"/>
          <w:sz w:val="24"/>
          <w:szCs w:val="24"/>
        </w:rPr>
        <w:t xml:space="preserve"> 1 and 2 is the applied clustering method. Demonstrative map</w:t>
      </w:r>
      <w:r w:rsidR="00FF76D6" w:rsidRPr="00AC411D">
        <w:rPr>
          <w:rFonts w:ascii="Garamond" w:hAnsi="Garamond"/>
          <w:sz w:val="24"/>
          <w:szCs w:val="24"/>
        </w:rPr>
        <w:t>s</w:t>
      </w:r>
      <w:r w:rsidR="009A4708" w:rsidRPr="00AC411D">
        <w:rPr>
          <w:rFonts w:ascii="Garamond" w:hAnsi="Garamond"/>
          <w:sz w:val="24"/>
          <w:szCs w:val="24"/>
        </w:rPr>
        <w:t xml:space="preserve"> 3 and 4 are clustered by the support vector machine (100 clusters) and demonstrative map</w:t>
      </w:r>
      <w:r w:rsidR="00FF76D6" w:rsidRPr="00AC411D">
        <w:rPr>
          <w:rFonts w:ascii="Garamond" w:hAnsi="Garamond"/>
          <w:sz w:val="24"/>
          <w:szCs w:val="24"/>
        </w:rPr>
        <w:t>s</w:t>
      </w:r>
      <w:r w:rsidR="009A4708" w:rsidRPr="00AC411D">
        <w:rPr>
          <w:rFonts w:ascii="Garamond" w:hAnsi="Garamond"/>
          <w:sz w:val="24"/>
          <w:szCs w:val="24"/>
        </w:rPr>
        <w:t xml:space="preserve"> 1 and 2 are clustered by the subdistricts (68 subdistricts). The same sample, </w:t>
      </w:r>
      <w:r w:rsidR="00FF76D6" w:rsidRPr="00AC411D">
        <w:rPr>
          <w:rFonts w:ascii="Garamond" w:hAnsi="Garamond"/>
          <w:sz w:val="24"/>
          <w:szCs w:val="24"/>
        </w:rPr>
        <w:t>which</w:t>
      </w:r>
      <w:r w:rsidR="009A4708" w:rsidRPr="00AC411D">
        <w:rPr>
          <w:rFonts w:ascii="Garamond" w:hAnsi="Garamond"/>
          <w:sz w:val="24"/>
          <w:szCs w:val="24"/>
        </w:rPr>
        <w:t xml:space="preserve"> includes observations with missing energy labels, is used to visualize the results since in section 5.1 is found that the results for the valuation methods are robust for both samples. A screenshot of demonstrative map</w:t>
      </w:r>
      <w:r w:rsidR="00FF76D6" w:rsidRPr="00AC411D">
        <w:rPr>
          <w:rFonts w:ascii="Garamond" w:hAnsi="Garamond"/>
          <w:sz w:val="24"/>
          <w:szCs w:val="24"/>
        </w:rPr>
        <w:t>s</w:t>
      </w:r>
      <w:r w:rsidR="009A4708" w:rsidRPr="00AC411D">
        <w:rPr>
          <w:rFonts w:ascii="Garamond" w:hAnsi="Garamond"/>
          <w:sz w:val="24"/>
          <w:szCs w:val="24"/>
        </w:rPr>
        <w:t xml:space="preserve"> 3 and 4 </w:t>
      </w:r>
      <w:r w:rsidR="00B64F93" w:rsidRPr="00AC411D">
        <w:rPr>
          <w:rFonts w:ascii="Garamond" w:hAnsi="Garamond"/>
          <w:sz w:val="24"/>
          <w:szCs w:val="24"/>
        </w:rPr>
        <w:t>are</w:t>
      </w:r>
      <w:r w:rsidR="009A4708" w:rsidRPr="00AC411D">
        <w:rPr>
          <w:rFonts w:ascii="Garamond" w:hAnsi="Garamond"/>
          <w:sz w:val="24"/>
          <w:szCs w:val="24"/>
        </w:rPr>
        <w:t xml:space="preserve"> respectively included in figure</w:t>
      </w:r>
      <w:r w:rsidR="00FF76D6" w:rsidRPr="00AC411D">
        <w:rPr>
          <w:rFonts w:ascii="Garamond" w:hAnsi="Garamond"/>
          <w:sz w:val="24"/>
          <w:szCs w:val="24"/>
        </w:rPr>
        <w:t>s</w:t>
      </w:r>
      <w:r w:rsidR="009A4708" w:rsidRPr="00AC411D">
        <w:rPr>
          <w:rFonts w:ascii="Garamond" w:hAnsi="Garamond"/>
          <w:sz w:val="24"/>
          <w:szCs w:val="24"/>
        </w:rPr>
        <w:t xml:space="preserve"> 7 and 8 of the appendix as well as a link to </w:t>
      </w:r>
      <w:r w:rsidR="00FF76D6" w:rsidRPr="00AC411D">
        <w:rPr>
          <w:rFonts w:ascii="Garamond" w:hAnsi="Garamond"/>
          <w:sz w:val="24"/>
          <w:szCs w:val="24"/>
        </w:rPr>
        <w:t>the</w:t>
      </w:r>
      <w:r w:rsidRPr="00AC411D">
        <w:rPr>
          <w:rFonts w:ascii="Garamond" w:hAnsi="Garamond"/>
          <w:sz w:val="24"/>
          <w:szCs w:val="24"/>
        </w:rPr>
        <w:t xml:space="preserve"> HTML</w:t>
      </w:r>
      <w:r w:rsidR="00FF76D6" w:rsidRPr="00AC411D">
        <w:rPr>
          <w:rFonts w:ascii="Garamond" w:hAnsi="Garamond"/>
          <w:sz w:val="24"/>
          <w:szCs w:val="24"/>
        </w:rPr>
        <w:t xml:space="preserve"> </w:t>
      </w:r>
      <w:r w:rsidR="009A4708" w:rsidRPr="00AC411D">
        <w:rPr>
          <w:rFonts w:ascii="Garamond" w:hAnsi="Garamond"/>
          <w:sz w:val="24"/>
          <w:szCs w:val="24"/>
        </w:rPr>
        <w:t>code of the map</w:t>
      </w:r>
      <w:r w:rsidRPr="00AC411D">
        <w:rPr>
          <w:rFonts w:ascii="Garamond" w:hAnsi="Garamond"/>
          <w:sz w:val="24"/>
          <w:szCs w:val="24"/>
        </w:rPr>
        <w:t>s</w:t>
      </w:r>
      <w:r w:rsidR="009A4708" w:rsidRPr="00AC411D">
        <w:rPr>
          <w:rFonts w:ascii="Garamond" w:hAnsi="Garamond"/>
          <w:sz w:val="24"/>
          <w:szCs w:val="24"/>
        </w:rPr>
        <w:t xml:space="preserve"> on GitHub.</w:t>
      </w:r>
    </w:p>
    <w:p w14:paraId="5F08E9F2" w14:textId="77777777" w:rsidR="00AC411D" w:rsidRPr="00AC411D" w:rsidRDefault="009A4708" w:rsidP="00DF2DC0">
      <w:pPr>
        <w:spacing w:line="360" w:lineRule="auto"/>
        <w:jc w:val="both"/>
        <w:rPr>
          <w:rFonts w:ascii="Garamond" w:hAnsi="Garamond" w:cs="Times New Roman"/>
          <w:sz w:val="24"/>
          <w:szCs w:val="24"/>
        </w:rPr>
      </w:pPr>
      <w:r w:rsidRPr="00AC411D">
        <w:rPr>
          <w:rFonts w:ascii="Garamond" w:hAnsi="Garamond" w:cs="Times New Roman"/>
          <w:sz w:val="24"/>
          <w:szCs w:val="24"/>
        </w:rPr>
        <w:t>The advantage of demonstrative map</w:t>
      </w:r>
      <w:r w:rsidR="00FF76D6" w:rsidRPr="00AC411D">
        <w:rPr>
          <w:rFonts w:ascii="Garamond" w:hAnsi="Garamond" w:cs="Times New Roman"/>
          <w:sz w:val="24"/>
          <w:szCs w:val="24"/>
        </w:rPr>
        <w:t>s</w:t>
      </w:r>
      <w:r w:rsidRPr="00AC411D">
        <w:rPr>
          <w:rFonts w:ascii="Garamond" w:hAnsi="Garamond" w:cs="Times New Roman"/>
          <w:sz w:val="24"/>
          <w:szCs w:val="24"/>
        </w:rPr>
        <w:t xml:space="preserve"> 3 and 4 is that clustering by the support vector machine makes the clusters more similar in size to each other by using the latitudes and longitude as input. However, t</w:t>
      </w:r>
      <w:r w:rsidR="00DA057C" w:rsidRPr="00AC411D">
        <w:rPr>
          <w:rFonts w:ascii="Garamond" w:hAnsi="Garamond" w:cs="Times New Roman"/>
          <w:sz w:val="24"/>
          <w:szCs w:val="24"/>
        </w:rPr>
        <w:t xml:space="preserve">he </w:t>
      </w:r>
      <w:r w:rsidRPr="00AC411D">
        <w:rPr>
          <w:rFonts w:ascii="Garamond" w:hAnsi="Garamond" w:cs="Times New Roman"/>
          <w:sz w:val="24"/>
          <w:szCs w:val="24"/>
        </w:rPr>
        <w:t xml:space="preserve">screenshots show that the </w:t>
      </w:r>
      <w:r w:rsidR="00DA057C" w:rsidRPr="00AC411D">
        <w:rPr>
          <w:rFonts w:ascii="Garamond" w:hAnsi="Garamond" w:cs="Times New Roman"/>
          <w:sz w:val="24"/>
          <w:szCs w:val="24"/>
        </w:rPr>
        <w:t xml:space="preserve">visualization of the results by demonstrative maps </w:t>
      </w:r>
      <w:r w:rsidRPr="00AC411D">
        <w:rPr>
          <w:rFonts w:ascii="Garamond" w:hAnsi="Garamond" w:cs="Times New Roman"/>
          <w:sz w:val="24"/>
          <w:szCs w:val="24"/>
        </w:rPr>
        <w:t>3</w:t>
      </w:r>
      <w:r w:rsidR="00DA057C" w:rsidRPr="00AC411D">
        <w:rPr>
          <w:rFonts w:ascii="Garamond" w:hAnsi="Garamond" w:cs="Times New Roman"/>
          <w:sz w:val="24"/>
          <w:szCs w:val="24"/>
        </w:rPr>
        <w:t xml:space="preserve"> and </w:t>
      </w:r>
      <w:r w:rsidRPr="00AC411D">
        <w:rPr>
          <w:rFonts w:ascii="Garamond" w:hAnsi="Garamond" w:cs="Times New Roman"/>
          <w:sz w:val="24"/>
          <w:szCs w:val="24"/>
        </w:rPr>
        <w:t xml:space="preserve">4 </w:t>
      </w:r>
      <w:r w:rsidR="00DA057C" w:rsidRPr="00AC411D">
        <w:rPr>
          <w:rFonts w:ascii="Garamond" w:hAnsi="Garamond" w:cs="Times New Roman"/>
          <w:sz w:val="24"/>
          <w:szCs w:val="24"/>
        </w:rPr>
        <w:t xml:space="preserve">are </w:t>
      </w:r>
      <w:r w:rsidRPr="00AC411D">
        <w:rPr>
          <w:rFonts w:ascii="Garamond" w:hAnsi="Garamond" w:cs="Times New Roman"/>
          <w:sz w:val="24"/>
          <w:szCs w:val="24"/>
        </w:rPr>
        <w:t xml:space="preserve">almost </w:t>
      </w:r>
      <w:r w:rsidR="00DA057C" w:rsidRPr="00AC411D">
        <w:rPr>
          <w:rFonts w:ascii="Garamond" w:hAnsi="Garamond" w:cs="Times New Roman"/>
          <w:sz w:val="24"/>
          <w:szCs w:val="24"/>
        </w:rPr>
        <w:t xml:space="preserve">identical to </w:t>
      </w:r>
      <w:r w:rsidRPr="00AC411D">
        <w:rPr>
          <w:rFonts w:ascii="Garamond" w:hAnsi="Garamond" w:cs="Times New Roman"/>
          <w:sz w:val="24"/>
          <w:szCs w:val="24"/>
        </w:rPr>
        <w:t>respectively demonstrative map</w:t>
      </w:r>
      <w:r w:rsidR="00FF76D6" w:rsidRPr="00AC411D">
        <w:rPr>
          <w:rFonts w:ascii="Garamond" w:hAnsi="Garamond" w:cs="Times New Roman"/>
          <w:sz w:val="24"/>
          <w:szCs w:val="24"/>
        </w:rPr>
        <w:t>s</w:t>
      </w:r>
      <w:r w:rsidRPr="00AC411D">
        <w:rPr>
          <w:rFonts w:ascii="Garamond" w:hAnsi="Garamond" w:cs="Times New Roman"/>
          <w:sz w:val="24"/>
          <w:szCs w:val="24"/>
        </w:rPr>
        <w:t xml:space="preserve"> 1 and 2</w:t>
      </w:r>
      <w:r w:rsidR="00DA057C" w:rsidRPr="00AC411D">
        <w:rPr>
          <w:rFonts w:ascii="Garamond" w:hAnsi="Garamond" w:cs="Times New Roman"/>
          <w:sz w:val="24"/>
          <w:szCs w:val="24"/>
        </w:rPr>
        <w:t>. The screenshots show that in both demonstrative maps, the clusters with the highest and lowest price impact of the selected sustainable variables are</w:t>
      </w:r>
      <w:r w:rsidRPr="00AC411D">
        <w:rPr>
          <w:rFonts w:ascii="Garamond" w:hAnsi="Garamond" w:cs="Times New Roman"/>
          <w:sz w:val="24"/>
          <w:szCs w:val="24"/>
        </w:rPr>
        <w:t xml:space="preserve"> more or less</w:t>
      </w:r>
      <w:r w:rsidR="00DA057C" w:rsidRPr="00AC411D">
        <w:rPr>
          <w:rFonts w:ascii="Garamond" w:hAnsi="Garamond" w:cs="Times New Roman"/>
          <w:sz w:val="24"/>
          <w:szCs w:val="24"/>
        </w:rPr>
        <w:t xml:space="preserve"> located in the same districts.</w:t>
      </w:r>
      <w:r w:rsidRPr="00AC411D">
        <w:rPr>
          <w:rFonts w:ascii="Garamond" w:hAnsi="Garamond" w:cs="Times New Roman"/>
          <w:sz w:val="24"/>
          <w:szCs w:val="24"/>
        </w:rPr>
        <w:t xml:space="preserve"> </w:t>
      </w:r>
    </w:p>
    <w:p w14:paraId="0AD5D32D" w14:textId="38F04773" w:rsidR="00DA057C" w:rsidRPr="00AC411D" w:rsidRDefault="009A4708" w:rsidP="00DF2DC0">
      <w:pPr>
        <w:spacing w:line="360" w:lineRule="auto"/>
        <w:jc w:val="both"/>
        <w:rPr>
          <w:rFonts w:ascii="Garamond" w:hAnsi="Garamond" w:cs="Times New Roman"/>
          <w:sz w:val="24"/>
          <w:szCs w:val="24"/>
        </w:rPr>
      </w:pPr>
      <w:r w:rsidRPr="00AC411D">
        <w:rPr>
          <w:rFonts w:ascii="Garamond" w:hAnsi="Garamond" w:cs="Times New Roman"/>
          <w:sz w:val="24"/>
          <w:szCs w:val="24"/>
        </w:rPr>
        <w:lastRenderedPageBreak/>
        <w:t xml:space="preserve">There are only small differences found in the exact districts they are located. </w:t>
      </w:r>
      <w:r w:rsidR="00DA057C" w:rsidRPr="00AC411D">
        <w:rPr>
          <w:rFonts w:ascii="Garamond" w:hAnsi="Garamond" w:cs="Times New Roman"/>
          <w:sz w:val="24"/>
          <w:szCs w:val="24"/>
        </w:rPr>
        <w:t xml:space="preserve">Furthermore interacting with the demonstrative maps shows that the low/high </w:t>
      </w:r>
      <w:r w:rsidRPr="00AC411D">
        <w:rPr>
          <w:rFonts w:ascii="Garamond" w:hAnsi="Garamond" w:cs="Times New Roman"/>
          <w:sz w:val="24"/>
          <w:szCs w:val="24"/>
        </w:rPr>
        <w:t xml:space="preserve">total </w:t>
      </w:r>
      <w:r w:rsidR="00DA057C" w:rsidRPr="00AC411D">
        <w:rPr>
          <w:rFonts w:ascii="Garamond" w:hAnsi="Garamond" w:cs="Times New Roman"/>
          <w:sz w:val="24"/>
          <w:szCs w:val="24"/>
        </w:rPr>
        <w:t>price impact of sustainability is caused by the same sustainable variables as for demonstrative maps</w:t>
      </w:r>
      <w:r w:rsidRPr="00AC411D">
        <w:rPr>
          <w:rFonts w:ascii="Garamond" w:hAnsi="Garamond" w:cs="Times New Roman"/>
          <w:sz w:val="24"/>
          <w:szCs w:val="24"/>
        </w:rPr>
        <w:t xml:space="preserve"> 1 and 2</w:t>
      </w:r>
      <w:r w:rsidR="00DA057C" w:rsidRPr="00AC411D">
        <w:rPr>
          <w:rFonts w:ascii="Garamond" w:hAnsi="Garamond" w:cs="Times New Roman"/>
          <w:sz w:val="24"/>
          <w:szCs w:val="24"/>
        </w:rPr>
        <w:t xml:space="preserve"> that visualize the results </w:t>
      </w:r>
      <w:r w:rsidRPr="00AC411D">
        <w:rPr>
          <w:rFonts w:ascii="Garamond" w:hAnsi="Garamond" w:cs="Times New Roman"/>
          <w:sz w:val="24"/>
          <w:szCs w:val="24"/>
        </w:rPr>
        <w:t>by clustering the observation by the subdistricts.</w:t>
      </w:r>
      <w:r w:rsidR="00DA057C" w:rsidRPr="00AC411D">
        <w:rPr>
          <w:rFonts w:ascii="Garamond" w:hAnsi="Garamond" w:cs="Times New Roman"/>
          <w:sz w:val="24"/>
          <w:szCs w:val="24"/>
        </w:rPr>
        <w:t xml:space="preserve"> </w:t>
      </w:r>
      <w:r w:rsidR="00B15523" w:rsidRPr="00AC411D">
        <w:rPr>
          <w:rFonts w:ascii="Garamond" w:hAnsi="Garamond" w:cs="Times New Roman"/>
          <w:sz w:val="24"/>
          <w:szCs w:val="24"/>
        </w:rPr>
        <w:t>Besides clustering the observations i</w:t>
      </w:r>
      <w:r w:rsidR="00B64F93" w:rsidRPr="00AC411D">
        <w:rPr>
          <w:rFonts w:ascii="Garamond" w:hAnsi="Garamond" w:cs="Times New Roman"/>
          <w:sz w:val="24"/>
          <w:szCs w:val="24"/>
        </w:rPr>
        <w:t>n</w:t>
      </w:r>
      <w:r w:rsidR="00B15523" w:rsidRPr="00AC411D">
        <w:rPr>
          <w:rFonts w:ascii="Garamond" w:hAnsi="Garamond" w:cs="Times New Roman"/>
          <w:sz w:val="24"/>
          <w:szCs w:val="24"/>
        </w:rPr>
        <w:t xml:space="preserve"> clusters that are more equal in size with the support vector machine compared to the area of the subdistricts is further supported that the total price impact of sustainability shows local clustering tendencies in Barcelona. We can see this clearly when zooming in and out on the map, which shows that clusters with a high/low price impact of sustainability are often found in groups.</w:t>
      </w:r>
    </w:p>
    <w:p w14:paraId="4A6D0418" w14:textId="51065FEF" w:rsidR="009A4708" w:rsidRPr="00AC411D" w:rsidRDefault="009A4708" w:rsidP="00DF2DC0">
      <w:pPr>
        <w:spacing w:line="360" w:lineRule="auto"/>
        <w:jc w:val="both"/>
        <w:rPr>
          <w:rFonts w:ascii="Garamond" w:hAnsi="Garamond" w:cs="Times New Roman"/>
          <w:sz w:val="24"/>
          <w:szCs w:val="24"/>
        </w:rPr>
      </w:pPr>
      <w:r w:rsidRPr="00AC411D">
        <w:rPr>
          <w:rFonts w:ascii="Garamond" w:hAnsi="Garamond" w:cs="Times New Roman"/>
          <w:sz w:val="24"/>
          <w:szCs w:val="24"/>
        </w:rPr>
        <w:t>In conclusion</w:t>
      </w:r>
      <w:r w:rsidR="00B64F93" w:rsidRPr="00AC411D">
        <w:rPr>
          <w:rFonts w:ascii="Garamond" w:hAnsi="Garamond" w:cs="Times New Roman"/>
          <w:sz w:val="24"/>
          <w:szCs w:val="24"/>
        </w:rPr>
        <w:t>,</w:t>
      </w:r>
      <w:r w:rsidRPr="00AC411D">
        <w:rPr>
          <w:rFonts w:ascii="Garamond" w:hAnsi="Garamond" w:cs="Times New Roman"/>
          <w:sz w:val="24"/>
          <w:szCs w:val="24"/>
        </w:rPr>
        <w:t xml:space="preserve"> shows the results that when clustering the observations based on location the same neighborhoods are found that have a high/price impact o</w:t>
      </w:r>
      <w:r w:rsidR="00B64F93" w:rsidRPr="00AC411D">
        <w:rPr>
          <w:rFonts w:ascii="Garamond" w:hAnsi="Garamond" w:cs="Times New Roman"/>
          <w:sz w:val="24"/>
          <w:szCs w:val="24"/>
        </w:rPr>
        <w:t>n</w:t>
      </w:r>
      <w:r w:rsidRPr="00AC411D">
        <w:rPr>
          <w:rFonts w:ascii="Garamond" w:hAnsi="Garamond" w:cs="Times New Roman"/>
          <w:sz w:val="24"/>
          <w:szCs w:val="24"/>
        </w:rPr>
        <w:t xml:space="preserve"> sustainability compared to clustering observations on the subdistrict. Furthermore is the reason for this high impact of sustainability in the housing price equal. Thereby, can be concluded that </w:t>
      </w:r>
      <w:r w:rsidR="00B64F93" w:rsidRPr="00AC411D">
        <w:rPr>
          <w:rFonts w:ascii="Garamond" w:hAnsi="Garamond" w:cs="Times New Roman"/>
          <w:sz w:val="24"/>
          <w:szCs w:val="24"/>
        </w:rPr>
        <w:t xml:space="preserve">the </w:t>
      </w:r>
      <w:r w:rsidRPr="00AC411D">
        <w:rPr>
          <w:rFonts w:ascii="Garamond" w:hAnsi="Garamond" w:cs="Times New Roman"/>
          <w:sz w:val="24"/>
          <w:szCs w:val="24"/>
        </w:rPr>
        <w:t xml:space="preserve">conclusion to not reject </w:t>
      </w:r>
      <w:r w:rsidR="00B64F93" w:rsidRPr="00AC411D">
        <w:rPr>
          <w:rFonts w:ascii="Garamond" w:hAnsi="Garamond" w:cs="Times New Roman"/>
          <w:sz w:val="24"/>
          <w:szCs w:val="24"/>
        </w:rPr>
        <w:t xml:space="preserve">the </w:t>
      </w:r>
      <w:r w:rsidRPr="00AC411D">
        <w:rPr>
          <w:rFonts w:ascii="Garamond" w:hAnsi="Garamond" w:cs="Times New Roman"/>
          <w:sz w:val="24"/>
          <w:szCs w:val="24"/>
        </w:rPr>
        <w:t xml:space="preserve">hypothesis is robust with different visualization methods for the results. </w:t>
      </w:r>
    </w:p>
    <w:p w14:paraId="56A7972B" w14:textId="71272132" w:rsidR="00945F90" w:rsidRPr="00273870" w:rsidRDefault="00B15523" w:rsidP="00DF2DC0">
      <w:pPr>
        <w:pStyle w:val="Heading1"/>
        <w:spacing w:line="360" w:lineRule="auto"/>
        <w:rPr>
          <w:rFonts w:ascii="Garamond" w:hAnsi="Garamond"/>
          <w:sz w:val="32"/>
          <w:szCs w:val="32"/>
        </w:rPr>
      </w:pPr>
      <w:bookmarkStart w:id="36" w:name="_Toc138665585"/>
      <w:r w:rsidRPr="00273870">
        <w:rPr>
          <w:rFonts w:ascii="Garamond" w:hAnsi="Garamond"/>
          <w:sz w:val="32"/>
          <w:szCs w:val="32"/>
        </w:rPr>
        <w:t>S</w:t>
      </w:r>
      <w:r w:rsidR="00945F90" w:rsidRPr="00273870">
        <w:rPr>
          <w:rFonts w:ascii="Garamond" w:hAnsi="Garamond"/>
          <w:sz w:val="32"/>
          <w:szCs w:val="32"/>
        </w:rPr>
        <w:t xml:space="preserve">ection </w:t>
      </w:r>
      <w:r w:rsidR="00F374F6" w:rsidRPr="00273870">
        <w:rPr>
          <w:rFonts w:ascii="Garamond" w:hAnsi="Garamond"/>
          <w:sz w:val="32"/>
          <w:szCs w:val="32"/>
        </w:rPr>
        <w:t>6</w:t>
      </w:r>
      <w:r w:rsidR="00945F90" w:rsidRPr="00273870">
        <w:rPr>
          <w:rFonts w:ascii="Garamond" w:hAnsi="Garamond"/>
          <w:sz w:val="32"/>
          <w:szCs w:val="32"/>
        </w:rPr>
        <w:t>: Conclusion</w:t>
      </w:r>
      <w:r w:rsidR="00DA057C" w:rsidRPr="00273870">
        <w:rPr>
          <w:rFonts w:ascii="Garamond" w:hAnsi="Garamond"/>
          <w:sz w:val="32"/>
          <w:szCs w:val="32"/>
        </w:rPr>
        <w:t xml:space="preserve"> and Discussion</w:t>
      </w:r>
      <w:bookmarkEnd w:id="36"/>
    </w:p>
    <w:p w14:paraId="159D9E12" w14:textId="0EAB51D6" w:rsidR="002503E7" w:rsidRPr="00500AF8" w:rsidRDefault="00DA057C" w:rsidP="00DF2DC0">
      <w:pPr>
        <w:spacing w:line="360" w:lineRule="auto"/>
        <w:jc w:val="both"/>
        <w:rPr>
          <w:rFonts w:ascii="Garamond" w:hAnsi="Garamond" w:cs="Times New Roman"/>
          <w:sz w:val="24"/>
          <w:szCs w:val="24"/>
        </w:rPr>
      </w:pPr>
      <w:r w:rsidRPr="00500AF8">
        <w:rPr>
          <w:rFonts w:ascii="Garamond" w:hAnsi="Garamond" w:cs="Times New Roman"/>
          <w:sz w:val="24"/>
          <w:szCs w:val="24"/>
        </w:rPr>
        <w:t>This research investigates the price impact of sustainability on housing prices in Barcelona. A data-driven approach is applied</w:t>
      </w:r>
      <w:r w:rsidR="00994A55" w:rsidRPr="00500AF8">
        <w:rPr>
          <w:rFonts w:ascii="Garamond" w:hAnsi="Garamond" w:cs="Times New Roman"/>
          <w:sz w:val="24"/>
          <w:szCs w:val="24"/>
        </w:rPr>
        <w:t xml:space="preserve"> </w:t>
      </w:r>
      <w:r w:rsidR="00177C48">
        <w:rPr>
          <w:rFonts w:ascii="Garamond" w:hAnsi="Garamond" w:cs="Times New Roman"/>
          <w:sz w:val="24"/>
          <w:szCs w:val="24"/>
        </w:rPr>
        <w:t xml:space="preserve">to </w:t>
      </w:r>
      <w:r w:rsidR="00994A55" w:rsidRPr="00500AF8">
        <w:rPr>
          <w:rFonts w:ascii="Garamond" w:hAnsi="Garamond" w:cs="Times New Roman"/>
          <w:sz w:val="24"/>
          <w:szCs w:val="24"/>
        </w:rPr>
        <w:t>s</w:t>
      </w:r>
      <w:r w:rsidRPr="00500AF8">
        <w:rPr>
          <w:rFonts w:ascii="Garamond" w:hAnsi="Garamond" w:cs="Times New Roman"/>
          <w:sz w:val="24"/>
          <w:szCs w:val="24"/>
        </w:rPr>
        <w:t>tud</w:t>
      </w:r>
      <w:r w:rsidR="00994A55" w:rsidRPr="00500AF8">
        <w:rPr>
          <w:rFonts w:ascii="Garamond" w:hAnsi="Garamond" w:cs="Times New Roman"/>
          <w:sz w:val="24"/>
          <w:szCs w:val="24"/>
        </w:rPr>
        <w:t>y sustainability</w:t>
      </w:r>
      <w:r w:rsidRPr="00500AF8">
        <w:rPr>
          <w:rFonts w:ascii="Garamond" w:hAnsi="Garamond" w:cs="Times New Roman"/>
          <w:sz w:val="24"/>
          <w:szCs w:val="24"/>
        </w:rPr>
        <w:t xml:space="preserve"> from five different dimensions: ecological, environmental, social, cultural, and economic-financial as proposed by Kauko </w:t>
      </w:r>
      <w:sdt>
        <w:sdtPr>
          <w:rPr>
            <w:rFonts w:ascii="Garamond" w:hAnsi="Garamond" w:cs="Times New Roman"/>
            <w:color w:val="000000"/>
            <w:sz w:val="24"/>
            <w:szCs w:val="24"/>
          </w:rPr>
          <w:tag w:val="MENDELEY_CITATION_v3_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"/>
          <w:id w:val="-1710496342"/>
          <w:placeholder>
            <w:docPart w:val="DefaultPlaceholder_-1854013440"/>
          </w:placeholder>
        </w:sdtPr>
        <w:sdtEndPr/>
        <w:sdtContent>
          <w:r w:rsidR="00BB07C8" w:rsidRPr="00500AF8">
            <w:rPr>
              <w:rFonts w:ascii="Garamond" w:hAnsi="Garamond" w:cs="Times New Roman"/>
              <w:color w:val="000000"/>
              <w:sz w:val="24"/>
              <w:szCs w:val="24"/>
            </w:rPr>
            <w:t>(2019)</w:t>
          </w:r>
        </w:sdtContent>
      </w:sdt>
      <w:r w:rsidRPr="00500AF8">
        <w:rPr>
          <w:rFonts w:ascii="Garamond" w:hAnsi="Garamond" w:cs="Times New Roman"/>
          <w:sz w:val="24"/>
          <w:szCs w:val="24"/>
        </w:rPr>
        <w:t xml:space="preserve"> The only difference compared to the proposed dimensions is the exclusion of the energy label, which is included in the housing-specific variables</w:t>
      </w:r>
      <w:r w:rsidR="002503E7" w:rsidRPr="00500AF8">
        <w:rPr>
          <w:rFonts w:ascii="Garamond" w:hAnsi="Garamond" w:cs="Times New Roman"/>
          <w:sz w:val="24"/>
          <w:szCs w:val="24"/>
        </w:rPr>
        <w:t xml:space="preserve">. It </w:t>
      </w:r>
      <w:r w:rsidR="005A3D51" w:rsidRPr="00500AF8">
        <w:rPr>
          <w:rFonts w:ascii="Garamond" w:hAnsi="Garamond" w:cs="Times New Roman"/>
          <w:sz w:val="24"/>
          <w:szCs w:val="24"/>
        </w:rPr>
        <w:t xml:space="preserve">is </w:t>
      </w:r>
      <w:r w:rsidR="002503E7" w:rsidRPr="00500AF8">
        <w:rPr>
          <w:rFonts w:ascii="Garamond" w:hAnsi="Garamond" w:cs="Times New Roman"/>
          <w:sz w:val="24"/>
          <w:szCs w:val="24"/>
        </w:rPr>
        <w:t>included in the housing-specific variable</w:t>
      </w:r>
      <w:r w:rsidR="005A3D51" w:rsidRPr="00500AF8">
        <w:rPr>
          <w:rFonts w:ascii="Garamond" w:hAnsi="Garamond" w:cs="Times New Roman"/>
          <w:sz w:val="24"/>
          <w:szCs w:val="24"/>
        </w:rPr>
        <w:t xml:space="preserve"> because</w:t>
      </w:r>
      <w:r w:rsidR="002503E7" w:rsidRPr="00500AF8">
        <w:rPr>
          <w:rFonts w:ascii="Garamond" w:hAnsi="Garamond" w:cs="Times New Roman"/>
          <w:sz w:val="24"/>
          <w:szCs w:val="24"/>
        </w:rPr>
        <w:t xml:space="preserve"> it</w:t>
      </w:r>
      <w:r w:rsidRPr="00500AF8">
        <w:rPr>
          <w:rFonts w:ascii="Garamond" w:hAnsi="Garamond" w:cs="Times New Roman"/>
          <w:sz w:val="24"/>
          <w:szCs w:val="24"/>
        </w:rPr>
        <w:t xml:space="preserve"> is the only sustainable factor that is property bounded instead of the location. </w:t>
      </w:r>
      <w:r w:rsidR="005A3D51" w:rsidRPr="00500AF8">
        <w:rPr>
          <w:rFonts w:ascii="Garamond" w:hAnsi="Garamond" w:cs="Times New Roman"/>
          <w:sz w:val="24"/>
          <w:szCs w:val="24"/>
        </w:rPr>
        <w:t>Although, s</w:t>
      </w:r>
      <w:r w:rsidRPr="00500AF8">
        <w:rPr>
          <w:rFonts w:ascii="Garamond" w:hAnsi="Garamond" w:cs="Times New Roman"/>
          <w:sz w:val="24"/>
          <w:szCs w:val="24"/>
        </w:rPr>
        <w:t xml:space="preserve">pecific to the energy label evidence for a higher/lower willingness to pay for housing is found in line with earlier research in Barcelona </w:t>
      </w:r>
      <w:sdt>
        <w:sdtPr>
          <w:rPr>
            <w:rFonts w:ascii="Garamond" w:hAnsi="Garamond" w:cs="Times New Roman"/>
            <w:sz w:val="24"/>
            <w:szCs w:val="24"/>
          </w:rPr>
          <w:tag w:val="MENDELEY_CITATION_v3_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"/>
          <w:id w:val="-2056616571"/>
          <w:placeholder>
            <w:docPart w:val="4822082DFE6D43F0B03ECFEAEDE042F6"/>
          </w:placeholder>
        </w:sdtPr>
        <w:sdtEndPr/>
        <w:sdtContent>
          <w:r w:rsidR="00BB07C8" w:rsidRPr="00500AF8">
            <w:rPr>
              <w:rFonts w:ascii="Garamond" w:eastAsia="Times New Roman" w:hAnsi="Garamond"/>
              <w:sz w:val="24"/>
              <w:szCs w:val="24"/>
            </w:rPr>
            <w:t>(Chen &amp; Marmolejo Duarte, 2018; Dell’Anna et al., 2019)</w:t>
          </w:r>
        </w:sdtContent>
      </w:sdt>
      <w:r w:rsidRPr="00500AF8">
        <w:rPr>
          <w:rFonts w:ascii="Garamond" w:hAnsi="Garamond" w:cs="Times New Roman"/>
          <w:sz w:val="24"/>
          <w:szCs w:val="24"/>
        </w:rPr>
        <w:t xml:space="preserve">. </w:t>
      </w:r>
    </w:p>
    <w:p w14:paraId="41BBD324" w14:textId="5D6F28ED" w:rsidR="00500AF8" w:rsidRDefault="00DA057C" w:rsidP="00DF2DC0">
      <w:pPr>
        <w:spacing w:line="360" w:lineRule="auto"/>
        <w:jc w:val="both"/>
        <w:rPr>
          <w:rFonts w:ascii="Garamond" w:hAnsi="Garamond" w:cs="Times New Roman"/>
          <w:sz w:val="24"/>
          <w:szCs w:val="24"/>
        </w:rPr>
      </w:pPr>
      <w:r w:rsidRPr="00500AF8">
        <w:rPr>
          <w:rFonts w:ascii="Garamond" w:hAnsi="Garamond" w:cs="Times New Roman"/>
          <w:sz w:val="24"/>
          <w:szCs w:val="24"/>
        </w:rPr>
        <w:t>The results for sustainable variables related to th</w:t>
      </w:r>
      <w:r w:rsidR="002503E7" w:rsidRPr="00500AF8">
        <w:rPr>
          <w:rFonts w:ascii="Garamond" w:hAnsi="Garamond" w:cs="Times New Roman"/>
          <w:sz w:val="24"/>
          <w:szCs w:val="24"/>
        </w:rPr>
        <w:t>e five</w:t>
      </w:r>
      <w:r w:rsidRPr="00500AF8">
        <w:rPr>
          <w:rFonts w:ascii="Garamond" w:hAnsi="Garamond" w:cs="Times New Roman"/>
          <w:sz w:val="24"/>
          <w:szCs w:val="24"/>
        </w:rPr>
        <w:t xml:space="preserve"> dimensions show </w:t>
      </w:r>
      <w:r w:rsidR="00994A55" w:rsidRPr="00500AF8">
        <w:rPr>
          <w:rFonts w:ascii="Garamond" w:hAnsi="Garamond" w:cs="Times New Roman"/>
          <w:sz w:val="24"/>
          <w:szCs w:val="24"/>
        </w:rPr>
        <w:t>i</w:t>
      </w:r>
      <w:r w:rsidRPr="00500AF8">
        <w:rPr>
          <w:rFonts w:ascii="Garamond" w:hAnsi="Garamond" w:cs="Times New Roman"/>
          <w:sz w:val="24"/>
          <w:szCs w:val="24"/>
        </w:rPr>
        <w:t xml:space="preserve">n </w:t>
      </w:r>
      <w:r w:rsidR="00975AE1" w:rsidRPr="00500AF8">
        <w:rPr>
          <w:rFonts w:ascii="Garamond" w:hAnsi="Garamond" w:cs="Times New Roman"/>
          <w:sz w:val="24"/>
          <w:szCs w:val="24"/>
        </w:rPr>
        <w:t>semi-log h</w:t>
      </w:r>
      <w:r w:rsidRPr="00500AF8">
        <w:rPr>
          <w:rFonts w:ascii="Garamond" w:hAnsi="Garamond" w:cs="Times New Roman"/>
          <w:sz w:val="24"/>
          <w:szCs w:val="24"/>
        </w:rPr>
        <w:t>edonic pricing models</w:t>
      </w:r>
      <w:r w:rsidR="005A3D51" w:rsidRPr="00500AF8">
        <w:rPr>
          <w:rFonts w:ascii="Garamond" w:hAnsi="Garamond" w:cs="Times New Roman"/>
          <w:sz w:val="24"/>
          <w:szCs w:val="24"/>
        </w:rPr>
        <w:t xml:space="preserve"> </w:t>
      </w:r>
      <w:r w:rsidRPr="00500AF8">
        <w:rPr>
          <w:rFonts w:ascii="Garamond" w:hAnsi="Garamond" w:cs="Times New Roman"/>
          <w:sz w:val="24"/>
          <w:szCs w:val="24"/>
        </w:rPr>
        <w:t>in which the dimensions are included on an individual basis</w:t>
      </w:r>
      <w:r w:rsidR="005A3D51" w:rsidRPr="00500AF8">
        <w:rPr>
          <w:rFonts w:ascii="Garamond" w:hAnsi="Garamond" w:cs="Times New Roman"/>
          <w:sz w:val="24"/>
          <w:szCs w:val="24"/>
        </w:rPr>
        <w:t xml:space="preserve"> </w:t>
      </w:r>
      <w:r w:rsidRPr="00500AF8">
        <w:rPr>
          <w:rFonts w:ascii="Garamond" w:hAnsi="Garamond" w:cs="Times New Roman"/>
          <w:sz w:val="24"/>
          <w:szCs w:val="24"/>
        </w:rPr>
        <w:t xml:space="preserve">that higher values for the variables of sustainable dimensions </w:t>
      </w:r>
      <w:r w:rsidR="00994A55" w:rsidRPr="00500AF8">
        <w:rPr>
          <w:rFonts w:ascii="Garamond" w:hAnsi="Garamond" w:cs="Times New Roman"/>
          <w:sz w:val="24"/>
          <w:szCs w:val="24"/>
        </w:rPr>
        <w:t>increase</w:t>
      </w:r>
      <w:r w:rsidR="002503E7" w:rsidRPr="00500AF8">
        <w:rPr>
          <w:rFonts w:ascii="Garamond" w:hAnsi="Garamond" w:cs="Times New Roman"/>
          <w:sz w:val="24"/>
          <w:szCs w:val="24"/>
        </w:rPr>
        <w:t xml:space="preserve"> </w:t>
      </w:r>
      <w:r w:rsidRPr="00500AF8">
        <w:rPr>
          <w:rFonts w:ascii="Garamond" w:hAnsi="Garamond" w:cs="Times New Roman"/>
          <w:sz w:val="24"/>
          <w:szCs w:val="24"/>
        </w:rPr>
        <w:t>the willingness to pay for housing.</w:t>
      </w:r>
      <w:r w:rsidR="002503E7" w:rsidRPr="00500AF8">
        <w:rPr>
          <w:rFonts w:ascii="Garamond" w:hAnsi="Garamond" w:cs="Times New Roman"/>
          <w:sz w:val="24"/>
          <w:szCs w:val="24"/>
        </w:rPr>
        <w:t xml:space="preserve"> </w:t>
      </w:r>
      <w:r w:rsidR="005A3D51" w:rsidRPr="00500AF8">
        <w:rPr>
          <w:rFonts w:ascii="Garamond" w:hAnsi="Garamond" w:cs="Times New Roman"/>
          <w:sz w:val="24"/>
          <w:szCs w:val="24"/>
        </w:rPr>
        <w:t xml:space="preserve">This same conclusion </w:t>
      </w:r>
      <w:r w:rsidR="00994A55" w:rsidRPr="00500AF8">
        <w:rPr>
          <w:rFonts w:ascii="Garamond" w:hAnsi="Garamond" w:cs="Times New Roman"/>
          <w:sz w:val="24"/>
          <w:szCs w:val="24"/>
        </w:rPr>
        <w:t>is found</w:t>
      </w:r>
      <w:r w:rsidR="005A3D51" w:rsidRPr="00500AF8">
        <w:rPr>
          <w:rFonts w:ascii="Garamond" w:hAnsi="Garamond" w:cs="Times New Roman"/>
          <w:sz w:val="24"/>
          <w:szCs w:val="24"/>
        </w:rPr>
        <w:t xml:space="preserve"> for </w:t>
      </w:r>
      <w:r w:rsidR="00994A55" w:rsidRPr="00500AF8">
        <w:rPr>
          <w:rFonts w:ascii="Garamond" w:hAnsi="Garamond" w:cs="Times New Roman"/>
          <w:sz w:val="24"/>
          <w:szCs w:val="24"/>
        </w:rPr>
        <w:t>a</w:t>
      </w:r>
      <w:r w:rsidR="005A3D51" w:rsidRPr="00500AF8">
        <w:rPr>
          <w:rFonts w:ascii="Garamond" w:hAnsi="Garamond" w:cs="Times New Roman"/>
          <w:sz w:val="24"/>
          <w:szCs w:val="24"/>
        </w:rPr>
        <w:t xml:space="preserve"> pricing model that include</w:t>
      </w:r>
      <w:r w:rsidR="00994A55" w:rsidRPr="00500AF8">
        <w:rPr>
          <w:rFonts w:ascii="Garamond" w:hAnsi="Garamond" w:cs="Times New Roman"/>
          <w:sz w:val="24"/>
          <w:szCs w:val="24"/>
        </w:rPr>
        <w:t>s</w:t>
      </w:r>
      <w:r w:rsidR="005A3D51" w:rsidRPr="00500AF8">
        <w:rPr>
          <w:rFonts w:ascii="Garamond" w:hAnsi="Garamond" w:cs="Times New Roman"/>
          <w:sz w:val="24"/>
          <w:szCs w:val="24"/>
        </w:rPr>
        <w:t xml:space="preserve"> every dimension of sustainability. </w:t>
      </w:r>
      <w:r w:rsidR="002503E7" w:rsidRPr="00500AF8">
        <w:rPr>
          <w:rFonts w:ascii="Garamond" w:hAnsi="Garamond" w:cs="Times New Roman"/>
          <w:sz w:val="24"/>
          <w:szCs w:val="24"/>
        </w:rPr>
        <w:t>Thereby the first five hypothes</w:t>
      </w:r>
      <w:r w:rsidR="00FF76D6" w:rsidRPr="00500AF8">
        <w:rPr>
          <w:rFonts w:ascii="Garamond" w:hAnsi="Garamond" w:cs="Times New Roman"/>
          <w:sz w:val="24"/>
          <w:szCs w:val="24"/>
        </w:rPr>
        <w:t>e</w:t>
      </w:r>
      <w:r w:rsidR="002503E7" w:rsidRPr="00500AF8">
        <w:rPr>
          <w:rFonts w:ascii="Garamond" w:hAnsi="Garamond" w:cs="Times New Roman"/>
          <w:sz w:val="24"/>
          <w:szCs w:val="24"/>
        </w:rPr>
        <w:t xml:space="preserve">s, which stated for each sustainable dimension separately that an increase in the sustainable variables related to the dimension increases the willingness to pay for housing, </w:t>
      </w:r>
      <w:r w:rsidR="00994A55" w:rsidRPr="00500AF8">
        <w:rPr>
          <w:rFonts w:ascii="Garamond" w:hAnsi="Garamond" w:cs="Times New Roman"/>
          <w:sz w:val="24"/>
          <w:szCs w:val="24"/>
        </w:rPr>
        <w:t>are not</w:t>
      </w:r>
      <w:r w:rsidR="002503E7" w:rsidRPr="00500AF8">
        <w:rPr>
          <w:rFonts w:ascii="Garamond" w:hAnsi="Garamond" w:cs="Times New Roman"/>
          <w:sz w:val="24"/>
          <w:szCs w:val="24"/>
        </w:rPr>
        <w:t xml:space="preserve"> rejected in </w:t>
      </w:r>
      <w:r w:rsidR="00994A55" w:rsidRPr="00500AF8">
        <w:rPr>
          <w:rFonts w:ascii="Garamond" w:hAnsi="Garamond" w:cs="Times New Roman"/>
          <w:sz w:val="24"/>
          <w:szCs w:val="24"/>
        </w:rPr>
        <w:t xml:space="preserve">our </w:t>
      </w:r>
      <w:r w:rsidR="002503E7" w:rsidRPr="00500AF8">
        <w:rPr>
          <w:rFonts w:ascii="Garamond" w:hAnsi="Garamond" w:cs="Times New Roman"/>
          <w:sz w:val="24"/>
          <w:szCs w:val="24"/>
        </w:rPr>
        <w:t>research.</w:t>
      </w:r>
    </w:p>
    <w:p w14:paraId="3EE2C191" w14:textId="0C81F00E" w:rsidR="00DA057C" w:rsidRPr="00500AF8" w:rsidRDefault="00DA057C" w:rsidP="00DF2DC0">
      <w:pPr>
        <w:spacing w:line="360" w:lineRule="auto"/>
        <w:jc w:val="both"/>
        <w:rPr>
          <w:rFonts w:ascii="Garamond" w:hAnsi="Garamond" w:cs="Times New Roman"/>
          <w:sz w:val="24"/>
          <w:szCs w:val="24"/>
        </w:rPr>
      </w:pPr>
      <w:r w:rsidRPr="00500AF8">
        <w:rPr>
          <w:rFonts w:ascii="Garamond" w:hAnsi="Garamond" w:cs="Times New Roman"/>
          <w:sz w:val="24"/>
          <w:szCs w:val="24"/>
        </w:rPr>
        <w:lastRenderedPageBreak/>
        <w:t>Additionally, results from the model</w:t>
      </w:r>
      <w:r w:rsidR="002503E7" w:rsidRPr="00500AF8">
        <w:rPr>
          <w:rFonts w:ascii="Garamond" w:hAnsi="Garamond" w:cs="Times New Roman"/>
          <w:sz w:val="24"/>
          <w:szCs w:val="24"/>
        </w:rPr>
        <w:t xml:space="preserve"> that </w:t>
      </w:r>
      <w:r w:rsidRPr="00500AF8">
        <w:rPr>
          <w:rFonts w:ascii="Garamond" w:hAnsi="Garamond" w:cs="Times New Roman"/>
          <w:sz w:val="24"/>
          <w:szCs w:val="24"/>
        </w:rPr>
        <w:t>include</w:t>
      </w:r>
      <w:r w:rsidR="002503E7" w:rsidRPr="00500AF8">
        <w:rPr>
          <w:rFonts w:ascii="Garamond" w:hAnsi="Garamond" w:cs="Times New Roman"/>
          <w:sz w:val="24"/>
          <w:szCs w:val="24"/>
        </w:rPr>
        <w:t>d</w:t>
      </w:r>
      <w:r w:rsidRPr="00500AF8">
        <w:rPr>
          <w:rFonts w:ascii="Garamond" w:hAnsi="Garamond" w:cs="Times New Roman"/>
          <w:sz w:val="24"/>
          <w:szCs w:val="24"/>
        </w:rPr>
        <w:t xml:space="preserve"> </w:t>
      </w:r>
      <w:r w:rsidR="002503E7" w:rsidRPr="00500AF8">
        <w:rPr>
          <w:rFonts w:ascii="Garamond" w:hAnsi="Garamond" w:cs="Times New Roman"/>
          <w:sz w:val="24"/>
          <w:szCs w:val="24"/>
        </w:rPr>
        <w:t>every</w:t>
      </w:r>
      <w:r w:rsidRPr="00500AF8">
        <w:rPr>
          <w:rFonts w:ascii="Garamond" w:hAnsi="Garamond" w:cs="Times New Roman"/>
          <w:sz w:val="24"/>
          <w:szCs w:val="24"/>
        </w:rPr>
        <w:t xml:space="preserve"> dimension of sustainability </w:t>
      </w:r>
      <w:r w:rsidR="002503E7" w:rsidRPr="00500AF8">
        <w:rPr>
          <w:rFonts w:ascii="Garamond" w:hAnsi="Garamond" w:cs="Times New Roman"/>
          <w:sz w:val="24"/>
          <w:szCs w:val="24"/>
        </w:rPr>
        <w:t>show</w:t>
      </w:r>
      <w:r w:rsidR="00994A55" w:rsidRPr="00500AF8">
        <w:rPr>
          <w:rFonts w:ascii="Garamond" w:hAnsi="Garamond" w:cs="Times New Roman"/>
          <w:sz w:val="24"/>
          <w:szCs w:val="24"/>
        </w:rPr>
        <w:t xml:space="preserve"> </w:t>
      </w:r>
      <w:r w:rsidR="002503E7" w:rsidRPr="00500AF8">
        <w:rPr>
          <w:rFonts w:ascii="Garamond" w:hAnsi="Garamond" w:cs="Times New Roman"/>
          <w:sz w:val="24"/>
          <w:szCs w:val="24"/>
        </w:rPr>
        <w:t>often</w:t>
      </w:r>
      <w:r w:rsidRPr="00500AF8">
        <w:rPr>
          <w:rFonts w:ascii="Garamond" w:hAnsi="Garamond" w:cs="Times New Roman"/>
          <w:sz w:val="24"/>
          <w:szCs w:val="24"/>
        </w:rPr>
        <w:t xml:space="preserve"> lower strength </w:t>
      </w:r>
      <w:r w:rsidR="002503E7" w:rsidRPr="00500AF8">
        <w:rPr>
          <w:rFonts w:ascii="Garamond" w:hAnsi="Garamond" w:cs="Times New Roman"/>
          <w:sz w:val="24"/>
          <w:szCs w:val="24"/>
        </w:rPr>
        <w:t>for</w:t>
      </w:r>
      <w:r w:rsidRPr="00500AF8">
        <w:rPr>
          <w:rFonts w:ascii="Garamond" w:hAnsi="Garamond" w:cs="Times New Roman"/>
          <w:sz w:val="24"/>
          <w:szCs w:val="24"/>
        </w:rPr>
        <w:t xml:space="preserve"> the relationship between the housing price and sustainable variables</w:t>
      </w:r>
      <w:r w:rsidR="005A3D51" w:rsidRPr="00500AF8">
        <w:rPr>
          <w:rFonts w:ascii="Garamond" w:hAnsi="Garamond" w:cs="Times New Roman"/>
          <w:sz w:val="24"/>
          <w:szCs w:val="24"/>
        </w:rPr>
        <w:t xml:space="preserve">. This illustrates </w:t>
      </w:r>
      <w:r w:rsidRPr="00500AF8">
        <w:rPr>
          <w:rFonts w:ascii="Garamond" w:hAnsi="Garamond" w:cs="Times New Roman"/>
          <w:sz w:val="24"/>
          <w:szCs w:val="24"/>
        </w:rPr>
        <w:t>the importance of a multidimensional approach</w:t>
      </w:r>
      <w:r w:rsidR="002503E7" w:rsidRPr="00500AF8">
        <w:rPr>
          <w:rFonts w:ascii="Garamond" w:hAnsi="Garamond" w:cs="Times New Roman"/>
          <w:sz w:val="24"/>
          <w:szCs w:val="24"/>
        </w:rPr>
        <w:t xml:space="preserve"> when studying the price impact of </w:t>
      </w:r>
      <w:r w:rsidR="005A3D51" w:rsidRPr="00500AF8">
        <w:rPr>
          <w:rFonts w:ascii="Garamond" w:hAnsi="Garamond" w:cs="Times New Roman"/>
          <w:sz w:val="24"/>
          <w:szCs w:val="24"/>
        </w:rPr>
        <w:t>sustainability</w:t>
      </w:r>
      <w:r w:rsidRPr="00500AF8">
        <w:rPr>
          <w:rFonts w:ascii="Garamond" w:hAnsi="Garamond" w:cs="Times New Roman"/>
          <w:sz w:val="24"/>
          <w:szCs w:val="24"/>
        </w:rPr>
        <w:t>.</w:t>
      </w:r>
      <w:r w:rsidR="002503E7" w:rsidRPr="00500AF8">
        <w:rPr>
          <w:rFonts w:ascii="Garamond" w:hAnsi="Garamond" w:cs="Times New Roman"/>
          <w:sz w:val="24"/>
          <w:szCs w:val="24"/>
        </w:rPr>
        <w:t xml:space="preserve"> By not including variables related to other sustainable </w:t>
      </w:r>
      <w:r w:rsidR="00FF76D6" w:rsidRPr="00500AF8">
        <w:rPr>
          <w:rFonts w:ascii="Garamond" w:hAnsi="Garamond" w:cs="Times New Roman"/>
          <w:sz w:val="24"/>
          <w:szCs w:val="24"/>
        </w:rPr>
        <w:t>dimensions</w:t>
      </w:r>
      <w:r w:rsidR="002503E7" w:rsidRPr="00500AF8">
        <w:rPr>
          <w:rFonts w:ascii="Garamond" w:hAnsi="Garamond" w:cs="Times New Roman"/>
          <w:sz w:val="24"/>
          <w:szCs w:val="24"/>
        </w:rPr>
        <w:t>, the reported results are likely to suffer from an omitted variables bias.</w:t>
      </w:r>
      <w:r w:rsidRPr="00500AF8">
        <w:rPr>
          <w:rFonts w:ascii="Garamond" w:hAnsi="Garamond" w:cs="Times New Roman"/>
          <w:sz w:val="24"/>
          <w:szCs w:val="24"/>
        </w:rPr>
        <w:t xml:space="preserve"> Moreover, sustainable variables with a low (in)significance can become (in)significant when controlling for other dimensions of sustainability. </w:t>
      </w:r>
      <w:r w:rsidR="00994A55" w:rsidRPr="00500AF8">
        <w:rPr>
          <w:rFonts w:ascii="Garamond" w:hAnsi="Garamond" w:cs="Times New Roman"/>
          <w:sz w:val="24"/>
          <w:szCs w:val="24"/>
        </w:rPr>
        <w:t xml:space="preserve">To sum up, </w:t>
      </w:r>
      <w:r w:rsidRPr="00500AF8">
        <w:rPr>
          <w:rFonts w:ascii="Garamond" w:hAnsi="Garamond" w:cs="Times New Roman"/>
          <w:sz w:val="24"/>
          <w:szCs w:val="24"/>
        </w:rPr>
        <w:t>the model including every dimension of sustainability show</w:t>
      </w:r>
      <w:r w:rsidR="00994A55" w:rsidRPr="00500AF8">
        <w:rPr>
          <w:rFonts w:ascii="Garamond" w:hAnsi="Garamond" w:cs="Times New Roman"/>
          <w:sz w:val="24"/>
          <w:szCs w:val="24"/>
        </w:rPr>
        <w:t>s</w:t>
      </w:r>
      <w:r w:rsidRPr="00500AF8">
        <w:rPr>
          <w:rFonts w:ascii="Garamond" w:hAnsi="Garamond" w:cs="Times New Roman"/>
          <w:sz w:val="24"/>
          <w:szCs w:val="24"/>
        </w:rPr>
        <w:t xml:space="preserve"> evidence for a significantly positive price effect on housing prices of the access to bars &amp; restaurants, universities, pharmacies, big shopping places, museums, libraries &amp; POI culture, and the income &amp; unemployment variables included in the model as PCA components. Evidence for significant negative price effect is found for the distance to highway/train, distance to the beach, neighborhood size, vulnerability to heat waves, natural population growth, density, and access to bus &amp; metro, park &amp; gardens, viewpoints, performing arts, and the income distribution PCA components. Robustness of the results is provided by stating the same conclusions for the sustainable variables for both the sample including and excluding observations with missing energy </w:t>
      </w:r>
      <w:r w:rsidR="002503E7" w:rsidRPr="00500AF8">
        <w:rPr>
          <w:rFonts w:ascii="Garamond" w:hAnsi="Garamond" w:cs="Times New Roman"/>
          <w:sz w:val="24"/>
          <w:szCs w:val="24"/>
        </w:rPr>
        <w:t>labels.</w:t>
      </w:r>
    </w:p>
    <w:p w14:paraId="0E0F21A5" w14:textId="77777777" w:rsidR="00500AF8" w:rsidRDefault="00DA057C" w:rsidP="00DF2DC0">
      <w:pPr>
        <w:spacing w:line="360" w:lineRule="auto"/>
        <w:jc w:val="both"/>
        <w:rPr>
          <w:rFonts w:ascii="Garamond" w:hAnsi="Garamond" w:cs="Times New Roman"/>
          <w:sz w:val="24"/>
          <w:szCs w:val="24"/>
        </w:rPr>
      </w:pPr>
      <w:r w:rsidRPr="00500AF8">
        <w:rPr>
          <w:rFonts w:ascii="Garamond" w:hAnsi="Garamond" w:cs="Times New Roman"/>
          <w:sz w:val="24"/>
          <w:szCs w:val="24"/>
        </w:rPr>
        <w:t xml:space="preserve">The results are visualized by constructing two demonstrative maps </w:t>
      </w:r>
      <w:r w:rsidR="005A3D51" w:rsidRPr="00500AF8">
        <w:rPr>
          <w:rFonts w:ascii="Garamond" w:hAnsi="Garamond" w:cs="Times New Roman"/>
          <w:sz w:val="24"/>
          <w:szCs w:val="24"/>
        </w:rPr>
        <w:t>clustering the observations in the sample based on the subdistrict in which a property is located</w:t>
      </w:r>
      <w:r w:rsidRPr="00500AF8">
        <w:rPr>
          <w:rFonts w:ascii="Garamond" w:hAnsi="Garamond" w:cs="Times New Roman"/>
          <w:sz w:val="24"/>
          <w:szCs w:val="24"/>
        </w:rPr>
        <w:t>. The demonstrative maps show that the properties with a high/low</w:t>
      </w:r>
      <w:r w:rsidR="000D367B" w:rsidRPr="00500AF8">
        <w:rPr>
          <w:rFonts w:ascii="Garamond" w:hAnsi="Garamond" w:cs="Times New Roman"/>
          <w:sz w:val="24"/>
          <w:szCs w:val="24"/>
        </w:rPr>
        <w:t xml:space="preserve"> total</w:t>
      </w:r>
      <w:r w:rsidRPr="00500AF8">
        <w:rPr>
          <w:rFonts w:ascii="Garamond" w:hAnsi="Garamond" w:cs="Times New Roman"/>
          <w:sz w:val="24"/>
          <w:szCs w:val="24"/>
        </w:rPr>
        <w:t xml:space="preserve"> price impact of sustainability are clustered in specific areas. </w:t>
      </w:r>
      <w:r w:rsidR="002503E7" w:rsidRPr="00500AF8">
        <w:rPr>
          <w:rFonts w:ascii="Garamond" w:hAnsi="Garamond" w:cs="Times New Roman"/>
          <w:sz w:val="24"/>
          <w:szCs w:val="24"/>
        </w:rPr>
        <w:t>This implies that hypothesis 6 stating the pricing of sustainability in Barcelona shows local clustering tendencies cannot be rejected. In more detail, t</w:t>
      </w:r>
      <w:r w:rsidRPr="00500AF8">
        <w:rPr>
          <w:rFonts w:ascii="Garamond" w:hAnsi="Garamond" w:cs="Times New Roman"/>
          <w:sz w:val="24"/>
          <w:szCs w:val="24"/>
        </w:rPr>
        <w:t>he first demonstrative map, which included every sustainable dimension, shows that a high</w:t>
      </w:r>
      <w:r w:rsidR="002503E7" w:rsidRPr="00500AF8">
        <w:rPr>
          <w:rFonts w:ascii="Garamond" w:hAnsi="Garamond" w:cs="Times New Roman"/>
          <w:sz w:val="24"/>
          <w:szCs w:val="24"/>
        </w:rPr>
        <w:t xml:space="preserve"> or </w:t>
      </w:r>
      <w:r w:rsidRPr="00500AF8">
        <w:rPr>
          <w:rFonts w:ascii="Garamond" w:hAnsi="Garamond" w:cs="Times New Roman"/>
          <w:sz w:val="24"/>
          <w:szCs w:val="24"/>
        </w:rPr>
        <w:t xml:space="preserve">low total price impact of sustainability for a cluster </w:t>
      </w:r>
      <w:r w:rsidR="002503E7" w:rsidRPr="00500AF8">
        <w:rPr>
          <w:rFonts w:ascii="Garamond" w:hAnsi="Garamond" w:cs="Times New Roman"/>
          <w:sz w:val="24"/>
          <w:szCs w:val="24"/>
        </w:rPr>
        <w:t>is</w:t>
      </w:r>
      <w:r w:rsidRPr="00500AF8">
        <w:rPr>
          <w:rFonts w:ascii="Garamond" w:hAnsi="Garamond" w:cs="Times New Roman"/>
          <w:sz w:val="24"/>
          <w:szCs w:val="24"/>
        </w:rPr>
        <w:t xml:space="preserve"> mainly caused by a combination of </w:t>
      </w:r>
      <w:r w:rsidR="00FF76D6" w:rsidRPr="00500AF8">
        <w:rPr>
          <w:rFonts w:ascii="Garamond" w:hAnsi="Garamond" w:cs="Times New Roman"/>
          <w:sz w:val="24"/>
          <w:szCs w:val="24"/>
        </w:rPr>
        <w:t xml:space="preserve">a </w:t>
      </w:r>
      <w:r w:rsidR="002503E7" w:rsidRPr="00500AF8">
        <w:rPr>
          <w:rFonts w:ascii="Garamond" w:hAnsi="Garamond" w:cs="Times New Roman"/>
          <w:sz w:val="24"/>
          <w:szCs w:val="24"/>
        </w:rPr>
        <w:t>few variables. These variables include the</w:t>
      </w:r>
      <w:r w:rsidRPr="00500AF8">
        <w:rPr>
          <w:rFonts w:ascii="Garamond" w:hAnsi="Garamond" w:cs="Times New Roman"/>
          <w:sz w:val="24"/>
          <w:szCs w:val="24"/>
        </w:rPr>
        <w:t xml:space="preserve"> </w:t>
      </w:r>
      <w:r w:rsidR="002503E7" w:rsidRPr="00500AF8">
        <w:rPr>
          <w:rFonts w:ascii="Garamond" w:hAnsi="Garamond" w:cs="Times New Roman"/>
          <w:sz w:val="24"/>
          <w:szCs w:val="24"/>
        </w:rPr>
        <w:t>value for the</w:t>
      </w:r>
      <w:r w:rsidRPr="00500AF8">
        <w:rPr>
          <w:rFonts w:ascii="Garamond" w:hAnsi="Garamond" w:cs="Times New Roman"/>
          <w:sz w:val="24"/>
          <w:szCs w:val="24"/>
        </w:rPr>
        <w:t xml:space="preserve"> distance to the beach, distance to the highway or train, welfare</w:t>
      </w:r>
      <w:r w:rsidR="00FF76D6" w:rsidRPr="00500AF8">
        <w:rPr>
          <w:rFonts w:ascii="Garamond" w:hAnsi="Garamond" w:cs="Times New Roman"/>
          <w:sz w:val="24"/>
          <w:szCs w:val="24"/>
        </w:rPr>
        <w:t>,</w:t>
      </w:r>
      <w:r w:rsidRPr="00500AF8">
        <w:rPr>
          <w:rFonts w:ascii="Garamond" w:hAnsi="Garamond" w:cs="Times New Roman"/>
          <w:sz w:val="24"/>
          <w:szCs w:val="24"/>
        </w:rPr>
        <w:t xml:space="preserve"> and income equality </w:t>
      </w:r>
      <w:r w:rsidR="002503E7" w:rsidRPr="00500AF8">
        <w:rPr>
          <w:rFonts w:ascii="Garamond" w:hAnsi="Garamond" w:cs="Times New Roman"/>
          <w:sz w:val="24"/>
          <w:szCs w:val="24"/>
        </w:rPr>
        <w:t xml:space="preserve">in the </w:t>
      </w:r>
      <w:r w:rsidRPr="00500AF8">
        <w:rPr>
          <w:rFonts w:ascii="Garamond" w:hAnsi="Garamond" w:cs="Times New Roman"/>
          <w:sz w:val="24"/>
          <w:szCs w:val="24"/>
        </w:rPr>
        <w:t xml:space="preserve">area of the property. The second demonstrative map excluded sustainable variables that are strictly location-bounded </w:t>
      </w:r>
      <w:r w:rsidR="002503E7" w:rsidRPr="00500AF8">
        <w:rPr>
          <w:rFonts w:ascii="Garamond" w:hAnsi="Garamond" w:cs="Times New Roman"/>
          <w:sz w:val="24"/>
          <w:szCs w:val="24"/>
        </w:rPr>
        <w:t xml:space="preserve">or are </w:t>
      </w:r>
      <w:r w:rsidRPr="00500AF8">
        <w:rPr>
          <w:rFonts w:ascii="Garamond" w:hAnsi="Garamond" w:cs="Times New Roman"/>
          <w:sz w:val="24"/>
          <w:szCs w:val="24"/>
        </w:rPr>
        <w:t>observed to have a negative relationship between social fairness and housing prices</w:t>
      </w:r>
      <w:r w:rsidR="002503E7" w:rsidRPr="00500AF8">
        <w:rPr>
          <w:rFonts w:ascii="Garamond" w:hAnsi="Garamond" w:cs="Times New Roman"/>
          <w:sz w:val="24"/>
          <w:szCs w:val="24"/>
        </w:rPr>
        <w:t xml:space="preserve">. These excluded sustainable variables were the </w:t>
      </w:r>
      <w:r w:rsidRPr="00500AF8">
        <w:rPr>
          <w:rFonts w:ascii="Garamond" w:hAnsi="Garamond" w:cs="Times New Roman"/>
          <w:sz w:val="24"/>
          <w:szCs w:val="24"/>
        </w:rPr>
        <w:t xml:space="preserve">distance to the beach, neighborhood size, and income distribution PCA component. </w:t>
      </w:r>
      <w:r w:rsidR="000D367B" w:rsidRPr="00500AF8">
        <w:rPr>
          <w:rFonts w:ascii="Garamond" w:hAnsi="Garamond" w:cs="Times New Roman"/>
          <w:sz w:val="24"/>
          <w:szCs w:val="24"/>
        </w:rPr>
        <w:t>These</w:t>
      </w:r>
      <w:r w:rsidR="002503E7" w:rsidRPr="00500AF8">
        <w:rPr>
          <w:rFonts w:ascii="Garamond" w:hAnsi="Garamond" w:cs="Times New Roman"/>
          <w:sz w:val="24"/>
          <w:szCs w:val="24"/>
        </w:rPr>
        <w:t xml:space="preserve"> </w:t>
      </w:r>
      <w:r w:rsidRPr="00500AF8">
        <w:rPr>
          <w:rFonts w:ascii="Garamond" w:hAnsi="Garamond" w:cs="Times New Roman"/>
          <w:sz w:val="24"/>
          <w:szCs w:val="24"/>
        </w:rPr>
        <w:t>sustainable factors are not likely to be changed by policy intervention. With the exclusion of the variables, a higher variety in the reasons for a hig</w:t>
      </w:r>
      <w:r w:rsidR="002503E7" w:rsidRPr="00500AF8">
        <w:rPr>
          <w:rFonts w:ascii="Garamond" w:hAnsi="Garamond" w:cs="Times New Roman"/>
          <w:sz w:val="24"/>
          <w:szCs w:val="24"/>
        </w:rPr>
        <w:t>h or low total</w:t>
      </w:r>
      <w:r w:rsidRPr="00500AF8">
        <w:rPr>
          <w:rFonts w:ascii="Garamond" w:hAnsi="Garamond" w:cs="Times New Roman"/>
          <w:sz w:val="24"/>
          <w:szCs w:val="24"/>
        </w:rPr>
        <w:t xml:space="preserve"> price impact of sustainability in housing prices is found</w:t>
      </w:r>
      <w:r w:rsidR="002503E7" w:rsidRPr="00500AF8">
        <w:rPr>
          <w:rFonts w:ascii="Garamond" w:hAnsi="Garamond" w:cs="Times New Roman"/>
          <w:sz w:val="24"/>
          <w:szCs w:val="24"/>
        </w:rPr>
        <w:t>.</w:t>
      </w:r>
      <w:r w:rsidRPr="00500AF8">
        <w:rPr>
          <w:rFonts w:ascii="Garamond" w:hAnsi="Garamond" w:cs="Times New Roman"/>
          <w:sz w:val="24"/>
          <w:szCs w:val="24"/>
        </w:rPr>
        <w:t xml:space="preserve"> </w:t>
      </w:r>
    </w:p>
    <w:p w14:paraId="1C28A348" w14:textId="5BE2276B" w:rsidR="00DA057C" w:rsidRPr="00500AF8" w:rsidRDefault="002503E7" w:rsidP="00DF2DC0">
      <w:pPr>
        <w:spacing w:line="360" w:lineRule="auto"/>
        <w:jc w:val="both"/>
        <w:rPr>
          <w:rFonts w:ascii="Garamond" w:hAnsi="Garamond" w:cs="Times New Roman"/>
          <w:sz w:val="24"/>
          <w:szCs w:val="24"/>
        </w:rPr>
      </w:pPr>
      <w:r w:rsidRPr="00500AF8">
        <w:rPr>
          <w:rFonts w:ascii="Garamond" w:hAnsi="Garamond" w:cs="Times New Roman"/>
          <w:sz w:val="24"/>
          <w:szCs w:val="24"/>
        </w:rPr>
        <w:lastRenderedPageBreak/>
        <w:t>These reasons that there is a high or low total price impact of sustainability</w:t>
      </w:r>
      <w:r w:rsidR="00DA057C" w:rsidRPr="00500AF8">
        <w:rPr>
          <w:rFonts w:ascii="Garamond" w:hAnsi="Garamond" w:cs="Times New Roman"/>
          <w:sz w:val="24"/>
          <w:szCs w:val="24"/>
        </w:rPr>
        <w:t xml:space="preserve"> </w:t>
      </w:r>
      <w:r w:rsidR="00FF76D6" w:rsidRPr="00500AF8">
        <w:rPr>
          <w:rFonts w:ascii="Garamond" w:hAnsi="Garamond" w:cs="Times New Roman"/>
          <w:sz w:val="24"/>
          <w:szCs w:val="24"/>
        </w:rPr>
        <w:t>are</w:t>
      </w:r>
      <w:r w:rsidR="00DA057C" w:rsidRPr="00500AF8">
        <w:rPr>
          <w:rFonts w:ascii="Garamond" w:hAnsi="Garamond" w:cs="Times New Roman"/>
          <w:sz w:val="24"/>
          <w:szCs w:val="24"/>
        </w:rPr>
        <w:t xml:space="preserve"> different for most clusters of properties</w:t>
      </w:r>
      <w:r w:rsidRPr="00500AF8">
        <w:rPr>
          <w:rFonts w:ascii="Garamond" w:hAnsi="Garamond" w:cs="Times New Roman"/>
          <w:sz w:val="24"/>
          <w:szCs w:val="24"/>
        </w:rPr>
        <w:t xml:space="preserve"> in demonstrative map 2</w:t>
      </w:r>
      <w:r w:rsidR="00DA057C" w:rsidRPr="00500AF8">
        <w:rPr>
          <w:rFonts w:ascii="Garamond" w:hAnsi="Garamond" w:cs="Times New Roman"/>
          <w:sz w:val="24"/>
          <w:szCs w:val="24"/>
        </w:rPr>
        <w:t xml:space="preserve">. This implies that policy intervention to address the unfair pricing of sustainability is best suited for a localized approach. </w:t>
      </w:r>
      <w:r w:rsidR="00FF76D6" w:rsidRPr="00500AF8">
        <w:rPr>
          <w:rFonts w:ascii="Garamond" w:hAnsi="Garamond" w:cs="Times New Roman"/>
          <w:sz w:val="24"/>
          <w:szCs w:val="24"/>
        </w:rPr>
        <w:t>The r</w:t>
      </w:r>
      <w:r w:rsidR="000D367B" w:rsidRPr="00500AF8">
        <w:rPr>
          <w:rFonts w:ascii="Garamond" w:hAnsi="Garamond" w:cs="Times New Roman"/>
          <w:sz w:val="24"/>
          <w:szCs w:val="24"/>
        </w:rPr>
        <w:t>obustness of the conclusion for demonstrative map</w:t>
      </w:r>
      <w:r w:rsidR="00FF76D6" w:rsidRPr="00500AF8">
        <w:rPr>
          <w:rFonts w:ascii="Garamond" w:hAnsi="Garamond" w:cs="Times New Roman"/>
          <w:sz w:val="24"/>
          <w:szCs w:val="24"/>
        </w:rPr>
        <w:t>s</w:t>
      </w:r>
      <w:r w:rsidR="000D367B" w:rsidRPr="00500AF8">
        <w:rPr>
          <w:rFonts w:ascii="Garamond" w:hAnsi="Garamond" w:cs="Times New Roman"/>
          <w:sz w:val="24"/>
          <w:szCs w:val="24"/>
        </w:rPr>
        <w:t xml:space="preserve"> 1 and 2 is verified by clustering the properties based on the location in demonstrative map</w:t>
      </w:r>
      <w:r w:rsidR="00FF76D6" w:rsidRPr="00500AF8">
        <w:rPr>
          <w:rFonts w:ascii="Garamond" w:hAnsi="Garamond" w:cs="Times New Roman"/>
          <w:sz w:val="24"/>
          <w:szCs w:val="24"/>
        </w:rPr>
        <w:t>s</w:t>
      </w:r>
      <w:r w:rsidR="000D367B" w:rsidRPr="00500AF8">
        <w:rPr>
          <w:rFonts w:ascii="Garamond" w:hAnsi="Garamond" w:cs="Times New Roman"/>
          <w:sz w:val="24"/>
          <w:szCs w:val="24"/>
        </w:rPr>
        <w:t xml:space="preserve"> 3 and 4 with the support vector machine. A</w:t>
      </w:r>
      <w:r w:rsidR="00DA057C" w:rsidRPr="00500AF8">
        <w:rPr>
          <w:rFonts w:ascii="Garamond" w:hAnsi="Garamond" w:cs="Times New Roman"/>
          <w:sz w:val="24"/>
          <w:szCs w:val="24"/>
        </w:rPr>
        <w:t>dditionally, the code to construct the maps is shared on</w:t>
      </w:r>
      <w:r w:rsidRPr="00500AF8">
        <w:rPr>
          <w:rFonts w:ascii="Garamond" w:hAnsi="Garamond" w:cs="Times New Roman"/>
          <w:sz w:val="24"/>
          <w:szCs w:val="24"/>
        </w:rPr>
        <w:t xml:space="preserve"> our</w:t>
      </w:r>
      <w:r w:rsidR="00DA057C" w:rsidRPr="00500AF8">
        <w:rPr>
          <w:rFonts w:ascii="Garamond" w:hAnsi="Garamond" w:cs="Times New Roman"/>
          <w:sz w:val="24"/>
          <w:szCs w:val="24"/>
        </w:rPr>
        <w:t xml:space="preserve"> GitHub. Hereby, offering the opportunity for future work to visualize the results of the pricing models by focusing on other aspects.</w:t>
      </w:r>
    </w:p>
    <w:p w14:paraId="5E0CBF32" w14:textId="61181577" w:rsidR="00DA057C" w:rsidRPr="00500AF8" w:rsidRDefault="00DA057C" w:rsidP="00DF2DC0">
      <w:pPr>
        <w:spacing w:line="360" w:lineRule="auto"/>
        <w:jc w:val="both"/>
        <w:rPr>
          <w:rFonts w:ascii="Garamond" w:hAnsi="Garamond" w:cs="Arial"/>
          <w:sz w:val="24"/>
          <w:szCs w:val="24"/>
        </w:rPr>
      </w:pPr>
      <w:r w:rsidRPr="00500AF8">
        <w:rPr>
          <w:rFonts w:ascii="Garamond" w:hAnsi="Garamond" w:cs="Times New Roman"/>
          <w:sz w:val="24"/>
          <w:szCs w:val="24"/>
        </w:rPr>
        <w:t>This research provides opportunities for future work. Firstly, the pricing models measure sustainability from a wide view</w:t>
      </w:r>
      <w:r w:rsidR="00994A55" w:rsidRPr="00500AF8">
        <w:rPr>
          <w:rFonts w:ascii="Garamond" w:hAnsi="Garamond" w:cs="Times New Roman"/>
          <w:sz w:val="24"/>
          <w:szCs w:val="24"/>
        </w:rPr>
        <w:t xml:space="preserve">. </w:t>
      </w:r>
      <w:r w:rsidRPr="00500AF8">
        <w:rPr>
          <w:rFonts w:ascii="Garamond" w:hAnsi="Garamond" w:cs="Times New Roman"/>
          <w:sz w:val="24"/>
          <w:szCs w:val="24"/>
        </w:rPr>
        <w:t xml:space="preserve"> </w:t>
      </w:r>
      <w:r w:rsidR="00994A55" w:rsidRPr="00500AF8">
        <w:rPr>
          <w:rFonts w:ascii="Garamond" w:hAnsi="Garamond" w:cs="Times New Roman"/>
          <w:sz w:val="24"/>
          <w:szCs w:val="24"/>
        </w:rPr>
        <w:t>H</w:t>
      </w:r>
      <w:r w:rsidRPr="00500AF8">
        <w:rPr>
          <w:rFonts w:ascii="Garamond" w:hAnsi="Garamond" w:cs="Times New Roman"/>
          <w:sz w:val="24"/>
          <w:szCs w:val="24"/>
        </w:rPr>
        <w:t xml:space="preserve">owever, </w:t>
      </w:r>
      <w:r w:rsidR="00994A55" w:rsidRPr="00500AF8">
        <w:rPr>
          <w:rFonts w:ascii="Garamond" w:hAnsi="Garamond" w:cs="Times New Roman"/>
          <w:sz w:val="24"/>
          <w:szCs w:val="24"/>
        </w:rPr>
        <w:t>additional</w:t>
      </w:r>
      <w:r w:rsidRPr="00500AF8">
        <w:rPr>
          <w:rFonts w:ascii="Garamond" w:hAnsi="Garamond" w:cs="Times New Roman"/>
          <w:sz w:val="24"/>
          <w:szCs w:val="24"/>
        </w:rPr>
        <w:t xml:space="preserve"> sustainable factors can be introduced that do not have a high correlation with the included variables. Secondly, the visualized results by the demonstrative maps</w:t>
      </w:r>
      <w:r w:rsidR="00626234" w:rsidRPr="00500AF8">
        <w:rPr>
          <w:rFonts w:ascii="Garamond" w:hAnsi="Garamond" w:cs="Times New Roman"/>
          <w:sz w:val="24"/>
          <w:szCs w:val="24"/>
        </w:rPr>
        <w:t xml:space="preserve"> are</w:t>
      </w:r>
      <w:r w:rsidRPr="00500AF8">
        <w:rPr>
          <w:rFonts w:ascii="Garamond" w:hAnsi="Garamond" w:cs="Times New Roman"/>
          <w:sz w:val="24"/>
          <w:szCs w:val="24"/>
        </w:rPr>
        <w:t xml:space="preserve"> only limited</w:t>
      </w:r>
      <w:r w:rsidR="00626234" w:rsidRPr="00500AF8">
        <w:rPr>
          <w:rFonts w:ascii="Garamond" w:hAnsi="Garamond" w:cs="Times New Roman"/>
          <w:sz w:val="24"/>
          <w:szCs w:val="24"/>
        </w:rPr>
        <w:t xml:space="preserve"> studied</w:t>
      </w:r>
      <w:r w:rsidRPr="00500AF8">
        <w:rPr>
          <w:rFonts w:ascii="Garamond" w:hAnsi="Garamond" w:cs="Times New Roman"/>
          <w:sz w:val="24"/>
          <w:szCs w:val="24"/>
        </w:rPr>
        <w:t xml:space="preserve"> in terms of interpretation and not connected to the costs to improve the score of the sustainable factors. Thirdly, are similar visualization maps not reported for different cities in earlier research. Therefore </w:t>
      </w:r>
      <w:r w:rsidR="00B5529E" w:rsidRPr="00500AF8">
        <w:rPr>
          <w:rFonts w:ascii="Garamond" w:hAnsi="Garamond" w:cs="Times New Roman"/>
          <w:sz w:val="24"/>
          <w:szCs w:val="24"/>
        </w:rPr>
        <w:t>cannot</w:t>
      </w:r>
      <w:r w:rsidRPr="00500AF8">
        <w:rPr>
          <w:rFonts w:ascii="Garamond" w:hAnsi="Garamond" w:cs="Times New Roman"/>
          <w:sz w:val="24"/>
          <w:szCs w:val="24"/>
        </w:rPr>
        <w:t xml:space="preserve"> be verified if </w:t>
      </w:r>
      <w:r w:rsidR="00FF76D6" w:rsidRPr="00500AF8">
        <w:rPr>
          <w:rFonts w:ascii="Garamond" w:hAnsi="Garamond" w:cs="Times New Roman"/>
          <w:sz w:val="24"/>
          <w:szCs w:val="24"/>
        </w:rPr>
        <w:t xml:space="preserve">the </w:t>
      </w:r>
      <w:r w:rsidRPr="00500AF8">
        <w:rPr>
          <w:rFonts w:ascii="Garamond" w:hAnsi="Garamond" w:cs="Times New Roman"/>
          <w:sz w:val="24"/>
          <w:szCs w:val="24"/>
        </w:rPr>
        <w:t>results are in line with the pricing of sustainability in earlier work.</w:t>
      </w:r>
      <w:r w:rsidR="00626234" w:rsidRPr="00500AF8">
        <w:rPr>
          <w:rFonts w:ascii="Garamond" w:hAnsi="Garamond" w:cs="Times New Roman"/>
          <w:sz w:val="24"/>
          <w:szCs w:val="24"/>
        </w:rPr>
        <w:t xml:space="preserve"> This </w:t>
      </w:r>
      <w:r w:rsidR="00FF76D6" w:rsidRPr="00500AF8">
        <w:rPr>
          <w:rFonts w:ascii="Garamond" w:hAnsi="Garamond" w:cs="Times New Roman"/>
          <w:sz w:val="24"/>
          <w:szCs w:val="24"/>
        </w:rPr>
        <w:t xml:space="preserve">is </w:t>
      </w:r>
      <w:r w:rsidR="00626234" w:rsidRPr="00500AF8">
        <w:rPr>
          <w:rFonts w:ascii="Garamond" w:hAnsi="Garamond" w:cs="Times New Roman"/>
          <w:sz w:val="24"/>
          <w:szCs w:val="24"/>
        </w:rPr>
        <w:t>in contrast to the findings for the pricing models.</w:t>
      </w:r>
      <w:r w:rsidR="000D367B" w:rsidRPr="00500AF8">
        <w:rPr>
          <w:rFonts w:ascii="Garamond" w:hAnsi="Garamond" w:cs="Times New Roman"/>
          <w:sz w:val="24"/>
          <w:szCs w:val="24"/>
        </w:rPr>
        <w:t xml:space="preserve"> Fourthly, this research applies in contrast to most work in the field </w:t>
      </w:r>
      <w:r w:rsidR="00FF76D6" w:rsidRPr="00500AF8">
        <w:rPr>
          <w:rFonts w:ascii="Garamond" w:hAnsi="Garamond" w:cs="Times New Roman"/>
          <w:sz w:val="24"/>
          <w:szCs w:val="24"/>
        </w:rPr>
        <w:t xml:space="preserve">of </w:t>
      </w:r>
      <w:r w:rsidR="000D367B" w:rsidRPr="00500AF8">
        <w:rPr>
          <w:rFonts w:ascii="Garamond" w:hAnsi="Garamond" w:cs="Times New Roman"/>
          <w:sz w:val="24"/>
          <w:szCs w:val="24"/>
        </w:rPr>
        <w:t xml:space="preserve">some degree of machine learning by the construction of PCA components for highly correlated variables. However, in future work machine learning could also be used to predict housing prices. This allows more non-linear relationships between housing prices and the predicting variables. The only challenge that exists when applying machine learning methods </w:t>
      </w:r>
      <w:r w:rsidR="00FF76D6" w:rsidRPr="00500AF8">
        <w:rPr>
          <w:rFonts w:ascii="Garamond" w:hAnsi="Garamond" w:cs="Times New Roman"/>
          <w:sz w:val="24"/>
          <w:szCs w:val="24"/>
        </w:rPr>
        <w:t xml:space="preserve">to </w:t>
      </w:r>
      <w:r w:rsidR="000D367B" w:rsidRPr="00500AF8">
        <w:rPr>
          <w:rFonts w:ascii="Garamond" w:hAnsi="Garamond" w:cs="Times New Roman"/>
          <w:sz w:val="24"/>
          <w:szCs w:val="24"/>
        </w:rPr>
        <w:t xml:space="preserve">make predictions is a clear visualization of the results. </w:t>
      </w:r>
    </w:p>
    <w:p w14:paraId="5DC3C862" w14:textId="3AEB3257" w:rsidR="00945F90" w:rsidRPr="00273870" w:rsidRDefault="00945F90" w:rsidP="00945F90">
      <w:pPr>
        <w:rPr>
          <w:rFonts w:ascii="Arial" w:hAnsi="Arial" w:cs="Arial"/>
        </w:rPr>
      </w:pPr>
    </w:p>
    <w:p w14:paraId="50BE43A2" w14:textId="77777777" w:rsidR="00945F90" w:rsidRPr="00273870" w:rsidRDefault="00945F90" w:rsidP="00772B1E">
      <w:pPr>
        <w:rPr>
          <w:rFonts w:ascii="Arial" w:hAnsi="Arial" w:cs="Arial"/>
          <w:i/>
          <w:iCs/>
        </w:rPr>
      </w:pPr>
    </w:p>
    <w:p w14:paraId="1481CF76" w14:textId="273D16CE" w:rsidR="004342C5" w:rsidRPr="00273870" w:rsidRDefault="004342C5" w:rsidP="00067D2F">
      <w:pPr>
        <w:rPr>
          <w:rFonts w:ascii="Arial" w:hAnsi="Arial" w:cs="Arial"/>
        </w:rPr>
      </w:pPr>
    </w:p>
    <w:p w14:paraId="7A8DA2FA" w14:textId="77777777" w:rsidR="00EF09D9" w:rsidRPr="00273870" w:rsidRDefault="00EF09D9" w:rsidP="00F42B1F">
      <w:pPr>
        <w:rPr>
          <w:rFonts w:ascii="Arial" w:hAnsi="Arial" w:cs="Arial"/>
        </w:rPr>
      </w:pPr>
    </w:p>
    <w:p w14:paraId="4BD808AB" w14:textId="77777777" w:rsidR="00B5529E" w:rsidRPr="00273870" w:rsidRDefault="00B5529E" w:rsidP="00F42B1F">
      <w:pPr>
        <w:rPr>
          <w:rFonts w:ascii="Arial" w:hAnsi="Arial" w:cs="Arial"/>
          <w:b/>
          <w:bCs/>
          <w:sz w:val="28"/>
          <w:szCs w:val="28"/>
        </w:rPr>
      </w:pPr>
    </w:p>
    <w:p w14:paraId="314BC4AB" w14:textId="77777777" w:rsidR="00B5529E" w:rsidRPr="00273870" w:rsidRDefault="00B5529E" w:rsidP="00F42B1F">
      <w:pPr>
        <w:rPr>
          <w:rFonts w:ascii="Arial" w:hAnsi="Arial" w:cs="Arial"/>
          <w:b/>
          <w:bCs/>
          <w:sz w:val="28"/>
          <w:szCs w:val="28"/>
        </w:rPr>
      </w:pPr>
    </w:p>
    <w:p w14:paraId="0D8C30F7" w14:textId="77777777" w:rsidR="00B5529E" w:rsidRPr="00273870" w:rsidRDefault="00B5529E" w:rsidP="00F42B1F">
      <w:pPr>
        <w:rPr>
          <w:rFonts w:ascii="Arial" w:hAnsi="Arial" w:cs="Arial"/>
          <w:b/>
          <w:bCs/>
          <w:sz w:val="28"/>
          <w:szCs w:val="28"/>
        </w:rPr>
      </w:pPr>
    </w:p>
    <w:p w14:paraId="521D336A" w14:textId="77777777" w:rsidR="00B5529E" w:rsidRPr="00273870" w:rsidRDefault="00B5529E" w:rsidP="00F42B1F">
      <w:pPr>
        <w:rPr>
          <w:rFonts w:ascii="Arial" w:hAnsi="Arial" w:cs="Arial"/>
          <w:b/>
          <w:bCs/>
          <w:sz w:val="28"/>
          <w:szCs w:val="28"/>
        </w:rPr>
      </w:pPr>
    </w:p>
    <w:p w14:paraId="19DC581C" w14:textId="77777777" w:rsidR="00500AF8" w:rsidRDefault="00500AF8" w:rsidP="00312AF0">
      <w:pPr>
        <w:pStyle w:val="Heading1"/>
        <w:rPr>
          <w:rFonts w:ascii="Garamond" w:hAnsi="Garamond"/>
          <w:sz w:val="32"/>
          <w:szCs w:val="32"/>
        </w:rPr>
      </w:pPr>
      <w:bookmarkStart w:id="37" w:name="_Toc138665586"/>
    </w:p>
    <w:p w14:paraId="354C6B4E" w14:textId="57F2D4D8" w:rsidR="00067D2F" w:rsidRPr="00500AF8" w:rsidRDefault="00500AF8" w:rsidP="00312AF0">
      <w:pPr>
        <w:pStyle w:val="Heading1"/>
        <w:rPr>
          <w:rFonts w:ascii="Garamond" w:hAnsi="Garamond"/>
          <w:sz w:val="32"/>
          <w:szCs w:val="32"/>
        </w:rPr>
      </w:pPr>
      <w:r>
        <w:rPr>
          <w:rFonts w:ascii="Garamond" w:hAnsi="Garamond"/>
          <w:sz w:val="32"/>
          <w:szCs w:val="32"/>
        </w:rPr>
        <w:lastRenderedPageBreak/>
        <w:t>S</w:t>
      </w:r>
      <w:r w:rsidR="00270EE0" w:rsidRPr="00273870">
        <w:rPr>
          <w:rFonts w:ascii="Garamond" w:hAnsi="Garamond"/>
          <w:sz w:val="32"/>
          <w:szCs w:val="32"/>
        </w:rPr>
        <w:t xml:space="preserve">ection </w:t>
      </w:r>
      <w:r w:rsidR="00772B1E" w:rsidRPr="00273870">
        <w:rPr>
          <w:rFonts w:ascii="Garamond" w:hAnsi="Garamond"/>
          <w:sz w:val="32"/>
          <w:szCs w:val="32"/>
        </w:rPr>
        <w:t>7</w:t>
      </w:r>
      <w:r w:rsidR="00270EE0" w:rsidRPr="00273870">
        <w:rPr>
          <w:rFonts w:ascii="Garamond" w:hAnsi="Garamond"/>
          <w:sz w:val="32"/>
          <w:szCs w:val="32"/>
        </w:rPr>
        <w:t>: Reference List</w:t>
      </w:r>
      <w:bookmarkEnd w:id="37"/>
    </w:p>
    <w:sdt>
      <w:sdtPr>
        <w:rPr>
          <w:rFonts w:ascii="Garamond" w:hAnsi="Garamond" w:cs="Times New Roman"/>
          <w:b/>
          <w:bCs/>
        </w:rPr>
        <w:tag w:val="MENDELEY_BIBLIOGRAPHY"/>
        <w:id w:val="207537502"/>
        <w:placeholder>
          <w:docPart w:val="DefaultPlaceholder_-1854013440"/>
        </w:placeholder>
      </w:sdtPr>
      <w:sdtEndPr>
        <w:rPr>
          <w:rFonts w:cs="Arial"/>
        </w:rPr>
      </w:sdtEndPr>
      <w:sdtContent>
        <w:p w14:paraId="0A69A4CA" w14:textId="77777777" w:rsidR="00BB07C8" w:rsidRPr="00500AF8" w:rsidRDefault="00BB07C8">
          <w:pPr>
            <w:autoSpaceDE w:val="0"/>
            <w:autoSpaceDN w:val="0"/>
            <w:ind w:hanging="480"/>
            <w:divId w:val="1263341619"/>
            <w:rPr>
              <w:rFonts w:ascii="Garamond" w:eastAsia="Times New Roman" w:hAnsi="Garamond"/>
              <w:lang w:val="nl-NL"/>
            </w:rPr>
          </w:pPr>
          <w:r w:rsidRPr="00500AF8">
            <w:rPr>
              <w:rFonts w:ascii="Garamond" w:eastAsia="Times New Roman" w:hAnsi="Garamond"/>
            </w:rPr>
            <w:t xml:space="preserve">Ajuntament de Barcelona. (2023a). </w:t>
          </w:r>
          <w:r w:rsidRPr="00500AF8">
            <w:rPr>
              <w:rFonts w:ascii="Garamond" w:eastAsia="Times New Roman" w:hAnsi="Garamond"/>
              <w:i/>
              <w:iCs/>
              <w:lang w:val="nl-NL"/>
            </w:rPr>
            <w:t>El plan de los barrios de Barcelona</w:t>
          </w:r>
          <w:r w:rsidRPr="00500AF8">
            <w:rPr>
              <w:rFonts w:ascii="Garamond" w:eastAsia="Times New Roman" w:hAnsi="Garamond"/>
              <w:lang w:val="nl-NL"/>
            </w:rPr>
            <w:t>. Https://Www.Pladebarris.Barcelona/ca/Accions/Habitatge#Eix=.Rehabilitacio.</w:t>
          </w:r>
        </w:p>
        <w:p w14:paraId="11E394A7" w14:textId="77777777" w:rsidR="00BB07C8" w:rsidRPr="00500AF8" w:rsidRDefault="00BB07C8">
          <w:pPr>
            <w:autoSpaceDE w:val="0"/>
            <w:autoSpaceDN w:val="0"/>
            <w:ind w:hanging="480"/>
            <w:divId w:val="172653815"/>
            <w:rPr>
              <w:rFonts w:ascii="Garamond" w:eastAsia="Times New Roman" w:hAnsi="Garamond"/>
            </w:rPr>
          </w:pPr>
          <w:r w:rsidRPr="00500AF8">
            <w:rPr>
              <w:rFonts w:ascii="Garamond" w:eastAsia="Times New Roman" w:hAnsi="Garamond"/>
              <w:lang w:val="nl-NL"/>
            </w:rPr>
            <w:t xml:space="preserve">Ajuntament de Barcelona. (2023b, June 7). </w:t>
          </w:r>
          <w:r w:rsidRPr="00500AF8">
            <w:rPr>
              <w:rFonts w:ascii="Garamond" w:eastAsia="Times New Roman" w:hAnsi="Garamond"/>
              <w:i/>
              <w:iCs/>
            </w:rPr>
            <w:t>BarcelonaCiutat_Barris.csv</w:t>
          </w:r>
          <w:r w:rsidRPr="00500AF8">
            <w:rPr>
              <w:rFonts w:ascii="Garamond" w:eastAsia="Times New Roman" w:hAnsi="Garamond"/>
            </w:rPr>
            <w:t>. Https://Opendata-Ajuntament.Barcelona.Cat/Data/En/Dataset/20170706-Districtes-Barris/Resource/B21fa550-56ea-4f4c-9adc-B8009381896e.</w:t>
          </w:r>
        </w:p>
        <w:p w14:paraId="62CA9824" w14:textId="77777777" w:rsidR="00BB07C8" w:rsidRPr="00500AF8" w:rsidRDefault="00BB07C8">
          <w:pPr>
            <w:autoSpaceDE w:val="0"/>
            <w:autoSpaceDN w:val="0"/>
            <w:ind w:hanging="480"/>
            <w:divId w:val="1290092737"/>
            <w:rPr>
              <w:rFonts w:ascii="Garamond" w:eastAsia="Times New Roman" w:hAnsi="Garamond"/>
            </w:rPr>
          </w:pPr>
          <w:r w:rsidRPr="00500AF8">
            <w:rPr>
              <w:rFonts w:ascii="Garamond" w:eastAsia="Times New Roman" w:hAnsi="Garamond"/>
              <w:lang w:val="nl-NL"/>
            </w:rPr>
            <w:t xml:space="preserve">Ajuntament de Barcelona. (2023c, June 15). </w:t>
          </w:r>
          <w:r w:rsidRPr="00500AF8">
            <w:rPr>
              <w:rFonts w:ascii="Garamond" w:eastAsia="Times New Roman" w:hAnsi="Garamond"/>
              <w:i/>
              <w:iCs/>
            </w:rPr>
            <w:t>Restrictions in the EXCEPTIONALITY phase</w:t>
          </w:r>
          <w:r w:rsidRPr="00500AF8">
            <w:rPr>
              <w:rFonts w:ascii="Garamond" w:eastAsia="Times New Roman" w:hAnsi="Garamond"/>
            </w:rPr>
            <w:t>. Https://Ajuntament.Barcelona.Cat/Ecologiaurbana/Es/Sequia-En-Barcelona/Fase-Excepcionalidad.</w:t>
          </w:r>
        </w:p>
        <w:p w14:paraId="113B963E" w14:textId="77777777" w:rsidR="00BB07C8" w:rsidRPr="00500AF8" w:rsidRDefault="00BB07C8">
          <w:pPr>
            <w:autoSpaceDE w:val="0"/>
            <w:autoSpaceDN w:val="0"/>
            <w:ind w:hanging="480"/>
            <w:divId w:val="1083377235"/>
            <w:rPr>
              <w:rFonts w:ascii="Garamond" w:eastAsia="Times New Roman" w:hAnsi="Garamond"/>
            </w:rPr>
          </w:pPr>
          <w:r w:rsidRPr="00500AF8">
            <w:rPr>
              <w:rFonts w:ascii="Garamond" w:eastAsia="Times New Roman" w:hAnsi="Garamond"/>
            </w:rPr>
            <w:t xml:space="preserve">Arcadis. (2022). </w:t>
          </w:r>
          <w:r w:rsidRPr="00500AF8">
            <w:rPr>
              <w:rFonts w:ascii="Garamond" w:eastAsia="Times New Roman" w:hAnsi="Garamond"/>
              <w:i/>
              <w:iCs/>
            </w:rPr>
            <w:t>Sustainable cities index</w:t>
          </w:r>
          <w:r w:rsidRPr="00500AF8">
            <w:rPr>
              <w:rFonts w:ascii="Garamond" w:eastAsia="Times New Roman" w:hAnsi="Garamond"/>
            </w:rPr>
            <w:t>.</w:t>
          </w:r>
        </w:p>
        <w:p w14:paraId="35FF70FC" w14:textId="77777777" w:rsidR="00BB07C8" w:rsidRPr="00500AF8" w:rsidRDefault="00BB07C8">
          <w:pPr>
            <w:autoSpaceDE w:val="0"/>
            <w:autoSpaceDN w:val="0"/>
            <w:ind w:hanging="480"/>
            <w:divId w:val="559482422"/>
            <w:rPr>
              <w:rFonts w:ascii="Garamond" w:eastAsia="Times New Roman" w:hAnsi="Garamond"/>
            </w:rPr>
          </w:pPr>
          <w:r w:rsidRPr="00500AF8">
            <w:rPr>
              <w:rFonts w:ascii="Garamond" w:eastAsia="Times New Roman" w:hAnsi="Garamond"/>
            </w:rPr>
            <w:t xml:space="preserve">Banco Santander. (2023). </w:t>
          </w:r>
          <w:r w:rsidRPr="00500AF8">
            <w:rPr>
              <w:rFonts w:ascii="Garamond" w:eastAsia="Times New Roman" w:hAnsi="Garamond"/>
              <w:i/>
              <w:iCs/>
            </w:rPr>
            <w:t>Energy Efficiency Loan</w:t>
          </w:r>
          <w:r w:rsidRPr="00500AF8">
            <w:rPr>
              <w:rFonts w:ascii="Garamond" w:eastAsia="Times New Roman" w:hAnsi="Garamond"/>
            </w:rPr>
            <w:t>. Https://Www.Bancosantander.Es/En/Santander-Sostenible/Prestamo-Verde-Eficiencia-Energetica.</w:t>
          </w:r>
        </w:p>
        <w:p w14:paraId="239E50AF" w14:textId="77777777" w:rsidR="00BB07C8" w:rsidRPr="00500AF8" w:rsidRDefault="00BB07C8">
          <w:pPr>
            <w:autoSpaceDE w:val="0"/>
            <w:autoSpaceDN w:val="0"/>
            <w:ind w:hanging="480"/>
            <w:divId w:val="1344553323"/>
            <w:rPr>
              <w:rFonts w:ascii="Garamond" w:eastAsia="Times New Roman" w:hAnsi="Garamond"/>
            </w:rPr>
          </w:pPr>
          <w:r w:rsidRPr="00500AF8">
            <w:rPr>
              <w:rFonts w:ascii="Garamond" w:eastAsia="Times New Roman" w:hAnsi="Garamond"/>
            </w:rPr>
            <w:t xml:space="preserve">BBVA. (2022, May 19). </w:t>
          </w:r>
          <w:r w:rsidRPr="00500AF8">
            <w:rPr>
              <w:rFonts w:ascii="Garamond" w:eastAsia="Times New Roman" w:hAnsi="Garamond"/>
              <w:i/>
              <w:iCs/>
            </w:rPr>
            <w:t>BBVA’s sustainable solutions for a green future</w:t>
          </w:r>
          <w:r w:rsidRPr="00500AF8">
            <w:rPr>
              <w:rFonts w:ascii="Garamond" w:eastAsia="Times New Roman" w:hAnsi="Garamond"/>
            </w:rPr>
            <w:t>. Https://Www.Bbva.Com/En/Sustainability/Bbvas-Sustainable-Solutions-for-a-Green-Future.</w:t>
          </w:r>
        </w:p>
        <w:p w14:paraId="0B8A1AF3" w14:textId="77777777" w:rsidR="00BB07C8" w:rsidRPr="00500AF8" w:rsidRDefault="00BB07C8">
          <w:pPr>
            <w:autoSpaceDE w:val="0"/>
            <w:autoSpaceDN w:val="0"/>
            <w:ind w:hanging="480"/>
            <w:divId w:val="1222057368"/>
            <w:rPr>
              <w:rFonts w:ascii="Garamond" w:eastAsia="Times New Roman" w:hAnsi="Garamond"/>
            </w:rPr>
          </w:pPr>
          <w:r w:rsidRPr="00500AF8">
            <w:rPr>
              <w:rFonts w:ascii="Garamond" w:eastAsia="Times New Roman" w:hAnsi="Garamond"/>
              <w:lang w:val="nl-NL"/>
            </w:rPr>
            <w:t xml:space="preserve">Brandt, S., Maennig, W., &amp; Richter, F. (2014). </w:t>
          </w:r>
          <w:r w:rsidRPr="00500AF8">
            <w:rPr>
              <w:rFonts w:ascii="Garamond" w:eastAsia="Times New Roman" w:hAnsi="Garamond"/>
            </w:rPr>
            <w:t xml:space="preserve">Do Houses of Worship Affect Housing Prices? Evidence from Germany. </w:t>
          </w:r>
          <w:r w:rsidRPr="00500AF8">
            <w:rPr>
              <w:rFonts w:ascii="Garamond" w:eastAsia="Times New Roman" w:hAnsi="Garamond"/>
              <w:i/>
              <w:iCs/>
            </w:rPr>
            <w:t>Growth and Change</w:t>
          </w:r>
          <w:r w:rsidRPr="00500AF8">
            <w:rPr>
              <w:rFonts w:ascii="Garamond" w:eastAsia="Times New Roman" w:hAnsi="Garamond"/>
            </w:rPr>
            <w:t xml:space="preserve">, </w:t>
          </w:r>
          <w:r w:rsidRPr="00500AF8">
            <w:rPr>
              <w:rFonts w:ascii="Garamond" w:eastAsia="Times New Roman" w:hAnsi="Garamond"/>
              <w:i/>
              <w:iCs/>
            </w:rPr>
            <w:t>45</w:t>
          </w:r>
          <w:r w:rsidRPr="00500AF8">
            <w:rPr>
              <w:rFonts w:ascii="Garamond" w:eastAsia="Times New Roman" w:hAnsi="Garamond"/>
            </w:rPr>
            <w:t>(4), 549–570. https://doi.org/10.1111/grow.12066</w:t>
          </w:r>
        </w:p>
        <w:p w14:paraId="4C3899CB" w14:textId="77777777" w:rsidR="00BB07C8" w:rsidRPr="00500AF8" w:rsidRDefault="00BB07C8">
          <w:pPr>
            <w:autoSpaceDE w:val="0"/>
            <w:autoSpaceDN w:val="0"/>
            <w:ind w:hanging="480"/>
            <w:divId w:val="1378778673"/>
            <w:rPr>
              <w:rFonts w:ascii="Garamond" w:eastAsia="Times New Roman" w:hAnsi="Garamond"/>
            </w:rPr>
          </w:pPr>
          <w:r w:rsidRPr="00500AF8">
            <w:rPr>
              <w:rFonts w:ascii="Garamond" w:eastAsia="Times New Roman" w:hAnsi="Garamond"/>
              <w:lang w:val="nl-NL"/>
            </w:rPr>
            <w:t xml:space="preserve">Breusch, T. S., &amp; Pagan, A. R. (1979). </w:t>
          </w:r>
          <w:r w:rsidRPr="00500AF8">
            <w:rPr>
              <w:rFonts w:ascii="Garamond" w:eastAsia="Times New Roman" w:hAnsi="Garamond"/>
            </w:rPr>
            <w:t xml:space="preserve">A Simple Test for Heteroscedasticity and Random Coefficient Variation. </w:t>
          </w:r>
          <w:r w:rsidRPr="00500AF8">
            <w:rPr>
              <w:rFonts w:ascii="Garamond" w:eastAsia="Times New Roman" w:hAnsi="Garamond"/>
              <w:i/>
              <w:iCs/>
            </w:rPr>
            <w:t>Econometrica</w:t>
          </w:r>
          <w:r w:rsidRPr="00500AF8">
            <w:rPr>
              <w:rFonts w:ascii="Garamond" w:eastAsia="Times New Roman" w:hAnsi="Garamond"/>
            </w:rPr>
            <w:t xml:space="preserve">, </w:t>
          </w:r>
          <w:r w:rsidRPr="00500AF8">
            <w:rPr>
              <w:rFonts w:ascii="Garamond" w:eastAsia="Times New Roman" w:hAnsi="Garamond"/>
              <w:i/>
              <w:iCs/>
            </w:rPr>
            <w:t>47</w:t>
          </w:r>
          <w:r w:rsidRPr="00500AF8">
            <w:rPr>
              <w:rFonts w:ascii="Garamond" w:eastAsia="Times New Roman" w:hAnsi="Garamond"/>
            </w:rPr>
            <w:t>(5), 1287. https://doi.org/10.2307/1911963</w:t>
          </w:r>
        </w:p>
        <w:p w14:paraId="3270DF75" w14:textId="77777777" w:rsidR="00BB07C8" w:rsidRPr="00500AF8" w:rsidRDefault="00BB07C8">
          <w:pPr>
            <w:autoSpaceDE w:val="0"/>
            <w:autoSpaceDN w:val="0"/>
            <w:ind w:hanging="480"/>
            <w:divId w:val="1563102242"/>
            <w:rPr>
              <w:rFonts w:ascii="Garamond" w:eastAsia="Times New Roman" w:hAnsi="Garamond"/>
            </w:rPr>
          </w:pPr>
          <w:r w:rsidRPr="00500AF8">
            <w:rPr>
              <w:rFonts w:ascii="Garamond" w:eastAsia="Times New Roman" w:hAnsi="Garamond"/>
            </w:rPr>
            <w:t xml:space="preserve">Brounen, D., &amp; Kok, N. (2011). On the economics of energy labels in the housing market. </w:t>
          </w:r>
          <w:r w:rsidRPr="00500AF8">
            <w:rPr>
              <w:rFonts w:ascii="Garamond" w:eastAsia="Times New Roman" w:hAnsi="Garamond"/>
              <w:i/>
              <w:iCs/>
            </w:rPr>
            <w:t>Journal of Environmental Economics and Management</w:t>
          </w:r>
          <w:r w:rsidRPr="00500AF8">
            <w:rPr>
              <w:rFonts w:ascii="Garamond" w:eastAsia="Times New Roman" w:hAnsi="Garamond"/>
            </w:rPr>
            <w:t xml:space="preserve">, </w:t>
          </w:r>
          <w:r w:rsidRPr="00500AF8">
            <w:rPr>
              <w:rFonts w:ascii="Garamond" w:eastAsia="Times New Roman" w:hAnsi="Garamond"/>
              <w:i/>
              <w:iCs/>
            </w:rPr>
            <w:t>62</w:t>
          </w:r>
          <w:r w:rsidRPr="00500AF8">
            <w:rPr>
              <w:rFonts w:ascii="Garamond" w:eastAsia="Times New Roman" w:hAnsi="Garamond"/>
            </w:rPr>
            <w:t>(2), 166–179. https://doi.org/10.1016/j.jeem.2010.11.006</w:t>
          </w:r>
        </w:p>
        <w:p w14:paraId="2F3955C2" w14:textId="77777777" w:rsidR="00BB07C8" w:rsidRPr="00500AF8" w:rsidRDefault="00BB07C8">
          <w:pPr>
            <w:autoSpaceDE w:val="0"/>
            <w:autoSpaceDN w:val="0"/>
            <w:ind w:hanging="480"/>
            <w:divId w:val="232158073"/>
            <w:rPr>
              <w:rFonts w:ascii="Garamond" w:eastAsia="Times New Roman" w:hAnsi="Garamond"/>
            </w:rPr>
          </w:pPr>
          <w:r w:rsidRPr="00500AF8">
            <w:rPr>
              <w:rFonts w:ascii="Garamond" w:eastAsia="Times New Roman" w:hAnsi="Garamond"/>
            </w:rPr>
            <w:t xml:space="preserve">Buonanno, P., Montolio, D., &amp; Raya-Vílchez, J. M. (2013). Housing prices and crime perception. </w:t>
          </w:r>
          <w:r w:rsidRPr="00500AF8">
            <w:rPr>
              <w:rFonts w:ascii="Garamond" w:eastAsia="Times New Roman" w:hAnsi="Garamond"/>
              <w:i/>
              <w:iCs/>
            </w:rPr>
            <w:t>Empirical Economics</w:t>
          </w:r>
          <w:r w:rsidRPr="00500AF8">
            <w:rPr>
              <w:rFonts w:ascii="Garamond" w:eastAsia="Times New Roman" w:hAnsi="Garamond"/>
            </w:rPr>
            <w:t xml:space="preserve">, </w:t>
          </w:r>
          <w:r w:rsidRPr="00500AF8">
            <w:rPr>
              <w:rFonts w:ascii="Garamond" w:eastAsia="Times New Roman" w:hAnsi="Garamond"/>
              <w:i/>
              <w:iCs/>
            </w:rPr>
            <w:t>45</w:t>
          </w:r>
          <w:r w:rsidRPr="00500AF8">
            <w:rPr>
              <w:rFonts w:ascii="Garamond" w:eastAsia="Times New Roman" w:hAnsi="Garamond"/>
            </w:rPr>
            <w:t>(1), 305–321. https://doi.org/10.1007/s00181-012-0624-y</w:t>
          </w:r>
        </w:p>
        <w:p w14:paraId="459BCD8A" w14:textId="77777777" w:rsidR="00BB07C8" w:rsidRPr="00500AF8" w:rsidRDefault="00BB07C8">
          <w:pPr>
            <w:autoSpaceDE w:val="0"/>
            <w:autoSpaceDN w:val="0"/>
            <w:ind w:hanging="480"/>
            <w:divId w:val="225847642"/>
            <w:rPr>
              <w:rFonts w:ascii="Garamond" w:eastAsia="Times New Roman" w:hAnsi="Garamond"/>
            </w:rPr>
          </w:pPr>
          <w:r w:rsidRPr="00500AF8">
            <w:rPr>
              <w:rFonts w:ascii="Garamond" w:eastAsia="Times New Roman" w:hAnsi="Garamond"/>
            </w:rPr>
            <w:t xml:space="preserve">Cajias, M., Fuerst, F., &amp; Bienert, S. (2016). Are Energy Efficiency Ratings Ignored in the German Housing Market? Evidence from a Large-Sample Hedonic Study. </w:t>
          </w:r>
          <w:r w:rsidRPr="00500AF8">
            <w:rPr>
              <w:rFonts w:ascii="Garamond" w:eastAsia="Times New Roman" w:hAnsi="Garamond"/>
              <w:i/>
              <w:iCs/>
            </w:rPr>
            <w:t>SSRN Electronic Journal</w:t>
          </w:r>
          <w:r w:rsidRPr="00500AF8">
            <w:rPr>
              <w:rFonts w:ascii="Garamond" w:eastAsia="Times New Roman" w:hAnsi="Garamond"/>
            </w:rPr>
            <w:t>. https://doi.org/10.2139/ssrn.2799206</w:t>
          </w:r>
        </w:p>
        <w:p w14:paraId="05290DB7" w14:textId="77777777" w:rsidR="00BB07C8" w:rsidRPr="00500AF8" w:rsidRDefault="00BB07C8">
          <w:pPr>
            <w:autoSpaceDE w:val="0"/>
            <w:autoSpaceDN w:val="0"/>
            <w:ind w:hanging="480"/>
            <w:divId w:val="1996302376"/>
            <w:rPr>
              <w:rFonts w:ascii="Garamond" w:eastAsia="Times New Roman" w:hAnsi="Garamond"/>
            </w:rPr>
          </w:pPr>
          <w:r w:rsidRPr="00500AF8">
            <w:rPr>
              <w:rFonts w:ascii="Garamond" w:eastAsia="Times New Roman" w:hAnsi="Garamond"/>
            </w:rPr>
            <w:t xml:space="preserve">Castro Noblejas, H., Vías Martínez, J., &amp; Mérida Rodríguez, M. F. (2022). Relation between the Views and the Real Estate Application to a Mediterranean Coastal Area. </w:t>
          </w:r>
          <w:r w:rsidRPr="00500AF8">
            <w:rPr>
              <w:rFonts w:ascii="Garamond" w:eastAsia="Times New Roman" w:hAnsi="Garamond"/>
              <w:i/>
              <w:iCs/>
            </w:rPr>
            <w:t>ISPRS International Journal of Geo-Information</w:t>
          </w:r>
          <w:r w:rsidRPr="00500AF8">
            <w:rPr>
              <w:rFonts w:ascii="Garamond" w:eastAsia="Times New Roman" w:hAnsi="Garamond"/>
            </w:rPr>
            <w:t xml:space="preserve">, </w:t>
          </w:r>
          <w:r w:rsidRPr="00500AF8">
            <w:rPr>
              <w:rFonts w:ascii="Garamond" w:eastAsia="Times New Roman" w:hAnsi="Garamond"/>
              <w:i/>
              <w:iCs/>
            </w:rPr>
            <w:t>11</w:t>
          </w:r>
          <w:r w:rsidRPr="00500AF8">
            <w:rPr>
              <w:rFonts w:ascii="Garamond" w:eastAsia="Times New Roman" w:hAnsi="Garamond"/>
            </w:rPr>
            <w:t>(7), 365. https://doi.org/10.3390/ijgi11070365</w:t>
          </w:r>
        </w:p>
        <w:p w14:paraId="12FFCC26" w14:textId="77777777" w:rsidR="00BB07C8" w:rsidRPr="00500AF8" w:rsidRDefault="00BB07C8">
          <w:pPr>
            <w:autoSpaceDE w:val="0"/>
            <w:autoSpaceDN w:val="0"/>
            <w:ind w:hanging="480"/>
            <w:divId w:val="719013917"/>
            <w:rPr>
              <w:rFonts w:ascii="Garamond" w:eastAsia="Times New Roman" w:hAnsi="Garamond"/>
            </w:rPr>
          </w:pPr>
          <w:r w:rsidRPr="00500AF8">
            <w:rPr>
              <w:rFonts w:ascii="Garamond" w:eastAsia="Times New Roman" w:hAnsi="Garamond"/>
            </w:rPr>
            <w:t xml:space="preserve">Ceccato, V., &amp; Wilhelmsson, M. (2020). Do crime hot spots affect housing prices? </w:t>
          </w:r>
          <w:r w:rsidRPr="00500AF8">
            <w:rPr>
              <w:rFonts w:ascii="Garamond" w:eastAsia="Times New Roman" w:hAnsi="Garamond"/>
              <w:i/>
              <w:iCs/>
            </w:rPr>
            <w:t>Nordic Journal of Criminology</w:t>
          </w:r>
          <w:r w:rsidRPr="00500AF8">
            <w:rPr>
              <w:rFonts w:ascii="Garamond" w:eastAsia="Times New Roman" w:hAnsi="Garamond"/>
            </w:rPr>
            <w:t xml:space="preserve">, </w:t>
          </w:r>
          <w:r w:rsidRPr="00500AF8">
            <w:rPr>
              <w:rFonts w:ascii="Garamond" w:eastAsia="Times New Roman" w:hAnsi="Garamond"/>
              <w:i/>
              <w:iCs/>
            </w:rPr>
            <w:t>21</w:t>
          </w:r>
          <w:r w:rsidRPr="00500AF8">
            <w:rPr>
              <w:rFonts w:ascii="Garamond" w:eastAsia="Times New Roman" w:hAnsi="Garamond"/>
            </w:rPr>
            <w:t>(1), 84–102. https://doi.org/10.1080/2578983X.2019.1662595</w:t>
          </w:r>
        </w:p>
        <w:p w14:paraId="7A4776CA" w14:textId="77777777" w:rsidR="00BB07C8" w:rsidRPr="00500AF8" w:rsidRDefault="00BB07C8">
          <w:pPr>
            <w:autoSpaceDE w:val="0"/>
            <w:autoSpaceDN w:val="0"/>
            <w:ind w:hanging="480"/>
            <w:divId w:val="593131908"/>
            <w:rPr>
              <w:rFonts w:ascii="Garamond" w:eastAsia="Times New Roman" w:hAnsi="Garamond"/>
            </w:rPr>
          </w:pPr>
          <w:r w:rsidRPr="00500AF8">
            <w:rPr>
              <w:rFonts w:ascii="Garamond" w:eastAsia="Times New Roman" w:hAnsi="Garamond"/>
            </w:rPr>
            <w:t xml:space="preserve">Chen, A., &amp; Marmolejo Duarte, C. R. (2018). The marginal price of housing energy-efficiency in Metropolitan Barcelona: issues of sample selection biases. </w:t>
          </w:r>
          <w:r w:rsidRPr="00500AF8">
            <w:rPr>
              <w:rFonts w:ascii="Garamond" w:eastAsia="Times New Roman" w:hAnsi="Garamond"/>
              <w:i/>
              <w:iCs/>
            </w:rPr>
            <w:t>Libro de Proceedings, CTV 2018: XII Congreso Internacional Ciudad y Territorio Virtual: “Ciudades y Territorios Inteligentes”: UNCuyo, Mendoza, 5-7 Septiembre 2018</w:t>
          </w:r>
          <w:r w:rsidRPr="00500AF8">
            <w:rPr>
              <w:rFonts w:ascii="Garamond" w:eastAsia="Times New Roman" w:hAnsi="Garamond"/>
            </w:rPr>
            <w:t>, 247–262. https://doi.org/10.5821/ctv.8245</w:t>
          </w:r>
        </w:p>
        <w:p w14:paraId="22A50AF0" w14:textId="77777777" w:rsidR="00BB07C8" w:rsidRPr="00500AF8" w:rsidRDefault="00BB07C8">
          <w:pPr>
            <w:autoSpaceDE w:val="0"/>
            <w:autoSpaceDN w:val="0"/>
            <w:ind w:hanging="480"/>
            <w:divId w:val="1740209391"/>
            <w:rPr>
              <w:rFonts w:ascii="Garamond" w:eastAsia="Times New Roman" w:hAnsi="Garamond"/>
            </w:rPr>
          </w:pPr>
          <w:r w:rsidRPr="00500AF8">
            <w:rPr>
              <w:rFonts w:ascii="Garamond" w:eastAsia="Times New Roman" w:hAnsi="Garamond"/>
            </w:rPr>
            <w:t xml:space="preserve">Cui, N., Gu, H., Shen, T., &amp; Feng, C. (2018). The Impact of Micro-Level Influencing Factors on Home Value: A Housing Price-Rent Comparison. </w:t>
          </w:r>
          <w:r w:rsidRPr="00500AF8">
            <w:rPr>
              <w:rFonts w:ascii="Garamond" w:eastAsia="Times New Roman" w:hAnsi="Garamond"/>
              <w:i/>
              <w:iCs/>
            </w:rPr>
            <w:t>Sustainability</w:t>
          </w:r>
          <w:r w:rsidRPr="00500AF8">
            <w:rPr>
              <w:rFonts w:ascii="Garamond" w:eastAsia="Times New Roman" w:hAnsi="Garamond"/>
            </w:rPr>
            <w:t xml:space="preserve">, </w:t>
          </w:r>
          <w:r w:rsidRPr="00500AF8">
            <w:rPr>
              <w:rFonts w:ascii="Garamond" w:eastAsia="Times New Roman" w:hAnsi="Garamond"/>
              <w:i/>
              <w:iCs/>
            </w:rPr>
            <w:t>10</w:t>
          </w:r>
          <w:r w:rsidRPr="00500AF8">
            <w:rPr>
              <w:rFonts w:ascii="Garamond" w:eastAsia="Times New Roman" w:hAnsi="Garamond"/>
            </w:rPr>
            <w:t>(12), 4343. https://doi.org/10.3390/su10124343</w:t>
          </w:r>
        </w:p>
        <w:p w14:paraId="30A14DDD" w14:textId="77777777" w:rsidR="00BB07C8" w:rsidRPr="00500AF8" w:rsidRDefault="00BB07C8">
          <w:pPr>
            <w:autoSpaceDE w:val="0"/>
            <w:autoSpaceDN w:val="0"/>
            <w:ind w:hanging="480"/>
            <w:divId w:val="2128967565"/>
            <w:rPr>
              <w:rFonts w:ascii="Garamond" w:eastAsia="Times New Roman" w:hAnsi="Garamond"/>
            </w:rPr>
          </w:pPr>
          <w:r w:rsidRPr="00500AF8">
            <w:rPr>
              <w:rFonts w:ascii="Garamond" w:eastAsia="Times New Roman" w:hAnsi="Garamond"/>
            </w:rPr>
            <w:lastRenderedPageBreak/>
            <w:t xml:space="preserve">de Ayala, A., Galarraga, I., &amp; Spadaro, J. V. (2016). The price of energy efficiency in the Spanish housing market. </w:t>
          </w:r>
          <w:r w:rsidRPr="00500AF8">
            <w:rPr>
              <w:rFonts w:ascii="Garamond" w:eastAsia="Times New Roman" w:hAnsi="Garamond"/>
              <w:i/>
              <w:iCs/>
            </w:rPr>
            <w:t>Energy Policy</w:t>
          </w:r>
          <w:r w:rsidRPr="00500AF8">
            <w:rPr>
              <w:rFonts w:ascii="Garamond" w:eastAsia="Times New Roman" w:hAnsi="Garamond"/>
            </w:rPr>
            <w:t xml:space="preserve">, </w:t>
          </w:r>
          <w:r w:rsidRPr="00500AF8">
            <w:rPr>
              <w:rFonts w:ascii="Garamond" w:eastAsia="Times New Roman" w:hAnsi="Garamond"/>
              <w:i/>
              <w:iCs/>
            </w:rPr>
            <w:t>94</w:t>
          </w:r>
          <w:r w:rsidRPr="00500AF8">
            <w:rPr>
              <w:rFonts w:ascii="Garamond" w:eastAsia="Times New Roman" w:hAnsi="Garamond"/>
            </w:rPr>
            <w:t>, 16–24. https://doi.org/10.1016/j.enpol.2016.03.032</w:t>
          </w:r>
        </w:p>
        <w:p w14:paraId="3734E55C" w14:textId="77777777" w:rsidR="00BB07C8" w:rsidRPr="00500AF8" w:rsidRDefault="00BB07C8">
          <w:pPr>
            <w:autoSpaceDE w:val="0"/>
            <w:autoSpaceDN w:val="0"/>
            <w:ind w:hanging="480"/>
            <w:divId w:val="340089719"/>
            <w:rPr>
              <w:rFonts w:ascii="Garamond" w:eastAsia="Times New Roman" w:hAnsi="Garamond"/>
            </w:rPr>
          </w:pPr>
          <w:r w:rsidRPr="00500AF8">
            <w:rPr>
              <w:rFonts w:ascii="Garamond" w:eastAsia="Times New Roman" w:hAnsi="Garamond"/>
            </w:rPr>
            <w:t xml:space="preserve">De Bruyne, K., &amp; Van Hove, J. (2013). Explaining the spatial variation in housing prices: an economic geography approach. </w:t>
          </w:r>
          <w:r w:rsidRPr="00500AF8">
            <w:rPr>
              <w:rFonts w:ascii="Garamond" w:eastAsia="Times New Roman" w:hAnsi="Garamond"/>
              <w:i/>
              <w:iCs/>
            </w:rPr>
            <w:t>Applied Economics</w:t>
          </w:r>
          <w:r w:rsidRPr="00500AF8">
            <w:rPr>
              <w:rFonts w:ascii="Garamond" w:eastAsia="Times New Roman" w:hAnsi="Garamond"/>
            </w:rPr>
            <w:t xml:space="preserve">, </w:t>
          </w:r>
          <w:r w:rsidRPr="00500AF8">
            <w:rPr>
              <w:rFonts w:ascii="Garamond" w:eastAsia="Times New Roman" w:hAnsi="Garamond"/>
              <w:i/>
              <w:iCs/>
            </w:rPr>
            <w:t>45</w:t>
          </w:r>
          <w:r w:rsidRPr="00500AF8">
            <w:rPr>
              <w:rFonts w:ascii="Garamond" w:eastAsia="Times New Roman" w:hAnsi="Garamond"/>
            </w:rPr>
            <w:t>(13), 1673–1689. https://doi.org/10.1080/00036846.2011.636021</w:t>
          </w:r>
        </w:p>
        <w:p w14:paraId="034FDE9B" w14:textId="77777777" w:rsidR="00BB07C8" w:rsidRPr="00500AF8" w:rsidRDefault="00BB07C8">
          <w:pPr>
            <w:autoSpaceDE w:val="0"/>
            <w:autoSpaceDN w:val="0"/>
            <w:ind w:hanging="480"/>
            <w:divId w:val="225802420"/>
            <w:rPr>
              <w:rFonts w:ascii="Garamond" w:eastAsia="Times New Roman" w:hAnsi="Garamond"/>
            </w:rPr>
          </w:pPr>
          <w:r w:rsidRPr="00500AF8">
            <w:rPr>
              <w:rFonts w:ascii="Garamond" w:eastAsia="Times New Roman" w:hAnsi="Garamond"/>
            </w:rPr>
            <w:t xml:space="preserve">Debrezion, G., Pels, E., &amp; Rietveld, P. (2011). The Impact of Rail Transport on Real Estate Prices. </w:t>
          </w:r>
          <w:r w:rsidRPr="00500AF8">
            <w:rPr>
              <w:rFonts w:ascii="Garamond" w:eastAsia="Times New Roman" w:hAnsi="Garamond"/>
              <w:i/>
              <w:iCs/>
            </w:rPr>
            <w:t>Urban Studies</w:t>
          </w:r>
          <w:r w:rsidRPr="00500AF8">
            <w:rPr>
              <w:rFonts w:ascii="Garamond" w:eastAsia="Times New Roman" w:hAnsi="Garamond"/>
            </w:rPr>
            <w:t xml:space="preserve">, </w:t>
          </w:r>
          <w:r w:rsidRPr="00500AF8">
            <w:rPr>
              <w:rFonts w:ascii="Garamond" w:eastAsia="Times New Roman" w:hAnsi="Garamond"/>
              <w:i/>
              <w:iCs/>
            </w:rPr>
            <w:t>48</w:t>
          </w:r>
          <w:r w:rsidRPr="00500AF8">
            <w:rPr>
              <w:rFonts w:ascii="Garamond" w:eastAsia="Times New Roman" w:hAnsi="Garamond"/>
            </w:rPr>
            <w:t>(5), 997–1015. https://doi.org/10.1177/0042098010371395</w:t>
          </w:r>
        </w:p>
        <w:p w14:paraId="2A1B8E2B" w14:textId="77777777" w:rsidR="00BB07C8" w:rsidRPr="00500AF8" w:rsidRDefault="00BB07C8">
          <w:pPr>
            <w:autoSpaceDE w:val="0"/>
            <w:autoSpaceDN w:val="0"/>
            <w:ind w:hanging="480"/>
            <w:divId w:val="960770361"/>
            <w:rPr>
              <w:rFonts w:ascii="Garamond" w:eastAsia="Times New Roman" w:hAnsi="Garamond"/>
            </w:rPr>
          </w:pPr>
          <w:r w:rsidRPr="00500AF8">
            <w:rPr>
              <w:rFonts w:ascii="Garamond" w:eastAsia="Times New Roman" w:hAnsi="Garamond"/>
            </w:rPr>
            <w:t xml:space="preserve">Dell’Anna, Bravi, Marmolejo-Duarte, Bottero, &amp; Chen. (2019). EPC Green Premium in Two Different European Climate Zones: A Comparative Study between Barcelona and Turin. </w:t>
          </w:r>
          <w:r w:rsidRPr="00500AF8">
            <w:rPr>
              <w:rFonts w:ascii="Garamond" w:eastAsia="Times New Roman" w:hAnsi="Garamond"/>
              <w:i/>
              <w:iCs/>
            </w:rPr>
            <w:t>Sustainability</w:t>
          </w:r>
          <w:r w:rsidRPr="00500AF8">
            <w:rPr>
              <w:rFonts w:ascii="Garamond" w:eastAsia="Times New Roman" w:hAnsi="Garamond"/>
            </w:rPr>
            <w:t xml:space="preserve">, </w:t>
          </w:r>
          <w:r w:rsidRPr="00500AF8">
            <w:rPr>
              <w:rFonts w:ascii="Garamond" w:eastAsia="Times New Roman" w:hAnsi="Garamond"/>
              <w:i/>
              <w:iCs/>
            </w:rPr>
            <w:t>11</w:t>
          </w:r>
          <w:r w:rsidRPr="00500AF8">
            <w:rPr>
              <w:rFonts w:ascii="Garamond" w:eastAsia="Times New Roman" w:hAnsi="Garamond"/>
            </w:rPr>
            <w:t>(20), 5605. https://doi.org/10.3390/su11205605</w:t>
          </w:r>
        </w:p>
        <w:p w14:paraId="7E29C164" w14:textId="77777777" w:rsidR="00BB07C8" w:rsidRPr="00500AF8" w:rsidRDefault="00BB07C8">
          <w:pPr>
            <w:autoSpaceDE w:val="0"/>
            <w:autoSpaceDN w:val="0"/>
            <w:ind w:hanging="480"/>
            <w:divId w:val="12460257"/>
            <w:rPr>
              <w:rFonts w:ascii="Garamond" w:eastAsia="Times New Roman" w:hAnsi="Garamond"/>
            </w:rPr>
          </w:pPr>
          <w:r w:rsidRPr="00500AF8">
            <w:rPr>
              <w:rFonts w:ascii="Garamond" w:eastAsia="Times New Roman" w:hAnsi="Garamond"/>
            </w:rPr>
            <w:t xml:space="preserve">Department of Urban Resilience. (2020). </w:t>
          </w:r>
          <w:r w:rsidRPr="00500AF8">
            <w:rPr>
              <w:rFonts w:ascii="Garamond" w:eastAsia="Times New Roman" w:hAnsi="Garamond"/>
              <w:i/>
              <w:iCs/>
            </w:rPr>
            <w:t xml:space="preserve">What impact do programmed activities held in public space have on relationships between the people living in the neighbourhood? </w:t>
          </w:r>
          <w:r w:rsidRPr="00500AF8">
            <w:rPr>
              <w:rFonts w:ascii="Garamond" w:eastAsia="Times New Roman" w:hAnsi="Garamond"/>
            </w:rPr>
            <w:t>.</w:t>
          </w:r>
        </w:p>
        <w:p w14:paraId="22ED0BE5" w14:textId="77777777" w:rsidR="00BB07C8" w:rsidRPr="00500AF8" w:rsidRDefault="00BB07C8">
          <w:pPr>
            <w:autoSpaceDE w:val="0"/>
            <w:autoSpaceDN w:val="0"/>
            <w:ind w:hanging="480"/>
            <w:divId w:val="1989170558"/>
            <w:rPr>
              <w:rFonts w:ascii="Garamond" w:eastAsia="Times New Roman" w:hAnsi="Garamond"/>
            </w:rPr>
          </w:pPr>
          <w:r w:rsidRPr="00500AF8">
            <w:rPr>
              <w:rFonts w:ascii="Garamond" w:eastAsia="Times New Roman" w:hAnsi="Garamond"/>
            </w:rPr>
            <w:t xml:space="preserve">Eichholtz, P., Kok, N., &amp; Quigley, J. M. (2013). The Economics of Green Building. </w:t>
          </w:r>
          <w:r w:rsidRPr="00500AF8">
            <w:rPr>
              <w:rFonts w:ascii="Garamond" w:eastAsia="Times New Roman" w:hAnsi="Garamond"/>
              <w:i/>
              <w:iCs/>
            </w:rPr>
            <w:t>Review of Economics and Statistics</w:t>
          </w:r>
          <w:r w:rsidRPr="00500AF8">
            <w:rPr>
              <w:rFonts w:ascii="Garamond" w:eastAsia="Times New Roman" w:hAnsi="Garamond"/>
            </w:rPr>
            <w:t xml:space="preserve">, </w:t>
          </w:r>
          <w:r w:rsidRPr="00500AF8">
            <w:rPr>
              <w:rFonts w:ascii="Garamond" w:eastAsia="Times New Roman" w:hAnsi="Garamond"/>
              <w:i/>
              <w:iCs/>
            </w:rPr>
            <w:t>95</w:t>
          </w:r>
          <w:r w:rsidRPr="00500AF8">
            <w:rPr>
              <w:rFonts w:ascii="Garamond" w:eastAsia="Times New Roman" w:hAnsi="Garamond"/>
            </w:rPr>
            <w:t>(1), 50–63. https://doi.org/10.1162/REST_a_00291</w:t>
          </w:r>
        </w:p>
        <w:p w14:paraId="7AEE1FB0" w14:textId="77777777" w:rsidR="00BB07C8" w:rsidRPr="00500AF8" w:rsidRDefault="00BB07C8">
          <w:pPr>
            <w:autoSpaceDE w:val="0"/>
            <w:autoSpaceDN w:val="0"/>
            <w:ind w:hanging="480"/>
            <w:divId w:val="1558709113"/>
            <w:rPr>
              <w:rFonts w:ascii="Garamond" w:eastAsia="Times New Roman" w:hAnsi="Garamond"/>
            </w:rPr>
          </w:pPr>
          <w:r w:rsidRPr="00500AF8">
            <w:rPr>
              <w:rFonts w:ascii="Garamond" w:eastAsia="Times New Roman" w:hAnsi="Garamond"/>
            </w:rPr>
            <w:t xml:space="preserve">Eurostat Statistics Explained. (2022, September). </w:t>
          </w:r>
          <w:r w:rsidRPr="00500AF8">
            <w:rPr>
              <w:rFonts w:ascii="Garamond" w:eastAsia="Times New Roman" w:hAnsi="Garamond"/>
              <w:i/>
              <w:iCs/>
            </w:rPr>
            <w:t>Quality of life indicators - natural and living environment</w:t>
          </w:r>
          <w:r w:rsidRPr="00500AF8">
            <w:rPr>
              <w:rFonts w:ascii="Garamond" w:eastAsia="Times New Roman" w:hAnsi="Garamond"/>
            </w:rPr>
            <w:t>. Https://Ec.Europa.Eu/Eurostat/Statistics-Explained/Index.Php?Title=Quality_of_life_indicators_-_natural_and_living_environment.</w:t>
          </w:r>
        </w:p>
        <w:p w14:paraId="1C42986D" w14:textId="77777777" w:rsidR="00BB07C8" w:rsidRPr="00500AF8" w:rsidRDefault="00BB07C8">
          <w:pPr>
            <w:autoSpaceDE w:val="0"/>
            <w:autoSpaceDN w:val="0"/>
            <w:ind w:hanging="480"/>
            <w:divId w:val="1213730840"/>
            <w:rPr>
              <w:rFonts w:ascii="Garamond" w:eastAsia="Times New Roman" w:hAnsi="Garamond"/>
            </w:rPr>
          </w:pPr>
          <w:r w:rsidRPr="00500AF8">
            <w:rPr>
              <w:rFonts w:ascii="Garamond" w:eastAsia="Times New Roman" w:hAnsi="Garamond"/>
            </w:rPr>
            <w:t xml:space="preserve">Fuerst, F., McAllister, P., Nanda, A., &amp; Wyatt, P. (2015). Does energy efficiency matter to home-buyers? An investigation of EPC ratings and transaction prices in England. </w:t>
          </w:r>
          <w:r w:rsidRPr="00500AF8">
            <w:rPr>
              <w:rFonts w:ascii="Garamond" w:eastAsia="Times New Roman" w:hAnsi="Garamond"/>
              <w:i/>
              <w:iCs/>
            </w:rPr>
            <w:t>Energy Economics</w:t>
          </w:r>
          <w:r w:rsidRPr="00500AF8">
            <w:rPr>
              <w:rFonts w:ascii="Garamond" w:eastAsia="Times New Roman" w:hAnsi="Garamond"/>
            </w:rPr>
            <w:t xml:space="preserve">, </w:t>
          </w:r>
          <w:r w:rsidRPr="00500AF8">
            <w:rPr>
              <w:rFonts w:ascii="Garamond" w:eastAsia="Times New Roman" w:hAnsi="Garamond"/>
              <w:i/>
              <w:iCs/>
            </w:rPr>
            <w:t>48</w:t>
          </w:r>
          <w:r w:rsidRPr="00500AF8">
            <w:rPr>
              <w:rFonts w:ascii="Garamond" w:eastAsia="Times New Roman" w:hAnsi="Garamond"/>
            </w:rPr>
            <w:t>, 145–156. https://doi.org/10.1016/j.eneco.2014.12.012</w:t>
          </w:r>
        </w:p>
        <w:p w14:paraId="41DE603E" w14:textId="77777777" w:rsidR="00BB07C8" w:rsidRPr="00500AF8" w:rsidRDefault="00BB07C8">
          <w:pPr>
            <w:autoSpaceDE w:val="0"/>
            <w:autoSpaceDN w:val="0"/>
            <w:ind w:hanging="480"/>
            <w:divId w:val="2131393466"/>
            <w:rPr>
              <w:rFonts w:ascii="Garamond" w:eastAsia="Times New Roman" w:hAnsi="Garamond"/>
            </w:rPr>
          </w:pPr>
          <w:r w:rsidRPr="00500AF8">
            <w:rPr>
              <w:rFonts w:ascii="Garamond" w:eastAsia="Times New Roman" w:hAnsi="Garamond"/>
            </w:rPr>
            <w:t xml:space="preserve">Funds Europe. (2023). </w:t>
          </w:r>
          <w:r w:rsidRPr="00500AF8">
            <w:rPr>
              <w:rFonts w:ascii="Garamond" w:eastAsia="Times New Roman" w:hAnsi="Garamond"/>
              <w:i/>
              <w:iCs/>
            </w:rPr>
            <w:t>Real estate sustainable properties at a greenium</w:t>
          </w:r>
          <w:r w:rsidRPr="00500AF8">
            <w:rPr>
              <w:rFonts w:ascii="Garamond" w:eastAsia="Times New Roman" w:hAnsi="Garamond"/>
            </w:rPr>
            <w:t>. Https://Www.Funds-Europe.Com/Insights/Real-Estate-Sustainable-Properties-at-a-Greenium.</w:t>
          </w:r>
        </w:p>
        <w:p w14:paraId="0B1F11C7" w14:textId="77777777" w:rsidR="00BB07C8" w:rsidRPr="00500AF8" w:rsidRDefault="00BB07C8">
          <w:pPr>
            <w:autoSpaceDE w:val="0"/>
            <w:autoSpaceDN w:val="0"/>
            <w:ind w:hanging="480"/>
            <w:divId w:val="1021201868"/>
            <w:rPr>
              <w:rFonts w:ascii="Garamond" w:eastAsia="Times New Roman" w:hAnsi="Garamond"/>
            </w:rPr>
          </w:pPr>
          <w:r w:rsidRPr="00500AF8">
            <w:rPr>
              <w:rFonts w:ascii="Garamond" w:eastAsia="Times New Roman" w:hAnsi="Garamond"/>
            </w:rPr>
            <w:t xml:space="preserve">Graells-Garrido, E., Serra-Burriel, F., Rowe, F., Cucchietti, F. M., &amp; Reyes, P. (2021). A city of cities: Measuring how 15-minutes urban accessibility shapes human mobility in Barcelona. </w:t>
          </w:r>
          <w:r w:rsidRPr="00500AF8">
            <w:rPr>
              <w:rFonts w:ascii="Garamond" w:eastAsia="Times New Roman" w:hAnsi="Garamond"/>
              <w:i/>
              <w:iCs/>
            </w:rPr>
            <w:t>PLOS ONE</w:t>
          </w:r>
          <w:r w:rsidRPr="00500AF8">
            <w:rPr>
              <w:rFonts w:ascii="Garamond" w:eastAsia="Times New Roman" w:hAnsi="Garamond"/>
            </w:rPr>
            <w:t xml:space="preserve">, </w:t>
          </w:r>
          <w:r w:rsidRPr="00500AF8">
            <w:rPr>
              <w:rFonts w:ascii="Garamond" w:eastAsia="Times New Roman" w:hAnsi="Garamond"/>
              <w:i/>
              <w:iCs/>
            </w:rPr>
            <w:t>16</w:t>
          </w:r>
          <w:r w:rsidRPr="00500AF8">
            <w:rPr>
              <w:rFonts w:ascii="Garamond" w:eastAsia="Times New Roman" w:hAnsi="Garamond"/>
            </w:rPr>
            <w:t>(5), e0250080. https://doi.org/10.1371/journal.pone.0250080</w:t>
          </w:r>
        </w:p>
        <w:p w14:paraId="41F9BE4F" w14:textId="77777777" w:rsidR="00BB07C8" w:rsidRPr="00500AF8" w:rsidRDefault="00BB07C8">
          <w:pPr>
            <w:autoSpaceDE w:val="0"/>
            <w:autoSpaceDN w:val="0"/>
            <w:ind w:hanging="480"/>
            <w:divId w:val="704674031"/>
            <w:rPr>
              <w:rFonts w:ascii="Garamond" w:eastAsia="Times New Roman" w:hAnsi="Garamond"/>
            </w:rPr>
          </w:pPr>
          <w:r w:rsidRPr="00500AF8">
            <w:rPr>
              <w:rFonts w:ascii="Garamond" w:eastAsia="Times New Roman" w:hAnsi="Garamond"/>
            </w:rPr>
            <w:t xml:space="preserve">Guggisberg, M. (2019). Misspecified Discrete Choice Models and Huber-White Standard Errors. </w:t>
          </w:r>
          <w:r w:rsidRPr="00500AF8">
            <w:rPr>
              <w:rFonts w:ascii="Garamond" w:eastAsia="Times New Roman" w:hAnsi="Garamond"/>
              <w:i/>
              <w:iCs/>
            </w:rPr>
            <w:t>Journal of Econometric Methods</w:t>
          </w:r>
          <w:r w:rsidRPr="00500AF8">
            <w:rPr>
              <w:rFonts w:ascii="Garamond" w:eastAsia="Times New Roman" w:hAnsi="Garamond"/>
            </w:rPr>
            <w:t xml:space="preserve">, </w:t>
          </w:r>
          <w:r w:rsidRPr="00500AF8">
            <w:rPr>
              <w:rFonts w:ascii="Garamond" w:eastAsia="Times New Roman" w:hAnsi="Garamond"/>
              <w:i/>
              <w:iCs/>
            </w:rPr>
            <w:t>8</w:t>
          </w:r>
          <w:r w:rsidRPr="00500AF8">
            <w:rPr>
              <w:rFonts w:ascii="Garamond" w:eastAsia="Times New Roman" w:hAnsi="Garamond"/>
            </w:rPr>
            <w:t>(1). https://doi.org/10.1515/jem-2016-0002</w:t>
          </w:r>
        </w:p>
        <w:p w14:paraId="2506AD53" w14:textId="77777777" w:rsidR="00BB07C8" w:rsidRPr="00500AF8" w:rsidRDefault="00BB07C8">
          <w:pPr>
            <w:autoSpaceDE w:val="0"/>
            <w:autoSpaceDN w:val="0"/>
            <w:ind w:hanging="480"/>
            <w:divId w:val="599073473"/>
            <w:rPr>
              <w:rFonts w:ascii="Garamond" w:eastAsia="Times New Roman" w:hAnsi="Garamond"/>
            </w:rPr>
          </w:pPr>
          <w:r w:rsidRPr="00500AF8">
            <w:rPr>
              <w:rFonts w:ascii="Garamond" w:eastAsia="Times New Roman" w:hAnsi="Garamond"/>
            </w:rPr>
            <w:t xml:space="preserve">Idealista. (2023a). </w:t>
          </w:r>
          <w:r w:rsidRPr="00500AF8">
            <w:rPr>
              <w:rFonts w:ascii="Garamond" w:eastAsia="Times New Roman" w:hAnsi="Garamond"/>
              <w:i/>
              <w:iCs/>
            </w:rPr>
            <w:t>Idealista</w:t>
          </w:r>
          <w:r w:rsidRPr="00500AF8">
            <w:rPr>
              <w:rFonts w:ascii="Garamond" w:eastAsia="Times New Roman" w:hAnsi="Garamond"/>
            </w:rPr>
            <w:t>. Www.Idealista.Com.</w:t>
          </w:r>
        </w:p>
        <w:p w14:paraId="0C340DB7" w14:textId="77777777" w:rsidR="00BB07C8" w:rsidRPr="00500AF8" w:rsidRDefault="00BB07C8">
          <w:pPr>
            <w:autoSpaceDE w:val="0"/>
            <w:autoSpaceDN w:val="0"/>
            <w:ind w:hanging="480"/>
            <w:divId w:val="1726484514"/>
            <w:rPr>
              <w:rFonts w:ascii="Garamond" w:eastAsia="Times New Roman" w:hAnsi="Garamond"/>
              <w:lang w:val="nl-NL"/>
            </w:rPr>
          </w:pPr>
          <w:r w:rsidRPr="00500AF8">
            <w:rPr>
              <w:rFonts w:ascii="Garamond" w:eastAsia="Times New Roman" w:hAnsi="Garamond"/>
            </w:rPr>
            <w:t xml:space="preserve">Idealista. (2023b). </w:t>
          </w:r>
          <w:r w:rsidRPr="00500AF8">
            <w:rPr>
              <w:rFonts w:ascii="Garamond" w:eastAsia="Times New Roman" w:hAnsi="Garamond"/>
              <w:i/>
              <w:iCs/>
            </w:rPr>
            <w:t>Idealista Data</w:t>
          </w:r>
          <w:r w:rsidRPr="00500AF8">
            <w:rPr>
              <w:rFonts w:ascii="Garamond" w:eastAsia="Times New Roman" w:hAnsi="Garamond"/>
            </w:rPr>
            <w:t xml:space="preserve">. </w:t>
          </w:r>
          <w:r w:rsidRPr="00500AF8">
            <w:rPr>
              <w:rFonts w:ascii="Garamond" w:eastAsia="Times New Roman" w:hAnsi="Garamond"/>
              <w:lang w:val="nl-NL"/>
            </w:rPr>
            <w:t>Https://Www.Idealista.Com/En/Data/.</w:t>
          </w:r>
        </w:p>
        <w:p w14:paraId="43FEE0AD" w14:textId="77777777" w:rsidR="00BB07C8" w:rsidRPr="00500AF8" w:rsidRDefault="00BB07C8">
          <w:pPr>
            <w:autoSpaceDE w:val="0"/>
            <w:autoSpaceDN w:val="0"/>
            <w:ind w:hanging="480"/>
            <w:divId w:val="1856382777"/>
            <w:rPr>
              <w:rFonts w:ascii="Garamond" w:eastAsia="Times New Roman" w:hAnsi="Garamond"/>
            </w:rPr>
          </w:pPr>
          <w:r w:rsidRPr="00500AF8">
            <w:rPr>
              <w:rFonts w:ascii="Garamond" w:eastAsia="Times New Roman" w:hAnsi="Garamond"/>
            </w:rPr>
            <w:t xml:space="preserve">Jeanty, P. W., Partridge, M., &amp; Irwin, E. (2010). Estimation of a spatial simultaneous equation model of population migration and housing price dynamics. </w:t>
          </w:r>
          <w:r w:rsidRPr="00500AF8">
            <w:rPr>
              <w:rFonts w:ascii="Garamond" w:eastAsia="Times New Roman" w:hAnsi="Garamond"/>
              <w:i/>
              <w:iCs/>
            </w:rPr>
            <w:t>Regional Science and Urban Economics</w:t>
          </w:r>
          <w:r w:rsidRPr="00500AF8">
            <w:rPr>
              <w:rFonts w:ascii="Garamond" w:eastAsia="Times New Roman" w:hAnsi="Garamond"/>
            </w:rPr>
            <w:t xml:space="preserve">, </w:t>
          </w:r>
          <w:r w:rsidRPr="00500AF8">
            <w:rPr>
              <w:rFonts w:ascii="Garamond" w:eastAsia="Times New Roman" w:hAnsi="Garamond"/>
              <w:i/>
              <w:iCs/>
            </w:rPr>
            <w:t>40</w:t>
          </w:r>
          <w:r w:rsidRPr="00500AF8">
            <w:rPr>
              <w:rFonts w:ascii="Garamond" w:eastAsia="Times New Roman" w:hAnsi="Garamond"/>
            </w:rPr>
            <w:t>(5), 343–352. https://doi.org/10.1016/j.regsciurbeco.2010.01.002</w:t>
          </w:r>
        </w:p>
        <w:p w14:paraId="23FE135B" w14:textId="77777777" w:rsidR="00BB07C8" w:rsidRPr="00500AF8" w:rsidRDefault="00BB07C8">
          <w:pPr>
            <w:autoSpaceDE w:val="0"/>
            <w:autoSpaceDN w:val="0"/>
            <w:ind w:hanging="480"/>
            <w:divId w:val="1211649688"/>
            <w:rPr>
              <w:rFonts w:ascii="Garamond" w:eastAsia="Times New Roman" w:hAnsi="Garamond"/>
            </w:rPr>
          </w:pPr>
          <w:r w:rsidRPr="00500AF8">
            <w:rPr>
              <w:rFonts w:ascii="Garamond" w:eastAsia="Times New Roman" w:hAnsi="Garamond"/>
            </w:rPr>
            <w:t xml:space="preserve">J.J. Heckman. (1976). The Common Structure of Statistical Models of Truncation, Sample Selection and Limited Dependent Variables and a Simple Estimator for Such Models. </w:t>
          </w:r>
          <w:r w:rsidRPr="00500AF8">
            <w:rPr>
              <w:rFonts w:ascii="Garamond" w:eastAsia="Times New Roman" w:hAnsi="Garamond"/>
              <w:i/>
              <w:iCs/>
            </w:rPr>
            <w:t>Annals of Economic and Social Measurement</w:t>
          </w:r>
          <w:r w:rsidRPr="00500AF8">
            <w:rPr>
              <w:rFonts w:ascii="Garamond" w:eastAsia="Times New Roman" w:hAnsi="Garamond"/>
            </w:rPr>
            <w:t xml:space="preserve">, </w:t>
          </w:r>
          <w:r w:rsidRPr="00500AF8">
            <w:rPr>
              <w:rFonts w:ascii="Garamond" w:eastAsia="Times New Roman" w:hAnsi="Garamond"/>
              <w:i/>
              <w:iCs/>
            </w:rPr>
            <w:t>5</w:t>
          </w:r>
          <w:r w:rsidRPr="00500AF8">
            <w:rPr>
              <w:rFonts w:ascii="Garamond" w:eastAsia="Times New Roman" w:hAnsi="Garamond"/>
            </w:rPr>
            <w:t>(4).</w:t>
          </w:r>
        </w:p>
        <w:p w14:paraId="653960F9" w14:textId="77777777" w:rsidR="00BB07C8" w:rsidRPr="00500AF8" w:rsidRDefault="00BB07C8">
          <w:pPr>
            <w:autoSpaceDE w:val="0"/>
            <w:autoSpaceDN w:val="0"/>
            <w:ind w:hanging="480"/>
            <w:divId w:val="863595992"/>
            <w:rPr>
              <w:rFonts w:ascii="Garamond" w:eastAsia="Times New Roman" w:hAnsi="Garamond"/>
            </w:rPr>
          </w:pPr>
          <w:r w:rsidRPr="00500AF8">
            <w:rPr>
              <w:rFonts w:ascii="Garamond" w:eastAsia="Times New Roman" w:hAnsi="Garamond"/>
            </w:rPr>
            <w:t xml:space="preserve">Kauko, T. (2019). Innovation in urban real estate: the role of sustainability. </w:t>
          </w:r>
          <w:r w:rsidRPr="00500AF8">
            <w:rPr>
              <w:rFonts w:ascii="Garamond" w:eastAsia="Times New Roman" w:hAnsi="Garamond"/>
              <w:i/>
              <w:iCs/>
            </w:rPr>
            <w:t>Property Management</w:t>
          </w:r>
          <w:r w:rsidRPr="00500AF8">
            <w:rPr>
              <w:rFonts w:ascii="Garamond" w:eastAsia="Times New Roman" w:hAnsi="Garamond"/>
            </w:rPr>
            <w:t xml:space="preserve">, </w:t>
          </w:r>
          <w:r w:rsidRPr="00500AF8">
            <w:rPr>
              <w:rFonts w:ascii="Garamond" w:eastAsia="Times New Roman" w:hAnsi="Garamond"/>
              <w:i/>
              <w:iCs/>
            </w:rPr>
            <w:t>37</w:t>
          </w:r>
          <w:r w:rsidRPr="00500AF8">
            <w:rPr>
              <w:rFonts w:ascii="Garamond" w:eastAsia="Times New Roman" w:hAnsi="Garamond"/>
            </w:rPr>
            <w:t>(2), 197–214. https://doi.org/10.1108/PM-10-2017-0056</w:t>
          </w:r>
        </w:p>
        <w:p w14:paraId="654A2545" w14:textId="77777777" w:rsidR="00BB07C8" w:rsidRPr="00500AF8" w:rsidRDefault="00BB07C8">
          <w:pPr>
            <w:autoSpaceDE w:val="0"/>
            <w:autoSpaceDN w:val="0"/>
            <w:ind w:hanging="480"/>
            <w:divId w:val="312564614"/>
            <w:rPr>
              <w:rFonts w:ascii="Garamond" w:eastAsia="Times New Roman" w:hAnsi="Garamond"/>
            </w:rPr>
          </w:pPr>
          <w:r w:rsidRPr="00500AF8">
            <w:rPr>
              <w:rFonts w:ascii="Garamond" w:eastAsia="Times New Roman" w:hAnsi="Garamond"/>
            </w:rPr>
            <w:lastRenderedPageBreak/>
            <w:t xml:space="preserve">Kim, E. J., &amp; Kim, H. (2020). Neighborhood Walkability and Housing Prices: A Correlation Study. </w:t>
          </w:r>
          <w:r w:rsidRPr="00500AF8">
            <w:rPr>
              <w:rFonts w:ascii="Garamond" w:eastAsia="Times New Roman" w:hAnsi="Garamond"/>
              <w:i/>
              <w:iCs/>
            </w:rPr>
            <w:t>Sustainability</w:t>
          </w:r>
          <w:r w:rsidRPr="00500AF8">
            <w:rPr>
              <w:rFonts w:ascii="Garamond" w:eastAsia="Times New Roman" w:hAnsi="Garamond"/>
            </w:rPr>
            <w:t xml:space="preserve">, </w:t>
          </w:r>
          <w:r w:rsidRPr="00500AF8">
            <w:rPr>
              <w:rFonts w:ascii="Garamond" w:eastAsia="Times New Roman" w:hAnsi="Garamond"/>
              <w:i/>
              <w:iCs/>
            </w:rPr>
            <w:t>12</w:t>
          </w:r>
          <w:r w:rsidRPr="00500AF8">
            <w:rPr>
              <w:rFonts w:ascii="Garamond" w:eastAsia="Times New Roman" w:hAnsi="Garamond"/>
            </w:rPr>
            <w:t>(2), 593. https://doi.org/10.3390/su12020593</w:t>
          </w:r>
        </w:p>
        <w:p w14:paraId="6884A8B9" w14:textId="77777777" w:rsidR="00BB07C8" w:rsidRPr="00500AF8" w:rsidRDefault="00BB07C8">
          <w:pPr>
            <w:autoSpaceDE w:val="0"/>
            <w:autoSpaceDN w:val="0"/>
            <w:ind w:hanging="480"/>
            <w:divId w:val="921259129"/>
            <w:rPr>
              <w:rFonts w:ascii="Garamond" w:eastAsia="Times New Roman" w:hAnsi="Garamond"/>
            </w:rPr>
          </w:pPr>
          <w:r w:rsidRPr="00500AF8">
            <w:rPr>
              <w:rFonts w:ascii="Garamond" w:eastAsia="Times New Roman" w:hAnsi="Garamond"/>
            </w:rPr>
            <w:t xml:space="preserve">Lazrak, F., Nijkamp, P., Rietveld, P., &amp; Rouwendal, J. (2014). The market value of cultural heritage in urban areas: an application of spatial hedonic pricing. </w:t>
          </w:r>
          <w:r w:rsidRPr="00500AF8">
            <w:rPr>
              <w:rFonts w:ascii="Garamond" w:eastAsia="Times New Roman" w:hAnsi="Garamond"/>
              <w:i/>
              <w:iCs/>
            </w:rPr>
            <w:t>Journal of Geographical Systems</w:t>
          </w:r>
          <w:r w:rsidRPr="00500AF8">
            <w:rPr>
              <w:rFonts w:ascii="Garamond" w:eastAsia="Times New Roman" w:hAnsi="Garamond"/>
            </w:rPr>
            <w:t xml:space="preserve">, </w:t>
          </w:r>
          <w:r w:rsidRPr="00500AF8">
            <w:rPr>
              <w:rFonts w:ascii="Garamond" w:eastAsia="Times New Roman" w:hAnsi="Garamond"/>
              <w:i/>
              <w:iCs/>
            </w:rPr>
            <w:t>16</w:t>
          </w:r>
          <w:r w:rsidRPr="00500AF8">
            <w:rPr>
              <w:rFonts w:ascii="Garamond" w:eastAsia="Times New Roman" w:hAnsi="Garamond"/>
            </w:rPr>
            <w:t>(1), 89–114. https://doi.org/10.1007/s10109-013-0188-1</w:t>
          </w:r>
        </w:p>
        <w:p w14:paraId="4449A72F" w14:textId="77777777" w:rsidR="00BB07C8" w:rsidRPr="00500AF8" w:rsidRDefault="00BB07C8">
          <w:pPr>
            <w:autoSpaceDE w:val="0"/>
            <w:autoSpaceDN w:val="0"/>
            <w:ind w:hanging="480"/>
            <w:divId w:val="1394114493"/>
            <w:rPr>
              <w:rFonts w:ascii="Garamond" w:eastAsia="Times New Roman" w:hAnsi="Garamond"/>
            </w:rPr>
          </w:pPr>
          <w:r w:rsidRPr="00500AF8">
            <w:rPr>
              <w:rFonts w:ascii="Garamond" w:eastAsia="Times New Roman" w:hAnsi="Garamond"/>
            </w:rPr>
            <w:t xml:space="preserve">Leaflet. (2023). </w:t>
          </w:r>
          <w:r w:rsidRPr="00500AF8">
            <w:rPr>
              <w:rFonts w:ascii="Garamond" w:eastAsia="Times New Roman" w:hAnsi="Garamond"/>
              <w:i/>
              <w:iCs/>
            </w:rPr>
            <w:t>Leaflet an open-source JavaScript library for mobile-friendly interactive maps</w:t>
          </w:r>
          <w:r w:rsidRPr="00500AF8">
            <w:rPr>
              <w:rFonts w:ascii="Garamond" w:eastAsia="Times New Roman" w:hAnsi="Garamond"/>
            </w:rPr>
            <w:t>. Https://Leafletjs.Com/.</w:t>
          </w:r>
        </w:p>
        <w:p w14:paraId="589F9814" w14:textId="77777777" w:rsidR="00BB07C8" w:rsidRPr="00500AF8" w:rsidRDefault="00BB07C8">
          <w:pPr>
            <w:autoSpaceDE w:val="0"/>
            <w:autoSpaceDN w:val="0"/>
            <w:ind w:hanging="480"/>
            <w:divId w:val="590235774"/>
            <w:rPr>
              <w:rFonts w:ascii="Garamond" w:eastAsia="Times New Roman" w:hAnsi="Garamond"/>
            </w:rPr>
          </w:pPr>
          <w:r w:rsidRPr="00500AF8">
            <w:rPr>
              <w:rFonts w:ascii="Garamond" w:eastAsia="Times New Roman" w:hAnsi="Garamond"/>
            </w:rPr>
            <w:t xml:space="preserve">Lee, H., Lee, B., &amp; Lee, S. (2020). The Unequal Impact of Natural Landscape Views on Housing Prices: Applying Visual Perception Model and Quantile Regression to Apartments in Seoul. </w:t>
          </w:r>
          <w:r w:rsidRPr="00500AF8">
            <w:rPr>
              <w:rFonts w:ascii="Garamond" w:eastAsia="Times New Roman" w:hAnsi="Garamond"/>
              <w:i/>
              <w:iCs/>
            </w:rPr>
            <w:t>Sustainability</w:t>
          </w:r>
          <w:r w:rsidRPr="00500AF8">
            <w:rPr>
              <w:rFonts w:ascii="Garamond" w:eastAsia="Times New Roman" w:hAnsi="Garamond"/>
            </w:rPr>
            <w:t xml:space="preserve">, </w:t>
          </w:r>
          <w:r w:rsidRPr="00500AF8">
            <w:rPr>
              <w:rFonts w:ascii="Garamond" w:eastAsia="Times New Roman" w:hAnsi="Garamond"/>
              <w:i/>
              <w:iCs/>
            </w:rPr>
            <w:t>12</w:t>
          </w:r>
          <w:r w:rsidRPr="00500AF8">
            <w:rPr>
              <w:rFonts w:ascii="Garamond" w:eastAsia="Times New Roman" w:hAnsi="Garamond"/>
            </w:rPr>
            <w:t>(19), 8275. https://doi.org/10.3390/su12198275</w:t>
          </w:r>
        </w:p>
        <w:p w14:paraId="7D9A2794" w14:textId="77777777" w:rsidR="00BB07C8" w:rsidRPr="00500AF8" w:rsidRDefault="00BB07C8">
          <w:pPr>
            <w:autoSpaceDE w:val="0"/>
            <w:autoSpaceDN w:val="0"/>
            <w:ind w:hanging="480"/>
            <w:divId w:val="897664708"/>
            <w:rPr>
              <w:rFonts w:ascii="Garamond" w:eastAsia="Times New Roman" w:hAnsi="Garamond"/>
            </w:rPr>
          </w:pPr>
          <w:r w:rsidRPr="00500AF8">
            <w:rPr>
              <w:rFonts w:ascii="Garamond" w:eastAsia="Times New Roman" w:hAnsi="Garamond"/>
            </w:rPr>
            <w:t xml:space="preserve">Mandell, S., &amp; Wilhelmsson, M. (2011). Willingness to Pay for Sustainable Housing. </w:t>
          </w:r>
          <w:r w:rsidRPr="00500AF8">
            <w:rPr>
              <w:rFonts w:ascii="Garamond" w:eastAsia="Times New Roman" w:hAnsi="Garamond"/>
              <w:i/>
              <w:iCs/>
            </w:rPr>
            <w:t>Journal of Housing Research</w:t>
          </w:r>
          <w:r w:rsidRPr="00500AF8">
            <w:rPr>
              <w:rFonts w:ascii="Garamond" w:eastAsia="Times New Roman" w:hAnsi="Garamond"/>
            </w:rPr>
            <w:t xml:space="preserve">, </w:t>
          </w:r>
          <w:r w:rsidRPr="00500AF8">
            <w:rPr>
              <w:rFonts w:ascii="Garamond" w:eastAsia="Times New Roman" w:hAnsi="Garamond"/>
              <w:i/>
              <w:iCs/>
            </w:rPr>
            <w:t>20</w:t>
          </w:r>
          <w:r w:rsidRPr="00500AF8">
            <w:rPr>
              <w:rFonts w:ascii="Garamond" w:eastAsia="Times New Roman" w:hAnsi="Garamond"/>
            </w:rPr>
            <w:t>(1), 35–51. https://doi.org/10.1080/10835547.2011.12092034</w:t>
          </w:r>
        </w:p>
        <w:p w14:paraId="1DED63AF" w14:textId="77777777" w:rsidR="00BB07C8" w:rsidRPr="00500AF8" w:rsidRDefault="00BB07C8">
          <w:pPr>
            <w:autoSpaceDE w:val="0"/>
            <w:autoSpaceDN w:val="0"/>
            <w:ind w:hanging="480"/>
            <w:divId w:val="1912931916"/>
            <w:rPr>
              <w:rFonts w:ascii="Garamond" w:eastAsia="Times New Roman" w:hAnsi="Garamond"/>
            </w:rPr>
          </w:pPr>
          <w:r w:rsidRPr="00500AF8">
            <w:rPr>
              <w:rFonts w:ascii="Garamond" w:eastAsia="Times New Roman" w:hAnsi="Garamond"/>
            </w:rPr>
            <w:t xml:space="preserve">Marmolejo Duarte, C., &amp; González Tamez, C. (2009). Does noise have a stationary impact on residential values? </w:t>
          </w:r>
          <w:r w:rsidRPr="00500AF8">
            <w:rPr>
              <w:rFonts w:ascii="Garamond" w:eastAsia="Times New Roman" w:hAnsi="Garamond"/>
              <w:i/>
              <w:iCs/>
            </w:rPr>
            <w:t>Journal of European Real Estate Research</w:t>
          </w:r>
          <w:r w:rsidRPr="00500AF8">
            <w:rPr>
              <w:rFonts w:ascii="Garamond" w:eastAsia="Times New Roman" w:hAnsi="Garamond"/>
            </w:rPr>
            <w:t xml:space="preserve">, </w:t>
          </w:r>
          <w:r w:rsidRPr="00500AF8">
            <w:rPr>
              <w:rFonts w:ascii="Garamond" w:eastAsia="Times New Roman" w:hAnsi="Garamond"/>
              <w:i/>
              <w:iCs/>
            </w:rPr>
            <w:t>2</w:t>
          </w:r>
          <w:r w:rsidRPr="00500AF8">
            <w:rPr>
              <w:rFonts w:ascii="Garamond" w:eastAsia="Times New Roman" w:hAnsi="Garamond"/>
            </w:rPr>
            <w:t>(3), 259–279. https://doi.org/10.1108/17539260910999992</w:t>
          </w:r>
        </w:p>
        <w:p w14:paraId="3716016C" w14:textId="77777777" w:rsidR="00BB07C8" w:rsidRPr="00500AF8" w:rsidRDefault="00BB07C8">
          <w:pPr>
            <w:autoSpaceDE w:val="0"/>
            <w:autoSpaceDN w:val="0"/>
            <w:ind w:hanging="480"/>
            <w:divId w:val="141698247"/>
            <w:rPr>
              <w:rFonts w:ascii="Garamond" w:eastAsia="Times New Roman" w:hAnsi="Garamond"/>
            </w:rPr>
          </w:pPr>
          <w:r w:rsidRPr="00500AF8">
            <w:rPr>
              <w:rFonts w:ascii="Garamond" w:eastAsia="Times New Roman" w:hAnsi="Garamond"/>
            </w:rPr>
            <w:t xml:space="preserve">Marmolejo-Duarte, C., &amp; Chen, A. (2022). The effect of energy performance ratings over residential prices or how an insufficient control of architectural-quality may render spurious conclusions. </w:t>
          </w:r>
          <w:r w:rsidRPr="00500AF8">
            <w:rPr>
              <w:rFonts w:ascii="Garamond" w:eastAsia="Times New Roman" w:hAnsi="Garamond"/>
              <w:i/>
              <w:iCs/>
            </w:rPr>
            <w:t>Cities</w:t>
          </w:r>
          <w:r w:rsidRPr="00500AF8">
            <w:rPr>
              <w:rFonts w:ascii="Garamond" w:eastAsia="Times New Roman" w:hAnsi="Garamond"/>
            </w:rPr>
            <w:t xml:space="preserve">, </w:t>
          </w:r>
          <w:r w:rsidRPr="00500AF8">
            <w:rPr>
              <w:rFonts w:ascii="Garamond" w:eastAsia="Times New Roman" w:hAnsi="Garamond"/>
              <w:i/>
              <w:iCs/>
            </w:rPr>
            <w:t>126</w:t>
          </w:r>
          <w:r w:rsidRPr="00500AF8">
            <w:rPr>
              <w:rFonts w:ascii="Garamond" w:eastAsia="Times New Roman" w:hAnsi="Garamond"/>
            </w:rPr>
            <w:t>, 103674. https://doi.org/10.1016/j.cities.2022.103674</w:t>
          </w:r>
        </w:p>
        <w:p w14:paraId="624165B2" w14:textId="77777777" w:rsidR="00BB07C8" w:rsidRPr="00500AF8" w:rsidRDefault="00BB07C8">
          <w:pPr>
            <w:autoSpaceDE w:val="0"/>
            <w:autoSpaceDN w:val="0"/>
            <w:ind w:hanging="480"/>
            <w:divId w:val="2016492849"/>
            <w:rPr>
              <w:rFonts w:ascii="Garamond" w:eastAsia="Times New Roman" w:hAnsi="Garamond"/>
            </w:rPr>
          </w:pPr>
          <w:r w:rsidRPr="00500AF8">
            <w:rPr>
              <w:rFonts w:ascii="Garamond" w:eastAsia="Times New Roman" w:hAnsi="Garamond"/>
            </w:rPr>
            <w:t xml:space="preserve">McGreal, S., Brown, L., &amp; Adair, A. (2010). List price and sale price variation across the housing market cycle. </w:t>
          </w:r>
          <w:r w:rsidRPr="00500AF8">
            <w:rPr>
              <w:rFonts w:ascii="Garamond" w:eastAsia="Times New Roman" w:hAnsi="Garamond"/>
              <w:i/>
              <w:iCs/>
            </w:rPr>
            <w:t>International Journal of Housing Markets and Analysis</w:t>
          </w:r>
          <w:r w:rsidRPr="00500AF8">
            <w:rPr>
              <w:rFonts w:ascii="Garamond" w:eastAsia="Times New Roman" w:hAnsi="Garamond"/>
            </w:rPr>
            <w:t xml:space="preserve">, </w:t>
          </w:r>
          <w:r w:rsidRPr="00500AF8">
            <w:rPr>
              <w:rFonts w:ascii="Garamond" w:eastAsia="Times New Roman" w:hAnsi="Garamond"/>
              <w:i/>
              <w:iCs/>
            </w:rPr>
            <w:t>3</w:t>
          </w:r>
          <w:r w:rsidRPr="00500AF8">
            <w:rPr>
              <w:rFonts w:ascii="Garamond" w:eastAsia="Times New Roman" w:hAnsi="Garamond"/>
            </w:rPr>
            <w:t>(2), 89–99. https://doi.org/10.1108/17538271011049731</w:t>
          </w:r>
        </w:p>
        <w:p w14:paraId="01E7593A" w14:textId="77777777" w:rsidR="00BB07C8" w:rsidRPr="00500AF8" w:rsidRDefault="00BB07C8">
          <w:pPr>
            <w:autoSpaceDE w:val="0"/>
            <w:autoSpaceDN w:val="0"/>
            <w:ind w:hanging="480"/>
            <w:divId w:val="534853761"/>
            <w:rPr>
              <w:rFonts w:ascii="Garamond" w:eastAsia="Times New Roman" w:hAnsi="Garamond"/>
            </w:rPr>
          </w:pPr>
          <w:r w:rsidRPr="00500AF8">
            <w:rPr>
              <w:rFonts w:ascii="Garamond" w:eastAsia="Times New Roman" w:hAnsi="Garamond"/>
            </w:rPr>
            <w:t xml:space="preserve">N. Gosling. (2022, August 11). </w:t>
          </w:r>
          <w:r w:rsidRPr="00500AF8">
            <w:rPr>
              <w:rFonts w:ascii="Garamond" w:eastAsia="Times New Roman" w:hAnsi="Garamond"/>
              <w:i/>
              <w:iCs/>
            </w:rPr>
            <w:t>Buyers want green homes. But the market and government need to catch up</w:t>
          </w:r>
          <w:r w:rsidRPr="00500AF8">
            <w:rPr>
              <w:rFonts w:ascii="Garamond" w:eastAsia="Times New Roman" w:hAnsi="Garamond"/>
            </w:rPr>
            <w:t>. Https://Www.Insidehousing.Co.Uk/Comment/Buyers-Want-Green-Homes-but-the-Market-and-Government-Need-to-Catch-up-76905.</w:t>
          </w:r>
        </w:p>
        <w:p w14:paraId="2356A757" w14:textId="77777777" w:rsidR="00BB07C8" w:rsidRPr="00500AF8" w:rsidRDefault="00BB07C8">
          <w:pPr>
            <w:autoSpaceDE w:val="0"/>
            <w:autoSpaceDN w:val="0"/>
            <w:ind w:hanging="480"/>
            <w:divId w:val="1238588099"/>
            <w:rPr>
              <w:rFonts w:ascii="Garamond" w:eastAsia="Times New Roman" w:hAnsi="Garamond"/>
            </w:rPr>
          </w:pPr>
          <w:r w:rsidRPr="00500AF8">
            <w:rPr>
              <w:rFonts w:ascii="Garamond" w:eastAsia="Times New Roman" w:hAnsi="Garamond"/>
            </w:rPr>
            <w:t xml:space="preserve">Oladunni, T., &amp; Sharma, S. (2016). Hedonic Housing Theory — A Machine Learning Investigation. </w:t>
          </w:r>
          <w:r w:rsidRPr="00500AF8">
            <w:rPr>
              <w:rFonts w:ascii="Garamond" w:eastAsia="Times New Roman" w:hAnsi="Garamond"/>
              <w:i/>
              <w:iCs/>
            </w:rPr>
            <w:t>2016 15th IEEE International Conference on Machine Learning and Applications (ICMLA)</w:t>
          </w:r>
          <w:r w:rsidRPr="00500AF8">
            <w:rPr>
              <w:rFonts w:ascii="Garamond" w:eastAsia="Times New Roman" w:hAnsi="Garamond"/>
            </w:rPr>
            <w:t>, 522–527. https://doi.org/10.1109/ICMLA.2016.0092</w:t>
          </w:r>
        </w:p>
        <w:p w14:paraId="4E5E80F6" w14:textId="77777777" w:rsidR="00BB07C8" w:rsidRPr="00500AF8" w:rsidRDefault="00BB07C8">
          <w:pPr>
            <w:autoSpaceDE w:val="0"/>
            <w:autoSpaceDN w:val="0"/>
            <w:ind w:hanging="480"/>
            <w:divId w:val="477692377"/>
            <w:rPr>
              <w:rFonts w:ascii="Garamond" w:eastAsia="Times New Roman" w:hAnsi="Garamond"/>
            </w:rPr>
          </w:pPr>
          <w:r w:rsidRPr="00500AF8">
            <w:rPr>
              <w:rFonts w:ascii="Garamond" w:eastAsia="Times New Roman" w:hAnsi="Garamond"/>
            </w:rPr>
            <w:t xml:space="preserve">OpenStreetMap contributers. (2023). </w:t>
          </w:r>
          <w:r w:rsidRPr="00500AF8">
            <w:rPr>
              <w:rFonts w:ascii="Garamond" w:eastAsia="Times New Roman" w:hAnsi="Garamond"/>
              <w:i/>
              <w:iCs/>
            </w:rPr>
            <w:t>Opensteetmap</w:t>
          </w:r>
          <w:r w:rsidRPr="00500AF8">
            <w:rPr>
              <w:rFonts w:ascii="Garamond" w:eastAsia="Times New Roman" w:hAnsi="Garamond"/>
            </w:rPr>
            <w:t>. Www.Openstreetmap.Org.</w:t>
          </w:r>
        </w:p>
        <w:p w14:paraId="1A862B5F" w14:textId="77777777" w:rsidR="00BB07C8" w:rsidRPr="00500AF8" w:rsidRDefault="00BB07C8">
          <w:pPr>
            <w:autoSpaceDE w:val="0"/>
            <w:autoSpaceDN w:val="0"/>
            <w:ind w:hanging="480"/>
            <w:divId w:val="1783917540"/>
            <w:rPr>
              <w:rFonts w:ascii="Garamond" w:eastAsia="Times New Roman" w:hAnsi="Garamond"/>
            </w:rPr>
          </w:pPr>
          <w:r w:rsidRPr="00500AF8">
            <w:rPr>
              <w:rFonts w:ascii="Garamond" w:eastAsia="Times New Roman" w:hAnsi="Garamond"/>
            </w:rPr>
            <w:t xml:space="preserve">Ossokina, I. V., &amp; Verweij, G. (2015). Urban traffic externalities: Quasi-experimental evidence from housing prices. </w:t>
          </w:r>
          <w:r w:rsidRPr="00500AF8">
            <w:rPr>
              <w:rFonts w:ascii="Garamond" w:eastAsia="Times New Roman" w:hAnsi="Garamond"/>
              <w:i/>
              <w:iCs/>
            </w:rPr>
            <w:t>Regional Science and Urban Economics</w:t>
          </w:r>
          <w:r w:rsidRPr="00500AF8">
            <w:rPr>
              <w:rFonts w:ascii="Garamond" w:eastAsia="Times New Roman" w:hAnsi="Garamond"/>
            </w:rPr>
            <w:t xml:space="preserve">, </w:t>
          </w:r>
          <w:r w:rsidRPr="00500AF8">
            <w:rPr>
              <w:rFonts w:ascii="Garamond" w:eastAsia="Times New Roman" w:hAnsi="Garamond"/>
              <w:i/>
              <w:iCs/>
            </w:rPr>
            <w:t>55</w:t>
          </w:r>
          <w:r w:rsidRPr="00500AF8">
            <w:rPr>
              <w:rFonts w:ascii="Garamond" w:eastAsia="Times New Roman" w:hAnsi="Garamond"/>
            </w:rPr>
            <w:t>, 1–13. https://doi.org/10.1016/j.regsciurbeco.2015.08.002</w:t>
          </w:r>
        </w:p>
        <w:p w14:paraId="283A925C" w14:textId="77777777" w:rsidR="00BB07C8" w:rsidRPr="00500AF8" w:rsidRDefault="00BB07C8">
          <w:pPr>
            <w:autoSpaceDE w:val="0"/>
            <w:autoSpaceDN w:val="0"/>
            <w:ind w:hanging="480"/>
            <w:divId w:val="815990903"/>
            <w:rPr>
              <w:rFonts w:ascii="Garamond" w:eastAsia="Times New Roman" w:hAnsi="Garamond"/>
            </w:rPr>
          </w:pPr>
          <w:r w:rsidRPr="00500AF8">
            <w:rPr>
              <w:rFonts w:ascii="Garamond" w:eastAsia="Times New Roman" w:hAnsi="Garamond"/>
            </w:rPr>
            <w:t xml:space="preserve">Overpass Turbo. (2023). </w:t>
          </w:r>
          <w:r w:rsidRPr="00500AF8">
            <w:rPr>
              <w:rFonts w:ascii="Garamond" w:eastAsia="Times New Roman" w:hAnsi="Garamond"/>
              <w:i/>
              <w:iCs/>
            </w:rPr>
            <w:t>overpass turbo</w:t>
          </w:r>
          <w:r w:rsidRPr="00500AF8">
            <w:rPr>
              <w:rFonts w:ascii="Garamond" w:eastAsia="Times New Roman" w:hAnsi="Garamond"/>
            </w:rPr>
            <w:t>. Https://Overpass-Turbo.Eu/.</w:t>
          </w:r>
        </w:p>
        <w:p w14:paraId="6A0DABC3" w14:textId="77777777" w:rsidR="00BB07C8" w:rsidRPr="00500AF8" w:rsidRDefault="00BB07C8">
          <w:pPr>
            <w:autoSpaceDE w:val="0"/>
            <w:autoSpaceDN w:val="0"/>
            <w:ind w:hanging="480"/>
            <w:divId w:val="1329020568"/>
            <w:rPr>
              <w:rFonts w:ascii="Garamond" w:eastAsia="Times New Roman" w:hAnsi="Garamond"/>
            </w:rPr>
          </w:pPr>
          <w:r w:rsidRPr="00500AF8">
            <w:rPr>
              <w:rFonts w:ascii="Garamond" w:eastAsia="Times New Roman" w:hAnsi="Garamond"/>
            </w:rPr>
            <w:t xml:space="preserve">Park, J., Lee, D., Park, C., Kim, H., Jung, T., &amp; Kim, S. (2017). Park Accessibility Impacts Housing Prices in Seoul. </w:t>
          </w:r>
          <w:r w:rsidRPr="00500AF8">
            <w:rPr>
              <w:rFonts w:ascii="Garamond" w:eastAsia="Times New Roman" w:hAnsi="Garamond"/>
              <w:i/>
              <w:iCs/>
            </w:rPr>
            <w:t>Sustainability</w:t>
          </w:r>
          <w:r w:rsidRPr="00500AF8">
            <w:rPr>
              <w:rFonts w:ascii="Garamond" w:eastAsia="Times New Roman" w:hAnsi="Garamond"/>
            </w:rPr>
            <w:t xml:space="preserve">, </w:t>
          </w:r>
          <w:r w:rsidRPr="00500AF8">
            <w:rPr>
              <w:rFonts w:ascii="Garamond" w:eastAsia="Times New Roman" w:hAnsi="Garamond"/>
              <w:i/>
              <w:iCs/>
            </w:rPr>
            <w:t>9</w:t>
          </w:r>
          <w:r w:rsidRPr="00500AF8">
            <w:rPr>
              <w:rFonts w:ascii="Garamond" w:eastAsia="Times New Roman" w:hAnsi="Garamond"/>
            </w:rPr>
            <w:t>(2), 185. https://doi.org/10.3390/su9020185</w:t>
          </w:r>
        </w:p>
        <w:p w14:paraId="2983379A" w14:textId="77777777" w:rsidR="00BB07C8" w:rsidRPr="00500AF8" w:rsidRDefault="00BB07C8">
          <w:pPr>
            <w:autoSpaceDE w:val="0"/>
            <w:autoSpaceDN w:val="0"/>
            <w:ind w:hanging="480"/>
            <w:divId w:val="1748110016"/>
            <w:rPr>
              <w:rFonts w:ascii="Garamond" w:eastAsia="Times New Roman" w:hAnsi="Garamond"/>
            </w:rPr>
          </w:pPr>
          <w:r w:rsidRPr="00500AF8">
            <w:rPr>
              <w:rFonts w:ascii="Garamond" w:eastAsia="Times New Roman" w:hAnsi="Garamond"/>
            </w:rPr>
            <w:t xml:space="preserve">Ramsey, J. B. (1969). Tests for Specification Errors in Classical Linear Least-Squares Regression Analysis. </w:t>
          </w:r>
          <w:r w:rsidRPr="00500AF8">
            <w:rPr>
              <w:rFonts w:ascii="Garamond" w:eastAsia="Times New Roman" w:hAnsi="Garamond"/>
              <w:i/>
              <w:iCs/>
            </w:rPr>
            <w:t>Journal of the Royal Statistical Society: Series B (Methodological)</w:t>
          </w:r>
          <w:r w:rsidRPr="00500AF8">
            <w:rPr>
              <w:rFonts w:ascii="Garamond" w:eastAsia="Times New Roman" w:hAnsi="Garamond"/>
            </w:rPr>
            <w:t xml:space="preserve">, </w:t>
          </w:r>
          <w:r w:rsidRPr="00500AF8">
            <w:rPr>
              <w:rFonts w:ascii="Garamond" w:eastAsia="Times New Roman" w:hAnsi="Garamond"/>
              <w:i/>
              <w:iCs/>
            </w:rPr>
            <w:t>31</w:t>
          </w:r>
          <w:r w:rsidRPr="00500AF8">
            <w:rPr>
              <w:rFonts w:ascii="Garamond" w:eastAsia="Times New Roman" w:hAnsi="Garamond"/>
            </w:rPr>
            <w:t>(2), 350–371. https://doi.org/10.1111/j.2517-6161.1969.tb00796.x</w:t>
          </w:r>
        </w:p>
        <w:p w14:paraId="29F8C7AB" w14:textId="77777777" w:rsidR="00BB07C8" w:rsidRPr="00500AF8" w:rsidRDefault="00BB07C8">
          <w:pPr>
            <w:autoSpaceDE w:val="0"/>
            <w:autoSpaceDN w:val="0"/>
            <w:ind w:hanging="480"/>
            <w:divId w:val="2138452028"/>
            <w:rPr>
              <w:rFonts w:ascii="Garamond" w:eastAsia="Times New Roman" w:hAnsi="Garamond"/>
            </w:rPr>
          </w:pPr>
          <w:r w:rsidRPr="00500AF8">
            <w:rPr>
              <w:rFonts w:ascii="Garamond" w:eastAsia="Times New Roman" w:hAnsi="Garamond"/>
            </w:rPr>
            <w:t xml:space="preserve">Rosen, S. (1974). Hedonic Prices and Implicit Markets: Product Differentiation in Pure Competition. </w:t>
          </w:r>
          <w:r w:rsidRPr="00500AF8">
            <w:rPr>
              <w:rFonts w:ascii="Garamond" w:eastAsia="Times New Roman" w:hAnsi="Garamond"/>
              <w:i/>
              <w:iCs/>
            </w:rPr>
            <w:t>Journal of Political Economy</w:t>
          </w:r>
          <w:r w:rsidRPr="00500AF8">
            <w:rPr>
              <w:rFonts w:ascii="Garamond" w:eastAsia="Times New Roman" w:hAnsi="Garamond"/>
            </w:rPr>
            <w:t xml:space="preserve">, </w:t>
          </w:r>
          <w:r w:rsidRPr="00500AF8">
            <w:rPr>
              <w:rFonts w:ascii="Garamond" w:eastAsia="Times New Roman" w:hAnsi="Garamond"/>
              <w:i/>
              <w:iCs/>
            </w:rPr>
            <w:t>82</w:t>
          </w:r>
          <w:r w:rsidRPr="00500AF8">
            <w:rPr>
              <w:rFonts w:ascii="Garamond" w:eastAsia="Times New Roman" w:hAnsi="Garamond"/>
            </w:rPr>
            <w:t>(1), 34–55. https://doi.org/10.1086/260169</w:t>
          </w:r>
        </w:p>
        <w:p w14:paraId="4810B1DA" w14:textId="77777777" w:rsidR="00BB07C8" w:rsidRPr="00500AF8" w:rsidRDefault="00BB07C8">
          <w:pPr>
            <w:autoSpaceDE w:val="0"/>
            <w:autoSpaceDN w:val="0"/>
            <w:ind w:hanging="480"/>
            <w:divId w:val="1932397133"/>
            <w:rPr>
              <w:rFonts w:ascii="Garamond" w:eastAsia="Times New Roman" w:hAnsi="Garamond"/>
            </w:rPr>
          </w:pPr>
          <w:r w:rsidRPr="00500AF8">
            <w:rPr>
              <w:rFonts w:ascii="Garamond" w:eastAsia="Times New Roman" w:hAnsi="Garamond"/>
            </w:rPr>
            <w:lastRenderedPageBreak/>
            <w:t xml:space="preserve">Scikit Learn. (2023). </w:t>
          </w:r>
          <w:r w:rsidRPr="00500AF8">
            <w:rPr>
              <w:rFonts w:ascii="Garamond" w:eastAsia="Times New Roman" w:hAnsi="Garamond"/>
              <w:i/>
              <w:iCs/>
            </w:rPr>
            <w:t>Support Vector Machines</w:t>
          </w:r>
          <w:r w:rsidRPr="00500AF8">
            <w:rPr>
              <w:rFonts w:ascii="Garamond" w:eastAsia="Times New Roman" w:hAnsi="Garamond"/>
            </w:rPr>
            <w:t>. Https://Scikit-Learn.Org/Stable/Modules/Svm.Html.</w:t>
          </w:r>
        </w:p>
        <w:p w14:paraId="4383E404" w14:textId="77777777" w:rsidR="00BB07C8" w:rsidRPr="00500AF8" w:rsidRDefault="00BB07C8">
          <w:pPr>
            <w:autoSpaceDE w:val="0"/>
            <w:autoSpaceDN w:val="0"/>
            <w:ind w:hanging="480"/>
            <w:divId w:val="818495072"/>
            <w:rPr>
              <w:rFonts w:ascii="Garamond" w:eastAsia="Times New Roman" w:hAnsi="Garamond"/>
            </w:rPr>
          </w:pPr>
          <w:r w:rsidRPr="00500AF8">
            <w:rPr>
              <w:rFonts w:ascii="Garamond" w:eastAsia="Times New Roman" w:hAnsi="Garamond"/>
            </w:rPr>
            <w:t xml:space="preserve">Taltavull de La Paz, P., Perez-Sanchez, V., Mora-Garcia, R.-T., &amp; Perez-Sanchez, J.-C. (2019). Green Premium Evidence from Climatic Areas: A Case in Southern Europe, Alicante (Spain). </w:t>
          </w:r>
          <w:r w:rsidRPr="00500AF8">
            <w:rPr>
              <w:rFonts w:ascii="Garamond" w:eastAsia="Times New Roman" w:hAnsi="Garamond"/>
              <w:i/>
              <w:iCs/>
            </w:rPr>
            <w:t>Sustainability</w:t>
          </w:r>
          <w:r w:rsidRPr="00500AF8">
            <w:rPr>
              <w:rFonts w:ascii="Garamond" w:eastAsia="Times New Roman" w:hAnsi="Garamond"/>
            </w:rPr>
            <w:t xml:space="preserve">, </w:t>
          </w:r>
          <w:r w:rsidRPr="00500AF8">
            <w:rPr>
              <w:rFonts w:ascii="Garamond" w:eastAsia="Times New Roman" w:hAnsi="Garamond"/>
              <w:i/>
              <w:iCs/>
            </w:rPr>
            <w:t>11</w:t>
          </w:r>
          <w:r w:rsidRPr="00500AF8">
            <w:rPr>
              <w:rFonts w:ascii="Garamond" w:eastAsia="Times New Roman" w:hAnsi="Garamond"/>
            </w:rPr>
            <w:t>(3), 686. https://doi.org/10.3390/su11030686</w:t>
          </w:r>
        </w:p>
        <w:p w14:paraId="35CF55E7" w14:textId="77777777" w:rsidR="00BB07C8" w:rsidRPr="00500AF8" w:rsidRDefault="00BB07C8">
          <w:pPr>
            <w:autoSpaceDE w:val="0"/>
            <w:autoSpaceDN w:val="0"/>
            <w:ind w:hanging="480"/>
            <w:divId w:val="252934814"/>
            <w:rPr>
              <w:rFonts w:ascii="Garamond" w:eastAsia="Times New Roman" w:hAnsi="Garamond"/>
            </w:rPr>
          </w:pPr>
          <w:r w:rsidRPr="00500AF8">
            <w:rPr>
              <w:rFonts w:ascii="Garamond" w:eastAsia="Times New Roman" w:hAnsi="Garamond"/>
            </w:rPr>
            <w:t xml:space="preserve">The European Parliament, &amp; The Council of the European Union. (2002). </w:t>
          </w:r>
          <w:r w:rsidRPr="00500AF8">
            <w:rPr>
              <w:rFonts w:ascii="Garamond" w:eastAsia="Times New Roman" w:hAnsi="Garamond"/>
              <w:i/>
              <w:iCs/>
            </w:rPr>
            <w:t>Directive 2002/91/EC of the European Parliament and of the Council of 16 December 2002 on the energy performance of buildings</w:t>
          </w:r>
          <w:r w:rsidRPr="00500AF8">
            <w:rPr>
              <w:rFonts w:ascii="Garamond" w:eastAsia="Times New Roman" w:hAnsi="Garamond"/>
            </w:rPr>
            <w:t>.</w:t>
          </w:r>
        </w:p>
        <w:p w14:paraId="6E1F60B2" w14:textId="77777777" w:rsidR="00BB07C8" w:rsidRPr="00500AF8" w:rsidRDefault="00BB07C8">
          <w:pPr>
            <w:autoSpaceDE w:val="0"/>
            <w:autoSpaceDN w:val="0"/>
            <w:ind w:hanging="480"/>
            <w:divId w:val="435714742"/>
            <w:rPr>
              <w:rFonts w:ascii="Garamond" w:eastAsia="Times New Roman" w:hAnsi="Garamond"/>
            </w:rPr>
          </w:pPr>
          <w:r w:rsidRPr="00500AF8">
            <w:rPr>
              <w:rFonts w:ascii="Garamond" w:eastAsia="Times New Roman" w:hAnsi="Garamond"/>
            </w:rPr>
            <w:t xml:space="preserve">Tillema, T., Hamersma, M., Sussman, J. M., &amp; Arts, J. (2012). Extending the Scope of Highway Planning: Accessibility, Negative Externalities and the Residential Context. </w:t>
          </w:r>
          <w:r w:rsidRPr="00500AF8">
            <w:rPr>
              <w:rFonts w:ascii="Garamond" w:eastAsia="Times New Roman" w:hAnsi="Garamond"/>
              <w:i/>
              <w:iCs/>
            </w:rPr>
            <w:t>Transport Reviews</w:t>
          </w:r>
          <w:r w:rsidRPr="00500AF8">
            <w:rPr>
              <w:rFonts w:ascii="Garamond" w:eastAsia="Times New Roman" w:hAnsi="Garamond"/>
            </w:rPr>
            <w:t xml:space="preserve">, </w:t>
          </w:r>
          <w:r w:rsidRPr="00500AF8">
            <w:rPr>
              <w:rFonts w:ascii="Garamond" w:eastAsia="Times New Roman" w:hAnsi="Garamond"/>
              <w:i/>
              <w:iCs/>
            </w:rPr>
            <w:t>32</w:t>
          </w:r>
          <w:r w:rsidRPr="00500AF8">
            <w:rPr>
              <w:rFonts w:ascii="Garamond" w:eastAsia="Times New Roman" w:hAnsi="Garamond"/>
            </w:rPr>
            <w:t>(6), 745–759. https://doi.org/10.1080/01441647.2012.724726</w:t>
          </w:r>
        </w:p>
        <w:p w14:paraId="44CD8E71" w14:textId="77777777" w:rsidR="00BB07C8" w:rsidRPr="00500AF8" w:rsidRDefault="00BB07C8">
          <w:pPr>
            <w:autoSpaceDE w:val="0"/>
            <w:autoSpaceDN w:val="0"/>
            <w:ind w:hanging="480"/>
            <w:divId w:val="1145045497"/>
            <w:rPr>
              <w:rFonts w:ascii="Garamond" w:eastAsia="Times New Roman" w:hAnsi="Garamond"/>
            </w:rPr>
          </w:pPr>
          <w:r w:rsidRPr="00500AF8">
            <w:rPr>
              <w:rFonts w:ascii="Garamond" w:eastAsia="Times New Roman" w:hAnsi="Garamond"/>
            </w:rPr>
            <w:t xml:space="preserve">Triguero-Mas, M., Dadvand, P., Cirach, M., Martínez, D., Medina, A., Mompart, A., Basagaña, X., Gražulevičienė, R., &amp; Nieuwenhuijsen, M. J. (2015). Natural outdoor environments and mental and physical health: Relationships and mechanisms. </w:t>
          </w:r>
          <w:r w:rsidRPr="00500AF8">
            <w:rPr>
              <w:rFonts w:ascii="Garamond" w:eastAsia="Times New Roman" w:hAnsi="Garamond"/>
              <w:i/>
              <w:iCs/>
            </w:rPr>
            <w:t>Environment International</w:t>
          </w:r>
          <w:r w:rsidRPr="00500AF8">
            <w:rPr>
              <w:rFonts w:ascii="Garamond" w:eastAsia="Times New Roman" w:hAnsi="Garamond"/>
            </w:rPr>
            <w:t xml:space="preserve">, </w:t>
          </w:r>
          <w:r w:rsidRPr="00500AF8">
            <w:rPr>
              <w:rFonts w:ascii="Garamond" w:eastAsia="Times New Roman" w:hAnsi="Garamond"/>
              <w:i/>
              <w:iCs/>
            </w:rPr>
            <w:t>77</w:t>
          </w:r>
          <w:r w:rsidRPr="00500AF8">
            <w:rPr>
              <w:rFonts w:ascii="Garamond" w:eastAsia="Times New Roman" w:hAnsi="Garamond"/>
            </w:rPr>
            <w:t>, 35–41. https://doi.org/10.1016/j.envint.2015.01.012</w:t>
          </w:r>
        </w:p>
        <w:p w14:paraId="1CDE4F9B" w14:textId="77777777" w:rsidR="00BB07C8" w:rsidRPr="00500AF8" w:rsidRDefault="00BB07C8">
          <w:pPr>
            <w:autoSpaceDE w:val="0"/>
            <w:autoSpaceDN w:val="0"/>
            <w:ind w:hanging="480"/>
            <w:divId w:val="1033654509"/>
            <w:rPr>
              <w:rFonts w:ascii="Garamond" w:eastAsia="Times New Roman" w:hAnsi="Garamond"/>
            </w:rPr>
          </w:pPr>
          <w:r w:rsidRPr="00500AF8">
            <w:rPr>
              <w:rFonts w:ascii="Garamond" w:eastAsia="Times New Roman" w:hAnsi="Garamond"/>
            </w:rPr>
            <w:t xml:space="preserve">United Nations. (2023). </w:t>
          </w:r>
          <w:r w:rsidRPr="00500AF8">
            <w:rPr>
              <w:rFonts w:ascii="Garamond" w:eastAsia="Times New Roman" w:hAnsi="Garamond"/>
              <w:i/>
              <w:iCs/>
            </w:rPr>
            <w:t>The 17 Goals</w:t>
          </w:r>
          <w:r w:rsidRPr="00500AF8">
            <w:rPr>
              <w:rFonts w:ascii="Garamond" w:eastAsia="Times New Roman" w:hAnsi="Garamond"/>
            </w:rPr>
            <w:t>. Https://Sdgs.Un.Org/Goals.</w:t>
          </w:r>
        </w:p>
        <w:p w14:paraId="17A0BCE3" w14:textId="77777777" w:rsidR="00BB07C8" w:rsidRPr="00500AF8" w:rsidRDefault="00BB07C8">
          <w:pPr>
            <w:autoSpaceDE w:val="0"/>
            <w:autoSpaceDN w:val="0"/>
            <w:ind w:hanging="480"/>
            <w:divId w:val="646932804"/>
            <w:rPr>
              <w:rFonts w:ascii="Garamond" w:eastAsia="Times New Roman" w:hAnsi="Garamond"/>
            </w:rPr>
          </w:pPr>
          <w:r w:rsidRPr="00500AF8">
            <w:rPr>
              <w:rFonts w:ascii="Garamond" w:eastAsia="Times New Roman" w:hAnsi="Garamond"/>
            </w:rPr>
            <w:t xml:space="preserve">Vidal Yañez, D., Pereira Barboza, E., Cirach, M., Daher, C., Nieuwenhuijsen, M., &amp; Mueller, N. (2023). An urban green space intervention with benefits for mental health: A health impact assessment of the Barcelona “Eixos Verds” Plan. </w:t>
          </w:r>
          <w:r w:rsidRPr="00500AF8">
            <w:rPr>
              <w:rFonts w:ascii="Garamond" w:eastAsia="Times New Roman" w:hAnsi="Garamond"/>
              <w:i/>
              <w:iCs/>
            </w:rPr>
            <w:t>Environment International</w:t>
          </w:r>
          <w:r w:rsidRPr="00500AF8">
            <w:rPr>
              <w:rFonts w:ascii="Garamond" w:eastAsia="Times New Roman" w:hAnsi="Garamond"/>
            </w:rPr>
            <w:t>, 107880. https://doi.org/10.1016/j.envint.2023.107880</w:t>
          </w:r>
        </w:p>
        <w:p w14:paraId="0C7B0033" w14:textId="77777777" w:rsidR="00BB07C8" w:rsidRPr="00500AF8" w:rsidRDefault="00BB07C8">
          <w:pPr>
            <w:autoSpaceDE w:val="0"/>
            <w:autoSpaceDN w:val="0"/>
            <w:ind w:hanging="480"/>
            <w:divId w:val="2055612873"/>
            <w:rPr>
              <w:rFonts w:ascii="Garamond" w:eastAsia="Times New Roman" w:hAnsi="Garamond"/>
            </w:rPr>
          </w:pPr>
          <w:r w:rsidRPr="00500AF8">
            <w:rPr>
              <w:rFonts w:ascii="Garamond" w:eastAsia="Times New Roman" w:hAnsi="Garamond"/>
            </w:rPr>
            <w:t xml:space="preserve">World Green Building Council. (2022, March 17). </w:t>
          </w:r>
          <w:r w:rsidRPr="00500AF8">
            <w:rPr>
              <w:rFonts w:ascii="Garamond" w:eastAsia="Times New Roman" w:hAnsi="Garamond"/>
              <w:i/>
              <w:iCs/>
            </w:rPr>
            <w:t>What are green mortgages &amp; how will they revolutionise home energy efficiency?</w:t>
          </w:r>
          <w:r w:rsidRPr="00500AF8">
            <w:rPr>
              <w:rFonts w:ascii="Garamond" w:eastAsia="Times New Roman" w:hAnsi="Garamond"/>
            </w:rPr>
            <w:t xml:space="preserve"> Https://Worldgbc.Org/Article/What-Are-Green-Mortgages-How-Will-They-Revolutionise-Home-Energy-Efficiency/.</w:t>
          </w:r>
        </w:p>
        <w:p w14:paraId="65C34CB0" w14:textId="77777777" w:rsidR="00BB07C8" w:rsidRPr="00500AF8" w:rsidRDefault="00BB07C8">
          <w:pPr>
            <w:autoSpaceDE w:val="0"/>
            <w:autoSpaceDN w:val="0"/>
            <w:ind w:hanging="480"/>
            <w:divId w:val="422459178"/>
            <w:rPr>
              <w:rFonts w:ascii="Garamond" w:eastAsia="Times New Roman" w:hAnsi="Garamond"/>
            </w:rPr>
          </w:pPr>
          <w:r w:rsidRPr="00500AF8">
            <w:rPr>
              <w:rFonts w:ascii="Garamond" w:eastAsia="Times New Roman" w:hAnsi="Garamond"/>
            </w:rPr>
            <w:t xml:space="preserve">Zhang, X., Liu, X., Hang, J., Yao, D., &amp; Shi, G. (2016). Do Urban Rail Transit Facilities Affect Housing Prices? Evidence from China. </w:t>
          </w:r>
          <w:r w:rsidRPr="00500AF8">
            <w:rPr>
              <w:rFonts w:ascii="Garamond" w:eastAsia="Times New Roman" w:hAnsi="Garamond"/>
              <w:i/>
              <w:iCs/>
            </w:rPr>
            <w:t>Sustainability</w:t>
          </w:r>
          <w:r w:rsidRPr="00500AF8">
            <w:rPr>
              <w:rFonts w:ascii="Garamond" w:eastAsia="Times New Roman" w:hAnsi="Garamond"/>
            </w:rPr>
            <w:t xml:space="preserve">, </w:t>
          </w:r>
          <w:r w:rsidRPr="00500AF8">
            <w:rPr>
              <w:rFonts w:ascii="Garamond" w:eastAsia="Times New Roman" w:hAnsi="Garamond"/>
              <w:i/>
              <w:iCs/>
            </w:rPr>
            <w:t>8</w:t>
          </w:r>
          <w:r w:rsidRPr="00500AF8">
            <w:rPr>
              <w:rFonts w:ascii="Garamond" w:eastAsia="Times New Roman" w:hAnsi="Garamond"/>
            </w:rPr>
            <w:t>(4), 380. https://doi.org/10.3390/su8040380</w:t>
          </w:r>
        </w:p>
        <w:p w14:paraId="1D11FEF2" w14:textId="1061E391" w:rsidR="00270EE0" w:rsidRPr="00500AF8" w:rsidRDefault="00BB07C8" w:rsidP="00F42B1F">
          <w:pPr>
            <w:rPr>
              <w:rFonts w:ascii="Garamond" w:hAnsi="Garamond" w:cs="Arial"/>
              <w:b/>
              <w:bCs/>
            </w:rPr>
          </w:pPr>
          <w:r w:rsidRPr="00500AF8">
            <w:rPr>
              <w:rFonts w:ascii="Garamond" w:eastAsia="Times New Roman" w:hAnsi="Garamond"/>
            </w:rPr>
            <w:t> </w:t>
          </w:r>
        </w:p>
      </w:sdtContent>
    </w:sdt>
    <w:p w14:paraId="3FB9BF95" w14:textId="53F78188" w:rsidR="000966EA" w:rsidRPr="00273870" w:rsidRDefault="000966EA" w:rsidP="00F42B1F">
      <w:pPr>
        <w:rPr>
          <w:rFonts w:ascii="Arial" w:hAnsi="Arial" w:cs="Arial"/>
          <w:b/>
          <w:bCs/>
        </w:rPr>
      </w:pPr>
    </w:p>
    <w:p w14:paraId="59312668" w14:textId="4D9B421E" w:rsidR="000966EA" w:rsidRPr="00273870" w:rsidRDefault="000966EA" w:rsidP="00F42B1F">
      <w:pPr>
        <w:rPr>
          <w:rFonts w:ascii="Arial" w:hAnsi="Arial" w:cs="Arial"/>
          <w:b/>
          <w:bCs/>
        </w:rPr>
      </w:pPr>
    </w:p>
    <w:p w14:paraId="584446AC" w14:textId="4E582327" w:rsidR="000966EA" w:rsidRPr="00273870" w:rsidRDefault="000966EA" w:rsidP="00F42B1F">
      <w:pPr>
        <w:rPr>
          <w:rFonts w:ascii="Arial" w:hAnsi="Arial" w:cs="Arial"/>
          <w:b/>
          <w:bCs/>
          <w:sz w:val="18"/>
          <w:szCs w:val="18"/>
        </w:rPr>
      </w:pPr>
    </w:p>
    <w:p w14:paraId="264973E0" w14:textId="6AEF10A5" w:rsidR="000966EA" w:rsidRPr="00273870" w:rsidRDefault="000966EA" w:rsidP="00F42B1F">
      <w:pPr>
        <w:rPr>
          <w:rFonts w:ascii="Arial" w:hAnsi="Arial" w:cs="Arial"/>
          <w:b/>
          <w:bCs/>
          <w:sz w:val="18"/>
          <w:szCs w:val="18"/>
        </w:rPr>
      </w:pPr>
    </w:p>
    <w:p w14:paraId="705E7396" w14:textId="72854630" w:rsidR="000966EA" w:rsidRPr="00273870" w:rsidRDefault="000966EA" w:rsidP="00F42B1F">
      <w:pPr>
        <w:rPr>
          <w:rFonts w:ascii="Arial" w:hAnsi="Arial" w:cs="Arial"/>
          <w:b/>
          <w:bCs/>
          <w:sz w:val="18"/>
          <w:szCs w:val="18"/>
        </w:rPr>
      </w:pPr>
    </w:p>
    <w:p w14:paraId="7DE293A6" w14:textId="78473D04" w:rsidR="000966EA" w:rsidRPr="00273870" w:rsidRDefault="000966EA" w:rsidP="00F42B1F">
      <w:pPr>
        <w:rPr>
          <w:rFonts w:ascii="Arial" w:hAnsi="Arial" w:cs="Arial"/>
          <w:b/>
          <w:bCs/>
          <w:sz w:val="18"/>
          <w:szCs w:val="18"/>
        </w:rPr>
      </w:pPr>
    </w:p>
    <w:p w14:paraId="5FFCAA14" w14:textId="7B15A332" w:rsidR="000966EA" w:rsidRPr="00273870" w:rsidRDefault="000966EA" w:rsidP="00F42B1F">
      <w:pPr>
        <w:rPr>
          <w:rFonts w:ascii="Arial" w:hAnsi="Arial" w:cs="Arial"/>
          <w:b/>
          <w:bCs/>
          <w:sz w:val="18"/>
          <w:szCs w:val="18"/>
        </w:rPr>
      </w:pPr>
    </w:p>
    <w:p w14:paraId="08229E84" w14:textId="3327F06A" w:rsidR="000966EA" w:rsidRPr="00273870" w:rsidRDefault="000966EA" w:rsidP="00F42B1F">
      <w:pPr>
        <w:rPr>
          <w:rFonts w:ascii="Arial" w:hAnsi="Arial" w:cs="Arial"/>
          <w:b/>
          <w:bCs/>
          <w:sz w:val="18"/>
          <w:szCs w:val="18"/>
        </w:rPr>
      </w:pPr>
    </w:p>
    <w:p w14:paraId="1E3EF0C5" w14:textId="6FA77C5F" w:rsidR="000966EA" w:rsidRPr="00273870" w:rsidRDefault="000966EA" w:rsidP="00F42B1F">
      <w:pPr>
        <w:rPr>
          <w:rFonts w:ascii="Arial" w:hAnsi="Arial" w:cs="Arial"/>
          <w:b/>
          <w:bCs/>
          <w:sz w:val="18"/>
          <w:szCs w:val="18"/>
        </w:rPr>
      </w:pPr>
    </w:p>
    <w:p w14:paraId="075B3B4E" w14:textId="51FEDD4D" w:rsidR="000966EA" w:rsidRPr="00273870" w:rsidRDefault="000966EA" w:rsidP="00F42B1F">
      <w:pPr>
        <w:rPr>
          <w:rFonts w:ascii="Arial" w:hAnsi="Arial" w:cs="Arial"/>
          <w:b/>
          <w:bCs/>
          <w:sz w:val="18"/>
          <w:szCs w:val="18"/>
        </w:rPr>
      </w:pPr>
    </w:p>
    <w:p w14:paraId="7192F90B" w14:textId="77777777" w:rsidR="005372EA" w:rsidRDefault="005372EA" w:rsidP="00312AF0">
      <w:pPr>
        <w:pStyle w:val="Heading1"/>
        <w:rPr>
          <w:rFonts w:ascii="Garamond" w:hAnsi="Garamond"/>
          <w:sz w:val="32"/>
          <w:szCs w:val="32"/>
        </w:rPr>
      </w:pPr>
      <w:bookmarkStart w:id="38" w:name="_Toc138665587"/>
    </w:p>
    <w:p w14:paraId="1D2A8F3F" w14:textId="4908CC50" w:rsidR="00312AF0" w:rsidRPr="00273870" w:rsidRDefault="00312AF0" w:rsidP="00312AF0">
      <w:pPr>
        <w:pStyle w:val="Heading1"/>
        <w:rPr>
          <w:rFonts w:ascii="Garamond" w:hAnsi="Garamond"/>
          <w:sz w:val="32"/>
          <w:szCs w:val="32"/>
        </w:rPr>
      </w:pPr>
      <w:r w:rsidRPr="00273870">
        <w:rPr>
          <w:rFonts w:ascii="Garamond" w:hAnsi="Garamond"/>
          <w:sz w:val="32"/>
          <w:szCs w:val="32"/>
        </w:rPr>
        <w:lastRenderedPageBreak/>
        <w:t>Section 8: Appendix</w:t>
      </w:r>
      <w:bookmarkEnd w:id="38"/>
    </w:p>
    <w:tbl>
      <w:tblPr>
        <w:tblStyle w:val="TableGrid"/>
        <w:tblW w:w="10057" w:type="dxa"/>
        <w:tblLayout w:type="fixed"/>
        <w:tblLook w:val="04A0" w:firstRow="1" w:lastRow="0" w:firstColumn="1" w:lastColumn="0" w:noHBand="0" w:noVBand="1"/>
      </w:tblPr>
      <w:tblGrid>
        <w:gridCol w:w="2182"/>
        <w:gridCol w:w="780"/>
        <w:gridCol w:w="824"/>
        <w:gridCol w:w="975"/>
        <w:gridCol w:w="691"/>
        <w:gridCol w:w="864"/>
        <w:gridCol w:w="770"/>
        <w:gridCol w:w="763"/>
        <w:gridCol w:w="763"/>
        <w:gridCol w:w="694"/>
        <w:gridCol w:w="751"/>
      </w:tblGrid>
      <w:tr w:rsidR="00273870" w:rsidRPr="00273870" w14:paraId="3F051640" w14:textId="77777777" w:rsidTr="003C732C">
        <w:trPr>
          <w:trHeight w:val="197"/>
        </w:trPr>
        <w:tc>
          <w:tcPr>
            <w:tcW w:w="10057" w:type="dxa"/>
            <w:gridSpan w:val="11"/>
            <w:tcBorders>
              <w:top w:val="nil"/>
              <w:left w:val="nil"/>
              <w:bottom w:val="single" w:sz="4" w:space="0" w:color="auto"/>
              <w:right w:val="nil"/>
            </w:tcBorders>
            <w:hideMark/>
          </w:tcPr>
          <w:p w14:paraId="04C61AF7" w14:textId="4F553086" w:rsidR="00312AF0" w:rsidRPr="00273870" w:rsidRDefault="00312AF0" w:rsidP="009A6BC2">
            <w:pPr>
              <w:rPr>
                <w:rFonts w:ascii="Garamond" w:hAnsi="Garamond" w:cs="Times New Roman"/>
                <w:b/>
                <w:bCs/>
                <w:sz w:val="21"/>
                <w:szCs w:val="21"/>
              </w:rPr>
            </w:pPr>
            <w:r w:rsidRPr="00273870">
              <w:rPr>
                <w:rFonts w:ascii="Garamond" w:eastAsia="Times New Roman" w:hAnsi="Garamond" w:cs="Times New Roman"/>
                <w:b/>
                <w:bCs/>
                <w:sz w:val="21"/>
                <w:szCs w:val="21"/>
              </w:rPr>
              <w:t>Table 3:</w:t>
            </w:r>
            <w:r w:rsidRPr="00273870">
              <w:rPr>
                <w:rFonts w:ascii="Garamond" w:eastAsia="Times New Roman" w:hAnsi="Garamond" w:cs="Times New Roman"/>
                <w:sz w:val="21"/>
                <w:szCs w:val="21"/>
              </w:rPr>
              <w:t xml:space="preserve"> Summary Statistics of the Continuous Housing-Specific Variables for the sample that ex</w:t>
            </w:r>
            <w:r w:rsidR="00597C27">
              <w:rPr>
                <w:rFonts w:ascii="Garamond" w:eastAsia="Times New Roman" w:hAnsi="Garamond" w:cs="Times New Roman"/>
                <w:sz w:val="21"/>
                <w:szCs w:val="21"/>
              </w:rPr>
              <w:t>cluding</w:t>
            </w:r>
            <w:r w:rsidRPr="00273870">
              <w:rPr>
                <w:rFonts w:ascii="Garamond" w:eastAsia="Times New Roman" w:hAnsi="Garamond" w:cs="Times New Roman"/>
                <w:sz w:val="21"/>
                <w:szCs w:val="21"/>
              </w:rPr>
              <w:t xml:space="preserve"> observations with missing energy label data.</w:t>
            </w:r>
          </w:p>
        </w:tc>
      </w:tr>
      <w:tr w:rsidR="00273870" w:rsidRPr="00273870" w14:paraId="54233B30" w14:textId="77777777" w:rsidTr="003C732C">
        <w:trPr>
          <w:trHeight w:val="175"/>
        </w:trPr>
        <w:tc>
          <w:tcPr>
            <w:tcW w:w="2182" w:type="dxa"/>
            <w:tcBorders>
              <w:top w:val="single" w:sz="4" w:space="0" w:color="auto"/>
              <w:left w:val="nil"/>
              <w:bottom w:val="single" w:sz="4" w:space="0" w:color="auto"/>
              <w:right w:val="single" w:sz="4" w:space="0" w:color="auto"/>
            </w:tcBorders>
          </w:tcPr>
          <w:p w14:paraId="413368A5" w14:textId="77777777" w:rsidR="00312AF0" w:rsidRPr="00273870" w:rsidRDefault="00312AF0" w:rsidP="009A6BC2">
            <w:pPr>
              <w:rPr>
                <w:rFonts w:ascii="Garamond" w:hAnsi="Garamond" w:cs="Times New Roman"/>
                <w:sz w:val="20"/>
                <w:szCs w:val="20"/>
              </w:rPr>
            </w:pPr>
          </w:p>
        </w:tc>
        <w:tc>
          <w:tcPr>
            <w:tcW w:w="780" w:type="dxa"/>
            <w:tcBorders>
              <w:top w:val="single" w:sz="4" w:space="0" w:color="auto"/>
              <w:left w:val="single" w:sz="4" w:space="0" w:color="auto"/>
              <w:bottom w:val="single" w:sz="4" w:space="0" w:color="auto"/>
              <w:right w:val="nil"/>
            </w:tcBorders>
            <w:hideMark/>
          </w:tcPr>
          <w:p w14:paraId="6C426226" w14:textId="77777777" w:rsidR="00312AF0" w:rsidRPr="00273870" w:rsidRDefault="00312AF0" w:rsidP="009A6BC2">
            <w:pPr>
              <w:rPr>
                <w:rFonts w:ascii="Garamond" w:hAnsi="Garamond" w:cs="Times New Roman"/>
                <w:sz w:val="20"/>
                <w:szCs w:val="20"/>
              </w:rPr>
            </w:pPr>
            <w:r w:rsidRPr="00273870">
              <w:rPr>
                <w:rFonts w:ascii="Garamond" w:hAnsi="Garamond" w:cs="Times New Roman"/>
                <w:b/>
                <w:bCs/>
                <w:sz w:val="20"/>
                <w:szCs w:val="20"/>
              </w:rPr>
              <w:t>count</w:t>
            </w:r>
          </w:p>
        </w:tc>
        <w:tc>
          <w:tcPr>
            <w:tcW w:w="824" w:type="dxa"/>
            <w:tcBorders>
              <w:top w:val="single" w:sz="4" w:space="0" w:color="auto"/>
              <w:left w:val="nil"/>
              <w:bottom w:val="single" w:sz="4" w:space="0" w:color="auto"/>
              <w:right w:val="nil"/>
            </w:tcBorders>
            <w:hideMark/>
          </w:tcPr>
          <w:p w14:paraId="49BC2E56" w14:textId="77777777" w:rsidR="00312AF0" w:rsidRPr="00273870" w:rsidRDefault="00312AF0" w:rsidP="009A6BC2">
            <w:pPr>
              <w:rPr>
                <w:rFonts w:ascii="Garamond" w:hAnsi="Garamond" w:cs="Times New Roman"/>
                <w:sz w:val="20"/>
                <w:szCs w:val="20"/>
              </w:rPr>
            </w:pPr>
            <w:r w:rsidRPr="00273870">
              <w:rPr>
                <w:rFonts w:ascii="Garamond" w:hAnsi="Garamond" w:cs="Times New Roman"/>
                <w:b/>
                <w:bCs/>
                <w:sz w:val="20"/>
                <w:szCs w:val="20"/>
              </w:rPr>
              <w:t>mean</w:t>
            </w:r>
          </w:p>
        </w:tc>
        <w:tc>
          <w:tcPr>
            <w:tcW w:w="975" w:type="dxa"/>
            <w:tcBorders>
              <w:top w:val="single" w:sz="4" w:space="0" w:color="auto"/>
              <w:left w:val="nil"/>
              <w:bottom w:val="single" w:sz="4" w:space="0" w:color="auto"/>
              <w:right w:val="nil"/>
            </w:tcBorders>
            <w:hideMark/>
          </w:tcPr>
          <w:p w14:paraId="534A6DAF" w14:textId="77777777" w:rsidR="00312AF0" w:rsidRPr="00273870" w:rsidRDefault="00312AF0" w:rsidP="009A6BC2">
            <w:pPr>
              <w:rPr>
                <w:rFonts w:ascii="Garamond" w:hAnsi="Garamond" w:cs="Times New Roman"/>
                <w:sz w:val="20"/>
                <w:szCs w:val="20"/>
              </w:rPr>
            </w:pPr>
            <w:r w:rsidRPr="00273870">
              <w:rPr>
                <w:rFonts w:ascii="Garamond" w:hAnsi="Garamond" w:cs="Times New Roman"/>
                <w:b/>
                <w:bCs/>
                <w:sz w:val="20"/>
                <w:szCs w:val="20"/>
              </w:rPr>
              <w:t>std</w:t>
            </w:r>
          </w:p>
        </w:tc>
        <w:tc>
          <w:tcPr>
            <w:tcW w:w="691" w:type="dxa"/>
            <w:tcBorders>
              <w:top w:val="single" w:sz="4" w:space="0" w:color="auto"/>
              <w:left w:val="nil"/>
              <w:bottom w:val="single" w:sz="4" w:space="0" w:color="auto"/>
              <w:right w:val="nil"/>
            </w:tcBorders>
            <w:hideMark/>
          </w:tcPr>
          <w:p w14:paraId="695EC79C" w14:textId="77777777" w:rsidR="00312AF0" w:rsidRPr="00273870" w:rsidRDefault="00312AF0" w:rsidP="009A6BC2">
            <w:pPr>
              <w:rPr>
                <w:rFonts w:ascii="Garamond" w:hAnsi="Garamond" w:cs="Times New Roman"/>
                <w:sz w:val="20"/>
                <w:szCs w:val="20"/>
              </w:rPr>
            </w:pPr>
            <w:r w:rsidRPr="00273870">
              <w:rPr>
                <w:rFonts w:ascii="Garamond" w:hAnsi="Garamond" w:cs="Times New Roman"/>
                <w:b/>
                <w:bCs/>
                <w:sz w:val="20"/>
                <w:szCs w:val="20"/>
              </w:rPr>
              <w:t>min</w:t>
            </w:r>
          </w:p>
        </w:tc>
        <w:tc>
          <w:tcPr>
            <w:tcW w:w="864" w:type="dxa"/>
            <w:tcBorders>
              <w:top w:val="single" w:sz="4" w:space="0" w:color="auto"/>
              <w:left w:val="nil"/>
              <w:bottom w:val="single" w:sz="4" w:space="0" w:color="auto"/>
              <w:right w:val="nil"/>
            </w:tcBorders>
            <w:hideMark/>
          </w:tcPr>
          <w:p w14:paraId="741CA13B" w14:textId="77777777" w:rsidR="00312AF0" w:rsidRPr="00273870" w:rsidRDefault="00312AF0" w:rsidP="009A6BC2">
            <w:pPr>
              <w:rPr>
                <w:rFonts w:ascii="Garamond" w:hAnsi="Garamond" w:cs="Times New Roman"/>
                <w:sz w:val="20"/>
                <w:szCs w:val="20"/>
              </w:rPr>
            </w:pPr>
            <w:r w:rsidRPr="00273870">
              <w:rPr>
                <w:rFonts w:ascii="Garamond" w:hAnsi="Garamond" w:cs="Times New Roman"/>
                <w:b/>
                <w:bCs/>
                <w:sz w:val="20"/>
                <w:szCs w:val="20"/>
              </w:rPr>
              <w:t>25%</w:t>
            </w:r>
          </w:p>
        </w:tc>
        <w:tc>
          <w:tcPr>
            <w:tcW w:w="770" w:type="dxa"/>
            <w:tcBorders>
              <w:top w:val="single" w:sz="4" w:space="0" w:color="auto"/>
              <w:left w:val="nil"/>
              <w:bottom w:val="single" w:sz="4" w:space="0" w:color="auto"/>
              <w:right w:val="nil"/>
            </w:tcBorders>
            <w:hideMark/>
          </w:tcPr>
          <w:p w14:paraId="0962546A" w14:textId="77777777" w:rsidR="00312AF0" w:rsidRPr="00273870" w:rsidRDefault="00312AF0" w:rsidP="009A6BC2">
            <w:pPr>
              <w:rPr>
                <w:rFonts w:ascii="Garamond" w:hAnsi="Garamond" w:cs="Times New Roman"/>
                <w:sz w:val="20"/>
                <w:szCs w:val="20"/>
              </w:rPr>
            </w:pPr>
            <w:r w:rsidRPr="00273870">
              <w:rPr>
                <w:rFonts w:ascii="Garamond" w:hAnsi="Garamond" w:cs="Times New Roman"/>
                <w:b/>
                <w:bCs/>
                <w:sz w:val="20"/>
                <w:szCs w:val="20"/>
              </w:rPr>
              <w:t>50%</w:t>
            </w:r>
          </w:p>
        </w:tc>
        <w:tc>
          <w:tcPr>
            <w:tcW w:w="763" w:type="dxa"/>
            <w:tcBorders>
              <w:top w:val="single" w:sz="4" w:space="0" w:color="auto"/>
              <w:left w:val="nil"/>
              <w:bottom w:val="single" w:sz="4" w:space="0" w:color="auto"/>
              <w:right w:val="nil"/>
            </w:tcBorders>
            <w:hideMark/>
          </w:tcPr>
          <w:p w14:paraId="1C4D2347" w14:textId="77777777" w:rsidR="00312AF0" w:rsidRPr="00273870" w:rsidRDefault="00312AF0" w:rsidP="009A6BC2">
            <w:pPr>
              <w:rPr>
                <w:rFonts w:ascii="Garamond" w:hAnsi="Garamond" w:cs="Times New Roman"/>
                <w:sz w:val="20"/>
                <w:szCs w:val="20"/>
              </w:rPr>
            </w:pPr>
            <w:r w:rsidRPr="00273870">
              <w:rPr>
                <w:rFonts w:ascii="Garamond" w:hAnsi="Garamond" w:cs="Times New Roman"/>
                <w:b/>
                <w:bCs/>
                <w:sz w:val="20"/>
                <w:szCs w:val="20"/>
              </w:rPr>
              <w:t>75%</w:t>
            </w:r>
          </w:p>
        </w:tc>
        <w:tc>
          <w:tcPr>
            <w:tcW w:w="763" w:type="dxa"/>
            <w:tcBorders>
              <w:top w:val="single" w:sz="4" w:space="0" w:color="auto"/>
              <w:left w:val="nil"/>
              <w:bottom w:val="single" w:sz="4" w:space="0" w:color="auto"/>
              <w:right w:val="nil"/>
            </w:tcBorders>
            <w:hideMark/>
          </w:tcPr>
          <w:p w14:paraId="564F1A2E" w14:textId="77777777" w:rsidR="00312AF0" w:rsidRPr="00273870" w:rsidRDefault="00312AF0" w:rsidP="009A6BC2">
            <w:pPr>
              <w:rPr>
                <w:rFonts w:ascii="Garamond" w:hAnsi="Garamond" w:cs="Times New Roman"/>
                <w:sz w:val="20"/>
                <w:szCs w:val="20"/>
              </w:rPr>
            </w:pPr>
            <w:r w:rsidRPr="00273870">
              <w:rPr>
                <w:rFonts w:ascii="Garamond" w:hAnsi="Garamond" w:cs="Times New Roman"/>
                <w:b/>
                <w:bCs/>
                <w:sz w:val="20"/>
                <w:szCs w:val="20"/>
              </w:rPr>
              <w:t>max</w:t>
            </w:r>
          </w:p>
        </w:tc>
        <w:tc>
          <w:tcPr>
            <w:tcW w:w="694" w:type="dxa"/>
            <w:tcBorders>
              <w:top w:val="single" w:sz="4" w:space="0" w:color="auto"/>
              <w:left w:val="nil"/>
              <w:bottom w:val="single" w:sz="4" w:space="0" w:color="auto"/>
              <w:right w:val="nil"/>
            </w:tcBorders>
            <w:hideMark/>
          </w:tcPr>
          <w:p w14:paraId="33AC4A2D" w14:textId="77777777" w:rsidR="00312AF0" w:rsidRPr="00273870" w:rsidRDefault="00312AF0" w:rsidP="009A6BC2">
            <w:pPr>
              <w:rPr>
                <w:rFonts w:ascii="Garamond" w:hAnsi="Garamond" w:cs="Times New Roman"/>
                <w:sz w:val="20"/>
                <w:szCs w:val="20"/>
              </w:rPr>
            </w:pPr>
            <w:r w:rsidRPr="00273870">
              <w:rPr>
                <w:rFonts w:ascii="Garamond" w:hAnsi="Garamond" w:cs="Times New Roman"/>
                <w:b/>
                <w:bCs/>
                <w:sz w:val="20"/>
                <w:szCs w:val="20"/>
              </w:rPr>
              <w:t>skew</w:t>
            </w:r>
          </w:p>
        </w:tc>
        <w:tc>
          <w:tcPr>
            <w:tcW w:w="746" w:type="dxa"/>
            <w:tcBorders>
              <w:top w:val="single" w:sz="4" w:space="0" w:color="auto"/>
              <w:left w:val="nil"/>
              <w:bottom w:val="single" w:sz="4" w:space="0" w:color="auto"/>
              <w:right w:val="nil"/>
            </w:tcBorders>
            <w:hideMark/>
          </w:tcPr>
          <w:p w14:paraId="73A676AA" w14:textId="77777777" w:rsidR="00312AF0" w:rsidRPr="00273870" w:rsidRDefault="00312AF0" w:rsidP="009A6BC2">
            <w:pPr>
              <w:rPr>
                <w:rFonts w:ascii="Garamond" w:hAnsi="Garamond" w:cs="Times New Roman"/>
                <w:sz w:val="20"/>
                <w:szCs w:val="20"/>
              </w:rPr>
            </w:pPr>
            <w:r w:rsidRPr="00273870">
              <w:rPr>
                <w:rFonts w:ascii="Garamond" w:hAnsi="Garamond" w:cs="Times New Roman"/>
                <w:b/>
                <w:bCs/>
                <w:sz w:val="20"/>
                <w:szCs w:val="20"/>
              </w:rPr>
              <w:t>kurt</w:t>
            </w:r>
          </w:p>
        </w:tc>
      </w:tr>
      <w:tr w:rsidR="00273870" w:rsidRPr="00273870" w14:paraId="45633C9A" w14:textId="77777777" w:rsidTr="003C732C">
        <w:trPr>
          <w:trHeight w:val="175"/>
        </w:trPr>
        <w:tc>
          <w:tcPr>
            <w:tcW w:w="2182" w:type="dxa"/>
            <w:tcBorders>
              <w:top w:val="single" w:sz="4" w:space="0" w:color="auto"/>
              <w:left w:val="nil"/>
              <w:bottom w:val="nil"/>
              <w:right w:val="single" w:sz="4" w:space="0" w:color="auto"/>
            </w:tcBorders>
            <w:hideMark/>
          </w:tcPr>
          <w:p w14:paraId="66A27BC6" w14:textId="77777777" w:rsidR="00312AF0" w:rsidRPr="00273870" w:rsidRDefault="00312AF0" w:rsidP="009A6BC2">
            <w:pPr>
              <w:rPr>
                <w:rFonts w:ascii="Garamond" w:eastAsia="Times New Roman" w:hAnsi="Garamond" w:cs="Times New Roman"/>
                <w:sz w:val="20"/>
                <w:szCs w:val="20"/>
              </w:rPr>
            </w:pPr>
            <w:r w:rsidRPr="00273870">
              <w:rPr>
                <w:rFonts w:ascii="Garamond" w:eastAsia="Times New Roman" w:hAnsi="Garamond" w:cs="Times New Roman"/>
                <w:sz w:val="20"/>
                <w:szCs w:val="20"/>
              </w:rPr>
              <w:t>Log price</w:t>
            </w:r>
          </w:p>
        </w:tc>
        <w:tc>
          <w:tcPr>
            <w:tcW w:w="780" w:type="dxa"/>
            <w:tcBorders>
              <w:top w:val="nil"/>
              <w:left w:val="nil"/>
              <w:bottom w:val="nil"/>
              <w:right w:val="nil"/>
            </w:tcBorders>
            <w:shd w:val="clear" w:color="auto" w:fill="auto"/>
            <w:vAlign w:val="bottom"/>
            <w:hideMark/>
          </w:tcPr>
          <w:p w14:paraId="027344E2" w14:textId="77777777" w:rsidR="00312AF0" w:rsidRPr="00273870" w:rsidRDefault="00312AF0" w:rsidP="009A6BC2">
            <w:pPr>
              <w:rPr>
                <w:rFonts w:ascii="Garamond" w:hAnsi="Garamond" w:cs="Times New Roman"/>
                <w:sz w:val="20"/>
                <w:szCs w:val="20"/>
              </w:rPr>
            </w:pPr>
            <w:r w:rsidRPr="00273870">
              <w:rPr>
                <w:rFonts w:ascii="Garamond" w:hAnsi="Garamond" w:cs="Times New Roman"/>
                <w:sz w:val="20"/>
                <w:szCs w:val="20"/>
              </w:rPr>
              <w:t>10104</w:t>
            </w:r>
          </w:p>
        </w:tc>
        <w:tc>
          <w:tcPr>
            <w:tcW w:w="824" w:type="dxa"/>
            <w:tcBorders>
              <w:top w:val="nil"/>
              <w:left w:val="nil"/>
              <w:bottom w:val="nil"/>
              <w:right w:val="nil"/>
            </w:tcBorders>
            <w:shd w:val="clear" w:color="auto" w:fill="auto"/>
            <w:vAlign w:val="bottom"/>
            <w:hideMark/>
          </w:tcPr>
          <w:p w14:paraId="1B263F70" w14:textId="77777777" w:rsidR="00312AF0" w:rsidRPr="00273870" w:rsidRDefault="00312AF0" w:rsidP="009A6BC2">
            <w:pPr>
              <w:rPr>
                <w:rFonts w:ascii="Garamond" w:hAnsi="Garamond" w:cs="Times New Roman"/>
                <w:sz w:val="20"/>
                <w:szCs w:val="20"/>
              </w:rPr>
            </w:pPr>
            <w:r w:rsidRPr="00273870">
              <w:rPr>
                <w:rFonts w:ascii="Garamond" w:hAnsi="Garamond" w:cs="Times New Roman"/>
                <w:sz w:val="20"/>
                <w:szCs w:val="20"/>
              </w:rPr>
              <w:t>5.94</w:t>
            </w:r>
          </w:p>
        </w:tc>
        <w:tc>
          <w:tcPr>
            <w:tcW w:w="975" w:type="dxa"/>
            <w:tcBorders>
              <w:top w:val="nil"/>
              <w:left w:val="nil"/>
              <w:bottom w:val="nil"/>
              <w:right w:val="nil"/>
            </w:tcBorders>
            <w:shd w:val="clear" w:color="auto" w:fill="auto"/>
            <w:vAlign w:val="bottom"/>
            <w:hideMark/>
          </w:tcPr>
          <w:p w14:paraId="255C5B0C" w14:textId="77777777" w:rsidR="00312AF0" w:rsidRPr="00273870" w:rsidRDefault="00312AF0" w:rsidP="009A6BC2">
            <w:pPr>
              <w:rPr>
                <w:rFonts w:ascii="Garamond" w:hAnsi="Garamond" w:cs="Times New Roman"/>
                <w:sz w:val="20"/>
                <w:szCs w:val="20"/>
              </w:rPr>
            </w:pPr>
            <w:r w:rsidRPr="00273870">
              <w:rPr>
                <w:rFonts w:ascii="Garamond" w:hAnsi="Garamond" w:cs="Times New Roman"/>
                <w:sz w:val="20"/>
                <w:szCs w:val="20"/>
              </w:rPr>
              <w:t>0.61</w:t>
            </w:r>
          </w:p>
        </w:tc>
        <w:tc>
          <w:tcPr>
            <w:tcW w:w="691" w:type="dxa"/>
            <w:tcBorders>
              <w:top w:val="nil"/>
              <w:left w:val="nil"/>
              <w:bottom w:val="nil"/>
              <w:right w:val="nil"/>
            </w:tcBorders>
            <w:shd w:val="clear" w:color="auto" w:fill="auto"/>
            <w:vAlign w:val="bottom"/>
            <w:hideMark/>
          </w:tcPr>
          <w:p w14:paraId="631D9E0B" w14:textId="77777777" w:rsidR="00312AF0" w:rsidRPr="00273870" w:rsidRDefault="00312AF0" w:rsidP="009A6BC2">
            <w:pPr>
              <w:rPr>
                <w:rFonts w:ascii="Garamond" w:hAnsi="Garamond" w:cs="Times New Roman"/>
                <w:sz w:val="20"/>
                <w:szCs w:val="20"/>
              </w:rPr>
            </w:pPr>
            <w:r w:rsidRPr="00273870">
              <w:rPr>
                <w:rFonts w:ascii="Garamond" w:hAnsi="Garamond" w:cs="Times New Roman"/>
                <w:sz w:val="20"/>
                <w:szCs w:val="20"/>
              </w:rPr>
              <w:t>4.53</w:t>
            </w:r>
          </w:p>
        </w:tc>
        <w:tc>
          <w:tcPr>
            <w:tcW w:w="864" w:type="dxa"/>
            <w:tcBorders>
              <w:top w:val="nil"/>
              <w:left w:val="nil"/>
              <w:bottom w:val="nil"/>
              <w:right w:val="nil"/>
            </w:tcBorders>
            <w:shd w:val="clear" w:color="auto" w:fill="auto"/>
            <w:vAlign w:val="bottom"/>
            <w:hideMark/>
          </w:tcPr>
          <w:p w14:paraId="0244FF2A" w14:textId="77777777" w:rsidR="00312AF0" w:rsidRPr="00273870" w:rsidRDefault="00312AF0" w:rsidP="009A6BC2">
            <w:pPr>
              <w:rPr>
                <w:rFonts w:ascii="Garamond" w:hAnsi="Garamond" w:cs="Times New Roman"/>
                <w:sz w:val="20"/>
                <w:szCs w:val="20"/>
              </w:rPr>
            </w:pPr>
            <w:r w:rsidRPr="00273870">
              <w:rPr>
                <w:rFonts w:ascii="Garamond" w:hAnsi="Garamond" w:cs="Times New Roman"/>
                <w:sz w:val="20"/>
                <w:szCs w:val="20"/>
              </w:rPr>
              <w:t>5.51</w:t>
            </w:r>
          </w:p>
        </w:tc>
        <w:tc>
          <w:tcPr>
            <w:tcW w:w="770" w:type="dxa"/>
            <w:tcBorders>
              <w:top w:val="nil"/>
              <w:left w:val="nil"/>
              <w:bottom w:val="nil"/>
              <w:right w:val="nil"/>
            </w:tcBorders>
            <w:shd w:val="clear" w:color="auto" w:fill="auto"/>
            <w:vAlign w:val="bottom"/>
            <w:hideMark/>
          </w:tcPr>
          <w:p w14:paraId="2BFDA8B4" w14:textId="77777777" w:rsidR="00312AF0" w:rsidRPr="00273870" w:rsidRDefault="00312AF0" w:rsidP="009A6BC2">
            <w:pPr>
              <w:rPr>
                <w:rFonts w:ascii="Garamond" w:hAnsi="Garamond" w:cs="Times New Roman"/>
                <w:sz w:val="20"/>
                <w:szCs w:val="20"/>
              </w:rPr>
            </w:pPr>
            <w:r w:rsidRPr="00273870">
              <w:rPr>
                <w:rFonts w:ascii="Garamond" w:hAnsi="Garamond" w:cs="Times New Roman"/>
                <w:sz w:val="20"/>
                <w:szCs w:val="20"/>
              </w:rPr>
              <w:t>5.89</w:t>
            </w:r>
          </w:p>
        </w:tc>
        <w:tc>
          <w:tcPr>
            <w:tcW w:w="763" w:type="dxa"/>
            <w:tcBorders>
              <w:top w:val="nil"/>
              <w:left w:val="nil"/>
              <w:bottom w:val="nil"/>
              <w:right w:val="nil"/>
            </w:tcBorders>
            <w:shd w:val="clear" w:color="auto" w:fill="auto"/>
            <w:vAlign w:val="bottom"/>
            <w:hideMark/>
          </w:tcPr>
          <w:p w14:paraId="3D3DCEF2" w14:textId="77777777" w:rsidR="00312AF0" w:rsidRPr="00273870" w:rsidRDefault="00312AF0" w:rsidP="009A6BC2">
            <w:pPr>
              <w:rPr>
                <w:rFonts w:ascii="Garamond" w:hAnsi="Garamond" w:cs="Times New Roman"/>
                <w:sz w:val="20"/>
                <w:szCs w:val="20"/>
              </w:rPr>
            </w:pPr>
            <w:r w:rsidRPr="00273870">
              <w:rPr>
                <w:rFonts w:ascii="Garamond" w:hAnsi="Garamond" w:cs="Times New Roman"/>
                <w:sz w:val="20"/>
                <w:szCs w:val="20"/>
              </w:rPr>
              <w:t>6.35</w:t>
            </w:r>
          </w:p>
        </w:tc>
        <w:tc>
          <w:tcPr>
            <w:tcW w:w="763" w:type="dxa"/>
            <w:tcBorders>
              <w:top w:val="nil"/>
              <w:left w:val="nil"/>
              <w:bottom w:val="nil"/>
              <w:right w:val="nil"/>
            </w:tcBorders>
            <w:shd w:val="clear" w:color="auto" w:fill="auto"/>
            <w:vAlign w:val="bottom"/>
            <w:hideMark/>
          </w:tcPr>
          <w:p w14:paraId="0738E452" w14:textId="77777777" w:rsidR="00312AF0" w:rsidRPr="00273870" w:rsidRDefault="00312AF0" w:rsidP="009A6BC2">
            <w:pPr>
              <w:rPr>
                <w:rFonts w:ascii="Garamond" w:hAnsi="Garamond" w:cs="Times New Roman"/>
                <w:sz w:val="20"/>
                <w:szCs w:val="20"/>
              </w:rPr>
            </w:pPr>
            <w:r w:rsidRPr="00273870">
              <w:rPr>
                <w:rFonts w:ascii="Garamond" w:hAnsi="Garamond" w:cs="Times New Roman"/>
                <w:sz w:val="20"/>
                <w:szCs w:val="20"/>
              </w:rPr>
              <w:t>7.51</w:t>
            </w:r>
          </w:p>
        </w:tc>
        <w:tc>
          <w:tcPr>
            <w:tcW w:w="694" w:type="dxa"/>
            <w:tcBorders>
              <w:top w:val="nil"/>
              <w:left w:val="nil"/>
              <w:bottom w:val="nil"/>
              <w:right w:val="nil"/>
            </w:tcBorders>
            <w:shd w:val="clear" w:color="auto" w:fill="auto"/>
            <w:vAlign w:val="bottom"/>
            <w:hideMark/>
          </w:tcPr>
          <w:p w14:paraId="2C9BDF6E" w14:textId="77777777" w:rsidR="00312AF0" w:rsidRPr="00273870" w:rsidRDefault="00312AF0" w:rsidP="009A6BC2">
            <w:pPr>
              <w:rPr>
                <w:rFonts w:ascii="Garamond" w:hAnsi="Garamond" w:cs="Times New Roman"/>
                <w:sz w:val="20"/>
                <w:szCs w:val="20"/>
              </w:rPr>
            </w:pPr>
            <w:r w:rsidRPr="00273870">
              <w:rPr>
                <w:rFonts w:ascii="Garamond" w:hAnsi="Garamond" w:cs="Times New Roman"/>
                <w:sz w:val="20"/>
                <w:szCs w:val="20"/>
              </w:rPr>
              <w:t>0.24</w:t>
            </w:r>
          </w:p>
        </w:tc>
        <w:tc>
          <w:tcPr>
            <w:tcW w:w="746" w:type="dxa"/>
            <w:tcBorders>
              <w:top w:val="nil"/>
              <w:left w:val="nil"/>
              <w:bottom w:val="nil"/>
              <w:right w:val="nil"/>
            </w:tcBorders>
            <w:shd w:val="clear" w:color="auto" w:fill="auto"/>
            <w:vAlign w:val="bottom"/>
            <w:hideMark/>
          </w:tcPr>
          <w:p w14:paraId="72D736EE" w14:textId="77777777" w:rsidR="00312AF0" w:rsidRPr="00273870" w:rsidRDefault="00312AF0" w:rsidP="009A6BC2">
            <w:pPr>
              <w:rPr>
                <w:rFonts w:ascii="Garamond" w:hAnsi="Garamond" w:cs="Times New Roman"/>
                <w:sz w:val="20"/>
                <w:szCs w:val="20"/>
              </w:rPr>
            </w:pPr>
            <w:r w:rsidRPr="00273870">
              <w:rPr>
                <w:rFonts w:ascii="Garamond" w:hAnsi="Garamond" w:cs="Times New Roman"/>
                <w:sz w:val="20"/>
                <w:szCs w:val="20"/>
              </w:rPr>
              <w:t>-0.38</w:t>
            </w:r>
          </w:p>
        </w:tc>
      </w:tr>
      <w:tr w:rsidR="00273870" w:rsidRPr="00273870" w14:paraId="0AD415E5" w14:textId="77777777" w:rsidTr="003C732C">
        <w:trPr>
          <w:trHeight w:val="61"/>
        </w:trPr>
        <w:tc>
          <w:tcPr>
            <w:tcW w:w="2182" w:type="dxa"/>
            <w:tcBorders>
              <w:top w:val="nil"/>
              <w:left w:val="nil"/>
              <w:bottom w:val="nil"/>
              <w:right w:val="single" w:sz="4" w:space="0" w:color="auto"/>
            </w:tcBorders>
            <w:hideMark/>
          </w:tcPr>
          <w:p w14:paraId="0B18A868" w14:textId="77777777" w:rsidR="00312AF0" w:rsidRPr="00273870" w:rsidRDefault="00312AF0" w:rsidP="009A6BC2">
            <w:pPr>
              <w:rPr>
                <w:rFonts w:ascii="Garamond" w:eastAsia="Times New Roman" w:hAnsi="Garamond" w:cs="Times New Roman"/>
                <w:sz w:val="20"/>
                <w:szCs w:val="20"/>
              </w:rPr>
            </w:pPr>
            <w:r w:rsidRPr="00273870">
              <w:rPr>
                <w:rFonts w:ascii="Garamond" w:eastAsia="Times New Roman" w:hAnsi="Garamond" w:cs="Times New Roman"/>
                <w:sz w:val="20"/>
                <w:szCs w:val="20"/>
              </w:rPr>
              <w:t>Building surface m²</w:t>
            </w:r>
          </w:p>
        </w:tc>
        <w:tc>
          <w:tcPr>
            <w:tcW w:w="780" w:type="dxa"/>
            <w:tcBorders>
              <w:top w:val="nil"/>
              <w:left w:val="nil"/>
              <w:bottom w:val="nil"/>
              <w:right w:val="nil"/>
            </w:tcBorders>
            <w:shd w:val="clear" w:color="auto" w:fill="auto"/>
            <w:vAlign w:val="bottom"/>
            <w:hideMark/>
          </w:tcPr>
          <w:p w14:paraId="4C0143B2" w14:textId="77777777" w:rsidR="00312AF0" w:rsidRPr="00273870" w:rsidRDefault="00312AF0" w:rsidP="009A6BC2">
            <w:pPr>
              <w:rPr>
                <w:rFonts w:ascii="Garamond" w:hAnsi="Garamond" w:cs="Times New Roman"/>
                <w:sz w:val="20"/>
                <w:szCs w:val="20"/>
              </w:rPr>
            </w:pPr>
            <w:r w:rsidRPr="00273870">
              <w:rPr>
                <w:rFonts w:ascii="Garamond" w:hAnsi="Garamond" w:cs="Times New Roman"/>
                <w:sz w:val="20"/>
                <w:szCs w:val="20"/>
              </w:rPr>
              <w:t>10104</w:t>
            </w:r>
          </w:p>
        </w:tc>
        <w:tc>
          <w:tcPr>
            <w:tcW w:w="824" w:type="dxa"/>
            <w:tcBorders>
              <w:top w:val="nil"/>
              <w:left w:val="nil"/>
              <w:bottom w:val="nil"/>
              <w:right w:val="nil"/>
            </w:tcBorders>
            <w:shd w:val="clear" w:color="auto" w:fill="auto"/>
            <w:vAlign w:val="bottom"/>
            <w:hideMark/>
          </w:tcPr>
          <w:p w14:paraId="678EDA0E" w14:textId="77777777" w:rsidR="00312AF0" w:rsidRPr="00273870" w:rsidRDefault="00312AF0" w:rsidP="009A6BC2">
            <w:pPr>
              <w:rPr>
                <w:rFonts w:ascii="Garamond" w:hAnsi="Garamond" w:cs="Times New Roman"/>
                <w:sz w:val="20"/>
                <w:szCs w:val="20"/>
              </w:rPr>
            </w:pPr>
            <w:r w:rsidRPr="00273870">
              <w:rPr>
                <w:rFonts w:ascii="Garamond" w:hAnsi="Garamond" w:cs="Times New Roman"/>
                <w:sz w:val="20"/>
                <w:szCs w:val="20"/>
              </w:rPr>
              <w:t>100.12</w:t>
            </w:r>
          </w:p>
        </w:tc>
        <w:tc>
          <w:tcPr>
            <w:tcW w:w="975" w:type="dxa"/>
            <w:tcBorders>
              <w:top w:val="nil"/>
              <w:left w:val="nil"/>
              <w:bottom w:val="nil"/>
              <w:right w:val="nil"/>
            </w:tcBorders>
            <w:shd w:val="clear" w:color="auto" w:fill="auto"/>
            <w:vAlign w:val="bottom"/>
            <w:hideMark/>
          </w:tcPr>
          <w:p w14:paraId="6E50357B" w14:textId="77777777" w:rsidR="00312AF0" w:rsidRPr="00273870" w:rsidRDefault="00312AF0" w:rsidP="009A6BC2">
            <w:pPr>
              <w:rPr>
                <w:rFonts w:ascii="Garamond" w:hAnsi="Garamond" w:cs="Times New Roman"/>
                <w:sz w:val="20"/>
                <w:szCs w:val="20"/>
              </w:rPr>
            </w:pPr>
            <w:r w:rsidRPr="00273870">
              <w:rPr>
                <w:rFonts w:ascii="Garamond" w:hAnsi="Garamond" w:cs="Times New Roman"/>
                <w:sz w:val="20"/>
                <w:szCs w:val="20"/>
              </w:rPr>
              <w:t>46.39</w:t>
            </w:r>
          </w:p>
        </w:tc>
        <w:tc>
          <w:tcPr>
            <w:tcW w:w="691" w:type="dxa"/>
            <w:tcBorders>
              <w:top w:val="nil"/>
              <w:left w:val="nil"/>
              <w:bottom w:val="nil"/>
              <w:right w:val="nil"/>
            </w:tcBorders>
            <w:shd w:val="clear" w:color="auto" w:fill="auto"/>
            <w:vAlign w:val="bottom"/>
            <w:hideMark/>
          </w:tcPr>
          <w:p w14:paraId="1620AD31" w14:textId="77777777" w:rsidR="00312AF0" w:rsidRPr="00273870" w:rsidRDefault="00312AF0" w:rsidP="009A6BC2">
            <w:pPr>
              <w:rPr>
                <w:rFonts w:ascii="Garamond" w:hAnsi="Garamond" w:cs="Times New Roman"/>
                <w:sz w:val="20"/>
                <w:szCs w:val="20"/>
              </w:rPr>
            </w:pPr>
            <w:r w:rsidRPr="00273870">
              <w:rPr>
                <w:rFonts w:ascii="Garamond" w:hAnsi="Garamond" w:cs="Times New Roman"/>
                <w:sz w:val="20"/>
                <w:szCs w:val="20"/>
              </w:rPr>
              <w:t>18</w:t>
            </w:r>
          </w:p>
        </w:tc>
        <w:tc>
          <w:tcPr>
            <w:tcW w:w="864" w:type="dxa"/>
            <w:tcBorders>
              <w:top w:val="nil"/>
              <w:left w:val="nil"/>
              <w:bottom w:val="nil"/>
              <w:right w:val="nil"/>
            </w:tcBorders>
            <w:shd w:val="clear" w:color="auto" w:fill="auto"/>
            <w:vAlign w:val="bottom"/>
            <w:hideMark/>
          </w:tcPr>
          <w:p w14:paraId="7EA0EDDD" w14:textId="77777777" w:rsidR="00312AF0" w:rsidRPr="00273870" w:rsidRDefault="00312AF0" w:rsidP="009A6BC2">
            <w:pPr>
              <w:rPr>
                <w:rFonts w:ascii="Garamond" w:hAnsi="Garamond" w:cs="Times New Roman"/>
                <w:sz w:val="20"/>
                <w:szCs w:val="20"/>
              </w:rPr>
            </w:pPr>
            <w:r w:rsidRPr="00273870">
              <w:rPr>
                <w:rFonts w:ascii="Garamond" w:hAnsi="Garamond" w:cs="Times New Roman"/>
                <w:sz w:val="20"/>
                <w:szCs w:val="20"/>
              </w:rPr>
              <w:t>69</w:t>
            </w:r>
          </w:p>
        </w:tc>
        <w:tc>
          <w:tcPr>
            <w:tcW w:w="770" w:type="dxa"/>
            <w:tcBorders>
              <w:top w:val="nil"/>
              <w:left w:val="nil"/>
              <w:bottom w:val="nil"/>
              <w:right w:val="nil"/>
            </w:tcBorders>
            <w:shd w:val="clear" w:color="auto" w:fill="auto"/>
            <w:vAlign w:val="bottom"/>
            <w:hideMark/>
          </w:tcPr>
          <w:p w14:paraId="7ED238E8" w14:textId="77777777" w:rsidR="00312AF0" w:rsidRPr="00273870" w:rsidRDefault="00312AF0" w:rsidP="009A6BC2">
            <w:pPr>
              <w:rPr>
                <w:rFonts w:ascii="Garamond" w:hAnsi="Garamond" w:cs="Times New Roman"/>
                <w:sz w:val="20"/>
                <w:szCs w:val="20"/>
              </w:rPr>
            </w:pPr>
            <w:r w:rsidRPr="00273870">
              <w:rPr>
                <w:rFonts w:ascii="Garamond" w:hAnsi="Garamond" w:cs="Times New Roman"/>
                <w:sz w:val="20"/>
                <w:szCs w:val="20"/>
              </w:rPr>
              <w:t>87</w:t>
            </w:r>
          </w:p>
        </w:tc>
        <w:tc>
          <w:tcPr>
            <w:tcW w:w="763" w:type="dxa"/>
            <w:tcBorders>
              <w:top w:val="nil"/>
              <w:left w:val="nil"/>
              <w:bottom w:val="nil"/>
              <w:right w:val="nil"/>
            </w:tcBorders>
            <w:shd w:val="clear" w:color="auto" w:fill="auto"/>
            <w:vAlign w:val="bottom"/>
            <w:hideMark/>
          </w:tcPr>
          <w:p w14:paraId="61DE25C6" w14:textId="77777777" w:rsidR="00312AF0" w:rsidRPr="00273870" w:rsidRDefault="00312AF0" w:rsidP="009A6BC2">
            <w:pPr>
              <w:rPr>
                <w:rFonts w:ascii="Garamond" w:hAnsi="Garamond" w:cs="Times New Roman"/>
                <w:sz w:val="20"/>
                <w:szCs w:val="20"/>
              </w:rPr>
            </w:pPr>
            <w:r w:rsidRPr="00273870">
              <w:rPr>
                <w:rFonts w:ascii="Garamond" w:hAnsi="Garamond" w:cs="Times New Roman"/>
                <w:sz w:val="20"/>
                <w:szCs w:val="20"/>
              </w:rPr>
              <w:t>117</w:t>
            </w:r>
          </w:p>
        </w:tc>
        <w:tc>
          <w:tcPr>
            <w:tcW w:w="763" w:type="dxa"/>
            <w:tcBorders>
              <w:top w:val="nil"/>
              <w:left w:val="nil"/>
              <w:bottom w:val="nil"/>
              <w:right w:val="nil"/>
            </w:tcBorders>
            <w:shd w:val="clear" w:color="auto" w:fill="auto"/>
            <w:vAlign w:val="bottom"/>
            <w:hideMark/>
          </w:tcPr>
          <w:p w14:paraId="225C02C2" w14:textId="77777777" w:rsidR="00312AF0" w:rsidRPr="00273870" w:rsidRDefault="00312AF0" w:rsidP="009A6BC2">
            <w:pPr>
              <w:rPr>
                <w:rFonts w:ascii="Garamond" w:hAnsi="Garamond" w:cs="Times New Roman"/>
                <w:sz w:val="20"/>
                <w:szCs w:val="20"/>
              </w:rPr>
            </w:pPr>
            <w:r w:rsidRPr="00273870">
              <w:rPr>
                <w:rFonts w:ascii="Garamond" w:hAnsi="Garamond" w:cs="Times New Roman"/>
                <w:sz w:val="20"/>
                <w:szCs w:val="20"/>
              </w:rPr>
              <w:t>288</w:t>
            </w:r>
          </w:p>
        </w:tc>
        <w:tc>
          <w:tcPr>
            <w:tcW w:w="694" w:type="dxa"/>
            <w:tcBorders>
              <w:top w:val="nil"/>
              <w:left w:val="nil"/>
              <w:bottom w:val="nil"/>
              <w:right w:val="nil"/>
            </w:tcBorders>
            <w:shd w:val="clear" w:color="auto" w:fill="auto"/>
            <w:vAlign w:val="bottom"/>
            <w:hideMark/>
          </w:tcPr>
          <w:p w14:paraId="3EE2A08C" w14:textId="77777777" w:rsidR="00312AF0" w:rsidRPr="00273870" w:rsidRDefault="00312AF0" w:rsidP="009A6BC2">
            <w:pPr>
              <w:rPr>
                <w:rFonts w:ascii="Garamond" w:hAnsi="Garamond" w:cs="Times New Roman"/>
                <w:sz w:val="20"/>
                <w:szCs w:val="20"/>
              </w:rPr>
            </w:pPr>
            <w:r w:rsidRPr="00273870">
              <w:rPr>
                <w:rFonts w:ascii="Garamond" w:hAnsi="Garamond" w:cs="Times New Roman"/>
                <w:sz w:val="20"/>
                <w:szCs w:val="20"/>
              </w:rPr>
              <w:t>1.44</w:t>
            </w:r>
          </w:p>
        </w:tc>
        <w:tc>
          <w:tcPr>
            <w:tcW w:w="746" w:type="dxa"/>
            <w:tcBorders>
              <w:top w:val="nil"/>
              <w:left w:val="nil"/>
              <w:bottom w:val="nil"/>
              <w:right w:val="nil"/>
            </w:tcBorders>
            <w:shd w:val="clear" w:color="auto" w:fill="auto"/>
            <w:vAlign w:val="bottom"/>
            <w:hideMark/>
          </w:tcPr>
          <w:p w14:paraId="1735ED0F" w14:textId="77777777" w:rsidR="00312AF0" w:rsidRPr="00273870" w:rsidRDefault="00312AF0" w:rsidP="009A6BC2">
            <w:pPr>
              <w:rPr>
                <w:rFonts w:ascii="Garamond" w:hAnsi="Garamond" w:cs="Times New Roman"/>
                <w:sz w:val="20"/>
                <w:szCs w:val="20"/>
              </w:rPr>
            </w:pPr>
            <w:r w:rsidRPr="00273870">
              <w:rPr>
                <w:rFonts w:ascii="Garamond" w:hAnsi="Garamond" w:cs="Times New Roman"/>
                <w:sz w:val="20"/>
                <w:szCs w:val="20"/>
              </w:rPr>
              <w:t>1.99</w:t>
            </w:r>
          </w:p>
        </w:tc>
      </w:tr>
      <w:tr w:rsidR="00273870" w:rsidRPr="00273870" w14:paraId="46B35659" w14:textId="77777777" w:rsidTr="003C732C">
        <w:trPr>
          <w:trHeight w:val="139"/>
        </w:trPr>
        <w:tc>
          <w:tcPr>
            <w:tcW w:w="2182" w:type="dxa"/>
            <w:tcBorders>
              <w:top w:val="nil"/>
              <w:left w:val="nil"/>
              <w:bottom w:val="nil"/>
              <w:right w:val="single" w:sz="4" w:space="0" w:color="auto"/>
            </w:tcBorders>
            <w:hideMark/>
          </w:tcPr>
          <w:p w14:paraId="0558A393" w14:textId="77777777" w:rsidR="00312AF0" w:rsidRPr="00273870" w:rsidRDefault="00312AF0" w:rsidP="009A6BC2">
            <w:pPr>
              <w:rPr>
                <w:rFonts w:ascii="Garamond" w:eastAsia="Times New Roman" w:hAnsi="Garamond" w:cs="Times New Roman"/>
                <w:sz w:val="20"/>
                <w:szCs w:val="20"/>
              </w:rPr>
            </w:pPr>
            <w:r w:rsidRPr="00273870">
              <w:rPr>
                <w:rFonts w:ascii="Garamond" w:eastAsia="Times New Roman" w:hAnsi="Garamond" w:cs="Times New Roman"/>
                <w:sz w:val="20"/>
                <w:szCs w:val="20"/>
              </w:rPr>
              <w:t>Building age</w:t>
            </w:r>
          </w:p>
        </w:tc>
        <w:tc>
          <w:tcPr>
            <w:tcW w:w="780" w:type="dxa"/>
            <w:tcBorders>
              <w:top w:val="nil"/>
              <w:left w:val="nil"/>
              <w:bottom w:val="nil"/>
              <w:right w:val="nil"/>
            </w:tcBorders>
            <w:shd w:val="clear" w:color="auto" w:fill="auto"/>
            <w:vAlign w:val="bottom"/>
            <w:hideMark/>
          </w:tcPr>
          <w:p w14:paraId="3487E66A" w14:textId="77777777" w:rsidR="00312AF0" w:rsidRPr="00273870" w:rsidRDefault="00312AF0" w:rsidP="009A6BC2">
            <w:pPr>
              <w:rPr>
                <w:rFonts w:ascii="Garamond" w:hAnsi="Garamond" w:cs="Times New Roman"/>
                <w:sz w:val="20"/>
                <w:szCs w:val="20"/>
              </w:rPr>
            </w:pPr>
            <w:r w:rsidRPr="00273870">
              <w:rPr>
                <w:rFonts w:ascii="Garamond" w:hAnsi="Garamond" w:cs="Times New Roman"/>
                <w:sz w:val="20"/>
                <w:szCs w:val="20"/>
              </w:rPr>
              <w:t>10104</w:t>
            </w:r>
          </w:p>
        </w:tc>
        <w:tc>
          <w:tcPr>
            <w:tcW w:w="824" w:type="dxa"/>
            <w:tcBorders>
              <w:top w:val="nil"/>
              <w:left w:val="nil"/>
              <w:bottom w:val="nil"/>
              <w:right w:val="nil"/>
            </w:tcBorders>
            <w:shd w:val="clear" w:color="auto" w:fill="auto"/>
            <w:vAlign w:val="bottom"/>
            <w:hideMark/>
          </w:tcPr>
          <w:p w14:paraId="5C9F4A32" w14:textId="77777777" w:rsidR="00312AF0" w:rsidRPr="00273870" w:rsidRDefault="00312AF0" w:rsidP="009A6BC2">
            <w:pPr>
              <w:rPr>
                <w:rFonts w:ascii="Garamond" w:hAnsi="Garamond" w:cs="Times New Roman"/>
                <w:sz w:val="20"/>
                <w:szCs w:val="20"/>
              </w:rPr>
            </w:pPr>
            <w:r w:rsidRPr="00273870">
              <w:rPr>
                <w:rFonts w:ascii="Garamond" w:hAnsi="Garamond" w:cs="Times New Roman"/>
                <w:sz w:val="20"/>
                <w:szCs w:val="20"/>
              </w:rPr>
              <w:t>67.4</w:t>
            </w:r>
          </w:p>
        </w:tc>
        <w:tc>
          <w:tcPr>
            <w:tcW w:w="975" w:type="dxa"/>
            <w:tcBorders>
              <w:top w:val="nil"/>
              <w:left w:val="nil"/>
              <w:bottom w:val="nil"/>
              <w:right w:val="nil"/>
            </w:tcBorders>
            <w:shd w:val="clear" w:color="auto" w:fill="auto"/>
            <w:vAlign w:val="bottom"/>
            <w:hideMark/>
          </w:tcPr>
          <w:p w14:paraId="65EE4A43" w14:textId="77777777" w:rsidR="00312AF0" w:rsidRPr="00273870" w:rsidRDefault="00312AF0" w:rsidP="009A6BC2">
            <w:pPr>
              <w:rPr>
                <w:rFonts w:ascii="Garamond" w:hAnsi="Garamond" w:cs="Times New Roman"/>
                <w:sz w:val="20"/>
                <w:szCs w:val="20"/>
              </w:rPr>
            </w:pPr>
            <w:r w:rsidRPr="00273870">
              <w:rPr>
                <w:rFonts w:ascii="Garamond" w:hAnsi="Garamond" w:cs="Times New Roman"/>
                <w:sz w:val="20"/>
                <w:szCs w:val="20"/>
              </w:rPr>
              <w:t>32.63</w:t>
            </w:r>
          </w:p>
        </w:tc>
        <w:tc>
          <w:tcPr>
            <w:tcW w:w="691" w:type="dxa"/>
            <w:tcBorders>
              <w:top w:val="nil"/>
              <w:left w:val="nil"/>
              <w:bottom w:val="nil"/>
              <w:right w:val="nil"/>
            </w:tcBorders>
            <w:shd w:val="clear" w:color="auto" w:fill="auto"/>
            <w:vAlign w:val="bottom"/>
            <w:hideMark/>
          </w:tcPr>
          <w:p w14:paraId="01A3CDFA" w14:textId="77777777" w:rsidR="00312AF0" w:rsidRPr="00273870" w:rsidRDefault="00312AF0" w:rsidP="009A6BC2">
            <w:pPr>
              <w:rPr>
                <w:rFonts w:ascii="Garamond" w:hAnsi="Garamond" w:cs="Times New Roman"/>
                <w:sz w:val="20"/>
                <w:szCs w:val="20"/>
              </w:rPr>
            </w:pPr>
            <w:r w:rsidRPr="00273870">
              <w:rPr>
                <w:rFonts w:ascii="Garamond" w:hAnsi="Garamond" w:cs="Times New Roman"/>
                <w:sz w:val="20"/>
                <w:szCs w:val="20"/>
              </w:rPr>
              <w:t>0</w:t>
            </w:r>
          </w:p>
        </w:tc>
        <w:tc>
          <w:tcPr>
            <w:tcW w:w="864" w:type="dxa"/>
            <w:tcBorders>
              <w:top w:val="nil"/>
              <w:left w:val="nil"/>
              <w:bottom w:val="nil"/>
              <w:right w:val="nil"/>
            </w:tcBorders>
            <w:shd w:val="clear" w:color="auto" w:fill="auto"/>
            <w:vAlign w:val="bottom"/>
            <w:hideMark/>
          </w:tcPr>
          <w:p w14:paraId="042196F0" w14:textId="77777777" w:rsidR="00312AF0" w:rsidRPr="00273870" w:rsidRDefault="00312AF0" w:rsidP="009A6BC2">
            <w:pPr>
              <w:rPr>
                <w:rFonts w:ascii="Garamond" w:hAnsi="Garamond" w:cs="Times New Roman"/>
                <w:sz w:val="20"/>
                <w:szCs w:val="20"/>
              </w:rPr>
            </w:pPr>
            <w:r w:rsidRPr="00273870">
              <w:rPr>
                <w:rFonts w:ascii="Garamond" w:hAnsi="Garamond" w:cs="Times New Roman"/>
                <w:sz w:val="20"/>
                <w:szCs w:val="20"/>
              </w:rPr>
              <w:t>50</w:t>
            </w:r>
          </w:p>
        </w:tc>
        <w:tc>
          <w:tcPr>
            <w:tcW w:w="770" w:type="dxa"/>
            <w:tcBorders>
              <w:top w:val="nil"/>
              <w:left w:val="nil"/>
              <w:bottom w:val="nil"/>
              <w:right w:val="nil"/>
            </w:tcBorders>
            <w:shd w:val="clear" w:color="auto" w:fill="auto"/>
            <w:vAlign w:val="bottom"/>
            <w:hideMark/>
          </w:tcPr>
          <w:p w14:paraId="17A821A0" w14:textId="77777777" w:rsidR="00312AF0" w:rsidRPr="00273870" w:rsidRDefault="00312AF0" w:rsidP="009A6BC2">
            <w:pPr>
              <w:rPr>
                <w:rFonts w:ascii="Garamond" w:hAnsi="Garamond" w:cs="Times New Roman"/>
                <w:sz w:val="20"/>
                <w:szCs w:val="20"/>
              </w:rPr>
            </w:pPr>
            <w:r w:rsidRPr="00273870">
              <w:rPr>
                <w:rFonts w:ascii="Garamond" w:hAnsi="Garamond" w:cs="Times New Roman"/>
                <w:sz w:val="20"/>
                <w:szCs w:val="20"/>
              </w:rPr>
              <w:t>58</w:t>
            </w:r>
          </w:p>
        </w:tc>
        <w:tc>
          <w:tcPr>
            <w:tcW w:w="763" w:type="dxa"/>
            <w:tcBorders>
              <w:top w:val="nil"/>
              <w:left w:val="nil"/>
              <w:bottom w:val="nil"/>
              <w:right w:val="nil"/>
            </w:tcBorders>
            <w:shd w:val="clear" w:color="auto" w:fill="auto"/>
            <w:vAlign w:val="bottom"/>
            <w:hideMark/>
          </w:tcPr>
          <w:p w14:paraId="281EAB16" w14:textId="77777777" w:rsidR="00312AF0" w:rsidRPr="00273870" w:rsidRDefault="00312AF0" w:rsidP="009A6BC2">
            <w:pPr>
              <w:rPr>
                <w:rFonts w:ascii="Garamond" w:hAnsi="Garamond" w:cs="Times New Roman"/>
                <w:sz w:val="20"/>
                <w:szCs w:val="20"/>
              </w:rPr>
            </w:pPr>
            <w:r w:rsidRPr="00273870">
              <w:rPr>
                <w:rFonts w:ascii="Garamond" w:hAnsi="Garamond" w:cs="Times New Roman"/>
                <w:sz w:val="20"/>
                <w:szCs w:val="20"/>
              </w:rPr>
              <w:t>88</w:t>
            </w:r>
          </w:p>
        </w:tc>
        <w:tc>
          <w:tcPr>
            <w:tcW w:w="763" w:type="dxa"/>
            <w:tcBorders>
              <w:top w:val="nil"/>
              <w:left w:val="nil"/>
              <w:bottom w:val="nil"/>
              <w:right w:val="nil"/>
            </w:tcBorders>
            <w:shd w:val="clear" w:color="auto" w:fill="auto"/>
            <w:vAlign w:val="bottom"/>
            <w:hideMark/>
          </w:tcPr>
          <w:p w14:paraId="3B9628CA" w14:textId="77777777" w:rsidR="00312AF0" w:rsidRPr="00273870" w:rsidRDefault="00312AF0" w:rsidP="009A6BC2">
            <w:pPr>
              <w:rPr>
                <w:rFonts w:ascii="Garamond" w:hAnsi="Garamond" w:cs="Times New Roman"/>
                <w:sz w:val="20"/>
                <w:szCs w:val="20"/>
              </w:rPr>
            </w:pPr>
            <w:r w:rsidRPr="00273870">
              <w:rPr>
                <w:rFonts w:ascii="Garamond" w:hAnsi="Garamond" w:cs="Times New Roman"/>
                <w:sz w:val="20"/>
                <w:szCs w:val="20"/>
              </w:rPr>
              <w:t>143</w:t>
            </w:r>
          </w:p>
        </w:tc>
        <w:tc>
          <w:tcPr>
            <w:tcW w:w="694" w:type="dxa"/>
            <w:tcBorders>
              <w:top w:val="nil"/>
              <w:left w:val="nil"/>
              <w:bottom w:val="nil"/>
              <w:right w:val="nil"/>
            </w:tcBorders>
            <w:shd w:val="clear" w:color="auto" w:fill="auto"/>
            <w:vAlign w:val="bottom"/>
            <w:hideMark/>
          </w:tcPr>
          <w:p w14:paraId="0AA7A979" w14:textId="77777777" w:rsidR="00312AF0" w:rsidRPr="00273870" w:rsidRDefault="00312AF0" w:rsidP="009A6BC2">
            <w:pPr>
              <w:rPr>
                <w:rFonts w:ascii="Garamond" w:hAnsi="Garamond" w:cs="Times New Roman"/>
                <w:sz w:val="20"/>
                <w:szCs w:val="20"/>
              </w:rPr>
            </w:pPr>
            <w:r w:rsidRPr="00273870">
              <w:rPr>
                <w:rFonts w:ascii="Garamond" w:hAnsi="Garamond" w:cs="Times New Roman"/>
                <w:sz w:val="20"/>
                <w:szCs w:val="20"/>
              </w:rPr>
              <w:t>0.4</w:t>
            </w:r>
          </w:p>
        </w:tc>
        <w:tc>
          <w:tcPr>
            <w:tcW w:w="746" w:type="dxa"/>
            <w:tcBorders>
              <w:top w:val="nil"/>
              <w:left w:val="nil"/>
              <w:bottom w:val="nil"/>
              <w:right w:val="nil"/>
            </w:tcBorders>
            <w:shd w:val="clear" w:color="auto" w:fill="auto"/>
            <w:vAlign w:val="bottom"/>
            <w:hideMark/>
          </w:tcPr>
          <w:p w14:paraId="5D1D437F" w14:textId="77777777" w:rsidR="00312AF0" w:rsidRPr="00273870" w:rsidRDefault="00312AF0" w:rsidP="009A6BC2">
            <w:pPr>
              <w:rPr>
                <w:rFonts w:ascii="Garamond" w:hAnsi="Garamond" w:cs="Times New Roman"/>
                <w:sz w:val="20"/>
                <w:szCs w:val="20"/>
              </w:rPr>
            </w:pPr>
            <w:r w:rsidRPr="00273870">
              <w:rPr>
                <w:rFonts w:ascii="Garamond" w:hAnsi="Garamond" w:cs="Times New Roman"/>
                <w:sz w:val="20"/>
                <w:szCs w:val="20"/>
              </w:rPr>
              <w:t>-0.4</w:t>
            </w:r>
          </w:p>
        </w:tc>
      </w:tr>
      <w:tr w:rsidR="00273870" w:rsidRPr="00273870" w14:paraId="729CEF86" w14:textId="77777777" w:rsidTr="003C732C">
        <w:trPr>
          <w:trHeight w:val="122"/>
        </w:trPr>
        <w:tc>
          <w:tcPr>
            <w:tcW w:w="2182" w:type="dxa"/>
            <w:tcBorders>
              <w:top w:val="nil"/>
              <w:left w:val="nil"/>
              <w:bottom w:val="nil"/>
              <w:right w:val="single" w:sz="4" w:space="0" w:color="auto"/>
            </w:tcBorders>
            <w:hideMark/>
          </w:tcPr>
          <w:p w14:paraId="69046DCB" w14:textId="77777777" w:rsidR="00312AF0" w:rsidRPr="00273870" w:rsidRDefault="00312AF0" w:rsidP="009A6BC2">
            <w:pPr>
              <w:rPr>
                <w:rFonts w:ascii="Garamond" w:eastAsia="Times New Roman" w:hAnsi="Garamond" w:cs="Times New Roman"/>
                <w:sz w:val="20"/>
                <w:szCs w:val="20"/>
              </w:rPr>
            </w:pPr>
            <w:r w:rsidRPr="00273870">
              <w:rPr>
                <w:rFonts w:ascii="Garamond" w:eastAsia="Times New Roman" w:hAnsi="Garamond" w:cs="Times New Roman"/>
                <w:sz w:val="20"/>
                <w:szCs w:val="20"/>
              </w:rPr>
              <w:t>sq(Building surface m²)</w:t>
            </w:r>
          </w:p>
        </w:tc>
        <w:tc>
          <w:tcPr>
            <w:tcW w:w="780" w:type="dxa"/>
            <w:tcBorders>
              <w:top w:val="nil"/>
              <w:left w:val="nil"/>
              <w:bottom w:val="nil"/>
              <w:right w:val="nil"/>
            </w:tcBorders>
            <w:shd w:val="clear" w:color="auto" w:fill="auto"/>
            <w:vAlign w:val="bottom"/>
            <w:hideMark/>
          </w:tcPr>
          <w:p w14:paraId="69F5004D" w14:textId="77777777" w:rsidR="00312AF0" w:rsidRPr="00273870" w:rsidRDefault="00312AF0" w:rsidP="009A6BC2">
            <w:pPr>
              <w:rPr>
                <w:rFonts w:ascii="Garamond" w:hAnsi="Garamond" w:cs="Times New Roman"/>
                <w:sz w:val="20"/>
                <w:szCs w:val="20"/>
              </w:rPr>
            </w:pPr>
            <w:r w:rsidRPr="00273870">
              <w:rPr>
                <w:rFonts w:ascii="Garamond" w:hAnsi="Garamond" w:cs="Times New Roman"/>
                <w:sz w:val="20"/>
                <w:szCs w:val="20"/>
              </w:rPr>
              <w:t>10104</w:t>
            </w:r>
          </w:p>
        </w:tc>
        <w:tc>
          <w:tcPr>
            <w:tcW w:w="824" w:type="dxa"/>
            <w:tcBorders>
              <w:top w:val="nil"/>
              <w:left w:val="nil"/>
              <w:bottom w:val="nil"/>
              <w:right w:val="nil"/>
            </w:tcBorders>
            <w:shd w:val="clear" w:color="auto" w:fill="auto"/>
            <w:vAlign w:val="bottom"/>
            <w:hideMark/>
          </w:tcPr>
          <w:p w14:paraId="771977F7" w14:textId="77777777" w:rsidR="00312AF0" w:rsidRPr="00273870" w:rsidRDefault="00312AF0" w:rsidP="009A6BC2">
            <w:pPr>
              <w:rPr>
                <w:rFonts w:ascii="Garamond" w:hAnsi="Garamond" w:cs="Times New Roman"/>
                <w:sz w:val="20"/>
                <w:szCs w:val="20"/>
              </w:rPr>
            </w:pPr>
            <w:r w:rsidRPr="00273870">
              <w:rPr>
                <w:rFonts w:ascii="Garamond" w:hAnsi="Garamond" w:cs="Times New Roman"/>
                <w:sz w:val="20"/>
                <w:szCs w:val="20"/>
              </w:rPr>
              <w:t>12176</w:t>
            </w:r>
          </w:p>
        </w:tc>
        <w:tc>
          <w:tcPr>
            <w:tcW w:w="975" w:type="dxa"/>
            <w:tcBorders>
              <w:top w:val="nil"/>
              <w:left w:val="nil"/>
              <w:bottom w:val="nil"/>
              <w:right w:val="nil"/>
            </w:tcBorders>
            <w:shd w:val="clear" w:color="auto" w:fill="auto"/>
            <w:vAlign w:val="bottom"/>
            <w:hideMark/>
          </w:tcPr>
          <w:p w14:paraId="271C3173" w14:textId="77777777" w:rsidR="00312AF0" w:rsidRPr="00273870" w:rsidRDefault="00312AF0" w:rsidP="009A6BC2">
            <w:pPr>
              <w:rPr>
                <w:rFonts w:ascii="Garamond" w:hAnsi="Garamond" w:cs="Times New Roman"/>
                <w:sz w:val="20"/>
                <w:szCs w:val="20"/>
              </w:rPr>
            </w:pPr>
            <w:r w:rsidRPr="00273870">
              <w:rPr>
                <w:rFonts w:ascii="Garamond" w:hAnsi="Garamond" w:cs="Times New Roman"/>
                <w:sz w:val="20"/>
                <w:szCs w:val="20"/>
              </w:rPr>
              <w:t>12743</w:t>
            </w:r>
          </w:p>
        </w:tc>
        <w:tc>
          <w:tcPr>
            <w:tcW w:w="691" w:type="dxa"/>
            <w:tcBorders>
              <w:top w:val="nil"/>
              <w:left w:val="nil"/>
              <w:bottom w:val="nil"/>
              <w:right w:val="nil"/>
            </w:tcBorders>
            <w:shd w:val="clear" w:color="auto" w:fill="auto"/>
            <w:vAlign w:val="bottom"/>
            <w:hideMark/>
          </w:tcPr>
          <w:p w14:paraId="7FA1BFD9" w14:textId="77777777" w:rsidR="00312AF0" w:rsidRPr="00273870" w:rsidRDefault="00312AF0" w:rsidP="009A6BC2">
            <w:pPr>
              <w:rPr>
                <w:rFonts w:ascii="Garamond" w:hAnsi="Garamond" w:cs="Times New Roman"/>
                <w:sz w:val="20"/>
                <w:szCs w:val="20"/>
              </w:rPr>
            </w:pPr>
            <w:r w:rsidRPr="00273870">
              <w:rPr>
                <w:rFonts w:ascii="Garamond" w:hAnsi="Garamond" w:cs="Times New Roman"/>
                <w:sz w:val="20"/>
                <w:szCs w:val="20"/>
              </w:rPr>
              <w:t>324</w:t>
            </w:r>
          </w:p>
        </w:tc>
        <w:tc>
          <w:tcPr>
            <w:tcW w:w="864" w:type="dxa"/>
            <w:tcBorders>
              <w:top w:val="nil"/>
              <w:left w:val="nil"/>
              <w:bottom w:val="nil"/>
              <w:right w:val="nil"/>
            </w:tcBorders>
            <w:shd w:val="clear" w:color="auto" w:fill="auto"/>
            <w:vAlign w:val="bottom"/>
            <w:hideMark/>
          </w:tcPr>
          <w:p w14:paraId="7B49D513" w14:textId="77777777" w:rsidR="00312AF0" w:rsidRPr="00273870" w:rsidRDefault="00312AF0" w:rsidP="009A6BC2">
            <w:pPr>
              <w:rPr>
                <w:rFonts w:ascii="Garamond" w:hAnsi="Garamond" w:cs="Times New Roman"/>
                <w:sz w:val="20"/>
                <w:szCs w:val="20"/>
              </w:rPr>
            </w:pPr>
            <w:r w:rsidRPr="00273870">
              <w:rPr>
                <w:rFonts w:ascii="Garamond" w:hAnsi="Garamond" w:cs="Times New Roman"/>
                <w:sz w:val="20"/>
                <w:szCs w:val="20"/>
              </w:rPr>
              <w:t>4761</w:t>
            </w:r>
          </w:p>
        </w:tc>
        <w:tc>
          <w:tcPr>
            <w:tcW w:w="770" w:type="dxa"/>
            <w:tcBorders>
              <w:top w:val="nil"/>
              <w:left w:val="nil"/>
              <w:bottom w:val="nil"/>
              <w:right w:val="nil"/>
            </w:tcBorders>
            <w:shd w:val="clear" w:color="auto" w:fill="auto"/>
            <w:vAlign w:val="bottom"/>
            <w:hideMark/>
          </w:tcPr>
          <w:p w14:paraId="5A8033CF" w14:textId="77777777" w:rsidR="00312AF0" w:rsidRPr="00273870" w:rsidRDefault="00312AF0" w:rsidP="009A6BC2">
            <w:pPr>
              <w:rPr>
                <w:rFonts w:ascii="Garamond" w:hAnsi="Garamond" w:cs="Times New Roman"/>
                <w:sz w:val="20"/>
                <w:szCs w:val="20"/>
              </w:rPr>
            </w:pPr>
            <w:r w:rsidRPr="00273870">
              <w:rPr>
                <w:rFonts w:ascii="Garamond" w:hAnsi="Garamond" w:cs="Times New Roman"/>
                <w:sz w:val="20"/>
                <w:szCs w:val="20"/>
              </w:rPr>
              <w:t>7569</w:t>
            </w:r>
          </w:p>
        </w:tc>
        <w:tc>
          <w:tcPr>
            <w:tcW w:w="763" w:type="dxa"/>
            <w:tcBorders>
              <w:top w:val="nil"/>
              <w:left w:val="nil"/>
              <w:bottom w:val="nil"/>
              <w:right w:val="nil"/>
            </w:tcBorders>
            <w:shd w:val="clear" w:color="auto" w:fill="auto"/>
            <w:vAlign w:val="bottom"/>
            <w:hideMark/>
          </w:tcPr>
          <w:p w14:paraId="03507A6C" w14:textId="77777777" w:rsidR="00312AF0" w:rsidRPr="00273870" w:rsidRDefault="00312AF0" w:rsidP="009A6BC2">
            <w:pPr>
              <w:rPr>
                <w:rFonts w:ascii="Garamond" w:hAnsi="Garamond" w:cs="Times New Roman"/>
                <w:sz w:val="20"/>
                <w:szCs w:val="20"/>
              </w:rPr>
            </w:pPr>
            <w:r w:rsidRPr="00273870">
              <w:rPr>
                <w:rFonts w:ascii="Garamond" w:hAnsi="Garamond" w:cs="Times New Roman"/>
                <w:sz w:val="20"/>
                <w:szCs w:val="20"/>
              </w:rPr>
              <w:t>13689</w:t>
            </w:r>
          </w:p>
        </w:tc>
        <w:tc>
          <w:tcPr>
            <w:tcW w:w="763" w:type="dxa"/>
            <w:tcBorders>
              <w:top w:val="nil"/>
              <w:left w:val="nil"/>
              <w:bottom w:val="nil"/>
              <w:right w:val="nil"/>
            </w:tcBorders>
            <w:shd w:val="clear" w:color="auto" w:fill="auto"/>
            <w:vAlign w:val="bottom"/>
            <w:hideMark/>
          </w:tcPr>
          <w:p w14:paraId="41753C21" w14:textId="77777777" w:rsidR="00312AF0" w:rsidRPr="00273870" w:rsidRDefault="00312AF0" w:rsidP="009A6BC2">
            <w:pPr>
              <w:rPr>
                <w:rFonts w:ascii="Garamond" w:hAnsi="Garamond" w:cs="Times New Roman"/>
                <w:sz w:val="20"/>
                <w:szCs w:val="20"/>
              </w:rPr>
            </w:pPr>
            <w:r w:rsidRPr="00273870">
              <w:rPr>
                <w:rFonts w:ascii="Garamond" w:hAnsi="Garamond" w:cs="Times New Roman"/>
                <w:sz w:val="20"/>
                <w:szCs w:val="20"/>
              </w:rPr>
              <w:t>82944</w:t>
            </w:r>
          </w:p>
        </w:tc>
        <w:tc>
          <w:tcPr>
            <w:tcW w:w="694" w:type="dxa"/>
            <w:tcBorders>
              <w:top w:val="nil"/>
              <w:left w:val="nil"/>
              <w:bottom w:val="nil"/>
              <w:right w:val="nil"/>
            </w:tcBorders>
            <w:shd w:val="clear" w:color="auto" w:fill="auto"/>
            <w:vAlign w:val="bottom"/>
            <w:hideMark/>
          </w:tcPr>
          <w:p w14:paraId="49908EFD" w14:textId="77777777" w:rsidR="00312AF0" w:rsidRPr="00273870" w:rsidRDefault="00312AF0" w:rsidP="009A6BC2">
            <w:pPr>
              <w:rPr>
                <w:rFonts w:ascii="Garamond" w:hAnsi="Garamond" w:cs="Times New Roman"/>
                <w:sz w:val="20"/>
                <w:szCs w:val="20"/>
              </w:rPr>
            </w:pPr>
            <w:r w:rsidRPr="00273870">
              <w:rPr>
                <w:rFonts w:ascii="Garamond" w:hAnsi="Garamond" w:cs="Times New Roman"/>
                <w:sz w:val="20"/>
                <w:szCs w:val="20"/>
              </w:rPr>
              <w:t>2.47</w:t>
            </w:r>
          </w:p>
        </w:tc>
        <w:tc>
          <w:tcPr>
            <w:tcW w:w="746" w:type="dxa"/>
            <w:tcBorders>
              <w:top w:val="nil"/>
              <w:left w:val="nil"/>
              <w:bottom w:val="nil"/>
              <w:right w:val="nil"/>
            </w:tcBorders>
            <w:shd w:val="clear" w:color="auto" w:fill="auto"/>
            <w:vAlign w:val="bottom"/>
            <w:hideMark/>
          </w:tcPr>
          <w:p w14:paraId="49CA57F3" w14:textId="77777777" w:rsidR="00312AF0" w:rsidRPr="00273870" w:rsidRDefault="00312AF0" w:rsidP="009A6BC2">
            <w:pPr>
              <w:rPr>
                <w:rFonts w:ascii="Garamond" w:hAnsi="Garamond" w:cs="Times New Roman"/>
                <w:sz w:val="20"/>
                <w:szCs w:val="20"/>
              </w:rPr>
            </w:pPr>
            <w:r w:rsidRPr="00273870">
              <w:rPr>
                <w:rFonts w:ascii="Garamond" w:hAnsi="Garamond" w:cs="Times New Roman"/>
                <w:sz w:val="20"/>
                <w:szCs w:val="20"/>
              </w:rPr>
              <w:t>6.82</w:t>
            </w:r>
          </w:p>
        </w:tc>
      </w:tr>
      <w:tr w:rsidR="00273870" w:rsidRPr="00273870" w14:paraId="23385197" w14:textId="77777777" w:rsidTr="003C732C">
        <w:trPr>
          <w:trHeight w:val="61"/>
        </w:trPr>
        <w:tc>
          <w:tcPr>
            <w:tcW w:w="2182" w:type="dxa"/>
            <w:tcBorders>
              <w:top w:val="nil"/>
              <w:left w:val="nil"/>
              <w:bottom w:val="single" w:sz="4" w:space="0" w:color="auto"/>
              <w:right w:val="single" w:sz="4" w:space="0" w:color="auto"/>
            </w:tcBorders>
            <w:hideMark/>
          </w:tcPr>
          <w:p w14:paraId="099DD740" w14:textId="77777777" w:rsidR="00312AF0" w:rsidRPr="00273870" w:rsidRDefault="00312AF0" w:rsidP="009A6BC2">
            <w:pPr>
              <w:rPr>
                <w:rFonts w:ascii="Garamond" w:eastAsia="Times New Roman" w:hAnsi="Garamond" w:cs="Times New Roman"/>
                <w:sz w:val="20"/>
                <w:szCs w:val="20"/>
              </w:rPr>
            </w:pPr>
            <w:r w:rsidRPr="00273870">
              <w:rPr>
                <w:rFonts w:ascii="Garamond" w:eastAsia="Times New Roman" w:hAnsi="Garamond" w:cs="Times New Roman"/>
                <w:sz w:val="20"/>
                <w:szCs w:val="20"/>
              </w:rPr>
              <w:t>sq( Building age)</w:t>
            </w:r>
          </w:p>
        </w:tc>
        <w:tc>
          <w:tcPr>
            <w:tcW w:w="780" w:type="dxa"/>
            <w:tcBorders>
              <w:top w:val="nil"/>
              <w:left w:val="nil"/>
              <w:bottom w:val="nil"/>
              <w:right w:val="nil"/>
            </w:tcBorders>
            <w:shd w:val="clear" w:color="auto" w:fill="auto"/>
            <w:vAlign w:val="bottom"/>
            <w:hideMark/>
          </w:tcPr>
          <w:p w14:paraId="07577790" w14:textId="77777777" w:rsidR="00312AF0" w:rsidRPr="00273870" w:rsidRDefault="00312AF0" w:rsidP="009A6BC2">
            <w:pPr>
              <w:rPr>
                <w:rFonts w:ascii="Garamond" w:hAnsi="Garamond" w:cs="Times New Roman"/>
                <w:sz w:val="20"/>
                <w:szCs w:val="20"/>
              </w:rPr>
            </w:pPr>
            <w:r w:rsidRPr="00273870">
              <w:rPr>
                <w:rFonts w:ascii="Garamond" w:hAnsi="Garamond" w:cs="Times New Roman"/>
                <w:sz w:val="20"/>
                <w:szCs w:val="20"/>
              </w:rPr>
              <w:t>10104</w:t>
            </w:r>
          </w:p>
        </w:tc>
        <w:tc>
          <w:tcPr>
            <w:tcW w:w="824" w:type="dxa"/>
            <w:tcBorders>
              <w:top w:val="nil"/>
              <w:left w:val="nil"/>
              <w:bottom w:val="nil"/>
              <w:right w:val="nil"/>
            </w:tcBorders>
            <w:shd w:val="clear" w:color="auto" w:fill="auto"/>
            <w:vAlign w:val="bottom"/>
            <w:hideMark/>
          </w:tcPr>
          <w:p w14:paraId="41928376" w14:textId="77777777" w:rsidR="00312AF0" w:rsidRPr="00273870" w:rsidRDefault="00312AF0" w:rsidP="009A6BC2">
            <w:pPr>
              <w:rPr>
                <w:rFonts w:ascii="Garamond" w:hAnsi="Garamond" w:cs="Times New Roman"/>
                <w:sz w:val="20"/>
                <w:szCs w:val="20"/>
              </w:rPr>
            </w:pPr>
            <w:r w:rsidRPr="00273870">
              <w:rPr>
                <w:rFonts w:ascii="Garamond" w:hAnsi="Garamond" w:cs="Times New Roman"/>
                <w:sz w:val="20"/>
                <w:szCs w:val="20"/>
              </w:rPr>
              <w:t>5607</w:t>
            </w:r>
          </w:p>
        </w:tc>
        <w:tc>
          <w:tcPr>
            <w:tcW w:w="975" w:type="dxa"/>
            <w:tcBorders>
              <w:top w:val="nil"/>
              <w:left w:val="nil"/>
              <w:bottom w:val="nil"/>
              <w:right w:val="nil"/>
            </w:tcBorders>
            <w:shd w:val="clear" w:color="auto" w:fill="auto"/>
            <w:vAlign w:val="bottom"/>
            <w:hideMark/>
          </w:tcPr>
          <w:p w14:paraId="2CCA2FE4" w14:textId="77777777" w:rsidR="00312AF0" w:rsidRPr="00273870" w:rsidRDefault="00312AF0" w:rsidP="009A6BC2">
            <w:pPr>
              <w:rPr>
                <w:rFonts w:ascii="Garamond" w:hAnsi="Garamond" w:cs="Times New Roman"/>
                <w:sz w:val="20"/>
                <w:szCs w:val="20"/>
              </w:rPr>
            </w:pPr>
            <w:r w:rsidRPr="00273870">
              <w:rPr>
                <w:rFonts w:ascii="Garamond" w:hAnsi="Garamond" w:cs="Times New Roman"/>
                <w:sz w:val="20"/>
                <w:szCs w:val="20"/>
              </w:rPr>
              <w:t>4988</w:t>
            </w:r>
          </w:p>
        </w:tc>
        <w:tc>
          <w:tcPr>
            <w:tcW w:w="691" w:type="dxa"/>
            <w:tcBorders>
              <w:top w:val="nil"/>
              <w:left w:val="nil"/>
              <w:bottom w:val="nil"/>
              <w:right w:val="nil"/>
            </w:tcBorders>
            <w:shd w:val="clear" w:color="auto" w:fill="auto"/>
            <w:vAlign w:val="bottom"/>
            <w:hideMark/>
          </w:tcPr>
          <w:p w14:paraId="639C187D" w14:textId="77777777" w:rsidR="00312AF0" w:rsidRPr="00273870" w:rsidRDefault="00312AF0" w:rsidP="009A6BC2">
            <w:pPr>
              <w:rPr>
                <w:rFonts w:ascii="Garamond" w:hAnsi="Garamond" w:cs="Times New Roman"/>
                <w:sz w:val="20"/>
                <w:szCs w:val="20"/>
              </w:rPr>
            </w:pPr>
            <w:r w:rsidRPr="00273870">
              <w:rPr>
                <w:rFonts w:ascii="Garamond" w:hAnsi="Garamond" w:cs="Times New Roman"/>
                <w:sz w:val="20"/>
                <w:szCs w:val="20"/>
              </w:rPr>
              <w:t>0</w:t>
            </w:r>
          </w:p>
        </w:tc>
        <w:tc>
          <w:tcPr>
            <w:tcW w:w="864" w:type="dxa"/>
            <w:tcBorders>
              <w:top w:val="nil"/>
              <w:left w:val="nil"/>
              <w:bottom w:val="nil"/>
              <w:right w:val="nil"/>
            </w:tcBorders>
            <w:shd w:val="clear" w:color="auto" w:fill="auto"/>
            <w:vAlign w:val="bottom"/>
            <w:hideMark/>
          </w:tcPr>
          <w:p w14:paraId="76646B5E" w14:textId="77777777" w:rsidR="00312AF0" w:rsidRPr="00273870" w:rsidRDefault="00312AF0" w:rsidP="009A6BC2">
            <w:pPr>
              <w:rPr>
                <w:rFonts w:ascii="Garamond" w:hAnsi="Garamond" w:cs="Times New Roman"/>
                <w:sz w:val="20"/>
                <w:szCs w:val="20"/>
              </w:rPr>
            </w:pPr>
            <w:r w:rsidRPr="00273870">
              <w:rPr>
                <w:rFonts w:ascii="Garamond" w:hAnsi="Garamond" w:cs="Times New Roman"/>
                <w:sz w:val="20"/>
                <w:szCs w:val="20"/>
              </w:rPr>
              <w:t>2500</w:t>
            </w:r>
          </w:p>
        </w:tc>
        <w:tc>
          <w:tcPr>
            <w:tcW w:w="770" w:type="dxa"/>
            <w:tcBorders>
              <w:top w:val="nil"/>
              <w:left w:val="nil"/>
              <w:bottom w:val="nil"/>
              <w:right w:val="nil"/>
            </w:tcBorders>
            <w:shd w:val="clear" w:color="auto" w:fill="auto"/>
            <w:vAlign w:val="bottom"/>
            <w:hideMark/>
          </w:tcPr>
          <w:p w14:paraId="0577EDF0" w14:textId="77777777" w:rsidR="00312AF0" w:rsidRPr="00273870" w:rsidRDefault="00312AF0" w:rsidP="009A6BC2">
            <w:pPr>
              <w:rPr>
                <w:rFonts w:ascii="Garamond" w:hAnsi="Garamond" w:cs="Times New Roman"/>
                <w:sz w:val="20"/>
                <w:szCs w:val="20"/>
              </w:rPr>
            </w:pPr>
            <w:r w:rsidRPr="00273870">
              <w:rPr>
                <w:rFonts w:ascii="Garamond" w:hAnsi="Garamond" w:cs="Times New Roman"/>
                <w:sz w:val="20"/>
                <w:szCs w:val="20"/>
              </w:rPr>
              <w:t>3364</w:t>
            </w:r>
          </w:p>
        </w:tc>
        <w:tc>
          <w:tcPr>
            <w:tcW w:w="763" w:type="dxa"/>
            <w:tcBorders>
              <w:top w:val="nil"/>
              <w:left w:val="nil"/>
              <w:bottom w:val="nil"/>
              <w:right w:val="nil"/>
            </w:tcBorders>
            <w:shd w:val="clear" w:color="auto" w:fill="auto"/>
            <w:vAlign w:val="bottom"/>
            <w:hideMark/>
          </w:tcPr>
          <w:p w14:paraId="64EFBC2B" w14:textId="77777777" w:rsidR="00312AF0" w:rsidRPr="00273870" w:rsidRDefault="00312AF0" w:rsidP="009A6BC2">
            <w:pPr>
              <w:rPr>
                <w:rFonts w:ascii="Garamond" w:hAnsi="Garamond" w:cs="Times New Roman"/>
                <w:sz w:val="20"/>
                <w:szCs w:val="20"/>
              </w:rPr>
            </w:pPr>
            <w:r w:rsidRPr="00273870">
              <w:rPr>
                <w:rFonts w:ascii="Garamond" w:hAnsi="Garamond" w:cs="Times New Roman"/>
                <w:sz w:val="20"/>
                <w:szCs w:val="20"/>
              </w:rPr>
              <w:t>7744</w:t>
            </w:r>
          </w:p>
        </w:tc>
        <w:tc>
          <w:tcPr>
            <w:tcW w:w="763" w:type="dxa"/>
            <w:tcBorders>
              <w:top w:val="nil"/>
              <w:left w:val="nil"/>
              <w:bottom w:val="nil"/>
              <w:right w:val="nil"/>
            </w:tcBorders>
            <w:shd w:val="clear" w:color="auto" w:fill="auto"/>
            <w:vAlign w:val="bottom"/>
            <w:hideMark/>
          </w:tcPr>
          <w:p w14:paraId="5C12AF5C" w14:textId="77777777" w:rsidR="00312AF0" w:rsidRPr="00273870" w:rsidRDefault="00312AF0" w:rsidP="009A6BC2">
            <w:pPr>
              <w:rPr>
                <w:rFonts w:ascii="Garamond" w:hAnsi="Garamond" w:cs="Times New Roman"/>
                <w:sz w:val="20"/>
                <w:szCs w:val="20"/>
              </w:rPr>
            </w:pPr>
            <w:r w:rsidRPr="00273870">
              <w:rPr>
                <w:rFonts w:ascii="Garamond" w:hAnsi="Garamond" w:cs="Times New Roman"/>
                <w:sz w:val="20"/>
                <w:szCs w:val="20"/>
              </w:rPr>
              <w:t>20449</w:t>
            </w:r>
          </w:p>
        </w:tc>
        <w:tc>
          <w:tcPr>
            <w:tcW w:w="694" w:type="dxa"/>
            <w:tcBorders>
              <w:top w:val="nil"/>
              <w:left w:val="nil"/>
              <w:bottom w:val="nil"/>
              <w:right w:val="nil"/>
            </w:tcBorders>
            <w:shd w:val="clear" w:color="auto" w:fill="auto"/>
            <w:vAlign w:val="bottom"/>
            <w:hideMark/>
          </w:tcPr>
          <w:p w14:paraId="53DE5248" w14:textId="77777777" w:rsidR="00312AF0" w:rsidRPr="00273870" w:rsidRDefault="00312AF0" w:rsidP="009A6BC2">
            <w:pPr>
              <w:rPr>
                <w:rFonts w:ascii="Garamond" w:hAnsi="Garamond" w:cs="Times New Roman"/>
                <w:sz w:val="20"/>
                <w:szCs w:val="20"/>
              </w:rPr>
            </w:pPr>
            <w:r w:rsidRPr="00273870">
              <w:rPr>
                <w:rFonts w:ascii="Garamond" w:hAnsi="Garamond" w:cs="Times New Roman"/>
                <w:sz w:val="20"/>
                <w:szCs w:val="20"/>
              </w:rPr>
              <w:t>1.17</w:t>
            </w:r>
          </w:p>
        </w:tc>
        <w:tc>
          <w:tcPr>
            <w:tcW w:w="746" w:type="dxa"/>
            <w:tcBorders>
              <w:top w:val="nil"/>
              <w:left w:val="nil"/>
              <w:bottom w:val="nil"/>
              <w:right w:val="nil"/>
            </w:tcBorders>
            <w:shd w:val="clear" w:color="auto" w:fill="auto"/>
            <w:vAlign w:val="bottom"/>
            <w:hideMark/>
          </w:tcPr>
          <w:p w14:paraId="130789A6" w14:textId="77777777" w:rsidR="00312AF0" w:rsidRPr="00273870" w:rsidRDefault="00312AF0" w:rsidP="009A6BC2">
            <w:pPr>
              <w:rPr>
                <w:rFonts w:ascii="Garamond" w:hAnsi="Garamond" w:cs="Times New Roman"/>
                <w:sz w:val="20"/>
                <w:szCs w:val="20"/>
              </w:rPr>
            </w:pPr>
            <w:r w:rsidRPr="00273870">
              <w:rPr>
                <w:rFonts w:ascii="Garamond" w:hAnsi="Garamond" w:cs="Times New Roman"/>
                <w:sz w:val="20"/>
                <w:szCs w:val="20"/>
              </w:rPr>
              <w:t>0.14</w:t>
            </w:r>
          </w:p>
        </w:tc>
      </w:tr>
      <w:tr w:rsidR="00273870" w:rsidRPr="00273870" w14:paraId="616E3466" w14:textId="77777777" w:rsidTr="003C732C">
        <w:trPr>
          <w:trHeight w:val="386"/>
        </w:trPr>
        <w:tc>
          <w:tcPr>
            <w:tcW w:w="10057" w:type="dxa"/>
            <w:gridSpan w:val="11"/>
            <w:tcBorders>
              <w:top w:val="single" w:sz="4" w:space="0" w:color="auto"/>
              <w:left w:val="nil"/>
              <w:bottom w:val="nil"/>
              <w:right w:val="nil"/>
            </w:tcBorders>
            <w:hideMark/>
          </w:tcPr>
          <w:p w14:paraId="429ECEBE" w14:textId="589E1BE6" w:rsidR="00312AF0" w:rsidRPr="00273870" w:rsidRDefault="00312AF0" w:rsidP="009A6BC2">
            <w:pPr>
              <w:rPr>
                <w:rFonts w:ascii="Garamond" w:hAnsi="Garamond" w:cs="Times New Roman"/>
                <w:sz w:val="18"/>
                <w:szCs w:val="18"/>
              </w:rPr>
            </w:pPr>
            <w:r w:rsidRPr="00273870">
              <w:rPr>
                <w:rFonts w:ascii="Garamond" w:hAnsi="Garamond" w:cs="Times New Roman"/>
                <w:sz w:val="18"/>
                <w:szCs w:val="18"/>
              </w:rPr>
              <w:t xml:space="preserve">Table </w:t>
            </w:r>
            <w:r w:rsidR="00597C27">
              <w:rPr>
                <w:rFonts w:ascii="Garamond" w:hAnsi="Garamond" w:cs="Times New Roman"/>
                <w:sz w:val="18"/>
                <w:szCs w:val="18"/>
              </w:rPr>
              <w:t>3</w:t>
            </w:r>
            <w:r w:rsidRPr="00273870">
              <w:rPr>
                <w:rFonts w:ascii="Garamond" w:hAnsi="Garamond" w:cs="Times New Roman"/>
                <w:sz w:val="18"/>
                <w:szCs w:val="18"/>
              </w:rPr>
              <w:t xml:space="preserve"> includes the summary statistics for the continuous housing-specific variables for the sample that excludes the observations with missing energy label data.</w:t>
            </w:r>
          </w:p>
        </w:tc>
      </w:tr>
    </w:tbl>
    <w:p w14:paraId="5BDD240A" w14:textId="77777777" w:rsidR="00312AF0" w:rsidRPr="00273870" w:rsidRDefault="00312AF0" w:rsidP="00312AF0">
      <w:pPr>
        <w:rPr>
          <w:rFonts w:ascii="Garamond" w:hAnsi="Garamond"/>
          <w:sz w:val="32"/>
          <w:szCs w:val="32"/>
        </w:rPr>
      </w:pPr>
    </w:p>
    <w:tbl>
      <w:tblPr>
        <w:tblW w:w="10089" w:type="dxa"/>
        <w:tblLayout w:type="fixed"/>
        <w:tblLook w:val="04A0" w:firstRow="1" w:lastRow="0" w:firstColumn="1" w:lastColumn="0" w:noHBand="0" w:noVBand="1"/>
      </w:tblPr>
      <w:tblGrid>
        <w:gridCol w:w="3327"/>
        <w:gridCol w:w="884"/>
        <w:gridCol w:w="983"/>
        <w:gridCol w:w="2946"/>
        <w:gridCol w:w="927"/>
        <w:gridCol w:w="1022"/>
      </w:tblGrid>
      <w:tr w:rsidR="00273870" w:rsidRPr="00273870" w14:paraId="534FEF24" w14:textId="77777777" w:rsidTr="003C732C">
        <w:trPr>
          <w:trHeight w:val="150"/>
        </w:trPr>
        <w:tc>
          <w:tcPr>
            <w:tcW w:w="10089" w:type="dxa"/>
            <w:gridSpan w:val="6"/>
            <w:tcBorders>
              <w:top w:val="nil"/>
              <w:left w:val="nil"/>
              <w:bottom w:val="single" w:sz="4" w:space="0" w:color="auto"/>
              <w:right w:val="nil"/>
            </w:tcBorders>
            <w:noWrap/>
            <w:vAlign w:val="bottom"/>
          </w:tcPr>
          <w:p w14:paraId="4DBC7E8E" w14:textId="101D114F" w:rsidR="00312AF0" w:rsidRPr="00273870" w:rsidRDefault="00312AF0" w:rsidP="009A6BC2">
            <w:pPr>
              <w:spacing w:after="0" w:line="240" w:lineRule="auto"/>
              <w:rPr>
                <w:rFonts w:ascii="Garamond" w:eastAsia="Times New Roman" w:hAnsi="Garamond" w:cs="Times New Roman"/>
                <w:sz w:val="21"/>
                <w:szCs w:val="21"/>
              </w:rPr>
            </w:pPr>
            <w:r w:rsidRPr="00273870">
              <w:rPr>
                <w:rFonts w:ascii="Garamond" w:eastAsia="Times New Roman" w:hAnsi="Garamond" w:cs="Times New Roman"/>
                <w:b/>
                <w:bCs/>
                <w:sz w:val="21"/>
                <w:szCs w:val="21"/>
              </w:rPr>
              <w:t>Table 5:</w:t>
            </w:r>
            <w:r w:rsidRPr="00273870">
              <w:rPr>
                <w:rFonts w:ascii="Garamond" w:eastAsia="Times New Roman" w:hAnsi="Garamond" w:cs="Times New Roman"/>
                <w:sz w:val="21"/>
                <w:szCs w:val="21"/>
              </w:rPr>
              <w:t xml:space="preserve"> Summary Statistic for the Housing-Specific Dummy Variables for the sample that</w:t>
            </w:r>
            <w:r w:rsidR="00597C27">
              <w:rPr>
                <w:rFonts w:ascii="Garamond" w:eastAsia="Times New Roman" w:hAnsi="Garamond" w:cs="Times New Roman"/>
                <w:sz w:val="21"/>
                <w:szCs w:val="21"/>
              </w:rPr>
              <w:t xml:space="preserve"> excludings</w:t>
            </w:r>
            <w:r w:rsidRPr="00273870">
              <w:rPr>
                <w:rFonts w:ascii="Garamond" w:eastAsia="Times New Roman" w:hAnsi="Garamond" w:cs="Times New Roman"/>
                <w:sz w:val="21"/>
                <w:szCs w:val="21"/>
              </w:rPr>
              <w:t xml:space="preserve"> observations with missing energy label data.</w:t>
            </w:r>
          </w:p>
        </w:tc>
      </w:tr>
      <w:tr w:rsidR="00273870" w:rsidRPr="00273870" w14:paraId="36B75F6E" w14:textId="77777777" w:rsidTr="003C732C">
        <w:trPr>
          <w:trHeight w:val="150"/>
        </w:trPr>
        <w:tc>
          <w:tcPr>
            <w:tcW w:w="3327" w:type="dxa"/>
            <w:tcBorders>
              <w:top w:val="single" w:sz="4" w:space="0" w:color="auto"/>
              <w:left w:val="nil"/>
              <w:bottom w:val="single" w:sz="4" w:space="0" w:color="auto"/>
              <w:right w:val="nil"/>
            </w:tcBorders>
            <w:noWrap/>
            <w:vAlign w:val="bottom"/>
            <w:hideMark/>
          </w:tcPr>
          <w:p w14:paraId="3C9624F3" w14:textId="77777777" w:rsidR="00312AF0" w:rsidRPr="00273870" w:rsidRDefault="00312AF0" w:rsidP="009A6BC2">
            <w:pPr>
              <w:spacing w:after="0" w:line="240" w:lineRule="auto"/>
              <w:rPr>
                <w:rFonts w:ascii="Garamond" w:eastAsia="Times New Roman" w:hAnsi="Garamond" w:cs="Times New Roman"/>
                <w:b/>
                <w:bCs/>
                <w:sz w:val="20"/>
                <w:szCs w:val="20"/>
              </w:rPr>
            </w:pPr>
            <w:r w:rsidRPr="00273870">
              <w:rPr>
                <w:rFonts w:ascii="Garamond" w:eastAsia="Times New Roman" w:hAnsi="Garamond" w:cs="Times New Roman"/>
                <w:b/>
                <w:bCs/>
                <w:sz w:val="20"/>
                <w:szCs w:val="20"/>
              </w:rPr>
              <w:t>Variable</w:t>
            </w:r>
          </w:p>
        </w:tc>
        <w:tc>
          <w:tcPr>
            <w:tcW w:w="884" w:type="dxa"/>
            <w:tcBorders>
              <w:top w:val="single" w:sz="4" w:space="0" w:color="auto"/>
              <w:left w:val="nil"/>
              <w:bottom w:val="single" w:sz="4" w:space="0" w:color="auto"/>
              <w:right w:val="nil"/>
            </w:tcBorders>
            <w:noWrap/>
            <w:hideMark/>
          </w:tcPr>
          <w:p w14:paraId="67145531" w14:textId="77777777" w:rsidR="00312AF0" w:rsidRPr="00273870" w:rsidRDefault="00312AF0" w:rsidP="009A6BC2">
            <w:pPr>
              <w:spacing w:after="0" w:line="240" w:lineRule="auto"/>
              <w:jc w:val="center"/>
              <w:rPr>
                <w:rFonts w:ascii="Garamond" w:eastAsia="Times New Roman" w:hAnsi="Garamond" w:cs="Times New Roman"/>
                <w:b/>
                <w:bCs/>
                <w:sz w:val="20"/>
                <w:szCs w:val="20"/>
              </w:rPr>
            </w:pPr>
            <w:r w:rsidRPr="00273870">
              <w:rPr>
                <w:rFonts w:ascii="Garamond" w:eastAsia="Times New Roman" w:hAnsi="Garamond" w:cs="Times New Roman"/>
                <w:b/>
                <w:bCs/>
                <w:sz w:val="20"/>
                <w:szCs w:val="20"/>
              </w:rPr>
              <w:t>count</w:t>
            </w:r>
          </w:p>
        </w:tc>
        <w:tc>
          <w:tcPr>
            <w:tcW w:w="983" w:type="dxa"/>
            <w:tcBorders>
              <w:top w:val="single" w:sz="4" w:space="0" w:color="auto"/>
              <w:left w:val="nil"/>
              <w:bottom w:val="single" w:sz="4" w:space="0" w:color="auto"/>
              <w:right w:val="single" w:sz="4" w:space="0" w:color="auto"/>
            </w:tcBorders>
            <w:noWrap/>
            <w:hideMark/>
          </w:tcPr>
          <w:p w14:paraId="12152D9E" w14:textId="77777777" w:rsidR="00312AF0" w:rsidRPr="00273870" w:rsidRDefault="00312AF0" w:rsidP="009A6BC2">
            <w:pPr>
              <w:spacing w:after="0" w:line="240" w:lineRule="auto"/>
              <w:rPr>
                <w:rFonts w:ascii="Garamond" w:eastAsia="Times New Roman" w:hAnsi="Garamond" w:cs="Times New Roman"/>
                <w:b/>
                <w:bCs/>
                <w:sz w:val="20"/>
                <w:szCs w:val="20"/>
              </w:rPr>
            </w:pPr>
            <w:r w:rsidRPr="00273870">
              <w:rPr>
                <w:rFonts w:ascii="Garamond" w:eastAsia="Times New Roman" w:hAnsi="Garamond" w:cs="Times New Roman"/>
                <w:b/>
                <w:bCs/>
                <w:sz w:val="20"/>
                <w:szCs w:val="20"/>
              </w:rPr>
              <w:t>mean</w:t>
            </w:r>
          </w:p>
        </w:tc>
        <w:tc>
          <w:tcPr>
            <w:tcW w:w="2946" w:type="dxa"/>
            <w:tcBorders>
              <w:top w:val="single" w:sz="4" w:space="0" w:color="auto"/>
              <w:left w:val="single" w:sz="4" w:space="0" w:color="auto"/>
              <w:bottom w:val="single" w:sz="4" w:space="0" w:color="auto"/>
              <w:right w:val="nil"/>
            </w:tcBorders>
            <w:hideMark/>
          </w:tcPr>
          <w:p w14:paraId="5183C0B1" w14:textId="77777777" w:rsidR="00312AF0" w:rsidRPr="00273870" w:rsidRDefault="00312AF0" w:rsidP="009A6BC2">
            <w:pPr>
              <w:spacing w:after="0" w:line="240" w:lineRule="auto"/>
              <w:rPr>
                <w:rFonts w:ascii="Garamond" w:eastAsia="Times New Roman" w:hAnsi="Garamond" w:cs="Times New Roman"/>
                <w:b/>
                <w:bCs/>
                <w:sz w:val="20"/>
                <w:szCs w:val="20"/>
              </w:rPr>
            </w:pPr>
            <w:r w:rsidRPr="00273870">
              <w:rPr>
                <w:rFonts w:ascii="Garamond" w:eastAsia="Times New Roman" w:hAnsi="Garamond" w:cs="Times New Roman"/>
                <w:b/>
                <w:bCs/>
                <w:sz w:val="20"/>
                <w:szCs w:val="20"/>
              </w:rPr>
              <w:t>Variable</w:t>
            </w:r>
          </w:p>
        </w:tc>
        <w:tc>
          <w:tcPr>
            <w:tcW w:w="927" w:type="dxa"/>
            <w:tcBorders>
              <w:top w:val="single" w:sz="4" w:space="0" w:color="auto"/>
              <w:left w:val="nil"/>
              <w:bottom w:val="single" w:sz="4" w:space="0" w:color="auto"/>
              <w:right w:val="nil"/>
            </w:tcBorders>
            <w:hideMark/>
          </w:tcPr>
          <w:p w14:paraId="46842C47" w14:textId="77777777" w:rsidR="00312AF0" w:rsidRPr="00273870" w:rsidRDefault="00312AF0" w:rsidP="009A6BC2">
            <w:pPr>
              <w:spacing w:after="0" w:line="240" w:lineRule="auto"/>
              <w:jc w:val="center"/>
              <w:rPr>
                <w:rFonts w:ascii="Garamond" w:eastAsia="Times New Roman" w:hAnsi="Garamond" w:cs="Times New Roman"/>
                <w:b/>
                <w:bCs/>
                <w:sz w:val="20"/>
                <w:szCs w:val="20"/>
              </w:rPr>
            </w:pPr>
            <w:r w:rsidRPr="00273870">
              <w:rPr>
                <w:rFonts w:ascii="Garamond" w:eastAsia="Times New Roman" w:hAnsi="Garamond" w:cs="Times New Roman"/>
                <w:b/>
                <w:bCs/>
                <w:sz w:val="20"/>
                <w:szCs w:val="20"/>
              </w:rPr>
              <w:t>count</w:t>
            </w:r>
          </w:p>
        </w:tc>
        <w:tc>
          <w:tcPr>
            <w:tcW w:w="1019" w:type="dxa"/>
            <w:tcBorders>
              <w:top w:val="single" w:sz="4" w:space="0" w:color="auto"/>
              <w:left w:val="nil"/>
              <w:bottom w:val="single" w:sz="4" w:space="0" w:color="auto"/>
              <w:right w:val="nil"/>
            </w:tcBorders>
            <w:hideMark/>
          </w:tcPr>
          <w:p w14:paraId="57A381CC" w14:textId="77777777" w:rsidR="00312AF0" w:rsidRPr="00273870" w:rsidRDefault="00312AF0" w:rsidP="009A6BC2">
            <w:pPr>
              <w:spacing w:after="0" w:line="240" w:lineRule="auto"/>
              <w:jc w:val="center"/>
              <w:rPr>
                <w:rFonts w:ascii="Garamond" w:eastAsia="Times New Roman" w:hAnsi="Garamond" w:cs="Times New Roman"/>
                <w:b/>
                <w:bCs/>
                <w:sz w:val="20"/>
                <w:szCs w:val="20"/>
              </w:rPr>
            </w:pPr>
            <w:r w:rsidRPr="00273870">
              <w:rPr>
                <w:rFonts w:ascii="Garamond" w:eastAsia="Times New Roman" w:hAnsi="Garamond" w:cs="Times New Roman"/>
                <w:b/>
                <w:bCs/>
                <w:sz w:val="20"/>
                <w:szCs w:val="20"/>
              </w:rPr>
              <w:t>mean</w:t>
            </w:r>
          </w:p>
        </w:tc>
      </w:tr>
      <w:tr w:rsidR="00273870" w:rsidRPr="00273870" w14:paraId="2FA1352A" w14:textId="77777777" w:rsidTr="003C732C">
        <w:trPr>
          <w:trHeight w:val="252"/>
        </w:trPr>
        <w:tc>
          <w:tcPr>
            <w:tcW w:w="3327" w:type="dxa"/>
            <w:tcBorders>
              <w:top w:val="single" w:sz="4" w:space="0" w:color="auto"/>
              <w:left w:val="nil"/>
              <w:bottom w:val="nil"/>
              <w:right w:val="single" w:sz="4" w:space="0" w:color="auto"/>
            </w:tcBorders>
            <w:noWrap/>
            <w:hideMark/>
          </w:tcPr>
          <w:p w14:paraId="33D4BD27" w14:textId="77777777" w:rsidR="00312AF0" w:rsidRPr="00273870" w:rsidRDefault="00312AF0" w:rsidP="009A6BC2">
            <w:pPr>
              <w:spacing w:after="0" w:line="240" w:lineRule="auto"/>
              <w:rPr>
                <w:rFonts w:ascii="Garamond" w:eastAsia="Times New Roman" w:hAnsi="Garamond" w:cs="Times New Roman"/>
                <w:sz w:val="20"/>
                <w:szCs w:val="20"/>
              </w:rPr>
            </w:pPr>
            <w:r w:rsidRPr="00273870">
              <w:rPr>
                <w:rFonts w:ascii="Garamond" w:eastAsia="Times New Roman" w:hAnsi="Garamond" w:cs="Times New Roman"/>
                <w:sz w:val="20"/>
                <w:szCs w:val="20"/>
              </w:rPr>
              <w:t>House</w:t>
            </w:r>
          </w:p>
        </w:tc>
        <w:tc>
          <w:tcPr>
            <w:tcW w:w="884" w:type="dxa"/>
            <w:tcBorders>
              <w:top w:val="nil"/>
              <w:left w:val="nil"/>
              <w:bottom w:val="nil"/>
              <w:right w:val="nil"/>
            </w:tcBorders>
            <w:shd w:val="clear" w:color="auto" w:fill="auto"/>
            <w:noWrap/>
            <w:vAlign w:val="bottom"/>
            <w:hideMark/>
          </w:tcPr>
          <w:p w14:paraId="036951DF" w14:textId="77777777" w:rsidR="00312AF0" w:rsidRPr="00273870" w:rsidRDefault="00312AF0" w:rsidP="009A6BC2">
            <w:pPr>
              <w:spacing w:after="0" w:line="240" w:lineRule="auto"/>
              <w:rPr>
                <w:rFonts w:ascii="Garamond" w:eastAsia="Times New Roman" w:hAnsi="Garamond" w:cs="Times New Roman"/>
                <w:sz w:val="20"/>
                <w:szCs w:val="20"/>
              </w:rPr>
            </w:pPr>
            <w:r w:rsidRPr="00273870">
              <w:rPr>
                <w:rFonts w:ascii="Garamond" w:hAnsi="Garamond" w:cs="Times New Roman"/>
                <w:sz w:val="20"/>
                <w:szCs w:val="20"/>
              </w:rPr>
              <w:t>10104</w:t>
            </w:r>
          </w:p>
        </w:tc>
        <w:tc>
          <w:tcPr>
            <w:tcW w:w="983" w:type="dxa"/>
            <w:tcBorders>
              <w:top w:val="nil"/>
              <w:left w:val="nil"/>
              <w:bottom w:val="nil"/>
              <w:right w:val="nil"/>
            </w:tcBorders>
            <w:shd w:val="clear" w:color="auto" w:fill="auto"/>
            <w:noWrap/>
            <w:vAlign w:val="bottom"/>
            <w:hideMark/>
          </w:tcPr>
          <w:p w14:paraId="7A767D2C" w14:textId="77777777" w:rsidR="00312AF0" w:rsidRPr="00273870" w:rsidRDefault="00312AF0" w:rsidP="009A6BC2">
            <w:pPr>
              <w:spacing w:after="0" w:line="240" w:lineRule="auto"/>
              <w:rPr>
                <w:rFonts w:ascii="Garamond" w:eastAsia="Times New Roman" w:hAnsi="Garamond" w:cs="Times New Roman"/>
                <w:sz w:val="20"/>
                <w:szCs w:val="20"/>
              </w:rPr>
            </w:pPr>
            <w:r w:rsidRPr="00273870">
              <w:rPr>
                <w:rFonts w:ascii="Garamond" w:hAnsi="Garamond" w:cs="Times New Roman"/>
                <w:sz w:val="20"/>
                <w:szCs w:val="20"/>
              </w:rPr>
              <w:t>0.02</w:t>
            </w:r>
          </w:p>
        </w:tc>
        <w:tc>
          <w:tcPr>
            <w:tcW w:w="2946" w:type="dxa"/>
            <w:tcBorders>
              <w:top w:val="nil"/>
              <w:left w:val="single" w:sz="4" w:space="0" w:color="auto"/>
              <w:bottom w:val="nil"/>
              <w:right w:val="single" w:sz="4" w:space="0" w:color="auto"/>
            </w:tcBorders>
            <w:hideMark/>
          </w:tcPr>
          <w:p w14:paraId="2EAD04C9" w14:textId="77777777" w:rsidR="00312AF0" w:rsidRPr="00273870" w:rsidRDefault="00312AF0" w:rsidP="009A6BC2">
            <w:pPr>
              <w:spacing w:after="0" w:line="240" w:lineRule="auto"/>
              <w:rPr>
                <w:rFonts w:ascii="Garamond" w:eastAsia="Times New Roman" w:hAnsi="Garamond" w:cs="Times New Roman"/>
                <w:sz w:val="20"/>
                <w:szCs w:val="20"/>
              </w:rPr>
            </w:pPr>
            <w:r w:rsidRPr="00273870">
              <w:rPr>
                <w:rFonts w:ascii="Garamond" w:eastAsia="Times New Roman" w:hAnsi="Garamond" w:cs="Times New Roman"/>
                <w:sz w:val="20"/>
                <w:szCs w:val="20"/>
              </w:rPr>
              <w:t>Energy label consumption C</w:t>
            </w:r>
          </w:p>
        </w:tc>
        <w:tc>
          <w:tcPr>
            <w:tcW w:w="927" w:type="dxa"/>
            <w:tcBorders>
              <w:top w:val="nil"/>
              <w:left w:val="nil"/>
              <w:bottom w:val="nil"/>
              <w:right w:val="nil"/>
            </w:tcBorders>
            <w:shd w:val="clear" w:color="auto" w:fill="auto"/>
            <w:vAlign w:val="bottom"/>
            <w:hideMark/>
          </w:tcPr>
          <w:p w14:paraId="3E9D59FA" w14:textId="77777777" w:rsidR="00312AF0" w:rsidRPr="00273870" w:rsidRDefault="00312AF0" w:rsidP="009A6BC2">
            <w:pPr>
              <w:spacing w:after="0" w:line="240" w:lineRule="auto"/>
              <w:rPr>
                <w:rFonts w:ascii="Garamond" w:eastAsia="Times New Roman" w:hAnsi="Garamond" w:cs="Times New Roman"/>
                <w:sz w:val="20"/>
                <w:szCs w:val="20"/>
              </w:rPr>
            </w:pPr>
            <w:r w:rsidRPr="00273870">
              <w:rPr>
                <w:rFonts w:ascii="Garamond" w:hAnsi="Garamond" w:cs="Times New Roman"/>
                <w:sz w:val="20"/>
                <w:szCs w:val="20"/>
              </w:rPr>
              <w:t>10104</w:t>
            </w:r>
          </w:p>
        </w:tc>
        <w:tc>
          <w:tcPr>
            <w:tcW w:w="1019" w:type="dxa"/>
            <w:tcBorders>
              <w:top w:val="nil"/>
              <w:left w:val="nil"/>
              <w:bottom w:val="nil"/>
              <w:right w:val="nil"/>
            </w:tcBorders>
            <w:shd w:val="clear" w:color="auto" w:fill="auto"/>
            <w:vAlign w:val="bottom"/>
            <w:hideMark/>
          </w:tcPr>
          <w:p w14:paraId="3591A62F" w14:textId="77777777" w:rsidR="00312AF0" w:rsidRPr="00273870" w:rsidRDefault="00312AF0" w:rsidP="009A6BC2">
            <w:pPr>
              <w:spacing w:after="0" w:line="240" w:lineRule="auto"/>
              <w:rPr>
                <w:rFonts w:ascii="Garamond" w:eastAsia="Times New Roman" w:hAnsi="Garamond" w:cs="Times New Roman"/>
                <w:sz w:val="20"/>
                <w:szCs w:val="20"/>
              </w:rPr>
            </w:pPr>
            <w:r w:rsidRPr="00273870">
              <w:rPr>
                <w:rFonts w:ascii="Garamond" w:hAnsi="Garamond" w:cs="Times New Roman"/>
                <w:sz w:val="20"/>
                <w:szCs w:val="20"/>
              </w:rPr>
              <w:t>0.05</w:t>
            </w:r>
          </w:p>
        </w:tc>
      </w:tr>
      <w:tr w:rsidR="00273870" w:rsidRPr="00273870" w14:paraId="3BB5D44B" w14:textId="77777777" w:rsidTr="003C732C">
        <w:trPr>
          <w:trHeight w:val="252"/>
        </w:trPr>
        <w:tc>
          <w:tcPr>
            <w:tcW w:w="3327" w:type="dxa"/>
            <w:tcBorders>
              <w:top w:val="nil"/>
              <w:left w:val="nil"/>
              <w:bottom w:val="nil"/>
              <w:right w:val="single" w:sz="4" w:space="0" w:color="auto"/>
            </w:tcBorders>
            <w:noWrap/>
            <w:hideMark/>
          </w:tcPr>
          <w:p w14:paraId="568148CC" w14:textId="77777777" w:rsidR="00312AF0" w:rsidRPr="00273870" w:rsidRDefault="00312AF0" w:rsidP="009A6BC2">
            <w:pPr>
              <w:spacing w:after="0" w:line="240" w:lineRule="auto"/>
              <w:rPr>
                <w:rFonts w:ascii="Garamond" w:eastAsia="Times New Roman" w:hAnsi="Garamond" w:cs="Times New Roman"/>
                <w:sz w:val="20"/>
                <w:szCs w:val="20"/>
              </w:rPr>
            </w:pPr>
            <w:r w:rsidRPr="00273870">
              <w:rPr>
                <w:rFonts w:ascii="Garamond" w:eastAsia="Times New Roman" w:hAnsi="Garamond" w:cs="Times New Roman"/>
                <w:sz w:val="20"/>
                <w:szCs w:val="20"/>
              </w:rPr>
              <w:t>Mezzanine</w:t>
            </w:r>
          </w:p>
        </w:tc>
        <w:tc>
          <w:tcPr>
            <w:tcW w:w="884" w:type="dxa"/>
            <w:tcBorders>
              <w:top w:val="nil"/>
              <w:left w:val="nil"/>
              <w:bottom w:val="nil"/>
              <w:right w:val="nil"/>
            </w:tcBorders>
            <w:shd w:val="clear" w:color="auto" w:fill="auto"/>
            <w:noWrap/>
            <w:vAlign w:val="bottom"/>
            <w:hideMark/>
          </w:tcPr>
          <w:p w14:paraId="38D2B152" w14:textId="77777777" w:rsidR="00312AF0" w:rsidRPr="00273870" w:rsidRDefault="00312AF0" w:rsidP="009A6BC2">
            <w:pPr>
              <w:spacing w:after="0" w:line="240" w:lineRule="auto"/>
              <w:rPr>
                <w:rFonts w:ascii="Garamond" w:hAnsi="Garamond" w:cs="Times New Roman"/>
                <w:sz w:val="20"/>
                <w:szCs w:val="20"/>
              </w:rPr>
            </w:pPr>
            <w:r w:rsidRPr="00273870">
              <w:rPr>
                <w:rFonts w:ascii="Garamond" w:hAnsi="Garamond" w:cs="Times New Roman"/>
                <w:sz w:val="20"/>
                <w:szCs w:val="20"/>
              </w:rPr>
              <w:t>10104</w:t>
            </w:r>
          </w:p>
        </w:tc>
        <w:tc>
          <w:tcPr>
            <w:tcW w:w="983" w:type="dxa"/>
            <w:tcBorders>
              <w:top w:val="nil"/>
              <w:left w:val="nil"/>
              <w:bottom w:val="nil"/>
              <w:right w:val="nil"/>
            </w:tcBorders>
            <w:shd w:val="clear" w:color="auto" w:fill="auto"/>
            <w:noWrap/>
            <w:vAlign w:val="bottom"/>
            <w:hideMark/>
          </w:tcPr>
          <w:p w14:paraId="05E97042" w14:textId="77777777" w:rsidR="00312AF0" w:rsidRPr="00273870" w:rsidRDefault="00312AF0" w:rsidP="009A6BC2">
            <w:pPr>
              <w:spacing w:after="0" w:line="240" w:lineRule="auto"/>
              <w:rPr>
                <w:rFonts w:ascii="Garamond" w:hAnsi="Garamond" w:cs="Times New Roman"/>
                <w:sz w:val="20"/>
                <w:szCs w:val="20"/>
              </w:rPr>
            </w:pPr>
            <w:r w:rsidRPr="00273870">
              <w:rPr>
                <w:rFonts w:ascii="Garamond" w:hAnsi="Garamond" w:cs="Times New Roman"/>
                <w:sz w:val="20"/>
                <w:szCs w:val="20"/>
              </w:rPr>
              <w:t>0.05</w:t>
            </w:r>
          </w:p>
        </w:tc>
        <w:tc>
          <w:tcPr>
            <w:tcW w:w="2946" w:type="dxa"/>
            <w:tcBorders>
              <w:top w:val="nil"/>
              <w:left w:val="single" w:sz="4" w:space="0" w:color="auto"/>
              <w:bottom w:val="nil"/>
              <w:right w:val="single" w:sz="4" w:space="0" w:color="auto"/>
            </w:tcBorders>
            <w:hideMark/>
          </w:tcPr>
          <w:p w14:paraId="678442CE" w14:textId="77777777" w:rsidR="00312AF0" w:rsidRPr="00273870" w:rsidRDefault="00312AF0" w:rsidP="009A6BC2">
            <w:pPr>
              <w:spacing w:after="0" w:line="240" w:lineRule="auto"/>
              <w:rPr>
                <w:rFonts w:ascii="Garamond" w:eastAsia="Times New Roman" w:hAnsi="Garamond" w:cs="Times New Roman"/>
                <w:sz w:val="20"/>
                <w:szCs w:val="20"/>
              </w:rPr>
            </w:pPr>
            <w:r w:rsidRPr="00273870">
              <w:rPr>
                <w:rFonts w:ascii="Garamond" w:eastAsia="Times New Roman" w:hAnsi="Garamond" w:cs="Times New Roman"/>
                <w:sz w:val="20"/>
                <w:szCs w:val="20"/>
              </w:rPr>
              <w:t>Energy label consumption D</w:t>
            </w:r>
          </w:p>
        </w:tc>
        <w:tc>
          <w:tcPr>
            <w:tcW w:w="927" w:type="dxa"/>
            <w:tcBorders>
              <w:top w:val="nil"/>
              <w:left w:val="nil"/>
              <w:bottom w:val="nil"/>
              <w:right w:val="nil"/>
            </w:tcBorders>
            <w:shd w:val="clear" w:color="auto" w:fill="auto"/>
            <w:vAlign w:val="bottom"/>
            <w:hideMark/>
          </w:tcPr>
          <w:p w14:paraId="5803C6D4" w14:textId="77777777" w:rsidR="00312AF0" w:rsidRPr="00273870" w:rsidRDefault="00312AF0" w:rsidP="009A6BC2">
            <w:pPr>
              <w:spacing w:after="0" w:line="240" w:lineRule="auto"/>
              <w:rPr>
                <w:rFonts w:ascii="Garamond" w:hAnsi="Garamond" w:cs="Times New Roman"/>
                <w:sz w:val="20"/>
                <w:szCs w:val="20"/>
              </w:rPr>
            </w:pPr>
            <w:r w:rsidRPr="00273870">
              <w:rPr>
                <w:rFonts w:ascii="Garamond" w:hAnsi="Garamond" w:cs="Times New Roman"/>
                <w:sz w:val="20"/>
                <w:szCs w:val="20"/>
              </w:rPr>
              <w:t>10104</w:t>
            </w:r>
          </w:p>
        </w:tc>
        <w:tc>
          <w:tcPr>
            <w:tcW w:w="1019" w:type="dxa"/>
            <w:tcBorders>
              <w:top w:val="nil"/>
              <w:left w:val="nil"/>
              <w:bottom w:val="nil"/>
              <w:right w:val="nil"/>
            </w:tcBorders>
            <w:shd w:val="clear" w:color="auto" w:fill="auto"/>
            <w:vAlign w:val="bottom"/>
            <w:hideMark/>
          </w:tcPr>
          <w:p w14:paraId="23EFA5BC" w14:textId="77777777" w:rsidR="00312AF0" w:rsidRPr="00273870" w:rsidRDefault="00312AF0" w:rsidP="009A6BC2">
            <w:pPr>
              <w:spacing w:after="0" w:line="240" w:lineRule="auto"/>
              <w:rPr>
                <w:rFonts w:ascii="Garamond" w:hAnsi="Garamond" w:cs="Times New Roman"/>
                <w:sz w:val="20"/>
                <w:szCs w:val="20"/>
              </w:rPr>
            </w:pPr>
            <w:r w:rsidRPr="00273870">
              <w:rPr>
                <w:rFonts w:ascii="Garamond" w:hAnsi="Garamond" w:cs="Times New Roman"/>
                <w:sz w:val="20"/>
                <w:szCs w:val="20"/>
              </w:rPr>
              <w:t>0.11</w:t>
            </w:r>
          </w:p>
        </w:tc>
      </w:tr>
      <w:tr w:rsidR="00273870" w:rsidRPr="00273870" w14:paraId="3F9A9F55" w14:textId="77777777" w:rsidTr="003C732C">
        <w:trPr>
          <w:trHeight w:val="252"/>
        </w:trPr>
        <w:tc>
          <w:tcPr>
            <w:tcW w:w="3327" w:type="dxa"/>
            <w:tcBorders>
              <w:top w:val="nil"/>
              <w:left w:val="nil"/>
              <w:bottom w:val="nil"/>
              <w:right w:val="single" w:sz="4" w:space="0" w:color="auto"/>
            </w:tcBorders>
            <w:noWrap/>
            <w:hideMark/>
          </w:tcPr>
          <w:p w14:paraId="499E2786" w14:textId="77777777" w:rsidR="00312AF0" w:rsidRPr="00273870" w:rsidRDefault="00312AF0" w:rsidP="009A6BC2">
            <w:pPr>
              <w:spacing w:after="0" w:line="240" w:lineRule="auto"/>
              <w:rPr>
                <w:rFonts w:ascii="Garamond" w:eastAsia="Times New Roman" w:hAnsi="Garamond" w:cs="Times New Roman"/>
                <w:sz w:val="20"/>
                <w:szCs w:val="20"/>
              </w:rPr>
            </w:pPr>
            <w:r w:rsidRPr="00273870">
              <w:rPr>
                <w:rFonts w:ascii="Garamond" w:eastAsia="Times New Roman" w:hAnsi="Garamond" w:cs="Times New Roman"/>
                <w:sz w:val="20"/>
                <w:szCs w:val="20"/>
              </w:rPr>
              <w:t>Ground Floor</w:t>
            </w:r>
          </w:p>
        </w:tc>
        <w:tc>
          <w:tcPr>
            <w:tcW w:w="884" w:type="dxa"/>
            <w:tcBorders>
              <w:top w:val="nil"/>
              <w:left w:val="nil"/>
              <w:bottom w:val="nil"/>
              <w:right w:val="nil"/>
            </w:tcBorders>
            <w:shd w:val="clear" w:color="auto" w:fill="auto"/>
            <w:noWrap/>
            <w:vAlign w:val="bottom"/>
            <w:hideMark/>
          </w:tcPr>
          <w:p w14:paraId="535F1732" w14:textId="77777777" w:rsidR="00312AF0" w:rsidRPr="00273870" w:rsidRDefault="00312AF0" w:rsidP="009A6BC2">
            <w:pPr>
              <w:spacing w:after="0" w:line="240" w:lineRule="auto"/>
              <w:rPr>
                <w:rFonts w:ascii="Garamond" w:eastAsia="Times New Roman" w:hAnsi="Garamond" w:cs="Times New Roman"/>
                <w:sz w:val="20"/>
                <w:szCs w:val="20"/>
              </w:rPr>
            </w:pPr>
            <w:r w:rsidRPr="00273870">
              <w:rPr>
                <w:rFonts w:ascii="Garamond" w:hAnsi="Garamond" w:cs="Times New Roman"/>
                <w:sz w:val="20"/>
                <w:szCs w:val="20"/>
              </w:rPr>
              <w:t>10104</w:t>
            </w:r>
          </w:p>
        </w:tc>
        <w:tc>
          <w:tcPr>
            <w:tcW w:w="983" w:type="dxa"/>
            <w:tcBorders>
              <w:top w:val="nil"/>
              <w:left w:val="nil"/>
              <w:bottom w:val="nil"/>
              <w:right w:val="nil"/>
            </w:tcBorders>
            <w:shd w:val="clear" w:color="auto" w:fill="auto"/>
            <w:noWrap/>
            <w:vAlign w:val="bottom"/>
            <w:hideMark/>
          </w:tcPr>
          <w:p w14:paraId="0209B900" w14:textId="77777777" w:rsidR="00312AF0" w:rsidRPr="00273870" w:rsidRDefault="00312AF0" w:rsidP="009A6BC2">
            <w:pPr>
              <w:spacing w:after="0" w:line="240" w:lineRule="auto"/>
              <w:rPr>
                <w:rFonts w:ascii="Garamond" w:eastAsia="Times New Roman" w:hAnsi="Garamond" w:cs="Times New Roman"/>
                <w:sz w:val="20"/>
                <w:szCs w:val="20"/>
              </w:rPr>
            </w:pPr>
            <w:r w:rsidRPr="00273870">
              <w:rPr>
                <w:rFonts w:ascii="Garamond" w:hAnsi="Garamond" w:cs="Times New Roman"/>
                <w:sz w:val="20"/>
                <w:szCs w:val="20"/>
              </w:rPr>
              <w:t>0.1</w:t>
            </w:r>
          </w:p>
        </w:tc>
        <w:tc>
          <w:tcPr>
            <w:tcW w:w="2946" w:type="dxa"/>
            <w:tcBorders>
              <w:top w:val="nil"/>
              <w:left w:val="single" w:sz="4" w:space="0" w:color="auto"/>
              <w:bottom w:val="nil"/>
              <w:right w:val="single" w:sz="4" w:space="0" w:color="auto"/>
            </w:tcBorders>
            <w:hideMark/>
          </w:tcPr>
          <w:p w14:paraId="4A0AF4B0" w14:textId="77777777" w:rsidR="00312AF0" w:rsidRPr="00273870" w:rsidRDefault="00312AF0" w:rsidP="009A6BC2">
            <w:pPr>
              <w:spacing w:after="0" w:line="240" w:lineRule="auto"/>
              <w:rPr>
                <w:rFonts w:ascii="Garamond" w:eastAsia="Times New Roman" w:hAnsi="Garamond" w:cs="Times New Roman"/>
                <w:sz w:val="20"/>
                <w:szCs w:val="20"/>
              </w:rPr>
            </w:pPr>
            <w:r w:rsidRPr="00273870">
              <w:rPr>
                <w:rFonts w:ascii="Garamond" w:eastAsia="Times New Roman" w:hAnsi="Garamond" w:cs="Times New Roman"/>
                <w:sz w:val="20"/>
                <w:szCs w:val="20"/>
              </w:rPr>
              <w:t>Energy label consumption E</w:t>
            </w:r>
          </w:p>
        </w:tc>
        <w:tc>
          <w:tcPr>
            <w:tcW w:w="927" w:type="dxa"/>
            <w:tcBorders>
              <w:top w:val="nil"/>
              <w:left w:val="nil"/>
              <w:bottom w:val="nil"/>
              <w:right w:val="nil"/>
            </w:tcBorders>
            <w:shd w:val="clear" w:color="auto" w:fill="auto"/>
            <w:vAlign w:val="bottom"/>
            <w:hideMark/>
          </w:tcPr>
          <w:p w14:paraId="2159ECEB" w14:textId="77777777" w:rsidR="00312AF0" w:rsidRPr="00273870" w:rsidRDefault="00312AF0" w:rsidP="009A6BC2">
            <w:pPr>
              <w:spacing w:after="0" w:line="240" w:lineRule="auto"/>
              <w:rPr>
                <w:rFonts w:ascii="Garamond" w:eastAsia="Times New Roman" w:hAnsi="Garamond" w:cs="Times New Roman"/>
                <w:sz w:val="20"/>
                <w:szCs w:val="20"/>
              </w:rPr>
            </w:pPr>
            <w:r w:rsidRPr="00273870">
              <w:rPr>
                <w:rFonts w:ascii="Garamond" w:hAnsi="Garamond" w:cs="Times New Roman"/>
                <w:sz w:val="20"/>
                <w:szCs w:val="20"/>
              </w:rPr>
              <w:t>10104</w:t>
            </w:r>
          </w:p>
        </w:tc>
        <w:tc>
          <w:tcPr>
            <w:tcW w:w="1019" w:type="dxa"/>
            <w:tcBorders>
              <w:top w:val="nil"/>
              <w:left w:val="nil"/>
              <w:bottom w:val="nil"/>
              <w:right w:val="nil"/>
            </w:tcBorders>
            <w:shd w:val="clear" w:color="auto" w:fill="auto"/>
            <w:vAlign w:val="bottom"/>
            <w:hideMark/>
          </w:tcPr>
          <w:p w14:paraId="11E2A9D9" w14:textId="77777777" w:rsidR="00312AF0" w:rsidRPr="00273870" w:rsidRDefault="00312AF0" w:rsidP="009A6BC2">
            <w:pPr>
              <w:spacing w:after="0" w:line="240" w:lineRule="auto"/>
              <w:rPr>
                <w:rFonts w:ascii="Garamond" w:eastAsia="Times New Roman" w:hAnsi="Garamond" w:cs="Times New Roman"/>
                <w:sz w:val="20"/>
                <w:szCs w:val="20"/>
              </w:rPr>
            </w:pPr>
            <w:r w:rsidRPr="00273870">
              <w:rPr>
                <w:rFonts w:ascii="Garamond" w:hAnsi="Garamond" w:cs="Times New Roman"/>
                <w:sz w:val="20"/>
                <w:szCs w:val="20"/>
              </w:rPr>
              <w:t>0.51</w:t>
            </w:r>
          </w:p>
        </w:tc>
      </w:tr>
      <w:tr w:rsidR="00273870" w:rsidRPr="00273870" w14:paraId="049E0304" w14:textId="77777777" w:rsidTr="003C732C">
        <w:trPr>
          <w:trHeight w:val="252"/>
        </w:trPr>
        <w:tc>
          <w:tcPr>
            <w:tcW w:w="3327" w:type="dxa"/>
            <w:tcBorders>
              <w:top w:val="nil"/>
              <w:left w:val="nil"/>
              <w:bottom w:val="nil"/>
              <w:right w:val="single" w:sz="4" w:space="0" w:color="auto"/>
            </w:tcBorders>
            <w:noWrap/>
            <w:hideMark/>
          </w:tcPr>
          <w:p w14:paraId="29DF4DE2" w14:textId="77777777" w:rsidR="00312AF0" w:rsidRPr="00273870" w:rsidRDefault="00312AF0" w:rsidP="009A6BC2">
            <w:pPr>
              <w:spacing w:after="0" w:line="240" w:lineRule="auto"/>
              <w:rPr>
                <w:rFonts w:ascii="Garamond" w:eastAsia="Times New Roman" w:hAnsi="Garamond" w:cs="Times New Roman"/>
                <w:sz w:val="20"/>
                <w:szCs w:val="20"/>
              </w:rPr>
            </w:pPr>
            <w:r w:rsidRPr="00273870">
              <w:rPr>
                <w:rFonts w:ascii="Garamond" w:eastAsia="Times New Roman" w:hAnsi="Garamond" w:cs="Times New Roman"/>
                <w:sz w:val="20"/>
                <w:szCs w:val="20"/>
              </w:rPr>
              <w:t>1</w:t>
            </w:r>
            <w:r w:rsidRPr="00273870">
              <w:rPr>
                <w:rFonts w:ascii="Garamond" w:eastAsia="Times New Roman" w:hAnsi="Garamond" w:cs="Times New Roman"/>
                <w:sz w:val="20"/>
                <w:szCs w:val="20"/>
                <w:vertAlign w:val="superscript"/>
              </w:rPr>
              <w:t>st</w:t>
            </w:r>
            <w:r w:rsidRPr="00273870">
              <w:rPr>
                <w:rFonts w:ascii="Garamond" w:eastAsia="Times New Roman" w:hAnsi="Garamond" w:cs="Times New Roman"/>
                <w:sz w:val="20"/>
                <w:szCs w:val="20"/>
              </w:rPr>
              <w:t xml:space="preserve"> Floor</w:t>
            </w:r>
          </w:p>
        </w:tc>
        <w:tc>
          <w:tcPr>
            <w:tcW w:w="884" w:type="dxa"/>
            <w:tcBorders>
              <w:top w:val="nil"/>
              <w:left w:val="nil"/>
              <w:bottom w:val="nil"/>
              <w:right w:val="nil"/>
            </w:tcBorders>
            <w:shd w:val="clear" w:color="auto" w:fill="auto"/>
            <w:noWrap/>
            <w:vAlign w:val="bottom"/>
            <w:hideMark/>
          </w:tcPr>
          <w:p w14:paraId="76BB8DF2" w14:textId="77777777" w:rsidR="00312AF0" w:rsidRPr="00273870" w:rsidRDefault="00312AF0" w:rsidP="009A6BC2">
            <w:pPr>
              <w:spacing w:after="0" w:line="240" w:lineRule="auto"/>
              <w:rPr>
                <w:rFonts w:ascii="Garamond" w:eastAsia="Times New Roman" w:hAnsi="Garamond" w:cs="Times New Roman"/>
                <w:sz w:val="20"/>
                <w:szCs w:val="20"/>
              </w:rPr>
            </w:pPr>
            <w:r w:rsidRPr="00273870">
              <w:rPr>
                <w:rFonts w:ascii="Garamond" w:hAnsi="Garamond" w:cs="Times New Roman"/>
                <w:sz w:val="20"/>
                <w:szCs w:val="20"/>
              </w:rPr>
              <w:t>10104</w:t>
            </w:r>
          </w:p>
        </w:tc>
        <w:tc>
          <w:tcPr>
            <w:tcW w:w="983" w:type="dxa"/>
            <w:tcBorders>
              <w:top w:val="nil"/>
              <w:left w:val="nil"/>
              <w:bottom w:val="nil"/>
              <w:right w:val="nil"/>
            </w:tcBorders>
            <w:shd w:val="clear" w:color="auto" w:fill="auto"/>
            <w:noWrap/>
            <w:vAlign w:val="bottom"/>
            <w:hideMark/>
          </w:tcPr>
          <w:p w14:paraId="14417B9F" w14:textId="77777777" w:rsidR="00312AF0" w:rsidRPr="00273870" w:rsidRDefault="00312AF0" w:rsidP="009A6BC2">
            <w:pPr>
              <w:spacing w:after="0" w:line="240" w:lineRule="auto"/>
              <w:rPr>
                <w:rFonts w:ascii="Garamond" w:eastAsia="Times New Roman" w:hAnsi="Garamond" w:cs="Times New Roman"/>
                <w:sz w:val="20"/>
                <w:szCs w:val="20"/>
              </w:rPr>
            </w:pPr>
            <w:r w:rsidRPr="00273870">
              <w:rPr>
                <w:rFonts w:ascii="Garamond" w:hAnsi="Garamond" w:cs="Times New Roman"/>
                <w:sz w:val="20"/>
                <w:szCs w:val="20"/>
              </w:rPr>
              <w:t>0.23</w:t>
            </w:r>
          </w:p>
        </w:tc>
        <w:tc>
          <w:tcPr>
            <w:tcW w:w="2946" w:type="dxa"/>
            <w:tcBorders>
              <w:top w:val="nil"/>
              <w:left w:val="single" w:sz="4" w:space="0" w:color="auto"/>
              <w:bottom w:val="nil"/>
              <w:right w:val="single" w:sz="4" w:space="0" w:color="auto"/>
            </w:tcBorders>
            <w:hideMark/>
          </w:tcPr>
          <w:p w14:paraId="2F303C3C" w14:textId="77777777" w:rsidR="00312AF0" w:rsidRPr="00273870" w:rsidRDefault="00312AF0" w:rsidP="009A6BC2">
            <w:pPr>
              <w:spacing w:after="0" w:line="240" w:lineRule="auto"/>
              <w:rPr>
                <w:rFonts w:ascii="Garamond" w:eastAsia="Times New Roman" w:hAnsi="Garamond" w:cs="Times New Roman"/>
                <w:sz w:val="20"/>
                <w:szCs w:val="20"/>
              </w:rPr>
            </w:pPr>
            <w:r w:rsidRPr="00273870">
              <w:rPr>
                <w:rFonts w:ascii="Garamond" w:eastAsia="Times New Roman" w:hAnsi="Garamond" w:cs="Times New Roman"/>
                <w:sz w:val="20"/>
                <w:szCs w:val="20"/>
              </w:rPr>
              <w:t>Energy label consumption F</w:t>
            </w:r>
          </w:p>
        </w:tc>
        <w:tc>
          <w:tcPr>
            <w:tcW w:w="927" w:type="dxa"/>
            <w:tcBorders>
              <w:top w:val="nil"/>
              <w:left w:val="nil"/>
              <w:bottom w:val="nil"/>
              <w:right w:val="nil"/>
            </w:tcBorders>
            <w:shd w:val="clear" w:color="auto" w:fill="auto"/>
            <w:vAlign w:val="bottom"/>
            <w:hideMark/>
          </w:tcPr>
          <w:p w14:paraId="6883897C" w14:textId="77777777" w:rsidR="00312AF0" w:rsidRPr="00273870" w:rsidRDefault="00312AF0" w:rsidP="009A6BC2">
            <w:pPr>
              <w:spacing w:after="0" w:line="240" w:lineRule="auto"/>
              <w:rPr>
                <w:rFonts w:ascii="Garamond" w:eastAsia="Times New Roman" w:hAnsi="Garamond" w:cs="Times New Roman"/>
                <w:sz w:val="20"/>
                <w:szCs w:val="20"/>
              </w:rPr>
            </w:pPr>
            <w:r w:rsidRPr="00273870">
              <w:rPr>
                <w:rFonts w:ascii="Garamond" w:hAnsi="Garamond" w:cs="Times New Roman"/>
                <w:sz w:val="20"/>
                <w:szCs w:val="20"/>
              </w:rPr>
              <w:t>10104</w:t>
            </w:r>
          </w:p>
        </w:tc>
        <w:tc>
          <w:tcPr>
            <w:tcW w:w="1019" w:type="dxa"/>
            <w:tcBorders>
              <w:top w:val="nil"/>
              <w:left w:val="nil"/>
              <w:bottom w:val="nil"/>
              <w:right w:val="nil"/>
            </w:tcBorders>
            <w:shd w:val="clear" w:color="auto" w:fill="auto"/>
            <w:vAlign w:val="bottom"/>
            <w:hideMark/>
          </w:tcPr>
          <w:p w14:paraId="193E4306" w14:textId="77777777" w:rsidR="00312AF0" w:rsidRPr="00273870" w:rsidRDefault="00312AF0" w:rsidP="009A6BC2">
            <w:pPr>
              <w:spacing w:after="0" w:line="240" w:lineRule="auto"/>
              <w:rPr>
                <w:rFonts w:ascii="Garamond" w:eastAsia="Times New Roman" w:hAnsi="Garamond" w:cs="Times New Roman"/>
                <w:sz w:val="20"/>
                <w:szCs w:val="20"/>
              </w:rPr>
            </w:pPr>
            <w:r w:rsidRPr="00273870">
              <w:rPr>
                <w:rFonts w:ascii="Garamond" w:hAnsi="Garamond" w:cs="Times New Roman"/>
                <w:sz w:val="20"/>
                <w:szCs w:val="20"/>
              </w:rPr>
              <w:t>0.09</w:t>
            </w:r>
          </w:p>
        </w:tc>
      </w:tr>
      <w:tr w:rsidR="00273870" w:rsidRPr="00273870" w14:paraId="0D75918E" w14:textId="77777777" w:rsidTr="003C732C">
        <w:trPr>
          <w:trHeight w:val="252"/>
        </w:trPr>
        <w:tc>
          <w:tcPr>
            <w:tcW w:w="3327" w:type="dxa"/>
            <w:tcBorders>
              <w:top w:val="nil"/>
              <w:left w:val="nil"/>
              <w:bottom w:val="nil"/>
              <w:right w:val="single" w:sz="4" w:space="0" w:color="auto"/>
            </w:tcBorders>
            <w:noWrap/>
            <w:hideMark/>
          </w:tcPr>
          <w:p w14:paraId="3CE66F05" w14:textId="77777777" w:rsidR="00312AF0" w:rsidRPr="00273870" w:rsidRDefault="00312AF0" w:rsidP="009A6BC2">
            <w:pPr>
              <w:spacing w:after="0" w:line="240" w:lineRule="auto"/>
              <w:rPr>
                <w:rFonts w:ascii="Garamond" w:eastAsia="Times New Roman" w:hAnsi="Garamond" w:cs="Times New Roman"/>
                <w:sz w:val="20"/>
                <w:szCs w:val="20"/>
              </w:rPr>
            </w:pPr>
            <w:r w:rsidRPr="00273870">
              <w:rPr>
                <w:rFonts w:ascii="Garamond" w:eastAsia="Times New Roman" w:hAnsi="Garamond" w:cs="Times New Roman"/>
                <w:sz w:val="20"/>
                <w:szCs w:val="20"/>
              </w:rPr>
              <w:t>2</w:t>
            </w:r>
            <w:r w:rsidRPr="00273870">
              <w:rPr>
                <w:rFonts w:ascii="Garamond" w:eastAsia="Times New Roman" w:hAnsi="Garamond" w:cs="Times New Roman"/>
                <w:sz w:val="20"/>
                <w:szCs w:val="20"/>
                <w:vertAlign w:val="superscript"/>
              </w:rPr>
              <w:t>nd</w:t>
            </w:r>
            <w:r w:rsidRPr="00273870">
              <w:rPr>
                <w:rFonts w:ascii="Garamond" w:eastAsia="Times New Roman" w:hAnsi="Garamond" w:cs="Times New Roman"/>
                <w:sz w:val="20"/>
                <w:szCs w:val="20"/>
              </w:rPr>
              <w:t xml:space="preserve"> – 5</w:t>
            </w:r>
            <w:r w:rsidRPr="00273870">
              <w:rPr>
                <w:rFonts w:ascii="Garamond" w:eastAsia="Times New Roman" w:hAnsi="Garamond" w:cs="Times New Roman"/>
                <w:sz w:val="20"/>
                <w:szCs w:val="20"/>
                <w:vertAlign w:val="superscript"/>
              </w:rPr>
              <w:t>th</w:t>
            </w:r>
            <w:r w:rsidRPr="00273870">
              <w:rPr>
                <w:rFonts w:ascii="Garamond" w:eastAsia="Times New Roman" w:hAnsi="Garamond" w:cs="Times New Roman"/>
                <w:sz w:val="20"/>
                <w:szCs w:val="20"/>
              </w:rPr>
              <w:t xml:space="preserve"> Floor</w:t>
            </w:r>
          </w:p>
        </w:tc>
        <w:tc>
          <w:tcPr>
            <w:tcW w:w="884" w:type="dxa"/>
            <w:tcBorders>
              <w:top w:val="nil"/>
              <w:left w:val="nil"/>
              <w:bottom w:val="nil"/>
              <w:right w:val="nil"/>
            </w:tcBorders>
            <w:shd w:val="clear" w:color="auto" w:fill="auto"/>
            <w:noWrap/>
            <w:vAlign w:val="bottom"/>
            <w:hideMark/>
          </w:tcPr>
          <w:p w14:paraId="6F3DDFFD" w14:textId="77777777" w:rsidR="00312AF0" w:rsidRPr="00273870" w:rsidRDefault="00312AF0" w:rsidP="009A6BC2">
            <w:pPr>
              <w:spacing w:after="0" w:line="240" w:lineRule="auto"/>
              <w:rPr>
                <w:rFonts w:ascii="Garamond" w:eastAsia="Times New Roman" w:hAnsi="Garamond" w:cs="Times New Roman"/>
                <w:sz w:val="20"/>
                <w:szCs w:val="20"/>
              </w:rPr>
            </w:pPr>
            <w:r w:rsidRPr="00273870">
              <w:rPr>
                <w:rFonts w:ascii="Garamond" w:hAnsi="Garamond" w:cs="Times New Roman"/>
                <w:sz w:val="20"/>
                <w:szCs w:val="20"/>
              </w:rPr>
              <w:t>10104</w:t>
            </w:r>
          </w:p>
        </w:tc>
        <w:tc>
          <w:tcPr>
            <w:tcW w:w="983" w:type="dxa"/>
            <w:tcBorders>
              <w:top w:val="nil"/>
              <w:left w:val="nil"/>
              <w:bottom w:val="nil"/>
              <w:right w:val="nil"/>
            </w:tcBorders>
            <w:shd w:val="clear" w:color="auto" w:fill="auto"/>
            <w:noWrap/>
            <w:vAlign w:val="bottom"/>
            <w:hideMark/>
          </w:tcPr>
          <w:p w14:paraId="33C6F08F" w14:textId="77777777" w:rsidR="00312AF0" w:rsidRPr="00273870" w:rsidRDefault="00312AF0" w:rsidP="009A6BC2">
            <w:pPr>
              <w:spacing w:after="0" w:line="240" w:lineRule="auto"/>
              <w:rPr>
                <w:rFonts w:ascii="Garamond" w:eastAsia="Times New Roman" w:hAnsi="Garamond" w:cs="Times New Roman"/>
                <w:sz w:val="20"/>
                <w:szCs w:val="20"/>
              </w:rPr>
            </w:pPr>
            <w:r w:rsidRPr="00273870">
              <w:rPr>
                <w:rFonts w:ascii="Garamond" w:hAnsi="Garamond" w:cs="Times New Roman"/>
                <w:sz w:val="20"/>
                <w:szCs w:val="20"/>
              </w:rPr>
              <w:t>0.49</w:t>
            </w:r>
          </w:p>
        </w:tc>
        <w:tc>
          <w:tcPr>
            <w:tcW w:w="2946" w:type="dxa"/>
            <w:tcBorders>
              <w:top w:val="nil"/>
              <w:left w:val="single" w:sz="4" w:space="0" w:color="auto"/>
              <w:bottom w:val="nil"/>
              <w:right w:val="single" w:sz="4" w:space="0" w:color="auto"/>
            </w:tcBorders>
            <w:hideMark/>
          </w:tcPr>
          <w:p w14:paraId="72077D55" w14:textId="77777777" w:rsidR="00312AF0" w:rsidRPr="00273870" w:rsidRDefault="00312AF0" w:rsidP="009A6BC2">
            <w:pPr>
              <w:spacing w:after="0" w:line="240" w:lineRule="auto"/>
              <w:rPr>
                <w:rFonts w:ascii="Garamond" w:eastAsia="Times New Roman" w:hAnsi="Garamond" w:cs="Times New Roman"/>
                <w:sz w:val="20"/>
                <w:szCs w:val="20"/>
              </w:rPr>
            </w:pPr>
            <w:r w:rsidRPr="00273870">
              <w:rPr>
                <w:rFonts w:ascii="Garamond" w:eastAsia="Times New Roman" w:hAnsi="Garamond" w:cs="Times New Roman"/>
                <w:sz w:val="20"/>
                <w:szCs w:val="20"/>
              </w:rPr>
              <w:t>Energy label consumption G</w:t>
            </w:r>
          </w:p>
        </w:tc>
        <w:tc>
          <w:tcPr>
            <w:tcW w:w="927" w:type="dxa"/>
            <w:tcBorders>
              <w:top w:val="nil"/>
              <w:left w:val="nil"/>
              <w:bottom w:val="nil"/>
              <w:right w:val="nil"/>
            </w:tcBorders>
            <w:shd w:val="clear" w:color="auto" w:fill="auto"/>
            <w:vAlign w:val="bottom"/>
            <w:hideMark/>
          </w:tcPr>
          <w:p w14:paraId="2460087D" w14:textId="77777777" w:rsidR="00312AF0" w:rsidRPr="00273870" w:rsidRDefault="00312AF0" w:rsidP="009A6BC2">
            <w:pPr>
              <w:spacing w:after="0" w:line="240" w:lineRule="auto"/>
              <w:rPr>
                <w:rFonts w:ascii="Garamond" w:eastAsia="Times New Roman" w:hAnsi="Garamond" w:cs="Times New Roman"/>
                <w:sz w:val="20"/>
                <w:szCs w:val="20"/>
              </w:rPr>
            </w:pPr>
            <w:r w:rsidRPr="00273870">
              <w:rPr>
                <w:rFonts w:ascii="Garamond" w:hAnsi="Garamond" w:cs="Times New Roman"/>
                <w:sz w:val="20"/>
                <w:szCs w:val="20"/>
              </w:rPr>
              <w:t>10104</w:t>
            </w:r>
          </w:p>
        </w:tc>
        <w:tc>
          <w:tcPr>
            <w:tcW w:w="1019" w:type="dxa"/>
            <w:tcBorders>
              <w:top w:val="nil"/>
              <w:left w:val="nil"/>
              <w:bottom w:val="nil"/>
              <w:right w:val="nil"/>
            </w:tcBorders>
            <w:shd w:val="clear" w:color="auto" w:fill="auto"/>
            <w:vAlign w:val="bottom"/>
            <w:hideMark/>
          </w:tcPr>
          <w:p w14:paraId="13325863" w14:textId="77777777" w:rsidR="00312AF0" w:rsidRPr="00273870" w:rsidRDefault="00312AF0" w:rsidP="009A6BC2">
            <w:pPr>
              <w:spacing w:after="0" w:line="240" w:lineRule="auto"/>
              <w:rPr>
                <w:rFonts w:ascii="Garamond" w:eastAsia="Times New Roman" w:hAnsi="Garamond" w:cs="Times New Roman"/>
                <w:sz w:val="20"/>
                <w:szCs w:val="20"/>
              </w:rPr>
            </w:pPr>
            <w:r w:rsidRPr="00273870">
              <w:rPr>
                <w:rFonts w:ascii="Garamond" w:hAnsi="Garamond" w:cs="Times New Roman"/>
                <w:sz w:val="20"/>
                <w:szCs w:val="20"/>
              </w:rPr>
              <w:t>0.17</w:t>
            </w:r>
          </w:p>
        </w:tc>
      </w:tr>
      <w:tr w:rsidR="00273870" w:rsidRPr="00273870" w14:paraId="1332C504" w14:textId="77777777" w:rsidTr="003C732C">
        <w:trPr>
          <w:trHeight w:val="252"/>
        </w:trPr>
        <w:tc>
          <w:tcPr>
            <w:tcW w:w="3327" w:type="dxa"/>
            <w:tcBorders>
              <w:top w:val="nil"/>
              <w:left w:val="nil"/>
              <w:bottom w:val="nil"/>
              <w:right w:val="single" w:sz="4" w:space="0" w:color="auto"/>
            </w:tcBorders>
            <w:noWrap/>
            <w:hideMark/>
          </w:tcPr>
          <w:p w14:paraId="725DA1EA" w14:textId="77777777" w:rsidR="00312AF0" w:rsidRPr="00273870" w:rsidRDefault="00312AF0" w:rsidP="009A6BC2">
            <w:pPr>
              <w:spacing w:after="0" w:line="240" w:lineRule="auto"/>
              <w:rPr>
                <w:rFonts w:ascii="Garamond" w:eastAsia="Times New Roman" w:hAnsi="Garamond" w:cs="Times New Roman"/>
                <w:sz w:val="20"/>
                <w:szCs w:val="20"/>
              </w:rPr>
            </w:pPr>
            <w:r w:rsidRPr="00273870">
              <w:rPr>
                <w:rFonts w:ascii="Garamond" w:eastAsia="Times New Roman" w:hAnsi="Garamond" w:cs="Times New Roman"/>
                <w:sz w:val="20"/>
                <w:szCs w:val="20"/>
              </w:rPr>
              <w:t>6th Floor or higher</w:t>
            </w:r>
          </w:p>
        </w:tc>
        <w:tc>
          <w:tcPr>
            <w:tcW w:w="884" w:type="dxa"/>
            <w:tcBorders>
              <w:top w:val="nil"/>
              <w:left w:val="nil"/>
              <w:bottom w:val="nil"/>
              <w:right w:val="nil"/>
            </w:tcBorders>
            <w:shd w:val="clear" w:color="auto" w:fill="auto"/>
            <w:noWrap/>
            <w:vAlign w:val="bottom"/>
            <w:hideMark/>
          </w:tcPr>
          <w:p w14:paraId="0D198A18" w14:textId="77777777" w:rsidR="00312AF0" w:rsidRPr="00273870" w:rsidRDefault="00312AF0" w:rsidP="009A6BC2">
            <w:pPr>
              <w:spacing w:after="0" w:line="240" w:lineRule="auto"/>
              <w:rPr>
                <w:rFonts w:ascii="Garamond" w:eastAsia="Times New Roman" w:hAnsi="Garamond" w:cs="Times New Roman"/>
                <w:sz w:val="20"/>
                <w:szCs w:val="20"/>
              </w:rPr>
            </w:pPr>
            <w:r w:rsidRPr="00273870">
              <w:rPr>
                <w:rFonts w:ascii="Garamond" w:hAnsi="Garamond" w:cs="Times New Roman"/>
                <w:sz w:val="20"/>
                <w:szCs w:val="20"/>
              </w:rPr>
              <w:t>10104</w:t>
            </w:r>
          </w:p>
        </w:tc>
        <w:tc>
          <w:tcPr>
            <w:tcW w:w="983" w:type="dxa"/>
            <w:tcBorders>
              <w:top w:val="nil"/>
              <w:left w:val="nil"/>
              <w:bottom w:val="nil"/>
              <w:right w:val="nil"/>
            </w:tcBorders>
            <w:shd w:val="clear" w:color="auto" w:fill="auto"/>
            <w:noWrap/>
            <w:vAlign w:val="bottom"/>
            <w:hideMark/>
          </w:tcPr>
          <w:p w14:paraId="27D36667" w14:textId="77777777" w:rsidR="00312AF0" w:rsidRPr="00273870" w:rsidRDefault="00312AF0" w:rsidP="009A6BC2">
            <w:pPr>
              <w:spacing w:after="0" w:line="240" w:lineRule="auto"/>
              <w:rPr>
                <w:rFonts w:ascii="Garamond" w:eastAsia="Times New Roman" w:hAnsi="Garamond" w:cs="Times New Roman"/>
                <w:sz w:val="20"/>
                <w:szCs w:val="20"/>
              </w:rPr>
            </w:pPr>
            <w:r w:rsidRPr="00273870">
              <w:rPr>
                <w:rFonts w:ascii="Garamond" w:hAnsi="Garamond" w:cs="Times New Roman"/>
                <w:sz w:val="20"/>
                <w:szCs w:val="20"/>
              </w:rPr>
              <w:t>0.11</w:t>
            </w:r>
          </w:p>
        </w:tc>
        <w:tc>
          <w:tcPr>
            <w:tcW w:w="2946" w:type="dxa"/>
            <w:tcBorders>
              <w:top w:val="nil"/>
              <w:left w:val="single" w:sz="4" w:space="0" w:color="auto"/>
              <w:bottom w:val="nil"/>
              <w:right w:val="single" w:sz="4" w:space="0" w:color="auto"/>
            </w:tcBorders>
            <w:hideMark/>
          </w:tcPr>
          <w:p w14:paraId="740C5348" w14:textId="77777777" w:rsidR="00312AF0" w:rsidRPr="00273870" w:rsidRDefault="00312AF0" w:rsidP="009A6BC2">
            <w:pPr>
              <w:spacing w:after="0" w:line="240" w:lineRule="auto"/>
              <w:rPr>
                <w:rFonts w:ascii="Garamond" w:eastAsia="Times New Roman" w:hAnsi="Garamond" w:cs="Times New Roman"/>
                <w:sz w:val="20"/>
                <w:szCs w:val="20"/>
              </w:rPr>
            </w:pPr>
            <w:r w:rsidRPr="00273870">
              <w:rPr>
                <w:rFonts w:ascii="Garamond" w:eastAsia="Times New Roman" w:hAnsi="Garamond" w:cs="Times New Roman"/>
                <w:sz w:val="20"/>
                <w:szCs w:val="20"/>
              </w:rPr>
              <w:t>District Eixample</w:t>
            </w:r>
          </w:p>
        </w:tc>
        <w:tc>
          <w:tcPr>
            <w:tcW w:w="927" w:type="dxa"/>
            <w:tcBorders>
              <w:top w:val="nil"/>
              <w:left w:val="nil"/>
              <w:bottom w:val="nil"/>
              <w:right w:val="nil"/>
            </w:tcBorders>
            <w:shd w:val="clear" w:color="auto" w:fill="auto"/>
            <w:vAlign w:val="bottom"/>
            <w:hideMark/>
          </w:tcPr>
          <w:p w14:paraId="17E3F781" w14:textId="77777777" w:rsidR="00312AF0" w:rsidRPr="00273870" w:rsidRDefault="00312AF0" w:rsidP="009A6BC2">
            <w:pPr>
              <w:spacing w:after="0" w:line="240" w:lineRule="auto"/>
              <w:rPr>
                <w:rFonts w:ascii="Garamond" w:eastAsia="Times New Roman" w:hAnsi="Garamond" w:cs="Times New Roman"/>
                <w:sz w:val="20"/>
                <w:szCs w:val="20"/>
              </w:rPr>
            </w:pPr>
            <w:r w:rsidRPr="00273870">
              <w:rPr>
                <w:rFonts w:ascii="Garamond" w:hAnsi="Garamond" w:cs="Times New Roman"/>
                <w:sz w:val="20"/>
                <w:szCs w:val="20"/>
              </w:rPr>
              <w:t>10104</w:t>
            </w:r>
          </w:p>
        </w:tc>
        <w:tc>
          <w:tcPr>
            <w:tcW w:w="1019" w:type="dxa"/>
            <w:tcBorders>
              <w:top w:val="nil"/>
              <w:left w:val="nil"/>
              <w:bottom w:val="nil"/>
              <w:right w:val="nil"/>
            </w:tcBorders>
            <w:shd w:val="clear" w:color="auto" w:fill="auto"/>
            <w:vAlign w:val="bottom"/>
            <w:hideMark/>
          </w:tcPr>
          <w:p w14:paraId="1F9ADD91" w14:textId="77777777" w:rsidR="00312AF0" w:rsidRPr="00273870" w:rsidRDefault="00312AF0" w:rsidP="009A6BC2">
            <w:pPr>
              <w:spacing w:after="0" w:line="240" w:lineRule="auto"/>
              <w:rPr>
                <w:rFonts w:ascii="Garamond" w:eastAsia="Times New Roman" w:hAnsi="Garamond" w:cs="Times New Roman"/>
                <w:sz w:val="20"/>
                <w:szCs w:val="20"/>
              </w:rPr>
            </w:pPr>
            <w:r w:rsidRPr="00273870">
              <w:rPr>
                <w:rFonts w:ascii="Garamond" w:hAnsi="Garamond" w:cs="Times New Roman"/>
                <w:sz w:val="20"/>
                <w:szCs w:val="20"/>
              </w:rPr>
              <w:t>0.22</w:t>
            </w:r>
          </w:p>
        </w:tc>
      </w:tr>
      <w:tr w:rsidR="00273870" w:rsidRPr="00273870" w14:paraId="2977BFBB" w14:textId="77777777" w:rsidTr="003C732C">
        <w:trPr>
          <w:trHeight w:val="252"/>
        </w:trPr>
        <w:tc>
          <w:tcPr>
            <w:tcW w:w="3327" w:type="dxa"/>
            <w:tcBorders>
              <w:top w:val="nil"/>
              <w:left w:val="nil"/>
              <w:bottom w:val="nil"/>
              <w:right w:val="single" w:sz="4" w:space="0" w:color="auto"/>
            </w:tcBorders>
            <w:noWrap/>
            <w:hideMark/>
          </w:tcPr>
          <w:p w14:paraId="1DBCECEB" w14:textId="77777777" w:rsidR="00312AF0" w:rsidRPr="00273870" w:rsidRDefault="00312AF0" w:rsidP="009A6BC2">
            <w:pPr>
              <w:spacing w:after="0" w:line="240" w:lineRule="auto"/>
              <w:rPr>
                <w:rFonts w:ascii="Garamond" w:eastAsia="Times New Roman" w:hAnsi="Garamond" w:cs="Times New Roman"/>
                <w:sz w:val="20"/>
                <w:szCs w:val="20"/>
              </w:rPr>
            </w:pPr>
            <w:r w:rsidRPr="00273870">
              <w:rPr>
                <w:rFonts w:ascii="Garamond" w:eastAsia="Times New Roman" w:hAnsi="Garamond" w:cs="Times New Roman"/>
                <w:sz w:val="20"/>
                <w:szCs w:val="20"/>
              </w:rPr>
              <w:t>New housing development</w:t>
            </w:r>
          </w:p>
        </w:tc>
        <w:tc>
          <w:tcPr>
            <w:tcW w:w="884" w:type="dxa"/>
            <w:tcBorders>
              <w:top w:val="nil"/>
              <w:left w:val="nil"/>
              <w:bottom w:val="nil"/>
              <w:right w:val="nil"/>
            </w:tcBorders>
            <w:shd w:val="clear" w:color="auto" w:fill="auto"/>
            <w:noWrap/>
            <w:vAlign w:val="bottom"/>
            <w:hideMark/>
          </w:tcPr>
          <w:p w14:paraId="73D9AB44" w14:textId="77777777" w:rsidR="00312AF0" w:rsidRPr="00273870" w:rsidRDefault="00312AF0" w:rsidP="009A6BC2">
            <w:pPr>
              <w:spacing w:after="0" w:line="240" w:lineRule="auto"/>
              <w:rPr>
                <w:rFonts w:ascii="Garamond" w:eastAsia="Times New Roman" w:hAnsi="Garamond" w:cs="Times New Roman"/>
                <w:sz w:val="20"/>
                <w:szCs w:val="20"/>
              </w:rPr>
            </w:pPr>
            <w:r w:rsidRPr="00273870">
              <w:rPr>
                <w:rFonts w:ascii="Garamond" w:hAnsi="Garamond" w:cs="Times New Roman"/>
                <w:sz w:val="20"/>
                <w:szCs w:val="20"/>
              </w:rPr>
              <w:t>10104</w:t>
            </w:r>
          </w:p>
        </w:tc>
        <w:tc>
          <w:tcPr>
            <w:tcW w:w="983" w:type="dxa"/>
            <w:tcBorders>
              <w:top w:val="nil"/>
              <w:left w:val="nil"/>
              <w:bottom w:val="nil"/>
              <w:right w:val="nil"/>
            </w:tcBorders>
            <w:shd w:val="clear" w:color="auto" w:fill="auto"/>
            <w:noWrap/>
            <w:vAlign w:val="bottom"/>
            <w:hideMark/>
          </w:tcPr>
          <w:p w14:paraId="008C3CE1" w14:textId="77777777" w:rsidR="00312AF0" w:rsidRPr="00273870" w:rsidRDefault="00312AF0" w:rsidP="009A6BC2">
            <w:pPr>
              <w:spacing w:after="0" w:line="240" w:lineRule="auto"/>
              <w:rPr>
                <w:rFonts w:ascii="Garamond" w:eastAsia="Times New Roman" w:hAnsi="Garamond" w:cs="Times New Roman"/>
                <w:sz w:val="20"/>
                <w:szCs w:val="20"/>
              </w:rPr>
            </w:pPr>
            <w:r w:rsidRPr="00273870">
              <w:rPr>
                <w:rFonts w:ascii="Garamond" w:hAnsi="Garamond" w:cs="Times New Roman"/>
                <w:sz w:val="20"/>
                <w:szCs w:val="20"/>
              </w:rPr>
              <w:t>0.02</w:t>
            </w:r>
          </w:p>
        </w:tc>
        <w:tc>
          <w:tcPr>
            <w:tcW w:w="2946" w:type="dxa"/>
            <w:tcBorders>
              <w:top w:val="nil"/>
              <w:left w:val="single" w:sz="4" w:space="0" w:color="auto"/>
              <w:bottom w:val="nil"/>
              <w:right w:val="single" w:sz="4" w:space="0" w:color="auto"/>
            </w:tcBorders>
            <w:hideMark/>
          </w:tcPr>
          <w:p w14:paraId="1F0829E1" w14:textId="77777777" w:rsidR="00312AF0" w:rsidRPr="00273870" w:rsidRDefault="00312AF0" w:rsidP="009A6BC2">
            <w:pPr>
              <w:spacing w:after="0" w:line="240" w:lineRule="auto"/>
              <w:rPr>
                <w:rFonts w:ascii="Garamond" w:eastAsia="Times New Roman" w:hAnsi="Garamond" w:cs="Times New Roman"/>
                <w:sz w:val="20"/>
                <w:szCs w:val="20"/>
              </w:rPr>
            </w:pPr>
            <w:r w:rsidRPr="00273870">
              <w:rPr>
                <w:rFonts w:ascii="Garamond" w:eastAsia="Times New Roman" w:hAnsi="Garamond" w:cs="Times New Roman"/>
                <w:sz w:val="20"/>
                <w:szCs w:val="20"/>
              </w:rPr>
              <w:t>District Ciutat Vella</w:t>
            </w:r>
          </w:p>
        </w:tc>
        <w:tc>
          <w:tcPr>
            <w:tcW w:w="927" w:type="dxa"/>
            <w:tcBorders>
              <w:top w:val="nil"/>
              <w:left w:val="nil"/>
              <w:bottom w:val="nil"/>
              <w:right w:val="nil"/>
            </w:tcBorders>
            <w:shd w:val="clear" w:color="auto" w:fill="auto"/>
            <w:vAlign w:val="bottom"/>
            <w:hideMark/>
          </w:tcPr>
          <w:p w14:paraId="173B61AD" w14:textId="77777777" w:rsidR="00312AF0" w:rsidRPr="00273870" w:rsidRDefault="00312AF0" w:rsidP="009A6BC2">
            <w:pPr>
              <w:spacing w:after="0" w:line="240" w:lineRule="auto"/>
              <w:rPr>
                <w:rFonts w:ascii="Garamond" w:eastAsia="Times New Roman" w:hAnsi="Garamond" w:cs="Times New Roman"/>
                <w:sz w:val="20"/>
                <w:szCs w:val="20"/>
              </w:rPr>
            </w:pPr>
            <w:r w:rsidRPr="00273870">
              <w:rPr>
                <w:rFonts w:ascii="Garamond" w:hAnsi="Garamond" w:cs="Times New Roman"/>
                <w:sz w:val="20"/>
                <w:szCs w:val="20"/>
              </w:rPr>
              <w:t>10104</w:t>
            </w:r>
          </w:p>
        </w:tc>
        <w:tc>
          <w:tcPr>
            <w:tcW w:w="1019" w:type="dxa"/>
            <w:tcBorders>
              <w:top w:val="nil"/>
              <w:left w:val="nil"/>
              <w:bottom w:val="nil"/>
              <w:right w:val="nil"/>
            </w:tcBorders>
            <w:shd w:val="clear" w:color="auto" w:fill="auto"/>
            <w:vAlign w:val="bottom"/>
            <w:hideMark/>
          </w:tcPr>
          <w:p w14:paraId="5C1EED05" w14:textId="77777777" w:rsidR="00312AF0" w:rsidRPr="00273870" w:rsidRDefault="00312AF0" w:rsidP="009A6BC2">
            <w:pPr>
              <w:spacing w:after="0" w:line="240" w:lineRule="auto"/>
              <w:rPr>
                <w:rFonts w:ascii="Garamond" w:eastAsia="Times New Roman" w:hAnsi="Garamond" w:cs="Times New Roman"/>
                <w:sz w:val="20"/>
                <w:szCs w:val="20"/>
              </w:rPr>
            </w:pPr>
            <w:r w:rsidRPr="00273870">
              <w:rPr>
                <w:rFonts w:ascii="Garamond" w:hAnsi="Garamond" w:cs="Times New Roman"/>
                <w:sz w:val="20"/>
                <w:szCs w:val="20"/>
              </w:rPr>
              <w:t>0.15</w:t>
            </w:r>
          </w:p>
        </w:tc>
      </w:tr>
      <w:tr w:rsidR="00273870" w:rsidRPr="00273870" w14:paraId="5E9A7FFF" w14:textId="77777777" w:rsidTr="003C732C">
        <w:trPr>
          <w:trHeight w:val="252"/>
        </w:trPr>
        <w:tc>
          <w:tcPr>
            <w:tcW w:w="3327" w:type="dxa"/>
            <w:tcBorders>
              <w:top w:val="nil"/>
              <w:left w:val="nil"/>
              <w:bottom w:val="nil"/>
              <w:right w:val="single" w:sz="4" w:space="0" w:color="auto"/>
            </w:tcBorders>
            <w:noWrap/>
            <w:hideMark/>
          </w:tcPr>
          <w:p w14:paraId="72034218" w14:textId="77777777" w:rsidR="00312AF0" w:rsidRPr="00273870" w:rsidRDefault="00312AF0" w:rsidP="009A6BC2">
            <w:pPr>
              <w:spacing w:after="0" w:line="240" w:lineRule="auto"/>
              <w:rPr>
                <w:rFonts w:ascii="Garamond" w:eastAsia="Times New Roman" w:hAnsi="Garamond" w:cs="Times New Roman"/>
                <w:sz w:val="20"/>
                <w:szCs w:val="20"/>
              </w:rPr>
            </w:pPr>
            <w:r w:rsidRPr="00273870">
              <w:rPr>
                <w:rFonts w:ascii="Garamond" w:eastAsia="Times New Roman" w:hAnsi="Garamond" w:cs="Times New Roman"/>
                <w:sz w:val="20"/>
                <w:szCs w:val="20"/>
              </w:rPr>
              <w:t>Good condition</w:t>
            </w:r>
          </w:p>
        </w:tc>
        <w:tc>
          <w:tcPr>
            <w:tcW w:w="884" w:type="dxa"/>
            <w:tcBorders>
              <w:top w:val="nil"/>
              <w:left w:val="nil"/>
              <w:bottom w:val="nil"/>
              <w:right w:val="nil"/>
            </w:tcBorders>
            <w:shd w:val="clear" w:color="auto" w:fill="auto"/>
            <w:noWrap/>
            <w:vAlign w:val="bottom"/>
            <w:hideMark/>
          </w:tcPr>
          <w:p w14:paraId="020B98C5" w14:textId="77777777" w:rsidR="00312AF0" w:rsidRPr="00273870" w:rsidRDefault="00312AF0" w:rsidP="009A6BC2">
            <w:pPr>
              <w:spacing w:after="0" w:line="240" w:lineRule="auto"/>
              <w:rPr>
                <w:rFonts w:ascii="Garamond" w:eastAsia="Times New Roman" w:hAnsi="Garamond" w:cs="Times New Roman"/>
                <w:sz w:val="20"/>
                <w:szCs w:val="20"/>
              </w:rPr>
            </w:pPr>
            <w:r w:rsidRPr="00273870">
              <w:rPr>
                <w:rFonts w:ascii="Garamond" w:hAnsi="Garamond" w:cs="Times New Roman"/>
                <w:sz w:val="20"/>
                <w:szCs w:val="20"/>
              </w:rPr>
              <w:t>10104</w:t>
            </w:r>
          </w:p>
        </w:tc>
        <w:tc>
          <w:tcPr>
            <w:tcW w:w="983" w:type="dxa"/>
            <w:tcBorders>
              <w:top w:val="nil"/>
              <w:left w:val="nil"/>
              <w:bottom w:val="nil"/>
              <w:right w:val="nil"/>
            </w:tcBorders>
            <w:shd w:val="clear" w:color="auto" w:fill="auto"/>
            <w:noWrap/>
            <w:vAlign w:val="bottom"/>
            <w:hideMark/>
          </w:tcPr>
          <w:p w14:paraId="11F06F66" w14:textId="77777777" w:rsidR="00312AF0" w:rsidRPr="00273870" w:rsidRDefault="00312AF0" w:rsidP="009A6BC2">
            <w:pPr>
              <w:spacing w:after="0" w:line="240" w:lineRule="auto"/>
              <w:rPr>
                <w:rFonts w:ascii="Garamond" w:eastAsia="Times New Roman" w:hAnsi="Garamond" w:cs="Times New Roman"/>
                <w:sz w:val="20"/>
                <w:szCs w:val="20"/>
              </w:rPr>
            </w:pPr>
            <w:r w:rsidRPr="00273870">
              <w:rPr>
                <w:rFonts w:ascii="Garamond" w:hAnsi="Garamond" w:cs="Times New Roman"/>
                <w:sz w:val="20"/>
                <w:szCs w:val="20"/>
              </w:rPr>
              <w:t>0.84</w:t>
            </w:r>
          </w:p>
        </w:tc>
        <w:tc>
          <w:tcPr>
            <w:tcW w:w="2946" w:type="dxa"/>
            <w:tcBorders>
              <w:top w:val="nil"/>
              <w:left w:val="single" w:sz="4" w:space="0" w:color="auto"/>
              <w:bottom w:val="nil"/>
              <w:right w:val="single" w:sz="4" w:space="0" w:color="auto"/>
            </w:tcBorders>
            <w:hideMark/>
          </w:tcPr>
          <w:p w14:paraId="4FEE4784" w14:textId="77777777" w:rsidR="00312AF0" w:rsidRPr="00273870" w:rsidRDefault="00312AF0" w:rsidP="009A6BC2">
            <w:pPr>
              <w:spacing w:after="0" w:line="240" w:lineRule="auto"/>
              <w:rPr>
                <w:rFonts w:ascii="Garamond" w:eastAsia="Times New Roman" w:hAnsi="Garamond" w:cs="Times New Roman"/>
                <w:sz w:val="20"/>
                <w:szCs w:val="20"/>
              </w:rPr>
            </w:pPr>
            <w:r w:rsidRPr="00273870">
              <w:rPr>
                <w:rFonts w:ascii="Garamond" w:eastAsia="Times New Roman" w:hAnsi="Garamond" w:cs="Times New Roman"/>
                <w:sz w:val="20"/>
                <w:szCs w:val="20"/>
              </w:rPr>
              <w:t>District Sant Martí</w:t>
            </w:r>
          </w:p>
        </w:tc>
        <w:tc>
          <w:tcPr>
            <w:tcW w:w="927" w:type="dxa"/>
            <w:tcBorders>
              <w:top w:val="nil"/>
              <w:left w:val="nil"/>
              <w:bottom w:val="nil"/>
              <w:right w:val="nil"/>
            </w:tcBorders>
            <w:shd w:val="clear" w:color="auto" w:fill="auto"/>
            <w:vAlign w:val="bottom"/>
            <w:hideMark/>
          </w:tcPr>
          <w:p w14:paraId="033A6AEC" w14:textId="77777777" w:rsidR="00312AF0" w:rsidRPr="00273870" w:rsidRDefault="00312AF0" w:rsidP="009A6BC2">
            <w:pPr>
              <w:spacing w:after="0" w:line="240" w:lineRule="auto"/>
              <w:rPr>
                <w:rFonts w:ascii="Garamond" w:eastAsia="Times New Roman" w:hAnsi="Garamond" w:cs="Times New Roman"/>
                <w:sz w:val="20"/>
                <w:szCs w:val="20"/>
              </w:rPr>
            </w:pPr>
            <w:r w:rsidRPr="00273870">
              <w:rPr>
                <w:rFonts w:ascii="Garamond" w:hAnsi="Garamond" w:cs="Times New Roman"/>
                <w:sz w:val="20"/>
                <w:szCs w:val="20"/>
              </w:rPr>
              <w:t>10104</w:t>
            </w:r>
          </w:p>
        </w:tc>
        <w:tc>
          <w:tcPr>
            <w:tcW w:w="1019" w:type="dxa"/>
            <w:tcBorders>
              <w:top w:val="nil"/>
              <w:left w:val="nil"/>
              <w:bottom w:val="nil"/>
              <w:right w:val="nil"/>
            </w:tcBorders>
            <w:shd w:val="clear" w:color="auto" w:fill="auto"/>
            <w:vAlign w:val="bottom"/>
            <w:hideMark/>
          </w:tcPr>
          <w:p w14:paraId="73249CA6" w14:textId="77777777" w:rsidR="00312AF0" w:rsidRPr="00273870" w:rsidRDefault="00312AF0" w:rsidP="009A6BC2">
            <w:pPr>
              <w:spacing w:after="0" w:line="240" w:lineRule="auto"/>
              <w:rPr>
                <w:rFonts w:ascii="Garamond" w:eastAsia="Times New Roman" w:hAnsi="Garamond" w:cs="Times New Roman"/>
                <w:sz w:val="20"/>
                <w:szCs w:val="20"/>
              </w:rPr>
            </w:pPr>
            <w:r w:rsidRPr="00273870">
              <w:rPr>
                <w:rFonts w:ascii="Garamond" w:hAnsi="Garamond" w:cs="Times New Roman"/>
                <w:sz w:val="20"/>
                <w:szCs w:val="20"/>
              </w:rPr>
              <w:t>0.1</w:t>
            </w:r>
          </w:p>
        </w:tc>
      </w:tr>
      <w:tr w:rsidR="00273870" w:rsidRPr="00273870" w14:paraId="7EB7337B" w14:textId="77777777" w:rsidTr="003C732C">
        <w:trPr>
          <w:trHeight w:val="252"/>
        </w:trPr>
        <w:tc>
          <w:tcPr>
            <w:tcW w:w="3327" w:type="dxa"/>
            <w:tcBorders>
              <w:top w:val="nil"/>
              <w:left w:val="nil"/>
              <w:bottom w:val="nil"/>
              <w:right w:val="single" w:sz="4" w:space="0" w:color="auto"/>
            </w:tcBorders>
            <w:noWrap/>
            <w:hideMark/>
          </w:tcPr>
          <w:p w14:paraId="682D3592" w14:textId="77777777" w:rsidR="00312AF0" w:rsidRPr="00273870" w:rsidRDefault="00312AF0" w:rsidP="009A6BC2">
            <w:pPr>
              <w:spacing w:after="0" w:line="240" w:lineRule="auto"/>
              <w:rPr>
                <w:rFonts w:ascii="Garamond" w:eastAsia="Times New Roman" w:hAnsi="Garamond" w:cs="Times New Roman"/>
                <w:sz w:val="20"/>
                <w:szCs w:val="20"/>
              </w:rPr>
            </w:pPr>
            <w:r w:rsidRPr="00273870">
              <w:rPr>
                <w:rFonts w:ascii="Garamond" w:eastAsia="Times New Roman" w:hAnsi="Garamond" w:cs="Times New Roman"/>
                <w:sz w:val="20"/>
                <w:szCs w:val="20"/>
              </w:rPr>
              <w:t>Needs renovation</w:t>
            </w:r>
          </w:p>
        </w:tc>
        <w:tc>
          <w:tcPr>
            <w:tcW w:w="884" w:type="dxa"/>
            <w:tcBorders>
              <w:top w:val="nil"/>
              <w:left w:val="nil"/>
              <w:bottom w:val="nil"/>
              <w:right w:val="nil"/>
            </w:tcBorders>
            <w:shd w:val="clear" w:color="auto" w:fill="auto"/>
            <w:noWrap/>
            <w:vAlign w:val="bottom"/>
            <w:hideMark/>
          </w:tcPr>
          <w:p w14:paraId="296D1D5F" w14:textId="77777777" w:rsidR="00312AF0" w:rsidRPr="00273870" w:rsidRDefault="00312AF0" w:rsidP="009A6BC2">
            <w:pPr>
              <w:spacing w:after="0" w:line="240" w:lineRule="auto"/>
              <w:rPr>
                <w:rFonts w:ascii="Garamond" w:eastAsia="Times New Roman" w:hAnsi="Garamond" w:cs="Times New Roman"/>
                <w:sz w:val="20"/>
                <w:szCs w:val="20"/>
              </w:rPr>
            </w:pPr>
            <w:r w:rsidRPr="00273870">
              <w:rPr>
                <w:rFonts w:ascii="Garamond" w:hAnsi="Garamond" w:cs="Times New Roman"/>
                <w:sz w:val="20"/>
                <w:szCs w:val="20"/>
              </w:rPr>
              <w:t>10104</w:t>
            </w:r>
          </w:p>
        </w:tc>
        <w:tc>
          <w:tcPr>
            <w:tcW w:w="983" w:type="dxa"/>
            <w:tcBorders>
              <w:top w:val="nil"/>
              <w:left w:val="nil"/>
              <w:bottom w:val="nil"/>
              <w:right w:val="nil"/>
            </w:tcBorders>
            <w:shd w:val="clear" w:color="auto" w:fill="auto"/>
            <w:noWrap/>
            <w:vAlign w:val="bottom"/>
            <w:hideMark/>
          </w:tcPr>
          <w:p w14:paraId="5A0C9E9A" w14:textId="77777777" w:rsidR="00312AF0" w:rsidRPr="00273870" w:rsidRDefault="00312AF0" w:rsidP="009A6BC2">
            <w:pPr>
              <w:spacing w:after="0" w:line="240" w:lineRule="auto"/>
              <w:rPr>
                <w:rFonts w:ascii="Garamond" w:eastAsia="Times New Roman" w:hAnsi="Garamond" w:cs="Times New Roman"/>
                <w:sz w:val="20"/>
                <w:szCs w:val="20"/>
              </w:rPr>
            </w:pPr>
            <w:r w:rsidRPr="00273870">
              <w:rPr>
                <w:rFonts w:ascii="Garamond" w:hAnsi="Garamond" w:cs="Times New Roman"/>
                <w:sz w:val="20"/>
                <w:szCs w:val="20"/>
              </w:rPr>
              <w:t>0.14</w:t>
            </w:r>
          </w:p>
        </w:tc>
        <w:tc>
          <w:tcPr>
            <w:tcW w:w="2946" w:type="dxa"/>
            <w:tcBorders>
              <w:top w:val="nil"/>
              <w:left w:val="single" w:sz="4" w:space="0" w:color="auto"/>
              <w:bottom w:val="nil"/>
              <w:right w:val="single" w:sz="4" w:space="0" w:color="auto"/>
            </w:tcBorders>
            <w:hideMark/>
          </w:tcPr>
          <w:p w14:paraId="312D52A9" w14:textId="77777777" w:rsidR="00312AF0" w:rsidRPr="00273870" w:rsidRDefault="00312AF0" w:rsidP="009A6BC2">
            <w:pPr>
              <w:spacing w:after="0" w:line="240" w:lineRule="auto"/>
              <w:rPr>
                <w:rFonts w:ascii="Garamond" w:eastAsia="Times New Roman" w:hAnsi="Garamond" w:cs="Times New Roman"/>
                <w:sz w:val="20"/>
                <w:szCs w:val="20"/>
              </w:rPr>
            </w:pPr>
            <w:r w:rsidRPr="00273870">
              <w:rPr>
                <w:rFonts w:ascii="Garamond" w:eastAsia="Times New Roman" w:hAnsi="Garamond" w:cs="Times New Roman"/>
                <w:sz w:val="20"/>
                <w:szCs w:val="20"/>
              </w:rPr>
              <w:t>District Sants-Montjuïc</w:t>
            </w:r>
          </w:p>
        </w:tc>
        <w:tc>
          <w:tcPr>
            <w:tcW w:w="927" w:type="dxa"/>
            <w:tcBorders>
              <w:top w:val="nil"/>
              <w:left w:val="nil"/>
              <w:bottom w:val="nil"/>
              <w:right w:val="nil"/>
            </w:tcBorders>
            <w:shd w:val="clear" w:color="auto" w:fill="auto"/>
            <w:vAlign w:val="bottom"/>
            <w:hideMark/>
          </w:tcPr>
          <w:p w14:paraId="32C8F9A2" w14:textId="77777777" w:rsidR="00312AF0" w:rsidRPr="00273870" w:rsidRDefault="00312AF0" w:rsidP="009A6BC2">
            <w:pPr>
              <w:spacing w:after="0" w:line="240" w:lineRule="auto"/>
              <w:rPr>
                <w:rFonts w:ascii="Garamond" w:eastAsia="Times New Roman" w:hAnsi="Garamond" w:cs="Times New Roman"/>
                <w:sz w:val="20"/>
                <w:szCs w:val="20"/>
              </w:rPr>
            </w:pPr>
            <w:r w:rsidRPr="00273870">
              <w:rPr>
                <w:rFonts w:ascii="Garamond" w:hAnsi="Garamond" w:cs="Times New Roman"/>
                <w:sz w:val="20"/>
                <w:szCs w:val="20"/>
              </w:rPr>
              <w:t>10104</w:t>
            </w:r>
          </w:p>
        </w:tc>
        <w:tc>
          <w:tcPr>
            <w:tcW w:w="1019" w:type="dxa"/>
            <w:tcBorders>
              <w:top w:val="nil"/>
              <w:left w:val="nil"/>
              <w:bottom w:val="nil"/>
              <w:right w:val="nil"/>
            </w:tcBorders>
            <w:shd w:val="clear" w:color="auto" w:fill="auto"/>
            <w:vAlign w:val="bottom"/>
            <w:hideMark/>
          </w:tcPr>
          <w:p w14:paraId="631D8654" w14:textId="77777777" w:rsidR="00312AF0" w:rsidRPr="00273870" w:rsidRDefault="00312AF0" w:rsidP="009A6BC2">
            <w:pPr>
              <w:spacing w:after="0" w:line="240" w:lineRule="auto"/>
              <w:rPr>
                <w:rFonts w:ascii="Garamond" w:eastAsia="Times New Roman" w:hAnsi="Garamond" w:cs="Times New Roman"/>
                <w:sz w:val="20"/>
                <w:szCs w:val="20"/>
              </w:rPr>
            </w:pPr>
            <w:r w:rsidRPr="00273870">
              <w:rPr>
                <w:rFonts w:ascii="Garamond" w:hAnsi="Garamond" w:cs="Times New Roman"/>
                <w:sz w:val="20"/>
                <w:szCs w:val="20"/>
              </w:rPr>
              <w:t>0.11</w:t>
            </w:r>
          </w:p>
        </w:tc>
      </w:tr>
      <w:tr w:rsidR="00273870" w:rsidRPr="00273870" w14:paraId="37B0DC98" w14:textId="77777777" w:rsidTr="003C732C">
        <w:trPr>
          <w:trHeight w:val="252"/>
        </w:trPr>
        <w:tc>
          <w:tcPr>
            <w:tcW w:w="3327" w:type="dxa"/>
            <w:tcBorders>
              <w:top w:val="nil"/>
              <w:left w:val="nil"/>
              <w:bottom w:val="nil"/>
              <w:right w:val="single" w:sz="4" w:space="0" w:color="auto"/>
            </w:tcBorders>
            <w:noWrap/>
            <w:hideMark/>
          </w:tcPr>
          <w:p w14:paraId="553EF642" w14:textId="77777777" w:rsidR="00312AF0" w:rsidRPr="00273870" w:rsidRDefault="00312AF0" w:rsidP="009A6BC2">
            <w:pPr>
              <w:spacing w:after="0" w:line="240" w:lineRule="auto"/>
              <w:rPr>
                <w:rFonts w:ascii="Garamond" w:eastAsia="Times New Roman" w:hAnsi="Garamond" w:cs="Times New Roman"/>
                <w:sz w:val="20"/>
                <w:szCs w:val="20"/>
              </w:rPr>
            </w:pPr>
            <w:r w:rsidRPr="00273870">
              <w:rPr>
                <w:rFonts w:ascii="Garamond" w:eastAsia="Times New Roman" w:hAnsi="Garamond" w:cs="Times New Roman"/>
                <w:sz w:val="20"/>
                <w:szCs w:val="20"/>
              </w:rPr>
              <w:t>Elevator</w:t>
            </w:r>
          </w:p>
        </w:tc>
        <w:tc>
          <w:tcPr>
            <w:tcW w:w="884" w:type="dxa"/>
            <w:tcBorders>
              <w:top w:val="nil"/>
              <w:left w:val="nil"/>
              <w:bottom w:val="nil"/>
              <w:right w:val="nil"/>
            </w:tcBorders>
            <w:shd w:val="clear" w:color="auto" w:fill="auto"/>
            <w:noWrap/>
            <w:vAlign w:val="bottom"/>
            <w:hideMark/>
          </w:tcPr>
          <w:p w14:paraId="6B7A367D" w14:textId="77777777" w:rsidR="00312AF0" w:rsidRPr="00273870" w:rsidRDefault="00312AF0" w:rsidP="009A6BC2">
            <w:pPr>
              <w:spacing w:after="0" w:line="240" w:lineRule="auto"/>
              <w:rPr>
                <w:rFonts w:ascii="Garamond" w:eastAsia="Times New Roman" w:hAnsi="Garamond" w:cs="Times New Roman"/>
                <w:sz w:val="20"/>
                <w:szCs w:val="20"/>
              </w:rPr>
            </w:pPr>
            <w:r w:rsidRPr="00273870">
              <w:rPr>
                <w:rFonts w:ascii="Garamond" w:hAnsi="Garamond" w:cs="Times New Roman"/>
                <w:sz w:val="20"/>
                <w:szCs w:val="20"/>
              </w:rPr>
              <w:t>10104</w:t>
            </w:r>
          </w:p>
        </w:tc>
        <w:tc>
          <w:tcPr>
            <w:tcW w:w="983" w:type="dxa"/>
            <w:tcBorders>
              <w:top w:val="nil"/>
              <w:left w:val="nil"/>
              <w:bottom w:val="nil"/>
              <w:right w:val="nil"/>
            </w:tcBorders>
            <w:shd w:val="clear" w:color="auto" w:fill="auto"/>
            <w:noWrap/>
            <w:vAlign w:val="bottom"/>
            <w:hideMark/>
          </w:tcPr>
          <w:p w14:paraId="4A89448F" w14:textId="77777777" w:rsidR="00312AF0" w:rsidRPr="00273870" w:rsidRDefault="00312AF0" w:rsidP="009A6BC2">
            <w:pPr>
              <w:spacing w:after="0" w:line="240" w:lineRule="auto"/>
              <w:rPr>
                <w:rFonts w:ascii="Garamond" w:eastAsia="Times New Roman" w:hAnsi="Garamond" w:cs="Times New Roman"/>
                <w:sz w:val="20"/>
                <w:szCs w:val="20"/>
              </w:rPr>
            </w:pPr>
            <w:r w:rsidRPr="00273870">
              <w:rPr>
                <w:rFonts w:ascii="Garamond" w:hAnsi="Garamond" w:cs="Times New Roman"/>
                <w:sz w:val="20"/>
                <w:szCs w:val="20"/>
              </w:rPr>
              <w:t>0.77</w:t>
            </w:r>
          </w:p>
        </w:tc>
        <w:tc>
          <w:tcPr>
            <w:tcW w:w="2946" w:type="dxa"/>
            <w:tcBorders>
              <w:top w:val="nil"/>
              <w:left w:val="single" w:sz="4" w:space="0" w:color="auto"/>
              <w:bottom w:val="nil"/>
              <w:right w:val="single" w:sz="4" w:space="0" w:color="auto"/>
            </w:tcBorders>
            <w:hideMark/>
          </w:tcPr>
          <w:p w14:paraId="0F17F233" w14:textId="77777777" w:rsidR="00312AF0" w:rsidRPr="00273870" w:rsidRDefault="00312AF0" w:rsidP="009A6BC2">
            <w:pPr>
              <w:spacing w:after="0" w:line="240" w:lineRule="auto"/>
              <w:rPr>
                <w:rFonts w:ascii="Garamond" w:eastAsia="Times New Roman" w:hAnsi="Garamond" w:cs="Times New Roman"/>
                <w:sz w:val="20"/>
                <w:szCs w:val="20"/>
              </w:rPr>
            </w:pPr>
            <w:r w:rsidRPr="00273870">
              <w:rPr>
                <w:rFonts w:ascii="Garamond" w:eastAsia="Times New Roman" w:hAnsi="Garamond" w:cs="Times New Roman"/>
                <w:sz w:val="20"/>
                <w:szCs w:val="20"/>
              </w:rPr>
              <w:t>District Horta Guinardó</w:t>
            </w:r>
          </w:p>
        </w:tc>
        <w:tc>
          <w:tcPr>
            <w:tcW w:w="927" w:type="dxa"/>
            <w:tcBorders>
              <w:top w:val="nil"/>
              <w:left w:val="nil"/>
              <w:bottom w:val="nil"/>
              <w:right w:val="nil"/>
            </w:tcBorders>
            <w:shd w:val="clear" w:color="auto" w:fill="auto"/>
            <w:vAlign w:val="bottom"/>
            <w:hideMark/>
          </w:tcPr>
          <w:p w14:paraId="24B3569C" w14:textId="77777777" w:rsidR="00312AF0" w:rsidRPr="00273870" w:rsidRDefault="00312AF0" w:rsidP="009A6BC2">
            <w:pPr>
              <w:spacing w:after="0" w:line="240" w:lineRule="auto"/>
              <w:rPr>
                <w:rFonts w:ascii="Garamond" w:eastAsia="Times New Roman" w:hAnsi="Garamond" w:cs="Times New Roman"/>
                <w:sz w:val="20"/>
                <w:szCs w:val="20"/>
              </w:rPr>
            </w:pPr>
            <w:r w:rsidRPr="00273870">
              <w:rPr>
                <w:rFonts w:ascii="Garamond" w:hAnsi="Garamond" w:cs="Times New Roman"/>
                <w:sz w:val="20"/>
                <w:szCs w:val="20"/>
              </w:rPr>
              <w:t>10104</w:t>
            </w:r>
          </w:p>
        </w:tc>
        <w:tc>
          <w:tcPr>
            <w:tcW w:w="1019" w:type="dxa"/>
            <w:tcBorders>
              <w:top w:val="nil"/>
              <w:left w:val="nil"/>
              <w:bottom w:val="nil"/>
              <w:right w:val="nil"/>
            </w:tcBorders>
            <w:shd w:val="clear" w:color="auto" w:fill="auto"/>
            <w:vAlign w:val="bottom"/>
            <w:hideMark/>
          </w:tcPr>
          <w:p w14:paraId="0F0E6E79" w14:textId="77777777" w:rsidR="00312AF0" w:rsidRPr="00273870" w:rsidRDefault="00312AF0" w:rsidP="009A6BC2">
            <w:pPr>
              <w:spacing w:after="0" w:line="240" w:lineRule="auto"/>
              <w:rPr>
                <w:rFonts w:ascii="Garamond" w:eastAsia="Times New Roman" w:hAnsi="Garamond" w:cs="Times New Roman"/>
                <w:sz w:val="20"/>
                <w:szCs w:val="20"/>
              </w:rPr>
            </w:pPr>
            <w:r w:rsidRPr="00273870">
              <w:rPr>
                <w:rFonts w:ascii="Garamond" w:hAnsi="Garamond" w:cs="Times New Roman"/>
                <w:sz w:val="20"/>
                <w:szCs w:val="20"/>
              </w:rPr>
              <w:t>0.08</w:t>
            </w:r>
          </w:p>
        </w:tc>
      </w:tr>
      <w:tr w:rsidR="00273870" w:rsidRPr="00273870" w14:paraId="1DBDCE0E" w14:textId="77777777" w:rsidTr="003C732C">
        <w:trPr>
          <w:trHeight w:val="252"/>
        </w:trPr>
        <w:tc>
          <w:tcPr>
            <w:tcW w:w="3327" w:type="dxa"/>
            <w:tcBorders>
              <w:top w:val="nil"/>
              <w:left w:val="nil"/>
              <w:bottom w:val="nil"/>
              <w:right w:val="single" w:sz="4" w:space="0" w:color="auto"/>
            </w:tcBorders>
            <w:noWrap/>
            <w:hideMark/>
          </w:tcPr>
          <w:p w14:paraId="170B7562" w14:textId="77777777" w:rsidR="00312AF0" w:rsidRPr="00273870" w:rsidRDefault="00312AF0" w:rsidP="009A6BC2">
            <w:pPr>
              <w:spacing w:after="0" w:line="240" w:lineRule="auto"/>
              <w:rPr>
                <w:rFonts w:ascii="Garamond" w:eastAsia="Times New Roman" w:hAnsi="Garamond" w:cs="Times New Roman"/>
                <w:sz w:val="20"/>
                <w:szCs w:val="20"/>
              </w:rPr>
            </w:pPr>
            <w:r w:rsidRPr="00273870">
              <w:rPr>
                <w:rFonts w:ascii="Garamond" w:eastAsia="Times New Roman" w:hAnsi="Garamond" w:cs="Times New Roman"/>
                <w:sz w:val="20"/>
                <w:szCs w:val="20"/>
              </w:rPr>
              <w:t>Terrace</w:t>
            </w:r>
          </w:p>
        </w:tc>
        <w:tc>
          <w:tcPr>
            <w:tcW w:w="884" w:type="dxa"/>
            <w:tcBorders>
              <w:top w:val="nil"/>
              <w:left w:val="nil"/>
              <w:bottom w:val="nil"/>
              <w:right w:val="nil"/>
            </w:tcBorders>
            <w:shd w:val="clear" w:color="auto" w:fill="auto"/>
            <w:noWrap/>
            <w:vAlign w:val="bottom"/>
            <w:hideMark/>
          </w:tcPr>
          <w:p w14:paraId="2DA2F2FD" w14:textId="77777777" w:rsidR="00312AF0" w:rsidRPr="00273870" w:rsidRDefault="00312AF0" w:rsidP="009A6BC2">
            <w:pPr>
              <w:spacing w:after="0" w:line="240" w:lineRule="auto"/>
              <w:rPr>
                <w:rFonts w:ascii="Garamond" w:eastAsia="Times New Roman" w:hAnsi="Garamond" w:cs="Times New Roman"/>
                <w:sz w:val="20"/>
                <w:szCs w:val="20"/>
              </w:rPr>
            </w:pPr>
            <w:r w:rsidRPr="00273870">
              <w:rPr>
                <w:rFonts w:ascii="Garamond" w:hAnsi="Garamond" w:cs="Times New Roman"/>
                <w:sz w:val="20"/>
                <w:szCs w:val="20"/>
              </w:rPr>
              <w:t>10104</w:t>
            </w:r>
          </w:p>
        </w:tc>
        <w:tc>
          <w:tcPr>
            <w:tcW w:w="983" w:type="dxa"/>
            <w:tcBorders>
              <w:top w:val="nil"/>
              <w:left w:val="nil"/>
              <w:bottom w:val="nil"/>
              <w:right w:val="nil"/>
            </w:tcBorders>
            <w:shd w:val="clear" w:color="auto" w:fill="auto"/>
            <w:noWrap/>
            <w:vAlign w:val="bottom"/>
            <w:hideMark/>
          </w:tcPr>
          <w:p w14:paraId="5F50AB33" w14:textId="77777777" w:rsidR="00312AF0" w:rsidRPr="00273870" w:rsidRDefault="00312AF0" w:rsidP="009A6BC2">
            <w:pPr>
              <w:spacing w:after="0" w:line="240" w:lineRule="auto"/>
              <w:rPr>
                <w:rFonts w:ascii="Garamond" w:eastAsia="Times New Roman" w:hAnsi="Garamond" w:cs="Times New Roman"/>
                <w:sz w:val="20"/>
                <w:szCs w:val="20"/>
              </w:rPr>
            </w:pPr>
            <w:r w:rsidRPr="00273870">
              <w:rPr>
                <w:rFonts w:ascii="Garamond" w:hAnsi="Garamond" w:cs="Times New Roman"/>
                <w:sz w:val="20"/>
                <w:szCs w:val="20"/>
              </w:rPr>
              <w:t>0.32</w:t>
            </w:r>
          </w:p>
        </w:tc>
        <w:tc>
          <w:tcPr>
            <w:tcW w:w="2946" w:type="dxa"/>
            <w:tcBorders>
              <w:top w:val="nil"/>
              <w:left w:val="single" w:sz="4" w:space="0" w:color="auto"/>
              <w:bottom w:val="nil"/>
              <w:right w:val="single" w:sz="4" w:space="0" w:color="auto"/>
            </w:tcBorders>
            <w:hideMark/>
          </w:tcPr>
          <w:p w14:paraId="34C4B4D2" w14:textId="77777777" w:rsidR="00312AF0" w:rsidRPr="00273870" w:rsidRDefault="00312AF0" w:rsidP="009A6BC2">
            <w:pPr>
              <w:spacing w:after="0" w:line="240" w:lineRule="auto"/>
              <w:rPr>
                <w:rFonts w:ascii="Garamond" w:eastAsia="Times New Roman" w:hAnsi="Garamond" w:cs="Times New Roman"/>
                <w:sz w:val="20"/>
                <w:szCs w:val="20"/>
              </w:rPr>
            </w:pPr>
            <w:r w:rsidRPr="00273870">
              <w:rPr>
                <w:rFonts w:ascii="Garamond" w:eastAsia="Times New Roman" w:hAnsi="Garamond" w:cs="Times New Roman"/>
                <w:sz w:val="20"/>
                <w:szCs w:val="20"/>
              </w:rPr>
              <w:t>District Gràcia</w:t>
            </w:r>
          </w:p>
        </w:tc>
        <w:tc>
          <w:tcPr>
            <w:tcW w:w="927" w:type="dxa"/>
            <w:tcBorders>
              <w:top w:val="nil"/>
              <w:left w:val="nil"/>
              <w:bottom w:val="nil"/>
              <w:right w:val="nil"/>
            </w:tcBorders>
            <w:shd w:val="clear" w:color="auto" w:fill="auto"/>
            <w:vAlign w:val="bottom"/>
            <w:hideMark/>
          </w:tcPr>
          <w:p w14:paraId="7959A857" w14:textId="77777777" w:rsidR="00312AF0" w:rsidRPr="00273870" w:rsidRDefault="00312AF0" w:rsidP="009A6BC2">
            <w:pPr>
              <w:spacing w:after="0" w:line="240" w:lineRule="auto"/>
              <w:rPr>
                <w:rFonts w:ascii="Garamond" w:eastAsia="Times New Roman" w:hAnsi="Garamond" w:cs="Times New Roman"/>
                <w:sz w:val="20"/>
                <w:szCs w:val="20"/>
              </w:rPr>
            </w:pPr>
            <w:r w:rsidRPr="00273870">
              <w:rPr>
                <w:rFonts w:ascii="Garamond" w:hAnsi="Garamond" w:cs="Times New Roman"/>
                <w:sz w:val="20"/>
                <w:szCs w:val="20"/>
              </w:rPr>
              <w:t>10104</w:t>
            </w:r>
          </w:p>
        </w:tc>
        <w:tc>
          <w:tcPr>
            <w:tcW w:w="1019" w:type="dxa"/>
            <w:tcBorders>
              <w:top w:val="nil"/>
              <w:left w:val="nil"/>
              <w:bottom w:val="nil"/>
              <w:right w:val="nil"/>
            </w:tcBorders>
            <w:shd w:val="clear" w:color="auto" w:fill="auto"/>
            <w:vAlign w:val="bottom"/>
            <w:hideMark/>
          </w:tcPr>
          <w:p w14:paraId="7F9BF974" w14:textId="77777777" w:rsidR="00312AF0" w:rsidRPr="00273870" w:rsidRDefault="00312AF0" w:rsidP="009A6BC2">
            <w:pPr>
              <w:spacing w:after="0" w:line="240" w:lineRule="auto"/>
              <w:rPr>
                <w:rFonts w:ascii="Garamond" w:eastAsia="Times New Roman" w:hAnsi="Garamond" w:cs="Times New Roman"/>
                <w:sz w:val="20"/>
                <w:szCs w:val="20"/>
              </w:rPr>
            </w:pPr>
            <w:r w:rsidRPr="00273870">
              <w:rPr>
                <w:rFonts w:ascii="Garamond" w:hAnsi="Garamond" w:cs="Times New Roman"/>
                <w:sz w:val="20"/>
                <w:szCs w:val="20"/>
              </w:rPr>
              <w:t>0.07</w:t>
            </w:r>
          </w:p>
        </w:tc>
      </w:tr>
      <w:tr w:rsidR="00273870" w:rsidRPr="00273870" w14:paraId="4376DD43" w14:textId="77777777" w:rsidTr="003C732C">
        <w:trPr>
          <w:trHeight w:val="252"/>
        </w:trPr>
        <w:tc>
          <w:tcPr>
            <w:tcW w:w="3327" w:type="dxa"/>
            <w:tcBorders>
              <w:top w:val="nil"/>
              <w:left w:val="nil"/>
              <w:bottom w:val="nil"/>
              <w:right w:val="single" w:sz="4" w:space="0" w:color="auto"/>
            </w:tcBorders>
            <w:noWrap/>
            <w:hideMark/>
          </w:tcPr>
          <w:p w14:paraId="1596ACC1" w14:textId="77777777" w:rsidR="00312AF0" w:rsidRPr="00273870" w:rsidRDefault="00312AF0" w:rsidP="009A6BC2">
            <w:pPr>
              <w:spacing w:after="0" w:line="240" w:lineRule="auto"/>
              <w:rPr>
                <w:rFonts w:ascii="Garamond" w:eastAsia="Times New Roman" w:hAnsi="Garamond" w:cs="Times New Roman"/>
                <w:sz w:val="20"/>
                <w:szCs w:val="20"/>
              </w:rPr>
            </w:pPr>
            <w:r w:rsidRPr="00273870">
              <w:rPr>
                <w:rFonts w:ascii="Garamond" w:eastAsia="Times New Roman" w:hAnsi="Garamond" w:cs="Times New Roman"/>
                <w:sz w:val="20"/>
                <w:szCs w:val="20"/>
              </w:rPr>
              <w:t>Heating</w:t>
            </w:r>
          </w:p>
        </w:tc>
        <w:tc>
          <w:tcPr>
            <w:tcW w:w="884" w:type="dxa"/>
            <w:tcBorders>
              <w:top w:val="nil"/>
              <w:left w:val="nil"/>
              <w:bottom w:val="nil"/>
              <w:right w:val="nil"/>
            </w:tcBorders>
            <w:shd w:val="clear" w:color="auto" w:fill="auto"/>
            <w:noWrap/>
            <w:vAlign w:val="bottom"/>
            <w:hideMark/>
          </w:tcPr>
          <w:p w14:paraId="506E2E65" w14:textId="77777777" w:rsidR="00312AF0" w:rsidRPr="00273870" w:rsidRDefault="00312AF0" w:rsidP="009A6BC2">
            <w:pPr>
              <w:spacing w:after="0" w:line="240" w:lineRule="auto"/>
              <w:rPr>
                <w:rFonts w:ascii="Garamond" w:eastAsia="Times New Roman" w:hAnsi="Garamond" w:cs="Times New Roman"/>
                <w:sz w:val="20"/>
                <w:szCs w:val="20"/>
              </w:rPr>
            </w:pPr>
            <w:r w:rsidRPr="00273870">
              <w:rPr>
                <w:rFonts w:ascii="Garamond" w:hAnsi="Garamond" w:cs="Times New Roman"/>
                <w:sz w:val="20"/>
                <w:szCs w:val="20"/>
              </w:rPr>
              <w:t>10104</w:t>
            </w:r>
          </w:p>
        </w:tc>
        <w:tc>
          <w:tcPr>
            <w:tcW w:w="983" w:type="dxa"/>
            <w:tcBorders>
              <w:top w:val="nil"/>
              <w:left w:val="nil"/>
              <w:bottom w:val="nil"/>
              <w:right w:val="nil"/>
            </w:tcBorders>
            <w:shd w:val="clear" w:color="auto" w:fill="auto"/>
            <w:noWrap/>
            <w:vAlign w:val="bottom"/>
            <w:hideMark/>
          </w:tcPr>
          <w:p w14:paraId="2DF6C111" w14:textId="77777777" w:rsidR="00312AF0" w:rsidRPr="00273870" w:rsidRDefault="00312AF0" w:rsidP="009A6BC2">
            <w:pPr>
              <w:spacing w:after="0" w:line="240" w:lineRule="auto"/>
              <w:rPr>
                <w:rFonts w:ascii="Garamond" w:eastAsia="Times New Roman" w:hAnsi="Garamond" w:cs="Times New Roman"/>
                <w:sz w:val="20"/>
                <w:szCs w:val="20"/>
              </w:rPr>
            </w:pPr>
            <w:r w:rsidRPr="00273870">
              <w:rPr>
                <w:rFonts w:ascii="Garamond" w:hAnsi="Garamond" w:cs="Times New Roman"/>
                <w:sz w:val="20"/>
                <w:szCs w:val="20"/>
              </w:rPr>
              <w:t>0.54</w:t>
            </w:r>
          </w:p>
        </w:tc>
        <w:tc>
          <w:tcPr>
            <w:tcW w:w="2946" w:type="dxa"/>
            <w:tcBorders>
              <w:top w:val="nil"/>
              <w:left w:val="single" w:sz="4" w:space="0" w:color="auto"/>
              <w:bottom w:val="nil"/>
              <w:right w:val="single" w:sz="4" w:space="0" w:color="auto"/>
            </w:tcBorders>
            <w:hideMark/>
          </w:tcPr>
          <w:p w14:paraId="6E5983FD" w14:textId="77777777" w:rsidR="00312AF0" w:rsidRPr="00273870" w:rsidRDefault="00312AF0" w:rsidP="009A6BC2">
            <w:pPr>
              <w:spacing w:after="0" w:line="240" w:lineRule="auto"/>
              <w:rPr>
                <w:rFonts w:ascii="Garamond" w:eastAsia="Times New Roman" w:hAnsi="Garamond" w:cs="Times New Roman"/>
                <w:sz w:val="20"/>
                <w:szCs w:val="20"/>
              </w:rPr>
            </w:pPr>
            <w:r w:rsidRPr="00273870">
              <w:rPr>
                <w:rFonts w:ascii="Garamond" w:eastAsia="Times New Roman" w:hAnsi="Garamond" w:cs="Times New Roman"/>
                <w:sz w:val="20"/>
                <w:szCs w:val="20"/>
              </w:rPr>
              <w:t>District Les Corts</w:t>
            </w:r>
          </w:p>
        </w:tc>
        <w:tc>
          <w:tcPr>
            <w:tcW w:w="927" w:type="dxa"/>
            <w:tcBorders>
              <w:top w:val="nil"/>
              <w:left w:val="nil"/>
              <w:bottom w:val="nil"/>
              <w:right w:val="nil"/>
            </w:tcBorders>
            <w:shd w:val="clear" w:color="auto" w:fill="auto"/>
            <w:vAlign w:val="bottom"/>
            <w:hideMark/>
          </w:tcPr>
          <w:p w14:paraId="7B296071" w14:textId="77777777" w:rsidR="00312AF0" w:rsidRPr="00273870" w:rsidRDefault="00312AF0" w:rsidP="009A6BC2">
            <w:pPr>
              <w:spacing w:after="0" w:line="240" w:lineRule="auto"/>
              <w:rPr>
                <w:rFonts w:ascii="Garamond" w:eastAsia="Times New Roman" w:hAnsi="Garamond" w:cs="Times New Roman"/>
                <w:sz w:val="20"/>
                <w:szCs w:val="20"/>
              </w:rPr>
            </w:pPr>
            <w:r w:rsidRPr="00273870">
              <w:rPr>
                <w:rFonts w:ascii="Garamond" w:hAnsi="Garamond" w:cs="Times New Roman"/>
                <w:sz w:val="20"/>
                <w:szCs w:val="20"/>
              </w:rPr>
              <w:t>10104</w:t>
            </w:r>
          </w:p>
        </w:tc>
        <w:tc>
          <w:tcPr>
            <w:tcW w:w="1019" w:type="dxa"/>
            <w:tcBorders>
              <w:top w:val="nil"/>
              <w:left w:val="nil"/>
              <w:bottom w:val="nil"/>
              <w:right w:val="nil"/>
            </w:tcBorders>
            <w:shd w:val="clear" w:color="auto" w:fill="auto"/>
            <w:vAlign w:val="bottom"/>
            <w:hideMark/>
          </w:tcPr>
          <w:p w14:paraId="7D65BFAA" w14:textId="77777777" w:rsidR="00312AF0" w:rsidRPr="00273870" w:rsidRDefault="00312AF0" w:rsidP="009A6BC2">
            <w:pPr>
              <w:spacing w:after="0" w:line="240" w:lineRule="auto"/>
              <w:rPr>
                <w:rFonts w:ascii="Garamond" w:eastAsia="Times New Roman" w:hAnsi="Garamond" w:cs="Times New Roman"/>
                <w:sz w:val="20"/>
                <w:szCs w:val="20"/>
              </w:rPr>
            </w:pPr>
            <w:r w:rsidRPr="00273870">
              <w:rPr>
                <w:rFonts w:ascii="Garamond" w:hAnsi="Garamond" w:cs="Times New Roman"/>
                <w:sz w:val="20"/>
                <w:szCs w:val="20"/>
              </w:rPr>
              <w:t>0.04</w:t>
            </w:r>
          </w:p>
        </w:tc>
      </w:tr>
      <w:tr w:rsidR="00273870" w:rsidRPr="00273870" w14:paraId="1C7FFBA3" w14:textId="77777777" w:rsidTr="003C732C">
        <w:trPr>
          <w:trHeight w:val="252"/>
        </w:trPr>
        <w:tc>
          <w:tcPr>
            <w:tcW w:w="3327" w:type="dxa"/>
            <w:tcBorders>
              <w:top w:val="nil"/>
              <w:left w:val="nil"/>
              <w:bottom w:val="nil"/>
              <w:right w:val="single" w:sz="4" w:space="0" w:color="auto"/>
            </w:tcBorders>
            <w:noWrap/>
            <w:hideMark/>
          </w:tcPr>
          <w:p w14:paraId="42131A99" w14:textId="77777777" w:rsidR="00312AF0" w:rsidRPr="00273870" w:rsidRDefault="00312AF0" w:rsidP="009A6BC2">
            <w:pPr>
              <w:spacing w:after="0" w:line="240" w:lineRule="auto"/>
              <w:rPr>
                <w:rFonts w:ascii="Garamond" w:eastAsia="Times New Roman" w:hAnsi="Garamond" w:cs="Times New Roman"/>
                <w:sz w:val="20"/>
                <w:szCs w:val="20"/>
              </w:rPr>
            </w:pPr>
            <w:r w:rsidRPr="00273870">
              <w:rPr>
                <w:rFonts w:ascii="Garamond" w:eastAsia="Times New Roman" w:hAnsi="Garamond" w:cs="Times New Roman"/>
                <w:sz w:val="20"/>
                <w:szCs w:val="20"/>
              </w:rPr>
              <w:t>Outdoor facilities</w:t>
            </w:r>
          </w:p>
        </w:tc>
        <w:tc>
          <w:tcPr>
            <w:tcW w:w="884" w:type="dxa"/>
            <w:tcBorders>
              <w:top w:val="nil"/>
              <w:left w:val="nil"/>
              <w:bottom w:val="nil"/>
              <w:right w:val="nil"/>
            </w:tcBorders>
            <w:shd w:val="clear" w:color="auto" w:fill="auto"/>
            <w:noWrap/>
            <w:vAlign w:val="bottom"/>
            <w:hideMark/>
          </w:tcPr>
          <w:p w14:paraId="71F02F74" w14:textId="77777777" w:rsidR="00312AF0" w:rsidRPr="00273870" w:rsidRDefault="00312AF0" w:rsidP="009A6BC2">
            <w:pPr>
              <w:spacing w:after="0" w:line="240" w:lineRule="auto"/>
              <w:rPr>
                <w:rFonts w:ascii="Garamond" w:eastAsia="Times New Roman" w:hAnsi="Garamond" w:cs="Times New Roman"/>
                <w:sz w:val="20"/>
                <w:szCs w:val="20"/>
              </w:rPr>
            </w:pPr>
            <w:r w:rsidRPr="00273870">
              <w:rPr>
                <w:rFonts w:ascii="Garamond" w:hAnsi="Garamond" w:cs="Times New Roman"/>
                <w:sz w:val="20"/>
                <w:szCs w:val="20"/>
              </w:rPr>
              <w:t>10104</w:t>
            </w:r>
          </w:p>
        </w:tc>
        <w:tc>
          <w:tcPr>
            <w:tcW w:w="983" w:type="dxa"/>
            <w:tcBorders>
              <w:top w:val="nil"/>
              <w:left w:val="nil"/>
              <w:bottom w:val="nil"/>
              <w:right w:val="nil"/>
            </w:tcBorders>
            <w:shd w:val="clear" w:color="auto" w:fill="auto"/>
            <w:noWrap/>
            <w:vAlign w:val="bottom"/>
            <w:hideMark/>
          </w:tcPr>
          <w:p w14:paraId="2659671C" w14:textId="77777777" w:rsidR="00312AF0" w:rsidRPr="00273870" w:rsidRDefault="00312AF0" w:rsidP="009A6BC2">
            <w:pPr>
              <w:spacing w:after="0" w:line="240" w:lineRule="auto"/>
              <w:rPr>
                <w:rFonts w:ascii="Garamond" w:eastAsia="Times New Roman" w:hAnsi="Garamond" w:cs="Times New Roman"/>
                <w:sz w:val="20"/>
                <w:szCs w:val="20"/>
              </w:rPr>
            </w:pPr>
            <w:r w:rsidRPr="00273870">
              <w:rPr>
                <w:rFonts w:ascii="Garamond" w:hAnsi="Garamond" w:cs="Times New Roman"/>
                <w:sz w:val="20"/>
                <w:szCs w:val="20"/>
              </w:rPr>
              <w:t>0.56</w:t>
            </w:r>
          </w:p>
        </w:tc>
        <w:tc>
          <w:tcPr>
            <w:tcW w:w="2946" w:type="dxa"/>
            <w:tcBorders>
              <w:top w:val="nil"/>
              <w:left w:val="single" w:sz="4" w:space="0" w:color="auto"/>
              <w:bottom w:val="nil"/>
              <w:right w:val="single" w:sz="4" w:space="0" w:color="auto"/>
            </w:tcBorders>
            <w:hideMark/>
          </w:tcPr>
          <w:p w14:paraId="4ED55B49" w14:textId="77777777" w:rsidR="00312AF0" w:rsidRPr="00273870" w:rsidRDefault="00312AF0" w:rsidP="009A6BC2">
            <w:pPr>
              <w:spacing w:after="0" w:line="240" w:lineRule="auto"/>
              <w:rPr>
                <w:rFonts w:ascii="Garamond" w:eastAsia="Times New Roman" w:hAnsi="Garamond" w:cs="Times New Roman"/>
                <w:sz w:val="20"/>
                <w:szCs w:val="20"/>
              </w:rPr>
            </w:pPr>
            <w:r w:rsidRPr="00273870">
              <w:rPr>
                <w:rFonts w:ascii="Garamond" w:eastAsia="Times New Roman" w:hAnsi="Garamond" w:cs="Times New Roman"/>
                <w:sz w:val="20"/>
                <w:szCs w:val="20"/>
              </w:rPr>
              <w:t>District Nou Barris</w:t>
            </w:r>
          </w:p>
        </w:tc>
        <w:tc>
          <w:tcPr>
            <w:tcW w:w="927" w:type="dxa"/>
            <w:tcBorders>
              <w:top w:val="nil"/>
              <w:left w:val="nil"/>
              <w:bottom w:val="nil"/>
              <w:right w:val="nil"/>
            </w:tcBorders>
            <w:shd w:val="clear" w:color="auto" w:fill="auto"/>
            <w:vAlign w:val="bottom"/>
            <w:hideMark/>
          </w:tcPr>
          <w:p w14:paraId="6A1BEF9C" w14:textId="77777777" w:rsidR="00312AF0" w:rsidRPr="00273870" w:rsidRDefault="00312AF0" w:rsidP="009A6BC2">
            <w:pPr>
              <w:spacing w:after="0" w:line="240" w:lineRule="auto"/>
              <w:rPr>
                <w:rFonts w:ascii="Garamond" w:eastAsia="Times New Roman" w:hAnsi="Garamond" w:cs="Times New Roman"/>
                <w:sz w:val="20"/>
                <w:szCs w:val="20"/>
              </w:rPr>
            </w:pPr>
            <w:r w:rsidRPr="00273870">
              <w:rPr>
                <w:rFonts w:ascii="Garamond" w:hAnsi="Garamond" w:cs="Times New Roman"/>
                <w:sz w:val="20"/>
                <w:szCs w:val="20"/>
              </w:rPr>
              <w:t>10104</w:t>
            </w:r>
          </w:p>
        </w:tc>
        <w:tc>
          <w:tcPr>
            <w:tcW w:w="1019" w:type="dxa"/>
            <w:tcBorders>
              <w:top w:val="nil"/>
              <w:left w:val="nil"/>
              <w:bottom w:val="nil"/>
              <w:right w:val="nil"/>
            </w:tcBorders>
            <w:shd w:val="clear" w:color="auto" w:fill="auto"/>
            <w:vAlign w:val="bottom"/>
            <w:hideMark/>
          </w:tcPr>
          <w:p w14:paraId="4CC429AF" w14:textId="77777777" w:rsidR="00312AF0" w:rsidRPr="00273870" w:rsidRDefault="00312AF0" w:rsidP="009A6BC2">
            <w:pPr>
              <w:spacing w:after="0" w:line="240" w:lineRule="auto"/>
              <w:rPr>
                <w:rFonts w:ascii="Garamond" w:eastAsia="Times New Roman" w:hAnsi="Garamond" w:cs="Times New Roman"/>
                <w:sz w:val="20"/>
                <w:szCs w:val="20"/>
              </w:rPr>
            </w:pPr>
            <w:r w:rsidRPr="00273870">
              <w:rPr>
                <w:rFonts w:ascii="Garamond" w:hAnsi="Garamond" w:cs="Times New Roman"/>
                <w:sz w:val="20"/>
                <w:szCs w:val="20"/>
              </w:rPr>
              <w:t>0.06</w:t>
            </w:r>
          </w:p>
        </w:tc>
      </w:tr>
      <w:tr w:rsidR="00273870" w:rsidRPr="00273870" w14:paraId="78BA4FCB" w14:textId="77777777" w:rsidTr="003C732C">
        <w:trPr>
          <w:trHeight w:val="252"/>
        </w:trPr>
        <w:tc>
          <w:tcPr>
            <w:tcW w:w="3327" w:type="dxa"/>
            <w:tcBorders>
              <w:top w:val="nil"/>
              <w:left w:val="nil"/>
              <w:bottom w:val="nil"/>
              <w:right w:val="single" w:sz="4" w:space="0" w:color="auto"/>
            </w:tcBorders>
            <w:noWrap/>
            <w:hideMark/>
          </w:tcPr>
          <w:p w14:paraId="74E5669E" w14:textId="77777777" w:rsidR="00312AF0" w:rsidRPr="00273870" w:rsidRDefault="00312AF0" w:rsidP="009A6BC2">
            <w:pPr>
              <w:spacing w:after="0" w:line="240" w:lineRule="auto"/>
              <w:rPr>
                <w:rFonts w:ascii="Garamond" w:eastAsia="Times New Roman" w:hAnsi="Garamond" w:cs="Times New Roman"/>
                <w:sz w:val="20"/>
                <w:szCs w:val="20"/>
              </w:rPr>
            </w:pPr>
            <w:r w:rsidRPr="00273870">
              <w:rPr>
                <w:rFonts w:ascii="Garamond" w:eastAsia="Times New Roman" w:hAnsi="Garamond" w:cs="Times New Roman"/>
                <w:sz w:val="20"/>
                <w:szCs w:val="20"/>
              </w:rPr>
              <w:t>Parking space included</w:t>
            </w:r>
          </w:p>
        </w:tc>
        <w:tc>
          <w:tcPr>
            <w:tcW w:w="884" w:type="dxa"/>
            <w:tcBorders>
              <w:top w:val="nil"/>
              <w:left w:val="nil"/>
              <w:bottom w:val="nil"/>
              <w:right w:val="nil"/>
            </w:tcBorders>
            <w:shd w:val="clear" w:color="auto" w:fill="auto"/>
            <w:noWrap/>
            <w:vAlign w:val="bottom"/>
            <w:hideMark/>
          </w:tcPr>
          <w:p w14:paraId="1F9EA367" w14:textId="77777777" w:rsidR="00312AF0" w:rsidRPr="00273870" w:rsidRDefault="00312AF0" w:rsidP="009A6BC2">
            <w:pPr>
              <w:spacing w:after="0" w:line="240" w:lineRule="auto"/>
              <w:rPr>
                <w:rFonts w:ascii="Garamond" w:eastAsia="Times New Roman" w:hAnsi="Garamond" w:cs="Times New Roman"/>
                <w:sz w:val="20"/>
                <w:szCs w:val="20"/>
              </w:rPr>
            </w:pPr>
            <w:r w:rsidRPr="00273870">
              <w:rPr>
                <w:rFonts w:ascii="Garamond" w:hAnsi="Garamond" w:cs="Times New Roman"/>
                <w:sz w:val="20"/>
                <w:szCs w:val="20"/>
              </w:rPr>
              <w:t>10104</w:t>
            </w:r>
          </w:p>
        </w:tc>
        <w:tc>
          <w:tcPr>
            <w:tcW w:w="983" w:type="dxa"/>
            <w:tcBorders>
              <w:top w:val="nil"/>
              <w:left w:val="nil"/>
              <w:bottom w:val="nil"/>
              <w:right w:val="nil"/>
            </w:tcBorders>
            <w:shd w:val="clear" w:color="auto" w:fill="auto"/>
            <w:noWrap/>
            <w:vAlign w:val="bottom"/>
            <w:hideMark/>
          </w:tcPr>
          <w:p w14:paraId="23EF5E64" w14:textId="77777777" w:rsidR="00312AF0" w:rsidRPr="00273870" w:rsidRDefault="00312AF0" w:rsidP="009A6BC2">
            <w:pPr>
              <w:spacing w:after="0" w:line="240" w:lineRule="auto"/>
              <w:rPr>
                <w:rFonts w:ascii="Garamond" w:eastAsia="Times New Roman" w:hAnsi="Garamond" w:cs="Times New Roman"/>
                <w:sz w:val="20"/>
                <w:szCs w:val="20"/>
              </w:rPr>
            </w:pPr>
            <w:r w:rsidRPr="00273870">
              <w:rPr>
                <w:rFonts w:ascii="Garamond" w:hAnsi="Garamond" w:cs="Times New Roman"/>
                <w:sz w:val="20"/>
                <w:szCs w:val="20"/>
              </w:rPr>
              <w:t>0.1</w:t>
            </w:r>
          </w:p>
        </w:tc>
        <w:tc>
          <w:tcPr>
            <w:tcW w:w="2946" w:type="dxa"/>
            <w:tcBorders>
              <w:top w:val="nil"/>
              <w:left w:val="single" w:sz="4" w:space="0" w:color="auto"/>
              <w:bottom w:val="nil"/>
              <w:right w:val="single" w:sz="4" w:space="0" w:color="auto"/>
            </w:tcBorders>
            <w:hideMark/>
          </w:tcPr>
          <w:p w14:paraId="3104F01B" w14:textId="77777777" w:rsidR="00312AF0" w:rsidRPr="00273870" w:rsidRDefault="00312AF0" w:rsidP="009A6BC2">
            <w:pPr>
              <w:spacing w:after="0" w:line="240" w:lineRule="auto"/>
              <w:rPr>
                <w:rFonts w:ascii="Garamond" w:eastAsia="Times New Roman" w:hAnsi="Garamond" w:cs="Times New Roman"/>
                <w:sz w:val="20"/>
                <w:szCs w:val="20"/>
              </w:rPr>
            </w:pPr>
            <w:r w:rsidRPr="00273870">
              <w:rPr>
                <w:rFonts w:ascii="Garamond" w:eastAsia="Times New Roman" w:hAnsi="Garamond" w:cs="Times New Roman"/>
                <w:sz w:val="20"/>
                <w:szCs w:val="20"/>
              </w:rPr>
              <w:t>District Sarrià-Sant Gervasi</w:t>
            </w:r>
          </w:p>
        </w:tc>
        <w:tc>
          <w:tcPr>
            <w:tcW w:w="927" w:type="dxa"/>
            <w:tcBorders>
              <w:top w:val="nil"/>
              <w:left w:val="nil"/>
              <w:bottom w:val="nil"/>
              <w:right w:val="nil"/>
            </w:tcBorders>
            <w:shd w:val="clear" w:color="auto" w:fill="auto"/>
            <w:vAlign w:val="bottom"/>
            <w:hideMark/>
          </w:tcPr>
          <w:p w14:paraId="257C041E" w14:textId="77777777" w:rsidR="00312AF0" w:rsidRPr="00273870" w:rsidRDefault="00312AF0" w:rsidP="009A6BC2">
            <w:pPr>
              <w:spacing w:after="0" w:line="240" w:lineRule="auto"/>
              <w:rPr>
                <w:rFonts w:ascii="Garamond" w:eastAsia="Times New Roman" w:hAnsi="Garamond" w:cs="Times New Roman"/>
                <w:sz w:val="20"/>
                <w:szCs w:val="20"/>
              </w:rPr>
            </w:pPr>
            <w:r w:rsidRPr="00273870">
              <w:rPr>
                <w:rFonts w:ascii="Garamond" w:hAnsi="Garamond" w:cs="Times New Roman"/>
                <w:sz w:val="20"/>
                <w:szCs w:val="20"/>
              </w:rPr>
              <w:t>10104</w:t>
            </w:r>
          </w:p>
        </w:tc>
        <w:tc>
          <w:tcPr>
            <w:tcW w:w="1019" w:type="dxa"/>
            <w:tcBorders>
              <w:top w:val="nil"/>
              <w:left w:val="nil"/>
              <w:bottom w:val="nil"/>
              <w:right w:val="nil"/>
            </w:tcBorders>
            <w:shd w:val="clear" w:color="auto" w:fill="auto"/>
            <w:vAlign w:val="bottom"/>
            <w:hideMark/>
          </w:tcPr>
          <w:p w14:paraId="21B6B13E" w14:textId="77777777" w:rsidR="00312AF0" w:rsidRPr="00273870" w:rsidRDefault="00312AF0" w:rsidP="009A6BC2">
            <w:pPr>
              <w:spacing w:after="0" w:line="240" w:lineRule="auto"/>
              <w:rPr>
                <w:rFonts w:ascii="Garamond" w:eastAsia="Times New Roman" w:hAnsi="Garamond" w:cs="Times New Roman"/>
                <w:sz w:val="20"/>
                <w:szCs w:val="20"/>
              </w:rPr>
            </w:pPr>
            <w:r w:rsidRPr="00273870">
              <w:rPr>
                <w:rFonts w:ascii="Garamond" w:hAnsi="Garamond" w:cs="Times New Roman"/>
                <w:sz w:val="20"/>
                <w:szCs w:val="20"/>
              </w:rPr>
              <w:t>0.1</w:t>
            </w:r>
          </w:p>
        </w:tc>
      </w:tr>
      <w:tr w:rsidR="00273870" w:rsidRPr="00273870" w14:paraId="1315154D" w14:textId="77777777" w:rsidTr="003C732C">
        <w:trPr>
          <w:trHeight w:val="252"/>
        </w:trPr>
        <w:tc>
          <w:tcPr>
            <w:tcW w:w="3327" w:type="dxa"/>
            <w:tcBorders>
              <w:top w:val="nil"/>
              <w:left w:val="nil"/>
              <w:bottom w:val="nil"/>
              <w:right w:val="single" w:sz="4" w:space="0" w:color="auto"/>
            </w:tcBorders>
            <w:noWrap/>
            <w:hideMark/>
          </w:tcPr>
          <w:p w14:paraId="1E940866" w14:textId="77777777" w:rsidR="00312AF0" w:rsidRPr="00273870" w:rsidRDefault="00312AF0" w:rsidP="009A6BC2">
            <w:pPr>
              <w:spacing w:after="0" w:line="240" w:lineRule="auto"/>
              <w:rPr>
                <w:rFonts w:ascii="Garamond" w:eastAsia="Times New Roman" w:hAnsi="Garamond" w:cs="Times New Roman"/>
                <w:sz w:val="20"/>
                <w:szCs w:val="20"/>
              </w:rPr>
            </w:pPr>
            <w:r w:rsidRPr="00273870">
              <w:rPr>
                <w:rFonts w:ascii="Garamond" w:eastAsia="Times New Roman" w:hAnsi="Garamond" w:cs="Times New Roman"/>
                <w:sz w:val="20"/>
                <w:szCs w:val="20"/>
              </w:rPr>
              <w:t>Energy label consumption A</w:t>
            </w:r>
          </w:p>
        </w:tc>
        <w:tc>
          <w:tcPr>
            <w:tcW w:w="884" w:type="dxa"/>
            <w:tcBorders>
              <w:top w:val="nil"/>
              <w:left w:val="nil"/>
              <w:bottom w:val="nil"/>
              <w:right w:val="nil"/>
            </w:tcBorders>
            <w:shd w:val="clear" w:color="auto" w:fill="auto"/>
            <w:noWrap/>
            <w:vAlign w:val="bottom"/>
            <w:hideMark/>
          </w:tcPr>
          <w:p w14:paraId="3012E907" w14:textId="77777777" w:rsidR="00312AF0" w:rsidRPr="00273870" w:rsidRDefault="00312AF0" w:rsidP="009A6BC2">
            <w:pPr>
              <w:spacing w:after="0" w:line="240" w:lineRule="auto"/>
              <w:rPr>
                <w:rFonts w:ascii="Garamond" w:eastAsia="Times New Roman" w:hAnsi="Garamond" w:cs="Times New Roman"/>
                <w:sz w:val="20"/>
                <w:szCs w:val="20"/>
              </w:rPr>
            </w:pPr>
            <w:r w:rsidRPr="00273870">
              <w:rPr>
                <w:rFonts w:ascii="Garamond" w:hAnsi="Garamond" w:cs="Times New Roman"/>
                <w:sz w:val="20"/>
                <w:szCs w:val="20"/>
              </w:rPr>
              <w:t>10104</w:t>
            </w:r>
          </w:p>
        </w:tc>
        <w:tc>
          <w:tcPr>
            <w:tcW w:w="983" w:type="dxa"/>
            <w:tcBorders>
              <w:top w:val="nil"/>
              <w:left w:val="nil"/>
              <w:bottom w:val="nil"/>
              <w:right w:val="nil"/>
            </w:tcBorders>
            <w:shd w:val="clear" w:color="auto" w:fill="auto"/>
            <w:noWrap/>
            <w:vAlign w:val="bottom"/>
            <w:hideMark/>
          </w:tcPr>
          <w:p w14:paraId="60827F51" w14:textId="77777777" w:rsidR="00312AF0" w:rsidRPr="00273870" w:rsidRDefault="00312AF0" w:rsidP="009A6BC2">
            <w:pPr>
              <w:spacing w:after="0" w:line="240" w:lineRule="auto"/>
              <w:rPr>
                <w:rFonts w:ascii="Garamond" w:eastAsia="Times New Roman" w:hAnsi="Garamond" w:cs="Times New Roman"/>
                <w:sz w:val="20"/>
                <w:szCs w:val="20"/>
              </w:rPr>
            </w:pPr>
            <w:r w:rsidRPr="00273870">
              <w:rPr>
                <w:rFonts w:ascii="Garamond" w:hAnsi="Garamond" w:cs="Times New Roman"/>
                <w:sz w:val="20"/>
                <w:szCs w:val="20"/>
              </w:rPr>
              <w:t>0.03</w:t>
            </w:r>
          </w:p>
        </w:tc>
        <w:tc>
          <w:tcPr>
            <w:tcW w:w="2946" w:type="dxa"/>
            <w:tcBorders>
              <w:top w:val="nil"/>
              <w:left w:val="single" w:sz="4" w:space="0" w:color="auto"/>
              <w:bottom w:val="nil"/>
              <w:right w:val="single" w:sz="4" w:space="0" w:color="auto"/>
            </w:tcBorders>
            <w:hideMark/>
          </w:tcPr>
          <w:p w14:paraId="095B3519" w14:textId="77777777" w:rsidR="00312AF0" w:rsidRPr="00273870" w:rsidRDefault="00312AF0" w:rsidP="009A6BC2">
            <w:pPr>
              <w:spacing w:after="0" w:line="240" w:lineRule="auto"/>
              <w:rPr>
                <w:rFonts w:ascii="Garamond" w:eastAsia="Times New Roman" w:hAnsi="Garamond" w:cs="Times New Roman"/>
                <w:sz w:val="20"/>
                <w:szCs w:val="20"/>
              </w:rPr>
            </w:pPr>
            <w:r w:rsidRPr="00273870">
              <w:rPr>
                <w:rFonts w:ascii="Garamond" w:eastAsia="Times New Roman" w:hAnsi="Garamond" w:cs="Times New Roman"/>
                <w:sz w:val="20"/>
                <w:szCs w:val="20"/>
              </w:rPr>
              <w:t>District Sant Andreu</w:t>
            </w:r>
          </w:p>
        </w:tc>
        <w:tc>
          <w:tcPr>
            <w:tcW w:w="927" w:type="dxa"/>
            <w:tcBorders>
              <w:top w:val="nil"/>
              <w:left w:val="nil"/>
              <w:bottom w:val="nil"/>
              <w:right w:val="nil"/>
            </w:tcBorders>
            <w:shd w:val="clear" w:color="auto" w:fill="auto"/>
            <w:vAlign w:val="bottom"/>
            <w:hideMark/>
          </w:tcPr>
          <w:p w14:paraId="0B10BE6D" w14:textId="77777777" w:rsidR="00312AF0" w:rsidRPr="00273870" w:rsidRDefault="00312AF0" w:rsidP="009A6BC2">
            <w:pPr>
              <w:spacing w:after="0" w:line="240" w:lineRule="auto"/>
              <w:rPr>
                <w:rFonts w:ascii="Garamond" w:eastAsia="Times New Roman" w:hAnsi="Garamond" w:cs="Times New Roman"/>
                <w:sz w:val="20"/>
                <w:szCs w:val="20"/>
              </w:rPr>
            </w:pPr>
            <w:r w:rsidRPr="00273870">
              <w:rPr>
                <w:rFonts w:ascii="Garamond" w:hAnsi="Garamond" w:cs="Times New Roman"/>
                <w:sz w:val="20"/>
                <w:szCs w:val="20"/>
              </w:rPr>
              <w:t>10104</w:t>
            </w:r>
          </w:p>
        </w:tc>
        <w:tc>
          <w:tcPr>
            <w:tcW w:w="1019" w:type="dxa"/>
            <w:tcBorders>
              <w:top w:val="nil"/>
              <w:left w:val="nil"/>
              <w:bottom w:val="nil"/>
              <w:right w:val="nil"/>
            </w:tcBorders>
            <w:shd w:val="clear" w:color="auto" w:fill="auto"/>
            <w:vAlign w:val="bottom"/>
            <w:hideMark/>
          </w:tcPr>
          <w:p w14:paraId="1C6613DF" w14:textId="77777777" w:rsidR="00312AF0" w:rsidRPr="00273870" w:rsidRDefault="00312AF0" w:rsidP="009A6BC2">
            <w:pPr>
              <w:spacing w:after="0" w:line="240" w:lineRule="auto"/>
              <w:rPr>
                <w:rFonts w:ascii="Garamond" w:eastAsia="Times New Roman" w:hAnsi="Garamond" w:cs="Times New Roman"/>
                <w:sz w:val="20"/>
                <w:szCs w:val="20"/>
              </w:rPr>
            </w:pPr>
            <w:r w:rsidRPr="00273870">
              <w:rPr>
                <w:rFonts w:ascii="Garamond" w:hAnsi="Garamond" w:cs="Times New Roman"/>
                <w:sz w:val="20"/>
                <w:szCs w:val="20"/>
              </w:rPr>
              <w:t>0.06</w:t>
            </w:r>
          </w:p>
        </w:tc>
      </w:tr>
      <w:tr w:rsidR="00273870" w:rsidRPr="00273870" w14:paraId="08C6BA70" w14:textId="77777777" w:rsidTr="003C732C">
        <w:trPr>
          <w:trHeight w:val="252"/>
        </w:trPr>
        <w:tc>
          <w:tcPr>
            <w:tcW w:w="3327" w:type="dxa"/>
            <w:tcBorders>
              <w:top w:val="nil"/>
              <w:left w:val="nil"/>
              <w:bottom w:val="nil"/>
              <w:right w:val="single" w:sz="4" w:space="0" w:color="auto"/>
            </w:tcBorders>
            <w:noWrap/>
            <w:hideMark/>
          </w:tcPr>
          <w:p w14:paraId="2ADEE2CC" w14:textId="77777777" w:rsidR="00312AF0" w:rsidRPr="00273870" w:rsidRDefault="00312AF0" w:rsidP="009A6BC2">
            <w:pPr>
              <w:spacing w:after="0" w:line="240" w:lineRule="auto"/>
              <w:rPr>
                <w:rFonts w:ascii="Garamond" w:eastAsia="Times New Roman" w:hAnsi="Garamond" w:cs="Times New Roman"/>
                <w:sz w:val="20"/>
                <w:szCs w:val="20"/>
              </w:rPr>
            </w:pPr>
            <w:r w:rsidRPr="00273870">
              <w:rPr>
                <w:rFonts w:ascii="Garamond" w:eastAsia="Times New Roman" w:hAnsi="Garamond" w:cs="Times New Roman"/>
                <w:sz w:val="20"/>
                <w:szCs w:val="20"/>
              </w:rPr>
              <w:t>Energy label consumption B</w:t>
            </w:r>
          </w:p>
        </w:tc>
        <w:tc>
          <w:tcPr>
            <w:tcW w:w="884" w:type="dxa"/>
            <w:tcBorders>
              <w:top w:val="nil"/>
              <w:left w:val="nil"/>
              <w:bottom w:val="nil"/>
              <w:right w:val="nil"/>
            </w:tcBorders>
            <w:shd w:val="clear" w:color="auto" w:fill="auto"/>
            <w:noWrap/>
            <w:vAlign w:val="bottom"/>
            <w:hideMark/>
          </w:tcPr>
          <w:p w14:paraId="43AF6BF3" w14:textId="77777777" w:rsidR="00312AF0" w:rsidRPr="00273870" w:rsidRDefault="00312AF0" w:rsidP="009A6BC2">
            <w:pPr>
              <w:spacing w:after="0" w:line="240" w:lineRule="auto"/>
              <w:rPr>
                <w:rFonts w:ascii="Garamond" w:eastAsia="Times New Roman" w:hAnsi="Garamond" w:cs="Times New Roman"/>
                <w:sz w:val="20"/>
                <w:szCs w:val="20"/>
              </w:rPr>
            </w:pPr>
            <w:r w:rsidRPr="00273870">
              <w:rPr>
                <w:rFonts w:ascii="Garamond" w:hAnsi="Garamond" w:cs="Times New Roman"/>
                <w:sz w:val="20"/>
                <w:szCs w:val="20"/>
              </w:rPr>
              <w:t>10104</w:t>
            </w:r>
          </w:p>
        </w:tc>
        <w:tc>
          <w:tcPr>
            <w:tcW w:w="983" w:type="dxa"/>
            <w:tcBorders>
              <w:top w:val="nil"/>
              <w:left w:val="nil"/>
              <w:bottom w:val="nil"/>
              <w:right w:val="nil"/>
            </w:tcBorders>
            <w:shd w:val="clear" w:color="auto" w:fill="auto"/>
            <w:noWrap/>
            <w:vAlign w:val="bottom"/>
            <w:hideMark/>
          </w:tcPr>
          <w:p w14:paraId="3BCD19D3" w14:textId="77777777" w:rsidR="00312AF0" w:rsidRPr="00273870" w:rsidRDefault="00312AF0" w:rsidP="009A6BC2">
            <w:pPr>
              <w:spacing w:after="0" w:line="240" w:lineRule="auto"/>
              <w:rPr>
                <w:rFonts w:ascii="Garamond" w:eastAsia="Times New Roman" w:hAnsi="Garamond" w:cs="Times New Roman"/>
                <w:sz w:val="20"/>
                <w:szCs w:val="20"/>
              </w:rPr>
            </w:pPr>
            <w:r w:rsidRPr="00273870">
              <w:rPr>
                <w:rFonts w:ascii="Garamond" w:hAnsi="Garamond" w:cs="Times New Roman"/>
                <w:sz w:val="20"/>
                <w:szCs w:val="20"/>
              </w:rPr>
              <w:t>0.03</w:t>
            </w:r>
          </w:p>
        </w:tc>
        <w:tc>
          <w:tcPr>
            <w:tcW w:w="2946" w:type="dxa"/>
            <w:tcBorders>
              <w:top w:val="nil"/>
              <w:left w:val="single" w:sz="4" w:space="0" w:color="auto"/>
              <w:bottom w:val="nil"/>
              <w:right w:val="single" w:sz="4" w:space="0" w:color="auto"/>
            </w:tcBorders>
          </w:tcPr>
          <w:p w14:paraId="4664979B" w14:textId="77777777" w:rsidR="00312AF0" w:rsidRPr="00273870" w:rsidRDefault="00312AF0" w:rsidP="009A6BC2">
            <w:pPr>
              <w:spacing w:after="0" w:line="240" w:lineRule="auto"/>
              <w:rPr>
                <w:rFonts w:ascii="Garamond" w:eastAsia="Times New Roman" w:hAnsi="Garamond" w:cs="Times New Roman"/>
                <w:sz w:val="20"/>
                <w:szCs w:val="20"/>
              </w:rPr>
            </w:pPr>
          </w:p>
        </w:tc>
        <w:tc>
          <w:tcPr>
            <w:tcW w:w="927" w:type="dxa"/>
            <w:vAlign w:val="bottom"/>
          </w:tcPr>
          <w:p w14:paraId="1C18FAFD" w14:textId="77777777" w:rsidR="00312AF0" w:rsidRPr="00273870" w:rsidRDefault="00312AF0" w:rsidP="009A6BC2">
            <w:pPr>
              <w:spacing w:after="0" w:line="240" w:lineRule="auto"/>
              <w:rPr>
                <w:rFonts w:ascii="Garamond" w:eastAsia="Times New Roman" w:hAnsi="Garamond" w:cs="Times New Roman"/>
                <w:sz w:val="20"/>
                <w:szCs w:val="20"/>
              </w:rPr>
            </w:pPr>
          </w:p>
        </w:tc>
        <w:tc>
          <w:tcPr>
            <w:tcW w:w="1019" w:type="dxa"/>
            <w:vAlign w:val="bottom"/>
          </w:tcPr>
          <w:p w14:paraId="0561820C" w14:textId="77777777" w:rsidR="00312AF0" w:rsidRPr="00273870" w:rsidRDefault="00312AF0" w:rsidP="009A6BC2">
            <w:pPr>
              <w:spacing w:after="0" w:line="240" w:lineRule="auto"/>
              <w:rPr>
                <w:rFonts w:ascii="Garamond" w:eastAsia="Times New Roman" w:hAnsi="Garamond" w:cs="Times New Roman"/>
                <w:sz w:val="20"/>
                <w:szCs w:val="20"/>
              </w:rPr>
            </w:pPr>
          </w:p>
        </w:tc>
      </w:tr>
      <w:tr w:rsidR="00312AF0" w:rsidRPr="00273870" w14:paraId="37ECC306" w14:textId="77777777" w:rsidTr="003C732C">
        <w:trPr>
          <w:trHeight w:val="210"/>
        </w:trPr>
        <w:tc>
          <w:tcPr>
            <w:tcW w:w="10089" w:type="dxa"/>
            <w:gridSpan w:val="6"/>
            <w:tcBorders>
              <w:top w:val="single" w:sz="4" w:space="0" w:color="auto"/>
              <w:left w:val="nil"/>
              <w:bottom w:val="nil"/>
              <w:right w:val="nil"/>
            </w:tcBorders>
            <w:noWrap/>
            <w:hideMark/>
          </w:tcPr>
          <w:p w14:paraId="4AEB1761" w14:textId="77777777" w:rsidR="00312AF0" w:rsidRPr="00273870" w:rsidRDefault="00312AF0" w:rsidP="009A6BC2">
            <w:pPr>
              <w:spacing w:after="0" w:line="240" w:lineRule="auto"/>
              <w:rPr>
                <w:rFonts w:ascii="Garamond" w:eastAsia="Times New Roman" w:hAnsi="Garamond" w:cs="Times New Roman"/>
                <w:sz w:val="18"/>
                <w:szCs w:val="18"/>
              </w:rPr>
            </w:pPr>
            <w:r w:rsidRPr="00273870">
              <w:rPr>
                <w:rFonts w:ascii="Garamond" w:hAnsi="Garamond" w:cs="Times New Roman"/>
                <w:sz w:val="18"/>
                <w:szCs w:val="18"/>
              </w:rPr>
              <w:t>Table 5 includes the summary statistics for the housing-specific dummy variables for the sample that excludes the observations with missing energy label data.</w:t>
            </w:r>
          </w:p>
        </w:tc>
      </w:tr>
    </w:tbl>
    <w:p w14:paraId="11028E68" w14:textId="77777777" w:rsidR="00312AF0" w:rsidRPr="00273870" w:rsidRDefault="00312AF0" w:rsidP="00312AF0">
      <w:pPr>
        <w:rPr>
          <w:rFonts w:ascii="Garamond" w:hAnsi="Garamond"/>
          <w:sz w:val="32"/>
          <w:szCs w:val="32"/>
        </w:rPr>
      </w:pPr>
    </w:p>
    <w:p w14:paraId="2A1DDB5D" w14:textId="77777777" w:rsidR="00312AF0" w:rsidRPr="00273870" w:rsidRDefault="00312AF0" w:rsidP="00312AF0">
      <w:pPr>
        <w:rPr>
          <w:rFonts w:ascii="Garamond" w:hAnsi="Garamond"/>
          <w:sz w:val="32"/>
          <w:szCs w:val="32"/>
        </w:rPr>
      </w:pPr>
    </w:p>
    <w:p w14:paraId="56753F5F" w14:textId="77777777" w:rsidR="00312AF0" w:rsidRPr="00273870" w:rsidRDefault="00312AF0" w:rsidP="00312AF0">
      <w:pPr>
        <w:rPr>
          <w:rFonts w:ascii="Garamond" w:hAnsi="Garamond" w:cs="Arial"/>
          <w:b/>
          <w:bCs/>
        </w:rPr>
      </w:pPr>
    </w:p>
    <w:p w14:paraId="6B0D0F61" w14:textId="77777777" w:rsidR="00312AF0" w:rsidRPr="00273870" w:rsidRDefault="00312AF0" w:rsidP="00312AF0">
      <w:pPr>
        <w:rPr>
          <w:rFonts w:ascii="Garamond" w:hAnsi="Garamond" w:cs="Arial"/>
          <w:b/>
          <w:bCs/>
        </w:rPr>
        <w:sectPr w:rsidR="00312AF0" w:rsidRPr="00273870" w:rsidSect="006A46D2">
          <w:footerReference w:type="default" r:id="rId20"/>
          <w:pgSz w:w="12240" w:h="15840"/>
          <w:pgMar w:top="1584" w:right="1584" w:bottom="1584" w:left="1584" w:header="720" w:footer="720" w:gutter="0"/>
          <w:pgNumType w:start="1"/>
          <w:cols w:space="720"/>
          <w:docGrid w:linePitch="360"/>
        </w:sectPr>
      </w:pPr>
    </w:p>
    <w:tbl>
      <w:tblPr>
        <w:tblStyle w:val="TableGrid"/>
        <w:tblW w:w="13833" w:type="dxa"/>
        <w:tblInd w:w="-113" w:type="dxa"/>
        <w:tblBorders>
          <w:insideV w:val="none" w:sz="0" w:space="0" w:color="auto"/>
        </w:tblBorders>
        <w:tblLook w:val="04A0" w:firstRow="1" w:lastRow="0" w:firstColumn="1" w:lastColumn="0" w:noHBand="0" w:noVBand="1"/>
      </w:tblPr>
      <w:tblGrid>
        <w:gridCol w:w="4096"/>
        <w:gridCol w:w="1335"/>
        <w:gridCol w:w="4649"/>
        <w:gridCol w:w="3753"/>
      </w:tblGrid>
      <w:tr w:rsidR="00273870" w:rsidRPr="00273870" w14:paraId="681F6264" w14:textId="77777777" w:rsidTr="003C732C">
        <w:trPr>
          <w:trHeight w:val="209"/>
        </w:trPr>
        <w:tc>
          <w:tcPr>
            <w:tcW w:w="13833" w:type="dxa"/>
            <w:gridSpan w:val="4"/>
            <w:tcBorders>
              <w:top w:val="nil"/>
              <w:left w:val="nil"/>
              <w:bottom w:val="single" w:sz="4" w:space="0" w:color="auto"/>
              <w:right w:val="nil"/>
            </w:tcBorders>
            <w:noWrap/>
          </w:tcPr>
          <w:p w14:paraId="6F13DD58" w14:textId="77777777" w:rsidR="00312AF0" w:rsidRPr="00273870" w:rsidRDefault="00312AF0" w:rsidP="009A6BC2">
            <w:pPr>
              <w:rPr>
                <w:rFonts w:ascii="Garamond" w:hAnsi="Garamond" w:cs="Times New Roman"/>
                <w:b/>
                <w:bCs/>
                <w:sz w:val="21"/>
                <w:szCs w:val="21"/>
              </w:rPr>
            </w:pPr>
            <w:r w:rsidRPr="00273870">
              <w:rPr>
                <w:rFonts w:ascii="Garamond" w:hAnsi="Garamond" w:cs="Times New Roman"/>
                <w:b/>
                <w:bCs/>
                <w:sz w:val="21"/>
                <w:szCs w:val="21"/>
              </w:rPr>
              <w:lastRenderedPageBreak/>
              <w:t xml:space="preserve">Table 6: </w:t>
            </w:r>
            <w:r w:rsidRPr="00273870">
              <w:rPr>
                <w:rFonts w:ascii="Garamond" w:hAnsi="Garamond" w:cs="Times New Roman"/>
                <w:sz w:val="21"/>
                <w:szCs w:val="21"/>
              </w:rPr>
              <w:t>Description of the Sustainable Variables</w:t>
            </w:r>
          </w:p>
        </w:tc>
      </w:tr>
      <w:tr w:rsidR="00273870" w:rsidRPr="00273870" w14:paraId="7494D68C" w14:textId="77777777" w:rsidTr="003C732C">
        <w:trPr>
          <w:trHeight w:val="209"/>
        </w:trPr>
        <w:tc>
          <w:tcPr>
            <w:tcW w:w="4096" w:type="dxa"/>
            <w:tcBorders>
              <w:left w:val="nil"/>
            </w:tcBorders>
            <w:noWrap/>
            <w:hideMark/>
          </w:tcPr>
          <w:p w14:paraId="170E860D" w14:textId="77777777" w:rsidR="00312AF0" w:rsidRPr="00273870" w:rsidRDefault="00312AF0" w:rsidP="009A6BC2">
            <w:pPr>
              <w:rPr>
                <w:rFonts w:ascii="Garamond" w:eastAsia="Times New Roman" w:hAnsi="Garamond" w:cs="Times New Roman"/>
                <w:b/>
                <w:bCs/>
                <w:sz w:val="18"/>
                <w:szCs w:val="18"/>
              </w:rPr>
            </w:pPr>
            <w:r w:rsidRPr="00273870">
              <w:rPr>
                <w:rFonts w:ascii="Garamond" w:eastAsia="Times New Roman" w:hAnsi="Garamond" w:cs="Times New Roman"/>
                <w:b/>
                <w:bCs/>
                <w:sz w:val="18"/>
                <w:szCs w:val="18"/>
              </w:rPr>
              <w:t xml:space="preserve">Variable(s) </w:t>
            </w:r>
          </w:p>
        </w:tc>
        <w:tc>
          <w:tcPr>
            <w:tcW w:w="1335" w:type="dxa"/>
            <w:noWrap/>
            <w:hideMark/>
          </w:tcPr>
          <w:p w14:paraId="23394D88" w14:textId="53F359F5" w:rsidR="00312AF0" w:rsidRPr="00273870" w:rsidRDefault="00312AF0" w:rsidP="009A6BC2">
            <w:pPr>
              <w:rPr>
                <w:rFonts w:ascii="Garamond" w:eastAsia="Times New Roman" w:hAnsi="Garamond" w:cs="Times New Roman"/>
                <w:b/>
                <w:bCs/>
                <w:sz w:val="18"/>
                <w:szCs w:val="18"/>
              </w:rPr>
            </w:pPr>
            <w:r w:rsidRPr="00273870">
              <w:rPr>
                <w:rFonts w:ascii="Garamond" w:eastAsia="Times New Roman" w:hAnsi="Garamond" w:cs="Times New Roman"/>
                <w:b/>
                <w:bCs/>
                <w:sz w:val="18"/>
                <w:szCs w:val="18"/>
              </w:rPr>
              <w:t>Sus</w:t>
            </w:r>
            <w:r w:rsidR="0030221B" w:rsidRPr="00273870">
              <w:rPr>
                <w:rFonts w:ascii="Garamond" w:eastAsia="Times New Roman" w:hAnsi="Garamond" w:cs="Times New Roman"/>
                <w:b/>
                <w:bCs/>
                <w:sz w:val="18"/>
                <w:szCs w:val="18"/>
              </w:rPr>
              <w:t xml:space="preserve">. </w:t>
            </w:r>
            <w:r w:rsidRPr="00273870">
              <w:rPr>
                <w:rFonts w:ascii="Garamond" w:eastAsia="Times New Roman" w:hAnsi="Garamond" w:cs="Times New Roman"/>
                <w:b/>
                <w:bCs/>
                <w:sz w:val="18"/>
                <w:szCs w:val="18"/>
              </w:rPr>
              <w:t>Dim</w:t>
            </w:r>
            <w:r w:rsidR="00696196" w:rsidRPr="00273870">
              <w:rPr>
                <w:rFonts w:ascii="Garamond" w:eastAsia="Times New Roman" w:hAnsi="Garamond" w:cs="Times New Roman"/>
                <w:b/>
                <w:bCs/>
                <w:sz w:val="18"/>
                <w:szCs w:val="18"/>
              </w:rPr>
              <w:t>.</w:t>
            </w:r>
          </w:p>
        </w:tc>
        <w:tc>
          <w:tcPr>
            <w:tcW w:w="4649" w:type="dxa"/>
            <w:noWrap/>
            <w:hideMark/>
          </w:tcPr>
          <w:p w14:paraId="686025B5" w14:textId="77777777" w:rsidR="00312AF0" w:rsidRPr="00273870" w:rsidRDefault="00312AF0" w:rsidP="009A6BC2">
            <w:pPr>
              <w:rPr>
                <w:rFonts w:ascii="Garamond" w:eastAsia="Times New Roman" w:hAnsi="Garamond" w:cs="Times New Roman"/>
                <w:b/>
                <w:bCs/>
                <w:sz w:val="18"/>
                <w:szCs w:val="18"/>
              </w:rPr>
            </w:pPr>
            <w:r w:rsidRPr="00273870">
              <w:rPr>
                <w:rFonts w:ascii="Garamond" w:eastAsia="Times New Roman" w:hAnsi="Garamond" w:cs="Times New Roman"/>
                <w:b/>
                <w:bCs/>
                <w:sz w:val="18"/>
                <w:szCs w:val="18"/>
              </w:rPr>
              <w:t xml:space="preserve">Resource </w:t>
            </w:r>
          </w:p>
        </w:tc>
        <w:tc>
          <w:tcPr>
            <w:tcW w:w="3753" w:type="dxa"/>
            <w:tcBorders>
              <w:top w:val="single" w:sz="4" w:space="0" w:color="auto"/>
              <w:left w:val="nil"/>
              <w:bottom w:val="single" w:sz="4" w:space="0" w:color="auto"/>
              <w:right w:val="nil"/>
            </w:tcBorders>
            <w:shd w:val="clear" w:color="auto" w:fill="auto"/>
            <w:noWrap/>
            <w:vAlign w:val="bottom"/>
            <w:hideMark/>
          </w:tcPr>
          <w:p w14:paraId="4B937FA6" w14:textId="77777777" w:rsidR="00312AF0" w:rsidRPr="00273870" w:rsidRDefault="00312AF0" w:rsidP="009A6BC2">
            <w:pPr>
              <w:rPr>
                <w:rFonts w:ascii="Garamond" w:eastAsia="Times New Roman" w:hAnsi="Garamond" w:cs="Times New Roman"/>
                <w:b/>
                <w:bCs/>
                <w:sz w:val="16"/>
                <w:szCs w:val="16"/>
              </w:rPr>
            </w:pPr>
            <w:r w:rsidRPr="00273870">
              <w:rPr>
                <w:rFonts w:ascii="Garamond" w:hAnsi="Garamond" w:cs="Times New Roman"/>
                <w:b/>
                <w:bCs/>
                <w:sz w:val="16"/>
                <w:szCs w:val="16"/>
              </w:rPr>
              <w:t>Description Dataset</w:t>
            </w:r>
          </w:p>
        </w:tc>
      </w:tr>
      <w:tr w:rsidR="00273870" w:rsidRPr="00273870" w14:paraId="752B7CE5" w14:textId="77777777" w:rsidTr="003C732C">
        <w:trPr>
          <w:trHeight w:val="209"/>
        </w:trPr>
        <w:tc>
          <w:tcPr>
            <w:tcW w:w="4096" w:type="dxa"/>
            <w:tcBorders>
              <w:left w:val="nil"/>
            </w:tcBorders>
            <w:noWrap/>
            <w:hideMark/>
          </w:tcPr>
          <w:p w14:paraId="0CF7B17F" w14:textId="303D146B" w:rsidR="00312AF0" w:rsidRPr="00273870" w:rsidRDefault="00312AF0" w:rsidP="009A6BC2">
            <w:pPr>
              <w:rPr>
                <w:rFonts w:ascii="Garamond" w:eastAsia="Times New Roman" w:hAnsi="Garamond" w:cs="Times New Roman"/>
                <w:sz w:val="18"/>
                <w:szCs w:val="18"/>
              </w:rPr>
            </w:pPr>
            <w:r w:rsidRPr="00273870">
              <w:rPr>
                <w:rFonts w:ascii="Garamond" w:eastAsia="Times New Roman" w:hAnsi="Garamond" w:cs="Times New Roman"/>
                <w:sz w:val="18"/>
                <w:szCs w:val="18"/>
              </w:rPr>
              <w:t xml:space="preserve">Energy Label Consumption A, Energy Label Consumption B, Energy Label Consumption C, Energy Label Consumption D, Energy Label Consumption E, Energy Label Consumption F, </w:t>
            </w:r>
            <w:r w:rsidR="00DA306B" w:rsidRPr="00273870">
              <w:rPr>
                <w:rFonts w:ascii="Garamond" w:eastAsia="Times New Roman" w:hAnsi="Garamond" w:cs="Times New Roman"/>
                <w:sz w:val="18"/>
                <w:szCs w:val="18"/>
              </w:rPr>
              <w:t xml:space="preserve">Energy Label Consumption G, </w:t>
            </w:r>
            <w:r w:rsidRPr="00273870">
              <w:rPr>
                <w:rFonts w:ascii="Garamond" w:eastAsia="Times New Roman" w:hAnsi="Garamond" w:cs="Times New Roman"/>
                <w:sz w:val="18"/>
                <w:szCs w:val="18"/>
              </w:rPr>
              <w:t>Energy Label Consumption N_A</w:t>
            </w:r>
          </w:p>
        </w:tc>
        <w:tc>
          <w:tcPr>
            <w:tcW w:w="1335" w:type="dxa"/>
            <w:noWrap/>
            <w:hideMark/>
          </w:tcPr>
          <w:p w14:paraId="156119B3" w14:textId="77777777" w:rsidR="00312AF0" w:rsidRPr="00273870" w:rsidRDefault="00312AF0" w:rsidP="009A6BC2">
            <w:pPr>
              <w:rPr>
                <w:rFonts w:ascii="Garamond" w:eastAsia="Times New Roman" w:hAnsi="Garamond" w:cs="Times New Roman"/>
                <w:sz w:val="18"/>
                <w:szCs w:val="18"/>
              </w:rPr>
            </w:pPr>
            <w:r w:rsidRPr="00273870">
              <w:rPr>
                <w:rFonts w:ascii="Garamond" w:eastAsia="Times New Roman" w:hAnsi="Garamond" w:cs="Times New Roman"/>
                <w:sz w:val="18"/>
                <w:szCs w:val="18"/>
              </w:rPr>
              <w:t>Ecological</w:t>
            </w:r>
          </w:p>
        </w:tc>
        <w:tc>
          <w:tcPr>
            <w:tcW w:w="4649" w:type="dxa"/>
            <w:noWrap/>
            <w:hideMark/>
          </w:tcPr>
          <w:p w14:paraId="4923A338" w14:textId="77777777" w:rsidR="00312AF0" w:rsidRPr="00273870" w:rsidRDefault="00312AF0" w:rsidP="009A6BC2">
            <w:pPr>
              <w:rPr>
                <w:rFonts w:ascii="Garamond" w:eastAsia="Times New Roman" w:hAnsi="Garamond" w:cs="Times New Roman"/>
                <w:sz w:val="14"/>
                <w:szCs w:val="14"/>
              </w:rPr>
            </w:pPr>
            <w:r w:rsidRPr="00273870">
              <w:rPr>
                <w:rFonts w:ascii="Garamond" w:eastAsia="Times New Roman" w:hAnsi="Garamond" w:cs="Times New Roman"/>
                <w:sz w:val="14"/>
                <w:szCs w:val="14"/>
              </w:rPr>
              <w:t>https://www.idealista.com/</w:t>
            </w:r>
          </w:p>
        </w:tc>
        <w:tc>
          <w:tcPr>
            <w:tcW w:w="3753" w:type="dxa"/>
            <w:tcBorders>
              <w:top w:val="single" w:sz="4" w:space="0" w:color="auto"/>
              <w:left w:val="nil"/>
              <w:bottom w:val="single" w:sz="4" w:space="0" w:color="auto"/>
              <w:right w:val="nil"/>
            </w:tcBorders>
            <w:shd w:val="clear" w:color="auto" w:fill="auto"/>
            <w:noWrap/>
            <w:vAlign w:val="bottom"/>
            <w:hideMark/>
          </w:tcPr>
          <w:p w14:paraId="77398836" w14:textId="77777777" w:rsidR="00312AF0" w:rsidRPr="00273870" w:rsidRDefault="00312AF0" w:rsidP="009A6BC2">
            <w:pPr>
              <w:spacing w:before="240"/>
              <w:rPr>
                <w:rFonts w:ascii="Garamond" w:eastAsia="Times New Roman" w:hAnsi="Garamond" w:cs="Times New Roman"/>
                <w:sz w:val="16"/>
                <w:szCs w:val="16"/>
              </w:rPr>
            </w:pPr>
            <w:r w:rsidRPr="00273870">
              <w:rPr>
                <w:rFonts w:ascii="Garamond" w:hAnsi="Garamond" w:cs="Times New Roman"/>
                <w:sz w:val="16"/>
                <w:szCs w:val="16"/>
              </w:rPr>
              <w:t>Energy Labels in the housing advertisement of the property</w:t>
            </w:r>
          </w:p>
        </w:tc>
      </w:tr>
      <w:tr w:rsidR="00273870" w:rsidRPr="00273870" w14:paraId="76F3A144" w14:textId="77777777" w:rsidTr="003C732C">
        <w:trPr>
          <w:trHeight w:val="209"/>
        </w:trPr>
        <w:tc>
          <w:tcPr>
            <w:tcW w:w="4096" w:type="dxa"/>
            <w:tcBorders>
              <w:left w:val="nil"/>
            </w:tcBorders>
            <w:noWrap/>
            <w:hideMark/>
          </w:tcPr>
          <w:p w14:paraId="0B524C34" w14:textId="3D8A5010" w:rsidR="00485FDB" w:rsidRPr="00273870" w:rsidRDefault="00485FDB" w:rsidP="00485FDB">
            <w:pPr>
              <w:rPr>
                <w:rFonts w:ascii="Garamond" w:hAnsi="Garamond" w:cs="Arial"/>
                <w:sz w:val="18"/>
                <w:szCs w:val="18"/>
              </w:rPr>
            </w:pPr>
            <w:r w:rsidRPr="00273870">
              <w:rPr>
                <w:rFonts w:ascii="Garamond" w:hAnsi="Garamond" w:cs="Arial"/>
                <w:sz w:val="18"/>
                <w:szCs w:val="18"/>
              </w:rPr>
              <w:t>Distance to nearest bus (km),</w:t>
            </w:r>
          </w:p>
          <w:p w14:paraId="20635202" w14:textId="6B4CC52A" w:rsidR="00485FDB" w:rsidRPr="00273870" w:rsidRDefault="00485FDB" w:rsidP="00485FDB">
            <w:pPr>
              <w:rPr>
                <w:rFonts w:ascii="Garamond" w:eastAsia="Times New Roman" w:hAnsi="Garamond" w:cs="Times New Roman"/>
                <w:sz w:val="18"/>
                <w:szCs w:val="18"/>
              </w:rPr>
            </w:pPr>
            <w:r w:rsidRPr="00273870">
              <w:rPr>
                <w:rFonts w:ascii="Garamond" w:hAnsi="Garamond" w:cs="Arial"/>
                <w:sz w:val="18"/>
                <w:szCs w:val="18"/>
              </w:rPr>
              <w:t>Number of bus stations within 0.25 km</w:t>
            </w:r>
          </w:p>
        </w:tc>
        <w:tc>
          <w:tcPr>
            <w:tcW w:w="1335" w:type="dxa"/>
            <w:noWrap/>
            <w:hideMark/>
          </w:tcPr>
          <w:p w14:paraId="1D4DD119" w14:textId="77777777" w:rsidR="00485FDB" w:rsidRPr="00273870" w:rsidRDefault="00485FDB" w:rsidP="00485FDB">
            <w:pPr>
              <w:rPr>
                <w:rFonts w:ascii="Garamond" w:eastAsia="Times New Roman" w:hAnsi="Garamond" w:cs="Times New Roman"/>
                <w:sz w:val="18"/>
                <w:szCs w:val="18"/>
              </w:rPr>
            </w:pPr>
            <w:r w:rsidRPr="00273870">
              <w:rPr>
                <w:rFonts w:ascii="Garamond" w:eastAsia="Times New Roman" w:hAnsi="Garamond" w:cs="Times New Roman"/>
                <w:sz w:val="18"/>
                <w:szCs w:val="18"/>
              </w:rPr>
              <w:t>Ecological</w:t>
            </w:r>
          </w:p>
        </w:tc>
        <w:tc>
          <w:tcPr>
            <w:tcW w:w="4649" w:type="dxa"/>
            <w:noWrap/>
            <w:hideMark/>
          </w:tcPr>
          <w:p w14:paraId="4D5B72AA" w14:textId="77777777" w:rsidR="00485FDB" w:rsidRPr="00273870" w:rsidRDefault="003116FA" w:rsidP="00485FDB">
            <w:pPr>
              <w:rPr>
                <w:rFonts w:ascii="Garamond" w:eastAsia="Times New Roman" w:hAnsi="Garamond" w:cs="Times New Roman"/>
                <w:sz w:val="14"/>
                <w:szCs w:val="14"/>
                <w:u w:val="single"/>
              </w:rPr>
            </w:pPr>
            <w:hyperlink r:id="rId21" w:tgtFrame="_blank" w:history="1">
              <w:r w:rsidR="00485FDB" w:rsidRPr="00273870">
                <w:rPr>
                  <w:rFonts w:ascii="Garamond" w:eastAsia="Times New Roman" w:hAnsi="Garamond" w:cs="Times New Roman"/>
                  <w:sz w:val="14"/>
                  <w:szCs w:val="14"/>
                  <w:u w:val="single"/>
                </w:rPr>
                <w:t>https://opendata-ajuntament.barcelona.cat/data/en/dataset?q=&amp;name=estacions-bus</w:t>
              </w:r>
            </w:hyperlink>
          </w:p>
        </w:tc>
        <w:tc>
          <w:tcPr>
            <w:tcW w:w="3753" w:type="dxa"/>
            <w:tcBorders>
              <w:top w:val="single" w:sz="4" w:space="0" w:color="auto"/>
              <w:left w:val="nil"/>
              <w:bottom w:val="single" w:sz="4" w:space="0" w:color="auto"/>
              <w:right w:val="nil"/>
            </w:tcBorders>
            <w:shd w:val="clear" w:color="auto" w:fill="auto"/>
            <w:noWrap/>
            <w:vAlign w:val="center"/>
            <w:hideMark/>
          </w:tcPr>
          <w:p w14:paraId="484AC1A5" w14:textId="77777777" w:rsidR="00485FDB" w:rsidRPr="00273870" w:rsidRDefault="00485FDB" w:rsidP="00485FDB">
            <w:pPr>
              <w:rPr>
                <w:rFonts w:ascii="Garamond" w:eastAsia="Times New Roman" w:hAnsi="Garamond" w:cs="Times New Roman"/>
                <w:sz w:val="16"/>
                <w:szCs w:val="16"/>
              </w:rPr>
            </w:pPr>
            <w:r w:rsidRPr="00273870">
              <w:rPr>
                <w:rFonts w:ascii="Garamond" w:hAnsi="Garamond" w:cs="Times New Roman"/>
                <w:sz w:val="16"/>
                <w:szCs w:val="16"/>
              </w:rPr>
              <w:t>Bus stops of the city of Barcelona</w:t>
            </w:r>
          </w:p>
        </w:tc>
      </w:tr>
      <w:tr w:rsidR="00273870" w:rsidRPr="00273870" w14:paraId="499C1EC5" w14:textId="77777777" w:rsidTr="003C732C">
        <w:trPr>
          <w:trHeight w:val="209"/>
        </w:trPr>
        <w:tc>
          <w:tcPr>
            <w:tcW w:w="4096" w:type="dxa"/>
            <w:tcBorders>
              <w:left w:val="nil"/>
            </w:tcBorders>
            <w:noWrap/>
            <w:hideMark/>
          </w:tcPr>
          <w:p w14:paraId="7B7EB518" w14:textId="79A182E7" w:rsidR="00485FDB" w:rsidRPr="00273870" w:rsidRDefault="00485FDB" w:rsidP="00485FDB">
            <w:pPr>
              <w:rPr>
                <w:rFonts w:ascii="Garamond" w:eastAsia="Times New Roman" w:hAnsi="Garamond" w:cs="Times New Roman"/>
                <w:sz w:val="18"/>
                <w:szCs w:val="18"/>
              </w:rPr>
            </w:pPr>
            <w:r w:rsidRPr="00273870">
              <w:rPr>
                <w:rFonts w:ascii="Garamond" w:hAnsi="Garamond" w:cs="Arial"/>
                <w:sz w:val="18"/>
                <w:szCs w:val="18"/>
              </w:rPr>
              <w:t>Distance to nearest highway (km)</w:t>
            </w:r>
          </w:p>
        </w:tc>
        <w:tc>
          <w:tcPr>
            <w:tcW w:w="1335" w:type="dxa"/>
            <w:noWrap/>
            <w:hideMark/>
          </w:tcPr>
          <w:p w14:paraId="46F6629D" w14:textId="77777777" w:rsidR="00485FDB" w:rsidRPr="00273870" w:rsidRDefault="00485FDB" w:rsidP="00485FDB">
            <w:pPr>
              <w:rPr>
                <w:rFonts w:ascii="Garamond" w:eastAsia="Times New Roman" w:hAnsi="Garamond" w:cs="Times New Roman"/>
                <w:sz w:val="18"/>
                <w:szCs w:val="18"/>
              </w:rPr>
            </w:pPr>
            <w:r w:rsidRPr="00273870">
              <w:rPr>
                <w:rFonts w:ascii="Garamond" w:eastAsia="Times New Roman" w:hAnsi="Garamond" w:cs="Times New Roman"/>
                <w:sz w:val="18"/>
                <w:szCs w:val="18"/>
              </w:rPr>
              <w:t>Ecological</w:t>
            </w:r>
          </w:p>
        </w:tc>
        <w:tc>
          <w:tcPr>
            <w:tcW w:w="4649" w:type="dxa"/>
            <w:noWrap/>
            <w:hideMark/>
          </w:tcPr>
          <w:p w14:paraId="7531F57A" w14:textId="77777777" w:rsidR="00485FDB" w:rsidRPr="00273870" w:rsidRDefault="00485FDB" w:rsidP="00485FDB">
            <w:pPr>
              <w:rPr>
                <w:rFonts w:ascii="Garamond" w:eastAsia="Times New Roman" w:hAnsi="Garamond" w:cs="Times New Roman"/>
                <w:sz w:val="14"/>
                <w:szCs w:val="14"/>
              </w:rPr>
            </w:pPr>
            <w:r w:rsidRPr="00273870">
              <w:rPr>
                <w:rFonts w:ascii="Garamond" w:eastAsia="Times New Roman" w:hAnsi="Garamond" w:cs="Times New Roman"/>
                <w:sz w:val="14"/>
                <w:szCs w:val="14"/>
              </w:rPr>
              <w:t>https://www.openstreetmap.org/</w:t>
            </w:r>
          </w:p>
        </w:tc>
        <w:tc>
          <w:tcPr>
            <w:tcW w:w="3753" w:type="dxa"/>
            <w:tcBorders>
              <w:top w:val="single" w:sz="4" w:space="0" w:color="auto"/>
              <w:left w:val="nil"/>
              <w:bottom w:val="single" w:sz="4" w:space="0" w:color="auto"/>
              <w:right w:val="nil"/>
            </w:tcBorders>
            <w:shd w:val="clear" w:color="auto" w:fill="auto"/>
            <w:noWrap/>
            <w:vAlign w:val="center"/>
            <w:hideMark/>
          </w:tcPr>
          <w:p w14:paraId="38F54257" w14:textId="2C6DCF78" w:rsidR="00696196" w:rsidRPr="00273870" w:rsidRDefault="00485FDB" w:rsidP="00696196">
            <w:pPr>
              <w:rPr>
                <w:rFonts w:ascii="Garamond" w:hAnsi="Garamond" w:cs="Times New Roman"/>
                <w:sz w:val="16"/>
                <w:szCs w:val="16"/>
              </w:rPr>
            </w:pPr>
            <w:r w:rsidRPr="00273870">
              <w:rPr>
                <w:rFonts w:ascii="Garamond" w:hAnsi="Garamond" w:cs="Times New Roman"/>
                <w:sz w:val="16"/>
                <w:szCs w:val="16"/>
              </w:rPr>
              <w:t>Keyword:</w:t>
            </w:r>
            <w:r w:rsidR="00696196" w:rsidRPr="00273870">
              <w:rPr>
                <w:rFonts w:ascii="Garamond" w:hAnsi="Garamond" w:cs="Times New Roman"/>
                <w:sz w:val="16"/>
                <w:szCs w:val="16"/>
              </w:rPr>
              <w:t xml:space="preserve"> [</w:t>
            </w:r>
          </w:p>
          <w:p w14:paraId="33FEE756" w14:textId="0BCBFDA9" w:rsidR="00696196" w:rsidRPr="00273870" w:rsidRDefault="00696196" w:rsidP="00696196">
            <w:pPr>
              <w:rPr>
                <w:rFonts w:ascii="Garamond" w:hAnsi="Garamond" w:cs="Times New Roman"/>
                <w:sz w:val="16"/>
                <w:szCs w:val="16"/>
              </w:rPr>
            </w:pPr>
            <w:r w:rsidRPr="00273870">
              <w:rPr>
                <w:rFonts w:ascii="Garamond" w:hAnsi="Garamond" w:cs="Times New Roman"/>
                <w:sz w:val="16"/>
                <w:szCs w:val="16"/>
              </w:rPr>
              <w:t>way["highway"]["maxspeed"="value"];</w:t>
            </w:r>
          </w:p>
          <w:p w14:paraId="18A33E5C" w14:textId="1CE3DCF4" w:rsidR="00696196" w:rsidRPr="00273870" w:rsidRDefault="00696196" w:rsidP="00696196">
            <w:pPr>
              <w:rPr>
                <w:rFonts w:ascii="Garamond" w:eastAsia="Times New Roman" w:hAnsi="Garamond" w:cs="Times New Roman"/>
                <w:sz w:val="16"/>
                <w:szCs w:val="16"/>
              </w:rPr>
            </w:pPr>
            <w:r w:rsidRPr="00273870">
              <w:rPr>
                <w:rFonts w:ascii="Garamond" w:eastAsia="Times New Roman" w:hAnsi="Garamond" w:cs="Times New Roman"/>
                <w:sz w:val="16"/>
                <w:szCs w:val="16"/>
              </w:rPr>
              <w:t>value = [100,105,110,115,120,125, 130]</w:t>
            </w:r>
          </w:p>
        </w:tc>
      </w:tr>
      <w:tr w:rsidR="00273870" w:rsidRPr="00273870" w14:paraId="27D8C522" w14:textId="77777777" w:rsidTr="003C732C">
        <w:trPr>
          <w:trHeight w:val="209"/>
        </w:trPr>
        <w:tc>
          <w:tcPr>
            <w:tcW w:w="4096" w:type="dxa"/>
            <w:tcBorders>
              <w:left w:val="nil"/>
            </w:tcBorders>
            <w:noWrap/>
            <w:hideMark/>
          </w:tcPr>
          <w:p w14:paraId="2507954D" w14:textId="68BE51FB" w:rsidR="00485FDB" w:rsidRPr="00273870" w:rsidRDefault="00485FDB" w:rsidP="00485FDB">
            <w:pPr>
              <w:rPr>
                <w:rFonts w:ascii="Garamond" w:hAnsi="Garamond" w:cs="Arial"/>
                <w:sz w:val="18"/>
                <w:szCs w:val="18"/>
              </w:rPr>
            </w:pPr>
            <w:r w:rsidRPr="00273870">
              <w:rPr>
                <w:rFonts w:ascii="Garamond" w:hAnsi="Garamond" w:cs="Arial"/>
                <w:sz w:val="18"/>
                <w:szCs w:val="18"/>
              </w:rPr>
              <w:t>Distance to nearest metro (km),</w:t>
            </w:r>
          </w:p>
          <w:p w14:paraId="0555531F" w14:textId="66966B86" w:rsidR="00485FDB" w:rsidRPr="00273870" w:rsidRDefault="00485FDB" w:rsidP="00485FDB">
            <w:pPr>
              <w:rPr>
                <w:rFonts w:ascii="Garamond" w:eastAsia="Times New Roman" w:hAnsi="Garamond" w:cs="Times New Roman"/>
                <w:sz w:val="18"/>
                <w:szCs w:val="18"/>
              </w:rPr>
            </w:pPr>
            <w:r w:rsidRPr="00273870">
              <w:rPr>
                <w:rFonts w:ascii="Garamond" w:hAnsi="Garamond" w:cs="Arial"/>
                <w:sz w:val="18"/>
                <w:szCs w:val="18"/>
              </w:rPr>
              <w:t>Number of metro stations within 0.25 km</w:t>
            </w:r>
          </w:p>
        </w:tc>
        <w:tc>
          <w:tcPr>
            <w:tcW w:w="1335" w:type="dxa"/>
            <w:noWrap/>
            <w:hideMark/>
          </w:tcPr>
          <w:p w14:paraId="356280CA" w14:textId="77777777" w:rsidR="00485FDB" w:rsidRPr="00273870" w:rsidRDefault="00485FDB" w:rsidP="00485FDB">
            <w:pPr>
              <w:rPr>
                <w:rFonts w:ascii="Garamond" w:eastAsia="Times New Roman" w:hAnsi="Garamond" w:cs="Times New Roman"/>
                <w:sz w:val="18"/>
                <w:szCs w:val="18"/>
              </w:rPr>
            </w:pPr>
            <w:r w:rsidRPr="00273870">
              <w:rPr>
                <w:rFonts w:ascii="Garamond" w:eastAsia="Times New Roman" w:hAnsi="Garamond" w:cs="Times New Roman"/>
                <w:sz w:val="18"/>
                <w:szCs w:val="18"/>
              </w:rPr>
              <w:t>Ecological</w:t>
            </w:r>
          </w:p>
        </w:tc>
        <w:tc>
          <w:tcPr>
            <w:tcW w:w="4649" w:type="dxa"/>
            <w:noWrap/>
            <w:hideMark/>
          </w:tcPr>
          <w:p w14:paraId="1EF38586" w14:textId="77777777" w:rsidR="00485FDB" w:rsidRPr="00273870" w:rsidRDefault="00485FDB" w:rsidP="00485FDB">
            <w:pPr>
              <w:rPr>
                <w:rFonts w:ascii="Garamond" w:eastAsia="Times New Roman" w:hAnsi="Garamond" w:cs="Times New Roman"/>
                <w:sz w:val="14"/>
                <w:szCs w:val="14"/>
              </w:rPr>
            </w:pPr>
            <w:r w:rsidRPr="00273870">
              <w:rPr>
                <w:rFonts w:ascii="Garamond" w:eastAsia="Times New Roman" w:hAnsi="Garamond" w:cs="Times New Roman"/>
                <w:sz w:val="14"/>
                <w:szCs w:val="14"/>
              </w:rPr>
              <w:t>https://www.openstreetmap.org/</w:t>
            </w:r>
          </w:p>
        </w:tc>
        <w:tc>
          <w:tcPr>
            <w:tcW w:w="3753" w:type="dxa"/>
            <w:tcBorders>
              <w:top w:val="single" w:sz="4" w:space="0" w:color="auto"/>
              <w:left w:val="nil"/>
              <w:bottom w:val="single" w:sz="4" w:space="0" w:color="auto"/>
              <w:right w:val="nil"/>
            </w:tcBorders>
            <w:shd w:val="clear" w:color="auto" w:fill="auto"/>
            <w:noWrap/>
            <w:vAlign w:val="center"/>
            <w:hideMark/>
          </w:tcPr>
          <w:p w14:paraId="7F562BBC" w14:textId="73D997FF" w:rsidR="00485FDB" w:rsidRPr="00273870" w:rsidRDefault="00485FDB" w:rsidP="00485FDB">
            <w:pPr>
              <w:rPr>
                <w:rFonts w:ascii="Garamond" w:eastAsia="Times New Roman" w:hAnsi="Garamond" w:cs="Times New Roman"/>
                <w:sz w:val="16"/>
                <w:szCs w:val="16"/>
              </w:rPr>
            </w:pPr>
            <w:r w:rsidRPr="00273870">
              <w:rPr>
                <w:rFonts w:ascii="Garamond" w:hAnsi="Garamond" w:cs="Times New Roman"/>
                <w:sz w:val="16"/>
                <w:szCs w:val="16"/>
              </w:rPr>
              <w:t>Keyword:</w:t>
            </w:r>
            <w:r w:rsidR="00696196" w:rsidRPr="00273870">
              <w:rPr>
                <w:rFonts w:ascii="Garamond" w:hAnsi="Garamond" w:cs="Times New Roman"/>
                <w:sz w:val="16"/>
                <w:szCs w:val="16"/>
              </w:rPr>
              <w:t xml:space="preserve"> node["public_transport"="station"]["station"="subway"]</w:t>
            </w:r>
          </w:p>
        </w:tc>
      </w:tr>
      <w:tr w:rsidR="00273870" w:rsidRPr="00273870" w14:paraId="4ACFD232" w14:textId="77777777" w:rsidTr="003C732C">
        <w:trPr>
          <w:trHeight w:val="209"/>
        </w:trPr>
        <w:tc>
          <w:tcPr>
            <w:tcW w:w="4096" w:type="dxa"/>
            <w:tcBorders>
              <w:left w:val="nil"/>
            </w:tcBorders>
            <w:noWrap/>
            <w:hideMark/>
          </w:tcPr>
          <w:p w14:paraId="420F6A51" w14:textId="7B633844" w:rsidR="00485FDB" w:rsidRPr="00273870" w:rsidRDefault="00485FDB" w:rsidP="00485FDB">
            <w:pPr>
              <w:rPr>
                <w:rFonts w:ascii="Garamond" w:eastAsia="Times New Roman" w:hAnsi="Garamond" w:cs="Times New Roman"/>
                <w:sz w:val="18"/>
                <w:szCs w:val="18"/>
              </w:rPr>
            </w:pPr>
            <w:r w:rsidRPr="00273870">
              <w:rPr>
                <w:rFonts w:ascii="Garamond" w:hAnsi="Garamond" w:cs="Arial"/>
                <w:sz w:val="18"/>
                <w:szCs w:val="18"/>
              </w:rPr>
              <w:t>Distance to nearest train (km)</w:t>
            </w:r>
          </w:p>
        </w:tc>
        <w:tc>
          <w:tcPr>
            <w:tcW w:w="1335" w:type="dxa"/>
            <w:noWrap/>
            <w:hideMark/>
          </w:tcPr>
          <w:p w14:paraId="646E6B68" w14:textId="77777777" w:rsidR="00485FDB" w:rsidRPr="00273870" w:rsidRDefault="00485FDB" w:rsidP="00485FDB">
            <w:pPr>
              <w:rPr>
                <w:rFonts w:ascii="Garamond" w:eastAsia="Times New Roman" w:hAnsi="Garamond" w:cs="Times New Roman"/>
                <w:sz w:val="18"/>
                <w:szCs w:val="18"/>
              </w:rPr>
            </w:pPr>
            <w:r w:rsidRPr="00273870">
              <w:rPr>
                <w:rFonts w:ascii="Garamond" w:eastAsia="Times New Roman" w:hAnsi="Garamond" w:cs="Times New Roman"/>
                <w:sz w:val="18"/>
                <w:szCs w:val="18"/>
              </w:rPr>
              <w:t>Ecological</w:t>
            </w:r>
          </w:p>
        </w:tc>
        <w:tc>
          <w:tcPr>
            <w:tcW w:w="4649" w:type="dxa"/>
            <w:noWrap/>
            <w:hideMark/>
          </w:tcPr>
          <w:p w14:paraId="7B1B67A5" w14:textId="77777777" w:rsidR="00485FDB" w:rsidRPr="00273870" w:rsidRDefault="00485FDB" w:rsidP="00485FDB">
            <w:pPr>
              <w:rPr>
                <w:rFonts w:ascii="Garamond" w:eastAsia="Times New Roman" w:hAnsi="Garamond" w:cs="Times New Roman"/>
                <w:sz w:val="14"/>
                <w:szCs w:val="14"/>
              </w:rPr>
            </w:pPr>
            <w:r w:rsidRPr="00273870">
              <w:rPr>
                <w:rFonts w:ascii="Garamond" w:eastAsia="Times New Roman" w:hAnsi="Garamond" w:cs="Times New Roman"/>
                <w:sz w:val="14"/>
                <w:szCs w:val="14"/>
              </w:rPr>
              <w:t>https://www.openstreetmap.org/</w:t>
            </w:r>
          </w:p>
        </w:tc>
        <w:tc>
          <w:tcPr>
            <w:tcW w:w="3753" w:type="dxa"/>
            <w:tcBorders>
              <w:top w:val="single" w:sz="4" w:space="0" w:color="auto"/>
              <w:left w:val="nil"/>
              <w:bottom w:val="single" w:sz="4" w:space="0" w:color="auto"/>
              <w:right w:val="nil"/>
            </w:tcBorders>
            <w:shd w:val="clear" w:color="auto" w:fill="auto"/>
            <w:noWrap/>
            <w:vAlign w:val="center"/>
            <w:hideMark/>
          </w:tcPr>
          <w:p w14:paraId="3B9CD471" w14:textId="25F39CCB" w:rsidR="00696196" w:rsidRPr="00273870" w:rsidRDefault="00485FDB" w:rsidP="00696196">
            <w:pPr>
              <w:rPr>
                <w:rFonts w:ascii="Garamond" w:hAnsi="Garamond" w:cs="Times New Roman"/>
                <w:sz w:val="16"/>
                <w:szCs w:val="16"/>
              </w:rPr>
            </w:pPr>
            <w:r w:rsidRPr="00273870">
              <w:rPr>
                <w:rFonts w:ascii="Garamond" w:hAnsi="Garamond" w:cs="Times New Roman"/>
                <w:sz w:val="16"/>
                <w:szCs w:val="16"/>
              </w:rPr>
              <w:t>Keyword:</w:t>
            </w:r>
            <w:r w:rsidR="00696196" w:rsidRPr="00273870">
              <w:rPr>
                <w:rFonts w:ascii="Garamond" w:hAnsi="Garamond" w:cs="Times New Roman"/>
                <w:sz w:val="16"/>
                <w:szCs w:val="16"/>
              </w:rPr>
              <w:t xml:space="preserve"> </w:t>
            </w:r>
          </w:p>
          <w:p w14:paraId="6564103D" w14:textId="49E68AF6" w:rsidR="00485FDB" w:rsidRPr="00273870" w:rsidRDefault="00696196" w:rsidP="00696196">
            <w:pPr>
              <w:rPr>
                <w:rFonts w:ascii="Garamond" w:eastAsia="Times New Roman" w:hAnsi="Garamond" w:cs="Times New Roman"/>
                <w:sz w:val="16"/>
                <w:szCs w:val="16"/>
              </w:rPr>
            </w:pPr>
            <w:r w:rsidRPr="00273870">
              <w:rPr>
                <w:rFonts w:ascii="Garamond" w:hAnsi="Garamond" w:cs="Times New Roman"/>
                <w:sz w:val="16"/>
                <w:szCs w:val="16"/>
              </w:rPr>
              <w:t>node["public_transport"="station"]['train'='yes']</w:t>
            </w:r>
          </w:p>
        </w:tc>
      </w:tr>
      <w:tr w:rsidR="00273870" w:rsidRPr="00273870" w14:paraId="15644DC5" w14:textId="77777777" w:rsidTr="003C732C">
        <w:trPr>
          <w:trHeight w:val="209"/>
        </w:trPr>
        <w:tc>
          <w:tcPr>
            <w:tcW w:w="4096" w:type="dxa"/>
            <w:tcBorders>
              <w:left w:val="nil"/>
            </w:tcBorders>
            <w:noWrap/>
            <w:hideMark/>
          </w:tcPr>
          <w:p w14:paraId="7D8BAC68" w14:textId="0677FC6D" w:rsidR="00485FDB" w:rsidRPr="00273870" w:rsidRDefault="00485FDB" w:rsidP="00485FDB">
            <w:pPr>
              <w:rPr>
                <w:rFonts w:ascii="Garamond" w:hAnsi="Garamond" w:cs="Arial"/>
                <w:sz w:val="18"/>
                <w:szCs w:val="18"/>
              </w:rPr>
            </w:pPr>
            <w:r w:rsidRPr="00273870">
              <w:rPr>
                <w:rFonts w:ascii="Garamond" w:hAnsi="Garamond" w:cs="Arial"/>
                <w:sz w:val="18"/>
                <w:szCs w:val="18"/>
              </w:rPr>
              <w:t>Distance to nearest park or garden (km),</w:t>
            </w:r>
          </w:p>
          <w:p w14:paraId="21BFA06F" w14:textId="19F295F4" w:rsidR="00485FDB" w:rsidRPr="00273870" w:rsidRDefault="00485FDB" w:rsidP="00485FDB">
            <w:pPr>
              <w:rPr>
                <w:rFonts w:ascii="Garamond" w:eastAsia="Times New Roman" w:hAnsi="Garamond" w:cs="Times New Roman"/>
                <w:sz w:val="18"/>
                <w:szCs w:val="18"/>
              </w:rPr>
            </w:pPr>
            <w:r w:rsidRPr="00273870">
              <w:rPr>
                <w:rFonts w:ascii="Garamond" w:hAnsi="Garamond" w:cs="Arial"/>
                <w:sz w:val="18"/>
                <w:szCs w:val="18"/>
              </w:rPr>
              <w:t>Number of parks and gardens within 0.25 km</w:t>
            </w:r>
          </w:p>
        </w:tc>
        <w:tc>
          <w:tcPr>
            <w:tcW w:w="1335" w:type="dxa"/>
            <w:noWrap/>
            <w:hideMark/>
          </w:tcPr>
          <w:p w14:paraId="4F7A74C0" w14:textId="77777777" w:rsidR="00485FDB" w:rsidRPr="00273870" w:rsidRDefault="00485FDB" w:rsidP="00485FDB">
            <w:pPr>
              <w:rPr>
                <w:rFonts w:ascii="Garamond" w:eastAsia="Times New Roman" w:hAnsi="Garamond" w:cs="Times New Roman"/>
                <w:sz w:val="18"/>
                <w:szCs w:val="18"/>
              </w:rPr>
            </w:pPr>
            <w:r w:rsidRPr="00273870">
              <w:rPr>
                <w:rFonts w:ascii="Garamond" w:eastAsia="Times New Roman" w:hAnsi="Garamond" w:cs="Times New Roman"/>
                <w:sz w:val="18"/>
                <w:szCs w:val="18"/>
              </w:rPr>
              <w:t>Environmental</w:t>
            </w:r>
          </w:p>
        </w:tc>
        <w:tc>
          <w:tcPr>
            <w:tcW w:w="4649" w:type="dxa"/>
            <w:noWrap/>
            <w:hideMark/>
          </w:tcPr>
          <w:p w14:paraId="27DDCCF5" w14:textId="77777777" w:rsidR="00485FDB" w:rsidRPr="00273870" w:rsidRDefault="003116FA" w:rsidP="00485FDB">
            <w:pPr>
              <w:rPr>
                <w:rFonts w:ascii="Garamond" w:eastAsia="Times New Roman" w:hAnsi="Garamond" w:cs="Times New Roman"/>
                <w:sz w:val="14"/>
                <w:szCs w:val="14"/>
                <w:u w:val="single"/>
              </w:rPr>
            </w:pPr>
            <w:hyperlink r:id="rId22" w:tgtFrame="_blank" w:history="1">
              <w:r w:rsidR="00485FDB" w:rsidRPr="00273870">
                <w:rPr>
                  <w:rFonts w:ascii="Garamond" w:eastAsia="Times New Roman" w:hAnsi="Garamond" w:cs="Times New Roman"/>
                  <w:sz w:val="14"/>
                  <w:szCs w:val="14"/>
                  <w:u w:val="single"/>
                </w:rPr>
                <w:t>https://opendata-ajuntament.barcelona.cat/data/en/dataset?q=&amp;name=culturailleure-parcsjardins</w:t>
              </w:r>
            </w:hyperlink>
          </w:p>
        </w:tc>
        <w:tc>
          <w:tcPr>
            <w:tcW w:w="3753" w:type="dxa"/>
            <w:tcBorders>
              <w:top w:val="single" w:sz="4" w:space="0" w:color="auto"/>
              <w:left w:val="nil"/>
              <w:bottom w:val="single" w:sz="4" w:space="0" w:color="auto"/>
              <w:right w:val="nil"/>
            </w:tcBorders>
            <w:shd w:val="clear" w:color="auto" w:fill="auto"/>
            <w:noWrap/>
            <w:vAlign w:val="center"/>
            <w:hideMark/>
          </w:tcPr>
          <w:p w14:paraId="030C995E" w14:textId="77777777" w:rsidR="00485FDB" w:rsidRPr="00273870" w:rsidRDefault="00485FDB" w:rsidP="00485FDB">
            <w:pPr>
              <w:rPr>
                <w:rFonts w:ascii="Garamond" w:eastAsia="Times New Roman" w:hAnsi="Garamond" w:cs="Times New Roman"/>
                <w:sz w:val="16"/>
                <w:szCs w:val="16"/>
              </w:rPr>
            </w:pPr>
            <w:r w:rsidRPr="00273870">
              <w:rPr>
                <w:rFonts w:ascii="Garamond" w:hAnsi="Garamond" w:cs="Times New Roman"/>
                <w:sz w:val="16"/>
                <w:szCs w:val="16"/>
              </w:rPr>
              <w:t xml:space="preserve">Parks and gardens </w:t>
            </w:r>
          </w:p>
        </w:tc>
      </w:tr>
      <w:tr w:rsidR="00273870" w:rsidRPr="00273870" w14:paraId="24286F6F" w14:textId="77777777" w:rsidTr="003C732C">
        <w:trPr>
          <w:trHeight w:val="209"/>
        </w:trPr>
        <w:tc>
          <w:tcPr>
            <w:tcW w:w="4096" w:type="dxa"/>
            <w:tcBorders>
              <w:left w:val="nil"/>
            </w:tcBorders>
            <w:noWrap/>
            <w:hideMark/>
          </w:tcPr>
          <w:p w14:paraId="44082EE6" w14:textId="77777777" w:rsidR="00485FDB" w:rsidRPr="00273870" w:rsidRDefault="00485FDB" w:rsidP="00485FDB">
            <w:pPr>
              <w:rPr>
                <w:rFonts w:ascii="Garamond" w:eastAsia="Times New Roman" w:hAnsi="Garamond" w:cs="Times New Roman"/>
                <w:sz w:val="18"/>
                <w:szCs w:val="18"/>
              </w:rPr>
            </w:pPr>
            <w:r w:rsidRPr="00273870">
              <w:rPr>
                <w:rFonts w:ascii="Garamond" w:eastAsia="Times New Roman" w:hAnsi="Garamond" w:cs="Times New Roman"/>
                <w:sz w:val="18"/>
                <w:szCs w:val="18"/>
              </w:rPr>
              <w:t>Neighborhood area size</w:t>
            </w:r>
          </w:p>
        </w:tc>
        <w:tc>
          <w:tcPr>
            <w:tcW w:w="1335" w:type="dxa"/>
            <w:noWrap/>
            <w:hideMark/>
          </w:tcPr>
          <w:p w14:paraId="08FBFE1B" w14:textId="77777777" w:rsidR="00485FDB" w:rsidRPr="00273870" w:rsidRDefault="00485FDB" w:rsidP="00485FDB">
            <w:pPr>
              <w:rPr>
                <w:rFonts w:ascii="Garamond" w:eastAsia="Times New Roman" w:hAnsi="Garamond" w:cs="Times New Roman"/>
                <w:sz w:val="18"/>
                <w:szCs w:val="18"/>
              </w:rPr>
            </w:pPr>
            <w:r w:rsidRPr="00273870">
              <w:rPr>
                <w:rFonts w:ascii="Garamond" w:eastAsia="Times New Roman" w:hAnsi="Garamond" w:cs="Times New Roman"/>
                <w:sz w:val="18"/>
                <w:szCs w:val="18"/>
              </w:rPr>
              <w:t>Environmental</w:t>
            </w:r>
          </w:p>
        </w:tc>
        <w:tc>
          <w:tcPr>
            <w:tcW w:w="4649" w:type="dxa"/>
            <w:noWrap/>
            <w:hideMark/>
          </w:tcPr>
          <w:p w14:paraId="46500F66" w14:textId="77777777" w:rsidR="00485FDB" w:rsidRPr="00273870" w:rsidRDefault="003116FA" w:rsidP="00485FDB">
            <w:pPr>
              <w:rPr>
                <w:rFonts w:ascii="Garamond" w:eastAsia="Times New Roman" w:hAnsi="Garamond" w:cs="Times New Roman"/>
                <w:sz w:val="14"/>
                <w:szCs w:val="14"/>
                <w:u w:val="single"/>
              </w:rPr>
            </w:pPr>
            <w:hyperlink r:id="rId23" w:tgtFrame="_blank" w:history="1">
              <w:r w:rsidR="00485FDB" w:rsidRPr="00273870">
                <w:rPr>
                  <w:rFonts w:ascii="Garamond" w:eastAsia="Times New Roman" w:hAnsi="Garamond" w:cs="Times New Roman"/>
                  <w:sz w:val="14"/>
                  <w:szCs w:val="14"/>
                  <w:u w:val="single"/>
                </w:rPr>
                <w:t>https://opendata-ajuntament.barcelona.cat/data/en/dataset?q=&amp;name=est-superficie</w:t>
              </w:r>
            </w:hyperlink>
          </w:p>
        </w:tc>
        <w:tc>
          <w:tcPr>
            <w:tcW w:w="3753" w:type="dxa"/>
            <w:tcBorders>
              <w:top w:val="single" w:sz="4" w:space="0" w:color="auto"/>
              <w:left w:val="nil"/>
              <w:bottom w:val="single" w:sz="4" w:space="0" w:color="auto"/>
              <w:right w:val="nil"/>
            </w:tcBorders>
            <w:shd w:val="clear" w:color="auto" w:fill="auto"/>
            <w:noWrap/>
            <w:vAlign w:val="center"/>
            <w:hideMark/>
          </w:tcPr>
          <w:p w14:paraId="086BA1BC" w14:textId="7C9B2A96" w:rsidR="00485FDB" w:rsidRPr="00273870" w:rsidRDefault="00485FDB" w:rsidP="00485FDB">
            <w:pPr>
              <w:rPr>
                <w:rFonts w:ascii="Garamond" w:eastAsia="Times New Roman" w:hAnsi="Garamond" w:cs="Times New Roman"/>
                <w:sz w:val="16"/>
                <w:szCs w:val="16"/>
              </w:rPr>
            </w:pPr>
            <w:r w:rsidRPr="00273870">
              <w:rPr>
                <w:rFonts w:ascii="Garamond" w:hAnsi="Garamond" w:cs="Times New Roman"/>
                <w:sz w:val="16"/>
                <w:szCs w:val="16"/>
              </w:rPr>
              <w:t>Neighborhoods area size of the city of Barcelona</w:t>
            </w:r>
          </w:p>
        </w:tc>
      </w:tr>
      <w:tr w:rsidR="00273870" w:rsidRPr="00273870" w14:paraId="3AE65404" w14:textId="77777777" w:rsidTr="003C732C">
        <w:trPr>
          <w:trHeight w:val="209"/>
        </w:trPr>
        <w:tc>
          <w:tcPr>
            <w:tcW w:w="4096" w:type="dxa"/>
            <w:tcBorders>
              <w:left w:val="nil"/>
            </w:tcBorders>
            <w:noWrap/>
            <w:hideMark/>
          </w:tcPr>
          <w:p w14:paraId="408D5286" w14:textId="17C688E6" w:rsidR="00485FDB" w:rsidRPr="00273870" w:rsidRDefault="00485FDB" w:rsidP="00485FDB">
            <w:pPr>
              <w:rPr>
                <w:rFonts w:ascii="Garamond" w:hAnsi="Garamond" w:cs="Arial"/>
                <w:sz w:val="18"/>
                <w:szCs w:val="18"/>
              </w:rPr>
            </w:pPr>
            <w:r w:rsidRPr="00273870">
              <w:rPr>
                <w:rFonts w:ascii="Garamond" w:hAnsi="Garamond" w:cs="Arial"/>
                <w:sz w:val="18"/>
                <w:szCs w:val="18"/>
              </w:rPr>
              <w:t>Distance to nearest viewpoint (km),</w:t>
            </w:r>
          </w:p>
          <w:p w14:paraId="3E47A966" w14:textId="32910244" w:rsidR="00485FDB" w:rsidRPr="00273870" w:rsidRDefault="00485FDB" w:rsidP="00485FDB">
            <w:pPr>
              <w:rPr>
                <w:rFonts w:ascii="Garamond" w:eastAsia="Times New Roman" w:hAnsi="Garamond" w:cs="Times New Roman"/>
                <w:sz w:val="18"/>
                <w:szCs w:val="18"/>
              </w:rPr>
            </w:pPr>
            <w:r w:rsidRPr="00273870">
              <w:rPr>
                <w:rFonts w:ascii="Garamond" w:hAnsi="Garamond" w:cs="Arial"/>
                <w:sz w:val="18"/>
                <w:szCs w:val="18"/>
              </w:rPr>
              <w:t>Number of viewpoints within 1 km</w:t>
            </w:r>
          </w:p>
        </w:tc>
        <w:tc>
          <w:tcPr>
            <w:tcW w:w="1335" w:type="dxa"/>
            <w:noWrap/>
            <w:hideMark/>
          </w:tcPr>
          <w:p w14:paraId="5E3A911C" w14:textId="77777777" w:rsidR="00485FDB" w:rsidRPr="00273870" w:rsidRDefault="00485FDB" w:rsidP="00485FDB">
            <w:pPr>
              <w:rPr>
                <w:rFonts w:ascii="Garamond" w:eastAsia="Times New Roman" w:hAnsi="Garamond" w:cs="Times New Roman"/>
                <w:sz w:val="18"/>
                <w:szCs w:val="18"/>
              </w:rPr>
            </w:pPr>
            <w:r w:rsidRPr="00273870">
              <w:rPr>
                <w:rFonts w:ascii="Garamond" w:eastAsia="Times New Roman" w:hAnsi="Garamond" w:cs="Times New Roman"/>
                <w:sz w:val="18"/>
                <w:szCs w:val="18"/>
              </w:rPr>
              <w:t>Environmental</w:t>
            </w:r>
          </w:p>
        </w:tc>
        <w:tc>
          <w:tcPr>
            <w:tcW w:w="4649" w:type="dxa"/>
            <w:noWrap/>
            <w:hideMark/>
          </w:tcPr>
          <w:p w14:paraId="07DDBDF6" w14:textId="77777777" w:rsidR="00485FDB" w:rsidRPr="00273870" w:rsidRDefault="003116FA" w:rsidP="00485FDB">
            <w:pPr>
              <w:rPr>
                <w:rFonts w:ascii="Garamond" w:eastAsia="Times New Roman" w:hAnsi="Garamond" w:cs="Times New Roman"/>
                <w:sz w:val="14"/>
                <w:szCs w:val="14"/>
                <w:u w:val="single"/>
              </w:rPr>
            </w:pPr>
            <w:hyperlink r:id="rId24" w:tgtFrame="_blank" w:history="1">
              <w:r w:rsidR="00485FDB" w:rsidRPr="00273870">
                <w:rPr>
                  <w:rFonts w:ascii="Garamond" w:eastAsia="Times New Roman" w:hAnsi="Garamond" w:cs="Times New Roman"/>
                  <w:sz w:val="14"/>
                  <w:szCs w:val="14"/>
                  <w:u w:val="single"/>
                </w:rPr>
                <w:t>https://opendata-ajuntament.barcelona.cat/data/en/dataset?q=&amp;name=np-nasia-miradors</w:t>
              </w:r>
            </w:hyperlink>
          </w:p>
        </w:tc>
        <w:tc>
          <w:tcPr>
            <w:tcW w:w="3753" w:type="dxa"/>
            <w:tcBorders>
              <w:top w:val="single" w:sz="4" w:space="0" w:color="auto"/>
              <w:left w:val="nil"/>
              <w:bottom w:val="single" w:sz="4" w:space="0" w:color="auto"/>
              <w:right w:val="nil"/>
            </w:tcBorders>
            <w:shd w:val="clear" w:color="auto" w:fill="auto"/>
            <w:noWrap/>
            <w:vAlign w:val="center"/>
            <w:hideMark/>
          </w:tcPr>
          <w:p w14:paraId="60CD3139" w14:textId="76F0F3E8" w:rsidR="00485FDB" w:rsidRPr="00273870" w:rsidRDefault="00485FDB" w:rsidP="00485FDB">
            <w:pPr>
              <w:rPr>
                <w:rFonts w:ascii="Garamond" w:eastAsia="Times New Roman" w:hAnsi="Garamond" w:cs="Times New Roman"/>
                <w:sz w:val="16"/>
                <w:szCs w:val="16"/>
              </w:rPr>
            </w:pPr>
            <w:r w:rsidRPr="00273870">
              <w:rPr>
                <w:rFonts w:ascii="Garamond" w:hAnsi="Garamond" w:cs="Times New Roman"/>
                <w:sz w:val="16"/>
                <w:szCs w:val="16"/>
              </w:rPr>
              <w:t>Viewpoints in t</w:t>
            </w:r>
            <w:r w:rsidR="00B64F93" w:rsidRPr="00273870">
              <w:rPr>
                <w:rFonts w:ascii="Garamond" w:hAnsi="Garamond" w:cs="Times New Roman"/>
                <w:sz w:val="16"/>
                <w:szCs w:val="16"/>
              </w:rPr>
              <w:t>he</w:t>
            </w:r>
            <w:r w:rsidRPr="00273870">
              <w:rPr>
                <w:rFonts w:ascii="Garamond" w:hAnsi="Garamond" w:cs="Times New Roman"/>
                <w:sz w:val="16"/>
                <w:szCs w:val="16"/>
              </w:rPr>
              <w:t xml:space="preserve"> city of Barcelona</w:t>
            </w:r>
          </w:p>
        </w:tc>
      </w:tr>
      <w:tr w:rsidR="00273870" w:rsidRPr="00273870" w14:paraId="41C2DC94" w14:textId="77777777" w:rsidTr="003C732C">
        <w:trPr>
          <w:trHeight w:val="209"/>
        </w:trPr>
        <w:tc>
          <w:tcPr>
            <w:tcW w:w="4096" w:type="dxa"/>
            <w:tcBorders>
              <w:left w:val="nil"/>
            </w:tcBorders>
            <w:noWrap/>
            <w:hideMark/>
          </w:tcPr>
          <w:p w14:paraId="3131DE0B" w14:textId="11D28F7C" w:rsidR="00485FDB" w:rsidRPr="00273870" w:rsidRDefault="00485FDB" w:rsidP="00485FDB">
            <w:pPr>
              <w:rPr>
                <w:rFonts w:ascii="Garamond" w:eastAsia="Times New Roman" w:hAnsi="Garamond" w:cs="Times New Roman"/>
                <w:sz w:val="18"/>
                <w:szCs w:val="18"/>
              </w:rPr>
            </w:pPr>
            <w:r w:rsidRPr="00273870">
              <w:rPr>
                <w:rFonts w:ascii="Garamond" w:eastAsia="Times New Roman" w:hAnsi="Garamond" w:cs="Times New Roman"/>
                <w:sz w:val="18"/>
                <w:szCs w:val="18"/>
              </w:rPr>
              <w:t>Vulnerability to Heat Exposure</w:t>
            </w:r>
          </w:p>
        </w:tc>
        <w:tc>
          <w:tcPr>
            <w:tcW w:w="1335" w:type="dxa"/>
            <w:noWrap/>
            <w:hideMark/>
          </w:tcPr>
          <w:p w14:paraId="61201580" w14:textId="3F40FC43" w:rsidR="00485FDB" w:rsidRPr="00273870" w:rsidRDefault="00485FDB" w:rsidP="00485FDB">
            <w:pPr>
              <w:rPr>
                <w:rFonts w:ascii="Garamond" w:eastAsia="Times New Roman" w:hAnsi="Garamond" w:cs="Times New Roman"/>
                <w:sz w:val="18"/>
                <w:szCs w:val="18"/>
              </w:rPr>
            </w:pPr>
            <w:r w:rsidRPr="00273870">
              <w:rPr>
                <w:rFonts w:ascii="Garamond" w:eastAsia="Times New Roman" w:hAnsi="Garamond" w:cs="Times New Roman"/>
                <w:sz w:val="18"/>
                <w:szCs w:val="18"/>
              </w:rPr>
              <w:t>Environmental</w:t>
            </w:r>
          </w:p>
        </w:tc>
        <w:tc>
          <w:tcPr>
            <w:tcW w:w="4649" w:type="dxa"/>
            <w:noWrap/>
            <w:hideMark/>
          </w:tcPr>
          <w:p w14:paraId="26E5B09C" w14:textId="0128DC8F" w:rsidR="00485FDB" w:rsidRPr="00273870" w:rsidRDefault="003116FA" w:rsidP="00485FDB">
            <w:pPr>
              <w:rPr>
                <w:rFonts w:ascii="Garamond" w:eastAsia="Times New Roman" w:hAnsi="Garamond" w:cs="Times New Roman"/>
                <w:sz w:val="14"/>
                <w:szCs w:val="14"/>
                <w:u w:val="single"/>
              </w:rPr>
            </w:pPr>
            <w:hyperlink r:id="rId25" w:tgtFrame="_blank" w:history="1">
              <w:r w:rsidR="00485FDB" w:rsidRPr="00273870">
                <w:rPr>
                  <w:rFonts w:ascii="Garamond" w:eastAsia="Times New Roman" w:hAnsi="Garamond" w:cs="Times New Roman"/>
                  <w:sz w:val="14"/>
                  <w:szCs w:val="14"/>
                  <w:u w:val="single"/>
                </w:rPr>
                <w:t>https://opendata-ajuntament.barcelona.cat/data/en/dataset?q=&amp;name=impacte-de-la-calor</w:t>
              </w:r>
            </w:hyperlink>
          </w:p>
        </w:tc>
        <w:tc>
          <w:tcPr>
            <w:tcW w:w="3753" w:type="dxa"/>
            <w:tcBorders>
              <w:top w:val="single" w:sz="4" w:space="0" w:color="auto"/>
              <w:left w:val="nil"/>
              <w:bottom w:val="single" w:sz="4" w:space="0" w:color="auto"/>
              <w:right w:val="nil"/>
            </w:tcBorders>
            <w:shd w:val="clear" w:color="auto" w:fill="auto"/>
            <w:noWrap/>
            <w:vAlign w:val="center"/>
            <w:hideMark/>
          </w:tcPr>
          <w:p w14:paraId="54B513BB" w14:textId="55E7BAB6" w:rsidR="00485FDB" w:rsidRPr="00273870" w:rsidRDefault="00485FDB" w:rsidP="00485FDB">
            <w:pPr>
              <w:rPr>
                <w:rFonts w:ascii="Garamond" w:eastAsia="Times New Roman" w:hAnsi="Garamond" w:cs="Times New Roman"/>
                <w:sz w:val="16"/>
                <w:szCs w:val="16"/>
              </w:rPr>
            </w:pPr>
            <w:r w:rsidRPr="00273870">
              <w:rPr>
                <w:rFonts w:ascii="Garamond" w:hAnsi="Garamond" w:cs="Times New Roman"/>
                <w:sz w:val="16"/>
                <w:szCs w:val="16"/>
              </w:rPr>
              <w:t>Most vulnerable areas in the city of Barcelona to heat exposure</w:t>
            </w:r>
          </w:p>
        </w:tc>
      </w:tr>
      <w:tr w:rsidR="00273870" w:rsidRPr="00273870" w14:paraId="75797015" w14:textId="77777777" w:rsidTr="003C732C">
        <w:trPr>
          <w:trHeight w:val="209"/>
        </w:trPr>
        <w:tc>
          <w:tcPr>
            <w:tcW w:w="4096" w:type="dxa"/>
            <w:tcBorders>
              <w:left w:val="nil"/>
            </w:tcBorders>
            <w:noWrap/>
            <w:hideMark/>
          </w:tcPr>
          <w:p w14:paraId="6B94E5F7" w14:textId="3D102BC2" w:rsidR="00485FDB" w:rsidRPr="00273870" w:rsidRDefault="00485FDB" w:rsidP="00485FDB">
            <w:pPr>
              <w:rPr>
                <w:rFonts w:ascii="Garamond" w:eastAsia="Times New Roman" w:hAnsi="Garamond" w:cs="Times New Roman"/>
                <w:sz w:val="18"/>
                <w:szCs w:val="18"/>
              </w:rPr>
            </w:pPr>
            <w:r w:rsidRPr="00273870">
              <w:rPr>
                <w:rFonts w:ascii="Garamond" w:eastAsia="Times New Roman" w:hAnsi="Garamond" w:cs="Times New Roman"/>
                <w:sz w:val="18"/>
                <w:szCs w:val="18"/>
              </w:rPr>
              <w:t>Distance to nearest beach (km)</w:t>
            </w:r>
          </w:p>
        </w:tc>
        <w:tc>
          <w:tcPr>
            <w:tcW w:w="1335" w:type="dxa"/>
            <w:noWrap/>
            <w:hideMark/>
          </w:tcPr>
          <w:p w14:paraId="4A472A84" w14:textId="0AC6357C" w:rsidR="00485FDB" w:rsidRPr="00273870" w:rsidRDefault="00485FDB" w:rsidP="00485FDB">
            <w:pPr>
              <w:rPr>
                <w:rFonts w:ascii="Garamond" w:eastAsia="Times New Roman" w:hAnsi="Garamond" w:cs="Times New Roman"/>
                <w:sz w:val="18"/>
                <w:szCs w:val="18"/>
              </w:rPr>
            </w:pPr>
            <w:r w:rsidRPr="00273870">
              <w:rPr>
                <w:rFonts w:ascii="Garamond" w:eastAsia="Times New Roman" w:hAnsi="Garamond" w:cs="Times New Roman"/>
                <w:sz w:val="18"/>
                <w:szCs w:val="18"/>
              </w:rPr>
              <w:t>Environmental</w:t>
            </w:r>
          </w:p>
        </w:tc>
        <w:tc>
          <w:tcPr>
            <w:tcW w:w="4649" w:type="dxa"/>
            <w:noWrap/>
            <w:hideMark/>
          </w:tcPr>
          <w:p w14:paraId="2736F879" w14:textId="6F4512FB" w:rsidR="00485FDB" w:rsidRPr="00273870" w:rsidRDefault="00485FDB" w:rsidP="00485FDB">
            <w:pPr>
              <w:rPr>
                <w:rFonts w:ascii="Garamond" w:eastAsia="Times New Roman" w:hAnsi="Garamond" w:cs="Times New Roman"/>
                <w:sz w:val="14"/>
                <w:szCs w:val="14"/>
                <w:u w:val="single"/>
              </w:rPr>
            </w:pPr>
            <w:r w:rsidRPr="00273870">
              <w:rPr>
                <w:rFonts w:ascii="Garamond" w:eastAsia="Times New Roman" w:hAnsi="Garamond" w:cs="Times New Roman"/>
                <w:sz w:val="14"/>
                <w:szCs w:val="14"/>
              </w:rPr>
              <w:t>https://www.openstreetmap.org/</w:t>
            </w:r>
          </w:p>
        </w:tc>
        <w:tc>
          <w:tcPr>
            <w:tcW w:w="3753" w:type="dxa"/>
            <w:tcBorders>
              <w:top w:val="single" w:sz="4" w:space="0" w:color="auto"/>
              <w:left w:val="nil"/>
              <w:bottom w:val="single" w:sz="4" w:space="0" w:color="auto"/>
              <w:right w:val="nil"/>
            </w:tcBorders>
            <w:shd w:val="clear" w:color="auto" w:fill="auto"/>
            <w:noWrap/>
            <w:vAlign w:val="center"/>
            <w:hideMark/>
          </w:tcPr>
          <w:p w14:paraId="02E710BA" w14:textId="4574FF33" w:rsidR="00485FDB" w:rsidRPr="00273870" w:rsidRDefault="00485FDB" w:rsidP="00485FDB">
            <w:pPr>
              <w:rPr>
                <w:rFonts w:ascii="Garamond" w:eastAsia="Times New Roman" w:hAnsi="Garamond" w:cs="Times New Roman"/>
                <w:sz w:val="16"/>
                <w:szCs w:val="16"/>
              </w:rPr>
            </w:pPr>
            <w:r w:rsidRPr="00273870">
              <w:rPr>
                <w:rFonts w:ascii="Garamond" w:hAnsi="Garamond" w:cs="Times New Roman"/>
                <w:sz w:val="16"/>
                <w:szCs w:val="16"/>
              </w:rPr>
              <w:t>Keyword:</w:t>
            </w:r>
          </w:p>
        </w:tc>
      </w:tr>
      <w:tr w:rsidR="00273870" w:rsidRPr="00273870" w14:paraId="4EF36F5C" w14:textId="77777777" w:rsidTr="003C732C">
        <w:trPr>
          <w:trHeight w:val="209"/>
        </w:trPr>
        <w:tc>
          <w:tcPr>
            <w:tcW w:w="4096" w:type="dxa"/>
            <w:tcBorders>
              <w:left w:val="nil"/>
            </w:tcBorders>
            <w:noWrap/>
            <w:hideMark/>
          </w:tcPr>
          <w:p w14:paraId="4ECDBE88" w14:textId="2A835D63" w:rsidR="00485FDB" w:rsidRPr="00273870" w:rsidRDefault="00485FDB" w:rsidP="00485FDB">
            <w:pPr>
              <w:rPr>
                <w:rFonts w:ascii="Garamond" w:eastAsia="Times New Roman" w:hAnsi="Garamond" w:cs="Times New Roman"/>
                <w:sz w:val="18"/>
                <w:szCs w:val="18"/>
              </w:rPr>
            </w:pPr>
            <w:r w:rsidRPr="00273870">
              <w:rPr>
                <w:rFonts w:ascii="Garamond" w:hAnsi="Garamond" w:cs="Arial"/>
                <w:sz w:val="18"/>
                <w:szCs w:val="18"/>
              </w:rPr>
              <w:t>Distance to nearest police station (km), Number of police stations within 1 km</w:t>
            </w:r>
          </w:p>
        </w:tc>
        <w:tc>
          <w:tcPr>
            <w:tcW w:w="1335" w:type="dxa"/>
            <w:noWrap/>
            <w:hideMark/>
          </w:tcPr>
          <w:p w14:paraId="46133D59" w14:textId="66AC0F35" w:rsidR="00485FDB" w:rsidRPr="00273870" w:rsidRDefault="00485FDB" w:rsidP="00485FDB">
            <w:pPr>
              <w:rPr>
                <w:rFonts w:ascii="Garamond" w:eastAsia="Times New Roman" w:hAnsi="Garamond" w:cs="Times New Roman"/>
                <w:sz w:val="18"/>
                <w:szCs w:val="18"/>
              </w:rPr>
            </w:pPr>
            <w:r w:rsidRPr="00273870">
              <w:rPr>
                <w:rFonts w:ascii="Garamond" w:eastAsia="Times New Roman" w:hAnsi="Garamond" w:cs="Times New Roman"/>
                <w:sz w:val="18"/>
                <w:szCs w:val="18"/>
              </w:rPr>
              <w:t>Social</w:t>
            </w:r>
          </w:p>
        </w:tc>
        <w:tc>
          <w:tcPr>
            <w:tcW w:w="4649" w:type="dxa"/>
            <w:noWrap/>
            <w:hideMark/>
          </w:tcPr>
          <w:p w14:paraId="6B256648" w14:textId="61D03801" w:rsidR="00485FDB" w:rsidRPr="00273870" w:rsidRDefault="003116FA" w:rsidP="00485FDB">
            <w:pPr>
              <w:rPr>
                <w:rFonts w:ascii="Garamond" w:eastAsia="Times New Roman" w:hAnsi="Garamond" w:cs="Times New Roman"/>
                <w:sz w:val="14"/>
                <w:szCs w:val="14"/>
              </w:rPr>
            </w:pPr>
            <w:hyperlink r:id="rId26" w:tgtFrame="_blank" w:history="1">
              <w:r w:rsidR="00485FDB" w:rsidRPr="00273870">
                <w:rPr>
                  <w:rFonts w:ascii="Garamond" w:eastAsia="Times New Roman" w:hAnsi="Garamond" w:cs="Times New Roman"/>
                  <w:sz w:val="14"/>
                  <w:szCs w:val="14"/>
                  <w:u w:val="single"/>
                </w:rPr>
                <w:t>https://opendata-ajuntament.barcelona.cat/data/en/dataset?q=&amp;name=comissaries-policia</w:t>
              </w:r>
            </w:hyperlink>
          </w:p>
        </w:tc>
        <w:tc>
          <w:tcPr>
            <w:tcW w:w="3753" w:type="dxa"/>
            <w:tcBorders>
              <w:top w:val="single" w:sz="4" w:space="0" w:color="auto"/>
              <w:left w:val="nil"/>
              <w:bottom w:val="single" w:sz="4" w:space="0" w:color="auto"/>
              <w:right w:val="nil"/>
            </w:tcBorders>
            <w:shd w:val="clear" w:color="auto" w:fill="auto"/>
            <w:noWrap/>
            <w:vAlign w:val="center"/>
            <w:hideMark/>
          </w:tcPr>
          <w:p w14:paraId="14D1C807" w14:textId="2B878A38" w:rsidR="00485FDB" w:rsidRPr="00273870" w:rsidRDefault="00485FDB" w:rsidP="00485FDB">
            <w:pPr>
              <w:rPr>
                <w:rFonts w:ascii="Garamond" w:eastAsia="Times New Roman" w:hAnsi="Garamond" w:cs="Times New Roman"/>
                <w:sz w:val="16"/>
                <w:szCs w:val="16"/>
              </w:rPr>
            </w:pPr>
            <w:r w:rsidRPr="00273870">
              <w:rPr>
                <w:rFonts w:ascii="Garamond" w:hAnsi="Garamond" w:cs="Times New Roman"/>
                <w:sz w:val="16"/>
                <w:szCs w:val="16"/>
              </w:rPr>
              <w:t xml:space="preserve">Police stations </w:t>
            </w:r>
          </w:p>
        </w:tc>
      </w:tr>
      <w:tr w:rsidR="00273870" w:rsidRPr="00273870" w14:paraId="67FA3391" w14:textId="77777777" w:rsidTr="003C732C">
        <w:trPr>
          <w:trHeight w:val="209"/>
        </w:trPr>
        <w:tc>
          <w:tcPr>
            <w:tcW w:w="4096" w:type="dxa"/>
            <w:tcBorders>
              <w:left w:val="nil"/>
            </w:tcBorders>
            <w:noWrap/>
            <w:hideMark/>
          </w:tcPr>
          <w:p w14:paraId="3C3989F7" w14:textId="0195A23B" w:rsidR="005E7A8F" w:rsidRPr="00273870" w:rsidRDefault="005E7A8F" w:rsidP="005E7A8F">
            <w:pPr>
              <w:rPr>
                <w:rFonts w:ascii="Garamond" w:eastAsia="Times New Roman" w:hAnsi="Garamond" w:cs="Times New Roman"/>
                <w:sz w:val="18"/>
                <w:szCs w:val="18"/>
              </w:rPr>
            </w:pPr>
            <w:r w:rsidRPr="00273870">
              <w:rPr>
                <w:rFonts w:ascii="Garamond" w:hAnsi="Garamond" w:cs="Arial"/>
                <w:sz w:val="18"/>
                <w:szCs w:val="18"/>
              </w:rPr>
              <w:t>Distance to nearest bar (km), Number of bars within 0.25 km</w:t>
            </w:r>
          </w:p>
        </w:tc>
        <w:tc>
          <w:tcPr>
            <w:tcW w:w="1335" w:type="dxa"/>
            <w:noWrap/>
            <w:hideMark/>
          </w:tcPr>
          <w:p w14:paraId="066E9ADB" w14:textId="7BCF4ECA" w:rsidR="005E7A8F" w:rsidRPr="00273870" w:rsidRDefault="005E7A8F" w:rsidP="005E7A8F">
            <w:pPr>
              <w:rPr>
                <w:rFonts w:ascii="Garamond" w:eastAsia="Times New Roman" w:hAnsi="Garamond" w:cs="Times New Roman"/>
                <w:sz w:val="18"/>
                <w:szCs w:val="18"/>
              </w:rPr>
            </w:pPr>
            <w:r w:rsidRPr="00273870">
              <w:rPr>
                <w:rFonts w:ascii="Garamond" w:eastAsia="Times New Roman" w:hAnsi="Garamond" w:cs="Times New Roman"/>
                <w:sz w:val="18"/>
                <w:szCs w:val="18"/>
              </w:rPr>
              <w:t>Social</w:t>
            </w:r>
          </w:p>
        </w:tc>
        <w:tc>
          <w:tcPr>
            <w:tcW w:w="4649" w:type="dxa"/>
            <w:noWrap/>
            <w:hideMark/>
          </w:tcPr>
          <w:p w14:paraId="5C377A08" w14:textId="56BF05EA" w:rsidR="005E7A8F" w:rsidRPr="00273870" w:rsidRDefault="003116FA" w:rsidP="005E7A8F">
            <w:pPr>
              <w:rPr>
                <w:rFonts w:ascii="Garamond" w:eastAsia="Times New Roman" w:hAnsi="Garamond" w:cs="Times New Roman"/>
                <w:sz w:val="14"/>
                <w:szCs w:val="14"/>
                <w:u w:val="single"/>
              </w:rPr>
            </w:pPr>
            <w:hyperlink r:id="rId27" w:tgtFrame="_blank" w:history="1">
              <w:r w:rsidR="005E7A8F" w:rsidRPr="00273870">
                <w:rPr>
                  <w:rFonts w:ascii="Garamond" w:eastAsia="Times New Roman" w:hAnsi="Garamond" w:cs="Times New Roman"/>
                  <w:sz w:val="14"/>
                  <w:szCs w:val="14"/>
                  <w:u w:val="single"/>
                </w:rPr>
                <w:t>https://opendata-ajuntament.barcelona.cat/data/en/dataset?q=&amp;name=culturailleure-espaismusicacopes</w:t>
              </w:r>
            </w:hyperlink>
          </w:p>
        </w:tc>
        <w:tc>
          <w:tcPr>
            <w:tcW w:w="3753" w:type="dxa"/>
            <w:tcBorders>
              <w:top w:val="single" w:sz="4" w:space="0" w:color="auto"/>
              <w:left w:val="nil"/>
              <w:bottom w:val="single" w:sz="4" w:space="0" w:color="auto"/>
              <w:right w:val="nil"/>
            </w:tcBorders>
            <w:shd w:val="clear" w:color="auto" w:fill="auto"/>
            <w:noWrap/>
            <w:vAlign w:val="center"/>
            <w:hideMark/>
          </w:tcPr>
          <w:p w14:paraId="575160C4" w14:textId="7D69A2C5" w:rsidR="005E7A8F" w:rsidRPr="00273870" w:rsidRDefault="005E7A8F" w:rsidP="005E7A8F">
            <w:pPr>
              <w:rPr>
                <w:rFonts w:ascii="Garamond" w:eastAsia="Times New Roman" w:hAnsi="Garamond" w:cs="Times New Roman"/>
                <w:sz w:val="16"/>
                <w:szCs w:val="16"/>
              </w:rPr>
            </w:pPr>
            <w:r w:rsidRPr="00273870">
              <w:rPr>
                <w:rFonts w:ascii="Garamond" w:hAnsi="Garamond" w:cs="Times New Roman"/>
                <w:sz w:val="16"/>
                <w:szCs w:val="16"/>
              </w:rPr>
              <w:t xml:space="preserve">Music and drinks spaces </w:t>
            </w:r>
          </w:p>
        </w:tc>
      </w:tr>
      <w:tr w:rsidR="00273870" w:rsidRPr="00273870" w14:paraId="382BC8AF" w14:textId="77777777" w:rsidTr="003C732C">
        <w:trPr>
          <w:trHeight w:val="209"/>
        </w:trPr>
        <w:tc>
          <w:tcPr>
            <w:tcW w:w="4096" w:type="dxa"/>
            <w:tcBorders>
              <w:left w:val="nil"/>
            </w:tcBorders>
            <w:noWrap/>
            <w:hideMark/>
          </w:tcPr>
          <w:p w14:paraId="12538493" w14:textId="77777777" w:rsidR="005E7A8F" w:rsidRPr="00273870" w:rsidRDefault="005E7A8F" w:rsidP="005E7A8F">
            <w:pPr>
              <w:rPr>
                <w:rFonts w:ascii="Garamond" w:hAnsi="Garamond" w:cs="Arial"/>
                <w:sz w:val="18"/>
                <w:szCs w:val="18"/>
              </w:rPr>
            </w:pPr>
            <w:r w:rsidRPr="00273870">
              <w:rPr>
                <w:rFonts w:ascii="Garamond" w:hAnsi="Garamond" w:cs="Arial"/>
                <w:sz w:val="18"/>
                <w:szCs w:val="18"/>
              </w:rPr>
              <w:t xml:space="preserve">Distance to nearest restaurant (km), </w:t>
            </w:r>
          </w:p>
          <w:p w14:paraId="17FBAADD" w14:textId="43BF37BF" w:rsidR="005E7A8F" w:rsidRPr="00273870" w:rsidRDefault="005E7A8F" w:rsidP="005E7A8F">
            <w:pPr>
              <w:rPr>
                <w:rFonts w:ascii="Garamond" w:hAnsi="Garamond" w:cs="Arial"/>
                <w:sz w:val="18"/>
                <w:szCs w:val="18"/>
              </w:rPr>
            </w:pPr>
            <w:r w:rsidRPr="00273870">
              <w:rPr>
                <w:rFonts w:ascii="Garamond" w:hAnsi="Garamond" w:cs="Arial"/>
                <w:sz w:val="18"/>
                <w:szCs w:val="18"/>
              </w:rPr>
              <w:t>Number of restaurant</w:t>
            </w:r>
            <w:r w:rsidR="00FF76D6" w:rsidRPr="00273870">
              <w:rPr>
                <w:rFonts w:ascii="Garamond" w:hAnsi="Garamond" w:cs="Arial"/>
                <w:sz w:val="18"/>
                <w:szCs w:val="18"/>
              </w:rPr>
              <w:t>s</w:t>
            </w:r>
            <w:r w:rsidRPr="00273870">
              <w:rPr>
                <w:rFonts w:ascii="Garamond" w:hAnsi="Garamond" w:cs="Arial"/>
                <w:sz w:val="18"/>
                <w:szCs w:val="18"/>
              </w:rPr>
              <w:t xml:space="preserve"> within 0.25 km</w:t>
            </w:r>
          </w:p>
          <w:p w14:paraId="04991EE4" w14:textId="6BF5DB47" w:rsidR="005E7A8F" w:rsidRPr="00273870" w:rsidRDefault="005E7A8F" w:rsidP="005E7A8F">
            <w:pPr>
              <w:rPr>
                <w:rFonts w:ascii="Garamond" w:eastAsia="Times New Roman" w:hAnsi="Garamond" w:cs="Times New Roman"/>
                <w:sz w:val="18"/>
                <w:szCs w:val="18"/>
              </w:rPr>
            </w:pPr>
          </w:p>
        </w:tc>
        <w:tc>
          <w:tcPr>
            <w:tcW w:w="1335" w:type="dxa"/>
            <w:noWrap/>
            <w:hideMark/>
          </w:tcPr>
          <w:p w14:paraId="0142C2CF" w14:textId="4F98CC7C" w:rsidR="005E7A8F" w:rsidRPr="00273870" w:rsidRDefault="005E7A8F" w:rsidP="005E7A8F">
            <w:pPr>
              <w:rPr>
                <w:rFonts w:ascii="Garamond" w:eastAsia="Times New Roman" w:hAnsi="Garamond" w:cs="Times New Roman"/>
                <w:sz w:val="18"/>
                <w:szCs w:val="18"/>
              </w:rPr>
            </w:pPr>
            <w:r w:rsidRPr="00273870">
              <w:rPr>
                <w:rFonts w:ascii="Garamond" w:eastAsia="Times New Roman" w:hAnsi="Garamond" w:cs="Times New Roman"/>
                <w:sz w:val="18"/>
                <w:szCs w:val="18"/>
              </w:rPr>
              <w:t>Social</w:t>
            </w:r>
          </w:p>
        </w:tc>
        <w:tc>
          <w:tcPr>
            <w:tcW w:w="4649" w:type="dxa"/>
            <w:noWrap/>
            <w:hideMark/>
          </w:tcPr>
          <w:p w14:paraId="79383897" w14:textId="212E9BE4" w:rsidR="005E7A8F" w:rsidRPr="00273870" w:rsidRDefault="003116FA" w:rsidP="005E7A8F">
            <w:pPr>
              <w:rPr>
                <w:rFonts w:ascii="Garamond" w:eastAsia="Times New Roman" w:hAnsi="Garamond" w:cs="Times New Roman"/>
                <w:sz w:val="14"/>
                <w:szCs w:val="14"/>
                <w:u w:val="single"/>
              </w:rPr>
            </w:pPr>
            <w:hyperlink r:id="rId28" w:tgtFrame="_blank" w:history="1">
              <w:r w:rsidR="005E7A8F" w:rsidRPr="00273870">
                <w:rPr>
                  <w:rFonts w:ascii="Garamond" w:eastAsia="Times New Roman" w:hAnsi="Garamond" w:cs="Times New Roman"/>
                  <w:sz w:val="14"/>
                  <w:szCs w:val="14"/>
                  <w:u w:val="single"/>
                </w:rPr>
                <w:t>https://opendata-ajuntament.barcelona.cat/data/en/dataset?q=&amp;name=equipament-restaurants</w:t>
              </w:r>
            </w:hyperlink>
          </w:p>
        </w:tc>
        <w:tc>
          <w:tcPr>
            <w:tcW w:w="3753" w:type="dxa"/>
            <w:tcBorders>
              <w:top w:val="single" w:sz="4" w:space="0" w:color="auto"/>
              <w:left w:val="nil"/>
              <w:bottom w:val="single" w:sz="4" w:space="0" w:color="auto"/>
              <w:right w:val="nil"/>
            </w:tcBorders>
            <w:shd w:val="clear" w:color="auto" w:fill="auto"/>
            <w:noWrap/>
            <w:vAlign w:val="center"/>
            <w:hideMark/>
          </w:tcPr>
          <w:p w14:paraId="7CDFFE4D" w14:textId="69EB27FA" w:rsidR="005E7A8F" w:rsidRPr="00273870" w:rsidRDefault="005E7A8F" w:rsidP="005E7A8F">
            <w:pPr>
              <w:rPr>
                <w:rFonts w:ascii="Garamond" w:eastAsia="Times New Roman" w:hAnsi="Garamond" w:cs="Times New Roman"/>
                <w:sz w:val="16"/>
                <w:szCs w:val="16"/>
              </w:rPr>
            </w:pPr>
            <w:r w:rsidRPr="00273870">
              <w:rPr>
                <w:rFonts w:ascii="Garamond" w:hAnsi="Garamond" w:cs="Times New Roman"/>
                <w:sz w:val="16"/>
                <w:szCs w:val="16"/>
              </w:rPr>
              <w:t xml:space="preserve">List of restaurant equipment </w:t>
            </w:r>
          </w:p>
        </w:tc>
      </w:tr>
      <w:tr w:rsidR="00273870" w:rsidRPr="00273870" w14:paraId="3883E7C3" w14:textId="77777777" w:rsidTr="003C732C">
        <w:trPr>
          <w:trHeight w:val="209"/>
        </w:trPr>
        <w:tc>
          <w:tcPr>
            <w:tcW w:w="4096" w:type="dxa"/>
            <w:tcBorders>
              <w:left w:val="nil"/>
            </w:tcBorders>
            <w:noWrap/>
            <w:hideMark/>
          </w:tcPr>
          <w:p w14:paraId="02BEAD08" w14:textId="199D547E" w:rsidR="005E7A8F" w:rsidRPr="00273870" w:rsidRDefault="005E7A8F" w:rsidP="005E7A8F">
            <w:pPr>
              <w:rPr>
                <w:rFonts w:ascii="Garamond" w:eastAsia="Times New Roman" w:hAnsi="Garamond" w:cs="Times New Roman"/>
                <w:sz w:val="18"/>
                <w:szCs w:val="18"/>
              </w:rPr>
            </w:pPr>
            <w:r w:rsidRPr="00273870">
              <w:rPr>
                <w:rFonts w:ascii="Garamond" w:hAnsi="Garamond" w:cs="Arial"/>
                <w:sz w:val="18"/>
                <w:szCs w:val="18"/>
              </w:rPr>
              <w:t>Distance to nearest under three</w:t>
            </w:r>
            <w:r w:rsidR="00FF76D6" w:rsidRPr="00273870">
              <w:rPr>
                <w:rFonts w:ascii="Garamond" w:hAnsi="Garamond" w:cs="Arial"/>
                <w:sz w:val="18"/>
                <w:szCs w:val="18"/>
              </w:rPr>
              <w:t>-</w:t>
            </w:r>
            <w:r w:rsidRPr="00273870">
              <w:rPr>
                <w:rFonts w:ascii="Garamond" w:hAnsi="Garamond" w:cs="Arial"/>
                <w:sz w:val="18"/>
                <w:szCs w:val="18"/>
              </w:rPr>
              <w:t>years-old school (km), Number of under 3 years-old schools within 0.5 km, Distance to nearest 3-6 years-old school (km), Number of 3-6 years-old schools within 0.5 km, Distance to nearest primary school (km), Number of primary schools within 0.5 km, Distance to nearest secondary school (km), Number of secondary schools within 0.5 km, Distance to nearest university (km), Number of universities within 0.5 km</w:t>
            </w:r>
          </w:p>
        </w:tc>
        <w:tc>
          <w:tcPr>
            <w:tcW w:w="1335" w:type="dxa"/>
            <w:noWrap/>
            <w:hideMark/>
          </w:tcPr>
          <w:p w14:paraId="6800BC02" w14:textId="79AE0841" w:rsidR="005E7A8F" w:rsidRPr="00273870" w:rsidRDefault="005E7A8F" w:rsidP="005E7A8F">
            <w:pPr>
              <w:rPr>
                <w:rFonts w:ascii="Garamond" w:eastAsia="Times New Roman" w:hAnsi="Garamond" w:cs="Times New Roman"/>
                <w:sz w:val="18"/>
                <w:szCs w:val="18"/>
              </w:rPr>
            </w:pPr>
            <w:r w:rsidRPr="00273870">
              <w:rPr>
                <w:rFonts w:ascii="Garamond" w:eastAsia="Times New Roman" w:hAnsi="Garamond" w:cs="Times New Roman"/>
                <w:sz w:val="18"/>
                <w:szCs w:val="18"/>
              </w:rPr>
              <w:t>Social</w:t>
            </w:r>
          </w:p>
        </w:tc>
        <w:tc>
          <w:tcPr>
            <w:tcW w:w="4649" w:type="dxa"/>
            <w:noWrap/>
            <w:hideMark/>
          </w:tcPr>
          <w:p w14:paraId="7F398A18" w14:textId="4EB8C3E1" w:rsidR="005E7A8F" w:rsidRPr="00273870" w:rsidRDefault="003116FA" w:rsidP="005E7A8F">
            <w:pPr>
              <w:rPr>
                <w:rFonts w:ascii="Garamond" w:eastAsia="Times New Roman" w:hAnsi="Garamond" w:cs="Times New Roman"/>
                <w:sz w:val="14"/>
                <w:szCs w:val="14"/>
                <w:u w:val="single"/>
              </w:rPr>
            </w:pPr>
            <w:hyperlink r:id="rId29" w:tgtFrame="_blank" w:history="1">
              <w:r w:rsidR="005E7A8F" w:rsidRPr="00273870">
                <w:rPr>
                  <w:rFonts w:ascii="Garamond" w:eastAsia="Times New Roman" w:hAnsi="Garamond" w:cs="Times New Roman"/>
                  <w:sz w:val="14"/>
                  <w:szCs w:val="14"/>
                  <w:u w:val="single"/>
                </w:rPr>
                <w:t>https://opendata-ajuntament.barcelona.cat/data/en/dataset?q=&amp;name=equipament-educacio</w:t>
              </w:r>
            </w:hyperlink>
          </w:p>
        </w:tc>
        <w:tc>
          <w:tcPr>
            <w:tcW w:w="3753" w:type="dxa"/>
            <w:tcBorders>
              <w:top w:val="single" w:sz="4" w:space="0" w:color="auto"/>
              <w:left w:val="nil"/>
              <w:bottom w:val="single" w:sz="4" w:space="0" w:color="auto"/>
              <w:right w:val="nil"/>
            </w:tcBorders>
            <w:shd w:val="clear" w:color="auto" w:fill="auto"/>
            <w:noWrap/>
            <w:vAlign w:val="center"/>
            <w:hideMark/>
          </w:tcPr>
          <w:p w14:paraId="5D73A4BE" w14:textId="1825ECBE" w:rsidR="005E7A8F" w:rsidRPr="00273870" w:rsidRDefault="005E7A8F" w:rsidP="005E7A8F">
            <w:pPr>
              <w:rPr>
                <w:rFonts w:ascii="Garamond" w:eastAsia="Times New Roman" w:hAnsi="Garamond" w:cs="Times New Roman"/>
                <w:sz w:val="16"/>
                <w:szCs w:val="16"/>
              </w:rPr>
            </w:pPr>
            <w:r w:rsidRPr="00273870">
              <w:rPr>
                <w:rFonts w:ascii="Garamond" w:hAnsi="Garamond" w:cs="Times New Roman"/>
                <w:sz w:val="16"/>
                <w:szCs w:val="16"/>
              </w:rPr>
              <w:t xml:space="preserve">List of education equipments </w:t>
            </w:r>
          </w:p>
        </w:tc>
      </w:tr>
      <w:tr w:rsidR="00273870" w:rsidRPr="00273870" w14:paraId="79041E7A" w14:textId="77777777" w:rsidTr="003C732C">
        <w:trPr>
          <w:trHeight w:val="209"/>
        </w:trPr>
        <w:tc>
          <w:tcPr>
            <w:tcW w:w="4096" w:type="dxa"/>
            <w:tcBorders>
              <w:left w:val="nil"/>
            </w:tcBorders>
            <w:noWrap/>
            <w:hideMark/>
          </w:tcPr>
          <w:p w14:paraId="375EFC68" w14:textId="19CA694A" w:rsidR="005E7A8F" w:rsidRPr="00273870" w:rsidRDefault="005E7A8F" w:rsidP="005E7A8F">
            <w:pPr>
              <w:rPr>
                <w:rFonts w:ascii="Garamond" w:eastAsia="Times New Roman" w:hAnsi="Garamond" w:cs="Times New Roman"/>
                <w:sz w:val="18"/>
                <w:szCs w:val="18"/>
              </w:rPr>
            </w:pPr>
            <w:r w:rsidRPr="00273870">
              <w:rPr>
                <w:rFonts w:ascii="Garamond" w:eastAsia="Times New Roman" w:hAnsi="Garamond" w:cs="Times New Roman"/>
                <w:sz w:val="18"/>
                <w:szCs w:val="18"/>
              </w:rPr>
              <w:t>Distance to nearest pharmacy (km), Number of pharmacies within 0.25 km, Distance to nearest hospital or clinique (km), Number of hospital</w:t>
            </w:r>
            <w:r w:rsidR="00FF76D6" w:rsidRPr="00273870">
              <w:rPr>
                <w:rFonts w:ascii="Garamond" w:eastAsia="Times New Roman" w:hAnsi="Garamond" w:cs="Times New Roman"/>
                <w:sz w:val="18"/>
                <w:szCs w:val="18"/>
              </w:rPr>
              <w:t>s</w:t>
            </w:r>
            <w:r w:rsidRPr="00273870">
              <w:rPr>
                <w:rFonts w:ascii="Garamond" w:eastAsia="Times New Roman" w:hAnsi="Garamond" w:cs="Times New Roman"/>
                <w:sz w:val="18"/>
                <w:szCs w:val="18"/>
              </w:rPr>
              <w:t xml:space="preserve"> or clinics within 0.5 km</w:t>
            </w:r>
          </w:p>
        </w:tc>
        <w:tc>
          <w:tcPr>
            <w:tcW w:w="1335" w:type="dxa"/>
            <w:noWrap/>
            <w:hideMark/>
          </w:tcPr>
          <w:p w14:paraId="5205F015" w14:textId="4613D5DC" w:rsidR="005E7A8F" w:rsidRPr="00273870" w:rsidRDefault="005E7A8F" w:rsidP="005E7A8F">
            <w:pPr>
              <w:rPr>
                <w:rFonts w:ascii="Garamond" w:eastAsia="Times New Roman" w:hAnsi="Garamond" w:cs="Times New Roman"/>
                <w:sz w:val="18"/>
                <w:szCs w:val="18"/>
              </w:rPr>
            </w:pPr>
            <w:r w:rsidRPr="00273870">
              <w:rPr>
                <w:rFonts w:ascii="Garamond" w:eastAsia="Times New Roman" w:hAnsi="Garamond" w:cs="Times New Roman"/>
                <w:sz w:val="18"/>
                <w:szCs w:val="18"/>
              </w:rPr>
              <w:t>Social</w:t>
            </w:r>
          </w:p>
        </w:tc>
        <w:tc>
          <w:tcPr>
            <w:tcW w:w="4649" w:type="dxa"/>
            <w:noWrap/>
            <w:hideMark/>
          </w:tcPr>
          <w:p w14:paraId="48D82859" w14:textId="5C57B822" w:rsidR="005E7A8F" w:rsidRPr="00273870" w:rsidRDefault="003116FA" w:rsidP="005E7A8F">
            <w:pPr>
              <w:rPr>
                <w:rFonts w:ascii="Garamond" w:eastAsia="Times New Roman" w:hAnsi="Garamond" w:cs="Times New Roman"/>
                <w:sz w:val="14"/>
                <w:szCs w:val="14"/>
                <w:u w:val="single"/>
              </w:rPr>
            </w:pPr>
            <w:hyperlink r:id="rId30" w:tgtFrame="_blank" w:history="1">
              <w:r w:rsidR="005E7A8F" w:rsidRPr="00273870">
                <w:rPr>
                  <w:rFonts w:ascii="Garamond" w:eastAsia="Times New Roman" w:hAnsi="Garamond" w:cs="Times New Roman"/>
                  <w:sz w:val="14"/>
                  <w:szCs w:val="14"/>
                  <w:u w:val="single"/>
                </w:rPr>
                <w:t>https://opendata-ajuntament.barcelona.cat/data/en/dataset?q=&amp;name=equipament-sanitat</w:t>
              </w:r>
            </w:hyperlink>
          </w:p>
        </w:tc>
        <w:tc>
          <w:tcPr>
            <w:tcW w:w="3753" w:type="dxa"/>
            <w:tcBorders>
              <w:top w:val="single" w:sz="4" w:space="0" w:color="auto"/>
              <w:left w:val="nil"/>
              <w:bottom w:val="single" w:sz="4" w:space="0" w:color="auto"/>
              <w:right w:val="nil"/>
            </w:tcBorders>
            <w:shd w:val="clear" w:color="auto" w:fill="auto"/>
            <w:noWrap/>
            <w:vAlign w:val="center"/>
            <w:hideMark/>
          </w:tcPr>
          <w:p w14:paraId="2790CC8E" w14:textId="732EEA9B" w:rsidR="005E7A8F" w:rsidRPr="00273870" w:rsidRDefault="005E7A8F" w:rsidP="005E7A8F">
            <w:pPr>
              <w:rPr>
                <w:rFonts w:ascii="Garamond" w:eastAsia="Times New Roman" w:hAnsi="Garamond" w:cs="Times New Roman"/>
                <w:sz w:val="16"/>
                <w:szCs w:val="16"/>
              </w:rPr>
            </w:pPr>
            <w:r w:rsidRPr="00273870">
              <w:rPr>
                <w:rFonts w:ascii="Garamond" w:hAnsi="Garamond" w:cs="Times New Roman"/>
                <w:sz w:val="16"/>
                <w:szCs w:val="16"/>
              </w:rPr>
              <w:t xml:space="preserve">List of health equipment </w:t>
            </w:r>
          </w:p>
        </w:tc>
      </w:tr>
      <w:tr w:rsidR="00273870" w:rsidRPr="00273870" w14:paraId="26CD3ED6" w14:textId="77777777" w:rsidTr="003C732C">
        <w:trPr>
          <w:trHeight w:val="209"/>
        </w:trPr>
        <w:tc>
          <w:tcPr>
            <w:tcW w:w="4096" w:type="dxa"/>
            <w:tcBorders>
              <w:left w:val="nil"/>
            </w:tcBorders>
            <w:noWrap/>
            <w:hideMark/>
          </w:tcPr>
          <w:p w14:paraId="2E1225AF" w14:textId="339DD296" w:rsidR="005E7A8F" w:rsidRPr="00273870" w:rsidRDefault="005E7A8F" w:rsidP="005E7A8F">
            <w:pPr>
              <w:rPr>
                <w:rFonts w:ascii="Garamond" w:eastAsia="Times New Roman" w:hAnsi="Garamond" w:cs="Times New Roman"/>
                <w:sz w:val="18"/>
                <w:szCs w:val="18"/>
              </w:rPr>
            </w:pPr>
            <w:r w:rsidRPr="00273870">
              <w:rPr>
                <w:rFonts w:ascii="Garamond" w:eastAsia="Times New Roman" w:hAnsi="Garamond" w:cs="Times New Roman"/>
                <w:sz w:val="18"/>
                <w:szCs w:val="18"/>
              </w:rPr>
              <w:t>Immigration rate</w:t>
            </w:r>
          </w:p>
        </w:tc>
        <w:tc>
          <w:tcPr>
            <w:tcW w:w="1335" w:type="dxa"/>
            <w:noWrap/>
            <w:hideMark/>
          </w:tcPr>
          <w:p w14:paraId="093C6BB1" w14:textId="6D49E0D6" w:rsidR="005E7A8F" w:rsidRPr="00273870" w:rsidRDefault="005E7A8F" w:rsidP="005E7A8F">
            <w:pPr>
              <w:rPr>
                <w:rFonts w:ascii="Garamond" w:eastAsia="Times New Roman" w:hAnsi="Garamond" w:cs="Times New Roman"/>
                <w:sz w:val="18"/>
                <w:szCs w:val="18"/>
              </w:rPr>
            </w:pPr>
            <w:r w:rsidRPr="00273870">
              <w:rPr>
                <w:rFonts w:ascii="Garamond" w:eastAsia="Times New Roman" w:hAnsi="Garamond" w:cs="Times New Roman"/>
                <w:sz w:val="18"/>
                <w:szCs w:val="18"/>
              </w:rPr>
              <w:t>Social</w:t>
            </w:r>
          </w:p>
        </w:tc>
        <w:tc>
          <w:tcPr>
            <w:tcW w:w="4649" w:type="dxa"/>
            <w:noWrap/>
            <w:hideMark/>
          </w:tcPr>
          <w:p w14:paraId="6DFC12DB" w14:textId="1FD3F826" w:rsidR="005E7A8F" w:rsidRPr="00273870" w:rsidRDefault="003116FA" w:rsidP="005E7A8F">
            <w:pPr>
              <w:rPr>
                <w:rFonts w:ascii="Garamond" w:eastAsia="Times New Roman" w:hAnsi="Garamond" w:cs="Times New Roman"/>
                <w:sz w:val="14"/>
                <w:szCs w:val="14"/>
                <w:u w:val="single"/>
              </w:rPr>
            </w:pPr>
            <w:hyperlink r:id="rId31" w:tgtFrame="_blank" w:history="1">
              <w:r w:rsidR="005E7A8F" w:rsidRPr="00273870">
                <w:rPr>
                  <w:rFonts w:ascii="Garamond" w:eastAsia="Times New Roman" w:hAnsi="Garamond" w:cs="Times New Roman"/>
                  <w:sz w:val="14"/>
                  <w:szCs w:val="14"/>
                  <w:u w:val="single"/>
                </w:rPr>
                <w:t>https://opendata-ajuntament.barcelona.cat/data/en/dataset?q=&amp;name=est-demo-taxa-immigracio</w:t>
              </w:r>
            </w:hyperlink>
          </w:p>
        </w:tc>
        <w:tc>
          <w:tcPr>
            <w:tcW w:w="3753" w:type="dxa"/>
            <w:tcBorders>
              <w:top w:val="single" w:sz="4" w:space="0" w:color="auto"/>
              <w:left w:val="nil"/>
              <w:bottom w:val="single" w:sz="4" w:space="0" w:color="auto"/>
              <w:right w:val="nil"/>
            </w:tcBorders>
            <w:shd w:val="clear" w:color="auto" w:fill="auto"/>
            <w:noWrap/>
            <w:vAlign w:val="center"/>
            <w:hideMark/>
          </w:tcPr>
          <w:p w14:paraId="7A6C462E" w14:textId="3368F55E" w:rsidR="005E7A8F" w:rsidRPr="00273870" w:rsidRDefault="005E7A8F" w:rsidP="005E7A8F">
            <w:pPr>
              <w:rPr>
                <w:rFonts w:ascii="Garamond" w:eastAsia="Times New Roman" w:hAnsi="Garamond" w:cs="Times New Roman"/>
                <w:sz w:val="16"/>
                <w:szCs w:val="16"/>
              </w:rPr>
            </w:pPr>
            <w:r w:rsidRPr="00273870">
              <w:rPr>
                <w:rFonts w:ascii="Garamond" w:hAnsi="Garamond" w:cs="Times New Roman"/>
                <w:sz w:val="16"/>
                <w:szCs w:val="16"/>
              </w:rPr>
              <w:t>Immigration registration rate (‰ inhabitants) of the city of Barcelona</w:t>
            </w:r>
          </w:p>
        </w:tc>
      </w:tr>
      <w:tr w:rsidR="00273870" w:rsidRPr="00273870" w14:paraId="12F45C15" w14:textId="77777777" w:rsidTr="003C732C">
        <w:trPr>
          <w:trHeight w:val="209"/>
        </w:trPr>
        <w:tc>
          <w:tcPr>
            <w:tcW w:w="4096" w:type="dxa"/>
            <w:tcBorders>
              <w:left w:val="nil"/>
            </w:tcBorders>
            <w:noWrap/>
            <w:hideMark/>
          </w:tcPr>
          <w:p w14:paraId="2AF04F6A" w14:textId="163DE86D" w:rsidR="005E7A8F" w:rsidRPr="00273870" w:rsidRDefault="005E7A8F" w:rsidP="005E7A8F">
            <w:pPr>
              <w:rPr>
                <w:rFonts w:ascii="Garamond" w:eastAsia="Times New Roman" w:hAnsi="Garamond" w:cs="Times New Roman"/>
                <w:sz w:val="18"/>
                <w:szCs w:val="18"/>
              </w:rPr>
            </w:pPr>
            <w:r w:rsidRPr="00273870">
              <w:rPr>
                <w:rFonts w:ascii="Garamond" w:eastAsia="Times New Roman" w:hAnsi="Garamond" w:cs="Times New Roman"/>
                <w:sz w:val="18"/>
                <w:szCs w:val="18"/>
              </w:rPr>
              <w:lastRenderedPageBreak/>
              <w:t>Emigration rate</w:t>
            </w:r>
          </w:p>
        </w:tc>
        <w:tc>
          <w:tcPr>
            <w:tcW w:w="1335" w:type="dxa"/>
            <w:noWrap/>
            <w:hideMark/>
          </w:tcPr>
          <w:p w14:paraId="60236DC6" w14:textId="0681BB54" w:rsidR="005E7A8F" w:rsidRPr="00273870" w:rsidRDefault="005E7A8F" w:rsidP="005E7A8F">
            <w:pPr>
              <w:rPr>
                <w:rFonts w:ascii="Garamond" w:eastAsia="Times New Roman" w:hAnsi="Garamond" w:cs="Times New Roman"/>
                <w:sz w:val="18"/>
                <w:szCs w:val="18"/>
              </w:rPr>
            </w:pPr>
            <w:r w:rsidRPr="00273870">
              <w:rPr>
                <w:rFonts w:ascii="Garamond" w:eastAsia="Times New Roman" w:hAnsi="Garamond" w:cs="Times New Roman"/>
                <w:sz w:val="18"/>
                <w:szCs w:val="18"/>
              </w:rPr>
              <w:t>Social</w:t>
            </w:r>
          </w:p>
        </w:tc>
        <w:tc>
          <w:tcPr>
            <w:tcW w:w="4649" w:type="dxa"/>
            <w:noWrap/>
            <w:hideMark/>
          </w:tcPr>
          <w:p w14:paraId="4A371DB8" w14:textId="1CBB9318" w:rsidR="005E7A8F" w:rsidRPr="00273870" w:rsidRDefault="003116FA" w:rsidP="005E7A8F">
            <w:pPr>
              <w:rPr>
                <w:rFonts w:ascii="Garamond" w:eastAsia="Times New Roman" w:hAnsi="Garamond" w:cs="Times New Roman"/>
                <w:sz w:val="14"/>
                <w:szCs w:val="14"/>
                <w:u w:val="single"/>
              </w:rPr>
            </w:pPr>
            <w:hyperlink r:id="rId32" w:tgtFrame="_blank" w:history="1">
              <w:r w:rsidR="005E7A8F" w:rsidRPr="00273870">
                <w:rPr>
                  <w:rFonts w:ascii="Garamond" w:eastAsia="Times New Roman" w:hAnsi="Garamond" w:cs="Times New Roman"/>
                  <w:sz w:val="14"/>
                  <w:szCs w:val="14"/>
                  <w:u w:val="single"/>
                </w:rPr>
                <w:t>https://opendata-ajuntament.barcelona.cat/data/en/dataset?q=&amp;name=est-demo-taxa-emigracio</w:t>
              </w:r>
            </w:hyperlink>
          </w:p>
        </w:tc>
        <w:tc>
          <w:tcPr>
            <w:tcW w:w="3753" w:type="dxa"/>
            <w:tcBorders>
              <w:top w:val="single" w:sz="4" w:space="0" w:color="auto"/>
              <w:left w:val="nil"/>
              <w:bottom w:val="single" w:sz="4" w:space="0" w:color="auto"/>
              <w:right w:val="nil"/>
            </w:tcBorders>
            <w:shd w:val="clear" w:color="auto" w:fill="auto"/>
            <w:noWrap/>
            <w:vAlign w:val="center"/>
            <w:hideMark/>
          </w:tcPr>
          <w:p w14:paraId="3F7BFF0D" w14:textId="14C76350" w:rsidR="005E7A8F" w:rsidRPr="00273870" w:rsidRDefault="005E7A8F" w:rsidP="005E7A8F">
            <w:pPr>
              <w:rPr>
                <w:rFonts w:ascii="Garamond" w:eastAsia="Times New Roman" w:hAnsi="Garamond" w:cs="Times New Roman"/>
                <w:sz w:val="16"/>
                <w:szCs w:val="16"/>
              </w:rPr>
            </w:pPr>
            <w:r w:rsidRPr="00273870">
              <w:rPr>
                <w:rFonts w:ascii="Garamond" w:hAnsi="Garamond" w:cs="Times New Roman"/>
                <w:sz w:val="16"/>
                <w:szCs w:val="16"/>
              </w:rPr>
              <w:t>Leave rate due to emigration (‰ inhabitants) from the city of Barcelona</w:t>
            </w:r>
          </w:p>
        </w:tc>
      </w:tr>
      <w:tr w:rsidR="00273870" w:rsidRPr="00273870" w14:paraId="1368E5FD" w14:textId="77777777" w:rsidTr="003C732C">
        <w:trPr>
          <w:trHeight w:val="209"/>
        </w:trPr>
        <w:tc>
          <w:tcPr>
            <w:tcW w:w="4096" w:type="dxa"/>
            <w:tcBorders>
              <w:left w:val="nil"/>
            </w:tcBorders>
            <w:noWrap/>
            <w:hideMark/>
          </w:tcPr>
          <w:p w14:paraId="5513C54C" w14:textId="252A86F2" w:rsidR="005E7A8F" w:rsidRPr="00273870" w:rsidRDefault="005E7A8F" w:rsidP="005E7A8F">
            <w:pPr>
              <w:rPr>
                <w:rFonts w:ascii="Garamond" w:eastAsia="Times New Roman" w:hAnsi="Garamond" w:cs="Times New Roman"/>
                <w:sz w:val="18"/>
                <w:szCs w:val="18"/>
              </w:rPr>
            </w:pPr>
            <w:r w:rsidRPr="00273870">
              <w:rPr>
                <w:rFonts w:ascii="Garamond" w:eastAsia="Times New Roman" w:hAnsi="Garamond" w:cs="Times New Roman"/>
                <w:sz w:val="18"/>
                <w:szCs w:val="18"/>
              </w:rPr>
              <w:t>Mortality rate</w:t>
            </w:r>
          </w:p>
        </w:tc>
        <w:tc>
          <w:tcPr>
            <w:tcW w:w="1335" w:type="dxa"/>
            <w:noWrap/>
            <w:hideMark/>
          </w:tcPr>
          <w:p w14:paraId="7284E3F3" w14:textId="5102BAEB" w:rsidR="005E7A8F" w:rsidRPr="00273870" w:rsidRDefault="005E7A8F" w:rsidP="005E7A8F">
            <w:pPr>
              <w:rPr>
                <w:rFonts w:ascii="Garamond" w:eastAsia="Times New Roman" w:hAnsi="Garamond" w:cs="Times New Roman"/>
                <w:sz w:val="18"/>
                <w:szCs w:val="18"/>
              </w:rPr>
            </w:pPr>
            <w:r w:rsidRPr="00273870">
              <w:rPr>
                <w:rFonts w:ascii="Garamond" w:eastAsia="Times New Roman" w:hAnsi="Garamond" w:cs="Times New Roman"/>
                <w:sz w:val="18"/>
                <w:szCs w:val="18"/>
              </w:rPr>
              <w:t>Social</w:t>
            </w:r>
          </w:p>
        </w:tc>
        <w:tc>
          <w:tcPr>
            <w:tcW w:w="4649" w:type="dxa"/>
            <w:noWrap/>
            <w:hideMark/>
          </w:tcPr>
          <w:p w14:paraId="6F29DE55" w14:textId="02A3DF00" w:rsidR="005E7A8F" w:rsidRPr="00273870" w:rsidRDefault="003116FA" w:rsidP="005E7A8F">
            <w:pPr>
              <w:rPr>
                <w:rFonts w:ascii="Garamond" w:eastAsia="Times New Roman" w:hAnsi="Garamond" w:cs="Times New Roman"/>
                <w:sz w:val="14"/>
                <w:szCs w:val="14"/>
                <w:u w:val="single"/>
              </w:rPr>
            </w:pPr>
            <w:hyperlink r:id="rId33" w:tgtFrame="_blank" w:history="1">
              <w:r w:rsidR="005E7A8F" w:rsidRPr="00273870">
                <w:rPr>
                  <w:rFonts w:ascii="Garamond" w:eastAsia="Times New Roman" w:hAnsi="Garamond" w:cs="Times New Roman"/>
                  <w:sz w:val="14"/>
                  <w:szCs w:val="14"/>
                  <w:u w:val="single"/>
                </w:rPr>
                <w:t>https://opendata-ajuntament.barcelona.cat/data/en/dataset?q=&amp;name=est-demo-taxa-mortalitat</w:t>
              </w:r>
            </w:hyperlink>
          </w:p>
        </w:tc>
        <w:tc>
          <w:tcPr>
            <w:tcW w:w="3753" w:type="dxa"/>
            <w:tcBorders>
              <w:top w:val="single" w:sz="4" w:space="0" w:color="auto"/>
              <w:left w:val="nil"/>
              <w:bottom w:val="single" w:sz="4" w:space="0" w:color="auto"/>
              <w:right w:val="nil"/>
            </w:tcBorders>
            <w:shd w:val="clear" w:color="auto" w:fill="auto"/>
            <w:noWrap/>
            <w:vAlign w:val="center"/>
            <w:hideMark/>
          </w:tcPr>
          <w:p w14:paraId="344342DD" w14:textId="401CBDAF" w:rsidR="005E7A8F" w:rsidRPr="00273870" w:rsidRDefault="005E7A8F" w:rsidP="005E7A8F">
            <w:pPr>
              <w:rPr>
                <w:rFonts w:ascii="Garamond" w:eastAsia="Times New Roman" w:hAnsi="Garamond" w:cs="Times New Roman"/>
                <w:sz w:val="16"/>
                <w:szCs w:val="16"/>
              </w:rPr>
            </w:pPr>
            <w:r w:rsidRPr="00273870">
              <w:rPr>
                <w:rFonts w:ascii="Garamond" w:hAnsi="Garamond" w:cs="Times New Roman"/>
                <w:sz w:val="16"/>
                <w:szCs w:val="16"/>
              </w:rPr>
              <w:t>Mortality rate (‰ inhabitants) of the city of Barcelona</w:t>
            </w:r>
          </w:p>
        </w:tc>
      </w:tr>
      <w:tr w:rsidR="00273870" w:rsidRPr="00273870" w14:paraId="485D45C9" w14:textId="77777777" w:rsidTr="003C732C">
        <w:trPr>
          <w:trHeight w:val="209"/>
        </w:trPr>
        <w:tc>
          <w:tcPr>
            <w:tcW w:w="4096" w:type="dxa"/>
            <w:tcBorders>
              <w:left w:val="nil"/>
            </w:tcBorders>
            <w:noWrap/>
            <w:hideMark/>
          </w:tcPr>
          <w:p w14:paraId="3A4BDC40" w14:textId="5808CB5B" w:rsidR="005E7A8F" w:rsidRPr="00273870" w:rsidRDefault="005E7A8F" w:rsidP="005E7A8F">
            <w:pPr>
              <w:rPr>
                <w:rFonts w:ascii="Garamond" w:eastAsia="Times New Roman" w:hAnsi="Garamond" w:cs="Times New Roman"/>
                <w:sz w:val="18"/>
                <w:szCs w:val="18"/>
              </w:rPr>
            </w:pPr>
            <w:r w:rsidRPr="00273870">
              <w:rPr>
                <w:rFonts w:ascii="Garamond" w:eastAsia="Times New Roman" w:hAnsi="Garamond" w:cs="Times New Roman"/>
                <w:sz w:val="18"/>
                <w:szCs w:val="18"/>
              </w:rPr>
              <w:t>Birth rate</w:t>
            </w:r>
          </w:p>
        </w:tc>
        <w:tc>
          <w:tcPr>
            <w:tcW w:w="1335" w:type="dxa"/>
            <w:noWrap/>
            <w:hideMark/>
          </w:tcPr>
          <w:p w14:paraId="0B4D45B7" w14:textId="77F92A50" w:rsidR="005E7A8F" w:rsidRPr="00273870" w:rsidRDefault="005E7A8F" w:rsidP="005E7A8F">
            <w:pPr>
              <w:rPr>
                <w:rFonts w:ascii="Garamond" w:eastAsia="Times New Roman" w:hAnsi="Garamond" w:cs="Times New Roman"/>
                <w:sz w:val="18"/>
                <w:szCs w:val="18"/>
              </w:rPr>
            </w:pPr>
            <w:r w:rsidRPr="00273870">
              <w:rPr>
                <w:rFonts w:ascii="Garamond" w:eastAsia="Times New Roman" w:hAnsi="Garamond" w:cs="Times New Roman"/>
                <w:sz w:val="18"/>
                <w:szCs w:val="18"/>
              </w:rPr>
              <w:t>Social</w:t>
            </w:r>
          </w:p>
        </w:tc>
        <w:tc>
          <w:tcPr>
            <w:tcW w:w="4649" w:type="dxa"/>
            <w:noWrap/>
            <w:hideMark/>
          </w:tcPr>
          <w:p w14:paraId="2E783561" w14:textId="24854F14" w:rsidR="005E7A8F" w:rsidRPr="00273870" w:rsidRDefault="003116FA" w:rsidP="005E7A8F">
            <w:pPr>
              <w:rPr>
                <w:rFonts w:ascii="Garamond" w:eastAsia="Times New Roman" w:hAnsi="Garamond" w:cs="Times New Roman"/>
                <w:sz w:val="14"/>
                <w:szCs w:val="14"/>
                <w:u w:val="single"/>
              </w:rPr>
            </w:pPr>
            <w:hyperlink r:id="rId34" w:tgtFrame="_blank" w:history="1">
              <w:r w:rsidR="005E7A8F" w:rsidRPr="00273870">
                <w:rPr>
                  <w:rFonts w:ascii="Garamond" w:eastAsia="Times New Roman" w:hAnsi="Garamond" w:cs="Times New Roman"/>
                  <w:sz w:val="14"/>
                  <w:szCs w:val="14"/>
                  <w:u w:val="single"/>
                </w:rPr>
                <w:t>https://opendata-ajuntament.barcelona.cat/data/en/dataset?q=&amp;name=est-demo-taxa-natalitat</w:t>
              </w:r>
            </w:hyperlink>
          </w:p>
        </w:tc>
        <w:tc>
          <w:tcPr>
            <w:tcW w:w="3753" w:type="dxa"/>
            <w:tcBorders>
              <w:top w:val="single" w:sz="4" w:space="0" w:color="auto"/>
              <w:left w:val="nil"/>
              <w:bottom w:val="single" w:sz="4" w:space="0" w:color="auto"/>
              <w:right w:val="nil"/>
            </w:tcBorders>
            <w:shd w:val="clear" w:color="auto" w:fill="auto"/>
            <w:noWrap/>
            <w:vAlign w:val="center"/>
            <w:hideMark/>
          </w:tcPr>
          <w:p w14:paraId="54A4910B" w14:textId="4D8918B8" w:rsidR="005E7A8F" w:rsidRPr="00273870" w:rsidRDefault="005E7A8F" w:rsidP="005E7A8F">
            <w:pPr>
              <w:rPr>
                <w:rFonts w:ascii="Garamond" w:eastAsia="Times New Roman" w:hAnsi="Garamond" w:cs="Times New Roman"/>
                <w:sz w:val="16"/>
                <w:szCs w:val="16"/>
              </w:rPr>
            </w:pPr>
            <w:r w:rsidRPr="00273870">
              <w:rPr>
                <w:rFonts w:ascii="Garamond" w:hAnsi="Garamond" w:cs="Times New Roman"/>
                <w:sz w:val="16"/>
                <w:szCs w:val="16"/>
              </w:rPr>
              <w:t>Birth rate (‰ inhabitants) of the city of Barcelona</w:t>
            </w:r>
          </w:p>
        </w:tc>
      </w:tr>
      <w:tr w:rsidR="00273870" w:rsidRPr="00273870" w14:paraId="4504A6F7" w14:textId="77777777" w:rsidTr="003C732C">
        <w:trPr>
          <w:trHeight w:val="209"/>
        </w:trPr>
        <w:tc>
          <w:tcPr>
            <w:tcW w:w="4096" w:type="dxa"/>
            <w:tcBorders>
              <w:left w:val="nil"/>
            </w:tcBorders>
            <w:noWrap/>
            <w:hideMark/>
          </w:tcPr>
          <w:p w14:paraId="3D4B1459" w14:textId="7B33DCF9" w:rsidR="005E7A8F" w:rsidRPr="00273870" w:rsidRDefault="005E7A8F" w:rsidP="005E7A8F">
            <w:pPr>
              <w:rPr>
                <w:rFonts w:ascii="Garamond" w:eastAsia="Times New Roman" w:hAnsi="Garamond" w:cs="Times New Roman"/>
                <w:sz w:val="18"/>
                <w:szCs w:val="18"/>
              </w:rPr>
            </w:pPr>
            <w:r w:rsidRPr="00273870">
              <w:rPr>
                <w:rFonts w:ascii="Garamond" w:eastAsia="Times New Roman" w:hAnsi="Garamond" w:cs="Times New Roman"/>
                <w:sz w:val="18"/>
                <w:szCs w:val="18"/>
              </w:rPr>
              <w:t>Population density</w:t>
            </w:r>
          </w:p>
        </w:tc>
        <w:tc>
          <w:tcPr>
            <w:tcW w:w="1335" w:type="dxa"/>
            <w:noWrap/>
            <w:hideMark/>
          </w:tcPr>
          <w:p w14:paraId="04587C7E" w14:textId="1AB0B0E7" w:rsidR="005E7A8F" w:rsidRPr="00273870" w:rsidRDefault="005E7A8F" w:rsidP="005E7A8F">
            <w:pPr>
              <w:rPr>
                <w:rFonts w:ascii="Garamond" w:eastAsia="Times New Roman" w:hAnsi="Garamond" w:cs="Times New Roman"/>
                <w:sz w:val="18"/>
                <w:szCs w:val="18"/>
              </w:rPr>
            </w:pPr>
            <w:r w:rsidRPr="00273870">
              <w:rPr>
                <w:rFonts w:ascii="Garamond" w:eastAsia="Times New Roman" w:hAnsi="Garamond" w:cs="Times New Roman"/>
                <w:sz w:val="18"/>
                <w:szCs w:val="18"/>
              </w:rPr>
              <w:t>Social</w:t>
            </w:r>
          </w:p>
        </w:tc>
        <w:tc>
          <w:tcPr>
            <w:tcW w:w="4649" w:type="dxa"/>
            <w:noWrap/>
            <w:hideMark/>
          </w:tcPr>
          <w:p w14:paraId="51AC9F4D" w14:textId="3BD68501" w:rsidR="005E7A8F" w:rsidRPr="00273870" w:rsidRDefault="003116FA" w:rsidP="005E7A8F">
            <w:pPr>
              <w:rPr>
                <w:rFonts w:ascii="Garamond" w:eastAsia="Times New Roman" w:hAnsi="Garamond" w:cs="Times New Roman"/>
                <w:sz w:val="14"/>
                <w:szCs w:val="14"/>
                <w:u w:val="single"/>
              </w:rPr>
            </w:pPr>
            <w:hyperlink r:id="rId35" w:tgtFrame="_blank" w:history="1">
              <w:r w:rsidR="005E7A8F" w:rsidRPr="00273870">
                <w:rPr>
                  <w:rFonts w:ascii="Garamond" w:eastAsia="Times New Roman" w:hAnsi="Garamond" w:cs="Times New Roman"/>
                  <w:sz w:val="14"/>
                  <w:szCs w:val="14"/>
                  <w:u w:val="single"/>
                </w:rPr>
                <w:t>https://opendata-ajuntament.barcelona.cat/data/en/dataset?q=&amp;name=est-densitat</w:t>
              </w:r>
            </w:hyperlink>
          </w:p>
        </w:tc>
        <w:tc>
          <w:tcPr>
            <w:tcW w:w="3753" w:type="dxa"/>
            <w:tcBorders>
              <w:top w:val="single" w:sz="4" w:space="0" w:color="auto"/>
              <w:left w:val="nil"/>
              <w:bottom w:val="single" w:sz="4" w:space="0" w:color="auto"/>
              <w:right w:val="nil"/>
            </w:tcBorders>
            <w:shd w:val="clear" w:color="auto" w:fill="auto"/>
            <w:noWrap/>
            <w:vAlign w:val="center"/>
            <w:hideMark/>
          </w:tcPr>
          <w:p w14:paraId="66682948" w14:textId="7E71EA1A" w:rsidR="005E7A8F" w:rsidRPr="00273870" w:rsidRDefault="005E7A8F" w:rsidP="005E7A8F">
            <w:pPr>
              <w:rPr>
                <w:rFonts w:ascii="Garamond" w:eastAsia="Times New Roman" w:hAnsi="Garamond" w:cs="Times New Roman"/>
                <w:sz w:val="16"/>
                <w:szCs w:val="16"/>
              </w:rPr>
            </w:pPr>
            <w:r w:rsidRPr="00273870">
              <w:rPr>
                <w:rFonts w:ascii="Garamond" w:hAnsi="Garamond" w:cs="Times New Roman"/>
                <w:sz w:val="16"/>
                <w:szCs w:val="16"/>
              </w:rPr>
              <w:t>Population density (inhabitants</w:t>
            </w:r>
            <w:r w:rsidR="00FF76D6" w:rsidRPr="00273870">
              <w:rPr>
                <w:rFonts w:ascii="Garamond" w:hAnsi="Garamond" w:cs="Times New Roman"/>
                <w:sz w:val="16"/>
                <w:szCs w:val="16"/>
              </w:rPr>
              <w:t>/</w:t>
            </w:r>
            <w:r w:rsidRPr="00273870">
              <w:rPr>
                <w:rFonts w:ascii="Garamond" w:hAnsi="Garamond" w:cs="Times New Roman"/>
                <w:sz w:val="16"/>
                <w:szCs w:val="16"/>
              </w:rPr>
              <w:t>ha) of the city of Barcelona</w:t>
            </w:r>
          </w:p>
        </w:tc>
      </w:tr>
      <w:tr w:rsidR="00273870" w:rsidRPr="00273870" w14:paraId="134497A8" w14:textId="77777777" w:rsidTr="003C732C">
        <w:trPr>
          <w:trHeight w:val="209"/>
        </w:trPr>
        <w:tc>
          <w:tcPr>
            <w:tcW w:w="4096" w:type="dxa"/>
            <w:tcBorders>
              <w:left w:val="nil"/>
            </w:tcBorders>
            <w:noWrap/>
            <w:hideMark/>
          </w:tcPr>
          <w:p w14:paraId="5E863C94" w14:textId="6C657EFD" w:rsidR="005E7A8F" w:rsidRPr="00273870" w:rsidRDefault="005E7A8F" w:rsidP="005E7A8F">
            <w:pPr>
              <w:rPr>
                <w:rFonts w:ascii="Garamond" w:eastAsia="Times New Roman" w:hAnsi="Garamond" w:cs="Times New Roman"/>
                <w:sz w:val="18"/>
                <w:szCs w:val="18"/>
              </w:rPr>
            </w:pPr>
            <w:r w:rsidRPr="00273870">
              <w:rPr>
                <w:rFonts w:ascii="Garamond" w:hAnsi="Garamond" w:cs="Arial"/>
                <w:sz w:val="18"/>
                <w:szCs w:val="18"/>
              </w:rPr>
              <w:t>Distance to nearest shopping gallery (km), Number of shopping galleries within 1 km</w:t>
            </w:r>
          </w:p>
        </w:tc>
        <w:tc>
          <w:tcPr>
            <w:tcW w:w="1335" w:type="dxa"/>
            <w:noWrap/>
            <w:hideMark/>
          </w:tcPr>
          <w:p w14:paraId="5ECED45A" w14:textId="310D1D91" w:rsidR="005E7A8F" w:rsidRPr="00273870" w:rsidRDefault="005E7A8F" w:rsidP="005E7A8F">
            <w:pPr>
              <w:rPr>
                <w:rFonts w:ascii="Garamond" w:eastAsia="Times New Roman" w:hAnsi="Garamond" w:cs="Times New Roman"/>
                <w:sz w:val="18"/>
                <w:szCs w:val="18"/>
              </w:rPr>
            </w:pPr>
            <w:r w:rsidRPr="00273870">
              <w:rPr>
                <w:rFonts w:ascii="Garamond" w:eastAsia="Times New Roman" w:hAnsi="Garamond" w:cs="Times New Roman"/>
                <w:sz w:val="18"/>
                <w:szCs w:val="18"/>
              </w:rPr>
              <w:t>Social</w:t>
            </w:r>
          </w:p>
        </w:tc>
        <w:tc>
          <w:tcPr>
            <w:tcW w:w="4649" w:type="dxa"/>
            <w:noWrap/>
            <w:hideMark/>
          </w:tcPr>
          <w:p w14:paraId="3FB571B0" w14:textId="692A12FE" w:rsidR="005E7A8F" w:rsidRPr="00273870" w:rsidRDefault="003116FA" w:rsidP="005E7A8F">
            <w:pPr>
              <w:rPr>
                <w:rFonts w:ascii="Garamond" w:eastAsia="Times New Roman" w:hAnsi="Garamond" w:cs="Times New Roman"/>
                <w:sz w:val="14"/>
                <w:szCs w:val="14"/>
                <w:u w:val="single"/>
              </w:rPr>
            </w:pPr>
            <w:hyperlink r:id="rId36" w:tgtFrame="_blank" w:history="1">
              <w:r w:rsidR="005E7A8F" w:rsidRPr="00273870">
                <w:rPr>
                  <w:rFonts w:ascii="Garamond" w:eastAsia="Times New Roman" w:hAnsi="Garamond" w:cs="Times New Roman"/>
                  <w:sz w:val="14"/>
                  <w:szCs w:val="14"/>
                  <w:u w:val="single"/>
                </w:rPr>
                <w:t>https://opendata-ajuntament.barcelona.cat/data/en/dataset?q=&amp;name=galeries-comercials</w:t>
              </w:r>
            </w:hyperlink>
          </w:p>
        </w:tc>
        <w:tc>
          <w:tcPr>
            <w:tcW w:w="3753" w:type="dxa"/>
            <w:tcBorders>
              <w:top w:val="single" w:sz="4" w:space="0" w:color="auto"/>
              <w:left w:val="nil"/>
              <w:bottom w:val="single" w:sz="4" w:space="0" w:color="auto"/>
              <w:right w:val="nil"/>
            </w:tcBorders>
            <w:shd w:val="clear" w:color="auto" w:fill="auto"/>
            <w:noWrap/>
            <w:vAlign w:val="center"/>
            <w:hideMark/>
          </w:tcPr>
          <w:p w14:paraId="2ED7437B" w14:textId="1B8FC359" w:rsidR="005E7A8F" w:rsidRPr="00273870" w:rsidRDefault="005E7A8F" w:rsidP="005E7A8F">
            <w:pPr>
              <w:rPr>
                <w:rFonts w:ascii="Garamond" w:eastAsia="Times New Roman" w:hAnsi="Garamond" w:cs="Times New Roman"/>
                <w:sz w:val="16"/>
                <w:szCs w:val="16"/>
              </w:rPr>
            </w:pPr>
            <w:r w:rsidRPr="00273870">
              <w:rPr>
                <w:rFonts w:ascii="Garamond" w:hAnsi="Garamond" w:cs="Times New Roman"/>
                <w:sz w:val="16"/>
                <w:szCs w:val="16"/>
              </w:rPr>
              <w:t xml:space="preserve">Shopping galleries </w:t>
            </w:r>
          </w:p>
        </w:tc>
      </w:tr>
      <w:tr w:rsidR="00273870" w:rsidRPr="00273870" w14:paraId="5A2C9AE2" w14:textId="77777777" w:rsidTr="003C732C">
        <w:trPr>
          <w:trHeight w:val="209"/>
        </w:trPr>
        <w:tc>
          <w:tcPr>
            <w:tcW w:w="4096" w:type="dxa"/>
            <w:tcBorders>
              <w:left w:val="nil"/>
            </w:tcBorders>
            <w:noWrap/>
            <w:hideMark/>
          </w:tcPr>
          <w:p w14:paraId="497AD6EE" w14:textId="1847138B" w:rsidR="005E7A8F" w:rsidRPr="00273870" w:rsidRDefault="005E7A8F" w:rsidP="005E7A8F">
            <w:pPr>
              <w:rPr>
                <w:rFonts w:ascii="Garamond" w:eastAsia="Times New Roman" w:hAnsi="Garamond" w:cs="Times New Roman"/>
                <w:sz w:val="18"/>
                <w:szCs w:val="18"/>
              </w:rPr>
            </w:pPr>
            <w:r w:rsidRPr="00273870">
              <w:rPr>
                <w:rFonts w:ascii="Garamond" w:hAnsi="Garamond" w:cs="Arial"/>
                <w:sz w:val="18"/>
                <w:szCs w:val="18"/>
              </w:rPr>
              <w:t>Distance to nearest shopping center (km), Number of shopping centers within 1 km</w:t>
            </w:r>
          </w:p>
        </w:tc>
        <w:tc>
          <w:tcPr>
            <w:tcW w:w="1335" w:type="dxa"/>
            <w:noWrap/>
            <w:hideMark/>
          </w:tcPr>
          <w:p w14:paraId="08944C92" w14:textId="7B6BB3FD" w:rsidR="005E7A8F" w:rsidRPr="00273870" w:rsidRDefault="005E7A8F" w:rsidP="005E7A8F">
            <w:pPr>
              <w:rPr>
                <w:rFonts w:ascii="Garamond" w:eastAsia="Times New Roman" w:hAnsi="Garamond" w:cs="Times New Roman"/>
                <w:sz w:val="18"/>
                <w:szCs w:val="18"/>
              </w:rPr>
            </w:pPr>
            <w:r w:rsidRPr="00273870">
              <w:rPr>
                <w:rFonts w:ascii="Garamond" w:eastAsia="Times New Roman" w:hAnsi="Garamond" w:cs="Times New Roman"/>
                <w:sz w:val="18"/>
                <w:szCs w:val="18"/>
              </w:rPr>
              <w:t>Social</w:t>
            </w:r>
          </w:p>
        </w:tc>
        <w:tc>
          <w:tcPr>
            <w:tcW w:w="4649" w:type="dxa"/>
            <w:noWrap/>
            <w:hideMark/>
          </w:tcPr>
          <w:p w14:paraId="3C4A23ED" w14:textId="04A66468" w:rsidR="005E7A8F" w:rsidRPr="00273870" w:rsidRDefault="003116FA" w:rsidP="005E7A8F">
            <w:pPr>
              <w:rPr>
                <w:rFonts w:ascii="Garamond" w:eastAsia="Times New Roman" w:hAnsi="Garamond" w:cs="Times New Roman"/>
                <w:sz w:val="14"/>
                <w:szCs w:val="14"/>
                <w:u w:val="single"/>
              </w:rPr>
            </w:pPr>
            <w:hyperlink r:id="rId37" w:tgtFrame="_blank" w:history="1">
              <w:r w:rsidR="005E7A8F" w:rsidRPr="00273870">
                <w:rPr>
                  <w:rFonts w:ascii="Garamond" w:eastAsia="Times New Roman" w:hAnsi="Garamond" w:cs="Times New Roman"/>
                  <w:sz w:val="14"/>
                  <w:szCs w:val="14"/>
                  <w:u w:val="single"/>
                </w:rPr>
                <w:t>https://opendata-ajuntament.barcelona.cat/data/en/dataset?q=&amp;name=grans-centres-comercials</w:t>
              </w:r>
            </w:hyperlink>
          </w:p>
        </w:tc>
        <w:tc>
          <w:tcPr>
            <w:tcW w:w="3753" w:type="dxa"/>
            <w:tcBorders>
              <w:top w:val="single" w:sz="4" w:space="0" w:color="auto"/>
              <w:left w:val="nil"/>
              <w:bottom w:val="single" w:sz="4" w:space="0" w:color="auto"/>
              <w:right w:val="nil"/>
            </w:tcBorders>
            <w:shd w:val="clear" w:color="auto" w:fill="auto"/>
            <w:noWrap/>
            <w:vAlign w:val="center"/>
            <w:hideMark/>
          </w:tcPr>
          <w:p w14:paraId="03511F5B" w14:textId="3EBAA088" w:rsidR="005E7A8F" w:rsidRPr="00273870" w:rsidRDefault="005E7A8F" w:rsidP="005E7A8F">
            <w:pPr>
              <w:rPr>
                <w:rFonts w:ascii="Garamond" w:eastAsia="Times New Roman" w:hAnsi="Garamond" w:cs="Times New Roman"/>
                <w:sz w:val="16"/>
                <w:szCs w:val="16"/>
              </w:rPr>
            </w:pPr>
            <w:r w:rsidRPr="00273870">
              <w:rPr>
                <w:rFonts w:ascii="Garamond" w:hAnsi="Garamond" w:cs="Times New Roman"/>
                <w:sz w:val="16"/>
                <w:szCs w:val="16"/>
              </w:rPr>
              <w:t xml:space="preserve">Large shopping centers </w:t>
            </w:r>
          </w:p>
        </w:tc>
      </w:tr>
      <w:tr w:rsidR="00273870" w:rsidRPr="00273870" w14:paraId="25C66B2F" w14:textId="77777777" w:rsidTr="003C732C">
        <w:trPr>
          <w:trHeight w:val="209"/>
        </w:trPr>
        <w:tc>
          <w:tcPr>
            <w:tcW w:w="4096" w:type="dxa"/>
            <w:tcBorders>
              <w:left w:val="nil"/>
            </w:tcBorders>
            <w:noWrap/>
            <w:hideMark/>
          </w:tcPr>
          <w:p w14:paraId="7C3EAC1D" w14:textId="55835935" w:rsidR="005E7A8F" w:rsidRPr="00273870" w:rsidRDefault="005E7A8F" w:rsidP="005E7A8F">
            <w:pPr>
              <w:rPr>
                <w:rFonts w:ascii="Garamond" w:eastAsia="Times New Roman" w:hAnsi="Garamond" w:cs="Times New Roman"/>
                <w:sz w:val="18"/>
                <w:szCs w:val="18"/>
              </w:rPr>
            </w:pPr>
            <w:r w:rsidRPr="00273870">
              <w:rPr>
                <w:rFonts w:ascii="Garamond" w:eastAsia="Times New Roman" w:hAnsi="Garamond" w:cs="Times New Roman"/>
                <w:sz w:val="18"/>
                <w:szCs w:val="18"/>
              </w:rPr>
              <w:t>Distance to nearest large establishment (km), Number of large establishments within 1 km</w:t>
            </w:r>
          </w:p>
        </w:tc>
        <w:tc>
          <w:tcPr>
            <w:tcW w:w="1335" w:type="dxa"/>
            <w:noWrap/>
            <w:hideMark/>
          </w:tcPr>
          <w:p w14:paraId="0B5DC77B" w14:textId="4A0B899E" w:rsidR="005E7A8F" w:rsidRPr="00273870" w:rsidRDefault="005E7A8F" w:rsidP="005E7A8F">
            <w:pPr>
              <w:rPr>
                <w:rFonts w:ascii="Garamond" w:eastAsia="Times New Roman" w:hAnsi="Garamond" w:cs="Times New Roman"/>
                <w:sz w:val="18"/>
                <w:szCs w:val="18"/>
              </w:rPr>
            </w:pPr>
            <w:r w:rsidRPr="00273870">
              <w:rPr>
                <w:rFonts w:ascii="Garamond" w:eastAsia="Times New Roman" w:hAnsi="Garamond" w:cs="Times New Roman"/>
                <w:sz w:val="18"/>
                <w:szCs w:val="18"/>
              </w:rPr>
              <w:t>Social</w:t>
            </w:r>
          </w:p>
        </w:tc>
        <w:tc>
          <w:tcPr>
            <w:tcW w:w="4649" w:type="dxa"/>
            <w:noWrap/>
            <w:hideMark/>
          </w:tcPr>
          <w:p w14:paraId="27BA5F60" w14:textId="43D777F8" w:rsidR="005E7A8F" w:rsidRPr="00273870" w:rsidRDefault="003116FA" w:rsidP="005E7A8F">
            <w:pPr>
              <w:rPr>
                <w:rFonts w:ascii="Garamond" w:eastAsia="Times New Roman" w:hAnsi="Garamond" w:cs="Times New Roman"/>
                <w:sz w:val="14"/>
                <w:szCs w:val="14"/>
                <w:u w:val="single"/>
              </w:rPr>
            </w:pPr>
            <w:hyperlink r:id="rId38" w:tgtFrame="_blank" w:history="1">
              <w:r w:rsidR="005E7A8F" w:rsidRPr="00273870">
                <w:rPr>
                  <w:rFonts w:ascii="Garamond" w:eastAsia="Times New Roman" w:hAnsi="Garamond" w:cs="Times New Roman"/>
                  <w:sz w:val="14"/>
                  <w:szCs w:val="14"/>
                  <w:u w:val="single"/>
                </w:rPr>
                <w:t>https://opendata-ajuntament.barcelona.cat/data/en/dataset?q=&amp;name=grans-establiments</w:t>
              </w:r>
            </w:hyperlink>
          </w:p>
        </w:tc>
        <w:tc>
          <w:tcPr>
            <w:tcW w:w="3753" w:type="dxa"/>
            <w:tcBorders>
              <w:top w:val="single" w:sz="4" w:space="0" w:color="auto"/>
              <w:left w:val="nil"/>
              <w:bottom w:val="single" w:sz="4" w:space="0" w:color="auto"/>
              <w:right w:val="nil"/>
            </w:tcBorders>
            <w:shd w:val="clear" w:color="auto" w:fill="auto"/>
            <w:noWrap/>
            <w:vAlign w:val="center"/>
            <w:hideMark/>
          </w:tcPr>
          <w:p w14:paraId="33E9A75D" w14:textId="05FB0959" w:rsidR="005E7A8F" w:rsidRPr="00273870" w:rsidRDefault="005E7A8F" w:rsidP="005E7A8F">
            <w:pPr>
              <w:rPr>
                <w:rFonts w:ascii="Garamond" w:eastAsia="Times New Roman" w:hAnsi="Garamond" w:cs="Times New Roman"/>
                <w:sz w:val="16"/>
                <w:szCs w:val="16"/>
              </w:rPr>
            </w:pPr>
            <w:r w:rsidRPr="00273870">
              <w:rPr>
                <w:rFonts w:ascii="Garamond" w:hAnsi="Garamond" w:cs="Times New Roman"/>
                <w:sz w:val="16"/>
                <w:szCs w:val="16"/>
              </w:rPr>
              <w:t xml:space="preserve">Large establishments </w:t>
            </w:r>
          </w:p>
        </w:tc>
      </w:tr>
      <w:tr w:rsidR="00273870" w:rsidRPr="00273870" w14:paraId="0F7731B1" w14:textId="77777777" w:rsidTr="003C732C">
        <w:trPr>
          <w:trHeight w:val="209"/>
        </w:trPr>
        <w:tc>
          <w:tcPr>
            <w:tcW w:w="4096" w:type="dxa"/>
            <w:tcBorders>
              <w:left w:val="nil"/>
            </w:tcBorders>
            <w:noWrap/>
            <w:hideMark/>
          </w:tcPr>
          <w:p w14:paraId="1DDFD869" w14:textId="6F828A4E" w:rsidR="005E7A8F" w:rsidRPr="00273870" w:rsidRDefault="005E7A8F" w:rsidP="005E7A8F">
            <w:pPr>
              <w:rPr>
                <w:rFonts w:ascii="Garamond" w:eastAsia="Times New Roman" w:hAnsi="Garamond" w:cs="Times New Roman"/>
                <w:sz w:val="18"/>
                <w:szCs w:val="18"/>
              </w:rPr>
            </w:pPr>
            <w:r w:rsidRPr="00273870">
              <w:rPr>
                <w:rFonts w:ascii="Garamond" w:eastAsia="Times New Roman" w:hAnsi="Garamond" w:cs="Times New Roman"/>
                <w:sz w:val="18"/>
                <w:szCs w:val="18"/>
              </w:rPr>
              <w:t xml:space="preserve">Social Cohesion </w:t>
            </w:r>
          </w:p>
        </w:tc>
        <w:tc>
          <w:tcPr>
            <w:tcW w:w="1335" w:type="dxa"/>
            <w:noWrap/>
            <w:hideMark/>
          </w:tcPr>
          <w:p w14:paraId="2F7E0239" w14:textId="7EF61CC2" w:rsidR="005E7A8F" w:rsidRPr="00273870" w:rsidRDefault="005E7A8F" w:rsidP="005E7A8F">
            <w:pPr>
              <w:rPr>
                <w:rFonts w:ascii="Garamond" w:eastAsia="Times New Roman" w:hAnsi="Garamond" w:cs="Times New Roman"/>
                <w:sz w:val="18"/>
                <w:szCs w:val="18"/>
              </w:rPr>
            </w:pPr>
            <w:r w:rsidRPr="00273870">
              <w:rPr>
                <w:rFonts w:ascii="Garamond" w:eastAsia="Times New Roman" w:hAnsi="Garamond" w:cs="Times New Roman"/>
                <w:sz w:val="18"/>
                <w:szCs w:val="18"/>
              </w:rPr>
              <w:t>Social</w:t>
            </w:r>
          </w:p>
        </w:tc>
        <w:tc>
          <w:tcPr>
            <w:tcW w:w="4649" w:type="dxa"/>
            <w:noWrap/>
            <w:hideMark/>
          </w:tcPr>
          <w:p w14:paraId="10280287" w14:textId="7D2EB486" w:rsidR="005E7A8F" w:rsidRPr="00273870" w:rsidRDefault="003116FA" w:rsidP="005E7A8F">
            <w:pPr>
              <w:rPr>
                <w:rFonts w:ascii="Garamond" w:eastAsia="Times New Roman" w:hAnsi="Garamond" w:cs="Times New Roman"/>
                <w:sz w:val="14"/>
                <w:szCs w:val="14"/>
                <w:u w:val="single"/>
              </w:rPr>
            </w:pPr>
            <w:hyperlink r:id="rId39" w:tgtFrame="_blank" w:history="1">
              <w:r w:rsidR="005E7A8F" w:rsidRPr="00273870">
                <w:rPr>
                  <w:rFonts w:ascii="Garamond" w:eastAsia="Times New Roman" w:hAnsi="Garamond" w:cs="Times New Roman"/>
                  <w:sz w:val="14"/>
                  <w:szCs w:val="14"/>
                  <w:u w:val="single"/>
                </w:rPr>
                <w:t>https://opendata-ajuntament.barcelona.cat/data/en/dataset?q=&amp;name=cohesio-social</w:t>
              </w:r>
            </w:hyperlink>
          </w:p>
        </w:tc>
        <w:tc>
          <w:tcPr>
            <w:tcW w:w="3753" w:type="dxa"/>
            <w:tcBorders>
              <w:top w:val="single" w:sz="4" w:space="0" w:color="auto"/>
              <w:left w:val="nil"/>
              <w:bottom w:val="single" w:sz="4" w:space="0" w:color="auto"/>
              <w:right w:val="nil"/>
            </w:tcBorders>
            <w:shd w:val="clear" w:color="auto" w:fill="auto"/>
            <w:noWrap/>
            <w:vAlign w:val="center"/>
            <w:hideMark/>
          </w:tcPr>
          <w:p w14:paraId="69F5A2E6" w14:textId="70699FE2" w:rsidR="005E7A8F" w:rsidRPr="00273870" w:rsidRDefault="005E7A8F" w:rsidP="005E7A8F">
            <w:pPr>
              <w:rPr>
                <w:rFonts w:ascii="Garamond" w:eastAsia="Times New Roman" w:hAnsi="Garamond" w:cs="Times New Roman"/>
                <w:sz w:val="16"/>
                <w:szCs w:val="16"/>
              </w:rPr>
            </w:pPr>
            <w:r w:rsidRPr="00273870">
              <w:rPr>
                <w:rFonts w:ascii="Garamond" w:hAnsi="Garamond" w:cs="Times New Roman"/>
                <w:sz w:val="16"/>
                <w:szCs w:val="16"/>
              </w:rPr>
              <w:t xml:space="preserve">Social cohesion  </w:t>
            </w:r>
          </w:p>
        </w:tc>
      </w:tr>
      <w:tr w:rsidR="00273870" w:rsidRPr="00273870" w14:paraId="6D741B31" w14:textId="77777777" w:rsidTr="003C732C">
        <w:trPr>
          <w:trHeight w:val="209"/>
        </w:trPr>
        <w:tc>
          <w:tcPr>
            <w:tcW w:w="4096" w:type="dxa"/>
            <w:tcBorders>
              <w:left w:val="nil"/>
            </w:tcBorders>
            <w:noWrap/>
          </w:tcPr>
          <w:p w14:paraId="424A5D42" w14:textId="53D2F677" w:rsidR="005E7A8F" w:rsidRPr="00273870" w:rsidRDefault="005E7A8F" w:rsidP="005E7A8F">
            <w:pPr>
              <w:rPr>
                <w:rFonts w:ascii="Garamond" w:eastAsia="Times New Roman" w:hAnsi="Garamond" w:cs="Times New Roman"/>
                <w:sz w:val="18"/>
                <w:szCs w:val="18"/>
              </w:rPr>
            </w:pPr>
            <w:r w:rsidRPr="00273870">
              <w:rPr>
                <w:rFonts w:ascii="Garamond" w:hAnsi="Garamond" w:cs="Arial"/>
                <w:sz w:val="18"/>
                <w:szCs w:val="18"/>
              </w:rPr>
              <w:t>Distance to nearest cinema (km), Number of cinemas within 0.5 km, Distance to nearest theatre (km), Number of theatres within 0.5 km, Distance to nearest concert place (km)</w:t>
            </w:r>
          </w:p>
        </w:tc>
        <w:tc>
          <w:tcPr>
            <w:tcW w:w="1335" w:type="dxa"/>
            <w:noWrap/>
          </w:tcPr>
          <w:p w14:paraId="39E894AE" w14:textId="5F4604AD" w:rsidR="005E7A8F" w:rsidRPr="00273870" w:rsidRDefault="005E7A8F" w:rsidP="005E7A8F">
            <w:pPr>
              <w:rPr>
                <w:rFonts w:ascii="Garamond" w:eastAsia="Times New Roman" w:hAnsi="Garamond" w:cs="Times New Roman"/>
                <w:sz w:val="18"/>
                <w:szCs w:val="18"/>
              </w:rPr>
            </w:pPr>
            <w:r w:rsidRPr="00273870">
              <w:rPr>
                <w:rFonts w:ascii="Garamond" w:eastAsia="Times New Roman" w:hAnsi="Garamond" w:cs="Times New Roman"/>
                <w:sz w:val="18"/>
                <w:szCs w:val="18"/>
              </w:rPr>
              <w:t>Cultural</w:t>
            </w:r>
          </w:p>
        </w:tc>
        <w:tc>
          <w:tcPr>
            <w:tcW w:w="4649" w:type="dxa"/>
            <w:noWrap/>
          </w:tcPr>
          <w:p w14:paraId="2A9C99AD" w14:textId="1C2E4BB3" w:rsidR="005E7A8F" w:rsidRPr="00273870" w:rsidRDefault="003116FA" w:rsidP="005E7A8F">
            <w:pPr>
              <w:rPr>
                <w:rFonts w:ascii="Garamond" w:hAnsi="Garamond"/>
                <w:sz w:val="14"/>
                <w:szCs w:val="14"/>
              </w:rPr>
            </w:pPr>
            <w:hyperlink r:id="rId40" w:tgtFrame="_blank" w:history="1">
              <w:r w:rsidR="005E7A8F" w:rsidRPr="00273870">
                <w:rPr>
                  <w:rFonts w:ascii="Garamond" w:eastAsia="Times New Roman" w:hAnsi="Garamond" w:cs="Times New Roman"/>
                  <w:sz w:val="14"/>
                  <w:szCs w:val="14"/>
                  <w:u w:val="single"/>
                </w:rPr>
                <w:t>https://opendata-ajuntament.barcelona.cat/data/en/dataset?q=&amp;name=culturailleure-cinemesteatresauditoris</w:t>
              </w:r>
            </w:hyperlink>
          </w:p>
        </w:tc>
        <w:tc>
          <w:tcPr>
            <w:tcW w:w="3753" w:type="dxa"/>
            <w:tcBorders>
              <w:top w:val="single" w:sz="4" w:space="0" w:color="auto"/>
              <w:left w:val="nil"/>
              <w:bottom w:val="single" w:sz="4" w:space="0" w:color="auto"/>
              <w:right w:val="nil"/>
            </w:tcBorders>
            <w:shd w:val="clear" w:color="auto" w:fill="auto"/>
            <w:noWrap/>
            <w:vAlign w:val="center"/>
          </w:tcPr>
          <w:p w14:paraId="54C039BE" w14:textId="14C9F77B" w:rsidR="005E7A8F" w:rsidRPr="00273870" w:rsidRDefault="005E7A8F" w:rsidP="005E7A8F">
            <w:pPr>
              <w:rPr>
                <w:rFonts w:ascii="Garamond" w:hAnsi="Garamond" w:cs="Times New Roman"/>
                <w:sz w:val="16"/>
                <w:szCs w:val="16"/>
              </w:rPr>
            </w:pPr>
            <w:r w:rsidRPr="00273870">
              <w:rPr>
                <w:rFonts w:ascii="Garamond" w:hAnsi="Garamond" w:cs="Times New Roman"/>
                <w:sz w:val="16"/>
                <w:szCs w:val="16"/>
              </w:rPr>
              <w:t>Spaces  where cinema, theater</w:t>
            </w:r>
            <w:r w:rsidR="00B64F93" w:rsidRPr="00273870">
              <w:rPr>
                <w:rFonts w:ascii="Garamond" w:hAnsi="Garamond" w:cs="Times New Roman"/>
                <w:sz w:val="16"/>
                <w:szCs w:val="16"/>
              </w:rPr>
              <w:t>,</w:t>
            </w:r>
            <w:r w:rsidRPr="00273870">
              <w:rPr>
                <w:rFonts w:ascii="Garamond" w:hAnsi="Garamond" w:cs="Times New Roman"/>
                <w:sz w:val="16"/>
                <w:szCs w:val="16"/>
              </w:rPr>
              <w:t xml:space="preserve"> and concerts take place</w:t>
            </w:r>
          </w:p>
        </w:tc>
      </w:tr>
      <w:tr w:rsidR="00273870" w:rsidRPr="00273870" w14:paraId="17C141A7" w14:textId="77777777" w:rsidTr="003C732C">
        <w:trPr>
          <w:trHeight w:val="209"/>
        </w:trPr>
        <w:tc>
          <w:tcPr>
            <w:tcW w:w="4096" w:type="dxa"/>
            <w:tcBorders>
              <w:left w:val="nil"/>
            </w:tcBorders>
            <w:noWrap/>
            <w:hideMark/>
          </w:tcPr>
          <w:p w14:paraId="6ABA087F" w14:textId="52F5C6C9" w:rsidR="005E7A8F" w:rsidRPr="00273870" w:rsidRDefault="005E7A8F" w:rsidP="005E7A8F">
            <w:pPr>
              <w:rPr>
                <w:rFonts w:ascii="Garamond" w:eastAsia="Times New Roman" w:hAnsi="Garamond" w:cs="Times New Roman"/>
                <w:sz w:val="18"/>
                <w:szCs w:val="18"/>
              </w:rPr>
            </w:pPr>
            <w:r w:rsidRPr="00273870">
              <w:rPr>
                <w:rFonts w:ascii="Garamond" w:hAnsi="Garamond" w:cs="Arial"/>
                <w:sz w:val="18"/>
                <w:szCs w:val="18"/>
              </w:rPr>
              <w:t>Distance to nearest library (km), Number of libraries within 0.5 km, Distance to nearest museum (km), Number of museums within 0.5 km, Distance to nearest point of interest culture (km), Number of point of interest culture within 0.5 km</w:t>
            </w:r>
          </w:p>
        </w:tc>
        <w:tc>
          <w:tcPr>
            <w:tcW w:w="1335" w:type="dxa"/>
            <w:noWrap/>
            <w:hideMark/>
          </w:tcPr>
          <w:p w14:paraId="7DE4EEFD" w14:textId="26A89B4F" w:rsidR="005E7A8F" w:rsidRPr="00273870" w:rsidRDefault="005E7A8F" w:rsidP="005E7A8F">
            <w:pPr>
              <w:rPr>
                <w:rFonts w:ascii="Garamond" w:eastAsia="Times New Roman" w:hAnsi="Garamond" w:cs="Times New Roman"/>
                <w:sz w:val="18"/>
                <w:szCs w:val="18"/>
              </w:rPr>
            </w:pPr>
            <w:r w:rsidRPr="00273870">
              <w:rPr>
                <w:rFonts w:ascii="Garamond" w:eastAsia="Times New Roman" w:hAnsi="Garamond" w:cs="Times New Roman"/>
                <w:sz w:val="18"/>
                <w:szCs w:val="18"/>
              </w:rPr>
              <w:t>Cultural</w:t>
            </w:r>
          </w:p>
        </w:tc>
        <w:tc>
          <w:tcPr>
            <w:tcW w:w="4649" w:type="dxa"/>
            <w:noWrap/>
            <w:hideMark/>
          </w:tcPr>
          <w:p w14:paraId="52B14D9B" w14:textId="125898DE" w:rsidR="005E7A8F" w:rsidRPr="00273870" w:rsidRDefault="003116FA" w:rsidP="005E7A8F">
            <w:pPr>
              <w:rPr>
                <w:rFonts w:ascii="Garamond" w:eastAsia="Times New Roman" w:hAnsi="Garamond" w:cs="Times New Roman"/>
                <w:sz w:val="14"/>
                <w:szCs w:val="14"/>
                <w:u w:val="single"/>
              </w:rPr>
            </w:pPr>
            <w:hyperlink r:id="rId41" w:tgtFrame="_blank" w:history="1">
              <w:r w:rsidR="005E7A8F" w:rsidRPr="00273870">
                <w:rPr>
                  <w:rFonts w:ascii="Garamond" w:eastAsia="Times New Roman" w:hAnsi="Garamond" w:cs="Times New Roman"/>
                  <w:sz w:val="14"/>
                  <w:szCs w:val="14"/>
                  <w:u w:val="single"/>
                </w:rPr>
                <w:t>https://opendata-ajuntament.barcelona.cat/data/en/dataset?q=&amp;name=culturailleure-bibliotequesimuseus</w:t>
              </w:r>
            </w:hyperlink>
          </w:p>
        </w:tc>
        <w:tc>
          <w:tcPr>
            <w:tcW w:w="3753" w:type="dxa"/>
            <w:tcBorders>
              <w:top w:val="single" w:sz="4" w:space="0" w:color="auto"/>
              <w:left w:val="nil"/>
              <w:bottom w:val="single" w:sz="4" w:space="0" w:color="auto"/>
              <w:right w:val="nil"/>
            </w:tcBorders>
            <w:shd w:val="clear" w:color="auto" w:fill="auto"/>
            <w:noWrap/>
            <w:vAlign w:val="center"/>
            <w:hideMark/>
          </w:tcPr>
          <w:p w14:paraId="76FB0A26" w14:textId="04BB148B" w:rsidR="005E7A8F" w:rsidRPr="00273870" w:rsidRDefault="005E7A8F" w:rsidP="005E7A8F">
            <w:pPr>
              <w:rPr>
                <w:rFonts w:ascii="Garamond" w:eastAsia="Times New Roman" w:hAnsi="Garamond" w:cs="Times New Roman"/>
                <w:sz w:val="16"/>
                <w:szCs w:val="16"/>
              </w:rPr>
            </w:pPr>
            <w:r w:rsidRPr="00273870">
              <w:rPr>
                <w:rFonts w:ascii="Garamond" w:hAnsi="Garamond" w:cs="Times New Roman"/>
                <w:sz w:val="16"/>
                <w:szCs w:val="16"/>
              </w:rPr>
              <w:t xml:space="preserve">Spaces with a library or study room and museum spaces </w:t>
            </w:r>
          </w:p>
        </w:tc>
      </w:tr>
      <w:tr w:rsidR="00273870" w:rsidRPr="00273870" w14:paraId="1054AD4D" w14:textId="77777777" w:rsidTr="003C732C">
        <w:trPr>
          <w:trHeight w:val="209"/>
        </w:trPr>
        <w:tc>
          <w:tcPr>
            <w:tcW w:w="4096" w:type="dxa"/>
            <w:tcBorders>
              <w:left w:val="nil"/>
            </w:tcBorders>
            <w:noWrap/>
            <w:hideMark/>
          </w:tcPr>
          <w:p w14:paraId="6C00623B" w14:textId="1D07C4F2" w:rsidR="005E7A8F" w:rsidRPr="00273870" w:rsidRDefault="005E7A8F" w:rsidP="005E7A8F">
            <w:pPr>
              <w:rPr>
                <w:rFonts w:ascii="Garamond" w:eastAsia="Times New Roman" w:hAnsi="Garamond" w:cs="Times New Roman"/>
                <w:sz w:val="18"/>
                <w:szCs w:val="18"/>
              </w:rPr>
            </w:pPr>
            <w:r w:rsidRPr="00273870">
              <w:rPr>
                <w:rFonts w:ascii="Garamond" w:hAnsi="Garamond" w:cs="Arial"/>
                <w:sz w:val="18"/>
                <w:szCs w:val="18"/>
              </w:rPr>
              <w:t>Distance to nearest religious institution (km), Number of religious institution within 0.5 km</w:t>
            </w:r>
          </w:p>
        </w:tc>
        <w:tc>
          <w:tcPr>
            <w:tcW w:w="1335" w:type="dxa"/>
            <w:noWrap/>
            <w:hideMark/>
          </w:tcPr>
          <w:p w14:paraId="65C564F9" w14:textId="7D430045" w:rsidR="005E7A8F" w:rsidRPr="00273870" w:rsidRDefault="005E7A8F" w:rsidP="005E7A8F">
            <w:pPr>
              <w:rPr>
                <w:rFonts w:ascii="Garamond" w:eastAsia="Times New Roman" w:hAnsi="Garamond" w:cs="Times New Roman"/>
                <w:sz w:val="18"/>
                <w:szCs w:val="18"/>
              </w:rPr>
            </w:pPr>
            <w:r w:rsidRPr="00273870">
              <w:rPr>
                <w:rFonts w:ascii="Garamond" w:eastAsia="Times New Roman" w:hAnsi="Garamond" w:cs="Times New Roman"/>
                <w:sz w:val="18"/>
                <w:szCs w:val="18"/>
              </w:rPr>
              <w:t>Cultural</w:t>
            </w:r>
          </w:p>
        </w:tc>
        <w:tc>
          <w:tcPr>
            <w:tcW w:w="4649" w:type="dxa"/>
            <w:noWrap/>
            <w:hideMark/>
          </w:tcPr>
          <w:p w14:paraId="60BF81E4" w14:textId="3B9DB23A" w:rsidR="005E7A8F" w:rsidRPr="00273870" w:rsidRDefault="003116FA" w:rsidP="005E7A8F">
            <w:pPr>
              <w:rPr>
                <w:rFonts w:ascii="Garamond" w:eastAsia="Times New Roman" w:hAnsi="Garamond" w:cs="Times New Roman"/>
                <w:sz w:val="14"/>
                <w:szCs w:val="14"/>
                <w:u w:val="single"/>
              </w:rPr>
            </w:pPr>
            <w:hyperlink r:id="rId42" w:tgtFrame="_blank" w:history="1">
              <w:r w:rsidR="005E7A8F" w:rsidRPr="00273870">
                <w:rPr>
                  <w:rFonts w:ascii="Garamond" w:eastAsia="Times New Roman" w:hAnsi="Garamond" w:cs="Times New Roman"/>
                  <w:sz w:val="14"/>
                  <w:szCs w:val="14"/>
                  <w:u w:val="single"/>
                </w:rPr>
                <w:t>https://opendata-ajuntament.barcelona.cat/data/en/dataset?q=&amp;name=equipament-serveis-religiosos</w:t>
              </w:r>
            </w:hyperlink>
          </w:p>
        </w:tc>
        <w:tc>
          <w:tcPr>
            <w:tcW w:w="3753" w:type="dxa"/>
            <w:tcBorders>
              <w:top w:val="single" w:sz="4" w:space="0" w:color="auto"/>
              <w:left w:val="nil"/>
              <w:bottom w:val="single" w:sz="4" w:space="0" w:color="auto"/>
              <w:right w:val="nil"/>
            </w:tcBorders>
            <w:shd w:val="clear" w:color="auto" w:fill="auto"/>
            <w:noWrap/>
            <w:vAlign w:val="center"/>
            <w:hideMark/>
          </w:tcPr>
          <w:p w14:paraId="2DE6F513" w14:textId="2327E840" w:rsidR="005E7A8F" w:rsidRPr="00273870" w:rsidRDefault="005E7A8F" w:rsidP="005E7A8F">
            <w:pPr>
              <w:rPr>
                <w:rFonts w:ascii="Garamond" w:eastAsia="Times New Roman" w:hAnsi="Garamond" w:cs="Times New Roman"/>
                <w:sz w:val="16"/>
                <w:szCs w:val="16"/>
              </w:rPr>
            </w:pPr>
            <w:r w:rsidRPr="00273870">
              <w:rPr>
                <w:rFonts w:ascii="Garamond" w:hAnsi="Garamond" w:cs="Times New Roman"/>
                <w:sz w:val="16"/>
                <w:szCs w:val="16"/>
              </w:rPr>
              <w:t xml:space="preserve">List of religious services equipment </w:t>
            </w:r>
          </w:p>
        </w:tc>
      </w:tr>
      <w:tr w:rsidR="00273870" w:rsidRPr="00273870" w14:paraId="469529B1" w14:textId="77777777" w:rsidTr="003C732C">
        <w:trPr>
          <w:trHeight w:val="209"/>
        </w:trPr>
        <w:tc>
          <w:tcPr>
            <w:tcW w:w="4096" w:type="dxa"/>
            <w:tcBorders>
              <w:left w:val="nil"/>
            </w:tcBorders>
            <w:noWrap/>
            <w:hideMark/>
          </w:tcPr>
          <w:p w14:paraId="1B891CD2" w14:textId="5AB30688" w:rsidR="005E7A8F" w:rsidRPr="00273870" w:rsidRDefault="005E7A8F" w:rsidP="005E7A8F">
            <w:pPr>
              <w:rPr>
                <w:rFonts w:ascii="Garamond" w:eastAsia="Times New Roman" w:hAnsi="Garamond" w:cs="Times New Roman"/>
                <w:sz w:val="18"/>
                <w:szCs w:val="18"/>
              </w:rPr>
            </w:pPr>
            <w:r w:rsidRPr="00273870">
              <w:rPr>
                <w:rFonts w:ascii="Garamond" w:eastAsia="Times New Roman" w:hAnsi="Garamond" w:cs="Times New Roman"/>
                <w:sz w:val="18"/>
                <w:szCs w:val="18"/>
              </w:rPr>
              <w:t>Distance to nearest point of interest culture (km), Number of point of interest culture within 0.5 km</w:t>
            </w:r>
          </w:p>
        </w:tc>
        <w:tc>
          <w:tcPr>
            <w:tcW w:w="1335" w:type="dxa"/>
            <w:noWrap/>
            <w:hideMark/>
          </w:tcPr>
          <w:p w14:paraId="76236074" w14:textId="20D43EC4" w:rsidR="005E7A8F" w:rsidRPr="00273870" w:rsidRDefault="005E7A8F" w:rsidP="005E7A8F">
            <w:pPr>
              <w:rPr>
                <w:rFonts w:ascii="Garamond" w:eastAsia="Times New Roman" w:hAnsi="Garamond" w:cs="Times New Roman"/>
                <w:sz w:val="18"/>
                <w:szCs w:val="18"/>
              </w:rPr>
            </w:pPr>
            <w:r w:rsidRPr="00273870">
              <w:rPr>
                <w:rFonts w:ascii="Garamond" w:eastAsia="Times New Roman" w:hAnsi="Garamond" w:cs="Times New Roman"/>
                <w:sz w:val="18"/>
                <w:szCs w:val="18"/>
              </w:rPr>
              <w:t>Cultural</w:t>
            </w:r>
          </w:p>
        </w:tc>
        <w:tc>
          <w:tcPr>
            <w:tcW w:w="4649" w:type="dxa"/>
            <w:noWrap/>
            <w:hideMark/>
          </w:tcPr>
          <w:p w14:paraId="46383CE0" w14:textId="73A86FD1" w:rsidR="005E7A8F" w:rsidRPr="00273870" w:rsidRDefault="003116FA" w:rsidP="005E7A8F">
            <w:pPr>
              <w:rPr>
                <w:rFonts w:ascii="Garamond" w:eastAsia="Times New Roman" w:hAnsi="Garamond" w:cs="Times New Roman"/>
                <w:sz w:val="14"/>
                <w:szCs w:val="14"/>
                <w:u w:val="single"/>
              </w:rPr>
            </w:pPr>
            <w:hyperlink r:id="rId43" w:tgtFrame="_blank" w:history="1">
              <w:r w:rsidR="005E7A8F" w:rsidRPr="00273870">
                <w:rPr>
                  <w:rFonts w:ascii="Garamond" w:eastAsia="Times New Roman" w:hAnsi="Garamond" w:cs="Times New Roman"/>
                  <w:sz w:val="14"/>
                  <w:szCs w:val="14"/>
                  <w:u w:val="single"/>
                </w:rPr>
                <w:t>https://opendata-ajuntament.barcelona.cat/data/en/dataset?q=&amp;name=punts-informacio-turistica</w:t>
              </w:r>
            </w:hyperlink>
          </w:p>
        </w:tc>
        <w:tc>
          <w:tcPr>
            <w:tcW w:w="3753" w:type="dxa"/>
            <w:tcBorders>
              <w:top w:val="single" w:sz="4" w:space="0" w:color="auto"/>
              <w:left w:val="nil"/>
              <w:bottom w:val="single" w:sz="4" w:space="0" w:color="auto"/>
              <w:right w:val="nil"/>
            </w:tcBorders>
            <w:shd w:val="clear" w:color="auto" w:fill="auto"/>
            <w:noWrap/>
            <w:vAlign w:val="center"/>
            <w:hideMark/>
          </w:tcPr>
          <w:p w14:paraId="7684253A" w14:textId="0955CBA2" w:rsidR="005E7A8F" w:rsidRPr="00273870" w:rsidRDefault="005E7A8F" w:rsidP="005E7A8F">
            <w:pPr>
              <w:rPr>
                <w:rFonts w:ascii="Garamond" w:eastAsia="Times New Roman" w:hAnsi="Garamond" w:cs="Times New Roman"/>
                <w:sz w:val="16"/>
                <w:szCs w:val="16"/>
              </w:rPr>
            </w:pPr>
            <w:r w:rsidRPr="00273870">
              <w:rPr>
                <w:rFonts w:ascii="Garamond" w:hAnsi="Garamond" w:cs="Times New Roman"/>
                <w:sz w:val="16"/>
                <w:szCs w:val="16"/>
              </w:rPr>
              <w:t xml:space="preserve">Cultural interest points </w:t>
            </w:r>
          </w:p>
        </w:tc>
      </w:tr>
      <w:tr w:rsidR="00273870" w:rsidRPr="00273870" w14:paraId="58FC8628" w14:textId="77777777" w:rsidTr="003C732C">
        <w:trPr>
          <w:trHeight w:val="209"/>
        </w:trPr>
        <w:tc>
          <w:tcPr>
            <w:tcW w:w="4096" w:type="dxa"/>
            <w:tcBorders>
              <w:left w:val="nil"/>
            </w:tcBorders>
            <w:noWrap/>
            <w:hideMark/>
          </w:tcPr>
          <w:p w14:paraId="636D3C72" w14:textId="134A4F6D" w:rsidR="005E7A8F" w:rsidRPr="00273870" w:rsidRDefault="005E7A8F" w:rsidP="005E7A8F">
            <w:pPr>
              <w:rPr>
                <w:rFonts w:ascii="Garamond" w:eastAsia="Times New Roman" w:hAnsi="Garamond" w:cs="Times New Roman"/>
                <w:sz w:val="18"/>
                <w:szCs w:val="18"/>
              </w:rPr>
            </w:pPr>
            <w:r w:rsidRPr="00273870">
              <w:rPr>
                <w:rFonts w:ascii="Garamond" w:eastAsia="Times New Roman" w:hAnsi="Garamond" w:cs="Times New Roman"/>
                <w:sz w:val="18"/>
                <w:szCs w:val="18"/>
              </w:rPr>
              <w:t>P80/P20 income distribution</w:t>
            </w:r>
          </w:p>
        </w:tc>
        <w:tc>
          <w:tcPr>
            <w:tcW w:w="1335" w:type="dxa"/>
            <w:noWrap/>
            <w:hideMark/>
          </w:tcPr>
          <w:p w14:paraId="70B4D6C0" w14:textId="37634DA7" w:rsidR="005E7A8F" w:rsidRPr="00273870" w:rsidRDefault="005E7A8F" w:rsidP="005E7A8F">
            <w:pPr>
              <w:rPr>
                <w:rFonts w:ascii="Garamond" w:eastAsia="Times New Roman" w:hAnsi="Garamond" w:cs="Times New Roman"/>
                <w:sz w:val="18"/>
                <w:szCs w:val="18"/>
              </w:rPr>
            </w:pPr>
            <w:r w:rsidRPr="00273870">
              <w:rPr>
                <w:rFonts w:ascii="Garamond" w:eastAsia="Times New Roman" w:hAnsi="Garamond" w:cs="Times New Roman"/>
                <w:sz w:val="18"/>
                <w:szCs w:val="18"/>
              </w:rPr>
              <w:t xml:space="preserve">Economic-Financial </w:t>
            </w:r>
          </w:p>
        </w:tc>
        <w:tc>
          <w:tcPr>
            <w:tcW w:w="4649" w:type="dxa"/>
            <w:noWrap/>
            <w:hideMark/>
          </w:tcPr>
          <w:p w14:paraId="649F6ED2" w14:textId="54835DF6" w:rsidR="005E7A8F" w:rsidRPr="00273870" w:rsidRDefault="003116FA" w:rsidP="005E7A8F">
            <w:pPr>
              <w:rPr>
                <w:rFonts w:ascii="Garamond" w:eastAsia="Times New Roman" w:hAnsi="Garamond" w:cs="Times New Roman"/>
                <w:sz w:val="14"/>
                <w:szCs w:val="14"/>
                <w:u w:val="single"/>
              </w:rPr>
            </w:pPr>
            <w:hyperlink r:id="rId44" w:tgtFrame="_blank" w:history="1">
              <w:r w:rsidR="005E7A8F" w:rsidRPr="00273870">
                <w:rPr>
                  <w:rFonts w:ascii="Garamond" w:eastAsia="Times New Roman" w:hAnsi="Garamond" w:cs="Times New Roman"/>
                  <w:sz w:val="14"/>
                  <w:szCs w:val="14"/>
                  <w:u w:val="single"/>
                </w:rPr>
                <w:t>https://opendata-ajuntament.barcelona.cat/data/en/dataset?q=&amp;name=atles-renda-p80-p20-distribucio</w:t>
              </w:r>
            </w:hyperlink>
          </w:p>
        </w:tc>
        <w:tc>
          <w:tcPr>
            <w:tcW w:w="3753" w:type="dxa"/>
            <w:tcBorders>
              <w:top w:val="single" w:sz="4" w:space="0" w:color="auto"/>
              <w:left w:val="nil"/>
              <w:bottom w:val="single" w:sz="4" w:space="0" w:color="auto"/>
              <w:right w:val="nil"/>
            </w:tcBorders>
            <w:shd w:val="clear" w:color="auto" w:fill="auto"/>
            <w:noWrap/>
            <w:vAlign w:val="center"/>
            <w:hideMark/>
          </w:tcPr>
          <w:p w14:paraId="536B5DDB" w14:textId="18D5EF03" w:rsidR="005E7A8F" w:rsidRPr="00273870" w:rsidRDefault="005E7A8F" w:rsidP="005E7A8F">
            <w:pPr>
              <w:rPr>
                <w:rFonts w:ascii="Garamond" w:eastAsia="Times New Roman" w:hAnsi="Garamond" w:cs="Times New Roman"/>
                <w:sz w:val="16"/>
                <w:szCs w:val="16"/>
              </w:rPr>
            </w:pPr>
            <w:r w:rsidRPr="00273870">
              <w:rPr>
                <w:rFonts w:ascii="Garamond" w:hAnsi="Garamond" w:cs="Times New Roman"/>
                <w:sz w:val="16"/>
                <w:szCs w:val="16"/>
              </w:rPr>
              <w:t xml:space="preserve">P80/P20 income distribution  </w:t>
            </w:r>
          </w:p>
        </w:tc>
      </w:tr>
      <w:tr w:rsidR="00273870" w:rsidRPr="00273870" w14:paraId="165E407D" w14:textId="77777777" w:rsidTr="003C732C">
        <w:trPr>
          <w:trHeight w:val="209"/>
        </w:trPr>
        <w:tc>
          <w:tcPr>
            <w:tcW w:w="4096" w:type="dxa"/>
            <w:tcBorders>
              <w:left w:val="nil"/>
            </w:tcBorders>
            <w:noWrap/>
          </w:tcPr>
          <w:p w14:paraId="446C5491" w14:textId="351E552B" w:rsidR="005E7A8F" w:rsidRPr="00273870" w:rsidRDefault="005E7A8F" w:rsidP="005E7A8F">
            <w:pPr>
              <w:rPr>
                <w:rFonts w:ascii="Garamond" w:eastAsia="Times New Roman" w:hAnsi="Garamond" w:cs="Times New Roman"/>
                <w:sz w:val="18"/>
                <w:szCs w:val="18"/>
              </w:rPr>
            </w:pPr>
            <w:r w:rsidRPr="00273870">
              <w:rPr>
                <w:rFonts w:ascii="Garamond" w:eastAsia="Times New Roman" w:hAnsi="Garamond" w:cs="Times New Roman"/>
                <w:sz w:val="18"/>
                <w:szCs w:val="18"/>
              </w:rPr>
              <w:t>Gini Index</w:t>
            </w:r>
          </w:p>
        </w:tc>
        <w:tc>
          <w:tcPr>
            <w:tcW w:w="1335" w:type="dxa"/>
            <w:noWrap/>
          </w:tcPr>
          <w:p w14:paraId="0AF5222F" w14:textId="1151574E" w:rsidR="005E7A8F" w:rsidRPr="00273870" w:rsidRDefault="005E7A8F" w:rsidP="005E7A8F">
            <w:pPr>
              <w:rPr>
                <w:rFonts w:ascii="Garamond" w:eastAsia="Times New Roman" w:hAnsi="Garamond" w:cs="Times New Roman"/>
                <w:sz w:val="18"/>
                <w:szCs w:val="18"/>
              </w:rPr>
            </w:pPr>
            <w:r w:rsidRPr="00273870">
              <w:rPr>
                <w:rFonts w:ascii="Garamond" w:eastAsia="Times New Roman" w:hAnsi="Garamond" w:cs="Times New Roman"/>
                <w:sz w:val="18"/>
                <w:szCs w:val="18"/>
              </w:rPr>
              <w:t>Economic-Financial</w:t>
            </w:r>
          </w:p>
        </w:tc>
        <w:tc>
          <w:tcPr>
            <w:tcW w:w="4649" w:type="dxa"/>
            <w:noWrap/>
          </w:tcPr>
          <w:p w14:paraId="792D20F0" w14:textId="1991D13D" w:rsidR="005E7A8F" w:rsidRPr="00273870" w:rsidRDefault="00696196" w:rsidP="005E7A8F">
            <w:pPr>
              <w:rPr>
                <w:rFonts w:ascii="Garamond" w:hAnsi="Garamond"/>
                <w:sz w:val="14"/>
                <w:szCs w:val="14"/>
              </w:rPr>
            </w:pPr>
            <w:r w:rsidRPr="00273870">
              <w:rPr>
                <w:rFonts w:ascii="Garamond" w:hAnsi="Garamond"/>
                <w:sz w:val="14"/>
                <w:szCs w:val="14"/>
              </w:rPr>
              <w:t>https://opendata-ajuntament.barcelona.cat/data/en/dataset/atles-renda-index-gini</w:t>
            </w:r>
          </w:p>
        </w:tc>
        <w:tc>
          <w:tcPr>
            <w:tcW w:w="3753" w:type="dxa"/>
            <w:tcBorders>
              <w:top w:val="single" w:sz="4" w:space="0" w:color="auto"/>
              <w:left w:val="nil"/>
              <w:bottom w:val="single" w:sz="4" w:space="0" w:color="auto"/>
              <w:right w:val="nil"/>
            </w:tcBorders>
            <w:shd w:val="clear" w:color="auto" w:fill="auto"/>
            <w:noWrap/>
            <w:vAlign w:val="center"/>
          </w:tcPr>
          <w:p w14:paraId="53559C69" w14:textId="0A14C324" w:rsidR="005E7A8F" w:rsidRPr="00273870" w:rsidRDefault="00696196" w:rsidP="005E7A8F">
            <w:pPr>
              <w:rPr>
                <w:rFonts w:ascii="Garamond" w:hAnsi="Garamond" w:cs="Times New Roman"/>
                <w:sz w:val="16"/>
                <w:szCs w:val="16"/>
              </w:rPr>
            </w:pPr>
            <w:r w:rsidRPr="00273870">
              <w:rPr>
                <w:rFonts w:ascii="Garamond" w:hAnsi="Garamond"/>
                <w:sz w:val="16"/>
                <w:szCs w:val="16"/>
                <w:shd w:val="clear" w:color="auto" w:fill="FFFFFF"/>
              </w:rPr>
              <w:t xml:space="preserve">Gini (%) índex </w:t>
            </w:r>
          </w:p>
        </w:tc>
      </w:tr>
      <w:tr w:rsidR="00273870" w:rsidRPr="00273870" w14:paraId="2E8EA744" w14:textId="77777777" w:rsidTr="003C732C">
        <w:trPr>
          <w:trHeight w:val="209"/>
        </w:trPr>
        <w:tc>
          <w:tcPr>
            <w:tcW w:w="4096" w:type="dxa"/>
            <w:tcBorders>
              <w:left w:val="nil"/>
            </w:tcBorders>
            <w:noWrap/>
            <w:hideMark/>
          </w:tcPr>
          <w:p w14:paraId="6AB38013" w14:textId="278863DD" w:rsidR="005E7A8F" w:rsidRPr="00273870" w:rsidRDefault="005E7A8F" w:rsidP="005E7A8F">
            <w:pPr>
              <w:rPr>
                <w:rFonts w:ascii="Garamond" w:eastAsia="Times New Roman" w:hAnsi="Garamond" w:cs="Times New Roman"/>
                <w:sz w:val="18"/>
                <w:szCs w:val="18"/>
              </w:rPr>
            </w:pPr>
            <w:r w:rsidRPr="00273870">
              <w:rPr>
                <w:rFonts w:ascii="Garamond" w:eastAsia="Times New Roman" w:hAnsi="Garamond" w:cs="Times New Roman"/>
                <w:sz w:val="18"/>
                <w:szCs w:val="18"/>
              </w:rPr>
              <w:t>AVG Gross taxable household income by subdistrict</w:t>
            </w:r>
          </w:p>
        </w:tc>
        <w:tc>
          <w:tcPr>
            <w:tcW w:w="1335" w:type="dxa"/>
            <w:noWrap/>
            <w:hideMark/>
          </w:tcPr>
          <w:p w14:paraId="0345470D" w14:textId="62DBD1A9" w:rsidR="005E7A8F" w:rsidRPr="00273870" w:rsidRDefault="005E7A8F" w:rsidP="005E7A8F">
            <w:pPr>
              <w:rPr>
                <w:rFonts w:ascii="Garamond" w:eastAsia="Times New Roman" w:hAnsi="Garamond" w:cs="Times New Roman"/>
                <w:sz w:val="18"/>
                <w:szCs w:val="18"/>
              </w:rPr>
            </w:pPr>
            <w:r w:rsidRPr="00273870">
              <w:rPr>
                <w:rFonts w:ascii="Garamond" w:eastAsia="Times New Roman" w:hAnsi="Garamond" w:cs="Times New Roman"/>
                <w:sz w:val="18"/>
                <w:szCs w:val="18"/>
              </w:rPr>
              <w:t xml:space="preserve">Economic-Financial </w:t>
            </w:r>
          </w:p>
        </w:tc>
        <w:tc>
          <w:tcPr>
            <w:tcW w:w="4649" w:type="dxa"/>
            <w:noWrap/>
            <w:hideMark/>
          </w:tcPr>
          <w:p w14:paraId="13C371A7" w14:textId="7D9112E8" w:rsidR="005E7A8F" w:rsidRPr="00273870" w:rsidRDefault="003116FA" w:rsidP="005E7A8F">
            <w:pPr>
              <w:rPr>
                <w:rFonts w:ascii="Garamond" w:eastAsia="Times New Roman" w:hAnsi="Garamond" w:cs="Times New Roman"/>
                <w:sz w:val="14"/>
                <w:szCs w:val="14"/>
                <w:u w:val="single"/>
              </w:rPr>
            </w:pPr>
            <w:hyperlink r:id="rId45" w:tgtFrame="_blank" w:history="1">
              <w:r w:rsidR="005E7A8F" w:rsidRPr="00273870">
                <w:rPr>
                  <w:rFonts w:ascii="Garamond" w:eastAsia="Times New Roman" w:hAnsi="Garamond" w:cs="Times New Roman"/>
                  <w:sz w:val="14"/>
                  <w:szCs w:val="14"/>
                  <w:u w:val="single"/>
                </w:rPr>
                <w:t>https://opendata-ajuntament.barcelona.cat/data/en/dataset?q=&amp;name=atles-renda-bruta-per-llar</w:t>
              </w:r>
            </w:hyperlink>
          </w:p>
        </w:tc>
        <w:tc>
          <w:tcPr>
            <w:tcW w:w="3753" w:type="dxa"/>
            <w:tcBorders>
              <w:top w:val="single" w:sz="4" w:space="0" w:color="auto"/>
              <w:left w:val="nil"/>
              <w:bottom w:val="single" w:sz="4" w:space="0" w:color="auto"/>
              <w:right w:val="nil"/>
            </w:tcBorders>
            <w:shd w:val="clear" w:color="auto" w:fill="auto"/>
            <w:noWrap/>
            <w:vAlign w:val="center"/>
            <w:hideMark/>
          </w:tcPr>
          <w:p w14:paraId="4BEBC26D" w14:textId="6DB4AEE2" w:rsidR="005E7A8F" w:rsidRPr="00273870" w:rsidRDefault="00B64F93" w:rsidP="005E7A8F">
            <w:pPr>
              <w:rPr>
                <w:rFonts w:ascii="Garamond" w:eastAsia="Times New Roman" w:hAnsi="Garamond" w:cs="Times New Roman"/>
                <w:sz w:val="16"/>
                <w:szCs w:val="16"/>
              </w:rPr>
            </w:pPr>
            <w:r w:rsidRPr="00273870">
              <w:rPr>
                <w:rFonts w:ascii="Garamond" w:hAnsi="Garamond" w:cs="Times New Roman"/>
                <w:sz w:val="16"/>
                <w:szCs w:val="16"/>
              </w:rPr>
              <w:t>The a</w:t>
            </w:r>
            <w:r w:rsidR="005E7A8F" w:rsidRPr="00273870">
              <w:rPr>
                <w:rFonts w:ascii="Garamond" w:hAnsi="Garamond" w:cs="Times New Roman"/>
                <w:sz w:val="16"/>
                <w:szCs w:val="16"/>
              </w:rPr>
              <w:t xml:space="preserve">verage gross taxable income per household (€/Year) for the city of Barcelona  </w:t>
            </w:r>
          </w:p>
        </w:tc>
      </w:tr>
      <w:tr w:rsidR="00273870" w:rsidRPr="00273870" w14:paraId="22677D68" w14:textId="77777777" w:rsidTr="003C732C">
        <w:trPr>
          <w:trHeight w:val="209"/>
        </w:trPr>
        <w:tc>
          <w:tcPr>
            <w:tcW w:w="4096" w:type="dxa"/>
            <w:tcBorders>
              <w:left w:val="nil"/>
              <w:bottom w:val="single" w:sz="4" w:space="0" w:color="auto"/>
            </w:tcBorders>
            <w:noWrap/>
            <w:hideMark/>
          </w:tcPr>
          <w:p w14:paraId="31B3A31C" w14:textId="180FCEC3" w:rsidR="005E7A8F" w:rsidRPr="00273870" w:rsidRDefault="005E7A8F" w:rsidP="005E7A8F">
            <w:pPr>
              <w:rPr>
                <w:rFonts w:ascii="Garamond" w:eastAsia="Times New Roman" w:hAnsi="Garamond" w:cs="Times New Roman"/>
                <w:sz w:val="18"/>
                <w:szCs w:val="18"/>
              </w:rPr>
            </w:pPr>
            <w:r w:rsidRPr="00273870">
              <w:rPr>
                <w:rFonts w:ascii="Garamond" w:eastAsia="Times New Roman" w:hAnsi="Garamond" w:cs="Times New Roman"/>
                <w:sz w:val="18"/>
                <w:szCs w:val="18"/>
              </w:rPr>
              <w:t>Unemployment rate</w:t>
            </w:r>
          </w:p>
        </w:tc>
        <w:tc>
          <w:tcPr>
            <w:tcW w:w="1335" w:type="dxa"/>
            <w:tcBorders>
              <w:bottom w:val="single" w:sz="4" w:space="0" w:color="auto"/>
            </w:tcBorders>
            <w:noWrap/>
            <w:hideMark/>
          </w:tcPr>
          <w:p w14:paraId="538546FB" w14:textId="7849DC03" w:rsidR="005E7A8F" w:rsidRPr="00273870" w:rsidRDefault="005E7A8F" w:rsidP="005E7A8F">
            <w:pPr>
              <w:rPr>
                <w:rFonts w:ascii="Garamond" w:eastAsia="Times New Roman" w:hAnsi="Garamond" w:cs="Times New Roman"/>
                <w:sz w:val="18"/>
                <w:szCs w:val="18"/>
              </w:rPr>
            </w:pPr>
            <w:r w:rsidRPr="00273870">
              <w:rPr>
                <w:rFonts w:ascii="Garamond" w:eastAsia="Times New Roman" w:hAnsi="Garamond" w:cs="Times New Roman"/>
                <w:sz w:val="18"/>
                <w:szCs w:val="18"/>
              </w:rPr>
              <w:t xml:space="preserve">Economic-Financial </w:t>
            </w:r>
          </w:p>
        </w:tc>
        <w:tc>
          <w:tcPr>
            <w:tcW w:w="4649" w:type="dxa"/>
            <w:tcBorders>
              <w:bottom w:val="single" w:sz="4" w:space="0" w:color="auto"/>
            </w:tcBorders>
            <w:noWrap/>
            <w:hideMark/>
          </w:tcPr>
          <w:p w14:paraId="3B00F4E8" w14:textId="08EA0F47" w:rsidR="005E7A8F" w:rsidRPr="00273870" w:rsidRDefault="003116FA" w:rsidP="005E7A8F">
            <w:pPr>
              <w:rPr>
                <w:rFonts w:ascii="Garamond" w:eastAsia="Times New Roman" w:hAnsi="Garamond" w:cs="Times New Roman"/>
                <w:sz w:val="14"/>
                <w:szCs w:val="14"/>
                <w:u w:val="single"/>
              </w:rPr>
            </w:pPr>
            <w:hyperlink r:id="rId46" w:tgtFrame="_blank" w:history="1">
              <w:r w:rsidR="005E7A8F" w:rsidRPr="00273870">
                <w:rPr>
                  <w:rFonts w:ascii="Garamond" w:eastAsia="Times New Roman" w:hAnsi="Garamond" w:cs="Times New Roman"/>
                  <w:sz w:val="14"/>
                  <w:szCs w:val="14"/>
                  <w:u w:val="single"/>
                </w:rPr>
                <w:t>https://opendata-ajuntament.barcelona.cat/data/en/dataset?q=&amp;name=est-atur-pes</w:t>
              </w:r>
            </w:hyperlink>
          </w:p>
        </w:tc>
        <w:tc>
          <w:tcPr>
            <w:tcW w:w="3753" w:type="dxa"/>
            <w:tcBorders>
              <w:top w:val="single" w:sz="4" w:space="0" w:color="auto"/>
              <w:left w:val="nil"/>
              <w:bottom w:val="single" w:sz="4" w:space="0" w:color="auto"/>
              <w:right w:val="nil"/>
            </w:tcBorders>
            <w:shd w:val="clear" w:color="auto" w:fill="auto"/>
            <w:noWrap/>
            <w:vAlign w:val="center"/>
            <w:hideMark/>
          </w:tcPr>
          <w:p w14:paraId="2EC04D70" w14:textId="69799209" w:rsidR="005E7A8F" w:rsidRPr="00273870" w:rsidRDefault="005E7A8F" w:rsidP="005E7A8F">
            <w:pPr>
              <w:rPr>
                <w:rFonts w:ascii="Garamond" w:eastAsia="Times New Roman" w:hAnsi="Garamond" w:cs="Times New Roman"/>
                <w:sz w:val="16"/>
                <w:szCs w:val="16"/>
              </w:rPr>
            </w:pPr>
            <w:r w:rsidRPr="00273870">
              <w:rPr>
                <w:rFonts w:ascii="Garamond" w:hAnsi="Garamond" w:cs="Times New Roman"/>
                <w:sz w:val="16"/>
                <w:szCs w:val="16"/>
              </w:rPr>
              <w:t>Weight of the registered unemployment in the population from 16 to 64 years of age of the city of Barcelona</w:t>
            </w:r>
          </w:p>
        </w:tc>
      </w:tr>
      <w:tr w:rsidR="003C732C" w:rsidRPr="00273870" w14:paraId="5049A2CE" w14:textId="77777777" w:rsidTr="003C732C">
        <w:trPr>
          <w:trHeight w:val="209"/>
        </w:trPr>
        <w:tc>
          <w:tcPr>
            <w:tcW w:w="13833" w:type="dxa"/>
            <w:gridSpan w:val="4"/>
            <w:tcBorders>
              <w:left w:val="nil"/>
              <w:bottom w:val="nil"/>
            </w:tcBorders>
            <w:noWrap/>
          </w:tcPr>
          <w:p w14:paraId="1E52245C" w14:textId="409A739F" w:rsidR="003C732C" w:rsidRPr="00273870" w:rsidRDefault="003C732C" w:rsidP="005E7A8F">
            <w:pPr>
              <w:rPr>
                <w:rFonts w:ascii="Garamond" w:hAnsi="Garamond" w:cs="Times New Roman"/>
                <w:sz w:val="16"/>
                <w:szCs w:val="16"/>
              </w:rPr>
            </w:pPr>
            <w:r w:rsidRPr="00273870">
              <w:rPr>
                <w:rFonts w:ascii="Garamond" w:hAnsi="Garamond" w:cs="Arial"/>
                <w:sz w:val="16"/>
                <w:szCs w:val="16"/>
              </w:rPr>
              <w:t>Table 6 includes a description of the sustainable variables. Additionally, is information provided about the sustainable dimension</w:t>
            </w:r>
            <w:r>
              <w:rPr>
                <w:rFonts w:ascii="Garamond" w:hAnsi="Garamond" w:cs="Arial"/>
                <w:sz w:val="16"/>
                <w:szCs w:val="16"/>
              </w:rPr>
              <w:t xml:space="preserve"> (Sus. Dim.)</w:t>
            </w:r>
            <w:r w:rsidRPr="00273870">
              <w:rPr>
                <w:rFonts w:ascii="Garamond" w:hAnsi="Garamond" w:cs="Arial"/>
                <w:sz w:val="16"/>
                <w:szCs w:val="16"/>
              </w:rPr>
              <w:t>, the source</w:t>
            </w:r>
            <w:r>
              <w:rPr>
                <w:rFonts w:ascii="Garamond" w:hAnsi="Garamond" w:cs="Arial"/>
                <w:sz w:val="16"/>
                <w:szCs w:val="16"/>
              </w:rPr>
              <w:t xml:space="preserve"> (Resource)</w:t>
            </w:r>
            <w:r w:rsidRPr="00273870">
              <w:rPr>
                <w:rFonts w:ascii="Garamond" w:hAnsi="Garamond" w:cs="Arial"/>
                <w:sz w:val="16"/>
                <w:szCs w:val="16"/>
              </w:rPr>
              <w:t>, and a description of the dataset of the variables</w:t>
            </w:r>
            <w:r>
              <w:rPr>
                <w:rFonts w:ascii="Garamond" w:hAnsi="Garamond" w:cs="Arial"/>
                <w:sz w:val="16"/>
                <w:szCs w:val="16"/>
              </w:rPr>
              <w:t xml:space="preserve"> (Description Dataset)</w:t>
            </w:r>
            <w:r w:rsidRPr="00273870">
              <w:rPr>
                <w:rFonts w:ascii="Garamond" w:hAnsi="Garamond" w:cs="Arial"/>
                <w:sz w:val="16"/>
                <w:szCs w:val="16"/>
              </w:rPr>
              <w:t>.</w:t>
            </w:r>
          </w:p>
        </w:tc>
      </w:tr>
    </w:tbl>
    <w:p w14:paraId="6AC8F2A2" w14:textId="77777777" w:rsidR="00312AF0" w:rsidRPr="00273870" w:rsidRDefault="00312AF0" w:rsidP="00312AF0">
      <w:pPr>
        <w:rPr>
          <w:rFonts w:ascii="Garamond" w:hAnsi="Garamond"/>
          <w:sz w:val="32"/>
          <w:szCs w:val="32"/>
        </w:rPr>
        <w:sectPr w:rsidR="00312AF0" w:rsidRPr="00273870" w:rsidSect="0088780D">
          <w:pgSz w:w="15840" w:h="12240" w:orient="landscape"/>
          <w:pgMar w:top="1411" w:right="1411" w:bottom="1411" w:left="1411" w:header="720" w:footer="720" w:gutter="0"/>
          <w:cols w:space="720"/>
          <w:docGrid w:linePitch="360"/>
        </w:sectPr>
      </w:pPr>
    </w:p>
    <w:p w14:paraId="3A111029" w14:textId="77777777" w:rsidR="00312AF0" w:rsidRPr="00273870" w:rsidRDefault="00312AF0" w:rsidP="00312AF0">
      <w:pPr>
        <w:rPr>
          <w:rFonts w:ascii="Garamond" w:hAnsi="Garamond"/>
        </w:rPr>
      </w:pPr>
    </w:p>
    <w:tbl>
      <w:tblPr>
        <w:tblW w:w="9693" w:type="dxa"/>
        <w:tblInd w:w="90" w:type="dxa"/>
        <w:tblLook w:val="04A0" w:firstRow="1" w:lastRow="0" w:firstColumn="1" w:lastColumn="0" w:noHBand="0" w:noVBand="1"/>
      </w:tblPr>
      <w:tblGrid>
        <w:gridCol w:w="3115"/>
        <w:gridCol w:w="727"/>
        <w:gridCol w:w="865"/>
        <w:gridCol w:w="778"/>
        <w:gridCol w:w="605"/>
        <w:gridCol w:w="605"/>
        <w:gridCol w:w="593"/>
        <w:gridCol w:w="842"/>
        <w:gridCol w:w="778"/>
        <w:gridCol w:w="778"/>
        <w:gridCol w:w="7"/>
      </w:tblGrid>
      <w:tr w:rsidR="00273870" w:rsidRPr="00273870" w14:paraId="633DD0DD" w14:textId="77777777" w:rsidTr="003C732C">
        <w:trPr>
          <w:trHeight w:val="251"/>
        </w:trPr>
        <w:tc>
          <w:tcPr>
            <w:tcW w:w="9693" w:type="dxa"/>
            <w:gridSpan w:val="11"/>
            <w:tcBorders>
              <w:left w:val="nil"/>
              <w:bottom w:val="single" w:sz="4" w:space="0" w:color="auto"/>
            </w:tcBorders>
            <w:shd w:val="clear" w:color="auto" w:fill="auto"/>
            <w:noWrap/>
            <w:vAlign w:val="bottom"/>
          </w:tcPr>
          <w:p w14:paraId="3BA5D088" w14:textId="099409D6" w:rsidR="00312AF0" w:rsidRPr="00273870" w:rsidRDefault="00312AF0" w:rsidP="009A6BC2">
            <w:pPr>
              <w:spacing w:after="0" w:line="240" w:lineRule="auto"/>
              <w:rPr>
                <w:rFonts w:ascii="Garamond" w:eastAsia="Times New Roman" w:hAnsi="Garamond" w:cs="Times New Roman"/>
                <w:sz w:val="21"/>
                <w:szCs w:val="21"/>
              </w:rPr>
            </w:pPr>
            <w:r w:rsidRPr="00273870">
              <w:rPr>
                <w:rFonts w:ascii="Garamond" w:eastAsia="Times New Roman" w:hAnsi="Garamond" w:cs="Times New Roman"/>
                <w:b/>
                <w:bCs/>
                <w:sz w:val="21"/>
                <w:szCs w:val="21"/>
              </w:rPr>
              <w:t>Table 9:</w:t>
            </w:r>
            <w:r w:rsidRPr="00273870">
              <w:rPr>
                <w:rFonts w:ascii="Garamond" w:eastAsia="Times New Roman" w:hAnsi="Garamond" w:cs="Times New Roman"/>
                <w:sz w:val="21"/>
                <w:szCs w:val="21"/>
              </w:rPr>
              <w:t xml:space="preserve"> Summary Statistics of the Sustainable Variables for the sample </w:t>
            </w:r>
            <w:r w:rsidR="00597C27">
              <w:rPr>
                <w:rFonts w:ascii="Garamond" w:eastAsia="Times New Roman" w:hAnsi="Garamond" w:cs="Times New Roman"/>
                <w:sz w:val="21"/>
                <w:szCs w:val="21"/>
              </w:rPr>
              <w:t>excluding</w:t>
            </w:r>
            <w:r w:rsidRPr="00273870">
              <w:rPr>
                <w:rFonts w:ascii="Garamond" w:eastAsia="Times New Roman" w:hAnsi="Garamond" w:cs="Times New Roman"/>
                <w:sz w:val="21"/>
                <w:szCs w:val="21"/>
              </w:rPr>
              <w:t xml:space="preserve"> observations with the missing energy label</w:t>
            </w:r>
            <w:r w:rsidR="003C732C">
              <w:rPr>
                <w:rFonts w:ascii="Garamond" w:eastAsia="Times New Roman" w:hAnsi="Garamond" w:cs="Times New Roman"/>
                <w:sz w:val="21"/>
                <w:szCs w:val="21"/>
              </w:rPr>
              <w:t>s</w:t>
            </w:r>
          </w:p>
        </w:tc>
      </w:tr>
      <w:tr w:rsidR="00273870" w:rsidRPr="00273870" w14:paraId="383FC251" w14:textId="77777777" w:rsidTr="003C732C">
        <w:trPr>
          <w:gridAfter w:val="1"/>
          <w:wAfter w:w="7" w:type="dxa"/>
          <w:trHeight w:val="251"/>
        </w:trPr>
        <w:tc>
          <w:tcPr>
            <w:tcW w:w="3115" w:type="dxa"/>
            <w:tcBorders>
              <w:top w:val="single" w:sz="4" w:space="0" w:color="auto"/>
              <w:left w:val="nil"/>
              <w:bottom w:val="single" w:sz="4" w:space="0" w:color="auto"/>
              <w:right w:val="single" w:sz="4" w:space="0" w:color="auto"/>
            </w:tcBorders>
            <w:shd w:val="clear" w:color="auto" w:fill="auto"/>
            <w:noWrap/>
            <w:vAlign w:val="bottom"/>
            <w:hideMark/>
          </w:tcPr>
          <w:p w14:paraId="558297DC" w14:textId="09DDF3AA" w:rsidR="00312AF0" w:rsidRPr="00597C27" w:rsidRDefault="00597C27" w:rsidP="00597C27">
            <w:pPr>
              <w:spacing w:after="0" w:line="240" w:lineRule="auto"/>
              <w:jc w:val="center"/>
              <w:rPr>
                <w:rFonts w:ascii="Garamond" w:eastAsia="Times New Roman" w:hAnsi="Garamond" w:cs="Times New Roman"/>
                <w:b/>
                <w:bCs/>
                <w:sz w:val="20"/>
                <w:szCs w:val="20"/>
              </w:rPr>
            </w:pPr>
            <w:r w:rsidRPr="00597C27">
              <w:rPr>
                <w:rFonts w:ascii="Garamond" w:eastAsia="Times New Roman" w:hAnsi="Garamond" w:cs="Times New Roman"/>
                <w:b/>
                <w:bCs/>
                <w:sz w:val="20"/>
                <w:szCs w:val="20"/>
              </w:rPr>
              <w:t>Variable</w:t>
            </w:r>
          </w:p>
        </w:tc>
        <w:tc>
          <w:tcPr>
            <w:tcW w:w="727" w:type="dxa"/>
            <w:tcBorders>
              <w:top w:val="single" w:sz="4" w:space="0" w:color="auto"/>
              <w:bottom w:val="single" w:sz="4" w:space="0" w:color="auto"/>
            </w:tcBorders>
            <w:shd w:val="clear" w:color="auto" w:fill="auto"/>
            <w:noWrap/>
            <w:hideMark/>
          </w:tcPr>
          <w:p w14:paraId="0E08AA24" w14:textId="77777777" w:rsidR="00312AF0" w:rsidRPr="00597C27" w:rsidRDefault="00312AF0" w:rsidP="009A6BC2">
            <w:pPr>
              <w:spacing w:after="0" w:line="240" w:lineRule="auto"/>
              <w:jc w:val="center"/>
              <w:rPr>
                <w:rFonts w:ascii="Garamond" w:eastAsia="Times New Roman" w:hAnsi="Garamond" w:cs="Times New Roman"/>
                <w:b/>
                <w:bCs/>
                <w:sz w:val="20"/>
                <w:szCs w:val="20"/>
              </w:rPr>
            </w:pPr>
            <w:r w:rsidRPr="00597C27">
              <w:rPr>
                <w:rFonts w:ascii="Garamond" w:eastAsia="Times New Roman" w:hAnsi="Garamond" w:cs="Times New Roman"/>
                <w:b/>
                <w:bCs/>
                <w:sz w:val="20"/>
                <w:szCs w:val="20"/>
              </w:rPr>
              <w:t>mean</w:t>
            </w:r>
          </w:p>
        </w:tc>
        <w:tc>
          <w:tcPr>
            <w:tcW w:w="865" w:type="dxa"/>
            <w:tcBorders>
              <w:top w:val="single" w:sz="4" w:space="0" w:color="auto"/>
              <w:bottom w:val="single" w:sz="4" w:space="0" w:color="auto"/>
            </w:tcBorders>
            <w:shd w:val="clear" w:color="auto" w:fill="auto"/>
            <w:noWrap/>
            <w:hideMark/>
          </w:tcPr>
          <w:p w14:paraId="7D73EB09" w14:textId="77777777" w:rsidR="00312AF0" w:rsidRPr="00597C27" w:rsidRDefault="00312AF0" w:rsidP="009A6BC2">
            <w:pPr>
              <w:spacing w:after="0" w:line="240" w:lineRule="auto"/>
              <w:jc w:val="center"/>
              <w:rPr>
                <w:rFonts w:ascii="Garamond" w:eastAsia="Times New Roman" w:hAnsi="Garamond" w:cs="Times New Roman"/>
                <w:b/>
                <w:bCs/>
                <w:sz w:val="20"/>
                <w:szCs w:val="20"/>
              </w:rPr>
            </w:pPr>
            <w:r w:rsidRPr="00597C27">
              <w:rPr>
                <w:rFonts w:ascii="Garamond" w:eastAsia="Times New Roman" w:hAnsi="Garamond" w:cs="Times New Roman"/>
                <w:b/>
                <w:bCs/>
                <w:sz w:val="20"/>
                <w:szCs w:val="20"/>
              </w:rPr>
              <w:t>std</w:t>
            </w:r>
          </w:p>
        </w:tc>
        <w:tc>
          <w:tcPr>
            <w:tcW w:w="778" w:type="dxa"/>
            <w:tcBorders>
              <w:top w:val="single" w:sz="4" w:space="0" w:color="auto"/>
              <w:bottom w:val="single" w:sz="4" w:space="0" w:color="auto"/>
            </w:tcBorders>
            <w:shd w:val="clear" w:color="auto" w:fill="auto"/>
            <w:noWrap/>
            <w:hideMark/>
          </w:tcPr>
          <w:p w14:paraId="630CAECE" w14:textId="77777777" w:rsidR="00312AF0" w:rsidRPr="00597C27" w:rsidRDefault="00312AF0" w:rsidP="009A6BC2">
            <w:pPr>
              <w:spacing w:after="0" w:line="240" w:lineRule="auto"/>
              <w:jc w:val="center"/>
              <w:rPr>
                <w:rFonts w:ascii="Garamond" w:eastAsia="Times New Roman" w:hAnsi="Garamond" w:cs="Times New Roman"/>
                <w:b/>
                <w:bCs/>
                <w:sz w:val="20"/>
                <w:szCs w:val="20"/>
              </w:rPr>
            </w:pPr>
            <w:r w:rsidRPr="00597C27">
              <w:rPr>
                <w:rFonts w:ascii="Garamond" w:eastAsia="Times New Roman" w:hAnsi="Garamond" w:cs="Times New Roman"/>
                <w:b/>
                <w:bCs/>
                <w:sz w:val="20"/>
                <w:szCs w:val="20"/>
              </w:rPr>
              <w:t>min</w:t>
            </w:r>
          </w:p>
        </w:tc>
        <w:tc>
          <w:tcPr>
            <w:tcW w:w="605" w:type="dxa"/>
            <w:tcBorders>
              <w:top w:val="single" w:sz="4" w:space="0" w:color="auto"/>
              <w:bottom w:val="single" w:sz="4" w:space="0" w:color="auto"/>
            </w:tcBorders>
            <w:shd w:val="clear" w:color="auto" w:fill="auto"/>
            <w:noWrap/>
            <w:hideMark/>
          </w:tcPr>
          <w:p w14:paraId="789AFC75" w14:textId="77777777" w:rsidR="00312AF0" w:rsidRPr="00597C27" w:rsidRDefault="00312AF0" w:rsidP="009A6BC2">
            <w:pPr>
              <w:spacing w:after="0" w:line="240" w:lineRule="auto"/>
              <w:jc w:val="center"/>
              <w:rPr>
                <w:rFonts w:ascii="Garamond" w:eastAsia="Times New Roman" w:hAnsi="Garamond" w:cs="Times New Roman"/>
                <w:b/>
                <w:bCs/>
                <w:sz w:val="20"/>
                <w:szCs w:val="20"/>
              </w:rPr>
            </w:pPr>
            <w:r w:rsidRPr="00597C27">
              <w:rPr>
                <w:rFonts w:ascii="Garamond" w:eastAsia="Times New Roman" w:hAnsi="Garamond" w:cs="Times New Roman"/>
                <w:b/>
                <w:bCs/>
                <w:sz w:val="20"/>
                <w:szCs w:val="20"/>
              </w:rPr>
              <w:t>25%</w:t>
            </w:r>
          </w:p>
        </w:tc>
        <w:tc>
          <w:tcPr>
            <w:tcW w:w="605" w:type="dxa"/>
            <w:tcBorders>
              <w:top w:val="single" w:sz="4" w:space="0" w:color="auto"/>
              <w:bottom w:val="single" w:sz="4" w:space="0" w:color="auto"/>
            </w:tcBorders>
            <w:shd w:val="clear" w:color="auto" w:fill="auto"/>
            <w:noWrap/>
            <w:hideMark/>
          </w:tcPr>
          <w:p w14:paraId="6CD41CB9" w14:textId="77777777" w:rsidR="00312AF0" w:rsidRPr="00597C27" w:rsidRDefault="00312AF0" w:rsidP="009A6BC2">
            <w:pPr>
              <w:spacing w:after="0" w:line="240" w:lineRule="auto"/>
              <w:jc w:val="center"/>
              <w:rPr>
                <w:rFonts w:ascii="Garamond" w:eastAsia="Times New Roman" w:hAnsi="Garamond" w:cs="Times New Roman"/>
                <w:b/>
                <w:bCs/>
                <w:sz w:val="20"/>
                <w:szCs w:val="20"/>
              </w:rPr>
            </w:pPr>
            <w:r w:rsidRPr="00597C27">
              <w:rPr>
                <w:rFonts w:ascii="Garamond" w:eastAsia="Times New Roman" w:hAnsi="Garamond" w:cs="Times New Roman"/>
                <w:b/>
                <w:bCs/>
                <w:sz w:val="20"/>
                <w:szCs w:val="20"/>
              </w:rPr>
              <w:t>50%</w:t>
            </w:r>
          </w:p>
        </w:tc>
        <w:tc>
          <w:tcPr>
            <w:tcW w:w="593" w:type="dxa"/>
            <w:tcBorders>
              <w:top w:val="single" w:sz="4" w:space="0" w:color="auto"/>
              <w:bottom w:val="single" w:sz="4" w:space="0" w:color="auto"/>
            </w:tcBorders>
            <w:shd w:val="clear" w:color="auto" w:fill="auto"/>
            <w:noWrap/>
            <w:hideMark/>
          </w:tcPr>
          <w:p w14:paraId="205EC7BD" w14:textId="77777777" w:rsidR="00312AF0" w:rsidRPr="00597C27" w:rsidRDefault="00312AF0" w:rsidP="009A6BC2">
            <w:pPr>
              <w:spacing w:after="0" w:line="240" w:lineRule="auto"/>
              <w:jc w:val="center"/>
              <w:rPr>
                <w:rFonts w:ascii="Garamond" w:eastAsia="Times New Roman" w:hAnsi="Garamond" w:cs="Times New Roman"/>
                <w:b/>
                <w:bCs/>
                <w:sz w:val="20"/>
                <w:szCs w:val="20"/>
              </w:rPr>
            </w:pPr>
            <w:r w:rsidRPr="00597C27">
              <w:rPr>
                <w:rFonts w:ascii="Garamond" w:eastAsia="Times New Roman" w:hAnsi="Garamond" w:cs="Times New Roman"/>
                <w:b/>
                <w:bCs/>
                <w:sz w:val="20"/>
                <w:szCs w:val="20"/>
              </w:rPr>
              <w:t>75%</w:t>
            </w:r>
          </w:p>
        </w:tc>
        <w:tc>
          <w:tcPr>
            <w:tcW w:w="842" w:type="dxa"/>
            <w:tcBorders>
              <w:top w:val="single" w:sz="4" w:space="0" w:color="auto"/>
              <w:bottom w:val="single" w:sz="4" w:space="0" w:color="auto"/>
            </w:tcBorders>
            <w:shd w:val="clear" w:color="auto" w:fill="auto"/>
            <w:noWrap/>
            <w:hideMark/>
          </w:tcPr>
          <w:p w14:paraId="6F21721A" w14:textId="77777777" w:rsidR="00312AF0" w:rsidRPr="00597C27" w:rsidRDefault="00312AF0" w:rsidP="009A6BC2">
            <w:pPr>
              <w:spacing w:after="0" w:line="240" w:lineRule="auto"/>
              <w:rPr>
                <w:rFonts w:ascii="Garamond" w:eastAsia="Times New Roman" w:hAnsi="Garamond" w:cs="Times New Roman"/>
                <w:b/>
                <w:bCs/>
                <w:sz w:val="20"/>
                <w:szCs w:val="20"/>
              </w:rPr>
            </w:pPr>
            <w:r w:rsidRPr="00597C27">
              <w:rPr>
                <w:rFonts w:ascii="Garamond" w:eastAsia="Times New Roman" w:hAnsi="Garamond" w:cs="Times New Roman"/>
                <w:b/>
                <w:bCs/>
                <w:sz w:val="20"/>
                <w:szCs w:val="20"/>
              </w:rPr>
              <w:t>max</w:t>
            </w:r>
          </w:p>
        </w:tc>
        <w:tc>
          <w:tcPr>
            <w:tcW w:w="778" w:type="dxa"/>
            <w:tcBorders>
              <w:top w:val="single" w:sz="4" w:space="0" w:color="auto"/>
              <w:bottom w:val="single" w:sz="4" w:space="0" w:color="auto"/>
            </w:tcBorders>
            <w:shd w:val="clear" w:color="auto" w:fill="auto"/>
            <w:noWrap/>
            <w:hideMark/>
          </w:tcPr>
          <w:p w14:paraId="7123447B" w14:textId="77777777" w:rsidR="00312AF0" w:rsidRPr="00597C27" w:rsidRDefault="00312AF0" w:rsidP="009A6BC2">
            <w:pPr>
              <w:spacing w:after="0" w:line="240" w:lineRule="auto"/>
              <w:jc w:val="center"/>
              <w:rPr>
                <w:rFonts w:ascii="Garamond" w:eastAsia="Times New Roman" w:hAnsi="Garamond" w:cs="Times New Roman"/>
                <w:b/>
                <w:bCs/>
                <w:sz w:val="20"/>
                <w:szCs w:val="20"/>
              </w:rPr>
            </w:pPr>
            <w:r w:rsidRPr="00597C27">
              <w:rPr>
                <w:rFonts w:ascii="Garamond" w:eastAsia="Times New Roman" w:hAnsi="Garamond" w:cs="Times New Roman"/>
                <w:b/>
                <w:bCs/>
                <w:sz w:val="20"/>
                <w:szCs w:val="20"/>
              </w:rPr>
              <w:t>skew</w:t>
            </w:r>
          </w:p>
        </w:tc>
        <w:tc>
          <w:tcPr>
            <w:tcW w:w="778" w:type="dxa"/>
            <w:tcBorders>
              <w:top w:val="single" w:sz="4" w:space="0" w:color="auto"/>
              <w:bottom w:val="single" w:sz="4" w:space="0" w:color="auto"/>
            </w:tcBorders>
            <w:shd w:val="clear" w:color="auto" w:fill="auto"/>
            <w:noWrap/>
            <w:hideMark/>
          </w:tcPr>
          <w:p w14:paraId="71071865" w14:textId="77777777" w:rsidR="00312AF0" w:rsidRPr="00597C27" w:rsidRDefault="00312AF0" w:rsidP="009A6BC2">
            <w:pPr>
              <w:spacing w:after="0" w:line="240" w:lineRule="auto"/>
              <w:jc w:val="center"/>
              <w:rPr>
                <w:rFonts w:ascii="Garamond" w:eastAsia="Times New Roman" w:hAnsi="Garamond" w:cs="Times New Roman"/>
                <w:b/>
                <w:bCs/>
                <w:sz w:val="20"/>
                <w:szCs w:val="20"/>
              </w:rPr>
            </w:pPr>
            <w:r w:rsidRPr="00597C27">
              <w:rPr>
                <w:rFonts w:ascii="Garamond" w:eastAsia="Times New Roman" w:hAnsi="Garamond" w:cs="Times New Roman"/>
                <w:b/>
                <w:bCs/>
                <w:sz w:val="20"/>
                <w:szCs w:val="20"/>
              </w:rPr>
              <w:t>kurt</w:t>
            </w:r>
          </w:p>
        </w:tc>
      </w:tr>
      <w:tr w:rsidR="00273870" w:rsidRPr="00273870" w14:paraId="03A9F665" w14:textId="77777777" w:rsidTr="003C732C">
        <w:trPr>
          <w:gridAfter w:val="1"/>
          <w:wAfter w:w="7" w:type="dxa"/>
          <w:trHeight w:val="251"/>
        </w:trPr>
        <w:tc>
          <w:tcPr>
            <w:tcW w:w="3115" w:type="dxa"/>
            <w:tcBorders>
              <w:top w:val="single" w:sz="4" w:space="0" w:color="auto"/>
              <w:right w:val="single" w:sz="4" w:space="0" w:color="auto"/>
            </w:tcBorders>
            <w:shd w:val="clear" w:color="auto" w:fill="auto"/>
            <w:noWrap/>
            <w:hideMark/>
          </w:tcPr>
          <w:p w14:paraId="010E7F5C" w14:textId="77777777" w:rsidR="00312AF0" w:rsidRPr="00273870" w:rsidRDefault="00312AF0" w:rsidP="009A6BC2">
            <w:pPr>
              <w:spacing w:after="0" w:line="240" w:lineRule="auto"/>
              <w:jc w:val="center"/>
              <w:rPr>
                <w:rFonts w:ascii="Garamond" w:eastAsia="Times New Roman" w:hAnsi="Garamond" w:cs="Times New Roman"/>
                <w:sz w:val="20"/>
                <w:szCs w:val="20"/>
              </w:rPr>
            </w:pPr>
            <w:r w:rsidRPr="00273870">
              <w:rPr>
                <w:rFonts w:ascii="Garamond" w:eastAsia="Times New Roman" w:hAnsi="Garamond" w:cs="Times New Roman"/>
                <w:sz w:val="20"/>
                <w:szCs w:val="20"/>
              </w:rPr>
              <w:t>Bus &amp; Metro PCA</w:t>
            </w:r>
          </w:p>
        </w:tc>
        <w:tc>
          <w:tcPr>
            <w:tcW w:w="727" w:type="dxa"/>
            <w:tcBorders>
              <w:top w:val="nil"/>
              <w:left w:val="nil"/>
              <w:bottom w:val="nil"/>
              <w:right w:val="nil"/>
            </w:tcBorders>
            <w:shd w:val="clear" w:color="auto" w:fill="auto"/>
            <w:noWrap/>
            <w:vAlign w:val="bottom"/>
            <w:hideMark/>
          </w:tcPr>
          <w:p w14:paraId="2438AF69" w14:textId="77777777" w:rsidR="00312AF0" w:rsidRPr="00273870" w:rsidRDefault="00312AF0" w:rsidP="009A6BC2">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0.37</w:t>
            </w:r>
          </w:p>
        </w:tc>
        <w:tc>
          <w:tcPr>
            <w:tcW w:w="865" w:type="dxa"/>
            <w:tcBorders>
              <w:top w:val="nil"/>
              <w:left w:val="nil"/>
              <w:bottom w:val="nil"/>
              <w:right w:val="nil"/>
            </w:tcBorders>
            <w:shd w:val="clear" w:color="auto" w:fill="auto"/>
            <w:noWrap/>
            <w:vAlign w:val="bottom"/>
            <w:hideMark/>
          </w:tcPr>
          <w:p w14:paraId="2DAE1175" w14:textId="77777777" w:rsidR="00312AF0" w:rsidRPr="00273870" w:rsidRDefault="00312AF0" w:rsidP="009A6BC2">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0.18</w:t>
            </w:r>
          </w:p>
        </w:tc>
        <w:tc>
          <w:tcPr>
            <w:tcW w:w="778" w:type="dxa"/>
            <w:tcBorders>
              <w:top w:val="nil"/>
              <w:left w:val="nil"/>
              <w:bottom w:val="nil"/>
              <w:right w:val="nil"/>
            </w:tcBorders>
            <w:shd w:val="clear" w:color="auto" w:fill="auto"/>
            <w:noWrap/>
            <w:vAlign w:val="bottom"/>
            <w:hideMark/>
          </w:tcPr>
          <w:p w14:paraId="09E09155" w14:textId="77777777" w:rsidR="00312AF0" w:rsidRPr="00273870" w:rsidRDefault="00312AF0" w:rsidP="009A6BC2">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w:t>
            </w:r>
          </w:p>
        </w:tc>
        <w:tc>
          <w:tcPr>
            <w:tcW w:w="605" w:type="dxa"/>
            <w:tcBorders>
              <w:top w:val="nil"/>
              <w:left w:val="nil"/>
              <w:bottom w:val="nil"/>
              <w:right w:val="nil"/>
            </w:tcBorders>
            <w:shd w:val="clear" w:color="auto" w:fill="auto"/>
            <w:noWrap/>
            <w:vAlign w:val="bottom"/>
            <w:hideMark/>
          </w:tcPr>
          <w:p w14:paraId="07342138" w14:textId="77777777" w:rsidR="00312AF0" w:rsidRPr="00273870" w:rsidRDefault="00312AF0" w:rsidP="009A6BC2">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0.24</w:t>
            </w:r>
          </w:p>
        </w:tc>
        <w:tc>
          <w:tcPr>
            <w:tcW w:w="605" w:type="dxa"/>
            <w:tcBorders>
              <w:top w:val="nil"/>
              <w:left w:val="nil"/>
              <w:bottom w:val="nil"/>
              <w:right w:val="nil"/>
            </w:tcBorders>
            <w:shd w:val="clear" w:color="auto" w:fill="auto"/>
            <w:noWrap/>
            <w:vAlign w:val="bottom"/>
            <w:hideMark/>
          </w:tcPr>
          <w:p w14:paraId="75EB0711" w14:textId="77777777" w:rsidR="00312AF0" w:rsidRPr="00273870" w:rsidRDefault="00312AF0" w:rsidP="009A6BC2">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0.36</w:t>
            </w:r>
          </w:p>
        </w:tc>
        <w:tc>
          <w:tcPr>
            <w:tcW w:w="593" w:type="dxa"/>
            <w:tcBorders>
              <w:top w:val="nil"/>
              <w:left w:val="nil"/>
              <w:bottom w:val="nil"/>
              <w:right w:val="nil"/>
            </w:tcBorders>
            <w:shd w:val="clear" w:color="auto" w:fill="auto"/>
            <w:noWrap/>
            <w:vAlign w:val="bottom"/>
            <w:hideMark/>
          </w:tcPr>
          <w:p w14:paraId="547B15B1" w14:textId="77777777" w:rsidR="00312AF0" w:rsidRPr="00273870" w:rsidRDefault="00312AF0" w:rsidP="009A6BC2">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0.48</w:t>
            </w:r>
          </w:p>
        </w:tc>
        <w:tc>
          <w:tcPr>
            <w:tcW w:w="842" w:type="dxa"/>
            <w:tcBorders>
              <w:top w:val="nil"/>
              <w:left w:val="nil"/>
              <w:bottom w:val="nil"/>
              <w:right w:val="nil"/>
            </w:tcBorders>
            <w:shd w:val="clear" w:color="auto" w:fill="auto"/>
            <w:noWrap/>
            <w:vAlign w:val="bottom"/>
            <w:hideMark/>
          </w:tcPr>
          <w:p w14:paraId="10FC08EF" w14:textId="77777777" w:rsidR="00312AF0" w:rsidRPr="00273870" w:rsidRDefault="00312AF0" w:rsidP="009A6BC2">
            <w:pPr>
              <w:spacing w:after="0" w:line="240" w:lineRule="auto"/>
              <w:rPr>
                <w:rFonts w:ascii="Garamond" w:eastAsia="Times New Roman" w:hAnsi="Garamond" w:cs="Times New Roman"/>
                <w:sz w:val="20"/>
                <w:szCs w:val="20"/>
              </w:rPr>
            </w:pPr>
            <w:r w:rsidRPr="00273870">
              <w:rPr>
                <w:rFonts w:ascii="Garamond" w:hAnsi="Garamond" w:cs="Times New Roman"/>
                <w:sz w:val="20"/>
                <w:szCs w:val="20"/>
              </w:rPr>
              <w:t>1</w:t>
            </w:r>
          </w:p>
        </w:tc>
        <w:tc>
          <w:tcPr>
            <w:tcW w:w="778" w:type="dxa"/>
            <w:tcBorders>
              <w:top w:val="nil"/>
              <w:left w:val="nil"/>
              <w:bottom w:val="nil"/>
              <w:right w:val="nil"/>
            </w:tcBorders>
            <w:shd w:val="clear" w:color="auto" w:fill="auto"/>
            <w:noWrap/>
            <w:vAlign w:val="bottom"/>
            <w:hideMark/>
          </w:tcPr>
          <w:p w14:paraId="2FEF864D" w14:textId="77777777" w:rsidR="00312AF0" w:rsidRPr="00273870" w:rsidRDefault="00312AF0" w:rsidP="009A6BC2">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0.6</w:t>
            </w:r>
          </w:p>
        </w:tc>
        <w:tc>
          <w:tcPr>
            <w:tcW w:w="778" w:type="dxa"/>
            <w:tcBorders>
              <w:top w:val="nil"/>
              <w:left w:val="nil"/>
              <w:bottom w:val="nil"/>
              <w:right w:val="nil"/>
            </w:tcBorders>
            <w:shd w:val="clear" w:color="auto" w:fill="auto"/>
            <w:noWrap/>
            <w:vAlign w:val="bottom"/>
            <w:hideMark/>
          </w:tcPr>
          <w:p w14:paraId="13000AC6" w14:textId="77777777" w:rsidR="00312AF0" w:rsidRPr="00273870" w:rsidRDefault="00312AF0" w:rsidP="009A6BC2">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0.47</w:t>
            </w:r>
          </w:p>
        </w:tc>
      </w:tr>
      <w:tr w:rsidR="00273870" w:rsidRPr="00273870" w14:paraId="67367AAA" w14:textId="77777777" w:rsidTr="003C732C">
        <w:trPr>
          <w:gridAfter w:val="1"/>
          <w:wAfter w:w="7" w:type="dxa"/>
          <w:trHeight w:val="251"/>
        </w:trPr>
        <w:tc>
          <w:tcPr>
            <w:tcW w:w="3115" w:type="dxa"/>
            <w:tcBorders>
              <w:right w:val="single" w:sz="4" w:space="0" w:color="auto"/>
            </w:tcBorders>
            <w:shd w:val="clear" w:color="auto" w:fill="auto"/>
            <w:noWrap/>
            <w:hideMark/>
          </w:tcPr>
          <w:p w14:paraId="2A5E3777" w14:textId="77777777" w:rsidR="00312AF0" w:rsidRPr="00273870" w:rsidRDefault="00312AF0" w:rsidP="009A6BC2">
            <w:pPr>
              <w:spacing w:after="0" w:line="240" w:lineRule="auto"/>
              <w:jc w:val="center"/>
              <w:rPr>
                <w:rFonts w:ascii="Garamond" w:eastAsia="Times New Roman" w:hAnsi="Garamond" w:cs="Times New Roman"/>
                <w:sz w:val="20"/>
                <w:szCs w:val="20"/>
              </w:rPr>
            </w:pPr>
            <w:r w:rsidRPr="00273870">
              <w:rPr>
                <w:rFonts w:ascii="Garamond" w:eastAsia="Times New Roman" w:hAnsi="Garamond" w:cs="Times New Roman"/>
                <w:sz w:val="20"/>
                <w:szCs w:val="20"/>
              </w:rPr>
              <w:t>Distance to Highway/Train (km)</w:t>
            </w:r>
          </w:p>
        </w:tc>
        <w:tc>
          <w:tcPr>
            <w:tcW w:w="727" w:type="dxa"/>
            <w:tcBorders>
              <w:top w:val="nil"/>
              <w:left w:val="nil"/>
              <w:bottom w:val="nil"/>
              <w:right w:val="nil"/>
            </w:tcBorders>
            <w:shd w:val="clear" w:color="auto" w:fill="auto"/>
            <w:noWrap/>
            <w:vAlign w:val="bottom"/>
            <w:hideMark/>
          </w:tcPr>
          <w:p w14:paraId="7B82A199" w14:textId="77777777" w:rsidR="00312AF0" w:rsidRPr="00273870" w:rsidRDefault="00312AF0" w:rsidP="009A6BC2">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1.14</w:t>
            </w:r>
          </w:p>
        </w:tc>
        <w:tc>
          <w:tcPr>
            <w:tcW w:w="865" w:type="dxa"/>
            <w:tcBorders>
              <w:top w:val="nil"/>
              <w:left w:val="nil"/>
              <w:bottom w:val="nil"/>
              <w:right w:val="nil"/>
            </w:tcBorders>
            <w:shd w:val="clear" w:color="auto" w:fill="auto"/>
            <w:noWrap/>
            <w:vAlign w:val="bottom"/>
            <w:hideMark/>
          </w:tcPr>
          <w:p w14:paraId="5D7E74D3" w14:textId="77777777" w:rsidR="00312AF0" w:rsidRPr="00273870" w:rsidRDefault="00312AF0" w:rsidP="009A6BC2">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0.72</w:t>
            </w:r>
          </w:p>
        </w:tc>
        <w:tc>
          <w:tcPr>
            <w:tcW w:w="778" w:type="dxa"/>
            <w:tcBorders>
              <w:top w:val="nil"/>
              <w:left w:val="nil"/>
              <w:bottom w:val="nil"/>
              <w:right w:val="nil"/>
            </w:tcBorders>
            <w:shd w:val="clear" w:color="auto" w:fill="auto"/>
            <w:noWrap/>
            <w:vAlign w:val="bottom"/>
            <w:hideMark/>
          </w:tcPr>
          <w:p w14:paraId="5754A16F" w14:textId="77777777" w:rsidR="00312AF0" w:rsidRPr="00273870" w:rsidRDefault="00312AF0" w:rsidP="009A6BC2">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0.02</w:t>
            </w:r>
          </w:p>
        </w:tc>
        <w:tc>
          <w:tcPr>
            <w:tcW w:w="605" w:type="dxa"/>
            <w:tcBorders>
              <w:top w:val="nil"/>
              <w:left w:val="nil"/>
              <w:bottom w:val="nil"/>
              <w:right w:val="nil"/>
            </w:tcBorders>
            <w:shd w:val="clear" w:color="auto" w:fill="auto"/>
            <w:noWrap/>
            <w:vAlign w:val="bottom"/>
            <w:hideMark/>
          </w:tcPr>
          <w:p w14:paraId="64C216E8" w14:textId="77777777" w:rsidR="00312AF0" w:rsidRPr="00273870" w:rsidRDefault="00312AF0" w:rsidP="009A6BC2">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0.61</w:t>
            </w:r>
          </w:p>
        </w:tc>
        <w:tc>
          <w:tcPr>
            <w:tcW w:w="605" w:type="dxa"/>
            <w:tcBorders>
              <w:top w:val="nil"/>
              <w:left w:val="nil"/>
              <w:bottom w:val="nil"/>
              <w:right w:val="nil"/>
            </w:tcBorders>
            <w:shd w:val="clear" w:color="auto" w:fill="auto"/>
            <w:noWrap/>
            <w:vAlign w:val="bottom"/>
            <w:hideMark/>
          </w:tcPr>
          <w:p w14:paraId="04F5BE97" w14:textId="77777777" w:rsidR="00312AF0" w:rsidRPr="00273870" w:rsidRDefault="00312AF0" w:rsidP="009A6BC2">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0.98</w:t>
            </w:r>
          </w:p>
        </w:tc>
        <w:tc>
          <w:tcPr>
            <w:tcW w:w="593" w:type="dxa"/>
            <w:tcBorders>
              <w:top w:val="nil"/>
              <w:left w:val="nil"/>
              <w:bottom w:val="nil"/>
              <w:right w:val="nil"/>
            </w:tcBorders>
            <w:shd w:val="clear" w:color="auto" w:fill="auto"/>
            <w:noWrap/>
            <w:vAlign w:val="bottom"/>
            <w:hideMark/>
          </w:tcPr>
          <w:p w14:paraId="629D6771" w14:textId="77777777" w:rsidR="00312AF0" w:rsidRPr="00273870" w:rsidRDefault="00312AF0" w:rsidP="009A6BC2">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1.5</w:t>
            </w:r>
          </w:p>
        </w:tc>
        <w:tc>
          <w:tcPr>
            <w:tcW w:w="842" w:type="dxa"/>
            <w:tcBorders>
              <w:top w:val="nil"/>
              <w:left w:val="nil"/>
              <w:bottom w:val="nil"/>
              <w:right w:val="nil"/>
            </w:tcBorders>
            <w:shd w:val="clear" w:color="auto" w:fill="auto"/>
            <w:noWrap/>
            <w:vAlign w:val="bottom"/>
            <w:hideMark/>
          </w:tcPr>
          <w:p w14:paraId="4B9649EB" w14:textId="77777777" w:rsidR="00312AF0" w:rsidRPr="00273870" w:rsidRDefault="00312AF0" w:rsidP="009A6BC2">
            <w:pPr>
              <w:spacing w:after="0" w:line="240" w:lineRule="auto"/>
              <w:rPr>
                <w:rFonts w:ascii="Garamond" w:eastAsia="Times New Roman" w:hAnsi="Garamond" w:cs="Times New Roman"/>
                <w:sz w:val="20"/>
                <w:szCs w:val="20"/>
              </w:rPr>
            </w:pPr>
            <w:r w:rsidRPr="00273870">
              <w:rPr>
                <w:rFonts w:ascii="Garamond" w:hAnsi="Garamond" w:cs="Times New Roman"/>
                <w:sz w:val="20"/>
                <w:szCs w:val="20"/>
              </w:rPr>
              <w:t>4.91</w:t>
            </w:r>
          </w:p>
        </w:tc>
        <w:tc>
          <w:tcPr>
            <w:tcW w:w="778" w:type="dxa"/>
            <w:tcBorders>
              <w:top w:val="nil"/>
              <w:left w:val="nil"/>
              <w:bottom w:val="nil"/>
              <w:right w:val="nil"/>
            </w:tcBorders>
            <w:shd w:val="clear" w:color="auto" w:fill="auto"/>
            <w:noWrap/>
            <w:vAlign w:val="bottom"/>
            <w:hideMark/>
          </w:tcPr>
          <w:p w14:paraId="5F9E9D7A" w14:textId="77777777" w:rsidR="00312AF0" w:rsidRPr="00273870" w:rsidRDefault="00312AF0" w:rsidP="009A6BC2">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1.14</w:t>
            </w:r>
          </w:p>
        </w:tc>
        <w:tc>
          <w:tcPr>
            <w:tcW w:w="778" w:type="dxa"/>
            <w:tcBorders>
              <w:top w:val="nil"/>
              <w:left w:val="nil"/>
              <w:bottom w:val="nil"/>
              <w:right w:val="nil"/>
            </w:tcBorders>
            <w:shd w:val="clear" w:color="auto" w:fill="auto"/>
            <w:noWrap/>
            <w:vAlign w:val="bottom"/>
            <w:hideMark/>
          </w:tcPr>
          <w:p w14:paraId="630C3ABE" w14:textId="77777777" w:rsidR="00312AF0" w:rsidRPr="00273870" w:rsidRDefault="00312AF0" w:rsidP="009A6BC2">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1.37</w:t>
            </w:r>
          </w:p>
        </w:tc>
      </w:tr>
      <w:tr w:rsidR="00273870" w:rsidRPr="00273870" w14:paraId="181BDA8B" w14:textId="77777777" w:rsidTr="003C732C">
        <w:trPr>
          <w:gridAfter w:val="1"/>
          <w:wAfter w:w="7" w:type="dxa"/>
          <w:trHeight w:val="251"/>
        </w:trPr>
        <w:tc>
          <w:tcPr>
            <w:tcW w:w="3115" w:type="dxa"/>
            <w:tcBorders>
              <w:right w:val="single" w:sz="4" w:space="0" w:color="auto"/>
            </w:tcBorders>
            <w:shd w:val="clear" w:color="auto" w:fill="auto"/>
            <w:noWrap/>
            <w:hideMark/>
          </w:tcPr>
          <w:p w14:paraId="300CBE53" w14:textId="77777777" w:rsidR="00312AF0" w:rsidRPr="00273870" w:rsidRDefault="00312AF0" w:rsidP="009A6BC2">
            <w:pPr>
              <w:spacing w:after="0" w:line="240" w:lineRule="auto"/>
              <w:jc w:val="center"/>
              <w:rPr>
                <w:rFonts w:ascii="Garamond" w:eastAsia="Times New Roman" w:hAnsi="Garamond" w:cs="Times New Roman"/>
                <w:sz w:val="20"/>
                <w:szCs w:val="20"/>
              </w:rPr>
            </w:pPr>
            <w:r w:rsidRPr="00273870">
              <w:rPr>
                <w:rFonts w:ascii="Garamond" w:eastAsia="Times New Roman" w:hAnsi="Garamond" w:cs="Times New Roman"/>
                <w:sz w:val="20"/>
                <w:szCs w:val="20"/>
              </w:rPr>
              <w:t>Distance to Beach (km)</w:t>
            </w:r>
          </w:p>
        </w:tc>
        <w:tc>
          <w:tcPr>
            <w:tcW w:w="727" w:type="dxa"/>
            <w:tcBorders>
              <w:top w:val="nil"/>
              <w:left w:val="nil"/>
              <w:bottom w:val="nil"/>
              <w:right w:val="nil"/>
            </w:tcBorders>
            <w:shd w:val="clear" w:color="auto" w:fill="auto"/>
            <w:noWrap/>
            <w:vAlign w:val="bottom"/>
            <w:hideMark/>
          </w:tcPr>
          <w:p w14:paraId="73EE4593" w14:textId="77777777" w:rsidR="00312AF0" w:rsidRPr="00273870" w:rsidRDefault="00312AF0" w:rsidP="009A6BC2">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3.28</w:t>
            </w:r>
          </w:p>
        </w:tc>
        <w:tc>
          <w:tcPr>
            <w:tcW w:w="865" w:type="dxa"/>
            <w:tcBorders>
              <w:top w:val="nil"/>
              <w:left w:val="nil"/>
              <w:bottom w:val="nil"/>
              <w:right w:val="nil"/>
            </w:tcBorders>
            <w:shd w:val="clear" w:color="auto" w:fill="auto"/>
            <w:noWrap/>
            <w:vAlign w:val="bottom"/>
            <w:hideMark/>
          </w:tcPr>
          <w:p w14:paraId="16F006ED" w14:textId="77777777" w:rsidR="00312AF0" w:rsidRPr="00273870" w:rsidRDefault="00312AF0" w:rsidP="009A6BC2">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1.4</w:t>
            </w:r>
          </w:p>
        </w:tc>
        <w:tc>
          <w:tcPr>
            <w:tcW w:w="778" w:type="dxa"/>
            <w:tcBorders>
              <w:top w:val="nil"/>
              <w:left w:val="nil"/>
              <w:bottom w:val="nil"/>
              <w:right w:val="nil"/>
            </w:tcBorders>
            <w:shd w:val="clear" w:color="auto" w:fill="auto"/>
            <w:noWrap/>
            <w:vAlign w:val="bottom"/>
            <w:hideMark/>
          </w:tcPr>
          <w:p w14:paraId="11466294" w14:textId="77777777" w:rsidR="00312AF0" w:rsidRPr="00273870" w:rsidRDefault="00312AF0" w:rsidP="009A6BC2">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0.01</w:t>
            </w:r>
          </w:p>
        </w:tc>
        <w:tc>
          <w:tcPr>
            <w:tcW w:w="605" w:type="dxa"/>
            <w:tcBorders>
              <w:top w:val="nil"/>
              <w:left w:val="nil"/>
              <w:bottom w:val="nil"/>
              <w:right w:val="nil"/>
            </w:tcBorders>
            <w:shd w:val="clear" w:color="auto" w:fill="auto"/>
            <w:noWrap/>
            <w:vAlign w:val="bottom"/>
            <w:hideMark/>
          </w:tcPr>
          <w:p w14:paraId="54408F3F" w14:textId="77777777" w:rsidR="00312AF0" w:rsidRPr="00273870" w:rsidRDefault="00312AF0" w:rsidP="009A6BC2">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2.13</w:t>
            </w:r>
          </w:p>
        </w:tc>
        <w:tc>
          <w:tcPr>
            <w:tcW w:w="605" w:type="dxa"/>
            <w:tcBorders>
              <w:top w:val="nil"/>
              <w:left w:val="nil"/>
              <w:bottom w:val="nil"/>
              <w:right w:val="nil"/>
            </w:tcBorders>
            <w:shd w:val="clear" w:color="auto" w:fill="auto"/>
            <w:noWrap/>
            <w:vAlign w:val="bottom"/>
            <w:hideMark/>
          </w:tcPr>
          <w:p w14:paraId="4BC448AA" w14:textId="77777777" w:rsidR="00312AF0" w:rsidRPr="00273870" w:rsidRDefault="00312AF0" w:rsidP="009A6BC2">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3.43</w:t>
            </w:r>
          </w:p>
        </w:tc>
        <w:tc>
          <w:tcPr>
            <w:tcW w:w="593" w:type="dxa"/>
            <w:tcBorders>
              <w:top w:val="nil"/>
              <w:left w:val="nil"/>
              <w:bottom w:val="nil"/>
              <w:right w:val="nil"/>
            </w:tcBorders>
            <w:shd w:val="clear" w:color="auto" w:fill="auto"/>
            <w:noWrap/>
            <w:vAlign w:val="bottom"/>
            <w:hideMark/>
          </w:tcPr>
          <w:p w14:paraId="4424875C" w14:textId="77777777" w:rsidR="00312AF0" w:rsidRPr="00273870" w:rsidRDefault="00312AF0" w:rsidP="009A6BC2">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4.61</w:t>
            </w:r>
          </w:p>
        </w:tc>
        <w:tc>
          <w:tcPr>
            <w:tcW w:w="842" w:type="dxa"/>
            <w:tcBorders>
              <w:top w:val="nil"/>
              <w:left w:val="nil"/>
              <w:bottom w:val="nil"/>
              <w:right w:val="nil"/>
            </w:tcBorders>
            <w:shd w:val="clear" w:color="auto" w:fill="auto"/>
            <w:noWrap/>
            <w:vAlign w:val="bottom"/>
            <w:hideMark/>
          </w:tcPr>
          <w:p w14:paraId="4869B9F3" w14:textId="77777777" w:rsidR="00312AF0" w:rsidRPr="00273870" w:rsidRDefault="00312AF0" w:rsidP="009A6BC2">
            <w:pPr>
              <w:spacing w:after="0" w:line="240" w:lineRule="auto"/>
              <w:rPr>
                <w:rFonts w:ascii="Garamond" w:eastAsia="Times New Roman" w:hAnsi="Garamond" w:cs="Times New Roman"/>
                <w:sz w:val="20"/>
                <w:szCs w:val="20"/>
              </w:rPr>
            </w:pPr>
            <w:r w:rsidRPr="00273870">
              <w:rPr>
                <w:rFonts w:ascii="Garamond" w:hAnsi="Garamond" w:cs="Times New Roman"/>
                <w:sz w:val="20"/>
                <w:szCs w:val="20"/>
              </w:rPr>
              <w:t>5</w:t>
            </w:r>
          </w:p>
        </w:tc>
        <w:tc>
          <w:tcPr>
            <w:tcW w:w="778" w:type="dxa"/>
            <w:tcBorders>
              <w:top w:val="nil"/>
              <w:left w:val="nil"/>
              <w:bottom w:val="nil"/>
              <w:right w:val="nil"/>
            </w:tcBorders>
            <w:shd w:val="clear" w:color="auto" w:fill="auto"/>
            <w:noWrap/>
            <w:vAlign w:val="bottom"/>
            <w:hideMark/>
          </w:tcPr>
          <w:p w14:paraId="1B0F7DD7" w14:textId="77777777" w:rsidR="00312AF0" w:rsidRPr="00273870" w:rsidRDefault="00312AF0" w:rsidP="009A6BC2">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-0.37</w:t>
            </w:r>
          </w:p>
        </w:tc>
        <w:tc>
          <w:tcPr>
            <w:tcW w:w="778" w:type="dxa"/>
            <w:tcBorders>
              <w:top w:val="nil"/>
              <w:left w:val="nil"/>
              <w:bottom w:val="nil"/>
              <w:right w:val="nil"/>
            </w:tcBorders>
            <w:shd w:val="clear" w:color="auto" w:fill="auto"/>
            <w:noWrap/>
            <w:vAlign w:val="bottom"/>
            <w:hideMark/>
          </w:tcPr>
          <w:p w14:paraId="3C5B5D6C" w14:textId="77777777" w:rsidR="00312AF0" w:rsidRPr="00273870" w:rsidRDefault="00312AF0" w:rsidP="009A6BC2">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-1.03</w:t>
            </w:r>
          </w:p>
        </w:tc>
      </w:tr>
      <w:tr w:rsidR="00273870" w:rsidRPr="00273870" w14:paraId="5BCAA4C9" w14:textId="77777777" w:rsidTr="003C732C">
        <w:trPr>
          <w:gridAfter w:val="1"/>
          <w:wAfter w:w="7" w:type="dxa"/>
          <w:trHeight w:val="251"/>
        </w:trPr>
        <w:tc>
          <w:tcPr>
            <w:tcW w:w="3115" w:type="dxa"/>
            <w:tcBorders>
              <w:right w:val="single" w:sz="4" w:space="0" w:color="auto"/>
            </w:tcBorders>
            <w:shd w:val="clear" w:color="auto" w:fill="auto"/>
            <w:noWrap/>
            <w:hideMark/>
          </w:tcPr>
          <w:p w14:paraId="7F9BC5F5" w14:textId="77777777" w:rsidR="00312AF0" w:rsidRPr="00273870" w:rsidRDefault="00312AF0" w:rsidP="009A6BC2">
            <w:pPr>
              <w:spacing w:after="0" w:line="240" w:lineRule="auto"/>
              <w:jc w:val="center"/>
              <w:rPr>
                <w:rFonts w:ascii="Garamond" w:eastAsia="Times New Roman" w:hAnsi="Garamond" w:cs="Times New Roman"/>
                <w:sz w:val="20"/>
                <w:szCs w:val="20"/>
              </w:rPr>
            </w:pPr>
            <w:r w:rsidRPr="00273870">
              <w:rPr>
                <w:rFonts w:ascii="Garamond" w:eastAsia="Times New Roman" w:hAnsi="Garamond" w:cs="Times New Roman"/>
                <w:sz w:val="20"/>
                <w:szCs w:val="20"/>
              </w:rPr>
              <w:t>Park &amp; Garden PCA</w:t>
            </w:r>
          </w:p>
        </w:tc>
        <w:tc>
          <w:tcPr>
            <w:tcW w:w="727" w:type="dxa"/>
            <w:tcBorders>
              <w:top w:val="nil"/>
              <w:left w:val="nil"/>
              <w:bottom w:val="nil"/>
              <w:right w:val="nil"/>
            </w:tcBorders>
            <w:shd w:val="clear" w:color="auto" w:fill="auto"/>
            <w:noWrap/>
            <w:vAlign w:val="bottom"/>
            <w:hideMark/>
          </w:tcPr>
          <w:p w14:paraId="16064271" w14:textId="77777777" w:rsidR="00312AF0" w:rsidRPr="00273870" w:rsidRDefault="00312AF0" w:rsidP="009A6BC2">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0.4</w:t>
            </w:r>
          </w:p>
        </w:tc>
        <w:tc>
          <w:tcPr>
            <w:tcW w:w="865" w:type="dxa"/>
            <w:tcBorders>
              <w:top w:val="nil"/>
              <w:left w:val="nil"/>
              <w:bottom w:val="nil"/>
              <w:right w:val="nil"/>
            </w:tcBorders>
            <w:shd w:val="clear" w:color="auto" w:fill="auto"/>
            <w:noWrap/>
            <w:vAlign w:val="bottom"/>
            <w:hideMark/>
          </w:tcPr>
          <w:p w14:paraId="092F950A" w14:textId="77777777" w:rsidR="00312AF0" w:rsidRPr="00273870" w:rsidRDefault="00312AF0" w:rsidP="009A6BC2">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0.39</w:t>
            </w:r>
          </w:p>
        </w:tc>
        <w:tc>
          <w:tcPr>
            <w:tcW w:w="778" w:type="dxa"/>
            <w:tcBorders>
              <w:top w:val="nil"/>
              <w:left w:val="nil"/>
              <w:bottom w:val="nil"/>
              <w:right w:val="nil"/>
            </w:tcBorders>
            <w:shd w:val="clear" w:color="auto" w:fill="auto"/>
            <w:noWrap/>
            <w:vAlign w:val="bottom"/>
            <w:hideMark/>
          </w:tcPr>
          <w:p w14:paraId="017545A7" w14:textId="77777777" w:rsidR="00312AF0" w:rsidRPr="00273870" w:rsidRDefault="00312AF0" w:rsidP="009A6BC2">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w:t>
            </w:r>
          </w:p>
        </w:tc>
        <w:tc>
          <w:tcPr>
            <w:tcW w:w="605" w:type="dxa"/>
            <w:tcBorders>
              <w:top w:val="nil"/>
              <w:left w:val="nil"/>
              <w:bottom w:val="nil"/>
              <w:right w:val="nil"/>
            </w:tcBorders>
            <w:shd w:val="clear" w:color="auto" w:fill="auto"/>
            <w:noWrap/>
            <w:vAlign w:val="bottom"/>
            <w:hideMark/>
          </w:tcPr>
          <w:p w14:paraId="0AFDC0CF" w14:textId="77777777" w:rsidR="00312AF0" w:rsidRPr="00273870" w:rsidRDefault="00312AF0" w:rsidP="009A6BC2">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0.01</w:t>
            </w:r>
          </w:p>
        </w:tc>
        <w:tc>
          <w:tcPr>
            <w:tcW w:w="605" w:type="dxa"/>
            <w:tcBorders>
              <w:top w:val="nil"/>
              <w:left w:val="nil"/>
              <w:bottom w:val="nil"/>
              <w:right w:val="nil"/>
            </w:tcBorders>
            <w:shd w:val="clear" w:color="auto" w:fill="auto"/>
            <w:noWrap/>
            <w:vAlign w:val="bottom"/>
            <w:hideMark/>
          </w:tcPr>
          <w:p w14:paraId="43DA6DF6" w14:textId="77777777" w:rsidR="00312AF0" w:rsidRPr="00273870" w:rsidRDefault="00312AF0" w:rsidP="009A6BC2">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0.5</w:t>
            </w:r>
          </w:p>
        </w:tc>
        <w:tc>
          <w:tcPr>
            <w:tcW w:w="593" w:type="dxa"/>
            <w:tcBorders>
              <w:top w:val="nil"/>
              <w:left w:val="nil"/>
              <w:bottom w:val="nil"/>
              <w:right w:val="nil"/>
            </w:tcBorders>
            <w:shd w:val="clear" w:color="auto" w:fill="auto"/>
            <w:noWrap/>
            <w:vAlign w:val="bottom"/>
            <w:hideMark/>
          </w:tcPr>
          <w:p w14:paraId="2DB95484" w14:textId="77777777" w:rsidR="00312AF0" w:rsidRPr="00273870" w:rsidRDefault="00312AF0" w:rsidP="009A6BC2">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0.51</w:t>
            </w:r>
          </w:p>
        </w:tc>
        <w:tc>
          <w:tcPr>
            <w:tcW w:w="842" w:type="dxa"/>
            <w:tcBorders>
              <w:top w:val="nil"/>
              <w:left w:val="nil"/>
              <w:bottom w:val="nil"/>
              <w:right w:val="nil"/>
            </w:tcBorders>
            <w:shd w:val="clear" w:color="auto" w:fill="auto"/>
            <w:noWrap/>
            <w:vAlign w:val="bottom"/>
            <w:hideMark/>
          </w:tcPr>
          <w:p w14:paraId="39EC1B87" w14:textId="77777777" w:rsidR="00312AF0" w:rsidRPr="00273870" w:rsidRDefault="00312AF0" w:rsidP="009A6BC2">
            <w:pPr>
              <w:spacing w:after="0" w:line="240" w:lineRule="auto"/>
              <w:rPr>
                <w:rFonts w:ascii="Garamond" w:eastAsia="Times New Roman" w:hAnsi="Garamond" w:cs="Times New Roman"/>
                <w:sz w:val="20"/>
                <w:szCs w:val="20"/>
              </w:rPr>
            </w:pPr>
            <w:r w:rsidRPr="00273870">
              <w:rPr>
                <w:rFonts w:ascii="Garamond" w:hAnsi="Garamond" w:cs="Times New Roman"/>
                <w:sz w:val="20"/>
                <w:szCs w:val="20"/>
              </w:rPr>
              <w:t>1</w:t>
            </w:r>
          </w:p>
        </w:tc>
        <w:tc>
          <w:tcPr>
            <w:tcW w:w="778" w:type="dxa"/>
            <w:tcBorders>
              <w:top w:val="nil"/>
              <w:left w:val="nil"/>
              <w:bottom w:val="nil"/>
              <w:right w:val="nil"/>
            </w:tcBorders>
            <w:shd w:val="clear" w:color="auto" w:fill="auto"/>
            <w:noWrap/>
            <w:vAlign w:val="bottom"/>
            <w:hideMark/>
          </w:tcPr>
          <w:p w14:paraId="31E8E023" w14:textId="77777777" w:rsidR="00312AF0" w:rsidRPr="00273870" w:rsidRDefault="00312AF0" w:rsidP="009A6BC2">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0.36</w:t>
            </w:r>
          </w:p>
        </w:tc>
        <w:tc>
          <w:tcPr>
            <w:tcW w:w="778" w:type="dxa"/>
            <w:tcBorders>
              <w:top w:val="nil"/>
              <w:left w:val="nil"/>
              <w:bottom w:val="nil"/>
              <w:right w:val="nil"/>
            </w:tcBorders>
            <w:shd w:val="clear" w:color="auto" w:fill="auto"/>
            <w:noWrap/>
            <w:vAlign w:val="bottom"/>
            <w:hideMark/>
          </w:tcPr>
          <w:p w14:paraId="4DEB6D3D" w14:textId="77777777" w:rsidR="00312AF0" w:rsidRPr="00273870" w:rsidRDefault="00312AF0" w:rsidP="009A6BC2">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-1.33</w:t>
            </w:r>
          </w:p>
        </w:tc>
      </w:tr>
      <w:tr w:rsidR="00273870" w:rsidRPr="00273870" w14:paraId="60C818BA" w14:textId="77777777" w:rsidTr="003C732C">
        <w:trPr>
          <w:gridAfter w:val="1"/>
          <w:wAfter w:w="7" w:type="dxa"/>
          <w:trHeight w:val="251"/>
        </w:trPr>
        <w:tc>
          <w:tcPr>
            <w:tcW w:w="3115" w:type="dxa"/>
            <w:tcBorders>
              <w:right w:val="single" w:sz="4" w:space="0" w:color="auto"/>
            </w:tcBorders>
            <w:shd w:val="clear" w:color="auto" w:fill="auto"/>
            <w:noWrap/>
            <w:hideMark/>
          </w:tcPr>
          <w:p w14:paraId="082094E1" w14:textId="77777777" w:rsidR="00312AF0" w:rsidRPr="00273870" w:rsidRDefault="00312AF0" w:rsidP="009A6BC2">
            <w:pPr>
              <w:spacing w:after="0" w:line="240" w:lineRule="auto"/>
              <w:jc w:val="center"/>
              <w:rPr>
                <w:rFonts w:ascii="Garamond" w:eastAsia="Times New Roman" w:hAnsi="Garamond" w:cs="Times New Roman"/>
                <w:sz w:val="20"/>
                <w:szCs w:val="20"/>
              </w:rPr>
            </w:pPr>
            <w:r w:rsidRPr="00273870">
              <w:rPr>
                <w:rFonts w:ascii="Garamond" w:eastAsia="Times New Roman" w:hAnsi="Garamond" w:cs="Times New Roman"/>
                <w:sz w:val="20"/>
                <w:szCs w:val="20"/>
              </w:rPr>
              <w:t>Viewpoint PCA</w:t>
            </w:r>
          </w:p>
        </w:tc>
        <w:tc>
          <w:tcPr>
            <w:tcW w:w="727" w:type="dxa"/>
            <w:tcBorders>
              <w:top w:val="nil"/>
              <w:left w:val="nil"/>
              <w:bottom w:val="nil"/>
              <w:right w:val="nil"/>
            </w:tcBorders>
            <w:shd w:val="clear" w:color="auto" w:fill="auto"/>
            <w:noWrap/>
            <w:vAlign w:val="bottom"/>
            <w:hideMark/>
          </w:tcPr>
          <w:p w14:paraId="64FC37C1" w14:textId="77777777" w:rsidR="00312AF0" w:rsidRPr="00273870" w:rsidRDefault="00312AF0" w:rsidP="009A6BC2">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0.41</w:t>
            </w:r>
          </w:p>
        </w:tc>
        <w:tc>
          <w:tcPr>
            <w:tcW w:w="865" w:type="dxa"/>
            <w:tcBorders>
              <w:top w:val="nil"/>
              <w:left w:val="nil"/>
              <w:bottom w:val="nil"/>
              <w:right w:val="nil"/>
            </w:tcBorders>
            <w:shd w:val="clear" w:color="auto" w:fill="auto"/>
            <w:noWrap/>
            <w:vAlign w:val="bottom"/>
            <w:hideMark/>
          </w:tcPr>
          <w:p w14:paraId="3AF3D3E9" w14:textId="77777777" w:rsidR="00312AF0" w:rsidRPr="00273870" w:rsidRDefault="00312AF0" w:rsidP="009A6BC2">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0.26</w:t>
            </w:r>
          </w:p>
        </w:tc>
        <w:tc>
          <w:tcPr>
            <w:tcW w:w="778" w:type="dxa"/>
            <w:tcBorders>
              <w:top w:val="nil"/>
              <w:left w:val="nil"/>
              <w:bottom w:val="nil"/>
              <w:right w:val="nil"/>
            </w:tcBorders>
            <w:shd w:val="clear" w:color="auto" w:fill="auto"/>
            <w:noWrap/>
            <w:vAlign w:val="bottom"/>
            <w:hideMark/>
          </w:tcPr>
          <w:p w14:paraId="37156198" w14:textId="77777777" w:rsidR="00312AF0" w:rsidRPr="00273870" w:rsidRDefault="00312AF0" w:rsidP="009A6BC2">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w:t>
            </w:r>
          </w:p>
        </w:tc>
        <w:tc>
          <w:tcPr>
            <w:tcW w:w="605" w:type="dxa"/>
            <w:tcBorders>
              <w:top w:val="nil"/>
              <w:left w:val="nil"/>
              <w:bottom w:val="nil"/>
              <w:right w:val="nil"/>
            </w:tcBorders>
            <w:shd w:val="clear" w:color="auto" w:fill="auto"/>
            <w:noWrap/>
            <w:vAlign w:val="bottom"/>
            <w:hideMark/>
          </w:tcPr>
          <w:p w14:paraId="4A4DD6CA" w14:textId="77777777" w:rsidR="00312AF0" w:rsidRPr="00273870" w:rsidRDefault="00312AF0" w:rsidP="009A6BC2">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0.21</w:t>
            </w:r>
          </w:p>
        </w:tc>
        <w:tc>
          <w:tcPr>
            <w:tcW w:w="605" w:type="dxa"/>
            <w:tcBorders>
              <w:top w:val="nil"/>
              <w:left w:val="nil"/>
              <w:bottom w:val="nil"/>
              <w:right w:val="nil"/>
            </w:tcBorders>
            <w:shd w:val="clear" w:color="auto" w:fill="auto"/>
            <w:noWrap/>
            <w:vAlign w:val="bottom"/>
            <w:hideMark/>
          </w:tcPr>
          <w:p w14:paraId="2735E3AB" w14:textId="77777777" w:rsidR="00312AF0" w:rsidRPr="00273870" w:rsidRDefault="00312AF0" w:rsidP="009A6BC2">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0.32</w:t>
            </w:r>
          </w:p>
        </w:tc>
        <w:tc>
          <w:tcPr>
            <w:tcW w:w="593" w:type="dxa"/>
            <w:tcBorders>
              <w:top w:val="nil"/>
              <w:left w:val="nil"/>
              <w:bottom w:val="nil"/>
              <w:right w:val="nil"/>
            </w:tcBorders>
            <w:shd w:val="clear" w:color="auto" w:fill="auto"/>
            <w:noWrap/>
            <w:vAlign w:val="bottom"/>
            <w:hideMark/>
          </w:tcPr>
          <w:p w14:paraId="596BDA41" w14:textId="77777777" w:rsidR="00312AF0" w:rsidRPr="00273870" w:rsidRDefault="00312AF0" w:rsidP="009A6BC2">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0.64</w:t>
            </w:r>
          </w:p>
        </w:tc>
        <w:tc>
          <w:tcPr>
            <w:tcW w:w="842" w:type="dxa"/>
            <w:tcBorders>
              <w:top w:val="nil"/>
              <w:left w:val="nil"/>
              <w:bottom w:val="nil"/>
              <w:right w:val="nil"/>
            </w:tcBorders>
            <w:shd w:val="clear" w:color="auto" w:fill="auto"/>
            <w:noWrap/>
            <w:vAlign w:val="bottom"/>
            <w:hideMark/>
          </w:tcPr>
          <w:p w14:paraId="19A0E63A" w14:textId="77777777" w:rsidR="00312AF0" w:rsidRPr="00273870" w:rsidRDefault="00312AF0" w:rsidP="009A6BC2">
            <w:pPr>
              <w:spacing w:after="0" w:line="240" w:lineRule="auto"/>
              <w:rPr>
                <w:rFonts w:ascii="Garamond" w:eastAsia="Times New Roman" w:hAnsi="Garamond" w:cs="Times New Roman"/>
                <w:sz w:val="20"/>
                <w:szCs w:val="20"/>
              </w:rPr>
            </w:pPr>
            <w:r w:rsidRPr="00273870">
              <w:rPr>
                <w:rFonts w:ascii="Garamond" w:hAnsi="Garamond" w:cs="Times New Roman"/>
                <w:sz w:val="20"/>
                <w:szCs w:val="20"/>
              </w:rPr>
              <w:t>1</w:t>
            </w:r>
          </w:p>
        </w:tc>
        <w:tc>
          <w:tcPr>
            <w:tcW w:w="778" w:type="dxa"/>
            <w:tcBorders>
              <w:top w:val="nil"/>
              <w:left w:val="nil"/>
              <w:bottom w:val="nil"/>
              <w:right w:val="nil"/>
            </w:tcBorders>
            <w:shd w:val="clear" w:color="auto" w:fill="auto"/>
            <w:noWrap/>
            <w:vAlign w:val="bottom"/>
            <w:hideMark/>
          </w:tcPr>
          <w:p w14:paraId="4CAD0727" w14:textId="77777777" w:rsidR="00312AF0" w:rsidRPr="00273870" w:rsidRDefault="00312AF0" w:rsidP="009A6BC2">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0.67</w:t>
            </w:r>
          </w:p>
        </w:tc>
        <w:tc>
          <w:tcPr>
            <w:tcW w:w="778" w:type="dxa"/>
            <w:tcBorders>
              <w:top w:val="nil"/>
              <w:left w:val="nil"/>
              <w:bottom w:val="nil"/>
              <w:right w:val="nil"/>
            </w:tcBorders>
            <w:shd w:val="clear" w:color="auto" w:fill="auto"/>
            <w:noWrap/>
            <w:vAlign w:val="bottom"/>
            <w:hideMark/>
          </w:tcPr>
          <w:p w14:paraId="24F832F8" w14:textId="77777777" w:rsidR="00312AF0" w:rsidRPr="00273870" w:rsidRDefault="00312AF0" w:rsidP="009A6BC2">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-0.79</w:t>
            </w:r>
          </w:p>
        </w:tc>
      </w:tr>
      <w:tr w:rsidR="00273870" w:rsidRPr="00273870" w14:paraId="4F51AD9C" w14:textId="77777777" w:rsidTr="003C732C">
        <w:trPr>
          <w:gridAfter w:val="1"/>
          <w:wAfter w:w="7" w:type="dxa"/>
          <w:trHeight w:val="251"/>
        </w:trPr>
        <w:tc>
          <w:tcPr>
            <w:tcW w:w="3115" w:type="dxa"/>
            <w:tcBorders>
              <w:right w:val="single" w:sz="4" w:space="0" w:color="auto"/>
            </w:tcBorders>
            <w:shd w:val="clear" w:color="auto" w:fill="auto"/>
            <w:noWrap/>
            <w:hideMark/>
          </w:tcPr>
          <w:p w14:paraId="77698018" w14:textId="77777777" w:rsidR="00312AF0" w:rsidRPr="00273870" w:rsidRDefault="00312AF0" w:rsidP="009A6BC2">
            <w:pPr>
              <w:spacing w:after="0" w:line="240" w:lineRule="auto"/>
              <w:jc w:val="center"/>
              <w:rPr>
                <w:rFonts w:ascii="Garamond" w:eastAsia="Times New Roman" w:hAnsi="Garamond" w:cs="Times New Roman"/>
                <w:sz w:val="20"/>
                <w:szCs w:val="20"/>
              </w:rPr>
            </w:pPr>
            <w:r w:rsidRPr="00273870">
              <w:rPr>
                <w:rFonts w:ascii="Garamond" w:eastAsia="Times New Roman" w:hAnsi="Garamond" w:cs="Times New Roman"/>
                <w:sz w:val="20"/>
                <w:szCs w:val="20"/>
              </w:rPr>
              <w:t>Neighborhood size (10 ha)</w:t>
            </w:r>
          </w:p>
        </w:tc>
        <w:tc>
          <w:tcPr>
            <w:tcW w:w="727" w:type="dxa"/>
            <w:tcBorders>
              <w:top w:val="nil"/>
              <w:left w:val="nil"/>
              <w:bottom w:val="nil"/>
              <w:right w:val="nil"/>
            </w:tcBorders>
            <w:shd w:val="clear" w:color="auto" w:fill="auto"/>
            <w:noWrap/>
            <w:vAlign w:val="bottom"/>
            <w:hideMark/>
          </w:tcPr>
          <w:p w14:paraId="25640178" w14:textId="77777777" w:rsidR="00312AF0" w:rsidRPr="00273870" w:rsidRDefault="00312AF0" w:rsidP="009A6BC2">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13.66</w:t>
            </w:r>
          </w:p>
        </w:tc>
        <w:tc>
          <w:tcPr>
            <w:tcW w:w="865" w:type="dxa"/>
            <w:tcBorders>
              <w:top w:val="nil"/>
              <w:left w:val="nil"/>
              <w:bottom w:val="nil"/>
              <w:right w:val="nil"/>
            </w:tcBorders>
            <w:shd w:val="clear" w:color="auto" w:fill="auto"/>
            <w:noWrap/>
            <w:vAlign w:val="bottom"/>
            <w:hideMark/>
          </w:tcPr>
          <w:p w14:paraId="0899300A" w14:textId="77777777" w:rsidR="00312AF0" w:rsidRPr="00273870" w:rsidRDefault="00312AF0" w:rsidP="009A6BC2">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12.91</w:t>
            </w:r>
          </w:p>
        </w:tc>
        <w:tc>
          <w:tcPr>
            <w:tcW w:w="778" w:type="dxa"/>
            <w:tcBorders>
              <w:top w:val="nil"/>
              <w:left w:val="nil"/>
              <w:bottom w:val="nil"/>
              <w:right w:val="nil"/>
            </w:tcBorders>
            <w:shd w:val="clear" w:color="auto" w:fill="auto"/>
            <w:noWrap/>
            <w:vAlign w:val="bottom"/>
            <w:hideMark/>
          </w:tcPr>
          <w:p w14:paraId="77D4A222" w14:textId="77777777" w:rsidR="00312AF0" w:rsidRPr="00273870" w:rsidRDefault="00312AF0" w:rsidP="009A6BC2">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2.3</w:t>
            </w:r>
          </w:p>
        </w:tc>
        <w:tc>
          <w:tcPr>
            <w:tcW w:w="605" w:type="dxa"/>
            <w:tcBorders>
              <w:top w:val="nil"/>
              <w:left w:val="nil"/>
              <w:bottom w:val="nil"/>
              <w:right w:val="nil"/>
            </w:tcBorders>
            <w:shd w:val="clear" w:color="auto" w:fill="auto"/>
            <w:noWrap/>
            <w:vAlign w:val="bottom"/>
            <w:hideMark/>
          </w:tcPr>
          <w:p w14:paraId="335CDC87" w14:textId="77777777" w:rsidR="00312AF0" w:rsidRPr="00273870" w:rsidRDefault="00312AF0" w:rsidP="009A6BC2">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8.08</w:t>
            </w:r>
          </w:p>
        </w:tc>
        <w:tc>
          <w:tcPr>
            <w:tcW w:w="605" w:type="dxa"/>
            <w:tcBorders>
              <w:top w:val="nil"/>
              <w:left w:val="nil"/>
              <w:bottom w:val="nil"/>
              <w:right w:val="nil"/>
            </w:tcBorders>
            <w:shd w:val="clear" w:color="auto" w:fill="auto"/>
            <w:noWrap/>
            <w:vAlign w:val="bottom"/>
            <w:hideMark/>
          </w:tcPr>
          <w:p w14:paraId="0C84E95C" w14:textId="77777777" w:rsidR="00312AF0" w:rsidRPr="00273870" w:rsidRDefault="00312AF0" w:rsidP="009A6BC2">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11.1</w:t>
            </w:r>
          </w:p>
        </w:tc>
        <w:tc>
          <w:tcPr>
            <w:tcW w:w="593" w:type="dxa"/>
            <w:tcBorders>
              <w:top w:val="nil"/>
              <w:left w:val="nil"/>
              <w:bottom w:val="nil"/>
              <w:right w:val="nil"/>
            </w:tcBorders>
            <w:shd w:val="clear" w:color="auto" w:fill="auto"/>
            <w:noWrap/>
            <w:vAlign w:val="bottom"/>
            <w:hideMark/>
          </w:tcPr>
          <w:p w14:paraId="61F91861" w14:textId="77777777" w:rsidR="00312AF0" w:rsidRPr="00273870" w:rsidRDefault="00312AF0" w:rsidP="009A6BC2">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14.1</w:t>
            </w:r>
          </w:p>
        </w:tc>
        <w:tc>
          <w:tcPr>
            <w:tcW w:w="842" w:type="dxa"/>
            <w:tcBorders>
              <w:top w:val="nil"/>
              <w:left w:val="nil"/>
              <w:bottom w:val="nil"/>
              <w:right w:val="nil"/>
            </w:tcBorders>
            <w:shd w:val="clear" w:color="auto" w:fill="auto"/>
            <w:noWrap/>
            <w:vAlign w:val="bottom"/>
            <w:hideMark/>
          </w:tcPr>
          <w:p w14:paraId="2C2936A7" w14:textId="77777777" w:rsidR="00312AF0" w:rsidRPr="00273870" w:rsidRDefault="00312AF0" w:rsidP="009A6BC2">
            <w:pPr>
              <w:spacing w:after="0" w:line="240" w:lineRule="auto"/>
              <w:rPr>
                <w:rFonts w:ascii="Garamond" w:eastAsia="Times New Roman" w:hAnsi="Garamond" w:cs="Times New Roman"/>
                <w:sz w:val="20"/>
                <w:szCs w:val="20"/>
              </w:rPr>
            </w:pPr>
            <w:r w:rsidRPr="00273870">
              <w:rPr>
                <w:rFonts w:ascii="Garamond" w:hAnsi="Garamond" w:cs="Times New Roman"/>
                <w:sz w:val="20"/>
                <w:szCs w:val="20"/>
              </w:rPr>
              <w:t>142.37</w:t>
            </w:r>
          </w:p>
        </w:tc>
        <w:tc>
          <w:tcPr>
            <w:tcW w:w="778" w:type="dxa"/>
            <w:tcBorders>
              <w:top w:val="nil"/>
              <w:left w:val="nil"/>
              <w:bottom w:val="nil"/>
              <w:right w:val="nil"/>
            </w:tcBorders>
            <w:shd w:val="clear" w:color="auto" w:fill="auto"/>
            <w:noWrap/>
            <w:vAlign w:val="bottom"/>
            <w:hideMark/>
          </w:tcPr>
          <w:p w14:paraId="44227058" w14:textId="77777777" w:rsidR="00312AF0" w:rsidRPr="00273870" w:rsidRDefault="00312AF0" w:rsidP="009A6BC2">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6.02</w:t>
            </w:r>
          </w:p>
        </w:tc>
        <w:tc>
          <w:tcPr>
            <w:tcW w:w="778" w:type="dxa"/>
            <w:tcBorders>
              <w:top w:val="nil"/>
              <w:left w:val="nil"/>
              <w:bottom w:val="nil"/>
              <w:right w:val="nil"/>
            </w:tcBorders>
            <w:shd w:val="clear" w:color="auto" w:fill="auto"/>
            <w:noWrap/>
            <w:vAlign w:val="bottom"/>
            <w:hideMark/>
          </w:tcPr>
          <w:p w14:paraId="783CCB56" w14:textId="77777777" w:rsidR="00312AF0" w:rsidRPr="00273870" w:rsidRDefault="00312AF0" w:rsidP="009A6BC2">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50.01</w:t>
            </w:r>
          </w:p>
        </w:tc>
      </w:tr>
      <w:tr w:rsidR="00273870" w:rsidRPr="00273870" w14:paraId="2277E507" w14:textId="77777777" w:rsidTr="003C732C">
        <w:trPr>
          <w:gridAfter w:val="1"/>
          <w:wAfter w:w="7" w:type="dxa"/>
          <w:trHeight w:val="251"/>
        </w:trPr>
        <w:tc>
          <w:tcPr>
            <w:tcW w:w="3115" w:type="dxa"/>
            <w:tcBorders>
              <w:right w:val="single" w:sz="4" w:space="0" w:color="auto"/>
            </w:tcBorders>
            <w:shd w:val="clear" w:color="auto" w:fill="auto"/>
            <w:noWrap/>
            <w:hideMark/>
          </w:tcPr>
          <w:p w14:paraId="0B7E0DD2" w14:textId="77777777" w:rsidR="00312AF0" w:rsidRPr="00273870" w:rsidRDefault="00312AF0" w:rsidP="009A6BC2">
            <w:pPr>
              <w:spacing w:after="0" w:line="240" w:lineRule="auto"/>
              <w:jc w:val="center"/>
              <w:rPr>
                <w:rFonts w:ascii="Garamond" w:eastAsia="Times New Roman" w:hAnsi="Garamond" w:cs="Times New Roman"/>
                <w:sz w:val="20"/>
                <w:szCs w:val="20"/>
              </w:rPr>
            </w:pPr>
            <w:r w:rsidRPr="00273870">
              <w:rPr>
                <w:rFonts w:ascii="Garamond" w:eastAsia="Times New Roman" w:hAnsi="Garamond" w:cs="Times New Roman"/>
                <w:sz w:val="20"/>
                <w:szCs w:val="20"/>
              </w:rPr>
              <w:t>Vulnerable to heat impact (1-5)</w:t>
            </w:r>
          </w:p>
        </w:tc>
        <w:tc>
          <w:tcPr>
            <w:tcW w:w="727" w:type="dxa"/>
            <w:tcBorders>
              <w:top w:val="nil"/>
              <w:left w:val="nil"/>
              <w:bottom w:val="nil"/>
              <w:right w:val="nil"/>
            </w:tcBorders>
            <w:shd w:val="clear" w:color="auto" w:fill="auto"/>
            <w:noWrap/>
            <w:vAlign w:val="bottom"/>
            <w:hideMark/>
          </w:tcPr>
          <w:p w14:paraId="7DE4E416" w14:textId="77777777" w:rsidR="00312AF0" w:rsidRPr="00273870" w:rsidRDefault="00312AF0" w:rsidP="009A6BC2">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2.85</w:t>
            </w:r>
          </w:p>
        </w:tc>
        <w:tc>
          <w:tcPr>
            <w:tcW w:w="865" w:type="dxa"/>
            <w:tcBorders>
              <w:top w:val="nil"/>
              <w:left w:val="nil"/>
              <w:bottom w:val="nil"/>
              <w:right w:val="nil"/>
            </w:tcBorders>
            <w:shd w:val="clear" w:color="auto" w:fill="auto"/>
            <w:noWrap/>
            <w:vAlign w:val="bottom"/>
            <w:hideMark/>
          </w:tcPr>
          <w:p w14:paraId="510F260A" w14:textId="77777777" w:rsidR="00312AF0" w:rsidRPr="00273870" w:rsidRDefault="00312AF0" w:rsidP="009A6BC2">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0.79</w:t>
            </w:r>
          </w:p>
        </w:tc>
        <w:tc>
          <w:tcPr>
            <w:tcW w:w="778" w:type="dxa"/>
            <w:tcBorders>
              <w:top w:val="nil"/>
              <w:left w:val="nil"/>
              <w:bottom w:val="nil"/>
              <w:right w:val="nil"/>
            </w:tcBorders>
            <w:shd w:val="clear" w:color="auto" w:fill="auto"/>
            <w:noWrap/>
            <w:vAlign w:val="bottom"/>
            <w:hideMark/>
          </w:tcPr>
          <w:p w14:paraId="4D3325D3" w14:textId="77777777" w:rsidR="00312AF0" w:rsidRPr="00273870" w:rsidRDefault="00312AF0" w:rsidP="009A6BC2">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1</w:t>
            </w:r>
          </w:p>
        </w:tc>
        <w:tc>
          <w:tcPr>
            <w:tcW w:w="605" w:type="dxa"/>
            <w:tcBorders>
              <w:top w:val="nil"/>
              <w:left w:val="nil"/>
              <w:bottom w:val="nil"/>
              <w:right w:val="nil"/>
            </w:tcBorders>
            <w:shd w:val="clear" w:color="auto" w:fill="auto"/>
            <w:noWrap/>
            <w:vAlign w:val="bottom"/>
            <w:hideMark/>
          </w:tcPr>
          <w:p w14:paraId="3E3EE179" w14:textId="77777777" w:rsidR="00312AF0" w:rsidRPr="00273870" w:rsidRDefault="00312AF0" w:rsidP="009A6BC2">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2</w:t>
            </w:r>
          </w:p>
        </w:tc>
        <w:tc>
          <w:tcPr>
            <w:tcW w:w="605" w:type="dxa"/>
            <w:tcBorders>
              <w:top w:val="nil"/>
              <w:left w:val="nil"/>
              <w:bottom w:val="nil"/>
              <w:right w:val="nil"/>
            </w:tcBorders>
            <w:shd w:val="clear" w:color="auto" w:fill="auto"/>
            <w:noWrap/>
            <w:vAlign w:val="bottom"/>
            <w:hideMark/>
          </w:tcPr>
          <w:p w14:paraId="0D5CC649" w14:textId="77777777" w:rsidR="00312AF0" w:rsidRPr="00273870" w:rsidRDefault="00312AF0" w:rsidP="009A6BC2">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3</w:t>
            </w:r>
          </w:p>
        </w:tc>
        <w:tc>
          <w:tcPr>
            <w:tcW w:w="593" w:type="dxa"/>
            <w:tcBorders>
              <w:top w:val="nil"/>
              <w:left w:val="nil"/>
              <w:bottom w:val="nil"/>
              <w:right w:val="nil"/>
            </w:tcBorders>
            <w:shd w:val="clear" w:color="auto" w:fill="auto"/>
            <w:noWrap/>
            <w:vAlign w:val="bottom"/>
            <w:hideMark/>
          </w:tcPr>
          <w:p w14:paraId="3B2FA481" w14:textId="77777777" w:rsidR="00312AF0" w:rsidRPr="00273870" w:rsidRDefault="00312AF0" w:rsidP="009A6BC2">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3</w:t>
            </w:r>
          </w:p>
        </w:tc>
        <w:tc>
          <w:tcPr>
            <w:tcW w:w="842" w:type="dxa"/>
            <w:tcBorders>
              <w:top w:val="nil"/>
              <w:left w:val="nil"/>
              <w:bottom w:val="nil"/>
              <w:right w:val="nil"/>
            </w:tcBorders>
            <w:shd w:val="clear" w:color="auto" w:fill="auto"/>
            <w:noWrap/>
            <w:vAlign w:val="bottom"/>
            <w:hideMark/>
          </w:tcPr>
          <w:p w14:paraId="2DC6B55E" w14:textId="77777777" w:rsidR="00312AF0" w:rsidRPr="00273870" w:rsidRDefault="00312AF0" w:rsidP="009A6BC2">
            <w:pPr>
              <w:spacing w:after="0" w:line="240" w:lineRule="auto"/>
              <w:rPr>
                <w:rFonts w:ascii="Garamond" w:eastAsia="Times New Roman" w:hAnsi="Garamond" w:cs="Times New Roman"/>
                <w:sz w:val="20"/>
                <w:szCs w:val="20"/>
              </w:rPr>
            </w:pPr>
            <w:r w:rsidRPr="00273870">
              <w:rPr>
                <w:rFonts w:ascii="Garamond" w:hAnsi="Garamond" w:cs="Times New Roman"/>
                <w:sz w:val="20"/>
                <w:szCs w:val="20"/>
              </w:rPr>
              <w:t>5</w:t>
            </w:r>
          </w:p>
        </w:tc>
        <w:tc>
          <w:tcPr>
            <w:tcW w:w="778" w:type="dxa"/>
            <w:tcBorders>
              <w:top w:val="nil"/>
              <w:left w:val="nil"/>
              <w:bottom w:val="nil"/>
              <w:right w:val="nil"/>
            </w:tcBorders>
            <w:shd w:val="clear" w:color="auto" w:fill="auto"/>
            <w:noWrap/>
            <w:vAlign w:val="bottom"/>
            <w:hideMark/>
          </w:tcPr>
          <w:p w14:paraId="3B289C15" w14:textId="77777777" w:rsidR="00312AF0" w:rsidRPr="00273870" w:rsidRDefault="00312AF0" w:rsidP="009A6BC2">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0.1</w:t>
            </w:r>
          </w:p>
        </w:tc>
        <w:tc>
          <w:tcPr>
            <w:tcW w:w="778" w:type="dxa"/>
            <w:tcBorders>
              <w:top w:val="nil"/>
              <w:left w:val="nil"/>
              <w:bottom w:val="nil"/>
              <w:right w:val="nil"/>
            </w:tcBorders>
            <w:shd w:val="clear" w:color="auto" w:fill="auto"/>
            <w:noWrap/>
            <w:vAlign w:val="bottom"/>
            <w:hideMark/>
          </w:tcPr>
          <w:p w14:paraId="1FF8AFAB" w14:textId="77777777" w:rsidR="00312AF0" w:rsidRPr="00273870" w:rsidRDefault="00312AF0" w:rsidP="009A6BC2">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-1.02</w:t>
            </w:r>
          </w:p>
        </w:tc>
      </w:tr>
      <w:tr w:rsidR="00273870" w:rsidRPr="00273870" w14:paraId="5FBF2113" w14:textId="77777777" w:rsidTr="003C732C">
        <w:trPr>
          <w:gridAfter w:val="1"/>
          <w:wAfter w:w="7" w:type="dxa"/>
          <w:trHeight w:val="251"/>
        </w:trPr>
        <w:tc>
          <w:tcPr>
            <w:tcW w:w="3115" w:type="dxa"/>
            <w:tcBorders>
              <w:right w:val="single" w:sz="4" w:space="0" w:color="auto"/>
            </w:tcBorders>
            <w:shd w:val="clear" w:color="auto" w:fill="auto"/>
            <w:noWrap/>
            <w:hideMark/>
          </w:tcPr>
          <w:p w14:paraId="6C99EFF8" w14:textId="77777777" w:rsidR="00312AF0" w:rsidRPr="00273870" w:rsidRDefault="00312AF0" w:rsidP="009A6BC2">
            <w:pPr>
              <w:spacing w:after="0" w:line="240" w:lineRule="auto"/>
              <w:jc w:val="center"/>
              <w:rPr>
                <w:rFonts w:ascii="Garamond" w:eastAsia="Times New Roman" w:hAnsi="Garamond" w:cs="Times New Roman"/>
                <w:sz w:val="20"/>
                <w:szCs w:val="20"/>
              </w:rPr>
            </w:pPr>
            <w:r w:rsidRPr="00273870">
              <w:rPr>
                <w:rFonts w:ascii="Garamond" w:eastAsia="Times New Roman" w:hAnsi="Garamond" w:cs="Times New Roman"/>
                <w:sz w:val="20"/>
                <w:szCs w:val="20"/>
              </w:rPr>
              <w:t>Police PCA</w:t>
            </w:r>
          </w:p>
        </w:tc>
        <w:tc>
          <w:tcPr>
            <w:tcW w:w="727" w:type="dxa"/>
            <w:tcBorders>
              <w:top w:val="nil"/>
              <w:left w:val="nil"/>
              <w:bottom w:val="nil"/>
              <w:right w:val="nil"/>
            </w:tcBorders>
            <w:shd w:val="clear" w:color="auto" w:fill="auto"/>
            <w:noWrap/>
            <w:vAlign w:val="bottom"/>
            <w:hideMark/>
          </w:tcPr>
          <w:p w14:paraId="6897E04C" w14:textId="77777777" w:rsidR="00312AF0" w:rsidRPr="00273870" w:rsidRDefault="00312AF0" w:rsidP="009A6BC2">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0.44</w:t>
            </w:r>
          </w:p>
        </w:tc>
        <w:tc>
          <w:tcPr>
            <w:tcW w:w="865" w:type="dxa"/>
            <w:tcBorders>
              <w:top w:val="nil"/>
              <w:left w:val="nil"/>
              <w:bottom w:val="nil"/>
              <w:right w:val="nil"/>
            </w:tcBorders>
            <w:shd w:val="clear" w:color="auto" w:fill="auto"/>
            <w:noWrap/>
            <w:vAlign w:val="bottom"/>
            <w:hideMark/>
          </w:tcPr>
          <w:p w14:paraId="2584B055" w14:textId="77777777" w:rsidR="00312AF0" w:rsidRPr="00273870" w:rsidRDefault="00312AF0" w:rsidP="009A6BC2">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0.28</w:t>
            </w:r>
          </w:p>
        </w:tc>
        <w:tc>
          <w:tcPr>
            <w:tcW w:w="778" w:type="dxa"/>
            <w:tcBorders>
              <w:top w:val="nil"/>
              <w:left w:val="nil"/>
              <w:bottom w:val="nil"/>
              <w:right w:val="nil"/>
            </w:tcBorders>
            <w:shd w:val="clear" w:color="auto" w:fill="auto"/>
            <w:noWrap/>
            <w:vAlign w:val="bottom"/>
            <w:hideMark/>
          </w:tcPr>
          <w:p w14:paraId="6E6D75DB" w14:textId="77777777" w:rsidR="00312AF0" w:rsidRPr="00273870" w:rsidRDefault="00312AF0" w:rsidP="009A6BC2">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w:t>
            </w:r>
          </w:p>
        </w:tc>
        <w:tc>
          <w:tcPr>
            <w:tcW w:w="605" w:type="dxa"/>
            <w:tcBorders>
              <w:top w:val="nil"/>
              <w:left w:val="nil"/>
              <w:bottom w:val="nil"/>
              <w:right w:val="nil"/>
            </w:tcBorders>
            <w:shd w:val="clear" w:color="auto" w:fill="auto"/>
            <w:noWrap/>
            <w:vAlign w:val="bottom"/>
            <w:hideMark/>
          </w:tcPr>
          <w:p w14:paraId="784F4F9C" w14:textId="77777777" w:rsidR="00312AF0" w:rsidRPr="00273870" w:rsidRDefault="00312AF0" w:rsidP="009A6BC2">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0.29</w:t>
            </w:r>
          </w:p>
        </w:tc>
        <w:tc>
          <w:tcPr>
            <w:tcW w:w="605" w:type="dxa"/>
            <w:tcBorders>
              <w:top w:val="nil"/>
              <w:left w:val="nil"/>
              <w:bottom w:val="nil"/>
              <w:right w:val="nil"/>
            </w:tcBorders>
            <w:shd w:val="clear" w:color="auto" w:fill="auto"/>
            <w:noWrap/>
            <w:vAlign w:val="bottom"/>
            <w:hideMark/>
          </w:tcPr>
          <w:p w14:paraId="15AE1A05" w14:textId="77777777" w:rsidR="00312AF0" w:rsidRPr="00273870" w:rsidRDefault="00312AF0" w:rsidP="009A6BC2">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0.32</w:t>
            </w:r>
          </w:p>
        </w:tc>
        <w:tc>
          <w:tcPr>
            <w:tcW w:w="593" w:type="dxa"/>
            <w:tcBorders>
              <w:top w:val="nil"/>
              <w:left w:val="nil"/>
              <w:bottom w:val="nil"/>
              <w:right w:val="nil"/>
            </w:tcBorders>
            <w:shd w:val="clear" w:color="auto" w:fill="auto"/>
            <w:noWrap/>
            <w:vAlign w:val="bottom"/>
            <w:hideMark/>
          </w:tcPr>
          <w:p w14:paraId="5328FF84" w14:textId="77777777" w:rsidR="00312AF0" w:rsidRPr="00273870" w:rsidRDefault="00312AF0" w:rsidP="009A6BC2">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0.55</w:t>
            </w:r>
          </w:p>
        </w:tc>
        <w:tc>
          <w:tcPr>
            <w:tcW w:w="842" w:type="dxa"/>
            <w:tcBorders>
              <w:top w:val="nil"/>
              <w:left w:val="nil"/>
              <w:bottom w:val="nil"/>
              <w:right w:val="nil"/>
            </w:tcBorders>
            <w:shd w:val="clear" w:color="auto" w:fill="auto"/>
            <w:noWrap/>
            <w:vAlign w:val="bottom"/>
            <w:hideMark/>
          </w:tcPr>
          <w:p w14:paraId="66DF52A7" w14:textId="77777777" w:rsidR="00312AF0" w:rsidRPr="00273870" w:rsidRDefault="00312AF0" w:rsidP="009A6BC2">
            <w:pPr>
              <w:spacing w:after="0" w:line="240" w:lineRule="auto"/>
              <w:rPr>
                <w:rFonts w:ascii="Garamond" w:eastAsia="Times New Roman" w:hAnsi="Garamond" w:cs="Times New Roman"/>
                <w:sz w:val="20"/>
                <w:szCs w:val="20"/>
              </w:rPr>
            </w:pPr>
            <w:r w:rsidRPr="00273870">
              <w:rPr>
                <w:rFonts w:ascii="Garamond" w:hAnsi="Garamond" w:cs="Times New Roman"/>
                <w:sz w:val="20"/>
                <w:szCs w:val="20"/>
              </w:rPr>
              <w:t>1</w:t>
            </w:r>
          </w:p>
        </w:tc>
        <w:tc>
          <w:tcPr>
            <w:tcW w:w="778" w:type="dxa"/>
            <w:tcBorders>
              <w:top w:val="nil"/>
              <w:left w:val="nil"/>
              <w:bottom w:val="nil"/>
              <w:right w:val="nil"/>
            </w:tcBorders>
            <w:shd w:val="clear" w:color="auto" w:fill="auto"/>
            <w:noWrap/>
            <w:vAlign w:val="bottom"/>
            <w:hideMark/>
          </w:tcPr>
          <w:p w14:paraId="2072B97F" w14:textId="77777777" w:rsidR="00312AF0" w:rsidRPr="00273870" w:rsidRDefault="00312AF0" w:rsidP="009A6BC2">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0.32</w:t>
            </w:r>
          </w:p>
        </w:tc>
        <w:tc>
          <w:tcPr>
            <w:tcW w:w="778" w:type="dxa"/>
            <w:tcBorders>
              <w:top w:val="nil"/>
              <w:left w:val="nil"/>
              <w:bottom w:val="nil"/>
              <w:right w:val="nil"/>
            </w:tcBorders>
            <w:shd w:val="clear" w:color="auto" w:fill="auto"/>
            <w:noWrap/>
            <w:vAlign w:val="bottom"/>
            <w:hideMark/>
          </w:tcPr>
          <w:p w14:paraId="6C42F508" w14:textId="77777777" w:rsidR="00312AF0" w:rsidRPr="00273870" w:rsidRDefault="00312AF0" w:rsidP="009A6BC2">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-0.77</w:t>
            </w:r>
          </w:p>
        </w:tc>
      </w:tr>
      <w:tr w:rsidR="00273870" w:rsidRPr="00273870" w14:paraId="3FACED80" w14:textId="77777777" w:rsidTr="003C732C">
        <w:trPr>
          <w:gridAfter w:val="1"/>
          <w:wAfter w:w="7" w:type="dxa"/>
          <w:trHeight w:val="251"/>
        </w:trPr>
        <w:tc>
          <w:tcPr>
            <w:tcW w:w="3115" w:type="dxa"/>
            <w:tcBorders>
              <w:right w:val="single" w:sz="4" w:space="0" w:color="auto"/>
            </w:tcBorders>
            <w:shd w:val="clear" w:color="auto" w:fill="auto"/>
            <w:noWrap/>
            <w:hideMark/>
          </w:tcPr>
          <w:p w14:paraId="4264C8C5" w14:textId="77777777" w:rsidR="00312AF0" w:rsidRPr="00273870" w:rsidRDefault="00312AF0" w:rsidP="009A6BC2">
            <w:pPr>
              <w:spacing w:after="0" w:line="240" w:lineRule="auto"/>
              <w:jc w:val="center"/>
              <w:rPr>
                <w:rFonts w:ascii="Garamond" w:eastAsia="Times New Roman" w:hAnsi="Garamond" w:cs="Times New Roman"/>
                <w:sz w:val="20"/>
                <w:szCs w:val="20"/>
              </w:rPr>
            </w:pPr>
            <w:r w:rsidRPr="00273870">
              <w:rPr>
                <w:rFonts w:ascii="Garamond" w:eastAsia="Times New Roman" w:hAnsi="Garamond" w:cs="Times New Roman"/>
                <w:sz w:val="20"/>
                <w:szCs w:val="20"/>
              </w:rPr>
              <w:t>Bar &amp; Restaurant PCA</w:t>
            </w:r>
          </w:p>
        </w:tc>
        <w:tc>
          <w:tcPr>
            <w:tcW w:w="727" w:type="dxa"/>
            <w:tcBorders>
              <w:top w:val="nil"/>
              <w:left w:val="nil"/>
              <w:bottom w:val="nil"/>
              <w:right w:val="nil"/>
            </w:tcBorders>
            <w:shd w:val="clear" w:color="auto" w:fill="auto"/>
            <w:noWrap/>
            <w:vAlign w:val="bottom"/>
            <w:hideMark/>
          </w:tcPr>
          <w:p w14:paraId="2F76F280" w14:textId="77777777" w:rsidR="00312AF0" w:rsidRPr="00273870" w:rsidRDefault="00312AF0" w:rsidP="009A6BC2">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0.5</w:t>
            </w:r>
          </w:p>
        </w:tc>
        <w:tc>
          <w:tcPr>
            <w:tcW w:w="865" w:type="dxa"/>
            <w:tcBorders>
              <w:top w:val="nil"/>
              <w:left w:val="nil"/>
              <w:bottom w:val="nil"/>
              <w:right w:val="nil"/>
            </w:tcBorders>
            <w:shd w:val="clear" w:color="auto" w:fill="auto"/>
            <w:noWrap/>
            <w:vAlign w:val="bottom"/>
            <w:hideMark/>
          </w:tcPr>
          <w:p w14:paraId="0141F68A" w14:textId="77777777" w:rsidR="00312AF0" w:rsidRPr="00273870" w:rsidRDefault="00312AF0" w:rsidP="009A6BC2">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0.35</w:t>
            </w:r>
          </w:p>
        </w:tc>
        <w:tc>
          <w:tcPr>
            <w:tcW w:w="778" w:type="dxa"/>
            <w:tcBorders>
              <w:top w:val="nil"/>
              <w:left w:val="nil"/>
              <w:bottom w:val="nil"/>
              <w:right w:val="nil"/>
            </w:tcBorders>
            <w:shd w:val="clear" w:color="auto" w:fill="auto"/>
            <w:noWrap/>
            <w:vAlign w:val="bottom"/>
            <w:hideMark/>
          </w:tcPr>
          <w:p w14:paraId="5A9BBE09" w14:textId="77777777" w:rsidR="00312AF0" w:rsidRPr="00273870" w:rsidRDefault="00312AF0" w:rsidP="009A6BC2">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w:t>
            </w:r>
          </w:p>
        </w:tc>
        <w:tc>
          <w:tcPr>
            <w:tcW w:w="605" w:type="dxa"/>
            <w:tcBorders>
              <w:top w:val="nil"/>
              <w:left w:val="nil"/>
              <w:bottom w:val="nil"/>
              <w:right w:val="nil"/>
            </w:tcBorders>
            <w:shd w:val="clear" w:color="auto" w:fill="auto"/>
            <w:noWrap/>
            <w:vAlign w:val="bottom"/>
            <w:hideMark/>
          </w:tcPr>
          <w:p w14:paraId="23D63810" w14:textId="77777777" w:rsidR="00312AF0" w:rsidRPr="00273870" w:rsidRDefault="00312AF0" w:rsidP="009A6BC2">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0.19</w:t>
            </w:r>
          </w:p>
        </w:tc>
        <w:tc>
          <w:tcPr>
            <w:tcW w:w="605" w:type="dxa"/>
            <w:tcBorders>
              <w:top w:val="nil"/>
              <w:left w:val="nil"/>
              <w:bottom w:val="nil"/>
              <w:right w:val="nil"/>
            </w:tcBorders>
            <w:shd w:val="clear" w:color="auto" w:fill="auto"/>
            <w:noWrap/>
            <w:vAlign w:val="bottom"/>
            <w:hideMark/>
          </w:tcPr>
          <w:p w14:paraId="6C31861E" w14:textId="77777777" w:rsidR="00312AF0" w:rsidRPr="00273870" w:rsidRDefault="00312AF0" w:rsidP="009A6BC2">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0.34</w:t>
            </w:r>
          </w:p>
        </w:tc>
        <w:tc>
          <w:tcPr>
            <w:tcW w:w="593" w:type="dxa"/>
            <w:tcBorders>
              <w:top w:val="nil"/>
              <w:left w:val="nil"/>
              <w:bottom w:val="nil"/>
              <w:right w:val="nil"/>
            </w:tcBorders>
            <w:shd w:val="clear" w:color="auto" w:fill="auto"/>
            <w:noWrap/>
            <w:vAlign w:val="bottom"/>
            <w:hideMark/>
          </w:tcPr>
          <w:p w14:paraId="42F3119A" w14:textId="77777777" w:rsidR="00312AF0" w:rsidRPr="00273870" w:rsidRDefault="00312AF0" w:rsidP="009A6BC2">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0.99</w:t>
            </w:r>
          </w:p>
        </w:tc>
        <w:tc>
          <w:tcPr>
            <w:tcW w:w="842" w:type="dxa"/>
            <w:tcBorders>
              <w:top w:val="nil"/>
              <w:left w:val="nil"/>
              <w:bottom w:val="nil"/>
              <w:right w:val="nil"/>
            </w:tcBorders>
            <w:shd w:val="clear" w:color="auto" w:fill="auto"/>
            <w:noWrap/>
            <w:vAlign w:val="bottom"/>
            <w:hideMark/>
          </w:tcPr>
          <w:p w14:paraId="01F71F95" w14:textId="77777777" w:rsidR="00312AF0" w:rsidRPr="00273870" w:rsidRDefault="00312AF0" w:rsidP="009A6BC2">
            <w:pPr>
              <w:spacing w:after="0" w:line="240" w:lineRule="auto"/>
              <w:rPr>
                <w:rFonts w:ascii="Garamond" w:eastAsia="Times New Roman" w:hAnsi="Garamond" w:cs="Times New Roman"/>
                <w:sz w:val="20"/>
                <w:szCs w:val="20"/>
              </w:rPr>
            </w:pPr>
            <w:r w:rsidRPr="00273870">
              <w:rPr>
                <w:rFonts w:ascii="Garamond" w:hAnsi="Garamond" w:cs="Times New Roman"/>
                <w:sz w:val="20"/>
                <w:szCs w:val="20"/>
              </w:rPr>
              <w:t>1</w:t>
            </w:r>
          </w:p>
        </w:tc>
        <w:tc>
          <w:tcPr>
            <w:tcW w:w="778" w:type="dxa"/>
            <w:tcBorders>
              <w:top w:val="nil"/>
              <w:left w:val="nil"/>
              <w:bottom w:val="nil"/>
              <w:right w:val="nil"/>
            </w:tcBorders>
            <w:shd w:val="clear" w:color="auto" w:fill="auto"/>
            <w:noWrap/>
            <w:vAlign w:val="bottom"/>
            <w:hideMark/>
          </w:tcPr>
          <w:p w14:paraId="00835A6B" w14:textId="77777777" w:rsidR="00312AF0" w:rsidRPr="00273870" w:rsidRDefault="00312AF0" w:rsidP="009A6BC2">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0.26</w:t>
            </w:r>
          </w:p>
        </w:tc>
        <w:tc>
          <w:tcPr>
            <w:tcW w:w="778" w:type="dxa"/>
            <w:tcBorders>
              <w:top w:val="nil"/>
              <w:left w:val="nil"/>
              <w:bottom w:val="nil"/>
              <w:right w:val="nil"/>
            </w:tcBorders>
            <w:shd w:val="clear" w:color="auto" w:fill="auto"/>
            <w:noWrap/>
            <w:vAlign w:val="bottom"/>
            <w:hideMark/>
          </w:tcPr>
          <w:p w14:paraId="4A3072B2" w14:textId="77777777" w:rsidR="00312AF0" w:rsidRPr="00273870" w:rsidRDefault="00312AF0" w:rsidP="009A6BC2">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-1.4</w:t>
            </w:r>
          </w:p>
        </w:tc>
      </w:tr>
      <w:tr w:rsidR="00273870" w:rsidRPr="00273870" w14:paraId="4C9C01DD" w14:textId="77777777" w:rsidTr="003C732C">
        <w:trPr>
          <w:gridAfter w:val="1"/>
          <w:wAfter w:w="7" w:type="dxa"/>
          <w:trHeight w:val="251"/>
        </w:trPr>
        <w:tc>
          <w:tcPr>
            <w:tcW w:w="3115" w:type="dxa"/>
            <w:tcBorders>
              <w:right w:val="single" w:sz="4" w:space="0" w:color="auto"/>
            </w:tcBorders>
            <w:shd w:val="clear" w:color="auto" w:fill="auto"/>
            <w:noWrap/>
            <w:hideMark/>
          </w:tcPr>
          <w:p w14:paraId="6820223C" w14:textId="77777777" w:rsidR="00312AF0" w:rsidRPr="00273870" w:rsidRDefault="00312AF0" w:rsidP="009A6BC2">
            <w:pPr>
              <w:spacing w:after="0" w:line="240" w:lineRule="auto"/>
              <w:jc w:val="center"/>
              <w:rPr>
                <w:rFonts w:ascii="Garamond" w:eastAsia="Times New Roman" w:hAnsi="Garamond" w:cs="Times New Roman"/>
                <w:sz w:val="20"/>
                <w:szCs w:val="20"/>
              </w:rPr>
            </w:pPr>
            <w:r w:rsidRPr="00273870">
              <w:rPr>
                <w:rFonts w:ascii="Garamond" w:eastAsia="Times New Roman" w:hAnsi="Garamond" w:cs="Times New Roman"/>
                <w:sz w:val="20"/>
                <w:szCs w:val="20"/>
              </w:rPr>
              <w:t>Secondary &amp; Lower School PCA</w:t>
            </w:r>
          </w:p>
        </w:tc>
        <w:tc>
          <w:tcPr>
            <w:tcW w:w="727" w:type="dxa"/>
            <w:tcBorders>
              <w:top w:val="nil"/>
              <w:left w:val="nil"/>
              <w:bottom w:val="nil"/>
              <w:right w:val="nil"/>
            </w:tcBorders>
            <w:shd w:val="clear" w:color="auto" w:fill="auto"/>
            <w:noWrap/>
            <w:vAlign w:val="bottom"/>
            <w:hideMark/>
          </w:tcPr>
          <w:p w14:paraId="33CE56BA" w14:textId="77777777" w:rsidR="00312AF0" w:rsidRPr="00273870" w:rsidRDefault="00312AF0" w:rsidP="009A6BC2">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0.46</w:t>
            </w:r>
          </w:p>
        </w:tc>
        <w:tc>
          <w:tcPr>
            <w:tcW w:w="865" w:type="dxa"/>
            <w:tcBorders>
              <w:top w:val="nil"/>
              <w:left w:val="nil"/>
              <w:bottom w:val="nil"/>
              <w:right w:val="nil"/>
            </w:tcBorders>
            <w:shd w:val="clear" w:color="auto" w:fill="auto"/>
            <w:noWrap/>
            <w:vAlign w:val="bottom"/>
            <w:hideMark/>
          </w:tcPr>
          <w:p w14:paraId="0DE1EBE0" w14:textId="77777777" w:rsidR="00312AF0" w:rsidRPr="00273870" w:rsidRDefault="00312AF0" w:rsidP="009A6BC2">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0.2</w:t>
            </w:r>
          </w:p>
        </w:tc>
        <w:tc>
          <w:tcPr>
            <w:tcW w:w="778" w:type="dxa"/>
            <w:tcBorders>
              <w:top w:val="nil"/>
              <w:left w:val="nil"/>
              <w:bottom w:val="nil"/>
              <w:right w:val="nil"/>
            </w:tcBorders>
            <w:shd w:val="clear" w:color="auto" w:fill="auto"/>
            <w:noWrap/>
            <w:vAlign w:val="bottom"/>
            <w:hideMark/>
          </w:tcPr>
          <w:p w14:paraId="2F229CBC" w14:textId="77777777" w:rsidR="00312AF0" w:rsidRPr="00273870" w:rsidRDefault="00312AF0" w:rsidP="009A6BC2">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w:t>
            </w:r>
          </w:p>
        </w:tc>
        <w:tc>
          <w:tcPr>
            <w:tcW w:w="605" w:type="dxa"/>
            <w:tcBorders>
              <w:top w:val="nil"/>
              <w:left w:val="nil"/>
              <w:bottom w:val="nil"/>
              <w:right w:val="nil"/>
            </w:tcBorders>
            <w:shd w:val="clear" w:color="auto" w:fill="auto"/>
            <w:noWrap/>
            <w:vAlign w:val="bottom"/>
            <w:hideMark/>
          </w:tcPr>
          <w:p w14:paraId="5DE3A027" w14:textId="77777777" w:rsidR="00312AF0" w:rsidRPr="00273870" w:rsidRDefault="00312AF0" w:rsidP="009A6BC2">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0.32</w:t>
            </w:r>
          </w:p>
        </w:tc>
        <w:tc>
          <w:tcPr>
            <w:tcW w:w="605" w:type="dxa"/>
            <w:tcBorders>
              <w:top w:val="nil"/>
              <w:left w:val="nil"/>
              <w:bottom w:val="nil"/>
              <w:right w:val="nil"/>
            </w:tcBorders>
            <w:shd w:val="clear" w:color="auto" w:fill="auto"/>
            <w:noWrap/>
            <w:vAlign w:val="bottom"/>
            <w:hideMark/>
          </w:tcPr>
          <w:p w14:paraId="0083D96E" w14:textId="77777777" w:rsidR="00312AF0" w:rsidRPr="00273870" w:rsidRDefault="00312AF0" w:rsidP="009A6BC2">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0.46</w:t>
            </w:r>
          </w:p>
        </w:tc>
        <w:tc>
          <w:tcPr>
            <w:tcW w:w="593" w:type="dxa"/>
            <w:tcBorders>
              <w:top w:val="nil"/>
              <w:left w:val="nil"/>
              <w:bottom w:val="nil"/>
              <w:right w:val="nil"/>
            </w:tcBorders>
            <w:shd w:val="clear" w:color="auto" w:fill="auto"/>
            <w:noWrap/>
            <w:vAlign w:val="bottom"/>
            <w:hideMark/>
          </w:tcPr>
          <w:p w14:paraId="5D38FB98" w14:textId="77777777" w:rsidR="00312AF0" w:rsidRPr="00273870" w:rsidRDefault="00312AF0" w:rsidP="009A6BC2">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0.62</w:t>
            </w:r>
          </w:p>
        </w:tc>
        <w:tc>
          <w:tcPr>
            <w:tcW w:w="842" w:type="dxa"/>
            <w:tcBorders>
              <w:top w:val="nil"/>
              <w:left w:val="nil"/>
              <w:bottom w:val="nil"/>
              <w:right w:val="nil"/>
            </w:tcBorders>
            <w:shd w:val="clear" w:color="auto" w:fill="auto"/>
            <w:noWrap/>
            <w:vAlign w:val="bottom"/>
            <w:hideMark/>
          </w:tcPr>
          <w:p w14:paraId="6E18DD9E" w14:textId="77777777" w:rsidR="00312AF0" w:rsidRPr="00273870" w:rsidRDefault="00312AF0" w:rsidP="009A6BC2">
            <w:pPr>
              <w:spacing w:after="0" w:line="240" w:lineRule="auto"/>
              <w:rPr>
                <w:rFonts w:ascii="Garamond" w:eastAsia="Times New Roman" w:hAnsi="Garamond" w:cs="Times New Roman"/>
                <w:sz w:val="20"/>
                <w:szCs w:val="20"/>
              </w:rPr>
            </w:pPr>
            <w:r w:rsidRPr="00273870">
              <w:rPr>
                <w:rFonts w:ascii="Garamond" w:hAnsi="Garamond" w:cs="Times New Roman"/>
                <w:sz w:val="20"/>
                <w:szCs w:val="20"/>
              </w:rPr>
              <w:t>1</w:t>
            </w:r>
          </w:p>
        </w:tc>
        <w:tc>
          <w:tcPr>
            <w:tcW w:w="778" w:type="dxa"/>
            <w:tcBorders>
              <w:top w:val="nil"/>
              <w:left w:val="nil"/>
              <w:bottom w:val="nil"/>
              <w:right w:val="nil"/>
            </w:tcBorders>
            <w:shd w:val="clear" w:color="auto" w:fill="auto"/>
            <w:noWrap/>
            <w:vAlign w:val="bottom"/>
            <w:hideMark/>
          </w:tcPr>
          <w:p w14:paraId="4AFAF52D" w14:textId="77777777" w:rsidR="00312AF0" w:rsidRPr="00273870" w:rsidRDefault="00312AF0" w:rsidP="009A6BC2">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w:t>
            </w:r>
          </w:p>
        </w:tc>
        <w:tc>
          <w:tcPr>
            <w:tcW w:w="778" w:type="dxa"/>
            <w:tcBorders>
              <w:top w:val="nil"/>
              <w:left w:val="nil"/>
              <w:bottom w:val="nil"/>
              <w:right w:val="nil"/>
            </w:tcBorders>
            <w:shd w:val="clear" w:color="auto" w:fill="auto"/>
            <w:noWrap/>
            <w:vAlign w:val="bottom"/>
            <w:hideMark/>
          </w:tcPr>
          <w:p w14:paraId="189CA614" w14:textId="77777777" w:rsidR="00312AF0" w:rsidRPr="00273870" w:rsidRDefault="00312AF0" w:rsidP="009A6BC2">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-0.61</w:t>
            </w:r>
          </w:p>
        </w:tc>
      </w:tr>
      <w:tr w:rsidR="00273870" w:rsidRPr="00273870" w14:paraId="054D0CC1" w14:textId="77777777" w:rsidTr="003C732C">
        <w:trPr>
          <w:gridAfter w:val="1"/>
          <w:wAfter w:w="7" w:type="dxa"/>
          <w:trHeight w:val="251"/>
        </w:trPr>
        <w:tc>
          <w:tcPr>
            <w:tcW w:w="3115" w:type="dxa"/>
            <w:tcBorders>
              <w:right w:val="single" w:sz="4" w:space="0" w:color="auto"/>
            </w:tcBorders>
            <w:shd w:val="clear" w:color="auto" w:fill="auto"/>
            <w:noWrap/>
            <w:hideMark/>
          </w:tcPr>
          <w:p w14:paraId="180068C2" w14:textId="77777777" w:rsidR="00312AF0" w:rsidRPr="00273870" w:rsidRDefault="00312AF0" w:rsidP="009A6BC2">
            <w:pPr>
              <w:spacing w:after="0" w:line="240" w:lineRule="auto"/>
              <w:jc w:val="center"/>
              <w:rPr>
                <w:rFonts w:ascii="Garamond" w:eastAsia="Times New Roman" w:hAnsi="Garamond" w:cs="Times New Roman"/>
                <w:sz w:val="20"/>
                <w:szCs w:val="20"/>
              </w:rPr>
            </w:pPr>
            <w:r w:rsidRPr="00273870">
              <w:rPr>
                <w:rFonts w:ascii="Garamond" w:eastAsia="Times New Roman" w:hAnsi="Garamond" w:cs="Times New Roman"/>
                <w:sz w:val="20"/>
                <w:szCs w:val="20"/>
              </w:rPr>
              <w:t>University PCA</w:t>
            </w:r>
          </w:p>
        </w:tc>
        <w:tc>
          <w:tcPr>
            <w:tcW w:w="727" w:type="dxa"/>
            <w:tcBorders>
              <w:top w:val="nil"/>
              <w:left w:val="nil"/>
              <w:bottom w:val="nil"/>
              <w:right w:val="nil"/>
            </w:tcBorders>
            <w:shd w:val="clear" w:color="auto" w:fill="auto"/>
            <w:noWrap/>
            <w:vAlign w:val="bottom"/>
            <w:hideMark/>
          </w:tcPr>
          <w:p w14:paraId="62BF9C69" w14:textId="77777777" w:rsidR="00312AF0" w:rsidRPr="00273870" w:rsidRDefault="00312AF0" w:rsidP="009A6BC2">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0.35</w:t>
            </w:r>
          </w:p>
        </w:tc>
        <w:tc>
          <w:tcPr>
            <w:tcW w:w="865" w:type="dxa"/>
            <w:tcBorders>
              <w:top w:val="nil"/>
              <w:left w:val="nil"/>
              <w:bottom w:val="nil"/>
              <w:right w:val="nil"/>
            </w:tcBorders>
            <w:shd w:val="clear" w:color="auto" w:fill="auto"/>
            <w:noWrap/>
            <w:vAlign w:val="bottom"/>
            <w:hideMark/>
          </w:tcPr>
          <w:p w14:paraId="6BE0625A" w14:textId="77777777" w:rsidR="00312AF0" w:rsidRPr="00273870" w:rsidRDefault="00312AF0" w:rsidP="009A6BC2">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0.38</w:t>
            </w:r>
          </w:p>
        </w:tc>
        <w:tc>
          <w:tcPr>
            <w:tcW w:w="778" w:type="dxa"/>
            <w:tcBorders>
              <w:top w:val="nil"/>
              <w:left w:val="nil"/>
              <w:bottom w:val="nil"/>
              <w:right w:val="nil"/>
            </w:tcBorders>
            <w:shd w:val="clear" w:color="auto" w:fill="auto"/>
            <w:noWrap/>
            <w:vAlign w:val="bottom"/>
            <w:hideMark/>
          </w:tcPr>
          <w:p w14:paraId="1A29FA5A" w14:textId="77777777" w:rsidR="00312AF0" w:rsidRPr="00273870" w:rsidRDefault="00312AF0" w:rsidP="009A6BC2">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w:t>
            </w:r>
          </w:p>
        </w:tc>
        <w:tc>
          <w:tcPr>
            <w:tcW w:w="605" w:type="dxa"/>
            <w:tcBorders>
              <w:top w:val="nil"/>
              <w:left w:val="nil"/>
              <w:bottom w:val="nil"/>
              <w:right w:val="nil"/>
            </w:tcBorders>
            <w:shd w:val="clear" w:color="auto" w:fill="auto"/>
            <w:noWrap/>
            <w:vAlign w:val="bottom"/>
            <w:hideMark/>
          </w:tcPr>
          <w:p w14:paraId="577618A6" w14:textId="77777777" w:rsidR="00312AF0" w:rsidRPr="00273870" w:rsidRDefault="00312AF0" w:rsidP="009A6BC2">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0.05</w:t>
            </w:r>
          </w:p>
        </w:tc>
        <w:tc>
          <w:tcPr>
            <w:tcW w:w="605" w:type="dxa"/>
            <w:tcBorders>
              <w:top w:val="nil"/>
              <w:left w:val="nil"/>
              <w:bottom w:val="nil"/>
              <w:right w:val="nil"/>
            </w:tcBorders>
            <w:shd w:val="clear" w:color="auto" w:fill="auto"/>
            <w:noWrap/>
            <w:vAlign w:val="bottom"/>
            <w:hideMark/>
          </w:tcPr>
          <w:p w14:paraId="689C7CDB" w14:textId="77777777" w:rsidR="00312AF0" w:rsidRPr="00273870" w:rsidRDefault="00312AF0" w:rsidP="009A6BC2">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0.24</w:t>
            </w:r>
          </w:p>
        </w:tc>
        <w:tc>
          <w:tcPr>
            <w:tcW w:w="593" w:type="dxa"/>
            <w:tcBorders>
              <w:top w:val="nil"/>
              <w:left w:val="nil"/>
              <w:bottom w:val="nil"/>
              <w:right w:val="nil"/>
            </w:tcBorders>
            <w:shd w:val="clear" w:color="auto" w:fill="auto"/>
            <w:noWrap/>
            <w:vAlign w:val="bottom"/>
            <w:hideMark/>
          </w:tcPr>
          <w:p w14:paraId="566ED49E" w14:textId="77777777" w:rsidR="00312AF0" w:rsidRPr="00273870" w:rsidRDefault="00312AF0" w:rsidP="009A6BC2">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0.63</w:t>
            </w:r>
          </w:p>
        </w:tc>
        <w:tc>
          <w:tcPr>
            <w:tcW w:w="842" w:type="dxa"/>
            <w:tcBorders>
              <w:top w:val="nil"/>
              <w:left w:val="nil"/>
              <w:bottom w:val="nil"/>
              <w:right w:val="nil"/>
            </w:tcBorders>
            <w:shd w:val="clear" w:color="auto" w:fill="auto"/>
            <w:noWrap/>
            <w:vAlign w:val="bottom"/>
            <w:hideMark/>
          </w:tcPr>
          <w:p w14:paraId="74DFA349" w14:textId="77777777" w:rsidR="00312AF0" w:rsidRPr="00273870" w:rsidRDefault="00312AF0" w:rsidP="009A6BC2">
            <w:pPr>
              <w:spacing w:after="0" w:line="240" w:lineRule="auto"/>
              <w:rPr>
                <w:rFonts w:ascii="Garamond" w:eastAsia="Times New Roman" w:hAnsi="Garamond" w:cs="Times New Roman"/>
                <w:sz w:val="20"/>
                <w:szCs w:val="20"/>
              </w:rPr>
            </w:pPr>
            <w:r w:rsidRPr="00273870">
              <w:rPr>
                <w:rFonts w:ascii="Garamond" w:hAnsi="Garamond" w:cs="Times New Roman"/>
                <w:sz w:val="20"/>
                <w:szCs w:val="20"/>
              </w:rPr>
              <w:t>1</w:t>
            </w:r>
          </w:p>
        </w:tc>
        <w:tc>
          <w:tcPr>
            <w:tcW w:w="778" w:type="dxa"/>
            <w:tcBorders>
              <w:top w:val="nil"/>
              <w:left w:val="nil"/>
              <w:bottom w:val="nil"/>
              <w:right w:val="nil"/>
            </w:tcBorders>
            <w:shd w:val="clear" w:color="auto" w:fill="auto"/>
            <w:noWrap/>
            <w:vAlign w:val="bottom"/>
            <w:hideMark/>
          </w:tcPr>
          <w:p w14:paraId="42882B52" w14:textId="77777777" w:rsidR="00312AF0" w:rsidRPr="00273870" w:rsidRDefault="00312AF0" w:rsidP="009A6BC2">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0.76</w:t>
            </w:r>
          </w:p>
        </w:tc>
        <w:tc>
          <w:tcPr>
            <w:tcW w:w="778" w:type="dxa"/>
            <w:tcBorders>
              <w:top w:val="nil"/>
              <w:left w:val="nil"/>
              <w:bottom w:val="nil"/>
              <w:right w:val="nil"/>
            </w:tcBorders>
            <w:shd w:val="clear" w:color="auto" w:fill="auto"/>
            <w:noWrap/>
            <w:vAlign w:val="bottom"/>
            <w:hideMark/>
          </w:tcPr>
          <w:p w14:paraId="7CF2AFBE" w14:textId="77777777" w:rsidR="00312AF0" w:rsidRPr="00273870" w:rsidRDefault="00312AF0" w:rsidP="009A6BC2">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-1.08</w:t>
            </w:r>
          </w:p>
        </w:tc>
      </w:tr>
      <w:tr w:rsidR="00273870" w:rsidRPr="00273870" w14:paraId="5045BC90" w14:textId="77777777" w:rsidTr="003C732C">
        <w:trPr>
          <w:gridAfter w:val="1"/>
          <w:wAfter w:w="7" w:type="dxa"/>
          <w:trHeight w:val="251"/>
        </w:trPr>
        <w:tc>
          <w:tcPr>
            <w:tcW w:w="3115" w:type="dxa"/>
            <w:tcBorders>
              <w:right w:val="single" w:sz="4" w:space="0" w:color="auto"/>
            </w:tcBorders>
            <w:shd w:val="clear" w:color="auto" w:fill="auto"/>
            <w:noWrap/>
            <w:hideMark/>
          </w:tcPr>
          <w:p w14:paraId="77EEFDFC" w14:textId="77777777" w:rsidR="00312AF0" w:rsidRPr="00273870" w:rsidRDefault="00312AF0" w:rsidP="009A6BC2">
            <w:pPr>
              <w:spacing w:after="0" w:line="240" w:lineRule="auto"/>
              <w:jc w:val="center"/>
              <w:rPr>
                <w:rFonts w:ascii="Garamond" w:eastAsia="Times New Roman" w:hAnsi="Garamond" w:cs="Times New Roman"/>
                <w:sz w:val="20"/>
                <w:szCs w:val="20"/>
              </w:rPr>
            </w:pPr>
            <w:r w:rsidRPr="00273870">
              <w:rPr>
                <w:rFonts w:ascii="Garamond" w:eastAsia="Times New Roman" w:hAnsi="Garamond" w:cs="Times New Roman"/>
                <w:sz w:val="20"/>
                <w:szCs w:val="20"/>
              </w:rPr>
              <w:t>Pharmacy PCA</w:t>
            </w:r>
          </w:p>
        </w:tc>
        <w:tc>
          <w:tcPr>
            <w:tcW w:w="727" w:type="dxa"/>
            <w:tcBorders>
              <w:top w:val="nil"/>
              <w:left w:val="nil"/>
              <w:bottom w:val="nil"/>
              <w:right w:val="nil"/>
            </w:tcBorders>
            <w:shd w:val="clear" w:color="auto" w:fill="auto"/>
            <w:noWrap/>
            <w:vAlign w:val="bottom"/>
            <w:hideMark/>
          </w:tcPr>
          <w:p w14:paraId="26929D64" w14:textId="77777777" w:rsidR="00312AF0" w:rsidRPr="00273870" w:rsidRDefault="00312AF0" w:rsidP="009A6BC2">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0.5</w:t>
            </w:r>
          </w:p>
        </w:tc>
        <w:tc>
          <w:tcPr>
            <w:tcW w:w="865" w:type="dxa"/>
            <w:tcBorders>
              <w:top w:val="nil"/>
              <w:left w:val="nil"/>
              <w:bottom w:val="nil"/>
              <w:right w:val="nil"/>
            </w:tcBorders>
            <w:shd w:val="clear" w:color="auto" w:fill="auto"/>
            <w:noWrap/>
            <w:vAlign w:val="bottom"/>
            <w:hideMark/>
          </w:tcPr>
          <w:p w14:paraId="61ACCE15" w14:textId="77777777" w:rsidR="00312AF0" w:rsidRPr="00273870" w:rsidRDefault="00312AF0" w:rsidP="009A6BC2">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0.22</w:t>
            </w:r>
          </w:p>
        </w:tc>
        <w:tc>
          <w:tcPr>
            <w:tcW w:w="778" w:type="dxa"/>
            <w:tcBorders>
              <w:top w:val="nil"/>
              <w:left w:val="nil"/>
              <w:bottom w:val="nil"/>
              <w:right w:val="nil"/>
            </w:tcBorders>
            <w:shd w:val="clear" w:color="auto" w:fill="auto"/>
            <w:noWrap/>
            <w:vAlign w:val="bottom"/>
            <w:hideMark/>
          </w:tcPr>
          <w:p w14:paraId="3D6AE3C8" w14:textId="77777777" w:rsidR="00312AF0" w:rsidRPr="00273870" w:rsidRDefault="00312AF0" w:rsidP="009A6BC2">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w:t>
            </w:r>
          </w:p>
        </w:tc>
        <w:tc>
          <w:tcPr>
            <w:tcW w:w="605" w:type="dxa"/>
            <w:tcBorders>
              <w:top w:val="nil"/>
              <w:left w:val="nil"/>
              <w:bottom w:val="nil"/>
              <w:right w:val="nil"/>
            </w:tcBorders>
            <w:shd w:val="clear" w:color="auto" w:fill="auto"/>
            <w:noWrap/>
            <w:vAlign w:val="bottom"/>
            <w:hideMark/>
          </w:tcPr>
          <w:p w14:paraId="48B13590" w14:textId="77777777" w:rsidR="00312AF0" w:rsidRPr="00273870" w:rsidRDefault="00312AF0" w:rsidP="009A6BC2">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0.4</w:t>
            </w:r>
          </w:p>
        </w:tc>
        <w:tc>
          <w:tcPr>
            <w:tcW w:w="605" w:type="dxa"/>
            <w:tcBorders>
              <w:top w:val="nil"/>
              <w:left w:val="nil"/>
              <w:bottom w:val="nil"/>
              <w:right w:val="nil"/>
            </w:tcBorders>
            <w:shd w:val="clear" w:color="auto" w:fill="auto"/>
            <w:noWrap/>
            <w:vAlign w:val="bottom"/>
            <w:hideMark/>
          </w:tcPr>
          <w:p w14:paraId="5160C135" w14:textId="77777777" w:rsidR="00312AF0" w:rsidRPr="00273870" w:rsidRDefault="00312AF0" w:rsidP="009A6BC2">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0.5</w:t>
            </w:r>
          </w:p>
        </w:tc>
        <w:tc>
          <w:tcPr>
            <w:tcW w:w="593" w:type="dxa"/>
            <w:tcBorders>
              <w:top w:val="nil"/>
              <w:left w:val="nil"/>
              <w:bottom w:val="nil"/>
              <w:right w:val="nil"/>
            </w:tcBorders>
            <w:shd w:val="clear" w:color="auto" w:fill="auto"/>
            <w:noWrap/>
            <w:vAlign w:val="bottom"/>
            <w:hideMark/>
          </w:tcPr>
          <w:p w14:paraId="07E0FDAD" w14:textId="77777777" w:rsidR="00312AF0" w:rsidRPr="00273870" w:rsidRDefault="00312AF0" w:rsidP="009A6BC2">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0.6</w:t>
            </w:r>
          </w:p>
        </w:tc>
        <w:tc>
          <w:tcPr>
            <w:tcW w:w="842" w:type="dxa"/>
            <w:tcBorders>
              <w:top w:val="nil"/>
              <w:left w:val="nil"/>
              <w:bottom w:val="nil"/>
              <w:right w:val="nil"/>
            </w:tcBorders>
            <w:shd w:val="clear" w:color="auto" w:fill="auto"/>
            <w:noWrap/>
            <w:vAlign w:val="bottom"/>
            <w:hideMark/>
          </w:tcPr>
          <w:p w14:paraId="5D708D25" w14:textId="77777777" w:rsidR="00312AF0" w:rsidRPr="00273870" w:rsidRDefault="00312AF0" w:rsidP="009A6BC2">
            <w:pPr>
              <w:spacing w:after="0" w:line="240" w:lineRule="auto"/>
              <w:rPr>
                <w:rFonts w:ascii="Garamond" w:eastAsia="Times New Roman" w:hAnsi="Garamond" w:cs="Times New Roman"/>
                <w:sz w:val="20"/>
                <w:szCs w:val="20"/>
              </w:rPr>
            </w:pPr>
            <w:r w:rsidRPr="00273870">
              <w:rPr>
                <w:rFonts w:ascii="Garamond" w:hAnsi="Garamond" w:cs="Times New Roman"/>
                <w:sz w:val="20"/>
                <w:szCs w:val="20"/>
              </w:rPr>
              <w:t>1</w:t>
            </w:r>
          </w:p>
        </w:tc>
        <w:tc>
          <w:tcPr>
            <w:tcW w:w="778" w:type="dxa"/>
            <w:tcBorders>
              <w:top w:val="nil"/>
              <w:left w:val="nil"/>
              <w:bottom w:val="nil"/>
              <w:right w:val="nil"/>
            </w:tcBorders>
            <w:shd w:val="clear" w:color="auto" w:fill="auto"/>
            <w:noWrap/>
            <w:vAlign w:val="bottom"/>
            <w:hideMark/>
          </w:tcPr>
          <w:p w14:paraId="41E3A03B" w14:textId="77777777" w:rsidR="00312AF0" w:rsidRPr="00273870" w:rsidRDefault="00312AF0" w:rsidP="009A6BC2">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-0.02</w:t>
            </w:r>
          </w:p>
        </w:tc>
        <w:tc>
          <w:tcPr>
            <w:tcW w:w="778" w:type="dxa"/>
            <w:tcBorders>
              <w:top w:val="nil"/>
              <w:left w:val="nil"/>
              <w:bottom w:val="nil"/>
              <w:right w:val="nil"/>
            </w:tcBorders>
            <w:shd w:val="clear" w:color="auto" w:fill="auto"/>
            <w:noWrap/>
            <w:vAlign w:val="bottom"/>
            <w:hideMark/>
          </w:tcPr>
          <w:p w14:paraId="5486BE77" w14:textId="77777777" w:rsidR="00312AF0" w:rsidRPr="00273870" w:rsidRDefault="00312AF0" w:rsidP="009A6BC2">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-0.19</w:t>
            </w:r>
          </w:p>
        </w:tc>
      </w:tr>
      <w:tr w:rsidR="00273870" w:rsidRPr="00273870" w14:paraId="43BDF8AE" w14:textId="77777777" w:rsidTr="003C732C">
        <w:trPr>
          <w:gridAfter w:val="1"/>
          <w:wAfter w:w="7" w:type="dxa"/>
          <w:trHeight w:val="251"/>
        </w:trPr>
        <w:tc>
          <w:tcPr>
            <w:tcW w:w="3115" w:type="dxa"/>
            <w:tcBorders>
              <w:right w:val="single" w:sz="4" w:space="0" w:color="auto"/>
            </w:tcBorders>
            <w:shd w:val="clear" w:color="auto" w:fill="auto"/>
            <w:noWrap/>
            <w:hideMark/>
          </w:tcPr>
          <w:p w14:paraId="1E5FB848" w14:textId="77777777" w:rsidR="00312AF0" w:rsidRPr="00273870" w:rsidRDefault="00312AF0" w:rsidP="009A6BC2">
            <w:pPr>
              <w:spacing w:after="0" w:line="240" w:lineRule="auto"/>
              <w:jc w:val="center"/>
              <w:rPr>
                <w:rFonts w:ascii="Garamond" w:eastAsia="Times New Roman" w:hAnsi="Garamond" w:cs="Times New Roman"/>
                <w:sz w:val="20"/>
                <w:szCs w:val="20"/>
              </w:rPr>
            </w:pPr>
            <w:r w:rsidRPr="00273870">
              <w:rPr>
                <w:rFonts w:ascii="Garamond" w:eastAsia="Times New Roman" w:hAnsi="Garamond" w:cs="Times New Roman"/>
                <w:sz w:val="20"/>
                <w:szCs w:val="20"/>
              </w:rPr>
              <w:t>Hospital &amp; Clinique PCA</w:t>
            </w:r>
          </w:p>
        </w:tc>
        <w:tc>
          <w:tcPr>
            <w:tcW w:w="727" w:type="dxa"/>
            <w:tcBorders>
              <w:top w:val="nil"/>
              <w:left w:val="nil"/>
              <w:bottom w:val="nil"/>
              <w:right w:val="nil"/>
            </w:tcBorders>
            <w:shd w:val="clear" w:color="auto" w:fill="auto"/>
            <w:noWrap/>
            <w:vAlign w:val="bottom"/>
            <w:hideMark/>
          </w:tcPr>
          <w:p w14:paraId="592D5F12" w14:textId="77777777" w:rsidR="00312AF0" w:rsidRPr="00273870" w:rsidRDefault="00312AF0" w:rsidP="009A6BC2">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0.37</w:t>
            </w:r>
          </w:p>
        </w:tc>
        <w:tc>
          <w:tcPr>
            <w:tcW w:w="865" w:type="dxa"/>
            <w:tcBorders>
              <w:top w:val="nil"/>
              <w:left w:val="nil"/>
              <w:bottom w:val="nil"/>
              <w:right w:val="nil"/>
            </w:tcBorders>
            <w:shd w:val="clear" w:color="auto" w:fill="auto"/>
            <w:noWrap/>
            <w:vAlign w:val="bottom"/>
            <w:hideMark/>
          </w:tcPr>
          <w:p w14:paraId="3CA5293B" w14:textId="77777777" w:rsidR="00312AF0" w:rsidRPr="00273870" w:rsidRDefault="00312AF0" w:rsidP="009A6BC2">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0.28</w:t>
            </w:r>
          </w:p>
        </w:tc>
        <w:tc>
          <w:tcPr>
            <w:tcW w:w="778" w:type="dxa"/>
            <w:tcBorders>
              <w:top w:val="nil"/>
              <w:left w:val="nil"/>
              <w:bottom w:val="nil"/>
              <w:right w:val="nil"/>
            </w:tcBorders>
            <w:shd w:val="clear" w:color="auto" w:fill="auto"/>
            <w:noWrap/>
            <w:vAlign w:val="bottom"/>
            <w:hideMark/>
          </w:tcPr>
          <w:p w14:paraId="272B814B" w14:textId="77777777" w:rsidR="00312AF0" w:rsidRPr="00273870" w:rsidRDefault="00312AF0" w:rsidP="009A6BC2">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w:t>
            </w:r>
          </w:p>
        </w:tc>
        <w:tc>
          <w:tcPr>
            <w:tcW w:w="605" w:type="dxa"/>
            <w:tcBorders>
              <w:top w:val="nil"/>
              <w:left w:val="nil"/>
              <w:bottom w:val="nil"/>
              <w:right w:val="nil"/>
            </w:tcBorders>
            <w:shd w:val="clear" w:color="auto" w:fill="auto"/>
            <w:noWrap/>
            <w:vAlign w:val="bottom"/>
            <w:hideMark/>
          </w:tcPr>
          <w:p w14:paraId="4B0BF150" w14:textId="77777777" w:rsidR="00312AF0" w:rsidRPr="00273870" w:rsidRDefault="00312AF0" w:rsidP="009A6BC2">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0.21</w:t>
            </w:r>
          </w:p>
        </w:tc>
        <w:tc>
          <w:tcPr>
            <w:tcW w:w="605" w:type="dxa"/>
            <w:tcBorders>
              <w:top w:val="nil"/>
              <w:left w:val="nil"/>
              <w:bottom w:val="nil"/>
              <w:right w:val="nil"/>
            </w:tcBorders>
            <w:shd w:val="clear" w:color="auto" w:fill="auto"/>
            <w:noWrap/>
            <w:vAlign w:val="bottom"/>
            <w:hideMark/>
          </w:tcPr>
          <w:p w14:paraId="24356673" w14:textId="77777777" w:rsidR="00312AF0" w:rsidRPr="00273870" w:rsidRDefault="00312AF0" w:rsidP="009A6BC2">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0.22</w:t>
            </w:r>
          </w:p>
        </w:tc>
        <w:tc>
          <w:tcPr>
            <w:tcW w:w="593" w:type="dxa"/>
            <w:tcBorders>
              <w:top w:val="nil"/>
              <w:left w:val="nil"/>
              <w:bottom w:val="nil"/>
              <w:right w:val="nil"/>
            </w:tcBorders>
            <w:shd w:val="clear" w:color="auto" w:fill="auto"/>
            <w:noWrap/>
            <w:vAlign w:val="bottom"/>
            <w:hideMark/>
          </w:tcPr>
          <w:p w14:paraId="2FA82232" w14:textId="77777777" w:rsidR="00312AF0" w:rsidRPr="00273870" w:rsidRDefault="00312AF0" w:rsidP="009A6BC2">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0.6</w:t>
            </w:r>
          </w:p>
        </w:tc>
        <w:tc>
          <w:tcPr>
            <w:tcW w:w="842" w:type="dxa"/>
            <w:tcBorders>
              <w:top w:val="nil"/>
              <w:left w:val="nil"/>
              <w:bottom w:val="nil"/>
              <w:right w:val="nil"/>
            </w:tcBorders>
            <w:shd w:val="clear" w:color="auto" w:fill="auto"/>
            <w:noWrap/>
            <w:vAlign w:val="bottom"/>
            <w:hideMark/>
          </w:tcPr>
          <w:p w14:paraId="60349887" w14:textId="77777777" w:rsidR="00312AF0" w:rsidRPr="00273870" w:rsidRDefault="00312AF0" w:rsidP="009A6BC2">
            <w:pPr>
              <w:spacing w:after="0" w:line="240" w:lineRule="auto"/>
              <w:rPr>
                <w:rFonts w:ascii="Garamond" w:eastAsia="Times New Roman" w:hAnsi="Garamond" w:cs="Times New Roman"/>
                <w:sz w:val="20"/>
                <w:szCs w:val="20"/>
              </w:rPr>
            </w:pPr>
            <w:r w:rsidRPr="00273870">
              <w:rPr>
                <w:rFonts w:ascii="Garamond" w:hAnsi="Garamond" w:cs="Times New Roman"/>
                <w:sz w:val="20"/>
                <w:szCs w:val="20"/>
              </w:rPr>
              <w:t>1</w:t>
            </w:r>
          </w:p>
        </w:tc>
        <w:tc>
          <w:tcPr>
            <w:tcW w:w="778" w:type="dxa"/>
            <w:tcBorders>
              <w:top w:val="nil"/>
              <w:left w:val="nil"/>
              <w:bottom w:val="nil"/>
              <w:right w:val="nil"/>
            </w:tcBorders>
            <w:shd w:val="clear" w:color="auto" w:fill="auto"/>
            <w:noWrap/>
            <w:vAlign w:val="bottom"/>
            <w:hideMark/>
          </w:tcPr>
          <w:p w14:paraId="5CCC4E01" w14:textId="77777777" w:rsidR="00312AF0" w:rsidRPr="00273870" w:rsidRDefault="00312AF0" w:rsidP="009A6BC2">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0.66</w:t>
            </w:r>
          </w:p>
        </w:tc>
        <w:tc>
          <w:tcPr>
            <w:tcW w:w="778" w:type="dxa"/>
            <w:tcBorders>
              <w:top w:val="nil"/>
              <w:left w:val="nil"/>
              <w:bottom w:val="nil"/>
              <w:right w:val="nil"/>
            </w:tcBorders>
            <w:shd w:val="clear" w:color="auto" w:fill="auto"/>
            <w:noWrap/>
            <w:vAlign w:val="bottom"/>
            <w:hideMark/>
          </w:tcPr>
          <w:p w14:paraId="24D969D6" w14:textId="77777777" w:rsidR="00312AF0" w:rsidRPr="00273870" w:rsidRDefault="00312AF0" w:rsidP="009A6BC2">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-0.36</w:t>
            </w:r>
          </w:p>
        </w:tc>
      </w:tr>
      <w:tr w:rsidR="00273870" w:rsidRPr="00273870" w14:paraId="7A0D2695" w14:textId="77777777" w:rsidTr="003C732C">
        <w:trPr>
          <w:gridAfter w:val="1"/>
          <w:wAfter w:w="7" w:type="dxa"/>
          <w:trHeight w:val="251"/>
        </w:trPr>
        <w:tc>
          <w:tcPr>
            <w:tcW w:w="3115" w:type="dxa"/>
            <w:tcBorders>
              <w:right w:val="single" w:sz="4" w:space="0" w:color="auto"/>
            </w:tcBorders>
            <w:shd w:val="clear" w:color="auto" w:fill="auto"/>
            <w:noWrap/>
            <w:hideMark/>
          </w:tcPr>
          <w:p w14:paraId="69F9FF0E" w14:textId="77777777" w:rsidR="00312AF0" w:rsidRPr="00273870" w:rsidRDefault="00312AF0" w:rsidP="009A6BC2">
            <w:pPr>
              <w:spacing w:after="0" w:line="240" w:lineRule="auto"/>
              <w:jc w:val="center"/>
              <w:rPr>
                <w:rFonts w:ascii="Garamond" w:eastAsia="Times New Roman" w:hAnsi="Garamond" w:cs="Times New Roman"/>
                <w:sz w:val="20"/>
                <w:szCs w:val="20"/>
              </w:rPr>
            </w:pPr>
            <w:r w:rsidRPr="00273870">
              <w:rPr>
                <w:rFonts w:ascii="Garamond" w:eastAsia="Times New Roman" w:hAnsi="Garamond" w:cs="Times New Roman"/>
                <w:sz w:val="20"/>
                <w:szCs w:val="20"/>
              </w:rPr>
              <w:t>Big Shopping Place PCA</w:t>
            </w:r>
          </w:p>
        </w:tc>
        <w:tc>
          <w:tcPr>
            <w:tcW w:w="727" w:type="dxa"/>
            <w:tcBorders>
              <w:top w:val="nil"/>
              <w:left w:val="nil"/>
              <w:bottom w:val="nil"/>
              <w:right w:val="nil"/>
            </w:tcBorders>
            <w:shd w:val="clear" w:color="auto" w:fill="auto"/>
            <w:noWrap/>
            <w:vAlign w:val="bottom"/>
            <w:hideMark/>
          </w:tcPr>
          <w:p w14:paraId="36BA9FBE" w14:textId="77777777" w:rsidR="00312AF0" w:rsidRPr="00273870" w:rsidRDefault="00312AF0" w:rsidP="009A6BC2">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0.34</w:t>
            </w:r>
          </w:p>
        </w:tc>
        <w:tc>
          <w:tcPr>
            <w:tcW w:w="865" w:type="dxa"/>
            <w:tcBorders>
              <w:top w:val="nil"/>
              <w:left w:val="nil"/>
              <w:bottom w:val="nil"/>
              <w:right w:val="nil"/>
            </w:tcBorders>
            <w:shd w:val="clear" w:color="auto" w:fill="auto"/>
            <w:noWrap/>
            <w:vAlign w:val="bottom"/>
            <w:hideMark/>
          </w:tcPr>
          <w:p w14:paraId="308F05D4" w14:textId="77777777" w:rsidR="00312AF0" w:rsidRPr="00273870" w:rsidRDefault="00312AF0" w:rsidP="009A6BC2">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0.3</w:t>
            </w:r>
          </w:p>
        </w:tc>
        <w:tc>
          <w:tcPr>
            <w:tcW w:w="778" w:type="dxa"/>
            <w:tcBorders>
              <w:top w:val="nil"/>
              <w:left w:val="nil"/>
              <w:bottom w:val="nil"/>
              <w:right w:val="nil"/>
            </w:tcBorders>
            <w:shd w:val="clear" w:color="auto" w:fill="auto"/>
            <w:noWrap/>
            <w:vAlign w:val="bottom"/>
            <w:hideMark/>
          </w:tcPr>
          <w:p w14:paraId="79DF6CA1" w14:textId="77777777" w:rsidR="00312AF0" w:rsidRPr="00273870" w:rsidRDefault="00312AF0" w:rsidP="009A6BC2">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w:t>
            </w:r>
          </w:p>
        </w:tc>
        <w:tc>
          <w:tcPr>
            <w:tcW w:w="605" w:type="dxa"/>
            <w:tcBorders>
              <w:top w:val="nil"/>
              <w:left w:val="nil"/>
              <w:bottom w:val="nil"/>
              <w:right w:val="nil"/>
            </w:tcBorders>
            <w:shd w:val="clear" w:color="auto" w:fill="auto"/>
            <w:noWrap/>
            <w:vAlign w:val="bottom"/>
            <w:hideMark/>
          </w:tcPr>
          <w:p w14:paraId="0B575BCC" w14:textId="77777777" w:rsidR="00312AF0" w:rsidRPr="00273870" w:rsidRDefault="00312AF0" w:rsidP="009A6BC2">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0.08</w:t>
            </w:r>
          </w:p>
        </w:tc>
        <w:tc>
          <w:tcPr>
            <w:tcW w:w="605" w:type="dxa"/>
            <w:tcBorders>
              <w:top w:val="nil"/>
              <w:left w:val="nil"/>
              <w:bottom w:val="nil"/>
              <w:right w:val="nil"/>
            </w:tcBorders>
            <w:shd w:val="clear" w:color="auto" w:fill="auto"/>
            <w:noWrap/>
            <w:vAlign w:val="bottom"/>
            <w:hideMark/>
          </w:tcPr>
          <w:p w14:paraId="3169459A" w14:textId="77777777" w:rsidR="00312AF0" w:rsidRPr="00273870" w:rsidRDefault="00312AF0" w:rsidP="009A6BC2">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0.2</w:t>
            </w:r>
          </w:p>
        </w:tc>
        <w:tc>
          <w:tcPr>
            <w:tcW w:w="593" w:type="dxa"/>
            <w:tcBorders>
              <w:top w:val="nil"/>
              <w:left w:val="nil"/>
              <w:bottom w:val="nil"/>
              <w:right w:val="nil"/>
            </w:tcBorders>
            <w:shd w:val="clear" w:color="auto" w:fill="auto"/>
            <w:noWrap/>
            <w:vAlign w:val="bottom"/>
            <w:hideMark/>
          </w:tcPr>
          <w:p w14:paraId="2E9FEA08" w14:textId="77777777" w:rsidR="00312AF0" w:rsidRPr="00273870" w:rsidRDefault="00312AF0" w:rsidP="009A6BC2">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0.54</w:t>
            </w:r>
          </w:p>
        </w:tc>
        <w:tc>
          <w:tcPr>
            <w:tcW w:w="842" w:type="dxa"/>
            <w:tcBorders>
              <w:top w:val="nil"/>
              <w:left w:val="nil"/>
              <w:bottom w:val="nil"/>
              <w:right w:val="nil"/>
            </w:tcBorders>
            <w:shd w:val="clear" w:color="auto" w:fill="auto"/>
            <w:noWrap/>
            <w:vAlign w:val="bottom"/>
            <w:hideMark/>
          </w:tcPr>
          <w:p w14:paraId="47E1FA84" w14:textId="77777777" w:rsidR="00312AF0" w:rsidRPr="00273870" w:rsidRDefault="00312AF0" w:rsidP="009A6BC2">
            <w:pPr>
              <w:spacing w:after="0" w:line="240" w:lineRule="auto"/>
              <w:rPr>
                <w:rFonts w:ascii="Garamond" w:eastAsia="Times New Roman" w:hAnsi="Garamond" w:cs="Times New Roman"/>
                <w:sz w:val="20"/>
                <w:szCs w:val="20"/>
              </w:rPr>
            </w:pPr>
            <w:r w:rsidRPr="00273870">
              <w:rPr>
                <w:rFonts w:ascii="Garamond" w:hAnsi="Garamond" w:cs="Times New Roman"/>
                <w:sz w:val="20"/>
                <w:szCs w:val="20"/>
              </w:rPr>
              <w:t>1</w:t>
            </w:r>
          </w:p>
        </w:tc>
        <w:tc>
          <w:tcPr>
            <w:tcW w:w="778" w:type="dxa"/>
            <w:tcBorders>
              <w:top w:val="nil"/>
              <w:left w:val="nil"/>
              <w:bottom w:val="nil"/>
              <w:right w:val="nil"/>
            </w:tcBorders>
            <w:shd w:val="clear" w:color="auto" w:fill="auto"/>
            <w:noWrap/>
            <w:vAlign w:val="bottom"/>
            <w:hideMark/>
          </w:tcPr>
          <w:p w14:paraId="435469FA" w14:textId="77777777" w:rsidR="00312AF0" w:rsidRPr="00273870" w:rsidRDefault="00312AF0" w:rsidP="009A6BC2">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0.87</w:t>
            </w:r>
          </w:p>
        </w:tc>
        <w:tc>
          <w:tcPr>
            <w:tcW w:w="778" w:type="dxa"/>
            <w:tcBorders>
              <w:top w:val="nil"/>
              <w:left w:val="nil"/>
              <w:bottom w:val="nil"/>
              <w:right w:val="nil"/>
            </w:tcBorders>
            <w:shd w:val="clear" w:color="auto" w:fill="auto"/>
            <w:noWrap/>
            <w:vAlign w:val="bottom"/>
            <w:hideMark/>
          </w:tcPr>
          <w:p w14:paraId="1872755D" w14:textId="77777777" w:rsidR="00312AF0" w:rsidRPr="00273870" w:rsidRDefault="00312AF0" w:rsidP="009A6BC2">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-0.56</w:t>
            </w:r>
          </w:p>
        </w:tc>
      </w:tr>
      <w:tr w:rsidR="00273870" w:rsidRPr="00273870" w14:paraId="200166EB" w14:textId="77777777" w:rsidTr="003C732C">
        <w:trPr>
          <w:gridAfter w:val="1"/>
          <w:wAfter w:w="7" w:type="dxa"/>
          <w:trHeight w:val="251"/>
        </w:trPr>
        <w:tc>
          <w:tcPr>
            <w:tcW w:w="3115" w:type="dxa"/>
            <w:tcBorders>
              <w:right w:val="single" w:sz="4" w:space="0" w:color="auto"/>
            </w:tcBorders>
            <w:shd w:val="clear" w:color="auto" w:fill="auto"/>
            <w:noWrap/>
            <w:hideMark/>
          </w:tcPr>
          <w:p w14:paraId="658E0C00" w14:textId="77777777" w:rsidR="00312AF0" w:rsidRPr="00273870" w:rsidRDefault="00312AF0" w:rsidP="009A6BC2">
            <w:pPr>
              <w:spacing w:after="0" w:line="240" w:lineRule="auto"/>
              <w:jc w:val="center"/>
              <w:rPr>
                <w:rFonts w:ascii="Garamond" w:eastAsia="Times New Roman" w:hAnsi="Garamond" w:cs="Times New Roman"/>
                <w:sz w:val="20"/>
                <w:szCs w:val="20"/>
              </w:rPr>
            </w:pPr>
            <w:r w:rsidRPr="00273870">
              <w:rPr>
                <w:rFonts w:ascii="Garamond" w:eastAsia="Times New Roman" w:hAnsi="Garamond" w:cs="Times New Roman"/>
                <w:sz w:val="20"/>
                <w:szCs w:val="20"/>
              </w:rPr>
              <w:t>Social Cohesion Score</w:t>
            </w:r>
          </w:p>
        </w:tc>
        <w:tc>
          <w:tcPr>
            <w:tcW w:w="727" w:type="dxa"/>
            <w:tcBorders>
              <w:top w:val="nil"/>
              <w:left w:val="nil"/>
              <w:bottom w:val="nil"/>
              <w:right w:val="nil"/>
            </w:tcBorders>
            <w:shd w:val="clear" w:color="auto" w:fill="auto"/>
            <w:noWrap/>
            <w:vAlign w:val="bottom"/>
            <w:hideMark/>
          </w:tcPr>
          <w:p w14:paraId="156F4F2B" w14:textId="77777777" w:rsidR="00312AF0" w:rsidRPr="00273870" w:rsidRDefault="00312AF0" w:rsidP="009A6BC2">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0.21</w:t>
            </w:r>
          </w:p>
        </w:tc>
        <w:tc>
          <w:tcPr>
            <w:tcW w:w="865" w:type="dxa"/>
            <w:tcBorders>
              <w:top w:val="nil"/>
              <w:left w:val="nil"/>
              <w:bottom w:val="nil"/>
              <w:right w:val="nil"/>
            </w:tcBorders>
            <w:shd w:val="clear" w:color="auto" w:fill="auto"/>
            <w:noWrap/>
            <w:vAlign w:val="bottom"/>
            <w:hideMark/>
          </w:tcPr>
          <w:p w14:paraId="6A3CDF10" w14:textId="77777777" w:rsidR="00312AF0" w:rsidRPr="00273870" w:rsidRDefault="00312AF0" w:rsidP="009A6BC2">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0.18</w:t>
            </w:r>
          </w:p>
        </w:tc>
        <w:tc>
          <w:tcPr>
            <w:tcW w:w="778" w:type="dxa"/>
            <w:tcBorders>
              <w:top w:val="nil"/>
              <w:left w:val="nil"/>
              <w:bottom w:val="nil"/>
              <w:right w:val="nil"/>
            </w:tcBorders>
            <w:shd w:val="clear" w:color="auto" w:fill="auto"/>
            <w:noWrap/>
            <w:vAlign w:val="bottom"/>
            <w:hideMark/>
          </w:tcPr>
          <w:p w14:paraId="3C465CBA" w14:textId="77777777" w:rsidR="00312AF0" w:rsidRPr="00273870" w:rsidRDefault="00312AF0" w:rsidP="009A6BC2">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w:t>
            </w:r>
          </w:p>
        </w:tc>
        <w:tc>
          <w:tcPr>
            <w:tcW w:w="605" w:type="dxa"/>
            <w:tcBorders>
              <w:top w:val="nil"/>
              <w:left w:val="nil"/>
              <w:bottom w:val="nil"/>
              <w:right w:val="nil"/>
            </w:tcBorders>
            <w:shd w:val="clear" w:color="auto" w:fill="auto"/>
            <w:noWrap/>
            <w:vAlign w:val="bottom"/>
            <w:hideMark/>
          </w:tcPr>
          <w:p w14:paraId="72602555" w14:textId="77777777" w:rsidR="00312AF0" w:rsidRPr="00273870" w:rsidRDefault="00312AF0" w:rsidP="009A6BC2">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0.09</w:t>
            </w:r>
          </w:p>
        </w:tc>
        <w:tc>
          <w:tcPr>
            <w:tcW w:w="605" w:type="dxa"/>
            <w:tcBorders>
              <w:top w:val="nil"/>
              <w:left w:val="nil"/>
              <w:bottom w:val="nil"/>
              <w:right w:val="nil"/>
            </w:tcBorders>
            <w:shd w:val="clear" w:color="auto" w:fill="auto"/>
            <w:noWrap/>
            <w:vAlign w:val="bottom"/>
            <w:hideMark/>
          </w:tcPr>
          <w:p w14:paraId="6D851EF1" w14:textId="77777777" w:rsidR="00312AF0" w:rsidRPr="00273870" w:rsidRDefault="00312AF0" w:rsidP="009A6BC2">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0.15</w:t>
            </w:r>
          </w:p>
        </w:tc>
        <w:tc>
          <w:tcPr>
            <w:tcW w:w="593" w:type="dxa"/>
            <w:tcBorders>
              <w:top w:val="nil"/>
              <w:left w:val="nil"/>
              <w:bottom w:val="nil"/>
              <w:right w:val="nil"/>
            </w:tcBorders>
            <w:shd w:val="clear" w:color="auto" w:fill="auto"/>
            <w:noWrap/>
            <w:vAlign w:val="bottom"/>
            <w:hideMark/>
          </w:tcPr>
          <w:p w14:paraId="27010780" w14:textId="77777777" w:rsidR="00312AF0" w:rsidRPr="00273870" w:rsidRDefault="00312AF0" w:rsidP="009A6BC2">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0.3</w:t>
            </w:r>
          </w:p>
        </w:tc>
        <w:tc>
          <w:tcPr>
            <w:tcW w:w="842" w:type="dxa"/>
            <w:tcBorders>
              <w:top w:val="nil"/>
              <w:left w:val="nil"/>
              <w:bottom w:val="nil"/>
              <w:right w:val="nil"/>
            </w:tcBorders>
            <w:shd w:val="clear" w:color="auto" w:fill="auto"/>
            <w:noWrap/>
            <w:vAlign w:val="bottom"/>
            <w:hideMark/>
          </w:tcPr>
          <w:p w14:paraId="6D898E64" w14:textId="77777777" w:rsidR="00312AF0" w:rsidRPr="00273870" w:rsidRDefault="00312AF0" w:rsidP="009A6BC2">
            <w:pPr>
              <w:spacing w:after="0" w:line="240" w:lineRule="auto"/>
              <w:rPr>
                <w:rFonts w:ascii="Garamond" w:eastAsia="Times New Roman" w:hAnsi="Garamond" w:cs="Times New Roman"/>
                <w:sz w:val="20"/>
                <w:szCs w:val="20"/>
              </w:rPr>
            </w:pPr>
            <w:r w:rsidRPr="00273870">
              <w:rPr>
                <w:rFonts w:ascii="Garamond" w:hAnsi="Garamond" w:cs="Times New Roman"/>
                <w:sz w:val="20"/>
                <w:szCs w:val="20"/>
              </w:rPr>
              <w:t>1.73</w:t>
            </w:r>
          </w:p>
        </w:tc>
        <w:tc>
          <w:tcPr>
            <w:tcW w:w="778" w:type="dxa"/>
            <w:tcBorders>
              <w:top w:val="nil"/>
              <w:left w:val="nil"/>
              <w:bottom w:val="nil"/>
              <w:right w:val="nil"/>
            </w:tcBorders>
            <w:shd w:val="clear" w:color="auto" w:fill="auto"/>
            <w:noWrap/>
            <w:vAlign w:val="bottom"/>
            <w:hideMark/>
          </w:tcPr>
          <w:p w14:paraId="51288AD0" w14:textId="77777777" w:rsidR="00312AF0" w:rsidRPr="00273870" w:rsidRDefault="00312AF0" w:rsidP="009A6BC2">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1.8</w:t>
            </w:r>
          </w:p>
        </w:tc>
        <w:tc>
          <w:tcPr>
            <w:tcW w:w="778" w:type="dxa"/>
            <w:tcBorders>
              <w:top w:val="nil"/>
              <w:left w:val="nil"/>
              <w:bottom w:val="nil"/>
              <w:right w:val="nil"/>
            </w:tcBorders>
            <w:shd w:val="clear" w:color="auto" w:fill="auto"/>
            <w:noWrap/>
            <w:vAlign w:val="bottom"/>
            <w:hideMark/>
          </w:tcPr>
          <w:p w14:paraId="1B622A67" w14:textId="77777777" w:rsidR="00312AF0" w:rsidRPr="00273870" w:rsidRDefault="00312AF0" w:rsidP="009A6BC2">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4.81</w:t>
            </w:r>
          </w:p>
        </w:tc>
      </w:tr>
      <w:tr w:rsidR="00273870" w:rsidRPr="00273870" w14:paraId="31023ECC" w14:textId="77777777" w:rsidTr="003C732C">
        <w:trPr>
          <w:gridAfter w:val="1"/>
          <w:wAfter w:w="7" w:type="dxa"/>
          <w:trHeight w:val="251"/>
        </w:trPr>
        <w:tc>
          <w:tcPr>
            <w:tcW w:w="3115" w:type="dxa"/>
            <w:tcBorders>
              <w:right w:val="single" w:sz="4" w:space="0" w:color="auto"/>
            </w:tcBorders>
            <w:shd w:val="clear" w:color="auto" w:fill="auto"/>
            <w:noWrap/>
            <w:hideMark/>
          </w:tcPr>
          <w:p w14:paraId="70D6135E" w14:textId="77777777" w:rsidR="00312AF0" w:rsidRPr="00273870" w:rsidRDefault="00312AF0" w:rsidP="009A6BC2">
            <w:pPr>
              <w:spacing w:after="0" w:line="240" w:lineRule="auto"/>
              <w:jc w:val="center"/>
              <w:rPr>
                <w:rFonts w:ascii="Garamond" w:eastAsia="Times New Roman" w:hAnsi="Garamond" w:cs="Times New Roman"/>
                <w:sz w:val="20"/>
                <w:szCs w:val="20"/>
              </w:rPr>
            </w:pPr>
            <w:r w:rsidRPr="00273870">
              <w:rPr>
                <w:rFonts w:ascii="Garamond" w:eastAsia="Times New Roman" w:hAnsi="Garamond" w:cs="Times New Roman"/>
                <w:sz w:val="20"/>
                <w:szCs w:val="20"/>
              </w:rPr>
              <w:t>Natural population growth ‰</w:t>
            </w:r>
          </w:p>
        </w:tc>
        <w:tc>
          <w:tcPr>
            <w:tcW w:w="727" w:type="dxa"/>
            <w:tcBorders>
              <w:top w:val="nil"/>
              <w:left w:val="nil"/>
              <w:bottom w:val="nil"/>
              <w:right w:val="nil"/>
            </w:tcBorders>
            <w:shd w:val="clear" w:color="auto" w:fill="auto"/>
            <w:noWrap/>
            <w:vAlign w:val="bottom"/>
            <w:hideMark/>
          </w:tcPr>
          <w:p w14:paraId="5FB200B9" w14:textId="77777777" w:rsidR="00312AF0" w:rsidRPr="00273870" w:rsidRDefault="00312AF0" w:rsidP="009A6BC2">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-2.09</w:t>
            </w:r>
          </w:p>
        </w:tc>
        <w:tc>
          <w:tcPr>
            <w:tcW w:w="865" w:type="dxa"/>
            <w:tcBorders>
              <w:top w:val="nil"/>
              <w:left w:val="nil"/>
              <w:bottom w:val="nil"/>
              <w:right w:val="nil"/>
            </w:tcBorders>
            <w:shd w:val="clear" w:color="auto" w:fill="auto"/>
            <w:noWrap/>
            <w:vAlign w:val="bottom"/>
            <w:hideMark/>
          </w:tcPr>
          <w:p w14:paraId="4AD2918C" w14:textId="77777777" w:rsidR="00312AF0" w:rsidRPr="00273870" w:rsidRDefault="00312AF0" w:rsidP="009A6BC2">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1.96</w:t>
            </w:r>
          </w:p>
        </w:tc>
        <w:tc>
          <w:tcPr>
            <w:tcW w:w="778" w:type="dxa"/>
            <w:tcBorders>
              <w:top w:val="nil"/>
              <w:left w:val="nil"/>
              <w:bottom w:val="nil"/>
              <w:right w:val="nil"/>
            </w:tcBorders>
            <w:shd w:val="clear" w:color="auto" w:fill="auto"/>
            <w:noWrap/>
            <w:vAlign w:val="bottom"/>
            <w:hideMark/>
          </w:tcPr>
          <w:p w14:paraId="0B26879F" w14:textId="77777777" w:rsidR="00312AF0" w:rsidRPr="00273870" w:rsidRDefault="00312AF0" w:rsidP="009A6BC2">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-8.92</w:t>
            </w:r>
          </w:p>
        </w:tc>
        <w:tc>
          <w:tcPr>
            <w:tcW w:w="605" w:type="dxa"/>
            <w:tcBorders>
              <w:top w:val="nil"/>
              <w:left w:val="nil"/>
              <w:bottom w:val="nil"/>
              <w:right w:val="nil"/>
            </w:tcBorders>
            <w:shd w:val="clear" w:color="auto" w:fill="auto"/>
            <w:noWrap/>
            <w:vAlign w:val="bottom"/>
            <w:hideMark/>
          </w:tcPr>
          <w:p w14:paraId="602D977B" w14:textId="77777777" w:rsidR="00312AF0" w:rsidRPr="00273870" w:rsidRDefault="00312AF0" w:rsidP="009A6BC2">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-3.3</w:t>
            </w:r>
          </w:p>
        </w:tc>
        <w:tc>
          <w:tcPr>
            <w:tcW w:w="605" w:type="dxa"/>
            <w:tcBorders>
              <w:top w:val="nil"/>
              <w:left w:val="nil"/>
              <w:bottom w:val="nil"/>
              <w:right w:val="nil"/>
            </w:tcBorders>
            <w:shd w:val="clear" w:color="auto" w:fill="auto"/>
            <w:noWrap/>
            <w:vAlign w:val="bottom"/>
            <w:hideMark/>
          </w:tcPr>
          <w:p w14:paraId="501936C7" w14:textId="77777777" w:rsidR="00312AF0" w:rsidRPr="00273870" w:rsidRDefault="00312AF0" w:rsidP="009A6BC2">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-2.5</w:t>
            </w:r>
          </w:p>
        </w:tc>
        <w:tc>
          <w:tcPr>
            <w:tcW w:w="593" w:type="dxa"/>
            <w:tcBorders>
              <w:top w:val="nil"/>
              <w:left w:val="nil"/>
              <w:bottom w:val="nil"/>
              <w:right w:val="nil"/>
            </w:tcBorders>
            <w:shd w:val="clear" w:color="auto" w:fill="auto"/>
            <w:noWrap/>
            <w:vAlign w:val="bottom"/>
            <w:hideMark/>
          </w:tcPr>
          <w:p w14:paraId="72575C1D" w14:textId="77777777" w:rsidR="00312AF0" w:rsidRPr="00273870" w:rsidRDefault="00312AF0" w:rsidP="009A6BC2">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-0.6</w:t>
            </w:r>
          </w:p>
        </w:tc>
        <w:tc>
          <w:tcPr>
            <w:tcW w:w="842" w:type="dxa"/>
            <w:tcBorders>
              <w:top w:val="nil"/>
              <w:left w:val="nil"/>
              <w:bottom w:val="nil"/>
              <w:right w:val="nil"/>
            </w:tcBorders>
            <w:shd w:val="clear" w:color="auto" w:fill="auto"/>
            <w:noWrap/>
            <w:vAlign w:val="bottom"/>
            <w:hideMark/>
          </w:tcPr>
          <w:p w14:paraId="1C75ACFD" w14:textId="77777777" w:rsidR="00312AF0" w:rsidRPr="00273870" w:rsidRDefault="00312AF0" w:rsidP="009A6BC2">
            <w:pPr>
              <w:spacing w:after="0" w:line="240" w:lineRule="auto"/>
              <w:rPr>
                <w:rFonts w:ascii="Garamond" w:eastAsia="Times New Roman" w:hAnsi="Garamond" w:cs="Times New Roman"/>
                <w:sz w:val="20"/>
                <w:szCs w:val="20"/>
              </w:rPr>
            </w:pPr>
            <w:r w:rsidRPr="00273870">
              <w:rPr>
                <w:rFonts w:ascii="Garamond" w:hAnsi="Garamond" w:cs="Times New Roman"/>
                <w:sz w:val="20"/>
                <w:szCs w:val="20"/>
              </w:rPr>
              <w:t>3.6</w:t>
            </w:r>
          </w:p>
        </w:tc>
        <w:tc>
          <w:tcPr>
            <w:tcW w:w="778" w:type="dxa"/>
            <w:tcBorders>
              <w:top w:val="nil"/>
              <w:left w:val="nil"/>
              <w:bottom w:val="nil"/>
              <w:right w:val="nil"/>
            </w:tcBorders>
            <w:shd w:val="clear" w:color="auto" w:fill="auto"/>
            <w:noWrap/>
            <w:vAlign w:val="bottom"/>
            <w:hideMark/>
          </w:tcPr>
          <w:p w14:paraId="697A217A" w14:textId="77777777" w:rsidR="00312AF0" w:rsidRPr="00273870" w:rsidRDefault="00312AF0" w:rsidP="009A6BC2">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0.12</w:t>
            </w:r>
          </w:p>
        </w:tc>
        <w:tc>
          <w:tcPr>
            <w:tcW w:w="778" w:type="dxa"/>
            <w:tcBorders>
              <w:top w:val="nil"/>
              <w:left w:val="nil"/>
              <w:bottom w:val="nil"/>
              <w:right w:val="nil"/>
            </w:tcBorders>
            <w:shd w:val="clear" w:color="auto" w:fill="auto"/>
            <w:noWrap/>
            <w:vAlign w:val="bottom"/>
            <w:hideMark/>
          </w:tcPr>
          <w:p w14:paraId="0D632EAC" w14:textId="77777777" w:rsidR="00312AF0" w:rsidRPr="00273870" w:rsidRDefault="00312AF0" w:rsidP="009A6BC2">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0.55</w:t>
            </w:r>
          </w:p>
        </w:tc>
      </w:tr>
      <w:tr w:rsidR="00273870" w:rsidRPr="00273870" w14:paraId="3A0C729E" w14:textId="77777777" w:rsidTr="003C732C">
        <w:trPr>
          <w:gridAfter w:val="1"/>
          <w:wAfter w:w="7" w:type="dxa"/>
          <w:trHeight w:val="251"/>
        </w:trPr>
        <w:tc>
          <w:tcPr>
            <w:tcW w:w="3115" w:type="dxa"/>
            <w:tcBorders>
              <w:right w:val="single" w:sz="4" w:space="0" w:color="auto"/>
            </w:tcBorders>
            <w:shd w:val="clear" w:color="auto" w:fill="auto"/>
            <w:noWrap/>
            <w:hideMark/>
          </w:tcPr>
          <w:p w14:paraId="3E2FE86F" w14:textId="77777777" w:rsidR="00312AF0" w:rsidRPr="00273870" w:rsidRDefault="00312AF0" w:rsidP="009A6BC2">
            <w:pPr>
              <w:spacing w:after="0" w:line="240" w:lineRule="auto"/>
              <w:jc w:val="center"/>
              <w:rPr>
                <w:rFonts w:ascii="Garamond" w:eastAsia="Times New Roman" w:hAnsi="Garamond" w:cs="Times New Roman"/>
                <w:sz w:val="20"/>
                <w:szCs w:val="20"/>
              </w:rPr>
            </w:pPr>
            <w:r w:rsidRPr="00273870">
              <w:rPr>
                <w:rFonts w:ascii="Garamond" w:eastAsia="Times New Roman" w:hAnsi="Garamond" w:cs="Times New Roman"/>
                <w:sz w:val="20"/>
                <w:szCs w:val="20"/>
              </w:rPr>
              <w:t>Net immigration rate ‰</w:t>
            </w:r>
          </w:p>
        </w:tc>
        <w:tc>
          <w:tcPr>
            <w:tcW w:w="727" w:type="dxa"/>
            <w:tcBorders>
              <w:top w:val="nil"/>
              <w:left w:val="nil"/>
              <w:bottom w:val="nil"/>
              <w:right w:val="nil"/>
            </w:tcBorders>
            <w:shd w:val="clear" w:color="auto" w:fill="auto"/>
            <w:noWrap/>
            <w:vAlign w:val="bottom"/>
            <w:hideMark/>
          </w:tcPr>
          <w:p w14:paraId="4EF4B95F" w14:textId="77777777" w:rsidR="00312AF0" w:rsidRPr="00273870" w:rsidRDefault="00312AF0" w:rsidP="009A6BC2">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27.27</w:t>
            </w:r>
          </w:p>
        </w:tc>
        <w:tc>
          <w:tcPr>
            <w:tcW w:w="865" w:type="dxa"/>
            <w:tcBorders>
              <w:top w:val="nil"/>
              <w:left w:val="nil"/>
              <w:bottom w:val="nil"/>
              <w:right w:val="nil"/>
            </w:tcBorders>
            <w:shd w:val="clear" w:color="auto" w:fill="auto"/>
            <w:noWrap/>
            <w:vAlign w:val="bottom"/>
            <w:hideMark/>
          </w:tcPr>
          <w:p w14:paraId="1D78638E" w14:textId="77777777" w:rsidR="00312AF0" w:rsidRPr="00273870" w:rsidRDefault="00312AF0" w:rsidP="009A6BC2">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22.42</w:t>
            </w:r>
          </w:p>
        </w:tc>
        <w:tc>
          <w:tcPr>
            <w:tcW w:w="778" w:type="dxa"/>
            <w:tcBorders>
              <w:top w:val="nil"/>
              <w:left w:val="nil"/>
              <w:bottom w:val="nil"/>
              <w:right w:val="nil"/>
            </w:tcBorders>
            <w:shd w:val="clear" w:color="auto" w:fill="auto"/>
            <w:noWrap/>
            <w:vAlign w:val="bottom"/>
            <w:hideMark/>
          </w:tcPr>
          <w:p w14:paraId="2E900399" w14:textId="77777777" w:rsidR="00312AF0" w:rsidRPr="00273870" w:rsidRDefault="00312AF0" w:rsidP="009A6BC2">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-6.6</w:t>
            </w:r>
          </w:p>
        </w:tc>
        <w:tc>
          <w:tcPr>
            <w:tcW w:w="605" w:type="dxa"/>
            <w:tcBorders>
              <w:top w:val="nil"/>
              <w:left w:val="nil"/>
              <w:bottom w:val="nil"/>
              <w:right w:val="nil"/>
            </w:tcBorders>
            <w:shd w:val="clear" w:color="auto" w:fill="auto"/>
            <w:noWrap/>
            <w:vAlign w:val="bottom"/>
            <w:hideMark/>
          </w:tcPr>
          <w:p w14:paraId="65E6C338" w14:textId="77777777" w:rsidR="00312AF0" w:rsidRPr="00273870" w:rsidRDefault="00312AF0" w:rsidP="009A6BC2">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9.9</w:t>
            </w:r>
          </w:p>
        </w:tc>
        <w:tc>
          <w:tcPr>
            <w:tcW w:w="605" w:type="dxa"/>
            <w:tcBorders>
              <w:top w:val="nil"/>
              <w:left w:val="nil"/>
              <w:bottom w:val="nil"/>
              <w:right w:val="nil"/>
            </w:tcBorders>
            <w:shd w:val="clear" w:color="auto" w:fill="auto"/>
            <w:noWrap/>
            <w:vAlign w:val="bottom"/>
            <w:hideMark/>
          </w:tcPr>
          <w:p w14:paraId="60DC35DA" w14:textId="77777777" w:rsidR="00312AF0" w:rsidRPr="00273870" w:rsidRDefault="00312AF0" w:rsidP="009A6BC2">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19.5</w:t>
            </w:r>
          </w:p>
        </w:tc>
        <w:tc>
          <w:tcPr>
            <w:tcW w:w="593" w:type="dxa"/>
            <w:tcBorders>
              <w:top w:val="nil"/>
              <w:left w:val="nil"/>
              <w:bottom w:val="nil"/>
              <w:right w:val="nil"/>
            </w:tcBorders>
            <w:shd w:val="clear" w:color="auto" w:fill="auto"/>
            <w:noWrap/>
            <w:vAlign w:val="bottom"/>
            <w:hideMark/>
          </w:tcPr>
          <w:p w14:paraId="7B0AC55B" w14:textId="77777777" w:rsidR="00312AF0" w:rsidRPr="00273870" w:rsidRDefault="00312AF0" w:rsidP="009A6BC2">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46.9</w:t>
            </w:r>
          </w:p>
        </w:tc>
        <w:tc>
          <w:tcPr>
            <w:tcW w:w="842" w:type="dxa"/>
            <w:tcBorders>
              <w:top w:val="nil"/>
              <w:left w:val="nil"/>
              <w:bottom w:val="nil"/>
              <w:right w:val="nil"/>
            </w:tcBorders>
            <w:shd w:val="clear" w:color="auto" w:fill="auto"/>
            <w:noWrap/>
            <w:vAlign w:val="bottom"/>
            <w:hideMark/>
          </w:tcPr>
          <w:p w14:paraId="67423A1A" w14:textId="77777777" w:rsidR="00312AF0" w:rsidRPr="00273870" w:rsidRDefault="00312AF0" w:rsidP="009A6BC2">
            <w:pPr>
              <w:spacing w:after="0" w:line="240" w:lineRule="auto"/>
              <w:rPr>
                <w:rFonts w:ascii="Garamond" w:eastAsia="Times New Roman" w:hAnsi="Garamond" w:cs="Times New Roman"/>
                <w:sz w:val="20"/>
                <w:szCs w:val="20"/>
              </w:rPr>
            </w:pPr>
            <w:r w:rsidRPr="00273870">
              <w:rPr>
                <w:rFonts w:ascii="Garamond" w:hAnsi="Garamond" w:cs="Times New Roman"/>
                <w:sz w:val="20"/>
                <w:szCs w:val="20"/>
              </w:rPr>
              <w:t>91.1</w:t>
            </w:r>
          </w:p>
        </w:tc>
        <w:tc>
          <w:tcPr>
            <w:tcW w:w="778" w:type="dxa"/>
            <w:tcBorders>
              <w:top w:val="nil"/>
              <w:left w:val="nil"/>
              <w:bottom w:val="nil"/>
              <w:right w:val="nil"/>
            </w:tcBorders>
            <w:shd w:val="clear" w:color="auto" w:fill="auto"/>
            <w:noWrap/>
            <w:vAlign w:val="bottom"/>
            <w:hideMark/>
          </w:tcPr>
          <w:p w14:paraId="72BBF5FF" w14:textId="77777777" w:rsidR="00312AF0" w:rsidRPr="00273870" w:rsidRDefault="00312AF0" w:rsidP="009A6BC2">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1.15</w:t>
            </w:r>
          </w:p>
        </w:tc>
        <w:tc>
          <w:tcPr>
            <w:tcW w:w="778" w:type="dxa"/>
            <w:tcBorders>
              <w:top w:val="nil"/>
              <w:left w:val="nil"/>
              <w:bottom w:val="nil"/>
              <w:right w:val="nil"/>
            </w:tcBorders>
            <w:shd w:val="clear" w:color="auto" w:fill="auto"/>
            <w:noWrap/>
            <w:vAlign w:val="bottom"/>
            <w:hideMark/>
          </w:tcPr>
          <w:p w14:paraId="2FD92FD3" w14:textId="77777777" w:rsidR="00312AF0" w:rsidRPr="00273870" w:rsidRDefault="00312AF0" w:rsidP="009A6BC2">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0.82</w:t>
            </w:r>
          </w:p>
        </w:tc>
      </w:tr>
      <w:tr w:rsidR="00273870" w:rsidRPr="00273870" w14:paraId="5BFD870A" w14:textId="77777777" w:rsidTr="003C732C">
        <w:trPr>
          <w:gridAfter w:val="1"/>
          <w:wAfter w:w="7" w:type="dxa"/>
          <w:trHeight w:val="251"/>
        </w:trPr>
        <w:tc>
          <w:tcPr>
            <w:tcW w:w="3115" w:type="dxa"/>
            <w:tcBorders>
              <w:right w:val="single" w:sz="4" w:space="0" w:color="auto"/>
            </w:tcBorders>
            <w:shd w:val="clear" w:color="auto" w:fill="auto"/>
            <w:noWrap/>
            <w:hideMark/>
          </w:tcPr>
          <w:p w14:paraId="0A95DD63" w14:textId="77777777" w:rsidR="00312AF0" w:rsidRPr="00273870" w:rsidRDefault="00312AF0" w:rsidP="009A6BC2">
            <w:pPr>
              <w:spacing w:after="0" w:line="240" w:lineRule="auto"/>
              <w:jc w:val="center"/>
              <w:rPr>
                <w:rFonts w:ascii="Garamond" w:eastAsia="Times New Roman" w:hAnsi="Garamond" w:cs="Times New Roman"/>
                <w:sz w:val="20"/>
                <w:szCs w:val="20"/>
              </w:rPr>
            </w:pPr>
            <w:r w:rsidRPr="00273870">
              <w:rPr>
                <w:rFonts w:ascii="Garamond" w:eastAsia="Times New Roman" w:hAnsi="Garamond" w:cs="Times New Roman"/>
                <w:sz w:val="20"/>
                <w:szCs w:val="20"/>
              </w:rPr>
              <w:t>Density net ((hab/1000)/ha)</w:t>
            </w:r>
          </w:p>
        </w:tc>
        <w:tc>
          <w:tcPr>
            <w:tcW w:w="727" w:type="dxa"/>
            <w:tcBorders>
              <w:top w:val="nil"/>
              <w:left w:val="nil"/>
              <w:bottom w:val="nil"/>
              <w:right w:val="nil"/>
            </w:tcBorders>
            <w:shd w:val="clear" w:color="auto" w:fill="auto"/>
            <w:noWrap/>
            <w:vAlign w:val="bottom"/>
            <w:hideMark/>
          </w:tcPr>
          <w:p w14:paraId="325AC51B" w14:textId="77777777" w:rsidR="00312AF0" w:rsidRPr="00273870" w:rsidRDefault="00312AF0" w:rsidP="009A6BC2">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0.74</w:t>
            </w:r>
          </w:p>
        </w:tc>
        <w:tc>
          <w:tcPr>
            <w:tcW w:w="865" w:type="dxa"/>
            <w:tcBorders>
              <w:top w:val="nil"/>
              <w:left w:val="nil"/>
              <w:bottom w:val="nil"/>
              <w:right w:val="nil"/>
            </w:tcBorders>
            <w:shd w:val="clear" w:color="auto" w:fill="auto"/>
            <w:noWrap/>
            <w:vAlign w:val="bottom"/>
            <w:hideMark/>
          </w:tcPr>
          <w:p w14:paraId="5F4861BE" w14:textId="77777777" w:rsidR="00312AF0" w:rsidRPr="00273870" w:rsidRDefault="00312AF0" w:rsidP="009A6BC2">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0.23</w:t>
            </w:r>
          </w:p>
        </w:tc>
        <w:tc>
          <w:tcPr>
            <w:tcW w:w="778" w:type="dxa"/>
            <w:tcBorders>
              <w:top w:val="nil"/>
              <w:left w:val="nil"/>
              <w:bottom w:val="nil"/>
              <w:right w:val="nil"/>
            </w:tcBorders>
            <w:shd w:val="clear" w:color="auto" w:fill="auto"/>
            <w:noWrap/>
            <w:vAlign w:val="bottom"/>
            <w:hideMark/>
          </w:tcPr>
          <w:p w14:paraId="76DA940E" w14:textId="77777777" w:rsidR="00312AF0" w:rsidRPr="00273870" w:rsidRDefault="00312AF0" w:rsidP="009A6BC2">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0.02</w:t>
            </w:r>
          </w:p>
        </w:tc>
        <w:tc>
          <w:tcPr>
            <w:tcW w:w="605" w:type="dxa"/>
            <w:tcBorders>
              <w:top w:val="nil"/>
              <w:left w:val="nil"/>
              <w:bottom w:val="nil"/>
              <w:right w:val="nil"/>
            </w:tcBorders>
            <w:shd w:val="clear" w:color="auto" w:fill="auto"/>
            <w:noWrap/>
            <w:vAlign w:val="bottom"/>
            <w:hideMark/>
          </w:tcPr>
          <w:p w14:paraId="3A6EDBB7" w14:textId="77777777" w:rsidR="00312AF0" w:rsidRPr="00273870" w:rsidRDefault="00312AF0" w:rsidP="009A6BC2">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0.63</w:t>
            </w:r>
          </w:p>
        </w:tc>
        <w:tc>
          <w:tcPr>
            <w:tcW w:w="605" w:type="dxa"/>
            <w:tcBorders>
              <w:top w:val="nil"/>
              <w:left w:val="nil"/>
              <w:bottom w:val="nil"/>
              <w:right w:val="nil"/>
            </w:tcBorders>
            <w:shd w:val="clear" w:color="auto" w:fill="auto"/>
            <w:noWrap/>
            <w:vAlign w:val="bottom"/>
            <w:hideMark/>
          </w:tcPr>
          <w:p w14:paraId="49EFD46C" w14:textId="77777777" w:rsidR="00312AF0" w:rsidRPr="00273870" w:rsidRDefault="00312AF0" w:rsidP="009A6BC2">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0.74</w:t>
            </w:r>
          </w:p>
        </w:tc>
        <w:tc>
          <w:tcPr>
            <w:tcW w:w="593" w:type="dxa"/>
            <w:tcBorders>
              <w:top w:val="nil"/>
              <w:left w:val="nil"/>
              <w:bottom w:val="nil"/>
              <w:right w:val="nil"/>
            </w:tcBorders>
            <w:shd w:val="clear" w:color="auto" w:fill="auto"/>
            <w:noWrap/>
            <w:vAlign w:val="bottom"/>
            <w:hideMark/>
          </w:tcPr>
          <w:p w14:paraId="10B4FE04" w14:textId="77777777" w:rsidR="00312AF0" w:rsidRPr="00273870" w:rsidRDefault="00312AF0" w:rsidP="009A6BC2">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0.91</w:t>
            </w:r>
          </w:p>
        </w:tc>
        <w:tc>
          <w:tcPr>
            <w:tcW w:w="842" w:type="dxa"/>
            <w:tcBorders>
              <w:top w:val="nil"/>
              <w:left w:val="nil"/>
              <w:bottom w:val="nil"/>
              <w:right w:val="nil"/>
            </w:tcBorders>
            <w:shd w:val="clear" w:color="auto" w:fill="auto"/>
            <w:noWrap/>
            <w:vAlign w:val="bottom"/>
            <w:hideMark/>
          </w:tcPr>
          <w:p w14:paraId="0A819D93" w14:textId="77777777" w:rsidR="00312AF0" w:rsidRPr="00273870" w:rsidRDefault="00312AF0" w:rsidP="009A6BC2">
            <w:pPr>
              <w:spacing w:after="0" w:line="240" w:lineRule="auto"/>
              <w:rPr>
                <w:rFonts w:ascii="Garamond" w:eastAsia="Times New Roman" w:hAnsi="Garamond" w:cs="Times New Roman"/>
                <w:sz w:val="20"/>
                <w:szCs w:val="20"/>
              </w:rPr>
            </w:pPr>
            <w:r w:rsidRPr="00273870">
              <w:rPr>
                <w:rFonts w:ascii="Garamond" w:hAnsi="Garamond" w:cs="Times New Roman"/>
                <w:sz w:val="20"/>
                <w:szCs w:val="20"/>
              </w:rPr>
              <w:t>1.37</w:t>
            </w:r>
          </w:p>
        </w:tc>
        <w:tc>
          <w:tcPr>
            <w:tcW w:w="778" w:type="dxa"/>
            <w:tcBorders>
              <w:top w:val="nil"/>
              <w:left w:val="nil"/>
              <w:bottom w:val="nil"/>
              <w:right w:val="nil"/>
            </w:tcBorders>
            <w:shd w:val="clear" w:color="auto" w:fill="auto"/>
            <w:noWrap/>
            <w:vAlign w:val="bottom"/>
            <w:hideMark/>
          </w:tcPr>
          <w:p w14:paraId="2986B3C5" w14:textId="77777777" w:rsidR="00312AF0" w:rsidRPr="00273870" w:rsidRDefault="00312AF0" w:rsidP="009A6BC2">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-0.41</w:t>
            </w:r>
          </w:p>
        </w:tc>
        <w:tc>
          <w:tcPr>
            <w:tcW w:w="778" w:type="dxa"/>
            <w:tcBorders>
              <w:top w:val="nil"/>
              <w:left w:val="nil"/>
              <w:bottom w:val="nil"/>
              <w:right w:val="nil"/>
            </w:tcBorders>
            <w:shd w:val="clear" w:color="auto" w:fill="auto"/>
            <w:noWrap/>
            <w:vAlign w:val="bottom"/>
            <w:hideMark/>
          </w:tcPr>
          <w:p w14:paraId="2FAB5C37" w14:textId="77777777" w:rsidR="00312AF0" w:rsidRPr="00273870" w:rsidRDefault="00312AF0" w:rsidP="009A6BC2">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0.11</w:t>
            </w:r>
          </w:p>
        </w:tc>
      </w:tr>
      <w:tr w:rsidR="00273870" w:rsidRPr="00273870" w14:paraId="30E5BF59" w14:textId="77777777" w:rsidTr="003C732C">
        <w:trPr>
          <w:gridAfter w:val="1"/>
          <w:wAfter w:w="7" w:type="dxa"/>
          <w:trHeight w:val="251"/>
        </w:trPr>
        <w:tc>
          <w:tcPr>
            <w:tcW w:w="3115" w:type="dxa"/>
            <w:tcBorders>
              <w:right w:val="single" w:sz="4" w:space="0" w:color="auto"/>
            </w:tcBorders>
            <w:shd w:val="clear" w:color="auto" w:fill="auto"/>
            <w:noWrap/>
            <w:hideMark/>
          </w:tcPr>
          <w:p w14:paraId="28327B67" w14:textId="77777777" w:rsidR="00312AF0" w:rsidRPr="00273870" w:rsidRDefault="00312AF0" w:rsidP="009A6BC2">
            <w:pPr>
              <w:spacing w:after="0" w:line="240" w:lineRule="auto"/>
              <w:jc w:val="center"/>
              <w:rPr>
                <w:rFonts w:ascii="Garamond" w:eastAsia="Times New Roman" w:hAnsi="Garamond" w:cs="Times New Roman"/>
                <w:sz w:val="20"/>
                <w:szCs w:val="20"/>
              </w:rPr>
            </w:pPr>
            <w:r w:rsidRPr="00273870">
              <w:rPr>
                <w:rFonts w:ascii="Garamond" w:eastAsia="Times New Roman" w:hAnsi="Garamond" w:cs="Times New Roman"/>
                <w:sz w:val="20"/>
                <w:szCs w:val="20"/>
              </w:rPr>
              <w:t>Performing Arts PCA</w:t>
            </w:r>
          </w:p>
        </w:tc>
        <w:tc>
          <w:tcPr>
            <w:tcW w:w="727" w:type="dxa"/>
            <w:tcBorders>
              <w:top w:val="nil"/>
              <w:left w:val="nil"/>
              <w:bottom w:val="nil"/>
              <w:right w:val="nil"/>
            </w:tcBorders>
            <w:shd w:val="clear" w:color="auto" w:fill="auto"/>
            <w:noWrap/>
            <w:vAlign w:val="bottom"/>
            <w:hideMark/>
          </w:tcPr>
          <w:p w14:paraId="33B4E00E" w14:textId="77777777" w:rsidR="00312AF0" w:rsidRPr="00273870" w:rsidRDefault="00312AF0" w:rsidP="009A6BC2">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0.31</w:t>
            </w:r>
          </w:p>
        </w:tc>
        <w:tc>
          <w:tcPr>
            <w:tcW w:w="865" w:type="dxa"/>
            <w:tcBorders>
              <w:top w:val="nil"/>
              <w:left w:val="nil"/>
              <w:bottom w:val="nil"/>
              <w:right w:val="nil"/>
            </w:tcBorders>
            <w:shd w:val="clear" w:color="auto" w:fill="auto"/>
            <w:noWrap/>
            <w:vAlign w:val="bottom"/>
            <w:hideMark/>
          </w:tcPr>
          <w:p w14:paraId="3D04576C" w14:textId="77777777" w:rsidR="00312AF0" w:rsidRPr="00273870" w:rsidRDefault="00312AF0" w:rsidP="009A6BC2">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0.31</w:t>
            </w:r>
          </w:p>
        </w:tc>
        <w:tc>
          <w:tcPr>
            <w:tcW w:w="778" w:type="dxa"/>
            <w:tcBorders>
              <w:top w:val="nil"/>
              <w:left w:val="nil"/>
              <w:bottom w:val="nil"/>
              <w:right w:val="nil"/>
            </w:tcBorders>
            <w:shd w:val="clear" w:color="auto" w:fill="auto"/>
            <w:noWrap/>
            <w:vAlign w:val="bottom"/>
            <w:hideMark/>
          </w:tcPr>
          <w:p w14:paraId="6A9A9802" w14:textId="77777777" w:rsidR="00312AF0" w:rsidRPr="00273870" w:rsidRDefault="00312AF0" w:rsidP="009A6BC2">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w:t>
            </w:r>
          </w:p>
        </w:tc>
        <w:tc>
          <w:tcPr>
            <w:tcW w:w="605" w:type="dxa"/>
            <w:tcBorders>
              <w:top w:val="nil"/>
              <w:left w:val="nil"/>
              <w:bottom w:val="nil"/>
              <w:right w:val="nil"/>
            </w:tcBorders>
            <w:shd w:val="clear" w:color="auto" w:fill="auto"/>
            <w:noWrap/>
            <w:vAlign w:val="bottom"/>
            <w:hideMark/>
          </w:tcPr>
          <w:p w14:paraId="47C67365" w14:textId="77777777" w:rsidR="00312AF0" w:rsidRPr="00273870" w:rsidRDefault="00312AF0" w:rsidP="009A6BC2">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0.06</w:t>
            </w:r>
          </w:p>
        </w:tc>
        <w:tc>
          <w:tcPr>
            <w:tcW w:w="605" w:type="dxa"/>
            <w:tcBorders>
              <w:top w:val="nil"/>
              <w:left w:val="nil"/>
              <w:bottom w:val="nil"/>
              <w:right w:val="nil"/>
            </w:tcBorders>
            <w:shd w:val="clear" w:color="auto" w:fill="auto"/>
            <w:noWrap/>
            <w:vAlign w:val="bottom"/>
            <w:hideMark/>
          </w:tcPr>
          <w:p w14:paraId="2345CE66" w14:textId="77777777" w:rsidR="00312AF0" w:rsidRPr="00273870" w:rsidRDefault="00312AF0" w:rsidP="009A6BC2">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0.17</w:t>
            </w:r>
          </w:p>
        </w:tc>
        <w:tc>
          <w:tcPr>
            <w:tcW w:w="593" w:type="dxa"/>
            <w:tcBorders>
              <w:top w:val="nil"/>
              <w:left w:val="nil"/>
              <w:bottom w:val="nil"/>
              <w:right w:val="nil"/>
            </w:tcBorders>
            <w:shd w:val="clear" w:color="auto" w:fill="auto"/>
            <w:noWrap/>
            <w:vAlign w:val="bottom"/>
            <w:hideMark/>
          </w:tcPr>
          <w:p w14:paraId="480BD753" w14:textId="77777777" w:rsidR="00312AF0" w:rsidRPr="00273870" w:rsidRDefault="00312AF0" w:rsidP="009A6BC2">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0.42</w:t>
            </w:r>
          </w:p>
        </w:tc>
        <w:tc>
          <w:tcPr>
            <w:tcW w:w="842" w:type="dxa"/>
            <w:tcBorders>
              <w:top w:val="nil"/>
              <w:left w:val="nil"/>
              <w:bottom w:val="nil"/>
              <w:right w:val="nil"/>
            </w:tcBorders>
            <w:shd w:val="clear" w:color="auto" w:fill="auto"/>
            <w:noWrap/>
            <w:vAlign w:val="bottom"/>
            <w:hideMark/>
          </w:tcPr>
          <w:p w14:paraId="095074CE" w14:textId="77777777" w:rsidR="00312AF0" w:rsidRPr="00273870" w:rsidRDefault="00312AF0" w:rsidP="009A6BC2">
            <w:pPr>
              <w:spacing w:after="0" w:line="240" w:lineRule="auto"/>
              <w:rPr>
                <w:rFonts w:ascii="Garamond" w:eastAsia="Times New Roman" w:hAnsi="Garamond" w:cs="Times New Roman"/>
                <w:sz w:val="20"/>
                <w:szCs w:val="20"/>
              </w:rPr>
            </w:pPr>
            <w:r w:rsidRPr="00273870">
              <w:rPr>
                <w:rFonts w:ascii="Garamond" w:hAnsi="Garamond" w:cs="Times New Roman"/>
                <w:sz w:val="20"/>
                <w:szCs w:val="20"/>
              </w:rPr>
              <w:t>1</w:t>
            </w:r>
          </w:p>
        </w:tc>
        <w:tc>
          <w:tcPr>
            <w:tcW w:w="778" w:type="dxa"/>
            <w:tcBorders>
              <w:top w:val="nil"/>
              <w:left w:val="nil"/>
              <w:bottom w:val="nil"/>
              <w:right w:val="nil"/>
            </w:tcBorders>
            <w:shd w:val="clear" w:color="auto" w:fill="auto"/>
            <w:noWrap/>
            <w:vAlign w:val="bottom"/>
            <w:hideMark/>
          </w:tcPr>
          <w:p w14:paraId="6E9DBAA8" w14:textId="77777777" w:rsidR="00312AF0" w:rsidRPr="00273870" w:rsidRDefault="00312AF0" w:rsidP="009A6BC2">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1.15</w:t>
            </w:r>
          </w:p>
        </w:tc>
        <w:tc>
          <w:tcPr>
            <w:tcW w:w="778" w:type="dxa"/>
            <w:tcBorders>
              <w:top w:val="nil"/>
              <w:left w:val="nil"/>
              <w:bottom w:val="nil"/>
              <w:right w:val="nil"/>
            </w:tcBorders>
            <w:shd w:val="clear" w:color="auto" w:fill="auto"/>
            <w:noWrap/>
            <w:vAlign w:val="bottom"/>
            <w:hideMark/>
          </w:tcPr>
          <w:p w14:paraId="340EA53C" w14:textId="77777777" w:rsidR="00312AF0" w:rsidRPr="00273870" w:rsidRDefault="00312AF0" w:rsidP="009A6BC2">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0.02</w:t>
            </w:r>
          </w:p>
        </w:tc>
      </w:tr>
      <w:tr w:rsidR="00273870" w:rsidRPr="00273870" w14:paraId="21753897" w14:textId="77777777" w:rsidTr="003C732C">
        <w:trPr>
          <w:gridAfter w:val="1"/>
          <w:wAfter w:w="7" w:type="dxa"/>
          <w:trHeight w:val="251"/>
        </w:trPr>
        <w:tc>
          <w:tcPr>
            <w:tcW w:w="3115" w:type="dxa"/>
            <w:tcBorders>
              <w:right w:val="single" w:sz="4" w:space="0" w:color="auto"/>
            </w:tcBorders>
            <w:shd w:val="clear" w:color="auto" w:fill="auto"/>
            <w:noWrap/>
            <w:hideMark/>
          </w:tcPr>
          <w:p w14:paraId="78EA76EC" w14:textId="77777777" w:rsidR="00312AF0" w:rsidRPr="00273870" w:rsidRDefault="00312AF0" w:rsidP="009A6BC2">
            <w:pPr>
              <w:spacing w:after="0" w:line="240" w:lineRule="auto"/>
              <w:jc w:val="center"/>
              <w:rPr>
                <w:rFonts w:ascii="Garamond" w:eastAsia="Times New Roman" w:hAnsi="Garamond" w:cs="Times New Roman"/>
                <w:sz w:val="20"/>
                <w:szCs w:val="20"/>
              </w:rPr>
            </w:pPr>
            <w:r w:rsidRPr="00273870">
              <w:rPr>
                <w:rFonts w:ascii="Garamond" w:eastAsia="Times New Roman" w:hAnsi="Garamond" w:cs="Times New Roman"/>
                <w:sz w:val="20"/>
                <w:szCs w:val="20"/>
              </w:rPr>
              <w:t>Religious Institution PCA</w:t>
            </w:r>
          </w:p>
        </w:tc>
        <w:tc>
          <w:tcPr>
            <w:tcW w:w="727" w:type="dxa"/>
            <w:tcBorders>
              <w:top w:val="nil"/>
              <w:left w:val="nil"/>
              <w:bottom w:val="nil"/>
              <w:right w:val="nil"/>
            </w:tcBorders>
            <w:shd w:val="clear" w:color="auto" w:fill="auto"/>
            <w:noWrap/>
            <w:vAlign w:val="bottom"/>
            <w:hideMark/>
          </w:tcPr>
          <w:p w14:paraId="55E12169" w14:textId="77777777" w:rsidR="00312AF0" w:rsidRPr="00273870" w:rsidRDefault="00312AF0" w:rsidP="009A6BC2">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0.44</w:t>
            </w:r>
          </w:p>
        </w:tc>
        <w:tc>
          <w:tcPr>
            <w:tcW w:w="865" w:type="dxa"/>
            <w:tcBorders>
              <w:top w:val="nil"/>
              <w:left w:val="nil"/>
              <w:bottom w:val="nil"/>
              <w:right w:val="nil"/>
            </w:tcBorders>
            <w:shd w:val="clear" w:color="auto" w:fill="auto"/>
            <w:noWrap/>
            <w:vAlign w:val="bottom"/>
            <w:hideMark/>
          </w:tcPr>
          <w:p w14:paraId="38CBA5B7" w14:textId="77777777" w:rsidR="00312AF0" w:rsidRPr="00273870" w:rsidRDefault="00312AF0" w:rsidP="009A6BC2">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0.25</w:t>
            </w:r>
          </w:p>
        </w:tc>
        <w:tc>
          <w:tcPr>
            <w:tcW w:w="778" w:type="dxa"/>
            <w:tcBorders>
              <w:top w:val="nil"/>
              <w:left w:val="nil"/>
              <w:bottom w:val="nil"/>
              <w:right w:val="nil"/>
            </w:tcBorders>
            <w:shd w:val="clear" w:color="auto" w:fill="auto"/>
            <w:noWrap/>
            <w:vAlign w:val="bottom"/>
            <w:hideMark/>
          </w:tcPr>
          <w:p w14:paraId="77A13EE2" w14:textId="77777777" w:rsidR="00312AF0" w:rsidRPr="00273870" w:rsidRDefault="00312AF0" w:rsidP="009A6BC2">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w:t>
            </w:r>
          </w:p>
        </w:tc>
        <w:tc>
          <w:tcPr>
            <w:tcW w:w="605" w:type="dxa"/>
            <w:tcBorders>
              <w:top w:val="nil"/>
              <w:left w:val="nil"/>
              <w:bottom w:val="nil"/>
              <w:right w:val="nil"/>
            </w:tcBorders>
            <w:shd w:val="clear" w:color="auto" w:fill="auto"/>
            <w:noWrap/>
            <w:vAlign w:val="bottom"/>
            <w:hideMark/>
          </w:tcPr>
          <w:p w14:paraId="7FF66965" w14:textId="77777777" w:rsidR="00312AF0" w:rsidRPr="00273870" w:rsidRDefault="00312AF0" w:rsidP="009A6BC2">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0.27</w:t>
            </w:r>
          </w:p>
        </w:tc>
        <w:tc>
          <w:tcPr>
            <w:tcW w:w="605" w:type="dxa"/>
            <w:tcBorders>
              <w:top w:val="nil"/>
              <w:left w:val="nil"/>
              <w:bottom w:val="nil"/>
              <w:right w:val="nil"/>
            </w:tcBorders>
            <w:shd w:val="clear" w:color="auto" w:fill="auto"/>
            <w:noWrap/>
            <w:vAlign w:val="bottom"/>
            <w:hideMark/>
          </w:tcPr>
          <w:p w14:paraId="2B364D4A" w14:textId="77777777" w:rsidR="00312AF0" w:rsidRPr="00273870" w:rsidRDefault="00312AF0" w:rsidP="009A6BC2">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0.4</w:t>
            </w:r>
          </w:p>
        </w:tc>
        <w:tc>
          <w:tcPr>
            <w:tcW w:w="593" w:type="dxa"/>
            <w:tcBorders>
              <w:top w:val="nil"/>
              <w:left w:val="nil"/>
              <w:bottom w:val="nil"/>
              <w:right w:val="nil"/>
            </w:tcBorders>
            <w:shd w:val="clear" w:color="auto" w:fill="auto"/>
            <w:noWrap/>
            <w:vAlign w:val="bottom"/>
            <w:hideMark/>
          </w:tcPr>
          <w:p w14:paraId="5D3FE4A0" w14:textId="77777777" w:rsidR="00312AF0" w:rsidRPr="00273870" w:rsidRDefault="00312AF0" w:rsidP="009A6BC2">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0.6</w:t>
            </w:r>
          </w:p>
        </w:tc>
        <w:tc>
          <w:tcPr>
            <w:tcW w:w="842" w:type="dxa"/>
            <w:tcBorders>
              <w:top w:val="nil"/>
              <w:left w:val="nil"/>
              <w:bottom w:val="nil"/>
              <w:right w:val="nil"/>
            </w:tcBorders>
            <w:shd w:val="clear" w:color="auto" w:fill="auto"/>
            <w:noWrap/>
            <w:vAlign w:val="bottom"/>
            <w:hideMark/>
          </w:tcPr>
          <w:p w14:paraId="7732B8AC" w14:textId="77777777" w:rsidR="00312AF0" w:rsidRPr="00273870" w:rsidRDefault="00312AF0" w:rsidP="009A6BC2">
            <w:pPr>
              <w:spacing w:after="0" w:line="240" w:lineRule="auto"/>
              <w:rPr>
                <w:rFonts w:ascii="Garamond" w:eastAsia="Times New Roman" w:hAnsi="Garamond" w:cs="Times New Roman"/>
                <w:sz w:val="20"/>
                <w:szCs w:val="20"/>
              </w:rPr>
            </w:pPr>
            <w:r w:rsidRPr="00273870">
              <w:rPr>
                <w:rFonts w:ascii="Garamond" w:hAnsi="Garamond" w:cs="Times New Roman"/>
                <w:sz w:val="20"/>
                <w:szCs w:val="20"/>
              </w:rPr>
              <w:t>1</w:t>
            </w:r>
          </w:p>
        </w:tc>
        <w:tc>
          <w:tcPr>
            <w:tcW w:w="778" w:type="dxa"/>
            <w:tcBorders>
              <w:top w:val="nil"/>
              <w:left w:val="nil"/>
              <w:bottom w:val="nil"/>
              <w:right w:val="nil"/>
            </w:tcBorders>
            <w:shd w:val="clear" w:color="auto" w:fill="auto"/>
            <w:noWrap/>
            <w:vAlign w:val="bottom"/>
            <w:hideMark/>
          </w:tcPr>
          <w:p w14:paraId="6FE3838F" w14:textId="77777777" w:rsidR="00312AF0" w:rsidRPr="00273870" w:rsidRDefault="00312AF0" w:rsidP="009A6BC2">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0.54</w:t>
            </w:r>
          </w:p>
        </w:tc>
        <w:tc>
          <w:tcPr>
            <w:tcW w:w="778" w:type="dxa"/>
            <w:tcBorders>
              <w:top w:val="nil"/>
              <w:left w:val="nil"/>
              <w:bottom w:val="nil"/>
              <w:right w:val="nil"/>
            </w:tcBorders>
            <w:shd w:val="clear" w:color="auto" w:fill="auto"/>
            <w:noWrap/>
            <w:vAlign w:val="bottom"/>
            <w:hideMark/>
          </w:tcPr>
          <w:p w14:paraId="063B0681" w14:textId="77777777" w:rsidR="00312AF0" w:rsidRPr="00273870" w:rsidRDefault="00312AF0" w:rsidP="009A6BC2">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-0.45</w:t>
            </w:r>
          </w:p>
        </w:tc>
      </w:tr>
      <w:tr w:rsidR="00273870" w:rsidRPr="00273870" w14:paraId="102491D1" w14:textId="77777777" w:rsidTr="003C732C">
        <w:trPr>
          <w:gridAfter w:val="1"/>
          <w:wAfter w:w="7" w:type="dxa"/>
          <w:trHeight w:val="251"/>
        </w:trPr>
        <w:tc>
          <w:tcPr>
            <w:tcW w:w="3115" w:type="dxa"/>
            <w:tcBorders>
              <w:right w:val="single" w:sz="4" w:space="0" w:color="auto"/>
            </w:tcBorders>
            <w:shd w:val="clear" w:color="auto" w:fill="auto"/>
            <w:noWrap/>
            <w:hideMark/>
          </w:tcPr>
          <w:p w14:paraId="2908B566" w14:textId="77777777" w:rsidR="00312AF0" w:rsidRPr="00273870" w:rsidRDefault="00312AF0" w:rsidP="009A6BC2">
            <w:pPr>
              <w:spacing w:after="0" w:line="240" w:lineRule="auto"/>
              <w:jc w:val="center"/>
              <w:rPr>
                <w:rFonts w:ascii="Garamond" w:eastAsia="Times New Roman" w:hAnsi="Garamond" w:cs="Times New Roman"/>
                <w:sz w:val="20"/>
                <w:szCs w:val="20"/>
              </w:rPr>
            </w:pPr>
            <w:r w:rsidRPr="00273870">
              <w:rPr>
                <w:rFonts w:ascii="Garamond" w:eastAsia="Times New Roman" w:hAnsi="Garamond" w:cs="Times New Roman"/>
                <w:sz w:val="20"/>
                <w:szCs w:val="20"/>
              </w:rPr>
              <w:t>Museum, Library &amp; POI Cult. PCA</w:t>
            </w:r>
          </w:p>
        </w:tc>
        <w:tc>
          <w:tcPr>
            <w:tcW w:w="727" w:type="dxa"/>
            <w:tcBorders>
              <w:top w:val="nil"/>
              <w:left w:val="nil"/>
              <w:bottom w:val="nil"/>
              <w:right w:val="nil"/>
            </w:tcBorders>
            <w:shd w:val="clear" w:color="auto" w:fill="auto"/>
            <w:noWrap/>
            <w:vAlign w:val="bottom"/>
            <w:hideMark/>
          </w:tcPr>
          <w:p w14:paraId="4E23DAE7" w14:textId="77777777" w:rsidR="00312AF0" w:rsidRPr="00273870" w:rsidRDefault="00312AF0" w:rsidP="009A6BC2">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0.26</w:t>
            </w:r>
          </w:p>
        </w:tc>
        <w:tc>
          <w:tcPr>
            <w:tcW w:w="865" w:type="dxa"/>
            <w:tcBorders>
              <w:top w:val="nil"/>
              <w:left w:val="nil"/>
              <w:bottom w:val="nil"/>
              <w:right w:val="nil"/>
            </w:tcBorders>
            <w:shd w:val="clear" w:color="auto" w:fill="auto"/>
            <w:noWrap/>
            <w:vAlign w:val="bottom"/>
            <w:hideMark/>
          </w:tcPr>
          <w:p w14:paraId="5091A962" w14:textId="77777777" w:rsidR="00312AF0" w:rsidRPr="00273870" w:rsidRDefault="00312AF0" w:rsidP="009A6BC2">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0.23</w:t>
            </w:r>
          </w:p>
        </w:tc>
        <w:tc>
          <w:tcPr>
            <w:tcW w:w="778" w:type="dxa"/>
            <w:tcBorders>
              <w:top w:val="nil"/>
              <w:left w:val="nil"/>
              <w:bottom w:val="nil"/>
              <w:right w:val="nil"/>
            </w:tcBorders>
            <w:shd w:val="clear" w:color="auto" w:fill="auto"/>
            <w:noWrap/>
            <w:vAlign w:val="bottom"/>
            <w:hideMark/>
          </w:tcPr>
          <w:p w14:paraId="7F1BE9CB" w14:textId="77777777" w:rsidR="00312AF0" w:rsidRPr="00273870" w:rsidRDefault="00312AF0" w:rsidP="009A6BC2">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w:t>
            </w:r>
          </w:p>
        </w:tc>
        <w:tc>
          <w:tcPr>
            <w:tcW w:w="605" w:type="dxa"/>
            <w:tcBorders>
              <w:top w:val="nil"/>
              <w:left w:val="nil"/>
              <w:bottom w:val="nil"/>
              <w:right w:val="nil"/>
            </w:tcBorders>
            <w:shd w:val="clear" w:color="auto" w:fill="auto"/>
            <w:noWrap/>
            <w:vAlign w:val="bottom"/>
            <w:hideMark/>
          </w:tcPr>
          <w:p w14:paraId="6CE4FEBD" w14:textId="77777777" w:rsidR="00312AF0" w:rsidRPr="00273870" w:rsidRDefault="00312AF0" w:rsidP="009A6BC2">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0.09</w:t>
            </w:r>
          </w:p>
        </w:tc>
        <w:tc>
          <w:tcPr>
            <w:tcW w:w="605" w:type="dxa"/>
            <w:tcBorders>
              <w:top w:val="nil"/>
              <w:left w:val="nil"/>
              <w:bottom w:val="nil"/>
              <w:right w:val="nil"/>
            </w:tcBorders>
            <w:shd w:val="clear" w:color="auto" w:fill="auto"/>
            <w:noWrap/>
            <w:vAlign w:val="bottom"/>
            <w:hideMark/>
          </w:tcPr>
          <w:p w14:paraId="280D8B61" w14:textId="77777777" w:rsidR="00312AF0" w:rsidRPr="00273870" w:rsidRDefault="00312AF0" w:rsidP="009A6BC2">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0.16</w:t>
            </w:r>
          </w:p>
        </w:tc>
        <w:tc>
          <w:tcPr>
            <w:tcW w:w="593" w:type="dxa"/>
            <w:tcBorders>
              <w:top w:val="nil"/>
              <w:left w:val="nil"/>
              <w:bottom w:val="nil"/>
              <w:right w:val="nil"/>
            </w:tcBorders>
            <w:shd w:val="clear" w:color="auto" w:fill="auto"/>
            <w:noWrap/>
            <w:vAlign w:val="bottom"/>
            <w:hideMark/>
          </w:tcPr>
          <w:p w14:paraId="2AA8BF50" w14:textId="77777777" w:rsidR="00312AF0" w:rsidRPr="00273870" w:rsidRDefault="00312AF0" w:rsidP="009A6BC2">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0.35</w:t>
            </w:r>
          </w:p>
        </w:tc>
        <w:tc>
          <w:tcPr>
            <w:tcW w:w="842" w:type="dxa"/>
            <w:tcBorders>
              <w:top w:val="nil"/>
              <w:left w:val="nil"/>
              <w:bottom w:val="nil"/>
              <w:right w:val="nil"/>
            </w:tcBorders>
            <w:shd w:val="clear" w:color="auto" w:fill="auto"/>
            <w:noWrap/>
            <w:vAlign w:val="bottom"/>
            <w:hideMark/>
          </w:tcPr>
          <w:p w14:paraId="26C026F2" w14:textId="77777777" w:rsidR="00312AF0" w:rsidRPr="00273870" w:rsidRDefault="00312AF0" w:rsidP="009A6BC2">
            <w:pPr>
              <w:spacing w:after="0" w:line="240" w:lineRule="auto"/>
              <w:rPr>
                <w:rFonts w:ascii="Garamond" w:eastAsia="Times New Roman" w:hAnsi="Garamond" w:cs="Times New Roman"/>
                <w:sz w:val="20"/>
                <w:szCs w:val="20"/>
              </w:rPr>
            </w:pPr>
            <w:r w:rsidRPr="00273870">
              <w:rPr>
                <w:rFonts w:ascii="Garamond" w:hAnsi="Garamond" w:cs="Times New Roman"/>
                <w:sz w:val="20"/>
                <w:szCs w:val="20"/>
              </w:rPr>
              <w:t>0.99</w:t>
            </w:r>
          </w:p>
        </w:tc>
        <w:tc>
          <w:tcPr>
            <w:tcW w:w="778" w:type="dxa"/>
            <w:tcBorders>
              <w:top w:val="nil"/>
              <w:left w:val="nil"/>
              <w:bottom w:val="nil"/>
              <w:right w:val="nil"/>
            </w:tcBorders>
            <w:shd w:val="clear" w:color="auto" w:fill="auto"/>
            <w:noWrap/>
            <w:vAlign w:val="bottom"/>
            <w:hideMark/>
          </w:tcPr>
          <w:p w14:paraId="34A2E54F" w14:textId="77777777" w:rsidR="00312AF0" w:rsidRPr="00273870" w:rsidRDefault="00312AF0" w:rsidP="009A6BC2">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1.32</w:t>
            </w:r>
          </w:p>
        </w:tc>
        <w:tc>
          <w:tcPr>
            <w:tcW w:w="778" w:type="dxa"/>
            <w:tcBorders>
              <w:top w:val="nil"/>
              <w:left w:val="nil"/>
              <w:bottom w:val="nil"/>
              <w:right w:val="nil"/>
            </w:tcBorders>
            <w:shd w:val="clear" w:color="auto" w:fill="auto"/>
            <w:noWrap/>
            <w:vAlign w:val="bottom"/>
            <w:hideMark/>
          </w:tcPr>
          <w:p w14:paraId="6843E7E8" w14:textId="77777777" w:rsidR="00312AF0" w:rsidRPr="00273870" w:rsidRDefault="00312AF0" w:rsidP="009A6BC2">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0.88</w:t>
            </w:r>
          </w:p>
        </w:tc>
      </w:tr>
      <w:tr w:rsidR="00273870" w:rsidRPr="00273870" w14:paraId="76984486" w14:textId="77777777" w:rsidTr="003C732C">
        <w:trPr>
          <w:gridAfter w:val="1"/>
          <w:wAfter w:w="7" w:type="dxa"/>
          <w:trHeight w:val="251"/>
        </w:trPr>
        <w:tc>
          <w:tcPr>
            <w:tcW w:w="3115" w:type="dxa"/>
            <w:tcBorders>
              <w:right w:val="single" w:sz="4" w:space="0" w:color="auto"/>
            </w:tcBorders>
            <w:shd w:val="clear" w:color="auto" w:fill="auto"/>
            <w:noWrap/>
            <w:hideMark/>
          </w:tcPr>
          <w:p w14:paraId="65FAACEE" w14:textId="77777777" w:rsidR="00312AF0" w:rsidRPr="00273870" w:rsidRDefault="00312AF0" w:rsidP="009A6BC2">
            <w:pPr>
              <w:spacing w:after="0" w:line="240" w:lineRule="auto"/>
              <w:jc w:val="center"/>
              <w:rPr>
                <w:rFonts w:ascii="Garamond" w:eastAsia="Times New Roman" w:hAnsi="Garamond" w:cs="Times New Roman"/>
                <w:sz w:val="20"/>
                <w:szCs w:val="20"/>
              </w:rPr>
            </w:pPr>
            <w:r w:rsidRPr="00273870">
              <w:rPr>
                <w:rFonts w:ascii="Garamond" w:eastAsia="Times New Roman" w:hAnsi="Garamond" w:cs="Times New Roman"/>
                <w:sz w:val="20"/>
                <w:szCs w:val="20"/>
              </w:rPr>
              <w:t>Income Distribution PCA</w:t>
            </w:r>
          </w:p>
        </w:tc>
        <w:tc>
          <w:tcPr>
            <w:tcW w:w="727" w:type="dxa"/>
            <w:tcBorders>
              <w:top w:val="nil"/>
              <w:left w:val="nil"/>
              <w:right w:val="nil"/>
            </w:tcBorders>
            <w:shd w:val="clear" w:color="auto" w:fill="auto"/>
            <w:noWrap/>
            <w:vAlign w:val="bottom"/>
            <w:hideMark/>
          </w:tcPr>
          <w:p w14:paraId="5CC91487" w14:textId="77777777" w:rsidR="00312AF0" w:rsidRPr="00273870" w:rsidRDefault="00312AF0" w:rsidP="009A6BC2">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0.46</w:t>
            </w:r>
          </w:p>
        </w:tc>
        <w:tc>
          <w:tcPr>
            <w:tcW w:w="865" w:type="dxa"/>
            <w:tcBorders>
              <w:top w:val="nil"/>
              <w:left w:val="nil"/>
              <w:right w:val="nil"/>
            </w:tcBorders>
            <w:shd w:val="clear" w:color="auto" w:fill="auto"/>
            <w:noWrap/>
            <w:vAlign w:val="bottom"/>
            <w:hideMark/>
          </w:tcPr>
          <w:p w14:paraId="292578BA" w14:textId="77777777" w:rsidR="00312AF0" w:rsidRPr="00273870" w:rsidRDefault="00312AF0" w:rsidP="009A6BC2">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0.21</w:t>
            </w:r>
          </w:p>
        </w:tc>
        <w:tc>
          <w:tcPr>
            <w:tcW w:w="778" w:type="dxa"/>
            <w:tcBorders>
              <w:top w:val="nil"/>
              <w:left w:val="nil"/>
              <w:right w:val="nil"/>
            </w:tcBorders>
            <w:shd w:val="clear" w:color="auto" w:fill="auto"/>
            <w:noWrap/>
            <w:vAlign w:val="bottom"/>
            <w:hideMark/>
          </w:tcPr>
          <w:p w14:paraId="1D9550D0" w14:textId="77777777" w:rsidR="00312AF0" w:rsidRPr="00273870" w:rsidRDefault="00312AF0" w:rsidP="009A6BC2">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w:t>
            </w:r>
          </w:p>
        </w:tc>
        <w:tc>
          <w:tcPr>
            <w:tcW w:w="605" w:type="dxa"/>
            <w:tcBorders>
              <w:top w:val="nil"/>
              <w:left w:val="nil"/>
              <w:right w:val="nil"/>
            </w:tcBorders>
            <w:shd w:val="clear" w:color="auto" w:fill="auto"/>
            <w:noWrap/>
            <w:vAlign w:val="bottom"/>
            <w:hideMark/>
          </w:tcPr>
          <w:p w14:paraId="0449FBDB" w14:textId="77777777" w:rsidR="00312AF0" w:rsidRPr="00273870" w:rsidRDefault="00312AF0" w:rsidP="009A6BC2">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0.3</w:t>
            </w:r>
          </w:p>
        </w:tc>
        <w:tc>
          <w:tcPr>
            <w:tcW w:w="605" w:type="dxa"/>
            <w:tcBorders>
              <w:top w:val="nil"/>
              <w:left w:val="nil"/>
              <w:right w:val="nil"/>
            </w:tcBorders>
            <w:shd w:val="clear" w:color="auto" w:fill="auto"/>
            <w:noWrap/>
            <w:vAlign w:val="bottom"/>
            <w:hideMark/>
          </w:tcPr>
          <w:p w14:paraId="254FAE31" w14:textId="77777777" w:rsidR="00312AF0" w:rsidRPr="00273870" w:rsidRDefault="00312AF0" w:rsidP="009A6BC2">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0.47</w:t>
            </w:r>
          </w:p>
        </w:tc>
        <w:tc>
          <w:tcPr>
            <w:tcW w:w="593" w:type="dxa"/>
            <w:tcBorders>
              <w:top w:val="nil"/>
              <w:left w:val="nil"/>
              <w:right w:val="nil"/>
            </w:tcBorders>
            <w:shd w:val="clear" w:color="auto" w:fill="auto"/>
            <w:noWrap/>
            <w:vAlign w:val="bottom"/>
            <w:hideMark/>
          </w:tcPr>
          <w:p w14:paraId="7CDA5907" w14:textId="77777777" w:rsidR="00312AF0" w:rsidRPr="00273870" w:rsidRDefault="00312AF0" w:rsidP="009A6BC2">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0.62</w:t>
            </w:r>
          </w:p>
        </w:tc>
        <w:tc>
          <w:tcPr>
            <w:tcW w:w="842" w:type="dxa"/>
            <w:tcBorders>
              <w:top w:val="nil"/>
              <w:left w:val="nil"/>
              <w:right w:val="nil"/>
            </w:tcBorders>
            <w:shd w:val="clear" w:color="auto" w:fill="auto"/>
            <w:noWrap/>
            <w:vAlign w:val="bottom"/>
            <w:hideMark/>
          </w:tcPr>
          <w:p w14:paraId="5F964978" w14:textId="77777777" w:rsidR="00312AF0" w:rsidRPr="00273870" w:rsidRDefault="00312AF0" w:rsidP="009A6BC2">
            <w:pPr>
              <w:spacing w:after="0" w:line="240" w:lineRule="auto"/>
              <w:rPr>
                <w:rFonts w:ascii="Garamond" w:eastAsia="Times New Roman" w:hAnsi="Garamond" w:cs="Times New Roman"/>
                <w:sz w:val="20"/>
                <w:szCs w:val="20"/>
              </w:rPr>
            </w:pPr>
            <w:r w:rsidRPr="00273870">
              <w:rPr>
                <w:rFonts w:ascii="Garamond" w:hAnsi="Garamond" w:cs="Times New Roman"/>
                <w:sz w:val="20"/>
                <w:szCs w:val="20"/>
              </w:rPr>
              <w:t>1</w:t>
            </w:r>
          </w:p>
        </w:tc>
        <w:tc>
          <w:tcPr>
            <w:tcW w:w="778" w:type="dxa"/>
            <w:tcBorders>
              <w:top w:val="nil"/>
              <w:left w:val="nil"/>
              <w:right w:val="nil"/>
            </w:tcBorders>
            <w:shd w:val="clear" w:color="auto" w:fill="auto"/>
            <w:noWrap/>
            <w:vAlign w:val="bottom"/>
            <w:hideMark/>
          </w:tcPr>
          <w:p w14:paraId="238D580A" w14:textId="77777777" w:rsidR="00312AF0" w:rsidRPr="00273870" w:rsidRDefault="00312AF0" w:rsidP="009A6BC2">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-0.32</w:t>
            </w:r>
          </w:p>
        </w:tc>
        <w:tc>
          <w:tcPr>
            <w:tcW w:w="778" w:type="dxa"/>
            <w:tcBorders>
              <w:top w:val="nil"/>
              <w:left w:val="nil"/>
              <w:right w:val="nil"/>
            </w:tcBorders>
            <w:shd w:val="clear" w:color="auto" w:fill="auto"/>
            <w:noWrap/>
            <w:vAlign w:val="bottom"/>
            <w:hideMark/>
          </w:tcPr>
          <w:p w14:paraId="00772A24" w14:textId="77777777" w:rsidR="00312AF0" w:rsidRPr="00273870" w:rsidRDefault="00312AF0" w:rsidP="009A6BC2">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-0.61</w:t>
            </w:r>
          </w:p>
        </w:tc>
      </w:tr>
      <w:tr w:rsidR="00273870" w:rsidRPr="00273870" w14:paraId="69B0892D" w14:textId="77777777" w:rsidTr="003C732C">
        <w:trPr>
          <w:gridAfter w:val="1"/>
          <w:wAfter w:w="7" w:type="dxa"/>
          <w:trHeight w:val="251"/>
        </w:trPr>
        <w:tc>
          <w:tcPr>
            <w:tcW w:w="3115" w:type="dxa"/>
            <w:tcBorders>
              <w:bottom w:val="single" w:sz="4" w:space="0" w:color="auto"/>
              <w:right w:val="single" w:sz="4" w:space="0" w:color="auto"/>
            </w:tcBorders>
            <w:shd w:val="clear" w:color="auto" w:fill="auto"/>
            <w:noWrap/>
            <w:hideMark/>
          </w:tcPr>
          <w:p w14:paraId="4A89B148" w14:textId="77777777" w:rsidR="00312AF0" w:rsidRPr="00273870" w:rsidRDefault="00312AF0" w:rsidP="009A6BC2">
            <w:pPr>
              <w:spacing w:after="0" w:line="240" w:lineRule="auto"/>
              <w:jc w:val="center"/>
              <w:rPr>
                <w:rFonts w:ascii="Garamond" w:eastAsia="Times New Roman" w:hAnsi="Garamond" w:cs="Times New Roman"/>
                <w:sz w:val="20"/>
                <w:szCs w:val="20"/>
              </w:rPr>
            </w:pPr>
            <w:r w:rsidRPr="00273870">
              <w:rPr>
                <w:rFonts w:ascii="Garamond" w:eastAsia="Times New Roman" w:hAnsi="Garamond" w:cs="Times New Roman"/>
                <w:sz w:val="20"/>
                <w:szCs w:val="20"/>
              </w:rPr>
              <w:t>Income &amp; Unemployment PCA</w:t>
            </w:r>
          </w:p>
        </w:tc>
        <w:tc>
          <w:tcPr>
            <w:tcW w:w="727" w:type="dxa"/>
            <w:tcBorders>
              <w:top w:val="nil"/>
              <w:left w:val="nil"/>
              <w:bottom w:val="single" w:sz="4" w:space="0" w:color="auto"/>
              <w:right w:val="nil"/>
            </w:tcBorders>
            <w:shd w:val="clear" w:color="auto" w:fill="auto"/>
            <w:noWrap/>
            <w:vAlign w:val="bottom"/>
            <w:hideMark/>
          </w:tcPr>
          <w:p w14:paraId="1F62EC0D" w14:textId="77777777" w:rsidR="00312AF0" w:rsidRPr="00273870" w:rsidRDefault="00312AF0" w:rsidP="009A6BC2">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0.2</w:t>
            </w:r>
          </w:p>
        </w:tc>
        <w:tc>
          <w:tcPr>
            <w:tcW w:w="865" w:type="dxa"/>
            <w:tcBorders>
              <w:top w:val="nil"/>
              <w:left w:val="nil"/>
              <w:bottom w:val="single" w:sz="4" w:space="0" w:color="auto"/>
              <w:right w:val="nil"/>
            </w:tcBorders>
            <w:shd w:val="clear" w:color="auto" w:fill="auto"/>
            <w:noWrap/>
            <w:vAlign w:val="bottom"/>
            <w:hideMark/>
          </w:tcPr>
          <w:p w14:paraId="310680D8" w14:textId="77777777" w:rsidR="00312AF0" w:rsidRPr="00273870" w:rsidRDefault="00312AF0" w:rsidP="009A6BC2">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0.2</w:t>
            </w:r>
          </w:p>
        </w:tc>
        <w:tc>
          <w:tcPr>
            <w:tcW w:w="778" w:type="dxa"/>
            <w:tcBorders>
              <w:top w:val="nil"/>
              <w:left w:val="nil"/>
              <w:bottom w:val="single" w:sz="4" w:space="0" w:color="auto"/>
              <w:right w:val="nil"/>
            </w:tcBorders>
            <w:shd w:val="clear" w:color="auto" w:fill="auto"/>
            <w:noWrap/>
            <w:vAlign w:val="bottom"/>
            <w:hideMark/>
          </w:tcPr>
          <w:p w14:paraId="6189BB4E" w14:textId="77777777" w:rsidR="00312AF0" w:rsidRPr="00273870" w:rsidRDefault="00312AF0" w:rsidP="009A6BC2">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w:t>
            </w:r>
          </w:p>
        </w:tc>
        <w:tc>
          <w:tcPr>
            <w:tcW w:w="605" w:type="dxa"/>
            <w:tcBorders>
              <w:top w:val="nil"/>
              <w:left w:val="nil"/>
              <w:bottom w:val="single" w:sz="4" w:space="0" w:color="auto"/>
              <w:right w:val="nil"/>
            </w:tcBorders>
            <w:shd w:val="clear" w:color="auto" w:fill="auto"/>
            <w:noWrap/>
            <w:vAlign w:val="bottom"/>
            <w:hideMark/>
          </w:tcPr>
          <w:p w14:paraId="7BE37B32" w14:textId="77777777" w:rsidR="00312AF0" w:rsidRPr="00273870" w:rsidRDefault="00312AF0" w:rsidP="009A6BC2">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0.07</w:t>
            </w:r>
          </w:p>
        </w:tc>
        <w:tc>
          <w:tcPr>
            <w:tcW w:w="605" w:type="dxa"/>
            <w:tcBorders>
              <w:top w:val="nil"/>
              <w:left w:val="nil"/>
              <w:bottom w:val="single" w:sz="4" w:space="0" w:color="auto"/>
              <w:right w:val="nil"/>
            </w:tcBorders>
            <w:shd w:val="clear" w:color="auto" w:fill="auto"/>
            <w:noWrap/>
            <w:vAlign w:val="bottom"/>
            <w:hideMark/>
          </w:tcPr>
          <w:p w14:paraId="60FA2187" w14:textId="77777777" w:rsidR="00312AF0" w:rsidRPr="00273870" w:rsidRDefault="00312AF0" w:rsidP="009A6BC2">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0.15</w:t>
            </w:r>
          </w:p>
        </w:tc>
        <w:tc>
          <w:tcPr>
            <w:tcW w:w="593" w:type="dxa"/>
            <w:tcBorders>
              <w:top w:val="nil"/>
              <w:left w:val="nil"/>
              <w:bottom w:val="single" w:sz="4" w:space="0" w:color="auto"/>
              <w:right w:val="nil"/>
            </w:tcBorders>
            <w:shd w:val="clear" w:color="auto" w:fill="auto"/>
            <w:noWrap/>
            <w:vAlign w:val="bottom"/>
            <w:hideMark/>
          </w:tcPr>
          <w:p w14:paraId="76E51553" w14:textId="77777777" w:rsidR="00312AF0" w:rsidRPr="00273870" w:rsidRDefault="00312AF0" w:rsidP="009A6BC2">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0.27</w:t>
            </w:r>
          </w:p>
        </w:tc>
        <w:tc>
          <w:tcPr>
            <w:tcW w:w="842" w:type="dxa"/>
            <w:tcBorders>
              <w:top w:val="nil"/>
              <w:left w:val="nil"/>
              <w:bottom w:val="single" w:sz="4" w:space="0" w:color="auto"/>
              <w:right w:val="nil"/>
            </w:tcBorders>
            <w:shd w:val="clear" w:color="auto" w:fill="auto"/>
            <w:noWrap/>
            <w:vAlign w:val="bottom"/>
            <w:hideMark/>
          </w:tcPr>
          <w:p w14:paraId="4D7016D3" w14:textId="77777777" w:rsidR="00312AF0" w:rsidRPr="00273870" w:rsidRDefault="00312AF0" w:rsidP="009A6BC2">
            <w:pPr>
              <w:spacing w:after="0" w:line="240" w:lineRule="auto"/>
              <w:rPr>
                <w:rFonts w:ascii="Garamond" w:eastAsia="Times New Roman" w:hAnsi="Garamond" w:cs="Times New Roman"/>
                <w:sz w:val="20"/>
                <w:szCs w:val="20"/>
              </w:rPr>
            </w:pPr>
            <w:r w:rsidRPr="00273870">
              <w:rPr>
                <w:rFonts w:ascii="Garamond" w:hAnsi="Garamond" w:cs="Times New Roman"/>
                <w:sz w:val="20"/>
                <w:szCs w:val="20"/>
              </w:rPr>
              <w:t>1</w:t>
            </w:r>
          </w:p>
        </w:tc>
        <w:tc>
          <w:tcPr>
            <w:tcW w:w="778" w:type="dxa"/>
            <w:tcBorders>
              <w:top w:val="nil"/>
              <w:left w:val="nil"/>
              <w:bottom w:val="single" w:sz="4" w:space="0" w:color="auto"/>
              <w:right w:val="nil"/>
            </w:tcBorders>
            <w:shd w:val="clear" w:color="auto" w:fill="auto"/>
            <w:noWrap/>
            <w:vAlign w:val="bottom"/>
            <w:hideMark/>
          </w:tcPr>
          <w:p w14:paraId="6028784A" w14:textId="77777777" w:rsidR="00312AF0" w:rsidRPr="00273870" w:rsidRDefault="00312AF0" w:rsidP="009A6BC2">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1.9</w:t>
            </w:r>
          </w:p>
        </w:tc>
        <w:tc>
          <w:tcPr>
            <w:tcW w:w="778" w:type="dxa"/>
            <w:tcBorders>
              <w:top w:val="nil"/>
              <w:left w:val="nil"/>
              <w:bottom w:val="single" w:sz="4" w:space="0" w:color="auto"/>
              <w:right w:val="nil"/>
            </w:tcBorders>
            <w:shd w:val="clear" w:color="auto" w:fill="auto"/>
            <w:noWrap/>
            <w:vAlign w:val="bottom"/>
            <w:hideMark/>
          </w:tcPr>
          <w:p w14:paraId="0B9B8E58" w14:textId="77777777" w:rsidR="00312AF0" w:rsidRPr="00273870" w:rsidRDefault="00312AF0" w:rsidP="009A6BC2">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3.57</w:t>
            </w:r>
          </w:p>
        </w:tc>
      </w:tr>
      <w:tr w:rsidR="00312AF0" w:rsidRPr="00273870" w14:paraId="66DDEE6B" w14:textId="77777777" w:rsidTr="003C732C">
        <w:trPr>
          <w:trHeight w:val="251"/>
        </w:trPr>
        <w:tc>
          <w:tcPr>
            <w:tcW w:w="9693" w:type="dxa"/>
            <w:gridSpan w:val="11"/>
            <w:tcBorders>
              <w:top w:val="single" w:sz="4" w:space="0" w:color="auto"/>
            </w:tcBorders>
            <w:shd w:val="clear" w:color="auto" w:fill="auto"/>
            <w:noWrap/>
          </w:tcPr>
          <w:p w14:paraId="348B80EE" w14:textId="77777777" w:rsidR="00312AF0" w:rsidRPr="00273870" w:rsidRDefault="00312AF0" w:rsidP="009A6BC2">
            <w:pPr>
              <w:spacing w:after="0" w:line="240" w:lineRule="auto"/>
              <w:rPr>
                <w:rFonts w:ascii="Garamond" w:eastAsia="Times New Roman" w:hAnsi="Garamond" w:cs="Times New Roman"/>
                <w:sz w:val="18"/>
                <w:szCs w:val="18"/>
              </w:rPr>
            </w:pPr>
            <w:r w:rsidRPr="00273870">
              <w:rPr>
                <w:rFonts w:ascii="Garamond" w:hAnsi="Garamond" w:cs="Times New Roman"/>
                <w:sz w:val="18"/>
                <w:szCs w:val="18"/>
              </w:rPr>
              <w:t>Table 9 Includes the summary statistics for the sustainable variable for the sample that excludes the observations with the missing energy label data.</w:t>
            </w:r>
          </w:p>
        </w:tc>
      </w:tr>
    </w:tbl>
    <w:p w14:paraId="6B107568" w14:textId="77777777" w:rsidR="00312AF0" w:rsidRPr="00273870" w:rsidRDefault="00312AF0" w:rsidP="00312AF0">
      <w:pPr>
        <w:rPr>
          <w:rFonts w:ascii="Garamond" w:hAnsi="Garamond"/>
          <w:sz w:val="20"/>
          <w:szCs w:val="20"/>
        </w:rPr>
      </w:pPr>
    </w:p>
    <w:p w14:paraId="7174FE41" w14:textId="77777777" w:rsidR="00312AF0" w:rsidRPr="00273870" w:rsidRDefault="00312AF0" w:rsidP="00312AF0">
      <w:pPr>
        <w:rPr>
          <w:rFonts w:ascii="Garamond" w:hAnsi="Garamond"/>
          <w:sz w:val="20"/>
          <w:szCs w:val="20"/>
        </w:rPr>
      </w:pPr>
    </w:p>
    <w:p w14:paraId="304AFDF9" w14:textId="77777777" w:rsidR="00312AF0" w:rsidRPr="00273870" w:rsidRDefault="00312AF0" w:rsidP="00312AF0">
      <w:pPr>
        <w:rPr>
          <w:rFonts w:ascii="Garamond" w:hAnsi="Garamond"/>
          <w:sz w:val="20"/>
          <w:szCs w:val="20"/>
        </w:rPr>
      </w:pPr>
    </w:p>
    <w:p w14:paraId="47FE04C3" w14:textId="77777777" w:rsidR="00312AF0" w:rsidRPr="00273870" w:rsidRDefault="00312AF0" w:rsidP="00312AF0">
      <w:pPr>
        <w:rPr>
          <w:rFonts w:ascii="Garamond" w:hAnsi="Garamond"/>
          <w:sz w:val="20"/>
          <w:szCs w:val="20"/>
        </w:rPr>
      </w:pPr>
    </w:p>
    <w:tbl>
      <w:tblPr>
        <w:tblStyle w:val="TableGrid"/>
        <w:tblpPr w:leftFromText="180" w:rightFromText="180" w:vertAnchor="text" w:horzAnchor="margin" w:tblpY="-2234"/>
        <w:tblW w:w="100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78"/>
      </w:tblGrid>
      <w:tr w:rsidR="00273870" w:rsidRPr="00273870" w14:paraId="40E890C2" w14:textId="77777777" w:rsidTr="009A6BC2">
        <w:trPr>
          <w:trHeight w:val="885"/>
        </w:trPr>
        <w:tc>
          <w:tcPr>
            <w:tcW w:w="10078" w:type="dxa"/>
          </w:tcPr>
          <w:p w14:paraId="2FCA49D9" w14:textId="77777777" w:rsidR="00312AF0" w:rsidRDefault="00312AF0" w:rsidP="009A6BC2">
            <w:pPr>
              <w:rPr>
                <w:rFonts w:ascii="Garamond" w:hAnsi="Garamond" w:cs="Arial"/>
              </w:rPr>
            </w:pPr>
          </w:p>
          <w:p w14:paraId="07267F03" w14:textId="77777777" w:rsidR="003C732C" w:rsidRDefault="003C732C" w:rsidP="009A6BC2">
            <w:pPr>
              <w:rPr>
                <w:rFonts w:ascii="Garamond" w:hAnsi="Garamond" w:cs="Arial"/>
              </w:rPr>
            </w:pPr>
          </w:p>
          <w:p w14:paraId="2B0322F0" w14:textId="77777777" w:rsidR="003C732C" w:rsidRDefault="003C732C" w:rsidP="009A6BC2">
            <w:pPr>
              <w:rPr>
                <w:rFonts w:ascii="Garamond" w:hAnsi="Garamond" w:cs="Arial"/>
              </w:rPr>
            </w:pPr>
          </w:p>
          <w:p w14:paraId="2C151799" w14:textId="77777777" w:rsidR="003C732C" w:rsidRDefault="003C732C" w:rsidP="009A6BC2">
            <w:pPr>
              <w:rPr>
                <w:rFonts w:ascii="Garamond" w:hAnsi="Garamond" w:cs="Arial"/>
              </w:rPr>
            </w:pPr>
          </w:p>
          <w:p w14:paraId="7709755E" w14:textId="32601BBE" w:rsidR="003C732C" w:rsidRPr="00273870" w:rsidRDefault="003C732C" w:rsidP="009A6BC2">
            <w:pPr>
              <w:rPr>
                <w:rFonts w:ascii="Garamond" w:hAnsi="Garamond" w:cs="Arial"/>
              </w:rPr>
            </w:pPr>
          </w:p>
        </w:tc>
      </w:tr>
      <w:tr w:rsidR="00273870" w:rsidRPr="00273870" w14:paraId="4A254E08" w14:textId="77777777" w:rsidTr="009A6BC2">
        <w:trPr>
          <w:trHeight w:val="206"/>
        </w:trPr>
        <w:tc>
          <w:tcPr>
            <w:tcW w:w="10078" w:type="dxa"/>
          </w:tcPr>
          <w:p w14:paraId="350634D3" w14:textId="6A501125" w:rsidR="00312AF0" w:rsidRPr="00273870" w:rsidRDefault="00312AF0" w:rsidP="009A6BC2">
            <w:pPr>
              <w:rPr>
                <w:rFonts w:ascii="Garamond" w:hAnsi="Garamond" w:cs="Times New Roman"/>
                <w:b/>
                <w:bCs/>
                <w:sz w:val="21"/>
                <w:szCs w:val="21"/>
              </w:rPr>
            </w:pPr>
            <w:r w:rsidRPr="00273870">
              <w:rPr>
                <w:rFonts w:ascii="Garamond" w:hAnsi="Garamond" w:cs="Times New Roman"/>
                <w:b/>
                <w:bCs/>
                <w:sz w:val="21"/>
                <w:szCs w:val="21"/>
              </w:rPr>
              <w:t>Fig 3:</w:t>
            </w:r>
            <w:r w:rsidRPr="00273870">
              <w:rPr>
                <w:rFonts w:ascii="Garamond" w:hAnsi="Garamond" w:cs="Times New Roman"/>
                <w:sz w:val="21"/>
                <w:szCs w:val="21"/>
              </w:rPr>
              <w:t xml:space="preserve"> Correlation Matrix of the </w:t>
            </w:r>
            <w:r w:rsidR="00C9413E">
              <w:rPr>
                <w:rFonts w:ascii="Garamond" w:hAnsi="Garamond" w:cs="Times New Roman"/>
                <w:sz w:val="21"/>
                <w:szCs w:val="21"/>
              </w:rPr>
              <w:t>V</w:t>
            </w:r>
            <w:r w:rsidRPr="00273870">
              <w:rPr>
                <w:rFonts w:ascii="Garamond" w:hAnsi="Garamond" w:cs="Times New Roman"/>
                <w:sz w:val="21"/>
                <w:szCs w:val="21"/>
              </w:rPr>
              <w:t xml:space="preserve">ariables for the Sample </w:t>
            </w:r>
            <w:r w:rsidR="00C9413E">
              <w:rPr>
                <w:rFonts w:ascii="Garamond" w:hAnsi="Garamond" w:cs="Times New Roman"/>
                <w:sz w:val="21"/>
                <w:szCs w:val="21"/>
              </w:rPr>
              <w:t>Including</w:t>
            </w:r>
            <w:r w:rsidRPr="00273870">
              <w:rPr>
                <w:rFonts w:ascii="Garamond" w:hAnsi="Garamond" w:cs="Times New Roman"/>
                <w:sz w:val="21"/>
                <w:szCs w:val="21"/>
              </w:rPr>
              <w:t xml:space="preserve"> Observations with Missing Energy Labels Data </w:t>
            </w:r>
            <w:r w:rsidR="003C732C">
              <w:rPr>
                <w:rFonts w:ascii="Garamond" w:hAnsi="Garamond" w:cs="Times New Roman"/>
                <w:sz w:val="21"/>
                <w:szCs w:val="21"/>
              </w:rPr>
              <w:t>T</w:t>
            </w:r>
            <w:r w:rsidRPr="00273870">
              <w:rPr>
                <w:rFonts w:ascii="Garamond" w:hAnsi="Garamond" w:cs="Times New Roman"/>
                <w:sz w:val="21"/>
                <w:szCs w:val="21"/>
              </w:rPr>
              <w:t>hat Have an Absolute Correlation Coefficient Higher Than 0.25</w:t>
            </w:r>
          </w:p>
        </w:tc>
      </w:tr>
      <w:tr w:rsidR="00273870" w:rsidRPr="00273870" w14:paraId="775F5CE7" w14:textId="77777777" w:rsidTr="009A6BC2">
        <w:trPr>
          <w:trHeight w:val="7077"/>
        </w:trPr>
        <w:tc>
          <w:tcPr>
            <w:tcW w:w="10078" w:type="dxa"/>
          </w:tcPr>
          <w:p w14:paraId="142F5868" w14:textId="77777777" w:rsidR="00312AF0" w:rsidRPr="00273870" w:rsidRDefault="00312AF0" w:rsidP="009A6BC2">
            <w:pPr>
              <w:jc w:val="center"/>
              <w:rPr>
                <w:rFonts w:ascii="Garamond" w:hAnsi="Garamond" w:cs="Arial"/>
              </w:rPr>
            </w:pPr>
            <w:r w:rsidRPr="00273870">
              <w:rPr>
                <w:rFonts w:ascii="Garamond" w:hAnsi="Garamond" w:cs="Arial"/>
                <w:noProof/>
              </w:rPr>
              <w:drawing>
                <wp:inline distT="0" distB="0" distL="0" distR="0" wp14:anchorId="3838FCC8" wp14:editId="64C3A249">
                  <wp:extent cx="6037796" cy="54864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076413" cy="5521491"/>
                          </a:xfrm>
                          <a:prstGeom prst="rect">
                            <a:avLst/>
                          </a:prstGeom>
                          <a:noFill/>
                        </pic:spPr>
                      </pic:pic>
                    </a:graphicData>
                  </a:graphic>
                </wp:inline>
              </w:drawing>
            </w:r>
          </w:p>
        </w:tc>
      </w:tr>
    </w:tbl>
    <w:p w14:paraId="207C02EE" w14:textId="77777777" w:rsidR="00312AF0" w:rsidRPr="00273870" w:rsidRDefault="00312AF0" w:rsidP="00312AF0">
      <w:pPr>
        <w:rPr>
          <w:rFonts w:ascii="Garamond" w:hAnsi="Garamond"/>
          <w:sz w:val="20"/>
          <w:szCs w:val="20"/>
        </w:rPr>
      </w:pPr>
    </w:p>
    <w:p w14:paraId="5089256C" w14:textId="77777777" w:rsidR="00312AF0" w:rsidRPr="00273870" w:rsidRDefault="00312AF0" w:rsidP="00312AF0">
      <w:pPr>
        <w:rPr>
          <w:rFonts w:ascii="Garamond" w:hAnsi="Garamond"/>
        </w:rPr>
      </w:pPr>
    </w:p>
    <w:p w14:paraId="386D8C95" w14:textId="77777777" w:rsidR="00312AF0" w:rsidRPr="00273870" w:rsidRDefault="00312AF0" w:rsidP="00312AF0">
      <w:pPr>
        <w:rPr>
          <w:rFonts w:ascii="Garamond" w:hAnsi="Garamond"/>
        </w:rPr>
      </w:pPr>
    </w:p>
    <w:p w14:paraId="5DB6FCA1" w14:textId="77777777" w:rsidR="00312AF0" w:rsidRPr="00273870" w:rsidRDefault="00312AF0" w:rsidP="00312AF0">
      <w:pPr>
        <w:rPr>
          <w:rFonts w:ascii="Garamond" w:hAnsi="Garamond"/>
        </w:rPr>
      </w:pPr>
    </w:p>
    <w:p w14:paraId="500697C9" w14:textId="77777777" w:rsidR="00312AF0" w:rsidRPr="00273870" w:rsidRDefault="00312AF0" w:rsidP="00312AF0">
      <w:pPr>
        <w:rPr>
          <w:rFonts w:ascii="Garamond" w:hAnsi="Garamond"/>
        </w:rPr>
      </w:pPr>
    </w:p>
    <w:p w14:paraId="27F9D80E" w14:textId="77777777" w:rsidR="00312AF0" w:rsidRPr="00273870" w:rsidRDefault="00312AF0" w:rsidP="00312AF0">
      <w:pPr>
        <w:rPr>
          <w:rFonts w:ascii="Garamond" w:hAnsi="Garamond"/>
        </w:rPr>
      </w:pPr>
    </w:p>
    <w:p w14:paraId="36E2695A" w14:textId="77777777" w:rsidR="00312AF0" w:rsidRPr="00273870" w:rsidRDefault="00312AF0" w:rsidP="00312AF0">
      <w:pPr>
        <w:rPr>
          <w:rFonts w:ascii="Garamond" w:hAnsi="Garamond"/>
        </w:rPr>
      </w:pPr>
    </w:p>
    <w:p w14:paraId="26F07A7D" w14:textId="77777777" w:rsidR="00312AF0" w:rsidRPr="00273870" w:rsidRDefault="00312AF0" w:rsidP="00312AF0">
      <w:pPr>
        <w:rPr>
          <w:rFonts w:ascii="Garamond" w:hAnsi="Garamond"/>
        </w:rPr>
      </w:pPr>
    </w:p>
    <w:p w14:paraId="7297CA40" w14:textId="77777777" w:rsidR="00312AF0" w:rsidRPr="00273870" w:rsidRDefault="00312AF0" w:rsidP="00312AF0">
      <w:pPr>
        <w:rPr>
          <w:rFonts w:ascii="Garamond" w:hAnsi="Garamond"/>
        </w:rPr>
      </w:pPr>
    </w:p>
    <w:p w14:paraId="4436E5F9" w14:textId="77777777" w:rsidR="00312AF0" w:rsidRPr="00273870" w:rsidRDefault="00312AF0" w:rsidP="00312AF0">
      <w:pPr>
        <w:rPr>
          <w:rFonts w:ascii="Garamond" w:hAnsi="Garamond"/>
        </w:rPr>
      </w:pPr>
    </w:p>
    <w:p w14:paraId="09214A84" w14:textId="77777777" w:rsidR="00312AF0" w:rsidRPr="00273870" w:rsidRDefault="00312AF0" w:rsidP="00312AF0">
      <w:pPr>
        <w:rPr>
          <w:rFonts w:ascii="Garamond" w:hAnsi="Garamond"/>
        </w:rPr>
      </w:pPr>
    </w:p>
    <w:p w14:paraId="5D346140" w14:textId="1446CC6C" w:rsidR="00312AF0" w:rsidRDefault="00312AF0" w:rsidP="00312AF0">
      <w:pPr>
        <w:rPr>
          <w:rFonts w:ascii="Garamond" w:hAnsi="Garamond"/>
        </w:rPr>
      </w:pPr>
    </w:p>
    <w:p w14:paraId="7B1D11BD" w14:textId="253E7CF1" w:rsidR="003C732C" w:rsidRDefault="003C732C" w:rsidP="00312AF0">
      <w:pPr>
        <w:rPr>
          <w:rFonts w:ascii="Garamond" w:hAnsi="Garamond"/>
        </w:rPr>
      </w:pPr>
    </w:p>
    <w:p w14:paraId="694BF800" w14:textId="253E7CF1" w:rsidR="003C732C" w:rsidRPr="00273870" w:rsidRDefault="003C732C" w:rsidP="003C732C">
      <w:pPr>
        <w:pBdr>
          <w:right w:val="single" w:sz="4" w:space="4" w:color="auto"/>
        </w:pBdr>
        <w:ind w:firstLine="720"/>
        <w:rPr>
          <w:rFonts w:ascii="Garamond" w:hAnsi="Garamond"/>
        </w:rPr>
      </w:pPr>
    </w:p>
    <w:tbl>
      <w:tblPr>
        <w:tblStyle w:val="TableGrid"/>
        <w:tblpPr w:leftFromText="180" w:rightFromText="180" w:vertAnchor="text" w:horzAnchor="margin" w:tblpY="-2234"/>
        <w:tblW w:w="104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484"/>
      </w:tblGrid>
      <w:tr w:rsidR="00273870" w:rsidRPr="00273870" w14:paraId="76969DEE" w14:textId="77777777" w:rsidTr="003C732C">
        <w:trPr>
          <w:trHeight w:val="252"/>
        </w:trPr>
        <w:tc>
          <w:tcPr>
            <w:tcW w:w="10484" w:type="dxa"/>
          </w:tcPr>
          <w:p w14:paraId="3D83B00A" w14:textId="4CEAB698" w:rsidR="00312AF0" w:rsidRPr="00273870" w:rsidRDefault="00312AF0" w:rsidP="009A6BC2">
            <w:pPr>
              <w:rPr>
                <w:rFonts w:ascii="Garamond" w:hAnsi="Garamond" w:cs="Times New Roman"/>
                <w:b/>
                <w:bCs/>
                <w:sz w:val="21"/>
                <w:szCs w:val="21"/>
              </w:rPr>
            </w:pPr>
          </w:p>
          <w:p w14:paraId="000536AB" w14:textId="77777777" w:rsidR="00312AF0" w:rsidRPr="00273870" w:rsidRDefault="00312AF0" w:rsidP="009A6BC2">
            <w:pPr>
              <w:rPr>
                <w:rFonts w:ascii="Garamond" w:hAnsi="Garamond" w:cs="Times New Roman"/>
                <w:b/>
                <w:bCs/>
                <w:sz w:val="21"/>
                <w:szCs w:val="21"/>
              </w:rPr>
            </w:pPr>
          </w:p>
          <w:p w14:paraId="630EF916" w14:textId="40371EAD" w:rsidR="00312AF0" w:rsidRDefault="00312AF0" w:rsidP="009A6BC2">
            <w:pPr>
              <w:rPr>
                <w:rFonts w:ascii="Garamond" w:hAnsi="Garamond" w:cs="Times New Roman"/>
                <w:b/>
                <w:bCs/>
                <w:sz w:val="21"/>
                <w:szCs w:val="21"/>
              </w:rPr>
            </w:pPr>
          </w:p>
          <w:p w14:paraId="1DA0A160" w14:textId="365BA123" w:rsidR="003C732C" w:rsidRDefault="003C732C" w:rsidP="009A6BC2">
            <w:pPr>
              <w:rPr>
                <w:rFonts w:ascii="Garamond" w:hAnsi="Garamond" w:cs="Times New Roman"/>
                <w:b/>
                <w:bCs/>
                <w:sz w:val="21"/>
                <w:szCs w:val="21"/>
              </w:rPr>
            </w:pPr>
          </w:p>
          <w:p w14:paraId="74419D91" w14:textId="77777777" w:rsidR="003C732C" w:rsidRPr="00273870" w:rsidRDefault="003C732C" w:rsidP="009A6BC2">
            <w:pPr>
              <w:rPr>
                <w:rFonts w:ascii="Garamond" w:hAnsi="Garamond" w:cs="Times New Roman"/>
                <w:b/>
                <w:bCs/>
                <w:sz w:val="21"/>
                <w:szCs w:val="21"/>
              </w:rPr>
            </w:pPr>
          </w:p>
          <w:p w14:paraId="5076BF52" w14:textId="733F6285" w:rsidR="00312AF0" w:rsidRPr="00273870" w:rsidRDefault="00312AF0" w:rsidP="009A6BC2">
            <w:pPr>
              <w:rPr>
                <w:rFonts w:ascii="Garamond" w:hAnsi="Garamond" w:cs="Times New Roman"/>
                <w:b/>
                <w:bCs/>
                <w:sz w:val="21"/>
                <w:szCs w:val="21"/>
              </w:rPr>
            </w:pPr>
            <w:r w:rsidRPr="00273870">
              <w:rPr>
                <w:rFonts w:ascii="Garamond" w:hAnsi="Garamond" w:cs="Times New Roman"/>
                <w:b/>
                <w:bCs/>
                <w:sz w:val="21"/>
                <w:szCs w:val="21"/>
              </w:rPr>
              <w:t>Fig 4:</w:t>
            </w:r>
            <w:r w:rsidRPr="00273870">
              <w:rPr>
                <w:rFonts w:ascii="Garamond" w:hAnsi="Garamond" w:cs="Times New Roman"/>
                <w:sz w:val="21"/>
                <w:szCs w:val="21"/>
              </w:rPr>
              <w:t xml:space="preserve"> Correlation Matrix of </w:t>
            </w:r>
            <w:r w:rsidR="00C9413E">
              <w:rPr>
                <w:rFonts w:ascii="Garamond" w:hAnsi="Garamond" w:cs="Times New Roman"/>
                <w:sz w:val="21"/>
                <w:szCs w:val="21"/>
              </w:rPr>
              <w:t>t</w:t>
            </w:r>
            <w:r w:rsidRPr="00273870">
              <w:rPr>
                <w:rFonts w:ascii="Garamond" w:hAnsi="Garamond" w:cs="Times New Roman"/>
                <w:sz w:val="21"/>
                <w:szCs w:val="21"/>
              </w:rPr>
              <w:t xml:space="preserve">he </w:t>
            </w:r>
            <w:r w:rsidR="00C9413E">
              <w:rPr>
                <w:rFonts w:ascii="Garamond" w:hAnsi="Garamond" w:cs="Times New Roman"/>
                <w:sz w:val="21"/>
                <w:szCs w:val="21"/>
              </w:rPr>
              <w:t>V</w:t>
            </w:r>
            <w:r w:rsidRPr="00273870">
              <w:rPr>
                <w:rFonts w:ascii="Garamond" w:hAnsi="Garamond" w:cs="Times New Roman"/>
                <w:sz w:val="21"/>
                <w:szCs w:val="21"/>
              </w:rPr>
              <w:t xml:space="preserve">ariables for the Sample </w:t>
            </w:r>
            <w:r w:rsidR="00C9413E">
              <w:rPr>
                <w:rFonts w:ascii="Garamond" w:hAnsi="Garamond" w:cs="Times New Roman"/>
                <w:sz w:val="21"/>
                <w:szCs w:val="21"/>
              </w:rPr>
              <w:t>Excluding</w:t>
            </w:r>
            <w:r w:rsidRPr="00273870">
              <w:rPr>
                <w:rFonts w:ascii="Garamond" w:hAnsi="Garamond" w:cs="Times New Roman"/>
                <w:sz w:val="21"/>
                <w:szCs w:val="21"/>
              </w:rPr>
              <w:t xml:space="preserve"> Observations with Missing Energy Labels Data </w:t>
            </w:r>
            <w:r w:rsidR="003C732C">
              <w:rPr>
                <w:rFonts w:ascii="Garamond" w:hAnsi="Garamond" w:cs="Times New Roman"/>
                <w:sz w:val="21"/>
                <w:szCs w:val="21"/>
              </w:rPr>
              <w:t>T</w:t>
            </w:r>
            <w:r w:rsidRPr="00273870">
              <w:rPr>
                <w:rFonts w:ascii="Garamond" w:hAnsi="Garamond" w:cs="Times New Roman"/>
                <w:sz w:val="21"/>
                <w:szCs w:val="21"/>
              </w:rPr>
              <w:t>hat Have an Absolute Correlation Coefficient Higher Than 0.25</w:t>
            </w:r>
          </w:p>
        </w:tc>
      </w:tr>
      <w:tr w:rsidR="00273870" w:rsidRPr="00273870" w14:paraId="2212C25B" w14:textId="77777777" w:rsidTr="003C732C">
        <w:trPr>
          <w:trHeight w:val="8627"/>
        </w:trPr>
        <w:tc>
          <w:tcPr>
            <w:tcW w:w="10484" w:type="dxa"/>
          </w:tcPr>
          <w:p w14:paraId="0B3597F1" w14:textId="77777777" w:rsidR="00312AF0" w:rsidRPr="00273870" w:rsidRDefault="00312AF0" w:rsidP="009A6BC2">
            <w:pPr>
              <w:rPr>
                <w:rFonts w:ascii="Garamond" w:hAnsi="Garamond" w:cs="Arial"/>
              </w:rPr>
            </w:pPr>
            <w:r w:rsidRPr="00273870">
              <w:rPr>
                <w:rFonts w:ascii="Garamond" w:hAnsi="Garamond" w:cs="Arial"/>
                <w:noProof/>
              </w:rPr>
              <w:drawing>
                <wp:inline distT="0" distB="0" distL="0" distR="0" wp14:anchorId="10929514" wp14:editId="3BA681EE">
                  <wp:extent cx="6520365" cy="592666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522457" cy="5928567"/>
                          </a:xfrm>
                          <a:prstGeom prst="rect">
                            <a:avLst/>
                          </a:prstGeom>
                          <a:noFill/>
                          <a:ln>
                            <a:noFill/>
                          </a:ln>
                        </pic:spPr>
                      </pic:pic>
                    </a:graphicData>
                  </a:graphic>
                </wp:inline>
              </w:drawing>
            </w:r>
          </w:p>
        </w:tc>
      </w:tr>
    </w:tbl>
    <w:p w14:paraId="44B6F3AD" w14:textId="2314CE2C" w:rsidR="00312AF0" w:rsidRDefault="00312AF0" w:rsidP="00312AF0">
      <w:pPr>
        <w:rPr>
          <w:rFonts w:ascii="Garamond" w:hAnsi="Garamond"/>
        </w:rPr>
      </w:pPr>
    </w:p>
    <w:p w14:paraId="70363B3C" w14:textId="77777777" w:rsidR="003C732C" w:rsidRDefault="003C732C" w:rsidP="00312AF0">
      <w:pPr>
        <w:rPr>
          <w:rFonts w:ascii="Garamond" w:hAnsi="Garamond"/>
        </w:rPr>
      </w:pPr>
    </w:p>
    <w:p w14:paraId="2339C0E2" w14:textId="79A95AF1" w:rsidR="003C732C" w:rsidRDefault="003C732C" w:rsidP="00312AF0">
      <w:pPr>
        <w:rPr>
          <w:rFonts w:ascii="Garamond" w:hAnsi="Garamond"/>
        </w:rPr>
      </w:pPr>
    </w:p>
    <w:tbl>
      <w:tblPr>
        <w:tblStyle w:val="TableGrid"/>
        <w:tblW w:w="9810" w:type="dxa"/>
        <w:tblLook w:val="04A0" w:firstRow="1" w:lastRow="0" w:firstColumn="1" w:lastColumn="0" w:noHBand="0" w:noVBand="1"/>
      </w:tblPr>
      <w:tblGrid>
        <w:gridCol w:w="2720"/>
        <w:gridCol w:w="3917"/>
        <w:gridCol w:w="3173"/>
      </w:tblGrid>
      <w:tr w:rsidR="003C732C" w:rsidRPr="00273870" w14:paraId="2921704B" w14:textId="77777777" w:rsidTr="003C732C">
        <w:trPr>
          <w:trHeight w:val="66"/>
        </w:trPr>
        <w:tc>
          <w:tcPr>
            <w:tcW w:w="9810" w:type="dxa"/>
            <w:gridSpan w:val="3"/>
            <w:tcBorders>
              <w:top w:val="nil"/>
              <w:left w:val="nil"/>
              <w:bottom w:val="single" w:sz="4" w:space="0" w:color="auto"/>
              <w:right w:val="nil"/>
            </w:tcBorders>
          </w:tcPr>
          <w:p w14:paraId="1AB4E77D" w14:textId="77777777" w:rsidR="003C732C" w:rsidRPr="00273870" w:rsidRDefault="003C732C" w:rsidP="00DB2961">
            <w:pPr>
              <w:rPr>
                <w:rFonts w:ascii="Garamond" w:eastAsiaTheme="minorEastAsia" w:hAnsi="Garamond" w:cs="Times New Roman"/>
                <w:b/>
                <w:bCs/>
                <w:sz w:val="21"/>
                <w:szCs w:val="21"/>
              </w:rPr>
            </w:pPr>
            <w:r w:rsidRPr="00273870">
              <w:rPr>
                <w:rFonts w:ascii="Garamond" w:eastAsiaTheme="minorEastAsia" w:hAnsi="Garamond" w:cs="Times New Roman"/>
                <w:b/>
                <w:bCs/>
                <w:sz w:val="21"/>
                <w:szCs w:val="21"/>
              </w:rPr>
              <w:t xml:space="preserve">Table 13: </w:t>
            </w:r>
            <w:r w:rsidRPr="00273870">
              <w:rPr>
                <w:rFonts w:ascii="Garamond" w:eastAsiaTheme="minorEastAsia" w:hAnsi="Garamond" w:cs="Times New Roman"/>
                <w:sz w:val="21"/>
                <w:szCs w:val="21"/>
              </w:rPr>
              <w:t>Parameters to construct the demonstrative maps</w:t>
            </w:r>
          </w:p>
        </w:tc>
      </w:tr>
      <w:tr w:rsidR="003C732C" w:rsidRPr="00273870" w14:paraId="5374A858" w14:textId="77777777" w:rsidTr="003C732C">
        <w:trPr>
          <w:trHeight w:val="66"/>
        </w:trPr>
        <w:tc>
          <w:tcPr>
            <w:tcW w:w="2720" w:type="dxa"/>
            <w:tcBorders>
              <w:left w:val="nil"/>
              <w:bottom w:val="single" w:sz="4" w:space="0" w:color="auto"/>
            </w:tcBorders>
          </w:tcPr>
          <w:p w14:paraId="02DDA479" w14:textId="77777777" w:rsidR="003C732C" w:rsidRPr="00273870" w:rsidRDefault="003C732C" w:rsidP="00DB2961">
            <w:pPr>
              <w:rPr>
                <w:rFonts w:ascii="Garamond" w:eastAsiaTheme="minorEastAsia" w:hAnsi="Garamond" w:cs="Times New Roman"/>
                <w:b/>
                <w:bCs/>
                <w:sz w:val="20"/>
                <w:szCs w:val="20"/>
              </w:rPr>
            </w:pPr>
            <w:r w:rsidRPr="00273870">
              <w:rPr>
                <w:rFonts w:ascii="Garamond" w:eastAsiaTheme="minorEastAsia" w:hAnsi="Garamond" w:cs="Times New Roman"/>
                <w:b/>
                <w:bCs/>
                <w:sz w:val="20"/>
                <w:szCs w:val="20"/>
              </w:rPr>
              <w:t>Parameters</w:t>
            </w:r>
          </w:p>
        </w:tc>
        <w:tc>
          <w:tcPr>
            <w:tcW w:w="3917" w:type="dxa"/>
            <w:tcBorders>
              <w:left w:val="nil"/>
              <w:bottom w:val="single" w:sz="4" w:space="0" w:color="auto"/>
            </w:tcBorders>
          </w:tcPr>
          <w:p w14:paraId="0BFB646B" w14:textId="77777777" w:rsidR="003C732C" w:rsidRPr="00273870" w:rsidRDefault="003C732C" w:rsidP="00DB2961">
            <w:pPr>
              <w:rPr>
                <w:rFonts w:ascii="Garamond" w:eastAsiaTheme="minorEastAsia" w:hAnsi="Garamond" w:cs="Times New Roman"/>
                <w:b/>
                <w:bCs/>
                <w:sz w:val="20"/>
                <w:szCs w:val="20"/>
              </w:rPr>
            </w:pPr>
            <w:r w:rsidRPr="00273870">
              <w:rPr>
                <w:rFonts w:ascii="Garamond" w:eastAsiaTheme="minorEastAsia" w:hAnsi="Garamond" w:cs="Times New Roman"/>
                <w:b/>
                <w:bCs/>
                <w:sz w:val="20"/>
                <w:szCs w:val="20"/>
              </w:rPr>
              <w:t>Demonstrative Map 3</w:t>
            </w:r>
          </w:p>
        </w:tc>
        <w:tc>
          <w:tcPr>
            <w:tcW w:w="3172" w:type="dxa"/>
            <w:tcBorders>
              <w:left w:val="nil"/>
              <w:bottom w:val="single" w:sz="4" w:space="0" w:color="auto"/>
              <w:right w:val="nil"/>
            </w:tcBorders>
          </w:tcPr>
          <w:p w14:paraId="464801AA" w14:textId="77777777" w:rsidR="003C732C" w:rsidRPr="00273870" w:rsidRDefault="003C732C" w:rsidP="00DB2961">
            <w:pPr>
              <w:rPr>
                <w:rFonts w:ascii="Garamond" w:eastAsiaTheme="minorEastAsia" w:hAnsi="Garamond" w:cs="Times New Roman"/>
                <w:b/>
                <w:bCs/>
                <w:sz w:val="20"/>
                <w:szCs w:val="20"/>
              </w:rPr>
            </w:pPr>
            <w:r w:rsidRPr="00273870">
              <w:rPr>
                <w:rFonts w:ascii="Garamond" w:eastAsiaTheme="minorEastAsia" w:hAnsi="Garamond" w:cs="Times New Roman"/>
                <w:b/>
                <w:bCs/>
                <w:sz w:val="20"/>
                <w:szCs w:val="20"/>
              </w:rPr>
              <w:t>Demonstrative Map 4</w:t>
            </w:r>
          </w:p>
        </w:tc>
      </w:tr>
      <w:tr w:rsidR="003C732C" w:rsidRPr="00273870" w14:paraId="4218C706" w14:textId="77777777" w:rsidTr="003C732C">
        <w:trPr>
          <w:trHeight w:val="149"/>
        </w:trPr>
        <w:tc>
          <w:tcPr>
            <w:tcW w:w="2720" w:type="dxa"/>
            <w:tcBorders>
              <w:top w:val="single" w:sz="4" w:space="0" w:color="auto"/>
              <w:left w:val="nil"/>
              <w:bottom w:val="single" w:sz="4" w:space="0" w:color="auto"/>
            </w:tcBorders>
          </w:tcPr>
          <w:p w14:paraId="3D6B2178" w14:textId="77777777" w:rsidR="003C732C" w:rsidRPr="00273870" w:rsidRDefault="003C732C" w:rsidP="00DB2961">
            <w:pPr>
              <w:rPr>
                <w:rFonts w:ascii="Garamond" w:eastAsiaTheme="minorEastAsia" w:hAnsi="Garamond" w:cs="Times New Roman"/>
                <w:sz w:val="20"/>
                <w:szCs w:val="20"/>
              </w:rPr>
            </w:pPr>
            <w:r w:rsidRPr="00273870">
              <w:rPr>
                <w:rFonts w:ascii="Garamond" w:eastAsiaTheme="minorEastAsia" w:hAnsi="Garamond" w:cs="Times New Roman"/>
                <w:sz w:val="20"/>
                <w:szCs w:val="20"/>
              </w:rPr>
              <w:t>Selected Sustainable Features</w:t>
            </w:r>
          </w:p>
        </w:tc>
        <w:tc>
          <w:tcPr>
            <w:tcW w:w="3917" w:type="dxa"/>
            <w:tcBorders>
              <w:top w:val="single" w:sz="4" w:space="0" w:color="auto"/>
              <w:left w:val="nil"/>
              <w:bottom w:val="single" w:sz="4" w:space="0" w:color="auto"/>
            </w:tcBorders>
          </w:tcPr>
          <w:p w14:paraId="51EFC8D7" w14:textId="77777777" w:rsidR="003C732C" w:rsidRPr="00273870" w:rsidRDefault="003C732C" w:rsidP="00DB2961">
            <w:pPr>
              <w:rPr>
                <w:rFonts w:ascii="Garamond" w:eastAsiaTheme="minorEastAsia" w:hAnsi="Garamond" w:cs="Times New Roman"/>
                <w:sz w:val="20"/>
                <w:szCs w:val="20"/>
              </w:rPr>
            </w:pPr>
            <w:r w:rsidRPr="00273870">
              <w:rPr>
                <w:rFonts w:ascii="Garamond" w:eastAsiaTheme="minorEastAsia" w:hAnsi="Garamond" w:cs="Times New Roman"/>
                <w:sz w:val="20"/>
                <w:szCs w:val="20"/>
              </w:rPr>
              <w:t>Model_7_predictors_order</w:t>
            </w:r>
          </w:p>
        </w:tc>
        <w:tc>
          <w:tcPr>
            <w:tcW w:w="3172" w:type="dxa"/>
            <w:tcBorders>
              <w:top w:val="single" w:sz="4" w:space="0" w:color="auto"/>
              <w:left w:val="nil"/>
              <w:bottom w:val="single" w:sz="4" w:space="0" w:color="auto"/>
              <w:right w:val="nil"/>
            </w:tcBorders>
          </w:tcPr>
          <w:p w14:paraId="76F8CE8C" w14:textId="77777777" w:rsidR="003C732C" w:rsidRPr="00273870" w:rsidRDefault="003C732C" w:rsidP="00DB2961">
            <w:pPr>
              <w:rPr>
                <w:rFonts w:ascii="Garamond" w:eastAsiaTheme="minorEastAsia" w:hAnsi="Garamond" w:cs="Times New Roman"/>
                <w:sz w:val="20"/>
                <w:szCs w:val="20"/>
              </w:rPr>
            </w:pPr>
            <w:r w:rsidRPr="00273870">
              <w:rPr>
                <w:rFonts w:ascii="Garamond" w:eastAsiaTheme="minorEastAsia" w:hAnsi="Garamond" w:cs="Times New Roman"/>
                <w:sz w:val="20"/>
                <w:szCs w:val="20"/>
              </w:rPr>
              <w:t>[e for e in model_7_predictors_order if e not in ['Distance to Beach (km)','Neighborhood size (10 ha)',' Income Distribution PCA']]</w:t>
            </w:r>
          </w:p>
        </w:tc>
      </w:tr>
      <w:tr w:rsidR="003C732C" w:rsidRPr="00273870" w14:paraId="47D00184" w14:textId="77777777" w:rsidTr="003C732C">
        <w:trPr>
          <w:trHeight w:val="149"/>
        </w:trPr>
        <w:tc>
          <w:tcPr>
            <w:tcW w:w="2720" w:type="dxa"/>
            <w:tcBorders>
              <w:top w:val="single" w:sz="4" w:space="0" w:color="auto"/>
              <w:left w:val="nil"/>
              <w:bottom w:val="single" w:sz="4" w:space="0" w:color="auto"/>
            </w:tcBorders>
          </w:tcPr>
          <w:p w14:paraId="4B97F5E3" w14:textId="77777777" w:rsidR="003C732C" w:rsidRPr="00273870" w:rsidRDefault="003C732C" w:rsidP="00DB2961">
            <w:pPr>
              <w:rPr>
                <w:rFonts w:ascii="Garamond" w:eastAsiaTheme="minorEastAsia" w:hAnsi="Garamond" w:cs="Times New Roman"/>
                <w:sz w:val="20"/>
                <w:szCs w:val="20"/>
              </w:rPr>
            </w:pPr>
            <w:r w:rsidRPr="00273870">
              <w:rPr>
                <w:rFonts w:ascii="Garamond" w:eastAsiaTheme="minorEastAsia" w:hAnsi="Garamond" w:cs="Times New Roman"/>
                <w:sz w:val="20"/>
                <w:szCs w:val="20"/>
              </w:rPr>
              <w:t>Map_save_name</w:t>
            </w:r>
          </w:p>
        </w:tc>
        <w:tc>
          <w:tcPr>
            <w:tcW w:w="3917" w:type="dxa"/>
            <w:tcBorders>
              <w:top w:val="single" w:sz="4" w:space="0" w:color="auto"/>
              <w:left w:val="nil"/>
              <w:bottom w:val="single" w:sz="4" w:space="0" w:color="auto"/>
            </w:tcBorders>
          </w:tcPr>
          <w:p w14:paraId="1FC0F4F6" w14:textId="77777777" w:rsidR="003C732C" w:rsidRPr="00273870" w:rsidRDefault="003C732C" w:rsidP="00DB2961">
            <w:pPr>
              <w:rPr>
                <w:rFonts w:ascii="Garamond" w:eastAsiaTheme="minorEastAsia" w:hAnsi="Garamond" w:cs="Times New Roman"/>
                <w:sz w:val="20"/>
                <w:szCs w:val="20"/>
              </w:rPr>
            </w:pPr>
            <w:r w:rsidRPr="00273870">
              <w:rPr>
                <w:rFonts w:ascii="Garamond" w:eastAsiaTheme="minorEastAsia" w:hAnsi="Garamond" w:cs="Times New Roman"/>
                <w:sz w:val="20"/>
                <w:szCs w:val="20"/>
              </w:rPr>
              <w:t>'Demonstrative_map_1'</w:t>
            </w:r>
          </w:p>
        </w:tc>
        <w:tc>
          <w:tcPr>
            <w:tcW w:w="3172" w:type="dxa"/>
            <w:tcBorders>
              <w:top w:val="single" w:sz="4" w:space="0" w:color="auto"/>
              <w:left w:val="nil"/>
              <w:bottom w:val="single" w:sz="4" w:space="0" w:color="auto"/>
              <w:right w:val="nil"/>
            </w:tcBorders>
          </w:tcPr>
          <w:p w14:paraId="48823FA2" w14:textId="77777777" w:rsidR="003C732C" w:rsidRPr="00273870" w:rsidRDefault="003C732C" w:rsidP="00DB2961">
            <w:pPr>
              <w:rPr>
                <w:rFonts w:ascii="Garamond" w:eastAsiaTheme="minorEastAsia" w:hAnsi="Garamond" w:cs="Times New Roman"/>
                <w:sz w:val="20"/>
                <w:szCs w:val="20"/>
              </w:rPr>
            </w:pPr>
            <w:r w:rsidRPr="00273870">
              <w:rPr>
                <w:rFonts w:ascii="Garamond" w:eastAsiaTheme="minorEastAsia" w:hAnsi="Garamond" w:cs="Times New Roman"/>
                <w:sz w:val="20"/>
                <w:szCs w:val="20"/>
              </w:rPr>
              <w:t>'Demonstrative_map_2'</w:t>
            </w:r>
          </w:p>
        </w:tc>
      </w:tr>
      <w:tr w:rsidR="003C732C" w:rsidRPr="00273870" w14:paraId="190B2382" w14:textId="77777777" w:rsidTr="003C732C">
        <w:trPr>
          <w:trHeight w:val="149"/>
        </w:trPr>
        <w:tc>
          <w:tcPr>
            <w:tcW w:w="2720" w:type="dxa"/>
            <w:tcBorders>
              <w:top w:val="single" w:sz="4" w:space="0" w:color="auto"/>
              <w:left w:val="nil"/>
              <w:bottom w:val="single" w:sz="4" w:space="0" w:color="auto"/>
            </w:tcBorders>
          </w:tcPr>
          <w:p w14:paraId="11D712BA" w14:textId="77777777" w:rsidR="003C732C" w:rsidRPr="00273870" w:rsidRDefault="003C732C" w:rsidP="00DB2961">
            <w:pPr>
              <w:rPr>
                <w:rFonts w:ascii="Garamond" w:eastAsiaTheme="minorEastAsia" w:hAnsi="Garamond" w:cs="Times New Roman"/>
                <w:sz w:val="20"/>
                <w:szCs w:val="20"/>
              </w:rPr>
            </w:pPr>
            <w:r w:rsidRPr="00273870">
              <w:rPr>
                <w:rFonts w:ascii="Garamond" w:eastAsiaTheme="minorEastAsia" w:hAnsi="Garamond" w:cs="Times New Roman"/>
                <w:sz w:val="20"/>
                <w:szCs w:val="20"/>
              </w:rPr>
              <w:t>Title</w:t>
            </w:r>
          </w:p>
        </w:tc>
        <w:tc>
          <w:tcPr>
            <w:tcW w:w="3917" w:type="dxa"/>
            <w:tcBorders>
              <w:top w:val="single" w:sz="4" w:space="0" w:color="auto"/>
              <w:left w:val="nil"/>
              <w:bottom w:val="single" w:sz="4" w:space="0" w:color="auto"/>
            </w:tcBorders>
          </w:tcPr>
          <w:p w14:paraId="02F62105" w14:textId="77777777" w:rsidR="003C732C" w:rsidRPr="00273870" w:rsidRDefault="003C732C" w:rsidP="00DB2961">
            <w:pPr>
              <w:rPr>
                <w:rFonts w:ascii="Garamond" w:eastAsiaTheme="minorEastAsia" w:hAnsi="Garamond" w:cs="Times New Roman"/>
                <w:sz w:val="20"/>
                <w:szCs w:val="20"/>
              </w:rPr>
            </w:pPr>
            <w:r w:rsidRPr="00273870">
              <w:rPr>
                <w:rFonts w:ascii="Garamond" w:eastAsiaTheme="minorEastAsia" w:hAnsi="Garamond" w:cs="Times New Roman"/>
                <w:sz w:val="20"/>
                <w:szCs w:val="20"/>
              </w:rPr>
              <w:t>'Total Price Impact Sustainability Variables Model 7 on Residential Properties'</w:t>
            </w:r>
          </w:p>
        </w:tc>
        <w:tc>
          <w:tcPr>
            <w:tcW w:w="3172" w:type="dxa"/>
            <w:tcBorders>
              <w:top w:val="single" w:sz="4" w:space="0" w:color="auto"/>
              <w:left w:val="nil"/>
              <w:bottom w:val="single" w:sz="4" w:space="0" w:color="auto"/>
              <w:right w:val="nil"/>
            </w:tcBorders>
          </w:tcPr>
          <w:p w14:paraId="375D802E" w14:textId="77777777" w:rsidR="003C732C" w:rsidRPr="00273870" w:rsidRDefault="003C732C" w:rsidP="00DB2961">
            <w:pPr>
              <w:rPr>
                <w:rFonts w:ascii="Garamond" w:eastAsiaTheme="minorEastAsia" w:hAnsi="Garamond" w:cs="Times New Roman"/>
                <w:sz w:val="20"/>
                <w:szCs w:val="20"/>
              </w:rPr>
            </w:pPr>
            <w:r w:rsidRPr="00273870">
              <w:rPr>
                <w:rFonts w:ascii="Garamond" w:eastAsiaTheme="minorEastAsia" w:hAnsi="Garamond" w:cs="Times New Roman"/>
                <w:sz w:val="20"/>
                <w:szCs w:val="20"/>
              </w:rPr>
              <w:t>'Total Price Impact Selected Sustainability Variables Model 7 on Residential Properties'</w:t>
            </w:r>
          </w:p>
        </w:tc>
      </w:tr>
      <w:tr w:rsidR="003C732C" w:rsidRPr="00273870" w14:paraId="048194DB" w14:textId="77777777" w:rsidTr="003C732C">
        <w:trPr>
          <w:trHeight w:val="66"/>
        </w:trPr>
        <w:tc>
          <w:tcPr>
            <w:tcW w:w="2720" w:type="dxa"/>
            <w:tcBorders>
              <w:top w:val="single" w:sz="4" w:space="0" w:color="auto"/>
              <w:left w:val="nil"/>
              <w:bottom w:val="single" w:sz="4" w:space="0" w:color="auto"/>
            </w:tcBorders>
          </w:tcPr>
          <w:p w14:paraId="5B5DDE95" w14:textId="77777777" w:rsidR="003C732C" w:rsidRPr="00273870" w:rsidRDefault="003C732C" w:rsidP="00DB2961">
            <w:pPr>
              <w:rPr>
                <w:rFonts w:ascii="Garamond" w:eastAsiaTheme="minorEastAsia" w:hAnsi="Garamond" w:cs="Times New Roman"/>
                <w:sz w:val="20"/>
                <w:szCs w:val="20"/>
              </w:rPr>
            </w:pPr>
            <w:r w:rsidRPr="00273870">
              <w:rPr>
                <w:rFonts w:ascii="Garamond" w:eastAsiaTheme="minorEastAsia" w:hAnsi="Garamond" w:cs="Times New Roman"/>
                <w:sz w:val="20"/>
                <w:szCs w:val="20"/>
              </w:rPr>
              <w:t>Subtitle</w:t>
            </w:r>
          </w:p>
        </w:tc>
        <w:tc>
          <w:tcPr>
            <w:tcW w:w="3917" w:type="dxa"/>
            <w:tcBorders>
              <w:top w:val="single" w:sz="4" w:space="0" w:color="auto"/>
              <w:left w:val="nil"/>
              <w:bottom w:val="single" w:sz="4" w:space="0" w:color="auto"/>
            </w:tcBorders>
          </w:tcPr>
          <w:p w14:paraId="3B30E859" w14:textId="77777777" w:rsidR="003C732C" w:rsidRPr="00273870" w:rsidRDefault="003C732C" w:rsidP="00DB2961">
            <w:pPr>
              <w:rPr>
                <w:rFonts w:ascii="Garamond" w:eastAsiaTheme="minorEastAsia" w:hAnsi="Garamond" w:cs="Times New Roman"/>
                <w:sz w:val="20"/>
                <w:szCs w:val="20"/>
              </w:rPr>
            </w:pPr>
            <w:r w:rsidRPr="00273870">
              <w:rPr>
                <w:rFonts w:ascii="Garamond" w:eastAsiaTheme="minorEastAsia" w:hAnsi="Garamond" w:cs="Times New Roman"/>
                <w:sz w:val="20"/>
                <w:szCs w:val="20"/>
              </w:rPr>
              <w:t>"Heckman Selection Model Barcelona"</w:t>
            </w:r>
          </w:p>
        </w:tc>
        <w:tc>
          <w:tcPr>
            <w:tcW w:w="3172" w:type="dxa"/>
            <w:tcBorders>
              <w:top w:val="single" w:sz="4" w:space="0" w:color="auto"/>
              <w:left w:val="nil"/>
              <w:bottom w:val="single" w:sz="4" w:space="0" w:color="auto"/>
              <w:right w:val="nil"/>
            </w:tcBorders>
          </w:tcPr>
          <w:p w14:paraId="5E4E7F96" w14:textId="77777777" w:rsidR="003C732C" w:rsidRPr="00273870" w:rsidRDefault="003C732C" w:rsidP="00DB2961">
            <w:pPr>
              <w:rPr>
                <w:rFonts w:ascii="Garamond" w:eastAsiaTheme="minorEastAsia" w:hAnsi="Garamond" w:cs="Times New Roman"/>
                <w:sz w:val="20"/>
                <w:szCs w:val="20"/>
              </w:rPr>
            </w:pPr>
            <w:r w:rsidRPr="00273870">
              <w:rPr>
                <w:rFonts w:ascii="Garamond" w:eastAsiaTheme="minorEastAsia" w:hAnsi="Garamond" w:cs="Times New Roman"/>
                <w:sz w:val="20"/>
                <w:szCs w:val="20"/>
              </w:rPr>
              <w:t>"Heckman Selection Model Barcelona"</w:t>
            </w:r>
          </w:p>
        </w:tc>
      </w:tr>
      <w:tr w:rsidR="003C732C" w:rsidRPr="00273870" w14:paraId="25B84559" w14:textId="77777777" w:rsidTr="003C732C">
        <w:trPr>
          <w:trHeight w:val="247"/>
        </w:trPr>
        <w:tc>
          <w:tcPr>
            <w:tcW w:w="2720" w:type="dxa"/>
            <w:tcBorders>
              <w:top w:val="single" w:sz="4" w:space="0" w:color="auto"/>
              <w:left w:val="nil"/>
              <w:bottom w:val="single" w:sz="4" w:space="0" w:color="auto"/>
            </w:tcBorders>
          </w:tcPr>
          <w:p w14:paraId="7A385698" w14:textId="77777777" w:rsidR="003C732C" w:rsidRPr="00273870" w:rsidRDefault="003C732C" w:rsidP="00DB2961">
            <w:pPr>
              <w:rPr>
                <w:rFonts w:ascii="Garamond" w:eastAsiaTheme="minorEastAsia" w:hAnsi="Garamond" w:cs="Times New Roman"/>
                <w:sz w:val="20"/>
                <w:szCs w:val="20"/>
              </w:rPr>
            </w:pPr>
            <w:r w:rsidRPr="00273870">
              <w:rPr>
                <w:rFonts w:ascii="Garamond" w:eastAsiaTheme="minorEastAsia" w:hAnsi="Garamond" w:cs="Times New Roman"/>
                <w:sz w:val="20"/>
                <w:szCs w:val="20"/>
              </w:rPr>
              <w:t>Legend_title</w:t>
            </w:r>
          </w:p>
        </w:tc>
        <w:tc>
          <w:tcPr>
            <w:tcW w:w="3917" w:type="dxa"/>
            <w:tcBorders>
              <w:top w:val="single" w:sz="4" w:space="0" w:color="auto"/>
              <w:left w:val="nil"/>
              <w:bottom w:val="single" w:sz="4" w:space="0" w:color="auto"/>
            </w:tcBorders>
          </w:tcPr>
          <w:p w14:paraId="5E5EF888" w14:textId="77777777" w:rsidR="003C732C" w:rsidRPr="00273870" w:rsidRDefault="003C732C" w:rsidP="00DB2961">
            <w:pPr>
              <w:rPr>
                <w:rFonts w:ascii="Garamond" w:eastAsiaTheme="minorEastAsia" w:hAnsi="Garamond" w:cs="Times New Roman"/>
                <w:sz w:val="20"/>
                <w:szCs w:val="20"/>
              </w:rPr>
            </w:pPr>
            <w:r w:rsidRPr="00273870">
              <w:rPr>
                <w:rFonts w:ascii="Garamond" w:eastAsiaTheme="minorEastAsia" w:hAnsi="Garamond" w:cs="Times New Roman"/>
                <w:sz w:val="20"/>
                <w:szCs w:val="20"/>
              </w:rPr>
              <w:t>'Quantile Total Price Impact Sustainable Variables'</w:t>
            </w:r>
          </w:p>
        </w:tc>
        <w:tc>
          <w:tcPr>
            <w:tcW w:w="3172" w:type="dxa"/>
            <w:tcBorders>
              <w:top w:val="single" w:sz="4" w:space="0" w:color="auto"/>
              <w:left w:val="nil"/>
              <w:bottom w:val="single" w:sz="4" w:space="0" w:color="auto"/>
              <w:right w:val="nil"/>
            </w:tcBorders>
          </w:tcPr>
          <w:p w14:paraId="7C716839" w14:textId="77777777" w:rsidR="003C732C" w:rsidRPr="00273870" w:rsidRDefault="003C732C" w:rsidP="00DB2961">
            <w:pPr>
              <w:rPr>
                <w:rFonts w:ascii="Garamond" w:eastAsiaTheme="minorEastAsia" w:hAnsi="Garamond" w:cs="Times New Roman"/>
                <w:sz w:val="20"/>
                <w:szCs w:val="20"/>
              </w:rPr>
            </w:pPr>
            <w:r w:rsidRPr="00273870">
              <w:rPr>
                <w:rFonts w:ascii="Garamond" w:eastAsiaTheme="minorEastAsia" w:hAnsi="Garamond" w:cs="Times New Roman"/>
                <w:sz w:val="20"/>
                <w:szCs w:val="20"/>
              </w:rPr>
              <w:t>'Quantile Total Price Impact Selected Sustainable Variables'</w:t>
            </w:r>
          </w:p>
        </w:tc>
      </w:tr>
      <w:tr w:rsidR="003C732C" w:rsidRPr="00273870" w14:paraId="15AC189E" w14:textId="77777777" w:rsidTr="003C732C">
        <w:trPr>
          <w:trHeight w:val="247"/>
        </w:trPr>
        <w:tc>
          <w:tcPr>
            <w:tcW w:w="2720" w:type="dxa"/>
            <w:tcBorders>
              <w:top w:val="single" w:sz="4" w:space="0" w:color="auto"/>
              <w:left w:val="nil"/>
              <w:bottom w:val="single" w:sz="4" w:space="0" w:color="auto"/>
            </w:tcBorders>
          </w:tcPr>
          <w:p w14:paraId="29493DE0" w14:textId="77777777" w:rsidR="003C732C" w:rsidRPr="00273870" w:rsidRDefault="003C732C" w:rsidP="00DB2961">
            <w:pPr>
              <w:rPr>
                <w:rFonts w:ascii="Garamond" w:eastAsiaTheme="minorEastAsia" w:hAnsi="Garamond" w:cs="Times New Roman"/>
                <w:sz w:val="20"/>
                <w:szCs w:val="20"/>
              </w:rPr>
            </w:pPr>
            <w:r w:rsidRPr="00273870">
              <w:rPr>
                <w:rFonts w:ascii="Garamond" w:eastAsiaTheme="minorEastAsia" w:hAnsi="Garamond" w:cs="Times New Roman"/>
                <w:sz w:val="20"/>
                <w:szCs w:val="20"/>
              </w:rPr>
              <w:t>Circle_Multiplier</w:t>
            </w:r>
          </w:p>
        </w:tc>
        <w:tc>
          <w:tcPr>
            <w:tcW w:w="3917" w:type="dxa"/>
            <w:tcBorders>
              <w:top w:val="single" w:sz="4" w:space="0" w:color="auto"/>
              <w:left w:val="nil"/>
              <w:bottom w:val="single" w:sz="4" w:space="0" w:color="auto"/>
            </w:tcBorders>
          </w:tcPr>
          <w:p w14:paraId="79D78C58" w14:textId="77777777" w:rsidR="003C732C" w:rsidRPr="00273870" w:rsidRDefault="003C732C" w:rsidP="00DB2961">
            <w:pPr>
              <w:rPr>
                <w:rFonts w:ascii="Garamond" w:eastAsiaTheme="minorEastAsia" w:hAnsi="Garamond" w:cs="Times New Roman"/>
                <w:sz w:val="20"/>
                <w:szCs w:val="20"/>
              </w:rPr>
            </w:pPr>
            <w:r w:rsidRPr="00273870">
              <w:rPr>
                <w:rFonts w:ascii="Garamond" w:eastAsiaTheme="minorEastAsia" w:hAnsi="Garamond" w:cs="Times New Roman"/>
                <w:sz w:val="20"/>
                <w:szCs w:val="20"/>
              </w:rPr>
              <w:t>15</w:t>
            </w:r>
          </w:p>
        </w:tc>
        <w:tc>
          <w:tcPr>
            <w:tcW w:w="3172" w:type="dxa"/>
            <w:tcBorders>
              <w:top w:val="single" w:sz="4" w:space="0" w:color="auto"/>
              <w:left w:val="nil"/>
              <w:bottom w:val="single" w:sz="4" w:space="0" w:color="auto"/>
              <w:right w:val="nil"/>
            </w:tcBorders>
          </w:tcPr>
          <w:p w14:paraId="5D30013B" w14:textId="77777777" w:rsidR="003C732C" w:rsidRPr="00273870" w:rsidRDefault="003C732C" w:rsidP="00DB2961">
            <w:pPr>
              <w:rPr>
                <w:rFonts w:ascii="Garamond" w:eastAsiaTheme="minorEastAsia" w:hAnsi="Garamond" w:cs="Times New Roman"/>
                <w:sz w:val="20"/>
                <w:szCs w:val="20"/>
              </w:rPr>
            </w:pPr>
            <w:r w:rsidRPr="00273870">
              <w:rPr>
                <w:rFonts w:ascii="Garamond" w:eastAsiaTheme="minorEastAsia" w:hAnsi="Garamond" w:cs="Times New Roman"/>
                <w:sz w:val="20"/>
                <w:szCs w:val="20"/>
              </w:rPr>
              <w:t>15</w:t>
            </w:r>
          </w:p>
        </w:tc>
      </w:tr>
      <w:tr w:rsidR="003C732C" w:rsidRPr="00273870" w14:paraId="19FE38C5" w14:textId="77777777" w:rsidTr="003C732C">
        <w:trPr>
          <w:trHeight w:val="66"/>
        </w:trPr>
        <w:tc>
          <w:tcPr>
            <w:tcW w:w="2720" w:type="dxa"/>
            <w:tcBorders>
              <w:top w:val="single" w:sz="4" w:space="0" w:color="auto"/>
              <w:left w:val="nil"/>
              <w:bottom w:val="single" w:sz="4" w:space="0" w:color="auto"/>
            </w:tcBorders>
          </w:tcPr>
          <w:p w14:paraId="06391342" w14:textId="77777777" w:rsidR="003C732C" w:rsidRPr="00273870" w:rsidRDefault="003C732C" w:rsidP="00DB2961">
            <w:pPr>
              <w:rPr>
                <w:rFonts w:ascii="Garamond" w:eastAsiaTheme="minorEastAsia" w:hAnsi="Garamond" w:cs="Times New Roman"/>
                <w:sz w:val="20"/>
                <w:szCs w:val="20"/>
              </w:rPr>
            </w:pPr>
            <w:r w:rsidRPr="00273870">
              <w:rPr>
                <w:rFonts w:ascii="Garamond" w:eastAsiaTheme="minorEastAsia" w:hAnsi="Garamond" w:cs="Times New Roman"/>
                <w:sz w:val="20"/>
                <w:szCs w:val="20"/>
              </w:rPr>
              <w:t>DF</w:t>
            </w:r>
          </w:p>
        </w:tc>
        <w:tc>
          <w:tcPr>
            <w:tcW w:w="3917" w:type="dxa"/>
            <w:tcBorders>
              <w:top w:val="single" w:sz="4" w:space="0" w:color="auto"/>
              <w:left w:val="nil"/>
              <w:bottom w:val="single" w:sz="4" w:space="0" w:color="auto"/>
            </w:tcBorders>
          </w:tcPr>
          <w:p w14:paraId="56A484BF" w14:textId="77777777" w:rsidR="003C732C" w:rsidRPr="00273870" w:rsidRDefault="003C732C" w:rsidP="00DB2961">
            <w:pPr>
              <w:rPr>
                <w:rFonts w:ascii="Garamond" w:eastAsiaTheme="minorEastAsia" w:hAnsi="Garamond" w:cs="Times New Roman"/>
                <w:sz w:val="20"/>
                <w:szCs w:val="20"/>
              </w:rPr>
            </w:pPr>
            <w:r w:rsidRPr="00273870">
              <w:rPr>
                <w:rFonts w:ascii="Garamond" w:eastAsiaTheme="minorEastAsia" w:hAnsi="Garamond" w:cs="Times New Roman"/>
                <w:sz w:val="20"/>
                <w:szCs w:val="20"/>
              </w:rPr>
              <w:t>df_ols</w:t>
            </w:r>
          </w:p>
        </w:tc>
        <w:tc>
          <w:tcPr>
            <w:tcW w:w="3172" w:type="dxa"/>
            <w:tcBorders>
              <w:top w:val="single" w:sz="4" w:space="0" w:color="auto"/>
              <w:left w:val="nil"/>
              <w:bottom w:val="single" w:sz="4" w:space="0" w:color="auto"/>
              <w:right w:val="nil"/>
            </w:tcBorders>
          </w:tcPr>
          <w:p w14:paraId="00856EF4" w14:textId="77777777" w:rsidR="003C732C" w:rsidRPr="00273870" w:rsidRDefault="003C732C" w:rsidP="00DB2961">
            <w:pPr>
              <w:rPr>
                <w:rFonts w:ascii="Garamond" w:eastAsiaTheme="minorEastAsia" w:hAnsi="Garamond" w:cs="Times New Roman"/>
                <w:sz w:val="20"/>
                <w:szCs w:val="20"/>
              </w:rPr>
            </w:pPr>
            <w:r w:rsidRPr="00273870">
              <w:rPr>
                <w:rFonts w:ascii="Garamond" w:eastAsiaTheme="minorEastAsia" w:hAnsi="Garamond" w:cs="Times New Roman"/>
                <w:sz w:val="20"/>
                <w:szCs w:val="20"/>
              </w:rPr>
              <w:t>df_ols</w:t>
            </w:r>
          </w:p>
        </w:tc>
      </w:tr>
      <w:tr w:rsidR="003C732C" w:rsidRPr="00273870" w14:paraId="6CEE9CB3" w14:textId="77777777" w:rsidTr="003C732C">
        <w:trPr>
          <w:trHeight w:val="149"/>
        </w:trPr>
        <w:tc>
          <w:tcPr>
            <w:tcW w:w="2720" w:type="dxa"/>
            <w:tcBorders>
              <w:top w:val="single" w:sz="4" w:space="0" w:color="auto"/>
              <w:left w:val="nil"/>
              <w:bottom w:val="single" w:sz="4" w:space="0" w:color="auto"/>
            </w:tcBorders>
          </w:tcPr>
          <w:p w14:paraId="48D4A4E6" w14:textId="77777777" w:rsidR="003C732C" w:rsidRPr="00273870" w:rsidRDefault="003C732C" w:rsidP="00DB2961">
            <w:pPr>
              <w:rPr>
                <w:rFonts w:ascii="Garamond" w:eastAsiaTheme="minorEastAsia" w:hAnsi="Garamond" w:cs="Times New Roman"/>
                <w:sz w:val="20"/>
                <w:szCs w:val="20"/>
              </w:rPr>
            </w:pPr>
            <w:r w:rsidRPr="00273870">
              <w:rPr>
                <w:rFonts w:ascii="Garamond" w:eastAsiaTheme="minorEastAsia" w:hAnsi="Garamond" w:cs="Times New Roman"/>
                <w:sz w:val="20"/>
                <w:szCs w:val="20"/>
              </w:rPr>
              <w:t>Model_result</w:t>
            </w:r>
          </w:p>
        </w:tc>
        <w:tc>
          <w:tcPr>
            <w:tcW w:w="3917" w:type="dxa"/>
            <w:tcBorders>
              <w:top w:val="single" w:sz="4" w:space="0" w:color="auto"/>
              <w:left w:val="nil"/>
              <w:bottom w:val="single" w:sz="4" w:space="0" w:color="auto"/>
            </w:tcBorders>
          </w:tcPr>
          <w:p w14:paraId="20C6EDE6" w14:textId="77777777" w:rsidR="003C732C" w:rsidRPr="00273870" w:rsidRDefault="003C732C" w:rsidP="00DB2961">
            <w:pPr>
              <w:rPr>
                <w:rFonts w:ascii="Garamond" w:eastAsiaTheme="minorEastAsia" w:hAnsi="Garamond" w:cs="Times New Roman"/>
                <w:sz w:val="20"/>
                <w:szCs w:val="20"/>
              </w:rPr>
            </w:pPr>
            <w:r w:rsidRPr="00273870">
              <w:rPr>
                <w:rFonts w:ascii="Garamond" w:eastAsiaTheme="minorEastAsia" w:hAnsi="Garamond" w:cs="Times New Roman"/>
                <w:sz w:val="20"/>
                <w:szCs w:val="20"/>
              </w:rPr>
              <w:t>SL_ols_model_7_result</w:t>
            </w:r>
          </w:p>
        </w:tc>
        <w:tc>
          <w:tcPr>
            <w:tcW w:w="3172" w:type="dxa"/>
            <w:tcBorders>
              <w:top w:val="single" w:sz="4" w:space="0" w:color="auto"/>
              <w:left w:val="nil"/>
              <w:bottom w:val="single" w:sz="4" w:space="0" w:color="auto"/>
              <w:right w:val="nil"/>
            </w:tcBorders>
          </w:tcPr>
          <w:p w14:paraId="0AA166BA" w14:textId="77777777" w:rsidR="003C732C" w:rsidRPr="00273870" w:rsidRDefault="003C732C" w:rsidP="00DB2961">
            <w:pPr>
              <w:rPr>
                <w:rFonts w:ascii="Garamond" w:eastAsiaTheme="minorEastAsia" w:hAnsi="Garamond" w:cs="Times New Roman"/>
                <w:sz w:val="20"/>
                <w:szCs w:val="20"/>
              </w:rPr>
            </w:pPr>
            <w:r w:rsidRPr="00273870">
              <w:rPr>
                <w:rFonts w:ascii="Garamond" w:eastAsiaTheme="minorEastAsia" w:hAnsi="Garamond" w:cs="Times New Roman"/>
                <w:sz w:val="20"/>
                <w:szCs w:val="20"/>
              </w:rPr>
              <w:t>SL_ols_model_7_result</w:t>
            </w:r>
          </w:p>
        </w:tc>
      </w:tr>
      <w:tr w:rsidR="003C732C" w:rsidRPr="00273870" w14:paraId="5900D23E" w14:textId="77777777" w:rsidTr="003C732C">
        <w:trPr>
          <w:trHeight w:val="146"/>
        </w:trPr>
        <w:tc>
          <w:tcPr>
            <w:tcW w:w="2720" w:type="dxa"/>
            <w:tcBorders>
              <w:top w:val="single" w:sz="4" w:space="0" w:color="auto"/>
              <w:left w:val="nil"/>
              <w:bottom w:val="single" w:sz="4" w:space="0" w:color="auto"/>
            </w:tcBorders>
          </w:tcPr>
          <w:p w14:paraId="18FE6289" w14:textId="77777777" w:rsidR="003C732C" w:rsidRPr="00273870" w:rsidRDefault="003C732C" w:rsidP="00DB2961">
            <w:pPr>
              <w:rPr>
                <w:rFonts w:ascii="Garamond" w:eastAsiaTheme="minorEastAsia" w:hAnsi="Garamond" w:cs="Times New Roman"/>
                <w:sz w:val="20"/>
                <w:szCs w:val="20"/>
              </w:rPr>
            </w:pPr>
            <w:r w:rsidRPr="00273870">
              <w:rPr>
                <w:rFonts w:ascii="Garamond" w:eastAsiaTheme="minorEastAsia" w:hAnsi="Garamond" w:cs="Times New Roman"/>
                <w:sz w:val="20"/>
                <w:szCs w:val="20"/>
              </w:rPr>
              <w:t>Color_var</w:t>
            </w:r>
          </w:p>
        </w:tc>
        <w:tc>
          <w:tcPr>
            <w:tcW w:w="3917" w:type="dxa"/>
            <w:tcBorders>
              <w:top w:val="single" w:sz="4" w:space="0" w:color="auto"/>
              <w:left w:val="nil"/>
              <w:bottom w:val="single" w:sz="4" w:space="0" w:color="auto"/>
            </w:tcBorders>
          </w:tcPr>
          <w:p w14:paraId="7216DDA2" w14:textId="77777777" w:rsidR="003C732C" w:rsidRPr="00273870" w:rsidRDefault="003C732C" w:rsidP="00DB2961">
            <w:pPr>
              <w:rPr>
                <w:rFonts w:ascii="Garamond" w:eastAsiaTheme="minorEastAsia" w:hAnsi="Garamond" w:cs="Times New Roman"/>
                <w:sz w:val="20"/>
                <w:szCs w:val="20"/>
              </w:rPr>
            </w:pPr>
            <w:r w:rsidRPr="00273870">
              <w:rPr>
                <w:rFonts w:ascii="Garamond" w:eastAsiaTheme="minorEastAsia" w:hAnsi="Garamond" w:cs="Times New Roman"/>
                <w:sz w:val="20"/>
                <w:szCs w:val="20"/>
              </w:rPr>
              <w:t>"Sustainable Features Price Impact"</w:t>
            </w:r>
          </w:p>
        </w:tc>
        <w:tc>
          <w:tcPr>
            <w:tcW w:w="3172" w:type="dxa"/>
            <w:tcBorders>
              <w:top w:val="single" w:sz="4" w:space="0" w:color="auto"/>
              <w:left w:val="nil"/>
              <w:bottom w:val="single" w:sz="4" w:space="0" w:color="auto"/>
              <w:right w:val="nil"/>
            </w:tcBorders>
          </w:tcPr>
          <w:p w14:paraId="72419512" w14:textId="77777777" w:rsidR="003C732C" w:rsidRPr="00273870" w:rsidRDefault="003C732C" w:rsidP="00DB2961">
            <w:pPr>
              <w:rPr>
                <w:rFonts w:ascii="Garamond" w:eastAsiaTheme="minorEastAsia" w:hAnsi="Garamond" w:cs="Times New Roman"/>
                <w:sz w:val="20"/>
                <w:szCs w:val="20"/>
              </w:rPr>
            </w:pPr>
            <w:r w:rsidRPr="00273870">
              <w:rPr>
                <w:rFonts w:ascii="Garamond" w:eastAsiaTheme="minorEastAsia" w:hAnsi="Garamond" w:cs="Times New Roman"/>
                <w:sz w:val="20"/>
                <w:szCs w:val="20"/>
              </w:rPr>
              <w:t>"Selected Sustainable Features Price Impact"</w:t>
            </w:r>
          </w:p>
        </w:tc>
      </w:tr>
      <w:tr w:rsidR="003C732C" w:rsidRPr="00273870" w14:paraId="44AE1BA3" w14:textId="77777777" w:rsidTr="003C732C">
        <w:trPr>
          <w:trHeight w:val="56"/>
        </w:trPr>
        <w:tc>
          <w:tcPr>
            <w:tcW w:w="2720" w:type="dxa"/>
            <w:tcBorders>
              <w:top w:val="single" w:sz="4" w:space="0" w:color="auto"/>
              <w:left w:val="nil"/>
              <w:bottom w:val="single" w:sz="4" w:space="0" w:color="auto"/>
            </w:tcBorders>
          </w:tcPr>
          <w:p w14:paraId="0F8E745C" w14:textId="77777777" w:rsidR="003C732C" w:rsidRPr="00273870" w:rsidRDefault="003C732C" w:rsidP="00DB2961">
            <w:pPr>
              <w:rPr>
                <w:rFonts w:ascii="Garamond" w:eastAsiaTheme="minorEastAsia" w:hAnsi="Garamond" w:cs="Times New Roman"/>
                <w:sz w:val="20"/>
                <w:szCs w:val="20"/>
              </w:rPr>
            </w:pPr>
            <w:r w:rsidRPr="00273870">
              <w:rPr>
                <w:rFonts w:ascii="Garamond" w:eastAsiaTheme="minorEastAsia" w:hAnsi="Garamond" w:cs="Times New Roman"/>
                <w:sz w:val="20"/>
                <w:szCs w:val="20"/>
              </w:rPr>
              <w:t>N_color_cat</w:t>
            </w:r>
          </w:p>
        </w:tc>
        <w:tc>
          <w:tcPr>
            <w:tcW w:w="3917" w:type="dxa"/>
            <w:tcBorders>
              <w:top w:val="single" w:sz="4" w:space="0" w:color="auto"/>
              <w:left w:val="nil"/>
              <w:bottom w:val="single" w:sz="4" w:space="0" w:color="auto"/>
            </w:tcBorders>
          </w:tcPr>
          <w:p w14:paraId="6712AD1C" w14:textId="77777777" w:rsidR="003C732C" w:rsidRPr="00273870" w:rsidRDefault="003C732C" w:rsidP="00DB2961">
            <w:pPr>
              <w:rPr>
                <w:rFonts w:ascii="Garamond" w:eastAsiaTheme="minorEastAsia" w:hAnsi="Garamond" w:cs="Times New Roman"/>
                <w:sz w:val="20"/>
                <w:szCs w:val="20"/>
              </w:rPr>
            </w:pPr>
            <w:r w:rsidRPr="00273870">
              <w:rPr>
                <w:rFonts w:ascii="Garamond" w:eastAsiaTheme="minorEastAsia" w:hAnsi="Garamond" w:cs="Times New Roman"/>
                <w:sz w:val="20"/>
                <w:szCs w:val="20"/>
              </w:rPr>
              <w:t>10</w:t>
            </w:r>
          </w:p>
        </w:tc>
        <w:tc>
          <w:tcPr>
            <w:tcW w:w="3172" w:type="dxa"/>
            <w:tcBorders>
              <w:top w:val="single" w:sz="4" w:space="0" w:color="auto"/>
              <w:left w:val="nil"/>
              <w:bottom w:val="single" w:sz="4" w:space="0" w:color="auto"/>
              <w:right w:val="nil"/>
            </w:tcBorders>
          </w:tcPr>
          <w:p w14:paraId="5287F425" w14:textId="77777777" w:rsidR="003C732C" w:rsidRPr="00273870" w:rsidRDefault="003C732C" w:rsidP="00DB2961">
            <w:pPr>
              <w:rPr>
                <w:rFonts w:ascii="Garamond" w:eastAsiaTheme="minorEastAsia" w:hAnsi="Garamond" w:cs="Times New Roman"/>
                <w:sz w:val="20"/>
                <w:szCs w:val="20"/>
              </w:rPr>
            </w:pPr>
            <w:r w:rsidRPr="00273870">
              <w:rPr>
                <w:rFonts w:ascii="Garamond" w:eastAsiaTheme="minorEastAsia" w:hAnsi="Garamond" w:cs="Times New Roman"/>
                <w:sz w:val="20"/>
                <w:szCs w:val="20"/>
              </w:rPr>
              <w:t>10</w:t>
            </w:r>
          </w:p>
        </w:tc>
      </w:tr>
      <w:tr w:rsidR="003C732C" w:rsidRPr="00273870" w14:paraId="1D13F7E3" w14:textId="77777777" w:rsidTr="003C732C">
        <w:trPr>
          <w:trHeight w:val="262"/>
        </w:trPr>
        <w:tc>
          <w:tcPr>
            <w:tcW w:w="2720" w:type="dxa"/>
            <w:tcBorders>
              <w:top w:val="single" w:sz="4" w:space="0" w:color="auto"/>
              <w:left w:val="nil"/>
              <w:bottom w:val="single" w:sz="4" w:space="0" w:color="auto"/>
            </w:tcBorders>
          </w:tcPr>
          <w:p w14:paraId="66672124" w14:textId="77777777" w:rsidR="003C732C" w:rsidRPr="00273870" w:rsidRDefault="003C732C" w:rsidP="00DB2961">
            <w:pPr>
              <w:rPr>
                <w:rFonts w:ascii="Garamond" w:eastAsiaTheme="minorEastAsia" w:hAnsi="Garamond" w:cs="Times New Roman"/>
                <w:sz w:val="20"/>
                <w:szCs w:val="20"/>
              </w:rPr>
            </w:pPr>
            <w:r w:rsidRPr="00273870">
              <w:rPr>
                <w:rFonts w:ascii="Garamond" w:eastAsiaTheme="minorEastAsia" w:hAnsi="Garamond" w:cs="Times New Roman"/>
                <w:sz w:val="20"/>
                <w:szCs w:val="20"/>
              </w:rPr>
              <w:t>Model_predictors</w:t>
            </w:r>
          </w:p>
        </w:tc>
        <w:tc>
          <w:tcPr>
            <w:tcW w:w="3917" w:type="dxa"/>
            <w:tcBorders>
              <w:top w:val="single" w:sz="4" w:space="0" w:color="auto"/>
              <w:left w:val="nil"/>
              <w:bottom w:val="single" w:sz="4" w:space="0" w:color="auto"/>
            </w:tcBorders>
          </w:tcPr>
          <w:p w14:paraId="1D6F559F" w14:textId="77777777" w:rsidR="003C732C" w:rsidRPr="00273870" w:rsidRDefault="003C732C" w:rsidP="00DB2961">
            <w:pPr>
              <w:rPr>
                <w:rFonts w:ascii="Garamond" w:eastAsiaTheme="minorEastAsia" w:hAnsi="Garamond" w:cs="Times New Roman"/>
                <w:sz w:val="20"/>
                <w:szCs w:val="20"/>
              </w:rPr>
            </w:pPr>
            <w:r w:rsidRPr="00273870">
              <w:rPr>
                <w:rFonts w:ascii="Garamond" w:eastAsiaTheme="minorEastAsia" w:hAnsi="Garamond" w:cs="Times New Roman"/>
                <w:sz w:val="20"/>
                <w:szCs w:val="20"/>
              </w:rPr>
              <w:t>Model_7_predictors_order</w:t>
            </w:r>
          </w:p>
        </w:tc>
        <w:tc>
          <w:tcPr>
            <w:tcW w:w="3172" w:type="dxa"/>
            <w:tcBorders>
              <w:top w:val="single" w:sz="4" w:space="0" w:color="auto"/>
              <w:left w:val="nil"/>
              <w:bottom w:val="single" w:sz="4" w:space="0" w:color="auto"/>
              <w:right w:val="nil"/>
            </w:tcBorders>
          </w:tcPr>
          <w:p w14:paraId="53346BAF" w14:textId="77777777" w:rsidR="003C732C" w:rsidRPr="00273870" w:rsidRDefault="003C732C" w:rsidP="00DB2961">
            <w:pPr>
              <w:rPr>
                <w:rFonts w:ascii="Garamond" w:eastAsiaTheme="minorEastAsia" w:hAnsi="Garamond" w:cs="Times New Roman"/>
                <w:sz w:val="20"/>
                <w:szCs w:val="20"/>
              </w:rPr>
            </w:pPr>
            <w:r w:rsidRPr="00273870">
              <w:rPr>
                <w:rFonts w:ascii="Garamond" w:eastAsiaTheme="minorEastAsia" w:hAnsi="Garamond" w:cs="Times New Roman"/>
                <w:sz w:val="20"/>
                <w:szCs w:val="20"/>
              </w:rPr>
              <w:t>Model_7_predictors_order</w:t>
            </w:r>
          </w:p>
        </w:tc>
      </w:tr>
      <w:tr w:rsidR="003C732C" w:rsidRPr="00273870" w14:paraId="420E4D4F" w14:textId="77777777" w:rsidTr="003C732C">
        <w:trPr>
          <w:trHeight w:val="189"/>
        </w:trPr>
        <w:tc>
          <w:tcPr>
            <w:tcW w:w="2720" w:type="dxa"/>
            <w:tcBorders>
              <w:top w:val="single" w:sz="4" w:space="0" w:color="auto"/>
              <w:left w:val="nil"/>
              <w:bottom w:val="single" w:sz="4" w:space="0" w:color="auto"/>
            </w:tcBorders>
          </w:tcPr>
          <w:p w14:paraId="221974BE" w14:textId="77777777" w:rsidR="003C732C" w:rsidRPr="00273870" w:rsidRDefault="003C732C" w:rsidP="00DB2961">
            <w:pPr>
              <w:rPr>
                <w:rFonts w:ascii="Garamond" w:eastAsiaTheme="minorEastAsia" w:hAnsi="Garamond" w:cs="Times New Roman"/>
                <w:sz w:val="20"/>
                <w:szCs w:val="20"/>
              </w:rPr>
            </w:pPr>
            <w:r w:rsidRPr="00273870">
              <w:rPr>
                <w:rFonts w:ascii="Garamond" w:eastAsiaTheme="minorEastAsia" w:hAnsi="Garamond" w:cs="Times New Roman"/>
                <w:sz w:val="20"/>
                <w:szCs w:val="20"/>
              </w:rPr>
              <w:t>Filter_dic</w:t>
            </w:r>
          </w:p>
        </w:tc>
        <w:tc>
          <w:tcPr>
            <w:tcW w:w="3917" w:type="dxa"/>
            <w:tcBorders>
              <w:top w:val="single" w:sz="4" w:space="0" w:color="auto"/>
              <w:left w:val="nil"/>
              <w:bottom w:val="single" w:sz="4" w:space="0" w:color="auto"/>
            </w:tcBorders>
          </w:tcPr>
          <w:p w14:paraId="45A0561E" w14:textId="77777777" w:rsidR="003C732C" w:rsidRPr="00273870" w:rsidRDefault="003C732C" w:rsidP="00DB2961">
            <w:pPr>
              <w:rPr>
                <w:rFonts w:ascii="Garamond" w:eastAsiaTheme="minorEastAsia" w:hAnsi="Garamond" w:cs="Times New Roman"/>
                <w:sz w:val="20"/>
                <w:szCs w:val="20"/>
              </w:rPr>
            </w:pPr>
            <w:r w:rsidRPr="00273870">
              <w:rPr>
                <w:rFonts w:ascii="Garamond" w:eastAsiaTheme="minorEastAsia" w:hAnsi="Garamond" w:cs="Times New Roman"/>
                <w:sz w:val="20"/>
                <w:szCs w:val="20"/>
              </w:rPr>
              <w:t>{}</w:t>
            </w:r>
          </w:p>
          <w:p w14:paraId="3314A679" w14:textId="77777777" w:rsidR="003C732C" w:rsidRPr="00273870" w:rsidRDefault="003C732C" w:rsidP="00DB2961">
            <w:pPr>
              <w:rPr>
                <w:rFonts w:ascii="Garamond" w:eastAsiaTheme="minorEastAsia" w:hAnsi="Garamond" w:cs="Times New Roman"/>
                <w:sz w:val="20"/>
                <w:szCs w:val="20"/>
              </w:rPr>
            </w:pPr>
          </w:p>
        </w:tc>
        <w:tc>
          <w:tcPr>
            <w:tcW w:w="3172" w:type="dxa"/>
            <w:tcBorders>
              <w:top w:val="single" w:sz="4" w:space="0" w:color="auto"/>
              <w:left w:val="nil"/>
              <w:bottom w:val="single" w:sz="4" w:space="0" w:color="auto"/>
              <w:right w:val="nil"/>
            </w:tcBorders>
          </w:tcPr>
          <w:p w14:paraId="3A43472D" w14:textId="77777777" w:rsidR="003C732C" w:rsidRPr="00273870" w:rsidRDefault="003C732C" w:rsidP="00DB2961">
            <w:pPr>
              <w:rPr>
                <w:rFonts w:ascii="Garamond" w:eastAsiaTheme="minorEastAsia" w:hAnsi="Garamond" w:cs="Times New Roman"/>
                <w:sz w:val="20"/>
                <w:szCs w:val="20"/>
              </w:rPr>
            </w:pPr>
            <w:r w:rsidRPr="00273870">
              <w:rPr>
                <w:rFonts w:ascii="Garamond" w:eastAsiaTheme="minorEastAsia" w:hAnsi="Garamond" w:cs="Times New Roman"/>
                <w:sz w:val="20"/>
                <w:szCs w:val="20"/>
              </w:rPr>
              <w:t>{}</w:t>
            </w:r>
          </w:p>
        </w:tc>
      </w:tr>
      <w:tr w:rsidR="003C732C" w:rsidRPr="00273870" w14:paraId="4685F123" w14:textId="77777777" w:rsidTr="003C732C">
        <w:trPr>
          <w:trHeight w:val="168"/>
        </w:trPr>
        <w:tc>
          <w:tcPr>
            <w:tcW w:w="2720" w:type="dxa"/>
            <w:tcBorders>
              <w:left w:val="nil"/>
              <w:bottom w:val="single" w:sz="4" w:space="0" w:color="auto"/>
            </w:tcBorders>
          </w:tcPr>
          <w:p w14:paraId="39B89FE0" w14:textId="77777777" w:rsidR="003C732C" w:rsidRPr="00273870" w:rsidRDefault="003C732C" w:rsidP="00DB2961">
            <w:pPr>
              <w:rPr>
                <w:rFonts w:ascii="Garamond" w:eastAsiaTheme="minorEastAsia" w:hAnsi="Garamond" w:cs="Times New Roman"/>
                <w:sz w:val="20"/>
                <w:szCs w:val="20"/>
              </w:rPr>
            </w:pPr>
            <w:r w:rsidRPr="00273870">
              <w:rPr>
                <w:rFonts w:ascii="Garamond" w:eastAsiaTheme="minorEastAsia" w:hAnsi="Garamond" w:cs="Times New Roman"/>
                <w:b/>
                <w:bCs/>
                <w:sz w:val="20"/>
                <w:szCs w:val="20"/>
              </w:rPr>
              <w:t>Parameters</w:t>
            </w:r>
          </w:p>
        </w:tc>
        <w:tc>
          <w:tcPr>
            <w:tcW w:w="3917" w:type="dxa"/>
            <w:tcBorders>
              <w:left w:val="nil"/>
              <w:bottom w:val="single" w:sz="4" w:space="0" w:color="auto"/>
            </w:tcBorders>
          </w:tcPr>
          <w:p w14:paraId="7ADA157C" w14:textId="77777777" w:rsidR="003C732C" w:rsidRPr="00273870" w:rsidRDefault="003C732C" w:rsidP="00DB2961">
            <w:pPr>
              <w:rPr>
                <w:rFonts w:ascii="Garamond" w:eastAsiaTheme="minorEastAsia" w:hAnsi="Garamond" w:cs="Times New Roman"/>
                <w:sz w:val="20"/>
                <w:szCs w:val="20"/>
              </w:rPr>
            </w:pPr>
            <w:r w:rsidRPr="00273870">
              <w:rPr>
                <w:rFonts w:ascii="Garamond" w:eastAsiaTheme="minorEastAsia" w:hAnsi="Garamond" w:cs="Times New Roman"/>
                <w:b/>
                <w:bCs/>
                <w:sz w:val="20"/>
                <w:szCs w:val="20"/>
              </w:rPr>
              <w:t>Demonstrative Map 3</w:t>
            </w:r>
          </w:p>
        </w:tc>
        <w:tc>
          <w:tcPr>
            <w:tcW w:w="3172" w:type="dxa"/>
            <w:tcBorders>
              <w:left w:val="nil"/>
              <w:bottom w:val="single" w:sz="4" w:space="0" w:color="auto"/>
              <w:right w:val="nil"/>
            </w:tcBorders>
          </w:tcPr>
          <w:p w14:paraId="1B773055" w14:textId="77777777" w:rsidR="003C732C" w:rsidRPr="00273870" w:rsidRDefault="003C732C" w:rsidP="00DB2961">
            <w:pPr>
              <w:rPr>
                <w:rFonts w:ascii="Garamond" w:eastAsiaTheme="minorEastAsia" w:hAnsi="Garamond" w:cs="Times New Roman"/>
                <w:sz w:val="20"/>
                <w:szCs w:val="20"/>
              </w:rPr>
            </w:pPr>
            <w:r w:rsidRPr="00273870">
              <w:rPr>
                <w:rFonts w:ascii="Garamond" w:eastAsiaTheme="minorEastAsia" w:hAnsi="Garamond" w:cs="Times New Roman"/>
                <w:b/>
                <w:bCs/>
                <w:sz w:val="20"/>
                <w:szCs w:val="20"/>
              </w:rPr>
              <w:t>Demonstrative Map 4</w:t>
            </w:r>
          </w:p>
        </w:tc>
      </w:tr>
      <w:tr w:rsidR="003C732C" w:rsidRPr="00273870" w14:paraId="1E8188A6" w14:textId="77777777" w:rsidTr="003C732C">
        <w:trPr>
          <w:trHeight w:val="334"/>
        </w:trPr>
        <w:tc>
          <w:tcPr>
            <w:tcW w:w="2720" w:type="dxa"/>
            <w:tcBorders>
              <w:top w:val="single" w:sz="4" w:space="0" w:color="auto"/>
              <w:left w:val="nil"/>
              <w:bottom w:val="single" w:sz="4" w:space="0" w:color="auto"/>
            </w:tcBorders>
          </w:tcPr>
          <w:p w14:paraId="1B80B7C4" w14:textId="77777777" w:rsidR="003C732C" w:rsidRPr="00273870" w:rsidRDefault="003C732C" w:rsidP="00DB2961">
            <w:pPr>
              <w:rPr>
                <w:rFonts w:ascii="Garamond" w:eastAsiaTheme="minorEastAsia" w:hAnsi="Garamond" w:cs="Times New Roman"/>
                <w:sz w:val="20"/>
                <w:szCs w:val="20"/>
              </w:rPr>
            </w:pPr>
            <w:r w:rsidRPr="00273870">
              <w:rPr>
                <w:rFonts w:ascii="Garamond" w:eastAsiaTheme="minorEastAsia" w:hAnsi="Garamond" w:cs="Times New Roman"/>
                <w:sz w:val="20"/>
                <w:szCs w:val="20"/>
              </w:rPr>
              <w:t>Variable_type_dic</w:t>
            </w:r>
          </w:p>
        </w:tc>
        <w:tc>
          <w:tcPr>
            <w:tcW w:w="3917" w:type="dxa"/>
            <w:tcBorders>
              <w:top w:val="single" w:sz="4" w:space="0" w:color="auto"/>
              <w:left w:val="nil"/>
              <w:bottom w:val="single" w:sz="4" w:space="0" w:color="auto"/>
            </w:tcBorders>
          </w:tcPr>
          <w:p w14:paraId="34168AD5" w14:textId="77777777" w:rsidR="003C732C" w:rsidRPr="00273870" w:rsidRDefault="003C732C" w:rsidP="00DB2961">
            <w:pPr>
              <w:rPr>
                <w:rFonts w:ascii="Garamond" w:eastAsiaTheme="minorEastAsia" w:hAnsi="Garamond" w:cs="Times New Roman"/>
                <w:sz w:val="20"/>
                <w:szCs w:val="20"/>
              </w:rPr>
            </w:pPr>
            <w:r w:rsidRPr="00273870">
              <w:rPr>
                <w:rFonts w:ascii="Garamond" w:eastAsiaTheme="minorEastAsia" w:hAnsi="Garamond" w:cs="Times New Roman"/>
                <w:sz w:val="20"/>
                <w:szCs w:val="20"/>
              </w:rPr>
              <w:t>Variable_type_predictors (specified in the notebook)</w:t>
            </w:r>
          </w:p>
        </w:tc>
        <w:tc>
          <w:tcPr>
            <w:tcW w:w="3172" w:type="dxa"/>
            <w:tcBorders>
              <w:top w:val="single" w:sz="4" w:space="0" w:color="auto"/>
              <w:left w:val="nil"/>
              <w:bottom w:val="single" w:sz="4" w:space="0" w:color="auto"/>
              <w:right w:val="nil"/>
            </w:tcBorders>
          </w:tcPr>
          <w:p w14:paraId="5FD8E2CC" w14:textId="77777777" w:rsidR="003C732C" w:rsidRPr="00273870" w:rsidRDefault="003C732C" w:rsidP="00DB2961">
            <w:pPr>
              <w:rPr>
                <w:rFonts w:ascii="Garamond" w:eastAsiaTheme="minorEastAsia" w:hAnsi="Garamond" w:cs="Times New Roman"/>
                <w:sz w:val="20"/>
                <w:szCs w:val="20"/>
              </w:rPr>
            </w:pPr>
            <w:r w:rsidRPr="00273870">
              <w:rPr>
                <w:rFonts w:ascii="Garamond" w:eastAsiaTheme="minorEastAsia" w:hAnsi="Garamond" w:cs="Times New Roman"/>
                <w:sz w:val="20"/>
                <w:szCs w:val="20"/>
              </w:rPr>
              <w:t>Variable_type_predictors (specified in the notebook)</w:t>
            </w:r>
          </w:p>
        </w:tc>
      </w:tr>
      <w:tr w:rsidR="003C732C" w:rsidRPr="00273870" w14:paraId="1375B85F" w14:textId="77777777" w:rsidTr="003C732C">
        <w:trPr>
          <w:trHeight w:val="255"/>
        </w:trPr>
        <w:tc>
          <w:tcPr>
            <w:tcW w:w="2720" w:type="dxa"/>
            <w:tcBorders>
              <w:top w:val="single" w:sz="4" w:space="0" w:color="auto"/>
              <w:left w:val="nil"/>
              <w:bottom w:val="single" w:sz="4" w:space="0" w:color="auto"/>
            </w:tcBorders>
          </w:tcPr>
          <w:p w14:paraId="6A64084B" w14:textId="77777777" w:rsidR="003C732C" w:rsidRPr="00273870" w:rsidRDefault="003C732C" w:rsidP="00DB2961">
            <w:pPr>
              <w:rPr>
                <w:rFonts w:ascii="Garamond" w:eastAsiaTheme="minorEastAsia" w:hAnsi="Garamond" w:cs="Times New Roman"/>
                <w:sz w:val="20"/>
                <w:szCs w:val="20"/>
              </w:rPr>
            </w:pPr>
            <w:r w:rsidRPr="00273870">
              <w:rPr>
                <w:rFonts w:ascii="Garamond" w:eastAsiaTheme="minorEastAsia" w:hAnsi="Garamond" w:cs="Times New Roman"/>
                <w:sz w:val="20"/>
                <w:szCs w:val="20"/>
              </w:rPr>
              <w:t>Ref_group_dic</w:t>
            </w:r>
          </w:p>
        </w:tc>
        <w:tc>
          <w:tcPr>
            <w:tcW w:w="3917" w:type="dxa"/>
            <w:tcBorders>
              <w:top w:val="single" w:sz="4" w:space="0" w:color="auto"/>
              <w:left w:val="nil"/>
              <w:bottom w:val="single" w:sz="4" w:space="0" w:color="auto"/>
            </w:tcBorders>
          </w:tcPr>
          <w:p w14:paraId="1A9F03BC" w14:textId="77777777" w:rsidR="003C732C" w:rsidRPr="00273870" w:rsidRDefault="003C732C" w:rsidP="00DB2961">
            <w:pPr>
              <w:rPr>
                <w:rFonts w:ascii="Garamond" w:eastAsiaTheme="minorEastAsia" w:hAnsi="Garamond" w:cs="Times New Roman"/>
                <w:sz w:val="20"/>
                <w:szCs w:val="20"/>
              </w:rPr>
            </w:pPr>
            <w:r w:rsidRPr="00273870">
              <w:rPr>
                <w:rFonts w:ascii="Garamond" w:eastAsiaTheme="minorEastAsia" w:hAnsi="Garamond" w:cs="Times New Roman"/>
                <w:sz w:val="20"/>
                <w:szCs w:val="20"/>
              </w:rPr>
              <w:t>Ref_group_dic (specified in the notebook)</w:t>
            </w:r>
          </w:p>
        </w:tc>
        <w:tc>
          <w:tcPr>
            <w:tcW w:w="3172" w:type="dxa"/>
            <w:tcBorders>
              <w:top w:val="single" w:sz="4" w:space="0" w:color="auto"/>
              <w:left w:val="nil"/>
              <w:bottom w:val="single" w:sz="4" w:space="0" w:color="auto"/>
              <w:right w:val="nil"/>
            </w:tcBorders>
          </w:tcPr>
          <w:p w14:paraId="615EF8A5" w14:textId="77777777" w:rsidR="003C732C" w:rsidRPr="00273870" w:rsidRDefault="003C732C" w:rsidP="00DB2961">
            <w:pPr>
              <w:rPr>
                <w:rFonts w:ascii="Garamond" w:eastAsiaTheme="minorEastAsia" w:hAnsi="Garamond" w:cs="Times New Roman"/>
                <w:sz w:val="20"/>
                <w:szCs w:val="20"/>
              </w:rPr>
            </w:pPr>
            <w:r w:rsidRPr="00273870">
              <w:rPr>
                <w:rFonts w:ascii="Garamond" w:eastAsiaTheme="minorEastAsia" w:hAnsi="Garamond" w:cs="Times New Roman"/>
                <w:sz w:val="20"/>
                <w:szCs w:val="20"/>
              </w:rPr>
              <w:t>Ref_group_dic (specified in the notebook)</w:t>
            </w:r>
          </w:p>
        </w:tc>
      </w:tr>
      <w:tr w:rsidR="003C732C" w:rsidRPr="00273870" w14:paraId="52105AF8" w14:textId="77777777" w:rsidTr="003C732C">
        <w:trPr>
          <w:trHeight w:val="258"/>
        </w:trPr>
        <w:tc>
          <w:tcPr>
            <w:tcW w:w="2720" w:type="dxa"/>
            <w:tcBorders>
              <w:top w:val="single" w:sz="4" w:space="0" w:color="auto"/>
              <w:left w:val="nil"/>
              <w:bottom w:val="single" w:sz="4" w:space="0" w:color="auto"/>
            </w:tcBorders>
          </w:tcPr>
          <w:p w14:paraId="262ED39A" w14:textId="77777777" w:rsidR="003C732C" w:rsidRPr="00273870" w:rsidRDefault="003C732C" w:rsidP="00DB2961">
            <w:pPr>
              <w:rPr>
                <w:rFonts w:ascii="Garamond" w:eastAsiaTheme="minorEastAsia" w:hAnsi="Garamond" w:cs="Times New Roman"/>
                <w:sz w:val="20"/>
                <w:szCs w:val="20"/>
              </w:rPr>
            </w:pPr>
            <w:r w:rsidRPr="00273870">
              <w:rPr>
                <w:rFonts w:ascii="Garamond" w:eastAsiaTheme="minorEastAsia" w:hAnsi="Garamond" w:cs="Times New Roman"/>
                <w:sz w:val="20"/>
                <w:szCs w:val="20"/>
              </w:rPr>
              <w:t>N_clusters</w:t>
            </w:r>
          </w:p>
        </w:tc>
        <w:tc>
          <w:tcPr>
            <w:tcW w:w="3917" w:type="dxa"/>
            <w:tcBorders>
              <w:top w:val="single" w:sz="4" w:space="0" w:color="auto"/>
              <w:left w:val="nil"/>
              <w:bottom w:val="single" w:sz="4" w:space="0" w:color="auto"/>
            </w:tcBorders>
          </w:tcPr>
          <w:p w14:paraId="6D789289" w14:textId="77777777" w:rsidR="003C732C" w:rsidRPr="00273870" w:rsidRDefault="003C732C" w:rsidP="00DB2961">
            <w:pPr>
              <w:rPr>
                <w:rFonts w:ascii="Garamond" w:eastAsiaTheme="minorEastAsia" w:hAnsi="Garamond" w:cs="Times New Roman"/>
                <w:sz w:val="20"/>
                <w:szCs w:val="20"/>
              </w:rPr>
            </w:pPr>
            <w:r w:rsidRPr="00273870">
              <w:rPr>
                <w:rFonts w:ascii="Garamond" w:eastAsiaTheme="minorEastAsia" w:hAnsi="Garamond" w:cs="Times New Roman"/>
                <w:sz w:val="20"/>
                <w:szCs w:val="20"/>
              </w:rPr>
              <w:t>100</w:t>
            </w:r>
          </w:p>
        </w:tc>
        <w:tc>
          <w:tcPr>
            <w:tcW w:w="3172" w:type="dxa"/>
            <w:tcBorders>
              <w:top w:val="single" w:sz="4" w:space="0" w:color="auto"/>
              <w:left w:val="nil"/>
              <w:bottom w:val="single" w:sz="4" w:space="0" w:color="auto"/>
              <w:right w:val="nil"/>
            </w:tcBorders>
          </w:tcPr>
          <w:p w14:paraId="459A7892" w14:textId="77777777" w:rsidR="003C732C" w:rsidRPr="00273870" w:rsidRDefault="003C732C" w:rsidP="00DB2961">
            <w:pPr>
              <w:rPr>
                <w:rFonts w:ascii="Garamond" w:eastAsiaTheme="minorEastAsia" w:hAnsi="Garamond" w:cs="Times New Roman"/>
                <w:sz w:val="20"/>
                <w:szCs w:val="20"/>
              </w:rPr>
            </w:pPr>
            <w:r w:rsidRPr="00273870">
              <w:rPr>
                <w:rFonts w:ascii="Garamond" w:eastAsiaTheme="minorEastAsia" w:hAnsi="Garamond" w:cs="Times New Roman"/>
                <w:sz w:val="20"/>
                <w:szCs w:val="20"/>
              </w:rPr>
              <w:t>100</w:t>
            </w:r>
          </w:p>
        </w:tc>
      </w:tr>
      <w:tr w:rsidR="003C732C" w:rsidRPr="00273870" w14:paraId="617B5B3D" w14:textId="77777777" w:rsidTr="003C732C">
        <w:trPr>
          <w:trHeight w:val="142"/>
        </w:trPr>
        <w:tc>
          <w:tcPr>
            <w:tcW w:w="2720" w:type="dxa"/>
            <w:tcBorders>
              <w:top w:val="single" w:sz="4" w:space="0" w:color="auto"/>
              <w:left w:val="nil"/>
              <w:bottom w:val="single" w:sz="4" w:space="0" w:color="auto"/>
            </w:tcBorders>
          </w:tcPr>
          <w:p w14:paraId="587EC571" w14:textId="77777777" w:rsidR="003C732C" w:rsidRPr="00273870" w:rsidRDefault="003C732C" w:rsidP="00DB2961">
            <w:pPr>
              <w:rPr>
                <w:rFonts w:ascii="Garamond" w:eastAsiaTheme="minorEastAsia" w:hAnsi="Garamond" w:cs="Times New Roman"/>
                <w:sz w:val="20"/>
                <w:szCs w:val="20"/>
              </w:rPr>
            </w:pPr>
            <w:r w:rsidRPr="00273870">
              <w:rPr>
                <w:rFonts w:ascii="Garamond" w:eastAsiaTheme="minorEastAsia" w:hAnsi="Garamond" w:cs="Times New Roman"/>
                <w:sz w:val="20"/>
                <w:szCs w:val="20"/>
              </w:rPr>
              <w:t>Lat_col</w:t>
            </w:r>
          </w:p>
        </w:tc>
        <w:tc>
          <w:tcPr>
            <w:tcW w:w="3917" w:type="dxa"/>
            <w:tcBorders>
              <w:top w:val="single" w:sz="4" w:space="0" w:color="auto"/>
              <w:left w:val="nil"/>
              <w:bottom w:val="single" w:sz="4" w:space="0" w:color="auto"/>
            </w:tcBorders>
          </w:tcPr>
          <w:p w14:paraId="126968BB" w14:textId="77777777" w:rsidR="003C732C" w:rsidRPr="00273870" w:rsidRDefault="003C732C" w:rsidP="00DB2961">
            <w:pPr>
              <w:rPr>
                <w:rFonts w:ascii="Garamond" w:eastAsiaTheme="minorEastAsia" w:hAnsi="Garamond" w:cs="Times New Roman"/>
                <w:sz w:val="20"/>
                <w:szCs w:val="20"/>
              </w:rPr>
            </w:pPr>
            <w:r w:rsidRPr="00273870">
              <w:rPr>
                <w:rFonts w:ascii="Garamond" w:eastAsiaTheme="minorEastAsia" w:hAnsi="Garamond" w:cs="Times New Roman"/>
                <w:sz w:val="20"/>
                <w:szCs w:val="20"/>
              </w:rPr>
              <w:t>‘latitude’</w:t>
            </w:r>
          </w:p>
        </w:tc>
        <w:tc>
          <w:tcPr>
            <w:tcW w:w="3172" w:type="dxa"/>
            <w:tcBorders>
              <w:top w:val="single" w:sz="4" w:space="0" w:color="auto"/>
              <w:left w:val="nil"/>
              <w:bottom w:val="single" w:sz="4" w:space="0" w:color="auto"/>
              <w:right w:val="nil"/>
            </w:tcBorders>
          </w:tcPr>
          <w:p w14:paraId="70E377E4" w14:textId="77777777" w:rsidR="003C732C" w:rsidRPr="00273870" w:rsidRDefault="003C732C" w:rsidP="00DB2961">
            <w:pPr>
              <w:rPr>
                <w:rFonts w:ascii="Garamond" w:eastAsiaTheme="minorEastAsia" w:hAnsi="Garamond" w:cs="Times New Roman"/>
                <w:sz w:val="20"/>
                <w:szCs w:val="20"/>
              </w:rPr>
            </w:pPr>
            <w:r w:rsidRPr="00273870">
              <w:rPr>
                <w:rFonts w:ascii="Garamond" w:eastAsiaTheme="minorEastAsia" w:hAnsi="Garamond" w:cs="Times New Roman"/>
                <w:sz w:val="20"/>
                <w:szCs w:val="20"/>
              </w:rPr>
              <w:t>‘latitude’</w:t>
            </w:r>
          </w:p>
        </w:tc>
      </w:tr>
      <w:tr w:rsidR="003C732C" w:rsidRPr="00273870" w14:paraId="29F2FE4C" w14:textId="77777777" w:rsidTr="003C732C">
        <w:trPr>
          <w:trHeight w:val="255"/>
        </w:trPr>
        <w:tc>
          <w:tcPr>
            <w:tcW w:w="2720" w:type="dxa"/>
            <w:tcBorders>
              <w:top w:val="single" w:sz="4" w:space="0" w:color="auto"/>
              <w:left w:val="nil"/>
              <w:bottom w:val="single" w:sz="4" w:space="0" w:color="auto"/>
            </w:tcBorders>
          </w:tcPr>
          <w:p w14:paraId="54682546" w14:textId="77777777" w:rsidR="003C732C" w:rsidRPr="00273870" w:rsidRDefault="003C732C" w:rsidP="00DB2961">
            <w:pPr>
              <w:rPr>
                <w:rFonts w:ascii="Garamond" w:eastAsiaTheme="minorEastAsia" w:hAnsi="Garamond" w:cs="Times New Roman"/>
                <w:sz w:val="20"/>
                <w:szCs w:val="20"/>
              </w:rPr>
            </w:pPr>
            <w:r w:rsidRPr="00273870">
              <w:rPr>
                <w:rFonts w:ascii="Garamond" w:eastAsiaTheme="minorEastAsia" w:hAnsi="Garamond" w:cs="Times New Roman"/>
                <w:sz w:val="20"/>
                <w:szCs w:val="20"/>
              </w:rPr>
              <w:t>Long_col</w:t>
            </w:r>
          </w:p>
        </w:tc>
        <w:tc>
          <w:tcPr>
            <w:tcW w:w="3917" w:type="dxa"/>
            <w:tcBorders>
              <w:top w:val="single" w:sz="4" w:space="0" w:color="auto"/>
              <w:left w:val="nil"/>
              <w:bottom w:val="single" w:sz="4" w:space="0" w:color="auto"/>
            </w:tcBorders>
          </w:tcPr>
          <w:p w14:paraId="3A6AE0C5" w14:textId="77777777" w:rsidR="003C732C" w:rsidRPr="00273870" w:rsidRDefault="003C732C" w:rsidP="00DB2961">
            <w:pPr>
              <w:rPr>
                <w:rFonts w:ascii="Garamond" w:eastAsiaTheme="minorEastAsia" w:hAnsi="Garamond" w:cs="Times New Roman"/>
                <w:sz w:val="20"/>
                <w:szCs w:val="20"/>
              </w:rPr>
            </w:pPr>
            <w:r w:rsidRPr="00273870">
              <w:rPr>
                <w:rFonts w:ascii="Garamond" w:eastAsiaTheme="minorEastAsia" w:hAnsi="Garamond" w:cs="Times New Roman"/>
                <w:sz w:val="20"/>
                <w:szCs w:val="20"/>
              </w:rPr>
              <w:t>‘longitude’</w:t>
            </w:r>
          </w:p>
        </w:tc>
        <w:tc>
          <w:tcPr>
            <w:tcW w:w="3172" w:type="dxa"/>
            <w:tcBorders>
              <w:top w:val="single" w:sz="4" w:space="0" w:color="auto"/>
              <w:left w:val="nil"/>
              <w:bottom w:val="single" w:sz="4" w:space="0" w:color="auto"/>
              <w:right w:val="nil"/>
            </w:tcBorders>
          </w:tcPr>
          <w:p w14:paraId="313DC673" w14:textId="77777777" w:rsidR="003C732C" w:rsidRPr="00273870" w:rsidRDefault="003C732C" w:rsidP="00DB2961">
            <w:pPr>
              <w:rPr>
                <w:rFonts w:ascii="Garamond" w:eastAsiaTheme="minorEastAsia" w:hAnsi="Garamond" w:cs="Times New Roman"/>
                <w:sz w:val="20"/>
                <w:szCs w:val="20"/>
              </w:rPr>
            </w:pPr>
            <w:r w:rsidRPr="00273870">
              <w:rPr>
                <w:rFonts w:ascii="Garamond" w:eastAsiaTheme="minorEastAsia" w:hAnsi="Garamond" w:cs="Times New Roman"/>
                <w:sz w:val="20"/>
                <w:szCs w:val="20"/>
              </w:rPr>
              <w:t>‘longitude’</w:t>
            </w:r>
          </w:p>
        </w:tc>
      </w:tr>
      <w:tr w:rsidR="003C732C" w:rsidRPr="00273870" w14:paraId="6253197D" w14:textId="77777777" w:rsidTr="003C732C">
        <w:trPr>
          <w:trHeight w:val="258"/>
        </w:trPr>
        <w:tc>
          <w:tcPr>
            <w:tcW w:w="2720" w:type="dxa"/>
            <w:tcBorders>
              <w:top w:val="single" w:sz="4" w:space="0" w:color="auto"/>
              <w:left w:val="nil"/>
              <w:bottom w:val="single" w:sz="4" w:space="0" w:color="auto"/>
            </w:tcBorders>
          </w:tcPr>
          <w:p w14:paraId="6A127F40" w14:textId="77777777" w:rsidR="003C732C" w:rsidRPr="00273870" w:rsidRDefault="003C732C" w:rsidP="00DB2961">
            <w:pPr>
              <w:rPr>
                <w:rFonts w:ascii="Garamond" w:eastAsiaTheme="minorEastAsia" w:hAnsi="Garamond" w:cs="Times New Roman"/>
                <w:sz w:val="20"/>
                <w:szCs w:val="20"/>
              </w:rPr>
            </w:pPr>
            <w:r w:rsidRPr="00273870">
              <w:rPr>
                <w:rFonts w:ascii="Garamond" w:eastAsiaTheme="minorEastAsia" w:hAnsi="Garamond" w:cs="Times New Roman"/>
                <w:sz w:val="20"/>
                <w:szCs w:val="20"/>
              </w:rPr>
              <w:t>Show_all (True/False)</w:t>
            </w:r>
          </w:p>
        </w:tc>
        <w:tc>
          <w:tcPr>
            <w:tcW w:w="3917" w:type="dxa"/>
            <w:tcBorders>
              <w:top w:val="single" w:sz="4" w:space="0" w:color="auto"/>
              <w:left w:val="nil"/>
              <w:bottom w:val="single" w:sz="4" w:space="0" w:color="auto"/>
            </w:tcBorders>
          </w:tcPr>
          <w:p w14:paraId="62A8ABB1" w14:textId="77777777" w:rsidR="003C732C" w:rsidRPr="00273870" w:rsidRDefault="003C732C" w:rsidP="00DB2961">
            <w:pPr>
              <w:rPr>
                <w:rFonts w:ascii="Garamond" w:eastAsiaTheme="minorEastAsia" w:hAnsi="Garamond" w:cs="Times New Roman"/>
                <w:sz w:val="20"/>
                <w:szCs w:val="20"/>
              </w:rPr>
            </w:pPr>
            <w:r w:rsidRPr="00273870">
              <w:rPr>
                <w:rFonts w:ascii="Garamond" w:eastAsiaTheme="minorEastAsia" w:hAnsi="Garamond" w:cs="Times New Roman"/>
                <w:sz w:val="20"/>
                <w:szCs w:val="20"/>
              </w:rPr>
              <w:t>True</w:t>
            </w:r>
          </w:p>
        </w:tc>
        <w:tc>
          <w:tcPr>
            <w:tcW w:w="3172" w:type="dxa"/>
            <w:tcBorders>
              <w:top w:val="single" w:sz="4" w:space="0" w:color="auto"/>
              <w:left w:val="nil"/>
              <w:bottom w:val="single" w:sz="4" w:space="0" w:color="auto"/>
              <w:right w:val="nil"/>
            </w:tcBorders>
          </w:tcPr>
          <w:p w14:paraId="7BCF7F49" w14:textId="77777777" w:rsidR="003C732C" w:rsidRPr="00273870" w:rsidRDefault="003C732C" w:rsidP="00DB2961">
            <w:pPr>
              <w:rPr>
                <w:rFonts w:ascii="Garamond" w:eastAsiaTheme="minorEastAsia" w:hAnsi="Garamond" w:cs="Times New Roman"/>
                <w:sz w:val="20"/>
                <w:szCs w:val="20"/>
              </w:rPr>
            </w:pPr>
            <w:r w:rsidRPr="00273870">
              <w:rPr>
                <w:rFonts w:ascii="Garamond" w:eastAsiaTheme="minorEastAsia" w:hAnsi="Garamond" w:cs="Times New Roman"/>
                <w:sz w:val="20"/>
                <w:szCs w:val="20"/>
              </w:rPr>
              <w:t xml:space="preserve">True </w:t>
            </w:r>
          </w:p>
        </w:tc>
      </w:tr>
      <w:tr w:rsidR="003C732C" w:rsidRPr="00273870" w14:paraId="7D179F24" w14:textId="77777777" w:rsidTr="003C732C">
        <w:trPr>
          <w:trHeight w:val="207"/>
        </w:trPr>
        <w:tc>
          <w:tcPr>
            <w:tcW w:w="2720" w:type="dxa"/>
            <w:tcBorders>
              <w:top w:val="single" w:sz="4" w:space="0" w:color="auto"/>
              <w:left w:val="nil"/>
              <w:bottom w:val="single" w:sz="4" w:space="0" w:color="auto"/>
            </w:tcBorders>
          </w:tcPr>
          <w:p w14:paraId="2905C7EC" w14:textId="77777777" w:rsidR="003C732C" w:rsidRPr="00273870" w:rsidRDefault="003C732C" w:rsidP="00DB2961">
            <w:pPr>
              <w:rPr>
                <w:rFonts w:ascii="Garamond" w:eastAsiaTheme="minorEastAsia" w:hAnsi="Garamond" w:cs="Times New Roman"/>
                <w:sz w:val="20"/>
                <w:szCs w:val="20"/>
              </w:rPr>
            </w:pPr>
            <w:r w:rsidRPr="00273870">
              <w:rPr>
                <w:rFonts w:ascii="Garamond" w:eastAsiaTheme="minorEastAsia" w:hAnsi="Garamond" w:cs="Times New Roman"/>
                <w:sz w:val="20"/>
                <w:szCs w:val="20"/>
              </w:rPr>
              <w:t>SVM_Cluster (True/False)</w:t>
            </w:r>
          </w:p>
        </w:tc>
        <w:tc>
          <w:tcPr>
            <w:tcW w:w="3917" w:type="dxa"/>
            <w:tcBorders>
              <w:top w:val="single" w:sz="4" w:space="0" w:color="auto"/>
              <w:left w:val="nil"/>
              <w:bottom w:val="single" w:sz="4" w:space="0" w:color="auto"/>
            </w:tcBorders>
          </w:tcPr>
          <w:p w14:paraId="5DD377B5" w14:textId="77777777" w:rsidR="003C732C" w:rsidRPr="00273870" w:rsidRDefault="003C732C" w:rsidP="00DB2961">
            <w:pPr>
              <w:rPr>
                <w:rFonts w:ascii="Garamond" w:eastAsiaTheme="minorEastAsia" w:hAnsi="Garamond" w:cs="Times New Roman"/>
                <w:sz w:val="20"/>
                <w:szCs w:val="20"/>
              </w:rPr>
            </w:pPr>
            <w:r w:rsidRPr="00273870">
              <w:rPr>
                <w:rFonts w:ascii="Garamond" w:eastAsiaTheme="minorEastAsia" w:hAnsi="Garamond" w:cs="Times New Roman"/>
                <w:sz w:val="20"/>
                <w:szCs w:val="20"/>
              </w:rPr>
              <w:t>True</w:t>
            </w:r>
          </w:p>
        </w:tc>
        <w:tc>
          <w:tcPr>
            <w:tcW w:w="3172" w:type="dxa"/>
            <w:tcBorders>
              <w:top w:val="single" w:sz="4" w:space="0" w:color="auto"/>
              <w:left w:val="nil"/>
              <w:bottom w:val="single" w:sz="4" w:space="0" w:color="auto"/>
              <w:right w:val="nil"/>
            </w:tcBorders>
          </w:tcPr>
          <w:p w14:paraId="14A445D4" w14:textId="77777777" w:rsidR="003C732C" w:rsidRPr="00273870" w:rsidRDefault="003C732C" w:rsidP="00DB2961">
            <w:pPr>
              <w:rPr>
                <w:rFonts w:ascii="Garamond" w:eastAsiaTheme="minorEastAsia" w:hAnsi="Garamond" w:cs="Times New Roman"/>
                <w:sz w:val="20"/>
                <w:szCs w:val="20"/>
              </w:rPr>
            </w:pPr>
            <w:r w:rsidRPr="00273870">
              <w:rPr>
                <w:rFonts w:ascii="Garamond" w:eastAsiaTheme="minorEastAsia" w:hAnsi="Garamond" w:cs="Times New Roman"/>
                <w:sz w:val="20"/>
                <w:szCs w:val="20"/>
              </w:rPr>
              <w:t>True</w:t>
            </w:r>
          </w:p>
        </w:tc>
      </w:tr>
      <w:tr w:rsidR="003C732C" w:rsidRPr="00273870" w14:paraId="6176CC3E" w14:textId="77777777" w:rsidTr="003C732C">
        <w:trPr>
          <w:trHeight w:val="207"/>
        </w:trPr>
        <w:tc>
          <w:tcPr>
            <w:tcW w:w="2720" w:type="dxa"/>
            <w:tcBorders>
              <w:top w:val="single" w:sz="4" w:space="0" w:color="auto"/>
              <w:left w:val="nil"/>
              <w:bottom w:val="single" w:sz="4" w:space="0" w:color="auto"/>
            </w:tcBorders>
          </w:tcPr>
          <w:p w14:paraId="0E413313" w14:textId="77777777" w:rsidR="003C732C" w:rsidRPr="00273870" w:rsidRDefault="003C732C" w:rsidP="00DB2961">
            <w:pPr>
              <w:rPr>
                <w:rFonts w:ascii="Garamond" w:eastAsiaTheme="minorEastAsia" w:hAnsi="Garamond" w:cs="Times New Roman"/>
                <w:sz w:val="20"/>
                <w:szCs w:val="20"/>
              </w:rPr>
            </w:pPr>
            <w:r w:rsidRPr="00273870">
              <w:rPr>
                <w:rFonts w:ascii="Garamond" w:eastAsiaTheme="minorEastAsia" w:hAnsi="Garamond" w:cs="Times New Roman"/>
                <w:sz w:val="20"/>
                <w:szCs w:val="20"/>
              </w:rPr>
              <w:t>Subdistrict_Cluster (True/False)</w:t>
            </w:r>
          </w:p>
        </w:tc>
        <w:tc>
          <w:tcPr>
            <w:tcW w:w="3917" w:type="dxa"/>
            <w:tcBorders>
              <w:top w:val="single" w:sz="4" w:space="0" w:color="auto"/>
              <w:left w:val="nil"/>
              <w:bottom w:val="single" w:sz="4" w:space="0" w:color="auto"/>
            </w:tcBorders>
          </w:tcPr>
          <w:p w14:paraId="76511147" w14:textId="77777777" w:rsidR="003C732C" w:rsidRPr="00273870" w:rsidRDefault="003C732C" w:rsidP="00DB2961">
            <w:pPr>
              <w:rPr>
                <w:rFonts w:ascii="Garamond" w:eastAsiaTheme="minorEastAsia" w:hAnsi="Garamond" w:cs="Times New Roman"/>
                <w:sz w:val="20"/>
                <w:szCs w:val="20"/>
              </w:rPr>
            </w:pPr>
            <w:r w:rsidRPr="00273870">
              <w:rPr>
                <w:rFonts w:ascii="Garamond" w:eastAsiaTheme="minorEastAsia" w:hAnsi="Garamond" w:cs="Times New Roman"/>
                <w:sz w:val="20"/>
                <w:szCs w:val="20"/>
              </w:rPr>
              <w:t>False</w:t>
            </w:r>
          </w:p>
        </w:tc>
        <w:tc>
          <w:tcPr>
            <w:tcW w:w="3172" w:type="dxa"/>
            <w:tcBorders>
              <w:top w:val="single" w:sz="4" w:space="0" w:color="auto"/>
              <w:left w:val="nil"/>
              <w:bottom w:val="single" w:sz="4" w:space="0" w:color="auto"/>
              <w:right w:val="nil"/>
            </w:tcBorders>
          </w:tcPr>
          <w:p w14:paraId="1F10C589" w14:textId="77777777" w:rsidR="003C732C" w:rsidRPr="00273870" w:rsidRDefault="003C732C" w:rsidP="00DB2961">
            <w:pPr>
              <w:rPr>
                <w:rFonts w:ascii="Garamond" w:eastAsiaTheme="minorEastAsia" w:hAnsi="Garamond" w:cs="Times New Roman"/>
                <w:sz w:val="20"/>
                <w:szCs w:val="20"/>
              </w:rPr>
            </w:pPr>
            <w:r w:rsidRPr="00273870">
              <w:rPr>
                <w:rFonts w:ascii="Garamond" w:eastAsiaTheme="minorEastAsia" w:hAnsi="Garamond" w:cs="Times New Roman"/>
                <w:sz w:val="20"/>
                <w:szCs w:val="20"/>
              </w:rPr>
              <w:t>False</w:t>
            </w:r>
          </w:p>
        </w:tc>
      </w:tr>
      <w:tr w:rsidR="003C732C" w:rsidRPr="00273870" w14:paraId="2EE66D57" w14:textId="77777777" w:rsidTr="003C732C">
        <w:trPr>
          <w:trHeight w:val="68"/>
        </w:trPr>
        <w:tc>
          <w:tcPr>
            <w:tcW w:w="9810" w:type="dxa"/>
            <w:gridSpan w:val="3"/>
            <w:tcBorders>
              <w:top w:val="single" w:sz="4" w:space="0" w:color="auto"/>
              <w:left w:val="nil"/>
              <w:bottom w:val="nil"/>
              <w:right w:val="nil"/>
            </w:tcBorders>
          </w:tcPr>
          <w:p w14:paraId="25865E8F" w14:textId="77777777" w:rsidR="003C732C" w:rsidRPr="00273870" w:rsidRDefault="003C732C" w:rsidP="00DB2961">
            <w:pPr>
              <w:rPr>
                <w:rFonts w:ascii="Garamond" w:eastAsiaTheme="minorEastAsia" w:hAnsi="Garamond" w:cs="Times New Roman"/>
                <w:sz w:val="18"/>
                <w:szCs w:val="18"/>
              </w:rPr>
            </w:pPr>
            <w:r w:rsidRPr="00273870">
              <w:rPr>
                <w:rFonts w:ascii="Garamond" w:eastAsiaTheme="minorEastAsia" w:hAnsi="Garamond" w:cs="Times New Roman"/>
                <w:sz w:val="18"/>
                <w:szCs w:val="18"/>
              </w:rPr>
              <w:t xml:space="preserve">Table 13 includes the parameter values to construct demonstrative map </w:t>
            </w:r>
            <w:r>
              <w:rPr>
                <w:rFonts w:ascii="Garamond" w:eastAsiaTheme="minorEastAsia" w:hAnsi="Garamond" w:cs="Times New Roman"/>
                <w:sz w:val="18"/>
                <w:szCs w:val="18"/>
              </w:rPr>
              <w:t>3</w:t>
            </w:r>
            <w:r w:rsidRPr="00273870">
              <w:rPr>
                <w:rFonts w:ascii="Garamond" w:eastAsiaTheme="minorEastAsia" w:hAnsi="Garamond" w:cs="Times New Roman"/>
                <w:sz w:val="18"/>
                <w:szCs w:val="18"/>
              </w:rPr>
              <w:t xml:space="preserve"> and demonstrative map </w:t>
            </w:r>
            <w:r>
              <w:rPr>
                <w:rFonts w:ascii="Garamond" w:eastAsiaTheme="minorEastAsia" w:hAnsi="Garamond" w:cs="Times New Roman"/>
                <w:sz w:val="18"/>
                <w:szCs w:val="18"/>
              </w:rPr>
              <w:t>4</w:t>
            </w:r>
          </w:p>
        </w:tc>
      </w:tr>
    </w:tbl>
    <w:p w14:paraId="47797CC8" w14:textId="77777777" w:rsidR="003C732C" w:rsidRPr="00273870" w:rsidRDefault="003C732C" w:rsidP="00312AF0">
      <w:pPr>
        <w:rPr>
          <w:rFonts w:ascii="Garamond" w:hAnsi="Garamond"/>
        </w:rPr>
      </w:pPr>
    </w:p>
    <w:tbl>
      <w:tblPr>
        <w:tblW w:w="10620" w:type="dxa"/>
        <w:tblInd w:w="-180" w:type="dxa"/>
        <w:tblLayout w:type="fixed"/>
        <w:tblLook w:val="04A0" w:firstRow="1" w:lastRow="0" w:firstColumn="1" w:lastColumn="0" w:noHBand="0" w:noVBand="1"/>
      </w:tblPr>
      <w:tblGrid>
        <w:gridCol w:w="2880"/>
        <w:gridCol w:w="900"/>
        <w:gridCol w:w="24"/>
        <w:gridCol w:w="884"/>
        <w:gridCol w:w="973"/>
        <w:gridCol w:w="973"/>
        <w:gridCol w:w="973"/>
        <w:gridCol w:w="973"/>
        <w:gridCol w:w="1061"/>
        <w:gridCol w:w="979"/>
      </w:tblGrid>
      <w:tr w:rsidR="00AE4233" w:rsidRPr="00273870" w14:paraId="127D72B8" w14:textId="77777777" w:rsidTr="006B655D">
        <w:trPr>
          <w:trHeight w:val="62"/>
        </w:trPr>
        <w:tc>
          <w:tcPr>
            <w:tcW w:w="10620" w:type="dxa"/>
            <w:gridSpan w:val="10"/>
            <w:tcBorders>
              <w:bottom w:val="single" w:sz="4" w:space="0" w:color="auto"/>
            </w:tcBorders>
          </w:tcPr>
          <w:p w14:paraId="5C14513D" w14:textId="2131996E" w:rsidR="00AE4233" w:rsidRPr="00273870" w:rsidRDefault="00AE4233" w:rsidP="004B6155">
            <w:pPr>
              <w:spacing w:after="0" w:line="240" w:lineRule="auto"/>
              <w:rPr>
                <w:rFonts w:ascii="Garamond" w:eastAsia="Times New Roman" w:hAnsi="Garamond" w:cs="Times New Roman"/>
                <w:b/>
                <w:bCs/>
                <w:sz w:val="21"/>
                <w:szCs w:val="21"/>
              </w:rPr>
            </w:pPr>
            <w:r w:rsidRPr="00273870">
              <w:rPr>
                <w:rFonts w:ascii="Garamond" w:eastAsia="Times New Roman" w:hAnsi="Garamond" w:cs="Times New Roman"/>
                <w:b/>
                <w:bCs/>
                <w:sz w:val="21"/>
                <w:szCs w:val="21"/>
              </w:rPr>
              <w:t xml:space="preserve">Table 15: </w:t>
            </w:r>
            <w:r w:rsidRPr="00273870">
              <w:rPr>
                <w:rFonts w:ascii="Garamond" w:eastAsia="Times New Roman" w:hAnsi="Garamond" w:cs="Times New Roman"/>
                <w:sz w:val="21"/>
                <w:szCs w:val="21"/>
              </w:rPr>
              <w:t>VIF Test</w:t>
            </w:r>
            <w:r>
              <w:rPr>
                <w:rFonts w:ascii="Garamond" w:eastAsia="Times New Roman" w:hAnsi="Garamond" w:cs="Times New Roman"/>
                <w:sz w:val="21"/>
                <w:szCs w:val="21"/>
              </w:rPr>
              <w:t xml:space="preserve"> </w:t>
            </w:r>
            <w:r w:rsidRPr="00273870">
              <w:rPr>
                <w:rFonts w:ascii="Garamond" w:eastAsia="Times New Roman" w:hAnsi="Garamond" w:cs="Times New Roman"/>
                <w:sz w:val="21"/>
                <w:szCs w:val="21"/>
              </w:rPr>
              <w:t>Statistics of the Sample Including Observations with Missing Energy Label Data</w:t>
            </w:r>
          </w:p>
        </w:tc>
      </w:tr>
      <w:tr w:rsidR="008164B9" w:rsidRPr="00273870" w14:paraId="3A94675C" w14:textId="77777777" w:rsidTr="006B655D">
        <w:trPr>
          <w:trHeight w:val="12"/>
        </w:trPr>
        <w:tc>
          <w:tcPr>
            <w:tcW w:w="2880" w:type="dxa"/>
            <w:tcBorders>
              <w:top w:val="single" w:sz="4" w:space="0" w:color="auto"/>
              <w:bottom w:val="single" w:sz="4" w:space="0" w:color="auto"/>
              <w:right w:val="single" w:sz="4" w:space="0" w:color="auto"/>
            </w:tcBorders>
            <w:shd w:val="clear" w:color="auto" w:fill="auto"/>
            <w:noWrap/>
            <w:hideMark/>
          </w:tcPr>
          <w:p w14:paraId="71A6C359" w14:textId="77777777" w:rsidR="008164B9" w:rsidRPr="00273870" w:rsidRDefault="008164B9" w:rsidP="004B6155">
            <w:pPr>
              <w:spacing w:after="0" w:line="240" w:lineRule="auto"/>
              <w:rPr>
                <w:rFonts w:ascii="Garamond" w:eastAsia="Times New Roman" w:hAnsi="Garamond" w:cs="Times New Roman"/>
                <w:b/>
                <w:bCs/>
                <w:sz w:val="20"/>
                <w:szCs w:val="20"/>
              </w:rPr>
            </w:pPr>
            <w:r w:rsidRPr="00273870">
              <w:rPr>
                <w:rFonts w:ascii="Garamond" w:eastAsia="Times New Roman" w:hAnsi="Garamond" w:cs="Times New Roman"/>
                <w:b/>
                <w:bCs/>
                <w:sz w:val="20"/>
                <w:szCs w:val="20"/>
              </w:rPr>
              <w:t>Variable</w:t>
            </w:r>
          </w:p>
        </w:tc>
        <w:tc>
          <w:tcPr>
            <w:tcW w:w="900" w:type="dxa"/>
            <w:tcBorders>
              <w:top w:val="single" w:sz="4" w:space="0" w:color="auto"/>
              <w:bottom w:val="single" w:sz="4" w:space="0" w:color="auto"/>
              <w:right w:val="single" w:sz="4" w:space="0" w:color="auto"/>
            </w:tcBorders>
          </w:tcPr>
          <w:p w14:paraId="6F22E675" w14:textId="2CF257CD" w:rsidR="008164B9" w:rsidRPr="00273870" w:rsidRDefault="008164B9" w:rsidP="004B6155">
            <w:pPr>
              <w:spacing w:after="0" w:line="240" w:lineRule="auto"/>
              <w:jc w:val="center"/>
              <w:rPr>
                <w:rFonts w:ascii="Garamond" w:eastAsia="Times New Roman" w:hAnsi="Garamond" w:cs="Times New Roman"/>
                <w:b/>
                <w:bCs/>
                <w:sz w:val="20"/>
                <w:szCs w:val="20"/>
              </w:rPr>
            </w:pPr>
            <w:r>
              <w:rPr>
                <w:rFonts w:ascii="Garamond" w:eastAsia="Times New Roman" w:hAnsi="Garamond" w:cs="Times New Roman"/>
                <w:b/>
                <w:bCs/>
                <w:sz w:val="20"/>
                <w:szCs w:val="20"/>
              </w:rPr>
              <w:t>Probit Model</w:t>
            </w:r>
          </w:p>
        </w:tc>
        <w:tc>
          <w:tcPr>
            <w:tcW w:w="908" w:type="dxa"/>
            <w:gridSpan w:val="2"/>
            <w:tcBorders>
              <w:top w:val="single" w:sz="4" w:space="0" w:color="auto"/>
              <w:left w:val="single" w:sz="4" w:space="0" w:color="auto"/>
              <w:bottom w:val="single" w:sz="4" w:space="0" w:color="auto"/>
              <w:right w:val="single" w:sz="4" w:space="0" w:color="auto"/>
            </w:tcBorders>
            <w:shd w:val="clear" w:color="auto" w:fill="auto"/>
            <w:noWrap/>
            <w:hideMark/>
          </w:tcPr>
          <w:p w14:paraId="25A12A9D" w14:textId="1CFB48C1" w:rsidR="008164B9" w:rsidRPr="00273870" w:rsidRDefault="008164B9" w:rsidP="004B6155">
            <w:pPr>
              <w:spacing w:after="0" w:line="240" w:lineRule="auto"/>
              <w:jc w:val="center"/>
              <w:rPr>
                <w:rFonts w:ascii="Garamond" w:eastAsia="Times New Roman" w:hAnsi="Garamond" w:cs="Times New Roman"/>
                <w:b/>
                <w:bCs/>
                <w:sz w:val="20"/>
                <w:szCs w:val="20"/>
              </w:rPr>
            </w:pPr>
            <w:r w:rsidRPr="00273870">
              <w:rPr>
                <w:rFonts w:ascii="Garamond" w:eastAsia="Times New Roman" w:hAnsi="Garamond" w:cs="Times New Roman"/>
                <w:b/>
                <w:bCs/>
                <w:sz w:val="20"/>
                <w:szCs w:val="20"/>
              </w:rPr>
              <w:t>VIF</w:t>
            </w:r>
          </w:p>
          <w:p w14:paraId="32EC977C" w14:textId="77777777" w:rsidR="008164B9" w:rsidRPr="00273870" w:rsidRDefault="008164B9" w:rsidP="004B6155">
            <w:pPr>
              <w:spacing w:after="0" w:line="240" w:lineRule="auto"/>
              <w:jc w:val="center"/>
              <w:rPr>
                <w:rFonts w:ascii="Garamond" w:eastAsia="Times New Roman" w:hAnsi="Garamond" w:cs="Times New Roman"/>
                <w:b/>
                <w:bCs/>
                <w:sz w:val="20"/>
                <w:szCs w:val="20"/>
              </w:rPr>
            </w:pPr>
            <w:r w:rsidRPr="00273870">
              <w:rPr>
                <w:rFonts w:ascii="Garamond" w:eastAsia="Times New Roman" w:hAnsi="Garamond" w:cs="Times New Roman"/>
                <w:b/>
                <w:bCs/>
                <w:sz w:val="20"/>
                <w:szCs w:val="20"/>
              </w:rPr>
              <w:t>Model 1</w:t>
            </w:r>
          </w:p>
        </w:tc>
        <w:tc>
          <w:tcPr>
            <w:tcW w:w="973" w:type="dxa"/>
            <w:tcBorders>
              <w:top w:val="single" w:sz="4" w:space="0" w:color="auto"/>
              <w:left w:val="single" w:sz="4" w:space="0" w:color="auto"/>
              <w:bottom w:val="single" w:sz="4" w:space="0" w:color="auto"/>
              <w:right w:val="single" w:sz="4" w:space="0" w:color="auto"/>
            </w:tcBorders>
          </w:tcPr>
          <w:p w14:paraId="397C50B5" w14:textId="77777777" w:rsidR="008164B9" w:rsidRPr="00273870" w:rsidRDefault="008164B9" w:rsidP="004B6155">
            <w:pPr>
              <w:spacing w:after="0" w:line="240" w:lineRule="auto"/>
              <w:jc w:val="center"/>
              <w:rPr>
                <w:rFonts w:ascii="Garamond" w:eastAsia="Times New Roman" w:hAnsi="Garamond" w:cs="Times New Roman"/>
                <w:b/>
                <w:bCs/>
                <w:sz w:val="20"/>
                <w:szCs w:val="20"/>
              </w:rPr>
            </w:pPr>
            <w:r w:rsidRPr="00273870">
              <w:rPr>
                <w:rFonts w:ascii="Garamond" w:eastAsia="Times New Roman" w:hAnsi="Garamond" w:cs="Times New Roman"/>
                <w:b/>
                <w:bCs/>
                <w:sz w:val="20"/>
                <w:szCs w:val="20"/>
              </w:rPr>
              <w:t>VIF Model 2</w:t>
            </w:r>
          </w:p>
        </w:tc>
        <w:tc>
          <w:tcPr>
            <w:tcW w:w="973" w:type="dxa"/>
            <w:tcBorders>
              <w:top w:val="single" w:sz="4" w:space="0" w:color="auto"/>
              <w:left w:val="single" w:sz="4" w:space="0" w:color="auto"/>
              <w:bottom w:val="single" w:sz="4" w:space="0" w:color="auto"/>
              <w:right w:val="single" w:sz="4" w:space="0" w:color="auto"/>
            </w:tcBorders>
          </w:tcPr>
          <w:p w14:paraId="7130EF5E" w14:textId="77777777" w:rsidR="008164B9" w:rsidRPr="00273870" w:rsidRDefault="008164B9" w:rsidP="004B6155">
            <w:pPr>
              <w:spacing w:after="0" w:line="240" w:lineRule="auto"/>
              <w:jc w:val="center"/>
              <w:rPr>
                <w:rFonts w:ascii="Garamond" w:eastAsia="Times New Roman" w:hAnsi="Garamond" w:cs="Times New Roman"/>
                <w:b/>
                <w:bCs/>
                <w:sz w:val="20"/>
                <w:szCs w:val="20"/>
              </w:rPr>
            </w:pPr>
            <w:r w:rsidRPr="00273870">
              <w:rPr>
                <w:rFonts w:ascii="Garamond" w:eastAsia="Times New Roman" w:hAnsi="Garamond" w:cs="Times New Roman"/>
                <w:b/>
                <w:bCs/>
                <w:sz w:val="20"/>
                <w:szCs w:val="20"/>
              </w:rPr>
              <w:t>VIF Model 3</w:t>
            </w:r>
          </w:p>
        </w:tc>
        <w:tc>
          <w:tcPr>
            <w:tcW w:w="973" w:type="dxa"/>
            <w:tcBorders>
              <w:top w:val="single" w:sz="4" w:space="0" w:color="auto"/>
              <w:left w:val="single" w:sz="4" w:space="0" w:color="auto"/>
              <w:bottom w:val="single" w:sz="4" w:space="0" w:color="auto"/>
              <w:right w:val="single" w:sz="4" w:space="0" w:color="auto"/>
            </w:tcBorders>
          </w:tcPr>
          <w:p w14:paraId="7D5BCB27" w14:textId="77777777" w:rsidR="008164B9" w:rsidRPr="00273870" w:rsidRDefault="008164B9" w:rsidP="004B6155">
            <w:pPr>
              <w:spacing w:after="0" w:line="240" w:lineRule="auto"/>
              <w:jc w:val="center"/>
              <w:rPr>
                <w:rFonts w:ascii="Garamond" w:eastAsia="Times New Roman" w:hAnsi="Garamond" w:cs="Times New Roman"/>
                <w:b/>
                <w:bCs/>
                <w:sz w:val="20"/>
                <w:szCs w:val="20"/>
              </w:rPr>
            </w:pPr>
            <w:r w:rsidRPr="00273870">
              <w:rPr>
                <w:rFonts w:ascii="Garamond" w:eastAsia="Times New Roman" w:hAnsi="Garamond" w:cs="Times New Roman"/>
                <w:b/>
                <w:bCs/>
                <w:sz w:val="20"/>
                <w:szCs w:val="20"/>
              </w:rPr>
              <w:t>VIF Model 4</w:t>
            </w:r>
          </w:p>
        </w:tc>
        <w:tc>
          <w:tcPr>
            <w:tcW w:w="973" w:type="dxa"/>
            <w:tcBorders>
              <w:top w:val="single" w:sz="4" w:space="0" w:color="auto"/>
              <w:left w:val="single" w:sz="4" w:space="0" w:color="auto"/>
              <w:bottom w:val="single" w:sz="4" w:space="0" w:color="auto"/>
              <w:right w:val="single" w:sz="4" w:space="0" w:color="auto"/>
            </w:tcBorders>
          </w:tcPr>
          <w:p w14:paraId="458D877C" w14:textId="77777777" w:rsidR="008164B9" w:rsidRPr="00273870" w:rsidRDefault="008164B9" w:rsidP="004B6155">
            <w:pPr>
              <w:spacing w:after="0" w:line="240" w:lineRule="auto"/>
              <w:jc w:val="center"/>
              <w:rPr>
                <w:rFonts w:ascii="Garamond" w:eastAsia="Times New Roman" w:hAnsi="Garamond" w:cs="Times New Roman"/>
                <w:b/>
                <w:bCs/>
                <w:sz w:val="20"/>
                <w:szCs w:val="20"/>
              </w:rPr>
            </w:pPr>
            <w:r w:rsidRPr="00273870">
              <w:rPr>
                <w:rFonts w:ascii="Garamond" w:eastAsia="Times New Roman" w:hAnsi="Garamond" w:cs="Times New Roman"/>
                <w:b/>
                <w:bCs/>
                <w:sz w:val="20"/>
                <w:szCs w:val="20"/>
              </w:rPr>
              <w:t>VIF Model 5</w:t>
            </w:r>
          </w:p>
        </w:tc>
        <w:tc>
          <w:tcPr>
            <w:tcW w:w="1061" w:type="dxa"/>
            <w:tcBorders>
              <w:top w:val="single" w:sz="4" w:space="0" w:color="auto"/>
              <w:left w:val="single" w:sz="4" w:space="0" w:color="auto"/>
              <w:bottom w:val="single" w:sz="4" w:space="0" w:color="auto"/>
              <w:right w:val="single" w:sz="4" w:space="0" w:color="auto"/>
            </w:tcBorders>
          </w:tcPr>
          <w:p w14:paraId="619384AD" w14:textId="77777777" w:rsidR="008164B9" w:rsidRPr="00273870" w:rsidRDefault="008164B9" w:rsidP="004B6155">
            <w:pPr>
              <w:spacing w:after="0" w:line="240" w:lineRule="auto"/>
              <w:jc w:val="center"/>
              <w:rPr>
                <w:rFonts w:ascii="Garamond" w:eastAsia="Times New Roman" w:hAnsi="Garamond" w:cs="Times New Roman"/>
                <w:b/>
                <w:bCs/>
                <w:sz w:val="20"/>
                <w:szCs w:val="20"/>
              </w:rPr>
            </w:pPr>
            <w:r w:rsidRPr="00273870">
              <w:rPr>
                <w:rFonts w:ascii="Garamond" w:eastAsia="Times New Roman" w:hAnsi="Garamond" w:cs="Times New Roman"/>
                <w:b/>
                <w:bCs/>
                <w:sz w:val="20"/>
                <w:szCs w:val="20"/>
              </w:rPr>
              <w:t>VIF Model 6</w:t>
            </w:r>
          </w:p>
        </w:tc>
        <w:tc>
          <w:tcPr>
            <w:tcW w:w="979" w:type="dxa"/>
            <w:tcBorders>
              <w:top w:val="single" w:sz="4" w:space="0" w:color="auto"/>
              <w:left w:val="single" w:sz="4" w:space="0" w:color="auto"/>
              <w:bottom w:val="single" w:sz="4" w:space="0" w:color="auto"/>
            </w:tcBorders>
          </w:tcPr>
          <w:p w14:paraId="7355B883" w14:textId="77777777" w:rsidR="008164B9" w:rsidRPr="00273870" w:rsidRDefault="008164B9" w:rsidP="004B6155">
            <w:pPr>
              <w:spacing w:after="0" w:line="240" w:lineRule="auto"/>
              <w:jc w:val="center"/>
              <w:rPr>
                <w:rFonts w:ascii="Garamond" w:eastAsia="Times New Roman" w:hAnsi="Garamond" w:cs="Times New Roman"/>
                <w:b/>
                <w:bCs/>
                <w:sz w:val="20"/>
                <w:szCs w:val="20"/>
              </w:rPr>
            </w:pPr>
            <w:r w:rsidRPr="00273870">
              <w:rPr>
                <w:rFonts w:ascii="Garamond" w:eastAsia="Times New Roman" w:hAnsi="Garamond" w:cs="Times New Roman"/>
                <w:b/>
                <w:bCs/>
                <w:sz w:val="20"/>
                <w:szCs w:val="20"/>
              </w:rPr>
              <w:t>VIF Model 7</w:t>
            </w:r>
          </w:p>
        </w:tc>
      </w:tr>
      <w:tr w:rsidR="00AE4233" w:rsidRPr="00273870" w14:paraId="5E5A0DD8" w14:textId="77777777" w:rsidTr="00597C27">
        <w:trPr>
          <w:trHeight w:val="62"/>
        </w:trPr>
        <w:tc>
          <w:tcPr>
            <w:tcW w:w="2880" w:type="dxa"/>
            <w:tcBorders>
              <w:top w:val="nil"/>
              <w:left w:val="nil"/>
              <w:bottom w:val="nil"/>
              <w:right w:val="single" w:sz="4" w:space="0" w:color="auto"/>
            </w:tcBorders>
            <w:noWrap/>
            <w:vAlign w:val="bottom"/>
            <w:hideMark/>
          </w:tcPr>
          <w:p w14:paraId="6A4E124E" w14:textId="77777777" w:rsidR="004030CD" w:rsidRPr="00273870" w:rsidRDefault="004030CD" w:rsidP="004030CD">
            <w:pPr>
              <w:spacing w:after="0" w:line="240" w:lineRule="auto"/>
              <w:rPr>
                <w:rFonts w:ascii="Garamond" w:eastAsia="Times New Roman" w:hAnsi="Garamond" w:cs="Times New Roman"/>
                <w:sz w:val="20"/>
                <w:szCs w:val="20"/>
              </w:rPr>
            </w:pPr>
            <w:r w:rsidRPr="00273870">
              <w:rPr>
                <w:rFonts w:ascii="Garamond" w:eastAsia="Times New Roman" w:hAnsi="Garamond" w:cs="Times New Roman"/>
                <w:sz w:val="20"/>
                <w:szCs w:val="20"/>
              </w:rPr>
              <w:t xml:space="preserve">Building surface m²         </w:t>
            </w:r>
          </w:p>
        </w:tc>
        <w:tc>
          <w:tcPr>
            <w:tcW w:w="924" w:type="dxa"/>
            <w:gridSpan w:val="2"/>
            <w:tcBorders>
              <w:top w:val="single" w:sz="4" w:space="0" w:color="auto"/>
              <w:left w:val="nil"/>
            </w:tcBorders>
          </w:tcPr>
          <w:p w14:paraId="1B79288A" w14:textId="1AF4D75D"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Times New Roman"/>
                <w:sz w:val="20"/>
                <w:szCs w:val="20"/>
              </w:rPr>
              <w:t>6.01</w:t>
            </w:r>
          </w:p>
        </w:tc>
        <w:tc>
          <w:tcPr>
            <w:tcW w:w="884" w:type="dxa"/>
            <w:tcBorders>
              <w:top w:val="single" w:sz="4" w:space="0" w:color="auto"/>
              <w:bottom w:val="nil"/>
              <w:right w:val="nil"/>
            </w:tcBorders>
            <w:shd w:val="clear" w:color="auto" w:fill="auto"/>
            <w:noWrap/>
            <w:vAlign w:val="bottom"/>
            <w:hideMark/>
          </w:tcPr>
          <w:p w14:paraId="50212B07" w14:textId="3D064A28" w:rsidR="004030CD" w:rsidRPr="00AE4233" w:rsidRDefault="004030CD" w:rsidP="004030CD">
            <w:pPr>
              <w:spacing w:after="0" w:line="240" w:lineRule="auto"/>
              <w:jc w:val="right"/>
              <w:rPr>
                <w:rFonts w:ascii="Garamond" w:eastAsia="Times New Roman" w:hAnsi="Garamond" w:cs="Times New Roman"/>
                <w:sz w:val="20"/>
                <w:szCs w:val="20"/>
              </w:rPr>
            </w:pPr>
            <w:r w:rsidRPr="00AE4233">
              <w:rPr>
                <w:rFonts w:ascii="Garamond" w:hAnsi="Garamond" w:cs="Calibri"/>
                <w:color w:val="000000"/>
                <w:sz w:val="20"/>
                <w:szCs w:val="20"/>
              </w:rPr>
              <w:t>116.26</w:t>
            </w:r>
          </w:p>
        </w:tc>
        <w:tc>
          <w:tcPr>
            <w:tcW w:w="973" w:type="dxa"/>
            <w:tcBorders>
              <w:top w:val="nil"/>
              <w:left w:val="nil"/>
              <w:bottom w:val="nil"/>
              <w:right w:val="nil"/>
            </w:tcBorders>
            <w:shd w:val="clear" w:color="auto" w:fill="auto"/>
            <w:vAlign w:val="bottom"/>
          </w:tcPr>
          <w:p w14:paraId="237C8C94" w14:textId="56DD62CF"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117.07</w:t>
            </w:r>
          </w:p>
        </w:tc>
        <w:tc>
          <w:tcPr>
            <w:tcW w:w="973" w:type="dxa"/>
            <w:tcBorders>
              <w:top w:val="nil"/>
              <w:left w:val="nil"/>
              <w:bottom w:val="nil"/>
              <w:right w:val="nil"/>
            </w:tcBorders>
            <w:shd w:val="clear" w:color="auto" w:fill="auto"/>
            <w:vAlign w:val="bottom"/>
          </w:tcPr>
          <w:p w14:paraId="7C29C5DB" w14:textId="75C36D6F"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117.10</w:t>
            </w:r>
          </w:p>
        </w:tc>
        <w:tc>
          <w:tcPr>
            <w:tcW w:w="973" w:type="dxa"/>
            <w:tcBorders>
              <w:top w:val="nil"/>
              <w:left w:val="nil"/>
              <w:bottom w:val="nil"/>
              <w:right w:val="nil"/>
            </w:tcBorders>
            <w:shd w:val="clear" w:color="auto" w:fill="auto"/>
            <w:vAlign w:val="bottom"/>
          </w:tcPr>
          <w:p w14:paraId="69985652" w14:textId="0561FD7D"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119.31</w:t>
            </w:r>
          </w:p>
        </w:tc>
        <w:tc>
          <w:tcPr>
            <w:tcW w:w="973" w:type="dxa"/>
            <w:tcBorders>
              <w:top w:val="nil"/>
              <w:left w:val="nil"/>
              <w:bottom w:val="nil"/>
              <w:right w:val="nil"/>
            </w:tcBorders>
            <w:shd w:val="clear" w:color="auto" w:fill="auto"/>
            <w:vAlign w:val="bottom"/>
          </w:tcPr>
          <w:p w14:paraId="14347A0F" w14:textId="3070A494"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117.99</w:t>
            </w:r>
          </w:p>
        </w:tc>
        <w:tc>
          <w:tcPr>
            <w:tcW w:w="1061" w:type="dxa"/>
            <w:tcBorders>
              <w:top w:val="nil"/>
              <w:left w:val="nil"/>
              <w:bottom w:val="nil"/>
              <w:right w:val="nil"/>
            </w:tcBorders>
            <w:shd w:val="clear" w:color="auto" w:fill="auto"/>
            <w:vAlign w:val="bottom"/>
          </w:tcPr>
          <w:p w14:paraId="3C3B4500" w14:textId="391AEB09"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116.81</w:t>
            </w:r>
          </w:p>
        </w:tc>
        <w:tc>
          <w:tcPr>
            <w:tcW w:w="979" w:type="dxa"/>
            <w:tcBorders>
              <w:top w:val="nil"/>
              <w:left w:val="nil"/>
              <w:bottom w:val="nil"/>
              <w:right w:val="nil"/>
            </w:tcBorders>
            <w:shd w:val="clear" w:color="auto" w:fill="auto"/>
            <w:vAlign w:val="bottom"/>
          </w:tcPr>
          <w:p w14:paraId="48D2E9A4" w14:textId="6505F77D"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120.37</w:t>
            </w:r>
          </w:p>
        </w:tc>
      </w:tr>
      <w:tr w:rsidR="00AE4233" w:rsidRPr="00273870" w14:paraId="6C8947A9" w14:textId="77777777" w:rsidTr="00597C27">
        <w:trPr>
          <w:trHeight w:val="12"/>
        </w:trPr>
        <w:tc>
          <w:tcPr>
            <w:tcW w:w="2880" w:type="dxa"/>
            <w:tcBorders>
              <w:top w:val="nil"/>
              <w:left w:val="nil"/>
              <w:bottom w:val="nil"/>
              <w:right w:val="single" w:sz="4" w:space="0" w:color="auto"/>
            </w:tcBorders>
            <w:noWrap/>
            <w:vAlign w:val="bottom"/>
            <w:hideMark/>
          </w:tcPr>
          <w:p w14:paraId="3FD20C6F" w14:textId="77777777" w:rsidR="004030CD" w:rsidRPr="00273870" w:rsidRDefault="004030CD" w:rsidP="004030CD">
            <w:pPr>
              <w:spacing w:after="0" w:line="240" w:lineRule="auto"/>
              <w:rPr>
                <w:rFonts w:ascii="Garamond" w:eastAsia="Times New Roman" w:hAnsi="Garamond" w:cs="Times New Roman"/>
                <w:sz w:val="20"/>
                <w:szCs w:val="20"/>
              </w:rPr>
            </w:pPr>
            <w:r w:rsidRPr="00273870">
              <w:rPr>
                <w:rFonts w:ascii="Garamond" w:eastAsia="Times New Roman" w:hAnsi="Garamond" w:cs="Times New Roman"/>
                <w:sz w:val="20"/>
                <w:szCs w:val="20"/>
              </w:rPr>
              <w:t xml:space="preserve">sq(Building surface m²)         </w:t>
            </w:r>
          </w:p>
        </w:tc>
        <w:tc>
          <w:tcPr>
            <w:tcW w:w="924" w:type="dxa"/>
            <w:gridSpan w:val="2"/>
            <w:tcBorders>
              <w:left w:val="nil"/>
            </w:tcBorders>
          </w:tcPr>
          <w:p w14:paraId="47CE71C8" w14:textId="77777777" w:rsidR="004030CD" w:rsidRPr="00AE4233" w:rsidRDefault="004030CD" w:rsidP="004030CD">
            <w:pPr>
              <w:spacing w:after="0" w:line="240" w:lineRule="auto"/>
              <w:jc w:val="right"/>
              <w:rPr>
                <w:rFonts w:ascii="Garamond" w:hAnsi="Garamond" w:cs="Times New Roman"/>
                <w:sz w:val="20"/>
                <w:szCs w:val="20"/>
              </w:rPr>
            </w:pPr>
          </w:p>
        </w:tc>
        <w:tc>
          <w:tcPr>
            <w:tcW w:w="884" w:type="dxa"/>
            <w:tcBorders>
              <w:top w:val="nil"/>
              <w:bottom w:val="nil"/>
              <w:right w:val="nil"/>
            </w:tcBorders>
            <w:shd w:val="clear" w:color="auto" w:fill="auto"/>
            <w:noWrap/>
            <w:vAlign w:val="bottom"/>
            <w:hideMark/>
          </w:tcPr>
          <w:p w14:paraId="7833C68D" w14:textId="03674B3D" w:rsidR="004030CD" w:rsidRPr="00AE4233" w:rsidRDefault="004030CD" w:rsidP="004030CD">
            <w:pPr>
              <w:spacing w:after="0" w:line="240" w:lineRule="auto"/>
              <w:jc w:val="right"/>
              <w:rPr>
                <w:rFonts w:ascii="Garamond" w:eastAsia="Times New Roman" w:hAnsi="Garamond" w:cs="Times New Roman"/>
                <w:sz w:val="20"/>
                <w:szCs w:val="20"/>
              </w:rPr>
            </w:pPr>
            <w:r w:rsidRPr="00AE4233">
              <w:rPr>
                <w:rFonts w:ascii="Garamond" w:hAnsi="Garamond" w:cs="Calibri"/>
                <w:color w:val="000000"/>
                <w:sz w:val="20"/>
                <w:szCs w:val="20"/>
              </w:rPr>
              <w:t>37.48</w:t>
            </w:r>
          </w:p>
        </w:tc>
        <w:tc>
          <w:tcPr>
            <w:tcW w:w="973" w:type="dxa"/>
            <w:tcBorders>
              <w:top w:val="nil"/>
              <w:left w:val="nil"/>
              <w:bottom w:val="nil"/>
              <w:right w:val="nil"/>
            </w:tcBorders>
            <w:shd w:val="clear" w:color="auto" w:fill="auto"/>
            <w:vAlign w:val="bottom"/>
          </w:tcPr>
          <w:p w14:paraId="75551351" w14:textId="41A8B645"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37.60</w:t>
            </w:r>
          </w:p>
        </w:tc>
        <w:tc>
          <w:tcPr>
            <w:tcW w:w="973" w:type="dxa"/>
            <w:tcBorders>
              <w:top w:val="nil"/>
              <w:left w:val="nil"/>
              <w:bottom w:val="nil"/>
              <w:right w:val="nil"/>
            </w:tcBorders>
            <w:shd w:val="clear" w:color="auto" w:fill="auto"/>
            <w:vAlign w:val="bottom"/>
          </w:tcPr>
          <w:p w14:paraId="5BD3139E" w14:textId="6B08A54E"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37.57</w:t>
            </w:r>
          </w:p>
        </w:tc>
        <w:tc>
          <w:tcPr>
            <w:tcW w:w="973" w:type="dxa"/>
            <w:tcBorders>
              <w:top w:val="nil"/>
              <w:left w:val="nil"/>
              <w:bottom w:val="nil"/>
              <w:right w:val="nil"/>
            </w:tcBorders>
            <w:shd w:val="clear" w:color="auto" w:fill="auto"/>
            <w:vAlign w:val="bottom"/>
          </w:tcPr>
          <w:p w14:paraId="4BA484B7" w14:textId="722B2DB7"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37.95</w:t>
            </w:r>
          </w:p>
        </w:tc>
        <w:tc>
          <w:tcPr>
            <w:tcW w:w="973" w:type="dxa"/>
            <w:tcBorders>
              <w:top w:val="nil"/>
              <w:left w:val="nil"/>
              <w:bottom w:val="nil"/>
              <w:right w:val="nil"/>
            </w:tcBorders>
            <w:shd w:val="clear" w:color="auto" w:fill="auto"/>
            <w:vAlign w:val="bottom"/>
          </w:tcPr>
          <w:p w14:paraId="0184450A" w14:textId="3597D010"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37.76</w:t>
            </w:r>
          </w:p>
        </w:tc>
        <w:tc>
          <w:tcPr>
            <w:tcW w:w="1061" w:type="dxa"/>
            <w:tcBorders>
              <w:top w:val="nil"/>
              <w:left w:val="nil"/>
              <w:bottom w:val="nil"/>
              <w:right w:val="nil"/>
            </w:tcBorders>
            <w:shd w:val="clear" w:color="auto" w:fill="auto"/>
            <w:vAlign w:val="bottom"/>
          </w:tcPr>
          <w:p w14:paraId="4A593AF8" w14:textId="12876F36"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37.48</w:t>
            </w:r>
          </w:p>
        </w:tc>
        <w:tc>
          <w:tcPr>
            <w:tcW w:w="979" w:type="dxa"/>
            <w:tcBorders>
              <w:top w:val="nil"/>
              <w:left w:val="nil"/>
              <w:bottom w:val="nil"/>
              <w:right w:val="nil"/>
            </w:tcBorders>
            <w:shd w:val="clear" w:color="auto" w:fill="auto"/>
            <w:vAlign w:val="bottom"/>
          </w:tcPr>
          <w:p w14:paraId="5C38079F" w14:textId="27C2F868"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38.35</w:t>
            </w:r>
          </w:p>
        </w:tc>
      </w:tr>
      <w:tr w:rsidR="00AE4233" w:rsidRPr="00273870" w14:paraId="457BA05A" w14:textId="77777777" w:rsidTr="00597C27">
        <w:trPr>
          <w:trHeight w:val="12"/>
        </w:trPr>
        <w:tc>
          <w:tcPr>
            <w:tcW w:w="2880" w:type="dxa"/>
            <w:tcBorders>
              <w:top w:val="nil"/>
              <w:left w:val="nil"/>
              <w:bottom w:val="nil"/>
              <w:right w:val="single" w:sz="4" w:space="0" w:color="auto"/>
            </w:tcBorders>
            <w:noWrap/>
            <w:vAlign w:val="bottom"/>
            <w:hideMark/>
          </w:tcPr>
          <w:p w14:paraId="698F039F" w14:textId="77777777" w:rsidR="004030CD" w:rsidRPr="00273870" w:rsidRDefault="004030CD" w:rsidP="004030CD">
            <w:pPr>
              <w:spacing w:after="0" w:line="240" w:lineRule="auto"/>
              <w:rPr>
                <w:rFonts w:ascii="Garamond" w:eastAsia="Times New Roman" w:hAnsi="Garamond" w:cs="Times New Roman"/>
                <w:sz w:val="20"/>
                <w:szCs w:val="20"/>
              </w:rPr>
            </w:pPr>
            <w:r w:rsidRPr="00273870">
              <w:rPr>
                <w:rFonts w:ascii="Garamond" w:eastAsia="Times New Roman" w:hAnsi="Garamond" w:cs="Times New Roman"/>
                <w:sz w:val="20"/>
                <w:szCs w:val="20"/>
              </w:rPr>
              <w:t xml:space="preserve">Building age                </w:t>
            </w:r>
          </w:p>
        </w:tc>
        <w:tc>
          <w:tcPr>
            <w:tcW w:w="924" w:type="dxa"/>
            <w:gridSpan w:val="2"/>
            <w:tcBorders>
              <w:left w:val="nil"/>
            </w:tcBorders>
          </w:tcPr>
          <w:p w14:paraId="707D245D" w14:textId="0AC86DD8"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Times New Roman"/>
                <w:sz w:val="20"/>
                <w:szCs w:val="20"/>
              </w:rPr>
              <w:t>5.28</w:t>
            </w:r>
          </w:p>
        </w:tc>
        <w:tc>
          <w:tcPr>
            <w:tcW w:w="884" w:type="dxa"/>
            <w:tcBorders>
              <w:top w:val="nil"/>
              <w:bottom w:val="nil"/>
              <w:right w:val="nil"/>
            </w:tcBorders>
            <w:shd w:val="clear" w:color="auto" w:fill="auto"/>
            <w:noWrap/>
            <w:vAlign w:val="bottom"/>
            <w:hideMark/>
          </w:tcPr>
          <w:p w14:paraId="2E8AD3E3" w14:textId="1115D84F" w:rsidR="004030CD" w:rsidRPr="00AE4233" w:rsidRDefault="004030CD" w:rsidP="004030CD">
            <w:pPr>
              <w:spacing w:after="0" w:line="240" w:lineRule="auto"/>
              <w:jc w:val="right"/>
              <w:rPr>
                <w:rFonts w:ascii="Garamond" w:eastAsia="Times New Roman" w:hAnsi="Garamond" w:cs="Times New Roman"/>
                <w:sz w:val="20"/>
                <w:szCs w:val="20"/>
              </w:rPr>
            </w:pPr>
            <w:r w:rsidRPr="00AE4233">
              <w:rPr>
                <w:rFonts w:ascii="Garamond" w:hAnsi="Garamond" w:cs="Calibri"/>
                <w:color w:val="000000"/>
                <w:sz w:val="20"/>
                <w:szCs w:val="20"/>
              </w:rPr>
              <w:t>107.48</w:t>
            </w:r>
          </w:p>
        </w:tc>
        <w:tc>
          <w:tcPr>
            <w:tcW w:w="973" w:type="dxa"/>
            <w:tcBorders>
              <w:top w:val="nil"/>
              <w:left w:val="nil"/>
              <w:bottom w:val="nil"/>
              <w:right w:val="nil"/>
            </w:tcBorders>
            <w:shd w:val="clear" w:color="auto" w:fill="auto"/>
            <w:vAlign w:val="bottom"/>
          </w:tcPr>
          <w:p w14:paraId="1EEF7F3D" w14:textId="47A841F0"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107.51</w:t>
            </w:r>
          </w:p>
        </w:tc>
        <w:tc>
          <w:tcPr>
            <w:tcW w:w="973" w:type="dxa"/>
            <w:tcBorders>
              <w:top w:val="nil"/>
              <w:left w:val="nil"/>
              <w:bottom w:val="nil"/>
              <w:right w:val="nil"/>
            </w:tcBorders>
            <w:shd w:val="clear" w:color="auto" w:fill="auto"/>
            <w:vAlign w:val="bottom"/>
          </w:tcPr>
          <w:p w14:paraId="64F0FD7B" w14:textId="1F30D25E"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111.10</w:t>
            </w:r>
          </w:p>
        </w:tc>
        <w:tc>
          <w:tcPr>
            <w:tcW w:w="973" w:type="dxa"/>
            <w:tcBorders>
              <w:top w:val="nil"/>
              <w:left w:val="nil"/>
              <w:bottom w:val="nil"/>
              <w:right w:val="nil"/>
            </w:tcBorders>
            <w:shd w:val="clear" w:color="auto" w:fill="auto"/>
            <w:vAlign w:val="bottom"/>
          </w:tcPr>
          <w:p w14:paraId="0C394BFA" w14:textId="0E6E0E3A"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111.86</w:t>
            </w:r>
          </w:p>
        </w:tc>
        <w:tc>
          <w:tcPr>
            <w:tcW w:w="973" w:type="dxa"/>
            <w:tcBorders>
              <w:top w:val="nil"/>
              <w:left w:val="nil"/>
              <w:bottom w:val="nil"/>
              <w:right w:val="nil"/>
            </w:tcBorders>
            <w:shd w:val="clear" w:color="auto" w:fill="auto"/>
            <w:vAlign w:val="bottom"/>
          </w:tcPr>
          <w:p w14:paraId="0D2465B4" w14:textId="08EC2C73"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108.63</w:t>
            </w:r>
          </w:p>
        </w:tc>
        <w:tc>
          <w:tcPr>
            <w:tcW w:w="1061" w:type="dxa"/>
            <w:tcBorders>
              <w:top w:val="nil"/>
              <w:left w:val="nil"/>
              <w:bottom w:val="nil"/>
              <w:right w:val="nil"/>
            </w:tcBorders>
            <w:shd w:val="clear" w:color="auto" w:fill="auto"/>
            <w:vAlign w:val="bottom"/>
          </w:tcPr>
          <w:p w14:paraId="485E607D" w14:textId="661421D5"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107.59</w:t>
            </w:r>
          </w:p>
        </w:tc>
        <w:tc>
          <w:tcPr>
            <w:tcW w:w="979" w:type="dxa"/>
            <w:tcBorders>
              <w:top w:val="nil"/>
              <w:left w:val="nil"/>
              <w:bottom w:val="nil"/>
              <w:right w:val="nil"/>
            </w:tcBorders>
            <w:shd w:val="clear" w:color="auto" w:fill="auto"/>
            <w:vAlign w:val="bottom"/>
          </w:tcPr>
          <w:p w14:paraId="67A87ACB" w14:textId="5B960DA9"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116.96</w:t>
            </w:r>
          </w:p>
        </w:tc>
      </w:tr>
      <w:tr w:rsidR="00AE4233" w:rsidRPr="00273870" w14:paraId="7ADEDC8A" w14:textId="77777777" w:rsidTr="00597C27">
        <w:trPr>
          <w:trHeight w:val="12"/>
        </w:trPr>
        <w:tc>
          <w:tcPr>
            <w:tcW w:w="2880" w:type="dxa"/>
            <w:tcBorders>
              <w:top w:val="nil"/>
              <w:left w:val="nil"/>
              <w:bottom w:val="nil"/>
              <w:right w:val="single" w:sz="4" w:space="0" w:color="auto"/>
            </w:tcBorders>
            <w:noWrap/>
            <w:vAlign w:val="bottom"/>
            <w:hideMark/>
          </w:tcPr>
          <w:p w14:paraId="32C37809" w14:textId="77777777" w:rsidR="004030CD" w:rsidRPr="00273870" w:rsidRDefault="004030CD" w:rsidP="004030CD">
            <w:pPr>
              <w:spacing w:after="0" w:line="240" w:lineRule="auto"/>
              <w:rPr>
                <w:rFonts w:ascii="Garamond" w:eastAsia="Times New Roman" w:hAnsi="Garamond" w:cs="Times New Roman"/>
                <w:sz w:val="20"/>
                <w:szCs w:val="20"/>
              </w:rPr>
            </w:pPr>
            <w:r w:rsidRPr="00273870">
              <w:rPr>
                <w:rFonts w:ascii="Garamond" w:eastAsia="Times New Roman" w:hAnsi="Garamond" w:cs="Times New Roman"/>
                <w:sz w:val="20"/>
                <w:szCs w:val="20"/>
              </w:rPr>
              <w:t>sq(Building age)</w:t>
            </w:r>
          </w:p>
        </w:tc>
        <w:tc>
          <w:tcPr>
            <w:tcW w:w="924" w:type="dxa"/>
            <w:gridSpan w:val="2"/>
            <w:tcBorders>
              <w:left w:val="nil"/>
            </w:tcBorders>
          </w:tcPr>
          <w:p w14:paraId="037C078F" w14:textId="77777777" w:rsidR="004030CD" w:rsidRPr="00AE4233" w:rsidRDefault="004030CD" w:rsidP="004030CD">
            <w:pPr>
              <w:spacing w:after="0" w:line="240" w:lineRule="auto"/>
              <w:jc w:val="right"/>
              <w:rPr>
                <w:rFonts w:ascii="Garamond" w:hAnsi="Garamond" w:cs="Times New Roman"/>
                <w:sz w:val="20"/>
                <w:szCs w:val="20"/>
              </w:rPr>
            </w:pPr>
          </w:p>
        </w:tc>
        <w:tc>
          <w:tcPr>
            <w:tcW w:w="884" w:type="dxa"/>
            <w:tcBorders>
              <w:top w:val="nil"/>
              <w:bottom w:val="nil"/>
              <w:right w:val="nil"/>
            </w:tcBorders>
            <w:shd w:val="clear" w:color="auto" w:fill="auto"/>
            <w:noWrap/>
            <w:vAlign w:val="bottom"/>
            <w:hideMark/>
          </w:tcPr>
          <w:p w14:paraId="0FE0B4DC" w14:textId="48B999CC" w:rsidR="004030CD" w:rsidRPr="00AE4233" w:rsidRDefault="004030CD" w:rsidP="004030CD">
            <w:pPr>
              <w:spacing w:after="0" w:line="240" w:lineRule="auto"/>
              <w:jc w:val="right"/>
              <w:rPr>
                <w:rFonts w:ascii="Garamond" w:eastAsia="Times New Roman" w:hAnsi="Garamond" w:cs="Times New Roman"/>
                <w:sz w:val="20"/>
                <w:szCs w:val="20"/>
              </w:rPr>
            </w:pPr>
            <w:r w:rsidRPr="00AE4233">
              <w:rPr>
                <w:rFonts w:ascii="Garamond" w:hAnsi="Garamond" w:cs="Calibri"/>
                <w:color w:val="000000"/>
                <w:sz w:val="20"/>
                <w:szCs w:val="20"/>
              </w:rPr>
              <w:t>47.91</w:t>
            </w:r>
          </w:p>
        </w:tc>
        <w:tc>
          <w:tcPr>
            <w:tcW w:w="973" w:type="dxa"/>
            <w:tcBorders>
              <w:top w:val="nil"/>
              <w:left w:val="nil"/>
              <w:bottom w:val="nil"/>
              <w:right w:val="nil"/>
            </w:tcBorders>
            <w:shd w:val="clear" w:color="auto" w:fill="auto"/>
            <w:vAlign w:val="bottom"/>
          </w:tcPr>
          <w:p w14:paraId="3A870941" w14:textId="3657D20C"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48.01</w:t>
            </w:r>
          </w:p>
        </w:tc>
        <w:tc>
          <w:tcPr>
            <w:tcW w:w="973" w:type="dxa"/>
            <w:tcBorders>
              <w:top w:val="nil"/>
              <w:left w:val="nil"/>
              <w:bottom w:val="nil"/>
              <w:right w:val="nil"/>
            </w:tcBorders>
            <w:shd w:val="clear" w:color="auto" w:fill="auto"/>
            <w:vAlign w:val="bottom"/>
          </w:tcPr>
          <w:p w14:paraId="697AD854" w14:textId="2833A356"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49.67</w:t>
            </w:r>
          </w:p>
        </w:tc>
        <w:tc>
          <w:tcPr>
            <w:tcW w:w="973" w:type="dxa"/>
            <w:tcBorders>
              <w:top w:val="nil"/>
              <w:left w:val="nil"/>
              <w:bottom w:val="nil"/>
              <w:right w:val="nil"/>
            </w:tcBorders>
            <w:shd w:val="clear" w:color="auto" w:fill="auto"/>
            <w:vAlign w:val="bottom"/>
          </w:tcPr>
          <w:p w14:paraId="28CA06ED" w14:textId="250B23B5"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50.88</w:t>
            </w:r>
          </w:p>
        </w:tc>
        <w:tc>
          <w:tcPr>
            <w:tcW w:w="973" w:type="dxa"/>
            <w:tcBorders>
              <w:top w:val="nil"/>
              <w:left w:val="nil"/>
              <w:bottom w:val="nil"/>
              <w:right w:val="nil"/>
            </w:tcBorders>
            <w:shd w:val="clear" w:color="auto" w:fill="auto"/>
            <w:vAlign w:val="bottom"/>
          </w:tcPr>
          <w:p w14:paraId="697887F7" w14:textId="1B298DF5"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49.55</w:t>
            </w:r>
          </w:p>
        </w:tc>
        <w:tc>
          <w:tcPr>
            <w:tcW w:w="1061" w:type="dxa"/>
            <w:tcBorders>
              <w:top w:val="nil"/>
              <w:left w:val="nil"/>
              <w:bottom w:val="nil"/>
              <w:right w:val="nil"/>
            </w:tcBorders>
            <w:shd w:val="clear" w:color="auto" w:fill="auto"/>
            <w:vAlign w:val="bottom"/>
          </w:tcPr>
          <w:p w14:paraId="5004EEB7" w14:textId="42991ACE"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48.30</w:t>
            </w:r>
          </w:p>
        </w:tc>
        <w:tc>
          <w:tcPr>
            <w:tcW w:w="979" w:type="dxa"/>
            <w:tcBorders>
              <w:top w:val="nil"/>
              <w:left w:val="nil"/>
              <w:bottom w:val="nil"/>
              <w:right w:val="nil"/>
            </w:tcBorders>
            <w:shd w:val="clear" w:color="auto" w:fill="auto"/>
            <w:vAlign w:val="bottom"/>
          </w:tcPr>
          <w:p w14:paraId="6846B01B" w14:textId="07924BE2"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53.15</w:t>
            </w:r>
          </w:p>
        </w:tc>
      </w:tr>
      <w:tr w:rsidR="00AE4233" w:rsidRPr="00273870" w14:paraId="55860C50" w14:textId="77777777" w:rsidTr="00597C27">
        <w:trPr>
          <w:trHeight w:val="12"/>
        </w:trPr>
        <w:tc>
          <w:tcPr>
            <w:tcW w:w="2880" w:type="dxa"/>
            <w:tcBorders>
              <w:top w:val="nil"/>
              <w:left w:val="nil"/>
              <w:bottom w:val="nil"/>
              <w:right w:val="single" w:sz="4" w:space="0" w:color="auto"/>
            </w:tcBorders>
            <w:noWrap/>
            <w:vAlign w:val="bottom"/>
            <w:hideMark/>
          </w:tcPr>
          <w:p w14:paraId="52BF8714" w14:textId="77777777" w:rsidR="004030CD" w:rsidRPr="00273870" w:rsidRDefault="004030CD" w:rsidP="004030CD">
            <w:pPr>
              <w:spacing w:after="0" w:line="240" w:lineRule="auto"/>
              <w:rPr>
                <w:rFonts w:ascii="Garamond" w:eastAsia="Times New Roman" w:hAnsi="Garamond" w:cs="Times New Roman"/>
                <w:sz w:val="20"/>
                <w:szCs w:val="20"/>
              </w:rPr>
            </w:pPr>
            <w:r w:rsidRPr="00273870">
              <w:rPr>
                <w:rFonts w:ascii="Garamond" w:eastAsia="Times New Roman" w:hAnsi="Garamond" w:cs="Times New Roman"/>
                <w:sz w:val="20"/>
                <w:szCs w:val="20"/>
              </w:rPr>
              <w:t xml:space="preserve">House                       </w:t>
            </w:r>
          </w:p>
        </w:tc>
        <w:tc>
          <w:tcPr>
            <w:tcW w:w="924" w:type="dxa"/>
            <w:gridSpan w:val="2"/>
            <w:tcBorders>
              <w:left w:val="nil"/>
            </w:tcBorders>
          </w:tcPr>
          <w:p w14:paraId="0BED5AAE" w14:textId="77777777" w:rsidR="004030CD" w:rsidRPr="00AE4233" w:rsidRDefault="004030CD" w:rsidP="004030CD">
            <w:pPr>
              <w:spacing w:after="0" w:line="240" w:lineRule="auto"/>
              <w:jc w:val="right"/>
              <w:rPr>
                <w:rFonts w:ascii="Garamond" w:hAnsi="Garamond" w:cs="Times New Roman"/>
                <w:sz w:val="20"/>
                <w:szCs w:val="20"/>
              </w:rPr>
            </w:pPr>
          </w:p>
        </w:tc>
        <w:tc>
          <w:tcPr>
            <w:tcW w:w="884" w:type="dxa"/>
            <w:tcBorders>
              <w:top w:val="nil"/>
              <w:bottom w:val="nil"/>
              <w:right w:val="nil"/>
            </w:tcBorders>
            <w:shd w:val="clear" w:color="auto" w:fill="auto"/>
            <w:noWrap/>
            <w:vAlign w:val="bottom"/>
            <w:hideMark/>
          </w:tcPr>
          <w:p w14:paraId="18ADE84E" w14:textId="331135BE" w:rsidR="004030CD" w:rsidRPr="00AE4233" w:rsidRDefault="004030CD" w:rsidP="004030CD">
            <w:pPr>
              <w:spacing w:after="0" w:line="240" w:lineRule="auto"/>
              <w:jc w:val="right"/>
              <w:rPr>
                <w:rFonts w:ascii="Garamond" w:eastAsia="Times New Roman" w:hAnsi="Garamond" w:cs="Times New Roman"/>
                <w:sz w:val="20"/>
                <w:szCs w:val="20"/>
              </w:rPr>
            </w:pPr>
            <w:r w:rsidRPr="00AE4233">
              <w:rPr>
                <w:rFonts w:ascii="Garamond" w:hAnsi="Garamond" w:cs="Calibri"/>
                <w:color w:val="000000"/>
                <w:sz w:val="20"/>
                <w:szCs w:val="20"/>
              </w:rPr>
              <w:t>1.38</w:t>
            </w:r>
          </w:p>
        </w:tc>
        <w:tc>
          <w:tcPr>
            <w:tcW w:w="973" w:type="dxa"/>
            <w:tcBorders>
              <w:top w:val="nil"/>
              <w:left w:val="nil"/>
              <w:bottom w:val="nil"/>
              <w:right w:val="nil"/>
            </w:tcBorders>
            <w:shd w:val="clear" w:color="auto" w:fill="auto"/>
            <w:vAlign w:val="bottom"/>
          </w:tcPr>
          <w:p w14:paraId="62B5AA3D" w14:textId="4BAF5EB3"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1.38</w:t>
            </w:r>
          </w:p>
        </w:tc>
        <w:tc>
          <w:tcPr>
            <w:tcW w:w="973" w:type="dxa"/>
            <w:tcBorders>
              <w:top w:val="nil"/>
              <w:left w:val="nil"/>
              <w:bottom w:val="nil"/>
              <w:right w:val="nil"/>
            </w:tcBorders>
            <w:shd w:val="clear" w:color="auto" w:fill="auto"/>
            <w:vAlign w:val="bottom"/>
          </w:tcPr>
          <w:p w14:paraId="6E50BEF3" w14:textId="0FD89825"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1.43</w:t>
            </w:r>
          </w:p>
        </w:tc>
        <w:tc>
          <w:tcPr>
            <w:tcW w:w="973" w:type="dxa"/>
            <w:tcBorders>
              <w:top w:val="nil"/>
              <w:left w:val="nil"/>
              <w:bottom w:val="nil"/>
              <w:right w:val="nil"/>
            </w:tcBorders>
            <w:shd w:val="clear" w:color="auto" w:fill="auto"/>
            <w:vAlign w:val="bottom"/>
          </w:tcPr>
          <w:p w14:paraId="2ABA537C" w14:textId="4F187839"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1.40</w:t>
            </w:r>
          </w:p>
        </w:tc>
        <w:tc>
          <w:tcPr>
            <w:tcW w:w="973" w:type="dxa"/>
            <w:tcBorders>
              <w:top w:val="nil"/>
              <w:left w:val="nil"/>
              <w:bottom w:val="nil"/>
              <w:right w:val="nil"/>
            </w:tcBorders>
            <w:shd w:val="clear" w:color="auto" w:fill="auto"/>
            <w:vAlign w:val="bottom"/>
          </w:tcPr>
          <w:p w14:paraId="49218268" w14:textId="064AEE91"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1.38</w:t>
            </w:r>
          </w:p>
        </w:tc>
        <w:tc>
          <w:tcPr>
            <w:tcW w:w="1061" w:type="dxa"/>
            <w:tcBorders>
              <w:top w:val="nil"/>
              <w:left w:val="nil"/>
              <w:bottom w:val="nil"/>
              <w:right w:val="nil"/>
            </w:tcBorders>
            <w:shd w:val="clear" w:color="auto" w:fill="auto"/>
            <w:vAlign w:val="bottom"/>
          </w:tcPr>
          <w:p w14:paraId="259498C3" w14:textId="31E227F3"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1.39</w:t>
            </w:r>
          </w:p>
        </w:tc>
        <w:tc>
          <w:tcPr>
            <w:tcW w:w="979" w:type="dxa"/>
            <w:tcBorders>
              <w:top w:val="nil"/>
              <w:left w:val="nil"/>
              <w:bottom w:val="nil"/>
              <w:right w:val="nil"/>
            </w:tcBorders>
            <w:shd w:val="clear" w:color="auto" w:fill="auto"/>
            <w:vAlign w:val="bottom"/>
          </w:tcPr>
          <w:p w14:paraId="50B54788" w14:textId="4EFD3659"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1.45</w:t>
            </w:r>
          </w:p>
        </w:tc>
      </w:tr>
      <w:tr w:rsidR="00AE4233" w:rsidRPr="00273870" w14:paraId="57C57BF2" w14:textId="77777777" w:rsidTr="00597C27">
        <w:trPr>
          <w:trHeight w:val="12"/>
        </w:trPr>
        <w:tc>
          <w:tcPr>
            <w:tcW w:w="2880" w:type="dxa"/>
            <w:tcBorders>
              <w:top w:val="nil"/>
              <w:left w:val="nil"/>
              <w:bottom w:val="nil"/>
              <w:right w:val="single" w:sz="4" w:space="0" w:color="auto"/>
            </w:tcBorders>
            <w:noWrap/>
            <w:vAlign w:val="bottom"/>
            <w:hideMark/>
          </w:tcPr>
          <w:p w14:paraId="12934616" w14:textId="77777777" w:rsidR="004030CD" w:rsidRPr="00273870" w:rsidRDefault="004030CD" w:rsidP="004030CD">
            <w:pPr>
              <w:spacing w:after="0" w:line="240" w:lineRule="auto"/>
              <w:rPr>
                <w:rFonts w:ascii="Garamond" w:eastAsia="Times New Roman" w:hAnsi="Garamond" w:cs="Times New Roman"/>
                <w:sz w:val="20"/>
                <w:szCs w:val="20"/>
              </w:rPr>
            </w:pPr>
            <w:r w:rsidRPr="00273870">
              <w:rPr>
                <w:rFonts w:ascii="Garamond" w:eastAsia="Times New Roman" w:hAnsi="Garamond" w:cs="Times New Roman"/>
                <w:sz w:val="20"/>
                <w:szCs w:val="20"/>
              </w:rPr>
              <w:t xml:space="preserve">Mezzanine                  </w:t>
            </w:r>
          </w:p>
        </w:tc>
        <w:tc>
          <w:tcPr>
            <w:tcW w:w="924" w:type="dxa"/>
            <w:gridSpan w:val="2"/>
            <w:tcBorders>
              <w:left w:val="nil"/>
            </w:tcBorders>
          </w:tcPr>
          <w:p w14:paraId="7AEA0D06" w14:textId="77777777" w:rsidR="004030CD" w:rsidRPr="00AE4233" w:rsidRDefault="004030CD" w:rsidP="004030CD">
            <w:pPr>
              <w:spacing w:after="0" w:line="240" w:lineRule="auto"/>
              <w:jc w:val="right"/>
              <w:rPr>
                <w:rFonts w:ascii="Garamond" w:hAnsi="Garamond" w:cs="Times New Roman"/>
                <w:sz w:val="20"/>
                <w:szCs w:val="20"/>
              </w:rPr>
            </w:pPr>
          </w:p>
        </w:tc>
        <w:tc>
          <w:tcPr>
            <w:tcW w:w="884" w:type="dxa"/>
            <w:tcBorders>
              <w:top w:val="nil"/>
              <w:bottom w:val="nil"/>
              <w:right w:val="nil"/>
            </w:tcBorders>
            <w:shd w:val="clear" w:color="auto" w:fill="auto"/>
            <w:noWrap/>
            <w:vAlign w:val="bottom"/>
            <w:hideMark/>
          </w:tcPr>
          <w:p w14:paraId="36F4787C" w14:textId="72092214" w:rsidR="004030CD" w:rsidRPr="00AE4233" w:rsidRDefault="004030CD" w:rsidP="004030CD">
            <w:pPr>
              <w:spacing w:after="0" w:line="240" w:lineRule="auto"/>
              <w:jc w:val="right"/>
              <w:rPr>
                <w:rFonts w:ascii="Garamond" w:eastAsia="Times New Roman" w:hAnsi="Garamond" w:cs="Times New Roman"/>
                <w:sz w:val="20"/>
                <w:szCs w:val="20"/>
              </w:rPr>
            </w:pPr>
            <w:r w:rsidRPr="00AE4233">
              <w:rPr>
                <w:rFonts w:ascii="Garamond" w:hAnsi="Garamond" w:cs="Calibri"/>
                <w:color w:val="000000"/>
                <w:sz w:val="20"/>
                <w:szCs w:val="20"/>
              </w:rPr>
              <w:t>1.56</w:t>
            </w:r>
          </w:p>
        </w:tc>
        <w:tc>
          <w:tcPr>
            <w:tcW w:w="973" w:type="dxa"/>
            <w:tcBorders>
              <w:top w:val="nil"/>
              <w:left w:val="nil"/>
              <w:bottom w:val="nil"/>
              <w:right w:val="nil"/>
            </w:tcBorders>
            <w:shd w:val="clear" w:color="auto" w:fill="auto"/>
            <w:vAlign w:val="bottom"/>
          </w:tcPr>
          <w:p w14:paraId="5BBEF341" w14:textId="61D1F05B"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1.56</w:t>
            </w:r>
          </w:p>
        </w:tc>
        <w:tc>
          <w:tcPr>
            <w:tcW w:w="973" w:type="dxa"/>
            <w:tcBorders>
              <w:top w:val="nil"/>
              <w:left w:val="nil"/>
              <w:bottom w:val="nil"/>
              <w:right w:val="nil"/>
            </w:tcBorders>
            <w:shd w:val="clear" w:color="auto" w:fill="auto"/>
            <w:vAlign w:val="bottom"/>
          </w:tcPr>
          <w:p w14:paraId="4786E605" w14:textId="66F88ACB"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1.56</w:t>
            </w:r>
          </w:p>
        </w:tc>
        <w:tc>
          <w:tcPr>
            <w:tcW w:w="973" w:type="dxa"/>
            <w:tcBorders>
              <w:top w:val="nil"/>
              <w:left w:val="nil"/>
              <w:bottom w:val="nil"/>
              <w:right w:val="nil"/>
            </w:tcBorders>
            <w:shd w:val="clear" w:color="auto" w:fill="auto"/>
            <w:vAlign w:val="bottom"/>
          </w:tcPr>
          <w:p w14:paraId="1D332CC1" w14:textId="534DC45B"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1.56</w:t>
            </w:r>
          </w:p>
        </w:tc>
        <w:tc>
          <w:tcPr>
            <w:tcW w:w="973" w:type="dxa"/>
            <w:tcBorders>
              <w:top w:val="nil"/>
              <w:left w:val="nil"/>
              <w:bottom w:val="nil"/>
              <w:right w:val="nil"/>
            </w:tcBorders>
            <w:shd w:val="clear" w:color="auto" w:fill="auto"/>
            <w:vAlign w:val="bottom"/>
          </w:tcPr>
          <w:p w14:paraId="4F48A0E9" w14:textId="65A1D2CA"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1.56</w:t>
            </w:r>
          </w:p>
        </w:tc>
        <w:tc>
          <w:tcPr>
            <w:tcW w:w="1061" w:type="dxa"/>
            <w:tcBorders>
              <w:top w:val="nil"/>
              <w:left w:val="nil"/>
              <w:bottom w:val="nil"/>
              <w:right w:val="nil"/>
            </w:tcBorders>
            <w:shd w:val="clear" w:color="auto" w:fill="auto"/>
            <w:vAlign w:val="bottom"/>
          </w:tcPr>
          <w:p w14:paraId="3051D859" w14:textId="03FDBF82"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1.56</w:t>
            </w:r>
          </w:p>
        </w:tc>
        <w:tc>
          <w:tcPr>
            <w:tcW w:w="979" w:type="dxa"/>
            <w:tcBorders>
              <w:top w:val="nil"/>
              <w:left w:val="nil"/>
              <w:bottom w:val="nil"/>
              <w:right w:val="nil"/>
            </w:tcBorders>
            <w:shd w:val="clear" w:color="auto" w:fill="auto"/>
            <w:vAlign w:val="bottom"/>
          </w:tcPr>
          <w:p w14:paraId="4EE58FAB" w14:textId="173EB5D5"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1.57</w:t>
            </w:r>
          </w:p>
        </w:tc>
      </w:tr>
      <w:tr w:rsidR="00AE4233" w:rsidRPr="00273870" w14:paraId="730057F2" w14:textId="77777777" w:rsidTr="00597C27">
        <w:trPr>
          <w:trHeight w:val="12"/>
        </w:trPr>
        <w:tc>
          <w:tcPr>
            <w:tcW w:w="2880" w:type="dxa"/>
            <w:tcBorders>
              <w:top w:val="nil"/>
              <w:left w:val="nil"/>
              <w:bottom w:val="nil"/>
              <w:right w:val="single" w:sz="4" w:space="0" w:color="auto"/>
            </w:tcBorders>
            <w:noWrap/>
            <w:vAlign w:val="bottom"/>
            <w:hideMark/>
          </w:tcPr>
          <w:p w14:paraId="4E30D12C" w14:textId="77777777" w:rsidR="004030CD" w:rsidRPr="00273870" w:rsidRDefault="004030CD" w:rsidP="004030CD">
            <w:pPr>
              <w:spacing w:after="0" w:line="240" w:lineRule="auto"/>
              <w:rPr>
                <w:rFonts w:ascii="Garamond" w:eastAsia="Times New Roman" w:hAnsi="Garamond" w:cs="Times New Roman"/>
                <w:sz w:val="20"/>
                <w:szCs w:val="20"/>
              </w:rPr>
            </w:pPr>
            <w:r w:rsidRPr="00273870">
              <w:rPr>
                <w:rFonts w:ascii="Garamond" w:eastAsia="Times New Roman" w:hAnsi="Garamond" w:cs="Times New Roman"/>
                <w:sz w:val="20"/>
                <w:szCs w:val="20"/>
              </w:rPr>
              <w:t xml:space="preserve">1st Floor                   </w:t>
            </w:r>
          </w:p>
        </w:tc>
        <w:tc>
          <w:tcPr>
            <w:tcW w:w="924" w:type="dxa"/>
            <w:gridSpan w:val="2"/>
            <w:tcBorders>
              <w:left w:val="nil"/>
            </w:tcBorders>
          </w:tcPr>
          <w:p w14:paraId="01165401" w14:textId="77777777" w:rsidR="004030CD" w:rsidRPr="00AE4233" w:rsidRDefault="004030CD" w:rsidP="004030CD">
            <w:pPr>
              <w:spacing w:after="0" w:line="240" w:lineRule="auto"/>
              <w:jc w:val="right"/>
              <w:rPr>
                <w:rFonts w:ascii="Garamond" w:hAnsi="Garamond" w:cs="Times New Roman"/>
                <w:sz w:val="20"/>
                <w:szCs w:val="20"/>
              </w:rPr>
            </w:pPr>
          </w:p>
        </w:tc>
        <w:tc>
          <w:tcPr>
            <w:tcW w:w="884" w:type="dxa"/>
            <w:tcBorders>
              <w:top w:val="nil"/>
              <w:bottom w:val="nil"/>
              <w:right w:val="nil"/>
            </w:tcBorders>
            <w:shd w:val="clear" w:color="auto" w:fill="auto"/>
            <w:noWrap/>
            <w:vAlign w:val="bottom"/>
            <w:hideMark/>
          </w:tcPr>
          <w:p w14:paraId="41D57228" w14:textId="709BD58D" w:rsidR="004030CD" w:rsidRPr="00AE4233" w:rsidRDefault="004030CD" w:rsidP="004030CD">
            <w:pPr>
              <w:spacing w:after="0" w:line="240" w:lineRule="auto"/>
              <w:jc w:val="right"/>
              <w:rPr>
                <w:rFonts w:ascii="Garamond" w:eastAsia="Times New Roman" w:hAnsi="Garamond" w:cs="Times New Roman"/>
                <w:sz w:val="20"/>
                <w:szCs w:val="20"/>
              </w:rPr>
            </w:pPr>
            <w:r w:rsidRPr="00AE4233">
              <w:rPr>
                <w:rFonts w:ascii="Garamond" w:hAnsi="Garamond" w:cs="Calibri"/>
                <w:color w:val="000000"/>
                <w:sz w:val="20"/>
                <w:szCs w:val="20"/>
              </w:rPr>
              <w:t>3.38</w:t>
            </w:r>
          </w:p>
        </w:tc>
        <w:tc>
          <w:tcPr>
            <w:tcW w:w="973" w:type="dxa"/>
            <w:tcBorders>
              <w:top w:val="nil"/>
              <w:left w:val="nil"/>
              <w:bottom w:val="nil"/>
              <w:right w:val="nil"/>
            </w:tcBorders>
            <w:shd w:val="clear" w:color="auto" w:fill="auto"/>
            <w:vAlign w:val="bottom"/>
          </w:tcPr>
          <w:p w14:paraId="348934F6" w14:textId="4001F0CB"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3.38</w:t>
            </w:r>
          </w:p>
        </w:tc>
        <w:tc>
          <w:tcPr>
            <w:tcW w:w="973" w:type="dxa"/>
            <w:tcBorders>
              <w:top w:val="nil"/>
              <w:left w:val="nil"/>
              <w:bottom w:val="nil"/>
              <w:right w:val="nil"/>
            </w:tcBorders>
            <w:shd w:val="clear" w:color="auto" w:fill="auto"/>
            <w:vAlign w:val="bottom"/>
          </w:tcPr>
          <w:p w14:paraId="0EC17F56" w14:textId="33B82750"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3.38</w:t>
            </w:r>
          </w:p>
        </w:tc>
        <w:tc>
          <w:tcPr>
            <w:tcW w:w="973" w:type="dxa"/>
            <w:tcBorders>
              <w:top w:val="nil"/>
              <w:left w:val="nil"/>
              <w:bottom w:val="nil"/>
              <w:right w:val="nil"/>
            </w:tcBorders>
            <w:shd w:val="clear" w:color="auto" w:fill="auto"/>
            <w:vAlign w:val="bottom"/>
          </w:tcPr>
          <w:p w14:paraId="303EC209" w14:textId="715229B4"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3.39</w:t>
            </w:r>
          </w:p>
        </w:tc>
        <w:tc>
          <w:tcPr>
            <w:tcW w:w="973" w:type="dxa"/>
            <w:tcBorders>
              <w:top w:val="nil"/>
              <w:left w:val="nil"/>
              <w:bottom w:val="nil"/>
              <w:right w:val="nil"/>
            </w:tcBorders>
            <w:shd w:val="clear" w:color="auto" w:fill="auto"/>
            <w:vAlign w:val="bottom"/>
          </w:tcPr>
          <w:p w14:paraId="72A6AB28" w14:textId="54B06783"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3.38</w:t>
            </w:r>
          </w:p>
        </w:tc>
        <w:tc>
          <w:tcPr>
            <w:tcW w:w="1061" w:type="dxa"/>
            <w:tcBorders>
              <w:top w:val="nil"/>
              <w:left w:val="nil"/>
              <w:bottom w:val="nil"/>
              <w:right w:val="nil"/>
            </w:tcBorders>
            <w:shd w:val="clear" w:color="auto" w:fill="auto"/>
            <w:vAlign w:val="bottom"/>
          </w:tcPr>
          <w:p w14:paraId="7F012034" w14:textId="37042B64"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3.38</w:t>
            </w:r>
          </w:p>
        </w:tc>
        <w:tc>
          <w:tcPr>
            <w:tcW w:w="979" w:type="dxa"/>
            <w:tcBorders>
              <w:top w:val="nil"/>
              <w:left w:val="nil"/>
              <w:bottom w:val="nil"/>
              <w:right w:val="nil"/>
            </w:tcBorders>
            <w:shd w:val="clear" w:color="auto" w:fill="auto"/>
            <w:vAlign w:val="bottom"/>
          </w:tcPr>
          <w:p w14:paraId="693D62B3" w14:textId="2FB171DF"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3.40</w:t>
            </w:r>
          </w:p>
        </w:tc>
      </w:tr>
      <w:tr w:rsidR="00AE4233" w:rsidRPr="00273870" w14:paraId="255A81DC" w14:textId="77777777" w:rsidTr="00597C27">
        <w:trPr>
          <w:trHeight w:val="12"/>
        </w:trPr>
        <w:tc>
          <w:tcPr>
            <w:tcW w:w="2880" w:type="dxa"/>
            <w:tcBorders>
              <w:top w:val="nil"/>
              <w:left w:val="nil"/>
              <w:bottom w:val="nil"/>
              <w:right w:val="single" w:sz="4" w:space="0" w:color="auto"/>
            </w:tcBorders>
            <w:noWrap/>
            <w:vAlign w:val="bottom"/>
            <w:hideMark/>
          </w:tcPr>
          <w:p w14:paraId="6F3AE6D5" w14:textId="77777777" w:rsidR="004030CD" w:rsidRPr="00273870" w:rsidRDefault="004030CD" w:rsidP="004030CD">
            <w:pPr>
              <w:spacing w:after="0" w:line="240" w:lineRule="auto"/>
              <w:rPr>
                <w:rFonts w:ascii="Garamond" w:eastAsia="Times New Roman" w:hAnsi="Garamond" w:cs="Times New Roman"/>
                <w:sz w:val="20"/>
                <w:szCs w:val="20"/>
              </w:rPr>
            </w:pPr>
            <w:r w:rsidRPr="00273870">
              <w:rPr>
                <w:rFonts w:ascii="Garamond" w:eastAsia="Times New Roman" w:hAnsi="Garamond" w:cs="Times New Roman"/>
                <w:sz w:val="20"/>
                <w:szCs w:val="20"/>
              </w:rPr>
              <w:t>2</w:t>
            </w:r>
            <w:r w:rsidRPr="00273870">
              <w:rPr>
                <w:rFonts w:ascii="Garamond" w:eastAsia="Times New Roman" w:hAnsi="Garamond" w:cs="Times New Roman"/>
                <w:sz w:val="20"/>
                <w:szCs w:val="20"/>
                <w:vertAlign w:val="superscript"/>
              </w:rPr>
              <w:t>nd</w:t>
            </w:r>
            <w:r w:rsidRPr="00273870">
              <w:rPr>
                <w:rFonts w:ascii="Garamond" w:eastAsia="Times New Roman" w:hAnsi="Garamond" w:cs="Times New Roman"/>
                <w:sz w:val="20"/>
                <w:szCs w:val="20"/>
              </w:rPr>
              <w:t xml:space="preserve"> -5</w:t>
            </w:r>
            <w:r w:rsidRPr="00273870">
              <w:rPr>
                <w:rFonts w:ascii="Garamond" w:eastAsia="Times New Roman" w:hAnsi="Garamond" w:cs="Times New Roman"/>
                <w:sz w:val="20"/>
                <w:szCs w:val="20"/>
                <w:vertAlign w:val="superscript"/>
              </w:rPr>
              <w:t>th</w:t>
            </w:r>
            <w:r w:rsidRPr="00273870">
              <w:rPr>
                <w:rFonts w:ascii="Garamond" w:eastAsia="Times New Roman" w:hAnsi="Garamond" w:cs="Times New Roman"/>
                <w:sz w:val="20"/>
                <w:szCs w:val="20"/>
              </w:rPr>
              <w:t xml:space="preserve">  Floor</w:t>
            </w:r>
          </w:p>
        </w:tc>
        <w:tc>
          <w:tcPr>
            <w:tcW w:w="924" w:type="dxa"/>
            <w:gridSpan w:val="2"/>
            <w:tcBorders>
              <w:left w:val="nil"/>
            </w:tcBorders>
          </w:tcPr>
          <w:p w14:paraId="57ED93E1" w14:textId="77777777" w:rsidR="004030CD" w:rsidRPr="00AE4233" w:rsidRDefault="004030CD" w:rsidP="004030CD">
            <w:pPr>
              <w:spacing w:after="0" w:line="240" w:lineRule="auto"/>
              <w:jc w:val="right"/>
              <w:rPr>
                <w:rFonts w:ascii="Garamond" w:hAnsi="Garamond" w:cs="Times New Roman"/>
                <w:sz w:val="20"/>
                <w:szCs w:val="20"/>
              </w:rPr>
            </w:pPr>
          </w:p>
        </w:tc>
        <w:tc>
          <w:tcPr>
            <w:tcW w:w="884" w:type="dxa"/>
            <w:tcBorders>
              <w:top w:val="nil"/>
              <w:bottom w:val="nil"/>
              <w:right w:val="nil"/>
            </w:tcBorders>
            <w:shd w:val="clear" w:color="auto" w:fill="auto"/>
            <w:noWrap/>
            <w:vAlign w:val="bottom"/>
            <w:hideMark/>
          </w:tcPr>
          <w:p w14:paraId="41B66666" w14:textId="675814B0" w:rsidR="004030CD" w:rsidRPr="00AE4233" w:rsidRDefault="004030CD" w:rsidP="004030CD">
            <w:pPr>
              <w:spacing w:after="0" w:line="240" w:lineRule="auto"/>
              <w:jc w:val="right"/>
              <w:rPr>
                <w:rFonts w:ascii="Garamond" w:eastAsia="Times New Roman" w:hAnsi="Garamond" w:cs="Times New Roman"/>
                <w:sz w:val="20"/>
                <w:szCs w:val="20"/>
              </w:rPr>
            </w:pPr>
            <w:r w:rsidRPr="00AE4233">
              <w:rPr>
                <w:rFonts w:ascii="Garamond" w:hAnsi="Garamond" w:cs="Calibri"/>
                <w:color w:val="000000"/>
                <w:sz w:val="20"/>
                <w:szCs w:val="20"/>
              </w:rPr>
              <w:t>6.21</w:t>
            </w:r>
          </w:p>
        </w:tc>
        <w:tc>
          <w:tcPr>
            <w:tcW w:w="973" w:type="dxa"/>
            <w:tcBorders>
              <w:top w:val="nil"/>
              <w:left w:val="nil"/>
              <w:bottom w:val="nil"/>
              <w:right w:val="nil"/>
            </w:tcBorders>
            <w:shd w:val="clear" w:color="auto" w:fill="auto"/>
            <w:vAlign w:val="bottom"/>
          </w:tcPr>
          <w:p w14:paraId="0D833BFD" w14:textId="25E5CC22"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6.22</w:t>
            </w:r>
          </w:p>
        </w:tc>
        <w:tc>
          <w:tcPr>
            <w:tcW w:w="973" w:type="dxa"/>
            <w:tcBorders>
              <w:top w:val="nil"/>
              <w:left w:val="nil"/>
              <w:bottom w:val="nil"/>
              <w:right w:val="nil"/>
            </w:tcBorders>
            <w:shd w:val="clear" w:color="auto" w:fill="auto"/>
            <w:vAlign w:val="bottom"/>
          </w:tcPr>
          <w:p w14:paraId="7EA0FFB8" w14:textId="4CB108B6"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6.23</w:t>
            </w:r>
          </w:p>
        </w:tc>
        <w:tc>
          <w:tcPr>
            <w:tcW w:w="973" w:type="dxa"/>
            <w:tcBorders>
              <w:top w:val="nil"/>
              <w:left w:val="nil"/>
              <w:bottom w:val="nil"/>
              <w:right w:val="nil"/>
            </w:tcBorders>
            <w:shd w:val="clear" w:color="auto" w:fill="auto"/>
            <w:vAlign w:val="bottom"/>
          </w:tcPr>
          <w:p w14:paraId="017F397F" w14:textId="20F5F880"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6.24</w:t>
            </w:r>
          </w:p>
        </w:tc>
        <w:tc>
          <w:tcPr>
            <w:tcW w:w="973" w:type="dxa"/>
            <w:tcBorders>
              <w:top w:val="nil"/>
              <w:left w:val="nil"/>
              <w:bottom w:val="nil"/>
              <w:right w:val="nil"/>
            </w:tcBorders>
            <w:shd w:val="clear" w:color="auto" w:fill="auto"/>
            <w:vAlign w:val="bottom"/>
          </w:tcPr>
          <w:p w14:paraId="08CD7629" w14:textId="5E9D7A44"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6.23</w:t>
            </w:r>
          </w:p>
        </w:tc>
        <w:tc>
          <w:tcPr>
            <w:tcW w:w="1061" w:type="dxa"/>
            <w:tcBorders>
              <w:top w:val="nil"/>
              <w:left w:val="nil"/>
              <w:bottom w:val="nil"/>
              <w:right w:val="nil"/>
            </w:tcBorders>
            <w:shd w:val="clear" w:color="auto" w:fill="auto"/>
            <w:vAlign w:val="bottom"/>
          </w:tcPr>
          <w:p w14:paraId="4D3ABF23" w14:textId="6DDF67FC"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6.21</w:t>
            </w:r>
          </w:p>
        </w:tc>
        <w:tc>
          <w:tcPr>
            <w:tcW w:w="979" w:type="dxa"/>
            <w:tcBorders>
              <w:top w:val="nil"/>
              <w:left w:val="nil"/>
              <w:bottom w:val="nil"/>
              <w:right w:val="nil"/>
            </w:tcBorders>
            <w:shd w:val="clear" w:color="auto" w:fill="auto"/>
            <w:vAlign w:val="bottom"/>
          </w:tcPr>
          <w:p w14:paraId="61C3888D" w14:textId="18D900A2"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6.28</w:t>
            </w:r>
          </w:p>
        </w:tc>
      </w:tr>
      <w:tr w:rsidR="00AE4233" w:rsidRPr="00273870" w14:paraId="45A37AE2" w14:textId="77777777" w:rsidTr="00597C27">
        <w:trPr>
          <w:trHeight w:val="12"/>
        </w:trPr>
        <w:tc>
          <w:tcPr>
            <w:tcW w:w="2880" w:type="dxa"/>
            <w:tcBorders>
              <w:top w:val="nil"/>
              <w:left w:val="nil"/>
              <w:bottom w:val="nil"/>
              <w:right w:val="single" w:sz="4" w:space="0" w:color="auto"/>
            </w:tcBorders>
            <w:noWrap/>
            <w:vAlign w:val="bottom"/>
            <w:hideMark/>
          </w:tcPr>
          <w:p w14:paraId="1C349955" w14:textId="77777777" w:rsidR="004030CD" w:rsidRPr="00273870" w:rsidRDefault="004030CD" w:rsidP="004030CD">
            <w:pPr>
              <w:spacing w:after="0" w:line="240" w:lineRule="auto"/>
              <w:rPr>
                <w:rFonts w:ascii="Garamond" w:eastAsia="Times New Roman" w:hAnsi="Garamond" w:cs="Times New Roman"/>
                <w:sz w:val="20"/>
                <w:szCs w:val="20"/>
              </w:rPr>
            </w:pPr>
            <w:r w:rsidRPr="00273870">
              <w:rPr>
                <w:rFonts w:ascii="Garamond" w:eastAsia="Times New Roman" w:hAnsi="Garamond" w:cs="Times New Roman"/>
                <w:sz w:val="20"/>
                <w:szCs w:val="20"/>
              </w:rPr>
              <w:t xml:space="preserve">6th Floor or higher         </w:t>
            </w:r>
          </w:p>
        </w:tc>
        <w:tc>
          <w:tcPr>
            <w:tcW w:w="924" w:type="dxa"/>
            <w:gridSpan w:val="2"/>
            <w:tcBorders>
              <w:left w:val="nil"/>
            </w:tcBorders>
          </w:tcPr>
          <w:p w14:paraId="04B0C8C1" w14:textId="77777777" w:rsidR="004030CD" w:rsidRPr="00AE4233" w:rsidRDefault="004030CD" w:rsidP="004030CD">
            <w:pPr>
              <w:spacing w:after="0" w:line="240" w:lineRule="auto"/>
              <w:jc w:val="right"/>
              <w:rPr>
                <w:rFonts w:ascii="Garamond" w:hAnsi="Garamond" w:cs="Times New Roman"/>
                <w:sz w:val="20"/>
                <w:szCs w:val="20"/>
              </w:rPr>
            </w:pPr>
          </w:p>
        </w:tc>
        <w:tc>
          <w:tcPr>
            <w:tcW w:w="884" w:type="dxa"/>
            <w:tcBorders>
              <w:top w:val="nil"/>
              <w:bottom w:val="nil"/>
              <w:right w:val="nil"/>
            </w:tcBorders>
            <w:shd w:val="clear" w:color="auto" w:fill="auto"/>
            <w:noWrap/>
            <w:vAlign w:val="bottom"/>
            <w:hideMark/>
          </w:tcPr>
          <w:p w14:paraId="28EB2580" w14:textId="63DA154C" w:rsidR="004030CD" w:rsidRPr="00AE4233" w:rsidRDefault="004030CD" w:rsidP="004030CD">
            <w:pPr>
              <w:spacing w:after="0" w:line="240" w:lineRule="auto"/>
              <w:jc w:val="right"/>
              <w:rPr>
                <w:rFonts w:ascii="Garamond" w:eastAsia="Times New Roman" w:hAnsi="Garamond" w:cs="Times New Roman"/>
                <w:sz w:val="20"/>
                <w:szCs w:val="20"/>
              </w:rPr>
            </w:pPr>
            <w:r w:rsidRPr="00AE4233">
              <w:rPr>
                <w:rFonts w:ascii="Garamond" w:hAnsi="Garamond" w:cs="Calibri"/>
                <w:color w:val="000000"/>
                <w:sz w:val="20"/>
                <w:szCs w:val="20"/>
              </w:rPr>
              <w:t>2.25</w:t>
            </w:r>
          </w:p>
        </w:tc>
        <w:tc>
          <w:tcPr>
            <w:tcW w:w="973" w:type="dxa"/>
            <w:tcBorders>
              <w:top w:val="nil"/>
              <w:left w:val="nil"/>
              <w:bottom w:val="nil"/>
              <w:right w:val="nil"/>
            </w:tcBorders>
            <w:shd w:val="clear" w:color="auto" w:fill="auto"/>
            <w:vAlign w:val="bottom"/>
          </w:tcPr>
          <w:p w14:paraId="600A6E3F" w14:textId="328C3927"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2.25</w:t>
            </w:r>
          </w:p>
        </w:tc>
        <w:tc>
          <w:tcPr>
            <w:tcW w:w="973" w:type="dxa"/>
            <w:tcBorders>
              <w:top w:val="nil"/>
              <w:left w:val="nil"/>
              <w:bottom w:val="nil"/>
              <w:right w:val="nil"/>
            </w:tcBorders>
            <w:shd w:val="clear" w:color="auto" w:fill="auto"/>
            <w:vAlign w:val="bottom"/>
          </w:tcPr>
          <w:p w14:paraId="0B34636C" w14:textId="4DED2332"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2.25</w:t>
            </w:r>
          </w:p>
        </w:tc>
        <w:tc>
          <w:tcPr>
            <w:tcW w:w="973" w:type="dxa"/>
            <w:tcBorders>
              <w:top w:val="nil"/>
              <w:left w:val="nil"/>
              <w:bottom w:val="nil"/>
              <w:right w:val="nil"/>
            </w:tcBorders>
            <w:shd w:val="clear" w:color="auto" w:fill="auto"/>
            <w:vAlign w:val="bottom"/>
          </w:tcPr>
          <w:p w14:paraId="73D6D55D" w14:textId="36FF4878"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2.25</w:t>
            </w:r>
          </w:p>
        </w:tc>
        <w:tc>
          <w:tcPr>
            <w:tcW w:w="973" w:type="dxa"/>
            <w:tcBorders>
              <w:top w:val="nil"/>
              <w:left w:val="nil"/>
              <w:bottom w:val="nil"/>
              <w:right w:val="nil"/>
            </w:tcBorders>
            <w:shd w:val="clear" w:color="auto" w:fill="auto"/>
            <w:vAlign w:val="bottom"/>
          </w:tcPr>
          <w:p w14:paraId="13C4344B" w14:textId="7245800F"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2.25</w:t>
            </w:r>
          </w:p>
        </w:tc>
        <w:tc>
          <w:tcPr>
            <w:tcW w:w="1061" w:type="dxa"/>
            <w:tcBorders>
              <w:top w:val="nil"/>
              <w:left w:val="nil"/>
              <w:bottom w:val="nil"/>
              <w:right w:val="nil"/>
            </w:tcBorders>
            <w:shd w:val="clear" w:color="auto" w:fill="auto"/>
            <w:vAlign w:val="bottom"/>
          </w:tcPr>
          <w:p w14:paraId="6916DD1D" w14:textId="0FE8A58E"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2.25</w:t>
            </w:r>
          </w:p>
        </w:tc>
        <w:tc>
          <w:tcPr>
            <w:tcW w:w="979" w:type="dxa"/>
            <w:tcBorders>
              <w:top w:val="nil"/>
              <w:left w:val="nil"/>
              <w:bottom w:val="nil"/>
              <w:right w:val="nil"/>
            </w:tcBorders>
            <w:shd w:val="clear" w:color="auto" w:fill="auto"/>
            <w:vAlign w:val="bottom"/>
          </w:tcPr>
          <w:p w14:paraId="2D2D8065" w14:textId="2B6A012C"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2.27</w:t>
            </w:r>
          </w:p>
        </w:tc>
      </w:tr>
      <w:tr w:rsidR="00AE4233" w:rsidRPr="00273870" w14:paraId="33D750A0" w14:textId="77777777" w:rsidTr="00597C27">
        <w:trPr>
          <w:trHeight w:val="12"/>
        </w:trPr>
        <w:tc>
          <w:tcPr>
            <w:tcW w:w="2880" w:type="dxa"/>
            <w:tcBorders>
              <w:top w:val="nil"/>
              <w:left w:val="nil"/>
              <w:bottom w:val="nil"/>
              <w:right w:val="single" w:sz="4" w:space="0" w:color="auto"/>
            </w:tcBorders>
            <w:noWrap/>
            <w:vAlign w:val="bottom"/>
            <w:hideMark/>
          </w:tcPr>
          <w:p w14:paraId="2BAE01ED" w14:textId="77777777" w:rsidR="004030CD" w:rsidRPr="00273870" w:rsidRDefault="004030CD" w:rsidP="004030CD">
            <w:pPr>
              <w:spacing w:after="0" w:line="240" w:lineRule="auto"/>
              <w:rPr>
                <w:rFonts w:ascii="Garamond" w:eastAsia="Times New Roman" w:hAnsi="Garamond" w:cs="Times New Roman"/>
                <w:sz w:val="20"/>
                <w:szCs w:val="20"/>
              </w:rPr>
            </w:pPr>
            <w:r w:rsidRPr="00273870">
              <w:rPr>
                <w:rFonts w:ascii="Garamond" w:eastAsia="Times New Roman" w:hAnsi="Garamond" w:cs="Times New Roman"/>
                <w:sz w:val="20"/>
                <w:szCs w:val="20"/>
              </w:rPr>
              <w:t xml:space="preserve">New housing development     </w:t>
            </w:r>
          </w:p>
        </w:tc>
        <w:tc>
          <w:tcPr>
            <w:tcW w:w="924" w:type="dxa"/>
            <w:gridSpan w:val="2"/>
            <w:tcBorders>
              <w:left w:val="nil"/>
            </w:tcBorders>
          </w:tcPr>
          <w:p w14:paraId="1284CFB1" w14:textId="1E76C723"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Times New Roman"/>
                <w:sz w:val="20"/>
                <w:szCs w:val="20"/>
              </w:rPr>
              <w:t>1.14</w:t>
            </w:r>
          </w:p>
        </w:tc>
        <w:tc>
          <w:tcPr>
            <w:tcW w:w="884" w:type="dxa"/>
            <w:tcBorders>
              <w:top w:val="nil"/>
              <w:bottom w:val="nil"/>
              <w:right w:val="nil"/>
            </w:tcBorders>
            <w:shd w:val="clear" w:color="auto" w:fill="auto"/>
            <w:noWrap/>
            <w:vAlign w:val="bottom"/>
            <w:hideMark/>
          </w:tcPr>
          <w:p w14:paraId="4D8CA20F" w14:textId="209B7D98" w:rsidR="004030CD" w:rsidRPr="00AE4233" w:rsidRDefault="004030CD" w:rsidP="004030CD">
            <w:pPr>
              <w:spacing w:after="0" w:line="240" w:lineRule="auto"/>
              <w:jc w:val="right"/>
              <w:rPr>
                <w:rFonts w:ascii="Garamond" w:eastAsia="Times New Roman" w:hAnsi="Garamond" w:cs="Times New Roman"/>
                <w:sz w:val="20"/>
                <w:szCs w:val="20"/>
              </w:rPr>
            </w:pPr>
            <w:r w:rsidRPr="00AE4233">
              <w:rPr>
                <w:rFonts w:ascii="Garamond" w:hAnsi="Garamond" w:cs="Calibri"/>
                <w:color w:val="000000"/>
                <w:sz w:val="20"/>
                <w:szCs w:val="20"/>
              </w:rPr>
              <w:t>2.17</w:t>
            </w:r>
          </w:p>
        </w:tc>
        <w:tc>
          <w:tcPr>
            <w:tcW w:w="973" w:type="dxa"/>
            <w:tcBorders>
              <w:top w:val="nil"/>
              <w:left w:val="nil"/>
              <w:bottom w:val="nil"/>
              <w:right w:val="nil"/>
            </w:tcBorders>
            <w:shd w:val="clear" w:color="auto" w:fill="auto"/>
            <w:vAlign w:val="bottom"/>
          </w:tcPr>
          <w:p w14:paraId="273205CC" w14:textId="73DC101F"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2.28</w:t>
            </w:r>
          </w:p>
        </w:tc>
        <w:tc>
          <w:tcPr>
            <w:tcW w:w="973" w:type="dxa"/>
            <w:tcBorders>
              <w:top w:val="nil"/>
              <w:left w:val="nil"/>
              <w:bottom w:val="nil"/>
              <w:right w:val="nil"/>
            </w:tcBorders>
            <w:shd w:val="clear" w:color="auto" w:fill="auto"/>
            <w:vAlign w:val="bottom"/>
          </w:tcPr>
          <w:p w14:paraId="45152F9C" w14:textId="54D6330D"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2.86</w:t>
            </w:r>
          </w:p>
        </w:tc>
        <w:tc>
          <w:tcPr>
            <w:tcW w:w="973" w:type="dxa"/>
            <w:tcBorders>
              <w:top w:val="nil"/>
              <w:left w:val="nil"/>
              <w:bottom w:val="nil"/>
              <w:right w:val="nil"/>
            </w:tcBorders>
            <w:shd w:val="clear" w:color="auto" w:fill="auto"/>
            <w:vAlign w:val="bottom"/>
          </w:tcPr>
          <w:p w14:paraId="58D05EF8" w14:textId="6735E09D"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2.29</w:t>
            </w:r>
          </w:p>
        </w:tc>
        <w:tc>
          <w:tcPr>
            <w:tcW w:w="973" w:type="dxa"/>
            <w:tcBorders>
              <w:top w:val="nil"/>
              <w:left w:val="nil"/>
              <w:bottom w:val="nil"/>
              <w:right w:val="nil"/>
            </w:tcBorders>
            <w:shd w:val="clear" w:color="auto" w:fill="auto"/>
            <w:vAlign w:val="bottom"/>
          </w:tcPr>
          <w:p w14:paraId="4CD82E21" w14:textId="3AD07EC7"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2.18</w:t>
            </w:r>
          </w:p>
        </w:tc>
        <w:tc>
          <w:tcPr>
            <w:tcW w:w="1061" w:type="dxa"/>
            <w:tcBorders>
              <w:top w:val="nil"/>
              <w:left w:val="nil"/>
              <w:bottom w:val="nil"/>
              <w:right w:val="nil"/>
            </w:tcBorders>
            <w:shd w:val="clear" w:color="auto" w:fill="auto"/>
            <w:vAlign w:val="bottom"/>
          </w:tcPr>
          <w:p w14:paraId="1C6E8042" w14:textId="5D014986"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2.80</w:t>
            </w:r>
          </w:p>
        </w:tc>
        <w:tc>
          <w:tcPr>
            <w:tcW w:w="979" w:type="dxa"/>
            <w:tcBorders>
              <w:top w:val="nil"/>
              <w:left w:val="nil"/>
              <w:bottom w:val="nil"/>
              <w:right w:val="nil"/>
            </w:tcBorders>
            <w:shd w:val="clear" w:color="auto" w:fill="auto"/>
            <w:vAlign w:val="bottom"/>
          </w:tcPr>
          <w:p w14:paraId="563B1667" w14:textId="6AC3D44A"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5.15</w:t>
            </w:r>
          </w:p>
        </w:tc>
      </w:tr>
      <w:tr w:rsidR="00AE4233" w:rsidRPr="00273870" w14:paraId="62C0FB1C" w14:textId="77777777" w:rsidTr="00597C27">
        <w:trPr>
          <w:trHeight w:val="12"/>
        </w:trPr>
        <w:tc>
          <w:tcPr>
            <w:tcW w:w="2880" w:type="dxa"/>
            <w:tcBorders>
              <w:top w:val="nil"/>
              <w:left w:val="nil"/>
              <w:bottom w:val="nil"/>
              <w:right w:val="single" w:sz="4" w:space="0" w:color="auto"/>
            </w:tcBorders>
            <w:noWrap/>
            <w:vAlign w:val="bottom"/>
            <w:hideMark/>
          </w:tcPr>
          <w:p w14:paraId="663CD07B" w14:textId="77777777" w:rsidR="004030CD" w:rsidRPr="00273870" w:rsidRDefault="004030CD" w:rsidP="004030CD">
            <w:pPr>
              <w:spacing w:after="0" w:line="240" w:lineRule="auto"/>
              <w:rPr>
                <w:rFonts w:ascii="Garamond" w:eastAsia="Times New Roman" w:hAnsi="Garamond" w:cs="Times New Roman"/>
                <w:sz w:val="20"/>
                <w:szCs w:val="20"/>
              </w:rPr>
            </w:pPr>
            <w:r w:rsidRPr="00273870">
              <w:rPr>
                <w:rFonts w:ascii="Garamond" w:eastAsia="Times New Roman" w:hAnsi="Garamond" w:cs="Times New Roman"/>
                <w:sz w:val="20"/>
                <w:szCs w:val="20"/>
              </w:rPr>
              <w:t>Needs renovation</w:t>
            </w:r>
          </w:p>
        </w:tc>
        <w:tc>
          <w:tcPr>
            <w:tcW w:w="924" w:type="dxa"/>
            <w:gridSpan w:val="2"/>
            <w:tcBorders>
              <w:left w:val="nil"/>
            </w:tcBorders>
          </w:tcPr>
          <w:p w14:paraId="55D11F3F" w14:textId="50842718"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Times New Roman"/>
                <w:sz w:val="20"/>
                <w:szCs w:val="20"/>
              </w:rPr>
              <w:t>1.24</w:t>
            </w:r>
          </w:p>
        </w:tc>
        <w:tc>
          <w:tcPr>
            <w:tcW w:w="884" w:type="dxa"/>
            <w:tcBorders>
              <w:top w:val="nil"/>
              <w:bottom w:val="nil"/>
              <w:right w:val="nil"/>
            </w:tcBorders>
            <w:shd w:val="clear" w:color="auto" w:fill="auto"/>
            <w:noWrap/>
            <w:vAlign w:val="bottom"/>
            <w:hideMark/>
          </w:tcPr>
          <w:p w14:paraId="4616EE07" w14:textId="68505E1D" w:rsidR="004030CD" w:rsidRPr="00AE4233" w:rsidRDefault="004030CD" w:rsidP="004030CD">
            <w:pPr>
              <w:spacing w:after="0" w:line="240" w:lineRule="auto"/>
              <w:jc w:val="right"/>
              <w:rPr>
                <w:rFonts w:ascii="Garamond" w:eastAsia="Times New Roman" w:hAnsi="Garamond" w:cs="Times New Roman"/>
                <w:sz w:val="20"/>
                <w:szCs w:val="20"/>
              </w:rPr>
            </w:pPr>
            <w:r w:rsidRPr="00AE4233">
              <w:rPr>
                <w:rFonts w:ascii="Garamond" w:hAnsi="Garamond" w:cs="Calibri"/>
                <w:color w:val="000000"/>
                <w:sz w:val="20"/>
                <w:szCs w:val="20"/>
              </w:rPr>
              <w:t>1.35</w:t>
            </w:r>
          </w:p>
        </w:tc>
        <w:tc>
          <w:tcPr>
            <w:tcW w:w="973" w:type="dxa"/>
            <w:tcBorders>
              <w:top w:val="nil"/>
              <w:left w:val="nil"/>
              <w:bottom w:val="nil"/>
              <w:right w:val="nil"/>
            </w:tcBorders>
            <w:shd w:val="clear" w:color="auto" w:fill="auto"/>
            <w:vAlign w:val="bottom"/>
          </w:tcPr>
          <w:p w14:paraId="78B6593B" w14:textId="6C2B842B"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1.35</w:t>
            </w:r>
          </w:p>
        </w:tc>
        <w:tc>
          <w:tcPr>
            <w:tcW w:w="973" w:type="dxa"/>
            <w:tcBorders>
              <w:top w:val="nil"/>
              <w:left w:val="nil"/>
              <w:bottom w:val="nil"/>
              <w:right w:val="nil"/>
            </w:tcBorders>
            <w:shd w:val="clear" w:color="auto" w:fill="auto"/>
            <w:vAlign w:val="bottom"/>
          </w:tcPr>
          <w:p w14:paraId="068A32B5" w14:textId="7259E20C"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1.41</w:t>
            </w:r>
          </w:p>
        </w:tc>
        <w:tc>
          <w:tcPr>
            <w:tcW w:w="973" w:type="dxa"/>
            <w:tcBorders>
              <w:top w:val="nil"/>
              <w:left w:val="nil"/>
              <w:bottom w:val="nil"/>
              <w:right w:val="nil"/>
            </w:tcBorders>
            <w:shd w:val="clear" w:color="auto" w:fill="auto"/>
            <w:vAlign w:val="bottom"/>
          </w:tcPr>
          <w:p w14:paraId="7EC81068" w14:textId="5311E0D5"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1.37</w:t>
            </w:r>
          </w:p>
        </w:tc>
        <w:tc>
          <w:tcPr>
            <w:tcW w:w="973" w:type="dxa"/>
            <w:tcBorders>
              <w:top w:val="nil"/>
              <w:left w:val="nil"/>
              <w:bottom w:val="nil"/>
              <w:right w:val="nil"/>
            </w:tcBorders>
            <w:shd w:val="clear" w:color="auto" w:fill="auto"/>
            <w:vAlign w:val="bottom"/>
          </w:tcPr>
          <w:p w14:paraId="5C2A70FF" w14:textId="6B9F9659"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1.35</w:t>
            </w:r>
          </w:p>
        </w:tc>
        <w:tc>
          <w:tcPr>
            <w:tcW w:w="1061" w:type="dxa"/>
            <w:tcBorders>
              <w:top w:val="nil"/>
              <w:left w:val="nil"/>
              <w:bottom w:val="nil"/>
              <w:right w:val="nil"/>
            </w:tcBorders>
            <w:shd w:val="clear" w:color="auto" w:fill="auto"/>
            <w:vAlign w:val="bottom"/>
          </w:tcPr>
          <w:p w14:paraId="633DD35B" w14:textId="4D745765"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1.41</w:t>
            </w:r>
          </w:p>
        </w:tc>
        <w:tc>
          <w:tcPr>
            <w:tcW w:w="979" w:type="dxa"/>
            <w:tcBorders>
              <w:top w:val="nil"/>
              <w:left w:val="nil"/>
              <w:bottom w:val="nil"/>
              <w:right w:val="nil"/>
            </w:tcBorders>
            <w:shd w:val="clear" w:color="auto" w:fill="auto"/>
            <w:vAlign w:val="bottom"/>
          </w:tcPr>
          <w:p w14:paraId="55E23967" w14:textId="172447D3"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1.64</w:t>
            </w:r>
          </w:p>
        </w:tc>
      </w:tr>
      <w:tr w:rsidR="00AE4233" w:rsidRPr="00273870" w14:paraId="6B981EEF" w14:textId="77777777" w:rsidTr="00597C27">
        <w:trPr>
          <w:trHeight w:val="12"/>
        </w:trPr>
        <w:tc>
          <w:tcPr>
            <w:tcW w:w="2880" w:type="dxa"/>
            <w:tcBorders>
              <w:top w:val="nil"/>
              <w:left w:val="nil"/>
              <w:bottom w:val="nil"/>
              <w:right w:val="single" w:sz="4" w:space="0" w:color="auto"/>
            </w:tcBorders>
            <w:noWrap/>
            <w:vAlign w:val="bottom"/>
            <w:hideMark/>
          </w:tcPr>
          <w:p w14:paraId="206E4115" w14:textId="77777777" w:rsidR="004030CD" w:rsidRPr="00273870" w:rsidRDefault="004030CD" w:rsidP="004030CD">
            <w:pPr>
              <w:spacing w:after="0" w:line="240" w:lineRule="auto"/>
              <w:rPr>
                <w:rFonts w:ascii="Garamond" w:eastAsia="Times New Roman" w:hAnsi="Garamond" w:cs="Times New Roman"/>
                <w:sz w:val="20"/>
                <w:szCs w:val="20"/>
              </w:rPr>
            </w:pPr>
            <w:r w:rsidRPr="00273870">
              <w:rPr>
                <w:rFonts w:ascii="Garamond" w:eastAsia="Times New Roman" w:hAnsi="Garamond" w:cs="Times New Roman"/>
                <w:sz w:val="20"/>
                <w:szCs w:val="20"/>
              </w:rPr>
              <w:t xml:space="preserve">Elevator                    </w:t>
            </w:r>
          </w:p>
        </w:tc>
        <w:tc>
          <w:tcPr>
            <w:tcW w:w="924" w:type="dxa"/>
            <w:gridSpan w:val="2"/>
            <w:tcBorders>
              <w:left w:val="nil"/>
            </w:tcBorders>
          </w:tcPr>
          <w:p w14:paraId="263B16CA" w14:textId="5C6FBB9A"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Times New Roman"/>
                <w:sz w:val="20"/>
                <w:szCs w:val="20"/>
              </w:rPr>
              <w:t>4.58</w:t>
            </w:r>
          </w:p>
        </w:tc>
        <w:tc>
          <w:tcPr>
            <w:tcW w:w="884" w:type="dxa"/>
            <w:tcBorders>
              <w:top w:val="nil"/>
              <w:bottom w:val="nil"/>
              <w:right w:val="nil"/>
            </w:tcBorders>
            <w:shd w:val="clear" w:color="auto" w:fill="auto"/>
            <w:noWrap/>
            <w:vAlign w:val="bottom"/>
            <w:hideMark/>
          </w:tcPr>
          <w:p w14:paraId="40C38949" w14:textId="5CF584A8" w:rsidR="004030CD" w:rsidRPr="00AE4233" w:rsidRDefault="004030CD" w:rsidP="004030CD">
            <w:pPr>
              <w:spacing w:after="0" w:line="240" w:lineRule="auto"/>
              <w:jc w:val="right"/>
              <w:rPr>
                <w:rFonts w:ascii="Garamond" w:eastAsia="Times New Roman" w:hAnsi="Garamond" w:cs="Times New Roman"/>
                <w:sz w:val="20"/>
                <w:szCs w:val="20"/>
              </w:rPr>
            </w:pPr>
            <w:r w:rsidRPr="00AE4233">
              <w:rPr>
                <w:rFonts w:ascii="Garamond" w:hAnsi="Garamond" w:cs="Calibri"/>
                <w:color w:val="000000"/>
                <w:sz w:val="20"/>
                <w:szCs w:val="20"/>
              </w:rPr>
              <w:t>6.37</w:t>
            </w:r>
          </w:p>
        </w:tc>
        <w:tc>
          <w:tcPr>
            <w:tcW w:w="973" w:type="dxa"/>
            <w:tcBorders>
              <w:top w:val="nil"/>
              <w:left w:val="nil"/>
              <w:bottom w:val="nil"/>
              <w:right w:val="nil"/>
            </w:tcBorders>
            <w:shd w:val="clear" w:color="auto" w:fill="auto"/>
            <w:vAlign w:val="bottom"/>
          </w:tcPr>
          <w:p w14:paraId="28769A60" w14:textId="5C429C9C"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6.52</w:t>
            </w:r>
          </w:p>
        </w:tc>
        <w:tc>
          <w:tcPr>
            <w:tcW w:w="973" w:type="dxa"/>
            <w:tcBorders>
              <w:top w:val="nil"/>
              <w:left w:val="nil"/>
              <w:bottom w:val="nil"/>
              <w:right w:val="nil"/>
            </w:tcBorders>
            <w:shd w:val="clear" w:color="auto" w:fill="auto"/>
            <w:vAlign w:val="bottom"/>
          </w:tcPr>
          <w:p w14:paraId="690D1B15" w14:textId="605460CE"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6.56</w:t>
            </w:r>
          </w:p>
        </w:tc>
        <w:tc>
          <w:tcPr>
            <w:tcW w:w="973" w:type="dxa"/>
            <w:tcBorders>
              <w:top w:val="nil"/>
              <w:left w:val="nil"/>
              <w:bottom w:val="nil"/>
              <w:right w:val="nil"/>
            </w:tcBorders>
            <w:shd w:val="clear" w:color="auto" w:fill="auto"/>
            <w:vAlign w:val="bottom"/>
          </w:tcPr>
          <w:p w14:paraId="36D4D609" w14:textId="2AEE67CB"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6.48</w:t>
            </w:r>
          </w:p>
        </w:tc>
        <w:tc>
          <w:tcPr>
            <w:tcW w:w="973" w:type="dxa"/>
            <w:tcBorders>
              <w:top w:val="nil"/>
              <w:left w:val="nil"/>
              <w:bottom w:val="nil"/>
              <w:right w:val="nil"/>
            </w:tcBorders>
            <w:shd w:val="clear" w:color="auto" w:fill="auto"/>
            <w:vAlign w:val="bottom"/>
          </w:tcPr>
          <w:p w14:paraId="1E23F635" w14:textId="180E62B1"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6.40</w:t>
            </w:r>
          </w:p>
        </w:tc>
        <w:tc>
          <w:tcPr>
            <w:tcW w:w="1061" w:type="dxa"/>
            <w:tcBorders>
              <w:top w:val="nil"/>
              <w:left w:val="nil"/>
              <w:bottom w:val="nil"/>
              <w:right w:val="nil"/>
            </w:tcBorders>
            <w:shd w:val="clear" w:color="auto" w:fill="auto"/>
            <w:vAlign w:val="bottom"/>
          </w:tcPr>
          <w:p w14:paraId="64A9080C" w14:textId="3BE7AFD1"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6.40</w:t>
            </w:r>
          </w:p>
        </w:tc>
        <w:tc>
          <w:tcPr>
            <w:tcW w:w="979" w:type="dxa"/>
            <w:tcBorders>
              <w:top w:val="nil"/>
              <w:left w:val="nil"/>
              <w:bottom w:val="nil"/>
              <w:right w:val="nil"/>
            </w:tcBorders>
            <w:shd w:val="clear" w:color="auto" w:fill="auto"/>
            <w:vAlign w:val="bottom"/>
          </w:tcPr>
          <w:p w14:paraId="43A6A86C" w14:textId="7E632872"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6.85</w:t>
            </w:r>
          </w:p>
        </w:tc>
      </w:tr>
      <w:tr w:rsidR="00AE4233" w:rsidRPr="00273870" w14:paraId="7B7963D3" w14:textId="77777777" w:rsidTr="00597C27">
        <w:trPr>
          <w:trHeight w:val="12"/>
        </w:trPr>
        <w:tc>
          <w:tcPr>
            <w:tcW w:w="2880" w:type="dxa"/>
            <w:tcBorders>
              <w:top w:val="nil"/>
              <w:left w:val="nil"/>
              <w:bottom w:val="nil"/>
              <w:right w:val="single" w:sz="4" w:space="0" w:color="auto"/>
            </w:tcBorders>
            <w:noWrap/>
            <w:vAlign w:val="bottom"/>
            <w:hideMark/>
          </w:tcPr>
          <w:p w14:paraId="45E79FA6" w14:textId="77777777" w:rsidR="004030CD" w:rsidRPr="00273870" w:rsidRDefault="004030CD" w:rsidP="004030CD">
            <w:pPr>
              <w:spacing w:after="0" w:line="240" w:lineRule="auto"/>
              <w:rPr>
                <w:rFonts w:ascii="Garamond" w:eastAsia="Times New Roman" w:hAnsi="Garamond" w:cs="Times New Roman"/>
                <w:sz w:val="20"/>
                <w:szCs w:val="20"/>
              </w:rPr>
            </w:pPr>
            <w:r w:rsidRPr="00273870">
              <w:rPr>
                <w:rFonts w:ascii="Garamond" w:eastAsia="Times New Roman" w:hAnsi="Garamond" w:cs="Times New Roman"/>
                <w:sz w:val="20"/>
                <w:szCs w:val="20"/>
              </w:rPr>
              <w:t xml:space="preserve">Terrace                     </w:t>
            </w:r>
          </w:p>
        </w:tc>
        <w:tc>
          <w:tcPr>
            <w:tcW w:w="924" w:type="dxa"/>
            <w:gridSpan w:val="2"/>
            <w:tcBorders>
              <w:left w:val="nil"/>
            </w:tcBorders>
          </w:tcPr>
          <w:p w14:paraId="6A94EC90" w14:textId="77777777" w:rsidR="004030CD" w:rsidRPr="00AE4233" w:rsidRDefault="004030CD" w:rsidP="004030CD">
            <w:pPr>
              <w:spacing w:after="0" w:line="240" w:lineRule="auto"/>
              <w:jc w:val="right"/>
              <w:rPr>
                <w:rFonts w:ascii="Garamond" w:hAnsi="Garamond" w:cs="Times New Roman"/>
                <w:sz w:val="20"/>
                <w:szCs w:val="20"/>
              </w:rPr>
            </w:pPr>
          </w:p>
        </w:tc>
        <w:tc>
          <w:tcPr>
            <w:tcW w:w="884" w:type="dxa"/>
            <w:tcBorders>
              <w:top w:val="nil"/>
              <w:bottom w:val="nil"/>
              <w:right w:val="nil"/>
            </w:tcBorders>
            <w:shd w:val="clear" w:color="auto" w:fill="auto"/>
            <w:noWrap/>
            <w:vAlign w:val="bottom"/>
            <w:hideMark/>
          </w:tcPr>
          <w:p w14:paraId="61E481A3" w14:textId="5A9EF1B7" w:rsidR="004030CD" w:rsidRPr="00AE4233" w:rsidRDefault="004030CD" w:rsidP="004030CD">
            <w:pPr>
              <w:spacing w:after="0" w:line="240" w:lineRule="auto"/>
              <w:jc w:val="right"/>
              <w:rPr>
                <w:rFonts w:ascii="Garamond" w:eastAsia="Times New Roman" w:hAnsi="Garamond" w:cs="Times New Roman"/>
                <w:sz w:val="20"/>
                <w:szCs w:val="20"/>
              </w:rPr>
            </w:pPr>
            <w:r w:rsidRPr="00AE4233">
              <w:rPr>
                <w:rFonts w:ascii="Garamond" w:hAnsi="Garamond" w:cs="Calibri"/>
                <w:color w:val="000000"/>
                <w:sz w:val="20"/>
                <w:szCs w:val="20"/>
              </w:rPr>
              <w:t>1.74</w:t>
            </w:r>
          </w:p>
        </w:tc>
        <w:tc>
          <w:tcPr>
            <w:tcW w:w="973" w:type="dxa"/>
            <w:tcBorders>
              <w:top w:val="nil"/>
              <w:left w:val="nil"/>
              <w:bottom w:val="nil"/>
              <w:right w:val="nil"/>
            </w:tcBorders>
            <w:shd w:val="clear" w:color="auto" w:fill="auto"/>
            <w:vAlign w:val="bottom"/>
          </w:tcPr>
          <w:p w14:paraId="164E3E5B" w14:textId="5D20F5F0"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1.75</w:t>
            </w:r>
          </w:p>
        </w:tc>
        <w:tc>
          <w:tcPr>
            <w:tcW w:w="973" w:type="dxa"/>
            <w:tcBorders>
              <w:top w:val="nil"/>
              <w:left w:val="nil"/>
              <w:bottom w:val="nil"/>
              <w:right w:val="nil"/>
            </w:tcBorders>
            <w:shd w:val="clear" w:color="auto" w:fill="auto"/>
            <w:vAlign w:val="bottom"/>
          </w:tcPr>
          <w:p w14:paraId="52BAF15D" w14:textId="066C2005"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1.79</w:t>
            </w:r>
          </w:p>
        </w:tc>
        <w:tc>
          <w:tcPr>
            <w:tcW w:w="973" w:type="dxa"/>
            <w:tcBorders>
              <w:top w:val="nil"/>
              <w:left w:val="nil"/>
              <w:bottom w:val="nil"/>
              <w:right w:val="nil"/>
            </w:tcBorders>
            <w:shd w:val="clear" w:color="auto" w:fill="auto"/>
            <w:vAlign w:val="bottom"/>
          </w:tcPr>
          <w:p w14:paraId="68CA617D" w14:textId="7436D479"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1.75</w:t>
            </w:r>
          </w:p>
        </w:tc>
        <w:tc>
          <w:tcPr>
            <w:tcW w:w="973" w:type="dxa"/>
            <w:tcBorders>
              <w:top w:val="nil"/>
              <w:left w:val="nil"/>
              <w:bottom w:val="nil"/>
              <w:right w:val="nil"/>
            </w:tcBorders>
            <w:shd w:val="clear" w:color="auto" w:fill="auto"/>
            <w:vAlign w:val="bottom"/>
          </w:tcPr>
          <w:p w14:paraId="370AD70C" w14:textId="6D344C0E"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1.75</w:t>
            </w:r>
          </w:p>
        </w:tc>
        <w:tc>
          <w:tcPr>
            <w:tcW w:w="1061" w:type="dxa"/>
            <w:tcBorders>
              <w:top w:val="nil"/>
              <w:left w:val="nil"/>
              <w:bottom w:val="nil"/>
              <w:right w:val="nil"/>
            </w:tcBorders>
            <w:shd w:val="clear" w:color="auto" w:fill="auto"/>
            <w:vAlign w:val="bottom"/>
          </w:tcPr>
          <w:p w14:paraId="35E8AAA5" w14:textId="2DD8D7B5"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1.77</w:t>
            </w:r>
          </w:p>
        </w:tc>
        <w:tc>
          <w:tcPr>
            <w:tcW w:w="979" w:type="dxa"/>
            <w:tcBorders>
              <w:top w:val="nil"/>
              <w:left w:val="nil"/>
              <w:bottom w:val="nil"/>
              <w:right w:val="nil"/>
            </w:tcBorders>
            <w:shd w:val="clear" w:color="auto" w:fill="auto"/>
            <w:vAlign w:val="bottom"/>
          </w:tcPr>
          <w:p w14:paraId="39E75A21" w14:textId="340E4E18"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1.89</w:t>
            </w:r>
          </w:p>
        </w:tc>
      </w:tr>
      <w:tr w:rsidR="003C732C" w:rsidRPr="00273870" w14:paraId="3B3425F8" w14:textId="77777777" w:rsidTr="003C732C">
        <w:trPr>
          <w:trHeight w:val="12"/>
        </w:trPr>
        <w:tc>
          <w:tcPr>
            <w:tcW w:w="2880" w:type="dxa"/>
            <w:tcBorders>
              <w:top w:val="single" w:sz="4" w:space="0" w:color="auto"/>
              <w:bottom w:val="single" w:sz="4" w:space="0" w:color="auto"/>
              <w:right w:val="single" w:sz="4" w:space="0" w:color="auto"/>
            </w:tcBorders>
            <w:shd w:val="clear" w:color="auto" w:fill="auto"/>
            <w:noWrap/>
          </w:tcPr>
          <w:p w14:paraId="1B759804" w14:textId="53756A88" w:rsidR="003C732C" w:rsidRPr="00273870" w:rsidRDefault="003C732C" w:rsidP="003C732C">
            <w:pPr>
              <w:spacing w:after="0" w:line="240" w:lineRule="auto"/>
              <w:rPr>
                <w:rFonts w:ascii="Garamond" w:eastAsia="Times New Roman" w:hAnsi="Garamond" w:cs="Times New Roman"/>
                <w:sz w:val="20"/>
                <w:szCs w:val="20"/>
              </w:rPr>
            </w:pPr>
            <w:r w:rsidRPr="00273870">
              <w:rPr>
                <w:rFonts w:ascii="Garamond" w:eastAsia="Times New Roman" w:hAnsi="Garamond" w:cs="Times New Roman"/>
                <w:b/>
                <w:bCs/>
                <w:sz w:val="20"/>
                <w:szCs w:val="20"/>
              </w:rPr>
              <w:lastRenderedPageBreak/>
              <w:t>Variable</w:t>
            </w:r>
          </w:p>
        </w:tc>
        <w:tc>
          <w:tcPr>
            <w:tcW w:w="900" w:type="dxa"/>
            <w:tcBorders>
              <w:top w:val="single" w:sz="4" w:space="0" w:color="auto"/>
              <w:bottom w:val="single" w:sz="4" w:space="0" w:color="auto"/>
              <w:right w:val="nil"/>
            </w:tcBorders>
          </w:tcPr>
          <w:p w14:paraId="095582C2" w14:textId="5A84C2F0" w:rsidR="003C732C" w:rsidRPr="00AE4233" w:rsidRDefault="003C732C" w:rsidP="003C732C">
            <w:pPr>
              <w:spacing w:after="0" w:line="240" w:lineRule="auto"/>
              <w:jc w:val="right"/>
              <w:rPr>
                <w:rFonts w:ascii="Garamond" w:hAnsi="Garamond" w:cs="Times New Roman"/>
                <w:sz w:val="20"/>
                <w:szCs w:val="20"/>
              </w:rPr>
            </w:pPr>
            <w:r>
              <w:rPr>
                <w:rFonts w:ascii="Garamond" w:eastAsia="Times New Roman" w:hAnsi="Garamond" w:cs="Times New Roman"/>
                <w:b/>
                <w:bCs/>
                <w:sz w:val="20"/>
                <w:szCs w:val="20"/>
              </w:rPr>
              <w:t>Probit Model</w:t>
            </w:r>
          </w:p>
        </w:tc>
        <w:tc>
          <w:tcPr>
            <w:tcW w:w="908" w:type="dxa"/>
            <w:gridSpan w:val="2"/>
            <w:tcBorders>
              <w:top w:val="single" w:sz="4" w:space="0" w:color="auto"/>
              <w:left w:val="nil"/>
              <w:bottom w:val="single" w:sz="4" w:space="0" w:color="auto"/>
            </w:tcBorders>
            <w:shd w:val="clear" w:color="auto" w:fill="auto"/>
            <w:noWrap/>
          </w:tcPr>
          <w:p w14:paraId="323761BB" w14:textId="77777777" w:rsidR="003C732C" w:rsidRPr="00273870" w:rsidRDefault="003C732C" w:rsidP="003C732C">
            <w:pPr>
              <w:spacing w:after="0" w:line="240" w:lineRule="auto"/>
              <w:jc w:val="center"/>
              <w:rPr>
                <w:rFonts w:ascii="Garamond" w:eastAsia="Times New Roman" w:hAnsi="Garamond" w:cs="Times New Roman"/>
                <w:b/>
                <w:bCs/>
                <w:sz w:val="20"/>
                <w:szCs w:val="20"/>
              </w:rPr>
            </w:pPr>
            <w:r w:rsidRPr="00273870">
              <w:rPr>
                <w:rFonts w:ascii="Garamond" w:eastAsia="Times New Roman" w:hAnsi="Garamond" w:cs="Times New Roman"/>
                <w:b/>
                <w:bCs/>
                <w:sz w:val="20"/>
                <w:szCs w:val="20"/>
              </w:rPr>
              <w:t>VIF</w:t>
            </w:r>
          </w:p>
          <w:p w14:paraId="308613E2" w14:textId="11AD1608" w:rsidR="003C732C" w:rsidRPr="00AE4233" w:rsidRDefault="003C732C" w:rsidP="003C732C">
            <w:pPr>
              <w:spacing w:after="0" w:line="240" w:lineRule="auto"/>
              <w:jc w:val="right"/>
              <w:rPr>
                <w:rFonts w:ascii="Garamond" w:hAnsi="Garamond" w:cs="Calibri"/>
                <w:color w:val="000000"/>
                <w:sz w:val="20"/>
                <w:szCs w:val="20"/>
              </w:rPr>
            </w:pPr>
            <w:r w:rsidRPr="00273870">
              <w:rPr>
                <w:rFonts w:ascii="Garamond" w:eastAsia="Times New Roman" w:hAnsi="Garamond" w:cs="Times New Roman"/>
                <w:b/>
                <w:bCs/>
                <w:sz w:val="20"/>
                <w:szCs w:val="20"/>
              </w:rPr>
              <w:t>Model 1</w:t>
            </w:r>
          </w:p>
        </w:tc>
        <w:tc>
          <w:tcPr>
            <w:tcW w:w="973" w:type="dxa"/>
            <w:tcBorders>
              <w:top w:val="single" w:sz="4" w:space="0" w:color="auto"/>
              <w:bottom w:val="single" w:sz="4" w:space="0" w:color="auto"/>
            </w:tcBorders>
          </w:tcPr>
          <w:p w14:paraId="22B5A2EA" w14:textId="3832F53E" w:rsidR="003C732C" w:rsidRPr="00AE4233" w:rsidRDefault="003C732C" w:rsidP="003C732C">
            <w:pPr>
              <w:spacing w:after="0" w:line="240" w:lineRule="auto"/>
              <w:jc w:val="right"/>
              <w:rPr>
                <w:rFonts w:ascii="Garamond" w:hAnsi="Garamond" w:cs="Calibri"/>
                <w:color w:val="000000"/>
                <w:sz w:val="20"/>
                <w:szCs w:val="20"/>
              </w:rPr>
            </w:pPr>
            <w:r w:rsidRPr="00273870">
              <w:rPr>
                <w:rFonts w:ascii="Garamond" w:eastAsia="Times New Roman" w:hAnsi="Garamond" w:cs="Times New Roman"/>
                <w:b/>
                <w:bCs/>
                <w:sz w:val="20"/>
                <w:szCs w:val="20"/>
              </w:rPr>
              <w:t>VIF Model 2</w:t>
            </w:r>
          </w:p>
        </w:tc>
        <w:tc>
          <w:tcPr>
            <w:tcW w:w="973" w:type="dxa"/>
            <w:tcBorders>
              <w:top w:val="single" w:sz="4" w:space="0" w:color="auto"/>
              <w:bottom w:val="single" w:sz="4" w:space="0" w:color="auto"/>
            </w:tcBorders>
          </w:tcPr>
          <w:p w14:paraId="2D37AE5F" w14:textId="15F7182E" w:rsidR="003C732C" w:rsidRPr="00AE4233" w:rsidRDefault="003C732C" w:rsidP="003C732C">
            <w:pPr>
              <w:spacing w:after="0" w:line="240" w:lineRule="auto"/>
              <w:jc w:val="right"/>
              <w:rPr>
                <w:rFonts w:ascii="Garamond" w:hAnsi="Garamond" w:cs="Calibri"/>
                <w:color w:val="000000"/>
                <w:sz w:val="20"/>
                <w:szCs w:val="20"/>
              </w:rPr>
            </w:pPr>
            <w:r w:rsidRPr="00273870">
              <w:rPr>
                <w:rFonts w:ascii="Garamond" w:eastAsia="Times New Roman" w:hAnsi="Garamond" w:cs="Times New Roman"/>
                <w:b/>
                <w:bCs/>
                <w:sz w:val="20"/>
                <w:szCs w:val="20"/>
              </w:rPr>
              <w:t>VIF Model 3</w:t>
            </w:r>
          </w:p>
        </w:tc>
        <w:tc>
          <w:tcPr>
            <w:tcW w:w="973" w:type="dxa"/>
            <w:tcBorders>
              <w:top w:val="single" w:sz="4" w:space="0" w:color="auto"/>
              <w:bottom w:val="single" w:sz="4" w:space="0" w:color="auto"/>
            </w:tcBorders>
          </w:tcPr>
          <w:p w14:paraId="4C29314D" w14:textId="43674938" w:rsidR="003C732C" w:rsidRPr="00AE4233" w:rsidRDefault="003C732C" w:rsidP="003C732C">
            <w:pPr>
              <w:spacing w:after="0" w:line="240" w:lineRule="auto"/>
              <w:jc w:val="right"/>
              <w:rPr>
                <w:rFonts w:ascii="Garamond" w:hAnsi="Garamond" w:cs="Calibri"/>
                <w:color w:val="000000"/>
                <w:sz w:val="20"/>
                <w:szCs w:val="20"/>
              </w:rPr>
            </w:pPr>
            <w:r w:rsidRPr="00273870">
              <w:rPr>
                <w:rFonts w:ascii="Garamond" w:eastAsia="Times New Roman" w:hAnsi="Garamond" w:cs="Times New Roman"/>
                <w:b/>
                <w:bCs/>
                <w:sz w:val="20"/>
                <w:szCs w:val="20"/>
              </w:rPr>
              <w:t>VIF Model 4</w:t>
            </w:r>
          </w:p>
        </w:tc>
        <w:tc>
          <w:tcPr>
            <w:tcW w:w="973" w:type="dxa"/>
            <w:tcBorders>
              <w:top w:val="single" w:sz="4" w:space="0" w:color="auto"/>
              <w:bottom w:val="single" w:sz="4" w:space="0" w:color="auto"/>
            </w:tcBorders>
          </w:tcPr>
          <w:p w14:paraId="6355390D" w14:textId="6C70BF22" w:rsidR="003C732C" w:rsidRPr="00AE4233" w:rsidRDefault="003C732C" w:rsidP="003C732C">
            <w:pPr>
              <w:spacing w:after="0" w:line="240" w:lineRule="auto"/>
              <w:jc w:val="right"/>
              <w:rPr>
                <w:rFonts w:ascii="Garamond" w:hAnsi="Garamond" w:cs="Calibri"/>
                <w:color w:val="000000"/>
                <w:sz w:val="20"/>
                <w:szCs w:val="20"/>
              </w:rPr>
            </w:pPr>
            <w:r w:rsidRPr="00273870">
              <w:rPr>
                <w:rFonts w:ascii="Garamond" w:eastAsia="Times New Roman" w:hAnsi="Garamond" w:cs="Times New Roman"/>
                <w:b/>
                <w:bCs/>
                <w:sz w:val="20"/>
                <w:szCs w:val="20"/>
              </w:rPr>
              <w:t>VIF Model 5</w:t>
            </w:r>
          </w:p>
        </w:tc>
        <w:tc>
          <w:tcPr>
            <w:tcW w:w="1061" w:type="dxa"/>
            <w:tcBorders>
              <w:top w:val="single" w:sz="4" w:space="0" w:color="auto"/>
              <w:bottom w:val="single" w:sz="4" w:space="0" w:color="auto"/>
            </w:tcBorders>
          </w:tcPr>
          <w:p w14:paraId="577A9F02" w14:textId="3C617ABB" w:rsidR="003C732C" w:rsidRPr="00AE4233" w:rsidRDefault="003C732C" w:rsidP="003C732C">
            <w:pPr>
              <w:spacing w:after="0" w:line="240" w:lineRule="auto"/>
              <w:jc w:val="right"/>
              <w:rPr>
                <w:rFonts w:ascii="Garamond" w:hAnsi="Garamond" w:cs="Calibri"/>
                <w:color w:val="000000"/>
                <w:sz w:val="20"/>
                <w:szCs w:val="20"/>
              </w:rPr>
            </w:pPr>
            <w:r w:rsidRPr="00273870">
              <w:rPr>
                <w:rFonts w:ascii="Garamond" w:eastAsia="Times New Roman" w:hAnsi="Garamond" w:cs="Times New Roman"/>
                <w:b/>
                <w:bCs/>
                <w:sz w:val="20"/>
                <w:szCs w:val="20"/>
              </w:rPr>
              <w:t>VIF Model 6</w:t>
            </w:r>
          </w:p>
        </w:tc>
        <w:tc>
          <w:tcPr>
            <w:tcW w:w="979" w:type="dxa"/>
            <w:tcBorders>
              <w:top w:val="single" w:sz="4" w:space="0" w:color="auto"/>
              <w:bottom w:val="single" w:sz="4" w:space="0" w:color="auto"/>
            </w:tcBorders>
          </w:tcPr>
          <w:p w14:paraId="1632F02A" w14:textId="02AE29AF" w:rsidR="003C732C" w:rsidRPr="00AE4233" w:rsidRDefault="003C732C" w:rsidP="003C732C">
            <w:pPr>
              <w:spacing w:after="0" w:line="240" w:lineRule="auto"/>
              <w:jc w:val="right"/>
              <w:rPr>
                <w:rFonts w:ascii="Garamond" w:hAnsi="Garamond" w:cs="Calibri"/>
                <w:color w:val="000000"/>
                <w:sz w:val="20"/>
                <w:szCs w:val="20"/>
              </w:rPr>
            </w:pPr>
            <w:r w:rsidRPr="00273870">
              <w:rPr>
                <w:rFonts w:ascii="Garamond" w:eastAsia="Times New Roman" w:hAnsi="Garamond" w:cs="Times New Roman"/>
                <w:b/>
                <w:bCs/>
                <w:sz w:val="20"/>
                <w:szCs w:val="20"/>
              </w:rPr>
              <w:t>VIF Model 7</w:t>
            </w:r>
          </w:p>
        </w:tc>
      </w:tr>
      <w:tr w:rsidR="00AE4233" w:rsidRPr="00273870" w14:paraId="417BC92C" w14:textId="77777777" w:rsidTr="00597C27">
        <w:trPr>
          <w:trHeight w:val="12"/>
        </w:trPr>
        <w:tc>
          <w:tcPr>
            <w:tcW w:w="2880" w:type="dxa"/>
            <w:tcBorders>
              <w:top w:val="nil"/>
              <w:left w:val="nil"/>
              <w:bottom w:val="nil"/>
              <w:right w:val="single" w:sz="4" w:space="0" w:color="auto"/>
            </w:tcBorders>
            <w:noWrap/>
            <w:vAlign w:val="bottom"/>
            <w:hideMark/>
          </w:tcPr>
          <w:p w14:paraId="7AF78C8F" w14:textId="77777777" w:rsidR="004030CD" w:rsidRPr="00273870" w:rsidRDefault="004030CD" w:rsidP="004030CD">
            <w:pPr>
              <w:spacing w:after="0" w:line="240" w:lineRule="auto"/>
              <w:rPr>
                <w:rFonts w:ascii="Garamond" w:eastAsia="Times New Roman" w:hAnsi="Garamond" w:cs="Times New Roman"/>
                <w:sz w:val="20"/>
                <w:szCs w:val="20"/>
              </w:rPr>
            </w:pPr>
            <w:r w:rsidRPr="00273870">
              <w:rPr>
                <w:rFonts w:ascii="Garamond" w:eastAsia="Times New Roman" w:hAnsi="Garamond" w:cs="Times New Roman"/>
                <w:sz w:val="20"/>
                <w:szCs w:val="20"/>
              </w:rPr>
              <w:t xml:space="preserve">Heating                     </w:t>
            </w:r>
          </w:p>
        </w:tc>
        <w:tc>
          <w:tcPr>
            <w:tcW w:w="924" w:type="dxa"/>
            <w:gridSpan w:val="2"/>
            <w:tcBorders>
              <w:left w:val="nil"/>
            </w:tcBorders>
          </w:tcPr>
          <w:p w14:paraId="4B286846" w14:textId="4033F589"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Times New Roman"/>
                <w:sz w:val="20"/>
                <w:szCs w:val="20"/>
              </w:rPr>
              <w:t>2.55</w:t>
            </w:r>
          </w:p>
        </w:tc>
        <w:tc>
          <w:tcPr>
            <w:tcW w:w="884" w:type="dxa"/>
            <w:tcBorders>
              <w:top w:val="nil"/>
              <w:bottom w:val="nil"/>
              <w:right w:val="nil"/>
            </w:tcBorders>
            <w:shd w:val="clear" w:color="auto" w:fill="auto"/>
            <w:noWrap/>
            <w:vAlign w:val="bottom"/>
            <w:hideMark/>
          </w:tcPr>
          <w:p w14:paraId="05D85458" w14:textId="40698760" w:rsidR="004030CD" w:rsidRPr="00AE4233" w:rsidRDefault="004030CD" w:rsidP="004030CD">
            <w:pPr>
              <w:spacing w:after="0" w:line="240" w:lineRule="auto"/>
              <w:jc w:val="right"/>
              <w:rPr>
                <w:rFonts w:ascii="Garamond" w:eastAsia="Times New Roman" w:hAnsi="Garamond" w:cs="Times New Roman"/>
                <w:sz w:val="20"/>
                <w:szCs w:val="20"/>
              </w:rPr>
            </w:pPr>
            <w:r w:rsidRPr="00AE4233">
              <w:rPr>
                <w:rFonts w:ascii="Garamond" w:hAnsi="Garamond" w:cs="Calibri"/>
                <w:color w:val="000000"/>
                <w:sz w:val="20"/>
                <w:szCs w:val="20"/>
              </w:rPr>
              <w:t>3.46</w:t>
            </w:r>
          </w:p>
        </w:tc>
        <w:tc>
          <w:tcPr>
            <w:tcW w:w="973" w:type="dxa"/>
            <w:tcBorders>
              <w:top w:val="nil"/>
              <w:left w:val="nil"/>
              <w:bottom w:val="nil"/>
              <w:right w:val="nil"/>
            </w:tcBorders>
            <w:shd w:val="clear" w:color="auto" w:fill="auto"/>
            <w:vAlign w:val="bottom"/>
          </w:tcPr>
          <w:p w14:paraId="57287A53" w14:textId="79941F16"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3.54</w:t>
            </w:r>
          </w:p>
        </w:tc>
        <w:tc>
          <w:tcPr>
            <w:tcW w:w="973" w:type="dxa"/>
            <w:tcBorders>
              <w:top w:val="nil"/>
              <w:left w:val="nil"/>
              <w:bottom w:val="nil"/>
              <w:right w:val="nil"/>
            </w:tcBorders>
            <w:shd w:val="clear" w:color="auto" w:fill="auto"/>
            <w:vAlign w:val="bottom"/>
          </w:tcPr>
          <w:p w14:paraId="46E9B17F" w14:textId="2E46E243"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3.91</w:t>
            </w:r>
          </w:p>
        </w:tc>
        <w:tc>
          <w:tcPr>
            <w:tcW w:w="973" w:type="dxa"/>
            <w:tcBorders>
              <w:top w:val="nil"/>
              <w:left w:val="nil"/>
              <w:bottom w:val="nil"/>
              <w:right w:val="nil"/>
            </w:tcBorders>
            <w:shd w:val="clear" w:color="auto" w:fill="auto"/>
            <w:vAlign w:val="bottom"/>
          </w:tcPr>
          <w:p w14:paraId="0E4B2BD5" w14:textId="7B0CF87B"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3.58</w:t>
            </w:r>
          </w:p>
        </w:tc>
        <w:tc>
          <w:tcPr>
            <w:tcW w:w="973" w:type="dxa"/>
            <w:tcBorders>
              <w:top w:val="nil"/>
              <w:left w:val="nil"/>
              <w:bottom w:val="nil"/>
              <w:right w:val="nil"/>
            </w:tcBorders>
            <w:shd w:val="clear" w:color="auto" w:fill="auto"/>
            <w:vAlign w:val="bottom"/>
          </w:tcPr>
          <w:p w14:paraId="74DD43EC" w14:textId="378796E5"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3.46</w:t>
            </w:r>
          </w:p>
        </w:tc>
        <w:tc>
          <w:tcPr>
            <w:tcW w:w="1061" w:type="dxa"/>
            <w:tcBorders>
              <w:top w:val="nil"/>
              <w:left w:val="nil"/>
              <w:bottom w:val="nil"/>
              <w:right w:val="nil"/>
            </w:tcBorders>
            <w:shd w:val="clear" w:color="auto" w:fill="auto"/>
            <w:vAlign w:val="bottom"/>
          </w:tcPr>
          <w:p w14:paraId="6783A1C1" w14:textId="661F4273"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3.85</w:t>
            </w:r>
          </w:p>
        </w:tc>
        <w:tc>
          <w:tcPr>
            <w:tcW w:w="979" w:type="dxa"/>
            <w:tcBorders>
              <w:top w:val="nil"/>
              <w:left w:val="nil"/>
              <w:bottom w:val="nil"/>
              <w:right w:val="nil"/>
            </w:tcBorders>
            <w:shd w:val="clear" w:color="auto" w:fill="auto"/>
            <w:vAlign w:val="bottom"/>
          </w:tcPr>
          <w:p w14:paraId="3FE14E0B" w14:textId="027CC041"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5.51</w:t>
            </w:r>
          </w:p>
        </w:tc>
      </w:tr>
      <w:tr w:rsidR="00AE4233" w:rsidRPr="00273870" w14:paraId="46668090" w14:textId="77777777" w:rsidTr="00597C27">
        <w:trPr>
          <w:trHeight w:val="119"/>
        </w:trPr>
        <w:tc>
          <w:tcPr>
            <w:tcW w:w="2880" w:type="dxa"/>
            <w:tcBorders>
              <w:top w:val="nil"/>
              <w:left w:val="nil"/>
              <w:bottom w:val="nil"/>
              <w:right w:val="single" w:sz="4" w:space="0" w:color="auto"/>
            </w:tcBorders>
            <w:noWrap/>
            <w:vAlign w:val="bottom"/>
            <w:hideMark/>
          </w:tcPr>
          <w:p w14:paraId="44E17A45" w14:textId="77777777" w:rsidR="004030CD" w:rsidRPr="00273870" w:rsidRDefault="004030CD" w:rsidP="004030CD">
            <w:pPr>
              <w:spacing w:after="0" w:line="240" w:lineRule="auto"/>
              <w:rPr>
                <w:rFonts w:ascii="Garamond" w:eastAsia="Times New Roman" w:hAnsi="Garamond" w:cs="Times New Roman"/>
                <w:sz w:val="20"/>
                <w:szCs w:val="20"/>
              </w:rPr>
            </w:pPr>
            <w:r w:rsidRPr="00273870">
              <w:rPr>
                <w:rFonts w:ascii="Garamond" w:eastAsia="Times New Roman" w:hAnsi="Garamond" w:cs="Times New Roman"/>
                <w:sz w:val="20"/>
                <w:szCs w:val="20"/>
              </w:rPr>
              <w:t xml:space="preserve">Outdoor facilities          </w:t>
            </w:r>
          </w:p>
        </w:tc>
        <w:tc>
          <w:tcPr>
            <w:tcW w:w="924" w:type="dxa"/>
            <w:gridSpan w:val="2"/>
            <w:tcBorders>
              <w:left w:val="nil"/>
            </w:tcBorders>
          </w:tcPr>
          <w:p w14:paraId="5B928DFE" w14:textId="2E07B1B6"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Times New Roman"/>
                <w:sz w:val="20"/>
                <w:szCs w:val="20"/>
              </w:rPr>
              <w:t>2.49</w:t>
            </w:r>
          </w:p>
        </w:tc>
        <w:tc>
          <w:tcPr>
            <w:tcW w:w="884" w:type="dxa"/>
            <w:tcBorders>
              <w:top w:val="nil"/>
              <w:bottom w:val="nil"/>
              <w:right w:val="nil"/>
            </w:tcBorders>
            <w:shd w:val="clear" w:color="auto" w:fill="auto"/>
            <w:noWrap/>
            <w:vAlign w:val="bottom"/>
            <w:hideMark/>
          </w:tcPr>
          <w:p w14:paraId="191C8861" w14:textId="33E2847F" w:rsidR="004030CD" w:rsidRPr="00AE4233" w:rsidRDefault="004030CD" w:rsidP="004030CD">
            <w:pPr>
              <w:spacing w:after="0" w:line="240" w:lineRule="auto"/>
              <w:jc w:val="right"/>
              <w:rPr>
                <w:rFonts w:ascii="Garamond" w:eastAsia="Times New Roman" w:hAnsi="Garamond" w:cs="Times New Roman"/>
                <w:sz w:val="20"/>
                <w:szCs w:val="20"/>
              </w:rPr>
            </w:pPr>
            <w:r w:rsidRPr="00AE4233">
              <w:rPr>
                <w:rFonts w:ascii="Garamond" w:hAnsi="Garamond" w:cs="Calibri"/>
                <w:color w:val="000000"/>
                <w:sz w:val="20"/>
                <w:szCs w:val="20"/>
              </w:rPr>
              <w:t>2.90</w:t>
            </w:r>
          </w:p>
        </w:tc>
        <w:tc>
          <w:tcPr>
            <w:tcW w:w="973" w:type="dxa"/>
            <w:tcBorders>
              <w:top w:val="nil"/>
              <w:left w:val="nil"/>
              <w:bottom w:val="nil"/>
              <w:right w:val="nil"/>
            </w:tcBorders>
            <w:shd w:val="clear" w:color="auto" w:fill="auto"/>
            <w:vAlign w:val="bottom"/>
          </w:tcPr>
          <w:p w14:paraId="76A8A682" w14:textId="4A6C1A73"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2.90</w:t>
            </w:r>
          </w:p>
        </w:tc>
        <w:tc>
          <w:tcPr>
            <w:tcW w:w="973" w:type="dxa"/>
            <w:tcBorders>
              <w:top w:val="nil"/>
              <w:left w:val="nil"/>
              <w:bottom w:val="nil"/>
              <w:right w:val="nil"/>
            </w:tcBorders>
            <w:shd w:val="clear" w:color="auto" w:fill="auto"/>
            <w:vAlign w:val="bottom"/>
          </w:tcPr>
          <w:p w14:paraId="3F08CF0D" w14:textId="1ECF92A1"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2.91</w:t>
            </w:r>
          </w:p>
        </w:tc>
        <w:tc>
          <w:tcPr>
            <w:tcW w:w="973" w:type="dxa"/>
            <w:tcBorders>
              <w:top w:val="nil"/>
              <w:left w:val="nil"/>
              <w:bottom w:val="nil"/>
              <w:right w:val="nil"/>
            </w:tcBorders>
            <w:shd w:val="clear" w:color="auto" w:fill="auto"/>
            <w:vAlign w:val="bottom"/>
          </w:tcPr>
          <w:p w14:paraId="4FFBE915" w14:textId="58A1BF4C"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2.92</w:t>
            </w:r>
          </w:p>
        </w:tc>
        <w:tc>
          <w:tcPr>
            <w:tcW w:w="973" w:type="dxa"/>
            <w:tcBorders>
              <w:top w:val="nil"/>
              <w:left w:val="nil"/>
              <w:bottom w:val="nil"/>
              <w:right w:val="nil"/>
            </w:tcBorders>
            <w:shd w:val="clear" w:color="auto" w:fill="auto"/>
            <w:vAlign w:val="bottom"/>
          </w:tcPr>
          <w:p w14:paraId="0E29AFC9" w14:textId="176F58F8"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2.90</w:t>
            </w:r>
          </w:p>
        </w:tc>
        <w:tc>
          <w:tcPr>
            <w:tcW w:w="1061" w:type="dxa"/>
            <w:tcBorders>
              <w:top w:val="nil"/>
              <w:left w:val="nil"/>
              <w:bottom w:val="nil"/>
              <w:right w:val="nil"/>
            </w:tcBorders>
            <w:shd w:val="clear" w:color="auto" w:fill="auto"/>
            <w:vAlign w:val="bottom"/>
          </w:tcPr>
          <w:p w14:paraId="70496DBC" w14:textId="6FF5C9B8"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2.90</w:t>
            </w:r>
          </w:p>
        </w:tc>
        <w:tc>
          <w:tcPr>
            <w:tcW w:w="979" w:type="dxa"/>
            <w:tcBorders>
              <w:top w:val="nil"/>
              <w:left w:val="nil"/>
              <w:bottom w:val="nil"/>
              <w:right w:val="nil"/>
            </w:tcBorders>
            <w:shd w:val="clear" w:color="auto" w:fill="auto"/>
            <w:vAlign w:val="bottom"/>
          </w:tcPr>
          <w:p w14:paraId="4C03BC95" w14:textId="13E9B9F5"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2.93</w:t>
            </w:r>
          </w:p>
        </w:tc>
      </w:tr>
      <w:tr w:rsidR="008164B9" w:rsidRPr="00273870" w14:paraId="386095F7" w14:textId="77777777" w:rsidTr="00597C27">
        <w:trPr>
          <w:trHeight w:val="12"/>
        </w:trPr>
        <w:tc>
          <w:tcPr>
            <w:tcW w:w="2880" w:type="dxa"/>
            <w:tcBorders>
              <w:top w:val="nil"/>
              <w:left w:val="nil"/>
              <w:bottom w:val="nil"/>
              <w:right w:val="single" w:sz="4" w:space="0" w:color="auto"/>
            </w:tcBorders>
            <w:noWrap/>
            <w:vAlign w:val="bottom"/>
          </w:tcPr>
          <w:p w14:paraId="706A5ED5" w14:textId="4141A5DC" w:rsidR="008164B9" w:rsidRPr="00273870" w:rsidRDefault="008164B9" w:rsidP="004B6155">
            <w:pPr>
              <w:spacing w:after="0" w:line="240" w:lineRule="auto"/>
              <w:rPr>
                <w:rFonts w:ascii="Garamond" w:eastAsia="Times New Roman" w:hAnsi="Garamond" w:cs="Times New Roman"/>
                <w:sz w:val="20"/>
                <w:szCs w:val="20"/>
              </w:rPr>
            </w:pPr>
            <w:r>
              <w:rPr>
                <w:rFonts w:ascii="Garamond" w:eastAsia="Times New Roman" w:hAnsi="Garamond" w:cs="Times New Roman"/>
                <w:sz w:val="20"/>
                <w:szCs w:val="20"/>
              </w:rPr>
              <w:t>Air Conditioning</w:t>
            </w:r>
          </w:p>
        </w:tc>
        <w:tc>
          <w:tcPr>
            <w:tcW w:w="924" w:type="dxa"/>
            <w:gridSpan w:val="2"/>
            <w:tcBorders>
              <w:left w:val="nil"/>
            </w:tcBorders>
          </w:tcPr>
          <w:p w14:paraId="3BC4F928" w14:textId="491F7A8B" w:rsidR="008164B9" w:rsidRPr="00AE4233" w:rsidRDefault="004030CD" w:rsidP="004B6155">
            <w:pPr>
              <w:spacing w:after="0" w:line="240" w:lineRule="auto"/>
              <w:jc w:val="right"/>
              <w:rPr>
                <w:rFonts w:ascii="Garamond" w:hAnsi="Garamond" w:cs="Times New Roman"/>
                <w:sz w:val="20"/>
                <w:szCs w:val="20"/>
              </w:rPr>
            </w:pPr>
            <w:r w:rsidRPr="00AE4233">
              <w:rPr>
                <w:rFonts w:ascii="Garamond" w:hAnsi="Garamond" w:cs="Times New Roman"/>
                <w:sz w:val="20"/>
                <w:szCs w:val="20"/>
              </w:rPr>
              <w:t>12.90</w:t>
            </w:r>
          </w:p>
        </w:tc>
        <w:tc>
          <w:tcPr>
            <w:tcW w:w="884" w:type="dxa"/>
            <w:shd w:val="clear" w:color="auto" w:fill="auto"/>
            <w:noWrap/>
            <w:vAlign w:val="bottom"/>
          </w:tcPr>
          <w:p w14:paraId="0E973D0A" w14:textId="77777777" w:rsidR="008164B9" w:rsidRPr="00AE4233" w:rsidRDefault="008164B9" w:rsidP="004B6155">
            <w:pPr>
              <w:spacing w:after="0" w:line="240" w:lineRule="auto"/>
              <w:jc w:val="right"/>
              <w:rPr>
                <w:rFonts w:ascii="Garamond" w:hAnsi="Garamond" w:cs="Times New Roman"/>
                <w:sz w:val="20"/>
                <w:szCs w:val="20"/>
              </w:rPr>
            </w:pPr>
          </w:p>
        </w:tc>
        <w:tc>
          <w:tcPr>
            <w:tcW w:w="973" w:type="dxa"/>
            <w:shd w:val="clear" w:color="auto" w:fill="auto"/>
            <w:vAlign w:val="bottom"/>
          </w:tcPr>
          <w:p w14:paraId="5B0D6360" w14:textId="77777777" w:rsidR="008164B9" w:rsidRPr="00AE4233" w:rsidRDefault="008164B9" w:rsidP="004B6155">
            <w:pPr>
              <w:spacing w:after="0" w:line="240" w:lineRule="auto"/>
              <w:jc w:val="right"/>
              <w:rPr>
                <w:rFonts w:ascii="Garamond" w:hAnsi="Garamond" w:cs="Times New Roman"/>
                <w:sz w:val="20"/>
                <w:szCs w:val="20"/>
              </w:rPr>
            </w:pPr>
          </w:p>
        </w:tc>
        <w:tc>
          <w:tcPr>
            <w:tcW w:w="973" w:type="dxa"/>
            <w:shd w:val="clear" w:color="auto" w:fill="auto"/>
            <w:vAlign w:val="bottom"/>
          </w:tcPr>
          <w:p w14:paraId="2BAA434D" w14:textId="77777777" w:rsidR="008164B9" w:rsidRPr="00AE4233" w:rsidRDefault="008164B9" w:rsidP="004B6155">
            <w:pPr>
              <w:spacing w:after="0" w:line="240" w:lineRule="auto"/>
              <w:jc w:val="right"/>
              <w:rPr>
                <w:rFonts w:ascii="Garamond" w:hAnsi="Garamond" w:cs="Times New Roman"/>
                <w:sz w:val="20"/>
                <w:szCs w:val="20"/>
              </w:rPr>
            </w:pPr>
          </w:p>
        </w:tc>
        <w:tc>
          <w:tcPr>
            <w:tcW w:w="973" w:type="dxa"/>
            <w:shd w:val="clear" w:color="auto" w:fill="auto"/>
            <w:vAlign w:val="bottom"/>
          </w:tcPr>
          <w:p w14:paraId="3DE4AA41" w14:textId="77777777" w:rsidR="008164B9" w:rsidRPr="00AE4233" w:rsidRDefault="008164B9" w:rsidP="004B6155">
            <w:pPr>
              <w:spacing w:after="0" w:line="240" w:lineRule="auto"/>
              <w:jc w:val="right"/>
              <w:rPr>
                <w:rFonts w:ascii="Garamond" w:hAnsi="Garamond" w:cs="Times New Roman"/>
                <w:sz w:val="20"/>
                <w:szCs w:val="20"/>
              </w:rPr>
            </w:pPr>
          </w:p>
        </w:tc>
        <w:tc>
          <w:tcPr>
            <w:tcW w:w="973" w:type="dxa"/>
            <w:shd w:val="clear" w:color="auto" w:fill="auto"/>
            <w:vAlign w:val="bottom"/>
          </w:tcPr>
          <w:p w14:paraId="08644BD2" w14:textId="77777777" w:rsidR="008164B9" w:rsidRPr="00AE4233" w:rsidRDefault="008164B9" w:rsidP="004B6155">
            <w:pPr>
              <w:spacing w:after="0" w:line="240" w:lineRule="auto"/>
              <w:jc w:val="right"/>
              <w:rPr>
                <w:rFonts w:ascii="Garamond" w:hAnsi="Garamond" w:cs="Times New Roman"/>
                <w:sz w:val="20"/>
                <w:szCs w:val="20"/>
              </w:rPr>
            </w:pPr>
          </w:p>
        </w:tc>
        <w:tc>
          <w:tcPr>
            <w:tcW w:w="1061" w:type="dxa"/>
            <w:shd w:val="clear" w:color="auto" w:fill="auto"/>
            <w:vAlign w:val="bottom"/>
          </w:tcPr>
          <w:p w14:paraId="0ABD605A" w14:textId="77777777" w:rsidR="008164B9" w:rsidRPr="00AE4233" w:rsidRDefault="008164B9" w:rsidP="004B6155">
            <w:pPr>
              <w:spacing w:after="0" w:line="240" w:lineRule="auto"/>
              <w:jc w:val="right"/>
              <w:rPr>
                <w:rFonts w:ascii="Garamond" w:hAnsi="Garamond" w:cs="Times New Roman"/>
                <w:sz w:val="20"/>
                <w:szCs w:val="20"/>
              </w:rPr>
            </w:pPr>
          </w:p>
        </w:tc>
        <w:tc>
          <w:tcPr>
            <w:tcW w:w="979" w:type="dxa"/>
            <w:tcBorders>
              <w:right w:val="nil"/>
            </w:tcBorders>
            <w:shd w:val="clear" w:color="auto" w:fill="auto"/>
            <w:vAlign w:val="bottom"/>
          </w:tcPr>
          <w:p w14:paraId="1E2624DB" w14:textId="77777777" w:rsidR="008164B9" w:rsidRPr="00AE4233" w:rsidRDefault="008164B9" w:rsidP="004B6155">
            <w:pPr>
              <w:spacing w:after="0" w:line="240" w:lineRule="auto"/>
              <w:jc w:val="right"/>
              <w:rPr>
                <w:rFonts w:ascii="Garamond" w:hAnsi="Garamond" w:cs="Times New Roman"/>
                <w:sz w:val="20"/>
                <w:szCs w:val="20"/>
              </w:rPr>
            </w:pPr>
          </w:p>
        </w:tc>
      </w:tr>
      <w:tr w:rsidR="00AE4233" w:rsidRPr="00273870" w14:paraId="29C96C9B" w14:textId="77777777" w:rsidTr="00597C27">
        <w:trPr>
          <w:trHeight w:val="12"/>
        </w:trPr>
        <w:tc>
          <w:tcPr>
            <w:tcW w:w="2880" w:type="dxa"/>
            <w:tcBorders>
              <w:top w:val="nil"/>
              <w:left w:val="nil"/>
              <w:bottom w:val="nil"/>
              <w:right w:val="single" w:sz="4" w:space="0" w:color="auto"/>
            </w:tcBorders>
            <w:noWrap/>
            <w:vAlign w:val="bottom"/>
          </w:tcPr>
          <w:p w14:paraId="655EE562" w14:textId="77777777" w:rsidR="004030CD" w:rsidRPr="00273870" w:rsidRDefault="004030CD" w:rsidP="004030CD">
            <w:pPr>
              <w:spacing w:after="0" w:line="240" w:lineRule="auto"/>
              <w:rPr>
                <w:rFonts w:ascii="Garamond" w:eastAsia="Times New Roman" w:hAnsi="Garamond" w:cs="Times New Roman"/>
                <w:sz w:val="20"/>
                <w:szCs w:val="20"/>
              </w:rPr>
            </w:pPr>
            <w:r w:rsidRPr="00273870">
              <w:rPr>
                <w:rFonts w:ascii="Garamond" w:eastAsia="Times New Roman" w:hAnsi="Garamond" w:cs="Times New Roman"/>
                <w:sz w:val="20"/>
                <w:szCs w:val="20"/>
              </w:rPr>
              <w:t xml:space="preserve">Parking space included            </w:t>
            </w:r>
          </w:p>
        </w:tc>
        <w:tc>
          <w:tcPr>
            <w:tcW w:w="924" w:type="dxa"/>
            <w:gridSpan w:val="2"/>
            <w:tcBorders>
              <w:left w:val="nil"/>
            </w:tcBorders>
          </w:tcPr>
          <w:p w14:paraId="5813CE95" w14:textId="77777777" w:rsidR="004030CD" w:rsidRPr="00AE4233" w:rsidRDefault="004030CD" w:rsidP="004030CD">
            <w:pPr>
              <w:spacing w:after="0" w:line="240" w:lineRule="auto"/>
              <w:jc w:val="right"/>
              <w:rPr>
                <w:rFonts w:ascii="Garamond" w:hAnsi="Garamond" w:cs="Times New Roman"/>
                <w:sz w:val="20"/>
                <w:szCs w:val="20"/>
              </w:rPr>
            </w:pPr>
          </w:p>
        </w:tc>
        <w:tc>
          <w:tcPr>
            <w:tcW w:w="884" w:type="dxa"/>
            <w:tcBorders>
              <w:top w:val="nil"/>
              <w:bottom w:val="nil"/>
              <w:right w:val="nil"/>
            </w:tcBorders>
            <w:shd w:val="clear" w:color="auto" w:fill="auto"/>
            <w:noWrap/>
            <w:vAlign w:val="bottom"/>
          </w:tcPr>
          <w:p w14:paraId="0492CEFA" w14:textId="08E3AC36" w:rsidR="004030CD" w:rsidRPr="00AE4233" w:rsidRDefault="004030CD" w:rsidP="004030CD">
            <w:pPr>
              <w:spacing w:after="0" w:line="240" w:lineRule="auto"/>
              <w:jc w:val="right"/>
              <w:rPr>
                <w:rFonts w:ascii="Garamond" w:eastAsia="Times New Roman" w:hAnsi="Garamond" w:cs="Times New Roman"/>
                <w:sz w:val="20"/>
                <w:szCs w:val="20"/>
              </w:rPr>
            </w:pPr>
            <w:r w:rsidRPr="00AE4233">
              <w:rPr>
                <w:rFonts w:ascii="Garamond" w:hAnsi="Garamond" w:cs="Calibri"/>
                <w:color w:val="000000"/>
                <w:sz w:val="20"/>
                <w:szCs w:val="20"/>
              </w:rPr>
              <w:t>1.42</w:t>
            </w:r>
          </w:p>
        </w:tc>
        <w:tc>
          <w:tcPr>
            <w:tcW w:w="973" w:type="dxa"/>
            <w:tcBorders>
              <w:top w:val="nil"/>
              <w:left w:val="nil"/>
              <w:bottom w:val="nil"/>
              <w:right w:val="nil"/>
            </w:tcBorders>
            <w:shd w:val="clear" w:color="auto" w:fill="auto"/>
            <w:vAlign w:val="bottom"/>
          </w:tcPr>
          <w:p w14:paraId="0F1AEF4A" w14:textId="16DF2949" w:rsidR="004030CD" w:rsidRPr="00AE4233" w:rsidRDefault="004030CD" w:rsidP="004030CD">
            <w:pPr>
              <w:spacing w:after="0" w:line="240" w:lineRule="auto"/>
              <w:jc w:val="right"/>
              <w:rPr>
                <w:rFonts w:ascii="Garamond" w:eastAsia="Times New Roman" w:hAnsi="Garamond" w:cs="Times New Roman"/>
                <w:sz w:val="20"/>
                <w:szCs w:val="20"/>
              </w:rPr>
            </w:pPr>
            <w:r w:rsidRPr="00AE4233">
              <w:rPr>
                <w:rFonts w:ascii="Garamond" w:hAnsi="Garamond" w:cs="Calibri"/>
                <w:color w:val="000000"/>
                <w:sz w:val="20"/>
                <w:szCs w:val="20"/>
              </w:rPr>
              <w:t>1.43</w:t>
            </w:r>
          </w:p>
        </w:tc>
        <w:tc>
          <w:tcPr>
            <w:tcW w:w="973" w:type="dxa"/>
            <w:tcBorders>
              <w:top w:val="nil"/>
              <w:left w:val="nil"/>
              <w:bottom w:val="nil"/>
              <w:right w:val="nil"/>
            </w:tcBorders>
            <w:shd w:val="clear" w:color="auto" w:fill="auto"/>
            <w:vAlign w:val="bottom"/>
          </w:tcPr>
          <w:p w14:paraId="175AB2A4" w14:textId="620F2D7D" w:rsidR="004030CD" w:rsidRPr="00AE4233" w:rsidRDefault="004030CD" w:rsidP="004030CD">
            <w:pPr>
              <w:spacing w:after="0" w:line="240" w:lineRule="auto"/>
              <w:jc w:val="right"/>
              <w:rPr>
                <w:rFonts w:ascii="Garamond" w:eastAsia="Times New Roman" w:hAnsi="Garamond" w:cs="Times New Roman"/>
                <w:sz w:val="20"/>
                <w:szCs w:val="20"/>
              </w:rPr>
            </w:pPr>
            <w:r w:rsidRPr="00AE4233">
              <w:rPr>
                <w:rFonts w:ascii="Garamond" w:hAnsi="Garamond" w:cs="Calibri"/>
                <w:color w:val="000000"/>
                <w:sz w:val="20"/>
                <w:szCs w:val="20"/>
              </w:rPr>
              <w:t>1.45</w:t>
            </w:r>
          </w:p>
        </w:tc>
        <w:tc>
          <w:tcPr>
            <w:tcW w:w="973" w:type="dxa"/>
            <w:tcBorders>
              <w:top w:val="nil"/>
              <w:left w:val="nil"/>
              <w:bottom w:val="nil"/>
              <w:right w:val="nil"/>
            </w:tcBorders>
            <w:shd w:val="clear" w:color="auto" w:fill="auto"/>
            <w:vAlign w:val="bottom"/>
          </w:tcPr>
          <w:p w14:paraId="0D83FF5E" w14:textId="370518BC" w:rsidR="004030CD" w:rsidRPr="00AE4233" w:rsidRDefault="004030CD" w:rsidP="004030CD">
            <w:pPr>
              <w:spacing w:after="0" w:line="240" w:lineRule="auto"/>
              <w:jc w:val="right"/>
              <w:rPr>
                <w:rFonts w:ascii="Garamond" w:eastAsia="Times New Roman" w:hAnsi="Garamond" w:cs="Times New Roman"/>
                <w:sz w:val="20"/>
                <w:szCs w:val="20"/>
              </w:rPr>
            </w:pPr>
            <w:r w:rsidRPr="00AE4233">
              <w:rPr>
                <w:rFonts w:ascii="Garamond" w:hAnsi="Garamond" w:cs="Calibri"/>
                <w:color w:val="000000"/>
                <w:sz w:val="20"/>
                <w:szCs w:val="20"/>
              </w:rPr>
              <w:t>1.48</w:t>
            </w:r>
          </w:p>
        </w:tc>
        <w:tc>
          <w:tcPr>
            <w:tcW w:w="973" w:type="dxa"/>
            <w:tcBorders>
              <w:top w:val="nil"/>
              <w:left w:val="nil"/>
              <w:bottom w:val="nil"/>
              <w:right w:val="nil"/>
            </w:tcBorders>
            <w:shd w:val="clear" w:color="auto" w:fill="auto"/>
            <w:vAlign w:val="bottom"/>
          </w:tcPr>
          <w:p w14:paraId="1BE87F0F" w14:textId="00C978FB" w:rsidR="004030CD" w:rsidRPr="00AE4233" w:rsidRDefault="004030CD" w:rsidP="004030CD">
            <w:pPr>
              <w:spacing w:after="0" w:line="240" w:lineRule="auto"/>
              <w:jc w:val="right"/>
              <w:rPr>
                <w:rFonts w:ascii="Garamond" w:eastAsia="Times New Roman" w:hAnsi="Garamond" w:cs="Times New Roman"/>
                <w:sz w:val="20"/>
                <w:szCs w:val="20"/>
              </w:rPr>
            </w:pPr>
            <w:r w:rsidRPr="00AE4233">
              <w:rPr>
                <w:rFonts w:ascii="Garamond" w:hAnsi="Garamond" w:cs="Calibri"/>
                <w:color w:val="000000"/>
                <w:sz w:val="20"/>
                <w:szCs w:val="20"/>
              </w:rPr>
              <w:t>1.44</w:t>
            </w:r>
          </w:p>
        </w:tc>
        <w:tc>
          <w:tcPr>
            <w:tcW w:w="1061" w:type="dxa"/>
            <w:tcBorders>
              <w:top w:val="nil"/>
              <w:left w:val="nil"/>
              <w:bottom w:val="nil"/>
              <w:right w:val="nil"/>
            </w:tcBorders>
            <w:shd w:val="clear" w:color="auto" w:fill="auto"/>
            <w:vAlign w:val="bottom"/>
          </w:tcPr>
          <w:p w14:paraId="415F27FC" w14:textId="0752C5FE"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1.47</w:t>
            </w:r>
          </w:p>
        </w:tc>
        <w:tc>
          <w:tcPr>
            <w:tcW w:w="979" w:type="dxa"/>
            <w:tcBorders>
              <w:top w:val="nil"/>
              <w:left w:val="nil"/>
              <w:bottom w:val="nil"/>
              <w:right w:val="nil"/>
            </w:tcBorders>
            <w:shd w:val="clear" w:color="auto" w:fill="auto"/>
            <w:vAlign w:val="bottom"/>
          </w:tcPr>
          <w:p w14:paraId="7A8DB799" w14:textId="4FD68E24" w:rsidR="004030CD" w:rsidRPr="00AE4233" w:rsidRDefault="004030CD" w:rsidP="004030CD">
            <w:pPr>
              <w:spacing w:after="0" w:line="240" w:lineRule="auto"/>
              <w:jc w:val="right"/>
              <w:rPr>
                <w:rFonts w:ascii="Garamond" w:eastAsia="Times New Roman" w:hAnsi="Garamond" w:cs="Times New Roman"/>
                <w:sz w:val="20"/>
                <w:szCs w:val="20"/>
              </w:rPr>
            </w:pPr>
            <w:r w:rsidRPr="00AE4233">
              <w:rPr>
                <w:rFonts w:ascii="Garamond" w:hAnsi="Garamond" w:cs="Calibri"/>
                <w:color w:val="000000"/>
                <w:sz w:val="20"/>
                <w:szCs w:val="20"/>
              </w:rPr>
              <w:t>1.52</w:t>
            </w:r>
          </w:p>
        </w:tc>
      </w:tr>
      <w:tr w:rsidR="00AE4233" w:rsidRPr="00273870" w14:paraId="5CE0AEF0" w14:textId="77777777" w:rsidTr="00597C27">
        <w:trPr>
          <w:trHeight w:val="12"/>
        </w:trPr>
        <w:tc>
          <w:tcPr>
            <w:tcW w:w="2880" w:type="dxa"/>
            <w:tcBorders>
              <w:top w:val="nil"/>
              <w:left w:val="nil"/>
              <w:bottom w:val="nil"/>
              <w:right w:val="single" w:sz="4" w:space="0" w:color="auto"/>
            </w:tcBorders>
            <w:noWrap/>
            <w:vAlign w:val="bottom"/>
            <w:hideMark/>
          </w:tcPr>
          <w:p w14:paraId="2F58523F" w14:textId="77777777" w:rsidR="004030CD" w:rsidRPr="00273870" w:rsidRDefault="004030CD" w:rsidP="004030CD">
            <w:pPr>
              <w:spacing w:after="0" w:line="240" w:lineRule="auto"/>
              <w:rPr>
                <w:rFonts w:ascii="Garamond" w:eastAsia="Times New Roman" w:hAnsi="Garamond" w:cs="Times New Roman"/>
                <w:sz w:val="20"/>
                <w:szCs w:val="20"/>
              </w:rPr>
            </w:pPr>
            <w:r w:rsidRPr="00273870">
              <w:rPr>
                <w:rFonts w:ascii="Garamond" w:eastAsia="Times New Roman" w:hAnsi="Garamond" w:cs="Times New Roman"/>
                <w:sz w:val="20"/>
                <w:szCs w:val="20"/>
              </w:rPr>
              <w:t xml:space="preserve">Energy label consumption A  </w:t>
            </w:r>
          </w:p>
        </w:tc>
        <w:tc>
          <w:tcPr>
            <w:tcW w:w="924" w:type="dxa"/>
            <w:gridSpan w:val="2"/>
            <w:tcBorders>
              <w:left w:val="nil"/>
            </w:tcBorders>
          </w:tcPr>
          <w:p w14:paraId="2B46B05E" w14:textId="77777777" w:rsidR="004030CD" w:rsidRPr="00AE4233" w:rsidRDefault="004030CD" w:rsidP="004030CD">
            <w:pPr>
              <w:spacing w:after="0" w:line="240" w:lineRule="auto"/>
              <w:jc w:val="right"/>
              <w:rPr>
                <w:rFonts w:ascii="Garamond" w:hAnsi="Garamond" w:cs="Times New Roman"/>
                <w:sz w:val="20"/>
                <w:szCs w:val="20"/>
              </w:rPr>
            </w:pPr>
          </w:p>
        </w:tc>
        <w:tc>
          <w:tcPr>
            <w:tcW w:w="884" w:type="dxa"/>
            <w:tcBorders>
              <w:top w:val="nil"/>
              <w:bottom w:val="nil"/>
              <w:right w:val="nil"/>
            </w:tcBorders>
            <w:shd w:val="clear" w:color="auto" w:fill="auto"/>
            <w:noWrap/>
            <w:vAlign w:val="bottom"/>
            <w:hideMark/>
          </w:tcPr>
          <w:p w14:paraId="6A580FDA" w14:textId="6B9B1F9B" w:rsidR="004030CD" w:rsidRPr="00AE4233" w:rsidRDefault="004030CD" w:rsidP="004030CD">
            <w:pPr>
              <w:spacing w:after="0" w:line="240" w:lineRule="auto"/>
              <w:jc w:val="right"/>
              <w:rPr>
                <w:rFonts w:ascii="Garamond" w:eastAsia="Times New Roman" w:hAnsi="Garamond" w:cs="Times New Roman"/>
                <w:sz w:val="20"/>
                <w:szCs w:val="20"/>
              </w:rPr>
            </w:pPr>
            <w:r w:rsidRPr="00AE4233">
              <w:rPr>
                <w:rFonts w:ascii="Garamond" w:hAnsi="Garamond" w:cs="Calibri"/>
                <w:color w:val="000000"/>
                <w:sz w:val="20"/>
                <w:szCs w:val="20"/>
              </w:rPr>
              <w:t>1.17</w:t>
            </w:r>
          </w:p>
        </w:tc>
        <w:tc>
          <w:tcPr>
            <w:tcW w:w="973" w:type="dxa"/>
            <w:tcBorders>
              <w:top w:val="nil"/>
              <w:left w:val="nil"/>
              <w:bottom w:val="nil"/>
              <w:right w:val="nil"/>
            </w:tcBorders>
            <w:shd w:val="clear" w:color="auto" w:fill="auto"/>
            <w:vAlign w:val="bottom"/>
          </w:tcPr>
          <w:p w14:paraId="4F651DA6" w14:textId="4299EEC2"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1.17</w:t>
            </w:r>
          </w:p>
        </w:tc>
        <w:tc>
          <w:tcPr>
            <w:tcW w:w="973" w:type="dxa"/>
            <w:tcBorders>
              <w:top w:val="nil"/>
              <w:left w:val="nil"/>
              <w:bottom w:val="nil"/>
              <w:right w:val="nil"/>
            </w:tcBorders>
            <w:shd w:val="clear" w:color="auto" w:fill="auto"/>
            <w:vAlign w:val="bottom"/>
          </w:tcPr>
          <w:p w14:paraId="752F4204" w14:textId="6E85743E"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1.22</w:t>
            </w:r>
          </w:p>
        </w:tc>
        <w:tc>
          <w:tcPr>
            <w:tcW w:w="973" w:type="dxa"/>
            <w:tcBorders>
              <w:top w:val="nil"/>
              <w:left w:val="nil"/>
              <w:bottom w:val="nil"/>
              <w:right w:val="nil"/>
            </w:tcBorders>
            <w:shd w:val="clear" w:color="auto" w:fill="auto"/>
            <w:vAlign w:val="bottom"/>
          </w:tcPr>
          <w:p w14:paraId="3104960E" w14:textId="6E081136"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1.17</w:t>
            </w:r>
          </w:p>
        </w:tc>
        <w:tc>
          <w:tcPr>
            <w:tcW w:w="973" w:type="dxa"/>
            <w:tcBorders>
              <w:top w:val="nil"/>
              <w:left w:val="nil"/>
              <w:bottom w:val="nil"/>
              <w:right w:val="nil"/>
            </w:tcBorders>
            <w:shd w:val="clear" w:color="auto" w:fill="auto"/>
            <w:vAlign w:val="bottom"/>
          </w:tcPr>
          <w:p w14:paraId="17FD61A4" w14:textId="5A283524"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1.17</w:t>
            </w:r>
          </w:p>
        </w:tc>
        <w:tc>
          <w:tcPr>
            <w:tcW w:w="1061" w:type="dxa"/>
            <w:tcBorders>
              <w:top w:val="nil"/>
              <w:left w:val="nil"/>
              <w:bottom w:val="nil"/>
              <w:right w:val="nil"/>
            </w:tcBorders>
            <w:shd w:val="clear" w:color="auto" w:fill="auto"/>
            <w:vAlign w:val="bottom"/>
          </w:tcPr>
          <w:p w14:paraId="6E97A026" w14:textId="5AE627D6"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1.17</w:t>
            </w:r>
          </w:p>
        </w:tc>
        <w:tc>
          <w:tcPr>
            <w:tcW w:w="979" w:type="dxa"/>
            <w:tcBorders>
              <w:top w:val="nil"/>
              <w:left w:val="nil"/>
              <w:bottom w:val="nil"/>
              <w:right w:val="nil"/>
            </w:tcBorders>
            <w:shd w:val="clear" w:color="auto" w:fill="auto"/>
            <w:vAlign w:val="bottom"/>
          </w:tcPr>
          <w:p w14:paraId="49E7CE43" w14:textId="3016389C"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1.24</w:t>
            </w:r>
          </w:p>
        </w:tc>
      </w:tr>
      <w:tr w:rsidR="00AE4233" w:rsidRPr="00273870" w14:paraId="5414BDD3" w14:textId="77777777" w:rsidTr="00597C27">
        <w:trPr>
          <w:trHeight w:val="12"/>
        </w:trPr>
        <w:tc>
          <w:tcPr>
            <w:tcW w:w="2880" w:type="dxa"/>
            <w:tcBorders>
              <w:top w:val="nil"/>
              <w:left w:val="nil"/>
              <w:bottom w:val="nil"/>
              <w:right w:val="single" w:sz="4" w:space="0" w:color="auto"/>
            </w:tcBorders>
            <w:noWrap/>
            <w:vAlign w:val="bottom"/>
            <w:hideMark/>
          </w:tcPr>
          <w:p w14:paraId="32A41BC8" w14:textId="77777777" w:rsidR="004030CD" w:rsidRPr="00273870" w:rsidRDefault="004030CD" w:rsidP="004030CD">
            <w:pPr>
              <w:spacing w:after="0" w:line="240" w:lineRule="auto"/>
              <w:rPr>
                <w:rFonts w:ascii="Garamond" w:eastAsia="Times New Roman" w:hAnsi="Garamond" w:cs="Times New Roman"/>
                <w:sz w:val="20"/>
                <w:szCs w:val="20"/>
              </w:rPr>
            </w:pPr>
            <w:r w:rsidRPr="00273870">
              <w:rPr>
                <w:rFonts w:ascii="Garamond" w:eastAsia="Times New Roman" w:hAnsi="Garamond" w:cs="Times New Roman"/>
                <w:sz w:val="20"/>
                <w:szCs w:val="20"/>
              </w:rPr>
              <w:t xml:space="preserve">Energy label consumption B  </w:t>
            </w:r>
          </w:p>
        </w:tc>
        <w:tc>
          <w:tcPr>
            <w:tcW w:w="924" w:type="dxa"/>
            <w:gridSpan w:val="2"/>
            <w:tcBorders>
              <w:left w:val="nil"/>
            </w:tcBorders>
          </w:tcPr>
          <w:p w14:paraId="6A876561" w14:textId="77777777" w:rsidR="004030CD" w:rsidRPr="00AE4233" w:rsidRDefault="004030CD" w:rsidP="004030CD">
            <w:pPr>
              <w:spacing w:after="0" w:line="240" w:lineRule="auto"/>
              <w:jc w:val="right"/>
              <w:rPr>
                <w:rFonts w:ascii="Garamond" w:hAnsi="Garamond" w:cs="Times New Roman"/>
                <w:sz w:val="20"/>
                <w:szCs w:val="20"/>
              </w:rPr>
            </w:pPr>
          </w:p>
        </w:tc>
        <w:tc>
          <w:tcPr>
            <w:tcW w:w="884" w:type="dxa"/>
            <w:tcBorders>
              <w:top w:val="nil"/>
              <w:bottom w:val="nil"/>
              <w:right w:val="nil"/>
            </w:tcBorders>
            <w:shd w:val="clear" w:color="auto" w:fill="auto"/>
            <w:noWrap/>
            <w:vAlign w:val="bottom"/>
            <w:hideMark/>
          </w:tcPr>
          <w:p w14:paraId="5CCAA564" w14:textId="788E9F32" w:rsidR="004030CD" w:rsidRPr="00AE4233" w:rsidRDefault="004030CD" w:rsidP="004030CD">
            <w:pPr>
              <w:spacing w:after="0" w:line="240" w:lineRule="auto"/>
              <w:jc w:val="right"/>
              <w:rPr>
                <w:rFonts w:ascii="Garamond" w:eastAsia="Times New Roman" w:hAnsi="Garamond" w:cs="Times New Roman"/>
                <w:sz w:val="20"/>
                <w:szCs w:val="20"/>
              </w:rPr>
            </w:pPr>
            <w:r w:rsidRPr="00AE4233">
              <w:rPr>
                <w:rFonts w:ascii="Garamond" w:hAnsi="Garamond" w:cs="Calibri"/>
                <w:color w:val="000000"/>
                <w:sz w:val="20"/>
                <w:szCs w:val="20"/>
              </w:rPr>
              <w:t>1.17</w:t>
            </w:r>
          </w:p>
        </w:tc>
        <w:tc>
          <w:tcPr>
            <w:tcW w:w="973" w:type="dxa"/>
            <w:tcBorders>
              <w:top w:val="nil"/>
              <w:left w:val="nil"/>
              <w:bottom w:val="nil"/>
              <w:right w:val="nil"/>
            </w:tcBorders>
            <w:shd w:val="clear" w:color="auto" w:fill="auto"/>
            <w:vAlign w:val="bottom"/>
          </w:tcPr>
          <w:p w14:paraId="6537D015" w14:textId="3232E304"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1.17</w:t>
            </w:r>
          </w:p>
        </w:tc>
        <w:tc>
          <w:tcPr>
            <w:tcW w:w="973" w:type="dxa"/>
            <w:tcBorders>
              <w:top w:val="nil"/>
              <w:left w:val="nil"/>
              <w:bottom w:val="nil"/>
              <w:right w:val="nil"/>
            </w:tcBorders>
            <w:shd w:val="clear" w:color="auto" w:fill="auto"/>
            <w:vAlign w:val="bottom"/>
          </w:tcPr>
          <w:p w14:paraId="29369EE8" w14:textId="180345D7"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1.17</w:t>
            </w:r>
          </w:p>
        </w:tc>
        <w:tc>
          <w:tcPr>
            <w:tcW w:w="973" w:type="dxa"/>
            <w:tcBorders>
              <w:top w:val="nil"/>
              <w:left w:val="nil"/>
              <w:bottom w:val="nil"/>
              <w:right w:val="nil"/>
            </w:tcBorders>
            <w:shd w:val="clear" w:color="auto" w:fill="auto"/>
            <w:vAlign w:val="bottom"/>
          </w:tcPr>
          <w:p w14:paraId="2F7AE5A0" w14:textId="195BD279"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1.17</w:t>
            </w:r>
          </w:p>
        </w:tc>
        <w:tc>
          <w:tcPr>
            <w:tcW w:w="973" w:type="dxa"/>
            <w:tcBorders>
              <w:top w:val="nil"/>
              <w:left w:val="nil"/>
              <w:bottom w:val="nil"/>
              <w:right w:val="nil"/>
            </w:tcBorders>
            <w:shd w:val="clear" w:color="auto" w:fill="auto"/>
            <w:vAlign w:val="bottom"/>
          </w:tcPr>
          <w:p w14:paraId="18C7FF92" w14:textId="2C1890A1"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1.17</w:t>
            </w:r>
          </w:p>
        </w:tc>
        <w:tc>
          <w:tcPr>
            <w:tcW w:w="1061" w:type="dxa"/>
            <w:tcBorders>
              <w:top w:val="nil"/>
              <w:left w:val="nil"/>
              <w:bottom w:val="nil"/>
              <w:right w:val="nil"/>
            </w:tcBorders>
            <w:shd w:val="clear" w:color="auto" w:fill="auto"/>
            <w:vAlign w:val="bottom"/>
          </w:tcPr>
          <w:p w14:paraId="4BA452B7" w14:textId="0990CFE3"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1.17</w:t>
            </w:r>
          </w:p>
        </w:tc>
        <w:tc>
          <w:tcPr>
            <w:tcW w:w="979" w:type="dxa"/>
            <w:tcBorders>
              <w:top w:val="nil"/>
              <w:left w:val="nil"/>
              <w:bottom w:val="nil"/>
              <w:right w:val="nil"/>
            </w:tcBorders>
            <w:shd w:val="clear" w:color="auto" w:fill="auto"/>
            <w:vAlign w:val="bottom"/>
          </w:tcPr>
          <w:p w14:paraId="7A0605AD" w14:textId="48C67C3A"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1.17</w:t>
            </w:r>
          </w:p>
        </w:tc>
      </w:tr>
      <w:tr w:rsidR="00AE4233" w:rsidRPr="00273870" w14:paraId="0338B682" w14:textId="77777777" w:rsidTr="00597C27">
        <w:trPr>
          <w:trHeight w:val="12"/>
        </w:trPr>
        <w:tc>
          <w:tcPr>
            <w:tcW w:w="2880" w:type="dxa"/>
            <w:tcBorders>
              <w:top w:val="nil"/>
              <w:left w:val="nil"/>
              <w:bottom w:val="nil"/>
              <w:right w:val="single" w:sz="4" w:space="0" w:color="auto"/>
            </w:tcBorders>
            <w:noWrap/>
            <w:vAlign w:val="bottom"/>
            <w:hideMark/>
          </w:tcPr>
          <w:p w14:paraId="3AC32AC8" w14:textId="77777777" w:rsidR="004030CD" w:rsidRPr="00273870" w:rsidRDefault="004030CD" w:rsidP="004030CD">
            <w:pPr>
              <w:spacing w:after="0" w:line="240" w:lineRule="auto"/>
              <w:rPr>
                <w:rFonts w:ascii="Garamond" w:eastAsia="Times New Roman" w:hAnsi="Garamond" w:cs="Times New Roman"/>
                <w:sz w:val="20"/>
                <w:szCs w:val="20"/>
              </w:rPr>
            </w:pPr>
            <w:r w:rsidRPr="00273870">
              <w:rPr>
                <w:rFonts w:ascii="Garamond" w:eastAsia="Times New Roman" w:hAnsi="Garamond" w:cs="Times New Roman"/>
                <w:sz w:val="20"/>
                <w:szCs w:val="20"/>
              </w:rPr>
              <w:t xml:space="preserve">Energy label consumption C  </w:t>
            </w:r>
          </w:p>
        </w:tc>
        <w:tc>
          <w:tcPr>
            <w:tcW w:w="924" w:type="dxa"/>
            <w:gridSpan w:val="2"/>
            <w:tcBorders>
              <w:left w:val="nil"/>
            </w:tcBorders>
          </w:tcPr>
          <w:p w14:paraId="7AD046B5" w14:textId="77777777" w:rsidR="004030CD" w:rsidRPr="00AE4233" w:rsidRDefault="004030CD" w:rsidP="004030CD">
            <w:pPr>
              <w:spacing w:after="0" w:line="240" w:lineRule="auto"/>
              <w:jc w:val="right"/>
              <w:rPr>
                <w:rFonts w:ascii="Garamond" w:hAnsi="Garamond" w:cs="Times New Roman"/>
                <w:sz w:val="20"/>
                <w:szCs w:val="20"/>
              </w:rPr>
            </w:pPr>
          </w:p>
        </w:tc>
        <w:tc>
          <w:tcPr>
            <w:tcW w:w="884" w:type="dxa"/>
            <w:tcBorders>
              <w:top w:val="nil"/>
              <w:bottom w:val="nil"/>
              <w:right w:val="nil"/>
            </w:tcBorders>
            <w:shd w:val="clear" w:color="auto" w:fill="auto"/>
            <w:noWrap/>
            <w:vAlign w:val="bottom"/>
            <w:hideMark/>
          </w:tcPr>
          <w:p w14:paraId="6C4D2068" w14:textId="120B948D" w:rsidR="004030CD" w:rsidRPr="00AE4233" w:rsidRDefault="004030CD" w:rsidP="004030CD">
            <w:pPr>
              <w:spacing w:after="0" w:line="240" w:lineRule="auto"/>
              <w:jc w:val="right"/>
              <w:rPr>
                <w:rFonts w:ascii="Garamond" w:eastAsia="Times New Roman" w:hAnsi="Garamond" w:cs="Times New Roman"/>
                <w:sz w:val="20"/>
                <w:szCs w:val="20"/>
              </w:rPr>
            </w:pPr>
            <w:r w:rsidRPr="00AE4233">
              <w:rPr>
                <w:rFonts w:ascii="Garamond" w:hAnsi="Garamond" w:cs="Calibri"/>
                <w:color w:val="000000"/>
                <w:sz w:val="20"/>
                <w:szCs w:val="20"/>
              </w:rPr>
              <w:t>1.14</w:t>
            </w:r>
          </w:p>
        </w:tc>
        <w:tc>
          <w:tcPr>
            <w:tcW w:w="973" w:type="dxa"/>
            <w:tcBorders>
              <w:top w:val="nil"/>
              <w:left w:val="nil"/>
              <w:bottom w:val="nil"/>
              <w:right w:val="nil"/>
            </w:tcBorders>
            <w:shd w:val="clear" w:color="auto" w:fill="auto"/>
            <w:vAlign w:val="bottom"/>
          </w:tcPr>
          <w:p w14:paraId="65E1293E" w14:textId="43E62FF5"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1.14</w:t>
            </w:r>
          </w:p>
        </w:tc>
        <w:tc>
          <w:tcPr>
            <w:tcW w:w="973" w:type="dxa"/>
            <w:tcBorders>
              <w:top w:val="nil"/>
              <w:left w:val="nil"/>
              <w:bottom w:val="nil"/>
              <w:right w:val="nil"/>
            </w:tcBorders>
            <w:shd w:val="clear" w:color="auto" w:fill="auto"/>
            <w:vAlign w:val="bottom"/>
          </w:tcPr>
          <w:p w14:paraId="09F82C48" w14:textId="67D82F45"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1.14</w:t>
            </w:r>
          </w:p>
        </w:tc>
        <w:tc>
          <w:tcPr>
            <w:tcW w:w="973" w:type="dxa"/>
            <w:tcBorders>
              <w:top w:val="nil"/>
              <w:left w:val="nil"/>
              <w:bottom w:val="nil"/>
              <w:right w:val="nil"/>
            </w:tcBorders>
            <w:shd w:val="clear" w:color="auto" w:fill="auto"/>
            <w:vAlign w:val="bottom"/>
          </w:tcPr>
          <w:p w14:paraId="10C78A32" w14:textId="6AE28D8E"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1.15</w:t>
            </w:r>
          </w:p>
        </w:tc>
        <w:tc>
          <w:tcPr>
            <w:tcW w:w="973" w:type="dxa"/>
            <w:tcBorders>
              <w:top w:val="nil"/>
              <w:left w:val="nil"/>
              <w:bottom w:val="nil"/>
              <w:right w:val="nil"/>
            </w:tcBorders>
            <w:shd w:val="clear" w:color="auto" w:fill="auto"/>
            <w:vAlign w:val="bottom"/>
          </w:tcPr>
          <w:p w14:paraId="520D50F1" w14:textId="21B9BE2E"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1.14</w:t>
            </w:r>
          </w:p>
        </w:tc>
        <w:tc>
          <w:tcPr>
            <w:tcW w:w="1061" w:type="dxa"/>
            <w:tcBorders>
              <w:top w:val="nil"/>
              <w:left w:val="nil"/>
              <w:bottom w:val="nil"/>
              <w:right w:val="nil"/>
            </w:tcBorders>
            <w:shd w:val="clear" w:color="auto" w:fill="auto"/>
            <w:vAlign w:val="bottom"/>
          </w:tcPr>
          <w:p w14:paraId="63E710E7" w14:textId="496853BC"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1.14</w:t>
            </w:r>
          </w:p>
        </w:tc>
        <w:tc>
          <w:tcPr>
            <w:tcW w:w="979" w:type="dxa"/>
            <w:tcBorders>
              <w:top w:val="nil"/>
              <w:left w:val="nil"/>
              <w:bottom w:val="nil"/>
              <w:right w:val="nil"/>
            </w:tcBorders>
            <w:shd w:val="clear" w:color="auto" w:fill="auto"/>
            <w:vAlign w:val="bottom"/>
          </w:tcPr>
          <w:p w14:paraId="32806894" w14:textId="569FF1C8"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1.15</w:t>
            </w:r>
          </w:p>
        </w:tc>
      </w:tr>
      <w:tr w:rsidR="00AE4233" w:rsidRPr="00273870" w14:paraId="4C4A9797" w14:textId="77777777" w:rsidTr="00597C27">
        <w:trPr>
          <w:trHeight w:val="12"/>
        </w:trPr>
        <w:tc>
          <w:tcPr>
            <w:tcW w:w="2880" w:type="dxa"/>
            <w:tcBorders>
              <w:top w:val="nil"/>
              <w:left w:val="nil"/>
              <w:bottom w:val="nil"/>
              <w:right w:val="single" w:sz="4" w:space="0" w:color="auto"/>
            </w:tcBorders>
            <w:noWrap/>
            <w:vAlign w:val="bottom"/>
            <w:hideMark/>
          </w:tcPr>
          <w:p w14:paraId="31BE4A4E" w14:textId="77777777" w:rsidR="004030CD" w:rsidRPr="00273870" w:rsidRDefault="004030CD" w:rsidP="004030CD">
            <w:pPr>
              <w:spacing w:after="0" w:line="240" w:lineRule="auto"/>
              <w:rPr>
                <w:rFonts w:ascii="Garamond" w:eastAsia="Times New Roman" w:hAnsi="Garamond" w:cs="Times New Roman"/>
                <w:sz w:val="20"/>
                <w:szCs w:val="20"/>
              </w:rPr>
            </w:pPr>
            <w:r w:rsidRPr="00273870">
              <w:rPr>
                <w:rFonts w:ascii="Garamond" w:eastAsia="Times New Roman" w:hAnsi="Garamond" w:cs="Times New Roman"/>
                <w:sz w:val="20"/>
                <w:szCs w:val="20"/>
              </w:rPr>
              <w:t xml:space="preserve">Energy label consumption E  </w:t>
            </w:r>
          </w:p>
        </w:tc>
        <w:tc>
          <w:tcPr>
            <w:tcW w:w="924" w:type="dxa"/>
            <w:gridSpan w:val="2"/>
            <w:tcBorders>
              <w:left w:val="nil"/>
            </w:tcBorders>
          </w:tcPr>
          <w:p w14:paraId="5990B65E" w14:textId="77777777" w:rsidR="004030CD" w:rsidRPr="00AE4233" w:rsidRDefault="004030CD" w:rsidP="004030CD">
            <w:pPr>
              <w:spacing w:after="0" w:line="240" w:lineRule="auto"/>
              <w:jc w:val="right"/>
              <w:rPr>
                <w:rFonts w:ascii="Garamond" w:hAnsi="Garamond" w:cs="Times New Roman"/>
                <w:sz w:val="20"/>
                <w:szCs w:val="20"/>
              </w:rPr>
            </w:pPr>
          </w:p>
        </w:tc>
        <w:tc>
          <w:tcPr>
            <w:tcW w:w="884" w:type="dxa"/>
            <w:tcBorders>
              <w:top w:val="nil"/>
              <w:bottom w:val="nil"/>
              <w:right w:val="nil"/>
            </w:tcBorders>
            <w:shd w:val="clear" w:color="auto" w:fill="auto"/>
            <w:noWrap/>
            <w:vAlign w:val="bottom"/>
            <w:hideMark/>
          </w:tcPr>
          <w:p w14:paraId="6C356B33" w14:textId="1D988FF9" w:rsidR="004030CD" w:rsidRPr="00AE4233" w:rsidRDefault="004030CD" w:rsidP="004030CD">
            <w:pPr>
              <w:spacing w:after="0" w:line="240" w:lineRule="auto"/>
              <w:jc w:val="right"/>
              <w:rPr>
                <w:rFonts w:ascii="Garamond" w:eastAsia="Times New Roman" w:hAnsi="Garamond" w:cs="Times New Roman"/>
                <w:sz w:val="20"/>
                <w:szCs w:val="20"/>
              </w:rPr>
            </w:pPr>
            <w:r w:rsidRPr="00AE4233">
              <w:rPr>
                <w:rFonts w:ascii="Garamond" w:hAnsi="Garamond" w:cs="Calibri"/>
                <w:color w:val="000000"/>
                <w:sz w:val="20"/>
                <w:szCs w:val="20"/>
              </w:rPr>
              <w:t>2.25</w:t>
            </w:r>
          </w:p>
        </w:tc>
        <w:tc>
          <w:tcPr>
            <w:tcW w:w="973" w:type="dxa"/>
            <w:tcBorders>
              <w:top w:val="nil"/>
              <w:left w:val="nil"/>
              <w:bottom w:val="nil"/>
              <w:right w:val="nil"/>
            </w:tcBorders>
            <w:shd w:val="clear" w:color="auto" w:fill="auto"/>
            <w:vAlign w:val="bottom"/>
          </w:tcPr>
          <w:p w14:paraId="585E84B4" w14:textId="27A93667"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2.26</w:t>
            </w:r>
          </w:p>
        </w:tc>
        <w:tc>
          <w:tcPr>
            <w:tcW w:w="973" w:type="dxa"/>
            <w:tcBorders>
              <w:top w:val="nil"/>
              <w:left w:val="nil"/>
              <w:bottom w:val="nil"/>
              <w:right w:val="nil"/>
            </w:tcBorders>
            <w:shd w:val="clear" w:color="auto" w:fill="auto"/>
            <w:vAlign w:val="bottom"/>
          </w:tcPr>
          <w:p w14:paraId="3D15CCED" w14:textId="19EF38A7"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2.26</w:t>
            </w:r>
          </w:p>
        </w:tc>
        <w:tc>
          <w:tcPr>
            <w:tcW w:w="973" w:type="dxa"/>
            <w:tcBorders>
              <w:top w:val="nil"/>
              <w:left w:val="nil"/>
              <w:bottom w:val="nil"/>
              <w:right w:val="nil"/>
            </w:tcBorders>
            <w:shd w:val="clear" w:color="auto" w:fill="auto"/>
            <w:vAlign w:val="bottom"/>
          </w:tcPr>
          <w:p w14:paraId="08636A48" w14:textId="693D4F83"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2.26</w:t>
            </w:r>
          </w:p>
        </w:tc>
        <w:tc>
          <w:tcPr>
            <w:tcW w:w="973" w:type="dxa"/>
            <w:tcBorders>
              <w:top w:val="nil"/>
              <w:left w:val="nil"/>
              <w:bottom w:val="nil"/>
              <w:right w:val="nil"/>
            </w:tcBorders>
            <w:shd w:val="clear" w:color="auto" w:fill="auto"/>
            <w:vAlign w:val="bottom"/>
          </w:tcPr>
          <w:p w14:paraId="68F0F8E3" w14:textId="38DB5DBB"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2.26</w:t>
            </w:r>
          </w:p>
        </w:tc>
        <w:tc>
          <w:tcPr>
            <w:tcW w:w="1061" w:type="dxa"/>
            <w:tcBorders>
              <w:top w:val="nil"/>
              <w:left w:val="nil"/>
              <w:bottom w:val="nil"/>
              <w:right w:val="nil"/>
            </w:tcBorders>
            <w:shd w:val="clear" w:color="auto" w:fill="auto"/>
            <w:vAlign w:val="bottom"/>
          </w:tcPr>
          <w:p w14:paraId="7F890729" w14:textId="27E7888A"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2.25</w:t>
            </w:r>
          </w:p>
        </w:tc>
        <w:tc>
          <w:tcPr>
            <w:tcW w:w="979" w:type="dxa"/>
            <w:tcBorders>
              <w:top w:val="nil"/>
              <w:left w:val="nil"/>
              <w:bottom w:val="nil"/>
              <w:right w:val="nil"/>
            </w:tcBorders>
            <w:shd w:val="clear" w:color="auto" w:fill="auto"/>
            <w:vAlign w:val="bottom"/>
          </w:tcPr>
          <w:p w14:paraId="46E4A2E9" w14:textId="3BC5EF00"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2.27</w:t>
            </w:r>
          </w:p>
        </w:tc>
      </w:tr>
      <w:tr w:rsidR="00AE4233" w:rsidRPr="00273870" w14:paraId="10444561" w14:textId="77777777" w:rsidTr="00597C27">
        <w:trPr>
          <w:trHeight w:val="12"/>
        </w:trPr>
        <w:tc>
          <w:tcPr>
            <w:tcW w:w="2880" w:type="dxa"/>
            <w:tcBorders>
              <w:top w:val="nil"/>
              <w:left w:val="nil"/>
              <w:bottom w:val="nil"/>
              <w:right w:val="single" w:sz="4" w:space="0" w:color="auto"/>
            </w:tcBorders>
            <w:noWrap/>
            <w:vAlign w:val="bottom"/>
            <w:hideMark/>
          </w:tcPr>
          <w:p w14:paraId="64A6589D" w14:textId="77777777" w:rsidR="004030CD" w:rsidRPr="00273870" w:rsidRDefault="004030CD" w:rsidP="004030CD">
            <w:pPr>
              <w:spacing w:after="0" w:line="240" w:lineRule="auto"/>
              <w:rPr>
                <w:rFonts w:ascii="Garamond" w:eastAsia="Times New Roman" w:hAnsi="Garamond" w:cs="Times New Roman"/>
                <w:sz w:val="20"/>
                <w:szCs w:val="20"/>
              </w:rPr>
            </w:pPr>
            <w:r w:rsidRPr="00273870">
              <w:rPr>
                <w:rFonts w:ascii="Garamond" w:eastAsia="Times New Roman" w:hAnsi="Garamond" w:cs="Times New Roman"/>
                <w:sz w:val="20"/>
                <w:szCs w:val="20"/>
              </w:rPr>
              <w:t xml:space="preserve">Energy label consumption F  </w:t>
            </w:r>
          </w:p>
        </w:tc>
        <w:tc>
          <w:tcPr>
            <w:tcW w:w="924" w:type="dxa"/>
            <w:gridSpan w:val="2"/>
            <w:tcBorders>
              <w:left w:val="nil"/>
            </w:tcBorders>
          </w:tcPr>
          <w:p w14:paraId="6A91651E" w14:textId="77777777" w:rsidR="004030CD" w:rsidRPr="00AE4233" w:rsidRDefault="004030CD" w:rsidP="004030CD">
            <w:pPr>
              <w:spacing w:after="0" w:line="240" w:lineRule="auto"/>
              <w:jc w:val="right"/>
              <w:rPr>
                <w:rFonts w:ascii="Garamond" w:hAnsi="Garamond" w:cs="Times New Roman"/>
                <w:sz w:val="20"/>
                <w:szCs w:val="20"/>
              </w:rPr>
            </w:pPr>
          </w:p>
        </w:tc>
        <w:tc>
          <w:tcPr>
            <w:tcW w:w="884" w:type="dxa"/>
            <w:tcBorders>
              <w:top w:val="nil"/>
              <w:bottom w:val="nil"/>
              <w:right w:val="nil"/>
            </w:tcBorders>
            <w:shd w:val="clear" w:color="auto" w:fill="auto"/>
            <w:noWrap/>
            <w:vAlign w:val="bottom"/>
            <w:hideMark/>
          </w:tcPr>
          <w:p w14:paraId="5CA27A4A" w14:textId="782060E2" w:rsidR="004030CD" w:rsidRPr="00AE4233" w:rsidRDefault="004030CD" w:rsidP="004030CD">
            <w:pPr>
              <w:spacing w:after="0" w:line="240" w:lineRule="auto"/>
              <w:jc w:val="right"/>
              <w:rPr>
                <w:rFonts w:ascii="Garamond" w:eastAsia="Times New Roman" w:hAnsi="Garamond" w:cs="Times New Roman"/>
                <w:sz w:val="20"/>
                <w:szCs w:val="20"/>
              </w:rPr>
            </w:pPr>
            <w:r w:rsidRPr="00AE4233">
              <w:rPr>
                <w:rFonts w:ascii="Garamond" w:hAnsi="Garamond" w:cs="Calibri"/>
                <w:color w:val="000000"/>
                <w:sz w:val="20"/>
                <w:szCs w:val="20"/>
              </w:rPr>
              <w:t>1.23</w:t>
            </w:r>
          </w:p>
        </w:tc>
        <w:tc>
          <w:tcPr>
            <w:tcW w:w="973" w:type="dxa"/>
            <w:tcBorders>
              <w:top w:val="nil"/>
              <w:left w:val="nil"/>
              <w:bottom w:val="nil"/>
              <w:right w:val="nil"/>
            </w:tcBorders>
            <w:shd w:val="clear" w:color="auto" w:fill="auto"/>
            <w:vAlign w:val="bottom"/>
          </w:tcPr>
          <w:p w14:paraId="603A615E" w14:textId="7FFE36E4"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1.23</w:t>
            </w:r>
          </w:p>
        </w:tc>
        <w:tc>
          <w:tcPr>
            <w:tcW w:w="973" w:type="dxa"/>
            <w:tcBorders>
              <w:top w:val="nil"/>
              <w:left w:val="nil"/>
              <w:bottom w:val="nil"/>
              <w:right w:val="nil"/>
            </w:tcBorders>
            <w:shd w:val="clear" w:color="auto" w:fill="auto"/>
            <w:vAlign w:val="bottom"/>
          </w:tcPr>
          <w:p w14:paraId="3AB62FFC" w14:textId="5345DED6"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1.23</w:t>
            </w:r>
          </w:p>
        </w:tc>
        <w:tc>
          <w:tcPr>
            <w:tcW w:w="973" w:type="dxa"/>
            <w:tcBorders>
              <w:top w:val="nil"/>
              <w:left w:val="nil"/>
              <w:bottom w:val="nil"/>
              <w:right w:val="nil"/>
            </w:tcBorders>
            <w:shd w:val="clear" w:color="auto" w:fill="auto"/>
            <w:vAlign w:val="bottom"/>
          </w:tcPr>
          <w:p w14:paraId="7A5BB268" w14:textId="236A6108"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1.23</w:t>
            </w:r>
          </w:p>
        </w:tc>
        <w:tc>
          <w:tcPr>
            <w:tcW w:w="973" w:type="dxa"/>
            <w:tcBorders>
              <w:top w:val="nil"/>
              <w:left w:val="nil"/>
              <w:bottom w:val="nil"/>
              <w:right w:val="nil"/>
            </w:tcBorders>
            <w:shd w:val="clear" w:color="auto" w:fill="auto"/>
            <w:vAlign w:val="bottom"/>
          </w:tcPr>
          <w:p w14:paraId="2AD83426" w14:textId="025C2420"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1.23</w:t>
            </w:r>
          </w:p>
        </w:tc>
        <w:tc>
          <w:tcPr>
            <w:tcW w:w="1061" w:type="dxa"/>
            <w:tcBorders>
              <w:top w:val="nil"/>
              <w:left w:val="nil"/>
              <w:bottom w:val="nil"/>
              <w:right w:val="nil"/>
            </w:tcBorders>
            <w:shd w:val="clear" w:color="auto" w:fill="auto"/>
            <w:vAlign w:val="bottom"/>
          </w:tcPr>
          <w:p w14:paraId="43554CBA" w14:textId="2AE708CA"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1.23</w:t>
            </w:r>
          </w:p>
        </w:tc>
        <w:tc>
          <w:tcPr>
            <w:tcW w:w="979" w:type="dxa"/>
            <w:tcBorders>
              <w:top w:val="nil"/>
              <w:left w:val="nil"/>
              <w:bottom w:val="nil"/>
              <w:right w:val="nil"/>
            </w:tcBorders>
            <w:shd w:val="clear" w:color="auto" w:fill="auto"/>
            <w:vAlign w:val="bottom"/>
          </w:tcPr>
          <w:p w14:paraId="3A6D5AE1" w14:textId="34434FCF"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1.23</w:t>
            </w:r>
          </w:p>
        </w:tc>
      </w:tr>
      <w:tr w:rsidR="00AE4233" w:rsidRPr="00273870" w14:paraId="152B36B9" w14:textId="77777777" w:rsidTr="00597C27">
        <w:trPr>
          <w:trHeight w:val="12"/>
        </w:trPr>
        <w:tc>
          <w:tcPr>
            <w:tcW w:w="2880" w:type="dxa"/>
            <w:tcBorders>
              <w:top w:val="nil"/>
              <w:left w:val="nil"/>
              <w:bottom w:val="nil"/>
              <w:right w:val="single" w:sz="4" w:space="0" w:color="auto"/>
            </w:tcBorders>
            <w:noWrap/>
            <w:vAlign w:val="bottom"/>
            <w:hideMark/>
          </w:tcPr>
          <w:p w14:paraId="26265356" w14:textId="77777777" w:rsidR="004030CD" w:rsidRPr="00273870" w:rsidRDefault="004030CD" w:rsidP="004030CD">
            <w:pPr>
              <w:spacing w:after="0" w:line="240" w:lineRule="auto"/>
              <w:rPr>
                <w:rFonts w:ascii="Garamond" w:eastAsia="Times New Roman" w:hAnsi="Garamond" w:cs="Times New Roman"/>
                <w:sz w:val="20"/>
                <w:szCs w:val="20"/>
              </w:rPr>
            </w:pPr>
            <w:r w:rsidRPr="00273870">
              <w:rPr>
                <w:rFonts w:ascii="Garamond" w:eastAsia="Times New Roman" w:hAnsi="Garamond" w:cs="Times New Roman"/>
                <w:sz w:val="20"/>
                <w:szCs w:val="20"/>
              </w:rPr>
              <w:t xml:space="preserve">Energy label consumption G  </w:t>
            </w:r>
          </w:p>
        </w:tc>
        <w:tc>
          <w:tcPr>
            <w:tcW w:w="924" w:type="dxa"/>
            <w:gridSpan w:val="2"/>
            <w:tcBorders>
              <w:left w:val="nil"/>
            </w:tcBorders>
          </w:tcPr>
          <w:p w14:paraId="657E23F4" w14:textId="77777777" w:rsidR="004030CD" w:rsidRPr="00AE4233" w:rsidRDefault="004030CD" w:rsidP="004030CD">
            <w:pPr>
              <w:spacing w:after="0" w:line="240" w:lineRule="auto"/>
              <w:jc w:val="right"/>
              <w:rPr>
                <w:rFonts w:ascii="Garamond" w:hAnsi="Garamond" w:cs="Times New Roman"/>
                <w:sz w:val="20"/>
                <w:szCs w:val="20"/>
              </w:rPr>
            </w:pPr>
          </w:p>
        </w:tc>
        <w:tc>
          <w:tcPr>
            <w:tcW w:w="884" w:type="dxa"/>
            <w:tcBorders>
              <w:top w:val="nil"/>
              <w:bottom w:val="nil"/>
              <w:right w:val="nil"/>
            </w:tcBorders>
            <w:shd w:val="clear" w:color="auto" w:fill="auto"/>
            <w:noWrap/>
            <w:vAlign w:val="bottom"/>
            <w:hideMark/>
          </w:tcPr>
          <w:p w14:paraId="2757CD74" w14:textId="4467E133" w:rsidR="004030CD" w:rsidRPr="00AE4233" w:rsidRDefault="004030CD" w:rsidP="004030CD">
            <w:pPr>
              <w:spacing w:after="0" w:line="240" w:lineRule="auto"/>
              <w:jc w:val="right"/>
              <w:rPr>
                <w:rFonts w:ascii="Garamond" w:eastAsia="Times New Roman" w:hAnsi="Garamond" w:cs="Times New Roman"/>
                <w:sz w:val="20"/>
                <w:szCs w:val="20"/>
              </w:rPr>
            </w:pPr>
            <w:r w:rsidRPr="00AE4233">
              <w:rPr>
                <w:rFonts w:ascii="Garamond" w:hAnsi="Garamond" w:cs="Calibri"/>
                <w:color w:val="000000"/>
                <w:sz w:val="20"/>
                <w:szCs w:val="20"/>
              </w:rPr>
              <w:t>1.45</w:t>
            </w:r>
          </w:p>
        </w:tc>
        <w:tc>
          <w:tcPr>
            <w:tcW w:w="973" w:type="dxa"/>
            <w:tcBorders>
              <w:top w:val="nil"/>
              <w:left w:val="nil"/>
              <w:bottom w:val="nil"/>
              <w:right w:val="nil"/>
            </w:tcBorders>
            <w:shd w:val="clear" w:color="auto" w:fill="auto"/>
            <w:vAlign w:val="bottom"/>
          </w:tcPr>
          <w:p w14:paraId="6E71B25B" w14:textId="6EF56D16"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1.46</w:t>
            </w:r>
          </w:p>
        </w:tc>
        <w:tc>
          <w:tcPr>
            <w:tcW w:w="973" w:type="dxa"/>
            <w:tcBorders>
              <w:top w:val="nil"/>
              <w:left w:val="nil"/>
              <w:bottom w:val="nil"/>
              <w:right w:val="nil"/>
            </w:tcBorders>
            <w:shd w:val="clear" w:color="auto" w:fill="auto"/>
            <w:vAlign w:val="bottom"/>
          </w:tcPr>
          <w:p w14:paraId="1AD43762" w14:textId="3EBE8B4D"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1.46</w:t>
            </w:r>
          </w:p>
        </w:tc>
        <w:tc>
          <w:tcPr>
            <w:tcW w:w="973" w:type="dxa"/>
            <w:tcBorders>
              <w:top w:val="nil"/>
              <w:left w:val="nil"/>
              <w:bottom w:val="nil"/>
              <w:right w:val="nil"/>
            </w:tcBorders>
            <w:shd w:val="clear" w:color="auto" w:fill="auto"/>
            <w:vAlign w:val="bottom"/>
          </w:tcPr>
          <w:p w14:paraId="5A5D7AD9" w14:textId="3A464C0B"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1.46</w:t>
            </w:r>
          </w:p>
        </w:tc>
        <w:tc>
          <w:tcPr>
            <w:tcW w:w="973" w:type="dxa"/>
            <w:tcBorders>
              <w:top w:val="nil"/>
              <w:left w:val="nil"/>
              <w:bottom w:val="nil"/>
              <w:right w:val="nil"/>
            </w:tcBorders>
            <w:shd w:val="clear" w:color="auto" w:fill="auto"/>
            <w:vAlign w:val="bottom"/>
          </w:tcPr>
          <w:p w14:paraId="4F3EC547" w14:textId="4826479E"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1.46</w:t>
            </w:r>
          </w:p>
        </w:tc>
        <w:tc>
          <w:tcPr>
            <w:tcW w:w="1061" w:type="dxa"/>
            <w:tcBorders>
              <w:top w:val="nil"/>
              <w:left w:val="nil"/>
              <w:bottom w:val="nil"/>
              <w:right w:val="nil"/>
            </w:tcBorders>
            <w:shd w:val="clear" w:color="auto" w:fill="auto"/>
            <w:vAlign w:val="bottom"/>
          </w:tcPr>
          <w:p w14:paraId="36230498" w14:textId="14BE9463"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1.46</w:t>
            </w:r>
          </w:p>
        </w:tc>
        <w:tc>
          <w:tcPr>
            <w:tcW w:w="979" w:type="dxa"/>
            <w:tcBorders>
              <w:top w:val="nil"/>
              <w:left w:val="nil"/>
              <w:bottom w:val="nil"/>
              <w:right w:val="nil"/>
            </w:tcBorders>
            <w:shd w:val="clear" w:color="auto" w:fill="auto"/>
            <w:vAlign w:val="bottom"/>
          </w:tcPr>
          <w:p w14:paraId="7873FFDA" w14:textId="27B1C1E7"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1.46</w:t>
            </w:r>
          </w:p>
        </w:tc>
      </w:tr>
      <w:tr w:rsidR="00597C27" w:rsidRPr="00273870" w14:paraId="70BEAC0C" w14:textId="77777777" w:rsidTr="00597C27">
        <w:trPr>
          <w:trHeight w:val="12"/>
        </w:trPr>
        <w:tc>
          <w:tcPr>
            <w:tcW w:w="2880" w:type="dxa"/>
            <w:tcBorders>
              <w:top w:val="nil"/>
              <w:left w:val="nil"/>
              <w:bottom w:val="nil"/>
              <w:right w:val="nil"/>
            </w:tcBorders>
            <w:shd w:val="clear" w:color="auto" w:fill="auto"/>
            <w:noWrap/>
            <w:vAlign w:val="bottom"/>
            <w:hideMark/>
          </w:tcPr>
          <w:p w14:paraId="35DF19AB" w14:textId="77777777" w:rsidR="004030CD" w:rsidRPr="00273870" w:rsidRDefault="004030CD" w:rsidP="004030CD">
            <w:pPr>
              <w:spacing w:after="0" w:line="240" w:lineRule="auto"/>
              <w:rPr>
                <w:rFonts w:ascii="Garamond" w:eastAsia="Times New Roman" w:hAnsi="Garamond" w:cs="Times New Roman"/>
                <w:sz w:val="20"/>
                <w:szCs w:val="20"/>
              </w:rPr>
            </w:pPr>
            <w:r w:rsidRPr="00273870">
              <w:rPr>
                <w:rFonts w:ascii="Garamond" w:hAnsi="Garamond" w:cs="Times New Roman"/>
                <w:sz w:val="20"/>
                <w:szCs w:val="20"/>
              </w:rPr>
              <w:t xml:space="preserve">Bus &amp; metro PCA </w:t>
            </w:r>
          </w:p>
        </w:tc>
        <w:tc>
          <w:tcPr>
            <w:tcW w:w="924" w:type="dxa"/>
            <w:gridSpan w:val="2"/>
            <w:tcBorders>
              <w:left w:val="single" w:sz="4" w:space="0" w:color="auto"/>
            </w:tcBorders>
          </w:tcPr>
          <w:p w14:paraId="441B9EE4" w14:textId="77777777" w:rsidR="004030CD" w:rsidRPr="00AE4233" w:rsidRDefault="004030CD" w:rsidP="004030CD">
            <w:pPr>
              <w:spacing w:after="0" w:line="240" w:lineRule="auto"/>
              <w:jc w:val="right"/>
              <w:rPr>
                <w:rFonts w:ascii="Garamond" w:eastAsia="Times New Roman" w:hAnsi="Garamond" w:cs="Times New Roman"/>
                <w:sz w:val="20"/>
                <w:szCs w:val="20"/>
              </w:rPr>
            </w:pPr>
          </w:p>
        </w:tc>
        <w:tc>
          <w:tcPr>
            <w:tcW w:w="884" w:type="dxa"/>
            <w:shd w:val="clear" w:color="auto" w:fill="auto"/>
            <w:noWrap/>
            <w:vAlign w:val="bottom"/>
            <w:hideMark/>
          </w:tcPr>
          <w:p w14:paraId="4AE89361" w14:textId="333645AC" w:rsidR="004030CD" w:rsidRPr="00AE4233" w:rsidRDefault="004030CD" w:rsidP="004030CD">
            <w:pPr>
              <w:spacing w:after="0" w:line="240" w:lineRule="auto"/>
              <w:jc w:val="right"/>
              <w:rPr>
                <w:rFonts w:ascii="Garamond" w:eastAsia="Times New Roman" w:hAnsi="Garamond" w:cs="Times New Roman"/>
                <w:sz w:val="20"/>
                <w:szCs w:val="20"/>
              </w:rPr>
            </w:pPr>
          </w:p>
        </w:tc>
        <w:tc>
          <w:tcPr>
            <w:tcW w:w="973" w:type="dxa"/>
            <w:tcBorders>
              <w:top w:val="nil"/>
              <w:left w:val="nil"/>
              <w:bottom w:val="nil"/>
              <w:right w:val="nil"/>
            </w:tcBorders>
            <w:shd w:val="clear" w:color="auto" w:fill="auto"/>
            <w:vAlign w:val="bottom"/>
          </w:tcPr>
          <w:p w14:paraId="576ADD68" w14:textId="0F1E9A82"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5.75</w:t>
            </w:r>
          </w:p>
        </w:tc>
        <w:tc>
          <w:tcPr>
            <w:tcW w:w="973" w:type="dxa"/>
            <w:shd w:val="clear" w:color="auto" w:fill="auto"/>
            <w:vAlign w:val="bottom"/>
          </w:tcPr>
          <w:p w14:paraId="39BCD192" w14:textId="77777777" w:rsidR="004030CD" w:rsidRPr="00AE4233" w:rsidRDefault="004030CD" w:rsidP="004030CD">
            <w:pPr>
              <w:spacing w:after="0" w:line="240" w:lineRule="auto"/>
              <w:jc w:val="right"/>
              <w:rPr>
                <w:rFonts w:ascii="Garamond" w:hAnsi="Garamond" w:cs="Times New Roman"/>
                <w:sz w:val="20"/>
                <w:szCs w:val="20"/>
              </w:rPr>
            </w:pPr>
          </w:p>
        </w:tc>
        <w:tc>
          <w:tcPr>
            <w:tcW w:w="973" w:type="dxa"/>
          </w:tcPr>
          <w:p w14:paraId="1BC0B25F" w14:textId="77777777" w:rsidR="004030CD" w:rsidRPr="00AE4233" w:rsidRDefault="004030CD" w:rsidP="004030CD">
            <w:pPr>
              <w:spacing w:after="0" w:line="240" w:lineRule="auto"/>
              <w:jc w:val="right"/>
              <w:rPr>
                <w:rFonts w:ascii="Garamond" w:hAnsi="Garamond" w:cs="Times New Roman"/>
                <w:sz w:val="20"/>
                <w:szCs w:val="20"/>
              </w:rPr>
            </w:pPr>
          </w:p>
        </w:tc>
        <w:tc>
          <w:tcPr>
            <w:tcW w:w="973" w:type="dxa"/>
          </w:tcPr>
          <w:p w14:paraId="4A87A24E" w14:textId="77777777" w:rsidR="004030CD" w:rsidRPr="00AE4233" w:rsidRDefault="004030CD" w:rsidP="004030CD">
            <w:pPr>
              <w:spacing w:after="0" w:line="240" w:lineRule="auto"/>
              <w:jc w:val="right"/>
              <w:rPr>
                <w:rFonts w:ascii="Garamond" w:hAnsi="Garamond" w:cs="Times New Roman"/>
                <w:sz w:val="20"/>
                <w:szCs w:val="20"/>
              </w:rPr>
            </w:pPr>
          </w:p>
        </w:tc>
        <w:tc>
          <w:tcPr>
            <w:tcW w:w="1061" w:type="dxa"/>
          </w:tcPr>
          <w:p w14:paraId="506A623A" w14:textId="77777777" w:rsidR="004030CD" w:rsidRPr="00AE4233" w:rsidRDefault="004030CD" w:rsidP="004030CD">
            <w:pPr>
              <w:spacing w:after="0" w:line="240" w:lineRule="auto"/>
              <w:jc w:val="right"/>
              <w:rPr>
                <w:rFonts w:ascii="Garamond" w:hAnsi="Garamond" w:cs="Times New Roman"/>
                <w:sz w:val="20"/>
                <w:szCs w:val="20"/>
              </w:rPr>
            </w:pPr>
          </w:p>
        </w:tc>
        <w:tc>
          <w:tcPr>
            <w:tcW w:w="979" w:type="dxa"/>
            <w:tcBorders>
              <w:top w:val="nil"/>
              <w:left w:val="nil"/>
              <w:bottom w:val="nil"/>
              <w:right w:val="nil"/>
            </w:tcBorders>
            <w:shd w:val="clear" w:color="auto" w:fill="auto"/>
            <w:vAlign w:val="bottom"/>
          </w:tcPr>
          <w:p w14:paraId="1C472762" w14:textId="690EEB74"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6.53</w:t>
            </w:r>
          </w:p>
        </w:tc>
      </w:tr>
      <w:tr w:rsidR="00597C27" w:rsidRPr="00273870" w14:paraId="0936D67F" w14:textId="77777777" w:rsidTr="00597C27">
        <w:trPr>
          <w:trHeight w:val="12"/>
        </w:trPr>
        <w:tc>
          <w:tcPr>
            <w:tcW w:w="2880" w:type="dxa"/>
            <w:tcBorders>
              <w:top w:val="nil"/>
              <w:left w:val="nil"/>
              <w:bottom w:val="nil"/>
              <w:right w:val="nil"/>
            </w:tcBorders>
            <w:shd w:val="clear" w:color="auto" w:fill="auto"/>
            <w:noWrap/>
            <w:vAlign w:val="bottom"/>
            <w:hideMark/>
          </w:tcPr>
          <w:p w14:paraId="5DDB3335" w14:textId="77777777" w:rsidR="004030CD" w:rsidRPr="00273870" w:rsidRDefault="004030CD" w:rsidP="004030CD">
            <w:pPr>
              <w:spacing w:after="0" w:line="240" w:lineRule="auto"/>
              <w:rPr>
                <w:rFonts w:ascii="Garamond" w:eastAsia="Times New Roman" w:hAnsi="Garamond" w:cs="Times New Roman"/>
                <w:sz w:val="20"/>
                <w:szCs w:val="20"/>
              </w:rPr>
            </w:pPr>
            <w:r w:rsidRPr="00273870">
              <w:rPr>
                <w:rFonts w:ascii="Garamond" w:hAnsi="Garamond" w:cs="Times New Roman"/>
                <w:sz w:val="20"/>
                <w:szCs w:val="20"/>
              </w:rPr>
              <w:t>Distance to Highway/Train (km)</w:t>
            </w:r>
          </w:p>
        </w:tc>
        <w:tc>
          <w:tcPr>
            <w:tcW w:w="924" w:type="dxa"/>
            <w:gridSpan w:val="2"/>
            <w:tcBorders>
              <w:left w:val="single" w:sz="4" w:space="0" w:color="auto"/>
            </w:tcBorders>
          </w:tcPr>
          <w:p w14:paraId="35C04CF1" w14:textId="77777777" w:rsidR="004030CD" w:rsidRPr="00AE4233" w:rsidRDefault="004030CD" w:rsidP="004030CD">
            <w:pPr>
              <w:spacing w:after="0" w:line="240" w:lineRule="auto"/>
              <w:jc w:val="right"/>
              <w:rPr>
                <w:rFonts w:ascii="Garamond" w:eastAsia="Times New Roman" w:hAnsi="Garamond" w:cs="Times New Roman"/>
                <w:sz w:val="20"/>
                <w:szCs w:val="20"/>
              </w:rPr>
            </w:pPr>
          </w:p>
        </w:tc>
        <w:tc>
          <w:tcPr>
            <w:tcW w:w="884" w:type="dxa"/>
            <w:shd w:val="clear" w:color="auto" w:fill="auto"/>
            <w:noWrap/>
            <w:vAlign w:val="bottom"/>
            <w:hideMark/>
          </w:tcPr>
          <w:p w14:paraId="3D4852FE" w14:textId="72AB6EA3" w:rsidR="004030CD" w:rsidRPr="00AE4233" w:rsidRDefault="004030CD" w:rsidP="004030CD">
            <w:pPr>
              <w:spacing w:after="0" w:line="240" w:lineRule="auto"/>
              <w:jc w:val="right"/>
              <w:rPr>
                <w:rFonts w:ascii="Garamond" w:eastAsia="Times New Roman" w:hAnsi="Garamond" w:cs="Times New Roman"/>
                <w:sz w:val="20"/>
                <w:szCs w:val="20"/>
              </w:rPr>
            </w:pPr>
          </w:p>
        </w:tc>
        <w:tc>
          <w:tcPr>
            <w:tcW w:w="973" w:type="dxa"/>
            <w:tcBorders>
              <w:top w:val="nil"/>
              <w:left w:val="nil"/>
              <w:bottom w:val="nil"/>
              <w:right w:val="nil"/>
            </w:tcBorders>
            <w:shd w:val="clear" w:color="auto" w:fill="auto"/>
            <w:vAlign w:val="bottom"/>
          </w:tcPr>
          <w:p w14:paraId="1AA4B2D7" w14:textId="1A681F6D"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6.71</w:t>
            </w:r>
          </w:p>
        </w:tc>
        <w:tc>
          <w:tcPr>
            <w:tcW w:w="973" w:type="dxa"/>
            <w:shd w:val="clear" w:color="auto" w:fill="auto"/>
            <w:vAlign w:val="bottom"/>
          </w:tcPr>
          <w:p w14:paraId="3B6DB068" w14:textId="77777777" w:rsidR="004030CD" w:rsidRPr="00AE4233" w:rsidRDefault="004030CD" w:rsidP="004030CD">
            <w:pPr>
              <w:spacing w:after="0" w:line="240" w:lineRule="auto"/>
              <w:jc w:val="right"/>
              <w:rPr>
                <w:rFonts w:ascii="Garamond" w:hAnsi="Garamond" w:cs="Times New Roman"/>
                <w:sz w:val="20"/>
                <w:szCs w:val="20"/>
              </w:rPr>
            </w:pPr>
          </w:p>
        </w:tc>
        <w:tc>
          <w:tcPr>
            <w:tcW w:w="973" w:type="dxa"/>
          </w:tcPr>
          <w:p w14:paraId="7A155880" w14:textId="77777777" w:rsidR="004030CD" w:rsidRPr="00AE4233" w:rsidRDefault="004030CD" w:rsidP="004030CD">
            <w:pPr>
              <w:spacing w:after="0" w:line="240" w:lineRule="auto"/>
              <w:jc w:val="right"/>
              <w:rPr>
                <w:rFonts w:ascii="Garamond" w:hAnsi="Garamond" w:cs="Times New Roman"/>
                <w:sz w:val="20"/>
                <w:szCs w:val="20"/>
              </w:rPr>
            </w:pPr>
          </w:p>
        </w:tc>
        <w:tc>
          <w:tcPr>
            <w:tcW w:w="973" w:type="dxa"/>
          </w:tcPr>
          <w:p w14:paraId="1FF114B9" w14:textId="77777777" w:rsidR="004030CD" w:rsidRPr="00AE4233" w:rsidRDefault="004030CD" w:rsidP="004030CD">
            <w:pPr>
              <w:spacing w:after="0" w:line="240" w:lineRule="auto"/>
              <w:jc w:val="right"/>
              <w:rPr>
                <w:rFonts w:ascii="Garamond" w:hAnsi="Garamond" w:cs="Times New Roman"/>
                <w:sz w:val="20"/>
                <w:szCs w:val="20"/>
              </w:rPr>
            </w:pPr>
          </w:p>
        </w:tc>
        <w:tc>
          <w:tcPr>
            <w:tcW w:w="1061" w:type="dxa"/>
          </w:tcPr>
          <w:p w14:paraId="7EB4B82C" w14:textId="77777777" w:rsidR="004030CD" w:rsidRPr="00AE4233" w:rsidRDefault="004030CD" w:rsidP="004030CD">
            <w:pPr>
              <w:spacing w:after="0" w:line="240" w:lineRule="auto"/>
              <w:jc w:val="right"/>
              <w:rPr>
                <w:rFonts w:ascii="Garamond" w:hAnsi="Garamond" w:cs="Times New Roman"/>
                <w:sz w:val="20"/>
                <w:szCs w:val="20"/>
              </w:rPr>
            </w:pPr>
          </w:p>
        </w:tc>
        <w:tc>
          <w:tcPr>
            <w:tcW w:w="979" w:type="dxa"/>
            <w:tcBorders>
              <w:top w:val="nil"/>
              <w:left w:val="nil"/>
              <w:bottom w:val="nil"/>
              <w:right w:val="nil"/>
            </w:tcBorders>
            <w:shd w:val="clear" w:color="auto" w:fill="auto"/>
            <w:vAlign w:val="bottom"/>
          </w:tcPr>
          <w:p w14:paraId="760A6E4F" w14:textId="48F42C09"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12.17</w:t>
            </w:r>
          </w:p>
        </w:tc>
      </w:tr>
      <w:tr w:rsidR="00597C27" w:rsidRPr="00273870" w14:paraId="27FC8C11" w14:textId="77777777" w:rsidTr="00597C27">
        <w:trPr>
          <w:trHeight w:val="12"/>
        </w:trPr>
        <w:tc>
          <w:tcPr>
            <w:tcW w:w="2880" w:type="dxa"/>
            <w:tcBorders>
              <w:top w:val="nil"/>
              <w:left w:val="nil"/>
              <w:bottom w:val="nil"/>
              <w:right w:val="nil"/>
            </w:tcBorders>
            <w:shd w:val="clear" w:color="auto" w:fill="auto"/>
            <w:noWrap/>
            <w:vAlign w:val="bottom"/>
            <w:hideMark/>
          </w:tcPr>
          <w:p w14:paraId="17CF7B1D" w14:textId="77777777" w:rsidR="004030CD" w:rsidRPr="00273870" w:rsidRDefault="004030CD" w:rsidP="004030CD">
            <w:pPr>
              <w:spacing w:after="0" w:line="240" w:lineRule="auto"/>
              <w:rPr>
                <w:rFonts w:ascii="Garamond" w:eastAsia="Times New Roman" w:hAnsi="Garamond" w:cs="Times New Roman"/>
                <w:sz w:val="20"/>
                <w:szCs w:val="20"/>
              </w:rPr>
            </w:pPr>
            <w:r w:rsidRPr="00273870">
              <w:rPr>
                <w:rFonts w:ascii="Garamond" w:hAnsi="Garamond" w:cs="Times New Roman"/>
                <w:sz w:val="20"/>
                <w:szCs w:val="20"/>
              </w:rPr>
              <w:t xml:space="preserve">Distance to Beach (km)         </w:t>
            </w:r>
          </w:p>
        </w:tc>
        <w:tc>
          <w:tcPr>
            <w:tcW w:w="924" w:type="dxa"/>
            <w:gridSpan w:val="2"/>
            <w:tcBorders>
              <w:left w:val="single" w:sz="4" w:space="0" w:color="auto"/>
            </w:tcBorders>
          </w:tcPr>
          <w:p w14:paraId="1C9C638F" w14:textId="77777777" w:rsidR="004030CD" w:rsidRPr="00AE4233" w:rsidRDefault="004030CD" w:rsidP="004030CD">
            <w:pPr>
              <w:spacing w:after="0" w:line="240" w:lineRule="auto"/>
              <w:jc w:val="right"/>
              <w:rPr>
                <w:rFonts w:ascii="Garamond" w:eastAsia="Times New Roman" w:hAnsi="Garamond" w:cs="Times New Roman"/>
                <w:sz w:val="20"/>
                <w:szCs w:val="20"/>
              </w:rPr>
            </w:pPr>
          </w:p>
        </w:tc>
        <w:tc>
          <w:tcPr>
            <w:tcW w:w="884" w:type="dxa"/>
            <w:shd w:val="clear" w:color="auto" w:fill="auto"/>
            <w:noWrap/>
            <w:vAlign w:val="bottom"/>
            <w:hideMark/>
          </w:tcPr>
          <w:p w14:paraId="0DB2CB20" w14:textId="2D54786B" w:rsidR="004030CD" w:rsidRPr="00AE4233" w:rsidRDefault="004030CD" w:rsidP="004030CD">
            <w:pPr>
              <w:spacing w:after="0" w:line="240" w:lineRule="auto"/>
              <w:jc w:val="right"/>
              <w:rPr>
                <w:rFonts w:ascii="Garamond" w:eastAsia="Times New Roman" w:hAnsi="Garamond" w:cs="Times New Roman"/>
                <w:sz w:val="20"/>
                <w:szCs w:val="20"/>
              </w:rPr>
            </w:pPr>
          </w:p>
        </w:tc>
        <w:tc>
          <w:tcPr>
            <w:tcW w:w="973" w:type="dxa"/>
          </w:tcPr>
          <w:p w14:paraId="1F2737F5" w14:textId="77777777" w:rsidR="004030CD" w:rsidRPr="00AE4233" w:rsidRDefault="004030CD" w:rsidP="004030CD">
            <w:pPr>
              <w:spacing w:after="0" w:line="240" w:lineRule="auto"/>
              <w:jc w:val="right"/>
              <w:rPr>
                <w:rFonts w:ascii="Garamond" w:hAnsi="Garamond" w:cs="Times New Roman"/>
                <w:sz w:val="20"/>
                <w:szCs w:val="20"/>
              </w:rPr>
            </w:pPr>
          </w:p>
        </w:tc>
        <w:tc>
          <w:tcPr>
            <w:tcW w:w="973" w:type="dxa"/>
            <w:tcBorders>
              <w:top w:val="nil"/>
              <w:left w:val="nil"/>
              <w:bottom w:val="nil"/>
              <w:right w:val="nil"/>
            </w:tcBorders>
            <w:shd w:val="clear" w:color="auto" w:fill="auto"/>
            <w:vAlign w:val="bottom"/>
          </w:tcPr>
          <w:p w14:paraId="3E9A87B9" w14:textId="6F9ADB8D"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32.20</w:t>
            </w:r>
          </w:p>
        </w:tc>
        <w:tc>
          <w:tcPr>
            <w:tcW w:w="973" w:type="dxa"/>
          </w:tcPr>
          <w:p w14:paraId="49559641" w14:textId="77777777" w:rsidR="004030CD" w:rsidRPr="00AE4233" w:rsidRDefault="004030CD" w:rsidP="004030CD">
            <w:pPr>
              <w:spacing w:after="0" w:line="240" w:lineRule="auto"/>
              <w:jc w:val="right"/>
              <w:rPr>
                <w:rFonts w:ascii="Garamond" w:hAnsi="Garamond" w:cs="Times New Roman"/>
                <w:sz w:val="20"/>
                <w:szCs w:val="20"/>
              </w:rPr>
            </w:pPr>
          </w:p>
        </w:tc>
        <w:tc>
          <w:tcPr>
            <w:tcW w:w="973" w:type="dxa"/>
          </w:tcPr>
          <w:p w14:paraId="7372117A" w14:textId="77777777" w:rsidR="004030CD" w:rsidRPr="00AE4233" w:rsidRDefault="004030CD" w:rsidP="004030CD">
            <w:pPr>
              <w:spacing w:after="0" w:line="240" w:lineRule="auto"/>
              <w:jc w:val="right"/>
              <w:rPr>
                <w:rFonts w:ascii="Garamond" w:hAnsi="Garamond" w:cs="Times New Roman"/>
                <w:sz w:val="20"/>
                <w:szCs w:val="20"/>
              </w:rPr>
            </w:pPr>
          </w:p>
        </w:tc>
        <w:tc>
          <w:tcPr>
            <w:tcW w:w="1061" w:type="dxa"/>
          </w:tcPr>
          <w:p w14:paraId="7A157BAA" w14:textId="77777777" w:rsidR="004030CD" w:rsidRPr="00AE4233" w:rsidRDefault="004030CD" w:rsidP="004030CD">
            <w:pPr>
              <w:spacing w:after="0" w:line="240" w:lineRule="auto"/>
              <w:jc w:val="right"/>
              <w:rPr>
                <w:rFonts w:ascii="Garamond" w:hAnsi="Garamond" w:cs="Times New Roman"/>
                <w:sz w:val="20"/>
                <w:szCs w:val="20"/>
              </w:rPr>
            </w:pPr>
          </w:p>
        </w:tc>
        <w:tc>
          <w:tcPr>
            <w:tcW w:w="979" w:type="dxa"/>
            <w:tcBorders>
              <w:top w:val="nil"/>
              <w:left w:val="nil"/>
              <w:bottom w:val="nil"/>
              <w:right w:val="nil"/>
            </w:tcBorders>
            <w:shd w:val="clear" w:color="auto" w:fill="auto"/>
            <w:vAlign w:val="bottom"/>
          </w:tcPr>
          <w:p w14:paraId="25361CD3" w14:textId="693DAB04"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47.05</w:t>
            </w:r>
          </w:p>
        </w:tc>
      </w:tr>
      <w:tr w:rsidR="00597C27" w:rsidRPr="00273870" w14:paraId="7D0E395D" w14:textId="77777777" w:rsidTr="00597C27">
        <w:trPr>
          <w:trHeight w:val="12"/>
        </w:trPr>
        <w:tc>
          <w:tcPr>
            <w:tcW w:w="2880" w:type="dxa"/>
            <w:tcBorders>
              <w:top w:val="nil"/>
              <w:left w:val="nil"/>
              <w:bottom w:val="nil"/>
              <w:right w:val="nil"/>
            </w:tcBorders>
            <w:shd w:val="clear" w:color="auto" w:fill="auto"/>
            <w:noWrap/>
            <w:vAlign w:val="bottom"/>
            <w:hideMark/>
          </w:tcPr>
          <w:p w14:paraId="1E96319C" w14:textId="77777777" w:rsidR="004030CD" w:rsidRPr="00273870" w:rsidRDefault="004030CD" w:rsidP="004030CD">
            <w:pPr>
              <w:spacing w:after="0" w:line="240" w:lineRule="auto"/>
              <w:rPr>
                <w:rFonts w:ascii="Garamond" w:eastAsia="Times New Roman" w:hAnsi="Garamond" w:cs="Times New Roman"/>
                <w:sz w:val="20"/>
                <w:szCs w:val="20"/>
              </w:rPr>
            </w:pPr>
            <w:r w:rsidRPr="00273870">
              <w:rPr>
                <w:rFonts w:ascii="Garamond" w:hAnsi="Garamond" w:cs="Times New Roman"/>
                <w:sz w:val="20"/>
                <w:szCs w:val="20"/>
              </w:rPr>
              <w:t xml:space="preserve">Park &amp; garden PCA </w:t>
            </w:r>
          </w:p>
        </w:tc>
        <w:tc>
          <w:tcPr>
            <w:tcW w:w="924" w:type="dxa"/>
            <w:gridSpan w:val="2"/>
            <w:tcBorders>
              <w:left w:val="single" w:sz="4" w:space="0" w:color="auto"/>
            </w:tcBorders>
          </w:tcPr>
          <w:p w14:paraId="5415738E" w14:textId="77777777" w:rsidR="004030CD" w:rsidRPr="00AE4233" w:rsidRDefault="004030CD" w:rsidP="004030CD">
            <w:pPr>
              <w:spacing w:after="0" w:line="240" w:lineRule="auto"/>
              <w:jc w:val="right"/>
              <w:rPr>
                <w:rFonts w:ascii="Garamond" w:eastAsia="Times New Roman" w:hAnsi="Garamond" w:cs="Times New Roman"/>
                <w:sz w:val="20"/>
                <w:szCs w:val="20"/>
              </w:rPr>
            </w:pPr>
          </w:p>
        </w:tc>
        <w:tc>
          <w:tcPr>
            <w:tcW w:w="884" w:type="dxa"/>
            <w:shd w:val="clear" w:color="auto" w:fill="auto"/>
            <w:noWrap/>
            <w:vAlign w:val="bottom"/>
            <w:hideMark/>
          </w:tcPr>
          <w:p w14:paraId="02F9E174" w14:textId="36A431C0" w:rsidR="004030CD" w:rsidRPr="00AE4233" w:rsidRDefault="004030CD" w:rsidP="004030CD">
            <w:pPr>
              <w:spacing w:after="0" w:line="240" w:lineRule="auto"/>
              <w:jc w:val="right"/>
              <w:rPr>
                <w:rFonts w:ascii="Garamond" w:eastAsia="Times New Roman" w:hAnsi="Garamond" w:cs="Times New Roman"/>
                <w:sz w:val="20"/>
                <w:szCs w:val="20"/>
              </w:rPr>
            </w:pPr>
          </w:p>
        </w:tc>
        <w:tc>
          <w:tcPr>
            <w:tcW w:w="973" w:type="dxa"/>
          </w:tcPr>
          <w:p w14:paraId="474ABFF6" w14:textId="77777777" w:rsidR="004030CD" w:rsidRPr="00AE4233" w:rsidRDefault="004030CD" w:rsidP="004030CD">
            <w:pPr>
              <w:spacing w:after="0" w:line="240" w:lineRule="auto"/>
              <w:jc w:val="right"/>
              <w:rPr>
                <w:rFonts w:ascii="Garamond" w:hAnsi="Garamond" w:cs="Times New Roman"/>
                <w:sz w:val="20"/>
                <w:szCs w:val="20"/>
              </w:rPr>
            </w:pPr>
          </w:p>
        </w:tc>
        <w:tc>
          <w:tcPr>
            <w:tcW w:w="973" w:type="dxa"/>
            <w:tcBorders>
              <w:top w:val="nil"/>
              <w:left w:val="nil"/>
              <w:bottom w:val="nil"/>
              <w:right w:val="nil"/>
            </w:tcBorders>
            <w:shd w:val="clear" w:color="auto" w:fill="auto"/>
            <w:vAlign w:val="bottom"/>
          </w:tcPr>
          <w:p w14:paraId="19B30947" w14:textId="5C9206AD"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2.46</w:t>
            </w:r>
          </w:p>
        </w:tc>
        <w:tc>
          <w:tcPr>
            <w:tcW w:w="973" w:type="dxa"/>
          </w:tcPr>
          <w:p w14:paraId="0477A929" w14:textId="77777777" w:rsidR="004030CD" w:rsidRPr="00AE4233" w:rsidRDefault="004030CD" w:rsidP="004030CD">
            <w:pPr>
              <w:spacing w:after="0" w:line="240" w:lineRule="auto"/>
              <w:jc w:val="right"/>
              <w:rPr>
                <w:rFonts w:ascii="Garamond" w:hAnsi="Garamond" w:cs="Times New Roman"/>
                <w:sz w:val="20"/>
                <w:szCs w:val="20"/>
              </w:rPr>
            </w:pPr>
          </w:p>
        </w:tc>
        <w:tc>
          <w:tcPr>
            <w:tcW w:w="973" w:type="dxa"/>
          </w:tcPr>
          <w:p w14:paraId="7DA13E7E" w14:textId="77777777" w:rsidR="004030CD" w:rsidRPr="00AE4233" w:rsidRDefault="004030CD" w:rsidP="004030CD">
            <w:pPr>
              <w:spacing w:after="0" w:line="240" w:lineRule="auto"/>
              <w:jc w:val="right"/>
              <w:rPr>
                <w:rFonts w:ascii="Garamond" w:hAnsi="Garamond" w:cs="Times New Roman"/>
                <w:sz w:val="20"/>
                <w:szCs w:val="20"/>
              </w:rPr>
            </w:pPr>
          </w:p>
        </w:tc>
        <w:tc>
          <w:tcPr>
            <w:tcW w:w="1061" w:type="dxa"/>
          </w:tcPr>
          <w:p w14:paraId="2DE7553F" w14:textId="77777777" w:rsidR="004030CD" w:rsidRPr="00AE4233" w:rsidRDefault="004030CD" w:rsidP="004030CD">
            <w:pPr>
              <w:spacing w:after="0" w:line="240" w:lineRule="auto"/>
              <w:jc w:val="right"/>
              <w:rPr>
                <w:rFonts w:ascii="Garamond" w:hAnsi="Garamond" w:cs="Times New Roman"/>
                <w:sz w:val="20"/>
                <w:szCs w:val="20"/>
              </w:rPr>
            </w:pPr>
          </w:p>
        </w:tc>
        <w:tc>
          <w:tcPr>
            <w:tcW w:w="979" w:type="dxa"/>
            <w:tcBorders>
              <w:top w:val="nil"/>
              <w:left w:val="nil"/>
              <w:bottom w:val="nil"/>
              <w:right w:val="nil"/>
            </w:tcBorders>
            <w:shd w:val="clear" w:color="auto" w:fill="auto"/>
            <w:vAlign w:val="bottom"/>
          </w:tcPr>
          <w:p w14:paraId="1EBE13E7" w14:textId="30012784"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2.63</w:t>
            </w:r>
          </w:p>
        </w:tc>
      </w:tr>
      <w:tr w:rsidR="00597C27" w:rsidRPr="00273870" w14:paraId="01E1A4EB" w14:textId="77777777" w:rsidTr="00597C27">
        <w:trPr>
          <w:trHeight w:val="12"/>
        </w:trPr>
        <w:tc>
          <w:tcPr>
            <w:tcW w:w="2880" w:type="dxa"/>
            <w:tcBorders>
              <w:top w:val="nil"/>
              <w:left w:val="nil"/>
              <w:bottom w:val="nil"/>
              <w:right w:val="nil"/>
            </w:tcBorders>
            <w:shd w:val="clear" w:color="auto" w:fill="auto"/>
            <w:noWrap/>
            <w:vAlign w:val="bottom"/>
            <w:hideMark/>
          </w:tcPr>
          <w:p w14:paraId="25BBAAAF" w14:textId="77777777" w:rsidR="004030CD" w:rsidRPr="00273870" w:rsidRDefault="004030CD" w:rsidP="004030CD">
            <w:pPr>
              <w:spacing w:after="0" w:line="240" w:lineRule="auto"/>
              <w:rPr>
                <w:rFonts w:ascii="Garamond" w:eastAsia="Times New Roman" w:hAnsi="Garamond" w:cs="Times New Roman"/>
                <w:sz w:val="20"/>
                <w:szCs w:val="20"/>
              </w:rPr>
            </w:pPr>
            <w:r w:rsidRPr="00273870">
              <w:rPr>
                <w:rFonts w:ascii="Garamond" w:hAnsi="Garamond" w:cs="Times New Roman"/>
                <w:sz w:val="20"/>
                <w:szCs w:val="20"/>
              </w:rPr>
              <w:t xml:space="preserve">Viewpoint PCA </w:t>
            </w:r>
          </w:p>
        </w:tc>
        <w:tc>
          <w:tcPr>
            <w:tcW w:w="924" w:type="dxa"/>
            <w:gridSpan w:val="2"/>
            <w:tcBorders>
              <w:left w:val="single" w:sz="4" w:space="0" w:color="auto"/>
            </w:tcBorders>
          </w:tcPr>
          <w:p w14:paraId="330FC244" w14:textId="77777777" w:rsidR="004030CD" w:rsidRPr="00AE4233" w:rsidRDefault="004030CD" w:rsidP="004030CD">
            <w:pPr>
              <w:spacing w:after="0" w:line="240" w:lineRule="auto"/>
              <w:jc w:val="right"/>
              <w:rPr>
                <w:rFonts w:ascii="Garamond" w:eastAsia="Times New Roman" w:hAnsi="Garamond" w:cs="Times New Roman"/>
                <w:sz w:val="20"/>
                <w:szCs w:val="20"/>
              </w:rPr>
            </w:pPr>
          </w:p>
        </w:tc>
        <w:tc>
          <w:tcPr>
            <w:tcW w:w="884" w:type="dxa"/>
            <w:shd w:val="clear" w:color="auto" w:fill="auto"/>
            <w:noWrap/>
            <w:vAlign w:val="bottom"/>
            <w:hideMark/>
          </w:tcPr>
          <w:p w14:paraId="2B8FC5D4" w14:textId="55FF0280" w:rsidR="004030CD" w:rsidRPr="00AE4233" w:rsidRDefault="004030CD" w:rsidP="004030CD">
            <w:pPr>
              <w:spacing w:after="0" w:line="240" w:lineRule="auto"/>
              <w:jc w:val="right"/>
              <w:rPr>
                <w:rFonts w:ascii="Garamond" w:eastAsia="Times New Roman" w:hAnsi="Garamond" w:cs="Times New Roman"/>
                <w:sz w:val="20"/>
                <w:szCs w:val="20"/>
              </w:rPr>
            </w:pPr>
          </w:p>
        </w:tc>
        <w:tc>
          <w:tcPr>
            <w:tcW w:w="973" w:type="dxa"/>
          </w:tcPr>
          <w:p w14:paraId="45A53014" w14:textId="77777777" w:rsidR="004030CD" w:rsidRPr="00AE4233" w:rsidRDefault="004030CD" w:rsidP="004030CD">
            <w:pPr>
              <w:spacing w:after="0" w:line="240" w:lineRule="auto"/>
              <w:jc w:val="right"/>
              <w:rPr>
                <w:rFonts w:ascii="Garamond" w:hAnsi="Garamond" w:cs="Times New Roman"/>
                <w:sz w:val="20"/>
                <w:szCs w:val="20"/>
              </w:rPr>
            </w:pPr>
          </w:p>
        </w:tc>
        <w:tc>
          <w:tcPr>
            <w:tcW w:w="973" w:type="dxa"/>
            <w:tcBorders>
              <w:top w:val="nil"/>
              <w:left w:val="nil"/>
              <w:bottom w:val="nil"/>
              <w:right w:val="nil"/>
            </w:tcBorders>
            <w:shd w:val="clear" w:color="auto" w:fill="auto"/>
            <w:vAlign w:val="bottom"/>
          </w:tcPr>
          <w:p w14:paraId="6D3255D7" w14:textId="33819569"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5.29</w:t>
            </w:r>
          </w:p>
        </w:tc>
        <w:tc>
          <w:tcPr>
            <w:tcW w:w="973" w:type="dxa"/>
          </w:tcPr>
          <w:p w14:paraId="3F140C7F" w14:textId="77777777" w:rsidR="004030CD" w:rsidRPr="00AE4233" w:rsidRDefault="004030CD" w:rsidP="004030CD">
            <w:pPr>
              <w:spacing w:after="0" w:line="240" w:lineRule="auto"/>
              <w:jc w:val="right"/>
              <w:rPr>
                <w:rFonts w:ascii="Garamond" w:hAnsi="Garamond" w:cs="Times New Roman"/>
                <w:sz w:val="20"/>
                <w:szCs w:val="20"/>
              </w:rPr>
            </w:pPr>
          </w:p>
        </w:tc>
        <w:tc>
          <w:tcPr>
            <w:tcW w:w="973" w:type="dxa"/>
          </w:tcPr>
          <w:p w14:paraId="7F30337B" w14:textId="77777777" w:rsidR="004030CD" w:rsidRPr="00AE4233" w:rsidRDefault="004030CD" w:rsidP="004030CD">
            <w:pPr>
              <w:spacing w:after="0" w:line="240" w:lineRule="auto"/>
              <w:jc w:val="right"/>
              <w:rPr>
                <w:rFonts w:ascii="Garamond" w:hAnsi="Garamond" w:cs="Times New Roman"/>
                <w:sz w:val="20"/>
                <w:szCs w:val="20"/>
              </w:rPr>
            </w:pPr>
          </w:p>
        </w:tc>
        <w:tc>
          <w:tcPr>
            <w:tcW w:w="1061" w:type="dxa"/>
          </w:tcPr>
          <w:p w14:paraId="77340398" w14:textId="77777777" w:rsidR="004030CD" w:rsidRPr="00AE4233" w:rsidRDefault="004030CD" w:rsidP="004030CD">
            <w:pPr>
              <w:spacing w:after="0" w:line="240" w:lineRule="auto"/>
              <w:jc w:val="right"/>
              <w:rPr>
                <w:rFonts w:ascii="Garamond" w:hAnsi="Garamond" w:cs="Times New Roman"/>
                <w:sz w:val="20"/>
                <w:szCs w:val="20"/>
              </w:rPr>
            </w:pPr>
          </w:p>
        </w:tc>
        <w:tc>
          <w:tcPr>
            <w:tcW w:w="979" w:type="dxa"/>
            <w:tcBorders>
              <w:top w:val="nil"/>
              <w:left w:val="nil"/>
              <w:bottom w:val="nil"/>
              <w:right w:val="nil"/>
            </w:tcBorders>
            <w:shd w:val="clear" w:color="auto" w:fill="auto"/>
            <w:vAlign w:val="bottom"/>
          </w:tcPr>
          <w:p w14:paraId="217ADF9F" w14:textId="71595C85"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7.95</w:t>
            </w:r>
          </w:p>
        </w:tc>
      </w:tr>
      <w:tr w:rsidR="00597C27" w:rsidRPr="00273870" w14:paraId="2AFE63F4" w14:textId="77777777" w:rsidTr="00597C27">
        <w:trPr>
          <w:trHeight w:val="12"/>
        </w:trPr>
        <w:tc>
          <w:tcPr>
            <w:tcW w:w="2880" w:type="dxa"/>
            <w:tcBorders>
              <w:top w:val="nil"/>
              <w:left w:val="nil"/>
              <w:bottom w:val="nil"/>
              <w:right w:val="nil"/>
            </w:tcBorders>
            <w:shd w:val="clear" w:color="auto" w:fill="auto"/>
            <w:noWrap/>
            <w:vAlign w:val="bottom"/>
            <w:hideMark/>
          </w:tcPr>
          <w:p w14:paraId="488069CB" w14:textId="77777777" w:rsidR="004030CD" w:rsidRPr="00273870" w:rsidRDefault="004030CD" w:rsidP="004030CD">
            <w:pPr>
              <w:spacing w:after="0" w:line="240" w:lineRule="auto"/>
              <w:rPr>
                <w:rFonts w:ascii="Garamond" w:eastAsia="Times New Roman" w:hAnsi="Garamond" w:cs="Times New Roman"/>
                <w:sz w:val="20"/>
                <w:szCs w:val="20"/>
              </w:rPr>
            </w:pPr>
            <w:r w:rsidRPr="00273870">
              <w:rPr>
                <w:rFonts w:ascii="Garamond" w:hAnsi="Garamond" w:cs="Times New Roman"/>
                <w:sz w:val="20"/>
                <w:szCs w:val="20"/>
              </w:rPr>
              <w:t xml:space="preserve">Neighborhood size (10 ha)     </w:t>
            </w:r>
          </w:p>
        </w:tc>
        <w:tc>
          <w:tcPr>
            <w:tcW w:w="924" w:type="dxa"/>
            <w:gridSpan w:val="2"/>
            <w:tcBorders>
              <w:left w:val="single" w:sz="4" w:space="0" w:color="auto"/>
            </w:tcBorders>
          </w:tcPr>
          <w:p w14:paraId="5350F44A" w14:textId="77777777" w:rsidR="004030CD" w:rsidRPr="00AE4233" w:rsidRDefault="004030CD" w:rsidP="004030CD">
            <w:pPr>
              <w:spacing w:after="0" w:line="240" w:lineRule="auto"/>
              <w:jc w:val="right"/>
              <w:rPr>
                <w:rFonts w:ascii="Garamond" w:eastAsia="Times New Roman" w:hAnsi="Garamond" w:cs="Times New Roman"/>
                <w:sz w:val="20"/>
                <w:szCs w:val="20"/>
              </w:rPr>
            </w:pPr>
          </w:p>
        </w:tc>
        <w:tc>
          <w:tcPr>
            <w:tcW w:w="884" w:type="dxa"/>
            <w:shd w:val="clear" w:color="auto" w:fill="auto"/>
            <w:noWrap/>
            <w:vAlign w:val="bottom"/>
            <w:hideMark/>
          </w:tcPr>
          <w:p w14:paraId="016760DA" w14:textId="7E9C7567" w:rsidR="004030CD" w:rsidRPr="00AE4233" w:rsidRDefault="004030CD" w:rsidP="004030CD">
            <w:pPr>
              <w:spacing w:after="0" w:line="240" w:lineRule="auto"/>
              <w:jc w:val="right"/>
              <w:rPr>
                <w:rFonts w:ascii="Garamond" w:eastAsia="Times New Roman" w:hAnsi="Garamond" w:cs="Times New Roman"/>
                <w:sz w:val="20"/>
                <w:szCs w:val="20"/>
              </w:rPr>
            </w:pPr>
          </w:p>
        </w:tc>
        <w:tc>
          <w:tcPr>
            <w:tcW w:w="973" w:type="dxa"/>
          </w:tcPr>
          <w:p w14:paraId="75FB35FA" w14:textId="77777777" w:rsidR="004030CD" w:rsidRPr="00AE4233" w:rsidRDefault="004030CD" w:rsidP="004030CD">
            <w:pPr>
              <w:spacing w:after="0" w:line="240" w:lineRule="auto"/>
              <w:jc w:val="right"/>
              <w:rPr>
                <w:rFonts w:ascii="Garamond" w:hAnsi="Garamond" w:cs="Times New Roman"/>
                <w:sz w:val="20"/>
                <w:szCs w:val="20"/>
              </w:rPr>
            </w:pPr>
          </w:p>
        </w:tc>
        <w:tc>
          <w:tcPr>
            <w:tcW w:w="973" w:type="dxa"/>
            <w:tcBorders>
              <w:top w:val="nil"/>
              <w:left w:val="nil"/>
              <w:bottom w:val="nil"/>
              <w:right w:val="nil"/>
            </w:tcBorders>
            <w:shd w:val="clear" w:color="auto" w:fill="auto"/>
            <w:vAlign w:val="bottom"/>
          </w:tcPr>
          <w:p w14:paraId="4152AD29" w14:textId="75138586"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2.99</w:t>
            </w:r>
          </w:p>
        </w:tc>
        <w:tc>
          <w:tcPr>
            <w:tcW w:w="973" w:type="dxa"/>
          </w:tcPr>
          <w:p w14:paraId="1BC9CE25" w14:textId="77777777" w:rsidR="004030CD" w:rsidRPr="00AE4233" w:rsidRDefault="004030CD" w:rsidP="004030CD">
            <w:pPr>
              <w:spacing w:after="0" w:line="240" w:lineRule="auto"/>
              <w:jc w:val="right"/>
              <w:rPr>
                <w:rFonts w:ascii="Garamond" w:hAnsi="Garamond" w:cs="Times New Roman"/>
                <w:sz w:val="20"/>
                <w:szCs w:val="20"/>
              </w:rPr>
            </w:pPr>
          </w:p>
        </w:tc>
        <w:tc>
          <w:tcPr>
            <w:tcW w:w="973" w:type="dxa"/>
          </w:tcPr>
          <w:p w14:paraId="27F62986" w14:textId="77777777" w:rsidR="004030CD" w:rsidRPr="00AE4233" w:rsidRDefault="004030CD" w:rsidP="004030CD">
            <w:pPr>
              <w:spacing w:after="0" w:line="240" w:lineRule="auto"/>
              <w:jc w:val="right"/>
              <w:rPr>
                <w:rFonts w:ascii="Garamond" w:hAnsi="Garamond" w:cs="Times New Roman"/>
                <w:sz w:val="20"/>
                <w:szCs w:val="20"/>
              </w:rPr>
            </w:pPr>
          </w:p>
        </w:tc>
        <w:tc>
          <w:tcPr>
            <w:tcW w:w="1061" w:type="dxa"/>
          </w:tcPr>
          <w:p w14:paraId="29A3C97B" w14:textId="77777777" w:rsidR="004030CD" w:rsidRPr="00AE4233" w:rsidRDefault="004030CD" w:rsidP="004030CD">
            <w:pPr>
              <w:spacing w:after="0" w:line="240" w:lineRule="auto"/>
              <w:jc w:val="right"/>
              <w:rPr>
                <w:rFonts w:ascii="Garamond" w:hAnsi="Garamond" w:cs="Times New Roman"/>
                <w:sz w:val="20"/>
                <w:szCs w:val="20"/>
              </w:rPr>
            </w:pPr>
          </w:p>
        </w:tc>
        <w:tc>
          <w:tcPr>
            <w:tcW w:w="979" w:type="dxa"/>
            <w:tcBorders>
              <w:top w:val="nil"/>
              <w:left w:val="nil"/>
              <w:bottom w:val="nil"/>
              <w:right w:val="nil"/>
            </w:tcBorders>
            <w:shd w:val="clear" w:color="auto" w:fill="auto"/>
            <w:vAlign w:val="bottom"/>
          </w:tcPr>
          <w:p w14:paraId="0B753852" w14:textId="73024EC5"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4.24</w:t>
            </w:r>
          </w:p>
        </w:tc>
      </w:tr>
      <w:tr w:rsidR="00597C27" w:rsidRPr="00273870" w14:paraId="5F37A436" w14:textId="77777777" w:rsidTr="00597C27">
        <w:trPr>
          <w:trHeight w:val="12"/>
        </w:trPr>
        <w:tc>
          <w:tcPr>
            <w:tcW w:w="2880" w:type="dxa"/>
            <w:tcBorders>
              <w:top w:val="nil"/>
              <w:left w:val="nil"/>
              <w:bottom w:val="nil"/>
              <w:right w:val="nil"/>
            </w:tcBorders>
            <w:shd w:val="clear" w:color="auto" w:fill="auto"/>
            <w:noWrap/>
            <w:vAlign w:val="bottom"/>
            <w:hideMark/>
          </w:tcPr>
          <w:p w14:paraId="7C4D4A06" w14:textId="77777777" w:rsidR="004030CD" w:rsidRPr="00273870" w:rsidRDefault="004030CD" w:rsidP="004030CD">
            <w:pPr>
              <w:spacing w:after="0" w:line="240" w:lineRule="auto"/>
              <w:rPr>
                <w:rFonts w:ascii="Garamond" w:eastAsia="Times New Roman" w:hAnsi="Garamond" w:cs="Times New Roman"/>
                <w:sz w:val="20"/>
                <w:szCs w:val="20"/>
              </w:rPr>
            </w:pPr>
            <w:r w:rsidRPr="00273870">
              <w:rPr>
                <w:rFonts w:ascii="Garamond" w:hAnsi="Garamond" w:cs="Times New Roman"/>
                <w:sz w:val="20"/>
                <w:szCs w:val="20"/>
              </w:rPr>
              <w:t>Vulnerable to heat impact (1-5)</w:t>
            </w:r>
          </w:p>
        </w:tc>
        <w:tc>
          <w:tcPr>
            <w:tcW w:w="924" w:type="dxa"/>
            <w:gridSpan w:val="2"/>
            <w:tcBorders>
              <w:left w:val="single" w:sz="4" w:space="0" w:color="auto"/>
            </w:tcBorders>
          </w:tcPr>
          <w:p w14:paraId="3F22215B" w14:textId="77777777" w:rsidR="004030CD" w:rsidRPr="00AE4233" w:rsidRDefault="004030CD" w:rsidP="004030CD">
            <w:pPr>
              <w:spacing w:after="0" w:line="240" w:lineRule="auto"/>
              <w:jc w:val="right"/>
              <w:rPr>
                <w:rFonts w:ascii="Garamond" w:eastAsia="Times New Roman" w:hAnsi="Garamond" w:cs="Times New Roman"/>
                <w:sz w:val="20"/>
                <w:szCs w:val="20"/>
              </w:rPr>
            </w:pPr>
          </w:p>
        </w:tc>
        <w:tc>
          <w:tcPr>
            <w:tcW w:w="884" w:type="dxa"/>
            <w:shd w:val="clear" w:color="auto" w:fill="auto"/>
            <w:noWrap/>
            <w:vAlign w:val="bottom"/>
            <w:hideMark/>
          </w:tcPr>
          <w:p w14:paraId="3C1DC5D6" w14:textId="63B8AF18" w:rsidR="004030CD" w:rsidRPr="00AE4233" w:rsidRDefault="004030CD" w:rsidP="004030CD">
            <w:pPr>
              <w:spacing w:after="0" w:line="240" w:lineRule="auto"/>
              <w:jc w:val="right"/>
              <w:rPr>
                <w:rFonts w:ascii="Garamond" w:eastAsia="Times New Roman" w:hAnsi="Garamond" w:cs="Times New Roman"/>
                <w:sz w:val="20"/>
                <w:szCs w:val="20"/>
              </w:rPr>
            </w:pPr>
          </w:p>
        </w:tc>
        <w:tc>
          <w:tcPr>
            <w:tcW w:w="973" w:type="dxa"/>
          </w:tcPr>
          <w:p w14:paraId="5D3B6DBE" w14:textId="77777777" w:rsidR="004030CD" w:rsidRPr="00AE4233" w:rsidRDefault="004030CD" w:rsidP="004030CD">
            <w:pPr>
              <w:spacing w:after="0" w:line="240" w:lineRule="auto"/>
              <w:jc w:val="right"/>
              <w:rPr>
                <w:rFonts w:ascii="Garamond" w:hAnsi="Garamond" w:cs="Times New Roman"/>
                <w:sz w:val="20"/>
                <w:szCs w:val="20"/>
              </w:rPr>
            </w:pPr>
          </w:p>
        </w:tc>
        <w:tc>
          <w:tcPr>
            <w:tcW w:w="973" w:type="dxa"/>
            <w:tcBorders>
              <w:top w:val="nil"/>
              <w:left w:val="nil"/>
              <w:bottom w:val="nil"/>
              <w:right w:val="nil"/>
            </w:tcBorders>
            <w:shd w:val="clear" w:color="auto" w:fill="auto"/>
            <w:vAlign w:val="bottom"/>
          </w:tcPr>
          <w:p w14:paraId="4BEE0B68" w14:textId="6E64CFA5"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24.16</w:t>
            </w:r>
          </w:p>
        </w:tc>
        <w:tc>
          <w:tcPr>
            <w:tcW w:w="973" w:type="dxa"/>
          </w:tcPr>
          <w:p w14:paraId="06387884" w14:textId="77777777" w:rsidR="004030CD" w:rsidRPr="00AE4233" w:rsidRDefault="004030CD" w:rsidP="004030CD">
            <w:pPr>
              <w:spacing w:after="0" w:line="240" w:lineRule="auto"/>
              <w:jc w:val="right"/>
              <w:rPr>
                <w:rFonts w:ascii="Garamond" w:hAnsi="Garamond" w:cs="Times New Roman"/>
                <w:sz w:val="20"/>
                <w:szCs w:val="20"/>
              </w:rPr>
            </w:pPr>
          </w:p>
        </w:tc>
        <w:tc>
          <w:tcPr>
            <w:tcW w:w="973" w:type="dxa"/>
          </w:tcPr>
          <w:p w14:paraId="3F740A5D" w14:textId="77777777" w:rsidR="004030CD" w:rsidRPr="00AE4233" w:rsidRDefault="004030CD" w:rsidP="004030CD">
            <w:pPr>
              <w:spacing w:after="0" w:line="240" w:lineRule="auto"/>
              <w:jc w:val="right"/>
              <w:rPr>
                <w:rFonts w:ascii="Garamond" w:hAnsi="Garamond" w:cs="Times New Roman"/>
                <w:sz w:val="20"/>
                <w:szCs w:val="20"/>
              </w:rPr>
            </w:pPr>
          </w:p>
        </w:tc>
        <w:tc>
          <w:tcPr>
            <w:tcW w:w="1061" w:type="dxa"/>
          </w:tcPr>
          <w:p w14:paraId="61BE6448" w14:textId="77777777" w:rsidR="004030CD" w:rsidRPr="00AE4233" w:rsidRDefault="004030CD" w:rsidP="004030CD">
            <w:pPr>
              <w:spacing w:after="0" w:line="240" w:lineRule="auto"/>
              <w:jc w:val="right"/>
              <w:rPr>
                <w:rFonts w:ascii="Garamond" w:hAnsi="Garamond" w:cs="Times New Roman"/>
                <w:sz w:val="20"/>
                <w:szCs w:val="20"/>
              </w:rPr>
            </w:pPr>
          </w:p>
        </w:tc>
        <w:tc>
          <w:tcPr>
            <w:tcW w:w="979" w:type="dxa"/>
            <w:tcBorders>
              <w:top w:val="nil"/>
              <w:left w:val="nil"/>
              <w:bottom w:val="nil"/>
              <w:right w:val="nil"/>
            </w:tcBorders>
            <w:shd w:val="clear" w:color="auto" w:fill="auto"/>
            <w:vAlign w:val="bottom"/>
          </w:tcPr>
          <w:p w14:paraId="6019F778" w14:textId="7BD9C512"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28.73</w:t>
            </w:r>
          </w:p>
        </w:tc>
      </w:tr>
      <w:tr w:rsidR="00597C27" w:rsidRPr="00273870" w14:paraId="5EC66089" w14:textId="77777777" w:rsidTr="00597C27">
        <w:trPr>
          <w:trHeight w:val="12"/>
        </w:trPr>
        <w:tc>
          <w:tcPr>
            <w:tcW w:w="2880" w:type="dxa"/>
            <w:tcBorders>
              <w:top w:val="nil"/>
              <w:left w:val="nil"/>
              <w:bottom w:val="nil"/>
              <w:right w:val="nil"/>
            </w:tcBorders>
            <w:shd w:val="clear" w:color="auto" w:fill="auto"/>
            <w:noWrap/>
            <w:vAlign w:val="bottom"/>
            <w:hideMark/>
          </w:tcPr>
          <w:p w14:paraId="74A3A1DA" w14:textId="77777777" w:rsidR="004030CD" w:rsidRPr="00273870" w:rsidRDefault="004030CD" w:rsidP="004030CD">
            <w:pPr>
              <w:spacing w:after="0" w:line="240" w:lineRule="auto"/>
              <w:rPr>
                <w:rFonts w:ascii="Garamond" w:eastAsia="Times New Roman" w:hAnsi="Garamond" w:cs="Times New Roman"/>
                <w:sz w:val="20"/>
                <w:szCs w:val="20"/>
              </w:rPr>
            </w:pPr>
            <w:r w:rsidRPr="00273870">
              <w:rPr>
                <w:rFonts w:ascii="Garamond" w:hAnsi="Garamond" w:cs="Times New Roman"/>
                <w:sz w:val="20"/>
                <w:szCs w:val="20"/>
              </w:rPr>
              <w:t xml:space="preserve">Police PCA                  </w:t>
            </w:r>
          </w:p>
        </w:tc>
        <w:tc>
          <w:tcPr>
            <w:tcW w:w="924" w:type="dxa"/>
            <w:gridSpan w:val="2"/>
            <w:tcBorders>
              <w:left w:val="single" w:sz="4" w:space="0" w:color="auto"/>
            </w:tcBorders>
          </w:tcPr>
          <w:p w14:paraId="4661F296" w14:textId="77777777" w:rsidR="004030CD" w:rsidRPr="00AE4233" w:rsidRDefault="004030CD" w:rsidP="004030CD">
            <w:pPr>
              <w:spacing w:after="0" w:line="240" w:lineRule="auto"/>
              <w:jc w:val="right"/>
              <w:rPr>
                <w:rFonts w:ascii="Garamond" w:eastAsia="Times New Roman" w:hAnsi="Garamond" w:cs="Times New Roman"/>
                <w:sz w:val="20"/>
                <w:szCs w:val="20"/>
              </w:rPr>
            </w:pPr>
          </w:p>
        </w:tc>
        <w:tc>
          <w:tcPr>
            <w:tcW w:w="884" w:type="dxa"/>
            <w:shd w:val="clear" w:color="auto" w:fill="auto"/>
            <w:noWrap/>
            <w:vAlign w:val="bottom"/>
            <w:hideMark/>
          </w:tcPr>
          <w:p w14:paraId="44851A29" w14:textId="1B6680A5" w:rsidR="004030CD" w:rsidRPr="00AE4233" w:rsidRDefault="004030CD" w:rsidP="004030CD">
            <w:pPr>
              <w:spacing w:after="0" w:line="240" w:lineRule="auto"/>
              <w:jc w:val="right"/>
              <w:rPr>
                <w:rFonts w:ascii="Garamond" w:eastAsia="Times New Roman" w:hAnsi="Garamond" w:cs="Times New Roman"/>
                <w:sz w:val="20"/>
                <w:szCs w:val="20"/>
              </w:rPr>
            </w:pPr>
          </w:p>
        </w:tc>
        <w:tc>
          <w:tcPr>
            <w:tcW w:w="973" w:type="dxa"/>
          </w:tcPr>
          <w:p w14:paraId="41497B60" w14:textId="77777777" w:rsidR="004030CD" w:rsidRPr="00AE4233" w:rsidRDefault="004030CD" w:rsidP="004030CD">
            <w:pPr>
              <w:spacing w:after="0" w:line="240" w:lineRule="auto"/>
              <w:jc w:val="right"/>
              <w:rPr>
                <w:rFonts w:ascii="Garamond" w:hAnsi="Garamond" w:cs="Times New Roman"/>
                <w:sz w:val="20"/>
                <w:szCs w:val="20"/>
              </w:rPr>
            </w:pPr>
          </w:p>
        </w:tc>
        <w:tc>
          <w:tcPr>
            <w:tcW w:w="973" w:type="dxa"/>
          </w:tcPr>
          <w:p w14:paraId="3B0EDB9B" w14:textId="77777777" w:rsidR="004030CD" w:rsidRPr="00AE4233" w:rsidRDefault="004030CD" w:rsidP="004030CD">
            <w:pPr>
              <w:spacing w:after="0" w:line="240" w:lineRule="auto"/>
              <w:jc w:val="right"/>
              <w:rPr>
                <w:rFonts w:ascii="Garamond" w:hAnsi="Garamond" w:cs="Times New Roman"/>
                <w:sz w:val="20"/>
                <w:szCs w:val="20"/>
              </w:rPr>
            </w:pPr>
          </w:p>
        </w:tc>
        <w:tc>
          <w:tcPr>
            <w:tcW w:w="973" w:type="dxa"/>
            <w:tcBorders>
              <w:top w:val="nil"/>
              <w:left w:val="nil"/>
              <w:bottom w:val="nil"/>
              <w:right w:val="nil"/>
            </w:tcBorders>
            <w:shd w:val="clear" w:color="auto" w:fill="auto"/>
            <w:vAlign w:val="bottom"/>
          </w:tcPr>
          <w:p w14:paraId="440B98F5" w14:textId="25FD8322"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5.94</w:t>
            </w:r>
          </w:p>
        </w:tc>
        <w:tc>
          <w:tcPr>
            <w:tcW w:w="973" w:type="dxa"/>
          </w:tcPr>
          <w:p w14:paraId="0BF7CC11" w14:textId="77777777" w:rsidR="004030CD" w:rsidRPr="00AE4233" w:rsidRDefault="004030CD" w:rsidP="004030CD">
            <w:pPr>
              <w:spacing w:after="0" w:line="240" w:lineRule="auto"/>
              <w:jc w:val="right"/>
              <w:rPr>
                <w:rFonts w:ascii="Garamond" w:hAnsi="Garamond" w:cs="Times New Roman"/>
                <w:sz w:val="20"/>
                <w:szCs w:val="20"/>
              </w:rPr>
            </w:pPr>
          </w:p>
        </w:tc>
        <w:tc>
          <w:tcPr>
            <w:tcW w:w="1061" w:type="dxa"/>
          </w:tcPr>
          <w:p w14:paraId="3C5C7295" w14:textId="77777777" w:rsidR="004030CD" w:rsidRPr="00AE4233" w:rsidRDefault="004030CD" w:rsidP="004030CD">
            <w:pPr>
              <w:spacing w:after="0" w:line="240" w:lineRule="auto"/>
              <w:jc w:val="right"/>
              <w:rPr>
                <w:rFonts w:ascii="Garamond" w:hAnsi="Garamond" w:cs="Times New Roman"/>
                <w:sz w:val="20"/>
                <w:szCs w:val="20"/>
              </w:rPr>
            </w:pPr>
          </w:p>
        </w:tc>
        <w:tc>
          <w:tcPr>
            <w:tcW w:w="979" w:type="dxa"/>
            <w:tcBorders>
              <w:top w:val="nil"/>
              <w:left w:val="nil"/>
              <w:bottom w:val="nil"/>
              <w:right w:val="nil"/>
            </w:tcBorders>
            <w:shd w:val="clear" w:color="auto" w:fill="auto"/>
            <w:vAlign w:val="bottom"/>
          </w:tcPr>
          <w:p w14:paraId="41A47FC4" w14:textId="43D5406C"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6.60</w:t>
            </w:r>
          </w:p>
        </w:tc>
      </w:tr>
      <w:tr w:rsidR="00597C27" w:rsidRPr="00273870" w14:paraId="565D7D5F" w14:textId="77777777" w:rsidTr="00597C27">
        <w:trPr>
          <w:trHeight w:val="12"/>
        </w:trPr>
        <w:tc>
          <w:tcPr>
            <w:tcW w:w="2880" w:type="dxa"/>
            <w:tcBorders>
              <w:top w:val="nil"/>
              <w:left w:val="nil"/>
              <w:bottom w:val="nil"/>
              <w:right w:val="nil"/>
            </w:tcBorders>
            <w:shd w:val="clear" w:color="auto" w:fill="auto"/>
            <w:noWrap/>
            <w:vAlign w:val="bottom"/>
            <w:hideMark/>
          </w:tcPr>
          <w:p w14:paraId="7B725BE8" w14:textId="77777777" w:rsidR="004030CD" w:rsidRPr="00273870" w:rsidRDefault="004030CD" w:rsidP="004030CD">
            <w:pPr>
              <w:spacing w:after="0" w:line="240" w:lineRule="auto"/>
              <w:rPr>
                <w:rFonts w:ascii="Garamond" w:eastAsia="Times New Roman" w:hAnsi="Garamond" w:cs="Times New Roman"/>
                <w:sz w:val="20"/>
                <w:szCs w:val="20"/>
              </w:rPr>
            </w:pPr>
            <w:r w:rsidRPr="00273870">
              <w:rPr>
                <w:rFonts w:ascii="Garamond" w:hAnsi="Garamond" w:cs="Times New Roman"/>
                <w:sz w:val="20"/>
                <w:szCs w:val="20"/>
              </w:rPr>
              <w:t xml:space="preserve">Bar &amp; restaurant PCA </w:t>
            </w:r>
          </w:p>
        </w:tc>
        <w:tc>
          <w:tcPr>
            <w:tcW w:w="924" w:type="dxa"/>
            <w:gridSpan w:val="2"/>
            <w:tcBorders>
              <w:left w:val="single" w:sz="4" w:space="0" w:color="auto"/>
            </w:tcBorders>
          </w:tcPr>
          <w:p w14:paraId="57CF7F57" w14:textId="77777777" w:rsidR="004030CD" w:rsidRPr="00AE4233" w:rsidRDefault="004030CD" w:rsidP="004030CD">
            <w:pPr>
              <w:spacing w:after="0" w:line="240" w:lineRule="auto"/>
              <w:jc w:val="right"/>
              <w:rPr>
                <w:rFonts w:ascii="Garamond" w:eastAsia="Times New Roman" w:hAnsi="Garamond" w:cs="Times New Roman"/>
                <w:sz w:val="20"/>
                <w:szCs w:val="20"/>
              </w:rPr>
            </w:pPr>
          </w:p>
        </w:tc>
        <w:tc>
          <w:tcPr>
            <w:tcW w:w="884" w:type="dxa"/>
            <w:shd w:val="clear" w:color="auto" w:fill="auto"/>
            <w:noWrap/>
            <w:vAlign w:val="bottom"/>
            <w:hideMark/>
          </w:tcPr>
          <w:p w14:paraId="6D3CC1F3" w14:textId="36A44A9F" w:rsidR="004030CD" w:rsidRPr="00AE4233" w:rsidRDefault="004030CD" w:rsidP="004030CD">
            <w:pPr>
              <w:spacing w:after="0" w:line="240" w:lineRule="auto"/>
              <w:jc w:val="right"/>
              <w:rPr>
                <w:rFonts w:ascii="Garamond" w:eastAsia="Times New Roman" w:hAnsi="Garamond" w:cs="Times New Roman"/>
                <w:sz w:val="20"/>
                <w:szCs w:val="20"/>
              </w:rPr>
            </w:pPr>
          </w:p>
        </w:tc>
        <w:tc>
          <w:tcPr>
            <w:tcW w:w="973" w:type="dxa"/>
          </w:tcPr>
          <w:p w14:paraId="4EE96C0E" w14:textId="77777777" w:rsidR="004030CD" w:rsidRPr="00AE4233" w:rsidRDefault="004030CD" w:rsidP="004030CD">
            <w:pPr>
              <w:spacing w:after="0" w:line="240" w:lineRule="auto"/>
              <w:jc w:val="right"/>
              <w:rPr>
                <w:rFonts w:ascii="Garamond" w:hAnsi="Garamond" w:cs="Times New Roman"/>
                <w:sz w:val="20"/>
                <w:szCs w:val="20"/>
              </w:rPr>
            </w:pPr>
          </w:p>
        </w:tc>
        <w:tc>
          <w:tcPr>
            <w:tcW w:w="973" w:type="dxa"/>
          </w:tcPr>
          <w:p w14:paraId="6BE33AC3" w14:textId="77777777" w:rsidR="004030CD" w:rsidRPr="00AE4233" w:rsidRDefault="004030CD" w:rsidP="004030CD">
            <w:pPr>
              <w:spacing w:after="0" w:line="240" w:lineRule="auto"/>
              <w:jc w:val="right"/>
              <w:rPr>
                <w:rFonts w:ascii="Garamond" w:hAnsi="Garamond" w:cs="Times New Roman"/>
                <w:sz w:val="20"/>
                <w:szCs w:val="20"/>
              </w:rPr>
            </w:pPr>
          </w:p>
        </w:tc>
        <w:tc>
          <w:tcPr>
            <w:tcW w:w="973" w:type="dxa"/>
            <w:tcBorders>
              <w:top w:val="nil"/>
              <w:left w:val="nil"/>
              <w:bottom w:val="nil"/>
              <w:right w:val="nil"/>
            </w:tcBorders>
            <w:shd w:val="clear" w:color="auto" w:fill="auto"/>
            <w:vAlign w:val="bottom"/>
          </w:tcPr>
          <w:p w14:paraId="07523757" w14:textId="52C40B71"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9.02</w:t>
            </w:r>
          </w:p>
        </w:tc>
        <w:tc>
          <w:tcPr>
            <w:tcW w:w="973" w:type="dxa"/>
          </w:tcPr>
          <w:p w14:paraId="7821B8AD" w14:textId="77777777" w:rsidR="004030CD" w:rsidRPr="00AE4233" w:rsidRDefault="004030CD" w:rsidP="004030CD">
            <w:pPr>
              <w:spacing w:after="0" w:line="240" w:lineRule="auto"/>
              <w:jc w:val="right"/>
              <w:rPr>
                <w:rFonts w:ascii="Garamond" w:hAnsi="Garamond" w:cs="Times New Roman"/>
                <w:sz w:val="20"/>
                <w:szCs w:val="20"/>
              </w:rPr>
            </w:pPr>
          </w:p>
        </w:tc>
        <w:tc>
          <w:tcPr>
            <w:tcW w:w="1061" w:type="dxa"/>
          </w:tcPr>
          <w:p w14:paraId="40B6CE44" w14:textId="77777777" w:rsidR="004030CD" w:rsidRPr="00AE4233" w:rsidRDefault="004030CD" w:rsidP="004030CD">
            <w:pPr>
              <w:spacing w:after="0" w:line="240" w:lineRule="auto"/>
              <w:jc w:val="right"/>
              <w:rPr>
                <w:rFonts w:ascii="Garamond" w:hAnsi="Garamond" w:cs="Times New Roman"/>
                <w:sz w:val="20"/>
                <w:szCs w:val="20"/>
              </w:rPr>
            </w:pPr>
          </w:p>
        </w:tc>
        <w:tc>
          <w:tcPr>
            <w:tcW w:w="979" w:type="dxa"/>
            <w:tcBorders>
              <w:top w:val="nil"/>
              <w:left w:val="nil"/>
              <w:bottom w:val="nil"/>
              <w:right w:val="nil"/>
            </w:tcBorders>
            <w:shd w:val="clear" w:color="auto" w:fill="auto"/>
            <w:vAlign w:val="bottom"/>
          </w:tcPr>
          <w:p w14:paraId="4013E5A3" w14:textId="379E2432"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10.30</w:t>
            </w:r>
          </w:p>
        </w:tc>
      </w:tr>
      <w:tr w:rsidR="00597C27" w:rsidRPr="00273870" w14:paraId="1F664979" w14:textId="77777777" w:rsidTr="00597C27">
        <w:trPr>
          <w:trHeight w:val="12"/>
        </w:trPr>
        <w:tc>
          <w:tcPr>
            <w:tcW w:w="2880" w:type="dxa"/>
            <w:tcBorders>
              <w:top w:val="nil"/>
              <w:left w:val="nil"/>
              <w:bottom w:val="nil"/>
              <w:right w:val="nil"/>
            </w:tcBorders>
            <w:shd w:val="clear" w:color="auto" w:fill="auto"/>
            <w:noWrap/>
            <w:vAlign w:val="bottom"/>
            <w:hideMark/>
          </w:tcPr>
          <w:p w14:paraId="5B9F9993" w14:textId="77777777" w:rsidR="004030CD" w:rsidRPr="00273870" w:rsidRDefault="004030CD" w:rsidP="004030CD">
            <w:pPr>
              <w:spacing w:after="0" w:line="240" w:lineRule="auto"/>
              <w:rPr>
                <w:rFonts w:ascii="Garamond" w:eastAsia="Times New Roman" w:hAnsi="Garamond" w:cs="Times New Roman"/>
                <w:sz w:val="20"/>
                <w:szCs w:val="20"/>
              </w:rPr>
            </w:pPr>
            <w:r w:rsidRPr="00273870">
              <w:rPr>
                <w:rFonts w:ascii="Garamond" w:hAnsi="Garamond" w:cs="Times New Roman"/>
                <w:sz w:val="20"/>
                <w:szCs w:val="20"/>
              </w:rPr>
              <w:t xml:space="preserve">Secondary &amp; lower educ. PCA </w:t>
            </w:r>
          </w:p>
        </w:tc>
        <w:tc>
          <w:tcPr>
            <w:tcW w:w="924" w:type="dxa"/>
            <w:gridSpan w:val="2"/>
            <w:tcBorders>
              <w:left w:val="single" w:sz="4" w:space="0" w:color="auto"/>
            </w:tcBorders>
          </w:tcPr>
          <w:p w14:paraId="31073C84" w14:textId="77777777" w:rsidR="004030CD" w:rsidRPr="00AE4233" w:rsidRDefault="004030CD" w:rsidP="004030CD">
            <w:pPr>
              <w:spacing w:after="0" w:line="240" w:lineRule="auto"/>
              <w:jc w:val="right"/>
              <w:rPr>
                <w:rFonts w:ascii="Garamond" w:eastAsia="Times New Roman" w:hAnsi="Garamond" w:cs="Times New Roman"/>
                <w:sz w:val="20"/>
                <w:szCs w:val="20"/>
              </w:rPr>
            </w:pPr>
          </w:p>
        </w:tc>
        <w:tc>
          <w:tcPr>
            <w:tcW w:w="884" w:type="dxa"/>
            <w:shd w:val="clear" w:color="auto" w:fill="auto"/>
            <w:noWrap/>
            <w:vAlign w:val="bottom"/>
            <w:hideMark/>
          </w:tcPr>
          <w:p w14:paraId="14D3841B" w14:textId="4E5514AE" w:rsidR="004030CD" w:rsidRPr="00AE4233" w:rsidRDefault="004030CD" w:rsidP="004030CD">
            <w:pPr>
              <w:spacing w:after="0" w:line="240" w:lineRule="auto"/>
              <w:jc w:val="right"/>
              <w:rPr>
                <w:rFonts w:ascii="Garamond" w:eastAsia="Times New Roman" w:hAnsi="Garamond" w:cs="Times New Roman"/>
                <w:sz w:val="20"/>
                <w:szCs w:val="20"/>
              </w:rPr>
            </w:pPr>
          </w:p>
        </w:tc>
        <w:tc>
          <w:tcPr>
            <w:tcW w:w="973" w:type="dxa"/>
          </w:tcPr>
          <w:p w14:paraId="117FC246" w14:textId="77777777" w:rsidR="004030CD" w:rsidRPr="00AE4233" w:rsidRDefault="004030CD" w:rsidP="004030CD">
            <w:pPr>
              <w:spacing w:after="0" w:line="240" w:lineRule="auto"/>
              <w:jc w:val="right"/>
              <w:rPr>
                <w:rFonts w:ascii="Garamond" w:hAnsi="Garamond" w:cs="Times New Roman"/>
                <w:sz w:val="20"/>
                <w:szCs w:val="20"/>
              </w:rPr>
            </w:pPr>
          </w:p>
        </w:tc>
        <w:tc>
          <w:tcPr>
            <w:tcW w:w="973" w:type="dxa"/>
          </w:tcPr>
          <w:p w14:paraId="6D4CAF53" w14:textId="77777777" w:rsidR="004030CD" w:rsidRPr="00AE4233" w:rsidRDefault="004030CD" w:rsidP="004030CD">
            <w:pPr>
              <w:spacing w:after="0" w:line="240" w:lineRule="auto"/>
              <w:jc w:val="right"/>
              <w:rPr>
                <w:rFonts w:ascii="Garamond" w:hAnsi="Garamond" w:cs="Times New Roman"/>
                <w:sz w:val="20"/>
                <w:szCs w:val="20"/>
              </w:rPr>
            </w:pPr>
          </w:p>
        </w:tc>
        <w:tc>
          <w:tcPr>
            <w:tcW w:w="973" w:type="dxa"/>
            <w:tcBorders>
              <w:top w:val="nil"/>
              <w:left w:val="nil"/>
              <w:bottom w:val="nil"/>
              <w:right w:val="nil"/>
            </w:tcBorders>
            <w:shd w:val="clear" w:color="auto" w:fill="auto"/>
            <w:vAlign w:val="bottom"/>
          </w:tcPr>
          <w:p w14:paraId="31EEF053" w14:textId="4E070423"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9.32</w:t>
            </w:r>
          </w:p>
        </w:tc>
        <w:tc>
          <w:tcPr>
            <w:tcW w:w="973" w:type="dxa"/>
          </w:tcPr>
          <w:p w14:paraId="36866CA8" w14:textId="77777777" w:rsidR="004030CD" w:rsidRPr="00AE4233" w:rsidRDefault="004030CD" w:rsidP="004030CD">
            <w:pPr>
              <w:spacing w:after="0" w:line="240" w:lineRule="auto"/>
              <w:jc w:val="right"/>
              <w:rPr>
                <w:rFonts w:ascii="Garamond" w:hAnsi="Garamond" w:cs="Times New Roman"/>
                <w:sz w:val="20"/>
                <w:szCs w:val="20"/>
              </w:rPr>
            </w:pPr>
          </w:p>
        </w:tc>
        <w:tc>
          <w:tcPr>
            <w:tcW w:w="1061" w:type="dxa"/>
          </w:tcPr>
          <w:p w14:paraId="5E032DF7" w14:textId="77777777" w:rsidR="004030CD" w:rsidRPr="00AE4233" w:rsidRDefault="004030CD" w:rsidP="004030CD">
            <w:pPr>
              <w:spacing w:after="0" w:line="240" w:lineRule="auto"/>
              <w:jc w:val="right"/>
              <w:rPr>
                <w:rFonts w:ascii="Garamond" w:hAnsi="Garamond" w:cs="Times New Roman"/>
                <w:sz w:val="20"/>
                <w:szCs w:val="20"/>
              </w:rPr>
            </w:pPr>
          </w:p>
        </w:tc>
        <w:tc>
          <w:tcPr>
            <w:tcW w:w="979" w:type="dxa"/>
            <w:tcBorders>
              <w:top w:val="nil"/>
              <w:left w:val="nil"/>
              <w:bottom w:val="nil"/>
              <w:right w:val="nil"/>
            </w:tcBorders>
            <w:shd w:val="clear" w:color="auto" w:fill="auto"/>
            <w:vAlign w:val="bottom"/>
          </w:tcPr>
          <w:p w14:paraId="3B073AC4" w14:textId="3B9312D1"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11.41</w:t>
            </w:r>
          </w:p>
        </w:tc>
      </w:tr>
      <w:tr w:rsidR="00597C27" w:rsidRPr="00273870" w14:paraId="509280E1" w14:textId="77777777" w:rsidTr="00597C27">
        <w:trPr>
          <w:trHeight w:val="1"/>
        </w:trPr>
        <w:tc>
          <w:tcPr>
            <w:tcW w:w="2880" w:type="dxa"/>
            <w:tcBorders>
              <w:top w:val="nil"/>
              <w:left w:val="nil"/>
              <w:bottom w:val="nil"/>
              <w:right w:val="nil"/>
            </w:tcBorders>
            <w:shd w:val="clear" w:color="auto" w:fill="auto"/>
            <w:noWrap/>
            <w:vAlign w:val="bottom"/>
            <w:hideMark/>
          </w:tcPr>
          <w:p w14:paraId="321D5963" w14:textId="77777777" w:rsidR="004030CD" w:rsidRPr="00273870" w:rsidRDefault="004030CD" w:rsidP="004030CD">
            <w:pPr>
              <w:spacing w:after="0" w:line="240" w:lineRule="auto"/>
              <w:rPr>
                <w:rFonts w:ascii="Garamond" w:eastAsia="Times New Roman" w:hAnsi="Garamond" w:cs="Times New Roman"/>
                <w:sz w:val="20"/>
                <w:szCs w:val="20"/>
              </w:rPr>
            </w:pPr>
            <w:r w:rsidRPr="00273870">
              <w:rPr>
                <w:rFonts w:ascii="Garamond" w:hAnsi="Garamond" w:cs="Times New Roman"/>
                <w:sz w:val="20"/>
                <w:szCs w:val="20"/>
              </w:rPr>
              <w:t>University PCA</w:t>
            </w:r>
          </w:p>
        </w:tc>
        <w:tc>
          <w:tcPr>
            <w:tcW w:w="924" w:type="dxa"/>
            <w:gridSpan w:val="2"/>
            <w:tcBorders>
              <w:left w:val="single" w:sz="4" w:space="0" w:color="auto"/>
            </w:tcBorders>
          </w:tcPr>
          <w:p w14:paraId="6578F25A" w14:textId="77777777" w:rsidR="004030CD" w:rsidRPr="00AE4233" w:rsidRDefault="004030CD" w:rsidP="004030CD">
            <w:pPr>
              <w:spacing w:after="0" w:line="240" w:lineRule="auto"/>
              <w:jc w:val="right"/>
              <w:rPr>
                <w:rFonts w:ascii="Garamond" w:eastAsia="Times New Roman" w:hAnsi="Garamond" w:cs="Times New Roman"/>
                <w:sz w:val="20"/>
                <w:szCs w:val="20"/>
              </w:rPr>
            </w:pPr>
          </w:p>
        </w:tc>
        <w:tc>
          <w:tcPr>
            <w:tcW w:w="884" w:type="dxa"/>
            <w:shd w:val="clear" w:color="auto" w:fill="auto"/>
            <w:noWrap/>
            <w:vAlign w:val="bottom"/>
            <w:hideMark/>
          </w:tcPr>
          <w:p w14:paraId="2AFAE7CF" w14:textId="7DA95D9B" w:rsidR="004030CD" w:rsidRPr="00AE4233" w:rsidRDefault="004030CD" w:rsidP="004030CD">
            <w:pPr>
              <w:spacing w:after="0" w:line="240" w:lineRule="auto"/>
              <w:jc w:val="right"/>
              <w:rPr>
                <w:rFonts w:ascii="Garamond" w:eastAsia="Times New Roman" w:hAnsi="Garamond" w:cs="Times New Roman"/>
                <w:sz w:val="20"/>
                <w:szCs w:val="20"/>
              </w:rPr>
            </w:pPr>
          </w:p>
        </w:tc>
        <w:tc>
          <w:tcPr>
            <w:tcW w:w="973" w:type="dxa"/>
          </w:tcPr>
          <w:p w14:paraId="769BB68E" w14:textId="77777777" w:rsidR="004030CD" w:rsidRPr="00AE4233" w:rsidRDefault="004030CD" w:rsidP="004030CD">
            <w:pPr>
              <w:spacing w:after="0" w:line="240" w:lineRule="auto"/>
              <w:jc w:val="right"/>
              <w:rPr>
                <w:rFonts w:ascii="Garamond" w:hAnsi="Garamond" w:cs="Times New Roman"/>
                <w:sz w:val="20"/>
                <w:szCs w:val="20"/>
              </w:rPr>
            </w:pPr>
          </w:p>
        </w:tc>
        <w:tc>
          <w:tcPr>
            <w:tcW w:w="973" w:type="dxa"/>
          </w:tcPr>
          <w:p w14:paraId="4EB754EE" w14:textId="77777777" w:rsidR="004030CD" w:rsidRPr="00AE4233" w:rsidRDefault="004030CD" w:rsidP="004030CD">
            <w:pPr>
              <w:spacing w:after="0" w:line="240" w:lineRule="auto"/>
              <w:jc w:val="right"/>
              <w:rPr>
                <w:rFonts w:ascii="Garamond" w:hAnsi="Garamond" w:cs="Times New Roman"/>
                <w:sz w:val="20"/>
                <w:szCs w:val="20"/>
              </w:rPr>
            </w:pPr>
          </w:p>
        </w:tc>
        <w:tc>
          <w:tcPr>
            <w:tcW w:w="973" w:type="dxa"/>
            <w:tcBorders>
              <w:top w:val="nil"/>
              <w:left w:val="nil"/>
              <w:bottom w:val="nil"/>
              <w:right w:val="nil"/>
            </w:tcBorders>
            <w:shd w:val="clear" w:color="auto" w:fill="auto"/>
            <w:vAlign w:val="bottom"/>
          </w:tcPr>
          <w:p w14:paraId="6A42054D" w14:textId="0EDA6854"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3.61</w:t>
            </w:r>
          </w:p>
        </w:tc>
        <w:tc>
          <w:tcPr>
            <w:tcW w:w="973" w:type="dxa"/>
          </w:tcPr>
          <w:p w14:paraId="01D248D2" w14:textId="77777777" w:rsidR="004030CD" w:rsidRPr="00AE4233" w:rsidRDefault="004030CD" w:rsidP="004030CD">
            <w:pPr>
              <w:spacing w:after="0" w:line="240" w:lineRule="auto"/>
              <w:jc w:val="right"/>
              <w:rPr>
                <w:rFonts w:ascii="Garamond" w:hAnsi="Garamond" w:cs="Times New Roman"/>
                <w:sz w:val="20"/>
                <w:szCs w:val="20"/>
              </w:rPr>
            </w:pPr>
          </w:p>
        </w:tc>
        <w:tc>
          <w:tcPr>
            <w:tcW w:w="1061" w:type="dxa"/>
          </w:tcPr>
          <w:p w14:paraId="7B405EB3" w14:textId="77777777" w:rsidR="004030CD" w:rsidRPr="00AE4233" w:rsidRDefault="004030CD" w:rsidP="004030CD">
            <w:pPr>
              <w:spacing w:after="0" w:line="240" w:lineRule="auto"/>
              <w:jc w:val="right"/>
              <w:rPr>
                <w:rFonts w:ascii="Garamond" w:hAnsi="Garamond" w:cs="Times New Roman"/>
                <w:sz w:val="20"/>
                <w:szCs w:val="20"/>
              </w:rPr>
            </w:pPr>
          </w:p>
        </w:tc>
        <w:tc>
          <w:tcPr>
            <w:tcW w:w="979" w:type="dxa"/>
            <w:tcBorders>
              <w:top w:val="nil"/>
              <w:left w:val="nil"/>
              <w:bottom w:val="nil"/>
              <w:right w:val="nil"/>
            </w:tcBorders>
            <w:shd w:val="clear" w:color="auto" w:fill="auto"/>
            <w:vAlign w:val="bottom"/>
          </w:tcPr>
          <w:p w14:paraId="6F7E04FE" w14:textId="4ECB8F5C"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4.04</w:t>
            </w:r>
          </w:p>
        </w:tc>
      </w:tr>
      <w:tr w:rsidR="00597C27" w:rsidRPr="00273870" w14:paraId="1A36033A" w14:textId="77777777" w:rsidTr="00597C27">
        <w:trPr>
          <w:trHeight w:val="1"/>
        </w:trPr>
        <w:tc>
          <w:tcPr>
            <w:tcW w:w="2880" w:type="dxa"/>
            <w:tcBorders>
              <w:top w:val="nil"/>
              <w:left w:val="nil"/>
              <w:bottom w:val="nil"/>
              <w:right w:val="nil"/>
            </w:tcBorders>
            <w:shd w:val="clear" w:color="auto" w:fill="auto"/>
            <w:noWrap/>
            <w:vAlign w:val="bottom"/>
          </w:tcPr>
          <w:p w14:paraId="1F671447" w14:textId="77777777" w:rsidR="004030CD" w:rsidRPr="00273870" w:rsidRDefault="004030CD" w:rsidP="004030CD">
            <w:pPr>
              <w:spacing w:after="0" w:line="240" w:lineRule="auto"/>
              <w:rPr>
                <w:rFonts w:ascii="Garamond" w:hAnsi="Garamond" w:cs="Times New Roman"/>
                <w:sz w:val="20"/>
                <w:szCs w:val="20"/>
              </w:rPr>
            </w:pPr>
            <w:r w:rsidRPr="00273870">
              <w:rPr>
                <w:rFonts w:ascii="Garamond" w:hAnsi="Garamond" w:cs="Times New Roman"/>
                <w:sz w:val="20"/>
                <w:szCs w:val="20"/>
              </w:rPr>
              <w:t xml:space="preserve">Pharmacy PCA </w:t>
            </w:r>
          </w:p>
        </w:tc>
        <w:tc>
          <w:tcPr>
            <w:tcW w:w="924" w:type="dxa"/>
            <w:gridSpan w:val="2"/>
            <w:tcBorders>
              <w:left w:val="single" w:sz="4" w:space="0" w:color="auto"/>
            </w:tcBorders>
          </w:tcPr>
          <w:p w14:paraId="62360C82" w14:textId="77777777" w:rsidR="004030CD" w:rsidRPr="00AE4233" w:rsidRDefault="004030CD" w:rsidP="004030CD">
            <w:pPr>
              <w:spacing w:after="0" w:line="240" w:lineRule="auto"/>
              <w:jc w:val="right"/>
              <w:rPr>
                <w:rFonts w:ascii="Garamond" w:hAnsi="Garamond" w:cs="Times New Roman"/>
                <w:sz w:val="20"/>
                <w:szCs w:val="20"/>
              </w:rPr>
            </w:pPr>
          </w:p>
        </w:tc>
        <w:tc>
          <w:tcPr>
            <w:tcW w:w="884" w:type="dxa"/>
            <w:shd w:val="clear" w:color="auto" w:fill="auto"/>
            <w:noWrap/>
            <w:vAlign w:val="bottom"/>
          </w:tcPr>
          <w:p w14:paraId="5081A7C8" w14:textId="6BF64806" w:rsidR="004030CD" w:rsidRPr="00AE4233" w:rsidRDefault="004030CD" w:rsidP="004030CD">
            <w:pPr>
              <w:spacing w:after="0" w:line="240" w:lineRule="auto"/>
              <w:jc w:val="right"/>
              <w:rPr>
                <w:rFonts w:ascii="Garamond" w:hAnsi="Garamond" w:cs="Times New Roman"/>
                <w:sz w:val="20"/>
                <w:szCs w:val="20"/>
              </w:rPr>
            </w:pPr>
          </w:p>
        </w:tc>
        <w:tc>
          <w:tcPr>
            <w:tcW w:w="973" w:type="dxa"/>
          </w:tcPr>
          <w:p w14:paraId="190E8225" w14:textId="77777777" w:rsidR="004030CD" w:rsidRPr="00AE4233" w:rsidRDefault="004030CD" w:rsidP="004030CD">
            <w:pPr>
              <w:spacing w:after="0" w:line="240" w:lineRule="auto"/>
              <w:jc w:val="right"/>
              <w:rPr>
                <w:rFonts w:ascii="Garamond" w:hAnsi="Garamond" w:cs="Times New Roman"/>
                <w:sz w:val="20"/>
                <w:szCs w:val="20"/>
              </w:rPr>
            </w:pPr>
          </w:p>
        </w:tc>
        <w:tc>
          <w:tcPr>
            <w:tcW w:w="973" w:type="dxa"/>
          </w:tcPr>
          <w:p w14:paraId="5CA37ACA" w14:textId="77777777" w:rsidR="004030CD" w:rsidRPr="00AE4233" w:rsidRDefault="004030CD" w:rsidP="004030CD">
            <w:pPr>
              <w:spacing w:after="0" w:line="240" w:lineRule="auto"/>
              <w:jc w:val="right"/>
              <w:rPr>
                <w:rFonts w:ascii="Garamond" w:hAnsi="Garamond" w:cs="Times New Roman"/>
                <w:sz w:val="20"/>
                <w:szCs w:val="20"/>
              </w:rPr>
            </w:pPr>
          </w:p>
        </w:tc>
        <w:tc>
          <w:tcPr>
            <w:tcW w:w="973" w:type="dxa"/>
            <w:tcBorders>
              <w:top w:val="nil"/>
              <w:left w:val="nil"/>
              <w:bottom w:val="nil"/>
              <w:right w:val="nil"/>
            </w:tcBorders>
            <w:shd w:val="clear" w:color="auto" w:fill="auto"/>
            <w:vAlign w:val="bottom"/>
          </w:tcPr>
          <w:p w14:paraId="06AA7DD0" w14:textId="35EBFE64"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10.05</w:t>
            </w:r>
          </w:p>
        </w:tc>
        <w:tc>
          <w:tcPr>
            <w:tcW w:w="973" w:type="dxa"/>
          </w:tcPr>
          <w:p w14:paraId="55A953A7" w14:textId="77777777" w:rsidR="004030CD" w:rsidRPr="00AE4233" w:rsidRDefault="004030CD" w:rsidP="004030CD">
            <w:pPr>
              <w:spacing w:after="0" w:line="240" w:lineRule="auto"/>
              <w:jc w:val="right"/>
              <w:rPr>
                <w:rFonts w:ascii="Garamond" w:hAnsi="Garamond" w:cs="Times New Roman"/>
                <w:sz w:val="20"/>
                <w:szCs w:val="20"/>
              </w:rPr>
            </w:pPr>
          </w:p>
        </w:tc>
        <w:tc>
          <w:tcPr>
            <w:tcW w:w="1061" w:type="dxa"/>
          </w:tcPr>
          <w:p w14:paraId="5BFB0542" w14:textId="77777777" w:rsidR="004030CD" w:rsidRPr="00AE4233" w:rsidRDefault="004030CD" w:rsidP="004030CD">
            <w:pPr>
              <w:spacing w:after="0" w:line="240" w:lineRule="auto"/>
              <w:jc w:val="right"/>
              <w:rPr>
                <w:rFonts w:ascii="Garamond" w:hAnsi="Garamond" w:cs="Times New Roman"/>
                <w:sz w:val="20"/>
                <w:szCs w:val="20"/>
              </w:rPr>
            </w:pPr>
          </w:p>
        </w:tc>
        <w:tc>
          <w:tcPr>
            <w:tcW w:w="979" w:type="dxa"/>
            <w:tcBorders>
              <w:top w:val="nil"/>
              <w:left w:val="nil"/>
              <w:bottom w:val="nil"/>
              <w:right w:val="nil"/>
            </w:tcBorders>
            <w:shd w:val="clear" w:color="auto" w:fill="auto"/>
            <w:vAlign w:val="bottom"/>
          </w:tcPr>
          <w:p w14:paraId="48059BC7" w14:textId="421F7A33"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11.00</w:t>
            </w:r>
          </w:p>
        </w:tc>
      </w:tr>
      <w:tr w:rsidR="00597C27" w:rsidRPr="00273870" w14:paraId="64E73EFD" w14:textId="77777777" w:rsidTr="00597C27">
        <w:trPr>
          <w:trHeight w:val="1"/>
        </w:trPr>
        <w:tc>
          <w:tcPr>
            <w:tcW w:w="2880" w:type="dxa"/>
            <w:tcBorders>
              <w:top w:val="nil"/>
              <w:left w:val="nil"/>
              <w:bottom w:val="nil"/>
              <w:right w:val="nil"/>
            </w:tcBorders>
            <w:shd w:val="clear" w:color="auto" w:fill="auto"/>
            <w:noWrap/>
            <w:vAlign w:val="bottom"/>
          </w:tcPr>
          <w:p w14:paraId="25268B0F" w14:textId="77777777" w:rsidR="004030CD" w:rsidRPr="00273870" w:rsidRDefault="004030CD" w:rsidP="004030CD">
            <w:pPr>
              <w:spacing w:after="0" w:line="240" w:lineRule="auto"/>
              <w:rPr>
                <w:rFonts w:ascii="Garamond" w:hAnsi="Garamond" w:cs="Times New Roman"/>
                <w:sz w:val="20"/>
                <w:szCs w:val="20"/>
              </w:rPr>
            </w:pPr>
            <w:r w:rsidRPr="00273870">
              <w:rPr>
                <w:rFonts w:ascii="Garamond" w:hAnsi="Garamond" w:cs="Times New Roman"/>
                <w:sz w:val="20"/>
                <w:szCs w:val="20"/>
              </w:rPr>
              <w:t xml:space="preserve">Hospital &amp; Clinique PCA </w:t>
            </w:r>
          </w:p>
        </w:tc>
        <w:tc>
          <w:tcPr>
            <w:tcW w:w="924" w:type="dxa"/>
            <w:gridSpan w:val="2"/>
            <w:tcBorders>
              <w:left w:val="single" w:sz="4" w:space="0" w:color="auto"/>
            </w:tcBorders>
          </w:tcPr>
          <w:p w14:paraId="3B279A4B" w14:textId="77777777" w:rsidR="004030CD" w:rsidRPr="00AE4233" w:rsidRDefault="004030CD" w:rsidP="004030CD">
            <w:pPr>
              <w:spacing w:after="0" w:line="240" w:lineRule="auto"/>
              <w:jc w:val="right"/>
              <w:rPr>
                <w:rFonts w:ascii="Garamond" w:hAnsi="Garamond" w:cs="Times New Roman"/>
                <w:sz w:val="20"/>
                <w:szCs w:val="20"/>
              </w:rPr>
            </w:pPr>
          </w:p>
        </w:tc>
        <w:tc>
          <w:tcPr>
            <w:tcW w:w="884" w:type="dxa"/>
            <w:shd w:val="clear" w:color="auto" w:fill="auto"/>
            <w:noWrap/>
            <w:vAlign w:val="bottom"/>
          </w:tcPr>
          <w:p w14:paraId="52B180C3" w14:textId="4E8ABAA8" w:rsidR="004030CD" w:rsidRPr="00AE4233" w:rsidRDefault="004030CD" w:rsidP="004030CD">
            <w:pPr>
              <w:spacing w:after="0" w:line="240" w:lineRule="auto"/>
              <w:jc w:val="right"/>
              <w:rPr>
                <w:rFonts w:ascii="Garamond" w:hAnsi="Garamond" w:cs="Times New Roman"/>
                <w:sz w:val="20"/>
                <w:szCs w:val="20"/>
              </w:rPr>
            </w:pPr>
          </w:p>
        </w:tc>
        <w:tc>
          <w:tcPr>
            <w:tcW w:w="973" w:type="dxa"/>
          </w:tcPr>
          <w:p w14:paraId="7EA58929" w14:textId="77777777" w:rsidR="004030CD" w:rsidRPr="00AE4233" w:rsidRDefault="004030CD" w:rsidP="004030CD">
            <w:pPr>
              <w:spacing w:after="0" w:line="240" w:lineRule="auto"/>
              <w:jc w:val="right"/>
              <w:rPr>
                <w:rFonts w:ascii="Garamond" w:hAnsi="Garamond" w:cs="Times New Roman"/>
                <w:sz w:val="20"/>
                <w:szCs w:val="20"/>
              </w:rPr>
            </w:pPr>
          </w:p>
        </w:tc>
        <w:tc>
          <w:tcPr>
            <w:tcW w:w="973" w:type="dxa"/>
          </w:tcPr>
          <w:p w14:paraId="2F8BDF4F" w14:textId="77777777" w:rsidR="004030CD" w:rsidRPr="00AE4233" w:rsidRDefault="004030CD" w:rsidP="004030CD">
            <w:pPr>
              <w:spacing w:after="0" w:line="240" w:lineRule="auto"/>
              <w:jc w:val="right"/>
              <w:rPr>
                <w:rFonts w:ascii="Garamond" w:hAnsi="Garamond" w:cs="Times New Roman"/>
                <w:sz w:val="20"/>
                <w:szCs w:val="20"/>
              </w:rPr>
            </w:pPr>
          </w:p>
        </w:tc>
        <w:tc>
          <w:tcPr>
            <w:tcW w:w="973" w:type="dxa"/>
            <w:tcBorders>
              <w:top w:val="nil"/>
              <w:left w:val="nil"/>
              <w:bottom w:val="nil"/>
              <w:right w:val="nil"/>
            </w:tcBorders>
            <w:shd w:val="clear" w:color="auto" w:fill="auto"/>
            <w:vAlign w:val="bottom"/>
          </w:tcPr>
          <w:p w14:paraId="2402A574" w14:textId="2A28DF42"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3.60</w:t>
            </w:r>
          </w:p>
        </w:tc>
        <w:tc>
          <w:tcPr>
            <w:tcW w:w="973" w:type="dxa"/>
          </w:tcPr>
          <w:p w14:paraId="14921F1F" w14:textId="77777777" w:rsidR="004030CD" w:rsidRPr="00AE4233" w:rsidRDefault="004030CD" w:rsidP="004030CD">
            <w:pPr>
              <w:spacing w:after="0" w:line="240" w:lineRule="auto"/>
              <w:jc w:val="right"/>
              <w:rPr>
                <w:rFonts w:ascii="Garamond" w:hAnsi="Garamond" w:cs="Times New Roman"/>
                <w:sz w:val="20"/>
                <w:szCs w:val="20"/>
              </w:rPr>
            </w:pPr>
          </w:p>
        </w:tc>
        <w:tc>
          <w:tcPr>
            <w:tcW w:w="1061" w:type="dxa"/>
          </w:tcPr>
          <w:p w14:paraId="44C0A2C8" w14:textId="77777777" w:rsidR="004030CD" w:rsidRPr="00AE4233" w:rsidRDefault="004030CD" w:rsidP="004030CD">
            <w:pPr>
              <w:spacing w:after="0" w:line="240" w:lineRule="auto"/>
              <w:jc w:val="right"/>
              <w:rPr>
                <w:rFonts w:ascii="Garamond" w:hAnsi="Garamond" w:cs="Times New Roman"/>
                <w:sz w:val="20"/>
                <w:szCs w:val="20"/>
              </w:rPr>
            </w:pPr>
          </w:p>
        </w:tc>
        <w:tc>
          <w:tcPr>
            <w:tcW w:w="979" w:type="dxa"/>
            <w:tcBorders>
              <w:top w:val="nil"/>
              <w:left w:val="nil"/>
              <w:bottom w:val="nil"/>
              <w:right w:val="nil"/>
            </w:tcBorders>
            <w:shd w:val="clear" w:color="auto" w:fill="auto"/>
            <w:vAlign w:val="bottom"/>
          </w:tcPr>
          <w:p w14:paraId="2D31A72D" w14:textId="278594CB"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3.81</w:t>
            </w:r>
          </w:p>
        </w:tc>
      </w:tr>
      <w:tr w:rsidR="00597C27" w:rsidRPr="00273870" w14:paraId="61E9E87D" w14:textId="77777777" w:rsidTr="00597C27">
        <w:trPr>
          <w:trHeight w:val="1"/>
        </w:trPr>
        <w:tc>
          <w:tcPr>
            <w:tcW w:w="2880" w:type="dxa"/>
            <w:tcBorders>
              <w:top w:val="nil"/>
              <w:left w:val="nil"/>
              <w:bottom w:val="nil"/>
              <w:right w:val="nil"/>
            </w:tcBorders>
            <w:shd w:val="clear" w:color="auto" w:fill="auto"/>
            <w:noWrap/>
            <w:vAlign w:val="bottom"/>
          </w:tcPr>
          <w:p w14:paraId="1668615B" w14:textId="77777777" w:rsidR="004030CD" w:rsidRPr="00273870" w:rsidRDefault="004030CD" w:rsidP="004030CD">
            <w:pPr>
              <w:spacing w:after="0" w:line="240" w:lineRule="auto"/>
              <w:rPr>
                <w:rFonts w:ascii="Garamond" w:hAnsi="Garamond" w:cs="Times New Roman"/>
                <w:sz w:val="20"/>
                <w:szCs w:val="20"/>
              </w:rPr>
            </w:pPr>
            <w:r w:rsidRPr="00273870">
              <w:rPr>
                <w:rFonts w:ascii="Garamond" w:hAnsi="Garamond" w:cs="Times New Roman"/>
                <w:sz w:val="20"/>
                <w:szCs w:val="20"/>
              </w:rPr>
              <w:t xml:space="preserve">Big Shopping Place PCA </w:t>
            </w:r>
          </w:p>
        </w:tc>
        <w:tc>
          <w:tcPr>
            <w:tcW w:w="924" w:type="dxa"/>
            <w:gridSpan w:val="2"/>
            <w:tcBorders>
              <w:left w:val="single" w:sz="4" w:space="0" w:color="auto"/>
            </w:tcBorders>
          </w:tcPr>
          <w:p w14:paraId="1C6312E4" w14:textId="77777777" w:rsidR="004030CD" w:rsidRPr="00AE4233" w:rsidRDefault="004030CD" w:rsidP="004030CD">
            <w:pPr>
              <w:spacing w:after="0" w:line="240" w:lineRule="auto"/>
              <w:jc w:val="right"/>
              <w:rPr>
                <w:rFonts w:ascii="Garamond" w:hAnsi="Garamond" w:cs="Times New Roman"/>
                <w:sz w:val="20"/>
                <w:szCs w:val="20"/>
              </w:rPr>
            </w:pPr>
          </w:p>
        </w:tc>
        <w:tc>
          <w:tcPr>
            <w:tcW w:w="884" w:type="dxa"/>
            <w:shd w:val="clear" w:color="auto" w:fill="auto"/>
            <w:noWrap/>
            <w:vAlign w:val="bottom"/>
          </w:tcPr>
          <w:p w14:paraId="3D6B93AF" w14:textId="79571239" w:rsidR="004030CD" w:rsidRPr="00AE4233" w:rsidRDefault="004030CD" w:rsidP="004030CD">
            <w:pPr>
              <w:spacing w:after="0" w:line="240" w:lineRule="auto"/>
              <w:jc w:val="right"/>
              <w:rPr>
                <w:rFonts w:ascii="Garamond" w:hAnsi="Garamond" w:cs="Times New Roman"/>
                <w:sz w:val="20"/>
                <w:szCs w:val="20"/>
              </w:rPr>
            </w:pPr>
          </w:p>
        </w:tc>
        <w:tc>
          <w:tcPr>
            <w:tcW w:w="973" w:type="dxa"/>
          </w:tcPr>
          <w:p w14:paraId="630D802E" w14:textId="77777777" w:rsidR="004030CD" w:rsidRPr="00AE4233" w:rsidRDefault="004030CD" w:rsidP="004030CD">
            <w:pPr>
              <w:spacing w:after="0" w:line="240" w:lineRule="auto"/>
              <w:jc w:val="right"/>
              <w:rPr>
                <w:rFonts w:ascii="Garamond" w:hAnsi="Garamond" w:cs="Times New Roman"/>
                <w:sz w:val="20"/>
                <w:szCs w:val="20"/>
              </w:rPr>
            </w:pPr>
          </w:p>
        </w:tc>
        <w:tc>
          <w:tcPr>
            <w:tcW w:w="973" w:type="dxa"/>
          </w:tcPr>
          <w:p w14:paraId="17FB5C39" w14:textId="77777777" w:rsidR="004030CD" w:rsidRPr="00AE4233" w:rsidRDefault="004030CD" w:rsidP="004030CD">
            <w:pPr>
              <w:spacing w:after="0" w:line="240" w:lineRule="auto"/>
              <w:jc w:val="right"/>
              <w:rPr>
                <w:rFonts w:ascii="Garamond" w:hAnsi="Garamond" w:cs="Times New Roman"/>
                <w:sz w:val="20"/>
                <w:szCs w:val="20"/>
              </w:rPr>
            </w:pPr>
          </w:p>
        </w:tc>
        <w:tc>
          <w:tcPr>
            <w:tcW w:w="973" w:type="dxa"/>
            <w:tcBorders>
              <w:top w:val="nil"/>
              <w:left w:val="nil"/>
              <w:bottom w:val="nil"/>
              <w:right w:val="nil"/>
            </w:tcBorders>
            <w:shd w:val="clear" w:color="auto" w:fill="auto"/>
            <w:vAlign w:val="bottom"/>
          </w:tcPr>
          <w:p w14:paraId="210DC5AF" w14:textId="784E3994"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5.23</w:t>
            </w:r>
          </w:p>
        </w:tc>
        <w:tc>
          <w:tcPr>
            <w:tcW w:w="973" w:type="dxa"/>
          </w:tcPr>
          <w:p w14:paraId="28658F49" w14:textId="77777777" w:rsidR="004030CD" w:rsidRPr="00AE4233" w:rsidRDefault="004030CD" w:rsidP="004030CD">
            <w:pPr>
              <w:spacing w:after="0" w:line="240" w:lineRule="auto"/>
              <w:jc w:val="right"/>
              <w:rPr>
                <w:rFonts w:ascii="Garamond" w:hAnsi="Garamond" w:cs="Times New Roman"/>
                <w:sz w:val="20"/>
                <w:szCs w:val="20"/>
              </w:rPr>
            </w:pPr>
          </w:p>
        </w:tc>
        <w:tc>
          <w:tcPr>
            <w:tcW w:w="1061" w:type="dxa"/>
          </w:tcPr>
          <w:p w14:paraId="5B36ACA6" w14:textId="77777777" w:rsidR="004030CD" w:rsidRPr="00AE4233" w:rsidRDefault="004030CD" w:rsidP="004030CD">
            <w:pPr>
              <w:spacing w:after="0" w:line="240" w:lineRule="auto"/>
              <w:jc w:val="right"/>
              <w:rPr>
                <w:rFonts w:ascii="Garamond" w:hAnsi="Garamond" w:cs="Times New Roman"/>
                <w:sz w:val="20"/>
                <w:szCs w:val="20"/>
              </w:rPr>
            </w:pPr>
          </w:p>
        </w:tc>
        <w:tc>
          <w:tcPr>
            <w:tcW w:w="979" w:type="dxa"/>
            <w:tcBorders>
              <w:top w:val="nil"/>
              <w:left w:val="nil"/>
              <w:bottom w:val="nil"/>
              <w:right w:val="nil"/>
            </w:tcBorders>
            <w:shd w:val="clear" w:color="auto" w:fill="auto"/>
            <w:vAlign w:val="bottom"/>
          </w:tcPr>
          <w:p w14:paraId="5B8A40EF" w14:textId="72C99003"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6.34</w:t>
            </w:r>
          </w:p>
        </w:tc>
      </w:tr>
      <w:tr w:rsidR="00597C27" w:rsidRPr="00273870" w14:paraId="42B19214" w14:textId="77777777" w:rsidTr="00597C27">
        <w:trPr>
          <w:trHeight w:val="1"/>
        </w:trPr>
        <w:tc>
          <w:tcPr>
            <w:tcW w:w="2880" w:type="dxa"/>
            <w:tcBorders>
              <w:top w:val="nil"/>
              <w:left w:val="nil"/>
              <w:bottom w:val="nil"/>
              <w:right w:val="nil"/>
            </w:tcBorders>
            <w:shd w:val="clear" w:color="auto" w:fill="auto"/>
            <w:noWrap/>
            <w:vAlign w:val="bottom"/>
          </w:tcPr>
          <w:p w14:paraId="6588F12E" w14:textId="77777777" w:rsidR="004030CD" w:rsidRPr="00273870" w:rsidRDefault="004030CD" w:rsidP="004030CD">
            <w:pPr>
              <w:spacing w:after="0" w:line="240" w:lineRule="auto"/>
              <w:rPr>
                <w:rFonts w:ascii="Garamond" w:hAnsi="Garamond" w:cs="Times New Roman"/>
                <w:sz w:val="20"/>
                <w:szCs w:val="20"/>
              </w:rPr>
            </w:pPr>
            <w:r w:rsidRPr="00273870">
              <w:rPr>
                <w:rFonts w:ascii="Garamond" w:hAnsi="Garamond" w:cs="Times New Roman"/>
                <w:sz w:val="20"/>
                <w:szCs w:val="20"/>
              </w:rPr>
              <w:t xml:space="preserve">Social Cohesion Score                   </w:t>
            </w:r>
          </w:p>
        </w:tc>
        <w:tc>
          <w:tcPr>
            <w:tcW w:w="924" w:type="dxa"/>
            <w:gridSpan w:val="2"/>
            <w:tcBorders>
              <w:left w:val="single" w:sz="4" w:space="0" w:color="auto"/>
            </w:tcBorders>
          </w:tcPr>
          <w:p w14:paraId="4B79D1C4" w14:textId="77777777" w:rsidR="004030CD" w:rsidRPr="00AE4233" w:rsidRDefault="004030CD" w:rsidP="004030CD">
            <w:pPr>
              <w:spacing w:after="0" w:line="240" w:lineRule="auto"/>
              <w:jc w:val="right"/>
              <w:rPr>
                <w:rFonts w:ascii="Garamond" w:hAnsi="Garamond" w:cs="Times New Roman"/>
                <w:sz w:val="20"/>
                <w:szCs w:val="20"/>
              </w:rPr>
            </w:pPr>
          </w:p>
        </w:tc>
        <w:tc>
          <w:tcPr>
            <w:tcW w:w="884" w:type="dxa"/>
            <w:shd w:val="clear" w:color="auto" w:fill="auto"/>
            <w:noWrap/>
            <w:vAlign w:val="bottom"/>
          </w:tcPr>
          <w:p w14:paraId="51994F85" w14:textId="1FD863CF" w:rsidR="004030CD" w:rsidRPr="00AE4233" w:rsidRDefault="004030CD" w:rsidP="004030CD">
            <w:pPr>
              <w:spacing w:after="0" w:line="240" w:lineRule="auto"/>
              <w:jc w:val="right"/>
              <w:rPr>
                <w:rFonts w:ascii="Garamond" w:hAnsi="Garamond" w:cs="Times New Roman"/>
                <w:sz w:val="20"/>
                <w:szCs w:val="20"/>
              </w:rPr>
            </w:pPr>
          </w:p>
        </w:tc>
        <w:tc>
          <w:tcPr>
            <w:tcW w:w="973" w:type="dxa"/>
          </w:tcPr>
          <w:p w14:paraId="018C8B0B" w14:textId="77777777" w:rsidR="004030CD" w:rsidRPr="00AE4233" w:rsidRDefault="004030CD" w:rsidP="004030CD">
            <w:pPr>
              <w:spacing w:after="0" w:line="240" w:lineRule="auto"/>
              <w:jc w:val="right"/>
              <w:rPr>
                <w:rFonts w:ascii="Garamond" w:hAnsi="Garamond" w:cs="Times New Roman"/>
                <w:sz w:val="20"/>
                <w:szCs w:val="20"/>
              </w:rPr>
            </w:pPr>
          </w:p>
        </w:tc>
        <w:tc>
          <w:tcPr>
            <w:tcW w:w="973" w:type="dxa"/>
          </w:tcPr>
          <w:p w14:paraId="07BEE3CA" w14:textId="77777777" w:rsidR="004030CD" w:rsidRPr="00AE4233" w:rsidRDefault="004030CD" w:rsidP="004030CD">
            <w:pPr>
              <w:spacing w:after="0" w:line="240" w:lineRule="auto"/>
              <w:jc w:val="right"/>
              <w:rPr>
                <w:rFonts w:ascii="Garamond" w:hAnsi="Garamond" w:cs="Times New Roman"/>
                <w:sz w:val="20"/>
                <w:szCs w:val="20"/>
              </w:rPr>
            </w:pPr>
          </w:p>
        </w:tc>
        <w:tc>
          <w:tcPr>
            <w:tcW w:w="973" w:type="dxa"/>
            <w:tcBorders>
              <w:top w:val="nil"/>
              <w:left w:val="nil"/>
              <w:bottom w:val="nil"/>
              <w:right w:val="nil"/>
            </w:tcBorders>
            <w:shd w:val="clear" w:color="auto" w:fill="auto"/>
            <w:vAlign w:val="bottom"/>
          </w:tcPr>
          <w:p w14:paraId="4135781A" w14:textId="6D970549"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2.86</w:t>
            </w:r>
          </w:p>
        </w:tc>
        <w:tc>
          <w:tcPr>
            <w:tcW w:w="973" w:type="dxa"/>
          </w:tcPr>
          <w:p w14:paraId="3B4D59DF" w14:textId="77777777" w:rsidR="004030CD" w:rsidRPr="00AE4233" w:rsidRDefault="004030CD" w:rsidP="004030CD">
            <w:pPr>
              <w:spacing w:after="0" w:line="240" w:lineRule="auto"/>
              <w:jc w:val="right"/>
              <w:rPr>
                <w:rFonts w:ascii="Garamond" w:hAnsi="Garamond" w:cs="Times New Roman"/>
                <w:sz w:val="20"/>
                <w:szCs w:val="20"/>
              </w:rPr>
            </w:pPr>
          </w:p>
        </w:tc>
        <w:tc>
          <w:tcPr>
            <w:tcW w:w="1061" w:type="dxa"/>
          </w:tcPr>
          <w:p w14:paraId="217D88B2" w14:textId="77777777" w:rsidR="004030CD" w:rsidRPr="00AE4233" w:rsidRDefault="004030CD" w:rsidP="004030CD">
            <w:pPr>
              <w:spacing w:after="0" w:line="240" w:lineRule="auto"/>
              <w:jc w:val="right"/>
              <w:rPr>
                <w:rFonts w:ascii="Garamond" w:hAnsi="Garamond" w:cs="Times New Roman"/>
                <w:sz w:val="20"/>
                <w:szCs w:val="20"/>
              </w:rPr>
            </w:pPr>
          </w:p>
        </w:tc>
        <w:tc>
          <w:tcPr>
            <w:tcW w:w="979" w:type="dxa"/>
            <w:tcBorders>
              <w:top w:val="nil"/>
              <w:left w:val="nil"/>
              <w:bottom w:val="nil"/>
              <w:right w:val="nil"/>
            </w:tcBorders>
            <w:shd w:val="clear" w:color="auto" w:fill="auto"/>
            <w:vAlign w:val="bottom"/>
          </w:tcPr>
          <w:p w14:paraId="67F1CF7B" w14:textId="4EBE590F"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2.94</w:t>
            </w:r>
          </w:p>
        </w:tc>
      </w:tr>
      <w:tr w:rsidR="00597C27" w:rsidRPr="00273870" w14:paraId="12D0A035" w14:textId="77777777" w:rsidTr="00597C27">
        <w:trPr>
          <w:trHeight w:val="1"/>
        </w:trPr>
        <w:tc>
          <w:tcPr>
            <w:tcW w:w="2880" w:type="dxa"/>
            <w:tcBorders>
              <w:top w:val="nil"/>
              <w:left w:val="nil"/>
              <w:bottom w:val="nil"/>
              <w:right w:val="nil"/>
            </w:tcBorders>
            <w:shd w:val="clear" w:color="auto" w:fill="auto"/>
            <w:noWrap/>
            <w:vAlign w:val="bottom"/>
          </w:tcPr>
          <w:p w14:paraId="313DCE6D" w14:textId="77777777" w:rsidR="004030CD" w:rsidRPr="00273870" w:rsidRDefault="004030CD" w:rsidP="004030CD">
            <w:pPr>
              <w:spacing w:after="0" w:line="240" w:lineRule="auto"/>
              <w:rPr>
                <w:rFonts w:ascii="Garamond" w:hAnsi="Garamond" w:cs="Times New Roman"/>
                <w:sz w:val="20"/>
                <w:szCs w:val="20"/>
              </w:rPr>
            </w:pPr>
            <w:r w:rsidRPr="00273870">
              <w:rPr>
                <w:rFonts w:ascii="Garamond" w:hAnsi="Garamond" w:cs="Times New Roman"/>
                <w:sz w:val="20"/>
                <w:szCs w:val="20"/>
              </w:rPr>
              <w:t xml:space="preserve">Natural population growth ‰             </w:t>
            </w:r>
          </w:p>
        </w:tc>
        <w:tc>
          <w:tcPr>
            <w:tcW w:w="924" w:type="dxa"/>
            <w:gridSpan w:val="2"/>
            <w:tcBorders>
              <w:left w:val="single" w:sz="4" w:space="0" w:color="auto"/>
            </w:tcBorders>
          </w:tcPr>
          <w:p w14:paraId="614B68F5" w14:textId="77777777" w:rsidR="004030CD" w:rsidRPr="00AE4233" w:rsidRDefault="004030CD" w:rsidP="004030CD">
            <w:pPr>
              <w:spacing w:after="0" w:line="240" w:lineRule="auto"/>
              <w:jc w:val="right"/>
              <w:rPr>
                <w:rFonts w:ascii="Garamond" w:hAnsi="Garamond" w:cs="Times New Roman"/>
                <w:sz w:val="20"/>
                <w:szCs w:val="20"/>
              </w:rPr>
            </w:pPr>
          </w:p>
        </w:tc>
        <w:tc>
          <w:tcPr>
            <w:tcW w:w="884" w:type="dxa"/>
            <w:shd w:val="clear" w:color="auto" w:fill="auto"/>
            <w:noWrap/>
            <w:vAlign w:val="bottom"/>
          </w:tcPr>
          <w:p w14:paraId="2B24F82D" w14:textId="1B7136AE" w:rsidR="004030CD" w:rsidRPr="00AE4233" w:rsidRDefault="004030CD" w:rsidP="004030CD">
            <w:pPr>
              <w:spacing w:after="0" w:line="240" w:lineRule="auto"/>
              <w:jc w:val="right"/>
              <w:rPr>
                <w:rFonts w:ascii="Garamond" w:hAnsi="Garamond" w:cs="Times New Roman"/>
                <w:sz w:val="20"/>
                <w:szCs w:val="20"/>
              </w:rPr>
            </w:pPr>
          </w:p>
        </w:tc>
        <w:tc>
          <w:tcPr>
            <w:tcW w:w="973" w:type="dxa"/>
          </w:tcPr>
          <w:p w14:paraId="4451A240" w14:textId="77777777" w:rsidR="004030CD" w:rsidRPr="00AE4233" w:rsidRDefault="004030CD" w:rsidP="004030CD">
            <w:pPr>
              <w:spacing w:after="0" w:line="240" w:lineRule="auto"/>
              <w:jc w:val="right"/>
              <w:rPr>
                <w:rFonts w:ascii="Garamond" w:hAnsi="Garamond" w:cs="Times New Roman"/>
                <w:sz w:val="20"/>
                <w:szCs w:val="20"/>
              </w:rPr>
            </w:pPr>
          </w:p>
        </w:tc>
        <w:tc>
          <w:tcPr>
            <w:tcW w:w="973" w:type="dxa"/>
          </w:tcPr>
          <w:p w14:paraId="0ACA4B2B" w14:textId="77777777" w:rsidR="004030CD" w:rsidRPr="00AE4233" w:rsidRDefault="004030CD" w:rsidP="004030CD">
            <w:pPr>
              <w:spacing w:after="0" w:line="240" w:lineRule="auto"/>
              <w:jc w:val="right"/>
              <w:rPr>
                <w:rFonts w:ascii="Garamond" w:hAnsi="Garamond" w:cs="Times New Roman"/>
                <w:sz w:val="20"/>
                <w:szCs w:val="20"/>
              </w:rPr>
            </w:pPr>
          </w:p>
        </w:tc>
        <w:tc>
          <w:tcPr>
            <w:tcW w:w="973" w:type="dxa"/>
            <w:tcBorders>
              <w:top w:val="nil"/>
              <w:left w:val="nil"/>
              <w:bottom w:val="nil"/>
              <w:right w:val="nil"/>
            </w:tcBorders>
            <w:shd w:val="clear" w:color="auto" w:fill="auto"/>
            <w:vAlign w:val="bottom"/>
          </w:tcPr>
          <w:p w14:paraId="0DB262E7" w14:textId="426BCE3C"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3.38</w:t>
            </w:r>
          </w:p>
        </w:tc>
        <w:tc>
          <w:tcPr>
            <w:tcW w:w="973" w:type="dxa"/>
          </w:tcPr>
          <w:p w14:paraId="0F88E6D4" w14:textId="77777777" w:rsidR="004030CD" w:rsidRPr="00AE4233" w:rsidRDefault="004030CD" w:rsidP="004030CD">
            <w:pPr>
              <w:spacing w:after="0" w:line="240" w:lineRule="auto"/>
              <w:jc w:val="right"/>
              <w:rPr>
                <w:rFonts w:ascii="Garamond" w:hAnsi="Garamond" w:cs="Times New Roman"/>
                <w:sz w:val="20"/>
                <w:szCs w:val="20"/>
              </w:rPr>
            </w:pPr>
          </w:p>
        </w:tc>
        <w:tc>
          <w:tcPr>
            <w:tcW w:w="1061" w:type="dxa"/>
          </w:tcPr>
          <w:p w14:paraId="120BFB41" w14:textId="77777777" w:rsidR="004030CD" w:rsidRPr="00AE4233" w:rsidRDefault="004030CD" w:rsidP="004030CD">
            <w:pPr>
              <w:spacing w:after="0" w:line="240" w:lineRule="auto"/>
              <w:jc w:val="right"/>
              <w:rPr>
                <w:rFonts w:ascii="Garamond" w:hAnsi="Garamond" w:cs="Times New Roman"/>
                <w:sz w:val="20"/>
                <w:szCs w:val="20"/>
              </w:rPr>
            </w:pPr>
          </w:p>
        </w:tc>
        <w:tc>
          <w:tcPr>
            <w:tcW w:w="979" w:type="dxa"/>
            <w:tcBorders>
              <w:top w:val="nil"/>
              <w:left w:val="nil"/>
              <w:bottom w:val="nil"/>
              <w:right w:val="nil"/>
            </w:tcBorders>
            <w:shd w:val="clear" w:color="auto" w:fill="auto"/>
            <w:vAlign w:val="bottom"/>
          </w:tcPr>
          <w:p w14:paraId="70B2B4D7" w14:textId="71E8623B"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5.20</w:t>
            </w:r>
          </w:p>
        </w:tc>
      </w:tr>
      <w:tr w:rsidR="00597C27" w:rsidRPr="00273870" w14:paraId="2573DDA4" w14:textId="77777777" w:rsidTr="00597C27">
        <w:trPr>
          <w:trHeight w:val="1"/>
        </w:trPr>
        <w:tc>
          <w:tcPr>
            <w:tcW w:w="2880" w:type="dxa"/>
            <w:tcBorders>
              <w:top w:val="nil"/>
              <w:left w:val="nil"/>
              <w:bottom w:val="nil"/>
              <w:right w:val="nil"/>
            </w:tcBorders>
            <w:shd w:val="clear" w:color="auto" w:fill="auto"/>
            <w:noWrap/>
            <w:vAlign w:val="bottom"/>
          </w:tcPr>
          <w:p w14:paraId="689ECDB8" w14:textId="77777777" w:rsidR="004030CD" w:rsidRPr="00273870" w:rsidRDefault="004030CD" w:rsidP="004030CD">
            <w:pPr>
              <w:spacing w:after="0" w:line="240" w:lineRule="auto"/>
              <w:rPr>
                <w:rFonts w:ascii="Garamond" w:hAnsi="Garamond" w:cs="Times New Roman"/>
                <w:sz w:val="20"/>
                <w:szCs w:val="20"/>
              </w:rPr>
            </w:pPr>
            <w:r w:rsidRPr="00273870">
              <w:rPr>
                <w:rFonts w:ascii="Garamond" w:hAnsi="Garamond" w:cs="Times New Roman"/>
                <w:sz w:val="20"/>
                <w:szCs w:val="20"/>
              </w:rPr>
              <w:t xml:space="preserve">Density net (hab/1000/ha)             </w:t>
            </w:r>
          </w:p>
        </w:tc>
        <w:tc>
          <w:tcPr>
            <w:tcW w:w="924" w:type="dxa"/>
            <w:gridSpan w:val="2"/>
            <w:tcBorders>
              <w:left w:val="single" w:sz="4" w:space="0" w:color="auto"/>
            </w:tcBorders>
          </w:tcPr>
          <w:p w14:paraId="005A1ED5" w14:textId="77777777" w:rsidR="004030CD" w:rsidRPr="00AE4233" w:rsidRDefault="004030CD" w:rsidP="004030CD">
            <w:pPr>
              <w:spacing w:after="0" w:line="240" w:lineRule="auto"/>
              <w:jc w:val="right"/>
              <w:rPr>
                <w:rFonts w:ascii="Garamond" w:hAnsi="Garamond" w:cs="Times New Roman"/>
                <w:sz w:val="20"/>
                <w:szCs w:val="20"/>
              </w:rPr>
            </w:pPr>
          </w:p>
        </w:tc>
        <w:tc>
          <w:tcPr>
            <w:tcW w:w="884" w:type="dxa"/>
            <w:shd w:val="clear" w:color="auto" w:fill="auto"/>
            <w:noWrap/>
            <w:vAlign w:val="bottom"/>
          </w:tcPr>
          <w:p w14:paraId="2F46FC16" w14:textId="25065E3D" w:rsidR="004030CD" w:rsidRPr="00AE4233" w:rsidRDefault="004030CD" w:rsidP="004030CD">
            <w:pPr>
              <w:spacing w:after="0" w:line="240" w:lineRule="auto"/>
              <w:jc w:val="right"/>
              <w:rPr>
                <w:rFonts w:ascii="Garamond" w:hAnsi="Garamond" w:cs="Times New Roman"/>
                <w:sz w:val="20"/>
                <w:szCs w:val="20"/>
              </w:rPr>
            </w:pPr>
          </w:p>
        </w:tc>
        <w:tc>
          <w:tcPr>
            <w:tcW w:w="973" w:type="dxa"/>
          </w:tcPr>
          <w:p w14:paraId="5141B594" w14:textId="77777777" w:rsidR="004030CD" w:rsidRPr="00AE4233" w:rsidRDefault="004030CD" w:rsidP="004030CD">
            <w:pPr>
              <w:spacing w:after="0" w:line="240" w:lineRule="auto"/>
              <w:jc w:val="right"/>
              <w:rPr>
                <w:rFonts w:ascii="Garamond" w:hAnsi="Garamond" w:cs="Times New Roman"/>
                <w:sz w:val="20"/>
                <w:szCs w:val="20"/>
              </w:rPr>
            </w:pPr>
          </w:p>
        </w:tc>
        <w:tc>
          <w:tcPr>
            <w:tcW w:w="973" w:type="dxa"/>
          </w:tcPr>
          <w:p w14:paraId="60DFC395" w14:textId="77777777" w:rsidR="004030CD" w:rsidRPr="00AE4233" w:rsidRDefault="004030CD" w:rsidP="004030CD">
            <w:pPr>
              <w:spacing w:after="0" w:line="240" w:lineRule="auto"/>
              <w:jc w:val="right"/>
              <w:rPr>
                <w:rFonts w:ascii="Garamond" w:hAnsi="Garamond" w:cs="Times New Roman"/>
                <w:sz w:val="20"/>
                <w:szCs w:val="20"/>
              </w:rPr>
            </w:pPr>
          </w:p>
        </w:tc>
        <w:tc>
          <w:tcPr>
            <w:tcW w:w="973" w:type="dxa"/>
            <w:tcBorders>
              <w:top w:val="nil"/>
              <w:left w:val="nil"/>
              <w:bottom w:val="nil"/>
              <w:right w:val="nil"/>
            </w:tcBorders>
            <w:shd w:val="clear" w:color="auto" w:fill="auto"/>
            <w:vAlign w:val="bottom"/>
          </w:tcPr>
          <w:p w14:paraId="035F1CA6" w14:textId="1F883A16"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17.32</w:t>
            </w:r>
          </w:p>
        </w:tc>
        <w:tc>
          <w:tcPr>
            <w:tcW w:w="973" w:type="dxa"/>
          </w:tcPr>
          <w:p w14:paraId="72DAC6E5" w14:textId="77777777" w:rsidR="004030CD" w:rsidRPr="00AE4233" w:rsidRDefault="004030CD" w:rsidP="004030CD">
            <w:pPr>
              <w:spacing w:after="0" w:line="240" w:lineRule="auto"/>
              <w:jc w:val="right"/>
              <w:rPr>
                <w:rFonts w:ascii="Garamond" w:hAnsi="Garamond" w:cs="Times New Roman"/>
                <w:sz w:val="20"/>
                <w:szCs w:val="20"/>
              </w:rPr>
            </w:pPr>
          </w:p>
        </w:tc>
        <w:tc>
          <w:tcPr>
            <w:tcW w:w="1061" w:type="dxa"/>
          </w:tcPr>
          <w:p w14:paraId="4E0D410B" w14:textId="77777777" w:rsidR="004030CD" w:rsidRPr="00AE4233" w:rsidRDefault="004030CD" w:rsidP="004030CD">
            <w:pPr>
              <w:spacing w:after="0" w:line="240" w:lineRule="auto"/>
              <w:jc w:val="right"/>
              <w:rPr>
                <w:rFonts w:ascii="Garamond" w:hAnsi="Garamond" w:cs="Times New Roman"/>
                <w:sz w:val="20"/>
                <w:szCs w:val="20"/>
              </w:rPr>
            </w:pPr>
          </w:p>
        </w:tc>
        <w:tc>
          <w:tcPr>
            <w:tcW w:w="979" w:type="dxa"/>
            <w:tcBorders>
              <w:top w:val="nil"/>
              <w:left w:val="nil"/>
              <w:bottom w:val="nil"/>
              <w:right w:val="nil"/>
            </w:tcBorders>
            <w:shd w:val="clear" w:color="auto" w:fill="auto"/>
            <w:vAlign w:val="bottom"/>
          </w:tcPr>
          <w:p w14:paraId="6D851497" w14:textId="4AB9AF66"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38.49</w:t>
            </w:r>
          </w:p>
        </w:tc>
      </w:tr>
      <w:tr w:rsidR="00597C27" w:rsidRPr="00273870" w14:paraId="639B01EF" w14:textId="77777777" w:rsidTr="00597C27">
        <w:trPr>
          <w:trHeight w:val="1"/>
        </w:trPr>
        <w:tc>
          <w:tcPr>
            <w:tcW w:w="2880" w:type="dxa"/>
            <w:tcBorders>
              <w:top w:val="nil"/>
              <w:left w:val="nil"/>
              <w:bottom w:val="nil"/>
              <w:right w:val="nil"/>
            </w:tcBorders>
            <w:shd w:val="clear" w:color="auto" w:fill="auto"/>
            <w:noWrap/>
            <w:vAlign w:val="bottom"/>
          </w:tcPr>
          <w:p w14:paraId="690AAEEC" w14:textId="77777777" w:rsidR="004030CD" w:rsidRPr="00273870" w:rsidRDefault="004030CD" w:rsidP="004030CD">
            <w:pPr>
              <w:spacing w:after="0" w:line="240" w:lineRule="auto"/>
              <w:rPr>
                <w:rFonts w:ascii="Garamond" w:hAnsi="Garamond" w:cs="Times New Roman"/>
                <w:sz w:val="20"/>
                <w:szCs w:val="20"/>
              </w:rPr>
            </w:pPr>
            <w:r w:rsidRPr="00273870">
              <w:rPr>
                <w:rFonts w:ascii="Garamond" w:hAnsi="Garamond" w:cs="Times New Roman"/>
                <w:sz w:val="20"/>
                <w:szCs w:val="20"/>
              </w:rPr>
              <w:t>Performing Arts PCA</w:t>
            </w:r>
          </w:p>
        </w:tc>
        <w:tc>
          <w:tcPr>
            <w:tcW w:w="924" w:type="dxa"/>
            <w:gridSpan w:val="2"/>
            <w:tcBorders>
              <w:left w:val="single" w:sz="4" w:space="0" w:color="auto"/>
            </w:tcBorders>
          </w:tcPr>
          <w:p w14:paraId="4C34466B" w14:textId="77777777" w:rsidR="004030CD" w:rsidRPr="00AE4233" w:rsidRDefault="004030CD" w:rsidP="004030CD">
            <w:pPr>
              <w:spacing w:after="0" w:line="240" w:lineRule="auto"/>
              <w:jc w:val="right"/>
              <w:rPr>
                <w:rFonts w:ascii="Garamond" w:hAnsi="Garamond" w:cs="Times New Roman"/>
                <w:sz w:val="20"/>
                <w:szCs w:val="20"/>
              </w:rPr>
            </w:pPr>
          </w:p>
        </w:tc>
        <w:tc>
          <w:tcPr>
            <w:tcW w:w="884" w:type="dxa"/>
            <w:shd w:val="clear" w:color="auto" w:fill="auto"/>
            <w:noWrap/>
            <w:vAlign w:val="bottom"/>
          </w:tcPr>
          <w:p w14:paraId="59E58579" w14:textId="1C5D8E99" w:rsidR="004030CD" w:rsidRPr="00AE4233" w:rsidRDefault="004030CD" w:rsidP="004030CD">
            <w:pPr>
              <w:spacing w:after="0" w:line="240" w:lineRule="auto"/>
              <w:jc w:val="right"/>
              <w:rPr>
                <w:rFonts w:ascii="Garamond" w:hAnsi="Garamond" w:cs="Times New Roman"/>
                <w:sz w:val="20"/>
                <w:szCs w:val="20"/>
              </w:rPr>
            </w:pPr>
          </w:p>
        </w:tc>
        <w:tc>
          <w:tcPr>
            <w:tcW w:w="973" w:type="dxa"/>
          </w:tcPr>
          <w:p w14:paraId="553E68D1" w14:textId="77777777" w:rsidR="004030CD" w:rsidRPr="00AE4233" w:rsidRDefault="004030CD" w:rsidP="004030CD">
            <w:pPr>
              <w:spacing w:after="0" w:line="240" w:lineRule="auto"/>
              <w:jc w:val="right"/>
              <w:rPr>
                <w:rFonts w:ascii="Garamond" w:hAnsi="Garamond" w:cs="Times New Roman"/>
                <w:sz w:val="20"/>
                <w:szCs w:val="20"/>
              </w:rPr>
            </w:pPr>
          </w:p>
        </w:tc>
        <w:tc>
          <w:tcPr>
            <w:tcW w:w="973" w:type="dxa"/>
          </w:tcPr>
          <w:p w14:paraId="56480F6A" w14:textId="77777777" w:rsidR="004030CD" w:rsidRPr="00AE4233" w:rsidRDefault="004030CD" w:rsidP="004030CD">
            <w:pPr>
              <w:spacing w:after="0" w:line="240" w:lineRule="auto"/>
              <w:jc w:val="right"/>
              <w:rPr>
                <w:rFonts w:ascii="Garamond" w:hAnsi="Garamond" w:cs="Times New Roman"/>
                <w:sz w:val="20"/>
                <w:szCs w:val="20"/>
              </w:rPr>
            </w:pPr>
          </w:p>
        </w:tc>
        <w:tc>
          <w:tcPr>
            <w:tcW w:w="973" w:type="dxa"/>
          </w:tcPr>
          <w:p w14:paraId="25842828" w14:textId="77777777" w:rsidR="004030CD" w:rsidRPr="00AE4233" w:rsidRDefault="004030CD" w:rsidP="004030CD">
            <w:pPr>
              <w:spacing w:after="0" w:line="240" w:lineRule="auto"/>
              <w:jc w:val="right"/>
              <w:rPr>
                <w:rFonts w:ascii="Garamond" w:hAnsi="Garamond" w:cs="Times New Roman"/>
                <w:sz w:val="20"/>
                <w:szCs w:val="20"/>
              </w:rPr>
            </w:pPr>
          </w:p>
        </w:tc>
        <w:tc>
          <w:tcPr>
            <w:tcW w:w="973" w:type="dxa"/>
            <w:tcBorders>
              <w:top w:val="nil"/>
              <w:left w:val="nil"/>
              <w:bottom w:val="nil"/>
              <w:right w:val="nil"/>
            </w:tcBorders>
            <w:shd w:val="clear" w:color="auto" w:fill="auto"/>
            <w:vAlign w:val="bottom"/>
          </w:tcPr>
          <w:p w14:paraId="5A05476B" w14:textId="756C839A"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5.43</w:t>
            </w:r>
          </w:p>
        </w:tc>
        <w:tc>
          <w:tcPr>
            <w:tcW w:w="1061" w:type="dxa"/>
          </w:tcPr>
          <w:p w14:paraId="1791B940" w14:textId="77777777" w:rsidR="004030CD" w:rsidRPr="00AE4233" w:rsidRDefault="004030CD" w:rsidP="004030CD">
            <w:pPr>
              <w:spacing w:after="0" w:line="240" w:lineRule="auto"/>
              <w:jc w:val="right"/>
              <w:rPr>
                <w:rFonts w:ascii="Garamond" w:hAnsi="Garamond" w:cs="Times New Roman"/>
                <w:sz w:val="20"/>
                <w:szCs w:val="20"/>
              </w:rPr>
            </w:pPr>
          </w:p>
        </w:tc>
        <w:tc>
          <w:tcPr>
            <w:tcW w:w="979" w:type="dxa"/>
            <w:tcBorders>
              <w:top w:val="nil"/>
              <w:left w:val="nil"/>
              <w:bottom w:val="nil"/>
              <w:right w:val="nil"/>
            </w:tcBorders>
            <w:shd w:val="clear" w:color="auto" w:fill="auto"/>
            <w:vAlign w:val="bottom"/>
          </w:tcPr>
          <w:p w14:paraId="4C7C9CDF" w14:textId="722C3DFC"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43.59</w:t>
            </w:r>
          </w:p>
        </w:tc>
      </w:tr>
      <w:tr w:rsidR="00597C27" w:rsidRPr="00273870" w14:paraId="2FC413FB" w14:textId="77777777" w:rsidTr="00597C27">
        <w:trPr>
          <w:trHeight w:val="1"/>
        </w:trPr>
        <w:tc>
          <w:tcPr>
            <w:tcW w:w="2880" w:type="dxa"/>
            <w:tcBorders>
              <w:top w:val="nil"/>
              <w:left w:val="nil"/>
              <w:bottom w:val="nil"/>
              <w:right w:val="nil"/>
            </w:tcBorders>
            <w:shd w:val="clear" w:color="auto" w:fill="auto"/>
            <w:noWrap/>
            <w:vAlign w:val="bottom"/>
          </w:tcPr>
          <w:p w14:paraId="4CA60F61" w14:textId="77777777" w:rsidR="004030CD" w:rsidRPr="00273870" w:rsidRDefault="004030CD" w:rsidP="004030CD">
            <w:pPr>
              <w:spacing w:after="0" w:line="240" w:lineRule="auto"/>
              <w:rPr>
                <w:rFonts w:ascii="Garamond" w:hAnsi="Garamond" w:cs="Times New Roman"/>
                <w:sz w:val="20"/>
                <w:szCs w:val="20"/>
              </w:rPr>
            </w:pPr>
            <w:r w:rsidRPr="00273870">
              <w:rPr>
                <w:rFonts w:ascii="Garamond" w:hAnsi="Garamond" w:cs="Times New Roman"/>
                <w:sz w:val="20"/>
                <w:szCs w:val="20"/>
              </w:rPr>
              <w:t xml:space="preserve">Religious Institution PCA        </w:t>
            </w:r>
          </w:p>
        </w:tc>
        <w:tc>
          <w:tcPr>
            <w:tcW w:w="924" w:type="dxa"/>
            <w:gridSpan w:val="2"/>
            <w:tcBorders>
              <w:left w:val="single" w:sz="4" w:space="0" w:color="auto"/>
            </w:tcBorders>
          </w:tcPr>
          <w:p w14:paraId="67358D68" w14:textId="77777777" w:rsidR="004030CD" w:rsidRPr="00AE4233" w:rsidRDefault="004030CD" w:rsidP="004030CD">
            <w:pPr>
              <w:spacing w:after="0" w:line="240" w:lineRule="auto"/>
              <w:jc w:val="right"/>
              <w:rPr>
                <w:rFonts w:ascii="Garamond" w:hAnsi="Garamond" w:cs="Times New Roman"/>
                <w:sz w:val="20"/>
                <w:szCs w:val="20"/>
              </w:rPr>
            </w:pPr>
          </w:p>
        </w:tc>
        <w:tc>
          <w:tcPr>
            <w:tcW w:w="884" w:type="dxa"/>
            <w:shd w:val="clear" w:color="auto" w:fill="auto"/>
            <w:noWrap/>
            <w:vAlign w:val="bottom"/>
          </w:tcPr>
          <w:p w14:paraId="19A8E91D" w14:textId="0C7E6000" w:rsidR="004030CD" w:rsidRPr="00AE4233" w:rsidRDefault="004030CD" w:rsidP="004030CD">
            <w:pPr>
              <w:spacing w:after="0" w:line="240" w:lineRule="auto"/>
              <w:jc w:val="right"/>
              <w:rPr>
                <w:rFonts w:ascii="Garamond" w:hAnsi="Garamond" w:cs="Times New Roman"/>
                <w:sz w:val="20"/>
                <w:szCs w:val="20"/>
              </w:rPr>
            </w:pPr>
          </w:p>
        </w:tc>
        <w:tc>
          <w:tcPr>
            <w:tcW w:w="973" w:type="dxa"/>
          </w:tcPr>
          <w:p w14:paraId="0003AE18" w14:textId="77777777" w:rsidR="004030CD" w:rsidRPr="00AE4233" w:rsidRDefault="004030CD" w:rsidP="004030CD">
            <w:pPr>
              <w:spacing w:after="0" w:line="240" w:lineRule="auto"/>
              <w:jc w:val="right"/>
              <w:rPr>
                <w:rFonts w:ascii="Garamond" w:hAnsi="Garamond" w:cs="Times New Roman"/>
                <w:sz w:val="20"/>
                <w:szCs w:val="20"/>
              </w:rPr>
            </w:pPr>
          </w:p>
        </w:tc>
        <w:tc>
          <w:tcPr>
            <w:tcW w:w="973" w:type="dxa"/>
          </w:tcPr>
          <w:p w14:paraId="283A76CF" w14:textId="77777777" w:rsidR="004030CD" w:rsidRPr="00AE4233" w:rsidRDefault="004030CD" w:rsidP="004030CD">
            <w:pPr>
              <w:spacing w:after="0" w:line="240" w:lineRule="auto"/>
              <w:jc w:val="right"/>
              <w:rPr>
                <w:rFonts w:ascii="Garamond" w:hAnsi="Garamond" w:cs="Times New Roman"/>
                <w:sz w:val="20"/>
                <w:szCs w:val="20"/>
              </w:rPr>
            </w:pPr>
          </w:p>
        </w:tc>
        <w:tc>
          <w:tcPr>
            <w:tcW w:w="973" w:type="dxa"/>
          </w:tcPr>
          <w:p w14:paraId="65EC9D7E" w14:textId="77777777" w:rsidR="004030CD" w:rsidRPr="00AE4233" w:rsidRDefault="004030CD" w:rsidP="004030CD">
            <w:pPr>
              <w:spacing w:after="0" w:line="240" w:lineRule="auto"/>
              <w:jc w:val="right"/>
              <w:rPr>
                <w:rFonts w:ascii="Garamond" w:hAnsi="Garamond" w:cs="Times New Roman"/>
                <w:sz w:val="20"/>
                <w:szCs w:val="20"/>
              </w:rPr>
            </w:pPr>
          </w:p>
        </w:tc>
        <w:tc>
          <w:tcPr>
            <w:tcW w:w="973" w:type="dxa"/>
            <w:tcBorders>
              <w:top w:val="nil"/>
              <w:left w:val="nil"/>
              <w:bottom w:val="nil"/>
              <w:right w:val="nil"/>
            </w:tcBorders>
            <w:shd w:val="clear" w:color="auto" w:fill="auto"/>
            <w:vAlign w:val="bottom"/>
          </w:tcPr>
          <w:p w14:paraId="4162DE93" w14:textId="5D3AEC1F"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8.72</w:t>
            </w:r>
          </w:p>
        </w:tc>
        <w:tc>
          <w:tcPr>
            <w:tcW w:w="1061" w:type="dxa"/>
          </w:tcPr>
          <w:p w14:paraId="09018FDD" w14:textId="77777777" w:rsidR="004030CD" w:rsidRPr="00AE4233" w:rsidRDefault="004030CD" w:rsidP="004030CD">
            <w:pPr>
              <w:spacing w:after="0" w:line="240" w:lineRule="auto"/>
              <w:jc w:val="right"/>
              <w:rPr>
                <w:rFonts w:ascii="Garamond" w:hAnsi="Garamond" w:cs="Times New Roman"/>
                <w:sz w:val="20"/>
                <w:szCs w:val="20"/>
              </w:rPr>
            </w:pPr>
          </w:p>
        </w:tc>
        <w:tc>
          <w:tcPr>
            <w:tcW w:w="979" w:type="dxa"/>
            <w:tcBorders>
              <w:top w:val="nil"/>
              <w:left w:val="nil"/>
              <w:bottom w:val="nil"/>
              <w:right w:val="nil"/>
            </w:tcBorders>
            <w:shd w:val="clear" w:color="auto" w:fill="auto"/>
            <w:vAlign w:val="bottom"/>
          </w:tcPr>
          <w:p w14:paraId="1BF8B853" w14:textId="54856830"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8.21</w:t>
            </w:r>
          </w:p>
        </w:tc>
      </w:tr>
      <w:tr w:rsidR="00597C27" w:rsidRPr="00273870" w14:paraId="3A718F0C" w14:textId="77777777" w:rsidTr="00597C27">
        <w:trPr>
          <w:trHeight w:val="1"/>
        </w:trPr>
        <w:tc>
          <w:tcPr>
            <w:tcW w:w="2880" w:type="dxa"/>
            <w:tcBorders>
              <w:top w:val="nil"/>
              <w:left w:val="nil"/>
              <w:bottom w:val="nil"/>
              <w:right w:val="nil"/>
            </w:tcBorders>
            <w:shd w:val="clear" w:color="auto" w:fill="auto"/>
            <w:noWrap/>
            <w:vAlign w:val="bottom"/>
          </w:tcPr>
          <w:p w14:paraId="103F5722" w14:textId="77777777" w:rsidR="004030CD" w:rsidRPr="00273870" w:rsidRDefault="004030CD" w:rsidP="004030CD">
            <w:pPr>
              <w:spacing w:after="0" w:line="240" w:lineRule="auto"/>
              <w:rPr>
                <w:rFonts w:ascii="Garamond" w:hAnsi="Garamond" w:cs="Times New Roman"/>
                <w:sz w:val="20"/>
                <w:szCs w:val="20"/>
              </w:rPr>
            </w:pPr>
            <w:r w:rsidRPr="00273870">
              <w:rPr>
                <w:rFonts w:ascii="Garamond" w:hAnsi="Garamond" w:cs="Times New Roman"/>
                <w:sz w:val="20"/>
                <w:szCs w:val="20"/>
              </w:rPr>
              <w:t>Museum, Library &amp; POI Cult. PCA</w:t>
            </w:r>
          </w:p>
        </w:tc>
        <w:tc>
          <w:tcPr>
            <w:tcW w:w="924" w:type="dxa"/>
            <w:gridSpan w:val="2"/>
            <w:tcBorders>
              <w:left w:val="single" w:sz="4" w:space="0" w:color="auto"/>
            </w:tcBorders>
          </w:tcPr>
          <w:p w14:paraId="7284E884" w14:textId="77777777" w:rsidR="004030CD" w:rsidRPr="00AE4233" w:rsidRDefault="004030CD" w:rsidP="004030CD">
            <w:pPr>
              <w:spacing w:after="0" w:line="240" w:lineRule="auto"/>
              <w:jc w:val="right"/>
              <w:rPr>
                <w:rFonts w:ascii="Garamond" w:hAnsi="Garamond" w:cs="Times New Roman"/>
                <w:sz w:val="20"/>
                <w:szCs w:val="20"/>
              </w:rPr>
            </w:pPr>
          </w:p>
        </w:tc>
        <w:tc>
          <w:tcPr>
            <w:tcW w:w="884" w:type="dxa"/>
            <w:shd w:val="clear" w:color="auto" w:fill="auto"/>
            <w:noWrap/>
            <w:vAlign w:val="bottom"/>
          </w:tcPr>
          <w:p w14:paraId="68FE69BF" w14:textId="0C7EAB79" w:rsidR="004030CD" w:rsidRPr="00AE4233" w:rsidRDefault="004030CD" w:rsidP="004030CD">
            <w:pPr>
              <w:spacing w:after="0" w:line="240" w:lineRule="auto"/>
              <w:jc w:val="right"/>
              <w:rPr>
                <w:rFonts w:ascii="Garamond" w:hAnsi="Garamond" w:cs="Times New Roman"/>
                <w:sz w:val="20"/>
                <w:szCs w:val="20"/>
              </w:rPr>
            </w:pPr>
          </w:p>
        </w:tc>
        <w:tc>
          <w:tcPr>
            <w:tcW w:w="973" w:type="dxa"/>
          </w:tcPr>
          <w:p w14:paraId="032BBFA6" w14:textId="77777777" w:rsidR="004030CD" w:rsidRPr="00AE4233" w:rsidRDefault="004030CD" w:rsidP="004030CD">
            <w:pPr>
              <w:spacing w:after="0" w:line="240" w:lineRule="auto"/>
              <w:jc w:val="right"/>
              <w:rPr>
                <w:rFonts w:ascii="Garamond" w:hAnsi="Garamond" w:cs="Times New Roman"/>
                <w:sz w:val="20"/>
                <w:szCs w:val="20"/>
              </w:rPr>
            </w:pPr>
          </w:p>
        </w:tc>
        <w:tc>
          <w:tcPr>
            <w:tcW w:w="973" w:type="dxa"/>
          </w:tcPr>
          <w:p w14:paraId="4063EF10" w14:textId="77777777" w:rsidR="004030CD" w:rsidRPr="00AE4233" w:rsidRDefault="004030CD" w:rsidP="004030CD">
            <w:pPr>
              <w:spacing w:after="0" w:line="240" w:lineRule="auto"/>
              <w:jc w:val="right"/>
              <w:rPr>
                <w:rFonts w:ascii="Garamond" w:hAnsi="Garamond" w:cs="Times New Roman"/>
                <w:sz w:val="20"/>
                <w:szCs w:val="20"/>
              </w:rPr>
            </w:pPr>
          </w:p>
        </w:tc>
        <w:tc>
          <w:tcPr>
            <w:tcW w:w="973" w:type="dxa"/>
          </w:tcPr>
          <w:p w14:paraId="54D715A6" w14:textId="77777777" w:rsidR="004030CD" w:rsidRPr="00AE4233" w:rsidRDefault="004030CD" w:rsidP="004030CD">
            <w:pPr>
              <w:spacing w:after="0" w:line="240" w:lineRule="auto"/>
              <w:jc w:val="right"/>
              <w:rPr>
                <w:rFonts w:ascii="Garamond" w:hAnsi="Garamond" w:cs="Times New Roman"/>
                <w:sz w:val="20"/>
                <w:szCs w:val="20"/>
              </w:rPr>
            </w:pPr>
          </w:p>
        </w:tc>
        <w:tc>
          <w:tcPr>
            <w:tcW w:w="973" w:type="dxa"/>
            <w:tcBorders>
              <w:top w:val="nil"/>
              <w:left w:val="nil"/>
              <w:bottom w:val="nil"/>
              <w:right w:val="nil"/>
            </w:tcBorders>
            <w:shd w:val="clear" w:color="auto" w:fill="auto"/>
            <w:vAlign w:val="bottom"/>
          </w:tcPr>
          <w:p w14:paraId="5A66742B" w14:textId="51747E3A"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6.02</w:t>
            </w:r>
          </w:p>
        </w:tc>
        <w:tc>
          <w:tcPr>
            <w:tcW w:w="1061" w:type="dxa"/>
          </w:tcPr>
          <w:p w14:paraId="278380EC" w14:textId="77777777" w:rsidR="004030CD" w:rsidRPr="00AE4233" w:rsidRDefault="004030CD" w:rsidP="004030CD">
            <w:pPr>
              <w:spacing w:after="0" w:line="240" w:lineRule="auto"/>
              <w:jc w:val="right"/>
              <w:rPr>
                <w:rFonts w:ascii="Garamond" w:hAnsi="Garamond" w:cs="Times New Roman"/>
                <w:sz w:val="20"/>
                <w:szCs w:val="20"/>
              </w:rPr>
            </w:pPr>
          </w:p>
        </w:tc>
        <w:tc>
          <w:tcPr>
            <w:tcW w:w="979" w:type="dxa"/>
            <w:tcBorders>
              <w:top w:val="nil"/>
              <w:left w:val="nil"/>
              <w:bottom w:val="nil"/>
              <w:right w:val="nil"/>
            </w:tcBorders>
            <w:shd w:val="clear" w:color="auto" w:fill="auto"/>
            <w:vAlign w:val="bottom"/>
          </w:tcPr>
          <w:p w14:paraId="7AF59567" w14:textId="5F9624CC"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13.59</w:t>
            </w:r>
          </w:p>
        </w:tc>
      </w:tr>
      <w:tr w:rsidR="00597C27" w:rsidRPr="00273870" w14:paraId="7A3A3FCB" w14:textId="77777777" w:rsidTr="00597C27">
        <w:trPr>
          <w:trHeight w:val="1"/>
        </w:trPr>
        <w:tc>
          <w:tcPr>
            <w:tcW w:w="2880" w:type="dxa"/>
            <w:tcBorders>
              <w:top w:val="nil"/>
              <w:left w:val="nil"/>
              <w:bottom w:val="nil"/>
              <w:right w:val="nil"/>
            </w:tcBorders>
            <w:shd w:val="clear" w:color="auto" w:fill="auto"/>
            <w:noWrap/>
            <w:vAlign w:val="bottom"/>
          </w:tcPr>
          <w:p w14:paraId="3189984D" w14:textId="77777777" w:rsidR="004030CD" w:rsidRPr="00273870" w:rsidRDefault="004030CD" w:rsidP="004030CD">
            <w:pPr>
              <w:spacing w:after="0" w:line="240" w:lineRule="auto"/>
              <w:rPr>
                <w:rFonts w:ascii="Garamond" w:hAnsi="Garamond" w:cs="Times New Roman"/>
                <w:sz w:val="20"/>
                <w:szCs w:val="20"/>
              </w:rPr>
            </w:pPr>
            <w:r w:rsidRPr="00273870">
              <w:rPr>
                <w:rFonts w:ascii="Garamond" w:hAnsi="Garamond" w:cs="Times New Roman"/>
                <w:sz w:val="20"/>
                <w:szCs w:val="20"/>
              </w:rPr>
              <w:t xml:space="preserve">Income Distribution PCA          </w:t>
            </w:r>
          </w:p>
        </w:tc>
        <w:tc>
          <w:tcPr>
            <w:tcW w:w="924" w:type="dxa"/>
            <w:gridSpan w:val="2"/>
            <w:tcBorders>
              <w:left w:val="single" w:sz="4" w:space="0" w:color="auto"/>
            </w:tcBorders>
          </w:tcPr>
          <w:p w14:paraId="74C3A67C" w14:textId="77777777" w:rsidR="004030CD" w:rsidRPr="00AE4233" w:rsidRDefault="004030CD" w:rsidP="004030CD">
            <w:pPr>
              <w:spacing w:after="0" w:line="240" w:lineRule="auto"/>
              <w:jc w:val="right"/>
              <w:rPr>
                <w:rFonts w:ascii="Garamond" w:hAnsi="Garamond" w:cs="Times New Roman"/>
                <w:sz w:val="20"/>
                <w:szCs w:val="20"/>
              </w:rPr>
            </w:pPr>
          </w:p>
        </w:tc>
        <w:tc>
          <w:tcPr>
            <w:tcW w:w="884" w:type="dxa"/>
            <w:shd w:val="clear" w:color="auto" w:fill="auto"/>
            <w:noWrap/>
            <w:vAlign w:val="bottom"/>
          </w:tcPr>
          <w:p w14:paraId="06A48CC1" w14:textId="6FD90C8E" w:rsidR="004030CD" w:rsidRPr="00AE4233" w:rsidRDefault="004030CD" w:rsidP="004030CD">
            <w:pPr>
              <w:spacing w:after="0" w:line="240" w:lineRule="auto"/>
              <w:jc w:val="right"/>
              <w:rPr>
                <w:rFonts w:ascii="Garamond" w:hAnsi="Garamond" w:cs="Times New Roman"/>
                <w:sz w:val="20"/>
                <w:szCs w:val="20"/>
              </w:rPr>
            </w:pPr>
          </w:p>
        </w:tc>
        <w:tc>
          <w:tcPr>
            <w:tcW w:w="973" w:type="dxa"/>
          </w:tcPr>
          <w:p w14:paraId="71B8863A" w14:textId="77777777" w:rsidR="004030CD" w:rsidRPr="00AE4233" w:rsidRDefault="004030CD" w:rsidP="004030CD">
            <w:pPr>
              <w:spacing w:after="0" w:line="240" w:lineRule="auto"/>
              <w:jc w:val="right"/>
              <w:rPr>
                <w:rFonts w:ascii="Garamond" w:hAnsi="Garamond" w:cs="Times New Roman"/>
                <w:sz w:val="20"/>
                <w:szCs w:val="20"/>
              </w:rPr>
            </w:pPr>
          </w:p>
        </w:tc>
        <w:tc>
          <w:tcPr>
            <w:tcW w:w="973" w:type="dxa"/>
          </w:tcPr>
          <w:p w14:paraId="4F024F2A" w14:textId="77777777" w:rsidR="004030CD" w:rsidRPr="00AE4233" w:rsidRDefault="004030CD" w:rsidP="004030CD">
            <w:pPr>
              <w:spacing w:after="0" w:line="240" w:lineRule="auto"/>
              <w:jc w:val="right"/>
              <w:rPr>
                <w:rFonts w:ascii="Garamond" w:hAnsi="Garamond" w:cs="Times New Roman"/>
                <w:sz w:val="20"/>
                <w:szCs w:val="20"/>
              </w:rPr>
            </w:pPr>
          </w:p>
        </w:tc>
        <w:tc>
          <w:tcPr>
            <w:tcW w:w="973" w:type="dxa"/>
          </w:tcPr>
          <w:p w14:paraId="26A3CDE9" w14:textId="77777777" w:rsidR="004030CD" w:rsidRPr="00AE4233" w:rsidRDefault="004030CD" w:rsidP="004030CD">
            <w:pPr>
              <w:spacing w:after="0" w:line="240" w:lineRule="auto"/>
              <w:jc w:val="right"/>
              <w:rPr>
                <w:rFonts w:ascii="Garamond" w:hAnsi="Garamond" w:cs="Times New Roman"/>
                <w:sz w:val="20"/>
                <w:szCs w:val="20"/>
              </w:rPr>
            </w:pPr>
          </w:p>
        </w:tc>
        <w:tc>
          <w:tcPr>
            <w:tcW w:w="973" w:type="dxa"/>
          </w:tcPr>
          <w:p w14:paraId="751F1A57" w14:textId="77777777" w:rsidR="004030CD" w:rsidRPr="00AE4233" w:rsidRDefault="004030CD" w:rsidP="004030CD">
            <w:pPr>
              <w:spacing w:after="0" w:line="240" w:lineRule="auto"/>
              <w:jc w:val="right"/>
              <w:rPr>
                <w:rFonts w:ascii="Garamond" w:hAnsi="Garamond" w:cs="Times New Roman"/>
                <w:sz w:val="20"/>
                <w:szCs w:val="20"/>
              </w:rPr>
            </w:pPr>
          </w:p>
        </w:tc>
        <w:tc>
          <w:tcPr>
            <w:tcW w:w="1061" w:type="dxa"/>
            <w:tcBorders>
              <w:top w:val="nil"/>
              <w:left w:val="nil"/>
              <w:bottom w:val="nil"/>
              <w:right w:val="nil"/>
            </w:tcBorders>
            <w:shd w:val="clear" w:color="auto" w:fill="auto"/>
            <w:vAlign w:val="bottom"/>
          </w:tcPr>
          <w:p w14:paraId="45426C5F" w14:textId="20DCD53F"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29.93</w:t>
            </w:r>
          </w:p>
        </w:tc>
        <w:tc>
          <w:tcPr>
            <w:tcW w:w="979" w:type="dxa"/>
            <w:tcBorders>
              <w:top w:val="nil"/>
              <w:left w:val="nil"/>
              <w:bottom w:val="nil"/>
              <w:right w:val="nil"/>
            </w:tcBorders>
            <w:shd w:val="clear" w:color="auto" w:fill="auto"/>
            <w:vAlign w:val="bottom"/>
          </w:tcPr>
          <w:p w14:paraId="20446097" w14:textId="2F352918"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7.81</w:t>
            </w:r>
          </w:p>
        </w:tc>
      </w:tr>
      <w:tr w:rsidR="00597C27" w:rsidRPr="00273870" w14:paraId="11703BD8" w14:textId="77777777" w:rsidTr="00597C27">
        <w:trPr>
          <w:trHeight w:val="1"/>
        </w:trPr>
        <w:tc>
          <w:tcPr>
            <w:tcW w:w="2880" w:type="dxa"/>
            <w:tcBorders>
              <w:top w:val="nil"/>
              <w:left w:val="nil"/>
              <w:bottom w:val="nil"/>
              <w:right w:val="nil"/>
            </w:tcBorders>
            <w:shd w:val="clear" w:color="auto" w:fill="auto"/>
            <w:noWrap/>
            <w:vAlign w:val="bottom"/>
          </w:tcPr>
          <w:p w14:paraId="27AE3EC4" w14:textId="77777777" w:rsidR="004030CD" w:rsidRPr="00273870" w:rsidRDefault="004030CD" w:rsidP="004030CD">
            <w:pPr>
              <w:spacing w:after="0" w:line="240" w:lineRule="auto"/>
              <w:rPr>
                <w:rFonts w:ascii="Garamond" w:hAnsi="Garamond" w:cs="Times New Roman"/>
                <w:sz w:val="20"/>
                <w:szCs w:val="20"/>
              </w:rPr>
            </w:pPr>
            <w:r w:rsidRPr="00273870">
              <w:rPr>
                <w:rFonts w:ascii="Garamond" w:hAnsi="Garamond" w:cs="Times New Roman"/>
                <w:sz w:val="20"/>
                <w:szCs w:val="20"/>
              </w:rPr>
              <w:t xml:space="preserve">Income &amp; Unemployment PCA        </w:t>
            </w:r>
          </w:p>
        </w:tc>
        <w:tc>
          <w:tcPr>
            <w:tcW w:w="924" w:type="dxa"/>
            <w:gridSpan w:val="2"/>
            <w:tcBorders>
              <w:left w:val="single" w:sz="4" w:space="0" w:color="auto"/>
            </w:tcBorders>
          </w:tcPr>
          <w:p w14:paraId="1AFC0C7D" w14:textId="77777777" w:rsidR="004030CD" w:rsidRPr="00AE4233" w:rsidRDefault="004030CD" w:rsidP="004030CD">
            <w:pPr>
              <w:spacing w:after="0" w:line="240" w:lineRule="auto"/>
              <w:jc w:val="right"/>
              <w:rPr>
                <w:rFonts w:ascii="Garamond" w:hAnsi="Garamond" w:cs="Times New Roman"/>
                <w:sz w:val="20"/>
                <w:szCs w:val="20"/>
              </w:rPr>
            </w:pPr>
          </w:p>
        </w:tc>
        <w:tc>
          <w:tcPr>
            <w:tcW w:w="884" w:type="dxa"/>
            <w:shd w:val="clear" w:color="auto" w:fill="auto"/>
            <w:noWrap/>
            <w:vAlign w:val="bottom"/>
          </w:tcPr>
          <w:p w14:paraId="62AAADF5" w14:textId="10D6C97A" w:rsidR="004030CD" w:rsidRPr="00AE4233" w:rsidRDefault="004030CD" w:rsidP="004030CD">
            <w:pPr>
              <w:spacing w:after="0" w:line="240" w:lineRule="auto"/>
              <w:jc w:val="right"/>
              <w:rPr>
                <w:rFonts w:ascii="Garamond" w:hAnsi="Garamond" w:cs="Times New Roman"/>
                <w:sz w:val="20"/>
                <w:szCs w:val="20"/>
              </w:rPr>
            </w:pPr>
          </w:p>
        </w:tc>
        <w:tc>
          <w:tcPr>
            <w:tcW w:w="973" w:type="dxa"/>
          </w:tcPr>
          <w:p w14:paraId="48E07827" w14:textId="77777777" w:rsidR="004030CD" w:rsidRPr="00AE4233" w:rsidRDefault="004030CD" w:rsidP="004030CD">
            <w:pPr>
              <w:spacing w:after="0" w:line="240" w:lineRule="auto"/>
              <w:jc w:val="right"/>
              <w:rPr>
                <w:rFonts w:ascii="Garamond" w:hAnsi="Garamond" w:cs="Times New Roman"/>
                <w:sz w:val="20"/>
                <w:szCs w:val="20"/>
              </w:rPr>
            </w:pPr>
          </w:p>
        </w:tc>
        <w:tc>
          <w:tcPr>
            <w:tcW w:w="973" w:type="dxa"/>
          </w:tcPr>
          <w:p w14:paraId="666E5C70" w14:textId="77777777" w:rsidR="004030CD" w:rsidRPr="00AE4233" w:rsidRDefault="004030CD" w:rsidP="004030CD">
            <w:pPr>
              <w:spacing w:after="0" w:line="240" w:lineRule="auto"/>
              <w:jc w:val="right"/>
              <w:rPr>
                <w:rFonts w:ascii="Garamond" w:hAnsi="Garamond" w:cs="Times New Roman"/>
                <w:sz w:val="20"/>
                <w:szCs w:val="20"/>
              </w:rPr>
            </w:pPr>
          </w:p>
        </w:tc>
        <w:tc>
          <w:tcPr>
            <w:tcW w:w="973" w:type="dxa"/>
          </w:tcPr>
          <w:p w14:paraId="32DD2096" w14:textId="77777777" w:rsidR="004030CD" w:rsidRPr="00AE4233" w:rsidRDefault="004030CD" w:rsidP="004030CD">
            <w:pPr>
              <w:spacing w:after="0" w:line="240" w:lineRule="auto"/>
              <w:jc w:val="right"/>
              <w:rPr>
                <w:rFonts w:ascii="Garamond" w:hAnsi="Garamond" w:cs="Times New Roman"/>
                <w:sz w:val="20"/>
                <w:szCs w:val="20"/>
              </w:rPr>
            </w:pPr>
          </w:p>
        </w:tc>
        <w:tc>
          <w:tcPr>
            <w:tcW w:w="973" w:type="dxa"/>
          </w:tcPr>
          <w:p w14:paraId="6837E38C" w14:textId="77777777" w:rsidR="004030CD" w:rsidRPr="00AE4233" w:rsidRDefault="004030CD" w:rsidP="004030CD">
            <w:pPr>
              <w:spacing w:after="0" w:line="240" w:lineRule="auto"/>
              <w:jc w:val="right"/>
              <w:rPr>
                <w:rFonts w:ascii="Garamond" w:hAnsi="Garamond" w:cs="Times New Roman"/>
                <w:sz w:val="20"/>
                <w:szCs w:val="20"/>
              </w:rPr>
            </w:pPr>
          </w:p>
        </w:tc>
        <w:tc>
          <w:tcPr>
            <w:tcW w:w="1061" w:type="dxa"/>
            <w:tcBorders>
              <w:top w:val="nil"/>
              <w:left w:val="nil"/>
              <w:bottom w:val="nil"/>
              <w:right w:val="nil"/>
            </w:tcBorders>
            <w:shd w:val="clear" w:color="auto" w:fill="auto"/>
            <w:vAlign w:val="bottom"/>
          </w:tcPr>
          <w:p w14:paraId="43214F85" w14:textId="00E7E702"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13.82</w:t>
            </w:r>
          </w:p>
        </w:tc>
        <w:tc>
          <w:tcPr>
            <w:tcW w:w="979" w:type="dxa"/>
            <w:tcBorders>
              <w:top w:val="nil"/>
              <w:left w:val="nil"/>
              <w:bottom w:val="nil"/>
              <w:right w:val="nil"/>
            </w:tcBorders>
            <w:shd w:val="clear" w:color="auto" w:fill="auto"/>
            <w:vAlign w:val="bottom"/>
          </w:tcPr>
          <w:p w14:paraId="6FF47D1A" w14:textId="4715859D"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78.70</w:t>
            </w:r>
          </w:p>
        </w:tc>
      </w:tr>
      <w:tr w:rsidR="00AE4233" w:rsidRPr="00273870" w14:paraId="0BC7D068" w14:textId="77777777" w:rsidTr="00597C27">
        <w:trPr>
          <w:trHeight w:val="1"/>
        </w:trPr>
        <w:tc>
          <w:tcPr>
            <w:tcW w:w="2880" w:type="dxa"/>
            <w:tcBorders>
              <w:top w:val="nil"/>
              <w:left w:val="nil"/>
              <w:bottom w:val="nil"/>
              <w:right w:val="single" w:sz="4" w:space="0" w:color="auto"/>
            </w:tcBorders>
            <w:noWrap/>
            <w:vAlign w:val="bottom"/>
          </w:tcPr>
          <w:p w14:paraId="19B48871" w14:textId="77777777" w:rsidR="004030CD" w:rsidRPr="00273870" w:rsidRDefault="004030CD" w:rsidP="004030CD">
            <w:pPr>
              <w:spacing w:after="0" w:line="240" w:lineRule="auto"/>
              <w:rPr>
                <w:rFonts w:ascii="Garamond" w:hAnsi="Garamond" w:cs="Times New Roman"/>
                <w:sz w:val="20"/>
                <w:szCs w:val="20"/>
              </w:rPr>
            </w:pPr>
            <w:r w:rsidRPr="00273870">
              <w:rPr>
                <w:rFonts w:ascii="Garamond" w:eastAsia="Times New Roman" w:hAnsi="Garamond" w:cs="Times New Roman"/>
                <w:sz w:val="20"/>
                <w:szCs w:val="20"/>
              </w:rPr>
              <w:t xml:space="preserve">District Eixample           </w:t>
            </w:r>
          </w:p>
        </w:tc>
        <w:tc>
          <w:tcPr>
            <w:tcW w:w="924" w:type="dxa"/>
            <w:gridSpan w:val="2"/>
            <w:tcBorders>
              <w:left w:val="nil"/>
            </w:tcBorders>
          </w:tcPr>
          <w:p w14:paraId="59644FFD" w14:textId="77777777" w:rsidR="004030CD" w:rsidRPr="00AE4233" w:rsidRDefault="004030CD" w:rsidP="004030CD">
            <w:pPr>
              <w:spacing w:after="0" w:line="240" w:lineRule="auto"/>
              <w:jc w:val="right"/>
              <w:rPr>
                <w:rFonts w:ascii="Garamond" w:hAnsi="Garamond" w:cs="Times New Roman"/>
                <w:sz w:val="20"/>
                <w:szCs w:val="20"/>
              </w:rPr>
            </w:pPr>
          </w:p>
        </w:tc>
        <w:tc>
          <w:tcPr>
            <w:tcW w:w="884" w:type="dxa"/>
            <w:tcBorders>
              <w:top w:val="nil"/>
              <w:bottom w:val="nil"/>
              <w:right w:val="nil"/>
            </w:tcBorders>
            <w:shd w:val="clear" w:color="auto" w:fill="auto"/>
            <w:noWrap/>
            <w:vAlign w:val="bottom"/>
          </w:tcPr>
          <w:p w14:paraId="3DE308A7" w14:textId="45F67CC4"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6.34</w:t>
            </w:r>
          </w:p>
        </w:tc>
        <w:tc>
          <w:tcPr>
            <w:tcW w:w="973" w:type="dxa"/>
            <w:tcBorders>
              <w:top w:val="nil"/>
              <w:left w:val="nil"/>
              <w:bottom w:val="nil"/>
              <w:right w:val="nil"/>
            </w:tcBorders>
            <w:shd w:val="clear" w:color="auto" w:fill="auto"/>
            <w:vAlign w:val="bottom"/>
          </w:tcPr>
          <w:p w14:paraId="49CFD1F3" w14:textId="1BA7B8E2"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6.57</w:t>
            </w:r>
          </w:p>
        </w:tc>
        <w:tc>
          <w:tcPr>
            <w:tcW w:w="973" w:type="dxa"/>
            <w:tcBorders>
              <w:top w:val="nil"/>
              <w:left w:val="nil"/>
              <w:bottom w:val="nil"/>
              <w:right w:val="nil"/>
            </w:tcBorders>
            <w:shd w:val="clear" w:color="auto" w:fill="auto"/>
            <w:vAlign w:val="bottom"/>
          </w:tcPr>
          <w:p w14:paraId="44B6249A" w14:textId="2CAFBCB3"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8.51</w:t>
            </w:r>
          </w:p>
        </w:tc>
        <w:tc>
          <w:tcPr>
            <w:tcW w:w="973" w:type="dxa"/>
            <w:tcBorders>
              <w:top w:val="nil"/>
              <w:left w:val="nil"/>
              <w:bottom w:val="nil"/>
              <w:right w:val="nil"/>
            </w:tcBorders>
            <w:shd w:val="clear" w:color="auto" w:fill="auto"/>
            <w:vAlign w:val="bottom"/>
          </w:tcPr>
          <w:p w14:paraId="1AA7132C" w14:textId="649E9AC5"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8.43</w:t>
            </w:r>
          </w:p>
        </w:tc>
        <w:tc>
          <w:tcPr>
            <w:tcW w:w="973" w:type="dxa"/>
            <w:tcBorders>
              <w:top w:val="nil"/>
              <w:left w:val="nil"/>
              <w:bottom w:val="nil"/>
              <w:right w:val="nil"/>
            </w:tcBorders>
            <w:shd w:val="clear" w:color="auto" w:fill="auto"/>
            <w:vAlign w:val="bottom"/>
          </w:tcPr>
          <w:p w14:paraId="16972FB1" w14:textId="4FA218F3"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6.62</w:t>
            </w:r>
          </w:p>
        </w:tc>
        <w:tc>
          <w:tcPr>
            <w:tcW w:w="1061" w:type="dxa"/>
            <w:tcBorders>
              <w:top w:val="nil"/>
              <w:left w:val="nil"/>
              <w:bottom w:val="nil"/>
              <w:right w:val="nil"/>
            </w:tcBorders>
            <w:shd w:val="clear" w:color="auto" w:fill="auto"/>
            <w:vAlign w:val="bottom"/>
          </w:tcPr>
          <w:p w14:paraId="410D4F53" w14:textId="20D1C28D"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8.22</w:t>
            </w:r>
          </w:p>
        </w:tc>
        <w:tc>
          <w:tcPr>
            <w:tcW w:w="979" w:type="dxa"/>
            <w:tcBorders>
              <w:top w:val="nil"/>
              <w:left w:val="nil"/>
              <w:bottom w:val="nil"/>
              <w:right w:val="nil"/>
            </w:tcBorders>
            <w:shd w:val="clear" w:color="auto" w:fill="auto"/>
            <w:vAlign w:val="bottom"/>
          </w:tcPr>
          <w:p w14:paraId="36A8FB92" w14:textId="4C6B0828"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25.20</w:t>
            </w:r>
          </w:p>
        </w:tc>
      </w:tr>
      <w:tr w:rsidR="00AE4233" w:rsidRPr="00273870" w14:paraId="10188DE7" w14:textId="77777777" w:rsidTr="00597C27">
        <w:trPr>
          <w:trHeight w:val="1"/>
        </w:trPr>
        <w:tc>
          <w:tcPr>
            <w:tcW w:w="2880" w:type="dxa"/>
            <w:tcBorders>
              <w:top w:val="nil"/>
              <w:left w:val="nil"/>
              <w:bottom w:val="nil"/>
              <w:right w:val="single" w:sz="4" w:space="0" w:color="auto"/>
            </w:tcBorders>
            <w:noWrap/>
            <w:vAlign w:val="bottom"/>
          </w:tcPr>
          <w:p w14:paraId="0B92DA62" w14:textId="77777777" w:rsidR="004030CD" w:rsidRPr="00273870" w:rsidRDefault="004030CD" w:rsidP="004030CD">
            <w:pPr>
              <w:spacing w:after="0" w:line="240" w:lineRule="auto"/>
              <w:rPr>
                <w:rFonts w:ascii="Garamond" w:hAnsi="Garamond" w:cs="Times New Roman"/>
                <w:sz w:val="20"/>
                <w:szCs w:val="20"/>
              </w:rPr>
            </w:pPr>
            <w:r w:rsidRPr="00273870">
              <w:rPr>
                <w:rFonts w:ascii="Garamond" w:eastAsia="Times New Roman" w:hAnsi="Garamond" w:cs="Times New Roman"/>
                <w:sz w:val="20"/>
                <w:szCs w:val="20"/>
              </w:rPr>
              <w:t xml:space="preserve">District Ciutat Vella       </w:t>
            </w:r>
          </w:p>
        </w:tc>
        <w:tc>
          <w:tcPr>
            <w:tcW w:w="924" w:type="dxa"/>
            <w:gridSpan w:val="2"/>
            <w:tcBorders>
              <w:left w:val="nil"/>
              <w:right w:val="nil"/>
            </w:tcBorders>
          </w:tcPr>
          <w:p w14:paraId="35E646CF" w14:textId="77777777" w:rsidR="004030CD" w:rsidRPr="00AE4233" w:rsidRDefault="004030CD" w:rsidP="004030CD">
            <w:pPr>
              <w:spacing w:after="0" w:line="240" w:lineRule="auto"/>
              <w:jc w:val="right"/>
              <w:rPr>
                <w:rFonts w:ascii="Garamond" w:hAnsi="Garamond" w:cs="Times New Roman"/>
                <w:sz w:val="20"/>
                <w:szCs w:val="20"/>
              </w:rPr>
            </w:pPr>
          </w:p>
        </w:tc>
        <w:tc>
          <w:tcPr>
            <w:tcW w:w="884" w:type="dxa"/>
            <w:tcBorders>
              <w:top w:val="nil"/>
              <w:left w:val="nil"/>
              <w:bottom w:val="nil"/>
              <w:right w:val="nil"/>
            </w:tcBorders>
            <w:shd w:val="clear" w:color="auto" w:fill="auto"/>
            <w:noWrap/>
            <w:vAlign w:val="bottom"/>
          </w:tcPr>
          <w:p w14:paraId="1BD0A8B6" w14:textId="2C782B71"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5.66</w:t>
            </w:r>
          </w:p>
        </w:tc>
        <w:tc>
          <w:tcPr>
            <w:tcW w:w="973" w:type="dxa"/>
            <w:tcBorders>
              <w:top w:val="nil"/>
              <w:left w:val="nil"/>
              <w:bottom w:val="nil"/>
              <w:right w:val="nil"/>
            </w:tcBorders>
            <w:shd w:val="clear" w:color="auto" w:fill="auto"/>
            <w:vAlign w:val="bottom"/>
          </w:tcPr>
          <w:p w14:paraId="2EE5100E" w14:textId="35F8A5FE"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5.81</w:t>
            </w:r>
          </w:p>
        </w:tc>
        <w:tc>
          <w:tcPr>
            <w:tcW w:w="973" w:type="dxa"/>
            <w:tcBorders>
              <w:top w:val="nil"/>
              <w:left w:val="nil"/>
              <w:bottom w:val="nil"/>
              <w:right w:val="nil"/>
            </w:tcBorders>
            <w:shd w:val="clear" w:color="auto" w:fill="auto"/>
            <w:vAlign w:val="bottom"/>
          </w:tcPr>
          <w:p w14:paraId="24A5BCEF" w14:textId="70E6C7DA"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10.62</w:t>
            </w:r>
          </w:p>
        </w:tc>
        <w:tc>
          <w:tcPr>
            <w:tcW w:w="973" w:type="dxa"/>
            <w:tcBorders>
              <w:top w:val="nil"/>
              <w:left w:val="nil"/>
              <w:bottom w:val="nil"/>
              <w:right w:val="nil"/>
            </w:tcBorders>
            <w:shd w:val="clear" w:color="auto" w:fill="auto"/>
            <w:vAlign w:val="bottom"/>
          </w:tcPr>
          <w:p w14:paraId="054DDA1F" w14:textId="4307669E"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13.32</w:t>
            </w:r>
          </w:p>
        </w:tc>
        <w:tc>
          <w:tcPr>
            <w:tcW w:w="973" w:type="dxa"/>
            <w:tcBorders>
              <w:top w:val="nil"/>
              <w:left w:val="nil"/>
              <w:bottom w:val="nil"/>
              <w:right w:val="nil"/>
            </w:tcBorders>
            <w:shd w:val="clear" w:color="auto" w:fill="auto"/>
            <w:vAlign w:val="bottom"/>
          </w:tcPr>
          <w:p w14:paraId="16B57AB5" w14:textId="698F9417"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6.98</w:t>
            </w:r>
          </w:p>
        </w:tc>
        <w:tc>
          <w:tcPr>
            <w:tcW w:w="1061" w:type="dxa"/>
            <w:tcBorders>
              <w:top w:val="nil"/>
              <w:left w:val="nil"/>
              <w:bottom w:val="nil"/>
              <w:right w:val="nil"/>
            </w:tcBorders>
            <w:shd w:val="clear" w:color="auto" w:fill="auto"/>
            <w:vAlign w:val="bottom"/>
          </w:tcPr>
          <w:p w14:paraId="4B312202" w14:textId="5B5654E1"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12.24</w:t>
            </w:r>
          </w:p>
        </w:tc>
        <w:tc>
          <w:tcPr>
            <w:tcW w:w="979" w:type="dxa"/>
            <w:tcBorders>
              <w:top w:val="nil"/>
              <w:left w:val="nil"/>
              <w:bottom w:val="nil"/>
              <w:right w:val="nil"/>
            </w:tcBorders>
            <w:shd w:val="clear" w:color="auto" w:fill="auto"/>
            <w:vAlign w:val="bottom"/>
          </w:tcPr>
          <w:p w14:paraId="36F27FAB" w14:textId="3C75D158"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11.54</w:t>
            </w:r>
          </w:p>
        </w:tc>
      </w:tr>
      <w:tr w:rsidR="00AE4233" w:rsidRPr="00273870" w14:paraId="0539C025" w14:textId="77777777" w:rsidTr="00597C27">
        <w:trPr>
          <w:trHeight w:val="1"/>
        </w:trPr>
        <w:tc>
          <w:tcPr>
            <w:tcW w:w="2880" w:type="dxa"/>
            <w:tcBorders>
              <w:top w:val="nil"/>
              <w:left w:val="nil"/>
              <w:bottom w:val="nil"/>
              <w:right w:val="single" w:sz="4" w:space="0" w:color="auto"/>
            </w:tcBorders>
            <w:noWrap/>
            <w:vAlign w:val="bottom"/>
          </w:tcPr>
          <w:p w14:paraId="19089509" w14:textId="77777777" w:rsidR="004030CD" w:rsidRPr="00273870" w:rsidRDefault="004030CD" w:rsidP="004030CD">
            <w:pPr>
              <w:spacing w:after="0" w:line="240" w:lineRule="auto"/>
              <w:rPr>
                <w:rFonts w:ascii="Garamond" w:hAnsi="Garamond" w:cs="Times New Roman"/>
                <w:sz w:val="20"/>
                <w:szCs w:val="20"/>
              </w:rPr>
            </w:pPr>
            <w:r w:rsidRPr="00273870">
              <w:rPr>
                <w:rFonts w:ascii="Garamond" w:eastAsia="Times New Roman" w:hAnsi="Garamond" w:cs="Times New Roman"/>
                <w:sz w:val="20"/>
                <w:szCs w:val="20"/>
              </w:rPr>
              <w:t xml:space="preserve">District Sant Martí         </w:t>
            </w:r>
          </w:p>
        </w:tc>
        <w:tc>
          <w:tcPr>
            <w:tcW w:w="924" w:type="dxa"/>
            <w:gridSpan w:val="2"/>
            <w:tcBorders>
              <w:left w:val="nil"/>
              <w:right w:val="nil"/>
            </w:tcBorders>
          </w:tcPr>
          <w:p w14:paraId="09B8D423" w14:textId="77777777" w:rsidR="004030CD" w:rsidRPr="00AE4233" w:rsidRDefault="004030CD" w:rsidP="004030CD">
            <w:pPr>
              <w:spacing w:after="0" w:line="240" w:lineRule="auto"/>
              <w:jc w:val="right"/>
              <w:rPr>
                <w:rFonts w:ascii="Garamond" w:hAnsi="Garamond" w:cs="Times New Roman"/>
                <w:sz w:val="20"/>
                <w:szCs w:val="20"/>
              </w:rPr>
            </w:pPr>
          </w:p>
        </w:tc>
        <w:tc>
          <w:tcPr>
            <w:tcW w:w="884" w:type="dxa"/>
            <w:tcBorders>
              <w:top w:val="nil"/>
              <w:left w:val="nil"/>
              <w:bottom w:val="nil"/>
              <w:right w:val="nil"/>
            </w:tcBorders>
            <w:shd w:val="clear" w:color="auto" w:fill="auto"/>
            <w:noWrap/>
            <w:vAlign w:val="bottom"/>
          </w:tcPr>
          <w:p w14:paraId="794A43FF" w14:textId="161FFAA5"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3.57</w:t>
            </w:r>
          </w:p>
        </w:tc>
        <w:tc>
          <w:tcPr>
            <w:tcW w:w="973" w:type="dxa"/>
            <w:tcBorders>
              <w:top w:val="nil"/>
              <w:left w:val="nil"/>
              <w:bottom w:val="nil"/>
              <w:right w:val="nil"/>
            </w:tcBorders>
            <w:shd w:val="clear" w:color="auto" w:fill="auto"/>
            <w:vAlign w:val="bottom"/>
          </w:tcPr>
          <w:p w14:paraId="311F83A6" w14:textId="142F2910"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3.59</w:t>
            </w:r>
          </w:p>
        </w:tc>
        <w:tc>
          <w:tcPr>
            <w:tcW w:w="973" w:type="dxa"/>
            <w:tcBorders>
              <w:top w:val="nil"/>
              <w:left w:val="nil"/>
              <w:bottom w:val="nil"/>
              <w:right w:val="nil"/>
            </w:tcBorders>
            <w:shd w:val="clear" w:color="auto" w:fill="auto"/>
            <w:vAlign w:val="bottom"/>
          </w:tcPr>
          <w:p w14:paraId="210A5471" w14:textId="3DF69E0C"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6.87</w:t>
            </w:r>
          </w:p>
        </w:tc>
        <w:tc>
          <w:tcPr>
            <w:tcW w:w="973" w:type="dxa"/>
            <w:tcBorders>
              <w:top w:val="nil"/>
              <w:left w:val="nil"/>
              <w:bottom w:val="nil"/>
              <w:right w:val="nil"/>
            </w:tcBorders>
            <w:shd w:val="clear" w:color="auto" w:fill="auto"/>
            <w:vAlign w:val="bottom"/>
          </w:tcPr>
          <w:p w14:paraId="2456446D" w14:textId="11999855"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4.45</w:t>
            </w:r>
          </w:p>
        </w:tc>
        <w:tc>
          <w:tcPr>
            <w:tcW w:w="973" w:type="dxa"/>
            <w:tcBorders>
              <w:top w:val="nil"/>
              <w:left w:val="nil"/>
              <w:bottom w:val="nil"/>
              <w:right w:val="nil"/>
            </w:tcBorders>
            <w:shd w:val="clear" w:color="auto" w:fill="auto"/>
            <w:vAlign w:val="bottom"/>
          </w:tcPr>
          <w:p w14:paraId="1C8BC71E" w14:textId="2B60A7A7"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3.67</w:t>
            </w:r>
          </w:p>
        </w:tc>
        <w:tc>
          <w:tcPr>
            <w:tcW w:w="1061" w:type="dxa"/>
            <w:tcBorders>
              <w:top w:val="nil"/>
              <w:left w:val="nil"/>
              <w:bottom w:val="nil"/>
              <w:right w:val="nil"/>
            </w:tcBorders>
            <w:shd w:val="clear" w:color="auto" w:fill="auto"/>
            <w:vAlign w:val="bottom"/>
          </w:tcPr>
          <w:p w14:paraId="3962823F" w14:textId="0442B63A"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4.62</w:t>
            </w:r>
          </w:p>
        </w:tc>
        <w:tc>
          <w:tcPr>
            <w:tcW w:w="979" w:type="dxa"/>
            <w:tcBorders>
              <w:top w:val="nil"/>
              <w:left w:val="nil"/>
              <w:bottom w:val="nil"/>
              <w:right w:val="nil"/>
            </w:tcBorders>
            <w:shd w:val="clear" w:color="auto" w:fill="auto"/>
            <w:vAlign w:val="bottom"/>
          </w:tcPr>
          <w:p w14:paraId="132B7525" w14:textId="33F612AC"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18.55</w:t>
            </w:r>
          </w:p>
        </w:tc>
      </w:tr>
      <w:tr w:rsidR="00AE4233" w:rsidRPr="00273870" w14:paraId="7330F7D8" w14:textId="77777777" w:rsidTr="00597C27">
        <w:trPr>
          <w:trHeight w:val="1"/>
        </w:trPr>
        <w:tc>
          <w:tcPr>
            <w:tcW w:w="2880" w:type="dxa"/>
            <w:tcBorders>
              <w:top w:val="nil"/>
              <w:left w:val="nil"/>
              <w:bottom w:val="nil"/>
              <w:right w:val="single" w:sz="4" w:space="0" w:color="auto"/>
            </w:tcBorders>
            <w:noWrap/>
            <w:vAlign w:val="bottom"/>
          </w:tcPr>
          <w:p w14:paraId="138D0BA8" w14:textId="77777777" w:rsidR="004030CD" w:rsidRPr="00273870" w:rsidRDefault="004030CD" w:rsidP="004030CD">
            <w:pPr>
              <w:spacing w:after="0" w:line="240" w:lineRule="auto"/>
              <w:rPr>
                <w:rFonts w:ascii="Garamond" w:hAnsi="Garamond" w:cs="Times New Roman"/>
                <w:sz w:val="20"/>
                <w:szCs w:val="20"/>
              </w:rPr>
            </w:pPr>
            <w:r w:rsidRPr="00273870">
              <w:rPr>
                <w:rFonts w:ascii="Garamond" w:eastAsia="Times New Roman" w:hAnsi="Garamond" w:cs="Times New Roman"/>
                <w:sz w:val="20"/>
                <w:szCs w:val="20"/>
              </w:rPr>
              <w:t xml:space="preserve">District Sants-Montjuïc     </w:t>
            </w:r>
          </w:p>
        </w:tc>
        <w:tc>
          <w:tcPr>
            <w:tcW w:w="924" w:type="dxa"/>
            <w:gridSpan w:val="2"/>
            <w:tcBorders>
              <w:left w:val="nil"/>
              <w:right w:val="nil"/>
            </w:tcBorders>
          </w:tcPr>
          <w:p w14:paraId="5E07BD62" w14:textId="77777777" w:rsidR="004030CD" w:rsidRPr="00AE4233" w:rsidRDefault="004030CD" w:rsidP="004030CD">
            <w:pPr>
              <w:spacing w:after="0" w:line="240" w:lineRule="auto"/>
              <w:jc w:val="right"/>
              <w:rPr>
                <w:rFonts w:ascii="Garamond" w:hAnsi="Garamond" w:cs="Times New Roman"/>
                <w:sz w:val="20"/>
                <w:szCs w:val="20"/>
              </w:rPr>
            </w:pPr>
          </w:p>
        </w:tc>
        <w:tc>
          <w:tcPr>
            <w:tcW w:w="884" w:type="dxa"/>
            <w:tcBorders>
              <w:top w:val="nil"/>
              <w:left w:val="nil"/>
              <w:bottom w:val="nil"/>
              <w:right w:val="nil"/>
            </w:tcBorders>
            <w:shd w:val="clear" w:color="auto" w:fill="auto"/>
            <w:noWrap/>
            <w:vAlign w:val="bottom"/>
          </w:tcPr>
          <w:p w14:paraId="2504F90F" w14:textId="05EA050C"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3.81</w:t>
            </w:r>
          </w:p>
        </w:tc>
        <w:tc>
          <w:tcPr>
            <w:tcW w:w="973" w:type="dxa"/>
            <w:tcBorders>
              <w:top w:val="nil"/>
              <w:left w:val="nil"/>
              <w:bottom w:val="nil"/>
              <w:right w:val="nil"/>
            </w:tcBorders>
            <w:shd w:val="clear" w:color="auto" w:fill="auto"/>
            <w:vAlign w:val="bottom"/>
          </w:tcPr>
          <w:p w14:paraId="4AD383CC" w14:textId="6D0F4024"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3.94</w:t>
            </w:r>
          </w:p>
        </w:tc>
        <w:tc>
          <w:tcPr>
            <w:tcW w:w="973" w:type="dxa"/>
            <w:tcBorders>
              <w:top w:val="nil"/>
              <w:left w:val="nil"/>
              <w:bottom w:val="nil"/>
              <w:right w:val="nil"/>
            </w:tcBorders>
            <w:shd w:val="clear" w:color="auto" w:fill="auto"/>
            <w:vAlign w:val="bottom"/>
          </w:tcPr>
          <w:p w14:paraId="2F7410A9" w14:textId="37F0EB16"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4.71</w:t>
            </w:r>
          </w:p>
        </w:tc>
        <w:tc>
          <w:tcPr>
            <w:tcW w:w="973" w:type="dxa"/>
            <w:tcBorders>
              <w:top w:val="nil"/>
              <w:left w:val="nil"/>
              <w:bottom w:val="nil"/>
              <w:right w:val="nil"/>
            </w:tcBorders>
            <w:shd w:val="clear" w:color="auto" w:fill="auto"/>
            <w:vAlign w:val="bottom"/>
          </w:tcPr>
          <w:p w14:paraId="12AFFE49" w14:textId="57B1A946"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4.71</w:t>
            </w:r>
          </w:p>
        </w:tc>
        <w:tc>
          <w:tcPr>
            <w:tcW w:w="973" w:type="dxa"/>
            <w:tcBorders>
              <w:top w:val="nil"/>
              <w:left w:val="nil"/>
              <w:bottom w:val="nil"/>
              <w:right w:val="nil"/>
            </w:tcBorders>
            <w:shd w:val="clear" w:color="auto" w:fill="auto"/>
            <w:vAlign w:val="bottom"/>
          </w:tcPr>
          <w:p w14:paraId="04BAF6A9" w14:textId="19BE327F"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4.06</w:t>
            </w:r>
          </w:p>
        </w:tc>
        <w:tc>
          <w:tcPr>
            <w:tcW w:w="1061" w:type="dxa"/>
            <w:tcBorders>
              <w:top w:val="nil"/>
              <w:left w:val="nil"/>
              <w:bottom w:val="nil"/>
              <w:right w:val="nil"/>
            </w:tcBorders>
            <w:shd w:val="clear" w:color="auto" w:fill="auto"/>
            <w:vAlign w:val="bottom"/>
          </w:tcPr>
          <w:p w14:paraId="13957775" w14:textId="7EA10781"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5.61</w:t>
            </w:r>
          </w:p>
        </w:tc>
        <w:tc>
          <w:tcPr>
            <w:tcW w:w="979" w:type="dxa"/>
            <w:tcBorders>
              <w:top w:val="nil"/>
              <w:left w:val="nil"/>
              <w:bottom w:val="nil"/>
              <w:right w:val="nil"/>
            </w:tcBorders>
            <w:shd w:val="clear" w:color="auto" w:fill="auto"/>
            <w:vAlign w:val="bottom"/>
          </w:tcPr>
          <w:p w14:paraId="6814709C" w14:textId="1A4E1918"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9.24</w:t>
            </w:r>
          </w:p>
        </w:tc>
      </w:tr>
      <w:tr w:rsidR="00AE4233" w:rsidRPr="00273870" w14:paraId="763D1506" w14:textId="77777777" w:rsidTr="00597C27">
        <w:trPr>
          <w:trHeight w:val="1"/>
        </w:trPr>
        <w:tc>
          <w:tcPr>
            <w:tcW w:w="2880" w:type="dxa"/>
            <w:tcBorders>
              <w:top w:val="nil"/>
              <w:left w:val="nil"/>
              <w:bottom w:val="nil"/>
              <w:right w:val="single" w:sz="4" w:space="0" w:color="auto"/>
            </w:tcBorders>
            <w:noWrap/>
            <w:vAlign w:val="bottom"/>
          </w:tcPr>
          <w:p w14:paraId="38A11E3E" w14:textId="77777777" w:rsidR="004030CD" w:rsidRPr="00273870" w:rsidRDefault="004030CD" w:rsidP="004030CD">
            <w:pPr>
              <w:spacing w:after="0" w:line="240" w:lineRule="auto"/>
              <w:rPr>
                <w:rFonts w:ascii="Garamond" w:hAnsi="Garamond" w:cs="Times New Roman"/>
                <w:sz w:val="20"/>
                <w:szCs w:val="20"/>
              </w:rPr>
            </w:pPr>
            <w:r w:rsidRPr="00273870">
              <w:rPr>
                <w:rFonts w:ascii="Garamond" w:eastAsia="Times New Roman" w:hAnsi="Garamond" w:cs="Times New Roman"/>
                <w:sz w:val="20"/>
                <w:szCs w:val="20"/>
              </w:rPr>
              <w:t xml:space="preserve">District Horta Guinardó     </w:t>
            </w:r>
          </w:p>
        </w:tc>
        <w:tc>
          <w:tcPr>
            <w:tcW w:w="924" w:type="dxa"/>
            <w:gridSpan w:val="2"/>
            <w:tcBorders>
              <w:left w:val="nil"/>
              <w:right w:val="nil"/>
            </w:tcBorders>
          </w:tcPr>
          <w:p w14:paraId="1B91C260" w14:textId="77777777" w:rsidR="004030CD" w:rsidRPr="00AE4233" w:rsidRDefault="004030CD" w:rsidP="004030CD">
            <w:pPr>
              <w:spacing w:after="0" w:line="240" w:lineRule="auto"/>
              <w:jc w:val="right"/>
              <w:rPr>
                <w:rFonts w:ascii="Garamond" w:hAnsi="Garamond" w:cs="Times New Roman"/>
                <w:sz w:val="20"/>
                <w:szCs w:val="20"/>
              </w:rPr>
            </w:pPr>
          </w:p>
        </w:tc>
        <w:tc>
          <w:tcPr>
            <w:tcW w:w="884" w:type="dxa"/>
            <w:tcBorders>
              <w:top w:val="nil"/>
              <w:left w:val="nil"/>
              <w:bottom w:val="nil"/>
              <w:right w:val="nil"/>
            </w:tcBorders>
            <w:shd w:val="clear" w:color="auto" w:fill="auto"/>
            <w:noWrap/>
            <w:vAlign w:val="bottom"/>
          </w:tcPr>
          <w:p w14:paraId="18120545" w14:textId="3CFBE4EE"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3.25</w:t>
            </w:r>
          </w:p>
        </w:tc>
        <w:tc>
          <w:tcPr>
            <w:tcW w:w="973" w:type="dxa"/>
            <w:tcBorders>
              <w:top w:val="nil"/>
              <w:left w:val="nil"/>
              <w:bottom w:val="nil"/>
              <w:right w:val="nil"/>
            </w:tcBorders>
            <w:shd w:val="clear" w:color="auto" w:fill="auto"/>
            <w:vAlign w:val="bottom"/>
          </w:tcPr>
          <w:p w14:paraId="0660EC41" w14:textId="4CB32749"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3.34</w:t>
            </w:r>
          </w:p>
        </w:tc>
        <w:tc>
          <w:tcPr>
            <w:tcW w:w="973" w:type="dxa"/>
            <w:tcBorders>
              <w:top w:val="nil"/>
              <w:left w:val="nil"/>
              <w:bottom w:val="nil"/>
              <w:right w:val="nil"/>
            </w:tcBorders>
            <w:shd w:val="clear" w:color="auto" w:fill="auto"/>
            <w:vAlign w:val="bottom"/>
          </w:tcPr>
          <w:p w14:paraId="4F543854" w14:textId="74A58BBF"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3.95</w:t>
            </w:r>
          </w:p>
        </w:tc>
        <w:tc>
          <w:tcPr>
            <w:tcW w:w="973" w:type="dxa"/>
            <w:tcBorders>
              <w:top w:val="nil"/>
              <w:left w:val="nil"/>
              <w:bottom w:val="nil"/>
              <w:right w:val="nil"/>
            </w:tcBorders>
            <w:shd w:val="clear" w:color="auto" w:fill="auto"/>
            <w:vAlign w:val="bottom"/>
          </w:tcPr>
          <w:p w14:paraId="6D01C9A0" w14:textId="071739B7"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3.80</w:t>
            </w:r>
          </w:p>
        </w:tc>
        <w:tc>
          <w:tcPr>
            <w:tcW w:w="973" w:type="dxa"/>
            <w:tcBorders>
              <w:top w:val="nil"/>
              <w:left w:val="nil"/>
              <w:bottom w:val="nil"/>
              <w:right w:val="nil"/>
            </w:tcBorders>
            <w:shd w:val="clear" w:color="auto" w:fill="auto"/>
            <w:vAlign w:val="bottom"/>
          </w:tcPr>
          <w:p w14:paraId="78A0FA87" w14:textId="1D5B8ACD"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3.32</w:t>
            </w:r>
          </w:p>
        </w:tc>
        <w:tc>
          <w:tcPr>
            <w:tcW w:w="1061" w:type="dxa"/>
            <w:tcBorders>
              <w:top w:val="nil"/>
              <w:left w:val="nil"/>
              <w:bottom w:val="nil"/>
              <w:right w:val="nil"/>
            </w:tcBorders>
            <w:shd w:val="clear" w:color="auto" w:fill="auto"/>
            <w:vAlign w:val="bottom"/>
          </w:tcPr>
          <w:p w14:paraId="52B8138A" w14:textId="4C3644C7"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4.45</w:t>
            </w:r>
          </w:p>
        </w:tc>
        <w:tc>
          <w:tcPr>
            <w:tcW w:w="979" w:type="dxa"/>
            <w:tcBorders>
              <w:top w:val="nil"/>
              <w:left w:val="nil"/>
              <w:bottom w:val="nil"/>
              <w:right w:val="nil"/>
            </w:tcBorders>
            <w:shd w:val="clear" w:color="auto" w:fill="auto"/>
            <w:vAlign w:val="bottom"/>
          </w:tcPr>
          <w:p w14:paraId="7AD270C4" w14:textId="5278FF0E"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7.25</w:t>
            </w:r>
          </w:p>
        </w:tc>
      </w:tr>
      <w:tr w:rsidR="00AE4233" w:rsidRPr="00273870" w14:paraId="3C8A65B7" w14:textId="77777777" w:rsidTr="00597C27">
        <w:trPr>
          <w:trHeight w:val="1"/>
        </w:trPr>
        <w:tc>
          <w:tcPr>
            <w:tcW w:w="2880" w:type="dxa"/>
            <w:tcBorders>
              <w:top w:val="nil"/>
              <w:left w:val="nil"/>
              <w:bottom w:val="nil"/>
              <w:right w:val="single" w:sz="4" w:space="0" w:color="auto"/>
            </w:tcBorders>
            <w:noWrap/>
            <w:vAlign w:val="bottom"/>
          </w:tcPr>
          <w:p w14:paraId="205C70E8" w14:textId="77777777" w:rsidR="004030CD" w:rsidRPr="00273870" w:rsidRDefault="004030CD" w:rsidP="004030CD">
            <w:pPr>
              <w:spacing w:after="0" w:line="240" w:lineRule="auto"/>
              <w:rPr>
                <w:rFonts w:ascii="Garamond" w:hAnsi="Garamond" w:cs="Times New Roman"/>
                <w:sz w:val="20"/>
                <w:szCs w:val="20"/>
              </w:rPr>
            </w:pPr>
            <w:r w:rsidRPr="00273870">
              <w:rPr>
                <w:rFonts w:ascii="Garamond" w:eastAsia="Times New Roman" w:hAnsi="Garamond" w:cs="Times New Roman"/>
                <w:sz w:val="20"/>
                <w:szCs w:val="20"/>
              </w:rPr>
              <w:t xml:space="preserve">District Gràcia             </w:t>
            </w:r>
          </w:p>
        </w:tc>
        <w:tc>
          <w:tcPr>
            <w:tcW w:w="924" w:type="dxa"/>
            <w:gridSpan w:val="2"/>
            <w:tcBorders>
              <w:left w:val="nil"/>
              <w:right w:val="nil"/>
            </w:tcBorders>
          </w:tcPr>
          <w:p w14:paraId="7B983F11" w14:textId="77777777" w:rsidR="004030CD" w:rsidRPr="00AE4233" w:rsidRDefault="004030CD" w:rsidP="004030CD">
            <w:pPr>
              <w:spacing w:after="0" w:line="240" w:lineRule="auto"/>
              <w:jc w:val="right"/>
              <w:rPr>
                <w:rFonts w:ascii="Garamond" w:hAnsi="Garamond" w:cs="Times New Roman"/>
                <w:sz w:val="20"/>
                <w:szCs w:val="20"/>
              </w:rPr>
            </w:pPr>
          </w:p>
        </w:tc>
        <w:tc>
          <w:tcPr>
            <w:tcW w:w="884" w:type="dxa"/>
            <w:tcBorders>
              <w:top w:val="nil"/>
              <w:left w:val="nil"/>
              <w:bottom w:val="nil"/>
              <w:right w:val="nil"/>
            </w:tcBorders>
            <w:shd w:val="clear" w:color="auto" w:fill="auto"/>
            <w:noWrap/>
            <w:vAlign w:val="bottom"/>
          </w:tcPr>
          <w:p w14:paraId="15643326" w14:textId="2430D63C"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2.71</w:t>
            </w:r>
          </w:p>
        </w:tc>
        <w:tc>
          <w:tcPr>
            <w:tcW w:w="973" w:type="dxa"/>
            <w:tcBorders>
              <w:top w:val="nil"/>
              <w:left w:val="nil"/>
              <w:bottom w:val="nil"/>
              <w:right w:val="nil"/>
            </w:tcBorders>
            <w:shd w:val="clear" w:color="auto" w:fill="auto"/>
            <w:vAlign w:val="bottom"/>
          </w:tcPr>
          <w:p w14:paraId="400AFB7E" w14:textId="10AE1668"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2.71</w:t>
            </w:r>
          </w:p>
        </w:tc>
        <w:tc>
          <w:tcPr>
            <w:tcW w:w="973" w:type="dxa"/>
            <w:tcBorders>
              <w:top w:val="nil"/>
              <w:left w:val="nil"/>
              <w:bottom w:val="nil"/>
              <w:right w:val="nil"/>
            </w:tcBorders>
            <w:shd w:val="clear" w:color="auto" w:fill="auto"/>
            <w:vAlign w:val="bottom"/>
          </w:tcPr>
          <w:p w14:paraId="005EDD94" w14:textId="2711143A"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3.11</w:t>
            </w:r>
          </w:p>
        </w:tc>
        <w:tc>
          <w:tcPr>
            <w:tcW w:w="973" w:type="dxa"/>
            <w:tcBorders>
              <w:top w:val="nil"/>
              <w:left w:val="nil"/>
              <w:bottom w:val="nil"/>
              <w:right w:val="nil"/>
            </w:tcBorders>
            <w:shd w:val="clear" w:color="auto" w:fill="auto"/>
            <w:vAlign w:val="bottom"/>
          </w:tcPr>
          <w:p w14:paraId="52673135" w14:textId="28064B54"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3.11</w:t>
            </w:r>
          </w:p>
        </w:tc>
        <w:tc>
          <w:tcPr>
            <w:tcW w:w="973" w:type="dxa"/>
            <w:tcBorders>
              <w:top w:val="nil"/>
              <w:left w:val="nil"/>
              <w:bottom w:val="nil"/>
              <w:right w:val="nil"/>
            </w:tcBorders>
            <w:shd w:val="clear" w:color="auto" w:fill="auto"/>
            <w:vAlign w:val="bottom"/>
          </w:tcPr>
          <w:p w14:paraId="5BD7B22B" w14:textId="05694022"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3.00</w:t>
            </w:r>
          </w:p>
        </w:tc>
        <w:tc>
          <w:tcPr>
            <w:tcW w:w="1061" w:type="dxa"/>
            <w:tcBorders>
              <w:top w:val="nil"/>
              <w:left w:val="nil"/>
              <w:bottom w:val="nil"/>
              <w:right w:val="nil"/>
            </w:tcBorders>
            <w:shd w:val="clear" w:color="auto" w:fill="auto"/>
            <w:vAlign w:val="bottom"/>
          </w:tcPr>
          <w:p w14:paraId="7CDB03C5" w14:textId="743CE641"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3.24</w:t>
            </w:r>
          </w:p>
        </w:tc>
        <w:tc>
          <w:tcPr>
            <w:tcW w:w="979" w:type="dxa"/>
            <w:tcBorders>
              <w:top w:val="nil"/>
              <w:left w:val="nil"/>
              <w:bottom w:val="nil"/>
              <w:right w:val="nil"/>
            </w:tcBorders>
            <w:shd w:val="clear" w:color="auto" w:fill="auto"/>
            <w:vAlign w:val="bottom"/>
          </w:tcPr>
          <w:p w14:paraId="792C88D6" w14:textId="7C85C582"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5.71</w:t>
            </w:r>
          </w:p>
        </w:tc>
      </w:tr>
      <w:tr w:rsidR="00AE4233" w:rsidRPr="00273870" w14:paraId="5B6EB70F" w14:textId="77777777" w:rsidTr="00597C27">
        <w:trPr>
          <w:trHeight w:val="1"/>
        </w:trPr>
        <w:tc>
          <w:tcPr>
            <w:tcW w:w="2880" w:type="dxa"/>
            <w:tcBorders>
              <w:top w:val="nil"/>
              <w:left w:val="nil"/>
              <w:bottom w:val="nil"/>
              <w:right w:val="single" w:sz="4" w:space="0" w:color="auto"/>
            </w:tcBorders>
            <w:noWrap/>
            <w:vAlign w:val="bottom"/>
          </w:tcPr>
          <w:p w14:paraId="246CED95" w14:textId="77777777" w:rsidR="004030CD" w:rsidRPr="00273870" w:rsidRDefault="004030CD" w:rsidP="004030CD">
            <w:pPr>
              <w:spacing w:after="0" w:line="240" w:lineRule="auto"/>
              <w:rPr>
                <w:rFonts w:ascii="Garamond" w:hAnsi="Garamond" w:cs="Times New Roman"/>
                <w:sz w:val="20"/>
                <w:szCs w:val="20"/>
              </w:rPr>
            </w:pPr>
            <w:r w:rsidRPr="00273870">
              <w:rPr>
                <w:rFonts w:ascii="Garamond" w:eastAsia="Times New Roman" w:hAnsi="Garamond" w:cs="Times New Roman"/>
                <w:sz w:val="20"/>
                <w:szCs w:val="20"/>
              </w:rPr>
              <w:t xml:space="preserve">District Nou Barris         </w:t>
            </w:r>
          </w:p>
        </w:tc>
        <w:tc>
          <w:tcPr>
            <w:tcW w:w="924" w:type="dxa"/>
            <w:gridSpan w:val="2"/>
            <w:tcBorders>
              <w:left w:val="nil"/>
              <w:right w:val="nil"/>
            </w:tcBorders>
          </w:tcPr>
          <w:p w14:paraId="308A2E81" w14:textId="77777777" w:rsidR="004030CD" w:rsidRPr="00AE4233" w:rsidRDefault="004030CD" w:rsidP="004030CD">
            <w:pPr>
              <w:spacing w:after="0" w:line="240" w:lineRule="auto"/>
              <w:jc w:val="right"/>
              <w:rPr>
                <w:rFonts w:ascii="Garamond" w:hAnsi="Garamond" w:cs="Times New Roman"/>
                <w:sz w:val="20"/>
                <w:szCs w:val="20"/>
              </w:rPr>
            </w:pPr>
          </w:p>
        </w:tc>
        <w:tc>
          <w:tcPr>
            <w:tcW w:w="884" w:type="dxa"/>
            <w:tcBorders>
              <w:top w:val="nil"/>
              <w:left w:val="nil"/>
              <w:bottom w:val="nil"/>
              <w:right w:val="nil"/>
            </w:tcBorders>
            <w:shd w:val="clear" w:color="auto" w:fill="auto"/>
            <w:noWrap/>
            <w:vAlign w:val="bottom"/>
          </w:tcPr>
          <w:p w14:paraId="01E32747" w14:textId="4D5DD90C"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2.56</w:t>
            </w:r>
          </w:p>
        </w:tc>
        <w:tc>
          <w:tcPr>
            <w:tcW w:w="973" w:type="dxa"/>
            <w:tcBorders>
              <w:top w:val="nil"/>
              <w:left w:val="nil"/>
              <w:bottom w:val="nil"/>
              <w:right w:val="nil"/>
            </w:tcBorders>
            <w:shd w:val="clear" w:color="auto" w:fill="auto"/>
            <w:vAlign w:val="bottom"/>
          </w:tcPr>
          <w:p w14:paraId="02668079" w14:textId="31A1AF52"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2.66</w:t>
            </w:r>
          </w:p>
        </w:tc>
        <w:tc>
          <w:tcPr>
            <w:tcW w:w="973" w:type="dxa"/>
            <w:tcBorders>
              <w:top w:val="nil"/>
              <w:left w:val="nil"/>
              <w:bottom w:val="nil"/>
              <w:right w:val="nil"/>
            </w:tcBorders>
            <w:shd w:val="clear" w:color="auto" w:fill="auto"/>
            <w:vAlign w:val="bottom"/>
          </w:tcPr>
          <w:p w14:paraId="315B65D8" w14:textId="5441E524"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3.07</w:t>
            </w:r>
          </w:p>
        </w:tc>
        <w:tc>
          <w:tcPr>
            <w:tcW w:w="973" w:type="dxa"/>
            <w:tcBorders>
              <w:top w:val="nil"/>
              <w:left w:val="nil"/>
              <w:bottom w:val="nil"/>
              <w:right w:val="nil"/>
            </w:tcBorders>
            <w:shd w:val="clear" w:color="auto" w:fill="auto"/>
            <w:vAlign w:val="bottom"/>
          </w:tcPr>
          <w:p w14:paraId="1A5EEFAD" w14:textId="3E1A8C55"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3.02</w:t>
            </w:r>
          </w:p>
        </w:tc>
        <w:tc>
          <w:tcPr>
            <w:tcW w:w="973" w:type="dxa"/>
            <w:tcBorders>
              <w:top w:val="nil"/>
              <w:left w:val="nil"/>
              <w:bottom w:val="nil"/>
              <w:right w:val="nil"/>
            </w:tcBorders>
            <w:shd w:val="clear" w:color="auto" w:fill="auto"/>
            <w:vAlign w:val="bottom"/>
          </w:tcPr>
          <w:p w14:paraId="471D745F" w14:textId="46E549FE"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2.86</w:t>
            </w:r>
          </w:p>
        </w:tc>
        <w:tc>
          <w:tcPr>
            <w:tcW w:w="1061" w:type="dxa"/>
            <w:tcBorders>
              <w:top w:val="nil"/>
              <w:left w:val="nil"/>
              <w:bottom w:val="nil"/>
              <w:right w:val="nil"/>
            </w:tcBorders>
            <w:shd w:val="clear" w:color="auto" w:fill="auto"/>
            <w:vAlign w:val="bottom"/>
          </w:tcPr>
          <w:p w14:paraId="50064703" w14:textId="235282BF"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3.68</w:t>
            </w:r>
          </w:p>
        </w:tc>
        <w:tc>
          <w:tcPr>
            <w:tcW w:w="979" w:type="dxa"/>
            <w:tcBorders>
              <w:top w:val="nil"/>
              <w:left w:val="nil"/>
              <w:bottom w:val="nil"/>
              <w:right w:val="nil"/>
            </w:tcBorders>
            <w:shd w:val="clear" w:color="auto" w:fill="auto"/>
            <w:vAlign w:val="bottom"/>
          </w:tcPr>
          <w:p w14:paraId="1BDF2A83" w14:textId="4BFD9A30"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4.10</w:t>
            </w:r>
          </w:p>
        </w:tc>
      </w:tr>
      <w:tr w:rsidR="00AE4233" w:rsidRPr="00273870" w14:paraId="5FE93F20" w14:textId="77777777" w:rsidTr="00597C27">
        <w:trPr>
          <w:trHeight w:val="1"/>
        </w:trPr>
        <w:tc>
          <w:tcPr>
            <w:tcW w:w="2880" w:type="dxa"/>
            <w:tcBorders>
              <w:top w:val="nil"/>
              <w:left w:val="nil"/>
              <w:bottom w:val="nil"/>
              <w:right w:val="single" w:sz="4" w:space="0" w:color="auto"/>
            </w:tcBorders>
            <w:noWrap/>
            <w:vAlign w:val="bottom"/>
          </w:tcPr>
          <w:p w14:paraId="4171A1A0" w14:textId="77777777" w:rsidR="004030CD" w:rsidRPr="00273870" w:rsidRDefault="004030CD" w:rsidP="004030CD">
            <w:pPr>
              <w:spacing w:after="0" w:line="240" w:lineRule="auto"/>
              <w:rPr>
                <w:rFonts w:ascii="Garamond" w:hAnsi="Garamond" w:cs="Times New Roman"/>
                <w:sz w:val="20"/>
                <w:szCs w:val="20"/>
              </w:rPr>
            </w:pPr>
            <w:r w:rsidRPr="00273870">
              <w:rPr>
                <w:rFonts w:ascii="Garamond" w:eastAsia="Times New Roman" w:hAnsi="Garamond" w:cs="Times New Roman"/>
                <w:sz w:val="20"/>
                <w:szCs w:val="20"/>
              </w:rPr>
              <w:t>District Sarrià-Sant Gervasi</w:t>
            </w:r>
          </w:p>
        </w:tc>
        <w:tc>
          <w:tcPr>
            <w:tcW w:w="924" w:type="dxa"/>
            <w:gridSpan w:val="2"/>
            <w:tcBorders>
              <w:left w:val="nil"/>
              <w:right w:val="nil"/>
            </w:tcBorders>
          </w:tcPr>
          <w:p w14:paraId="2CD35993" w14:textId="77777777" w:rsidR="004030CD" w:rsidRPr="00AE4233" w:rsidRDefault="004030CD" w:rsidP="004030CD">
            <w:pPr>
              <w:spacing w:after="0" w:line="240" w:lineRule="auto"/>
              <w:jc w:val="right"/>
              <w:rPr>
                <w:rFonts w:ascii="Garamond" w:hAnsi="Garamond" w:cs="Times New Roman"/>
                <w:sz w:val="20"/>
                <w:szCs w:val="20"/>
              </w:rPr>
            </w:pPr>
          </w:p>
        </w:tc>
        <w:tc>
          <w:tcPr>
            <w:tcW w:w="884" w:type="dxa"/>
            <w:tcBorders>
              <w:top w:val="nil"/>
              <w:left w:val="nil"/>
              <w:bottom w:val="nil"/>
              <w:right w:val="nil"/>
            </w:tcBorders>
            <w:shd w:val="clear" w:color="auto" w:fill="auto"/>
            <w:noWrap/>
            <w:vAlign w:val="bottom"/>
          </w:tcPr>
          <w:p w14:paraId="3F525589" w14:textId="0DA111A1"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3.34</w:t>
            </w:r>
          </w:p>
        </w:tc>
        <w:tc>
          <w:tcPr>
            <w:tcW w:w="973" w:type="dxa"/>
            <w:tcBorders>
              <w:top w:val="nil"/>
              <w:left w:val="nil"/>
              <w:bottom w:val="nil"/>
              <w:right w:val="nil"/>
            </w:tcBorders>
            <w:shd w:val="clear" w:color="auto" w:fill="auto"/>
            <w:vAlign w:val="bottom"/>
          </w:tcPr>
          <w:p w14:paraId="54A83D83" w14:textId="13483690"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3.54</w:t>
            </w:r>
          </w:p>
        </w:tc>
        <w:tc>
          <w:tcPr>
            <w:tcW w:w="973" w:type="dxa"/>
            <w:tcBorders>
              <w:top w:val="nil"/>
              <w:left w:val="nil"/>
              <w:bottom w:val="nil"/>
              <w:right w:val="nil"/>
            </w:tcBorders>
            <w:shd w:val="clear" w:color="auto" w:fill="auto"/>
            <w:vAlign w:val="bottom"/>
          </w:tcPr>
          <w:p w14:paraId="554CB523" w14:textId="50002E77"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3.43</w:t>
            </w:r>
          </w:p>
        </w:tc>
        <w:tc>
          <w:tcPr>
            <w:tcW w:w="973" w:type="dxa"/>
            <w:tcBorders>
              <w:top w:val="nil"/>
              <w:left w:val="nil"/>
              <w:bottom w:val="nil"/>
              <w:right w:val="nil"/>
            </w:tcBorders>
            <w:shd w:val="clear" w:color="auto" w:fill="auto"/>
            <w:vAlign w:val="bottom"/>
          </w:tcPr>
          <w:p w14:paraId="7ACDE4CA" w14:textId="0C681700"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3.66</w:t>
            </w:r>
          </w:p>
        </w:tc>
        <w:tc>
          <w:tcPr>
            <w:tcW w:w="973" w:type="dxa"/>
            <w:tcBorders>
              <w:top w:val="nil"/>
              <w:left w:val="nil"/>
              <w:bottom w:val="nil"/>
              <w:right w:val="nil"/>
            </w:tcBorders>
            <w:shd w:val="clear" w:color="auto" w:fill="auto"/>
            <w:vAlign w:val="bottom"/>
          </w:tcPr>
          <w:p w14:paraId="47CF1ADC" w14:textId="725FE6E7"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3.42</w:t>
            </w:r>
          </w:p>
        </w:tc>
        <w:tc>
          <w:tcPr>
            <w:tcW w:w="1061" w:type="dxa"/>
            <w:tcBorders>
              <w:top w:val="nil"/>
              <w:left w:val="nil"/>
              <w:bottom w:val="nil"/>
              <w:right w:val="nil"/>
            </w:tcBorders>
            <w:shd w:val="clear" w:color="auto" w:fill="auto"/>
            <w:vAlign w:val="bottom"/>
          </w:tcPr>
          <w:p w14:paraId="6F463EF7" w14:textId="43C7B649"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3.73</w:t>
            </w:r>
          </w:p>
        </w:tc>
        <w:tc>
          <w:tcPr>
            <w:tcW w:w="979" w:type="dxa"/>
            <w:tcBorders>
              <w:top w:val="nil"/>
              <w:left w:val="nil"/>
              <w:bottom w:val="nil"/>
              <w:right w:val="nil"/>
            </w:tcBorders>
            <w:shd w:val="clear" w:color="auto" w:fill="auto"/>
            <w:vAlign w:val="bottom"/>
          </w:tcPr>
          <w:p w14:paraId="74EA69C9" w14:textId="376C6BF9"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4.87</w:t>
            </w:r>
          </w:p>
        </w:tc>
      </w:tr>
      <w:tr w:rsidR="00AE4233" w:rsidRPr="00273870" w14:paraId="5FB411FA" w14:textId="77777777" w:rsidTr="00597C27">
        <w:trPr>
          <w:trHeight w:val="1"/>
        </w:trPr>
        <w:tc>
          <w:tcPr>
            <w:tcW w:w="2880" w:type="dxa"/>
            <w:tcBorders>
              <w:top w:val="nil"/>
              <w:left w:val="nil"/>
              <w:bottom w:val="single" w:sz="4" w:space="0" w:color="auto"/>
              <w:right w:val="single" w:sz="4" w:space="0" w:color="auto"/>
            </w:tcBorders>
            <w:noWrap/>
            <w:vAlign w:val="bottom"/>
          </w:tcPr>
          <w:p w14:paraId="12279940" w14:textId="77777777" w:rsidR="004030CD" w:rsidRPr="00273870" w:rsidRDefault="004030CD" w:rsidP="004030CD">
            <w:pPr>
              <w:spacing w:after="0" w:line="240" w:lineRule="auto"/>
              <w:rPr>
                <w:rFonts w:ascii="Garamond" w:hAnsi="Garamond" w:cs="Times New Roman"/>
                <w:sz w:val="20"/>
                <w:szCs w:val="20"/>
              </w:rPr>
            </w:pPr>
            <w:r w:rsidRPr="00273870">
              <w:rPr>
                <w:rFonts w:ascii="Garamond" w:eastAsia="Times New Roman" w:hAnsi="Garamond" w:cs="Times New Roman"/>
                <w:sz w:val="20"/>
                <w:szCs w:val="20"/>
              </w:rPr>
              <w:t xml:space="preserve">District Sant Andreu        </w:t>
            </w:r>
          </w:p>
        </w:tc>
        <w:tc>
          <w:tcPr>
            <w:tcW w:w="924" w:type="dxa"/>
            <w:gridSpan w:val="2"/>
            <w:tcBorders>
              <w:left w:val="nil"/>
              <w:bottom w:val="single" w:sz="4" w:space="0" w:color="auto"/>
              <w:right w:val="nil"/>
            </w:tcBorders>
          </w:tcPr>
          <w:p w14:paraId="45DC198C" w14:textId="77777777" w:rsidR="004030CD" w:rsidRPr="00AE4233" w:rsidRDefault="004030CD" w:rsidP="004030CD">
            <w:pPr>
              <w:spacing w:after="0" w:line="240" w:lineRule="auto"/>
              <w:jc w:val="right"/>
              <w:rPr>
                <w:rFonts w:ascii="Garamond" w:hAnsi="Garamond" w:cs="Times New Roman"/>
                <w:sz w:val="20"/>
                <w:szCs w:val="20"/>
              </w:rPr>
            </w:pPr>
          </w:p>
        </w:tc>
        <w:tc>
          <w:tcPr>
            <w:tcW w:w="884" w:type="dxa"/>
            <w:tcBorders>
              <w:top w:val="nil"/>
              <w:left w:val="nil"/>
              <w:bottom w:val="single" w:sz="4" w:space="0" w:color="auto"/>
              <w:right w:val="nil"/>
            </w:tcBorders>
            <w:shd w:val="clear" w:color="auto" w:fill="auto"/>
            <w:noWrap/>
            <w:vAlign w:val="bottom"/>
          </w:tcPr>
          <w:p w14:paraId="142EF1F0" w14:textId="3AE4F588"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2.56</w:t>
            </w:r>
          </w:p>
        </w:tc>
        <w:tc>
          <w:tcPr>
            <w:tcW w:w="973" w:type="dxa"/>
            <w:tcBorders>
              <w:top w:val="nil"/>
              <w:left w:val="nil"/>
              <w:bottom w:val="single" w:sz="4" w:space="0" w:color="auto"/>
              <w:right w:val="nil"/>
            </w:tcBorders>
            <w:shd w:val="clear" w:color="auto" w:fill="auto"/>
            <w:vAlign w:val="bottom"/>
          </w:tcPr>
          <w:p w14:paraId="680434D0" w14:textId="4ED3E8C9"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2.57</w:t>
            </w:r>
          </w:p>
        </w:tc>
        <w:tc>
          <w:tcPr>
            <w:tcW w:w="973" w:type="dxa"/>
            <w:tcBorders>
              <w:top w:val="nil"/>
              <w:left w:val="nil"/>
              <w:bottom w:val="single" w:sz="4" w:space="0" w:color="auto"/>
              <w:right w:val="nil"/>
            </w:tcBorders>
            <w:shd w:val="clear" w:color="auto" w:fill="auto"/>
            <w:vAlign w:val="bottom"/>
          </w:tcPr>
          <w:p w14:paraId="046B0B59" w14:textId="459FC85A"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3.01</w:t>
            </w:r>
          </w:p>
        </w:tc>
        <w:tc>
          <w:tcPr>
            <w:tcW w:w="973" w:type="dxa"/>
            <w:tcBorders>
              <w:top w:val="nil"/>
              <w:left w:val="nil"/>
              <w:bottom w:val="single" w:sz="4" w:space="0" w:color="auto"/>
              <w:right w:val="nil"/>
            </w:tcBorders>
            <w:shd w:val="clear" w:color="auto" w:fill="auto"/>
            <w:vAlign w:val="bottom"/>
          </w:tcPr>
          <w:p w14:paraId="199F0B82" w14:textId="0EC729BB"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3.00</w:t>
            </w:r>
          </w:p>
        </w:tc>
        <w:tc>
          <w:tcPr>
            <w:tcW w:w="973" w:type="dxa"/>
            <w:tcBorders>
              <w:top w:val="nil"/>
              <w:left w:val="nil"/>
              <w:bottom w:val="single" w:sz="4" w:space="0" w:color="auto"/>
              <w:right w:val="nil"/>
            </w:tcBorders>
            <w:shd w:val="clear" w:color="auto" w:fill="auto"/>
            <w:vAlign w:val="bottom"/>
          </w:tcPr>
          <w:p w14:paraId="05893A38" w14:textId="412D901C"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2.63</w:t>
            </w:r>
          </w:p>
        </w:tc>
        <w:tc>
          <w:tcPr>
            <w:tcW w:w="1061" w:type="dxa"/>
            <w:tcBorders>
              <w:top w:val="nil"/>
              <w:left w:val="nil"/>
              <w:bottom w:val="single" w:sz="4" w:space="0" w:color="auto"/>
              <w:right w:val="nil"/>
            </w:tcBorders>
            <w:shd w:val="clear" w:color="auto" w:fill="auto"/>
            <w:vAlign w:val="bottom"/>
          </w:tcPr>
          <w:p w14:paraId="7C8B2E76" w14:textId="703FA810"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3.43</w:t>
            </w:r>
          </w:p>
        </w:tc>
        <w:tc>
          <w:tcPr>
            <w:tcW w:w="979" w:type="dxa"/>
            <w:tcBorders>
              <w:top w:val="nil"/>
              <w:left w:val="nil"/>
              <w:bottom w:val="single" w:sz="4" w:space="0" w:color="auto"/>
              <w:right w:val="nil"/>
            </w:tcBorders>
            <w:shd w:val="clear" w:color="auto" w:fill="auto"/>
            <w:vAlign w:val="bottom"/>
          </w:tcPr>
          <w:p w14:paraId="028266F2" w14:textId="508772FB"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4.57</w:t>
            </w:r>
          </w:p>
        </w:tc>
      </w:tr>
      <w:tr w:rsidR="00AE4233" w:rsidRPr="00273870" w14:paraId="292CBF52" w14:textId="77777777" w:rsidTr="00597C27">
        <w:trPr>
          <w:trHeight w:val="1"/>
        </w:trPr>
        <w:tc>
          <w:tcPr>
            <w:tcW w:w="2880" w:type="dxa"/>
            <w:tcBorders>
              <w:top w:val="single" w:sz="4" w:space="0" w:color="auto"/>
              <w:left w:val="nil"/>
              <w:bottom w:val="single" w:sz="4" w:space="0" w:color="auto"/>
              <w:right w:val="single" w:sz="4" w:space="0" w:color="auto"/>
            </w:tcBorders>
            <w:noWrap/>
            <w:vAlign w:val="bottom"/>
          </w:tcPr>
          <w:p w14:paraId="64F72297" w14:textId="247E60B2" w:rsidR="004030CD" w:rsidRPr="00273870" w:rsidRDefault="004030CD" w:rsidP="004030CD">
            <w:pPr>
              <w:spacing w:after="0" w:line="240" w:lineRule="auto"/>
              <w:rPr>
                <w:rFonts w:ascii="Garamond" w:eastAsia="Times New Roman" w:hAnsi="Garamond" w:cs="Times New Roman"/>
                <w:sz w:val="20"/>
                <w:szCs w:val="20"/>
              </w:rPr>
            </w:pPr>
            <w:r>
              <w:rPr>
                <w:rFonts w:ascii="Garamond" w:eastAsia="Times New Roman" w:hAnsi="Garamond" w:cs="Times New Roman"/>
                <w:sz w:val="20"/>
                <w:szCs w:val="20"/>
              </w:rPr>
              <w:t>IMR</w:t>
            </w:r>
          </w:p>
        </w:tc>
        <w:tc>
          <w:tcPr>
            <w:tcW w:w="924" w:type="dxa"/>
            <w:gridSpan w:val="2"/>
            <w:tcBorders>
              <w:top w:val="single" w:sz="4" w:space="0" w:color="auto"/>
              <w:left w:val="nil"/>
              <w:bottom w:val="single" w:sz="4" w:space="0" w:color="auto"/>
              <w:right w:val="nil"/>
            </w:tcBorders>
          </w:tcPr>
          <w:p w14:paraId="77F6DBCF" w14:textId="77777777" w:rsidR="004030CD" w:rsidRPr="00AE4233" w:rsidRDefault="004030CD" w:rsidP="004030CD">
            <w:pPr>
              <w:spacing w:after="0" w:line="240" w:lineRule="auto"/>
              <w:jc w:val="right"/>
              <w:rPr>
                <w:rFonts w:ascii="Garamond" w:hAnsi="Garamond" w:cs="Times New Roman"/>
                <w:sz w:val="20"/>
                <w:szCs w:val="20"/>
              </w:rPr>
            </w:pPr>
          </w:p>
        </w:tc>
        <w:tc>
          <w:tcPr>
            <w:tcW w:w="884" w:type="dxa"/>
            <w:tcBorders>
              <w:top w:val="single" w:sz="4" w:space="0" w:color="auto"/>
              <w:left w:val="nil"/>
              <w:bottom w:val="nil"/>
              <w:right w:val="nil"/>
            </w:tcBorders>
            <w:shd w:val="clear" w:color="auto" w:fill="auto"/>
            <w:noWrap/>
            <w:vAlign w:val="bottom"/>
          </w:tcPr>
          <w:p w14:paraId="545B960D" w14:textId="7CAC3FFD"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110.94</w:t>
            </w:r>
          </w:p>
        </w:tc>
        <w:tc>
          <w:tcPr>
            <w:tcW w:w="973" w:type="dxa"/>
            <w:tcBorders>
              <w:top w:val="single" w:sz="4" w:space="0" w:color="auto"/>
              <w:left w:val="nil"/>
              <w:bottom w:val="nil"/>
              <w:right w:val="nil"/>
            </w:tcBorders>
            <w:shd w:val="clear" w:color="auto" w:fill="auto"/>
            <w:vAlign w:val="bottom"/>
          </w:tcPr>
          <w:p w14:paraId="58984252" w14:textId="3296497A"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128.71</w:t>
            </w:r>
          </w:p>
        </w:tc>
        <w:tc>
          <w:tcPr>
            <w:tcW w:w="973" w:type="dxa"/>
            <w:tcBorders>
              <w:top w:val="single" w:sz="4" w:space="0" w:color="auto"/>
              <w:left w:val="nil"/>
              <w:bottom w:val="nil"/>
              <w:right w:val="nil"/>
            </w:tcBorders>
            <w:shd w:val="clear" w:color="auto" w:fill="auto"/>
            <w:vAlign w:val="bottom"/>
          </w:tcPr>
          <w:p w14:paraId="64351635" w14:textId="1DD5FA31"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201.19</w:t>
            </w:r>
          </w:p>
        </w:tc>
        <w:tc>
          <w:tcPr>
            <w:tcW w:w="973" w:type="dxa"/>
            <w:tcBorders>
              <w:top w:val="single" w:sz="4" w:space="0" w:color="auto"/>
              <w:left w:val="nil"/>
              <w:bottom w:val="nil"/>
              <w:right w:val="nil"/>
            </w:tcBorders>
            <w:shd w:val="clear" w:color="auto" w:fill="auto"/>
            <w:vAlign w:val="bottom"/>
          </w:tcPr>
          <w:p w14:paraId="63A1E7F6" w14:textId="0998AC6D"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139.35</w:t>
            </w:r>
          </w:p>
        </w:tc>
        <w:tc>
          <w:tcPr>
            <w:tcW w:w="973" w:type="dxa"/>
            <w:tcBorders>
              <w:top w:val="single" w:sz="4" w:space="0" w:color="auto"/>
              <w:left w:val="nil"/>
              <w:bottom w:val="nil"/>
              <w:right w:val="nil"/>
            </w:tcBorders>
            <w:shd w:val="clear" w:color="auto" w:fill="auto"/>
            <w:vAlign w:val="bottom"/>
          </w:tcPr>
          <w:p w14:paraId="554CBA1B" w14:textId="0BFE5772"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111.32</w:t>
            </w:r>
          </w:p>
        </w:tc>
        <w:tc>
          <w:tcPr>
            <w:tcW w:w="1061" w:type="dxa"/>
            <w:tcBorders>
              <w:top w:val="single" w:sz="4" w:space="0" w:color="auto"/>
              <w:left w:val="nil"/>
              <w:bottom w:val="nil"/>
              <w:right w:val="nil"/>
            </w:tcBorders>
            <w:shd w:val="clear" w:color="auto" w:fill="auto"/>
            <w:vAlign w:val="bottom"/>
          </w:tcPr>
          <w:p w14:paraId="7B8C93AB" w14:textId="551F5C41"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202.46</w:t>
            </w:r>
          </w:p>
        </w:tc>
        <w:tc>
          <w:tcPr>
            <w:tcW w:w="979" w:type="dxa"/>
            <w:tcBorders>
              <w:top w:val="single" w:sz="4" w:space="0" w:color="auto"/>
              <w:left w:val="nil"/>
              <w:bottom w:val="nil"/>
              <w:right w:val="nil"/>
            </w:tcBorders>
            <w:shd w:val="clear" w:color="auto" w:fill="auto"/>
            <w:vAlign w:val="bottom"/>
          </w:tcPr>
          <w:p w14:paraId="5B09FC9B" w14:textId="7752F46D"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4.48</w:t>
            </w:r>
          </w:p>
        </w:tc>
      </w:tr>
      <w:tr w:rsidR="00AE4233" w:rsidRPr="00273870" w14:paraId="39F93106" w14:textId="77777777" w:rsidTr="00597C27">
        <w:trPr>
          <w:trHeight w:val="1"/>
        </w:trPr>
        <w:tc>
          <w:tcPr>
            <w:tcW w:w="10620" w:type="dxa"/>
            <w:gridSpan w:val="10"/>
            <w:tcBorders>
              <w:top w:val="single" w:sz="4" w:space="0" w:color="auto"/>
              <w:left w:val="nil"/>
              <w:right w:val="single" w:sz="4" w:space="0" w:color="auto"/>
            </w:tcBorders>
          </w:tcPr>
          <w:p w14:paraId="1A228947" w14:textId="27CCFB02" w:rsidR="00AE4233" w:rsidRPr="00273870" w:rsidRDefault="00AE4233" w:rsidP="004B6155">
            <w:pPr>
              <w:spacing w:after="0" w:line="240" w:lineRule="auto"/>
              <w:rPr>
                <w:rFonts w:ascii="Garamond" w:hAnsi="Garamond" w:cs="Times New Roman"/>
                <w:sz w:val="18"/>
                <w:szCs w:val="18"/>
              </w:rPr>
            </w:pPr>
            <w:r w:rsidRPr="00273870">
              <w:rPr>
                <w:rFonts w:ascii="Garamond" w:hAnsi="Garamond" w:cs="Times New Roman"/>
                <w:sz w:val="18"/>
                <w:szCs w:val="18"/>
              </w:rPr>
              <w:t>Table 15  includes the VIF test statistics for the variables included in the semi-log hedonic pricing models of the sample that excludes observations with missing energy label data.</w:t>
            </w:r>
          </w:p>
        </w:tc>
      </w:tr>
    </w:tbl>
    <w:p w14:paraId="464BF36B" w14:textId="78956B4E" w:rsidR="003C23FA" w:rsidRDefault="003C23FA" w:rsidP="00312AF0">
      <w:pPr>
        <w:rPr>
          <w:rFonts w:ascii="Garamond" w:hAnsi="Garamond"/>
        </w:rPr>
      </w:pPr>
    </w:p>
    <w:p w14:paraId="1742959C" w14:textId="70724854" w:rsidR="003C732C" w:rsidRDefault="003C732C" w:rsidP="00312AF0">
      <w:pPr>
        <w:rPr>
          <w:rFonts w:ascii="Garamond" w:hAnsi="Garamond"/>
        </w:rPr>
      </w:pPr>
    </w:p>
    <w:p w14:paraId="6B4DA35E" w14:textId="1C8139DF" w:rsidR="003C732C" w:rsidRDefault="003C732C" w:rsidP="00312AF0">
      <w:pPr>
        <w:rPr>
          <w:rFonts w:ascii="Garamond" w:hAnsi="Garamond"/>
        </w:rPr>
      </w:pPr>
    </w:p>
    <w:p w14:paraId="2495E912" w14:textId="77777777" w:rsidR="003C732C" w:rsidRPr="00273870" w:rsidRDefault="003C732C" w:rsidP="00312AF0">
      <w:pPr>
        <w:rPr>
          <w:rFonts w:ascii="Garamond" w:hAnsi="Garamond"/>
        </w:rPr>
      </w:pPr>
    </w:p>
    <w:p w14:paraId="4F99D885" w14:textId="77777777" w:rsidR="003C23FA" w:rsidRPr="00273870" w:rsidRDefault="003C23FA" w:rsidP="00312AF0">
      <w:pPr>
        <w:rPr>
          <w:rFonts w:ascii="Garamond" w:hAnsi="Garamond"/>
        </w:rPr>
      </w:pPr>
    </w:p>
    <w:tbl>
      <w:tblPr>
        <w:tblW w:w="10175" w:type="dxa"/>
        <w:tblLook w:val="04A0" w:firstRow="1" w:lastRow="0" w:firstColumn="1" w:lastColumn="0" w:noHBand="0" w:noVBand="1"/>
      </w:tblPr>
      <w:tblGrid>
        <w:gridCol w:w="10175"/>
      </w:tblGrid>
      <w:tr w:rsidR="00273870" w:rsidRPr="00273870" w14:paraId="2E5FBD37" w14:textId="77777777" w:rsidTr="003C23FA">
        <w:trPr>
          <w:trHeight w:val="73"/>
        </w:trPr>
        <w:tc>
          <w:tcPr>
            <w:tcW w:w="10175" w:type="dxa"/>
            <w:tcBorders>
              <w:top w:val="nil"/>
              <w:left w:val="nil"/>
              <w:bottom w:val="single" w:sz="4" w:space="0" w:color="auto"/>
              <w:right w:val="nil"/>
            </w:tcBorders>
            <w:noWrap/>
            <w:hideMark/>
          </w:tcPr>
          <w:p w14:paraId="1EBF5D01" w14:textId="1CE82045" w:rsidR="003C23FA" w:rsidRPr="00273870" w:rsidRDefault="003C23FA" w:rsidP="003C23FA">
            <w:pPr>
              <w:spacing w:before="240" w:after="0"/>
              <w:rPr>
                <w:rFonts w:ascii="Garamond" w:eastAsia="Times New Roman" w:hAnsi="Garamond" w:cs="Times New Roman"/>
                <w:b/>
                <w:bCs/>
                <w:sz w:val="21"/>
                <w:szCs w:val="21"/>
              </w:rPr>
            </w:pPr>
            <w:r w:rsidRPr="00273870">
              <w:rPr>
                <w:rFonts w:ascii="Garamond" w:eastAsia="Times New Roman" w:hAnsi="Garamond" w:cs="Times New Roman"/>
                <w:b/>
                <w:bCs/>
                <w:sz w:val="21"/>
                <w:szCs w:val="21"/>
              </w:rPr>
              <w:lastRenderedPageBreak/>
              <w:t>Table 16: The index for the code in demonstrative map</w:t>
            </w:r>
            <w:r w:rsidR="00B64F93" w:rsidRPr="00273870">
              <w:rPr>
                <w:rFonts w:ascii="Garamond" w:eastAsia="Times New Roman" w:hAnsi="Garamond" w:cs="Times New Roman"/>
                <w:b/>
                <w:bCs/>
                <w:sz w:val="21"/>
                <w:szCs w:val="21"/>
              </w:rPr>
              <w:t>s</w:t>
            </w:r>
            <w:r w:rsidRPr="00273870">
              <w:rPr>
                <w:rFonts w:ascii="Garamond" w:eastAsia="Times New Roman" w:hAnsi="Garamond" w:cs="Times New Roman"/>
                <w:b/>
                <w:bCs/>
                <w:sz w:val="21"/>
                <w:szCs w:val="21"/>
              </w:rPr>
              <w:t xml:space="preserve"> 1 and 2 and the corresponding subdistrict.</w:t>
            </w:r>
          </w:p>
        </w:tc>
      </w:tr>
    </w:tbl>
    <w:tbl>
      <w:tblPr>
        <w:tblStyle w:val="TableGrid"/>
        <w:tblW w:w="9988" w:type="dxa"/>
        <w:tblInd w:w="5" w:type="dxa"/>
        <w:tblLook w:val="04A0" w:firstRow="1" w:lastRow="0" w:firstColumn="1" w:lastColumn="0" w:noHBand="0" w:noVBand="1"/>
      </w:tblPr>
      <w:tblGrid>
        <w:gridCol w:w="692"/>
        <w:gridCol w:w="4235"/>
        <w:gridCol w:w="692"/>
        <w:gridCol w:w="4369"/>
      </w:tblGrid>
      <w:tr w:rsidR="00273870" w:rsidRPr="00273870" w14:paraId="5939991D" w14:textId="77777777" w:rsidTr="003C732C">
        <w:trPr>
          <w:trHeight w:val="119"/>
        </w:trPr>
        <w:tc>
          <w:tcPr>
            <w:tcW w:w="692" w:type="dxa"/>
            <w:tcBorders>
              <w:top w:val="nil"/>
              <w:left w:val="nil"/>
              <w:bottom w:val="nil"/>
              <w:right w:val="single" w:sz="4" w:space="0" w:color="auto"/>
            </w:tcBorders>
            <w:shd w:val="clear" w:color="auto" w:fill="auto"/>
            <w:vAlign w:val="bottom"/>
          </w:tcPr>
          <w:p w14:paraId="29EAB642" w14:textId="77777777" w:rsidR="003C23FA" w:rsidRPr="00273870" w:rsidRDefault="003C23FA" w:rsidP="003C732C">
            <w:pPr>
              <w:rPr>
                <w:rFonts w:ascii="Garamond" w:hAnsi="Garamond" w:cs="Calibri"/>
                <w:sz w:val="20"/>
                <w:szCs w:val="20"/>
              </w:rPr>
            </w:pPr>
            <w:r w:rsidRPr="00273870">
              <w:rPr>
                <w:rFonts w:ascii="Garamond" w:hAnsi="Garamond" w:cs="Calibri"/>
                <w:sz w:val="20"/>
                <w:szCs w:val="20"/>
              </w:rPr>
              <w:t>Code</w:t>
            </w:r>
          </w:p>
        </w:tc>
        <w:tc>
          <w:tcPr>
            <w:tcW w:w="4235" w:type="dxa"/>
            <w:tcBorders>
              <w:top w:val="nil"/>
              <w:left w:val="single" w:sz="4" w:space="0" w:color="auto"/>
              <w:bottom w:val="single" w:sz="4" w:space="0" w:color="auto"/>
              <w:right w:val="single" w:sz="4" w:space="0" w:color="auto"/>
            </w:tcBorders>
            <w:shd w:val="clear" w:color="auto" w:fill="auto"/>
          </w:tcPr>
          <w:p w14:paraId="2C5EBC33" w14:textId="77777777" w:rsidR="003C23FA" w:rsidRPr="00273870" w:rsidRDefault="003C23FA" w:rsidP="003C732C">
            <w:pPr>
              <w:rPr>
                <w:rFonts w:ascii="Garamond" w:hAnsi="Garamond" w:cs="Calibri"/>
                <w:sz w:val="20"/>
                <w:szCs w:val="20"/>
              </w:rPr>
            </w:pPr>
            <w:r w:rsidRPr="00273870">
              <w:rPr>
                <w:rFonts w:ascii="Garamond" w:hAnsi="Garamond" w:cs="Calibri"/>
                <w:sz w:val="20"/>
                <w:szCs w:val="20"/>
              </w:rPr>
              <w:t>Subdistrict</w:t>
            </w:r>
          </w:p>
        </w:tc>
        <w:tc>
          <w:tcPr>
            <w:tcW w:w="692" w:type="dxa"/>
            <w:tcBorders>
              <w:top w:val="nil"/>
              <w:left w:val="single" w:sz="4" w:space="0" w:color="auto"/>
              <w:bottom w:val="single" w:sz="4" w:space="0" w:color="auto"/>
              <w:right w:val="single" w:sz="4" w:space="0" w:color="auto"/>
            </w:tcBorders>
            <w:shd w:val="clear" w:color="auto" w:fill="auto"/>
            <w:vAlign w:val="bottom"/>
          </w:tcPr>
          <w:p w14:paraId="4966A92C" w14:textId="77777777" w:rsidR="003C23FA" w:rsidRPr="00273870" w:rsidRDefault="003C23FA" w:rsidP="003C732C">
            <w:pPr>
              <w:rPr>
                <w:rFonts w:ascii="Garamond" w:hAnsi="Garamond" w:cs="Calibri"/>
                <w:sz w:val="20"/>
                <w:szCs w:val="20"/>
              </w:rPr>
            </w:pPr>
            <w:r w:rsidRPr="00273870">
              <w:rPr>
                <w:rFonts w:ascii="Garamond" w:hAnsi="Garamond" w:cs="Calibri"/>
                <w:sz w:val="20"/>
                <w:szCs w:val="20"/>
              </w:rPr>
              <w:t>Code</w:t>
            </w:r>
          </w:p>
        </w:tc>
        <w:tc>
          <w:tcPr>
            <w:tcW w:w="4369" w:type="dxa"/>
            <w:tcBorders>
              <w:top w:val="nil"/>
              <w:left w:val="single" w:sz="4" w:space="0" w:color="auto"/>
              <w:bottom w:val="single" w:sz="4" w:space="0" w:color="auto"/>
              <w:right w:val="nil"/>
            </w:tcBorders>
            <w:shd w:val="clear" w:color="auto" w:fill="auto"/>
          </w:tcPr>
          <w:p w14:paraId="0274E31E" w14:textId="77777777" w:rsidR="003C23FA" w:rsidRPr="00273870" w:rsidRDefault="003C23FA" w:rsidP="003C732C">
            <w:pPr>
              <w:rPr>
                <w:rFonts w:ascii="Garamond" w:hAnsi="Garamond" w:cs="Calibri"/>
                <w:sz w:val="20"/>
                <w:szCs w:val="20"/>
              </w:rPr>
            </w:pPr>
            <w:r w:rsidRPr="00273870">
              <w:rPr>
                <w:rFonts w:ascii="Garamond" w:hAnsi="Garamond" w:cs="Calibri"/>
                <w:sz w:val="20"/>
                <w:szCs w:val="20"/>
              </w:rPr>
              <w:t>Subdistrict</w:t>
            </w:r>
          </w:p>
        </w:tc>
      </w:tr>
      <w:tr w:rsidR="003C732C" w:rsidRPr="009A2FE3" w14:paraId="6535BA81" w14:textId="77777777" w:rsidTr="003C732C">
        <w:trPr>
          <w:trHeight w:val="245"/>
        </w:trPr>
        <w:tc>
          <w:tcPr>
            <w:tcW w:w="692" w:type="dxa"/>
            <w:tcBorders>
              <w:top w:val="nil"/>
              <w:left w:val="nil"/>
              <w:bottom w:val="nil"/>
              <w:right w:val="nil"/>
            </w:tcBorders>
            <w:shd w:val="clear" w:color="auto" w:fill="auto"/>
            <w:vAlign w:val="bottom"/>
          </w:tcPr>
          <w:p w14:paraId="11B3D59E" w14:textId="32CB59DE" w:rsidR="003C732C" w:rsidRPr="003C732C" w:rsidRDefault="003C732C" w:rsidP="003C732C">
            <w:pPr>
              <w:rPr>
                <w:rFonts w:ascii="Garamond" w:hAnsi="Garamond"/>
                <w:sz w:val="20"/>
                <w:szCs w:val="20"/>
              </w:rPr>
            </w:pPr>
            <w:r w:rsidRPr="003C732C">
              <w:rPr>
                <w:rFonts w:ascii="Garamond" w:hAnsi="Garamond" w:cs="Calibri"/>
                <w:color w:val="000000"/>
                <w:sz w:val="20"/>
                <w:szCs w:val="20"/>
              </w:rPr>
              <w:t>1</w:t>
            </w:r>
          </w:p>
        </w:tc>
        <w:tc>
          <w:tcPr>
            <w:tcW w:w="4235" w:type="dxa"/>
            <w:tcBorders>
              <w:top w:val="single" w:sz="4" w:space="0" w:color="auto"/>
              <w:left w:val="single" w:sz="4" w:space="0" w:color="auto"/>
              <w:bottom w:val="single" w:sz="4" w:space="0" w:color="auto"/>
              <w:right w:val="single" w:sz="4" w:space="0" w:color="auto"/>
            </w:tcBorders>
            <w:shd w:val="clear" w:color="auto" w:fill="auto"/>
          </w:tcPr>
          <w:p w14:paraId="3B16BDFB" w14:textId="3D7E6AE6" w:rsidR="003C732C" w:rsidRPr="003C732C" w:rsidRDefault="003C732C" w:rsidP="003C732C">
            <w:pPr>
              <w:rPr>
                <w:rFonts w:ascii="Garamond" w:hAnsi="Garamond"/>
                <w:sz w:val="20"/>
                <w:szCs w:val="20"/>
              </w:rPr>
            </w:pPr>
            <w:r w:rsidRPr="003C732C">
              <w:rPr>
                <w:rFonts w:ascii="Garamond" w:hAnsi="Garamond" w:cs="Calibri"/>
                <w:color w:val="000000"/>
                <w:sz w:val="20"/>
                <w:szCs w:val="20"/>
              </w:rPr>
              <w:t xml:space="preserve"> Baró de Viver</w:t>
            </w:r>
          </w:p>
        </w:tc>
        <w:tc>
          <w:tcPr>
            <w:tcW w:w="692" w:type="dxa"/>
            <w:tcBorders>
              <w:top w:val="single" w:sz="4" w:space="0" w:color="auto"/>
              <w:left w:val="nil"/>
              <w:bottom w:val="nil"/>
              <w:right w:val="nil"/>
            </w:tcBorders>
            <w:shd w:val="clear" w:color="auto" w:fill="auto"/>
            <w:vAlign w:val="bottom"/>
          </w:tcPr>
          <w:p w14:paraId="728306C5" w14:textId="0DBD9179" w:rsidR="003C732C" w:rsidRPr="003C732C" w:rsidRDefault="003C732C" w:rsidP="003C732C">
            <w:pPr>
              <w:rPr>
                <w:rFonts w:ascii="Garamond" w:hAnsi="Garamond"/>
                <w:sz w:val="20"/>
                <w:szCs w:val="20"/>
              </w:rPr>
            </w:pPr>
            <w:r w:rsidRPr="003C732C">
              <w:rPr>
                <w:rFonts w:ascii="Garamond" w:hAnsi="Garamond" w:cs="Calibri"/>
                <w:color w:val="000000"/>
                <w:sz w:val="20"/>
                <w:szCs w:val="20"/>
              </w:rPr>
              <w:t>35</w:t>
            </w:r>
          </w:p>
        </w:tc>
        <w:tc>
          <w:tcPr>
            <w:tcW w:w="4369" w:type="dxa"/>
            <w:tcBorders>
              <w:top w:val="single" w:sz="4" w:space="0" w:color="auto"/>
              <w:left w:val="single" w:sz="4" w:space="0" w:color="auto"/>
              <w:bottom w:val="single" w:sz="4" w:space="0" w:color="auto"/>
              <w:right w:val="nil"/>
            </w:tcBorders>
            <w:shd w:val="clear" w:color="auto" w:fill="auto"/>
          </w:tcPr>
          <w:p w14:paraId="27A7A370" w14:textId="762BC9FC" w:rsidR="003C732C" w:rsidRPr="003C732C" w:rsidRDefault="003C732C" w:rsidP="003C732C">
            <w:pPr>
              <w:rPr>
                <w:rFonts w:ascii="Garamond" w:hAnsi="Garamond"/>
                <w:sz w:val="20"/>
                <w:szCs w:val="20"/>
              </w:rPr>
            </w:pPr>
            <w:r w:rsidRPr="003C732C">
              <w:rPr>
                <w:rFonts w:ascii="Garamond" w:hAnsi="Garamond" w:cs="Calibri"/>
                <w:color w:val="000000"/>
                <w:sz w:val="20"/>
                <w:szCs w:val="20"/>
              </w:rPr>
              <w:t xml:space="preserve"> La Maternitat i Sant Ramon</w:t>
            </w:r>
          </w:p>
        </w:tc>
      </w:tr>
      <w:tr w:rsidR="003C732C" w:rsidRPr="009A2FE3" w14:paraId="275747B8" w14:textId="77777777" w:rsidTr="003C732C">
        <w:trPr>
          <w:trHeight w:val="230"/>
        </w:trPr>
        <w:tc>
          <w:tcPr>
            <w:tcW w:w="692" w:type="dxa"/>
            <w:tcBorders>
              <w:top w:val="nil"/>
              <w:left w:val="nil"/>
              <w:bottom w:val="nil"/>
              <w:right w:val="nil"/>
            </w:tcBorders>
            <w:shd w:val="clear" w:color="auto" w:fill="auto"/>
            <w:vAlign w:val="bottom"/>
          </w:tcPr>
          <w:p w14:paraId="5940D741" w14:textId="35E96370" w:rsidR="003C732C" w:rsidRPr="003C732C" w:rsidRDefault="003C732C" w:rsidP="003C732C">
            <w:pPr>
              <w:rPr>
                <w:rFonts w:ascii="Garamond" w:hAnsi="Garamond"/>
                <w:sz w:val="20"/>
                <w:szCs w:val="20"/>
              </w:rPr>
            </w:pPr>
            <w:r w:rsidRPr="003C732C">
              <w:rPr>
                <w:rFonts w:ascii="Garamond" w:hAnsi="Garamond" w:cs="Calibri"/>
                <w:color w:val="000000"/>
                <w:sz w:val="20"/>
                <w:szCs w:val="20"/>
              </w:rPr>
              <w:t>2</w:t>
            </w:r>
          </w:p>
        </w:tc>
        <w:tc>
          <w:tcPr>
            <w:tcW w:w="4235" w:type="dxa"/>
            <w:tcBorders>
              <w:top w:val="nil"/>
              <w:left w:val="single" w:sz="4" w:space="0" w:color="auto"/>
              <w:bottom w:val="single" w:sz="4" w:space="0" w:color="auto"/>
              <w:right w:val="single" w:sz="4" w:space="0" w:color="auto"/>
            </w:tcBorders>
            <w:shd w:val="clear" w:color="auto" w:fill="auto"/>
          </w:tcPr>
          <w:p w14:paraId="278EC423" w14:textId="5AF03A15" w:rsidR="003C732C" w:rsidRPr="003C732C" w:rsidRDefault="003C732C" w:rsidP="003C732C">
            <w:pPr>
              <w:rPr>
                <w:rFonts w:ascii="Garamond" w:hAnsi="Garamond"/>
                <w:sz w:val="20"/>
                <w:szCs w:val="20"/>
              </w:rPr>
            </w:pPr>
            <w:r w:rsidRPr="003C732C">
              <w:rPr>
                <w:rFonts w:ascii="Garamond" w:hAnsi="Garamond" w:cs="Calibri"/>
                <w:color w:val="000000"/>
                <w:sz w:val="20"/>
                <w:szCs w:val="20"/>
              </w:rPr>
              <w:t xml:space="preserve"> Can Baró</w:t>
            </w:r>
          </w:p>
        </w:tc>
        <w:tc>
          <w:tcPr>
            <w:tcW w:w="692" w:type="dxa"/>
            <w:tcBorders>
              <w:top w:val="nil"/>
              <w:left w:val="nil"/>
              <w:bottom w:val="nil"/>
              <w:right w:val="nil"/>
            </w:tcBorders>
            <w:shd w:val="clear" w:color="auto" w:fill="auto"/>
            <w:vAlign w:val="bottom"/>
          </w:tcPr>
          <w:p w14:paraId="2B073F4B" w14:textId="165B360F" w:rsidR="003C732C" w:rsidRPr="003C732C" w:rsidRDefault="003C732C" w:rsidP="003C732C">
            <w:pPr>
              <w:rPr>
                <w:rFonts w:ascii="Garamond" w:hAnsi="Garamond"/>
                <w:sz w:val="20"/>
                <w:szCs w:val="20"/>
              </w:rPr>
            </w:pPr>
            <w:r w:rsidRPr="003C732C">
              <w:rPr>
                <w:rFonts w:ascii="Garamond" w:hAnsi="Garamond" w:cs="Calibri"/>
                <w:color w:val="000000"/>
                <w:sz w:val="20"/>
                <w:szCs w:val="20"/>
              </w:rPr>
              <w:t>36</w:t>
            </w:r>
          </w:p>
        </w:tc>
        <w:tc>
          <w:tcPr>
            <w:tcW w:w="4369" w:type="dxa"/>
            <w:tcBorders>
              <w:top w:val="nil"/>
              <w:left w:val="single" w:sz="4" w:space="0" w:color="auto"/>
              <w:bottom w:val="single" w:sz="4" w:space="0" w:color="auto"/>
              <w:right w:val="nil"/>
            </w:tcBorders>
            <w:shd w:val="clear" w:color="auto" w:fill="auto"/>
          </w:tcPr>
          <w:p w14:paraId="5013EC26" w14:textId="54CC53DD" w:rsidR="003C732C" w:rsidRPr="003C732C" w:rsidRDefault="003C732C" w:rsidP="003C732C">
            <w:pPr>
              <w:rPr>
                <w:rFonts w:ascii="Garamond" w:hAnsi="Garamond"/>
                <w:sz w:val="20"/>
                <w:szCs w:val="20"/>
              </w:rPr>
            </w:pPr>
            <w:r w:rsidRPr="003C732C">
              <w:rPr>
                <w:rFonts w:ascii="Garamond" w:hAnsi="Garamond" w:cs="Calibri"/>
                <w:color w:val="000000"/>
                <w:sz w:val="20"/>
                <w:szCs w:val="20"/>
              </w:rPr>
              <w:t xml:space="preserve"> La Nova Esquerra de l'Eixample</w:t>
            </w:r>
          </w:p>
        </w:tc>
      </w:tr>
      <w:tr w:rsidR="003C732C" w:rsidRPr="009A2FE3" w14:paraId="4152B7AA" w14:textId="77777777" w:rsidTr="003C732C">
        <w:trPr>
          <w:trHeight w:val="245"/>
        </w:trPr>
        <w:tc>
          <w:tcPr>
            <w:tcW w:w="692" w:type="dxa"/>
            <w:tcBorders>
              <w:top w:val="nil"/>
              <w:left w:val="nil"/>
              <w:bottom w:val="nil"/>
              <w:right w:val="nil"/>
            </w:tcBorders>
            <w:shd w:val="clear" w:color="auto" w:fill="auto"/>
            <w:vAlign w:val="bottom"/>
          </w:tcPr>
          <w:p w14:paraId="5A67367C" w14:textId="5AF52F33" w:rsidR="003C732C" w:rsidRPr="003C732C" w:rsidRDefault="003C732C" w:rsidP="003C732C">
            <w:pPr>
              <w:rPr>
                <w:rFonts w:ascii="Garamond" w:hAnsi="Garamond"/>
                <w:sz w:val="20"/>
                <w:szCs w:val="20"/>
              </w:rPr>
            </w:pPr>
            <w:r w:rsidRPr="003C732C">
              <w:rPr>
                <w:rFonts w:ascii="Garamond" w:hAnsi="Garamond" w:cs="Calibri"/>
                <w:color w:val="000000"/>
                <w:sz w:val="20"/>
                <w:szCs w:val="20"/>
              </w:rPr>
              <w:t>3</w:t>
            </w:r>
          </w:p>
        </w:tc>
        <w:tc>
          <w:tcPr>
            <w:tcW w:w="4235" w:type="dxa"/>
            <w:tcBorders>
              <w:top w:val="nil"/>
              <w:left w:val="single" w:sz="4" w:space="0" w:color="auto"/>
              <w:bottom w:val="single" w:sz="4" w:space="0" w:color="auto"/>
              <w:right w:val="single" w:sz="4" w:space="0" w:color="auto"/>
            </w:tcBorders>
            <w:shd w:val="clear" w:color="auto" w:fill="auto"/>
          </w:tcPr>
          <w:p w14:paraId="44A20851" w14:textId="7CB4A676" w:rsidR="003C732C" w:rsidRPr="003C732C" w:rsidRDefault="003C732C" w:rsidP="003C732C">
            <w:pPr>
              <w:rPr>
                <w:rFonts w:ascii="Garamond" w:hAnsi="Garamond"/>
                <w:sz w:val="20"/>
                <w:szCs w:val="20"/>
              </w:rPr>
            </w:pPr>
            <w:r w:rsidRPr="003C732C">
              <w:rPr>
                <w:rFonts w:ascii="Garamond" w:hAnsi="Garamond" w:cs="Calibri"/>
                <w:color w:val="000000"/>
                <w:sz w:val="20"/>
                <w:szCs w:val="20"/>
              </w:rPr>
              <w:t xml:space="preserve"> Can Peguera - El Turó de la Peira</w:t>
            </w:r>
          </w:p>
        </w:tc>
        <w:tc>
          <w:tcPr>
            <w:tcW w:w="692" w:type="dxa"/>
            <w:tcBorders>
              <w:top w:val="nil"/>
              <w:left w:val="nil"/>
              <w:bottom w:val="nil"/>
              <w:right w:val="nil"/>
            </w:tcBorders>
            <w:shd w:val="clear" w:color="auto" w:fill="auto"/>
            <w:vAlign w:val="bottom"/>
          </w:tcPr>
          <w:p w14:paraId="1725DA07" w14:textId="2C4B1221" w:rsidR="003C732C" w:rsidRPr="003C732C" w:rsidRDefault="003C732C" w:rsidP="003C732C">
            <w:pPr>
              <w:rPr>
                <w:rFonts w:ascii="Garamond" w:hAnsi="Garamond"/>
                <w:sz w:val="20"/>
                <w:szCs w:val="20"/>
              </w:rPr>
            </w:pPr>
            <w:r w:rsidRPr="003C732C">
              <w:rPr>
                <w:rFonts w:ascii="Garamond" w:hAnsi="Garamond" w:cs="Calibri"/>
                <w:color w:val="000000"/>
                <w:sz w:val="20"/>
                <w:szCs w:val="20"/>
              </w:rPr>
              <w:t>37</w:t>
            </w:r>
          </w:p>
        </w:tc>
        <w:tc>
          <w:tcPr>
            <w:tcW w:w="4369" w:type="dxa"/>
            <w:tcBorders>
              <w:top w:val="nil"/>
              <w:left w:val="single" w:sz="4" w:space="0" w:color="auto"/>
              <w:bottom w:val="single" w:sz="4" w:space="0" w:color="auto"/>
              <w:right w:val="nil"/>
            </w:tcBorders>
            <w:shd w:val="clear" w:color="auto" w:fill="auto"/>
          </w:tcPr>
          <w:p w14:paraId="222A06C7" w14:textId="33ECAF9D" w:rsidR="003C732C" w:rsidRPr="003C732C" w:rsidRDefault="003C732C" w:rsidP="003C732C">
            <w:pPr>
              <w:rPr>
                <w:rFonts w:ascii="Garamond" w:hAnsi="Garamond"/>
                <w:sz w:val="20"/>
                <w:szCs w:val="20"/>
              </w:rPr>
            </w:pPr>
            <w:r w:rsidRPr="003C732C">
              <w:rPr>
                <w:rFonts w:ascii="Garamond" w:hAnsi="Garamond" w:cs="Calibri"/>
                <w:color w:val="000000"/>
                <w:sz w:val="20"/>
                <w:szCs w:val="20"/>
              </w:rPr>
              <w:t xml:space="preserve"> La Prosperitat</w:t>
            </w:r>
          </w:p>
        </w:tc>
      </w:tr>
      <w:tr w:rsidR="003C732C" w:rsidRPr="009A2FE3" w14:paraId="7C9CA584" w14:textId="77777777" w:rsidTr="003C732C">
        <w:trPr>
          <w:trHeight w:val="230"/>
        </w:trPr>
        <w:tc>
          <w:tcPr>
            <w:tcW w:w="692" w:type="dxa"/>
            <w:tcBorders>
              <w:top w:val="nil"/>
              <w:left w:val="nil"/>
              <w:bottom w:val="nil"/>
              <w:right w:val="nil"/>
            </w:tcBorders>
            <w:shd w:val="clear" w:color="auto" w:fill="auto"/>
            <w:vAlign w:val="bottom"/>
          </w:tcPr>
          <w:p w14:paraId="1D5CD784" w14:textId="25F248F2" w:rsidR="003C732C" w:rsidRPr="003C732C" w:rsidRDefault="003C732C" w:rsidP="003C732C">
            <w:pPr>
              <w:rPr>
                <w:rFonts w:ascii="Garamond" w:hAnsi="Garamond"/>
                <w:sz w:val="20"/>
                <w:szCs w:val="20"/>
              </w:rPr>
            </w:pPr>
            <w:r w:rsidRPr="003C732C">
              <w:rPr>
                <w:rFonts w:ascii="Garamond" w:hAnsi="Garamond" w:cs="Calibri"/>
                <w:color w:val="000000"/>
                <w:sz w:val="20"/>
                <w:szCs w:val="20"/>
              </w:rPr>
              <w:t>4</w:t>
            </w:r>
          </w:p>
        </w:tc>
        <w:tc>
          <w:tcPr>
            <w:tcW w:w="4235" w:type="dxa"/>
            <w:tcBorders>
              <w:top w:val="nil"/>
              <w:left w:val="single" w:sz="4" w:space="0" w:color="auto"/>
              <w:bottom w:val="single" w:sz="4" w:space="0" w:color="auto"/>
              <w:right w:val="single" w:sz="4" w:space="0" w:color="auto"/>
            </w:tcBorders>
            <w:shd w:val="clear" w:color="auto" w:fill="auto"/>
          </w:tcPr>
          <w:p w14:paraId="0DC4A5DE" w14:textId="257E93A5" w:rsidR="003C732C" w:rsidRPr="003C732C" w:rsidRDefault="003C732C" w:rsidP="003C732C">
            <w:pPr>
              <w:rPr>
                <w:rFonts w:ascii="Garamond" w:hAnsi="Garamond"/>
                <w:sz w:val="20"/>
                <w:szCs w:val="20"/>
              </w:rPr>
            </w:pPr>
            <w:r w:rsidRPr="003C732C">
              <w:rPr>
                <w:rFonts w:ascii="Garamond" w:hAnsi="Garamond" w:cs="Calibri"/>
                <w:color w:val="000000"/>
                <w:sz w:val="20"/>
                <w:szCs w:val="20"/>
              </w:rPr>
              <w:t xml:space="preserve"> Canyelles</w:t>
            </w:r>
          </w:p>
        </w:tc>
        <w:tc>
          <w:tcPr>
            <w:tcW w:w="692" w:type="dxa"/>
            <w:tcBorders>
              <w:top w:val="nil"/>
              <w:left w:val="nil"/>
              <w:bottom w:val="nil"/>
              <w:right w:val="nil"/>
            </w:tcBorders>
            <w:shd w:val="clear" w:color="auto" w:fill="auto"/>
            <w:vAlign w:val="bottom"/>
          </w:tcPr>
          <w:p w14:paraId="4C1BF0FE" w14:textId="6FE1933A" w:rsidR="003C732C" w:rsidRPr="003C732C" w:rsidRDefault="003C732C" w:rsidP="003C732C">
            <w:pPr>
              <w:rPr>
                <w:rFonts w:ascii="Garamond" w:hAnsi="Garamond"/>
                <w:sz w:val="20"/>
                <w:szCs w:val="20"/>
              </w:rPr>
            </w:pPr>
            <w:r w:rsidRPr="003C732C">
              <w:rPr>
                <w:rFonts w:ascii="Garamond" w:hAnsi="Garamond" w:cs="Calibri"/>
                <w:color w:val="000000"/>
                <w:sz w:val="20"/>
                <w:szCs w:val="20"/>
              </w:rPr>
              <w:t>38</w:t>
            </w:r>
          </w:p>
        </w:tc>
        <w:tc>
          <w:tcPr>
            <w:tcW w:w="4369" w:type="dxa"/>
            <w:tcBorders>
              <w:top w:val="nil"/>
              <w:left w:val="single" w:sz="4" w:space="0" w:color="auto"/>
              <w:bottom w:val="single" w:sz="4" w:space="0" w:color="auto"/>
              <w:right w:val="nil"/>
            </w:tcBorders>
            <w:shd w:val="clear" w:color="auto" w:fill="auto"/>
          </w:tcPr>
          <w:p w14:paraId="66F914B7" w14:textId="36ABC0BB" w:rsidR="003C732C" w:rsidRPr="003C732C" w:rsidRDefault="003C732C" w:rsidP="003C732C">
            <w:pPr>
              <w:rPr>
                <w:rFonts w:ascii="Garamond" w:hAnsi="Garamond"/>
                <w:sz w:val="20"/>
                <w:szCs w:val="20"/>
              </w:rPr>
            </w:pPr>
            <w:r w:rsidRPr="003C732C">
              <w:rPr>
                <w:rFonts w:ascii="Garamond" w:hAnsi="Garamond" w:cs="Calibri"/>
                <w:color w:val="000000"/>
                <w:sz w:val="20"/>
                <w:szCs w:val="20"/>
              </w:rPr>
              <w:t xml:space="preserve"> La Sagrada Família</w:t>
            </w:r>
          </w:p>
        </w:tc>
      </w:tr>
      <w:tr w:rsidR="003C732C" w:rsidRPr="009A2FE3" w14:paraId="31E56A29" w14:textId="77777777" w:rsidTr="003C732C">
        <w:trPr>
          <w:trHeight w:val="245"/>
        </w:trPr>
        <w:tc>
          <w:tcPr>
            <w:tcW w:w="692" w:type="dxa"/>
            <w:tcBorders>
              <w:top w:val="nil"/>
              <w:left w:val="nil"/>
              <w:bottom w:val="nil"/>
              <w:right w:val="nil"/>
            </w:tcBorders>
            <w:shd w:val="clear" w:color="auto" w:fill="auto"/>
            <w:vAlign w:val="bottom"/>
          </w:tcPr>
          <w:p w14:paraId="2086AE85" w14:textId="19441695" w:rsidR="003C732C" w:rsidRPr="003C732C" w:rsidRDefault="003C732C" w:rsidP="003C732C">
            <w:pPr>
              <w:rPr>
                <w:rFonts w:ascii="Garamond" w:hAnsi="Garamond"/>
                <w:sz w:val="20"/>
                <w:szCs w:val="20"/>
              </w:rPr>
            </w:pPr>
            <w:r w:rsidRPr="003C732C">
              <w:rPr>
                <w:rFonts w:ascii="Garamond" w:hAnsi="Garamond" w:cs="Calibri"/>
                <w:color w:val="000000"/>
                <w:sz w:val="20"/>
                <w:szCs w:val="20"/>
              </w:rPr>
              <w:t>5</w:t>
            </w:r>
          </w:p>
        </w:tc>
        <w:tc>
          <w:tcPr>
            <w:tcW w:w="4235" w:type="dxa"/>
            <w:tcBorders>
              <w:top w:val="nil"/>
              <w:left w:val="single" w:sz="4" w:space="0" w:color="auto"/>
              <w:bottom w:val="single" w:sz="4" w:space="0" w:color="auto"/>
              <w:right w:val="single" w:sz="4" w:space="0" w:color="auto"/>
            </w:tcBorders>
            <w:shd w:val="clear" w:color="auto" w:fill="auto"/>
          </w:tcPr>
          <w:p w14:paraId="69E1D7A4" w14:textId="332CC859" w:rsidR="003C732C" w:rsidRPr="003C732C" w:rsidRDefault="003C732C" w:rsidP="003C732C">
            <w:pPr>
              <w:rPr>
                <w:rFonts w:ascii="Garamond" w:hAnsi="Garamond"/>
                <w:sz w:val="20"/>
                <w:szCs w:val="20"/>
              </w:rPr>
            </w:pPr>
            <w:r w:rsidRPr="003C732C">
              <w:rPr>
                <w:rFonts w:ascii="Garamond" w:hAnsi="Garamond" w:cs="Calibri"/>
                <w:color w:val="000000"/>
                <w:sz w:val="20"/>
                <w:szCs w:val="20"/>
              </w:rPr>
              <w:t xml:space="preserve"> Ciutat Meridiana - Torre Baró - Vallbona</w:t>
            </w:r>
          </w:p>
        </w:tc>
        <w:tc>
          <w:tcPr>
            <w:tcW w:w="692" w:type="dxa"/>
            <w:tcBorders>
              <w:top w:val="nil"/>
              <w:left w:val="nil"/>
              <w:bottom w:val="nil"/>
              <w:right w:val="nil"/>
            </w:tcBorders>
            <w:shd w:val="clear" w:color="auto" w:fill="auto"/>
            <w:vAlign w:val="bottom"/>
          </w:tcPr>
          <w:p w14:paraId="181A98AE" w14:textId="00EB80CF" w:rsidR="003C732C" w:rsidRPr="003C732C" w:rsidRDefault="003C732C" w:rsidP="003C732C">
            <w:pPr>
              <w:rPr>
                <w:rFonts w:ascii="Garamond" w:hAnsi="Garamond"/>
                <w:sz w:val="20"/>
                <w:szCs w:val="20"/>
              </w:rPr>
            </w:pPr>
            <w:r w:rsidRPr="003C732C">
              <w:rPr>
                <w:rFonts w:ascii="Garamond" w:hAnsi="Garamond" w:cs="Calibri"/>
                <w:color w:val="000000"/>
                <w:sz w:val="20"/>
                <w:szCs w:val="20"/>
              </w:rPr>
              <w:t>39</w:t>
            </w:r>
          </w:p>
        </w:tc>
        <w:tc>
          <w:tcPr>
            <w:tcW w:w="4369" w:type="dxa"/>
            <w:tcBorders>
              <w:top w:val="nil"/>
              <w:left w:val="single" w:sz="4" w:space="0" w:color="auto"/>
              <w:bottom w:val="single" w:sz="4" w:space="0" w:color="auto"/>
              <w:right w:val="nil"/>
            </w:tcBorders>
            <w:shd w:val="clear" w:color="auto" w:fill="auto"/>
          </w:tcPr>
          <w:p w14:paraId="4F60067B" w14:textId="0C3EE7DB" w:rsidR="003C732C" w:rsidRPr="003C732C" w:rsidRDefault="003C732C" w:rsidP="003C732C">
            <w:pPr>
              <w:rPr>
                <w:rFonts w:ascii="Garamond" w:hAnsi="Garamond"/>
                <w:sz w:val="20"/>
                <w:szCs w:val="20"/>
              </w:rPr>
            </w:pPr>
            <w:r w:rsidRPr="003C732C">
              <w:rPr>
                <w:rFonts w:ascii="Garamond" w:hAnsi="Garamond" w:cs="Calibri"/>
                <w:color w:val="000000"/>
                <w:sz w:val="20"/>
                <w:szCs w:val="20"/>
              </w:rPr>
              <w:t xml:space="preserve"> La Sagrera</w:t>
            </w:r>
          </w:p>
        </w:tc>
      </w:tr>
      <w:tr w:rsidR="003C732C" w:rsidRPr="009A2FE3" w14:paraId="7CFFF7A5" w14:textId="77777777" w:rsidTr="003C732C">
        <w:trPr>
          <w:trHeight w:val="245"/>
        </w:trPr>
        <w:tc>
          <w:tcPr>
            <w:tcW w:w="692" w:type="dxa"/>
            <w:tcBorders>
              <w:top w:val="nil"/>
              <w:left w:val="nil"/>
              <w:bottom w:val="nil"/>
              <w:right w:val="nil"/>
            </w:tcBorders>
            <w:shd w:val="clear" w:color="auto" w:fill="auto"/>
            <w:vAlign w:val="bottom"/>
          </w:tcPr>
          <w:p w14:paraId="492679B1" w14:textId="4851F227" w:rsidR="003C732C" w:rsidRPr="003C732C" w:rsidRDefault="003C732C" w:rsidP="003C732C">
            <w:pPr>
              <w:rPr>
                <w:rFonts w:ascii="Garamond" w:hAnsi="Garamond"/>
                <w:sz w:val="20"/>
                <w:szCs w:val="20"/>
              </w:rPr>
            </w:pPr>
            <w:r w:rsidRPr="003C732C">
              <w:rPr>
                <w:rFonts w:ascii="Garamond" w:hAnsi="Garamond" w:cs="Calibri"/>
                <w:color w:val="000000"/>
                <w:sz w:val="20"/>
                <w:szCs w:val="20"/>
              </w:rPr>
              <w:t>6</w:t>
            </w:r>
          </w:p>
        </w:tc>
        <w:tc>
          <w:tcPr>
            <w:tcW w:w="4235" w:type="dxa"/>
            <w:tcBorders>
              <w:top w:val="nil"/>
              <w:left w:val="single" w:sz="4" w:space="0" w:color="auto"/>
              <w:bottom w:val="single" w:sz="4" w:space="0" w:color="auto"/>
              <w:right w:val="single" w:sz="4" w:space="0" w:color="auto"/>
            </w:tcBorders>
            <w:shd w:val="clear" w:color="auto" w:fill="auto"/>
          </w:tcPr>
          <w:p w14:paraId="64174A20" w14:textId="0ED4586D" w:rsidR="003C732C" w:rsidRPr="003C732C" w:rsidRDefault="003C732C" w:rsidP="003C732C">
            <w:pPr>
              <w:rPr>
                <w:rFonts w:ascii="Garamond" w:hAnsi="Garamond"/>
                <w:sz w:val="20"/>
                <w:szCs w:val="20"/>
              </w:rPr>
            </w:pPr>
            <w:r w:rsidRPr="003C732C">
              <w:rPr>
                <w:rFonts w:ascii="Garamond" w:hAnsi="Garamond" w:cs="Calibri"/>
                <w:color w:val="000000"/>
                <w:sz w:val="20"/>
                <w:szCs w:val="20"/>
              </w:rPr>
              <w:t xml:space="preserve"> Diagonal Mar i el Front Marítim del Poblenou</w:t>
            </w:r>
          </w:p>
        </w:tc>
        <w:tc>
          <w:tcPr>
            <w:tcW w:w="692" w:type="dxa"/>
            <w:tcBorders>
              <w:top w:val="nil"/>
              <w:left w:val="nil"/>
              <w:bottom w:val="nil"/>
              <w:right w:val="nil"/>
            </w:tcBorders>
            <w:shd w:val="clear" w:color="auto" w:fill="auto"/>
            <w:vAlign w:val="bottom"/>
          </w:tcPr>
          <w:p w14:paraId="6C838AC2" w14:textId="216F5006" w:rsidR="003C732C" w:rsidRPr="003C732C" w:rsidRDefault="003C732C" w:rsidP="003C732C">
            <w:pPr>
              <w:rPr>
                <w:rFonts w:ascii="Garamond" w:hAnsi="Garamond"/>
                <w:sz w:val="20"/>
                <w:szCs w:val="20"/>
              </w:rPr>
            </w:pPr>
            <w:r w:rsidRPr="003C732C">
              <w:rPr>
                <w:rFonts w:ascii="Garamond" w:hAnsi="Garamond" w:cs="Calibri"/>
                <w:color w:val="000000"/>
                <w:sz w:val="20"/>
                <w:szCs w:val="20"/>
              </w:rPr>
              <w:t>40</w:t>
            </w:r>
          </w:p>
        </w:tc>
        <w:tc>
          <w:tcPr>
            <w:tcW w:w="4369" w:type="dxa"/>
            <w:tcBorders>
              <w:top w:val="nil"/>
              <w:left w:val="single" w:sz="4" w:space="0" w:color="auto"/>
              <w:bottom w:val="single" w:sz="4" w:space="0" w:color="auto"/>
              <w:right w:val="nil"/>
            </w:tcBorders>
            <w:shd w:val="clear" w:color="auto" w:fill="auto"/>
          </w:tcPr>
          <w:p w14:paraId="0D6F2C37" w14:textId="151F62BA" w:rsidR="003C732C" w:rsidRPr="003C732C" w:rsidRDefault="003C732C" w:rsidP="003C732C">
            <w:pPr>
              <w:rPr>
                <w:rFonts w:ascii="Garamond" w:hAnsi="Garamond"/>
                <w:sz w:val="20"/>
                <w:szCs w:val="20"/>
              </w:rPr>
            </w:pPr>
            <w:r w:rsidRPr="003C732C">
              <w:rPr>
                <w:rFonts w:ascii="Garamond" w:hAnsi="Garamond" w:cs="Calibri"/>
                <w:color w:val="000000"/>
                <w:sz w:val="20"/>
                <w:szCs w:val="20"/>
              </w:rPr>
              <w:t xml:space="preserve"> La Salut</w:t>
            </w:r>
          </w:p>
        </w:tc>
      </w:tr>
      <w:tr w:rsidR="003C732C" w:rsidRPr="009A2FE3" w14:paraId="23943A2C" w14:textId="77777777" w:rsidTr="003C732C">
        <w:trPr>
          <w:trHeight w:val="230"/>
        </w:trPr>
        <w:tc>
          <w:tcPr>
            <w:tcW w:w="692" w:type="dxa"/>
            <w:tcBorders>
              <w:top w:val="nil"/>
              <w:left w:val="nil"/>
              <w:bottom w:val="nil"/>
              <w:right w:val="nil"/>
            </w:tcBorders>
            <w:shd w:val="clear" w:color="auto" w:fill="auto"/>
            <w:vAlign w:val="bottom"/>
          </w:tcPr>
          <w:p w14:paraId="02CC6197" w14:textId="55F663D3" w:rsidR="003C732C" w:rsidRPr="003C732C" w:rsidRDefault="003C732C" w:rsidP="003C732C">
            <w:pPr>
              <w:rPr>
                <w:rFonts w:ascii="Garamond" w:hAnsi="Garamond"/>
                <w:sz w:val="20"/>
                <w:szCs w:val="20"/>
              </w:rPr>
            </w:pPr>
            <w:r w:rsidRPr="003C732C">
              <w:rPr>
                <w:rFonts w:ascii="Garamond" w:hAnsi="Garamond" w:cs="Calibri"/>
                <w:color w:val="000000"/>
                <w:sz w:val="20"/>
                <w:szCs w:val="20"/>
              </w:rPr>
              <w:t>7</w:t>
            </w:r>
          </w:p>
        </w:tc>
        <w:tc>
          <w:tcPr>
            <w:tcW w:w="4235" w:type="dxa"/>
            <w:tcBorders>
              <w:top w:val="nil"/>
              <w:left w:val="single" w:sz="4" w:space="0" w:color="auto"/>
              <w:bottom w:val="single" w:sz="4" w:space="0" w:color="auto"/>
              <w:right w:val="single" w:sz="4" w:space="0" w:color="auto"/>
            </w:tcBorders>
            <w:shd w:val="clear" w:color="auto" w:fill="auto"/>
          </w:tcPr>
          <w:p w14:paraId="75C8A004" w14:textId="55E745DA" w:rsidR="003C732C" w:rsidRPr="003C732C" w:rsidRDefault="003C732C" w:rsidP="003C732C">
            <w:pPr>
              <w:rPr>
                <w:rFonts w:ascii="Garamond" w:hAnsi="Garamond"/>
                <w:sz w:val="20"/>
                <w:szCs w:val="20"/>
              </w:rPr>
            </w:pPr>
            <w:r w:rsidRPr="003C732C">
              <w:rPr>
                <w:rFonts w:ascii="Garamond" w:hAnsi="Garamond" w:cs="Calibri"/>
                <w:color w:val="000000"/>
                <w:sz w:val="20"/>
                <w:szCs w:val="20"/>
              </w:rPr>
              <w:t xml:space="preserve"> El Baix Guinardó</w:t>
            </w:r>
          </w:p>
        </w:tc>
        <w:tc>
          <w:tcPr>
            <w:tcW w:w="692" w:type="dxa"/>
            <w:tcBorders>
              <w:top w:val="nil"/>
              <w:left w:val="nil"/>
              <w:bottom w:val="nil"/>
              <w:right w:val="nil"/>
            </w:tcBorders>
            <w:shd w:val="clear" w:color="auto" w:fill="auto"/>
            <w:vAlign w:val="bottom"/>
          </w:tcPr>
          <w:p w14:paraId="2CAFA235" w14:textId="6108AF96" w:rsidR="003C732C" w:rsidRPr="003C732C" w:rsidRDefault="003C732C" w:rsidP="003C732C">
            <w:pPr>
              <w:rPr>
                <w:rFonts w:ascii="Garamond" w:hAnsi="Garamond"/>
                <w:sz w:val="20"/>
                <w:szCs w:val="20"/>
              </w:rPr>
            </w:pPr>
            <w:r w:rsidRPr="003C732C">
              <w:rPr>
                <w:rFonts w:ascii="Garamond" w:hAnsi="Garamond" w:cs="Calibri"/>
                <w:color w:val="000000"/>
                <w:sz w:val="20"/>
                <w:szCs w:val="20"/>
              </w:rPr>
              <w:t>41</w:t>
            </w:r>
          </w:p>
        </w:tc>
        <w:tc>
          <w:tcPr>
            <w:tcW w:w="4369" w:type="dxa"/>
            <w:tcBorders>
              <w:top w:val="nil"/>
              <w:left w:val="single" w:sz="4" w:space="0" w:color="auto"/>
              <w:bottom w:val="single" w:sz="4" w:space="0" w:color="auto"/>
              <w:right w:val="nil"/>
            </w:tcBorders>
            <w:shd w:val="clear" w:color="auto" w:fill="auto"/>
          </w:tcPr>
          <w:p w14:paraId="68EE9342" w14:textId="60B8EA8C" w:rsidR="003C732C" w:rsidRPr="003C732C" w:rsidRDefault="003C732C" w:rsidP="003C732C">
            <w:pPr>
              <w:rPr>
                <w:rFonts w:ascii="Garamond" w:hAnsi="Garamond"/>
                <w:sz w:val="20"/>
                <w:szCs w:val="20"/>
              </w:rPr>
            </w:pPr>
            <w:r w:rsidRPr="003C732C">
              <w:rPr>
                <w:rFonts w:ascii="Garamond" w:hAnsi="Garamond" w:cs="Calibri"/>
                <w:color w:val="000000"/>
                <w:sz w:val="20"/>
                <w:szCs w:val="20"/>
              </w:rPr>
              <w:t xml:space="preserve"> La Teixonera</w:t>
            </w:r>
          </w:p>
        </w:tc>
      </w:tr>
      <w:tr w:rsidR="003C732C" w:rsidRPr="009A2FE3" w14:paraId="4974E2B3" w14:textId="77777777" w:rsidTr="003C732C">
        <w:trPr>
          <w:trHeight w:val="245"/>
        </w:trPr>
        <w:tc>
          <w:tcPr>
            <w:tcW w:w="692" w:type="dxa"/>
            <w:tcBorders>
              <w:top w:val="nil"/>
              <w:left w:val="nil"/>
              <w:bottom w:val="nil"/>
              <w:right w:val="nil"/>
            </w:tcBorders>
            <w:shd w:val="clear" w:color="auto" w:fill="auto"/>
            <w:vAlign w:val="bottom"/>
          </w:tcPr>
          <w:p w14:paraId="088872BE" w14:textId="6C147850" w:rsidR="003C732C" w:rsidRPr="003C732C" w:rsidRDefault="003C732C" w:rsidP="003C732C">
            <w:pPr>
              <w:rPr>
                <w:rFonts w:ascii="Garamond" w:hAnsi="Garamond"/>
                <w:sz w:val="20"/>
                <w:szCs w:val="20"/>
              </w:rPr>
            </w:pPr>
            <w:r w:rsidRPr="003C732C">
              <w:rPr>
                <w:rFonts w:ascii="Garamond" w:hAnsi="Garamond" w:cs="Calibri"/>
                <w:color w:val="000000"/>
                <w:sz w:val="20"/>
                <w:szCs w:val="20"/>
              </w:rPr>
              <w:t>8</w:t>
            </w:r>
          </w:p>
        </w:tc>
        <w:tc>
          <w:tcPr>
            <w:tcW w:w="4235" w:type="dxa"/>
            <w:tcBorders>
              <w:top w:val="nil"/>
              <w:left w:val="single" w:sz="4" w:space="0" w:color="auto"/>
              <w:bottom w:val="single" w:sz="4" w:space="0" w:color="auto"/>
              <w:right w:val="single" w:sz="4" w:space="0" w:color="auto"/>
            </w:tcBorders>
            <w:shd w:val="clear" w:color="auto" w:fill="auto"/>
          </w:tcPr>
          <w:p w14:paraId="75A6A4CF" w14:textId="2712FE18" w:rsidR="003C732C" w:rsidRPr="003C732C" w:rsidRDefault="003C732C" w:rsidP="003C732C">
            <w:pPr>
              <w:rPr>
                <w:rFonts w:ascii="Garamond" w:hAnsi="Garamond"/>
                <w:sz w:val="20"/>
                <w:szCs w:val="20"/>
              </w:rPr>
            </w:pPr>
            <w:r w:rsidRPr="003C732C">
              <w:rPr>
                <w:rFonts w:ascii="Garamond" w:hAnsi="Garamond" w:cs="Calibri"/>
                <w:color w:val="000000"/>
                <w:sz w:val="20"/>
                <w:szCs w:val="20"/>
              </w:rPr>
              <w:t xml:space="preserve"> El Besòs</w:t>
            </w:r>
          </w:p>
        </w:tc>
        <w:tc>
          <w:tcPr>
            <w:tcW w:w="692" w:type="dxa"/>
            <w:tcBorders>
              <w:top w:val="nil"/>
              <w:left w:val="nil"/>
              <w:bottom w:val="nil"/>
              <w:right w:val="nil"/>
            </w:tcBorders>
            <w:shd w:val="clear" w:color="auto" w:fill="auto"/>
            <w:vAlign w:val="bottom"/>
          </w:tcPr>
          <w:p w14:paraId="150D8579" w14:textId="0AE37FC9" w:rsidR="003C732C" w:rsidRPr="003C732C" w:rsidRDefault="003C732C" w:rsidP="003C732C">
            <w:pPr>
              <w:rPr>
                <w:rFonts w:ascii="Garamond" w:hAnsi="Garamond"/>
                <w:sz w:val="20"/>
                <w:szCs w:val="20"/>
              </w:rPr>
            </w:pPr>
            <w:r w:rsidRPr="003C732C">
              <w:rPr>
                <w:rFonts w:ascii="Garamond" w:hAnsi="Garamond" w:cs="Calibri"/>
                <w:color w:val="000000"/>
                <w:sz w:val="20"/>
                <w:szCs w:val="20"/>
              </w:rPr>
              <w:t>42</w:t>
            </w:r>
          </w:p>
        </w:tc>
        <w:tc>
          <w:tcPr>
            <w:tcW w:w="4369" w:type="dxa"/>
            <w:tcBorders>
              <w:top w:val="nil"/>
              <w:left w:val="single" w:sz="4" w:space="0" w:color="auto"/>
              <w:bottom w:val="single" w:sz="4" w:space="0" w:color="auto"/>
              <w:right w:val="nil"/>
            </w:tcBorders>
            <w:shd w:val="clear" w:color="auto" w:fill="auto"/>
          </w:tcPr>
          <w:p w14:paraId="42C63891" w14:textId="1724DBD9" w:rsidR="003C732C" w:rsidRPr="003C732C" w:rsidRDefault="003C732C" w:rsidP="003C732C">
            <w:pPr>
              <w:rPr>
                <w:rFonts w:ascii="Garamond" w:hAnsi="Garamond"/>
                <w:sz w:val="20"/>
                <w:szCs w:val="20"/>
              </w:rPr>
            </w:pPr>
            <w:r w:rsidRPr="003C732C">
              <w:rPr>
                <w:rFonts w:ascii="Garamond" w:hAnsi="Garamond" w:cs="Calibri"/>
                <w:color w:val="000000"/>
                <w:sz w:val="20"/>
                <w:szCs w:val="20"/>
              </w:rPr>
              <w:t xml:space="preserve"> La Trinitat Nova</w:t>
            </w:r>
          </w:p>
        </w:tc>
      </w:tr>
      <w:tr w:rsidR="003C732C" w:rsidRPr="009A2FE3" w14:paraId="75B27E55" w14:textId="77777777" w:rsidTr="003C732C">
        <w:trPr>
          <w:trHeight w:val="245"/>
        </w:trPr>
        <w:tc>
          <w:tcPr>
            <w:tcW w:w="692" w:type="dxa"/>
            <w:tcBorders>
              <w:top w:val="nil"/>
              <w:left w:val="nil"/>
              <w:bottom w:val="nil"/>
              <w:right w:val="nil"/>
            </w:tcBorders>
            <w:shd w:val="clear" w:color="auto" w:fill="auto"/>
            <w:vAlign w:val="bottom"/>
          </w:tcPr>
          <w:p w14:paraId="2429C692" w14:textId="126F260D" w:rsidR="003C732C" w:rsidRPr="003C732C" w:rsidRDefault="003C732C" w:rsidP="003C732C">
            <w:pPr>
              <w:rPr>
                <w:rFonts w:ascii="Garamond" w:hAnsi="Garamond"/>
                <w:sz w:val="20"/>
                <w:szCs w:val="20"/>
              </w:rPr>
            </w:pPr>
            <w:r w:rsidRPr="003C732C">
              <w:rPr>
                <w:rFonts w:ascii="Garamond" w:hAnsi="Garamond" w:cs="Calibri"/>
                <w:color w:val="000000"/>
                <w:sz w:val="20"/>
                <w:szCs w:val="20"/>
              </w:rPr>
              <w:t>9</w:t>
            </w:r>
          </w:p>
        </w:tc>
        <w:tc>
          <w:tcPr>
            <w:tcW w:w="4235" w:type="dxa"/>
            <w:tcBorders>
              <w:top w:val="nil"/>
              <w:left w:val="single" w:sz="4" w:space="0" w:color="auto"/>
              <w:bottom w:val="single" w:sz="4" w:space="0" w:color="auto"/>
              <w:right w:val="single" w:sz="4" w:space="0" w:color="auto"/>
            </w:tcBorders>
            <w:shd w:val="clear" w:color="auto" w:fill="auto"/>
          </w:tcPr>
          <w:p w14:paraId="71B384D6" w14:textId="018B159B" w:rsidR="003C732C" w:rsidRPr="003C732C" w:rsidRDefault="003C732C" w:rsidP="003C732C">
            <w:pPr>
              <w:rPr>
                <w:rFonts w:ascii="Garamond" w:hAnsi="Garamond"/>
                <w:sz w:val="20"/>
                <w:szCs w:val="20"/>
              </w:rPr>
            </w:pPr>
            <w:r w:rsidRPr="003C732C">
              <w:rPr>
                <w:rFonts w:ascii="Garamond" w:hAnsi="Garamond" w:cs="Calibri"/>
                <w:color w:val="000000"/>
                <w:sz w:val="20"/>
                <w:szCs w:val="20"/>
              </w:rPr>
              <w:t xml:space="preserve"> El Bon Pastor</w:t>
            </w:r>
          </w:p>
        </w:tc>
        <w:tc>
          <w:tcPr>
            <w:tcW w:w="692" w:type="dxa"/>
            <w:tcBorders>
              <w:top w:val="nil"/>
              <w:left w:val="nil"/>
              <w:bottom w:val="nil"/>
              <w:right w:val="nil"/>
            </w:tcBorders>
            <w:shd w:val="clear" w:color="auto" w:fill="auto"/>
            <w:vAlign w:val="bottom"/>
          </w:tcPr>
          <w:p w14:paraId="0EFBEF9F" w14:textId="7694BD75" w:rsidR="003C732C" w:rsidRPr="003C732C" w:rsidRDefault="003C732C" w:rsidP="003C732C">
            <w:pPr>
              <w:rPr>
                <w:rFonts w:ascii="Garamond" w:hAnsi="Garamond"/>
                <w:sz w:val="20"/>
                <w:szCs w:val="20"/>
              </w:rPr>
            </w:pPr>
            <w:r w:rsidRPr="003C732C">
              <w:rPr>
                <w:rFonts w:ascii="Garamond" w:hAnsi="Garamond" w:cs="Calibri"/>
                <w:color w:val="000000"/>
                <w:sz w:val="20"/>
                <w:szCs w:val="20"/>
              </w:rPr>
              <w:t>43</w:t>
            </w:r>
          </w:p>
        </w:tc>
        <w:tc>
          <w:tcPr>
            <w:tcW w:w="4369" w:type="dxa"/>
            <w:tcBorders>
              <w:top w:val="nil"/>
              <w:left w:val="single" w:sz="4" w:space="0" w:color="auto"/>
              <w:bottom w:val="single" w:sz="4" w:space="0" w:color="auto"/>
              <w:right w:val="nil"/>
            </w:tcBorders>
            <w:shd w:val="clear" w:color="auto" w:fill="auto"/>
          </w:tcPr>
          <w:p w14:paraId="72244D32" w14:textId="671D6866" w:rsidR="003C732C" w:rsidRPr="003C732C" w:rsidRDefault="003C732C" w:rsidP="003C732C">
            <w:pPr>
              <w:rPr>
                <w:rFonts w:ascii="Garamond" w:hAnsi="Garamond"/>
                <w:sz w:val="20"/>
                <w:szCs w:val="20"/>
              </w:rPr>
            </w:pPr>
            <w:r w:rsidRPr="003C732C">
              <w:rPr>
                <w:rFonts w:ascii="Garamond" w:hAnsi="Garamond" w:cs="Calibri"/>
                <w:color w:val="000000"/>
                <w:sz w:val="20"/>
                <w:szCs w:val="20"/>
              </w:rPr>
              <w:t xml:space="preserve"> La Trinitat Vella</w:t>
            </w:r>
          </w:p>
        </w:tc>
      </w:tr>
      <w:tr w:rsidR="003C732C" w:rsidRPr="009A2FE3" w14:paraId="3399DD46" w14:textId="77777777" w:rsidTr="003C732C">
        <w:trPr>
          <w:trHeight w:val="230"/>
        </w:trPr>
        <w:tc>
          <w:tcPr>
            <w:tcW w:w="692" w:type="dxa"/>
            <w:tcBorders>
              <w:top w:val="nil"/>
              <w:left w:val="nil"/>
              <w:bottom w:val="nil"/>
              <w:right w:val="nil"/>
            </w:tcBorders>
            <w:shd w:val="clear" w:color="auto" w:fill="auto"/>
            <w:vAlign w:val="bottom"/>
          </w:tcPr>
          <w:p w14:paraId="5BA576CB" w14:textId="59BC01FB" w:rsidR="003C732C" w:rsidRPr="003C732C" w:rsidRDefault="003C732C" w:rsidP="003C732C">
            <w:pPr>
              <w:rPr>
                <w:rFonts w:ascii="Garamond" w:hAnsi="Garamond"/>
                <w:sz w:val="20"/>
                <w:szCs w:val="20"/>
              </w:rPr>
            </w:pPr>
            <w:r w:rsidRPr="003C732C">
              <w:rPr>
                <w:rFonts w:ascii="Garamond" w:hAnsi="Garamond" w:cs="Calibri"/>
                <w:color w:val="000000"/>
                <w:sz w:val="20"/>
                <w:szCs w:val="20"/>
              </w:rPr>
              <w:t>10</w:t>
            </w:r>
          </w:p>
        </w:tc>
        <w:tc>
          <w:tcPr>
            <w:tcW w:w="4235" w:type="dxa"/>
            <w:tcBorders>
              <w:top w:val="nil"/>
              <w:left w:val="single" w:sz="4" w:space="0" w:color="auto"/>
              <w:bottom w:val="single" w:sz="4" w:space="0" w:color="auto"/>
              <w:right w:val="single" w:sz="4" w:space="0" w:color="auto"/>
            </w:tcBorders>
            <w:shd w:val="clear" w:color="auto" w:fill="auto"/>
          </w:tcPr>
          <w:p w14:paraId="75CB2395" w14:textId="7A21BEF4" w:rsidR="003C732C" w:rsidRPr="003C732C" w:rsidRDefault="003C732C" w:rsidP="003C732C">
            <w:pPr>
              <w:rPr>
                <w:rFonts w:ascii="Garamond" w:hAnsi="Garamond"/>
                <w:sz w:val="20"/>
                <w:szCs w:val="20"/>
              </w:rPr>
            </w:pPr>
            <w:r w:rsidRPr="003C732C">
              <w:rPr>
                <w:rFonts w:ascii="Garamond" w:hAnsi="Garamond" w:cs="Calibri"/>
                <w:color w:val="000000"/>
                <w:sz w:val="20"/>
                <w:szCs w:val="20"/>
              </w:rPr>
              <w:t xml:space="preserve"> El Camp d'En Grassot i Gràcia Nova</w:t>
            </w:r>
          </w:p>
        </w:tc>
        <w:tc>
          <w:tcPr>
            <w:tcW w:w="692" w:type="dxa"/>
            <w:tcBorders>
              <w:top w:val="nil"/>
              <w:left w:val="nil"/>
              <w:bottom w:val="nil"/>
              <w:right w:val="nil"/>
            </w:tcBorders>
            <w:shd w:val="clear" w:color="auto" w:fill="auto"/>
            <w:vAlign w:val="bottom"/>
          </w:tcPr>
          <w:p w14:paraId="0D21032B" w14:textId="6AEC8454" w:rsidR="003C732C" w:rsidRPr="003C732C" w:rsidRDefault="003C732C" w:rsidP="003C732C">
            <w:pPr>
              <w:rPr>
                <w:rFonts w:ascii="Garamond" w:hAnsi="Garamond"/>
                <w:sz w:val="20"/>
                <w:szCs w:val="20"/>
              </w:rPr>
            </w:pPr>
            <w:r w:rsidRPr="003C732C">
              <w:rPr>
                <w:rFonts w:ascii="Garamond" w:hAnsi="Garamond" w:cs="Calibri"/>
                <w:color w:val="000000"/>
                <w:sz w:val="20"/>
                <w:szCs w:val="20"/>
              </w:rPr>
              <w:t>44</w:t>
            </w:r>
          </w:p>
        </w:tc>
        <w:tc>
          <w:tcPr>
            <w:tcW w:w="4369" w:type="dxa"/>
            <w:tcBorders>
              <w:top w:val="nil"/>
              <w:left w:val="single" w:sz="4" w:space="0" w:color="auto"/>
              <w:bottom w:val="single" w:sz="4" w:space="0" w:color="auto"/>
              <w:right w:val="nil"/>
            </w:tcBorders>
            <w:shd w:val="clear" w:color="auto" w:fill="auto"/>
          </w:tcPr>
          <w:p w14:paraId="46833BCC" w14:textId="4958EF33" w:rsidR="003C732C" w:rsidRPr="003C732C" w:rsidRDefault="003C732C" w:rsidP="003C732C">
            <w:pPr>
              <w:rPr>
                <w:rFonts w:ascii="Garamond" w:hAnsi="Garamond"/>
                <w:sz w:val="20"/>
                <w:szCs w:val="20"/>
              </w:rPr>
            </w:pPr>
            <w:r w:rsidRPr="003C732C">
              <w:rPr>
                <w:rFonts w:ascii="Garamond" w:hAnsi="Garamond" w:cs="Calibri"/>
                <w:color w:val="000000"/>
                <w:sz w:val="20"/>
                <w:szCs w:val="20"/>
              </w:rPr>
              <w:t xml:space="preserve"> La Vall d'Hebron - La Clota</w:t>
            </w:r>
          </w:p>
        </w:tc>
      </w:tr>
      <w:tr w:rsidR="003C732C" w:rsidRPr="009A2FE3" w14:paraId="68223611" w14:textId="77777777" w:rsidTr="003C732C">
        <w:trPr>
          <w:trHeight w:val="245"/>
        </w:trPr>
        <w:tc>
          <w:tcPr>
            <w:tcW w:w="692" w:type="dxa"/>
            <w:tcBorders>
              <w:top w:val="nil"/>
              <w:left w:val="nil"/>
              <w:bottom w:val="nil"/>
              <w:right w:val="nil"/>
            </w:tcBorders>
            <w:shd w:val="clear" w:color="auto" w:fill="auto"/>
            <w:vAlign w:val="bottom"/>
          </w:tcPr>
          <w:p w14:paraId="30CA89F1" w14:textId="64D48AED" w:rsidR="003C732C" w:rsidRPr="003C732C" w:rsidRDefault="003C732C" w:rsidP="003C732C">
            <w:pPr>
              <w:rPr>
                <w:rFonts w:ascii="Garamond" w:hAnsi="Garamond"/>
                <w:sz w:val="20"/>
                <w:szCs w:val="20"/>
              </w:rPr>
            </w:pPr>
            <w:r w:rsidRPr="003C732C">
              <w:rPr>
                <w:rFonts w:ascii="Garamond" w:hAnsi="Garamond" w:cs="Calibri"/>
                <w:color w:val="000000"/>
                <w:sz w:val="20"/>
                <w:szCs w:val="20"/>
              </w:rPr>
              <w:t>11</w:t>
            </w:r>
          </w:p>
        </w:tc>
        <w:tc>
          <w:tcPr>
            <w:tcW w:w="4235" w:type="dxa"/>
            <w:tcBorders>
              <w:top w:val="nil"/>
              <w:left w:val="single" w:sz="4" w:space="0" w:color="auto"/>
              <w:bottom w:val="single" w:sz="4" w:space="0" w:color="auto"/>
              <w:right w:val="single" w:sz="4" w:space="0" w:color="auto"/>
            </w:tcBorders>
            <w:shd w:val="clear" w:color="auto" w:fill="auto"/>
          </w:tcPr>
          <w:p w14:paraId="651AAF47" w14:textId="346FAA91" w:rsidR="003C732C" w:rsidRPr="003C732C" w:rsidRDefault="003C732C" w:rsidP="003C732C">
            <w:pPr>
              <w:rPr>
                <w:rFonts w:ascii="Garamond" w:hAnsi="Garamond"/>
                <w:sz w:val="20"/>
                <w:szCs w:val="20"/>
              </w:rPr>
            </w:pPr>
            <w:r w:rsidRPr="003C732C">
              <w:rPr>
                <w:rFonts w:ascii="Garamond" w:hAnsi="Garamond" w:cs="Calibri"/>
                <w:color w:val="000000"/>
                <w:sz w:val="20"/>
                <w:szCs w:val="20"/>
              </w:rPr>
              <w:t xml:space="preserve"> El Camp de l'Arpa del Clot</w:t>
            </w:r>
          </w:p>
        </w:tc>
        <w:tc>
          <w:tcPr>
            <w:tcW w:w="692" w:type="dxa"/>
            <w:tcBorders>
              <w:top w:val="nil"/>
              <w:left w:val="nil"/>
              <w:bottom w:val="nil"/>
              <w:right w:val="nil"/>
            </w:tcBorders>
            <w:shd w:val="clear" w:color="auto" w:fill="auto"/>
            <w:vAlign w:val="bottom"/>
          </w:tcPr>
          <w:p w14:paraId="4BC310A2" w14:textId="0BF4BB6B" w:rsidR="003C732C" w:rsidRPr="003C732C" w:rsidRDefault="003C732C" w:rsidP="003C732C">
            <w:pPr>
              <w:rPr>
                <w:rFonts w:ascii="Garamond" w:hAnsi="Garamond"/>
                <w:sz w:val="20"/>
                <w:szCs w:val="20"/>
              </w:rPr>
            </w:pPr>
            <w:r w:rsidRPr="003C732C">
              <w:rPr>
                <w:rFonts w:ascii="Garamond" w:hAnsi="Garamond" w:cs="Calibri"/>
                <w:color w:val="000000"/>
                <w:sz w:val="20"/>
                <w:szCs w:val="20"/>
              </w:rPr>
              <w:t>45</w:t>
            </w:r>
          </w:p>
        </w:tc>
        <w:tc>
          <w:tcPr>
            <w:tcW w:w="4369" w:type="dxa"/>
            <w:tcBorders>
              <w:top w:val="nil"/>
              <w:left w:val="single" w:sz="4" w:space="0" w:color="auto"/>
              <w:bottom w:val="single" w:sz="4" w:space="0" w:color="auto"/>
              <w:right w:val="nil"/>
            </w:tcBorders>
            <w:shd w:val="clear" w:color="auto" w:fill="auto"/>
          </w:tcPr>
          <w:p w14:paraId="1561E887" w14:textId="515A27F7" w:rsidR="003C732C" w:rsidRPr="003C732C" w:rsidRDefault="003C732C" w:rsidP="003C732C">
            <w:pPr>
              <w:rPr>
                <w:rFonts w:ascii="Garamond" w:hAnsi="Garamond"/>
                <w:sz w:val="20"/>
                <w:szCs w:val="20"/>
              </w:rPr>
            </w:pPr>
            <w:r w:rsidRPr="003C732C">
              <w:rPr>
                <w:rFonts w:ascii="Garamond" w:hAnsi="Garamond" w:cs="Calibri"/>
                <w:color w:val="000000"/>
                <w:sz w:val="20"/>
                <w:szCs w:val="20"/>
              </w:rPr>
              <w:t xml:space="preserve"> La Verneda i la Pau</w:t>
            </w:r>
          </w:p>
        </w:tc>
      </w:tr>
      <w:tr w:rsidR="003C732C" w:rsidRPr="009A2FE3" w14:paraId="061288B3" w14:textId="77777777" w:rsidTr="003C732C">
        <w:trPr>
          <w:trHeight w:val="230"/>
        </w:trPr>
        <w:tc>
          <w:tcPr>
            <w:tcW w:w="692" w:type="dxa"/>
            <w:tcBorders>
              <w:top w:val="nil"/>
              <w:left w:val="nil"/>
              <w:bottom w:val="nil"/>
              <w:right w:val="nil"/>
            </w:tcBorders>
            <w:shd w:val="clear" w:color="auto" w:fill="auto"/>
            <w:vAlign w:val="bottom"/>
          </w:tcPr>
          <w:p w14:paraId="03811EC5" w14:textId="0A585D52" w:rsidR="003C732C" w:rsidRPr="003C732C" w:rsidRDefault="003C732C" w:rsidP="003C732C">
            <w:pPr>
              <w:rPr>
                <w:rFonts w:ascii="Garamond" w:hAnsi="Garamond"/>
                <w:sz w:val="20"/>
                <w:szCs w:val="20"/>
              </w:rPr>
            </w:pPr>
            <w:r w:rsidRPr="003C732C">
              <w:rPr>
                <w:rFonts w:ascii="Garamond" w:hAnsi="Garamond" w:cs="Calibri"/>
                <w:color w:val="000000"/>
                <w:sz w:val="20"/>
                <w:szCs w:val="20"/>
              </w:rPr>
              <w:t>12</w:t>
            </w:r>
          </w:p>
        </w:tc>
        <w:tc>
          <w:tcPr>
            <w:tcW w:w="4235" w:type="dxa"/>
            <w:tcBorders>
              <w:top w:val="nil"/>
              <w:left w:val="single" w:sz="4" w:space="0" w:color="auto"/>
              <w:bottom w:val="single" w:sz="4" w:space="0" w:color="auto"/>
              <w:right w:val="single" w:sz="4" w:space="0" w:color="auto"/>
            </w:tcBorders>
            <w:shd w:val="clear" w:color="auto" w:fill="auto"/>
          </w:tcPr>
          <w:p w14:paraId="0B8610F6" w14:textId="661F4341" w:rsidR="003C732C" w:rsidRPr="003C732C" w:rsidRDefault="003C732C" w:rsidP="003C732C">
            <w:pPr>
              <w:rPr>
                <w:rFonts w:ascii="Garamond" w:hAnsi="Garamond"/>
                <w:sz w:val="20"/>
                <w:szCs w:val="20"/>
              </w:rPr>
            </w:pPr>
            <w:r w:rsidRPr="003C732C">
              <w:rPr>
                <w:rFonts w:ascii="Garamond" w:hAnsi="Garamond" w:cs="Calibri"/>
                <w:color w:val="000000"/>
                <w:sz w:val="20"/>
                <w:szCs w:val="20"/>
              </w:rPr>
              <w:t xml:space="preserve"> El Carmel</w:t>
            </w:r>
          </w:p>
        </w:tc>
        <w:tc>
          <w:tcPr>
            <w:tcW w:w="692" w:type="dxa"/>
            <w:tcBorders>
              <w:top w:val="nil"/>
              <w:left w:val="nil"/>
              <w:bottom w:val="nil"/>
              <w:right w:val="nil"/>
            </w:tcBorders>
            <w:shd w:val="clear" w:color="auto" w:fill="auto"/>
            <w:vAlign w:val="bottom"/>
          </w:tcPr>
          <w:p w14:paraId="314552FB" w14:textId="6BD24D00" w:rsidR="003C732C" w:rsidRPr="003C732C" w:rsidRDefault="003C732C" w:rsidP="003C732C">
            <w:pPr>
              <w:rPr>
                <w:rFonts w:ascii="Garamond" w:hAnsi="Garamond"/>
                <w:sz w:val="20"/>
                <w:szCs w:val="20"/>
              </w:rPr>
            </w:pPr>
            <w:r w:rsidRPr="003C732C">
              <w:rPr>
                <w:rFonts w:ascii="Garamond" w:hAnsi="Garamond" w:cs="Calibri"/>
                <w:color w:val="000000"/>
                <w:sz w:val="20"/>
                <w:szCs w:val="20"/>
              </w:rPr>
              <w:t>46</w:t>
            </w:r>
          </w:p>
        </w:tc>
        <w:tc>
          <w:tcPr>
            <w:tcW w:w="4369" w:type="dxa"/>
            <w:tcBorders>
              <w:top w:val="nil"/>
              <w:left w:val="single" w:sz="4" w:space="0" w:color="auto"/>
              <w:bottom w:val="single" w:sz="4" w:space="0" w:color="auto"/>
              <w:right w:val="nil"/>
            </w:tcBorders>
            <w:shd w:val="clear" w:color="auto" w:fill="auto"/>
          </w:tcPr>
          <w:p w14:paraId="4B8D4811" w14:textId="387AAC05" w:rsidR="003C732C" w:rsidRPr="003C732C" w:rsidRDefault="003C732C" w:rsidP="003C732C">
            <w:pPr>
              <w:rPr>
                <w:rFonts w:ascii="Garamond" w:hAnsi="Garamond"/>
                <w:sz w:val="20"/>
                <w:szCs w:val="20"/>
              </w:rPr>
            </w:pPr>
            <w:r w:rsidRPr="003C732C">
              <w:rPr>
                <w:rFonts w:ascii="Garamond" w:hAnsi="Garamond" w:cs="Calibri"/>
                <w:color w:val="000000"/>
                <w:sz w:val="20"/>
                <w:szCs w:val="20"/>
              </w:rPr>
              <w:t xml:space="preserve"> La Vila Olímpica del Poblenou</w:t>
            </w:r>
          </w:p>
        </w:tc>
      </w:tr>
      <w:tr w:rsidR="003C732C" w:rsidRPr="009A2FE3" w14:paraId="132FD05B" w14:textId="77777777" w:rsidTr="003C732C">
        <w:trPr>
          <w:trHeight w:val="245"/>
        </w:trPr>
        <w:tc>
          <w:tcPr>
            <w:tcW w:w="692" w:type="dxa"/>
            <w:tcBorders>
              <w:top w:val="nil"/>
              <w:left w:val="nil"/>
              <w:bottom w:val="nil"/>
              <w:right w:val="nil"/>
            </w:tcBorders>
            <w:shd w:val="clear" w:color="auto" w:fill="auto"/>
            <w:vAlign w:val="bottom"/>
          </w:tcPr>
          <w:p w14:paraId="1012EA4F" w14:textId="109C7D54" w:rsidR="003C732C" w:rsidRPr="003C732C" w:rsidRDefault="003C732C" w:rsidP="003C732C">
            <w:pPr>
              <w:rPr>
                <w:rFonts w:ascii="Garamond" w:hAnsi="Garamond"/>
                <w:sz w:val="20"/>
                <w:szCs w:val="20"/>
              </w:rPr>
            </w:pPr>
            <w:r w:rsidRPr="003C732C">
              <w:rPr>
                <w:rFonts w:ascii="Garamond" w:hAnsi="Garamond" w:cs="Calibri"/>
                <w:color w:val="000000"/>
                <w:sz w:val="20"/>
                <w:szCs w:val="20"/>
              </w:rPr>
              <w:t>13</w:t>
            </w:r>
          </w:p>
        </w:tc>
        <w:tc>
          <w:tcPr>
            <w:tcW w:w="4235" w:type="dxa"/>
            <w:tcBorders>
              <w:top w:val="nil"/>
              <w:left w:val="single" w:sz="4" w:space="0" w:color="auto"/>
              <w:bottom w:val="single" w:sz="4" w:space="0" w:color="auto"/>
              <w:right w:val="single" w:sz="4" w:space="0" w:color="auto"/>
            </w:tcBorders>
            <w:shd w:val="clear" w:color="auto" w:fill="auto"/>
          </w:tcPr>
          <w:p w14:paraId="40B3A3C7" w14:textId="0A93499F" w:rsidR="003C732C" w:rsidRPr="003C732C" w:rsidRDefault="003C732C" w:rsidP="003C732C">
            <w:pPr>
              <w:rPr>
                <w:rFonts w:ascii="Garamond" w:hAnsi="Garamond"/>
                <w:sz w:val="20"/>
                <w:szCs w:val="20"/>
              </w:rPr>
            </w:pPr>
            <w:r w:rsidRPr="003C732C">
              <w:rPr>
                <w:rFonts w:ascii="Garamond" w:hAnsi="Garamond" w:cs="Calibri"/>
                <w:color w:val="000000"/>
                <w:sz w:val="20"/>
                <w:szCs w:val="20"/>
              </w:rPr>
              <w:t xml:space="preserve"> El Clot</w:t>
            </w:r>
          </w:p>
        </w:tc>
        <w:tc>
          <w:tcPr>
            <w:tcW w:w="692" w:type="dxa"/>
            <w:tcBorders>
              <w:top w:val="nil"/>
              <w:left w:val="nil"/>
              <w:bottom w:val="nil"/>
              <w:right w:val="nil"/>
            </w:tcBorders>
            <w:shd w:val="clear" w:color="auto" w:fill="auto"/>
            <w:vAlign w:val="bottom"/>
          </w:tcPr>
          <w:p w14:paraId="469EE348" w14:textId="31981A04" w:rsidR="003C732C" w:rsidRPr="003C732C" w:rsidRDefault="003C732C" w:rsidP="003C732C">
            <w:pPr>
              <w:rPr>
                <w:rFonts w:ascii="Garamond" w:hAnsi="Garamond"/>
                <w:sz w:val="20"/>
                <w:szCs w:val="20"/>
              </w:rPr>
            </w:pPr>
            <w:r w:rsidRPr="003C732C">
              <w:rPr>
                <w:rFonts w:ascii="Garamond" w:hAnsi="Garamond" w:cs="Calibri"/>
                <w:color w:val="000000"/>
                <w:sz w:val="20"/>
                <w:szCs w:val="20"/>
              </w:rPr>
              <w:t>47</w:t>
            </w:r>
          </w:p>
        </w:tc>
        <w:tc>
          <w:tcPr>
            <w:tcW w:w="4369" w:type="dxa"/>
            <w:tcBorders>
              <w:top w:val="nil"/>
              <w:left w:val="single" w:sz="4" w:space="0" w:color="auto"/>
              <w:bottom w:val="single" w:sz="4" w:space="0" w:color="auto"/>
              <w:right w:val="nil"/>
            </w:tcBorders>
            <w:shd w:val="clear" w:color="auto" w:fill="auto"/>
          </w:tcPr>
          <w:p w14:paraId="588220C3" w14:textId="0B6CB0CF" w:rsidR="003C732C" w:rsidRPr="003C732C" w:rsidRDefault="003C732C" w:rsidP="003C732C">
            <w:pPr>
              <w:rPr>
                <w:rFonts w:ascii="Garamond" w:hAnsi="Garamond"/>
                <w:sz w:val="20"/>
                <w:szCs w:val="20"/>
              </w:rPr>
            </w:pPr>
            <w:r w:rsidRPr="003C732C">
              <w:rPr>
                <w:rFonts w:ascii="Garamond" w:hAnsi="Garamond" w:cs="Calibri"/>
                <w:color w:val="000000"/>
                <w:sz w:val="20"/>
                <w:szCs w:val="20"/>
              </w:rPr>
              <w:t xml:space="preserve"> Les Corts</w:t>
            </w:r>
          </w:p>
        </w:tc>
      </w:tr>
      <w:tr w:rsidR="003C732C" w:rsidRPr="009A2FE3" w14:paraId="462FA70B" w14:textId="77777777" w:rsidTr="003C732C">
        <w:trPr>
          <w:trHeight w:val="245"/>
        </w:trPr>
        <w:tc>
          <w:tcPr>
            <w:tcW w:w="692" w:type="dxa"/>
            <w:tcBorders>
              <w:top w:val="nil"/>
              <w:left w:val="nil"/>
              <w:bottom w:val="nil"/>
              <w:right w:val="nil"/>
            </w:tcBorders>
            <w:shd w:val="clear" w:color="auto" w:fill="auto"/>
            <w:vAlign w:val="bottom"/>
          </w:tcPr>
          <w:p w14:paraId="2C58DBAC" w14:textId="653ECE35" w:rsidR="003C732C" w:rsidRPr="003C732C" w:rsidRDefault="003C732C" w:rsidP="003C732C">
            <w:pPr>
              <w:rPr>
                <w:rFonts w:ascii="Garamond" w:hAnsi="Garamond"/>
                <w:sz w:val="20"/>
                <w:szCs w:val="20"/>
              </w:rPr>
            </w:pPr>
            <w:r w:rsidRPr="003C732C">
              <w:rPr>
                <w:rFonts w:ascii="Garamond" w:hAnsi="Garamond" w:cs="Calibri"/>
                <w:color w:val="000000"/>
                <w:sz w:val="20"/>
                <w:szCs w:val="20"/>
              </w:rPr>
              <w:t>14</w:t>
            </w:r>
          </w:p>
        </w:tc>
        <w:tc>
          <w:tcPr>
            <w:tcW w:w="4235" w:type="dxa"/>
            <w:tcBorders>
              <w:top w:val="nil"/>
              <w:left w:val="single" w:sz="4" w:space="0" w:color="auto"/>
              <w:bottom w:val="single" w:sz="4" w:space="0" w:color="auto"/>
              <w:right w:val="single" w:sz="4" w:space="0" w:color="auto"/>
            </w:tcBorders>
            <w:shd w:val="clear" w:color="auto" w:fill="auto"/>
          </w:tcPr>
          <w:p w14:paraId="67F01A31" w14:textId="1BC8E679" w:rsidR="003C732C" w:rsidRPr="003C732C" w:rsidRDefault="003C732C" w:rsidP="003C732C">
            <w:pPr>
              <w:rPr>
                <w:rFonts w:ascii="Garamond" w:hAnsi="Garamond"/>
                <w:sz w:val="20"/>
                <w:szCs w:val="20"/>
              </w:rPr>
            </w:pPr>
            <w:r w:rsidRPr="003C732C">
              <w:rPr>
                <w:rFonts w:ascii="Garamond" w:hAnsi="Garamond" w:cs="Calibri"/>
                <w:color w:val="000000"/>
                <w:sz w:val="20"/>
                <w:szCs w:val="20"/>
              </w:rPr>
              <w:t xml:space="preserve"> El Coll</w:t>
            </w:r>
          </w:p>
        </w:tc>
        <w:tc>
          <w:tcPr>
            <w:tcW w:w="692" w:type="dxa"/>
            <w:tcBorders>
              <w:top w:val="nil"/>
              <w:left w:val="nil"/>
              <w:bottom w:val="nil"/>
              <w:right w:val="nil"/>
            </w:tcBorders>
            <w:shd w:val="clear" w:color="auto" w:fill="auto"/>
            <w:vAlign w:val="bottom"/>
          </w:tcPr>
          <w:p w14:paraId="0129B94C" w14:textId="7B48E16A" w:rsidR="003C732C" w:rsidRPr="003C732C" w:rsidRDefault="003C732C" w:rsidP="003C732C">
            <w:pPr>
              <w:rPr>
                <w:rFonts w:ascii="Garamond" w:hAnsi="Garamond"/>
                <w:sz w:val="20"/>
                <w:szCs w:val="20"/>
              </w:rPr>
            </w:pPr>
            <w:r w:rsidRPr="003C732C">
              <w:rPr>
                <w:rFonts w:ascii="Garamond" w:hAnsi="Garamond" w:cs="Calibri"/>
                <w:color w:val="000000"/>
                <w:sz w:val="20"/>
                <w:szCs w:val="20"/>
              </w:rPr>
              <w:t>48</w:t>
            </w:r>
          </w:p>
        </w:tc>
        <w:tc>
          <w:tcPr>
            <w:tcW w:w="4369" w:type="dxa"/>
            <w:tcBorders>
              <w:top w:val="nil"/>
              <w:left w:val="single" w:sz="4" w:space="0" w:color="auto"/>
              <w:bottom w:val="single" w:sz="4" w:space="0" w:color="auto"/>
              <w:right w:val="nil"/>
            </w:tcBorders>
            <w:shd w:val="clear" w:color="auto" w:fill="auto"/>
          </w:tcPr>
          <w:p w14:paraId="38B656E0" w14:textId="397084E1" w:rsidR="003C732C" w:rsidRPr="003C732C" w:rsidRDefault="003C732C" w:rsidP="003C732C">
            <w:pPr>
              <w:rPr>
                <w:rFonts w:ascii="Garamond" w:hAnsi="Garamond"/>
                <w:sz w:val="20"/>
                <w:szCs w:val="20"/>
              </w:rPr>
            </w:pPr>
            <w:r w:rsidRPr="003C732C">
              <w:rPr>
                <w:rFonts w:ascii="Garamond" w:hAnsi="Garamond" w:cs="Calibri"/>
                <w:color w:val="000000"/>
                <w:sz w:val="20"/>
                <w:szCs w:val="20"/>
              </w:rPr>
              <w:t xml:space="preserve"> Les Roquetes</w:t>
            </w:r>
          </w:p>
        </w:tc>
      </w:tr>
      <w:tr w:rsidR="003C732C" w:rsidRPr="009A2FE3" w14:paraId="14AD2418" w14:textId="77777777" w:rsidTr="003C732C">
        <w:trPr>
          <w:trHeight w:val="230"/>
        </w:trPr>
        <w:tc>
          <w:tcPr>
            <w:tcW w:w="692" w:type="dxa"/>
            <w:tcBorders>
              <w:top w:val="nil"/>
              <w:left w:val="nil"/>
              <w:bottom w:val="nil"/>
              <w:right w:val="nil"/>
            </w:tcBorders>
            <w:shd w:val="clear" w:color="auto" w:fill="auto"/>
            <w:vAlign w:val="bottom"/>
          </w:tcPr>
          <w:p w14:paraId="2D2823DE" w14:textId="45D566DC" w:rsidR="003C732C" w:rsidRPr="003C732C" w:rsidRDefault="003C732C" w:rsidP="003C732C">
            <w:pPr>
              <w:rPr>
                <w:rFonts w:ascii="Garamond" w:hAnsi="Garamond"/>
                <w:sz w:val="20"/>
                <w:szCs w:val="20"/>
              </w:rPr>
            </w:pPr>
            <w:r w:rsidRPr="003C732C">
              <w:rPr>
                <w:rFonts w:ascii="Garamond" w:hAnsi="Garamond" w:cs="Calibri"/>
                <w:color w:val="000000"/>
                <w:sz w:val="20"/>
                <w:szCs w:val="20"/>
              </w:rPr>
              <w:t>15</w:t>
            </w:r>
          </w:p>
        </w:tc>
        <w:tc>
          <w:tcPr>
            <w:tcW w:w="4235" w:type="dxa"/>
            <w:tcBorders>
              <w:top w:val="nil"/>
              <w:left w:val="single" w:sz="4" w:space="0" w:color="auto"/>
              <w:bottom w:val="single" w:sz="4" w:space="0" w:color="auto"/>
              <w:right w:val="single" w:sz="4" w:space="0" w:color="auto"/>
            </w:tcBorders>
            <w:shd w:val="clear" w:color="auto" w:fill="auto"/>
          </w:tcPr>
          <w:p w14:paraId="77F4D170" w14:textId="401AEB42" w:rsidR="003C732C" w:rsidRPr="003C732C" w:rsidRDefault="003C732C" w:rsidP="003C732C">
            <w:pPr>
              <w:rPr>
                <w:rFonts w:ascii="Garamond" w:hAnsi="Garamond"/>
                <w:sz w:val="20"/>
                <w:szCs w:val="20"/>
              </w:rPr>
            </w:pPr>
            <w:r w:rsidRPr="003C732C">
              <w:rPr>
                <w:rFonts w:ascii="Garamond" w:hAnsi="Garamond" w:cs="Calibri"/>
                <w:color w:val="000000"/>
                <w:sz w:val="20"/>
                <w:szCs w:val="20"/>
              </w:rPr>
              <w:t xml:space="preserve"> El Congrés i els Indians</w:t>
            </w:r>
          </w:p>
        </w:tc>
        <w:tc>
          <w:tcPr>
            <w:tcW w:w="692" w:type="dxa"/>
            <w:tcBorders>
              <w:top w:val="nil"/>
              <w:left w:val="nil"/>
              <w:bottom w:val="nil"/>
              <w:right w:val="nil"/>
            </w:tcBorders>
            <w:shd w:val="clear" w:color="auto" w:fill="auto"/>
            <w:vAlign w:val="bottom"/>
          </w:tcPr>
          <w:p w14:paraId="0613B512" w14:textId="0AD83685" w:rsidR="003C732C" w:rsidRPr="003C732C" w:rsidRDefault="003C732C" w:rsidP="003C732C">
            <w:pPr>
              <w:rPr>
                <w:rFonts w:ascii="Garamond" w:hAnsi="Garamond"/>
                <w:sz w:val="20"/>
                <w:szCs w:val="20"/>
              </w:rPr>
            </w:pPr>
            <w:r w:rsidRPr="003C732C">
              <w:rPr>
                <w:rFonts w:ascii="Garamond" w:hAnsi="Garamond" w:cs="Calibri"/>
                <w:color w:val="000000"/>
                <w:sz w:val="20"/>
                <w:szCs w:val="20"/>
              </w:rPr>
              <w:t>49</w:t>
            </w:r>
          </w:p>
        </w:tc>
        <w:tc>
          <w:tcPr>
            <w:tcW w:w="4369" w:type="dxa"/>
            <w:tcBorders>
              <w:top w:val="nil"/>
              <w:left w:val="single" w:sz="4" w:space="0" w:color="auto"/>
              <w:bottom w:val="single" w:sz="4" w:space="0" w:color="auto"/>
              <w:right w:val="nil"/>
            </w:tcBorders>
            <w:shd w:val="clear" w:color="auto" w:fill="auto"/>
          </w:tcPr>
          <w:p w14:paraId="3D161EEC" w14:textId="3BC2BDF6" w:rsidR="003C732C" w:rsidRPr="003C732C" w:rsidRDefault="003C732C" w:rsidP="003C732C">
            <w:pPr>
              <w:rPr>
                <w:rFonts w:ascii="Garamond" w:hAnsi="Garamond"/>
                <w:sz w:val="20"/>
                <w:szCs w:val="20"/>
              </w:rPr>
            </w:pPr>
            <w:r w:rsidRPr="003C732C">
              <w:rPr>
                <w:rFonts w:ascii="Garamond" w:hAnsi="Garamond" w:cs="Calibri"/>
                <w:color w:val="000000"/>
                <w:sz w:val="20"/>
                <w:szCs w:val="20"/>
              </w:rPr>
              <w:t xml:space="preserve"> Les Tres Torres</w:t>
            </w:r>
          </w:p>
        </w:tc>
      </w:tr>
      <w:tr w:rsidR="003C732C" w:rsidRPr="009A2FE3" w14:paraId="2B0306F5" w14:textId="77777777" w:rsidTr="003C732C">
        <w:trPr>
          <w:trHeight w:val="245"/>
        </w:trPr>
        <w:tc>
          <w:tcPr>
            <w:tcW w:w="692" w:type="dxa"/>
            <w:tcBorders>
              <w:top w:val="nil"/>
              <w:left w:val="nil"/>
              <w:bottom w:val="nil"/>
              <w:right w:val="nil"/>
            </w:tcBorders>
            <w:shd w:val="clear" w:color="auto" w:fill="auto"/>
            <w:vAlign w:val="bottom"/>
          </w:tcPr>
          <w:p w14:paraId="514E76D2" w14:textId="5A5DE3C5" w:rsidR="003C732C" w:rsidRPr="003C732C" w:rsidRDefault="003C732C" w:rsidP="003C732C">
            <w:pPr>
              <w:rPr>
                <w:rFonts w:ascii="Garamond" w:hAnsi="Garamond"/>
                <w:sz w:val="20"/>
                <w:szCs w:val="20"/>
              </w:rPr>
            </w:pPr>
            <w:r w:rsidRPr="003C732C">
              <w:rPr>
                <w:rFonts w:ascii="Garamond" w:hAnsi="Garamond" w:cs="Calibri"/>
                <w:color w:val="000000"/>
                <w:sz w:val="20"/>
                <w:szCs w:val="20"/>
              </w:rPr>
              <w:t>16</w:t>
            </w:r>
          </w:p>
        </w:tc>
        <w:tc>
          <w:tcPr>
            <w:tcW w:w="4235" w:type="dxa"/>
            <w:tcBorders>
              <w:top w:val="nil"/>
              <w:left w:val="single" w:sz="4" w:space="0" w:color="auto"/>
              <w:bottom w:val="single" w:sz="4" w:space="0" w:color="auto"/>
              <w:right w:val="single" w:sz="4" w:space="0" w:color="auto"/>
            </w:tcBorders>
            <w:shd w:val="clear" w:color="auto" w:fill="auto"/>
          </w:tcPr>
          <w:p w14:paraId="4A3148C7" w14:textId="6933340C" w:rsidR="003C732C" w:rsidRPr="003C732C" w:rsidRDefault="003C732C" w:rsidP="003C732C">
            <w:pPr>
              <w:rPr>
                <w:rFonts w:ascii="Garamond" w:hAnsi="Garamond"/>
                <w:sz w:val="20"/>
                <w:szCs w:val="20"/>
              </w:rPr>
            </w:pPr>
            <w:r w:rsidRPr="003C732C">
              <w:rPr>
                <w:rFonts w:ascii="Garamond" w:hAnsi="Garamond" w:cs="Calibri"/>
                <w:color w:val="000000"/>
                <w:sz w:val="20"/>
                <w:szCs w:val="20"/>
              </w:rPr>
              <w:t xml:space="preserve"> El Fort Pienc</w:t>
            </w:r>
          </w:p>
        </w:tc>
        <w:tc>
          <w:tcPr>
            <w:tcW w:w="692" w:type="dxa"/>
            <w:tcBorders>
              <w:top w:val="nil"/>
              <w:left w:val="nil"/>
              <w:bottom w:val="nil"/>
              <w:right w:val="nil"/>
            </w:tcBorders>
            <w:shd w:val="clear" w:color="auto" w:fill="auto"/>
            <w:vAlign w:val="bottom"/>
          </w:tcPr>
          <w:p w14:paraId="5FC1E91C" w14:textId="1170066C" w:rsidR="003C732C" w:rsidRPr="003C732C" w:rsidRDefault="003C732C" w:rsidP="003C732C">
            <w:pPr>
              <w:rPr>
                <w:rFonts w:ascii="Garamond" w:hAnsi="Garamond"/>
                <w:sz w:val="20"/>
                <w:szCs w:val="20"/>
              </w:rPr>
            </w:pPr>
            <w:r w:rsidRPr="003C732C">
              <w:rPr>
                <w:rFonts w:ascii="Garamond" w:hAnsi="Garamond" w:cs="Calibri"/>
                <w:color w:val="000000"/>
                <w:sz w:val="20"/>
                <w:szCs w:val="20"/>
              </w:rPr>
              <w:t>50</w:t>
            </w:r>
          </w:p>
        </w:tc>
        <w:tc>
          <w:tcPr>
            <w:tcW w:w="4369" w:type="dxa"/>
            <w:tcBorders>
              <w:top w:val="nil"/>
              <w:left w:val="single" w:sz="4" w:space="0" w:color="auto"/>
              <w:bottom w:val="single" w:sz="4" w:space="0" w:color="auto"/>
              <w:right w:val="nil"/>
            </w:tcBorders>
            <w:shd w:val="clear" w:color="auto" w:fill="auto"/>
          </w:tcPr>
          <w:p w14:paraId="2D18C9D0" w14:textId="1CF10F2A" w:rsidR="003C732C" w:rsidRPr="003C732C" w:rsidRDefault="003C732C" w:rsidP="003C732C">
            <w:pPr>
              <w:rPr>
                <w:rFonts w:ascii="Garamond" w:hAnsi="Garamond"/>
                <w:sz w:val="20"/>
                <w:szCs w:val="20"/>
              </w:rPr>
            </w:pPr>
            <w:r w:rsidRPr="003C732C">
              <w:rPr>
                <w:rFonts w:ascii="Garamond" w:hAnsi="Garamond" w:cs="Calibri"/>
                <w:color w:val="000000"/>
                <w:sz w:val="20"/>
                <w:szCs w:val="20"/>
              </w:rPr>
              <w:t xml:space="preserve"> Navas</w:t>
            </w:r>
          </w:p>
        </w:tc>
      </w:tr>
      <w:tr w:rsidR="003C732C" w:rsidRPr="009A2FE3" w14:paraId="217234AB" w14:textId="77777777" w:rsidTr="003C732C">
        <w:trPr>
          <w:trHeight w:val="245"/>
        </w:trPr>
        <w:tc>
          <w:tcPr>
            <w:tcW w:w="692" w:type="dxa"/>
            <w:tcBorders>
              <w:top w:val="nil"/>
              <w:left w:val="nil"/>
              <w:bottom w:val="nil"/>
              <w:right w:val="nil"/>
            </w:tcBorders>
            <w:shd w:val="clear" w:color="auto" w:fill="auto"/>
            <w:vAlign w:val="bottom"/>
          </w:tcPr>
          <w:p w14:paraId="2E2EA90A" w14:textId="541D5916" w:rsidR="003C732C" w:rsidRPr="003C732C" w:rsidRDefault="003C732C" w:rsidP="003C732C">
            <w:pPr>
              <w:rPr>
                <w:rFonts w:ascii="Garamond" w:hAnsi="Garamond"/>
                <w:sz w:val="20"/>
                <w:szCs w:val="20"/>
              </w:rPr>
            </w:pPr>
            <w:r w:rsidRPr="003C732C">
              <w:rPr>
                <w:rFonts w:ascii="Garamond" w:hAnsi="Garamond" w:cs="Calibri"/>
                <w:color w:val="000000"/>
                <w:sz w:val="20"/>
                <w:szCs w:val="20"/>
              </w:rPr>
              <w:t>17</w:t>
            </w:r>
          </w:p>
        </w:tc>
        <w:tc>
          <w:tcPr>
            <w:tcW w:w="4235" w:type="dxa"/>
            <w:tcBorders>
              <w:top w:val="nil"/>
              <w:left w:val="single" w:sz="4" w:space="0" w:color="auto"/>
              <w:bottom w:val="single" w:sz="4" w:space="0" w:color="auto"/>
              <w:right w:val="single" w:sz="4" w:space="0" w:color="auto"/>
            </w:tcBorders>
            <w:shd w:val="clear" w:color="auto" w:fill="auto"/>
          </w:tcPr>
          <w:p w14:paraId="4F17BBC6" w14:textId="758F6949" w:rsidR="003C732C" w:rsidRPr="003C732C" w:rsidRDefault="003C732C" w:rsidP="003C732C">
            <w:pPr>
              <w:rPr>
                <w:rFonts w:ascii="Garamond" w:hAnsi="Garamond"/>
                <w:sz w:val="20"/>
                <w:szCs w:val="20"/>
              </w:rPr>
            </w:pPr>
            <w:r w:rsidRPr="003C732C">
              <w:rPr>
                <w:rFonts w:ascii="Garamond" w:hAnsi="Garamond" w:cs="Calibri"/>
                <w:color w:val="000000"/>
                <w:sz w:val="20"/>
                <w:szCs w:val="20"/>
              </w:rPr>
              <w:t xml:space="preserve"> El Guinardó</w:t>
            </w:r>
          </w:p>
        </w:tc>
        <w:tc>
          <w:tcPr>
            <w:tcW w:w="692" w:type="dxa"/>
            <w:tcBorders>
              <w:top w:val="nil"/>
              <w:left w:val="nil"/>
              <w:bottom w:val="nil"/>
              <w:right w:val="nil"/>
            </w:tcBorders>
            <w:shd w:val="clear" w:color="auto" w:fill="auto"/>
            <w:vAlign w:val="bottom"/>
          </w:tcPr>
          <w:p w14:paraId="5C8B7E48" w14:textId="25BEE399" w:rsidR="003C732C" w:rsidRPr="003C732C" w:rsidRDefault="003C732C" w:rsidP="003C732C">
            <w:pPr>
              <w:rPr>
                <w:rFonts w:ascii="Garamond" w:hAnsi="Garamond"/>
                <w:sz w:val="20"/>
                <w:szCs w:val="20"/>
              </w:rPr>
            </w:pPr>
            <w:r w:rsidRPr="003C732C">
              <w:rPr>
                <w:rFonts w:ascii="Garamond" w:hAnsi="Garamond" w:cs="Calibri"/>
                <w:color w:val="000000"/>
                <w:sz w:val="20"/>
                <w:szCs w:val="20"/>
              </w:rPr>
              <w:t>51</w:t>
            </w:r>
          </w:p>
        </w:tc>
        <w:tc>
          <w:tcPr>
            <w:tcW w:w="4369" w:type="dxa"/>
            <w:tcBorders>
              <w:top w:val="nil"/>
              <w:left w:val="single" w:sz="4" w:space="0" w:color="auto"/>
              <w:bottom w:val="single" w:sz="4" w:space="0" w:color="auto"/>
              <w:right w:val="nil"/>
            </w:tcBorders>
            <w:shd w:val="clear" w:color="auto" w:fill="auto"/>
          </w:tcPr>
          <w:p w14:paraId="6E788AD0" w14:textId="33572FD5" w:rsidR="003C732C" w:rsidRPr="003C732C" w:rsidRDefault="003C732C" w:rsidP="003C732C">
            <w:pPr>
              <w:rPr>
                <w:rFonts w:ascii="Garamond" w:hAnsi="Garamond"/>
                <w:sz w:val="20"/>
                <w:szCs w:val="20"/>
              </w:rPr>
            </w:pPr>
            <w:r w:rsidRPr="003C732C">
              <w:rPr>
                <w:rFonts w:ascii="Garamond" w:hAnsi="Garamond" w:cs="Calibri"/>
                <w:color w:val="000000"/>
                <w:sz w:val="20"/>
                <w:szCs w:val="20"/>
              </w:rPr>
              <w:t xml:space="preserve"> Pedralbes</w:t>
            </w:r>
          </w:p>
        </w:tc>
      </w:tr>
      <w:tr w:rsidR="003C732C" w:rsidRPr="009A2FE3" w14:paraId="26B055CD" w14:textId="77777777" w:rsidTr="003C732C">
        <w:trPr>
          <w:trHeight w:val="230"/>
        </w:trPr>
        <w:tc>
          <w:tcPr>
            <w:tcW w:w="692" w:type="dxa"/>
            <w:tcBorders>
              <w:top w:val="nil"/>
              <w:left w:val="nil"/>
              <w:bottom w:val="nil"/>
              <w:right w:val="nil"/>
            </w:tcBorders>
            <w:shd w:val="clear" w:color="auto" w:fill="auto"/>
            <w:vAlign w:val="bottom"/>
          </w:tcPr>
          <w:p w14:paraId="355B3533" w14:textId="036B850C" w:rsidR="003C732C" w:rsidRPr="003C732C" w:rsidRDefault="003C732C" w:rsidP="003C732C">
            <w:pPr>
              <w:rPr>
                <w:rFonts w:ascii="Garamond" w:hAnsi="Garamond"/>
                <w:sz w:val="20"/>
                <w:szCs w:val="20"/>
              </w:rPr>
            </w:pPr>
            <w:r w:rsidRPr="003C732C">
              <w:rPr>
                <w:rFonts w:ascii="Garamond" w:hAnsi="Garamond" w:cs="Calibri"/>
                <w:color w:val="000000"/>
                <w:sz w:val="20"/>
                <w:szCs w:val="20"/>
              </w:rPr>
              <w:t>18</w:t>
            </w:r>
          </w:p>
        </w:tc>
        <w:tc>
          <w:tcPr>
            <w:tcW w:w="4235" w:type="dxa"/>
            <w:tcBorders>
              <w:top w:val="nil"/>
              <w:left w:val="single" w:sz="4" w:space="0" w:color="auto"/>
              <w:bottom w:val="single" w:sz="4" w:space="0" w:color="auto"/>
              <w:right w:val="single" w:sz="4" w:space="0" w:color="auto"/>
            </w:tcBorders>
            <w:shd w:val="clear" w:color="auto" w:fill="auto"/>
          </w:tcPr>
          <w:p w14:paraId="0714BE65" w14:textId="61F5D2C4" w:rsidR="003C732C" w:rsidRPr="003C732C" w:rsidRDefault="003C732C" w:rsidP="003C732C">
            <w:pPr>
              <w:rPr>
                <w:rFonts w:ascii="Garamond" w:hAnsi="Garamond"/>
                <w:sz w:val="20"/>
                <w:szCs w:val="20"/>
              </w:rPr>
            </w:pPr>
            <w:r w:rsidRPr="003C732C">
              <w:rPr>
                <w:rFonts w:ascii="Garamond" w:hAnsi="Garamond" w:cs="Calibri"/>
                <w:color w:val="000000"/>
                <w:sz w:val="20"/>
                <w:szCs w:val="20"/>
              </w:rPr>
              <w:t xml:space="preserve"> El Gòtic</w:t>
            </w:r>
          </w:p>
        </w:tc>
        <w:tc>
          <w:tcPr>
            <w:tcW w:w="692" w:type="dxa"/>
            <w:tcBorders>
              <w:top w:val="nil"/>
              <w:left w:val="nil"/>
              <w:bottom w:val="nil"/>
              <w:right w:val="nil"/>
            </w:tcBorders>
            <w:shd w:val="clear" w:color="auto" w:fill="auto"/>
            <w:vAlign w:val="bottom"/>
          </w:tcPr>
          <w:p w14:paraId="41D8EC80" w14:textId="5A4B35B8" w:rsidR="003C732C" w:rsidRPr="003C732C" w:rsidRDefault="003C732C" w:rsidP="003C732C">
            <w:pPr>
              <w:rPr>
                <w:rFonts w:ascii="Garamond" w:hAnsi="Garamond"/>
                <w:sz w:val="20"/>
                <w:szCs w:val="20"/>
              </w:rPr>
            </w:pPr>
            <w:r w:rsidRPr="003C732C">
              <w:rPr>
                <w:rFonts w:ascii="Garamond" w:hAnsi="Garamond" w:cs="Calibri"/>
                <w:color w:val="000000"/>
                <w:sz w:val="20"/>
                <w:szCs w:val="20"/>
              </w:rPr>
              <w:t>52</w:t>
            </w:r>
          </w:p>
        </w:tc>
        <w:tc>
          <w:tcPr>
            <w:tcW w:w="4369" w:type="dxa"/>
            <w:tcBorders>
              <w:top w:val="nil"/>
              <w:left w:val="single" w:sz="4" w:space="0" w:color="auto"/>
              <w:bottom w:val="single" w:sz="4" w:space="0" w:color="auto"/>
              <w:right w:val="nil"/>
            </w:tcBorders>
            <w:shd w:val="clear" w:color="auto" w:fill="auto"/>
          </w:tcPr>
          <w:p w14:paraId="39F5D31A" w14:textId="6EDB0671" w:rsidR="003C732C" w:rsidRPr="003C732C" w:rsidRDefault="003C732C" w:rsidP="003C732C">
            <w:pPr>
              <w:rPr>
                <w:rFonts w:ascii="Garamond" w:hAnsi="Garamond"/>
                <w:sz w:val="20"/>
                <w:szCs w:val="20"/>
              </w:rPr>
            </w:pPr>
            <w:r w:rsidRPr="003C732C">
              <w:rPr>
                <w:rFonts w:ascii="Garamond" w:hAnsi="Garamond" w:cs="Calibri"/>
                <w:color w:val="000000"/>
                <w:sz w:val="20"/>
                <w:szCs w:val="20"/>
              </w:rPr>
              <w:t xml:space="preserve"> Porta</w:t>
            </w:r>
          </w:p>
        </w:tc>
      </w:tr>
      <w:tr w:rsidR="003C732C" w:rsidRPr="009A2FE3" w14:paraId="1084C32C" w14:textId="77777777" w:rsidTr="003C732C">
        <w:trPr>
          <w:trHeight w:val="245"/>
        </w:trPr>
        <w:tc>
          <w:tcPr>
            <w:tcW w:w="692" w:type="dxa"/>
            <w:tcBorders>
              <w:top w:val="nil"/>
              <w:left w:val="nil"/>
              <w:bottom w:val="nil"/>
              <w:right w:val="nil"/>
            </w:tcBorders>
            <w:shd w:val="clear" w:color="auto" w:fill="auto"/>
            <w:vAlign w:val="bottom"/>
          </w:tcPr>
          <w:p w14:paraId="55D86CA4" w14:textId="547F10CB" w:rsidR="003C732C" w:rsidRPr="003C732C" w:rsidRDefault="003C732C" w:rsidP="003C732C">
            <w:pPr>
              <w:rPr>
                <w:rFonts w:ascii="Garamond" w:hAnsi="Garamond"/>
                <w:sz w:val="20"/>
                <w:szCs w:val="20"/>
              </w:rPr>
            </w:pPr>
            <w:r w:rsidRPr="003C732C">
              <w:rPr>
                <w:rFonts w:ascii="Garamond" w:hAnsi="Garamond" w:cs="Calibri"/>
                <w:color w:val="000000"/>
                <w:sz w:val="20"/>
                <w:szCs w:val="20"/>
              </w:rPr>
              <w:t>19</w:t>
            </w:r>
          </w:p>
        </w:tc>
        <w:tc>
          <w:tcPr>
            <w:tcW w:w="4235" w:type="dxa"/>
            <w:tcBorders>
              <w:top w:val="nil"/>
              <w:left w:val="single" w:sz="4" w:space="0" w:color="auto"/>
              <w:bottom w:val="single" w:sz="4" w:space="0" w:color="auto"/>
              <w:right w:val="single" w:sz="4" w:space="0" w:color="auto"/>
            </w:tcBorders>
            <w:shd w:val="clear" w:color="auto" w:fill="auto"/>
          </w:tcPr>
          <w:p w14:paraId="6ACCC13E" w14:textId="7DACC1A7" w:rsidR="003C732C" w:rsidRPr="003C732C" w:rsidRDefault="003C732C" w:rsidP="003C732C">
            <w:pPr>
              <w:rPr>
                <w:rFonts w:ascii="Garamond" w:hAnsi="Garamond"/>
                <w:sz w:val="20"/>
                <w:szCs w:val="20"/>
              </w:rPr>
            </w:pPr>
            <w:r w:rsidRPr="003C732C">
              <w:rPr>
                <w:rFonts w:ascii="Garamond" w:hAnsi="Garamond" w:cs="Calibri"/>
                <w:color w:val="000000"/>
                <w:sz w:val="20"/>
                <w:szCs w:val="20"/>
              </w:rPr>
              <w:t xml:space="preserve"> El Parc i la Llacuna del Poblenou</w:t>
            </w:r>
          </w:p>
        </w:tc>
        <w:tc>
          <w:tcPr>
            <w:tcW w:w="692" w:type="dxa"/>
            <w:tcBorders>
              <w:top w:val="nil"/>
              <w:left w:val="nil"/>
              <w:bottom w:val="nil"/>
              <w:right w:val="nil"/>
            </w:tcBorders>
            <w:shd w:val="clear" w:color="auto" w:fill="auto"/>
            <w:vAlign w:val="bottom"/>
          </w:tcPr>
          <w:p w14:paraId="4C1E566B" w14:textId="1CC50493" w:rsidR="003C732C" w:rsidRPr="003C732C" w:rsidRDefault="003C732C" w:rsidP="003C732C">
            <w:pPr>
              <w:rPr>
                <w:rFonts w:ascii="Garamond" w:hAnsi="Garamond"/>
                <w:sz w:val="20"/>
                <w:szCs w:val="20"/>
              </w:rPr>
            </w:pPr>
            <w:r w:rsidRPr="003C732C">
              <w:rPr>
                <w:rFonts w:ascii="Garamond" w:hAnsi="Garamond" w:cs="Calibri"/>
                <w:color w:val="000000"/>
                <w:sz w:val="20"/>
                <w:szCs w:val="20"/>
              </w:rPr>
              <w:t>53</w:t>
            </w:r>
          </w:p>
        </w:tc>
        <w:tc>
          <w:tcPr>
            <w:tcW w:w="4369" w:type="dxa"/>
            <w:tcBorders>
              <w:top w:val="nil"/>
              <w:left w:val="single" w:sz="4" w:space="0" w:color="auto"/>
              <w:bottom w:val="single" w:sz="4" w:space="0" w:color="auto"/>
              <w:right w:val="nil"/>
            </w:tcBorders>
            <w:shd w:val="clear" w:color="auto" w:fill="auto"/>
          </w:tcPr>
          <w:p w14:paraId="42E61A1E" w14:textId="2628D29C" w:rsidR="003C732C" w:rsidRPr="003C732C" w:rsidRDefault="003C732C" w:rsidP="003C732C">
            <w:pPr>
              <w:rPr>
                <w:rFonts w:ascii="Garamond" w:hAnsi="Garamond"/>
                <w:sz w:val="20"/>
                <w:szCs w:val="20"/>
              </w:rPr>
            </w:pPr>
            <w:r w:rsidRPr="003C732C">
              <w:rPr>
                <w:rFonts w:ascii="Garamond" w:hAnsi="Garamond" w:cs="Calibri"/>
                <w:color w:val="000000"/>
                <w:sz w:val="20"/>
                <w:szCs w:val="20"/>
              </w:rPr>
              <w:t xml:space="preserve"> Provençals del Poblenou</w:t>
            </w:r>
          </w:p>
        </w:tc>
      </w:tr>
      <w:tr w:rsidR="003C732C" w:rsidRPr="009A2FE3" w14:paraId="664C0C6D" w14:textId="77777777" w:rsidTr="003C732C">
        <w:trPr>
          <w:trHeight w:val="230"/>
        </w:trPr>
        <w:tc>
          <w:tcPr>
            <w:tcW w:w="692" w:type="dxa"/>
            <w:tcBorders>
              <w:top w:val="nil"/>
              <w:left w:val="nil"/>
              <w:bottom w:val="nil"/>
              <w:right w:val="nil"/>
            </w:tcBorders>
            <w:shd w:val="clear" w:color="auto" w:fill="auto"/>
            <w:vAlign w:val="bottom"/>
          </w:tcPr>
          <w:p w14:paraId="50403365" w14:textId="4FB8B9BA" w:rsidR="003C732C" w:rsidRPr="003C732C" w:rsidRDefault="003C732C" w:rsidP="003C732C">
            <w:pPr>
              <w:rPr>
                <w:rFonts w:ascii="Garamond" w:hAnsi="Garamond"/>
                <w:sz w:val="20"/>
                <w:szCs w:val="20"/>
              </w:rPr>
            </w:pPr>
            <w:r w:rsidRPr="003C732C">
              <w:rPr>
                <w:rFonts w:ascii="Garamond" w:hAnsi="Garamond" w:cs="Calibri"/>
                <w:color w:val="000000"/>
                <w:sz w:val="20"/>
                <w:szCs w:val="20"/>
              </w:rPr>
              <w:t>20</w:t>
            </w:r>
          </w:p>
        </w:tc>
        <w:tc>
          <w:tcPr>
            <w:tcW w:w="4235" w:type="dxa"/>
            <w:tcBorders>
              <w:top w:val="nil"/>
              <w:left w:val="single" w:sz="4" w:space="0" w:color="auto"/>
              <w:bottom w:val="single" w:sz="4" w:space="0" w:color="auto"/>
              <w:right w:val="single" w:sz="4" w:space="0" w:color="auto"/>
            </w:tcBorders>
            <w:shd w:val="clear" w:color="auto" w:fill="auto"/>
          </w:tcPr>
          <w:p w14:paraId="4A007D50" w14:textId="02FC2F55" w:rsidR="003C732C" w:rsidRPr="003C732C" w:rsidRDefault="003C732C" w:rsidP="003C732C">
            <w:pPr>
              <w:rPr>
                <w:rFonts w:ascii="Garamond" w:hAnsi="Garamond"/>
                <w:sz w:val="20"/>
                <w:szCs w:val="20"/>
              </w:rPr>
            </w:pPr>
            <w:r w:rsidRPr="003C732C">
              <w:rPr>
                <w:rFonts w:ascii="Garamond" w:hAnsi="Garamond" w:cs="Calibri"/>
                <w:color w:val="000000"/>
                <w:sz w:val="20"/>
                <w:szCs w:val="20"/>
              </w:rPr>
              <w:t xml:space="preserve"> El Poble Sec - Parc de Montjuïc</w:t>
            </w:r>
          </w:p>
        </w:tc>
        <w:tc>
          <w:tcPr>
            <w:tcW w:w="692" w:type="dxa"/>
            <w:tcBorders>
              <w:top w:val="nil"/>
              <w:left w:val="nil"/>
              <w:bottom w:val="nil"/>
              <w:right w:val="nil"/>
            </w:tcBorders>
            <w:shd w:val="clear" w:color="auto" w:fill="auto"/>
            <w:vAlign w:val="bottom"/>
          </w:tcPr>
          <w:p w14:paraId="0FD434D1" w14:textId="1B44F212" w:rsidR="003C732C" w:rsidRPr="003C732C" w:rsidRDefault="003C732C" w:rsidP="003C732C">
            <w:pPr>
              <w:rPr>
                <w:rFonts w:ascii="Garamond" w:hAnsi="Garamond"/>
                <w:sz w:val="20"/>
                <w:szCs w:val="20"/>
              </w:rPr>
            </w:pPr>
            <w:r w:rsidRPr="003C732C">
              <w:rPr>
                <w:rFonts w:ascii="Garamond" w:hAnsi="Garamond" w:cs="Calibri"/>
                <w:color w:val="000000"/>
                <w:sz w:val="20"/>
                <w:szCs w:val="20"/>
              </w:rPr>
              <w:t>54</w:t>
            </w:r>
          </w:p>
        </w:tc>
        <w:tc>
          <w:tcPr>
            <w:tcW w:w="4369" w:type="dxa"/>
            <w:tcBorders>
              <w:top w:val="nil"/>
              <w:left w:val="single" w:sz="4" w:space="0" w:color="auto"/>
              <w:bottom w:val="single" w:sz="4" w:space="0" w:color="auto"/>
              <w:right w:val="nil"/>
            </w:tcBorders>
            <w:shd w:val="clear" w:color="auto" w:fill="auto"/>
          </w:tcPr>
          <w:p w14:paraId="5AFAE5BB" w14:textId="19B7770C" w:rsidR="003C732C" w:rsidRPr="003C732C" w:rsidRDefault="003C732C" w:rsidP="003C732C">
            <w:pPr>
              <w:rPr>
                <w:rFonts w:ascii="Garamond" w:hAnsi="Garamond"/>
                <w:sz w:val="20"/>
                <w:szCs w:val="20"/>
              </w:rPr>
            </w:pPr>
            <w:r w:rsidRPr="003C732C">
              <w:rPr>
                <w:rFonts w:ascii="Garamond" w:hAnsi="Garamond" w:cs="Calibri"/>
                <w:color w:val="000000"/>
                <w:sz w:val="20"/>
                <w:szCs w:val="20"/>
              </w:rPr>
              <w:t xml:space="preserve"> Sant Andreu</w:t>
            </w:r>
          </w:p>
        </w:tc>
      </w:tr>
      <w:tr w:rsidR="003C732C" w:rsidRPr="009A2FE3" w14:paraId="3381BBBD" w14:textId="77777777" w:rsidTr="003C732C">
        <w:trPr>
          <w:trHeight w:val="245"/>
        </w:trPr>
        <w:tc>
          <w:tcPr>
            <w:tcW w:w="692" w:type="dxa"/>
            <w:tcBorders>
              <w:top w:val="nil"/>
              <w:left w:val="nil"/>
              <w:bottom w:val="nil"/>
              <w:right w:val="nil"/>
            </w:tcBorders>
            <w:shd w:val="clear" w:color="auto" w:fill="auto"/>
            <w:vAlign w:val="bottom"/>
          </w:tcPr>
          <w:p w14:paraId="0E85951B" w14:textId="4F16E97A" w:rsidR="003C732C" w:rsidRPr="003C732C" w:rsidRDefault="003C732C" w:rsidP="003C732C">
            <w:pPr>
              <w:rPr>
                <w:rFonts w:ascii="Garamond" w:hAnsi="Garamond"/>
                <w:sz w:val="20"/>
                <w:szCs w:val="20"/>
              </w:rPr>
            </w:pPr>
            <w:r w:rsidRPr="003C732C">
              <w:rPr>
                <w:rFonts w:ascii="Garamond" w:hAnsi="Garamond" w:cs="Calibri"/>
                <w:color w:val="000000"/>
                <w:sz w:val="20"/>
                <w:szCs w:val="20"/>
              </w:rPr>
              <w:t>21</w:t>
            </w:r>
          </w:p>
        </w:tc>
        <w:tc>
          <w:tcPr>
            <w:tcW w:w="4235" w:type="dxa"/>
            <w:tcBorders>
              <w:top w:val="nil"/>
              <w:left w:val="single" w:sz="4" w:space="0" w:color="auto"/>
              <w:bottom w:val="single" w:sz="4" w:space="0" w:color="auto"/>
              <w:right w:val="single" w:sz="4" w:space="0" w:color="auto"/>
            </w:tcBorders>
            <w:shd w:val="clear" w:color="auto" w:fill="auto"/>
          </w:tcPr>
          <w:p w14:paraId="35B5E8AD" w14:textId="70224E09" w:rsidR="003C732C" w:rsidRPr="003C732C" w:rsidRDefault="003C732C" w:rsidP="003C732C">
            <w:pPr>
              <w:rPr>
                <w:rFonts w:ascii="Garamond" w:hAnsi="Garamond"/>
                <w:sz w:val="20"/>
                <w:szCs w:val="20"/>
              </w:rPr>
            </w:pPr>
            <w:r w:rsidRPr="003C732C">
              <w:rPr>
                <w:rFonts w:ascii="Garamond" w:hAnsi="Garamond" w:cs="Calibri"/>
                <w:color w:val="000000"/>
                <w:sz w:val="20"/>
                <w:szCs w:val="20"/>
              </w:rPr>
              <w:t xml:space="preserve"> El Poblenou</w:t>
            </w:r>
          </w:p>
        </w:tc>
        <w:tc>
          <w:tcPr>
            <w:tcW w:w="692" w:type="dxa"/>
            <w:tcBorders>
              <w:top w:val="nil"/>
              <w:left w:val="nil"/>
              <w:bottom w:val="nil"/>
              <w:right w:val="nil"/>
            </w:tcBorders>
            <w:shd w:val="clear" w:color="auto" w:fill="auto"/>
            <w:vAlign w:val="bottom"/>
          </w:tcPr>
          <w:p w14:paraId="1EAC13B6" w14:textId="034C5441" w:rsidR="003C732C" w:rsidRPr="003C732C" w:rsidRDefault="003C732C" w:rsidP="003C732C">
            <w:pPr>
              <w:rPr>
                <w:rFonts w:ascii="Garamond" w:hAnsi="Garamond"/>
                <w:sz w:val="20"/>
                <w:szCs w:val="20"/>
              </w:rPr>
            </w:pPr>
            <w:r w:rsidRPr="003C732C">
              <w:rPr>
                <w:rFonts w:ascii="Garamond" w:hAnsi="Garamond" w:cs="Calibri"/>
                <w:color w:val="000000"/>
                <w:sz w:val="20"/>
                <w:szCs w:val="20"/>
              </w:rPr>
              <w:t>55</w:t>
            </w:r>
          </w:p>
        </w:tc>
        <w:tc>
          <w:tcPr>
            <w:tcW w:w="4369" w:type="dxa"/>
            <w:tcBorders>
              <w:top w:val="nil"/>
              <w:left w:val="single" w:sz="4" w:space="0" w:color="auto"/>
              <w:bottom w:val="single" w:sz="4" w:space="0" w:color="auto"/>
              <w:right w:val="nil"/>
            </w:tcBorders>
            <w:shd w:val="clear" w:color="auto" w:fill="auto"/>
          </w:tcPr>
          <w:p w14:paraId="4A7CDEF2" w14:textId="640EE39B" w:rsidR="003C732C" w:rsidRPr="003C732C" w:rsidRDefault="003C732C" w:rsidP="003C732C">
            <w:pPr>
              <w:rPr>
                <w:rFonts w:ascii="Garamond" w:hAnsi="Garamond"/>
                <w:sz w:val="20"/>
                <w:szCs w:val="20"/>
              </w:rPr>
            </w:pPr>
            <w:r w:rsidRPr="003C732C">
              <w:rPr>
                <w:rFonts w:ascii="Garamond" w:hAnsi="Garamond" w:cs="Calibri"/>
                <w:color w:val="000000"/>
                <w:sz w:val="20"/>
                <w:szCs w:val="20"/>
              </w:rPr>
              <w:t xml:space="preserve"> Sant Antoni</w:t>
            </w:r>
          </w:p>
        </w:tc>
      </w:tr>
      <w:tr w:rsidR="003C732C" w:rsidRPr="009A2FE3" w14:paraId="23AFF3B1" w14:textId="77777777" w:rsidTr="003C732C">
        <w:trPr>
          <w:trHeight w:val="245"/>
        </w:trPr>
        <w:tc>
          <w:tcPr>
            <w:tcW w:w="692" w:type="dxa"/>
            <w:tcBorders>
              <w:top w:val="nil"/>
              <w:left w:val="nil"/>
              <w:bottom w:val="nil"/>
              <w:right w:val="nil"/>
            </w:tcBorders>
            <w:shd w:val="clear" w:color="auto" w:fill="auto"/>
            <w:vAlign w:val="bottom"/>
          </w:tcPr>
          <w:p w14:paraId="130C02A0" w14:textId="1FBA7605" w:rsidR="003C732C" w:rsidRPr="003C732C" w:rsidRDefault="003C732C" w:rsidP="003C732C">
            <w:pPr>
              <w:rPr>
                <w:rFonts w:ascii="Garamond" w:hAnsi="Garamond"/>
                <w:sz w:val="20"/>
                <w:szCs w:val="20"/>
              </w:rPr>
            </w:pPr>
            <w:r w:rsidRPr="003C732C">
              <w:rPr>
                <w:rFonts w:ascii="Garamond" w:hAnsi="Garamond" w:cs="Calibri"/>
                <w:color w:val="000000"/>
                <w:sz w:val="20"/>
                <w:szCs w:val="20"/>
              </w:rPr>
              <w:t>22</w:t>
            </w:r>
          </w:p>
        </w:tc>
        <w:tc>
          <w:tcPr>
            <w:tcW w:w="4235" w:type="dxa"/>
            <w:tcBorders>
              <w:top w:val="nil"/>
              <w:left w:val="single" w:sz="4" w:space="0" w:color="auto"/>
              <w:bottom w:val="single" w:sz="4" w:space="0" w:color="auto"/>
              <w:right w:val="single" w:sz="4" w:space="0" w:color="auto"/>
            </w:tcBorders>
            <w:shd w:val="clear" w:color="auto" w:fill="auto"/>
          </w:tcPr>
          <w:p w14:paraId="4ECD7A1C" w14:textId="0F03C8B5" w:rsidR="003C732C" w:rsidRPr="003C732C" w:rsidRDefault="003C732C" w:rsidP="003C732C">
            <w:pPr>
              <w:rPr>
                <w:rFonts w:ascii="Garamond" w:hAnsi="Garamond"/>
                <w:sz w:val="20"/>
                <w:szCs w:val="20"/>
              </w:rPr>
            </w:pPr>
            <w:r w:rsidRPr="003C732C">
              <w:rPr>
                <w:rFonts w:ascii="Garamond" w:hAnsi="Garamond" w:cs="Calibri"/>
                <w:color w:val="000000"/>
                <w:sz w:val="20"/>
                <w:szCs w:val="20"/>
              </w:rPr>
              <w:t xml:space="preserve"> El Putxet i el Farró</w:t>
            </w:r>
          </w:p>
        </w:tc>
        <w:tc>
          <w:tcPr>
            <w:tcW w:w="692" w:type="dxa"/>
            <w:tcBorders>
              <w:top w:val="nil"/>
              <w:left w:val="nil"/>
              <w:bottom w:val="nil"/>
              <w:right w:val="nil"/>
            </w:tcBorders>
            <w:shd w:val="clear" w:color="auto" w:fill="auto"/>
            <w:vAlign w:val="bottom"/>
          </w:tcPr>
          <w:p w14:paraId="3BD250AD" w14:textId="3EC2E794" w:rsidR="003C732C" w:rsidRPr="003C732C" w:rsidRDefault="003C732C" w:rsidP="003C732C">
            <w:pPr>
              <w:rPr>
                <w:rFonts w:ascii="Garamond" w:hAnsi="Garamond"/>
                <w:sz w:val="20"/>
                <w:szCs w:val="20"/>
              </w:rPr>
            </w:pPr>
            <w:r w:rsidRPr="003C732C">
              <w:rPr>
                <w:rFonts w:ascii="Garamond" w:hAnsi="Garamond" w:cs="Calibri"/>
                <w:color w:val="000000"/>
                <w:sz w:val="20"/>
                <w:szCs w:val="20"/>
              </w:rPr>
              <w:t>56</w:t>
            </w:r>
          </w:p>
        </w:tc>
        <w:tc>
          <w:tcPr>
            <w:tcW w:w="4369" w:type="dxa"/>
            <w:tcBorders>
              <w:top w:val="nil"/>
              <w:left w:val="single" w:sz="4" w:space="0" w:color="auto"/>
              <w:bottom w:val="single" w:sz="4" w:space="0" w:color="auto"/>
              <w:right w:val="nil"/>
            </w:tcBorders>
            <w:shd w:val="clear" w:color="auto" w:fill="auto"/>
          </w:tcPr>
          <w:p w14:paraId="0E6DC1C9" w14:textId="2C6ECD85" w:rsidR="003C732C" w:rsidRPr="003C732C" w:rsidRDefault="003C732C" w:rsidP="003C732C">
            <w:pPr>
              <w:rPr>
                <w:rFonts w:ascii="Garamond" w:hAnsi="Garamond"/>
                <w:sz w:val="20"/>
                <w:szCs w:val="20"/>
              </w:rPr>
            </w:pPr>
            <w:r w:rsidRPr="003C732C">
              <w:rPr>
                <w:rFonts w:ascii="Garamond" w:hAnsi="Garamond" w:cs="Calibri"/>
                <w:color w:val="000000"/>
                <w:sz w:val="20"/>
                <w:szCs w:val="20"/>
              </w:rPr>
              <w:t xml:space="preserve"> Sant Genís Dels Agudells - Montbau</w:t>
            </w:r>
          </w:p>
        </w:tc>
      </w:tr>
      <w:tr w:rsidR="003C732C" w:rsidRPr="009A2FE3" w14:paraId="78CE9456" w14:textId="77777777" w:rsidTr="003C732C">
        <w:trPr>
          <w:trHeight w:val="230"/>
        </w:trPr>
        <w:tc>
          <w:tcPr>
            <w:tcW w:w="692" w:type="dxa"/>
            <w:tcBorders>
              <w:top w:val="nil"/>
              <w:left w:val="nil"/>
              <w:bottom w:val="nil"/>
              <w:right w:val="nil"/>
            </w:tcBorders>
            <w:shd w:val="clear" w:color="auto" w:fill="auto"/>
            <w:vAlign w:val="bottom"/>
          </w:tcPr>
          <w:p w14:paraId="3024A591" w14:textId="31147A5D" w:rsidR="003C732C" w:rsidRPr="003C732C" w:rsidRDefault="003C732C" w:rsidP="003C732C">
            <w:pPr>
              <w:rPr>
                <w:rFonts w:ascii="Garamond" w:hAnsi="Garamond"/>
                <w:sz w:val="20"/>
                <w:szCs w:val="20"/>
              </w:rPr>
            </w:pPr>
            <w:r w:rsidRPr="003C732C">
              <w:rPr>
                <w:rFonts w:ascii="Garamond" w:hAnsi="Garamond" w:cs="Calibri"/>
                <w:color w:val="000000"/>
                <w:sz w:val="20"/>
                <w:szCs w:val="20"/>
              </w:rPr>
              <w:t>23</w:t>
            </w:r>
          </w:p>
        </w:tc>
        <w:tc>
          <w:tcPr>
            <w:tcW w:w="4235" w:type="dxa"/>
            <w:tcBorders>
              <w:top w:val="nil"/>
              <w:left w:val="single" w:sz="4" w:space="0" w:color="auto"/>
              <w:bottom w:val="single" w:sz="4" w:space="0" w:color="auto"/>
              <w:right w:val="single" w:sz="4" w:space="0" w:color="auto"/>
            </w:tcBorders>
            <w:shd w:val="clear" w:color="auto" w:fill="auto"/>
          </w:tcPr>
          <w:p w14:paraId="08F08478" w14:textId="16B9CA64" w:rsidR="003C732C" w:rsidRPr="003C732C" w:rsidRDefault="003C732C" w:rsidP="003C732C">
            <w:pPr>
              <w:rPr>
                <w:rFonts w:ascii="Garamond" w:hAnsi="Garamond"/>
                <w:sz w:val="20"/>
                <w:szCs w:val="20"/>
              </w:rPr>
            </w:pPr>
            <w:r w:rsidRPr="003C732C">
              <w:rPr>
                <w:rFonts w:ascii="Garamond" w:hAnsi="Garamond" w:cs="Calibri"/>
                <w:color w:val="000000"/>
                <w:sz w:val="20"/>
                <w:szCs w:val="20"/>
              </w:rPr>
              <w:t xml:space="preserve"> El Raval</w:t>
            </w:r>
          </w:p>
        </w:tc>
        <w:tc>
          <w:tcPr>
            <w:tcW w:w="692" w:type="dxa"/>
            <w:tcBorders>
              <w:top w:val="nil"/>
              <w:left w:val="nil"/>
              <w:bottom w:val="nil"/>
              <w:right w:val="nil"/>
            </w:tcBorders>
            <w:shd w:val="clear" w:color="auto" w:fill="auto"/>
            <w:vAlign w:val="bottom"/>
          </w:tcPr>
          <w:p w14:paraId="0E16AC70" w14:textId="745D0BB9" w:rsidR="003C732C" w:rsidRPr="003C732C" w:rsidRDefault="003C732C" w:rsidP="003C732C">
            <w:pPr>
              <w:rPr>
                <w:rFonts w:ascii="Garamond" w:hAnsi="Garamond"/>
                <w:sz w:val="20"/>
                <w:szCs w:val="20"/>
              </w:rPr>
            </w:pPr>
            <w:r w:rsidRPr="003C732C">
              <w:rPr>
                <w:rFonts w:ascii="Garamond" w:hAnsi="Garamond" w:cs="Calibri"/>
                <w:color w:val="000000"/>
                <w:sz w:val="20"/>
                <w:szCs w:val="20"/>
              </w:rPr>
              <w:t>57</w:t>
            </w:r>
          </w:p>
        </w:tc>
        <w:tc>
          <w:tcPr>
            <w:tcW w:w="4369" w:type="dxa"/>
            <w:tcBorders>
              <w:top w:val="nil"/>
              <w:left w:val="single" w:sz="4" w:space="0" w:color="auto"/>
              <w:bottom w:val="single" w:sz="4" w:space="0" w:color="auto"/>
              <w:right w:val="nil"/>
            </w:tcBorders>
            <w:shd w:val="clear" w:color="auto" w:fill="auto"/>
          </w:tcPr>
          <w:p w14:paraId="16E20B0C" w14:textId="43BED19B" w:rsidR="003C732C" w:rsidRPr="003C732C" w:rsidRDefault="003C732C" w:rsidP="003C732C">
            <w:pPr>
              <w:rPr>
                <w:rFonts w:ascii="Garamond" w:hAnsi="Garamond"/>
                <w:sz w:val="20"/>
                <w:szCs w:val="20"/>
              </w:rPr>
            </w:pPr>
            <w:r w:rsidRPr="003C732C">
              <w:rPr>
                <w:rFonts w:ascii="Garamond" w:hAnsi="Garamond" w:cs="Calibri"/>
                <w:color w:val="000000"/>
                <w:sz w:val="20"/>
                <w:szCs w:val="20"/>
              </w:rPr>
              <w:t xml:space="preserve"> Sant Gervasi - Galvany</w:t>
            </w:r>
          </w:p>
        </w:tc>
      </w:tr>
      <w:tr w:rsidR="003C732C" w:rsidRPr="009A2FE3" w14:paraId="1311DB7A" w14:textId="77777777" w:rsidTr="003C732C">
        <w:trPr>
          <w:trHeight w:val="245"/>
        </w:trPr>
        <w:tc>
          <w:tcPr>
            <w:tcW w:w="692" w:type="dxa"/>
            <w:tcBorders>
              <w:top w:val="nil"/>
              <w:left w:val="nil"/>
              <w:bottom w:val="nil"/>
              <w:right w:val="nil"/>
            </w:tcBorders>
            <w:shd w:val="clear" w:color="auto" w:fill="auto"/>
            <w:vAlign w:val="bottom"/>
          </w:tcPr>
          <w:p w14:paraId="281DA44D" w14:textId="4B383AD9" w:rsidR="003C732C" w:rsidRPr="003C732C" w:rsidRDefault="003C732C" w:rsidP="003C732C">
            <w:pPr>
              <w:rPr>
                <w:rFonts w:ascii="Garamond" w:hAnsi="Garamond"/>
                <w:sz w:val="20"/>
                <w:szCs w:val="20"/>
              </w:rPr>
            </w:pPr>
            <w:r w:rsidRPr="003C732C">
              <w:rPr>
                <w:rFonts w:ascii="Garamond" w:hAnsi="Garamond" w:cs="Calibri"/>
                <w:color w:val="000000"/>
                <w:sz w:val="20"/>
                <w:szCs w:val="20"/>
              </w:rPr>
              <w:t>24</w:t>
            </w:r>
          </w:p>
        </w:tc>
        <w:tc>
          <w:tcPr>
            <w:tcW w:w="4235" w:type="dxa"/>
            <w:tcBorders>
              <w:top w:val="nil"/>
              <w:left w:val="single" w:sz="4" w:space="0" w:color="auto"/>
              <w:bottom w:val="single" w:sz="4" w:space="0" w:color="auto"/>
              <w:right w:val="single" w:sz="4" w:space="0" w:color="auto"/>
            </w:tcBorders>
            <w:shd w:val="clear" w:color="auto" w:fill="auto"/>
          </w:tcPr>
          <w:p w14:paraId="1434D798" w14:textId="0FB83AB6" w:rsidR="003C732C" w:rsidRPr="003C732C" w:rsidRDefault="003C732C" w:rsidP="003C732C">
            <w:pPr>
              <w:rPr>
                <w:rFonts w:ascii="Garamond" w:hAnsi="Garamond"/>
                <w:sz w:val="20"/>
                <w:szCs w:val="20"/>
              </w:rPr>
            </w:pPr>
            <w:r w:rsidRPr="003C732C">
              <w:rPr>
                <w:rFonts w:ascii="Garamond" w:hAnsi="Garamond" w:cs="Calibri"/>
                <w:color w:val="000000"/>
                <w:sz w:val="20"/>
                <w:szCs w:val="20"/>
              </w:rPr>
              <w:t xml:space="preserve"> Horta</w:t>
            </w:r>
          </w:p>
        </w:tc>
        <w:tc>
          <w:tcPr>
            <w:tcW w:w="692" w:type="dxa"/>
            <w:tcBorders>
              <w:top w:val="nil"/>
              <w:left w:val="nil"/>
              <w:bottom w:val="nil"/>
              <w:right w:val="nil"/>
            </w:tcBorders>
            <w:shd w:val="clear" w:color="auto" w:fill="auto"/>
            <w:vAlign w:val="bottom"/>
          </w:tcPr>
          <w:p w14:paraId="4A3FAFD8" w14:textId="4F456302" w:rsidR="003C732C" w:rsidRPr="003C732C" w:rsidRDefault="003C732C" w:rsidP="003C732C">
            <w:pPr>
              <w:rPr>
                <w:rFonts w:ascii="Garamond" w:hAnsi="Garamond"/>
                <w:sz w:val="20"/>
                <w:szCs w:val="20"/>
              </w:rPr>
            </w:pPr>
            <w:r w:rsidRPr="003C732C">
              <w:rPr>
                <w:rFonts w:ascii="Garamond" w:hAnsi="Garamond" w:cs="Calibri"/>
                <w:color w:val="000000"/>
                <w:sz w:val="20"/>
                <w:szCs w:val="20"/>
              </w:rPr>
              <w:t>58</w:t>
            </w:r>
          </w:p>
        </w:tc>
        <w:tc>
          <w:tcPr>
            <w:tcW w:w="4369" w:type="dxa"/>
            <w:tcBorders>
              <w:top w:val="nil"/>
              <w:left w:val="single" w:sz="4" w:space="0" w:color="auto"/>
              <w:bottom w:val="single" w:sz="4" w:space="0" w:color="auto"/>
              <w:right w:val="nil"/>
            </w:tcBorders>
            <w:shd w:val="clear" w:color="auto" w:fill="auto"/>
          </w:tcPr>
          <w:p w14:paraId="0849D234" w14:textId="35394B34" w:rsidR="003C732C" w:rsidRPr="003C732C" w:rsidRDefault="003C732C" w:rsidP="003C732C">
            <w:pPr>
              <w:rPr>
                <w:rFonts w:ascii="Garamond" w:hAnsi="Garamond"/>
                <w:sz w:val="20"/>
                <w:szCs w:val="20"/>
              </w:rPr>
            </w:pPr>
            <w:r w:rsidRPr="003C732C">
              <w:rPr>
                <w:rFonts w:ascii="Garamond" w:hAnsi="Garamond" w:cs="Calibri"/>
                <w:color w:val="000000"/>
                <w:sz w:val="20"/>
                <w:szCs w:val="20"/>
              </w:rPr>
              <w:t xml:space="preserve"> Sant Gervasi - La Bonanova</w:t>
            </w:r>
          </w:p>
        </w:tc>
      </w:tr>
      <w:tr w:rsidR="003C732C" w:rsidRPr="009A2FE3" w14:paraId="3FB82152" w14:textId="77777777" w:rsidTr="003C732C">
        <w:trPr>
          <w:trHeight w:val="245"/>
        </w:trPr>
        <w:tc>
          <w:tcPr>
            <w:tcW w:w="692" w:type="dxa"/>
            <w:tcBorders>
              <w:top w:val="nil"/>
              <w:left w:val="nil"/>
              <w:bottom w:val="nil"/>
              <w:right w:val="nil"/>
            </w:tcBorders>
            <w:shd w:val="clear" w:color="auto" w:fill="auto"/>
            <w:vAlign w:val="bottom"/>
          </w:tcPr>
          <w:p w14:paraId="2F1D8ED8" w14:textId="0708640D" w:rsidR="003C732C" w:rsidRPr="003C732C" w:rsidRDefault="003C732C" w:rsidP="003C732C">
            <w:pPr>
              <w:rPr>
                <w:rFonts w:ascii="Garamond" w:hAnsi="Garamond"/>
                <w:sz w:val="20"/>
                <w:szCs w:val="20"/>
              </w:rPr>
            </w:pPr>
            <w:r w:rsidRPr="003C732C">
              <w:rPr>
                <w:rFonts w:ascii="Garamond" w:hAnsi="Garamond" w:cs="Calibri"/>
                <w:color w:val="000000"/>
                <w:sz w:val="20"/>
                <w:szCs w:val="20"/>
              </w:rPr>
              <w:t>25</w:t>
            </w:r>
          </w:p>
        </w:tc>
        <w:tc>
          <w:tcPr>
            <w:tcW w:w="4235" w:type="dxa"/>
            <w:tcBorders>
              <w:top w:val="nil"/>
              <w:left w:val="single" w:sz="4" w:space="0" w:color="auto"/>
              <w:bottom w:val="single" w:sz="4" w:space="0" w:color="auto"/>
              <w:right w:val="single" w:sz="4" w:space="0" w:color="auto"/>
            </w:tcBorders>
            <w:shd w:val="clear" w:color="auto" w:fill="auto"/>
          </w:tcPr>
          <w:p w14:paraId="1BFDBECD" w14:textId="6FF3C282" w:rsidR="003C732C" w:rsidRPr="003C732C" w:rsidRDefault="003C732C" w:rsidP="003C732C">
            <w:pPr>
              <w:rPr>
                <w:rFonts w:ascii="Garamond" w:hAnsi="Garamond"/>
                <w:sz w:val="20"/>
                <w:szCs w:val="20"/>
              </w:rPr>
            </w:pPr>
            <w:r w:rsidRPr="003C732C">
              <w:rPr>
                <w:rFonts w:ascii="Garamond" w:hAnsi="Garamond" w:cs="Calibri"/>
                <w:color w:val="000000"/>
                <w:sz w:val="20"/>
                <w:szCs w:val="20"/>
              </w:rPr>
              <w:t xml:space="preserve"> Hostafrancs</w:t>
            </w:r>
          </w:p>
        </w:tc>
        <w:tc>
          <w:tcPr>
            <w:tcW w:w="692" w:type="dxa"/>
            <w:tcBorders>
              <w:top w:val="nil"/>
              <w:left w:val="nil"/>
              <w:bottom w:val="nil"/>
              <w:right w:val="nil"/>
            </w:tcBorders>
            <w:shd w:val="clear" w:color="auto" w:fill="auto"/>
            <w:vAlign w:val="bottom"/>
          </w:tcPr>
          <w:p w14:paraId="708D7924" w14:textId="0E2D252B" w:rsidR="003C732C" w:rsidRPr="003C732C" w:rsidRDefault="003C732C" w:rsidP="003C732C">
            <w:pPr>
              <w:rPr>
                <w:rFonts w:ascii="Garamond" w:hAnsi="Garamond"/>
                <w:sz w:val="20"/>
                <w:szCs w:val="20"/>
              </w:rPr>
            </w:pPr>
            <w:r w:rsidRPr="003C732C">
              <w:rPr>
                <w:rFonts w:ascii="Garamond" w:hAnsi="Garamond" w:cs="Calibri"/>
                <w:color w:val="000000"/>
                <w:sz w:val="20"/>
                <w:szCs w:val="20"/>
              </w:rPr>
              <w:t>59</w:t>
            </w:r>
          </w:p>
        </w:tc>
        <w:tc>
          <w:tcPr>
            <w:tcW w:w="4369" w:type="dxa"/>
            <w:tcBorders>
              <w:top w:val="nil"/>
              <w:left w:val="single" w:sz="4" w:space="0" w:color="auto"/>
              <w:bottom w:val="single" w:sz="4" w:space="0" w:color="auto"/>
              <w:right w:val="nil"/>
            </w:tcBorders>
            <w:shd w:val="clear" w:color="auto" w:fill="auto"/>
          </w:tcPr>
          <w:p w14:paraId="7E6D3C88" w14:textId="5A2084ED" w:rsidR="003C732C" w:rsidRPr="003C732C" w:rsidRDefault="003C732C" w:rsidP="003C732C">
            <w:pPr>
              <w:rPr>
                <w:rFonts w:ascii="Garamond" w:hAnsi="Garamond"/>
                <w:sz w:val="20"/>
                <w:szCs w:val="20"/>
              </w:rPr>
            </w:pPr>
            <w:r w:rsidRPr="003C732C">
              <w:rPr>
                <w:rFonts w:ascii="Garamond" w:hAnsi="Garamond" w:cs="Calibri"/>
                <w:color w:val="000000"/>
                <w:sz w:val="20"/>
                <w:szCs w:val="20"/>
              </w:rPr>
              <w:t xml:space="preserve"> Sant Martí de Provençals</w:t>
            </w:r>
          </w:p>
        </w:tc>
      </w:tr>
      <w:tr w:rsidR="003C732C" w:rsidRPr="009A2FE3" w14:paraId="5D82B923" w14:textId="77777777" w:rsidTr="003C732C">
        <w:trPr>
          <w:trHeight w:val="230"/>
        </w:trPr>
        <w:tc>
          <w:tcPr>
            <w:tcW w:w="692" w:type="dxa"/>
            <w:tcBorders>
              <w:top w:val="nil"/>
              <w:left w:val="nil"/>
              <w:bottom w:val="nil"/>
              <w:right w:val="nil"/>
            </w:tcBorders>
            <w:shd w:val="clear" w:color="auto" w:fill="auto"/>
            <w:vAlign w:val="bottom"/>
          </w:tcPr>
          <w:p w14:paraId="15E320A2" w14:textId="5E8ABF97" w:rsidR="003C732C" w:rsidRPr="003C732C" w:rsidRDefault="003C732C" w:rsidP="003C732C">
            <w:pPr>
              <w:rPr>
                <w:rFonts w:ascii="Garamond" w:hAnsi="Garamond"/>
                <w:sz w:val="20"/>
                <w:szCs w:val="20"/>
              </w:rPr>
            </w:pPr>
            <w:r w:rsidRPr="003C732C">
              <w:rPr>
                <w:rFonts w:ascii="Garamond" w:hAnsi="Garamond" w:cs="Calibri"/>
                <w:color w:val="000000"/>
                <w:sz w:val="20"/>
                <w:szCs w:val="20"/>
              </w:rPr>
              <w:t>26</w:t>
            </w:r>
          </w:p>
        </w:tc>
        <w:tc>
          <w:tcPr>
            <w:tcW w:w="4235" w:type="dxa"/>
            <w:tcBorders>
              <w:top w:val="nil"/>
              <w:left w:val="single" w:sz="4" w:space="0" w:color="auto"/>
              <w:bottom w:val="single" w:sz="4" w:space="0" w:color="auto"/>
              <w:right w:val="single" w:sz="4" w:space="0" w:color="auto"/>
            </w:tcBorders>
            <w:shd w:val="clear" w:color="auto" w:fill="auto"/>
          </w:tcPr>
          <w:p w14:paraId="45679229" w14:textId="6A91D3DD" w:rsidR="003C732C" w:rsidRPr="003C732C" w:rsidRDefault="003C732C" w:rsidP="003C732C">
            <w:pPr>
              <w:rPr>
                <w:rFonts w:ascii="Garamond" w:hAnsi="Garamond"/>
                <w:sz w:val="20"/>
                <w:szCs w:val="20"/>
              </w:rPr>
            </w:pPr>
            <w:r w:rsidRPr="003C732C">
              <w:rPr>
                <w:rFonts w:ascii="Garamond" w:hAnsi="Garamond" w:cs="Calibri"/>
                <w:color w:val="000000"/>
                <w:sz w:val="20"/>
                <w:szCs w:val="20"/>
              </w:rPr>
              <w:t xml:space="preserve"> L'Antiga Esquerra de l'Eixample</w:t>
            </w:r>
          </w:p>
        </w:tc>
        <w:tc>
          <w:tcPr>
            <w:tcW w:w="692" w:type="dxa"/>
            <w:tcBorders>
              <w:top w:val="nil"/>
              <w:left w:val="nil"/>
              <w:bottom w:val="nil"/>
              <w:right w:val="nil"/>
            </w:tcBorders>
            <w:shd w:val="clear" w:color="auto" w:fill="auto"/>
            <w:vAlign w:val="bottom"/>
          </w:tcPr>
          <w:p w14:paraId="315F0849" w14:textId="698F413D" w:rsidR="003C732C" w:rsidRPr="003C732C" w:rsidRDefault="003C732C" w:rsidP="003C732C">
            <w:pPr>
              <w:rPr>
                <w:rFonts w:ascii="Garamond" w:hAnsi="Garamond"/>
                <w:sz w:val="20"/>
                <w:szCs w:val="20"/>
              </w:rPr>
            </w:pPr>
            <w:r w:rsidRPr="003C732C">
              <w:rPr>
                <w:rFonts w:ascii="Garamond" w:hAnsi="Garamond" w:cs="Calibri"/>
                <w:color w:val="000000"/>
                <w:sz w:val="20"/>
                <w:szCs w:val="20"/>
              </w:rPr>
              <w:t>60</w:t>
            </w:r>
          </w:p>
        </w:tc>
        <w:tc>
          <w:tcPr>
            <w:tcW w:w="4369" w:type="dxa"/>
            <w:tcBorders>
              <w:top w:val="nil"/>
              <w:left w:val="single" w:sz="4" w:space="0" w:color="auto"/>
              <w:bottom w:val="single" w:sz="4" w:space="0" w:color="auto"/>
              <w:right w:val="nil"/>
            </w:tcBorders>
            <w:shd w:val="clear" w:color="auto" w:fill="auto"/>
          </w:tcPr>
          <w:p w14:paraId="25CDA6BF" w14:textId="5BBEC371" w:rsidR="003C732C" w:rsidRPr="003C732C" w:rsidRDefault="003C732C" w:rsidP="003C732C">
            <w:pPr>
              <w:rPr>
                <w:rFonts w:ascii="Garamond" w:hAnsi="Garamond"/>
                <w:sz w:val="20"/>
                <w:szCs w:val="20"/>
              </w:rPr>
            </w:pPr>
            <w:r w:rsidRPr="003C732C">
              <w:rPr>
                <w:rFonts w:ascii="Garamond" w:hAnsi="Garamond" w:cs="Calibri"/>
                <w:color w:val="000000"/>
                <w:sz w:val="20"/>
                <w:szCs w:val="20"/>
              </w:rPr>
              <w:t xml:space="preserve"> Sant Pere - Santa Caterina i la Ribera</w:t>
            </w:r>
          </w:p>
        </w:tc>
      </w:tr>
      <w:tr w:rsidR="003C732C" w:rsidRPr="009A2FE3" w14:paraId="6056452E" w14:textId="77777777" w:rsidTr="003C732C">
        <w:trPr>
          <w:trHeight w:val="245"/>
        </w:trPr>
        <w:tc>
          <w:tcPr>
            <w:tcW w:w="692" w:type="dxa"/>
            <w:tcBorders>
              <w:top w:val="nil"/>
              <w:left w:val="nil"/>
              <w:bottom w:val="nil"/>
              <w:right w:val="nil"/>
            </w:tcBorders>
            <w:shd w:val="clear" w:color="auto" w:fill="auto"/>
            <w:vAlign w:val="bottom"/>
          </w:tcPr>
          <w:p w14:paraId="7B05660D" w14:textId="113350C8" w:rsidR="003C732C" w:rsidRPr="003C732C" w:rsidRDefault="003C732C" w:rsidP="003C732C">
            <w:pPr>
              <w:rPr>
                <w:rFonts w:ascii="Garamond" w:hAnsi="Garamond"/>
                <w:sz w:val="20"/>
                <w:szCs w:val="20"/>
              </w:rPr>
            </w:pPr>
            <w:r w:rsidRPr="003C732C">
              <w:rPr>
                <w:rFonts w:ascii="Garamond" w:hAnsi="Garamond" w:cs="Calibri"/>
                <w:color w:val="000000"/>
                <w:sz w:val="20"/>
                <w:szCs w:val="20"/>
              </w:rPr>
              <w:t>27</w:t>
            </w:r>
          </w:p>
        </w:tc>
        <w:tc>
          <w:tcPr>
            <w:tcW w:w="4235" w:type="dxa"/>
            <w:tcBorders>
              <w:top w:val="nil"/>
              <w:left w:val="single" w:sz="4" w:space="0" w:color="auto"/>
              <w:bottom w:val="single" w:sz="4" w:space="0" w:color="auto"/>
              <w:right w:val="single" w:sz="4" w:space="0" w:color="auto"/>
            </w:tcBorders>
            <w:shd w:val="clear" w:color="auto" w:fill="auto"/>
          </w:tcPr>
          <w:p w14:paraId="192907F9" w14:textId="6309AF4C" w:rsidR="003C732C" w:rsidRPr="003C732C" w:rsidRDefault="003C732C" w:rsidP="003C732C">
            <w:pPr>
              <w:rPr>
                <w:rFonts w:ascii="Garamond" w:hAnsi="Garamond"/>
                <w:sz w:val="20"/>
                <w:szCs w:val="20"/>
              </w:rPr>
            </w:pPr>
            <w:r w:rsidRPr="003C732C">
              <w:rPr>
                <w:rFonts w:ascii="Garamond" w:hAnsi="Garamond" w:cs="Calibri"/>
                <w:color w:val="000000"/>
                <w:sz w:val="20"/>
                <w:szCs w:val="20"/>
              </w:rPr>
              <w:t xml:space="preserve"> La Barceloneta</w:t>
            </w:r>
          </w:p>
        </w:tc>
        <w:tc>
          <w:tcPr>
            <w:tcW w:w="692" w:type="dxa"/>
            <w:tcBorders>
              <w:top w:val="nil"/>
              <w:left w:val="nil"/>
              <w:bottom w:val="nil"/>
              <w:right w:val="nil"/>
            </w:tcBorders>
            <w:shd w:val="clear" w:color="auto" w:fill="auto"/>
            <w:vAlign w:val="bottom"/>
          </w:tcPr>
          <w:p w14:paraId="562389B0" w14:textId="4085106D" w:rsidR="003C732C" w:rsidRPr="003C732C" w:rsidRDefault="003C732C" w:rsidP="003C732C">
            <w:pPr>
              <w:rPr>
                <w:rFonts w:ascii="Garamond" w:hAnsi="Garamond"/>
                <w:sz w:val="20"/>
                <w:szCs w:val="20"/>
              </w:rPr>
            </w:pPr>
            <w:r w:rsidRPr="003C732C">
              <w:rPr>
                <w:rFonts w:ascii="Garamond" w:hAnsi="Garamond" w:cs="Calibri"/>
                <w:color w:val="000000"/>
                <w:sz w:val="20"/>
                <w:szCs w:val="20"/>
              </w:rPr>
              <w:t>61</w:t>
            </w:r>
          </w:p>
        </w:tc>
        <w:tc>
          <w:tcPr>
            <w:tcW w:w="4369" w:type="dxa"/>
            <w:tcBorders>
              <w:top w:val="nil"/>
              <w:left w:val="single" w:sz="4" w:space="0" w:color="auto"/>
              <w:bottom w:val="single" w:sz="4" w:space="0" w:color="auto"/>
              <w:right w:val="nil"/>
            </w:tcBorders>
            <w:shd w:val="clear" w:color="auto" w:fill="auto"/>
          </w:tcPr>
          <w:p w14:paraId="2C66018D" w14:textId="1E5484DD" w:rsidR="003C732C" w:rsidRPr="003C732C" w:rsidRDefault="003C732C" w:rsidP="003C732C">
            <w:pPr>
              <w:rPr>
                <w:rFonts w:ascii="Garamond" w:hAnsi="Garamond"/>
                <w:sz w:val="20"/>
                <w:szCs w:val="20"/>
              </w:rPr>
            </w:pPr>
            <w:r w:rsidRPr="003C732C">
              <w:rPr>
                <w:rFonts w:ascii="Garamond" w:hAnsi="Garamond" w:cs="Calibri"/>
                <w:color w:val="000000"/>
                <w:sz w:val="20"/>
                <w:szCs w:val="20"/>
              </w:rPr>
              <w:t xml:space="preserve"> Sants</w:t>
            </w:r>
          </w:p>
        </w:tc>
      </w:tr>
      <w:tr w:rsidR="003C732C" w:rsidRPr="009A2FE3" w14:paraId="1C2D5F66" w14:textId="77777777" w:rsidTr="003C732C">
        <w:trPr>
          <w:trHeight w:val="230"/>
        </w:trPr>
        <w:tc>
          <w:tcPr>
            <w:tcW w:w="692" w:type="dxa"/>
            <w:tcBorders>
              <w:top w:val="nil"/>
              <w:left w:val="nil"/>
              <w:bottom w:val="nil"/>
              <w:right w:val="nil"/>
            </w:tcBorders>
            <w:shd w:val="clear" w:color="auto" w:fill="auto"/>
            <w:vAlign w:val="bottom"/>
          </w:tcPr>
          <w:p w14:paraId="68A8D013" w14:textId="081D828E" w:rsidR="003C732C" w:rsidRPr="003C732C" w:rsidRDefault="003C732C" w:rsidP="003C732C">
            <w:pPr>
              <w:rPr>
                <w:rFonts w:ascii="Garamond" w:hAnsi="Garamond"/>
                <w:sz w:val="20"/>
                <w:szCs w:val="20"/>
              </w:rPr>
            </w:pPr>
            <w:r w:rsidRPr="003C732C">
              <w:rPr>
                <w:rFonts w:ascii="Garamond" w:hAnsi="Garamond" w:cs="Calibri"/>
                <w:color w:val="000000"/>
                <w:sz w:val="20"/>
                <w:szCs w:val="20"/>
              </w:rPr>
              <w:t>28</w:t>
            </w:r>
          </w:p>
        </w:tc>
        <w:tc>
          <w:tcPr>
            <w:tcW w:w="4235" w:type="dxa"/>
            <w:tcBorders>
              <w:top w:val="nil"/>
              <w:left w:val="single" w:sz="4" w:space="0" w:color="auto"/>
              <w:bottom w:val="single" w:sz="4" w:space="0" w:color="auto"/>
              <w:right w:val="single" w:sz="4" w:space="0" w:color="auto"/>
            </w:tcBorders>
            <w:shd w:val="clear" w:color="auto" w:fill="auto"/>
          </w:tcPr>
          <w:p w14:paraId="2F4344FE" w14:textId="25C35006" w:rsidR="003C732C" w:rsidRPr="003C732C" w:rsidRDefault="003C732C" w:rsidP="003C732C">
            <w:pPr>
              <w:rPr>
                <w:rFonts w:ascii="Garamond" w:hAnsi="Garamond"/>
                <w:sz w:val="20"/>
                <w:szCs w:val="20"/>
              </w:rPr>
            </w:pPr>
            <w:r w:rsidRPr="003C732C">
              <w:rPr>
                <w:rFonts w:ascii="Garamond" w:hAnsi="Garamond" w:cs="Calibri"/>
                <w:color w:val="000000"/>
                <w:sz w:val="20"/>
                <w:szCs w:val="20"/>
              </w:rPr>
              <w:t xml:space="preserve"> La Bordeta</w:t>
            </w:r>
          </w:p>
        </w:tc>
        <w:tc>
          <w:tcPr>
            <w:tcW w:w="692" w:type="dxa"/>
            <w:tcBorders>
              <w:top w:val="nil"/>
              <w:left w:val="nil"/>
              <w:bottom w:val="nil"/>
              <w:right w:val="nil"/>
            </w:tcBorders>
            <w:shd w:val="clear" w:color="auto" w:fill="auto"/>
            <w:vAlign w:val="bottom"/>
          </w:tcPr>
          <w:p w14:paraId="42BA80D1" w14:textId="7AE68D06" w:rsidR="003C732C" w:rsidRPr="003C732C" w:rsidRDefault="003C732C" w:rsidP="003C732C">
            <w:pPr>
              <w:rPr>
                <w:rFonts w:ascii="Garamond" w:hAnsi="Garamond"/>
                <w:sz w:val="20"/>
                <w:szCs w:val="20"/>
              </w:rPr>
            </w:pPr>
            <w:r w:rsidRPr="003C732C">
              <w:rPr>
                <w:rFonts w:ascii="Garamond" w:hAnsi="Garamond" w:cs="Calibri"/>
                <w:color w:val="000000"/>
                <w:sz w:val="20"/>
                <w:szCs w:val="20"/>
              </w:rPr>
              <w:t>62</w:t>
            </w:r>
          </w:p>
        </w:tc>
        <w:tc>
          <w:tcPr>
            <w:tcW w:w="4369" w:type="dxa"/>
            <w:tcBorders>
              <w:top w:val="nil"/>
              <w:left w:val="single" w:sz="4" w:space="0" w:color="auto"/>
              <w:bottom w:val="single" w:sz="4" w:space="0" w:color="auto"/>
              <w:right w:val="nil"/>
            </w:tcBorders>
            <w:shd w:val="clear" w:color="auto" w:fill="auto"/>
          </w:tcPr>
          <w:p w14:paraId="07ECA2C7" w14:textId="672A8731" w:rsidR="003C732C" w:rsidRPr="003C732C" w:rsidRDefault="003C732C" w:rsidP="003C732C">
            <w:pPr>
              <w:rPr>
                <w:rFonts w:ascii="Garamond" w:hAnsi="Garamond"/>
                <w:sz w:val="20"/>
                <w:szCs w:val="20"/>
              </w:rPr>
            </w:pPr>
            <w:r w:rsidRPr="003C732C">
              <w:rPr>
                <w:rFonts w:ascii="Garamond" w:hAnsi="Garamond" w:cs="Calibri"/>
                <w:color w:val="000000"/>
                <w:sz w:val="20"/>
                <w:szCs w:val="20"/>
              </w:rPr>
              <w:t xml:space="preserve"> Sants - Badal</w:t>
            </w:r>
          </w:p>
        </w:tc>
      </w:tr>
      <w:tr w:rsidR="003C732C" w:rsidRPr="009A2FE3" w14:paraId="7898FC00" w14:textId="77777777" w:rsidTr="003C732C">
        <w:trPr>
          <w:trHeight w:val="245"/>
        </w:trPr>
        <w:tc>
          <w:tcPr>
            <w:tcW w:w="692" w:type="dxa"/>
            <w:tcBorders>
              <w:top w:val="nil"/>
              <w:left w:val="nil"/>
              <w:bottom w:val="nil"/>
              <w:right w:val="nil"/>
            </w:tcBorders>
            <w:shd w:val="clear" w:color="auto" w:fill="auto"/>
            <w:vAlign w:val="bottom"/>
          </w:tcPr>
          <w:p w14:paraId="13B17AE3" w14:textId="7F4FC001" w:rsidR="003C732C" w:rsidRPr="003C732C" w:rsidRDefault="003C732C" w:rsidP="003C732C">
            <w:pPr>
              <w:rPr>
                <w:rFonts w:ascii="Garamond" w:hAnsi="Garamond"/>
                <w:sz w:val="20"/>
                <w:szCs w:val="20"/>
              </w:rPr>
            </w:pPr>
            <w:r w:rsidRPr="003C732C">
              <w:rPr>
                <w:rFonts w:ascii="Garamond" w:hAnsi="Garamond" w:cs="Calibri"/>
                <w:color w:val="000000"/>
                <w:sz w:val="20"/>
                <w:szCs w:val="20"/>
              </w:rPr>
              <w:t>29</w:t>
            </w:r>
          </w:p>
        </w:tc>
        <w:tc>
          <w:tcPr>
            <w:tcW w:w="4235" w:type="dxa"/>
            <w:tcBorders>
              <w:top w:val="nil"/>
              <w:left w:val="single" w:sz="4" w:space="0" w:color="auto"/>
              <w:bottom w:val="single" w:sz="4" w:space="0" w:color="auto"/>
              <w:right w:val="single" w:sz="4" w:space="0" w:color="auto"/>
            </w:tcBorders>
            <w:shd w:val="clear" w:color="auto" w:fill="auto"/>
          </w:tcPr>
          <w:p w14:paraId="1AC41E19" w14:textId="7ADF43EB" w:rsidR="003C732C" w:rsidRPr="003C732C" w:rsidRDefault="003C732C" w:rsidP="003C732C">
            <w:pPr>
              <w:rPr>
                <w:rFonts w:ascii="Garamond" w:hAnsi="Garamond"/>
                <w:sz w:val="20"/>
                <w:szCs w:val="20"/>
              </w:rPr>
            </w:pPr>
            <w:r w:rsidRPr="003C732C">
              <w:rPr>
                <w:rFonts w:ascii="Garamond" w:hAnsi="Garamond" w:cs="Calibri"/>
                <w:color w:val="000000"/>
                <w:sz w:val="20"/>
                <w:szCs w:val="20"/>
              </w:rPr>
              <w:t xml:space="preserve"> La Dreta de l'Eixample</w:t>
            </w:r>
          </w:p>
        </w:tc>
        <w:tc>
          <w:tcPr>
            <w:tcW w:w="692" w:type="dxa"/>
            <w:tcBorders>
              <w:top w:val="nil"/>
              <w:left w:val="nil"/>
              <w:bottom w:val="nil"/>
              <w:right w:val="nil"/>
            </w:tcBorders>
            <w:shd w:val="clear" w:color="auto" w:fill="auto"/>
            <w:vAlign w:val="bottom"/>
          </w:tcPr>
          <w:p w14:paraId="70C3716E" w14:textId="12E3CDD1" w:rsidR="003C732C" w:rsidRPr="003C732C" w:rsidRDefault="003C732C" w:rsidP="003C732C">
            <w:pPr>
              <w:rPr>
                <w:rFonts w:ascii="Garamond" w:hAnsi="Garamond"/>
                <w:sz w:val="20"/>
                <w:szCs w:val="20"/>
              </w:rPr>
            </w:pPr>
            <w:r w:rsidRPr="003C732C">
              <w:rPr>
                <w:rFonts w:ascii="Garamond" w:hAnsi="Garamond" w:cs="Calibri"/>
                <w:color w:val="000000"/>
                <w:sz w:val="20"/>
                <w:szCs w:val="20"/>
              </w:rPr>
              <w:t>63</w:t>
            </w:r>
          </w:p>
        </w:tc>
        <w:tc>
          <w:tcPr>
            <w:tcW w:w="4369" w:type="dxa"/>
            <w:tcBorders>
              <w:top w:val="nil"/>
              <w:left w:val="single" w:sz="4" w:space="0" w:color="auto"/>
              <w:bottom w:val="single" w:sz="4" w:space="0" w:color="auto"/>
              <w:right w:val="nil"/>
            </w:tcBorders>
            <w:shd w:val="clear" w:color="auto" w:fill="auto"/>
          </w:tcPr>
          <w:p w14:paraId="14E38CB0" w14:textId="7C3D625C" w:rsidR="003C732C" w:rsidRPr="003C732C" w:rsidRDefault="003C732C" w:rsidP="003C732C">
            <w:pPr>
              <w:rPr>
                <w:rFonts w:ascii="Garamond" w:hAnsi="Garamond"/>
                <w:sz w:val="20"/>
                <w:szCs w:val="20"/>
              </w:rPr>
            </w:pPr>
            <w:r w:rsidRPr="003C732C">
              <w:rPr>
                <w:rFonts w:ascii="Garamond" w:hAnsi="Garamond" w:cs="Calibri"/>
                <w:color w:val="000000"/>
                <w:sz w:val="20"/>
                <w:szCs w:val="20"/>
              </w:rPr>
              <w:t xml:space="preserve"> Sarrià</w:t>
            </w:r>
          </w:p>
        </w:tc>
      </w:tr>
      <w:tr w:rsidR="003C732C" w:rsidRPr="009A2FE3" w14:paraId="0089BA92" w14:textId="77777777" w:rsidTr="003C732C">
        <w:trPr>
          <w:trHeight w:val="245"/>
        </w:trPr>
        <w:tc>
          <w:tcPr>
            <w:tcW w:w="692" w:type="dxa"/>
            <w:tcBorders>
              <w:top w:val="nil"/>
              <w:left w:val="nil"/>
              <w:bottom w:val="nil"/>
              <w:right w:val="nil"/>
            </w:tcBorders>
            <w:shd w:val="clear" w:color="auto" w:fill="auto"/>
            <w:vAlign w:val="bottom"/>
          </w:tcPr>
          <w:p w14:paraId="20087175" w14:textId="6B93F19A" w:rsidR="003C732C" w:rsidRPr="003C732C" w:rsidRDefault="003C732C" w:rsidP="003C732C">
            <w:pPr>
              <w:rPr>
                <w:rFonts w:ascii="Garamond" w:hAnsi="Garamond"/>
                <w:sz w:val="20"/>
                <w:szCs w:val="20"/>
              </w:rPr>
            </w:pPr>
            <w:r w:rsidRPr="003C732C">
              <w:rPr>
                <w:rFonts w:ascii="Garamond" w:hAnsi="Garamond" w:cs="Calibri"/>
                <w:color w:val="000000"/>
                <w:sz w:val="20"/>
                <w:szCs w:val="20"/>
              </w:rPr>
              <w:t>30</w:t>
            </w:r>
          </w:p>
        </w:tc>
        <w:tc>
          <w:tcPr>
            <w:tcW w:w="4235" w:type="dxa"/>
            <w:tcBorders>
              <w:top w:val="nil"/>
              <w:left w:val="single" w:sz="4" w:space="0" w:color="auto"/>
              <w:bottom w:val="single" w:sz="4" w:space="0" w:color="auto"/>
              <w:right w:val="single" w:sz="4" w:space="0" w:color="auto"/>
            </w:tcBorders>
            <w:shd w:val="clear" w:color="auto" w:fill="auto"/>
          </w:tcPr>
          <w:p w14:paraId="7EF546E1" w14:textId="4F55367B" w:rsidR="003C732C" w:rsidRPr="003C732C" w:rsidRDefault="003C732C" w:rsidP="003C732C">
            <w:pPr>
              <w:rPr>
                <w:rFonts w:ascii="Garamond" w:hAnsi="Garamond"/>
                <w:sz w:val="20"/>
                <w:szCs w:val="20"/>
              </w:rPr>
            </w:pPr>
            <w:r w:rsidRPr="003C732C">
              <w:rPr>
                <w:rFonts w:ascii="Garamond" w:hAnsi="Garamond" w:cs="Calibri"/>
                <w:color w:val="000000"/>
                <w:sz w:val="20"/>
                <w:szCs w:val="20"/>
              </w:rPr>
              <w:t xml:space="preserve"> La Font d'En Fargues</w:t>
            </w:r>
          </w:p>
        </w:tc>
        <w:tc>
          <w:tcPr>
            <w:tcW w:w="692" w:type="dxa"/>
            <w:tcBorders>
              <w:top w:val="nil"/>
              <w:left w:val="nil"/>
              <w:bottom w:val="nil"/>
              <w:right w:val="nil"/>
            </w:tcBorders>
            <w:shd w:val="clear" w:color="auto" w:fill="auto"/>
            <w:vAlign w:val="bottom"/>
          </w:tcPr>
          <w:p w14:paraId="22AD1A7B" w14:textId="66452545" w:rsidR="003C732C" w:rsidRPr="003C732C" w:rsidRDefault="003C732C" w:rsidP="003C732C">
            <w:pPr>
              <w:rPr>
                <w:rFonts w:ascii="Garamond" w:hAnsi="Garamond"/>
                <w:sz w:val="20"/>
                <w:szCs w:val="20"/>
              </w:rPr>
            </w:pPr>
            <w:r w:rsidRPr="003C732C">
              <w:rPr>
                <w:rFonts w:ascii="Garamond" w:hAnsi="Garamond" w:cs="Calibri"/>
                <w:color w:val="000000"/>
                <w:sz w:val="20"/>
                <w:szCs w:val="20"/>
              </w:rPr>
              <w:t>64</w:t>
            </w:r>
          </w:p>
        </w:tc>
        <w:tc>
          <w:tcPr>
            <w:tcW w:w="4369" w:type="dxa"/>
            <w:tcBorders>
              <w:top w:val="nil"/>
              <w:left w:val="single" w:sz="4" w:space="0" w:color="auto"/>
              <w:bottom w:val="single" w:sz="4" w:space="0" w:color="auto"/>
              <w:right w:val="nil"/>
            </w:tcBorders>
            <w:shd w:val="clear" w:color="auto" w:fill="auto"/>
          </w:tcPr>
          <w:p w14:paraId="65DD9428" w14:textId="5B9E41AE" w:rsidR="003C732C" w:rsidRPr="003C732C" w:rsidRDefault="003C732C" w:rsidP="003C732C">
            <w:pPr>
              <w:rPr>
                <w:rFonts w:ascii="Garamond" w:hAnsi="Garamond"/>
                <w:sz w:val="20"/>
                <w:szCs w:val="20"/>
              </w:rPr>
            </w:pPr>
            <w:r w:rsidRPr="003C732C">
              <w:rPr>
                <w:rFonts w:ascii="Garamond" w:hAnsi="Garamond" w:cs="Calibri"/>
                <w:color w:val="000000"/>
                <w:sz w:val="20"/>
                <w:szCs w:val="20"/>
              </w:rPr>
              <w:t xml:space="preserve"> Vallcarca i els Penitents</w:t>
            </w:r>
          </w:p>
        </w:tc>
      </w:tr>
      <w:tr w:rsidR="003C732C" w:rsidRPr="009A2FE3" w14:paraId="343A1986" w14:textId="77777777" w:rsidTr="003C732C">
        <w:trPr>
          <w:trHeight w:val="230"/>
        </w:trPr>
        <w:tc>
          <w:tcPr>
            <w:tcW w:w="692" w:type="dxa"/>
            <w:tcBorders>
              <w:top w:val="nil"/>
              <w:left w:val="nil"/>
              <w:bottom w:val="nil"/>
              <w:right w:val="nil"/>
            </w:tcBorders>
            <w:shd w:val="clear" w:color="auto" w:fill="auto"/>
            <w:vAlign w:val="bottom"/>
          </w:tcPr>
          <w:p w14:paraId="3EC72611" w14:textId="19DBF2DC" w:rsidR="003C732C" w:rsidRPr="003C732C" w:rsidRDefault="003C732C" w:rsidP="003C732C">
            <w:pPr>
              <w:rPr>
                <w:rFonts w:ascii="Garamond" w:hAnsi="Garamond"/>
                <w:sz w:val="20"/>
                <w:szCs w:val="20"/>
              </w:rPr>
            </w:pPr>
            <w:r w:rsidRPr="003C732C">
              <w:rPr>
                <w:rFonts w:ascii="Garamond" w:hAnsi="Garamond" w:cs="Calibri"/>
                <w:color w:val="000000"/>
                <w:sz w:val="20"/>
                <w:szCs w:val="20"/>
              </w:rPr>
              <w:t>31</w:t>
            </w:r>
          </w:p>
        </w:tc>
        <w:tc>
          <w:tcPr>
            <w:tcW w:w="4235" w:type="dxa"/>
            <w:tcBorders>
              <w:top w:val="nil"/>
              <w:left w:val="single" w:sz="4" w:space="0" w:color="auto"/>
              <w:bottom w:val="single" w:sz="4" w:space="0" w:color="auto"/>
              <w:right w:val="single" w:sz="4" w:space="0" w:color="auto"/>
            </w:tcBorders>
            <w:shd w:val="clear" w:color="auto" w:fill="auto"/>
          </w:tcPr>
          <w:p w14:paraId="790C2866" w14:textId="006490BD" w:rsidR="003C732C" w:rsidRPr="003C732C" w:rsidRDefault="003C732C" w:rsidP="003C732C">
            <w:pPr>
              <w:rPr>
                <w:rFonts w:ascii="Garamond" w:hAnsi="Garamond"/>
                <w:sz w:val="20"/>
                <w:szCs w:val="20"/>
                <w:lang w:val="nl-NL"/>
              </w:rPr>
            </w:pPr>
            <w:r w:rsidRPr="003C732C">
              <w:rPr>
                <w:rFonts w:ascii="Garamond" w:hAnsi="Garamond" w:cs="Calibri"/>
                <w:color w:val="000000"/>
                <w:sz w:val="20"/>
                <w:szCs w:val="20"/>
                <w:lang w:val="nl-NL"/>
              </w:rPr>
              <w:t xml:space="preserve"> La Font de la Guatlla</w:t>
            </w:r>
          </w:p>
        </w:tc>
        <w:tc>
          <w:tcPr>
            <w:tcW w:w="692" w:type="dxa"/>
            <w:tcBorders>
              <w:top w:val="nil"/>
              <w:left w:val="nil"/>
              <w:bottom w:val="nil"/>
              <w:right w:val="nil"/>
            </w:tcBorders>
            <w:shd w:val="clear" w:color="auto" w:fill="auto"/>
            <w:vAlign w:val="bottom"/>
          </w:tcPr>
          <w:p w14:paraId="6276CEA2" w14:textId="03F80264" w:rsidR="003C732C" w:rsidRPr="003C732C" w:rsidRDefault="003C732C" w:rsidP="003C732C">
            <w:pPr>
              <w:rPr>
                <w:rFonts w:ascii="Garamond" w:hAnsi="Garamond"/>
                <w:sz w:val="20"/>
                <w:szCs w:val="20"/>
              </w:rPr>
            </w:pPr>
            <w:r w:rsidRPr="003C732C">
              <w:rPr>
                <w:rFonts w:ascii="Garamond" w:hAnsi="Garamond" w:cs="Calibri"/>
                <w:color w:val="000000"/>
                <w:sz w:val="20"/>
                <w:szCs w:val="20"/>
              </w:rPr>
              <w:t>65</w:t>
            </w:r>
          </w:p>
        </w:tc>
        <w:tc>
          <w:tcPr>
            <w:tcW w:w="4369" w:type="dxa"/>
            <w:tcBorders>
              <w:top w:val="nil"/>
              <w:left w:val="single" w:sz="4" w:space="0" w:color="auto"/>
              <w:bottom w:val="single" w:sz="4" w:space="0" w:color="auto"/>
              <w:right w:val="nil"/>
            </w:tcBorders>
            <w:shd w:val="clear" w:color="auto" w:fill="auto"/>
          </w:tcPr>
          <w:p w14:paraId="02E2072E" w14:textId="4370CC24" w:rsidR="003C732C" w:rsidRPr="003C732C" w:rsidRDefault="003C732C" w:rsidP="003C732C">
            <w:pPr>
              <w:rPr>
                <w:rFonts w:ascii="Garamond" w:hAnsi="Garamond"/>
                <w:sz w:val="20"/>
                <w:szCs w:val="20"/>
              </w:rPr>
            </w:pPr>
            <w:r w:rsidRPr="003C732C">
              <w:rPr>
                <w:rFonts w:ascii="Garamond" w:hAnsi="Garamond" w:cs="Calibri"/>
                <w:color w:val="000000"/>
                <w:sz w:val="20"/>
                <w:szCs w:val="20"/>
              </w:rPr>
              <w:t xml:space="preserve"> Vallvidrera - El Tibidabo i les Planes</w:t>
            </w:r>
          </w:p>
        </w:tc>
      </w:tr>
      <w:tr w:rsidR="003C732C" w:rsidRPr="009A2FE3" w14:paraId="7CA23FC2" w14:textId="77777777" w:rsidTr="003C732C">
        <w:trPr>
          <w:trHeight w:val="245"/>
        </w:trPr>
        <w:tc>
          <w:tcPr>
            <w:tcW w:w="692" w:type="dxa"/>
            <w:tcBorders>
              <w:top w:val="nil"/>
              <w:left w:val="nil"/>
              <w:bottom w:val="nil"/>
              <w:right w:val="nil"/>
            </w:tcBorders>
            <w:shd w:val="clear" w:color="auto" w:fill="auto"/>
            <w:vAlign w:val="bottom"/>
          </w:tcPr>
          <w:p w14:paraId="33F1EACC" w14:textId="0C5077D5" w:rsidR="003C732C" w:rsidRPr="003C732C" w:rsidRDefault="003C732C" w:rsidP="003C732C">
            <w:pPr>
              <w:rPr>
                <w:rFonts w:ascii="Garamond" w:hAnsi="Garamond"/>
                <w:sz w:val="20"/>
                <w:szCs w:val="20"/>
              </w:rPr>
            </w:pPr>
            <w:r w:rsidRPr="003C732C">
              <w:rPr>
                <w:rFonts w:ascii="Garamond" w:hAnsi="Garamond" w:cs="Calibri"/>
                <w:color w:val="000000"/>
                <w:sz w:val="20"/>
                <w:szCs w:val="20"/>
              </w:rPr>
              <w:t>32</w:t>
            </w:r>
          </w:p>
        </w:tc>
        <w:tc>
          <w:tcPr>
            <w:tcW w:w="4235" w:type="dxa"/>
            <w:tcBorders>
              <w:top w:val="nil"/>
              <w:left w:val="single" w:sz="4" w:space="0" w:color="auto"/>
              <w:bottom w:val="single" w:sz="4" w:space="0" w:color="auto"/>
              <w:right w:val="single" w:sz="4" w:space="0" w:color="auto"/>
            </w:tcBorders>
            <w:shd w:val="clear" w:color="auto" w:fill="auto"/>
          </w:tcPr>
          <w:p w14:paraId="62C958AB" w14:textId="770D4AA6" w:rsidR="003C732C" w:rsidRPr="003C732C" w:rsidRDefault="003C732C" w:rsidP="003C732C">
            <w:pPr>
              <w:rPr>
                <w:rFonts w:ascii="Garamond" w:hAnsi="Garamond"/>
                <w:sz w:val="20"/>
                <w:szCs w:val="20"/>
              </w:rPr>
            </w:pPr>
            <w:r w:rsidRPr="003C732C">
              <w:rPr>
                <w:rFonts w:ascii="Garamond" w:hAnsi="Garamond" w:cs="Calibri"/>
                <w:color w:val="000000"/>
                <w:sz w:val="20"/>
                <w:szCs w:val="20"/>
              </w:rPr>
              <w:t xml:space="preserve"> La Guineueta</w:t>
            </w:r>
          </w:p>
        </w:tc>
        <w:tc>
          <w:tcPr>
            <w:tcW w:w="692" w:type="dxa"/>
            <w:tcBorders>
              <w:top w:val="nil"/>
              <w:left w:val="nil"/>
              <w:bottom w:val="nil"/>
              <w:right w:val="nil"/>
            </w:tcBorders>
            <w:shd w:val="clear" w:color="auto" w:fill="auto"/>
            <w:vAlign w:val="bottom"/>
          </w:tcPr>
          <w:p w14:paraId="615B79AD" w14:textId="12F76924" w:rsidR="003C732C" w:rsidRPr="003C732C" w:rsidRDefault="003C732C" w:rsidP="003C732C">
            <w:pPr>
              <w:rPr>
                <w:rFonts w:ascii="Garamond" w:hAnsi="Garamond"/>
                <w:sz w:val="20"/>
                <w:szCs w:val="20"/>
              </w:rPr>
            </w:pPr>
            <w:r w:rsidRPr="003C732C">
              <w:rPr>
                <w:rFonts w:ascii="Garamond" w:hAnsi="Garamond" w:cs="Calibri"/>
                <w:color w:val="000000"/>
                <w:sz w:val="20"/>
                <w:szCs w:val="20"/>
              </w:rPr>
              <w:t>66</w:t>
            </w:r>
          </w:p>
        </w:tc>
        <w:tc>
          <w:tcPr>
            <w:tcW w:w="4369" w:type="dxa"/>
            <w:tcBorders>
              <w:top w:val="nil"/>
              <w:left w:val="single" w:sz="4" w:space="0" w:color="auto"/>
              <w:bottom w:val="single" w:sz="4" w:space="0" w:color="auto"/>
              <w:right w:val="nil"/>
            </w:tcBorders>
            <w:shd w:val="clear" w:color="auto" w:fill="auto"/>
          </w:tcPr>
          <w:p w14:paraId="0D57CEB9" w14:textId="080D7418" w:rsidR="003C732C" w:rsidRPr="003C732C" w:rsidRDefault="003C732C" w:rsidP="003C732C">
            <w:pPr>
              <w:rPr>
                <w:rFonts w:ascii="Garamond" w:hAnsi="Garamond"/>
                <w:sz w:val="20"/>
                <w:szCs w:val="20"/>
              </w:rPr>
            </w:pPr>
            <w:r w:rsidRPr="003C732C">
              <w:rPr>
                <w:rFonts w:ascii="Garamond" w:hAnsi="Garamond" w:cs="Calibri"/>
                <w:color w:val="000000"/>
                <w:sz w:val="20"/>
                <w:szCs w:val="20"/>
              </w:rPr>
              <w:t xml:space="preserve"> Verdun</w:t>
            </w:r>
          </w:p>
        </w:tc>
      </w:tr>
      <w:tr w:rsidR="003C732C" w:rsidRPr="009A2FE3" w14:paraId="147CBDC3" w14:textId="77777777" w:rsidTr="003C732C">
        <w:trPr>
          <w:trHeight w:val="78"/>
        </w:trPr>
        <w:tc>
          <w:tcPr>
            <w:tcW w:w="692" w:type="dxa"/>
            <w:tcBorders>
              <w:top w:val="nil"/>
              <w:left w:val="nil"/>
              <w:bottom w:val="nil"/>
              <w:right w:val="nil"/>
            </w:tcBorders>
            <w:shd w:val="clear" w:color="auto" w:fill="auto"/>
            <w:vAlign w:val="bottom"/>
          </w:tcPr>
          <w:p w14:paraId="7774EA49" w14:textId="14877A52" w:rsidR="003C732C" w:rsidRPr="003C732C" w:rsidRDefault="003C732C" w:rsidP="003C732C">
            <w:pPr>
              <w:rPr>
                <w:rFonts w:ascii="Garamond" w:hAnsi="Garamond"/>
                <w:sz w:val="20"/>
                <w:szCs w:val="20"/>
              </w:rPr>
            </w:pPr>
            <w:r w:rsidRPr="003C732C">
              <w:rPr>
                <w:rFonts w:ascii="Garamond" w:hAnsi="Garamond" w:cs="Calibri"/>
                <w:color w:val="000000"/>
                <w:sz w:val="20"/>
                <w:szCs w:val="20"/>
              </w:rPr>
              <w:t>33</w:t>
            </w:r>
          </w:p>
        </w:tc>
        <w:tc>
          <w:tcPr>
            <w:tcW w:w="4235" w:type="dxa"/>
            <w:tcBorders>
              <w:top w:val="nil"/>
              <w:left w:val="single" w:sz="4" w:space="0" w:color="auto"/>
              <w:bottom w:val="single" w:sz="4" w:space="0" w:color="auto"/>
              <w:right w:val="single" w:sz="4" w:space="0" w:color="auto"/>
            </w:tcBorders>
            <w:shd w:val="clear" w:color="auto" w:fill="auto"/>
          </w:tcPr>
          <w:p w14:paraId="5B4CF99D" w14:textId="5437BDB5" w:rsidR="003C732C" w:rsidRPr="003C732C" w:rsidRDefault="003C732C" w:rsidP="003C732C">
            <w:pPr>
              <w:rPr>
                <w:rFonts w:ascii="Garamond" w:hAnsi="Garamond"/>
                <w:sz w:val="20"/>
                <w:szCs w:val="20"/>
              </w:rPr>
            </w:pPr>
            <w:r w:rsidRPr="003C732C">
              <w:rPr>
                <w:rFonts w:ascii="Garamond" w:hAnsi="Garamond" w:cs="Calibri"/>
                <w:color w:val="000000"/>
                <w:sz w:val="20"/>
                <w:szCs w:val="20"/>
              </w:rPr>
              <w:t xml:space="preserve"> La Marina del Port</w:t>
            </w:r>
          </w:p>
        </w:tc>
        <w:tc>
          <w:tcPr>
            <w:tcW w:w="692" w:type="dxa"/>
            <w:tcBorders>
              <w:top w:val="nil"/>
              <w:left w:val="nil"/>
              <w:bottom w:val="nil"/>
              <w:right w:val="nil"/>
            </w:tcBorders>
            <w:shd w:val="clear" w:color="auto" w:fill="auto"/>
            <w:vAlign w:val="bottom"/>
          </w:tcPr>
          <w:p w14:paraId="3310E90F" w14:textId="266837C3" w:rsidR="003C732C" w:rsidRPr="003C732C" w:rsidRDefault="003C732C" w:rsidP="003C732C">
            <w:pPr>
              <w:rPr>
                <w:rFonts w:ascii="Garamond" w:hAnsi="Garamond"/>
                <w:sz w:val="20"/>
                <w:szCs w:val="20"/>
              </w:rPr>
            </w:pPr>
            <w:r w:rsidRPr="003C732C">
              <w:rPr>
                <w:rFonts w:ascii="Garamond" w:hAnsi="Garamond" w:cs="Calibri"/>
                <w:color w:val="000000"/>
                <w:sz w:val="20"/>
                <w:szCs w:val="20"/>
              </w:rPr>
              <w:t>67</w:t>
            </w:r>
          </w:p>
        </w:tc>
        <w:tc>
          <w:tcPr>
            <w:tcW w:w="4369" w:type="dxa"/>
            <w:tcBorders>
              <w:top w:val="nil"/>
              <w:left w:val="single" w:sz="4" w:space="0" w:color="auto"/>
              <w:bottom w:val="single" w:sz="4" w:space="0" w:color="auto"/>
              <w:right w:val="nil"/>
            </w:tcBorders>
            <w:shd w:val="clear" w:color="auto" w:fill="auto"/>
          </w:tcPr>
          <w:p w14:paraId="2AC9A2F1" w14:textId="58BD8710" w:rsidR="003C732C" w:rsidRPr="003C732C" w:rsidRDefault="003C732C" w:rsidP="003C732C">
            <w:pPr>
              <w:rPr>
                <w:rFonts w:ascii="Garamond" w:hAnsi="Garamond"/>
                <w:sz w:val="20"/>
                <w:szCs w:val="20"/>
                <w:lang w:val="nl-NL"/>
              </w:rPr>
            </w:pPr>
            <w:r w:rsidRPr="003C732C">
              <w:rPr>
                <w:rFonts w:ascii="Garamond" w:hAnsi="Garamond" w:cs="Calibri"/>
                <w:color w:val="000000"/>
                <w:sz w:val="20"/>
                <w:szCs w:val="20"/>
              </w:rPr>
              <w:t xml:space="preserve"> Vila de Gràcia</w:t>
            </w:r>
          </w:p>
        </w:tc>
      </w:tr>
      <w:tr w:rsidR="003C732C" w:rsidRPr="009A2FE3" w14:paraId="1BFEC519" w14:textId="77777777" w:rsidTr="003C732C">
        <w:trPr>
          <w:trHeight w:val="230"/>
        </w:trPr>
        <w:tc>
          <w:tcPr>
            <w:tcW w:w="692" w:type="dxa"/>
            <w:tcBorders>
              <w:top w:val="nil"/>
              <w:left w:val="nil"/>
              <w:bottom w:val="nil"/>
              <w:right w:val="nil"/>
            </w:tcBorders>
            <w:shd w:val="clear" w:color="auto" w:fill="auto"/>
            <w:vAlign w:val="bottom"/>
          </w:tcPr>
          <w:p w14:paraId="10889CE3" w14:textId="32D13D09" w:rsidR="003C732C" w:rsidRPr="003C732C" w:rsidRDefault="003C732C" w:rsidP="003C732C">
            <w:pPr>
              <w:rPr>
                <w:rFonts w:ascii="Garamond" w:hAnsi="Garamond"/>
                <w:sz w:val="20"/>
                <w:szCs w:val="20"/>
              </w:rPr>
            </w:pPr>
            <w:r w:rsidRPr="003C732C">
              <w:rPr>
                <w:rFonts w:ascii="Garamond" w:hAnsi="Garamond" w:cs="Calibri"/>
                <w:color w:val="000000"/>
                <w:sz w:val="20"/>
                <w:szCs w:val="20"/>
              </w:rPr>
              <w:t>34</w:t>
            </w:r>
          </w:p>
        </w:tc>
        <w:tc>
          <w:tcPr>
            <w:tcW w:w="4235" w:type="dxa"/>
            <w:tcBorders>
              <w:top w:val="nil"/>
              <w:left w:val="single" w:sz="4" w:space="0" w:color="auto"/>
              <w:bottom w:val="single" w:sz="4" w:space="0" w:color="auto"/>
              <w:right w:val="single" w:sz="4" w:space="0" w:color="auto"/>
            </w:tcBorders>
            <w:shd w:val="clear" w:color="auto" w:fill="auto"/>
          </w:tcPr>
          <w:p w14:paraId="63F76909" w14:textId="6D2BFAB4" w:rsidR="003C732C" w:rsidRPr="003C732C" w:rsidRDefault="003C732C" w:rsidP="003C732C">
            <w:pPr>
              <w:rPr>
                <w:rFonts w:ascii="Garamond" w:hAnsi="Garamond"/>
                <w:sz w:val="20"/>
                <w:szCs w:val="20"/>
                <w:lang w:val="nl-NL"/>
              </w:rPr>
            </w:pPr>
            <w:r w:rsidRPr="003C732C">
              <w:rPr>
                <w:rFonts w:ascii="Garamond" w:hAnsi="Garamond" w:cs="Calibri"/>
                <w:color w:val="000000"/>
                <w:sz w:val="20"/>
                <w:szCs w:val="20"/>
                <w:lang w:val="nl-NL"/>
              </w:rPr>
              <w:t xml:space="preserve"> La Marina del Prat Vermell</w:t>
            </w:r>
          </w:p>
        </w:tc>
        <w:tc>
          <w:tcPr>
            <w:tcW w:w="692" w:type="dxa"/>
            <w:tcBorders>
              <w:top w:val="nil"/>
              <w:left w:val="nil"/>
              <w:bottom w:val="nil"/>
              <w:right w:val="nil"/>
            </w:tcBorders>
            <w:shd w:val="clear" w:color="auto" w:fill="auto"/>
            <w:vAlign w:val="bottom"/>
          </w:tcPr>
          <w:p w14:paraId="25855D6E" w14:textId="090D319B" w:rsidR="003C732C" w:rsidRPr="003C732C" w:rsidRDefault="003C732C" w:rsidP="003C732C">
            <w:pPr>
              <w:rPr>
                <w:rFonts w:ascii="Garamond" w:hAnsi="Garamond"/>
                <w:sz w:val="20"/>
                <w:szCs w:val="20"/>
              </w:rPr>
            </w:pPr>
            <w:r w:rsidRPr="003C732C">
              <w:rPr>
                <w:rFonts w:ascii="Garamond" w:hAnsi="Garamond" w:cs="Calibri"/>
                <w:color w:val="000000"/>
                <w:sz w:val="20"/>
                <w:szCs w:val="20"/>
              </w:rPr>
              <w:t>68</w:t>
            </w:r>
          </w:p>
        </w:tc>
        <w:tc>
          <w:tcPr>
            <w:tcW w:w="4369" w:type="dxa"/>
            <w:tcBorders>
              <w:top w:val="nil"/>
              <w:left w:val="single" w:sz="4" w:space="0" w:color="auto"/>
              <w:bottom w:val="single" w:sz="4" w:space="0" w:color="auto"/>
              <w:right w:val="nil"/>
            </w:tcBorders>
            <w:shd w:val="clear" w:color="auto" w:fill="auto"/>
          </w:tcPr>
          <w:p w14:paraId="085E12AA" w14:textId="34CEB89B" w:rsidR="003C732C" w:rsidRPr="003C732C" w:rsidRDefault="003C732C" w:rsidP="003C732C">
            <w:pPr>
              <w:rPr>
                <w:rFonts w:ascii="Garamond" w:hAnsi="Garamond"/>
                <w:sz w:val="20"/>
                <w:szCs w:val="20"/>
              </w:rPr>
            </w:pPr>
            <w:r w:rsidRPr="003C732C">
              <w:rPr>
                <w:rFonts w:ascii="Garamond" w:hAnsi="Garamond" w:cs="Calibri"/>
                <w:color w:val="000000"/>
                <w:sz w:val="20"/>
                <w:szCs w:val="20"/>
              </w:rPr>
              <w:t xml:space="preserve"> Vilapicina i la Torre Llobeta</w:t>
            </w:r>
          </w:p>
        </w:tc>
      </w:tr>
      <w:tr w:rsidR="00273870" w:rsidRPr="00273870" w14:paraId="70C03CC1" w14:textId="77777777" w:rsidTr="003C732C">
        <w:trPr>
          <w:trHeight w:val="245"/>
        </w:trPr>
        <w:tc>
          <w:tcPr>
            <w:tcW w:w="9988" w:type="dxa"/>
            <w:gridSpan w:val="4"/>
            <w:tcBorders>
              <w:top w:val="single" w:sz="4" w:space="0" w:color="auto"/>
              <w:left w:val="nil"/>
              <w:bottom w:val="nil"/>
              <w:right w:val="nil"/>
            </w:tcBorders>
            <w:shd w:val="clear" w:color="auto" w:fill="auto"/>
            <w:vAlign w:val="bottom"/>
          </w:tcPr>
          <w:p w14:paraId="17DC128C" w14:textId="3127EECF" w:rsidR="003C23FA" w:rsidRPr="00273870" w:rsidRDefault="003C23FA" w:rsidP="004B6155">
            <w:pPr>
              <w:rPr>
                <w:rFonts w:ascii="Garamond" w:hAnsi="Garamond" w:cs="Calibri"/>
                <w:sz w:val="20"/>
                <w:szCs w:val="20"/>
              </w:rPr>
            </w:pPr>
            <w:r w:rsidRPr="00273870">
              <w:rPr>
                <w:rFonts w:ascii="Garamond" w:hAnsi="Garamond" w:cs="Calibri"/>
                <w:sz w:val="20"/>
                <w:szCs w:val="20"/>
              </w:rPr>
              <w:t>Table 1</w:t>
            </w:r>
            <w:r w:rsidR="00172B73">
              <w:rPr>
                <w:rFonts w:ascii="Garamond" w:hAnsi="Garamond" w:cs="Calibri"/>
                <w:sz w:val="20"/>
                <w:szCs w:val="20"/>
              </w:rPr>
              <w:t>6</w:t>
            </w:r>
            <w:r w:rsidRPr="00273870">
              <w:rPr>
                <w:rFonts w:ascii="Garamond" w:hAnsi="Garamond" w:cs="Calibri"/>
                <w:sz w:val="20"/>
                <w:szCs w:val="20"/>
              </w:rPr>
              <w:t xml:space="preserve"> includes the code and the name of the subdistrict shown in demonstrative map</w:t>
            </w:r>
            <w:r w:rsidR="00B64F93" w:rsidRPr="00273870">
              <w:rPr>
                <w:rFonts w:ascii="Garamond" w:hAnsi="Garamond" w:cs="Calibri"/>
                <w:sz w:val="20"/>
                <w:szCs w:val="20"/>
              </w:rPr>
              <w:t>s</w:t>
            </w:r>
            <w:r w:rsidRPr="00273870">
              <w:rPr>
                <w:rFonts w:ascii="Garamond" w:hAnsi="Garamond" w:cs="Calibri"/>
                <w:sz w:val="20"/>
                <w:szCs w:val="20"/>
              </w:rPr>
              <w:t xml:space="preserve"> 1 and 2.</w:t>
            </w:r>
          </w:p>
        </w:tc>
      </w:tr>
    </w:tbl>
    <w:p w14:paraId="194ECDC2" w14:textId="1D014141" w:rsidR="00312AF0" w:rsidRDefault="00312AF0" w:rsidP="00312AF0">
      <w:pPr>
        <w:rPr>
          <w:rFonts w:ascii="Garamond" w:hAnsi="Garamond"/>
        </w:rPr>
      </w:pPr>
    </w:p>
    <w:tbl>
      <w:tblPr>
        <w:tblW w:w="10288" w:type="dxa"/>
        <w:tblInd w:w="-450" w:type="dxa"/>
        <w:tblLayout w:type="fixed"/>
        <w:tblLook w:val="04A0" w:firstRow="1" w:lastRow="0" w:firstColumn="1" w:lastColumn="0" w:noHBand="0" w:noVBand="1"/>
      </w:tblPr>
      <w:tblGrid>
        <w:gridCol w:w="3060"/>
        <w:gridCol w:w="720"/>
        <w:gridCol w:w="360"/>
        <w:gridCol w:w="731"/>
        <w:gridCol w:w="799"/>
        <w:gridCol w:w="450"/>
        <w:gridCol w:w="731"/>
        <w:gridCol w:w="709"/>
        <w:gridCol w:w="90"/>
        <w:gridCol w:w="270"/>
        <w:gridCol w:w="647"/>
        <w:gridCol w:w="793"/>
        <w:gridCol w:w="90"/>
        <w:gridCol w:w="180"/>
        <w:gridCol w:w="658"/>
      </w:tblGrid>
      <w:tr w:rsidR="003C732C" w:rsidRPr="00273870" w14:paraId="26393F6A" w14:textId="77777777" w:rsidTr="006B655D">
        <w:trPr>
          <w:trHeight w:val="215"/>
        </w:trPr>
        <w:tc>
          <w:tcPr>
            <w:tcW w:w="10288" w:type="dxa"/>
            <w:gridSpan w:val="15"/>
            <w:tcBorders>
              <w:top w:val="nil"/>
              <w:left w:val="nil"/>
              <w:bottom w:val="single" w:sz="4" w:space="0" w:color="auto"/>
              <w:right w:val="nil"/>
            </w:tcBorders>
            <w:noWrap/>
            <w:vAlign w:val="bottom"/>
            <w:hideMark/>
          </w:tcPr>
          <w:p w14:paraId="5575E0AD" w14:textId="77777777" w:rsidR="003C732C" w:rsidRPr="00273870" w:rsidRDefault="003C732C" w:rsidP="006B655D">
            <w:pPr>
              <w:spacing w:after="0" w:line="240" w:lineRule="auto"/>
              <w:jc w:val="both"/>
              <w:rPr>
                <w:rFonts w:ascii="Garamond" w:eastAsia="Times New Roman" w:hAnsi="Garamond" w:cs="Times New Roman"/>
                <w:b/>
                <w:bCs/>
                <w:sz w:val="21"/>
                <w:szCs w:val="21"/>
              </w:rPr>
            </w:pPr>
            <w:r w:rsidRPr="00273870">
              <w:rPr>
                <w:rFonts w:ascii="Garamond" w:eastAsia="Times New Roman" w:hAnsi="Garamond" w:cs="Times New Roman"/>
                <w:b/>
                <w:bCs/>
                <w:sz w:val="21"/>
                <w:szCs w:val="21"/>
              </w:rPr>
              <w:t xml:space="preserve">Table 17A: </w:t>
            </w:r>
            <w:r w:rsidRPr="00273870">
              <w:rPr>
                <w:rFonts w:ascii="Garamond" w:eastAsia="Times New Roman" w:hAnsi="Garamond" w:cs="Times New Roman"/>
                <w:sz w:val="21"/>
                <w:szCs w:val="21"/>
              </w:rPr>
              <w:t xml:space="preserve"> Semi-Log </w:t>
            </w:r>
            <w:r>
              <w:rPr>
                <w:rFonts w:ascii="Garamond" w:eastAsia="Times New Roman" w:hAnsi="Garamond" w:cs="Times New Roman"/>
                <w:sz w:val="21"/>
                <w:szCs w:val="21"/>
              </w:rPr>
              <w:t xml:space="preserve">Hedonic </w:t>
            </w:r>
            <w:r w:rsidRPr="00273870">
              <w:rPr>
                <w:rFonts w:ascii="Garamond" w:eastAsia="Times New Roman" w:hAnsi="Garamond" w:cs="Times New Roman"/>
                <w:sz w:val="21"/>
                <w:szCs w:val="21"/>
              </w:rPr>
              <w:t>Pricing Model Results of the Sample Excluding Observations with Missing Energy Labe</w:t>
            </w:r>
            <w:r>
              <w:rPr>
                <w:rFonts w:ascii="Garamond" w:eastAsia="Times New Roman" w:hAnsi="Garamond" w:cs="Times New Roman"/>
                <w:sz w:val="21"/>
                <w:szCs w:val="21"/>
              </w:rPr>
              <w:t>ls</w:t>
            </w:r>
          </w:p>
        </w:tc>
      </w:tr>
      <w:tr w:rsidR="006B655D" w:rsidRPr="00273870" w14:paraId="4A993C7F" w14:textId="77777777" w:rsidTr="006B655D">
        <w:trPr>
          <w:trHeight w:val="91"/>
        </w:trPr>
        <w:tc>
          <w:tcPr>
            <w:tcW w:w="3060" w:type="dxa"/>
            <w:tcBorders>
              <w:top w:val="nil"/>
              <w:left w:val="nil"/>
              <w:bottom w:val="single" w:sz="4" w:space="0" w:color="auto"/>
              <w:right w:val="nil"/>
            </w:tcBorders>
            <w:noWrap/>
            <w:vAlign w:val="bottom"/>
          </w:tcPr>
          <w:p w14:paraId="7D4294EE" w14:textId="77777777" w:rsidR="003C732C" w:rsidRPr="00273870" w:rsidRDefault="003C732C" w:rsidP="006B655D">
            <w:pPr>
              <w:spacing w:after="0" w:line="240" w:lineRule="auto"/>
              <w:jc w:val="both"/>
              <w:rPr>
                <w:rFonts w:ascii="Garamond" w:eastAsia="Times New Roman" w:hAnsi="Garamond" w:cs="Times New Roman"/>
                <w:sz w:val="20"/>
                <w:szCs w:val="20"/>
              </w:rPr>
            </w:pPr>
          </w:p>
        </w:tc>
        <w:tc>
          <w:tcPr>
            <w:tcW w:w="1811" w:type="dxa"/>
            <w:gridSpan w:val="3"/>
            <w:tcBorders>
              <w:top w:val="nil"/>
              <w:left w:val="nil"/>
              <w:bottom w:val="single" w:sz="4" w:space="0" w:color="auto"/>
              <w:right w:val="single" w:sz="4" w:space="0" w:color="auto"/>
            </w:tcBorders>
            <w:vAlign w:val="bottom"/>
            <w:hideMark/>
          </w:tcPr>
          <w:p w14:paraId="7E585CFA" w14:textId="77777777" w:rsidR="003C732C" w:rsidRPr="006B655D" w:rsidRDefault="003C732C" w:rsidP="006B655D">
            <w:pPr>
              <w:spacing w:after="0" w:line="240" w:lineRule="auto"/>
              <w:jc w:val="both"/>
              <w:rPr>
                <w:rFonts w:ascii="Garamond" w:eastAsia="Times New Roman" w:hAnsi="Garamond" w:cs="Times New Roman"/>
                <w:b/>
                <w:bCs/>
                <w:sz w:val="20"/>
                <w:szCs w:val="20"/>
              </w:rPr>
            </w:pPr>
            <w:r w:rsidRPr="006B655D">
              <w:rPr>
                <w:rFonts w:ascii="Garamond" w:eastAsia="Times New Roman" w:hAnsi="Garamond" w:cs="Times New Roman"/>
                <w:b/>
                <w:bCs/>
                <w:sz w:val="20"/>
                <w:szCs w:val="20"/>
              </w:rPr>
              <w:t>Model 1</w:t>
            </w:r>
          </w:p>
        </w:tc>
        <w:tc>
          <w:tcPr>
            <w:tcW w:w="1980" w:type="dxa"/>
            <w:gridSpan w:val="3"/>
            <w:tcBorders>
              <w:top w:val="nil"/>
              <w:left w:val="nil"/>
              <w:bottom w:val="single" w:sz="4" w:space="0" w:color="auto"/>
              <w:right w:val="single" w:sz="4" w:space="0" w:color="auto"/>
            </w:tcBorders>
            <w:vAlign w:val="bottom"/>
          </w:tcPr>
          <w:p w14:paraId="1EF3E007" w14:textId="77777777" w:rsidR="003C732C" w:rsidRPr="006B655D" w:rsidRDefault="003C732C" w:rsidP="006B655D">
            <w:pPr>
              <w:spacing w:after="0" w:line="240" w:lineRule="auto"/>
              <w:jc w:val="both"/>
              <w:rPr>
                <w:rFonts w:ascii="Garamond" w:eastAsia="Times New Roman" w:hAnsi="Garamond" w:cs="Times New Roman"/>
                <w:b/>
                <w:bCs/>
                <w:sz w:val="20"/>
                <w:szCs w:val="20"/>
              </w:rPr>
            </w:pPr>
            <w:r w:rsidRPr="006B655D">
              <w:rPr>
                <w:rFonts w:ascii="Garamond" w:eastAsia="Times New Roman" w:hAnsi="Garamond" w:cs="Times New Roman"/>
                <w:b/>
                <w:bCs/>
                <w:sz w:val="20"/>
                <w:szCs w:val="20"/>
              </w:rPr>
              <w:t>Model 2</w:t>
            </w:r>
          </w:p>
        </w:tc>
        <w:tc>
          <w:tcPr>
            <w:tcW w:w="1716" w:type="dxa"/>
            <w:gridSpan w:val="4"/>
            <w:tcBorders>
              <w:top w:val="nil"/>
              <w:left w:val="nil"/>
              <w:bottom w:val="single" w:sz="4" w:space="0" w:color="auto"/>
              <w:right w:val="single" w:sz="4" w:space="0" w:color="auto"/>
            </w:tcBorders>
            <w:vAlign w:val="bottom"/>
          </w:tcPr>
          <w:p w14:paraId="0CE6341A" w14:textId="77777777" w:rsidR="003C732C" w:rsidRPr="006B655D" w:rsidRDefault="003C732C" w:rsidP="006B655D">
            <w:pPr>
              <w:spacing w:after="0" w:line="240" w:lineRule="auto"/>
              <w:jc w:val="both"/>
              <w:rPr>
                <w:rFonts w:ascii="Garamond" w:eastAsia="Times New Roman" w:hAnsi="Garamond" w:cs="Times New Roman"/>
                <w:b/>
                <w:bCs/>
                <w:sz w:val="20"/>
                <w:szCs w:val="20"/>
              </w:rPr>
            </w:pPr>
            <w:r w:rsidRPr="006B655D">
              <w:rPr>
                <w:rFonts w:ascii="Garamond" w:eastAsia="Times New Roman" w:hAnsi="Garamond" w:cs="Times New Roman"/>
                <w:b/>
                <w:bCs/>
                <w:sz w:val="20"/>
                <w:szCs w:val="20"/>
              </w:rPr>
              <w:t>Model 3</w:t>
            </w:r>
          </w:p>
        </w:tc>
        <w:tc>
          <w:tcPr>
            <w:tcW w:w="1721" w:type="dxa"/>
            <w:gridSpan w:val="4"/>
            <w:tcBorders>
              <w:top w:val="nil"/>
              <w:left w:val="single" w:sz="4" w:space="0" w:color="auto"/>
              <w:bottom w:val="single" w:sz="4" w:space="0" w:color="auto"/>
              <w:right w:val="nil"/>
            </w:tcBorders>
          </w:tcPr>
          <w:p w14:paraId="76698ED3" w14:textId="77777777" w:rsidR="003C732C" w:rsidRPr="006B655D" w:rsidRDefault="003C732C" w:rsidP="006B655D">
            <w:pPr>
              <w:spacing w:after="0" w:line="240" w:lineRule="auto"/>
              <w:jc w:val="both"/>
              <w:rPr>
                <w:rFonts w:ascii="Garamond" w:eastAsia="Times New Roman" w:hAnsi="Garamond" w:cs="Times New Roman"/>
                <w:b/>
                <w:bCs/>
                <w:sz w:val="20"/>
                <w:szCs w:val="20"/>
              </w:rPr>
            </w:pPr>
            <w:r w:rsidRPr="006B655D">
              <w:rPr>
                <w:rFonts w:ascii="Garamond" w:eastAsia="Times New Roman" w:hAnsi="Garamond" w:cs="Times New Roman"/>
                <w:b/>
                <w:bCs/>
                <w:sz w:val="20"/>
                <w:szCs w:val="20"/>
              </w:rPr>
              <w:t>Model 4</w:t>
            </w:r>
          </w:p>
        </w:tc>
      </w:tr>
      <w:tr w:rsidR="006B655D" w:rsidRPr="00273870" w14:paraId="13FF1CC5" w14:textId="77777777" w:rsidTr="006B655D">
        <w:trPr>
          <w:trHeight w:val="190"/>
        </w:trPr>
        <w:tc>
          <w:tcPr>
            <w:tcW w:w="3060" w:type="dxa"/>
            <w:tcBorders>
              <w:top w:val="single" w:sz="4" w:space="0" w:color="auto"/>
              <w:left w:val="nil"/>
              <w:bottom w:val="single" w:sz="4" w:space="0" w:color="auto"/>
              <w:right w:val="single" w:sz="4" w:space="0" w:color="auto"/>
            </w:tcBorders>
            <w:noWrap/>
            <w:vAlign w:val="bottom"/>
            <w:hideMark/>
          </w:tcPr>
          <w:p w14:paraId="73B2BA1C" w14:textId="77777777" w:rsidR="003C732C" w:rsidRPr="00273870" w:rsidRDefault="003C732C" w:rsidP="006B655D">
            <w:pPr>
              <w:spacing w:after="0" w:line="240" w:lineRule="auto"/>
              <w:jc w:val="both"/>
              <w:rPr>
                <w:rFonts w:ascii="Garamond" w:eastAsia="Times New Roman" w:hAnsi="Garamond" w:cs="Times New Roman"/>
                <w:sz w:val="20"/>
                <w:szCs w:val="20"/>
              </w:rPr>
            </w:pPr>
            <w:r w:rsidRPr="00273870">
              <w:rPr>
                <w:rFonts w:ascii="Garamond" w:eastAsia="Times New Roman" w:hAnsi="Garamond" w:cs="Times New Roman"/>
                <w:sz w:val="20"/>
                <w:szCs w:val="20"/>
              </w:rPr>
              <w:t xml:space="preserve">              </w:t>
            </w:r>
          </w:p>
        </w:tc>
        <w:tc>
          <w:tcPr>
            <w:tcW w:w="720" w:type="dxa"/>
            <w:tcBorders>
              <w:top w:val="single" w:sz="4" w:space="0" w:color="auto"/>
              <w:left w:val="single" w:sz="4" w:space="0" w:color="auto"/>
              <w:bottom w:val="single" w:sz="4" w:space="0" w:color="auto"/>
            </w:tcBorders>
            <w:noWrap/>
            <w:vAlign w:val="bottom"/>
            <w:hideMark/>
          </w:tcPr>
          <w:p w14:paraId="2A9ACC8B" w14:textId="77777777" w:rsidR="003C732C" w:rsidRPr="006B655D" w:rsidRDefault="003C732C" w:rsidP="006B655D">
            <w:pPr>
              <w:spacing w:after="0" w:line="240" w:lineRule="auto"/>
              <w:jc w:val="both"/>
              <w:rPr>
                <w:rFonts w:ascii="Garamond" w:eastAsia="Times New Roman" w:hAnsi="Garamond" w:cs="Times New Roman"/>
                <w:b/>
                <w:bCs/>
                <w:sz w:val="20"/>
                <w:szCs w:val="20"/>
              </w:rPr>
            </w:pPr>
            <w:r w:rsidRPr="006B655D">
              <w:rPr>
                <w:rFonts w:ascii="Garamond" w:eastAsia="Times New Roman" w:hAnsi="Garamond" w:cs="Times New Roman"/>
                <w:b/>
                <w:bCs/>
                <w:sz w:val="20"/>
                <w:szCs w:val="20"/>
              </w:rPr>
              <w:t>Coef.</w:t>
            </w:r>
          </w:p>
        </w:tc>
        <w:tc>
          <w:tcPr>
            <w:tcW w:w="1091" w:type="dxa"/>
            <w:gridSpan w:val="2"/>
            <w:tcBorders>
              <w:top w:val="single" w:sz="4" w:space="0" w:color="auto"/>
              <w:bottom w:val="single" w:sz="4" w:space="0" w:color="auto"/>
              <w:right w:val="single" w:sz="4" w:space="0" w:color="auto"/>
            </w:tcBorders>
            <w:noWrap/>
            <w:vAlign w:val="bottom"/>
            <w:hideMark/>
          </w:tcPr>
          <w:p w14:paraId="0FA5BA74" w14:textId="77777777" w:rsidR="003C732C" w:rsidRPr="006B655D" w:rsidRDefault="003C732C" w:rsidP="006B655D">
            <w:pPr>
              <w:spacing w:after="0" w:line="240" w:lineRule="auto"/>
              <w:jc w:val="right"/>
              <w:rPr>
                <w:rFonts w:ascii="Garamond" w:eastAsia="Times New Roman" w:hAnsi="Garamond" w:cs="Times New Roman"/>
                <w:b/>
                <w:bCs/>
                <w:sz w:val="20"/>
                <w:szCs w:val="20"/>
              </w:rPr>
            </w:pPr>
            <w:r w:rsidRPr="006B655D">
              <w:rPr>
                <w:rFonts w:ascii="Garamond" w:eastAsia="Times New Roman" w:hAnsi="Garamond" w:cs="Times New Roman"/>
                <w:b/>
                <w:bCs/>
                <w:sz w:val="20"/>
                <w:szCs w:val="20"/>
              </w:rPr>
              <w:t>Stderr.</w:t>
            </w:r>
          </w:p>
        </w:tc>
        <w:tc>
          <w:tcPr>
            <w:tcW w:w="799" w:type="dxa"/>
            <w:tcBorders>
              <w:top w:val="single" w:sz="4" w:space="0" w:color="auto"/>
              <w:left w:val="single" w:sz="4" w:space="0" w:color="auto"/>
              <w:bottom w:val="single" w:sz="4" w:space="0" w:color="auto"/>
            </w:tcBorders>
            <w:vAlign w:val="bottom"/>
          </w:tcPr>
          <w:p w14:paraId="63EEB254" w14:textId="77777777" w:rsidR="003C732C" w:rsidRPr="006B655D" w:rsidRDefault="003C732C" w:rsidP="006B655D">
            <w:pPr>
              <w:spacing w:after="0" w:line="240" w:lineRule="auto"/>
              <w:jc w:val="both"/>
              <w:rPr>
                <w:rFonts w:ascii="Garamond" w:eastAsia="Times New Roman" w:hAnsi="Garamond" w:cs="Times New Roman"/>
                <w:b/>
                <w:bCs/>
                <w:sz w:val="20"/>
                <w:szCs w:val="20"/>
              </w:rPr>
            </w:pPr>
            <w:r w:rsidRPr="006B655D">
              <w:rPr>
                <w:rFonts w:ascii="Garamond" w:eastAsia="Times New Roman" w:hAnsi="Garamond" w:cs="Times New Roman"/>
                <w:b/>
                <w:bCs/>
                <w:sz w:val="20"/>
                <w:szCs w:val="20"/>
              </w:rPr>
              <w:t>Coef.</w:t>
            </w:r>
          </w:p>
        </w:tc>
        <w:tc>
          <w:tcPr>
            <w:tcW w:w="1181" w:type="dxa"/>
            <w:gridSpan w:val="2"/>
            <w:tcBorders>
              <w:top w:val="single" w:sz="4" w:space="0" w:color="auto"/>
              <w:bottom w:val="single" w:sz="4" w:space="0" w:color="auto"/>
              <w:right w:val="single" w:sz="4" w:space="0" w:color="auto"/>
            </w:tcBorders>
          </w:tcPr>
          <w:p w14:paraId="573C3793" w14:textId="77777777" w:rsidR="003C732C" w:rsidRPr="006B655D" w:rsidRDefault="003C732C" w:rsidP="006B655D">
            <w:pPr>
              <w:spacing w:after="0" w:line="240" w:lineRule="auto"/>
              <w:jc w:val="right"/>
              <w:rPr>
                <w:rFonts w:ascii="Garamond" w:eastAsia="Times New Roman" w:hAnsi="Garamond" w:cs="Times New Roman"/>
                <w:b/>
                <w:bCs/>
                <w:sz w:val="20"/>
                <w:szCs w:val="20"/>
              </w:rPr>
            </w:pPr>
            <w:r w:rsidRPr="006B655D">
              <w:rPr>
                <w:rFonts w:ascii="Garamond" w:eastAsia="Times New Roman" w:hAnsi="Garamond" w:cs="Times New Roman"/>
                <w:b/>
                <w:bCs/>
                <w:sz w:val="20"/>
                <w:szCs w:val="20"/>
              </w:rPr>
              <w:t>Stderr.</w:t>
            </w:r>
          </w:p>
        </w:tc>
        <w:tc>
          <w:tcPr>
            <w:tcW w:w="799" w:type="dxa"/>
            <w:gridSpan w:val="2"/>
            <w:tcBorders>
              <w:top w:val="single" w:sz="4" w:space="0" w:color="auto"/>
              <w:left w:val="single" w:sz="4" w:space="0" w:color="auto"/>
              <w:bottom w:val="single" w:sz="4" w:space="0" w:color="auto"/>
            </w:tcBorders>
          </w:tcPr>
          <w:p w14:paraId="3C2CF44B" w14:textId="77777777" w:rsidR="003C732C" w:rsidRPr="006B655D" w:rsidRDefault="003C732C" w:rsidP="006B655D">
            <w:pPr>
              <w:spacing w:after="0" w:line="240" w:lineRule="auto"/>
              <w:jc w:val="both"/>
              <w:rPr>
                <w:rFonts w:ascii="Garamond" w:eastAsia="Times New Roman" w:hAnsi="Garamond" w:cs="Times New Roman"/>
                <w:b/>
                <w:bCs/>
                <w:sz w:val="20"/>
                <w:szCs w:val="20"/>
              </w:rPr>
            </w:pPr>
            <w:r w:rsidRPr="006B655D">
              <w:rPr>
                <w:rFonts w:ascii="Garamond" w:eastAsia="Times New Roman" w:hAnsi="Garamond" w:cs="Times New Roman"/>
                <w:b/>
                <w:bCs/>
                <w:sz w:val="20"/>
                <w:szCs w:val="20"/>
              </w:rPr>
              <w:t>Coef.</w:t>
            </w:r>
          </w:p>
        </w:tc>
        <w:tc>
          <w:tcPr>
            <w:tcW w:w="917" w:type="dxa"/>
            <w:gridSpan w:val="2"/>
            <w:tcBorders>
              <w:top w:val="single" w:sz="4" w:space="0" w:color="auto"/>
              <w:bottom w:val="single" w:sz="4" w:space="0" w:color="auto"/>
              <w:right w:val="single" w:sz="4" w:space="0" w:color="auto"/>
            </w:tcBorders>
          </w:tcPr>
          <w:p w14:paraId="23A4BEAF" w14:textId="77777777" w:rsidR="003C732C" w:rsidRPr="006B655D" w:rsidRDefault="003C732C" w:rsidP="006B655D">
            <w:pPr>
              <w:spacing w:after="0" w:line="240" w:lineRule="auto"/>
              <w:jc w:val="both"/>
              <w:rPr>
                <w:rFonts w:ascii="Garamond" w:eastAsia="Times New Roman" w:hAnsi="Garamond" w:cs="Times New Roman"/>
                <w:b/>
                <w:bCs/>
                <w:sz w:val="20"/>
                <w:szCs w:val="20"/>
              </w:rPr>
            </w:pPr>
            <w:r w:rsidRPr="006B655D">
              <w:rPr>
                <w:rFonts w:ascii="Garamond" w:eastAsia="Times New Roman" w:hAnsi="Garamond" w:cs="Times New Roman"/>
                <w:b/>
                <w:bCs/>
                <w:sz w:val="20"/>
                <w:szCs w:val="20"/>
              </w:rPr>
              <w:t>Stderr.</w:t>
            </w:r>
          </w:p>
        </w:tc>
        <w:tc>
          <w:tcPr>
            <w:tcW w:w="883" w:type="dxa"/>
            <w:gridSpan w:val="2"/>
            <w:tcBorders>
              <w:top w:val="single" w:sz="4" w:space="0" w:color="auto"/>
              <w:left w:val="single" w:sz="4" w:space="0" w:color="auto"/>
              <w:bottom w:val="single" w:sz="4" w:space="0" w:color="auto"/>
            </w:tcBorders>
          </w:tcPr>
          <w:p w14:paraId="02340676" w14:textId="77777777" w:rsidR="003C732C" w:rsidRPr="006B655D" w:rsidRDefault="003C732C" w:rsidP="006B655D">
            <w:pPr>
              <w:spacing w:after="0" w:line="240" w:lineRule="auto"/>
              <w:jc w:val="both"/>
              <w:rPr>
                <w:rFonts w:ascii="Garamond" w:eastAsia="Times New Roman" w:hAnsi="Garamond" w:cs="Times New Roman"/>
                <w:b/>
                <w:bCs/>
                <w:sz w:val="20"/>
                <w:szCs w:val="20"/>
              </w:rPr>
            </w:pPr>
            <w:r w:rsidRPr="006B655D">
              <w:rPr>
                <w:rFonts w:ascii="Garamond" w:eastAsia="Times New Roman" w:hAnsi="Garamond" w:cs="Times New Roman"/>
                <w:b/>
                <w:bCs/>
                <w:sz w:val="20"/>
                <w:szCs w:val="20"/>
              </w:rPr>
              <w:t>Coef.</w:t>
            </w:r>
          </w:p>
        </w:tc>
        <w:tc>
          <w:tcPr>
            <w:tcW w:w="838" w:type="dxa"/>
            <w:gridSpan w:val="2"/>
            <w:tcBorders>
              <w:top w:val="single" w:sz="4" w:space="0" w:color="auto"/>
              <w:bottom w:val="single" w:sz="4" w:space="0" w:color="auto"/>
              <w:right w:val="nil"/>
            </w:tcBorders>
          </w:tcPr>
          <w:p w14:paraId="20E889E7" w14:textId="77777777" w:rsidR="003C732C" w:rsidRPr="006B655D" w:rsidRDefault="003C732C" w:rsidP="006B655D">
            <w:pPr>
              <w:spacing w:after="0" w:line="240" w:lineRule="auto"/>
              <w:jc w:val="both"/>
              <w:rPr>
                <w:rFonts w:ascii="Garamond" w:eastAsia="Times New Roman" w:hAnsi="Garamond" w:cs="Times New Roman"/>
                <w:b/>
                <w:bCs/>
                <w:sz w:val="20"/>
                <w:szCs w:val="20"/>
              </w:rPr>
            </w:pPr>
            <w:r w:rsidRPr="006B655D">
              <w:rPr>
                <w:rFonts w:ascii="Garamond" w:eastAsia="Times New Roman" w:hAnsi="Garamond" w:cs="Times New Roman"/>
                <w:b/>
                <w:bCs/>
                <w:sz w:val="20"/>
                <w:szCs w:val="20"/>
              </w:rPr>
              <w:t>Stderr.</w:t>
            </w:r>
          </w:p>
        </w:tc>
      </w:tr>
      <w:tr w:rsidR="006B655D" w:rsidRPr="00273870" w14:paraId="36201CBC" w14:textId="77777777" w:rsidTr="006B655D">
        <w:trPr>
          <w:trHeight w:val="215"/>
        </w:trPr>
        <w:tc>
          <w:tcPr>
            <w:tcW w:w="3060" w:type="dxa"/>
            <w:tcBorders>
              <w:top w:val="single" w:sz="4" w:space="0" w:color="auto"/>
              <w:left w:val="nil"/>
              <w:bottom w:val="nil"/>
              <w:right w:val="single" w:sz="4" w:space="0" w:color="auto"/>
            </w:tcBorders>
            <w:noWrap/>
            <w:vAlign w:val="bottom"/>
            <w:hideMark/>
          </w:tcPr>
          <w:p w14:paraId="3CFF5E60" w14:textId="77777777" w:rsidR="003C732C" w:rsidRPr="00273870" w:rsidRDefault="003C732C" w:rsidP="006B655D">
            <w:pPr>
              <w:spacing w:after="0" w:line="240" w:lineRule="auto"/>
              <w:jc w:val="both"/>
              <w:rPr>
                <w:rFonts w:ascii="Garamond" w:eastAsia="Times New Roman" w:hAnsi="Garamond" w:cs="Times New Roman"/>
                <w:sz w:val="20"/>
                <w:szCs w:val="20"/>
              </w:rPr>
            </w:pPr>
            <w:r w:rsidRPr="00273870">
              <w:rPr>
                <w:rFonts w:ascii="Garamond" w:eastAsia="Times New Roman" w:hAnsi="Garamond" w:cs="Times New Roman"/>
                <w:sz w:val="20"/>
                <w:szCs w:val="20"/>
              </w:rPr>
              <w:t xml:space="preserve">Constant             </w:t>
            </w:r>
          </w:p>
        </w:tc>
        <w:tc>
          <w:tcPr>
            <w:tcW w:w="1080" w:type="dxa"/>
            <w:gridSpan w:val="2"/>
            <w:tcBorders>
              <w:top w:val="nil"/>
              <w:left w:val="nil"/>
              <w:bottom w:val="nil"/>
              <w:right w:val="nil"/>
            </w:tcBorders>
            <w:shd w:val="clear" w:color="auto" w:fill="auto"/>
            <w:noWrap/>
            <w:vAlign w:val="bottom"/>
            <w:hideMark/>
          </w:tcPr>
          <w:p w14:paraId="2BD4542E" w14:textId="77777777" w:rsidR="003C732C" w:rsidRPr="00273870" w:rsidRDefault="003C732C" w:rsidP="006B655D">
            <w:pPr>
              <w:spacing w:after="0" w:line="240" w:lineRule="auto"/>
              <w:jc w:val="both"/>
              <w:rPr>
                <w:rFonts w:ascii="Garamond" w:eastAsia="Times New Roman" w:hAnsi="Garamond" w:cs="Times New Roman"/>
                <w:sz w:val="20"/>
                <w:szCs w:val="20"/>
              </w:rPr>
            </w:pPr>
            <w:r w:rsidRPr="00273870">
              <w:rPr>
                <w:rFonts w:ascii="Garamond" w:hAnsi="Garamond" w:cs="Times New Roman"/>
                <w:sz w:val="20"/>
                <w:szCs w:val="20"/>
              </w:rPr>
              <w:t xml:space="preserve"> </w:t>
            </w:r>
            <w:r>
              <w:rPr>
                <w:rFonts w:ascii="Garamond" w:hAnsi="Garamond" w:cs="Times New Roman"/>
                <w:sz w:val="20"/>
                <w:szCs w:val="20"/>
              </w:rPr>
              <w:t>11</w:t>
            </w:r>
            <w:r w:rsidRPr="00273870">
              <w:rPr>
                <w:rFonts w:ascii="Garamond" w:hAnsi="Garamond" w:cs="Times New Roman"/>
                <w:sz w:val="20"/>
                <w:szCs w:val="20"/>
              </w:rPr>
              <w:t>.</w:t>
            </w:r>
            <w:r>
              <w:rPr>
                <w:rFonts w:ascii="Garamond" w:hAnsi="Garamond" w:cs="Times New Roman"/>
                <w:sz w:val="20"/>
                <w:szCs w:val="20"/>
              </w:rPr>
              <w:t>594</w:t>
            </w:r>
            <w:r w:rsidRPr="00273870">
              <w:rPr>
                <w:rFonts w:ascii="Garamond" w:hAnsi="Garamond" w:cs="Times New Roman"/>
                <w:sz w:val="20"/>
                <w:szCs w:val="20"/>
              </w:rPr>
              <w:t>***</w:t>
            </w:r>
          </w:p>
        </w:tc>
        <w:tc>
          <w:tcPr>
            <w:tcW w:w="731" w:type="dxa"/>
            <w:tcBorders>
              <w:top w:val="nil"/>
              <w:left w:val="nil"/>
              <w:bottom w:val="nil"/>
              <w:right w:val="nil"/>
            </w:tcBorders>
            <w:shd w:val="clear" w:color="auto" w:fill="auto"/>
            <w:noWrap/>
            <w:vAlign w:val="bottom"/>
            <w:hideMark/>
          </w:tcPr>
          <w:p w14:paraId="0BAE313F" w14:textId="77777777" w:rsidR="003C732C" w:rsidRPr="00273870" w:rsidRDefault="003C732C" w:rsidP="006B655D">
            <w:pPr>
              <w:spacing w:after="0" w:line="240" w:lineRule="auto"/>
              <w:jc w:val="both"/>
              <w:rPr>
                <w:rFonts w:ascii="Garamond" w:eastAsia="Times New Roman" w:hAnsi="Garamond" w:cs="Times New Roman"/>
                <w:sz w:val="20"/>
                <w:szCs w:val="20"/>
              </w:rPr>
            </w:pPr>
            <w:r w:rsidRPr="00273870">
              <w:rPr>
                <w:rFonts w:ascii="Garamond" w:hAnsi="Garamond" w:cs="Times New Roman"/>
                <w:sz w:val="20"/>
                <w:szCs w:val="20"/>
              </w:rPr>
              <w:t>0.03</w:t>
            </w:r>
          </w:p>
        </w:tc>
        <w:tc>
          <w:tcPr>
            <w:tcW w:w="1249" w:type="dxa"/>
            <w:gridSpan w:val="2"/>
            <w:tcBorders>
              <w:top w:val="nil"/>
              <w:left w:val="nil"/>
              <w:bottom w:val="nil"/>
              <w:right w:val="nil"/>
            </w:tcBorders>
            <w:shd w:val="clear" w:color="auto" w:fill="auto"/>
            <w:vAlign w:val="bottom"/>
          </w:tcPr>
          <w:p w14:paraId="34A3EAC5" w14:textId="77777777" w:rsidR="003C732C" w:rsidRPr="00273870" w:rsidRDefault="003C732C" w:rsidP="006B655D">
            <w:pPr>
              <w:spacing w:after="0" w:line="240" w:lineRule="auto"/>
              <w:jc w:val="both"/>
              <w:rPr>
                <w:rFonts w:ascii="Garamond" w:hAnsi="Garamond" w:cs="Times New Roman"/>
                <w:sz w:val="20"/>
                <w:szCs w:val="20"/>
              </w:rPr>
            </w:pPr>
            <w:r>
              <w:rPr>
                <w:rFonts w:ascii="Garamond" w:hAnsi="Garamond" w:cs="Times New Roman"/>
                <w:sz w:val="20"/>
                <w:szCs w:val="20"/>
              </w:rPr>
              <w:t xml:space="preserve"> 11.786</w:t>
            </w:r>
            <w:r w:rsidRPr="00273870">
              <w:rPr>
                <w:rFonts w:ascii="Garamond" w:hAnsi="Garamond" w:cs="Times New Roman"/>
                <w:sz w:val="20"/>
                <w:szCs w:val="20"/>
              </w:rPr>
              <w:t>***</w:t>
            </w:r>
          </w:p>
        </w:tc>
        <w:tc>
          <w:tcPr>
            <w:tcW w:w="731" w:type="dxa"/>
            <w:tcBorders>
              <w:top w:val="nil"/>
              <w:left w:val="nil"/>
              <w:bottom w:val="nil"/>
              <w:right w:val="nil"/>
            </w:tcBorders>
            <w:shd w:val="clear" w:color="auto" w:fill="auto"/>
            <w:vAlign w:val="bottom"/>
          </w:tcPr>
          <w:p w14:paraId="0F7259D7" w14:textId="77777777" w:rsidR="003C732C" w:rsidRPr="00273870" w:rsidRDefault="003C732C" w:rsidP="006B655D">
            <w:pPr>
              <w:spacing w:after="0" w:line="240" w:lineRule="auto"/>
              <w:jc w:val="both"/>
              <w:rPr>
                <w:rFonts w:ascii="Garamond" w:hAnsi="Garamond" w:cs="Times New Roman"/>
                <w:sz w:val="20"/>
                <w:szCs w:val="20"/>
              </w:rPr>
            </w:pPr>
            <w:r w:rsidRPr="00273870">
              <w:rPr>
                <w:rFonts w:ascii="Garamond" w:hAnsi="Garamond" w:cs="Times New Roman"/>
                <w:sz w:val="20"/>
                <w:szCs w:val="20"/>
              </w:rPr>
              <w:t>0.03</w:t>
            </w:r>
          </w:p>
        </w:tc>
        <w:tc>
          <w:tcPr>
            <w:tcW w:w="1069" w:type="dxa"/>
            <w:gridSpan w:val="3"/>
            <w:tcBorders>
              <w:top w:val="nil"/>
              <w:left w:val="nil"/>
              <w:bottom w:val="nil"/>
              <w:right w:val="nil"/>
            </w:tcBorders>
            <w:shd w:val="clear" w:color="auto" w:fill="auto"/>
            <w:vAlign w:val="bottom"/>
          </w:tcPr>
          <w:p w14:paraId="30ED5184" w14:textId="77777777" w:rsidR="003C732C" w:rsidRPr="00273870" w:rsidRDefault="003C732C" w:rsidP="006B655D">
            <w:pPr>
              <w:spacing w:after="0" w:line="240" w:lineRule="auto"/>
              <w:jc w:val="both"/>
              <w:rPr>
                <w:rFonts w:ascii="Garamond" w:hAnsi="Garamond" w:cs="Times New Roman"/>
                <w:sz w:val="20"/>
                <w:szCs w:val="20"/>
              </w:rPr>
            </w:pPr>
            <w:r>
              <w:rPr>
                <w:rFonts w:ascii="Garamond" w:hAnsi="Garamond" w:cs="Times New Roman"/>
                <w:sz w:val="20"/>
                <w:szCs w:val="20"/>
              </w:rPr>
              <w:t xml:space="preserve"> 12.445</w:t>
            </w:r>
            <w:r w:rsidRPr="00273870">
              <w:rPr>
                <w:rFonts w:ascii="Garamond" w:hAnsi="Garamond" w:cs="Times New Roman"/>
                <w:sz w:val="20"/>
                <w:szCs w:val="20"/>
              </w:rPr>
              <w:t>***</w:t>
            </w:r>
          </w:p>
        </w:tc>
        <w:tc>
          <w:tcPr>
            <w:tcW w:w="647" w:type="dxa"/>
            <w:tcBorders>
              <w:top w:val="nil"/>
              <w:left w:val="nil"/>
              <w:bottom w:val="nil"/>
              <w:right w:val="nil"/>
            </w:tcBorders>
            <w:shd w:val="clear" w:color="auto" w:fill="auto"/>
            <w:vAlign w:val="bottom"/>
          </w:tcPr>
          <w:p w14:paraId="1B5D0893" w14:textId="77777777" w:rsidR="003C732C" w:rsidRPr="00273870" w:rsidRDefault="003C732C" w:rsidP="006B655D">
            <w:pPr>
              <w:spacing w:after="0" w:line="240" w:lineRule="auto"/>
              <w:jc w:val="both"/>
              <w:rPr>
                <w:rFonts w:ascii="Garamond" w:hAnsi="Garamond" w:cs="Times New Roman"/>
                <w:sz w:val="20"/>
                <w:szCs w:val="20"/>
              </w:rPr>
            </w:pPr>
            <w:r w:rsidRPr="00273870">
              <w:rPr>
                <w:rFonts w:ascii="Garamond" w:hAnsi="Garamond" w:cs="Times New Roman"/>
                <w:sz w:val="20"/>
                <w:szCs w:val="20"/>
              </w:rPr>
              <w:t>0.03</w:t>
            </w:r>
          </w:p>
        </w:tc>
        <w:tc>
          <w:tcPr>
            <w:tcW w:w="1063" w:type="dxa"/>
            <w:gridSpan w:val="3"/>
            <w:tcBorders>
              <w:top w:val="nil"/>
              <w:left w:val="nil"/>
              <w:bottom w:val="nil"/>
              <w:right w:val="nil"/>
            </w:tcBorders>
            <w:shd w:val="clear" w:color="auto" w:fill="auto"/>
            <w:vAlign w:val="bottom"/>
          </w:tcPr>
          <w:p w14:paraId="5B1EBE27" w14:textId="77777777" w:rsidR="003C732C" w:rsidRPr="00273870" w:rsidRDefault="003C732C" w:rsidP="006B655D">
            <w:pPr>
              <w:spacing w:after="0" w:line="240" w:lineRule="auto"/>
              <w:jc w:val="both"/>
              <w:rPr>
                <w:rFonts w:ascii="Garamond" w:hAnsi="Garamond" w:cs="Times New Roman"/>
                <w:sz w:val="20"/>
                <w:szCs w:val="20"/>
              </w:rPr>
            </w:pPr>
            <w:r>
              <w:rPr>
                <w:rFonts w:ascii="Garamond" w:hAnsi="Garamond" w:cs="Times New Roman"/>
                <w:sz w:val="20"/>
                <w:szCs w:val="20"/>
              </w:rPr>
              <w:t xml:space="preserve"> 11.568</w:t>
            </w:r>
            <w:r w:rsidRPr="00273870">
              <w:rPr>
                <w:rFonts w:ascii="Garamond" w:hAnsi="Garamond" w:cs="Times New Roman"/>
                <w:sz w:val="20"/>
                <w:szCs w:val="20"/>
              </w:rPr>
              <w:t>***</w:t>
            </w:r>
          </w:p>
        </w:tc>
        <w:tc>
          <w:tcPr>
            <w:tcW w:w="658" w:type="dxa"/>
            <w:tcBorders>
              <w:top w:val="nil"/>
              <w:left w:val="nil"/>
              <w:bottom w:val="nil"/>
              <w:right w:val="nil"/>
            </w:tcBorders>
            <w:shd w:val="clear" w:color="auto" w:fill="auto"/>
            <w:vAlign w:val="bottom"/>
          </w:tcPr>
          <w:p w14:paraId="4571B456" w14:textId="77777777" w:rsidR="003C732C" w:rsidRPr="00273870" w:rsidRDefault="003C732C" w:rsidP="006B655D">
            <w:pPr>
              <w:spacing w:after="0" w:line="240" w:lineRule="auto"/>
              <w:jc w:val="both"/>
              <w:rPr>
                <w:rFonts w:ascii="Garamond" w:hAnsi="Garamond" w:cs="Times New Roman"/>
                <w:sz w:val="20"/>
                <w:szCs w:val="20"/>
              </w:rPr>
            </w:pPr>
            <w:r w:rsidRPr="00273870">
              <w:rPr>
                <w:rFonts w:ascii="Garamond" w:hAnsi="Garamond" w:cs="Times New Roman"/>
                <w:sz w:val="20"/>
                <w:szCs w:val="20"/>
              </w:rPr>
              <w:t>0.03</w:t>
            </w:r>
          </w:p>
        </w:tc>
      </w:tr>
      <w:tr w:rsidR="006B655D" w:rsidRPr="00273870" w14:paraId="1D73E401" w14:textId="77777777" w:rsidTr="006B655D">
        <w:trPr>
          <w:trHeight w:val="215"/>
        </w:trPr>
        <w:tc>
          <w:tcPr>
            <w:tcW w:w="3060" w:type="dxa"/>
            <w:tcBorders>
              <w:top w:val="nil"/>
              <w:left w:val="nil"/>
              <w:bottom w:val="nil"/>
              <w:right w:val="single" w:sz="4" w:space="0" w:color="auto"/>
            </w:tcBorders>
            <w:noWrap/>
            <w:vAlign w:val="bottom"/>
            <w:hideMark/>
          </w:tcPr>
          <w:p w14:paraId="08FB3BCE" w14:textId="77777777" w:rsidR="003C732C" w:rsidRPr="00273870" w:rsidRDefault="003C732C" w:rsidP="006B655D">
            <w:pPr>
              <w:spacing w:after="0" w:line="240" w:lineRule="auto"/>
              <w:jc w:val="both"/>
              <w:rPr>
                <w:rFonts w:ascii="Garamond" w:eastAsia="Times New Roman" w:hAnsi="Garamond" w:cs="Times New Roman"/>
                <w:sz w:val="20"/>
                <w:szCs w:val="20"/>
              </w:rPr>
            </w:pPr>
            <w:r w:rsidRPr="00273870">
              <w:rPr>
                <w:rFonts w:ascii="Garamond" w:eastAsia="Times New Roman" w:hAnsi="Garamond" w:cs="Times New Roman"/>
                <w:sz w:val="20"/>
                <w:szCs w:val="20"/>
              </w:rPr>
              <w:t xml:space="preserve">Building surface m²         </w:t>
            </w:r>
          </w:p>
        </w:tc>
        <w:tc>
          <w:tcPr>
            <w:tcW w:w="1080" w:type="dxa"/>
            <w:gridSpan w:val="2"/>
            <w:tcBorders>
              <w:top w:val="nil"/>
              <w:left w:val="nil"/>
              <w:bottom w:val="nil"/>
              <w:right w:val="nil"/>
            </w:tcBorders>
            <w:shd w:val="clear" w:color="auto" w:fill="auto"/>
            <w:noWrap/>
            <w:vAlign w:val="bottom"/>
            <w:hideMark/>
          </w:tcPr>
          <w:p w14:paraId="293209B5" w14:textId="77777777" w:rsidR="003C732C" w:rsidRPr="00273870" w:rsidRDefault="003C732C" w:rsidP="006B655D">
            <w:pPr>
              <w:spacing w:after="0" w:line="240" w:lineRule="auto"/>
              <w:jc w:val="both"/>
              <w:rPr>
                <w:rFonts w:ascii="Garamond" w:eastAsia="Times New Roman" w:hAnsi="Garamond" w:cs="Times New Roman"/>
                <w:sz w:val="20"/>
                <w:szCs w:val="20"/>
              </w:rPr>
            </w:pPr>
            <w:r w:rsidRPr="00273870">
              <w:rPr>
                <w:rFonts w:ascii="Garamond" w:hAnsi="Garamond" w:cs="Times New Roman"/>
                <w:sz w:val="20"/>
                <w:szCs w:val="20"/>
              </w:rPr>
              <w:t xml:space="preserve"> 0.017***</w:t>
            </w:r>
          </w:p>
        </w:tc>
        <w:tc>
          <w:tcPr>
            <w:tcW w:w="731" w:type="dxa"/>
            <w:tcBorders>
              <w:top w:val="nil"/>
              <w:left w:val="nil"/>
              <w:bottom w:val="nil"/>
              <w:right w:val="nil"/>
            </w:tcBorders>
            <w:shd w:val="clear" w:color="auto" w:fill="auto"/>
            <w:noWrap/>
            <w:vAlign w:val="bottom"/>
            <w:hideMark/>
          </w:tcPr>
          <w:p w14:paraId="7FAB1D3F" w14:textId="77777777" w:rsidR="003C732C" w:rsidRPr="00273870" w:rsidRDefault="003C732C" w:rsidP="006B655D">
            <w:pPr>
              <w:spacing w:after="0" w:line="240" w:lineRule="auto"/>
              <w:jc w:val="both"/>
              <w:rPr>
                <w:rFonts w:ascii="Garamond" w:eastAsia="Times New Roman" w:hAnsi="Garamond" w:cs="Times New Roman"/>
                <w:sz w:val="20"/>
                <w:szCs w:val="20"/>
              </w:rPr>
            </w:pPr>
            <w:r w:rsidRPr="00273870">
              <w:rPr>
                <w:rFonts w:ascii="Garamond" w:hAnsi="Garamond" w:cs="Times New Roman"/>
                <w:sz w:val="20"/>
                <w:szCs w:val="20"/>
              </w:rPr>
              <w:t>0.00</w:t>
            </w:r>
          </w:p>
        </w:tc>
        <w:tc>
          <w:tcPr>
            <w:tcW w:w="1249" w:type="dxa"/>
            <w:gridSpan w:val="2"/>
            <w:tcBorders>
              <w:top w:val="nil"/>
              <w:left w:val="nil"/>
              <w:bottom w:val="nil"/>
              <w:right w:val="nil"/>
            </w:tcBorders>
            <w:shd w:val="clear" w:color="auto" w:fill="auto"/>
            <w:vAlign w:val="bottom"/>
          </w:tcPr>
          <w:p w14:paraId="628DF870" w14:textId="77777777" w:rsidR="003C732C" w:rsidRPr="00273870" w:rsidRDefault="003C732C" w:rsidP="006B655D">
            <w:pPr>
              <w:spacing w:after="0" w:line="240" w:lineRule="auto"/>
              <w:jc w:val="both"/>
              <w:rPr>
                <w:rFonts w:ascii="Garamond" w:hAnsi="Garamond" w:cs="Times New Roman"/>
                <w:sz w:val="20"/>
                <w:szCs w:val="20"/>
              </w:rPr>
            </w:pPr>
            <w:r w:rsidRPr="00273870">
              <w:rPr>
                <w:rFonts w:ascii="Garamond" w:hAnsi="Garamond" w:cs="Times New Roman"/>
                <w:sz w:val="20"/>
                <w:szCs w:val="20"/>
              </w:rPr>
              <w:t xml:space="preserve"> 0.016***</w:t>
            </w:r>
          </w:p>
        </w:tc>
        <w:tc>
          <w:tcPr>
            <w:tcW w:w="731" w:type="dxa"/>
            <w:tcBorders>
              <w:top w:val="nil"/>
              <w:left w:val="nil"/>
              <w:bottom w:val="nil"/>
              <w:right w:val="nil"/>
            </w:tcBorders>
            <w:shd w:val="clear" w:color="auto" w:fill="auto"/>
            <w:vAlign w:val="bottom"/>
          </w:tcPr>
          <w:p w14:paraId="7B80D8F2" w14:textId="77777777" w:rsidR="003C732C" w:rsidRPr="00273870" w:rsidRDefault="003C732C" w:rsidP="006B655D">
            <w:pPr>
              <w:spacing w:after="0" w:line="240" w:lineRule="auto"/>
              <w:jc w:val="both"/>
              <w:rPr>
                <w:rFonts w:ascii="Garamond" w:hAnsi="Garamond" w:cs="Times New Roman"/>
                <w:sz w:val="20"/>
                <w:szCs w:val="20"/>
              </w:rPr>
            </w:pPr>
            <w:r w:rsidRPr="00273870">
              <w:rPr>
                <w:rFonts w:ascii="Garamond" w:hAnsi="Garamond" w:cs="Times New Roman"/>
                <w:sz w:val="20"/>
                <w:szCs w:val="20"/>
              </w:rPr>
              <w:t>0.00</w:t>
            </w:r>
          </w:p>
        </w:tc>
        <w:tc>
          <w:tcPr>
            <w:tcW w:w="1069" w:type="dxa"/>
            <w:gridSpan w:val="3"/>
            <w:tcBorders>
              <w:top w:val="nil"/>
              <w:left w:val="nil"/>
              <w:bottom w:val="nil"/>
              <w:right w:val="nil"/>
            </w:tcBorders>
            <w:shd w:val="clear" w:color="auto" w:fill="auto"/>
            <w:vAlign w:val="bottom"/>
          </w:tcPr>
          <w:p w14:paraId="190FAA36" w14:textId="77777777" w:rsidR="003C732C" w:rsidRPr="00273870" w:rsidRDefault="003C732C" w:rsidP="006B655D">
            <w:pPr>
              <w:spacing w:after="0" w:line="240" w:lineRule="auto"/>
              <w:jc w:val="both"/>
              <w:rPr>
                <w:rFonts w:ascii="Garamond" w:hAnsi="Garamond" w:cs="Times New Roman"/>
                <w:sz w:val="20"/>
                <w:szCs w:val="20"/>
              </w:rPr>
            </w:pPr>
            <w:r w:rsidRPr="00273870">
              <w:rPr>
                <w:rFonts w:ascii="Garamond" w:hAnsi="Garamond" w:cs="Times New Roman"/>
                <w:sz w:val="20"/>
                <w:szCs w:val="20"/>
              </w:rPr>
              <w:t xml:space="preserve"> 0.016***</w:t>
            </w:r>
          </w:p>
        </w:tc>
        <w:tc>
          <w:tcPr>
            <w:tcW w:w="647" w:type="dxa"/>
            <w:tcBorders>
              <w:top w:val="nil"/>
              <w:left w:val="nil"/>
              <w:bottom w:val="nil"/>
              <w:right w:val="nil"/>
            </w:tcBorders>
            <w:shd w:val="clear" w:color="auto" w:fill="auto"/>
            <w:vAlign w:val="bottom"/>
          </w:tcPr>
          <w:p w14:paraId="09019B7C" w14:textId="77777777" w:rsidR="003C732C" w:rsidRPr="00273870" w:rsidRDefault="003C732C" w:rsidP="006B655D">
            <w:pPr>
              <w:spacing w:after="0" w:line="240" w:lineRule="auto"/>
              <w:jc w:val="both"/>
              <w:rPr>
                <w:rFonts w:ascii="Garamond" w:hAnsi="Garamond" w:cs="Times New Roman"/>
                <w:sz w:val="20"/>
                <w:szCs w:val="20"/>
              </w:rPr>
            </w:pPr>
            <w:r w:rsidRPr="00273870">
              <w:rPr>
                <w:rFonts w:ascii="Garamond" w:hAnsi="Garamond" w:cs="Times New Roman"/>
                <w:sz w:val="20"/>
                <w:szCs w:val="20"/>
              </w:rPr>
              <w:t>0.00</w:t>
            </w:r>
          </w:p>
        </w:tc>
        <w:tc>
          <w:tcPr>
            <w:tcW w:w="1063" w:type="dxa"/>
            <w:gridSpan w:val="3"/>
            <w:tcBorders>
              <w:top w:val="nil"/>
              <w:left w:val="nil"/>
              <w:bottom w:val="nil"/>
              <w:right w:val="nil"/>
            </w:tcBorders>
            <w:shd w:val="clear" w:color="auto" w:fill="auto"/>
            <w:vAlign w:val="bottom"/>
          </w:tcPr>
          <w:p w14:paraId="1DB68A90" w14:textId="77777777" w:rsidR="003C732C" w:rsidRPr="00273870" w:rsidRDefault="003C732C" w:rsidP="006B655D">
            <w:pPr>
              <w:spacing w:after="0" w:line="240" w:lineRule="auto"/>
              <w:jc w:val="both"/>
              <w:rPr>
                <w:rFonts w:ascii="Garamond" w:hAnsi="Garamond" w:cs="Times New Roman"/>
                <w:sz w:val="20"/>
                <w:szCs w:val="20"/>
              </w:rPr>
            </w:pPr>
            <w:r w:rsidRPr="00273870">
              <w:rPr>
                <w:rFonts w:ascii="Garamond" w:hAnsi="Garamond" w:cs="Times New Roman"/>
                <w:sz w:val="20"/>
                <w:szCs w:val="20"/>
              </w:rPr>
              <w:t xml:space="preserve"> 0.015***</w:t>
            </w:r>
          </w:p>
        </w:tc>
        <w:tc>
          <w:tcPr>
            <w:tcW w:w="658" w:type="dxa"/>
            <w:tcBorders>
              <w:top w:val="nil"/>
              <w:left w:val="nil"/>
              <w:bottom w:val="nil"/>
              <w:right w:val="nil"/>
            </w:tcBorders>
            <w:shd w:val="clear" w:color="auto" w:fill="auto"/>
            <w:vAlign w:val="bottom"/>
          </w:tcPr>
          <w:p w14:paraId="7EEE77B9" w14:textId="77777777" w:rsidR="003C732C" w:rsidRPr="00273870" w:rsidRDefault="003C732C" w:rsidP="006B655D">
            <w:pPr>
              <w:spacing w:after="0" w:line="240" w:lineRule="auto"/>
              <w:jc w:val="both"/>
              <w:rPr>
                <w:rFonts w:ascii="Garamond" w:hAnsi="Garamond" w:cs="Times New Roman"/>
                <w:sz w:val="20"/>
                <w:szCs w:val="20"/>
              </w:rPr>
            </w:pPr>
            <w:r w:rsidRPr="00273870">
              <w:rPr>
                <w:rFonts w:ascii="Garamond" w:hAnsi="Garamond" w:cs="Times New Roman"/>
                <w:sz w:val="20"/>
                <w:szCs w:val="20"/>
              </w:rPr>
              <w:t>0.00</w:t>
            </w:r>
          </w:p>
        </w:tc>
      </w:tr>
      <w:tr w:rsidR="006B655D" w:rsidRPr="00273870" w14:paraId="407F7FFA" w14:textId="77777777" w:rsidTr="006B655D">
        <w:trPr>
          <w:trHeight w:val="215"/>
        </w:trPr>
        <w:tc>
          <w:tcPr>
            <w:tcW w:w="3060" w:type="dxa"/>
            <w:tcBorders>
              <w:top w:val="nil"/>
              <w:left w:val="nil"/>
              <w:bottom w:val="nil"/>
              <w:right w:val="single" w:sz="4" w:space="0" w:color="auto"/>
            </w:tcBorders>
            <w:noWrap/>
            <w:vAlign w:val="bottom"/>
          </w:tcPr>
          <w:p w14:paraId="01FEAE25" w14:textId="77777777" w:rsidR="003C732C" w:rsidRPr="00273870" w:rsidRDefault="003C732C" w:rsidP="006B655D">
            <w:pPr>
              <w:spacing w:after="0" w:line="240" w:lineRule="auto"/>
              <w:jc w:val="both"/>
              <w:rPr>
                <w:rFonts w:ascii="Garamond" w:eastAsia="Times New Roman" w:hAnsi="Garamond" w:cs="Times New Roman"/>
                <w:sz w:val="20"/>
                <w:szCs w:val="20"/>
              </w:rPr>
            </w:pPr>
            <w:r w:rsidRPr="00273870">
              <w:rPr>
                <w:rFonts w:ascii="Garamond" w:eastAsia="Times New Roman" w:hAnsi="Garamond" w:cs="Times New Roman"/>
                <w:sz w:val="20"/>
                <w:szCs w:val="20"/>
              </w:rPr>
              <w:t xml:space="preserve">sq(Building surface m²)         </w:t>
            </w:r>
          </w:p>
        </w:tc>
        <w:tc>
          <w:tcPr>
            <w:tcW w:w="1080" w:type="dxa"/>
            <w:gridSpan w:val="2"/>
            <w:tcBorders>
              <w:top w:val="nil"/>
              <w:left w:val="nil"/>
              <w:bottom w:val="nil"/>
              <w:right w:val="nil"/>
            </w:tcBorders>
            <w:shd w:val="clear" w:color="auto" w:fill="auto"/>
            <w:noWrap/>
            <w:vAlign w:val="bottom"/>
          </w:tcPr>
          <w:p w14:paraId="226B6243" w14:textId="77777777" w:rsidR="003C732C" w:rsidRPr="00172B73" w:rsidRDefault="003C732C" w:rsidP="006B655D">
            <w:pPr>
              <w:spacing w:after="0" w:line="240" w:lineRule="auto"/>
              <w:jc w:val="both"/>
              <w:rPr>
                <w:rFonts w:ascii="Garamond" w:hAnsi="Garamond" w:cs="Times New Roman"/>
                <w:sz w:val="18"/>
                <w:szCs w:val="18"/>
              </w:rPr>
            </w:pPr>
            <w:r w:rsidRPr="00172B73">
              <w:rPr>
                <w:rFonts w:ascii="Garamond" w:hAnsi="Garamond" w:cs="Times New Roman"/>
                <w:sz w:val="18"/>
                <w:szCs w:val="18"/>
              </w:rPr>
              <w:t>-</w:t>
            </w:r>
            <m:oMath>
              <m:sSup>
                <m:sSupPr>
                  <m:ctrlPr>
                    <w:rPr>
                      <w:rFonts w:ascii="Cambria Math" w:eastAsia="Times New Roman" w:hAnsi="Cambria Math" w:cs="Times New Roman"/>
                      <w:i/>
                      <w:sz w:val="18"/>
                      <w:szCs w:val="18"/>
                    </w:rPr>
                  </m:ctrlPr>
                </m:sSupPr>
                <m:e>
                  <m:r>
                    <w:rPr>
                      <w:rFonts w:ascii="Cambria Math" w:eastAsia="Times New Roman" w:hAnsi="Cambria Math" w:cs="Times New Roman"/>
                      <w:sz w:val="18"/>
                      <w:szCs w:val="18"/>
                    </w:rPr>
                    <m:t>3*10</m:t>
                  </m:r>
                </m:e>
                <m:sup>
                  <m:r>
                    <w:rPr>
                      <w:rFonts w:ascii="Cambria Math" w:eastAsia="Times New Roman" w:hAnsi="Cambria Math" w:cs="Times New Roman"/>
                      <w:sz w:val="18"/>
                      <w:szCs w:val="18"/>
                    </w:rPr>
                    <m:t>5</m:t>
                  </m:r>
                </m:sup>
              </m:sSup>
            </m:oMath>
            <w:r w:rsidRPr="00172B73">
              <w:rPr>
                <w:rFonts w:ascii="Garamond" w:hAnsi="Garamond" w:cs="Times New Roman"/>
                <w:sz w:val="18"/>
                <w:szCs w:val="18"/>
              </w:rPr>
              <w:t>***</w:t>
            </w:r>
          </w:p>
        </w:tc>
        <w:tc>
          <w:tcPr>
            <w:tcW w:w="731" w:type="dxa"/>
            <w:tcBorders>
              <w:top w:val="nil"/>
              <w:left w:val="nil"/>
              <w:bottom w:val="nil"/>
              <w:right w:val="nil"/>
            </w:tcBorders>
            <w:shd w:val="clear" w:color="auto" w:fill="auto"/>
            <w:noWrap/>
            <w:vAlign w:val="bottom"/>
          </w:tcPr>
          <w:p w14:paraId="0CA56D40" w14:textId="77777777" w:rsidR="003C732C" w:rsidRPr="00273870" w:rsidRDefault="003C732C" w:rsidP="006B655D">
            <w:pPr>
              <w:spacing w:after="0" w:line="240" w:lineRule="auto"/>
              <w:jc w:val="both"/>
              <w:rPr>
                <w:rFonts w:ascii="Garamond" w:hAnsi="Garamond" w:cs="Times New Roman"/>
                <w:sz w:val="20"/>
                <w:szCs w:val="20"/>
              </w:rPr>
            </w:pPr>
            <w:r w:rsidRPr="00273870">
              <w:rPr>
                <w:rFonts w:ascii="Garamond" w:hAnsi="Garamond" w:cs="Times New Roman"/>
                <w:sz w:val="20"/>
                <w:szCs w:val="20"/>
              </w:rPr>
              <w:t>0.00</w:t>
            </w:r>
          </w:p>
        </w:tc>
        <w:tc>
          <w:tcPr>
            <w:tcW w:w="1249" w:type="dxa"/>
            <w:gridSpan w:val="2"/>
            <w:tcBorders>
              <w:top w:val="nil"/>
              <w:left w:val="nil"/>
              <w:bottom w:val="nil"/>
              <w:right w:val="nil"/>
            </w:tcBorders>
            <w:shd w:val="clear" w:color="auto" w:fill="auto"/>
            <w:vAlign w:val="bottom"/>
          </w:tcPr>
          <w:p w14:paraId="415CF09D" w14:textId="77777777" w:rsidR="003C732C" w:rsidRPr="003C732C" w:rsidRDefault="003C732C" w:rsidP="006B655D">
            <w:pPr>
              <w:spacing w:after="0" w:line="240" w:lineRule="auto"/>
              <w:jc w:val="both"/>
              <w:rPr>
                <w:rFonts w:ascii="Garamond" w:hAnsi="Garamond" w:cs="Times New Roman"/>
                <w:sz w:val="18"/>
                <w:szCs w:val="18"/>
              </w:rPr>
            </w:pPr>
            <w:r w:rsidRPr="003C732C">
              <w:rPr>
                <w:rFonts w:ascii="Garamond" w:hAnsi="Garamond" w:cs="Times New Roman"/>
                <w:sz w:val="18"/>
                <w:szCs w:val="18"/>
              </w:rPr>
              <w:t>-</w:t>
            </w:r>
            <m:oMath>
              <m:sSup>
                <m:sSupPr>
                  <m:ctrlPr>
                    <w:rPr>
                      <w:rFonts w:ascii="Cambria Math" w:eastAsia="Times New Roman" w:hAnsi="Cambria Math" w:cs="Times New Roman"/>
                      <w:i/>
                      <w:sz w:val="18"/>
                      <w:szCs w:val="18"/>
                    </w:rPr>
                  </m:ctrlPr>
                </m:sSupPr>
                <m:e>
                  <m:r>
                    <w:rPr>
                      <w:rFonts w:ascii="Cambria Math" w:eastAsia="Times New Roman" w:hAnsi="Cambria Math" w:cs="Times New Roman"/>
                      <w:sz w:val="18"/>
                      <w:szCs w:val="18"/>
                    </w:rPr>
                    <m:t>3*10</m:t>
                  </m:r>
                </m:e>
                <m:sup>
                  <m:r>
                    <w:rPr>
                      <w:rFonts w:ascii="Cambria Math" w:eastAsia="Times New Roman" w:hAnsi="Cambria Math" w:cs="Times New Roman"/>
                      <w:sz w:val="18"/>
                      <w:szCs w:val="18"/>
                    </w:rPr>
                    <m:t>5</m:t>
                  </m:r>
                </m:sup>
              </m:sSup>
            </m:oMath>
            <w:r w:rsidRPr="003C732C">
              <w:rPr>
                <w:rFonts w:ascii="Garamond" w:hAnsi="Garamond" w:cs="Times New Roman"/>
                <w:sz w:val="18"/>
                <w:szCs w:val="18"/>
              </w:rPr>
              <w:t>***</w:t>
            </w:r>
          </w:p>
        </w:tc>
        <w:tc>
          <w:tcPr>
            <w:tcW w:w="731" w:type="dxa"/>
            <w:tcBorders>
              <w:top w:val="nil"/>
              <w:left w:val="nil"/>
              <w:bottom w:val="nil"/>
              <w:right w:val="nil"/>
            </w:tcBorders>
            <w:shd w:val="clear" w:color="auto" w:fill="auto"/>
            <w:vAlign w:val="bottom"/>
          </w:tcPr>
          <w:p w14:paraId="25879200" w14:textId="77777777" w:rsidR="003C732C" w:rsidRPr="00273870" w:rsidRDefault="003C732C" w:rsidP="006B655D">
            <w:pPr>
              <w:spacing w:after="0" w:line="240" w:lineRule="auto"/>
              <w:jc w:val="both"/>
              <w:rPr>
                <w:rFonts w:ascii="Garamond" w:hAnsi="Garamond" w:cs="Times New Roman"/>
                <w:sz w:val="20"/>
                <w:szCs w:val="20"/>
              </w:rPr>
            </w:pPr>
            <w:r w:rsidRPr="00273870">
              <w:rPr>
                <w:rFonts w:ascii="Garamond" w:hAnsi="Garamond" w:cs="Times New Roman"/>
                <w:sz w:val="20"/>
                <w:szCs w:val="20"/>
              </w:rPr>
              <w:t>0.00</w:t>
            </w:r>
          </w:p>
        </w:tc>
        <w:tc>
          <w:tcPr>
            <w:tcW w:w="1069" w:type="dxa"/>
            <w:gridSpan w:val="3"/>
            <w:tcBorders>
              <w:top w:val="nil"/>
              <w:left w:val="nil"/>
              <w:bottom w:val="nil"/>
              <w:right w:val="nil"/>
            </w:tcBorders>
            <w:shd w:val="clear" w:color="auto" w:fill="auto"/>
            <w:vAlign w:val="bottom"/>
          </w:tcPr>
          <w:p w14:paraId="5CF8D11B" w14:textId="77777777" w:rsidR="003C732C" w:rsidRPr="00172B73" w:rsidRDefault="003C732C" w:rsidP="006B655D">
            <w:pPr>
              <w:spacing w:after="0" w:line="240" w:lineRule="auto"/>
              <w:jc w:val="both"/>
              <w:rPr>
                <w:rFonts w:ascii="Garamond" w:hAnsi="Garamond" w:cs="Times New Roman"/>
                <w:sz w:val="18"/>
                <w:szCs w:val="18"/>
              </w:rPr>
            </w:pPr>
            <w:r w:rsidRPr="00172B73">
              <w:rPr>
                <w:rFonts w:ascii="Garamond" w:hAnsi="Garamond" w:cs="Times New Roman"/>
                <w:sz w:val="18"/>
                <w:szCs w:val="18"/>
              </w:rPr>
              <w:t>-</w:t>
            </w:r>
            <m:oMath>
              <m:sSup>
                <m:sSupPr>
                  <m:ctrlPr>
                    <w:rPr>
                      <w:rFonts w:ascii="Cambria Math" w:eastAsia="Times New Roman" w:hAnsi="Cambria Math" w:cs="Times New Roman"/>
                      <w:i/>
                      <w:sz w:val="18"/>
                      <w:szCs w:val="18"/>
                    </w:rPr>
                  </m:ctrlPr>
                </m:sSupPr>
                <m:e>
                  <m:r>
                    <w:rPr>
                      <w:rFonts w:ascii="Cambria Math" w:eastAsia="Times New Roman" w:hAnsi="Cambria Math" w:cs="Times New Roman"/>
                      <w:sz w:val="18"/>
                      <w:szCs w:val="18"/>
                    </w:rPr>
                    <m:t>3*10</m:t>
                  </m:r>
                </m:e>
                <m:sup>
                  <m:r>
                    <w:rPr>
                      <w:rFonts w:ascii="Cambria Math" w:eastAsia="Times New Roman" w:hAnsi="Cambria Math" w:cs="Times New Roman"/>
                      <w:sz w:val="18"/>
                      <w:szCs w:val="18"/>
                    </w:rPr>
                    <m:t>5</m:t>
                  </m:r>
                </m:sup>
              </m:sSup>
            </m:oMath>
            <w:r w:rsidRPr="00172B73">
              <w:rPr>
                <w:rFonts w:ascii="Garamond" w:hAnsi="Garamond" w:cs="Times New Roman"/>
                <w:sz w:val="18"/>
                <w:szCs w:val="18"/>
              </w:rPr>
              <w:t>***</w:t>
            </w:r>
          </w:p>
        </w:tc>
        <w:tc>
          <w:tcPr>
            <w:tcW w:w="647" w:type="dxa"/>
            <w:tcBorders>
              <w:top w:val="nil"/>
              <w:left w:val="nil"/>
              <w:bottom w:val="nil"/>
              <w:right w:val="nil"/>
            </w:tcBorders>
            <w:shd w:val="clear" w:color="auto" w:fill="auto"/>
            <w:vAlign w:val="bottom"/>
          </w:tcPr>
          <w:p w14:paraId="507AE11C" w14:textId="77777777" w:rsidR="003C732C" w:rsidRPr="00273870" w:rsidRDefault="003C732C" w:rsidP="006B655D">
            <w:pPr>
              <w:spacing w:after="0" w:line="240" w:lineRule="auto"/>
              <w:jc w:val="both"/>
              <w:rPr>
                <w:rFonts w:ascii="Garamond" w:hAnsi="Garamond" w:cs="Times New Roman"/>
                <w:sz w:val="20"/>
                <w:szCs w:val="20"/>
              </w:rPr>
            </w:pPr>
            <w:r w:rsidRPr="00273870">
              <w:rPr>
                <w:rFonts w:ascii="Garamond" w:hAnsi="Garamond" w:cs="Times New Roman"/>
                <w:sz w:val="20"/>
                <w:szCs w:val="20"/>
              </w:rPr>
              <w:t>0.00</w:t>
            </w:r>
          </w:p>
        </w:tc>
        <w:tc>
          <w:tcPr>
            <w:tcW w:w="1063" w:type="dxa"/>
            <w:gridSpan w:val="3"/>
            <w:tcBorders>
              <w:top w:val="nil"/>
              <w:left w:val="nil"/>
              <w:bottom w:val="nil"/>
              <w:right w:val="nil"/>
            </w:tcBorders>
            <w:shd w:val="clear" w:color="auto" w:fill="auto"/>
            <w:vAlign w:val="bottom"/>
          </w:tcPr>
          <w:p w14:paraId="151AC305" w14:textId="77777777" w:rsidR="003C732C" w:rsidRPr="00172B73" w:rsidRDefault="003C732C" w:rsidP="006B655D">
            <w:pPr>
              <w:spacing w:after="0" w:line="240" w:lineRule="auto"/>
              <w:jc w:val="both"/>
              <w:rPr>
                <w:rFonts w:ascii="Garamond" w:hAnsi="Garamond" w:cs="Times New Roman"/>
                <w:sz w:val="18"/>
                <w:szCs w:val="18"/>
              </w:rPr>
            </w:pPr>
            <w:r w:rsidRPr="00172B73">
              <w:rPr>
                <w:rFonts w:ascii="Garamond" w:hAnsi="Garamond" w:cs="Times New Roman"/>
                <w:sz w:val="18"/>
                <w:szCs w:val="18"/>
              </w:rPr>
              <w:t>-</w:t>
            </w:r>
            <m:oMath>
              <m:sSup>
                <m:sSupPr>
                  <m:ctrlPr>
                    <w:rPr>
                      <w:rFonts w:ascii="Cambria Math" w:eastAsia="Times New Roman" w:hAnsi="Cambria Math" w:cs="Times New Roman"/>
                      <w:i/>
                      <w:sz w:val="18"/>
                      <w:szCs w:val="18"/>
                    </w:rPr>
                  </m:ctrlPr>
                </m:sSupPr>
                <m:e>
                  <m:r>
                    <w:rPr>
                      <w:rFonts w:ascii="Cambria Math" w:eastAsia="Times New Roman" w:hAnsi="Cambria Math" w:cs="Times New Roman"/>
                      <w:sz w:val="18"/>
                      <w:szCs w:val="18"/>
                    </w:rPr>
                    <m:t>3*10</m:t>
                  </m:r>
                </m:e>
                <m:sup>
                  <m:r>
                    <w:rPr>
                      <w:rFonts w:ascii="Cambria Math" w:eastAsia="Times New Roman" w:hAnsi="Cambria Math" w:cs="Times New Roman"/>
                      <w:sz w:val="18"/>
                      <w:szCs w:val="18"/>
                    </w:rPr>
                    <m:t>5</m:t>
                  </m:r>
                </m:sup>
              </m:sSup>
            </m:oMath>
            <w:r w:rsidRPr="00172B73">
              <w:rPr>
                <w:rFonts w:ascii="Garamond" w:hAnsi="Garamond" w:cs="Times New Roman"/>
                <w:sz w:val="18"/>
                <w:szCs w:val="18"/>
              </w:rPr>
              <w:t>***</w:t>
            </w:r>
          </w:p>
        </w:tc>
        <w:tc>
          <w:tcPr>
            <w:tcW w:w="658" w:type="dxa"/>
            <w:tcBorders>
              <w:top w:val="nil"/>
              <w:left w:val="nil"/>
              <w:bottom w:val="nil"/>
              <w:right w:val="nil"/>
            </w:tcBorders>
            <w:shd w:val="clear" w:color="auto" w:fill="auto"/>
            <w:vAlign w:val="bottom"/>
          </w:tcPr>
          <w:p w14:paraId="3EB8541C" w14:textId="77777777" w:rsidR="003C732C" w:rsidRPr="00273870" w:rsidRDefault="003C732C" w:rsidP="006B655D">
            <w:pPr>
              <w:spacing w:after="0" w:line="240" w:lineRule="auto"/>
              <w:jc w:val="both"/>
              <w:rPr>
                <w:rFonts w:ascii="Garamond" w:hAnsi="Garamond" w:cs="Times New Roman"/>
                <w:sz w:val="20"/>
                <w:szCs w:val="20"/>
              </w:rPr>
            </w:pPr>
            <w:r w:rsidRPr="00273870">
              <w:rPr>
                <w:rFonts w:ascii="Garamond" w:hAnsi="Garamond" w:cs="Times New Roman"/>
                <w:sz w:val="20"/>
                <w:szCs w:val="20"/>
              </w:rPr>
              <w:t>0.00</w:t>
            </w:r>
          </w:p>
        </w:tc>
      </w:tr>
      <w:tr w:rsidR="006B655D" w:rsidRPr="00273870" w14:paraId="0EA83AFC" w14:textId="77777777" w:rsidTr="006B655D">
        <w:trPr>
          <w:trHeight w:val="215"/>
        </w:trPr>
        <w:tc>
          <w:tcPr>
            <w:tcW w:w="3060" w:type="dxa"/>
            <w:tcBorders>
              <w:top w:val="nil"/>
              <w:left w:val="nil"/>
              <w:bottom w:val="nil"/>
              <w:right w:val="single" w:sz="4" w:space="0" w:color="auto"/>
            </w:tcBorders>
            <w:noWrap/>
            <w:vAlign w:val="bottom"/>
            <w:hideMark/>
          </w:tcPr>
          <w:p w14:paraId="765D706F" w14:textId="77777777" w:rsidR="003C732C" w:rsidRPr="00273870" w:rsidRDefault="003C732C" w:rsidP="006B655D">
            <w:pPr>
              <w:spacing w:after="0" w:line="240" w:lineRule="auto"/>
              <w:jc w:val="both"/>
              <w:rPr>
                <w:rFonts w:ascii="Garamond" w:eastAsia="Times New Roman" w:hAnsi="Garamond" w:cs="Times New Roman"/>
                <w:sz w:val="20"/>
                <w:szCs w:val="20"/>
              </w:rPr>
            </w:pPr>
            <w:r w:rsidRPr="00273870">
              <w:rPr>
                <w:rFonts w:ascii="Garamond" w:eastAsia="Times New Roman" w:hAnsi="Garamond" w:cs="Times New Roman"/>
                <w:sz w:val="20"/>
                <w:szCs w:val="20"/>
              </w:rPr>
              <w:t xml:space="preserve">Building age                </w:t>
            </w:r>
          </w:p>
        </w:tc>
        <w:tc>
          <w:tcPr>
            <w:tcW w:w="1080" w:type="dxa"/>
            <w:gridSpan w:val="2"/>
            <w:tcBorders>
              <w:top w:val="nil"/>
              <w:left w:val="nil"/>
              <w:bottom w:val="nil"/>
              <w:right w:val="nil"/>
            </w:tcBorders>
            <w:shd w:val="clear" w:color="auto" w:fill="auto"/>
            <w:noWrap/>
            <w:vAlign w:val="bottom"/>
            <w:hideMark/>
          </w:tcPr>
          <w:p w14:paraId="79AF51A0" w14:textId="77777777" w:rsidR="003C732C" w:rsidRPr="00273870" w:rsidRDefault="003C732C" w:rsidP="006B655D">
            <w:pPr>
              <w:spacing w:after="0" w:line="240" w:lineRule="auto"/>
              <w:jc w:val="both"/>
              <w:rPr>
                <w:rFonts w:ascii="Garamond" w:eastAsia="Times New Roman" w:hAnsi="Garamond" w:cs="Times New Roman"/>
                <w:sz w:val="20"/>
                <w:szCs w:val="20"/>
              </w:rPr>
            </w:pPr>
            <w:r w:rsidRPr="00273870">
              <w:rPr>
                <w:rFonts w:ascii="Garamond" w:hAnsi="Garamond" w:cs="Times New Roman"/>
                <w:sz w:val="20"/>
                <w:szCs w:val="20"/>
              </w:rPr>
              <w:t>-0.006***</w:t>
            </w:r>
          </w:p>
        </w:tc>
        <w:tc>
          <w:tcPr>
            <w:tcW w:w="731" w:type="dxa"/>
            <w:tcBorders>
              <w:top w:val="nil"/>
              <w:left w:val="nil"/>
              <w:bottom w:val="nil"/>
              <w:right w:val="nil"/>
            </w:tcBorders>
            <w:shd w:val="clear" w:color="auto" w:fill="auto"/>
            <w:noWrap/>
            <w:vAlign w:val="bottom"/>
            <w:hideMark/>
          </w:tcPr>
          <w:p w14:paraId="55DB5857" w14:textId="77777777" w:rsidR="003C732C" w:rsidRPr="00273870" w:rsidRDefault="003C732C" w:rsidP="006B655D">
            <w:pPr>
              <w:spacing w:after="0" w:line="240" w:lineRule="auto"/>
              <w:jc w:val="both"/>
              <w:rPr>
                <w:rFonts w:ascii="Garamond" w:eastAsia="Times New Roman" w:hAnsi="Garamond" w:cs="Times New Roman"/>
                <w:sz w:val="20"/>
                <w:szCs w:val="20"/>
              </w:rPr>
            </w:pPr>
            <w:r w:rsidRPr="00273870">
              <w:rPr>
                <w:rFonts w:ascii="Garamond" w:hAnsi="Garamond" w:cs="Times New Roman"/>
                <w:sz w:val="20"/>
                <w:szCs w:val="20"/>
              </w:rPr>
              <w:t>0.00</w:t>
            </w:r>
          </w:p>
        </w:tc>
        <w:tc>
          <w:tcPr>
            <w:tcW w:w="1249" w:type="dxa"/>
            <w:gridSpan w:val="2"/>
            <w:tcBorders>
              <w:top w:val="nil"/>
              <w:left w:val="nil"/>
              <w:bottom w:val="nil"/>
              <w:right w:val="nil"/>
            </w:tcBorders>
            <w:shd w:val="clear" w:color="auto" w:fill="auto"/>
            <w:vAlign w:val="bottom"/>
          </w:tcPr>
          <w:p w14:paraId="5AD8ED20" w14:textId="77777777" w:rsidR="003C732C" w:rsidRPr="00273870" w:rsidRDefault="003C732C" w:rsidP="006B655D">
            <w:pPr>
              <w:spacing w:after="0" w:line="240" w:lineRule="auto"/>
              <w:jc w:val="both"/>
              <w:rPr>
                <w:rFonts w:ascii="Garamond" w:hAnsi="Garamond" w:cs="Times New Roman"/>
                <w:sz w:val="20"/>
                <w:szCs w:val="20"/>
              </w:rPr>
            </w:pPr>
            <w:r w:rsidRPr="00273870">
              <w:rPr>
                <w:rFonts w:ascii="Garamond" w:hAnsi="Garamond" w:cs="Times New Roman"/>
                <w:sz w:val="20"/>
                <w:szCs w:val="20"/>
              </w:rPr>
              <w:t>-0.006***</w:t>
            </w:r>
          </w:p>
        </w:tc>
        <w:tc>
          <w:tcPr>
            <w:tcW w:w="731" w:type="dxa"/>
            <w:tcBorders>
              <w:top w:val="nil"/>
              <w:left w:val="nil"/>
              <w:bottom w:val="nil"/>
              <w:right w:val="nil"/>
            </w:tcBorders>
            <w:shd w:val="clear" w:color="auto" w:fill="auto"/>
            <w:vAlign w:val="bottom"/>
          </w:tcPr>
          <w:p w14:paraId="4F0DD790" w14:textId="77777777" w:rsidR="003C732C" w:rsidRPr="00273870" w:rsidRDefault="003C732C" w:rsidP="006B655D">
            <w:pPr>
              <w:spacing w:after="0" w:line="240" w:lineRule="auto"/>
              <w:jc w:val="both"/>
              <w:rPr>
                <w:rFonts w:ascii="Garamond" w:hAnsi="Garamond" w:cs="Times New Roman"/>
                <w:sz w:val="20"/>
                <w:szCs w:val="20"/>
              </w:rPr>
            </w:pPr>
            <w:r w:rsidRPr="00273870">
              <w:rPr>
                <w:rFonts w:ascii="Garamond" w:hAnsi="Garamond" w:cs="Times New Roman"/>
                <w:sz w:val="20"/>
                <w:szCs w:val="20"/>
              </w:rPr>
              <w:t>0.00</w:t>
            </w:r>
          </w:p>
        </w:tc>
        <w:tc>
          <w:tcPr>
            <w:tcW w:w="1069" w:type="dxa"/>
            <w:gridSpan w:val="3"/>
            <w:tcBorders>
              <w:top w:val="nil"/>
              <w:left w:val="nil"/>
              <w:bottom w:val="nil"/>
              <w:right w:val="nil"/>
            </w:tcBorders>
            <w:shd w:val="clear" w:color="auto" w:fill="auto"/>
            <w:vAlign w:val="bottom"/>
          </w:tcPr>
          <w:p w14:paraId="6113A194" w14:textId="77777777" w:rsidR="003C732C" w:rsidRPr="00273870" w:rsidRDefault="003C732C" w:rsidP="006B655D">
            <w:pPr>
              <w:spacing w:after="0" w:line="240" w:lineRule="auto"/>
              <w:jc w:val="both"/>
              <w:rPr>
                <w:rFonts w:ascii="Garamond" w:hAnsi="Garamond" w:cs="Times New Roman"/>
                <w:sz w:val="20"/>
                <w:szCs w:val="20"/>
              </w:rPr>
            </w:pPr>
            <w:r w:rsidRPr="00273870">
              <w:rPr>
                <w:rFonts w:ascii="Garamond" w:hAnsi="Garamond" w:cs="Times New Roman"/>
                <w:sz w:val="20"/>
                <w:szCs w:val="20"/>
              </w:rPr>
              <w:t>-0.005***</w:t>
            </w:r>
          </w:p>
        </w:tc>
        <w:tc>
          <w:tcPr>
            <w:tcW w:w="647" w:type="dxa"/>
            <w:tcBorders>
              <w:top w:val="nil"/>
              <w:left w:val="nil"/>
              <w:bottom w:val="nil"/>
              <w:right w:val="nil"/>
            </w:tcBorders>
            <w:shd w:val="clear" w:color="auto" w:fill="auto"/>
            <w:vAlign w:val="bottom"/>
          </w:tcPr>
          <w:p w14:paraId="492A84AE" w14:textId="77777777" w:rsidR="003C732C" w:rsidRPr="00273870" w:rsidRDefault="003C732C" w:rsidP="006B655D">
            <w:pPr>
              <w:spacing w:after="0" w:line="240" w:lineRule="auto"/>
              <w:jc w:val="both"/>
              <w:rPr>
                <w:rFonts w:ascii="Garamond" w:hAnsi="Garamond" w:cs="Times New Roman"/>
                <w:sz w:val="20"/>
                <w:szCs w:val="20"/>
              </w:rPr>
            </w:pPr>
            <w:r w:rsidRPr="00273870">
              <w:rPr>
                <w:rFonts w:ascii="Garamond" w:hAnsi="Garamond" w:cs="Times New Roman"/>
                <w:sz w:val="20"/>
                <w:szCs w:val="20"/>
              </w:rPr>
              <w:t>0.00</w:t>
            </w:r>
          </w:p>
        </w:tc>
        <w:tc>
          <w:tcPr>
            <w:tcW w:w="1063" w:type="dxa"/>
            <w:gridSpan w:val="3"/>
            <w:tcBorders>
              <w:top w:val="nil"/>
              <w:left w:val="nil"/>
              <w:bottom w:val="nil"/>
              <w:right w:val="nil"/>
            </w:tcBorders>
            <w:shd w:val="clear" w:color="auto" w:fill="auto"/>
            <w:vAlign w:val="bottom"/>
          </w:tcPr>
          <w:p w14:paraId="7F30DFD9" w14:textId="77777777" w:rsidR="003C732C" w:rsidRPr="00273870" w:rsidRDefault="003C732C" w:rsidP="006B655D">
            <w:pPr>
              <w:spacing w:after="0" w:line="240" w:lineRule="auto"/>
              <w:jc w:val="both"/>
              <w:rPr>
                <w:rFonts w:ascii="Garamond" w:hAnsi="Garamond" w:cs="Times New Roman"/>
                <w:sz w:val="20"/>
                <w:szCs w:val="20"/>
              </w:rPr>
            </w:pPr>
            <w:r w:rsidRPr="00273870">
              <w:rPr>
                <w:rFonts w:ascii="Garamond" w:hAnsi="Garamond" w:cs="Times New Roman"/>
                <w:sz w:val="20"/>
                <w:szCs w:val="20"/>
              </w:rPr>
              <w:t>-0.005***</w:t>
            </w:r>
          </w:p>
        </w:tc>
        <w:tc>
          <w:tcPr>
            <w:tcW w:w="658" w:type="dxa"/>
            <w:tcBorders>
              <w:top w:val="nil"/>
              <w:left w:val="nil"/>
              <w:bottom w:val="nil"/>
              <w:right w:val="nil"/>
            </w:tcBorders>
            <w:shd w:val="clear" w:color="auto" w:fill="auto"/>
            <w:vAlign w:val="bottom"/>
          </w:tcPr>
          <w:p w14:paraId="11088378" w14:textId="77777777" w:rsidR="003C732C" w:rsidRPr="00273870" w:rsidRDefault="003C732C" w:rsidP="006B655D">
            <w:pPr>
              <w:spacing w:after="0" w:line="240" w:lineRule="auto"/>
              <w:jc w:val="both"/>
              <w:rPr>
                <w:rFonts w:ascii="Garamond" w:hAnsi="Garamond" w:cs="Times New Roman"/>
                <w:sz w:val="20"/>
                <w:szCs w:val="20"/>
              </w:rPr>
            </w:pPr>
            <w:r w:rsidRPr="00273870">
              <w:rPr>
                <w:rFonts w:ascii="Garamond" w:hAnsi="Garamond" w:cs="Times New Roman"/>
                <w:sz w:val="20"/>
                <w:szCs w:val="20"/>
              </w:rPr>
              <w:t>0.00</w:t>
            </w:r>
          </w:p>
        </w:tc>
      </w:tr>
      <w:tr w:rsidR="006B655D" w:rsidRPr="00273870" w14:paraId="766D6396" w14:textId="77777777" w:rsidTr="006B655D">
        <w:trPr>
          <w:trHeight w:val="215"/>
        </w:trPr>
        <w:tc>
          <w:tcPr>
            <w:tcW w:w="3060" w:type="dxa"/>
            <w:tcBorders>
              <w:top w:val="nil"/>
              <w:left w:val="nil"/>
              <w:bottom w:val="nil"/>
              <w:right w:val="single" w:sz="4" w:space="0" w:color="auto"/>
            </w:tcBorders>
            <w:noWrap/>
            <w:vAlign w:val="bottom"/>
          </w:tcPr>
          <w:p w14:paraId="66EB8559" w14:textId="77777777" w:rsidR="003C732C" w:rsidRPr="00273870" w:rsidRDefault="003C732C" w:rsidP="006B655D">
            <w:pPr>
              <w:spacing w:after="0" w:line="240" w:lineRule="auto"/>
              <w:jc w:val="both"/>
              <w:rPr>
                <w:rFonts w:ascii="Garamond" w:eastAsia="Times New Roman" w:hAnsi="Garamond" w:cs="Times New Roman"/>
                <w:sz w:val="20"/>
                <w:szCs w:val="20"/>
              </w:rPr>
            </w:pPr>
            <w:r w:rsidRPr="00273870">
              <w:rPr>
                <w:rFonts w:ascii="Garamond" w:eastAsia="Times New Roman" w:hAnsi="Garamond" w:cs="Times New Roman"/>
                <w:sz w:val="20"/>
                <w:szCs w:val="20"/>
              </w:rPr>
              <w:t>sq(Building age)</w:t>
            </w:r>
          </w:p>
        </w:tc>
        <w:tc>
          <w:tcPr>
            <w:tcW w:w="1080" w:type="dxa"/>
            <w:gridSpan w:val="2"/>
            <w:tcBorders>
              <w:top w:val="nil"/>
              <w:left w:val="nil"/>
              <w:bottom w:val="nil"/>
              <w:right w:val="nil"/>
            </w:tcBorders>
            <w:shd w:val="clear" w:color="auto" w:fill="auto"/>
            <w:noWrap/>
            <w:vAlign w:val="bottom"/>
          </w:tcPr>
          <w:p w14:paraId="7467A330" w14:textId="77777777" w:rsidR="003C732C" w:rsidRPr="00172B73" w:rsidRDefault="003C732C" w:rsidP="006B655D">
            <w:pPr>
              <w:spacing w:after="0" w:line="240" w:lineRule="auto"/>
              <w:jc w:val="both"/>
              <w:rPr>
                <w:rFonts w:ascii="Garamond" w:hAnsi="Garamond" w:cs="Times New Roman"/>
                <w:sz w:val="18"/>
                <w:szCs w:val="18"/>
              </w:rPr>
            </w:pPr>
            <m:oMath>
              <m:r>
                <w:rPr>
                  <w:rFonts w:ascii="Cambria Math" w:eastAsia="Times New Roman" w:hAnsi="Cambria Math" w:cs="Times New Roman"/>
                  <w:sz w:val="18"/>
                  <w:szCs w:val="18"/>
                </w:rPr>
                <m:t xml:space="preserve"> </m:t>
              </m:r>
              <m:sSup>
                <m:sSupPr>
                  <m:ctrlPr>
                    <w:rPr>
                      <w:rFonts w:ascii="Cambria Math" w:eastAsia="Times New Roman" w:hAnsi="Cambria Math" w:cs="Times New Roman"/>
                      <w:i/>
                      <w:sz w:val="18"/>
                      <w:szCs w:val="18"/>
                    </w:rPr>
                  </m:ctrlPr>
                </m:sSupPr>
                <m:e>
                  <m:r>
                    <w:rPr>
                      <w:rFonts w:ascii="Cambria Math" w:eastAsia="Times New Roman" w:hAnsi="Cambria Math" w:cs="Times New Roman"/>
                      <w:sz w:val="18"/>
                      <w:szCs w:val="18"/>
                    </w:rPr>
                    <m:t>4*10</m:t>
                  </m:r>
                </m:e>
                <m:sup>
                  <m:r>
                    <w:rPr>
                      <w:rFonts w:ascii="Cambria Math" w:eastAsia="Times New Roman" w:hAnsi="Cambria Math" w:cs="Times New Roman"/>
                      <w:sz w:val="18"/>
                      <w:szCs w:val="18"/>
                    </w:rPr>
                    <m:t>5</m:t>
                  </m:r>
                </m:sup>
              </m:sSup>
            </m:oMath>
            <w:r w:rsidRPr="00172B73">
              <w:rPr>
                <w:rFonts w:ascii="Garamond" w:hAnsi="Garamond" w:cs="Times New Roman"/>
                <w:sz w:val="18"/>
                <w:szCs w:val="18"/>
              </w:rPr>
              <w:t>***</w:t>
            </w:r>
          </w:p>
        </w:tc>
        <w:tc>
          <w:tcPr>
            <w:tcW w:w="731" w:type="dxa"/>
            <w:tcBorders>
              <w:top w:val="nil"/>
              <w:left w:val="nil"/>
              <w:bottom w:val="nil"/>
              <w:right w:val="nil"/>
            </w:tcBorders>
            <w:shd w:val="clear" w:color="auto" w:fill="auto"/>
            <w:noWrap/>
            <w:vAlign w:val="bottom"/>
          </w:tcPr>
          <w:p w14:paraId="46EC4BF1" w14:textId="77777777" w:rsidR="003C732C" w:rsidRPr="00273870" w:rsidRDefault="003C732C" w:rsidP="006B655D">
            <w:pPr>
              <w:spacing w:after="0" w:line="240" w:lineRule="auto"/>
              <w:jc w:val="both"/>
              <w:rPr>
                <w:rFonts w:ascii="Garamond" w:hAnsi="Garamond" w:cs="Times New Roman"/>
                <w:sz w:val="20"/>
                <w:szCs w:val="20"/>
              </w:rPr>
            </w:pPr>
            <w:r w:rsidRPr="00273870">
              <w:rPr>
                <w:rFonts w:ascii="Garamond" w:hAnsi="Garamond" w:cs="Times New Roman"/>
                <w:sz w:val="20"/>
                <w:szCs w:val="20"/>
              </w:rPr>
              <w:t>0.00</w:t>
            </w:r>
          </w:p>
        </w:tc>
        <w:tc>
          <w:tcPr>
            <w:tcW w:w="1249" w:type="dxa"/>
            <w:gridSpan w:val="2"/>
            <w:tcBorders>
              <w:top w:val="nil"/>
              <w:left w:val="nil"/>
              <w:bottom w:val="nil"/>
              <w:right w:val="nil"/>
            </w:tcBorders>
            <w:shd w:val="clear" w:color="auto" w:fill="auto"/>
            <w:vAlign w:val="bottom"/>
          </w:tcPr>
          <w:p w14:paraId="722A3EC7" w14:textId="77777777" w:rsidR="003C732C" w:rsidRPr="00172B73" w:rsidRDefault="003C732C" w:rsidP="006B655D">
            <w:pPr>
              <w:spacing w:after="0" w:line="240" w:lineRule="auto"/>
              <w:jc w:val="both"/>
              <w:rPr>
                <w:rFonts w:ascii="Garamond" w:hAnsi="Garamond" w:cs="Times New Roman"/>
                <w:sz w:val="18"/>
                <w:szCs w:val="18"/>
              </w:rPr>
            </w:pPr>
            <m:oMath>
              <m:r>
                <w:rPr>
                  <w:rFonts w:ascii="Cambria Math" w:eastAsia="Times New Roman" w:hAnsi="Cambria Math" w:cs="Times New Roman"/>
                  <w:sz w:val="18"/>
                  <w:szCs w:val="18"/>
                </w:rPr>
                <m:t xml:space="preserve"> 4</m:t>
              </m:r>
              <m:sSup>
                <m:sSupPr>
                  <m:ctrlPr>
                    <w:rPr>
                      <w:rFonts w:ascii="Cambria Math" w:eastAsia="Times New Roman" w:hAnsi="Cambria Math" w:cs="Times New Roman"/>
                      <w:i/>
                      <w:sz w:val="18"/>
                      <w:szCs w:val="18"/>
                    </w:rPr>
                  </m:ctrlPr>
                </m:sSupPr>
                <m:e>
                  <m:r>
                    <w:rPr>
                      <w:rFonts w:ascii="Cambria Math" w:eastAsia="Times New Roman" w:hAnsi="Cambria Math" w:cs="Times New Roman"/>
                      <w:sz w:val="18"/>
                      <w:szCs w:val="18"/>
                    </w:rPr>
                    <m:t>*10</m:t>
                  </m:r>
                </m:e>
                <m:sup>
                  <m:r>
                    <w:rPr>
                      <w:rFonts w:ascii="Cambria Math" w:eastAsia="Times New Roman" w:hAnsi="Cambria Math" w:cs="Times New Roman"/>
                      <w:sz w:val="18"/>
                      <w:szCs w:val="18"/>
                    </w:rPr>
                    <m:t>5</m:t>
                  </m:r>
                </m:sup>
              </m:sSup>
            </m:oMath>
            <w:r w:rsidRPr="00172B73">
              <w:rPr>
                <w:rFonts w:ascii="Garamond" w:hAnsi="Garamond" w:cs="Times New Roman"/>
                <w:sz w:val="18"/>
                <w:szCs w:val="18"/>
              </w:rPr>
              <w:t>***</w:t>
            </w:r>
          </w:p>
        </w:tc>
        <w:tc>
          <w:tcPr>
            <w:tcW w:w="731" w:type="dxa"/>
            <w:tcBorders>
              <w:top w:val="nil"/>
              <w:left w:val="nil"/>
              <w:bottom w:val="nil"/>
              <w:right w:val="nil"/>
            </w:tcBorders>
            <w:shd w:val="clear" w:color="auto" w:fill="auto"/>
            <w:vAlign w:val="bottom"/>
          </w:tcPr>
          <w:p w14:paraId="59B75D84" w14:textId="77777777" w:rsidR="003C732C" w:rsidRPr="00273870" w:rsidRDefault="003C732C" w:rsidP="006B655D">
            <w:pPr>
              <w:spacing w:after="0" w:line="240" w:lineRule="auto"/>
              <w:jc w:val="both"/>
              <w:rPr>
                <w:rFonts w:ascii="Garamond" w:hAnsi="Garamond" w:cs="Times New Roman"/>
                <w:sz w:val="20"/>
                <w:szCs w:val="20"/>
              </w:rPr>
            </w:pPr>
            <w:r w:rsidRPr="00273870">
              <w:rPr>
                <w:rFonts w:ascii="Garamond" w:hAnsi="Garamond" w:cs="Times New Roman"/>
                <w:sz w:val="20"/>
                <w:szCs w:val="20"/>
              </w:rPr>
              <w:t>0.00</w:t>
            </w:r>
          </w:p>
        </w:tc>
        <w:tc>
          <w:tcPr>
            <w:tcW w:w="1069" w:type="dxa"/>
            <w:gridSpan w:val="3"/>
            <w:tcBorders>
              <w:top w:val="nil"/>
              <w:left w:val="nil"/>
              <w:bottom w:val="nil"/>
              <w:right w:val="nil"/>
            </w:tcBorders>
            <w:shd w:val="clear" w:color="auto" w:fill="auto"/>
            <w:vAlign w:val="bottom"/>
          </w:tcPr>
          <w:p w14:paraId="6A8B694B" w14:textId="77777777" w:rsidR="003C732C" w:rsidRPr="00172B73" w:rsidRDefault="003C732C" w:rsidP="006B655D">
            <w:pPr>
              <w:spacing w:after="0" w:line="240" w:lineRule="auto"/>
              <w:jc w:val="both"/>
              <w:rPr>
                <w:rFonts w:ascii="Garamond" w:hAnsi="Garamond" w:cs="Times New Roman"/>
                <w:sz w:val="18"/>
                <w:szCs w:val="18"/>
              </w:rPr>
            </w:pPr>
            <m:oMath>
              <m:r>
                <w:rPr>
                  <w:rFonts w:ascii="Cambria Math" w:eastAsia="Times New Roman" w:hAnsi="Cambria Math" w:cs="Times New Roman"/>
                  <w:sz w:val="18"/>
                  <w:szCs w:val="18"/>
                </w:rPr>
                <m:t xml:space="preserve"> 4</m:t>
              </m:r>
              <m:sSup>
                <m:sSupPr>
                  <m:ctrlPr>
                    <w:rPr>
                      <w:rFonts w:ascii="Cambria Math" w:eastAsia="Times New Roman" w:hAnsi="Cambria Math" w:cs="Times New Roman"/>
                      <w:i/>
                      <w:sz w:val="18"/>
                      <w:szCs w:val="18"/>
                    </w:rPr>
                  </m:ctrlPr>
                </m:sSupPr>
                <m:e>
                  <m:r>
                    <w:rPr>
                      <w:rFonts w:ascii="Cambria Math" w:eastAsia="Times New Roman" w:hAnsi="Cambria Math" w:cs="Times New Roman"/>
                      <w:sz w:val="18"/>
                      <w:szCs w:val="18"/>
                    </w:rPr>
                    <m:t>*10</m:t>
                  </m:r>
                </m:e>
                <m:sup>
                  <m:r>
                    <w:rPr>
                      <w:rFonts w:ascii="Cambria Math" w:eastAsia="Times New Roman" w:hAnsi="Cambria Math" w:cs="Times New Roman"/>
                      <w:sz w:val="18"/>
                      <w:szCs w:val="18"/>
                    </w:rPr>
                    <m:t>5</m:t>
                  </m:r>
                </m:sup>
              </m:sSup>
            </m:oMath>
            <w:r w:rsidRPr="00172B73">
              <w:rPr>
                <w:rFonts w:ascii="Garamond" w:hAnsi="Garamond" w:cs="Times New Roman"/>
                <w:sz w:val="18"/>
                <w:szCs w:val="18"/>
              </w:rPr>
              <w:t>***</w:t>
            </w:r>
          </w:p>
        </w:tc>
        <w:tc>
          <w:tcPr>
            <w:tcW w:w="647" w:type="dxa"/>
            <w:tcBorders>
              <w:top w:val="nil"/>
              <w:left w:val="nil"/>
              <w:bottom w:val="nil"/>
              <w:right w:val="nil"/>
            </w:tcBorders>
            <w:shd w:val="clear" w:color="auto" w:fill="auto"/>
            <w:vAlign w:val="bottom"/>
          </w:tcPr>
          <w:p w14:paraId="01534202" w14:textId="77777777" w:rsidR="003C732C" w:rsidRPr="00273870" w:rsidRDefault="003C732C" w:rsidP="006B655D">
            <w:pPr>
              <w:spacing w:after="0" w:line="240" w:lineRule="auto"/>
              <w:jc w:val="both"/>
              <w:rPr>
                <w:rFonts w:ascii="Garamond" w:hAnsi="Garamond" w:cs="Times New Roman"/>
                <w:sz w:val="20"/>
                <w:szCs w:val="20"/>
              </w:rPr>
            </w:pPr>
            <w:r w:rsidRPr="00273870">
              <w:rPr>
                <w:rFonts w:ascii="Garamond" w:hAnsi="Garamond" w:cs="Times New Roman"/>
                <w:sz w:val="20"/>
                <w:szCs w:val="20"/>
              </w:rPr>
              <w:t>0.00</w:t>
            </w:r>
          </w:p>
        </w:tc>
        <w:tc>
          <w:tcPr>
            <w:tcW w:w="1063" w:type="dxa"/>
            <w:gridSpan w:val="3"/>
            <w:tcBorders>
              <w:top w:val="nil"/>
              <w:left w:val="nil"/>
              <w:bottom w:val="nil"/>
              <w:right w:val="nil"/>
            </w:tcBorders>
            <w:shd w:val="clear" w:color="auto" w:fill="auto"/>
            <w:vAlign w:val="bottom"/>
          </w:tcPr>
          <w:p w14:paraId="7217FF72" w14:textId="77777777" w:rsidR="003C732C" w:rsidRPr="00172B73" w:rsidRDefault="003116FA" w:rsidP="006B655D">
            <w:pPr>
              <w:spacing w:after="0" w:line="240" w:lineRule="auto"/>
              <w:jc w:val="both"/>
              <w:rPr>
                <w:rFonts w:ascii="Garamond" w:hAnsi="Garamond" w:cs="Times New Roman"/>
                <w:sz w:val="18"/>
                <w:szCs w:val="18"/>
              </w:rPr>
            </w:pPr>
            <m:oMath>
              <m:sSup>
                <m:sSupPr>
                  <m:ctrlPr>
                    <w:rPr>
                      <w:rFonts w:ascii="Cambria Math" w:eastAsia="Times New Roman" w:hAnsi="Cambria Math" w:cs="Times New Roman"/>
                      <w:i/>
                      <w:sz w:val="18"/>
                      <w:szCs w:val="18"/>
                    </w:rPr>
                  </m:ctrlPr>
                </m:sSupPr>
                <m:e>
                  <m:r>
                    <w:rPr>
                      <w:rFonts w:ascii="Cambria Math" w:eastAsia="Times New Roman" w:hAnsi="Cambria Math" w:cs="Times New Roman"/>
                      <w:sz w:val="18"/>
                      <w:szCs w:val="18"/>
                    </w:rPr>
                    <m:t xml:space="preserve"> 3*10</m:t>
                  </m:r>
                </m:e>
                <m:sup>
                  <m:r>
                    <w:rPr>
                      <w:rFonts w:ascii="Cambria Math" w:eastAsia="Times New Roman" w:hAnsi="Cambria Math" w:cs="Times New Roman"/>
                      <w:sz w:val="18"/>
                      <w:szCs w:val="18"/>
                    </w:rPr>
                    <m:t>5</m:t>
                  </m:r>
                </m:sup>
              </m:sSup>
            </m:oMath>
            <w:r w:rsidR="003C732C" w:rsidRPr="00172B73">
              <w:rPr>
                <w:rFonts w:ascii="Garamond" w:hAnsi="Garamond" w:cs="Times New Roman"/>
                <w:sz w:val="18"/>
                <w:szCs w:val="18"/>
              </w:rPr>
              <w:t>***</w:t>
            </w:r>
          </w:p>
        </w:tc>
        <w:tc>
          <w:tcPr>
            <w:tcW w:w="658" w:type="dxa"/>
            <w:tcBorders>
              <w:top w:val="nil"/>
              <w:left w:val="nil"/>
              <w:bottom w:val="nil"/>
              <w:right w:val="nil"/>
            </w:tcBorders>
            <w:shd w:val="clear" w:color="auto" w:fill="auto"/>
            <w:vAlign w:val="bottom"/>
          </w:tcPr>
          <w:p w14:paraId="1DAFA583" w14:textId="77777777" w:rsidR="003C732C" w:rsidRPr="00273870" w:rsidRDefault="003C732C" w:rsidP="006B655D">
            <w:pPr>
              <w:spacing w:after="0" w:line="240" w:lineRule="auto"/>
              <w:jc w:val="both"/>
              <w:rPr>
                <w:rFonts w:ascii="Garamond" w:hAnsi="Garamond" w:cs="Times New Roman"/>
                <w:sz w:val="20"/>
                <w:szCs w:val="20"/>
              </w:rPr>
            </w:pPr>
            <w:r w:rsidRPr="00273870">
              <w:rPr>
                <w:rFonts w:ascii="Garamond" w:hAnsi="Garamond" w:cs="Times New Roman"/>
                <w:sz w:val="20"/>
                <w:szCs w:val="20"/>
              </w:rPr>
              <w:t>0.00</w:t>
            </w:r>
          </w:p>
        </w:tc>
      </w:tr>
      <w:tr w:rsidR="006B655D" w:rsidRPr="00273870" w14:paraId="3F16273B" w14:textId="77777777" w:rsidTr="006B655D">
        <w:trPr>
          <w:trHeight w:val="215"/>
        </w:trPr>
        <w:tc>
          <w:tcPr>
            <w:tcW w:w="3060" w:type="dxa"/>
            <w:tcBorders>
              <w:top w:val="nil"/>
              <w:left w:val="nil"/>
              <w:bottom w:val="nil"/>
              <w:right w:val="single" w:sz="4" w:space="0" w:color="auto"/>
            </w:tcBorders>
            <w:noWrap/>
            <w:vAlign w:val="bottom"/>
            <w:hideMark/>
          </w:tcPr>
          <w:p w14:paraId="5D9258E4" w14:textId="77777777" w:rsidR="003C732C" w:rsidRPr="00273870" w:rsidRDefault="003C732C" w:rsidP="006B655D">
            <w:pPr>
              <w:spacing w:after="0" w:line="240" w:lineRule="auto"/>
              <w:jc w:val="both"/>
              <w:rPr>
                <w:rFonts w:ascii="Garamond" w:eastAsia="Times New Roman" w:hAnsi="Garamond" w:cs="Times New Roman"/>
                <w:sz w:val="20"/>
                <w:szCs w:val="20"/>
              </w:rPr>
            </w:pPr>
            <w:r w:rsidRPr="00273870">
              <w:rPr>
                <w:rFonts w:ascii="Garamond" w:eastAsia="Times New Roman" w:hAnsi="Garamond" w:cs="Times New Roman"/>
                <w:sz w:val="20"/>
                <w:szCs w:val="20"/>
              </w:rPr>
              <w:t xml:space="preserve">House                       </w:t>
            </w:r>
          </w:p>
        </w:tc>
        <w:tc>
          <w:tcPr>
            <w:tcW w:w="1080" w:type="dxa"/>
            <w:gridSpan w:val="2"/>
            <w:tcBorders>
              <w:top w:val="nil"/>
              <w:left w:val="nil"/>
              <w:bottom w:val="nil"/>
              <w:right w:val="nil"/>
            </w:tcBorders>
            <w:shd w:val="clear" w:color="auto" w:fill="auto"/>
            <w:noWrap/>
            <w:vAlign w:val="bottom"/>
            <w:hideMark/>
          </w:tcPr>
          <w:p w14:paraId="52691624" w14:textId="77777777" w:rsidR="003C732C" w:rsidRPr="00273870" w:rsidRDefault="003C732C" w:rsidP="006B655D">
            <w:pPr>
              <w:spacing w:after="0" w:line="240" w:lineRule="auto"/>
              <w:jc w:val="both"/>
              <w:rPr>
                <w:rFonts w:ascii="Garamond" w:eastAsia="Times New Roman" w:hAnsi="Garamond" w:cs="Times New Roman"/>
                <w:sz w:val="20"/>
                <w:szCs w:val="20"/>
              </w:rPr>
            </w:pPr>
            <w:r w:rsidRPr="00273870">
              <w:rPr>
                <w:rFonts w:ascii="Garamond" w:hAnsi="Garamond" w:cs="Times New Roman"/>
                <w:sz w:val="20"/>
                <w:szCs w:val="20"/>
              </w:rPr>
              <w:t xml:space="preserve"> 0.173***</w:t>
            </w:r>
          </w:p>
        </w:tc>
        <w:tc>
          <w:tcPr>
            <w:tcW w:w="731" w:type="dxa"/>
            <w:tcBorders>
              <w:top w:val="nil"/>
              <w:left w:val="nil"/>
              <w:bottom w:val="nil"/>
              <w:right w:val="nil"/>
            </w:tcBorders>
            <w:shd w:val="clear" w:color="auto" w:fill="auto"/>
            <w:noWrap/>
            <w:vAlign w:val="bottom"/>
            <w:hideMark/>
          </w:tcPr>
          <w:p w14:paraId="248351D3" w14:textId="77777777" w:rsidR="003C732C" w:rsidRPr="00273870" w:rsidRDefault="003C732C" w:rsidP="006B655D">
            <w:pPr>
              <w:spacing w:after="0" w:line="240" w:lineRule="auto"/>
              <w:jc w:val="both"/>
              <w:rPr>
                <w:rFonts w:ascii="Garamond" w:eastAsia="Times New Roman" w:hAnsi="Garamond" w:cs="Times New Roman"/>
                <w:sz w:val="20"/>
                <w:szCs w:val="20"/>
              </w:rPr>
            </w:pPr>
            <w:r w:rsidRPr="00273870">
              <w:rPr>
                <w:rFonts w:ascii="Garamond" w:hAnsi="Garamond" w:cs="Times New Roman"/>
                <w:sz w:val="20"/>
                <w:szCs w:val="20"/>
              </w:rPr>
              <w:t>0.03</w:t>
            </w:r>
          </w:p>
        </w:tc>
        <w:tc>
          <w:tcPr>
            <w:tcW w:w="1249" w:type="dxa"/>
            <w:gridSpan w:val="2"/>
            <w:tcBorders>
              <w:top w:val="nil"/>
              <w:left w:val="nil"/>
              <w:bottom w:val="nil"/>
              <w:right w:val="nil"/>
            </w:tcBorders>
            <w:shd w:val="clear" w:color="auto" w:fill="auto"/>
            <w:vAlign w:val="bottom"/>
          </w:tcPr>
          <w:p w14:paraId="5CE6D0F6" w14:textId="77777777" w:rsidR="003C732C" w:rsidRPr="00273870" w:rsidRDefault="003C732C" w:rsidP="006B655D">
            <w:pPr>
              <w:spacing w:after="0" w:line="240" w:lineRule="auto"/>
              <w:jc w:val="both"/>
              <w:rPr>
                <w:rFonts w:ascii="Garamond" w:hAnsi="Garamond" w:cs="Times New Roman"/>
                <w:sz w:val="20"/>
                <w:szCs w:val="20"/>
              </w:rPr>
            </w:pPr>
            <w:r w:rsidRPr="00273870">
              <w:rPr>
                <w:rFonts w:ascii="Garamond" w:hAnsi="Garamond" w:cs="Times New Roman"/>
                <w:sz w:val="20"/>
                <w:szCs w:val="20"/>
              </w:rPr>
              <w:t xml:space="preserve"> 0.189***</w:t>
            </w:r>
          </w:p>
        </w:tc>
        <w:tc>
          <w:tcPr>
            <w:tcW w:w="731" w:type="dxa"/>
            <w:tcBorders>
              <w:top w:val="nil"/>
              <w:left w:val="nil"/>
              <w:bottom w:val="nil"/>
              <w:right w:val="nil"/>
            </w:tcBorders>
            <w:shd w:val="clear" w:color="auto" w:fill="auto"/>
            <w:vAlign w:val="bottom"/>
          </w:tcPr>
          <w:p w14:paraId="1DEB47E2" w14:textId="77777777" w:rsidR="003C732C" w:rsidRPr="00273870" w:rsidRDefault="003C732C" w:rsidP="006B655D">
            <w:pPr>
              <w:spacing w:after="0" w:line="240" w:lineRule="auto"/>
              <w:jc w:val="both"/>
              <w:rPr>
                <w:rFonts w:ascii="Garamond" w:hAnsi="Garamond" w:cs="Times New Roman"/>
                <w:sz w:val="20"/>
                <w:szCs w:val="20"/>
              </w:rPr>
            </w:pPr>
            <w:r w:rsidRPr="00273870">
              <w:rPr>
                <w:rFonts w:ascii="Garamond" w:hAnsi="Garamond" w:cs="Times New Roman"/>
                <w:sz w:val="20"/>
                <w:szCs w:val="20"/>
              </w:rPr>
              <w:t>0.03</w:t>
            </w:r>
          </w:p>
        </w:tc>
        <w:tc>
          <w:tcPr>
            <w:tcW w:w="1069" w:type="dxa"/>
            <w:gridSpan w:val="3"/>
            <w:tcBorders>
              <w:top w:val="nil"/>
              <w:left w:val="nil"/>
              <w:bottom w:val="nil"/>
              <w:right w:val="nil"/>
            </w:tcBorders>
            <w:shd w:val="clear" w:color="auto" w:fill="auto"/>
            <w:vAlign w:val="bottom"/>
          </w:tcPr>
          <w:p w14:paraId="66316CC3" w14:textId="77777777" w:rsidR="003C732C" w:rsidRPr="00273870" w:rsidRDefault="003C732C" w:rsidP="006B655D">
            <w:pPr>
              <w:spacing w:after="0" w:line="240" w:lineRule="auto"/>
              <w:jc w:val="both"/>
              <w:rPr>
                <w:rFonts w:ascii="Garamond" w:hAnsi="Garamond" w:cs="Times New Roman"/>
                <w:sz w:val="20"/>
                <w:szCs w:val="20"/>
              </w:rPr>
            </w:pPr>
            <w:r w:rsidRPr="00273870">
              <w:rPr>
                <w:rFonts w:ascii="Garamond" w:hAnsi="Garamond" w:cs="Times New Roman"/>
                <w:sz w:val="20"/>
                <w:szCs w:val="20"/>
              </w:rPr>
              <w:t xml:space="preserve"> 0.223***</w:t>
            </w:r>
          </w:p>
        </w:tc>
        <w:tc>
          <w:tcPr>
            <w:tcW w:w="647" w:type="dxa"/>
            <w:tcBorders>
              <w:top w:val="nil"/>
              <w:left w:val="nil"/>
              <w:bottom w:val="nil"/>
              <w:right w:val="nil"/>
            </w:tcBorders>
            <w:shd w:val="clear" w:color="auto" w:fill="auto"/>
            <w:vAlign w:val="bottom"/>
          </w:tcPr>
          <w:p w14:paraId="11264F82" w14:textId="77777777" w:rsidR="003C732C" w:rsidRPr="00273870" w:rsidRDefault="003C732C" w:rsidP="006B655D">
            <w:pPr>
              <w:spacing w:after="0" w:line="240" w:lineRule="auto"/>
              <w:jc w:val="both"/>
              <w:rPr>
                <w:rFonts w:ascii="Garamond" w:hAnsi="Garamond" w:cs="Times New Roman"/>
                <w:sz w:val="20"/>
                <w:szCs w:val="20"/>
              </w:rPr>
            </w:pPr>
            <w:r w:rsidRPr="00273870">
              <w:rPr>
                <w:rFonts w:ascii="Garamond" w:hAnsi="Garamond" w:cs="Times New Roman"/>
                <w:sz w:val="20"/>
                <w:szCs w:val="20"/>
              </w:rPr>
              <w:t>0.02</w:t>
            </w:r>
          </w:p>
        </w:tc>
        <w:tc>
          <w:tcPr>
            <w:tcW w:w="1063" w:type="dxa"/>
            <w:gridSpan w:val="3"/>
            <w:tcBorders>
              <w:top w:val="nil"/>
              <w:left w:val="nil"/>
              <w:bottom w:val="nil"/>
              <w:right w:val="nil"/>
            </w:tcBorders>
            <w:shd w:val="clear" w:color="auto" w:fill="auto"/>
            <w:vAlign w:val="bottom"/>
          </w:tcPr>
          <w:p w14:paraId="05C4D977" w14:textId="77777777" w:rsidR="003C732C" w:rsidRPr="00273870" w:rsidRDefault="003C732C" w:rsidP="006B655D">
            <w:pPr>
              <w:spacing w:after="0" w:line="240" w:lineRule="auto"/>
              <w:jc w:val="both"/>
              <w:rPr>
                <w:rFonts w:ascii="Garamond" w:hAnsi="Garamond" w:cs="Times New Roman"/>
                <w:sz w:val="20"/>
                <w:szCs w:val="20"/>
              </w:rPr>
            </w:pPr>
            <w:r w:rsidRPr="00273870">
              <w:rPr>
                <w:rFonts w:ascii="Garamond" w:hAnsi="Garamond" w:cs="Times New Roman"/>
                <w:sz w:val="20"/>
                <w:szCs w:val="20"/>
              </w:rPr>
              <w:t xml:space="preserve"> 0.224***</w:t>
            </w:r>
          </w:p>
        </w:tc>
        <w:tc>
          <w:tcPr>
            <w:tcW w:w="658" w:type="dxa"/>
            <w:tcBorders>
              <w:top w:val="nil"/>
              <w:left w:val="nil"/>
              <w:bottom w:val="nil"/>
              <w:right w:val="nil"/>
            </w:tcBorders>
            <w:shd w:val="clear" w:color="auto" w:fill="auto"/>
            <w:vAlign w:val="bottom"/>
          </w:tcPr>
          <w:p w14:paraId="6BD75649" w14:textId="77777777" w:rsidR="003C732C" w:rsidRPr="00273870" w:rsidRDefault="003C732C" w:rsidP="006B655D">
            <w:pPr>
              <w:spacing w:after="0" w:line="240" w:lineRule="auto"/>
              <w:jc w:val="both"/>
              <w:rPr>
                <w:rFonts w:ascii="Garamond" w:hAnsi="Garamond" w:cs="Times New Roman"/>
                <w:sz w:val="20"/>
                <w:szCs w:val="20"/>
              </w:rPr>
            </w:pPr>
            <w:r w:rsidRPr="00273870">
              <w:rPr>
                <w:rFonts w:ascii="Garamond" w:hAnsi="Garamond" w:cs="Times New Roman"/>
                <w:sz w:val="20"/>
                <w:szCs w:val="20"/>
              </w:rPr>
              <w:t>0.03</w:t>
            </w:r>
          </w:p>
        </w:tc>
      </w:tr>
      <w:tr w:rsidR="006B655D" w:rsidRPr="00273870" w14:paraId="1BBB1794" w14:textId="77777777" w:rsidTr="006B655D">
        <w:trPr>
          <w:trHeight w:val="215"/>
        </w:trPr>
        <w:tc>
          <w:tcPr>
            <w:tcW w:w="3060" w:type="dxa"/>
            <w:tcBorders>
              <w:top w:val="nil"/>
              <w:left w:val="nil"/>
              <w:bottom w:val="nil"/>
              <w:right w:val="single" w:sz="4" w:space="0" w:color="auto"/>
            </w:tcBorders>
            <w:noWrap/>
            <w:vAlign w:val="bottom"/>
          </w:tcPr>
          <w:p w14:paraId="4FEBCDE3" w14:textId="77777777" w:rsidR="003C732C" w:rsidRPr="00273870" w:rsidRDefault="003C732C" w:rsidP="006B655D">
            <w:pPr>
              <w:spacing w:after="0" w:line="240" w:lineRule="auto"/>
              <w:jc w:val="both"/>
              <w:rPr>
                <w:rFonts w:ascii="Garamond" w:eastAsia="Times New Roman" w:hAnsi="Garamond" w:cs="Times New Roman"/>
                <w:sz w:val="20"/>
                <w:szCs w:val="20"/>
              </w:rPr>
            </w:pPr>
            <w:r w:rsidRPr="00273870">
              <w:rPr>
                <w:rFonts w:ascii="Garamond" w:eastAsia="Times New Roman" w:hAnsi="Garamond" w:cs="Times New Roman"/>
                <w:sz w:val="20"/>
                <w:szCs w:val="20"/>
              </w:rPr>
              <w:t xml:space="preserve">Mezzanine                  </w:t>
            </w:r>
          </w:p>
        </w:tc>
        <w:tc>
          <w:tcPr>
            <w:tcW w:w="1080" w:type="dxa"/>
            <w:gridSpan w:val="2"/>
            <w:tcBorders>
              <w:top w:val="nil"/>
              <w:left w:val="nil"/>
              <w:bottom w:val="nil"/>
              <w:right w:val="nil"/>
            </w:tcBorders>
            <w:shd w:val="clear" w:color="auto" w:fill="auto"/>
            <w:noWrap/>
            <w:vAlign w:val="bottom"/>
          </w:tcPr>
          <w:p w14:paraId="244653EF" w14:textId="77777777" w:rsidR="003C732C" w:rsidRPr="00273870" w:rsidRDefault="003C732C" w:rsidP="006B655D">
            <w:pPr>
              <w:spacing w:after="0" w:line="240" w:lineRule="auto"/>
              <w:jc w:val="both"/>
              <w:rPr>
                <w:rFonts w:ascii="Garamond" w:hAnsi="Garamond" w:cs="Times New Roman"/>
                <w:sz w:val="20"/>
                <w:szCs w:val="20"/>
              </w:rPr>
            </w:pPr>
            <w:r w:rsidRPr="00273870">
              <w:rPr>
                <w:rFonts w:ascii="Garamond" w:hAnsi="Garamond" w:cs="Times New Roman"/>
                <w:sz w:val="20"/>
                <w:szCs w:val="20"/>
              </w:rPr>
              <w:t xml:space="preserve"> 0.047***</w:t>
            </w:r>
          </w:p>
        </w:tc>
        <w:tc>
          <w:tcPr>
            <w:tcW w:w="731" w:type="dxa"/>
            <w:tcBorders>
              <w:top w:val="nil"/>
              <w:left w:val="nil"/>
              <w:bottom w:val="nil"/>
              <w:right w:val="nil"/>
            </w:tcBorders>
            <w:shd w:val="clear" w:color="auto" w:fill="auto"/>
            <w:noWrap/>
            <w:vAlign w:val="bottom"/>
          </w:tcPr>
          <w:p w14:paraId="390EC2D4" w14:textId="77777777" w:rsidR="003C732C" w:rsidRPr="00273870" w:rsidRDefault="003C732C" w:rsidP="006B655D">
            <w:pPr>
              <w:spacing w:after="0" w:line="240" w:lineRule="auto"/>
              <w:jc w:val="both"/>
              <w:rPr>
                <w:rFonts w:ascii="Garamond" w:hAnsi="Garamond" w:cs="Times New Roman"/>
                <w:sz w:val="20"/>
                <w:szCs w:val="20"/>
              </w:rPr>
            </w:pPr>
            <w:r w:rsidRPr="00273870">
              <w:rPr>
                <w:rFonts w:ascii="Garamond" w:hAnsi="Garamond" w:cs="Times New Roman"/>
                <w:sz w:val="20"/>
                <w:szCs w:val="20"/>
              </w:rPr>
              <w:t>0.01</w:t>
            </w:r>
          </w:p>
        </w:tc>
        <w:tc>
          <w:tcPr>
            <w:tcW w:w="1249" w:type="dxa"/>
            <w:gridSpan w:val="2"/>
            <w:tcBorders>
              <w:top w:val="nil"/>
              <w:left w:val="nil"/>
              <w:bottom w:val="nil"/>
              <w:right w:val="nil"/>
            </w:tcBorders>
            <w:shd w:val="clear" w:color="auto" w:fill="auto"/>
            <w:vAlign w:val="bottom"/>
          </w:tcPr>
          <w:p w14:paraId="0655120A" w14:textId="77777777" w:rsidR="003C732C" w:rsidRPr="00273870" w:rsidRDefault="003C732C" w:rsidP="006B655D">
            <w:pPr>
              <w:spacing w:after="0" w:line="240" w:lineRule="auto"/>
              <w:jc w:val="both"/>
              <w:rPr>
                <w:rFonts w:ascii="Garamond" w:hAnsi="Garamond" w:cs="Times New Roman"/>
                <w:sz w:val="20"/>
                <w:szCs w:val="20"/>
              </w:rPr>
            </w:pPr>
            <w:r w:rsidRPr="00273870">
              <w:rPr>
                <w:rFonts w:ascii="Garamond" w:hAnsi="Garamond" w:cs="Times New Roman"/>
                <w:sz w:val="20"/>
                <w:szCs w:val="20"/>
              </w:rPr>
              <w:t xml:space="preserve"> 0.050***</w:t>
            </w:r>
          </w:p>
        </w:tc>
        <w:tc>
          <w:tcPr>
            <w:tcW w:w="731" w:type="dxa"/>
            <w:tcBorders>
              <w:top w:val="nil"/>
              <w:left w:val="nil"/>
              <w:bottom w:val="nil"/>
              <w:right w:val="nil"/>
            </w:tcBorders>
            <w:shd w:val="clear" w:color="auto" w:fill="auto"/>
            <w:vAlign w:val="bottom"/>
          </w:tcPr>
          <w:p w14:paraId="08A1C701" w14:textId="77777777" w:rsidR="003C732C" w:rsidRPr="00273870" w:rsidRDefault="003C732C" w:rsidP="006B655D">
            <w:pPr>
              <w:spacing w:after="0" w:line="240" w:lineRule="auto"/>
              <w:jc w:val="both"/>
              <w:rPr>
                <w:rFonts w:ascii="Garamond" w:hAnsi="Garamond" w:cs="Times New Roman"/>
                <w:sz w:val="20"/>
                <w:szCs w:val="20"/>
              </w:rPr>
            </w:pPr>
            <w:r w:rsidRPr="00273870">
              <w:rPr>
                <w:rFonts w:ascii="Garamond" w:hAnsi="Garamond" w:cs="Times New Roman"/>
                <w:sz w:val="20"/>
                <w:szCs w:val="20"/>
              </w:rPr>
              <w:t>0.01</w:t>
            </w:r>
          </w:p>
        </w:tc>
        <w:tc>
          <w:tcPr>
            <w:tcW w:w="1069" w:type="dxa"/>
            <w:gridSpan w:val="3"/>
            <w:tcBorders>
              <w:top w:val="nil"/>
              <w:left w:val="nil"/>
              <w:bottom w:val="nil"/>
              <w:right w:val="nil"/>
            </w:tcBorders>
            <w:shd w:val="clear" w:color="auto" w:fill="auto"/>
            <w:vAlign w:val="bottom"/>
          </w:tcPr>
          <w:p w14:paraId="415C1BC6" w14:textId="77777777" w:rsidR="003C732C" w:rsidRPr="00273870" w:rsidRDefault="003C732C" w:rsidP="006B655D">
            <w:pPr>
              <w:spacing w:after="0" w:line="240" w:lineRule="auto"/>
              <w:jc w:val="both"/>
              <w:rPr>
                <w:rFonts w:ascii="Garamond" w:hAnsi="Garamond" w:cs="Times New Roman"/>
                <w:sz w:val="20"/>
                <w:szCs w:val="20"/>
              </w:rPr>
            </w:pPr>
            <w:r w:rsidRPr="00273870">
              <w:rPr>
                <w:rFonts w:ascii="Garamond" w:hAnsi="Garamond" w:cs="Times New Roman"/>
                <w:sz w:val="20"/>
                <w:szCs w:val="20"/>
              </w:rPr>
              <w:t xml:space="preserve"> 0.050***</w:t>
            </w:r>
          </w:p>
        </w:tc>
        <w:tc>
          <w:tcPr>
            <w:tcW w:w="647" w:type="dxa"/>
            <w:tcBorders>
              <w:top w:val="nil"/>
              <w:left w:val="nil"/>
              <w:bottom w:val="nil"/>
              <w:right w:val="nil"/>
            </w:tcBorders>
            <w:shd w:val="clear" w:color="auto" w:fill="auto"/>
            <w:vAlign w:val="bottom"/>
          </w:tcPr>
          <w:p w14:paraId="05A24D6E" w14:textId="77777777" w:rsidR="003C732C" w:rsidRPr="00273870" w:rsidRDefault="003C732C" w:rsidP="006B655D">
            <w:pPr>
              <w:spacing w:after="0" w:line="240" w:lineRule="auto"/>
              <w:jc w:val="both"/>
              <w:rPr>
                <w:rFonts w:ascii="Garamond" w:hAnsi="Garamond" w:cs="Times New Roman"/>
                <w:sz w:val="20"/>
                <w:szCs w:val="20"/>
              </w:rPr>
            </w:pPr>
            <w:r w:rsidRPr="00273870">
              <w:rPr>
                <w:rFonts w:ascii="Garamond" w:hAnsi="Garamond" w:cs="Times New Roman"/>
                <w:sz w:val="20"/>
                <w:szCs w:val="20"/>
              </w:rPr>
              <w:t>0.01</w:t>
            </w:r>
          </w:p>
        </w:tc>
        <w:tc>
          <w:tcPr>
            <w:tcW w:w="1063" w:type="dxa"/>
            <w:gridSpan w:val="3"/>
            <w:tcBorders>
              <w:top w:val="nil"/>
              <w:left w:val="nil"/>
              <w:bottom w:val="nil"/>
              <w:right w:val="nil"/>
            </w:tcBorders>
            <w:shd w:val="clear" w:color="auto" w:fill="auto"/>
            <w:vAlign w:val="bottom"/>
          </w:tcPr>
          <w:p w14:paraId="3E8127EA" w14:textId="77777777" w:rsidR="003C732C" w:rsidRPr="00273870" w:rsidRDefault="003C732C" w:rsidP="006B655D">
            <w:pPr>
              <w:spacing w:after="0" w:line="240" w:lineRule="auto"/>
              <w:jc w:val="both"/>
              <w:rPr>
                <w:rFonts w:ascii="Garamond" w:hAnsi="Garamond" w:cs="Times New Roman"/>
                <w:sz w:val="20"/>
                <w:szCs w:val="20"/>
              </w:rPr>
            </w:pPr>
            <w:r w:rsidRPr="00273870">
              <w:rPr>
                <w:rFonts w:ascii="Garamond" w:hAnsi="Garamond" w:cs="Times New Roman"/>
                <w:sz w:val="20"/>
                <w:szCs w:val="20"/>
              </w:rPr>
              <w:t xml:space="preserve"> 0.045***</w:t>
            </w:r>
          </w:p>
        </w:tc>
        <w:tc>
          <w:tcPr>
            <w:tcW w:w="658" w:type="dxa"/>
            <w:tcBorders>
              <w:top w:val="nil"/>
              <w:left w:val="nil"/>
              <w:bottom w:val="nil"/>
              <w:right w:val="nil"/>
            </w:tcBorders>
            <w:shd w:val="clear" w:color="auto" w:fill="auto"/>
            <w:vAlign w:val="bottom"/>
          </w:tcPr>
          <w:p w14:paraId="7BE50343" w14:textId="77777777" w:rsidR="003C732C" w:rsidRPr="00273870" w:rsidRDefault="003C732C" w:rsidP="006B655D">
            <w:pPr>
              <w:spacing w:after="0" w:line="240" w:lineRule="auto"/>
              <w:jc w:val="both"/>
              <w:rPr>
                <w:rFonts w:ascii="Garamond" w:hAnsi="Garamond" w:cs="Times New Roman"/>
                <w:sz w:val="20"/>
                <w:szCs w:val="20"/>
              </w:rPr>
            </w:pPr>
            <w:r w:rsidRPr="00273870">
              <w:rPr>
                <w:rFonts w:ascii="Garamond" w:hAnsi="Garamond" w:cs="Times New Roman"/>
                <w:sz w:val="20"/>
                <w:szCs w:val="20"/>
              </w:rPr>
              <w:t>0.01</w:t>
            </w:r>
          </w:p>
        </w:tc>
      </w:tr>
      <w:tr w:rsidR="006B655D" w:rsidRPr="00273870" w14:paraId="24F27292" w14:textId="77777777" w:rsidTr="006B655D">
        <w:trPr>
          <w:trHeight w:val="215"/>
        </w:trPr>
        <w:tc>
          <w:tcPr>
            <w:tcW w:w="3060" w:type="dxa"/>
            <w:tcBorders>
              <w:top w:val="nil"/>
              <w:left w:val="nil"/>
              <w:bottom w:val="nil"/>
              <w:right w:val="single" w:sz="4" w:space="0" w:color="auto"/>
            </w:tcBorders>
            <w:noWrap/>
            <w:vAlign w:val="bottom"/>
            <w:hideMark/>
          </w:tcPr>
          <w:p w14:paraId="73845484" w14:textId="77777777" w:rsidR="003C732C" w:rsidRPr="00273870" w:rsidRDefault="003C732C" w:rsidP="006B655D">
            <w:pPr>
              <w:spacing w:after="0" w:line="240" w:lineRule="auto"/>
              <w:jc w:val="both"/>
              <w:rPr>
                <w:rFonts w:ascii="Garamond" w:eastAsia="Times New Roman" w:hAnsi="Garamond" w:cs="Times New Roman"/>
                <w:sz w:val="20"/>
                <w:szCs w:val="20"/>
              </w:rPr>
            </w:pPr>
            <w:r w:rsidRPr="00273870">
              <w:rPr>
                <w:rFonts w:ascii="Garamond" w:eastAsia="Times New Roman" w:hAnsi="Garamond" w:cs="Times New Roman"/>
                <w:sz w:val="20"/>
                <w:szCs w:val="20"/>
              </w:rPr>
              <w:t xml:space="preserve">1st Floor                   </w:t>
            </w:r>
          </w:p>
        </w:tc>
        <w:tc>
          <w:tcPr>
            <w:tcW w:w="1080" w:type="dxa"/>
            <w:gridSpan w:val="2"/>
            <w:tcBorders>
              <w:top w:val="nil"/>
              <w:left w:val="nil"/>
              <w:bottom w:val="nil"/>
              <w:right w:val="nil"/>
            </w:tcBorders>
            <w:shd w:val="clear" w:color="auto" w:fill="auto"/>
            <w:noWrap/>
            <w:vAlign w:val="bottom"/>
            <w:hideMark/>
          </w:tcPr>
          <w:p w14:paraId="36AB3E4B" w14:textId="77777777" w:rsidR="003C732C" w:rsidRPr="00273870" w:rsidRDefault="003C732C" w:rsidP="006B655D">
            <w:pPr>
              <w:spacing w:after="0" w:line="240" w:lineRule="auto"/>
              <w:jc w:val="both"/>
              <w:rPr>
                <w:rFonts w:ascii="Garamond" w:eastAsia="Times New Roman" w:hAnsi="Garamond" w:cs="Times New Roman"/>
                <w:sz w:val="20"/>
                <w:szCs w:val="20"/>
              </w:rPr>
            </w:pPr>
            <w:r w:rsidRPr="00273870">
              <w:rPr>
                <w:rFonts w:ascii="Garamond" w:hAnsi="Garamond" w:cs="Times New Roman"/>
                <w:sz w:val="20"/>
                <w:szCs w:val="20"/>
              </w:rPr>
              <w:t xml:space="preserve"> 0.111***</w:t>
            </w:r>
          </w:p>
        </w:tc>
        <w:tc>
          <w:tcPr>
            <w:tcW w:w="731" w:type="dxa"/>
            <w:tcBorders>
              <w:top w:val="nil"/>
              <w:left w:val="nil"/>
              <w:bottom w:val="nil"/>
              <w:right w:val="nil"/>
            </w:tcBorders>
            <w:shd w:val="clear" w:color="auto" w:fill="auto"/>
            <w:noWrap/>
            <w:vAlign w:val="bottom"/>
            <w:hideMark/>
          </w:tcPr>
          <w:p w14:paraId="6281A447" w14:textId="77777777" w:rsidR="003C732C" w:rsidRPr="00273870" w:rsidRDefault="003C732C" w:rsidP="006B655D">
            <w:pPr>
              <w:spacing w:after="0" w:line="240" w:lineRule="auto"/>
              <w:jc w:val="both"/>
              <w:rPr>
                <w:rFonts w:ascii="Garamond" w:eastAsia="Times New Roman" w:hAnsi="Garamond" w:cs="Times New Roman"/>
                <w:sz w:val="20"/>
                <w:szCs w:val="20"/>
              </w:rPr>
            </w:pPr>
            <w:r w:rsidRPr="00273870">
              <w:rPr>
                <w:rFonts w:ascii="Garamond" w:hAnsi="Garamond" w:cs="Times New Roman"/>
                <w:sz w:val="20"/>
                <w:szCs w:val="20"/>
              </w:rPr>
              <w:t>0.01</w:t>
            </w:r>
          </w:p>
        </w:tc>
        <w:tc>
          <w:tcPr>
            <w:tcW w:w="1249" w:type="dxa"/>
            <w:gridSpan w:val="2"/>
            <w:tcBorders>
              <w:top w:val="nil"/>
              <w:left w:val="nil"/>
              <w:bottom w:val="nil"/>
              <w:right w:val="nil"/>
            </w:tcBorders>
            <w:shd w:val="clear" w:color="auto" w:fill="auto"/>
            <w:vAlign w:val="bottom"/>
          </w:tcPr>
          <w:p w14:paraId="22881A40" w14:textId="77777777" w:rsidR="003C732C" w:rsidRPr="00273870" w:rsidRDefault="003C732C" w:rsidP="006B655D">
            <w:pPr>
              <w:spacing w:after="0" w:line="240" w:lineRule="auto"/>
              <w:jc w:val="both"/>
              <w:rPr>
                <w:rFonts w:ascii="Garamond" w:hAnsi="Garamond" w:cs="Times New Roman"/>
                <w:sz w:val="20"/>
                <w:szCs w:val="20"/>
              </w:rPr>
            </w:pPr>
            <w:r w:rsidRPr="00273870">
              <w:rPr>
                <w:rFonts w:ascii="Garamond" w:hAnsi="Garamond" w:cs="Times New Roman"/>
                <w:sz w:val="20"/>
                <w:szCs w:val="20"/>
              </w:rPr>
              <w:t xml:space="preserve"> 0.117***</w:t>
            </w:r>
          </w:p>
        </w:tc>
        <w:tc>
          <w:tcPr>
            <w:tcW w:w="731" w:type="dxa"/>
            <w:tcBorders>
              <w:top w:val="nil"/>
              <w:left w:val="nil"/>
              <w:bottom w:val="nil"/>
              <w:right w:val="nil"/>
            </w:tcBorders>
            <w:shd w:val="clear" w:color="auto" w:fill="auto"/>
            <w:vAlign w:val="bottom"/>
          </w:tcPr>
          <w:p w14:paraId="5A63D6A6" w14:textId="77777777" w:rsidR="003C732C" w:rsidRPr="00273870" w:rsidRDefault="003C732C" w:rsidP="006B655D">
            <w:pPr>
              <w:spacing w:after="0" w:line="240" w:lineRule="auto"/>
              <w:jc w:val="both"/>
              <w:rPr>
                <w:rFonts w:ascii="Garamond" w:hAnsi="Garamond" w:cs="Times New Roman"/>
                <w:sz w:val="20"/>
                <w:szCs w:val="20"/>
              </w:rPr>
            </w:pPr>
            <w:r w:rsidRPr="00273870">
              <w:rPr>
                <w:rFonts w:ascii="Garamond" w:hAnsi="Garamond" w:cs="Times New Roman"/>
                <w:sz w:val="20"/>
                <w:szCs w:val="20"/>
              </w:rPr>
              <w:t>0.01</w:t>
            </w:r>
          </w:p>
        </w:tc>
        <w:tc>
          <w:tcPr>
            <w:tcW w:w="1069" w:type="dxa"/>
            <w:gridSpan w:val="3"/>
            <w:tcBorders>
              <w:top w:val="nil"/>
              <w:left w:val="nil"/>
              <w:bottom w:val="nil"/>
              <w:right w:val="nil"/>
            </w:tcBorders>
            <w:shd w:val="clear" w:color="auto" w:fill="auto"/>
            <w:vAlign w:val="bottom"/>
          </w:tcPr>
          <w:p w14:paraId="432E907F" w14:textId="77777777" w:rsidR="003C732C" w:rsidRPr="00273870" w:rsidRDefault="003C732C" w:rsidP="006B655D">
            <w:pPr>
              <w:spacing w:after="0" w:line="240" w:lineRule="auto"/>
              <w:jc w:val="both"/>
              <w:rPr>
                <w:rFonts w:ascii="Garamond" w:hAnsi="Garamond" w:cs="Times New Roman"/>
                <w:sz w:val="20"/>
                <w:szCs w:val="20"/>
              </w:rPr>
            </w:pPr>
            <w:r w:rsidRPr="00273870">
              <w:rPr>
                <w:rFonts w:ascii="Garamond" w:hAnsi="Garamond" w:cs="Times New Roman"/>
                <w:sz w:val="20"/>
                <w:szCs w:val="20"/>
              </w:rPr>
              <w:t xml:space="preserve"> 0.115***</w:t>
            </w:r>
          </w:p>
        </w:tc>
        <w:tc>
          <w:tcPr>
            <w:tcW w:w="647" w:type="dxa"/>
            <w:tcBorders>
              <w:top w:val="nil"/>
              <w:left w:val="nil"/>
              <w:bottom w:val="nil"/>
              <w:right w:val="nil"/>
            </w:tcBorders>
            <w:shd w:val="clear" w:color="auto" w:fill="auto"/>
            <w:vAlign w:val="bottom"/>
          </w:tcPr>
          <w:p w14:paraId="6C6A2B14" w14:textId="77777777" w:rsidR="003C732C" w:rsidRPr="00273870" w:rsidRDefault="003C732C" w:rsidP="006B655D">
            <w:pPr>
              <w:spacing w:after="0" w:line="240" w:lineRule="auto"/>
              <w:jc w:val="both"/>
              <w:rPr>
                <w:rFonts w:ascii="Garamond" w:hAnsi="Garamond" w:cs="Times New Roman"/>
                <w:sz w:val="20"/>
                <w:szCs w:val="20"/>
              </w:rPr>
            </w:pPr>
            <w:r w:rsidRPr="00273870">
              <w:rPr>
                <w:rFonts w:ascii="Garamond" w:hAnsi="Garamond" w:cs="Times New Roman"/>
                <w:sz w:val="20"/>
                <w:szCs w:val="20"/>
              </w:rPr>
              <w:t>0.01</w:t>
            </w:r>
          </w:p>
        </w:tc>
        <w:tc>
          <w:tcPr>
            <w:tcW w:w="1063" w:type="dxa"/>
            <w:gridSpan w:val="3"/>
            <w:tcBorders>
              <w:top w:val="nil"/>
              <w:left w:val="nil"/>
              <w:bottom w:val="nil"/>
              <w:right w:val="nil"/>
            </w:tcBorders>
            <w:shd w:val="clear" w:color="auto" w:fill="auto"/>
            <w:vAlign w:val="bottom"/>
          </w:tcPr>
          <w:p w14:paraId="4003A164" w14:textId="77777777" w:rsidR="003C732C" w:rsidRPr="00273870" w:rsidRDefault="003C732C" w:rsidP="006B655D">
            <w:pPr>
              <w:spacing w:after="0" w:line="240" w:lineRule="auto"/>
              <w:jc w:val="both"/>
              <w:rPr>
                <w:rFonts w:ascii="Garamond" w:hAnsi="Garamond" w:cs="Times New Roman"/>
                <w:sz w:val="20"/>
                <w:szCs w:val="20"/>
              </w:rPr>
            </w:pPr>
            <w:r w:rsidRPr="00273870">
              <w:rPr>
                <w:rFonts w:ascii="Garamond" w:hAnsi="Garamond" w:cs="Times New Roman"/>
                <w:sz w:val="20"/>
                <w:szCs w:val="20"/>
              </w:rPr>
              <w:t xml:space="preserve"> 0.110***</w:t>
            </w:r>
          </w:p>
        </w:tc>
        <w:tc>
          <w:tcPr>
            <w:tcW w:w="658" w:type="dxa"/>
            <w:tcBorders>
              <w:top w:val="nil"/>
              <w:left w:val="nil"/>
              <w:bottom w:val="nil"/>
              <w:right w:val="nil"/>
            </w:tcBorders>
            <w:shd w:val="clear" w:color="auto" w:fill="auto"/>
            <w:vAlign w:val="bottom"/>
          </w:tcPr>
          <w:p w14:paraId="66534E5F" w14:textId="77777777" w:rsidR="003C732C" w:rsidRPr="00273870" w:rsidRDefault="003C732C" w:rsidP="006B655D">
            <w:pPr>
              <w:spacing w:after="0" w:line="240" w:lineRule="auto"/>
              <w:jc w:val="both"/>
              <w:rPr>
                <w:rFonts w:ascii="Garamond" w:hAnsi="Garamond" w:cs="Times New Roman"/>
                <w:sz w:val="20"/>
                <w:szCs w:val="20"/>
              </w:rPr>
            </w:pPr>
            <w:r w:rsidRPr="00273870">
              <w:rPr>
                <w:rFonts w:ascii="Garamond" w:hAnsi="Garamond" w:cs="Times New Roman"/>
                <w:sz w:val="20"/>
                <w:szCs w:val="20"/>
              </w:rPr>
              <w:t>0.01</w:t>
            </w:r>
          </w:p>
        </w:tc>
      </w:tr>
      <w:tr w:rsidR="006B655D" w:rsidRPr="00273870" w14:paraId="02010544" w14:textId="77777777" w:rsidTr="006B655D">
        <w:trPr>
          <w:trHeight w:val="215"/>
        </w:trPr>
        <w:tc>
          <w:tcPr>
            <w:tcW w:w="3060" w:type="dxa"/>
            <w:tcBorders>
              <w:top w:val="nil"/>
              <w:left w:val="nil"/>
              <w:bottom w:val="nil"/>
              <w:right w:val="single" w:sz="4" w:space="0" w:color="auto"/>
            </w:tcBorders>
            <w:noWrap/>
            <w:vAlign w:val="bottom"/>
            <w:hideMark/>
          </w:tcPr>
          <w:p w14:paraId="04221FA3" w14:textId="77777777" w:rsidR="003C732C" w:rsidRPr="00273870" w:rsidRDefault="003C732C" w:rsidP="006B655D">
            <w:pPr>
              <w:spacing w:after="0" w:line="240" w:lineRule="auto"/>
              <w:jc w:val="both"/>
              <w:rPr>
                <w:rFonts w:ascii="Garamond" w:eastAsia="Times New Roman" w:hAnsi="Garamond" w:cs="Times New Roman"/>
                <w:sz w:val="20"/>
                <w:szCs w:val="20"/>
              </w:rPr>
            </w:pPr>
            <w:r w:rsidRPr="00273870">
              <w:rPr>
                <w:rFonts w:ascii="Garamond" w:eastAsia="Times New Roman" w:hAnsi="Garamond" w:cs="Times New Roman"/>
                <w:sz w:val="20"/>
                <w:szCs w:val="20"/>
              </w:rPr>
              <w:t>2</w:t>
            </w:r>
            <w:r w:rsidRPr="00273870">
              <w:rPr>
                <w:rFonts w:ascii="Garamond" w:eastAsia="Times New Roman" w:hAnsi="Garamond" w:cs="Times New Roman"/>
                <w:sz w:val="20"/>
                <w:szCs w:val="20"/>
                <w:vertAlign w:val="superscript"/>
              </w:rPr>
              <w:t>nd</w:t>
            </w:r>
            <w:r w:rsidRPr="00273870">
              <w:rPr>
                <w:rFonts w:ascii="Garamond" w:eastAsia="Times New Roman" w:hAnsi="Garamond" w:cs="Times New Roman"/>
                <w:sz w:val="20"/>
                <w:szCs w:val="20"/>
              </w:rPr>
              <w:t xml:space="preserve"> -5</w:t>
            </w:r>
            <w:r w:rsidRPr="00273870">
              <w:rPr>
                <w:rFonts w:ascii="Garamond" w:eastAsia="Times New Roman" w:hAnsi="Garamond" w:cs="Times New Roman"/>
                <w:sz w:val="20"/>
                <w:szCs w:val="20"/>
                <w:vertAlign w:val="superscript"/>
              </w:rPr>
              <w:t>th</w:t>
            </w:r>
            <w:r w:rsidRPr="00273870">
              <w:rPr>
                <w:rFonts w:ascii="Garamond" w:eastAsia="Times New Roman" w:hAnsi="Garamond" w:cs="Times New Roman"/>
                <w:sz w:val="20"/>
                <w:szCs w:val="20"/>
              </w:rPr>
              <w:t xml:space="preserve">  Floor</w:t>
            </w:r>
          </w:p>
        </w:tc>
        <w:tc>
          <w:tcPr>
            <w:tcW w:w="1080" w:type="dxa"/>
            <w:gridSpan w:val="2"/>
            <w:tcBorders>
              <w:top w:val="nil"/>
              <w:left w:val="nil"/>
              <w:bottom w:val="nil"/>
              <w:right w:val="nil"/>
            </w:tcBorders>
            <w:shd w:val="clear" w:color="auto" w:fill="auto"/>
            <w:noWrap/>
            <w:vAlign w:val="bottom"/>
            <w:hideMark/>
          </w:tcPr>
          <w:p w14:paraId="2C246677" w14:textId="77777777" w:rsidR="003C732C" w:rsidRPr="00273870" w:rsidRDefault="003C732C" w:rsidP="006B655D">
            <w:pPr>
              <w:spacing w:after="0" w:line="240" w:lineRule="auto"/>
              <w:jc w:val="both"/>
              <w:rPr>
                <w:rFonts w:ascii="Garamond" w:eastAsia="Times New Roman" w:hAnsi="Garamond" w:cs="Times New Roman"/>
                <w:sz w:val="20"/>
                <w:szCs w:val="20"/>
              </w:rPr>
            </w:pPr>
            <w:r w:rsidRPr="00273870">
              <w:rPr>
                <w:rFonts w:ascii="Garamond" w:hAnsi="Garamond" w:cs="Times New Roman"/>
                <w:sz w:val="20"/>
                <w:szCs w:val="20"/>
              </w:rPr>
              <w:t xml:space="preserve"> 0.158***</w:t>
            </w:r>
          </w:p>
        </w:tc>
        <w:tc>
          <w:tcPr>
            <w:tcW w:w="731" w:type="dxa"/>
            <w:tcBorders>
              <w:top w:val="nil"/>
              <w:left w:val="nil"/>
              <w:bottom w:val="nil"/>
              <w:right w:val="nil"/>
            </w:tcBorders>
            <w:shd w:val="clear" w:color="auto" w:fill="auto"/>
            <w:noWrap/>
            <w:vAlign w:val="bottom"/>
            <w:hideMark/>
          </w:tcPr>
          <w:p w14:paraId="0B7BAA31" w14:textId="77777777" w:rsidR="003C732C" w:rsidRPr="00273870" w:rsidRDefault="003C732C" w:rsidP="006B655D">
            <w:pPr>
              <w:spacing w:after="0" w:line="240" w:lineRule="auto"/>
              <w:jc w:val="both"/>
              <w:rPr>
                <w:rFonts w:ascii="Garamond" w:eastAsia="Times New Roman" w:hAnsi="Garamond" w:cs="Times New Roman"/>
                <w:sz w:val="20"/>
                <w:szCs w:val="20"/>
              </w:rPr>
            </w:pPr>
            <w:r w:rsidRPr="00273870">
              <w:rPr>
                <w:rFonts w:ascii="Garamond" w:hAnsi="Garamond" w:cs="Times New Roman"/>
                <w:sz w:val="20"/>
                <w:szCs w:val="20"/>
              </w:rPr>
              <w:t>0.01</w:t>
            </w:r>
          </w:p>
        </w:tc>
        <w:tc>
          <w:tcPr>
            <w:tcW w:w="1249" w:type="dxa"/>
            <w:gridSpan w:val="2"/>
            <w:tcBorders>
              <w:top w:val="nil"/>
              <w:left w:val="nil"/>
              <w:bottom w:val="nil"/>
              <w:right w:val="nil"/>
            </w:tcBorders>
            <w:shd w:val="clear" w:color="auto" w:fill="auto"/>
            <w:vAlign w:val="bottom"/>
          </w:tcPr>
          <w:p w14:paraId="223CCDCE" w14:textId="77777777" w:rsidR="003C732C" w:rsidRPr="00273870" w:rsidRDefault="003C732C" w:rsidP="006B655D">
            <w:pPr>
              <w:spacing w:after="0" w:line="240" w:lineRule="auto"/>
              <w:jc w:val="both"/>
              <w:rPr>
                <w:rFonts w:ascii="Garamond" w:hAnsi="Garamond" w:cs="Times New Roman"/>
                <w:sz w:val="20"/>
                <w:szCs w:val="20"/>
              </w:rPr>
            </w:pPr>
            <w:r w:rsidRPr="00273870">
              <w:rPr>
                <w:rFonts w:ascii="Garamond" w:hAnsi="Garamond" w:cs="Times New Roman"/>
                <w:sz w:val="20"/>
                <w:szCs w:val="20"/>
              </w:rPr>
              <w:t xml:space="preserve"> 0.162***</w:t>
            </w:r>
          </w:p>
        </w:tc>
        <w:tc>
          <w:tcPr>
            <w:tcW w:w="731" w:type="dxa"/>
            <w:tcBorders>
              <w:top w:val="nil"/>
              <w:left w:val="nil"/>
              <w:bottom w:val="nil"/>
              <w:right w:val="nil"/>
            </w:tcBorders>
            <w:shd w:val="clear" w:color="auto" w:fill="auto"/>
            <w:vAlign w:val="bottom"/>
          </w:tcPr>
          <w:p w14:paraId="11B00D90" w14:textId="77777777" w:rsidR="003C732C" w:rsidRPr="00273870" w:rsidRDefault="003C732C" w:rsidP="006B655D">
            <w:pPr>
              <w:spacing w:after="0" w:line="240" w:lineRule="auto"/>
              <w:jc w:val="both"/>
              <w:rPr>
                <w:rFonts w:ascii="Garamond" w:hAnsi="Garamond" w:cs="Times New Roman"/>
                <w:sz w:val="20"/>
                <w:szCs w:val="20"/>
              </w:rPr>
            </w:pPr>
            <w:r w:rsidRPr="00273870">
              <w:rPr>
                <w:rFonts w:ascii="Garamond" w:hAnsi="Garamond" w:cs="Times New Roman"/>
                <w:sz w:val="20"/>
                <w:szCs w:val="20"/>
              </w:rPr>
              <w:t>0.01</w:t>
            </w:r>
          </w:p>
        </w:tc>
        <w:tc>
          <w:tcPr>
            <w:tcW w:w="1069" w:type="dxa"/>
            <w:gridSpan w:val="3"/>
            <w:tcBorders>
              <w:top w:val="nil"/>
              <w:left w:val="nil"/>
              <w:bottom w:val="nil"/>
              <w:right w:val="nil"/>
            </w:tcBorders>
            <w:shd w:val="clear" w:color="auto" w:fill="auto"/>
            <w:vAlign w:val="bottom"/>
          </w:tcPr>
          <w:p w14:paraId="2A0509DB" w14:textId="77777777" w:rsidR="003C732C" w:rsidRPr="00273870" w:rsidRDefault="003C732C" w:rsidP="006B655D">
            <w:pPr>
              <w:spacing w:after="0" w:line="240" w:lineRule="auto"/>
              <w:jc w:val="both"/>
              <w:rPr>
                <w:rFonts w:ascii="Garamond" w:hAnsi="Garamond" w:cs="Times New Roman"/>
                <w:sz w:val="20"/>
                <w:szCs w:val="20"/>
              </w:rPr>
            </w:pPr>
            <w:r w:rsidRPr="00273870">
              <w:rPr>
                <w:rFonts w:ascii="Garamond" w:hAnsi="Garamond" w:cs="Times New Roman"/>
                <w:sz w:val="20"/>
                <w:szCs w:val="20"/>
              </w:rPr>
              <w:t xml:space="preserve"> 0.163***</w:t>
            </w:r>
          </w:p>
        </w:tc>
        <w:tc>
          <w:tcPr>
            <w:tcW w:w="647" w:type="dxa"/>
            <w:tcBorders>
              <w:top w:val="nil"/>
              <w:left w:val="nil"/>
              <w:bottom w:val="nil"/>
              <w:right w:val="nil"/>
            </w:tcBorders>
            <w:shd w:val="clear" w:color="auto" w:fill="auto"/>
            <w:vAlign w:val="bottom"/>
          </w:tcPr>
          <w:p w14:paraId="1E57E769" w14:textId="77777777" w:rsidR="003C732C" w:rsidRPr="00273870" w:rsidRDefault="003C732C" w:rsidP="006B655D">
            <w:pPr>
              <w:spacing w:after="0" w:line="240" w:lineRule="auto"/>
              <w:jc w:val="both"/>
              <w:rPr>
                <w:rFonts w:ascii="Garamond" w:hAnsi="Garamond" w:cs="Times New Roman"/>
                <w:sz w:val="20"/>
                <w:szCs w:val="20"/>
              </w:rPr>
            </w:pPr>
            <w:r w:rsidRPr="00273870">
              <w:rPr>
                <w:rFonts w:ascii="Garamond" w:hAnsi="Garamond" w:cs="Times New Roman"/>
                <w:sz w:val="20"/>
                <w:szCs w:val="20"/>
              </w:rPr>
              <w:t>0.01</w:t>
            </w:r>
          </w:p>
        </w:tc>
        <w:tc>
          <w:tcPr>
            <w:tcW w:w="1063" w:type="dxa"/>
            <w:gridSpan w:val="3"/>
            <w:tcBorders>
              <w:top w:val="nil"/>
              <w:left w:val="nil"/>
              <w:bottom w:val="nil"/>
              <w:right w:val="nil"/>
            </w:tcBorders>
            <w:shd w:val="clear" w:color="auto" w:fill="auto"/>
            <w:vAlign w:val="bottom"/>
          </w:tcPr>
          <w:p w14:paraId="2D555A3F" w14:textId="77777777" w:rsidR="003C732C" w:rsidRPr="00273870" w:rsidRDefault="003C732C" w:rsidP="006B655D">
            <w:pPr>
              <w:spacing w:after="0" w:line="240" w:lineRule="auto"/>
              <w:jc w:val="both"/>
              <w:rPr>
                <w:rFonts w:ascii="Garamond" w:hAnsi="Garamond" w:cs="Times New Roman"/>
                <w:sz w:val="20"/>
                <w:szCs w:val="20"/>
              </w:rPr>
            </w:pPr>
            <w:r w:rsidRPr="00273870">
              <w:rPr>
                <w:rFonts w:ascii="Garamond" w:hAnsi="Garamond" w:cs="Times New Roman"/>
                <w:sz w:val="20"/>
                <w:szCs w:val="20"/>
              </w:rPr>
              <w:t xml:space="preserve"> 0.154***</w:t>
            </w:r>
          </w:p>
        </w:tc>
        <w:tc>
          <w:tcPr>
            <w:tcW w:w="658" w:type="dxa"/>
            <w:tcBorders>
              <w:top w:val="nil"/>
              <w:left w:val="nil"/>
              <w:bottom w:val="nil"/>
              <w:right w:val="nil"/>
            </w:tcBorders>
            <w:shd w:val="clear" w:color="auto" w:fill="auto"/>
            <w:vAlign w:val="bottom"/>
          </w:tcPr>
          <w:p w14:paraId="3E73F815" w14:textId="77777777" w:rsidR="003C732C" w:rsidRPr="00273870" w:rsidRDefault="003C732C" w:rsidP="006B655D">
            <w:pPr>
              <w:spacing w:after="0" w:line="240" w:lineRule="auto"/>
              <w:jc w:val="both"/>
              <w:rPr>
                <w:rFonts w:ascii="Garamond" w:hAnsi="Garamond" w:cs="Times New Roman"/>
                <w:sz w:val="20"/>
                <w:szCs w:val="20"/>
              </w:rPr>
            </w:pPr>
            <w:r w:rsidRPr="00273870">
              <w:rPr>
                <w:rFonts w:ascii="Garamond" w:hAnsi="Garamond" w:cs="Times New Roman"/>
                <w:sz w:val="20"/>
                <w:szCs w:val="20"/>
              </w:rPr>
              <w:t>0.01</w:t>
            </w:r>
          </w:p>
        </w:tc>
      </w:tr>
      <w:tr w:rsidR="006B655D" w:rsidRPr="00273870" w14:paraId="08BB62E2" w14:textId="77777777" w:rsidTr="006B655D">
        <w:trPr>
          <w:trHeight w:val="215"/>
        </w:trPr>
        <w:tc>
          <w:tcPr>
            <w:tcW w:w="3060" w:type="dxa"/>
            <w:tcBorders>
              <w:top w:val="nil"/>
              <w:left w:val="nil"/>
              <w:right w:val="single" w:sz="4" w:space="0" w:color="auto"/>
            </w:tcBorders>
            <w:noWrap/>
            <w:vAlign w:val="bottom"/>
            <w:hideMark/>
          </w:tcPr>
          <w:p w14:paraId="7C33A7B0" w14:textId="77777777" w:rsidR="003C732C" w:rsidRPr="00273870" w:rsidRDefault="003C732C" w:rsidP="006B655D">
            <w:pPr>
              <w:spacing w:after="0" w:line="240" w:lineRule="auto"/>
              <w:jc w:val="both"/>
              <w:rPr>
                <w:rFonts w:ascii="Garamond" w:eastAsia="Times New Roman" w:hAnsi="Garamond" w:cs="Times New Roman"/>
                <w:sz w:val="20"/>
                <w:szCs w:val="20"/>
              </w:rPr>
            </w:pPr>
            <w:r w:rsidRPr="00273870">
              <w:rPr>
                <w:rFonts w:ascii="Garamond" w:eastAsia="Times New Roman" w:hAnsi="Garamond" w:cs="Times New Roman"/>
                <w:sz w:val="20"/>
                <w:szCs w:val="20"/>
              </w:rPr>
              <w:t xml:space="preserve">6th Floor or higher         </w:t>
            </w:r>
          </w:p>
        </w:tc>
        <w:tc>
          <w:tcPr>
            <w:tcW w:w="1080" w:type="dxa"/>
            <w:gridSpan w:val="2"/>
            <w:tcBorders>
              <w:top w:val="nil"/>
              <w:left w:val="nil"/>
              <w:right w:val="nil"/>
            </w:tcBorders>
            <w:shd w:val="clear" w:color="auto" w:fill="auto"/>
            <w:noWrap/>
            <w:vAlign w:val="bottom"/>
            <w:hideMark/>
          </w:tcPr>
          <w:p w14:paraId="64B50EA9" w14:textId="77777777" w:rsidR="003C732C" w:rsidRPr="00273870" w:rsidRDefault="003C732C" w:rsidP="006B655D">
            <w:pPr>
              <w:spacing w:after="0" w:line="240" w:lineRule="auto"/>
              <w:jc w:val="both"/>
              <w:rPr>
                <w:rFonts w:ascii="Garamond" w:eastAsia="Times New Roman" w:hAnsi="Garamond" w:cs="Times New Roman"/>
                <w:sz w:val="20"/>
                <w:szCs w:val="20"/>
              </w:rPr>
            </w:pPr>
            <w:r w:rsidRPr="00273870">
              <w:rPr>
                <w:rFonts w:ascii="Garamond" w:hAnsi="Garamond" w:cs="Times New Roman"/>
                <w:sz w:val="20"/>
                <w:szCs w:val="20"/>
              </w:rPr>
              <w:t xml:space="preserve"> 0.230***</w:t>
            </w:r>
          </w:p>
        </w:tc>
        <w:tc>
          <w:tcPr>
            <w:tcW w:w="731" w:type="dxa"/>
            <w:tcBorders>
              <w:top w:val="nil"/>
              <w:left w:val="nil"/>
              <w:right w:val="nil"/>
            </w:tcBorders>
            <w:shd w:val="clear" w:color="auto" w:fill="auto"/>
            <w:noWrap/>
            <w:vAlign w:val="bottom"/>
            <w:hideMark/>
          </w:tcPr>
          <w:p w14:paraId="110066C1" w14:textId="77777777" w:rsidR="003C732C" w:rsidRPr="00273870" w:rsidRDefault="003C732C" w:rsidP="006B655D">
            <w:pPr>
              <w:spacing w:after="0" w:line="240" w:lineRule="auto"/>
              <w:jc w:val="both"/>
              <w:rPr>
                <w:rFonts w:ascii="Garamond" w:eastAsia="Times New Roman" w:hAnsi="Garamond" w:cs="Times New Roman"/>
                <w:sz w:val="20"/>
                <w:szCs w:val="20"/>
              </w:rPr>
            </w:pPr>
            <w:r w:rsidRPr="00273870">
              <w:rPr>
                <w:rFonts w:ascii="Garamond" w:hAnsi="Garamond" w:cs="Times New Roman"/>
                <w:sz w:val="20"/>
                <w:szCs w:val="20"/>
              </w:rPr>
              <w:t>0.01</w:t>
            </w:r>
          </w:p>
        </w:tc>
        <w:tc>
          <w:tcPr>
            <w:tcW w:w="1249" w:type="dxa"/>
            <w:gridSpan w:val="2"/>
            <w:tcBorders>
              <w:top w:val="nil"/>
              <w:left w:val="nil"/>
              <w:right w:val="nil"/>
            </w:tcBorders>
            <w:shd w:val="clear" w:color="auto" w:fill="auto"/>
            <w:vAlign w:val="bottom"/>
          </w:tcPr>
          <w:p w14:paraId="5772A92B" w14:textId="77777777" w:rsidR="003C732C" w:rsidRPr="00273870" w:rsidRDefault="003C732C" w:rsidP="006B655D">
            <w:pPr>
              <w:spacing w:after="0" w:line="240" w:lineRule="auto"/>
              <w:jc w:val="both"/>
              <w:rPr>
                <w:rFonts w:ascii="Garamond" w:hAnsi="Garamond" w:cs="Times New Roman"/>
                <w:sz w:val="20"/>
                <w:szCs w:val="20"/>
              </w:rPr>
            </w:pPr>
            <w:r w:rsidRPr="00273870">
              <w:rPr>
                <w:rFonts w:ascii="Garamond" w:hAnsi="Garamond" w:cs="Times New Roman"/>
                <w:sz w:val="20"/>
                <w:szCs w:val="20"/>
              </w:rPr>
              <w:t xml:space="preserve"> 0.229***</w:t>
            </w:r>
          </w:p>
        </w:tc>
        <w:tc>
          <w:tcPr>
            <w:tcW w:w="731" w:type="dxa"/>
            <w:tcBorders>
              <w:top w:val="nil"/>
              <w:left w:val="nil"/>
              <w:right w:val="nil"/>
            </w:tcBorders>
            <w:shd w:val="clear" w:color="auto" w:fill="auto"/>
            <w:vAlign w:val="bottom"/>
          </w:tcPr>
          <w:p w14:paraId="64D0B328" w14:textId="77777777" w:rsidR="003C732C" w:rsidRPr="00273870" w:rsidRDefault="003C732C" w:rsidP="006B655D">
            <w:pPr>
              <w:spacing w:after="0" w:line="240" w:lineRule="auto"/>
              <w:jc w:val="both"/>
              <w:rPr>
                <w:rFonts w:ascii="Garamond" w:hAnsi="Garamond" w:cs="Times New Roman"/>
                <w:sz w:val="20"/>
                <w:szCs w:val="20"/>
              </w:rPr>
            </w:pPr>
            <w:r w:rsidRPr="00273870">
              <w:rPr>
                <w:rFonts w:ascii="Garamond" w:hAnsi="Garamond" w:cs="Times New Roman"/>
                <w:sz w:val="20"/>
                <w:szCs w:val="20"/>
              </w:rPr>
              <w:t>0.01</w:t>
            </w:r>
          </w:p>
        </w:tc>
        <w:tc>
          <w:tcPr>
            <w:tcW w:w="1069" w:type="dxa"/>
            <w:gridSpan w:val="3"/>
            <w:tcBorders>
              <w:top w:val="nil"/>
              <w:left w:val="nil"/>
              <w:right w:val="nil"/>
            </w:tcBorders>
            <w:shd w:val="clear" w:color="auto" w:fill="auto"/>
            <w:vAlign w:val="bottom"/>
          </w:tcPr>
          <w:p w14:paraId="3575EBE2" w14:textId="77777777" w:rsidR="003C732C" w:rsidRPr="00273870" w:rsidRDefault="003C732C" w:rsidP="006B655D">
            <w:pPr>
              <w:spacing w:after="0" w:line="240" w:lineRule="auto"/>
              <w:jc w:val="both"/>
              <w:rPr>
                <w:rFonts w:ascii="Garamond" w:hAnsi="Garamond" w:cs="Times New Roman"/>
                <w:sz w:val="20"/>
                <w:szCs w:val="20"/>
              </w:rPr>
            </w:pPr>
            <w:r w:rsidRPr="00273870">
              <w:rPr>
                <w:rFonts w:ascii="Garamond" w:hAnsi="Garamond" w:cs="Times New Roman"/>
                <w:sz w:val="20"/>
                <w:szCs w:val="20"/>
              </w:rPr>
              <w:t xml:space="preserve"> 0.223***</w:t>
            </w:r>
          </w:p>
        </w:tc>
        <w:tc>
          <w:tcPr>
            <w:tcW w:w="647" w:type="dxa"/>
            <w:tcBorders>
              <w:top w:val="nil"/>
              <w:left w:val="nil"/>
              <w:right w:val="nil"/>
            </w:tcBorders>
            <w:shd w:val="clear" w:color="auto" w:fill="auto"/>
            <w:vAlign w:val="bottom"/>
          </w:tcPr>
          <w:p w14:paraId="07E71B97" w14:textId="77777777" w:rsidR="003C732C" w:rsidRPr="00273870" w:rsidRDefault="003C732C" w:rsidP="006B655D">
            <w:pPr>
              <w:spacing w:after="0" w:line="240" w:lineRule="auto"/>
              <w:jc w:val="both"/>
              <w:rPr>
                <w:rFonts w:ascii="Garamond" w:hAnsi="Garamond" w:cs="Times New Roman"/>
                <w:sz w:val="20"/>
                <w:szCs w:val="20"/>
              </w:rPr>
            </w:pPr>
            <w:r w:rsidRPr="00273870">
              <w:rPr>
                <w:rFonts w:ascii="Garamond" w:hAnsi="Garamond" w:cs="Times New Roman"/>
                <w:sz w:val="20"/>
                <w:szCs w:val="20"/>
              </w:rPr>
              <w:t>0.01</w:t>
            </w:r>
          </w:p>
        </w:tc>
        <w:tc>
          <w:tcPr>
            <w:tcW w:w="1063" w:type="dxa"/>
            <w:gridSpan w:val="3"/>
            <w:tcBorders>
              <w:top w:val="nil"/>
              <w:left w:val="nil"/>
              <w:right w:val="nil"/>
            </w:tcBorders>
            <w:shd w:val="clear" w:color="auto" w:fill="auto"/>
            <w:vAlign w:val="bottom"/>
          </w:tcPr>
          <w:p w14:paraId="481A2534" w14:textId="77777777" w:rsidR="003C732C" w:rsidRPr="00273870" w:rsidRDefault="003C732C" w:rsidP="006B655D">
            <w:pPr>
              <w:spacing w:after="0" w:line="240" w:lineRule="auto"/>
              <w:jc w:val="both"/>
              <w:rPr>
                <w:rFonts w:ascii="Garamond" w:hAnsi="Garamond" w:cs="Times New Roman"/>
                <w:sz w:val="20"/>
                <w:szCs w:val="20"/>
              </w:rPr>
            </w:pPr>
            <w:r w:rsidRPr="00273870">
              <w:rPr>
                <w:rFonts w:ascii="Garamond" w:hAnsi="Garamond" w:cs="Times New Roman"/>
                <w:sz w:val="20"/>
                <w:szCs w:val="20"/>
              </w:rPr>
              <w:t xml:space="preserve"> 0.237***</w:t>
            </w:r>
          </w:p>
        </w:tc>
        <w:tc>
          <w:tcPr>
            <w:tcW w:w="658" w:type="dxa"/>
            <w:tcBorders>
              <w:top w:val="nil"/>
              <w:left w:val="nil"/>
              <w:right w:val="nil"/>
            </w:tcBorders>
            <w:shd w:val="clear" w:color="auto" w:fill="auto"/>
            <w:vAlign w:val="bottom"/>
          </w:tcPr>
          <w:p w14:paraId="2E122252" w14:textId="77777777" w:rsidR="003C732C" w:rsidRPr="00273870" w:rsidRDefault="003C732C" w:rsidP="006B655D">
            <w:pPr>
              <w:spacing w:after="0" w:line="240" w:lineRule="auto"/>
              <w:jc w:val="both"/>
              <w:rPr>
                <w:rFonts w:ascii="Garamond" w:hAnsi="Garamond" w:cs="Times New Roman"/>
                <w:sz w:val="20"/>
                <w:szCs w:val="20"/>
              </w:rPr>
            </w:pPr>
            <w:r w:rsidRPr="00273870">
              <w:rPr>
                <w:rFonts w:ascii="Garamond" w:hAnsi="Garamond" w:cs="Times New Roman"/>
                <w:sz w:val="20"/>
                <w:szCs w:val="20"/>
              </w:rPr>
              <w:t>0.01</w:t>
            </w:r>
          </w:p>
        </w:tc>
      </w:tr>
      <w:tr w:rsidR="006B655D" w:rsidRPr="00273870" w14:paraId="136163FA" w14:textId="77777777" w:rsidTr="006B655D">
        <w:trPr>
          <w:trHeight w:val="215"/>
        </w:trPr>
        <w:tc>
          <w:tcPr>
            <w:tcW w:w="3060" w:type="dxa"/>
            <w:tcBorders>
              <w:top w:val="nil"/>
              <w:left w:val="nil"/>
              <w:bottom w:val="single" w:sz="4" w:space="0" w:color="auto"/>
              <w:right w:val="nil"/>
            </w:tcBorders>
            <w:noWrap/>
            <w:vAlign w:val="bottom"/>
          </w:tcPr>
          <w:p w14:paraId="7D0391F5" w14:textId="77777777" w:rsidR="006B655D" w:rsidRPr="00273870" w:rsidRDefault="006B655D" w:rsidP="006B655D">
            <w:pPr>
              <w:spacing w:after="0" w:line="240" w:lineRule="auto"/>
              <w:jc w:val="both"/>
              <w:rPr>
                <w:rFonts w:ascii="Garamond" w:eastAsia="Times New Roman" w:hAnsi="Garamond" w:cs="Times New Roman"/>
                <w:sz w:val="20"/>
                <w:szCs w:val="20"/>
              </w:rPr>
            </w:pPr>
          </w:p>
        </w:tc>
        <w:tc>
          <w:tcPr>
            <w:tcW w:w="1811" w:type="dxa"/>
            <w:gridSpan w:val="3"/>
            <w:tcBorders>
              <w:top w:val="nil"/>
              <w:left w:val="nil"/>
              <w:bottom w:val="single" w:sz="4" w:space="0" w:color="auto"/>
              <w:right w:val="single" w:sz="4" w:space="0" w:color="auto"/>
            </w:tcBorders>
            <w:noWrap/>
            <w:vAlign w:val="bottom"/>
          </w:tcPr>
          <w:p w14:paraId="5824E009" w14:textId="23296B44" w:rsidR="006B655D" w:rsidRPr="006B655D" w:rsidRDefault="006B655D" w:rsidP="006B655D">
            <w:pPr>
              <w:spacing w:after="0" w:line="240" w:lineRule="auto"/>
              <w:jc w:val="both"/>
              <w:rPr>
                <w:rFonts w:ascii="Garamond" w:hAnsi="Garamond" w:cs="Times New Roman"/>
                <w:b/>
                <w:bCs/>
                <w:sz w:val="20"/>
                <w:szCs w:val="20"/>
              </w:rPr>
            </w:pPr>
            <w:r w:rsidRPr="006B655D">
              <w:rPr>
                <w:rFonts w:ascii="Garamond" w:eastAsia="Times New Roman" w:hAnsi="Garamond" w:cs="Times New Roman"/>
                <w:b/>
                <w:bCs/>
                <w:sz w:val="20"/>
                <w:szCs w:val="20"/>
              </w:rPr>
              <w:t>Model 1</w:t>
            </w:r>
          </w:p>
        </w:tc>
        <w:tc>
          <w:tcPr>
            <w:tcW w:w="1980" w:type="dxa"/>
            <w:gridSpan w:val="3"/>
            <w:tcBorders>
              <w:top w:val="nil"/>
              <w:left w:val="nil"/>
              <w:bottom w:val="single" w:sz="4" w:space="0" w:color="auto"/>
              <w:right w:val="single" w:sz="4" w:space="0" w:color="auto"/>
            </w:tcBorders>
            <w:vAlign w:val="bottom"/>
          </w:tcPr>
          <w:p w14:paraId="18FA0C87" w14:textId="0704C595" w:rsidR="006B655D" w:rsidRPr="006B655D" w:rsidRDefault="006B655D" w:rsidP="006B655D">
            <w:pPr>
              <w:spacing w:after="0" w:line="240" w:lineRule="auto"/>
              <w:jc w:val="both"/>
              <w:rPr>
                <w:rFonts w:ascii="Garamond" w:hAnsi="Garamond" w:cs="Times New Roman"/>
                <w:b/>
                <w:bCs/>
                <w:sz w:val="20"/>
                <w:szCs w:val="20"/>
              </w:rPr>
            </w:pPr>
            <w:r w:rsidRPr="006B655D">
              <w:rPr>
                <w:rFonts w:ascii="Garamond" w:eastAsia="Times New Roman" w:hAnsi="Garamond" w:cs="Times New Roman"/>
                <w:b/>
                <w:bCs/>
                <w:sz w:val="20"/>
                <w:szCs w:val="20"/>
              </w:rPr>
              <w:t>Model 2</w:t>
            </w:r>
          </w:p>
        </w:tc>
        <w:tc>
          <w:tcPr>
            <w:tcW w:w="1716" w:type="dxa"/>
            <w:gridSpan w:val="4"/>
            <w:tcBorders>
              <w:top w:val="nil"/>
              <w:left w:val="nil"/>
              <w:bottom w:val="single" w:sz="4" w:space="0" w:color="auto"/>
              <w:right w:val="single" w:sz="4" w:space="0" w:color="auto"/>
            </w:tcBorders>
            <w:vAlign w:val="bottom"/>
          </w:tcPr>
          <w:p w14:paraId="06D0E884" w14:textId="5D1C893E" w:rsidR="006B655D" w:rsidRPr="006B655D" w:rsidRDefault="006B655D" w:rsidP="006B655D">
            <w:pPr>
              <w:spacing w:after="0" w:line="240" w:lineRule="auto"/>
              <w:jc w:val="both"/>
              <w:rPr>
                <w:rFonts w:ascii="Garamond" w:hAnsi="Garamond" w:cs="Times New Roman"/>
                <w:b/>
                <w:bCs/>
                <w:sz w:val="20"/>
                <w:szCs w:val="20"/>
              </w:rPr>
            </w:pPr>
            <w:r w:rsidRPr="006B655D">
              <w:rPr>
                <w:rFonts w:ascii="Garamond" w:eastAsia="Times New Roman" w:hAnsi="Garamond" w:cs="Times New Roman"/>
                <w:b/>
                <w:bCs/>
                <w:sz w:val="20"/>
                <w:szCs w:val="20"/>
              </w:rPr>
              <w:t>Model 3</w:t>
            </w:r>
          </w:p>
        </w:tc>
        <w:tc>
          <w:tcPr>
            <w:tcW w:w="1721" w:type="dxa"/>
            <w:gridSpan w:val="4"/>
            <w:tcBorders>
              <w:top w:val="nil"/>
              <w:left w:val="single" w:sz="4" w:space="0" w:color="auto"/>
              <w:bottom w:val="single" w:sz="4" w:space="0" w:color="auto"/>
              <w:right w:val="nil"/>
            </w:tcBorders>
          </w:tcPr>
          <w:p w14:paraId="747A5024" w14:textId="2AC9FE7E" w:rsidR="006B655D" w:rsidRPr="006B655D" w:rsidRDefault="006B655D" w:rsidP="006B655D">
            <w:pPr>
              <w:spacing w:after="0" w:line="240" w:lineRule="auto"/>
              <w:jc w:val="both"/>
              <w:rPr>
                <w:rFonts w:ascii="Garamond" w:hAnsi="Garamond" w:cs="Times New Roman"/>
                <w:b/>
                <w:bCs/>
                <w:sz w:val="20"/>
                <w:szCs w:val="20"/>
              </w:rPr>
            </w:pPr>
            <w:r w:rsidRPr="006B655D">
              <w:rPr>
                <w:rFonts w:ascii="Garamond" w:eastAsia="Times New Roman" w:hAnsi="Garamond" w:cs="Times New Roman"/>
                <w:b/>
                <w:bCs/>
                <w:sz w:val="20"/>
                <w:szCs w:val="20"/>
              </w:rPr>
              <w:t>Model 4</w:t>
            </w:r>
          </w:p>
        </w:tc>
      </w:tr>
      <w:tr w:rsidR="006B655D" w:rsidRPr="00273870" w14:paraId="7BA3B6B5" w14:textId="77777777" w:rsidTr="006B655D">
        <w:trPr>
          <w:trHeight w:val="215"/>
        </w:trPr>
        <w:tc>
          <w:tcPr>
            <w:tcW w:w="3060" w:type="dxa"/>
            <w:tcBorders>
              <w:top w:val="single" w:sz="4" w:space="0" w:color="auto"/>
              <w:left w:val="nil"/>
              <w:bottom w:val="single" w:sz="4" w:space="0" w:color="auto"/>
              <w:right w:val="single" w:sz="4" w:space="0" w:color="auto"/>
            </w:tcBorders>
            <w:noWrap/>
            <w:vAlign w:val="bottom"/>
          </w:tcPr>
          <w:p w14:paraId="1A451AB4" w14:textId="223501FD" w:rsidR="006B655D" w:rsidRPr="00273870" w:rsidRDefault="006B655D" w:rsidP="006B655D">
            <w:pPr>
              <w:spacing w:after="0" w:line="240" w:lineRule="auto"/>
              <w:jc w:val="both"/>
              <w:rPr>
                <w:rFonts w:ascii="Garamond" w:eastAsia="Times New Roman" w:hAnsi="Garamond" w:cs="Times New Roman"/>
                <w:sz w:val="20"/>
                <w:szCs w:val="20"/>
              </w:rPr>
            </w:pPr>
            <w:r w:rsidRPr="00273870">
              <w:rPr>
                <w:rFonts w:ascii="Garamond" w:eastAsia="Times New Roman" w:hAnsi="Garamond" w:cs="Times New Roman"/>
                <w:sz w:val="20"/>
                <w:szCs w:val="20"/>
              </w:rPr>
              <w:t xml:space="preserve">              </w:t>
            </w:r>
          </w:p>
        </w:tc>
        <w:tc>
          <w:tcPr>
            <w:tcW w:w="720" w:type="dxa"/>
            <w:tcBorders>
              <w:top w:val="single" w:sz="4" w:space="0" w:color="auto"/>
              <w:left w:val="single" w:sz="4" w:space="0" w:color="auto"/>
              <w:bottom w:val="single" w:sz="4" w:space="0" w:color="auto"/>
            </w:tcBorders>
            <w:noWrap/>
            <w:vAlign w:val="bottom"/>
          </w:tcPr>
          <w:p w14:paraId="681E3DA9" w14:textId="50907A39" w:rsidR="006B655D" w:rsidRPr="006B655D" w:rsidRDefault="006B655D" w:rsidP="006B655D">
            <w:pPr>
              <w:spacing w:after="0" w:line="240" w:lineRule="auto"/>
              <w:jc w:val="both"/>
              <w:rPr>
                <w:rFonts w:ascii="Garamond" w:hAnsi="Garamond" w:cs="Times New Roman"/>
                <w:b/>
                <w:bCs/>
                <w:sz w:val="20"/>
                <w:szCs w:val="20"/>
              </w:rPr>
            </w:pPr>
            <w:r w:rsidRPr="006B655D">
              <w:rPr>
                <w:rFonts w:ascii="Garamond" w:eastAsia="Times New Roman" w:hAnsi="Garamond" w:cs="Times New Roman"/>
                <w:b/>
                <w:bCs/>
                <w:sz w:val="20"/>
                <w:szCs w:val="20"/>
              </w:rPr>
              <w:t>Coef.</w:t>
            </w:r>
          </w:p>
        </w:tc>
        <w:tc>
          <w:tcPr>
            <w:tcW w:w="1091" w:type="dxa"/>
            <w:gridSpan w:val="2"/>
            <w:tcBorders>
              <w:top w:val="single" w:sz="4" w:space="0" w:color="auto"/>
              <w:bottom w:val="single" w:sz="4" w:space="0" w:color="auto"/>
              <w:right w:val="single" w:sz="4" w:space="0" w:color="auto"/>
            </w:tcBorders>
            <w:noWrap/>
            <w:vAlign w:val="bottom"/>
          </w:tcPr>
          <w:p w14:paraId="6B30672A" w14:textId="1168FD37" w:rsidR="006B655D" w:rsidRPr="006B655D" w:rsidRDefault="006B655D" w:rsidP="006B655D">
            <w:pPr>
              <w:spacing w:after="0" w:line="240" w:lineRule="auto"/>
              <w:jc w:val="right"/>
              <w:rPr>
                <w:rFonts w:ascii="Garamond" w:hAnsi="Garamond" w:cs="Times New Roman"/>
                <w:b/>
                <w:bCs/>
                <w:sz w:val="20"/>
                <w:szCs w:val="20"/>
              </w:rPr>
            </w:pPr>
            <w:r w:rsidRPr="006B655D">
              <w:rPr>
                <w:rFonts w:ascii="Garamond" w:eastAsia="Times New Roman" w:hAnsi="Garamond" w:cs="Times New Roman"/>
                <w:b/>
                <w:bCs/>
                <w:sz w:val="20"/>
                <w:szCs w:val="20"/>
              </w:rPr>
              <w:t>Stderr.</w:t>
            </w:r>
          </w:p>
        </w:tc>
        <w:tc>
          <w:tcPr>
            <w:tcW w:w="799" w:type="dxa"/>
            <w:tcBorders>
              <w:top w:val="single" w:sz="4" w:space="0" w:color="auto"/>
              <w:left w:val="single" w:sz="4" w:space="0" w:color="auto"/>
              <w:bottom w:val="single" w:sz="4" w:space="0" w:color="auto"/>
            </w:tcBorders>
            <w:vAlign w:val="bottom"/>
          </w:tcPr>
          <w:p w14:paraId="3AF2B03E" w14:textId="7E477137" w:rsidR="006B655D" w:rsidRPr="006B655D" w:rsidRDefault="006B655D" w:rsidP="006B655D">
            <w:pPr>
              <w:spacing w:after="0" w:line="240" w:lineRule="auto"/>
              <w:jc w:val="both"/>
              <w:rPr>
                <w:rFonts w:ascii="Garamond" w:hAnsi="Garamond" w:cs="Times New Roman"/>
                <w:b/>
                <w:bCs/>
                <w:sz w:val="20"/>
                <w:szCs w:val="20"/>
              </w:rPr>
            </w:pPr>
            <w:r w:rsidRPr="006B655D">
              <w:rPr>
                <w:rFonts w:ascii="Garamond" w:eastAsia="Times New Roman" w:hAnsi="Garamond" w:cs="Times New Roman"/>
                <w:b/>
                <w:bCs/>
                <w:sz w:val="20"/>
                <w:szCs w:val="20"/>
              </w:rPr>
              <w:t>Coef.</w:t>
            </w:r>
          </w:p>
        </w:tc>
        <w:tc>
          <w:tcPr>
            <w:tcW w:w="1181" w:type="dxa"/>
            <w:gridSpan w:val="2"/>
            <w:tcBorders>
              <w:top w:val="single" w:sz="4" w:space="0" w:color="auto"/>
              <w:bottom w:val="single" w:sz="4" w:space="0" w:color="auto"/>
              <w:right w:val="single" w:sz="4" w:space="0" w:color="auto"/>
            </w:tcBorders>
          </w:tcPr>
          <w:p w14:paraId="0B600947" w14:textId="4D89B020" w:rsidR="006B655D" w:rsidRPr="006B655D" w:rsidRDefault="006B655D" w:rsidP="006B655D">
            <w:pPr>
              <w:spacing w:after="0" w:line="240" w:lineRule="auto"/>
              <w:jc w:val="right"/>
              <w:rPr>
                <w:rFonts w:ascii="Garamond" w:hAnsi="Garamond" w:cs="Times New Roman"/>
                <w:b/>
                <w:bCs/>
                <w:sz w:val="20"/>
                <w:szCs w:val="20"/>
              </w:rPr>
            </w:pPr>
            <w:r w:rsidRPr="006B655D">
              <w:rPr>
                <w:rFonts w:ascii="Garamond" w:eastAsia="Times New Roman" w:hAnsi="Garamond" w:cs="Times New Roman"/>
                <w:b/>
                <w:bCs/>
                <w:sz w:val="20"/>
                <w:szCs w:val="20"/>
              </w:rPr>
              <w:t>Stderr.</w:t>
            </w:r>
          </w:p>
        </w:tc>
        <w:tc>
          <w:tcPr>
            <w:tcW w:w="709" w:type="dxa"/>
            <w:tcBorders>
              <w:top w:val="single" w:sz="4" w:space="0" w:color="auto"/>
              <w:left w:val="single" w:sz="4" w:space="0" w:color="auto"/>
              <w:bottom w:val="single" w:sz="4" w:space="0" w:color="auto"/>
            </w:tcBorders>
          </w:tcPr>
          <w:p w14:paraId="7E509898" w14:textId="6A60C1C0" w:rsidR="006B655D" w:rsidRPr="006B655D" w:rsidRDefault="006B655D" w:rsidP="006B655D">
            <w:pPr>
              <w:spacing w:after="0" w:line="240" w:lineRule="auto"/>
              <w:jc w:val="both"/>
              <w:rPr>
                <w:rFonts w:ascii="Garamond" w:hAnsi="Garamond" w:cs="Times New Roman"/>
                <w:b/>
                <w:bCs/>
                <w:sz w:val="20"/>
                <w:szCs w:val="20"/>
              </w:rPr>
            </w:pPr>
            <w:r w:rsidRPr="006B655D">
              <w:rPr>
                <w:rFonts w:ascii="Garamond" w:eastAsia="Times New Roman" w:hAnsi="Garamond" w:cs="Times New Roman"/>
                <w:b/>
                <w:bCs/>
                <w:sz w:val="20"/>
                <w:szCs w:val="20"/>
              </w:rPr>
              <w:t>Coef.</w:t>
            </w:r>
          </w:p>
        </w:tc>
        <w:tc>
          <w:tcPr>
            <w:tcW w:w="1007" w:type="dxa"/>
            <w:gridSpan w:val="3"/>
            <w:tcBorders>
              <w:top w:val="single" w:sz="4" w:space="0" w:color="auto"/>
              <w:bottom w:val="single" w:sz="4" w:space="0" w:color="auto"/>
              <w:right w:val="single" w:sz="4" w:space="0" w:color="auto"/>
            </w:tcBorders>
          </w:tcPr>
          <w:p w14:paraId="74FAFB13" w14:textId="1C088ABE" w:rsidR="006B655D" w:rsidRPr="006B655D" w:rsidRDefault="006B655D" w:rsidP="006B655D">
            <w:pPr>
              <w:spacing w:after="0" w:line="240" w:lineRule="auto"/>
              <w:jc w:val="right"/>
              <w:rPr>
                <w:rFonts w:ascii="Garamond" w:hAnsi="Garamond" w:cs="Times New Roman"/>
                <w:b/>
                <w:bCs/>
                <w:sz w:val="20"/>
                <w:szCs w:val="20"/>
              </w:rPr>
            </w:pPr>
            <w:r w:rsidRPr="006B655D">
              <w:rPr>
                <w:rFonts w:ascii="Garamond" w:eastAsia="Times New Roman" w:hAnsi="Garamond" w:cs="Times New Roman"/>
                <w:b/>
                <w:bCs/>
                <w:sz w:val="20"/>
                <w:szCs w:val="20"/>
              </w:rPr>
              <w:t>Stderr.</w:t>
            </w:r>
          </w:p>
        </w:tc>
        <w:tc>
          <w:tcPr>
            <w:tcW w:w="793" w:type="dxa"/>
            <w:tcBorders>
              <w:top w:val="single" w:sz="4" w:space="0" w:color="auto"/>
              <w:left w:val="single" w:sz="4" w:space="0" w:color="auto"/>
              <w:bottom w:val="single" w:sz="4" w:space="0" w:color="auto"/>
            </w:tcBorders>
          </w:tcPr>
          <w:p w14:paraId="5B7EEB7B" w14:textId="5F60D192" w:rsidR="006B655D" w:rsidRPr="006B655D" w:rsidRDefault="006B655D" w:rsidP="006B655D">
            <w:pPr>
              <w:spacing w:after="0" w:line="240" w:lineRule="auto"/>
              <w:jc w:val="both"/>
              <w:rPr>
                <w:rFonts w:ascii="Garamond" w:hAnsi="Garamond" w:cs="Times New Roman"/>
                <w:b/>
                <w:bCs/>
                <w:sz w:val="20"/>
                <w:szCs w:val="20"/>
              </w:rPr>
            </w:pPr>
            <w:r w:rsidRPr="006B655D">
              <w:rPr>
                <w:rFonts w:ascii="Garamond" w:eastAsia="Times New Roman" w:hAnsi="Garamond" w:cs="Times New Roman"/>
                <w:b/>
                <w:bCs/>
                <w:sz w:val="20"/>
                <w:szCs w:val="20"/>
              </w:rPr>
              <w:t>Coef.</w:t>
            </w:r>
          </w:p>
        </w:tc>
        <w:tc>
          <w:tcPr>
            <w:tcW w:w="928" w:type="dxa"/>
            <w:gridSpan w:val="3"/>
            <w:tcBorders>
              <w:top w:val="single" w:sz="4" w:space="0" w:color="auto"/>
              <w:bottom w:val="single" w:sz="4" w:space="0" w:color="auto"/>
              <w:right w:val="nil"/>
            </w:tcBorders>
          </w:tcPr>
          <w:p w14:paraId="2F1CB6F6" w14:textId="6E1A6D7B" w:rsidR="006B655D" w:rsidRPr="006B655D" w:rsidRDefault="006B655D" w:rsidP="006B655D">
            <w:pPr>
              <w:spacing w:after="0" w:line="240" w:lineRule="auto"/>
              <w:jc w:val="right"/>
              <w:rPr>
                <w:rFonts w:ascii="Garamond" w:hAnsi="Garamond" w:cs="Times New Roman"/>
                <w:b/>
                <w:bCs/>
                <w:sz w:val="20"/>
                <w:szCs w:val="20"/>
              </w:rPr>
            </w:pPr>
            <w:r w:rsidRPr="006B655D">
              <w:rPr>
                <w:rFonts w:ascii="Garamond" w:eastAsia="Times New Roman" w:hAnsi="Garamond" w:cs="Times New Roman"/>
                <w:b/>
                <w:bCs/>
                <w:sz w:val="20"/>
                <w:szCs w:val="20"/>
              </w:rPr>
              <w:t>Stderr.</w:t>
            </w:r>
          </w:p>
        </w:tc>
      </w:tr>
      <w:tr w:rsidR="006B655D" w:rsidRPr="00273870" w14:paraId="052BABE7" w14:textId="77777777" w:rsidTr="006B655D">
        <w:trPr>
          <w:trHeight w:val="215"/>
        </w:trPr>
        <w:tc>
          <w:tcPr>
            <w:tcW w:w="3060" w:type="dxa"/>
            <w:tcBorders>
              <w:top w:val="nil"/>
              <w:left w:val="nil"/>
              <w:right w:val="single" w:sz="4" w:space="0" w:color="auto"/>
            </w:tcBorders>
            <w:noWrap/>
            <w:vAlign w:val="bottom"/>
            <w:hideMark/>
          </w:tcPr>
          <w:p w14:paraId="17CD2955" w14:textId="77777777" w:rsidR="003C732C" w:rsidRPr="00273870" w:rsidRDefault="003C732C" w:rsidP="006B655D">
            <w:pPr>
              <w:spacing w:after="0" w:line="240" w:lineRule="auto"/>
              <w:jc w:val="both"/>
              <w:rPr>
                <w:rFonts w:ascii="Garamond" w:eastAsia="Times New Roman" w:hAnsi="Garamond" w:cs="Times New Roman"/>
                <w:sz w:val="20"/>
                <w:szCs w:val="20"/>
              </w:rPr>
            </w:pPr>
            <w:r w:rsidRPr="00273870">
              <w:rPr>
                <w:rFonts w:ascii="Garamond" w:eastAsia="Times New Roman" w:hAnsi="Garamond" w:cs="Times New Roman"/>
                <w:sz w:val="20"/>
                <w:szCs w:val="20"/>
              </w:rPr>
              <w:t xml:space="preserve">New housing development     </w:t>
            </w:r>
          </w:p>
        </w:tc>
        <w:tc>
          <w:tcPr>
            <w:tcW w:w="1080" w:type="dxa"/>
            <w:gridSpan w:val="2"/>
            <w:tcBorders>
              <w:top w:val="nil"/>
              <w:left w:val="nil"/>
              <w:right w:val="nil"/>
            </w:tcBorders>
            <w:shd w:val="clear" w:color="auto" w:fill="auto"/>
            <w:noWrap/>
            <w:vAlign w:val="bottom"/>
            <w:hideMark/>
          </w:tcPr>
          <w:p w14:paraId="34B76251" w14:textId="77777777" w:rsidR="003C732C" w:rsidRPr="00273870" w:rsidRDefault="003C732C" w:rsidP="006B655D">
            <w:pPr>
              <w:spacing w:after="0" w:line="240" w:lineRule="auto"/>
              <w:jc w:val="both"/>
              <w:rPr>
                <w:rFonts w:ascii="Garamond" w:eastAsia="Times New Roman" w:hAnsi="Garamond" w:cs="Times New Roman"/>
                <w:sz w:val="20"/>
                <w:szCs w:val="20"/>
              </w:rPr>
            </w:pPr>
            <w:r w:rsidRPr="00273870">
              <w:rPr>
                <w:rFonts w:ascii="Garamond" w:hAnsi="Garamond" w:cs="Times New Roman"/>
                <w:sz w:val="20"/>
                <w:szCs w:val="20"/>
              </w:rPr>
              <w:t xml:space="preserve"> 0.168***</w:t>
            </w:r>
          </w:p>
        </w:tc>
        <w:tc>
          <w:tcPr>
            <w:tcW w:w="731" w:type="dxa"/>
            <w:tcBorders>
              <w:top w:val="nil"/>
              <w:left w:val="nil"/>
              <w:right w:val="nil"/>
            </w:tcBorders>
            <w:shd w:val="clear" w:color="auto" w:fill="auto"/>
            <w:noWrap/>
            <w:vAlign w:val="bottom"/>
            <w:hideMark/>
          </w:tcPr>
          <w:p w14:paraId="7A439F5B" w14:textId="77777777" w:rsidR="003C732C" w:rsidRPr="00273870" w:rsidRDefault="003C732C" w:rsidP="006B655D">
            <w:pPr>
              <w:spacing w:after="0" w:line="240" w:lineRule="auto"/>
              <w:jc w:val="both"/>
              <w:rPr>
                <w:rFonts w:ascii="Garamond" w:eastAsia="Times New Roman" w:hAnsi="Garamond" w:cs="Times New Roman"/>
                <w:sz w:val="20"/>
                <w:szCs w:val="20"/>
              </w:rPr>
            </w:pPr>
            <w:r w:rsidRPr="00273870">
              <w:rPr>
                <w:rFonts w:ascii="Garamond" w:hAnsi="Garamond" w:cs="Times New Roman"/>
                <w:sz w:val="20"/>
                <w:szCs w:val="20"/>
              </w:rPr>
              <w:t>0.02</w:t>
            </w:r>
          </w:p>
        </w:tc>
        <w:tc>
          <w:tcPr>
            <w:tcW w:w="1249" w:type="dxa"/>
            <w:gridSpan w:val="2"/>
            <w:tcBorders>
              <w:top w:val="nil"/>
              <w:left w:val="nil"/>
              <w:right w:val="nil"/>
            </w:tcBorders>
            <w:shd w:val="clear" w:color="auto" w:fill="auto"/>
            <w:vAlign w:val="bottom"/>
          </w:tcPr>
          <w:p w14:paraId="0F454F69" w14:textId="77777777" w:rsidR="003C732C" w:rsidRPr="00273870" w:rsidRDefault="003C732C" w:rsidP="006B655D">
            <w:pPr>
              <w:spacing w:after="0" w:line="240" w:lineRule="auto"/>
              <w:jc w:val="both"/>
              <w:rPr>
                <w:rFonts w:ascii="Garamond" w:hAnsi="Garamond" w:cs="Times New Roman"/>
                <w:sz w:val="20"/>
                <w:szCs w:val="20"/>
              </w:rPr>
            </w:pPr>
            <w:r w:rsidRPr="00273870">
              <w:rPr>
                <w:rFonts w:ascii="Garamond" w:hAnsi="Garamond" w:cs="Times New Roman"/>
                <w:sz w:val="20"/>
                <w:szCs w:val="20"/>
              </w:rPr>
              <w:t xml:space="preserve"> 0.179***</w:t>
            </w:r>
          </w:p>
        </w:tc>
        <w:tc>
          <w:tcPr>
            <w:tcW w:w="731" w:type="dxa"/>
            <w:tcBorders>
              <w:top w:val="nil"/>
              <w:left w:val="nil"/>
              <w:right w:val="nil"/>
            </w:tcBorders>
            <w:shd w:val="clear" w:color="auto" w:fill="auto"/>
            <w:vAlign w:val="bottom"/>
          </w:tcPr>
          <w:p w14:paraId="7104319A" w14:textId="77777777" w:rsidR="003C732C" w:rsidRPr="00273870" w:rsidRDefault="003C732C" w:rsidP="006B655D">
            <w:pPr>
              <w:spacing w:after="0" w:line="240" w:lineRule="auto"/>
              <w:jc w:val="both"/>
              <w:rPr>
                <w:rFonts w:ascii="Garamond" w:hAnsi="Garamond" w:cs="Times New Roman"/>
                <w:sz w:val="20"/>
                <w:szCs w:val="20"/>
              </w:rPr>
            </w:pPr>
            <w:r w:rsidRPr="00273870">
              <w:rPr>
                <w:rFonts w:ascii="Garamond" w:hAnsi="Garamond" w:cs="Times New Roman"/>
                <w:sz w:val="20"/>
                <w:szCs w:val="20"/>
              </w:rPr>
              <w:t>0.02</w:t>
            </w:r>
          </w:p>
        </w:tc>
        <w:tc>
          <w:tcPr>
            <w:tcW w:w="1069" w:type="dxa"/>
            <w:gridSpan w:val="3"/>
            <w:tcBorders>
              <w:top w:val="nil"/>
              <w:left w:val="nil"/>
              <w:right w:val="nil"/>
            </w:tcBorders>
            <w:shd w:val="clear" w:color="auto" w:fill="auto"/>
            <w:vAlign w:val="bottom"/>
          </w:tcPr>
          <w:p w14:paraId="48EFE591" w14:textId="77777777" w:rsidR="003C732C" w:rsidRPr="00273870" w:rsidRDefault="003C732C" w:rsidP="006B655D">
            <w:pPr>
              <w:spacing w:after="0" w:line="240" w:lineRule="auto"/>
              <w:jc w:val="both"/>
              <w:rPr>
                <w:rFonts w:ascii="Garamond" w:hAnsi="Garamond" w:cs="Times New Roman"/>
                <w:sz w:val="20"/>
                <w:szCs w:val="20"/>
              </w:rPr>
            </w:pPr>
            <w:r w:rsidRPr="00273870">
              <w:rPr>
                <w:rFonts w:ascii="Garamond" w:hAnsi="Garamond" w:cs="Times New Roman"/>
                <w:sz w:val="20"/>
                <w:szCs w:val="20"/>
              </w:rPr>
              <w:t xml:space="preserve"> 0.213***</w:t>
            </w:r>
          </w:p>
        </w:tc>
        <w:tc>
          <w:tcPr>
            <w:tcW w:w="647" w:type="dxa"/>
            <w:tcBorders>
              <w:top w:val="nil"/>
              <w:left w:val="nil"/>
              <w:right w:val="nil"/>
            </w:tcBorders>
            <w:shd w:val="clear" w:color="auto" w:fill="auto"/>
            <w:vAlign w:val="bottom"/>
          </w:tcPr>
          <w:p w14:paraId="3646D8FF" w14:textId="77777777" w:rsidR="003C732C" w:rsidRPr="00273870" w:rsidRDefault="003C732C" w:rsidP="006B655D">
            <w:pPr>
              <w:spacing w:after="0" w:line="240" w:lineRule="auto"/>
              <w:jc w:val="both"/>
              <w:rPr>
                <w:rFonts w:ascii="Garamond" w:hAnsi="Garamond" w:cs="Times New Roman"/>
                <w:sz w:val="20"/>
                <w:szCs w:val="20"/>
              </w:rPr>
            </w:pPr>
            <w:r w:rsidRPr="00273870">
              <w:rPr>
                <w:rFonts w:ascii="Garamond" w:hAnsi="Garamond" w:cs="Times New Roman"/>
                <w:sz w:val="20"/>
                <w:szCs w:val="20"/>
              </w:rPr>
              <w:t>0.02</w:t>
            </w:r>
          </w:p>
        </w:tc>
        <w:tc>
          <w:tcPr>
            <w:tcW w:w="1063" w:type="dxa"/>
            <w:gridSpan w:val="3"/>
            <w:tcBorders>
              <w:top w:val="nil"/>
              <w:left w:val="nil"/>
              <w:right w:val="nil"/>
            </w:tcBorders>
            <w:shd w:val="clear" w:color="auto" w:fill="auto"/>
            <w:vAlign w:val="bottom"/>
          </w:tcPr>
          <w:p w14:paraId="56FF8900" w14:textId="77777777" w:rsidR="003C732C" w:rsidRPr="00273870" w:rsidRDefault="003C732C" w:rsidP="006B655D">
            <w:pPr>
              <w:spacing w:after="0" w:line="240" w:lineRule="auto"/>
              <w:jc w:val="both"/>
              <w:rPr>
                <w:rFonts w:ascii="Garamond" w:hAnsi="Garamond" w:cs="Times New Roman"/>
                <w:sz w:val="20"/>
                <w:szCs w:val="20"/>
              </w:rPr>
            </w:pPr>
            <w:r w:rsidRPr="00273870">
              <w:rPr>
                <w:rFonts w:ascii="Garamond" w:hAnsi="Garamond" w:cs="Times New Roman"/>
                <w:sz w:val="20"/>
                <w:szCs w:val="20"/>
              </w:rPr>
              <w:t xml:space="preserve"> 0.175***</w:t>
            </w:r>
          </w:p>
        </w:tc>
        <w:tc>
          <w:tcPr>
            <w:tcW w:w="658" w:type="dxa"/>
            <w:tcBorders>
              <w:top w:val="nil"/>
              <w:left w:val="nil"/>
              <w:right w:val="nil"/>
            </w:tcBorders>
            <w:shd w:val="clear" w:color="auto" w:fill="auto"/>
            <w:vAlign w:val="bottom"/>
          </w:tcPr>
          <w:p w14:paraId="2437A117" w14:textId="77777777" w:rsidR="003C732C" w:rsidRPr="00273870" w:rsidRDefault="003C732C" w:rsidP="006B655D">
            <w:pPr>
              <w:spacing w:after="0" w:line="240" w:lineRule="auto"/>
              <w:jc w:val="both"/>
              <w:rPr>
                <w:rFonts w:ascii="Garamond" w:hAnsi="Garamond" w:cs="Times New Roman"/>
                <w:sz w:val="20"/>
                <w:szCs w:val="20"/>
              </w:rPr>
            </w:pPr>
            <w:r w:rsidRPr="00273870">
              <w:rPr>
                <w:rFonts w:ascii="Garamond" w:hAnsi="Garamond" w:cs="Times New Roman"/>
                <w:sz w:val="20"/>
                <w:szCs w:val="20"/>
              </w:rPr>
              <w:t>0.02</w:t>
            </w:r>
          </w:p>
        </w:tc>
      </w:tr>
      <w:tr w:rsidR="006B655D" w:rsidRPr="00273870" w14:paraId="75F5AEDC" w14:textId="77777777" w:rsidTr="006B655D">
        <w:trPr>
          <w:trHeight w:val="215"/>
        </w:trPr>
        <w:tc>
          <w:tcPr>
            <w:tcW w:w="3060" w:type="dxa"/>
            <w:tcBorders>
              <w:left w:val="nil"/>
              <w:bottom w:val="nil"/>
              <w:right w:val="single" w:sz="4" w:space="0" w:color="auto"/>
            </w:tcBorders>
            <w:noWrap/>
            <w:vAlign w:val="bottom"/>
            <w:hideMark/>
          </w:tcPr>
          <w:p w14:paraId="776E6766" w14:textId="77777777" w:rsidR="003C732C" w:rsidRPr="00273870" w:rsidRDefault="003C732C" w:rsidP="006B655D">
            <w:pPr>
              <w:spacing w:after="0" w:line="240" w:lineRule="auto"/>
              <w:jc w:val="both"/>
              <w:rPr>
                <w:rFonts w:ascii="Garamond" w:eastAsia="Times New Roman" w:hAnsi="Garamond" w:cs="Times New Roman"/>
                <w:sz w:val="20"/>
                <w:szCs w:val="20"/>
              </w:rPr>
            </w:pPr>
            <w:r w:rsidRPr="00273870">
              <w:rPr>
                <w:rFonts w:ascii="Garamond" w:eastAsia="Times New Roman" w:hAnsi="Garamond" w:cs="Times New Roman"/>
                <w:sz w:val="20"/>
                <w:szCs w:val="20"/>
              </w:rPr>
              <w:t>Needs renovation</w:t>
            </w:r>
          </w:p>
        </w:tc>
        <w:tc>
          <w:tcPr>
            <w:tcW w:w="1080" w:type="dxa"/>
            <w:gridSpan w:val="2"/>
            <w:tcBorders>
              <w:left w:val="nil"/>
              <w:bottom w:val="nil"/>
              <w:right w:val="nil"/>
            </w:tcBorders>
            <w:shd w:val="clear" w:color="auto" w:fill="auto"/>
            <w:noWrap/>
            <w:vAlign w:val="bottom"/>
            <w:hideMark/>
          </w:tcPr>
          <w:p w14:paraId="6181B3E1" w14:textId="77777777" w:rsidR="003C732C" w:rsidRPr="00273870" w:rsidRDefault="003C732C" w:rsidP="006B655D">
            <w:pPr>
              <w:spacing w:after="0" w:line="240" w:lineRule="auto"/>
              <w:jc w:val="both"/>
              <w:rPr>
                <w:rFonts w:ascii="Garamond" w:eastAsia="Times New Roman" w:hAnsi="Garamond" w:cs="Times New Roman"/>
                <w:sz w:val="20"/>
                <w:szCs w:val="20"/>
              </w:rPr>
            </w:pPr>
            <w:r w:rsidRPr="00273870">
              <w:rPr>
                <w:rFonts w:ascii="Garamond" w:hAnsi="Garamond" w:cs="Times New Roman"/>
                <w:sz w:val="20"/>
                <w:szCs w:val="20"/>
              </w:rPr>
              <w:t>-0.118***</w:t>
            </w:r>
          </w:p>
        </w:tc>
        <w:tc>
          <w:tcPr>
            <w:tcW w:w="731" w:type="dxa"/>
            <w:tcBorders>
              <w:left w:val="nil"/>
              <w:bottom w:val="nil"/>
              <w:right w:val="nil"/>
            </w:tcBorders>
            <w:shd w:val="clear" w:color="auto" w:fill="auto"/>
            <w:noWrap/>
            <w:vAlign w:val="bottom"/>
            <w:hideMark/>
          </w:tcPr>
          <w:p w14:paraId="47DEBA72" w14:textId="77777777" w:rsidR="003C732C" w:rsidRPr="00273870" w:rsidRDefault="003C732C" w:rsidP="006B655D">
            <w:pPr>
              <w:spacing w:after="0" w:line="240" w:lineRule="auto"/>
              <w:jc w:val="both"/>
              <w:rPr>
                <w:rFonts w:ascii="Garamond" w:eastAsia="Times New Roman" w:hAnsi="Garamond" w:cs="Times New Roman"/>
                <w:sz w:val="20"/>
                <w:szCs w:val="20"/>
              </w:rPr>
            </w:pPr>
            <w:r w:rsidRPr="00273870">
              <w:rPr>
                <w:rFonts w:ascii="Garamond" w:hAnsi="Garamond" w:cs="Times New Roman"/>
                <w:sz w:val="20"/>
                <w:szCs w:val="20"/>
              </w:rPr>
              <w:t>0.01</w:t>
            </w:r>
          </w:p>
        </w:tc>
        <w:tc>
          <w:tcPr>
            <w:tcW w:w="1249" w:type="dxa"/>
            <w:gridSpan w:val="2"/>
            <w:tcBorders>
              <w:left w:val="nil"/>
              <w:bottom w:val="nil"/>
              <w:right w:val="nil"/>
            </w:tcBorders>
            <w:shd w:val="clear" w:color="auto" w:fill="auto"/>
            <w:vAlign w:val="bottom"/>
          </w:tcPr>
          <w:p w14:paraId="46A37CFB" w14:textId="77777777" w:rsidR="003C732C" w:rsidRPr="00273870" w:rsidRDefault="003C732C" w:rsidP="006B655D">
            <w:pPr>
              <w:spacing w:after="0" w:line="240" w:lineRule="auto"/>
              <w:jc w:val="both"/>
              <w:rPr>
                <w:rFonts w:ascii="Garamond" w:hAnsi="Garamond" w:cs="Times New Roman"/>
                <w:sz w:val="20"/>
                <w:szCs w:val="20"/>
              </w:rPr>
            </w:pPr>
            <w:r w:rsidRPr="00273870">
              <w:rPr>
                <w:rFonts w:ascii="Garamond" w:hAnsi="Garamond" w:cs="Times New Roman"/>
                <w:sz w:val="20"/>
                <w:szCs w:val="20"/>
              </w:rPr>
              <w:t>-0.122***</w:t>
            </w:r>
          </w:p>
        </w:tc>
        <w:tc>
          <w:tcPr>
            <w:tcW w:w="731" w:type="dxa"/>
            <w:tcBorders>
              <w:left w:val="nil"/>
              <w:bottom w:val="nil"/>
              <w:right w:val="nil"/>
            </w:tcBorders>
            <w:shd w:val="clear" w:color="auto" w:fill="auto"/>
            <w:vAlign w:val="bottom"/>
          </w:tcPr>
          <w:p w14:paraId="08FE93A9" w14:textId="77777777" w:rsidR="003C732C" w:rsidRPr="00273870" w:rsidRDefault="003C732C" w:rsidP="006B655D">
            <w:pPr>
              <w:spacing w:after="0" w:line="240" w:lineRule="auto"/>
              <w:jc w:val="both"/>
              <w:rPr>
                <w:rFonts w:ascii="Garamond" w:hAnsi="Garamond" w:cs="Times New Roman"/>
                <w:sz w:val="20"/>
                <w:szCs w:val="20"/>
              </w:rPr>
            </w:pPr>
            <w:r w:rsidRPr="00273870">
              <w:rPr>
                <w:rFonts w:ascii="Garamond" w:hAnsi="Garamond" w:cs="Times New Roman"/>
                <w:sz w:val="20"/>
                <w:szCs w:val="20"/>
              </w:rPr>
              <w:t>0.01</w:t>
            </w:r>
          </w:p>
        </w:tc>
        <w:tc>
          <w:tcPr>
            <w:tcW w:w="1069" w:type="dxa"/>
            <w:gridSpan w:val="3"/>
            <w:tcBorders>
              <w:left w:val="nil"/>
              <w:bottom w:val="nil"/>
              <w:right w:val="nil"/>
            </w:tcBorders>
            <w:shd w:val="clear" w:color="auto" w:fill="auto"/>
            <w:vAlign w:val="bottom"/>
          </w:tcPr>
          <w:p w14:paraId="29737225" w14:textId="77777777" w:rsidR="003C732C" w:rsidRPr="00273870" w:rsidRDefault="003C732C" w:rsidP="006B655D">
            <w:pPr>
              <w:spacing w:after="0" w:line="240" w:lineRule="auto"/>
              <w:jc w:val="both"/>
              <w:rPr>
                <w:rFonts w:ascii="Garamond" w:hAnsi="Garamond" w:cs="Times New Roman"/>
                <w:sz w:val="20"/>
                <w:szCs w:val="20"/>
              </w:rPr>
            </w:pPr>
            <w:r w:rsidRPr="00273870">
              <w:rPr>
                <w:rFonts w:ascii="Garamond" w:hAnsi="Garamond" w:cs="Times New Roman"/>
                <w:sz w:val="20"/>
                <w:szCs w:val="20"/>
              </w:rPr>
              <w:t>-0.117***</w:t>
            </w:r>
          </w:p>
        </w:tc>
        <w:tc>
          <w:tcPr>
            <w:tcW w:w="647" w:type="dxa"/>
            <w:tcBorders>
              <w:left w:val="nil"/>
              <w:bottom w:val="nil"/>
              <w:right w:val="nil"/>
            </w:tcBorders>
            <w:shd w:val="clear" w:color="auto" w:fill="auto"/>
            <w:vAlign w:val="bottom"/>
          </w:tcPr>
          <w:p w14:paraId="4CEEAE50" w14:textId="77777777" w:rsidR="003C732C" w:rsidRPr="00273870" w:rsidRDefault="003C732C" w:rsidP="006B655D">
            <w:pPr>
              <w:spacing w:after="0" w:line="240" w:lineRule="auto"/>
              <w:jc w:val="both"/>
              <w:rPr>
                <w:rFonts w:ascii="Garamond" w:hAnsi="Garamond" w:cs="Times New Roman"/>
                <w:sz w:val="20"/>
                <w:szCs w:val="20"/>
              </w:rPr>
            </w:pPr>
            <w:r w:rsidRPr="00273870">
              <w:rPr>
                <w:rFonts w:ascii="Garamond" w:hAnsi="Garamond" w:cs="Times New Roman"/>
                <w:sz w:val="20"/>
                <w:szCs w:val="20"/>
              </w:rPr>
              <w:t>0.01</w:t>
            </w:r>
          </w:p>
        </w:tc>
        <w:tc>
          <w:tcPr>
            <w:tcW w:w="1063" w:type="dxa"/>
            <w:gridSpan w:val="3"/>
            <w:tcBorders>
              <w:left w:val="nil"/>
              <w:bottom w:val="nil"/>
              <w:right w:val="nil"/>
            </w:tcBorders>
            <w:shd w:val="clear" w:color="auto" w:fill="auto"/>
            <w:vAlign w:val="bottom"/>
          </w:tcPr>
          <w:p w14:paraId="7BA207BA" w14:textId="77777777" w:rsidR="003C732C" w:rsidRPr="00273870" w:rsidRDefault="003C732C" w:rsidP="006B655D">
            <w:pPr>
              <w:spacing w:after="0" w:line="240" w:lineRule="auto"/>
              <w:jc w:val="both"/>
              <w:rPr>
                <w:rFonts w:ascii="Garamond" w:hAnsi="Garamond" w:cs="Times New Roman"/>
                <w:sz w:val="20"/>
                <w:szCs w:val="20"/>
              </w:rPr>
            </w:pPr>
            <w:r w:rsidRPr="00273870">
              <w:rPr>
                <w:rFonts w:ascii="Garamond" w:hAnsi="Garamond" w:cs="Times New Roman"/>
                <w:sz w:val="20"/>
                <w:szCs w:val="20"/>
              </w:rPr>
              <w:t>-0.115***</w:t>
            </w:r>
          </w:p>
        </w:tc>
        <w:tc>
          <w:tcPr>
            <w:tcW w:w="658" w:type="dxa"/>
            <w:tcBorders>
              <w:left w:val="nil"/>
              <w:bottom w:val="nil"/>
              <w:right w:val="nil"/>
            </w:tcBorders>
            <w:shd w:val="clear" w:color="auto" w:fill="auto"/>
            <w:vAlign w:val="bottom"/>
          </w:tcPr>
          <w:p w14:paraId="120F7484" w14:textId="77777777" w:rsidR="003C732C" w:rsidRPr="00273870" w:rsidRDefault="003C732C" w:rsidP="006B655D">
            <w:pPr>
              <w:spacing w:after="0" w:line="240" w:lineRule="auto"/>
              <w:jc w:val="both"/>
              <w:rPr>
                <w:rFonts w:ascii="Garamond" w:hAnsi="Garamond" w:cs="Times New Roman"/>
                <w:sz w:val="20"/>
                <w:szCs w:val="20"/>
              </w:rPr>
            </w:pPr>
            <w:r w:rsidRPr="00273870">
              <w:rPr>
                <w:rFonts w:ascii="Garamond" w:hAnsi="Garamond" w:cs="Times New Roman"/>
                <w:sz w:val="20"/>
                <w:szCs w:val="20"/>
              </w:rPr>
              <w:t>0.01</w:t>
            </w:r>
          </w:p>
        </w:tc>
      </w:tr>
      <w:tr w:rsidR="006B655D" w:rsidRPr="00273870" w14:paraId="06686539" w14:textId="77777777" w:rsidTr="006B655D">
        <w:trPr>
          <w:trHeight w:val="215"/>
        </w:trPr>
        <w:tc>
          <w:tcPr>
            <w:tcW w:w="3060" w:type="dxa"/>
            <w:tcBorders>
              <w:top w:val="nil"/>
              <w:left w:val="nil"/>
              <w:bottom w:val="nil"/>
              <w:right w:val="single" w:sz="4" w:space="0" w:color="auto"/>
            </w:tcBorders>
            <w:noWrap/>
            <w:vAlign w:val="bottom"/>
            <w:hideMark/>
          </w:tcPr>
          <w:p w14:paraId="6D4235FD" w14:textId="77777777" w:rsidR="003C732C" w:rsidRPr="00273870" w:rsidRDefault="003C732C" w:rsidP="006B655D">
            <w:pPr>
              <w:spacing w:after="0" w:line="240" w:lineRule="auto"/>
              <w:jc w:val="both"/>
              <w:rPr>
                <w:rFonts w:ascii="Garamond" w:eastAsia="Times New Roman" w:hAnsi="Garamond" w:cs="Times New Roman"/>
                <w:sz w:val="20"/>
                <w:szCs w:val="20"/>
              </w:rPr>
            </w:pPr>
            <w:r w:rsidRPr="00273870">
              <w:rPr>
                <w:rFonts w:ascii="Garamond" w:eastAsia="Times New Roman" w:hAnsi="Garamond" w:cs="Times New Roman"/>
                <w:sz w:val="20"/>
                <w:szCs w:val="20"/>
              </w:rPr>
              <w:t xml:space="preserve">Elevator                    </w:t>
            </w:r>
          </w:p>
        </w:tc>
        <w:tc>
          <w:tcPr>
            <w:tcW w:w="1080" w:type="dxa"/>
            <w:gridSpan w:val="2"/>
            <w:tcBorders>
              <w:top w:val="nil"/>
              <w:left w:val="nil"/>
              <w:bottom w:val="nil"/>
              <w:right w:val="nil"/>
            </w:tcBorders>
            <w:shd w:val="clear" w:color="auto" w:fill="auto"/>
            <w:noWrap/>
            <w:vAlign w:val="bottom"/>
            <w:hideMark/>
          </w:tcPr>
          <w:p w14:paraId="201E25B8" w14:textId="77777777" w:rsidR="003C732C" w:rsidRPr="00273870" w:rsidRDefault="003C732C" w:rsidP="006B655D">
            <w:pPr>
              <w:spacing w:after="0" w:line="240" w:lineRule="auto"/>
              <w:jc w:val="both"/>
              <w:rPr>
                <w:rFonts w:ascii="Garamond" w:eastAsia="Times New Roman" w:hAnsi="Garamond" w:cs="Times New Roman"/>
                <w:sz w:val="20"/>
                <w:szCs w:val="20"/>
              </w:rPr>
            </w:pPr>
            <w:r w:rsidRPr="00273870">
              <w:rPr>
                <w:rFonts w:ascii="Garamond" w:hAnsi="Garamond" w:cs="Times New Roman"/>
                <w:sz w:val="20"/>
                <w:szCs w:val="20"/>
              </w:rPr>
              <w:t xml:space="preserve"> 0.174***</w:t>
            </w:r>
          </w:p>
        </w:tc>
        <w:tc>
          <w:tcPr>
            <w:tcW w:w="731" w:type="dxa"/>
            <w:tcBorders>
              <w:top w:val="nil"/>
              <w:left w:val="nil"/>
              <w:bottom w:val="nil"/>
              <w:right w:val="nil"/>
            </w:tcBorders>
            <w:shd w:val="clear" w:color="auto" w:fill="auto"/>
            <w:noWrap/>
            <w:vAlign w:val="bottom"/>
            <w:hideMark/>
          </w:tcPr>
          <w:p w14:paraId="3F99D298" w14:textId="77777777" w:rsidR="003C732C" w:rsidRPr="00273870" w:rsidRDefault="003C732C" w:rsidP="006B655D">
            <w:pPr>
              <w:spacing w:after="0" w:line="240" w:lineRule="auto"/>
              <w:jc w:val="both"/>
              <w:rPr>
                <w:rFonts w:ascii="Garamond" w:eastAsia="Times New Roman" w:hAnsi="Garamond" w:cs="Times New Roman"/>
                <w:sz w:val="20"/>
                <w:szCs w:val="20"/>
              </w:rPr>
            </w:pPr>
            <w:r w:rsidRPr="00273870">
              <w:rPr>
                <w:rFonts w:ascii="Garamond" w:hAnsi="Garamond" w:cs="Times New Roman"/>
                <w:sz w:val="20"/>
                <w:szCs w:val="20"/>
              </w:rPr>
              <w:t>0.01</w:t>
            </w:r>
          </w:p>
        </w:tc>
        <w:tc>
          <w:tcPr>
            <w:tcW w:w="1249" w:type="dxa"/>
            <w:gridSpan w:val="2"/>
            <w:tcBorders>
              <w:top w:val="nil"/>
              <w:left w:val="nil"/>
              <w:bottom w:val="nil"/>
              <w:right w:val="nil"/>
            </w:tcBorders>
            <w:shd w:val="clear" w:color="auto" w:fill="auto"/>
            <w:vAlign w:val="bottom"/>
          </w:tcPr>
          <w:p w14:paraId="0B30E764" w14:textId="77777777" w:rsidR="003C732C" w:rsidRPr="00273870" w:rsidRDefault="003C732C" w:rsidP="006B655D">
            <w:pPr>
              <w:spacing w:after="0" w:line="240" w:lineRule="auto"/>
              <w:jc w:val="both"/>
              <w:rPr>
                <w:rFonts w:ascii="Garamond" w:hAnsi="Garamond" w:cs="Times New Roman"/>
                <w:sz w:val="20"/>
                <w:szCs w:val="20"/>
              </w:rPr>
            </w:pPr>
            <w:r w:rsidRPr="00273870">
              <w:rPr>
                <w:rFonts w:ascii="Garamond" w:hAnsi="Garamond" w:cs="Times New Roman"/>
                <w:sz w:val="20"/>
                <w:szCs w:val="20"/>
              </w:rPr>
              <w:t xml:space="preserve"> 0.153***</w:t>
            </w:r>
          </w:p>
        </w:tc>
        <w:tc>
          <w:tcPr>
            <w:tcW w:w="731" w:type="dxa"/>
            <w:tcBorders>
              <w:top w:val="nil"/>
              <w:left w:val="nil"/>
              <w:bottom w:val="nil"/>
              <w:right w:val="nil"/>
            </w:tcBorders>
            <w:shd w:val="clear" w:color="auto" w:fill="auto"/>
            <w:vAlign w:val="bottom"/>
          </w:tcPr>
          <w:p w14:paraId="6E299675" w14:textId="77777777" w:rsidR="003C732C" w:rsidRPr="00273870" w:rsidRDefault="003C732C" w:rsidP="006B655D">
            <w:pPr>
              <w:spacing w:after="0" w:line="240" w:lineRule="auto"/>
              <w:jc w:val="both"/>
              <w:rPr>
                <w:rFonts w:ascii="Garamond" w:hAnsi="Garamond" w:cs="Times New Roman"/>
                <w:sz w:val="20"/>
                <w:szCs w:val="20"/>
              </w:rPr>
            </w:pPr>
            <w:r w:rsidRPr="00273870">
              <w:rPr>
                <w:rFonts w:ascii="Garamond" w:hAnsi="Garamond" w:cs="Times New Roman"/>
                <w:sz w:val="20"/>
                <w:szCs w:val="20"/>
              </w:rPr>
              <w:t>0.01</w:t>
            </w:r>
          </w:p>
        </w:tc>
        <w:tc>
          <w:tcPr>
            <w:tcW w:w="1069" w:type="dxa"/>
            <w:gridSpan w:val="3"/>
            <w:tcBorders>
              <w:top w:val="nil"/>
              <w:left w:val="nil"/>
              <w:bottom w:val="nil"/>
              <w:right w:val="nil"/>
            </w:tcBorders>
            <w:shd w:val="clear" w:color="auto" w:fill="auto"/>
            <w:vAlign w:val="bottom"/>
          </w:tcPr>
          <w:p w14:paraId="4C7DEA02" w14:textId="77777777" w:rsidR="003C732C" w:rsidRPr="00273870" w:rsidRDefault="003C732C" w:rsidP="006B655D">
            <w:pPr>
              <w:spacing w:after="0" w:line="240" w:lineRule="auto"/>
              <w:jc w:val="both"/>
              <w:rPr>
                <w:rFonts w:ascii="Garamond" w:hAnsi="Garamond" w:cs="Times New Roman"/>
                <w:sz w:val="20"/>
                <w:szCs w:val="20"/>
              </w:rPr>
            </w:pPr>
            <w:r w:rsidRPr="00273870">
              <w:rPr>
                <w:rFonts w:ascii="Garamond" w:hAnsi="Garamond" w:cs="Times New Roman"/>
                <w:sz w:val="20"/>
                <w:szCs w:val="20"/>
              </w:rPr>
              <w:t xml:space="preserve"> 0.144***</w:t>
            </w:r>
          </w:p>
        </w:tc>
        <w:tc>
          <w:tcPr>
            <w:tcW w:w="647" w:type="dxa"/>
            <w:tcBorders>
              <w:top w:val="nil"/>
              <w:left w:val="nil"/>
              <w:bottom w:val="nil"/>
              <w:right w:val="nil"/>
            </w:tcBorders>
            <w:shd w:val="clear" w:color="auto" w:fill="auto"/>
            <w:vAlign w:val="bottom"/>
          </w:tcPr>
          <w:p w14:paraId="158730F6" w14:textId="77777777" w:rsidR="003C732C" w:rsidRPr="00273870" w:rsidRDefault="003C732C" w:rsidP="006B655D">
            <w:pPr>
              <w:spacing w:after="0" w:line="240" w:lineRule="auto"/>
              <w:jc w:val="both"/>
              <w:rPr>
                <w:rFonts w:ascii="Garamond" w:hAnsi="Garamond" w:cs="Times New Roman"/>
                <w:sz w:val="20"/>
                <w:szCs w:val="20"/>
              </w:rPr>
            </w:pPr>
            <w:r w:rsidRPr="00273870">
              <w:rPr>
                <w:rFonts w:ascii="Garamond" w:hAnsi="Garamond" w:cs="Times New Roman"/>
                <w:sz w:val="20"/>
                <w:szCs w:val="20"/>
              </w:rPr>
              <w:t>0.01</w:t>
            </w:r>
          </w:p>
        </w:tc>
        <w:tc>
          <w:tcPr>
            <w:tcW w:w="1063" w:type="dxa"/>
            <w:gridSpan w:val="3"/>
            <w:tcBorders>
              <w:top w:val="nil"/>
              <w:left w:val="nil"/>
              <w:bottom w:val="nil"/>
              <w:right w:val="nil"/>
            </w:tcBorders>
            <w:shd w:val="clear" w:color="auto" w:fill="auto"/>
            <w:vAlign w:val="bottom"/>
          </w:tcPr>
          <w:p w14:paraId="7E6E05DC" w14:textId="77777777" w:rsidR="003C732C" w:rsidRPr="00273870" w:rsidRDefault="003C732C" w:rsidP="006B655D">
            <w:pPr>
              <w:spacing w:after="0" w:line="240" w:lineRule="auto"/>
              <w:jc w:val="both"/>
              <w:rPr>
                <w:rFonts w:ascii="Garamond" w:hAnsi="Garamond" w:cs="Times New Roman"/>
                <w:sz w:val="20"/>
                <w:szCs w:val="20"/>
              </w:rPr>
            </w:pPr>
            <w:r w:rsidRPr="00273870">
              <w:rPr>
                <w:rFonts w:ascii="Garamond" w:hAnsi="Garamond" w:cs="Times New Roman"/>
                <w:sz w:val="20"/>
                <w:szCs w:val="20"/>
              </w:rPr>
              <w:t xml:space="preserve"> 0.164***</w:t>
            </w:r>
          </w:p>
        </w:tc>
        <w:tc>
          <w:tcPr>
            <w:tcW w:w="658" w:type="dxa"/>
            <w:tcBorders>
              <w:top w:val="nil"/>
              <w:left w:val="nil"/>
              <w:bottom w:val="nil"/>
              <w:right w:val="nil"/>
            </w:tcBorders>
            <w:shd w:val="clear" w:color="auto" w:fill="auto"/>
            <w:vAlign w:val="bottom"/>
          </w:tcPr>
          <w:p w14:paraId="5DE3C779" w14:textId="77777777" w:rsidR="003C732C" w:rsidRPr="00273870" w:rsidRDefault="003C732C" w:rsidP="006B655D">
            <w:pPr>
              <w:spacing w:after="0" w:line="240" w:lineRule="auto"/>
              <w:jc w:val="both"/>
              <w:rPr>
                <w:rFonts w:ascii="Garamond" w:hAnsi="Garamond" w:cs="Times New Roman"/>
                <w:sz w:val="20"/>
                <w:szCs w:val="20"/>
              </w:rPr>
            </w:pPr>
            <w:r w:rsidRPr="00273870">
              <w:rPr>
                <w:rFonts w:ascii="Garamond" w:hAnsi="Garamond" w:cs="Times New Roman"/>
                <w:sz w:val="20"/>
                <w:szCs w:val="20"/>
              </w:rPr>
              <w:t>0.01</w:t>
            </w:r>
          </w:p>
        </w:tc>
      </w:tr>
      <w:tr w:rsidR="006B655D" w:rsidRPr="00273870" w14:paraId="4C3ACDED" w14:textId="77777777" w:rsidTr="006B655D">
        <w:trPr>
          <w:trHeight w:val="215"/>
        </w:trPr>
        <w:tc>
          <w:tcPr>
            <w:tcW w:w="3060" w:type="dxa"/>
            <w:tcBorders>
              <w:top w:val="nil"/>
              <w:left w:val="nil"/>
              <w:bottom w:val="nil"/>
              <w:right w:val="single" w:sz="4" w:space="0" w:color="auto"/>
            </w:tcBorders>
            <w:noWrap/>
            <w:vAlign w:val="bottom"/>
            <w:hideMark/>
          </w:tcPr>
          <w:p w14:paraId="6DFFDD46" w14:textId="77777777" w:rsidR="003C732C" w:rsidRPr="00273870" w:rsidRDefault="003C732C" w:rsidP="006B655D">
            <w:pPr>
              <w:spacing w:after="0" w:line="240" w:lineRule="auto"/>
              <w:jc w:val="both"/>
              <w:rPr>
                <w:rFonts w:ascii="Garamond" w:eastAsia="Times New Roman" w:hAnsi="Garamond" w:cs="Times New Roman"/>
                <w:sz w:val="20"/>
                <w:szCs w:val="20"/>
              </w:rPr>
            </w:pPr>
            <w:r w:rsidRPr="00273870">
              <w:rPr>
                <w:rFonts w:ascii="Garamond" w:eastAsia="Times New Roman" w:hAnsi="Garamond" w:cs="Times New Roman"/>
                <w:sz w:val="20"/>
                <w:szCs w:val="20"/>
              </w:rPr>
              <w:t xml:space="preserve">Terrace                     </w:t>
            </w:r>
          </w:p>
        </w:tc>
        <w:tc>
          <w:tcPr>
            <w:tcW w:w="1080" w:type="dxa"/>
            <w:gridSpan w:val="2"/>
            <w:tcBorders>
              <w:top w:val="nil"/>
              <w:left w:val="nil"/>
              <w:bottom w:val="nil"/>
              <w:right w:val="nil"/>
            </w:tcBorders>
            <w:shd w:val="clear" w:color="auto" w:fill="auto"/>
            <w:noWrap/>
            <w:vAlign w:val="bottom"/>
            <w:hideMark/>
          </w:tcPr>
          <w:p w14:paraId="0BD8AEA9" w14:textId="77777777" w:rsidR="003C732C" w:rsidRPr="00273870" w:rsidRDefault="003C732C" w:rsidP="006B655D">
            <w:pPr>
              <w:spacing w:after="0" w:line="240" w:lineRule="auto"/>
              <w:jc w:val="both"/>
              <w:rPr>
                <w:rFonts w:ascii="Garamond" w:eastAsia="Times New Roman" w:hAnsi="Garamond" w:cs="Times New Roman"/>
                <w:sz w:val="20"/>
                <w:szCs w:val="20"/>
              </w:rPr>
            </w:pPr>
            <w:r w:rsidRPr="00273870">
              <w:rPr>
                <w:rFonts w:ascii="Garamond" w:hAnsi="Garamond" w:cs="Times New Roman"/>
                <w:sz w:val="20"/>
                <w:szCs w:val="20"/>
              </w:rPr>
              <w:t xml:space="preserve"> 0.073***</w:t>
            </w:r>
          </w:p>
        </w:tc>
        <w:tc>
          <w:tcPr>
            <w:tcW w:w="731" w:type="dxa"/>
            <w:tcBorders>
              <w:top w:val="nil"/>
              <w:left w:val="nil"/>
              <w:bottom w:val="nil"/>
              <w:right w:val="nil"/>
            </w:tcBorders>
            <w:shd w:val="clear" w:color="auto" w:fill="auto"/>
            <w:noWrap/>
            <w:vAlign w:val="bottom"/>
            <w:hideMark/>
          </w:tcPr>
          <w:p w14:paraId="12B12FFC" w14:textId="77777777" w:rsidR="003C732C" w:rsidRPr="00273870" w:rsidRDefault="003C732C" w:rsidP="006B655D">
            <w:pPr>
              <w:spacing w:after="0" w:line="240" w:lineRule="auto"/>
              <w:jc w:val="both"/>
              <w:rPr>
                <w:rFonts w:ascii="Garamond" w:eastAsia="Times New Roman" w:hAnsi="Garamond" w:cs="Times New Roman"/>
                <w:sz w:val="20"/>
                <w:szCs w:val="20"/>
              </w:rPr>
            </w:pPr>
            <w:r w:rsidRPr="00273870">
              <w:rPr>
                <w:rFonts w:ascii="Garamond" w:hAnsi="Garamond" w:cs="Times New Roman"/>
                <w:sz w:val="20"/>
                <w:szCs w:val="20"/>
              </w:rPr>
              <w:t>0.01</w:t>
            </w:r>
          </w:p>
        </w:tc>
        <w:tc>
          <w:tcPr>
            <w:tcW w:w="1249" w:type="dxa"/>
            <w:gridSpan w:val="2"/>
            <w:tcBorders>
              <w:top w:val="nil"/>
              <w:left w:val="nil"/>
              <w:bottom w:val="nil"/>
              <w:right w:val="nil"/>
            </w:tcBorders>
            <w:shd w:val="clear" w:color="auto" w:fill="auto"/>
            <w:vAlign w:val="bottom"/>
          </w:tcPr>
          <w:p w14:paraId="328A9EEE" w14:textId="77777777" w:rsidR="003C732C" w:rsidRPr="00273870" w:rsidRDefault="003C732C" w:rsidP="006B655D">
            <w:pPr>
              <w:spacing w:after="0" w:line="240" w:lineRule="auto"/>
              <w:jc w:val="both"/>
              <w:rPr>
                <w:rFonts w:ascii="Garamond" w:hAnsi="Garamond" w:cs="Times New Roman"/>
                <w:sz w:val="20"/>
                <w:szCs w:val="20"/>
              </w:rPr>
            </w:pPr>
            <w:r w:rsidRPr="00273870">
              <w:rPr>
                <w:rFonts w:ascii="Garamond" w:hAnsi="Garamond" w:cs="Times New Roman"/>
                <w:sz w:val="20"/>
                <w:szCs w:val="20"/>
              </w:rPr>
              <w:t xml:space="preserve"> 0.078***</w:t>
            </w:r>
          </w:p>
        </w:tc>
        <w:tc>
          <w:tcPr>
            <w:tcW w:w="731" w:type="dxa"/>
            <w:tcBorders>
              <w:top w:val="nil"/>
              <w:left w:val="nil"/>
              <w:bottom w:val="nil"/>
              <w:right w:val="nil"/>
            </w:tcBorders>
            <w:shd w:val="clear" w:color="auto" w:fill="auto"/>
            <w:vAlign w:val="bottom"/>
          </w:tcPr>
          <w:p w14:paraId="0AFFD5C6" w14:textId="77777777" w:rsidR="003C732C" w:rsidRPr="00273870" w:rsidRDefault="003C732C" w:rsidP="006B655D">
            <w:pPr>
              <w:spacing w:after="0" w:line="240" w:lineRule="auto"/>
              <w:jc w:val="both"/>
              <w:rPr>
                <w:rFonts w:ascii="Garamond" w:hAnsi="Garamond" w:cs="Times New Roman"/>
                <w:sz w:val="20"/>
                <w:szCs w:val="20"/>
              </w:rPr>
            </w:pPr>
            <w:r w:rsidRPr="00273870">
              <w:rPr>
                <w:rFonts w:ascii="Garamond" w:hAnsi="Garamond" w:cs="Times New Roman"/>
                <w:sz w:val="20"/>
                <w:szCs w:val="20"/>
              </w:rPr>
              <w:t>0.01</w:t>
            </w:r>
          </w:p>
        </w:tc>
        <w:tc>
          <w:tcPr>
            <w:tcW w:w="1069" w:type="dxa"/>
            <w:gridSpan w:val="3"/>
            <w:tcBorders>
              <w:top w:val="nil"/>
              <w:left w:val="nil"/>
              <w:bottom w:val="nil"/>
              <w:right w:val="nil"/>
            </w:tcBorders>
            <w:shd w:val="clear" w:color="auto" w:fill="auto"/>
            <w:vAlign w:val="bottom"/>
          </w:tcPr>
          <w:p w14:paraId="13B8C115" w14:textId="77777777" w:rsidR="003C732C" w:rsidRPr="00273870" w:rsidRDefault="003C732C" w:rsidP="006B655D">
            <w:pPr>
              <w:spacing w:after="0" w:line="240" w:lineRule="auto"/>
              <w:jc w:val="both"/>
              <w:rPr>
                <w:rFonts w:ascii="Garamond" w:hAnsi="Garamond" w:cs="Times New Roman"/>
                <w:sz w:val="20"/>
                <w:szCs w:val="20"/>
              </w:rPr>
            </w:pPr>
            <w:r w:rsidRPr="00273870">
              <w:rPr>
                <w:rFonts w:ascii="Garamond" w:hAnsi="Garamond" w:cs="Times New Roman"/>
                <w:sz w:val="20"/>
                <w:szCs w:val="20"/>
              </w:rPr>
              <w:t xml:space="preserve"> 0.081***</w:t>
            </w:r>
          </w:p>
        </w:tc>
        <w:tc>
          <w:tcPr>
            <w:tcW w:w="647" w:type="dxa"/>
            <w:tcBorders>
              <w:top w:val="nil"/>
              <w:left w:val="nil"/>
              <w:bottom w:val="nil"/>
              <w:right w:val="nil"/>
            </w:tcBorders>
            <w:shd w:val="clear" w:color="auto" w:fill="auto"/>
            <w:vAlign w:val="bottom"/>
          </w:tcPr>
          <w:p w14:paraId="31D4064A" w14:textId="77777777" w:rsidR="003C732C" w:rsidRPr="00273870" w:rsidRDefault="003C732C" w:rsidP="006B655D">
            <w:pPr>
              <w:spacing w:after="0" w:line="240" w:lineRule="auto"/>
              <w:jc w:val="both"/>
              <w:rPr>
                <w:rFonts w:ascii="Garamond" w:hAnsi="Garamond" w:cs="Times New Roman"/>
                <w:sz w:val="20"/>
                <w:szCs w:val="20"/>
              </w:rPr>
            </w:pPr>
            <w:r w:rsidRPr="00273870">
              <w:rPr>
                <w:rFonts w:ascii="Garamond" w:hAnsi="Garamond" w:cs="Times New Roman"/>
                <w:sz w:val="20"/>
                <w:szCs w:val="20"/>
              </w:rPr>
              <w:t>0.01</w:t>
            </w:r>
          </w:p>
        </w:tc>
        <w:tc>
          <w:tcPr>
            <w:tcW w:w="1063" w:type="dxa"/>
            <w:gridSpan w:val="3"/>
            <w:tcBorders>
              <w:top w:val="nil"/>
              <w:left w:val="nil"/>
              <w:bottom w:val="nil"/>
              <w:right w:val="nil"/>
            </w:tcBorders>
            <w:shd w:val="clear" w:color="auto" w:fill="auto"/>
            <w:vAlign w:val="bottom"/>
          </w:tcPr>
          <w:p w14:paraId="2E021F8C" w14:textId="77777777" w:rsidR="003C732C" w:rsidRPr="00273870" w:rsidRDefault="003C732C" w:rsidP="006B655D">
            <w:pPr>
              <w:spacing w:after="0" w:line="240" w:lineRule="auto"/>
              <w:jc w:val="both"/>
              <w:rPr>
                <w:rFonts w:ascii="Garamond" w:hAnsi="Garamond" w:cs="Times New Roman"/>
                <w:sz w:val="20"/>
                <w:szCs w:val="20"/>
              </w:rPr>
            </w:pPr>
            <w:r w:rsidRPr="00273870">
              <w:rPr>
                <w:rFonts w:ascii="Garamond" w:hAnsi="Garamond" w:cs="Times New Roman"/>
                <w:sz w:val="20"/>
                <w:szCs w:val="20"/>
              </w:rPr>
              <w:t xml:space="preserve"> 0.082***</w:t>
            </w:r>
          </w:p>
        </w:tc>
        <w:tc>
          <w:tcPr>
            <w:tcW w:w="658" w:type="dxa"/>
            <w:tcBorders>
              <w:top w:val="nil"/>
              <w:left w:val="nil"/>
              <w:bottom w:val="nil"/>
              <w:right w:val="nil"/>
            </w:tcBorders>
            <w:shd w:val="clear" w:color="auto" w:fill="auto"/>
            <w:vAlign w:val="bottom"/>
          </w:tcPr>
          <w:p w14:paraId="22810F75" w14:textId="77777777" w:rsidR="003C732C" w:rsidRPr="00273870" w:rsidRDefault="003C732C" w:rsidP="006B655D">
            <w:pPr>
              <w:spacing w:after="0" w:line="240" w:lineRule="auto"/>
              <w:jc w:val="both"/>
              <w:rPr>
                <w:rFonts w:ascii="Garamond" w:hAnsi="Garamond" w:cs="Times New Roman"/>
                <w:sz w:val="20"/>
                <w:szCs w:val="20"/>
              </w:rPr>
            </w:pPr>
            <w:r w:rsidRPr="00273870">
              <w:rPr>
                <w:rFonts w:ascii="Garamond" w:hAnsi="Garamond" w:cs="Times New Roman"/>
                <w:sz w:val="20"/>
                <w:szCs w:val="20"/>
              </w:rPr>
              <w:t>0.01</w:t>
            </w:r>
          </w:p>
        </w:tc>
      </w:tr>
      <w:tr w:rsidR="006B655D" w:rsidRPr="00273870" w14:paraId="6B4A4878" w14:textId="77777777" w:rsidTr="006B655D">
        <w:trPr>
          <w:trHeight w:val="215"/>
        </w:trPr>
        <w:tc>
          <w:tcPr>
            <w:tcW w:w="3060" w:type="dxa"/>
            <w:tcBorders>
              <w:top w:val="nil"/>
              <w:left w:val="nil"/>
              <w:bottom w:val="nil"/>
              <w:right w:val="single" w:sz="4" w:space="0" w:color="auto"/>
            </w:tcBorders>
            <w:noWrap/>
            <w:vAlign w:val="bottom"/>
            <w:hideMark/>
          </w:tcPr>
          <w:p w14:paraId="06FACF73" w14:textId="77777777" w:rsidR="003C732C" w:rsidRPr="00273870" w:rsidRDefault="003C732C" w:rsidP="006B655D">
            <w:pPr>
              <w:spacing w:after="0" w:line="240" w:lineRule="auto"/>
              <w:jc w:val="both"/>
              <w:rPr>
                <w:rFonts w:ascii="Garamond" w:eastAsia="Times New Roman" w:hAnsi="Garamond" w:cs="Times New Roman"/>
                <w:sz w:val="20"/>
                <w:szCs w:val="20"/>
              </w:rPr>
            </w:pPr>
            <w:r w:rsidRPr="00273870">
              <w:rPr>
                <w:rFonts w:ascii="Garamond" w:eastAsia="Times New Roman" w:hAnsi="Garamond" w:cs="Times New Roman"/>
                <w:sz w:val="20"/>
                <w:szCs w:val="20"/>
              </w:rPr>
              <w:t xml:space="preserve">Heating                     </w:t>
            </w:r>
          </w:p>
        </w:tc>
        <w:tc>
          <w:tcPr>
            <w:tcW w:w="1080" w:type="dxa"/>
            <w:gridSpan w:val="2"/>
            <w:tcBorders>
              <w:top w:val="nil"/>
              <w:left w:val="nil"/>
              <w:bottom w:val="nil"/>
              <w:right w:val="nil"/>
            </w:tcBorders>
            <w:shd w:val="clear" w:color="auto" w:fill="auto"/>
            <w:noWrap/>
            <w:vAlign w:val="bottom"/>
            <w:hideMark/>
          </w:tcPr>
          <w:p w14:paraId="5EF513CA" w14:textId="77777777" w:rsidR="003C732C" w:rsidRPr="00273870" w:rsidRDefault="003C732C" w:rsidP="006B655D">
            <w:pPr>
              <w:spacing w:after="0" w:line="240" w:lineRule="auto"/>
              <w:jc w:val="both"/>
              <w:rPr>
                <w:rFonts w:ascii="Garamond" w:eastAsia="Times New Roman" w:hAnsi="Garamond" w:cs="Times New Roman"/>
                <w:sz w:val="20"/>
                <w:szCs w:val="20"/>
              </w:rPr>
            </w:pPr>
            <w:r w:rsidRPr="00273870">
              <w:rPr>
                <w:rFonts w:ascii="Garamond" w:hAnsi="Garamond" w:cs="Times New Roman"/>
                <w:sz w:val="20"/>
                <w:szCs w:val="20"/>
              </w:rPr>
              <w:t xml:space="preserve"> 0.054***</w:t>
            </w:r>
          </w:p>
        </w:tc>
        <w:tc>
          <w:tcPr>
            <w:tcW w:w="731" w:type="dxa"/>
            <w:tcBorders>
              <w:top w:val="nil"/>
              <w:left w:val="nil"/>
              <w:bottom w:val="nil"/>
              <w:right w:val="nil"/>
            </w:tcBorders>
            <w:shd w:val="clear" w:color="auto" w:fill="auto"/>
            <w:noWrap/>
            <w:vAlign w:val="bottom"/>
            <w:hideMark/>
          </w:tcPr>
          <w:p w14:paraId="7B05223E" w14:textId="77777777" w:rsidR="003C732C" w:rsidRPr="00273870" w:rsidRDefault="003C732C" w:rsidP="006B655D">
            <w:pPr>
              <w:spacing w:after="0" w:line="240" w:lineRule="auto"/>
              <w:jc w:val="both"/>
              <w:rPr>
                <w:rFonts w:ascii="Garamond" w:eastAsia="Times New Roman" w:hAnsi="Garamond" w:cs="Times New Roman"/>
                <w:sz w:val="20"/>
                <w:szCs w:val="20"/>
              </w:rPr>
            </w:pPr>
            <w:r w:rsidRPr="00273870">
              <w:rPr>
                <w:rFonts w:ascii="Garamond" w:hAnsi="Garamond" w:cs="Times New Roman"/>
                <w:sz w:val="20"/>
                <w:szCs w:val="20"/>
              </w:rPr>
              <w:t>0.01</w:t>
            </w:r>
          </w:p>
        </w:tc>
        <w:tc>
          <w:tcPr>
            <w:tcW w:w="1249" w:type="dxa"/>
            <w:gridSpan w:val="2"/>
            <w:tcBorders>
              <w:top w:val="nil"/>
              <w:left w:val="nil"/>
              <w:bottom w:val="nil"/>
              <w:right w:val="nil"/>
            </w:tcBorders>
            <w:shd w:val="clear" w:color="auto" w:fill="auto"/>
            <w:vAlign w:val="bottom"/>
          </w:tcPr>
          <w:p w14:paraId="0EFF9A04" w14:textId="77777777" w:rsidR="003C732C" w:rsidRPr="00273870" w:rsidRDefault="003C732C" w:rsidP="006B655D">
            <w:pPr>
              <w:spacing w:after="0" w:line="240" w:lineRule="auto"/>
              <w:jc w:val="both"/>
              <w:rPr>
                <w:rFonts w:ascii="Garamond" w:hAnsi="Garamond" w:cs="Times New Roman"/>
                <w:sz w:val="20"/>
                <w:szCs w:val="20"/>
              </w:rPr>
            </w:pPr>
            <w:r w:rsidRPr="00273870">
              <w:rPr>
                <w:rFonts w:ascii="Garamond" w:hAnsi="Garamond" w:cs="Times New Roman"/>
                <w:sz w:val="20"/>
                <w:szCs w:val="20"/>
              </w:rPr>
              <w:t xml:space="preserve"> 0.053***</w:t>
            </w:r>
          </w:p>
        </w:tc>
        <w:tc>
          <w:tcPr>
            <w:tcW w:w="731" w:type="dxa"/>
            <w:tcBorders>
              <w:top w:val="nil"/>
              <w:left w:val="nil"/>
              <w:bottom w:val="nil"/>
              <w:right w:val="nil"/>
            </w:tcBorders>
            <w:shd w:val="clear" w:color="auto" w:fill="auto"/>
            <w:vAlign w:val="bottom"/>
          </w:tcPr>
          <w:p w14:paraId="7EC437BB" w14:textId="77777777" w:rsidR="003C732C" w:rsidRPr="00273870" w:rsidRDefault="003C732C" w:rsidP="006B655D">
            <w:pPr>
              <w:spacing w:after="0" w:line="240" w:lineRule="auto"/>
              <w:jc w:val="both"/>
              <w:rPr>
                <w:rFonts w:ascii="Garamond" w:hAnsi="Garamond" w:cs="Times New Roman"/>
                <w:sz w:val="20"/>
                <w:szCs w:val="20"/>
              </w:rPr>
            </w:pPr>
            <w:r w:rsidRPr="00273870">
              <w:rPr>
                <w:rFonts w:ascii="Garamond" w:hAnsi="Garamond" w:cs="Times New Roman"/>
                <w:sz w:val="20"/>
                <w:szCs w:val="20"/>
              </w:rPr>
              <w:t>0.01</w:t>
            </w:r>
          </w:p>
        </w:tc>
        <w:tc>
          <w:tcPr>
            <w:tcW w:w="1069" w:type="dxa"/>
            <w:gridSpan w:val="3"/>
            <w:tcBorders>
              <w:top w:val="nil"/>
              <w:left w:val="nil"/>
              <w:bottom w:val="nil"/>
              <w:right w:val="nil"/>
            </w:tcBorders>
            <w:shd w:val="clear" w:color="auto" w:fill="auto"/>
            <w:vAlign w:val="bottom"/>
          </w:tcPr>
          <w:p w14:paraId="489B0E8C" w14:textId="77777777" w:rsidR="003C732C" w:rsidRPr="00273870" w:rsidRDefault="003C732C" w:rsidP="006B655D">
            <w:pPr>
              <w:spacing w:after="0" w:line="240" w:lineRule="auto"/>
              <w:jc w:val="both"/>
              <w:rPr>
                <w:rFonts w:ascii="Garamond" w:hAnsi="Garamond" w:cs="Times New Roman"/>
                <w:sz w:val="20"/>
                <w:szCs w:val="20"/>
              </w:rPr>
            </w:pPr>
            <w:r w:rsidRPr="00273870">
              <w:rPr>
                <w:rFonts w:ascii="Garamond" w:hAnsi="Garamond" w:cs="Times New Roman"/>
                <w:sz w:val="20"/>
                <w:szCs w:val="20"/>
              </w:rPr>
              <w:t xml:space="preserve"> 0.048***</w:t>
            </w:r>
          </w:p>
        </w:tc>
        <w:tc>
          <w:tcPr>
            <w:tcW w:w="647" w:type="dxa"/>
            <w:tcBorders>
              <w:top w:val="nil"/>
              <w:left w:val="nil"/>
              <w:bottom w:val="nil"/>
              <w:right w:val="nil"/>
            </w:tcBorders>
            <w:shd w:val="clear" w:color="auto" w:fill="auto"/>
            <w:vAlign w:val="bottom"/>
          </w:tcPr>
          <w:p w14:paraId="7F89F662" w14:textId="77777777" w:rsidR="003C732C" w:rsidRPr="00273870" w:rsidRDefault="003C732C" w:rsidP="006B655D">
            <w:pPr>
              <w:spacing w:after="0" w:line="240" w:lineRule="auto"/>
              <w:jc w:val="both"/>
              <w:rPr>
                <w:rFonts w:ascii="Garamond" w:hAnsi="Garamond" w:cs="Times New Roman"/>
                <w:sz w:val="20"/>
                <w:szCs w:val="20"/>
              </w:rPr>
            </w:pPr>
            <w:r w:rsidRPr="00273870">
              <w:rPr>
                <w:rFonts w:ascii="Garamond" w:hAnsi="Garamond" w:cs="Times New Roman"/>
                <w:sz w:val="20"/>
                <w:szCs w:val="20"/>
              </w:rPr>
              <w:t>0.01</w:t>
            </w:r>
          </w:p>
        </w:tc>
        <w:tc>
          <w:tcPr>
            <w:tcW w:w="1063" w:type="dxa"/>
            <w:gridSpan w:val="3"/>
            <w:tcBorders>
              <w:top w:val="nil"/>
              <w:left w:val="nil"/>
              <w:bottom w:val="nil"/>
              <w:right w:val="nil"/>
            </w:tcBorders>
            <w:shd w:val="clear" w:color="auto" w:fill="auto"/>
            <w:vAlign w:val="bottom"/>
          </w:tcPr>
          <w:p w14:paraId="6ABE1286" w14:textId="77777777" w:rsidR="003C732C" w:rsidRPr="00273870" w:rsidRDefault="003C732C" w:rsidP="006B655D">
            <w:pPr>
              <w:spacing w:after="0" w:line="240" w:lineRule="auto"/>
              <w:jc w:val="both"/>
              <w:rPr>
                <w:rFonts w:ascii="Garamond" w:hAnsi="Garamond" w:cs="Times New Roman"/>
                <w:sz w:val="20"/>
                <w:szCs w:val="20"/>
              </w:rPr>
            </w:pPr>
            <w:r w:rsidRPr="00273870">
              <w:rPr>
                <w:rFonts w:ascii="Garamond" w:hAnsi="Garamond" w:cs="Times New Roman"/>
                <w:sz w:val="20"/>
                <w:szCs w:val="20"/>
              </w:rPr>
              <w:t xml:space="preserve"> 0.048***</w:t>
            </w:r>
          </w:p>
        </w:tc>
        <w:tc>
          <w:tcPr>
            <w:tcW w:w="658" w:type="dxa"/>
            <w:tcBorders>
              <w:top w:val="nil"/>
              <w:left w:val="nil"/>
              <w:bottom w:val="nil"/>
              <w:right w:val="nil"/>
            </w:tcBorders>
            <w:shd w:val="clear" w:color="auto" w:fill="auto"/>
            <w:vAlign w:val="bottom"/>
          </w:tcPr>
          <w:p w14:paraId="18D98183" w14:textId="77777777" w:rsidR="003C732C" w:rsidRPr="00273870" w:rsidRDefault="003C732C" w:rsidP="006B655D">
            <w:pPr>
              <w:spacing w:after="0" w:line="240" w:lineRule="auto"/>
              <w:jc w:val="both"/>
              <w:rPr>
                <w:rFonts w:ascii="Garamond" w:hAnsi="Garamond" w:cs="Times New Roman"/>
                <w:sz w:val="20"/>
                <w:szCs w:val="20"/>
              </w:rPr>
            </w:pPr>
            <w:r w:rsidRPr="00273870">
              <w:rPr>
                <w:rFonts w:ascii="Garamond" w:hAnsi="Garamond" w:cs="Times New Roman"/>
                <w:sz w:val="20"/>
                <w:szCs w:val="20"/>
              </w:rPr>
              <w:t>0.01</w:t>
            </w:r>
          </w:p>
        </w:tc>
      </w:tr>
      <w:tr w:rsidR="006B655D" w:rsidRPr="00273870" w14:paraId="0E05D172" w14:textId="77777777" w:rsidTr="006B655D">
        <w:trPr>
          <w:trHeight w:val="215"/>
        </w:trPr>
        <w:tc>
          <w:tcPr>
            <w:tcW w:w="3060" w:type="dxa"/>
            <w:tcBorders>
              <w:top w:val="nil"/>
              <w:left w:val="nil"/>
              <w:bottom w:val="nil"/>
              <w:right w:val="single" w:sz="4" w:space="0" w:color="auto"/>
            </w:tcBorders>
            <w:noWrap/>
            <w:vAlign w:val="bottom"/>
            <w:hideMark/>
          </w:tcPr>
          <w:p w14:paraId="1BCB012F" w14:textId="77777777" w:rsidR="003C732C" w:rsidRPr="00273870" w:rsidRDefault="003C732C" w:rsidP="006B655D">
            <w:pPr>
              <w:spacing w:after="0" w:line="240" w:lineRule="auto"/>
              <w:jc w:val="both"/>
              <w:rPr>
                <w:rFonts w:ascii="Garamond" w:eastAsia="Times New Roman" w:hAnsi="Garamond" w:cs="Times New Roman"/>
                <w:sz w:val="20"/>
                <w:szCs w:val="20"/>
              </w:rPr>
            </w:pPr>
            <w:r w:rsidRPr="00273870">
              <w:rPr>
                <w:rFonts w:ascii="Garamond" w:eastAsia="Times New Roman" w:hAnsi="Garamond" w:cs="Times New Roman"/>
                <w:sz w:val="20"/>
                <w:szCs w:val="20"/>
              </w:rPr>
              <w:t xml:space="preserve">Outdoor facilities          </w:t>
            </w:r>
          </w:p>
        </w:tc>
        <w:tc>
          <w:tcPr>
            <w:tcW w:w="1080" w:type="dxa"/>
            <w:gridSpan w:val="2"/>
            <w:tcBorders>
              <w:top w:val="nil"/>
              <w:left w:val="nil"/>
              <w:bottom w:val="nil"/>
              <w:right w:val="nil"/>
            </w:tcBorders>
            <w:shd w:val="clear" w:color="auto" w:fill="auto"/>
            <w:noWrap/>
            <w:vAlign w:val="bottom"/>
            <w:hideMark/>
          </w:tcPr>
          <w:p w14:paraId="55F9169B" w14:textId="77777777" w:rsidR="003C732C" w:rsidRPr="00273870" w:rsidRDefault="003C732C" w:rsidP="006B655D">
            <w:pPr>
              <w:spacing w:after="0" w:line="240" w:lineRule="auto"/>
              <w:jc w:val="both"/>
              <w:rPr>
                <w:rFonts w:ascii="Garamond" w:eastAsia="Times New Roman" w:hAnsi="Garamond" w:cs="Times New Roman"/>
                <w:sz w:val="20"/>
                <w:szCs w:val="20"/>
              </w:rPr>
            </w:pPr>
            <w:r w:rsidRPr="00273870">
              <w:rPr>
                <w:rFonts w:ascii="Garamond" w:hAnsi="Garamond" w:cs="Times New Roman"/>
                <w:sz w:val="20"/>
                <w:szCs w:val="20"/>
              </w:rPr>
              <w:t>-0.047***</w:t>
            </w:r>
          </w:p>
        </w:tc>
        <w:tc>
          <w:tcPr>
            <w:tcW w:w="731" w:type="dxa"/>
            <w:tcBorders>
              <w:top w:val="nil"/>
              <w:left w:val="nil"/>
              <w:bottom w:val="nil"/>
              <w:right w:val="nil"/>
            </w:tcBorders>
            <w:shd w:val="clear" w:color="auto" w:fill="auto"/>
            <w:noWrap/>
            <w:vAlign w:val="bottom"/>
            <w:hideMark/>
          </w:tcPr>
          <w:p w14:paraId="4FE50A6E" w14:textId="77777777" w:rsidR="003C732C" w:rsidRPr="00273870" w:rsidRDefault="003C732C" w:rsidP="006B655D">
            <w:pPr>
              <w:spacing w:after="0" w:line="240" w:lineRule="auto"/>
              <w:jc w:val="both"/>
              <w:rPr>
                <w:rFonts w:ascii="Garamond" w:eastAsia="Times New Roman" w:hAnsi="Garamond" w:cs="Times New Roman"/>
                <w:sz w:val="20"/>
                <w:szCs w:val="20"/>
              </w:rPr>
            </w:pPr>
            <w:r w:rsidRPr="00273870">
              <w:rPr>
                <w:rFonts w:ascii="Garamond" w:hAnsi="Garamond" w:cs="Times New Roman"/>
                <w:sz w:val="20"/>
                <w:szCs w:val="20"/>
              </w:rPr>
              <w:t>0.01</w:t>
            </w:r>
          </w:p>
        </w:tc>
        <w:tc>
          <w:tcPr>
            <w:tcW w:w="1249" w:type="dxa"/>
            <w:gridSpan w:val="2"/>
            <w:tcBorders>
              <w:top w:val="nil"/>
              <w:left w:val="nil"/>
              <w:bottom w:val="nil"/>
              <w:right w:val="nil"/>
            </w:tcBorders>
            <w:shd w:val="clear" w:color="auto" w:fill="auto"/>
            <w:vAlign w:val="bottom"/>
          </w:tcPr>
          <w:p w14:paraId="20CDFACD" w14:textId="77777777" w:rsidR="003C732C" w:rsidRPr="00273870" w:rsidRDefault="003C732C" w:rsidP="006B655D">
            <w:pPr>
              <w:spacing w:after="0" w:line="240" w:lineRule="auto"/>
              <w:jc w:val="both"/>
              <w:rPr>
                <w:rFonts w:ascii="Garamond" w:hAnsi="Garamond" w:cs="Times New Roman"/>
                <w:sz w:val="20"/>
                <w:szCs w:val="20"/>
              </w:rPr>
            </w:pPr>
            <w:r w:rsidRPr="00273870">
              <w:rPr>
                <w:rFonts w:ascii="Garamond" w:hAnsi="Garamond" w:cs="Times New Roman"/>
                <w:sz w:val="20"/>
                <w:szCs w:val="20"/>
              </w:rPr>
              <w:t>-0.045***</w:t>
            </w:r>
          </w:p>
        </w:tc>
        <w:tc>
          <w:tcPr>
            <w:tcW w:w="731" w:type="dxa"/>
            <w:tcBorders>
              <w:top w:val="nil"/>
              <w:left w:val="nil"/>
              <w:bottom w:val="nil"/>
              <w:right w:val="nil"/>
            </w:tcBorders>
            <w:shd w:val="clear" w:color="auto" w:fill="auto"/>
            <w:vAlign w:val="bottom"/>
          </w:tcPr>
          <w:p w14:paraId="191B3FF9" w14:textId="77777777" w:rsidR="003C732C" w:rsidRPr="00273870" w:rsidRDefault="003C732C" w:rsidP="006B655D">
            <w:pPr>
              <w:spacing w:after="0" w:line="240" w:lineRule="auto"/>
              <w:jc w:val="both"/>
              <w:rPr>
                <w:rFonts w:ascii="Garamond" w:hAnsi="Garamond" w:cs="Times New Roman"/>
                <w:sz w:val="20"/>
                <w:szCs w:val="20"/>
              </w:rPr>
            </w:pPr>
            <w:r w:rsidRPr="00273870">
              <w:rPr>
                <w:rFonts w:ascii="Garamond" w:hAnsi="Garamond" w:cs="Times New Roman"/>
                <w:sz w:val="20"/>
                <w:szCs w:val="20"/>
              </w:rPr>
              <w:t>0.01</w:t>
            </w:r>
          </w:p>
        </w:tc>
        <w:tc>
          <w:tcPr>
            <w:tcW w:w="1069" w:type="dxa"/>
            <w:gridSpan w:val="3"/>
            <w:tcBorders>
              <w:top w:val="nil"/>
              <w:left w:val="nil"/>
              <w:bottom w:val="nil"/>
              <w:right w:val="nil"/>
            </w:tcBorders>
            <w:shd w:val="clear" w:color="auto" w:fill="auto"/>
            <w:vAlign w:val="bottom"/>
          </w:tcPr>
          <w:p w14:paraId="45720175" w14:textId="77777777" w:rsidR="003C732C" w:rsidRPr="00273870" w:rsidRDefault="003C732C" w:rsidP="006B655D">
            <w:pPr>
              <w:spacing w:after="0" w:line="240" w:lineRule="auto"/>
              <w:jc w:val="both"/>
              <w:rPr>
                <w:rFonts w:ascii="Garamond" w:hAnsi="Garamond" w:cs="Times New Roman"/>
                <w:sz w:val="20"/>
                <w:szCs w:val="20"/>
              </w:rPr>
            </w:pPr>
            <w:r w:rsidRPr="00273870">
              <w:rPr>
                <w:rFonts w:ascii="Garamond" w:hAnsi="Garamond" w:cs="Times New Roman"/>
                <w:sz w:val="20"/>
                <w:szCs w:val="20"/>
              </w:rPr>
              <w:t>-0.043***</w:t>
            </w:r>
          </w:p>
        </w:tc>
        <w:tc>
          <w:tcPr>
            <w:tcW w:w="647" w:type="dxa"/>
            <w:tcBorders>
              <w:top w:val="nil"/>
              <w:left w:val="nil"/>
              <w:bottom w:val="nil"/>
              <w:right w:val="nil"/>
            </w:tcBorders>
            <w:shd w:val="clear" w:color="auto" w:fill="auto"/>
            <w:vAlign w:val="bottom"/>
          </w:tcPr>
          <w:p w14:paraId="41AEC2B7" w14:textId="77777777" w:rsidR="003C732C" w:rsidRPr="00273870" w:rsidRDefault="003C732C" w:rsidP="006B655D">
            <w:pPr>
              <w:spacing w:after="0" w:line="240" w:lineRule="auto"/>
              <w:jc w:val="both"/>
              <w:rPr>
                <w:rFonts w:ascii="Garamond" w:hAnsi="Garamond" w:cs="Times New Roman"/>
                <w:sz w:val="20"/>
                <w:szCs w:val="20"/>
              </w:rPr>
            </w:pPr>
            <w:r w:rsidRPr="00273870">
              <w:rPr>
                <w:rFonts w:ascii="Garamond" w:hAnsi="Garamond" w:cs="Times New Roman"/>
                <w:sz w:val="20"/>
                <w:szCs w:val="20"/>
              </w:rPr>
              <w:t>0.01</w:t>
            </w:r>
          </w:p>
        </w:tc>
        <w:tc>
          <w:tcPr>
            <w:tcW w:w="1063" w:type="dxa"/>
            <w:gridSpan w:val="3"/>
            <w:tcBorders>
              <w:top w:val="nil"/>
              <w:left w:val="nil"/>
              <w:bottom w:val="nil"/>
              <w:right w:val="nil"/>
            </w:tcBorders>
            <w:shd w:val="clear" w:color="auto" w:fill="auto"/>
            <w:vAlign w:val="bottom"/>
          </w:tcPr>
          <w:p w14:paraId="6870BED2" w14:textId="77777777" w:rsidR="003C732C" w:rsidRPr="00273870" w:rsidRDefault="003C732C" w:rsidP="006B655D">
            <w:pPr>
              <w:spacing w:after="0" w:line="240" w:lineRule="auto"/>
              <w:jc w:val="both"/>
              <w:rPr>
                <w:rFonts w:ascii="Garamond" w:hAnsi="Garamond" w:cs="Times New Roman"/>
                <w:sz w:val="20"/>
                <w:szCs w:val="20"/>
              </w:rPr>
            </w:pPr>
            <w:r w:rsidRPr="00273870">
              <w:rPr>
                <w:rFonts w:ascii="Garamond" w:hAnsi="Garamond" w:cs="Times New Roman"/>
                <w:sz w:val="20"/>
                <w:szCs w:val="20"/>
              </w:rPr>
              <w:t>-0.004***</w:t>
            </w:r>
          </w:p>
        </w:tc>
        <w:tc>
          <w:tcPr>
            <w:tcW w:w="658" w:type="dxa"/>
            <w:tcBorders>
              <w:top w:val="nil"/>
              <w:left w:val="nil"/>
              <w:bottom w:val="nil"/>
              <w:right w:val="nil"/>
            </w:tcBorders>
            <w:shd w:val="clear" w:color="auto" w:fill="auto"/>
            <w:vAlign w:val="bottom"/>
          </w:tcPr>
          <w:p w14:paraId="48555E0C" w14:textId="77777777" w:rsidR="003C732C" w:rsidRPr="00273870" w:rsidRDefault="003C732C" w:rsidP="006B655D">
            <w:pPr>
              <w:spacing w:after="0" w:line="240" w:lineRule="auto"/>
              <w:jc w:val="both"/>
              <w:rPr>
                <w:rFonts w:ascii="Garamond" w:hAnsi="Garamond" w:cs="Times New Roman"/>
                <w:sz w:val="20"/>
                <w:szCs w:val="20"/>
              </w:rPr>
            </w:pPr>
            <w:r w:rsidRPr="00273870">
              <w:rPr>
                <w:rFonts w:ascii="Garamond" w:hAnsi="Garamond" w:cs="Times New Roman"/>
                <w:sz w:val="20"/>
                <w:szCs w:val="20"/>
              </w:rPr>
              <w:t>0.01</w:t>
            </w:r>
          </w:p>
        </w:tc>
      </w:tr>
      <w:tr w:rsidR="006B655D" w:rsidRPr="00273870" w14:paraId="092ACB30" w14:textId="77777777" w:rsidTr="006B655D">
        <w:trPr>
          <w:trHeight w:val="215"/>
        </w:trPr>
        <w:tc>
          <w:tcPr>
            <w:tcW w:w="3060" w:type="dxa"/>
            <w:tcBorders>
              <w:top w:val="nil"/>
              <w:left w:val="nil"/>
              <w:bottom w:val="nil"/>
              <w:right w:val="single" w:sz="4" w:space="0" w:color="auto"/>
            </w:tcBorders>
            <w:noWrap/>
            <w:vAlign w:val="bottom"/>
            <w:hideMark/>
          </w:tcPr>
          <w:p w14:paraId="1040C926" w14:textId="77777777" w:rsidR="003C732C" w:rsidRPr="00273870" w:rsidRDefault="003C732C" w:rsidP="006B655D">
            <w:pPr>
              <w:spacing w:after="0" w:line="240" w:lineRule="auto"/>
              <w:jc w:val="both"/>
              <w:rPr>
                <w:rFonts w:ascii="Garamond" w:eastAsia="Times New Roman" w:hAnsi="Garamond" w:cs="Times New Roman"/>
                <w:sz w:val="20"/>
                <w:szCs w:val="20"/>
              </w:rPr>
            </w:pPr>
            <w:r w:rsidRPr="00273870">
              <w:rPr>
                <w:rFonts w:ascii="Garamond" w:eastAsia="Times New Roman" w:hAnsi="Garamond" w:cs="Times New Roman"/>
                <w:sz w:val="20"/>
                <w:szCs w:val="20"/>
              </w:rPr>
              <w:t xml:space="preserve">Parking space included            </w:t>
            </w:r>
          </w:p>
        </w:tc>
        <w:tc>
          <w:tcPr>
            <w:tcW w:w="1080" w:type="dxa"/>
            <w:gridSpan w:val="2"/>
            <w:tcBorders>
              <w:top w:val="nil"/>
              <w:left w:val="nil"/>
              <w:bottom w:val="nil"/>
              <w:right w:val="nil"/>
            </w:tcBorders>
            <w:shd w:val="clear" w:color="auto" w:fill="auto"/>
            <w:noWrap/>
            <w:vAlign w:val="bottom"/>
            <w:hideMark/>
          </w:tcPr>
          <w:p w14:paraId="20717C44" w14:textId="77777777" w:rsidR="003C732C" w:rsidRPr="00273870" w:rsidRDefault="003C732C" w:rsidP="006B655D">
            <w:pPr>
              <w:spacing w:after="0" w:line="240" w:lineRule="auto"/>
              <w:jc w:val="both"/>
              <w:rPr>
                <w:rFonts w:ascii="Garamond" w:eastAsia="Times New Roman" w:hAnsi="Garamond" w:cs="Times New Roman"/>
                <w:sz w:val="20"/>
                <w:szCs w:val="20"/>
              </w:rPr>
            </w:pPr>
            <w:r w:rsidRPr="00273870">
              <w:rPr>
                <w:rFonts w:ascii="Garamond" w:hAnsi="Garamond" w:cs="Times New Roman"/>
                <w:sz w:val="20"/>
                <w:szCs w:val="20"/>
              </w:rPr>
              <w:t xml:space="preserve"> 0.085***</w:t>
            </w:r>
          </w:p>
        </w:tc>
        <w:tc>
          <w:tcPr>
            <w:tcW w:w="731" w:type="dxa"/>
            <w:tcBorders>
              <w:top w:val="nil"/>
              <w:left w:val="nil"/>
              <w:bottom w:val="nil"/>
              <w:right w:val="nil"/>
            </w:tcBorders>
            <w:shd w:val="clear" w:color="auto" w:fill="auto"/>
            <w:noWrap/>
            <w:vAlign w:val="bottom"/>
            <w:hideMark/>
          </w:tcPr>
          <w:p w14:paraId="3CB8FECA" w14:textId="77777777" w:rsidR="003C732C" w:rsidRPr="00273870" w:rsidRDefault="003C732C" w:rsidP="006B655D">
            <w:pPr>
              <w:spacing w:after="0" w:line="240" w:lineRule="auto"/>
              <w:jc w:val="both"/>
              <w:rPr>
                <w:rFonts w:ascii="Garamond" w:eastAsia="Times New Roman" w:hAnsi="Garamond" w:cs="Times New Roman"/>
                <w:sz w:val="20"/>
                <w:szCs w:val="20"/>
              </w:rPr>
            </w:pPr>
            <w:r w:rsidRPr="00273870">
              <w:rPr>
                <w:rFonts w:ascii="Garamond" w:hAnsi="Garamond" w:cs="Times New Roman"/>
                <w:sz w:val="20"/>
                <w:szCs w:val="20"/>
              </w:rPr>
              <w:t>0.01</w:t>
            </w:r>
          </w:p>
        </w:tc>
        <w:tc>
          <w:tcPr>
            <w:tcW w:w="1249" w:type="dxa"/>
            <w:gridSpan w:val="2"/>
            <w:tcBorders>
              <w:top w:val="nil"/>
              <w:left w:val="nil"/>
              <w:bottom w:val="nil"/>
              <w:right w:val="nil"/>
            </w:tcBorders>
            <w:shd w:val="clear" w:color="auto" w:fill="auto"/>
            <w:vAlign w:val="bottom"/>
          </w:tcPr>
          <w:p w14:paraId="20136D2B" w14:textId="77777777" w:rsidR="003C732C" w:rsidRPr="00273870" w:rsidRDefault="003C732C" w:rsidP="006B655D">
            <w:pPr>
              <w:spacing w:after="0" w:line="240" w:lineRule="auto"/>
              <w:jc w:val="both"/>
              <w:rPr>
                <w:rFonts w:ascii="Garamond" w:hAnsi="Garamond" w:cs="Times New Roman"/>
                <w:sz w:val="20"/>
                <w:szCs w:val="20"/>
              </w:rPr>
            </w:pPr>
            <w:r w:rsidRPr="00273870">
              <w:rPr>
                <w:rFonts w:ascii="Garamond" w:hAnsi="Garamond" w:cs="Times New Roman"/>
                <w:sz w:val="20"/>
                <w:szCs w:val="20"/>
              </w:rPr>
              <w:t xml:space="preserve"> 0.094***</w:t>
            </w:r>
          </w:p>
        </w:tc>
        <w:tc>
          <w:tcPr>
            <w:tcW w:w="731" w:type="dxa"/>
            <w:tcBorders>
              <w:top w:val="nil"/>
              <w:left w:val="nil"/>
              <w:bottom w:val="nil"/>
              <w:right w:val="nil"/>
            </w:tcBorders>
            <w:shd w:val="clear" w:color="auto" w:fill="auto"/>
            <w:vAlign w:val="bottom"/>
          </w:tcPr>
          <w:p w14:paraId="244FBFAC" w14:textId="77777777" w:rsidR="003C732C" w:rsidRPr="00273870" w:rsidRDefault="003C732C" w:rsidP="006B655D">
            <w:pPr>
              <w:spacing w:after="0" w:line="240" w:lineRule="auto"/>
              <w:jc w:val="both"/>
              <w:rPr>
                <w:rFonts w:ascii="Garamond" w:hAnsi="Garamond" w:cs="Times New Roman"/>
                <w:sz w:val="20"/>
                <w:szCs w:val="20"/>
              </w:rPr>
            </w:pPr>
            <w:r w:rsidRPr="00273870">
              <w:rPr>
                <w:rFonts w:ascii="Garamond" w:hAnsi="Garamond" w:cs="Times New Roman"/>
                <w:sz w:val="20"/>
                <w:szCs w:val="20"/>
              </w:rPr>
              <w:t>0.01</w:t>
            </w:r>
          </w:p>
        </w:tc>
        <w:tc>
          <w:tcPr>
            <w:tcW w:w="1069" w:type="dxa"/>
            <w:gridSpan w:val="3"/>
            <w:tcBorders>
              <w:top w:val="nil"/>
              <w:left w:val="nil"/>
              <w:bottom w:val="nil"/>
              <w:right w:val="nil"/>
            </w:tcBorders>
            <w:shd w:val="clear" w:color="auto" w:fill="auto"/>
            <w:vAlign w:val="bottom"/>
          </w:tcPr>
          <w:p w14:paraId="2278F40A" w14:textId="77777777" w:rsidR="003C732C" w:rsidRPr="00273870" w:rsidRDefault="003C732C" w:rsidP="006B655D">
            <w:pPr>
              <w:spacing w:after="0" w:line="240" w:lineRule="auto"/>
              <w:jc w:val="both"/>
              <w:rPr>
                <w:rFonts w:ascii="Garamond" w:hAnsi="Garamond" w:cs="Times New Roman"/>
                <w:sz w:val="20"/>
                <w:szCs w:val="20"/>
              </w:rPr>
            </w:pPr>
            <w:r w:rsidRPr="00273870">
              <w:rPr>
                <w:rFonts w:ascii="Garamond" w:hAnsi="Garamond" w:cs="Times New Roman"/>
                <w:sz w:val="20"/>
                <w:szCs w:val="20"/>
              </w:rPr>
              <w:t xml:space="preserve"> 0.087***</w:t>
            </w:r>
          </w:p>
        </w:tc>
        <w:tc>
          <w:tcPr>
            <w:tcW w:w="647" w:type="dxa"/>
            <w:tcBorders>
              <w:top w:val="nil"/>
              <w:left w:val="nil"/>
              <w:bottom w:val="nil"/>
              <w:right w:val="nil"/>
            </w:tcBorders>
            <w:shd w:val="clear" w:color="auto" w:fill="auto"/>
            <w:vAlign w:val="bottom"/>
          </w:tcPr>
          <w:p w14:paraId="1536F336" w14:textId="77777777" w:rsidR="003C732C" w:rsidRPr="00273870" w:rsidRDefault="003C732C" w:rsidP="006B655D">
            <w:pPr>
              <w:spacing w:after="0" w:line="240" w:lineRule="auto"/>
              <w:jc w:val="both"/>
              <w:rPr>
                <w:rFonts w:ascii="Garamond" w:hAnsi="Garamond" w:cs="Times New Roman"/>
                <w:sz w:val="20"/>
                <w:szCs w:val="20"/>
              </w:rPr>
            </w:pPr>
            <w:r w:rsidRPr="00273870">
              <w:rPr>
                <w:rFonts w:ascii="Garamond" w:hAnsi="Garamond" w:cs="Times New Roman"/>
                <w:sz w:val="20"/>
                <w:szCs w:val="20"/>
              </w:rPr>
              <w:t>0.01</w:t>
            </w:r>
          </w:p>
        </w:tc>
        <w:tc>
          <w:tcPr>
            <w:tcW w:w="1063" w:type="dxa"/>
            <w:gridSpan w:val="3"/>
            <w:tcBorders>
              <w:top w:val="nil"/>
              <w:left w:val="nil"/>
              <w:bottom w:val="nil"/>
              <w:right w:val="nil"/>
            </w:tcBorders>
            <w:shd w:val="clear" w:color="auto" w:fill="auto"/>
            <w:vAlign w:val="bottom"/>
          </w:tcPr>
          <w:p w14:paraId="781D0E58" w14:textId="77777777" w:rsidR="003C732C" w:rsidRPr="00273870" w:rsidRDefault="003C732C" w:rsidP="006B655D">
            <w:pPr>
              <w:spacing w:after="0" w:line="240" w:lineRule="auto"/>
              <w:jc w:val="both"/>
              <w:rPr>
                <w:rFonts w:ascii="Garamond" w:hAnsi="Garamond" w:cs="Times New Roman"/>
                <w:sz w:val="20"/>
                <w:szCs w:val="20"/>
              </w:rPr>
            </w:pPr>
            <w:r w:rsidRPr="00273870">
              <w:rPr>
                <w:rFonts w:ascii="Garamond" w:hAnsi="Garamond" w:cs="Times New Roman"/>
                <w:sz w:val="20"/>
                <w:szCs w:val="20"/>
              </w:rPr>
              <w:t xml:space="preserve"> 0.090***</w:t>
            </w:r>
          </w:p>
        </w:tc>
        <w:tc>
          <w:tcPr>
            <w:tcW w:w="658" w:type="dxa"/>
            <w:tcBorders>
              <w:top w:val="nil"/>
              <w:left w:val="nil"/>
              <w:bottom w:val="nil"/>
              <w:right w:val="nil"/>
            </w:tcBorders>
            <w:shd w:val="clear" w:color="auto" w:fill="auto"/>
            <w:vAlign w:val="bottom"/>
          </w:tcPr>
          <w:p w14:paraId="0DBC3ADC" w14:textId="77777777" w:rsidR="003C732C" w:rsidRPr="00273870" w:rsidRDefault="003C732C" w:rsidP="006B655D">
            <w:pPr>
              <w:spacing w:after="0" w:line="240" w:lineRule="auto"/>
              <w:jc w:val="both"/>
              <w:rPr>
                <w:rFonts w:ascii="Garamond" w:hAnsi="Garamond" w:cs="Times New Roman"/>
                <w:sz w:val="20"/>
                <w:szCs w:val="20"/>
              </w:rPr>
            </w:pPr>
            <w:r w:rsidRPr="00273870">
              <w:rPr>
                <w:rFonts w:ascii="Garamond" w:hAnsi="Garamond" w:cs="Times New Roman"/>
                <w:sz w:val="20"/>
                <w:szCs w:val="20"/>
              </w:rPr>
              <w:t>0.01</w:t>
            </w:r>
          </w:p>
        </w:tc>
      </w:tr>
      <w:tr w:rsidR="006B655D" w:rsidRPr="00273870" w14:paraId="1F355D18" w14:textId="77777777" w:rsidTr="006B655D">
        <w:trPr>
          <w:trHeight w:val="215"/>
        </w:trPr>
        <w:tc>
          <w:tcPr>
            <w:tcW w:w="3060" w:type="dxa"/>
            <w:tcBorders>
              <w:top w:val="nil"/>
              <w:left w:val="nil"/>
              <w:bottom w:val="nil"/>
              <w:right w:val="single" w:sz="4" w:space="0" w:color="auto"/>
            </w:tcBorders>
            <w:noWrap/>
            <w:vAlign w:val="bottom"/>
            <w:hideMark/>
          </w:tcPr>
          <w:p w14:paraId="49C1ABEE" w14:textId="77777777" w:rsidR="003C732C" w:rsidRPr="00273870" w:rsidRDefault="003C732C" w:rsidP="006B655D">
            <w:pPr>
              <w:spacing w:after="0" w:line="240" w:lineRule="auto"/>
              <w:jc w:val="both"/>
              <w:rPr>
                <w:rFonts w:ascii="Garamond" w:eastAsia="Times New Roman" w:hAnsi="Garamond" w:cs="Times New Roman"/>
                <w:sz w:val="20"/>
                <w:szCs w:val="20"/>
              </w:rPr>
            </w:pPr>
            <w:r w:rsidRPr="00273870">
              <w:rPr>
                <w:rFonts w:ascii="Garamond" w:eastAsia="Times New Roman" w:hAnsi="Garamond" w:cs="Times New Roman"/>
                <w:sz w:val="20"/>
                <w:szCs w:val="20"/>
              </w:rPr>
              <w:t xml:space="preserve">Energy label consumption A  </w:t>
            </w:r>
          </w:p>
        </w:tc>
        <w:tc>
          <w:tcPr>
            <w:tcW w:w="1080" w:type="dxa"/>
            <w:gridSpan w:val="2"/>
            <w:tcBorders>
              <w:top w:val="nil"/>
              <w:left w:val="nil"/>
              <w:bottom w:val="nil"/>
              <w:right w:val="nil"/>
            </w:tcBorders>
            <w:shd w:val="clear" w:color="auto" w:fill="auto"/>
            <w:noWrap/>
            <w:vAlign w:val="bottom"/>
            <w:hideMark/>
          </w:tcPr>
          <w:p w14:paraId="25EDABD8" w14:textId="77777777" w:rsidR="003C732C" w:rsidRPr="00273870" w:rsidRDefault="003C732C" w:rsidP="006B655D">
            <w:pPr>
              <w:spacing w:after="0" w:line="240" w:lineRule="auto"/>
              <w:jc w:val="both"/>
              <w:rPr>
                <w:rFonts w:ascii="Garamond" w:eastAsia="Times New Roman" w:hAnsi="Garamond" w:cs="Times New Roman"/>
                <w:sz w:val="20"/>
                <w:szCs w:val="20"/>
              </w:rPr>
            </w:pPr>
            <w:r w:rsidRPr="00273870">
              <w:rPr>
                <w:rFonts w:ascii="Garamond" w:hAnsi="Garamond" w:cs="Times New Roman"/>
                <w:sz w:val="20"/>
                <w:szCs w:val="20"/>
              </w:rPr>
              <w:t xml:space="preserve"> 0.048**</w:t>
            </w:r>
          </w:p>
        </w:tc>
        <w:tc>
          <w:tcPr>
            <w:tcW w:w="731" w:type="dxa"/>
            <w:tcBorders>
              <w:top w:val="nil"/>
              <w:left w:val="nil"/>
              <w:bottom w:val="nil"/>
              <w:right w:val="nil"/>
            </w:tcBorders>
            <w:shd w:val="clear" w:color="auto" w:fill="auto"/>
            <w:noWrap/>
            <w:vAlign w:val="bottom"/>
            <w:hideMark/>
          </w:tcPr>
          <w:p w14:paraId="29E643E7" w14:textId="77777777" w:rsidR="003C732C" w:rsidRPr="00273870" w:rsidRDefault="003C732C" w:rsidP="006B655D">
            <w:pPr>
              <w:spacing w:after="0" w:line="240" w:lineRule="auto"/>
              <w:jc w:val="both"/>
              <w:rPr>
                <w:rFonts w:ascii="Garamond" w:eastAsia="Times New Roman" w:hAnsi="Garamond" w:cs="Times New Roman"/>
                <w:sz w:val="20"/>
                <w:szCs w:val="20"/>
              </w:rPr>
            </w:pPr>
            <w:r w:rsidRPr="00273870">
              <w:rPr>
                <w:rFonts w:ascii="Garamond" w:hAnsi="Garamond" w:cs="Times New Roman"/>
                <w:sz w:val="20"/>
                <w:szCs w:val="20"/>
              </w:rPr>
              <w:t>0.02</w:t>
            </w:r>
          </w:p>
        </w:tc>
        <w:tc>
          <w:tcPr>
            <w:tcW w:w="1249" w:type="dxa"/>
            <w:gridSpan w:val="2"/>
            <w:tcBorders>
              <w:top w:val="nil"/>
              <w:left w:val="nil"/>
              <w:bottom w:val="nil"/>
              <w:right w:val="nil"/>
            </w:tcBorders>
            <w:shd w:val="clear" w:color="auto" w:fill="auto"/>
            <w:vAlign w:val="bottom"/>
          </w:tcPr>
          <w:p w14:paraId="01C7C4DF" w14:textId="77777777" w:rsidR="003C732C" w:rsidRPr="00273870" w:rsidRDefault="003C732C" w:rsidP="006B655D">
            <w:pPr>
              <w:spacing w:after="0" w:line="240" w:lineRule="auto"/>
              <w:jc w:val="both"/>
              <w:rPr>
                <w:rFonts w:ascii="Garamond" w:hAnsi="Garamond" w:cs="Times New Roman"/>
                <w:sz w:val="20"/>
                <w:szCs w:val="20"/>
              </w:rPr>
            </w:pPr>
            <w:r w:rsidRPr="00273870">
              <w:rPr>
                <w:rFonts w:ascii="Garamond" w:hAnsi="Garamond" w:cs="Times New Roman"/>
                <w:sz w:val="20"/>
                <w:szCs w:val="20"/>
              </w:rPr>
              <w:t xml:space="preserve"> 0.050**</w:t>
            </w:r>
          </w:p>
        </w:tc>
        <w:tc>
          <w:tcPr>
            <w:tcW w:w="731" w:type="dxa"/>
            <w:tcBorders>
              <w:top w:val="nil"/>
              <w:left w:val="nil"/>
              <w:bottom w:val="nil"/>
              <w:right w:val="nil"/>
            </w:tcBorders>
            <w:shd w:val="clear" w:color="auto" w:fill="auto"/>
            <w:vAlign w:val="bottom"/>
          </w:tcPr>
          <w:p w14:paraId="67D84B38" w14:textId="77777777" w:rsidR="003C732C" w:rsidRPr="00273870" w:rsidRDefault="003C732C" w:rsidP="006B655D">
            <w:pPr>
              <w:spacing w:after="0" w:line="240" w:lineRule="auto"/>
              <w:jc w:val="both"/>
              <w:rPr>
                <w:rFonts w:ascii="Garamond" w:hAnsi="Garamond" w:cs="Times New Roman"/>
                <w:sz w:val="20"/>
                <w:szCs w:val="20"/>
              </w:rPr>
            </w:pPr>
            <w:r w:rsidRPr="00273870">
              <w:rPr>
                <w:rFonts w:ascii="Garamond" w:hAnsi="Garamond" w:cs="Times New Roman"/>
                <w:sz w:val="20"/>
                <w:szCs w:val="20"/>
              </w:rPr>
              <w:t>0.02</w:t>
            </w:r>
          </w:p>
        </w:tc>
        <w:tc>
          <w:tcPr>
            <w:tcW w:w="1069" w:type="dxa"/>
            <w:gridSpan w:val="3"/>
            <w:tcBorders>
              <w:top w:val="nil"/>
              <w:left w:val="nil"/>
              <w:bottom w:val="nil"/>
              <w:right w:val="nil"/>
            </w:tcBorders>
            <w:shd w:val="clear" w:color="auto" w:fill="auto"/>
            <w:vAlign w:val="bottom"/>
          </w:tcPr>
          <w:p w14:paraId="6FCA83A0" w14:textId="77777777" w:rsidR="003C732C" w:rsidRPr="00273870" w:rsidRDefault="003C732C" w:rsidP="006B655D">
            <w:pPr>
              <w:spacing w:after="0" w:line="240" w:lineRule="auto"/>
              <w:jc w:val="both"/>
              <w:rPr>
                <w:rFonts w:ascii="Garamond" w:hAnsi="Garamond" w:cs="Times New Roman"/>
                <w:sz w:val="20"/>
                <w:szCs w:val="20"/>
              </w:rPr>
            </w:pPr>
            <w:r w:rsidRPr="00273870">
              <w:rPr>
                <w:rFonts w:ascii="Garamond" w:hAnsi="Garamond" w:cs="Times New Roman"/>
                <w:sz w:val="20"/>
                <w:szCs w:val="20"/>
              </w:rPr>
              <w:t xml:space="preserve"> 0.109***</w:t>
            </w:r>
          </w:p>
        </w:tc>
        <w:tc>
          <w:tcPr>
            <w:tcW w:w="647" w:type="dxa"/>
            <w:tcBorders>
              <w:top w:val="nil"/>
              <w:left w:val="nil"/>
              <w:bottom w:val="nil"/>
              <w:right w:val="nil"/>
            </w:tcBorders>
            <w:shd w:val="clear" w:color="auto" w:fill="auto"/>
            <w:vAlign w:val="bottom"/>
          </w:tcPr>
          <w:p w14:paraId="472891A0" w14:textId="77777777" w:rsidR="003C732C" w:rsidRPr="00273870" w:rsidRDefault="003C732C" w:rsidP="006B655D">
            <w:pPr>
              <w:spacing w:after="0" w:line="240" w:lineRule="auto"/>
              <w:jc w:val="both"/>
              <w:rPr>
                <w:rFonts w:ascii="Garamond" w:hAnsi="Garamond" w:cs="Times New Roman"/>
                <w:sz w:val="20"/>
                <w:szCs w:val="20"/>
              </w:rPr>
            </w:pPr>
            <w:r w:rsidRPr="00273870">
              <w:rPr>
                <w:rFonts w:ascii="Garamond" w:hAnsi="Garamond" w:cs="Times New Roman"/>
                <w:sz w:val="20"/>
                <w:szCs w:val="20"/>
              </w:rPr>
              <w:t>0.02</w:t>
            </w:r>
          </w:p>
        </w:tc>
        <w:tc>
          <w:tcPr>
            <w:tcW w:w="1063" w:type="dxa"/>
            <w:gridSpan w:val="3"/>
            <w:tcBorders>
              <w:top w:val="nil"/>
              <w:left w:val="nil"/>
              <w:bottom w:val="nil"/>
              <w:right w:val="nil"/>
            </w:tcBorders>
            <w:shd w:val="clear" w:color="auto" w:fill="auto"/>
            <w:vAlign w:val="bottom"/>
          </w:tcPr>
          <w:p w14:paraId="7A6794BE" w14:textId="77777777" w:rsidR="003C732C" w:rsidRPr="00273870" w:rsidRDefault="003C732C" w:rsidP="006B655D">
            <w:pPr>
              <w:spacing w:after="0" w:line="240" w:lineRule="auto"/>
              <w:jc w:val="both"/>
              <w:rPr>
                <w:rFonts w:ascii="Garamond" w:hAnsi="Garamond" w:cs="Times New Roman"/>
                <w:sz w:val="20"/>
                <w:szCs w:val="20"/>
              </w:rPr>
            </w:pPr>
            <w:r w:rsidRPr="00273870">
              <w:rPr>
                <w:rFonts w:ascii="Garamond" w:hAnsi="Garamond" w:cs="Times New Roman"/>
                <w:sz w:val="20"/>
                <w:szCs w:val="20"/>
              </w:rPr>
              <w:t xml:space="preserve"> 0.034*</w:t>
            </w:r>
          </w:p>
        </w:tc>
        <w:tc>
          <w:tcPr>
            <w:tcW w:w="658" w:type="dxa"/>
            <w:tcBorders>
              <w:top w:val="nil"/>
              <w:left w:val="nil"/>
              <w:bottom w:val="nil"/>
              <w:right w:val="nil"/>
            </w:tcBorders>
            <w:shd w:val="clear" w:color="auto" w:fill="auto"/>
            <w:vAlign w:val="bottom"/>
          </w:tcPr>
          <w:p w14:paraId="72C23342" w14:textId="77777777" w:rsidR="003C732C" w:rsidRPr="00273870" w:rsidRDefault="003C732C" w:rsidP="006B655D">
            <w:pPr>
              <w:spacing w:after="0" w:line="240" w:lineRule="auto"/>
              <w:jc w:val="both"/>
              <w:rPr>
                <w:rFonts w:ascii="Garamond" w:hAnsi="Garamond" w:cs="Times New Roman"/>
                <w:sz w:val="20"/>
                <w:szCs w:val="20"/>
              </w:rPr>
            </w:pPr>
            <w:r w:rsidRPr="00273870">
              <w:rPr>
                <w:rFonts w:ascii="Garamond" w:hAnsi="Garamond" w:cs="Times New Roman"/>
                <w:sz w:val="20"/>
                <w:szCs w:val="20"/>
              </w:rPr>
              <w:t>0.02</w:t>
            </w:r>
          </w:p>
        </w:tc>
      </w:tr>
      <w:tr w:rsidR="006B655D" w:rsidRPr="00273870" w14:paraId="3DBF5A06" w14:textId="77777777" w:rsidTr="006B655D">
        <w:trPr>
          <w:trHeight w:val="215"/>
        </w:trPr>
        <w:tc>
          <w:tcPr>
            <w:tcW w:w="3060" w:type="dxa"/>
            <w:tcBorders>
              <w:top w:val="nil"/>
              <w:left w:val="nil"/>
              <w:bottom w:val="nil"/>
              <w:right w:val="single" w:sz="4" w:space="0" w:color="auto"/>
            </w:tcBorders>
            <w:noWrap/>
            <w:vAlign w:val="bottom"/>
            <w:hideMark/>
          </w:tcPr>
          <w:p w14:paraId="5D412DC5" w14:textId="77777777" w:rsidR="003C732C" w:rsidRPr="00273870" w:rsidRDefault="003C732C" w:rsidP="006B655D">
            <w:pPr>
              <w:spacing w:after="0" w:line="240" w:lineRule="auto"/>
              <w:jc w:val="both"/>
              <w:rPr>
                <w:rFonts w:ascii="Garamond" w:eastAsia="Times New Roman" w:hAnsi="Garamond" w:cs="Times New Roman"/>
                <w:sz w:val="20"/>
                <w:szCs w:val="20"/>
              </w:rPr>
            </w:pPr>
            <w:r w:rsidRPr="00273870">
              <w:rPr>
                <w:rFonts w:ascii="Garamond" w:eastAsia="Times New Roman" w:hAnsi="Garamond" w:cs="Times New Roman"/>
                <w:sz w:val="20"/>
                <w:szCs w:val="20"/>
              </w:rPr>
              <w:t xml:space="preserve">Energy label consumption B  </w:t>
            </w:r>
          </w:p>
        </w:tc>
        <w:tc>
          <w:tcPr>
            <w:tcW w:w="1080" w:type="dxa"/>
            <w:gridSpan w:val="2"/>
            <w:tcBorders>
              <w:top w:val="nil"/>
              <w:left w:val="nil"/>
              <w:bottom w:val="nil"/>
              <w:right w:val="nil"/>
            </w:tcBorders>
            <w:shd w:val="clear" w:color="auto" w:fill="auto"/>
            <w:noWrap/>
            <w:vAlign w:val="bottom"/>
            <w:hideMark/>
          </w:tcPr>
          <w:p w14:paraId="2885C66B" w14:textId="77777777" w:rsidR="003C732C" w:rsidRPr="00273870" w:rsidRDefault="003C732C" w:rsidP="006B655D">
            <w:pPr>
              <w:spacing w:after="0" w:line="240" w:lineRule="auto"/>
              <w:jc w:val="both"/>
              <w:rPr>
                <w:rFonts w:ascii="Garamond" w:eastAsia="Times New Roman" w:hAnsi="Garamond" w:cs="Times New Roman"/>
                <w:sz w:val="20"/>
                <w:szCs w:val="20"/>
              </w:rPr>
            </w:pPr>
            <w:r w:rsidRPr="00273870">
              <w:rPr>
                <w:rFonts w:ascii="Garamond" w:hAnsi="Garamond" w:cs="Times New Roman"/>
                <w:sz w:val="20"/>
                <w:szCs w:val="20"/>
              </w:rPr>
              <w:t xml:space="preserve"> 0.152***</w:t>
            </w:r>
          </w:p>
        </w:tc>
        <w:tc>
          <w:tcPr>
            <w:tcW w:w="731" w:type="dxa"/>
            <w:tcBorders>
              <w:top w:val="nil"/>
              <w:left w:val="nil"/>
              <w:bottom w:val="nil"/>
              <w:right w:val="nil"/>
            </w:tcBorders>
            <w:shd w:val="clear" w:color="auto" w:fill="auto"/>
            <w:noWrap/>
            <w:vAlign w:val="bottom"/>
            <w:hideMark/>
          </w:tcPr>
          <w:p w14:paraId="2F19C745" w14:textId="77777777" w:rsidR="003C732C" w:rsidRPr="00273870" w:rsidRDefault="003C732C" w:rsidP="006B655D">
            <w:pPr>
              <w:spacing w:after="0" w:line="240" w:lineRule="auto"/>
              <w:jc w:val="both"/>
              <w:rPr>
                <w:rFonts w:ascii="Garamond" w:eastAsia="Times New Roman" w:hAnsi="Garamond" w:cs="Times New Roman"/>
                <w:sz w:val="20"/>
                <w:szCs w:val="20"/>
              </w:rPr>
            </w:pPr>
            <w:r w:rsidRPr="00273870">
              <w:rPr>
                <w:rFonts w:ascii="Garamond" w:hAnsi="Garamond" w:cs="Times New Roman"/>
                <w:sz w:val="20"/>
                <w:szCs w:val="20"/>
              </w:rPr>
              <w:t>0.02</w:t>
            </w:r>
          </w:p>
        </w:tc>
        <w:tc>
          <w:tcPr>
            <w:tcW w:w="1249" w:type="dxa"/>
            <w:gridSpan w:val="2"/>
            <w:tcBorders>
              <w:top w:val="nil"/>
              <w:left w:val="nil"/>
              <w:bottom w:val="nil"/>
              <w:right w:val="nil"/>
            </w:tcBorders>
            <w:shd w:val="clear" w:color="auto" w:fill="auto"/>
            <w:vAlign w:val="bottom"/>
          </w:tcPr>
          <w:p w14:paraId="0AFE7816" w14:textId="77777777" w:rsidR="003C732C" w:rsidRPr="00273870" w:rsidRDefault="003C732C" w:rsidP="006B655D">
            <w:pPr>
              <w:spacing w:after="0" w:line="240" w:lineRule="auto"/>
              <w:jc w:val="both"/>
              <w:rPr>
                <w:rFonts w:ascii="Garamond" w:hAnsi="Garamond" w:cs="Times New Roman"/>
                <w:sz w:val="20"/>
                <w:szCs w:val="20"/>
              </w:rPr>
            </w:pPr>
            <w:r w:rsidRPr="00273870">
              <w:rPr>
                <w:rFonts w:ascii="Garamond" w:hAnsi="Garamond" w:cs="Times New Roman"/>
                <w:sz w:val="20"/>
                <w:szCs w:val="20"/>
              </w:rPr>
              <w:t xml:space="preserve"> 0.148***</w:t>
            </w:r>
          </w:p>
        </w:tc>
        <w:tc>
          <w:tcPr>
            <w:tcW w:w="731" w:type="dxa"/>
            <w:tcBorders>
              <w:top w:val="nil"/>
              <w:left w:val="nil"/>
              <w:bottom w:val="nil"/>
              <w:right w:val="nil"/>
            </w:tcBorders>
            <w:shd w:val="clear" w:color="auto" w:fill="auto"/>
            <w:vAlign w:val="bottom"/>
          </w:tcPr>
          <w:p w14:paraId="5F51AB8C" w14:textId="77777777" w:rsidR="003C732C" w:rsidRPr="00273870" w:rsidRDefault="003C732C" w:rsidP="006B655D">
            <w:pPr>
              <w:spacing w:after="0" w:line="240" w:lineRule="auto"/>
              <w:jc w:val="both"/>
              <w:rPr>
                <w:rFonts w:ascii="Garamond" w:hAnsi="Garamond" w:cs="Times New Roman"/>
                <w:sz w:val="20"/>
                <w:szCs w:val="20"/>
              </w:rPr>
            </w:pPr>
            <w:r w:rsidRPr="00273870">
              <w:rPr>
                <w:rFonts w:ascii="Garamond" w:hAnsi="Garamond" w:cs="Times New Roman"/>
                <w:sz w:val="20"/>
                <w:szCs w:val="20"/>
              </w:rPr>
              <w:t>0.02</w:t>
            </w:r>
          </w:p>
        </w:tc>
        <w:tc>
          <w:tcPr>
            <w:tcW w:w="1069" w:type="dxa"/>
            <w:gridSpan w:val="3"/>
            <w:tcBorders>
              <w:top w:val="nil"/>
              <w:left w:val="nil"/>
              <w:bottom w:val="nil"/>
              <w:right w:val="nil"/>
            </w:tcBorders>
            <w:shd w:val="clear" w:color="auto" w:fill="auto"/>
            <w:vAlign w:val="bottom"/>
          </w:tcPr>
          <w:p w14:paraId="5B2F059B" w14:textId="77777777" w:rsidR="003C732C" w:rsidRPr="00273870" w:rsidRDefault="003C732C" w:rsidP="006B655D">
            <w:pPr>
              <w:spacing w:after="0" w:line="240" w:lineRule="auto"/>
              <w:jc w:val="both"/>
              <w:rPr>
                <w:rFonts w:ascii="Garamond" w:hAnsi="Garamond" w:cs="Times New Roman"/>
                <w:sz w:val="20"/>
                <w:szCs w:val="20"/>
              </w:rPr>
            </w:pPr>
            <w:r w:rsidRPr="00273870">
              <w:rPr>
                <w:rFonts w:ascii="Garamond" w:hAnsi="Garamond" w:cs="Times New Roman"/>
                <w:sz w:val="20"/>
                <w:szCs w:val="20"/>
              </w:rPr>
              <w:t xml:space="preserve"> 0.150***</w:t>
            </w:r>
          </w:p>
        </w:tc>
        <w:tc>
          <w:tcPr>
            <w:tcW w:w="647" w:type="dxa"/>
            <w:tcBorders>
              <w:top w:val="nil"/>
              <w:left w:val="nil"/>
              <w:bottom w:val="nil"/>
              <w:right w:val="nil"/>
            </w:tcBorders>
            <w:shd w:val="clear" w:color="auto" w:fill="auto"/>
            <w:vAlign w:val="bottom"/>
          </w:tcPr>
          <w:p w14:paraId="35F6ECCB" w14:textId="77777777" w:rsidR="003C732C" w:rsidRPr="00273870" w:rsidRDefault="003C732C" w:rsidP="006B655D">
            <w:pPr>
              <w:spacing w:after="0" w:line="240" w:lineRule="auto"/>
              <w:jc w:val="both"/>
              <w:rPr>
                <w:rFonts w:ascii="Garamond" w:hAnsi="Garamond" w:cs="Times New Roman"/>
                <w:sz w:val="20"/>
                <w:szCs w:val="20"/>
              </w:rPr>
            </w:pPr>
            <w:r w:rsidRPr="00273870">
              <w:rPr>
                <w:rFonts w:ascii="Garamond" w:hAnsi="Garamond" w:cs="Times New Roman"/>
                <w:sz w:val="20"/>
                <w:szCs w:val="20"/>
              </w:rPr>
              <w:t>0.02</w:t>
            </w:r>
          </w:p>
        </w:tc>
        <w:tc>
          <w:tcPr>
            <w:tcW w:w="1063" w:type="dxa"/>
            <w:gridSpan w:val="3"/>
            <w:tcBorders>
              <w:top w:val="nil"/>
              <w:left w:val="nil"/>
              <w:bottom w:val="nil"/>
              <w:right w:val="nil"/>
            </w:tcBorders>
            <w:shd w:val="clear" w:color="auto" w:fill="auto"/>
            <w:vAlign w:val="bottom"/>
          </w:tcPr>
          <w:p w14:paraId="5CE6E749" w14:textId="77777777" w:rsidR="003C732C" w:rsidRPr="00273870" w:rsidRDefault="003C732C" w:rsidP="006B655D">
            <w:pPr>
              <w:spacing w:after="0" w:line="240" w:lineRule="auto"/>
              <w:jc w:val="both"/>
              <w:rPr>
                <w:rFonts w:ascii="Garamond" w:hAnsi="Garamond" w:cs="Times New Roman"/>
                <w:sz w:val="20"/>
                <w:szCs w:val="20"/>
              </w:rPr>
            </w:pPr>
            <w:r w:rsidRPr="00273870">
              <w:rPr>
                <w:rFonts w:ascii="Garamond" w:hAnsi="Garamond" w:cs="Times New Roman"/>
                <w:sz w:val="20"/>
                <w:szCs w:val="20"/>
              </w:rPr>
              <w:t xml:space="preserve"> 0.148**</w:t>
            </w:r>
          </w:p>
        </w:tc>
        <w:tc>
          <w:tcPr>
            <w:tcW w:w="658" w:type="dxa"/>
            <w:tcBorders>
              <w:top w:val="nil"/>
              <w:left w:val="nil"/>
              <w:bottom w:val="nil"/>
              <w:right w:val="nil"/>
            </w:tcBorders>
            <w:shd w:val="clear" w:color="auto" w:fill="auto"/>
            <w:vAlign w:val="bottom"/>
          </w:tcPr>
          <w:p w14:paraId="2143B68F" w14:textId="77777777" w:rsidR="003C732C" w:rsidRPr="00273870" w:rsidRDefault="003C732C" w:rsidP="006B655D">
            <w:pPr>
              <w:spacing w:after="0" w:line="240" w:lineRule="auto"/>
              <w:jc w:val="both"/>
              <w:rPr>
                <w:rFonts w:ascii="Garamond" w:hAnsi="Garamond" w:cs="Times New Roman"/>
                <w:sz w:val="20"/>
                <w:szCs w:val="20"/>
              </w:rPr>
            </w:pPr>
            <w:r w:rsidRPr="00273870">
              <w:rPr>
                <w:rFonts w:ascii="Garamond" w:hAnsi="Garamond" w:cs="Times New Roman"/>
                <w:sz w:val="20"/>
                <w:szCs w:val="20"/>
              </w:rPr>
              <w:t>0.02</w:t>
            </w:r>
          </w:p>
        </w:tc>
      </w:tr>
      <w:tr w:rsidR="006B655D" w:rsidRPr="00273870" w14:paraId="293532BA" w14:textId="77777777" w:rsidTr="006B655D">
        <w:trPr>
          <w:trHeight w:val="215"/>
        </w:trPr>
        <w:tc>
          <w:tcPr>
            <w:tcW w:w="3060" w:type="dxa"/>
            <w:tcBorders>
              <w:top w:val="nil"/>
              <w:left w:val="nil"/>
              <w:bottom w:val="nil"/>
              <w:right w:val="single" w:sz="4" w:space="0" w:color="auto"/>
            </w:tcBorders>
            <w:noWrap/>
            <w:vAlign w:val="bottom"/>
            <w:hideMark/>
          </w:tcPr>
          <w:p w14:paraId="70ED7C5B" w14:textId="77777777" w:rsidR="003C732C" w:rsidRPr="00273870" w:rsidRDefault="003C732C" w:rsidP="006B655D">
            <w:pPr>
              <w:spacing w:after="0" w:line="240" w:lineRule="auto"/>
              <w:jc w:val="both"/>
              <w:rPr>
                <w:rFonts w:ascii="Garamond" w:eastAsia="Times New Roman" w:hAnsi="Garamond" w:cs="Times New Roman"/>
                <w:sz w:val="20"/>
                <w:szCs w:val="20"/>
              </w:rPr>
            </w:pPr>
            <w:r w:rsidRPr="00273870">
              <w:rPr>
                <w:rFonts w:ascii="Garamond" w:eastAsia="Times New Roman" w:hAnsi="Garamond" w:cs="Times New Roman"/>
                <w:sz w:val="20"/>
                <w:szCs w:val="20"/>
              </w:rPr>
              <w:t xml:space="preserve">Energy label consumption C  </w:t>
            </w:r>
          </w:p>
        </w:tc>
        <w:tc>
          <w:tcPr>
            <w:tcW w:w="1080" w:type="dxa"/>
            <w:gridSpan w:val="2"/>
            <w:tcBorders>
              <w:top w:val="nil"/>
              <w:left w:val="nil"/>
              <w:bottom w:val="nil"/>
              <w:right w:val="nil"/>
            </w:tcBorders>
            <w:shd w:val="clear" w:color="auto" w:fill="auto"/>
            <w:noWrap/>
            <w:vAlign w:val="bottom"/>
            <w:hideMark/>
          </w:tcPr>
          <w:p w14:paraId="61C8A9A4" w14:textId="77777777" w:rsidR="003C732C" w:rsidRPr="00273870" w:rsidRDefault="003C732C" w:rsidP="006B655D">
            <w:pPr>
              <w:spacing w:after="0" w:line="240" w:lineRule="auto"/>
              <w:jc w:val="both"/>
              <w:rPr>
                <w:rFonts w:ascii="Garamond" w:eastAsia="Times New Roman" w:hAnsi="Garamond" w:cs="Times New Roman"/>
                <w:sz w:val="20"/>
                <w:szCs w:val="20"/>
              </w:rPr>
            </w:pPr>
            <w:r w:rsidRPr="00273870">
              <w:rPr>
                <w:rFonts w:ascii="Garamond" w:hAnsi="Garamond" w:cs="Times New Roman"/>
                <w:sz w:val="20"/>
                <w:szCs w:val="20"/>
              </w:rPr>
              <w:t xml:space="preserve"> 0.061***</w:t>
            </w:r>
          </w:p>
        </w:tc>
        <w:tc>
          <w:tcPr>
            <w:tcW w:w="731" w:type="dxa"/>
            <w:tcBorders>
              <w:top w:val="nil"/>
              <w:left w:val="nil"/>
              <w:bottom w:val="nil"/>
              <w:right w:val="nil"/>
            </w:tcBorders>
            <w:shd w:val="clear" w:color="auto" w:fill="auto"/>
            <w:noWrap/>
            <w:vAlign w:val="bottom"/>
            <w:hideMark/>
          </w:tcPr>
          <w:p w14:paraId="6A20D8B5" w14:textId="77777777" w:rsidR="003C732C" w:rsidRPr="00273870" w:rsidRDefault="003C732C" w:rsidP="006B655D">
            <w:pPr>
              <w:spacing w:after="0" w:line="240" w:lineRule="auto"/>
              <w:jc w:val="both"/>
              <w:rPr>
                <w:rFonts w:ascii="Garamond" w:eastAsia="Times New Roman" w:hAnsi="Garamond" w:cs="Times New Roman"/>
                <w:sz w:val="20"/>
                <w:szCs w:val="20"/>
              </w:rPr>
            </w:pPr>
            <w:r w:rsidRPr="00273870">
              <w:rPr>
                <w:rFonts w:ascii="Garamond" w:hAnsi="Garamond" w:cs="Times New Roman"/>
                <w:sz w:val="20"/>
                <w:szCs w:val="20"/>
              </w:rPr>
              <w:t>0.02</w:t>
            </w:r>
          </w:p>
        </w:tc>
        <w:tc>
          <w:tcPr>
            <w:tcW w:w="1249" w:type="dxa"/>
            <w:gridSpan w:val="2"/>
            <w:tcBorders>
              <w:top w:val="nil"/>
              <w:left w:val="nil"/>
              <w:bottom w:val="nil"/>
              <w:right w:val="nil"/>
            </w:tcBorders>
            <w:shd w:val="clear" w:color="auto" w:fill="auto"/>
            <w:vAlign w:val="bottom"/>
          </w:tcPr>
          <w:p w14:paraId="092699AF" w14:textId="77777777" w:rsidR="003C732C" w:rsidRPr="00273870" w:rsidRDefault="003C732C" w:rsidP="006B655D">
            <w:pPr>
              <w:spacing w:after="0" w:line="240" w:lineRule="auto"/>
              <w:jc w:val="both"/>
              <w:rPr>
                <w:rFonts w:ascii="Garamond" w:hAnsi="Garamond" w:cs="Times New Roman"/>
                <w:sz w:val="20"/>
                <w:szCs w:val="20"/>
              </w:rPr>
            </w:pPr>
            <w:r w:rsidRPr="00273870">
              <w:rPr>
                <w:rFonts w:ascii="Garamond" w:hAnsi="Garamond" w:cs="Times New Roman"/>
                <w:sz w:val="20"/>
                <w:szCs w:val="20"/>
              </w:rPr>
              <w:t xml:space="preserve"> 0.066***</w:t>
            </w:r>
          </w:p>
        </w:tc>
        <w:tc>
          <w:tcPr>
            <w:tcW w:w="731" w:type="dxa"/>
            <w:tcBorders>
              <w:top w:val="nil"/>
              <w:left w:val="nil"/>
              <w:bottom w:val="nil"/>
              <w:right w:val="nil"/>
            </w:tcBorders>
            <w:shd w:val="clear" w:color="auto" w:fill="auto"/>
            <w:vAlign w:val="bottom"/>
          </w:tcPr>
          <w:p w14:paraId="28E280B4" w14:textId="77777777" w:rsidR="003C732C" w:rsidRPr="00273870" w:rsidRDefault="003C732C" w:rsidP="006B655D">
            <w:pPr>
              <w:spacing w:after="0" w:line="240" w:lineRule="auto"/>
              <w:jc w:val="both"/>
              <w:rPr>
                <w:rFonts w:ascii="Garamond" w:hAnsi="Garamond" w:cs="Times New Roman"/>
                <w:sz w:val="20"/>
                <w:szCs w:val="20"/>
              </w:rPr>
            </w:pPr>
            <w:r w:rsidRPr="00273870">
              <w:rPr>
                <w:rFonts w:ascii="Garamond" w:hAnsi="Garamond" w:cs="Times New Roman"/>
                <w:sz w:val="20"/>
                <w:szCs w:val="20"/>
              </w:rPr>
              <w:t>0.02</w:t>
            </w:r>
          </w:p>
        </w:tc>
        <w:tc>
          <w:tcPr>
            <w:tcW w:w="1069" w:type="dxa"/>
            <w:gridSpan w:val="3"/>
            <w:tcBorders>
              <w:top w:val="nil"/>
              <w:left w:val="nil"/>
              <w:bottom w:val="nil"/>
              <w:right w:val="nil"/>
            </w:tcBorders>
            <w:shd w:val="clear" w:color="auto" w:fill="auto"/>
            <w:vAlign w:val="bottom"/>
          </w:tcPr>
          <w:p w14:paraId="147040BA" w14:textId="77777777" w:rsidR="003C732C" w:rsidRPr="00273870" w:rsidRDefault="003C732C" w:rsidP="006B655D">
            <w:pPr>
              <w:spacing w:after="0" w:line="240" w:lineRule="auto"/>
              <w:jc w:val="both"/>
              <w:rPr>
                <w:rFonts w:ascii="Garamond" w:hAnsi="Garamond" w:cs="Times New Roman"/>
                <w:sz w:val="20"/>
                <w:szCs w:val="20"/>
              </w:rPr>
            </w:pPr>
            <w:r w:rsidRPr="00273870">
              <w:rPr>
                <w:rFonts w:ascii="Garamond" w:hAnsi="Garamond" w:cs="Times New Roman"/>
                <w:sz w:val="20"/>
                <w:szCs w:val="20"/>
              </w:rPr>
              <w:t xml:space="preserve"> 0.061***</w:t>
            </w:r>
          </w:p>
        </w:tc>
        <w:tc>
          <w:tcPr>
            <w:tcW w:w="647" w:type="dxa"/>
            <w:tcBorders>
              <w:top w:val="nil"/>
              <w:left w:val="nil"/>
              <w:bottom w:val="nil"/>
              <w:right w:val="nil"/>
            </w:tcBorders>
            <w:shd w:val="clear" w:color="auto" w:fill="auto"/>
            <w:vAlign w:val="bottom"/>
          </w:tcPr>
          <w:p w14:paraId="316FD00D" w14:textId="77777777" w:rsidR="003C732C" w:rsidRPr="00273870" w:rsidRDefault="003C732C" w:rsidP="006B655D">
            <w:pPr>
              <w:spacing w:after="0" w:line="240" w:lineRule="auto"/>
              <w:jc w:val="both"/>
              <w:rPr>
                <w:rFonts w:ascii="Garamond" w:hAnsi="Garamond" w:cs="Times New Roman"/>
                <w:sz w:val="20"/>
                <w:szCs w:val="20"/>
              </w:rPr>
            </w:pPr>
            <w:r w:rsidRPr="00273870">
              <w:rPr>
                <w:rFonts w:ascii="Garamond" w:hAnsi="Garamond" w:cs="Times New Roman"/>
                <w:sz w:val="20"/>
                <w:szCs w:val="20"/>
              </w:rPr>
              <w:t>0.01</w:t>
            </w:r>
          </w:p>
        </w:tc>
        <w:tc>
          <w:tcPr>
            <w:tcW w:w="1063" w:type="dxa"/>
            <w:gridSpan w:val="3"/>
            <w:tcBorders>
              <w:top w:val="nil"/>
              <w:left w:val="nil"/>
              <w:bottom w:val="nil"/>
              <w:right w:val="nil"/>
            </w:tcBorders>
            <w:shd w:val="clear" w:color="auto" w:fill="auto"/>
            <w:vAlign w:val="bottom"/>
          </w:tcPr>
          <w:p w14:paraId="298D4A35" w14:textId="77777777" w:rsidR="003C732C" w:rsidRPr="00273870" w:rsidRDefault="003C732C" w:rsidP="006B655D">
            <w:pPr>
              <w:spacing w:after="0" w:line="240" w:lineRule="auto"/>
              <w:jc w:val="both"/>
              <w:rPr>
                <w:rFonts w:ascii="Garamond" w:hAnsi="Garamond" w:cs="Times New Roman"/>
                <w:sz w:val="20"/>
                <w:szCs w:val="20"/>
              </w:rPr>
            </w:pPr>
            <w:r w:rsidRPr="00273870">
              <w:rPr>
                <w:rFonts w:ascii="Garamond" w:hAnsi="Garamond" w:cs="Times New Roman"/>
                <w:sz w:val="20"/>
                <w:szCs w:val="20"/>
              </w:rPr>
              <w:t xml:space="preserve"> 0.061***</w:t>
            </w:r>
          </w:p>
        </w:tc>
        <w:tc>
          <w:tcPr>
            <w:tcW w:w="658" w:type="dxa"/>
            <w:tcBorders>
              <w:top w:val="nil"/>
              <w:left w:val="nil"/>
              <w:bottom w:val="nil"/>
              <w:right w:val="nil"/>
            </w:tcBorders>
            <w:shd w:val="clear" w:color="auto" w:fill="auto"/>
            <w:vAlign w:val="bottom"/>
          </w:tcPr>
          <w:p w14:paraId="2C6491AC" w14:textId="77777777" w:rsidR="003C732C" w:rsidRPr="00273870" w:rsidRDefault="003C732C" w:rsidP="006B655D">
            <w:pPr>
              <w:spacing w:after="0" w:line="240" w:lineRule="auto"/>
              <w:jc w:val="both"/>
              <w:rPr>
                <w:rFonts w:ascii="Garamond" w:hAnsi="Garamond" w:cs="Times New Roman"/>
                <w:sz w:val="20"/>
                <w:szCs w:val="20"/>
              </w:rPr>
            </w:pPr>
            <w:r w:rsidRPr="00273870">
              <w:rPr>
                <w:rFonts w:ascii="Garamond" w:hAnsi="Garamond" w:cs="Times New Roman"/>
                <w:sz w:val="20"/>
                <w:szCs w:val="20"/>
              </w:rPr>
              <w:t>0.01</w:t>
            </w:r>
          </w:p>
        </w:tc>
      </w:tr>
      <w:tr w:rsidR="006B655D" w:rsidRPr="00273870" w14:paraId="4F2D77B3" w14:textId="77777777" w:rsidTr="006B655D">
        <w:trPr>
          <w:trHeight w:val="215"/>
        </w:trPr>
        <w:tc>
          <w:tcPr>
            <w:tcW w:w="3060" w:type="dxa"/>
            <w:tcBorders>
              <w:top w:val="nil"/>
              <w:left w:val="nil"/>
              <w:bottom w:val="nil"/>
              <w:right w:val="single" w:sz="4" w:space="0" w:color="auto"/>
            </w:tcBorders>
            <w:noWrap/>
            <w:vAlign w:val="bottom"/>
            <w:hideMark/>
          </w:tcPr>
          <w:p w14:paraId="78E7C8BB" w14:textId="77777777" w:rsidR="003C732C" w:rsidRPr="00273870" w:rsidRDefault="003C732C" w:rsidP="006B655D">
            <w:pPr>
              <w:spacing w:after="0" w:line="240" w:lineRule="auto"/>
              <w:jc w:val="both"/>
              <w:rPr>
                <w:rFonts w:ascii="Garamond" w:eastAsia="Times New Roman" w:hAnsi="Garamond" w:cs="Times New Roman"/>
                <w:sz w:val="20"/>
                <w:szCs w:val="20"/>
              </w:rPr>
            </w:pPr>
            <w:r w:rsidRPr="00273870">
              <w:rPr>
                <w:rFonts w:ascii="Garamond" w:eastAsia="Times New Roman" w:hAnsi="Garamond" w:cs="Times New Roman"/>
                <w:sz w:val="20"/>
                <w:szCs w:val="20"/>
              </w:rPr>
              <w:t xml:space="preserve">Energy label consumption E  </w:t>
            </w:r>
          </w:p>
        </w:tc>
        <w:tc>
          <w:tcPr>
            <w:tcW w:w="1080" w:type="dxa"/>
            <w:gridSpan w:val="2"/>
            <w:tcBorders>
              <w:top w:val="nil"/>
              <w:left w:val="nil"/>
              <w:bottom w:val="nil"/>
              <w:right w:val="nil"/>
            </w:tcBorders>
            <w:shd w:val="clear" w:color="auto" w:fill="auto"/>
            <w:noWrap/>
            <w:vAlign w:val="bottom"/>
            <w:hideMark/>
          </w:tcPr>
          <w:p w14:paraId="6F0CB2DB" w14:textId="77777777" w:rsidR="003C732C" w:rsidRPr="00273870" w:rsidRDefault="003C732C" w:rsidP="006B655D">
            <w:pPr>
              <w:spacing w:after="0" w:line="240" w:lineRule="auto"/>
              <w:jc w:val="both"/>
              <w:rPr>
                <w:rFonts w:ascii="Garamond" w:eastAsia="Times New Roman" w:hAnsi="Garamond" w:cs="Times New Roman"/>
                <w:sz w:val="20"/>
                <w:szCs w:val="20"/>
              </w:rPr>
            </w:pPr>
            <w:r w:rsidRPr="00273870">
              <w:rPr>
                <w:rFonts w:ascii="Garamond" w:hAnsi="Garamond" w:cs="Times New Roman"/>
                <w:sz w:val="20"/>
                <w:szCs w:val="20"/>
              </w:rPr>
              <w:t>-0.022**</w:t>
            </w:r>
          </w:p>
        </w:tc>
        <w:tc>
          <w:tcPr>
            <w:tcW w:w="731" w:type="dxa"/>
            <w:tcBorders>
              <w:top w:val="nil"/>
              <w:left w:val="nil"/>
              <w:bottom w:val="nil"/>
              <w:right w:val="nil"/>
            </w:tcBorders>
            <w:shd w:val="clear" w:color="auto" w:fill="auto"/>
            <w:noWrap/>
            <w:vAlign w:val="bottom"/>
            <w:hideMark/>
          </w:tcPr>
          <w:p w14:paraId="55365E63" w14:textId="77777777" w:rsidR="003C732C" w:rsidRPr="00273870" w:rsidRDefault="003C732C" w:rsidP="006B655D">
            <w:pPr>
              <w:spacing w:after="0" w:line="240" w:lineRule="auto"/>
              <w:jc w:val="both"/>
              <w:rPr>
                <w:rFonts w:ascii="Garamond" w:eastAsia="Times New Roman" w:hAnsi="Garamond" w:cs="Times New Roman"/>
                <w:sz w:val="20"/>
                <w:szCs w:val="20"/>
              </w:rPr>
            </w:pPr>
            <w:r w:rsidRPr="00273870">
              <w:rPr>
                <w:rFonts w:ascii="Garamond" w:hAnsi="Garamond" w:cs="Times New Roman"/>
                <w:sz w:val="20"/>
                <w:szCs w:val="20"/>
              </w:rPr>
              <w:t>0.01</w:t>
            </w:r>
          </w:p>
        </w:tc>
        <w:tc>
          <w:tcPr>
            <w:tcW w:w="1249" w:type="dxa"/>
            <w:gridSpan w:val="2"/>
            <w:tcBorders>
              <w:top w:val="nil"/>
              <w:left w:val="nil"/>
              <w:bottom w:val="nil"/>
              <w:right w:val="nil"/>
            </w:tcBorders>
            <w:shd w:val="clear" w:color="auto" w:fill="auto"/>
            <w:vAlign w:val="bottom"/>
          </w:tcPr>
          <w:p w14:paraId="21CFEC49" w14:textId="77777777" w:rsidR="003C732C" w:rsidRPr="00273870" w:rsidRDefault="003C732C" w:rsidP="006B655D">
            <w:pPr>
              <w:spacing w:after="0" w:line="240" w:lineRule="auto"/>
              <w:jc w:val="both"/>
              <w:rPr>
                <w:rFonts w:ascii="Garamond" w:hAnsi="Garamond" w:cs="Times New Roman"/>
                <w:sz w:val="20"/>
                <w:szCs w:val="20"/>
              </w:rPr>
            </w:pPr>
            <w:r w:rsidRPr="00273870">
              <w:rPr>
                <w:rFonts w:ascii="Garamond" w:hAnsi="Garamond" w:cs="Times New Roman"/>
                <w:sz w:val="20"/>
                <w:szCs w:val="20"/>
              </w:rPr>
              <w:t>-0.019**</w:t>
            </w:r>
          </w:p>
        </w:tc>
        <w:tc>
          <w:tcPr>
            <w:tcW w:w="731" w:type="dxa"/>
            <w:tcBorders>
              <w:top w:val="nil"/>
              <w:left w:val="nil"/>
              <w:bottom w:val="nil"/>
              <w:right w:val="nil"/>
            </w:tcBorders>
            <w:shd w:val="clear" w:color="auto" w:fill="auto"/>
            <w:vAlign w:val="bottom"/>
          </w:tcPr>
          <w:p w14:paraId="40A86AB6" w14:textId="77777777" w:rsidR="003C732C" w:rsidRPr="00273870" w:rsidRDefault="003C732C" w:rsidP="006B655D">
            <w:pPr>
              <w:spacing w:after="0" w:line="240" w:lineRule="auto"/>
              <w:jc w:val="both"/>
              <w:rPr>
                <w:rFonts w:ascii="Garamond" w:hAnsi="Garamond" w:cs="Times New Roman"/>
                <w:sz w:val="20"/>
                <w:szCs w:val="20"/>
              </w:rPr>
            </w:pPr>
            <w:r w:rsidRPr="00273870">
              <w:rPr>
                <w:rFonts w:ascii="Garamond" w:hAnsi="Garamond" w:cs="Times New Roman"/>
                <w:sz w:val="20"/>
                <w:szCs w:val="20"/>
              </w:rPr>
              <w:t>0.01</w:t>
            </w:r>
          </w:p>
        </w:tc>
        <w:tc>
          <w:tcPr>
            <w:tcW w:w="1069" w:type="dxa"/>
            <w:gridSpan w:val="3"/>
            <w:tcBorders>
              <w:top w:val="nil"/>
              <w:left w:val="nil"/>
              <w:bottom w:val="nil"/>
              <w:right w:val="nil"/>
            </w:tcBorders>
            <w:shd w:val="clear" w:color="auto" w:fill="auto"/>
            <w:vAlign w:val="bottom"/>
          </w:tcPr>
          <w:p w14:paraId="181298D1" w14:textId="77777777" w:rsidR="003C732C" w:rsidRPr="00273870" w:rsidRDefault="003C732C" w:rsidP="006B655D">
            <w:pPr>
              <w:spacing w:after="0" w:line="240" w:lineRule="auto"/>
              <w:jc w:val="both"/>
              <w:rPr>
                <w:rFonts w:ascii="Garamond" w:hAnsi="Garamond" w:cs="Times New Roman"/>
                <w:sz w:val="20"/>
                <w:szCs w:val="20"/>
              </w:rPr>
            </w:pPr>
            <w:r w:rsidRPr="00273870">
              <w:rPr>
                <w:rFonts w:ascii="Garamond" w:hAnsi="Garamond" w:cs="Times New Roman"/>
                <w:sz w:val="20"/>
                <w:szCs w:val="20"/>
              </w:rPr>
              <w:t>-0.010</w:t>
            </w:r>
          </w:p>
        </w:tc>
        <w:tc>
          <w:tcPr>
            <w:tcW w:w="647" w:type="dxa"/>
            <w:tcBorders>
              <w:top w:val="nil"/>
              <w:left w:val="nil"/>
              <w:bottom w:val="nil"/>
              <w:right w:val="nil"/>
            </w:tcBorders>
            <w:shd w:val="clear" w:color="auto" w:fill="auto"/>
            <w:vAlign w:val="bottom"/>
          </w:tcPr>
          <w:p w14:paraId="1C7D5575" w14:textId="77777777" w:rsidR="003C732C" w:rsidRPr="00273870" w:rsidRDefault="003C732C" w:rsidP="006B655D">
            <w:pPr>
              <w:spacing w:after="0" w:line="240" w:lineRule="auto"/>
              <w:jc w:val="both"/>
              <w:rPr>
                <w:rFonts w:ascii="Garamond" w:hAnsi="Garamond" w:cs="Times New Roman"/>
                <w:sz w:val="20"/>
                <w:szCs w:val="20"/>
              </w:rPr>
            </w:pPr>
            <w:r w:rsidRPr="00273870">
              <w:rPr>
                <w:rFonts w:ascii="Garamond" w:hAnsi="Garamond" w:cs="Times New Roman"/>
                <w:sz w:val="20"/>
                <w:szCs w:val="20"/>
              </w:rPr>
              <w:t>0.01</w:t>
            </w:r>
          </w:p>
        </w:tc>
        <w:tc>
          <w:tcPr>
            <w:tcW w:w="1063" w:type="dxa"/>
            <w:gridSpan w:val="3"/>
            <w:tcBorders>
              <w:top w:val="nil"/>
              <w:left w:val="nil"/>
              <w:bottom w:val="nil"/>
              <w:right w:val="nil"/>
            </w:tcBorders>
            <w:shd w:val="clear" w:color="auto" w:fill="auto"/>
            <w:vAlign w:val="bottom"/>
          </w:tcPr>
          <w:p w14:paraId="0F442094" w14:textId="77777777" w:rsidR="003C732C" w:rsidRPr="00273870" w:rsidRDefault="003C732C" w:rsidP="006B655D">
            <w:pPr>
              <w:spacing w:after="0" w:line="240" w:lineRule="auto"/>
              <w:jc w:val="both"/>
              <w:rPr>
                <w:rFonts w:ascii="Garamond" w:hAnsi="Garamond" w:cs="Times New Roman"/>
                <w:sz w:val="20"/>
                <w:szCs w:val="20"/>
              </w:rPr>
            </w:pPr>
            <w:r w:rsidRPr="00273870">
              <w:rPr>
                <w:rFonts w:ascii="Garamond" w:hAnsi="Garamond" w:cs="Times New Roman"/>
                <w:sz w:val="20"/>
                <w:szCs w:val="20"/>
              </w:rPr>
              <w:t>-0.012</w:t>
            </w:r>
          </w:p>
        </w:tc>
        <w:tc>
          <w:tcPr>
            <w:tcW w:w="658" w:type="dxa"/>
            <w:tcBorders>
              <w:top w:val="nil"/>
              <w:left w:val="nil"/>
              <w:bottom w:val="nil"/>
              <w:right w:val="nil"/>
            </w:tcBorders>
            <w:shd w:val="clear" w:color="auto" w:fill="auto"/>
            <w:vAlign w:val="bottom"/>
          </w:tcPr>
          <w:p w14:paraId="43A294A6" w14:textId="77777777" w:rsidR="003C732C" w:rsidRPr="00273870" w:rsidRDefault="003C732C" w:rsidP="006B655D">
            <w:pPr>
              <w:spacing w:after="0" w:line="240" w:lineRule="auto"/>
              <w:jc w:val="both"/>
              <w:rPr>
                <w:rFonts w:ascii="Garamond" w:hAnsi="Garamond" w:cs="Times New Roman"/>
                <w:sz w:val="20"/>
                <w:szCs w:val="20"/>
              </w:rPr>
            </w:pPr>
            <w:r w:rsidRPr="00273870">
              <w:rPr>
                <w:rFonts w:ascii="Garamond" w:hAnsi="Garamond" w:cs="Times New Roman"/>
                <w:sz w:val="20"/>
                <w:szCs w:val="20"/>
              </w:rPr>
              <w:t>0.01</w:t>
            </w:r>
          </w:p>
        </w:tc>
      </w:tr>
      <w:tr w:rsidR="006B655D" w:rsidRPr="00273870" w14:paraId="32C1407C" w14:textId="77777777" w:rsidTr="006B655D">
        <w:trPr>
          <w:trHeight w:val="73"/>
        </w:trPr>
        <w:tc>
          <w:tcPr>
            <w:tcW w:w="3060" w:type="dxa"/>
            <w:tcBorders>
              <w:top w:val="nil"/>
              <w:left w:val="nil"/>
              <w:bottom w:val="nil"/>
              <w:right w:val="single" w:sz="4" w:space="0" w:color="auto"/>
            </w:tcBorders>
            <w:noWrap/>
            <w:vAlign w:val="bottom"/>
            <w:hideMark/>
          </w:tcPr>
          <w:p w14:paraId="1E55EE3D" w14:textId="77777777" w:rsidR="003C732C" w:rsidRPr="00273870" w:rsidRDefault="003C732C" w:rsidP="006B655D">
            <w:pPr>
              <w:spacing w:after="0" w:line="240" w:lineRule="auto"/>
              <w:jc w:val="both"/>
              <w:rPr>
                <w:rFonts w:ascii="Garamond" w:eastAsia="Times New Roman" w:hAnsi="Garamond" w:cs="Times New Roman"/>
                <w:sz w:val="20"/>
                <w:szCs w:val="20"/>
              </w:rPr>
            </w:pPr>
            <w:r w:rsidRPr="00273870">
              <w:rPr>
                <w:rFonts w:ascii="Garamond" w:eastAsia="Times New Roman" w:hAnsi="Garamond" w:cs="Times New Roman"/>
                <w:sz w:val="20"/>
                <w:szCs w:val="20"/>
              </w:rPr>
              <w:t xml:space="preserve">Energy label consumption F  </w:t>
            </w:r>
          </w:p>
        </w:tc>
        <w:tc>
          <w:tcPr>
            <w:tcW w:w="1080" w:type="dxa"/>
            <w:gridSpan w:val="2"/>
            <w:tcBorders>
              <w:top w:val="nil"/>
              <w:left w:val="nil"/>
              <w:bottom w:val="nil"/>
              <w:right w:val="nil"/>
            </w:tcBorders>
            <w:shd w:val="clear" w:color="auto" w:fill="auto"/>
            <w:noWrap/>
            <w:vAlign w:val="bottom"/>
            <w:hideMark/>
          </w:tcPr>
          <w:p w14:paraId="61A15653" w14:textId="77777777" w:rsidR="003C732C" w:rsidRPr="00273870" w:rsidRDefault="003C732C" w:rsidP="006B655D">
            <w:pPr>
              <w:spacing w:after="0" w:line="240" w:lineRule="auto"/>
              <w:jc w:val="both"/>
              <w:rPr>
                <w:rFonts w:ascii="Garamond" w:eastAsia="Times New Roman" w:hAnsi="Garamond" w:cs="Times New Roman"/>
                <w:sz w:val="20"/>
                <w:szCs w:val="20"/>
              </w:rPr>
            </w:pPr>
            <w:r w:rsidRPr="00273870">
              <w:rPr>
                <w:rFonts w:ascii="Garamond" w:hAnsi="Garamond" w:cs="Times New Roman"/>
                <w:sz w:val="20"/>
                <w:szCs w:val="20"/>
              </w:rPr>
              <w:t>-0.043***</w:t>
            </w:r>
          </w:p>
        </w:tc>
        <w:tc>
          <w:tcPr>
            <w:tcW w:w="731" w:type="dxa"/>
            <w:tcBorders>
              <w:top w:val="nil"/>
              <w:left w:val="nil"/>
              <w:bottom w:val="nil"/>
              <w:right w:val="nil"/>
            </w:tcBorders>
            <w:shd w:val="clear" w:color="auto" w:fill="auto"/>
            <w:noWrap/>
            <w:vAlign w:val="bottom"/>
            <w:hideMark/>
          </w:tcPr>
          <w:p w14:paraId="0579A8E4" w14:textId="77777777" w:rsidR="003C732C" w:rsidRPr="00273870" w:rsidRDefault="003C732C" w:rsidP="006B655D">
            <w:pPr>
              <w:spacing w:after="0" w:line="240" w:lineRule="auto"/>
              <w:jc w:val="both"/>
              <w:rPr>
                <w:rFonts w:ascii="Garamond" w:eastAsia="Times New Roman" w:hAnsi="Garamond" w:cs="Times New Roman"/>
                <w:sz w:val="20"/>
                <w:szCs w:val="20"/>
              </w:rPr>
            </w:pPr>
            <w:r w:rsidRPr="00273870">
              <w:rPr>
                <w:rFonts w:ascii="Garamond" w:hAnsi="Garamond" w:cs="Times New Roman"/>
                <w:sz w:val="20"/>
                <w:szCs w:val="20"/>
              </w:rPr>
              <w:t>0.01</w:t>
            </w:r>
          </w:p>
        </w:tc>
        <w:tc>
          <w:tcPr>
            <w:tcW w:w="1249" w:type="dxa"/>
            <w:gridSpan w:val="2"/>
            <w:tcBorders>
              <w:top w:val="nil"/>
              <w:left w:val="nil"/>
              <w:bottom w:val="nil"/>
              <w:right w:val="nil"/>
            </w:tcBorders>
            <w:shd w:val="clear" w:color="auto" w:fill="auto"/>
            <w:vAlign w:val="bottom"/>
          </w:tcPr>
          <w:p w14:paraId="2750D42C" w14:textId="77777777" w:rsidR="003C732C" w:rsidRPr="00273870" w:rsidRDefault="003C732C" w:rsidP="006B655D">
            <w:pPr>
              <w:spacing w:after="0" w:line="240" w:lineRule="auto"/>
              <w:jc w:val="both"/>
              <w:rPr>
                <w:rFonts w:ascii="Garamond" w:hAnsi="Garamond" w:cs="Times New Roman"/>
                <w:sz w:val="20"/>
                <w:szCs w:val="20"/>
              </w:rPr>
            </w:pPr>
            <w:r w:rsidRPr="00273870">
              <w:rPr>
                <w:rFonts w:ascii="Garamond" w:hAnsi="Garamond" w:cs="Times New Roman"/>
                <w:sz w:val="20"/>
                <w:szCs w:val="20"/>
              </w:rPr>
              <w:t>-0.037***</w:t>
            </w:r>
          </w:p>
        </w:tc>
        <w:tc>
          <w:tcPr>
            <w:tcW w:w="731" w:type="dxa"/>
            <w:tcBorders>
              <w:top w:val="nil"/>
              <w:left w:val="nil"/>
              <w:bottom w:val="nil"/>
              <w:right w:val="nil"/>
            </w:tcBorders>
            <w:shd w:val="clear" w:color="auto" w:fill="auto"/>
            <w:vAlign w:val="bottom"/>
          </w:tcPr>
          <w:p w14:paraId="62E86F4E" w14:textId="77777777" w:rsidR="003C732C" w:rsidRPr="00273870" w:rsidRDefault="003C732C" w:rsidP="006B655D">
            <w:pPr>
              <w:spacing w:after="0" w:line="240" w:lineRule="auto"/>
              <w:jc w:val="both"/>
              <w:rPr>
                <w:rFonts w:ascii="Garamond" w:hAnsi="Garamond" w:cs="Times New Roman"/>
                <w:sz w:val="20"/>
                <w:szCs w:val="20"/>
              </w:rPr>
            </w:pPr>
            <w:r w:rsidRPr="00273870">
              <w:rPr>
                <w:rFonts w:ascii="Garamond" w:hAnsi="Garamond" w:cs="Times New Roman"/>
                <w:sz w:val="20"/>
                <w:szCs w:val="20"/>
              </w:rPr>
              <w:t>0.01</w:t>
            </w:r>
          </w:p>
        </w:tc>
        <w:tc>
          <w:tcPr>
            <w:tcW w:w="1069" w:type="dxa"/>
            <w:gridSpan w:val="3"/>
            <w:tcBorders>
              <w:top w:val="nil"/>
              <w:left w:val="nil"/>
              <w:bottom w:val="nil"/>
              <w:right w:val="nil"/>
            </w:tcBorders>
            <w:shd w:val="clear" w:color="auto" w:fill="auto"/>
            <w:vAlign w:val="bottom"/>
          </w:tcPr>
          <w:p w14:paraId="0A02DC94" w14:textId="77777777" w:rsidR="003C732C" w:rsidRPr="00273870" w:rsidRDefault="003C732C" w:rsidP="006B655D">
            <w:pPr>
              <w:spacing w:after="0" w:line="240" w:lineRule="auto"/>
              <w:jc w:val="both"/>
              <w:rPr>
                <w:rFonts w:ascii="Garamond" w:hAnsi="Garamond" w:cs="Times New Roman"/>
                <w:sz w:val="20"/>
                <w:szCs w:val="20"/>
              </w:rPr>
            </w:pPr>
            <w:r w:rsidRPr="00273870">
              <w:rPr>
                <w:rFonts w:ascii="Garamond" w:hAnsi="Garamond" w:cs="Times New Roman"/>
                <w:sz w:val="20"/>
                <w:szCs w:val="20"/>
              </w:rPr>
              <w:t>-0.032***</w:t>
            </w:r>
          </w:p>
        </w:tc>
        <w:tc>
          <w:tcPr>
            <w:tcW w:w="647" w:type="dxa"/>
            <w:tcBorders>
              <w:top w:val="nil"/>
              <w:left w:val="nil"/>
              <w:bottom w:val="nil"/>
              <w:right w:val="nil"/>
            </w:tcBorders>
            <w:shd w:val="clear" w:color="auto" w:fill="auto"/>
            <w:vAlign w:val="bottom"/>
          </w:tcPr>
          <w:p w14:paraId="2AD4DA0E" w14:textId="77777777" w:rsidR="003C732C" w:rsidRPr="00273870" w:rsidRDefault="003C732C" w:rsidP="006B655D">
            <w:pPr>
              <w:spacing w:after="0" w:line="240" w:lineRule="auto"/>
              <w:jc w:val="both"/>
              <w:rPr>
                <w:rFonts w:ascii="Garamond" w:hAnsi="Garamond" w:cs="Times New Roman"/>
                <w:sz w:val="20"/>
                <w:szCs w:val="20"/>
              </w:rPr>
            </w:pPr>
            <w:r w:rsidRPr="00273870">
              <w:rPr>
                <w:rFonts w:ascii="Garamond" w:hAnsi="Garamond" w:cs="Times New Roman"/>
                <w:sz w:val="20"/>
                <w:szCs w:val="20"/>
              </w:rPr>
              <w:t>0.01</w:t>
            </w:r>
          </w:p>
        </w:tc>
        <w:tc>
          <w:tcPr>
            <w:tcW w:w="1063" w:type="dxa"/>
            <w:gridSpan w:val="3"/>
            <w:tcBorders>
              <w:top w:val="nil"/>
              <w:left w:val="nil"/>
              <w:bottom w:val="nil"/>
              <w:right w:val="nil"/>
            </w:tcBorders>
            <w:shd w:val="clear" w:color="auto" w:fill="auto"/>
            <w:vAlign w:val="bottom"/>
          </w:tcPr>
          <w:p w14:paraId="42BE1F15" w14:textId="77777777" w:rsidR="003C732C" w:rsidRPr="00273870" w:rsidRDefault="003C732C" w:rsidP="006B655D">
            <w:pPr>
              <w:spacing w:after="0" w:line="240" w:lineRule="auto"/>
              <w:jc w:val="both"/>
              <w:rPr>
                <w:rFonts w:ascii="Garamond" w:hAnsi="Garamond" w:cs="Times New Roman"/>
                <w:sz w:val="20"/>
                <w:szCs w:val="20"/>
              </w:rPr>
            </w:pPr>
            <w:r w:rsidRPr="00273870">
              <w:rPr>
                <w:rFonts w:ascii="Garamond" w:hAnsi="Garamond" w:cs="Times New Roman"/>
                <w:sz w:val="20"/>
                <w:szCs w:val="20"/>
              </w:rPr>
              <w:t>-0.036***</w:t>
            </w:r>
          </w:p>
        </w:tc>
        <w:tc>
          <w:tcPr>
            <w:tcW w:w="658" w:type="dxa"/>
            <w:tcBorders>
              <w:top w:val="nil"/>
              <w:left w:val="nil"/>
              <w:bottom w:val="nil"/>
              <w:right w:val="nil"/>
            </w:tcBorders>
            <w:shd w:val="clear" w:color="auto" w:fill="auto"/>
            <w:vAlign w:val="bottom"/>
          </w:tcPr>
          <w:p w14:paraId="12BB33DC" w14:textId="77777777" w:rsidR="003C732C" w:rsidRPr="00273870" w:rsidRDefault="003C732C" w:rsidP="006B655D">
            <w:pPr>
              <w:spacing w:after="0" w:line="240" w:lineRule="auto"/>
              <w:jc w:val="both"/>
              <w:rPr>
                <w:rFonts w:ascii="Garamond" w:hAnsi="Garamond" w:cs="Times New Roman"/>
                <w:sz w:val="20"/>
                <w:szCs w:val="20"/>
              </w:rPr>
            </w:pPr>
            <w:r w:rsidRPr="00273870">
              <w:rPr>
                <w:rFonts w:ascii="Garamond" w:hAnsi="Garamond" w:cs="Times New Roman"/>
                <w:sz w:val="20"/>
                <w:szCs w:val="20"/>
              </w:rPr>
              <w:t>0.01</w:t>
            </w:r>
          </w:p>
        </w:tc>
      </w:tr>
      <w:tr w:rsidR="006B655D" w:rsidRPr="00273870" w14:paraId="1564472D" w14:textId="77777777" w:rsidTr="006B655D">
        <w:trPr>
          <w:trHeight w:val="215"/>
        </w:trPr>
        <w:tc>
          <w:tcPr>
            <w:tcW w:w="3060" w:type="dxa"/>
            <w:tcBorders>
              <w:top w:val="nil"/>
              <w:left w:val="nil"/>
              <w:right w:val="single" w:sz="4" w:space="0" w:color="auto"/>
            </w:tcBorders>
            <w:noWrap/>
            <w:vAlign w:val="bottom"/>
            <w:hideMark/>
          </w:tcPr>
          <w:p w14:paraId="3AD3AC6A" w14:textId="77777777" w:rsidR="003C732C" w:rsidRPr="00273870" w:rsidRDefault="003C732C" w:rsidP="006B655D">
            <w:pPr>
              <w:spacing w:after="0" w:line="240" w:lineRule="auto"/>
              <w:jc w:val="both"/>
              <w:rPr>
                <w:rFonts w:ascii="Garamond" w:eastAsia="Times New Roman" w:hAnsi="Garamond" w:cs="Times New Roman"/>
                <w:sz w:val="20"/>
                <w:szCs w:val="20"/>
              </w:rPr>
            </w:pPr>
            <w:r w:rsidRPr="00273870">
              <w:rPr>
                <w:rFonts w:ascii="Garamond" w:eastAsia="Times New Roman" w:hAnsi="Garamond" w:cs="Times New Roman"/>
                <w:sz w:val="20"/>
                <w:szCs w:val="20"/>
              </w:rPr>
              <w:t xml:space="preserve">Energy label consumption G  </w:t>
            </w:r>
          </w:p>
        </w:tc>
        <w:tc>
          <w:tcPr>
            <w:tcW w:w="1080" w:type="dxa"/>
            <w:gridSpan w:val="2"/>
            <w:tcBorders>
              <w:top w:val="nil"/>
              <w:left w:val="nil"/>
              <w:bottom w:val="nil"/>
              <w:right w:val="nil"/>
            </w:tcBorders>
            <w:shd w:val="clear" w:color="auto" w:fill="auto"/>
            <w:noWrap/>
            <w:vAlign w:val="bottom"/>
            <w:hideMark/>
          </w:tcPr>
          <w:p w14:paraId="658A3067" w14:textId="77777777" w:rsidR="003C732C" w:rsidRPr="00273870" w:rsidRDefault="003C732C" w:rsidP="006B655D">
            <w:pPr>
              <w:spacing w:after="0" w:line="240" w:lineRule="auto"/>
              <w:jc w:val="both"/>
              <w:rPr>
                <w:rFonts w:ascii="Garamond" w:eastAsia="Times New Roman" w:hAnsi="Garamond" w:cs="Times New Roman"/>
                <w:sz w:val="20"/>
                <w:szCs w:val="20"/>
              </w:rPr>
            </w:pPr>
            <w:r w:rsidRPr="00273870">
              <w:rPr>
                <w:rFonts w:ascii="Garamond" w:hAnsi="Garamond" w:cs="Times New Roman"/>
                <w:sz w:val="20"/>
                <w:szCs w:val="20"/>
              </w:rPr>
              <w:t>-0.058***</w:t>
            </w:r>
          </w:p>
        </w:tc>
        <w:tc>
          <w:tcPr>
            <w:tcW w:w="731" w:type="dxa"/>
            <w:tcBorders>
              <w:top w:val="nil"/>
              <w:left w:val="nil"/>
              <w:bottom w:val="nil"/>
              <w:right w:val="nil"/>
            </w:tcBorders>
            <w:shd w:val="clear" w:color="auto" w:fill="auto"/>
            <w:noWrap/>
            <w:vAlign w:val="bottom"/>
            <w:hideMark/>
          </w:tcPr>
          <w:p w14:paraId="016FCDB7" w14:textId="77777777" w:rsidR="003C732C" w:rsidRPr="00273870" w:rsidRDefault="003C732C" w:rsidP="006B655D">
            <w:pPr>
              <w:spacing w:after="0" w:line="240" w:lineRule="auto"/>
              <w:jc w:val="both"/>
              <w:rPr>
                <w:rFonts w:ascii="Garamond" w:eastAsia="Times New Roman" w:hAnsi="Garamond" w:cs="Times New Roman"/>
                <w:sz w:val="20"/>
                <w:szCs w:val="20"/>
              </w:rPr>
            </w:pPr>
            <w:r w:rsidRPr="00273870">
              <w:rPr>
                <w:rFonts w:ascii="Garamond" w:hAnsi="Garamond" w:cs="Times New Roman"/>
                <w:sz w:val="20"/>
                <w:szCs w:val="20"/>
              </w:rPr>
              <w:t>0.01</w:t>
            </w:r>
          </w:p>
        </w:tc>
        <w:tc>
          <w:tcPr>
            <w:tcW w:w="1249" w:type="dxa"/>
            <w:gridSpan w:val="2"/>
            <w:tcBorders>
              <w:top w:val="nil"/>
              <w:left w:val="nil"/>
              <w:bottom w:val="nil"/>
              <w:right w:val="nil"/>
            </w:tcBorders>
            <w:shd w:val="clear" w:color="auto" w:fill="auto"/>
            <w:vAlign w:val="bottom"/>
          </w:tcPr>
          <w:p w14:paraId="3933A758" w14:textId="77777777" w:rsidR="003C732C" w:rsidRPr="00273870" w:rsidRDefault="003C732C" w:rsidP="006B655D">
            <w:pPr>
              <w:spacing w:after="0" w:line="240" w:lineRule="auto"/>
              <w:jc w:val="both"/>
              <w:rPr>
                <w:rFonts w:ascii="Garamond" w:hAnsi="Garamond" w:cs="Times New Roman"/>
                <w:sz w:val="20"/>
                <w:szCs w:val="20"/>
              </w:rPr>
            </w:pPr>
            <w:r w:rsidRPr="00273870">
              <w:rPr>
                <w:rFonts w:ascii="Garamond" w:hAnsi="Garamond" w:cs="Times New Roman"/>
                <w:sz w:val="20"/>
                <w:szCs w:val="20"/>
              </w:rPr>
              <w:t>-0.048***</w:t>
            </w:r>
          </w:p>
        </w:tc>
        <w:tc>
          <w:tcPr>
            <w:tcW w:w="731" w:type="dxa"/>
            <w:tcBorders>
              <w:top w:val="nil"/>
              <w:left w:val="nil"/>
              <w:bottom w:val="nil"/>
              <w:right w:val="nil"/>
            </w:tcBorders>
            <w:shd w:val="clear" w:color="auto" w:fill="auto"/>
            <w:vAlign w:val="bottom"/>
          </w:tcPr>
          <w:p w14:paraId="0DA7A7DA" w14:textId="77777777" w:rsidR="003C732C" w:rsidRPr="00273870" w:rsidRDefault="003C732C" w:rsidP="006B655D">
            <w:pPr>
              <w:spacing w:after="0" w:line="240" w:lineRule="auto"/>
              <w:jc w:val="both"/>
              <w:rPr>
                <w:rFonts w:ascii="Garamond" w:hAnsi="Garamond" w:cs="Times New Roman"/>
                <w:sz w:val="20"/>
                <w:szCs w:val="20"/>
              </w:rPr>
            </w:pPr>
            <w:r w:rsidRPr="00273870">
              <w:rPr>
                <w:rFonts w:ascii="Garamond" w:hAnsi="Garamond" w:cs="Times New Roman"/>
                <w:sz w:val="20"/>
                <w:szCs w:val="20"/>
              </w:rPr>
              <w:t>0.01</w:t>
            </w:r>
          </w:p>
        </w:tc>
        <w:tc>
          <w:tcPr>
            <w:tcW w:w="1069" w:type="dxa"/>
            <w:gridSpan w:val="3"/>
            <w:tcBorders>
              <w:top w:val="nil"/>
              <w:left w:val="nil"/>
              <w:bottom w:val="nil"/>
              <w:right w:val="nil"/>
            </w:tcBorders>
            <w:shd w:val="clear" w:color="auto" w:fill="auto"/>
            <w:vAlign w:val="bottom"/>
          </w:tcPr>
          <w:p w14:paraId="73DEFCB5" w14:textId="77777777" w:rsidR="003C732C" w:rsidRPr="00273870" w:rsidRDefault="003C732C" w:rsidP="006B655D">
            <w:pPr>
              <w:spacing w:after="0" w:line="240" w:lineRule="auto"/>
              <w:jc w:val="both"/>
              <w:rPr>
                <w:rFonts w:ascii="Garamond" w:hAnsi="Garamond" w:cs="Times New Roman"/>
                <w:sz w:val="20"/>
                <w:szCs w:val="20"/>
              </w:rPr>
            </w:pPr>
            <w:r w:rsidRPr="00273870">
              <w:rPr>
                <w:rFonts w:ascii="Garamond" w:hAnsi="Garamond" w:cs="Times New Roman"/>
                <w:sz w:val="20"/>
                <w:szCs w:val="20"/>
              </w:rPr>
              <w:t>-0.037***</w:t>
            </w:r>
          </w:p>
        </w:tc>
        <w:tc>
          <w:tcPr>
            <w:tcW w:w="647" w:type="dxa"/>
            <w:tcBorders>
              <w:top w:val="nil"/>
              <w:left w:val="nil"/>
              <w:bottom w:val="nil"/>
              <w:right w:val="nil"/>
            </w:tcBorders>
            <w:shd w:val="clear" w:color="auto" w:fill="auto"/>
            <w:vAlign w:val="bottom"/>
          </w:tcPr>
          <w:p w14:paraId="4C919387" w14:textId="77777777" w:rsidR="003C732C" w:rsidRPr="00273870" w:rsidRDefault="003C732C" w:rsidP="006B655D">
            <w:pPr>
              <w:spacing w:after="0" w:line="240" w:lineRule="auto"/>
              <w:jc w:val="both"/>
              <w:rPr>
                <w:rFonts w:ascii="Garamond" w:hAnsi="Garamond" w:cs="Times New Roman"/>
                <w:sz w:val="20"/>
                <w:szCs w:val="20"/>
              </w:rPr>
            </w:pPr>
            <w:r w:rsidRPr="00273870">
              <w:rPr>
                <w:rFonts w:ascii="Garamond" w:hAnsi="Garamond" w:cs="Times New Roman"/>
                <w:sz w:val="20"/>
                <w:szCs w:val="20"/>
              </w:rPr>
              <w:t>0.01</w:t>
            </w:r>
          </w:p>
        </w:tc>
        <w:tc>
          <w:tcPr>
            <w:tcW w:w="1063" w:type="dxa"/>
            <w:gridSpan w:val="3"/>
            <w:tcBorders>
              <w:top w:val="nil"/>
              <w:left w:val="nil"/>
              <w:bottom w:val="nil"/>
              <w:right w:val="nil"/>
            </w:tcBorders>
            <w:shd w:val="clear" w:color="auto" w:fill="auto"/>
            <w:vAlign w:val="bottom"/>
          </w:tcPr>
          <w:p w14:paraId="07D591EA" w14:textId="77777777" w:rsidR="003C732C" w:rsidRPr="00273870" w:rsidRDefault="003C732C" w:rsidP="006B655D">
            <w:pPr>
              <w:spacing w:after="0" w:line="240" w:lineRule="auto"/>
              <w:jc w:val="both"/>
              <w:rPr>
                <w:rFonts w:ascii="Garamond" w:hAnsi="Garamond" w:cs="Times New Roman"/>
                <w:sz w:val="20"/>
                <w:szCs w:val="20"/>
              </w:rPr>
            </w:pPr>
            <w:r w:rsidRPr="00273870">
              <w:rPr>
                <w:rFonts w:ascii="Garamond" w:hAnsi="Garamond" w:cs="Times New Roman"/>
                <w:sz w:val="20"/>
                <w:szCs w:val="20"/>
              </w:rPr>
              <w:t>-0.038***</w:t>
            </w:r>
          </w:p>
        </w:tc>
        <w:tc>
          <w:tcPr>
            <w:tcW w:w="658" w:type="dxa"/>
            <w:tcBorders>
              <w:top w:val="nil"/>
              <w:left w:val="nil"/>
              <w:bottom w:val="nil"/>
              <w:right w:val="nil"/>
            </w:tcBorders>
            <w:shd w:val="clear" w:color="auto" w:fill="auto"/>
            <w:vAlign w:val="bottom"/>
          </w:tcPr>
          <w:p w14:paraId="274B78C1" w14:textId="77777777" w:rsidR="003C732C" w:rsidRPr="00273870" w:rsidRDefault="003C732C" w:rsidP="006B655D">
            <w:pPr>
              <w:spacing w:after="0" w:line="240" w:lineRule="auto"/>
              <w:jc w:val="both"/>
              <w:rPr>
                <w:rFonts w:ascii="Garamond" w:hAnsi="Garamond" w:cs="Times New Roman"/>
                <w:sz w:val="20"/>
                <w:szCs w:val="20"/>
              </w:rPr>
            </w:pPr>
            <w:r w:rsidRPr="00273870">
              <w:rPr>
                <w:rFonts w:ascii="Garamond" w:hAnsi="Garamond" w:cs="Times New Roman"/>
                <w:sz w:val="20"/>
                <w:szCs w:val="20"/>
              </w:rPr>
              <w:t>0.01</w:t>
            </w:r>
          </w:p>
        </w:tc>
      </w:tr>
      <w:tr w:rsidR="006B655D" w:rsidRPr="00273870" w14:paraId="0FE59DEC" w14:textId="77777777" w:rsidTr="006B655D">
        <w:trPr>
          <w:trHeight w:val="215"/>
        </w:trPr>
        <w:tc>
          <w:tcPr>
            <w:tcW w:w="3060" w:type="dxa"/>
            <w:tcBorders>
              <w:top w:val="nil"/>
              <w:left w:val="nil"/>
              <w:bottom w:val="nil"/>
              <w:right w:val="single" w:sz="4" w:space="0" w:color="auto"/>
            </w:tcBorders>
            <w:shd w:val="clear" w:color="auto" w:fill="auto"/>
            <w:noWrap/>
            <w:vAlign w:val="bottom"/>
            <w:hideMark/>
          </w:tcPr>
          <w:p w14:paraId="430B52A1" w14:textId="77777777" w:rsidR="003C732C" w:rsidRPr="00273870" w:rsidRDefault="003C732C" w:rsidP="006B655D">
            <w:pPr>
              <w:spacing w:after="0" w:line="240" w:lineRule="auto"/>
              <w:jc w:val="both"/>
              <w:rPr>
                <w:rFonts w:ascii="Garamond" w:eastAsia="Times New Roman" w:hAnsi="Garamond" w:cs="Times New Roman"/>
                <w:sz w:val="20"/>
                <w:szCs w:val="20"/>
              </w:rPr>
            </w:pPr>
            <w:r w:rsidRPr="00273870">
              <w:rPr>
                <w:rFonts w:ascii="Garamond" w:hAnsi="Garamond" w:cs="Times New Roman"/>
                <w:sz w:val="20"/>
                <w:szCs w:val="20"/>
              </w:rPr>
              <w:t xml:space="preserve">Bus &amp; metro PCA </w:t>
            </w:r>
          </w:p>
        </w:tc>
        <w:tc>
          <w:tcPr>
            <w:tcW w:w="1080" w:type="dxa"/>
            <w:gridSpan w:val="2"/>
            <w:tcBorders>
              <w:top w:val="nil"/>
              <w:left w:val="nil"/>
              <w:bottom w:val="nil"/>
              <w:right w:val="nil"/>
            </w:tcBorders>
            <w:shd w:val="clear" w:color="auto" w:fill="auto"/>
            <w:noWrap/>
            <w:vAlign w:val="bottom"/>
            <w:hideMark/>
          </w:tcPr>
          <w:p w14:paraId="246DB6B1" w14:textId="77777777" w:rsidR="003C732C" w:rsidRPr="00273870" w:rsidRDefault="003C732C" w:rsidP="006B655D">
            <w:pPr>
              <w:spacing w:after="0" w:line="240" w:lineRule="auto"/>
              <w:jc w:val="both"/>
              <w:rPr>
                <w:rFonts w:ascii="Garamond" w:eastAsia="Times New Roman" w:hAnsi="Garamond" w:cs="Times New Roman"/>
                <w:sz w:val="20"/>
                <w:szCs w:val="20"/>
              </w:rPr>
            </w:pPr>
          </w:p>
        </w:tc>
        <w:tc>
          <w:tcPr>
            <w:tcW w:w="731" w:type="dxa"/>
            <w:tcBorders>
              <w:top w:val="nil"/>
              <w:left w:val="nil"/>
              <w:bottom w:val="nil"/>
              <w:right w:val="nil"/>
            </w:tcBorders>
            <w:shd w:val="clear" w:color="auto" w:fill="auto"/>
            <w:noWrap/>
            <w:vAlign w:val="bottom"/>
            <w:hideMark/>
          </w:tcPr>
          <w:p w14:paraId="200673BA" w14:textId="77777777" w:rsidR="003C732C" w:rsidRPr="00273870" w:rsidRDefault="003C732C" w:rsidP="006B655D">
            <w:pPr>
              <w:spacing w:after="0" w:line="240" w:lineRule="auto"/>
              <w:jc w:val="both"/>
              <w:rPr>
                <w:rFonts w:ascii="Garamond" w:eastAsia="Times New Roman" w:hAnsi="Garamond" w:cs="Times New Roman"/>
                <w:sz w:val="20"/>
                <w:szCs w:val="20"/>
              </w:rPr>
            </w:pPr>
          </w:p>
        </w:tc>
        <w:tc>
          <w:tcPr>
            <w:tcW w:w="1249" w:type="dxa"/>
            <w:gridSpan w:val="2"/>
            <w:tcBorders>
              <w:top w:val="nil"/>
              <w:left w:val="nil"/>
              <w:bottom w:val="nil"/>
              <w:right w:val="nil"/>
            </w:tcBorders>
            <w:shd w:val="clear" w:color="auto" w:fill="auto"/>
            <w:vAlign w:val="bottom"/>
          </w:tcPr>
          <w:p w14:paraId="32926EBA" w14:textId="77777777" w:rsidR="003C732C" w:rsidRPr="00273870" w:rsidRDefault="003C732C" w:rsidP="006B655D">
            <w:pPr>
              <w:spacing w:after="0" w:line="240" w:lineRule="auto"/>
              <w:jc w:val="both"/>
              <w:rPr>
                <w:rFonts w:ascii="Garamond" w:hAnsi="Garamond" w:cs="Times New Roman"/>
                <w:sz w:val="20"/>
                <w:szCs w:val="20"/>
              </w:rPr>
            </w:pPr>
            <w:r>
              <w:rPr>
                <w:rFonts w:ascii="Garamond" w:hAnsi="Garamond" w:cs="Times New Roman"/>
                <w:sz w:val="20"/>
                <w:szCs w:val="20"/>
              </w:rPr>
              <w:t xml:space="preserve"> </w:t>
            </w:r>
            <w:r w:rsidRPr="00273870">
              <w:rPr>
                <w:rFonts w:ascii="Garamond" w:hAnsi="Garamond" w:cs="Times New Roman"/>
                <w:sz w:val="20"/>
                <w:szCs w:val="20"/>
              </w:rPr>
              <w:t>0.005</w:t>
            </w:r>
          </w:p>
        </w:tc>
        <w:tc>
          <w:tcPr>
            <w:tcW w:w="731" w:type="dxa"/>
            <w:tcBorders>
              <w:top w:val="nil"/>
              <w:left w:val="nil"/>
              <w:bottom w:val="nil"/>
              <w:right w:val="nil"/>
            </w:tcBorders>
            <w:shd w:val="clear" w:color="auto" w:fill="auto"/>
            <w:vAlign w:val="bottom"/>
          </w:tcPr>
          <w:p w14:paraId="36AEAC57" w14:textId="77777777" w:rsidR="003C732C" w:rsidRPr="00273870" w:rsidRDefault="003C732C" w:rsidP="006B655D">
            <w:pPr>
              <w:spacing w:after="0" w:line="240" w:lineRule="auto"/>
              <w:jc w:val="both"/>
              <w:rPr>
                <w:rFonts w:ascii="Garamond" w:hAnsi="Garamond" w:cs="Times New Roman"/>
                <w:sz w:val="20"/>
                <w:szCs w:val="20"/>
              </w:rPr>
            </w:pPr>
            <w:r w:rsidRPr="00273870">
              <w:rPr>
                <w:rFonts w:ascii="Garamond" w:hAnsi="Garamond" w:cs="Times New Roman"/>
                <w:sz w:val="20"/>
                <w:szCs w:val="20"/>
              </w:rPr>
              <w:t>0.00</w:t>
            </w:r>
          </w:p>
        </w:tc>
        <w:tc>
          <w:tcPr>
            <w:tcW w:w="1069" w:type="dxa"/>
            <w:gridSpan w:val="3"/>
          </w:tcPr>
          <w:p w14:paraId="6616461E" w14:textId="77777777" w:rsidR="003C732C" w:rsidRPr="00273870" w:rsidRDefault="003C732C" w:rsidP="006B655D">
            <w:pPr>
              <w:spacing w:after="0" w:line="240" w:lineRule="auto"/>
              <w:jc w:val="both"/>
              <w:rPr>
                <w:rFonts w:ascii="Garamond" w:hAnsi="Garamond" w:cs="Times New Roman"/>
                <w:sz w:val="20"/>
                <w:szCs w:val="20"/>
              </w:rPr>
            </w:pPr>
          </w:p>
        </w:tc>
        <w:tc>
          <w:tcPr>
            <w:tcW w:w="647" w:type="dxa"/>
          </w:tcPr>
          <w:p w14:paraId="7F8CD5CB" w14:textId="77777777" w:rsidR="003C732C" w:rsidRPr="00273870" w:rsidRDefault="003C732C" w:rsidP="006B655D">
            <w:pPr>
              <w:spacing w:after="0" w:line="240" w:lineRule="auto"/>
              <w:jc w:val="both"/>
              <w:rPr>
                <w:rFonts w:ascii="Garamond" w:hAnsi="Garamond" w:cs="Times New Roman"/>
                <w:sz w:val="20"/>
                <w:szCs w:val="20"/>
              </w:rPr>
            </w:pPr>
          </w:p>
        </w:tc>
        <w:tc>
          <w:tcPr>
            <w:tcW w:w="1063" w:type="dxa"/>
            <w:gridSpan w:val="3"/>
          </w:tcPr>
          <w:p w14:paraId="58F2D856" w14:textId="77777777" w:rsidR="003C732C" w:rsidRPr="00273870" w:rsidRDefault="003C732C" w:rsidP="006B655D">
            <w:pPr>
              <w:spacing w:after="0" w:line="240" w:lineRule="auto"/>
              <w:jc w:val="both"/>
              <w:rPr>
                <w:rFonts w:ascii="Garamond" w:hAnsi="Garamond" w:cs="Times New Roman"/>
                <w:sz w:val="20"/>
                <w:szCs w:val="20"/>
              </w:rPr>
            </w:pPr>
          </w:p>
        </w:tc>
        <w:tc>
          <w:tcPr>
            <w:tcW w:w="658" w:type="dxa"/>
          </w:tcPr>
          <w:p w14:paraId="7762445D" w14:textId="77777777" w:rsidR="003C732C" w:rsidRPr="00273870" w:rsidRDefault="003C732C" w:rsidP="006B655D">
            <w:pPr>
              <w:spacing w:after="0" w:line="240" w:lineRule="auto"/>
              <w:jc w:val="both"/>
              <w:rPr>
                <w:rFonts w:ascii="Garamond" w:hAnsi="Garamond" w:cs="Times New Roman"/>
                <w:sz w:val="20"/>
                <w:szCs w:val="20"/>
              </w:rPr>
            </w:pPr>
          </w:p>
        </w:tc>
      </w:tr>
      <w:tr w:rsidR="006B655D" w:rsidRPr="00273870" w14:paraId="0C4C7DE9" w14:textId="77777777" w:rsidTr="006B655D">
        <w:trPr>
          <w:trHeight w:val="58"/>
        </w:trPr>
        <w:tc>
          <w:tcPr>
            <w:tcW w:w="3060" w:type="dxa"/>
            <w:tcBorders>
              <w:top w:val="nil"/>
              <w:left w:val="nil"/>
              <w:bottom w:val="nil"/>
              <w:right w:val="single" w:sz="4" w:space="0" w:color="auto"/>
            </w:tcBorders>
            <w:shd w:val="clear" w:color="auto" w:fill="auto"/>
            <w:noWrap/>
            <w:vAlign w:val="bottom"/>
            <w:hideMark/>
          </w:tcPr>
          <w:p w14:paraId="76E81D34" w14:textId="77777777" w:rsidR="003C732C" w:rsidRPr="00273870" w:rsidRDefault="003C732C" w:rsidP="006B655D">
            <w:pPr>
              <w:spacing w:after="0" w:line="240" w:lineRule="auto"/>
              <w:jc w:val="both"/>
              <w:rPr>
                <w:rFonts w:ascii="Garamond" w:eastAsia="Times New Roman" w:hAnsi="Garamond" w:cs="Times New Roman"/>
                <w:sz w:val="20"/>
                <w:szCs w:val="20"/>
              </w:rPr>
            </w:pPr>
            <w:r w:rsidRPr="00273870">
              <w:rPr>
                <w:rFonts w:ascii="Garamond" w:hAnsi="Garamond" w:cs="Times New Roman"/>
                <w:sz w:val="20"/>
                <w:szCs w:val="20"/>
              </w:rPr>
              <w:t>Distance to Highway/Train (km)</w:t>
            </w:r>
          </w:p>
        </w:tc>
        <w:tc>
          <w:tcPr>
            <w:tcW w:w="1080" w:type="dxa"/>
            <w:gridSpan w:val="2"/>
            <w:tcBorders>
              <w:top w:val="nil"/>
              <w:left w:val="nil"/>
              <w:bottom w:val="nil"/>
              <w:right w:val="nil"/>
            </w:tcBorders>
            <w:shd w:val="clear" w:color="auto" w:fill="auto"/>
            <w:noWrap/>
            <w:vAlign w:val="bottom"/>
            <w:hideMark/>
          </w:tcPr>
          <w:p w14:paraId="41B5561E" w14:textId="77777777" w:rsidR="003C732C" w:rsidRPr="00273870" w:rsidRDefault="003C732C" w:rsidP="006B655D">
            <w:pPr>
              <w:spacing w:after="0" w:line="240" w:lineRule="auto"/>
              <w:jc w:val="both"/>
              <w:rPr>
                <w:rFonts w:ascii="Garamond" w:eastAsia="Times New Roman" w:hAnsi="Garamond" w:cs="Times New Roman"/>
                <w:sz w:val="20"/>
                <w:szCs w:val="20"/>
              </w:rPr>
            </w:pPr>
          </w:p>
        </w:tc>
        <w:tc>
          <w:tcPr>
            <w:tcW w:w="731" w:type="dxa"/>
            <w:tcBorders>
              <w:top w:val="nil"/>
              <w:left w:val="nil"/>
              <w:bottom w:val="nil"/>
              <w:right w:val="nil"/>
            </w:tcBorders>
            <w:shd w:val="clear" w:color="auto" w:fill="auto"/>
            <w:noWrap/>
            <w:vAlign w:val="bottom"/>
            <w:hideMark/>
          </w:tcPr>
          <w:p w14:paraId="64B58B0C" w14:textId="77777777" w:rsidR="003C732C" w:rsidRPr="00273870" w:rsidRDefault="003C732C" w:rsidP="006B655D">
            <w:pPr>
              <w:spacing w:after="0" w:line="240" w:lineRule="auto"/>
              <w:jc w:val="both"/>
              <w:rPr>
                <w:rFonts w:ascii="Garamond" w:eastAsia="Times New Roman" w:hAnsi="Garamond" w:cs="Times New Roman"/>
                <w:sz w:val="20"/>
                <w:szCs w:val="20"/>
              </w:rPr>
            </w:pPr>
          </w:p>
        </w:tc>
        <w:tc>
          <w:tcPr>
            <w:tcW w:w="1249" w:type="dxa"/>
            <w:gridSpan w:val="2"/>
            <w:tcBorders>
              <w:top w:val="nil"/>
              <w:left w:val="nil"/>
              <w:bottom w:val="nil"/>
              <w:right w:val="nil"/>
            </w:tcBorders>
            <w:shd w:val="clear" w:color="auto" w:fill="auto"/>
            <w:vAlign w:val="bottom"/>
          </w:tcPr>
          <w:p w14:paraId="23A43682" w14:textId="77777777" w:rsidR="003C732C" w:rsidRPr="00273870" w:rsidRDefault="003C732C" w:rsidP="006B655D">
            <w:pPr>
              <w:spacing w:after="0" w:line="240" w:lineRule="auto"/>
              <w:jc w:val="both"/>
              <w:rPr>
                <w:rFonts w:ascii="Garamond" w:hAnsi="Garamond" w:cs="Times New Roman"/>
                <w:sz w:val="20"/>
                <w:szCs w:val="20"/>
              </w:rPr>
            </w:pPr>
            <w:r w:rsidRPr="00273870">
              <w:rPr>
                <w:rFonts w:ascii="Garamond" w:hAnsi="Garamond" w:cs="Times New Roman"/>
                <w:sz w:val="20"/>
                <w:szCs w:val="20"/>
              </w:rPr>
              <w:t>-0.100***</w:t>
            </w:r>
          </w:p>
        </w:tc>
        <w:tc>
          <w:tcPr>
            <w:tcW w:w="731" w:type="dxa"/>
            <w:tcBorders>
              <w:top w:val="nil"/>
              <w:left w:val="nil"/>
              <w:bottom w:val="nil"/>
              <w:right w:val="nil"/>
            </w:tcBorders>
            <w:shd w:val="clear" w:color="auto" w:fill="auto"/>
            <w:vAlign w:val="bottom"/>
          </w:tcPr>
          <w:p w14:paraId="6DCBE953" w14:textId="77777777" w:rsidR="003C732C" w:rsidRPr="00273870" w:rsidRDefault="003C732C" w:rsidP="006B655D">
            <w:pPr>
              <w:spacing w:after="0" w:line="240" w:lineRule="auto"/>
              <w:jc w:val="both"/>
              <w:rPr>
                <w:rFonts w:ascii="Garamond" w:hAnsi="Garamond" w:cs="Times New Roman"/>
                <w:sz w:val="20"/>
                <w:szCs w:val="20"/>
              </w:rPr>
            </w:pPr>
            <w:r w:rsidRPr="00273870">
              <w:rPr>
                <w:rFonts w:ascii="Garamond" w:hAnsi="Garamond" w:cs="Times New Roman"/>
                <w:sz w:val="20"/>
                <w:szCs w:val="20"/>
              </w:rPr>
              <w:t>0.01</w:t>
            </w:r>
          </w:p>
        </w:tc>
        <w:tc>
          <w:tcPr>
            <w:tcW w:w="1069" w:type="dxa"/>
            <w:gridSpan w:val="3"/>
          </w:tcPr>
          <w:p w14:paraId="42C2F5A9" w14:textId="77777777" w:rsidR="003C732C" w:rsidRPr="00273870" w:rsidRDefault="003C732C" w:rsidP="006B655D">
            <w:pPr>
              <w:spacing w:after="0" w:line="240" w:lineRule="auto"/>
              <w:jc w:val="both"/>
              <w:rPr>
                <w:rFonts w:ascii="Garamond" w:hAnsi="Garamond" w:cs="Times New Roman"/>
                <w:sz w:val="20"/>
                <w:szCs w:val="20"/>
              </w:rPr>
            </w:pPr>
          </w:p>
        </w:tc>
        <w:tc>
          <w:tcPr>
            <w:tcW w:w="647" w:type="dxa"/>
          </w:tcPr>
          <w:p w14:paraId="4C572C6F" w14:textId="77777777" w:rsidR="003C732C" w:rsidRPr="00273870" w:rsidRDefault="003C732C" w:rsidP="006B655D">
            <w:pPr>
              <w:spacing w:after="0" w:line="240" w:lineRule="auto"/>
              <w:jc w:val="both"/>
              <w:rPr>
                <w:rFonts w:ascii="Garamond" w:hAnsi="Garamond" w:cs="Times New Roman"/>
                <w:sz w:val="20"/>
                <w:szCs w:val="20"/>
              </w:rPr>
            </w:pPr>
          </w:p>
        </w:tc>
        <w:tc>
          <w:tcPr>
            <w:tcW w:w="1063" w:type="dxa"/>
            <w:gridSpan w:val="3"/>
          </w:tcPr>
          <w:p w14:paraId="47508893" w14:textId="77777777" w:rsidR="003C732C" w:rsidRPr="00273870" w:rsidRDefault="003C732C" w:rsidP="006B655D">
            <w:pPr>
              <w:spacing w:after="0" w:line="240" w:lineRule="auto"/>
              <w:jc w:val="both"/>
              <w:rPr>
                <w:rFonts w:ascii="Garamond" w:hAnsi="Garamond" w:cs="Times New Roman"/>
                <w:sz w:val="20"/>
                <w:szCs w:val="20"/>
              </w:rPr>
            </w:pPr>
          </w:p>
        </w:tc>
        <w:tc>
          <w:tcPr>
            <w:tcW w:w="658" w:type="dxa"/>
          </w:tcPr>
          <w:p w14:paraId="7794389B" w14:textId="77777777" w:rsidR="003C732C" w:rsidRPr="00273870" w:rsidRDefault="003C732C" w:rsidP="006B655D">
            <w:pPr>
              <w:spacing w:after="0" w:line="240" w:lineRule="auto"/>
              <w:jc w:val="both"/>
              <w:rPr>
                <w:rFonts w:ascii="Garamond" w:hAnsi="Garamond" w:cs="Times New Roman"/>
                <w:sz w:val="20"/>
                <w:szCs w:val="20"/>
              </w:rPr>
            </w:pPr>
          </w:p>
        </w:tc>
      </w:tr>
      <w:tr w:rsidR="006B655D" w:rsidRPr="00273870" w14:paraId="2EF13908" w14:textId="77777777" w:rsidTr="006B655D">
        <w:trPr>
          <w:trHeight w:val="215"/>
        </w:trPr>
        <w:tc>
          <w:tcPr>
            <w:tcW w:w="3060" w:type="dxa"/>
            <w:tcBorders>
              <w:top w:val="nil"/>
              <w:left w:val="nil"/>
              <w:bottom w:val="nil"/>
              <w:right w:val="single" w:sz="4" w:space="0" w:color="auto"/>
            </w:tcBorders>
            <w:shd w:val="clear" w:color="auto" w:fill="auto"/>
            <w:noWrap/>
            <w:vAlign w:val="bottom"/>
            <w:hideMark/>
          </w:tcPr>
          <w:p w14:paraId="6D8700D3" w14:textId="77777777" w:rsidR="003C732C" w:rsidRPr="00273870" w:rsidRDefault="003C732C" w:rsidP="006B655D">
            <w:pPr>
              <w:spacing w:after="0" w:line="240" w:lineRule="auto"/>
              <w:jc w:val="both"/>
              <w:rPr>
                <w:rFonts w:ascii="Garamond" w:eastAsia="Times New Roman" w:hAnsi="Garamond" w:cs="Times New Roman"/>
                <w:sz w:val="20"/>
                <w:szCs w:val="20"/>
              </w:rPr>
            </w:pPr>
            <w:r w:rsidRPr="00273870">
              <w:rPr>
                <w:rFonts w:ascii="Garamond" w:hAnsi="Garamond" w:cs="Times New Roman"/>
                <w:sz w:val="20"/>
                <w:szCs w:val="20"/>
              </w:rPr>
              <w:t xml:space="preserve">Distance to Beach (km)         </w:t>
            </w:r>
          </w:p>
        </w:tc>
        <w:tc>
          <w:tcPr>
            <w:tcW w:w="1080" w:type="dxa"/>
            <w:gridSpan w:val="2"/>
            <w:tcBorders>
              <w:top w:val="nil"/>
              <w:left w:val="nil"/>
              <w:bottom w:val="nil"/>
              <w:right w:val="nil"/>
            </w:tcBorders>
            <w:shd w:val="clear" w:color="auto" w:fill="auto"/>
            <w:noWrap/>
            <w:vAlign w:val="bottom"/>
            <w:hideMark/>
          </w:tcPr>
          <w:p w14:paraId="6F378CCB" w14:textId="77777777" w:rsidR="003C732C" w:rsidRPr="00273870" w:rsidRDefault="003C732C" w:rsidP="006B655D">
            <w:pPr>
              <w:spacing w:after="0" w:line="240" w:lineRule="auto"/>
              <w:jc w:val="both"/>
              <w:rPr>
                <w:rFonts w:ascii="Garamond" w:eastAsia="Times New Roman" w:hAnsi="Garamond" w:cs="Times New Roman"/>
                <w:sz w:val="20"/>
                <w:szCs w:val="20"/>
              </w:rPr>
            </w:pPr>
          </w:p>
        </w:tc>
        <w:tc>
          <w:tcPr>
            <w:tcW w:w="731" w:type="dxa"/>
            <w:tcBorders>
              <w:top w:val="nil"/>
              <w:left w:val="nil"/>
              <w:bottom w:val="nil"/>
              <w:right w:val="nil"/>
            </w:tcBorders>
            <w:shd w:val="clear" w:color="auto" w:fill="auto"/>
            <w:noWrap/>
            <w:vAlign w:val="bottom"/>
            <w:hideMark/>
          </w:tcPr>
          <w:p w14:paraId="4121488C" w14:textId="77777777" w:rsidR="003C732C" w:rsidRPr="00273870" w:rsidRDefault="003C732C" w:rsidP="006B655D">
            <w:pPr>
              <w:spacing w:after="0" w:line="240" w:lineRule="auto"/>
              <w:jc w:val="both"/>
              <w:rPr>
                <w:rFonts w:ascii="Garamond" w:eastAsia="Times New Roman" w:hAnsi="Garamond" w:cs="Times New Roman"/>
                <w:sz w:val="20"/>
                <w:szCs w:val="20"/>
              </w:rPr>
            </w:pPr>
          </w:p>
        </w:tc>
        <w:tc>
          <w:tcPr>
            <w:tcW w:w="1249" w:type="dxa"/>
            <w:gridSpan w:val="2"/>
            <w:tcBorders>
              <w:top w:val="nil"/>
              <w:left w:val="nil"/>
              <w:bottom w:val="nil"/>
              <w:right w:val="nil"/>
            </w:tcBorders>
            <w:shd w:val="clear" w:color="auto" w:fill="auto"/>
            <w:vAlign w:val="bottom"/>
          </w:tcPr>
          <w:p w14:paraId="34E905FE" w14:textId="77777777" w:rsidR="003C732C" w:rsidRPr="00273870" w:rsidRDefault="003C732C" w:rsidP="006B655D">
            <w:pPr>
              <w:spacing w:after="0" w:line="240" w:lineRule="auto"/>
              <w:jc w:val="both"/>
              <w:rPr>
                <w:rFonts w:ascii="Garamond" w:hAnsi="Garamond" w:cs="Times New Roman"/>
                <w:sz w:val="20"/>
                <w:szCs w:val="20"/>
              </w:rPr>
            </w:pPr>
          </w:p>
        </w:tc>
        <w:tc>
          <w:tcPr>
            <w:tcW w:w="731" w:type="dxa"/>
            <w:tcBorders>
              <w:top w:val="nil"/>
              <w:left w:val="nil"/>
              <w:bottom w:val="nil"/>
              <w:right w:val="nil"/>
            </w:tcBorders>
            <w:shd w:val="clear" w:color="auto" w:fill="auto"/>
            <w:vAlign w:val="bottom"/>
          </w:tcPr>
          <w:p w14:paraId="6A97A0A9" w14:textId="77777777" w:rsidR="003C732C" w:rsidRPr="00273870" w:rsidRDefault="003C732C" w:rsidP="006B655D">
            <w:pPr>
              <w:spacing w:after="0" w:line="240" w:lineRule="auto"/>
              <w:jc w:val="both"/>
              <w:rPr>
                <w:rFonts w:ascii="Garamond" w:hAnsi="Garamond" w:cs="Times New Roman"/>
                <w:sz w:val="20"/>
                <w:szCs w:val="20"/>
              </w:rPr>
            </w:pPr>
          </w:p>
        </w:tc>
        <w:tc>
          <w:tcPr>
            <w:tcW w:w="1069" w:type="dxa"/>
            <w:gridSpan w:val="3"/>
            <w:tcBorders>
              <w:top w:val="nil"/>
              <w:left w:val="nil"/>
              <w:bottom w:val="nil"/>
              <w:right w:val="nil"/>
            </w:tcBorders>
            <w:shd w:val="clear" w:color="auto" w:fill="auto"/>
            <w:vAlign w:val="bottom"/>
          </w:tcPr>
          <w:p w14:paraId="55FB66DC" w14:textId="77777777" w:rsidR="003C732C" w:rsidRPr="00273870" w:rsidRDefault="003C732C" w:rsidP="006B655D">
            <w:pPr>
              <w:spacing w:after="0" w:line="240" w:lineRule="auto"/>
              <w:jc w:val="both"/>
              <w:rPr>
                <w:rFonts w:ascii="Garamond" w:hAnsi="Garamond" w:cs="Times New Roman"/>
                <w:sz w:val="20"/>
                <w:szCs w:val="20"/>
              </w:rPr>
            </w:pPr>
            <w:r w:rsidRPr="00273870">
              <w:rPr>
                <w:rFonts w:ascii="Garamond" w:hAnsi="Garamond" w:cs="Times New Roman"/>
                <w:sz w:val="20"/>
                <w:szCs w:val="20"/>
              </w:rPr>
              <w:t>-0.104</w:t>
            </w:r>
          </w:p>
        </w:tc>
        <w:tc>
          <w:tcPr>
            <w:tcW w:w="647" w:type="dxa"/>
            <w:tcBorders>
              <w:top w:val="nil"/>
              <w:left w:val="nil"/>
              <w:bottom w:val="nil"/>
              <w:right w:val="nil"/>
            </w:tcBorders>
            <w:shd w:val="clear" w:color="auto" w:fill="auto"/>
            <w:vAlign w:val="bottom"/>
          </w:tcPr>
          <w:p w14:paraId="28A5DC3E" w14:textId="77777777" w:rsidR="003C732C" w:rsidRPr="00273870" w:rsidRDefault="003C732C" w:rsidP="006B655D">
            <w:pPr>
              <w:spacing w:after="0" w:line="240" w:lineRule="auto"/>
              <w:jc w:val="both"/>
              <w:rPr>
                <w:rFonts w:ascii="Garamond" w:hAnsi="Garamond" w:cs="Times New Roman"/>
                <w:sz w:val="20"/>
                <w:szCs w:val="20"/>
              </w:rPr>
            </w:pPr>
            <w:r w:rsidRPr="00273870">
              <w:rPr>
                <w:rFonts w:ascii="Garamond" w:hAnsi="Garamond" w:cs="Times New Roman"/>
                <w:sz w:val="20"/>
                <w:szCs w:val="20"/>
              </w:rPr>
              <w:t>0.00</w:t>
            </w:r>
          </w:p>
        </w:tc>
        <w:tc>
          <w:tcPr>
            <w:tcW w:w="1063" w:type="dxa"/>
            <w:gridSpan w:val="3"/>
          </w:tcPr>
          <w:p w14:paraId="7DFEF396" w14:textId="77777777" w:rsidR="003C732C" w:rsidRPr="00273870" w:rsidRDefault="003C732C" w:rsidP="006B655D">
            <w:pPr>
              <w:spacing w:after="0" w:line="240" w:lineRule="auto"/>
              <w:jc w:val="both"/>
              <w:rPr>
                <w:rFonts w:ascii="Garamond" w:hAnsi="Garamond" w:cs="Times New Roman"/>
                <w:sz w:val="20"/>
                <w:szCs w:val="20"/>
              </w:rPr>
            </w:pPr>
          </w:p>
        </w:tc>
        <w:tc>
          <w:tcPr>
            <w:tcW w:w="658" w:type="dxa"/>
          </w:tcPr>
          <w:p w14:paraId="38D3C31E" w14:textId="77777777" w:rsidR="003C732C" w:rsidRPr="00273870" w:rsidRDefault="003C732C" w:rsidP="006B655D">
            <w:pPr>
              <w:spacing w:after="0" w:line="240" w:lineRule="auto"/>
              <w:jc w:val="both"/>
              <w:rPr>
                <w:rFonts w:ascii="Garamond" w:hAnsi="Garamond" w:cs="Times New Roman"/>
                <w:sz w:val="20"/>
                <w:szCs w:val="20"/>
              </w:rPr>
            </w:pPr>
          </w:p>
        </w:tc>
      </w:tr>
      <w:tr w:rsidR="006B655D" w:rsidRPr="00273870" w14:paraId="0C82131B" w14:textId="77777777" w:rsidTr="006B655D">
        <w:trPr>
          <w:trHeight w:val="215"/>
        </w:trPr>
        <w:tc>
          <w:tcPr>
            <w:tcW w:w="3060" w:type="dxa"/>
            <w:tcBorders>
              <w:top w:val="nil"/>
              <w:left w:val="nil"/>
              <w:bottom w:val="nil"/>
              <w:right w:val="single" w:sz="4" w:space="0" w:color="auto"/>
            </w:tcBorders>
            <w:shd w:val="clear" w:color="auto" w:fill="auto"/>
            <w:noWrap/>
            <w:vAlign w:val="bottom"/>
          </w:tcPr>
          <w:p w14:paraId="7725A74B" w14:textId="77777777" w:rsidR="003C732C" w:rsidRPr="00273870" w:rsidRDefault="003C732C" w:rsidP="006B655D">
            <w:pPr>
              <w:spacing w:after="0" w:line="240" w:lineRule="auto"/>
              <w:jc w:val="both"/>
              <w:rPr>
                <w:rFonts w:ascii="Garamond" w:eastAsia="Times New Roman" w:hAnsi="Garamond" w:cs="Times New Roman"/>
                <w:sz w:val="20"/>
                <w:szCs w:val="20"/>
              </w:rPr>
            </w:pPr>
            <w:r w:rsidRPr="00273870">
              <w:rPr>
                <w:rFonts w:ascii="Garamond" w:hAnsi="Garamond" w:cs="Times New Roman"/>
                <w:sz w:val="20"/>
                <w:szCs w:val="20"/>
              </w:rPr>
              <w:t xml:space="preserve">Park &amp; garden PCA </w:t>
            </w:r>
          </w:p>
        </w:tc>
        <w:tc>
          <w:tcPr>
            <w:tcW w:w="1080" w:type="dxa"/>
            <w:gridSpan w:val="2"/>
            <w:tcBorders>
              <w:top w:val="nil"/>
              <w:left w:val="nil"/>
              <w:bottom w:val="nil"/>
              <w:right w:val="nil"/>
            </w:tcBorders>
            <w:shd w:val="clear" w:color="auto" w:fill="auto"/>
            <w:noWrap/>
            <w:vAlign w:val="bottom"/>
          </w:tcPr>
          <w:p w14:paraId="7A8FDBB5" w14:textId="77777777" w:rsidR="003C732C" w:rsidRPr="00273870" w:rsidRDefault="003C732C" w:rsidP="006B655D">
            <w:pPr>
              <w:spacing w:after="0" w:line="240" w:lineRule="auto"/>
              <w:jc w:val="both"/>
              <w:rPr>
                <w:rFonts w:ascii="Garamond" w:hAnsi="Garamond" w:cs="Times New Roman"/>
                <w:sz w:val="20"/>
                <w:szCs w:val="20"/>
              </w:rPr>
            </w:pPr>
          </w:p>
        </w:tc>
        <w:tc>
          <w:tcPr>
            <w:tcW w:w="731" w:type="dxa"/>
            <w:tcBorders>
              <w:top w:val="nil"/>
              <w:left w:val="nil"/>
              <w:bottom w:val="nil"/>
              <w:right w:val="nil"/>
            </w:tcBorders>
            <w:shd w:val="clear" w:color="auto" w:fill="auto"/>
            <w:noWrap/>
            <w:vAlign w:val="bottom"/>
          </w:tcPr>
          <w:p w14:paraId="7BECAB82" w14:textId="77777777" w:rsidR="003C732C" w:rsidRPr="00273870" w:rsidRDefault="003C732C" w:rsidP="006B655D">
            <w:pPr>
              <w:spacing w:after="0" w:line="240" w:lineRule="auto"/>
              <w:jc w:val="both"/>
              <w:rPr>
                <w:rFonts w:ascii="Garamond" w:hAnsi="Garamond" w:cs="Times New Roman"/>
                <w:sz w:val="20"/>
                <w:szCs w:val="20"/>
              </w:rPr>
            </w:pPr>
          </w:p>
        </w:tc>
        <w:tc>
          <w:tcPr>
            <w:tcW w:w="1249" w:type="dxa"/>
            <w:gridSpan w:val="2"/>
            <w:tcBorders>
              <w:top w:val="nil"/>
              <w:left w:val="nil"/>
              <w:bottom w:val="nil"/>
              <w:right w:val="nil"/>
            </w:tcBorders>
            <w:shd w:val="clear" w:color="auto" w:fill="auto"/>
            <w:vAlign w:val="bottom"/>
          </w:tcPr>
          <w:p w14:paraId="417C84B3" w14:textId="77777777" w:rsidR="003C732C" w:rsidRPr="00273870" w:rsidRDefault="003C732C" w:rsidP="006B655D">
            <w:pPr>
              <w:spacing w:after="0" w:line="240" w:lineRule="auto"/>
              <w:jc w:val="both"/>
              <w:rPr>
                <w:rFonts w:ascii="Garamond" w:hAnsi="Garamond" w:cs="Times New Roman"/>
                <w:sz w:val="20"/>
                <w:szCs w:val="20"/>
              </w:rPr>
            </w:pPr>
          </w:p>
        </w:tc>
        <w:tc>
          <w:tcPr>
            <w:tcW w:w="731" w:type="dxa"/>
            <w:tcBorders>
              <w:top w:val="nil"/>
              <w:left w:val="nil"/>
              <w:bottom w:val="nil"/>
              <w:right w:val="nil"/>
            </w:tcBorders>
            <w:shd w:val="clear" w:color="auto" w:fill="auto"/>
            <w:vAlign w:val="bottom"/>
          </w:tcPr>
          <w:p w14:paraId="60FBA536" w14:textId="77777777" w:rsidR="003C732C" w:rsidRPr="00273870" w:rsidRDefault="003C732C" w:rsidP="006B655D">
            <w:pPr>
              <w:spacing w:after="0" w:line="240" w:lineRule="auto"/>
              <w:jc w:val="both"/>
              <w:rPr>
                <w:rFonts w:ascii="Garamond" w:hAnsi="Garamond" w:cs="Times New Roman"/>
                <w:sz w:val="20"/>
                <w:szCs w:val="20"/>
              </w:rPr>
            </w:pPr>
          </w:p>
        </w:tc>
        <w:tc>
          <w:tcPr>
            <w:tcW w:w="1069" w:type="dxa"/>
            <w:gridSpan w:val="3"/>
            <w:tcBorders>
              <w:top w:val="nil"/>
              <w:left w:val="nil"/>
              <w:bottom w:val="nil"/>
              <w:right w:val="nil"/>
            </w:tcBorders>
            <w:shd w:val="clear" w:color="auto" w:fill="auto"/>
            <w:vAlign w:val="bottom"/>
          </w:tcPr>
          <w:p w14:paraId="30FDEED2" w14:textId="77777777" w:rsidR="003C732C" w:rsidRPr="00273870" w:rsidRDefault="003C732C" w:rsidP="006B655D">
            <w:pPr>
              <w:spacing w:after="0" w:line="240" w:lineRule="auto"/>
              <w:jc w:val="both"/>
              <w:rPr>
                <w:rFonts w:ascii="Garamond" w:hAnsi="Garamond" w:cs="Times New Roman"/>
                <w:sz w:val="20"/>
                <w:szCs w:val="20"/>
              </w:rPr>
            </w:pPr>
            <w:r w:rsidRPr="00273870">
              <w:rPr>
                <w:rFonts w:ascii="Garamond" w:hAnsi="Garamond" w:cs="Times New Roman"/>
                <w:sz w:val="20"/>
                <w:szCs w:val="20"/>
              </w:rPr>
              <w:t>-0.007***</w:t>
            </w:r>
          </w:p>
        </w:tc>
        <w:tc>
          <w:tcPr>
            <w:tcW w:w="647" w:type="dxa"/>
            <w:tcBorders>
              <w:top w:val="nil"/>
              <w:left w:val="nil"/>
              <w:bottom w:val="nil"/>
              <w:right w:val="nil"/>
            </w:tcBorders>
            <w:shd w:val="clear" w:color="auto" w:fill="auto"/>
            <w:vAlign w:val="bottom"/>
          </w:tcPr>
          <w:p w14:paraId="18BFBED7" w14:textId="77777777" w:rsidR="003C732C" w:rsidRPr="00273870" w:rsidRDefault="003C732C" w:rsidP="006B655D">
            <w:pPr>
              <w:spacing w:after="0" w:line="240" w:lineRule="auto"/>
              <w:jc w:val="both"/>
              <w:rPr>
                <w:rFonts w:ascii="Garamond" w:hAnsi="Garamond" w:cs="Times New Roman"/>
                <w:sz w:val="20"/>
                <w:szCs w:val="20"/>
              </w:rPr>
            </w:pPr>
            <w:r w:rsidRPr="00273870">
              <w:rPr>
                <w:rFonts w:ascii="Garamond" w:hAnsi="Garamond" w:cs="Times New Roman"/>
                <w:sz w:val="20"/>
                <w:szCs w:val="20"/>
              </w:rPr>
              <w:t>0.00</w:t>
            </w:r>
          </w:p>
        </w:tc>
        <w:tc>
          <w:tcPr>
            <w:tcW w:w="1063" w:type="dxa"/>
            <w:gridSpan w:val="3"/>
          </w:tcPr>
          <w:p w14:paraId="0F08FBB3" w14:textId="77777777" w:rsidR="003C732C" w:rsidRPr="00273870" w:rsidRDefault="003C732C" w:rsidP="006B655D">
            <w:pPr>
              <w:spacing w:after="0" w:line="240" w:lineRule="auto"/>
              <w:jc w:val="both"/>
              <w:rPr>
                <w:rFonts w:ascii="Garamond" w:hAnsi="Garamond" w:cs="Times New Roman"/>
                <w:sz w:val="20"/>
                <w:szCs w:val="20"/>
              </w:rPr>
            </w:pPr>
          </w:p>
        </w:tc>
        <w:tc>
          <w:tcPr>
            <w:tcW w:w="658" w:type="dxa"/>
          </w:tcPr>
          <w:p w14:paraId="66ACC157" w14:textId="77777777" w:rsidR="003C732C" w:rsidRPr="00273870" w:rsidRDefault="003C732C" w:rsidP="006B655D">
            <w:pPr>
              <w:spacing w:after="0" w:line="240" w:lineRule="auto"/>
              <w:jc w:val="both"/>
              <w:rPr>
                <w:rFonts w:ascii="Garamond" w:hAnsi="Garamond" w:cs="Times New Roman"/>
                <w:sz w:val="20"/>
                <w:szCs w:val="20"/>
              </w:rPr>
            </w:pPr>
          </w:p>
        </w:tc>
      </w:tr>
      <w:tr w:rsidR="006B655D" w:rsidRPr="00273870" w14:paraId="5B83AC53" w14:textId="77777777" w:rsidTr="006B655D">
        <w:trPr>
          <w:trHeight w:val="215"/>
        </w:trPr>
        <w:tc>
          <w:tcPr>
            <w:tcW w:w="3060" w:type="dxa"/>
            <w:tcBorders>
              <w:top w:val="nil"/>
              <w:left w:val="nil"/>
              <w:bottom w:val="nil"/>
              <w:right w:val="single" w:sz="4" w:space="0" w:color="auto"/>
            </w:tcBorders>
            <w:shd w:val="clear" w:color="auto" w:fill="auto"/>
            <w:noWrap/>
            <w:vAlign w:val="bottom"/>
          </w:tcPr>
          <w:p w14:paraId="7523A6E1" w14:textId="77777777" w:rsidR="003C732C" w:rsidRPr="00273870" w:rsidRDefault="003C732C" w:rsidP="006B655D">
            <w:pPr>
              <w:spacing w:after="0" w:line="240" w:lineRule="auto"/>
              <w:jc w:val="both"/>
              <w:rPr>
                <w:rFonts w:ascii="Garamond" w:eastAsia="Times New Roman" w:hAnsi="Garamond" w:cs="Times New Roman"/>
                <w:sz w:val="20"/>
                <w:szCs w:val="20"/>
              </w:rPr>
            </w:pPr>
            <w:r w:rsidRPr="00273870">
              <w:rPr>
                <w:rFonts w:ascii="Garamond" w:hAnsi="Garamond" w:cs="Times New Roman"/>
                <w:sz w:val="20"/>
                <w:szCs w:val="20"/>
              </w:rPr>
              <w:t xml:space="preserve">Viewpoint PCA </w:t>
            </w:r>
          </w:p>
        </w:tc>
        <w:tc>
          <w:tcPr>
            <w:tcW w:w="1080" w:type="dxa"/>
            <w:gridSpan w:val="2"/>
            <w:tcBorders>
              <w:top w:val="nil"/>
              <w:left w:val="nil"/>
              <w:bottom w:val="nil"/>
              <w:right w:val="nil"/>
            </w:tcBorders>
            <w:shd w:val="clear" w:color="auto" w:fill="auto"/>
            <w:noWrap/>
            <w:vAlign w:val="bottom"/>
          </w:tcPr>
          <w:p w14:paraId="73C60F27" w14:textId="77777777" w:rsidR="003C732C" w:rsidRPr="00273870" w:rsidRDefault="003C732C" w:rsidP="006B655D">
            <w:pPr>
              <w:spacing w:after="0" w:line="240" w:lineRule="auto"/>
              <w:jc w:val="both"/>
              <w:rPr>
                <w:rFonts w:ascii="Garamond" w:hAnsi="Garamond" w:cs="Times New Roman"/>
                <w:sz w:val="20"/>
                <w:szCs w:val="20"/>
              </w:rPr>
            </w:pPr>
          </w:p>
        </w:tc>
        <w:tc>
          <w:tcPr>
            <w:tcW w:w="731" w:type="dxa"/>
            <w:tcBorders>
              <w:top w:val="nil"/>
              <w:left w:val="nil"/>
              <w:bottom w:val="nil"/>
              <w:right w:val="nil"/>
            </w:tcBorders>
            <w:shd w:val="clear" w:color="auto" w:fill="auto"/>
            <w:noWrap/>
            <w:vAlign w:val="bottom"/>
          </w:tcPr>
          <w:p w14:paraId="10405078" w14:textId="77777777" w:rsidR="003C732C" w:rsidRPr="00273870" w:rsidRDefault="003C732C" w:rsidP="006B655D">
            <w:pPr>
              <w:spacing w:after="0" w:line="240" w:lineRule="auto"/>
              <w:jc w:val="both"/>
              <w:rPr>
                <w:rFonts w:ascii="Garamond" w:hAnsi="Garamond" w:cs="Times New Roman"/>
                <w:sz w:val="20"/>
                <w:szCs w:val="20"/>
              </w:rPr>
            </w:pPr>
          </w:p>
        </w:tc>
        <w:tc>
          <w:tcPr>
            <w:tcW w:w="1249" w:type="dxa"/>
            <w:gridSpan w:val="2"/>
            <w:tcBorders>
              <w:top w:val="nil"/>
              <w:left w:val="nil"/>
              <w:bottom w:val="nil"/>
              <w:right w:val="nil"/>
            </w:tcBorders>
            <w:shd w:val="clear" w:color="auto" w:fill="auto"/>
            <w:vAlign w:val="bottom"/>
          </w:tcPr>
          <w:p w14:paraId="0E5BC478" w14:textId="77777777" w:rsidR="003C732C" w:rsidRPr="00273870" w:rsidRDefault="003C732C" w:rsidP="006B655D">
            <w:pPr>
              <w:spacing w:after="0" w:line="240" w:lineRule="auto"/>
              <w:jc w:val="both"/>
              <w:rPr>
                <w:rFonts w:ascii="Garamond" w:hAnsi="Garamond" w:cs="Times New Roman"/>
                <w:sz w:val="20"/>
                <w:szCs w:val="20"/>
              </w:rPr>
            </w:pPr>
          </w:p>
        </w:tc>
        <w:tc>
          <w:tcPr>
            <w:tcW w:w="731" w:type="dxa"/>
            <w:tcBorders>
              <w:top w:val="nil"/>
              <w:left w:val="nil"/>
              <w:bottom w:val="nil"/>
              <w:right w:val="nil"/>
            </w:tcBorders>
            <w:shd w:val="clear" w:color="auto" w:fill="auto"/>
            <w:vAlign w:val="bottom"/>
          </w:tcPr>
          <w:p w14:paraId="718CDDE6" w14:textId="77777777" w:rsidR="003C732C" w:rsidRPr="00273870" w:rsidRDefault="003C732C" w:rsidP="006B655D">
            <w:pPr>
              <w:spacing w:after="0" w:line="240" w:lineRule="auto"/>
              <w:jc w:val="both"/>
              <w:rPr>
                <w:rFonts w:ascii="Garamond" w:hAnsi="Garamond" w:cs="Times New Roman"/>
                <w:sz w:val="20"/>
                <w:szCs w:val="20"/>
              </w:rPr>
            </w:pPr>
          </w:p>
        </w:tc>
        <w:tc>
          <w:tcPr>
            <w:tcW w:w="1069" w:type="dxa"/>
            <w:gridSpan w:val="3"/>
            <w:tcBorders>
              <w:top w:val="nil"/>
              <w:left w:val="nil"/>
              <w:bottom w:val="nil"/>
              <w:right w:val="nil"/>
            </w:tcBorders>
            <w:shd w:val="clear" w:color="auto" w:fill="auto"/>
            <w:vAlign w:val="bottom"/>
          </w:tcPr>
          <w:p w14:paraId="4429A422" w14:textId="77777777" w:rsidR="003C732C" w:rsidRPr="00273870" w:rsidRDefault="003C732C" w:rsidP="006B655D">
            <w:pPr>
              <w:spacing w:after="0" w:line="240" w:lineRule="auto"/>
              <w:jc w:val="both"/>
              <w:rPr>
                <w:rFonts w:ascii="Garamond" w:hAnsi="Garamond" w:cs="Times New Roman"/>
                <w:sz w:val="20"/>
                <w:szCs w:val="20"/>
              </w:rPr>
            </w:pPr>
            <w:r w:rsidRPr="00273870">
              <w:rPr>
                <w:rFonts w:ascii="Garamond" w:hAnsi="Garamond" w:cs="Times New Roman"/>
                <w:sz w:val="20"/>
                <w:szCs w:val="20"/>
              </w:rPr>
              <w:t>-0.122***</w:t>
            </w:r>
          </w:p>
        </w:tc>
        <w:tc>
          <w:tcPr>
            <w:tcW w:w="647" w:type="dxa"/>
            <w:tcBorders>
              <w:top w:val="nil"/>
              <w:left w:val="nil"/>
              <w:bottom w:val="nil"/>
              <w:right w:val="nil"/>
            </w:tcBorders>
            <w:shd w:val="clear" w:color="auto" w:fill="auto"/>
            <w:vAlign w:val="bottom"/>
          </w:tcPr>
          <w:p w14:paraId="0C8A95A1" w14:textId="77777777" w:rsidR="003C732C" w:rsidRPr="00273870" w:rsidRDefault="003C732C" w:rsidP="006B655D">
            <w:pPr>
              <w:spacing w:after="0" w:line="240" w:lineRule="auto"/>
              <w:jc w:val="both"/>
              <w:rPr>
                <w:rFonts w:ascii="Garamond" w:hAnsi="Garamond" w:cs="Times New Roman"/>
                <w:sz w:val="20"/>
                <w:szCs w:val="20"/>
              </w:rPr>
            </w:pPr>
            <w:r w:rsidRPr="00273870">
              <w:rPr>
                <w:rFonts w:ascii="Garamond" w:hAnsi="Garamond" w:cs="Times New Roman"/>
                <w:sz w:val="20"/>
                <w:szCs w:val="20"/>
              </w:rPr>
              <w:t>0.01</w:t>
            </w:r>
          </w:p>
        </w:tc>
        <w:tc>
          <w:tcPr>
            <w:tcW w:w="1063" w:type="dxa"/>
            <w:gridSpan w:val="3"/>
          </w:tcPr>
          <w:p w14:paraId="3B9AFCD5" w14:textId="77777777" w:rsidR="003C732C" w:rsidRPr="00273870" w:rsidRDefault="003C732C" w:rsidP="006B655D">
            <w:pPr>
              <w:spacing w:after="0" w:line="240" w:lineRule="auto"/>
              <w:jc w:val="both"/>
              <w:rPr>
                <w:rFonts w:ascii="Garamond" w:hAnsi="Garamond" w:cs="Times New Roman"/>
                <w:sz w:val="20"/>
                <w:szCs w:val="20"/>
              </w:rPr>
            </w:pPr>
          </w:p>
        </w:tc>
        <w:tc>
          <w:tcPr>
            <w:tcW w:w="658" w:type="dxa"/>
          </w:tcPr>
          <w:p w14:paraId="43E24BD3" w14:textId="77777777" w:rsidR="003C732C" w:rsidRPr="00273870" w:rsidRDefault="003C732C" w:rsidP="006B655D">
            <w:pPr>
              <w:spacing w:after="0" w:line="240" w:lineRule="auto"/>
              <w:jc w:val="both"/>
              <w:rPr>
                <w:rFonts w:ascii="Garamond" w:hAnsi="Garamond" w:cs="Times New Roman"/>
                <w:sz w:val="20"/>
                <w:szCs w:val="20"/>
              </w:rPr>
            </w:pPr>
          </w:p>
        </w:tc>
      </w:tr>
      <w:tr w:rsidR="006B655D" w:rsidRPr="00273870" w14:paraId="2764311F" w14:textId="77777777" w:rsidTr="006B655D">
        <w:trPr>
          <w:trHeight w:val="215"/>
        </w:trPr>
        <w:tc>
          <w:tcPr>
            <w:tcW w:w="3060" w:type="dxa"/>
            <w:tcBorders>
              <w:top w:val="nil"/>
              <w:left w:val="nil"/>
              <w:bottom w:val="nil"/>
              <w:right w:val="single" w:sz="4" w:space="0" w:color="auto"/>
            </w:tcBorders>
            <w:shd w:val="clear" w:color="auto" w:fill="auto"/>
            <w:noWrap/>
            <w:vAlign w:val="bottom"/>
          </w:tcPr>
          <w:p w14:paraId="6576E1B6" w14:textId="77777777" w:rsidR="003C732C" w:rsidRPr="00273870" w:rsidRDefault="003C732C" w:rsidP="006B655D">
            <w:pPr>
              <w:spacing w:after="0" w:line="240" w:lineRule="auto"/>
              <w:jc w:val="both"/>
              <w:rPr>
                <w:rFonts w:ascii="Garamond" w:eastAsia="Times New Roman" w:hAnsi="Garamond" w:cs="Times New Roman"/>
                <w:sz w:val="20"/>
                <w:szCs w:val="20"/>
              </w:rPr>
            </w:pPr>
            <w:r w:rsidRPr="00273870">
              <w:rPr>
                <w:rFonts w:ascii="Garamond" w:hAnsi="Garamond" w:cs="Times New Roman"/>
                <w:sz w:val="20"/>
                <w:szCs w:val="20"/>
              </w:rPr>
              <w:t xml:space="preserve">Neighborhood size (10 ha)     </w:t>
            </w:r>
          </w:p>
        </w:tc>
        <w:tc>
          <w:tcPr>
            <w:tcW w:w="1080" w:type="dxa"/>
            <w:gridSpan w:val="2"/>
            <w:tcBorders>
              <w:top w:val="nil"/>
              <w:left w:val="nil"/>
              <w:bottom w:val="nil"/>
              <w:right w:val="nil"/>
            </w:tcBorders>
            <w:shd w:val="clear" w:color="auto" w:fill="auto"/>
            <w:noWrap/>
            <w:vAlign w:val="bottom"/>
          </w:tcPr>
          <w:p w14:paraId="1CBE0319" w14:textId="77777777" w:rsidR="003C732C" w:rsidRPr="00273870" w:rsidRDefault="003C732C" w:rsidP="006B655D">
            <w:pPr>
              <w:spacing w:after="0" w:line="240" w:lineRule="auto"/>
              <w:jc w:val="both"/>
              <w:rPr>
                <w:rFonts w:ascii="Garamond" w:hAnsi="Garamond" w:cs="Times New Roman"/>
                <w:sz w:val="20"/>
                <w:szCs w:val="20"/>
              </w:rPr>
            </w:pPr>
          </w:p>
        </w:tc>
        <w:tc>
          <w:tcPr>
            <w:tcW w:w="731" w:type="dxa"/>
            <w:tcBorders>
              <w:top w:val="nil"/>
              <w:left w:val="nil"/>
              <w:bottom w:val="nil"/>
              <w:right w:val="nil"/>
            </w:tcBorders>
            <w:shd w:val="clear" w:color="auto" w:fill="auto"/>
            <w:noWrap/>
            <w:vAlign w:val="bottom"/>
          </w:tcPr>
          <w:p w14:paraId="408992D9" w14:textId="77777777" w:rsidR="003C732C" w:rsidRPr="00273870" w:rsidRDefault="003C732C" w:rsidP="006B655D">
            <w:pPr>
              <w:spacing w:after="0" w:line="240" w:lineRule="auto"/>
              <w:jc w:val="both"/>
              <w:rPr>
                <w:rFonts w:ascii="Garamond" w:hAnsi="Garamond" w:cs="Times New Roman"/>
                <w:sz w:val="20"/>
                <w:szCs w:val="20"/>
              </w:rPr>
            </w:pPr>
          </w:p>
        </w:tc>
        <w:tc>
          <w:tcPr>
            <w:tcW w:w="1249" w:type="dxa"/>
            <w:gridSpan w:val="2"/>
            <w:tcBorders>
              <w:top w:val="nil"/>
              <w:left w:val="nil"/>
              <w:bottom w:val="nil"/>
              <w:right w:val="nil"/>
            </w:tcBorders>
            <w:shd w:val="clear" w:color="auto" w:fill="auto"/>
            <w:vAlign w:val="bottom"/>
          </w:tcPr>
          <w:p w14:paraId="78D37495" w14:textId="77777777" w:rsidR="003C732C" w:rsidRPr="00273870" w:rsidRDefault="003C732C" w:rsidP="006B655D">
            <w:pPr>
              <w:spacing w:after="0" w:line="240" w:lineRule="auto"/>
              <w:jc w:val="both"/>
              <w:rPr>
                <w:rFonts w:ascii="Garamond" w:hAnsi="Garamond" w:cs="Times New Roman"/>
                <w:sz w:val="20"/>
                <w:szCs w:val="20"/>
              </w:rPr>
            </w:pPr>
          </w:p>
        </w:tc>
        <w:tc>
          <w:tcPr>
            <w:tcW w:w="731" w:type="dxa"/>
            <w:tcBorders>
              <w:top w:val="nil"/>
              <w:left w:val="nil"/>
              <w:bottom w:val="nil"/>
              <w:right w:val="nil"/>
            </w:tcBorders>
            <w:shd w:val="clear" w:color="auto" w:fill="auto"/>
            <w:vAlign w:val="bottom"/>
          </w:tcPr>
          <w:p w14:paraId="632C6B97" w14:textId="77777777" w:rsidR="003C732C" w:rsidRPr="00273870" w:rsidRDefault="003C732C" w:rsidP="006B655D">
            <w:pPr>
              <w:spacing w:after="0" w:line="240" w:lineRule="auto"/>
              <w:jc w:val="both"/>
              <w:rPr>
                <w:rFonts w:ascii="Garamond" w:hAnsi="Garamond" w:cs="Times New Roman"/>
                <w:sz w:val="20"/>
                <w:szCs w:val="20"/>
              </w:rPr>
            </w:pPr>
          </w:p>
        </w:tc>
        <w:tc>
          <w:tcPr>
            <w:tcW w:w="1069" w:type="dxa"/>
            <w:gridSpan w:val="3"/>
            <w:tcBorders>
              <w:top w:val="nil"/>
              <w:left w:val="nil"/>
              <w:bottom w:val="nil"/>
              <w:right w:val="nil"/>
            </w:tcBorders>
            <w:shd w:val="clear" w:color="auto" w:fill="auto"/>
            <w:vAlign w:val="bottom"/>
          </w:tcPr>
          <w:p w14:paraId="3A287C9D" w14:textId="77777777" w:rsidR="003C732C" w:rsidRPr="00273870" w:rsidRDefault="003C732C" w:rsidP="006B655D">
            <w:pPr>
              <w:spacing w:after="0" w:line="240" w:lineRule="auto"/>
              <w:jc w:val="both"/>
              <w:rPr>
                <w:rFonts w:ascii="Garamond" w:hAnsi="Garamond" w:cs="Times New Roman"/>
                <w:sz w:val="20"/>
                <w:szCs w:val="20"/>
              </w:rPr>
            </w:pPr>
            <w:r w:rsidRPr="00273870">
              <w:rPr>
                <w:rFonts w:ascii="Garamond" w:hAnsi="Garamond" w:cs="Times New Roman"/>
                <w:sz w:val="20"/>
                <w:szCs w:val="20"/>
              </w:rPr>
              <w:t>-0.002***</w:t>
            </w:r>
          </w:p>
        </w:tc>
        <w:tc>
          <w:tcPr>
            <w:tcW w:w="647" w:type="dxa"/>
            <w:tcBorders>
              <w:top w:val="nil"/>
              <w:left w:val="nil"/>
              <w:bottom w:val="nil"/>
              <w:right w:val="nil"/>
            </w:tcBorders>
            <w:shd w:val="clear" w:color="auto" w:fill="auto"/>
            <w:vAlign w:val="bottom"/>
          </w:tcPr>
          <w:p w14:paraId="3E415712" w14:textId="77777777" w:rsidR="003C732C" w:rsidRPr="00273870" w:rsidRDefault="003C732C" w:rsidP="006B655D">
            <w:pPr>
              <w:spacing w:after="0" w:line="240" w:lineRule="auto"/>
              <w:jc w:val="both"/>
              <w:rPr>
                <w:rFonts w:ascii="Garamond" w:hAnsi="Garamond" w:cs="Times New Roman"/>
                <w:sz w:val="20"/>
                <w:szCs w:val="20"/>
              </w:rPr>
            </w:pPr>
            <w:r w:rsidRPr="00273870">
              <w:rPr>
                <w:rFonts w:ascii="Garamond" w:hAnsi="Garamond" w:cs="Times New Roman"/>
                <w:sz w:val="20"/>
                <w:szCs w:val="20"/>
              </w:rPr>
              <w:t>0.01</w:t>
            </w:r>
          </w:p>
        </w:tc>
        <w:tc>
          <w:tcPr>
            <w:tcW w:w="1063" w:type="dxa"/>
            <w:gridSpan w:val="3"/>
          </w:tcPr>
          <w:p w14:paraId="6BB624AE" w14:textId="77777777" w:rsidR="003C732C" w:rsidRPr="00273870" w:rsidRDefault="003C732C" w:rsidP="006B655D">
            <w:pPr>
              <w:spacing w:after="0" w:line="240" w:lineRule="auto"/>
              <w:jc w:val="both"/>
              <w:rPr>
                <w:rFonts w:ascii="Garamond" w:hAnsi="Garamond" w:cs="Times New Roman"/>
                <w:sz w:val="20"/>
                <w:szCs w:val="20"/>
              </w:rPr>
            </w:pPr>
          </w:p>
        </w:tc>
        <w:tc>
          <w:tcPr>
            <w:tcW w:w="658" w:type="dxa"/>
          </w:tcPr>
          <w:p w14:paraId="45AA0A91" w14:textId="77777777" w:rsidR="003C732C" w:rsidRPr="00273870" w:rsidRDefault="003C732C" w:rsidP="006B655D">
            <w:pPr>
              <w:spacing w:after="0" w:line="240" w:lineRule="auto"/>
              <w:jc w:val="both"/>
              <w:rPr>
                <w:rFonts w:ascii="Garamond" w:hAnsi="Garamond" w:cs="Times New Roman"/>
                <w:sz w:val="20"/>
                <w:szCs w:val="20"/>
              </w:rPr>
            </w:pPr>
          </w:p>
        </w:tc>
      </w:tr>
      <w:tr w:rsidR="006B655D" w:rsidRPr="00273870" w14:paraId="586BEA89" w14:textId="77777777" w:rsidTr="006B655D">
        <w:trPr>
          <w:trHeight w:val="215"/>
        </w:trPr>
        <w:tc>
          <w:tcPr>
            <w:tcW w:w="3060" w:type="dxa"/>
            <w:tcBorders>
              <w:top w:val="nil"/>
              <w:left w:val="nil"/>
              <w:bottom w:val="nil"/>
              <w:right w:val="single" w:sz="4" w:space="0" w:color="auto"/>
            </w:tcBorders>
            <w:shd w:val="clear" w:color="auto" w:fill="auto"/>
            <w:noWrap/>
            <w:vAlign w:val="bottom"/>
          </w:tcPr>
          <w:p w14:paraId="49BD40F0" w14:textId="77777777" w:rsidR="003C732C" w:rsidRPr="00273870" w:rsidRDefault="003C732C" w:rsidP="006B655D">
            <w:pPr>
              <w:spacing w:after="0" w:line="240" w:lineRule="auto"/>
              <w:jc w:val="both"/>
              <w:rPr>
                <w:rFonts w:ascii="Garamond" w:eastAsia="Times New Roman" w:hAnsi="Garamond" w:cs="Times New Roman"/>
                <w:sz w:val="20"/>
                <w:szCs w:val="20"/>
              </w:rPr>
            </w:pPr>
            <w:r w:rsidRPr="00273870">
              <w:rPr>
                <w:rFonts w:ascii="Garamond" w:hAnsi="Garamond" w:cs="Times New Roman"/>
                <w:sz w:val="20"/>
                <w:szCs w:val="20"/>
              </w:rPr>
              <w:t>Vulnerable to heat impact (1-5)</w:t>
            </w:r>
          </w:p>
        </w:tc>
        <w:tc>
          <w:tcPr>
            <w:tcW w:w="1080" w:type="dxa"/>
            <w:gridSpan w:val="2"/>
            <w:tcBorders>
              <w:top w:val="nil"/>
              <w:left w:val="nil"/>
              <w:bottom w:val="nil"/>
              <w:right w:val="nil"/>
            </w:tcBorders>
            <w:shd w:val="clear" w:color="auto" w:fill="auto"/>
            <w:noWrap/>
            <w:vAlign w:val="bottom"/>
          </w:tcPr>
          <w:p w14:paraId="7C710662" w14:textId="77777777" w:rsidR="003C732C" w:rsidRPr="00273870" w:rsidRDefault="003C732C" w:rsidP="006B655D">
            <w:pPr>
              <w:spacing w:after="0" w:line="240" w:lineRule="auto"/>
              <w:jc w:val="both"/>
              <w:rPr>
                <w:rFonts w:ascii="Garamond" w:hAnsi="Garamond" w:cs="Times New Roman"/>
                <w:sz w:val="20"/>
                <w:szCs w:val="20"/>
              </w:rPr>
            </w:pPr>
          </w:p>
        </w:tc>
        <w:tc>
          <w:tcPr>
            <w:tcW w:w="731" w:type="dxa"/>
            <w:tcBorders>
              <w:top w:val="nil"/>
              <w:left w:val="nil"/>
              <w:bottom w:val="nil"/>
              <w:right w:val="nil"/>
            </w:tcBorders>
            <w:shd w:val="clear" w:color="auto" w:fill="auto"/>
            <w:noWrap/>
            <w:vAlign w:val="bottom"/>
          </w:tcPr>
          <w:p w14:paraId="170EDD95" w14:textId="77777777" w:rsidR="003C732C" w:rsidRPr="00273870" w:rsidRDefault="003C732C" w:rsidP="006B655D">
            <w:pPr>
              <w:spacing w:after="0" w:line="240" w:lineRule="auto"/>
              <w:jc w:val="both"/>
              <w:rPr>
                <w:rFonts w:ascii="Garamond" w:hAnsi="Garamond" w:cs="Times New Roman"/>
                <w:sz w:val="20"/>
                <w:szCs w:val="20"/>
              </w:rPr>
            </w:pPr>
          </w:p>
        </w:tc>
        <w:tc>
          <w:tcPr>
            <w:tcW w:w="1249" w:type="dxa"/>
            <w:gridSpan w:val="2"/>
            <w:tcBorders>
              <w:top w:val="nil"/>
              <w:left w:val="nil"/>
              <w:bottom w:val="nil"/>
              <w:right w:val="nil"/>
            </w:tcBorders>
            <w:shd w:val="clear" w:color="auto" w:fill="auto"/>
            <w:vAlign w:val="bottom"/>
          </w:tcPr>
          <w:p w14:paraId="305759E6" w14:textId="77777777" w:rsidR="003C732C" w:rsidRPr="00273870" w:rsidRDefault="003C732C" w:rsidP="006B655D">
            <w:pPr>
              <w:spacing w:after="0" w:line="240" w:lineRule="auto"/>
              <w:jc w:val="both"/>
              <w:rPr>
                <w:rFonts w:ascii="Garamond" w:hAnsi="Garamond" w:cs="Times New Roman"/>
                <w:sz w:val="20"/>
                <w:szCs w:val="20"/>
              </w:rPr>
            </w:pPr>
          </w:p>
        </w:tc>
        <w:tc>
          <w:tcPr>
            <w:tcW w:w="731" w:type="dxa"/>
            <w:tcBorders>
              <w:top w:val="nil"/>
              <w:left w:val="nil"/>
              <w:bottom w:val="nil"/>
              <w:right w:val="nil"/>
            </w:tcBorders>
            <w:shd w:val="clear" w:color="auto" w:fill="auto"/>
            <w:vAlign w:val="bottom"/>
          </w:tcPr>
          <w:p w14:paraId="22208BF2" w14:textId="77777777" w:rsidR="003C732C" w:rsidRPr="00273870" w:rsidRDefault="003C732C" w:rsidP="006B655D">
            <w:pPr>
              <w:spacing w:after="0" w:line="240" w:lineRule="auto"/>
              <w:jc w:val="both"/>
              <w:rPr>
                <w:rFonts w:ascii="Garamond" w:hAnsi="Garamond" w:cs="Times New Roman"/>
                <w:sz w:val="20"/>
                <w:szCs w:val="20"/>
              </w:rPr>
            </w:pPr>
          </w:p>
        </w:tc>
        <w:tc>
          <w:tcPr>
            <w:tcW w:w="1069" w:type="dxa"/>
            <w:gridSpan w:val="3"/>
            <w:tcBorders>
              <w:top w:val="nil"/>
              <w:left w:val="nil"/>
              <w:bottom w:val="nil"/>
              <w:right w:val="nil"/>
            </w:tcBorders>
            <w:shd w:val="clear" w:color="auto" w:fill="auto"/>
            <w:vAlign w:val="bottom"/>
          </w:tcPr>
          <w:p w14:paraId="55A59004" w14:textId="77777777" w:rsidR="003C732C" w:rsidRPr="00273870" w:rsidRDefault="003C732C" w:rsidP="006B655D">
            <w:pPr>
              <w:spacing w:after="0" w:line="240" w:lineRule="auto"/>
              <w:jc w:val="both"/>
              <w:rPr>
                <w:rFonts w:ascii="Garamond" w:hAnsi="Garamond" w:cs="Times New Roman"/>
                <w:sz w:val="20"/>
                <w:szCs w:val="20"/>
              </w:rPr>
            </w:pPr>
            <w:r w:rsidRPr="00273870">
              <w:rPr>
                <w:rFonts w:ascii="Garamond" w:hAnsi="Garamond" w:cs="Times New Roman"/>
                <w:sz w:val="20"/>
                <w:szCs w:val="20"/>
              </w:rPr>
              <w:t>-0.104***</w:t>
            </w:r>
          </w:p>
        </w:tc>
        <w:tc>
          <w:tcPr>
            <w:tcW w:w="647" w:type="dxa"/>
            <w:tcBorders>
              <w:top w:val="nil"/>
              <w:left w:val="nil"/>
              <w:bottom w:val="nil"/>
              <w:right w:val="nil"/>
            </w:tcBorders>
            <w:shd w:val="clear" w:color="auto" w:fill="auto"/>
            <w:vAlign w:val="bottom"/>
          </w:tcPr>
          <w:p w14:paraId="4B92BFC5" w14:textId="77777777" w:rsidR="003C732C" w:rsidRPr="00273870" w:rsidRDefault="003C732C" w:rsidP="006B655D">
            <w:pPr>
              <w:spacing w:after="0" w:line="240" w:lineRule="auto"/>
              <w:jc w:val="both"/>
              <w:rPr>
                <w:rFonts w:ascii="Garamond" w:hAnsi="Garamond" w:cs="Times New Roman"/>
                <w:sz w:val="20"/>
                <w:szCs w:val="20"/>
              </w:rPr>
            </w:pPr>
            <w:r w:rsidRPr="00273870">
              <w:rPr>
                <w:rFonts w:ascii="Garamond" w:hAnsi="Garamond" w:cs="Times New Roman"/>
                <w:sz w:val="20"/>
                <w:szCs w:val="20"/>
              </w:rPr>
              <w:t>0.00</w:t>
            </w:r>
          </w:p>
        </w:tc>
        <w:tc>
          <w:tcPr>
            <w:tcW w:w="1063" w:type="dxa"/>
            <w:gridSpan w:val="3"/>
          </w:tcPr>
          <w:p w14:paraId="57D3CBFF" w14:textId="77777777" w:rsidR="003C732C" w:rsidRPr="00273870" w:rsidRDefault="003C732C" w:rsidP="006B655D">
            <w:pPr>
              <w:spacing w:after="0" w:line="240" w:lineRule="auto"/>
              <w:jc w:val="both"/>
              <w:rPr>
                <w:rFonts w:ascii="Garamond" w:hAnsi="Garamond" w:cs="Times New Roman"/>
                <w:sz w:val="20"/>
                <w:szCs w:val="20"/>
              </w:rPr>
            </w:pPr>
          </w:p>
        </w:tc>
        <w:tc>
          <w:tcPr>
            <w:tcW w:w="658" w:type="dxa"/>
          </w:tcPr>
          <w:p w14:paraId="7345D0E6" w14:textId="77777777" w:rsidR="003C732C" w:rsidRPr="00273870" w:rsidRDefault="003C732C" w:rsidP="006B655D">
            <w:pPr>
              <w:spacing w:after="0" w:line="240" w:lineRule="auto"/>
              <w:jc w:val="both"/>
              <w:rPr>
                <w:rFonts w:ascii="Garamond" w:hAnsi="Garamond" w:cs="Times New Roman"/>
                <w:sz w:val="20"/>
                <w:szCs w:val="20"/>
              </w:rPr>
            </w:pPr>
          </w:p>
        </w:tc>
      </w:tr>
      <w:tr w:rsidR="006B655D" w:rsidRPr="00273870" w14:paraId="4F683D61" w14:textId="77777777" w:rsidTr="006B655D">
        <w:trPr>
          <w:trHeight w:val="215"/>
        </w:trPr>
        <w:tc>
          <w:tcPr>
            <w:tcW w:w="3060" w:type="dxa"/>
            <w:tcBorders>
              <w:top w:val="nil"/>
              <w:left w:val="nil"/>
              <w:bottom w:val="nil"/>
              <w:right w:val="single" w:sz="4" w:space="0" w:color="auto"/>
            </w:tcBorders>
            <w:shd w:val="clear" w:color="auto" w:fill="auto"/>
            <w:noWrap/>
            <w:vAlign w:val="bottom"/>
          </w:tcPr>
          <w:p w14:paraId="3F1161A9" w14:textId="77777777" w:rsidR="003C732C" w:rsidRPr="00273870" w:rsidRDefault="003C732C" w:rsidP="006B655D">
            <w:pPr>
              <w:spacing w:after="0" w:line="240" w:lineRule="auto"/>
              <w:jc w:val="both"/>
              <w:rPr>
                <w:rFonts w:ascii="Garamond" w:eastAsia="Times New Roman" w:hAnsi="Garamond" w:cs="Times New Roman"/>
                <w:sz w:val="20"/>
                <w:szCs w:val="20"/>
              </w:rPr>
            </w:pPr>
            <w:r w:rsidRPr="00273870">
              <w:rPr>
                <w:rFonts w:ascii="Garamond" w:hAnsi="Garamond" w:cs="Times New Roman"/>
                <w:sz w:val="20"/>
                <w:szCs w:val="20"/>
              </w:rPr>
              <w:t xml:space="preserve">Police PCA                  </w:t>
            </w:r>
          </w:p>
        </w:tc>
        <w:tc>
          <w:tcPr>
            <w:tcW w:w="1080" w:type="dxa"/>
            <w:gridSpan w:val="2"/>
            <w:tcBorders>
              <w:top w:val="nil"/>
              <w:left w:val="nil"/>
              <w:bottom w:val="nil"/>
              <w:right w:val="nil"/>
            </w:tcBorders>
            <w:shd w:val="clear" w:color="auto" w:fill="auto"/>
            <w:noWrap/>
            <w:vAlign w:val="bottom"/>
          </w:tcPr>
          <w:p w14:paraId="18DC6CB5" w14:textId="77777777" w:rsidR="003C732C" w:rsidRPr="00273870" w:rsidRDefault="003C732C" w:rsidP="006B655D">
            <w:pPr>
              <w:spacing w:after="0" w:line="240" w:lineRule="auto"/>
              <w:jc w:val="both"/>
              <w:rPr>
                <w:rFonts w:ascii="Garamond" w:hAnsi="Garamond" w:cs="Times New Roman"/>
                <w:sz w:val="20"/>
                <w:szCs w:val="20"/>
              </w:rPr>
            </w:pPr>
          </w:p>
        </w:tc>
        <w:tc>
          <w:tcPr>
            <w:tcW w:w="731" w:type="dxa"/>
            <w:tcBorders>
              <w:top w:val="nil"/>
              <w:left w:val="nil"/>
              <w:bottom w:val="nil"/>
              <w:right w:val="nil"/>
            </w:tcBorders>
            <w:shd w:val="clear" w:color="auto" w:fill="auto"/>
            <w:noWrap/>
            <w:vAlign w:val="bottom"/>
          </w:tcPr>
          <w:p w14:paraId="5B432D33" w14:textId="77777777" w:rsidR="003C732C" w:rsidRPr="00273870" w:rsidRDefault="003C732C" w:rsidP="006B655D">
            <w:pPr>
              <w:spacing w:after="0" w:line="240" w:lineRule="auto"/>
              <w:jc w:val="both"/>
              <w:rPr>
                <w:rFonts w:ascii="Garamond" w:hAnsi="Garamond" w:cs="Times New Roman"/>
                <w:sz w:val="20"/>
                <w:szCs w:val="20"/>
              </w:rPr>
            </w:pPr>
          </w:p>
        </w:tc>
        <w:tc>
          <w:tcPr>
            <w:tcW w:w="1249" w:type="dxa"/>
            <w:gridSpan w:val="2"/>
            <w:tcBorders>
              <w:top w:val="nil"/>
              <w:left w:val="nil"/>
              <w:bottom w:val="nil"/>
              <w:right w:val="nil"/>
            </w:tcBorders>
            <w:shd w:val="clear" w:color="auto" w:fill="auto"/>
            <w:vAlign w:val="bottom"/>
          </w:tcPr>
          <w:p w14:paraId="3B29E860" w14:textId="77777777" w:rsidR="003C732C" w:rsidRPr="00273870" w:rsidRDefault="003C732C" w:rsidP="006B655D">
            <w:pPr>
              <w:spacing w:after="0" w:line="240" w:lineRule="auto"/>
              <w:jc w:val="both"/>
              <w:rPr>
                <w:rFonts w:ascii="Garamond" w:hAnsi="Garamond" w:cs="Times New Roman"/>
                <w:sz w:val="20"/>
                <w:szCs w:val="20"/>
              </w:rPr>
            </w:pPr>
          </w:p>
        </w:tc>
        <w:tc>
          <w:tcPr>
            <w:tcW w:w="731" w:type="dxa"/>
            <w:tcBorders>
              <w:top w:val="nil"/>
              <w:left w:val="nil"/>
              <w:bottom w:val="nil"/>
              <w:right w:val="nil"/>
            </w:tcBorders>
            <w:shd w:val="clear" w:color="auto" w:fill="auto"/>
            <w:vAlign w:val="bottom"/>
          </w:tcPr>
          <w:p w14:paraId="51C48576" w14:textId="77777777" w:rsidR="003C732C" w:rsidRPr="00273870" w:rsidRDefault="003C732C" w:rsidP="006B655D">
            <w:pPr>
              <w:spacing w:after="0" w:line="240" w:lineRule="auto"/>
              <w:jc w:val="both"/>
              <w:rPr>
                <w:rFonts w:ascii="Garamond" w:hAnsi="Garamond" w:cs="Times New Roman"/>
                <w:sz w:val="20"/>
                <w:szCs w:val="20"/>
              </w:rPr>
            </w:pPr>
          </w:p>
        </w:tc>
        <w:tc>
          <w:tcPr>
            <w:tcW w:w="1069" w:type="dxa"/>
            <w:gridSpan w:val="3"/>
            <w:tcBorders>
              <w:top w:val="nil"/>
              <w:left w:val="nil"/>
              <w:bottom w:val="nil"/>
              <w:right w:val="nil"/>
            </w:tcBorders>
            <w:shd w:val="clear" w:color="auto" w:fill="auto"/>
            <w:vAlign w:val="bottom"/>
          </w:tcPr>
          <w:p w14:paraId="7B40F0DB" w14:textId="77777777" w:rsidR="003C732C" w:rsidRPr="00273870" w:rsidRDefault="003C732C" w:rsidP="006B655D">
            <w:pPr>
              <w:spacing w:after="0" w:line="240" w:lineRule="auto"/>
              <w:jc w:val="both"/>
              <w:rPr>
                <w:rFonts w:ascii="Garamond" w:hAnsi="Garamond" w:cs="Times New Roman"/>
                <w:sz w:val="20"/>
                <w:szCs w:val="20"/>
              </w:rPr>
            </w:pPr>
          </w:p>
        </w:tc>
        <w:tc>
          <w:tcPr>
            <w:tcW w:w="647" w:type="dxa"/>
            <w:tcBorders>
              <w:top w:val="nil"/>
              <w:left w:val="nil"/>
              <w:bottom w:val="nil"/>
              <w:right w:val="nil"/>
            </w:tcBorders>
            <w:shd w:val="clear" w:color="auto" w:fill="auto"/>
            <w:vAlign w:val="bottom"/>
          </w:tcPr>
          <w:p w14:paraId="0564FE78" w14:textId="77777777" w:rsidR="003C732C" w:rsidRPr="00273870" w:rsidRDefault="003C732C" w:rsidP="006B655D">
            <w:pPr>
              <w:spacing w:after="0" w:line="240" w:lineRule="auto"/>
              <w:jc w:val="both"/>
              <w:rPr>
                <w:rFonts w:ascii="Garamond" w:hAnsi="Garamond" w:cs="Times New Roman"/>
                <w:sz w:val="20"/>
                <w:szCs w:val="20"/>
              </w:rPr>
            </w:pPr>
          </w:p>
        </w:tc>
        <w:tc>
          <w:tcPr>
            <w:tcW w:w="1063" w:type="dxa"/>
            <w:gridSpan w:val="3"/>
            <w:tcBorders>
              <w:top w:val="nil"/>
              <w:left w:val="nil"/>
              <w:bottom w:val="nil"/>
              <w:right w:val="nil"/>
            </w:tcBorders>
            <w:shd w:val="clear" w:color="auto" w:fill="auto"/>
            <w:vAlign w:val="bottom"/>
          </w:tcPr>
          <w:p w14:paraId="0E82ED48" w14:textId="77777777" w:rsidR="003C732C" w:rsidRPr="00273870" w:rsidRDefault="003C732C" w:rsidP="006B655D">
            <w:pPr>
              <w:spacing w:after="0" w:line="240" w:lineRule="auto"/>
              <w:jc w:val="both"/>
              <w:rPr>
                <w:rFonts w:ascii="Garamond" w:hAnsi="Garamond" w:cs="Times New Roman"/>
                <w:sz w:val="20"/>
                <w:szCs w:val="20"/>
              </w:rPr>
            </w:pPr>
            <w:r w:rsidRPr="00273870">
              <w:rPr>
                <w:rFonts w:ascii="Garamond" w:hAnsi="Garamond" w:cs="Times New Roman"/>
                <w:sz w:val="20"/>
                <w:szCs w:val="20"/>
              </w:rPr>
              <w:t xml:space="preserve"> 0.020</w:t>
            </w:r>
          </w:p>
        </w:tc>
        <w:tc>
          <w:tcPr>
            <w:tcW w:w="658" w:type="dxa"/>
            <w:tcBorders>
              <w:top w:val="nil"/>
              <w:left w:val="nil"/>
              <w:bottom w:val="nil"/>
              <w:right w:val="nil"/>
            </w:tcBorders>
            <w:shd w:val="clear" w:color="auto" w:fill="auto"/>
            <w:vAlign w:val="bottom"/>
          </w:tcPr>
          <w:p w14:paraId="4FD592A9" w14:textId="77777777" w:rsidR="003C732C" w:rsidRPr="00273870" w:rsidRDefault="003C732C" w:rsidP="006B655D">
            <w:pPr>
              <w:spacing w:after="0" w:line="240" w:lineRule="auto"/>
              <w:jc w:val="both"/>
              <w:rPr>
                <w:rFonts w:ascii="Garamond" w:hAnsi="Garamond" w:cs="Times New Roman"/>
                <w:sz w:val="20"/>
                <w:szCs w:val="20"/>
              </w:rPr>
            </w:pPr>
            <w:r w:rsidRPr="00273870">
              <w:rPr>
                <w:rFonts w:ascii="Garamond" w:hAnsi="Garamond" w:cs="Times New Roman"/>
                <w:sz w:val="20"/>
                <w:szCs w:val="20"/>
              </w:rPr>
              <w:t>0.01</w:t>
            </w:r>
          </w:p>
        </w:tc>
      </w:tr>
      <w:tr w:rsidR="006B655D" w:rsidRPr="00273870" w14:paraId="63F215DF" w14:textId="77777777" w:rsidTr="006B655D">
        <w:trPr>
          <w:trHeight w:val="215"/>
        </w:trPr>
        <w:tc>
          <w:tcPr>
            <w:tcW w:w="3060" w:type="dxa"/>
            <w:tcBorders>
              <w:top w:val="nil"/>
              <w:left w:val="nil"/>
              <w:bottom w:val="nil"/>
              <w:right w:val="single" w:sz="4" w:space="0" w:color="auto"/>
            </w:tcBorders>
            <w:shd w:val="clear" w:color="auto" w:fill="auto"/>
            <w:noWrap/>
            <w:vAlign w:val="bottom"/>
          </w:tcPr>
          <w:p w14:paraId="6D077FDD" w14:textId="77777777" w:rsidR="003C732C" w:rsidRPr="00273870" w:rsidRDefault="003C732C" w:rsidP="006B655D">
            <w:pPr>
              <w:spacing w:after="0" w:line="240" w:lineRule="auto"/>
              <w:jc w:val="both"/>
              <w:rPr>
                <w:rFonts w:ascii="Garamond" w:eastAsia="Times New Roman" w:hAnsi="Garamond" w:cs="Times New Roman"/>
                <w:sz w:val="20"/>
                <w:szCs w:val="20"/>
              </w:rPr>
            </w:pPr>
            <w:r w:rsidRPr="00273870">
              <w:rPr>
                <w:rFonts w:ascii="Garamond" w:hAnsi="Garamond" w:cs="Times New Roman"/>
                <w:sz w:val="20"/>
                <w:szCs w:val="20"/>
              </w:rPr>
              <w:t xml:space="preserve">Bar &amp; restaurant PCA </w:t>
            </w:r>
          </w:p>
        </w:tc>
        <w:tc>
          <w:tcPr>
            <w:tcW w:w="1080" w:type="dxa"/>
            <w:gridSpan w:val="2"/>
            <w:tcBorders>
              <w:top w:val="nil"/>
              <w:left w:val="nil"/>
              <w:bottom w:val="nil"/>
              <w:right w:val="nil"/>
            </w:tcBorders>
            <w:shd w:val="clear" w:color="auto" w:fill="auto"/>
            <w:noWrap/>
            <w:vAlign w:val="bottom"/>
          </w:tcPr>
          <w:p w14:paraId="53C12204" w14:textId="77777777" w:rsidR="003C732C" w:rsidRPr="00273870" w:rsidRDefault="003C732C" w:rsidP="006B655D">
            <w:pPr>
              <w:spacing w:after="0" w:line="240" w:lineRule="auto"/>
              <w:jc w:val="both"/>
              <w:rPr>
                <w:rFonts w:ascii="Garamond" w:hAnsi="Garamond" w:cs="Times New Roman"/>
                <w:sz w:val="20"/>
                <w:szCs w:val="20"/>
              </w:rPr>
            </w:pPr>
          </w:p>
        </w:tc>
        <w:tc>
          <w:tcPr>
            <w:tcW w:w="731" w:type="dxa"/>
            <w:tcBorders>
              <w:top w:val="nil"/>
              <w:left w:val="nil"/>
              <w:bottom w:val="nil"/>
              <w:right w:val="nil"/>
            </w:tcBorders>
            <w:shd w:val="clear" w:color="auto" w:fill="auto"/>
            <w:noWrap/>
            <w:vAlign w:val="bottom"/>
          </w:tcPr>
          <w:p w14:paraId="3342E07A" w14:textId="77777777" w:rsidR="003C732C" w:rsidRPr="00273870" w:rsidRDefault="003C732C" w:rsidP="006B655D">
            <w:pPr>
              <w:spacing w:after="0" w:line="240" w:lineRule="auto"/>
              <w:jc w:val="both"/>
              <w:rPr>
                <w:rFonts w:ascii="Garamond" w:hAnsi="Garamond" w:cs="Times New Roman"/>
                <w:sz w:val="20"/>
                <w:szCs w:val="20"/>
              </w:rPr>
            </w:pPr>
          </w:p>
        </w:tc>
        <w:tc>
          <w:tcPr>
            <w:tcW w:w="1249" w:type="dxa"/>
            <w:gridSpan w:val="2"/>
            <w:tcBorders>
              <w:top w:val="nil"/>
              <w:left w:val="nil"/>
              <w:bottom w:val="nil"/>
              <w:right w:val="nil"/>
            </w:tcBorders>
            <w:shd w:val="clear" w:color="auto" w:fill="auto"/>
            <w:vAlign w:val="bottom"/>
          </w:tcPr>
          <w:p w14:paraId="27AA66D0" w14:textId="77777777" w:rsidR="003C732C" w:rsidRPr="00273870" w:rsidRDefault="003C732C" w:rsidP="006B655D">
            <w:pPr>
              <w:spacing w:after="0" w:line="240" w:lineRule="auto"/>
              <w:jc w:val="both"/>
              <w:rPr>
                <w:rFonts w:ascii="Garamond" w:hAnsi="Garamond" w:cs="Times New Roman"/>
                <w:sz w:val="20"/>
                <w:szCs w:val="20"/>
              </w:rPr>
            </w:pPr>
          </w:p>
        </w:tc>
        <w:tc>
          <w:tcPr>
            <w:tcW w:w="731" w:type="dxa"/>
            <w:tcBorders>
              <w:top w:val="nil"/>
              <w:left w:val="nil"/>
              <w:bottom w:val="nil"/>
              <w:right w:val="nil"/>
            </w:tcBorders>
            <w:shd w:val="clear" w:color="auto" w:fill="auto"/>
            <w:vAlign w:val="bottom"/>
          </w:tcPr>
          <w:p w14:paraId="4F36FFC5" w14:textId="77777777" w:rsidR="003C732C" w:rsidRPr="00273870" w:rsidRDefault="003C732C" w:rsidP="006B655D">
            <w:pPr>
              <w:spacing w:after="0" w:line="240" w:lineRule="auto"/>
              <w:jc w:val="both"/>
              <w:rPr>
                <w:rFonts w:ascii="Garamond" w:hAnsi="Garamond" w:cs="Times New Roman"/>
                <w:sz w:val="20"/>
                <w:szCs w:val="20"/>
              </w:rPr>
            </w:pPr>
          </w:p>
        </w:tc>
        <w:tc>
          <w:tcPr>
            <w:tcW w:w="1069" w:type="dxa"/>
            <w:gridSpan w:val="3"/>
            <w:tcBorders>
              <w:top w:val="nil"/>
              <w:left w:val="nil"/>
              <w:bottom w:val="nil"/>
              <w:right w:val="nil"/>
            </w:tcBorders>
            <w:shd w:val="clear" w:color="auto" w:fill="auto"/>
            <w:vAlign w:val="bottom"/>
          </w:tcPr>
          <w:p w14:paraId="0BFF09FA" w14:textId="77777777" w:rsidR="003C732C" w:rsidRPr="00273870" w:rsidRDefault="003C732C" w:rsidP="006B655D">
            <w:pPr>
              <w:spacing w:after="0" w:line="240" w:lineRule="auto"/>
              <w:jc w:val="both"/>
              <w:rPr>
                <w:rFonts w:ascii="Garamond" w:hAnsi="Garamond" w:cs="Times New Roman"/>
                <w:sz w:val="20"/>
                <w:szCs w:val="20"/>
              </w:rPr>
            </w:pPr>
          </w:p>
        </w:tc>
        <w:tc>
          <w:tcPr>
            <w:tcW w:w="647" w:type="dxa"/>
            <w:tcBorders>
              <w:top w:val="nil"/>
              <w:left w:val="nil"/>
              <w:bottom w:val="nil"/>
              <w:right w:val="nil"/>
            </w:tcBorders>
            <w:shd w:val="clear" w:color="auto" w:fill="auto"/>
            <w:vAlign w:val="bottom"/>
          </w:tcPr>
          <w:p w14:paraId="522E7464" w14:textId="77777777" w:rsidR="003C732C" w:rsidRPr="00273870" w:rsidRDefault="003C732C" w:rsidP="006B655D">
            <w:pPr>
              <w:spacing w:after="0" w:line="240" w:lineRule="auto"/>
              <w:jc w:val="both"/>
              <w:rPr>
                <w:rFonts w:ascii="Garamond" w:hAnsi="Garamond" w:cs="Times New Roman"/>
                <w:sz w:val="20"/>
                <w:szCs w:val="20"/>
              </w:rPr>
            </w:pPr>
          </w:p>
        </w:tc>
        <w:tc>
          <w:tcPr>
            <w:tcW w:w="1063" w:type="dxa"/>
            <w:gridSpan w:val="3"/>
            <w:tcBorders>
              <w:top w:val="nil"/>
              <w:left w:val="nil"/>
              <w:bottom w:val="nil"/>
              <w:right w:val="nil"/>
            </w:tcBorders>
            <w:shd w:val="clear" w:color="auto" w:fill="auto"/>
            <w:vAlign w:val="bottom"/>
          </w:tcPr>
          <w:p w14:paraId="5B33FF7C" w14:textId="77777777" w:rsidR="003C732C" w:rsidRPr="00273870" w:rsidRDefault="003C732C" w:rsidP="006B655D">
            <w:pPr>
              <w:spacing w:after="0" w:line="240" w:lineRule="auto"/>
              <w:jc w:val="both"/>
              <w:rPr>
                <w:rFonts w:ascii="Garamond" w:hAnsi="Garamond" w:cs="Times New Roman"/>
                <w:sz w:val="20"/>
                <w:szCs w:val="20"/>
              </w:rPr>
            </w:pPr>
            <w:r w:rsidRPr="00273870">
              <w:rPr>
                <w:rFonts w:ascii="Garamond" w:hAnsi="Garamond" w:cs="Times New Roman"/>
                <w:sz w:val="20"/>
                <w:szCs w:val="20"/>
              </w:rPr>
              <w:t xml:space="preserve"> 0.116***</w:t>
            </w:r>
          </w:p>
        </w:tc>
        <w:tc>
          <w:tcPr>
            <w:tcW w:w="658" w:type="dxa"/>
            <w:tcBorders>
              <w:top w:val="nil"/>
              <w:left w:val="nil"/>
              <w:bottom w:val="nil"/>
              <w:right w:val="nil"/>
            </w:tcBorders>
            <w:shd w:val="clear" w:color="auto" w:fill="auto"/>
            <w:vAlign w:val="bottom"/>
          </w:tcPr>
          <w:p w14:paraId="74DD2C1C" w14:textId="77777777" w:rsidR="003C732C" w:rsidRPr="00273870" w:rsidRDefault="003C732C" w:rsidP="006B655D">
            <w:pPr>
              <w:spacing w:after="0" w:line="240" w:lineRule="auto"/>
              <w:jc w:val="both"/>
              <w:rPr>
                <w:rFonts w:ascii="Garamond" w:hAnsi="Garamond" w:cs="Times New Roman"/>
                <w:sz w:val="20"/>
                <w:szCs w:val="20"/>
              </w:rPr>
            </w:pPr>
            <w:r w:rsidRPr="00273870">
              <w:rPr>
                <w:rFonts w:ascii="Garamond" w:hAnsi="Garamond" w:cs="Times New Roman"/>
                <w:sz w:val="20"/>
                <w:szCs w:val="20"/>
              </w:rPr>
              <w:t>0.01</w:t>
            </w:r>
          </w:p>
        </w:tc>
      </w:tr>
      <w:tr w:rsidR="006B655D" w:rsidRPr="00273870" w14:paraId="4CD95247" w14:textId="77777777" w:rsidTr="006B655D">
        <w:trPr>
          <w:trHeight w:val="215"/>
        </w:trPr>
        <w:tc>
          <w:tcPr>
            <w:tcW w:w="3060" w:type="dxa"/>
            <w:tcBorders>
              <w:top w:val="nil"/>
              <w:left w:val="nil"/>
              <w:bottom w:val="nil"/>
              <w:right w:val="single" w:sz="4" w:space="0" w:color="auto"/>
            </w:tcBorders>
            <w:shd w:val="clear" w:color="auto" w:fill="auto"/>
            <w:noWrap/>
            <w:vAlign w:val="bottom"/>
          </w:tcPr>
          <w:p w14:paraId="593DF4D6" w14:textId="77777777" w:rsidR="003C732C" w:rsidRPr="00273870" w:rsidRDefault="003C732C" w:rsidP="006B655D">
            <w:pPr>
              <w:spacing w:after="0" w:line="240" w:lineRule="auto"/>
              <w:jc w:val="both"/>
              <w:rPr>
                <w:rFonts w:ascii="Garamond" w:eastAsia="Times New Roman" w:hAnsi="Garamond" w:cs="Times New Roman"/>
                <w:sz w:val="20"/>
                <w:szCs w:val="20"/>
              </w:rPr>
            </w:pPr>
            <w:r w:rsidRPr="00273870">
              <w:rPr>
                <w:rFonts w:ascii="Garamond" w:hAnsi="Garamond" w:cs="Times New Roman"/>
                <w:sz w:val="20"/>
                <w:szCs w:val="20"/>
              </w:rPr>
              <w:t xml:space="preserve">Secondary &amp; lower educ. PCA </w:t>
            </w:r>
          </w:p>
        </w:tc>
        <w:tc>
          <w:tcPr>
            <w:tcW w:w="1080" w:type="dxa"/>
            <w:gridSpan w:val="2"/>
            <w:tcBorders>
              <w:top w:val="nil"/>
              <w:left w:val="nil"/>
              <w:bottom w:val="nil"/>
              <w:right w:val="nil"/>
            </w:tcBorders>
            <w:shd w:val="clear" w:color="auto" w:fill="auto"/>
            <w:noWrap/>
            <w:vAlign w:val="bottom"/>
          </w:tcPr>
          <w:p w14:paraId="38E69401" w14:textId="77777777" w:rsidR="003C732C" w:rsidRPr="00273870" w:rsidRDefault="003C732C" w:rsidP="006B655D">
            <w:pPr>
              <w:spacing w:after="0" w:line="240" w:lineRule="auto"/>
              <w:jc w:val="both"/>
              <w:rPr>
                <w:rFonts w:ascii="Garamond" w:hAnsi="Garamond" w:cs="Times New Roman"/>
                <w:sz w:val="20"/>
                <w:szCs w:val="20"/>
              </w:rPr>
            </w:pPr>
          </w:p>
        </w:tc>
        <w:tc>
          <w:tcPr>
            <w:tcW w:w="731" w:type="dxa"/>
            <w:tcBorders>
              <w:top w:val="nil"/>
              <w:left w:val="nil"/>
              <w:bottom w:val="nil"/>
              <w:right w:val="nil"/>
            </w:tcBorders>
            <w:shd w:val="clear" w:color="auto" w:fill="auto"/>
            <w:noWrap/>
            <w:vAlign w:val="bottom"/>
          </w:tcPr>
          <w:p w14:paraId="00C8B12D" w14:textId="77777777" w:rsidR="003C732C" w:rsidRPr="00273870" w:rsidRDefault="003C732C" w:rsidP="006B655D">
            <w:pPr>
              <w:spacing w:after="0" w:line="240" w:lineRule="auto"/>
              <w:jc w:val="both"/>
              <w:rPr>
                <w:rFonts w:ascii="Garamond" w:hAnsi="Garamond" w:cs="Times New Roman"/>
                <w:sz w:val="20"/>
                <w:szCs w:val="20"/>
              </w:rPr>
            </w:pPr>
          </w:p>
        </w:tc>
        <w:tc>
          <w:tcPr>
            <w:tcW w:w="1249" w:type="dxa"/>
            <w:gridSpan w:val="2"/>
            <w:tcBorders>
              <w:top w:val="nil"/>
              <w:left w:val="nil"/>
              <w:bottom w:val="nil"/>
              <w:right w:val="nil"/>
            </w:tcBorders>
            <w:shd w:val="clear" w:color="auto" w:fill="auto"/>
            <w:vAlign w:val="bottom"/>
          </w:tcPr>
          <w:p w14:paraId="2E41B16A" w14:textId="77777777" w:rsidR="003C732C" w:rsidRPr="00273870" w:rsidRDefault="003C732C" w:rsidP="006B655D">
            <w:pPr>
              <w:spacing w:after="0" w:line="240" w:lineRule="auto"/>
              <w:jc w:val="both"/>
              <w:rPr>
                <w:rFonts w:ascii="Garamond" w:hAnsi="Garamond" w:cs="Times New Roman"/>
                <w:sz w:val="20"/>
                <w:szCs w:val="20"/>
              </w:rPr>
            </w:pPr>
          </w:p>
        </w:tc>
        <w:tc>
          <w:tcPr>
            <w:tcW w:w="731" w:type="dxa"/>
            <w:tcBorders>
              <w:top w:val="nil"/>
              <w:left w:val="nil"/>
              <w:bottom w:val="nil"/>
              <w:right w:val="nil"/>
            </w:tcBorders>
            <w:shd w:val="clear" w:color="auto" w:fill="auto"/>
            <w:vAlign w:val="bottom"/>
          </w:tcPr>
          <w:p w14:paraId="293FED7A" w14:textId="77777777" w:rsidR="003C732C" w:rsidRPr="00273870" w:rsidRDefault="003C732C" w:rsidP="006B655D">
            <w:pPr>
              <w:spacing w:after="0" w:line="240" w:lineRule="auto"/>
              <w:jc w:val="both"/>
              <w:rPr>
                <w:rFonts w:ascii="Garamond" w:hAnsi="Garamond" w:cs="Times New Roman"/>
                <w:sz w:val="20"/>
                <w:szCs w:val="20"/>
              </w:rPr>
            </w:pPr>
          </w:p>
        </w:tc>
        <w:tc>
          <w:tcPr>
            <w:tcW w:w="1069" w:type="dxa"/>
            <w:gridSpan w:val="3"/>
            <w:tcBorders>
              <w:top w:val="nil"/>
              <w:left w:val="nil"/>
              <w:bottom w:val="nil"/>
              <w:right w:val="nil"/>
            </w:tcBorders>
            <w:shd w:val="clear" w:color="auto" w:fill="auto"/>
            <w:vAlign w:val="bottom"/>
          </w:tcPr>
          <w:p w14:paraId="1486289E" w14:textId="77777777" w:rsidR="003C732C" w:rsidRPr="00273870" w:rsidRDefault="003C732C" w:rsidP="006B655D">
            <w:pPr>
              <w:spacing w:after="0" w:line="240" w:lineRule="auto"/>
              <w:jc w:val="both"/>
              <w:rPr>
                <w:rFonts w:ascii="Garamond" w:hAnsi="Garamond" w:cs="Times New Roman"/>
                <w:sz w:val="20"/>
                <w:szCs w:val="20"/>
              </w:rPr>
            </w:pPr>
          </w:p>
        </w:tc>
        <w:tc>
          <w:tcPr>
            <w:tcW w:w="647" w:type="dxa"/>
            <w:tcBorders>
              <w:top w:val="nil"/>
              <w:left w:val="nil"/>
              <w:bottom w:val="nil"/>
              <w:right w:val="nil"/>
            </w:tcBorders>
            <w:shd w:val="clear" w:color="auto" w:fill="auto"/>
            <w:vAlign w:val="bottom"/>
          </w:tcPr>
          <w:p w14:paraId="79D0F592" w14:textId="77777777" w:rsidR="003C732C" w:rsidRPr="00273870" w:rsidRDefault="003C732C" w:rsidP="006B655D">
            <w:pPr>
              <w:spacing w:after="0" w:line="240" w:lineRule="auto"/>
              <w:jc w:val="both"/>
              <w:rPr>
                <w:rFonts w:ascii="Garamond" w:hAnsi="Garamond" w:cs="Times New Roman"/>
                <w:sz w:val="20"/>
                <w:szCs w:val="20"/>
              </w:rPr>
            </w:pPr>
          </w:p>
        </w:tc>
        <w:tc>
          <w:tcPr>
            <w:tcW w:w="1063" w:type="dxa"/>
            <w:gridSpan w:val="3"/>
            <w:tcBorders>
              <w:top w:val="nil"/>
              <w:left w:val="nil"/>
              <w:bottom w:val="nil"/>
              <w:right w:val="nil"/>
            </w:tcBorders>
            <w:shd w:val="clear" w:color="auto" w:fill="auto"/>
            <w:vAlign w:val="bottom"/>
          </w:tcPr>
          <w:p w14:paraId="6069E520" w14:textId="77777777" w:rsidR="003C732C" w:rsidRPr="00273870" w:rsidRDefault="003C732C" w:rsidP="006B655D">
            <w:pPr>
              <w:spacing w:after="0" w:line="240" w:lineRule="auto"/>
              <w:jc w:val="both"/>
              <w:rPr>
                <w:rFonts w:ascii="Garamond" w:hAnsi="Garamond" w:cs="Times New Roman"/>
                <w:sz w:val="20"/>
                <w:szCs w:val="20"/>
              </w:rPr>
            </w:pPr>
            <w:r w:rsidRPr="00273870">
              <w:rPr>
                <w:rFonts w:ascii="Garamond" w:hAnsi="Garamond" w:cs="Times New Roman"/>
                <w:sz w:val="20"/>
                <w:szCs w:val="20"/>
              </w:rPr>
              <w:t>-0.007</w:t>
            </w:r>
          </w:p>
        </w:tc>
        <w:tc>
          <w:tcPr>
            <w:tcW w:w="658" w:type="dxa"/>
            <w:tcBorders>
              <w:top w:val="nil"/>
              <w:left w:val="nil"/>
              <w:bottom w:val="nil"/>
              <w:right w:val="nil"/>
            </w:tcBorders>
            <w:shd w:val="clear" w:color="auto" w:fill="auto"/>
            <w:vAlign w:val="bottom"/>
          </w:tcPr>
          <w:p w14:paraId="5987E141" w14:textId="77777777" w:rsidR="003C732C" w:rsidRPr="00273870" w:rsidRDefault="003C732C" w:rsidP="006B655D">
            <w:pPr>
              <w:spacing w:after="0" w:line="240" w:lineRule="auto"/>
              <w:jc w:val="both"/>
              <w:rPr>
                <w:rFonts w:ascii="Garamond" w:hAnsi="Garamond" w:cs="Times New Roman"/>
                <w:sz w:val="20"/>
                <w:szCs w:val="20"/>
              </w:rPr>
            </w:pPr>
            <w:r w:rsidRPr="00273870">
              <w:rPr>
                <w:rFonts w:ascii="Garamond" w:hAnsi="Garamond" w:cs="Times New Roman"/>
                <w:sz w:val="20"/>
                <w:szCs w:val="20"/>
              </w:rPr>
              <w:t>0.01</w:t>
            </w:r>
          </w:p>
        </w:tc>
      </w:tr>
      <w:tr w:rsidR="006B655D" w:rsidRPr="00273870" w14:paraId="4CFFF53C" w14:textId="77777777" w:rsidTr="006B655D">
        <w:trPr>
          <w:trHeight w:val="215"/>
        </w:trPr>
        <w:tc>
          <w:tcPr>
            <w:tcW w:w="3060" w:type="dxa"/>
            <w:tcBorders>
              <w:top w:val="nil"/>
              <w:left w:val="nil"/>
              <w:bottom w:val="nil"/>
              <w:right w:val="single" w:sz="4" w:space="0" w:color="auto"/>
            </w:tcBorders>
            <w:shd w:val="clear" w:color="auto" w:fill="auto"/>
            <w:noWrap/>
            <w:vAlign w:val="bottom"/>
          </w:tcPr>
          <w:p w14:paraId="48365B90" w14:textId="77777777" w:rsidR="003C732C" w:rsidRPr="00273870" w:rsidRDefault="003C732C" w:rsidP="006B655D">
            <w:pPr>
              <w:spacing w:after="0" w:line="240" w:lineRule="auto"/>
              <w:jc w:val="both"/>
              <w:rPr>
                <w:rFonts w:ascii="Garamond" w:hAnsi="Garamond" w:cs="Times New Roman"/>
                <w:sz w:val="20"/>
                <w:szCs w:val="20"/>
              </w:rPr>
            </w:pPr>
            <w:r w:rsidRPr="00273870">
              <w:rPr>
                <w:rFonts w:ascii="Garamond" w:hAnsi="Garamond" w:cs="Times New Roman"/>
                <w:sz w:val="20"/>
                <w:szCs w:val="20"/>
              </w:rPr>
              <w:t>University PCA</w:t>
            </w:r>
          </w:p>
        </w:tc>
        <w:tc>
          <w:tcPr>
            <w:tcW w:w="1080" w:type="dxa"/>
            <w:gridSpan w:val="2"/>
            <w:tcBorders>
              <w:top w:val="nil"/>
              <w:left w:val="nil"/>
              <w:bottom w:val="nil"/>
              <w:right w:val="nil"/>
            </w:tcBorders>
            <w:shd w:val="clear" w:color="auto" w:fill="auto"/>
            <w:noWrap/>
            <w:vAlign w:val="bottom"/>
          </w:tcPr>
          <w:p w14:paraId="6863811F" w14:textId="77777777" w:rsidR="003C732C" w:rsidRPr="00273870" w:rsidRDefault="003C732C" w:rsidP="006B655D">
            <w:pPr>
              <w:spacing w:after="0" w:line="240" w:lineRule="auto"/>
              <w:jc w:val="both"/>
              <w:rPr>
                <w:rFonts w:ascii="Garamond" w:hAnsi="Garamond" w:cs="Times New Roman"/>
                <w:sz w:val="20"/>
                <w:szCs w:val="20"/>
              </w:rPr>
            </w:pPr>
          </w:p>
        </w:tc>
        <w:tc>
          <w:tcPr>
            <w:tcW w:w="731" w:type="dxa"/>
            <w:tcBorders>
              <w:top w:val="nil"/>
              <w:left w:val="nil"/>
              <w:bottom w:val="nil"/>
              <w:right w:val="nil"/>
            </w:tcBorders>
            <w:shd w:val="clear" w:color="auto" w:fill="auto"/>
            <w:noWrap/>
            <w:vAlign w:val="bottom"/>
          </w:tcPr>
          <w:p w14:paraId="4C5D6BFC" w14:textId="77777777" w:rsidR="003C732C" w:rsidRPr="00273870" w:rsidRDefault="003C732C" w:rsidP="006B655D">
            <w:pPr>
              <w:spacing w:after="0" w:line="240" w:lineRule="auto"/>
              <w:jc w:val="both"/>
              <w:rPr>
                <w:rFonts w:ascii="Garamond" w:hAnsi="Garamond" w:cs="Times New Roman"/>
                <w:sz w:val="20"/>
                <w:szCs w:val="20"/>
              </w:rPr>
            </w:pPr>
          </w:p>
        </w:tc>
        <w:tc>
          <w:tcPr>
            <w:tcW w:w="1249" w:type="dxa"/>
            <w:gridSpan w:val="2"/>
            <w:tcBorders>
              <w:top w:val="nil"/>
              <w:left w:val="nil"/>
              <w:bottom w:val="nil"/>
              <w:right w:val="nil"/>
            </w:tcBorders>
            <w:shd w:val="clear" w:color="auto" w:fill="auto"/>
            <w:vAlign w:val="bottom"/>
          </w:tcPr>
          <w:p w14:paraId="370487B3" w14:textId="77777777" w:rsidR="003C732C" w:rsidRPr="00273870" w:rsidRDefault="003C732C" w:rsidP="006B655D">
            <w:pPr>
              <w:spacing w:after="0" w:line="240" w:lineRule="auto"/>
              <w:jc w:val="both"/>
              <w:rPr>
                <w:rFonts w:ascii="Garamond" w:hAnsi="Garamond" w:cs="Times New Roman"/>
                <w:sz w:val="20"/>
                <w:szCs w:val="20"/>
              </w:rPr>
            </w:pPr>
          </w:p>
        </w:tc>
        <w:tc>
          <w:tcPr>
            <w:tcW w:w="731" w:type="dxa"/>
            <w:tcBorders>
              <w:top w:val="nil"/>
              <w:left w:val="nil"/>
              <w:bottom w:val="nil"/>
              <w:right w:val="nil"/>
            </w:tcBorders>
            <w:shd w:val="clear" w:color="auto" w:fill="auto"/>
            <w:vAlign w:val="bottom"/>
          </w:tcPr>
          <w:p w14:paraId="43D6C01C" w14:textId="77777777" w:rsidR="003C732C" w:rsidRPr="00273870" w:rsidRDefault="003C732C" w:rsidP="006B655D">
            <w:pPr>
              <w:spacing w:after="0" w:line="240" w:lineRule="auto"/>
              <w:jc w:val="both"/>
              <w:rPr>
                <w:rFonts w:ascii="Garamond" w:hAnsi="Garamond" w:cs="Times New Roman"/>
                <w:sz w:val="20"/>
                <w:szCs w:val="20"/>
              </w:rPr>
            </w:pPr>
          </w:p>
        </w:tc>
        <w:tc>
          <w:tcPr>
            <w:tcW w:w="1069" w:type="dxa"/>
            <w:gridSpan w:val="3"/>
            <w:tcBorders>
              <w:top w:val="nil"/>
              <w:left w:val="nil"/>
              <w:bottom w:val="nil"/>
              <w:right w:val="nil"/>
            </w:tcBorders>
            <w:shd w:val="clear" w:color="auto" w:fill="auto"/>
            <w:vAlign w:val="bottom"/>
          </w:tcPr>
          <w:p w14:paraId="2094C319" w14:textId="77777777" w:rsidR="003C732C" w:rsidRPr="00273870" w:rsidRDefault="003C732C" w:rsidP="006B655D">
            <w:pPr>
              <w:spacing w:after="0" w:line="240" w:lineRule="auto"/>
              <w:jc w:val="both"/>
              <w:rPr>
                <w:rFonts w:ascii="Garamond" w:hAnsi="Garamond" w:cs="Times New Roman"/>
                <w:sz w:val="20"/>
                <w:szCs w:val="20"/>
              </w:rPr>
            </w:pPr>
          </w:p>
        </w:tc>
        <w:tc>
          <w:tcPr>
            <w:tcW w:w="647" w:type="dxa"/>
            <w:tcBorders>
              <w:top w:val="nil"/>
              <w:left w:val="nil"/>
              <w:bottom w:val="nil"/>
              <w:right w:val="nil"/>
            </w:tcBorders>
            <w:shd w:val="clear" w:color="auto" w:fill="auto"/>
            <w:vAlign w:val="bottom"/>
          </w:tcPr>
          <w:p w14:paraId="060D5028" w14:textId="77777777" w:rsidR="003C732C" w:rsidRPr="00273870" w:rsidRDefault="003C732C" w:rsidP="006B655D">
            <w:pPr>
              <w:spacing w:after="0" w:line="240" w:lineRule="auto"/>
              <w:jc w:val="both"/>
              <w:rPr>
                <w:rFonts w:ascii="Garamond" w:hAnsi="Garamond" w:cs="Times New Roman"/>
                <w:sz w:val="20"/>
                <w:szCs w:val="20"/>
              </w:rPr>
            </w:pPr>
          </w:p>
        </w:tc>
        <w:tc>
          <w:tcPr>
            <w:tcW w:w="1063" w:type="dxa"/>
            <w:gridSpan w:val="3"/>
            <w:tcBorders>
              <w:top w:val="nil"/>
              <w:left w:val="nil"/>
              <w:bottom w:val="nil"/>
              <w:right w:val="nil"/>
            </w:tcBorders>
            <w:shd w:val="clear" w:color="auto" w:fill="auto"/>
            <w:vAlign w:val="bottom"/>
          </w:tcPr>
          <w:p w14:paraId="47C8B93D" w14:textId="77777777" w:rsidR="003C732C" w:rsidRPr="00273870" w:rsidRDefault="003C732C" w:rsidP="006B655D">
            <w:pPr>
              <w:spacing w:after="0" w:line="240" w:lineRule="auto"/>
              <w:jc w:val="both"/>
              <w:rPr>
                <w:rFonts w:ascii="Garamond" w:hAnsi="Garamond" w:cs="Times New Roman"/>
                <w:sz w:val="20"/>
                <w:szCs w:val="20"/>
              </w:rPr>
            </w:pPr>
            <w:r>
              <w:rPr>
                <w:rFonts w:ascii="Garamond" w:hAnsi="Garamond" w:cs="Times New Roman"/>
                <w:sz w:val="20"/>
                <w:szCs w:val="20"/>
              </w:rPr>
              <w:t xml:space="preserve"> </w:t>
            </w:r>
            <w:r w:rsidRPr="00273870">
              <w:rPr>
                <w:rFonts w:ascii="Garamond" w:hAnsi="Garamond" w:cs="Times New Roman"/>
                <w:sz w:val="20"/>
                <w:szCs w:val="20"/>
              </w:rPr>
              <w:t>0.078***</w:t>
            </w:r>
          </w:p>
        </w:tc>
        <w:tc>
          <w:tcPr>
            <w:tcW w:w="658" w:type="dxa"/>
            <w:tcBorders>
              <w:top w:val="nil"/>
              <w:left w:val="nil"/>
              <w:bottom w:val="nil"/>
              <w:right w:val="nil"/>
            </w:tcBorders>
            <w:shd w:val="clear" w:color="auto" w:fill="auto"/>
            <w:vAlign w:val="bottom"/>
          </w:tcPr>
          <w:p w14:paraId="7A774787" w14:textId="77777777" w:rsidR="003C732C" w:rsidRPr="00273870" w:rsidRDefault="003C732C" w:rsidP="006B655D">
            <w:pPr>
              <w:spacing w:after="0" w:line="240" w:lineRule="auto"/>
              <w:jc w:val="both"/>
              <w:rPr>
                <w:rFonts w:ascii="Garamond" w:hAnsi="Garamond" w:cs="Times New Roman"/>
                <w:sz w:val="20"/>
                <w:szCs w:val="20"/>
              </w:rPr>
            </w:pPr>
            <w:r w:rsidRPr="00273870">
              <w:rPr>
                <w:rFonts w:ascii="Garamond" w:hAnsi="Garamond" w:cs="Times New Roman"/>
                <w:sz w:val="20"/>
                <w:szCs w:val="20"/>
              </w:rPr>
              <w:t>0.01</w:t>
            </w:r>
          </w:p>
        </w:tc>
      </w:tr>
      <w:tr w:rsidR="006B655D" w:rsidRPr="00273870" w14:paraId="0B8CE9C5" w14:textId="77777777" w:rsidTr="006B655D">
        <w:trPr>
          <w:trHeight w:val="215"/>
        </w:trPr>
        <w:tc>
          <w:tcPr>
            <w:tcW w:w="3060" w:type="dxa"/>
            <w:tcBorders>
              <w:top w:val="nil"/>
              <w:left w:val="nil"/>
              <w:bottom w:val="nil"/>
              <w:right w:val="single" w:sz="4" w:space="0" w:color="auto"/>
            </w:tcBorders>
            <w:shd w:val="clear" w:color="auto" w:fill="auto"/>
            <w:noWrap/>
            <w:vAlign w:val="bottom"/>
          </w:tcPr>
          <w:p w14:paraId="126FEDEB" w14:textId="77777777" w:rsidR="003C732C" w:rsidRPr="00273870" w:rsidRDefault="003C732C" w:rsidP="006B655D">
            <w:pPr>
              <w:spacing w:after="0" w:line="240" w:lineRule="auto"/>
              <w:jc w:val="both"/>
              <w:rPr>
                <w:rFonts w:ascii="Garamond" w:eastAsia="Times New Roman" w:hAnsi="Garamond" w:cs="Times New Roman"/>
                <w:sz w:val="20"/>
                <w:szCs w:val="20"/>
              </w:rPr>
            </w:pPr>
            <w:r w:rsidRPr="00273870">
              <w:rPr>
                <w:rFonts w:ascii="Garamond" w:hAnsi="Garamond" w:cs="Times New Roman"/>
                <w:sz w:val="20"/>
                <w:szCs w:val="20"/>
              </w:rPr>
              <w:t xml:space="preserve">Pharmacy PCA </w:t>
            </w:r>
          </w:p>
        </w:tc>
        <w:tc>
          <w:tcPr>
            <w:tcW w:w="1080" w:type="dxa"/>
            <w:gridSpan w:val="2"/>
            <w:tcBorders>
              <w:top w:val="nil"/>
              <w:left w:val="nil"/>
              <w:bottom w:val="nil"/>
              <w:right w:val="nil"/>
            </w:tcBorders>
            <w:shd w:val="clear" w:color="auto" w:fill="auto"/>
            <w:noWrap/>
            <w:vAlign w:val="bottom"/>
          </w:tcPr>
          <w:p w14:paraId="6B071228" w14:textId="77777777" w:rsidR="003C732C" w:rsidRPr="00273870" w:rsidRDefault="003C732C" w:rsidP="006B655D">
            <w:pPr>
              <w:spacing w:after="0" w:line="240" w:lineRule="auto"/>
              <w:jc w:val="both"/>
              <w:rPr>
                <w:rFonts w:ascii="Garamond" w:hAnsi="Garamond" w:cs="Times New Roman"/>
                <w:sz w:val="20"/>
                <w:szCs w:val="20"/>
              </w:rPr>
            </w:pPr>
          </w:p>
        </w:tc>
        <w:tc>
          <w:tcPr>
            <w:tcW w:w="731" w:type="dxa"/>
            <w:tcBorders>
              <w:top w:val="nil"/>
              <w:left w:val="nil"/>
              <w:bottom w:val="nil"/>
              <w:right w:val="nil"/>
            </w:tcBorders>
            <w:shd w:val="clear" w:color="auto" w:fill="auto"/>
            <w:noWrap/>
            <w:vAlign w:val="bottom"/>
          </w:tcPr>
          <w:p w14:paraId="6E9DC871" w14:textId="77777777" w:rsidR="003C732C" w:rsidRPr="00273870" w:rsidRDefault="003C732C" w:rsidP="006B655D">
            <w:pPr>
              <w:spacing w:after="0" w:line="240" w:lineRule="auto"/>
              <w:jc w:val="both"/>
              <w:rPr>
                <w:rFonts w:ascii="Garamond" w:hAnsi="Garamond" w:cs="Times New Roman"/>
                <w:sz w:val="20"/>
                <w:szCs w:val="20"/>
              </w:rPr>
            </w:pPr>
          </w:p>
        </w:tc>
        <w:tc>
          <w:tcPr>
            <w:tcW w:w="1249" w:type="dxa"/>
            <w:gridSpan w:val="2"/>
            <w:tcBorders>
              <w:top w:val="nil"/>
              <w:left w:val="nil"/>
              <w:bottom w:val="nil"/>
              <w:right w:val="nil"/>
            </w:tcBorders>
            <w:shd w:val="clear" w:color="auto" w:fill="auto"/>
            <w:vAlign w:val="bottom"/>
          </w:tcPr>
          <w:p w14:paraId="361F8D70" w14:textId="77777777" w:rsidR="003C732C" w:rsidRPr="00273870" w:rsidRDefault="003C732C" w:rsidP="006B655D">
            <w:pPr>
              <w:spacing w:after="0" w:line="240" w:lineRule="auto"/>
              <w:jc w:val="both"/>
              <w:rPr>
                <w:rFonts w:ascii="Garamond" w:hAnsi="Garamond" w:cs="Times New Roman"/>
                <w:sz w:val="20"/>
                <w:szCs w:val="20"/>
              </w:rPr>
            </w:pPr>
          </w:p>
        </w:tc>
        <w:tc>
          <w:tcPr>
            <w:tcW w:w="731" w:type="dxa"/>
            <w:tcBorders>
              <w:top w:val="nil"/>
              <w:left w:val="nil"/>
              <w:bottom w:val="nil"/>
              <w:right w:val="nil"/>
            </w:tcBorders>
            <w:shd w:val="clear" w:color="auto" w:fill="auto"/>
            <w:vAlign w:val="bottom"/>
          </w:tcPr>
          <w:p w14:paraId="7381DB39" w14:textId="77777777" w:rsidR="003C732C" w:rsidRPr="00273870" w:rsidRDefault="003C732C" w:rsidP="006B655D">
            <w:pPr>
              <w:spacing w:after="0" w:line="240" w:lineRule="auto"/>
              <w:jc w:val="both"/>
              <w:rPr>
                <w:rFonts w:ascii="Garamond" w:hAnsi="Garamond" w:cs="Times New Roman"/>
                <w:sz w:val="20"/>
                <w:szCs w:val="20"/>
              </w:rPr>
            </w:pPr>
          </w:p>
        </w:tc>
        <w:tc>
          <w:tcPr>
            <w:tcW w:w="1069" w:type="dxa"/>
            <w:gridSpan w:val="3"/>
            <w:tcBorders>
              <w:top w:val="nil"/>
              <w:left w:val="nil"/>
              <w:bottom w:val="nil"/>
              <w:right w:val="nil"/>
            </w:tcBorders>
            <w:shd w:val="clear" w:color="auto" w:fill="auto"/>
            <w:vAlign w:val="bottom"/>
          </w:tcPr>
          <w:p w14:paraId="57C41C3B" w14:textId="77777777" w:rsidR="003C732C" w:rsidRPr="00273870" w:rsidRDefault="003C732C" w:rsidP="006B655D">
            <w:pPr>
              <w:spacing w:after="0" w:line="240" w:lineRule="auto"/>
              <w:jc w:val="both"/>
              <w:rPr>
                <w:rFonts w:ascii="Garamond" w:hAnsi="Garamond" w:cs="Times New Roman"/>
                <w:sz w:val="20"/>
                <w:szCs w:val="20"/>
              </w:rPr>
            </w:pPr>
          </w:p>
        </w:tc>
        <w:tc>
          <w:tcPr>
            <w:tcW w:w="647" w:type="dxa"/>
            <w:tcBorders>
              <w:top w:val="nil"/>
              <w:left w:val="nil"/>
              <w:bottom w:val="nil"/>
              <w:right w:val="nil"/>
            </w:tcBorders>
            <w:shd w:val="clear" w:color="auto" w:fill="auto"/>
            <w:vAlign w:val="bottom"/>
          </w:tcPr>
          <w:p w14:paraId="197BED76" w14:textId="77777777" w:rsidR="003C732C" w:rsidRPr="00273870" w:rsidRDefault="003C732C" w:rsidP="006B655D">
            <w:pPr>
              <w:spacing w:after="0" w:line="240" w:lineRule="auto"/>
              <w:jc w:val="both"/>
              <w:rPr>
                <w:rFonts w:ascii="Garamond" w:hAnsi="Garamond" w:cs="Times New Roman"/>
                <w:sz w:val="20"/>
                <w:szCs w:val="20"/>
              </w:rPr>
            </w:pPr>
          </w:p>
        </w:tc>
        <w:tc>
          <w:tcPr>
            <w:tcW w:w="1063" w:type="dxa"/>
            <w:gridSpan w:val="3"/>
            <w:tcBorders>
              <w:top w:val="nil"/>
              <w:left w:val="nil"/>
              <w:bottom w:val="nil"/>
              <w:right w:val="nil"/>
            </w:tcBorders>
            <w:shd w:val="clear" w:color="auto" w:fill="auto"/>
            <w:vAlign w:val="bottom"/>
          </w:tcPr>
          <w:p w14:paraId="42517C2B" w14:textId="77777777" w:rsidR="003C732C" w:rsidRPr="00273870" w:rsidRDefault="003C732C" w:rsidP="006B655D">
            <w:pPr>
              <w:spacing w:after="0" w:line="240" w:lineRule="auto"/>
              <w:jc w:val="both"/>
              <w:rPr>
                <w:rFonts w:ascii="Garamond" w:hAnsi="Garamond" w:cs="Times New Roman"/>
                <w:sz w:val="20"/>
                <w:szCs w:val="20"/>
              </w:rPr>
            </w:pPr>
            <w:r>
              <w:rPr>
                <w:rFonts w:ascii="Garamond" w:hAnsi="Garamond" w:cs="Times New Roman"/>
                <w:sz w:val="20"/>
                <w:szCs w:val="20"/>
              </w:rPr>
              <w:t xml:space="preserve"> </w:t>
            </w:r>
            <w:r w:rsidRPr="00273870">
              <w:rPr>
                <w:rFonts w:ascii="Garamond" w:hAnsi="Garamond" w:cs="Times New Roman"/>
                <w:sz w:val="20"/>
                <w:szCs w:val="20"/>
              </w:rPr>
              <w:t>0.008</w:t>
            </w:r>
          </w:p>
        </w:tc>
        <w:tc>
          <w:tcPr>
            <w:tcW w:w="658" w:type="dxa"/>
            <w:tcBorders>
              <w:top w:val="nil"/>
              <w:left w:val="nil"/>
              <w:bottom w:val="nil"/>
              <w:right w:val="nil"/>
            </w:tcBorders>
            <w:shd w:val="clear" w:color="auto" w:fill="auto"/>
            <w:vAlign w:val="bottom"/>
          </w:tcPr>
          <w:p w14:paraId="4B154F38" w14:textId="77777777" w:rsidR="003C732C" w:rsidRPr="00273870" w:rsidRDefault="003C732C" w:rsidP="006B655D">
            <w:pPr>
              <w:spacing w:after="0" w:line="240" w:lineRule="auto"/>
              <w:jc w:val="both"/>
              <w:rPr>
                <w:rFonts w:ascii="Garamond" w:hAnsi="Garamond" w:cs="Times New Roman"/>
                <w:sz w:val="20"/>
                <w:szCs w:val="20"/>
              </w:rPr>
            </w:pPr>
            <w:r w:rsidRPr="00273870">
              <w:rPr>
                <w:rFonts w:ascii="Garamond" w:hAnsi="Garamond" w:cs="Times New Roman"/>
                <w:sz w:val="20"/>
                <w:szCs w:val="20"/>
              </w:rPr>
              <w:t>0.01</w:t>
            </w:r>
          </w:p>
        </w:tc>
      </w:tr>
      <w:tr w:rsidR="006B655D" w:rsidRPr="00273870" w14:paraId="7B4D72CC" w14:textId="77777777" w:rsidTr="006B655D">
        <w:trPr>
          <w:trHeight w:val="215"/>
        </w:trPr>
        <w:tc>
          <w:tcPr>
            <w:tcW w:w="3060" w:type="dxa"/>
            <w:tcBorders>
              <w:top w:val="nil"/>
              <w:left w:val="nil"/>
              <w:bottom w:val="nil"/>
              <w:right w:val="single" w:sz="4" w:space="0" w:color="auto"/>
            </w:tcBorders>
            <w:shd w:val="clear" w:color="auto" w:fill="auto"/>
            <w:noWrap/>
            <w:vAlign w:val="bottom"/>
          </w:tcPr>
          <w:p w14:paraId="37F0D68D" w14:textId="77777777" w:rsidR="003C732C" w:rsidRPr="00273870" w:rsidRDefault="003C732C" w:rsidP="006B655D">
            <w:pPr>
              <w:spacing w:after="0" w:line="240" w:lineRule="auto"/>
              <w:jc w:val="both"/>
              <w:rPr>
                <w:rFonts w:ascii="Garamond" w:eastAsia="Times New Roman" w:hAnsi="Garamond" w:cs="Times New Roman"/>
                <w:sz w:val="20"/>
                <w:szCs w:val="20"/>
              </w:rPr>
            </w:pPr>
            <w:r w:rsidRPr="00273870">
              <w:rPr>
                <w:rFonts w:ascii="Garamond" w:hAnsi="Garamond" w:cs="Times New Roman"/>
                <w:sz w:val="20"/>
                <w:szCs w:val="20"/>
              </w:rPr>
              <w:t xml:space="preserve">Hospital &amp; Clinique PCA </w:t>
            </w:r>
          </w:p>
        </w:tc>
        <w:tc>
          <w:tcPr>
            <w:tcW w:w="1080" w:type="dxa"/>
            <w:gridSpan w:val="2"/>
            <w:tcBorders>
              <w:top w:val="nil"/>
              <w:left w:val="nil"/>
              <w:bottom w:val="nil"/>
              <w:right w:val="nil"/>
            </w:tcBorders>
            <w:shd w:val="clear" w:color="auto" w:fill="auto"/>
            <w:noWrap/>
            <w:vAlign w:val="bottom"/>
          </w:tcPr>
          <w:p w14:paraId="2D63AA9A" w14:textId="77777777" w:rsidR="003C732C" w:rsidRPr="00273870" w:rsidRDefault="003C732C" w:rsidP="006B655D">
            <w:pPr>
              <w:spacing w:after="0" w:line="240" w:lineRule="auto"/>
              <w:jc w:val="both"/>
              <w:rPr>
                <w:rFonts w:ascii="Garamond" w:hAnsi="Garamond" w:cs="Times New Roman"/>
                <w:sz w:val="20"/>
                <w:szCs w:val="20"/>
              </w:rPr>
            </w:pPr>
          </w:p>
        </w:tc>
        <w:tc>
          <w:tcPr>
            <w:tcW w:w="731" w:type="dxa"/>
            <w:tcBorders>
              <w:top w:val="nil"/>
              <w:left w:val="nil"/>
              <w:bottom w:val="nil"/>
              <w:right w:val="nil"/>
            </w:tcBorders>
            <w:shd w:val="clear" w:color="auto" w:fill="auto"/>
            <w:noWrap/>
            <w:vAlign w:val="bottom"/>
          </w:tcPr>
          <w:p w14:paraId="6394A571" w14:textId="77777777" w:rsidR="003C732C" w:rsidRPr="00273870" w:rsidRDefault="003C732C" w:rsidP="006B655D">
            <w:pPr>
              <w:spacing w:after="0" w:line="240" w:lineRule="auto"/>
              <w:jc w:val="both"/>
              <w:rPr>
                <w:rFonts w:ascii="Garamond" w:hAnsi="Garamond" w:cs="Times New Roman"/>
                <w:sz w:val="20"/>
                <w:szCs w:val="20"/>
              </w:rPr>
            </w:pPr>
          </w:p>
        </w:tc>
        <w:tc>
          <w:tcPr>
            <w:tcW w:w="1249" w:type="dxa"/>
            <w:gridSpan w:val="2"/>
            <w:tcBorders>
              <w:top w:val="nil"/>
              <w:left w:val="nil"/>
              <w:bottom w:val="nil"/>
              <w:right w:val="nil"/>
            </w:tcBorders>
            <w:shd w:val="clear" w:color="auto" w:fill="auto"/>
            <w:vAlign w:val="bottom"/>
          </w:tcPr>
          <w:p w14:paraId="589BD58A" w14:textId="77777777" w:rsidR="003C732C" w:rsidRPr="00273870" w:rsidRDefault="003C732C" w:rsidP="006B655D">
            <w:pPr>
              <w:spacing w:after="0" w:line="240" w:lineRule="auto"/>
              <w:jc w:val="both"/>
              <w:rPr>
                <w:rFonts w:ascii="Garamond" w:hAnsi="Garamond" w:cs="Times New Roman"/>
                <w:sz w:val="20"/>
                <w:szCs w:val="20"/>
              </w:rPr>
            </w:pPr>
          </w:p>
        </w:tc>
        <w:tc>
          <w:tcPr>
            <w:tcW w:w="731" w:type="dxa"/>
            <w:tcBorders>
              <w:top w:val="nil"/>
              <w:left w:val="nil"/>
              <w:bottom w:val="nil"/>
              <w:right w:val="nil"/>
            </w:tcBorders>
            <w:shd w:val="clear" w:color="auto" w:fill="auto"/>
            <w:vAlign w:val="bottom"/>
          </w:tcPr>
          <w:p w14:paraId="6D5BE1C7" w14:textId="77777777" w:rsidR="003C732C" w:rsidRPr="00273870" w:rsidRDefault="003C732C" w:rsidP="006B655D">
            <w:pPr>
              <w:spacing w:after="0" w:line="240" w:lineRule="auto"/>
              <w:jc w:val="both"/>
              <w:rPr>
                <w:rFonts w:ascii="Garamond" w:hAnsi="Garamond" w:cs="Times New Roman"/>
                <w:sz w:val="20"/>
                <w:szCs w:val="20"/>
              </w:rPr>
            </w:pPr>
          </w:p>
        </w:tc>
        <w:tc>
          <w:tcPr>
            <w:tcW w:w="1069" w:type="dxa"/>
            <w:gridSpan w:val="3"/>
            <w:tcBorders>
              <w:top w:val="nil"/>
              <w:left w:val="nil"/>
              <w:bottom w:val="nil"/>
              <w:right w:val="nil"/>
            </w:tcBorders>
            <w:shd w:val="clear" w:color="auto" w:fill="auto"/>
            <w:vAlign w:val="bottom"/>
          </w:tcPr>
          <w:p w14:paraId="78F1768B" w14:textId="77777777" w:rsidR="003C732C" w:rsidRPr="00273870" w:rsidRDefault="003C732C" w:rsidP="006B655D">
            <w:pPr>
              <w:spacing w:after="0" w:line="240" w:lineRule="auto"/>
              <w:jc w:val="both"/>
              <w:rPr>
                <w:rFonts w:ascii="Garamond" w:hAnsi="Garamond" w:cs="Times New Roman"/>
                <w:sz w:val="20"/>
                <w:szCs w:val="20"/>
              </w:rPr>
            </w:pPr>
          </w:p>
        </w:tc>
        <w:tc>
          <w:tcPr>
            <w:tcW w:w="647" w:type="dxa"/>
            <w:tcBorders>
              <w:top w:val="nil"/>
              <w:left w:val="nil"/>
              <w:bottom w:val="nil"/>
              <w:right w:val="nil"/>
            </w:tcBorders>
            <w:shd w:val="clear" w:color="auto" w:fill="auto"/>
            <w:vAlign w:val="bottom"/>
          </w:tcPr>
          <w:p w14:paraId="625D9806" w14:textId="77777777" w:rsidR="003C732C" w:rsidRPr="00273870" w:rsidRDefault="003C732C" w:rsidP="006B655D">
            <w:pPr>
              <w:spacing w:after="0" w:line="240" w:lineRule="auto"/>
              <w:jc w:val="both"/>
              <w:rPr>
                <w:rFonts w:ascii="Garamond" w:hAnsi="Garamond" w:cs="Times New Roman"/>
                <w:sz w:val="20"/>
                <w:szCs w:val="20"/>
              </w:rPr>
            </w:pPr>
          </w:p>
        </w:tc>
        <w:tc>
          <w:tcPr>
            <w:tcW w:w="1063" w:type="dxa"/>
            <w:gridSpan w:val="3"/>
            <w:tcBorders>
              <w:top w:val="nil"/>
              <w:left w:val="nil"/>
              <w:bottom w:val="nil"/>
              <w:right w:val="nil"/>
            </w:tcBorders>
            <w:shd w:val="clear" w:color="auto" w:fill="auto"/>
            <w:vAlign w:val="bottom"/>
          </w:tcPr>
          <w:p w14:paraId="3B9DFCD1" w14:textId="77777777" w:rsidR="003C732C" w:rsidRPr="00273870" w:rsidRDefault="003C732C" w:rsidP="006B655D">
            <w:pPr>
              <w:spacing w:after="0" w:line="240" w:lineRule="auto"/>
              <w:jc w:val="both"/>
              <w:rPr>
                <w:rFonts w:ascii="Garamond" w:hAnsi="Garamond" w:cs="Times New Roman"/>
                <w:sz w:val="20"/>
                <w:szCs w:val="20"/>
              </w:rPr>
            </w:pPr>
            <w:r w:rsidRPr="00273870">
              <w:rPr>
                <w:rFonts w:ascii="Garamond" w:hAnsi="Garamond" w:cs="Times New Roman"/>
                <w:sz w:val="20"/>
                <w:szCs w:val="20"/>
              </w:rPr>
              <w:t>-0.001</w:t>
            </w:r>
          </w:p>
        </w:tc>
        <w:tc>
          <w:tcPr>
            <w:tcW w:w="658" w:type="dxa"/>
            <w:tcBorders>
              <w:top w:val="nil"/>
              <w:left w:val="nil"/>
              <w:bottom w:val="nil"/>
              <w:right w:val="nil"/>
            </w:tcBorders>
            <w:shd w:val="clear" w:color="auto" w:fill="auto"/>
            <w:vAlign w:val="bottom"/>
          </w:tcPr>
          <w:p w14:paraId="36F8A136" w14:textId="77777777" w:rsidR="003C732C" w:rsidRPr="00273870" w:rsidRDefault="003C732C" w:rsidP="006B655D">
            <w:pPr>
              <w:spacing w:after="0" w:line="240" w:lineRule="auto"/>
              <w:jc w:val="both"/>
              <w:rPr>
                <w:rFonts w:ascii="Garamond" w:hAnsi="Garamond" w:cs="Times New Roman"/>
                <w:sz w:val="20"/>
                <w:szCs w:val="20"/>
              </w:rPr>
            </w:pPr>
            <w:r w:rsidRPr="00273870">
              <w:rPr>
                <w:rFonts w:ascii="Garamond" w:hAnsi="Garamond" w:cs="Times New Roman"/>
                <w:sz w:val="20"/>
                <w:szCs w:val="20"/>
              </w:rPr>
              <w:t>0.01</w:t>
            </w:r>
          </w:p>
        </w:tc>
      </w:tr>
      <w:tr w:rsidR="006B655D" w:rsidRPr="00273870" w14:paraId="79057023" w14:textId="77777777" w:rsidTr="006B655D">
        <w:trPr>
          <w:trHeight w:val="215"/>
        </w:trPr>
        <w:tc>
          <w:tcPr>
            <w:tcW w:w="3060" w:type="dxa"/>
            <w:tcBorders>
              <w:top w:val="nil"/>
              <w:left w:val="nil"/>
              <w:bottom w:val="nil"/>
              <w:right w:val="single" w:sz="4" w:space="0" w:color="auto"/>
            </w:tcBorders>
            <w:shd w:val="clear" w:color="auto" w:fill="auto"/>
            <w:noWrap/>
            <w:vAlign w:val="bottom"/>
          </w:tcPr>
          <w:p w14:paraId="653A08AC" w14:textId="77777777" w:rsidR="003C732C" w:rsidRPr="00273870" w:rsidRDefault="003C732C" w:rsidP="006B655D">
            <w:pPr>
              <w:spacing w:after="0" w:line="240" w:lineRule="auto"/>
              <w:jc w:val="both"/>
              <w:rPr>
                <w:rFonts w:ascii="Garamond" w:eastAsia="Times New Roman" w:hAnsi="Garamond" w:cs="Times New Roman"/>
                <w:sz w:val="20"/>
                <w:szCs w:val="20"/>
              </w:rPr>
            </w:pPr>
            <w:r w:rsidRPr="00273870">
              <w:rPr>
                <w:rFonts w:ascii="Garamond" w:hAnsi="Garamond" w:cs="Times New Roman"/>
                <w:sz w:val="20"/>
                <w:szCs w:val="20"/>
              </w:rPr>
              <w:t xml:space="preserve">Big Shopping Place PCA </w:t>
            </w:r>
          </w:p>
        </w:tc>
        <w:tc>
          <w:tcPr>
            <w:tcW w:w="1080" w:type="dxa"/>
            <w:gridSpan w:val="2"/>
            <w:tcBorders>
              <w:top w:val="nil"/>
              <w:left w:val="nil"/>
              <w:bottom w:val="nil"/>
              <w:right w:val="nil"/>
            </w:tcBorders>
            <w:shd w:val="clear" w:color="auto" w:fill="auto"/>
            <w:noWrap/>
            <w:vAlign w:val="bottom"/>
          </w:tcPr>
          <w:p w14:paraId="7E6BA564" w14:textId="77777777" w:rsidR="003C732C" w:rsidRPr="00273870" w:rsidRDefault="003C732C" w:rsidP="006B655D">
            <w:pPr>
              <w:spacing w:after="0" w:line="240" w:lineRule="auto"/>
              <w:jc w:val="both"/>
              <w:rPr>
                <w:rFonts w:ascii="Garamond" w:hAnsi="Garamond" w:cs="Times New Roman"/>
                <w:sz w:val="20"/>
                <w:szCs w:val="20"/>
              </w:rPr>
            </w:pPr>
          </w:p>
        </w:tc>
        <w:tc>
          <w:tcPr>
            <w:tcW w:w="731" w:type="dxa"/>
            <w:tcBorders>
              <w:top w:val="nil"/>
              <w:left w:val="nil"/>
              <w:bottom w:val="nil"/>
              <w:right w:val="nil"/>
            </w:tcBorders>
            <w:shd w:val="clear" w:color="auto" w:fill="auto"/>
            <w:noWrap/>
            <w:vAlign w:val="bottom"/>
          </w:tcPr>
          <w:p w14:paraId="02B4F7A6" w14:textId="77777777" w:rsidR="003C732C" w:rsidRPr="00273870" w:rsidRDefault="003C732C" w:rsidP="006B655D">
            <w:pPr>
              <w:spacing w:after="0" w:line="240" w:lineRule="auto"/>
              <w:jc w:val="both"/>
              <w:rPr>
                <w:rFonts w:ascii="Garamond" w:hAnsi="Garamond" w:cs="Times New Roman"/>
                <w:sz w:val="20"/>
                <w:szCs w:val="20"/>
              </w:rPr>
            </w:pPr>
          </w:p>
        </w:tc>
        <w:tc>
          <w:tcPr>
            <w:tcW w:w="1249" w:type="dxa"/>
            <w:gridSpan w:val="2"/>
            <w:tcBorders>
              <w:top w:val="nil"/>
              <w:left w:val="nil"/>
              <w:bottom w:val="nil"/>
              <w:right w:val="nil"/>
            </w:tcBorders>
            <w:shd w:val="clear" w:color="auto" w:fill="auto"/>
            <w:vAlign w:val="bottom"/>
          </w:tcPr>
          <w:p w14:paraId="738D5AC4" w14:textId="77777777" w:rsidR="003C732C" w:rsidRPr="00273870" w:rsidRDefault="003C732C" w:rsidP="006B655D">
            <w:pPr>
              <w:spacing w:after="0" w:line="240" w:lineRule="auto"/>
              <w:jc w:val="both"/>
              <w:rPr>
                <w:rFonts w:ascii="Garamond" w:hAnsi="Garamond" w:cs="Times New Roman"/>
                <w:sz w:val="20"/>
                <w:szCs w:val="20"/>
              </w:rPr>
            </w:pPr>
          </w:p>
        </w:tc>
        <w:tc>
          <w:tcPr>
            <w:tcW w:w="731" w:type="dxa"/>
            <w:tcBorders>
              <w:top w:val="nil"/>
              <w:left w:val="nil"/>
              <w:bottom w:val="nil"/>
              <w:right w:val="nil"/>
            </w:tcBorders>
            <w:shd w:val="clear" w:color="auto" w:fill="auto"/>
            <w:vAlign w:val="bottom"/>
          </w:tcPr>
          <w:p w14:paraId="10E00BA4" w14:textId="77777777" w:rsidR="003C732C" w:rsidRPr="00273870" w:rsidRDefault="003C732C" w:rsidP="006B655D">
            <w:pPr>
              <w:spacing w:after="0" w:line="240" w:lineRule="auto"/>
              <w:jc w:val="both"/>
              <w:rPr>
                <w:rFonts w:ascii="Garamond" w:hAnsi="Garamond" w:cs="Times New Roman"/>
                <w:sz w:val="20"/>
                <w:szCs w:val="20"/>
              </w:rPr>
            </w:pPr>
          </w:p>
        </w:tc>
        <w:tc>
          <w:tcPr>
            <w:tcW w:w="1069" w:type="dxa"/>
            <w:gridSpan w:val="3"/>
            <w:tcBorders>
              <w:top w:val="nil"/>
              <w:left w:val="nil"/>
              <w:bottom w:val="nil"/>
              <w:right w:val="nil"/>
            </w:tcBorders>
            <w:shd w:val="clear" w:color="auto" w:fill="auto"/>
            <w:vAlign w:val="bottom"/>
          </w:tcPr>
          <w:p w14:paraId="7E2B557C" w14:textId="77777777" w:rsidR="003C732C" w:rsidRPr="00273870" w:rsidRDefault="003C732C" w:rsidP="006B655D">
            <w:pPr>
              <w:spacing w:after="0" w:line="240" w:lineRule="auto"/>
              <w:jc w:val="both"/>
              <w:rPr>
                <w:rFonts w:ascii="Garamond" w:hAnsi="Garamond" w:cs="Times New Roman"/>
                <w:sz w:val="20"/>
                <w:szCs w:val="20"/>
              </w:rPr>
            </w:pPr>
          </w:p>
        </w:tc>
        <w:tc>
          <w:tcPr>
            <w:tcW w:w="647" w:type="dxa"/>
            <w:tcBorders>
              <w:top w:val="nil"/>
              <w:left w:val="nil"/>
              <w:bottom w:val="nil"/>
              <w:right w:val="nil"/>
            </w:tcBorders>
            <w:shd w:val="clear" w:color="auto" w:fill="auto"/>
            <w:vAlign w:val="bottom"/>
          </w:tcPr>
          <w:p w14:paraId="5F7B7E1D" w14:textId="77777777" w:rsidR="003C732C" w:rsidRPr="00273870" w:rsidRDefault="003C732C" w:rsidP="006B655D">
            <w:pPr>
              <w:spacing w:after="0" w:line="240" w:lineRule="auto"/>
              <w:jc w:val="both"/>
              <w:rPr>
                <w:rFonts w:ascii="Garamond" w:hAnsi="Garamond" w:cs="Times New Roman"/>
                <w:sz w:val="20"/>
                <w:szCs w:val="20"/>
              </w:rPr>
            </w:pPr>
          </w:p>
        </w:tc>
        <w:tc>
          <w:tcPr>
            <w:tcW w:w="1063" w:type="dxa"/>
            <w:gridSpan w:val="3"/>
            <w:tcBorders>
              <w:top w:val="nil"/>
              <w:left w:val="nil"/>
              <w:bottom w:val="nil"/>
              <w:right w:val="nil"/>
            </w:tcBorders>
            <w:shd w:val="clear" w:color="auto" w:fill="auto"/>
            <w:vAlign w:val="bottom"/>
          </w:tcPr>
          <w:p w14:paraId="1FA21958" w14:textId="77777777" w:rsidR="003C732C" w:rsidRPr="00273870" w:rsidRDefault="003C732C" w:rsidP="006B655D">
            <w:pPr>
              <w:spacing w:after="0" w:line="240" w:lineRule="auto"/>
              <w:jc w:val="both"/>
              <w:rPr>
                <w:rFonts w:ascii="Garamond" w:hAnsi="Garamond" w:cs="Times New Roman"/>
                <w:sz w:val="20"/>
                <w:szCs w:val="20"/>
              </w:rPr>
            </w:pPr>
            <w:r w:rsidRPr="00273870">
              <w:rPr>
                <w:rFonts w:ascii="Garamond" w:hAnsi="Garamond" w:cs="Times New Roman"/>
                <w:sz w:val="20"/>
                <w:szCs w:val="20"/>
              </w:rPr>
              <w:t xml:space="preserve"> 0.108***</w:t>
            </w:r>
          </w:p>
        </w:tc>
        <w:tc>
          <w:tcPr>
            <w:tcW w:w="658" w:type="dxa"/>
            <w:tcBorders>
              <w:top w:val="nil"/>
              <w:left w:val="nil"/>
              <w:bottom w:val="nil"/>
              <w:right w:val="nil"/>
            </w:tcBorders>
            <w:shd w:val="clear" w:color="auto" w:fill="auto"/>
            <w:vAlign w:val="bottom"/>
          </w:tcPr>
          <w:p w14:paraId="28B313A5" w14:textId="77777777" w:rsidR="003C732C" w:rsidRPr="00273870" w:rsidRDefault="003C732C" w:rsidP="006B655D">
            <w:pPr>
              <w:spacing w:after="0" w:line="240" w:lineRule="auto"/>
              <w:jc w:val="both"/>
              <w:rPr>
                <w:rFonts w:ascii="Garamond" w:hAnsi="Garamond" w:cs="Times New Roman"/>
                <w:sz w:val="20"/>
                <w:szCs w:val="20"/>
              </w:rPr>
            </w:pPr>
            <w:r w:rsidRPr="00273870">
              <w:rPr>
                <w:rFonts w:ascii="Garamond" w:hAnsi="Garamond" w:cs="Times New Roman"/>
                <w:sz w:val="20"/>
                <w:szCs w:val="20"/>
              </w:rPr>
              <w:t>0.01</w:t>
            </w:r>
          </w:p>
        </w:tc>
      </w:tr>
      <w:tr w:rsidR="006B655D" w:rsidRPr="00273870" w14:paraId="3BC86945" w14:textId="77777777" w:rsidTr="006B655D">
        <w:trPr>
          <w:trHeight w:val="215"/>
        </w:trPr>
        <w:tc>
          <w:tcPr>
            <w:tcW w:w="3060" w:type="dxa"/>
            <w:tcBorders>
              <w:top w:val="nil"/>
              <w:left w:val="nil"/>
              <w:bottom w:val="nil"/>
              <w:right w:val="single" w:sz="4" w:space="0" w:color="auto"/>
            </w:tcBorders>
            <w:shd w:val="clear" w:color="auto" w:fill="auto"/>
            <w:noWrap/>
            <w:vAlign w:val="bottom"/>
          </w:tcPr>
          <w:p w14:paraId="60ABEEB1" w14:textId="77777777" w:rsidR="003C732C" w:rsidRPr="00273870" w:rsidRDefault="003C732C" w:rsidP="006B655D">
            <w:pPr>
              <w:spacing w:after="0" w:line="240" w:lineRule="auto"/>
              <w:jc w:val="both"/>
              <w:rPr>
                <w:rFonts w:ascii="Garamond" w:eastAsia="Times New Roman" w:hAnsi="Garamond" w:cs="Times New Roman"/>
                <w:sz w:val="20"/>
                <w:szCs w:val="20"/>
              </w:rPr>
            </w:pPr>
            <w:r w:rsidRPr="00273870">
              <w:rPr>
                <w:rFonts w:ascii="Garamond" w:hAnsi="Garamond" w:cs="Times New Roman"/>
                <w:sz w:val="20"/>
                <w:szCs w:val="20"/>
              </w:rPr>
              <w:t xml:space="preserve">Social Cohesion Score                   </w:t>
            </w:r>
          </w:p>
        </w:tc>
        <w:tc>
          <w:tcPr>
            <w:tcW w:w="1080" w:type="dxa"/>
            <w:gridSpan w:val="2"/>
            <w:tcBorders>
              <w:top w:val="nil"/>
              <w:left w:val="nil"/>
              <w:bottom w:val="nil"/>
              <w:right w:val="nil"/>
            </w:tcBorders>
            <w:shd w:val="clear" w:color="auto" w:fill="auto"/>
            <w:noWrap/>
            <w:vAlign w:val="bottom"/>
          </w:tcPr>
          <w:p w14:paraId="3EF0DF6E" w14:textId="77777777" w:rsidR="003C732C" w:rsidRPr="00273870" w:rsidRDefault="003C732C" w:rsidP="006B655D">
            <w:pPr>
              <w:spacing w:after="0" w:line="240" w:lineRule="auto"/>
              <w:jc w:val="both"/>
              <w:rPr>
                <w:rFonts w:ascii="Garamond" w:hAnsi="Garamond" w:cs="Times New Roman"/>
                <w:sz w:val="20"/>
                <w:szCs w:val="20"/>
              </w:rPr>
            </w:pPr>
          </w:p>
        </w:tc>
        <w:tc>
          <w:tcPr>
            <w:tcW w:w="731" w:type="dxa"/>
            <w:tcBorders>
              <w:top w:val="nil"/>
              <w:left w:val="nil"/>
              <w:bottom w:val="nil"/>
              <w:right w:val="nil"/>
            </w:tcBorders>
            <w:shd w:val="clear" w:color="auto" w:fill="auto"/>
            <w:noWrap/>
            <w:vAlign w:val="bottom"/>
          </w:tcPr>
          <w:p w14:paraId="39B864B7" w14:textId="77777777" w:rsidR="003C732C" w:rsidRPr="00273870" w:rsidRDefault="003C732C" w:rsidP="006B655D">
            <w:pPr>
              <w:spacing w:after="0" w:line="240" w:lineRule="auto"/>
              <w:jc w:val="both"/>
              <w:rPr>
                <w:rFonts w:ascii="Garamond" w:hAnsi="Garamond" w:cs="Times New Roman"/>
                <w:sz w:val="20"/>
                <w:szCs w:val="20"/>
              </w:rPr>
            </w:pPr>
          </w:p>
        </w:tc>
        <w:tc>
          <w:tcPr>
            <w:tcW w:w="1249" w:type="dxa"/>
            <w:gridSpan w:val="2"/>
            <w:tcBorders>
              <w:top w:val="nil"/>
              <w:left w:val="nil"/>
              <w:bottom w:val="nil"/>
              <w:right w:val="nil"/>
            </w:tcBorders>
            <w:shd w:val="clear" w:color="auto" w:fill="auto"/>
            <w:vAlign w:val="bottom"/>
          </w:tcPr>
          <w:p w14:paraId="71FC8D94" w14:textId="77777777" w:rsidR="003C732C" w:rsidRPr="00273870" w:rsidRDefault="003C732C" w:rsidP="006B655D">
            <w:pPr>
              <w:spacing w:after="0" w:line="240" w:lineRule="auto"/>
              <w:jc w:val="both"/>
              <w:rPr>
                <w:rFonts w:ascii="Garamond" w:hAnsi="Garamond" w:cs="Times New Roman"/>
                <w:sz w:val="20"/>
                <w:szCs w:val="20"/>
              </w:rPr>
            </w:pPr>
          </w:p>
        </w:tc>
        <w:tc>
          <w:tcPr>
            <w:tcW w:w="731" w:type="dxa"/>
            <w:tcBorders>
              <w:top w:val="nil"/>
              <w:left w:val="nil"/>
              <w:bottom w:val="nil"/>
              <w:right w:val="nil"/>
            </w:tcBorders>
            <w:shd w:val="clear" w:color="auto" w:fill="auto"/>
            <w:vAlign w:val="bottom"/>
          </w:tcPr>
          <w:p w14:paraId="00D06373" w14:textId="77777777" w:rsidR="003C732C" w:rsidRPr="00273870" w:rsidRDefault="003C732C" w:rsidP="006B655D">
            <w:pPr>
              <w:spacing w:after="0" w:line="240" w:lineRule="auto"/>
              <w:jc w:val="both"/>
              <w:rPr>
                <w:rFonts w:ascii="Garamond" w:hAnsi="Garamond" w:cs="Times New Roman"/>
                <w:sz w:val="20"/>
                <w:szCs w:val="20"/>
              </w:rPr>
            </w:pPr>
          </w:p>
        </w:tc>
        <w:tc>
          <w:tcPr>
            <w:tcW w:w="1069" w:type="dxa"/>
            <w:gridSpan w:val="3"/>
            <w:tcBorders>
              <w:top w:val="nil"/>
              <w:left w:val="nil"/>
              <w:bottom w:val="nil"/>
              <w:right w:val="nil"/>
            </w:tcBorders>
            <w:shd w:val="clear" w:color="auto" w:fill="auto"/>
            <w:vAlign w:val="bottom"/>
          </w:tcPr>
          <w:p w14:paraId="5583EFD8" w14:textId="77777777" w:rsidR="003C732C" w:rsidRPr="00273870" w:rsidRDefault="003C732C" w:rsidP="006B655D">
            <w:pPr>
              <w:spacing w:after="0" w:line="240" w:lineRule="auto"/>
              <w:jc w:val="both"/>
              <w:rPr>
                <w:rFonts w:ascii="Garamond" w:hAnsi="Garamond" w:cs="Times New Roman"/>
                <w:sz w:val="20"/>
                <w:szCs w:val="20"/>
              </w:rPr>
            </w:pPr>
          </w:p>
        </w:tc>
        <w:tc>
          <w:tcPr>
            <w:tcW w:w="647" w:type="dxa"/>
            <w:tcBorders>
              <w:top w:val="nil"/>
              <w:left w:val="nil"/>
              <w:bottom w:val="nil"/>
              <w:right w:val="nil"/>
            </w:tcBorders>
            <w:shd w:val="clear" w:color="auto" w:fill="auto"/>
            <w:vAlign w:val="bottom"/>
          </w:tcPr>
          <w:p w14:paraId="41950CBC" w14:textId="77777777" w:rsidR="003C732C" w:rsidRPr="00273870" w:rsidRDefault="003C732C" w:rsidP="006B655D">
            <w:pPr>
              <w:spacing w:after="0" w:line="240" w:lineRule="auto"/>
              <w:jc w:val="both"/>
              <w:rPr>
                <w:rFonts w:ascii="Garamond" w:hAnsi="Garamond" w:cs="Times New Roman"/>
                <w:sz w:val="20"/>
                <w:szCs w:val="20"/>
              </w:rPr>
            </w:pPr>
          </w:p>
        </w:tc>
        <w:tc>
          <w:tcPr>
            <w:tcW w:w="1063" w:type="dxa"/>
            <w:gridSpan w:val="3"/>
            <w:tcBorders>
              <w:top w:val="nil"/>
              <w:left w:val="nil"/>
              <w:bottom w:val="nil"/>
              <w:right w:val="nil"/>
            </w:tcBorders>
            <w:shd w:val="clear" w:color="auto" w:fill="auto"/>
            <w:vAlign w:val="bottom"/>
          </w:tcPr>
          <w:p w14:paraId="0E165062" w14:textId="77777777" w:rsidR="003C732C" w:rsidRPr="00273870" w:rsidRDefault="003C732C" w:rsidP="006B655D">
            <w:pPr>
              <w:spacing w:after="0" w:line="240" w:lineRule="auto"/>
              <w:jc w:val="both"/>
              <w:rPr>
                <w:rFonts w:ascii="Garamond" w:hAnsi="Garamond" w:cs="Times New Roman"/>
                <w:sz w:val="20"/>
                <w:szCs w:val="20"/>
              </w:rPr>
            </w:pPr>
            <w:r w:rsidRPr="00273870">
              <w:rPr>
                <w:rFonts w:ascii="Garamond" w:hAnsi="Garamond" w:cs="Times New Roman"/>
                <w:sz w:val="20"/>
                <w:szCs w:val="20"/>
              </w:rPr>
              <w:t>-0.074***</w:t>
            </w:r>
          </w:p>
        </w:tc>
        <w:tc>
          <w:tcPr>
            <w:tcW w:w="658" w:type="dxa"/>
            <w:tcBorders>
              <w:top w:val="nil"/>
              <w:left w:val="nil"/>
              <w:bottom w:val="nil"/>
              <w:right w:val="nil"/>
            </w:tcBorders>
            <w:shd w:val="clear" w:color="auto" w:fill="auto"/>
            <w:vAlign w:val="bottom"/>
          </w:tcPr>
          <w:p w14:paraId="0916690A" w14:textId="77777777" w:rsidR="003C732C" w:rsidRPr="00273870" w:rsidRDefault="003C732C" w:rsidP="006B655D">
            <w:pPr>
              <w:spacing w:after="0" w:line="240" w:lineRule="auto"/>
              <w:jc w:val="both"/>
              <w:rPr>
                <w:rFonts w:ascii="Garamond" w:hAnsi="Garamond" w:cs="Times New Roman"/>
                <w:sz w:val="20"/>
                <w:szCs w:val="20"/>
              </w:rPr>
            </w:pPr>
            <w:r w:rsidRPr="00273870">
              <w:rPr>
                <w:rFonts w:ascii="Garamond" w:hAnsi="Garamond" w:cs="Times New Roman"/>
                <w:sz w:val="20"/>
                <w:szCs w:val="20"/>
              </w:rPr>
              <w:t>0.01</w:t>
            </w:r>
          </w:p>
        </w:tc>
      </w:tr>
      <w:tr w:rsidR="006B655D" w:rsidRPr="00273870" w14:paraId="61470A9E" w14:textId="77777777" w:rsidTr="006B655D">
        <w:trPr>
          <w:trHeight w:val="215"/>
        </w:trPr>
        <w:tc>
          <w:tcPr>
            <w:tcW w:w="3060" w:type="dxa"/>
            <w:tcBorders>
              <w:top w:val="nil"/>
              <w:left w:val="nil"/>
              <w:bottom w:val="nil"/>
              <w:right w:val="single" w:sz="4" w:space="0" w:color="auto"/>
            </w:tcBorders>
            <w:shd w:val="clear" w:color="auto" w:fill="auto"/>
            <w:noWrap/>
            <w:vAlign w:val="bottom"/>
          </w:tcPr>
          <w:p w14:paraId="127B3E3B" w14:textId="77777777" w:rsidR="003C732C" w:rsidRPr="00273870" w:rsidRDefault="003C732C" w:rsidP="006B655D">
            <w:pPr>
              <w:spacing w:after="0" w:line="240" w:lineRule="auto"/>
              <w:jc w:val="both"/>
              <w:rPr>
                <w:rFonts w:ascii="Garamond" w:eastAsia="Times New Roman" w:hAnsi="Garamond" w:cs="Times New Roman"/>
                <w:sz w:val="20"/>
                <w:szCs w:val="20"/>
              </w:rPr>
            </w:pPr>
            <w:r w:rsidRPr="00273870">
              <w:rPr>
                <w:rFonts w:ascii="Garamond" w:hAnsi="Garamond" w:cs="Times New Roman"/>
                <w:sz w:val="20"/>
                <w:szCs w:val="20"/>
              </w:rPr>
              <w:t xml:space="preserve">Natural population growth ‰             </w:t>
            </w:r>
          </w:p>
        </w:tc>
        <w:tc>
          <w:tcPr>
            <w:tcW w:w="1080" w:type="dxa"/>
            <w:gridSpan w:val="2"/>
            <w:tcBorders>
              <w:top w:val="nil"/>
              <w:left w:val="nil"/>
              <w:bottom w:val="nil"/>
              <w:right w:val="nil"/>
            </w:tcBorders>
            <w:shd w:val="clear" w:color="auto" w:fill="auto"/>
            <w:noWrap/>
            <w:vAlign w:val="bottom"/>
          </w:tcPr>
          <w:p w14:paraId="1D0F1FD3" w14:textId="77777777" w:rsidR="003C732C" w:rsidRPr="00273870" w:rsidRDefault="003C732C" w:rsidP="006B655D">
            <w:pPr>
              <w:spacing w:after="0" w:line="240" w:lineRule="auto"/>
              <w:jc w:val="both"/>
              <w:rPr>
                <w:rFonts w:ascii="Garamond" w:hAnsi="Garamond" w:cs="Times New Roman"/>
                <w:sz w:val="20"/>
                <w:szCs w:val="20"/>
              </w:rPr>
            </w:pPr>
          </w:p>
        </w:tc>
        <w:tc>
          <w:tcPr>
            <w:tcW w:w="731" w:type="dxa"/>
            <w:tcBorders>
              <w:top w:val="nil"/>
              <w:left w:val="nil"/>
              <w:bottom w:val="nil"/>
              <w:right w:val="nil"/>
            </w:tcBorders>
            <w:shd w:val="clear" w:color="auto" w:fill="auto"/>
            <w:noWrap/>
            <w:vAlign w:val="bottom"/>
          </w:tcPr>
          <w:p w14:paraId="68449294" w14:textId="77777777" w:rsidR="003C732C" w:rsidRPr="00273870" w:rsidRDefault="003C732C" w:rsidP="006B655D">
            <w:pPr>
              <w:spacing w:after="0" w:line="240" w:lineRule="auto"/>
              <w:jc w:val="both"/>
              <w:rPr>
                <w:rFonts w:ascii="Garamond" w:hAnsi="Garamond" w:cs="Times New Roman"/>
                <w:sz w:val="20"/>
                <w:szCs w:val="20"/>
              </w:rPr>
            </w:pPr>
          </w:p>
        </w:tc>
        <w:tc>
          <w:tcPr>
            <w:tcW w:w="1249" w:type="dxa"/>
            <w:gridSpan w:val="2"/>
            <w:tcBorders>
              <w:top w:val="nil"/>
              <w:left w:val="nil"/>
              <w:bottom w:val="nil"/>
              <w:right w:val="nil"/>
            </w:tcBorders>
            <w:shd w:val="clear" w:color="auto" w:fill="auto"/>
            <w:vAlign w:val="bottom"/>
          </w:tcPr>
          <w:p w14:paraId="29B8290F" w14:textId="77777777" w:rsidR="003C732C" w:rsidRPr="00273870" w:rsidRDefault="003C732C" w:rsidP="006B655D">
            <w:pPr>
              <w:spacing w:after="0" w:line="240" w:lineRule="auto"/>
              <w:jc w:val="both"/>
              <w:rPr>
                <w:rFonts w:ascii="Garamond" w:hAnsi="Garamond" w:cs="Times New Roman"/>
                <w:sz w:val="20"/>
                <w:szCs w:val="20"/>
              </w:rPr>
            </w:pPr>
          </w:p>
        </w:tc>
        <w:tc>
          <w:tcPr>
            <w:tcW w:w="731" w:type="dxa"/>
            <w:tcBorders>
              <w:top w:val="nil"/>
              <w:left w:val="nil"/>
              <w:bottom w:val="nil"/>
              <w:right w:val="nil"/>
            </w:tcBorders>
            <w:shd w:val="clear" w:color="auto" w:fill="auto"/>
            <w:vAlign w:val="bottom"/>
          </w:tcPr>
          <w:p w14:paraId="190BF081" w14:textId="77777777" w:rsidR="003C732C" w:rsidRPr="00273870" w:rsidRDefault="003C732C" w:rsidP="006B655D">
            <w:pPr>
              <w:spacing w:after="0" w:line="240" w:lineRule="auto"/>
              <w:jc w:val="both"/>
              <w:rPr>
                <w:rFonts w:ascii="Garamond" w:hAnsi="Garamond" w:cs="Times New Roman"/>
                <w:sz w:val="20"/>
                <w:szCs w:val="20"/>
              </w:rPr>
            </w:pPr>
          </w:p>
        </w:tc>
        <w:tc>
          <w:tcPr>
            <w:tcW w:w="1069" w:type="dxa"/>
            <w:gridSpan w:val="3"/>
            <w:tcBorders>
              <w:top w:val="nil"/>
              <w:left w:val="nil"/>
              <w:bottom w:val="nil"/>
              <w:right w:val="nil"/>
            </w:tcBorders>
            <w:shd w:val="clear" w:color="auto" w:fill="auto"/>
            <w:vAlign w:val="bottom"/>
          </w:tcPr>
          <w:p w14:paraId="7A164659" w14:textId="77777777" w:rsidR="003C732C" w:rsidRPr="00273870" w:rsidRDefault="003C732C" w:rsidP="006B655D">
            <w:pPr>
              <w:spacing w:after="0" w:line="240" w:lineRule="auto"/>
              <w:jc w:val="both"/>
              <w:rPr>
                <w:rFonts w:ascii="Garamond" w:hAnsi="Garamond" w:cs="Times New Roman"/>
                <w:sz w:val="20"/>
                <w:szCs w:val="20"/>
              </w:rPr>
            </w:pPr>
          </w:p>
        </w:tc>
        <w:tc>
          <w:tcPr>
            <w:tcW w:w="647" w:type="dxa"/>
            <w:tcBorders>
              <w:top w:val="nil"/>
              <w:left w:val="nil"/>
              <w:bottom w:val="nil"/>
              <w:right w:val="nil"/>
            </w:tcBorders>
            <w:shd w:val="clear" w:color="auto" w:fill="auto"/>
            <w:vAlign w:val="bottom"/>
          </w:tcPr>
          <w:p w14:paraId="4395BB18" w14:textId="77777777" w:rsidR="003C732C" w:rsidRPr="00273870" w:rsidRDefault="003C732C" w:rsidP="006B655D">
            <w:pPr>
              <w:spacing w:after="0" w:line="240" w:lineRule="auto"/>
              <w:jc w:val="both"/>
              <w:rPr>
                <w:rFonts w:ascii="Garamond" w:hAnsi="Garamond" w:cs="Times New Roman"/>
                <w:sz w:val="20"/>
                <w:szCs w:val="20"/>
              </w:rPr>
            </w:pPr>
          </w:p>
        </w:tc>
        <w:tc>
          <w:tcPr>
            <w:tcW w:w="1063" w:type="dxa"/>
            <w:gridSpan w:val="3"/>
            <w:tcBorders>
              <w:top w:val="nil"/>
              <w:left w:val="nil"/>
              <w:bottom w:val="nil"/>
              <w:right w:val="nil"/>
            </w:tcBorders>
            <w:shd w:val="clear" w:color="auto" w:fill="auto"/>
            <w:vAlign w:val="bottom"/>
          </w:tcPr>
          <w:p w14:paraId="62375DCF" w14:textId="77777777" w:rsidR="003C732C" w:rsidRPr="00273870" w:rsidRDefault="003C732C" w:rsidP="006B655D">
            <w:pPr>
              <w:spacing w:after="0" w:line="240" w:lineRule="auto"/>
              <w:jc w:val="both"/>
              <w:rPr>
                <w:rFonts w:ascii="Garamond" w:hAnsi="Garamond" w:cs="Times New Roman"/>
                <w:sz w:val="20"/>
                <w:szCs w:val="20"/>
              </w:rPr>
            </w:pPr>
            <w:r w:rsidRPr="00273870">
              <w:rPr>
                <w:rFonts w:ascii="Garamond" w:hAnsi="Garamond" w:cs="Times New Roman"/>
                <w:sz w:val="20"/>
                <w:szCs w:val="20"/>
              </w:rPr>
              <w:t>-0.018***</w:t>
            </w:r>
          </w:p>
        </w:tc>
        <w:tc>
          <w:tcPr>
            <w:tcW w:w="658" w:type="dxa"/>
            <w:tcBorders>
              <w:top w:val="nil"/>
              <w:left w:val="nil"/>
              <w:bottom w:val="nil"/>
              <w:right w:val="nil"/>
            </w:tcBorders>
            <w:shd w:val="clear" w:color="auto" w:fill="auto"/>
            <w:vAlign w:val="bottom"/>
          </w:tcPr>
          <w:p w14:paraId="0116C317" w14:textId="77777777" w:rsidR="003C732C" w:rsidRPr="00273870" w:rsidRDefault="003C732C" w:rsidP="006B655D">
            <w:pPr>
              <w:spacing w:after="0" w:line="240" w:lineRule="auto"/>
              <w:jc w:val="both"/>
              <w:rPr>
                <w:rFonts w:ascii="Garamond" w:hAnsi="Garamond" w:cs="Times New Roman"/>
                <w:sz w:val="20"/>
                <w:szCs w:val="20"/>
              </w:rPr>
            </w:pPr>
            <w:r w:rsidRPr="00273870">
              <w:rPr>
                <w:rFonts w:ascii="Garamond" w:hAnsi="Garamond" w:cs="Times New Roman"/>
                <w:sz w:val="20"/>
                <w:szCs w:val="20"/>
              </w:rPr>
              <w:t>0.00</w:t>
            </w:r>
          </w:p>
        </w:tc>
      </w:tr>
      <w:tr w:rsidR="006B655D" w:rsidRPr="00273870" w14:paraId="69905D0E" w14:textId="77777777" w:rsidTr="006B655D">
        <w:trPr>
          <w:trHeight w:val="215"/>
        </w:trPr>
        <w:tc>
          <w:tcPr>
            <w:tcW w:w="3060" w:type="dxa"/>
            <w:tcBorders>
              <w:top w:val="nil"/>
              <w:left w:val="nil"/>
              <w:bottom w:val="nil"/>
              <w:right w:val="single" w:sz="4" w:space="0" w:color="auto"/>
            </w:tcBorders>
            <w:shd w:val="clear" w:color="auto" w:fill="auto"/>
            <w:noWrap/>
            <w:vAlign w:val="bottom"/>
          </w:tcPr>
          <w:p w14:paraId="7D6F3141" w14:textId="77777777" w:rsidR="003C732C" w:rsidRPr="00273870" w:rsidRDefault="003C732C" w:rsidP="006B655D">
            <w:pPr>
              <w:spacing w:after="0" w:line="240" w:lineRule="auto"/>
              <w:jc w:val="both"/>
              <w:rPr>
                <w:rFonts w:ascii="Garamond" w:hAnsi="Garamond" w:cs="Times New Roman"/>
                <w:sz w:val="20"/>
                <w:szCs w:val="20"/>
              </w:rPr>
            </w:pPr>
            <w:r w:rsidRPr="00273870">
              <w:rPr>
                <w:rFonts w:ascii="Garamond" w:hAnsi="Garamond" w:cs="Times New Roman"/>
                <w:sz w:val="20"/>
                <w:szCs w:val="20"/>
              </w:rPr>
              <w:t>Net immigration rate ‰</w:t>
            </w:r>
          </w:p>
        </w:tc>
        <w:tc>
          <w:tcPr>
            <w:tcW w:w="1080" w:type="dxa"/>
            <w:gridSpan w:val="2"/>
            <w:tcBorders>
              <w:top w:val="nil"/>
              <w:left w:val="nil"/>
              <w:bottom w:val="nil"/>
              <w:right w:val="nil"/>
            </w:tcBorders>
            <w:shd w:val="clear" w:color="auto" w:fill="auto"/>
            <w:noWrap/>
            <w:vAlign w:val="bottom"/>
          </w:tcPr>
          <w:p w14:paraId="2DC17876" w14:textId="77777777" w:rsidR="003C732C" w:rsidRPr="00273870" w:rsidRDefault="003C732C" w:rsidP="006B655D">
            <w:pPr>
              <w:spacing w:after="0" w:line="240" w:lineRule="auto"/>
              <w:jc w:val="both"/>
              <w:rPr>
                <w:rFonts w:ascii="Garamond" w:hAnsi="Garamond" w:cs="Times New Roman"/>
                <w:sz w:val="20"/>
                <w:szCs w:val="20"/>
              </w:rPr>
            </w:pPr>
          </w:p>
        </w:tc>
        <w:tc>
          <w:tcPr>
            <w:tcW w:w="731" w:type="dxa"/>
            <w:tcBorders>
              <w:top w:val="nil"/>
              <w:left w:val="nil"/>
              <w:bottom w:val="nil"/>
              <w:right w:val="nil"/>
            </w:tcBorders>
            <w:shd w:val="clear" w:color="auto" w:fill="auto"/>
            <w:noWrap/>
            <w:vAlign w:val="bottom"/>
          </w:tcPr>
          <w:p w14:paraId="7237056E" w14:textId="77777777" w:rsidR="003C732C" w:rsidRPr="00273870" w:rsidRDefault="003C732C" w:rsidP="006B655D">
            <w:pPr>
              <w:spacing w:after="0" w:line="240" w:lineRule="auto"/>
              <w:jc w:val="both"/>
              <w:rPr>
                <w:rFonts w:ascii="Garamond" w:hAnsi="Garamond" w:cs="Times New Roman"/>
                <w:sz w:val="20"/>
                <w:szCs w:val="20"/>
              </w:rPr>
            </w:pPr>
          </w:p>
        </w:tc>
        <w:tc>
          <w:tcPr>
            <w:tcW w:w="1249" w:type="dxa"/>
            <w:gridSpan w:val="2"/>
            <w:tcBorders>
              <w:top w:val="nil"/>
              <w:left w:val="nil"/>
              <w:bottom w:val="nil"/>
              <w:right w:val="nil"/>
            </w:tcBorders>
            <w:shd w:val="clear" w:color="auto" w:fill="auto"/>
            <w:vAlign w:val="bottom"/>
          </w:tcPr>
          <w:p w14:paraId="43D84080" w14:textId="77777777" w:rsidR="003C732C" w:rsidRPr="00273870" w:rsidRDefault="003C732C" w:rsidP="006B655D">
            <w:pPr>
              <w:spacing w:after="0" w:line="240" w:lineRule="auto"/>
              <w:jc w:val="both"/>
              <w:rPr>
                <w:rFonts w:ascii="Garamond" w:hAnsi="Garamond" w:cs="Times New Roman"/>
                <w:sz w:val="20"/>
                <w:szCs w:val="20"/>
              </w:rPr>
            </w:pPr>
          </w:p>
        </w:tc>
        <w:tc>
          <w:tcPr>
            <w:tcW w:w="731" w:type="dxa"/>
            <w:tcBorders>
              <w:top w:val="nil"/>
              <w:left w:val="nil"/>
              <w:bottom w:val="nil"/>
              <w:right w:val="nil"/>
            </w:tcBorders>
            <w:shd w:val="clear" w:color="auto" w:fill="auto"/>
            <w:vAlign w:val="bottom"/>
          </w:tcPr>
          <w:p w14:paraId="5A2F4BEF" w14:textId="77777777" w:rsidR="003C732C" w:rsidRPr="00273870" w:rsidRDefault="003C732C" w:rsidP="006B655D">
            <w:pPr>
              <w:spacing w:after="0" w:line="240" w:lineRule="auto"/>
              <w:jc w:val="both"/>
              <w:rPr>
                <w:rFonts w:ascii="Garamond" w:hAnsi="Garamond" w:cs="Times New Roman"/>
                <w:sz w:val="20"/>
                <w:szCs w:val="20"/>
              </w:rPr>
            </w:pPr>
          </w:p>
        </w:tc>
        <w:tc>
          <w:tcPr>
            <w:tcW w:w="1069" w:type="dxa"/>
            <w:gridSpan w:val="3"/>
            <w:tcBorders>
              <w:top w:val="nil"/>
              <w:left w:val="nil"/>
              <w:bottom w:val="nil"/>
              <w:right w:val="nil"/>
            </w:tcBorders>
            <w:shd w:val="clear" w:color="auto" w:fill="auto"/>
            <w:vAlign w:val="bottom"/>
          </w:tcPr>
          <w:p w14:paraId="6380FD11" w14:textId="77777777" w:rsidR="003C732C" w:rsidRPr="00273870" w:rsidRDefault="003C732C" w:rsidP="006B655D">
            <w:pPr>
              <w:spacing w:after="0" w:line="240" w:lineRule="auto"/>
              <w:jc w:val="both"/>
              <w:rPr>
                <w:rFonts w:ascii="Garamond" w:hAnsi="Garamond" w:cs="Times New Roman"/>
                <w:sz w:val="20"/>
                <w:szCs w:val="20"/>
              </w:rPr>
            </w:pPr>
          </w:p>
        </w:tc>
        <w:tc>
          <w:tcPr>
            <w:tcW w:w="647" w:type="dxa"/>
            <w:tcBorders>
              <w:top w:val="nil"/>
              <w:left w:val="nil"/>
              <w:bottom w:val="nil"/>
              <w:right w:val="nil"/>
            </w:tcBorders>
            <w:shd w:val="clear" w:color="auto" w:fill="auto"/>
            <w:vAlign w:val="bottom"/>
          </w:tcPr>
          <w:p w14:paraId="66796EEF" w14:textId="77777777" w:rsidR="003C732C" w:rsidRPr="00273870" w:rsidRDefault="003C732C" w:rsidP="006B655D">
            <w:pPr>
              <w:spacing w:after="0" w:line="240" w:lineRule="auto"/>
              <w:jc w:val="both"/>
              <w:rPr>
                <w:rFonts w:ascii="Garamond" w:hAnsi="Garamond" w:cs="Times New Roman"/>
                <w:sz w:val="20"/>
                <w:szCs w:val="20"/>
              </w:rPr>
            </w:pPr>
          </w:p>
        </w:tc>
        <w:tc>
          <w:tcPr>
            <w:tcW w:w="1063" w:type="dxa"/>
            <w:gridSpan w:val="3"/>
            <w:tcBorders>
              <w:top w:val="nil"/>
              <w:left w:val="nil"/>
              <w:bottom w:val="nil"/>
              <w:right w:val="nil"/>
            </w:tcBorders>
            <w:shd w:val="clear" w:color="auto" w:fill="auto"/>
            <w:vAlign w:val="bottom"/>
          </w:tcPr>
          <w:p w14:paraId="5BA1A708" w14:textId="77777777" w:rsidR="003C732C" w:rsidRPr="00273870" w:rsidRDefault="003C732C" w:rsidP="006B655D">
            <w:pPr>
              <w:spacing w:after="0" w:line="240" w:lineRule="auto"/>
              <w:jc w:val="both"/>
              <w:rPr>
                <w:rFonts w:ascii="Garamond" w:hAnsi="Garamond" w:cs="Times New Roman"/>
                <w:sz w:val="20"/>
                <w:szCs w:val="20"/>
              </w:rPr>
            </w:pPr>
            <w:r>
              <w:rPr>
                <w:rFonts w:ascii="Garamond" w:hAnsi="Garamond" w:cs="Times New Roman"/>
                <w:sz w:val="20"/>
                <w:szCs w:val="20"/>
              </w:rPr>
              <w:t xml:space="preserve"> </w:t>
            </w:r>
            <w:r w:rsidRPr="00273870">
              <w:rPr>
                <w:rFonts w:ascii="Garamond" w:hAnsi="Garamond" w:cs="Times New Roman"/>
                <w:sz w:val="20"/>
                <w:szCs w:val="20"/>
              </w:rPr>
              <w:t>0.004</w:t>
            </w:r>
          </w:p>
        </w:tc>
        <w:tc>
          <w:tcPr>
            <w:tcW w:w="658" w:type="dxa"/>
            <w:tcBorders>
              <w:top w:val="nil"/>
              <w:left w:val="nil"/>
              <w:bottom w:val="nil"/>
              <w:right w:val="nil"/>
            </w:tcBorders>
            <w:shd w:val="clear" w:color="auto" w:fill="auto"/>
            <w:vAlign w:val="bottom"/>
          </w:tcPr>
          <w:p w14:paraId="6391C06F" w14:textId="77777777" w:rsidR="003C732C" w:rsidRPr="00273870" w:rsidRDefault="003C732C" w:rsidP="006B655D">
            <w:pPr>
              <w:spacing w:after="0" w:line="240" w:lineRule="auto"/>
              <w:jc w:val="both"/>
              <w:rPr>
                <w:rFonts w:ascii="Garamond" w:hAnsi="Garamond" w:cs="Times New Roman"/>
                <w:sz w:val="20"/>
                <w:szCs w:val="20"/>
              </w:rPr>
            </w:pPr>
          </w:p>
        </w:tc>
      </w:tr>
      <w:tr w:rsidR="006B655D" w:rsidRPr="00273870" w14:paraId="782BE1A6" w14:textId="77777777" w:rsidTr="006B655D">
        <w:trPr>
          <w:trHeight w:val="215"/>
        </w:trPr>
        <w:tc>
          <w:tcPr>
            <w:tcW w:w="3060" w:type="dxa"/>
            <w:tcBorders>
              <w:top w:val="nil"/>
              <w:left w:val="nil"/>
              <w:bottom w:val="nil"/>
              <w:right w:val="single" w:sz="4" w:space="0" w:color="auto"/>
            </w:tcBorders>
            <w:shd w:val="clear" w:color="auto" w:fill="auto"/>
            <w:noWrap/>
            <w:vAlign w:val="bottom"/>
          </w:tcPr>
          <w:p w14:paraId="624ED027" w14:textId="77777777" w:rsidR="003C732C" w:rsidRPr="00273870" w:rsidRDefault="003C732C" w:rsidP="006B655D">
            <w:pPr>
              <w:spacing w:after="0" w:line="240" w:lineRule="auto"/>
              <w:jc w:val="both"/>
              <w:rPr>
                <w:rFonts w:ascii="Garamond" w:eastAsia="Times New Roman" w:hAnsi="Garamond" w:cs="Times New Roman"/>
                <w:sz w:val="20"/>
                <w:szCs w:val="20"/>
              </w:rPr>
            </w:pPr>
            <w:r w:rsidRPr="00273870">
              <w:rPr>
                <w:rFonts w:ascii="Garamond" w:hAnsi="Garamond" w:cs="Times New Roman"/>
                <w:sz w:val="20"/>
                <w:szCs w:val="20"/>
              </w:rPr>
              <w:t xml:space="preserve">Density net (hab/1000/ha)             </w:t>
            </w:r>
          </w:p>
        </w:tc>
        <w:tc>
          <w:tcPr>
            <w:tcW w:w="1080" w:type="dxa"/>
            <w:gridSpan w:val="2"/>
            <w:tcBorders>
              <w:top w:val="nil"/>
              <w:left w:val="nil"/>
              <w:bottom w:val="nil"/>
              <w:right w:val="nil"/>
            </w:tcBorders>
            <w:shd w:val="clear" w:color="auto" w:fill="auto"/>
            <w:noWrap/>
            <w:vAlign w:val="bottom"/>
          </w:tcPr>
          <w:p w14:paraId="049461DB" w14:textId="77777777" w:rsidR="003C732C" w:rsidRPr="00273870" w:rsidRDefault="003C732C" w:rsidP="006B655D">
            <w:pPr>
              <w:spacing w:after="0" w:line="240" w:lineRule="auto"/>
              <w:jc w:val="both"/>
              <w:rPr>
                <w:rFonts w:ascii="Garamond" w:hAnsi="Garamond" w:cs="Times New Roman"/>
                <w:sz w:val="20"/>
                <w:szCs w:val="20"/>
              </w:rPr>
            </w:pPr>
          </w:p>
        </w:tc>
        <w:tc>
          <w:tcPr>
            <w:tcW w:w="731" w:type="dxa"/>
            <w:tcBorders>
              <w:top w:val="nil"/>
              <w:left w:val="nil"/>
              <w:bottom w:val="nil"/>
              <w:right w:val="nil"/>
            </w:tcBorders>
            <w:shd w:val="clear" w:color="auto" w:fill="auto"/>
            <w:noWrap/>
            <w:vAlign w:val="bottom"/>
          </w:tcPr>
          <w:p w14:paraId="4B7AC16F" w14:textId="77777777" w:rsidR="003C732C" w:rsidRPr="00273870" w:rsidRDefault="003C732C" w:rsidP="006B655D">
            <w:pPr>
              <w:spacing w:after="0" w:line="240" w:lineRule="auto"/>
              <w:jc w:val="both"/>
              <w:rPr>
                <w:rFonts w:ascii="Garamond" w:hAnsi="Garamond" w:cs="Times New Roman"/>
                <w:sz w:val="20"/>
                <w:szCs w:val="20"/>
              </w:rPr>
            </w:pPr>
          </w:p>
        </w:tc>
        <w:tc>
          <w:tcPr>
            <w:tcW w:w="1249" w:type="dxa"/>
            <w:gridSpan w:val="2"/>
            <w:tcBorders>
              <w:top w:val="nil"/>
              <w:left w:val="nil"/>
              <w:bottom w:val="nil"/>
              <w:right w:val="nil"/>
            </w:tcBorders>
            <w:shd w:val="clear" w:color="auto" w:fill="auto"/>
            <w:vAlign w:val="bottom"/>
          </w:tcPr>
          <w:p w14:paraId="3F5BA5FA" w14:textId="77777777" w:rsidR="003C732C" w:rsidRPr="00273870" w:rsidRDefault="003C732C" w:rsidP="006B655D">
            <w:pPr>
              <w:spacing w:after="0" w:line="240" w:lineRule="auto"/>
              <w:jc w:val="both"/>
              <w:rPr>
                <w:rFonts w:ascii="Garamond" w:hAnsi="Garamond" w:cs="Times New Roman"/>
                <w:sz w:val="20"/>
                <w:szCs w:val="20"/>
              </w:rPr>
            </w:pPr>
          </w:p>
        </w:tc>
        <w:tc>
          <w:tcPr>
            <w:tcW w:w="731" w:type="dxa"/>
            <w:tcBorders>
              <w:top w:val="nil"/>
              <w:left w:val="nil"/>
              <w:bottom w:val="nil"/>
              <w:right w:val="nil"/>
            </w:tcBorders>
            <w:shd w:val="clear" w:color="auto" w:fill="auto"/>
            <w:vAlign w:val="bottom"/>
          </w:tcPr>
          <w:p w14:paraId="39FB3BD1" w14:textId="77777777" w:rsidR="003C732C" w:rsidRPr="00273870" w:rsidRDefault="003C732C" w:rsidP="006B655D">
            <w:pPr>
              <w:spacing w:after="0" w:line="240" w:lineRule="auto"/>
              <w:jc w:val="both"/>
              <w:rPr>
                <w:rFonts w:ascii="Garamond" w:hAnsi="Garamond" w:cs="Times New Roman"/>
                <w:sz w:val="20"/>
                <w:szCs w:val="20"/>
              </w:rPr>
            </w:pPr>
          </w:p>
        </w:tc>
        <w:tc>
          <w:tcPr>
            <w:tcW w:w="1069" w:type="dxa"/>
            <w:gridSpan w:val="3"/>
            <w:tcBorders>
              <w:top w:val="nil"/>
              <w:left w:val="nil"/>
              <w:bottom w:val="nil"/>
              <w:right w:val="nil"/>
            </w:tcBorders>
            <w:shd w:val="clear" w:color="auto" w:fill="auto"/>
            <w:vAlign w:val="bottom"/>
          </w:tcPr>
          <w:p w14:paraId="76328C27" w14:textId="77777777" w:rsidR="003C732C" w:rsidRPr="00273870" w:rsidRDefault="003C732C" w:rsidP="006B655D">
            <w:pPr>
              <w:spacing w:after="0" w:line="240" w:lineRule="auto"/>
              <w:jc w:val="both"/>
              <w:rPr>
                <w:rFonts w:ascii="Garamond" w:hAnsi="Garamond" w:cs="Times New Roman"/>
                <w:sz w:val="20"/>
                <w:szCs w:val="20"/>
              </w:rPr>
            </w:pPr>
          </w:p>
        </w:tc>
        <w:tc>
          <w:tcPr>
            <w:tcW w:w="647" w:type="dxa"/>
            <w:tcBorders>
              <w:top w:val="nil"/>
              <w:left w:val="nil"/>
              <w:bottom w:val="nil"/>
              <w:right w:val="nil"/>
            </w:tcBorders>
            <w:shd w:val="clear" w:color="auto" w:fill="auto"/>
            <w:vAlign w:val="bottom"/>
          </w:tcPr>
          <w:p w14:paraId="0C379C19" w14:textId="77777777" w:rsidR="003C732C" w:rsidRPr="00273870" w:rsidRDefault="003C732C" w:rsidP="006B655D">
            <w:pPr>
              <w:spacing w:after="0" w:line="240" w:lineRule="auto"/>
              <w:jc w:val="both"/>
              <w:rPr>
                <w:rFonts w:ascii="Garamond" w:hAnsi="Garamond" w:cs="Times New Roman"/>
                <w:sz w:val="20"/>
                <w:szCs w:val="20"/>
              </w:rPr>
            </w:pPr>
          </w:p>
        </w:tc>
        <w:tc>
          <w:tcPr>
            <w:tcW w:w="1063" w:type="dxa"/>
            <w:gridSpan w:val="3"/>
            <w:tcBorders>
              <w:top w:val="nil"/>
              <w:left w:val="nil"/>
              <w:bottom w:val="nil"/>
              <w:right w:val="nil"/>
            </w:tcBorders>
            <w:shd w:val="clear" w:color="auto" w:fill="auto"/>
            <w:vAlign w:val="bottom"/>
          </w:tcPr>
          <w:p w14:paraId="4C6C1C29" w14:textId="77777777" w:rsidR="003C732C" w:rsidRPr="00273870" w:rsidRDefault="003C732C" w:rsidP="006B655D">
            <w:pPr>
              <w:spacing w:after="0" w:line="240" w:lineRule="auto"/>
              <w:jc w:val="both"/>
              <w:rPr>
                <w:rFonts w:ascii="Garamond" w:hAnsi="Garamond" w:cs="Times New Roman"/>
                <w:sz w:val="20"/>
                <w:szCs w:val="20"/>
              </w:rPr>
            </w:pPr>
            <w:r w:rsidRPr="00273870">
              <w:rPr>
                <w:rFonts w:ascii="Garamond" w:hAnsi="Garamond" w:cs="Times New Roman"/>
                <w:sz w:val="20"/>
                <w:szCs w:val="20"/>
              </w:rPr>
              <w:t>-0.180***</w:t>
            </w:r>
          </w:p>
        </w:tc>
        <w:tc>
          <w:tcPr>
            <w:tcW w:w="658" w:type="dxa"/>
            <w:tcBorders>
              <w:top w:val="nil"/>
              <w:left w:val="nil"/>
              <w:bottom w:val="nil"/>
              <w:right w:val="nil"/>
            </w:tcBorders>
            <w:shd w:val="clear" w:color="auto" w:fill="auto"/>
            <w:vAlign w:val="bottom"/>
          </w:tcPr>
          <w:p w14:paraId="6A8129C2" w14:textId="77777777" w:rsidR="003C732C" w:rsidRPr="00273870" w:rsidRDefault="003C732C" w:rsidP="006B655D">
            <w:pPr>
              <w:spacing w:after="0" w:line="240" w:lineRule="auto"/>
              <w:jc w:val="both"/>
              <w:rPr>
                <w:rFonts w:ascii="Garamond" w:hAnsi="Garamond" w:cs="Times New Roman"/>
                <w:sz w:val="20"/>
                <w:szCs w:val="20"/>
              </w:rPr>
            </w:pPr>
            <w:r w:rsidRPr="00273870">
              <w:rPr>
                <w:rFonts w:ascii="Garamond" w:hAnsi="Garamond" w:cs="Times New Roman"/>
                <w:sz w:val="20"/>
                <w:szCs w:val="20"/>
              </w:rPr>
              <w:t>0.02</w:t>
            </w:r>
          </w:p>
        </w:tc>
      </w:tr>
      <w:tr w:rsidR="006B655D" w:rsidRPr="00273870" w14:paraId="4F1DD366" w14:textId="77777777" w:rsidTr="006B655D">
        <w:trPr>
          <w:trHeight w:val="215"/>
        </w:trPr>
        <w:tc>
          <w:tcPr>
            <w:tcW w:w="3060" w:type="dxa"/>
            <w:tcBorders>
              <w:top w:val="nil"/>
              <w:left w:val="nil"/>
              <w:bottom w:val="nil"/>
              <w:right w:val="single" w:sz="4" w:space="0" w:color="auto"/>
            </w:tcBorders>
            <w:shd w:val="clear" w:color="auto" w:fill="auto"/>
            <w:noWrap/>
            <w:vAlign w:val="bottom"/>
          </w:tcPr>
          <w:p w14:paraId="467C85E8" w14:textId="77777777" w:rsidR="003C732C" w:rsidRPr="00273870" w:rsidRDefault="003C732C" w:rsidP="006B655D">
            <w:pPr>
              <w:spacing w:after="0" w:line="240" w:lineRule="auto"/>
              <w:jc w:val="both"/>
              <w:rPr>
                <w:rFonts w:ascii="Garamond" w:eastAsia="Times New Roman" w:hAnsi="Garamond" w:cs="Times New Roman"/>
                <w:sz w:val="20"/>
                <w:szCs w:val="20"/>
              </w:rPr>
            </w:pPr>
            <w:r w:rsidRPr="00273870">
              <w:rPr>
                <w:rFonts w:ascii="Garamond" w:hAnsi="Garamond" w:cs="Times New Roman"/>
                <w:sz w:val="20"/>
                <w:szCs w:val="20"/>
              </w:rPr>
              <w:t>Performing Arts PCA</w:t>
            </w:r>
          </w:p>
        </w:tc>
        <w:tc>
          <w:tcPr>
            <w:tcW w:w="1080" w:type="dxa"/>
            <w:gridSpan w:val="2"/>
            <w:tcBorders>
              <w:top w:val="nil"/>
              <w:left w:val="nil"/>
              <w:bottom w:val="nil"/>
              <w:right w:val="nil"/>
            </w:tcBorders>
            <w:shd w:val="clear" w:color="auto" w:fill="auto"/>
            <w:noWrap/>
            <w:vAlign w:val="bottom"/>
          </w:tcPr>
          <w:p w14:paraId="3229DEA3" w14:textId="77777777" w:rsidR="003C732C" w:rsidRPr="00273870" w:rsidRDefault="003C732C" w:rsidP="006B655D">
            <w:pPr>
              <w:spacing w:after="0" w:line="240" w:lineRule="auto"/>
              <w:jc w:val="both"/>
              <w:rPr>
                <w:rFonts w:ascii="Garamond" w:hAnsi="Garamond" w:cs="Times New Roman"/>
                <w:sz w:val="20"/>
                <w:szCs w:val="20"/>
              </w:rPr>
            </w:pPr>
          </w:p>
        </w:tc>
        <w:tc>
          <w:tcPr>
            <w:tcW w:w="731" w:type="dxa"/>
            <w:tcBorders>
              <w:top w:val="nil"/>
              <w:left w:val="nil"/>
              <w:bottom w:val="nil"/>
              <w:right w:val="nil"/>
            </w:tcBorders>
            <w:shd w:val="clear" w:color="auto" w:fill="auto"/>
            <w:noWrap/>
            <w:vAlign w:val="bottom"/>
          </w:tcPr>
          <w:p w14:paraId="0B4EE664" w14:textId="77777777" w:rsidR="003C732C" w:rsidRPr="00273870" w:rsidRDefault="003C732C" w:rsidP="006B655D">
            <w:pPr>
              <w:spacing w:after="0" w:line="240" w:lineRule="auto"/>
              <w:jc w:val="both"/>
              <w:rPr>
                <w:rFonts w:ascii="Garamond" w:hAnsi="Garamond" w:cs="Times New Roman"/>
                <w:sz w:val="20"/>
                <w:szCs w:val="20"/>
              </w:rPr>
            </w:pPr>
          </w:p>
        </w:tc>
        <w:tc>
          <w:tcPr>
            <w:tcW w:w="1249" w:type="dxa"/>
            <w:gridSpan w:val="2"/>
            <w:tcBorders>
              <w:top w:val="nil"/>
              <w:left w:val="nil"/>
              <w:bottom w:val="nil"/>
              <w:right w:val="nil"/>
            </w:tcBorders>
            <w:shd w:val="clear" w:color="auto" w:fill="auto"/>
            <w:vAlign w:val="bottom"/>
          </w:tcPr>
          <w:p w14:paraId="6CE92F44" w14:textId="77777777" w:rsidR="003C732C" w:rsidRPr="00273870" w:rsidRDefault="003C732C" w:rsidP="006B655D">
            <w:pPr>
              <w:spacing w:after="0" w:line="240" w:lineRule="auto"/>
              <w:jc w:val="both"/>
              <w:rPr>
                <w:rFonts w:ascii="Garamond" w:hAnsi="Garamond" w:cs="Times New Roman"/>
                <w:sz w:val="20"/>
                <w:szCs w:val="20"/>
              </w:rPr>
            </w:pPr>
          </w:p>
        </w:tc>
        <w:tc>
          <w:tcPr>
            <w:tcW w:w="731" w:type="dxa"/>
            <w:tcBorders>
              <w:top w:val="nil"/>
              <w:left w:val="nil"/>
              <w:bottom w:val="nil"/>
              <w:right w:val="nil"/>
            </w:tcBorders>
            <w:shd w:val="clear" w:color="auto" w:fill="auto"/>
            <w:vAlign w:val="bottom"/>
          </w:tcPr>
          <w:p w14:paraId="48C73299" w14:textId="77777777" w:rsidR="003C732C" w:rsidRPr="00273870" w:rsidRDefault="003C732C" w:rsidP="006B655D">
            <w:pPr>
              <w:spacing w:after="0" w:line="240" w:lineRule="auto"/>
              <w:jc w:val="both"/>
              <w:rPr>
                <w:rFonts w:ascii="Garamond" w:hAnsi="Garamond" w:cs="Times New Roman"/>
                <w:sz w:val="20"/>
                <w:szCs w:val="20"/>
              </w:rPr>
            </w:pPr>
          </w:p>
        </w:tc>
        <w:tc>
          <w:tcPr>
            <w:tcW w:w="1069" w:type="dxa"/>
            <w:gridSpan w:val="3"/>
            <w:tcBorders>
              <w:top w:val="nil"/>
              <w:left w:val="nil"/>
              <w:bottom w:val="nil"/>
              <w:right w:val="nil"/>
            </w:tcBorders>
            <w:shd w:val="clear" w:color="auto" w:fill="auto"/>
            <w:vAlign w:val="bottom"/>
          </w:tcPr>
          <w:p w14:paraId="1CECEAD4" w14:textId="77777777" w:rsidR="003C732C" w:rsidRPr="00273870" w:rsidRDefault="003C732C" w:rsidP="006B655D">
            <w:pPr>
              <w:spacing w:after="0" w:line="240" w:lineRule="auto"/>
              <w:jc w:val="both"/>
              <w:rPr>
                <w:rFonts w:ascii="Garamond" w:hAnsi="Garamond" w:cs="Times New Roman"/>
                <w:sz w:val="20"/>
                <w:szCs w:val="20"/>
              </w:rPr>
            </w:pPr>
          </w:p>
        </w:tc>
        <w:tc>
          <w:tcPr>
            <w:tcW w:w="647" w:type="dxa"/>
            <w:tcBorders>
              <w:top w:val="nil"/>
              <w:left w:val="nil"/>
              <w:bottom w:val="nil"/>
              <w:right w:val="nil"/>
            </w:tcBorders>
            <w:shd w:val="clear" w:color="auto" w:fill="auto"/>
            <w:vAlign w:val="bottom"/>
          </w:tcPr>
          <w:p w14:paraId="47F99949" w14:textId="77777777" w:rsidR="003C732C" w:rsidRPr="00273870" w:rsidRDefault="003C732C" w:rsidP="006B655D">
            <w:pPr>
              <w:spacing w:after="0" w:line="240" w:lineRule="auto"/>
              <w:jc w:val="both"/>
              <w:rPr>
                <w:rFonts w:ascii="Garamond" w:hAnsi="Garamond" w:cs="Times New Roman"/>
                <w:sz w:val="20"/>
                <w:szCs w:val="20"/>
              </w:rPr>
            </w:pPr>
          </w:p>
        </w:tc>
        <w:tc>
          <w:tcPr>
            <w:tcW w:w="1063" w:type="dxa"/>
            <w:gridSpan w:val="3"/>
            <w:tcBorders>
              <w:top w:val="nil"/>
              <w:left w:val="nil"/>
              <w:bottom w:val="nil"/>
              <w:right w:val="nil"/>
            </w:tcBorders>
            <w:shd w:val="clear" w:color="auto" w:fill="auto"/>
            <w:vAlign w:val="bottom"/>
          </w:tcPr>
          <w:p w14:paraId="4D7A704B" w14:textId="77777777" w:rsidR="003C732C" w:rsidRPr="00273870" w:rsidRDefault="003C732C" w:rsidP="006B655D">
            <w:pPr>
              <w:spacing w:after="0" w:line="240" w:lineRule="auto"/>
              <w:jc w:val="both"/>
              <w:rPr>
                <w:rFonts w:ascii="Garamond" w:hAnsi="Garamond" w:cs="Times New Roman"/>
                <w:sz w:val="20"/>
                <w:szCs w:val="20"/>
              </w:rPr>
            </w:pPr>
          </w:p>
        </w:tc>
        <w:tc>
          <w:tcPr>
            <w:tcW w:w="658" w:type="dxa"/>
            <w:tcBorders>
              <w:top w:val="nil"/>
              <w:left w:val="nil"/>
              <w:bottom w:val="nil"/>
              <w:right w:val="nil"/>
            </w:tcBorders>
            <w:shd w:val="clear" w:color="auto" w:fill="auto"/>
            <w:vAlign w:val="bottom"/>
          </w:tcPr>
          <w:p w14:paraId="6D32C0DD" w14:textId="77777777" w:rsidR="003C732C" w:rsidRPr="00273870" w:rsidRDefault="003C732C" w:rsidP="006B655D">
            <w:pPr>
              <w:spacing w:after="0" w:line="240" w:lineRule="auto"/>
              <w:jc w:val="both"/>
              <w:rPr>
                <w:rFonts w:ascii="Garamond" w:hAnsi="Garamond" w:cs="Times New Roman"/>
                <w:sz w:val="20"/>
                <w:szCs w:val="20"/>
              </w:rPr>
            </w:pPr>
          </w:p>
        </w:tc>
      </w:tr>
      <w:tr w:rsidR="006B655D" w:rsidRPr="00273870" w14:paraId="07BEF491" w14:textId="77777777" w:rsidTr="006B655D">
        <w:trPr>
          <w:trHeight w:val="215"/>
        </w:trPr>
        <w:tc>
          <w:tcPr>
            <w:tcW w:w="3060" w:type="dxa"/>
            <w:tcBorders>
              <w:top w:val="nil"/>
              <w:left w:val="nil"/>
              <w:bottom w:val="nil"/>
              <w:right w:val="single" w:sz="4" w:space="0" w:color="auto"/>
            </w:tcBorders>
            <w:shd w:val="clear" w:color="auto" w:fill="auto"/>
            <w:noWrap/>
            <w:vAlign w:val="bottom"/>
          </w:tcPr>
          <w:p w14:paraId="4643C64C" w14:textId="77777777" w:rsidR="003C732C" w:rsidRPr="00273870" w:rsidRDefault="003C732C" w:rsidP="006B655D">
            <w:pPr>
              <w:spacing w:after="0" w:line="240" w:lineRule="auto"/>
              <w:jc w:val="both"/>
              <w:rPr>
                <w:rFonts w:ascii="Garamond" w:eastAsia="Times New Roman" w:hAnsi="Garamond" w:cs="Times New Roman"/>
                <w:sz w:val="20"/>
                <w:szCs w:val="20"/>
              </w:rPr>
            </w:pPr>
            <w:r w:rsidRPr="00273870">
              <w:rPr>
                <w:rFonts w:ascii="Garamond" w:hAnsi="Garamond" w:cs="Times New Roman"/>
                <w:sz w:val="20"/>
                <w:szCs w:val="20"/>
              </w:rPr>
              <w:t xml:space="preserve">Religious Institution PCA        </w:t>
            </w:r>
          </w:p>
        </w:tc>
        <w:tc>
          <w:tcPr>
            <w:tcW w:w="1080" w:type="dxa"/>
            <w:gridSpan w:val="2"/>
            <w:tcBorders>
              <w:top w:val="nil"/>
              <w:left w:val="nil"/>
              <w:bottom w:val="nil"/>
              <w:right w:val="nil"/>
            </w:tcBorders>
            <w:shd w:val="clear" w:color="auto" w:fill="auto"/>
            <w:noWrap/>
            <w:vAlign w:val="bottom"/>
          </w:tcPr>
          <w:p w14:paraId="311B2E12" w14:textId="77777777" w:rsidR="003C732C" w:rsidRPr="00273870" w:rsidRDefault="003C732C" w:rsidP="006B655D">
            <w:pPr>
              <w:spacing w:after="0" w:line="240" w:lineRule="auto"/>
              <w:jc w:val="both"/>
              <w:rPr>
                <w:rFonts w:ascii="Garamond" w:hAnsi="Garamond" w:cs="Times New Roman"/>
                <w:sz w:val="20"/>
                <w:szCs w:val="20"/>
              </w:rPr>
            </w:pPr>
          </w:p>
        </w:tc>
        <w:tc>
          <w:tcPr>
            <w:tcW w:w="731" w:type="dxa"/>
            <w:tcBorders>
              <w:top w:val="nil"/>
              <w:left w:val="nil"/>
              <w:bottom w:val="nil"/>
              <w:right w:val="nil"/>
            </w:tcBorders>
            <w:shd w:val="clear" w:color="auto" w:fill="auto"/>
            <w:noWrap/>
            <w:vAlign w:val="bottom"/>
          </w:tcPr>
          <w:p w14:paraId="7AC347EB" w14:textId="77777777" w:rsidR="003C732C" w:rsidRPr="00273870" w:rsidRDefault="003C732C" w:rsidP="006B655D">
            <w:pPr>
              <w:spacing w:after="0" w:line="240" w:lineRule="auto"/>
              <w:jc w:val="both"/>
              <w:rPr>
                <w:rFonts w:ascii="Garamond" w:hAnsi="Garamond" w:cs="Times New Roman"/>
                <w:sz w:val="20"/>
                <w:szCs w:val="20"/>
              </w:rPr>
            </w:pPr>
          </w:p>
        </w:tc>
        <w:tc>
          <w:tcPr>
            <w:tcW w:w="1249" w:type="dxa"/>
            <w:gridSpan w:val="2"/>
            <w:tcBorders>
              <w:top w:val="nil"/>
              <w:left w:val="nil"/>
              <w:bottom w:val="nil"/>
              <w:right w:val="nil"/>
            </w:tcBorders>
            <w:shd w:val="clear" w:color="auto" w:fill="auto"/>
            <w:vAlign w:val="bottom"/>
          </w:tcPr>
          <w:p w14:paraId="30AB0B57" w14:textId="77777777" w:rsidR="003C732C" w:rsidRPr="00273870" w:rsidRDefault="003C732C" w:rsidP="006B655D">
            <w:pPr>
              <w:spacing w:after="0" w:line="240" w:lineRule="auto"/>
              <w:jc w:val="both"/>
              <w:rPr>
                <w:rFonts w:ascii="Garamond" w:hAnsi="Garamond" w:cs="Times New Roman"/>
                <w:sz w:val="20"/>
                <w:szCs w:val="20"/>
              </w:rPr>
            </w:pPr>
          </w:p>
        </w:tc>
        <w:tc>
          <w:tcPr>
            <w:tcW w:w="731" w:type="dxa"/>
            <w:tcBorders>
              <w:top w:val="nil"/>
              <w:left w:val="nil"/>
              <w:bottom w:val="nil"/>
              <w:right w:val="nil"/>
            </w:tcBorders>
            <w:shd w:val="clear" w:color="auto" w:fill="auto"/>
            <w:vAlign w:val="bottom"/>
          </w:tcPr>
          <w:p w14:paraId="2CDEE3F2" w14:textId="77777777" w:rsidR="003C732C" w:rsidRPr="00273870" w:rsidRDefault="003C732C" w:rsidP="006B655D">
            <w:pPr>
              <w:spacing w:after="0" w:line="240" w:lineRule="auto"/>
              <w:jc w:val="both"/>
              <w:rPr>
                <w:rFonts w:ascii="Garamond" w:hAnsi="Garamond" w:cs="Times New Roman"/>
                <w:sz w:val="20"/>
                <w:szCs w:val="20"/>
              </w:rPr>
            </w:pPr>
          </w:p>
        </w:tc>
        <w:tc>
          <w:tcPr>
            <w:tcW w:w="1069" w:type="dxa"/>
            <w:gridSpan w:val="3"/>
            <w:tcBorders>
              <w:top w:val="nil"/>
              <w:left w:val="nil"/>
              <w:bottom w:val="nil"/>
              <w:right w:val="nil"/>
            </w:tcBorders>
            <w:shd w:val="clear" w:color="auto" w:fill="auto"/>
            <w:vAlign w:val="bottom"/>
          </w:tcPr>
          <w:p w14:paraId="7DDB7E7F" w14:textId="77777777" w:rsidR="003C732C" w:rsidRPr="00273870" w:rsidRDefault="003C732C" w:rsidP="006B655D">
            <w:pPr>
              <w:spacing w:after="0" w:line="240" w:lineRule="auto"/>
              <w:jc w:val="both"/>
              <w:rPr>
                <w:rFonts w:ascii="Garamond" w:hAnsi="Garamond" w:cs="Times New Roman"/>
                <w:sz w:val="20"/>
                <w:szCs w:val="20"/>
              </w:rPr>
            </w:pPr>
          </w:p>
        </w:tc>
        <w:tc>
          <w:tcPr>
            <w:tcW w:w="647" w:type="dxa"/>
            <w:tcBorders>
              <w:top w:val="nil"/>
              <w:left w:val="nil"/>
              <w:bottom w:val="nil"/>
              <w:right w:val="nil"/>
            </w:tcBorders>
            <w:shd w:val="clear" w:color="auto" w:fill="auto"/>
            <w:vAlign w:val="bottom"/>
          </w:tcPr>
          <w:p w14:paraId="6890C831" w14:textId="77777777" w:rsidR="003C732C" w:rsidRPr="00273870" w:rsidRDefault="003C732C" w:rsidP="006B655D">
            <w:pPr>
              <w:spacing w:after="0" w:line="240" w:lineRule="auto"/>
              <w:jc w:val="both"/>
              <w:rPr>
                <w:rFonts w:ascii="Garamond" w:hAnsi="Garamond" w:cs="Times New Roman"/>
                <w:sz w:val="20"/>
                <w:szCs w:val="20"/>
              </w:rPr>
            </w:pPr>
          </w:p>
        </w:tc>
        <w:tc>
          <w:tcPr>
            <w:tcW w:w="1063" w:type="dxa"/>
            <w:gridSpan w:val="3"/>
            <w:tcBorders>
              <w:top w:val="nil"/>
              <w:left w:val="nil"/>
              <w:bottom w:val="nil"/>
              <w:right w:val="nil"/>
            </w:tcBorders>
            <w:shd w:val="clear" w:color="auto" w:fill="auto"/>
            <w:vAlign w:val="bottom"/>
          </w:tcPr>
          <w:p w14:paraId="155CFBF6" w14:textId="77777777" w:rsidR="003C732C" w:rsidRPr="00273870" w:rsidRDefault="003C732C" w:rsidP="006B655D">
            <w:pPr>
              <w:spacing w:after="0" w:line="240" w:lineRule="auto"/>
              <w:jc w:val="both"/>
              <w:rPr>
                <w:rFonts w:ascii="Garamond" w:hAnsi="Garamond" w:cs="Times New Roman"/>
                <w:sz w:val="20"/>
                <w:szCs w:val="20"/>
              </w:rPr>
            </w:pPr>
          </w:p>
        </w:tc>
        <w:tc>
          <w:tcPr>
            <w:tcW w:w="658" w:type="dxa"/>
            <w:tcBorders>
              <w:top w:val="nil"/>
              <w:left w:val="nil"/>
              <w:bottom w:val="nil"/>
              <w:right w:val="nil"/>
            </w:tcBorders>
            <w:shd w:val="clear" w:color="auto" w:fill="auto"/>
            <w:vAlign w:val="bottom"/>
          </w:tcPr>
          <w:p w14:paraId="2B3ABF05" w14:textId="77777777" w:rsidR="003C732C" w:rsidRPr="00273870" w:rsidRDefault="003C732C" w:rsidP="006B655D">
            <w:pPr>
              <w:spacing w:after="0" w:line="240" w:lineRule="auto"/>
              <w:jc w:val="both"/>
              <w:rPr>
                <w:rFonts w:ascii="Garamond" w:hAnsi="Garamond" w:cs="Times New Roman"/>
                <w:sz w:val="20"/>
                <w:szCs w:val="20"/>
              </w:rPr>
            </w:pPr>
          </w:p>
        </w:tc>
      </w:tr>
      <w:tr w:rsidR="006B655D" w:rsidRPr="00273870" w14:paraId="2E4919FD" w14:textId="77777777" w:rsidTr="006B655D">
        <w:trPr>
          <w:trHeight w:val="215"/>
        </w:trPr>
        <w:tc>
          <w:tcPr>
            <w:tcW w:w="3060" w:type="dxa"/>
            <w:tcBorders>
              <w:top w:val="nil"/>
              <w:left w:val="nil"/>
              <w:bottom w:val="nil"/>
              <w:right w:val="single" w:sz="4" w:space="0" w:color="auto"/>
            </w:tcBorders>
            <w:shd w:val="clear" w:color="auto" w:fill="auto"/>
            <w:noWrap/>
            <w:vAlign w:val="bottom"/>
          </w:tcPr>
          <w:p w14:paraId="43B918AC" w14:textId="77777777" w:rsidR="003C732C" w:rsidRPr="00273870" w:rsidRDefault="003C732C" w:rsidP="006B655D">
            <w:pPr>
              <w:spacing w:after="0" w:line="240" w:lineRule="auto"/>
              <w:jc w:val="both"/>
              <w:rPr>
                <w:rFonts w:ascii="Garamond" w:eastAsia="Times New Roman" w:hAnsi="Garamond" w:cs="Times New Roman"/>
                <w:sz w:val="20"/>
                <w:szCs w:val="20"/>
              </w:rPr>
            </w:pPr>
            <w:r w:rsidRPr="00273870">
              <w:rPr>
                <w:rFonts w:ascii="Garamond" w:hAnsi="Garamond" w:cs="Times New Roman"/>
                <w:sz w:val="20"/>
                <w:szCs w:val="20"/>
              </w:rPr>
              <w:t>Museum, Library &amp; POI Cult. PCA</w:t>
            </w:r>
          </w:p>
        </w:tc>
        <w:tc>
          <w:tcPr>
            <w:tcW w:w="1080" w:type="dxa"/>
            <w:gridSpan w:val="2"/>
            <w:tcBorders>
              <w:top w:val="nil"/>
              <w:left w:val="nil"/>
              <w:bottom w:val="nil"/>
              <w:right w:val="nil"/>
            </w:tcBorders>
            <w:shd w:val="clear" w:color="auto" w:fill="auto"/>
            <w:noWrap/>
            <w:vAlign w:val="bottom"/>
          </w:tcPr>
          <w:p w14:paraId="2EF44897" w14:textId="77777777" w:rsidR="003C732C" w:rsidRPr="00273870" w:rsidRDefault="003C732C" w:rsidP="006B655D">
            <w:pPr>
              <w:spacing w:after="0" w:line="240" w:lineRule="auto"/>
              <w:jc w:val="both"/>
              <w:rPr>
                <w:rFonts w:ascii="Garamond" w:hAnsi="Garamond" w:cs="Times New Roman"/>
                <w:sz w:val="20"/>
                <w:szCs w:val="20"/>
              </w:rPr>
            </w:pPr>
          </w:p>
        </w:tc>
        <w:tc>
          <w:tcPr>
            <w:tcW w:w="731" w:type="dxa"/>
            <w:tcBorders>
              <w:top w:val="nil"/>
              <w:left w:val="nil"/>
              <w:bottom w:val="nil"/>
              <w:right w:val="nil"/>
            </w:tcBorders>
            <w:shd w:val="clear" w:color="auto" w:fill="auto"/>
            <w:noWrap/>
            <w:vAlign w:val="bottom"/>
          </w:tcPr>
          <w:p w14:paraId="6C9194FB" w14:textId="77777777" w:rsidR="003C732C" w:rsidRPr="00273870" w:rsidRDefault="003C732C" w:rsidP="006B655D">
            <w:pPr>
              <w:spacing w:after="0" w:line="240" w:lineRule="auto"/>
              <w:jc w:val="both"/>
              <w:rPr>
                <w:rFonts w:ascii="Garamond" w:hAnsi="Garamond" w:cs="Times New Roman"/>
                <w:sz w:val="20"/>
                <w:szCs w:val="20"/>
              </w:rPr>
            </w:pPr>
          </w:p>
        </w:tc>
        <w:tc>
          <w:tcPr>
            <w:tcW w:w="1249" w:type="dxa"/>
            <w:gridSpan w:val="2"/>
            <w:tcBorders>
              <w:top w:val="nil"/>
              <w:left w:val="nil"/>
              <w:bottom w:val="nil"/>
              <w:right w:val="nil"/>
            </w:tcBorders>
            <w:shd w:val="clear" w:color="auto" w:fill="auto"/>
            <w:vAlign w:val="bottom"/>
          </w:tcPr>
          <w:p w14:paraId="280D5001" w14:textId="77777777" w:rsidR="003C732C" w:rsidRPr="00273870" w:rsidRDefault="003C732C" w:rsidP="006B655D">
            <w:pPr>
              <w:spacing w:after="0" w:line="240" w:lineRule="auto"/>
              <w:jc w:val="both"/>
              <w:rPr>
                <w:rFonts w:ascii="Garamond" w:hAnsi="Garamond" w:cs="Times New Roman"/>
                <w:sz w:val="20"/>
                <w:szCs w:val="20"/>
              </w:rPr>
            </w:pPr>
          </w:p>
        </w:tc>
        <w:tc>
          <w:tcPr>
            <w:tcW w:w="731" w:type="dxa"/>
            <w:tcBorders>
              <w:top w:val="nil"/>
              <w:left w:val="nil"/>
              <w:bottom w:val="nil"/>
              <w:right w:val="nil"/>
            </w:tcBorders>
            <w:shd w:val="clear" w:color="auto" w:fill="auto"/>
            <w:vAlign w:val="bottom"/>
          </w:tcPr>
          <w:p w14:paraId="21C302B8" w14:textId="77777777" w:rsidR="003C732C" w:rsidRPr="00273870" w:rsidRDefault="003C732C" w:rsidP="006B655D">
            <w:pPr>
              <w:spacing w:after="0" w:line="240" w:lineRule="auto"/>
              <w:jc w:val="both"/>
              <w:rPr>
                <w:rFonts w:ascii="Garamond" w:hAnsi="Garamond" w:cs="Times New Roman"/>
                <w:sz w:val="20"/>
                <w:szCs w:val="20"/>
              </w:rPr>
            </w:pPr>
          </w:p>
        </w:tc>
        <w:tc>
          <w:tcPr>
            <w:tcW w:w="1069" w:type="dxa"/>
            <w:gridSpan w:val="3"/>
            <w:tcBorders>
              <w:top w:val="nil"/>
              <w:left w:val="nil"/>
              <w:bottom w:val="nil"/>
              <w:right w:val="nil"/>
            </w:tcBorders>
            <w:shd w:val="clear" w:color="auto" w:fill="auto"/>
            <w:vAlign w:val="bottom"/>
          </w:tcPr>
          <w:p w14:paraId="514C03D7" w14:textId="77777777" w:rsidR="003C732C" w:rsidRPr="00273870" w:rsidRDefault="003C732C" w:rsidP="006B655D">
            <w:pPr>
              <w:spacing w:after="0" w:line="240" w:lineRule="auto"/>
              <w:jc w:val="both"/>
              <w:rPr>
                <w:rFonts w:ascii="Garamond" w:hAnsi="Garamond" w:cs="Times New Roman"/>
                <w:sz w:val="20"/>
                <w:szCs w:val="20"/>
              </w:rPr>
            </w:pPr>
          </w:p>
        </w:tc>
        <w:tc>
          <w:tcPr>
            <w:tcW w:w="647" w:type="dxa"/>
            <w:tcBorders>
              <w:top w:val="nil"/>
              <w:left w:val="nil"/>
              <w:bottom w:val="nil"/>
              <w:right w:val="nil"/>
            </w:tcBorders>
            <w:shd w:val="clear" w:color="auto" w:fill="auto"/>
            <w:vAlign w:val="bottom"/>
          </w:tcPr>
          <w:p w14:paraId="6C3C3561" w14:textId="77777777" w:rsidR="003C732C" w:rsidRPr="00273870" w:rsidRDefault="003C732C" w:rsidP="006B655D">
            <w:pPr>
              <w:spacing w:after="0" w:line="240" w:lineRule="auto"/>
              <w:jc w:val="both"/>
              <w:rPr>
                <w:rFonts w:ascii="Garamond" w:hAnsi="Garamond" w:cs="Times New Roman"/>
                <w:sz w:val="20"/>
                <w:szCs w:val="20"/>
              </w:rPr>
            </w:pPr>
          </w:p>
        </w:tc>
        <w:tc>
          <w:tcPr>
            <w:tcW w:w="1063" w:type="dxa"/>
            <w:gridSpan w:val="3"/>
            <w:tcBorders>
              <w:top w:val="nil"/>
              <w:left w:val="nil"/>
              <w:bottom w:val="nil"/>
              <w:right w:val="nil"/>
            </w:tcBorders>
            <w:shd w:val="clear" w:color="auto" w:fill="auto"/>
            <w:vAlign w:val="bottom"/>
          </w:tcPr>
          <w:p w14:paraId="5CD8C81E" w14:textId="77777777" w:rsidR="003C732C" w:rsidRPr="00273870" w:rsidRDefault="003C732C" w:rsidP="006B655D">
            <w:pPr>
              <w:spacing w:after="0" w:line="240" w:lineRule="auto"/>
              <w:jc w:val="both"/>
              <w:rPr>
                <w:rFonts w:ascii="Garamond" w:hAnsi="Garamond" w:cs="Times New Roman"/>
                <w:sz w:val="20"/>
                <w:szCs w:val="20"/>
              </w:rPr>
            </w:pPr>
          </w:p>
        </w:tc>
        <w:tc>
          <w:tcPr>
            <w:tcW w:w="658" w:type="dxa"/>
            <w:tcBorders>
              <w:top w:val="nil"/>
              <w:left w:val="nil"/>
              <w:bottom w:val="nil"/>
              <w:right w:val="nil"/>
            </w:tcBorders>
            <w:shd w:val="clear" w:color="auto" w:fill="auto"/>
            <w:vAlign w:val="bottom"/>
          </w:tcPr>
          <w:p w14:paraId="038206BC" w14:textId="77777777" w:rsidR="003C732C" w:rsidRPr="00273870" w:rsidRDefault="003C732C" w:rsidP="006B655D">
            <w:pPr>
              <w:spacing w:after="0" w:line="240" w:lineRule="auto"/>
              <w:jc w:val="both"/>
              <w:rPr>
                <w:rFonts w:ascii="Garamond" w:hAnsi="Garamond" w:cs="Times New Roman"/>
                <w:sz w:val="20"/>
                <w:szCs w:val="20"/>
              </w:rPr>
            </w:pPr>
          </w:p>
        </w:tc>
      </w:tr>
      <w:tr w:rsidR="006B655D" w:rsidRPr="00273870" w14:paraId="59034F5A" w14:textId="77777777" w:rsidTr="006B655D">
        <w:trPr>
          <w:trHeight w:val="215"/>
        </w:trPr>
        <w:tc>
          <w:tcPr>
            <w:tcW w:w="3060" w:type="dxa"/>
            <w:tcBorders>
              <w:top w:val="nil"/>
              <w:left w:val="nil"/>
              <w:bottom w:val="nil"/>
              <w:right w:val="single" w:sz="4" w:space="0" w:color="auto"/>
            </w:tcBorders>
            <w:shd w:val="clear" w:color="auto" w:fill="auto"/>
            <w:noWrap/>
            <w:vAlign w:val="bottom"/>
          </w:tcPr>
          <w:p w14:paraId="4576C185" w14:textId="77777777" w:rsidR="003C732C" w:rsidRPr="00273870" w:rsidRDefault="003C732C" w:rsidP="006B655D">
            <w:pPr>
              <w:spacing w:after="0" w:line="240" w:lineRule="auto"/>
              <w:jc w:val="both"/>
              <w:rPr>
                <w:rFonts w:ascii="Garamond" w:eastAsia="Times New Roman" w:hAnsi="Garamond" w:cs="Times New Roman"/>
                <w:sz w:val="20"/>
                <w:szCs w:val="20"/>
              </w:rPr>
            </w:pPr>
            <w:r w:rsidRPr="00273870">
              <w:rPr>
                <w:rFonts w:ascii="Garamond" w:hAnsi="Garamond" w:cs="Times New Roman"/>
                <w:sz w:val="20"/>
                <w:szCs w:val="20"/>
              </w:rPr>
              <w:t xml:space="preserve">Income Distribution PCA          </w:t>
            </w:r>
          </w:p>
        </w:tc>
        <w:tc>
          <w:tcPr>
            <w:tcW w:w="1080" w:type="dxa"/>
            <w:gridSpan w:val="2"/>
            <w:tcBorders>
              <w:top w:val="nil"/>
              <w:left w:val="nil"/>
              <w:bottom w:val="nil"/>
              <w:right w:val="nil"/>
            </w:tcBorders>
            <w:shd w:val="clear" w:color="auto" w:fill="auto"/>
            <w:noWrap/>
            <w:vAlign w:val="bottom"/>
          </w:tcPr>
          <w:p w14:paraId="77EAF783" w14:textId="77777777" w:rsidR="003C732C" w:rsidRPr="00273870" w:rsidRDefault="003C732C" w:rsidP="006B655D">
            <w:pPr>
              <w:spacing w:after="0" w:line="240" w:lineRule="auto"/>
              <w:jc w:val="both"/>
              <w:rPr>
                <w:rFonts w:ascii="Garamond" w:hAnsi="Garamond" w:cs="Times New Roman"/>
                <w:sz w:val="20"/>
                <w:szCs w:val="20"/>
              </w:rPr>
            </w:pPr>
          </w:p>
        </w:tc>
        <w:tc>
          <w:tcPr>
            <w:tcW w:w="731" w:type="dxa"/>
            <w:tcBorders>
              <w:top w:val="nil"/>
              <w:left w:val="nil"/>
              <w:bottom w:val="nil"/>
              <w:right w:val="nil"/>
            </w:tcBorders>
            <w:shd w:val="clear" w:color="auto" w:fill="auto"/>
            <w:noWrap/>
            <w:vAlign w:val="bottom"/>
          </w:tcPr>
          <w:p w14:paraId="0C264186" w14:textId="77777777" w:rsidR="003C732C" w:rsidRPr="00273870" w:rsidRDefault="003C732C" w:rsidP="006B655D">
            <w:pPr>
              <w:spacing w:after="0" w:line="240" w:lineRule="auto"/>
              <w:jc w:val="both"/>
              <w:rPr>
                <w:rFonts w:ascii="Garamond" w:hAnsi="Garamond" w:cs="Times New Roman"/>
                <w:sz w:val="20"/>
                <w:szCs w:val="20"/>
              </w:rPr>
            </w:pPr>
          </w:p>
        </w:tc>
        <w:tc>
          <w:tcPr>
            <w:tcW w:w="1249" w:type="dxa"/>
            <w:gridSpan w:val="2"/>
            <w:tcBorders>
              <w:top w:val="nil"/>
              <w:left w:val="nil"/>
              <w:bottom w:val="nil"/>
              <w:right w:val="nil"/>
            </w:tcBorders>
            <w:shd w:val="clear" w:color="auto" w:fill="auto"/>
            <w:vAlign w:val="bottom"/>
          </w:tcPr>
          <w:p w14:paraId="32AC5892" w14:textId="77777777" w:rsidR="003C732C" w:rsidRPr="00273870" w:rsidRDefault="003C732C" w:rsidP="006B655D">
            <w:pPr>
              <w:spacing w:after="0" w:line="240" w:lineRule="auto"/>
              <w:jc w:val="both"/>
              <w:rPr>
                <w:rFonts w:ascii="Garamond" w:hAnsi="Garamond" w:cs="Times New Roman"/>
                <w:sz w:val="20"/>
                <w:szCs w:val="20"/>
              </w:rPr>
            </w:pPr>
          </w:p>
        </w:tc>
        <w:tc>
          <w:tcPr>
            <w:tcW w:w="731" w:type="dxa"/>
            <w:tcBorders>
              <w:top w:val="nil"/>
              <w:left w:val="nil"/>
              <w:bottom w:val="nil"/>
              <w:right w:val="nil"/>
            </w:tcBorders>
            <w:shd w:val="clear" w:color="auto" w:fill="auto"/>
            <w:vAlign w:val="bottom"/>
          </w:tcPr>
          <w:p w14:paraId="18CE96EF" w14:textId="77777777" w:rsidR="003C732C" w:rsidRPr="00273870" w:rsidRDefault="003C732C" w:rsidP="006B655D">
            <w:pPr>
              <w:spacing w:after="0" w:line="240" w:lineRule="auto"/>
              <w:jc w:val="both"/>
              <w:rPr>
                <w:rFonts w:ascii="Garamond" w:hAnsi="Garamond" w:cs="Times New Roman"/>
                <w:sz w:val="20"/>
                <w:szCs w:val="20"/>
              </w:rPr>
            </w:pPr>
          </w:p>
        </w:tc>
        <w:tc>
          <w:tcPr>
            <w:tcW w:w="1069" w:type="dxa"/>
            <w:gridSpan w:val="3"/>
            <w:tcBorders>
              <w:top w:val="nil"/>
              <w:left w:val="nil"/>
              <w:bottom w:val="nil"/>
              <w:right w:val="nil"/>
            </w:tcBorders>
            <w:shd w:val="clear" w:color="auto" w:fill="auto"/>
            <w:vAlign w:val="bottom"/>
          </w:tcPr>
          <w:p w14:paraId="488103A6" w14:textId="77777777" w:rsidR="003C732C" w:rsidRPr="00273870" w:rsidRDefault="003C732C" w:rsidP="006B655D">
            <w:pPr>
              <w:spacing w:after="0" w:line="240" w:lineRule="auto"/>
              <w:jc w:val="both"/>
              <w:rPr>
                <w:rFonts w:ascii="Garamond" w:hAnsi="Garamond" w:cs="Times New Roman"/>
                <w:sz w:val="20"/>
                <w:szCs w:val="20"/>
              </w:rPr>
            </w:pPr>
          </w:p>
        </w:tc>
        <w:tc>
          <w:tcPr>
            <w:tcW w:w="647" w:type="dxa"/>
            <w:tcBorders>
              <w:top w:val="nil"/>
              <w:left w:val="nil"/>
              <w:bottom w:val="nil"/>
              <w:right w:val="nil"/>
            </w:tcBorders>
            <w:shd w:val="clear" w:color="auto" w:fill="auto"/>
            <w:vAlign w:val="bottom"/>
          </w:tcPr>
          <w:p w14:paraId="1875D352" w14:textId="77777777" w:rsidR="003C732C" w:rsidRPr="00273870" w:rsidRDefault="003C732C" w:rsidP="006B655D">
            <w:pPr>
              <w:spacing w:after="0" w:line="240" w:lineRule="auto"/>
              <w:jc w:val="both"/>
              <w:rPr>
                <w:rFonts w:ascii="Garamond" w:hAnsi="Garamond" w:cs="Times New Roman"/>
                <w:sz w:val="20"/>
                <w:szCs w:val="20"/>
              </w:rPr>
            </w:pPr>
          </w:p>
        </w:tc>
        <w:tc>
          <w:tcPr>
            <w:tcW w:w="1063" w:type="dxa"/>
            <w:gridSpan w:val="3"/>
            <w:tcBorders>
              <w:top w:val="nil"/>
              <w:left w:val="nil"/>
              <w:bottom w:val="nil"/>
              <w:right w:val="nil"/>
            </w:tcBorders>
            <w:shd w:val="clear" w:color="auto" w:fill="auto"/>
            <w:vAlign w:val="bottom"/>
          </w:tcPr>
          <w:p w14:paraId="7B38A65C" w14:textId="77777777" w:rsidR="003C732C" w:rsidRPr="00273870" w:rsidRDefault="003C732C" w:rsidP="006B655D">
            <w:pPr>
              <w:spacing w:after="0" w:line="240" w:lineRule="auto"/>
              <w:jc w:val="both"/>
              <w:rPr>
                <w:rFonts w:ascii="Garamond" w:hAnsi="Garamond" w:cs="Times New Roman"/>
                <w:sz w:val="20"/>
                <w:szCs w:val="20"/>
              </w:rPr>
            </w:pPr>
          </w:p>
        </w:tc>
        <w:tc>
          <w:tcPr>
            <w:tcW w:w="658" w:type="dxa"/>
            <w:tcBorders>
              <w:top w:val="nil"/>
              <w:left w:val="nil"/>
              <w:bottom w:val="nil"/>
              <w:right w:val="nil"/>
            </w:tcBorders>
            <w:shd w:val="clear" w:color="auto" w:fill="auto"/>
            <w:vAlign w:val="bottom"/>
          </w:tcPr>
          <w:p w14:paraId="475312C1" w14:textId="77777777" w:rsidR="003C732C" w:rsidRPr="00273870" w:rsidRDefault="003C732C" w:rsidP="006B655D">
            <w:pPr>
              <w:spacing w:after="0" w:line="240" w:lineRule="auto"/>
              <w:jc w:val="both"/>
              <w:rPr>
                <w:rFonts w:ascii="Garamond" w:hAnsi="Garamond" w:cs="Times New Roman"/>
                <w:sz w:val="20"/>
                <w:szCs w:val="20"/>
              </w:rPr>
            </w:pPr>
          </w:p>
        </w:tc>
      </w:tr>
      <w:tr w:rsidR="006B655D" w:rsidRPr="00273870" w14:paraId="7A3896C9" w14:textId="77777777" w:rsidTr="006B655D">
        <w:trPr>
          <w:trHeight w:val="215"/>
        </w:trPr>
        <w:tc>
          <w:tcPr>
            <w:tcW w:w="3060" w:type="dxa"/>
            <w:tcBorders>
              <w:top w:val="nil"/>
              <w:left w:val="nil"/>
              <w:bottom w:val="nil"/>
              <w:right w:val="single" w:sz="4" w:space="0" w:color="auto"/>
            </w:tcBorders>
            <w:shd w:val="clear" w:color="auto" w:fill="auto"/>
            <w:noWrap/>
            <w:vAlign w:val="bottom"/>
          </w:tcPr>
          <w:p w14:paraId="6F081658" w14:textId="77777777" w:rsidR="003C732C" w:rsidRPr="00273870" w:rsidRDefault="003C732C" w:rsidP="006B655D">
            <w:pPr>
              <w:spacing w:after="0" w:line="240" w:lineRule="auto"/>
              <w:jc w:val="both"/>
              <w:rPr>
                <w:rFonts w:ascii="Garamond" w:eastAsia="Times New Roman" w:hAnsi="Garamond" w:cs="Times New Roman"/>
                <w:sz w:val="20"/>
                <w:szCs w:val="20"/>
              </w:rPr>
            </w:pPr>
            <w:r w:rsidRPr="00273870">
              <w:rPr>
                <w:rFonts w:ascii="Garamond" w:hAnsi="Garamond" w:cs="Times New Roman"/>
                <w:sz w:val="20"/>
                <w:szCs w:val="20"/>
              </w:rPr>
              <w:t xml:space="preserve">Income &amp; Unemployment PCA        </w:t>
            </w:r>
          </w:p>
        </w:tc>
        <w:tc>
          <w:tcPr>
            <w:tcW w:w="1080" w:type="dxa"/>
            <w:gridSpan w:val="2"/>
            <w:tcBorders>
              <w:top w:val="nil"/>
              <w:left w:val="nil"/>
              <w:bottom w:val="nil"/>
              <w:right w:val="nil"/>
            </w:tcBorders>
            <w:shd w:val="clear" w:color="auto" w:fill="auto"/>
            <w:noWrap/>
            <w:vAlign w:val="bottom"/>
          </w:tcPr>
          <w:p w14:paraId="244E2854" w14:textId="77777777" w:rsidR="003C732C" w:rsidRPr="00273870" w:rsidRDefault="003C732C" w:rsidP="006B655D">
            <w:pPr>
              <w:spacing w:after="0" w:line="240" w:lineRule="auto"/>
              <w:jc w:val="both"/>
              <w:rPr>
                <w:rFonts w:ascii="Garamond" w:hAnsi="Garamond" w:cs="Times New Roman"/>
                <w:sz w:val="20"/>
                <w:szCs w:val="20"/>
              </w:rPr>
            </w:pPr>
          </w:p>
        </w:tc>
        <w:tc>
          <w:tcPr>
            <w:tcW w:w="731" w:type="dxa"/>
            <w:tcBorders>
              <w:top w:val="nil"/>
              <w:left w:val="nil"/>
              <w:bottom w:val="nil"/>
              <w:right w:val="nil"/>
            </w:tcBorders>
            <w:shd w:val="clear" w:color="auto" w:fill="auto"/>
            <w:noWrap/>
            <w:vAlign w:val="bottom"/>
          </w:tcPr>
          <w:p w14:paraId="656DE9D1" w14:textId="77777777" w:rsidR="003C732C" w:rsidRPr="00273870" w:rsidRDefault="003C732C" w:rsidP="006B655D">
            <w:pPr>
              <w:spacing w:after="0" w:line="240" w:lineRule="auto"/>
              <w:jc w:val="both"/>
              <w:rPr>
                <w:rFonts w:ascii="Garamond" w:hAnsi="Garamond" w:cs="Times New Roman"/>
                <w:sz w:val="20"/>
                <w:szCs w:val="20"/>
              </w:rPr>
            </w:pPr>
          </w:p>
        </w:tc>
        <w:tc>
          <w:tcPr>
            <w:tcW w:w="1249" w:type="dxa"/>
            <w:gridSpan w:val="2"/>
            <w:tcBorders>
              <w:top w:val="nil"/>
              <w:left w:val="nil"/>
              <w:bottom w:val="nil"/>
              <w:right w:val="nil"/>
            </w:tcBorders>
            <w:shd w:val="clear" w:color="auto" w:fill="auto"/>
            <w:vAlign w:val="bottom"/>
          </w:tcPr>
          <w:p w14:paraId="44AFE5D2" w14:textId="77777777" w:rsidR="003C732C" w:rsidRPr="00273870" w:rsidRDefault="003C732C" w:rsidP="006B655D">
            <w:pPr>
              <w:spacing w:after="0" w:line="240" w:lineRule="auto"/>
              <w:jc w:val="both"/>
              <w:rPr>
                <w:rFonts w:ascii="Garamond" w:hAnsi="Garamond" w:cs="Times New Roman"/>
                <w:sz w:val="20"/>
                <w:szCs w:val="20"/>
              </w:rPr>
            </w:pPr>
          </w:p>
        </w:tc>
        <w:tc>
          <w:tcPr>
            <w:tcW w:w="731" w:type="dxa"/>
            <w:tcBorders>
              <w:top w:val="nil"/>
              <w:left w:val="nil"/>
              <w:bottom w:val="nil"/>
              <w:right w:val="nil"/>
            </w:tcBorders>
            <w:shd w:val="clear" w:color="auto" w:fill="auto"/>
            <w:vAlign w:val="bottom"/>
          </w:tcPr>
          <w:p w14:paraId="2B107C89" w14:textId="77777777" w:rsidR="003C732C" w:rsidRPr="00273870" w:rsidRDefault="003C732C" w:rsidP="006B655D">
            <w:pPr>
              <w:spacing w:after="0" w:line="240" w:lineRule="auto"/>
              <w:jc w:val="both"/>
              <w:rPr>
                <w:rFonts w:ascii="Garamond" w:hAnsi="Garamond" w:cs="Times New Roman"/>
                <w:sz w:val="20"/>
                <w:szCs w:val="20"/>
              </w:rPr>
            </w:pPr>
          </w:p>
        </w:tc>
        <w:tc>
          <w:tcPr>
            <w:tcW w:w="1069" w:type="dxa"/>
            <w:gridSpan w:val="3"/>
            <w:tcBorders>
              <w:top w:val="nil"/>
              <w:left w:val="nil"/>
              <w:bottom w:val="nil"/>
              <w:right w:val="nil"/>
            </w:tcBorders>
            <w:shd w:val="clear" w:color="auto" w:fill="auto"/>
            <w:vAlign w:val="bottom"/>
          </w:tcPr>
          <w:p w14:paraId="3286660B" w14:textId="77777777" w:rsidR="003C732C" w:rsidRPr="00273870" w:rsidRDefault="003C732C" w:rsidP="006B655D">
            <w:pPr>
              <w:spacing w:after="0" w:line="240" w:lineRule="auto"/>
              <w:jc w:val="both"/>
              <w:rPr>
                <w:rFonts w:ascii="Garamond" w:hAnsi="Garamond" w:cs="Times New Roman"/>
                <w:sz w:val="20"/>
                <w:szCs w:val="20"/>
              </w:rPr>
            </w:pPr>
          </w:p>
        </w:tc>
        <w:tc>
          <w:tcPr>
            <w:tcW w:w="647" w:type="dxa"/>
            <w:tcBorders>
              <w:top w:val="nil"/>
              <w:left w:val="nil"/>
              <w:bottom w:val="nil"/>
              <w:right w:val="nil"/>
            </w:tcBorders>
            <w:shd w:val="clear" w:color="auto" w:fill="auto"/>
            <w:vAlign w:val="bottom"/>
          </w:tcPr>
          <w:p w14:paraId="69057867" w14:textId="77777777" w:rsidR="003C732C" w:rsidRPr="00273870" w:rsidRDefault="003C732C" w:rsidP="006B655D">
            <w:pPr>
              <w:spacing w:after="0" w:line="240" w:lineRule="auto"/>
              <w:jc w:val="both"/>
              <w:rPr>
                <w:rFonts w:ascii="Garamond" w:hAnsi="Garamond" w:cs="Times New Roman"/>
                <w:sz w:val="20"/>
                <w:szCs w:val="20"/>
              </w:rPr>
            </w:pPr>
          </w:p>
        </w:tc>
        <w:tc>
          <w:tcPr>
            <w:tcW w:w="1063" w:type="dxa"/>
            <w:gridSpan w:val="3"/>
            <w:tcBorders>
              <w:top w:val="nil"/>
              <w:left w:val="nil"/>
              <w:bottom w:val="nil"/>
              <w:right w:val="nil"/>
            </w:tcBorders>
            <w:shd w:val="clear" w:color="auto" w:fill="auto"/>
            <w:vAlign w:val="bottom"/>
          </w:tcPr>
          <w:p w14:paraId="11E90168" w14:textId="77777777" w:rsidR="003C732C" w:rsidRPr="00273870" w:rsidRDefault="003C732C" w:rsidP="006B655D">
            <w:pPr>
              <w:spacing w:after="0" w:line="240" w:lineRule="auto"/>
              <w:jc w:val="both"/>
              <w:rPr>
                <w:rFonts w:ascii="Garamond" w:hAnsi="Garamond" w:cs="Times New Roman"/>
                <w:sz w:val="20"/>
                <w:szCs w:val="20"/>
              </w:rPr>
            </w:pPr>
          </w:p>
        </w:tc>
        <w:tc>
          <w:tcPr>
            <w:tcW w:w="658" w:type="dxa"/>
            <w:tcBorders>
              <w:top w:val="nil"/>
              <w:left w:val="nil"/>
              <w:bottom w:val="nil"/>
              <w:right w:val="nil"/>
            </w:tcBorders>
            <w:shd w:val="clear" w:color="auto" w:fill="auto"/>
            <w:vAlign w:val="bottom"/>
          </w:tcPr>
          <w:p w14:paraId="32E79B2B" w14:textId="77777777" w:rsidR="003C732C" w:rsidRPr="00273870" w:rsidRDefault="003C732C" w:rsidP="006B655D">
            <w:pPr>
              <w:spacing w:after="0" w:line="240" w:lineRule="auto"/>
              <w:jc w:val="both"/>
              <w:rPr>
                <w:rFonts w:ascii="Garamond" w:hAnsi="Garamond" w:cs="Times New Roman"/>
                <w:sz w:val="20"/>
                <w:szCs w:val="20"/>
              </w:rPr>
            </w:pPr>
          </w:p>
        </w:tc>
      </w:tr>
      <w:tr w:rsidR="006B655D" w:rsidRPr="00273870" w14:paraId="6D533278" w14:textId="77777777" w:rsidTr="006B655D">
        <w:trPr>
          <w:trHeight w:val="215"/>
        </w:trPr>
        <w:tc>
          <w:tcPr>
            <w:tcW w:w="3060" w:type="dxa"/>
            <w:tcBorders>
              <w:top w:val="nil"/>
              <w:left w:val="nil"/>
              <w:bottom w:val="nil"/>
              <w:right w:val="single" w:sz="4" w:space="0" w:color="auto"/>
            </w:tcBorders>
            <w:noWrap/>
            <w:vAlign w:val="bottom"/>
          </w:tcPr>
          <w:p w14:paraId="67FD98E0" w14:textId="77777777" w:rsidR="003C732C" w:rsidRPr="00273870" w:rsidRDefault="003C732C" w:rsidP="006B655D">
            <w:pPr>
              <w:spacing w:after="0" w:line="240" w:lineRule="auto"/>
              <w:jc w:val="both"/>
              <w:rPr>
                <w:rFonts w:ascii="Garamond" w:eastAsia="Times New Roman" w:hAnsi="Garamond" w:cs="Times New Roman"/>
                <w:sz w:val="20"/>
                <w:szCs w:val="20"/>
              </w:rPr>
            </w:pPr>
            <w:r w:rsidRPr="00273870">
              <w:rPr>
                <w:rFonts w:ascii="Garamond" w:eastAsia="Times New Roman" w:hAnsi="Garamond" w:cs="Times New Roman"/>
                <w:sz w:val="20"/>
                <w:szCs w:val="20"/>
              </w:rPr>
              <w:t xml:space="preserve">District Eixample           </w:t>
            </w:r>
          </w:p>
        </w:tc>
        <w:tc>
          <w:tcPr>
            <w:tcW w:w="1080" w:type="dxa"/>
            <w:gridSpan w:val="2"/>
            <w:tcBorders>
              <w:top w:val="nil"/>
              <w:left w:val="nil"/>
              <w:bottom w:val="nil"/>
              <w:right w:val="nil"/>
            </w:tcBorders>
            <w:shd w:val="clear" w:color="auto" w:fill="auto"/>
            <w:noWrap/>
            <w:vAlign w:val="bottom"/>
          </w:tcPr>
          <w:p w14:paraId="06DEACF5" w14:textId="77777777" w:rsidR="003C732C" w:rsidRPr="00273870" w:rsidRDefault="003C732C" w:rsidP="006B655D">
            <w:pPr>
              <w:spacing w:after="0" w:line="240" w:lineRule="auto"/>
              <w:jc w:val="both"/>
              <w:rPr>
                <w:rFonts w:ascii="Garamond" w:hAnsi="Garamond" w:cs="Times New Roman"/>
                <w:sz w:val="20"/>
                <w:szCs w:val="20"/>
              </w:rPr>
            </w:pPr>
            <w:r w:rsidRPr="00273870">
              <w:rPr>
                <w:rFonts w:ascii="Garamond" w:hAnsi="Garamond" w:cs="Times New Roman"/>
                <w:sz w:val="20"/>
                <w:szCs w:val="20"/>
              </w:rPr>
              <w:t xml:space="preserve"> 0.001</w:t>
            </w:r>
          </w:p>
        </w:tc>
        <w:tc>
          <w:tcPr>
            <w:tcW w:w="731" w:type="dxa"/>
            <w:tcBorders>
              <w:top w:val="nil"/>
              <w:left w:val="nil"/>
              <w:bottom w:val="nil"/>
              <w:right w:val="nil"/>
            </w:tcBorders>
            <w:shd w:val="clear" w:color="auto" w:fill="auto"/>
            <w:noWrap/>
            <w:vAlign w:val="bottom"/>
          </w:tcPr>
          <w:p w14:paraId="279DF5D7" w14:textId="77777777" w:rsidR="003C732C" w:rsidRPr="00273870" w:rsidRDefault="003C732C" w:rsidP="006B655D">
            <w:pPr>
              <w:spacing w:after="0" w:line="240" w:lineRule="auto"/>
              <w:jc w:val="both"/>
              <w:rPr>
                <w:rFonts w:ascii="Garamond" w:hAnsi="Garamond" w:cs="Times New Roman"/>
                <w:sz w:val="20"/>
                <w:szCs w:val="20"/>
              </w:rPr>
            </w:pPr>
            <w:r w:rsidRPr="00273870">
              <w:rPr>
                <w:rFonts w:ascii="Garamond" w:hAnsi="Garamond" w:cs="Times New Roman"/>
                <w:sz w:val="20"/>
                <w:szCs w:val="20"/>
              </w:rPr>
              <w:t>0.01</w:t>
            </w:r>
          </w:p>
        </w:tc>
        <w:tc>
          <w:tcPr>
            <w:tcW w:w="1249" w:type="dxa"/>
            <w:gridSpan w:val="2"/>
            <w:tcBorders>
              <w:top w:val="nil"/>
              <w:left w:val="nil"/>
              <w:bottom w:val="nil"/>
              <w:right w:val="nil"/>
            </w:tcBorders>
            <w:shd w:val="clear" w:color="auto" w:fill="auto"/>
            <w:vAlign w:val="bottom"/>
          </w:tcPr>
          <w:p w14:paraId="71ED13D7" w14:textId="77777777" w:rsidR="003C732C" w:rsidRPr="00273870" w:rsidRDefault="003C732C" w:rsidP="006B655D">
            <w:pPr>
              <w:spacing w:after="0" w:line="240" w:lineRule="auto"/>
              <w:jc w:val="both"/>
              <w:rPr>
                <w:rFonts w:ascii="Garamond" w:hAnsi="Garamond" w:cs="Times New Roman"/>
                <w:sz w:val="20"/>
                <w:szCs w:val="20"/>
              </w:rPr>
            </w:pPr>
            <w:r w:rsidRPr="00273870">
              <w:rPr>
                <w:rFonts w:ascii="Garamond" w:hAnsi="Garamond" w:cs="Times New Roman"/>
                <w:sz w:val="20"/>
                <w:szCs w:val="20"/>
              </w:rPr>
              <w:t>-0.053***</w:t>
            </w:r>
          </w:p>
        </w:tc>
        <w:tc>
          <w:tcPr>
            <w:tcW w:w="731" w:type="dxa"/>
            <w:tcBorders>
              <w:top w:val="nil"/>
              <w:left w:val="nil"/>
              <w:bottom w:val="nil"/>
              <w:right w:val="nil"/>
            </w:tcBorders>
            <w:shd w:val="clear" w:color="auto" w:fill="auto"/>
            <w:vAlign w:val="bottom"/>
          </w:tcPr>
          <w:p w14:paraId="2F1F1E09" w14:textId="77777777" w:rsidR="003C732C" w:rsidRPr="00273870" w:rsidRDefault="003C732C" w:rsidP="006B655D">
            <w:pPr>
              <w:spacing w:after="0" w:line="240" w:lineRule="auto"/>
              <w:jc w:val="both"/>
              <w:rPr>
                <w:rFonts w:ascii="Garamond" w:hAnsi="Garamond" w:cs="Times New Roman"/>
                <w:sz w:val="20"/>
                <w:szCs w:val="20"/>
              </w:rPr>
            </w:pPr>
            <w:r w:rsidRPr="00273870">
              <w:rPr>
                <w:rFonts w:ascii="Garamond" w:hAnsi="Garamond" w:cs="Times New Roman"/>
                <w:sz w:val="20"/>
                <w:szCs w:val="20"/>
              </w:rPr>
              <w:t>0.01</w:t>
            </w:r>
          </w:p>
        </w:tc>
        <w:tc>
          <w:tcPr>
            <w:tcW w:w="1069" w:type="dxa"/>
            <w:gridSpan w:val="3"/>
            <w:tcBorders>
              <w:top w:val="nil"/>
              <w:left w:val="nil"/>
              <w:bottom w:val="nil"/>
              <w:right w:val="nil"/>
            </w:tcBorders>
            <w:shd w:val="clear" w:color="auto" w:fill="auto"/>
            <w:vAlign w:val="bottom"/>
          </w:tcPr>
          <w:p w14:paraId="57D00DB8" w14:textId="77777777" w:rsidR="003C732C" w:rsidRPr="00273870" w:rsidRDefault="003C732C" w:rsidP="006B655D">
            <w:pPr>
              <w:spacing w:after="0" w:line="240" w:lineRule="auto"/>
              <w:jc w:val="both"/>
              <w:rPr>
                <w:rFonts w:ascii="Garamond" w:hAnsi="Garamond" w:cs="Times New Roman"/>
                <w:sz w:val="20"/>
                <w:szCs w:val="20"/>
              </w:rPr>
            </w:pPr>
            <w:r w:rsidRPr="00273870">
              <w:rPr>
                <w:rFonts w:ascii="Garamond" w:hAnsi="Garamond" w:cs="Times New Roman"/>
                <w:sz w:val="20"/>
                <w:szCs w:val="20"/>
              </w:rPr>
              <w:t>-0.166***</w:t>
            </w:r>
          </w:p>
        </w:tc>
        <w:tc>
          <w:tcPr>
            <w:tcW w:w="647" w:type="dxa"/>
            <w:tcBorders>
              <w:top w:val="nil"/>
              <w:left w:val="nil"/>
              <w:bottom w:val="nil"/>
              <w:right w:val="nil"/>
            </w:tcBorders>
            <w:shd w:val="clear" w:color="auto" w:fill="auto"/>
            <w:vAlign w:val="bottom"/>
          </w:tcPr>
          <w:p w14:paraId="63AB2C80" w14:textId="77777777" w:rsidR="003C732C" w:rsidRPr="00273870" w:rsidRDefault="003C732C" w:rsidP="006B655D">
            <w:pPr>
              <w:spacing w:after="0" w:line="240" w:lineRule="auto"/>
              <w:jc w:val="both"/>
              <w:rPr>
                <w:rFonts w:ascii="Garamond" w:hAnsi="Garamond" w:cs="Times New Roman"/>
                <w:sz w:val="20"/>
                <w:szCs w:val="20"/>
              </w:rPr>
            </w:pPr>
            <w:r w:rsidRPr="00273870">
              <w:rPr>
                <w:rFonts w:ascii="Garamond" w:hAnsi="Garamond" w:cs="Times New Roman"/>
                <w:sz w:val="20"/>
                <w:szCs w:val="20"/>
              </w:rPr>
              <w:t>0.01</w:t>
            </w:r>
          </w:p>
        </w:tc>
        <w:tc>
          <w:tcPr>
            <w:tcW w:w="1063" w:type="dxa"/>
            <w:gridSpan w:val="3"/>
            <w:tcBorders>
              <w:top w:val="nil"/>
              <w:left w:val="nil"/>
              <w:bottom w:val="nil"/>
              <w:right w:val="nil"/>
            </w:tcBorders>
            <w:shd w:val="clear" w:color="auto" w:fill="auto"/>
            <w:vAlign w:val="bottom"/>
          </w:tcPr>
          <w:p w14:paraId="38D7107A" w14:textId="77777777" w:rsidR="003C732C" w:rsidRPr="00273870" w:rsidRDefault="003C732C" w:rsidP="006B655D">
            <w:pPr>
              <w:spacing w:after="0" w:line="240" w:lineRule="auto"/>
              <w:jc w:val="both"/>
              <w:rPr>
                <w:rFonts w:ascii="Garamond" w:hAnsi="Garamond" w:cs="Times New Roman"/>
                <w:sz w:val="20"/>
                <w:szCs w:val="20"/>
              </w:rPr>
            </w:pPr>
            <w:r w:rsidRPr="00273870">
              <w:rPr>
                <w:rFonts w:ascii="Garamond" w:hAnsi="Garamond" w:cs="Times New Roman"/>
                <w:sz w:val="20"/>
                <w:szCs w:val="20"/>
              </w:rPr>
              <w:t>-0.103</w:t>
            </w:r>
          </w:p>
        </w:tc>
        <w:tc>
          <w:tcPr>
            <w:tcW w:w="658" w:type="dxa"/>
            <w:tcBorders>
              <w:top w:val="nil"/>
              <w:left w:val="nil"/>
              <w:bottom w:val="nil"/>
              <w:right w:val="nil"/>
            </w:tcBorders>
            <w:shd w:val="clear" w:color="auto" w:fill="auto"/>
            <w:vAlign w:val="bottom"/>
          </w:tcPr>
          <w:p w14:paraId="2D9FFA54" w14:textId="77777777" w:rsidR="003C732C" w:rsidRPr="00273870" w:rsidRDefault="003C732C" w:rsidP="006B655D">
            <w:pPr>
              <w:spacing w:after="0" w:line="240" w:lineRule="auto"/>
              <w:jc w:val="both"/>
              <w:rPr>
                <w:rFonts w:ascii="Garamond" w:hAnsi="Garamond" w:cs="Times New Roman"/>
                <w:sz w:val="20"/>
                <w:szCs w:val="20"/>
              </w:rPr>
            </w:pPr>
            <w:r w:rsidRPr="00273870">
              <w:rPr>
                <w:rFonts w:ascii="Garamond" w:hAnsi="Garamond" w:cs="Times New Roman"/>
                <w:sz w:val="20"/>
                <w:szCs w:val="20"/>
              </w:rPr>
              <w:t>0.01</w:t>
            </w:r>
          </w:p>
        </w:tc>
      </w:tr>
      <w:tr w:rsidR="006B655D" w:rsidRPr="00273870" w14:paraId="6C4E49A8" w14:textId="77777777" w:rsidTr="006B655D">
        <w:trPr>
          <w:trHeight w:val="215"/>
        </w:trPr>
        <w:tc>
          <w:tcPr>
            <w:tcW w:w="3060" w:type="dxa"/>
            <w:tcBorders>
              <w:top w:val="nil"/>
              <w:left w:val="nil"/>
              <w:bottom w:val="nil"/>
              <w:right w:val="single" w:sz="4" w:space="0" w:color="auto"/>
            </w:tcBorders>
            <w:noWrap/>
            <w:vAlign w:val="bottom"/>
          </w:tcPr>
          <w:p w14:paraId="2BC40A26" w14:textId="77777777" w:rsidR="003C732C" w:rsidRPr="00273870" w:rsidRDefault="003C732C" w:rsidP="006B655D">
            <w:pPr>
              <w:spacing w:after="0" w:line="240" w:lineRule="auto"/>
              <w:jc w:val="both"/>
              <w:rPr>
                <w:rFonts w:ascii="Garamond" w:eastAsia="Times New Roman" w:hAnsi="Garamond" w:cs="Times New Roman"/>
                <w:sz w:val="20"/>
                <w:szCs w:val="20"/>
              </w:rPr>
            </w:pPr>
            <w:r w:rsidRPr="00273870">
              <w:rPr>
                <w:rFonts w:ascii="Garamond" w:eastAsia="Times New Roman" w:hAnsi="Garamond" w:cs="Times New Roman"/>
                <w:sz w:val="20"/>
                <w:szCs w:val="20"/>
              </w:rPr>
              <w:t xml:space="preserve">District Ciutat Vella       </w:t>
            </w:r>
          </w:p>
        </w:tc>
        <w:tc>
          <w:tcPr>
            <w:tcW w:w="1080" w:type="dxa"/>
            <w:gridSpan w:val="2"/>
            <w:tcBorders>
              <w:top w:val="nil"/>
              <w:left w:val="nil"/>
              <w:bottom w:val="nil"/>
              <w:right w:val="nil"/>
            </w:tcBorders>
            <w:shd w:val="clear" w:color="auto" w:fill="auto"/>
            <w:noWrap/>
            <w:vAlign w:val="bottom"/>
          </w:tcPr>
          <w:p w14:paraId="1AC624A8" w14:textId="77777777" w:rsidR="003C732C" w:rsidRPr="00273870" w:rsidRDefault="003C732C" w:rsidP="006B655D">
            <w:pPr>
              <w:spacing w:after="0" w:line="240" w:lineRule="auto"/>
              <w:jc w:val="both"/>
              <w:rPr>
                <w:rFonts w:ascii="Garamond" w:hAnsi="Garamond" w:cs="Times New Roman"/>
                <w:sz w:val="20"/>
                <w:szCs w:val="20"/>
              </w:rPr>
            </w:pPr>
            <w:r w:rsidRPr="00273870">
              <w:rPr>
                <w:rFonts w:ascii="Garamond" w:hAnsi="Garamond" w:cs="Times New Roman"/>
                <w:sz w:val="20"/>
                <w:szCs w:val="20"/>
              </w:rPr>
              <w:t>-0.087***</w:t>
            </w:r>
          </w:p>
        </w:tc>
        <w:tc>
          <w:tcPr>
            <w:tcW w:w="731" w:type="dxa"/>
            <w:tcBorders>
              <w:top w:val="nil"/>
              <w:left w:val="nil"/>
              <w:bottom w:val="nil"/>
              <w:right w:val="nil"/>
            </w:tcBorders>
            <w:shd w:val="clear" w:color="auto" w:fill="auto"/>
            <w:noWrap/>
            <w:vAlign w:val="bottom"/>
          </w:tcPr>
          <w:p w14:paraId="3E78F422" w14:textId="77777777" w:rsidR="003C732C" w:rsidRPr="00273870" w:rsidRDefault="003C732C" w:rsidP="006B655D">
            <w:pPr>
              <w:spacing w:after="0" w:line="240" w:lineRule="auto"/>
              <w:jc w:val="both"/>
              <w:rPr>
                <w:rFonts w:ascii="Garamond" w:hAnsi="Garamond" w:cs="Times New Roman"/>
                <w:sz w:val="20"/>
                <w:szCs w:val="20"/>
              </w:rPr>
            </w:pPr>
            <w:r w:rsidRPr="00273870">
              <w:rPr>
                <w:rFonts w:ascii="Garamond" w:hAnsi="Garamond" w:cs="Times New Roman"/>
                <w:sz w:val="20"/>
                <w:szCs w:val="20"/>
              </w:rPr>
              <w:t>0.01</w:t>
            </w:r>
          </w:p>
        </w:tc>
        <w:tc>
          <w:tcPr>
            <w:tcW w:w="1249" w:type="dxa"/>
            <w:gridSpan w:val="2"/>
            <w:tcBorders>
              <w:top w:val="nil"/>
              <w:left w:val="nil"/>
              <w:bottom w:val="nil"/>
              <w:right w:val="nil"/>
            </w:tcBorders>
            <w:shd w:val="clear" w:color="auto" w:fill="auto"/>
            <w:vAlign w:val="bottom"/>
          </w:tcPr>
          <w:p w14:paraId="413A918C" w14:textId="77777777" w:rsidR="003C732C" w:rsidRPr="00273870" w:rsidRDefault="003C732C" w:rsidP="006B655D">
            <w:pPr>
              <w:spacing w:after="0" w:line="240" w:lineRule="auto"/>
              <w:jc w:val="both"/>
              <w:rPr>
                <w:rFonts w:ascii="Garamond" w:hAnsi="Garamond" w:cs="Times New Roman"/>
                <w:sz w:val="20"/>
                <w:szCs w:val="20"/>
              </w:rPr>
            </w:pPr>
            <w:r w:rsidRPr="00273870">
              <w:rPr>
                <w:rFonts w:ascii="Garamond" w:hAnsi="Garamond" w:cs="Times New Roman"/>
                <w:sz w:val="20"/>
                <w:szCs w:val="20"/>
              </w:rPr>
              <w:t>-0.137***</w:t>
            </w:r>
          </w:p>
        </w:tc>
        <w:tc>
          <w:tcPr>
            <w:tcW w:w="731" w:type="dxa"/>
            <w:tcBorders>
              <w:top w:val="nil"/>
              <w:left w:val="nil"/>
              <w:bottom w:val="nil"/>
              <w:right w:val="nil"/>
            </w:tcBorders>
            <w:shd w:val="clear" w:color="auto" w:fill="auto"/>
            <w:vAlign w:val="bottom"/>
          </w:tcPr>
          <w:p w14:paraId="7EEE6F7D" w14:textId="77777777" w:rsidR="003C732C" w:rsidRPr="00273870" w:rsidRDefault="003C732C" w:rsidP="006B655D">
            <w:pPr>
              <w:spacing w:after="0" w:line="240" w:lineRule="auto"/>
              <w:jc w:val="both"/>
              <w:rPr>
                <w:rFonts w:ascii="Garamond" w:hAnsi="Garamond" w:cs="Times New Roman"/>
                <w:sz w:val="20"/>
                <w:szCs w:val="20"/>
              </w:rPr>
            </w:pPr>
            <w:r w:rsidRPr="00273870">
              <w:rPr>
                <w:rFonts w:ascii="Garamond" w:hAnsi="Garamond" w:cs="Times New Roman"/>
                <w:sz w:val="20"/>
                <w:szCs w:val="20"/>
              </w:rPr>
              <w:t>0.01</w:t>
            </w:r>
          </w:p>
        </w:tc>
        <w:tc>
          <w:tcPr>
            <w:tcW w:w="1069" w:type="dxa"/>
            <w:gridSpan w:val="3"/>
            <w:tcBorders>
              <w:top w:val="nil"/>
              <w:left w:val="nil"/>
              <w:bottom w:val="nil"/>
              <w:right w:val="nil"/>
            </w:tcBorders>
            <w:shd w:val="clear" w:color="auto" w:fill="auto"/>
            <w:vAlign w:val="bottom"/>
          </w:tcPr>
          <w:p w14:paraId="1C380121" w14:textId="77777777" w:rsidR="003C732C" w:rsidRPr="00273870" w:rsidRDefault="003C732C" w:rsidP="006B655D">
            <w:pPr>
              <w:spacing w:after="0" w:line="240" w:lineRule="auto"/>
              <w:jc w:val="both"/>
              <w:rPr>
                <w:rFonts w:ascii="Garamond" w:hAnsi="Garamond" w:cs="Times New Roman"/>
                <w:sz w:val="20"/>
                <w:szCs w:val="20"/>
              </w:rPr>
            </w:pPr>
            <w:r w:rsidRPr="00273870">
              <w:rPr>
                <w:rFonts w:ascii="Garamond" w:hAnsi="Garamond" w:cs="Times New Roman"/>
                <w:sz w:val="20"/>
                <w:szCs w:val="20"/>
              </w:rPr>
              <w:t>-0.335***</w:t>
            </w:r>
          </w:p>
        </w:tc>
        <w:tc>
          <w:tcPr>
            <w:tcW w:w="647" w:type="dxa"/>
            <w:tcBorders>
              <w:top w:val="nil"/>
              <w:left w:val="nil"/>
              <w:bottom w:val="nil"/>
              <w:right w:val="nil"/>
            </w:tcBorders>
            <w:shd w:val="clear" w:color="auto" w:fill="auto"/>
            <w:vAlign w:val="bottom"/>
          </w:tcPr>
          <w:p w14:paraId="2B900610" w14:textId="77777777" w:rsidR="003C732C" w:rsidRPr="00273870" w:rsidRDefault="003C732C" w:rsidP="006B655D">
            <w:pPr>
              <w:spacing w:after="0" w:line="240" w:lineRule="auto"/>
              <w:jc w:val="both"/>
              <w:rPr>
                <w:rFonts w:ascii="Garamond" w:hAnsi="Garamond" w:cs="Times New Roman"/>
                <w:sz w:val="20"/>
                <w:szCs w:val="20"/>
              </w:rPr>
            </w:pPr>
            <w:r w:rsidRPr="00273870">
              <w:rPr>
                <w:rFonts w:ascii="Garamond" w:hAnsi="Garamond" w:cs="Times New Roman"/>
                <w:sz w:val="20"/>
                <w:szCs w:val="20"/>
              </w:rPr>
              <w:t>0.02</w:t>
            </w:r>
          </w:p>
        </w:tc>
        <w:tc>
          <w:tcPr>
            <w:tcW w:w="1063" w:type="dxa"/>
            <w:gridSpan w:val="3"/>
            <w:tcBorders>
              <w:top w:val="nil"/>
              <w:left w:val="nil"/>
              <w:bottom w:val="nil"/>
              <w:right w:val="nil"/>
            </w:tcBorders>
            <w:shd w:val="clear" w:color="auto" w:fill="auto"/>
            <w:vAlign w:val="bottom"/>
          </w:tcPr>
          <w:p w14:paraId="4F455AB2" w14:textId="77777777" w:rsidR="003C732C" w:rsidRPr="00273870" w:rsidRDefault="003C732C" w:rsidP="006B655D">
            <w:pPr>
              <w:spacing w:after="0" w:line="240" w:lineRule="auto"/>
              <w:jc w:val="both"/>
              <w:rPr>
                <w:rFonts w:ascii="Garamond" w:hAnsi="Garamond" w:cs="Times New Roman"/>
                <w:sz w:val="20"/>
                <w:szCs w:val="20"/>
              </w:rPr>
            </w:pPr>
            <w:r w:rsidRPr="00273870">
              <w:rPr>
                <w:rFonts w:ascii="Garamond" w:hAnsi="Garamond" w:cs="Times New Roman"/>
                <w:sz w:val="20"/>
                <w:szCs w:val="20"/>
              </w:rPr>
              <w:t>-0.208***</w:t>
            </w:r>
          </w:p>
        </w:tc>
        <w:tc>
          <w:tcPr>
            <w:tcW w:w="658" w:type="dxa"/>
            <w:tcBorders>
              <w:top w:val="nil"/>
              <w:left w:val="nil"/>
              <w:bottom w:val="nil"/>
              <w:right w:val="nil"/>
            </w:tcBorders>
            <w:shd w:val="clear" w:color="auto" w:fill="auto"/>
            <w:vAlign w:val="bottom"/>
          </w:tcPr>
          <w:p w14:paraId="32B5320F" w14:textId="77777777" w:rsidR="003C732C" w:rsidRPr="00273870" w:rsidRDefault="003C732C" w:rsidP="006B655D">
            <w:pPr>
              <w:spacing w:after="0" w:line="240" w:lineRule="auto"/>
              <w:jc w:val="both"/>
              <w:rPr>
                <w:rFonts w:ascii="Garamond" w:hAnsi="Garamond" w:cs="Times New Roman"/>
                <w:sz w:val="20"/>
                <w:szCs w:val="20"/>
              </w:rPr>
            </w:pPr>
            <w:r w:rsidRPr="00273870">
              <w:rPr>
                <w:rFonts w:ascii="Garamond" w:hAnsi="Garamond" w:cs="Times New Roman"/>
                <w:sz w:val="20"/>
                <w:szCs w:val="20"/>
              </w:rPr>
              <w:t>0.02</w:t>
            </w:r>
          </w:p>
        </w:tc>
      </w:tr>
      <w:tr w:rsidR="006B655D" w:rsidRPr="00273870" w14:paraId="08F59583" w14:textId="77777777" w:rsidTr="006B655D">
        <w:trPr>
          <w:trHeight w:val="215"/>
        </w:trPr>
        <w:tc>
          <w:tcPr>
            <w:tcW w:w="3060" w:type="dxa"/>
            <w:tcBorders>
              <w:top w:val="nil"/>
              <w:left w:val="nil"/>
              <w:bottom w:val="nil"/>
              <w:right w:val="single" w:sz="4" w:space="0" w:color="auto"/>
            </w:tcBorders>
            <w:noWrap/>
            <w:vAlign w:val="bottom"/>
          </w:tcPr>
          <w:p w14:paraId="126C9491" w14:textId="77777777" w:rsidR="003C732C" w:rsidRPr="00273870" w:rsidRDefault="003C732C" w:rsidP="006B655D">
            <w:pPr>
              <w:spacing w:after="0" w:line="240" w:lineRule="auto"/>
              <w:jc w:val="both"/>
              <w:rPr>
                <w:rFonts w:ascii="Garamond" w:eastAsia="Times New Roman" w:hAnsi="Garamond" w:cs="Times New Roman"/>
                <w:sz w:val="20"/>
                <w:szCs w:val="20"/>
              </w:rPr>
            </w:pPr>
            <w:r w:rsidRPr="00273870">
              <w:rPr>
                <w:rFonts w:ascii="Garamond" w:eastAsia="Times New Roman" w:hAnsi="Garamond" w:cs="Times New Roman"/>
                <w:sz w:val="20"/>
                <w:szCs w:val="20"/>
              </w:rPr>
              <w:t xml:space="preserve">District Sant Martí         </w:t>
            </w:r>
          </w:p>
        </w:tc>
        <w:tc>
          <w:tcPr>
            <w:tcW w:w="1080" w:type="dxa"/>
            <w:gridSpan w:val="2"/>
            <w:tcBorders>
              <w:top w:val="nil"/>
              <w:left w:val="nil"/>
              <w:bottom w:val="nil"/>
              <w:right w:val="nil"/>
            </w:tcBorders>
            <w:shd w:val="clear" w:color="auto" w:fill="auto"/>
            <w:noWrap/>
            <w:vAlign w:val="bottom"/>
          </w:tcPr>
          <w:p w14:paraId="6A8C2CC1" w14:textId="77777777" w:rsidR="003C732C" w:rsidRPr="00273870" w:rsidRDefault="003C732C" w:rsidP="006B655D">
            <w:pPr>
              <w:spacing w:after="0" w:line="240" w:lineRule="auto"/>
              <w:jc w:val="both"/>
              <w:rPr>
                <w:rFonts w:ascii="Garamond" w:hAnsi="Garamond" w:cs="Times New Roman"/>
                <w:sz w:val="20"/>
                <w:szCs w:val="20"/>
              </w:rPr>
            </w:pPr>
            <w:r w:rsidRPr="00273870">
              <w:rPr>
                <w:rFonts w:ascii="Garamond" w:hAnsi="Garamond" w:cs="Times New Roman"/>
                <w:sz w:val="20"/>
                <w:szCs w:val="20"/>
              </w:rPr>
              <w:t>-0.208***</w:t>
            </w:r>
          </w:p>
        </w:tc>
        <w:tc>
          <w:tcPr>
            <w:tcW w:w="731" w:type="dxa"/>
            <w:tcBorders>
              <w:top w:val="nil"/>
              <w:left w:val="nil"/>
              <w:bottom w:val="nil"/>
              <w:right w:val="nil"/>
            </w:tcBorders>
            <w:shd w:val="clear" w:color="auto" w:fill="auto"/>
            <w:noWrap/>
            <w:vAlign w:val="bottom"/>
          </w:tcPr>
          <w:p w14:paraId="1E9DDD27" w14:textId="77777777" w:rsidR="003C732C" w:rsidRPr="00273870" w:rsidRDefault="003C732C" w:rsidP="006B655D">
            <w:pPr>
              <w:spacing w:after="0" w:line="240" w:lineRule="auto"/>
              <w:jc w:val="both"/>
              <w:rPr>
                <w:rFonts w:ascii="Garamond" w:hAnsi="Garamond" w:cs="Times New Roman"/>
                <w:sz w:val="20"/>
                <w:szCs w:val="20"/>
              </w:rPr>
            </w:pPr>
            <w:r w:rsidRPr="00273870">
              <w:rPr>
                <w:rFonts w:ascii="Garamond" w:hAnsi="Garamond" w:cs="Times New Roman"/>
                <w:sz w:val="20"/>
                <w:szCs w:val="20"/>
              </w:rPr>
              <w:t>0.01</w:t>
            </w:r>
          </w:p>
        </w:tc>
        <w:tc>
          <w:tcPr>
            <w:tcW w:w="1249" w:type="dxa"/>
            <w:gridSpan w:val="2"/>
            <w:tcBorders>
              <w:top w:val="nil"/>
              <w:left w:val="nil"/>
              <w:bottom w:val="nil"/>
              <w:right w:val="nil"/>
            </w:tcBorders>
            <w:shd w:val="clear" w:color="auto" w:fill="auto"/>
            <w:vAlign w:val="bottom"/>
          </w:tcPr>
          <w:p w14:paraId="2939F05E" w14:textId="77777777" w:rsidR="003C732C" w:rsidRPr="00273870" w:rsidRDefault="003C732C" w:rsidP="006B655D">
            <w:pPr>
              <w:spacing w:after="0" w:line="240" w:lineRule="auto"/>
              <w:jc w:val="both"/>
              <w:rPr>
                <w:rFonts w:ascii="Garamond" w:hAnsi="Garamond" w:cs="Times New Roman"/>
                <w:sz w:val="20"/>
                <w:szCs w:val="20"/>
              </w:rPr>
            </w:pPr>
            <w:r w:rsidRPr="00273870">
              <w:rPr>
                <w:rFonts w:ascii="Garamond" w:hAnsi="Garamond" w:cs="Times New Roman"/>
                <w:sz w:val="20"/>
                <w:szCs w:val="20"/>
              </w:rPr>
              <w:t>-0.215***</w:t>
            </w:r>
          </w:p>
        </w:tc>
        <w:tc>
          <w:tcPr>
            <w:tcW w:w="731" w:type="dxa"/>
            <w:tcBorders>
              <w:top w:val="nil"/>
              <w:left w:val="nil"/>
              <w:bottom w:val="nil"/>
              <w:right w:val="nil"/>
            </w:tcBorders>
            <w:shd w:val="clear" w:color="auto" w:fill="auto"/>
            <w:vAlign w:val="bottom"/>
          </w:tcPr>
          <w:p w14:paraId="2EC71FC4" w14:textId="77777777" w:rsidR="003C732C" w:rsidRPr="00273870" w:rsidRDefault="003C732C" w:rsidP="006B655D">
            <w:pPr>
              <w:spacing w:after="0" w:line="240" w:lineRule="auto"/>
              <w:jc w:val="both"/>
              <w:rPr>
                <w:rFonts w:ascii="Garamond" w:hAnsi="Garamond" w:cs="Times New Roman"/>
                <w:sz w:val="20"/>
                <w:szCs w:val="20"/>
              </w:rPr>
            </w:pPr>
            <w:r w:rsidRPr="00273870">
              <w:rPr>
                <w:rFonts w:ascii="Garamond" w:hAnsi="Garamond" w:cs="Times New Roman"/>
                <w:sz w:val="20"/>
                <w:szCs w:val="20"/>
              </w:rPr>
              <w:t>0.01</w:t>
            </w:r>
          </w:p>
        </w:tc>
        <w:tc>
          <w:tcPr>
            <w:tcW w:w="1069" w:type="dxa"/>
            <w:gridSpan w:val="3"/>
            <w:tcBorders>
              <w:top w:val="nil"/>
              <w:left w:val="nil"/>
              <w:bottom w:val="nil"/>
              <w:right w:val="nil"/>
            </w:tcBorders>
            <w:shd w:val="clear" w:color="auto" w:fill="auto"/>
            <w:vAlign w:val="bottom"/>
          </w:tcPr>
          <w:p w14:paraId="281A5EF9" w14:textId="77777777" w:rsidR="003C732C" w:rsidRPr="00273870" w:rsidRDefault="003C732C" w:rsidP="006B655D">
            <w:pPr>
              <w:spacing w:after="0" w:line="240" w:lineRule="auto"/>
              <w:jc w:val="both"/>
              <w:rPr>
                <w:rFonts w:ascii="Garamond" w:hAnsi="Garamond" w:cs="Times New Roman"/>
                <w:sz w:val="20"/>
                <w:szCs w:val="20"/>
              </w:rPr>
            </w:pPr>
            <w:r w:rsidRPr="00273870">
              <w:rPr>
                <w:rFonts w:ascii="Garamond" w:hAnsi="Garamond" w:cs="Times New Roman"/>
                <w:sz w:val="20"/>
                <w:szCs w:val="20"/>
              </w:rPr>
              <w:t>-0.487***</w:t>
            </w:r>
          </w:p>
        </w:tc>
        <w:tc>
          <w:tcPr>
            <w:tcW w:w="647" w:type="dxa"/>
            <w:tcBorders>
              <w:top w:val="nil"/>
              <w:left w:val="nil"/>
              <w:bottom w:val="nil"/>
              <w:right w:val="nil"/>
            </w:tcBorders>
            <w:shd w:val="clear" w:color="auto" w:fill="auto"/>
            <w:vAlign w:val="bottom"/>
          </w:tcPr>
          <w:p w14:paraId="16BA35D9" w14:textId="77777777" w:rsidR="003C732C" w:rsidRPr="00273870" w:rsidRDefault="003C732C" w:rsidP="006B655D">
            <w:pPr>
              <w:spacing w:after="0" w:line="240" w:lineRule="auto"/>
              <w:jc w:val="both"/>
              <w:rPr>
                <w:rFonts w:ascii="Garamond" w:hAnsi="Garamond" w:cs="Times New Roman"/>
                <w:sz w:val="20"/>
                <w:szCs w:val="20"/>
              </w:rPr>
            </w:pPr>
            <w:r w:rsidRPr="00273870">
              <w:rPr>
                <w:rFonts w:ascii="Garamond" w:hAnsi="Garamond" w:cs="Times New Roman"/>
                <w:sz w:val="20"/>
                <w:szCs w:val="20"/>
              </w:rPr>
              <w:t>0.02</w:t>
            </w:r>
          </w:p>
        </w:tc>
        <w:tc>
          <w:tcPr>
            <w:tcW w:w="1063" w:type="dxa"/>
            <w:gridSpan w:val="3"/>
            <w:tcBorders>
              <w:top w:val="nil"/>
              <w:left w:val="nil"/>
              <w:bottom w:val="nil"/>
              <w:right w:val="nil"/>
            </w:tcBorders>
            <w:shd w:val="clear" w:color="auto" w:fill="auto"/>
            <w:vAlign w:val="bottom"/>
          </w:tcPr>
          <w:p w14:paraId="00B092F0" w14:textId="77777777" w:rsidR="003C732C" w:rsidRPr="00273870" w:rsidRDefault="003C732C" w:rsidP="006B655D">
            <w:pPr>
              <w:spacing w:after="0" w:line="240" w:lineRule="auto"/>
              <w:jc w:val="both"/>
              <w:rPr>
                <w:rFonts w:ascii="Garamond" w:hAnsi="Garamond" w:cs="Times New Roman"/>
                <w:sz w:val="20"/>
                <w:szCs w:val="20"/>
              </w:rPr>
            </w:pPr>
            <w:r w:rsidRPr="00273870">
              <w:rPr>
                <w:rFonts w:ascii="Garamond" w:hAnsi="Garamond" w:cs="Times New Roman"/>
                <w:sz w:val="20"/>
                <w:szCs w:val="20"/>
              </w:rPr>
              <w:t>-0.089***</w:t>
            </w:r>
          </w:p>
        </w:tc>
        <w:tc>
          <w:tcPr>
            <w:tcW w:w="658" w:type="dxa"/>
            <w:tcBorders>
              <w:top w:val="nil"/>
              <w:left w:val="nil"/>
              <w:bottom w:val="nil"/>
              <w:right w:val="nil"/>
            </w:tcBorders>
            <w:shd w:val="clear" w:color="auto" w:fill="auto"/>
            <w:vAlign w:val="bottom"/>
          </w:tcPr>
          <w:p w14:paraId="1101B125" w14:textId="77777777" w:rsidR="003C732C" w:rsidRPr="00273870" w:rsidRDefault="003C732C" w:rsidP="006B655D">
            <w:pPr>
              <w:spacing w:after="0" w:line="240" w:lineRule="auto"/>
              <w:jc w:val="both"/>
              <w:rPr>
                <w:rFonts w:ascii="Garamond" w:hAnsi="Garamond" w:cs="Times New Roman"/>
                <w:sz w:val="20"/>
                <w:szCs w:val="20"/>
              </w:rPr>
            </w:pPr>
            <w:r w:rsidRPr="00273870">
              <w:rPr>
                <w:rFonts w:ascii="Garamond" w:hAnsi="Garamond" w:cs="Times New Roman"/>
                <w:sz w:val="20"/>
                <w:szCs w:val="20"/>
              </w:rPr>
              <w:t>0.02</w:t>
            </w:r>
          </w:p>
        </w:tc>
      </w:tr>
      <w:tr w:rsidR="006B655D" w:rsidRPr="00273870" w14:paraId="3597746E" w14:textId="77777777" w:rsidTr="006B655D">
        <w:trPr>
          <w:trHeight w:val="215"/>
        </w:trPr>
        <w:tc>
          <w:tcPr>
            <w:tcW w:w="3060" w:type="dxa"/>
            <w:tcBorders>
              <w:top w:val="nil"/>
              <w:left w:val="nil"/>
              <w:bottom w:val="nil"/>
              <w:right w:val="single" w:sz="4" w:space="0" w:color="auto"/>
            </w:tcBorders>
            <w:noWrap/>
            <w:vAlign w:val="bottom"/>
          </w:tcPr>
          <w:p w14:paraId="507582FD" w14:textId="77777777" w:rsidR="003C732C" w:rsidRPr="00273870" w:rsidRDefault="003C732C" w:rsidP="006B655D">
            <w:pPr>
              <w:spacing w:after="0" w:line="240" w:lineRule="auto"/>
              <w:jc w:val="both"/>
              <w:rPr>
                <w:rFonts w:ascii="Garamond" w:eastAsia="Times New Roman" w:hAnsi="Garamond" w:cs="Times New Roman"/>
                <w:sz w:val="20"/>
                <w:szCs w:val="20"/>
              </w:rPr>
            </w:pPr>
            <w:r w:rsidRPr="00273870">
              <w:rPr>
                <w:rFonts w:ascii="Garamond" w:eastAsia="Times New Roman" w:hAnsi="Garamond" w:cs="Times New Roman"/>
                <w:sz w:val="20"/>
                <w:szCs w:val="20"/>
              </w:rPr>
              <w:t xml:space="preserve">District Sants-Montjuïc     </w:t>
            </w:r>
          </w:p>
        </w:tc>
        <w:tc>
          <w:tcPr>
            <w:tcW w:w="1080" w:type="dxa"/>
            <w:gridSpan w:val="2"/>
            <w:tcBorders>
              <w:top w:val="nil"/>
              <w:left w:val="nil"/>
              <w:bottom w:val="nil"/>
              <w:right w:val="nil"/>
            </w:tcBorders>
            <w:shd w:val="clear" w:color="auto" w:fill="auto"/>
            <w:noWrap/>
            <w:vAlign w:val="bottom"/>
          </w:tcPr>
          <w:p w14:paraId="472F158A" w14:textId="77777777" w:rsidR="003C732C" w:rsidRPr="00273870" w:rsidRDefault="003C732C" w:rsidP="006B655D">
            <w:pPr>
              <w:spacing w:after="0" w:line="240" w:lineRule="auto"/>
              <w:jc w:val="both"/>
              <w:rPr>
                <w:rFonts w:ascii="Garamond" w:hAnsi="Garamond" w:cs="Times New Roman"/>
                <w:sz w:val="20"/>
                <w:szCs w:val="20"/>
              </w:rPr>
            </w:pPr>
            <w:r w:rsidRPr="00273870">
              <w:rPr>
                <w:rFonts w:ascii="Garamond" w:hAnsi="Garamond" w:cs="Times New Roman"/>
                <w:sz w:val="20"/>
                <w:szCs w:val="20"/>
              </w:rPr>
              <w:t>-0.269***</w:t>
            </w:r>
          </w:p>
        </w:tc>
        <w:tc>
          <w:tcPr>
            <w:tcW w:w="731" w:type="dxa"/>
            <w:tcBorders>
              <w:top w:val="nil"/>
              <w:left w:val="nil"/>
              <w:bottom w:val="nil"/>
              <w:right w:val="nil"/>
            </w:tcBorders>
            <w:shd w:val="clear" w:color="auto" w:fill="auto"/>
            <w:noWrap/>
            <w:vAlign w:val="bottom"/>
          </w:tcPr>
          <w:p w14:paraId="745A2765" w14:textId="77777777" w:rsidR="003C732C" w:rsidRPr="00273870" w:rsidRDefault="003C732C" w:rsidP="006B655D">
            <w:pPr>
              <w:spacing w:after="0" w:line="240" w:lineRule="auto"/>
              <w:jc w:val="both"/>
              <w:rPr>
                <w:rFonts w:ascii="Garamond" w:hAnsi="Garamond" w:cs="Times New Roman"/>
                <w:sz w:val="20"/>
                <w:szCs w:val="20"/>
              </w:rPr>
            </w:pPr>
            <w:r w:rsidRPr="00273870">
              <w:rPr>
                <w:rFonts w:ascii="Garamond" w:hAnsi="Garamond" w:cs="Times New Roman"/>
                <w:sz w:val="20"/>
                <w:szCs w:val="20"/>
              </w:rPr>
              <w:t>0.01</w:t>
            </w:r>
          </w:p>
        </w:tc>
        <w:tc>
          <w:tcPr>
            <w:tcW w:w="1249" w:type="dxa"/>
            <w:gridSpan w:val="2"/>
            <w:tcBorders>
              <w:top w:val="nil"/>
              <w:left w:val="nil"/>
              <w:bottom w:val="nil"/>
              <w:right w:val="nil"/>
            </w:tcBorders>
            <w:shd w:val="clear" w:color="auto" w:fill="auto"/>
            <w:vAlign w:val="bottom"/>
          </w:tcPr>
          <w:p w14:paraId="41A64CD8" w14:textId="77777777" w:rsidR="003C732C" w:rsidRPr="00273870" w:rsidRDefault="003C732C" w:rsidP="006B655D">
            <w:pPr>
              <w:spacing w:after="0" w:line="240" w:lineRule="auto"/>
              <w:jc w:val="both"/>
              <w:rPr>
                <w:rFonts w:ascii="Garamond" w:hAnsi="Garamond" w:cs="Times New Roman"/>
                <w:sz w:val="20"/>
                <w:szCs w:val="20"/>
              </w:rPr>
            </w:pPr>
            <w:r w:rsidRPr="00273870">
              <w:rPr>
                <w:rFonts w:ascii="Garamond" w:hAnsi="Garamond" w:cs="Times New Roman"/>
                <w:sz w:val="20"/>
                <w:szCs w:val="20"/>
              </w:rPr>
              <w:t>-0.323***</w:t>
            </w:r>
          </w:p>
        </w:tc>
        <w:tc>
          <w:tcPr>
            <w:tcW w:w="731" w:type="dxa"/>
            <w:tcBorders>
              <w:top w:val="nil"/>
              <w:left w:val="nil"/>
              <w:bottom w:val="nil"/>
              <w:right w:val="nil"/>
            </w:tcBorders>
            <w:shd w:val="clear" w:color="auto" w:fill="auto"/>
            <w:vAlign w:val="bottom"/>
          </w:tcPr>
          <w:p w14:paraId="23DEDDC0" w14:textId="77777777" w:rsidR="003C732C" w:rsidRPr="00273870" w:rsidRDefault="003C732C" w:rsidP="006B655D">
            <w:pPr>
              <w:spacing w:after="0" w:line="240" w:lineRule="auto"/>
              <w:jc w:val="both"/>
              <w:rPr>
                <w:rFonts w:ascii="Garamond" w:hAnsi="Garamond" w:cs="Times New Roman"/>
                <w:sz w:val="20"/>
                <w:szCs w:val="20"/>
              </w:rPr>
            </w:pPr>
            <w:r w:rsidRPr="00273870">
              <w:rPr>
                <w:rFonts w:ascii="Garamond" w:hAnsi="Garamond" w:cs="Times New Roman"/>
                <w:sz w:val="20"/>
                <w:szCs w:val="20"/>
              </w:rPr>
              <w:t>0.01</w:t>
            </w:r>
          </w:p>
        </w:tc>
        <w:tc>
          <w:tcPr>
            <w:tcW w:w="1069" w:type="dxa"/>
            <w:gridSpan w:val="3"/>
            <w:tcBorders>
              <w:top w:val="nil"/>
              <w:left w:val="nil"/>
              <w:bottom w:val="nil"/>
              <w:right w:val="nil"/>
            </w:tcBorders>
            <w:shd w:val="clear" w:color="auto" w:fill="auto"/>
            <w:vAlign w:val="bottom"/>
          </w:tcPr>
          <w:p w14:paraId="37EDDC14" w14:textId="77777777" w:rsidR="003C732C" w:rsidRPr="00273870" w:rsidRDefault="003C732C" w:rsidP="006B655D">
            <w:pPr>
              <w:spacing w:after="0" w:line="240" w:lineRule="auto"/>
              <w:jc w:val="both"/>
              <w:rPr>
                <w:rFonts w:ascii="Garamond" w:hAnsi="Garamond" w:cs="Times New Roman"/>
                <w:sz w:val="20"/>
                <w:szCs w:val="20"/>
              </w:rPr>
            </w:pPr>
            <w:r w:rsidRPr="00273870">
              <w:rPr>
                <w:rFonts w:ascii="Garamond" w:hAnsi="Garamond" w:cs="Times New Roman"/>
                <w:sz w:val="20"/>
                <w:szCs w:val="20"/>
              </w:rPr>
              <w:t>-0.231***</w:t>
            </w:r>
          </w:p>
        </w:tc>
        <w:tc>
          <w:tcPr>
            <w:tcW w:w="647" w:type="dxa"/>
            <w:tcBorders>
              <w:top w:val="nil"/>
              <w:left w:val="nil"/>
              <w:bottom w:val="nil"/>
              <w:right w:val="nil"/>
            </w:tcBorders>
            <w:shd w:val="clear" w:color="auto" w:fill="auto"/>
            <w:vAlign w:val="bottom"/>
          </w:tcPr>
          <w:p w14:paraId="3B20B020" w14:textId="77777777" w:rsidR="003C732C" w:rsidRPr="00273870" w:rsidRDefault="003C732C" w:rsidP="006B655D">
            <w:pPr>
              <w:spacing w:after="0" w:line="240" w:lineRule="auto"/>
              <w:jc w:val="both"/>
              <w:rPr>
                <w:rFonts w:ascii="Garamond" w:hAnsi="Garamond" w:cs="Times New Roman"/>
                <w:sz w:val="20"/>
                <w:szCs w:val="20"/>
              </w:rPr>
            </w:pPr>
            <w:r w:rsidRPr="00273870">
              <w:rPr>
                <w:rFonts w:ascii="Garamond" w:hAnsi="Garamond" w:cs="Times New Roman"/>
                <w:sz w:val="20"/>
                <w:szCs w:val="20"/>
              </w:rPr>
              <w:t>0.01</w:t>
            </w:r>
          </w:p>
        </w:tc>
        <w:tc>
          <w:tcPr>
            <w:tcW w:w="1063" w:type="dxa"/>
            <w:gridSpan w:val="3"/>
            <w:tcBorders>
              <w:top w:val="nil"/>
              <w:left w:val="nil"/>
              <w:bottom w:val="nil"/>
              <w:right w:val="nil"/>
            </w:tcBorders>
            <w:shd w:val="clear" w:color="auto" w:fill="auto"/>
            <w:vAlign w:val="bottom"/>
          </w:tcPr>
          <w:p w14:paraId="701192B0" w14:textId="77777777" w:rsidR="003C732C" w:rsidRPr="00273870" w:rsidRDefault="003C732C" w:rsidP="006B655D">
            <w:pPr>
              <w:spacing w:after="0" w:line="240" w:lineRule="auto"/>
              <w:jc w:val="both"/>
              <w:rPr>
                <w:rFonts w:ascii="Garamond" w:hAnsi="Garamond" w:cs="Times New Roman"/>
                <w:sz w:val="20"/>
                <w:szCs w:val="20"/>
              </w:rPr>
            </w:pPr>
            <w:r w:rsidRPr="00273870">
              <w:rPr>
                <w:rFonts w:ascii="Garamond" w:hAnsi="Garamond" w:cs="Times New Roman"/>
                <w:sz w:val="20"/>
                <w:szCs w:val="20"/>
              </w:rPr>
              <w:t>-0.160***</w:t>
            </w:r>
          </w:p>
        </w:tc>
        <w:tc>
          <w:tcPr>
            <w:tcW w:w="658" w:type="dxa"/>
            <w:tcBorders>
              <w:top w:val="nil"/>
              <w:left w:val="nil"/>
              <w:bottom w:val="nil"/>
              <w:right w:val="nil"/>
            </w:tcBorders>
            <w:shd w:val="clear" w:color="auto" w:fill="auto"/>
            <w:vAlign w:val="bottom"/>
          </w:tcPr>
          <w:p w14:paraId="6D356CAF" w14:textId="77777777" w:rsidR="003C732C" w:rsidRPr="00273870" w:rsidRDefault="003C732C" w:rsidP="006B655D">
            <w:pPr>
              <w:spacing w:after="0" w:line="240" w:lineRule="auto"/>
              <w:jc w:val="both"/>
              <w:rPr>
                <w:rFonts w:ascii="Garamond" w:hAnsi="Garamond" w:cs="Times New Roman"/>
                <w:sz w:val="20"/>
                <w:szCs w:val="20"/>
              </w:rPr>
            </w:pPr>
            <w:r w:rsidRPr="00273870">
              <w:rPr>
                <w:rFonts w:ascii="Garamond" w:hAnsi="Garamond" w:cs="Times New Roman"/>
                <w:sz w:val="20"/>
                <w:szCs w:val="20"/>
              </w:rPr>
              <w:t>0.01</w:t>
            </w:r>
          </w:p>
        </w:tc>
      </w:tr>
      <w:tr w:rsidR="006B655D" w:rsidRPr="00273870" w14:paraId="2DFBC891" w14:textId="77777777" w:rsidTr="006B655D">
        <w:trPr>
          <w:trHeight w:val="215"/>
        </w:trPr>
        <w:tc>
          <w:tcPr>
            <w:tcW w:w="3060" w:type="dxa"/>
            <w:tcBorders>
              <w:top w:val="nil"/>
              <w:left w:val="nil"/>
              <w:bottom w:val="nil"/>
              <w:right w:val="single" w:sz="4" w:space="0" w:color="auto"/>
            </w:tcBorders>
            <w:noWrap/>
            <w:vAlign w:val="bottom"/>
          </w:tcPr>
          <w:p w14:paraId="0E5A675F" w14:textId="77777777" w:rsidR="003C732C" w:rsidRPr="00273870" w:rsidRDefault="003C732C" w:rsidP="006B655D">
            <w:pPr>
              <w:spacing w:after="0" w:line="240" w:lineRule="auto"/>
              <w:jc w:val="both"/>
              <w:rPr>
                <w:rFonts w:ascii="Garamond" w:eastAsia="Times New Roman" w:hAnsi="Garamond" w:cs="Times New Roman"/>
                <w:sz w:val="20"/>
                <w:szCs w:val="20"/>
              </w:rPr>
            </w:pPr>
            <w:r w:rsidRPr="00273870">
              <w:rPr>
                <w:rFonts w:ascii="Garamond" w:eastAsia="Times New Roman" w:hAnsi="Garamond" w:cs="Times New Roman"/>
                <w:sz w:val="20"/>
                <w:szCs w:val="20"/>
              </w:rPr>
              <w:t xml:space="preserve">District Horta Guinardó     </w:t>
            </w:r>
          </w:p>
        </w:tc>
        <w:tc>
          <w:tcPr>
            <w:tcW w:w="1080" w:type="dxa"/>
            <w:gridSpan w:val="2"/>
            <w:tcBorders>
              <w:top w:val="nil"/>
              <w:left w:val="nil"/>
              <w:bottom w:val="nil"/>
              <w:right w:val="nil"/>
            </w:tcBorders>
            <w:shd w:val="clear" w:color="auto" w:fill="auto"/>
            <w:noWrap/>
            <w:vAlign w:val="bottom"/>
          </w:tcPr>
          <w:p w14:paraId="3D3C5EF6" w14:textId="77777777" w:rsidR="003C732C" w:rsidRPr="00273870" w:rsidRDefault="003C732C" w:rsidP="006B655D">
            <w:pPr>
              <w:spacing w:after="0" w:line="240" w:lineRule="auto"/>
              <w:jc w:val="both"/>
              <w:rPr>
                <w:rFonts w:ascii="Garamond" w:hAnsi="Garamond" w:cs="Times New Roman"/>
                <w:sz w:val="20"/>
                <w:szCs w:val="20"/>
              </w:rPr>
            </w:pPr>
            <w:r w:rsidRPr="00273870">
              <w:rPr>
                <w:rFonts w:ascii="Garamond" w:hAnsi="Garamond" w:cs="Times New Roman"/>
                <w:sz w:val="20"/>
                <w:szCs w:val="20"/>
              </w:rPr>
              <w:t>-0.345***</w:t>
            </w:r>
          </w:p>
        </w:tc>
        <w:tc>
          <w:tcPr>
            <w:tcW w:w="731" w:type="dxa"/>
            <w:tcBorders>
              <w:top w:val="nil"/>
              <w:left w:val="nil"/>
              <w:bottom w:val="nil"/>
              <w:right w:val="nil"/>
            </w:tcBorders>
            <w:shd w:val="clear" w:color="auto" w:fill="auto"/>
            <w:noWrap/>
            <w:vAlign w:val="bottom"/>
          </w:tcPr>
          <w:p w14:paraId="5013C6BA" w14:textId="77777777" w:rsidR="003C732C" w:rsidRPr="00273870" w:rsidRDefault="003C732C" w:rsidP="006B655D">
            <w:pPr>
              <w:spacing w:after="0" w:line="240" w:lineRule="auto"/>
              <w:jc w:val="both"/>
              <w:rPr>
                <w:rFonts w:ascii="Garamond" w:hAnsi="Garamond" w:cs="Times New Roman"/>
                <w:sz w:val="20"/>
                <w:szCs w:val="20"/>
              </w:rPr>
            </w:pPr>
            <w:r w:rsidRPr="00273870">
              <w:rPr>
                <w:rFonts w:ascii="Garamond" w:hAnsi="Garamond" w:cs="Times New Roman"/>
                <w:sz w:val="20"/>
                <w:szCs w:val="20"/>
              </w:rPr>
              <w:t>0.01</w:t>
            </w:r>
          </w:p>
        </w:tc>
        <w:tc>
          <w:tcPr>
            <w:tcW w:w="1249" w:type="dxa"/>
            <w:gridSpan w:val="2"/>
            <w:tcBorders>
              <w:top w:val="nil"/>
              <w:left w:val="nil"/>
              <w:bottom w:val="nil"/>
              <w:right w:val="nil"/>
            </w:tcBorders>
            <w:shd w:val="clear" w:color="auto" w:fill="auto"/>
            <w:vAlign w:val="bottom"/>
          </w:tcPr>
          <w:p w14:paraId="21BBB2BA" w14:textId="77777777" w:rsidR="003C732C" w:rsidRPr="00273870" w:rsidRDefault="003C732C" w:rsidP="006B655D">
            <w:pPr>
              <w:spacing w:after="0" w:line="240" w:lineRule="auto"/>
              <w:jc w:val="both"/>
              <w:rPr>
                <w:rFonts w:ascii="Garamond" w:hAnsi="Garamond" w:cs="Times New Roman"/>
                <w:sz w:val="20"/>
                <w:szCs w:val="20"/>
              </w:rPr>
            </w:pPr>
            <w:r w:rsidRPr="00273870">
              <w:rPr>
                <w:rFonts w:ascii="Garamond" w:hAnsi="Garamond" w:cs="Times New Roman"/>
                <w:sz w:val="20"/>
                <w:szCs w:val="20"/>
              </w:rPr>
              <w:t>-0.296***</w:t>
            </w:r>
          </w:p>
        </w:tc>
        <w:tc>
          <w:tcPr>
            <w:tcW w:w="731" w:type="dxa"/>
            <w:tcBorders>
              <w:top w:val="nil"/>
              <w:left w:val="nil"/>
              <w:bottom w:val="nil"/>
              <w:right w:val="nil"/>
            </w:tcBorders>
            <w:shd w:val="clear" w:color="auto" w:fill="auto"/>
            <w:vAlign w:val="bottom"/>
          </w:tcPr>
          <w:p w14:paraId="38C4454A" w14:textId="77777777" w:rsidR="003C732C" w:rsidRPr="00273870" w:rsidRDefault="003C732C" w:rsidP="006B655D">
            <w:pPr>
              <w:spacing w:after="0" w:line="240" w:lineRule="auto"/>
              <w:jc w:val="both"/>
              <w:rPr>
                <w:rFonts w:ascii="Garamond" w:hAnsi="Garamond" w:cs="Times New Roman"/>
                <w:sz w:val="20"/>
                <w:szCs w:val="20"/>
              </w:rPr>
            </w:pPr>
            <w:r w:rsidRPr="00273870">
              <w:rPr>
                <w:rFonts w:ascii="Garamond" w:hAnsi="Garamond" w:cs="Times New Roman"/>
                <w:sz w:val="20"/>
                <w:szCs w:val="20"/>
              </w:rPr>
              <w:t>0.01</w:t>
            </w:r>
          </w:p>
        </w:tc>
        <w:tc>
          <w:tcPr>
            <w:tcW w:w="1069" w:type="dxa"/>
            <w:gridSpan w:val="3"/>
            <w:tcBorders>
              <w:top w:val="nil"/>
              <w:left w:val="nil"/>
              <w:bottom w:val="nil"/>
              <w:right w:val="nil"/>
            </w:tcBorders>
            <w:shd w:val="clear" w:color="auto" w:fill="auto"/>
            <w:vAlign w:val="bottom"/>
          </w:tcPr>
          <w:p w14:paraId="5CA2F8CE" w14:textId="77777777" w:rsidR="003C732C" w:rsidRPr="00273870" w:rsidRDefault="003C732C" w:rsidP="006B655D">
            <w:pPr>
              <w:spacing w:after="0" w:line="240" w:lineRule="auto"/>
              <w:jc w:val="both"/>
              <w:rPr>
                <w:rFonts w:ascii="Garamond" w:hAnsi="Garamond" w:cs="Times New Roman"/>
                <w:sz w:val="20"/>
                <w:szCs w:val="20"/>
              </w:rPr>
            </w:pPr>
            <w:r w:rsidRPr="00273870">
              <w:rPr>
                <w:rFonts w:ascii="Garamond" w:hAnsi="Garamond" w:cs="Times New Roman"/>
                <w:sz w:val="20"/>
                <w:szCs w:val="20"/>
              </w:rPr>
              <w:t>-0.284***</w:t>
            </w:r>
          </w:p>
        </w:tc>
        <w:tc>
          <w:tcPr>
            <w:tcW w:w="647" w:type="dxa"/>
            <w:tcBorders>
              <w:top w:val="nil"/>
              <w:left w:val="nil"/>
              <w:bottom w:val="nil"/>
              <w:right w:val="nil"/>
            </w:tcBorders>
            <w:shd w:val="clear" w:color="auto" w:fill="auto"/>
            <w:vAlign w:val="bottom"/>
          </w:tcPr>
          <w:p w14:paraId="732FD744" w14:textId="77777777" w:rsidR="003C732C" w:rsidRPr="00273870" w:rsidRDefault="003C732C" w:rsidP="006B655D">
            <w:pPr>
              <w:spacing w:after="0" w:line="240" w:lineRule="auto"/>
              <w:jc w:val="both"/>
              <w:rPr>
                <w:rFonts w:ascii="Garamond" w:hAnsi="Garamond" w:cs="Times New Roman"/>
                <w:sz w:val="20"/>
                <w:szCs w:val="20"/>
              </w:rPr>
            </w:pPr>
            <w:r w:rsidRPr="00273870">
              <w:rPr>
                <w:rFonts w:ascii="Garamond" w:hAnsi="Garamond" w:cs="Times New Roman"/>
                <w:sz w:val="20"/>
                <w:szCs w:val="20"/>
              </w:rPr>
              <w:t>0.01</w:t>
            </w:r>
          </w:p>
        </w:tc>
        <w:tc>
          <w:tcPr>
            <w:tcW w:w="1063" w:type="dxa"/>
            <w:gridSpan w:val="3"/>
            <w:tcBorders>
              <w:top w:val="nil"/>
              <w:left w:val="nil"/>
              <w:bottom w:val="nil"/>
              <w:right w:val="nil"/>
            </w:tcBorders>
            <w:shd w:val="clear" w:color="auto" w:fill="auto"/>
            <w:vAlign w:val="bottom"/>
          </w:tcPr>
          <w:p w14:paraId="0D624324" w14:textId="77777777" w:rsidR="003C732C" w:rsidRPr="00273870" w:rsidRDefault="003C732C" w:rsidP="006B655D">
            <w:pPr>
              <w:spacing w:after="0" w:line="240" w:lineRule="auto"/>
              <w:jc w:val="both"/>
              <w:rPr>
                <w:rFonts w:ascii="Garamond" w:hAnsi="Garamond" w:cs="Times New Roman"/>
                <w:sz w:val="20"/>
                <w:szCs w:val="20"/>
              </w:rPr>
            </w:pPr>
            <w:r w:rsidRPr="00273870">
              <w:rPr>
                <w:rFonts w:ascii="Garamond" w:hAnsi="Garamond" w:cs="Times New Roman"/>
                <w:sz w:val="20"/>
                <w:szCs w:val="20"/>
              </w:rPr>
              <w:t>-0.208***</w:t>
            </w:r>
          </w:p>
        </w:tc>
        <w:tc>
          <w:tcPr>
            <w:tcW w:w="658" w:type="dxa"/>
            <w:tcBorders>
              <w:top w:val="nil"/>
              <w:left w:val="nil"/>
              <w:bottom w:val="nil"/>
              <w:right w:val="nil"/>
            </w:tcBorders>
            <w:shd w:val="clear" w:color="auto" w:fill="auto"/>
            <w:vAlign w:val="bottom"/>
          </w:tcPr>
          <w:p w14:paraId="0DB6843D" w14:textId="77777777" w:rsidR="003C732C" w:rsidRPr="00273870" w:rsidRDefault="003C732C" w:rsidP="006B655D">
            <w:pPr>
              <w:spacing w:after="0" w:line="240" w:lineRule="auto"/>
              <w:jc w:val="both"/>
              <w:rPr>
                <w:rFonts w:ascii="Garamond" w:hAnsi="Garamond" w:cs="Times New Roman"/>
                <w:sz w:val="20"/>
                <w:szCs w:val="20"/>
              </w:rPr>
            </w:pPr>
            <w:r w:rsidRPr="00273870">
              <w:rPr>
                <w:rFonts w:ascii="Garamond" w:hAnsi="Garamond" w:cs="Times New Roman"/>
                <w:sz w:val="20"/>
                <w:szCs w:val="20"/>
              </w:rPr>
              <w:t>0.01</w:t>
            </w:r>
          </w:p>
        </w:tc>
      </w:tr>
      <w:tr w:rsidR="006B655D" w:rsidRPr="00273870" w14:paraId="68651FCF" w14:textId="77777777" w:rsidTr="006B655D">
        <w:trPr>
          <w:trHeight w:val="215"/>
        </w:trPr>
        <w:tc>
          <w:tcPr>
            <w:tcW w:w="3060" w:type="dxa"/>
            <w:tcBorders>
              <w:top w:val="nil"/>
              <w:left w:val="nil"/>
              <w:bottom w:val="nil"/>
              <w:right w:val="single" w:sz="4" w:space="0" w:color="auto"/>
            </w:tcBorders>
            <w:noWrap/>
            <w:vAlign w:val="bottom"/>
            <w:hideMark/>
          </w:tcPr>
          <w:p w14:paraId="2F4A2331" w14:textId="77777777" w:rsidR="003C732C" w:rsidRPr="00273870" w:rsidRDefault="003C732C" w:rsidP="006B655D">
            <w:pPr>
              <w:spacing w:after="0" w:line="240" w:lineRule="auto"/>
              <w:jc w:val="both"/>
              <w:rPr>
                <w:rFonts w:ascii="Garamond" w:eastAsia="Times New Roman" w:hAnsi="Garamond" w:cs="Times New Roman"/>
                <w:sz w:val="20"/>
                <w:szCs w:val="20"/>
              </w:rPr>
            </w:pPr>
            <w:r w:rsidRPr="00273870">
              <w:rPr>
                <w:rFonts w:ascii="Garamond" w:eastAsia="Times New Roman" w:hAnsi="Garamond" w:cs="Times New Roman"/>
                <w:sz w:val="20"/>
                <w:szCs w:val="20"/>
              </w:rPr>
              <w:t xml:space="preserve">District Gràcia             </w:t>
            </w:r>
          </w:p>
        </w:tc>
        <w:tc>
          <w:tcPr>
            <w:tcW w:w="1080" w:type="dxa"/>
            <w:gridSpan w:val="2"/>
            <w:tcBorders>
              <w:top w:val="nil"/>
              <w:left w:val="nil"/>
              <w:bottom w:val="nil"/>
              <w:right w:val="nil"/>
            </w:tcBorders>
            <w:shd w:val="clear" w:color="auto" w:fill="auto"/>
            <w:noWrap/>
            <w:vAlign w:val="bottom"/>
            <w:hideMark/>
          </w:tcPr>
          <w:p w14:paraId="4A34D156" w14:textId="77777777" w:rsidR="003C732C" w:rsidRPr="00273870" w:rsidRDefault="003C732C" w:rsidP="006B655D">
            <w:pPr>
              <w:spacing w:after="0" w:line="240" w:lineRule="auto"/>
              <w:jc w:val="both"/>
              <w:rPr>
                <w:rFonts w:ascii="Garamond" w:eastAsia="Times New Roman" w:hAnsi="Garamond" w:cs="Times New Roman"/>
                <w:sz w:val="20"/>
                <w:szCs w:val="20"/>
              </w:rPr>
            </w:pPr>
            <w:r w:rsidRPr="00273870">
              <w:rPr>
                <w:rFonts w:ascii="Garamond" w:hAnsi="Garamond" w:cs="Times New Roman"/>
                <w:sz w:val="20"/>
                <w:szCs w:val="20"/>
              </w:rPr>
              <w:t>-0.014</w:t>
            </w:r>
          </w:p>
        </w:tc>
        <w:tc>
          <w:tcPr>
            <w:tcW w:w="731" w:type="dxa"/>
            <w:tcBorders>
              <w:top w:val="nil"/>
              <w:left w:val="nil"/>
              <w:bottom w:val="nil"/>
              <w:right w:val="nil"/>
            </w:tcBorders>
            <w:shd w:val="clear" w:color="auto" w:fill="auto"/>
            <w:noWrap/>
            <w:vAlign w:val="bottom"/>
            <w:hideMark/>
          </w:tcPr>
          <w:p w14:paraId="674FB578" w14:textId="77777777" w:rsidR="003C732C" w:rsidRPr="00273870" w:rsidRDefault="003C732C" w:rsidP="006B655D">
            <w:pPr>
              <w:spacing w:after="0" w:line="240" w:lineRule="auto"/>
              <w:jc w:val="both"/>
              <w:rPr>
                <w:rFonts w:ascii="Garamond" w:eastAsia="Times New Roman" w:hAnsi="Garamond" w:cs="Times New Roman"/>
                <w:sz w:val="20"/>
                <w:szCs w:val="20"/>
              </w:rPr>
            </w:pPr>
            <w:r w:rsidRPr="00273870">
              <w:rPr>
                <w:rFonts w:ascii="Garamond" w:hAnsi="Garamond" w:cs="Times New Roman"/>
                <w:sz w:val="20"/>
                <w:szCs w:val="20"/>
              </w:rPr>
              <w:t>0.01</w:t>
            </w:r>
          </w:p>
        </w:tc>
        <w:tc>
          <w:tcPr>
            <w:tcW w:w="1249" w:type="dxa"/>
            <w:gridSpan w:val="2"/>
            <w:tcBorders>
              <w:top w:val="nil"/>
              <w:left w:val="nil"/>
              <w:bottom w:val="nil"/>
              <w:right w:val="nil"/>
            </w:tcBorders>
            <w:shd w:val="clear" w:color="auto" w:fill="auto"/>
            <w:vAlign w:val="bottom"/>
          </w:tcPr>
          <w:p w14:paraId="77F1A5A4" w14:textId="77777777" w:rsidR="003C732C" w:rsidRPr="00273870" w:rsidRDefault="003C732C" w:rsidP="006B655D">
            <w:pPr>
              <w:spacing w:after="0" w:line="240" w:lineRule="auto"/>
              <w:jc w:val="both"/>
              <w:rPr>
                <w:rFonts w:ascii="Garamond" w:hAnsi="Garamond" w:cs="Times New Roman"/>
                <w:sz w:val="20"/>
                <w:szCs w:val="20"/>
              </w:rPr>
            </w:pPr>
            <w:r w:rsidRPr="00273870">
              <w:rPr>
                <w:rFonts w:ascii="Garamond" w:hAnsi="Garamond" w:cs="Times New Roman"/>
                <w:sz w:val="20"/>
                <w:szCs w:val="20"/>
              </w:rPr>
              <w:t>-0.021</w:t>
            </w:r>
          </w:p>
        </w:tc>
        <w:tc>
          <w:tcPr>
            <w:tcW w:w="731" w:type="dxa"/>
            <w:tcBorders>
              <w:top w:val="nil"/>
              <w:left w:val="nil"/>
              <w:bottom w:val="nil"/>
              <w:right w:val="nil"/>
            </w:tcBorders>
            <w:shd w:val="clear" w:color="auto" w:fill="auto"/>
            <w:vAlign w:val="bottom"/>
          </w:tcPr>
          <w:p w14:paraId="0C6C77BF" w14:textId="77777777" w:rsidR="003C732C" w:rsidRPr="00273870" w:rsidRDefault="003C732C" w:rsidP="006B655D">
            <w:pPr>
              <w:spacing w:after="0" w:line="240" w:lineRule="auto"/>
              <w:jc w:val="both"/>
              <w:rPr>
                <w:rFonts w:ascii="Garamond" w:hAnsi="Garamond" w:cs="Times New Roman"/>
                <w:sz w:val="20"/>
                <w:szCs w:val="20"/>
              </w:rPr>
            </w:pPr>
            <w:r w:rsidRPr="00273870">
              <w:rPr>
                <w:rFonts w:ascii="Garamond" w:hAnsi="Garamond" w:cs="Times New Roman"/>
                <w:sz w:val="20"/>
                <w:szCs w:val="20"/>
              </w:rPr>
              <w:t>0.01</w:t>
            </w:r>
          </w:p>
        </w:tc>
        <w:tc>
          <w:tcPr>
            <w:tcW w:w="1069" w:type="dxa"/>
            <w:gridSpan w:val="3"/>
            <w:tcBorders>
              <w:top w:val="nil"/>
              <w:left w:val="nil"/>
              <w:bottom w:val="nil"/>
              <w:right w:val="nil"/>
            </w:tcBorders>
            <w:shd w:val="clear" w:color="auto" w:fill="auto"/>
            <w:vAlign w:val="bottom"/>
          </w:tcPr>
          <w:p w14:paraId="383A94E8" w14:textId="77777777" w:rsidR="003C732C" w:rsidRPr="00273870" w:rsidRDefault="003C732C" w:rsidP="006B655D">
            <w:pPr>
              <w:spacing w:after="0" w:line="240" w:lineRule="auto"/>
              <w:jc w:val="both"/>
              <w:rPr>
                <w:rFonts w:ascii="Garamond" w:hAnsi="Garamond" w:cs="Times New Roman"/>
                <w:sz w:val="20"/>
                <w:szCs w:val="20"/>
              </w:rPr>
            </w:pPr>
            <w:r w:rsidRPr="00273870">
              <w:rPr>
                <w:rFonts w:ascii="Garamond" w:hAnsi="Garamond" w:cs="Times New Roman"/>
                <w:sz w:val="20"/>
                <w:szCs w:val="20"/>
              </w:rPr>
              <w:t>-0.077***</w:t>
            </w:r>
          </w:p>
        </w:tc>
        <w:tc>
          <w:tcPr>
            <w:tcW w:w="647" w:type="dxa"/>
            <w:tcBorders>
              <w:top w:val="nil"/>
              <w:left w:val="nil"/>
              <w:bottom w:val="nil"/>
              <w:right w:val="nil"/>
            </w:tcBorders>
            <w:shd w:val="clear" w:color="auto" w:fill="auto"/>
            <w:vAlign w:val="bottom"/>
          </w:tcPr>
          <w:p w14:paraId="3A6F5CCD" w14:textId="77777777" w:rsidR="003C732C" w:rsidRPr="00273870" w:rsidRDefault="003C732C" w:rsidP="006B655D">
            <w:pPr>
              <w:spacing w:after="0" w:line="240" w:lineRule="auto"/>
              <w:jc w:val="both"/>
              <w:rPr>
                <w:rFonts w:ascii="Garamond" w:hAnsi="Garamond" w:cs="Times New Roman"/>
                <w:sz w:val="20"/>
                <w:szCs w:val="20"/>
              </w:rPr>
            </w:pPr>
            <w:r w:rsidRPr="00273870">
              <w:rPr>
                <w:rFonts w:ascii="Garamond" w:hAnsi="Garamond" w:cs="Times New Roman"/>
                <w:sz w:val="20"/>
                <w:szCs w:val="20"/>
              </w:rPr>
              <w:t>0.01</w:t>
            </w:r>
          </w:p>
        </w:tc>
        <w:tc>
          <w:tcPr>
            <w:tcW w:w="1063" w:type="dxa"/>
            <w:gridSpan w:val="3"/>
            <w:tcBorders>
              <w:top w:val="nil"/>
              <w:left w:val="nil"/>
              <w:bottom w:val="nil"/>
              <w:right w:val="nil"/>
            </w:tcBorders>
            <w:shd w:val="clear" w:color="auto" w:fill="auto"/>
            <w:vAlign w:val="bottom"/>
          </w:tcPr>
          <w:p w14:paraId="5D47FA1D" w14:textId="77777777" w:rsidR="003C732C" w:rsidRPr="00273870" w:rsidRDefault="003C732C" w:rsidP="006B655D">
            <w:pPr>
              <w:spacing w:after="0" w:line="240" w:lineRule="auto"/>
              <w:jc w:val="both"/>
              <w:rPr>
                <w:rFonts w:ascii="Garamond" w:hAnsi="Garamond" w:cs="Times New Roman"/>
                <w:sz w:val="20"/>
                <w:szCs w:val="20"/>
              </w:rPr>
            </w:pPr>
            <w:r w:rsidRPr="00273870">
              <w:rPr>
                <w:rFonts w:ascii="Garamond" w:hAnsi="Garamond" w:cs="Times New Roman"/>
                <w:sz w:val="20"/>
                <w:szCs w:val="20"/>
              </w:rPr>
              <w:t xml:space="preserve"> 0.059***</w:t>
            </w:r>
          </w:p>
        </w:tc>
        <w:tc>
          <w:tcPr>
            <w:tcW w:w="658" w:type="dxa"/>
            <w:tcBorders>
              <w:top w:val="nil"/>
              <w:left w:val="nil"/>
              <w:bottom w:val="nil"/>
              <w:right w:val="nil"/>
            </w:tcBorders>
            <w:shd w:val="clear" w:color="auto" w:fill="auto"/>
            <w:vAlign w:val="bottom"/>
          </w:tcPr>
          <w:p w14:paraId="2D531BFA" w14:textId="77777777" w:rsidR="003C732C" w:rsidRPr="00273870" w:rsidRDefault="003C732C" w:rsidP="006B655D">
            <w:pPr>
              <w:spacing w:after="0" w:line="240" w:lineRule="auto"/>
              <w:jc w:val="both"/>
              <w:rPr>
                <w:rFonts w:ascii="Garamond" w:hAnsi="Garamond" w:cs="Times New Roman"/>
                <w:sz w:val="20"/>
                <w:szCs w:val="20"/>
              </w:rPr>
            </w:pPr>
            <w:r w:rsidRPr="00273870">
              <w:rPr>
                <w:rFonts w:ascii="Garamond" w:hAnsi="Garamond" w:cs="Times New Roman"/>
                <w:sz w:val="20"/>
                <w:szCs w:val="20"/>
              </w:rPr>
              <w:t>0.02</w:t>
            </w:r>
          </w:p>
        </w:tc>
      </w:tr>
      <w:tr w:rsidR="006B655D" w:rsidRPr="00273870" w14:paraId="5D4FA712" w14:textId="77777777" w:rsidTr="006B655D">
        <w:trPr>
          <w:trHeight w:val="215"/>
        </w:trPr>
        <w:tc>
          <w:tcPr>
            <w:tcW w:w="3060" w:type="dxa"/>
            <w:tcBorders>
              <w:top w:val="nil"/>
              <w:left w:val="nil"/>
              <w:bottom w:val="nil"/>
              <w:right w:val="single" w:sz="4" w:space="0" w:color="auto"/>
            </w:tcBorders>
            <w:noWrap/>
            <w:vAlign w:val="bottom"/>
            <w:hideMark/>
          </w:tcPr>
          <w:p w14:paraId="0A8227D0" w14:textId="77777777" w:rsidR="003C732C" w:rsidRPr="00273870" w:rsidRDefault="003C732C" w:rsidP="006B655D">
            <w:pPr>
              <w:spacing w:after="0" w:line="240" w:lineRule="auto"/>
              <w:jc w:val="both"/>
              <w:rPr>
                <w:rFonts w:ascii="Garamond" w:eastAsia="Times New Roman" w:hAnsi="Garamond" w:cs="Times New Roman"/>
                <w:sz w:val="20"/>
                <w:szCs w:val="20"/>
              </w:rPr>
            </w:pPr>
            <w:r w:rsidRPr="00273870">
              <w:rPr>
                <w:rFonts w:ascii="Garamond" w:eastAsia="Times New Roman" w:hAnsi="Garamond" w:cs="Times New Roman"/>
                <w:sz w:val="20"/>
                <w:szCs w:val="20"/>
              </w:rPr>
              <w:t xml:space="preserve">District Nou Barris         </w:t>
            </w:r>
          </w:p>
        </w:tc>
        <w:tc>
          <w:tcPr>
            <w:tcW w:w="1080" w:type="dxa"/>
            <w:gridSpan w:val="2"/>
            <w:tcBorders>
              <w:top w:val="nil"/>
              <w:left w:val="nil"/>
              <w:bottom w:val="nil"/>
              <w:right w:val="nil"/>
            </w:tcBorders>
            <w:shd w:val="clear" w:color="auto" w:fill="auto"/>
            <w:noWrap/>
            <w:vAlign w:val="bottom"/>
            <w:hideMark/>
          </w:tcPr>
          <w:p w14:paraId="3E3E0159" w14:textId="77777777" w:rsidR="003C732C" w:rsidRPr="00273870" w:rsidRDefault="003C732C" w:rsidP="006B655D">
            <w:pPr>
              <w:spacing w:after="0" w:line="240" w:lineRule="auto"/>
              <w:jc w:val="both"/>
              <w:rPr>
                <w:rFonts w:ascii="Garamond" w:eastAsia="Times New Roman" w:hAnsi="Garamond" w:cs="Times New Roman"/>
                <w:sz w:val="20"/>
                <w:szCs w:val="20"/>
              </w:rPr>
            </w:pPr>
            <w:r w:rsidRPr="00273870">
              <w:rPr>
                <w:rFonts w:ascii="Garamond" w:hAnsi="Garamond" w:cs="Times New Roman"/>
                <w:sz w:val="20"/>
                <w:szCs w:val="20"/>
              </w:rPr>
              <w:t>-0.517***</w:t>
            </w:r>
          </w:p>
        </w:tc>
        <w:tc>
          <w:tcPr>
            <w:tcW w:w="731" w:type="dxa"/>
            <w:tcBorders>
              <w:top w:val="nil"/>
              <w:left w:val="nil"/>
              <w:bottom w:val="nil"/>
              <w:right w:val="nil"/>
            </w:tcBorders>
            <w:shd w:val="clear" w:color="auto" w:fill="auto"/>
            <w:noWrap/>
            <w:vAlign w:val="bottom"/>
            <w:hideMark/>
          </w:tcPr>
          <w:p w14:paraId="6BC6824E" w14:textId="77777777" w:rsidR="003C732C" w:rsidRPr="00273870" w:rsidRDefault="003C732C" w:rsidP="006B655D">
            <w:pPr>
              <w:spacing w:after="0" w:line="240" w:lineRule="auto"/>
              <w:jc w:val="both"/>
              <w:rPr>
                <w:rFonts w:ascii="Garamond" w:eastAsia="Times New Roman" w:hAnsi="Garamond" w:cs="Times New Roman"/>
                <w:sz w:val="20"/>
                <w:szCs w:val="20"/>
              </w:rPr>
            </w:pPr>
            <w:r w:rsidRPr="00273870">
              <w:rPr>
                <w:rFonts w:ascii="Garamond" w:hAnsi="Garamond" w:cs="Times New Roman"/>
                <w:sz w:val="20"/>
                <w:szCs w:val="20"/>
              </w:rPr>
              <w:t>0.02</w:t>
            </w:r>
          </w:p>
        </w:tc>
        <w:tc>
          <w:tcPr>
            <w:tcW w:w="1249" w:type="dxa"/>
            <w:gridSpan w:val="2"/>
            <w:tcBorders>
              <w:top w:val="nil"/>
              <w:left w:val="nil"/>
              <w:bottom w:val="nil"/>
              <w:right w:val="nil"/>
            </w:tcBorders>
            <w:shd w:val="clear" w:color="auto" w:fill="auto"/>
            <w:vAlign w:val="bottom"/>
          </w:tcPr>
          <w:p w14:paraId="3981D569" w14:textId="77777777" w:rsidR="003C732C" w:rsidRPr="00273870" w:rsidRDefault="003C732C" w:rsidP="006B655D">
            <w:pPr>
              <w:spacing w:after="0" w:line="240" w:lineRule="auto"/>
              <w:jc w:val="both"/>
              <w:rPr>
                <w:rFonts w:ascii="Garamond" w:hAnsi="Garamond" w:cs="Times New Roman"/>
                <w:sz w:val="20"/>
                <w:szCs w:val="20"/>
              </w:rPr>
            </w:pPr>
            <w:r w:rsidRPr="00273870">
              <w:rPr>
                <w:rFonts w:ascii="Garamond" w:hAnsi="Garamond" w:cs="Times New Roman"/>
                <w:sz w:val="20"/>
                <w:szCs w:val="20"/>
              </w:rPr>
              <w:t>-0.456***</w:t>
            </w:r>
          </w:p>
        </w:tc>
        <w:tc>
          <w:tcPr>
            <w:tcW w:w="731" w:type="dxa"/>
            <w:tcBorders>
              <w:top w:val="nil"/>
              <w:left w:val="nil"/>
              <w:bottom w:val="nil"/>
              <w:right w:val="nil"/>
            </w:tcBorders>
            <w:shd w:val="clear" w:color="auto" w:fill="auto"/>
            <w:vAlign w:val="bottom"/>
          </w:tcPr>
          <w:p w14:paraId="44E4E659" w14:textId="77777777" w:rsidR="003C732C" w:rsidRPr="00273870" w:rsidRDefault="003C732C" w:rsidP="006B655D">
            <w:pPr>
              <w:spacing w:after="0" w:line="240" w:lineRule="auto"/>
              <w:jc w:val="both"/>
              <w:rPr>
                <w:rFonts w:ascii="Garamond" w:hAnsi="Garamond" w:cs="Times New Roman"/>
                <w:sz w:val="20"/>
                <w:szCs w:val="20"/>
              </w:rPr>
            </w:pPr>
            <w:r w:rsidRPr="00273870">
              <w:rPr>
                <w:rFonts w:ascii="Garamond" w:hAnsi="Garamond" w:cs="Times New Roman"/>
                <w:sz w:val="20"/>
                <w:szCs w:val="20"/>
              </w:rPr>
              <w:t>0.01</w:t>
            </w:r>
          </w:p>
        </w:tc>
        <w:tc>
          <w:tcPr>
            <w:tcW w:w="1069" w:type="dxa"/>
            <w:gridSpan w:val="3"/>
            <w:tcBorders>
              <w:top w:val="nil"/>
              <w:left w:val="nil"/>
              <w:bottom w:val="nil"/>
              <w:right w:val="nil"/>
            </w:tcBorders>
            <w:shd w:val="clear" w:color="auto" w:fill="auto"/>
            <w:vAlign w:val="bottom"/>
          </w:tcPr>
          <w:p w14:paraId="1C65CFEE" w14:textId="77777777" w:rsidR="003C732C" w:rsidRPr="00273870" w:rsidRDefault="003C732C" w:rsidP="006B655D">
            <w:pPr>
              <w:spacing w:after="0" w:line="240" w:lineRule="auto"/>
              <w:jc w:val="both"/>
              <w:rPr>
                <w:rFonts w:ascii="Garamond" w:hAnsi="Garamond" w:cs="Times New Roman"/>
                <w:sz w:val="20"/>
                <w:szCs w:val="20"/>
              </w:rPr>
            </w:pPr>
            <w:r w:rsidRPr="00273870">
              <w:rPr>
                <w:rFonts w:ascii="Garamond" w:hAnsi="Garamond" w:cs="Times New Roman"/>
                <w:sz w:val="20"/>
                <w:szCs w:val="20"/>
              </w:rPr>
              <w:t>-0.380***</w:t>
            </w:r>
          </w:p>
        </w:tc>
        <w:tc>
          <w:tcPr>
            <w:tcW w:w="647" w:type="dxa"/>
            <w:tcBorders>
              <w:top w:val="nil"/>
              <w:left w:val="nil"/>
              <w:bottom w:val="nil"/>
              <w:right w:val="nil"/>
            </w:tcBorders>
            <w:shd w:val="clear" w:color="auto" w:fill="auto"/>
            <w:vAlign w:val="bottom"/>
          </w:tcPr>
          <w:p w14:paraId="08E6B102" w14:textId="77777777" w:rsidR="003C732C" w:rsidRPr="00273870" w:rsidRDefault="003C732C" w:rsidP="006B655D">
            <w:pPr>
              <w:spacing w:after="0" w:line="240" w:lineRule="auto"/>
              <w:jc w:val="both"/>
              <w:rPr>
                <w:rFonts w:ascii="Garamond" w:hAnsi="Garamond" w:cs="Times New Roman"/>
                <w:sz w:val="20"/>
                <w:szCs w:val="20"/>
              </w:rPr>
            </w:pPr>
            <w:r w:rsidRPr="00273870">
              <w:rPr>
                <w:rFonts w:ascii="Garamond" w:hAnsi="Garamond" w:cs="Times New Roman"/>
                <w:sz w:val="20"/>
                <w:szCs w:val="20"/>
              </w:rPr>
              <w:t>0.02</w:t>
            </w:r>
          </w:p>
        </w:tc>
        <w:tc>
          <w:tcPr>
            <w:tcW w:w="1063" w:type="dxa"/>
            <w:gridSpan w:val="3"/>
            <w:tcBorders>
              <w:top w:val="nil"/>
              <w:left w:val="nil"/>
              <w:bottom w:val="nil"/>
              <w:right w:val="nil"/>
            </w:tcBorders>
            <w:shd w:val="clear" w:color="auto" w:fill="auto"/>
            <w:vAlign w:val="bottom"/>
          </w:tcPr>
          <w:p w14:paraId="15216183" w14:textId="77777777" w:rsidR="003C732C" w:rsidRPr="00273870" w:rsidRDefault="003C732C" w:rsidP="006B655D">
            <w:pPr>
              <w:spacing w:after="0" w:line="240" w:lineRule="auto"/>
              <w:jc w:val="both"/>
              <w:rPr>
                <w:rFonts w:ascii="Garamond" w:hAnsi="Garamond" w:cs="Times New Roman"/>
                <w:sz w:val="20"/>
                <w:szCs w:val="20"/>
              </w:rPr>
            </w:pPr>
            <w:r w:rsidRPr="00273870">
              <w:rPr>
                <w:rFonts w:ascii="Garamond" w:hAnsi="Garamond" w:cs="Times New Roman"/>
                <w:sz w:val="20"/>
                <w:szCs w:val="20"/>
              </w:rPr>
              <w:t>-0.372***</w:t>
            </w:r>
          </w:p>
        </w:tc>
        <w:tc>
          <w:tcPr>
            <w:tcW w:w="658" w:type="dxa"/>
            <w:tcBorders>
              <w:top w:val="nil"/>
              <w:left w:val="nil"/>
              <w:bottom w:val="nil"/>
              <w:right w:val="nil"/>
            </w:tcBorders>
            <w:shd w:val="clear" w:color="auto" w:fill="auto"/>
            <w:vAlign w:val="bottom"/>
          </w:tcPr>
          <w:p w14:paraId="3CA69284" w14:textId="77777777" w:rsidR="003C732C" w:rsidRPr="00273870" w:rsidRDefault="003C732C" w:rsidP="006B655D">
            <w:pPr>
              <w:spacing w:after="0" w:line="240" w:lineRule="auto"/>
              <w:jc w:val="both"/>
              <w:rPr>
                <w:rFonts w:ascii="Garamond" w:hAnsi="Garamond" w:cs="Times New Roman"/>
                <w:sz w:val="20"/>
                <w:szCs w:val="20"/>
              </w:rPr>
            </w:pPr>
            <w:r w:rsidRPr="00273870">
              <w:rPr>
                <w:rFonts w:ascii="Garamond" w:hAnsi="Garamond" w:cs="Times New Roman"/>
                <w:sz w:val="20"/>
                <w:szCs w:val="20"/>
              </w:rPr>
              <w:t>0.02</w:t>
            </w:r>
          </w:p>
        </w:tc>
      </w:tr>
      <w:tr w:rsidR="006B655D" w:rsidRPr="00273870" w14:paraId="355C4ADE" w14:textId="77777777" w:rsidTr="006B655D">
        <w:trPr>
          <w:trHeight w:val="215"/>
        </w:trPr>
        <w:tc>
          <w:tcPr>
            <w:tcW w:w="3060" w:type="dxa"/>
            <w:tcBorders>
              <w:top w:val="nil"/>
              <w:left w:val="nil"/>
              <w:bottom w:val="nil"/>
              <w:right w:val="single" w:sz="4" w:space="0" w:color="auto"/>
            </w:tcBorders>
            <w:noWrap/>
            <w:vAlign w:val="bottom"/>
            <w:hideMark/>
          </w:tcPr>
          <w:p w14:paraId="53C94491" w14:textId="77777777" w:rsidR="003C732C" w:rsidRPr="00273870" w:rsidRDefault="003C732C" w:rsidP="006B655D">
            <w:pPr>
              <w:spacing w:after="0" w:line="240" w:lineRule="auto"/>
              <w:jc w:val="both"/>
              <w:rPr>
                <w:rFonts w:ascii="Garamond" w:eastAsia="Times New Roman" w:hAnsi="Garamond" w:cs="Times New Roman"/>
                <w:sz w:val="20"/>
                <w:szCs w:val="20"/>
              </w:rPr>
            </w:pPr>
            <w:r w:rsidRPr="00273870">
              <w:rPr>
                <w:rFonts w:ascii="Garamond" w:eastAsia="Times New Roman" w:hAnsi="Garamond" w:cs="Times New Roman"/>
                <w:sz w:val="20"/>
                <w:szCs w:val="20"/>
              </w:rPr>
              <w:t>District Sarrià-Sant Gervasi</w:t>
            </w:r>
          </w:p>
        </w:tc>
        <w:tc>
          <w:tcPr>
            <w:tcW w:w="1080" w:type="dxa"/>
            <w:gridSpan w:val="2"/>
            <w:tcBorders>
              <w:top w:val="nil"/>
              <w:left w:val="nil"/>
              <w:bottom w:val="nil"/>
              <w:right w:val="nil"/>
            </w:tcBorders>
            <w:shd w:val="clear" w:color="auto" w:fill="auto"/>
            <w:noWrap/>
            <w:vAlign w:val="bottom"/>
            <w:hideMark/>
          </w:tcPr>
          <w:p w14:paraId="6B583F25" w14:textId="77777777" w:rsidR="003C732C" w:rsidRPr="00273870" w:rsidRDefault="003C732C" w:rsidP="006B655D">
            <w:pPr>
              <w:spacing w:after="0" w:line="240" w:lineRule="auto"/>
              <w:jc w:val="both"/>
              <w:rPr>
                <w:rFonts w:ascii="Garamond" w:eastAsia="Times New Roman" w:hAnsi="Garamond" w:cs="Times New Roman"/>
                <w:sz w:val="20"/>
                <w:szCs w:val="20"/>
              </w:rPr>
            </w:pPr>
            <w:r w:rsidRPr="00273870">
              <w:rPr>
                <w:rFonts w:ascii="Garamond" w:hAnsi="Garamond" w:cs="Times New Roman"/>
                <w:sz w:val="20"/>
                <w:szCs w:val="20"/>
              </w:rPr>
              <w:t xml:space="preserve"> 0.104***</w:t>
            </w:r>
          </w:p>
        </w:tc>
        <w:tc>
          <w:tcPr>
            <w:tcW w:w="731" w:type="dxa"/>
            <w:tcBorders>
              <w:top w:val="nil"/>
              <w:left w:val="nil"/>
              <w:bottom w:val="nil"/>
              <w:right w:val="nil"/>
            </w:tcBorders>
            <w:shd w:val="clear" w:color="auto" w:fill="auto"/>
            <w:noWrap/>
            <w:vAlign w:val="bottom"/>
            <w:hideMark/>
          </w:tcPr>
          <w:p w14:paraId="337B71CB" w14:textId="77777777" w:rsidR="003C732C" w:rsidRPr="00273870" w:rsidRDefault="003C732C" w:rsidP="006B655D">
            <w:pPr>
              <w:spacing w:after="0" w:line="240" w:lineRule="auto"/>
              <w:jc w:val="both"/>
              <w:rPr>
                <w:rFonts w:ascii="Garamond" w:eastAsia="Times New Roman" w:hAnsi="Garamond" w:cs="Times New Roman"/>
                <w:sz w:val="20"/>
                <w:szCs w:val="20"/>
              </w:rPr>
            </w:pPr>
            <w:r w:rsidRPr="00273870">
              <w:rPr>
                <w:rFonts w:ascii="Garamond" w:hAnsi="Garamond" w:cs="Times New Roman"/>
                <w:sz w:val="20"/>
                <w:szCs w:val="20"/>
              </w:rPr>
              <w:t>0.01</w:t>
            </w:r>
          </w:p>
        </w:tc>
        <w:tc>
          <w:tcPr>
            <w:tcW w:w="1249" w:type="dxa"/>
            <w:gridSpan w:val="2"/>
            <w:tcBorders>
              <w:top w:val="nil"/>
              <w:left w:val="nil"/>
              <w:bottom w:val="nil"/>
              <w:right w:val="nil"/>
            </w:tcBorders>
            <w:shd w:val="clear" w:color="auto" w:fill="auto"/>
            <w:vAlign w:val="bottom"/>
          </w:tcPr>
          <w:p w14:paraId="21C93C42" w14:textId="77777777" w:rsidR="003C732C" w:rsidRPr="00273870" w:rsidRDefault="003C732C" w:rsidP="006B655D">
            <w:pPr>
              <w:spacing w:after="0" w:line="240" w:lineRule="auto"/>
              <w:jc w:val="both"/>
              <w:rPr>
                <w:rFonts w:ascii="Garamond" w:hAnsi="Garamond" w:cs="Times New Roman"/>
                <w:sz w:val="20"/>
                <w:szCs w:val="20"/>
              </w:rPr>
            </w:pPr>
            <w:r w:rsidRPr="00273870">
              <w:rPr>
                <w:rFonts w:ascii="Garamond" w:hAnsi="Garamond" w:cs="Times New Roman"/>
                <w:sz w:val="20"/>
                <w:szCs w:val="20"/>
              </w:rPr>
              <w:t xml:space="preserve"> 0.027**</w:t>
            </w:r>
          </w:p>
        </w:tc>
        <w:tc>
          <w:tcPr>
            <w:tcW w:w="731" w:type="dxa"/>
            <w:tcBorders>
              <w:top w:val="nil"/>
              <w:left w:val="nil"/>
              <w:bottom w:val="nil"/>
              <w:right w:val="nil"/>
            </w:tcBorders>
            <w:shd w:val="clear" w:color="auto" w:fill="auto"/>
            <w:vAlign w:val="bottom"/>
          </w:tcPr>
          <w:p w14:paraId="40197CB4" w14:textId="77777777" w:rsidR="003C732C" w:rsidRPr="00273870" w:rsidRDefault="003C732C" w:rsidP="006B655D">
            <w:pPr>
              <w:spacing w:after="0" w:line="240" w:lineRule="auto"/>
              <w:jc w:val="both"/>
              <w:rPr>
                <w:rFonts w:ascii="Garamond" w:hAnsi="Garamond" w:cs="Times New Roman"/>
                <w:sz w:val="20"/>
                <w:szCs w:val="20"/>
              </w:rPr>
            </w:pPr>
            <w:r w:rsidRPr="00273870">
              <w:rPr>
                <w:rFonts w:ascii="Garamond" w:hAnsi="Garamond" w:cs="Times New Roman"/>
                <w:sz w:val="20"/>
                <w:szCs w:val="20"/>
              </w:rPr>
              <w:t>0.01</w:t>
            </w:r>
          </w:p>
        </w:tc>
        <w:tc>
          <w:tcPr>
            <w:tcW w:w="1069" w:type="dxa"/>
            <w:gridSpan w:val="3"/>
            <w:tcBorders>
              <w:top w:val="nil"/>
              <w:left w:val="nil"/>
              <w:bottom w:val="nil"/>
              <w:right w:val="nil"/>
            </w:tcBorders>
            <w:shd w:val="clear" w:color="auto" w:fill="auto"/>
            <w:vAlign w:val="bottom"/>
          </w:tcPr>
          <w:p w14:paraId="2CD1DF3B" w14:textId="77777777" w:rsidR="003C732C" w:rsidRPr="00273870" w:rsidRDefault="003C732C" w:rsidP="006B655D">
            <w:pPr>
              <w:spacing w:after="0" w:line="240" w:lineRule="auto"/>
              <w:jc w:val="both"/>
              <w:rPr>
                <w:rFonts w:ascii="Garamond" w:hAnsi="Garamond" w:cs="Times New Roman"/>
                <w:sz w:val="20"/>
                <w:szCs w:val="20"/>
              </w:rPr>
            </w:pPr>
            <w:r w:rsidRPr="00273870">
              <w:rPr>
                <w:rFonts w:ascii="Garamond" w:hAnsi="Garamond" w:cs="Times New Roman"/>
                <w:sz w:val="20"/>
                <w:szCs w:val="20"/>
              </w:rPr>
              <w:t xml:space="preserve"> 0.088***</w:t>
            </w:r>
          </w:p>
        </w:tc>
        <w:tc>
          <w:tcPr>
            <w:tcW w:w="647" w:type="dxa"/>
            <w:tcBorders>
              <w:top w:val="nil"/>
              <w:left w:val="nil"/>
              <w:bottom w:val="nil"/>
              <w:right w:val="nil"/>
            </w:tcBorders>
            <w:shd w:val="clear" w:color="auto" w:fill="auto"/>
            <w:vAlign w:val="bottom"/>
          </w:tcPr>
          <w:p w14:paraId="0A6DAC1C" w14:textId="77777777" w:rsidR="003C732C" w:rsidRPr="00273870" w:rsidRDefault="003C732C" w:rsidP="006B655D">
            <w:pPr>
              <w:spacing w:after="0" w:line="240" w:lineRule="auto"/>
              <w:jc w:val="both"/>
              <w:rPr>
                <w:rFonts w:ascii="Garamond" w:hAnsi="Garamond" w:cs="Times New Roman"/>
                <w:sz w:val="20"/>
                <w:szCs w:val="20"/>
              </w:rPr>
            </w:pPr>
            <w:r w:rsidRPr="00273870">
              <w:rPr>
                <w:rFonts w:ascii="Garamond" w:hAnsi="Garamond" w:cs="Times New Roman"/>
                <w:sz w:val="20"/>
                <w:szCs w:val="20"/>
              </w:rPr>
              <w:t>0.01</w:t>
            </w:r>
          </w:p>
        </w:tc>
        <w:tc>
          <w:tcPr>
            <w:tcW w:w="1063" w:type="dxa"/>
            <w:gridSpan w:val="3"/>
            <w:tcBorders>
              <w:top w:val="nil"/>
              <w:left w:val="nil"/>
              <w:bottom w:val="nil"/>
              <w:right w:val="nil"/>
            </w:tcBorders>
            <w:shd w:val="clear" w:color="auto" w:fill="auto"/>
            <w:vAlign w:val="bottom"/>
          </w:tcPr>
          <w:p w14:paraId="2C706133" w14:textId="77777777" w:rsidR="003C732C" w:rsidRPr="00273870" w:rsidRDefault="003C732C" w:rsidP="006B655D">
            <w:pPr>
              <w:spacing w:after="0" w:line="240" w:lineRule="auto"/>
              <w:jc w:val="both"/>
              <w:rPr>
                <w:rFonts w:ascii="Garamond" w:hAnsi="Garamond" w:cs="Times New Roman"/>
                <w:sz w:val="20"/>
                <w:szCs w:val="20"/>
              </w:rPr>
            </w:pPr>
            <w:r w:rsidRPr="00273870">
              <w:rPr>
                <w:rFonts w:ascii="Garamond" w:hAnsi="Garamond" w:cs="Times New Roman"/>
                <w:sz w:val="20"/>
                <w:szCs w:val="20"/>
              </w:rPr>
              <w:t xml:space="preserve"> 0.136***</w:t>
            </w:r>
          </w:p>
        </w:tc>
        <w:tc>
          <w:tcPr>
            <w:tcW w:w="658" w:type="dxa"/>
            <w:tcBorders>
              <w:top w:val="nil"/>
              <w:left w:val="nil"/>
              <w:bottom w:val="nil"/>
              <w:right w:val="nil"/>
            </w:tcBorders>
            <w:shd w:val="clear" w:color="auto" w:fill="auto"/>
            <w:vAlign w:val="bottom"/>
          </w:tcPr>
          <w:p w14:paraId="6E4DAFC0" w14:textId="77777777" w:rsidR="003C732C" w:rsidRPr="00273870" w:rsidRDefault="003C732C" w:rsidP="006B655D">
            <w:pPr>
              <w:spacing w:after="0" w:line="240" w:lineRule="auto"/>
              <w:jc w:val="both"/>
              <w:rPr>
                <w:rFonts w:ascii="Garamond" w:hAnsi="Garamond" w:cs="Times New Roman"/>
                <w:sz w:val="20"/>
                <w:szCs w:val="20"/>
              </w:rPr>
            </w:pPr>
            <w:r w:rsidRPr="00273870">
              <w:rPr>
                <w:rFonts w:ascii="Garamond" w:hAnsi="Garamond" w:cs="Times New Roman"/>
                <w:sz w:val="20"/>
                <w:szCs w:val="20"/>
              </w:rPr>
              <w:t>0.01</w:t>
            </w:r>
          </w:p>
        </w:tc>
      </w:tr>
      <w:tr w:rsidR="006B655D" w:rsidRPr="00273870" w14:paraId="62277D62" w14:textId="77777777" w:rsidTr="006B655D">
        <w:trPr>
          <w:trHeight w:val="215"/>
        </w:trPr>
        <w:tc>
          <w:tcPr>
            <w:tcW w:w="3060" w:type="dxa"/>
            <w:tcBorders>
              <w:top w:val="nil"/>
              <w:left w:val="nil"/>
              <w:bottom w:val="single" w:sz="4" w:space="0" w:color="auto"/>
              <w:right w:val="single" w:sz="4" w:space="0" w:color="auto"/>
            </w:tcBorders>
            <w:noWrap/>
            <w:vAlign w:val="bottom"/>
            <w:hideMark/>
          </w:tcPr>
          <w:p w14:paraId="30B0F2B4" w14:textId="77777777" w:rsidR="003C732C" w:rsidRPr="00273870" w:rsidRDefault="003C732C" w:rsidP="006B655D">
            <w:pPr>
              <w:spacing w:after="0" w:line="240" w:lineRule="auto"/>
              <w:jc w:val="both"/>
              <w:rPr>
                <w:rFonts w:ascii="Garamond" w:eastAsia="Times New Roman" w:hAnsi="Garamond" w:cs="Times New Roman"/>
                <w:sz w:val="20"/>
                <w:szCs w:val="20"/>
              </w:rPr>
            </w:pPr>
            <w:r w:rsidRPr="00273870">
              <w:rPr>
                <w:rFonts w:ascii="Garamond" w:eastAsia="Times New Roman" w:hAnsi="Garamond" w:cs="Times New Roman"/>
                <w:sz w:val="20"/>
                <w:szCs w:val="20"/>
              </w:rPr>
              <w:t xml:space="preserve">District Sant Andreu        </w:t>
            </w:r>
          </w:p>
        </w:tc>
        <w:tc>
          <w:tcPr>
            <w:tcW w:w="1080" w:type="dxa"/>
            <w:gridSpan w:val="2"/>
            <w:tcBorders>
              <w:top w:val="nil"/>
              <w:left w:val="nil"/>
              <w:bottom w:val="nil"/>
              <w:right w:val="nil"/>
            </w:tcBorders>
            <w:shd w:val="clear" w:color="auto" w:fill="auto"/>
            <w:noWrap/>
            <w:vAlign w:val="bottom"/>
            <w:hideMark/>
          </w:tcPr>
          <w:p w14:paraId="0F5BA4E2" w14:textId="77777777" w:rsidR="003C732C" w:rsidRPr="00273870" w:rsidRDefault="003C732C" w:rsidP="006B655D">
            <w:pPr>
              <w:spacing w:after="0" w:line="240" w:lineRule="auto"/>
              <w:jc w:val="both"/>
              <w:rPr>
                <w:rFonts w:ascii="Garamond" w:eastAsia="Times New Roman" w:hAnsi="Garamond" w:cs="Times New Roman"/>
                <w:sz w:val="20"/>
                <w:szCs w:val="20"/>
              </w:rPr>
            </w:pPr>
            <w:r w:rsidRPr="00273870">
              <w:rPr>
                <w:rFonts w:ascii="Garamond" w:hAnsi="Garamond" w:cs="Times New Roman"/>
                <w:sz w:val="20"/>
                <w:szCs w:val="20"/>
              </w:rPr>
              <w:t>-0.416***</w:t>
            </w:r>
          </w:p>
        </w:tc>
        <w:tc>
          <w:tcPr>
            <w:tcW w:w="731" w:type="dxa"/>
            <w:tcBorders>
              <w:top w:val="nil"/>
              <w:left w:val="nil"/>
              <w:bottom w:val="nil"/>
              <w:right w:val="nil"/>
            </w:tcBorders>
            <w:shd w:val="clear" w:color="auto" w:fill="auto"/>
            <w:noWrap/>
            <w:vAlign w:val="bottom"/>
            <w:hideMark/>
          </w:tcPr>
          <w:p w14:paraId="49D11C23" w14:textId="77777777" w:rsidR="003C732C" w:rsidRPr="00273870" w:rsidRDefault="003C732C" w:rsidP="006B655D">
            <w:pPr>
              <w:spacing w:after="0" w:line="240" w:lineRule="auto"/>
              <w:jc w:val="both"/>
              <w:rPr>
                <w:rFonts w:ascii="Garamond" w:eastAsia="Times New Roman" w:hAnsi="Garamond" w:cs="Times New Roman"/>
                <w:sz w:val="20"/>
                <w:szCs w:val="20"/>
              </w:rPr>
            </w:pPr>
            <w:r w:rsidRPr="00273870">
              <w:rPr>
                <w:rFonts w:ascii="Garamond" w:hAnsi="Garamond" w:cs="Times New Roman"/>
                <w:sz w:val="20"/>
                <w:szCs w:val="20"/>
              </w:rPr>
              <w:t>0.02</w:t>
            </w:r>
          </w:p>
        </w:tc>
        <w:tc>
          <w:tcPr>
            <w:tcW w:w="1249" w:type="dxa"/>
            <w:gridSpan w:val="2"/>
            <w:tcBorders>
              <w:top w:val="nil"/>
              <w:left w:val="nil"/>
              <w:bottom w:val="nil"/>
              <w:right w:val="nil"/>
            </w:tcBorders>
            <w:shd w:val="clear" w:color="auto" w:fill="auto"/>
            <w:vAlign w:val="bottom"/>
          </w:tcPr>
          <w:p w14:paraId="763140BB" w14:textId="77777777" w:rsidR="003C732C" w:rsidRPr="00273870" w:rsidRDefault="003C732C" w:rsidP="006B655D">
            <w:pPr>
              <w:spacing w:after="0" w:line="240" w:lineRule="auto"/>
              <w:jc w:val="both"/>
              <w:rPr>
                <w:rFonts w:ascii="Garamond" w:hAnsi="Garamond" w:cs="Times New Roman"/>
                <w:sz w:val="20"/>
                <w:szCs w:val="20"/>
              </w:rPr>
            </w:pPr>
            <w:r w:rsidRPr="00273870">
              <w:rPr>
                <w:rFonts w:ascii="Garamond" w:hAnsi="Garamond" w:cs="Times New Roman"/>
                <w:sz w:val="20"/>
                <w:szCs w:val="20"/>
              </w:rPr>
              <w:t>-0.434***</w:t>
            </w:r>
          </w:p>
        </w:tc>
        <w:tc>
          <w:tcPr>
            <w:tcW w:w="731" w:type="dxa"/>
            <w:tcBorders>
              <w:top w:val="nil"/>
              <w:left w:val="nil"/>
              <w:bottom w:val="nil"/>
              <w:right w:val="nil"/>
            </w:tcBorders>
            <w:shd w:val="clear" w:color="auto" w:fill="auto"/>
            <w:vAlign w:val="bottom"/>
          </w:tcPr>
          <w:p w14:paraId="5A8D33DA" w14:textId="77777777" w:rsidR="003C732C" w:rsidRPr="00273870" w:rsidRDefault="003C732C" w:rsidP="006B655D">
            <w:pPr>
              <w:spacing w:after="0" w:line="240" w:lineRule="auto"/>
              <w:jc w:val="both"/>
              <w:rPr>
                <w:rFonts w:ascii="Garamond" w:hAnsi="Garamond" w:cs="Times New Roman"/>
                <w:sz w:val="20"/>
                <w:szCs w:val="20"/>
              </w:rPr>
            </w:pPr>
            <w:r w:rsidRPr="00273870">
              <w:rPr>
                <w:rFonts w:ascii="Garamond" w:hAnsi="Garamond" w:cs="Times New Roman"/>
                <w:sz w:val="20"/>
                <w:szCs w:val="20"/>
              </w:rPr>
              <w:t>0.01</w:t>
            </w:r>
          </w:p>
        </w:tc>
        <w:tc>
          <w:tcPr>
            <w:tcW w:w="1069" w:type="dxa"/>
            <w:gridSpan w:val="3"/>
            <w:tcBorders>
              <w:top w:val="nil"/>
              <w:left w:val="nil"/>
              <w:bottom w:val="nil"/>
              <w:right w:val="nil"/>
            </w:tcBorders>
            <w:shd w:val="clear" w:color="auto" w:fill="auto"/>
            <w:vAlign w:val="bottom"/>
          </w:tcPr>
          <w:p w14:paraId="760B1E04" w14:textId="77777777" w:rsidR="003C732C" w:rsidRPr="00273870" w:rsidRDefault="003C732C" w:rsidP="006B655D">
            <w:pPr>
              <w:spacing w:after="0" w:line="240" w:lineRule="auto"/>
              <w:jc w:val="both"/>
              <w:rPr>
                <w:rFonts w:ascii="Garamond" w:hAnsi="Garamond" w:cs="Times New Roman"/>
                <w:sz w:val="20"/>
                <w:szCs w:val="20"/>
              </w:rPr>
            </w:pPr>
            <w:r w:rsidRPr="00273870">
              <w:rPr>
                <w:rFonts w:ascii="Garamond" w:hAnsi="Garamond" w:cs="Times New Roman"/>
                <w:sz w:val="20"/>
                <w:szCs w:val="20"/>
              </w:rPr>
              <w:t>-0.445***</w:t>
            </w:r>
          </w:p>
        </w:tc>
        <w:tc>
          <w:tcPr>
            <w:tcW w:w="647" w:type="dxa"/>
            <w:tcBorders>
              <w:top w:val="nil"/>
              <w:left w:val="nil"/>
              <w:bottom w:val="nil"/>
              <w:right w:val="nil"/>
            </w:tcBorders>
            <w:shd w:val="clear" w:color="auto" w:fill="auto"/>
            <w:vAlign w:val="bottom"/>
          </w:tcPr>
          <w:p w14:paraId="238B67E8" w14:textId="77777777" w:rsidR="003C732C" w:rsidRPr="00273870" w:rsidRDefault="003C732C" w:rsidP="006B655D">
            <w:pPr>
              <w:spacing w:after="0" w:line="240" w:lineRule="auto"/>
              <w:jc w:val="both"/>
              <w:rPr>
                <w:rFonts w:ascii="Garamond" w:hAnsi="Garamond" w:cs="Times New Roman"/>
                <w:sz w:val="20"/>
                <w:szCs w:val="20"/>
              </w:rPr>
            </w:pPr>
            <w:r w:rsidRPr="00273870">
              <w:rPr>
                <w:rFonts w:ascii="Garamond" w:hAnsi="Garamond" w:cs="Times New Roman"/>
                <w:sz w:val="20"/>
                <w:szCs w:val="20"/>
              </w:rPr>
              <w:t>0.02</w:t>
            </w:r>
          </w:p>
        </w:tc>
        <w:tc>
          <w:tcPr>
            <w:tcW w:w="1063" w:type="dxa"/>
            <w:gridSpan w:val="3"/>
            <w:tcBorders>
              <w:top w:val="nil"/>
              <w:left w:val="nil"/>
              <w:bottom w:val="nil"/>
              <w:right w:val="nil"/>
            </w:tcBorders>
            <w:shd w:val="clear" w:color="auto" w:fill="auto"/>
            <w:vAlign w:val="bottom"/>
          </w:tcPr>
          <w:p w14:paraId="361DEADA" w14:textId="77777777" w:rsidR="003C732C" w:rsidRPr="00273870" w:rsidRDefault="003C732C" w:rsidP="006B655D">
            <w:pPr>
              <w:spacing w:after="0" w:line="240" w:lineRule="auto"/>
              <w:jc w:val="both"/>
              <w:rPr>
                <w:rFonts w:ascii="Garamond" w:hAnsi="Garamond" w:cs="Times New Roman"/>
                <w:sz w:val="20"/>
                <w:szCs w:val="20"/>
              </w:rPr>
            </w:pPr>
            <w:r w:rsidRPr="00273870">
              <w:rPr>
                <w:rFonts w:ascii="Garamond" w:hAnsi="Garamond" w:cs="Times New Roman"/>
                <w:sz w:val="20"/>
                <w:szCs w:val="20"/>
              </w:rPr>
              <w:t>-0.252***</w:t>
            </w:r>
          </w:p>
        </w:tc>
        <w:tc>
          <w:tcPr>
            <w:tcW w:w="658" w:type="dxa"/>
            <w:tcBorders>
              <w:top w:val="nil"/>
              <w:left w:val="nil"/>
              <w:bottom w:val="nil"/>
              <w:right w:val="nil"/>
            </w:tcBorders>
            <w:shd w:val="clear" w:color="auto" w:fill="auto"/>
            <w:vAlign w:val="bottom"/>
          </w:tcPr>
          <w:p w14:paraId="34C7702F" w14:textId="77777777" w:rsidR="003C732C" w:rsidRPr="00273870" w:rsidRDefault="003C732C" w:rsidP="006B655D">
            <w:pPr>
              <w:spacing w:after="0" w:line="240" w:lineRule="auto"/>
              <w:jc w:val="both"/>
              <w:rPr>
                <w:rFonts w:ascii="Garamond" w:hAnsi="Garamond" w:cs="Times New Roman"/>
                <w:sz w:val="20"/>
                <w:szCs w:val="20"/>
              </w:rPr>
            </w:pPr>
            <w:r w:rsidRPr="00273870">
              <w:rPr>
                <w:rFonts w:ascii="Garamond" w:hAnsi="Garamond" w:cs="Times New Roman"/>
                <w:sz w:val="20"/>
                <w:szCs w:val="20"/>
              </w:rPr>
              <w:t>0.02</w:t>
            </w:r>
          </w:p>
        </w:tc>
      </w:tr>
      <w:tr w:rsidR="006B655D" w:rsidRPr="00273870" w14:paraId="48CD0299" w14:textId="77777777" w:rsidTr="006B655D">
        <w:trPr>
          <w:trHeight w:val="50"/>
        </w:trPr>
        <w:tc>
          <w:tcPr>
            <w:tcW w:w="3060" w:type="dxa"/>
            <w:tcBorders>
              <w:top w:val="single" w:sz="4" w:space="0" w:color="auto"/>
              <w:left w:val="nil"/>
              <w:bottom w:val="single" w:sz="4" w:space="0" w:color="auto"/>
              <w:right w:val="single" w:sz="4" w:space="0" w:color="auto"/>
            </w:tcBorders>
            <w:noWrap/>
            <w:vAlign w:val="bottom"/>
          </w:tcPr>
          <w:p w14:paraId="20020F4A" w14:textId="77777777" w:rsidR="003C732C" w:rsidRPr="00273870" w:rsidRDefault="003C732C" w:rsidP="006B655D">
            <w:pPr>
              <w:spacing w:after="0" w:line="240" w:lineRule="auto"/>
              <w:jc w:val="both"/>
              <w:rPr>
                <w:rFonts w:ascii="Garamond" w:eastAsia="Times New Roman" w:hAnsi="Garamond" w:cs="Times New Roman"/>
                <w:b/>
                <w:bCs/>
                <w:sz w:val="20"/>
                <w:szCs w:val="20"/>
              </w:rPr>
            </w:pPr>
            <w:r w:rsidRPr="00273870">
              <w:rPr>
                <w:rFonts w:ascii="Garamond" w:eastAsia="Times New Roman" w:hAnsi="Garamond" w:cs="Times New Roman"/>
                <w:b/>
                <w:bCs/>
                <w:sz w:val="20"/>
                <w:szCs w:val="20"/>
              </w:rPr>
              <w:t>R-squared</w:t>
            </w:r>
          </w:p>
        </w:tc>
        <w:tc>
          <w:tcPr>
            <w:tcW w:w="1811" w:type="dxa"/>
            <w:gridSpan w:val="3"/>
            <w:tcBorders>
              <w:top w:val="single" w:sz="4" w:space="0" w:color="auto"/>
              <w:left w:val="nil"/>
              <w:bottom w:val="single" w:sz="4" w:space="0" w:color="auto"/>
              <w:right w:val="nil"/>
            </w:tcBorders>
            <w:shd w:val="clear" w:color="auto" w:fill="auto"/>
            <w:noWrap/>
            <w:vAlign w:val="bottom"/>
          </w:tcPr>
          <w:p w14:paraId="0A1158F0" w14:textId="77777777" w:rsidR="003C732C" w:rsidRPr="00273870" w:rsidRDefault="003C732C" w:rsidP="006B655D">
            <w:pPr>
              <w:spacing w:after="0" w:line="240" w:lineRule="auto"/>
              <w:jc w:val="both"/>
              <w:rPr>
                <w:rFonts w:ascii="Garamond" w:hAnsi="Garamond" w:cs="Times New Roman"/>
                <w:b/>
                <w:bCs/>
                <w:sz w:val="20"/>
                <w:szCs w:val="20"/>
              </w:rPr>
            </w:pPr>
            <w:r w:rsidRPr="00273870">
              <w:rPr>
                <w:rFonts w:ascii="Garamond" w:hAnsi="Garamond" w:cs="Times New Roman"/>
                <w:b/>
                <w:bCs/>
                <w:sz w:val="20"/>
                <w:szCs w:val="20"/>
              </w:rPr>
              <w:t>0.831</w:t>
            </w:r>
          </w:p>
        </w:tc>
        <w:tc>
          <w:tcPr>
            <w:tcW w:w="1980" w:type="dxa"/>
            <w:gridSpan w:val="3"/>
            <w:tcBorders>
              <w:top w:val="single" w:sz="4" w:space="0" w:color="auto"/>
              <w:left w:val="nil"/>
              <w:bottom w:val="single" w:sz="4" w:space="0" w:color="auto"/>
              <w:right w:val="nil"/>
            </w:tcBorders>
            <w:shd w:val="clear" w:color="auto" w:fill="auto"/>
            <w:vAlign w:val="bottom"/>
          </w:tcPr>
          <w:p w14:paraId="568D9480" w14:textId="77777777" w:rsidR="003C732C" w:rsidRPr="00273870" w:rsidRDefault="003C732C" w:rsidP="006B655D">
            <w:pPr>
              <w:spacing w:after="0" w:line="240" w:lineRule="auto"/>
              <w:jc w:val="both"/>
              <w:rPr>
                <w:rFonts w:ascii="Garamond" w:hAnsi="Garamond" w:cs="Times New Roman"/>
                <w:b/>
                <w:bCs/>
                <w:sz w:val="20"/>
                <w:szCs w:val="20"/>
              </w:rPr>
            </w:pPr>
            <w:r w:rsidRPr="00273870">
              <w:rPr>
                <w:rFonts w:ascii="Garamond" w:hAnsi="Garamond" w:cs="Times New Roman"/>
                <w:b/>
                <w:bCs/>
                <w:sz w:val="20"/>
                <w:szCs w:val="20"/>
              </w:rPr>
              <w:t>0.838</w:t>
            </w:r>
          </w:p>
        </w:tc>
        <w:tc>
          <w:tcPr>
            <w:tcW w:w="1716" w:type="dxa"/>
            <w:gridSpan w:val="4"/>
            <w:tcBorders>
              <w:top w:val="single" w:sz="4" w:space="0" w:color="auto"/>
              <w:left w:val="nil"/>
              <w:bottom w:val="single" w:sz="4" w:space="0" w:color="auto"/>
              <w:right w:val="nil"/>
            </w:tcBorders>
            <w:shd w:val="clear" w:color="auto" w:fill="auto"/>
            <w:vAlign w:val="bottom"/>
          </w:tcPr>
          <w:p w14:paraId="1086DDE0" w14:textId="77777777" w:rsidR="003C732C" w:rsidRPr="00273870" w:rsidRDefault="003C732C" w:rsidP="006B655D">
            <w:pPr>
              <w:spacing w:after="0" w:line="240" w:lineRule="auto"/>
              <w:jc w:val="both"/>
              <w:rPr>
                <w:rFonts w:ascii="Garamond" w:hAnsi="Garamond" w:cs="Times New Roman"/>
                <w:b/>
                <w:bCs/>
                <w:sz w:val="20"/>
                <w:szCs w:val="20"/>
              </w:rPr>
            </w:pPr>
            <w:r w:rsidRPr="00273870">
              <w:rPr>
                <w:rFonts w:ascii="Garamond" w:hAnsi="Garamond" w:cs="Times New Roman"/>
                <w:b/>
                <w:bCs/>
                <w:sz w:val="20"/>
                <w:szCs w:val="20"/>
              </w:rPr>
              <w:t>0.856</w:t>
            </w:r>
          </w:p>
        </w:tc>
        <w:tc>
          <w:tcPr>
            <w:tcW w:w="1721" w:type="dxa"/>
            <w:gridSpan w:val="4"/>
            <w:tcBorders>
              <w:top w:val="single" w:sz="4" w:space="0" w:color="auto"/>
              <w:left w:val="nil"/>
              <w:bottom w:val="single" w:sz="4" w:space="0" w:color="auto"/>
              <w:right w:val="nil"/>
            </w:tcBorders>
            <w:shd w:val="clear" w:color="auto" w:fill="auto"/>
            <w:vAlign w:val="bottom"/>
          </w:tcPr>
          <w:p w14:paraId="20FA9904" w14:textId="77777777" w:rsidR="003C732C" w:rsidRPr="00273870" w:rsidRDefault="003C732C" w:rsidP="006B655D">
            <w:pPr>
              <w:spacing w:after="0" w:line="240" w:lineRule="auto"/>
              <w:jc w:val="both"/>
              <w:rPr>
                <w:rFonts w:ascii="Garamond" w:hAnsi="Garamond" w:cs="Times New Roman"/>
                <w:b/>
                <w:bCs/>
                <w:sz w:val="20"/>
                <w:szCs w:val="20"/>
              </w:rPr>
            </w:pPr>
            <w:r w:rsidRPr="00273870">
              <w:rPr>
                <w:rFonts w:ascii="Garamond" w:hAnsi="Garamond" w:cs="Times New Roman"/>
                <w:b/>
                <w:bCs/>
                <w:sz w:val="20"/>
                <w:szCs w:val="20"/>
              </w:rPr>
              <w:t>0.851</w:t>
            </w:r>
          </w:p>
        </w:tc>
      </w:tr>
      <w:tr w:rsidR="003C732C" w:rsidRPr="00273870" w14:paraId="47FCFF12" w14:textId="77777777" w:rsidTr="006B655D">
        <w:trPr>
          <w:trHeight w:val="50"/>
        </w:trPr>
        <w:tc>
          <w:tcPr>
            <w:tcW w:w="10288" w:type="dxa"/>
            <w:gridSpan w:val="15"/>
            <w:tcBorders>
              <w:top w:val="single" w:sz="4" w:space="0" w:color="auto"/>
              <w:left w:val="nil"/>
            </w:tcBorders>
            <w:noWrap/>
            <w:vAlign w:val="bottom"/>
          </w:tcPr>
          <w:p w14:paraId="7BE980BE" w14:textId="77777777" w:rsidR="003C732C" w:rsidRPr="00273870" w:rsidRDefault="003C732C" w:rsidP="006B655D">
            <w:pPr>
              <w:spacing w:after="0" w:line="240" w:lineRule="auto"/>
              <w:jc w:val="both"/>
              <w:rPr>
                <w:rFonts w:ascii="Garamond" w:hAnsi="Garamond" w:cs="Arial"/>
                <w:sz w:val="18"/>
                <w:szCs w:val="18"/>
              </w:rPr>
            </w:pPr>
            <w:r w:rsidRPr="00273870">
              <w:rPr>
                <w:rFonts w:ascii="Garamond" w:hAnsi="Garamond" w:cs="Arial"/>
                <w:sz w:val="16"/>
                <w:szCs w:val="16"/>
              </w:rPr>
              <w:t>Table 17 includes the results for semi-log hedonic priding models of the sample excluding observations with missing energy label data. The results report both the coefficients (Coef.) and the standard errors (Stderr.) of the variables. *** denotes significance at the 1% level, *** denotes significance at the 5% level, and * denotes significance at the 10% level.</w:t>
            </w:r>
          </w:p>
        </w:tc>
      </w:tr>
    </w:tbl>
    <w:p w14:paraId="7B7C6FAA" w14:textId="55941926" w:rsidR="006B655D" w:rsidRDefault="006B655D" w:rsidP="00312AF0">
      <w:pPr>
        <w:rPr>
          <w:rFonts w:ascii="Garamond" w:hAnsi="Garamond"/>
        </w:rPr>
      </w:pPr>
    </w:p>
    <w:p w14:paraId="2D95B759" w14:textId="63A7A46D" w:rsidR="006B655D" w:rsidRDefault="006B655D" w:rsidP="00312AF0">
      <w:pPr>
        <w:rPr>
          <w:rFonts w:ascii="Garamond" w:hAnsi="Garamond"/>
        </w:rPr>
      </w:pPr>
    </w:p>
    <w:p w14:paraId="315BD44C" w14:textId="2AEC3443" w:rsidR="006B655D" w:rsidRDefault="006B655D" w:rsidP="00312AF0">
      <w:pPr>
        <w:rPr>
          <w:rFonts w:ascii="Garamond" w:hAnsi="Garamond"/>
        </w:rPr>
      </w:pPr>
    </w:p>
    <w:p w14:paraId="429DC136" w14:textId="2C409E26" w:rsidR="006B655D" w:rsidRDefault="006B655D" w:rsidP="00312AF0">
      <w:pPr>
        <w:rPr>
          <w:rFonts w:ascii="Garamond" w:hAnsi="Garamond"/>
        </w:rPr>
      </w:pPr>
    </w:p>
    <w:p w14:paraId="17D1EC51" w14:textId="77777777" w:rsidR="006B655D" w:rsidRPr="00273870" w:rsidRDefault="006B655D" w:rsidP="00312AF0">
      <w:pPr>
        <w:rPr>
          <w:rFonts w:ascii="Garamond" w:hAnsi="Garamond"/>
        </w:rPr>
      </w:pPr>
    </w:p>
    <w:tbl>
      <w:tblPr>
        <w:tblW w:w="10626" w:type="dxa"/>
        <w:tblInd w:w="-450" w:type="dxa"/>
        <w:tblLook w:val="04A0" w:firstRow="1" w:lastRow="0" w:firstColumn="1" w:lastColumn="0" w:noHBand="0" w:noVBand="1"/>
      </w:tblPr>
      <w:tblGrid>
        <w:gridCol w:w="3060"/>
        <w:gridCol w:w="1127"/>
        <w:gridCol w:w="775"/>
        <w:gridCol w:w="1112"/>
        <w:gridCol w:w="795"/>
        <w:gridCol w:w="1082"/>
        <w:gridCol w:w="775"/>
        <w:gridCol w:w="1067"/>
        <w:gridCol w:w="834"/>
      </w:tblGrid>
      <w:tr w:rsidR="00273870" w:rsidRPr="00273870" w14:paraId="2CFEDADD" w14:textId="77777777" w:rsidTr="006B655D">
        <w:trPr>
          <w:trHeight w:val="215"/>
        </w:trPr>
        <w:tc>
          <w:tcPr>
            <w:tcW w:w="10626" w:type="dxa"/>
            <w:gridSpan w:val="9"/>
            <w:tcBorders>
              <w:top w:val="nil"/>
              <w:left w:val="nil"/>
              <w:bottom w:val="single" w:sz="4" w:space="0" w:color="auto"/>
              <w:right w:val="nil"/>
            </w:tcBorders>
            <w:noWrap/>
            <w:vAlign w:val="bottom"/>
            <w:hideMark/>
          </w:tcPr>
          <w:p w14:paraId="7F3846BE" w14:textId="5D41D5B8" w:rsidR="00312AF0" w:rsidRPr="00273870" w:rsidRDefault="00312AF0" w:rsidP="009A6BC2">
            <w:pPr>
              <w:spacing w:after="0" w:line="240" w:lineRule="auto"/>
              <w:rPr>
                <w:rFonts w:ascii="Garamond" w:eastAsia="Times New Roman" w:hAnsi="Garamond" w:cs="Arial"/>
                <w:b/>
                <w:bCs/>
                <w:sz w:val="21"/>
                <w:szCs w:val="21"/>
              </w:rPr>
            </w:pPr>
            <w:r w:rsidRPr="00273870">
              <w:rPr>
                <w:rFonts w:ascii="Garamond" w:eastAsia="Times New Roman" w:hAnsi="Garamond" w:cs="Arial"/>
                <w:b/>
                <w:bCs/>
                <w:sz w:val="21"/>
                <w:szCs w:val="21"/>
              </w:rPr>
              <w:t>Table 1</w:t>
            </w:r>
            <w:r w:rsidR="003C23FA" w:rsidRPr="00273870">
              <w:rPr>
                <w:rFonts w:ascii="Garamond" w:eastAsia="Times New Roman" w:hAnsi="Garamond" w:cs="Arial"/>
                <w:b/>
                <w:bCs/>
                <w:sz w:val="21"/>
                <w:szCs w:val="21"/>
              </w:rPr>
              <w:t>7B</w:t>
            </w:r>
            <w:r w:rsidRPr="00273870">
              <w:rPr>
                <w:rFonts w:ascii="Garamond" w:eastAsia="Times New Roman" w:hAnsi="Garamond" w:cs="Arial"/>
                <w:b/>
                <w:bCs/>
                <w:sz w:val="21"/>
                <w:szCs w:val="21"/>
              </w:rPr>
              <w:t xml:space="preserve">: </w:t>
            </w:r>
            <w:r w:rsidRPr="00273870">
              <w:rPr>
                <w:rFonts w:ascii="Garamond" w:eastAsia="Times New Roman" w:hAnsi="Garamond" w:cs="Arial"/>
                <w:sz w:val="21"/>
                <w:szCs w:val="21"/>
              </w:rPr>
              <w:t xml:space="preserve"> Semi-Log </w:t>
            </w:r>
            <w:r w:rsidR="00172B73">
              <w:rPr>
                <w:rFonts w:ascii="Garamond" w:eastAsia="Times New Roman" w:hAnsi="Garamond" w:cs="Arial"/>
                <w:sz w:val="21"/>
                <w:szCs w:val="21"/>
              </w:rPr>
              <w:t xml:space="preserve">Hedonic </w:t>
            </w:r>
            <w:r w:rsidRPr="00273870">
              <w:rPr>
                <w:rFonts w:ascii="Garamond" w:eastAsia="Times New Roman" w:hAnsi="Garamond" w:cs="Arial"/>
                <w:sz w:val="21"/>
                <w:szCs w:val="21"/>
              </w:rPr>
              <w:t>Pricing Model Results of the Sample Excluding Observations with Missing Energy Label</w:t>
            </w:r>
            <w:r w:rsidR="00597C27">
              <w:rPr>
                <w:rFonts w:ascii="Garamond" w:eastAsia="Times New Roman" w:hAnsi="Garamond" w:cs="Arial"/>
                <w:sz w:val="21"/>
                <w:szCs w:val="21"/>
              </w:rPr>
              <w:t>s</w:t>
            </w:r>
          </w:p>
        </w:tc>
      </w:tr>
      <w:tr w:rsidR="00273870" w:rsidRPr="00273870" w14:paraId="306BD321" w14:textId="77777777" w:rsidTr="006B655D">
        <w:trPr>
          <w:trHeight w:val="64"/>
        </w:trPr>
        <w:tc>
          <w:tcPr>
            <w:tcW w:w="3060" w:type="dxa"/>
            <w:tcBorders>
              <w:top w:val="nil"/>
              <w:left w:val="nil"/>
              <w:bottom w:val="single" w:sz="4" w:space="0" w:color="auto"/>
              <w:right w:val="nil"/>
            </w:tcBorders>
            <w:noWrap/>
            <w:vAlign w:val="bottom"/>
          </w:tcPr>
          <w:p w14:paraId="481F233B" w14:textId="77777777" w:rsidR="00312AF0" w:rsidRPr="00273870" w:rsidRDefault="00312AF0" w:rsidP="009A6BC2">
            <w:pPr>
              <w:spacing w:after="0" w:line="240" w:lineRule="auto"/>
              <w:rPr>
                <w:rFonts w:ascii="Garamond" w:eastAsia="Times New Roman" w:hAnsi="Garamond" w:cs="Arial"/>
                <w:sz w:val="20"/>
                <w:szCs w:val="20"/>
              </w:rPr>
            </w:pPr>
          </w:p>
        </w:tc>
        <w:tc>
          <w:tcPr>
            <w:tcW w:w="1884" w:type="dxa"/>
            <w:gridSpan w:val="2"/>
            <w:tcBorders>
              <w:top w:val="nil"/>
              <w:left w:val="nil"/>
              <w:bottom w:val="single" w:sz="4" w:space="0" w:color="auto"/>
              <w:right w:val="single" w:sz="4" w:space="0" w:color="auto"/>
            </w:tcBorders>
            <w:vAlign w:val="bottom"/>
            <w:hideMark/>
          </w:tcPr>
          <w:p w14:paraId="6D976B31" w14:textId="77777777" w:rsidR="00312AF0" w:rsidRPr="006B655D" w:rsidRDefault="00312AF0" w:rsidP="009A6BC2">
            <w:pPr>
              <w:spacing w:after="0" w:line="240" w:lineRule="auto"/>
              <w:jc w:val="center"/>
              <w:rPr>
                <w:rFonts w:ascii="Garamond" w:eastAsia="Times New Roman" w:hAnsi="Garamond" w:cs="Arial"/>
                <w:b/>
                <w:bCs/>
                <w:sz w:val="20"/>
                <w:szCs w:val="20"/>
              </w:rPr>
            </w:pPr>
            <w:r w:rsidRPr="006B655D">
              <w:rPr>
                <w:rFonts w:ascii="Garamond" w:eastAsia="Times New Roman" w:hAnsi="Garamond" w:cs="Arial"/>
                <w:b/>
                <w:bCs/>
                <w:sz w:val="20"/>
                <w:szCs w:val="20"/>
              </w:rPr>
              <w:t>Model 4</w:t>
            </w:r>
          </w:p>
        </w:tc>
        <w:tc>
          <w:tcPr>
            <w:tcW w:w="1915" w:type="dxa"/>
            <w:gridSpan w:val="2"/>
            <w:tcBorders>
              <w:top w:val="nil"/>
              <w:left w:val="nil"/>
              <w:bottom w:val="single" w:sz="4" w:space="0" w:color="auto"/>
              <w:right w:val="single" w:sz="4" w:space="0" w:color="auto"/>
            </w:tcBorders>
            <w:vAlign w:val="bottom"/>
          </w:tcPr>
          <w:p w14:paraId="64F8320E" w14:textId="77777777" w:rsidR="00312AF0" w:rsidRPr="006B655D" w:rsidRDefault="00312AF0" w:rsidP="009A6BC2">
            <w:pPr>
              <w:spacing w:after="0" w:line="240" w:lineRule="auto"/>
              <w:jc w:val="center"/>
              <w:rPr>
                <w:rFonts w:ascii="Garamond" w:eastAsia="Times New Roman" w:hAnsi="Garamond" w:cs="Arial"/>
                <w:b/>
                <w:bCs/>
                <w:sz w:val="20"/>
                <w:szCs w:val="20"/>
              </w:rPr>
            </w:pPr>
            <w:r w:rsidRPr="006B655D">
              <w:rPr>
                <w:rFonts w:ascii="Garamond" w:eastAsia="Times New Roman" w:hAnsi="Garamond" w:cs="Arial"/>
                <w:b/>
                <w:bCs/>
                <w:sz w:val="20"/>
                <w:szCs w:val="20"/>
              </w:rPr>
              <w:t>Model 5</w:t>
            </w:r>
          </w:p>
        </w:tc>
        <w:tc>
          <w:tcPr>
            <w:tcW w:w="1813" w:type="dxa"/>
            <w:gridSpan w:val="2"/>
            <w:tcBorders>
              <w:top w:val="nil"/>
              <w:left w:val="nil"/>
              <w:bottom w:val="single" w:sz="4" w:space="0" w:color="auto"/>
              <w:right w:val="single" w:sz="4" w:space="0" w:color="auto"/>
            </w:tcBorders>
            <w:vAlign w:val="bottom"/>
          </w:tcPr>
          <w:p w14:paraId="20A53BA6" w14:textId="77777777" w:rsidR="00312AF0" w:rsidRPr="006B655D" w:rsidRDefault="00312AF0" w:rsidP="009A6BC2">
            <w:pPr>
              <w:spacing w:after="0" w:line="240" w:lineRule="auto"/>
              <w:jc w:val="center"/>
              <w:rPr>
                <w:rFonts w:ascii="Garamond" w:eastAsia="Times New Roman" w:hAnsi="Garamond" w:cs="Arial"/>
                <w:b/>
                <w:bCs/>
                <w:sz w:val="20"/>
                <w:szCs w:val="20"/>
              </w:rPr>
            </w:pPr>
            <w:r w:rsidRPr="006B655D">
              <w:rPr>
                <w:rFonts w:ascii="Garamond" w:eastAsia="Times New Roman" w:hAnsi="Garamond" w:cs="Arial"/>
                <w:b/>
                <w:bCs/>
                <w:sz w:val="20"/>
                <w:szCs w:val="20"/>
              </w:rPr>
              <w:t>Model 6</w:t>
            </w:r>
          </w:p>
        </w:tc>
        <w:tc>
          <w:tcPr>
            <w:tcW w:w="1954" w:type="dxa"/>
            <w:gridSpan w:val="2"/>
            <w:tcBorders>
              <w:top w:val="nil"/>
              <w:left w:val="single" w:sz="4" w:space="0" w:color="auto"/>
              <w:bottom w:val="single" w:sz="4" w:space="0" w:color="auto"/>
              <w:right w:val="nil"/>
            </w:tcBorders>
          </w:tcPr>
          <w:p w14:paraId="7DEE0CBE" w14:textId="77777777" w:rsidR="00312AF0" w:rsidRPr="006B655D" w:rsidRDefault="00312AF0" w:rsidP="009A6BC2">
            <w:pPr>
              <w:spacing w:after="0" w:line="240" w:lineRule="auto"/>
              <w:jc w:val="center"/>
              <w:rPr>
                <w:rFonts w:ascii="Garamond" w:eastAsia="Times New Roman" w:hAnsi="Garamond" w:cs="Arial"/>
                <w:b/>
                <w:bCs/>
                <w:sz w:val="20"/>
                <w:szCs w:val="20"/>
              </w:rPr>
            </w:pPr>
            <w:r w:rsidRPr="006B655D">
              <w:rPr>
                <w:rFonts w:ascii="Garamond" w:eastAsia="Times New Roman" w:hAnsi="Garamond" w:cs="Arial"/>
                <w:b/>
                <w:bCs/>
                <w:sz w:val="20"/>
                <w:szCs w:val="20"/>
              </w:rPr>
              <w:t>Model 7</w:t>
            </w:r>
          </w:p>
        </w:tc>
      </w:tr>
      <w:tr w:rsidR="00273870" w:rsidRPr="00273870" w14:paraId="7EF1DDED" w14:textId="77777777" w:rsidTr="006B655D">
        <w:trPr>
          <w:trHeight w:val="190"/>
        </w:trPr>
        <w:tc>
          <w:tcPr>
            <w:tcW w:w="3060" w:type="dxa"/>
            <w:tcBorders>
              <w:top w:val="single" w:sz="4" w:space="0" w:color="auto"/>
              <w:left w:val="nil"/>
              <w:bottom w:val="single" w:sz="4" w:space="0" w:color="auto"/>
              <w:right w:val="single" w:sz="4" w:space="0" w:color="auto"/>
            </w:tcBorders>
            <w:noWrap/>
            <w:vAlign w:val="bottom"/>
            <w:hideMark/>
          </w:tcPr>
          <w:p w14:paraId="338F6770" w14:textId="77777777" w:rsidR="00312AF0" w:rsidRPr="00273870" w:rsidRDefault="00312AF0" w:rsidP="009A6BC2">
            <w:pPr>
              <w:spacing w:after="0" w:line="240" w:lineRule="auto"/>
              <w:rPr>
                <w:rFonts w:ascii="Garamond" w:eastAsia="Times New Roman" w:hAnsi="Garamond" w:cs="Arial"/>
                <w:sz w:val="20"/>
                <w:szCs w:val="20"/>
              </w:rPr>
            </w:pPr>
            <w:r w:rsidRPr="00273870">
              <w:rPr>
                <w:rFonts w:ascii="Garamond" w:eastAsia="Times New Roman" w:hAnsi="Garamond" w:cs="Arial"/>
                <w:sz w:val="20"/>
                <w:szCs w:val="20"/>
              </w:rPr>
              <w:t xml:space="preserve">              </w:t>
            </w:r>
          </w:p>
        </w:tc>
        <w:tc>
          <w:tcPr>
            <w:tcW w:w="1127" w:type="dxa"/>
            <w:tcBorders>
              <w:top w:val="single" w:sz="4" w:space="0" w:color="auto"/>
              <w:left w:val="single" w:sz="4" w:space="0" w:color="auto"/>
              <w:bottom w:val="single" w:sz="4" w:space="0" w:color="auto"/>
            </w:tcBorders>
            <w:noWrap/>
            <w:vAlign w:val="bottom"/>
            <w:hideMark/>
          </w:tcPr>
          <w:p w14:paraId="1F801459" w14:textId="77777777" w:rsidR="00312AF0" w:rsidRPr="006B655D" w:rsidRDefault="00312AF0" w:rsidP="009A6BC2">
            <w:pPr>
              <w:spacing w:after="0" w:line="240" w:lineRule="auto"/>
              <w:jc w:val="center"/>
              <w:rPr>
                <w:rFonts w:ascii="Garamond" w:eastAsia="Times New Roman" w:hAnsi="Garamond" w:cs="Arial"/>
                <w:b/>
                <w:bCs/>
                <w:sz w:val="20"/>
                <w:szCs w:val="20"/>
              </w:rPr>
            </w:pPr>
            <w:r w:rsidRPr="006B655D">
              <w:rPr>
                <w:rFonts w:ascii="Garamond" w:eastAsia="Times New Roman" w:hAnsi="Garamond" w:cs="Arial"/>
                <w:b/>
                <w:bCs/>
                <w:sz w:val="20"/>
                <w:szCs w:val="20"/>
              </w:rPr>
              <w:t>Coef.</w:t>
            </w:r>
          </w:p>
        </w:tc>
        <w:tc>
          <w:tcPr>
            <w:tcW w:w="757" w:type="dxa"/>
            <w:tcBorders>
              <w:top w:val="single" w:sz="4" w:space="0" w:color="auto"/>
              <w:bottom w:val="single" w:sz="4" w:space="0" w:color="auto"/>
              <w:right w:val="single" w:sz="4" w:space="0" w:color="auto"/>
            </w:tcBorders>
            <w:noWrap/>
            <w:vAlign w:val="bottom"/>
            <w:hideMark/>
          </w:tcPr>
          <w:p w14:paraId="0F9959F3" w14:textId="77777777" w:rsidR="00312AF0" w:rsidRPr="006B655D" w:rsidRDefault="00312AF0" w:rsidP="009A6BC2">
            <w:pPr>
              <w:spacing w:after="0" w:line="240" w:lineRule="auto"/>
              <w:jc w:val="center"/>
              <w:rPr>
                <w:rFonts w:ascii="Garamond" w:eastAsia="Times New Roman" w:hAnsi="Garamond" w:cs="Arial"/>
                <w:b/>
                <w:bCs/>
                <w:sz w:val="20"/>
                <w:szCs w:val="20"/>
              </w:rPr>
            </w:pPr>
            <w:r w:rsidRPr="006B655D">
              <w:rPr>
                <w:rFonts w:ascii="Garamond" w:eastAsia="Times New Roman" w:hAnsi="Garamond" w:cs="Arial"/>
                <w:b/>
                <w:bCs/>
                <w:sz w:val="20"/>
                <w:szCs w:val="20"/>
              </w:rPr>
              <w:t>Stderr.</w:t>
            </w:r>
          </w:p>
        </w:tc>
        <w:tc>
          <w:tcPr>
            <w:tcW w:w="1120" w:type="dxa"/>
            <w:tcBorders>
              <w:top w:val="single" w:sz="4" w:space="0" w:color="auto"/>
              <w:left w:val="single" w:sz="4" w:space="0" w:color="auto"/>
              <w:bottom w:val="single" w:sz="4" w:space="0" w:color="auto"/>
            </w:tcBorders>
            <w:vAlign w:val="bottom"/>
          </w:tcPr>
          <w:p w14:paraId="091C7AED" w14:textId="77777777" w:rsidR="00312AF0" w:rsidRPr="006B655D" w:rsidRDefault="00312AF0" w:rsidP="009A6BC2">
            <w:pPr>
              <w:spacing w:after="0" w:line="240" w:lineRule="auto"/>
              <w:jc w:val="center"/>
              <w:rPr>
                <w:rFonts w:ascii="Garamond" w:eastAsia="Times New Roman" w:hAnsi="Garamond" w:cs="Arial"/>
                <w:b/>
                <w:bCs/>
                <w:sz w:val="20"/>
                <w:szCs w:val="20"/>
              </w:rPr>
            </w:pPr>
            <w:r w:rsidRPr="006B655D">
              <w:rPr>
                <w:rFonts w:ascii="Garamond" w:eastAsia="Times New Roman" w:hAnsi="Garamond" w:cs="Arial"/>
                <w:b/>
                <w:bCs/>
                <w:sz w:val="20"/>
                <w:szCs w:val="20"/>
              </w:rPr>
              <w:t>Coef.</w:t>
            </w:r>
          </w:p>
        </w:tc>
        <w:tc>
          <w:tcPr>
            <w:tcW w:w="795" w:type="dxa"/>
            <w:tcBorders>
              <w:top w:val="single" w:sz="4" w:space="0" w:color="auto"/>
              <w:bottom w:val="single" w:sz="4" w:space="0" w:color="auto"/>
              <w:right w:val="single" w:sz="4" w:space="0" w:color="auto"/>
            </w:tcBorders>
          </w:tcPr>
          <w:p w14:paraId="24A479B1" w14:textId="77777777" w:rsidR="00312AF0" w:rsidRPr="006B655D" w:rsidRDefault="00312AF0" w:rsidP="009A6BC2">
            <w:pPr>
              <w:spacing w:after="0" w:line="240" w:lineRule="auto"/>
              <w:jc w:val="center"/>
              <w:rPr>
                <w:rFonts w:ascii="Garamond" w:eastAsia="Times New Roman" w:hAnsi="Garamond" w:cs="Arial"/>
                <w:b/>
                <w:bCs/>
                <w:sz w:val="20"/>
                <w:szCs w:val="20"/>
              </w:rPr>
            </w:pPr>
            <w:r w:rsidRPr="006B655D">
              <w:rPr>
                <w:rFonts w:ascii="Garamond" w:eastAsia="Times New Roman" w:hAnsi="Garamond" w:cs="Arial"/>
                <w:b/>
                <w:bCs/>
                <w:sz w:val="20"/>
                <w:szCs w:val="20"/>
              </w:rPr>
              <w:t>Stderr.</w:t>
            </w:r>
          </w:p>
        </w:tc>
        <w:tc>
          <w:tcPr>
            <w:tcW w:w="1082" w:type="dxa"/>
            <w:tcBorders>
              <w:top w:val="single" w:sz="4" w:space="0" w:color="auto"/>
              <w:left w:val="single" w:sz="4" w:space="0" w:color="auto"/>
              <w:bottom w:val="single" w:sz="4" w:space="0" w:color="auto"/>
            </w:tcBorders>
          </w:tcPr>
          <w:p w14:paraId="54DD397E" w14:textId="77777777" w:rsidR="00312AF0" w:rsidRPr="006B655D" w:rsidRDefault="00312AF0" w:rsidP="009A6BC2">
            <w:pPr>
              <w:spacing w:after="0" w:line="240" w:lineRule="auto"/>
              <w:jc w:val="center"/>
              <w:rPr>
                <w:rFonts w:ascii="Garamond" w:eastAsia="Times New Roman" w:hAnsi="Garamond" w:cs="Arial"/>
                <w:b/>
                <w:bCs/>
                <w:sz w:val="20"/>
                <w:szCs w:val="20"/>
              </w:rPr>
            </w:pPr>
            <w:r w:rsidRPr="006B655D">
              <w:rPr>
                <w:rFonts w:ascii="Garamond" w:eastAsia="Times New Roman" w:hAnsi="Garamond" w:cs="Arial"/>
                <w:b/>
                <w:bCs/>
                <w:sz w:val="20"/>
                <w:szCs w:val="20"/>
              </w:rPr>
              <w:t>Coef.</w:t>
            </w:r>
          </w:p>
        </w:tc>
        <w:tc>
          <w:tcPr>
            <w:tcW w:w="731" w:type="dxa"/>
            <w:tcBorders>
              <w:top w:val="single" w:sz="4" w:space="0" w:color="auto"/>
              <w:bottom w:val="single" w:sz="4" w:space="0" w:color="auto"/>
              <w:right w:val="single" w:sz="4" w:space="0" w:color="auto"/>
            </w:tcBorders>
          </w:tcPr>
          <w:p w14:paraId="45F36779" w14:textId="77777777" w:rsidR="00312AF0" w:rsidRPr="006B655D" w:rsidRDefault="00312AF0" w:rsidP="009A6BC2">
            <w:pPr>
              <w:spacing w:after="0" w:line="240" w:lineRule="auto"/>
              <w:jc w:val="center"/>
              <w:rPr>
                <w:rFonts w:ascii="Garamond" w:eastAsia="Times New Roman" w:hAnsi="Garamond" w:cs="Arial"/>
                <w:b/>
                <w:bCs/>
                <w:sz w:val="20"/>
                <w:szCs w:val="20"/>
              </w:rPr>
            </w:pPr>
            <w:r w:rsidRPr="006B655D">
              <w:rPr>
                <w:rFonts w:ascii="Garamond" w:eastAsia="Times New Roman" w:hAnsi="Garamond" w:cs="Arial"/>
                <w:b/>
                <w:bCs/>
                <w:sz w:val="20"/>
                <w:szCs w:val="20"/>
              </w:rPr>
              <w:t>Stderr.</w:t>
            </w:r>
          </w:p>
        </w:tc>
        <w:tc>
          <w:tcPr>
            <w:tcW w:w="1117" w:type="dxa"/>
            <w:tcBorders>
              <w:top w:val="single" w:sz="4" w:space="0" w:color="auto"/>
              <w:left w:val="single" w:sz="4" w:space="0" w:color="auto"/>
              <w:bottom w:val="single" w:sz="4" w:space="0" w:color="auto"/>
            </w:tcBorders>
          </w:tcPr>
          <w:p w14:paraId="25D5587D" w14:textId="77777777" w:rsidR="00312AF0" w:rsidRPr="006B655D" w:rsidRDefault="00312AF0" w:rsidP="009A6BC2">
            <w:pPr>
              <w:spacing w:after="0" w:line="240" w:lineRule="auto"/>
              <w:jc w:val="center"/>
              <w:rPr>
                <w:rFonts w:ascii="Garamond" w:eastAsia="Times New Roman" w:hAnsi="Garamond" w:cs="Arial"/>
                <w:b/>
                <w:bCs/>
                <w:sz w:val="20"/>
                <w:szCs w:val="20"/>
              </w:rPr>
            </w:pPr>
            <w:r w:rsidRPr="006B655D">
              <w:rPr>
                <w:rFonts w:ascii="Garamond" w:eastAsia="Times New Roman" w:hAnsi="Garamond" w:cs="Arial"/>
                <w:b/>
                <w:bCs/>
                <w:sz w:val="20"/>
                <w:szCs w:val="20"/>
              </w:rPr>
              <w:t>Coef.</w:t>
            </w:r>
          </w:p>
        </w:tc>
        <w:tc>
          <w:tcPr>
            <w:tcW w:w="837" w:type="dxa"/>
            <w:tcBorders>
              <w:top w:val="single" w:sz="4" w:space="0" w:color="auto"/>
              <w:bottom w:val="single" w:sz="4" w:space="0" w:color="auto"/>
              <w:right w:val="nil"/>
            </w:tcBorders>
          </w:tcPr>
          <w:p w14:paraId="04B06A7D" w14:textId="77777777" w:rsidR="00312AF0" w:rsidRPr="006B655D" w:rsidRDefault="00312AF0" w:rsidP="009A6BC2">
            <w:pPr>
              <w:spacing w:after="0" w:line="240" w:lineRule="auto"/>
              <w:jc w:val="center"/>
              <w:rPr>
                <w:rFonts w:ascii="Garamond" w:eastAsia="Times New Roman" w:hAnsi="Garamond" w:cs="Arial"/>
                <w:b/>
                <w:bCs/>
                <w:sz w:val="20"/>
                <w:szCs w:val="20"/>
              </w:rPr>
            </w:pPr>
            <w:r w:rsidRPr="006B655D">
              <w:rPr>
                <w:rFonts w:ascii="Garamond" w:eastAsia="Times New Roman" w:hAnsi="Garamond" w:cs="Arial"/>
                <w:b/>
                <w:bCs/>
                <w:sz w:val="20"/>
                <w:szCs w:val="20"/>
              </w:rPr>
              <w:t>Stderr.</w:t>
            </w:r>
          </w:p>
        </w:tc>
      </w:tr>
      <w:tr w:rsidR="00273870" w:rsidRPr="00273870" w14:paraId="3BEC8030" w14:textId="77777777" w:rsidTr="006B655D">
        <w:trPr>
          <w:trHeight w:val="215"/>
        </w:trPr>
        <w:tc>
          <w:tcPr>
            <w:tcW w:w="3060" w:type="dxa"/>
            <w:tcBorders>
              <w:top w:val="single" w:sz="4" w:space="0" w:color="auto"/>
              <w:left w:val="nil"/>
              <w:bottom w:val="nil"/>
              <w:right w:val="single" w:sz="4" w:space="0" w:color="auto"/>
            </w:tcBorders>
            <w:noWrap/>
            <w:vAlign w:val="bottom"/>
            <w:hideMark/>
          </w:tcPr>
          <w:p w14:paraId="1FDBC6DC" w14:textId="77777777" w:rsidR="00312AF0" w:rsidRPr="00273870" w:rsidRDefault="00312AF0" w:rsidP="009A6BC2">
            <w:pPr>
              <w:spacing w:after="0" w:line="240" w:lineRule="auto"/>
              <w:rPr>
                <w:rFonts w:ascii="Garamond" w:eastAsia="Times New Roman" w:hAnsi="Garamond" w:cs="Arial"/>
                <w:sz w:val="20"/>
                <w:szCs w:val="20"/>
              </w:rPr>
            </w:pPr>
            <w:r w:rsidRPr="00273870">
              <w:rPr>
                <w:rFonts w:ascii="Garamond" w:eastAsia="Times New Roman" w:hAnsi="Garamond" w:cs="Arial"/>
                <w:sz w:val="20"/>
                <w:szCs w:val="20"/>
              </w:rPr>
              <w:t xml:space="preserve">Constant             </w:t>
            </w:r>
          </w:p>
        </w:tc>
        <w:tc>
          <w:tcPr>
            <w:tcW w:w="1127" w:type="dxa"/>
            <w:tcBorders>
              <w:top w:val="nil"/>
              <w:left w:val="nil"/>
              <w:bottom w:val="nil"/>
              <w:right w:val="nil"/>
            </w:tcBorders>
            <w:shd w:val="clear" w:color="auto" w:fill="auto"/>
            <w:noWrap/>
            <w:vAlign w:val="bottom"/>
            <w:hideMark/>
          </w:tcPr>
          <w:p w14:paraId="4D689FD7" w14:textId="3A814A5E" w:rsidR="00312AF0" w:rsidRPr="00273870" w:rsidRDefault="00312AF0" w:rsidP="009A6BC2">
            <w:pPr>
              <w:spacing w:after="0" w:line="240" w:lineRule="auto"/>
              <w:rPr>
                <w:rFonts w:ascii="Garamond" w:eastAsia="Times New Roman" w:hAnsi="Garamond" w:cs="Arial"/>
                <w:sz w:val="20"/>
                <w:szCs w:val="20"/>
              </w:rPr>
            </w:pPr>
            <w:r w:rsidRPr="00273870">
              <w:rPr>
                <w:rFonts w:ascii="Garamond" w:hAnsi="Garamond" w:cs="Arial"/>
                <w:sz w:val="20"/>
                <w:szCs w:val="20"/>
              </w:rPr>
              <w:t xml:space="preserve"> </w:t>
            </w:r>
            <w:r w:rsidR="003C732C">
              <w:rPr>
                <w:rFonts w:ascii="Garamond" w:hAnsi="Garamond" w:cs="Arial"/>
                <w:sz w:val="20"/>
                <w:szCs w:val="20"/>
              </w:rPr>
              <w:t>11.568</w:t>
            </w:r>
            <w:r w:rsidRPr="00273870">
              <w:rPr>
                <w:rFonts w:ascii="Garamond" w:hAnsi="Garamond" w:cs="Arial"/>
                <w:sz w:val="20"/>
                <w:szCs w:val="20"/>
              </w:rPr>
              <w:t>***</w:t>
            </w:r>
          </w:p>
        </w:tc>
        <w:tc>
          <w:tcPr>
            <w:tcW w:w="757" w:type="dxa"/>
            <w:tcBorders>
              <w:top w:val="nil"/>
              <w:left w:val="nil"/>
              <w:bottom w:val="nil"/>
              <w:right w:val="nil"/>
            </w:tcBorders>
            <w:shd w:val="clear" w:color="auto" w:fill="auto"/>
            <w:noWrap/>
            <w:vAlign w:val="bottom"/>
            <w:hideMark/>
          </w:tcPr>
          <w:p w14:paraId="41C8E49B" w14:textId="77777777" w:rsidR="00312AF0" w:rsidRPr="00273870" w:rsidRDefault="00312AF0" w:rsidP="009A6BC2">
            <w:pPr>
              <w:spacing w:after="0" w:line="240" w:lineRule="auto"/>
              <w:rPr>
                <w:rFonts w:ascii="Garamond" w:eastAsia="Times New Roman" w:hAnsi="Garamond" w:cs="Arial"/>
                <w:sz w:val="20"/>
                <w:szCs w:val="20"/>
              </w:rPr>
            </w:pPr>
            <w:r w:rsidRPr="00273870">
              <w:rPr>
                <w:rFonts w:ascii="Garamond" w:hAnsi="Garamond" w:cs="Arial"/>
                <w:sz w:val="20"/>
                <w:szCs w:val="20"/>
              </w:rPr>
              <w:t>0.03</w:t>
            </w:r>
          </w:p>
        </w:tc>
        <w:tc>
          <w:tcPr>
            <w:tcW w:w="1120" w:type="dxa"/>
            <w:tcBorders>
              <w:top w:val="nil"/>
              <w:left w:val="nil"/>
              <w:bottom w:val="nil"/>
              <w:right w:val="nil"/>
            </w:tcBorders>
            <w:shd w:val="clear" w:color="auto" w:fill="auto"/>
            <w:vAlign w:val="bottom"/>
          </w:tcPr>
          <w:p w14:paraId="52F6DE8E" w14:textId="28125C5D"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 xml:space="preserve"> </w:t>
            </w:r>
            <w:r w:rsidR="003C732C">
              <w:rPr>
                <w:rFonts w:ascii="Garamond" w:hAnsi="Garamond" w:cs="Arial"/>
                <w:sz w:val="20"/>
                <w:szCs w:val="20"/>
              </w:rPr>
              <w:t>11.563</w:t>
            </w:r>
            <w:r w:rsidRPr="00273870">
              <w:rPr>
                <w:rFonts w:ascii="Garamond" w:hAnsi="Garamond" w:cs="Arial"/>
                <w:sz w:val="20"/>
                <w:szCs w:val="20"/>
              </w:rPr>
              <w:t>***</w:t>
            </w:r>
            <w:r w:rsidRPr="00273870">
              <w:rPr>
                <w:rFonts w:ascii="Garamond" w:eastAsia="Times New Roman" w:hAnsi="Garamond" w:cs="Arial"/>
                <w:sz w:val="20"/>
                <w:szCs w:val="20"/>
              </w:rPr>
              <w:t xml:space="preserve"> </w:t>
            </w:r>
          </w:p>
        </w:tc>
        <w:tc>
          <w:tcPr>
            <w:tcW w:w="795" w:type="dxa"/>
            <w:tcBorders>
              <w:top w:val="nil"/>
              <w:left w:val="nil"/>
              <w:bottom w:val="nil"/>
              <w:right w:val="nil"/>
            </w:tcBorders>
            <w:shd w:val="clear" w:color="auto" w:fill="auto"/>
            <w:vAlign w:val="bottom"/>
          </w:tcPr>
          <w:p w14:paraId="63C4DC07"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0.03</w:t>
            </w:r>
          </w:p>
        </w:tc>
        <w:tc>
          <w:tcPr>
            <w:tcW w:w="1082" w:type="dxa"/>
            <w:tcBorders>
              <w:top w:val="nil"/>
              <w:left w:val="nil"/>
              <w:bottom w:val="nil"/>
              <w:right w:val="nil"/>
            </w:tcBorders>
            <w:shd w:val="clear" w:color="auto" w:fill="auto"/>
            <w:vAlign w:val="bottom"/>
          </w:tcPr>
          <w:p w14:paraId="1239EEB5" w14:textId="740615D5"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 xml:space="preserve"> </w:t>
            </w:r>
            <w:r w:rsidR="003C732C">
              <w:rPr>
                <w:rFonts w:ascii="Garamond" w:hAnsi="Garamond" w:cs="Arial"/>
                <w:sz w:val="20"/>
                <w:szCs w:val="20"/>
              </w:rPr>
              <w:t>11.548</w:t>
            </w:r>
            <w:r w:rsidRPr="00273870">
              <w:rPr>
                <w:rFonts w:ascii="Garamond" w:hAnsi="Garamond" w:cs="Arial"/>
                <w:sz w:val="20"/>
                <w:szCs w:val="20"/>
              </w:rPr>
              <w:t>***</w:t>
            </w:r>
          </w:p>
        </w:tc>
        <w:tc>
          <w:tcPr>
            <w:tcW w:w="731" w:type="dxa"/>
            <w:tcBorders>
              <w:top w:val="nil"/>
              <w:left w:val="nil"/>
              <w:bottom w:val="nil"/>
              <w:right w:val="nil"/>
            </w:tcBorders>
            <w:shd w:val="clear" w:color="auto" w:fill="auto"/>
            <w:vAlign w:val="bottom"/>
          </w:tcPr>
          <w:p w14:paraId="53875A63"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0.04</w:t>
            </w:r>
          </w:p>
        </w:tc>
        <w:tc>
          <w:tcPr>
            <w:tcW w:w="1117" w:type="dxa"/>
            <w:tcBorders>
              <w:top w:val="nil"/>
              <w:left w:val="nil"/>
              <w:bottom w:val="nil"/>
              <w:right w:val="nil"/>
            </w:tcBorders>
            <w:shd w:val="clear" w:color="auto" w:fill="auto"/>
            <w:vAlign w:val="bottom"/>
          </w:tcPr>
          <w:p w14:paraId="0AA3707E" w14:textId="14C371A2" w:rsidR="00312AF0" w:rsidRPr="00273870" w:rsidRDefault="009D7601" w:rsidP="009A6BC2">
            <w:pPr>
              <w:spacing w:after="0" w:line="240" w:lineRule="auto"/>
              <w:rPr>
                <w:rFonts w:ascii="Garamond" w:hAnsi="Garamond" w:cs="Arial"/>
                <w:sz w:val="20"/>
                <w:szCs w:val="20"/>
              </w:rPr>
            </w:pPr>
            <w:r>
              <w:rPr>
                <w:rFonts w:ascii="Garamond" w:hAnsi="Garamond" w:cs="Arial"/>
                <w:sz w:val="20"/>
                <w:szCs w:val="20"/>
              </w:rPr>
              <w:t xml:space="preserve"> </w:t>
            </w:r>
            <w:r w:rsidR="003C732C">
              <w:rPr>
                <w:rFonts w:ascii="Garamond" w:hAnsi="Garamond" w:cs="Arial"/>
                <w:sz w:val="20"/>
                <w:szCs w:val="20"/>
              </w:rPr>
              <w:t>12</w:t>
            </w:r>
            <w:r w:rsidR="00312AF0" w:rsidRPr="00273870">
              <w:rPr>
                <w:rFonts w:ascii="Garamond" w:hAnsi="Garamond" w:cs="Arial"/>
                <w:sz w:val="20"/>
                <w:szCs w:val="20"/>
              </w:rPr>
              <w:t>.</w:t>
            </w:r>
            <w:r w:rsidR="003C732C">
              <w:rPr>
                <w:rFonts w:ascii="Garamond" w:hAnsi="Garamond" w:cs="Arial"/>
                <w:sz w:val="20"/>
                <w:szCs w:val="20"/>
              </w:rPr>
              <w:t>110</w:t>
            </w:r>
            <w:r w:rsidR="00312AF0" w:rsidRPr="00273870">
              <w:rPr>
                <w:rFonts w:ascii="Garamond" w:hAnsi="Garamond" w:cs="Arial"/>
                <w:sz w:val="20"/>
                <w:szCs w:val="20"/>
              </w:rPr>
              <w:t>***</w:t>
            </w:r>
          </w:p>
        </w:tc>
        <w:tc>
          <w:tcPr>
            <w:tcW w:w="837" w:type="dxa"/>
            <w:tcBorders>
              <w:top w:val="nil"/>
              <w:left w:val="nil"/>
              <w:bottom w:val="nil"/>
              <w:right w:val="nil"/>
            </w:tcBorders>
            <w:shd w:val="clear" w:color="auto" w:fill="auto"/>
            <w:vAlign w:val="bottom"/>
          </w:tcPr>
          <w:p w14:paraId="3B1F5429"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0.06</w:t>
            </w:r>
          </w:p>
        </w:tc>
      </w:tr>
      <w:tr w:rsidR="00273870" w:rsidRPr="00273870" w14:paraId="0A9B38BD" w14:textId="77777777" w:rsidTr="006B655D">
        <w:trPr>
          <w:trHeight w:val="215"/>
        </w:trPr>
        <w:tc>
          <w:tcPr>
            <w:tcW w:w="3060" w:type="dxa"/>
            <w:tcBorders>
              <w:top w:val="nil"/>
              <w:left w:val="nil"/>
              <w:bottom w:val="nil"/>
              <w:right w:val="single" w:sz="4" w:space="0" w:color="auto"/>
            </w:tcBorders>
            <w:noWrap/>
            <w:vAlign w:val="bottom"/>
            <w:hideMark/>
          </w:tcPr>
          <w:p w14:paraId="7AFE7C5D" w14:textId="77777777" w:rsidR="00312AF0" w:rsidRPr="00273870" w:rsidRDefault="00312AF0" w:rsidP="009A6BC2">
            <w:pPr>
              <w:spacing w:after="0" w:line="240" w:lineRule="auto"/>
              <w:rPr>
                <w:rFonts w:ascii="Garamond" w:eastAsia="Times New Roman" w:hAnsi="Garamond" w:cs="Arial"/>
                <w:sz w:val="20"/>
                <w:szCs w:val="20"/>
              </w:rPr>
            </w:pPr>
            <w:r w:rsidRPr="00273870">
              <w:rPr>
                <w:rFonts w:ascii="Garamond" w:eastAsia="Times New Roman" w:hAnsi="Garamond" w:cs="Arial"/>
                <w:sz w:val="20"/>
                <w:szCs w:val="20"/>
              </w:rPr>
              <w:t xml:space="preserve">Building surface m²         </w:t>
            </w:r>
          </w:p>
        </w:tc>
        <w:tc>
          <w:tcPr>
            <w:tcW w:w="1127" w:type="dxa"/>
            <w:tcBorders>
              <w:top w:val="nil"/>
              <w:left w:val="nil"/>
              <w:bottom w:val="nil"/>
              <w:right w:val="nil"/>
            </w:tcBorders>
            <w:shd w:val="clear" w:color="auto" w:fill="auto"/>
            <w:noWrap/>
            <w:vAlign w:val="bottom"/>
            <w:hideMark/>
          </w:tcPr>
          <w:p w14:paraId="0FF5EE34" w14:textId="77777777" w:rsidR="00312AF0" w:rsidRPr="00273870" w:rsidRDefault="00312AF0" w:rsidP="009A6BC2">
            <w:pPr>
              <w:spacing w:after="0" w:line="240" w:lineRule="auto"/>
              <w:rPr>
                <w:rFonts w:ascii="Garamond" w:eastAsia="Times New Roman" w:hAnsi="Garamond" w:cs="Arial"/>
                <w:sz w:val="20"/>
                <w:szCs w:val="20"/>
              </w:rPr>
            </w:pPr>
            <w:r w:rsidRPr="00273870">
              <w:rPr>
                <w:rFonts w:ascii="Garamond" w:hAnsi="Garamond" w:cs="Arial"/>
                <w:sz w:val="20"/>
                <w:szCs w:val="20"/>
              </w:rPr>
              <w:t xml:space="preserve"> 0.015***</w:t>
            </w:r>
          </w:p>
        </w:tc>
        <w:tc>
          <w:tcPr>
            <w:tcW w:w="757" w:type="dxa"/>
            <w:tcBorders>
              <w:top w:val="nil"/>
              <w:left w:val="nil"/>
              <w:bottom w:val="nil"/>
              <w:right w:val="nil"/>
            </w:tcBorders>
            <w:shd w:val="clear" w:color="auto" w:fill="auto"/>
            <w:noWrap/>
            <w:vAlign w:val="bottom"/>
            <w:hideMark/>
          </w:tcPr>
          <w:p w14:paraId="68C00273" w14:textId="77777777" w:rsidR="00312AF0" w:rsidRPr="00273870" w:rsidRDefault="00312AF0" w:rsidP="009A6BC2">
            <w:pPr>
              <w:spacing w:after="0" w:line="240" w:lineRule="auto"/>
              <w:rPr>
                <w:rFonts w:ascii="Garamond" w:eastAsia="Times New Roman" w:hAnsi="Garamond" w:cs="Arial"/>
                <w:sz w:val="20"/>
                <w:szCs w:val="20"/>
              </w:rPr>
            </w:pPr>
            <w:r w:rsidRPr="00273870">
              <w:rPr>
                <w:rFonts w:ascii="Garamond" w:hAnsi="Garamond" w:cs="Arial"/>
                <w:sz w:val="20"/>
                <w:szCs w:val="20"/>
              </w:rPr>
              <w:t>0.00</w:t>
            </w:r>
          </w:p>
        </w:tc>
        <w:tc>
          <w:tcPr>
            <w:tcW w:w="1120" w:type="dxa"/>
            <w:tcBorders>
              <w:top w:val="nil"/>
              <w:left w:val="nil"/>
              <w:bottom w:val="nil"/>
              <w:right w:val="nil"/>
            </w:tcBorders>
            <w:shd w:val="clear" w:color="auto" w:fill="auto"/>
            <w:vAlign w:val="bottom"/>
          </w:tcPr>
          <w:p w14:paraId="292AF382"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 xml:space="preserve"> 0.016***</w:t>
            </w:r>
          </w:p>
        </w:tc>
        <w:tc>
          <w:tcPr>
            <w:tcW w:w="795" w:type="dxa"/>
            <w:tcBorders>
              <w:top w:val="nil"/>
              <w:left w:val="nil"/>
              <w:bottom w:val="nil"/>
              <w:right w:val="nil"/>
            </w:tcBorders>
            <w:shd w:val="clear" w:color="auto" w:fill="auto"/>
            <w:vAlign w:val="bottom"/>
          </w:tcPr>
          <w:p w14:paraId="6FCC941F"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0.00</w:t>
            </w:r>
          </w:p>
        </w:tc>
        <w:tc>
          <w:tcPr>
            <w:tcW w:w="1082" w:type="dxa"/>
            <w:tcBorders>
              <w:top w:val="nil"/>
              <w:left w:val="nil"/>
              <w:bottom w:val="nil"/>
              <w:right w:val="nil"/>
            </w:tcBorders>
            <w:shd w:val="clear" w:color="auto" w:fill="auto"/>
            <w:vAlign w:val="bottom"/>
          </w:tcPr>
          <w:p w14:paraId="165B578F"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 xml:space="preserve"> 0.016***</w:t>
            </w:r>
          </w:p>
        </w:tc>
        <w:tc>
          <w:tcPr>
            <w:tcW w:w="731" w:type="dxa"/>
            <w:tcBorders>
              <w:top w:val="nil"/>
              <w:left w:val="nil"/>
              <w:bottom w:val="nil"/>
              <w:right w:val="nil"/>
            </w:tcBorders>
            <w:shd w:val="clear" w:color="auto" w:fill="auto"/>
            <w:vAlign w:val="bottom"/>
          </w:tcPr>
          <w:p w14:paraId="493ACAD0"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0.00</w:t>
            </w:r>
          </w:p>
        </w:tc>
        <w:tc>
          <w:tcPr>
            <w:tcW w:w="1117" w:type="dxa"/>
            <w:tcBorders>
              <w:top w:val="nil"/>
              <w:left w:val="nil"/>
              <w:bottom w:val="nil"/>
              <w:right w:val="nil"/>
            </w:tcBorders>
            <w:shd w:val="clear" w:color="auto" w:fill="auto"/>
            <w:vAlign w:val="bottom"/>
          </w:tcPr>
          <w:p w14:paraId="6F835A70"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 xml:space="preserve"> 0.015***</w:t>
            </w:r>
          </w:p>
        </w:tc>
        <w:tc>
          <w:tcPr>
            <w:tcW w:w="837" w:type="dxa"/>
            <w:tcBorders>
              <w:top w:val="nil"/>
              <w:left w:val="nil"/>
              <w:bottom w:val="nil"/>
              <w:right w:val="nil"/>
            </w:tcBorders>
            <w:shd w:val="clear" w:color="auto" w:fill="auto"/>
            <w:vAlign w:val="bottom"/>
          </w:tcPr>
          <w:p w14:paraId="1D316277"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0.00</w:t>
            </w:r>
          </w:p>
        </w:tc>
      </w:tr>
      <w:tr w:rsidR="00273870" w:rsidRPr="00273870" w14:paraId="4D57122C" w14:textId="77777777" w:rsidTr="006B655D">
        <w:trPr>
          <w:trHeight w:val="215"/>
        </w:trPr>
        <w:tc>
          <w:tcPr>
            <w:tcW w:w="3060" w:type="dxa"/>
            <w:tcBorders>
              <w:top w:val="nil"/>
              <w:left w:val="nil"/>
              <w:bottom w:val="nil"/>
              <w:right w:val="single" w:sz="4" w:space="0" w:color="auto"/>
            </w:tcBorders>
            <w:noWrap/>
            <w:vAlign w:val="bottom"/>
          </w:tcPr>
          <w:p w14:paraId="7FDC6566" w14:textId="77777777" w:rsidR="00312AF0" w:rsidRPr="00273870" w:rsidRDefault="00312AF0" w:rsidP="009A6BC2">
            <w:pPr>
              <w:spacing w:after="0" w:line="240" w:lineRule="auto"/>
              <w:rPr>
                <w:rFonts w:ascii="Garamond" w:eastAsia="Times New Roman" w:hAnsi="Garamond" w:cs="Arial"/>
                <w:sz w:val="20"/>
                <w:szCs w:val="20"/>
              </w:rPr>
            </w:pPr>
            <w:r w:rsidRPr="00273870">
              <w:rPr>
                <w:rFonts w:ascii="Garamond" w:eastAsia="Times New Roman" w:hAnsi="Garamond" w:cs="Arial"/>
                <w:sz w:val="20"/>
                <w:szCs w:val="20"/>
              </w:rPr>
              <w:t xml:space="preserve">sq(Building surface m²)         </w:t>
            </w:r>
          </w:p>
        </w:tc>
        <w:tc>
          <w:tcPr>
            <w:tcW w:w="1127" w:type="dxa"/>
            <w:tcBorders>
              <w:top w:val="nil"/>
              <w:left w:val="nil"/>
              <w:bottom w:val="nil"/>
              <w:right w:val="nil"/>
            </w:tcBorders>
            <w:shd w:val="clear" w:color="auto" w:fill="auto"/>
            <w:noWrap/>
            <w:vAlign w:val="bottom"/>
          </w:tcPr>
          <w:p w14:paraId="452B09D8" w14:textId="77777777" w:rsidR="00312AF0" w:rsidRPr="009D7601" w:rsidRDefault="00312AF0" w:rsidP="009A6BC2">
            <w:pPr>
              <w:spacing w:after="0" w:line="240" w:lineRule="auto"/>
              <w:rPr>
                <w:rFonts w:ascii="Garamond" w:hAnsi="Garamond" w:cs="Arial"/>
                <w:sz w:val="18"/>
                <w:szCs w:val="18"/>
              </w:rPr>
            </w:pPr>
            <w:r w:rsidRPr="009D7601">
              <w:rPr>
                <w:rFonts w:ascii="Garamond" w:hAnsi="Garamond" w:cs="Arial"/>
                <w:sz w:val="18"/>
                <w:szCs w:val="18"/>
              </w:rPr>
              <w:t>-</w:t>
            </w:r>
            <m:oMath>
              <m:sSup>
                <m:sSupPr>
                  <m:ctrlPr>
                    <w:rPr>
                      <w:rFonts w:ascii="Cambria Math" w:eastAsia="Times New Roman" w:hAnsi="Cambria Math" w:cs="Arial"/>
                      <w:i/>
                      <w:sz w:val="18"/>
                      <w:szCs w:val="18"/>
                    </w:rPr>
                  </m:ctrlPr>
                </m:sSupPr>
                <m:e>
                  <m:r>
                    <w:rPr>
                      <w:rFonts w:ascii="Cambria Math" w:eastAsia="Times New Roman" w:hAnsi="Cambria Math" w:cs="Arial"/>
                      <w:sz w:val="18"/>
                      <w:szCs w:val="18"/>
                    </w:rPr>
                    <m:t>3*10</m:t>
                  </m:r>
                </m:e>
                <m:sup>
                  <m:r>
                    <w:rPr>
                      <w:rFonts w:ascii="Cambria Math" w:eastAsia="Times New Roman" w:hAnsi="Cambria Math" w:cs="Arial"/>
                      <w:sz w:val="18"/>
                      <w:szCs w:val="18"/>
                    </w:rPr>
                    <m:t>5</m:t>
                  </m:r>
                </m:sup>
              </m:sSup>
            </m:oMath>
            <w:r w:rsidRPr="009D7601">
              <w:rPr>
                <w:rFonts w:ascii="Garamond" w:hAnsi="Garamond" w:cs="Arial"/>
                <w:sz w:val="18"/>
                <w:szCs w:val="18"/>
              </w:rPr>
              <w:t>***</w:t>
            </w:r>
          </w:p>
        </w:tc>
        <w:tc>
          <w:tcPr>
            <w:tcW w:w="757" w:type="dxa"/>
            <w:tcBorders>
              <w:top w:val="nil"/>
              <w:left w:val="nil"/>
              <w:bottom w:val="nil"/>
              <w:right w:val="nil"/>
            </w:tcBorders>
            <w:shd w:val="clear" w:color="auto" w:fill="auto"/>
            <w:noWrap/>
            <w:vAlign w:val="bottom"/>
          </w:tcPr>
          <w:p w14:paraId="1F256CD3"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0.00</w:t>
            </w:r>
          </w:p>
        </w:tc>
        <w:tc>
          <w:tcPr>
            <w:tcW w:w="1120" w:type="dxa"/>
            <w:tcBorders>
              <w:top w:val="nil"/>
              <w:left w:val="nil"/>
              <w:bottom w:val="nil"/>
              <w:right w:val="nil"/>
            </w:tcBorders>
            <w:shd w:val="clear" w:color="auto" w:fill="auto"/>
            <w:vAlign w:val="bottom"/>
          </w:tcPr>
          <w:p w14:paraId="79CCADD2" w14:textId="77777777" w:rsidR="00312AF0" w:rsidRPr="009D7601" w:rsidRDefault="00312AF0" w:rsidP="009A6BC2">
            <w:pPr>
              <w:spacing w:after="0" w:line="240" w:lineRule="auto"/>
              <w:rPr>
                <w:rFonts w:ascii="Garamond" w:hAnsi="Garamond" w:cs="Arial"/>
                <w:sz w:val="18"/>
                <w:szCs w:val="18"/>
              </w:rPr>
            </w:pPr>
            <w:r w:rsidRPr="009D7601">
              <w:rPr>
                <w:rFonts w:ascii="Garamond" w:hAnsi="Garamond" w:cs="Arial"/>
                <w:sz w:val="18"/>
                <w:szCs w:val="18"/>
              </w:rPr>
              <w:t>-</w:t>
            </w:r>
            <m:oMath>
              <m:sSup>
                <m:sSupPr>
                  <m:ctrlPr>
                    <w:rPr>
                      <w:rFonts w:ascii="Cambria Math" w:eastAsia="Times New Roman" w:hAnsi="Cambria Math" w:cs="Arial"/>
                      <w:i/>
                      <w:sz w:val="18"/>
                      <w:szCs w:val="18"/>
                    </w:rPr>
                  </m:ctrlPr>
                </m:sSupPr>
                <m:e>
                  <m:r>
                    <w:rPr>
                      <w:rFonts w:ascii="Cambria Math" w:eastAsia="Times New Roman" w:hAnsi="Cambria Math" w:cs="Arial"/>
                      <w:sz w:val="18"/>
                      <w:szCs w:val="18"/>
                    </w:rPr>
                    <m:t>3*10</m:t>
                  </m:r>
                </m:e>
                <m:sup>
                  <m:r>
                    <w:rPr>
                      <w:rFonts w:ascii="Cambria Math" w:eastAsia="Times New Roman" w:hAnsi="Cambria Math" w:cs="Arial"/>
                      <w:sz w:val="18"/>
                      <w:szCs w:val="18"/>
                    </w:rPr>
                    <m:t>5</m:t>
                  </m:r>
                </m:sup>
              </m:sSup>
            </m:oMath>
            <w:r w:rsidRPr="009D7601">
              <w:rPr>
                <w:rFonts w:ascii="Garamond" w:hAnsi="Garamond" w:cs="Arial"/>
                <w:sz w:val="18"/>
                <w:szCs w:val="18"/>
              </w:rPr>
              <w:t>***</w:t>
            </w:r>
          </w:p>
        </w:tc>
        <w:tc>
          <w:tcPr>
            <w:tcW w:w="795" w:type="dxa"/>
            <w:tcBorders>
              <w:top w:val="nil"/>
              <w:left w:val="nil"/>
              <w:bottom w:val="nil"/>
              <w:right w:val="nil"/>
            </w:tcBorders>
            <w:shd w:val="clear" w:color="auto" w:fill="auto"/>
            <w:vAlign w:val="bottom"/>
          </w:tcPr>
          <w:p w14:paraId="3C3542F5"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0.00</w:t>
            </w:r>
          </w:p>
        </w:tc>
        <w:tc>
          <w:tcPr>
            <w:tcW w:w="1082" w:type="dxa"/>
            <w:tcBorders>
              <w:top w:val="nil"/>
              <w:left w:val="nil"/>
              <w:bottom w:val="nil"/>
              <w:right w:val="nil"/>
            </w:tcBorders>
            <w:shd w:val="clear" w:color="auto" w:fill="auto"/>
            <w:vAlign w:val="bottom"/>
          </w:tcPr>
          <w:p w14:paraId="6256799C" w14:textId="77777777" w:rsidR="00312AF0" w:rsidRPr="009D7601" w:rsidRDefault="00312AF0" w:rsidP="009A6BC2">
            <w:pPr>
              <w:spacing w:after="0" w:line="240" w:lineRule="auto"/>
              <w:rPr>
                <w:rFonts w:ascii="Garamond" w:hAnsi="Garamond" w:cs="Arial"/>
                <w:sz w:val="18"/>
                <w:szCs w:val="18"/>
              </w:rPr>
            </w:pPr>
            <w:r w:rsidRPr="009D7601">
              <w:rPr>
                <w:rFonts w:ascii="Garamond" w:hAnsi="Garamond" w:cs="Arial"/>
                <w:sz w:val="18"/>
                <w:szCs w:val="18"/>
              </w:rPr>
              <w:t>-</w:t>
            </w:r>
            <m:oMath>
              <m:sSup>
                <m:sSupPr>
                  <m:ctrlPr>
                    <w:rPr>
                      <w:rFonts w:ascii="Cambria Math" w:eastAsia="Times New Roman" w:hAnsi="Cambria Math" w:cs="Arial"/>
                      <w:i/>
                      <w:sz w:val="18"/>
                      <w:szCs w:val="18"/>
                    </w:rPr>
                  </m:ctrlPr>
                </m:sSupPr>
                <m:e>
                  <m:r>
                    <w:rPr>
                      <w:rFonts w:ascii="Cambria Math" w:eastAsia="Times New Roman" w:hAnsi="Cambria Math" w:cs="Arial"/>
                      <w:sz w:val="18"/>
                      <w:szCs w:val="18"/>
                    </w:rPr>
                    <m:t>3*10</m:t>
                  </m:r>
                </m:e>
                <m:sup>
                  <m:r>
                    <w:rPr>
                      <w:rFonts w:ascii="Cambria Math" w:eastAsia="Times New Roman" w:hAnsi="Cambria Math" w:cs="Arial"/>
                      <w:sz w:val="18"/>
                      <w:szCs w:val="18"/>
                    </w:rPr>
                    <m:t>5</m:t>
                  </m:r>
                </m:sup>
              </m:sSup>
            </m:oMath>
            <w:r w:rsidRPr="009D7601">
              <w:rPr>
                <w:rFonts w:ascii="Garamond" w:hAnsi="Garamond" w:cs="Arial"/>
                <w:sz w:val="18"/>
                <w:szCs w:val="18"/>
              </w:rPr>
              <w:t>***</w:t>
            </w:r>
          </w:p>
        </w:tc>
        <w:tc>
          <w:tcPr>
            <w:tcW w:w="731" w:type="dxa"/>
            <w:tcBorders>
              <w:top w:val="nil"/>
              <w:left w:val="nil"/>
              <w:bottom w:val="nil"/>
              <w:right w:val="nil"/>
            </w:tcBorders>
            <w:shd w:val="clear" w:color="auto" w:fill="auto"/>
            <w:vAlign w:val="bottom"/>
          </w:tcPr>
          <w:p w14:paraId="2A842FE3"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0.00</w:t>
            </w:r>
          </w:p>
        </w:tc>
        <w:tc>
          <w:tcPr>
            <w:tcW w:w="1117" w:type="dxa"/>
            <w:tcBorders>
              <w:top w:val="nil"/>
              <w:left w:val="nil"/>
              <w:bottom w:val="nil"/>
              <w:right w:val="nil"/>
            </w:tcBorders>
            <w:shd w:val="clear" w:color="auto" w:fill="auto"/>
            <w:vAlign w:val="bottom"/>
          </w:tcPr>
          <w:p w14:paraId="2C2DE59E" w14:textId="77777777" w:rsidR="00312AF0" w:rsidRPr="009D7601" w:rsidRDefault="00312AF0" w:rsidP="009A6BC2">
            <w:pPr>
              <w:spacing w:after="0" w:line="240" w:lineRule="auto"/>
              <w:rPr>
                <w:rFonts w:ascii="Garamond" w:hAnsi="Garamond" w:cs="Arial"/>
                <w:sz w:val="18"/>
                <w:szCs w:val="18"/>
              </w:rPr>
            </w:pPr>
            <w:r w:rsidRPr="009D7601">
              <w:rPr>
                <w:rFonts w:ascii="Garamond" w:hAnsi="Garamond" w:cs="Arial"/>
                <w:sz w:val="18"/>
                <w:szCs w:val="18"/>
              </w:rPr>
              <w:t>-</w:t>
            </w:r>
            <m:oMath>
              <m:sSup>
                <m:sSupPr>
                  <m:ctrlPr>
                    <w:rPr>
                      <w:rFonts w:ascii="Cambria Math" w:eastAsia="Times New Roman" w:hAnsi="Cambria Math" w:cs="Arial"/>
                      <w:i/>
                      <w:sz w:val="18"/>
                      <w:szCs w:val="18"/>
                    </w:rPr>
                  </m:ctrlPr>
                </m:sSupPr>
                <m:e>
                  <m:r>
                    <w:rPr>
                      <w:rFonts w:ascii="Cambria Math" w:eastAsia="Times New Roman" w:hAnsi="Cambria Math" w:cs="Arial"/>
                      <w:sz w:val="18"/>
                      <w:szCs w:val="18"/>
                    </w:rPr>
                    <m:t>3*10</m:t>
                  </m:r>
                </m:e>
                <m:sup>
                  <m:r>
                    <w:rPr>
                      <w:rFonts w:ascii="Cambria Math" w:eastAsia="Times New Roman" w:hAnsi="Cambria Math" w:cs="Arial"/>
                      <w:sz w:val="18"/>
                      <w:szCs w:val="18"/>
                    </w:rPr>
                    <m:t>5</m:t>
                  </m:r>
                </m:sup>
              </m:sSup>
            </m:oMath>
            <w:r w:rsidRPr="009D7601">
              <w:rPr>
                <w:rFonts w:ascii="Garamond" w:hAnsi="Garamond" w:cs="Arial"/>
                <w:sz w:val="18"/>
                <w:szCs w:val="18"/>
              </w:rPr>
              <w:t>***</w:t>
            </w:r>
          </w:p>
        </w:tc>
        <w:tc>
          <w:tcPr>
            <w:tcW w:w="837" w:type="dxa"/>
            <w:tcBorders>
              <w:top w:val="nil"/>
              <w:left w:val="nil"/>
              <w:bottom w:val="nil"/>
              <w:right w:val="nil"/>
            </w:tcBorders>
            <w:shd w:val="clear" w:color="auto" w:fill="auto"/>
            <w:vAlign w:val="bottom"/>
          </w:tcPr>
          <w:p w14:paraId="77CEA32E"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0.00</w:t>
            </w:r>
          </w:p>
        </w:tc>
      </w:tr>
      <w:tr w:rsidR="00273870" w:rsidRPr="00273870" w14:paraId="5995757D" w14:textId="77777777" w:rsidTr="006B655D">
        <w:trPr>
          <w:trHeight w:val="215"/>
        </w:trPr>
        <w:tc>
          <w:tcPr>
            <w:tcW w:w="3060" w:type="dxa"/>
            <w:tcBorders>
              <w:top w:val="nil"/>
              <w:left w:val="nil"/>
              <w:right w:val="single" w:sz="4" w:space="0" w:color="auto"/>
            </w:tcBorders>
            <w:noWrap/>
            <w:vAlign w:val="bottom"/>
            <w:hideMark/>
          </w:tcPr>
          <w:p w14:paraId="20610292" w14:textId="77777777" w:rsidR="00312AF0" w:rsidRPr="00273870" w:rsidRDefault="00312AF0" w:rsidP="009A6BC2">
            <w:pPr>
              <w:spacing w:after="0" w:line="240" w:lineRule="auto"/>
              <w:rPr>
                <w:rFonts w:ascii="Garamond" w:eastAsia="Times New Roman" w:hAnsi="Garamond" w:cs="Arial"/>
                <w:sz w:val="20"/>
                <w:szCs w:val="20"/>
              </w:rPr>
            </w:pPr>
            <w:r w:rsidRPr="00273870">
              <w:rPr>
                <w:rFonts w:ascii="Garamond" w:eastAsia="Times New Roman" w:hAnsi="Garamond" w:cs="Arial"/>
                <w:sz w:val="20"/>
                <w:szCs w:val="20"/>
              </w:rPr>
              <w:t xml:space="preserve">Building age                </w:t>
            </w:r>
          </w:p>
        </w:tc>
        <w:tc>
          <w:tcPr>
            <w:tcW w:w="1127" w:type="dxa"/>
            <w:tcBorders>
              <w:top w:val="nil"/>
              <w:left w:val="nil"/>
              <w:right w:val="nil"/>
            </w:tcBorders>
            <w:shd w:val="clear" w:color="auto" w:fill="auto"/>
            <w:noWrap/>
            <w:vAlign w:val="bottom"/>
            <w:hideMark/>
          </w:tcPr>
          <w:p w14:paraId="44AC53AF" w14:textId="77777777" w:rsidR="00312AF0" w:rsidRPr="00273870" w:rsidRDefault="00312AF0" w:rsidP="009A6BC2">
            <w:pPr>
              <w:spacing w:after="0" w:line="240" w:lineRule="auto"/>
              <w:rPr>
                <w:rFonts w:ascii="Garamond" w:eastAsia="Times New Roman" w:hAnsi="Garamond" w:cs="Arial"/>
                <w:sz w:val="20"/>
                <w:szCs w:val="20"/>
              </w:rPr>
            </w:pPr>
            <w:r w:rsidRPr="00273870">
              <w:rPr>
                <w:rFonts w:ascii="Garamond" w:hAnsi="Garamond" w:cs="Arial"/>
                <w:sz w:val="20"/>
                <w:szCs w:val="20"/>
              </w:rPr>
              <w:t>-0.005***</w:t>
            </w:r>
          </w:p>
        </w:tc>
        <w:tc>
          <w:tcPr>
            <w:tcW w:w="757" w:type="dxa"/>
            <w:tcBorders>
              <w:top w:val="nil"/>
              <w:left w:val="nil"/>
              <w:right w:val="nil"/>
            </w:tcBorders>
            <w:shd w:val="clear" w:color="auto" w:fill="auto"/>
            <w:noWrap/>
            <w:vAlign w:val="bottom"/>
            <w:hideMark/>
          </w:tcPr>
          <w:p w14:paraId="221346B4" w14:textId="77777777" w:rsidR="00312AF0" w:rsidRPr="00273870" w:rsidRDefault="00312AF0" w:rsidP="009A6BC2">
            <w:pPr>
              <w:spacing w:after="0" w:line="240" w:lineRule="auto"/>
              <w:rPr>
                <w:rFonts w:ascii="Garamond" w:eastAsia="Times New Roman" w:hAnsi="Garamond" w:cs="Arial"/>
                <w:sz w:val="20"/>
                <w:szCs w:val="20"/>
              </w:rPr>
            </w:pPr>
            <w:r w:rsidRPr="00273870">
              <w:rPr>
                <w:rFonts w:ascii="Garamond" w:hAnsi="Garamond" w:cs="Arial"/>
                <w:sz w:val="20"/>
                <w:szCs w:val="20"/>
              </w:rPr>
              <w:t>0.00</w:t>
            </w:r>
          </w:p>
        </w:tc>
        <w:tc>
          <w:tcPr>
            <w:tcW w:w="1120" w:type="dxa"/>
            <w:tcBorders>
              <w:top w:val="nil"/>
              <w:left w:val="nil"/>
              <w:right w:val="nil"/>
            </w:tcBorders>
            <w:shd w:val="clear" w:color="auto" w:fill="auto"/>
            <w:vAlign w:val="bottom"/>
          </w:tcPr>
          <w:p w14:paraId="588C30F8"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-0.005***</w:t>
            </w:r>
          </w:p>
        </w:tc>
        <w:tc>
          <w:tcPr>
            <w:tcW w:w="795" w:type="dxa"/>
            <w:tcBorders>
              <w:top w:val="nil"/>
              <w:left w:val="nil"/>
              <w:right w:val="nil"/>
            </w:tcBorders>
            <w:shd w:val="clear" w:color="auto" w:fill="auto"/>
            <w:vAlign w:val="bottom"/>
          </w:tcPr>
          <w:p w14:paraId="153F822C"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0.00</w:t>
            </w:r>
          </w:p>
        </w:tc>
        <w:tc>
          <w:tcPr>
            <w:tcW w:w="1082" w:type="dxa"/>
            <w:tcBorders>
              <w:top w:val="nil"/>
              <w:left w:val="nil"/>
              <w:right w:val="nil"/>
            </w:tcBorders>
            <w:shd w:val="clear" w:color="auto" w:fill="auto"/>
            <w:vAlign w:val="bottom"/>
          </w:tcPr>
          <w:p w14:paraId="407190ED"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-0.006***</w:t>
            </w:r>
          </w:p>
        </w:tc>
        <w:tc>
          <w:tcPr>
            <w:tcW w:w="731" w:type="dxa"/>
            <w:tcBorders>
              <w:top w:val="nil"/>
              <w:left w:val="nil"/>
              <w:right w:val="nil"/>
            </w:tcBorders>
            <w:shd w:val="clear" w:color="auto" w:fill="auto"/>
            <w:vAlign w:val="bottom"/>
          </w:tcPr>
          <w:p w14:paraId="5FD19DC0"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0.00</w:t>
            </w:r>
          </w:p>
        </w:tc>
        <w:tc>
          <w:tcPr>
            <w:tcW w:w="1117" w:type="dxa"/>
            <w:tcBorders>
              <w:top w:val="nil"/>
              <w:left w:val="nil"/>
              <w:right w:val="nil"/>
            </w:tcBorders>
            <w:shd w:val="clear" w:color="auto" w:fill="auto"/>
            <w:vAlign w:val="bottom"/>
          </w:tcPr>
          <w:p w14:paraId="079DBDCC"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-0.004***</w:t>
            </w:r>
          </w:p>
        </w:tc>
        <w:tc>
          <w:tcPr>
            <w:tcW w:w="837" w:type="dxa"/>
            <w:tcBorders>
              <w:top w:val="nil"/>
              <w:left w:val="nil"/>
              <w:right w:val="nil"/>
            </w:tcBorders>
            <w:shd w:val="clear" w:color="auto" w:fill="auto"/>
            <w:vAlign w:val="bottom"/>
          </w:tcPr>
          <w:p w14:paraId="4986F5EE"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0.00</w:t>
            </w:r>
          </w:p>
        </w:tc>
      </w:tr>
      <w:tr w:rsidR="00273870" w:rsidRPr="00273870" w14:paraId="7088696F" w14:textId="77777777" w:rsidTr="006B655D">
        <w:trPr>
          <w:trHeight w:val="215"/>
        </w:trPr>
        <w:tc>
          <w:tcPr>
            <w:tcW w:w="3060" w:type="dxa"/>
            <w:tcBorders>
              <w:top w:val="nil"/>
              <w:left w:val="nil"/>
              <w:right w:val="single" w:sz="4" w:space="0" w:color="auto"/>
            </w:tcBorders>
            <w:noWrap/>
            <w:vAlign w:val="bottom"/>
          </w:tcPr>
          <w:p w14:paraId="55C927EE" w14:textId="77777777" w:rsidR="00312AF0" w:rsidRPr="00273870" w:rsidRDefault="00312AF0" w:rsidP="009A6BC2">
            <w:pPr>
              <w:spacing w:after="0" w:line="240" w:lineRule="auto"/>
              <w:rPr>
                <w:rFonts w:ascii="Garamond" w:eastAsia="Times New Roman" w:hAnsi="Garamond" w:cs="Arial"/>
                <w:sz w:val="20"/>
                <w:szCs w:val="20"/>
              </w:rPr>
            </w:pPr>
            <w:r w:rsidRPr="00273870">
              <w:rPr>
                <w:rFonts w:ascii="Garamond" w:eastAsia="Times New Roman" w:hAnsi="Garamond" w:cs="Arial"/>
                <w:sz w:val="20"/>
                <w:szCs w:val="20"/>
              </w:rPr>
              <w:t>sq(Building age)</w:t>
            </w:r>
          </w:p>
        </w:tc>
        <w:tc>
          <w:tcPr>
            <w:tcW w:w="1127" w:type="dxa"/>
            <w:tcBorders>
              <w:top w:val="nil"/>
              <w:left w:val="nil"/>
              <w:right w:val="nil"/>
            </w:tcBorders>
            <w:shd w:val="clear" w:color="auto" w:fill="auto"/>
            <w:noWrap/>
            <w:vAlign w:val="bottom"/>
          </w:tcPr>
          <w:p w14:paraId="210DC867" w14:textId="6837333E" w:rsidR="00312AF0" w:rsidRPr="009D7601" w:rsidRDefault="003116FA" w:rsidP="009A6BC2">
            <w:pPr>
              <w:spacing w:after="0" w:line="240" w:lineRule="auto"/>
              <w:rPr>
                <w:rFonts w:ascii="Garamond" w:hAnsi="Garamond" w:cs="Arial"/>
                <w:sz w:val="18"/>
                <w:szCs w:val="18"/>
              </w:rPr>
            </w:pPr>
            <m:oMath>
              <m:sSup>
                <m:sSupPr>
                  <m:ctrlPr>
                    <w:rPr>
                      <w:rFonts w:ascii="Cambria Math" w:eastAsia="Times New Roman" w:hAnsi="Cambria Math" w:cs="Arial"/>
                      <w:i/>
                      <w:sz w:val="18"/>
                      <w:szCs w:val="18"/>
                    </w:rPr>
                  </m:ctrlPr>
                </m:sSupPr>
                <m:e>
                  <m:r>
                    <w:rPr>
                      <w:rFonts w:ascii="Cambria Math" w:eastAsia="Times New Roman" w:hAnsi="Cambria Math" w:cs="Arial"/>
                      <w:sz w:val="18"/>
                      <w:szCs w:val="18"/>
                    </w:rPr>
                    <m:t xml:space="preserve"> 3*10</m:t>
                  </m:r>
                </m:e>
                <m:sup>
                  <m:r>
                    <w:rPr>
                      <w:rFonts w:ascii="Cambria Math" w:eastAsia="Times New Roman" w:hAnsi="Cambria Math" w:cs="Arial"/>
                      <w:sz w:val="18"/>
                      <w:szCs w:val="18"/>
                    </w:rPr>
                    <m:t>5</m:t>
                  </m:r>
                </m:sup>
              </m:sSup>
            </m:oMath>
            <w:r w:rsidR="00312AF0" w:rsidRPr="009D7601">
              <w:rPr>
                <w:rFonts w:ascii="Garamond" w:hAnsi="Garamond" w:cs="Arial"/>
                <w:sz w:val="18"/>
                <w:szCs w:val="18"/>
              </w:rPr>
              <w:t>***</w:t>
            </w:r>
          </w:p>
        </w:tc>
        <w:tc>
          <w:tcPr>
            <w:tcW w:w="757" w:type="dxa"/>
            <w:tcBorders>
              <w:top w:val="nil"/>
              <w:left w:val="nil"/>
              <w:right w:val="nil"/>
            </w:tcBorders>
            <w:shd w:val="clear" w:color="auto" w:fill="auto"/>
            <w:noWrap/>
            <w:vAlign w:val="bottom"/>
          </w:tcPr>
          <w:p w14:paraId="28CDE352"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0.00</w:t>
            </w:r>
          </w:p>
        </w:tc>
        <w:tc>
          <w:tcPr>
            <w:tcW w:w="1120" w:type="dxa"/>
            <w:tcBorders>
              <w:top w:val="nil"/>
              <w:left w:val="nil"/>
              <w:right w:val="nil"/>
            </w:tcBorders>
            <w:shd w:val="clear" w:color="auto" w:fill="auto"/>
            <w:vAlign w:val="bottom"/>
          </w:tcPr>
          <w:p w14:paraId="7D969AB3" w14:textId="77777777" w:rsidR="00312AF0" w:rsidRPr="009D7601" w:rsidRDefault="00312AF0" w:rsidP="009A6BC2">
            <w:pPr>
              <w:spacing w:after="0" w:line="240" w:lineRule="auto"/>
              <w:rPr>
                <w:rFonts w:ascii="Garamond" w:hAnsi="Garamond" w:cs="Arial"/>
                <w:sz w:val="18"/>
                <w:szCs w:val="18"/>
              </w:rPr>
            </w:pPr>
            <w:r w:rsidRPr="00273870">
              <w:rPr>
                <w:rFonts w:ascii="Garamond" w:hAnsi="Garamond" w:cs="Arial"/>
                <w:sz w:val="20"/>
                <w:szCs w:val="20"/>
              </w:rPr>
              <w:t xml:space="preserve"> </w:t>
            </w:r>
            <m:oMath>
              <m:sSup>
                <m:sSupPr>
                  <m:ctrlPr>
                    <w:rPr>
                      <w:rFonts w:ascii="Cambria Math" w:eastAsia="Times New Roman" w:hAnsi="Cambria Math" w:cs="Arial"/>
                      <w:i/>
                      <w:sz w:val="18"/>
                      <w:szCs w:val="18"/>
                    </w:rPr>
                  </m:ctrlPr>
                </m:sSupPr>
                <m:e>
                  <m:r>
                    <w:rPr>
                      <w:rFonts w:ascii="Cambria Math" w:eastAsia="Times New Roman" w:hAnsi="Cambria Math" w:cs="Arial"/>
                      <w:sz w:val="18"/>
                      <w:szCs w:val="18"/>
                    </w:rPr>
                    <m:t>3*10</m:t>
                  </m:r>
                </m:e>
                <m:sup>
                  <m:r>
                    <w:rPr>
                      <w:rFonts w:ascii="Cambria Math" w:eastAsia="Times New Roman" w:hAnsi="Cambria Math" w:cs="Arial"/>
                      <w:sz w:val="18"/>
                      <w:szCs w:val="18"/>
                    </w:rPr>
                    <m:t>5</m:t>
                  </m:r>
                </m:sup>
              </m:sSup>
            </m:oMath>
            <w:r w:rsidRPr="009D7601">
              <w:rPr>
                <w:rFonts w:ascii="Garamond" w:hAnsi="Garamond" w:cs="Arial"/>
                <w:sz w:val="18"/>
                <w:szCs w:val="18"/>
              </w:rPr>
              <w:t>***</w:t>
            </w:r>
          </w:p>
        </w:tc>
        <w:tc>
          <w:tcPr>
            <w:tcW w:w="795" w:type="dxa"/>
            <w:tcBorders>
              <w:top w:val="nil"/>
              <w:left w:val="nil"/>
              <w:right w:val="nil"/>
            </w:tcBorders>
            <w:shd w:val="clear" w:color="auto" w:fill="auto"/>
            <w:vAlign w:val="bottom"/>
          </w:tcPr>
          <w:p w14:paraId="15B9C409"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0.00</w:t>
            </w:r>
          </w:p>
        </w:tc>
        <w:tc>
          <w:tcPr>
            <w:tcW w:w="1082" w:type="dxa"/>
            <w:tcBorders>
              <w:top w:val="nil"/>
              <w:left w:val="nil"/>
              <w:right w:val="nil"/>
            </w:tcBorders>
            <w:shd w:val="clear" w:color="auto" w:fill="auto"/>
            <w:vAlign w:val="bottom"/>
          </w:tcPr>
          <w:p w14:paraId="12A23C41" w14:textId="661672F3" w:rsidR="00312AF0" w:rsidRPr="009D7601" w:rsidRDefault="009D7601" w:rsidP="009A6BC2">
            <w:pPr>
              <w:spacing w:after="0" w:line="240" w:lineRule="auto"/>
              <w:rPr>
                <w:rFonts w:ascii="Garamond" w:hAnsi="Garamond" w:cs="Arial"/>
                <w:sz w:val="18"/>
                <w:szCs w:val="18"/>
              </w:rPr>
            </w:pPr>
            <m:oMath>
              <m:r>
                <w:rPr>
                  <w:rFonts w:ascii="Cambria Math" w:eastAsia="Times New Roman" w:hAnsi="Cambria Math" w:cs="Arial"/>
                  <w:sz w:val="18"/>
                  <w:szCs w:val="18"/>
                </w:rPr>
                <m:t xml:space="preserve"> </m:t>
              </m:r>
              <m:sSup>
                <m:sSupPr>
                  <m:ctrlPr>
                    <w:rPr>
                      <w:rFonts w:ascii="Cambria Math" w:eastAsia="Times New Roman" w:hAnsi="Cambria Math" w:cs="Arial"/>
                      <w:i/>
                      <w:sz w:val="18"/>
                      <w:szCs w:val="18"/>
                    </w:rPr>
                  </m:ctrlPr>
                </m:sSupPr>
                <m:e>
                  <m:r>
                    <w:rPr>
                      <w:rFonts w:ascii="Cambria Math" w:eastAsia="Times New Roman" w:hAnsi="Cambria Math" w:cs="Arial"/>
                      <w:sz w:val="18"/>
                      <w:szCs w:val="18"/>
                    </w:rPr>
                    <m:t>4*10</m:t>
                  </m:r>
                </m:e>
                <m:sup>
                  <m:r>
                    <w:rPr>
                      <w:rFonts w:ascii="Cambria Math" w:eastAsia="Times New Roman" w:hAnsi="Cambria Math" w:cs="Arial"/>
                      <w:sz w:val="18"/>
                      <w:szCs w:val="18"/>
                    </w:rPr>
                    <m:t>5</m:t>
                  </m:r>
                </m:sup>
              </m:sSup>
            </m:oMath>
            <w:r w:rsidR="00312AF0" w:rsidRPr="009D7601">
              <w:rPr>
                <w:rFonts w:ascii="Garamond" w:hAnsi="Garamond" w:cs="Arial"/>
                <w:sz w:val="18"/>
                <w:szCs w:val="18"/>
              </w:rPr>
              <w:t>***</w:t>
            </w:r>
          </w:p>
        </w:tc>
        <w:tc>
          <w:tcPr>
            <w:tcW w:w="731" w:type="dxa"/>
            <w:tcBorders>
              <w:top w:val="nil"/>
              <w:left w:val="nil"/>
              <w:right w:val="nil"/>
            </w:tcBorders>
            <w:shd w:val="clear" w:color="auto" w:fill="auto"/>
            <w:vAlign w:val="bottom"/>
          </w:tcPr>
          <w:p w14:paraId="74EE38D1"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0.00</w:t>
            </w:r>
          </w:p>
        </w:tc>
        <w:tc>
          <w:tcPr>
            <w:tcW w:w="1117" w:type="dxa"/>
            <w:tcBorders>
              <w:top w:val="nil"/>
              <w:left w:val="nil"/>
              <w:right w:val="nil"/>
            </w:tcBorders>
            <w:shd w:val="clear" w:color="auto" w:fill="auto"/>
            <w:vAlign w:val="bottom"/>
          </w:tcPr>
          <w:p w14:paraId="72069465" w14:textId="77777777" w:rsidR="00312AF0" w:rsidRPr="009D7601" w:rsidRDefault="00312AF0" w:rsidP="009A6BC2">
            <w:pPr>
              <w:spacing w:after="0" w:line="240" w:lineRule="auto"/>
              <w:rPr>
                <w:rFonts w:ascii="Garamond" w:hAnsi="Garamond" w:cs="Arial"/>
                <w:sz w:val="18"/>
                <w:szCs w:val="18"/>
              </w:rPr>
            </w:pPr>
            <w:r w:rsidRPr="009D7601">
              <w:rPr>
                <w:rFonts w:ascii="Garamond" w:hAnsi="Garamond" w:cs="Arial"/>
                <w:sz w:val="18"/>
                <w:szCs w:val="18"/>
              </w:rPr>
              <w:t xml:space="preserve"> </w:t>
            </w:r>
            <m:oMath>
              <m:sSup>
                <m:sSupPr>
                  <m:ctrlPr>
                    <w:rPr>
                      <w:rFonts w:ascii="Cambria Math" w:eastAsia="Times New Roman" w:hAnsi="Cambria Math" w:cs="Arial"/>
                      <w:i/>
                      <w:sz w:val="18"/>
                      <w:szCs w:val="18"/>
                    </w:rPr>
                  </m:ctrlPr>
                </m:sSupPr>
                <m:e>
                  <m:r>
                    <w:rPr>
                      <w:rFonts w:ascii="Cambria Math" w:eastAsia="Times New Roman" w:hAnsi="Cambria Math" w:cs="Arial"/>
                      <w:sz w:val="18"/>
                      <w:szCs w:val="18"/>
                    </w:rPr>
                    <m:t>3*10</m:t>
                  </m:r>
                </m:e>
                <m:sup>
                  <m:r>
                    <w:rPr>
                      <w:rFonts w:ascii="Cambria Math" w:eastAsia="Times New Roman" w:hAnsi="Cambria Math" w:cs="Arial"/>
                      <w:sz w:val="18"/>
                      <w:szCs w:val="18"/>
                    </w:rPr>
                    <m:t>5</m:t>
                  </m:r>
                </m:sup>
              </m:sSup>
            </m:oMath>
            <w:r w:rsidRPr="009D7601">
              <w:rPr>
                <w:rFonts w:ascii="Garamond" w:hAnsi="Garamond" w:cs="Arial"/>
                <w:sz w:val="18"/>
                <w:szCs w:val="18"/>
              </w:rPr>
              <w:t>***</w:t>
            </w:r>
          </w:p>
        </w:tc>
        <w:tc>
          <w:tcPr>
            <w:tcW w:w="837" w:type="dxa"/>
            <w:tcBorders>
              <w:top w:val="nil"/>
              <w:left w:val="nil"/>
              <w:right w:val="nil"/>
            </w:tcBorders>
            <w:shd w:val="clear" w:color="auto" w:fill="auto"/>
            <w:vAlign w:val="bottom"/>
          </w:tcPr>
          <w:p w14:paraId="0177EB3E"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0.00</w:t>
            </w:r>
          </w:p>
        </w:tc>
      </w:tr>
      <w:tr w:rsidR="00273870" w:rsidRPr="00273870" w14:paraId="47F2EE11" w14:textId="77777777" w:rsidTr="006B655D">
        <w:trPr>
          <w:trHeight w:val="215"/>
        </w:trPr>
        <w:tc>
          <w:tcPr>
            <w:tcW w:w="3060" w:type="dxa"/>
            <w:tcBorders>
              <w:left w:val="nil"/>
              <w:bottom w:val="nil"/>
              <w:right w:val="single" w:sz="4" w:space="0" w:color="auto"/>
            </w:tcBorders>
            <w:noWrap/>
            <w:vAlign w:val="bottom"/>
            <w:hideMark/>
          </w:tcPr>
          <w:p w14:paraId="0159B2ED" w14:textId="77777777" w:rsidR="00312AF0" w:rsidRPr="00273870" w:rsidRDefault="00312AF0" w:rsidP="009A6BC2">
            <w:pPr>
              <w:spacing w:after="0" w:line="240" w:lineRule="auto"/>
              <w:rPr>
                <w:rFonts w:ascii="Garamond" w:eastAsia="Times New Roman" w:hAnsi="Garamond" w:cs="Arial"/>
                <w:sz w:val="20"/>
                <w:szCs w:val="20"/>
              </w:rPr>
            </w:pPr>
            <w:r w:rsidRPr="00273870">
              <w:rPr>
                <w:rFonts w:ascii="Garamond" w:eastAsia="Times New Roman" w:hAnsi="Garamond" w:cs="Arial"/>
                <w:sz w:val="20"/>
                <w:szCs w:val="20"/>
              </w:rPr>
              <w:t xml:space="preserve">House                       </w:t>
            </w:r>
          </w:p>
        </w:tc>
        <w:tc>
          <w:tcPr>
            <w:tcW w:w="1127" w:type="dxa"/>
            <w:tcBorders>
              <w:left w:val="nil"/>
              <w:bottom w:val="nil"/>
              <w:right w:val="nil"/>
            </w:tcBorders>
            <w:shd w:val="clear" w:color="auto" w:fill="auto"/>
            <w:noWrap/>
            <w:vAlign w:val="bottom"/>
            <w:hideMark/>
          </w:tcPr>
          <w:p w14:paraId="6931D343" w14:textId="77777777" w:rsidR="00312AF0" w:rsidRPr="00273870" w:rsidRDefault="00312AF0" w:rsidP="009A6BC2">
            <w:pPr>
              <w:spacing w:after="0" w:line="240" w:lineRule="auto"/>
              <w:rPr>
                <w:rFonts w:ascii="Garamond" w:eastAsia="Times New Roman" w:hAnsi="Garamond" w:cs="Arial"/>
                <w:sz w:val="20"/>
                <w:szCs w:val="20"/>
              </w:rPr>
            </w:pPr>
            <w:r w:rsidRPr="00273870">
              <w:rPr>
                <w:rFonts w:ascii="Garamond" w:hAnsi="Garamond" w:cs="Arial"/>
                <w:sz w:val="20"/>
                <w:szCs w:val="20"/>
              </w:rPr>
              <w:t xml:space="preserve"> 0.224***</w:t>
            </w:r>
          </w:p>
        </w:tc>
        <w:tc>
          <w:tcPr>
            <w:tcW w:w="757" w:type="dxa"/>
            <w:tcBorders>
              <w:left w:val="nil"/>
              <w:bottom w:val="nil"/>
              <w:right w:val="nil"/>
            </w:tcBorders>
            <w:shd w:val="clear" w:color="auto" w:fill="auto"/>
            <w:noWrap/>
            <w:vAlign w:val="bottom"/>
            <w:hideMark/>
          </w:tcPr>
          <w:p w14:paraId="37828EC7" w14:textId="77777777" w:rsidR="00312AF0" w:rsidRPr="00273870" w:rsidRDefault="00312AF0" w:rsidP="009A6BC2">
            <w:pPr>
              <w:spacing w:after="0" w:line="240" w:lineRule="auto"/>
              <w:rPr>
                <w:rFonts w:ascii="Garamond" w:eastAsia="Times New Roman" w:hAnsi="Garamond" w:cs="Arial"/>
                <w:sz w:val="20"/>
                <w:szCs w:val="20"/>
              </w:rPr>
            </w:pPr>
            <w:r w:rsidRPr="00273870">
              <w:rPr>
                <w:rFonts w:ascii="Garamond" w:hAnsi="Garamond" w:cs="Arial"/>
                <w:sz w:val="20"/>
                <w:szCs w:val="20"/>
              </w:rPr>
              <w:t>0.03</w:t>
            </w:r>
          </w:p>
        </w:tc>
        <w:tc>
          <w:tcPr>
            <w:tcW w:w="1120" w:type="dxa"/>
            <w:tcBorders>
              <w:left w:val="nil"/>
              <w:bottom w:val="nil"/>
              <w:right w:val="nil"/>
            </w:tcBorders>
            <w:shd w:val="clear" w:color="auto" w:fill="auto"/>
            <w:vAlign w:val="bottom"/>
          </w:tcPr>
          <w:p w14:paraId="26AC3AA4"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 xml:space="preserve"> 0.191***</w:t>
            </w:r>
          </w:p>
        </w:tc>
        <w:tc>
          <w:tcPr>
            <w:tcW w:w="795" w:type="dxa"/>
            <w:tcBorders>
              <w:left w:val="nil"/>
              <w:bottom w:val="nil"/>
              <w:right w:val="nil"/>
            </w:tcBorders>
            <w:shd w:val="clear" w:color="auto" w:fill="auto"/>
            <w:vAlign w:val="bottom"/>
          </w:tcPr>
          <w:p w14:paraId="385270F5"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0.03</w:t>
            </w:r>
          </w:p>
        </w:tc>
        <w:tc>
          <w:tcPr>
            <w:tcW w:w="1082" w:type="dxa"/>
            <w:tcBorders>
              <w:left w:val="nil"/>
              <w:bottom w:val="nil"/>
              <w:right w:val="nil"/>
            </w:tcBorders>
            <w:shd w:val="clear" w:color="auto" w:fill="auto"/>
            <w:vAlign w:val="bottom"/>
          </w:tcPr>
          <w:p w14:paraId="4DC43681"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 xml:space="preserve"> 0.220***</w:t>
            </w:r>
          </w:p>
        </w:tc>
        <w:tc>
          <w:tcPr>
            <w:tcW w:w="731" w:type="dxa"/>
            <w:tcBorders>
              <w:left w:val="nil"/>
              <w:bottom w:val="nil"/>
              <w:right w:val="nil"/>
            </w:tcBorders>
            <w:shd w:val="clear" w:color="auto" w:fill="auto"/>
            <w:vAlign w:val="bottom"/>
          </w:tcPr>
          <w:p w14:paraId="7B6BC1FC"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0.02</w:t>
            </w:r>
          </w:p>
        </w:tc>
        <w:tc>
          <w:tcPr>
            <w:tcW w:w="1117" w:type="dxa"/>
            <w:tcBorders>
              <w:left w:val="nil"/>
              <w:bottom w:val="nil"/>
              <w:right w:val="nil"/>
            </w:tcBorders>
            <w:shd w:val="clear" w:color="auto" w:fill="auto"/>
            <w:vAlign w:val="bottom"/>
          </w:tcPr>
          <w:p w14:paraId="6FFDD98E"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 xml:space="preserve"> 0.283***</w:t>
            </w:r>
          </w:p>
        </w:tc>
        <w:tc>
          <w:tcPr>
            <w:tcW w:w="837" w:type="dxa"/>
            <w:tcBorders>
              <w:left w:val="nil"/>
              <w:bottom w:val="nil"/>
              <w:right w:val="nil"/>
            </w:tcBorders>
            <w:shd w:val="clear" w:color="auto" w:fill="auto"/>
            <w:vAlign w:val="bottom"/>
          </w:tcPr>
          <w:p w14:paraId="789003E9"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0.02</w:t>
            </w:r>
          </w:p>
        </w:tc>
      </w:tr>
      <w:tr w:rsidR="00273870" w:rsidRPr="00273870" w14:paraId="78D00AB1" w14:textId="77777777" w:rsidTr="006B655D">
        <w:trPr>
          <w:trHeight w:val="215"/>
        </w:trPr>
        <w:tc>
          <w:tcPr>
            <w:tcW w:w="3060" w:type="dxa"/>
            <w:tcBorders>
              <w:top w:val="nil"/>
              <w:left w:val="nil"/>
              <w:bottom w:val="nil"/>
              <w:right w:val="single" w:sz="4" w:space="0" w:color="auto"/>
            </w:tcBorders>
            <w:noWrap/>
            <w:vAlign w:val="bottom"/>
          </w:tcPr>
          <w:p w14:paraId="4DA3D5B8" w14:textId="77777777" w:rsidR="00312AF0" w:rsidRPr="00273870" w:rsidRDefault="00312AF0" w:rsidP="009A6BC2">
            <w:pPr>
              <w:spacing w:after="0" w:line="240" w:lineRule="auto"/>
              <w:rPr>
                <w:rFonts w:ascii="Garamond" w:eastAsia="Times New Roman" w:hAnsi="Garamond" w:cs="Arial"/>
                <w:sz w:val="20"/>
                <w:szCs w:val="20"/>
              </w:rPr>
            </w:pPr>
            <w:r w:rsidRPr="00273870">
              <w:rPr>
                <w:rFonts w:ascii="Garamond" w:eastAsia="Times New Roman" w:hAnsi="Garamond" w:cs="Arial"/>
                <w:sz w:val="20"/>
                <w:szCs w:val="20"/>
              </w:rPr>
              <w:t xml:space="preserve">Mezzanine                  </w:t>
            </w:r>
          </w:p>
        </w:tc>
        <w:tc>
          <w:tcPr>
            <w:tcW w:w="1127" w:type="dxa"/>
            <w:tcBorders>
              <w:top w:val="nil"/>
              <w:left w:val="nil"/>
              <w:bottom w:val="nil"/>
              <w:right w:val="nil"/>
            </w:tcBorders>
            <w:shd w:val="clear" w:color="auto" w:fill="auto"/>
            <w:noWrap/>
            <w:vAlign w:val="bottom"/>
          </w:tcPr>
          <w:p w14:paraId="214AE1FE"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 xml:space="preserve"> 0.045***</w:t>
            </w:r>
          </w:p>
        </w:tc>
        <w:tc>
          <w:tcPr>
            <w:tcW w:w="757" w:type="dxa"/>
            <w:tcBorders>
              <w:top w:val="nil"/>
              <w:left w:val="nil"/>
              <w:bottom w:val="nil"/>
              <w:right w:val="nil"/>
            </w:tcBorders>
            <w:shd w:val="clear" w:color="auto" w:fill="auto"/>
            <w:noWrap/>
            <w:vAlign w:val="bottom"/>
          </w:tcPr>
          <w:p w14:paraId="50CC8133"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0.01</w:t>
            </w:r>
          </w:p>
        </w:tc>
        <w:tc>
          <w:tcPr>
            <w:tcW w:w="1120" w:type="dxa"/>
            <w:tcBorders>
              <w:top w:val="nil"/>
              <w:left w:val="nil"/>
              <w:bottom w:val="nil"/>
              <w:right w:val="nil"/>
            </w:tcBorders>
            <w:shd w:val="clear" w:color="auto" w:fill="auto"/>
            <w:vAlign w:val="bottom"/>
          </w:tcPr>
          <w:p w14:paraId="508556A5"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 xml:space="preserve"> 0.051***</w:t>
            </w:r>
          </w:p>
        </w:tc>
        <w:tc>
          <w:tcPr>
            <w:tcW w:w="795" w:type="dxa"/>
            <w:tcBorders>
              <w:top w:val="nil"/>
              <w:left w:val="nil"/>
              <w:bottom w:val="nil"/>
              <w:right w:val="nil"/>
            </w:tcBorders>
            <w:shd w:val="clear" w:color="auto" w:fill="auto"/>
            <w:vAlign w:val="bottom"/>
          </w:tcPr>
          <w:p w14:paraId="2659DEF8"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0.01</w:t>
            </w:r>
          </w:p>
        </w:tc>
        <w:tc>
          <w:tcPr>
            <w:tcW w:w="1082" w:type="dxa"/>
            <w:tcBorders>
              <w:top w:val="nil"/>
              <w:left w:val="nil"/>
              <w:bottom w:val="nil"/>
              <w:right w:val="nil"/>
            </w:tcBorders>
            <w:shd w:val="clear" w:color="auto" w:fill="auto"/>
            <w:vAlign w:val="bottom"/>
          </w:tcPr>
          <w:p w14:paraId="60CBA091"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 xml:space="preserve"> 0.049***</w:t>
            </w:r>
          </w:p>
        </w:tc>
        <w:tc>
          <w:tcPr>
            <w:tcW w:w="731" w:type="dxa"/>
            <w:tcBorders>
              <w:top w:val="nil"/>
              <w:left w:val="nil"/>
              <w:bottom w:val="nil"/>
              <w:right w:val="nil"/>
            </w:tcBorders>
            <w:shd w:val="clear" w:color="auto" w:fill="auto"/>
            <w:vAlign w:val="bottom"/>
          </w:tcPr>
          <w:p w14:paraId="7EDBB7A9"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0.01</w:t>
            </w:r>
          </w:p>
        </w:tc>
        <w:tc>
          <w:tcPr>
            <w:tcW w:w="1117" w:type="dxa"/>
            <w:tcBorders>
              <w:top w:val="nil"/>
              <w:left w:val="nil"/>
              <w:bottom w:val="nil"/>
              <w:right w:val="nil"/>
            </w:tcBorders>
            <w:shd w:val="clear" w:color="auto" w:fill="auto"/>
            <w:vAlign w:val="bottom"/>
          </w:tcPr>
          <w:p w14:paraId="4E21B831"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 xml:space="preserve"> 0.052***</w:t>
            </w:r>
          </w:p>
        </w:tc>
        <w:tc>
          <w:tcPr>
            <w:tcW w:w="837" w:type="dxa"/>
            <w:tcBorders>
              <w:top w:val="nil"/>
              <w:left w:val="nil"/>
              <w:bottom w:val="nil"/>
              <w:right w:val="nil"/>
            </w:tcBorders>
            <w:shd w:val="clear" w:color="auto" w:fill="auto"/>
            <w:vAlign w:val="bottom"/>
          </w:tcPr>
          <w:p w14:paraId="7EA41BEB"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0.01</w:t>
            </w:r>
          </w:p>
        </w:tc>
      </w:tr>
      <w:tr w:rsidR="00273870" w:rsidRPr="00273870" w14:paraId="28982438" w14:textId="77777777" w:rsidTr="006B655D">
        <w:trPr>
          <w:trHeight w:val="215"/>
        </w:trPr>
        <w:tc>
          <w:tcPr>
            <w:tcW w:w="3060" w:type="dxa"/>
            <w:tcBorders>
              <w:top w:val="nil"/>
              <w:left w:val="nil"/>
              <w:bottom w:val="nil"/>
              <w:right w:val="single" w:sz="4" w:space="0" w:color="auto"/>
            </w:tcBorders>
            <w:noWrap/>
            <w:vAlign w:val="bottom"/>
            <w:hideMark/>
          </w:tcPr>
          <w:p w14:paraId="6037201C" w14:textId="77777777" w:rsidR="00312AF0" w:rsidRPr="00273870" w:rsidRDefault="00312AF0" w:rsidP="009A6BC2">
            <w:pPr>
              <w:spacing w:after="0" w:line="240" w:lineRule="auto"/>
              <w:rPr>
                <w:rFonts w:ascii="Garamond" w:eastAsia="Times New Roman" w:hAnsi="Garamond" w:cs="Arial"/>
                <w:sz w:val="20"/>
                <w:szCs w:val="20"/>
              </w:rPr>
            </w:pPr>
            <w:r w:rsidRPr="00273870">
              <w:rPr>
                <w:rFonts w:ascii="Garamond" w:eastAsia="Times New Roman" w:hAnsi="Garamond" w:cs="Arial"/>
                <w:sz w:val="20"/>
                <w:szCs w:val="20"/>
              </w:rPr>
              <w:t xml:space="preserve">1st Floor                   </w:t>
            </w:r>
          </w:p>
        </w:tc>
        <w:tc>
          <w:tcPr>
            <w:tcW w:w="1127" w:type="dxa"/>
            <w:tcBorders>
              <w:top w:val="nil"/>
              <w:left w:val="nil"/>
              <w:bottom w:val="nil"/>
              <w:right w:val="nil"/>
            </w:tcBorders>
            <w:shd w:val="clear" w:color="auto" w:fill="auto"/>
            <w:noWrap/>
            <w:vAlign w:val="bottom"/>
            <w:hideMark/>
          </w:tcPr>
          <w:p w14:paraId="3DD7BD18" w14:textId="77777777" w:rsidR="00312AF0" w:rsidRPr="00273870" w:rsidRDefault="00312AF0" w:rsidP="009A6BC2">
            <w:pPr>
              <w:spacing w:after="0" w:line="240" w:lineRule="auto"/>
              <w:rPr>
                <w:rFonts w:ascii="Garamond" w:eastAsia="Times New Roman" w:hAnsi="Garamond" w:cs="Arial"/>
                <w:sz w:val="20"/>
                <w:szCs w:val="20"/>
              </w:rPr>
            </w:pPr>
            <w:r w:rsidRPr="00273870">
              <w:rPr>
                <w:rFonts w:ascii="Garamond" w:hAnsi="Garamond" w:cs="Arial"/>
                <w:sz w:val="20"/>
                <w:szCs w:val="20"/>
              </w:rPr>
              <w:t xml:space="preserve"> 0.110***</w:t>
            </w:r>
          </w:p>
        </w:tc>
        <w:tc>
          <w:tcPr>
            <w:tcW w:w="757" w:type="dxa"/>
            <w:tcBorders>
              <w:top w:val="nil"/>
              <w:left w:val="nil"/>
              <w:bottom w:val="nil"/>
              <w:right w:val="nil"/>
            </w:tcBorders>
            <w:shd w:val="clear" w:color="auto" w:fill="auto"/>
            <w:noWrap/>
            <w:vAlign w:val="bottom"/>
            <w:hideMark/>
          </w:tcPr>
          <w:p w14:paraId="187E2347" w14:textId="77777777" w:rsidR="00312AF0" w:rsidRPr="00273870" w:rsidRDefault="00312AF0" w:rsidP="009A6BC2">
            <w:pPr>
              <w:spacing w:after="0" w:line="240" w:lineRule="auto"/>
              <w:rPr>
                <w:rFonts w:ascii="Garamond" w:eastAsia="Times New Roman" w:hAnsi="Garamond" w:cs="Arial"/>
                <w:sz w:val="20"/>
                <w:szCs w:val="20"/>
              </w:rPr>
            </w:pPr>
            <w:r w:rsidRPr="00273870">
              <w:rPr>
                <w:rFonts w:ascii="Garamond" w:hAnsi="Garamond" w:cs="Arial"/>
                <w:sz w:val="20"/>
                <w:szCs w:val="20"/>
              </w:rPr>
              <w:t>0.01</w:t>
            </w:r>
          </w:p>
        </w:tc>
        <w:tc>
          <w:tcPr>
            <w:tcW w:w="1120" w:type="dxa"/>
            <w:tcBorders>
              <w:top w:val="nil"/>
              <w:left w:val="nil"/>
              <w:bottom w:val="nil"/>
              <w:right w:val="nil"/>
            </w:tcBorders>
            <w:shd w:val="clear" w:color="auto" w:fill="auto"/>
            <w:vAlign w:val="bottom"/>
          </w:tcPr>
          <w:p w14:paraId="3A1C214D"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 xml:space="preserve"> 0.111***</w:t>
            </w:r>
          </w:p>
        </w:tc>
        <w:tc>
          <w:tcPr>
            <w:tcW w:w="795" w:type="dxa"/>
            <w:tcBorders>
              <w:top w:val="nil"/>
              <w:left w:val="nil"/>
              <w:bottom w:val="nil"/>
              <w:right w:val="nil"/>
            </w:tcBorders>
            <w:shd w:val="clear" w:color="auto" w:fill="auto"/>
            <w:vAlign w:val="bottom"/>
          </w:tcPr>
          <w:p w14:paraId="64365DE3"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0.01</w:t>
            </w:r>
          </w:p>
        </w:tc>
        <w:tc>
          <w:tcPr>
            <w:tcW w:w="1082" w:type="dxa"/>
            <w:tcBorders>
              <w:top w:val="nil"/>
              <w:left w:val="nil"/>
              <w:bottom w:val="nil"/>
              <w:right w:val="nil"/>
            </w:tcBorders>
            <w:shd w:val="clear" w:color="auto" w:fill="auto"/>
            <w:vAlign w:val="bottom"/>
          </w:tcPr>
          <w:p w14:paraId="14BCC248"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 xml:space="preserve"> 0.106***</w:t>
            </w:r>
          </w:p>
        </w:tc>
        <w:tc>
          <w:tcPr>
            <w:tcW w:w="731" w:type="dxa"/>
            <w:tcBorders>
              <w:top w:val="nil"/>
              <w:left w:val="nil"/>
              <w:bottom w:val="nil"/>
              <w:right w:val="nil"/>
            </w:tcBorders>
            <w:shd w:val="clear" w:color="auto" w:fill="auto"/>
            <w:vAlign w:val="bottom"/>
          </w:tcPr>
          <w:p w14:paraId="2875FE74"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0.01</w:t>
            </w:r>
          </w:p>
        </w:tc>
        <w:tc>
          <w:tcPr>
            <w:tcW w:w="1117" w:type="dxa"/>
            <w:tcBorders>
              <w:top w:val="nil"/>
              <w:left w:val="nil"/>
              <w:bottom w:val="nil"/>
              <w:right w:val="nil"/>
            </w:tcBorders>
            <w:shd w:val="clear" w:color="auto" w:fill="auto"/>
            <w:vAlign w:val="bottom"/>
          </w:tcPr>
          <w:p w14:paraId="51AF67C1"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 xml:space="preserve"> 0.112***</w:t>
            </w:r>
          </w:p>
        </w:tc>
        <w:tc>
          <w:tcPr>
            <w:tcW w:w="837" w:type="dxa"/>
            <w:tcBorders>
              <w:top w:val="nil"/>
              <w:left w:val="nil"/>
              <w:bottom w:val="nil"/>
              <w:right w:val="nil"/>
            </w:tcBorders>
            <w:shd w:val="clear" w:color="auto" w:fill="auto"/>
            <w:vAlign w:val="bottom"/>
          </w:tcPr>
          <w:p w14:paraId="512C391E"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0.01</w:t>
            </w:r>
          </w:p>
        </w:tc>
      </w:tr>
      <w:tr w:rsidR="00273870" w:rsidRPr="00273870" w14:paraId="567F4F1F" w14:textId="77777777" w:rsidTr="006B655D">
        <w:trPr>
          <w:trHeight w:val="215"/>
        </w:trPr>
        <w:tc>
          <w:tcPr>
            <w:tcW w:w="3060" w:type="dxa"/>
            <w:tcBorders>
              <w:top w:val="nil"/>
              <w:left w:val="nil"/>
              <w:bottom w:val="nil"/>
              <w:right w:val="single" w:sz="4" w:space="0" w:color="auto"/>
            </w:tcBorders>
            <w:noWrap/>
            <w:vAlign w:val="bottom"/>
            <w:hideMark/>
          </w:tcPr>
          <w:p w14:paraId="6FB23688" w14:textId="77777777" w:rsidR="00312AF0" w:rsidRPr="00273870" w:rsidRDefault="00312AF0" w:rsidP="009A6BC2">
            <w:pPr>
              <w:spacing w:after="0" w:line="240" w:lineRule="auto"/>
              <w:rPr>
                <w:rFonts w:ascii="Garamond" w:eastAsia="Times New Roman" w:hAnsi="Garamond" w:cs="Arial"/>
                <w:sz w:val="20"/>
                <w:szCs w:val="20"/>
              </w:rPr>
            </w:pPr>
            <w:r w:rsidRPr="00273870">
              <w:rPr>
                <w:rFonts w:ascii="Garamond" w:eastAsia="Times New Roman" w:hAnsi="Garamond" w:cs="Arial"/>
                <w:sz w:val="20"/>
                <w:szCs w:val="20"/>
              </w:rPr>
              <w:t>2</w:t>
            </w:r>
            <w:r w:rsidRPr="00273870">
              <w:rPr>
                <w:rFonts w:ascii="Garamond" w:eastAsia="Times New Roman" w:hAnsi="Garamond" w:cs="Arial"/>
                <w:sz w:val="20"/>
                <w:szCs w:val="20"/>
                <w:vertAlign w:val="superscript"/>
              </w:rPr>
              <w:t>nd</w:t>
            </w:r>
            <w:r w:rsidRPr="00273870">
              <w:rPr>
                <w:rFonts w:ascii="Garamond" w:eastAsia="Times New Roman" w:hAnsi="Garamond" w:cs="Arial"/>
                <w:sz w:val="20"/>
                <w:szCs w:val="20"/>
              </w:rPr>
              <w:t xml:space="preserve"> -5</w:t>
            </w:r>
            <w:r w:rsidRPr="00273870">
              <w:rPr>
                <w:rFonts w:ascii="Garamond" w:eastAsia="Times New Roman" w:hAnsi="Garamond" w:cs="Arial"/>
                <w:sz w:val="20"/>
                <w:szCs w:val="20"/>
                <w:vertAlign w:val="superscript"/>
              </w:rPr>
              <w:t>th</w:t>
            </w:r>
            <w:r w:rsidRPr="00273870">
              <w:rPr>
                <w:rFonts w:ascii="Garamond" w:eastAsia="Times New Roman" w:hAnsi="Garamond" w:cs="Arial"/>
                <w:sz w:val="20"/>
                <w:szCs w:val="20"/>
              </w:rPr>
              <w:t xml:space="preserve">  Floor</w:t>
            </w:r>
          </w:p>
        </w:tc>
        <w:tc>
          <w:tcPr>
            <w:tcW w:w="1127" w:type="dxa"/>
            <w:tcBorders>
              <w:top w:val="nil"/>
              <w:left w:val="nil"/>
              <w:bottom w:val="nil"/>
              <w:right w:val="nil"/>
            </w:tcBorders>
            <w:shd w:val="clear" w:color="auto" w:fill="auto"/>
            <w:noWrap/>
            <w:vAlign w:val="bottom"/>
            <w:hideMark/>
          </w:tcPr>
          <w:p w14:paraId="22E2F678" w14:textId="77777777" w:rsidR="00312AF0" w:rsidRPr="00273870" w:rsidRDefault="00312AF0" w:rsidP="009A6BC2">
            <w:pPr>
              <w:spacing w:after="0" w:line="240" w:lineRule="auto"/>
              <w:rPr>
                <w:rFonts w:ascii="Garamond" w:eastAsia="Times New Roman" w:hAnsi="Garamond" w:cs="Arial"/>
                <w:sz w:val="20"/>
                <w:szCs w:val="20"/>
              </w:rPr>
            </w:pPr>
            <w:r w:rsidRPr="00273870">
              <w:rPr>
                <w:rFonts w:ascii="Garamond" w:hAnsi="Garamond" w:cs="Arial"/>
                <w:sz w:val="20"/>
                <w:szCs w:val="20"/>
              </w:rPr>
              <w:t xml:space="preserve"> 0.154***</w:t>
            </w:r>
          </w:p>
        </w:tc>
        <w:tc>
          <w:tcPr>
            <w:tcW w:w="757" w:type="dxa"/>
            <w:tcBorders>
              <w:top w:val="nil"/>
              <w:left w:val="nil"/>
              <w:bottom w:val="nil"/>
              <w:right w:val="nil"/>
            </w:tcBorders>
            <w:shd w:val="clear" w:color="auto" w:fill="auto"/>
            <w:noWrap/>
            <w:vAlign w:val="bottom"/>
            <w:hideMark/>
          </w:tcPr>
          <w:p w14:paraId="78162531" w14:textId="77777777" w:rsidR="00312AF0" w:rsidRPr="00273870" w:rsidRDefault="00312AF0" w:rsidP="009A6BC2">
            <w:pPr>
              <w:spacing w:after="0" w:line="240" w:lineRule="auto"/>
              <w:rPr>
                <w:rFonts w:ascii="Garamond" w:eastAsia="Times New Roman" w:hAnsi="Garamond" w:cs="Arial"/>
                <w:sz w:val="20"/>
                <w:szCs w:val="20"/>
              </w:rPr>
            </w:pPr>
            <w:r w:rsidRPr="00273870">
              <w:rPr>
                <w:rFonts w:ascii="Garamond" w:hAnsi="Garamond" w:cs="Arial"/>
                <w:sz w:val="20"/>
                <w:szCs w:val="20"/>
              </w:rPr>
              <w:t>0.01</w:t>
            </w:r>
          </w:p>
        </w:tc>
        <w:tc>
          <w:tcPr>
            <w:tcW w:w="1120" w:type="dxa"/>
            <w:tcBorders>
              <w:top w:val="nil"/>
              <w:left w:val="nil"/>
              <w:bottom w:val="nil"/>
              <w:right w:val="nil"/>
            </w:tcBorders>
            <w:shd w:val="clear" w:color="auto" w:fill="auto"/>
            <w:vAlign w:val="bottom"/>
          </w:tcPr>
          <w:p w14:paraId="049DD392"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 xml:space="preserve"> 0.150***</w:t>
            </w:r>
          </w:p>
        </w:tc>
        <w:tc>
          <w:tcPr>
            <w:tcW w:w="795" w:type="dxa"/>
            <w:tcBorders>
              <w:top w:val="nil"/>
              <w:left w:val="nil"/>
              <w:bottom w:val="nil"/>
              <w:right w:val="nil"/>
            </w:tcBorders>
            <w:shd w:val="clear" w:color="auto" w:fill="auto"/>
            <w:vAlign w:val="bottom"/>
          </w:tcPr>
          <w:p w14:paraId="35CA4ACD"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0.01</w:t>
            </w:r>
          </w:p>
        </w:tc>
        <w:tc>
          <w:tcPr>
            <w:tcW w:w="1082" w:type="dxa"/>
            <w:tcBorders>
              <w:top w:val="nil"/>
              <w:left w:val="nil"/>
              <w:bottom w:val="nil"/>
              <w:right w:val="nil"/>
            </w:tcBorders>
            <w:shd w:val="clear" w:color="auto" w:fill="auto"/>
            <w:vAlign w:val="bottom"/>
          </w:tcPr>
          <w:p w14:paraId="2CA46E3E"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 xml:space="preserve"> 0.157***</w:t>
            </w:r>
          </w:p>
        </w:tc>
        <w:tc>
          <w:tcPr>
            <w:tcW w:w="731" w:type="dxa"/>
            <w:tcBorders>
              <w:top w:val="nil"/>
              <w:left w:val="nil"/>
              <w:bottom w:val="nil"/>
              <w:right w:val="nil"/>
            </w:tcBorders>
            <w:shd w:val="clear" w:color="auto" w:fill="auto"/>
            <w:vAlign w:val="bottom"/>
          </w:tcPr>
          <w:p w14:paraId="3B261D36"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0.01</w:t>
            </w:r>
          </w:p>
        </w:tc>
        <w:tc>
          <w:tcPr>
            <w:tcW w:w="1117" w:type="dxa"/>
            <w:tcBorders>
              <w:top w:val="nil"/>
              <w:left w:val="nil"/>
              <w:bottom w:val="nil"/>
              <w:right w:val="nil"/>
            </w:tcBorders>
            <w:shd w:val="clear" w:color="auto" w:fill="auto"/>
            <w:vAlign w:val="bottom"/>
          </w:tcPr>
          <w:p w14:paraId="403B6E8B"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 xml:space="preserve"> 0.156***</w:t>
            </w:r>
          </w:p>
        </w:tc>
        <w:tc>
          <w:tcPr>
            <w:tcW w:w="837" w:type="dxa"/>
            <w:tcBorders>
              <w:top w:val="nil"/>
              <w:left w:val="nil"/>
              <w:bottom w:val="nil"/>
              <w:right w:val="nil"/>
            </w:tcBorders>
            <w:shd w:val="clear" w:color="auto" w:fill="auto"/>
            <w:vAlign w:val="bottom"/>
          </w:tcPr>
          <w:p w14:paraId="430CA0BD"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0.01</w:t>
            </w:r>
          </w:p>
        </w:tc>
      </w:tr>
      <w:tr w:rsidR="00273870" w:rsidRPr="00273870" w14:paraId="0548DC5E" w14:textId="77777777" w:rsidTr="006B655D">
        <w:trPr>
          <w:trHeight w:val="215"/>
        </w:trPr>
        <w:tc>
          <w:tcPr>
            <w:tcW w:w="3060" w:type="dxa"/>
            <w:tcBorders>
              <w:top w:val="nil"/>
              <w:left w:val="nil"/>
              <w:bottom w:val="nil"/>
              <w:right w:val="single" w:sz="4" w:space="0" w:color="auto"/>
            </w:tcBorders>
            <w:noWrap/>
            <w:vAlign w:val="bottom"/>
            <w:hideMark/>
          </w:tcPr>
          <w:p w14:paraId="6D0B37A5" w14:textId="77777777" w:rsidR="00312AF0" w:rsidRPr="00273870" w:rsidRDefault="00312AF0" w:rsidP="009A6BC2">
            <w:pPr>
              <w:spacing w:after="0" w:line="240" w:lineRule="auto"/>
              <w:rPr>
                <w:rFonts w:ascii="Garamond" w:eastAsia="Times New Roman" w:hAnsi="Garamond" w:cs="Arial"/>
                <w:sz w:val="20"/>
                <w:szCs w:val="20"/>
              </w:rPr>
            </w:pPr>
            <w:r w:rsidRPr="00273870">
              <w:rPr>
                <w:rFonts w:ascii="Garamond" w:eastAsia="Times New Roman" w:hAnsi="Garamond" w:cs="Arial"/>
                <w:sz w:val="20"/>
                <w:szCs w:val="20"/>
              </w:rPr>
              <w:t xml:space="preserve">6th Floor or higher         </w:t>
            </w:r>
          </w:p>
        </w:tc>
        <w:tc>
          <w:tcPr>
            <w:tcW w:w="1127" w:type="dxa"/>
            <w:tcBorders>
              <w:top w:val="nil"/>
              <w:left w:val="nil"/>
              <w:bottom w:val="nil"/>
              <w:right w:val="nil"/>
            </w:tcBorders>
            <w:shd w:val="clear" w:color="auto" w:fill="auto"/>
            <w:noWrap/>
            <w:vAlign w:val="bottom"/>
            <w:hideMark/>
          </w:tcPr>
          <w:p w14:paraId="6262978C" w14:textId="77777777" w:rsidR="00312AF0" w:rsidRPr="00273870" w:rsidRDefault="00312AF0" w:rsidP="009A6BC2">
            <w:pPr>
              <w:spacing w:after="0" w:line="240" w:lineRule="auto"/>
              <w:rPr>
                <w:rFonts w:ascii="Garamond" w:eastAsia="Times New Roman" w:hAnsi="Garamond" w:cs="Arial"/>
                <w:sz w:val="20"/>
                <w:szCs w:val="20"/>
              </w:rPr>
            </w:pPr>
            <w:r w:rsidRPr="00273870">
              <w:rPr>
                <w:rFonts w:ascii="Garamond" w:hAnsi="Garamond" w:cs="Arial"/>
                <w:sz w:val="20"/>
                <w:szCs w:val="20"/>
              </w:rPr>
              <w:t xml:space="preserve"> 0.237***</w:t>
            </w:r>
          </w:p>
        </w:tc>
        <w:tc>
          <w:tcPr>
            <w:tcW w:w="757" w:type="dxa"/>
            <w:tcBorders>
              <w:top w:val="nil"/>
              <w:left w:val="nil"/>
              <w:bottom w:val="nil"/>
              <w:right w:val="nil"/>
            </w:tcBorders>
            <w:shd w:val="clear" w:color="auto" w:fill="auto"/>
            <w:noWrap/>
            <w:vAlign w:val="bottom"/>
            <w:hideMark/>
          </w:tcPr>
          <w:p w14:paraId="7B5CB132" w14:textId="77777777" w:rsidR="00312AF0" w:rsidRPr="00273870" w:rsidRDefault="00312AF0" w:rsidP="009A6BC2">
            <w:pPr>
              <w:spacing w:after="0" w:line="240" w:lineRule="auto"/>
              <w:rPr>
                <w:rFonts w:ascii="Garamond" w:eastAsia="Times New Roman" w:hAnsi="Garamond" w:cs="Arial"/>
                <w:sz w:val="20"/>
                <w:szCs w:val="20"/>
              </w:rPr>
            </w:pPr>
            <w:r w:rsidRPr="00273870">
              <w:rPr>
                <w:rFonts w:ascii="Garamond" w:hAnsi="Garamond" w:cs="Arial"/>
                <w:sz w:val="20"/>
                <w:szCs w:val="20"/>
              </w:rPr>
              <w:t>0.01</w:t>
            </w:r>
          </w:p>
        </w:tc>
        <w:tc>
          <w:tcPr>
            <w:tcW w:w="1120" w:type="dxa"/>
            <w:tcBorders>
              <w:top w:val="nil"/>
              <w:left w:val="nil"/>
              <w:bottom w:val="nil"/>
              <w:right w:val="nil"/>
            </w:tcBorders>
            <w:shd w:val="clear" w:color="auto" w:fill="auto"/>
            <w:vAlign w:val="bottom"/>
          </w:tcPr>
          <w:p w14:paraId="2E06B51D"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 xml:space="preserve"> 0.229***</w:t>
            </w:r>
          </w:p>
        </w:tc>
        <w:tc>
          <w:tcPr>
            <w:tcW w:w="795" w:type="dxa"/>
            <w:tcBorders>
              <w:top w:val="nil"/>
              <w:left w:val="nil"/>
              <w:bottom w:val="nil"/>
              <w:right w:val="nil"/>
            </w:tcBorders>
            <w:shd w:val="clear" w:color="auto" w:fill="auto"/>
            <w:vAlign w:val="bottom"/>
          </w:tcPr>
          <w:p w14:paraId="525EED61"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0.01</w:t>
            </w:r>
          </w:p>
        </w:tc>
        <w:tc>
          <w:tcPr>
            <w:tcW w:w="1082" w:type="dxa"/>
            <w:tcBorders>
              <w:top w:val="nil"/>
              <w:left w:val="nil"/>
              <w:bottom w:val="nil"/>
              <w:right w:val="nil"/>
            </w:tcBorders>
            <w:shd w:val="clear" w:color="auto" w:fill="auto"/>
            <w:vAlign w:val="bottom"/>
          </w:tcPr>
          <w:p w14:paraId="1EC585E5"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 xml:space="preserve"> 0.243***</w:t>
            </w:r>
          </w:p>
        </w:tc>
        <w:tc>
          <w:tcPr>
            <w:tcW w:w="731" w:type="dxa"/>
            <w:tcBorders>
              <w:top w:val="nil"/>
              <w:left w:val="nil"/>
              <w:bottom w:val="nil"/>
              <w:right w:val="nil"/>
            </w:tcBorders>
            <w:shd w:val="clear" w:color="auto" w:fill="auto"/>
            <w:vAlign w:val="bottom"/>
          </w:tcPr>
          <w:p w14:paraId="1AAE6C00"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0.01</w:t>
            </w:r>
          </w:p>
        </w:tc>
        <w:tc>
          <w:tcPr>
            <w:tcW w:w="1117" w:type="dxa"/>
            <w:tcBorders>
              <w:top w:val="nil"/>
              <w:left w:val="nil"/>
              <w:bottom w:val="nil"/>
              <w:right w:val="nil"/>
            </w:tcBorders>
            <w:shd w:val="clear" w:color="auto" w:fill="auto"/>
            <w:vAlign w:val="bottom"/>
          </w:tcPr>
          <w:p w14:paraId="3071EC41"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 xml:space="preserve"> 0.233***</w:t>
            </w:r>
          </w:p>
        </w:tc>
        <w:tc>
          <w:tcPr>
            <w:tcW w:w="837" w:type="dxa"/>
            <w:tcBorders>
              <w:top w:val="nil"/>
              <w:left w:val="nil"/>
              <w:bottom w:val="nil"/>
              <w:right w:val="nil"/>
            </w:tcBorders>
            <w:shd w:val="clear" w:color="auto" w:fill="auto"/>
            <w:vAlign w:val="bottom"/>
          </w:tcPr>
          <w:p w14:paraId="1D81528E"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0.01</w:t>
            </w:r>
          </w:p>
        </w:tc>
      </w:tr>
      <w:tr w:rsidR="00273870" w:rsidRPr="00273870" w14:paraId="1F65A046" w14:textId="77777777" w:rsidTr="006B655D">
        <w:trPr>
          <w:trHeight w:val="215"/>
        </w:trPr>
        <w:tc>
          <w:tcPr>
            <w:tcW w:w="3060" w:type="dxa"/>
            <w:tcBorders>
              <w:top w:val="nil"/>
              <w:left w:val="nil"/>
              <w:bottom w:val="nil"/>
              <w:right w:val="single" w:sz="4" w:space="0" w:color="auto"/>
            </w:tcBorders>
            <w:noWrap/>
            <w:vAlign w:val="bottom"/>
            <w:hideMark/>
          </w:tcPr>
          <w:p w14:paraId="573AC043" w14:textId="77777777" w:rsidR="00312AF0" w:rsidRPr="00273870" w:rsidRDefault="00312AF0" w:rsidP="009A6BC2">
            <w:pPr>
              <w:spacing w:after="0" w:line="240" w:lineRule="auto"/>
              <w:rPr>
                <w:rFonts w:ascii="Garamond" w:eastAsia="Times New Roman" w:hAnsi="Garamond" w:cs="Arial"/>
                <w:sz w:val="20"/>
                <w:szCs w:val="20"/>
              </w:rPr>
            </w:pPr>
            <w:r w:rsidRPr="00273870">
              <w:rPr>
                <w:rFonts w:ascii="Garamond" w:eastAsia="Times New Roman" w:hAnsi="Garamond" w:cs="Arial"/>
                <w:sz w:val="20"/>
                <w:szCs w:val="20"/>
              </w:rPr>
              <w:t xml:space="preserve">New housing development     </w:t>
            </w:r>
          </w:p>
        </w:tc>
        <w:tc>
          <w:tcPr>
            <w:tcW w:w="1127" w:type="dxa"/>
            <w:tcBorders>
              <w:top w:val="nil"/>
              <w:left w:val="nil"/>
              <w:bottom w:val="nil"/>
              <w:right w:val="nil"/>
            </w:tcBorders>
            <w:shd w:val="clear" w:color="auto" w:fill="auto"/>
            <w:noWrap/>
            <w:vAlign w:val="bottom"/>
            <w:hideMark/>
          </w:tcPr>
          <w:p w14:paraId="03EEBA70" w14:textId="77777777" w:rsidR="00312AF0" w:rsidRPr="00273870" w:rsidRDefault="00312AF0" w:rsidP="009A6BC2">
            <w:pPr>
              <w:spacing w:after="0" w:line="240" w:lineRule="auto"/>
              <w:rPr>
                <w:rFonts w:ascii="Garamond" w:eastAsia="Times New Roman" w:hAnsi="Garamond" w:cs="Arial"/>
                <w:sz w:val="20"/>
                <w:szCs w:val="20"/>
              </w:rPr>
            </w:pPr>
            <w:r w:rsidRPr="00273870">
              <w:rPr>
                <w:rFonts w:ascii="Garamond" w:hAnsi="Garamond" w:cs="Arial"/>
                <w:sz w:val="20"/>
                <w:szCs w:val="20"/>
              </w:rPr>
              <w:t xml:space="preserve"> 0.175***</w:t>
            </w:r>
          </w:p>
        </w:tc>
        <w:tc>
          <w:tcPr>
            <w:tcW w:w="757" w:type="dxa"/>
            <w:tcBorders>
              <w:top w:val="nil"/>
              <w:left w:val="nil"/>
              <w:bottom w:val="nil"/>
              <w:right w:val="nil"/>
            </w:tcBorders>
            <w:shd w:val="clear" w:color="auto" w:fill="auto"/>
            <w:noWrap/>
            <w:vAlign w:val="bottom"/>
            <w:hideMark/>
          </w:tcPr>
          <w:p w14:paraId="787303F8" w14:textId="77777777" w:rsidR="00312AF0" w:rsidRPr="00273870" w:rsidRDefault="00312AF0" w:rsidP="009A6BC2">
            <w:pPr>
              <w:spacing w:after="0" w:line="240" w:lineRule="auto"/>
              <w:rPr>
                <w:rFonts w:ascii="Garamond" w:eastAsia="Times New Roman" w:hAnsi="Garamond" w:cs="Arial"/>
                <w:sz w:val="20"/>
                <w:szCs w:val="20"/>
              </w:rPr>
            </w:pPr>
            <w:r w:rsidRPr="00273870">
              <w:rPr>
                <w:rFonts w:ascii="Garamond" w:hAnsi="Garamond" w:cs="Arial"/>
                <w:sz w:val="20"/>
                <w:szCs w:val="20"/>
              </w:rPr>
              <w:t>0.02</w:t>
            </w:r>
          </w:p>
        </w:tc>
        <w:tc>
          <w:tcPr>
            <w:tcW w:w="1120" w:type="dxa"/>
            <w:tcBorders>
              <w:top w:val="nil"/>
              <w:left w:val="nil"/>
              <w:bottom w:val="nil"/>
              <w:right w:val="nil"/>
            </w:tcBorders>
            <w:shd w:val="clear" w:color="auto" w:fill="auto"/>
            <w:vAlign w:val="bottom"/>
          </w:tcPr>
          <w:p w14:paraId="6F6C4484"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 xml:space="preserve"> 0.169***</w:t>
            </w:r>
          </w:p>
        </w:tc>
        <w:tc>
          <w:tcPr>
            <w:tcW w:w="795" w:type="dxa"/>
            <w:tcBorders>
              <w:top w:val="nil"/>
              <w:left w:val="nil"/>
              <w:bottom w:val="nil"/>
              <w:right w:val="nil"/>
            </w:tcBorders>
            <w:shd w:val="clear" w:color="auto" w:fill="auto"/>
            <w:vAlign w:val="bottom"/>
          </w:tcPr>
          <w:p w14:paraId="278D6CDF"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0.02</w:t>
            </w:r>
          </w:p>
        </w:tc>
        <w:tc>
          <w:tcPr>
            <w:tcW w:w="1082" w:type="dxa"/>
            <w:tcBorders>
              <w:top w:val="nil"/>
              <w:left w:val="nil"/>
              <w:bottom w:val="nil"/>
              <w:right w:val="nil"/>
            </w:tcBorders>
            <w:shd w:val="clear" w:color="auto" w:fill="auto"/>
            <w:vAlign w:val="bottom"/>
          </w:tcPr>
          <w:p w14:paraId="779676A8"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 xml:space="preserve"> 0.203***</w:t>
            </w:r>
          </w:p>
        </w:tc>
        <w:tc>
          <w:tcPr>
            <w:tcW w:w="731" w:type="dxa"/>
            <w:tcBorders>
              <w:top w:val="nil"/>
              <w:left w:val="nil"/>
              <w:bottom w:val="nil"/>
              <w:right w:val="nil"/>
            </w:tcBorders>
            <w:shd w:val="clear" w:color="auto" w:fill="auto"/>
            <w:vAlign w:val="bottom"/>
          </w:tcPr>
          <w:p w14:paraId="62530E74"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0.02</w:t>
            </w:r>
          </w:p>
        </w:tc>
        <w:tc>
          <w:tcPr>
            <w:tcW w:w="1117" w:type="dxa"/>
            <w:tcBorders>
              <w:top w:val="nil"/>
              <w:left w:val="nil"/>
              <w:bottom w:val="nil"/>
              <w:right w:val="nil"/>
            </w:tcBorders>
            <w:shd w:val="clear" w:color="auto" w:fill="auto"/>
            <w:vAlign w:val="bottom"/>
          </w:tcPr>
          <w:p w14:paraId="275E690F"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 xml:space="preserve"> 0.234***</w:t>
            </w:r>
          </w:p>
        </w:tc>
        <w:tc>
          <w:tcPr>
            <w:tcW w:w="837" w:type="dxa"/>
            <w:tcBorders>
              <w:top w:val="nil"/>
              <w:left w:val="nil"/>
              <w:bottom w:val="nil"/>
              <w:right w:val="nil"/>
            </w:tcBorders>
            <w:shd w:val="clear" w:color="auto" w:fill="auto"/>
            <w:vAlign w:val="bottom"/>
          </w:tcPr>
          <w:p w14:paraId="6BF13405"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0.02</w:t>
            </w:r>
          </w:p>
        </w:tc>
      </w:tr>
      <w:tr w:rsidR="00273870" w:rsidRPr="00273870" w14:paraId="24E85A15" w14:textId="77777777" w:rsidTr="006B655D">
        <w:trPr>
          <w:trHeight w:val="215"/>
        </w:trPr>
        <w:tc>
          <w:tcPr>
            <w:tcW w:w="3060" w:type="dxa"/>
            <w:tcBorders>
              <w:top w:val="nil"/>
              <w:left w:val="nil"/>
              <w:bottom w:val="nil"/>
              <w:right w:val="single" w:sz="4" w:space="0" w:color="auto"/>
            </w:tcBorders>
            <w:noWrap/>
            <w:vAlign w:val="bottom"/>
            <w:hideMark/>
          </w:tcPr>
          <w:p w14:paraId="18C26C08" w14:textId="77777777" w:rsidR="00312AF0" w:rsidRPr="00273870" w:rsidRDefault="00312AF0" w:rsidP="009A6BC2">
            <w:pPr>
              <w:spacing w:after="0" w:line="240" w:lineRule="auto"/>
              <w:rPr>
                <w:rFonts w:ascii="Garamond" w:eastAsia="Times New Roman" w:hAnsi="Garamond" w:cs="Arial"/>
                <w:sz w:val="20"/>
                <w:szCs w:val="20"/>
              </w:rPr>
            </w:pPr>
            <w:r w:rsidRPr="00273870">
              <w:rPr>
                <w:rFonts w:ascii="Garamond" w:eastAsia="Times New Roman" w:hAnsi="Garamond" w:cs="Arial"/>
                <w:sz w:val="20"/>
                <w:szCs w:val="20"/>
              </w:rPr>
              <w:t>Needs renovation</w:t>
            </w:r>
          </w:p>
        </w:tc>
        <w:tc>
          <w:tcPr>
            <w:tcW w:w="1127" w:type="dxa"/>
            <w:tcBorders>
              <w:top w:val="nil"/>
              <w:left w:val="nil"/>
              <w:bottom w:val="nil"/>
              <w:right w:val="nil"/>
            </w:tcBorders>
            <w:shd w:val="clear" w:color="auto" w:fill="auto"/>
            <w:noWrap/>
            <w:vAlign w:val="bottom"/>
            <w:hideMark/>
          </w:tcPr>
          <w:p w14:paraId="75B73722" w14:textId="77777777" w:rsidR="00312AF0" w:rsidRPr="00273870" w:rsidRDefault="00312AF0" w:rsidP="009A6BC2">
            <w:pPr>
              <w:spacing w:after="0" w:line="240" w:lineRule="auto"/>
              <w:rPr>
                <w:rFonts w:ascii="Garamond" w:eastAsia="Times New Roman" w:hAnsi="Garamond" w:cs="Arial"/>
                <w:sz w:val="20"/>
                <w:szCs w:val="20"/>
              </w:rPr>
            </w:pPr>
            <w:r w:rsidRPr="00273870">
              <w:rPr>
                <w:rFonts w:ascii="Garamond" w:hAnsi="Garamond" w:cs="Arial"/>
                <w:sz w:val="20"/>
                <w:szCs w:val="20"/>
              </w:rPr>
              <w:t>-0.115***</w:t>
            </w:r>
          </w:p>
        </w:tc>
        <w:tc>
          <w:tcPr>
            <w:tcW w:w="757" w:type="dxa"/>
            <w:tcBorders>
              <w:top w:val="nil"/>
              <w:left w:val="nil"/>
              <w:bottom w:val="nil"/>
              <w:right w:val="nil"/>
            </w:tcBorders>
            <w:shd w:val="clear" w:color="auto" w:fill="auto"/>
            <w:noWrap/>
            <w:vAlign w:val="bottom"/>
            <w:hideMark/>
          </w:tcPr>
          <w:p w14:paraId="10CB1774" w14:textId="77777777" w:rsidR="00312AF0" w:rsidRPr="00273870" w:rsidRDefault="00312AF0" w:rsidP="009A6BC2">
            <w:pPr>
              <w:spacing w:after="0" w:line="240" w:lineRule="auto"/>
              <w:rPr>
                <w:rFonts w:ascii="Garamond" w:eastAsia="Times New Roman" w:hAnsi="Garamond" w:cs="Arial"/>
                <w:sz w:val="20"/>
                <w:szCs w:val="20"/>
              </w:rPr>
            </w:pPr>
            <w:r w:rsidRPr="00273870">
              <w:rPr>
                <w:rFonts w:ascii="Garamond" w:hAnsi="Garamond" w:cs="Arial"/>
                <w:sz w:val="20"/>
                <w:szCs w:val="20"/>
              </w:rPr>
              <w:t>0.01</w:t>
            </w:r>
          </w:p>
        </w:tc>
        <w:tc>
          <w:tcPr>
            <w:tcW w:w="1120" w:type="dxa"/>
            <w:tcBorders>
              <w:top w:val="nil"/>
              <w:left w:val="nil"/>
              <w:bottom w:val="nil"/>
              <w:right w:val="nil"/>
            </w:tcBorders>
            <w:shd w:val="clear" w:color="auto" w:fill="auto"/>
            <w:vAlign w:val="bottom"/>
          </w:tcPr>
          <w:p w14:paraId="5A4F799B"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-0.114***</w:t>
            </w:r>
          </w:p>
        </w:tc>
        <w:tc>
          <w:tcPr>
            <w:tcW w:w="795" w:type="dxa"/>
            <w:tcBorders>
              <w:top w:val="nil"/>
              <w:left w:val="nil"/>
              <w:bottom w:val="nil"/>
              <w:right w:val="nil"/>
            </w:tcBorders>
            <w:shd w:val="clear" w:color="auto" w:fill="auto"/>
            <w:vAlign w:val="bottom"/>
          </w:tcPr>
          <w:p w14:paraId="35F91F8D"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0.01</w:t>
            </w:r>
          </w:p>
        </w:tc>
        <w:tc>
          <w:tcPr>
            <w:tcW w:w="1082" w:type="dxa"/>
            <w:tcBorders>
              <w:top w:val="nil"/>
              <w:left w:val="nil"/>
              <w:bottom w:val="nil"/>
              <w:right w:val="nil"/>
            </w:tcBorders>
            <w:shd w:val="clear" w:color="auto" w:fill="auto"/>
            <w:vAlign w:val="bottom"/>
          </w:tcPr>
          <w:p w14:paraId="313C41CF"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-0.117***</w:t>
            </w:r>
          </w:p>
        </w:tc>
        <w:tc>
          <w:tcPr>
            <w:tcW w:w="731" w:type="dxa"/>
            <w:tcBorders>
              <w:top w:val="nil"/>
              <w:left w:val="nil"/>
              <w:bottom w:val="nil"/>
              <w:right w:val="nil"/>
            </w:tcBorders>
            <w:shd w:val="clear" w:color="auto" w:fill="auto"/>
            <w:vAlign w:val="bottom"/>
          </w:tcPr>
          <w:p w14:paraId="6FB57704"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0.01</w:t>
            </w:r>
          </w:p>
        </w:tc>
        <w:tc>
          <w:tcPr>
            <w:tcW w:w="1117" w:type="dxa"/>
            <w:tcBorders>
              <w:top w:val="nil"/>
              <w:left w:val="nil"/>
              <w:bottom w:val="nil"/>
              <w:right w:val="nil"/>
            </w:tcBorders>
            <w:shd w:val="clear" w:color="auto" w:fill="auto"/>
            <w:vAlign w:val="bottom"/>
          </w:tcPr>
          <w:p w14:paraId="1FA3C5F9"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-0.113***</w:t>
            </w:r>
          </w:p>
        </w:tc>
        <w:tc>
          <w:tcPr>
            <w:tcW w:w="837" w:type="dxa"/>
            <w:tcBorders>
              <w:top w:val="nil"/>
              <w:left w:val="nil"/>
              <w:bottom w:val="nil"/>
              <w:right w:val="nil"/>
            </w:tcBorders>
            <w:shd w:val="clear" w:color="auto" w:fill="auto"/>
            <w:vAlign w:val="bottom"/>
          </w:tcPr>
          <w:p w14:paraId="68EE9C20"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0.01</w:t>
            </w:r>
          </w:p>
        </w:tc>
      </w:tr>
      <w:tr w:rsidR="00273870" w:rsidRPr="00273870" w14:paraId="1689FD4C" w14:textId="77777777" w:rsidTr="006B655D">
        <w:trPr>
          <w:trHeight w:val="215"/>
        </w:trPr>
        <w:tc>
          <w:tcPr>
            <w:tcW w:w="3060" w:type="dxa"/>
            <w:tcBorders>
              <w:top w:val="nil"/>
              <w:left w:val="nil"/>
              <w:bottom w:val="nil"/>
              <w:right w:val="single" w:sz="4" w:space="0" w:color="auto"/>
            </w:tcBorders>
            <w:noWrap/>
            <w:vAlign w:val="bottom"/>
            <w:hideMark/>
          </w:tcPr>
          <w:p w14:paraId="00D4A509" w14:textId="77777777" w:rsidR="00312AF0" w:rsidRPr="00273870" w:rsidRDefault="00312AF0" w:rsidP="009A6BC2">
            <w:pPr>
              <w:spacing w:after="0" w:line="240" w:lineRule="auto"/>
              <w:rPr>
                <w:rFonts w:ascii="Garamond" w:eastAsia="Times New Roman" w:hAnsi="Garamond" w:cs="Arial"/>
                <w:sz w:val="20"/>
                <w:szCs w:val="20"/>
              </w:rPr>
            </w:pPr>
            <w:r w:rsidRPr="00273870">
              <w:rPr>
                <w:rFonts w:ascii="Garamond" w:eastAsia="Times New Roman" w:hAnsi="Garamond" w:cs="Arial"/>
                <w:sz w:val="20"/>
                <w:szCs w:val="20"/>
              </w:rPr>
              <w:t xml:space="preserve">Elevator                    </w:t>
            </w:r>
          </w:p>
        </w:tc>
        <w:tc>
          <w:tcPr>
            <w:tcW w:w="1127" w:type="dxa"/>
            <w:tcBorders>
              <w:top w:val="nil"/>
              <w:left w:val="nil"/>
              <w:bottom w:val="nil"/>
              <w:right w:val="nil"/>
            </w:tcBorders>
            <w:shd w:val="clear" w:color="auto" w:fill="auto"/>
            <w:noWrap/>
            <w:vAlign w:val="bottom"/>
            <w:hideMark/>
          </w:tcPr>
          <w:p w14:paraId="78CBEFBB" w14:textId="77777777" w:rsidR="00312AF0" w:rsidRPr="00273870" w:rsidRDefault="00312AF0" w:rsidP="009A6BC2">
            <w:pPr>
              <w:spacing w:after="0" w:line="240" w:lineRule="auto"/>
              <w:rPr>
                <w:rFonts w:ascii="Garamond" w:eastAsia="Times New Roman" w:hAnsi="Garamond" w:cs="Arial"/>
                <w:sz w:val="20"/>
                <w:szCs w:val="20"/>
              </w:rPr>
            </w:pPr>
            <w:r w:rsidRPr="00273870">
              <w:rPr>
                <w:rFonts w:ascii="Garamond" w:hAnsi="Garamond" w:cs="Arial"/>
                <w:sz w:val="20"/>
                <w:szCs w:val="20"/>
              </w:rPr>
              <w:t xml:space="preserve"> 0.164***</w:t>
            </w:r>
          </w:p>
        </w:tc>
        <w:tc>
          <w:tcPr>
            <w:tcW w:w="757" w:type="dxa"/>
            <w:tcBorders>
              <w:top w:val="nil"/>
              <w:left w:val="nil"/>
              <w:bottom w:val="nil"/>
              <w:right w:val="nil"/>
            </w:tcBorders>
            <w:shd w:val="clear" w:color="auto" w:fill="auto"/>
            <w:noWrap/>
            <w:vAlign w:val="bottom"/>
            <w:hideMark/>
          </w:tcPr>
          <w:p w14:paraId="42B8D23E" w14:textId="77777777" w:rsidR="00312AF0" w:rsidRPr="00273870" w:rsidRDefault="00312AF0" w:rsidP="009A6BC2">
            <w:pPr>
              <w:spacing w:after="0" w:line="240" w:lineRule="auto"/>
              <w:rPr>
                <w:rFonts w:ascii="Garamond" w:eastAsia="Times New Roman" w:hAnsi="Garamond" w:cs="Arial"/>
                <w:sz w:val="20"/>
                <w:szCs w:val="20"/>
              </w:rPr>
            </w:pPr>
            <w:r w:rsidRPr="00273870">
              <w:rPr>
                <w:rFonts w:ascii="Garamond" w:hAnsi="Garamond" w:cs="Arial"/>
                <w:sz w:val="20"/>
                <w:szCs w:val="20"/>
              </w:rPr>
              <w:t>0.01</w:t>
            </w:r>
          </w:p>
        </w:tc>
        <w:tc>
          <w:tcPr>
            <w:tcW w:w="1120" w:type="dxa"/>
            <w:tcBorders>
              <w:top w:val="nil"/>
              <w:left w:val="nil"/>
              <w:bottom w:val="nil"/>
              <w:right w:val="nil"/>
            </w:tcBorders>
            <w:shd w:val="clear" w:color="auto" w:fill="auto"/>
            <w:vAlign w:val="bottom"/>
          </w:tcPr>
          <w:p w14:paraId="47667CE6"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 xml:space="preserve"> 0.165***</w:t>
            </w:r>
          </w:p>
        </w:tc>
        <w:tc>
          <w:tcPr>
            <w:tcW w:w="795" w:type="dxa"/>
            <w:tcBorders>
              <w:top w:val="nil"/>
              <w:left w:val="nil"/>
              <w:bottom w:val="nil"/>
              <w:right w:val="nil"/>
            </w:tcBorders>
            <w:shd w:val="clear" w:color="auto" w:fill="auto"/>
            <w:vAlign w:val="bottom"/>
          </w:tcPr>
          <w:p w14:paraId="41D25E5E"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0.01</w:t>
            </w:r>
          </w:p>
        </w:tc>
        <w:tc>
          <w:tcPr>
            <w:tcW w:w="1082" w:type="dxa"/>
            <w:tcBorders>
              <w:top w:val="nil"/>
              <w:left w:val="nil"/>
              <w:bottom w:val="nil"/>
              <w:right w:val="nil"/>
            </w:tcBorders>
            <w:shd w:val="clear" w:color="auto" w:fill="auto"/>
            <w:vAlign w:val="bottom"/>
          </w:tcPr>
          <w:p w14:paraId="3E7B1BAF"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 xml:space="preserve"> 0.163***</w:t>
            </w:r>
          </w:p>
        </w:tc>
        <w:tc>
          <w:tcPr>
            <w:tcW w:w="731" w:type="dxa"/>
            <w:tcBorders>
              <w:top w:val="nil"/>
              <w:left w:val="nil"/>
              <w:bottom w:val="nil"/>
              <w:right w:val="nil"/>
            </w:tcBorders>
            <w:shd w:val="clear" w:color="auto" w:fill="auto"/>
            <w:vAlign w:val="bottom"/>
          </w:tcPr>
          <w:p w14:paraId="13E1D2C2"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0.01</w:t>
            </w:r>
          </w:p>
        </w:tc>
        <w:tc>
          <w:tcPr>
            <w:tcW w:w="1117" w:type="dxa"/>
            <w:tcBorders>
              <w:top w:val="nil"/>
              <w:left w:val="nil"/>
              <w:bottom w:val="nil"/>
              <w:right w:val="nil"/>
            </w:tcBorders>
            <w:shd w:val="clear" w:color="auto" w:fill="auto"/>
            <w:vAlign w:val="bottom"/>
          </w:tcPr>
          <w:p w14:paraId="595F0935"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 xml:space="preserve"> 0.136***</w:t>
            </w:r>
          </w:p>
        </w:tc>
        <w:tc>
          <w:tcPr>
            <w:tcW w:w="837" w:type="dxa"/>
            <w:tcBorders>
              <w:top w:val="nil"/>
              <w:left w:val="nil"/>
              <w:bottom w:val="nil"/>
              <w:right w:val="nil"/>
            </w:tcBorders>
            <w:shd w:val="clear" w:color="auto" w:fill="auto"/>
            <w:vAlign w:val="bottom"/>
          </w:tcPr>
          <w:p w14:paraId="2DF120F4"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0.01</w:t>
            </w:r>
          </w:p>
        </w:tc>
      </w:tr>
      <w:tr w:rsidR="00273870" w:rsidRPr="00273870" w14:paraId="55EF2734" w14:textId="77777777" w:rsidTr="006B655D">
        <w:trPr>
          <w:trHeight w:val="215"/>
        </w:trPr>
        <w:tc>
          <w:tcPr>
            <w:tcW w:w="3060" w:type="dxa"/>
            <w:tcBorders>
              <w:top w:val="nil"/>
              <w:left w:val="nil"/>
              <w:bottom w:val="nil"/>
              <w:right w:val="single" w:sz="4" w:space="0" w:color="auto"/>
            </w:tcBorders>
            <w:noWrap/>
            <w:vAlign w:val="bottom"/>
            <w:hideMark/>
          </w:tcPr>
          <w:p w14:paraId="46C6F91E" w14:textId="77777777" w:rsidR="00312AF0" w:rsidRPr="00273870" w:rsidRDefault="00312AF0" w:rsidP="009A6BC2">
            <w:pPr>
              <w:spacing w:after="0" w:line="240" w:lineRule="auto"/>
              <w:rPr>
                <w:rFonts w:ascii="Garamond" w:eastAsia="Times New Roman" w:hAnsi="Garamond" w:cs="Arial"/>
                <w:sz w:val="20"/>
                <w:szCs w:val="20"/>
              </w:rPr>
            </w:pPr>
            <w:r w:rsidRPr="00273870">
              <w:rPr>
                <w:rFonts w:ascii="Garamond" w:eastAsia="Times New Roman" w:hAnsi="Garamond" w:cs="Arial"/>
                <w:sz w:val="20"/>
                <w:szCs w:val="20"/>
              </w:rPr>
              <w:t xml:space="preserve">Terrace                     </w:t>
            </w:r>
          </w:p>
        </w:tc>
        <w:tc>
          <w:tcPr>
            <w:tcW w:w="1127" w:type="dxa"/>
            <w:tcBorders>
              <w:top w:val="nil"/>
              <w:left w:val="nil"/>
              <w:bottom w:val="nil"/>
              <w:right w:val="nil"/>
            </w:tcBorders>
            <w:shd w:val="clear" w:color="auto" w:fill="auto"/>
            <w:noWrap/>
            <w:vAlign w:val="bottom"/>
            <w:hideMark/>
          </w:tcPr>
          <w:p w14:paraId="5A4FC9B1" w14:textId="77777777" w:rsidR="00312AF0" w:rsidRPr="00273870" w:rsidRDefault="00312AF0" w:rsidP="009A6BC2">
            <w:pPr>
              <w:spacing w:after="0" w:line="240" w:lineRule="auto"/>
              <w:rPr>
                <w:rFonts w:ascii="Garamond" w:eastAsia="Times New Roman" w:hAnsi="Garamond" w:cs="Arial"/>
                <w:sz w:val="20"/>
                <w:szCs w:val="20"/>
              </w:rPr>
            </w:pPr>
            <w:r w:rsidRPr="00273870">
              <w:rPr>
                <w:rFonts w:ascii="Garamond" w:hAnsi="Garamond" w:cs="Arial"/>
                <w:sz w:val="20"/>
                <w:szCs w:val="20"/>
              </w:rPr>
              <w:t xml:space="preserve"> 0.082***</w:t>
            </w:r>
          </w:p>
        </w:tc>
        <w:tc>
          <w:tcPr>
            <w:tcW w:w="757" w:type="dxa"/>
            <w:tcBorders>
              <w:top w:val="nil"/>
              <w:left w:val="nil"/>
              <w:bottom w:val="nil"/>
              <w:right w:val="nil"/>
            </w:tcBorders>
            <w:shd w:val="clear" w:color="auto" w:fill="auto"/>
            <w:noWrap/>
            <w:vAlign w:val="bottom"/>
            <w:hideMark/>
          </w:tcPr>
          <w:p w14:paraId="41F96451" w14:textId="77777777" w:rsidR="00312AF0" w:rsidRPr="00273870" w:rsidRDefault="00312AF0" w:rsidP="009A6BC2">
            <w:pPr>
              <w:spacing w:after="0" w:line="240" w:lineRule="auto"/>
              <w:rPr>
                <w:rFonts w:ascii="Garamond" w:eastAsia="Times New Roman" w:hAnsi="Garamond" w:cs="Arial"/>
                <w:sz w:val="20"/>
                <w:szCs w:val="20"/>
              </w:rPr>
            </w:pPr>
            <w:r w:rsidRPr="00273870">
              <w:rPr>
                <w:rFonts w:ascii="Garamond" w:hAnsi="Garamond" w:cs="Arial"/>
                <w:sz w:val="20"/>
                <w:szCs w:val="20"/>
              </w:rPr>
              <w:t>0.01</w:t>
            </w:r>
          </w:p>
        </w:tc>
        <w:tc>
          <w:tcPr>
            <w:tcW w:w="1120" w:type="dxa"/>
            <w:tcBorders>
              <w:top w:val="nil"/>
              <w:left w:val="nil"/>
              <w:bottom w:val="nil"/>
              <w:right w:val="nil"/>
            </w:tcBorders>
            <w:shd w:val="clear" w:color="auto" w:fill="auto"/>
            <w:vAlign w:val="bottom"/>
          </w:tcPr>
          <w:p w14:paraId="178A492D"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 xml:space="preserve"> 0.079***</w:t>
            </w:r>
          </w:p>
        </w:tc>
        <w:tc>
          <w:tcPr>
            <w:tcW w:w="795" w:type="dxa"/>
            <w:tcBorders>
              <w:top w:val="nil"/>
              <w:left w:val="nil"/>
              <w:bottom w:val="nil"/>
              <w:right w:val="nil"/>
            </w:tcBorders>
            <w:shd w:val="clear" w:color="auto" w:fill="auto"/>
            <w:vAlign w:val="bottom"/>
          </w:tcPr>
          <w:p w14:paraId="2F25FD58"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0.01</w:t>
            </w:r>
          </w:p>
        </w:tc>
        <w:tc>
          <w:tcPr>
            <w:tcW w:w="1082" w:type="dxa"/>
            <w:tcBorders>
              <w:top w:val="nil"/>
              <w:left w:val="nil"/>
              <w:bottom w:val="nil"/>
              <w:right w:val="nil"/>
            </w:tcBorders>
            <w:shd w:val="clear" w:color="auto" w:fill="auto"/>
            <w:vAlign w:val="bottom"/>
          </w:tcPr>
          <w:p w14:paraId="5F74E312"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 xml:space="preserve"> 0.074***</w:t>
            </w:r>
          </w:p>
        </w:tc>
        <w:tc>
          <w:tcPr>
            <w:tcW w:w="731" w:type="dxa"/>
            <w:tcBorders>
              <w:top w:val="nil"/>
              <w:left w:val="nil"/>
              <w:bottom w:val="nil"/>
              <w:right w:val="nil"/>
            </w:tcBorders>
            <w:shd w:val="clear" w:color="auto" w:fill="auto"/>
            <w:vAlign w:val="bottom"/>
          </w:tcPr>
          <w:p w14:paraId="22381C08"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0.01</w:t>
            </w:r>
          </w:p>
        </w:tc>
        <w:tc>
          <w:tcPr>
            <w:tcW w:w="1117" w:type="dxa"/>
            <w:tcBorders>
              <w:top w:val="nil"/>
              <w:left w:val="nil"/>
              <w:bottom w:val="nil"/>
              <w:right w:val="nil"/>
            </w:tcBorders>
            <w:shd w:val="clear" w:color="auto" w:fill="auto"/>
            <w:vAlign w:val="bottom"/>
          </w:tcPr>
          <w:p w14:paraId="5D98275C"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 xml:space="preserve"> 0.086***</w:t>
            </w:r>
          </w:p>
        </w:tc>
        <w:tc>
          <w:tcPr>
            <w:tcW w:w="837" w:type="dxa"/>
            <w:tcBorders>
              <w:top w:val="nil"/>
              <w:left w:val="nil"/>
              <w:bottom w:val="nil"/>
              <w:right w:val="nil"/>
            </w:tcBorders>
            <w:shd w:val="clear" w:color="auto" w:fill="auto"/>
            <w:vAlign w:val="bottom"/>
          </w:tcPr>
          <w:p w14:paraId="312AE710"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0.01</w:t>
            </w:r>
          </w:p>
        </w:tc>
      </w:tr>
      <w:tr w:rsidR="00273870" w:rsidRPr="00273870" w14:paraId="50E5188D" w14:textId="77777777" w:rsidTr="006B655D">
        <w:trPr>
          <w:trHeight w:val="215"/>
        </w:trPr>
        <w:tc>
          <w:tcPr>
            <w:tcW w:w="3060" w:type="dxa"/>
            <w:tcBorders>
              <w:top w:val="nil"/>
              <w:left w:val="nil"/>
              <w:bottom w:val="nil"/>
              <w:right w:val="single" w:sz="4" w:space="0" w:color="auto"/>
            </w:tcBorders>
            <w:noWrap/>
            <w:vAlign w:val="bottom"/>
            <w:hideMark/>
          </w:tcPr>
          <w:p w14:paraId="52BFE04A" w14:textId="77777777" w:rsidR="00312AF0" w:rsidRPr="00273870" w:rsidRDefault="00312AF0" w:rsidP="009A6BC2">
            <w:pPr>
              <w:spacing w:after="0" w:line="240" w:lineRule="auto"/>
              <w:rPr>
                <w:rFonts w:ascii="Garamond" w:eastAsia="Times New Roman" w:hAnsi="Garamond" w:cs="Arial"/>
                <w:sz w:val="20"/>
                <w:szCs w:val="20"/>
              </w:rPr>
            </w:pPr>
            <w:r w:rsidRPr="00273870">
              <w:rPr>
                <w:rFonts w:ascii="Garamond" w:eastAsia="Times New Roman" w:hAnsi="Garamond" w:cs="Arial"/>
                <w:sz w:val="20"/>
                <w:szCs w:val="20"/>
              </w:rPr>
              <w:t xml:space="preserve">Heating                     </w:t>
            </w:r>
          </w:p>
        </w:tc>
        <w:tc>
          <w:tcPr>
            <w:tcW w:w="1127" w:type="dxa"/>
            <w:tcBorders>
              <w:top w:val="nil"/>
              <w:left w:val="nil"/>
              <w:bottom w:val="nil"/>
              <w:right w:val="nil"/>
            </w:tcBorders>
            <w:shd w:val="clear" w:color="auto" w:fill="auto"/>
            <w:noWrap/>
            <w:vAlign w:val="bottom"/>
            <w:hideMark/>
          </w:tcPr>
          <w:p w14:paraId="260C4E07" w14:textId="77777777" w:rsidR="00312AF0" w:rsidRPr="00273870" w:rsidRDefault="00312AF0" w:rsidP="009A6BC2">
            <w:pPr>
              <w:spacing w:after="0" w:line="240" w:lineRule="auto"/>
              <w:rPr>
                <w:rFonts w:ascii="Garamond" w:eastAsia="Times New Roman" w:hAnsi="Garamond" w:cs="Arial"/>
                <w:sz w:val="20"/>
                <w:szCs w:val="20"/>
              </w:rPr>
            </w:pPr>
            <w:r w:rsidRPr="00273870">
              <w:rPr>
                <w:rFonts w:ascii="Garamond" w:hAnsi="Garamond" w:cs="Arial"/>
                <w:sz w:val="20"/>
                <w:szCs w:val="20"/>
              </w:rPr>
              <w:t xml:space="preserve"> 0.048***</w:t>
            </w:r>
          </w:p>
        </w:tc>
        <w:tc>
          <w:tcPr>
            <w:tcW w:w="757" w:type="dxa"/>
            <w:tcBorders>
              <w:top w:val="nil"/>
              <w:left w:val="nil"/>
              <w:bottom w:val="nil"/>
              <w:right w:val="nil"/>
            </w:tcBorders>
            <w:shd w:val="clear" w:color="auto" w:fill="auto"/>
            <w:noWrap/>
            <w:vAlign w:val="bottom"/>
            <w:hideMark/>
          </w:tcPr>
          <w:p w14:paraId="411A1F89" w14:textId="77777777" w:rsidR="00312AF0" w:rsidRPr="00273870" w:rsidRDefault="00312AF0" w:rsidP="009A6BC2">
            <w:pPr>
              <w:spacing w:after="0" w:line="240" w:lineRule="auto"/>
              <w:rPr>
                <w:rFonts w:ascii="Garamond" w:eastAsia="Times New Roman" w:hAnsi="Garamond" w:cs="Arial"/>
                <w:sz w:val="20"/>
                <w:szCs w:val="20"/>
              </w:rPr>
            </w:pPr>
            <w:r w:rsidRPr="00273870">
              <w:rPr>
                <w:rFonts w:ascii="Garamond" w:hAnsi="Garamond" w:cs="Arial"/>
                <w:sz w:val="20"/>
                <w:szCs w:val="20"/>
              </w:rPr>
              <w:t>0.01</w:t>
            </w:r>
          </w:p>
        </w:tc>
        <w:tc>
          <w:tcPr>
            <w:tcW w:w="1120" w:type="dxa"/>
            <w:tcBorders>
              <w:top w:val="nil"/>
              <w:left w:val="nil"/>
              <w:bottom w:val="nil"/>
              <w:right w:val="nil"/>
            </w:tcBorders>
            <w:shd w:val="clear" w:color="auto" w:fill="auto"/>
            <w:vAlign w:val="bottom"/>
          </w:tcPr>
          <w:p w14:paraId="22389F11"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 xml:space="preserve"> 0.052***</w:t>
            </w:r>
          </w:p>
        </w:tc>
        <w:tc>
          <w:tcPr>
            <w:tcW w:w="795" w:type="dxa"/>
            <w:tcBorders>
              <w:top w:val="nil"/>
              <w:left w:val="nil"/>
              <w:bottom w:val="nil"/>
              <w:right w:val="nil"/>
            </w:tcBorders>
            <w:shd w:val="clear" w:color="auto" w:fill="auto"/>
            <w:vAlign w:val="bottom"/>
          </w:tcPr>
          <w:p w14:paraId="713B0FE9"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0.01</w:t>
            </w:r>
          </w:p>
        </w:tc>
        <w:tc>
          <w:tcPr>
            <w:tcW w:w="1082" w:type="dxa"/>
            <w:tcBorders>
              <w:top w:val="nil"/>
              <w:left w:val="nil"/>
              <w:bottom w:val="nil"/>
              <w:right w:val="nil"/>
            </w:tcBorders>
            <w:shd w:val="clear" w:color="auto" w:fill="auto"/>
            <w:vAlign w:val="bottom"/>
          </w:tcPr>
          <w:p w14:paraId="01DE5B74"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 xml:space="preserve"> 0.046***</w:t>
            </w:r>
          </w:p>
        </w:tc>
        <w:tc>
          <w:tcPr>
            <w:tcW w:w="731" w:type="dxa"/>
            <w:tcBorders>
              <w:top w:val="nil"/>
              <w:left w:val="nil"/>
              <w:bottom w:val="nil"/>
              <w:right w:val="nil"/>
            </w:tcBorders>
            <w:shd w:val="clear" w:color="auto" w:fill="auto"/>
            <w:vAlign w:val="bottom"/>
          </w:tcPr>
          <w:p w14:paraId="4A6723B8"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0.01</w:t>
            </w:r>
          </w:p>
        </w:tc>
        <w:tc>
          <w:tcPr>
            <w:tcW w:w="1117" w:type="dxa"/>
            <w:tcBorders>
              <w:top w:val="nil"/>
              <w:left w:val="nil"/>
              <w:bottom w:val="nil"/>
              <w:right w:val="nil"/>
            </w:tcBorders>
            <w:shd w:val="clear" w:color="auto" w:fill="auto"/>
            <w:vAlign w:val="bottom"/>
          </w:tcPr>
          <w:p w14:paraId="71D2149F"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 xml:space="preserve"> 0.043***</w:t>
            </w:r>
          </w:p>
        </w:tc>
        <w:tc>
          <w:tcPr>
            <w:tcW w:w="837" w:type="dxa"/>
            <w:tcBorders>
              <w:top w:val="nil"/>
              <w:left w:val="nil"/>
              <w:bottom w:val="nil"/>
              <w:right w:val="nil"/>
            </w:tcBorders>
            <w:shd w:val="clear" w:color="auto" w:fill="auto"/>
            <w:vAlign w:val="bottom"/>
          </w:tcPr>
          <w:p w14:paraId="236E133F"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0.01</w:t>
            </w:r>
          </w:p>
        </w:tc>
      </w:tr>
      <w:tr w:rsidR="00273870" w:rsidRPr="00273870" w14:paraId="55086241" w14:textId="77777777" w:rsidTr="006B655D">
        <w:trPr>
          <w:trHeight w:val="215"/>
        </w:trPr>
        <w:tc>
          <w:tcPr>
            <w:tcW w:w="3060" w:type="dxa"/>
            <w:tcBorders>
              <w:top w:val="nil"/>
              <w:left w:val="nil"/>
              <w:bottom w:val="nil"/>
              <w:right w:val="single" w:sz="4" w:space="0" w:color="auto"/>
            </w:tcBorders>
            <w:noWrap/>
            <w:vAlign w:val="bottom"/>
            <w:hideMark/>
          </w:tcPr>
          <w:p w14:paraId="7FEBA9B1" w14:textId="77777777" w:rsidR="00312AF0" w:rsidRPr="00273870" w:rsidRDefault="00312AF0" w:rsidP="009A6BC2">
            <w:pPr>
              <w:spacing w:after="0" w:line="240" w:lineRule="auto"/>
              <w:rPr>
                <w:rFonts w:ascii="Garamond" w:eastAsia="Times New Roman" w:hAnsi="Garamond" w:cs="Arial"/>
                <w:sz w:val="20"/>
                <w:szCs w:val="20"/>
              </w:rPr>
            </w:pPr>
            <w:r w:rsidRPr="00273870">
              <w:rPr>
                <w:rFonts w:ascii="Garamond" w:eastAsia="Times New Roman" w:hAnsi="Garamond" w:cs="Arial"/>
                <w:sz w:val="20"/>
                <w:szCs w:val="20"/>
              </w:rPr>
              <w:t xml:space="preserve">Outdoor facilities          </w:t>
            </w:r>
          </w:p>
        </w:tc>
        <w:tc>
          <w:tcPr>
            <w:tcW w:w="1127" w:type="dxa"/>
            <w:tcBorders>
              <w:top w:val="nil"/>
              <w:left w:val="nil"/>
              <w:bottom w:val="nil"/>
              <w:right w:val="nil"/>
            </w:tcBorders>
            <w:shd w:val="clear" w:color="auto" w:fill="auto"/>
            <w:noWrap/>
            <w:vAlign w:val="bottom"/>
            <w:hideMark/>
          </w:tcPr>
          <w:p w14:paraId="0ED9EEA7" w14:textId="77777777" w:rsidR="00312AF0" w:rsidRPr="00273870" w:rsidRDefault="00312AF0" w:rsidP="009A6BC2">
            <w:pPr>
              <w:spacing w:after="0" w:line="240" w:lineRule="auto"/>
              <w:rPr>
                <w:rFonts w:ascii="Garamond" w:eastAsia="Times New Roman" w:hAnsi="Garamond" w:cs="Arial"/>
                <w:sz w:val="20"/>
                <w:szCs w:val="20"/>
              </w:rPr>
            </w:pPr>
            <w:r w:rsidRPr="00273870">
              <w:rPr>
                <w:rFonts w:ascii="Garamond" w:hAnsi="Garamond" w:cs="Arial"/>
                <w:sz w:val="20"/>
                <w:szCs w:val="20"/>
              </w:rPr>
              <w:t>-0.004***</w:t>
            </w:r>
          </w:p>
        </w:tc>
        <w:tc>
          <w:tcPr>
            <w:tcW w:w="757" w:type="dxa"/>
            <w:tcBorders>
              <w:top w:val="nil"/>
              <w:left w:val="nil"/>
              <w:bottom w:val="nil"/>
              <w:right w:val="nil"/>
            </w:tcBorders>
            <w:shd w:val="clear" w:color="auto" w:fill="auto"/>
            <w:noWrap/>
            <w:vAlign w:val="bottom"/>
            <w:hideMark/>
          </w:tcPr>
          <w:p w14:paraId="59A5402D" w14:textId="77777777" w:rsidR="00312AF0" w:rsidRPr="00273870" w:rsidRDefault="00312AF0" w:rsidP="009A6BC2">
            <w:pPr>
              <w:spacing w:after="0" w:line="240" w:lineRule="auto"/>
              <w:rPr>
                <w:rFonts w:ascii="Garamond" w:eastAsia="Times New Roman" w:hAnsi="Garamond" w:cs="Arial"/>
                <w:sz w:val="20"/>
                <w:szCs w:val="20"/>
              </w:rPr>
            </w:pPr>
            <w:r w:rsidRPr="00273870">
              <w:rPr>
                <w:rFonts w:ascii="Garamond" w:hAnsi="Garamond" w:cs="Arial"/>
                <w:sz w:val="20"/>
                <w:szCs w:val="20"/>
              </w:rPr>
              <w:t>0.01</w:t>
            </w:r>
          </w:p>
        </w:tc>
        <w:tc>
          <w:tcPr>
            <w:tcW w:w="1120" w:type="dxa"/>
            <w:tcBorders>
              <w:top w:val="nil"/>
              <w:left w:val="nil"/>
              <w:bottom w:val="nil"/>
              <w:right w:val="nil"/>
            </w:tcBorders>
            <w:shd w:val="clear" w:color="auto" w:fill="auto"/>
            <w:vAlign w:val="bottom"/>
          </w:tcPr>
          <w:p w14:paraId="339BF170"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-0.047***</w:t>
            </w:r>
          </w:p>
        </w:tc>
        <w:tc>
          <w:tcPr>
            <w:tcW w:w="795" w:type="dxa"/>
            <w:tcBorders>
              <w:top w:val="nil"/>
              <w:left w:val="nil"/>
              <w:bottom w:val="nil"/>
              <w:right w:val="nil"/>
            </w:tcBorders>
            <w:shd w:val="clear" w:color="auto" w:fill="auto"/>
            <w:vAlign w:val="bottom"/>
          </w:tcPr>
          <w:p w14:paraId="008A2F88"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0.01</w:t>
            </w:r>
          </w:p>
        </w:tc>
        <w:tc>
          <w:tcPr>
            <w:tcW w:w="1082" w:type="dxa"/>
            <w:tcBorders>
              <w:top w:val="nil"/>
              <w:left w:val="nil"/>
              <w:bottom w:val="nil"/>
              <w:right w:val="nil"/>
            </w:tcBorders>
            <w:shd w:val="clear" w:color="auto" w:fill="auto"/>
            <w:vAlign w:val="bottom"/>
          </w:tcPr>
          <w:p w14:paraId="504E1FB7"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-0.046***</w:t>
            </w:r>
          </w:p>
        </w:tc>
        <w:tc>
          <w:tcPr>
            <w:tcW w:w="731" w:type="dxa"/>
            <w:tcBorders>
              <w:top w:val="nil"/>
              <w:left w:val="nil"/>
              <w:bottom w:val="nil"/>
              <w:right w:val="nil"/>
            </w:tcBorders>
            <w:shd w:val="clear" w:color="auto" w:fill="auto"/>
            <w:vAlign w:val="bottom"/>
          </w:tcPr>
          <w:p w14:paraId="602388DF"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0.01</w:t>
            </w:r>
          </w:p>
        </w:tc>
        <w:tc>
          <w:tcPr>
            <w:tcW w:w="1117" w:type="dxa"/>
            <w:tcBorders>
              <w:top w:val="nil"/>
              <w:left w:val="nil"/>
              <w:bottom w:val="nil"/>
              <w:right w:val="nil"/>
            </w:tcBorders>
            <w:shd w:val="clear" w:color="auto" w:fill="auto"/>
            <w:vAlign w:val="bottom"/>
          </w:tcPr>
          <w:p w14:paraId="4E46ACB3"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-0.042***</w:t>
            </w:r>
          </w:p>
        </w:tc>
        <w:tc>
          <w:tcPr>
            <w:tcW w:w="837" w:type="dxa"/>
            <w:tcBorders>
              <w:top w:val="nil"/>
              <w:left w:val="nil"/>
              <w:bottom w:val="nil"/>
              <w:right w:val="nil"/>
            </w:tcBorders>
            <w:shd w:val="clear" w:color="auto" w:fill="auto"/>
            <w:vAlign w:val="bottom"/>
          </w:tcPr>
          <w:p w14:paraId="085C3921"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0.01</w:t>
            </w:r>
          </w:p>
        </w:tc>
      </w:tr>
      <w:tr w:rsidR="00273870" w:rsidRPr="00273870" w14:paraId="55943ABD" w14:textId="77777777" w:rsidTr="006B655D">
        <w:trPr>
          <w:trHeight w:val="215"/>
        </w:trPr>
        <w:tc>
          <w:tcPr>
            <w:tcW w:w="3060" w:type="dxa"/>
            <w:tcBorders>
              <w:top w:val="nil"/>
              <w:left w:val="nil"/>
              <w:bottom w:val="nil"/>
              <w:right w:val="single" w:sz="4" w:space="0" w:color="auto"/>
            </w:tcBorders>
            <w:noWrap/>
            <w:vAlign w:val="bottom"/>
            <w:hideMark/>
          </w:tcPr>
          <w:p w14:paraId="3DAE4B74" w14:textId="77777777" w:rsidR="00312AF0" w:rsidRPr="00273870" w:rsidRDefault="00312AF0" w:rsidP="009A6BC2">
            <w:pPr>
              <w:spacing w:after="0" w:line="240" w:lineRule="auto"/>
              <w:rPr>
                <w:rFonts w:ascii="Garamond" w:eastAsia="Times New Roman" w:hAnsi="Garamond" w:cs="Arial"/>
                <w:sz w:val="20"/>
                <w:szCs w:val="20"/>
              </w:rPr>
            </w:pPr>
            <w:r w:rsidRPr="00273870">
              <w:rPr>
                <w:rFonts w:ascii="Garamond" w:eastAsia="Times New Roman" w:hAnsi="Garamond" w:cs="Arial"/>
                <w:sz w:val="20"/>
                <w:szCs w:val="20"/>
              </w:rPr>
              <w:t xml:space="preserve">Parking space included            </w:t>
            </w:r>
          </w:p>
        </w:tc>
        <w:tc>
          <w:tcPr>
            <w:tcW w:w="1127" w:type="dxa"/>
            <w:tcBorders>
              <w:top w:val="nil"/>
              <w:left w:val="nil"/>
              <w:bottom w:val="nil"/>
              <w:right w:val="nil"/>
            </w:tcBorders>
            <w:shd w:val="clear" w:color="auto" w:fill="auto"/>
            <w:noWrap/>
            <w:vAlign w:val="bottom"/>
            <w:hideMark/>
          </w:tcPr>
          <w:p w14:paraId="629173EF" w14:textId="77777777" w:rsidR="00312AF0" w:rsidRPr="00273870" w:rsidRDefault="00312AF0" w:rsidP="009A6BC2">
            <w:pPr>
              <w:spacing w:after="0" w:line="240" w:lineRule="auto"/>
              <w:rPr>
                <w:rFonts w:ascii="Garamond" w:eastAsia="Times New Roman" w:hAnsi="Garamond" w:cs="Arial"/>
                <w:sz w:val="20"/>
                <w:szCs w:val="20"/>
              </w:rPr>
            </w:pPr>
            <w:r w:rsidRPr="00273870">
              <w:rPr>
                <w:rFonts w:ascii="Garamond" w:hAnsi="Garamond" w:cs="Arial"/>
                <w:sz w:val="20"/>
                <w:szCs w:val="20"/>
              </w:rPr>
              <w:t xml:space="preserve"> 0.090***</w:t>
            </w:r>
          </w:p>
        </w:tc>
        <w:tc>
          <w:tcPr>
            <w:tcW w:w="757" w:type="dxa"/>
            <w:tcBorders>
              <w:top w:val="nil"/>
              <w:left w:val="nil"/>
              <w:bottom w:val="nil"/>
              <w:right w:val="nil"/>
            </w:tcBorders>
            <w:shd w:val="clear" w:color="auto" w:fill="auto"/>
            <w:noWrap/>
            <w:vAlign w:val="bottom"/>
            <w:hideMark/>
          </w:tcPr>
          <w:p w14:paraId="01198D04" w14:textId="77777777" w:rsidR="00312AF0" w:rsidRPr="00273870" w:rsidRDefault="00312AF0" w:rsidP="009A6BC2">
            <w:pPr>
              <w:spacing w:after="0" w:line="240" w:lineRule="auto"/>
              <w:rPr>
                <w:rFonts w:ascii="Garamond" w:eastAsia="Times New Roman" w:hAnsi="Garamond" w:cs="Arial"/>
                <w:sz w:val="20"/>
                <w:szCs w:val="20"/>
              </w:rPr>
            </w:pPr>
            <w:r w:rsidRPr="00273870">
              <w:rPr>
                <w:rFonts w:ascii="Garamond" w:hAnsi="Garamond" w:cs="Arial"/>
                <w:sz w:val="20"/>
                <w:szCs w:val="20"/>
              </w:rPr>
              <w:t>0.01</w:t>
            </w:r>
          </w:p>
        </w:tc>
        <w:tc>
          <w:tcPr>
            <w:tcW w:w="1120" w:type="dxa"/>
            <w:tcBorders>
              <w:top w:val="nil"/>
              <w:left w:val="nil"/>
              <w:bottom w:val="nil"/>
              <w:right w:val="nil"/>
            </w:tcBorders>
            <w:shd w:val="clear" w:color="auto" w:fill="auto"/>
            <w:vAlign w:val="bottom"/>
          </w:tcPr>
          <w:p w14:paraId="4C43893A"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 xml:space="preserve"> 0.095***</w:t>
            </w:r>
          </w:p>
        </w:tc>
        <w:tc>
          <w:tcPr>
            <w:tcW w:w="795" w:type="dxa"/>
            <w:tcBorders>
              <w:top w:val="nil"/>
              <w:left w:val="nil"/>
              <w:bottom w:val="nil"/>
              <w:right w:val="nil"/>
            </w:tcBorders>
            <w:shd w:val="clear" w:color="auto" w:fill="auto"/>
            <w:vAlign w:val="bottom"/>
          </w:tcPr>
          <w:p w14:paraId="55F44771"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0.01</w:t>
            </w:r>
          </w:p>
        </w:tc>
        <w:tc>
          <w:tcPr>
            <w:tcW w:w="1082" w:type="dxa"/>
            <w:tcBorders>
              <w:top w:val="nil"/>
              <w:left w:val="nil"/>
              <w:bottom w:val="nil"/>
              <w:right w:val="nil"/>
            </w:tcBorders>
            <w:shd w:val="clear" w:color="auto" w:fill="auto"/>
            <w:vAlign w:val="bottom"/>
          </w:tcPr>
          <w:p w14:paraId="1765A966"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 xml:space="preserve"> 0.043***</w:t>
            </w:r>
          </w:p>
        </w:tc>
        <w:tc>
          <w:tcPr>
            <w:tcW w:w="731" w:type="dxa"/>
            <w:tcBorders>
              <w:top w:val="nil"/>
              <w:left w:val="nil"/>
              <w:bottom w:val="nil"/>
              <w:right w:val="nil"/>
            </w:tcBorders>
            <w:shd w:val="clear" w:color="auto" w:fill="auto"/>
            <w:vAlign w:val="bottom"/>
          </w:tcPr>
          <w:p w14:paraId="32205E62"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0.01</w:t>
            </w:r>
          </w:p>
        </w:tc>
        <w:tc>
          <w:tcPr>
            <w:tcW w:w="1117" w:type="dxa"/>
            <w:tcBorders>
              <w:top w:val="nil"/>
              <w:left w:val="nil"/>
              <w:bottom w:val="nil"/>
              <w:right w:val="nil"/>
            </w:tcBorders>
            <w:shd w:val="clear" w:color="auto" w:fill="auto"/>
            <w:vAlign w:val="bottom"/>
          </w:tcPr>
          <w:p w14:paraId="1ED1B583"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 xml:space="preserve"> 0.072***</w:t>
            </w:r>
          </w:p>
        </w:tc>
        <w:tc>
          <w:tcPr>
            <w:tcW w:w="837" w:type="dxa"/>
            <w:tcBorders>
              <w:top w:val="nil"/>
              <w:left w:val="nil"/>
              <w:bottom w:val="nil"/>
              <w:right w:val="nil"/>
            </w:tcBorders>
            <w:shd w:val="clear" w:color="auto" w:fill="auto"/>
            <w:vAlign w:val="bottom"/>
          </w:tcPr>
          <w:p w14:paraId="6E2D293F"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0.01</w:t>
            </w:r>
          </w:p>
        </w:tc>
      </w:tr>
      <w:tr w:rsidR="00273870" w:rsidRPr="00273870" w14:paraId="3170E123" w14:textId="77777777" w:rsidTr="006B655D">
        <w:trPr>
          <w:trHeight w:val="215"/>
        </w:trPr>
        <w:tc>
          <w:tcPr>
            <w:tcW w:w="3060" w:type="dxa"/>
            <w:tcBorders>
              <w:top w:val="nil"/>
              <w:left w:val="nil"/>
              <w:bottom w:val="nil"/>
              <w:right w:val="single" w:sz="4" w:space="0" w:color="auto"/>
            </w:tcBorders>
            <w:noWrap/>
            <w:vAlign w:val="bottom"/>
            <w:hideMark/>
          </w:tcPr>
          <w:p w14:paraId="329E5162" w14:textId="77777777" w:rsidR="00312AF0" w:rsidRPr="00273870" w:rsidRDefault="00312AF0" w:rsidP="009A6BC2">
            <w:pPr>
              <w:spacing w:after="0" w:line="240" w:lineRule="auto"/>
              <w:rPr>
                <w:rFonts w:ascii="Garamond" w:eastAsia="Times New Roman" w:hAnsi="Garamond" w:cs="Arial"/>
                <w:sz w:val="20"/>
                <w:szCs w:val="20"/>
              </w:rPr>
            </w:pPr>
            <w:r w:rsidRPr="00273870">
              <w:rPr>
                <w:rFonts w:ascii="Garamond" w:eastAsia="Times New Roman" w:hAnsi="Garamond" w:cs="Arial"/>
                <w:sz w:val="20"/>
                <w:szCs w:val="20"/>
              </w:rPr>
              <w:t xml:space="preserve">Energy label consumption A  </w:t>
            </w:r>
          </w:p>
        </w:tc>
        <w:tc>
          <w:tcPr>
            <w:tcW w:w="1127" w:type="dxa"/>
            <w:tcBorders>
              <w:top w:val="nil"/>
              <w:left w:val="nil"/>
              <w:bottom w:val="nil"/>
              <w:right w:val="nil"/>
            </w:tcBorders>
            <w:shd w:val="clear" w:color="auto" w:fill="auto"/>
            <w:noWrap/>
            <w:vAlign w:val="bottom"/>
            <w:hideMark/>
          </w:tcPr>
          <w:p w14:paraId="7EA4E594" w14:textId="77777777" w:rsidR="00312AF0" w:rsidRPr="00273870" w:rsidRDefault="00312AF0" w:rsidP="009A6BC2">
            <w:pPr>
              <w:spacing w:after="0" w:line="240" w:lineRule="auto"/>
              <w:rPr>
                <w:rFonts w:ascii="Garamond" w:eastAsia="Times New Roman" w:hAnsi="Garamond" w:cs="Arial"/>
                <w:sz w:val="20"/>
                <w:szCs w:val="20"/>
              </w:rPr>
            </w:pPr>
            <w:r w:rsidRPr="00273870">
              <w:rPr>
                <w:rFonts w:ascii="Garamond" w:hAnsi="Garamond" w:cs="Arial"/>
                <w:sz w:val="20"/>
                <w:szCs w:val="20"/>
              </w:rPr>
              <w:t xml:space="preserve"> 0.034*</w:t>
            </w:r>
          </w:p>
        </w:tc>
        <w:tc>
          <w:tcPr>
            <w:tcW w:w="757" w:type="dxa"/>
            <w:tcBorders>
              <w:top w:val="nil"/>
              <w:left w:val="nil"/>
              <w:bottom w:val="nil"/>
              <w:right w:val="nil"/>
            </w:tcBorders>
            <w:shd w:val="clear" w:color="auto" w:fill="auto"/>
            <w:noWrap/>
            <w:vAlign w:val="bottom"/>
            <w:hideMark/>
          </w:tcPr>
          <w:p w14:paraId="17085BD3" w14:textId="77777777" w:rsidR="00312AF0" w:rsidRPr="00273870" w:rsidRDefault="00312AF0" w:rsidP="009A6BC2">
            <w:pPr>
              <w:spacing w:after="0" w:line="240" w:lineRule="auto"/>
              <w:rPr>
                <w:rFonts w:ascii="Garamond" w:eastAsia="Times New Roman" w:hAnsi="Garamond" w:cs="Arial"/>
                <w:sz w:val="20"/>
                <w:szCs w:val="20"/>
              </w:rPr>
            </w:pPr>
            <w:r w:rsidRPr="00273870">
              <w:rPr>
                <w:rFonts w:ascii="Garamond" w:hAnsi="Garamond" w:cs="Arial"/>
                <w:sz w:val="20"/>
                <w:szCs w:val="20"/>
              </w:rPr>
              <w:t>0.02</w:t>
            </w:r>
          </w:p>
        </w:tc>
        <w:tc>
          <w:tcPr>
            <w:tcW w:w="1120" w:type="dxa"/>
            <w:tcBorders>
              <w:top w:val="nil"/>
              <w:left w:val="nil"/>
              <w:bottom w:val="nil"/>
              <w:right w:val="nil"/>
            </w:tcBorders>
            <w:shd w:val="clear" w:color="auto" w:fill="auto"/>
            <w:vAlign w:val="bottom"/>
          </w:tcPr>
          <w:p w14:paraId="36B76746"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 xml:space="preserve"> 0.050**</w:t>
            </w:r>
          </w:p>
        </w:tc>
        <w:tc>
          <w:tcPr>
            <w:tcW w:w="795" w:type="dxa"/>
            <w:tcBorders>
              <w:top w:val="nil"/>
              <w:left w:val="nil"/>
              <w:bottom w:val="nil"/>
              <w:right w:val="nil"/>
            </w:tcBorders>
            <w:shd w:val="clear" w:color="auto" w:fill="auto"/>
            <w:vAlign w:val="bottom"/>
          </w:tcPr>
          <w:p w14:paraId="3501B60E"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0.02</w:t>
            </w:r>
          </w:p>
        </w:tc>
        <w:tc>
          <w:tcPr>
            <w:tcW w:w="1082" w:type="dxa"/>
            <w:tcBorders>
              <w:top w:val="nil"/>
              <w:left w:val="nil"/>
              <w:bottom w:val="nil"/>
              <w:right w:val="nil"/>
            </w:tcBorders>
            <w:shd w:val="clear" w:color="auto" w:fill="auto"/>
            <w:vAlign w:val="bottom"/>
          </w:tcPr>
          <w:p w14:paraId="1DB217D2"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 xml:space="preserve"> 0.064***</w:t>
            </w:r>
          </w:p>
        </w:tc>
        <w:tc>
          <w:tcPr>
            <w:tcW w:w="731" w:type="dxa"/>
            <w:tcBorders>
              <w:top w:val="nil"/>
              <w:left w:val="nil"/>
              <w:bottom w:val="nil"/>
              <w:right w:val="nil"/>
            </w:tcBorders>
            <w:shd w:val="clear" w:color="auto" w:fill="auto"/>
            <w:vAlign w:val="bottom"/>
          </w:tcPr>
          <w:p w14:paraId="544899DF"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0.02</w:t>
            </w:r>
          </w:p>
        </w:tc>
        <w:tc>
          <w:tcPr>
            <w:tcW w:w="1117" w:type="dxa"/>
            <w:tcBorders>
              <w:top w:val="nil"/>
              <w:left w:val="nil"/>
              <w:bottom w:val="nil"/>
              <w:right w:val="nil"/>
            </w:tcBorders>
            <w:shd w:val="clear" w:color="auto" w:fill="auto"/>
            <w:vAlign w:val="bottom"/>
          </w:tcPr>
          <w:p w14:paraId="0043DDE7"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 xml:space="preserve"> 0.110***</w:t>
            </w:r>
          </w:p>
        </w:tc>
        <w:tc>
          <w:tcPr>
            <w:tcW w:w="837" w:type="dxa"/>
            <w:tcBorders>
              <w:top w:val="nil"/>
              <w:left w:val="nil"/>
              <w:bottom w:val="nil"/>
              <w:right w:val="nil"/>
            </w:tcBorders>
            <w:shd w:val="clear" w:color="auto" w:fill="auto"/>
            <w:vAlign w:val="bottom"/>
          </w:tcPr>
          <w:p w14:paraId="46A48AE2"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0.02</w:t>
            </w:r>
          </w:p>
        </w:tc>
      </w:tr>
      <w:tr w:rsidR="00273870" w:rsidRPr="00273870" w14:paraId="7A91E7A5" w14:textId="77777777" w:rsidTr="006B655D">
        <w:trPr>
          <w:trHeight w:val="215"/>
        </w:trPr>
        <w:tc>
          <w:tcPr>
            <w:tcW w:w="3060" w:type="dxa"/>
            <w:tcBorders>
              <w:top w:val="nil"/>
              <w:left w:val="nil"/>
              <w:bottom w:val="nil"/>
              <w:right w:val="single" w:sz="4" w:space="0" w:color="auto"/>
            </w:tcBorders>
            <w:noWrap/>
            <w:vAlign w:val="bottom"/>
            <w:hideMark/>
          </w:tcPr>
          <w:p w14:paraId="5279C631" w14:textId="77777777" w:rsidR="00312AF0" w:rsidRPr="00273870" w:rsidRDefault="00312AF0" w:rsidP="009A6BC2">
            <w:pPr>
              <w:spacing w:after="0" w:line="240" w:lineRule="auto"/>
              <w:rPr>
                <w:rFonts w:ascii="Garamond" w:eastAsia="Times New Roman" w:hAnsi="Garamond" w:cs="Arial"/>
                <w:sz w:val="20"/>
                <w:szCs w:val="20"/>
              </w:rPr>
            </w:pPr>
            <w:r w:rsidRPr="00273870">
              <w:rPr>
                <w:rFonts w:ascii="Garamond" w:eastAsia="Times New Roman" w:hAnsi="Garamond" w:cs="Arial"/>
                <w:sz w:val="20"/>
                <w:szCs w:val="20"/>
              </w:rPr>
              <w:t xml:space="preserve">Energy label consumption B  </w:t>
            </w:r>
          </w:p>
        </w:tc>
        <w:tc>
          <w:tcPr>
            <w:tcW w:w="1127" w:type="dxa"/>
            <w:tcBorders>
              <w:top w:val="nil"/>
              <w:left w:val="nil"/>
              <w:bottom w:val="nil"/>
              <w:right w:val="nil"/>
            </w:tcBorders>
            <w:shd w:val="clear" w:color="auto" w:fill="auto"/>
            <w:noWrap/>
            <w:vAlign w:val="bottom"/>
            <w:hideMark/>
          </w:tcPr>
          <w:p w14:paraId="24B534C6" w14:textId="77777777" w:rsidR="00312AF0" w:rsidRPr="00273870" w:rsidRDefault="00312AF0" w:rsidP="009A6BC2">
            <w:pPr>
              <w:spacing w:after="0" w:line="240" w:lineRule="auto"/>
              <w:rPr>
                <w:rFonts w:ascii="Garamond" w:eastAsia="Times New Roman" w:hAnsi="Garamond" w:cs="Arial"/>
                <w:sz w:val="20"/>
                <w:szCs w:val="20"/>
              </w:rPr>
            </w:pPr>
            <w:r w:rsidRPr="00273870">
              <w:rPr>
                <w:rFonts w:ascii="Garamond" w:hAnsi="Garamond" w:cs="Arial"/>
                <w:sz w:val="20"/>
                <w:szCs w:val="20"/>
              </w:rPr>
              <w:t xml:space="preserve"> 0.148**</w:t>
            </w:r>
          </w:p>
        </w:tc>
        <w:tc>
          <w:tcPr>
            <w:tcW w:w="757" w:type="dxa"/>
            <w:tcBorders>
              <w:top w:val="nil"/>
              <w:left w:val="nil"/>
              <w:bottom w:val="nil"/>
              <w:right w:val="nil"/>
            </w:tcBorders>
            <w:shd w:val="clear" w:color="auto" w:fill="auto"/>
            <w:noWrap/>
            <w:vAlign w:val="bottom"/>
            <w:hideMark/>
          </w:tcPr>
          <w:p w14:paraId="56B643C7" w14:textId="77777777" w:rsidR="00312AF0" w:rsidRPr="00273870" w:rsidRDefault="00312AF0" w:rsidP="009A6BC2">
            <w:pPr>
              <w:spacing w:after="0" w:line="240" w:lineRule="auto"/>
              <w:rPr>
                <w:rFonts w:ascii="Garamond" w:eastAsia="Times New Roman" w:hAnsi="Garamond" w:cs="Arial"/>
                <w:sz w:val="20"/>
                <w:szCs w:val="20"/>
              </w:rPr>
            </w:pPr>
            <w:r w:rsidRPr="00273870">
              <w:rPr>
                <w:rFonts w:ascii="Garamond" w:hAnsi="Garamond" w:cs="Arial"/>
                <w:sz w:val="20"/>
                <w:szCs w:val="20"/>
              </w:rPr>
              <w:t>0.02</w:t>
            </w:r>
          </w:p>
        </w:tc>
        <w:tc>
          <w:tcPr>
            <w:tcW w:w="1120" w:type="dxa"/>
            <w:tcBorders>
              <w:top w:val="nil"/>
              <w:left w:val="nil"/>
              <w:bottom w:val="nil"/>
              <w:right w:val="nil"/>
            </w:tcBorders>
            <w:shd w:val="clear" w:color="auto" w:fill="auto"/>
            <w:vAlign w:val="bottom"/>
          </w:tcPr>
          <w:p w14:paraId="29531DCF"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 xml:space="preserve"> 0.151***</w:t>
            </w:r>
          </w:p>
        </w:tc>
        <w:tc>
          <w:tcPr>
            <w:tcW w:w="795" w:type="dxa"/>
            <w:tcBorders>
              <w:top w:val="nil"/>
              <w:left w:val="nil"/>
              <w:bottom w:val="nil"/>
              <w:right w:val="nil"/>
            </w:tcBorders>
            <w:shd w:val="clear" w:color="auto" w:fill="auto"/>
            <w:vAlign w:val="bottom"/>
          </w:tcPr>
          <w:p w14:paraId="74AB52FB"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0.02</w:t>
            </w:r>
          </w:p>
        </w:tc>
        <w:tc>
          <w:tcPr>
            <w:tcW w:w="1082" w:type="dxa"/>
            <w:tcBorders>
              <w:top w:val="nil"/>
              <w:left w:val="nil"/>
              <w:bottom w:val="nil"/>
              <w:right w:val="nil"/>
            </w:tcBorders>
            <w:shd w:val="clear" w:color="auto" w:fill="auto"/>
            <w:vAlign w:val="bottom"/>
          </w:tcPr>
          <w:p w14:paraId="6B9B5DA5"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 xml:space="preserve"> 0.135***</w:t>
            </w:r>
          </w:p>
        </w:tc>
        <w:tc>
          <w:tcPr>
            <w:tcW w:w="731" w:type="dxa"/>
            <w:tcBorders>
              <w:top w:val="nil"/>
              <w:left w:val="nil"/>
              <w:bottom w:val="nil"/>
              <w:right w:val="nil"/>
            </w:tcBorders>
            <w:shd w:val="clear" w:color="auto" w:fill="auto"/>
            <w:vAlign w:val="bottom"/>
          </w:tcPr>
          <w:p w14:paraId="42646386"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0.02</w:t>
            </w:r>
          </w:p>
        </w:tc>
        <w:tc>
          <w:tcPr>
            <w:tcW w:w="1117" w:type="dxa"/>
            <w:tcBorders>
              <w:top w:val="nil"/>
              <w:left w:val="nil"/>
              <w:bottom w:val="nil"/>
              <w:right w:val="nil"/>
            </w:tcBorders>
            <w:shd w:val="clear" w:color="auto" w:fill="auto"/>
            <w:vAlign w:val="bottom"/>
          </w:tcPr>
          <w:p w14:paraId="204AEAC4"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 xml:space="preserve"> 0.138***</w:t>
            </w:r>
          </w:p>
        </w:tc>
        <w:tc>
          <w:tcPr>
            <w:tcW w:w="837" w:type="dxa"/>
            <w:tcBorders>
              <w:top w:val="nil"/>
              <w:left w:val="nil"/>
              <w:bottom w:val="nil"/>
              <w:right w:val="nil"/>
            </w:tcBorders>
            <w:shd w:val="clear" w:color="auto" w:fill="auto"/>
            <w:vAlign w:val="bottom"/>
          </w:tcPr>
          <w:p w14:paraId="751D27EF"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0.02</w:t>
            </w:r>
          </w:p>
        </w:tc>
      </w:tr>
      <w:tr w:rsidR="00273870" w:rsidRPr="00273870" w14:paraId="682C5E55" w14:textId="77777777" w:rsidTr="006B655D">
        <w:trPr>
          <w:trHeight w:val="215"/>
        </w:trPr>
        <w:tc>
          <w:tcPr>
            <w:tcW w:w="3060" w:type="dxa"/>
            <w:tcBorders>
              <w:top w:val="nil"/>
              <w:left w:val="nil"/>
              <w:bottom w:val="nil"/>
              <w:right w:val="single" w:sz="4" w:space="0" w:color="auto"/>
            </w:tcBorders>
            <w:noWrap/>
            <w:vAlign w:val="bottom"/>
            <w:hideMark/>
          </w:tcPr>
          <w:p w14:paraId="4A708D77" w14:textId="77777777" w:rsidR="00312AF0" w:rsidRPr="00273870" w:rsidRDefault="00312AF0" w:rsidP="009A6BC2">
            <w:pPr>
              <w:spacing w:after="0" w:line="240" w:lineRule="auto"/>
              <w:rPr>
                <w:rFonts w:ascii="Garamond" w:eastAsia="Times New Roman" w:hAnsi="Garamond" w:cs="Arial"/>
                <w:sz w:val="20"/>
                <w:szCs w:val="20"/>
              </w:rPr>
            </w:pPr>
            <w:r w:rsidRPr="00273870">
              <w:rPr>
                <w:rFonts w:ascii="Garamond" w:eastAsia="Times New Roman" w:hAnsi="Garamond" w:cs="Arial"/>
                <w:sz w:val="20"/>
                <w:szCs w:val="20"/>
              </w:rPr>
              <w:t xml:space="preserve">Energy label consumption C  </w:t>
            </w:r>
          </w:p>
        </w:tc>
        <w:tc>
          <w:tcPr>
            <w:tcW w:w="1127" w:type="dxa"/>
            <w:tcBorders>
              <w:top w:val="nil"/>
              <w:left w:val="nil"/>
              <w:bottom w:val="nil"/>
              <w:right w:val="nil"/>
            </w:tcBorders>
            <w:shd w:val="clear" w:color="auto" w:fill="auto"/>
            <w:noWrap/>
            <w:vAlign w:val="bottom"/>
            <w:hideMark/>
          </w:tcPr>
          <w:p w14:paraId="5AEFF70E" w14:textId="77777777" w:rsidR="00312AF0" w:rsidRPr="00273870" w:rsidRDefault="00312AF0" w:rsidP="009A6BC2">
            <w:pPr>
              <w:spacing w:after="0" w:line="240" w:lineRule="auto"/>
              <w:rPr>
                <w:rFonts w:ascii="Garamond" w:eastAsia="Times New Roman" w:hAnsi="Garamond" w:cs="Arial"/>
                <w:sz w:val="20"/>
                <w:szCs w:val="20"/>
              </w:rPr>
            </w:pPr>
            <w:r w:rsidRPr="00273870">
              <w:rPr>
                <w:rFonts w:ascii="Garamond" w:hAnsi="Garamond" w:cs="Arial"/>
                <w:sz w:val="20"/>
                <w:szCs w:val="20"/>
              </w:rPr>
              <w:t xml:space="preserve"> 0.061***</w:t>
            </w:r>
          </w:p>
        </w:tc>
        <w:tc>
          <w:tcPr>
            <w:tcW w:w="757" w:type="dxa"/>
            <w:tcBorders>
              <w:top w:val="nil"/>
              <w:left w:val="nil"/>
              <w:bottom w:val="nil"/>
              <w:right w:val="nil"/>
            </w:tcBorders>
            <w:shd w:val="clear" w:color="auto" w:fill="auto"/>
            <w:noWrap/>
            <w:vAlign w:val="bottom"/>
            <w:hideMark/>
          </w:tcPr>
          <w:p w14:paraId="42E5B259" w14:textId="77777777" w:rsidR="00312AF0" w:rsidRPr="00273870" w:rsidRDefault="00312AF0" w:rsidP="009A6BC2">
            <w:pPr>
              <w:spacing w:after="0" w:line="240" w:lineRule="auto"/>
              <w:rPr>
                <w:rFonts w:ascii="Garamond" w:eastAsia="Times New Roman" w:hAnsi="Garamond" w:cs="Arial"/>
                <w:sz w:val="20"/>
                <w:szCs w:val="20"/>
              </w:rPr>
            </w:pPr>
            <w:r w:rsidRPr="00273870">
              <w:rPr>
                <w:rFonts w:ascii="Garamond" w:hAnsi="Garamond" w:cs="Arial"/>
                <w:sz w:val="20"/>
                <w:szCs w:val="20"/>
              </w:rPr>
              <w:t>0.01</w:t>
            </w:r>
          </w:p>
        </w:tc>
        <w:tc>
          <w:tcPr>
            <w:tcW w:w="1120" w:type="dxa"/>
            <w:tcBorders>
              <w:top w:val="nil"/>
              <w:left w:val="nil"/>
              <w:bottom w:val="nil"/>
              <w:right w:val="nil"/>
            </w:tcBorders>
            <w:shd w:val="clear" w:color="auto" w:fill="auto"/>
            <w:vAlign w:val="bottom"/>
          </w:tcPr>
          <w:p w14:paraId="00F7C725"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 xml:space="preserve"> 0.056***</w:t>
            </w:r>
          </w:p>
        </w:tc>
        <w:tc>
          <w:tcPr>
            <w:tcW w:w="795" w:type="dxa"/>
            <w:tcBorders>
              <w:top w:val="nil"/>
              <w:left w:val="nil"/>
              <w:bottom w:val="nil"/>
              <w:right w:val="nil"/>
            </w:tcBorders>
            <w:shd w:val="clear" w:color="auto" w:fill="auto"/>
            <w:vAlign w:val="bottom"/>
          </w:tcPr>
          <w:p w14:paraId="3C9F7C81"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0.02</w:t>
            </w:r>
          </w:p>
        </w:tc>
        <w:tc>
          <w:tcPr>
            <w:tcW w:w="1082" w:type="dxa"/>
            <w:tcBorders>
              <w:top w:val="nil"/>
              <w:left w:val="nil"/>
              <w:bottom w:val="nil"/>
              <w:right w:val="nil"/>
            </w:tcBorders>
            <w:shd w:val="clear" w:color="auto" w:fill="auto"/>
            <w:vAlign w:val="bottom"/>
          </w:tcPr>
          <w:p w14:paraId="4D784531"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 xml:space="preserve"> 0.061***</w:t>
            </w:r>
          </w:p>
        </w:tc>
        <w:tc>
          <w:tcPr>
            <w:tcW w:w="731" w:type="dxa"/>
            <w:tcBorders>
              <w:top w:val="nil"/>
              <w:left w:val="nil"/>
              <w:bottom w:val="nil"/>
              <w:right w:val="nil"/>
            </w:tcBorders>
            <w:shd w:val="clear" w:color="auto" w:fill="auto"/>
            <w:vAlign w:val="bottom"/>
          </w:tcPr>
          <w:p w14:paraId="1A03566C"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0.01</w:t>
            </w:r>
          </w:p>
        </w:tc>
        <w:tc>
          <w:tcPr>
            <w:tcW w:w="1117" w:type="dxa"/>
            <w:tcBorders>
              <w:top w:val="nil"/>
              <w:left w:val="nil"/>
              <w:bottom w:val="nil"/>
              <w:right w:val="nil"/>
            </w:tcBorders>
            <w:shd w:val="clear" w:color="auto" w:fill="auto"/>
            <w:vAlign w:val="bottom"/>
          </w:tcPr>
          <w:p w14:paraId="0D173D1D"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 xml:space="preserve"> 0.062***</w:t>
            </w:r>
          </w:p>
        </w:tc>
        <w:tc>
          <w:tcPr>
            <w:tcW w:w="837" w:type="dxa"/>
            <w:tcBorders>
              <w:top w:val="nil"/>
              <w:left w:val="nil"/>
              <w:bottom w:val="nil"/>
              <w:right w:val="nil"/>
            </w:tcBorders>
            <w:shd w:val="clear" w:color="auto" w:fill="auto"/>
            <w:vAlign w:val="bottom"/>
          </w:tcPr>
          <w:p w14:paraId="4F9026C6"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0.01</w:t>
            </w:r>
          </w:p>
        </w:tc>
      </w:tr>
      <w:tr w:rsidR="00273870" w:rsidRPr="00273870" w14:paraId="4CAA6BA8" w14:textId="77777777" w:rsidTr="006B655D">
        <w:trPr>
          <w:trHeight w:val="215"/>
        </w:trPr>
        <w:tc>
          <w:tcPr>
            <w:tcW w:w="3060" w:type="dxa"/>
            <w:tcBorders>
              <w:top w:val="nil"/>
              <w:left w:val="nil"/>
              <w:bottom w:val="nil"/>
              <w:right w:val="single" w:sz="4" w:space="0" w:color="auto"/>
            </w:tcBorders>
            <w:noWrap/>
            <w:vAlign w:val="bottom"/>
            <w:hideMark/>
          </w:tcPr>
          <w:p w14:paraId="092BCC02" w14:textId="77777777" w:rsidR="00312AF0" w:rsidRPr="00273870" w:rsidRDefault="00312AF0" w:rsidP="009A6BC2">
            <w:pPr>
              <w:spacing w:after="0" w:line="240" w:lineRule="auto"/>
              <w:rPr>
                <w:rFonts w:ascii="Garamond" w:eastAsia="Times New Roman" w:hAnsi="Garamond" w:cs="Arial"/>
                <w:sz w:val="20"/>
                <w:szCs w:val="20"/>
              </w:rPr>
            </w:pPr>
            <w:r w:rsidRPr="00273870">
              <w:rPr>
                <w:rFonts w:ascii="Garamond" w:eastAsia="Times New Roman" w:hAnsi="Garamond" w:cs="Arial"/>
                <w:sz w:val="20"/>
                <w:szCs w:val="20"/>
              </w:rPr>
              <w:t xml:space="preserve">Energy label consumption E  </w:t>
            </w:r>
          </w:p>
        </w:tc>
        <w:tc>
          <w:tcPr>
            <w:tcW w:w="1127" w:type="dxa"/>
            <w:tcBorders>
              <w:top w:val="nil"/>
              <w:left w:val="nil"/>
              <w:bottom w:val="nil"/>
              <w:right w:val="nil"/>
            </w:tcBorders>
            <w:shd w:val="clear" w:color="auto" w:fill="auto"/>
            <w:noWrap/>
            <w:vAlign w:val="bottom"/>
            <w:hideMark/>
          </w:tcPr>
          <w:p w14:paraId="703E1621" w14:textId="77777777" w:rsidR="00312AF0" w:rsidRPr="00273870" w:rsidRDefault="00312AF0" w:rsidP="009A6BC2">
            <w:pPr>
              <w:spacing w:after="0" w:line="240" w:lineRule="auto"/>
              <w:rPr>
                <w:rFonts w:ascii="Garamond" w:eastAsia="Times New Roman" w:hAnsi="Garamond" w:cs="Arial"/>
                <w:sz w:val="20"/>
                <w:szCs w:val="20"/>
              </w:rPr>
            </w:pPr>
            <w:r w:rsidRPr="00273870">
              <w:rPr>
                <w:rFonts w:ascii="Garamond" w:hAnsi="Garamond" w:cs="Arial"/>
                <w:sz w:val="20"/>
                <w:szCs w:val="20"/>
              </w:rPr>
              <w:t>-0.012</w:t>
            </w:r>
          </w:p>
        </w:tc>
        <w:tc>
          <w:tcPr>
            <w:tcW w:w="757" w:type="dxa"/>
            <w:tcBorders>
              <w:top w:val="nil"/>
              <w:left w:val="nil"/>
              <w:bottom w:val="nil"/>
              <w:right w:val="nil"/>
            </w:tcBorders>
            <w:shd w:val="clear" w:color="auto" w:fill="auto"/>
            <w:noWrap/>
            <w:vAlign w:val="bottom"/>
            <w:hideMark/>
          </w:tcPr>
          <w:p w14:paraId="18E3F30A" w14:textId="77777777" w:rsidR="00312AF0" w:rsidRPr="00273870" w:rsidRDefault="00312AF0" w:rsidP="009A6BC2">
            <w:pPr>
              <w:spacing w:after="0" w:line="240" w:lineRule="auto"/>
              <w:rPr>
                <w:rFonts w:ascii="Garamond" w:eastAsia="Times New Roman" w:hAnsi="Garamond" w:cs="Arial"/>
                <w:sz w:val="20"/>
                <w:szCs w:val="20"/>
              </w:rPr>
            </w:pPr>
            <w:r w:rsidRPr="00273870">
              <w:rPr>
                <w:rFonts w:ascii="Garamond" w:hAnsi="Garamond" w:cs="Arial"/>
                <w:sz w:val="20"/>
                <w:szCs w:val="20"/>
              </w:rPr>
              <w:t>0.01</w:t>
            </w:r>
          </w:p>
        </w:tc>
        <w:tc>
          <w:tcPr>
            <w:tcW w:w="1120" w:type="dxa"/>
            <w:tcBorders>
              <w:top w:val="nil"/>
              <w:left w:val="nil"/>
              <w:bottom w:val="nil"/>
              <w:right w:val="nil"/>
            </w:tcBorders>
            <w:shd w:val="clear" w:color="auto" w:fill="auto"/>
            <w:vAlign w:val="bottom"/>
          </w:tcPr>
          <w:p w14:paraId="7BEF94A1"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-0.018**</w:t>
            </w:r>
          </w:p>
        </w:tc>
        <w:tc>
          <w:tcPr>
            <w:tcW w:w="795" w:type="dxa"/>
            <w:tcBorders>
              <w:top w:val="nil"/>
              <w:left w:val="nil"/>
              <w:bottom w:val="nil"/>
              <w:right w:val="nil"/>
            </w:tcBorders>
            <w:shd w:val="clear" w:color="auto" w:fill="auto"/>
            <w:vAlign w:val="bottom"/>
          </w:tcPr>
          <w:p w14:paraId="3125E810"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0.01</w:t>
            </w:r>
          </w:p>
        </w:tc>
        <w:tc>
          <w:tcPr>
            <w:tcW w:w="1082" w:type="dxa"/>
            <w:tcBorders>
              <w:top w:val="nil"/>
              <w:left w:val="nil"/>
              <w:bottom w:val="nil"/>
              <w:right w:val="nil"/>
            </w:tcBorders>
            <w:shd w:val="clear" w:color="auto" w:fill="auto"/>
            <w:vAlign w:val="bottom"/>
          </w:tcPr>
          <w:p w14:paraId="16448628"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-0.016*</w:t>
            </w:r>
          </w:p>
        </w:tc>
        <w:tc>
          <w:tcPr>
            <w:tcW w:w="731" w:type="dxa"/>
            <w:tcBorders>
              <w:top w:val="nil"/>
              <w:left w:val="nil"/>
              <w:bottom w:val="nil"/>
              <w:right w:val="nil"/>
            </w:tcBorders>
            <w:shd w:val="clear" w:color="auto" w:fill="auto"/>
            <w:vAlign w:val="bottom"/>
          </w:tcPr>
          <w:p w14:paraId="5DDB65ED"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0.01</w:t>
            </w:r>
          </w:p>
        </w:tc>
        <w:tc>
          <w:tcPr>
            <w:tcW w:w="1117" w:type="dxa"/>
            <w:tcBorders>
              <w:top w:val="nil"/>
              <w:left w:val="nil"/>
              <w:bottom w:val="nil"/>
              <w:right w:val="nil"/>
            </w:tcBorders>
            <w:shd w:val="clear" w:color="auto" w:fill="auto"/>
            <w:vAlign w:val="bottom"/>
          </w:tcPr>
          <w:p w14:paraId="44E2142F"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-0.004</w:t>
            </w:r>
          </w:p>
        </w:tc>
        <w:tc>
          <w:tcPr>
            <w:tcW w:w="837" w:type="dxa"/>
            <w:tcBorders>
              <w:top w:val="nil"/>
              <w:left w:val="nil"/>
              <w:bottom w:val="nil"/>
              <w:right w:val="nil"/>
            </w:tcBorders>
            <w:shd w:val="clear" w:color="auto" w:fill="auto"/>
            <w:vAlign w:val="bottom"/>
          </w:tcPr>
          <w:p w14:paraId="302D15CF"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0.01</w:t>
            </w:r>
          </w:p>
        </w:tc>
      </w:tr>
      <w:tr w:rsidR="00273870" w:rsidRPr="00273870" w14:paraId="2B7CBB45" w14:textId="77777777" w:rsidTr="006B655D">
        <w:trPr>
          <w:trHeight w:val="215"/>
        </w:trPr>
        <w:tc>
          <w:tcPr>
            <w:tcW w:w="3060" w:type="dxa"/>
            <w:tcBorders>
              <w:top w:val="nil"/>
              <w:left w:val="nil"/>
              <w:bottom w:val="nil"/>
              <w:right w:val="single" w:sz="4" w:space="0" w:color="auto"/>
            </w:tcBorders>
            <w:noWrap/>
            <w:vAlign w:val="bottom"/>
            <w:hideMark/>
          </w:tcPr>
          <w:p w14:paraId="40F0F47B" w14:textId="77777777" w:rsidR="00312AF0" w:rsidRPr="00273870" w:rsidRDefault="00312AF0" w:rsidP="009A6BC2">
            <w:pPr>
              <w:spacing w:after="0" w:line="240" w:lineRule="auto"/>
              <w:rPr>
                <w:rFonts w:ascii="Garamond" w:eastAsia="Times New Roman" w:hAnsi="Garamond" w:cs="Arial"/>
                <w:sz w:val="20"/>
                <w:szCs w:val="20"/>
              </w:rPr>
            </w:pPr>
            <w:r w:rsidRPr="00273870">
              <w:rPr>
                <w:rFonts w:ascii="Garamond" w:eastAsia="Times New Roman" w:hAnsi="Garamond" w:cs="Arial"/>
                <w:sz w:val="20"/>
                <w:szCs w:val="20"/>
              </w:rPr>
              <w:t xml:space="preserve">Energy label consumption F  </w:t>
            </w:r>
          </w:p>
        </w:tc>
        <w:tc>
          <w:tcPr>
            <w:tcW w:w="1127" w:type="dxa"/>
            <w:tcBorders>
              <w:top w:val="nil"/>
              <w:left w:val="nil"/>
              <w:bottom w:val="nil"/>
              <w:right w:val="nil"/>
            </w:tcBorders>
            <w:shd w:val="clear" w:color="auto" w:fill="auto"/>
            <w:noWrap/>
            <w:vAlign w:val="bottom"/>
            <w:hideMark/>
          </w:tcPr>
          <w:p w14:paraId="76DFF476" w14:textId="77777777" w:rsidR="00312AF0" w:rsidRPr="00273870" w:rsidRDefault="00312AF0" w:rsidP="009A6BC2">
            <w:pPr>
              <w:spacing w:after="0" w:line="240" w:lineRule="auto"/>
              <w:rPr>
                <w:rFonts w:ascii="Garamond" w:eastAsia="Times New Roman" w:hAnsi="Garamond" w:cs="Arial"/>
                <w:sz w:val="20"/>
                <w:szCs w:val="20"/>
              </w:rPr>
            </w:pPr>
            <w:r w:rsidRPr="00273870">
              <w:rPr>
                <w:rFonts w:ascii="Garamond" w:hAnsi="Garamond" w:cs="Arial"/>
                <w:sz w:val="20"/>
                <w:szCs w:val="20"/>
              </w:rPr>
              <w:t>-0.036***</w:t>
            </w:r>
          </w:p>
        </w:tc>
        <w:tc>
          <w:tcPr>
            <w:tcW w:w="757" w:type="dxa"/>
            <w:tcBorders>
              <w:top w:val="nil"/>
              <w:left w:val="nil"/>
              <w:bottom w:val="nil"/>
              <w:right w:val="nil"/>
            </w:tcBorders>
            <w:shd w:val="clear" w:color="auto" w:fill="auto"/>
            <w:noWrap/>
            <w:vAlign w:val="bottom"/>
            <w:hideMark/>
          </w:tcPr>
          <w:p w14:paraId="08B254A6" w14:textId="77777777" w:rsidR="00312AF0" w:rsidRPr="00273870" w:rsidRDefault="00312AF0" w:rsidP="009A6BC2">
            <w:pPr>
              <w:spacing w:after="0" w:line="240" w:lineRule="auto"/>
              <w:rPr>
                <w:rFonts w:ascii="Garamond" w:eastAsia="Times New Roman" w:hAnsi="Garamond" w:cs="Arial"/>
                <w:sz w:val="20"/>
                <w:szCs w:val="20"/>
              </w:rPr>
            </w:pPr>
            <w:r w:rsidRPr="00273870">
              <w:rPr>
                <w:rFonts w:ascii="Garamond" w:hAnsi="Garamond" w:cs="Arial"/>
                <w:sz w:val="20"/>
                <w:szCs w:val="20"/>
              </w:rPr>
              <w:t>0.01</w:t>
            </w:r>
          </w:p>
        </w:tc>
        <w:tc>
          <w:tcPr>
            <w:tcW w:w="1120" w:type="dxa"/>
            <w:tcBorders>
              <w:top w:val="nil"/>
              <w:left w:val="nil"/>
              <w:bottom w:val="nil"/>
              <w:right w:val="nil"/>
            </w:tcBorders>
            <w:shd w:val="clear" w:color="auto" w:fill="auto"/>
            <w:vAlign w:val="bottom"/>
          </w:tcPr>
          <w:p w14:paraId="3C66087F"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-0.045***</w:t>
            </w:r>
          </w:p>
        </w:tc>
        <w:tc>
          <w:tcPr>
            <w:tcW w:w="795" w:type="dxa"/>
            <w:tcBorders>
              <w:top w:val="nil"/>
              <w:left w:val="nil"/>
              <w:bottom w:val="nil"/>
              <w:right w:val="nil"/>
            </w:tcBorders>
            <w:shd w:val="clear" w:color="auto" w:fill="auto"/>
            <w:vAlign w:val="bottom"/>
          </w:tcPr>
          <w:p w14:paraId="3160BFB6"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0.01</w:t>
            </w:r>
          </w:p>
        </w:tc>
        <w:tc>
          <w:tcPr>
            <w:tcW w:w="1082" w:type="dxa"/>
            <w:tcBorders>
              <w:top w:val="nil"/>
              <w:left w:val="nil"/>
              <w:bottom w:val="nil"/>
              <w:right w:val="nil"/>
            </w:tcBorders>
            <w:shd w:val="clear" w:color="auto" w:fill="auto"/>
            <w:vAlign w:val="bottom"/>
          </w:tcPr>
          <w:p w14:paraId="67A77F35"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-0.037***</w:t>
            </w:r>
          </w:p>
        </w:tc>
        <w:tc>
          <w:tcPr>
            <w:tcW w:w="731" w:type="dxa"/>
            <w:tcBorders>
              <w:top w:val="nil"/>
              <w:left w:val="nil"/>
              <w:bottom w:val="nil"/>
              <w:right w:val="nil"/>
            </w:tcBorders>
            <w:shd w:val="clear" w:color="auto" w:fill="auto"/>
            <w:vAlign w:val="bottom"/>
          </w:tcPr>
          <w:p w14:paraId="1FC80925"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0.01</w:t>
            </w:r>
          </w:p>
        </w:tc>
        <w:tc>
          <w:tcPr>
            <w:tcW w:w="1117" w:type="dxa"/>
            <w:tcBorders>
              <w:top w:val="nil"/>
              <w:left w:val="nil"/>
              <w:bottom w:val="nil"/>
              <w:right w:val="nil"/>
            </w:tcBorders>
            <w:shd w:val="clear" w:color="auto" w:fill="auto"/>
            <w:vAlign w:val="bottom"/>
          </w:tcPr>
          <w:p w14:paraId="581391B4"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-0.029***</w:t>
            </w:r>
          </w:p>
        </w:tc>
        <w:tc>
          <w:tcPr>
            <w:tcW w:w="837" w:type="dxa"/>
            <w:tcBorders>
              <w:top w:val="nil"/>
              <w:left w:val="nil"/>
              <w:bottom w:val="nil"/>
              <w:right w:val="nil"/>
            </w:tcBorders>
            <w:shd w:val="clear" w:color="auto" w:fill="auto"/>
            <w:vAlign w:val="bottom"/>
          </w:tcPr>
          <w:p w14:paraId="01C98840"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0.01</w:t>
            </w:r>
          </w:p>
        </w:tc>
      </w:tr>
      <w:tr w:rsidR="00273870" w:rsidRPr="00273870" w14:paraId="6743B79A" w14:textId="77777777" w:rsidTr="006B655D">
        <w:trPr>
          <w:trHeight w:val="215"/>
        </w:trPr>
        <w:tc>
          <w:tcPr>
            <w:tcW w:w="3060" w:type="dxa"/>
            <w:tcBorders>
              <w:top w:val="nil"/>
              <w:left w:val="nil"/>
              <w:right w:val="single" w:sz="4" w:space="0" w:color="auto"/>
            </w:tcBorders>
            <w:noWrap/>
            <w:vAlign w:val="bottom"/>
            <w:hideMark/>
          </w:tcPr>
          <w:p w14:paraId="6B290C80" w14:textId="77777777" w:rsidR="00312AF0" w:rsidRPr="00273870" w:rsidRDefault="00312AF0" w:rsidP="009A6BC2">
            <w:pPr>
              <w:spacing w:after="0" w:line="240" w:lineRule="auto"/>
              <w:rPr>
                <w:rFonts w:ascii="Garamond" w:eastAsia="Times New Roman" w:hAnsi="Garamond" w:cs="Arial"/>
                <w:sz w:val="20"/>
                <w:szCs w:val="20"/>
              </w:rPr>
            </w:pPr>
            <w:r w:rsidRPr="00273870">
              <w:rPr>
                <w:rFonts w:ascii="Garamond" w:eastAsia="Times New Roman" w:hAnsi="Garamond" w:cs="Arial"/>
                <w:sz w:val="20"/>
                <w:szCs w:val="20"/>
              </w:rPr>
              <w:t xml:space="preserve">Energy label consumption G  </w:t>
            </w:r>
          </w:p>
        </w:tc>
        <w:tc>
          <w:tcPr>
            <w:tcW w:w="1127" w:type="dxa"/>
            <w:tcBorders>
              <w:top w:val="nil"/>
              <w:left w:val="nil"/>
              <w:bottom w:val="nil"/>
              <w:right w:val="nil"/>
            </w:tcBorders>
            <w:shd w:val="clear" w:color="auto" w:fill="auto"/>
            <w:noWrap/>
            <w:vAlign w:val="bottom"/>
            <w:hideMark/>
          </w:tcPr>
          <w:p w14:paraId="20D17174" w14:textId="77777777" w:rsidR="00312AF0" w:rsidRPr="00273870" w:rsidRDefault="00312AF0" w:rsidP="009A6BC2">
            <w:pPr>
              <w:spacing w:after="0" w:line="240" w:lineRule="auto"/>
              <w:rPr>
                <w:rFonts w:ascii="Garamond" w:eastAsia="Times New Roman" w:hAnsi="Garamond" w:cs="Arial"/>
                <w:sz w:val="20"/>
                <w:szCs w:val="20"/>
              </w:rPr>
            </w:pPr>
            <w:r w:rsidRPr="00273870">
              <w:rPr>
                <w:rFonts w:ascii="Garamond" w:hAnsi="Garamond" w:cs="Arial"/>
                <w:sz w:val="20"/>
                <w:szCs w:val="20"/>
              </w:rPr>
              <w:t>-0.038***</w:t>
            </w:r>
          </w:p>
        </w:tc>
        <w:tc>
          <w:tcPr>
            <w:tcW w:w="757" w:type="dxa"/>
            <w:tcBorders>
              <w:top w:val="nil"/>
              <w:left w:val="nil"/>
              <w:bottom w:val="nil"/>
              <w:right w:val="nil"/>
            </w:tcBorders>
            <w:shd w:val="clear" w:color="auto" w:fill="auto"/>
            <w:noWrap/>
            <w:vAlign w:val="bottom"/>
            <w:hideMark/>
          </w:tcPr>
          <w:p w14:paraId="1DFA38CC" w14:textId="77777777" w:rsidR="00312AF0" w:rsidRPr="00273870" w:rsidRDefault="00312AF0" w:rsidP="009A6BC2">
            <w:pPr>
              <w:spacing w:after="0" w:line="240" w:lineRule="auto"/>
              <w:rPr>
                <w:rFonts w:ascii="Garamond" w:eastAsia="Times New Roman" w:hAnsi="Garamond" w:cs="Arial"/>
                <w:sz w:val="20"/>
                <w:szCs w:val="20"/>
              </w:rPr>
            </w:pPr>
            <w:r w:rsidRPr="00273870">
              <w:rPr>
                <w:rFonts w:ascii="Garamond" w:hAnsi="Garamond" w:cs="Arial"/>
                <w:sz w:val="20"/>
                <w:szCs w:val="20"/>
              </w:rPr>
              <w:t>0.01</w:t>
            </w:r>
          </w:p>
        </w:tc>
        <w:tc>
          <w:tcPr>
            <w:tcW w:w="1120" w:type="dxa"/>
            <w:tcBorders>
              <w:top w:val="nil"/>
              <w:left w:val="nil"/>
              <w:bottom w:val="nil"/>
              <w:right w:val="nil"/>
            </w:tcBorders>
            <w:shd w:val="clear" w:color="auto" w:fill="auto"/>
            <w:vAlign w:val="bottom"/>
          </w:tcPr>
          <w:p w14:paraId="2361B2CB"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-0.052***</w:t>
            </w:r>
          </w:p>
        </w:tc>
        <w:tc>
          <w:tcPr>
            <w:tcW w:w="795" w:type="dxa"/>
            <w:tcBorders>
              <w:top w:val="nil"/>
              <w:left w:val="nil"/>
              <w:bottom w:val="nil"/>
              <w:right w:val="nil"/>
            </w:tcBorders>
            <w:shd w:val="clear" w:color="auto" w:fill="auto"/>
            <w:vAlign w:val="bottom"/>
          </w:tcPr>
          <w:p w14:paraId="7614D090"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0.01</w:t>
            </w:r>
          </w:p>
        </w:tc>
        <w:tc>
          <w:tcPr>
            <w:tcW w:w="1082" w:type="dxa"/>
            <w:tcBorders>
              <w:top w:val="nil"/>
              <w:left w:val="nil"/>
              <w:bottom w:val="nil"/>
              <w:right w:val="nil"/>
            </w:tcBorders>
            <w:shd w:val="clear" w:color="auto" w:fill="auto"/>
            <w:vAlign w:val="bottom"/>
          </w:tcPr>
          <w:p w14:paraId="179214B5"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-0.047***</w:t>
            </w:r>
          </w:p>
        </w:tc>
        <w:tc>
          <w:tcPr>
            <w:tcW w:w="731" w:type="dxa"/>
            <w:tcBorders>
              <w:top w:val="nil"/>
              <w:left w:val="nil"/>
              <w:bottom w:val="nil"/>
              <w:right w:val="nil"/>
            </w:tcBorders>
            <w:shd w:val="clear" w:color="auto" w:fill="auto"/>
            <w:vAlign w:val="bottom"/>
          </w:tcPr>
          <w:p w14:paraId="5A3128E9"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0.01</w:t>
            </w:r>
          </w:p>
        </w:tc>
        <w:tc>
          <w:tcPr>
            <w:tcW w:w="1117" w:type="dxa"/>
            <w:tcBorders>
              <w:top w:val="nil"/>
              <w:left w:val="nil"/>
              <w:bottom w:val="nil"/>
              <w:right w:val="nil"/>
            </w:tcBorders>
            <w:shd w:val="clear" w:color="auto" w:fill="auto"/>
            <w:vAlign w:val="bottom"/>
          </w:tcPr>
          <w:p w14:paraId="2AFB6596"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-0.025**</w:t>
            </w:r>
          </w:p>
        </w:tc>
        <w:tc>
          <w:tcPr>
            <w:tcW w:w="837" w:type="dxa"/>
            <w:tcBorders>
              <w:top w:val="nil"/>
              <w:left w:val="nil"/>
              <w:bottom w:val="nil"/>
              <w:right w:val="nil"/>
            </w:tcBorders>
            <w:shd w:val="clear" w:color="auto" w:fill="auto"/>
            <w:vAlign w:val="bottom"/>
          </w:tcPr>
          <w:p w14:paraId="0974F766"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0.01</w:t>
            </w:r>
          </w:p>
        </w:tc>
      </w:tr>
      <w:tr w:rsidR="00273870" w:rsidRPr="00273870" w14:paraId="51A7C2C7" w14:textId="77777777" w:rsidTr="006B655D">
        <w:trPr>
          <w:trHeight w:val="215"/>
        </w:trPr>
        <w:tc>
          <w:tcPr>
            <w:tcW w:w="3060" w:type="dxa"/>
            <w:tcBorders>
              <w:top w:val="nil"/>
              <w:left w:val="nil"/>
              <w:bottom w:val="nil"/>
              <w:right w:val="single" w:sz="4" w:space="0" w:color="auto"/>
            </w:tcBorders>
            <w:shd w:val="clear" w:color="auto" w:fill="auto"/>
            <w:noWrap/>
            <w:vAlign w:val="bottom"/>
            <w:hideMark/>
          </w:tcPr>
          <w:p w14:paraId="2BE78DF3" w14:textId="77777777" w:rsidR="00312AF0" w:rsidRPr="00273870" w:rsidRDefault="00312AF0" w:rsidP="009A6BC2">
            <w:pPr>
              <w:spacing w:after="0" w:line="240" w:lineRule="auto"/>
              <w:rPr>
                <w:rFonts w:ascii="Garamond" w:eastAsia="Times New Roman" w:hAnsi="Garamond" w:cs="Arial"/>
                <w:sz w:val="20"/>
                <w:szCs w:val="20"/>
              </w:rPr>
            </w:pPr>
            <w:r w:rsidRPr="00273870">
              <w:rPr>
                <w:rFonts w:ascii="Garamond" w:hAnsi="Garamond" w:cs="Arial"/>
                <w:sz w:val="20"/>
                <w:szCs w:val="20"/>
              </w:rPr>
              <w:t xml:space="preserve">Bus &amp; metro PCA </w:t>
            </w:r>
          </w:p>
        </w:tc>
        <w:tc>
          <w:tcPr>
            <w:tcW w:w="1127" w:type="dxa"/>
            <w:noWrap/>
            <w:hideMark/>
          </w:tcPr>
          <w:p w14:paraId="6D3D788B" w14:textId="77777777" w:rsidR="00312AF0" w:rsidRPr="00273870" w:rsidRDefault="00312AF0" w:rsidP="009A6BC2">
            <w:pPr>
              <w:spacing w:after="0" w:line="240" w:lineRule="auto"/>
              <w:rPr>
                <w:rFonts w:ascii="Garamond" w:eastAsia="Times New Roman" w:hAnsi="Garamond" w:cs="Arial"/>
                <w:sz w:val="20"/>
                <w:szCs w:val="20"/>
              </w:rPr>
            </w:pPr>
          </w:p>
        </w:tc>
        <w:tc>
          <w:tcPr>
            <w:tcW w:w="757" w:type="dxa"/>
            <w:noWrap/>
            <w:hideMark/>
          </w:tcPr>
          <w:p w14:paraId="6A466175" w14:textId="77777777" w:rsidR="00312AF0" w:rsidRPr="00273870" w:rsidRDefault="00312AF0" w:rsidP="009A6BC2">
            <w:pPr>
              <w:spacing w:after="0" w:line="240" w:lineRule="auto"/>
              <w:rPr>
                <w:rFonts w:ascii="Garamond" w:eastAsia="Times New Roman" w:hAnsi="Garamond" w:cs="Arial"/>
                <w:sz w:val="20"/>
                <w:szCs w:val="20"/>
              </w:rPr>
            </w:pPr>
          </w:p>
        </w:tc>
        <w:tc>
          <w:tcPr>
            <w:tcW w:w="1120" w:type="dxa"/>
            <w:tcBorders>
              <w:top w:val="nil"/>
              <w:left w:val="nil"/>
              <w:bottom w:val="nil"/>
              <w:right w:val="nil"/>
            </w:tcBorders>
            <w:shd w:val="clear" w:color="auto" w:fill="auto"/>
            <w:vAlign w:val="bottom"/>
          </w:tcPr>
          <w:p w14:paraId="2915B42D" w14:textId="77777777" w:rsidR="00312AF0" w:rsidRPr="00273870" w:rsidRDefault="00312AF0" w:rsidP="009A6BC2">
            <w:pPr>
              <w:spacing w:after="0" w:line="240" w:lineRule="auto"/>
              <w:rPr>
                <w:rFonts w:ascii="Garamond" w:hAnsi="Garamond" w:cs="Arial"/>
                <w:sz w:val="20"/>
                <w:szCs w:val="20"/>
              </w:rPr>
            </w:pPr>
          </w:p>
        </w:tc>
        <w:tc>
          <w:tcPr>
            <w:tcW w:w="795" w:type="dxa"/>
            <w:tcBorders>
              <w:top w:val="nil"/>
              <w:left w:val="nil"/>
              <w:bottom w:val="nil"/>
              <w:right w:val="nil"/>
            </w:tcBorders>
            <w:shd w:val="clear" w:color="auto" w:fill="auto"/>
            <w:vAlign w:val="bottom"/>
          </w:tcPr>
          <w:p w14:paraId="40ADE0B0" w14:textId="77777777" w:rsidR="00312AF0" w:rsidRPr="00273870" w:rsidRDefault="00312AF0" w:rsidP="009A6BC2">
            <w:pPr>
              <w:spacing w:after="0" w:line="240" w:lineRule="auto"/>
              <w:rPr>
                <w:rFonts w:ascii="Garamond" w:hAnsi="Garamond" w:cs="Arial"/>
                <w:sz w:val="20"/>
                <w:szCs w:val="20"/>
              </w:rPr>
            </w:pPr>
          </w:p>
        </w:tc>
        <w:tc>
          <w:tcPr>
            <w:tcW w:w="1082" w:type="dxa"/>
          </w:tcPr>
          <w:p w14:paraId="69919E92" w14:textId="77777777" w:rsidR="00312AF0" w:rsidRPr="00273870" w:rsidRDefault="00312AF0" w:rsidP="009A6BC2">
            <w:pPr>
              <w:spacing w:after="0" w:line="240" w:lineRule="auto"/>
              <w:rPr>
                <w:rFonts w:ascii="Garamond" w:hAnsi="Garamond" w:cs="Arial"/>
                <w:sz w:val="20"/>
                <w:szCs w:val="20"/>
              </w:rPr>
            </w:pPr>
          </w:p>
        </w:tc>
        <w:tc>
          <w:tcPr>
            <w:tcW w:w="731" w:type="dxa"/>
          </w:tcPr>
          <w:p w14:paraId="127D30B1" w14:textId="77777777" w:rsidR="00312AF0" w:rsidRPr="00273870" w:rsidRDefault="00312AF0" w:rsidP="009A6BC2">
            <w:pPr>
              <w:spacing w:after="0" w:line="240" w:lineRule="auto"/>
              <w:rPr>
                <w:rFonts w:ascii="Garamond" w:hAnsi="Garamond" w:cs="Arial"/>
                <w:sz w:val="20"/>
                <w:szCs w:val="20"/>
              </w:rPr>
            </w:pPr>
          </w:p>
        </w:tc>
        <w:tc>
          <w:tcPr>
            <w:tcW w:w="1117" w:type="dxa"/>
            <w:tcBorders>
              <w:top w:val="nil"/>
              <w:left w:val="nil"/>
              <w:bottom w:val="nil"/>
              <w:right w:val="nil"/>
            </w:tcBorders>
            <w:shd w:val="clear" w:color="auto" w:fill="auto"/>
            <w:vAlign w:val="bottom"/>
          </w:tcPr>
          <w:p w14:paraId="67C1AE1F"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-0.034***</w:t>
            </w:r>
          </w:p>
        </w:tc>
        <w:tc>
          <w:tcPr>
            <w:tcW w:w="837" w:type="dxa"/>
            <w:tcBorders>
              <w:top w:val="nil"/>
              <w:left w:val="nil"/>
              <w:bottom w:val="nil"/>
              <w:right w:val="nil"/>
            </w:tcBorders>
            <w:shd w:val="clear" w:color="auto" w:fill="auto"/>
            <w:vAlign w:val="bottom"/>
          </w:tcPr>
          <w:p w14:paraId="0C41C178"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0.01</w:t>
            </w:r>
          </w:p>
        </w:tc>
      </w:tr>
      <w:tr w:rsidR="00273870" w:rsidRPr="00273870" w14:paraId="75623A5C" w14:textId="77777777" w:rsidTr="006B655D">
        <w:trPr>
          <w:trHeight w:val="58"/>
        </w:trPr>
        <w:tc>
          <w:tcPr>
            <w:tcW w:w="3060" w:type="dxa"/>
            <w:tcBorders>
              <w:top w:val="nil"/>
              <w:left w:val="nil"/>
              <w:bottom w:val="nil"/>
              <w:right w:val="single" w:sz="4" w:space="0" w:color="auto"/>
            </w:tcBorders>
            <w:shd w:val="clear" w:color="auto" w:fill="auto"/>
            <w:noWrap/>
            <w:vAlign w:val="bottom"/>
            <w:hideMark/>
          </w:tcPr>
          <w:p w14:paraId="2BE83040" w14:textId="77777777" w:rsidR="00312AF0" w:rsidRPr="00273870" w:rsidRDefault="00312AF0" w:rsidP="009A6BC2">
            <w:pPr>
              <w:spacing w:after="0" w:line="240" w:lineRule="auto"/>
              <w:rPr>
                <w:rFonts w:ascii="Garamond" w:eastAsia="Times New Roman" w:hAnsi="Garamond" w:cs="Arial"/>
                <w:sz w:val="20"/>
                <w:szCs w:val="20"/>
              </w:rPr>
            </w:pPr>
            <w:r w:rsidRPr="00273870">
              <w:rPr>
                <w:rFonts w:ascii="Garamond" w:hAnsi="Garamond" w:cs="Arial"/>
                <w:sz w:val="20"/>
                <w:szCs w:val="20"/>
              </w:rPr>
              <w:t>Distance to Highway/Train (km)</w:t>
            </w:r>
          </w:p>
        </w:tc>
        <w:tc>
          <w:tcPr>
            <w:tcW w:w="1127" w:type="dxa"/>
            <w:noWrap/>
            <w:hideMark/>
          </w:tcPr>
          <w:p w14:paraId="058FC691" w14:textId="77777777" w:rsidR="00312AF0" w:rsidRPr="00273870" w:rsidRDefault="00312AF0" w:rsidP="009A6BC2">
            <w:pPr>
              <w:spacing w:after="0" w:line="240" w:lineRule="auto"/>
              <w:rPr>
                <w:rFonts w:ascii="Garamond" w:eastAsia="Times New Roman" w:hAnsi="Garamond" w:cs="Arial"/>
                <w:sz w:val="20"/>
                <w:szCs w:val="20"/>
              </w:rPr>
            </w:pPr>
          </w:p>
        </w:tc>
        <w:tc>
          <w:tcPr>
            <w:tcW w:w="757" w:type="dxa"/>
            <w:noWrap/>
            <w:hideMark/>
          </w:tcPr>
          <w:p w14:paraId="77C16ECE" w14:textId="77777777" w:rsidR="00312AF0" w:rsidRPr="00273870" w:rsidRDefault="00312AF0" w:rsidP="009A6BC2">
            <w:pPr>
              <w:spacing w:after="0" w:line="240" w:lineRule="auto"/>
              <w:rPr>
                <w:rFonts w:ascii="Garamond" w:eastAsia="Times New Roman" w:hAnsi="Garamond" w:cs="Arial"/>
                <w:sz w:val="20"/>
                <w:szCs w:val="20"/>
              </w:rPr>
            </w:pPr>
          </w:p>
        </w:tc>
        <w:tc>
          <w:tcPr>
            <w:tcW w:w="1120" w:type="dxa"/>
            <w:tcBorders>
              <w:top w:val="nil"/>
              <w:left w:val="nil"/>
              <w:bottom w:val="nil"/>
              <w:right w:val="nil"/>
            </w:tcBorders>
            <w:shd w:val="clear" w:color="auto" w:fill="auto"/>
            <w:vAlign w:val="bottom"/>
          </w:tcPr>
          <w:p w14:paraId="52C4D5A3" w14:textId="77777777" w:rsidR="00312AF0" w:rsidRPr="00273870" w:rsidRDefault="00312AF0" w:rsidP="009A6BC2">
            <w:pPr>
              <w:spacing w:after="0" w:line="240" w:lineRule="auto"/>
              <w:rPr>
                <w:rFonts w:ascii="Garamond" w:hAnsi="Garamond" w:cs="Arial"/>
                <w:sz w:val="20"/>
                <w:szCs w:val="20"/>
              </w:rPr>
            </w:pPr>
          </w:p>
        </w:tc>
        <w:tc>
          <w:tcPr>
            <w:tcW w:w="795" w:type="dxa"/>
            <w:tcBorders>
              <w:top w:val="nil"/>
              <w:left w:val="nil"/>
              <w:bottom w:val="nil"/>
              <w:right w:val="nil"/>
            </w:tcBorders>
            <w:shd w:val="clear" w:color="auto" w:fill="auto"/>
            <w:vAlign w:val="bottom"/>
          </w:tcPr>
          <w:p w14:paraId="6444B158" w14:textId="77777777" w:rsidR="00312AF0" w:rsidRPr="00273870" w:rsidRDefault="00312AF0" w:rsidP="009A6BC2">
            <w:pPr>
              <w:spacing w:after="0" w:line="240" w:lineRule="auto"/>
              <w:rPr>
                <w:rFonts w:ascii="Garamond" w:hAnsi="Garamond" w:cs="Arial"/>
                <w:sz w:val="20"/>
                <w:szCs w:val="20"/>
              </w:rPr>
            </w:pPr>
          </w:p>
        </w:tc>
        <w:tc>
          <w:tcPr>
            <w:tcW w:w="1082" w:type="dxa"/>
          </w:tcPr>
          <w:p w14:paraId="3A5462B9" w14:textId="77777777" w:rsidR="00312AF0" w:rsidRPr="00273870" w:rsidRDefault="00312AF0" w:rsidP="009A6BC2">
            <w:pPr>
              <w:spacing w:after="0" w:line="240" w:lineRule="auto"/>
              <w:rPr>
                <w:rFonts w:ascii="Garamond" w:hAnsi="Garamond" w:cs="Arial"/>
                <w:sz w:val="20"/>
                <w:szCs w:val="20"/>
              </w:rPr>
            </w:pPr>
          </w:p>
        </w:tc>
        <w:tc>
          <w:tcPr>
            <w:tcW w:w="731" w:type="dxa"/>
          </w:tcPr>
          <w:p w14:paraId="525C204F" w14:textId="77777777" w:rsidR="00312AF0" w:rsidRPr="00273870" w:rsidRDefault="00312AF0" w:rsidP="009A6BC2">
            <w:pPr>
              <w:spacing w:after="0" w:line="240" w:lineRule="auto"/>
              <w:rPr>
                <w:rFonts w:ascii="Garamond" w:hAnsi="Garamond" w:cs="Arial"/>
                <w:sz w:val="20"/>
                <w:szCs w:val="20"/>
              </w:rPr>
            </w:pPr>
          </w:p>
        </w:tc>
        <w:tc>
          <w:tcPr>
            <w:tcW w:w="1117" w:type="dxa"/>
            <w:tcBorders>
              <w:top w:val="nil"/>
              <w:left w:val="nil"/>
              <w:bottom w:val="nil"/>
              <w:right w:val="nil"/>
            </w:tcBorders>
            <w:shd w:val="clear" w:color="auto" w:fill="auto"/>
            <w:vAlign w:val="bottom"/>
          </w:tcPr>
          <w:p w14:paraId="33504D05"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-0.015**</w:t>
            </w:r>
          </w:p>
        </w:tc>
        <w:tc>
          <w:tcPr>
            <w:tcW w:w="837" w:type="dxa"/>
            <w:tcBorders>
              <w:top w:val="nil"/>
              <w:left w:val="nil"/>
              <w:bottom w:val="nil"/>
              <w:right w:val="nil"/>
            </w:tcBorders>
            <w:shd w:val="clear" w:color="auto" w:fill="auto"/>
            <w:vAlign w:val="bottom"/>
          </w:tcPr>
          <w:p w14:paraId="2AA775E2"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0.01</w:t>
            </w:r>
          </w:p>
        </w:tc>
      </w:tr>
      <w:tr w:rsidR="00273870" w:rsidRPr="00273870" w14:paraId="588A39CD" w14:textId="77777777" w:rsidTr="006B655D">
        <w:trPr>
          <w:trHeight w:val="215"/>
        </w:trPr>
        <w:tc>
          <w:tcPr>
            <w:tcW w:w="3060" w:type="dxa"/>
            <w:tcBorders>
              <w:top w:val="nil"/>
              <w:left w:val="nil"/>
              <w:bottom w:val="nil"/>
              <w:right w:val="single" w:sz="4" w:space="0" w:color="auto"/>
            </w:tcBorders>
            <w:shd w:val="clear" w:color="auto" w:fill="auto"/>
            <w:noWrap/>
            <w:vAlign w:val="bottom"/>
            <w:hideMark/>
          </w:tcPr>
          <w:p w14:paraId="5465E4C4" w14:textId="77777777" w:rsidR="00312AF0" w:rsidRPr="00273870" w:rsidRDefault="00312AF0" w:rsidP="009A6BC2">
            <w:pPr>
              <w:spacing w:after="0" w:line="240" w:lineRule="auto"/>
              <w:rPr>
                <w:rFonts w:ascii="Garamond" w:eastAsia="Times New Roman" w:hAnsi="Garamond" w:cs="Arial"/>
                <w:sz w:val="20"/>
                <w:szCs w:val="20"/>
              </w:rPr>
            </w:pPr>
            <w:r w:rsidRPr="00273870">
              <w:rPr>
                <w:rFonts w:ascii="Garamond" w:hAnsi="Garamond" w:cs="Arial"/>
                <w:sz w:val="20"/>
                <w:szCs w:val="20"/>
              </w:rPr>
              <w:t xml:space="preserve">Distance to Beach (km)         </w:t>
            </w:r>
          </w:p>
        </w:tc>
        <w:tc>
          <w:tcPr>
            <w:tcW w:w="1127" w:type="dxa"/>
            <w:noWrap/>
            <w:hideMark/>
          </w:tcPr>
          <w:p w14:paraId="64060B18" w14:textId="77777777" w:rsidR="00312AF0" w:rsidRPr="00273870" w:rsidRDefault="00312AF0" w:rsidP="009A6BC2">
            <w:pPr>
              <w:spacing w:after="0" w:line="240" w:lineRule="auto"/>
              <w:rPr>
                <w:rFonts w:ascii="Garamond" w:eastAsia="Times New Roman" w:hAnsi="Garamond" w:cs="Arial"/>
                <w:sz w:val="20"/>
                <w:szCs w:val="20"/>
              </w:rPr>
            </w:pPr>
          </w:p>
        </w:tc>
        <w:tc>
          <w:tcPr>
            <w:tcW w:w="757" w:type="dxa"/>
            <w:noWrap/>
            <w:hideMark/>
          </w:tcPr>
          <w:p w14:paraId="56E47408" w14:textId="77777777" w:rsidR="00312AF0" w:rsidRPr="00273870" w:rsidRDefault="00312AF0" w:rsidP="009A6BC2">
            <w:pPr>
              <w:spacing w:after="0" w:line="240" w:lineRule="auto"/>
              <w:rPr>
                <w:rFonts w:ascii="Garamond" w:eastAsia="Times New Roman" w:hAnsi="Garamond" w:cs="Arial"/>
                <w:sz w:val="20"/>
                <w:szCs w:val="20"/>
              </w:rPr>
            </w:pPr>
          </w:p>
        </w:tc>
        <w:tc>
          <w:tcPr>
            <w:tcW w:w="1120" w:type="dxa"/>
            <w:tcBorders>
              <w:top w:val="nil"/>
              <w:left w:val="nil"/>
              <w:bottom w:val="nil"/>
              <w:right w:val="nil"/>
            </w:tcBorders>
            <w:shd w:val="clear" w:color="auto" w:fill="auto"/>
            <w:vAlign w:val="bottom"/>
          </w:tcPr>
          <w:p w14:paraId="1544285B" w14:textId="77777777" w:rsidR="00312AF0" w:rsidRPr="00273870" w:rsidRDefault="00312AF0" w:rsidP="009A6BC2">
            <w:pPr>
              <w:spacing w:after="0" w:line="240" w:lineRule="auto"/>
              <w:rPr>
                <w:rFonts w:ascii="Garamond" w:hAnsi="Garamond" w:cs="Arial"/>
                <w:sz w:val="20"/>
                <w:szCs w:val="20"/>
              </w:rPr>
            </w:pPr>
          </w:p>
        </w:tc>
        <w:tc>
          <w:tcPr>
            <w:tcW w:w="795" w:type="dxa"/>
            <w:tcBorders>
              <w:top w:val="nil"/>
              <w:left w:val="nil"/>
              <w:bottom w:val="nil"/>
              <w:right w:val="nil"/>
            </w:tcBorders>
            <w:shd w:val="clear" w:color="auto" w:fill="auto"/>
            <w:vAlign w:val="bottom"/>
          </w:tcPr>
          <w:p w14:paraId="72CCEF8A" w14:textId="77777777" w:rsidR="00312AF0" w:rsidRPr="00273870" w:rsidRDefault="00312AF0" w:rsidP="009A6BC2">
            <w:pPr>
              <w:spacing w:after="0" w:line="240" w:lineRule="auto"/>
              <w:rPr>
                <w:rFonts w:ascii="Garamond" w:hAnsi="Garamond" w:cs="Arial"/>
                <w:sz w:val="20"/>
                <w:szCs w:val="20"/>
              </w:rPr>
            </w:pPr>
          </w:p>
        </w:tc>
        <w:tc>
          <w:tcPr>
            <w:tcW w:w="1082" w:type="dxa"/>
            <w:tcBorders>
              <w:top w:val="nil"/>
              <w:left w:val="nil"/>
              <w:bottom w:val="nil"/>
              <w:right w:val="nil"/>
            </w:tcBorders>
            <w:shd w:val="clear" w:color="auto" w:fill="auto"/>
            <w:vAlign w:val="bottom"/>
          </w:tcPr>
          <w:p w14:paraId="3B0E8216" w14:textId="77777777" w:rsidR="00312AF0" w:rsidRPr="00273870" w:rsidRDefault="00312AF0" w:rsidP="009A6BC2">
            <w:pPr>
              <w:spacing w:after="0" w:line="240" w:lineRule="auto"/>
              <w:rPr>
                <w:rFonts w:ascii="Garamond" w:hAnsi="Garamond" w:cs="Arial"/>
                <w:sz w:val="20"/>
                <w:szCs w:val="20"/>
              </w:rPr>
            </w:pPr>
          </w:p>
        </w:tc>
        <w:tc>
          <w:tcPr>
            <w:tcW w:w="731" w:type="dxa"/>
            <w:tcBorders>
              <w:top w:val="nil"/>
              <w:left w:val="nil"/>
              <w:bottom w:val="nil"/>
              <w:right w:val="nil"/>
            </w:tcBorders>
            <w:shd w:val="clear" w:color="auto" w:fill="auto"/>
            <w:vAlign w:val="bottom"/>
          </w:tcPr>
          <w:p w14:paraId="36A150B2" w14:textId="77777777" w:rsidR="00312AF0" w:rsidRPr="00273870" w:rsidRDefault="00312AF0" w:rsidP="009A6BC2">
            <w:pPr>
              <w:spacing w:after="0" w:line="240" w:lineRule="auto"/>
              <w:rPr>
                <w:rFonts w:ascii="Garamond" w:hAnsi="Garamond" w:cs="Arial"/>
                <w:sz w:val="20"/>
                <w:szCs w:val="20"/>
              </w:rPr>
            </w:pPr>
          </w:p>
        </w:tc>
        <w:tc>
          <w:tcPr>
            <w:tcW w:w="1117" w:type="dxa"/>
            <w:tcBorders>
              <w:top w:val="nil"/>
              <w:left w:val="nil"/>
              <w:bottom w:val="nil"/>
              <w:right w:val="nil"/>
            </w:tcBorders>
            <w:shd w:val="clear" w:color="auto" w:fill="auto"/>
            <w:vAlign w:val="bottom"/>
          </w:tcPr>
          <w:p w14:paraId="65A19A2C"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-0.094***</w:t>
            </w:r>
          </w:p>
        </w:tc>
        <w:tc>
          <w:tcPr>
            <w:tcW w:w="837" w:type="dxa"/>
            <w:tcBorders>
              <w:top w:val="nil"/>
              <w:left w:val="nil"/>
              <w:bottom w:val="nil"/>
              <w:right w:val="nil"/>
            </w:tcBorders>
            <w:shd w:val="clear" w:color="auto" w:fill="auto"/>
            <w:vAlign w:val="bottom"/>
          </w:tcPr>
          <w:p w14:paraId="03A47E34"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0.00</w:t>
            </w:r>
          </w:p>
        </w:tc>
      </w:tr>
      <w:tr w:rsidR="00273870" w:rsidRPr="00273870" w14:paraId="2567610C" w14:textId="77777777" w:rsidTr="006B655D">
        <w:trPr>
          <w:trHeight w:val="215"/>
        </w:trPr>
        <w:tc>
          <w:tcPr>
            <w:tcW w:w="3060" w:type="dxa"/>
            <w:tcBorders>
              <w:top w:val="nil"/>
              <w:left w:val="nil"/>
              <w:bottom w:val="nil"/>
              <w:right w:val="single" w:sz="4" w:space="0" w:color="auto"/>
            </w:tcBorders>
            <w:shd w:val="clear" w:color="auto" w:fill="auto"/>
            <w:noWrap/>
            <w:vAlign w:val="bottom"/>
          </w:tcPr>
          <w:p w14:paraId="49D84E0E" w14:textId="77777777" w:rsidR="00312AF0" w:rsidRPr="00273870" w:rsidRDefault="00312AF0" w:rsidP="009A6BC2">
            <w:pPr>
              <w:spacing w:after="0" w:line="240" w:lineRule="auto"/>
              <w:rPr>
                <w:rFonts w:ascii="Garamond" w:eastAsia="Times New Roman" w:hAnsi="Garamond" w:cs="Arial"/>
                <w:sz w:val="20"/>
                <w:szCs w:val="20"/>
              </w:rPr>
            </w:pPr>
            <w:r w:rsidRPr="00273870">
              <w:rPr>
                <w:rFonts w:ascii="Garamond" w:hAnsi="Garamond" w:cs="Arial"/>
                <w:sz w:val="20"/>
                <w:szCs w:val="20"/>
              </w:rPr>
              <w:t xml:space="preserve">Park &amp; garden PCA </w:t>
            </w:r>
          </w:p>
        </w:tc>
        <w:tc>
          <w:tcPr>
            <w:tcW w:w="1127" w:type="dxa"/>
            <w:noWrap/>
          </w:tcPr>
          <w:p w14:paraId="0A374E19" w14:textId="77777777" w:rsidR="00312AF0" w:rsidRPr="00273870" w:rsidRDefault="00312AF0" w:rsidP="009A6BC2">
            <w:pPr>
              <w:spacing w:after="0" w:line="240" w:lineRule="auto"/>
              <w:rPr>
                <w:rFonts w:ascii="Garamond" w:hAnsi="Garamond" w:cs="Arial"/>
                <w:sz w:val="20"/>
                <w:szCs w:val="20"/>
              </w:rPr>
            </w:pPr>
          </w:p>
        </w:tc>
        <w:tc>
          <w:tcPr>
            <w:tcW w:w="757" w:type="dxa"/>
            <w:noWrap/>
          </w:tcPr>
          <w:p w14:paraId="06BBD4DA" w14:textId="77777777" w:rsidR="00312AF0" w:rsidRPr="00273870" w:rsidRDefault="00312AF0" w:rsidP="009A6BC2">
            <w:pPr>
              <w:spacing w:after="0" w:line="240" w:lineRule="auto"/>
              <w:rPr>
                <w:rFonts w:ascii="Garamond" w:hAnsi="Garamond" w:cs="Arial"/>
                <w:sz w:val="20"/>
                <w:szCs w:val="20"/>
              </w:rPr>
            </w:pPr>
          </w:p>
        </w:tc>
        <w:tc>
          <w:tcPr>
            <w:tcW w:w="1120" w:type="dxa"/>
            <w:tcBorders>
              <w:top w:val="nil"/>
              <w:left w:val="nil"/>
              <w:bottom w:val="nil"/>
              <w:right w:val="nil"/>
            </w:tcBorders>
            <w:shd w:val="clear" w:color="auto" w:fill="auto"/>
            <w:vAlign w:val="bottom"/>
          </w:tcPr>
          <w:p w14:paraId="6EE15269" w14:textId="77777777" w:rsidR="00312AF0" w:rsidRPr="00273870" w:rsidRDefault="00312AF0" w:rsidP="009A6BC2">
            <w:pPr>
              <w:spacing w:after="0" w:line="240" w:lineRule="auto"/>
              <w:rPr>
                <w:rFonts w:ascii="Garamond" w:hAnsi="Garamond" w:cs="Arial"/>
                <w:sz w:val="20"/>
                <w:szCs w:val="20"/>
              </w:rPr>
            </w:pPr>
          </w:p>
        </w:tc>
        <w:tc>
          <w:tcPr>
            <w:tcW w:w="795" w:type="dxa"/>
            <w:tcBorders>
              <w:top w:val="nil"/>
              <w:left w:val="nil"/>
              <w:bottom w:val="nil"/>
              <w:right w:val="nil"/>
            </w:tcBorders>
            <w:shd w:val="clear" w:color="auto" w:fill="auto"/>
            <w:vAlign w:val="bottom"/>
          </w:tcPr>
          <w:p w14:paraId="55236E38" w14:textId="77777777" w:rsidR="00312AF0" w:rsidRPr="00273870" w:rsidRDefault="00312AF0" w:rsidP="009A6BC2">
            <w:pPr>
              <w:spacing w:after="0" w:line="240" w:lineRule="auto"/>
              <w:rPr>
                <w:rFonts w:ascii="Garamond" w:hAnsi="Garamond" w:cs="Arial"/>
                <w:sz w:val="20"/>
                <w:szCs w:val="20"/>
              </w:rPr>
            </w:pPr>
          </w:p>
        </w:tc>
        <w:tc>
          <w:tcPr>
            <w:tcW w:w="1082" w:type="dxa"/>
            <w:tcBorders>
              <w:top w:val="nil"/>
              <w:left w:val="nil"/>
              <w:bottom w:val="nil"/>
              <w:right w:val="nil"/>
            </w:tcBorders>
            <w:shd w:val="clear" w:color="auto" w:fill="auto"/>
            <w:vAlign w:val="bottom"/>
          </w:tcPr>
          <w:p w14:paraId="4B483FB9" w14:textId="77777777" w:rsidR="00312AF0" w:rsidRPr="00273870" w:rsidRDefault="00312AF0" w:rsidP="009A6BC2">
            <w:pPr>
              <w:spacing w:after="0" w:line="240" w:lineRule="auto"/>
              <w:rPr>
                <w:rFonts w:ascii="Garamond" w:hAnsi="Garamond" w:cs="Arial"/>
                <w:sz w:val="20"/>
                <w:szCs w:val="20"/>
              </w:rPr>
            </w:pPr>
          </w:p>
        </w:tc>
        <w:tc>
          <w:tcPr>
            <w:tcW w:w="731" w:type="dxa"/>
            <w:tcBorders>
              <w:top w:val="nil"/>
              <w:left w:val="nil"/>
              <w:bottom w:val="nil"/>
              <w:right w:val="nil"/>
            </w:tcBorders>
            <w:shd w:val="clear" w:color="auto" w:fill="auto"/>
            <w:vAlign w:val="bottom"/>
          </w:tcPr>
          <w:p w14:paraId="2DC16CD5" w14:textId="77777777" w:rsidR="00312AF0" w:rsidRPr="00273870" w:rsidRDefault="00312AF0" w:rsidP="009A6BC2">
            <w:pPr>
              <w:spacing w:after="0" w:line="240" w:lineRule="auto"/>
              <w:rPr>
                <w:rFonts w:ascii="Garamond" w:hAnsi="Garamond" w:cs="Arial"/>
                <w:sz w:val="20"/>
                <w:szCs w:val="20"/>
              </w:rPr>
            </w:pPr>
          </w:p>
        </w:tc>
        <w:tc>
          <w:tcPr>
            <w:tcW w:w="1117" w:type="dxa"/>
            <w:tcBorders>
              <w:top w:val="nil"/>
              <w:left w:val="nil"/>
              <w:bottom w:val="nil"/>
              <w:right w:val="nil"/>
            </w:tcBorders>
            <w:shd w:val="clear" w:color="auto" w:fill="auto"/>
            <w:vAlign w:val="bottom"/>
          </w:tcPr>
          <w:p w14:paraId="7078EBF0"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 xml:space="preserve"> 0.011</w:t>
            </w:r>
          </w:p>
        </w:tc>
        <w:tc>
          <w:tcPr>
            <w:tcW w:w="837" w:type="dxa"/>
            <w:tcBorders>
              <w:top w:val="nil"/>
              <w:left w:val="nil"/>
              <w:bottom w:val="nil"/>
              <w:right w:val="nil"/>
            </w:tcBorders>
            <w:shd w:val="clear" w:color="auto" w:fill="auto"/>
            <w:vAlign w:val="bottom"/>
          </w:tcPr>
          <w:p w14:paraId="6A0037BE"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0.01</w:t>
            </w:r>
          </w:p>
        </w:tc>
      </w:tr>
      <w:tr w:rsidR="00273870" w:rsidRPr="00273870" w14:paraId="2C7C030E" w14:textId="77777777" w:rsidTr="006B655D">
        <w:trPr>
          <w:trHeight w:val="215"/>
        </w:trPr>
        <w:tc>
          <w:tcPr>
            <w:tcW w:w="3060" w:type="dxa"/>
            <w:tcBorders>
              <w:top w:val="nil"/>
              <w:left w:val="nil"/>
              <w:bottom w:val="nil"/>
              <w:right w:val="single" w:sz="4" w:space="0" w:color="auto"/>
            </w:tcBorders>
            <w:shd w:val="clear" w:color="auto" w:fill="auto"/>
            <w:noWrap/>
            <w:vAlign w:val="bottom"/>
          </w:tcPr>
          <w:p w14:paraId="0A02C7DA" w14:textId="77777777" w:rsidR="00312AF0" w:rsidRPr="00273870" w:rsidRDefault="00312AF0" w:rsidP="009A6BC2">
            <w:pPr>
              <w:spacing w:after="0" w:line="240" w:lineRule="auto"/>
              <w:rPr>
                <w:rFonts w:ascii="Garamond" w:eastAsia="Times New Roman" w:hAnsi="Garamond" w:cs="Arial"/>
                <w:sz w:val="20"/>
                <w:szCs w:val="20"/>
              </w:rPr>
            </w:pPr>
            <w:r w:rsidRPr="00273870">
              <w:rPr>
                <w:rFonts w:ascii="Garamond" w:hAnsi="Garamond" w:cs="Arial"/>
                <w:sz w:val="20"/>
                <w:szCs w:val="20"/>
              </w:rPr>
              <w:t xml:space="preserve">Viewpoint PCA </w:t>
            </w:r>
          </w:p>
        </w:tc>
        <w:tc>
          <w:tcPr>
            <w:tcW w:w="1127" w:type="dxa"/>
            <w:noWrap/>
          </w:tcPr>
          <w:p w14:paraId="27B9BC68" w14:textId="77777777" w:rsidR="00312AF0" w:rsidRPr="00273870" w:rsidRDefault="00312AF0" w:rsidP="009A6BC2">
            <w:pPr>
              <w:spacing w:after="0" w:line="240" w:lineRule="auto"/>
              <w:rPr>
                <w:rFonts w:ascii="Garamond" w:hAnsi="Garamond" w:cs="Arial"/>
                <w:sz w:val="20"/>
                <w:szCs w:val="20"/>
              </w:rPr>
            </w:pPr>
          </w:p>
        </w:tc>
        <w:tc>
          <w:tcPr>
            <w:tcW w:w="757" w:type="dxa"/>
            <w:noWrap/>
          </w:tcPr>
          <w:p w14:paraId="1B7D9CD4" w14:textId="77777777" w:rsidR="00312AF0" w:rsidRPr="00273870" w:rsidRDefault="00312AF0" w:rsidP="009A6BC2">
            <w:pPr>
              <w:spacing w:after="0" w:line="240" w:lineRule="auto"/>
              <w:rPr>
                <w:rFonts w:ascii="Garamond" w:hAnsi="Garamond" w:cs="Arial"/>
                <w:sz w:val="20"/>
                <w:szCs w:val="20"/>
              </w:rPr>
            </w:pPr>
          </w:p>
        </w:tc>
        <w:tc>
          <w:tcPr>
            <w:tcW w:w="1120" w:type="dxa"/>
            <w:tcBorders>
              <w:top w:val="nil"/>
              <w:left w:val="nil"/>
              <w:bottom w:val="nil"/>
              <w:right w:val="nil"/>
            </w:tcBorders>
            <w:shd w:val="clear" w:color="auto" w:fill="auto"/>
            <w:vAlign w:val="bottom"/>
          </w:tcPr>
          <w:p w14:paraId="3CF62996" w14:textId="77777777" w:rsidR="00312AF0" w:rsidRPr="00273870" w:rsidRDefault="00312AF0" w:rsidP="009A6BC2">
            <w:pPr>
              <w:spacing w:after="0" w:line="240" w:lineRule="auto"/>
              <w:rPr>
                <w:rFonts w:ascii="Garamond" w:hAnsi="Garamond" w:cs="Arial"/>
                <w:sz w:val="20"/>
                <w:szCs w:val="20"/>
              </w:rPr>
            </w:pPr>
          </w:p>
        </w:tc>
        <w:tc>
          <w:tcPr>
            <w:tcW w:w="795" w:type="dxa"/>
            <w:tcBorders>
              <w:top w:val="nil"/>
              <w:left w:val="nil"/>
              <w:bottom w:val="nil"/>
              <w:right w:val="nil"/>
            </w:tcBorders>
            <w:shd w:val="clear" w:color="auto" w:fill="auto"/>
            <w:vAlign w:val="bottom"/>
          </w:tcPr>
          <w:p w14:paraId="4AA63EA7" w14:textId="77777777" w:rsidR="00312AF0" w:rsidRPr="00273870" w:rsidRDefault="00312AF0" w:rsidP="009A6BC2">
            <w:pPr>
              <w:spacing w:after="0" w:line="240" w:lineRule="auto"/>
              <w:rPr>
                <w:rFonts w:ascii="Garamond" w:hAnsi="Garamond" w:cs="Arial"/>
                <w:sz w:val="20"/>
                <w:szCs w:val="20"/>
              </w:rPr>
            </w:pPr>
          </w:p>
        </w:tc>
        <w:tc>
          <w:tcPr>
            <w:tcW w:w="1082" w:type="dxa"/>
            <w:tcBorders>
              <w:top w:val="nil"/>
              <w:left w:val="nil"/>
              <w:bottom w:val="nil"/>
              <w:right w:val="nil"/>
            </w:tcBorders>
            <w:shd w:val="clear" w:color="auto" w:fill="auto"/>
            <w:vAlign w:val="bottom"/>
          </w:tcPr>
          <w:p w14:paraId="66BE5A5E" w14:textId="77777777" w:rsidR="00312AF0" w:rsidRPr="00273870" w:rsidRDefault="00312AF0" w:rsidP="009A6BC2">
            <w:pPr>
              <w:spacing w:after="0" w:line="240" w:lineRule="auto"/>
              <w:rPr>
                <w:rFonts w:ascii="Garamond" w:hAnsi="Garamond" w:cs="Arial"/>
                <w:sz w:val="20"/>
                <w:szCs w:val="20"/>
              </w:rPr>
            </w:pPr>
          </w:p>
        </w:tc>
        <w:tc>
          <w:tcPr>
            <w:tcW w:w="731" w:type="dxa"/>
            <w:tcBorders>
              <w:top w:val="nil"/>
              <w:left w:val="nil"/>
              <w:bottom w:val="nil"/>
              <w:right w:val="nil"/>
            </w:tcBorders>
            <w:shd w:val="clear" w:color="auto" w:fill="auto"/>
            <w:vAlign w:val="bottom"/>
          </w:tcPr>
          <w:p w14:paraId="2F9DAFDA" w14:textId="77777777" w:rsidR="00312AF0" w:rsidRPr="00273870" w:rsidRDefault="00312AF0" w:rsidP="009A6BC2">
            <w:pPr>
              <w:spacing w:after="0" w:line="240" w:lineRule="auto"/>
              <w:rPr>
                <w:rFonts w:ascii="Garamond" w:hAnsi="Garamond" w:cs="Arial"/>
                <w:sz w:val="20"/>
                <w:szCs w:val="20"/>
              </w:rPr>
            </w:pPr>
          </w:p>
        </w:tc>
        <w:tc>
          <w:tcPr>
            <w:tcW w:w="1117" w:type="dxa"/>
            <w:tcBorders>
              <w:top w:val="nil"/>
              <w:left w:val="nil"/>
              <w:bottom w:val="nil"/>
              <w:right w:val="nil"/>
            </w:tcBorders>
            <w:shd w:val="clear" w:color="auto" w:fill="auto"/>
            <w:vAlign w:val="bottom"/>
          </w:tcPr>
          <w:p w14:paraId="4F7000A8"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-0.049***</w:t>
            </w:r>
          </w:p>
        </w:tc>
        <w:tc>
          <w:tcPr>
            <w:tcW w:w="837" w:type="dxa"/>
            <w:tcBorders>
              <w:top w:val="nil"/>
              <w:left w:val="nil"/>
              <w:bottom w:val="nil"/>
              <w:right w:val="nil"/>
            </w:tcBorders>
            <w:shd w:val="clear" w:color="auto" w:fill="auto"/>
            <w:vAlign w:val="bottom"/>
          </w:tcPr>
          <w:p w14:paraId="16D60B4B"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0.01</w:t>
            </w:r>
          </w:p>
        </w:tc>
      </w:tr>
      <w:tr w:rsidR="00273870" w:rsidRPr="00273870" w14:paraId="59E93C80" w14:textId="77777777" w:rsidTr="006B655D">
        <w:trPr>
          <w:trHeight w:val="215"/>
        </w:trPr>
        <w:tc>
          <w:tcPr>
            <w:tcW w:w="3060" w:type="dxa"/>
            <w:tcBorders>
              <w:top w:val="nil"/>
              <w:left w:val="nil"/>
              <w:bottom w:val="nil"/>
              <w:right w:val="single" w:sz="4" w:space="0" w:color="auto"/>
            </w:tcBorders>
            <w:shd w:val="clear" w:color="auto" w:fill="auto"/>
            <w:noWrap/>
            <w:vAlign w:val="bottom"/>
          </w:tcPr>
          <w:p w14:paraId="2C8DFC84" w14:textId="77777777" w:rsidR="00312AF0" w:rsidRPr="00273870" w:rsidRDefault="00312AF0" w:rsidP="009A6BC2">
            <w:pPr>
              <w:spacing w:after="0" w:line="240" w:lineRule="auto"/>
              <w:rPr>
                <w:rFonts w:ascii="Garamond" w:eastAsia="Times New Roman" w:hAnsi="Garamond" w:cs="Arial"/>
                <w:sz w:val="20"/>
                <w:szCs w:val="20"/>
              </w:rPr>
            </w:pPr>
            <w:r w:rsidRPr="00273870">
              <w:rPr>
                <w:rFonts w:ascii="Garamond" w:hAnsi="Garamond" w:cs="Arial"/>
                <w:sz w:val="20"/>
                <w:szCs w:val="20"/>
              </w:rPr>
              <w:t xml:space="preserve">Neighborhood size (10 ha)     </w:t>
            </w:r>
          </w:p>
        </w:tc>
        <w:tc>
          <w:tcPr>
            <w:tcW w:w="1127" w:type="dxa"/>
            <w:noWrap/>
          </w:tcPr>
          <w:p w14:paraId="5E1D11EB" w14:textId="77777777" w:rsidR="00312AF0" w:rsidRPr="00273870" w:rsidRDefault="00312AF0" w:rsidP="009A6BC2">
            <w:pPr>
              <w:spacing w:after="0" w:line="240" w:lineRule="auto"/>
              <w:rPr>
                <w:rFonts w:ascii="Garamond" w:hAnsi="Garamond" w:cs="Arial"/>
                <w:sz w:val="20"/>
                <w:szCs w:val="20"/>
              </w:rPr>
            </w:pPr>
          </w:p>
        </w:tc>
        <w:tc>
          <w:tcPr>
            <w:tcW w:w="757" w:type="dxa"/>
            <w:noWrap/>
          </w:tcPr>
          <w:p w14:paraId="1C454688" w14:textId="77777777" w:rsidR="00312AF0" w:rsidRPr="00273870" w:rsidRDefault="00312AF0" w:rsidP="009A6BC2">
            <w:pPr>
              <w:spacing w:after="0" w:line="240" w:lineRule="auto"/>
              <w:rPr>
                <w:rFonts w:ascii="Garamond" w:hAnsi="Garamond" w:cs="Arial"/>
                <w:sz w:val="20"/>
                <w:szCs w:val="20"/>
              </w:rPr>
            </w:pPr>
          </w:p>
        </w:tc>
        <w:tc>
          <w:tcPr>
            <w:tcW w:w="1120" w:type="dxa"/>
            <w:tcBorders>
              <w:top w:val="nil"/>
              <w:left w:val="nil"/>
              <w:bottom w:val="nil"/>
              <w:right w:val="nil"/>
            </w:tcBorders>
            <w:shd w:val="clear" w:color="auto" w:fill="auto"/>
            <w:vAlign w:val="bottom"/>
          </w:tcPr>
          <w:p w14:paraId="28AF80F0" w14:textId="77777777" w:rsidR="00312AF0" w:rsidRPr="00273870" w:rsidRDefault="00312AF0" w:rsidP="009A6BC2">
            <w:pPr>
              <w:spacing w:after="0" w:line="240" w:lineRule="auto"/>
              <w:rPr>
                <w:rFonts w:ascii="Garamond" w:hAnsi="Garamond" w:cs="Arial"/>
                <w:sz w:val="20"/>
                <w:szCs w:val="20"/>
              </w:rPr>
            </w:pPr>
          </w:p>
        </w:tc>
        <w:tc>
          <w:tcPr>
            <w:tcW w:w="795" w:type="dxa"/>
            <w:tcBorders>
              <w:top w:val="nil"/>
              <w:left w:val="nil"/>
              <w:bottom w:val="nil"/>
              <w:right w:val="nil"/>
            </w:tcBorders>
            <w:shd w:val="clear" w:color="auto" w:fill="auto"/>
            <w:vAlign w:val="bottom"/>
          </w:tcPr>
          <w:p w14:paraId="6FF22D22" w14:textId="77777777" w:rsidR="00312AF0" w:rsidRPr="00273870" w:rsidRDefault="00312AF0" w:rsidP="009A6BC2">
            <w:pPr>
              <w:spacing w:after="0" w:line="240" w:lineRule="auto"/>
              <w:rPr>
                <w:rFonts w:ascii="Garamond" w:hAnsi="Garamond" w:cs="Arial"/>
                <w:sz w:val="20"/>
                <w:szCs w:val="20"/>
              </w:rPr>
            </w:pPr>
          </w:p>
        </w:tc>
        <w:tc>
          <w:tcPr>
            <w:tcW w:w="1082" w:type="dxa"/>
            <w:tcBorders>
              <w:top w:val="nil"/>
              <w:left w:val="nil"/>
              <w:bottom w:val="nil"/>
              <w:right w:val="nil"/>
            </w:tcBorders>
            <w:shd w:val="clear" w:color="auto" w:fill="auto"/>
            <w:vAlign w:val="bottom"/>
          </w:tcPr>
          <w:p w14:paraId="38BA692A" w14:textId="77777777" w:rsidR="00312AF0" w:rsidRPr="00273870" w:rsidRDefault="00312AF0" w:rsidP="009A6BC2">
            <w:pPr>
              <w:spacing w:after="0" w:line="240" w:lineRule="auto"/>
              <w:rPr>
                <w:rFonts w:ascii="Garamond" w:hAnsi="Garamond" w:cs="Arial"/>
                <w:sz w:val="20"/>
                <w:szCs w:val="20"/>
              </w:rPr>
            </w:pPr>
          </w:p>
        </w:tc>
        <w:tc>
          <w:tcPr>
            <w:tcW w:w="731" w:type="dxa"/>
            <w:tcBorders>
              <w:top w:val="nil"/>
              <w:left w:val="nil"/>
              <w:bottom w:val="nil"/>
              <w:right w:val="nil"/>
            </w:tcBorders>
            <w:shd w:val="clear" w:color="auto" w:fill="auto"/>
            <w:vAlign w:val="bottom"/>
          </w:tcPr>
          <w:p w14:paraId="626134D1" w14:textId="77777777" w:rsidR="00312AF0" w:rsidRPr="00273870" w:rsidRDefault="00312AF0" w:rsidP="009A6BC2">
            <w:pPr>
              <w:spacing w:after="0" w:line="240" w:lineRule="auto"/>
              <w:rPr>
                <w:rFonts w:ascii="Garamond" w:hAnsi="Garamond" w:cs="Arial"/>
                <w:sz w:val="20"/>
                <w:szCs w:val="20"/>
              </w:rPr>
            </w:pPr>
          </w:p>
        </w:tc>
        <w:tc>
          <w:tcPr>
            <w:tcW w:w="1117" w:type="dxa"/>
            <w:tcBorders>
              <w:top w:val="nil"/>
              <w:left w:val="nil"/>
              <w:bottom w:val="nil"/>
              <w:right w:val="nil"/>
            </w:tcBorders>
            <w:shd w:val="clear" w:color="auto" w:fill="auto"/>
            <w:vAlign w:val="bottom"/>
          </w:tcPr>
          <w:p w14:paraId="4634177B"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-0.002***</w:t>
            </w:r>
          </w:p>
        </w:tc>
        <w:tc>
          <w:tcPr>
            <w:tcW w:w="837" w:type="dxa"/>
            <w:tcBorders>
              <w:top w:val="nil"/>
              <w:left w:val="nil"/>
              <w:bottom w:val="nil"/>
              <w:right w:val="nil"/>
            </w:tcBorders>
            <w:shd w:val="clear" w:color="auto" w:fill="auto"/>
            <w:vAlign w:val="bottom"/>
          </w:tcPr>
          <w:p w14:paraId="5775B68E"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0.00</w:t>
            </w:r>
          </w:p>
        </w:tc>
      </w:tr>
      <w:tr w:rsidR="00273870" w:rsidRPr="00273870" w14:paraId="3F68364E" w14:textId="77777777" w:rsidTr="006B655D">
        <w:trPr>
          <w:trHeight w:val="215"/>
        </w:trPr>
        <w:tc>
          <w:tcPr>
            <w:tcW w:w="3060" w:type="dxa"/>
            <w:tcBorders>
              <w:top w:val="nil"/>
              <w:left w:val="nil"/>
              <w:bottom w:val="nil"/>
              <w:right w:val="single" w:sz="4" w:space="0" w:color="auto"/>
            </w:tcBorders>
            <w:shd w:val="clear" w:color="auto" w:fill="auto"/>
            <w:noWrap/>
            <w:vAlign w:val="bottom"/>
          </w:tcPr>
          <w:p w14:paraId="63C2EF50" w14:textId="77777777" w:rsidR="00312AF0" w:rsidRPr="00273870" w:rsidRDefault="00312AF0" w:rsidP="009A6BC2">
            <w:pPr>
              <w:spacing w:after="0" w:line="240" w:lineRule="auto"/>
              <w:rPr>
                <w:rFonts w:ascii="Garamond" w:eastAsia="Times New Roman" w:hAnsi="Garamond" w:cs="Arial"/>
                <w:sz w:val="20"/>
                <w:szCs w:val="20"/>
              </w:rPr>
            </w:pPr>
            <w:r w:rsidRPr="00273870">
              <w:rPr>
                <w:rFonts w:ascii="Garamond" w:hAnsi="Garamond" w:cs="Arial"/>
                <w:sz w:val="20"/>
                <w:szCs w:val="20"/>
              </w:rPr>
              <w:t>Vulnerable to heat impact (1-5)</w:t>
            </w:r>
          </w:p>
        </w:tc>
        <w:tc>
          <w:tcPr>
            <w:tcW w:w="1127" w:type="dxa"/>
            <w:noWrap/>
          </w:tcPr>
          <w:p w14:paraId="4863B0B8" w14:textId="77777777" w:rsidR="00312AF0" w:rsidRPr="00273870" w:rsidRDefault="00312AF0" w:rsidP="009A6BC2">
            <w:pPr>
              <w:spacing w:after="0" w:line="240" w:lineRule="auto"/>
              <w:rPr>
                <w:rFonts w:ascii="Garamond" w:hAnsi="Garamond" w:cs="Arial"/>
                <w:sz w:val="20"/>
                <w:szCs w:val="20"/>
              </w:rPr>
            </w:pPr>
          </w:p>
        </w:tc>
        <w:tc>
          <w:tcPr>
            <w:tcW w:w="757" w:type="dxa"/>
            <w:noWrap/>
          </w:tcPr>
          <w:p w14:paraId="337F68D2" w14:textId="77777777" w:rsidR="00312AF0" w:rsidRPr="00273870" w:rsidRDefault="00312AF0" w:rsidP="009A6BC2">
            <w:pPr>
              <w:spacing w:after="0" w:line="240" w:lineRule="auto"/>
              <w:rPr>
                <w:rFonts w:ascii="Garamond" w:hAnsi="Garamond" w:cs="Arial"/>
                <w:sz w:val="20"/>
                <w:szCs w:val="20"/>
              </w:rPr>
            </w:pPr>
          </w:p>
        </w:tc>
        <w:tc>
          <w:tcPr>
            <w:tcW w:w="1120" w:type="dxa"/>
            <w:tcBorders>
              <w:top w:val="nil"/>
              <w:left w:val="nil"/>
              <w:bottom w:val="nil"/>
              <w:right w:val="nil"/>
            </w:tcBorders>
            <w:shd w:val="clear" w:color="auto" w:fill="auto"/>
            <w:vAlign w:val="bottom"/>
          </w:tcPr>
          <w:p w14:paraId="39E5224C" w14:textId="77777777" w:rsidR="00312AF0" w:rsidRPr="00273870" w:rsidRDefault="00312AF0" w:rsidP="009A6BC2">
            <w:pPr>
              <w:spacing w:after="0" w:line="240" w:lineRule="auto"/>
              <w:rPr>
                <w:rFonts w:ascii="Garamond" w:hAnsi="Garamond" w:cs="Arial"/>
                <w:sz w:val="20"/>
                <w:szCs w:val="20"/>
              </w:rPr>
            </w:pPr>
          </w:p>
        </w:tc>
        <w:tc>
          <w:tcPr>
            <w:tcW w:w="795" w:type="dxa"/>
            <w:tcBorders>
              <w:top w:val="nil"/>
              <w:left w:val="nil"/>
              <w:bottom w:val="nil"/>
              <w:right w:val="nil"/>
            </w:tcBorders>
            <w:shd w:val="clear" w:color="auto" w:fill="auto"/>
            <w:vAlign w:val="bottom"/>
          </w:tcPr>
          <w:p w14:paraId="26618791" w14:textId="77777777" w:rsidR="00312AF0" w:rsidRPr="00273870" w:rsidRDefault="00312AF0" w:rsidP="009A6BC2">
            <w:pPr>
              <w:spacing w:after="0" w:line="240" w:lineRule="auto"/>
              <w:rPr>
                <w:rFonts w:ascii="Garamond" w:hAnsi="Garamond" w:cs="Arial"/>
                <w:sz w:val="20"/>
                <w:szCs w:val="20"/>
              </w:rPr>
            </w:pPr>
          </w:p>
        </w:tc>
        <w:tc>
          <w:tcPr>
            <w:tcW w:w="1082" w:type="dxa"/>
            <w:tcBorders>
              <w:top w:val="nil"/>
              <w:left w:val="nil"/>
              <w:bottom w:val="nil"/>
              <w:right w:val="nil"/>
            </w:tcBorders>
            <w:shd w:val="clear" w:color="auto" w:fill="auto"/>
            <w:vAlign w:val="bottom"/>
          </w:tcPr>
          <w:p w14:paraId="069A83DF" w14:textId="77777777" w:rsidR="00312AF0" w:rsidRPr="00273870" w:rsidRDefault="00312AF0" w:rsidP="009A6BC2">
            <w:pPr>
              <w:spacing w:after="0" w:line="240" w:lineRule="auto"/>
              <w:rPr>
                <w:rFonts w:ascii="Garamond" w:hAnsi="Garamond" w:cs="Arial"/>
                <w:sz w:val="20"/>
                <w:szCs w:val="20"/>
              </w:rPr>
            </w:pPr>
          </w:p>
        </w:tc>
        <w:tc>
          <w:tcPr>
            <w:tcW w:w="731" w:type="dxa"/>
            <w:tcBorders>
              <w:top w:val="nil"/>
              <w:left w:val="nil"/>
              <w:bottom w:val="nil"/>
              <w:right w:val="nil"/>
            </w:tcBorders>
            <w:shd w:val="clear" w:color="auto" w:fill="auto"/>
            <w:vAlign w:val="bottom"/>
          </w:tcPr>
          <w:p w14:paraId="70C1AC58" w14:textId="77777777" w:rsidR="00312AF0" w:rsidRPr="00273870" w:rsidRDefault="00312AF0" w:rsidP="009A6BC2">
            <w:pPr>
              <w:spacing w:after="0" w:line="240" w:lineRule="auto"/>
              <w:rPr>
                <w:rFonts w:ascii="Garamond" w:hAnsi="Garamond" w:cs="Arial"/>
                <w:sz w:val="20"/>
                <w:szCs w:val="20"/>
              </w:rPr>
            </w:pPr>
          </w:p>
        </w:tc>
        <w:tc>
          <w:tcPr>
            <w:tcW w:w="1117" w:type="dxa"/>
            <w:tcBorders>
              <w:top w:val="nil"/>
              <w:left w:val="nil"/>
              <w:bottom w:val="nil"/>
              <w:right w:val="nil"/>
            </w:tcBorders>
            <w:shd w:val="clear" w:color="auto" w:fill="auto"/>
            <w:vAlign w:val="bottom"/>
          </w:tcPr>
          <w:p w14:paraId="50FD9DDC"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-0.058***</w:t>
            </w:r>
          </w:p>
        </w:tc>
        <w:tc>
          <w:tcPr>
            <w:tcW w:w="837" w:type="dxa"/>
            <w:tcBorders>
              <w:top w:val="nil"/>
              <w:left w:val="nil"/>
              <w:bottom w:val="nil"/>
              <w:right w:val="nil"/>
            </w:tcBorders>
            <w:shd w:val="clear" w:color="auto" w:fill="auto"/>
            <w:vAlign w:val="bottom"/>
          </w:tcPr>
          <w:p w14:paraId="2C9DDE5C"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0.00</w:t>
            </w:r>
          </w:p>
        </w:tc>
      </w:tr>
      <w:tr w:rsidR="00273870" w:rsidRPr="00273870" w14:paraId="02FCF9C4" w14:textId="77777777" w:rsidTr="006B655D">
        <w:trPr>
          <w:trHeight w:val="215"/>
        </w:trPr>
        <w:tc>
          <w:tcPr>
            <w:tcW w:w="3060" w:type="dxa"/>
            <w:tcBorders>
              <w:top w:val="nil"/>
              <w:left w:val="nil"/>
              <w:bottom w:val="nil"/>
              <w:right w:val="single" w:sz="4" w:space="0" w:color="auto"/>
            </w:tcBorders>
            <w:shd w:val="clear" w:color="auto" w:fill="auto"/>
            <w:noWrap/>
            <w:vAlign w:val="bottom"/>
          </w:tcPr>
          <w:p w14:paraId="1BF821BC" w14:textId="77777777" w:rsidR="00312AF0" w:rsidRPr="00273870" w:rsidRDefault="00312AF0" w:rsidP="009A6BC2">
            <w:pPr>
              <w:spacing w:after="0" w:line="240" w:lineRule="auto"/>
              <w:rPr>
                <w:rFonts w:ascii="Garamond" w:eastAsia="Times New Roman" w:hAnsi="Garamond" w:cs="Arial"/>
                <w:sz w:val="20"/>
                <w:szCs w:val="20"/>
              </w:rPr>
            </w:pPr>
            <w:r w:rsidRPr="00273870">
              <w:rPr>
                <w:rFonts w:ascii="Garamond" w:hAnsi="Garamond" w:cs="Arial"/>
                <w:sz w:val="20"/>
                <w:szCs w:val="20"/>
              </w:rPr>
              <w:t xml:space="preserve">Police PCA                  </w:t>
            </w:r>
          </w:p>
        </w:tc>
        <w:tc>
          <w:tcPr>
            <w:tcW w:w="1127" w:type="dxa"/>
            <w:tcBorders>
              <w:top w:val="nil"/>
              <w:left w:val="nil"/>
              <w:bottom w:val="nil"/>
              <w:right w:val="nil"/>
            </w:tcBorders>
            <w:shd w:val="clear" w:color="auto" w:fill="auto"/>
            <w:noWrap/>
            <w:vAlign w:val="bottom"/>
          </w:tcPr>
          <w:p w14:paraId="1932E325"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 xml:space="preserve"> 0.020</w:t>
            </w:r>
          </w:p>
        </w:tc>
        <w:tc>
          <w:tcPr>
            <w:tcW w:w="757" w:type="dxa"/>
            <w:tcBorders>
              <w:top w:val="nil"/>
              <w:left w:val="nil"/>
              <w:bottom w:val="nil"/>
              <w:right w:val="nil"/>
            </w:tcBorders>
            <w:shd w:val="clear" w:color="auto" w:fill="auto"/>
            <w:noWrap/>
            <w:vAlign w:val="bottom"/>
          </w:tcPr>
          <w:p w14:paraId="5040BE9C"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0.01</w:t>
            </w:r>
          </w:p>
        </w:tc>
        <w:tc>
          <w:tcPr>
            <w:tcW w:w="1120" w:type="dxa"/>
            <w:tcBorders>
              <w:top w:val="nil"/>
              <w:left w:val="nil"/>
              <w:bottom w:val="nil"/>
              <w:right w:val="nil"/>
            </w:tcBorders>
            <w:shd w:val="clear" w:color="auto" w:fill="auto"/>
            <w:vAlign w:val="bottom"/>
          </w:tcPr>
          <w:p w14:paraId="5EDD3B0A" w14:textId="77777777" w:rsidR="00312AF0" w:rsidRPr="00273870" w:rsidRDefault="00312AF0" w:rsidP="009A6BC2">
            <w:pPr>
              <w:spacing w:after="0" w:line="240" w:lineRule="auto"/>
              <w:rPr>
                <w:rFonts w:ascii="Garamond" w:hAnsi="Garamond" w:cs="Arial"/>
                <w:sz w:val="20"/>
                <w:szCs w:val="20"/>
              </w:rPr>
            </w:pPr>
          </w:p>
        </w:tc>
        <w:tc>
          <w:tcPr>
            <w:tcW w:w="795" w:type="dxa"/>
            <w:tcBorders>
              <w:top w:val="nil"/>
              <w:left w:val="nil"/>
              <w:bottom w:val="nil"/>
              <w:right w:val="nil"/>
            </w:tcBorders>
            <w:shd w:val="clear" w:color="auto" w:fill="auto"/>
            <w:vAlign w:val="bottom"/>
          </w:tcPr>
          <w:p w14:paraId="682EDCB3" w14:textId="77777777" w:rsidR="00312AF0" w:rsidRPr="00273870" w:rsidRDefault="00312AF0" w:rsidP="009A6BC2">
            <w:pPr>
              <w:spacing w:after="0" w:line="240" w:lineRule="auto"/>
              <w:rPr>
                <w:rFonts w:ascii="Garamond" w:hAnsi="Garamond" w:cs="Arial"/>
                <w:sz w:val="20"/>
                <w:szCs w:val="20"/>
              </w:rPr>
            </w:pPr>
          </w:p>
        </w:tc>
        <w:tc>
          <w:tcPr>
            <w:tcW w:w="1082" w:type="dxa"/>
            <w:tcBorders>
              <w:top w:val="nil"/>
              <w:left w:val="nil"/>
              <w:bottom w:val="nil"/>
              <w:right w:val="nil"/>
            </w:tcBorders>
            <w:shd w:val="clear" w:color="auto" w:fill="auto"/>
            <w:vAlign w:val="bottom"/>
          </w:tcPr>
          <w:p w14:paraId="68D5B8B5" w14:textId="77777777" w:rsidR="00312AF0" w:rsidRPr="00273870" w:rsidRDefault="00312AF0" w:rsidP="009A6BC2">
            <w:pPr>
              <w:spacing w:after="0" w:line="240" w:lineRule="auto"/>
              <w:rPr>
                <w:rFonts w:ascii="Garamond" w:hAnsi="Garamond" w:cs="Arial"/>
                <w:sz w:val="20"/>
                <w:szCs w:val="20"/>
              </w:rPr>
            </w:pPr>
          </w:p>
        </w:tc>
        <w:tc>
          <w:tcPr>
            <w:tcW w:w="731" w:type="dxa"/>
            <w:tcBorders>
              <w:top w:val="nil"/>
              <w:left w:val="nil"/>
              <w:bottom w:val="nil"/>
              <w:right w:val="nil"/>
            </w:tcBorders>
            <w:shd w:val="clear" w:color="auto" w:fill="auto"/>
            <w:vAlign w:val="bottom"/>
          </w:tcPr>
          <w:p w14:paraId="6A1BF75B" w14:textId="77777777" w:rsidR="00312AF0" w:rsidRPr="00273870" w:rsidRDefault="00312AF0" w:rsidP="009A6BC2">
            <w:pPr>
              <w:spacing w:after="0" w:line="240" w:lineRule="auto"/>
              <w:rPr>
                <w:rFonts w:ascii="Garamond" w:hAnsi="Garamond" w:cs="Arial"/>
                <w:sz w:val="20"/>
                <w:szCs w:val="20"/>
              </w:rPr>
            </w:pPr>
          </w:p>
        </w:tc>
        <w:tc>
          <w:tcPr>
            <w:tcW w:w="1117" w:type="dxa"/>
            <w:tcBorders>
              <w:top w:val="nil"/>
              <w:left w:val="nil"/>
              <w:bottom w:val="nil"/>
              <w:right w:val="nil"/>
            </w:tcBorders>
            <w:shd w:val="clear" w:color="auto" w:fill="auto"/>
            <w:vAlign w:val="bottom"/>
          </w:tcPr>
          <w:p w14:paraId="4DED44B6"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-0.014***</w:t>
            </w:r>
          </w:p>
        </w:tc>
        <w:tc>
          <w:tcPr>
            <w:tcW w:w="837" w:type="dxa"/>
            <w:tcBorders>
              <w:top w:val="nil"/>
              <w:left w:val="nil"/>
              <w:bottom w:val="nil"/>
              <w:right w:val="nil"/>
            </w:tcBorders>
            <w:shd w:val="clear" w:color="auto" w:fill="auto"/>
            <w:vAlign w:val="bottom"/>
          </w:tcPr>
          <w:p w14:paraId="2271CE1D"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0.01</w:t>
            </w:r>
          </w:p>
        </w:tc>
      </w:tr>
      <w:tr w:rsidR="00273870" w:rsidRPr="00273870" w14:paraId="4E74B050" w14:textId="77777777" w:rsidTr="006B655D">
        <w:trPr>
          <w:trHeight w:val="215"/>
        </w:trPr>
        <w:tc>
          <w:tcPr>
            <w:tcW w:w="3060" w:type="dxa"/>
            <w:tcBorders>
              <w:top w:val="nil"/>
              <w:left w:val="nil"/>
              <w:bottom w:val="nil"/>
              <w:right w:val="single" w:sz="4" w:space="0" w:color="auto"/>
            </w:tcBorders>
            <w:shd w:val="clear" w:color="auto" w:fill="auto"/>
            <w:noWrap/>
            <w:vAlign w:val="bottom"/>
          </w:tcPr>
          <w:p w14:paraId="3E0695C4" w14:textId="77777777" w:rsidR="00312AF0" w:rsidRPr="00273870" w:rsidRDefault="00312AF0" w:rsidP="009A6BC2">
            <w:pPr>
              <w:spacing w:after="0" w:line="240" w:lineRule="auto"/>
              <w:rPr>
                <w:rFonts w:ascii="Garamond" w:eastAsia="Times New Roman" w:hAnsi="Garamond" w:cs="Arial"/>
                <w:sz w:val="20"/>
                <w:szCs w:val="20"/>
              </w:rPr>
            </w:pPr>
            <w:r w:rsidRPr="00273870">
              <w:rPr>
                <w:rFonts w:ascii="Garamond" w:hAnsi="Garamond" w:cs="Arial"/>
                <w:sz w:val="20"/>
                <w:szCs w:val="20"/>
              </w:rPr>
              <w:t xml:space="preserve">Bar &amp; restaurant PCA </w:t>
            </w:r>
          </w:p>
        </w:tc>
        <w:tc>
          <w:tcPr>
            <w:tcW w:w="1127" w:type="dxa"/>
            <w:tcBorders>
              <w:top w:val="nil"/>
              <w:left w:val="nil"/>
              <w:bottom w:val="nil"/>
              <w:right w:val="nil"/>
            </w:tcBorders>
            <w:shd w:val="clear" w:color="auto" w:fill="auto"/>
            <w:noWrap/>
            <w:vAlign w:val="bottom"/>
          </w:tcPr>
          <w:p w14:paraId="1DAC5793"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 xml:space="preserve"> 0.116***</w:t>
            </w:r>
          </w:p>
        </w:tc>
        <w:tc>
          <w:tcPr>
            <w:tcW w:w="757" w:type="dxa"/>
            <w:tcBorders>
              <w:top w:val="nil"/>
              <w:left w:val="nil"/>
              <w:bottom w:val="nil"/>
              <w:right w:val="nil"/>
            </w:tcBorders>
            <w:shd w:val="clear" w:color="auto" w:fill="auto"/>
            <w:noWrap/>
            <w:vAlign w:val="bottom"/>
          </w:tcPr>
          <w:p w14:paraId="77A864F0"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0.01</w:t>
            </w:r>
          </w:p>
        </w:tc>
        <w:tc>
          <w:tcPr>
            <w:tcW w:w="1120" w:type="dxa"/>
            <w:tcBorders>
              <w:top w:val="nil"/>
              <w:left w:val="nil"/>
              <w:bottom w:val="nil"/>
              <w:right w:val="nil"/>
            </w:tcBorders>
            <w:shd w:val="clear" w:color="auto" w:fill="auto"/>
            <w:vAlign w:val="bottom"/>
          </w:tcPr>
          <w:p w14:paraId="1235306B" w14:textId="77777777" w:rsidR="00312AF0" w:rsidRPr="00273870" w:rsidRDefault="00312AF0" w:rsidP="009A6BC2">
            <w:pPr>
              <w:spacing w:after="0" w:line="240" w:lineRule="auto"/>
              <w:rPr>
                <w:rFonts w:ascii="Garamond" w:hAnsi="Garamond" w:cs="Arial"/>
                <w:sz w:val="20"/>
                <w:szCs w:val="20"/>
              </w:rPr>
            </w:pPr>
          </w:p>
        </w:tc>
        <w:tc>
          <w:tcPr>
            <w:tcW w:w="795" w:type="dxa"/>
            <w:tcBorders>
              <w:top w:val="nil"/>
              <w:left w:val="nil"/>
              <w:bottom w:val="nil"/>
              <w:right w:val="nil"/>
            </w:tcBorders>
            <w:shd w:val="clear" w:color="auto" w:fill="auto"/>
            <w:vAlign w:val="bottom"/>
          </w:tcPr>
          <w:p w14:paraId="1D8F3BA2" w14:textId="77777777" w:rsidR="00312AF0" w:rsidRPr="00273870" w:rsidRDefault="00312AF0" w:rsidP="009A6BC2">
            <w:pPr>
              <w:spacing w:after="0" w:line="240" w:lineRule="auto"/>
              <w:rPr>
                <w:rFonts w:ascii="Garamond" w:hAnsi="Garamond" w:cs="Arial"/>
                <w:sz w:val="20"/>
                <w:szCs w:val="20"/>
              </w:rPr>
            </w:pPr>
          </w:p>
        </w:tc>
        <w:tc>
          <w:tcPr>
            <w:tcW w:w="1082" w:type="dxa"/>
            <w:tcBorders>
              <w:top w:val="nil"/>
              <w:left w:val="nil"/>
              <w:bottom w:val="nil"/>
              <w:right w:val="nil"/>
            </w:tcBorders>
            <w:shd w:val="clear" w:color="auto" w:fill="auto"/>
            <w:vAlign w:val="bottom"/>
          </w:tcPr>
          <w:p w14:paraId="1AEF89A0" w14:textId="77777777" w:rsidR="00312AF0" w:rsidRPr="00273870" w:rsidRDefault="00312AF0" w:rsidP="009A6BC2">
            <w:pPr>
              <w:spacing w:after="0" w:line="240" w:lineRule="auto"/>
              <w:rPr>
                <w:rFonts w:ascii="Garamond" w:hAnsi="Garamond" w:cs="Arial"/>
                <w:sz w:val="20"/>
                <w:szCs w:val="20"/>
              </w:rPr>
            </w:pPr>
          </w:p>
        </w:tc>
        <w:tc>
          <w:tcPr>
            <w:tcW w:w="731" w:type="dxa"/>
            <w:tcBorders>
              <w:top w:val="nil"/>
              <w:left w:val="nil"/>
              <w:bottom w:val="nil"/>
              <w:right w:val="nil"/>
            </w:tcBorders>
            <w:shd w:val="clear" w:color="auto" w:fill="auto"/>
            <w:vAlign w:val="bottom"/>
          </w:tcPr>
          <w:p w14:paraId="727F7572" w14:textId="77777777" w:rsidR="00312AF0" w:rsidRPr="00273870" w:rsidRDefault="00312AF0" w:rsidP="009A6BC2">
            <w:pPr>
              <w:spacing w:after="0" w:line="240" w:lineRule="auto"/>
              <w:rPr>
                <w:rFonts w:ascii="Garamond" w:hAnsi="Garamond" w:cs="Arial"/>
                <w:sz w:val="20"/>
                <w:szCs w:val="20"/>
              </w:rPr>
            </w:pPr>
          </w:p>
        </w:tc>
        <w:tc>
          <w:tcPr>
            <w:tcW w:w="1117" w:type="dxa"/>
            <w:tcBorders>
              <w:top w:val="nil"/>
              <w:left w:val="nil"/>
              <w:bottom w:val="nil"/>
              <w:right w:val="nil"/>
            </w:tcBorders>
            <w:shd w:val="clear" w:color="auto" w:fill="auto"/>
            <w:vAlign w:val="bottom"/>
          </w:tcPr>
          <w:p w14:paraId="1EC98AB5"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 xml:space="preserve"> 0.050***</w:t>
            </w:r>
          </w:p>
        </w:tc>
        <w:tc>
          <w:tcPr>
            <w:tcW w:w="837" w:type="dxa"/>
            <w:tcBorders>
              <w:top w:val="nil"/>
              <w:left w:val="nil"/>
              <w:bottom w:val="nil"/>
              <w:right w:val="nil"/>
            </w:tcBorders>
            <w:shd w:val="clear" w:color="auto" w:fill="auto"/>
            <w:vAlign w:val="bottom"/>
          </w:tcPr>
          <w:p w14:paraId="34DAF1A2"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0.01</w:t>
            </w:r>
          </w:p>
        </w:tc>
      </w:tr>
      <w:tr w:rsidR="00273870" w:rsidRPr="00273870" w14:paraId="60473C76" w14:textId="77777777" w:rsidTr="006B655D">
        <w:trPr>
          <w:trHeight w:val="215"/>
        </w:trPr>
        <w:tc>
          <w:tcPr>
            <w:tcW w:w="3060" w:type="dxa"/>
            <w:tcBorders>
              <w:top w:val="nil"/>
              <w:left w:val="nil"/>
              <w:bottom w:val="nil"/>
              <w:right w:val="single" w:sz="4" w:space="0" w:color="auto"/>
            </w:tcBorders>
            <w:shd w:val="clear" w:color="auto" w:fill="auto"/>
            <w:noWrap/>
            <w:vAlign w:val="bottom"/>
          </w:tcPr>
          <w:p w14:paraId="6D9CCC72" w14:textId="77777777" w:rsidR="00312AF0" w:rsidRPr="00273870" w:rsidRDefault="00312AF0" w:rsidP="009A6BC2">
            <w:pPr>
              <w:spacing w:after="0" w:line="240" w:lineRule="auto"/>
              <w:rPr>
                <w:rFonts w:ascii="Garamond" w:eastAsia="Times New Roman" w:hAnsi="Garamond" w:cs="Arial"/>
                <w:sz w:val="20"/>
                <w:szCs w:val="20"/>
              </w:rPr>
            </w:pPr>
            <w:r w:rsidRPr="00273870">
              <w:rPr>
                <w:rFonts w:ascii="Garamond" w:hAnsi="Garamond" w:cs="Arial"/>
                <w:sz w:val="20"/>
                <w:szCs w:val="20"/>
              </w:rPr>
              <w:t xml:space="preserve">Secondary &amp; lower educ. PCA </w:t>
            </w:r>
          </w:p>
        </w:tc>
        <w:tc>
          <w:tcPr>
            <w:tcW w:w="1127" w:type="dxa"/>
            <w:tcBorders>
              <w:top w:val="nil"/>
              <w:left w:val="nil"/>
              <w:bottom w:val="nil"/>
              <w:right w:val="nil"/>
            </w:tcBorders>
            <w:shd w:val="clear" w:color="auto" w:fill="auto"/>
            <w:noWrap/>
            <w:vAlign w:val="bottom"/>
          </w:tcPr>
          <w:p w14:paraId="335C1405"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-0.007</w:t>
            </w:r>
          </w:p>
        </w:tc>
        <w:tc>
          <w:tcPr>
            <w:tcW w:w="757" w:type="dxa"/>
            <w:tcBorders>
              <w:top w:val="nil"/>
              <w:left w:val="nil"/>
              <w:bottom w:val="nil"/>
              <w:right w:val="nil"/>
            </w:tcBorders>
            <w:shd w:val="clear" w:color="auto" w:fill="auto"/>
            <w:noWrap/>
            <w:vAlign w:val="bottom"/>
          </w:tcPr>
          <w:p w14:paraId="6E78DF27"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0.01</w:t>
            </w:r>
          </w:p>
        </w:tc>
        <w:tc>
          <w:tcPr>
            <w:tcW w:w="1120" w:type="dxa"/>
            <w:tcBorders>
              <w:top w:val="nil"/>
              <w:left w:val="nil"/>
              <w:bottom w:val="nil"/>
              <w:right w:val="nil"/>
            </w:tcBorders>
            <w:shd w:val="clear" w:color="auto" w:fill="auto"/>
            <w:vAlign w:val="bottom"/>
          </w:tcPr>
          <w:p w14:paraId="2E15C51E" w14:textId="77777777" w:rsidR="00312AF0" w:rsidRPr="00273870" w:rsidRDefault="00312AF0" w:rsidP="009A6BC2">
            <w:pPr>
              <w:spacing w:after="0" w:line="240" w:lineRule="auto"/>
              <w:rPr>
                <w:rFonts w:ascii="Garamond" w:hAnsi="Garamond" w:cs="Arial"/>
                <w:sz w:val="20"/>
                <w:szCs w:val="20"/>
              </w:rPr>
            </w:pPr>
          </w:p>
        </w:tc>
        <w:tc>
          <w:tcPr>
            <w:tcW w:w="795" w:type="dxa"/>
            <w:tcBorders>
              <w:top w:val="nil"/>
              <w:left w:val="nil"/>
              <w:bottom w:val="nil"/>
              <w:right w:val="nil"/>
            </w:tcBorders>
            <w:shd w:val="clear" w:color="auto" w:fill="auto"/>
            <w:vAlign w:val="bottom"/>
          </w:tcPr>
          <w:p w14:paraId="1437E3BF" w14:textId="77777777" w:rsidR="00312AF0" w:rsidRPr="00273870" w:rsidRDefault="00312AF0" w:rsidP="009A6BC2">
            <w:pPr>
              <w:spacing w:after="0" w:line="240" w:lineRule="auto"/>
              <w:rPr>
                <w:rFonts w:ascii="Garamond" w:hAnsi="Garamond" w:cs="Arial"/>
                <w:sz w:val="20"/>
                <w:szCs w:val="20"/>
              </w:rPr>
            </w:pPr>
          </w:p>
        </w:tc>
        <w:tc>
          <w:tcPr>
            <w:tcW w:w="1082" w:type="dxa"/>
            <w:tcBorders>
              <w:top w:val="nil"/>
              <w:left w:val="nil"/>
              <w:bottom w:val="nil"/>
              <w:right w:val="nil"/>
            </w:tcBorders>
            <w:shd w:val="clear" w:color="auto" w:fill="auto"/>
            <w:vAlign w:val="bottom"/>
          </w:tcPr>
          <w:p w14:paraId="3F28D3AE" w14:textId="77777777" w:rsidR="00312AF0" w:rsidRPr="00273870" w:rsidRDefault="00312AF0" w:rsidP="009A6BC2">
            <w:pPr>
              <w:spacing w:after="0" w:line="240" w:lineRule="auto"/>
              <w:rPr>
                <w:rFonts w:ascii="Garamond" w:hAnsi="Garamond" w:cs="Arial"/>
                <w:sz w:val="20"/>
                <w:szCs w:val="20"/>
              </w:rPr>
            </w:pPr>
          </w:p>
        </w:tc>
        <w:tc>
          <w:tcPr>
            <w:tcW w:w="731" w:type="dxa"/>
            <w:tcBorders>
              <w:top w:val="nil"/>
              <w:left w:val="nil"/>
              <w:bottom w:val="nil"/>
              <w:right w:val="nil"/>
            </w:tcBorders>
            <w:shd w:val="clear" w:color="auto" w:fill="auto"/>
            <w:vAlign w:val="bottom"/>
          </w:tcPr>
          <w:p w14:paraId="1C4D8405" w14:textId="77777777" w:rsidR="00312AF0" w:rsidRPr="00273870" w:rsidRDefault="00312AF0" w:rsidP="009A6BC2">
            <w:pPr>
              <w:spacing w:after="0" w:line="240" w:lineRule="auto"/>
              <w:rPr>
                <w:rFonts w:ascii="Garamond" w:hAnsi="Garamond" w:cs="Arial"/>
                <w:sz w:val="20"/>
                <w:szCs w:val="20"/>
              </w:rPr>
            </w:pPr>
          </w:p>
        </w:tc>
        <w:tc>
          <w:tcPr>
            <w:tcW w:w="1117" w:type="dxa"/>
            <w:tcBorders>
              <w:top w:val="nil"/>
              <w:left w:val="nil"/>
              <w:bottom w:val="nil"/>
              <w:right w:val="nil"/>
            </w:tcBorders>
            <w:shd w:val="clear" w:color="auto" w:fill="auto"/>
            <w:vAlign w:val="bottom"/>
          </w:tcPr>
          <w:p w14:paraId="64CE6411"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-0.002</w:t>
            </w:r>
          </w:p>
        </w:tc>
        <w:tc>
          <w:tcPr>
            <w:tcW w:w="837" w:type="dxa"/>
            <w:tcBorders>
              <w:top w:val="nil"/>
              <w:left w:val="nil"/>
              <w:bottom w:val="nil"/>
              <w:right w:val="nil"/>
            </w:tcBorders>
            <w:shd w:val="clear" w:color="auto" w:fill="auto"/>
            <w:vAlign w:val="bottom"/>
          </w:tcPr>
          <w:p w14:paraId="5CE1DF7A"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0.01</w:t>
            </w:r>
          </w:p>
        </w:tc>
      </w:tr>
      <w:tr w:rsidR="00273870" w:rsidRPr="00273870" w14:paraId="69270374" w14:textId="77777777" w:rsidTr="006B655D">
        <w:trPr>
          <w:trHeight w:val="215"/>
        </w:trPr>
        <w:tc>
          <w:tcPr>
            <w:tcW w:w="3060" w:type="dxa"/>
            <w:tcBorders>
              <w:top w:val="nil"/>
              <w:left w:val="nil"/>
              <w:bottom w:val="nil"/>
              <w:right w:val="single" w:sz="4" w:space="0" w:color="auto"/>
            </w:tcBorders>
            <w:shd w:val="clear" w:color="auto" w:fill="auto"/>
            <w:noWrap/>
            <w:vAlign w:val="bottom"/>
          </w:tcPr>
          <w:p w14:paraId="27E75F59"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University PCA</w:t>
            </w:r>
          </w:p>
        </w:tc>
        <w:tc>
          <w:tcPr>
            <w:tcW w:w="1127" w:type="dxa"/>
            <w:tcBorders>
              <w:top w:val="nil"/>
              <w:left w:val="nil"/>
              <w:bottom w:val="nil"/>
              <w:right w:val="nil"/>
            </w:tcBorders>
            <w:shd w:val="clear" w:color="auto" w:fill="auto"/>
            <w:noWrap/>
            <w:vAlign w:val="bottom"/>
          </w:tcPr>
          <w:p w14:paraId="7241A30F"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 xml:space="preserve"> 0.078***</w:t>
            </w:r>
          </w:p>
        </w:tc>
        <w:tc>
          <w:tcPr>
            <w:tcW w:w="757" w:type="dxa"/>
            <w:tcBorders>
              <w:top w:val="nil"/>
              <w:left w:val="nil"/>
              <w:bottom w:val="nil"/>
              <w:right w:val="nil"/>
            </w:tcBorders>
            <w:shd w:val="clear" w:color="auto" w:fill="auto"/>
            <w:noWrap/>
            <w:vAlign w:val="bottom"/>
          </w:tcPr>
          <w:p w14:paraId="5B196C76"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0.01</w:t>
            </w:r>
          </w:p>
        </w:tc>
        <w:tc>
          <w:tcPr>
            <w:tcW w:w="1120" w:type="dxa"/>
            <w:tcBorders>
              <w:top w:val="nil"/>
              <w:left w:val="nil"/>
              <w:bottom w:val="nil"/>
              <w:right w:val="nil"/>
            </w:tcBorders>
            <w:shd w:val="clear" w:color="auto" w:fill="auto"/>
            <w:vAlign w:val="bottom"/>
          </w:tcPr>
          <w:p w14:paraId="7962C800" w14:textId="77777777" w:rsidR="00312AF0" w:rsidRPr="00273870" w:rsidRDefault="00312AF0" w:rsidP="009A6BC2">
            <w:pPr>
              <w:spacing w:after="0" w:line="240" w:lineRule="auto"/>
              <w:rPr>
                <w:rFonts w:ascii="Garamond" w:hAnsi="Garamond" w:cs="Arial"/>
                <w:sz w:val="20"/>
                <w:szCs w:val="20"/>
              </w:rPr>
            </w:pPr>
          </w:p>
        </w:tc>
        <w:tc>
          <w:tcPr>
            <w:tcW w:w="795" w:type="dxa"/>
            <w:tcBorders>
              <w:top w:val="nil"/>
              <w:left w:val="nil"/>
              <w:bottom w:val="nil"/>
              <w:right w:val="nil"/>
            </w:tcBorders>
            <w:shd w:val="clear" w:color="auto" w:fill="auto"/>
            <w:vAlign w:val="bottom"/>
          </w:tcPr>
          <w:p w14:paraId="5D9F9FBC" w14:textId="77777777" w:rsidR="00312AF0" w:rsidRPr="00273870" w:rsidRDefault="00312AF0" w:rsidP="009A6BC2">
            <w:pPr>
              <w:spacing w:after="0" w:line="240" w:lineRule="auto"/>
              <w:rPr>
                <w:rFonts w:ascii="Garamond" w:hAnsi="Garamond" w:cs="Arial"/>
                <w:sz w:val="20"/>
                <w:szCs w:val="20"/>
              </w:rPr>
            </w:pPr>
          </w:p>
        </w:tc>
        <w:tc>
          <w:tcPr>
            <w:tcW w:w="1082" w:type="dxa"/>
            <w:tcBorders>
              <w:top w:val="nil"/>
              <w:left w:val="nil"/>
              <w:bottom w:val="nil"/>
              <w:right w:val="nil"/>
            </w:tcBorders>
            <w:shd w:val="clear" w:color="auto" w:fill="auto"/>
            <w:vAlign w:val="bottom"/>
          </w:tcPr>
          <w:p w14:paraId="4FBFD353" w14:textId="77777777" w:rsidR="00312AF0" w:rsidRPr="00273870" w:rsidRDefault="00312AF0" w:rsidP="009A6BC2">
            <w:pPr>
              <w:spacing w:after="0" w:line="240" w:lineRule="auto"/>
              <w:rPr>
                <w:rFonts w:ascii="Garamond" w:hAnsi="Garamond" w:cs="Arial"/>
                <w:sz w:val="20"/>
                <w:szCs w:val="20"/>
              </w:rPr>
            </w:pPr>
          </w:p>
        </w:tc>
        <w:tc>
          <w:tcPr>
            <w:tcW w:w="731" w:type="dxa"/>
            <w:tcBorders>
              <w:top w:val="nil"/>
              <w:left w:val="nil"/>
              <w:bottom w:val="nil"/>
              <w:right w:val="nil"/>
            </w:tcBorders>
            <w:shd w:val="clear" w:color="auto" w:fill="auto"/>
            <w:vAlign w:val="bottom"/>
          </w:tcPr>
          <w:p w14:paraId="0D1B03CD" w14:textId="77777777" w:rsidR="00312AF0" w:rsidRPr="00273870" w:rsidRDefault="00312AF0" w:rsidP="009A6BC2">
            <w:pPr>
              <w:spacing w:after="0" w:line="240" w:lineRule="auto"/>
              <w:rPr>
                <w:rFonts w:ascii="Garamond" w:hAnsi="Garamond" w:cs="Arial"/>
                <w:sz w:val="20"/>
                <w:szCs w:val="20"/>
              </w:rPr>
            </w:pPr>
          </w:p>
        </w:tc>
        <w:tc>
          <w:tcPr>
            <w:tcW w:w="1117" w:type="dxa"/>
            <w:tcBorders>
              <w:top w:val="nil"/>
              <w:left w:val="nil"/>
              <w:bottom w:val="nil"/>
              <w:right w:val="nil"/>
            </w:tcBorders>
            <w:shd w:val="clear" w:color="auto" w:fill="auto"/>
            <w:vAlign w:val="bottom"/>
          </w:tcPr>
          <w:p w14:paraId="606D917C"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 xml:space="preserve"> 0.060***</w:t>
            </w:r>
          </w:p>
        </w:tc>
        <w:tc>
          <w:tcPr>
            <w:tcW w:w="837" w:type="dxa"/>
            <w:tcBorders>
              <w:top w:val="nil"/>
              <w:left w:val="nil"/>
              <w:bottom w:val="nil"/>
              <w:right w:val="nil"/>
            </w:tcBorders>
            <w:shd w:val="clear" w:color="auto" w:fill="auto"/>
            <w:vAlign w:val="bottom"/>
          </w:tcPr>
          <w:p w14:paraId="66731CDC"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0.01</w:t>
            </w:r>
          </w:p>
        </w:tc>
      </w:tr>
      <w:tr w:rsidR="00273870" w:rsidRPr="00273870" w14:paraId="290C1389" w14:textId="77777777" w:rsidTr="006B655D">
        <w:trPr>
          <w:trHeight w:val="215"/>
        </w:trPr>
        <w:tc>
          <w:tcPr>
            <w:tcW w:w="3060" w:type="dxa"/>
            <w:tcBorders>
              <w:top w:val="nil"/>
              <w:left w:val="nil"/>
              <w:bottom w:val="nil"/>
              <w:right w:val="single" w:sz="4" w:space="0" w:color="auto"/>
            </w:tcBorders>
            <w:shd w:val="clear" w:color="auto" w:fill="auto"/>
            <w:noWrap/>
            <w:vAlign w:val="bottom"/>
          </w:tcPr>
          <w:p w14:paraId="18BC69B0" w14:textId="77777777" w:rsidR="00312AF0" w:rsidRPr="00273870" w:rsidRDefault="00312AF0" w:rsidP="009A6BC2">
            <w:pPr>
              <w:spacing w:after="0" w:line="240" w:lineRule="auto"/>
              <w:rPr>
                <w:rFonts w:ascii="Garamond" w:eastAsia="Times New Roman" w:hAnsi="Garamond" w:cs="Arial"/>
                <w:sz w:val="20"/>
                <w:szCs w:val="20"/>
              </w:rPr>
            </w:pPr>
            <w:r w:rsidRPr="00273870">
              <w:rPr>
                <w:rFonts w:ascii="Garamond" w:hAnsi="Garamond" w:cs="Arial"/>
                <w:sz w:val="20"/>
                <w:szCs w:val="20"/>
              </w:rPr>
              <w:t xml:space="preserve">Pharmacy PCA </w:t>
            </w:r>
          </w:p>
        </w:tc>
        <w:tc>
          <w:tcPr>
            <w:tcW w:w="1127" w:type="dxa"/>
            <w:tcBorders>
              <w:top w:val="nil"/>
              <w:left w:val="nil"/>
              <w:bottom w:val="nil"/>
              <w:right w:val="nil"/>
            </w:tcBorders>
            <w:shd w:val="clear" w:color="auto" w:fill="auto"/>
            <w:noWrap/>
            <w:vAlign w:val="bottom"/>
          </w:tcPr>
          <w:p w14:paraId="0F2F31AC"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 xml:space="preserve"> 0.008</w:t>
            </w:r>
          </w:p>
        </w:tc>
        <w:tc>
          <w:tcPr>
            <w:tcW w:w="757" w:type="dxa"/>
            <w:tcBorders>
              <w:top w:val="nil"/>
              <w:left w:val="nil"/>
              <w:bottom w:val="nil"/>
              <w:right w:val="nil"/>
            </w:tcBorders>
            <w:shd w:val="clear" w:color="auto" w:fill="auto"/>
            <w:noWrap/>
            <w:vAlign w:val="bottom"/>
          </w:tcPr>
          <w:p w14:paraId="209157D2"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0.01</w:t>
            </w:r>
          </w:p>
        </w:tc>
        <w:tc>
          <w:tcPr>
            <w:tcW w:w="1120" w:type="dxa"/>
            <w:tcBorders>
              <w:top w:val="nil"/>
              <w:left w:val="nil"/>
              <w:bottom w:val="nil"/>
              <w:right w:val="nil"/>
            </w:tcBorders>
            <w:shd w:val="clear" w:color="auto" w:fill="auto"/>
            <w:vAlign w:val="bottom"/>
          </w:tcPr>
          <w:p w14:paraId="02E2DFF2" w14:textId="77777777" w:rsidR="00312AF0" w:rsidRPr="00273870" w:rsidRDefault="00312AF0" w:rsidP="009A6BC2">
            <w:pPr>
              <w:spacing w:after="0" w:line="240" w:lineRule="auto"/>
              <w:rPr>
                <w:rFonts w:ascii="Garamond" w:hAnsi="Garamond" w:cs="Arial"/>
                <w:sz w:val="20"/>
                <w:szCs w:val="20"/>
              </w:rPr>
            </w:pPr>
          </w:p>
        </w:tc>
        <w:tc>
          <w:tcPr>
            <w:tcW w:w="795" w:type="dxa"/>
            <w:tcBorders>
              <w:top w:val="nil"/>
              <w:left w:val="nil"/>
              <w:bottom w:val="nil"/>
              <w:right w:val="nil"/>
            </w:tcBorders>
            <w:shd w:val="clear" w:color="auto" w:fill="auto"/>
            <w:vAlign w:val="bottom"/>
          </w:tcPr>
          <w:p w14:paraId="54B5F36C" w14:textId="77777777" w:rsidR="00312AF0" w:rsidRPr="00273870" w:rsidRDefault="00312AF0" w:rsidP="009A6BC2">
            <w:pPr>
              <w:spacing w:after="0" w:line="240" w:lineRule="auto"/>
              <w:rPr>
                <w:rFonts w:ascii="Garamond" w:hAnsi="Garamond" w:cs="Arial"/>
                <w:sz w:val="20"/>
                <w:szCs w:val="20"/>
              </w:rPr>
            </w:pPr>
          </w:p>
        </w:tc>
        <w:tc>
          <w:tcPr>
            <w:tcW w:w="1082" w:type="dxa"/>
            <w:tcBorders>
              <w:top w:val="nil"/>
              <w:left w:val="nil"/>
              <w:bottom w:val="nil"/>
              <w:right w:val="nil"/>
            </w:tcBorders>
            <w:shd w:val="clear" w:color="auto" w:fill="auto"/>
            <w:vAlign w:val="bottom"/>
          </w:tcPr>
          <w:p w14:paraId="63484C07" w14:textId="77777777" w:rsidR="00312AF0" w:rsidRPr="00273870" w:rsidRDefault="00312AF0" w:rsidP="009A6BC2">
            <w:pPr>
              <w:spacing w:after="0" w:line="240" w:lineRule="auto"/>
              <w:rPr>
                <w:rFonts w:ascii="Garamond" w:hAnsi="Garamond" w:cs="Arial"/>
                <w:sz w:val="20"/>
                <w:szCs w:val="20"/>
              </w:rPr>
            </w:pPr>
          </w:p>
        </w:tc>
        <w:tc>
          <w:tcPr>
            <w:tcW w:w="731" w:type="dxa"/>
            <w:tcBorders>
              <w:top w:val="nil"/>
              <w:left w:val="nil"/>
              <w:bottom w:val="nil"/>
              <w:right w:val="nil"/>
            </w:tcBorders>
            <w:shd w:val="clear" w:color="auto" w:fill="auto"/>
            <w:vAlign w:val="bottom"/>
          </w:tcPr>
          <w:p w14:paraId="6799988F" w14:textId="77777777" w:rsidR="00312AF0" w:rsidRPr="00273870" w:rsidRDefault="00312AF0" w:rsidP="009A6BC2">
            <w:pPr>
              <w:spacing w:after="0" w:line="240" w:lineRule="auto"/>
              <w:rPr>
                <w:rFonts w:ascii="Garamond" w:hAnsi="Garamond" w:cs="Arial"/>
                <w:sz w:val="20"/>
                <w:szCs w:val="20"/>
              </w:rPr>
            </w:pPr>
          </w:p>
        </w:tc>
        <w:tc>
          <w:tcPr>
            <w:tcW w:w="1117" w:type="dxa"/>
            <w:tcBorders>
              <w:top w:val="nil"/>
              <w:left w:val="nil"/>
              <w:bottom w:val="nil"/>
              <w:right w:val="nil"/>
            </w:tcBorders>
            <w:shd w:val="clear" w:color="auto" w:fill="auto"/>
            <w:vAlign w:val="bottom"/>
          </w:tcPr>
          <w:p w14:paraId="0A7E94FF"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 xml:space="preserve"> 0.022</w:t>
            </w:r>
          </w:p>
        </w:tc>
        <w:tc>
          <w:tcPr>
            <w:tcW w:w="837" w:type="dxa"/>
            <w:tcBorders>
              <w:top w:val="nil"/>
              <w:left w:val="nil"/>
              <w:bottom w:val="nil"/>
              <w:right w:val="nil"/>
            </w:tcBorders>
            <w:shd w:val="clear" w:color="auto" w:fill="auto"/>
            <w:vAlign w:val="bottom"/>
          </w:tcPr>
          <w:p w14:paraId="3526B575"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0.01</w:t>
            </w:r>
          </w:p>
        </w:tc>
      </w:tr>
      <w:tr w:rsidR="00273870" w:rsidRPr="00273870" w14:paraId="53B0960A" w14:textId="77777777" w:rsidTr="006B655D">
        <w:trPr>
          <w:trHeight w:val="215"/>
        </w:trPr>
        <w:tc>
          <w:tcPr>
            <w:tcW w:w="3060" w:type="dxa"/>
            <w:tcBorders>
              <w:top w:val="nil"/>
              <w:left w:val="nil"/>
              <w:bottom w:val="nil"/>
              <w:right w:val="single" w:sz="4" w:space="0" w:color="auto"/>
            </w:tcBorders>
            <w:shd w:val="clear" w:color="auto" w:fill="auto"/>
            <w:noWrap/>
            <w:vAlign w:val="bottom"/>
          </w:tcPr>
          <w:p w14:paraId="4F5633EE" w14:textId="77777777" w:rsidR="00312AF0" w:rsidRPr="00273870" w:rsidRDefault="00312AF0" w:rsidP="009A6BC2">
            <w:pPr>
              <w:spacing w:after="0" w:line="240" w:lineRule="auto"/>
              <w:rPr>
                <w:rFonts w:ascii="Garamond" w:eastAsia="Times New Roman" w:hAnsi="Garamond" w:cs="Arial"/>
                <w:sz w:val="20"/>
                <w:szCs w:val="20"/>
              </w:rPr>
            </w:pPr>
            <w:r w:rsidRPr="00273870">
              <w:rPr>
                <w:rFonts w:ascii="Garamond" w:hAnsi="Garamond" w:cs="Arial"/>
                <w:sz w:val="20"/>
                <w:szCs w:val="20"/>
              </w:rPr>
              <w:t xml:space="preserve">Hospital &amp; Clinique PCA </w:t>
            </w:r>
          </w:p>
        </w:tc>
        <w:tc>
          <w:tcPr>
            <w:tcW w:w="1127" w:type="dxa"/>
            <w:tcBorders>
              <w:top w:val="nil"/>
              <w:left w:val="nil"/>
              <w:bottom w:val="nil"/>
              <w:right w:val="nil"/>
            </w:tcBorders>
            <w:shd w:val="clear" w:color="auto" w:fill="auto"/>
            <w:noWrap/>
            <w:vAlign w:val="bottom"/>
          </w:tcPr>
          <w:p w14:paraId="3912FE0A"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-0.001</w:t>
            </w:r>
          </w:p>
        </w:tc>
        <w:tc>
          <w:tcPr>
            <w:tcW w:w="757" w:type="dxa"/>
            <w:tcBorders>
              <w:top w:val="nil"/>
              <w:left w:val="nil"/>
              <w:bottom w:val="nil"/>
              <w:right w:val="nil"/>
            </w:tcBorders>
            <w:shd w:val="clear" w:color="auto" w:fill="auto"/>
            <w:noWrap/>
            <w:vAlign w:val="bottom"/>
          </w:tcPr>
          <w:p w14:paraId="28A89189"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0.01</w:t>
            </w:r>
          </w:p>
        </w:tc>
        <w:tc>
          <w:tcPr>
            <w:tcW w:w="1120" w:type="dxa"/>
            <w:tcBorders>
              <w:top w:val="nil"/>
              <w:left w:val="nil"/>
              <w:bottom w:val="nil"/>
              <w:right w:val="nil"/>
            </w:tcBorders>
            <w:shd w:val="clear" w:color="auto" w:fill="auto"/>
            <w:vAlign w:val="bottom"/>
          </w:tcPr>
          <w:p w14:paraId="65E40EAE" w14:textId="77777777" w:rsidR="00312AF0" w:rsidRPr="00273870" w:rsidRDefault="00312AF0" w:rsidP="009A6BC2">
            <w:pPr>
              <w:spacing w:after="0" w:line="240" w:lineRule="auto"/>
              <w:rPr>
                <w:rFonts w:ascii="Garamond" w:hAnsi="Garamond" w:cs="Arial"/>
                <w:sz w:val="20"/>
                <w:szCs w:val="20"/>
              </w:rPr>
            </w:pPr>
          </w:p>
        </w:tc>
        <w:tc>
          <w:tcPr>
            <w:tcW w:w="795" w:type="dxa"/>
            <w:tcBorders>
              <w:top w:val="nil"/>
              <w:left w:val="nil"/>
              <w:bottom w:val="nil"/>
              <w:right w:val="nil"/>
            </w:tcBorders>
            <w:shd w:val="clear" w:color="auto" w:fill="auto"/>
            <w:vAlign w:val="bottom"/>
          </w:tcPr>
          <w:p w14:paraId="79142836" w14:textId="77777777" w:rsidR="00312AF0" w:rsidRPr="00273870" w:rsidRDefault="00312AF0" w:rsidP="009A6BC2">
            <w:pPr>
              <w:spacing w:after="0" w:line="240" w:lineRule="auto"/>
              <w:rPr>
                <w:rFonts w:ascii="Garamond" w:hAnsi="Garamond" w:cs="Arial"/>
                <w:sz w:val="20"/>
                <w:szCs w:val="20"/>
              </w:rPr>
            </w:pPr>
          </w:p>
        </w:tc>
        <w:tc>
          <w:tcPr>
            <w:tcW w:w="1082" w:type="dxa"/>
            <w:tcBorders>
              <w:top w:val="nil"/>
              <w:left w:val="nil"/>
              <w:bottom w:val="nil"/>
              <w:right w:val="nil"/>
            </w:tcBorders>
            <w:shd w:val="clear" w:color="auto" w:fill="auto"/>
            <w:vAlign w:val="bottom"/>
          </w:tcPr>
          <w:p w14:paraId="15579B40" w14:textId="77777777" w:rsidR="00312AF0" w:rsidRPr="00273870" w:rsidRDefault="00312AF0" w:rsidP="009A6BC2">
            <w:pPr>
              <w:spacing w:after="0" w:line="240" w:lineRule="auto"/>
              <w:rPr>
                <w:rFonts w:ascii="Garamond" w:hAnsi="Garamond" w:cs="Arial"/>
                <w:sz w:val="20"/>
                <w:szCs w:val="20"/>
              </w:rPr>
            </w:pPr>
          </w:p>
        </w:tc>
        <w:tc>
          <w:tcPr>
            <w:tcW w:w="731" w:type="dxa"/>
            <w:tcBorders>
              <w:top w:val="nil"/>
              <w:left w:val="nil"/>
              <w:bottom w:val="nil"/>
              <w:right w:val="nil"/>
            </w:tcBorders>
            <w:shd w:val="clear" w:color="auto" w:fill="auto"/>
            <w:vAlign w:val="bottom"/>
          </w:tcPr>
          <w:p w14:paraId="5CEBB500" w14:textId="77777777" w:rsidR="00312AF0" w:rsidRPr="00273870" w:rsidRDefault="00312AF0" w:rsidP="009A6BC2">
            <w:pPr>
              <w:spacing w:after="0" w:line="240" w:lineRule="auto"/>
              <w:rPr>
                <w:rFonts w:ascii="Garamond" w:hAnsi="Garamond" w:cs="Arial"/>
                <w:sz w:val="20"/>
                <w:szCs w:val="20"/>
              </w:rPr>
            </w:pPr>
          </w:p>
        </w:tc>
        <w:tc>
          <w:tcPr>
            <w:tcW w:w="1117" w:type="dxa"/>
            <w:tcBorders>
              <w:top w:val="nil"/>
              <w:left w:val="nil"/>
              <w:bottom w:val="nil"/>
              <w:right w:val="nil"/>
            </w:tcBorders>
            <w:shd w:val="clear" w:color="auto" w:fill="auto"/>
            <w:vAlign w:val="bottom"/>
          </w:tcPr>
          <w:p w14:paraId="598B972B"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 xml:space="preserve"> 0.001</w:t>
            </w:r>
          </w:p>
        </w:tc>
        <w:tc>
          <w:tcPr>
            <w:tcW w:w="837" w:type="dxa"/>
            <w:tcBorders>
              <w:top w:val="nil"/>
              <w:left w:val="nil"/>
              <w:bottom w:val="nil"/>
              <w:right w:val="nil"/>
            </w:tcBorders>
            <w:shd w:val="clear" w:color="auto" w:fill="auto"/>
            <w:vAlign w:val="bottom"/>
          </w:tcPr>
          <w:p w14:paraId="5B33221D"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0.01</w:t>
            </w:r>
          </w:p>
        </w:tc>
      </w:tr>
      <w:tr w:rsidR="00273870" w:rsidRPr="00273870" w14:paraId="7F2BD800" w14:textId="77777777" w:rsidTr="006B655D">
        <w:trPr>
          <w:trHeight w:val="215"/>
        </w:trPr>
        <w:tc>
          <w:tcPr>
            <w:tcW w:w="3060" w:type="dxa"/>
            <w:tcBorders>
              <w:top w:val="nil"/>
              <w:left w:val="nil"/>
              <w:bottom w:val="nil"/>
              <w:right w:val="single" w:sz="4" w:space="0" w:color="auto"/>
            </w:tcBorders>
            <w:shd w:val="clear" w:color="auto" w:fill="auto"/>
            <w:noWrap/>
            <w:vAlign w:val="bottom"/>
          </w:tcPr>
          <w:p w14:paraId="3878DFDD" w14:textId="77777777" w:rsidR="00312AF0" w:rsidRPr="00273870" w:rsidRDefault="00312AF0" w:rsidP="009A6BC2">
            <w:pPr>
              <w:spacing w:after="0" w:line="240" w:lineRule="auto"/>
              <w:rPr>
                <w:rFonts w:ascii="Garamond" w:eastAsia="Times New Roman" w:hAnsi="Garamond" w:cs="Arial"/>
                <w:sz w:val="20"/>
                <w:szCs w:val="20"/>
              </w:rPr>
            </w:pPr>
            <w:r w:rsidRPr="00273870">
              <w:rPr>
                <w:rFonts w:ascii="Garamond" w:hAnsi="Garamond" w:cs="Arial"/>
                <w:sz w:val="20"/>
                <w:szCs w:val="20"/>
              </w:rPr>
              <w:t xml:space="preserve">Big Shopping Place PCA </w:t>
            </w:r>
          </w:p>
        </w:tc>
        <w:tc>
          <w:tcPr>
            <w:tcW w:w="1127" w:type="dxa"/>
            <w:tcBorders>
              <w:top w:val="nil"/>
              <w:left w:val="nil"/>
              <w:bottom w:val="nil"/>
              <w:right w:val="nil"/>
            </w:tcBorders>
            <w:shd w:val="clear" w:color="auto" w:fill="auto"/>
            <w:noWrap/>
            <w:vAlign w:val="bottom"/>
          </w:tcPr>
          <w:p w14:paraId="10310026"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 xml:space="preserve"> 0.108***</w:t>
            </w:r>
          </w:p>
        </w:tc>
        <w:tc>
          <w:tcPr>
            <w:tcW w:w="757" w:type="dxa"/>
            <w:tcBorders>
              <w:top w:val="nil"/>
              <w:left w:val="nil"/>
              <w:bottom w:val="nil"/>
              <w:right w:val="nil"/>
            </w:tcBorders>
            <w:shd w:val="clear" w:color="auto" w:fill="auto"/>
            <w:noWrap/>
            <w:vAlign w:val="bottom"/>
          </w:tcPr>
          <w:p w14:paraId="42DF63A2"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0.01</w:t>
            </w:r>
          </w:p>
        </w:tc>
        <w:tc>
          <w:tcPr>
            <w:tcW w:w="1120" w:type="dxa"/>
            <w:tcBorders>
              <w:top w:val="nil"/>
              <w:left w:val="nil"/>
              <w:bottom w:val="nil"/>
              <w:right w:val="nil"/>
            </w:tcBorders>
            <w:shd w:val="clear" w:color="auto" w:fill="auto"/>
            <w:vAlign w:val="bottom"/>
          </w:tcPr>
          <w:p w14:paraId="0EFE0FAD" w14:textId="77777777" w:rsidR="00312AF0" w:rsidRPr="00273870" w:rsidRDefault="00312AF0" w:rsidP="009A6BC2">
            <w:pPr>
              <w:spacing w:after="0" w:line="240" w:lineRule="auto"/>
              <w:rPr>
                <w:rFonts w:ascii="Garamond" w:hAnsi="Garamond" w:cs="Arial"/>
                <w:sz w:val="20"/>
                <w:szCs w:val="20"/>
              </w:rPr>
            </w:pPr>
          </w:p>
        </w:tc>
        <w:tc>
          <w:tcPr>
            <w:tcW w:w="795" w:type="dxa"/>
            <w:tcBorders>
              <w:top w:val="nil"/>
              <w:left w:val="nil"/>
              <w:bottom w:val="nil"/>
              <w:right w:val="nil"/>
            </w:tcBorders>
            <w:shd w:val="clear" w:color="auto" w:fill="auto"/>
            <w:vAlign w:val="bottom"/>
          </w:tcPr>
          <w:p w14:paraId="43AC20D0" w14:textId="77777777" w:rsidR="00312AF0" w:rsidRPr="00273870" w:rsidRDefault="00312AF0" w:rsidP="009A6BC2">
            <w:pPr>
              <w:spacing w:after="0" w:line="240" w:lineRule="auto"/>
              <w:rPr>
                <w:rFonts w:ascii="Garamond" w:hAnsi="Garamond" w:cs="Arial"/>
                <w:sz w:val="20"/>
                <w:szCs w:val="20"/>
              </w:rPr>
            </w:pPr>
          </w:p>
        </w:tc>
        <w:tc>
          <w:tcPr>
            <w:tcW w:w="1082" w:type="dxa"/>
            <w:tcBorders>
              <w:top w:val="nil"/>
              <w:left w:val="nil"/>
              <w:bottom w:val="nil"/>
              <w:right w:val="nil"/>
            </w:tcBorders>
            <w:shd w:val="clear" w:color="auto" w:fill="auto"/>
            <w:vAlign w:val="bottom"/>
          </w:tcPr>
          <w:p w14:paraId="3D73918C" w14:textId="77777777" w:rsidR="00312AF0" w:rsidRPr="00273870" w:rsidRDefault="00312AF0" w:rsidP="009A6BC2">
            <w:pPr>
              <w:spacing w:after="0" w:line="240" w:lineRule="auto"/>
              <w:rPr>
                <w:rFonts w:ascii="Garamond" w:hAnsi="Garamond" w:cs="Arial"/>
                <w:sz w:val="20"/>
                <w:szCs w:val="20"/>
              </w:rPr>
            </w:pPr>
          </w:p>
        </w:tc>
        <w:tc>
          <w:tcPr>
            <w:tcW w:w="731" w:type="dxa"/>
            <w:tcBorders>
              <w:top w:val="nil"/>
              <w:left w:val="nil"/>
              <w:bottom w:val="nil"/>
              <w:right w:val="nil"/>
            </w:tcBorders>
            <w:shd w:val="clear" w:color="auto" w:fill="auto"/>
            <w:vAlign w:val="bottom"/>
          </w:tcPr>
          <w:p w14:paraId="15A3745D" w14:textId="77777777" w:rsidR="00312AF0" w:rsidRPr="00273870" w:rsidRDefault="00312AF0" w:rsidP="009A6BC2">
            <w:pPr>
              <w:spacing w:after="0" w:line="240" w:lineRule="auto"/>
              <w:rPr>
                <w:rFonts w:ascii="Garamond" w:hAnsi="Garamond" w:cs="Arial"/>
                <w:sz w:val="20"/>
                <w:szCs w:val="20"/>
              </w:rPr>
            </w:pPr>
          </w:p>
        </w:tc>
        <w:tc>
          <w:tcPr>
            <w:tcW w:w="1117" w:type="dxa"/>
            <w:tcBorders>
              <w:top w:val="nil"/>
              <w:left w:val="nil"/>
              <w:bottom w:val="nil"/>
              <w:right w:val="nil"/>
            </w:tcBorders>
            <w:shd w:val="clear" w:color="auto" w:fill="auto"/>
            <w:vAlign w:val="bottom"/>
          </w:tcPr>
          <w:p w14:paraId="3AB3D8B8"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 xml:space="preserve"> 0.034</w:t>
            </w:r>
          </w:p>
        </w:tc>
        <w:tc>
          <w:tcPr>
            <w:tcW w:w="837" w:type="dxa"/>
            <w:tcBorders>
              <w:top w:val="nil"/>
              <w:left w:val="nil"/>
              <w:bottom w:val="nil"/>
              <w:right w:val="nil"/>
            </w:tcBorders>
            <w:shd w:val="clear" w:color="auto" w:fill="auto"/>
            <w:vAlign w:val="bottom"/>
          </w:tcPr>
          <w:p w14:paraId="208DE8E2"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0.01</w:t>
            </w:r>
          </w:p>
        </w:tc>
      </w:tr>
      <w:tr w:rsidR="00273870" w:rsidRPr="00273870" w14:paraId="02307D29" w14:textId="77777777" w:rsidTr="006B655D">
        <w:trPr>
          <w:trHeight w:val="215"/>
        </w:trPr>
        <w:tc>
          <w:tcPr>
            <w:tcW w:w="3060" w:type="dxa"/>
            <w:tcBorders>
              <w:top w:val="nil"/>
              <w:left w:val="nil"/>
              <w:bottom w:val="nil"/>
              <w:right w:val="single" w:sz="4" w:space="0" w:color="auto"/>
            </w:tcBorders>
            <w:shd w:val="clear" w:color="auto" w:fill="auto"/>
            <w:noWrap/>
            <w:vAlign w:val="bottom"/>
          </w:tcPr>
          <w:p w14:paraId="500A7727" w14:textId="77777777" w:rsidR="00312AF0" w:rsidRPr="00273870" w:rsidRDefault="00312AF0" w:rsidP="009A6BC2">
            <w:pPr>
              <w:spacing w:after="0" w:line="240" w:lineRule="auto"/>
              <w:rPr>
                <w:rFonts w:ascii="Garamond" w:eastAsia="Times New Roman" w:hAnsi="Garamond" w:cs="Arial"/>
                <w:sz w:val="20"/>
                <w:szCs w:val="20"/>
              </w:rPr>
            </w:pPr>
            <w:r w:rsidRPr="00273870">
              <w:rPr>
                <w:rFonts w:ascii="Garamond" w:hAnsi="Garamond" w:cs="Arial"/>
                <w:sz w:val="20"/>
                <w:szCs w:val="20"/>
              </w:rPr>
              <w:t xml:space="preserve">Social Cohesion Score                   </w:t>
            </w:r>
          </w:p>
        </w:tc>
        <w:tc>
          <w:tcPr>
            <w:tcW w:w="1127" w:type="dxa"/>
            <w:tcBorders>
              <w:top w:val="nil"/>
              <w:left w:val="nil"/>
              <w:bottom w:val="nil"/>
              <w:right w:val="nil"/>
            </w:tcBorders>
            <w:shd w:val="clear" w:color="auto" w:fill="auto"/>
            <w:noWrap/>
            <w:vAlign w:val="bottom"/>
          </w:tcPr>
          <w:p w14:paraId="3C89F673"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-0.074***</w:t>
            </w:r>
          </w:p>
        </w:tc>
        <w:tc>
          <w:tcPr>
            <w:tcW w:w="757" w:type="dxa"/>
            <w:tcBorders>
              <w:top w:val="nil"/>
              <w:left w:val="nil"/>
              <w:bottom w:val="nil"/>
              <w:right w:val="nil"/>
            </w:tcBorders>
            <w:shd w:val="clear" w:color="auto" w:fill="auto"/>
            <w:noWrap/>
            <w:vAlign w:val="bottom"/>
          </w:tcPr>
          <w:p w14:paraId="13C0671B"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0.01</w:t>
            </w:r>
          </w:p>
        </w:tc>
        <w:tc>
          <w:tcPr>
            <w:tcW w:w="1120" w:type="dxa"/>
            <w:tcBorders>
              <w:top w:val="nil"/>
              <w:left w:val="nil"/>
              <w:bottom w:val="nil"/>
              <w:right w:val="nil"/>
            </w:tcBorders>
            <w:shd w:val="clear" w:color="auto" w:fill="auto"/>
            <w:vAlign w:val="bottom"/>
          </w:tcPr>
          <w:p w14:paraId="57403BAB" w14:textId="77777777" w:rsidR="00312AF0" w:rsidRPr="00273870" w:rsidRDefault="00312AF0" w:rsidP="009A6BC2">
            <w:pPr>
              <w:spacing w:after="0" w:line="240" w:lineRule="auto"/>
              <w:rPr>
                <w:rFonts w:ascii="Garamond" w:hAnsi="Garamond" w:cs="Arial"/>
                <w:sz w:val="20"/>
                <w:szCs w:val="20"/>
              </w:rPr>
            </w:pPr>
          </w:p>
        </w:tc>
        <w:tc>
          <w:tcPr>
            <w:tcW w:w="795" w:type="dxa"/>
            <w:tcBorders>
              <w:top w:val="nil"/>
              <w:left w:val="nil"/>
              <w:bottom w:val="nil"/>
              <w:right w:val="nil"/>
            </w:tcBorders>
            <w:shd w:val="clear" w:color="auto" w:fill="auto"/>
            <w:vAlign w:val="bottom"/>
          </w:tcPr>
          <w:p w14:paraId="563DE630" w14:textId="77777777" w:rsidR="00312AF0" w:rsidRPr="00273870" w:rsidRDefault="00312AF0" w:rsidP="009A6BC2">
            <w:pPr>
              <w:spacing w:after="0" w:line="240" w:lineRule="auto"/>
              <w:rPr>
                <w:rFonts w:ascii="Garamond" w:hAnsi="Garamond" w:cs="Arial"/>
                <w:sz w:val="20"/>
                <w:szCs w:val="20"/>
              </w:rPr>
            </w:pPr>
          </w:p>
        </w:tc>
        <w:tc>
          <w:tcPr>
            <w:tcW w:w="1082" w:type="dxa"/>
            <w:tcBorders>
              <w:top w:val="nil"/>
              <w:left w:val="nil"/>
              <w:bottom w:val="nil"/>
              <w:right w:val="nil"/>
            </w:tcBorders>
            <w:shd w:val="clear" w:color="auto" w:fill="auto"/>
            <w:vAlign w:val="bottom"/>
          </w:tcPr>
          <w:p w14:paraId="1FB49BD4" w14:textId="77777777" w:rsidR="00312AF0" w:rsidRPr="00273870" w:rsidRDefault="00312AF0" w:rsidP="009A6BC2">
            <w:pPr>
              <w:spacing w:after="0" w:line="240" w:lineRule="auto"/>
              <w:rPr>
                <w:rFonts w:ascii="Garamond" w:hAnsi="Garamond" w:cs="Arial"/>
                <w:sz w:val="20"/>
                <w:szCs w:val="20"/>
              </w:rPr>
            </w:pPr>
          </w:p>
        </w:tc>
        <w:tc>
          <w:tcPr>
            <w:tcW w:w="731" w:type="dxa"/>
            <w:tcBorders>
              <w:top w:val="nil"/>
              <w:left w:val="nil"/>
              <w:bottom w:val="nil"/>
              <w:right w:val="nil"/>
            </w:tcBorders>
            <w:shd w:val="clear" w:color="auto" w:fill="auto"/>
            <w:vAlign w:val="bottom"/>
          </w:tcPr>
          <w:p w14:paraId="6ECAC611" w14:textId="77777777" w:rsidR="00312AF0" w:rsidRPr="00273870" w:rsidRDefault="00312AF0" w:rsidP="009A6BC2">
            <w:pPr>
              <w:spacing w:after="0" w:line="240" w:lineRule="auto"/>
              <w:rPr>
                <w:rFonts w:ascii="Garamond" w:hAnsi="Garamond" w:cs="Arial"/>
                <w:sz w:val="20"/>
                <w:szCs w:val="20"/>
              </w:rPr>
            </w:pPr>
          </w:p>
        </w:tc>
        <w:tc>
          <w:tcPr>
            <w:tcW w:w="1117" w:type="dxa"/>
            <w:tcBorders>
              <w:top w:val="nil"/>
              <w:left w:val="nil"/>
              <w:bottom w:val="nil"/>
              <w:right w:val="nil"/>
            </w:tcBorders>
            <w:shd w:val="clear" w:color="auto" w:fill="auto"/>
            <w:vAlign w:val="bottom"/>
          </w:tcPr>
          <w:p w14:paraId="741D60E6"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-0.038***</w:t>
            </w:r>
          </w:p>
        </w:tc>
        <w:tc>
          <w:tcPr>
            <w:tcW w:w="837" w:type="dxa"/>
            <w:tcBorders>
              <w:top w:val="nil"/>
              <w:left w:val="nil"/>
              <w:bottom w:val="nil"/>
              <w:right w:val="nil"/>
            </w:tcBorders>
            <w:shd w:val="clear" w:color="auto" w:fill="auto"/>
            <w:vAlign w:val="bottom"/>
          </w:tcPr>
          <w:p w14:paraId="261B58F5"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0.01</w:t>
            </w:r>
          </w:p>
        </w:tc>
      </w:tr>
      <w:tr w:rsidR="00273870" w:rsidRPr="00273870" w14:paraId="2BED52D7" w14:textId="77777777" w:rsidTr="006B655D">
        <w:trPr>
          <w:trHeight w:val="215"/>
        </w:trPr>
        <w:tc>
          <w:tcPr>
            <w:tcW w:w="3060" w:type="dxa"/>
            <w:tcBorders>
              <w:top w:val="nil"/>
              <w:left w:val="nil"/>
              <w:bottom w:val="nil"/>
              <w:right w:val="single" w:sz="4" w:space="0" w:color="auto"/>
            </w:tcBorders>
            <w:shd w:val="clear" w:color="auto" w:fill="auto"/>
            <w:noWrap/>
            <w:vAlign w:val="bottom"/>
          </w:tcPr>
          <w:p w14:paraId="193E2C51" w14:textId="77777777" w:rsidR="00312AF0" w:rsidRPr="00273870" w:rsidRDefault="00312AF0" w:rsidP="009A6BC2">
            <w:pPr>
              <w:spacing w:after="0" w:line="240" w:lineRule="auto"/>
              <w:rPr>
                <w:rFonts w:ascii="Garamond" w:eastAsia="Times New Roman" w:hAnsi="Garamond" w:cs="Arial"/>
                <w:sz w:val="20"/>
                <w:szCs w:val="20"/>
              </w:rPr>
            </w:pPr>
            <w:r w:rsidRPr="00273870">
              <w:rPr>
                <w:rFonts w:ascii="Garamond" w:hAnsi="Garamond" w:cs="Arial"/>
                <w:sz w:val="20"/>
                <w:szCs w:val="20"/>
              </w:rPr>
              <w:t xml:space="preserve">Natural population growth ‰             </w:t>
            </w:r>
          </w:p>
        </w:tc>
        <w:tc>
          <w:tcPr>
            <w:tcW w:w="1127" w:type="dxa"/>
            <w:tcBorders>
              <w:top w:val="nil"/>
              <w:left w:val="nil"/>
              <w:bottom w:val="nil"/>
              <w:right w:val="nil"/>
            </w:tcBorders>
            <w:shd w:val="clear" w:color="auto" w:fill="auto"/>
            <w:noWrap/>
            <w:vAlign w:val="bottom"/>
          </w:tcPr>
          <w:p w14:paraId="0136EF88"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-0.018***</w:t>
            </w:r>
          </w:p>
        </w:tc>
        <w:tc>
          <w:tcPr>
            <w:tcW w:w="757" w:type="dxa"/>
            <w:tcBorders>
              <w:top w:val="nil"/>
              <w:left w:val="nil"/>
              <w:bottom w:val="nil"/>
              <w:right w:val="nil"/>
            </w:tcBorders>
            <w:shd w:val="clear" w:color="auto" w:fill="auto"/>
            <w:noWrap/>
            <w:vAlign w:val="bottom"/>
          </w:tcPr>
          <w:p w14:paraId="338FDF31"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0.00</w:t>
            </w:r>
          </w:p>
        </w:tc>
        <w:tc>
          <w:tcPr>
            <w:tcW w:w="1120" w:type="dxa"/>
            <w:tcBorders>
              <w:top w:val="nil"/>
              <w:left w:val="nil"/>
              <w:bottom w:val="nil"/>
              <w:right w:val="nil"/>
            </w:tcBorders>
            <w:shd w:val="clear" w:color="auto" w:fill="auto"/>
            <w:vAlign w:val="bottom"/>
          </w:tcPr>
          <w:p w14:paraId="317229C7" w14:textId="77777777" w:rsidR="00312AF0" w:rsidRPr="00273870" w:rsidRDefault="00312AF0" w:rsidP="009A6BC2">
            <w:pPr>
              <w:spacing w:after="0" w:line="240" w:lineRule="auto"/>
              <w:rPr>
                <w:rFonts w:ascii="Garamond" w:hAnsi="Garamond" w:cs="Arial"/>
                <w:sz w:val="20"/>
                <w:szCs w:val="20"/>
              </w:rPr>
            </w:pPr>
          </w:p>
        </w:tc>
        <w:tc>
          <w:tcPr>
            <w:tcW w:w="795" w:type="dxa"/>
            <w:tcBorders>
              <w:top w:val="nil"/>
              <w:left w:val="nil"/>
              <w:bottom w:val="nil"/>
              <w:right w:val="nil"/>
            </w:tcBorders>
            <w:shd w:val="clear" w:color="auto" w:fill="auto"/>
            <w:vAlign w:val="bottom"/>
          </w:tcPr>
          <w:p w14:paraId="03B98782" w14:textId="77777777" w:rsidR="00312AF0" w:rsidRPr="00273870" w:rsidRDefault="00312AF0" w:rsidP="009A6BC2">
            <w:pPr>
              <w:spacing w:after="0" w:line="240" w:lineRule="auto"/>
              <w:rPr>
                <w:rFonts w:ascii="Garamond" w:hAnsi="Garamond" w:cs="Arial"/>
                <w:sz w:val="20"/>
                <w:szCs w:val="20"/>
              </w:rPr>
            </w:pPr>
          </w:p>
        </w:tc>
        <w:tc>
          <w:tcPr>
            <w:tcW w:w="1082" w:type="dxa"/>
            <w:tcBorders>
              <w:top w:val="nil"/>
              <w:left w:val="nil"/>
              <w:bottom w:val="nil"/>
              <w:right w:val="nil"/>
            </w:tcBorders>
            <w:shd w:val="clear" w:color="auto" w:fill="auto"/>
            <w:vAlign w:val="bottom"/>
          </w:tcPr>
          <w:p w14:paraId="7F9037A3" w14:textId="77777777" w:rsidR="00312AF0" w:rsidRPr="00273870" w:rsidRDefault="00312AF0" w:rsidP="009A6BC2">
            <w:pPr>
              <w:spacing w:after="0" w:line="240" w:lineRule="auto"/>
              <w:rPr>
                <w:rFonts w:ascii="Garamond" w:hAnsi="Garamond" w:cs="Arial"/>
                <w:sz w:val="20"/>
                <w:szCs w:val="20"/>
              </w:rPr>
            </w:pPr>
          </w:p>
        </w:tc>
        <w:tc>
          <w:tcPr>
            <w:tcW w:w="731" w:type="dxa"/>
            <w:tcBorders>
              <w:top w:val="nil"/>
              <w:left w:val="nil"/>
              <w:bottom w:val="nil"/>
              <w:right w:val="nil"/>
            </w:tcBorders>
            <w:shd w:val="clear" w:color="auto" w:fill="auto"/>
            <w:vAlign w:val="bottom"/>
          </w:tcPr>
          <w:p w14:paraId="5AB3739E" w14:textId="77777777" w:rsidR="00312AF0" w:rsidRPr="00273870" w:rsidRDefault="00312AF0" w:rsidP="009A6BC2">
            <w:pPr>
              <w:spacing w:after="0" w:line="240" w:lineRule="auto"/>
              <w:rPr>
                <w:rFonts w:ascii="Garamond" w:hAnsi="Garamond" w:cs="Arial"/>
                <w:sz w:val="20"/>
                <w:szCs w:val="20"/>
              </w:rPr>
            </w:pPr>
          </w:p>
        </w:tc>
        <w:tc>
          <w:tcPr>
            <w:tcW w:w="1117" w:type="dxa"/>
            <w:tcBorders>
              <w:top w:val="nil"/>
              <w:left w:val="nil"/>
              <w:bottom w:val="nil"/>
              <w:right w:val="nil"/>
            </w:tcBorders>
            <w:shd w:val="clear" w:color="auto" w:fill="auto"/>
            <w:vAlign w:val="bottom"/>
          </w:tcPr>
          <w:p w14:paraId="31675F53"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-0.008***</w:t>
            </w:r>
          </w:p>
        </w:tc>
        <w:tc>
          <w:tcPr>
            <w:tcW w:w="837" w:type="dxa"/>
            <w:tcBorders>
              <w:top w:val="nil"/>
              <w:left w:val="nil"/>
              <w:bottom w:val="nil"/>
              <w:right w:val="nil"/>
            </w:tcBorders>
            <w:shd w:val="clear" w:color="auto" w:fill="auto"/>
            <w:vAlign w:val="bottom"/>
          </w:tcPr>
          <w:p w14:paraId="65C0AE58"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0.00</w:t>
            </w:r>
          </w:p>
        </w:tc>
      </w:tr>
      <w:tr w:rsidR="00273870" w:rsidRPr="00273870" w14:paraId="31EB1715" w14:textId="77777777" w:rsidTr="006B655D">
        <w:trPr>
          <w:trHeight w:val="215"/>
        </w:trPr>
        <w:tc>
          <w:tcPr>
            <w:tcW w:w="3060" w:type="dxa"/>
            <w:tcBorders>
              <w:top w:val="nil"/>
              <w:left w:val="nil"/>
              <w:bottom w:val="nil"/>
              <w:right w:val="single" w:sz="4" w:space="0" w:color="auto"/>
            </w:tcBorders>
            <w:shd w:val="clear" w:color="auto" w:fill="auto"/>
            <w:noWrap/>
            <w:vAlign w:val="bottom"/>
          </w:tcPr>
          <w:p w14:paraId="4A8FD906"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Net immigration rate ‰</w:t>
            </w:r>
          </w:p>
        </w:tc>
        <w:tc>
          <w:tcPr>
            <w:tcW w:w="1127" w:type="dxa"/>
            <w:tcBorders>
              <w:top w:val="nil"/>
              <w:left w:val="nil"/>
              <w:bottom w:val="nil"/>
              <w:right w:val="nil"/>
            </w:tcBorders>
            <w:shd w:val="clear" w:color="auto" w:fill="auto"/>
            <w:noWrap/>
            <w:vAlign w:val="bottom"/>
          </w:tcPr>
          <w:p w14:paraId="0B8589A2" w14:textId="194C9C57" w:rsidR="00312AF0" w:rsidRPr="00273870" w:rsidRDefault="009D7601" w:rsidP="009A6BC2">
            <w:pPr>
              <w:spacing w:after="0" w:line="240" w:lineRule="auto"/>
              <w:rPr>
                <w:rFonts w:ascii="Garamond" w:hAnsi="Garamond" w:cs="Arial"/>
                <w:sz w:val="20"/>
                <w:szCs w:val="20"/>
              </w:rPr>
            </w:pPr>
            <w:r>
              <w:rPr>
                <w:rFonts w:ascii="Garamond" w:hAnsi="Garamond" w:cs="Arial"/>
                <w:sz w:val="20"/>
                <w:szCs w:val="20"/>
              </w:rPr>
              <w:t xml:space="preserve"> </w:t>
            </w:r>
            <w:r w:rsidR="00312AF0" w:rsidRPr="00273870">
              <w:rPr>
                <w:rFonts w:ascii="Garamond" w:hAnsi="Garamond" w:cs="Arial"/>
                <w:sz w:val="20"/>
                <w:szCs w:val="20"/>
              </w:rPr>
              <w:t>0.004</w:t>
            </w:r>
          </w:p>
        </w:tc>
        <w:tc>
          <w:tcPr>
            <w:tcW w:w="757" w:type="dxa"/>
            <w:tcBorders>
              <w:top w:val="nil"/>
              <w:left w:val="nil"/>
              <w:bottom w:val="nil"/>
              <w:right w:val="nil"/>
            </w:tcBorders>
            <w:shd w:val="clear" w:color="auto" w:fill="auto"/>
            <w:noWrap/>
            <w:vAlign w:val="bottom"/>
          </w:tcPr>
          <w:p w14:paraId="1CFDC626" w14:textId="77777777" w:rsidR="00312AF0" w:rsidRPr="00273870" w:rsidRDefault="00312AF0" w:rsidP="009A6BC2">
            <w:pPr>
              <w:spacing w:after="0" w:line="240" w:lineRule="auto"/>
              <w:rPr>
                <w:rFonts w:ascii="Garamond" w:hAnsi="Garamond" w:cs="Arial"/>
                <w:sz w:val="20"/>
                <w:szCs w:val="20"/>
              </w:rPr>
            </w:pPr>
          </w:p>
        </w:tc>
        <w:tc>
          <w:tcPr>
            <w:tcW w:w="1120" w:type="dxa"/>
            <w:tcBorders>
              <w:top w:val="nil"/>
              <w:left w:val="nil"/>
              <w:bottom w:val="nil"/>
              <w:right w:val="nil"/>
            </w:tcBorders>
            <w:shd w:val="clear" w:color="auto" w:fill="auto"/>
            <w:vAlign w:val="bottom"/>
          </w:tcPr>
          <w:p w14:paraId="4EA75F6B" w14:textId="77777777" w:rsidR="00312AF0" w:rsidRPr="00273870" w:rsidRDefault="00312AF0" w:rsidP="009A6BC2">
            <w:pPr>
              <w:spacing w:after="0" w:line="240" w:lineRule="auto"/>
              <w:rPr>
                <w:rFonts w:ascii="Garamond" w:hAnsi="Garamond" w:cs="Arial"/>
                <w:sz w:val="20"/>
                <w:szCs w:val="20"/>
              </w:rPr>
            </w:pPr>
          </w:p>
        </w:tc>
        <w:tc>
          <w:tcPr>
            <w:tcW w:w="795" w:type="dxa"/>
            <w:tcBorders>
              <w:top w:val="nil"/>
              <w:left w:val="nil"/>
              <w:bottom w:val="nil"/>
              <w:right w:val="nil"/>
            </w:tcBorders>
            <w:shd w:val="clear" w:color="auto" w:fill="auto"/>
            <w:vAlign w:val="bottom"/>
          </w:tcPr>
          <w:p w14:paraId="06046DE2" w14:textId="77777777" w:rsidR="00312AF0" w:rsidRPr="00273870" w:rsidRDefault="00312AF0" w:rsidP="009A6BC2">
            <w:pPr>
              <w:spacing w:after="0" w:line="240" w:lineRule="auto"/>
              <w:rPr>
                <w:rFonts w:ascii="Garamond" w:hAnsi="Garamond" w:cs="Arial"/>
                <w:sz w:val="20"/>
                <w:szCs w:val="20"/>
              </w:rPr>
            </w:pPr>
          </w:p>
        </w:tc>
        <w:tc>
          <w:tcPr>
            <w:tcW w:w="1082" w:type="dxa"/>
            <w:tcBorders>
              <w:top w:val="nil"/>
              <w:left w:val="nil"/>
              <w:bottom w:val="nil"/>
              <w:right w:val="nil"/>
            </w:tcBorders>
            <w:shd w:val="clear" w:color="auto" w:fill="auto"/>
            <w:vAlign w:val="bottom"/>
          </w:tcPr>
          <w:p w14:paraId="72F81AB1" w14:textId="77777777" w:rsidR="00312AF0" w:rsidRPr="00273870" w:rsidRDefault="00312AF0" w:rsidP="009A6BC2">
            <w:pPr>
              <w:spacing w:after="0" w:line="240" w:lineRule="auto"/>
              <w:rPr>
                <w:rFonts w:ascii="Garamond" w:hAnsi="Garamond" w:cs="Arial"/>
                <w:sz w:val="20"/>
                <w:szCs w:val="20"/>
              </w:rPr>
            </w:pPr>
          </w:p>
        </w:tc>
        <w:tc>
          <w:tcPr>
            <w:tcW w:w="731" w:type="dxa"/>
            <w:tcBorders>
              <w:top w:val="nil"/>
              <w:left w:val="nil"/>
              <w:bottom w:val="nil"/>
              <w:right w:val="nil"/>
            </w:tcBorders>
            <w:shd w:val="clear" w:color="auto" w:fill="auto"/>
            <w:vAlign w:val="bottom"/>
          </w:tcPr>
          <w:p w14:paraId="3324DCDB" w14:textId="77777777" w:rsidR="00312AF0" w:rsidRPr="00273870" w:rsidRDefault="00312AF0" w:rsidP="009A6BC2">
            <w:pPr>
              <w:spacing w:after="0" w:line="240" w:lineRule="auto"/>
              <w:rPr>
                <w:rFonts w:ascii="Garamond" w:hAnsi="Garamond" w:cs="Arial"/>
                <w:sz w:val="20"/>
                <w:szCs w:val="20"/>
              </w:rPr>
            </w:pPr>
          </w:p>
        </w:tc>
        <w:tc>
          <w:tcPr>
            <w:tcW w:w="1117" w:type="dxa"/>
            <w:tcBorders>
              <w:top w:val="nil"/>
              <w:left w:val="nil"/>
              <w:bottom w:val="nil"/>
              <w:right w:val="nil"/>
            </w:tcBorders>
            <w:shd w:val="clear" w:color="auto" w:fill="auto"/>
            <w:vAlign w:val="bottom"/>
          </w:tcPr>
          <w:p w14:paraId="28398E68"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 xml:space="preserve"> 0.001</w:t>
            </w:r>
          </w:p>
        </w:tc>
        <w:tc>
          <w:tcPr>
            <w:tcW w:w="837" w:type="dxa"/>
            <w:tcBorders>
              <w:top w:val="nil"/>
              <w:left w:val="nil"/>
              <w:bottom w:val="nil"/>
              <w:right w:val="nil"/>
            </w:tcBorders>
            <w:shd w:val="clear" w:color="auto" w:fill="auto"/>
            <w:vAlign w:val="bottom"/>
          </w:tcPr>
          <w:p w14:paraId="4319053F"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0.00</w:t>
            </w:r>
          </w:p>
        </w:tc>
      </w:tr>
      <w:tr w:rsidR="00273870" w:rsidRPr="00273870" w14:paraId="6F6689B0" w14:textId="77777777" w:rsidTr="006B655D">
        <w:trPr>
          <w:trHeight w:val="215"/>
        </w:trPr>
        <w:tc>
          <w:tcPr>
            <w:tcW w:w="3060" w:type="dxa"/>
            <w:tcBorders>
              <w:top w:val="nil"/>
              <w:left w:val="nil"/>
              <w:bottom w:val="nil"/>
              <w:right w:val="single" w:sz="4" w:space="0" w:color="auto"/>
            </w:tcBorders>
            <w:shd w:val="clear" w:color="auto" w:fill="auto"/>
            <w:noWrap/>
            <w:vAlign w:val="bottom"/>
          </w:tcPr>
          <w:p w14:paraId="22E14843" w14:textId="77777777" w:rsidR="00312AF0" w:rsidRPr="00273870" w:rsidRDefault="00312AF0" w:rsidP="009A6BC2">
            <w:pPr>
              <w:spacing w:after="0" w:line="240" w:lineRule="auto"/>
              <w:rPr>
                <w:rFonts w:ascii="Garamond" w:eastAsia="Times New Roman" w:hAnsi="Garamond" w:cs="Arial"/>
                <w:sz w:val="20"/>
                <w:szCs w:val="20"/>
              </w:rPr>
            </w:pPr>
            <w:r w:rsidRPr="00273870">
              <w:rPr>
                <w:rFonts w:ascii="Garamond" w:hAnsi="Garamond" w:cs="Arial"/>
                <w:sz w:val="20"/>
                <w:szCs w:val="20"/>
              </w:rPr>
              <w:t xml:space="preserve">Density net (hab/1000/ha)             </w:t>
            </w:r>
          </w:p>
        </w:tc>
        <w:tc>
          <w:tcPr>
            <w:tcW w:w="1127" w:type="dxa"/>
            <w:tcBorders>
              <w:top w:val="nil"/>
              <w:left w:val="nil"/>
              <w:bottom w:val="nil"/>
              <w:right w:val="nil"/>
            </w:tcBorders>
            <w:shd w:val="clear" w:color="auto" w:fill="auto"/>
            <w:noWrap/>
            <w:vAlign w:val="bottom"/>
          </w:tcPr>
          <w:p w14:paraId="379DFEB1"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-0.180***</w:t>
            </w:r>
          </w:p>
        </w:tc>
        <w:tc>
          <w:tcPr>
            <w:tcW w:w="757" w:type="dxa"/>
            <w:tcBorders>
              <w:top w:val="nil"/>
              <w:left w:val="nil"/>
              <w:bottom w:val="nil"/>
              <w:right w:val="nil"/>
            </w:tcBorders>
            <w:shd w:val="clear" w:color="auto" w:fill="auto"/>
            <w:noWrap/>
            <w:vAlign w:val="bottom"/>
          </w:tcPr>
          <w:p w14:paraId="4340A9A9"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0.02</w:t>
            </w:r>
          </w:p>
        </w:tc>
        <w:tc>
          <w:tcPr>
            <w:tcW w:w="1120" w:type="dxa"/>
            <w:tcBorders>
              <w:top w:val="nil"/>
              <w:left w:val="nil"/>
              <w:bottom w:val="nil"/>
              <w:right w:val="nil"/>
            </w:tcBorders>
            <w:shd w:val="clear" w:color="auto" w:fill="auto"/>
            <w:vAlign w:val="bottom"/>
          </w:tcPr>
          <w:p w14:paraId="22B99EAC" w14:textId="77777777" w:rsidR="00312AF0" w:rsidRPr="00273870" w:rsidRDefault="00312AF0" w:rsidP="009A6BC2">
            <w:pPr>
              <w:spacing w:after="0" w:line="240" w:lineRule="auto"/>
              <w:rPr>
                <w:rFonts w:ascii="Garamond" w:hAnsi="Garamond" w:cs="Arial"/>
                <w:sz w:val="20"/>
                <w:szCs w:val="20"/>
              </w:rPr>
            </w:pPr>
          </w:p>
        </w:tc>
        <w:tc>
          <w:tcPr>
            <w:tcW w:w="795" w:type="dxa"/>
            <w:tcBorders>
              <w:top w:val="nil"/>
              <w:left w:val="nil"/>
              <w:bottom w:val="nil"/>
              <w:right w:val="nil"/>
            </w:tcBorders>
            <w:shd w:val="clear" w:color="auto" w:fill="auto"/>
            <w:vAlign w:val="bottom"/>
          </w:tcPr>
          <w:p w14:paraId="46090400" w14:textId="77777777" w:rsidR="00312AF0" w:rsidRPr="00273870" w:rsidRDefault="00312AF0" w:rsidP="009A6BC2">
            <w:pPr>
              <w:spacing w:after="0" w:line="240" w:lineRule="auto"/>
              <w:rPr>
                <w:rFonts w:ascii="Garamond" w:hAnsi="Garamond" w:cs="Arial"/>
                <w:sz w:val="20"/>
                <w:szCs w:val="20"/>
              </w:rPr>
            </w:pPr>
          </w:p>
        </w:tc>
        <w:tc>
          <w:tcPr>
            <w:tcW w:w="1082" w:type="dxa"/>
            <w:tcBorders>
              <w:top w:val="nil"/>
              <w:left w:val="nil"/>
              <w:bottom w:val="nil"/>
              <w:right w:val="nil"/>
            </w:tcBorders>
            <w:shd w:val="clear" w:color="auto" w:fill="auto"/>
            <w:vAlign w:val="bottom"/>
          </w:tcPr>
          <w:p w14:paraId="62EB53D5" w14:textId="77777777" w:rsidR="00312AF0" w:rsidRPr="00273870" w:rsidRDefault="00312AF0" w:rsidP="009A6BC2">
            <w:pPr>
              <w:spacing w:after="0" w:line="240" w:lineRule="auto"/>
              <w:rPr>
                <w:rFonts w:ascii="Garamond" w:hAnsi="Garamond" w:cs="Arial"/>
                <w:sz w:val="20"/>
                <w:szCs w:val="20"/>
              </w:rPr>
            </w:pPr>
          </w:p>
        </w:tc>
        <w:tc>
          <w:tcPr>
            <w:tcW w:w="731" w:type="dxa"/>
            <w:tcBorders>
              <w:top w:val="nil"/>
              <w:left w:val="nil"/>
              <w:bottom w:val="nil"/>
              <w:right w:val="nil"/>
            </w:tcBorders>
            <w:shd w:val="clear" w:color="auto" w:fill="auto"/>
            <w:vAlign w:val="bottom"/>
          </w:tcPr>
          <w:p w14:paraId="78FBF86E" w14:textId="77777777" w:rsidR="00312AF0" w:rsidRPr="00273870" w:rsidRDefault="00312AF0" w:rsidP="009A6BC2">
            <w:pPr>
              <w:spacing w:after="0" w:line="240" w:lineRule="auto"/>
              <w:rPr>
                <w:rFonts w:ascii="Garamond" w:hAnsi="Garamond" w:cs="Arial"/>
                <w:sz w:val="20"/>
                <w:szCs w:val="20"/>
              </w:rPr>
            </w:pPr>
          </w:p>
        </w:tc>
        <w:tc>
          <w:tcPr>
            <w:tcW w:w="1117" w:type="dxa"/>
            <w:tcBorders>
              <w:top w:val="nil"/>
              <w:left w:val="nil"/>
              <w:bottom w:val="nil"/>
              <w:right w:val="nil"/>
            </w:tcBorders>
            <w:shd w:val="clear" w:color="auto" w:fill="auto"/>
            <w:vAlign w:val="bottom"/>
          </w:tcPr>
          <w:p w14:paraId="75767CEF"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-0.067***</w:t>
            </w:r>
          </w:p>
        </w:tc>
        <w:tc>
          <w:tcPr>
            <w:tcW w:w="837" w:type="dxa"/>
            <w:tcBorders>
              <w:top w:val="nil"/>
              <w:left w:val="nil"/>
              <w:bottom w:val="nil"/>
              <w:right w:val="nil"/>
            </w:tcBorders>
            <w:shd w:val="clear" w:color="auto" w:fill="auto"/>
            <w:vAlign w:val="bottom"/>
          </w:tcPr>
          <w:p w14:paraId="5DA3C918"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0.02</w:t>
            </w:r>
          </w:p>
        </w:tc>
      </w:tr>
      <w:tr w:rsidR="00273870" w:rsidRPr="00273870" w14:paraId="5DFF77E1" w14:textId="77777777" w:rsidTr="006B655D">
        <w:trPr>
          <w:trHeight w:val="215"/>
        </w:trPr>
        <w:tc>
          <w:tcPr>
            <w:tcW w:w="3060" w:type="dxa"/>
            <w:tcBorders>
              <w:top w:val="nil"/>
              <w:left w:val="nil"/>
              <w:bottom w:val="nil"/>
              <w:right w:val="single" w:sz="4" w:space="0" w:color="auto"/>
            </w:tcBorders>
            <w:shd w:val="clear" w:color="auto" w:fill="auto"/>
            <w:noWrap/>
            <w:vAlign w:val="bottom"/>
          </w:tcPr>
          <w:p w14:paraId="4BBD1B53" w14:textId="77777777" w:rsidR="00312AF0" w:rsidRPr="00273870" w:rsidRDefault="00312AF0" w:rsidP="009A6BC2">
            <w:pPr>
              <w:spacing w:after="0" w:line="240" w:lineRule="auto"/>
              <w:rPr>
                <w:rFonts w:ascii="Garamond" w:eastAsia="Times New Roman" w:hAnsi="Garamond" w:cs="Arial"/>
                <w:sz w:val="20"/>
                <w:szCs w:val="20"/>
              </w:rPr>
            </w:pPr>
            <w:r w:rsidRPr="00273870">
              <w:rPr>
                <w:rFonts w:ascii="Garamond" w:hAnsi="Garamond" w:cs="Arial"/>
                <w:sz w:val="20"/>
                <w:szCs w:val="20"/>
              </w:rPr>
              <w:t>Performing Arts PCA</w:t>
            </w:r>
          </w:p>
        </w:tc>
        <w:tc>
          <w:tcPr>
            <w:tcW w:w="1127" w:type="dxa"/>
            <w:tcBorders>
              <w:top w:val="nil"/>
              <w:left w:val="nil"/>
              <w:bottom w:val="nil"/>
              <w:right w:val="nil"/>
            </w:tcBorders>
            <w:shd w:val="clear" w:color="auto" w:fill="auto"/>
            <w:noWrap/>
            <w:vAlign w:val="bottom"/>
          </w:tcPr>
          <w:p w14:paraId="30CE18B1" w14:textId="77777777" w:rsidR="00312AF0" w:rsidRPr="00273870" w:rsidRDefault="00312AF0" w:rsidP="009A6BC2">
            <w:pPr>
              <w:spacing w:after="0" w:line="240" w:lineRule="auto"/>
              <w:rPr>
                <w:rFonts w:ascii="Garamond" w:hAnsi="Garamond" w:cs="Arial"/>
                <w:sz w:val="20"/>
                <w:szCs w:val="20"/>
              </w:rPr>
            </w:pPr>
          </w:p>
        </w:tc>
        <w:tc>
          <w:tcPr>
            <w:tcW w:w="757" w:type="dxa"/>
            <w:tcBorders>
              <w:top w:val="nil"/>
              <w:left w:val="nil"/>
              <w:bottom w:val="nil"/>
              <w:right w:val="nil"/>
            </w:tcBorders>
            <w:shd w:val="clear" w:color="auto" w:fill="auto"/>
            <w:noWrap/>
            <w:vAlign w:val="bottom"/>
          </w:tcPr>
          <w:p w14:paraId="6D961A76" w14:textId="77777777" w:rsidR="00312AF0" w:rsidRPr="00273870" w:rsidRDefault="00312AF0" w:rsidP="009A6BC2">
            <w:pPr>
              <w:spacing w:after="0" w:line="240" w:lineRule="auto"/>
              <w:rPr>
                <w:rFonts w:ascii="Garamond" w:hAnsi="Garamond" w:cs="Arial"/>
                <w:sz w:val="20"/>
                <w:szCs w:val="20"/>
              </w:rPr>
            </w:pPr>
          </w:p>
        </w:tc>
        <w:tc>
          <w:tcPr>
            <w:tcW w:w="1120" w:type="dxa"/>
            <w:tcBorders>
              <w:top w:val="nil"/>
              <w:left w:val="nil"/>
              <w:bottom w:val="nil"/>
              <w:right w:val="nil"/>
            </w:tcBorders>
            <w:shd w:val="clear" w:color="auto" w:fill="auto"/>
            <w:vAlign w:val="bottom"/>
          </w:tcPr>
          <w:p w14:paraId="32820ABE"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-0.083***</w:t>
            </w:r>
          </w:p>
        </w:tc>
        <w:tc>
          <w:tcPr>
            <w:tcW w:w="795" w:type="dxa"/>
            <w:tcBorders>
              <w:top w:val="nil"/>
              <w:left w:val="nil"/>
              <w:bottom w:val="nil"/>
              <w:right w:val="nil"/>
            </w:tcBorders>
            <w:shd w:val="clear" w:color="auto" w:fill="auto"/>
            <w:vAlign w:val="bottom"/>
          </w:tcPr>
          <w:p w14:paraId="41E2E7D3"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0.01</w:t>
            </w:r>
          </w:p>
        </w:tc>
        <w:tc>
          <w:tcPr>
            <w:tcW w:w="1082" w:type="dxa"/>
            <w:tcBorders>
              <w:top w:val="nil"/>
              <w:left w:val="nil"/>
              <w:bottom w:val="nil"/>
              <w:right w:val="nil"/>
            </w:tcBorders>
            <w:shd w:val="clear" w:color="auto" w:fill="auto"/>
            <w:vAlign w:val="bottom"/>
          </w:tcPr>
          <w:p w14:paraId="38E46A76" w14:textId="77777777" w:rsidR="00312AF0" w:rsidRPr="00273870" w:rsidRDefault="00312AF0" w:rsidP="009A6BC2">
            <w:pPr>
              <w:spacing w:after="0" w:line="240" w:lineRule="auto"/>
              <w:rPr>
                <w:rFonts w:ascii="Garamond" w:hAnsi="Garamond" w:cs="Arial"/>
                <w:sz w:val="20"/>
                <w:szCs w:val="20"/>
              </w:rPr>
            </w:pPr>
          </w:p>
        </w:tc>
        <w:tc>
          <w:tcPr>
            <w:tcW w:w="731" w:type="dxa"/>
            <w:tcBorders>
              <w:top w:val="nil"/>
              <w:left w:val="nil"/>
              <w:bottom w:val="nil"/>
              <w:right w:val="nil"/>
            </w:tcBorders>
            <w:shd w:val="clear" w:color="auto" w:fill="auto"/>
            <w:vAlign w:val="bottom"/>
          </w:tcPr>
          <w:p w14:paraId="2DD4FE6B" w14:textId="77777777" w:rsidR="00312AF0" w:rsidRPr="00273870" w:rsidRDefault="00312AF0" w:rsidP="009A6BC2">
            <w:pPr>
              <w:spacing w:after="0" w:line="240" w:lineRule="auto"/>
              <w:rPr>
                <w:rFonts w:ascii="Garamond" w:hAnsi="Garamond" w:cs="Arial"/>
                <w:sz w:val="20"/>
                <w:szCs w:val="20"/>
              </w:rPr>
            </w:pPr>
          </w:p>
        </w:tc>
        <w:tc>
          <w:tcPr>
            <w:tcW w:w="1117" w:type="dxa"/>
            <w:tcBorders>
              <w:top w:val="nil"/>
              <w:left w:val="nil"/>
              <w:bottom w:val="nil"/>
              <w:right w:val="nil"/>
            </w:tcBorders>
            <w:shd w:val="clear" w:color="auto" w:fill="auto"/>
            <w:vAlign w:val="bottom"/>
          </w:tcPr>
          <w:p w14:paraId="5F3128A2"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-0.044***</w:t>
            </w:r>
          </w:p>
        </w:tc>
        <w:tc>
          <w:tcPr>
            <w:tcW w:w="837" w:type="dxa"/>
            <w:tcBorders>
              <w:top w:val="nil"/>
              <w:left w:val="nil"/>
              <w:bottom w:val="nil"/>
              <w:right w:val="nil"/>
            </w:tcBorders>
            <w:shd w:val="clear" w:color="auto" w:fill="auto"/>
            <w:vAlign w:val="bottom"/>
          </w:tcPr>
          <w:p w14:paraId="7BF0BFEA"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0.02</w:t>
            </w:r>
          </w:p>
        </w:tc>
      </w:tr>
      <w:tr w:rsidR="00273870" w:rsidRPr="00273870" w14:paraId="009D404A" w14:textId="77777777" w:rsidTr="006B655D">
        <w:trPr>
          <w:trHeight w:val="215"/>
        </w:trPr>
        <w:tc>
          <w:tcPr>
            <w:tcW w:w="3060" w:type="dxa"/>
            <w:tcBorders>
              <w:top w:val="nil"/>
              <w:left w:val="nil"/>
              <w:bottom w:val="nil"/>
              <w:right w:val="single" w:sz="4" w:space="0" w:color="auto"/>
            </w:tcBorders>
            <w:shd w:val="clear" w:color="auto" w:fill="auto"/>
            <w:noWrap/>
            <w:vAlign w:val="bottom"/>
          </w:tcPr>
          <w:p w14:paraId="2CA6E6F4" w14:textId="77777777" w:rsidR="00312AF0" w:rsidRPr="00273870" w:rsidRDefault="00312AF0" w:rsidP="009A6BC2">
            <w:pPr>
              <w:spacing w:after="0" w:line="240" w:lineRule="auto"/>
              <w:rPr>
                <w:rFonts w:ascii="Garamond" w:eastAsia="Times New Roman" w:hAnsi="Garamond" w:cs="Arial"/>
                <w:sz w:val="20"/>
                <w:szCs w:val="20"/>
              </w:rPr>
            </w:pPr>
            <w:r w:rsidRPr="00273870">
              <w:rPr>
                <w:rFonts w:ascii="Garamond" w:hAnsi="Garamond" w:cs="Arial"/>
                <w:sz w:val="20"/>
                <w:szCs w:val="20"/>
              </w:rPr>
              <w:t xml:space="preserve">Religious Institution PCA        </w:t>
            </w:r>
          </w:p>
        </w:tc>
        <w:tc>
          <w:tcPr>
            <w:tcW w:w="1127" w:type="dxa"/>
            <w:tcBorders>
              <w:top w:val="nil"/>
              <w:left w:val="nil"/>
              <w:bottom w:val="nil"/>
              <w:right w:val="nil"/>
            </w:tcBorders>
            <w:shd w:val="clear" w:color="auto" w:fill="auto"/>
            <w:noWrap/>
            <w:vAlign w:val="bottom"/>
          </w:tcPr>
          <w:p w14:paraId="19F6EDEB" w14:textId="77777777" w:rsidR="00312AF0" w:rsidRPr="00273870" w:rsidRDefault="00312AF0" w:rsidP="009A6BC2">
            <w:pPr>
              <w:spacing w:after="0" w:line="240" w:lineRule="auto"/>
              <w:rPr>
                <w:rFonts w:ascii="Garamond" w:hAnsi="Garamond" w:cs="Arial"/>
                <w:sz w:val="20"/>
                <w:szCs w:val="20"/>
              </w:rPr>
            </w:pPr>
          </w:p>
        </w:tc>
        <w:tc>
          <w:tcPr>
            <w:tcW w:w="757" w:type="dxa"/>
            <w:tcBorders>
              <w:top w:val="nil"/>
              <w:left w:val="nil"/>
              <w:bottom w:val="nil"/>
              <w:right w:val="nil"/>
            </w:tcBorders>
            <w:shd w:val="clear" w:color="auto" w:fill="auto"/>
            <w:noWrap/>
            <w:vAlign w:val="bottom"/>
          </w:tcPr>
          <w:p w14:paraId="31120A97" w14:textId="77777777" w:rsidR="00312AF0" w:rsidRPr="00273870" w:rsidRDefault="00312AF0" w:rsidP="009A6BC2">
            <w:pPr>
              <w:spacing w:after="0" w:line="240" w:lineRule="auto"/>
              <w:rPr>
                <w:rFonts w:ascii="Garamond" w:hAnsi="Garamond" w:cs="Arial"/>
                <w:sz w:val="20"/>
                <w:szCs w:val="20"/>
              </w:rPr>
            </w:pPr>
          </w:p>
        </w:tc>
        <w:tc>
          <w:tcPr>
            <w:tcW w:w="1120" w:type="dxa"/>
            <w:tcBorders>
              <w:top w:val="nil"/>
              <w:left w:val="nil"/>
              <w:bottom w:val="nil"/>
              <w:right w:val="nil"/>
            </w:tcBorders>
            <w:shd w:val="clear" w:color="auto" w:fill="auto"/>
            <w:vAlign w:val="bottom"/>
          </w:tcPr>
          <w:p w14:paraId="1C2D21DE"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 xml:space="preserve"> 0.028*</w:t>
            </w:r>
          </w:p>
        </w:tc>
        <w:tc>
          <w:tcPr>
            <w:tcW w:w="795" w:type="dxa"/>
            <w:tcBorders>
              <w:top w:val="nil"/>
              <w:left w:val="nil"/>
              <w:bottom w:val="nil"/>
              <w:right w:val="nil"/>
            </w:tcBorders>
            <w:shd w:val="clear" w:color="auto" w:fill="auto"/>
            <w:vAlign w:val="bottom"/>
          </w:tcPr>
          <w:p w14:paraId="0A79016A"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0.01</w:t>
            </w:r>
          </w:p>
        </w:tc>
        <w:tc>
          <w:tcPr>
            <w:tcW w:w="1082" w:type="dxa"/>
            <w:tcBorders>
              <w:top w:val="nil"/>
              <w:left w:val="nil"/>
              <w:bottom w:val="nil"/>
              <w:right w:val="nil"/>
            </w:tcBorders>
            <w:shd w:val="clear" w:color="auto" w:fill="auto"/>
            <w:vAlign w:val="bottom"/>
          </w:tcPr>
          <w:p w14:paraId="5F380916" w14:textId="77777777" w:rsidR="00312AF0" w:rsidRPr="00273870" w:rsidRDefault="00312AF0" w:rsidP="009A6BC2">
            <w:pPr>
              <w:spacing w:after="0" w:line="240" w:lineRule="auto"/>
              <w:rPr>
                <w:rFonts w:ascii="Garamond" w:hAnsi="Garamond" w:cs="Arial"/>
                <w:sz w:val="20"/>
                <w:szCs w:val="20"/>
              </w:rPr>
            </w:pPr>
          </w:p>
        </w:tc>
        <w:tc>
          <w:tcPr>
            <w:tcW w:w="731" w:type="dxa"/>
            <w:tcBorders>
              <w:top w:val="nil"/>
              <w:left w:val="nil"/>
              <w:bottom w:val="nil"/>
              <w:right w:val="nil"/>
            </w:tcBorders>
            <w:shd w:val="clear" w:color="auto" w:fill="auto"/>
            <w:vAlign w:val="bottom"/>
          </w:tcPr>
          <w:p w14:paraId="03C17912" w14:textId="77777777" w:rsidR="00312AF0" w:rsidRPr="00273870" w:rsidRDefault="00312AF0" w:rsidP="009A6BC2">
            <w:pPr>
              <w:spacing w:after="0" w:line="240" w:lineRule="auto"/>
              <w:rPr>
                <w:rFonts w:ascii="Garamond" w:hAnsi="Garamond" w:cs="Arial"/>
                <w:sz w:val="20"/>
                <w:szCs w:val="20"/>
              </w:rPr>
            </w:pPr>
          </w:p>
        </w:tc>
        <w:tc>
          <w:tcPr>
            <w:tcW w:w="1117" w:type="dxa"/>
            <w:tcBorders>
              <w:top w:val="nil"/>
              <w:left w:val="nil"/>
              <w:bottom w:val="nil"/>
              <w:right w:val="nil"/>
            </w:tcBorders>
            <w:shd w:val="clear" w:color="auto" w:fill="auto"/>
            <w:vAlign w:val="bottom"/>
          </w:tcPr>
          <w:p w14:paraId="304E667B"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-0.018</w:t>
            </w:r>
          </w:p>
        </w:tc>
        <w:tc>
          <w:tcPr>
            <w:tcW w:w="837" w:type="dxa"/>
            <w:tcBorders>
              <w:top w:val="nil"/>
              <w:left w:val="nil"/>
              <w:bottom w:val="nil"/>
              <w:right w:val="nil"/>
            </w:tcBorders>
            <w:shd w:val="clear" w:color="auto" w:fill="auto"/>
            <w:vAlign w:val="bottom"/>
          </w:tcPr>
          <w:p w14:paraId="4ABE4656"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0.02</w:t>
            </w:r>
          </w:p>
        </w:tc>
      </w:tr>
      <w:tr w:rsidR="00273870" w:rsidRPr="00273870" w14:paraId="39AAD9F6" w14:textId="77777777" w:rsidTr="006B655D">
        <w:trPr>
          <w:trHeight w:val="215"/>
        </w:trPr>
        <w:tc>
          <w:tcPr>
            <w:tcW w:w="3060" w:type="dxa"/>
            <w:tcBorders>
              <w:top w:val="nil"/>
              <w:left w:val="nil"/>
              <w:bottom w:val="nil"/>
              <w:right w:val="single" w:sz="4" w:space="0" w:color="auto"/>
            </w:tcBorders>
            <w:shd w:val="clear" w:color="auto" w:fill="auto"/>
            <w:noWrap/>
            <w:vAlign w:val="bottom"/>
          </w:tcPr>
          <w:p w14:paraId="2BB811B4" w14:textId="77777777" w:rsidR="00312AF0" w:rsidRPr="00273870" w:rsidRDefault="00312AF0" w:rsidP="009A6BC2">
            <w:pPr>
              <w:spacing w:after="0" w:line="240" w:lineRule="auto"/>
              <w:rPr>
                <w:rFonts w:ascii="Garamond" w:eastAsia="Times New Roman" w:hAnsi="Garamond" w:cs="Arial"/>
                <w:sz w:val="20"/>
                <w:szCs w:val="20"/>
              </w:rPr>
            </w:pPr>
            <w:r w:rsidRPr="00273870">
              <w:rPr>
                <w:rFonts w:ascii="Garamond" w:hAnsi="Garamond" w:cs="Arial"/>
                <w:sz w:val="20"/>
                <w:szCs w:val="20"/>
              </w:rPr>
              <w:t>Museum, Library &amp; POI Cult. PCA</w:t>
            </w:r>
          </w:p>
        </w:tc>
        <w:tc>
          <w:tcPr>
            <w:tcW w:w="1127" w:type="dxa"/>
            <w:tcBorders>
              <w:top w:val="nil"/>
              <w:left w:val="nil"/>
              <w:bottom w:val="nil"/>
              <w:right w:val="nil"/>
            </w:tcBorders>
            <w:shd w:val="clear" w:color="auto" w:fill="auto"/>
            <w:noWrap/>
            <w:vAlign w:val="bottom"/>
          </w:tcPr>
          <w:p w14:paraId="4F8BF06C" w14:textId="77777777" w:rsidR="00312AF0" w:rsidRPr="00273870" w:rsidRDefault="00312AF0" w:rsidP="009A6BC2">
            <w:pPr>
              <w:spacing w:after="0" w:line="240" w:lineRule="auto"/>
              <w:rPr>
                <w:rFonts w:ascii="Garamond" w:hAnsi="Garamond" w:cs="Arial"/>
                <w:sz w:val="20"/>
                <w:szCs w:val="20"/>
              </w:rPr>
            </w:pPr>
          </w:p>
        </w:tc>
        <w:tc>
          <w:tcPr>
            <w:tcW w:w="757" w:type="dxa"/>
            <w:tcBorders>
              <w:top w:val="nil"/>
              <w:left w:val="nil"/>
              <w:bottom w:val="nil"/>
              <w:right w:val="nil"/>
            </w:tcBorders>
            <w:shd w:val="clear" w:color="auto" w:fill="auto"/>
            <w:noWrap/>
            <w:vAlign w:val="bottom"/>
          </w:tcPr>
          <w:p w14:paraId="46932FE5" w14:textId="77777777" w:rsidR="00312AF0" w:rsidRPr="00273870" w:rsidRDefault="00312AF0" w:rsidP="009A6BC2">
            <w:pPr>
              <w:spacing w:after="0" w:line="240" w:lineRule="auto"/>
              <w:rPr>
                <w:rFonts w:ascii="Garamond" w:hAnsi="Garamond" w:cs="Arial"/>
                <w:sz w:val="20"/>
                <w:szCs w:val="20"/>
              </w:rPr>
            </w:pPr>
          </w:p>
        </w:tc>
        <w:tc>
          <w:tcPr>
            <w:tcW w:w="1120" w:type="dxa"/>
            <w:tcBorders>
              <w:top w:val="nil"/>
              <w:left w:val="nil"/>
              <w:bottom w:val="nil"/>
              <w:right w:val="nil"/>
            </w:tcBorders>
            <w:shd w:val="clear" w:color="auto" w:fill="auto"/>
            <w:vAlign w:val="bottom"/>
          </w:tcPr>
          <w:p w14:paraId="17A13F75"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 xml:space="preserve"> 0.387***</w:t>
            </w:r>
          </w:p>
        </w:tc>
        <w:tc>
          <w:tcPr>
            <w:tcW w:w="795" w:type="dxa"/>
            <w:tcBorders>
              <w:top w:val="nil"/>
              <w:left w:val="nil"/>
              <w:bottom w:val="nil"/>
              <w:right w:val="nil"/>
            </w:tcBorders>
            <w:shd w:val="clear" w:color="auto" w:fill="auto"/>
            <w:vAlign w:val="bottom"/>
          </w:tcPr>
          <w:p w14:paraId="200C2820"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0.02</w:t>
            </w:r>
          </w:p>
        </w:tc>
        <w:tc>
          <w:tcPr>
            <w:tcW w:w="1082" w:type="dxa"/>
            <w:tcBorders>
              <w:top w:val="nil"/>
              <w:left w:val="nil"/>
              <w:bottom w:val="nil"/>
              <w:right w:val="nil"/>
            </w:tcBorders>
            <w:shd w:val="clear" w:color="auto" w:fill="auto"/>
            <w:vAlign w:val="bottom"/>
          </w:tcPr>
          <w:p w14:paraId="0D6C0515" w14:textId="77777777" w:rsidR="00312AF0" w:rsidRPr="00273870" w:rsidRDefault="00312AF0" w:rsidP="009A6BC2">
            <w:pPr>
              <w:spacing w:after="0" w:line="240" w:lineRule="auto"/>
              <w:rPr>
                <w:rFonts w:ascii="Garamond" w:hAnsi="Garamond" w:cs="Arial"/>
                <w:sz w:val="20"/>
                <w:szCs w:val="20"/>
              </w:rPr>
            </w:pPr>
          </w:p>
        </w:tc>
        <w:tc>
          <w:tcPr>
            <w:tcW w:w="731" w:type="dxa"/>
            <w:tcBorders>
              <w:top w:val="nil"/>
              <w:left w:val="nil"/>
              <w:bottom w:val="nil"/>
              <w:right w:val="nil"/>
            </w:tcBorders>
            <w:shd w:val="clear" w:color="auto" w:fill="auto"/>
            <w:vAlign w:val="bottom"/>
          </w:tcPr>
          <w:p w14:paraId="040BA59D" w14:textId="77777777" w:rsidR="00312AF0" w:rsidRPr="00273870" w:rsidRDefault="00312AF0" w:rsidP="009A6BC2">
            <w:pPr>
              <w:spacing w:after="0" w:line="240" w:lineRule="auto"/>
              <w:rPr>
                <w:rFonts w:ascii="Garamond" w:hAnsi="Garamond" w:cs="Arial"/>
                <w:sz w:val="20"/>
                <w:szCs w:val="20"/>
              </w:rPr>
            </w:pPr>
          </w:p>
        </w:tc>
        <w:tc>
          <w:tcPr>
            <w:tcW w:w="1117" w:type="dxa"/>
            <w:tcBorders>
              <w:top w:val="nil"/>
              <w:left w:val="nil"/>
              <w:bottom w:val="nil"/>
              <w:right w:val="nil"/>
            </w:tcBorders>
            <w:shd w:val="clear" w:color="auto" w:fill="auto"/>
            <w:vAlign w:val="bottom"/>
          </w:tcPr>
          <w:p w14:paraId="4DDD273D"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 xml:space="preserve"> 0.204***</w:t>
            </w:r>
          </w:p>
        </w:tc>
        <w:tc>
          <w:tcPr>
            <w:tcW w:w="837" w:type="dxa"/>
            <w:tcBorders>
              <w:top w:val="nil"/>
              <w:left w:val="nil"/>
              <w:bottom w:val="nil"/>
              <w:right w:val="nil"/>
            </w:tcBorders>
            <w:shd w:val="clear" w:color="auto" w:fill="auto"/>
            <w:vAlign w:val="bottom"/>
          </w:tcPr>
          <w:p w14:paraId="383739A2"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0.03</w:t>
            </w:r>
          </w:p>
        </w:tc>
      </w:tr>
      <w:tr w:rsidR="00273870" w:rsidRPr="00273870" w14:paraId="4F12C4DC" w14:textId="77777777" w:rsidTr="006B655D">
        <w:trPr>
          <w:trHeight w:val="215"/>
        </w:trPr>
        <w:tc>
          <w:tcPr>
            <w:tcW w:w="3060" w:type="dxa"/>
            <w:tcBorders>
              <w:top w:val="nil"/>
              <w:left w:val="nil"/>
              <w:bottom w:val="nil"/>
              <w:right w:val="single" w:sz="4" w:space="0" w:color="auto"/>
            </w:tcBorders>
            <w:shd w:val="clear" w:color="auto" w:fill="auto"/>
            <w:noWrap/>
            <w:vAlign w:val="bottom"/>
          </w:tcPr>
          <w:p w14:paraId="6A789199" w14:textId="77777777" w:rsidR="00312AF0" w:rsidRPr="00273870" w:rsidRDefault="00312AF0" w:rsidP="009A6BC2">
            <w:pPr>
              <w:spacing w:after="0" w:line="240" w:lineRule="auto"/>
              <w:rPr>
                <w:rFonts w:ascii="Garamond" w:eastAsia="Times New Roman" w:hAnsi="Garamond" w:cs="Arial"/>
                <w:sz w:val="20"/>
                <w:szCs w:val="20"/>
              </w:rPr>
            </w:pPr>
            <w:r w:rsidRPr="00273870">
              <w:rPr>
                <w:rFonts w:ascii="Garamond" w:hAnsi="Garamond" w:cs="Arial"/>
                <w:sz w:val="20"/>
                <w:szCs w:val="20"/>
              </w:rPr>
              <w:t xml:space="preserve">Income Distribution PCA          </w:t>
            </w:r>
          </w:p>
        </w:tc>
        <w:tc>
          <w:tcPr>
            <w:tcW w:w="1127" w:type="dxa"/>
            <w:tcBorders>
              <w:top w:val="nil"/>
              <w:left w:val="nil"/>
              <w:bottom w:val="nil"/>
              <w:right w:val="nil"/>
            </w:tcBorders>
            <w:shd w:val="clear" w:color="auto" w:fill="auto"/>
            <w:noWrap/>
            <w:vAlign w:val="bottom"/>
          </w:tcPr>
          <w:p w14:paraId="2E76959E" w14:textId="77777777" w:rsidR="00312AF0" w:rsidRPr="00273870" w:rsidRDefault="00312AF0" w:rsidP="009A6BC2">
            <w:pPr>
              <w:spacing w:after="0" w:line="240" w:lineRule="auto"/>
              <w:rPr>
                <w:rFonts w:ascii="Garamond" w:hAnsi="Garamond" w:cs="Arial"/>
                <w:sz w:val="20"/>
                <w:szCs w:val="20"/>
              </w:rPr>
            </w:pPr>
          </w:p>
        </w:tc>
        <w:tc>
          <w:tcPr>
            <w:tcW w:w="757" w:type="dxa"/>
            <w:tcBorders>
              <w:top w:val="nil"/>
              <w:left w:val="nil"/>
              <w:bottom w:val="nil"/>
              <w:right w:val="nil"/>
            </w:tcBorders>
            <w:shd w:val="clear" w:color="auto" w:fill="auto"/>
            <w:noWrap/>
            <w:vAlign w:val="bottom"/>
          </w:tcPr>
          <w:p w14:paraId="16568B9E" w14:textId="77777777" w:rsidR="00312AF0" w:rsidRPr="00273870" w:rsidRDefault="00312AF0" w:rsidP="009A6BC2">
            <w:pPr>
              <w:spacing w:after="0" w:line="240" w:lineRule="auto"/>
              <w:rPr>
                <w:rFonts w:ascii="Garamond" w:hAnsi="Garamond" w:cs="Arial"/>
                <w:sz w:val="20"/>
                <w:szCs w:val="20"/>
              </w:rPr>
            </w:pPr>
          </w:p>
        </w:tc>
        <w:tc>
          <w:tcPr>
            <w:tcW w:w="1120" w:type="dxa"/>
            <w:tcBorders>
              <w:top w:val="nil"/>
              <w:left w:val="nil"/>
              <w:bottom w:val="nil"/>
              <w:right w:val="nil"/>
            </w:tcBorders>
            <w:shd w:val="clear" w:color="auto" w:fill="auto"/>
            <w:vAlign w:val="bottom"/>
          </w:tcPr>
          <w:p w14:paraId="1136EF3D" w14:textId="77777777" w:rsidR="00312AF0" w:rsidRPr="00273870" w:rsidRDefault="00312AF0" w:rsidP="009A6BC2">
            <w:pPr>
              <w:spacing w:after="0" w:line="240" w:lineRule="auto"/>
              <w:rPr>
                <w:rFonts w:ascii="Garamond" w:hAnsi="Garamond" w:cs="Arial"/>
                <w:sz w:val="20"/>
                <w:szCs w:val="20"/>
              </w:rPr>
            </w:pPr>
          </w:p>
        </w:tc>
        <w:tc>
          <w:tcPr>
            <w:tcW w:w="795" w:type="dxa"/>
            <w:tcBorders>
              <w:top w:val="nil"/>
              <w:left w:val="nil"/>
              <w:bottom w:val="nil"/>
              <w:right w:val="nil"/>
            </w:tcBorders>
            <w:shd w:val="clear" w:color="auto" w:fill="auto"/>
            <w:vAlign w:val="bottom"/>
          </w:tcPr>
          <w:p w14:paraId="0384AB8A" w14:textId="77777777" w:rsidR="00312AF0" w:rsidRPr="00273870" w:rsidRDefault="00312AF0" w:rsidP="009A6BC2">
            <w:pPr>
              <w:spacing w:after="0" w:line="240" w:lineRule="auto"/>
              <w:rPr>
                <w:rFonts w:ascii="Garamond" w:hAnsi="Garamond" w:cs="Arial"/>
                <w:sz w:val="20"/>
                <w:szCs w:val="20"/>
              </w:rPr>
            </w:pPr>
          </w:p>
        </w:tc>
        <w:tc>
          <w:tcPr>
            <w:tcW w:w="1082" w:type="dxa"/>
            <w:tcBorders>
              <w:top w:val="nil"/>
              <w:left w:val="nil"/>
              <w:bottom w:val="nil"/>
              <w:right w:val="nil"/>
            </w:tcBorders>
            <w:shd w:val="clear" w:color="auto" w:fill="auto"/>
            <w:vAlign w:val="bottom"/>
          </w:tcPr>
          <w:p w14:paraId="13B57F56"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-0.402***</w:t>
            </w:r>
          </w:p>
        </w:tc>
        <w:tc>
          <w:tcPr>
            <w:tcW w:w="731" w:type="dxa"/>
            <w:tcBorders>
              <w:top w:val="nil"/>
              <w:left w:val="nil"/>
              <w:bottom w:val="nil"/>
              <w:right w:val="nil"/>
            </w:tcBorders>
            <w:shd w:val="clear" w:color="auto" w:fill="auto"/>
            <w:vAlign w:val="bottom"/>
          </w:tcPr>
          <w:p w14:paraId="34E2D48B"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0.01</w:t>
            </w:r>
          </w:p>
        </w:tc>
        <w:tc>
          <w:tcPr>
            <w:tcW w:w="1117" w:type="dxa"/>
            <w:tcBorders>
              <w:top w:val="nil"/>
              <w:left w:val="nil"/>
              <w:bottom w:val="nil"/>
              <w:right w:val="nil"/>
            </w:tcBorders>
            <w:shd w:val="clear" w:color="auto" w:fill="auto"/>
            <w:vAlign w:val="bottom"/>
          </w:tcPr>
          <w:p w14:paraId="7D00AB37"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-0.114***</w:t>
            </w:r>
          </w:p>
        </w:tc>
        <w:tc>
          <w:tcPr>
            <w:tcW w:w="837" w:type="dxa"/>
            <w:tcBorders>
              <w:top w:val="nil"/>
              <w:left w:val="nil"/>
              <w:bottom w:val="nil"/>
              <w:right w:val="nil"/>
            </w:tcBorders>
            <w:shd w:val="clear" w:color="auto" w:fill="auto"/>
            <w:vAlign w:val="bottom"/>
          </w:tcPr>
          <w:p w14:paraId="1DB54B34"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0.04</w:t>
            </w:r>
          </w:p>
        </w:tc>
      </w:tr>
      <w:tr w:rsidR="00273870" w:rsidRPr="00273870" w14:paraId="70C07786" w14:textId="77777777" w:rsidTr="006B655D">
        <w:trPr>
          <w:trHeight w:val="215"/>
        </w:trPr>
        <w:tc>
          <w:tcPr>
            <w:tcW w:w="3060" w:type="dxa"/>
            <w:tcBorders>
              <w:top w:val="nil"/>
              <w:left w:val="nil"/>
              <w:bottom w:val="nil"/>
              <w:right w:val="single" w:sz="4" w:space="0" w:color="auto"/>
            </w:tcBorders>
            <w:shd w:val="clear" w:color="auto" w:fill="auto"/>
            <w:noWrap/>
            <w:vAlign w:val="bottom"/>
          </w:tcPr>
          <w:p w14:paraId="1E1703E4" w14:textId="77777777" w:rsidR="00312AF0" w:rsidRPr="00273870" w:rsidRDefault="00312AF0" w:rsidP="009A6BC2">
            <w:pPr>
              <w:spacing w:after="0" w:line="240" w:lineRule="auto"/>
              <w:rPr>
                <w:rFonts w:ascii="Garamond" w:eastAsia="Times New Roman" w:hAnsi="Garamond" w:cs="Arial"/>
                <w:sz w:val="20"/>
                <w:szCs w:val="20"/>
              </w:rPr>
            </w:pPr>
            <w:r w:rsidRPr="00273870">
              <w:rPr>
                <w:rFonts w:ascii="Garamond" w:hAnsi="Garamond" w:cs="Arial"/>
                <w:sz w:val="20"/>
                <w:szCs w:val="20"/>
              </w:rPr>
              <w:t xml:space="preserve">Income &amp; Unemployment PCA        </w:t>
            </w:r>
          </w:p>
        </w:tc>
        <w:tc>
          <w:tcPr>
            <w:tcW w:w="1127" w:type="dxa"/>
            <w:tcBorders>
              <w:top w:val="nil"/>
              <w:left w:val="nil"/>
              <w:bottom w:val="nil"/>
              <w:right w:val="nil"/>
            </w:tcBorders>
            <w:shd w:val="clear" w:color="auto" w:fill="auto"/>
            <w:noWrap/>
            <w:vAlign w:val="bottom"/>
          </w:tcPr>
          <w:p w14:paraId="73FCFEBE" w14:textId="77777777" w:rsidR="00312AF0" w:rsidRPr="00273870" w:rsidRDefault="00312AF0" w:rsidP="009A6BC2">
            <w:pPr>
              <w:spacing w:after="0" w:line="240" w:lineRule="auto"/>
              <w:rPr>
                <w:rFonts w:ascii="Garamond" w:hAnsi="Garamond" w:cs="Arial"/>
                <w:sz w:val="20"/>
                <w:szCs w:val="20"/>
              </w:rPr>
            </w:pPr>
          </w:p>
        </w:tc>
        <w:tc>
          <w:tcPr>
            <w:tcW w:w="757" w:type="dxa"/>
            <w:tcBorders>
              <w:top w:val="nil"/>
              <w:left w:val="nil"/>
              <w:bottom w:val="nil"/>
              <w:right w:val="nil"/>
            </w:tcBorders>
            <w:shd w:val="clear" w:color="auto" w:fill="auto"/>
            <w:noWrap/>
            <w:vAlign w:val="bottom"/>
          </w:tcPr>
          <w:p w14:paraId="4BC5B2B6" w14:textId="77777777" w:rsidR="00312AF0" w:rsidRPr="00273870" w:rsidRDefault="00312AF0" w:rsidP="009A6BC2">
            <w:pPr>
              <w:spacing w:after="0" w:line="240" w:lineRule="auto"/>
              <w:rPr>
                <w:rFonts w:ascii="Garamond" w:hAnsi="Garamond" w:cs="Arial"/>
                <w:sz w:val="20"/>
                <w:szCs w:val="20"/>
              </w:rPr>
            </w:pPr>
          </w:p>
        </w:tc>
        <w:tc>
          <w:tcPr>
            <w:tcW w:w="1120" w:type="dxa"/>
            <w:tcBorders>
              <w:top w:val="nil"/>
              <w:left w:val="nil"/>
              <w:bottom w:val="nil"/>
              <w:right w:val="nil"/>
            </w:tcBorders>
            <w:shd w:val="clear" w:color="auto" w:fill="auto"/>
            <w:vAlign w:val="bottom"/>
          </w:tcPr>
          <w:p w14:paraId="7A65DB56" w14:textId="77777777" w:rsidR="00312AF0" w:rsidRPr="00273870" w:rsidRDefault="00312AF0" w:rsidP="009A6BC2">
            <w:pPr>
              <w:spacing w:after="0" w:line="240" w:lineRule="auto"/>
              <w:rPr>
                <w:rFonts w:ascii="Garamond" w:hAnsi="Garamond" w:cs="Arial"/>
                <w:sz w:val="20"/>
                <w:szCs w:val="20"/>
              </w:rPr>
            </w:pPr>
          </w:p>
        </w:tc>
        <w:tc>
          <w:tcPr>
            <w:tcW w:w="795" w:type="dxa"/>
            <w:tcBorders>
              <w:top w:val="nil"/>
              <w:left w:val="nil"/>
              <w:bottom w:val="nil"/>
              <w:right w:val="nil"/>
            </w:tcBorders>
            <w:shd w:val="clear" w:color="auto" w:fill="auto"/>
            <w:vAlign w:val="bottom"/>
          </w:tcPr>
          <w:p w14:paraId="309C6FAC" w14:textId="77777777" w:rsidR="00312AF0" w:rsidRPr="00273870" w:rsidRDefault="00312AF0" w:rsidP="009A6BC2">
            <w:pPr>
              <w:spacing w:after="0" w:line="240" w:lineRule="auto"/>
              <w:rPr>
                <w:rFonts w:ascii="Garamond" w:hAnsi="Garamond" w:cs="Arial"/>
                <w:sz w:val="20"/>
                <w:szCs w:val="20"/>
              </w:rPr>
            </w:pPr>
          </w:p>
        </w:tc>
        <w:tc>
          <w:tcPr>
            <w:tcW w:w="1082" w:type="dxa"/>
            <w:tcBorders>
              <w:top w:val="nil"/>
              <w:left w:val="nil"/>
              <w:bottom w:val="nil"/>
              <w:right w:val="nil"/>
            </w:tcBorders>
            <w:shd w:val="clear" w:color="auto" w:fill="auto"/>
            <w:vAlign w:val="bottom"/>
          </w:tcPr>
          <w:p w14:paraId="7C74F604"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 xml:space="preserve"> 0.682***</w:t>
            </w:r>
          </w:p>
        </w:tc>
        <w:tc>
          <w:tcPr>
            <w:tcW w:w="731" w:type="dxa"/>
            <w:tcBorders>
              <w:top w:val="nil"/>
              <w:left w:val="nil"/>
              <w:bottom w:val="nil"/>
              <w:right w:val="nil"/>
            </w:tcBorders>
            <w:shd w:val="clear" w:color="auto" w:fill="auto"/>
            <w:vAlign w:val="bottom"/>
          </w:tcPr>
          <w:p w14:paraId="2E0F042B"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0.01</w:t>
            </w:r>
          </w:p>
        </w:tc>
        <w:tc>
          <w:tcPr>
            <w:tcW w:w="1117" w:type="dxa"/>
            <w:tcBorders>
              <w:top w:val="nil"/>
              <w:left w:val="nil"/>
              <w:bottom w:val="nil"/>
              <w:right w:val="nil"/>
            </w:tcBorders>
            <w:shd w:val="clear" w:color="auto" w:fill="auto"/>
            <w:vAlign w:val="bottom"/>
          </w:tcPr>
          <w:p w14:paraId="111FC442"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 xml:space="preserve"> 0.516***</w:t>
            </w:r>
          </w:p>
        </w:tc>
        <w:tc>
          <w:tcPr>
            <w:tcW w:w="837" w:type="dxa"/>
            <w:tcBorders>
              <w:top w:val="nil"/>
              <w:left w:val="nil"/>
              <w:bottom w:val="nil"/>
              <w:right w:val="nil"/>
            </w:tcBorders>
            <w:shd w:val="clear" w:color="auto" w:fill="auto"/>
            <w:vAlign w:val="bottom"/>
          </w:tcPr>
          <w:p w14:paraId="0AB8DB44"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0.04</w:t>
            </w:r>
          </w:p>
        </w:tc>
      </w:tr>
      <w:tr w:rsidR="00273870" w:rsidRPr="00273870" w14:paraId="616EF706" w14:textId="77777777" w:rsidTr="006B655D">
        <w:trPr>
          <w:trHeight w:val="215"/>
        </w:trPr>
        <w:tc>
          <w:tcPr>
            <w:tcW w:w="3060" w:type="dxa"/>
            <w:tcBorders>
              <w:top w:val="nil"/>
              <w:left w:val="nil"/>
              <w:bottom w:val="nil"/>
              <w:right w:val="single" w:sz="4" w:space="0" w:color="auto"/>
            </w:tcBorders>
            <w:noWrap/>
            <w:vAlign w:val="bottom"/>
          </w:tcPr>
          <w:p w14:paraId="22B635E2" w14:textId="77777777" w:rsidR="00312AF0" w:rsidRPr="00273870" w:rsidRDefault="00312AF0" w:rsidP="009A6BC2">
            <w:pPr>
              <w:spacing w:after="0" w:line="240" w:lineRule="auto"/>
              <w:rPr>
                <w:rFonts w:ascii="Garamond" w:eastAsia="Times New Roman" w:hAnsi="Garamond" w:cs="Arial"/>
                <w:sz w:val="20"/>
                <w:szCs w:val="20"/>
              </w:rPr>
            </w:pPr>
            <w:r w:rsidRPr="00273870">
              <w:rPr>
                <w:rFonts w:ascii="Garamond" w:eastAsia="Times New Roman" w:hAnsi="Garamond" w:cs="Arial"/>
                <w:sz w:val="20"/>
                <w:szCs w:val="20"/>
              </w:rPr>
              <w:t xml:space="preserve">District Eixample           </w:t>
            </w:r>
          </w:p>
        </w:tc>
        <w:tc>
          <w:tcPr>
            <w:tcW w:w="1127" w:type="dxa"/>
            <w:tcBorders>
              <w:top w:val="nil"/>
              <w:left w:val="nil"/>
              <w:bottom w:val="nil"/>
              <w:right w:val="nil"/>
            </w:tcBorders>
            <w:shd w:val="clear" w:color="auto" w:fill="auto"/>
            <w:noWrap/>
            <w:vAlign w:val="bottom"/>
          </w:tcPr>
          <w:p w14:paraId="433DEFA6"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-0.103</w:t>
            </w:r>
          </w:p>
        </w:tc>
        <w:tc>
          <w:tcPr>
            <w:tcW w:w="757" w:type="dxa"/>
            <w:tcBorders>
              <w:top w:val="nil"/>
              <w:left w:val="nil"/>
              <w:bottom w:val="nil"/>
              <w:right w:val="nil"/>
            </w:tcBorders>
            <w:shd w:val="clear" w:color="auto" w:fill="auto"/>
            <w:noWrap/>
            <w:vAlign w:val="bottom"/>
          </w:tcPr>
          <w:p w14:paraId="3A1F9742"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0.01</w:t>
            </w:r>
          </w:p>
        </w:tc>
        <w:tc>
          <w:tcPr>
            <w:tcW w:w="1120" w:type="dxa"/>
            <w:tcBorders>
              <w:top w:val="nil"/>
              <w:left w:val="nil"/>
              <w:bottom w:val="nil"/>
              <w:right w:val="nil"/>
            </w:tcBorders>
            <w:shd w:val="clear" w:color="auto" w:fill="auto"/>
            <w:vAlign w:val="bottom"/>
          </w:tcPr>
          <w:p w14:paraId="68FAA4A7"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 xml:space="preserve"> 0.018</w:t>
            </w:r>
          </w:p>
        </w:tc>
        <w:tc>
          <w:tcPr>
            <w:tcW w:w="795" w:type="dxa"/>
            <w:tcBorders>
              <w:top w:val="nil"/>
              <w:left w:val="nil"/>
              <w:bottom w:val="nil"/>
              <w:right w:val="nil"/>
            </w:tcBorders>
            <w:shd w:val="clear" w:color="auto" w:fill="auto"/>
            <w:vAlign w:val="bottom"/>
          </w:tcPr>
          <w:p w14:paraId="728B8729"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0.01</w:t>
            </w:r>
          </w:p>
        </w:tc>
        <w:tc>
          <w:tcPr>
            <w:tcW w:w="1082" w:type="dxa"/>
            <w:tcBorders>
              <w:top w:val="nil"/>
              <w:left w:val="nil"/>
              <w:bottom w:val="nil"/>
              <w:right w:val="nil"/>
            </w:tcBorders>
            <w:shd w:val="clear" w:color="auto" w:fill="auto"/>
            <w:vAlign w:val="bottom"/>
          </w:tcPr>
          <w:p w14:paraId="6DCD30B2"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 xml:space="preserve"> 0.120***</w:t>
            </w:r>
          </w:p>
        </w:tc>
        <w:tc>
          <w:tcPr>
            <w:tcW w:w="731" w:type="dxa"/>
            <w:tcBorders>
              <w:top w:val="nil"/>
              <w:left w:val="nil"/>
              <w:bottom w:val="nil"/>
              <w:right w:val="nil"/>
            </w:tcBorders>
            <w:shd w:val="clear" w:color="auto" w:fill="auto"/>
            <w:vAlign w:val="bottom"/>
          </w:tcPr>
          <w:p w14:paraId="73D1FFCB"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0.01</w:t>
            </w:r>
          </w:p>
        </w:tc>
        <w:tc>
          <w:tcPr>
            <w:tcW w:w="1117" w:type="dxa"/>
            <w:tcBorders>
              <w:top w:val="nil"/>
              <w:left w:val="nil"/>
              <w:bottom w:val="nil"/>
              <w:right w:val="nil"/>
            </w:tcBorders>
            <w:shd w:val="clear" w:color="auto" w:fill="auto"/>
            <w:vAlign w:val="bottom"/>
          </w:tcPr>
          <w:p w14:paraId="5A4EF493"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-0.091***</w:t>
            </w:r>
          </w:p>
        </w:tc>
        <w:tc>
          <w:tcPr>
            <w:tcW w:w="837" w:type="dxa"/>
            <w:tcBorders>
              <w:top w:val="nil"/>
              <w:left w:val="nil"/>
              <w:bottom w:val="nil"/>
              <w:right w:val="nil"/>
            </w:tcBorders>
            <w:shd w:val="clear" w:color="auto" w:fill="auto"/>
            <w:vAlign w:val="bottom"/>
          </w:tcPr>
          <w:p w14:paraId="22097F8D"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0.02</w:t>
            </w:r>
          </w:p>
        </w:tc>
      </w:tr>
      <w:tr w:rsidR="00273870" w:rsidRPr="00273870" w14:paraId="4EC56AF1" w14:textId="77777777" w:rsidTr="006B655D">
        <w:trPr>
          <w:trHeight w:val="215"/>
        </w:trPr>
        <w:tc>
          <w:tcPr>
            <w:tcW w:w="3060" w:type="dxa"/>
            <w:tcBorders>
              <w:top w:val="nil"/>
              <w:left w:val="nil"/>
              <w:bottom w:val="nil"/>
              <w:right w:val="single" w:sz="4" w:space="0" w:color="auto"/>
            </w:tcBorders>
            <w:noWrap/>
            <w:vAlign w:val="bottom"/>
          </w:tcPr>
          <w:p w14:paraId="790780DC" w14:textId="77777777" w:rsidR="00312AF0" w:rsidRPr="00273870" w:rsidRDefault="00312AF0" w:rsidP="009A6BC2">
            <w:pPr>
              <w:spacing w:after="0" w:line="240" w:lineRule="auto"/>
              <w:rPr>
                <w:rFonts w:ascii="Garamond" w:eastAsia="Times New Roman" w:hAnsi="Garamond" w:cs="Arial"/>
                <w:sz w:val="20"/>
                <w:szCs w:val="20"/>
              </w:rPr>
            </w:pPr>
            <w:r w:rsidRPr="00273870">
              <w:rPr>
                <w:rFonts w:ascii="Garamond" w:eastAsia="Times New Roman" w:hAnsi="Garamond" w:cs="Arial"/>
                <w:sz w:val="20"/>
                <w:szCs w:val="20"/>
              </w:rPr>
              <w:t xml:space="preserve">District Ciutat Vella       </w:t>
            </w:r>
          </w:p>
        </w:tc>
        <w:tc>
          <w:tcPr>
            <w:tcW w:w="1127" w:type="dxa"/>
            <w:tcBorders>
              <w:top w:val="nil"/>
              <w:left w:val="nil"/>
              <w:bottom w:val="nil"/>
              <w:right w:val="nil"/>
            </w:tcBorders>
            <w:shd w:val="clear" w:color="auto" w:fill="auto"/>
            <w:noWrap/>
            <w:vAlign w:val="bottom"/>
          </w:tcPr>
          <w:p w14:paraId="2FE77667"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-0.208***</w:t>
            </w:r>
          </w:p>
        </w:tc>
        <w:tc>
          <w:tcPr>
            <w:tcW w:w="757" w:type="dxa"/>
            <w:tcBorders>
              <w:top w:val="nil"/>
              <w:left w:val="nil"/>
              <w:bottom w:val="nil"/>
              <w:right w:val="nil"/>
            </w:tcBorders>
            <w:shd w:val="clear" w:color="auto" w:fill="auto"/>
            <w:noWrap/>
            <w:vAlign w:val="bottom"/>
          </w:tcPr>
          <w:p w14:paraId="5DB61845"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0.02</w:t>
            </w:r>
          </w:p>
        </w:tc>
        <w:tc>
          <w:tcPr>
            <w:tcW w:w="1120" w:type="dxa"/>
            <w:tcBorders>
              <w:top w:val="nil"/>
              <w:left w:val="nil"/>
              <w:bottom w:val="nil"/>
              <w:right w:val="nil"/>
            </w:tcBorders>
            <w:shd w:val="clear" w:color="auto" w:fill="auto"/>
            <w:vAlign w:val="bottom"/>
          </w:tcPr>
          <w:p w14:paraId="2DCDFA84"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-0.167***</w:t>
            </w:r>
          </w:p>
        </w:tc>
        <w:tc>
          <w:tcPr>
            <w:tcW w:w="795" w:type="dxa"/>
            <w:tcBorders>
              <w:top w:val="nil"/>
              <w:left w:val="nil"/>
              <w:bottom w:val="nil"/>
              <w:right w:val="nil"/>
            </w:tcBorders>
            <w:shd w:val="clear" w:color="auto" w:fill="auto"/>
            <w:vAlign w:val="bottom"/>
          </w:tcPr>
          <w:p w14:paraId="52105F90"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0.02</w:t>
            </w:r>
          </w:p>
        </w:tc>
        <w:tc>
          <w:tcPr>
            <w:tcW w:w="1082" w:type="dxa"/>
            <w:tcBorders>
              <w:top w:val="nil"/>
              <w:left w:val="nil"/>
              <w:bottom w:val="nil"/>
              <w:right w:val="nil"/>
            </w:tcBorders>
            <w:shd w:val="clear" w:color="auto" w:fill="auto"/>
            <w:vAlign w:val="bottom"/>
          </w:tcPr>
          <w:p w14:paraId="592EE756"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 xml:space="preserve"> 0.110***</w:t>
            </w:r>
          </w:p>
        </w:tc>
        <w:tc>
          <w:tcPr>
            <w:tcW w:w="731" w:type="dxa"/>
            <w:tcBorders>
              <w:top w:val="nil"/>
              <w:left w:val="nil"/>
              <w:bottom w:val="nil"/>
              <w:right w:val="nil"/>
            </w:tcBorders>
            <w:shd w:val="clear" w:color="auto" w:fill="auto"/>
            <w:vAlign w:val="bottom"/>
          </w:tcPr>
          <w:p w14:paraId="776DA7C7"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0.02</w:t>
            </w:r>
          </w:p>
        </w:tc>
        <w:tc>
          <w:tcPr>
            <w:tcW w:w="1117" w:type="dxa"/>
            <w:tcBorders>
              <w:top w:val="nil"/>
              <w:left w:val="nil"/>
              <w:bottom w:val="nil"/>
              <w:right w:val="nil"/>
            </w:tcBorders>
            <w:shd w:val="clear" w:color="auto" w:fill="auto"/>
            <w:vAlign w:val="bottom"/>
          </w:tcPr>
          <w:p w14:paraId="44CA7FD1"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-0.219***</w:t>
            </w:r>
          </w:p>
        </w:tc>
        <w:tc>
          <w:tcPr>
            <w:tcW w:w="837" w:type="dxa"/>
            <w:tcBorders>
              <w:top w:val="nil"/>
              <w:left w:val="nil"/>
              <w:bottom w:val="nil"/>
              <w:right w:val="nil"/>
            </w:tcBorders>
            <w:shd w:val="clear" w:color="auto" w:fill="auto"/>
            <w:vAlign w:val="bottom"/>
          </w:tcPr>
          <w:p w14:paraId="27965EF3"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0.02</w:t>
            </w:r>
          </w:p>
        </w:tc>
      </w:tr>
      <w:tr w:rsidR="00273870" w:rsidRPr="00273870" w14:paraId="2D6FDE5D" w14:textId="77777777" w:rsidTr="006B655D">
        <w:trPr>
          <w:trHeight w:val="215"/>
        </w:trPr>
        <w:tc>
          <w:tcPr>
            <w:tcW w:w="3060" w:type="dxa"/>
            <w:tcBorders>
              <w:top w:val="nil"/>
              <w:left w:val="nil"/>
              <w:bottom w:val="nil"/>
              <w:right w:val="single" w:sz="4" w:space="0" w:color="auto"/>
            </w:tcBorders>
            <w:noWrap/>
            <w:vAlign w:val="bottom"/>
          </w:tcPr>
          <w:p w14:paraId="06A47127" w14:textId="77777777" w:rsidR="00312AF0" w:rsidRPr="00273870" w:rsidRDefault="00312AF0" w:rsidP="009A6BC2">
            <w:pPr>
              <w:spacing w:after="0" w:line="240" w:lineRule="auto"/>
              <w:rPr>
                <w:rFonts w:ascii="Garamond" w:eastAsia="Times New Roman" w:hAnsi="Garamond" w:cs="Arial"/>
                <w:sz w:val="20"/>
                <w:szCs w:val="20"/>
              </w:rPr>
            </w:pPr>
            <w:r w:rsidRPr="00273870">
              <w:rPr>
                <w:rFonts w:ascii="Garamond" w:eastAsia="Times New Roman" w:hAnsi="Garamond" w:cs="Arial"/>
                <w:sz w:val="20"/>
                <w:szCs w:val="20"/>
              </w:rPr>
              <w:t xml:space="preserve">District Sant Martí         </w:t>
            </w:r>
          </w:p>
        </w:tc>
        <w:tc>
          <w:tcPr>
            <w:tcW w:w="1127" w:type="dxa"/>
            <w:tcBorders>
              <w:top w:val="nil"/>
              <w:left w:val="nil"/>
              <w:bottom w:val="nil"/>
              <w:right w:val="nil"/>
            </w:tcBorders>
            <w:shd w:val="clear" w:color="auto" w:fill="auto"/>
            <w:noWrap/>
            <w:vAlign w:val="bottom"/>
          </w:tcPr>
          <w:p w14:paraId="6D959139"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-0.089***</w:t>
            </w:r>
          </w:p>
        </w:tc>
        <w:tc>
          <w:tcPr>
            <w:tcW w:w="757" w:type="dxa"/>
            <w:tcBorders>
              <w:top w:val="nil"/>
              <w:left w:val="nil"/>
              <w:bottom w:val="nil"/>
              <w:right w:val="nil"/>
            </w:tcBorders>
            <w:shd w:val="clear" w:color="auto" w:fill="auto"/>
            <w:noWrap/>
            <w:vAlign w:val="bottom"/>
          </w:tcPr>
          <w:p w14:paraId="1DF1306B"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0.02</w:t>
            </w:r>
          </w:p>
        </w:tc>
        <w:tc>
          <w:tcPr>
            <w:tcW w:w="1120" w:type="dxa"/>
            <w:tcBorders>
              <w:top w:val="nil"/>
              <w:left w:val="nil"/>
              <w:bottom w:val="nil"/>
              <w:right w:val="nil"/>
            </w:tcBorders>
            <w:shd w:val="clear" w:color="auto" w:fill="auto"/>
            <w:vAlign w:val="bottom"/>
          </w:tcPr>
          <w:p w14:paraId="48DB4453"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-0.163***</w:t>
            </w:r>
          </w:p>
        </w:tc>
        <w:tc>
          <w:tcPr>
            <w:tcW w:w="795" w:type="dxa"/>
            <w:tcBorders>
              <w:top w:val="nil"/>
              <w:left w:val="nil"/>
              <w:bottom w:val="nil"/>
              <w:right w:val="nil"/>
            </w:tcBorders>
            <w:shd w:val="clear" w:color="auto" w:fill="auto"/>
            <w:vAlign w:val="bottom"/>
          </w:tcPr>
          <w:p w14:paraId="1ED8FA9F"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0.02</w:t>
            </w:r>
          </w:p>
        </w:tc>
        <w:tc>
          <w:tcPr>
            <w:tcW w:w="1082" w:type="dxa"/>
            <w:tcBorders>
              <w:top w:val="nil"/>
              <w:left w:val="nil"/>
              <w:bottom w:val="nil"/>
              <w:right w:val="nil"/>
            </w:tcBorders>
            <w:shd w:val="clear" w:color="auto" w:fill="auto"/>
            <w:vAlign w:val="bottom"/>
          </w:tcPr>
          <w:p w14:paraId="051370C5"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 xml:space="preserve"> 0.063***</w:t>
            </w:r>
          </w:p>
        </w:tc>
        <w:tc>
          <w:tcPr>
            <w:tcW w:w="731" w:type="dxa"/>
            <w:tcBorders>
              <w:top w:val="nil"/>
              <w:left w:val="nil"/>
              <w:bottom w:val="nil"/>
              <w:right w:val="nil"/>
            </w:tcBorders>
            <w:shd w:val="clear" w:color="auto" w:fill="auto"/>
            <w:vAlign w:val="bottom"/>
          </w:tcPr>
          <w:p w14:paraId="55D9E239"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0.02</w:t>
            </w:r>
          </w:p>
        </w:tc>
        <w:tc>
          <w:tcPr>
            <w:tcW w:w="1117" w:type="dxa"/>
            <w:tcBorders>
              <w:top w:val="nil"/>
              <w:left w:val="nil"/>
              <w:bottom w:val="nil"/>
              <w:right w:val="nil"/>
            </w:tcBorders>
            <w:shd w:val="clear" w:color="auto" w:fill="auto"/>
            <w:vAlign w:val="bottom"/>
          </w:tcPr>
          <w:p w14:paraId="22C88870"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-0.247***</w:t>
            </w:r>
          </w:p>
        </w:tc>
        <w:tc>
          <w:tcPr>
            <w:tcW w:w="837" w:type="dxa"/>
            <w:tcBorders>
              <w:top w:val="nil"/>
              <w:left w:val="nil"/>
              <w:bottom w:val="nil"/>
              <w:right w:val="nil"/>
            </w:tcBorders>
            <w:shd w:val="clear" w:color="auto" w:fill="auto"/>
            <w:vAlign w:val="bottom"/>
          </w:tcPr>
          <w:p w14:paraId="02270177"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0.02</w:t>
            </w:r>
          </w:p>
        </w:tc>
      </w:tr>
      <w:tr w:rsidR="00273870" w:rsidRPr="00273870" w14:paraId="2AFE63DF" w14:textId="77777777" w:rsidTr="006B655D">
        <w:trPr>
          <w:trHeight w:val="215"/>
        </w:trPr>
        <w:tc>
          <w:tcPr>
            <w:tcW w:w="3060" w:type="dxa"/>
            <w:tcBorders>
              <w:top w:val="nil"/>
              <w:left w:val="nil"/>
              <w:bottom w:val="nil"/>
              <w:right w:val="single" w:sz="4" w:space="0" w:color="auto"/>
            </w:tcBorders>
            <w:noWrap/>
            <w:vAlign w:val="bottom"/>
          </w:tcPr>
          <w:p w14:paraId="37B26F1A" w14:textId="77777777" w:rsidR="00312AF0" w:rsidRPr="00273870" w:rsidRDefault="00312AF0" w:rsidP="009A6BC2">
            <w:pPr>
              <w:spacing w:after="0" w:line="240" w:lineRule="auto"/>
              <w:rPr>
                <w:rFonts w:ascii="Garamond" w:eastAsia="Times New Roman" w:hAnsi="Garamond" w:cs="Arial"/>
                <w:sz w:val="20"/>
                <w:szCs w:val="20"/>
              </w:rPr>
            </w:pPr>
            <w:r w:rsidRPr="00273870">
              <w:rPr>
                <w:rFonts w:ascii="Garamond" w:eastAsia="Times New Roman" w:hAnsi="Garamond" w:cs="Arial"/>
                <w:sz w:val="20"/>
                <w:szCs w:val="20"/>
              </w:rPr>
              <w:t xml:space="preserve">District Sants-Montjuïc     </w:t>
            </w:r>
          </w:p>
        </w:tc>
        <w:tc>
          <w:tcPr>
            <w:tcW w:w="1127" w:type="dxa"/>
            <w:tcBorders>
              <w:top w:val="nil"/>
              <w:left w:val="nil"/>
              <w:bottom w:val="nil"/>
              <w:right w:val="nil"/>
            </w:tcBorders>
            <w:shd w:val="clear" w:color="auto" w:fill="auto"/>
            <w:noWrap/>
            <w:vAlign w:val="bottom"/>
          </w:tcPr>
          <w:p w14:paraId="535D16B4"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-0.160***</w:t>
            </w:r>
          </w:p>
        </w:tc>
        <w:tc>
          <w:tcPr>
            <w:tcW w:w="757" w:type="dxa"/>
            <w:tcBorders>
              <w:top w:val="nil"/>
              <w:left w:val="nil"/>
              <w:bottom w:val="nil"/>
              <w:right w:val="nil"/>
            </w:tcBorders>
            <w:shd w:val="clear" w:color="auto" w:fill="auto"/>
            <w:noWrap/>
            <w:vAlign w:val="bottom"/>
          </w:tcPr>
          <w:p w14:paraId="353CE490"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0.01</w:t>
            </w:r>
          </w:p>
        </w:tc>
        <w:tc>
          <w:tcPr>
            <w:tcW w:w="1120" w:type="dxa"/>
            <w:tcBorders>
              <w:top w:val="nil"/>
              <w:left w:val="nil"/>
              <w:bottom w:val="nil"/>
              <w:right w:val="nil"/>
            </w:tcBorders>
            <w:shd w:val="clear" w:color="auto" w:fill="auto"/>
            <w:vAlign w:val="bottom"/>
          </w:tcPr>
          <w:p w14:paraId="7C1934BC"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-0.246***</w:t>
            </w:r>
          </w:p>
        </w:tc>
        <w:tc>
          <w:tcPr>
            <w:tcW w:w="795" w:type="dxa"/>
            <w:tcBorders>
              <w:top w:val="nil"/>
              <w:left w:val="nil"/>
              <w:bottom w:val="nil"/>
              <w:right w:val="nil"/>
            </w:tcBorders>
            <w:shd w:val="clear" w:color="auto" w:fill="auto"/>
            <w:vAlign w:val="bottom"/>
          </w:tcPr>
          <w:p w14:paraId="6E091AFD"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0.01</w:t>
            </w:r>
          </w:p>
        </w:tc>
        <w:tc>
          <w:tcPr>
            <w:tcW w:w="1082" w:type="dxa"/>
            <w:tcBorders>
              <w:top w:val="nil"/>
              <w:left w:val="nil"/>
              <w:bottom w:val="nil"/>
              <w:right w:val="nil"/>
            </w:tcBorders>
            <w:shd w:val="clear" w:color="auto" w:fill="auto"/>
            <w:vAlign w:val="bottom"/>
          </w:tcPr>
          <w:p w14:paraId="6E5D3E23"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-0.002</w:t>
            </w:r>
          </w:p>
        </w:tc>
        <w:tc>
          <w:tcPr>
            <w:tcW w:w="731" w:type="dxa"/>
            <w:tcBorders>
              <w:top w:val="nil"/>
              <w:left w:val="nil"/>
              <w:bottom w:val="nil"/>
              <w:right w:val="nil"/>
            </w:tcBorders>
            <w:shd w:val="clear" w:color="auto" w:fill="auto"/>
            <w:vAlign w:val="bottom"/>
          </w:tcPr>
          <w:p w14:paraId="0A25CA04"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0.02</w:t>
            </w:r>
          </w:p>
        </w:tc>
        <w:tc>
          <w:tcPr>
            <w:tcW w:w="1117" w:type="dxa"/>
            <w:tcBorders>
              <w:top w:val="nil"/>
              <w:left w:val="nil"/>
              <w:bottom w:val="nil"/>
              <w:right w:val="nil"/>
            </w:tcBorders>
            <w:shd w:val="clear" w:color="auto" w:fill="auto"/>
            <w:vAlign w:val="bottom"/>
          </w:tcPr>
          <w:p w14:paraId="66C3B452"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-0.039***</w:t>
            </w:r>
          </w:p>
        </w:tc>
        <w:tc>
          <w:tcPr>
            <w:tcW w:w="837" w:type="dxa"/>
            <w:tcBorders>
              <w:top w:val="nil"/>
              <w:left w:val="nil"/>
              <w:bottom w:val="nil"/>
              <w:right w:val="nil"/>
            </w:tcBorders>
            <w:shd w:val="clear" w:color="auto" w:fill="auto"/>
            <w:vAlign w:val="bottom"/>
          </w:tcPr>
          <w:p w14:paraId="7CE9A8D1"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0.02</w:t>
            </w:r>
          </w:p>
        </w:tc>
      </w:tr>
      <w:tr w:rsidR="00273870" w:rsidRPr="00273870" w14:paraId="0350FE8A" w14:textId="77777777" w:rsidTr="006B655D">
        <w:trPr>
          <w:trHeight w:val="215"/>
        </w:trPr>
        <w:tc>
          <w:tcPr>
            <w:tcW w:w="3060" w:type="dxa"/>
            <w:tcBorders>
              <w:top w:val="nil"/>
              <w:left w:val="nil"/>
              <w:bottom w:val="nil"/>
              <w:right w:val="single" w:sz="4" w:space="0" w:color="auto"/>
            </w:tcBorders>
            <w:noWrap/>
            <w:vAlign w:val="bottom"/>
          </w:tcPr>
          <w:p w14:paraId="7C4A24EB" w14:textId="77777777" w:rsidR="00312AF0" w:rsidRPr="00273870" w:rsidRDefault="00312AF0" w:rsidP="009A6BC2">
            <w:pPr>
              <w:spacing w:after="0" w:line="240" w:lineRule="auto"/>
              <w:rPr>
                <w:rFonts w:ascii="Garamond" w:eastAsia="Times New Roman" w:hAnsi="Garamond" w:cs="Arial"/>
                <w:sz w:val="20"/>
                <w:szCs w:val="20"/>
              </w:rPr>
            </w:pPr>
            <w:r w:rsidRPr="00273870">
              <w:rPr>
                <w:rFonts w:ascii="Garamond" w:eastAsia="Times New Roman" w:hAnsi="Garamond" w:cs="Arial"/>
                <w:sz w:val="20"/>
                <w:szCs w:val="20"/>
              </w:rPr>
              <w:t xml:space="preserve">District Horta Guinardó     </w:t>
            </w:r>
          </w:p>
        </w:tc>
        <w:tc>
          <w:tcPr>
            <w:tcW w:w="1127" w:type="dxa"/>
            <w:tcBorders>
              <w:top w:val="nil"/>
              <w:left w:val="nil"/>
              <w:bottom w:val="nil"/>
              <w:right w:val="nil"/>
            </w:tcBorders>
            <w:shd w:val="clear" w:color="auto" w:fill="auto"/>
            <w:noWrap/>
            <w:vAlign w:val="bottom"/>
          </w:tcPr>
          <w:p w14:paraId="43775371"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-0.208***</w:t>
            </w:r>
          </w:p>
        </w:tc>
        <w:tc>
          <w:tcPr>
            <w:tcW w:w="757" w:type="dxa"/>
            <w:tcBorders>
              <w:top w:val="nil"/>
              <w:left w:val="nil"/>
              <w:bottom w:val="nil"/>
              <w:right w:val="nil"/>
            </w:tcBorders>
            <w:shd w:val="clear" w:color="auto" w:fill="auto"/>
            <w:noWrap/>
            <w:vAlign w:val="bottom"/>
          </w:tcPr>
          <w:p w14:paraId="53C8EA7E"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0.01</w:t>
            </w:r>
          </w:p>
        </w:tc>
        <w:tc>
          <w:tcPr>
            <w:tcW w:w="1120" w:type="dxa"/>
            <w:tcBorders>
              <w:top w:val="nil"/>
              <w:left w:val="nil"/>
              <w:bottom w:val="nil"/>
              <w:right w:val="nil"/>
            </w:tcBorders>
            <w:shd w:val="clear" w:color="auto" w:fill="auto"/>
            <w:vAlign w:val="bottom"/>
          </w:tcPr>
          <w:p w14:paraId="5DD8D8CF"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-0.328***</w:t>
            </w:r>
          </w:p>
        </w:tc>
        <w:tc>
          <w:tcPr>
            <w:tcW w:w="795" w:type="dxa"/>
            <w:tcBorders>
              <w:top w:val="nil"/>
              <w:left w:val="nil"/>
              <w:bottom w:val="nil"/>
              <w:right w:val="nil"/>
            </w:tcBorders>
            <w:shd w:val="clear" w:color="auto" w:fill="auto"/>
            <w:vAlign w:val="bottom"/>
          </w:tcPr>
          <w:p w14:paraId="630272C3"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0.01</w:t>
            </w:r>
          </w:p>
        </w:tc>
        <w:tc>
          <w:tcPr>
            <w:tcW w:w="1082" w:type="dxa"/>
            <w:tcBorders>
              <w:top w:val="nil"/>
              <w:left w:val="nil"/>
              <w:bottom w:val="nil"/>
              <w:right w:val="nil"/>
            </w:tcBorders>
            <w:shd w:val="clear" w:color="auto" w:fill="auto"/>
            <w:vAlign w:val="bottom"/>
          </w:tcPr>
          <w:p w14:paraId="6FF97C74"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-0.041***</w:t>
            </w:r>
          </w:p>
        </w:tc>
        <w:tc>
          <w:tcPr>
            <w:tcW w:w="731" w:type="dxa"/>
            <w:tcBorders>
              <w:top w:val="nil"/>
              <w:left w:val="nil"/>
              <w:bottom w:val="nil"/>
              <w:right w:val="nil"/>
            </w:tcBorders>
            <w:shd w:val="clear" w:color="auto" w:fill="auto"/>
            <w:vAlign w:val="bottom"/>
          </w:tcPr>
          <w:p w14:paraId="51285145"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0.02</w:t>
            </w:r>
          </w:p>
        </w:tc>
        <w:tc>
          <w:tcPr>
            <w:tcW w:w="1117" w:type="dxa"/>
            <w:tcBorders>
              <w:top w:val="nil"/>
              <w:left w:val="nil"/>
              <w:bottom w:val="nil"/>
              <w:right w:val="nil"/>
            </w:tcBorders>
            <w:shd w:val="clear" w:color="auto" w:fill="auto"/>
            <w:vAlign w:val="bottom"/>
          </w:tcPr>
          <w:p w14:paraId="12C2A9E6"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-0.068***</w:t>
            </w:r>
          </w:p>
        </w:tc>
        <w:tc>
          <w:tcPr>
            <w:tcW w:w="837" w:type="dxa"/>
            <w:tcBorders>
              <w:top w:val="nil"/>
              <w:left w:val="nil"/>
              <w:bottom w:val="nil"/>
              <w:right w:val="nil"/>
            </w:tcBorders>
            <w:shd w:val="clear" w:color="auto" w:fill="auto"/>
            <w:vAlign w:val="bottom"/>
          </w:tcPr>
          <w:p w14:paraId="50FC8A43"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0.02</w:t>
            </w:r>
          </w:p>
        </w:tc>
      </w:tr>
      <w:tr w:rsidR="00273870" w:rsidRPr="00273870" w14:paraId="1B043DD7" w14:textId="77777777" w:rsidTr="006B655D">
        <w:trPr>
          <w:trHeight w:val="215"/>
        </w:trPr>
        <w:tc>
          <w:tcPr>
            <w:tcW w:w="3060" w:type="dxa"/>
            <w:tcBorders>
              <w:top w:val="nil"/>
              <w:left w:val="nil"/>
              <w:bottom w:val="single" w:sz="4" w:space="0" w:color="auto"/>
              <w:right w:val="single" w:sz="4" w:space="0" w:color="auto"/>
            </w:tcBorders>
            <w:noWrap/>
            <w:vAlign w:val="bottom"/>
            <w:hideMark/>
          </w:tcPr>
          <w:p w14:paraId="5541B193" w14:textId="77777777" w:rsidR="00312AF0" w:rsidRPr="00273870" w:rsidRDefault="00312AF0" w:rsidP="009A6BC2">
            <w:pPr>
              <w:spacing w:after="0" w:line="240" w:lineRule="auto"/>
              <w:rPr>
                <w:rFonts w:ascii="Garamond" w:eastAsia="Times New Roman" w:hAnsi="Garamond" w:cs="Arial"/>
                <w:sz w:val="20"/>
                <w:szCs w:val="20"/>
              </w:rPr>
            </w:pPr>
            <w:r w:rsidRPr="00273870">
              <w:rPr>
                <w:rFonts w:ascii="Garamond" w:eastAsia="Times New Roman" w:hAnsi="Garamond" w:cs="Arial"/>
                <w:sz w:val="20"/>
                <w:szCs w:val="20"/>
              </w:rPr>
              <w:t xml:space="preserve">District Gràcia             </w:t>
            </w:r>
          </w:p>
        </w:tc>
        <w:tc>
          <w:tcPr>
            <w:tcW w:w="1127" w:type="dxa"/>
            <w:tcBorders>
              <w:top w:val="nil"/>
              <w:left w:val="nil"/>
              <w:bottom w:val="single" w:sz="4" w:space="0" w:color="auto"/>
              <w:right w:val="nil"/>
            </w:tcBorders>
            <w:shd w:val="clear" w:color="auto" w:fill="auto"/>
            <w:noWrap/>
            <w:vAlign w:val="bottom"/>
            <w:hideMark/>
          </w:tcPr>
          <w:p w14:paraId="54462C25" w14:textId="77777777" w:rsidR="00312AF0" w:rsidRPr="00273870" w:rsidRDefault="00312AF0" w:rsidP="009A6BC2">
            <w:pPr>
              <w:spacing w:after="0" w:line="240" w:lineRule="auto"/>
              <w:rPr>
                <w:rFonts w:ascii="Garamond" w:eastAsia="Times New Roman" w:hAnsi="Garamond" w:cs="Arial"/>
                <w:sz w:val="20"/>
                <w:szCs w:val="20"/>
              </w:rPr>
            </w:pPr>
            <w:r w:rsidRPr="00273870">
              <w:rPr>
                <w:rFonts w:ascii="Garamond" w:hAnsi="Garamond" w:cs="Arial"/>
                <w:sz w:val="20"/>
                <w:szCs w:val="20"/>
              </w:rPr>
              <w:t xml:space="preserve"> 0.059***</w:t>
            </w:r>
          </w:p>
        </w:tc>
        <w:tc>
          <w:tcPr>
            <w:tcW w:w="757" w:type="dxa"/>
            <w:tcBorders>
              <w:top w:val="nil"/>
              <w:left w:val="nil"/>
              <w:bottom w:val="single" w:sz="4" w:space="0" w:color="auto"/>
              <w:right w:val="nil"/>
            </w:tcBorders>
            <w:shd w:val="clear" w:color="auto" w:fill="auto"/>
            <w:noWrap/>
            <w:vAlign w:val="bottom"/>
            <w:hideMark/>
          </w:tcPr>
          <w:p w14:paraId="23186CD2" w14:textId="77777777" w:rsidR="00312AF0" w:rsidRPr="00273870" w:rsidRDefault="00312AF0" w:rsidP="009A6BC2">
            <w:pPr>
              <w:spacing w:after="0" w:line="240" w:lineRule="auto"/>
              <w:rPr>
                <w:rFonts w:ascii="Garamond" w:eastAsia="Times New Roman" w:hAnsi="Garamond" w:cs="Arial"/>
                <w:sz w:val="20"/>
                <w:szCs w:val="20"/>
              </w:rPr>
            </w:pPr>
            <w:r w:rsidRPr="00273870">
              <w:rPr>
                <w:rFonts w:ascii="Garamond" w:hAnsi="Garamond" w:cs="Arial"/>
                <w:sz w:val="20"/>
                <w:szCs w:val="20"/>
              </w:rPr>
              <w:t>0.02</w:t>
            </w:r>
          </w:p>
        </w:tc>
        <w:tc>
          <w:tcPr>
            <w:tcW w:w="1120" w:type="dxa"/>
            <w:tcBorders>
              <w:top w:val="nil"/>
              <w:left w:val="nil"/>
              <w:bottom w:val="single" w:sz="4" w:space="0" w:color="auto"/>
              <w:right w:val="nil"/>
            </w:tcBorders>
            <w:shd w:val="clear" w:color="auto" w:fill="auto"/>
            <w:vAlign w:val="bottom"/>
          </w:tcPr>
          <w:p w14:paraId="7B1384E9"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-0.095***</w:t>
            </w:r>
          </w:p>
        </w:tc>
        <w:tc>
          <w:tcPr>
            <w:tcW w:w="795" w:type="dxa"/>
            <w:tcBorders>
              <w:top w:val="nil"/>
              <w:left w:val="nil"/>
              <w:bottom w:val="single" w:sz="4" w:space="0" w:color="auto"/>
              <w:right w:val="nil"/>
            </w:tcBorders>
            <w:shd w:val="clear" w:color="auto" w:fill="auto"/>
            <w:vAlign w:val="bottom"/>
          </w:tcPr>
          <w:p w14:paraId="36DEC991"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0.02</w:t>
            </w:r>
          </w:p>
        </w:tc>
        <w:tc>
          <w:tcPr>
            <w:tcW w:w="1082" w:type="dxa"/>
            <w:tcBorders>
              <w:top w:val="nil"/>
              <w:left w:val="nil"/>
              <w:bottom w:val="single" w:sz="4" w:space="0" w:color="auto"/>
              <w:right w:val="nil"/>
            </w:tcBorders>
            <w:shd w:val="clear" w:color="auto" w:fill="auto"/>
            <w:vAlign w:val="bottom"/>
          </w:tcPr>
          <w:p w14:paraId="1BE7A14F"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 xml:space="preserve"> 0.193***</w:t>
            </w:r>
          </w:p>
        </w:tc>
        <w:tc>
          <w:tcPr>
            <w:tcW w:w="731" w:type="dxa"/>
            <w:tcBorders>
              <w:top w:val="nil"/>
              <w:left w:val="nil"/>
              <w:bottom w:val="single" w:sz="4" w:space="0" w:color="auto"/>
              <w:right w:val="nil"/>
            </w:tcBorders>
            <w:shd w:val="clear" w:color="auto" w:fill="auto"/>
            <w:vAlign w:val="bottom"/>
          </w:tcPr>
          <w:p w14:paraId="2024212D"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0.02</w:t>
            </w:r>
          </w:p>
        </w:tc>
        <w:tc>
          <w:tcPr>
            <w:tcW w:w="1117" w:type="dxa"/>
            <w:tcBorders>
              <w:top w:val="nil"/>
              <w:left w:val="nil"/>
              <w:bottom w:val="single" w:sz="4" w:space="0" w:color="auto"/>
              <w:right w:val="nil"/>
            </w:tcBorders>
            <w:shd w:val="clear" w:color="auto" w:fill="auto"/>
            <w:vAlign w:val="bottom"/>
          </w:tcPr>
          <w:p w14:paraId="25198E25"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 xml:space="preserve"> 0.049***</w:t>
            </w:r>
          </w:p>
        </w:tc>
        <w:tc>
          <w:tcPr>
            <w:tcW w:w="837" w:type="dxa"/>
            <w:tcBorders>
              <w:top w:val="nil"/>
              <w:left w:val="nil"/>
              <w:bottom w:val="single" w:sz="4" w:space="0" w:color="auto"/>
              <w:right w:val="nil"/>
            </w:tcBorders>
            <w:shd w:val="clear" w:color="auto" w:fill="auto"/>
            <w:vAlign w:val="bottom"/>
          </w:tcPr>
          <w:p w14:paraId="606EF044"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0.02</w:t>
            </w:r>
          </w:p>
        </w:tc>
      </w:tr>
      <w:tr w:rsidR="006B655D" w:rsidRPr="00273870" w14:paraId="4A8D3768" w14:textId="77777777" w:rsidTr="006B655D">
        <w:trPr>
          <w:trHeight w:val="215"/>
        </w:trPr>
        <w:tc>
          <w:tcPr>
            <w:tcW w:w="3060" w:type="dxa"/>
            <w:tcBorders>
              <w:top w:val="single" w:sz="4" w:space="0" w:color="auto"/>
              <w:left w:val="nil"/>
              <w:bottom w:val="single" w:sz="4" w:space="0" w:color="auto"/>
              <w:right w:val="nil"/>
            </w:tcBorders>
            <w:noWrap/>
            <w:vAlign w:val="bottom"/>
          </w:tcPr>
          <w:p w14:paraId="7E2385B0" w14:textId="77777777" w:rsidR="006B655D" w:rsidRPr="00273870" w:rsidRDefault="006B655D" w:rsidP="006B655D">
            <w:pPr>
              <w:spacing w:after="0" w:line="240" w:lineRule="auto"/>
              <w:rPr>
                <w:rFonts w:ascii="Garamond" w:eastAsia="Times New Roman" w:hAnsi="Garamond" w:cs="Arial"/>
                <w:sz w:val="20"/>
                <w:szCs w:val="20"/>
              </w:rPr>
            </w:pPr>
          </w:p>
        </w:tc>
        <w:tc>
          <w:tcPr>
            <w:tcW w:w="1884" w:type="dxa"/>
            <w:gridSpan w:val="2"/>
            <w:tcBorders>
              <w:top w:val="single" w:sz="4" w:space="0" w:color="auto"/>
              <w:left w:val="nil"/>
              <w:bottom w:val="single" w:sz="4" w:space="0" w:color="auto"/>
              <w:right w:val="single" w:sz="4" w:space="0" w:color="auto"/>
            </w:tcBorders>
            <w:noWrap/>
            <w:vAlign w:val="bottom"/>
          </w:tcPr>
          <w:p w14:paraId="4D250144" w14:textId="6167422D" w:rsidR="006B655D" w:rsidRPr="006B655D" w:rsidRDefault="006B655D" w:rsidP="006B655D">
            <w:pPr>
              <w:spacing w:after="0" w:line="240" w:lineRule="auto"/>
              <w:rPr>
                <w:rFonts w:ascii="Garamond" w:hAnsi="Garamond" w:cs="Arial"/>
                <w:b/>
                <w:bCs/>
                <w:sz w:val="20"/>
                <w:szCs w:val="20"/>
              </w:rPr>
            </w:pPr>
            <w:r w:rsidRPr="006B655D">
              <w:rPr>
                <w:rFonts w:ascii="Garamond" w:eastAsia="Times New Roman" w:hAnsi="Garamond" w:cs="Arial"/>
                <w:b/>
                <w:bCs/>
                <w:sz w:val="20"/>
                <w:szCs w:val="20"/>
              </w:rPr>
              <w:t>Model 4</w:t>
            </w:r>
          </w:p>
        </w:tc>
        <w:tc>
          <w:tcPr>
            <w:tcW w:w="1915" w:type="dxa"/>
            <w:gridSpan w:val="2"/>
            <w:tcBorders>
              <w:top w:val="single" w:sz="4" w:space="0" w:color="auto"/>
              <w:left w:val="nil"/>
              <w:bottom w:val="single" w:sz="4" w:space="0" w:color="auto"/>
              <w:right w:val="single" w:sz="4" w:space="0" w:color="auto"/>
            </w:tcBorders>
            <w:vAlign w:val="bottom"/>
          </w:tcPr>
          <w:p w14:paraId="0028F849" w14:textId="5162B135" w:rsidR="006B655D" w:rsidRPr="006B655D" w:rsidRDefault="006B655D" w:rsidP="006B655D">
            <w:pPr>
              <w:spacing w:after="0" w:line="240" w:lineRule="auto"/>
              <w:rPr>
                <w:rFonts w:ascii="Garamond" w:hAnsi="Garamond" w:cs="Arial"/>
                <w:b/>
                <w:bCs/>
                <w:sz w:val="20"/>
                <w:szCs w:val="20"/>
              </w:rPr>
            </w:pPr>
            <w:r w:rsidRPr="006B655D">
              <w:rPr>
                <w:rFonts w:ascii="Garamond" w:eastAsia="Times New Roman" w:hAnsi="Garamond" w:cs="Arial"/>
                <w:b/>
                <w:bCs/>
                <w:sz w:val="20"/>
                <w:szCs w:val="20"/>
              </w:rPr>
              <w:t>Model 5</w:t>
            </w:r>
          </w:p>
        </w:tc>
        <w:tc>
          <w:tcPr>
            <w:tcW w:w="1813" w:type="dxa"/>
            <w:gridSpan w:val="2"/>
            <w:tcBorders>
              <w:top w:val="single" w:sz="4" w:space="0" w:color="auto"/>
              <w:left w:val="nil"/>
              <w:bottom w:val="single" w:sz="4" w:space="0" w:color="auto"/>
              <w:right w:val="single" w:sz="4" w:space="0" w:color="auto"/>
            </w:tcBorders>
            <w:vAlign w:val="bottom"/>
          </w:tcPr>
          <w:p w14:paraId="5BA59E2A" w14:textId="52351791" w:rsidR="006B655D" w:rsidRPr="006B655D" w:rsidRDefault="006B655D" w:rsidP="006B655D">
            <w:pPr>
              <w:spacing w:after="0" w:line="240" w:lineRule="auto"/>
              <w:rPr>
                <w:rFonts w:ascii="Garamond" w:hAnsi="Garamond" w:cs="Arial"/>
                <w:b/>
                <w:bCs/>
                <w:sz w:val="20"/>
                <w:szCs w:val="20"/>
              </w:rPr>
            </w:pPr>
            <w:r w:rsidRPr="006B655D">
              <w:rPr>
                <w:rFonts w:ascii="Garamond" w:eastAsia="Times New Roman" w:hAnsi="Garamond" w:cs="Arial"/>
                <w:b/>
                <w:bCs/>
                <w:sz w:val="20"/>
                <w:szCs w:val="20"/>
              </w:rPr>
              <w:t>Model 6</w:t>
            </w:r>
          </w:p>
        </w:tc>
        <w:tc>
          <w:tcPr>
            <w:tcW w:w="1954" w:type="dxa"/>
            <w:gridSpan w:val="2"/>
            <w:tcBorders>
              <w:top w:val="single" w:sz="4" w:space="0" w:color="auto"/>
              <w:left w:val="single" w:sz="4" w:space="0" w:color="auto"/>
              <w:bottom w:val="single" w:sz="4" w:space="0" w:color="auto"/>
              <w:right w:val="nil"/>
            </w:tcBorders>
          </w:tcPr>
          <w:p w14:paraId="65856C00" w14:textId="59D6034B" w:rsidR="006B655D" w:rsidRPr="006B655D" w:rsidRDefault="006B655D" w:rsidP="006B655D">
            <w:pPr>
              <w:spacing w:after="0" w:line="240" w:lineRule="auto"/>
              <w:rPr>
                <w:rFonts w:ascii="Garamond" w:hAnsi="Garamond" w:cs="Arial"/>
                <w:b/>
                <w:bCs/>
                <w:sz w:val="20"/>
                <w:szCs w:val="20"/>
              </w:rPr>
            </w:pPr>
            <w:r w:rsidRPr="006B655D">
              <w:rPr>
                <w:rFonts w:ascii="Garamond" w:eastAsia="Times New Roman" w:hAnsi="Garamond" w:cs="Arial"/>
                <w:b/>
                <w:bCs/>
                <w:sz w:val="20"/>
                <w:szCs w:val="20"/>
              </w:rPr>
              <w:t>Model 7</w:t>
            </w:r>
          </w:p>
        </w:tc>
      </w:tr>
      <w:tr w:rsidR="006B655D" w:rsidRPr="00273870" w14:paraId="63DE1475" w14:textId="77777777" w:rsidTr="006B655D">
        <w:trPr>
          <w:trHeight w:val="215"/>
        </w:trPr>
        <w:tc>
          <w:tcPr>
            <w:tcW w:w="3060" w:type="dxa"/>
            <w:tcBorders>
              <w:top w:val="single" w:sz="4" w:space="0" w:color="auto"/>
              <w:left w:val="nil"/>
              <w:bottom w:val="single" w:sz="4" w:space="0" w:color="auto"/>
              <w:right w:val="single" w:sz="4" w:space="0" w:color="auto"/>
            </w:tcBorders>
            <w:noWrap/>
            <w:vAlign w:val="bottom"/>
          </w:tcPr>
          <w:p w14:paraId="269370D7" w14:textId="02494A7D" w:rsidR="006B655D" w:rsidRPr="00273870" w:rsidRDefault="006B655D" w:rsidP="006B655D">
            <w:pPr>
              <w:spacing w:after="0" w:line="240" w:lineRule="auto"/>
              <w:rPr>
                <w:rFonts w:ascii="Garamond" w:eastAsia="Times New Roman" w:hAnsi="Garamond" w:cs="Arial"/>
                <w:sz w:val="20"/>
                <w:szCs w:val="20"/>
              </w:rPr>
            </w:pPr>
            <w:r w:rsidRPr="00273870">
              <w:rPr>
                <w:rFonts w:ascii="Garamond" w:eastAsia="Times New Roman" w:hAnsi="Garamond" w:cs="Arial"/>
                <w:sz w:val="20"/>
                <w:szCs w:val="20"/>
              </w:rPr>
              <w:t xml:space="preserve">              </w:t>
            </w:r>
          </w:p>
        </w:tc>
        <w:tc>
          <w:tcPr>
            <w:tcW w:w="1127" w:type="dxa"/>
            <w:tcBorders>
              <w:top w:val="single" w:sz="4" w:space="0" w:color="auto"/>
              <w:left w:val="single" w:sz="4" w:space="0" w:color="auto"/>
              <w:bottom w:val="single" w:sz="4" w:space="0" w:color="auto"/>
            </w:tcBorders>
            <w:noWrap/>
            <w:vAlign w:val="bottom"/>
          </w:tcPr>
          <w:p w14:paraId="015CBCB4" w14:textId="50BB42A6" w:rsidR="006B655D" w:rsidRPr="006B655D" w:rsidRDefault="006B655D" w:rsidP="006B655D">
            <w:pPr>
              <w:spacing w:after="0" w:line="240" w:lineRule="auto"/>
              <w:rPr>
                <w:rFonts w:ascii="Garamond" w:hAnsi="Garamond" w:cs="Arial"/>
                <w:b/>
                <w:bCs/>
                <w:sz w:val="20"/>
                <w:szCs w:val="20"/>
              </w:rPr>
            </w:pPr>
            <w:r w:rsidRPr="006B655D">
              <w:rPr>
                <w:rFonts w:ascii="Garamond" w:eastAsia="Times New Roman" w:hAnsi="Garamond" w:cs="Arial"/>
                <w:b/>
                <w:bCs/>
                <w:sz w:val="20"/>
                <w:szCs w:val="20"/>
              </w:rPr>
              <w:t>Coef.</w:t>
            </w:r>
          </w:p>
        </w:tc>
        <w:tc>
          <w:tcPr>
            <w:tcW w:w="757" w:type="dxa"/>
            <w:tcBorders>
              <w:top w:val="single" w:sz="4" w:space="0" w:color="auto"/>
              <w:bottom w:val="single" w:sz="4" w:space="0" w:color="auto"/>
              <w:right w:val="single" w:sz="4" w:space="0" w:color="auto"/>
            </w:tcBorders>
            <w:noWrap/>
            <w:vAlign w:val="bottom"/>
          </w:tcPr>
          <w:p w14:paraId="5DBFFBA3" w14:textId="3AF8BEB6" w:rsidR="006B655D" w:rsidRPr="006B655D" w:rsidRDefault="006B655D" w:rsidP="006B655D">
            <w:pPr>
              <w:spacing w:after="0" w:line="240" w:lineRule="auto"/>
              <w:rPr>
                <w:rFonts w:ascii="Garamond" w:hAnsi="Garamond" w:cs="Arial"/>
                <w:b/>
                <w:bCs/>
                <w:sz w:val="20"/>
                <w:szCs w:val="20"/>
              </w:rPr>
            </w:pPr>
            <w:r w:rsidRPr="006B655D">
              <w:rPr>
                <w:rFonts w:ascii="Garamond" w:eastAsia="Times New Roman" w:hAnsi="Garamond" w:cs="Arial"/>
                <w:b/>
                <w:bCs/>
                <w:sz w:val="20"/>
                <w:szCs w:val="20"/>
              </w:rPr>
              <w:t>Stderr.</w:t>
            </w:r>
          </w:p>
        </w:tc>
        <w:tc>
          <w:tcPr>
            <w:tcW w:w="1120" w:type="dxa"/>
            <w:tcBorders>
              <w:top w:val="single" w:sz="4" w:space="0" w:color="auto"/>
              <w:left w:val="single" w:sz="4" w:space="0" w:color="auto"/>
              <w:bottom w:val="single" w:sz="4" w:space="0" w:color="auto"/>
            </w:tcBorders>
            <w:vAlign w:val="bottom"/>
          </w:tcPr>
          <w:p w14:paraId="2925898A" w14:textId="73B925E1" w:rsidR="006B655D" w:rsidRPr="006B655D" w:rsidRDefault="006B655D" w:rsidP="006B655D">
            <w:pPr>
              <w:spacing w:after="0" w:line="240" w:lineRule="auto"/>
              <w:rPr>
                <w:rFonts w:ascii="Garamond" w:hAnsi="Garamond" w:cs="Arial"/>
                <w:b/>
                <w:bCs/>
                <w:sz w:val="20"/>
                <w:szCs w:val="20"/>
              </w:rPr>
            </w:pPr>
            <w:r w:rsidRPr="006B655D">
              <w:rPr>
                <w:rFonts w:ascii="Garamond" w:eastAsia="Times New Roman" w:hAnsi="Garamond" w:cs="Arial"/>
                <w:b/>
                <w:bCs/>
                <w:sz w:val="20"/>
                <w:szCs w:val="20"/>
              </w:rPr>
              <w:t>Coef.</w:t>
            </w:r>
          </w:p>
        </w:tc>
        <w:tc>
          <w:tcPr>
            <w:tcW w:w="795" w:type="dxa"/>
            <w:tcBorders>
              <w:top w:val="single" w:sz="4" w:space="0" w:color="auto"/>
              <w:bottom w:val="single" w:sz="4" w:space="0" w:color="auto"/>
              <w:right w:val="single" w:sz="4" w:space="0" w:color="auto"/>
            </w:tcBorders>
          </w:tcPr>
          <w:p w14:paraId="201A3299" w14:textId="20EF19CF" w:rsidR="006B655D" w:rsidRPr="006B655D" w:rsidRDefault="006B655D" w:rsidP="006B655D">
            <w:pPr>
              <w:spacing w:after="0" w:line="240" w:lineRule="auto"/>
              <w:rPr>
                <w:rFonts w:ascii="Garamond" w:hAnsi="Garamond" w:cs="Arial"/>
                <w:b/>
                <w:bCs/>
                <w:sz w:val="20"/>
                <w:szCs w:val="20"/>
              </w:rPr>
            </w:pPr>
            <w:r w:rsidRPr="006B655D">
              <w:rPr>
                <w:rFonts w:ascii="Garamond" w:eastAsia="Times New Roman" w:hAnsi="Garamond" w:cs="Arial"/>
                <w:b/>
                <w:bCs/>
                <w:sz w:val="20"/>
                <w:szCs w:val="20"/>
              </w:rPr>
              <w:t>Stderr.</w:t>
            </w:r>
          </w:p>
        </w:tc>
        <w:tc>
          <w:tcPr>
            <w:tcW w:w="1082" w:type="dxa"/>
            <w:tcBorders>
              <w:top w:val="single" w:sz="4" w:space="0" w:color="auto"/>
              <w:left w:val="nil"/>
              <w:bottom w:val="single" w:sz="4" w:space="0" w:color="auto"/>
            </w:tcBorders>
            <w:vAlign w:val="bottom"/>
          </w:tcPr>
          <w:p w14:paraId="2813EBA7" w14:textId="730E7664" w:rsidR="006B655D" w:rsidRPr="006B655D" w:rsidRDefault="006B655D" w:rsidP="006B655D">
            <w:pPr>
              <w:spacing w:after="0" w:line="240" w:lineRule="auto"/>
              <w:jc w:val="both"/>
              <w:rPr>
                <w:rFonts w:ascii="Garamond" w:hAnsi="Garamond" w:cs="Arial"/>
                <w:b/>
                <w:bCs/>
                <w:sz w:val="20"/>
                <w:szCs w:val="20"/>
              </w:rPr>
            </w:pPr>
            <w:r w:rsidRPr="006B655D">
              <w:rPr>
                <w:rFonts w:ascii="Garamond" w:eastAsia="Times New Roman" w:hAnsi="Garamond" w:cs="Arial"/>
                <w:b/>
                <w:bCs/>
                <w:sz w:val="20"/>
                <w:szCs w:val="20"/>
              </w:rPr>
              <w:t xml:space="preserve"> Coef.      </w:t>
            </w:r>
          </w:p>
        </w:tc>
        <w:tc>
          <w:tcPr>
            <w:tcW w:w="731" w:type="dxa"/>
            <w:tcBorders>
              <w:top w:val="single" w:sz="4" w:space="0" w:color="auto"/>
              <w:bottom w:val="single" w:sz="4" w:space="0" w:color="auto"/>
              <w:right w:val="single" w:sz="4" w:space="0" w:color="auto"/>
            </w:tcBorders>
            <w:vAlign w:val="bottom"/>
          </w:tcPr>
          <w:p w14:paraId="1F4437DE" w14:textId="6DDEE6B5" w:rsidR="006B655D" w:rsidRPr="006B655D" w:rsidRDefault="006B655D" w:rsidP="006B655D">
            <w:pPr>
              <w:spacing w:after="0" w:line="240" w:lineRule="auto"/>
              <w:jc w:val="both"/>
              <w:rPr>
                <w:rFonts w:ascii="Garamond" w:hAnsi="Garamond" w:cs="Arial"/>
                <w:b/>
                <w:bCs/>
                <w:sz w:val="20"/>
                <w:szCs w:val="20"/>
              </w:rPr>
            </w:pPr>
            <w:r w:rsidRPr="006B655D">
              <w:rPr>
                <w:rFonts w:ascii="Garamond" w:hAnsi="Garamond" w:cs="Arial"/>
                <w:b/>
                <w:bCs/>
                <w:sz w:val="20"/>
                <w:szCs w:val="20"/>
              </w:rPr>
              <w:t>Stderr.</w:t>
            </w:r>
          </w:p>
        </w:tc>
        <w:tc>
          <w:tcPr>
            <w:tcW w:w="1117" w:type="dxa"/>
            <w:tcBorders>
              <w:top w:val="single" w:sz="4" w:space="0" w:color="auto"/>
              <w:left w:val="single" w:sz="4" w:space="0" w:color="auto"/>
              <w:bottom w:val="single" w:sz="4" w:space="0" w:color="auto"/>
            </w:tcBorders>
            <w:vAlign w:val="bottom"/>
          </w:tcPr>
          <w:p w14:paraId="171FFD18" w14:textId="600003BC" w:rsidR="006B655D" w:rsidRPr="006B655D" w:rsidRDefault="006B655D" w:rsidP="006B655D">
            <w:pPr>
              <w:spacing w:after="0" w:line="240" w:lineRule="auto"/>
              <w:rPr>
                <w:rFonts w:ascii="Garamond" w:hAnsi="Garamond" w:cs="Arial"/>
                <w:b/>
                <w:bCs/>
                <w:sz w:val="20"/>
                <w:szCs w:val="20"/>
              </w:rPr>
            </w:pPr>
            <w:r w:rsidRPr="006B655D">
              <w:rPr>
                <w:rFonts w:ascii="Garamond" w:hAnsi="Garamond" w:cs="Arial"/>
                <w:b/>
                <w:bCs/>
                <w:sz w:val="20"/>
                <w:szCs w:val="20"/>
              </w:rPr>
              <w:t>Coef.</w:t>
            </w:r>
          </w:p>
        </w:tc>
        <w:tc>
          <w:tcPr>
            <w:tcW w:w="837" w:type="dxa"/>
            <w:tcBorders>
              <w:top w:val="single" w:sz="4" w:space="0" w:color="auto"/>
              <w:bottom w:val="single" w:sz="4" w:space="0" w:color="auto"/>
            </w:tcBorders>
            <w:vAlign w:val="bottom"/>
          </w:tcPr>
          <w:p w14:paraId="413D3319" w14:textId="30871555" w:rsidR="006B655D" w:rsidRPr="006B655D" w:rsidRDefault="006B655D" w:rsidP="006B655D">
            <w:pPr>
              <w:spacing w:after="0" w:line="240" w:lineRule="auto"/>
              <w:rPr>
                <w:rFonts w:ascii="Garamond" w:hAnsi="Garamond" w:cs="Arial"/>
                <w:b/>
                <w:bCs/>
                <w:sz w:val="20"/>
                <w:szCs w:val="20"/>
              </w:rPr>
            </w:pPr>
            <w:r w:rsidRPr="006B655D">
              <w:rPr>
                <w:rFonts w:ascii="Garamond" w:eastAsia="Times New Roman" w:hAnsi="Garamond" w:cs="Arial"/>
                <w:b/>
                <w:bCs/>
                <w:sz w:val="20"/>
                <w:szCs w:val="20"/>
              </w:rPr>
              <w:t>Stderr.</w:t>
            </w:r>
          </w:p>
        </w:tc>
      </w:tr>
      <w:tr w:rsidR="00273870" w:rsidRPr="00273870" w14:paraId="092D3AC3" w14:textId="77777777" w:rsidTr="006B655D">
        <w:trPr>
          <w:trHeight w:val="215"/>
        </w:trPr>
        <w:tc>
          <w:tcPr>
            <w:tcW w:w="3060" w:type="dxa"/>
            <w:tcBorders>
              <w:top w:val="nil"/>
              <w:left w:val="nil"/>
              <w:bottom w:val="nil"/>
              <w:right w:val="single" w:sz="4" w:space="0" w:color="auto"/>
            </w:tcBorders>
            <w:noWrap/>
            <w:vAlign w:val="bottom"/>
            <w:hideMark/>
          </w:tcPr>
          <w:p w14:paraId="0CC5327B" w14:textId="77777777" w:rsidR="00312AF0" w:rsidRPr="00273870" w:rsidRDefault="00312AF0" w:rsidP="009A6BC2">
            <w:pPr>
              <w:spacing w:after="0" w:line="240" w:lineRule="auto"/>
              <w:rPr>
                <w:rFonts w:ascii="Garamond" w:eastAsia="Times New Roman" w:hAnsi="Garamond" w:cs="Arial"/>
                <w:sz w:val="20"/>
                <w:szCs w:val="20"/>
              </w:rPr>
            </w:pPr>
            <w:r w:rsidRPr="00273870">
              <w:rPr>
                <w:rFonts w:ascii="Garamond" w:eastAsia="Times New Roman" w:hAnsi="Garamond" w:cs="Arial"/>
                <w:sz w:val="20"/>
                <w:szCs w:val="20"/>
              </w:rPr>
              <w:t xml:space="preserve">District Nou Barris         </w:t>
            </w:r>
          </w:p>
        </w:tc>
        <w:tc>
          <w:tcPr>
            <w:tcW w:w="1127" w:type="dxa"/>
            <w:tcBorders>
              <w:top w:val="nil"/>
              <w:left w:val="nil"/>
              <w:bottom w:val="nil"/>
              <w:right w:val="nil"/>
            </w:tcBorders>
            <w:shd w:val="clear" w:color="auto" w:fill="auto"/>
            <w:noWrap/>
            <w:vAlign w:val="bottom"/>
            <w:hideMark/>
          </w:tcPr>
          <w:p w14:paraId="042E5634" w14:textId="77777777" w:rsidR="00312AF0" w:rsidRPr="00273870" w:rsidRDefault="00312AF0" w:rsidP="009A6BC2">
            <w:pPr>
              <w:spacing w:after="0" w:line="240" w:lineRule="auto"/>
              <w:rPr>
                <w:rFonts w:ascii="Garamond" w:eastAsia="Times New Roman" w:hAnsi="Garamond" w:cs="Arial"/>
                <w:sz w:val="20"/>
                <w:szCs w:val="20"/>
              </w:rPr>
            </w:pPr>
            <w:r w:rsidRPr="00273870">
              <w:rPr>
                <w:rFonts w:ascii="Garamond" w:hAnsi="Garamond" w:cs="Arial"/>
                <w:sz w:val="20"/>
                <w:szCs w:val="20"/>
              </w:rPr>
              <w:t>-0.372***</w:t>
            </w:r>
          </w:p>
        </w:tc>
        <w:tc>
          <w:tcPr>
            <w:tcW w:w="757" w:type="dxa"/>
            <w:tcBorders>
              <w:top w:val="nil"/>
              <w:left w:val="nil"/>
              <w:bottom w:val="nil"/>
              <w:right w:val="nil"/>
            </w:tcBorders>
            <w:shd w:val="clear" w:color="auto" w:fill="auto"/>
            <w:noWrap/>
            <w:vAlign w:val="bottom"/>
            <w:hideMark/>
          </w:tcPr>
          <w:p w14:paraId="00ADC13E" w14:textId="77777777" w:rsidR="00312AF0" w:rsidRPr="00273870" w:rsidRDefault="00312AF0" w:rsidP="009A6BC2">
            <w:pPr>
              <w:spacing w:after="0" w:line="240" w:lineRule="auto"/>
              <w:rPr>
                <w:rFonts w:ascii="Garamond" w:eastAsia="Times New Roman" w:hAnsi="Garamond" w:cs="Arial"/>
                <w:sz w:val="20"/>
                <w:szCs w:val="20"/>
              </w:rPr>
            </w:pPr>
            <w:r w:rsidRPr="00273870">
              <w:rPr>
                <w:rFonts w:ascii="Garamond" w:hAnsi="Garamond" w:cs="Arial"/>
                <w:sz w:val="20"/>
                <w:szCs w:val="20"/>
              </w:rPr>
              <w:t>0.02</w:t>
            </w:r>
          </w:p>
        </w:tc>
        <w:tc>
          <w:tcPr>
            <w:tcW w:w="1120" w:type="dxa"/>
            <w:tcBorders>
              <w:top w:val="nil"/>
              <w:left w:val="nil"/>
              <w:bottom w:val="nil"/>
              <w:right w:val="nil"/>
            </w:tcBorders>
            <w:shd w:val="clear" w:color="auto" w:fill="auto"/>
            <w:vAlign w:val="bottom"/>
          </w:tcPr>
          <w:p w14:paraId="24DB0B6B"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-0.504***</w:t>
            </w:r>
          </w:p>
        </w:tc>
        <w:tc>
          <w:tcPr>
            <w:tcW w:w="795" w:type="dxa"/>
            <w:tcBorders>
              <w:top w:val="nil"/>
              <w:left w:val="nil"/>
              <w:bottom w:val="nil"/>
              <w:right w:val="nil"/>
            </w:tcBorders>
            <w:shd w:val="clear" w:color="auto" w:fill="auto"/>
            <w:vAlign w:val="bottom"/>
          </w:tcPr>
          <w:p w14:paraId="0251BB94"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0.02</w:t>
            </w:r>
          </w:p>
        </w:tc>
        <w:tc>
          <w:tcPr>
            <w:tcW w:w="1082" w:type="dxa"/>
            <w:tcBorders>
              <w:top w:val="nil"/>
              <w:left w:val="nil"/>
              <w:bottom w:val="nil"/>
              <w:right w:val="nil"/>
            </w:tcBorders>
            <w:shd w:val="clear" w:color="auto" w:fill="auto"/>
            <w:vAlign w:val="bottom"/>
          </w:tcPr>
          <w:p w14:paraId="1495C21F"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-0.169***</w:t>
            </w:r>
          </w:p>
        </w:tc>
        <w:tc>
          <w:tcPr>
            <w:tcW w:w="731" w:type="dxa"/>
            <w:tcBorders>
              <w:top w:val="nil"/>
              <w:left w:val="nil"/>
              <w:bottom w:val="nil"/>
              <w:right w:val="nil"/>
            </w:tcBorders>
            <w:shd w:val="clear" w:color="auto" w:fill="auto"/>
            <w:vAlign w:val="bottom"/>
          </w:tcPr>
          <w:p w14:paraId="5044D493"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0.02</w:t>
            </w:r>
          </w:p>
        </w:tc>
        <w:tc>
          <w:tcPr>
            <w:tcW w:w="1117" w:type="dxa"/>
            <w:tcBorders>
              <w:top w:val="nil"/>
              <w:left w:val="nil"/>
              <w:bottom w:val="nil"/>
              <w:right w:val="nil"/>
            </w:tcBorders>
            <w:shd w:val="clear" w:color="auto" w:fill="auto"/>
            <w:vAlign w:val="bottom"/>
          </w:tcPr>
          <w:p w14:paraId="7B9BF22A"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-0.144***</w:t>
            </w:r>
          </w:p>
        </w:tc>
        <w:tc>
          <w:tcPr>
            <w:tcW w:w="837" w:type="dxa"/>
            <w:tcBorders>
              <w:top w:val="nil"/>
              <w:left w:val="nil"/>
              <w:bottom w:val="nil"/>
              <w:right w:val="nil"/>
            </w:tcBorders>
            <w:shd w:val="clear" w:color="auto" w:fill="auto"/>
            <w:vAlign w:val="bottom"/>
          </w:tcPr>
          <w:p w14:paraId="28A626DA"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0.02</w:t>
            </w:r>
          </w:p>
        </w:tc>
      </w:tr>
      <w:tr w:rsidR="00273870" w:rsidRPr="00273870" w14:paraId="45673E8A" w14:textId="77777777" w:rsidTr="006B655D">
        <w:trPr>
          <w:trHeight w:val="215"/>
        </w:trPr>
        <w:tc>
          <w:tcPr>
            <w:tcW w:w="3060" w:type="dxa"/>
            <w:tcBorders>
              <w:top w:val="nil"/>
              <w:left w:val="nil"/>
              <w:bottom w:val="nil"/>
              <w:right w:val="single" w:sz="4" w:space="0" w:color="auto"/>
            </w:tcBorders>
            <w:noWrap/>
            <w:vAlign w:val="bottom"/>
            <w:hideMark/>
          </w:tcPr>
          <w:p w14:paraId="2733FBD8" w14:textId="77777777" w:rsidR="00312AF0" w:rsidRPr="00273870" w:rsidRDefault="00312AF0" w:rsidP="009A6BC2">
            <w:pPr>
              <w:spacing w:after="0" w:line="240" w:lineRule="auto"/>
              <w:rPr>
                <w:rFonts w:ascii="Garamond" w:eastAsia="Times New Roman" w:hAnsi="Garamond" w:cs="Arial"/>
                <w:sz w:val="20"/>
                <w:szCs w:val="20"/>
              </w:rPr>
            </w:pPr>
            <w:r w:rsidRPr="00273870">
              <w:rPr>
                <w:rFonts w:ascii="Garamond" w:eastAsia="Times New Roman" w:hAnsi="Garamond" w:cs="Arial"/>
                <w:sz w:val="20"/>
                <w:szCs w:val="20"/>
              </w:rPr>
              <w:t>District Sarrià-Sant Gervasi</w:t>
            </w:r>
          </w:p>
        </w:tc>
        <w:tc>
          <w:tcPr>
            <w:tcW w:w="1127" w:type="dxa"/>
            <w:tcBorders>
              <w:top w:val="nil"/>
              <w:left w:val="nil"/>
              <w:bottom w:val="nil"/>
              <w:right w:val="nil"/>
            </w:tcBorders>
            <w:shd w:val="clear" w:color="auto" w:fill="auto"/>
            <w:noWrap/>
            <w:vAlign w:val="bottom"/>
            <w:hideMark/>
          </w:tcPr>
          <w:p w14:paraId="10515F5E" w14:textId="77777777" w:rsidR="00312AF0" w:rsidRPr="00273870" w:rsidRDefault="00312AF0" w:rsidP="009A6BC2">
            <w:pPr>
              <w:spacing w:after="0" w:line="240" w:lineRule="auto"/>
              <w:rPr>
                <w:rFonts w:ascii="Garamond" w:eastAsia="Times New Roman" w:hAnsi="Garamond" w:cs="Arial"/>
                <w:sz w:val="20"/>
                <w:szCs w:val="20"/>
              </w:rPr>
            </w:pPr>
            <w:r w:rsidRPr="00273870">
              <w:rPr>
                <w:rFonts w:ascii="Garamond" w:hAnsi="Garamond" w:cs="Arial"/>
                <w:sz w:val="20"/>
                <w:szCs w:val="20"/>
              </w:rPr>
              <w:t xml:space="preserve"> 0.136***</w:t>
            </w:r>
          </w:p>
        </w:tc>
        <w:tc>
          <w:tcPr>
            <w:tcW w:w="757" w:type="dxa"/>
            <w:tcBorders>
              <w:top w:val="nil"/>
              <w:left w:val="nil"/>
              <w:bottom w:val="nil"/>
              <w:right w:val="nil"/>
            </w:tcBorders>
            <w:shd w:val="clear" w:color="auto" w:fill="auto"/>
            <w:noWrap/>
            <w:vAlign w:val="bottom"/>
            <w:hideMark/>
          </w:tcPr>
          <w:p w14:paraId="1CC46115" w14:textId="77777777" w:rsidR="00312AF0" w:rsidRPr="00273870" w:rsidRDefault="00312AF0" w:rsidP="009A6BC2">
            <w:pPr>
              <w:spacing w:after="0" w:line="240" w:lineRule="auto"/>
              <w:rPr>
                <w:rFonts w:ascii="Garamond" w:eastAsia="Times New Roman" w:hAnsi="Garamond" w:cs="Arial"/>
                <w:sz w:val="20"/>
                <w:szCs w:val="20"/>
              </w:rPr>
            </w:pPr>
            <w:r w:rsidRPr="00273870">
              <w:rPr>
                <w:rFonts w:ascii="Garamond" w:hAnsi="Garamond" w:cs="Arial"/>
                <w:sz w:val="20"/>
                <w:szCs w:val="20"/>
              </w:rPr>
              <w:t>0.01</w:t>
            </w:r>
          </w:p>
        </w:tc>
        <w:tc>
          <w:tcPr>
            <w:tcW w:w="1120" w:type="dxa"/>
            <w:tcBorders>
              <w:top w:val="nil"/>
              <w:left w:val="nil"/>
              <w:bottom w:val="nil"/>
              <w:right w:val="nil"/>
            </w:tcBorders>
            <w:shd w:val="clear" w:color="auto" w:fill="auto"/>
            <w:vAlign w:val="bottom"/>
          </w:tcPr>
          <w:p w14:paraId="34CD247E"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 xml:space="preserve"> 0.091***</w:t>
            </w:r>
          </w:p>
        </w:tc>
        <w:tc>
          <w:tcPr>
            <w:tcW w:w="795" w:type="dxa"/>
            <w:tcBorders>
              <w:top w:val="nil"/>
              <w:left w:val="nil"/>
              <w:bottom w:val="nil"/>
              <w:right w:val="nil"/>
            </w:tcBorders>
            <w:shd w:val="clear" w:color="auto" w:fill="auto"/>
            <w:vAlign w:val="bottom"/>
          </w:tcPr>
          <w:p w14:paraId="3CFDC2A6"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0.01</w:t>
            </w:r>
          </w:p>
        </w:tc>
        <w:tc>
          <w:tcPr>
            <w:tcW w:w="1082" w:type="dxa"/>
            <w:tcBorders>
              <w:top w:val="nil"/>
              <w:left w:val="nil"/>
              <w:bottom w:val="nil"/>
              <w:right w:val="nil"/>
            </w:tcBorders>
            <w:shd w:val="clear" w:color="auto" w:fill="auto"/>
            <w:vAlign w:val="bottom"/>
          </w:tcPr>
          <w:p w14:paraId="6E214214"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-0.081***</w:t>
            </w:r>
          </w:p>
        </w:tc>
        <w:tc>
          <w:tcPr>
            <w:tcW w:w="731" w:type="dxa"/>
            <w:tcBorders>
              <w:top w:val="nil"/>
              <w:left w:val="nil"/>
              <w:bottom w:val="nil"/>
              <w:right w:val="nil"/>
            </w:tcBorders>
            <w:shd w:val="clear" w:color="auto" w:fill="auto"/>
            <w:vAlign w:val="bottom"/>
          </w:tcPr>
          <w:p w14:paraId="0CF0E910"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0.01</w:t>
            </w:r>
          </w:p>
        </w:tc>
        <w:tc>
          <w:tcPr>
            <w:tcW w:w="1117" w:type="dxa"/>
            <w:tcBorders>
              <w:top w:val="nil"/>
              <w:left w:val="nil"/>
              <w:bottom w:val="nil"/>
              <w:right w:val="nil"/>
            </w:tcBorders>
            <w:shd w:val="clear" w:color="auto" w:fill="auto"/>
            <w:vAlign w:val="bottom"/>
          </w:tcPr>
          <w:p w14:paraId="1129BE97"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-0.011</w:t>
            </w:r>
          </w:p>
        </w:tc>
        <w:tc>
          <w:tcPr>
            <w:tcW w:w="837" w:type="dxa"/>
            <w:tcBorders>
              <w:top w:val="nil"/>
              <w:left w:val="nil"/>
              <w:bottom w:val="nil"/>
              <w:right w:val="nil"/>
            </w:tcBorders>
            <w:shd w:val="clear" w:color="auto" w:fill="auto"/>
            <w:vAlign w:val="bottom"/>
          </w:tcPr>
          <w:p w14:paraId="09816E0A"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0.01</w:t>
            </w:r>
          </w:p>
        </w:tc>
      </w:tr>
      <w:tr w:rsidR="00273870" w:rsidRPr="00273870" w14:paraId="5482FEDC" w14:textId="77777777" w:rsidTr="006B655D">
        <w:trPr>
          <w:trHeight w:val="215"/>
        </w:trPr>
        <w:tc>
          <w:tcPr>
            <w:tcW w:w="3060" w:type="dxa"/>
            <w:tcBorders>
              <w:top w:val="nil"/>
              <w:left w:val="nil"/>
              <w:bottom w:val="single" w:sz="4" w:space="0" w:color="auto"/>
              <w:right w:val="single" w:sz="4" w:space="0" w:color="auto"/>
            </w:tcBorders>
            <w:noWrap/>
            <w:vAlign w:val="bottom"/>
            <w:hideMark/>
          </w:tcPr>
          <w:p w14:paraId="24D703DC" w14:textId="77777777" w:rsidR="00312AF0" w:rsidRPr="00273870" w:rsidRDefault="00312AF0" w:rsidP="009A6BC2">
            <w:pPr>
              <w:spacing w:after="0" w:line="240" w:lineRule="auto"/>
              <w:rPr>
                <w:rFonts w:ascii="Garamond" w:eastAsia="Times New Roman" w:hAnsi="Garamond" w:cs="Arial"/>
                <w:sz w:val="20"/>
                <w:szCs w:val="20"/>
              </w:rPr>
            </w:pPr>
            <w:r w:rsidRPr="00273870">
              <w:rPr>
                <w:rFonts w:ascii="Garamond" w:eastAsia="Times New Roman" w:hAnsi="Garamond" w:cs="Arial"/>
                <w:sz w:val="20"/>
                <w:szCs w:val="20"/>
              </w:rPr>
              <w:t xml:space="preserve">District Sant Andreu        </w:t>
            </w:r>
          </w:p>
        </w:tc>
        <w:tc>
          <w:tcPr>
            <w:tcW w:w="1127" w:type="dxa"/>
            <w:tcBorders>
              <w:top w:val="nil"/>
              <w:left w:val="nil"/>
              <w:bottom w:val="single" w:sz="4" w:space="0" w:color="auto"/>
              <w:right w:val="nil"/>
            </w:tcBorders>
            <w:shd w:val="clear" w:color="auto" w:fill="auto"/>
            <w:noWrap/>
            <w:vAlign w:val="bottom"/>
            <w:hideMark/>
          </w:tcPr>
          <w:p w14:paraId="67BBCC96" w14:textId="77777777" w:rsidR="00312AF0" w:rsidRPr="00273870" w:rsidRDefault="00312AF0" w:rsidP="009A6BC2">
            <w:pPr>
              <w:spacing w:after="0" w:line="240" w:lineRule="auto"/>
              <w:rPr>
                <w:rFonts w:ascii="Garamond" w:eastAsia="Times New Roman" w:hAnsi="Garamond" w:cs="Arial"/>
                <w:sz w:val="20"/>
                <w:szCs w:val="20"/>
              </w:rPr>
            </w:pPr>
            <w:r w:rsidRPr="00273870">
              <w:rPr>
                <w:rFonts w:ascii="Garamond" w:hAnsi="Garamond" w:cs="Arial"/>
                <w:sz w:val="20"/>
                <w:szCs w:val="20"/>
              </w:rPr>
              <w:t>-0.252***</w:t>
            </w:r>
          </w:p>
        </w:tc>
        <w:tc>
          <w:tcPr>
            <w:tcW w:w="757" w:type="dxa"/>
            <w:tcBorders>
              <w:top w:val="nil"/>
              <w:left w:val="nil"/>
              <w:bottom w:val="single" w:sz="4" w:space="0" w:color="auto"/>
              <w:right w:val="nil"/>
            </w:tcBorders>
            <w:shd w:val="clear" w:color="auto" w:fill="auto"/>
            <w:noWrap/>
            <w:vAlign w:val="bottom"/>
            <w:hideMark/>
          </w:tcPr>
          <w:p w14:paraId="2AA48324" w14:textId="77777777" w:rsidR="00312AF0" w:rsidRPr="00273870" w:rsidRDefault="00312AF0" w:rsidP="009A6BC2">
            <w:pPr>
              <w:spacing w:after="0" w:line="240" w:lineRule="auto"/>
              <w:rPr>
                <w:rFonts w:ascii="Garamond" w:eastAsia="Times New Roman" w:hAnsi="Garamond" w:cs="Arial"/>
                <w:sz w:val="20"/>
                <w:szCs w:val="20"/>
              </w:rPr>
            </w:pPr>
            <w:r w:rsidRPr="00273870">
              <w:rPr>
                <w:rFonts w:ascii="Garamond" w:hAnsi="Garamond" w:cs="Arial"/>
                <w:sz w:val="20"/>
                <w:szCs w:val="20"/>
              </w:rPr>
              <w:t>0.02</w:t>
            </w:r>
          </w:p>
        </w:tc>
        <w:tc>
          <w:tcPr>
            <w:tcW w:w="1120" w:type="dxa"/>
            <w:tcBorders>
              <w:top w:val="nil"/>
              <w:left w:val="nil"/>
              <w:bottom w:val="single" w:sz="4" w:space="0" w:color="auto"/>
              <w:right w:val="nil"/>
            </w:tcBorders>
            <w:shd w:val="clear" w:color="auto" w:fill="auto"/>
            <w:vAlign w:val="bottom"/>
          </w:tcPr>
          <w:p w14:paraId="0447BE18"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-0.449***</w:t>
            </w:r>
          </w:p>
        </w:tc>
        <w:tc>
          <w:tcPr>
            <w:tcW w:w="795" w:type="dxa"/>
            <w:tcBorders>
              <w:top w:val="nil"/>
              <w:left w:val="nil"/>
              <w:bottom w:val="single" w:sz="4" w:space="0" w:color="auto"/>
              <w:right w:val="nil"/>
            </w:tcBorders>
            <w:shd w:val="clear" w:color="auto" w:fill="auto"/>
            <w:vAlign w:val="bottom"/>
          </w:tcPr>
          <w:p w14:paraId="4F54532B"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0.02</w:t>
            </w:r>
          </w:p>
        </w:tc>
        <w:tc>
          <w:tcPr>
            <w:tcW w:w="1082" w:type="dxa"/>
            <w:tcBorders>
              <w:top w:val="nil"/>
              <w:left w:val="nil"/>
              <w:bottom w:val="single" w:sz="4" w:space="0" w:color="auto"/>
              <w:right w:val="nil"/>
            </w:tcBorders>
            <w:shd w:val="clear" w:color="auto" w:fill="auto"/>
            <w:vAlign w:val="bottom"/>
          </w:tcPr>
          <w:p w14:paraId="71077827"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-0.092***</w:t>
            </w:r>
          </w:p>
        </w:tc>
        <w:tc>
          <w:tcPr>
            <w:tcW w:w="731" w:type="dxa"/>
            <w:tcBorders>
              <w:top w:val="nil"/>
              <w:left w:val="nil"/>
              <w:bottom w:val="single" w:sz="4" w:space="0" w:color="auto"/>
              <w:right w:val="nil"/>
            </w:tcBorders>
            <w:shd w:val="clear" w:color="auto" w:fill="auto"/>
            <w:vAlign w:val="bottom"/>
          </w:tcPr>
          <w:p w14:paraId="469960B6"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0.02</w:t>
            </w:r>
          </w:p>
        </w:tc>
        <w:tc>
          <w:tcPr>
            <w:tcW w:w="1117" w:type="dxa"/>
            <w:tcBorders>
              <w:top w:val="nil"/>
              <w:left w:val="nil"/>
              <w:bottom w:val="single" w:sz="4" w:space="0" w:color="auto"/>
              <w:right w:val="nil"/>
            </w:tcBorders>
            <w:shd w:val="clear" w:color="auto" w:fill="auto"/>
            <w:vAlign w:val="bottom"/>
          </w:tcPr>
          <w:p w14:paraId="051FF95E"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-0.219***</w:t>
            </w:r>
          </w:p>
        </w:tc>
        <w:tc>
          <w:tcPr>
            <w:tcW w:w="837" w:type="dxa"/>
            <w:tcBorders>
              <w:top w:val="nil"/>
              <w:left w:val="nil"/>
              <w:bottom w:val="single" w:sz="4" w:space="0" w:color="auto"/>
              <w:right w:val="nil"/>
            </w:tcBorders>
            <w:shd w:val="clear" w:color="auto" w:fill="auto"/>
            <w:vAlign w:val="bottom"/>
          </w:tcPr>
          <w:p w14:paraId="36AE370F"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0.02</w:t>
            </w:r>
          </w:p>
        </w:tc>
      </w:tr>
      <w:tr w:rsidR="00273870" w:rsidRPr="00273870" w14:paraId="6E5F774B" w14:textId="77777777" w:rsidTr="006B655D">
        <w:trPr>
          <w:trHeight w:val="50"/>
        </w:trPr>
        <w:tc>
          <w:tcPr>
            <w:tcW w:w="3060" w:type="dxa"/>
            <w:tcBorders>
              <w:top w:val="single" w:sz="4" w:space="0" w:color="auto"/>
              <w:left w:val="nil"/>
              <w:bottom w:val="single" w:sz="4" w:space="0" w:color="auto"/>
              <w:right w:val="single" w:sz="4" w:space="0" w:color="auto"/>
            </w:tcBorders>
            <w:noWrap/>
            <w:vAlign w:val="bottom"/>
          </w:tcPr>
          <w:p w14:paraId="4078118B" w14:textId="77777777" w:rsidR="00312AF0" w:rsidRPr="00273870" w:rsidRDefault="00312AF0" w:rsidP="009A6BC2">
            <w:pPr>
              <w:spacing w:after="0" w:line="240" w:lineRule="auto"/>
              <w:rPr>
                <w:rFonts w:ascii="Garamond" w:eastAsia="Times New Roman" w:hAnsi="Garamond" w:cs="Arial"/>
                <w:b/>
                <w:bCs/>
                <w:sz w:val="20"/>
                <w:szCs w:val="20"/>
              </w:rPr>
            </w:pPr>
            <w:r w:rsidRPr="00273870">
              <w:rPr>
                <w:rFonts w:ascii="Garamond" w:eastAsia="Times New Roman" w:hAnsi="Garamond" w:cs="Arial"/>
                <w:b/>
                <w:bCs/>
                <w:sz w:val="20"/>
                <w:szCs w:val="20"/>
              </w:rPr>
              <w:t>R-squared</w:t>
            </w:r>
          </w:p>
        </w:tc>
        <w:tc>
          <w:tcPr>
            <w:tcW w:w="1884" w:type="dxa"/>
            <w:gridSpan w:val="2"/>
            <w:tcBorders>
              <w:top w:val="single" w:sz="4" w:space="0" w:color="auto"/>
              <w:left w:val="nil"/>
              <w:bottom w:val="single" w:sz="4" w:space="0" w:color="auto"/>
              <w:right w:val="nil"/>
            </w:tcBorders>
            <w:shd w:val="clear" w:color="auto" w:fill="auto"/>
            <w:noWrap/>
            <w:vAlign w:val="bottom"/>
          </w:tcPr>
          <w:p w14:paraId="5945D03F" w14:textId="77777777" w:rsidR="00312AF0" w:rsidRPr="00273870" w:rsidRDefault="00312AF0" w:rsidP="009A6BC2">
            <w:pPr>
              <w:spacing w:after="0" w:line="240" w:lineRule="auto"/>
              <w:jc w:val="center"/>
              <w:rPr>
                <w:rFonts w:ascii="Garamond" w:hAnsi="Garamond" w:cs="Arial"/>
                <w:b/>
                <w:bCs/>
                <w:sz w:val="20"/>
                <w:szCs w:val="20"/>
              </w:rPr>
            </w:pPr>
            <w:r w:rsidRPr="00273870">
              <w:rPr>
                <w:rFonts w:ascii="Garamond" w:hAnsi="Garamond" w:cs="Arial"/>
                <w:b/>
                <w:bCs/>
                <w:sz w:val="20"/>
                <w:szCs w:val="20"/>
              </w:rPr>
              <w:t>0.851</w:t>
            </w:r>
          </w:p>
        </w:tc>
        <w:tc>
          <w:tcPr>
            <w:tcW w:w="1915" w:type="dxa"/>
            <w:gridSpan w:val="2"/>
            <w:tcBorders>
              <w:top w:val="single" w:sz="4" w:space="0" w:color="auto"/>
            </w:tcBorders>
          </w:tcPr>
          <w:p w14:paraId="6652D70D" w14:textId="0C9AEB3E" w:rsidR="00312AF0" w:rsidRPr="00273870" w:rsidRDefault="003C732C" w:rsidP="009A6BC2">
            <w:pPr>
              <w:spacing w:after="0" w:line="240" w:lineRule="auto"/>
              <w:jc w:val="center"/>
              <w:rPr>
                <w:rFonts w:ascii="Garamond" w:hAnsi="Garamond" w:cs="Arial"/>
                <w:b/>
                <w:bCs/>
                <w:sz w:val="20"/>
                <w:szCs w:val="20"/>
              </w:rPr>
            </w:pPr>
            <w:r>
              <w:rPr>
                <w:rFonts w:ascii="Garamond" w:hAnsi="Garamond" w:cs="Arial"/>
                <w:b/>
                <w:bCs/>
                <w:sz w:val="20"/>
                <w:szCs w:val="20"/>
              </w:rPr>
              <w:t>0.840</w:t>
            </w:r>
          </w:p>
        </w:tc>
        <w:tc>
          <w:tcPr>
            <w:tcW w:w="1813" w:type="dxa"/>
            <w:gridSpan w:val="2"/>
            <w:tcBorders>
              <w:top w:val="single" w:sz="4" w:space="0" w:color="auto"/>
            </w:tcBorders>
          </w:tcPr>
          <w:p w14:paraId="13110995" w14:textId="31E7CEB6" w:rsidR="00312AF0" w:rsidRPr="00273870" w:rsidRDefault="00312AF0" w:rsidP="009A6BC2">
            <w:pPr>
              <w:spacing w:after="0" w:line="240" w:lineRule="auto"/>
              <w:jc w:val="center"/>
              <w:rPr>
                <w:rFonts w:ascii="Garamond" w:hAnsi="Garamond" w:cs="Arial"/>
                <w:b/>
                <w:bCs/>
                <w:sz w:val="20"/>
                <w:szCs w:val="20"/>
              </w:rPr>
            </w:pPr>
            <w:r w:rsidRPr="00273870">
              <w:rPr>
                <w:rFonts w:ascii="Garamond" w:hAnsi="Garamond" w:cs="Arial"/>
                <w:b/>
                <w:bCs/>
                <w:sz w:val="20"/>
                <w:szCs w:val="20"/>
              </w:rPr>
              <w:t>0.8</w:t>
            </w:r>
            <w:r w:rsidR="003C732C">
              <w:rPr>
                <w:rFonts w:ascii="Garamond" w:hAnsi="Garamond" w:cs="Arial"/>
                <w:b/>
                <w:bCs/>
                <w:sz w:val="20"/>
                <w:szCs w:val="20"/>
              </w:rPr>
              <w:t>53</w:t>
            </w:r>
          </w:p>
        </w:tc>
        <w:tc>
          <w:tcPr>
            <w:tcW w:w="1954" w:type="dxa"/>
            <w:gridSpan w:val="2"/>
            <w:tcBorders>
              <w:top w:val="single" w:sz="4" w:space="0" w:color="auto"/>
              <w:left w:val="nil"/>
            </w:tcBorders>
          </w:tcPr>
          <w:p w14:paraId="0FA95646" w14:textId="6A712728" w:rsidR="00312AF0" w:rsidRPr="00273870" w:rsidRDefault="00312AF0" w:rsidP="009A6BC2">
            <w:pPr>
              <w:spacing w:after="0" w:line="240" w:lineRule="auto"/>
              <w:jc w:val="center"/>
              <w:rPr>
                <w:rFonts w:ascii="Garamond" w:hAnsi="Garamond" w:cs="Arial"/>
                <w:b/>
                <w:bCs/>
                <w:sz w:val="20"/>
                <w:szCs w:val="20"/>
              </w:rPr>
            </w:pPr>
            <w:r w:rsidRPr="00273870">
              <w:rPr>
                <w:rFonts w:ascii="Garamond" w:hAnsi="Garamond" w:cs="Arial"/>
                <w:b/>
                <w:bCs/>
                <w:sz w:val="20"/>
                <w:szCs w:val="20"/>
              </w:rPr>
              <w:t>0.8</w:t>
            </w:r>
            <w:r w:rsidR="003C732C">
              <w:rPr>
                <w:rFonts w:ascii="Garamond" w:hAnsi="Garamond" w:cs="Arial"/>
                <w:b/>
                <w:bCs/>
                <w:sz w:val="20"/>
                <w:szCs w:val="20"/>
              </w:rPr>
              <w:t>75</w:t>
            </w:r>
          </w:p>
        </w:tc>
      </w:tr>
      <w:tr w:rsidR="00273870" w:rsidRPr="00273870" w14:paraId="798A3CEE" w14:textId="77777777" w:rsidTr="006B655D">
        <w:trPr>
          <w:trHeight w:val="580"/>
        </w:trPr>
        <w:tc>
          <w:tcPr>
            <w:tcW w:w="10626" w:type="dxa"/>
            <w:gridSpan w:val="9"/>
            <w:tcBorders>
              <w:top w:val="single" w:sz="4" w:space="0" w:color="auto"/>
              <w:left w:val="nil"/>
            </w:tcBorders>
            <w:noWrap/>
            <w:vAlign w:val="bottom"/>
          </w:tcPr>
          <w:p w14:paraId="5F707D78" w14:textId="6468568E" w:rsidR="00312AF0" w:rsidRPr="00273870" w:rsidRDefault="00312AF0" w:rsidP="009A6BC2">
            <w:pPr>
              <w:spacing w:after="0" w:line="240" w:lineRule="auto"/>
              <w:rPr>
                <w:rFonts w:ascii="Garamond" w:hAnsi="Garamond" w:cs="Times New Roman"/>
                <w:sz w:val="18"/>
                <w:szCs w:val="18"/>
              </w:rPr>
            </w:pPr>
            <w:r w:rsidRPr="00273870">
              <w:rPr>
                <w:rFonts w:ascii="Garamond" w:hAnsi="Garamond" w:cs="Times New Roman"/>
                <w:sz w:val="18"/>
                <w:szCs w:val="18"/>
              </w:rPr>
              <w:t>Table 1</w:t>
            </w:r>
            <w:r w:rsidR="003C23FA" w:rsidRPr="00273870">
              <w:rPr>
                <w:rFonts w:ascii="Garamond" w:hAnsi="Garamond" w:cs="Times New Roman"/>
                <w:sz w:val="18"/>
                <w:szCs w:val="18"/>
              </w:rPr>
              <w:t>7</w:t>
            </w:r>
            <w:r w:rsidRPr="00273870">
              <w:rPr>
                <w:rFonts w:ascii="Garamond" w:hAnsi="Garamond" w:cs="Times New Roman"/>
                <w:sz w:val="18"/>
                <w:szCs w:val="18"/>
              </w:rPr>
              <w:t xml:space="preserve"> includes the results for semi-log hedonic priding models of the sample excluding observations with missing energy label data. The results report both the coefficients (Coef.) and the standard errors (Stderr.) of the variables. *** denotes significance at </w:t>
            </w:r>
            <w:r w:rsidR="00FF76D6" w:rsidRPr="00273870">
              <w:rPr>
                <w:rFonts w:ascii="Garamond" w:hAnsi="Garamond" w:cs="Times New Roman"/>
                <w:sz w:val="18"/>
                <w:szCs w:val="18"/>
              </w:rPr>
              <w:t xml:space="preserve">the </w:t>
            </w:r>
            <w:r w:rsidRPr="00273870">
              <w:rPr>
                <w:rFonts w:ascii="Garamond" w:hAnsi="Garamond" w:cs="Times New Roman"/>
                <w:sz w:val="18"/>
                <w:szCs w:val="18"/>
              </w:rPr>
              <w:t>1% level, *** denotes significance at the 5% level, and * denotes significance at the 10% level.</w:t>
            </w:r>
          </w:p>
        </w:tc>
      </w:tr>
    </w:tbl>
    <w:p w14:paraId="75C83F5C" w14:textId="77777777" w:rsidR="00312AF0" w:rsidRPr="00273870" w:rsidRDefault="00312AF0" w:rsidP="00312AF0">
      <w:pPr>
        <w:rPr>
          <w:rFonts w:ascii="Garamond" w:hAnsi="Garamond"/>
        </w:rPr>
      </w:pPr>
    </w:p>
    <w:tbl>
      <w:tblPr>
        <w:tblW w:w="10057" w:type="dxa"/>
        <w:tblInd w:w="-180" w:type="dxa"/>
        <w:tblLook w:val="04A0" w:firstRow="1" w:lastRow="0" w:firstColumn="1" w:lastColumn="0" w:noHBand="0" w:noVBand="1"/>
      </w:tblPr>
      <w:tblGrid>
        <w:gridCol w:w="3330"/>
        <w:gridCol w:w="900"/>
        <w:gridCol w:w="990"/>
        <w:gridCol w:w="988"/>
        <w:gridCol w:w="1033"/>
        <w:gridCol w:w="946"/>
        <w:gridCol w:w="946"/>
        <w:gridCol w:w="901"/>
        <w:gridCol w:w="23"/>
      </w:tblGrid>
      <w:tr w:rsidR="00273870" w:rsidRPr="00273870" w14:paraId="3EABF0DF" w14:textId="77777777" w:rsidTr="006B655D">
        <w:trPr>
          <w:trHeight w:val="13"/>
        </w:trPr>
        <w:tc>
          <w:tcPr>
            <w:tcW w:w="10057" w:type="dxa"/>
            <w:gridSpan w:val="9"/>
            <w:tcBorders>
              <w:bottom w:val="single" w:sz="4" w:space="0" w:color="auto"/>
            </w:tcBorders>
            <w:shd w:val="clear" w:color="auto" w:fill="auto"/>
            <w:noWrap/>
          </w:tcPr>
          <w:p w14:paraId="1E33A775" w14:textId="52013688" w:rsidR="00312AF0" w:rsidRPr="00273870" w:rsidRDefault="00312AF0" w:rsidP="009A6BC2">
            <w:pPr>
              <w:spacing w:after="0" w:line="240" w:lineRule="auto"/>
              <w:rPr>
                <w:rFonts w:ascii="Garamond" w:eastAsia="Times New Roman" w:hAnsi="Garamond" w:cs="Times New Roman"/>
                <w:b/>
                <w:bCs/>
                <w:sz w:val="21"/>
                <w:szCs w:val="21"/>
              </w:rPr>
            </w:pPr>
            <w:r w:rsidRPr="00273870">
              <w:rPr>
                <w:rFonts w:ascii="Garamond" w:eastAsia="Times New Roman" w:hAnsi="Garamond" w:cs="Times New Roman"/>
                <w:b/>
                <w:bCs/>
                <w:sz w:val="21"/>
                <w:szCs w:val="21"/>
              </w:rPr>
              <w:t>Table 1</w:t>
            </w:r>
            <w:r w:rsidR="003C23FA" w:rsidRPr="00273870">
              <w:rPr>
                <w:rFonts w:ascii="Garamond" w:eastAsia="Times New Roman" w:hAnsi="Garamond" w:cs="Times New Roman"/>
                <w:b/>
                <w:bCs/>
                <w:sz w:val="21"/>
                <w:szCs w:val="21"/>
              </w:rPr>
              <w:t>8</w:t>
            </w:r>
            <w:r w:rsidRPr="00273870">
              <w:rPr>
                <w:rFonts w:ascii="Garamond" w:eastAsia="Times New Roman" w:hAnsi="Garamond" w:cs="Times New Roman"/>
                <w:b/>
                <w:bCs/>
                <w:sz w:val="21"/>
                <w:szCs w:val="21"/>
              </w:rPr>
              <w:t xml:space="preserve">: </w:t>
            </w:r>
            <w:r w:rsidRPr="00273870">
              <w:rPr>
                <w:rFonts w:ascii="Garamond" w:eastAsia="Times New Roman" w:hAnsi="Garamond" w:cs="Times New Roman"/>
                <w:sz w:val="21"/>
                <w:szCs w:val="21"/>
              </w:rPr>
              <w:t>VIF Test-Statistics of the Sample Excluding Observations with Missing Energy Label Data</w:t>
            </w:r>
          </w:p>
        </w:tc>
      </w:tr>
      <w:tr w:rsidR="00273870" w:rsidRPr="00273870" w14:paraId="05EA0D79" w14:textId="77777777" w:rsidTr="006B655D">
        <w:trPr>
          <w:trHeight w:val="13"/>
        </w:trPr>
        <w:tc>
          <w:tcPr>
            <w:tcW w:w="3330" w:type="dxa"/>
            <w:tcBorders>
              <w:top w:val="single" w:sz="4" w:space="0" w:color="auto"/>
              <w:bottom w:val="single" w:sz="4" w:space="0" w:color="auto"/>
              <w:right w:val="single" w:sz="4" w:space="0" w:color="auto"/>
            </w:tcBorders>
            <w:shd w:val="clear" w:color="auto" w:fill="auto"/>
            <w:noWrap/>
            <w:hideMark/>
          </w:tcPr>
          <w:p w14:paraId="65446BC8" w14:textId="77777777" w:rsidR="00312AF0" w:rsidRPr="00273870" w:rsidRDefault="00312AF0" w:rsidP="009A6BC2">
            <w:pPr>
              <w:spacing w:after="0" w:line="240" w:lineRule="auto"/>
              <w:rPr>
                <w:rFonts w:ascii="Garamond" w:eastAsia="Times New Roman" w:hAnsi="Garamond" w:cs="Times New Roman"/>
                <w:b/>
                <w:bCs/>
                <w:sz w:val="20"/>
                <w:szCs w:val="20"/>
              </w:rPr>
            </w:pPr>
            <w:r w:rsidRPr="00273870">
              <w:rPr>
                <w:rFonts w:ascii="Garamond" w:eastAsia="Times New Roman" w:hAnsi="Garamond" w:cs="Times New Roman"/>
                <w:b/>
                <w:bCs/>
                <w:sz w:val="20"/>
                <w:szCs w:val="20"/>
              </w:rPr>
              <w:t>Variable</w:t>
            </w:r>
          </w:p>
        </w:tc>
        <w:tc>
          <w:tcPr>
            <w:tcW w:w="900" w:type="dxa"/>
            <w:tcBorders>
              <w:top w:val="single" w:sz="4" w:space="0" w:color="auto"/>
              <w:left w:val="nil"/>
              <w:bottom w:val="single" w:sz="4" w:space="0" w:color="auto"/>
              <w:right w:val="single" w:sz="4" w:space="0" w:color="auto"/>
            </w:tcBorders>
            <w:shd w:val="clear" w:color="auto" w:fill="auto"/>
            <w:noWrap/>
            <w:hideMark/>
          </w:tcPr>
          <w:p w14:paraId="0CE7D085" w14:textId="77777777" w:rsidR="00312AF0" w:rsidRPr="00273870" w:rsidRDefault="00312AF0" w:rsidP="009A6BC2">
            <w:pPr>
              <w:spacing w:after="0" w:line="240" w:lineRule="auto"/>
              <w:jc w:val="center"/>
              <w:rPr>
                <w:rFonts w:ascii="Garamond" w:eastAsia="Times New Roman" w:hAnsi="Garamond" w:cs="Times New Roman"/>
                <w:b/>
                <w:bCs/>
                <w:sz w:val="20"/>
                <w:szCs w:val="20"/>
              </w:rPr>
            </w:pPr>
            <w:r w:rsidRPr="00273870">
              <w:rPr>
                <w:rFonts w:ascii="Garamond" w:eastAsia="Times New Roman" w:hAnsi="Garamond" w:cs="Times New Roman"/>
                <w:b/>
                <w:bCs/>
                <w:sz w:val="20"/>
                <w:szCs w:val="20"/>
              </w:rPr>
              <w:t>VIF</w:t>
            </w:r>
          </w:p>
          <w:p w14:paraId="34373145" w14:textId="77777777" w:rsidR="00312AF0" w:rsidRPr="00273870" w:rsidRDefault="00312AF0" w:rsidP="009A6BC2">
            <w:pPr>
              <w:spacing w:after="0" w:line="240" w:lineRule="auto"/>
              <w:jc w:val="center"/>
              <w:rPr>
                <w:rFonts w:ascii="Garamond" w:eastAsia="Times New Roman" w:hAnsi="Garamond" w:cs="Times New Roman"/>
                <w:b/>
                <w:bCs/>
                <w:sz w:val="20"/>
                <w:szCs w:val="20"/>
              </w:rPr>
            </w:pPr>
            <w:r w:rsidRPr="00273870">
              <w:rPr>
                <w:rFonts w:ascii="Garamond" w:eastAsia="Times New Roman" w:hAnsi="Garamond" w:cs="Times New Roman"/>
                <w:b/>
                <w:bCs/>
                <w:sz w:val="20"/>
                <w:szCs w:val="20"/>
              </w:rPr>
              <w:t>Model 1</w:t>
            </w:r>
          </w:p>
        </w:tc>
        <w:tc>
          <w:tcPr>
            <w:tcW w:w="990" w:type="dxa"/>
            <w:tcBorders>
              <w:top w:val="single" w:sz="4" w:space="0" w:color="auto"/>
              <w:left w:val="single" w:sz="4" w:space="0" w:color="auto"/>
              <w:bottom w:val="single" w:sz="4" w:space="0" w:color="auto"/>
              <w:right w:val="single" w:sz="4" w:space="0" w:color="auto"/>
            </w:tcBorders>
          </w:tcPr>
          <w:p w14:paraId="4469EB53" w14:textId="77777777" w:rsidR="00312AF0" w:rsidRPr="00273870" w:rsidRDefault="00312AF0" w:rsidP="009A6BC2">
            <w:pPr>
              <w:spacing w:after="0" w:line="240" w:lineRule="auto"/>
              <w:jc w:val="center"/>
              <w:rPr>
                <w:rFonts w:ascii="Garamond" w:eastAsia="Times New Roman" w:hAnsi="Garamond" w:cs="Times New Roman"/>
                <w:b/>
                <w:bCs/>
                <w:sz w:val="20"/>
                <w:szCs w:val="20"/>
              </w:rPr>
            </w:pPr>
            <w:r w:rsidRPr="00273870">
              <w:rPr>
                <w:rFonts w:ascii="Garamond" w:eastAsia="Times New Roman" w:hAnsi="Garamond" w:cs="Times New Roman"/>
                <w:b/>
                <w:bCs/>
                <w:sz w:val="20"/>
                <w:szCs w:val="20"/>
              </w:rPr>
              <w:t>VIF Model 2</w:t>
            </w:r>
          </w:p>
        </w:tc>
        <w:tc>
          <w:tcPr>
            <w:tcW w:w="988" w:type="dxa"/>
            <w:tcBorders>
              <w:top w:val="single" w:sz="4" w:space="0" w:color="auto"/>
              <w:left w:val="single" w:sz="4" w:space="0" w:color="auto"/>
              <w:bottom w:val="single" w:sz="4" w:space="0" w:color="auto"/>
              <w:right w:val="single" w:sz="4" w:space="0" w:color="auto"/>
            </w:tcBorders>
          </w:tcPr>
          <w:p w14:paraId="2E759F07" w14:textId="77777777" w:rsidR="00312AF0" w:rsidRPr="00273870" w:rsidRDefault="00312AF0" w:rsidP="009A6BC2">
            <w:pPr>
              <w:spacing w:after="0" w:line="240" w:lineRule="auto"/>
              <w:jc w:val="center"/>
              <w:rPr>
                <w:rFonts w:ascii="Garamond" w:eastAsia="Times New Roman" w:hAnsi="Garamond" w:cs="Times New Roman"/>
                <w:b/>
                <w:bCs/>
                <w:sz w:val="20"/>
                <w:szCs w:val="20"/>
              </w:rPr>
            </w:pPr>
            <w:r w:rsidRPr="00273870">
              <w:rPr>
                <w:rFonts w:ascii="Garamond" w:eastAsia="Times New Roman" w:hAnsi="Garamond" w:cs="Times New Roman"/>
                <w:b/>
                <w:bCs/>
                <w:sz w:val="20"/>
                <w:szCs w:val="20"/>
              </w:rPr>
              <w:t>VIF Model 3</w:t>
            </w:r>
          </w:p>
        </w:tc>
        <w:tc>
          <w:tcPr>
            <w:tcW w:w="1033" w:type="dxa"/>
            <w:tcBorders>
              <w:top w:val="single" w:sz="4" w:space="0" w:color="auto"/>
              <w:left w:val="single" w:sz="4" w:space="0" w:color="auto"/>
              <w:bottom w:val="single" w:sz="4" w:space="0" w:color="auto"/>
              <w:right w:val="single" w:sz="4" w:space="0" w:color="auto"/>
            </w:tcBorders>
          </w:tcPr>
          <w:p w14:paraId="71629B25" w14:textId="77777777" w:rsidR="00312AF0" w:rsidRPr="00273870" w:rsidRDefault="00312AF0" w:rsidP="009A6BC2">
            <w:pPr>
              <w:spacing w:after="0" w:line="240" w:lineRule="auto"/>
              <w:jc w:val="center"/>
              <w:rPr>
                <w:rFonts w:ascii="Garamond" w:eastAsia="Times New Roman" w:hAnsi="Garamond" w:cs="Times New Roman"/>
                <w:b/>
                <w:bCs/>
                <w:sz w:val="20"/>
                <w:szCs w:val="20"/>
              </w:rPr>
            </w:pPr>
            <w:r w:rsidRPr="00273870">
              <w:rPr>
                <w:rFonts w:ascii="Garamond" w:eastAsia="Times New Roman" w:hAnsi="Garamond" w:cs="Times New Roman"/>
                <w:b/>
                <w:bCs/>
                <w:sz w:val="20"/>
                <w:szCs w:val="20"/>
              </w:rPr>
              <w:t>VIF Model 4</w:t>
            </w:r>
          </w:p>
        </w:tc>
        <w:tc>
          <w:tcPr>
            <w:tcW w:w="946" w:type="dxa"/>
            <w:tcBorders>
              <w:top w:val="single" w:sz="4" w:space="0" w:color="auto"/>
              <w:left w:val="single" w:sz="4" w:space="0" w:color="auto"/>
              <w:bottom w:val="single" w:sz="4" w:space="0" w:color="auto"/>
              <w:right w:val="single" w:sz="4" w:space="0" w:color="auto"/>
            </w:tcBorders>
          </w:tcPr>
          <w:p w14:paraId="6EE6BED8" w14:textId="77777777" w:rsidR="00312AF0" w:rsidRPr="00273870" w:rsidRDefault="00312AF0" w:rsidP="009A6BC2">
            <w:pPr>
              <w:spacing w:after="0" w:line="240" w:lineRule="auto"/>
              <w:jc w:val="center"/>
              <w:rPr>
                <w:rFonts w:ascii="Garamond" w:eastAsia="Times New Roman" w:hAnsi="Garamond" w:cs="Times New Roman"/>
                <w:b/>
                <w:bCs/>
                <w:sz w:val="20"/>
                <w:szCs w:val="20"/>
              </w:rPr>
            </w:pPr>
            <w:r w:rsidRPr="00273870">
              <w:rPr>
                <w:rFonts w:ascii="Garamond" w:eastAsia="Times New Roman" w:hAnsi="Garamond" w:cs="Times New Roman"/>
                <w:b/>
                <w:bCs/>
                <w:sz w:val="20"/>
                <w:szCs w:val="20"/>
              </w:rPr>
              <w:t>VIF Model 5</w:t>
            </w:r>
          </w:p>
        </w:tc>
        <w:tc>
          <w:tcPr>
            <w:tcW w:w="946" w:type="dxa"/>
            <w:tcBorders>
              <w:top w:val="single" w:sz="4" w:space="0" w:color="auto"/>
              <w:left w:val="single" w:sz="4" w:space="0" w:color="auto"/>
              <w:bottom w:val="single" w:sz="4" w:space="0" w:color="auto"/>
              <w:right w:val="single" w:sz="4" w:space="0" w:color="auto"/>
            </w:tcBorders>
          </w:tcPr>
          <w:p w14:paraId="25344D98" w14:textId="77777777" w:rsidR="00312AF0" w:rsidRPr="00273870" w:rsidRDefault="00312AF0" w:rsidP="009A6BC2">
            <w:pPr>
              <w:spacing w:after="0" w:line="240" w:lineRule="auto"/>
              <w:jc w:val="center"/>
              <w:rPr>
                <w:rFonts w:ascii="Garamond" w:eastAsia="Times New Roman" w:hAnsi="Garamond" w:cs="Times New Roman"/>
                <w:b/>
                <w:bCs/>
                <w:sz w:val="20"/>
                <w:szCs w:val="20"/>
              </w:rPr>
            </w:pPr>
            <w:r w:rsidRPr="00273870">
              <w:rPr>
                <w:rFonts w:ascii="Garamond" w:eastAsia="Times New Roman" w:hAnsi="Garamond" w:cs="Times New Roman"/>
                <w:b/>
                <w:bCs/>
                <w:sz w:val="20"/>
                <w:szCs w:val="20"/>
              </w:rPr>
              <w:t>VIF Model 6</w:t>
            </w:r>
          </w:p>
        </w:tc>
        <w:tc>
          <w:tcPr>
            <w:tcW w:w="924" w:type="dxa"/>
            <w:gridSpan w:val="2"/>
            <w:tcBorders>
              <w:top w:val="single" w:sz="4" w:space="0" w:color="auto"/>
              <w:left w:val="single" w:sz="4" w:space="0" w:color="auto"/>
              <w:bottom w:val="single" w:sz="4" w:space="0" w:color="auto"/>
            </w:tcBorders>
          </w:tcPr>
          <w:p w14:paraId="62919410" w14:textId="77777777" w:rsidR="00312AF0" w:rsidRPr="00273870" w:rsidRDefault="00312AF0" w:rsidP="009A6BC2">
            <w:pPr>
              <w:spacing w:after="0" w:line="240" w:lineRule="auto"/>
              <w:jc w:val="center"/>
              <w:rPr>
                <w:rFonts w:ascii="Garamond" w:eastAsia="Times New Roman" w:hAnsi="Garamond" w:cs="Times New Roman"/>
                <w:b/>
                <w:bCs/>
                <w:sz w:val="20"/>
                <w:szCs w:val="20"/>
              </w:rPr>
            </w:pPr>
            <w:r w:rsidRPr="00273870">
              <w:rPr>
                <w:rFonts w:ascii="Garamond" w:eastAsia="Times New Roman" w:hAnsi="Garamond" w:cs="Times New Roman"/>
                <w:b/>
                <w:bCs/>
                <w:sz w:val="20"/>
                <w:szCs w:val="20"/>
              </w:rPr>
              <w:t>VIF Model 7</w:t>
            </w:r>
          </w:p>
        </w:tc>
      </w:tr>
      <w:tr w:rsidR="00273870" w:rsidRPr="00273870" w14:paraId="74C037B3" w14:textId="77777777" w:rsidTr="009D7601">
        <w:trPr>
          <w:gridAfter w:val="1"/>
          <w:wAfter w:w="23" w:type="dxa"/>
          <w:trHeight w:val="63"/>
        </w:trPr>
        <w:tc>
          <w:tcPr>
            <w:tcW w:w="3330" w:type="dxa"/>
            <w:tcBorders>
              <w:top w:val="nil"/>
              <w:left w:val="nil"/>
              <w:bottom w:val="nil"/>
              <w:right w:val="single" w:sz="4" w:space="0" w:color="auto"/>
            </w:tcBorders>
            <w:noWrap/>
            <w:vAlign w:val="bottom"/>
            <w:hideMark/>
          </w:tcPr>
          <w:p w14:paraId="7F137E65" w14:textId="77777777" w:rsidR="00312AF0" w:rsidRPr="00273870" w:rsidRDefault="00312AF0" w:rsidP="009A6BC2">
            <w:pPr>
              <w:spacing w:after="0" w:line="240" w:lineRule="auto"/>
              <w:rPr>
                <w:rFonts w:ascii="Garamond" w:eastAsia="Times New Roman" w:hAnsi="Garamond" w:cs="Times New Roman"/>
                <w:sz w:val="20"/>
                <w:szCs w:val="20"/>
              </w:rPr>
            </w:pPr>
            <w:r w:rsidRPr="00273870">
              <w:rPr>
                <w:rFonts w:ascii="Garamond" w:eastAsia="Times New Roman" w:hAnsi="Garamond" w:cs="Times New Roman"/>
                <w:sz w:val="20"/>
                <w:szCs w:val="20"/>
              </w:rPr>
              <w:t xml:space="preserve">Building surface m²         </w:t>
            </w:r>
          </w:p>
        </w:tc>
        <w:tc>
          <w:tcPr>
            <w:tcW w:w="900" w:type="dxa"/>
            <w:tcBorders>
              <w:top w:val="nil"/>
              <w:left w:val="nil"/>
            </w:tcBorders>
            <w:shd w:val="clear" w:color="auto" w:fill="auto"/>
            <w:noWrap/>
            <w:vAlign w:val="bottom"/>
            <w:hideMark/>
          </w:tcPr>
          <w:p w14:paraId="29E4E5AC" w14:textId="77777777" w:rsidR="00312AF0" w:rsidRPr="00273870" w:rsidRDefault="00312AF0" w:rsidP="009A6BC2">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84.51</w:t>
            </w:r>
          </w:p>
        </w:tc>
        <w:tc>
          <w:tcPr>
            <w:tcW w:w="990" w:type="dxa"/>
            <w:tcBorders>
              <w:top w:val="nil"/>
            </w:tcBorders>
            <w:shd w:val="clear" w:color="auto" w:fill="auto"/>
            <w:vAlign w:val="bottom"/>
          </w:tcPr>
          <w:p w14:paraId="4D4BD06C" w14:textId="77777777" w:rsidR="00312AF0" w:rsidRPr="00273870" w:rsidRDefault="00312AF0" w:rsidP="009A6BC2">
            <w:pPr>
              <w:spacing w:after="0" w:line="240" w:lineRule="auto"/>
              <w:jc w:val="right"/>
              <w:rPr>
                <w:rFonts w:ascii="Garamond" w:hAnsi="Garamond" w:cs="Times New Roman"/>
                <w:sz w:val="20"/>
                <w:szCs w:val="20"/>
              </w:rPr>
            </w:pPr>
            <w:r w:rsidRPr="00273870">
              <w:rPr>
                <w:rFonts w:ascii="Garamond" w:hAnsi="Garamond" w:cs="Times New Roman"/>
                <w:sz w:val="20"/>
                <w:szCs w:val="20"/>
              </w:rPr>
              <w:t>87.67</w:t>
            </w:r>
          </w:p>
        </w:tc>
        <w:tc>
          <w:tcPr>
            <w:tcW w:w="988" w:type="dxa"/>
            <w:tcBorders>
              <w:top w:val="nil"/>
            </w:tcBorders>
            <w:shd w:val="clear" w:color="auto" w:fill="auto"/>
            <w:vAlign w:val="bottom"/>
          </w:tcPr>
          <w:p w14:paraId="7087B060" w14:textId="77777777" w:rsidR="00312AF0" w:rsidRPr="00273870" w:rsidRDefault="00312AF0" w:rsidP="009A6BC2">
            <w:pPr>
              <w:spacing w:after="0" w:line="240" w:lineRule="auto"/>
              <w:jc w:val="right"/>
              <w:rPr>
                <w:rFonts w:ascii="Garamond" w:hAnsi="Garamond" w:cs="Times New Roman"/>
                <w:sz w:val="20"/>
                <w:szCs w:val="20"/>
              </w:rPr>
            </w:pPr>
            <w:r w:rsidRPr="00273870">
              <w:rPr>
                <w:rFonts w:ascii="Garamond" w:hAnsi="Garamond" w:cs="Times New Roman"/>
                <w:sz w:val="20"/>
                <w:szCs w:val="20"/>
              </w:rPr>
              <w:t>96.83</w:t>
            </w:r>
          </w:p>
        </w:tc>
        <w:tc>
          <w:tcPr>
            <w:tcW w:w="1033" w:type="dxa"/>
            <w:tcBorders>
              <w:top w:val="nil"/>
            </w:tcBorders>
            <w:shd w:val="clear" w:color="auto" w:fill="auto"/>
            <w:vAlign w:val="bottom"/>
          </w:tcPr>
          <w:p w14:paraId="2086375B" w14:textId="77777777" w:rsidR="00312AF0" w:rsidRPr="00273870" w:rsidRDefault="00312AF0" w:rsidP="009A6BC2">
            <w:pPr>
              <w:spacing w:after="0" w:line="240" w:lineRule="auto"/>
              <w:jc w:val="right"/>
              <w:rPr>
                <w:rFonts w:ascii="Garamond" w:hAnsi="Garamond" w:cs="Times New Roman"/>
                <w:sz w:val="20"/>
                <w:szCs w:val="20"/>
              </w:rPr>
            </w:pPr>
            <w:r w:rsidRPr="00273870">
              <w:rPr>
                <w:rFonts w:ascii="Garamond" w:hAnsi="Garamond" w:cs="Times New Roman"/>
                <w:sz w:val="20"/>
                <w:szCs w:val="20"/>
              </w:rPr>
              <w:t>96.92</w:t>
            </w:r>
          </w:p>
        </w:tc>
        <w:tc>
          <w:tcPr>
            <w:tcW w:w="946" w:type="dxa"/>
            <w:tcBorders>
              <w:top w:val="nil"/>
            </w:tcBorders>
            <w:shd w:val="clear" w:color="auto" w:fill="auto"/>
            <w:vAlign w:val="bottom"/>
          </w:tcPr>
          <w:p w14:paraId="580667DD" w14:textId="77777777" w:rsidR="00312AF0" w:rsidRPr="00273870" w:rsidRDefault="00312AF0" w:rsidP="009A6BC2">
            <w:pPr>
              <w:spacing w:after="0" w:line="240" w:lineRule="auto"/>
              <w:jc w:val="right"/>
              <w:rPr>
                <w:rFonts w:ascii="Garamond" w:hAnsi="Garamond" w:cs="Times New Roman"/>
                <w:sz w:val="20"/>
                <w:szCs w:val="20"/>
              </w:rPr>
            </w:pPr>
            <w:r w:rsidRPr="00273870">
              <w:rPr>
                <w:rFonts w:ascii="Garamond" w:hAnsi="Garamond" w:cs="Times New Roman"/>
                <w:sz w:val="20"/>
                <w:szCs w:val="20"/>
              </w:rPr>
              <w:t>87.25</w:t>
            </w:r>
          </w:p>
        </w:tc>
        <w:tc>
          <w:tcPr>
            <w:tcW w:w="946" w:type="dxa"/>
            <w:tcBorders>
              <w:top w:val="nil"/>
            </w:tcBorders>
            <w:shd w:val="clear" w:color="auto" w:fill="auto"/>
            <w:vAlign w:val="bottom"/>
          </w:tcPr>
          <w:p w14:paraId="08CB5FE8" w14:textId="77777777" w:rsidR="00312AF0" w:rsidRPr="00273870" w:rsidRDefault="00312AF0" w:rsidP="009A6BC2">
            <w:pPr>
              <w:spacing w:after="0" w:line="240" w:lineRule="auto"/>
              <w:jc w:val="right"/>
              <w:rPr>
                <w:rFonts w:ascii="Garamond" w:hAnsi="Garamond" w:cs="Times New Roman"/>
                <w:sz w:val="20"/>
                <w:szCs w:val="20"/>
              </w:rPr>
            </w:pPr>
            <w:r w:rsidRPr="00273870">
              <w:rPr>
                <w:rFonts w:ascii="Garamond" w:hAnsi="Garamond" w:cs="Times New Roman"/>
                <w:sz w:val="20"/>
                <w:szCs w:val="20"/>
              </w:rPr>
              <w:t>98.67</w:t>
            </w:r>
          </w:p>
        </w:tc>
        <w:tc>
          <w:tcPr>
            <w:tcW w:w="901" w:type="dxa"/>
            <w:tcBorders>
              <w:top w:val="nil"/>
              <w:right w:val="nil"/>
            </w:tcBorders>
            <w:shd w:val="clear" w:color="auto" w:fill="auto"/>
            <w:vAlign w:val="bottom"/>
          </w:tcPr>
          <w:p w14:paraId="7D2AF9DB" w14:textId="77777777" w:rsidR="00312AF0" w:rsidRPr="00273870" w:rsidRDefault="00312AF0" w:rsidP="009A6BC2">
            <w:pPr>
              <w:spacing w:after="0" w:line="240" w:lineRule="auto"/>
              <w:jc w:val="right"/>
              <w:rPr>
                <w:rFonts w:ascii="Garamond" w:hAnsi="Garamond" w:cs="Times New Roman"/>
                <w:sz w:val="20"/>
                <w:szCs w:val="20"/>
              </w:rPr>
            </w:pPr>
            <w:r w:rsidRPr="00273870">
              <w:rPr>
                <w:rFonts w:ascii="Garamond" w:hAnsi="Garamond" w:cs="Times New Roman"/>
                <w:sz w:val="20"/>
                <w:szCs w:val="20"/>
              </w:rPr>
              <w:t>118.39</w:t>
            </w:r>
          </w:p>
        </w:tc>
      </w:tr>
      <w:tr w:rsidR="00273870" w:rsidRPr="00273870" w14:paraId="34EE868E" w14:textId="77777777" w:rsidTr="009D7601">
        <w:trPr>
          <w:gridAfter w:val="1"/>
          <w:wAfter w:w="23" w:type="dxa"/>
          <w:trHeight w:val="13"/>
        </w:trPr>
        <w:tc>
          <w:tcPr>
            <w:tcW w:w="3330" w:type="dxa"/>
            <w:tcBorders>
              <w:top w:val="nil"/>
              <w:left w:val="nil"/>
              <w:bottom w:val="nil"/>
              <w:right w:val="single" w:sz="4" w:space="0" w:color="auto"/>
            </w:tcBorders>
            <w:noWrap/>
            <w:vAlign w:val="bottom"/>
            <w:hideMark/>
          </w:tcPr>
          <w:p w14:paraId="0D25B2A9" w14:textId="77777777" w:rsidR="00312AF0" w:rsidRPr="00273870" w:rsidRDefault="00312AF0" w:rsidP="009A6BC2">
            <w:pPr>
              <w:spacing w:after="0" w:line="240" w:lineRule="auto"/>
              <w:rPr>
                <w:rFonts w:ascii="Garamond" w:eastAsia="Times New Roman" w:hAnsi="Garamond" w:cs="Times New Roman"/>
                <w:sz w:val="20"/>
                <w:szCs w:val="20"/>
              </w:rPr>
            </w:pPr>
            <w:r w:rsidRPr="00273870">
              <w:rPr>
                <w:rFonts w:ascii="Garamond" w:eastAsia="Times New Roman" w:hAnsi="Garamond" w:cs="Times New Roman"/>
                <w:sz w:val="20"/>
                <w:szCs w:val="20"/>
              </w:rPr>
              <w:t xml:space="preserve">sq(Building surface m²)         </w:t>
            </w:r>
          </w:p>
        </w:tc>
        <w:tc>
          <w:tcPr>
            <w:tcW w:w="900" w:type="dxa"/>
            <w:tcBorders>
              <w:left w:val="nil"/>
            </w:tcBorders>
            <w:shd w:val="clear" w:color="auto" w:fill="auto"/>
            <w:noWrap/>
            <w:vAlign w:val="bottom"/>
            <w:hideMark/>
          </w:tcPr>
          <w:p w14:paraId="7A43AEC5" w14:textId="77777777" w:rsidR="00312AF0" w:rsidRPr="00273870" w:rsidRDefault="00312AF0" w:rsidP="009A6BC2">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29.09</w:t>
            </w:r>
          </w:p>
        </w:tc>
        <w:tc>
          <w:tcPr>
            <w:tcW w:w="990" w:type="dxa"/>
            <w:shd w:val="clear" w:color="auto" w:fill="auto"/>
            <w:vAlign w:val="bottom"/>
          </w:tcPr>
          <w:p w14:paraId="1194B04F" w14:textId="77777777" w:rsidR="00312AF0" w:rsidRPr="00273870" w:rsidRDefault="00312AF0" w:rsidP="009A6BC2">
            <w:pPr>
              <w:spacing w:after="0" w:line="240" w:lineRule="auto"/>
              <w:jc w:val="right"/>
              <w:rPr>
                <w:rFonts w:ascii="Garamond" w:hAnsi="Garamond" w:cs="Times New Roman"/>
                <w:sz w:val="20"/>
                <w:szCs w:val="20"/>
              </w:rPr>
            </w:pPr>
            <w:r w:rsidRPr="00273870">
              <w:rPr>
                <w:rFonts w:ascii="Garamond" w:hAnsi="Garamond" w:cs="Times New Roman"/>
                <w:sz w:val="20"/>
                <w:szCs w:val="20"/>
              </w:rPr>
              <w:t>30.02</w:t>
            </w:r>
          </w:p>
        </w:tc>
        <w:tc>
          <w:tcPr>
            <w:tcW w:w="988" w:type="dxa"/>
            <w:shd w:val="clear" w:color="auto" w:fill="auto"/>
            <w:vAlign w:val="bottom"/>
          </w:tcPr>
          <w:p w14:paraId="103C7A2E" w14:textId="77777777" w:rsidR="00312AF0" w:rsidRPr="00273870" w:rsidRDefault="00312AF0" w:rsidP="009A6BC2">
            <w:pPr>
              <w:spacing w:after="0" w:line="240" w:lineRule="auto"/>
              <w:jc w:val="right"/>
              <w:rPr>
                <w:rFonts w:ascii="Garamond" w:hAnsi="Garamond" w:cs="Times New Roman"/>
                <w:sz w:val="20"/>
                <w:szCs w:val="20"/>
              </w:rPr>
            </w:pPr>
            <w:r w:rsidRPr="00273870">
              <w:rPr>
                <w:rFonts w:ascii="Garamond" w:hAnsi="Garamond" w:cs="Times New Roman"/>
                <w:sz w:val="20"/>
                <w:szCs w:val="20"/>
              </w:rPr>
              <w:t>32.82</w:t>
            </w:r>
          </w:p>
        </w:tc>
        <w:tc>
          <w:tcPr>
            <w:tcW w:w="1033" w:type="dxa"/>
            <w:shd w:val="clear" w:color="auto" w:fill="auto"/>
            <w:vAlign w:val="bottom"/>
          </w:tcPr>
          <w:p w14:paraId="7B27E204" w14:textId="77777777" w:rsidR="00312AF0" w:rsidRPr="00273870" w:rsidRDefault="00312AF0" w:rsidP="009A6BC2">
            <w:pPr>
              <w:spacing w:after="0" w:line="240" w:lineRule="auto"/>
              <w:jc w:val="right"/>
              <w:rPr>
                <w:rFonts w:ascii="Garamond" w:hAnsi="Garamond" w:cs="Times New Roman"/>
                <w:sz w:val="20"/>
                <w:szCs w:val="20"/>
              </w:rPr>
            </w:pPr>
            <w:r w:rsidRPr="00273870">
              <w:rPr>
                <w:rFonts w:ascii="Garamond" w:hAnsi="Garamond" w:cs="Times New Roman"/>
                <w:sz w:val="20"/>
                <w:szCs w:val="20"/>
              </w:rPr>
              <w:t>32.17</w:t>
            </w:r>
          </w:p>
        </w:tc>
        <w:tc>
          <w:tcPr>
            <w:tcW w:w="946" w:type="dxa"/>
            <w:shd w:val="clear" w:color="auto" w:fill="auto"/>
            <w:vAlign w:val="bottom"/>
          </w:tcPr>
          <w:p w14:paraId="4416B335" w14:textId="77777777" w:rsidR="00312AF0" w:rsidRPr="00273870" w:rsidRDefault="00312AF0" w:rsidP="009A6BC2">
            <w:pPr>
              <w:spacing w:after="0" w:line="240" w:lineRule="auto"/>
              <w:jc w:val="right"/>
              <w:rPr>
                <w:rFonts w:ascii="Garamond" w:hAnsi="Garamond" w:cs="Times New Roman"/>
                <w:sz w:val="20"/>
                <w:szCs w:val="20"/>
              </w:rPr>
            </w:pPr>
            <w:r w:rsidRPr="00273870">
              <w:rPr>
                <w:rFonts w:ascii="Garamond" w:hAnsi="Garamond" w:cs="Times New Roman"/>
                <w:sz w:val="20"/>
                <w:szCs w:val="20"/>
              </w:rPr>
              <w:t>29.58</w:t>
            </w:r>
          </w:p>
        </w:tc>
        <w:tc>
          <w:tcPr>
            <w:tcW w:w="946" w:type="dxa"/>
            <w:shd w:val="clear" w:color="auto" w:fill="auto"/>
            <w:vAlign w:val="bottom"/>
          </w:tcPr>
          <w:p w14:paraId="35E5C68E" w14:textId="77777777" w:rsidR="00312AF0" w:rsidRPr="00273870" w:rsidRDefault="00312AF0" w:rsidP="009A6BC2">
            <w:pPr>
              <w:spacing w:after="0" w:line="240" w:lineRule="auto"/>
              <w:jc w:val="right"/>
              <w:rPr>
                <w:rFonts w:ascii="Garamond" w:hAnsi="Garamond" w:cs="Times New Roman"/>
                <w:sz w:val="20"/>
                <w:szCs w:val="20"/>
              </w:rPr>
            </w:pPr>
            <w:r w:rsidRPr="00273870">
              <w:rPr>
                <w:rFonts w:ascii="Garamond" w:hAnsi="Garamond" w:cs="Times New Roman"/>
                <w:sz w:val="20"/>
                <w:szCs w:val="20"/>
              </w:rPr>
              <w:t>33.09</w:t>
            </w:r>
          </w:p>
        </w:tc>
        <w:tc>
          <w:tcPr>
            <w:tcW w:w="901" w:type="dxa"/>
            <w:tcBorders>
              <w:right w:val="nil"/>
            </w:tcBorders>
            <w:shd w:val="clear" w:color="auto" w:fill="auto"/>
            <w:vAlign w:val="bottom"/>
          </w:tcPr>
          <w:p w14:paraId="4AFF084E" w14:textId="77777777" w:rsidR="00312AF0" w:rsidRPr="00273870" w:rsidRDefault="00312AF0" w:rsidP="009A6BC2">
            <w:pPr>
              <w:spacing w:after="0" w:line="240" w:lineRule="auto"/>
              <w:jc w:val="right"/>
              <w:rPr>
                <w:rFonts w:ascii="Garamond" w:hAnsi="Garamond" w:cs="Times New Roman"/>
                <w:sz w:val="20"/>
                <w:szCs w:val="20"/>
              </w:rPr>
            </w:pPr>
            <w:r w:rsidRPr="00273870">
              <w:rPr>
                <w:rFonts w:ascii="Garamond" w:hAnsi="Garamond" w:cs="Times New Roman"/>
                <w:sz w:val="20"/>
                <w:szCs w:val="20"/>
              </w:rPr>
              <w:t>38.21</w:t>
            </w:r>
          </w:p>
        </w:tc>
      </w:tr>
      <w:tr w:rsidR="00273870" w:rsidRPr="00273870" w14:paraId="30D577DA" w14:textId="77777777" w:rsidTr="009D7601">
        <w:trPr>
          <w:gridAfter w:val="1"/>
          <w:wAfter w:w="23" w:type="dxa"/>
          <w:trHeight w:val="13"/>
        </w:trPr>
        <w:tc>
          <w:tcPr>
            <w:tcW w:w="3330" w:type="dxa"/>
            <w:tcBorders>
              <w:top w:val="nil"/>
              <w:left w:val="nil"/>
              <w:bottom w:val="nil"/>
              <w:right w:val="single" w:sz="4" w:space="0" w:color="auto"/>
            </w:tcBorders>
            <w:noWrap/>
            <w:vAlign w:val="bottom"/>
            <w:hideMark/>
          </w:tcPr>
          <w:p w14:paraId="3DACD6D8" w14:textId="77777777" w:rsidR="00312AF0" w:rsidRPr="00273870" w:rsidRDefault="00312AF0" w:rsidP="009A6BC2">
            <w:pPr>
              <w:spacing w:after="0" w:line="240" w:lineRule="auto"/>
              <w:rPr>
                <w:rFonts w:ascii="Garamond" w:eastAsia="Times New Roman" w:hAnsi="Garamond" w:cs="Times New Roman"/>
                <w:sz w:val="20"/>
                <w:szCs w:val="20"/>
              </w:rPr>
            </w:pPr>
            <w:r w:rsidRPr="00273870">
              <w:rPr>
                <w:rFonts w:ascii="Garamond" w:eastAsia="Times New Roman" w:hAnsi="Garamond" w:cs="Times New Roman"/>
                <w:sz w:val="20"/>
                <w:szCs w:val="20"/>
              </w:rPr>
              <w:t xml:space="preserve">Building age                </w:t>
            </w:r>
          </w:p>
        </w:tc>
        <w:tc>
          <w:tcPr>
            <w:tcW w:w="900" w:type="dxa"/>
            <w:tcBorders>
              <w:left w:val="nil"/>
            </w:tcBorders>
            <w:shd w:val="clear" w:color="auto" w:fill="auto"/>
            <w:noWrap/>
            <w:vAlign w:val="bottom"/>
            <w:hideMark/>
          </w:tcPr>
          <w:p w14:paraId="2ABAED78" w14:textId="77777777" w:rsidR="00312AF0" w:rsidRPr="00273870" w:rsidRDefault="00312AF0" w:rsidP="009A6BC2">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84.14</w:t>
            </w:r>
          </w:p>
        </w:tc>
        <w:tc>
          <w:tcPr>
            <w:tcW w:w="990" w:type="dxa"/>
            <w:shd w:val="clear" w:color="auto" w:fill="auto"/>
            <w:vAlign w:val="bottom"/>
          </w:tcPr>
          <w:p w14:paraId="6034D5A1" w14:textId="77777777" w:rsidR="00312AF0" w:rsidRPr="00273870" w:rsidRDefault="00312AF0" w:rsidP="009A6BC2">
            <w:pPr>
              <w:spacing w:after="0" w:line="240" w:lineRule="auto"/>
              <w:jc w:val="right"/>
              <w:rPr>
                <w:rFonts w:ascii="Garamond" w:hAnsi="Garamond" w:cs="Times New Roman"/>
                <w:sz w:val="20"/>
                <w:szCs w:val="20"/>
              </w:rPr>
            </w:pPr>
            <w:r w:rsidRPr="00273870">
              <w:rPr>
                <w:rFonts w:ascii="Garamond" w:hAnsi="Garamond" w:cs="Times New Roman"/>
                <w:sz w:val="20"/>
                <w:szCs w:val="20"/>
              </w:rPr>
              <w:t>87.33</w:t>
            </w:r>
          </w:p>
        </w:tc>
        <w:tc>
          <w:tcPr>
            <w:tcW w:w="988" w:type="dxa"/>
            <w:shd w:val="clear" w:color="auto" w:fill="auto"/>
            <w:vAlign w:val="bottom"/>
          </w:tcPr>
          <w:p w14:paraId="65F474CD" w14:textId="77777777" w:rsidR="00312AF0" w:rsidRPr="00273870" w:rsidRDefault="00312AF0" w:rsidP="009A6BC2">
            <w:pPr>
              <w:spacing w:after="0" w:line="240" w:lineRule="auto"/>
              <w:jc w:val="right"/>
              <w:rPr>
                <w:rFonts w:ascii="Garamond" w:hAnsi="Garamond" w:cs="Times New Roman"/>
                <w:sz w:val="20"/>
                <w:szCs w:val="20"/>
              </w:rPr>
            </w:pPr>
            <w:r w:rsidRPr="00273870">
              <w:rPr>
                <w:rFonts w:ascii="Garamond" w:hAnsi="Garamond" w:cs="Times New Roman"/>
                <w:sz w:val="20"/>
                <w:szCs w:val="20"/>
              </w:rPr>
              <w:t>101.53</w:t>
            </w:r>
          </w:p>
        </w:tc>
        <w:tc>
          <w:tcPr>
            <w:tcW w:w="1033" w:type="dxa"/>
            <w:shd w:val="clear" w:color="auto" w:fill="auto"/>
            <w:vAlign w:val="bottom"/>
          </w:tcPr>
          <w:p w14:paraId="6E31CB37" w14:textId="77777777" w:rsidR="00312AF0" w:rsidRPr="00273870" w:rsidRDefault="00312AF0" w:rsidP="009A6BC2">
            <w:pPr>
              <w:spacing w:after="0" w:line="240" w:lineRule="auto"/>
              <w:jc w:val="right"/>
              <w:rPr>
                <w:rFonts w:ascii="Garamond" w:hAnsi="Garamond" w:cs="Times New Roman"/>
                <w:sz w:val="20"/>
                <w:szCs w:val="20"/>
              </w:rPr>
            </w:pPr>
            <w:r w:rsidRPr="00273870">
              <w:rPr>
                <w:rFonts w:ascii="Garamond" w:hAnsi="Garamond" w:cs="Times New Roman"/>
                <w:sz w:val="20"/>
                <w:szCs w:val="20"/>
              </w:rPr>
              <w:t>96.16</w:t>
            </w:r>
          </w:p>
        </w:tc>
        <w:tc>
          <w:tcPr>
            <w:tcW w:w="946" w:type="dxa"/>
            <w:shd w:val="clear" w:color="auto" w:fill="auto"/>
            <w:vAlign w:val="bottom"/>
          </w:tcPr>
          <w:p w14:paraId="074DE8A8" w14:textId="77777777" w:rsidR="00312AF0" w:rsidRPr="00273870" w:rsidRDefault="00312AF0" w:rsidP="009A6BC2">
            <w:pPr>
              <w:spacing w:after="0" w:line="240" w:lineRule="auto"/>
              <w:jc w:val="right"/>
              <w:rPr>
                <w:rFonts w:ascii="Garamond" w:hAnsi="Garamond" w:cs="Times New Roman"/>
                <w:sz w:val="20"/>
                <w:szCs w:val="20"/>
              </w:rPr>
            </w:pPr>
            <w:r w:rsidRPr="00273870">
              <w:rPr>
                <w:rFonts w:ascii="Garamond" w:hAnsi="Garamond" w:cs="Times New Roman"/>
                <w:sz w:val="20"/>
                <w:szCs w:val="20"/>
              </w:rPr>
              <w:t>85.12</w:t>
            </w:r>
          </w:p>
        </w:tc>
        <w:tc>
          <w:tcPr>
            <w:tcW w:w="946" w:type="dxa"/>
            <w:shd w:val="clear" w:color="auto" w:fill="auto"/>
            <w:vAlign w:val="bottom"/>
          </w:tcPr>
          <w:p w14:paraId="52E32941" w14:textId="77777777" w:rsidR="00312AF0" w:rsidRPr="00273870" w:rsidRDefault="00312AF0" w:rsidP="009A6BC2">
            <w:pPr>
              <w:spacing w:after="0" w:line="240" w:lineRule="auto"/>
              <w:jc w:val="right"/>
              <w:rPr>
                <w:rFonts w:ascii="Garamond" w:hAnsi="Garamond" w:cs="Times New Roman"/>
                <w:sz w:val="20"/>
                <w:szCs w:val="20"/>
              </w:rPr>
            </w:pPr>
            <w:r w:rsidRPr="00273870">
              <w:rPr>
                <w:rFonts w:ascii="Garamond" w:hAnsi="Garamond" w:cs="Times New Roman"/>
                <w:sz w:val="20"/>
                <w:szCs w:val="20"/>
              </w:rPr>
              <w:t>95.79</w:t>
            </w:r>
          </w:p>
        </w:tc>
        <w:tc>
          <w:tcPr>
            <w:tcW w:w="901" w:type="dxa"/>
            <w:tcBorders>
              <w:right w:val="nil"/>
            </w:tcBorders>
            <w:shd w:val="clear" w:color="auto" w:fill="auto"/>
            <w:vAlign w:val="bottom"/>
          </w:tcPr>
          <w:p w14:paraId="6FB2939A" w14:textId="77777777" w:rsidR="00312AF0" w:rsidRPr="00273870" w:rsidRDefault="00312AF0" w:rsidP="009A6BC2">
            <w:pPr>
              <w:spacing w:after="0" w:line="240" w:lineRule="auto"/>
              <w:jc w:val="right"/>
              <w:rPr>
                <w:rFonts w:ascii="Garamond" w:hAnsi="Garamond" w:cs="Times New Roman"/>
                <w:sz w:val="20"/>
                <w:szCs w:val="20"/>
              </w:rPr>
            </w:pPr>
            <w:r w:rsidRPr="00273870">
              <w:rPr>
                <w:rFonts w:ascii="Garamond" w:hAnsi="Garamond" w:cs="Times New Roman"/>
                <w:sz w:val="20"/>
                <w:szCs w:val="20"/>
              </w:rPr>
              <w:t>116.76</w:t>
            </w:r>
          </w:p>
        </w:tc>
      </w:tr>
      <w:tr w:rsidR="00273870" w:rsidRPr="00273870" w14:paraId="1B980A18" w14:textId="77777777" w:rsidTr="009D7601">
        <w:trPr>
          <w:gridAfter w:val="1"/>
          <w:wAfter w:w="23" w:type="dxa"/>
          <w:trHeight w:val="13"/>
        </w:trPr>
        <w:tc>
          <w:tcPr>
            <w:tcW w:w="3330" w:type="dxa"/>
            <w:tcBorders>
              <w:top w:val="nil"/>
              <w:left w:val="nil"/>
              <w:bottom w:val="nil"/>
              <w:right w:val="single" w:sz="4" w:space="0" w:color="auto"/>
            </w:tcBorders>
            <w:noWrap/>
            <w:vAlign w:val="bottom"/>
            <w:hideMark/>
          </w:tcPr>
          <w:p w14:paraId="0863B83F" w14:textId="77777777" w:rsidR="00312AF0" w:rsidRPr="00273870" w:rsidRDefault="00312AF0" w:rsidP="009A6BC2">
            <w:pPr>
              <w:spacing w:after="0" w:line="240" w:lineRule="auto"/>
              <w:rPr>
                <w:rFonts w:ascii="Garamond" w:eastAsia="Times New Roman" w:hAnsi="Garamond" w:cs="Times New Roman"/>
                <w:sz w:val="20"/>
                <w:szCs w:val="20"/>
              </w:rPr>
            </w:pPr>
            <w:r w:rsidRPr="00273870">
              <w:rPr>
                <w:rFonts w:ascii="Garamond" w:eastAsia="Times New Roman" w:hAnsi="Garamond" w:cs="Times New Roman"/>
                <w:sz w:val="20"/>
                <w:szCs w:val="20"/>
              </w:rPr>
              <w:t>sq(Building age)</w:t>
            </w:r>
          </w:p>
        </w:tc>
        <w:tc>
          <w:tcPr>
            <w:tcW w:w="900" w:type="dxa"/>
            <w:tcBorders>
              <w:left w:val="nil"/>
            </w:tcBorders>
            <w:shd w:val="clear" w:color="auto" w:fill="auto"/>
            <w:noWrap/>
            <w:vAlign w:val="bottom"/>
            <w:hideMark/>
          </w:tcPr>
          <w:p w14:paraId="749FF863" w14:textId="77777777" w:rsidR="00312AF0" w:rsidRPr="00273870" w:rsidRDefault="00312AF0" w:rsidP="009A6BC2">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40.18</w:t>
            </w:r>
          </w:p>
        </w:tc>
        <w:tc>
          <w:tcPr>
            <w:tcW w:w="990" w:type="dxa"/>
            <w:shd w:val="clear" w:color="auto" w:fill="auto"/>
            <w:vAlign w:val="bottom"/>
          </w:tcPr>
          <w:p w14:paraId="3808F450" w14:textId="77777777" w:rsidR="00312AF0" w:rsidRPr="00273870" w:rsidRDefault="00312AF0" w:rsidP="009A6BC2">
            <w:pPr>
              <w:spacing w:after="0" w:line="240" w:lineRule="auto"/>
              <w:jc w:val="right"/>
              <w:rPr>
                <w:rFonts w:ascii="Garamond" w:hAnsi="Garamond" w:cs="Times New Roman"/>
                <w:sz w:val="20"/>
                <w:szCs w:val="20"/>
              </w:rPr>
            </w:pPr>
            <w:r w:rsidRPr="00273870">
              <w:rPr>
                <w:rFonts w:ascii="Garamond" w:hAnsi="Garamond" w:cs="Times New Roman"/>
                <w:sz w:val="20"/>
                <w:szCs w:val="20"/>
              </w:rPr>
              <w:t>42.01</w:t>
            </w:r>
          </w:p>
        </w:tc>
        <w:tc>
          <w:tcPr>
            <w:tcW w:w="988" w:type="dxa"/>
            <w:shd w:val="clear" w:color="auto" w:fill="auto"/>
            <w:vAlign w:val="bottom"/>
          </w:tcPr>
          <w:p w14:paraId="4A916EC3" w14:textId="77777777" w:rsidR="00312AF0" w:rsidRPr="00273870" w:rsidRDefault="00312AF0" w:rsidP="009A6BC2">
            <w:pPr>
              <w:spacing w:after="0" w:line="240" w:lineRule="auto"/>
              <w:jc w:val="right"/>
              <w:rPr>
                <w:rFonts w:ascii="Garamond" w:hAnsi="Garamond" w:cs="Times New Roman"/>
                <w:sz w:val="20"/>
                <w:szCs w:val="20"/>
              </w:rPr>
            </w:pPr>
            <w:r w:rsidRPr="00273870">
              <w:rPr>
                <w:rFonts w:ascii="Garamond" w:hAnsi="Garamond" w:cs="Times New Roman"/>
                <w:sz w:val="20"/>
                <w:szCs w:val="20"/>
              </w:rPr>
              <w:t>46.91</w:t>
            </w:r>
          </w:p>
        </w:tc>
        <w:tc>
          <w:tcPr>
            <w:tcW w:w="1033" w:type="dxa"/>
            <w:shd w:val="clear" w:color="auto" w:fill="auto"/>
            <w:vAlign w:val="bottom"/>
          </w:tcPr>
          <w:p w14:paraId="4853168A" w14:textId="77777777" w:rsidR="00312AF0" w:rsidRPr="00273870" w:rsidRDefault="00312AF0" w:rsidP="009A6BC2">
            <w:pPr>
              <w:spacing w:after="0" w:line="240" w:lineRule="auto"/>
              <w:jc w:val="right"/>
              <w:rPr>
                <w:rFonts w:ascii="Garamond" w:hAnsi="Garamond" w:cs="Times New Roman"/>
                <w:sz w:val="20"/>
                <w:szCs w:val="20"/>
              </w:rPr>
            </w:pPr>
            <w:r w:rsidRPr="00273870">
              <w:rPr>
                <w:rFonts w:ascii="Garamond" w:hAnsi="Garamond" w:cs="Times New Roman"/>
                <w:sz w:val="20"/>
                <w:szCs w:val="20"/>
              </w:rPr>
              <w:t>45.39</w:t>
            </w:r>
          </w:p>
        </w:tc>
        <w:tc>
          <w:tcPr>
            <w:tcW w:w="946" w:type="dxa"/>
            <w:shd w:val="clear" w:color="auto" w:fill="auto"/>
            <w:vAlign w:val="bottom"/>
          </w:tcPr>
          <w:p w14:paraId="369494F5" w14:textId="77777777" w:rsidR="00312AF0" w:rsidRPr="00273870" w:rsidRDefault="00312AF0" w:rsidP="009A6BC2">
            <w:pPr>
              <w:spacing w:after="0" w:line="240" w:lineRule="auto"/>
              <w:jc w:val="right"/>
              <w:rPr>
                <w:rFonts w:ascii="Garamond" w:hAnsi="Garamond" w:cs="Times New Roman"/>
                <w:sz w:val="20"/>
                <w:szCs w:val="20"/>
              </w:rPr>
            </w:pPr>
            <w:r w:rsidRPr="00273870">
              <w:rPr>
                <w:rFonts w:ascii="Garamond" w:hAnsi="Garamond" w:cs="Times New Roman"/>
                <w:sz w:val="20"/>
                <w:szCs w:val="20"/>
              </w:rPr>
              <w:t>41.55</w:t>
            </w:r>
          </w:p>
        </w:tc>
        <w:tc>
          <w:tcPr>
            <w:tcW w:w="946" w:type="dxa"/>
            <w:shd w:val="clear" w:color="auto" w:fill="auto"/>
            <w:vAlign w:val="bottom"/>
          </w:tcPr>
          <w:p w14:paraId="7D235943" w14:textId="77777777" w:rsidR="00312AF0" w:rsidRPr="00273870" w:rsidRDefault="00312AF0" w:rsidP="009A6BC2">
            <w:pPr>
              <w:spacing w:after="0" w:line="240" w:lineRule="auto"/>
              <w:jc w:val="right"/>
              <w:rPr>
                <w:rFonts w:ascii="Garamond" w:hAnsi="Garamond" w:cs="Times New Roman"/>
                <w:sz w:val="20"/>
                <w:szCs w:val="20"/>
              </w:rPr>
            </w:pPr>
            <w:r w:rsidRPr="00273870">
              <w:rPr>
                <w:rFonts w:ascii="Garamond" w:hAnsi="Garamond" w:cs="Times New Roman"/>
                <w:sz w:val="20"/>
                <w:szCs w:val="20"/>
              </w:rPr>
              <w:t>45.10</w:t>
            </w:r>
          </w:p>
        </w:tc>
        <w:tc>
          <w:tcPr>
            <w:tcW w:w="901" w:type="dxa"/>
            <w:tcBorders>
              <w:right w:val="nil"/>
            </w:tcBorders>
            <w:shd w:val="clear" w:color="auto" w:fill="auto"/>
            <w:vAlign w:val="bottom"/>
          </w:tcPr>
          <w:p w14:paraId="50244C82" w14:textId="77777777" w:rsidR="00312AF0" w:rsidRPr="00273870" w:rsidRDefault="00312AF0" w:rsidP="009A6BC2">
            <w:pPr>
              <w:spacing w:after="0" w:line="240" w:lineRule="auto"/>
              <w:jc w:val="right"/>
              <w:rPr>
                <w:rFonts w:ascii="Garamond" w:hAnsi="Garamond" w:cs="Times New Roman"/>
                <w:sz w:val="20"/>
                <w:szCs w:val="20"/>
              </w:rPr>
            </w:pPr>
            <w:r w:rsidRPr="00273870">
              <w:rPr>
                <w:rFonts w:ascii="Garamond" w:hAnsi="Garamond" w:cs="Times New Roman"/>
                <w:sz w:val="20"/>
                <w:szCs w:val="20"/>
              </w:rPr>
              <w:t>53.38</w:t>
            </w:r>
          </w:p>
        </w:tc>
      </w:tr>
      <w:tr w:rsidR="00273870" w:rsidRPr="00273870" w14:paraId="18B0E8C4" w14:textId="77777777" w:rsidTr="009D7601">
        <w:trPr>
          <w:gridAfter w:val="1"/>
          <w:wAfter w:w="23" w:type="dxa"/>
          <w:trHeight w:val="13"/>
        </w:trPr>
        <w:tc>
          <w:tcPr>
            <w:tcW w:w="3330" w:type="dxa"/>
            <w:tcBorders>
              <w:top w:val="nil"/>
              <w:left w:val="nil"/>
              <w:bottom w:val="nil"/>
              <w:right w:val="single" w:sz="4" w:space="0" w:color="auto"/>
            </w:tcBorders>
            <w:noWrap/>
            <w:vAlign w:val="bottom"/>
            <w:hideMark/>
          </w:tcPr>
          <w:p w14:paraId="32C7FFA7" w14:textId="77777777" w:rsidR="00312AF0" w:rsidRPr="00273870" w:rsidRDefault="00312AF0" w:rsidP="009A6BC2">
            <w:pPr>
              <w:spacing w:after="0" w:line="240" w:lineRule="auto"/>
              <w:rPr>
                <w:rFonts w:ascii="Garamond" w:eastAsia="Times New Roman" w:hAnsi="Garamond" w:cs="Times New Roman"/>
                <w:sz w:val="20"/>
                <w:szCs w:val="20"/>
              </w:rPr>
            </w:pPr>
            <w:r w:rsidRPr="00273870">
              <w:rPr>
                <w:rFonts w:ascii="Garamond" w:eastAsia="Times New Roman" w:hAnsi="Garamond" w:cs="Times New Roman"/>
                <w:sz w:val="20"/>
                <w:szCs w:val="20"/>
              </w:rPr>
              <w:t xml:space="preserve">House                       </w:t>
            </w:r>
          </w:p>
        </w:tc>
        <w:tc>
          <w:tcPr>
            <w:tcW w:w="900" w:type="dxa"/>
            <w:tcBorders>
              <w:left w:val="nil"/>
            </w:tcBorders>
            <w:shd w:val="clear" w:color="auto" w:fill="auto"/>
            <w:noWrap/>
            <w:vAlign w:val="bottom"/>
            <w:hideMark/>
          </w:tcPr>
          <w:p w14:paraId="3DA787B4" w14:textId="77777777" w:rsidR="00312AF0" w:rsidRPr="00273870" w:rsidRDefault="00312AF0" w:rsidP="009A6BC2">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1.36</w:t>
            </w:r>
          </w:p>
        </w:tc>
        <w:tc>
          <w:tcPr>
            <w:tcW w:w="990" w:type="dxa"/>
            <w:shd w:val="clear" w:color="auto" w:fill="auto"/>
            <w:vAlign w:val="bottom"/>
          </w:tcPr>
          <w:p w14:paraId="5F0DDCA8" w14:textId="77777777" w:rsidR="00312AF0" w:rsidRPr="00273870" w:rsidRDefault="00312AF0" w:rsidP="009A6BC2">
            <w:pPr>
              <w:spacing w:after="0" w:line="240" w:lineRule="auto"/>
              <w:jc w:val="right"/>
              <w:rPr>
                <w:rFonts w:ascii="Garamond" w:hAnsi="Garamond" w:cs="Times New Roman"/>
                <w:sz w:val="20"/>
                <w:szCs w:val="20"/>
              </w:rPr>
            </w:pPr>
            <w:r w:rsidRPr="00273870">
              <w:rPr>
                <w:rFonts w:ascii="Garamond" w:hAnsi="Garamond" w:cs="Times New Roman"/>
                <w:sz w:val="20"/>
                <w:szCs w:val="20"/>
              </w:rPr>
              <w:t>1.37</w:t>
            </w:r>
          </w:p>
        </w:tc>
        <w:tc>
          <w:tcPr>
            <w:tcW w:w="988" w:type="dxa"/>
            <w:shd w:val="clear" w:color="auto" w:fill="auto"/>
            <w:vAlign w:val="bottom"/>
          </w:tcPr>
          <w:p w14:paraId="31D6F1D3" w14:textId="77777777" w:rsidR="00312AF0" w:rsidRPr="00273870" w:rsidRDefault="00312AF0" w:rsidP="009A6BC2">
            <w:pPr>
              <w:spacing w:after="0" w:line="240" w:lineRule="auto"/>
              <w:jc w:val="right"/>
              <w:rPr>
                <w:rFonts w:ascii="Garamond" w:hAnsi="Garamond" w:cs="Times New Roman"/>
                <w:sz w:val="20"/>
                <w:szCs w:val="20"/>
              </w:rPr>
            </w:pPr>
            <w:r w:rsidRPr="00273870">
              <w:rPr>
                <w:rFonts w:ascii="Garamond" w:hAnsi="Garamond" w:cs="Times New Roman"/>
                <w:sz w:val="20"/>
                <w:szCs w:val="20"/>
              </w:rPr>
              <w:t>1.42</w:t>
            </w:r>
          </w:p>
        </w:tc>
        <w:tc>
          <w:tcPr>
            <w:tcW w:w="1033" w:type="dxa"/>
            <w:shd w:val="clear" w:color="auto" w:fill="auto"/>
            <w:vAlign w:val="bottom"/>
          </w:tcPr>
          <w:p w14:paraId="1E07E87F" w14:textId="77777777" w:rsidR="00312AF0" w:rsidRPr="00273870" w:rsidRDefault="00312AF0" w:rsidP="009A6BC2">
            <w:pPr>
              <w:spacing w:after="0" w:line="240" w:lineRule="auto"/>
              <w:jc w:val="right"/>
              <w:rPr>
                <w:rFonts w:ascii="Garamond" w:hAnsi="Garamond" w:cs="Times New Roman"/>
                <w:sz w:val="20"/>
                <w:szCs w:val="20"/>
              </w:rPr>
            </w:pPr>
            <w:r w:rsidRPr="00273870">
              <w:rPr>
                <w:rFonts w:ascii="Garamond" w:hAnsi="Garamond" w:cs="Times New Roman"/>
                <w:sz w:val="20"/>
                <w:szCs w:val="20"/>
              </w:rPr>
              <w:t>1.38</w:t>
            </w:r>
          </w:p>
        </w:tc>
        <w:tc>
          <w:tcPr>
            <w:tcW w:w="946" w:type="dxa"/>
            <w:shd w:val="clear" w:color="auto" w:fill="auto"/>
            <w:vAlign w:val="bottom"/>
          </w:tcPr>
          <w:p w14:paraId="306F167F" w14:textId="77777777" w:rsidR="00312AF0" w:rsidRPr="00273870" w:rsidRDefault="00312AF0" w:rsidP="009A6BC2">
            <w:pPr>
              <w:spacing w:after="0" w:line="240" w:lineRule="auto"/>
              <w:jc w:val="right"/>
              <w:rPr>
                <w:rFonts w:ascii="Garamond" w:hAnsi="Garamond" w:cs="Times New Roman"/>
                <w:sz w:val="20"/>
                <w:szCs w:val="20"/>
              </w:rPr>
            </w:pPr>
            <w:r w:rsidRPr="00273870">
              <w:rPr>
                <w:rFonts w:ascii="Garamond" w:hAnsi="Garamond" w:cs="Times New Roman"/>
                <w:sz w:val="20"/>
                <w:szCs w:val="20"/>
              </w:rPr>
              <w:t>1.36</w:t>
            </w:r>
          </w:p>
        </w:tc>
        <w:tc>
          <w:tcPr>
            <w:tcW w:w="946" w:type="dxa"/>
            <w:shd w:val="clear" w:color="auto" w:fill="auto"/>
            <w:vAlign w:val="bottom"/>
          </w:tcPr>
          <w:p w14:paraId="30BECF1E" w14:textId="77777777" w:rsidR="00312AF0" w:rsidRPr="00273870" w:rsidRDefault="00312AF0" w:rsidP="009A6BC2">
            <w:pPr>
              <w:spacing w:after="0" w:line="240" w:lineRule="auto"/>
              <w:jc w:val="right"/>
              <w:rPr>
                <w:rFonts w:ascii="Garamond" w:hAnsi="Garamond" w:cs="Times New Roman"/>
                <w:sz w:val="20"/>
                <w:szCs w:val="20"/>
              </w:rPr>
            </w:pPr>
            <w:r w:rsidRPr="00273870">
              <w:rPr>
                <w:rFonts w:ascii="Garamond" w:hAnsi="Garamond" w:cs="Times New Roman"/>
                <w:sz w:val="20"/>
                <w:szCs w:val="20"/>
              </w:rPr>
              <w:t>1.37</w:t>
            </w:r>
          </w:p>
        </w:tc>
        <w:tc>
          <w:tcPr>
            <w:tcW w:w="901" w:type="dxa"/>
            <w:tcBorders>
              <w:right w:val="nil"/>
            </w:tcBorders>
            <w:shd w:val="clear" w:color="auto" w:fill="auto"/>
            <w:vAlign w:val="bottom"/>
          </w:tcPr>
          <w:p w14:paraId="231C8898" w14:textId="77777777" w:rsidR="00312AF0" w:rsidRPr="00273870" w:rsidRDefault="00312AF0" w:rsidP="009A6BC2">
            <w:pPr>
              <w:spacing w:after="0" w:line="240" w:lineRule="auto"/>
              <w:jc w:val="right"/>
              <w:rPr>
                <w:rFonts w:ascii="Garamond" w:hAnsi="Garamond" w:cs="Times New Roman"/>
                <w:sz w:val="20"/>
                <w:szCs w:val="20"/>
              </w:rPr>
            </w:pPr>
            <w:r w:rsidRPr="00273870">
              <w:rPr>
                <w:rFonts w:ascii="Garamond" w:hAnsi="Garamond" w:cs="Times New Roman"/>
                <w:sz w:val="20"/>
                <w:szCs w:val="20"/>
              </w:rPr>
              <w:t>1.45</w:t>
            </w:r>
          </w:p>
        </w:tc>
      </w:tr>
      <w:tr w:rsidR="00273870" w:rsidRPr="00273870" w14:paraId="0414B84E" w14:textId="77777777" w:rsidTr="009D7601">
        <w:trPr>
          <w:gridAfter w:val="1"/>
          <w:wAfter w:w="23" w:type="dxa"/>
          <w:trHeight w:val="13"/>
        </w:trPr>
        <w:tc>
          <w:tcPr>
            <w:tcW w:w="3330" w:type="dxa"/>
            <w:tcBorders>
              <w:top w:val="nil"/>
              <w:left w:val="nil"/>
              <w:bottom w:val="nil"/>
              <w:right w:val="single" w:sz="4" w:space="0" w:color="auto"/>
            </w:tcBorders>
            <w:noWrap/>
            <w:vAlign w:val="bottom"/>
            <w:hideMark/>
          </w:tcPr>
          <w:p w14:paraId="55DE6DDC" w14:textId="77777777" w:rsidR="00312AF0" w:rsidRPr="00273870" w:rsidRDefault="00312AF0" w:rsidP="009A6BC2">
            <w:pPr>
              <w:spacing w:after="0" w:line="240" w:lineRule="auto"/>
              <w:rPr>
                <w:rFonts w:ascii="Garamond" w:eastAsia="Times New Roman" w:hAnsi="Garamond" w:cs="Times New Roman"/>
                <w:sz w:val="20"/>
                <w:szCs w:val="20"/>
              </w:rPr>
            </w:pPr>
            <w:r w:rsidRPr="00273870">
              <w:rPr>
                <w:rFonts w:ascii="Garamond" w:eastAsia="Times New Roman" w:hAnsi="Garamond" w:cs="Times New Roman"/>
                <w:sz w:val="20"/>
                <w:szCs w:val="20"/>
              </w:rPr>
              <w:t xml:space="preserve">Mezzanine                  </w:t>
            </w:r>
          </w:p>
        </w:tc>
        <w:tc>
          <w:tcPr>
            <w:tcW w:w="900" w:type="dxa"/>
            <w:tcBorders>
              <w:left w:val="nil"/>
            </w:tcBorders>
            <w:shd w:val="clear" w:color="auto" w:fill="auto"/>
            <w:noWrap/>
            <w:vAlign w:val="bottom"/>
            <w:hideMark/>
          </w:tcPr>
          <w:p w14:paraId="512975C6" w14:textId="77777777" w:rsidR="00312AF0" w:rsidRPr="00273870" w:rsidRDefault="00312AF0" w:rsidP="009A6BC2">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1.52</w:t>
            </w:r>
          </w:p>
        </w:tc>
        <w:tc>
          <w:tcPr>
            <w:tcW w:w="990" w:type="dxa"/>
            <w:shd w:val="clear" w:color="auto" w:fill="auto"/>
            <w:vAlign w:val="bottom"/>
          </w:tcPr>
          <w:p w14:paraId="3E981980" w14:textId="77777777" w:rsidR="00312AF0" w:rsidRPr="00273870" w:rsidRDefault="00312AF0" w:rsidP="009A6BC2">
            <w:pPr>
              <w:spacing w:after="0" w:line="240" w:lineRule="auto"/>
              <w:jc w:val="right"/>
              <w:rPr>
                <w:rFonts w:ascii="Garamond" w:hAnsi="Garamond" w:cs="Times New Roman"/>
                <w:sz w:val="20"/>
                <w:szCs w:val="20"/>
              </w:rPr>
            </w:pPr>
            <w:r w:rsidRPr="00273870">
              <w:rPr>
                <w:rFonts w:ascii="Garamond" w:hAnsi="Garamond" w:cs="Times New Roman"/>
                <w:sz w:val="20"/>
                <w:szCs w:val="20"/>
              </w:rPr>
              <w:t>1.53</w:t>
            </w:r>
          </w:p>
        </w:tc>
        <w:tc>
          <w:tcPr>
            <w:tcW w:w="988" w:type="dxa"/>
            <w:shd w:val="clear" w:color="auto" w:fill="auto"/>
            <w:vAlign w:val="bottom"/>
          </w:tcPr>
          <w:p w14:paraId="6C1724E8" w14:textId="77777777" w:rsidR="00312AF0" w:rsidRPr="00273870" w:rsidRDefault="00312AF0" w:rsidP="009A6BC2">
            <w:pPr>
              <w:spacing w:after="0" w:line="240" w:lineRule="auto"/>
              <w:jc w:val="right"/>
              <w:rPr>
                <w:rFonts w:ascii="Garamond" w:hAnsi="Garamond" w:cs="Times New Roman"/>
                <w:sz w:val="20"/>
                <w:szCs w:val="20"/>
              </w:rPr>
            </w:pPr>
            <w:r w:rsidRPr="00273870">
              <w:rPr>
                <w:rFonts w:ascii="Garamond" w:hAnsi="Garamond" w:cs="Times New Roman"/>
                <w:sz w:val="20"/>
                <w:szCs w:val="20"/>
              </w:rPr>
              <w:t>1.54</w:t>
            </w:r>
          </w:p>
        </w:tc>
        <w:tc>
          <w:tcPr>
            <w:tcW w:w="1033" w:type="dxa"/>
            <w:shd w:val="clear" w:color="auto" w:fill="auto"/>
            <w:vAlign w:val="bottom"/>
          </w:tcPr>
          <w:p w14:paraId="4EEFB737" w14:textId="77777777" w:rsidR="00312AF0" w:rsidRPr="00273870" w:rsidRDefault="00312AF0" w:rsidP="009A6BC2">
            <w:pPr>
              <w:spacing w:after="0" w:line="240" w:lineRule="auto"/>
              <w:jc w:val="right"/>
              <w:rPr>
                <w:rFonts w:ascii="Garamond" w:hAnsi="Garamond" w:cs="Times New Roman"/>
                <w:sz w:val="20"/>
                <w:szCs w:val="20"/>
              </w:rPr>
            </w:pPr>
            <w:r w:rsidRPr="00273870">
              <w:rPr>
                <w:rFonts w:ascii="Garamond" w:hAnsi="Garamond" w:cs="Times New Roman"/>
                <w:sz w:val="20"/>
                <w:szCs w:val="20"/>
              </w:rPr>
              <w:t>1.54</w:t>
            </w:r>
          </w:p>
        </w:tc>
        <w:tc>
          <w:tcPr>
            <w:tcW w:w="946" w:type="dxa"/>
            <w:shd w:val="clear" w:color="auto" w:fill="auto"/>
            <w:vAlign w:val="bottom"/>
          </w:tcPr>
          <w:p w14:paraId="5D549836" w14:textId="77777777" w:rsidR="00312AF0" w:rsidRPr="00273870" w:rsidRDefault="00312AF0" w:rsidP="009A6BC2">
            <w:pPr>
              <w:spacing w:after="0" w:line="240" w:lineRule="auto"/>
              <w:jc w:val="right"/>
              <w:rPr>
                <w:rFonts w:ascii="Garamond" w:hAnsi="Garamond" w:cs="Times New Roman"/>
                <w:sz w:val="20"/>
                <w:szCs w:val="20"/>
              </w:rPr>
            </w:pPr>
            <w:r w:rsidRPr="00273870">
              <w:rPr>
                <w:rFonts w:ascii="Garamond" w:hAnsi="Garamond" w:cs="Times New Roman"/>
                <w:sz w:val="20"/>
                <w:szCs w:val="20"/>
              </w:rPr>
              <w:t>1.53</w:t>
            </w:r>
          </w:p>
        </w:tc>
        <w:tc>
          <w:tcPr>
            <w:tcW w:w="946" w:type="dxa"/>
            <w:shd w:val="clear" w:color="auto" w:fill="auto"/>
            <w:vAlign w:val="bottom"/>
          </w:tcPr>
          <w:p w14:paraId="11604AA7" w14:textId="77777777" w:rsidR="00312AF0" w:rsidRPr="00273870" w:rsidRDefault="00312AF0" w:rsidP="009A6BC2">
            <w:pPr>
              <w:spacing w:after="0" w:line="240" w:lineRule="auto"/>
              <w:jc w:val="right"/>
              <w:rPr>
                <w:rFonts w:ascii="Garamond" w:hAnsi="Garamond" w:cs="Times New Roman"/>
                <w:sz w:val="20"/>
                <w:szCs w:val="20"/>
              </w:rPr>
            </w:pPr>
            <w:r w:rsidRPr="00273870">
              <w:rPr>
                <w:rFonts w:ascii="Garamond" w:hAnsi="Garamond" w:cs="Times New Roman"/>
                <w:sz w:val="20"/>
                <w:szCs w:val="20"/>
              </w:rPr>
              <w:t>1.54</w:t>
            </w:r>
          </w:p>
        </w:tc>
        <w:tc>
          <w:tcPr>
            <w:tcW w:w="901" w:type="dxa"/>
            <w:tcBorders>
              <w:right w:val="nil"/>
            </w:tcBorders>
            <w:shd w:val="clear" w:color="auto" w:fill="auto"/>
            <w:vAlign w:val="bottom"/>
          </w:tcPr>
          <w:p w14:paraId="361CA5E3" w14:textId="77777777" w:rsidR="00312AF0" w:rsidRPr="00273870" w:rsidRDefault="00312AF0" w:rsidP="009A6BC2">
            <w:pPr>
              <w:spacing w:after="0" w:line="240" w:lineRule="auto"/>
              <w:jc w:val="right"/>
              <w:rPr>
                <w:rFonts w:ascii="Garamond" w:hAnsi="Garamond" w:cs="Times New Roman"/>
                <w:sz w:val="20"/>
                <w:szCs w:val="20"/>
              </w:rPr>
            </w:pPr>
            <w:r w:rsidRPr="00273870">
              <w:rPr>
                <w:rFonts w:ascii="Garamond" w:hAnsi="Garamond" w:cs="Times New Roman"/>
                <w:sz w:val="20"/>
                <w:szCs w:val="20"/>
              </w:rPr>
              <w:t>1.57</w:t>
            </w:r>
          </w:p>
        </w:tc>
      </w:tr>
      <w:tr w:rsidR="00273870" w:rsidRPr="00273870" w14:paraId="47A1A7D0" w14:textId="77777777" w:rsidTr="009D7601">
        <w:trPr>
          <w:gridAfter w:val="1"/>
          <w:wAfter w:w="23" w:type="dxa"/>
          <w:trHeight w:val="13"/>
        </w:trPr>
        <w:tc>
          <w:tcPr>
            <w:tcW w:w="3330" w:type="dxa"/>
            <w:tcBorders>
              <w:top w:val="nil"/>
              <w:left w:val="nil"/>
              <w:bottom w:val="nil"/>
              <w:right w:val="single" w:sz="4" w:space="0" w:color="auto"/>
            </w:tcBorders>
            <w:noWrap/>
            <w:vAlign w:val="bottom"/>
            <w:hideMark/>
          </w:tcPr>
          <w:p w14:paraId="29EF3CB6" w14:textId="77777777" w:rsidR="00312AF0" w:rsidRPr="00273870" w:rsidRDefault="00312AF0" w:rsidP="009A6BC2">
            <w:pPr>
              <w:spacing w:after="0" w:line="240" w:lineRule="auto"/>
              <w:rPr>
                <w:rFonts w:ascii="Garamond" w:eastAsia="Times New Roman" w:hAnsi="Garamond" w:cs="Times New Roman"/>
                <w:sz w:val="20"/>
                <w:szCs w:val="20"/>
              </w:rPr>
            </w:pPr>
            <w:r w:rsidRPr="00273870">
              <w:rPr>
                <w:rFonts w:ascii="Garamond" w:eastAsia="Times New Roman" w:hAnsi="Garamond" w:cs="Times New Roman"/>
                <w:sz w:val="20"/>
                <w:szCs w:val="20"/>
              </w:rPr>
              <w:t xml:space="preserve">1st Floor                   </w:t>
            </w:r>
          </w:p>
        </w:tc>
        <w:tc>
          <w:tcPr>
            <w:tcW w:w="900" w:type="dxa"/>
            <w:tcBorders>
              <w:left w:val="nil"/>
            </w:tcBorders>
            <w:shd w:val="clear" w:color="auto" w:fill="auto"/>
            <w:noWrap/>
            <w:vAlign w:val="bottom"/>
            <w:hideMark/>
          </w:tcPr>
          <w:p w14:paraId="59F8EAAE" w14:textId="77777777" w:rsidR="00312AF0" w:rsidRPr="00273870" w:rsidRDefault="00312AF0" w:rsidP="009A6BC2">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3.25</w:t>
            </w:r>
          </w:p>
        </w:tc>
        <w:tc>
          <w:tcPr>
            <w:tcW w:w="990" w:type="dxa"/>
            <w:shd w:val="clear" w:color="auto" w:fill="auto"/>
            <w:vAlign w:val="bottom"/>
          </w:tcPr>
          <w:p w14:paraId="3D5009E0" w14:textId="77777777" w:rsidR="00312AF0" w:rsidRPr="00273870" w:rsidRDefault="00312AF0" w:rsidP="009A6BC2">
            <w:pPr>
              <w:spacing w:after="0" w:line="240" w:lineRule="auto"/>
              <w:jc w:val="right"/>
              <w:rPr>
                <w:rFonts w:ascii="Garamond" w:hAnsi="Garamond" w:cs="Times New Roman"/>
                <w:sz w:val="20"/>
                <w:szCs w:val="20"/>
              </w:rPr>
            </w:pPr>
            <w:r w:rsidRPr="00273870">
              <w:rPr>
                <w:rFonts w:ascii="Garamond" w:hAnsi="Garamond" w:cs="Times New Roman"/>
                <w:sz w:val="20"/>
                <w:szCs w:val="20"/>
              </w:rPr>
              <w:t>3.30</w:t>
            </w:r>
          </w:p>
        </w:tc>
        <w:tc>
          <w:tcPr>
            <w:tcW w:w="988" w:type="dxa"/>
            <w:shd w:val="clear" w:color="auto" w:fill="auto"/>
            <w:vAlign w:val="bottom"/>
          </w:tcPr>
          <w:p w14:paraId="4297A919" w14:textId="77777777" w:rsidR="00312AF0" w:rsidRPr="00273870" w:rsidRDefault="00312AF0" w:rsidP="009A6BC2">
            <w:pPr>
              <w:spacing w:after="0" w:line="240" w:lineRule="auto"/>
              <w:jc w:val="right"/>
              <w:rPr>
                <w:rFonts w:ascii="Garamond" w:hAnsi="Garamond" w:cs="Times New Roman"/>
                <w:sz w:val="20"/>
                <w:szCs w:val="20"/>
              </w:rPr>
            </w:pPr>
            <w:r w:rsidRPr="00273870">
              <w:rPr>
                <w:rFonts w:ascii="Garamond" w:hAnsi="Garamond" w:cs="Times New Roman"/>
                <w:sz w:val="20"/>
                <w:szCs w:val="20"/>
              </w:rPr>
              <w:t>3.34</w:t>
            </w:r>
          </w:p>
        </w:tc>
        <w:tc>
          <w:tcPr>
            <w:tcW w:w="1033" w:type="dxa"/>
            <w:shd w:val="clear" w:color="auto" w:fill="auto"/>
            <w:vAlign w:val="bottom"/>
          </w:tcPr>
          <w:p w14:paraId="4F3EEBF0" w14:textId="77777777" w:rsidR="00312AF0" w:rsidRPr="00273870" w:rsidRDefault="00312AF0" w:rsidP="009A6BC2">
            <w:pPr>
              <w:spacing w:after="0" w:line="240" w:lineRule="auto"/>
              <w:jc w:val="right"/>
              <w:rPr>
                <w:rFonts w:ascii="Garamond" w:hAnsi="Garamond" w:cs="Times New Roman"/>
                <w:sz w:val="20"/>
                <w:szCs w:val="20"/>
              </w:rPr>
            </w:pPr>
            <w:r w:rsidRPr="00273870">
              <w:rPr>
                <w:rFonts w:ascii="Garamond" w:hAnsi="Garamond" w:cs="Times New Roman"/>
                <w:sz w:val="20"/>
                <w:szCs w:val="20"/>
              </w:rPr>
              <w:t>3.28</w:t>
            </w:r>
          </w:p>
        </w:tc>
        <w:tc>
          <w:tcPr>
            <w:tcW w:w="946" w:type="dxa"/>
            <w:shd w:val="clear" w:color="auto" w:fill="auto"/>
            <w:vAlign w:val="bottom"/>
          </w:tcPr>
          <w:p w14:paraId="3BEE3772" w14:textId="77777777" w:rsidR="00312AF0" w:rsidRPr="00273870" w:rsidRDefault="00312AF0" w:rsidP="009A6BC2">
            <w:pPr>
              <w:spacing w:after="0" w:line="240" w:lineRule="auto"/>
              <w:jc w:val="right"/>
              <w:rPr>
                <w:rFonts w:ascii="Garamond" w:hAnsi="Garamond" w:cs="Times New Roman"/>
                <w:sz w:val="20"/>
                <w:szCs w:val="20"/>
              </w:rPr>
            </w:pPr>
            <w:r w:rsidRPr="00273870">
              <w:rPr>
                <w:rFonts w:ascii="Garamond" w:hAnsi="Garamond" w:cs="Times New Roman"/>
                <w:sz w:val="20"/>
                <w:szCs w:val="20"/>
              </w:rPr>
              <w:t>3.26</w:t>
            </w:r>
          </w:p>
        </w:tc>
        <w:tc>
          <w:tcPr>
            <w:tcW w:w="946" w:type="dxa"/>
            <w:shd w:val="clear" w:color="auto" w:fill="auto"/>
            <w:vAlign w:val="bottom"/>
          </w:tcPr>
          <w:p w14:paraId="3CD1E169" w14:textId="77777777" w:rsidR="00312AF0" w:rsidRPr="00273870" w:rsidRDefault="00312AF0" w:rsidP="009A6BC2">
            <w:pPr>
              <w:spacing w:after="0" w:line="240" w:lineRule="auto"/>
              <w:jc w:val="right"/>
              <w:rPr>
                <w:rFonts w:ascii="Garamond" w:hAnsi="Garamond" w:cs="Times New Roman"/>
                <w:sz w:val="20"/>
                <w:szCs w:val="20"/>
              </w:rPr>
            </w:pPr>
            <w:r w:rsidRPr="00273870">
              <w:rPr>
                <w:rFonts w:ascii="Garamond" w:hAnsi="Garamond" w:cs="Times New Roman"/>
                <w:sz w:val="20"/>
                <w:szCs w:val="20"/>
              </w:rPr>
              <w:t>3.34</w:t>
            </w:r>
          </w:p>
        </w:tc>
        <w:tc>
          <w:tcPr>
            <w:tcW w:w="901" w:type="dxa"/>
            <w:tcBorders>
              <w:right w:val="nil"/>
            </w:tcBorders>
            <w:shd w:val="clear" w:color="auto" w:fill="auto"/>
            <w:vAlign w:val="bottom"/>
          </w:tcPr>
          <w:p w14:paraId="5AC1608B" w14:textId="77777777" w:rsidR="00312AF0" w:rsidRPr="00273870" w:rsidRDefault="00312AF0" w:rsidP="009A6BC2">
            <w:pPr>
              <w:spacing w:after="0" w:line="240" w:lineRule="auto"/>
              <w:jc w:val="right"/>
              <w:rPr>
                <w:rFonts w:ascii="Garamond" w:hAnsi="Garamond" w:cs="Times New Roman"/>
                <w:sz w:val="20"/>
                <w:szCs w:val="20"/>
              </w:rPr>
            </w:pPr>
            <w:r w:rsidRPr="00273870">
              <w:rPr>
                <w:rFonts w:ascii="Garamond" w:hAnsi="Garamond" w:cs="Times New Roman"/>
                <w:sz w:val="20"/>
                <w:szCs w:val="20"/>
              </w:rPr>
              <w:t>3.42</w:t>
            </w:r>
          </w:p>
        </w:tc>
      </w:tr>
      <w:tr w:rsidR="00273870" w:rsidRPr="00273870" w14:paraId="3F3A16B7" w14:textId="77777777" w:rsidTr="009D7601">
        <w:trPr>
          <w:gridAfter w:val="1"/>
          <w:wAfter w:w="23" w:type="dxa"/>
          <w:trHeight w:val="13"/>
        </w:trPr>
        <w:tc>
          <w:tcPr>
            <w:tcW w:w="3330" w:type="dxa"/>
            <w:tcBorders>
              <w:top w:val="nil"/>
              <w:left w:val="nil"/>
              <w:bottom w:val="nil"/>
              <w:right w:val="single" w:sz="4" w:space="0" w:color="auto"/>
            </w:tcBorders>
            <w:noWrap/>
            <w:vAlign w:val="bottom"/>
            <w:hideMark/>
          </w:tcPr>
          <w:p w14:paraId="1FAF9EF2" w14:textId="77777777" w:rsidR="00312AF0" w:rsidRPr="00273870" w:rsidRDefault="00312AF0" w:rsidP="009A6BC2">
            <w:pPr>
              <w:spacing w:after="0" w:line="240" w:lineRule="auto"/>
              <w:rPr>
                <w:rFonts w:ascii="Garamond" w:eastAsia="Times New Roman" w:hAnsi="Garamond" w:cs="Times New Roman"/>
                <w:sz w:val="20"/>
                <w:szCs w:val="20"/>
              </w:rPr>
            </w:pPr>
            <w:r w:rsidRPr="00273870">
              <w:rPr>
                <w:rFonts w:ascii="Garamond" w:eastAsia="Times New Roman" w:hAnsi="Garamond" w:cs="Times New Roman"/>
                <w:sz w:val="20"/>
                <w:szCs w:val="20"/>
              </w:rPr>
              <w:t>2</w:t>
            </w:r>
            <w:r w:rsidRPr="00273870">
              <w:rPr>
                <w:rFonts w:ascii="Garamond" w:eastAsia="Times New Roman" w:hAnsi="Garamond" w:cs="Times New Roman"/>
                <w:sz w:val="20"/>
                <w:szCs w:val="20"/>
                <w:vertAlign w:val="superscript"/>
              </w:rPr>
              <w:t>nd</w:t>
            </w:r>
            <w:r w:rsidRPr="00273870">
              <w:rPr>
                <w:rFonts w:ascii="Garamond" w:eastAsia="Times New Roman" w:hAnsi="Garamond" w:cs="Times New Roman"/>
                <w:sz w:val="20"/>
                <w:szCs w:val="20"/>
              </w:rPr>
              <w:t xml:space="preserve"> -5</w:t>
            </w:r>
            <w:r w:rsidRPr="00273870">
              <w:rPr>
                <w:rFonts w:ascii="Garamond" w:eastAsia="Times New Roman" w:hAnsi="Garamond" w:cs="Times New Roman"/>
                <w:sz w:val="20"/>
                <w:szCs w:val="20"/>
                <w:vertAlign w:val="superscript"/>
              </w:rPr>
              <w:t>th</w:t>
            </w:r>
            <w:r w:rsidRPr="00273870">
              <w:rPr>
                <w:rFonts w:ascii="Garamond" w:eastAsia="Times New Roman" w:hAnsi="Garamond" w:cs="Times New Roman"/>
                <w:sz w:val="20"/>
                <w:szCs w:val="20"/>
              </w:rPr>
              <w:t xml:space="preserve">  Floor</w:t>
            </w:r>
          </w:p>
        </w:tc>
        <w:tc>
          <w:tcPr>
            <w:tcW w:w="900" w:type="dxa"/>
            <w:tcBorders>
              <w:left w:val="nil"/>
            </w:tcBorders>
            <w:shd w:val="clear" w:color="auto" w:fill="auto"/>
            <w:noWrap/>
            <w:vAlign w:val="bottom"/>
            <w:hideMark/>
          </w:tcPr>
          <w:p w14:paraId="2F716F39" w14:textId="77777777" w:rsidR="00312AF0" w:rsidRPr="00273870" w:rsidRDefault="00312AF0" w:rsidP="009A6BC2">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6.00</w:t>
            </w:r>
          </w:p>
        </w:tc>
        <w:tc>
          <w:tcPr>
            <w:tcW w:w="990" w:type="dxa"/>
            <w:shd w:val="clear" w:color="auto" w:fill="auto"/>
            <w:vAlign w:val="bottom"/>
          </w:tcPr>
          <w:p w14:paraId="2DC4B839" w14:textId="77777777" w:rsidR="00312AF0" w:rsidRPr="00273870" w:rsidRDefault="00312AF0" w:rsidP="009A6BC2">
            <w:pPr>
              <w:spacing w:after="0" w:line="240" w:lineRule="auto"/>
              <w:jc w:val="right"/>
              <w:rPr>
                <w:rFonts w:ascii="Garamond" w:hAnsi="Garamond" w:cs="Times New Roman"/>
                <w:sz w:val="20"/>
                <w:szCs w:val="20"/>
              </w:rPr>
            </w:pPr>
            <w:r w:rsidRPr="00273870">
              <w:rPr>
                <w:rFonts w:ascii="Garamond" w:hAnsi="Garamond" w:cs="Times New Roman"/>
                <w:sz w:val="20"/>
                <w:szCs w:val="20"/>
              </w:rPr>
              <w:t>6.09</w:t>
            </w:r>
          </w:p>
        </w:tc>
        <w:tc>
          <w:tcPr>
            <w:tcW w:w="988" w:type="dxa"/>
            <w:shd w:val="clear" w:color="auto" w:fill="auto"/>
            <w:vAlign w:val="bottom"/>
          </w:tcPr>
          <w:p w14:paraId="6EDC265D" w14:textId="77777777" w:rsidR="00312AF0" w:rsidRPr="00273870" w:rsidRDefault="00312AF0" w:rsidP="009A6BC2">
            <w:pPr>
              <w:spacing w:after="0" w:line="240" w:lineRule="auto"/>
              <w:jc w:val="right"/>
              <w:rPr>
                <w:rFonts w:ascii="Garamond" w:hAnsi="Garamond" w:cs="Times New Roman"/>
                <w:sz w:val="20"/>
                <w:szCs w:val="20"/>
              </w:rPr>
            </w:pPr>
            <w:r w:rsidRPr="00273870">
              <w:rPr>
                <w:rFonts w:ascii="Garamond" w:hAnsi="Garamond" w:cs="Times New Roman"/>
                <w:sz w:val="20"/>
                <w:szCs w:val="20"/>
              </w:rPr>
              <w:t>6.22</w:t>
            </w:r>
          </w:p>
        </w:tc>
        <w:tc>
          <w:tcPr>
            <w:tcW w:w="1033" w:type="dxa"/>
            <w:shd w:val="clear" w:color="auto" w:fill="auto"/>
            <w:vAlign w:val="bottom"/>
          </w:tcPr>
          <w:p w14:paraId="0EB8BED1" w14:textId="77777777" w:rsidR="00312AF0" w:rsidRPr="00273870" w:rsidRDefault="00312AF0" w:rsidP="009A6BC2">
            <w:pPr>
              <w:spacing w:after="0" w:line="240" w:lineRule="auto"/>
              <w:jc w:val="right"/>
              <w:rPr>
                <w:rFonts w:ascii="Garamond" w:hAnsi="Garamond" w:cs="Times New Roman"/>
                <w:sz w:val="20"/>
                <w:szCs w:val="20"/>
              </w:rPr>
            </w:pPr>
            <w:r w:rsidRPr="00273870">
              <w:rPr>
                <w:rFonts w:ascii="Garamond" w:hAnsi="Garamond" w:cs="Times New Roman"/>
                <w:sz w:val="20"/>
                <w:szCs w:val="20"/>
              </w:rPr>
              <w:t>6.10</w:t>
            </w:r>
          </w:p>
        </w:tc>
        <w:tc>
          <w:tcPr>
            <w:tcW w:w="946" w:type="dxa"/>
            <w:shd w:val="clear" w:color="auto" w:fill="auto"/>
            <w:vAlign w:val="bottom"/>
          </w:tcPr>
          <w:p w14:paraId="607D034F" w14:textId="77777777" w:rsidR="00312AF0" w:rsidRPr="00273870" w:rsidRDefault="00312AF0" w:rsidP="009A6BC2">
            <w:pPr>
              <w:spacing w:after="0" w:line="240" w:lineRule="auto"/>
              <w:jc w:val="right"/>
              <w:rPr>
                <w:rFonts w:ascii="Garamond" w:hAnsi="Garamond" w:cs="Times New Roman"/>
                <w:sz w:val="20"/>
                <w:szCs w:val="20"/>
              </w:rPr>
            </w:pPr>
            <w:r w:rsidRPr="00273870">
              <w:rPr>
                <w:rFonts w:ascii="Garamond" w:hAnsi="Garamond" w:cs="Times New Roman"/>
                <w:sz w:val="20"/>
                <w:szCs w:val="20"/>
              </w:rPr>
              <w:t>6.03</w:t>
            </w:r>
          </w:p>
        </w:tc>
        <w:tc>
          <w:tcPr>
            <w:tcW w:w="946" w:type="dxa"/>
            <w:shd w:val="clear" w:color="auto" w:fill="auto"/>
            <w:vAlign w:val="bottom"/>
          </w:tcPr>
          <w:p w14:paraId="36F4CE0F" w14:textId="77777777" w:rsidR="00312AF0" w:rsidRPr="00273870" w:rsidRDefault="00312AF0" w:rsidP="009A6BC2">
            <w:pPr>
              <w:spacing w:after="0" w:line="240" w:lineRule="auto"/>
              <w:jc w:val="right"/>
              <w:rPr>
                <w:rFonts w:ascii="Garamond" w:hAnsi="Garamond" w:cs="Times New Roman"/>
                <w:sz w:val="20"/>
                <w:szCs w:val="20"/>
              </w:rPr>
            </w:pPr>
            <w:r w:rsidRPr="00273870">
              <w:rPr>
                <w:rFonts w:ascii="Garamond" w:hAnsi="Garamond" w:cs="Times New Roman"/>
                <w:sz w:val="20"/>
                <w:szCs w:val="20"/>
              </w:rPr>
              <w:t>6.18</w:t>
            </w:r>
          </w:p>
        </w:tc>
        <w:tc>
          <w:tcPr>
            <w:tcW w:w="901" w:type="dxa"/>
            <w:tcBorders>
              <w:right w:val="nil"/>
            </w:tcBorders>
            <w:shd w:val="clear" w:color="auto" w:fill="auto"/>
            <w:vAlign w:val="bottom"/>
          </w:tcPr>
          <w:p w14:paraId="6891DF8D" w14:textId="77777777" w:rsidR="00312AF0" w:rsidRPr="00273870" w:rsidRDefault="00312AF0" w:rsidP="009A6BC2">
            <w:pPr>
              <w:spacing w:after="0" w:line="240" w:lineRule="auto"/>
              <w:jc w:val="right"/>
              <w:rPr>
                <w:rFonts w:ascii="Garamond" w:hAnsi="Garamond" w:cs="Times New Roman"/>
                <w:sz w:val="20"/>
                <w:szCs w:val="20"/>
              </w:rPr>
            </w:pPr>
            <w:r w:rsidRPr="00273870">
              <w:rPr>
                <w:rFonts w:ascii="Garamond" w:hAnsi="Garamond" w:cs="Times New Roman"/>
                <w:sz w:val="20"/>
                <w:szCs w:val="20"/>
              </w:rPr>
              <w:t>6.44</w:t>
            </w:r>
          </w:p>
        </w:tc>
      </w:tr>
      <w:tr w:rsidR="00273870" w:rsidRPr="00273870" w14:paraId="1872AAE7" w14:textId="77777777" w:rsidTr="009D7601">
        <w:trPr>
          <w:gridAfter w:val="1"/>
          <w:wAfter w:w="23" w:type="dxa"/>
          <w:trHeight w:val="13"/>
        </w:trPr>
        <w:tc>
          <w:tcPr>
            <w:tcW w:w="3330" w:type="dxa"/>
            <w:tcBorders>
              <w:top w:val="nil"/>
              <w:left w:val="nil"/>
              <w:bottom w:val="nil"/>
              <w:right w:val="single" w:sz="4" w:space="0" w:color="auto"/>
            </w:tcBorders>
            <w:noWrap/>
            <w:vAlign w:val="bottom"/>
            <w:hideMark/>
          </w:tcPr>
          <w:p w14:paraId="328632F0" w14:textId="77777777" w:rsidR="00312AF0" w:rsidRPr="00273870" w:rsidRDefault="00312AF0" w:rsidP="009A6BC2">
            <w:pPr>
              <w:spacing w:after="0" w:line="240" w:lineRule="auto"/>
              <w:rPr>
                <w:rFonts w:ascii="Garamond" w:eastAsia="Times New Roman" w:hAnsi="Garamond" w:cs="Times New Roman"/>
                <w:sz w:val="20"/>
                <w:szCs w:val="20"/>
              </w:rPr>
            </w:pPr>
            <w:r w:rsidRPr="00273870">
              <w:rPr>
                <w:rFonts w:ascii="Garamond" w:eastAsia="Times New Roman" w:hAnsi="Garamond" w:cs="Times New Roman"/>
                <w:sz w:val="20"/>
                <w:szCs w:val="20"/>
              </w:rPr>
              <w:t xml:space="preserve">6th Floor or higher         </w:t>
            </w:r>
          </w:p>
        </w:tc>
        <w:tc>
          <w:tcPr>
            <w:tcW w:w="900" w:type="dxa"/>
            <w:tcBorders>
              <w:left w:val="nil"/>
            </w:tcBorders>
            <w:shd w:val="clear" w:color="auto" w:fill="auto"/>
            <w:noWrap/>
            <w:vAlign w:val="bottom"/>
            <w:hideMark/>
          </w:tcPr>
          <w:p w14:paraId="615CED76" w14:textId="77777777" w:rsidR="00312AF0" w:rsidRPr="00273870" w:rsidRDefault="00312AF0" w:rsidP="009A6BC2">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2.26</w:t>
            </w:r>
          </w:p>
        </w:tc>
        <w:tc>
          <w:tcPr>
            <w:tcW w:w="990" w:type="dxa"/>
            <w:shd w:val="clear" w:color="auto" w:fill="auto"/>
            <w:vAlign w:val="bottom"/>
          </w:tcPr>
          <w:p w14:paraId="450EC49F" w14:textId="77777777" w:rsidR="00312AF0" w:rsidRPr="00273870" w:rsidRDefault="00312AF0" w:rsidP="009A6BC2">
            <w:pPr>
              <w:spacing w:after="0" w:line="240" w:lineRule="auto"/>
              <w:jc w:val="right"/>
              <w:rPr>
                <w:rFonts w:ascii="Garamond" w:hAnsi="Garamond" w:cs="Times New Roman"/>
                <w:sz w:val="20"/>
                <w:szCs w:val="20"/>
              </w:rPr>
            </w:pPr>
            <w:r w:rsidRPr="00273870">
              <w:rPr>
                <w:rFonts w:ascii="Garamond" w:hAnsi="Garamond" w:cs="Times New Roman"/>
                <w:sz w:val="20"/>
                <w:szCs w:val="20"/>
              </w:rPr>
              <w:t>2.28</w:t>
            </w:r>
          </w:p>
        </w:tc>
        <w:tc>
          <w:tcPr>
            <w:tcW w:w="988" w:type="dxa"/>
            <w:shd w:val="clear" w:color="auto" w:fill="auto"/>
            <w:vAlign w:val="bottom"/>
          </w:tcPr>
          <w:p w14:paraId="6299F228" w14:textId="77777777" w:rsidR="00312AF0" w:rsidRPr="00273870" w:rsidRDefault="00312AF0" w:rsidP="009A6BC2">
            <w:pPr>
              <w:spacing w:after="0" w:line="240" w:lineRule="auto"/>
              <w:jc w:val="right"/>
              <w:rPr>
                <w:rFonts w:ascii="Garamond" w:hAnsi="Garamond" w:cs="Times New Roman"/>
                <w:sz w:val="20"/>
                <w:szCs w:val="20"/>
              </w:rPr>
            </w:pPr>
            <w:r w:rsidRPr="00273870">
              <w:rPr>
                <w:rFonts w:ascii="Garamond" w:hAnsi="Garamond" w:cs="Times New Roman"/>
                <w:sz w:val="20"/>
                <w:szCs w:val="20"/>
              </w:rPr>
              <w:t>2.29</w:t>
            </w:r>
          </w:p>
        </w:tc>
        <w:tc>
          <w:tcPr>
            <w:tcW w:w="1033" w:type="dxa"/>
            <w:shd w:val="clear" w:color="auto" w:fill="auto"/>
            <w:vAlign w:val="bottom"/>
          </w:tcPr>
          <w:p w14:paraId="46EBE609" w14:textId="77777777" w:rsidR="00312AF0" w:rsidRPr="00273870" w:rsidRDefault="00312AF0" w:rsidP="009A6BC2">
            <w:pPr>
              <w:spacing w:after="0" w:line="240" w:lineRule="auto"/>
              <w:jc w:val="right"/>
              <w:rPr>
                <w:rFonts w:ascii="Garamond" w:hAnsi="Garamond" w:cs="Times New Roman"/>
                <w:sz w:val="20"/>
                <w:szCs w:val="20"/>
              </w:rPr>
            </w:pPr>
            <w:r w:rsidRPr="00273870">
              <w:rPr>
                <w:rFonts w:ascii="Garamond" w:hAnsi="Garamond" w:cs="Times New Roman"/>
                <w:sz w:val="20"/>
                <w:szCs w:val="20"/>
              </w:rPr>
              <w:t>2.28</w:t>
            </w:r>
          </w:p>
        </w:tc>
        <w:tc>
          <w:tcPr>
            <w:tcW w:w="946" w:type="dxa"/>
            <w:shd w:val="clear" w:color="auto" w:fill="auto"/>
            <w:vAlign w:val="bottom"/>
          </w:tcPr>
          <w:p w14:paraId="62E4CA9F" w14:textId="77777777" w:rsidR="00312AF0" w:rsidRPr="00273870" w:rsidRDefault="00312AF0" w:rsidP="009A6BC2">
            <w:pPr>
              <w:spacing w:after="0" w:line="240" w:lineRule="auto"/>
              <w:jc w:val="right"/>
              <w:rPr>
                <w:rFonts w:ascii="Garamond" w:hAnsi="Garamond" w:cs="Times New Roman"/>
                <w:sz w:val="20"/>
                <w:szCs w:val="20"/>
              </w:rPr>
            </w:pPr>
            <w:r w:rsidRPr="00273870">
              <w:rPr>
                <w:rFonts w:ascii="Garamond" w:hAnsi="Garamond" w:cs="Times New Roman"/>
                <w:sz w:val="20"/>
                <w:szCs w:val="20"/>
              </w:rPr>
              <w:t>2.27</w:t>
            </w:r>
          </w:p>
        </w:tc>
        <w:tc>
          <w:tcPr>
            <w:tcW w:w="946" w:type="dxa"/>
            <w:shd w:val="clear" w:color="auto" w:fill="auto"/>
            <w:vAlign w:val="bottom"/>
          </w:tcPr>
          <w:p w14:paraId="7E3E306A" w14:textId="77777777" w:rsidR="00312AF0" w:rsidRPr="00273870" w:rsidRDefault="00312AF0" w:rsidP="009A6BC2">
            <w:pPr>
              <w:spacing w:after="0" w:line="240" w:lineRule="auto"/>
              <w:jc w:val="right"/>
              <w:rPr>
                <w:rFonts w:ascii="Garamond" w:hAnsi="Garamond" w:cs="Times New Roman"/>
                <w:sz w:val="20"/>
                <w:szCs w:val="20"/>
              </w:rPr>
            </w:pPr>
            <w:r w:rsidRPr="00273870">
              <w:rPr>
                <w:rFonts w:ascii="Garamond" w:hAnsi="Garamond" w:cs="Times New Roman"/>
                <w:sz w:val="20"/>
                <w:szCs w:val="20"/>
              </w:rPr>
              <w:t>2.32</w:t>
            </w:r>
          </w:p>
        </w:tc>
        <w:tc>
          <w:tcPr>
            <w:tcW w:w="901" w:type="dxa"/>
            <w:tcBorders>
              <w:right w:val="nil"/>
            </w:tcBorders>
            <w:shd w:val="clear" w:color="auto" w:fill="auto"/>
            <w:vAlign w:val="bottom"/>
          </w:tcPr>
          <w:p w14:paraId="32D45FF9" w14:textId="77777777" w:rsidR="00312AF0" w:rsidRPr="00273870" w:rsidRDefault="00312AF0" w:rsidP="009A6BC2">
            <w:pPr>
              <w:spacing w:after="0" w:line="240" w:lineRule="auto"/>
              <w:jc w:val="right"/>
              <w:rPr>
                <w:rFonts w:ascii="Garamond" w:hAnsi="Garamond" w:cs="Times New Roman"/>
                <w:sz w:val="20"/>
                <w:szCs w:val="20"/>
              </w:rPr>
            </w:pPr>
            <w:r w:rsidRPr="00273870">
              <w:rPr>
                <w:rFonts w:ascii="Garamond" w:hAnsi="Garamond" w:cs="Times New Roman"/>
                <w:sz w:val="20"/>
                <w:szCs w:val="20"/>
              </w:rPr>
              <w:t>2.36</w:t>
            </w:r>
          </w:p>
        </w:tc>
      </w:tr>
      <w:tr w:rsidR="00273870" w:rsidRPr="00273870" w14:paraId="636EBFD9" w14:textId="77777777" w:rsidTr="009D7601">
        <w:trPr>
          <w:gridAfter w:val="1"/>
          <w:wAfter w:w="23" w:type="dxa"/>
          <w:trHeight w:val="13"/>
        </w:trPr>
        <w:tc>
          <w:tcPr>
            <w:tcW w:w="3330" w:type="dxa"/>
            <w:tcBorders>
              <w:top w:val="nil"/>
              <w:left w:val="nil"/>
              <w:bottom w:val="nil"/>
              <w:right w:val="single" w:sz="4" w:space="0" w:color="auto"/>
            </w:tcBorders>
            <w:noWrap/>
            <w:vAlign w:val="bottom"/>
            <w:hideMark/>
          </w:tcPr>
          <w:p w14:paraId="0213126C" w14:textId="77777777" w:rsidR="00312AF0" w:rsidRPr="00273870" w:rsidRDefault="00312AF0" w:rsidP="009A6BC2">
            <w:pPr>
              <w:spacing w:after="0" w:line="240" w:lineRule="auto"/>
              <w:rPr>
                <w:rFonts w:ascii="Garamond" w:eastAsia="Times New Roman" w:hAnsi="Garamond" w:cs="Times New Roman"/>
                <w:sz w:val="20"/>
                <w:szCs w:val="20"/>
              </w:rPr>
            </w:pPr>
            <w:r w:rsidRPr="00273870">
              <w:rPr>
                <w:rFonts w:ascii="Garamond" w:eastAsia="Times New Roman" w:hAnsi="Garamond" w:cs="Times New Roman"/>
                <w:sz w:val="20"/>
                <w:szCs w:val="20"/>
              </w:rPr>
              <w:t xml:space="preserve">New housing development     </w:t>
            </w:r>
          </w:p>
        </w:tc>
        <w:tc>
          <w:tcPr>
            <w:tcW w:w="900" w:type="dxa"/>
            <w:tcBorders>
              <w:left w:val="nil"/>
            </w:tcBorders>
            <w:shd w:val="clear" w:color="auto" w:fill="auto"/>
            <w:noWrap/>
            <w:vAlign w:val="bottom"/>
            <w:hideMark/>
          </w:tcPr>
          <w:p w14:paraId="30B67D0C" w14:textId="77777777" w:rsidR="00312AF0" w:rsidRPr="00273870" w:rsidRDefault="00312AF0" w:rsidP="009A6BC2">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1.42</w:t>
            </w:r>
          </w:p>
        </w:tc>
        <w:tc>
          <w:tcPr>
            <w:tcW w:w="990" w:type="dxa"/>
            <w:shd w:val="clear" w:color="auto" w:fill="auto"/>
            <w:vAlign w:val="bottom"/>
          </w:tcPr>
          <w:p w14:paraId="63E7F799" w14:textId="77777777" w:rsidR="00312AF0" w:rsidRPr="00273870" w:rsidRDefault="00312AF0" w:rsidP="009A6BC2">
            <w:pPr>
              <w:spacing w:after="0" w:line="240" w:lineRule="auto"/>
              <w:jc w:val="right"/>
              <w:rPr>
                <w:rFonts w:ascii="Garamond" w:hAnsi="Garamond" w:cs="Times New Roman"/>
                <w:sz w:val="20"/>
                <w:szCs w:val="20"/>
              </w:rPr>
            </w:pPr>
            <w:r w:rsidRPr="00273870">
              <w:rPr>
                <w:rFonts w:ascii="Garamond" w:hAnsi="Garamond" w:cs="Times New Roman"/>
                <w:sz w:val="20"/>
                <w:szCs w:val="20"/>
              </w:rPr>
              <w:t>1.43</w:t>
            </w:r>
          </w:p>
        </w:tc>
        <w:tc>
          <w:tcPr>
            <w:tcW w:w="988" w:type="dxa"/>
            <w:shd w:val="clear" w:color="auto" w:fill="auto"/>
            <w:vAlign w:val="bottom"/>
          </w:tcPr>
          <w:p w14:paraId="551288F0" w14:textId="77777777" w:rsidR="00312AF0" w:rsidRPr="00273870" w:rsidRDefault="00312AF0" w:rsidP="009A6BC2">
            <w:pPr>
              <w:spacing w:after="0" w:line="240" w:lineRule="auto"/>
              <w:jc w:val="right"/>
              <w:rPr>
                <w:rFonts w:ascii="Garamond" w:hAnsi="Garamond" w:cs="Times New Roman"/>
                <w:sz w:val="20"/>
                <w:szCs w:val="20"/>
              </w:rPr>
            </w:pPr>
            <w:r w:rsidRPr="00273870">
              <w:rPr>
                <w:rFonts w:ascii="Garamond" w:hAnsi="Garamond" w:cs="Times New Roman"/>
                <w:sz w:val="20"/>
                <w:szCs w:val="20"/>
              </w:rPr>
              <w:t>1.47</w:t>
            </w:r>
          </w:p>
        </w:tc>
        <w:tc>
          <w:tcPr>
            <w:tcW w:w="1033" w:type="dxa"/>
            <w:shd w:val="clear" w:color="auto" w:fill="auto"/>
            <w:vAlign w:val="bottom"/>
          </w:tcPr>
          <w:p w14:paraId="431C4FA8" w14:textId="77777777" w:rsidR="00312AF0" w:rsidRPr="00273870" w:rsidRDefault="00312AF0" w:rsidP="009A6BC2">
            <w:pPr>
              <w:spacing w:after="0" w:line="240" w:lineRule="auto"/>
              <w:jc w:val="right"/>
              <w:rPr>
                <w:rFonts w:ascii="Garamond" w:hAnsi="Garamond" w:cs="Times New Roman"/>
                <w:sz w:val="20"/>
                <w:szCs w:val="20"/>
              </w:rPr>
            </w:pPr>
            <w:r w:rsidRPr="00273870">
              <w:rPr>
                <w:rFonts w:ascii="Garamond" w:hAnsi="Garamond" w:cs="Times New Roman"/>
                <w:sz w:val="20"/>
                <w:szCs w:val="20"/>
              </w:rPr>
              <w:t>1.47</w:t>
            </w:r>
          </w:p>
        </w:tc>
        <w:tc>
          <w:tcPr>
            <w:tcW w:w="946" w:type="dxa"/>
            <w:shd w:val="clear" w:color="auto" w:fill="auto"/>
            <w:vAlign w:val="bottom"/>
          </w:tcPr>
          <w:p w14:paraId="3028AC29" w14:textId="77777777" w:rsidR="00312AF0" w:rsidRPr="00273870" w:rsidRDefault="00312AF0" w:rsidP="009A6BC2">
            <w:pPr>
              <w:spacing w:after="0" w:line="240" w:lineRule="auto"/>
              <w:jc w:val="right"/>
              <w:rPr>
                <w:rFonts w:ascii="Garamond" w:hAnsi="Garamond" w:cs="Times New Roman"/>
                <w:sz w:val="20"/>
                <w:szCs w:val="20"/>
              </w:rPr>
            </w:pPr>
            <w:r w:rsidRPr="00273870">
              <w:rPr>
                <w:rFonts w:ascii="Garamond" w:hAnsi="Garamond" w:cs="Times New Roman"/>
                <w:sz w:val="20"/>
                <w:szCs w:val="20"/>
              </w:rPr>
              <w:t>1.43</w:t>
            </w:r>
          </w:p>
        </w:tc>
        <w:tc>
          <w:tcPr>
            <w:tcW w:w="946" w:type="dxa"/>
            <w:shd w:val="clear" w:color="auto" w:fill="auto"/>
            <w:vAlign w:val="bottom"/>
          </w:tcPr>
          <w:p w14:paraId="2361695A" w14:textId="77777777" w:rsidR="00312AF0" w:rsidRPr="00273870" w:rsidRDefault="00312AF0" w:rsidP="009A6BC2">
            <w:pPr>
              <w:spacing w:after="0" w:line="240" w:lineRule="auto"/>
              <w:jc w:val="right"/>
              <w:rPr>
                <w:rFonts w:ascii="Garamond" w:hAnsi="Garamond" w:cs="Times New Roman"/>
                <w:sz w:val="20"/>
                <w:szCs w:val="20"/>
              </w:rPr>
            </w:pPr>
            <w:r w:rsidRPr="00273870">
              <w:rPr>
                <w:rFonts w:ascii="Garamond" w:hAnsi="Garamond" w:cs="Times New Roman"/>
                <w:sz w:val="20"/>
                <w:szCs w:val="20"/>
              </w:rPr>
              <w:t>1.43</w:t>
            </w:r>
          </w:p>
        </w:tc>
        <w:tc>
          <w:tcPr>
            <w:tcW w:w="901" w:type="dxa"/>
            <w:tcBorders>
              <w:right w:val="nil"/>
            </w:tcBorders>
            <w:shd w:val="clear" w:color="auto" w:fill="auto"/>
            <w:vAlign w:val="bottom"/>
          </w:tcPr>
          <w:p w14:paraId="6B136DF8" w14:textId="77777777" w:rsidR="00312AF0" w:rsidRPr="00273870" w:rsidRDefault="00312AF0" w:rsidP="009A6BC2">
            <w:pPr>
              <w:spacing w:after="0" w:line="240" w:lineRule="auto"/>
              <w:jc w:val="right"/>
              <w:rPr>
                <w:rFonts w:ascii="Garamond" w:hAnsi="Garamond" w:cs="Times New Roman"/>
                <w:sz w:val="20"/>
                <w:szCs w:val="20"/>
              </w:rPr>
            </w:pPr>
            <w:r w:rsidRPr="00273870">
              <w:rPr>
                <w:rFonts w:ascii="Garamond" w:hAnsi="Garamond" w:cs="Times New Roman"/>
                <w:sz w:val="20"/>
                <w:szCs w:val="20"/>
              </w:rPr>
              <w:t>1.52</w:t>
            </w:r>
          </w:p>
        </w:tc>
      </w:tr>
      <w:tr w:rsidR="00273870" w:rsidRPr="00273870" w14:paraId="6F4AF8B6" w14:textId="77777777" w:rsidTr="009D7601">
        <w:trPr>
          <w:gridAfter w:val="1"/>
          <w:wAfter w:w="23" w:type="dxa"/>
          <w:trHeight w:val="13"/>
        </w:trPr>
        <w:tc>
          <w:tcPr>
            <w:tcW w:w="3330" w:type="dxa"/>
            <w:tcBorders>
              <w:top w:val="nil"/>
              <w:left w:val="nil"/>
              <w:bottom w:val="nil"/>
              <w:right w:val="single" w:sz="4" w:space="0" w:color="auto"/>
            </w:tcBorders>
            <w:noWrap/>
            <w:vAlign w:val="bottom"/>
            <w:hideMark/>
          </w:tcPr>
          <w:p w14:paraId="2AC2D24F" w14:textId="77777777" w:rsidR="00312AF0" w:rsidRPr="00273870" w:rsidRDefault="00312AF0" w:rsidP="009A6BC2">
            <w:pPr>
              <w:spacing w:after="0" w:line="240" w:lineRule="auto"/>
              <w:rPr>
                <w:rFonts w:ascii="Garamond" w:eastAsia="Times New Roman" w:hAnsi="Garamond" w:cs="Times New Roman"/>
                <w:sz w:val="20"/>
                <w:szCs w:val="20"/>
              </w:rPr>
            </w:pPr>
            <w:r w:rsidRPr="00273870">
              <w:rPr>
                <w:rFonts w:ascii="Garamond" w:eastAsia="Times New Roman" w:hAnsi="Garamond" w:cs="Times New Roman"/>
                <w:sz w:val="20"/>
                <w:szCs w:val="20"/>
              </w:rPr>
              <w:t>Needs renovation</w:t>
            </w:r>
          </w:p>
        </w:tc>
        <w:tc>
          <w:tcPr>
            <w:tcW w:w="900" w:type="dxa"/>
            <w:tcBorders>
              <w:left w:val="nil"/>
            </w:tcBorders>
            <w:shd w:val="clear" w:color="auto" w:fill="auto"/>
            <w:noWrap/>
            <w:vAlign w:val="bottom"/>
            <w:hideMark/>
          </w:tcPr>
          <w:p w14:paraId="0F0AD873" w14:textId="77777777" w:rsidR="00312AF0" w:rsidRPr="00273870" w:rsidRDefault="00312AF0" w:rsidP="009A6BC2">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1.25</w:t>
            </w:r>
          </w:p>
        </w:tc>
        <w:tc>
          <w:tcPr>
            <w:tcW w:w="990" w:type="dxa"/>
            <w:shd w:val="clear" w:color="auto" w:fill="auto"/>
            <w:vAlign w:val="bottom"/>
          </w:tcPr>
          <w:p w14:paraId="2E1E6CA6" w14:textId="77777777" w:rsidR="00312AF0" w:rsidRPr="00273870" w:rsidRDefault="00312AF0" w:rsidP="009A6BC2">
            <w:pPr>
              <w:spacing w:after="0" w:line="240" w:lineRule="auto"/>
              <w:jc w:val="right"/>
              <w:rPr>
                <w:rFonts w:ascii="Garamond" w:hAnsi="Garamond" w:cs="Times New Roman"/>
                <w:sz w:val="20"/>
                <w:szCs w:val="20"/>
              </w:rPr>
            </w:pPr>
            <w:r w:rsidRPr="00273870">
              <w:rPr>
                <w:rFonts w:ascii="Garamond" w:hAnsi="Garamond" w:cs="Times New Roman"/>
                <w:sz w:val="20"/>
                <w:szCs w:val="20"/>
              </w:rPr>
              <w:t>1.25</w:t>
            </w:r>
          </w:p>
        </w:tc>
        <w:tc>
          <w:tcPr>
            <w:tcW w:w="988" w:type="dxa"/>
            <w:shd w:val="clear" w:color="auto" w:fill="auto"/>
            <w:vAlign w:val="bottom"/>
          </w:tcPr>
          <w:p w14:paraId="603AF0F9" w14:textId="77777777" w:rsidR="00312AF0" w:rsidRPr="00273870" w:rsidRDefault="00312AF0" w:rsidP="009A6BC2">
            <w:pPr>
              <w:spacing w:after="0" w:line="240" w:lineRule="auto"/>
              <w:jc w:val="right"/>
              <w:rPr>
                <w:rFonts w:ascii="Garamond" w:hAnsi="Garamond" w:cs="Times New Roman"/>
                <w:sz w:val="20"/>
                <w:szCs w:val="20"/>
              </w:rPr>
            </w:pPr>
            <w:r w:rsidRPr="00273870">
              <w:rPr>
                <w:rFonts w:ascii="Garamond" w:hAnsi="Garamond" w:cs="Times New Roman"/>
                <w:sz w:val="20"/>
                <w:szCs w:val="20"/>
              </w:rPr>
              <w:t>1.25</w:t>
            </w:r>
          </w:p>
        </w:tc>
        <w:tc>
          <w:tcPr>
            <w:tcW w:w="1033" w:type="dxa"/>
            <w:shd w:val="clear" w:color="auto" w:fill="auto"/>
            <w:vAlign w:val="bottom"/>
          </w:tcPr>
          <w:p w14:paraId="503B6409" w14:textId="77777777" w:rsidR="00312AF0" w:rsidRPr="00273870" w:rsidRDefault="00312AF0" w:rsidP="009A6BC2">
            <w:pPr>
              <w:spacing w:after="0" w:line="240" w:lineRule="auto"/>
              <w:jc w:val="right"/>
              <w:rPr>
                <w:rFonts w:ascii="Garamond" w:hAnsi="Garamond" w:cs="Times New Roman"/>
                <w:sz w:val="20"/>
                <w:szCs w:val="20"/>
              </w:rPr>
            </w:pPr>
            <w:r w:rsidRPr="00273870">
              <w:rPr>
                <w:rFonts w:ascii="Garamond" w:hAnsi="Garamond" w:cs="Times New Roman"/>
                <w:sz w:val="20"/>
                <w:szCs w:val="20"/>
              </w:rPr>
              <w:t>1.25</w:t>
            </w:r>
          </w:p>
        </w:tc>
        <w:tc>
          <w:tcPr>
            <w:tcW w:w="946" w:type="dxa"/>
            <w:shd w:val="clear" w:color="auto" w:fill="auto"/>
            <w:vAlign w:val="bottom"/>
          </w:tcPr>
          <w:p w14:paraId="11799679" w14:textId="77777777" w:rsidR="00312AF0" w:rsidRPr="00273870" w:rsidRDefault="00312AF0" w:rsidP="009A6BC2">
            <w:pPr>
              <w:spacing w:after="0" w:line="240" w:lineRule="auto"/>
              <w:jc w:val="right"/>
              <w:rPr>
                <w:rFonts w:ascii="Garamond" w:hAnsi="Garamond" w:cs="Times New Roman"/>
                <w:sz w:val="20"/>
                <w:szCs w:val="20"/>
              </w:rPr>
            </w:pPr>
            <w:r w:rsidRPr="00273870">
              <w:rPr>
                <w:rFonts w:ascii="Garamond" w:hAnsi="Garamond" w:cs="Times New Roman"/>
                <w:sz w:val="20"/>
                <w:szCs w:val="20"/>
              </w:rPr>
              <w:t>1.25</w:t>
            </w:r>
          </w:p>
        </w:tc>
        <w:tc>
          <w:tcPr>
            <w:tcW w:w="946" w:type="dxa"/>
            <w:shd w:val="clear" w:color="auto" w:fill="auto"/>
            <w:vAlign w:val="bottom"/>
          </w:tcPr>
          <w:p w14:paraId="008E5456" w14:textId="77777777" w:rsidR="00312AF0" w:rsidRPr="00273870" w:rsidRDefault="00312AF0" w:rsidP="009A6BC2">
            <w:pPr>
              <w:spacing w:after="0" w:line="240" w:lineRule="auto"/>
              <w:jc w:val="right"/>
              <w:rPr>
                <w:rFonts w:ascii="Garamond" w:hAnsi="Garamond" w:cs="Times New Roman"/>
                <w:sz w:val="20"/>
                <w:szCs w:val="20"/>
              </w:rPr>
            </w:pPr>
            <w:r w:rsidRPr="00273870">
              <w:rPr>
                <w:rFonts w:ascii="Garamond" w:hAnsi="Garamond" w:cs="Times New Roman"/>
                <w:sz w:val="20"/>
                <w:szCs w:val="20"/>
              </w:rPr>
              <w:t>1.25</w:t>
            </w:r>
          </w:p>
        </w:tc>
        <w:tc>
          <w:tcPr>
            <w:tcW w:w="901" w:type="dxa"/>
            <w:tcBorders>
              <w:right w:val="nil"/>
            </w:tcBorders>
            <w:shd w:val="clear" w:color="auto" w:fill="auto"/>
            <w:vAlign w:val="bottom"/>
          </w:tcPr>
          <w:p w14:paraId="6F461971" w14:textId="77777777" w:rsidR="00312AF0" w:rsidRPr="00273870" w:rsidRDefault="00312AF0" w:rsidP="009A6BC2">
            <w:pPr>
              <w:spacing w:after="0" w:line="240" w:lineRule="auto"/>
              <w:jc w:val="right"/>
              <w:rPr>
                <w:rFonts w:ascii="Garamond" w:hAnsi="Garamond" w:cs="Times New Roman"/>
                <w:sz w:val="20"/>
                <w:szCs w:val="20"/>
              </w:rPr>
            </w:pPr>
            <w:r w:rsidRPr="00273870">
              <w:rPr>
                <w:rFonts w:ascii="Garamond" w:hAnsi="Garamond" w:cs="Times New Roman"/>
                <w:sz w:val="20"/>
                <w:szCs w:val="20"/>
              </w:rPr>
              <w:t>1.26</w:t>
            </w:r>
          </w:p>
        </w:tc>
      </w:tr>
      <w:tr w:rsidR="00273870" w:rsidRPr="00273870" w14:paraId="6887A627" w14:textId="77777777" w:rsidTr="009D7601">
        <w:trPr>
          <w:gridAfter w:val="1"/>
          <w:wAfter w:w="23" w:type="dxa"/>
          <w:trHeight w:val="13"/>
        </w:trPr>
        <w:tc>
          <w:tcPr>
            <w:tcW w:w="3330" w:type="dxa"/>
            <w:tcBorders>
              <w:top w:val="nil"/>
              <w:left w:val="nil"/>
              <w:bottom w:val="nil"/>
              <w:right w:val="single" w:sz="4" w:space="0" w:color="auto"/>
            </w:tcBorders>
            <w:noWrap/>
            <w:vAlign w:val="bottom"/>
            <w:hideMark/>
          </w:tcPr>
          <w:p w14:paraId="2A3462D1" w14:textId="77777777" w:rsidR="00312AF0" w:rsidRPr="00273870" w:rsidRDefault="00312AF0" w:rsidP="009A6BC2">
            <w:pPr>
              <w:spacing w:after="0" w:line="240" w:lineRule="auto"/>
              <w:rPr>
                <w:rFonts w:ascii="Garamond" w:eastAsia="Times New Roman" w:hAnsi="Garamond" w:cs="Times New Roman"/>
                <w:sz w:val="20"/>
                <w:szCs w:val="20"/>
              </w:rPr>
            </w:pPr>
            <w:r w:rsidRPr="00273870">
              <w:rPr>
                <w:rFonts w:ascii="Garamond" w:eastAsia="Times New Roman" w:hAnsi="Garamond" w:cs="Times New Roman"/>
                <w:sz w:val="20"/>
                <w:szCs w:val="20"/>
              </w:rPr>
              <w:t xml:space="preserve">Elevator                    </w:t>
            </w:r>
          </w:p>
        </w:tc>
        <w:tc>
          <w:tcPr>
            <w:tcW w:w="900" w:type="dxa"/>
            <w:tcBorders>
              <w:left w:val="nil"/>
            </w:tcBorders>
            <w:shd w:val="clear" w:color="auto" w:fill="auto"/>
            <w:noWrap/>
            <w:vAlign w:val="bottom"/>
            <w:hideMark/>
          </w:tcPr>
          <w:p w14:paraId="36BFB9C7" w14:textId="77777777" w:rsidR="00312AF0" w:rsidRPr="00273870" w:rsidRDefault="00312AF0" w:rsidP="009A6BC2">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6.22</w:t>
            </w:r>
          </w:p>
        </w:tc>
        <w:tc>
          <w:tcPr>
            <w:tcW w:w="990" w:type="dxa"/>
            <w:shd w:val="clear" w:color="auto" w:fill="auto"/>
            <w:vAlign w:val="bottom"/>
          </w:tcPr>
          <w:p w14:paraId="7446D690" w14:textId="77777777" w:rsidR="00312AF0" w:rsidRPr="00273870" w:rsidRDefault="00312AF0" w:rsidP="009A6BC2">
            <w:pPr>
              <w:spacing w:after="0" w:line="240" w:lineRule="auto"/>
              <w:jc w:val="right"/>
              <w:rPr>
                <w:rFonts w:ascii="Garamond" w:hAnsi="Garamond" w:cs="Times New Roman"/>
                <w:sz w:val="20"/>
                <w:szCs w:val="20"/>
              </w:rPr>
            </w:pPr>
            <w:r w:rsidRPr="00273870">
              <w:rPr>
                <w:rFonts w:ascii="Garamond" w:hAnsi="Garamond" w:cs="Times New Roman"/>
                <w:sz w:val="20"/>
                <w:szCs w:val="20"/>
              </w:rPr>
              <w:t>6.28</w:t>
            </w:r>
          </w:p>
        </w:tc>
        <w:tc>
          <w:tcPr>
            <w:tcW w:w="988" w:type="dxa"/>
            <w:shd w:val="clear" w:color="auto" w:fill="auto"/>
            <w:vAlign w:val="bottom"/>
          </w:tcPr>
          <w:p w14:paraId="5CA25942" w14:textId="77777777" w:rsidR="00312AF0" w:rsidRPr="00273870" w:rsidRDefault="00312AF0" w:rsidP="009A6BC2">
            <w:pPr>
              <w:spacing w:after="0" w:line="240" w:lineRule="auto"/>
              <w:jc w:val="right"/>
              <w:rPr>
                <w:rFonts w:ascii="Garamond" w:hAnsi="Garamond" w:cs="Times New Roman"/>
                <w:sz w:val="20"/>
                <w:szCs w:val="20"/>
              </w:rPr>
            </w:pPr>
            <w:r w:rsidRPr="00273870">
              <w:rPr>
                <w:rFonts w:ascii="Garamond" w:hAnsi="Garamond" w:cs="Times New Roman"/>
                <w:sz w:val="20"/>
                <w:szCs w:val="20"/>
              </w:rPr>
              <w:t>6.26</w:t>
            </w:r>
          </w:p>
        </w:tc>
        <w:tc>
          <w:tcPr>
            <w:tcW w:w="1033" w:type="dxa"/>
            <w:shd w:val="clear" w:color="auto" w:fill="auto"/>
            <w:vAlign w:val="bottom"/>
          </w:tcPr>
          <w:p w14:paraId="5B47180F" w14:textId="77777777" w:rsidR="00312AF0" w:rsidRPr="00273870" w:rsidRDefault="00312AF0" w:rsidP="009A6BC2">
            <w:pPr>
              <w:spacing w:after="0" w:line="240" w:lineRule="auto"/>
              <w:jc w:val="right"/>
              <w:rPr>
                <w:rFonts w:ascii="Garamond" w:hAnsi="Garamond" w:cs="Times New Roman"/>
                <w:sz w:val="20"/>
                <w:szCs w:val="20"/>
              </w:rPr>
            </w:pPr>
            <w:r w:rsidRPr="00273870">
              <w:rPr>
                <w:rFonts w:ascii="Garamond" w:hAnsi="Garamond" w:cs="Times New Roman"/>
                <w:sz w:val="20"/>
                <w:szCs w:val="20"/>
              </w:rPr>
              <w:t>6.38</w:t>
            </w:r>
          </w:p>
        </w:tc>
        <w:tc>
          <w:tcPr>
            <w:tcW w:w="946" w:type="dxa"/>
            <w:shd w:val="clear" w:color="auto" w:fill="auto"/>
            <w:vAlign w:val="bottom"/>
          </w:tcPr>
          <w:p w14:paraId="5172E48B" w14:textId="77777777" w:rsidR="00312AF0" w:rsidRPr="00273870" w:rsidRDefault="00312AF0" w:rsidP="009A6BC2">
            <w:pPr>
              <w:spacing w:after="0" w:line="240" w:lineRule="auto"/>
              <w:jc w:val="right"/>
              <w:rPr>
                <w:rFonts w:ascii="Garamond" w:hAnsi="Garamond" w:cs="Times New Roman"/>
                <w:sz w:val="20"/>
                <w:szCs w:val="20"/>
              </w:rPr>
            </w:pPr>
            <w:r w:rsidRPr="00273870">
              <w:rPr>
                <w:rFonts w:ascii="Garamond" w:hAnsi="Garamond" w:cs="Times New Roman"/>
                <w:sz w:val="20"/>
                <w:szCs w:val="20"/>
              </w:rPr>
              <w:t>6.26</w:t>
            </w:r>
          </w:p>
        </w:tc>
        <w:tc>
          <w:tcPr>
            <w:tcW w:w="946" w:type="dxa"/>
            <w:shd w:val="clear" w:color="auto" w:fill="auto"/>
            <w:vAlign w:val="bottom"/>
          </w:tcPr>
          <w:p w14:paraId="3FB69451" w14:textId="77777777" w:rsidR="00312AF0" w:rsidRPr="00273870" w:rsidRDefault="00312AF0" w:rsidP="009A6BC2">
            <w:pPr>
              <w:spacing w:after="0" w:line="240" w:lineRule="auto"/>
              <w:jc w:val="right"/>
              <w:rPr>
                <w:rFonts w:ascii="Garamond" w:hAnsi="Garamond" w:cs="Times New Roman"/>
                <w:sz w:val="20"/>
                <w:szCs w:val="20"/>
              </w:rPr>
            </w:pPr>
            <w:r w:rsidRPr="00273870">
              <w:rPr>
                <w:rFonts w:ascii="Garamond" w:hAnsi="Garamond" w:cs="Times New Roman"/>
                <w:sz w:val="20"/>
                <w:szCs w:val="20"/>
              </w:rPr>
              <w:t>6.27</w:t>
            </w:r>
          </w:p>
        </w:tc>
        <w:tc>
          <w:tcPr>
            <w:tcW w:w="901" w:type="dxa"/>
            <w:tcBorders>
              <w:right w:val="nil"/>
            </w:tcBorders>
            <w:shd w:val="clear" w:color="auto" w:fill="auto"/>
            <w:vAlign w:val="bottom"/>
          </w:tcPr>
          <w:p w14:paraId="5A64CFE0" w14:textId="77777777" w:rsidR="00312AF0" w:rsidRPr="00273870" w:rsidRDefault="00312AF0" w:rsidP="009A6BC2">
            <w:pPr>
              <w:spacing w:after="0" w:line="240" w:lineRule="auto"/>
              <w:jc w:val="right"/>
              <w:rPr>
                <w:rFonts w:ascii="Garamond" w:hAnsi="Garamond" w:cs="Times New Roman"/>
                <w:sz w:val="20"/>
                <w:szCs w:val="20"/>
              </w:rPr>
            </w:pPr>
            <w:r w:rsidRPr="00273870">
              <w:rPr>
                <w:rFonts w:ascii="Garamond" w:hAnsi="Garamond" w:cs="Times New Roman"/>
                <w:sz w:val="20"/>
                <w:szCs w:val="20"/>
              </w:rPr>
              <w:t>6.54</w:t>
            </w:r>
          </w:p>
        </w:tc>
      </w:tr>
      <w:tr w:rsidR="00273870" w:rsidRPr="00273870" w14:paraId="4BE6E7ED" w14:textId="77777777" w:rsidTr="009D7601">
        <w:trPr>
          <w:gridAfter w:val="1"/>
          <w:wAfter w:w="23" w:type="dxa"/>
          <w:trHeight w:val="13"/>
        </w:trPr>
        <w:tc>
          <w:tcPr>
            <w:tcW w:w="3330" w:type="dxa"/>
            <w:tcBorders>
              <w:top w:val="nil"/>
              <w:left w:val="nil"/>
              <w:bottom w:val="nil"/>
              <w:right w:val="single" w:sz="4" w:space="0" w:color="auto"/>
            </w:tcBorders>
            <w:noWrap/>
            <w:vAlign w:val="bottom"/>
            <w:hideMark/>
          </w:tcPr>
          <w:p w14:paraId="36FE27F2" w14:textId="77777777" w:rsidR="00312AF0" w:rsidRPr="00273870" w:rsidRDefault="00312AF0" w:rsidP="009A6BC2">
            <w:pPr>
              <w:spacing w:after="0" w:line="240" w:lineRule="auto"/>
              <w:rPr>
                <w:rFonts w:ascii="Garamond" w:eastAsia="Times New Roman" w:hAnsi="Garamond" w:cs="Times New Roman"/>
                <w:sz w:val="20"/>
                <w:szCs w:val="20"/>
              </w:rPr>
            </w:pPr>
            <w:r w:rsidRPr="00273870">
              <w:rPr>
                <w:rFonts w:ascii="Garamond" w:eastAsia="Times New Roman" w:hAnsi="Garamond" w:cs="Times New Roman"/>
                <w:sz w:val="20"/>
                <w:szCs w:val="20"/>
              </w:rPr>
              <w:t xml:space="preserve">Terrace                     </w:t>
            </w:r>
          </w:p>
        </w:tc>
        <w:tc>
          <w:tcPr>
            <w:tcW w:w="900" w:type="dxa"/>
            <w:tcBorders>
              <w:left w:val="nil"/>
            </w:tcBorders>
            <w:shd w:val="clear" w:color="auto" w:fill="auto"/>
            <w:noWrap/>
            <w:vAlign w:val="bottom"/>
            <w:hideMark/>
          </w:tcPr>
          <w:p w14:paraId="4F4F3978" w14:textId="77777777" w:rsidR="00312AF0" w:rsidRPr="00273870" w:rsidRDefault="00312AF0" w:rsidP="009A6BC2">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1.73</w:t>
            </w:r>
          </w:p>
        </w:tc>
        <w:tc>
          <w:tcPr>
            <w:tcW w:w="990" w:type="dxa"/>
            <w:shd w:val="clear" w:color="auto" w:fill="auto"/>
            <w:vAlign w:val="bottom"/>
          </w:tcPr>
          <w:p w14:paraId="2D5C802B" w14:textId="77777777" w:rsidR="00312AF0" w:rsidRPr="00273870" w:rsidRDefault="00312AF0" w:rsidP="009A6BC2">
            <w:pPr>
              <w:spacing w:after="0" w:line="240" w:lineRule="auto"/>
              <w:jc w:val="right"/>
              <w:rPr>
                <w:rFonts w:ascii="Garamond" w:hAnsi="Garamond" w:cs="Times New Roman"/>
                <w:sz w:val="20"/>
                <w:szCs w:val="20"/>
              </w:rPr>
            </w:pPr>
            <w:r w:rsidRPr="00273870">
              <w:rPr>
                <w:rFonts w:ascii="Garamond" w:hAnsi="Garamond" w:cs="Times New Roman"/>
                <w:sz w:val="20"/>
                <w:szCs w:val="20"/>
              </w:rPr>
              <w:t>1.74</w:t>
            </w:r>
          </w:p>
        </w:tc>
        <w:tc>
          <w:tcPr>
            <w:tcW w:w="988" w:type="dxa"/>
            <w:shd w:val="clear" w:color="auto" w:fill="auto"/>
            <w:vAlign w:val="bottom"/>
          </w:tcPr>
          <w:p w14:paraId="50ADC7B7" w14:textId="77777777" w:rsidR="00312AF0" w:rsidRPr="00273870" w:rsidRDefault="00312AF0" w:rsidP="009A6BC2">
            <w:pPr>
              <w:spacing w:after="0" w:line="240" w:lineRule="auto"/>
              <w:jc w:val="right"/>
              <w:rPr>
                <w:rFonts w:ascii="Garamond" w:hAnsi="Garamond" w:cs="Times New Roman"/>
                <w:sz w:val="20"/>
                <w:szCs w:val="20"/>
              </w:rPr>
            </w:pPr>
            <w:r w:rsidRPr="00273870">
              <w:rPr>
                <w:rFonts w:ascii="Garamond" w:hAnsi="Garamond" w:cs="Times New Roman"/>
                <w:sz w:val="20"/>
                <w:szCs w:val="20"/>
              </w:rPr>
              <w:t>1.75</w:t>
            </w:r>
          </w:p>
        </w:tc>
        <w:tc>
          <w:tcPr>
            <w:tcW w:w="1033" w:type="dxa"/>
            <w:shd w:val="clear" w:color="auto" w:fill="auto"/>
            <w:vAlign w:val="bottom"/>
          </w:tcPr>
          <w:p w14:paraId="35D38602" w14:textId="77777777" w:rsidR="00312AF0" w:rsidRPr="00273870" w:rsidRDefault="00312AF0" w:rsidP="009A6BC2">
            <w:pPr>
              <w:spacing w:after="0" w:line="240" w:lineRule="auto"/>
              <w:jc w:val="right"/>
              <w:rPr>
                <w:rFonts w:ascii="Garamond" w:hAnsi="Garamond" w:cs="Times New Roman"/>
                <w:sz w:val="20"/>
                <w:szCs w:val="20"/>
              </w:rPr>
            </w:pPr>
            <w:r w:rsidRPr="00273870">
              <w:rPr>
                <w:rFonts w:ascii="Garamond" w:hAnsi="Garamond" w:cs="Times New Roman"/>
                <w:sz w:val="20"/>
                <w:szCs w:val="20"/>
              </w:rPr>
              <w:t>1.74</w:t>
            </w:r>
          </w:p>
        </w:tc>
        <w:tc>
          <w:tcPr>
            <w:tcW w:w="946" w:type="dxa"/>
            <w:shd w:val="clear" w:color="auto" w:fill="auto"/>
            <w:vAlign w:val="bottom"/>
          </w:tcPr>
          <w:p w14:paraId="0EC8BBFE" w14:textId="77777777" w:rsidR="00312AF0" w:rsidRPr="00273870" w:rsidRDefault="00312AF0" w:rsidP="009A6BC2">
            <w:pPr>
              <w:spacing w:after="0" w:line="240" w:lineRule="auto"/>
              <w:jc w:val="right"/>
              <w:rPr>
                <w:rFonts w:ascii="Garamond" w:hAnsi="Garamond" w:cs="Times New Roman"/>
                <w:sz w:val="20"/>
                <w:szCs w:val="20"/>
              </w:rPr>
            </w:pPr>
            <w:r w:rsidRPr="00273870">
              <w:rPr>
                <w:rFonts w:ascii="Garamond" w:hAnsi="Garamond" w:cs="Times New Roman"/>
                <w:sz w:val="20"/>
                <w:szCs w:val="20"/>
              </w:rPr>
              <w:t>1.74</w:t>
            </w:r>
          </w:p>
        </w:tc>
        <w:tc>
          <w:tcPr>
            <w:tcW w:w="946" w:type="dxa"/>
            <w:shd w:val="clear" w:color="auto" w:fill="auto"/>
            <w:vAlign w:val="bottom"/>
          </w:tcPr>
          <w:p w14:paraId="45E0BAC4" w14:textId="77777777" w:rsidR="00312AF0" w:rsidRPr="00273870" w:rsidRDefault="00312AF0" w:rsidP="009A6BC2">
            <w:pPr>
              <w:spacing w:after="0" w:line="240" w:lineRule="auto"/>
              <w:jc w:val="right"/>
              <w:rPr>
                <w:rFonts w:ascii="Garamond" w:hAnsi="Garamond" w:cs="Times New Roman"/>
                <w:sz w:val="20"/>
                <w:szCs w:val="20"/>
              </w:rPr>
            </w:pPr>
            <w:r w:rsidRPr="00273870">
              <w:rPr>
                <w:rFonts w:ascii="Garamond" w:hAnsi="Garamond" w:cs="Times New Roman"/>
                <w:sz w:val="20"/>
                <w:szCs w:val="20"/>
              </w:rPr>
              <w:t>1.74</w:t>
            </w:r>
          </w:p>
        </w:tc>
        <w:tc>
          <w:tcPr>
            <w:tcW w:w="901" w:type="dxa"/>
            <w:tcBorders>
              <w:right w:val="nil"/>
            </w:tcBorders>
            <w:shd w:val="clear" w:color="auto" w:fill="auto"/>
            <w:vAlign w:val="bottom"/>
          </w:tcPr>
          <w:p w14:paraId="5969D395" w14:textId="77777777" w:rsidR="00312AF0" w:rsidRPr="00273870" w:rsidRDefault="00312AF0" w:rsidP="009A6BC2">
            <w:pPr>
              <w:spacing w:after="0" w:line="240" w:lineRule="auto"/>
              <w:jc w:val="right"/>
              <w:rPr>
                <w:rFonts w:ascii="Garamond" w:hAnsi="Garamond" w:cs="Times New Roman"/>
                <w:sz w:val="20"/>
                <w:szCs w:val="20"/>
              </w:rPr>
            </w:pPr>
            <w:r w:rsidRPr="00273870">
              <w:rPr>
                <w:rFonts w:ascii="Garamond" w:hAnsi="Garamond" w:cs="Times New Roman"/>
                <w:sz w:val="20"/>
                <w:szCs w:val="20"/>
              </w:rPr>
              <w:t>1.77</w:t>
            </w:r>
          </w:p>
        </w:tc>
      </w:tr>
      <w:tr w:rsidR="00273870" w:rsidRPr="00273870" w14:paraId="4B52265B" w14:textId="77777777" w:rsidTr="009D7601">
        <w:trPr>
          <w:gridAfter w:val="1"/>
          <w:wAfter w:w="23" w:type="dxa"/>
          <w:trHeight w:val="13"/>
        </w:trPr>
        <w:tc>
          <w:tcPr>
            <w:tcW w:w="3330" w:type="dxa"/>
            <w:tcBorders>
              <w:top w:val="nil"/>
              <w:left w:val="nil"/>
              <w:bottom w:val="nil"/>
              <w:right w:val="single" w:sz="4" w:space="0" w:color="auto"/>
            </w:tcBorders>
            <w:noWrap/>
            <w:vAlign w:val="bottom"/>
            <w:hideMark/>
          </w:tcPr>
          <w:p w14:paraId="745C3F0B" w14:textId="77777777" w:rsidR="00312AF0" w:rsidRPr="00273870" w:rsidRDefault="00312AF0" w:rsidP="009A6BC2">
            <w:pPr>
              <w:spacing w:after="0" w:line="240" w:lineRule="auto"/>
              <w:rPr>
                <w:rFonts w:ascii="Garamond" w:eastAsia="Times New Roman" w:hAnsi="Garamond" w:cs="Times New Roman"/>
                <w:sz w:val="20"/>
                <w:szCs w:val="20"/>
              </w:rPr>
            </w:pPr>
            <w:r w:rsidRPr="00273870">
              <w:rPr>
                <w:rFonts w:ascii="Garamond" w:eastAsia="Times New Roman" w:hAnsi="Garamond" w:cs="Times New Roman"/>
                <w:sz w:val="20"/>
                <w:szCs w:val="20"/>
              </w:rPr>
              <w:t xml:space="preserve">Heating                     </w:t>
            </w:r>
          </w:p>
        </w:tc>
        <w:tc>
          <w:tcPr>
            <w:tcW w:w="900" w:type="dxa"/>
            <w:tcBorders>
              <w:left w:val="nil"/>
            </w:tcBorders>
            <w:shd w:val="clear" w:color="auto" w:fill="auto"/>
            <w:noWrap/>
            <w:vAlign w:val="bottom"/>
            <w:hideMark/>
          </w:tcPr>
          <w:p w14:paraId="11EB81EF" w14:textId="77777777" w:rsidR="00312AF0" w:rsidRPr="00273870" w:rsidRDefault="00312AF0" w:rsidP="009A6BC2">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2.71</w:t>
            </w:r>
          </w:p>
        </w:tc>
        <w:tc>
          <w:tcPr>
            <w:tcW w:w="990" w:type="dxa"/>
            <w:shd w:val="clear" w:color="auto" w:fill="auto"/>
            <w:vAlign w:val="bottom"/>
          </w:tcPr>
          <w:p w14:paraId="12E467E6" w14:textId="77777777" w:rsidR="00312AF0" w:rsidRPr="00273870" w:rsidRDefault="00312AF0" w:rsidP="009A6BC2">
            <w:pPr>
              <w:spacing w:after="0" w:line="240" w:lineRule="auto"/>
              <w:jc w:val="right"/>
              <w:rPr>
                <w:rFonts w:ascii="Garamond" w:hAnsi="Garamond" w:cs="Times New Roman"/>
                <w:sz w:val="20"/>
                <w:szCs w:val="20"/>
              </w:rPr>
            </w:pPr>
            <w:r w:rsidRPr="00273870">
              <w:rPr>
                <w:rFonts w:ascii="Garamond" w:hAnsi="Garamond" w:cs="Times New Roman"/>
                <w:sz w:val="20"/>
                <w:szCs w:val="20"/>
              </w:rPr>
              <w:t>2.72</w:t>
            </w:r>
          </w:p>
        </w:tc>
        <w:tc>
          <w:tcPr>
            <w:tcW w:w="988" w:type="dxa"/>
            <w:shd w:val="clear" w:color="auto" w:fill="auto"/>
            <w:vAlign w:val="bottom"/>
          </w:tcPr>
          <w:p w14:paraId="5F728D43" w14:textId="77777777" w:rsidR="00312AF0" w:rsidRPr="00273870" w:rsidRDefault="00312AF0" w:rsidP="009A6BC2">
            <w:pPr>
              <w:spacing w:after="0" w:line="240" w:lineRule="auto"/>
              <w:jc w:val="right"/>
              <w:rPr>
                <w:rFonts w:ascii="Garamond" w:hAnsi="Garamond" w:cs="Times New Roman"/>
                <w:sz w:val="20"/>
                <w:szCs w:val="20"/>
              </w:rPr>
            </w:pPr>
            <w:r w:rsidRPr="00273870">
              <w:rPr>
                <w:rFonts w:ascii="Garamond" w:hAnsi="Garamond" w:cs="Times New Roman"/>
                <w:sz w:val="20"/>
                <w:szCs w:val="20"/>
              </w:rPr>
              <w:t>2.73</w:t>
            </w:r>
          </w:p>
        </w:tc>
        <w:tc>
          <w:tcPr>
            <w:tcW w:w="1033" w:type="dxa"/>
            <w:shd w:val="clear" w:color="auto" w:fill="auto"/>
            <w:vAlign w:val="bottom"/>
          </w:tcPr>
          <w:p w14:paraId="48A231B6" w14:textId="77777777" w:rsidR="00312AF0" w:rsidRPr="00273870" w:rsidRDefault="00312AF0" w:rsidP="009A6BC2">
            <w:pPr>
              <w:spacing w:after="0" w:line="240" w:lineRule="auto"/>
              <w:jc w:val="right"/>
              <w:rPr>
                <w:rFonts w:ascii="Garamond" w:hAnsi="Garamond" w:cs="Times New Roman"/>
                <w:sz w:val="20"/>
                <w:szCs w:val="20"/>
              </w:rPr>
            </w:pPr>
            <w:r w:rsidRPr="00273870">
              <w:rPr>
                <w:rFonts w:ascii="Garamond" w:hAnsi="Garamond" w:cs="Times New Roman"/>
                <w:sz w:val="20"/>
                <w:szCs w:val="20"/>
              </w:rPr>
              <w:t>2.73</w:t>
            </w:r>
          </w:p>
        </w:tc>
        <w:tc>
          <w:tcPr>
            <w:tcW w:w="946" w:type="dxa"/>
            <w:shd w:val="clear" w:color="auto" w:fill="auto"/>
            <w:vAlign w:val="bottom"/>
          </w:tcPr>
          <w:p w14:paraId="1159DBF3" w14:textId="77777777" w:rsidR="00312AF0" w:rsidRPr="00273870" w:rsidRDefault="00312AF0" w:rsidP="009A6BC2">
            <w:pPr>
              <w:spacing w:after="0" w:line="240" w:lineRule="auto"/>
              <w:jc w:val="right"/>
              <w:rPr>
                <w:rFonts w:ascii="Garamond" w:hAnsi="Garamond" w:cs="Times New Roman"/>
                <w:sz w:val="20"/>
                <w:szCs w:val="20"/>
              </w:rPr>
            </w:pPr>
            <w:r w:rsidRPr="00273870">
              <w:rPr>
                <w:rFonts w:ascii="Garamond" w:hAnsi="Garamond" w:cs="Times New Roman"/>
                <w:sz w:val="20"/>
                <w:szCs w:val="20"/>
              </w:rPr>
              <w:t>2.71</w:t>
            </w:r>
          </w:p>
        </w:tc>
        <w:tc>
          <w:tcPr>
            <w:tcW w:w="946" w:type="dxa"/>
            <w:shd w:val="clear" w:color="auto" w:fill="auto"/>
            <w:vAlign w:val="bottom"/>
          </w:tcPr>
          <w:p w14:paraId="3F57C208" w14:textId="77777777" w:rsidR="00312AF0" w:rsidRPr="00273870" w:rsidRDefault="00312AF0" w:rsidP="009A6BC2">
            <w:pPr>
              <w:spacing w:after="0" w:line="240" w:lineRule="auto"/>
              <w:jc w:val="right"/>
              <w:rPr>
                <w:rFonts w:ascii="Garamond" w:hAnsi="Garamond" w:cs="Times New Roman"/>
                <w:sz w:val="20"/>
                <w:szCs w:val="20"/>
              </w:rPr>
            </w:pPr>
            <w:r w:rsidRPr="00273870">
              <w:rPr>
                <w:rFonts w:ascii="Garamond" w:hAnsi="Garamond" w:cs="Times New Roman"/>
                <w:sz w:val="20"/>
                <w:szCs w:val="20"/>
              </w:rPr>
              <w:t>2.74</w:t>
            </w:r>
          </w:p>
        </w:tc>
        <w:tc>
          <w:tcPr>
            <w:tcW w:w="901" w:type="dxa"/>
            <w:tcBorders>
              <w:right w:val="nil"/>
            </w:tcBorders>
            <w:shd w:val="clear" w:color="auto" w:fill="auto"/>
            <w:vAlign w:val="bottom"/>
          </w:tcPr>
          <w:p w14:paraId="24BB950F" w14:textId="77777777" w:rsidR="00312AF0" w:rsidRPr="00273870" w:rsidRDefault="00312AF0" w:rsidP="009A6BC2">
            <w:pPr>
              <w:spacing w:after="0" w:line="240" w:lineRule="auto"/>
              <w:jc w:val="right"/>
              <w:rPr>
                <w:rFonts w:ascii="Garamond" w:hAnsi="Garamond" w:cs="Times New Roman"/>
                <w:sz w:val="20"/>
                <w:szCs w:val="20"/>
              </w:rPr>
            </w:pPr>
            <w:r w:rsidRPr="00273870">
              <w:rPr>
                <w:rFonts w:ascii="Garamond" w:hAnsi="Garamond" w:cs="Times New Roman"/>
                <w:sz w:val="20"/>
                <w:szCs w:val="20"/>
              </w:rPr>
              <w:t>2.77</w:t>
            </w:r>
          </w:p>
        </w:tc>
      </w:tr>
      <w:tr w:rsidR="00273870" w:rsidRPr="00273870" w14:paraId="382C445A" w14:textId="77777777" w:rsidTr="009D7601">
        <w:trPr>
          <w:gridAfter w:val="1"/>
          <w:wAfter w:w="23" w:type="dxa"/>
          <w:trHeight w:val="121"/>
        </w:trPr>
        <w:tc>
          <w:tcPr>
            <w:tcW w:w="3330" w:type="dxa"/>
            <w:tcBorders>
              <w:top w:val="nil"/>
              <w:left w:val="nil"/>
              <w:bottom w:val="nil"/>
              <w:right w:val="single" w:sz="4" w:space="0" w:color="auto"/>
            </w:tcBorders>
            <w:noWrap/>
            <w:vAlign w:val="bottom"/>
            <w:hideMark/>
          </w:tcPr>
          <w:p w14:paraId="29965CF5" w14:textId="77777777" w:rsidR="00312AF0" w:rsidRPr="00273870" w:rsidRDefault="00312AF0" w:rsidP="009A6BC2">
            <w:pPr>
              <w:spacing w:after="0" w:line="240" w:lineRule="auto"/>
              <w:rPr>
                <w:rFonts w:ascii="Garamond" w:eastAsia="Times New Roman" w:hAnsi="Garamond" w:cs="Times New Roman"/>
                <w:sz w:val="20"/>
                <w:szCs w:val="20"/>
              </w:rPr>
            </w:pPr>
            <w:r w:rsidRPr="00273870">
              <w:rPr>
                <w:rFonts w:ascii="Garamond" w:eastAsia="Times New Roman" w:hAnsi="Garamond" w:cs="Times New Roman"/>
                <w:sz w:val="20"/>
                <w:szCs w:val="20"/>
              </w:rPr>
              <w:t xml:space="preserve">Outdoor facilities          </w:t>
            </w:r>
          </w:p>
        </w:tc>
        <w:tc>
          <w:tcPr>
            <w:tcW w:w="900" w:type="dxa"/>
            <w:tcBorders>
              <w:left w:val="nil"/>
            </w:tcBorders>
            <w:shd w:val="clear" w:color="auto" w:fill="auto"/>
            <w:noWrap/>
            <w:vAlign w:val="bottom"/>
            <w:hideMark/>
          </w:tcPr>
          <w:p w14:paraId="0878EC10" w14:textId="77777777" w:rsidR="00312AF0" w:rsidRPr="00273870" w:rsidRDefault="00312AF0" w:rsidP="009A6BC2">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2.71</w:t>
            </w:r>
          </w:p>
        </w:tc>
        <w:tc>
          <w:tcPr>
            <w:tcW w:w="990" w:type="dxa"/>
            <w:shd w:val="clear" w:color="auto" w:fill="auto"/>
            <w:vAlign w:val="bottom"/>
          </w:tcPr>
          <w:p w14:paraId="2204D91D" w14:textId="77777777" w:rsidR="00312AF0" w:rsidRPr="00273870" w:rsidRDefault="00312AF0" w:rsidP="009A6BC2">
            <w:pPr>
              <w:spacing w:after="0" w:line="240" w:lineRule="auto"/>
              <w:jc w:val="right"/>
              <w:rPr>
                <w:rFonts w:ascii="Garamond" w:hAnsi="Garamond" w:cs="Times New Roman"/>
                <w:sz w:val="20"/>
                <w:szCs w:val="20"/>
              </w:rPr>
            </w:pPr>
            <w:r w:rsidRPr="00273870">
              <w:rPr>
                <w:rFonts w:ascii="Garamond" w:hAnsi="Garamond" w:cs="Times New Roman"/>
                <w:sz w:val="20"/>
                <w:szCs w:val="20"/>
              </w:rPr>
              <w:t>2.73</w:t>
            </w:r>
          </w:p>
        </w:tc>
        <w:tc>
          <w:tcPr>
            <w:tcW w:w="988" w:type="dxa"/>
            <w:shd w:val="clear" w:color="auto" w:fill="auto"/>
            <w:vAlign w:val="bottom"/>
          </w:tcPr>
          <w:p w14:paraId="2F09E2F6" w14:textId="77777777" w:rsidR="00312AF0" w:rsidRPr="00273870" w:rsidRDefault="00312AF0" w:rsidP="009A6BC2">
            <w:pPr>
              <w:spacing w:after="0" w:line="240" w:lineRule="auto"/>
              <w:jc w:val="right"/>
              <w:rPr>
                <w:rFonts w:ascii="Garamond" w:hAnsi="Garamond" w:cs="Times New Roman"/>
                <w:sz w:val="20"/>
                <w:szCs w:val="20"/>
              </w:rPr>
            </w:pPr>
            <w:r w:rsidRPr="00273870">
              <w:rPr>
                <w:rFonts w:ascii="Garamond" w:hAnsi="Garamond" w:cs="Times New Roman"/>
                <w:sz w:val="20"/>
                <w:szCs w:val="20"/>
              </w:rPr>
              <w:t>2.77</w:t>
            </w:r>
          </w:p>
        </w:tc>
        <w:tc>
          <w:tcPr>
            <w:tcW w:w="1033" w:type="dxa"/>
            <w:shd w:val="clear" w:color="auto" w:fill="auto"/>
            <w:vAlign w:val="bottom"/>
          </w:tcPr>
          <w:p w14:paraId="2954BE67" w14:textId="77777777" w:rsidR="00312AF0" w:rsidRPr="00273870" w:rsidRDefault="00312AF0" w:rsidP="009A6BC2">
            <w:pPr>
              <w:spacing w:after="0" w:line="240" w:lineRule="auto"/>
              <w:jc w:val="right"/>
              <w:rPr>
                <w:rFonts w:ascii="Garamond" w:hAnsi="Garamond" w:cs="Times New Roman"/>
                <w:sz w:val="20"/>
                <w:szCs w:val="20"/>
              </w:rPr>
            </w:pPr>
            <w:r w:rsidRPr="00273870">
              <w:rPr>
                <w:rFonts w:ascii="Garamond" w:hAnsi="Garamond" w:cs="Times New Roman"/>
                <w:sz w:val="20"/>
                <w:szCs w:val="20"/>
              </w:rPr>
              <w:t>2.72</w:t>
            </w:r>
          </w:p>
        </w:tc>
        <w:tc>
          <w:tcPr>
            <w:tcW w:w="946" w:type="dxa"/>
            <w:shd w:val="clear" w:color="auto" w:fill="auto"/>
            <w:vAlign w:val="bottom"/>
          </w:tcPr>
          <w:p w14:paraId="33193063" w14:textId="77777777" w:rsidR="00312AF0" w:rsidRPr="00273870" w:rsidRDefault="00312AF0" w:rsidP="009A6BC2">
            <w:pPr>
              <w:spacing w:after="0" w:line="240" w:lineRule="auto"/>
              <w:jc w:val="right"/>
              <w:rPr>
                <w:rFonts w:ascii="Garamond" w:hAnsi="Garamond" w:cs="Times New Roman"/>
                <w:sz w:val="20"/>
                <w:szCs w:val="20"/>
              </w:rPr>
            </w:pPr>
            <w:r w:rsidRPr="00273870">
              <w:rPr>
                <w:rFonts w:ascii="Garamond" w:hAnsi="Garamond" w:cs="Times New Roman"/>
                <w:sz w:val="20"/>
                <w:szCs w:val="20"/>
              </w:rPr>
              <w:t>2.71</w:t>
            </w:r>
          </w:p>
        </w:tc>
        <w:tc>
          <w:tcPr>
            <w:tcW w:w="946" w:type="dxa"/>
            <w:shd w:val="clear" w:color="auto" w:fill="auto"/>
            <w:vAlign w:val="bottom"/>
          </w:tcPr>
          <w:p w14:paraId="68621DEE" w14:textId="77777777" w:rsidR="00312AF0" w:rsidRPr="00273870" w:rsidRDefault="00312AF0" w:rsidP="009A6BC2">
            <w:pPr>
              <w:spacing w:after="0" w:line="240" w:lineRule="auto"/>
              <w:jc w:val="right"/>
              <w:rPr>
                <w:rFonts w:ascii="Garamond" w:hAnsi="Garamond" w:cs="Times New Roman"/>
                <w:sz w:val="20"/>
                <w:szCs w:val="20"/>
              </w:rPr>
            </w:pPr>
            <w:r w:rsidRPr="00273870">
              <w:rPr>
                <w:rFonts w:ascii="Garamond" w:hAnsi="Garamond" w:cs="Times New Roman"/>
                <w:sz w:val="20"/>
                <w:szCs w:val="20"/>
              </w:rPr>
              <w:t>2.79</w:t>
            </w:r>
          </w:p>
        </w:tc>
        <w:tc>
          <w:tcPr>
            <w:tcW w:w="901" w:type="dxa"/>
            <w:tcBorders>
              <w:right w:val="nil"/>
            </w:tcBorders>
            <w:shd w:val="clear" w:color="auto" w:fill="auto"/>
            <w:vAlign w:val="bottom"/>
          </w:tcPr>
          <w:p w14:paraId="172316BE" w14:textId="77777777" w:rsidR="00312AF0" w:rsidRPr="00273870" w:rsidRDefault="00312AF0" w:rsidP="009A6BC2">
            <w:pPr>
              <w:spacing w:after="0" w:line="240" w:lineRule="auto"/>
              <w:jc w:val="right"/>
              <w:rPr>
                <w:rFonts w:ascii="Garamond" w:hAnsi="Garamond" w:cs="Times New Roman"/>
                <w:sz w:val="20"/>
                <w:szCs w:val="20"/>
              </w:rPr>
            </w:pPr>
            <w:r w:rsidRPr="00273870">
              <w:rPr>
                <w:rFonts w:ascii="Garamond" w:hAnsi="Garamond" w:cs="Times New Roman"/>
                <w:sz w:val="20"/>
                <w:szCs w:val="20"/>
              </w:rPr>
              <w:t>2.83</w:t>
            </w:r>
          </w:p>
        </w:tc>
      </w:tr>
      <w:tr w:rsidR="00273870" w:rsidRPr="00273870" w14:paraId="5BA48523" w14:textId="77777777" w:rsidTr="009D7601">
        <w:trPr>
          <w:gridAfter w:val="1"/>
          <w:wAfter w:w="23" w:type="dxa"/>
          <w:trHeight w:val="13"/>
        </w:trPr>
        <w:tc>
          <w:tcPr>
            <w:tcW w:w="3330" w:type="dxa"/>
            <w:tcBorders>
              <w:top w:val="nil"/>
              <w:left w:val="nil"/>
              <w:bottom w:val="nil"/>
              <w:right w:val="single" w:sz="4" w:space="0" w:color="auto"/>
            </w:tcBorders>
            <w:noWrap/>
            <w:vAlign w:val="bottom"/>
          </w:tcPr>
          <w:p w14:paraId="1546F58F" w14:textId="77777777" w:rsidR="00312AF0" w:rsidRPr="00273870" w:rsidRDefault="00312AF0" w:rsidP="009A6BC2">
            <w:pPr>
              <w:spacing w:after="0" w:line="240" w:lineRule="auto"/>
              <w:rPr>
                <w:rFonts w:ascii="Garamond" w:eastAsia="Times New Roman" w:hAnsi="Garamond" w:cs="Times New Roman"/>
                <w:sz w:val="20"/>
                <w:szCs w:val="20"/>
              </w:rPr>
            </w:pPr>
            <w:r w:rsidRPr="00273870">
              <w:rPr>
                <w:rFonts w:ascii="Garamond" w:eastAsia="Times New Roman" w:hAnsi="Garamond" w:cs="Times New Roman"/>
                <w:sz w:val="20"/>
                <w:szCs w:val="20"/>
              </w:rPr>
              <w:t xml:space="preserve">Parking space included            </w:t>
            </w:r>
          </w:p>
        </w:tc>
        <w:tc>
          <w:tcPr>
            <w:tcW w:w="900" w:type="dxa"/>
            <w:tcBorders>
              <w:left w:val="nil"/>
            </w:tcBorders>
            <w:shd w:val="clear" w:color="auto" w:fill="auto"/>
            <w:noWrap/>
            <w:vAlign w:val="bottom"/>
          </w:tcPr>
          <w:p w14:paraId="5E471FA7" w14:textId="77777777" w:rsidR="00312AF0" w:rsidRPr="00273870" w:rsidRDefault="00312AF0" w:rsidP="009A6BC2">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1.43</w:t>
            </w:r>
          </w:p>
        </w:tc>
        <w:tc>
          <w:tcPr>
            <w:tcW w:w="990" w:type="dxa"/>
            <w:shd w:val="clear" w:color="auto" w:fill="auto"/>
            <w:vAlign w:val="bottom"/>
          </w:tcPr>
          <w:p w14:paraId="6996260D" w14:textId="77777777" w:rsidR="00312AF0" w:rsidRPr="00273870" w:rsidRDefault="00312AF0" w:rsidP="009A6BC2">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1.44</w:t>
            </w:r>
          </w:p>
        </w:tc>
        <w:tc>
          <w:tcPr>
            <w:tcW w:w="988" w:type="dxa"/>
            <w:shd w:val="clear" w:color="auto" w:fill="auto"/>
            <w:vAlign w:val="bottom"/>
          </w:tcPr>
          <w:p w14:paraId="403EBF80" w14:textId="77777777" w:rsidR="00312AF0" w:rsidRPr="00273870" w:rsidRDefault="00312AF0" w:rsidP="009A6BC2">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1.47</w:t>
            </w:r>
          </w:p>
        </w:tc>
        <w:tc>
          <w:tcPr>
            <w:tcW w:w="1033" w:type="dxa"/>
            <w:shd w:val="clear" w:color="auto" w:fill="auto"/>
            <w:vAlign w:val="bottom"/>
          </w:tcPr>
          <w:p w14:paraId="4245783A" w14:textId="77777777" w:rsidR="00312AF0" w:rsidRPr="00273870" w:rsidRDefault="00312AF0" w:rsidP="009A6BC2">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1.47</w:t>
            </w:r>
          </w:p>
        </w:tc>
        <w:tc>
          <w:tcPr>
            <w:tcW w:w="946" w:type="dxa"/>
            <w:shd w:val="clear" w:color="auto" w:fill="auto"/>
            <w:vAlign w:val="bottom"/>
          </w:tcPr>
          <w:p w14:paraId="7E222408" w14:textId="77777777" w:rsidR="00312AF0" w:rsidRPr="00273870" w:rsidRDefault="00312AF0" w:rsidP="009A6BC2">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1.45</w:t>
            </w:r>
          </w:p>
        </w:tc>
        <w:tc>
          <w:tcPr>
            <w:tcW w:w="946" w:type="dxa"/>
            <w:shd w:val="clear" w:color="auto" w:fill="auto"/>
            <w:vAlign w:val="bottom"/>
          </w:tcPr>
          <w:p w14:paraId="7ECD345F" w14:textId="77777777" w:rsidR="00312AF0" w:rsidRPr="00273870" w:rsidRDefault="00312AF0" w:rsidP="009A6BC2">
            <w:pPr>
              <w:spacing w:after="0" w:line="240" w:lineRule="auto"/>
              <w:jc w:val="right"/>
              <w:rPr>
                <w:rFonts w:ascii="Garamond" w:hAnsi="Garamond" w:cs="Times New Roman"/>
                <w:sz w:val="20"/>
                <w:szCs w:val="20"/>
              </w:rPr>
            </w:pPr>
            <w:r w:rsidRPr="00273870">
              <w:rPr>
                <w:rFonts w:ascii="Garamond" w:hAnsi="Garamond" w:cs="Times New Roman"/>
                <w:sz w:val="20"/>
                <w:szCs w:val="20"/>
              </w:rPr>
              <w:t>1.49</w:t>
            </w:r>
          </w:p>
        </w:tc>
        <w:tc>
          <w:tcPr>
            <w:tcW w:w="901" w:type="dxa"/>
            <w:tcBorders>
              <w:right w:val="nil"/>
            </w:tcBorders>
            <w:shd w:val="clear" w:color="auto" w:fill="auto"/>
            <w:vAlign w:val="bottom"/>
          </w:tcPr>
          <w:p w14:paraId="215F2F41" w14:textId="77777777" w:rsidR="00312AF0" w:rsidRPr="00273870" w:rsidRDefault="00312AF0" w:rsidP="009A6BC2">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1.55</w:t>
            </w:r>
          </w:p>
        </w:tc>
      </w:tr>
      <w:tr w:rsidR="00273870" w:rsidRPr="00273870" w14:paraId="6F286A60" w14:textId="77777777" w:rsidTr="009D7601">
        <w:trPr>
          <w:gridAfter w:val="1"/>
          <w:wAfter w:w="23" w:type="dxa"/>
          <w:trHeight w:val="13"/>
        </w:trPr>
        <w:tc>
          <w:tcPr>
            <w:tcW w:w="3330" w:type="dxa"/>
            <w:tcBorders>
              <w:top w:val="nil"/>
              <w:left w:val="nil"/>
              <w:bottom w:val="nil"/>
              <w:right w:val="single" w:sz="4" w:space="0" w:color="auto"/>
            </w:tcBorders>
            <w:noWrap/>
            <w:vAlign w:val="bottom"/>
            <w:hideMark/>
          </w:tcPr>
          <w:p w14:paraId="51947637" w14:textId="77777777" w:rsidR="00312AF0" w:rsidRPr="00273870" w:rsidRDefault="00312AF0" w:rsidP="009A6BC2">
            <w:pPr>
              <w:spacing w:after="0" w:line="240" w:lineRule="auto"/>
              <w:rPr>
                <w:rFonts w:ascii="Garamond" w:eastAsia="Times New Roman" w:hAnsi="Garamond" w:cs="Times New Roman"/>
                <w:sz w:val="20"/>
                <w:szCs w:val="20"/>
              </w:rPr>
            </w:pPr>
            <w:r w:rsidRPr="00273870">
              <w:rPr>
                <w:rFonts w:ascii="Garamond" w:eastAsia="Times New Roman" w:hAnsi="Garamond" w:cs="Times New Roman"/>
                <w:sz w:val="20"/>
                <w:szCs w:val="20"/>
              </w:rPr>
              <w:t xml:space="preserve">Energy label consumption A  </w:t>
            </w:r>
          </w:p>
        </w:tc>
        <w:tc>
          <w:tcPr>
            <w:tcW w:w="900" w:type="dxa"/>
            <w:tcBorders>
              <w:left w:val="nil"/>
            </w:tcBorders>
            <w:shd w:val="clear" w:color="auto" w:fill="auto"/>
            <w:noWrap/>
            <w:vAlign w:val="bottom"/>
            <w:hideMark/>
          </w:tcPr>
          <w:p w14:paraId="47880867" w14:textId="77777777" w:rsidR="00312AF0" w:rsidRPr="00273870" w:rsidRDefault="00312AF0" w:rsidP="009A6BC2">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1.47</w:t>
            </w:r>
          </w:p>
        </w:tc>
        <w:tc>
          <w:tcPr>
            <w:tcW w:w="990" w:type="dxa"/>
            <w:shd w:val="clear" w:color="auto" w:fill="auto"/>
            <w:vAlign w:val="bottom"/>
          </w:tcPr>
          <w:p w14:paraId="48B72AE3" w14:textId="77777777" w:rsidR="00312AF0" w:rsidRPr="00273870" w:rsidRDefault="00312AF0" w:rsidP="009A6BC2">
            <w:pPr>
              <w:spacing w:after="0" w:line="240" w:lineRule="auto"/>
              <w:jc w:val="right"/>
              <w:rPr>
                <w:rFonts w:ascii="Garamond" w:hAnsi="Garamond" w:cs="Times New Roman"/>
                <w:sz w:val="20"/>
                <w:szCs w:val="20"/>
              </w:rPr>
            </w:pPr>
            <w:r w:rsidRPr="00273870">
              <w:rPr>
                <w:rFonts w:ascii="Garamond" w:hAnsi="Garamond" w:cs="Times New Roman"/>
                <w:sz w:val="20"/>
                <w:szCs w:val="20"/>
              </w:rPr>
              <w:t>1.48</w:t>
            </w:r>
          </w:p>
        </w:tc>
        <w:tc>
          <w:tcPr>
            <w:tcW w:w="988" w:type="dxa"/>
            <w:shd w:val="clear" w:color="auto" w:fill="auto"/>
            <w:vAlign w:val="bottom"/>
          </w:tcPr>
          <w:p w14:paraId="35F52DA4" w14:textId="77777777" w:rsidR="00312AF0" w:rsidRPr="00273870" w:rsidRDefault="00312AF0" w:rsidP="009A6BC2">
            <w:pPr>
              <w:spacing w:after="0" w:line="240" w:lineRule="auto"/>
              <w:jc w:val="right"/>
              <w:rPr>
                <w:rFonts w:ascii="Garamond" w:hAnsi="Garamond" w:cs="Times New Roman"/>
                <w:sz w:val="20"/>
                <w:szCs w:val="20"/>
              </w:rPr>
            </w:pPr>
            <w:r w:rsidRPr="00273870">
              <w:rPr>
                <w:rFonts w:ascii="Garamond" w:hAnsi="Garamond" w:cs="Times New Roman"/>
                <w:sz w:val="20"/>
                <w:szCs w:val="20"/>
              </w:rPr>
              <w:t>1.56</w:t>
            </w:r>
          </w:p>
        </w:tc>
        <w:tc>
          <w:tcPr>
            <w:tcW w:w="1033" w:type="dxa"/>
            <w:shd w:val="clear" w:color="auto" w:fill="auto"/>
            <w:vAlign w:val="bottom"/>
          </w:tcPr>
          <w:p w14:paraId="19E4CAFE" w14:textId="77777777" w:rsidR="00312AF0" w:rsidRPr="00273870" w:rsidRDefault="00312AF0" w:rsidP="009A6BC2">
            <w:pPr>
              <w:spacing w:after="0" w:line="240" w:lineRule="auto"/>
              <w:jc w:val="right"/>
              <w:rPr>
                <w:rFonts w:ascii="Garamond" w:hAnsi="Garamond" w:cs="Times New Roman"/>
                <w:sz w:val="20"/>
                <w:szCs w:val="20"/>
              </w:rPr>
            </w:pPr>
            <w:r w:rsidRPr="00273870">
              <w:rPr>
                <w:rFonts w:ascii="Garamond" w:hAnsi="Garamond" w:cs="Times New Roman"/>
                <w:sz w:val="20"/>
                <w:szCs w:val="20"/>
              </w:rPr>
              <w:t>1.48</w:t>
            </w:r>
          </w:p>
        </w:tc>
        <w:tc>
          <w:tcPr>
            <w:tcW w:w="946" w:type="dxa"/>
            <w:shd w:val="clear" w:color="auto" w:fill="auto"/>
            <w:vAlign w:val="bottom"/>
          </w:tcPr>
          <w:p w14:paraId="794C20A7" w14:textId="77777777" w:rsidR="00312AF0" w:rsidRPr="00273870" w:rsidRDefault="00312AF0" w:rsidP="009A6BC2">
            <w:pPr>
              <w:spacing w:after="0" w:line="240" w:lineRule="auto"/>
              <w:jc w:val="right"/>
              <w:rPr>
                <w:rFonts w:ascii="Garamond" w:hAnsi="Garamond" w:cs="Times New Roman"/>
                <w:sz w:val="20"/>
                <w:szCs w:val="20"/>
              </w:rPr>
            </w:pPr>
            <w:r w:rsidRPr="00273870">
              <w:rPr>
                <w:rFonts w:ascii="Garamond" w:hAnsi="Garamond" w:cs="Times New Roman"/>
                <w:sz w:val="20"/>
                <w:szCs w:val="20"/>
              </w:rPr>
              <w:t>1.47</w:t>
            </w:r>
          </w:p>
        </w:tc>
        <w:tc>
          <w:tcPr>
            <w:tcW w:w="946" w:type="dxa"/>
            <w:shd w:val="clear" w:color="auto" w:fill="auto"/>
            <w:vAlign w:val="bottom"/>
          </w:tcPr>
          <w:p w14:paraId="788D9136" w14:textId="77777777" w:rsidR="00312AF0" w:rsidRPr="00273870" w:rsidRDefault="00312AF0" w:rsidP="009A6BC2">
            <w:pPr>
              <w:spacing w:after="0" w:line="240" w:lineRule="auto"/>
              <w:jc w:val="right"/>
              <w:rPr>
                <w:rFonts w:ascii="Garamond" w:hAnsi="Garamond" w:cs="Times New Roman"/>
                <w:sz w:val="20"/>
                <w:szCs w:val="20"/>
              </w:rPr>
            </w:pPr>
            <w:r w:rsidRPr="00273870">
              <w:rPr>
                <w:rFonts w:ascii="Garamond" w:hAnsi="Garamond" w:cs="Times New Roman"/>
                <w:sz w:val="20"/>
                <w:szCs w:val="20"/>
              </w:rPr>
              <w:t>1.50</w:t>
            </w:r>
          </w:p>
        </w:tc>
        <w:tc>
          <w:tcPr>
            <w:tcW w:w="901" w:type="dxa"/>
            <w:tcBorders>
              <w:right w:val="nil"/>
            </w:tcBorders>
            <w:shd w:val="clear" w:color="auto" w:fill="auto"/>
            <w:vAlign w:val="bottom"/>
          </w:tcPr>
          <w:p w14:paraId="6A08D035" w14:textId="77777777" w:rsidR="00312AF0" w:rsidRPr="00273870" w:rsidRDefault="00312AF0" w:rsidP="009A6BC2">
            <w:pPr>
              <w:spacing w:after="0" w:line="240" w:lineRule="auto"/>
              <w:jc w:val="right"/>
              <w:rPr>
                <w:rFonts w:ascii="Garamond" w:hAnsi="Garamond" w:cs="Times New Roman"/>
                <w:sz w:val="20"/>
                <w:szCs w:val="20"/>
              </w:rPr>
            </w:pPr>
            <w:r w:rsidRPr="00273870">
              <w:rPr>
                <w:rFonts w:ascii="Garamond" w:hAnsi="Garamond" w:cs="Times New Roman"/>
                <w:sz w:val="20"/>
                <w:szCs w:val="20"/>
              </w:rPr>
              <w:t>1.59</w:t>
            </w:r>
          </w:p>
        </w:tc>
      </w:tr>
      <w:tr w:rsidR="00273870" w:rsidRPr="00273870" w14:paraId="26986A95" w14:textId="77777777" w:rsidTr="009D7601">
        <w:trPr>
          <w:gridAfter w:val="1"/>
          <w:wAfter w:w="23" w:type="dxa"/>
          <w:trHeight w:val="13"/>
        </w:trPr>
        <w:tc>
          <w:tcPr>
            <w:tcW w:w="3330" w:type="dxa"/>
            <w:tcBorders>
              <w:top w:val="nil"/>
              <w:left w:val="nil"/>
              <w:bottom w:val="nil"/>
              <w:right w:val="single" w:sz="4" w:space="0" w:color="auto"/>
            </w:tcBorders>
            <w:noWrap/>
            <w:vAlign w:val="bottom"/>
            <w:hideMark/>
          </w:tcPr>
          <w:p w14:paraId="7C85DF01" w14:textId="77777777" w:rsidR="00312AF0" w:rsidRPr="00273870" w:rsidRDefault="00312AF0" w:rsidP="009A6BC2">
            <w:pPr>
              <w:spacing w:after="0" w:line="240" w:lineRule="auto"/>
              <w:rPr>
                <w:rFonts w:ascii="Garamond" w:eastAsia="Times New Roman" w:hAnsi="Garamond" w:cs="Times New Roman"/>
                <w:sz w:val="20"/>
                <w:szCs w:val="20"/>
              </w:rPr>
            </w:pPr>
            <w:r w:rsidRPr="00273870">
              <w:rPr>
                <w:rFonts w:ascii="Garamond" w:eastAsia="Times New Roman" w:hAnsi="Garamond" w:cs="Times New Roman"/>
                <w:sz w:val="20"/>
                <w:szCs w:val="20"/>
              </w:rPr>
              <w:t xml:space="preserve">Energy label consumption B  </w:t>
            </w:r>
          </w:p>
        </w:tc>
        <w:tc>
          <w:tcPr>
            <w:tcW w:w="900" w:type="dxa"/>
            <w:tcBorders>
              <w:left w:val="nil"/>
            </w:tcBorders>
            <w:shd w:val="clear" w:color="auto" w:fill="auto"/>
            <w:noWrap/>
            <w:vAlign w:val="bottom"/>
            <w:hideMark/>
          </w:tcPr>
          <w:p w14:paraId="36C92C90" w14:textId="77777777" w:rsidR="00312AF0" w:rsidRPr="00273870" w:rsidRDefault="00312AF0" w:rsidP="009A6BC2">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1.37</w:t>
            </w:r>
          </w:p>
        </w:tc>
        <w:tc>
          <w:tcPr>
            <w:tcW w:w="990" w:type="dxa"/>
            <w:shd w:val="clear" w:color="auto" w:fill="auto"/>
            <w:vAlign w:val="bottom"/>
          </w:tcPr>
          <w:p w14:paraId="5EBF6C3F" w14:textId="77777777" w:rsidR="00312AF0" w:rsidRPr="00273870" w:rsidRDefault="00312AF0" w:rsidP="009A6BC2">
            <w:pPr>
              <w:spacing w:after="0" w:line="240" w:lineRule="auto"/>
              <w:jc w:val="right"/>
              <w:rPr>
                <w:rFonts w:ascii="Garamond" w:hAnsi="Garamond" w:cs="Times New Roman"/>
                <w:sz w:val="20"/>
                <w:szCs w:val="20"/>
              </w:rPr>
            </w:pPr>
            <w:r w:rsidRPr="00273870">
              <w:rPr>
                <w:rFonts w:ascii="Garamond" w:hAnsi="Garamond" w:cs="Times New Roman"/>
                <w:sz w:val="20"/>
                <w:szCs w:val="20"/>
              </w:rPr>
              <w:t>1.38</w:t>
            </w:r>
          </w:p>
        </w:tc>
        <w:tc>
          <w:tcPr>
            <w:tcW w:w="988" w:type="dxa"/>
            <w:shd w:val="clear" w:color="auto" w:fill="auto"/>
            <w:vAlign w:val="bottom"/>
          </w:tcPr>
          <w:p w14:paraId="70A8A837" w14:textId="77777777" w:rsidR="00312AF0" w:rsidRPr="00273870" w:rsidRDefault="00312AF0" w:rsidP="009A6BC2">
            <w:pPr>
              <w:spacing w:after="0" w:line="240" w:lineRule="auto"/>
              <w:jc w:val="right"/>
              <w:rPr>
                <w:rFonts w:ascii="Garamond" w:hAnsi="Garamond" w:cs="Times New Roman"/>
                <w:sz w:val="20"/>
                <w:szCs w:val="20"/>
              </w:rPr>
            </w:pPr>
            <w:r w:rsidRPr="00273870">
              <w:rPr>
                <w:rFonts w:ascii="Garamond" w:hAnsi="Garamond" w:cs="Times New Roman"/>
                <w:sz w:val="20"/>
                <w:szCs w:val="20"/>
              </w:rPr>
              <w:t>1.41</w:t>
            </w:r>
          </w:p>
        </w:tc>
        <w:tc>
          <w:tcPr>
            <w:tcW w:w="1033" w:type="dxa"/>
            <w:shd w:val="clear" w:color="auto" w:fill="auto"/>
            <w:vAlign w:val="bottom"/>
          </w:tcPr>
          <w:p w14:paraId="114A4570" w14:textId="77777777" w:rsidR="00312AF0" w:rsidRPr="00273870" w:rsidRDefault="00312AF0" w:rsidP="009A6BC2">
            <w:pPr>
              <w:spacing w:after="0" w:line="240" w:lineRule="auto"/>
              <w:jc w:val="right"/>
              <w:rPr>
                <w:rFonts w:ascii="Garamond" w:hAnsi="Garamond" w:cs="Times New Roman"/>
                <w:sz w:val="20"/>
                <w:szCs w:val="20"/>
              </w:rPr>
            </w:pPr>
            <w:r w:rsidRPr="00273870">
              <w:rPr>
                <w:rFonts w:ascii="Garamond" w:hAnsi="Garamond" w:cs="Times New Roman"/>
                <w:sz w:val="20"/>
                <w:szCs w:val="20"/>
              </w:rPr>
              <w:t>1.41</w:t>
            </w:r>
          </w:p>
        </w:tc>
        <w:tc>
          <w:tcPr>
            <w:tcW w:w="946" w:type="dxa"/>
            <w:shd w:val="clear" w:color="auto" w:fill="auto"/>
            <w:vAlign w:val="bottom"/>
          </w:tcPr>
          <w:p w14:paraId="69568C1D" w14:textId="77777777" w:rsidR="00312AF0" w:rsidRPr="00273870" w:rsidRDefault="00312AF0" w:rsidP="009A6BC2">
            <w:pPr>
              <w:spacing w:after="0" w:line="240" w:lineRule="auto"/>
              <w:jc w:val="right"/>
              <w:rPr>
                <w:rFonts w:ascii="Garamond" w:hAnsi="Garamond" w:cs="Times New Roman"/>
                <w:sz w:val="20"/>
                <w:szCs w:val="20"/>
              </w:rPr>
            </w:pPr>
            <w:r w:rsidRPr="00273870">
              <w:rPr>
                <w:rFonts w:ascii="Garamond" w:hAnsi="Garamond" w:cs="Times New Roman"/>
                <w:sz w:val="20"/>
                <w:szCs w:val="20"/>
              </w:rPr>
              <w:t>1.37</w:t>
            </w:r>
          </w:p>
        </w:tc>
        <w:tc>
          <w:tcPr>
            <w:tcW w:w="946" w:type="dxa"/>
            <w:shd w:val="clear" w:color="auto" w:fill="auto"/>
            <w:vAlign w:val="bottom"/>
          </w:tcPr>
          <w:p w14:paraId="384A17BE" w14:textId="77777777" w:rsidR="00312AF0" w:rsidRPr="00273870" w:rsidRDefault="00312AF0" w:rsidP="009A6BC2">
            <w:pPr>
              <w:spacing w:after="0" w:line="240" w:lineRule="auto"/>
              <w:jc w:val="right"/>
              <w:rPr>
                <w:rFonts w:ascii="Garamond" w:hAnsi="Garamond" w:cs="Times New Roman"/>
                <w:sz w:val="20"/>
                <w:szCs w:val="20"/>
              </w:rPr>
            </w:pPr>
            <w:r w:rsidRPr="00273870">
              <w:rPr>
                <w:rFonts w:ascii="Garamond" w:hAnsi="Garamond" w:cs="Times New Roman"/>
                <w:sz w:val="20"/>
                <w:szCs w:val="20"/>
              </w:rPr>
              <w:t>1.42</w:t>
            </w:r>
          </w:p>
        </w:tc>
        <w:tc>
          <w:tcPr>
            <w:tcW w:w="901" w:type="dxa"/>
            <w:tcBorders>
              <w:right w:val="nil"/>
            </w:tcBorders>
            <w:shd w:val="clear" w:color="auto" w:fill="auto"/>
            <w:vAlign w:val="bottom"/>
          </w:tcPr>
          <w:p w14:paraId="0D7D9A62" w14:textId="77777777" w:rsidR="00312AF0" w:rsidRPr="00273870" w:rsidRDefault="00312AF0" w:rsidP="009A6BC2">
            <w:pPr>
              <w:spacing w:after="0" w:line="240" w:lineRule="auto"/>
              <w:jc w:val="right"/>
              <w:rPr>
                <w:rFonts w:ascii="Garamond" w:hAnsi="Garamond" w:cs="Times New Roman"/>
                <w:sz w:val="20"/>
                <w:szCs w:val="20"/>
              </w:rPr>
            </w:pPr>
            <w:r w:rsidRPr="00273870">
              <w:rPr>
                <w:rFonts w:ascii="Garamond" w:hAnsi="Garamond" w:cs="Times New Roman"/>
                <w:sz w:val="20"/>
                <w:szCs w:val="20"/>
              </w:rPr>
              <w:t>1.47</w:t>
            </w:r>
          </w:p>
        </w:tc>
      </w:tr>
      <w:tr w:rsidR="00273870" w:rsidRPr="00273870" w14:paraId="1749FC09" w14:textId="77777777" w:rsidTr="009D7601">
        <w:trPr>
          <w:gridAfter w:val="1"/>
          <w:wAfter w:w="23" w:type="dxa"/>
          <w:trHeight w:val="13"/>
        </w:trPr>
        <w:tc>
          <w:tcPr>
            <w:tcW w:w="3330" w:type="dxa"/>
            <w:tcBorders>
              <w:top w:val="nil"/>
              <w:left w:val="nil"/>
              <w:bottom w:val="nil"/>
              <w:right w:val="single" w:sz="4" w:space="0" w:color="auto"/>
            </w:tcBorders>
            <w:noWrap/>
            <w:vAlign w:val="bottom"/>
            <w:hideMark/>
          </w:tcPr>
          <w:p w14:paraId="403DACD2" w14:textId="77777777" w:rsidR="00312AF0" w:rsidRPr="00273870" w:rsidRDefault="00312AF0" w:rsidP="009A6BC2">
            <w:pPr>
              <w:spacing w:after="0" w:line="240" w:lineRule="auto"/>
              <w:rPr>
                <w:rFonts w:ascii="Garamond" w:eastAsia="Times New Roman" w:hAnsi="Garamond" w:cs="Times New Roman"/>
                <w:sz w:val="20"/>
                <w:szCs w:val="20"/>
              </w:rPr>
            </w:pPr>
            <w:r w:rsidRPr="00273870">
              <w:rPr>
                <w:rFonts w:ascii="Garamond" w:eastAsia="Times New Roman" w:hAnsi="Garamond" w:cs="Times New Roman"/>
                <w:sz w:val="20"/>
                <w:szCs w:val="20"/>
              </w:rPr>
              <w:t xml:space="preserve">Energy label consumption C  </w:t>
            </w:r>
          </w:p>
        </w:tc>
        <w:tc>
          <w:tcPr>
            <w:tcW w:w="900" w:type="dxa"/>
            <w:tcBorders>
              <w:left w:val="nil"/>
            </w:tcBorders>
            <w:shd w:val="clear" w:color="auto" w:fill="auto"/>
            <w:noWrap/>
            <w:vAlign w:val="bottom"/>
            <w:hideMark/>
          </w:tcPr>
          <w:p w14:paraId="191BD433" w14:textId="77777777" w:rsidR="00312AF0" w:rsidRPr="00273870" w:rsidRDefault="00312AF0" w:rsidP="009A6BC2">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1.44</w:t>
            </w:r>
          </w:p>
        </w:tc>
        <w:tc>
          <w:tcPr>
            <w:tcW w:w="990" w:type="dxa"/>
            <w:shd w:val="clear" w:color="auto" w:fill="auto"/>
            <w:vAlign w:val="bottom"/>
          </w:tcPr>
          <w:p w14:paraId="5BA86F2F" w14:textId="77777777" w:rsidR="00312AF0" w:rsidRPr="00273870" w:rsidRDefault="00312AF0" w:rsidP="009A6BC2">
            <w:pPr>
              <w:spacing w:after="0" w:line="240" w:lineRule="auto"/>
              <w:jc w:val="right"/>
              <w:rPr>
                <w:rFonts w:ascii="Garamond" w:hAnsi="Garamond" w:cs="Times New Roman"/>
                <w:sz w:val="20"/>
                <w:szCs w:val="20"/>
              </w:rPr>
            </w:pPr>
            <w:r w:rsidRPr="00273870">
              <w:rPr>
                <w:rFonts w:ascii="Garamond" w:hAnsi="Garamond" w:cs="Times New Roman"/>
                <w:sz w:val="20"/>
                <w:szCs w:val="20"/>
              </w:rPr>
              <w:t>1.45</w:t>
            </w:r>
          </w:p>
        </w:tc>
        <w:tc>
          <w:tcPr>
            <w:tcW w:w="988" w:type="dxa"/>
            <w:shd w:val="clear" w:color="auto" w:fill="auto"/>
            <w:vAlign w:val="bottom"/>
          </w:tcPr>
          <w:p w14:paraId="67BE42ED" w14:textId="77777777" w:rsidR="00312AF0" w:rsidRPr="00273870" w:rsidRDefault="00312AF0" w:rsidP="009A6BC2">
            <w:pPr>
              <w:spacing w:after="0" w:line="240" w:lineRule="auto"/>
              <w:jc w:val="right"/>
              <w:rPr>
                <w:rFonts w:ascii="Garamond" w:hAnsi="Garamond" w:cs="Times New Roman"/>
                <w:sz w:val="20"/>
                <w:szCs w:val="20"/>
              </w:rPr>
            </w:pPr>
            <w:r w:rsidRPr="00273870">
              <w:rPr>
                <w:rFonts w:ascii="Garamond" w:hAnsi="Garamond" w:cs="Times New Roman"/>
                <w:sz w:val="20"/>
                <w:szCs w:val="20"/>
              </w:rPr>
              <w:t>1.46</w:t>
            </w:r>
          </w:p>
        </w:tc>
        <w:tc>
          <w:tcPr>
            <w:tcW w:w="1033" w:type="dxa"/>
            <w:shd w:val="clear" w:color="auto" w:fill="auto"/>
            <w:vAlign w:val="bottom"/>
          </w:tcPr>
          <w:p w14:paraId="091A6AAC" w14:textId="77777777" w:rsidR="00312AF0" w:rsidRPr="00273870" w:rsidRDefault="00312AF0" w:rsidP="009A6BC2">
            <w:pPr>
              <w:spacing w:after="0" w:line="240" w:lineRule="auto"/>
              <w:jc w:val="right"/>
              <w:rPr>
                <w:rFonts w:ascii="Garamond" w:hAnsi="Garamond" w:cs="Times New Roman"/>
                <w:sz w:val="20"/>
                <w:szCs w:val="20"/>
              </w:rPr>
            </w:pPr>
            <w:r w:rsidRPr="00273870">
              <w:rPr>
                <w:rFonts w:ascii="Garamond" w:hAnsi="Garamond" w:cs="Times New Roman"/>
                <w:sz w:val="20"/>
                <w:szCs w:val="20"/>
              </w:rPr>
              <w:t>1.45</w:t>
            </w:r>
          </w:p>
        </w:tc>
        <w:tc>
          <w:tcPr>
            <w:tcW w:w="946" w:type="dxa"/>
            <w:shd w:val="clear" w:color="auto" w:fill="auto"/>
            <w:vAlign w:val="bottom"/>
          </w:tcPr>
          <w:p w14:paraId="557B0387" w14:textId="77777777" w:rsidR="00312AF0" w:rsidRPr="00273870" w:rsidRDefault="00312AF0" w:rsidP="009A6BC2">
            <w:pPr>
              <w:spacing w:after="0" w:line="240" w:lineRule="auto"/>
              <w:jc w:val="right"/>
              <w:rPr>
                <w:rFonts w:ascii="Garamond" w:hAnsi="Garamond" w:cs="Times New Roman"/>
                <w:sz w:val="20"/>
                <w:szCs w:val="20"/>
              </w:rPr>
            </w:pPr>
            <w:r w:rsidRPr="00273870">
              <w:rPr>
                <w:rFonts w:ascii="Garamond" w:hAnsi="Garamond" w:cs="Times New Roman"/>
                <w:sz w:val="20"/>
                <w:szCs w:val="20"/>
              </w:rPr>
              <w:t>1.44</w:t>
            </w:r>
          </w:p>
        </w:tc>
        <w:tc>
          <w:tcPr>
            <w:tcW w:w="946" w:type="dxa"/>
            <w:shd w:val="clear" w:color="auto" w:fill="auto"/>
            <w:vAlign w:val="bottom"/>
          </w:tcPr>
          <w:p w14:paraId="6B4330FA" w14:textId="77777777" w:rsidR="00312AF0" w:rsidRPr="00273870" w:rsidRDefault="00312AF0" w:rsidP="009A6BC2">
            <w:pPr>
              <w:spacing w:after="0" w:line="240" w:lineRule="auto"/>
              <w:jc w:val="right"/>
              <w:rPr>
                <w:rFonts w:ascii="Garamond" w:hAnsi="Garamond" w:cs="Times New Roman"/>
                <w:sz w:val="20"/>
                <w:szCs w:val="20"/>
              </w:rPr>
            </w:pPr>
            <w:r w:rsidRPr="00273870">
              <w:rPr>
                <w:rFonts w:ascii="Garamond" w:hAnsi="Garamond" w:cs="Times New Roman"/>
                <w:sz w:val="20"/>
                <w:szCs w:val="20"/>
              </w:rPr>
              <w:t>1.46</w:t>
            </w:r>
          </w:p>
        </w:tc>
        <w:tc>
          <w:tcPr>
            <w:tcW w:w="901" w:type="dxa"/>
            <w:tcBorders>
              <w:right w:val="nil"/>
            </w:tcBorders>
            <w:shd w:val="clear" w:color="auto" w:fill="auto"/>
            <w:vAlign w:val="bottom"/>
          </w:tcPr>
          <w:p w14:paraId="0BBAC5FC" w14:textId="77777777" w:rsidR="00312AF0" w:rsidRPr="00273870" w:rsidRDefault="00312AF0" w:rsidP="009A6BC2">
            <w:pPr>
              <w:spacing w:after="0" w:line="240" w:lineRule="auto"/>
              <w:jc w:val="right"/>
              <w:rPr>
                <w:rFonts w:ascii="Garamond" w:hAnsi="Garamond" w:cs="Times New Roman"/>
                <w:sz w:val="20"/>
                <w:szCs w:val="20"/>
              </w:rPr>
            </w:pPr>
            <w:r w:rsidRPr="00273870">
              <w:rPr>
                <w:rFonts w:ascii="Garamond" w:hAnsi="Garamond" w:cs="Times New Roman"/>
                <w:sz w:val="20"/>
                <w:szCs w:val="20"/>
              </w:rPr>
              <w:t>1.48</w:t>
            </w:r>
          </w:p>
        </w:tc>
      </w:tr>
      <w:tr w:rsidR="00273870" w:rsidRPr="00273870" w14:paraId="520ADAE8" w14:textId="77777777" w:rsidTr="009D7601">
        <w:trPr>
          <w:gridAfter w:val="1"/>
          <w:wAfter w:w="23" w:type="dxa"/>
          <w:trHeight w:val="13"/>
        </w:trPr>
        <w:tc>
          <w:tcPr>
            <w:tcW w:w="3330" w:type="dxa"/>
            <w:tcBorders>
              <w:top w:val="nil"/>
              <w:left w:val="nil"/>
              <w:bottom w:val="nil"/>
              <w:right w:val="single" w:sz="4" w:space="0" w:color="auto"/>
            </w:tcBorders>
            <w:noWrap/>
            <w:vAlign w:val="bottom"/>
            <w:hideMark/>
          </w:tcPr>
          <w:p w14:paraId="0C56B48C" w14:textId="77777777" w:rsidR="00312AF0" w:rsidRPr="00273870" w:rsidRDefault="00312AF0" w:rsidP="009A6BC2">
            <w:pPr>
              <w:spacing w:after="0" w:line="240" w:lineRule="auto"/>
              <w:rPr>
                <w:rFonts w:ascii="Garamond" w:eastAsia="Times New Roman" w:hAnsi="Garamond" w:cs="Times New Roman"/>
                <w:sz w:val="20"/>
                <w:szCs w:val="20"/>
              </w:rPr>
            </w:pPr>
            <w:r w:rsidRPr="00273870">
              <w:rPr>
                <w:rFonts w:ascii="Garamond" w:eastAsia="Times New Roman" w:hAnsi="Garamond" w:cs="Times New Roman"/>
                <w:sz w:val="20"/>
                <w:szCs w:val="20"/>
              </w:rPr>
              <w:t xml:space="preserve">Energy label consumption E  </w:t>
            </w:r>
          </w:p>
        </w:tc>
        <w:tc>
          <w:tcPr>
            <w:tcW w:w="900" w:type="dxa"/>
            <w:tcBorders>
              <w:left w:val="nil"/>
            </w:tcBorders>
            <w:shd w:val="clear" w:color="auto" w:fill="auto"/>
            <w:noWrap/>
            <w:vAlign w:val="bottom"/>
            <w:hideMark/>
          </w:tcPr>
          <w:p w14:paraId="75591913" w14:textId="77777777" w:rsidR="00312AF0" w:rsidRPr="00273870" w:rsidRDefault="00312AF0" w:rsidP="009A6BC2">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5.31</w:t>
            </w:r>
          </w:p>
        </w:tc>
        <w:tc>
          <w:tcPr>
            <w:tcW w:w="990" w:type="dxa"/>
            <w:shd w:val="clear" w:color="auto" w:fill="auto"/>
            <w:vAlign w:val="bottom"/>
          </w:tcPr>
          <w:p w14:paraId="7623F346" w14:textId="77777777" w:rsidR="00312AF0" w:rsidRPr="00273870" w:rsidRDefault="00312AF0" w:rsidP="009A6BC2">
            <w:pPr>
              <w:spacing w:after="0" w:line="240" w:lineRule="auto"/>
              <w:jc w:val="right"/>
              <w:rPr>
                <w:rFonts w:ascii="Garamond" w:hAnsi="Garamond" w:cs="Times New Roman"/>
                <w:sz w:val="20"/>
                <w:szCs w:val="20"/>
              </w:rPr>
            </w:pPr>
            <w:r w:rsidRPr="00273870">
              <w:rPr>
                <w:rFonts w:ascii="Garamond" w:hAnsi="Garamond" w:cs="Times New Roman"/>
                <w:sz w:val="20"/>
                <w:szCs w:val="20"/>
              </w:rPr>
              <w:t>5.36</w:t>
            </w:r>
          </w:p>
        </w:tc>
        <w:tc>
          <w:tcPr>
            <w:tcW w:w="988" w:type="dxa"/>
            <w:shd w:val="clear" w:color="auto" w:fill="auto"/>
            <w:vAlign w:val="bottom"/>
          </w:tcPr>
          <w:p w14:paraId="5C38AA8E" w14:textId="77777777" w:rsidR="00312AF0" w:rsidRPr="00273870" w:rsidRDefault="00312AF0" w:rsidP="009A6BC2">
            <w:pPr>
              <w:spacing w:after="0" w:line="240" w:lineRule="auto"/>
              <w:jc w:val="right"/>
              <w:rPr>
                <w:rFonts w:ascii="Garamond" w:hAnsi="Garamond" w:cs="Times New Roman"/>
                <w:sz w:val="20"/>
                <w:szCs w:val="20"/>
              </w:rPr>
            </w:pPr>
            <w:r w:rsidRPr="00273870">
              <w:rPr>
                <w:rFonts w:ascii="Garamond" w:hAnsi="Garamond" w:cs="Times New Roman"/>
                <w:sz w:val="20"/>
                <w:szCs w:val="20"/>
              </w:rPr>
              <w:t>5.54</w:t>
            </w:r>
          </w:p>
        </w:tc>
        <w:tc>
          <w:tcPr>
            <w:tcW w:w="1033" w:type="dxa"/>
            <w:shd w:val="clear" w:color="auto" w:fill="auto"/>
            <w:vAlign w:val="bottom"/>
          </w:tcPr>
          <w:p w14:paraId="04F3F99C" w14:textId="77777777" w:rsidR="00312AF0" w:rsidRPr="00273870" w:rsidRDefault="00312AF0" w:rsidP="009A6BC2">
            <w:pPr>
              <w:spacing w:after="0" w:line="240" w:lineRule="auto"/>
              <w:jc w:val="right"/>
              <w:rPr>
                <w:rFonts w:ascii="Garamond" w:hAnsi="Garamond" w:cs="Times New Roman"/>
                <w:sz w:val="20"/>
                <w:szCs w:val="20"/>
              </w:rPr>
            </w:pPr>
            <w:r w:rsidRPr="00273870">
              <w:rPr>
                <w:rFonts w:ascii="Garamond" w:hAnsi="Garamond" w:cs="Times New Roman"/>
                <w:sz w:val="20"/>
                <w:szCs w:val="20"/>
              </w:rPr>
              <w:t>5.39</w:t>
            </w:r>
          </w:p>
        </w:tc>
        <w:tc>
          <w:tcPr>
            <w:tcW w:w="946" w:type="dxa"/>
            <w:shd w:val="clear" w:color="auto" w:fill="auto"/>
            <w:vAlign w:val="bottom"/>
          </w:tcPr>
          <w:p w14:paraId="1EBB77FE" w14:textId="77777777" w:rsidR="00312AF0" w:rsidRPr="00273870" w:rsidRDefault="00312AF0" w:rsidP="009A6BC2">
            <w:pPr>
              <w:spacing w:after="0" w:line="240" w:lineRule="auto"/>
              <w:jc w:val="right"/>
              <w:rPr>
                <w:rFonts w:ascii="Garamond" w:hAnsi="Garamond" w:cs="Times New Roman"/>
                <w:sz w:val="20"/>
                <w:szCs w:val="20"/>
              </w:rPr>
            </w:pPr>
            <w:r w:rsidRPr="00273870">
              <w:rPr>
                <w:rFonts w:ascii="Garamond" w:hAnsi="Garamond" w:cs="Times New Roman"/>
                <w:sz w:val="20"/>
                <w:szCs w:val="20"/>
              </w:rPr>
              <w:t>5.32</w:t>
            </w:r>
          </w:p>
        </w:tc>
        <w:tc>
          <w:tcPr>
            <w:tcW w:w="946" w:type="dxa"/>
            <w:shd w:val="clear" w:color="auto" w:fill="auto"/>
            <w:vAlign w:val="bottom"/>
          </w:tcPr>
          <w:p w14:paraId="18F70618" w14:textId="77777777" w:rsidR="00312AF0" w:rsidRPr="00273870" w:rsidRDefault="00312AF0" w:rsidP="009A6BC2">
            <w:pPr>
              <w:spacing w:after="0" w:line="240" w:lineRule="auto"/>
              <w:jc w:val="right"/>
              <w:rPr>
                <w:rFonts w:ascii="Garamond" w:hAnsi="Garamond" w:cs="Times New Roman"/>
                <w:sz w:val="20"/>
                <w:szCs w:val="20"/>
              </w:rPr>
            </w:pPr>
            <w:r w:rsidRPr="00273870">
              <w:rPr>
                <w:rFonts w:ascii="Garamond" w:hAnsi="Garamond" w:cs="Times New Roman"/>
                <w:sz w:val="20"/>
                <w:szCs w:val="20"/>
              </w:rPr>
              <w:t>5.50</w:t>
            </w:r>
          </w:p>
        </w:tc>
        <w:tc>
          <w:tcPr>
            <w:tcW w:w="901" w:type="dxa"/>
            <w:tcBorders>
              <w:right w:val="nil"/>
            </w:tcBorders>
            <w:shd w:val="clear" w:color="auto" w:fill="auto"/>
            <w:vAlign w:val="bottom"/>
          </w:tcPr>
          <w:p w14:paraId="57B190BF" w14:textId="77777777" w:rsidR="00312AF0" w:rsidRPr="00273870" w:rsidRDefault="00312AF0" w:rsidP="009A6BC2">
            <w:pPr>
              <w:spacing w:after="0" w:line="240" w:lineRule="auto"/>
              <w:jc w:val="right"/>
              <w:rPr>
                <w:rFonts w:ascii="Garamond" w:hAnsi="Garamond" w:cs="Times New Roman"/>
                <w:sz w:val="20"/>
                <w:szCs w:val="20"/>
              </w:rPr>
            </w:pPr>
            <w:r w:rsidRPr="00273870">
              <w:rPr>
                <w:rFonts w:ascii="Garamond" w:hAnsi="Garamond" w:cs="Times New Roman"/>
                <w:sz w:val="20"/>
                <w:szCs w:val="20"/>
              </w:rPr>
              <w:t>5.65</w:t>
            </w:r>
          </w:p>
        </w:tc>
      </w:tr>
      <w:tr w:rsidR="00273870" w:rsidRPr="00273870" w14:paraId="11A9317F" w14:textId="77777777" w:rsidTr="009D7601">
        <w:trPr>
          <w:gridAfter w:val="1"/>
          <w:wAfter w:w="23" w:type="dxa"/>
          <w:trHeight w:val="13"/>
        </w:trPr>
        <w:tc>
          <w:tcPr>
            <w:tcW w:w="3330" w:type="dxa"/>
            <w:tcBorders>
              <w:top w:val="nil"/>
              <w:left w:val="nil"/>
              <w:bottom w:val="nil"/>
              <w:right w:val="single" w:sz="4" w:space="0" w:color="auto"/>
            </w:tcBorders>
            <w:noWrap/>
            <w:vAlign w:val="bottom"/>
            <w:hideMark/>
          </w:tcPr>
          <w:p w14:paraId="057CE93A" w14:textId="77777777" w:rsidR="00312AF0" w:rsidRPr="00273870" w:rsidRDefault="00312AF0" w:rsidP="009A6BC2">
            <w:pPr>
              <w:spacing w:after="0" w:line="240" w:lineRule="auto"/>
              <w:rPr>
                <w:rFonts w:ascii="Garamond" w:eastAsia="Times New Roman" w:hAnsi="Garamond" w:cs="Times New Roman"/>
                <w:sz w:val="20"/>
                <w:szCs w:val="20"/>
              </w:rPr>
            </w:pPr>
            <w:r w:rsidRPr="00273870">
              <w:rPr>
                <w:rFonts w:ascii="Garamond" w:eastAsia="Times New Roman" w:hAnsi="Garamond" w:cs="Times New Roman"/>
                <w:sz w:val="20"/>
                <w:szCs w:val="20"/>
              </w:rPr>
              <w:t xml:space="preserve">Energy label consumption F  </w:t>
            </w:r>
          </w:p>
        </w:tc>
        <w:tc>
          <w:tcPr>
            <w:tcW w:w="900" w:type="dxa"/>
            <w:tcBorders>
              <w:left w:val="nil"/>
            </w:tcBorders>
            <w:shd w:val="clear" w:color="auto" w:fill="auto"/>
            <w:noWrap/>
            <w:vAlign w:val="bottom"/>
            <w:hideMark/>
          </w:tcPr>
          <w:p w14:paraId="240BFB9D" w14:textId="77777777" w:rsidR="00312AF0" w:rsidRPr="00273870" w:rsidRDefault="00312AF0" w:rsidP="009A6BC2">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1.77</w:t>
            </w:r>
          </w:p>
        </w:tc>
        <w:tc>
          <w:tcPr>
            <w:tcW w:w="990" w:type="dxa"/>
            <w:shd w:val="clear" w:color="auto" w:fill="auto"/>
            <w:vAlign w:val="bottom"/>
          </w:tcPr>
          <w:p w14:paraId="7AC06995" w14:textId="77777777" w:rsidR="00312AF0" w:rsidRPr="00273870" w:rsidRDefault="00312AF0" w:rsidP="009A6BC2">
            <w:pPr>
              <w:spacing w:after="0" w:line="240" w:lineRule="auto"/>
              <w:jc w:val="right"/>
              <w:rPr>
                <w:rFonts w:ascii="Garamond" w:hAnsi="Garamond" w:cs="Times New Roman"/>
                <w:sz w:val="20"/>
                <w:szCs w:val="20"/>
              </w:rPr>
            </w:pPr>
            <w:r w:rsidRPr="00273870">
              <w:rPr>
                <w:rFonts w:ascii="Garamond" w:hAnsi="Garamond" w:cs="Times New Roman"/>
                <w:sz w:val="20"/>
                <w:szCs w:val="20"/>
              </w:rPr>
              <w:t>1.79</w:t>
            </w:r>
          </w:p>
        </w:tc>
        <w:tc>
          <w:tcPr>
            <w:tcW w:w="988" w:type="dxa"/>
            <w:shd w:val="clear" w:color="auto" w:fill="auto"/>
            <w:vAlign w:val="bottom"/>
          </w:tcPr>
          <w:p w14:paraId="429F7822" w14:textId="77777777" w:rsidR="00312AF0" w:rsidRPr="00273870" w:rsidRDefault="00312AF0" w:rsidP="009A6BC2">
            <w:pPr>
              <w:spacing w:after="0" w:line="240" w:lineRule="auto"/>
              <w:jc w:val="right"/>
              <w:rPr>
                <w:rFonts w:ascii="Garamond" w:hAnsi="Garamond" w:cs="Times New Roman"/>
                <w:sz w:val="20"/>
                <w:szCs w:val="20"/>
              </w:rPr>
            </w:pPr>
            <w:r w:rsidRPr="00273870">
              <w:rPr>
                <w:rFonts w:ascii="Garamond" w:hAnsi="Garamond" w:cs="Times New Roman"/>
                <w:sz w:val="20"/>
                <w:szCs w:val="20"/>
              </w:rPr>
              <w:t>1.82</w:t>
            </w:r>
          </w:p>
        </w:tc>
        <w:tc>
          <w:tcPr>
            <w:tcW w:w="1033" w:type="dxa"/>
            <w:shd w:val="clear" w:color="auto" w:fill="auto"/>
            <w:vAlign w:val="bottom"/>
          </w:tcPr>
          <w:p w14:paraId="7AD085B1" w14:textId="77777777" w:rsidR="00312AF0" w:rsidRPr="00273870" w:rsidRDefault="00312AF0" w:rsidP="009A6BC2">
            <w:pPr>
              <w:spacing w:after="0" w:line="240" w:lineRule="auto"/>
              <w:jc w:val="right"/>
              <w:rPr>
                <w:rFonts w:ascii="Garamond" w:hAnsi="Garamond" w:cs="Times New Roman"/>
                <w:sz w:val="20"/>
                <w:szCs w:val="20"/>
              </w:rPr>
            </w:pPr>
            <w:r w:rsidRPr="00273870">
              <w:rPr>
                <w:rFonts w:ascii="Garamond" w:hAnsi="Garamond" w:cs="Times New Roman"/>
                <w:sz w:val="20"/>
                <w:szCs w:val="20"/>
              </w:rPr>
              <w:t>1.79</w:t>
            </w:r>
          </w:p>
        </w:tc>
        <w:tc>
          <w:tcPr>
            <w:tcW w:w="946" w:type="dxa"/>
            <w:shd w:val="clear" w:color="auto" w:fill="auto"/>
            <w:vAlign w:val="bottom"/>
          </w:tcPr>
          <w:p w14:paraId="2CA5D33C" w14:textId="77777777" w:rsidR="00312AF0" w:rsidRPr="00273870" w:rsidRDefault="00312AF0" w:rsidP="009A6BC2">
            <w:pPr>
              <w:spacing w:after="0" w:line="240" w:lineRule="auto"/>
              <w:jc w:val="right"/>
              <w:rPr>
                <w:rFonts w:ascii="Garamond" w:hAnsi="Garamond" w:cs="Times New Roman"/>
                <w:sz w:val="20"/>
                <w:szCs w:val="20"/>
              </w:rPr>
            </w:pPr>
            <w:r w:rsidRPr="00273870">
              <w:rPr>
                <w:rFonts w:ascii="Garamond" w:hAnsi="Garamond" w:cs="Times New Roman"/>
                <w:sz w:val="20"/>
                <w:szCs w:val="20"/>
              </w:rPr>
              <w:t>1.77</w:t>
            </w:r>
          </w:p>
        </w:tc>
        <w:tc>
          <w:tcPr>
            <w:tcW w:w="946" w:type="dxa"/>
            <w:shd w:val="clear" w:color="auto" w:fill="auto"/>
            <w:vAlign w:val="bottom"/>
          </w:tcPr>
          <w:p w14:paraId="70A5690E" w14:textId="77777777" w:rsidR="00312AF0" w:rsidRPr="00273870" w:rsidRDefault="00312AF0" w:rsidP="009A6BC2">
            <w:pPr>
              <w:spacing w:after="0" w:line="240" w:lineRule="auto"/>
              <w:jc w:val="right"/>
              <w:rPr>
                <w:rFonts w:ascii="Garamond" w:hAnsi="Garamond" w:cs="Times New Roman"/>
                <w:sz w:val="20"/>
                <w:szCs w:val="20"/>
              </w:rPr>
            </w:pPr>
            <w:r w:rsidRPr="00273870">
              <w:rPr>
                <w:rFonts w:ascii="Garamond" w:hAnsi="Garamond" w:cs="Times New Roman"/>
                <w:sz w:val="20"/>
                <w:szCs w:val="20"/>
              </w:rPr>
              <w:t>1.81</w:t>
            </w:r>
          </w:p>
        </w:tc>
        <w:tc>
          <w:tcPr>
            <w:tcW w:w="901" w:type="dxa"/>
            <w:tcBorders>
              <w:right w:val="nil"/>
            </w:tcBorders>
            <w:shd w:val="clear" w:color="auto" w:fill="auto"/>
            <w:vAlign w:val="bottom"/>
          </w:tcPr>
          <w:p w14:paraId="14BC2A23" w14:textId="77777777" w:rsidR="00312AF0" w:rsidRPr="00273870" w:rsidRDefault="00312AF0" w:rsidP="009A6BC2">
            <w:pPr>
              <w:spacing w:after="0" w:line="240" w:lineRule="auto"/>
              <w:jc w:val="right"/>
              <w:rPr>
                <w:rFonts w:ascii="Garamond" w:hAnsi="Garamond" w:cs="Times New Roman"/>
                <w:sz w:val="20"/>
                <w:szCs w:val="20"/>
              </w:rPr>
            </w:pPr>
            <w:r w:rsidRPr="00273870">
              <w:rPr>
                <w:rFonts w:ascii="Garamond" w:hAnsi="Garamond" w:cs="Times New Roman"/>
                <w:sz w:val="20"/>
                <w:szCs w:val="20"/>
              </w:rPr>
              <w:t>1.85</w:t>
            </w:r>
          </w:p>
        </w:tc>
      </w:tr>
      <w:tr w:rsidR="00273870" w:rsidRPr="00273870" w14:paraId="788E6DC4" w14:textId="77777777" w:rsidTr="009D7601">
        <w:trPr>
          <w:gridAfter w:val="1"/>
          <w:wAfter w:w="23" w:type="dxa"/>
          <w:trHeight w:val="13"/>
        </w:trPr>
        <w:tc>
          <w:tcPr>
            <w:tcW w:w="3330" w:type="dxa"/>
            <w:tcBorders>
              <w:top w:val="nil"/>
              <w:left w:val="nil"/>
              <w:bottom w:val="nil"/>
              <w:right w:val="single" w:sz="4" w:space="0" w:color="auto"/>
            </w:tcBorders>
            <w:noWrap/>
            <w:vAlign w:val="bottom"/>
            <w:hideMark/>
          </w:tcPr>
          <w:p w14:paraId="22DC9221" w14:textId="77777777" w:rsidR="00312AF0" w:rsidRPr="00273870" w:rsidRDefault="00312AF0" w:rsidP="009A6BC2">
            <w:pPr>
              <w:spacing w:after="0" w:line="240" w:lineRule="auto"/>
              <w:rPr>
                <w:rFonts w:ascii="Garamond" w:eastAsia="Times New Roman" w:hAnsi="Garamond" w:cs="Times New Roman"/>
                <w:sz w:val="20"/>
                <w:szCs w:val="20"/>
              </w:rPr>
            </w:pPr>
            <w:r w:rsidRPr="00273870">
              <w:rPr>
                <w:rFonts w:ascii="Garamond" w:eastAsia="Times New Roman" w:hAnsi="Garamond" w:cs="Times New Roman"/>
                <w:sz w:val="20"/>
                <w:szCs w:val="20"/>
              </w:rPr>
              <w:t xml:space="preserve">Energy label consumption G  </w:t>
            </w:r>
          </w:p>
        </w:tc>
        <w:tc>
          <w:tcPr>
            <w:tcW w:w="900" w:type="dxa"/>
            <w:tcBorders>
              <w:left w:val="nil"/>
            </w:tcBorders>
            <w:shd w:val="clear" w:color="auto" w:fill="auto"/>
            <w:noWrap/>
            <w:vAlign w:val="bottom"/>
            <w:hideMark/>
          </w:tcPr>
          <w:p w14:paraId="02DED049" w14:textId="77777777" w:rsidR="00312AF0" w:rsidRPr="00273870" w:rsidRDefault="00312AF0" w:rsidP="009A6BC2">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2.52</w:t>
            </w:r>
          </w:p>
        </w:tc>
        <w:tc>
          <w:tcPr>
            <w:tcW w:w="990" w:type="dxa"/>
            <w:shd w:val="clear" w:color="auto" w:fill="auto"/>
            <w:vAlign w:val="bottom"/>
          </w:tcPr>
          <w:p w14:paraId="38E94142" w14:textId="77777777" w:rsidR="00312AF0" w:rsidRPr="00273870" w:rsidRDefault="00312AF0" w:rsidP="009A6BC2">
            <w:pPr>
              <w:spacing w:after="0" w:line="240" w:lineRule="auto"/>
              <w:jc w:val="right"/>
              <w:rPr>
                <w:rFonts w:ascii="Garamond" w:hAnsi="Garamond" w:cs="Times New Roman"/>
                <w:sz w:val="20"/>
                <w:szCs w:val="20"/>
              </w:rPr>
            </w:pPr>
            <w:r w:rsidRPr="00273870">
              <w:rPr>
                <w:rFonts w:ascii="Garamond" w:hAnsi="Garamond" w:cs="Times New Roman"/>
                <w:sz w:val="20"/>
                <w:szCs w:val="20"/>
              </w:rPr>
              <w:t>2.56</w:t>
            </w:r>
          </w:p>
        </w:tc>
        <w:tc>
          <w:tcPr>
            <w:tcW w:w="988" w:type="dxa"/>
            <w:shd w:val="clear" w:color="auto" w:fill="auto"/>
            <w:vAlign w:val="bottom"/>
          </w:tcPr>
          <w:p w14:paraId="6779586B" w14:textId="77777777" w:rsidR="00312AF0" w:rsidRPr="00273870" w:rsidRDefault="00312AF0" w:rsidP="009A6BC2">
            <w:pPr>
              <w:spacing w:after="0" w:line="240" w:lineRule="auto"/>
              <w:jc w:val="right"/>
              <w:rPr>
                <w:rFonts w:ascii="Garamond" w:hAnsi="Garamond" w:cs="Times New Roman"/>
                <w:sz w:val="20"/>
                <w:szCs w:val="20"/>
              </w:rPr>
            </w:pPr>
            <w:r w:rsidRPr="00273870">
              <w:rPr>
                <w:rFonts w:ascii="Garamond" w:hAnsi="Garamond" w:cs="Times New Roman"/>
                <w:sz w:val="20"/>
                <w:szCs w:val="20"/>
              </w:rPr>
              <w:t>2.63</w:t>
            </w:r>
          </w:p>
        </w:tc>
        <w:tc>
          <w:tcPr>
            <w:tcW w:w="1033" w:type="dxa"/>
            <w:shd w:val="clear" w:color="auto" w:fill="auto"/>
            <w:vAlign w:val="bottom"/>
          </w:tcPr>
          <w:p w14:paraId="3541F0BD" w14:textId="77777777" w:rsidR="00312AF0" w:rsidRPr="00273870" w:rsidRDefault="00312AF0" w:rsidP="009A6BC2">
            <w:pPr>
              <w:spacing w:after="0" w:line="240" w:lineRule="auto"/>
              <w:jc w:val="right"/>
              <w:rPr>
                <w:rFonts w:ascii="Garamond" w:hAnsi="Garamond" w:cs="Times New Roman"/>
                <w:sz w:val="20"/>
                <w:szCs w:val="20"/>
              </w:rPr>
            </w:pPr>
            <w:r w:rsidRPr="00273870">
              <w:rPr>
                <w:rFonts w:ascii="Garamond" w:hAnsi="Garamond" w:cs="Times New Roman"/>
                <w:sz w:val="20"/>
                <w:szCs w:val="20"/>
              </w:rPr>
              <w:t>2.56</w:t>
            </w:r>
          </w:p>
        </w:tc>
        <w:tc>
          <w:tcPr>
            <w:tcW w:w="946" w:type="dxa"/>
            <w:shd w:val="clear" w:color="auto" w:fill="auto"/>
            <w:vAlign w:val="bottom"/>
          </w:tcPr>
          <w:p w14:paraId="3DBD63C5" w14:textId="77777777" w:rsidR="00312AF0" w:rsidRPr="00273870" w:rsidRDefault="00312AF0" w:rsidP="009A6BC2">
            <w:pPr>
              <w:spacing w:after="0" w:line="240" w:lineRule="auto"/>
              <w:jc w:val="right"/>
              <w:rPr>
                <w:rFonts w:ascii="Garamond" w:hAnsi="Garamond" w:cs="Times New Roman"/>
                <w:sz w:val="20"/>
                <w:szCs w:val="20"/>
              </w:rPr>
            </w:pPr>
            <w:r w:rsidRPr="00273870">
              <w:rPr>
                <w:rFonts w:ascii="Garamond" w:hAnsi="Garamond" w:cs="Times New Roman"/>
                <w:sz w:val="20"/>
                <w:szCs w:val="20"/>
              </w:rPr>
              <w:t>2.52</w:t>
            </w:r>
          </w:p>
        </w:tc>
        <w:tc>
          <w:tcPr>
            <w:tcW w:w="946" w:type="dxa"/>
            <w:shd w:val="clear" w:color="auto" w:fill="auto"/>
            <w:vAlign w:val="bottom"/>
          </w:tcPr>
          <w:p w14:paraId="25A93FA1" w14:textId="77777777" w:rsidR="00312AF0" w:rsidRPr="00273870" w:rsidRDefault="00312AF0" w:rsidP="009A6BC2">
            <w:pPr>
              <w:spacing w:after="0" w:line="240" w:lineRule="auto"/>
              <w:jc w:val="right"/>
              <w:rPr>
                <w:rFonts w:ascii="Garamond" w:hAnsi="Garamond" w:cs="Times New Roman"/>
                <w:sz w:val="20"/>
                <w:szCs w:val="20"/>
              </w:rPr>
            </w:pPr>
            <w:r w:rsidRPr="00273870">
              <w:rPr>
                <w:rFonts w:ascii="Garamond" w:hAnsi="Garamond" w:cs="Times New Roman"/>
                <w:sz w:val="20"/>
                <w:szCs w:val="20"/>
              </w:rPr>
              <w:t>2.60</w:t>
            </w:r>
          </w:p>
        </w:tc>
        <w:tc>
          <w:tcPr>
            <w:tcW w:w="901" w:type="dxa"/>
            <w:tcBorders>
              <w:right w:val="nil"/>
            </w:tcBorders>
            <w:shd w:val="clear" w:color="auto" w:fill="auto"/>
            <w:vAlign w:val="bottom"/>
          </w:tcPr>
          <w:p w14:paraId="68FACCC4" w14:textId="77777777" w:rsidR="00312AF0" w:rsidRPr="00273870" w:rsidRDefault="00312AF0" w:rsidP="009A6BC2">
            <w:pPr>
              <w:spacing w:after="0" w:line="240" w:lineRule="auto"/>
              <w:jc w:val="right"/>
              <w:rPr>
                <w:rFonts w:ascii="Garamond" w:hAnsi="Garamond" w:cs="Times New Roman"/>
                <w:sz w:val="20"/>
                <w:szCs w:val="20"/>
              </w:rPr>
            </w:pPr>
            <w:r w:rsidRPr="00273870">
              <w:rPr>
                <w:rFonts w:ascii="Garamond" w:hAnsi="Garamond" w:cs="Times New Roman"/>
                <w:sz w:val="20"/>
                <w:szCs w:val="20"/>
              </w:rPr>
              <w:t>2.68</w:t>
            </w:r>
          </w:p>
        </w:tc>
      </w:tr>
      <w:tr w:rsidR="00273870" w:rsidRPr="00273870" w14:paraId="187161D3" w14:textId="77777777" w:rsidTr="009D7601">
        <w:trPr>
          <w:gridAfter w:val="1"/>
          <w:wAfter w:w="23" w:type="dxa"/>
          <w:trHeight w:val="13"/>
        </w:trPr>
        <w:tc>
          <w:tcPr>
            <w:tcW w:w="3330" w:type="dxa"/>
            <w:tcBorders>
              <w:top w:val="nil"/>
              <w:left w:val="nil"/>
              <w:bottom w:val="nil"/>
              <w:right w:val="nil"/>
            </w:tcBorders>
            <w:shd w:val="clear" w:color="auto" w:fill="auto"/>
            <w:noWrap/>
            <w:vAlign w:val="bottom"/>
            <w:hideMark/>
          </w:tcPr>
          <w:p w14:paraId="0B15EDFE" w14:textId="77777777" w:rsidR="00312AF0" w:rsidRPr="00273870" w:rsidRDefault="00312AF0" w:rsidP="009A6BC2">
            <w:pPr>
              <w:spacing w:after="0" w:line="240" w:lineRule="auto"/>
              <w:rPr>
                <w:rFonts w:ascii="Garamond" w:eastAsia="Times New Roman" w:hAnsi="Garamond" w:cs="Times New Roman"/>
                <w:sz w:val="20"/>
                <w:szCs w:val="20"/>
              </w:rPr>
            </w:pPr>
            <w:r w:rsidRPr="00273870">
              <w:rPr>
                <w:rFonts w:ascii="Garamond" w:hAnsi="Garamond" w:cs="Times New Roman"/>
                <w:sz w:val="20"/>
                <w:szCs w:val="20"/>
              </w:rPr>
              <w:t xml:space="preserve">Bus &amp; metro PCA </w:t>
            </w:r>
          </w:p>
        </w:tc>
        <w:tc>
          <w:tcPr>
            <w:tcW w:w="900" w:type="dxa"/>
            <w:tcBorders>
              <w:left w:val="single" w:sz="4" w:space="0" w:color="auto"/>
            </w:tcBorders>
            <w:shd w:val="clear" w:color="auto" w:fill="auto"/>
            <w:noWrap/>
            <w:vAlign w:val="bottom"/>
            <w:hideMark/>
          </w:tcPr>
          <w:p w14:paraId="6357F16D" w14:textId="77777777" w:rsidR="00312AF0" w:rsidRPr="00273870" w:rsidRDefault="00312AF0" w:rsidP="009A6BC2">
            <w:pPr>
              <w:spacing w:after="0" w:line="240" w:lineRule="auto"/>
              <w:jc w:val="right"/>
              <w:rPr>
                <w:rFonts w:ascii="Garamond" w:eastAsia="Times New Roman" w:hAnsi="Garamond" w:cs="Times New Roman"/>
                <w:sz w:val="20"/>
                <w:szCs w:val="20"/>
              </w:rPr>
            </w:pPr>
          </w:p>
        </w:tc>
        <w:tc>
          <w:tcPr>
            <w:tcW w:w="990" w:type="dxa"/>
            <w:shd w:val="clear" w:color="auto" w:fill="auto"/>
            <w:vAlign w:val="bottom"/>
          </w:tcPr>
          <w:p w14:paraId="3FD5DFBA" w14:textId="77777777" w:rsidR="00312AF0" w:rsidRPr="00273870" w:rsidRDefault="00312AF0" w:rsidP="009A6BC2">
            <w:pPr>
              <w:spacing w:after="0" w:line="240" w:lineRule="auto"/>
              <w:jc w:val="right"/>
              <w:rPr>
                <w:rFonts w:ascii="Garamond" w:hAnsi="Garamond" w:cs="Times New Roman"/>
                <w:sz w:val="20"/>
                <w:szCs w:val="20"/>
              </w:rPr>
            </w:pPr>
            <w:r w:rsidRPr="00273870">
              <w:rPr>
                <w:rFonts w:ascii="Garamond" w:hAnsi="Garamond" w:cs="Times New Roman"/>
                <w:sz w:val="20"/>
                <w:szCs w:val="20"/>
              </w:rPr>
              <w:t>5.56</w:t>
            </w:r>
          </w:p>
        </w:tc>
        <w:tc>
          <w:tcPr>
            <w:tcW w:w="988" w:type="dxa"/>
            <w:shd w:val="clear" w:color="auto" w:fill="auto"/>
            <w:vAlign w:val="bottom"/>
          </w:tcPr>
          <w:p w14:paraId="0AF4C973" w14:textId="77777777" w:rsidR="00312AF0" w:rsidRPr="00273870" w:rsidRDefault="00312AF0" w:rsidP="009A6BC2">
            <w:pPr>
              <w:spacing w:after="0" w:line="240" w:lineRule="auto"/>
              <w:jc w:val="right"/>
              <w:rPr>
                <w:rFonts w:ascii="Garamond" w:hAnsi="Garamond" w:cs="Times New Roman"/>
                <w:sz w:val="20"/>
                <w:szCs w:val="20"/>
              </w:rPr>
            </w:pPr>
          </w:p>
        </w:tc>
        <w:tc>
          <w:tcPr>
            <w:tcW w:w="1033" w:type="dxa"/>
          </w:tcPr>
          <w:p w14:paraId="6BE10350" w14:textId="77777777" w:rsidR="00312AF0" w:rsidRPr="00273870" w:rsidRDefault="00312AF0" w:rsidP="009A6BC2">
            <w:pPr>
              <w:spacing w:after="0" w:line="240" w:lineRule="auto"/>
              <w:jc w:val="right"/>
              <w:rPr>
                <w:rFonts w:ascii="Garamond" w:hAnsi="Garamond" w:cs="Times New Roman"/>
                <w:sz w:val="20"/>
                <w:szCs w:val="20"/>
              </w:rPr>
            </w:pPr>
          </w:p>
        </w:tc>
        <w:tc>
          <w:tcPr>
            <w:tcW w:w="946" w:type="dxa"/>
          </w:tcPr>
          <w:p w14:paraId="3248F94B" w14:textId="77777777" w:rsidR="00312AF0" w:rsidRPr="00273870" w:rsidRDefault="00312AF0" w:rsidP="009A6BC2">
            <w:pPr>
              <w:spacing w:after="0" w:line="240" w:lineRule="auto"/>
              <w:jc w:val="right"/>
              <w:rPr>
                <w:rFonts w:ascii="Garamond" w:hAnsi="Garamond" w:cs="Times New Roman"/>
                <w:sz w:val="20"/>
                <w:szCs w:val="20"/>
              </w:rPr>
            </w:pPr>
          </w:p>
        </w:tc>
        <w:tc>
          <w:tcPr>
            <w:tcW w:w="946" w:type="dxa"/>
          </w:tcPr>
          <w:p w14:paraId="34907502" w14:textId="77777777" w:rsidR="00312AF0" w:rsidRPr="00273870" w:rsidRDefault="00312AF0" w:rsidP="009A6BC2">
            <w:pPr>
              <w:spacing w:after="0" w:line="240" w:lineRule="auto"/>
              <w:jc w:val="right"/>
              <w:rPr>
                <w:rFonts w:ascii="Garamond" w:hAnsi="Garamond" w:cs="Times New Roman"/>
                <w:sz w:val="20"/>
                <w:szCs w:val="20"/>
              </w:rPr>
            </w:pPr>
          </w:p>
        </w:tc>
        <w:tc>
          <w:tcPr>
            <w:tcW w:w="901" w:type="dxa"/>
            <w:tcBorders>
              <w:right w:val="nil"/>
            </w:tcBorders>
            <w:shd w:val="clear" w:color="auto" w:fill="auto"/>
            <w:vAlign w:val="bottom"/>
          </w:tcPr>
          <w:p w14:paraId="24E5A180" w14:textId="77777777" w:rsidR="00312AF0" w:rsidRPr="00273870" w:rsidRDefault="00312AF0" w:rsidP="009A6BC2">
            <w:pPr>
              <w:spacing w:after="0" w:line="240" w:lineRule="auto"/>
              <w:jc w:val="right"/>
              <w:rPr>
                <w:rFonts w:ascii="Garamond" w:hAnsi="Garamond" w:cs="Times New Roman"/>
                <w:sz w:val="20"/>
                <w:szCs w:val="20"/>
              </w:rPr>
            </w:pPr>
            <w:r w:rsidRPr="00273870">
              <w:rPr>
                <w:rFonts w:ascii="Garamond" w:hAnsi="Garamond" w:cs="Times New Roman"/>
                <w:sz w:val="20"/>
                <w:szCs w:val="20"/>
              </w:rPr>
              <w:t>6.34</w:t>
            </w:r>
          </w:p>
        </w:tc>
      </w:tr>
      <w:tr w:rsidR="00273870" w:rsidRPr="00273870" w14:paraId="3ABC8A50" w14:textId="77777777" w:rsidTr="009D7601">
        <w:trPr>
          <w:gridAfter w:val="1"/>
          <w:wAfter w:w="23" w:type="dxa"/>
          <w:trHeight w:val="13"/>
        </w:trPr>
        <w:tc>
          <w:tcPr>
            <w:tcW w:w="3330" w:type="dxa"/>
            <w:tcBorders>
              <w:top w:val="nil"/>
              <w:left w:val="nil"/>
              <w:bottom w:val="nil"/>
              <w:right w:val="nil"/>
            </w:tcBorders>
            <w:shd w:val="clear" w:color="auto" w:fill="auto"/>
            <w:noWrap/>
            <w:vAlign w:val="bottom"/>
            <w:hideMark/>
          </w:tcPr>
          <w:p w14:paraId="50C2A994" w14:textId="77777777" w:rsidR="00312AF0" w:rsidRPr="00273870" w:rsidRDefault="00312AF0" w:rsidP="009A6BC2">
            <w:pPr>
              <w:spacing w:after="0" w:line="240" w:lineRule="auto"/>
              <w:rPr>
                <w:rFonts w:ascii="Garamond" w:eastAsia="Times New Roman" w:hAnsi="Garamond" w:cs="Times New Roman"/>
                <w:sz w:val="20"/>
                <w:szCs w:val="20"/>
              </w:rPr>
            </w:pPr>
            <w:r w:rsidRPr="00273870">
              <w:rPr>
                <w:rFonts w:ascii="Garamond" w:hAnsi="Garamond" w:cs="Times New Roman"/>
                <w:sz w:val="20"/>
                <w:szCs w:val="20"/>
              </w:rPr>
              <w:t>Distance to Highway/Train (km)</w:t>
            </w:r>
          </w:p>
        </w:tc>
        <w:tc>
          <w:tcPr>
            <w:tcW w:w="900" w:type="dxa"/>
            <w:tcBorders>
              <w:left w:val="single" w:sz="4" w:space="0" w:color="auto"/>
            </w:tcBorders>
            <w:shd w:val="clear" w:color="auto" w:fill="auto"/>
            <w:noWrap/>
            <w:vAlign w:val="bottom"/>
            <w:hideMark/>
          </w:tcPr>
          <w:p w14:paraId="56F06902" w14:textId="77777777" w:rsidR="00312AF0" w:rsidRPr="00273870" w:rsidRDefault="00312AF0" w:rsidP="009A6BC2">
            <w:pPr>
              <w:spacing w:after="0" w:line="240" w:lineRule="auto"/>
              <w:jc w:val="right"/>
              <w:rPr>
                <w:rFonts w:ascii="Garamond" w:eastAsia="Times New Roman" w:hAnsi="Garamond" w:cs="Times New Roman"/>
                <w:sz w:val="20"/>
                <w:szCs w:val="20"/>
              </w:rPr>
            </w:pPr>
          </w:p>
        </w:tc>
        <w:tc>
          <w:tcPr>
            <w:tcW w:w="990" w:type="dxa"/>
            <w:shd w:val="clear" w:color="auto" w:fill="auto"/>
            <w:vAlign w:val="bottom"/>
          </w:tcPr>
          <w:p w14:paraId="5FF94E30" w14:textId="77777777" w:rsidR="00312AF0" w:rsidRPr="00273870" w:rsidRDefault="00312AF0" w:rsidP="009A6BC2">
            <w:pPr>
              <w:spacing w:after="0" w:line="240" w:lineRule="auto"/>
              <w:jc w:val="right"/>
              <w:rPr>
                <w:rFonts w:ascii="Garamond" w:hAnsi="Garamond" w:cs="Times New Roman"/>
                <w:sz w:val="20"/>
                <w:szCs w:val="20"/>
              </w:rPr>
            </w:pPr>
            <w:r w:rsidRPr="00273870">
              <w:rPr>
                <w:rFonts w:ascii="Garamond" w:hAnsi="Garamond" w:cs="Times New Roman"/>
                <w:sz w:val="20"/>
                <w:szCs w:val="20"/>
              </w:rPr>
              <w:t>6.05</w:t>
            </w:r>
          </w:p>
        </w:tc>
        <w:tc>
          <w:tcPr>
            <w:tcW w:w="988" w:type="dxa"/>
            <w:shd w:val="clear" w:color="auto" w:fill="auto"/>
            <w:vAlign w:val="bottom"/>
          </w:tcPr>
          <w:p w14:paraId="7A3966D1" w14:textId="77777777" w:rsidR="00312AF0" w:rsidRPr="00273870" w:rsidRDefault="00312AF0" w:rsidP="009A6BC2">
            <w:pPr>
              <w:spacing w:after="0" w:line="240" w:lineRule="auto"/>
              <w:jc w:val="right"/>
              <w:rPr>
                <w:rFonts w:ascii="Garamond" w:hAnsi="Garamond" w:cs="Times New Roman"/>
                <w:sz w:val="20"/>
                <w:szCs w:val="20"/>
              </w:rPr>
            </w:pPr>
          </w:p>
        </w:tc>
        <w:tc>
          <w:tcPr>
            <w:tcW w:w="1033" w:type="dxa"/>
          </w:tcPr>
          <w:p w14:paraId="072A68E6" w14:textId="77777777" w:rsidR="00312AF0" w:rsidRPr="00273870" w:rsidRDefault="00312AF0" w:rsidP="009A6BC2">
            <w:pPr>
              <w:spacing w:after="0" w:line="240" w:lineRule="auto"/>
              <w:jc w:val="right"/>
              <w:rPr>
                <w:rFonts w:ascii="Garamond" w:hAnsi="Garamond" w:cs="Times New Roman"/>
                <w:sz w:val="20"/>
                <w:szCs w:val="20"/>
              </w:rPr>
            </w:pPr>
          </w:p>
        </w:tc>
        <w:tc>
          <w:tcPr>
            <w:tcW w:w="946" w:type="dxa"/>
          </w:tcPr>
          <w:p w14:paraId="0106F488" w14:textId="77777777" w:rsidR="00312AF0" w:rsidRPr="00273870" w:rsidRDefault="00312AF0" w:rsidP="009A6BC2">
            <w:pPr>
              <w:spacing w:after="0" w:line="240" w:lineRule="auto"/>
              <w:jc w:val="right"/>
              <w:rPr>
                <w:rFonts w:ascii="Garamond" w:hAnsi="Garamond" w:cs="Times New Roman"/>
                <w:sz w:val="20"/>
                <w:szCs w:val="20"/>
              </w:rPr>
            </w:pPr>
          </w:p>
        </w:tc>
        <w:tc>
          <w:tcPr>
            <w:tcW w:w="946" w:type="dxa"/>
          </w:tcPr>
          <w:p w14:paraId="02DFC8FF" w14:textId="77777777" w:rsidR="00312AF0" w:rsidRPr="00273870" w:rsidRDefault="00312AF0" w:rsidP="009A6BC2">
            <w:pPr>
              <w:spacing w:after="0" w:line="240" w:lineRule="auto"/>
              <w:jc w:val="right"/>
              <w:rPr>
                <w:rFonts w:ascii="Garamond" w:hAnsi="Garamond" w:cs="Times New Roman"/>
                <w:sz w:val="20"/>
                <w:szCs w:val="20"/>
              </w:rPr>
            </w:pPr>
          </w:p>
        </w:tc>
        <w:tc>
          <w:tcPr>
            <w:tcW w:w="901" w:type="dxa"/>
            <w:tcBorders>
              <w:right w:val="nil"/>
            </w:tcBorders>
            <w:shd w:val="clear" w:color="auto" w:fill="auto"/>
            <w:vAlign w:val="bottom"/>
          </w:tcPr>
          <w:p w14:paraId="5E2E8BF8" w14:textId="77777777" w:rsidR="00312AF0" w:rsidRPr="00273870" w:rsidRDefault="00312AF0" w:rsidP="009A6BC2">
            <w:pPr>
              <w:spacing w:after="0" w:line="240" w:lineRule="auto"/>
              <w:jc w:val="right"/>
              <w:rPr>
                <w:rFonts w:ascii="Garamond" w:hAnsi="Garamond" w:cs="Times New Roman"/>
                <w:sz w:val="20"/>
                <w:szCs w:val="20"/>
              </w:rPr>
            </w:pPr>
            <w:r w:rsidRPr="00273870">
              <w:rPr>
                <w:rFonts w:ascii="Garamond" w:hAnsi="Garamond" w:cs="Times New Roman"/>
                <w:sz w:val="20"/>
                <w:szCs w:val="20"/>
              </w:rPr>
              <w:t>11.84</w:t>
            </w:r>
          </w:p>
        </w:tc>
      </w:tr>
      <w:tr w:rsidR="00273870" w:rsidRPr="00273870" w14:paraId="305AF753" w14:textId="77777777" w:rsidTr="009D7601">
        <w:trPr>
          <w:gridAfter w:val="1"/>
          <w:wAfter w:w="23" w:type="dxa"/>
          <w:trHeight w:val="13"/>
        </w:trPr>
        <w:tc>
          <w:tcPr>
            <w:tcW w:w="3330" w:type="dxa"/>
            <w:tcBorders>
              <w:top w:val="nil"/>
              <w:left w:val="nil"/>
              <w:bottom w:val="nil"/>
              <w:right w:val="nil"/>
            </w:tcBorders>
            <w:shd w:val="clear" w:color="auto" w:fill="auto"/>
            <w:noWrap/>
            <w:vAlign w:val="bottom"/>
            <w:hideMark/>
          </w:tcPr>
          <w:p w14:paraId="6E12E8CA" w14:textId="77777777" w:rsidR="00312AF0" w:rsidRPr="00273870" w:rsidRDefault="00312AF0" w:rsidP="009A6BC2">
            <w:pPr>
              <w:spacing w:after="0" w:line="240" w:lineRule="auto"/>
              <w:rPr>
                <w:rFonts w:ascii="Garamond" w:eastAsia="Times New Roman" w:hAnsi="Garamond" w:cs="Times New Roman"/>
                <w:sz w:val="20"/>
                <w:szCs w:val="20"/>
              </w:rPr>
            </w:pPr>
            <w:r w:rsidRPr="00273870">
              <w:rPr>
                <w:rFonts w:ascii="Garamond" w:hAnsi="Garamond" w:cs="Times New Roman"/>
                <w:sz w:val="20"/>
                <w:szCs w:val="20"/>
              </w:rPr>
              <w:t xml:space="preserve">Distance to Beach (km)         </w:t>
            </w:r>
          </w:p>
        </w:tc>
        <w:tc>
          <w:tcPr>
            <w:tcW w:w="900" w:type="dxa"/>
            <w:tcBorders>
              <w:left w:val="single" w:sz="4" w:space="0" w:color="auto"/>
            </w:tcBorders>
            <w:shd w:val="clear" w:color="auto" w:fill="auto"/>
            <w:noWrap/>
            <w:vAlign w:val="bottom"/>
            <w:hideMark/>
          </w:tcPr>
          <w:p w14:paraId="66798365" w14:textId="77777777" w:rsidR="00312AF0" w:rsidRPr="00273870" w:rsidRDefault="00312AF0" w:rsidP="009A6BC2">
            <w:pPr>
              <w:spacing w:after="0" w:line="240" w:lineRule="auto"/>
              <w:jc w:val="right"/>
              <w:rPr>
                <w:rFonts w:ascii="Garamond" w:eastAsia="Times New Roman" w:hAnsi="Garamond" w:cs="Times New Roman"/>
                <w:sz w:val="20"/>
                <w:szCs w:val="20"/>
              </w:rPr>
            </w:pPr>
          </w:p>
        </w:tc>
        <w:tc>
          <w:tcPr>
            <w:tcW w:w="990" w:type="dxa"/>
          </w:tcPr>
          <w:p w14:paraId="5EB296D3" w14:textId="77777777" w:rsidR="00312AF0" w:rsidRPr="00273870" w:rsidRDefault="00312AF0" w:rsidP="009A6BC2">
            <w:pPr>
              <w:spacing w:after="0" w:line="240" w:lineRule="auto"/>
              <w:jc w:val="right"/>
              <w:rPr>
                <w:rFonts w:ascii="Garamond" w:hAnsi="Garamond" w:cs="Times New Roman"/>
                <w:sz w:val="20"/>
                <w:szCs w:val="20"/>
              </w:rPr>
            </w:pPr>
          </w:p>
        </w:tc>
        <w:tc>
          <w:tcPr>
            <w:tcW w:w="988" w:type="dxa"/>
            <w:shd w:val="clear" w:color="auto" w:fill="auto"/>
            <w:vAlign w:val="bottom"/>
          </w:tcPr>
          <w:p w14:paraId="04511464" w14:textId="77777777" w:rsidR="00312AF0" w:rsidRPr="00273870" w:rsidRDefault="00312AF0" w:rsidP="009A6BC2">
            <w:pPr>
              <w:spacing w:after="0" w:line="240" w:lineRule="auto"/>
              <w:jc w:val="right"/>
              <w:rPr>
                <w:rFonts w:ascii="Garamond" w:hAnsi="Garamond" w:cs="Times New Roman"/>
                <w:sz w:val="20"/>
                <w:szCs w:val="20"/>
              </w:rPr>
            </w:pPr>
            <w:r w:rsidRPr="00273870">
              <w:rPr>
                <w:rFonts w:ascii="Garamond" w:hAnsi="Garamond" w:cs="Times New Roman"/>
                <w:sz w:val="20"/>
                <w:szCs w:val="20"/>
              </w:rPr>
              <w:t>23.35</w:t>
            </w:r>
          </w:p>
        </w:tc>
        <w:tc>
          <w:tcPr>
            <w:tcW w:w="1033" w:type="dxa"/>
          </w:tcPr>
          <w:p w14:paraId="3587FDD8" w14:textId="77777777" w:rsidR="00312AF0" w:rsidRPr="00273870" w:rsidRDefault="00312AF0" w:rsidP="009A6BC2">
            <w:pPr>
              <w:spacing w:after="0" w:line="240" w:lineRule="auto"/>
              <w:jc w:val="right"/>
              <w:rPr>
                <w:rFonts w:ascii="Garamond" w:hAnsi="Garamond" w:cs="Times New Roman"/>
                <w:sz w:val="20"/>
                <w:szCs w:val="20"/>
              </w:rPr>
            </w:pPr>
          </w:p>
        </w:tc>
        <w:tc>
          <w:tcPr>
            <w:tcW w:w="946" w:type="dxa"/>
          </w:tcPr>
          <w:p w14:paraId="3D22262E" w14:textId="77777777" w:rsidR="00312AF0" w:rsidRPr="00273870" w:rsidRDefault="00312AF0" w:rsidP="009A6BC2">
            <w:pPr>
              <w:spacing w:after="0" w:line="240" w:lineRule="auto"/>
              <w:jc w:val="right"/>
              <w:rPr>
                <w:rFonts w:ascii="Garamond" w:hAnsi="Garamond" w:cs="Times New Roman"/>
                <w:sz w:val="20"/>
                <w:szCs w:val="20"/>
              </w:rPr>
            </w:pPr>
          </w:p>
        </w:tc>
        <w:tc>
          <w:tcPr>
            <w:tcW w:w="946" w:type="dxa"/>
          </w:tcPr>
          <w:p w14:paraId="621F7CF7" w14:textId="77777777" w:rsidR="00312AF0" w:rsidRPr="00273870" w:rsidRDefault="00312AF0" w:rsidP="009A6BC2">
            <w:pPr>
              <w:spacing w:after="0" w:line="240" w:lineRule="auto"/>
              <w:jc w:val="right"/>
              <w:rPr>
                <w:rFonts w:ascii="Garamond" w:hAnsi="Garamond" w:cs="Times New Roman"/>
                <w:sz w:val="20"/>
                <w:szCs w:val="20"/>
              </w:rPr>
            </w:pPr>
          </w:p>
        </w:tc>
        <w:tc>
          <w:tcPr>
            <w:tcW w:w="901" w:type="dxa"/>
            <w:tcBorders>
              <w:right w:val="nil"/>
            </w:tcBorders>
            <w:shd w:val="clear" w:color="auto" w:fill="auto"/>
            <w:vAlign w:val="bottom"/>
          </w:tcPr>
          <w:p w14:paraId="6D09E9CB" w14:textId="77777777" w:rsidR="00312AF0" w:rsidRPr="00273870" w:rsidRDefault="00312AF0" w:rsidP="009A6BC2">
            <w:pPr>
              <w:spacing w:after="0" w:line="240" w:lineRule="auto"/>
              <w:jc w:val="right"/>
              <w:rPr>
                <w:rFonts w:ascii="Garamond" w:hAnsi="Garamond" w:cs="Times New Roman"/>
                <w:sz w:val="20"/>
                <w:szCs w:val="20"/>
              </w:rPr>
            </w:pPr>
            <w:r w:rsidRPr="00273870">
              <w:rPr>
                <w:rFonts w:ascii="Garamond" w:hAnsi="Garamond" w:cs="Times New Roman"/>
                <w:sz w:val="20"/>
                <w:szCs w:val="20"/>
              </w:rPr>
              <w:t>38.60</w:t>
            </w:r>
          </w:p>
        </w:tc>
      </w:tr>
      <w:tr w:rsidR="00273870" w:rsidRPr="00273870" w14:paraId="19109E8A" w14:textId="77777777" w:rsidTr="009D7601">
        <w:trPr>
          <w:gridAfter w:val="1"/>
          <w:wAfter w:w="23" w:type="dxa"/>
          <w:trHeight w:val="13"/>
        </w:trPr>
        <w:tc>
          <w:tcPr>
            <w:tcW w:w="3330" w:type="dxa"/>
            <w:tcBorders>
              <w:top w:val="nil"/>
              <w:left w:val="nil"/>
              <w:bottom w:val="nil"/>
              <w:right w:val="nil"/>
            </w:tcBorders>
            <w:shd w:val="clear" w:color="auto" w:fill="auto"/>
            <w:noWrap/>
            <w:vAlign w:val="bottom"/>
            <w:hideMark/>
          </w:tcPr>
          <w:p w14:paraId="2CCEF841" w14:textId="77777777" w:rsidR="00312AF0" w:rsidRPr="00273870" w:rsidRDefault="00312AF0" w:rsidP="009A6BC2">
            <w:pPr>
              <w:spacing w:after="0" w:line="240" w:lineRule="auto"/>
              <w:rPr>
                <w:rFonts w:ascii="Garamond" w:eastAsia="Times New Roman" w:hAnsi="Garamond" w:cs="Times New Roman"/>
                <w:sz w:val="20"/>
                <w:szCs w:val="20"/>
              </w:rPr>
            </w:pPr>
            <w:r w:rsidRPr="00273870">
              <w:rPr>
                <w:rFonts w:ascii="Garamond" w:hAnsi="Garamond" w:cs="Times New Roman"/>
                <w:sz w:val="20"/>
                <w:szCs w:val="20"/>
              </w:rPr>
              <w:t xml:space="preserve">Park &amp; garden PCA </w:t>
            </w:r>
          </w:p>
        </w:tc>
        <w:tc>
          <w:tcPr>
            <w:tcW w:w="900" w:type="dxa"/>
            <w:tcBorders>
              <w:left w:val="single" w:sz="4" w:space="0" w:color="auto"/>
            </w:tcBorders>
            <w:shd w:val="clear" w:color="auto" w:fill="auto"/>
            <w:noWrap/>
            <w:vAlign w:val="bottom"/>
            <w:hideMark/>
          </w:tcPr>
          <w:p w14:paraId="1B16ABEF" w14:textId="77777777" w:rsidR="00312AF0" w:rsidRPr="00273870" w:rsidRDefault="00312AF0" w:rsidP="009A6BC2">
            <w:pPr>
              <w:spacing w:after="0" w:line="240" w:lineRule="auto"/>
              <w:jc w:val="right"/>
              <w:rPr>
                <w:rFonts w:ascii="Garamond" w:eastAsia="Times New Roman" w:hAnsi="Garamond" w:cs="Times New Roman"/>
                <w:sz w:val="20"/>
                <w:szCs w:val="20"/>
              </w:rPr>
            </w:pPr>
          </w:p>
        </w:tc>
        <w:tc>
          <w:tcPr>
            <w:tcW w:w="990" w:type="dxa"/>
          </w:tcPr>
          <w:p w14:paraId="4FCEACE4" w14:textId="77777777" w:rsidR="00312AF0" w:rsidRPr="00273870" w:rsidRDefault="00312AF0" w:rsidP="009A6BC2">
            <w:pPr>
              <w:spacing w:after="0" w:line="240" w:lineRule="auto"/>
              <w:jc w:val="right"/>
              <w:rPr>
                <w:rFonts w:ascii="Garamond" w:hAnsi="Garamond" w:cs="Times New Roman"/>
                <w:sz w:val="20"/>
                <w:szCs w:val="20"/>
              </w:rPr>
            </w:pPr>
          </w:p>
        </w:tc>
        <w:tc>
          <w:tcPr>
            <w:tcW w:w="988" w:type="dxa"/>
            <w:shd w:val="clear" w:color="auto" w:fill="auto"/>
            <w:vAlign w:val="bottom"/>
          </w:tcPr>
          <w:p w14:paraId="46CB8217" w14:textId="77777777" w:rsidR="00312AF0" w:rsidRPr="00273870" w:rsidRDefault="00312AF0" w:rsidP="009A6BC2">
            <w:pPr>
              <w:spacing w:after="0" w:line="240" w:lineRule="auto"/>
              <w:jc w:val="right"/>
              <w:rPr>
                <w:rFonts w:ascii="Garamond" w:hAnsi="Garamond" w:cs="Times New Roman"/>
                <w:sz w:val="20"/>
                <w:szCs w:val="20"/>
              </w:rPr>
            </w:pPr>
            <w:r w:rsidRPr="00273870">
              <w:rPr>
                <w:rFonts w:ascii="Garamond" w:hAnsi="Garamond" w:cs="Times New Roman"/>
                <w:sz w:val="20"/>
                <w:szCs w:val="20"/>
              </w:rPr>
              <w:t>2.39</w:t>
            </w:r>
          </w:p>
        </w:tc>
        <w:tc>
          <w:tcPr>
            <w:tcW w:w="1033" w:type="dxa"/>
          </w:tcPr>
          <w:p w14:paraId="084A8F57" w14:textId="77777777" w:rsidR="00312AF0" w:rsidRPr="00273870" w:rsidRDefault="00312AF0" w:rsidP="009A6BC2">
            <w:pPr>
              <w:spacing w:after="0" w:line="240" w:lineRule="auto"/>
              <w:jc w:val="right"/>
              <w:rPr>
                <w:rFonts w:ascii="Garamond" w:hAnsi="Garamond" w:cs="Times New Roman"/>
                <w:sz w:val="20"/>
                <w:szCs w:val="20"/>
              </w:rPr>
            </w:pPr>
          </w:p>
        </w:tc>
        <w:tc>
          <w:tcPr>
            <w:tcW w:w="946" w:type="dxa"/>
          </w:tcPr>
          <w:p w14:paraId="2F69AE0F" w14:textId="77777777" w:rsidR="00312AF0" w:rsidRPr="00273870" w:rsidRDefault="00312AF0" w:rsidP="009A6BC2">
            <w:pPr>
              <w:spacing w:after="0" w:line="240" w:lineRule="auto"/>
              <w:jc w:val="right"/>
              <w:rPr>
                <w:rFonts w:ascii="Garamond" w:hAnsi="Garamond" w:cs="Times New Roman"/>
                <w:sz w:val="20"/>
                <w:szCs w:val="20"/>
              </w:rPr>
            </w:pPr>
          </w:p>
        </w:tc>
        <w:tc>
          <w:tcPr>
            <w:tcW w:w="946" w:type="dxa"/>
          </w:tcPr>
          <w:p w14:paraId="04474ACC" w14:textId="77777777" w:rsidR="00312AF0" w:rsidRPr="00273870" w:rsidRDefault="00312AF0" w:rsidP="009A6BC2">
            <w:pPr>
              <w:spacing w:after="0" w:line="240" w:lineRule="auto"/>
              <w:jc w:val="right"/>
              <w:rPr>
                <w:rFonts w:ascii="Garamond" w:hAnsi="Garamond" w:cs="Times New Roman"/>
                <w:sz w:val="20"/>
                <w:szCs w:val="20"/>
              </w:rPr>
            </w:pPr>
          </w:p>
        </w:tc>
        <w:tc>
          <w:tcPr>
            <w:tcW w:w="901" w:type="dxa"/>
            <w:tcBorders>
              <w:right w:val="nil"/>
            </w:tcBorders>
            <w:shd w:val="clear" w:color="auto" w:fill="auto"/>
            <w:vAlign w:val="bottom"/>
          </w:tcPr>
          <w:p w14:paraId="3E0D2351" w14:textId="77777777" w:rsidR="00312AF0" w:rsidRPr="00273870" w:rsidRDefault="00312AF0" w:rsidP="009A6BC2">
            <w:pPr>
              <w:spacing w:after="0" w:line="240" w:lineRule="auto"/>
              <w:jc w:val="right"/>
              <w:rPr>
                <w:rFonts w:ascii="Garamond" w:hAnsi="Garamond" w:cs="Times New Roman"/>
                <w:sz w:val="20"/>
                <w:szCs w:val="20"/>
              </w:rPr>
            </w:pPr>
            <w:r w:rsidRPr="00273870">
              <w:rPr>
                <w:rFonts w:ascii="Garamond" w:hAnsi="Garamond" w:cs="Times New Roman"/>
                <w:sz w:val="20"/>
                <w:szCs w:val="20"/>
              </w:rPr>
              <w:t>2.64</w:t>
            </w:r>
          </w:p>
        </w:tc>
      </w:tr>
      <w:tr w:rsidR="00273870" w:rsidRPr="00273870" w14:paraId="4D3D1802" w14:textId="77777777" w:rsidTr="009D7601">
        <w:trPr>
          <w:gridAfter w:val="1"/>
          <w:wAfter w:w="23" w:type="dxa"/>
          <w:trHeight w:val="13"/>
        </w:trPr>
        <w:tc>
          <w:tcPr>
            <w:tcW w:w="3330" w:type="dxa"/>
            <w:tcBorders>
              <w:top w:val="nil"/>
              <w:left w:val="nil"/>
              <w:bottom w:val="nil"/>
              <w:right w:val="nil"/>
            </w:tcBorders>
            <w:shd w:val="clear" w:color="auto" w:fill="auto"/>
            <w:noWrap/>
            <w:vAlign w:val="bottom"/>
            <w:hideMark/>
          </w:tcPr>
          <w:p w14:paraId="2D9ECBE2" w14:textId="77777777" w:rsidR="00312AF0" w:rsidRPr="00273870" w:rsidRDefault="00312AF0" w:rsidP="009A6BC2">
            <w:pPr>
              <w:spacing w:after="0" w:line="240" w:lineRule="auto"/>
              <w:rPr>
                <w:rFonts w:ascii="Garamond" w:eastAsia="Times New Roman" w:hAnsi="Garamond" w:cs="Times New Roman"/>
                <w:sz w:val="20"/>
                <w:szCs w:val="20"/>
              </w:rPr>
            </w:pPr>
            <w:r w:rsidRPr="00273870">
              <w:rPr>
                <w:rFonts w:ascii="Garamond" w:hAnsi="Garamond" w:cs="Times New Roman"/>
                <w:sz w:val="20"/>
                <w:szCs w:val="20"/>
              </w:rPr>
              <w:t xml:space="preserve">Viewpoint PCA </w:t>
            </w:r>
          </w:p>
        </w:tc>
        <w:tc>
          <w:tcPr>
            <w:tcW w:w="900" w:type="dxa"/>
            <w:tcBorders>
              <w:left w:val="single" w:sz="4" w:space="0" w:color="auto"/>
            </w:tcBorders>
            <w:shd w:val="clear" w:color="auto" w:fill="auto"/>
            <w:noWrap/>
            <w:vAlign w:val="bottom"/>
            <w:hideMark/>
          </w:tcPr>
          <w:p w14:paraId="400055F9" w14:textId="77777777" w:rsidR="00312AF0" w:rsidRPr="00273870" w:rsidRDefault="00312AF0" w:rsidP="009A6BC2">
            <w:pPr>
              <w:spacing w:after="0" w:line="240" w:lineRule="auto"/>
              <w:jc w:val="right"/>
              <w:rPr>
                <w:rFonts w:ascii="Garamond" w:eastAsia="Times New Roman" w:hAnsi="Garamond" w:cs="Times New Roman"/>
                <w:sz w:val="20"/>
                <w:szCs w:val="20"/>
              </w:rPr>
            </w:pPr>
          </w:p>
        </w:tc>
        <w:tc>
          <w:tcPr>
            <w:tcW w:w="990" w:type="dxa"/>
          </w:tcPr>
          <w:p w14:paraId="67EF0620" w14:textId="77777777" w:rsidR="00312AF0" w:rsidRPr="00273870" w:rsidRDefault="00312AF0" w:rsidP="009A6BC2">
            <w:pPr>
              <w:spacing w:after="0" w:line="240" w:lineRule="auto"/>
              <w:jc w:val="right"/>
              <w:rPr>
                <w:rFonts w:ascii="Garamond" w:hAnsi="Garamond" w:cs="Times New Roman"/>
                <w:sz w:val="20"/>
                <w:szCs w:val="20"/>
              </w:rPr>
            </w:pPr>
          </w:p>
        </w:tc>
        <w:tc>
          <w:tcPr>
            <w:tcW w:w="988" w:type="dxa"/>
            <w:shd w:val="clear" w:color="auto" w:fill="auto"/>
            <w:vAlign w:val="bottom"/>
          </w:tcPr>
          <w:p w14:paraId="57CADD34" w14:textId="77777777" w:rsidR="00312AF0" w:rsidRPr="00273870" w:rsidRDefault="00312AF0" w:rsidP="009A6BC2">
            <w:pPr>
              <w:spacing w:after="0" w:line="240" w:lineRule="auto"/>
              <w:jc w:val="right"/>
              <w:rPr>
                <w:rFonts w:ascii="Garamond" w:hAnsi="Garamond" w:cs="Times New Roman"/>
                <w:sz w:val="20"/>
                <w:szCs w:val="20"/>
              </w:rPr>
            </w:pPr>
            <w:r w:rsidRPr="00273870">
              <w:rPr>
                <w:rFonts w:ascii="Garamond" w:hAnsi="Garamond" w:cs="Times New Roman"/>
                <w:sz w:val="20"/>
                <w:szCs w:val="20"/>
              </w:rPr>
              <w:t>5.25</w:t>
            </w:r>
          </w:p>
        </w:tc>
        <w:tc>
          <w:tcPr>
            <w:tcW w:w="1033" w:type="dxa"/>
          </w:tcPr>
          <w:p w14:paraId="1C94FD18" w14:textId="77777777" w:rsidR="00312AF0" w:rsidRPr="00273870" w:rsidRDefault="00312AF0" w:rsidP="009A6BC2">
            <w:pPr>
              <w:spacing w:after="0" w:line="240" w:lineRule="auto"/>
              <w:jc w:val="right"/>
              <w:rPr>
                <w:rFonts w:ascii="Garamond" w:hAnsi="Garamond" w:cs="Times New Roman"/>
                <w:sz w:val="20"/>
                <w:szCs w:val="20"/>
              </w:rPr>
            </w:pPr>
          </w:p>
        </w:tc>
        <w:tc>
          <w:tcPr>
            <w:tcW w:w="946" w:type="dxa"/>
          </w:tcPr>
          <w:p w14:paraId="1ABE3619" w14:textId="77777777" w:rsidR="00312AF0" w:rsidRPr="00273870" w:rsidRDefault="00312AF0" w:rsidP="009A6BC2">
            <w:pPr>
              <w:spacing w:after="0" w:line="240" w:lineRule="auto"/>
              <w:jc w:val="right"/>
              <w:rPr>
                <w:rFonts w:ascii="Garamond" w:hAnsi="Garamond" w:cs="Times New Roman"/>
                <w:sz w:val="20"/>
                <w:szCs w:val="20"/>
              </w:rPr>
            </w:pPr>
          </w:p>
        </w:tc>
        <w:tc>
          <w:tcPr>
            <w:tcW w:w="946" w:type="dxa"/>
          </w:tcPr>
          <w:p w14:paraId="0E2E0F4A" w14:textId="77777777" w:rsidR="00312AF0" w:rsidRPr="00273870" w:rsidRDefault="00312AF0" w:rsidP="009A6BC2">
            <w:pPr>
              <w:spacing w:after="0" w:line="240" w:lineRule="auto"/>
              <w:jc w:val="right"/>
              <w:rPr>
                <w:rFonts w:ascii="Garamond" w:hAnsi="Garamond" w:cs="Times New Roman"/>
                <w:sz w:val="20"/>
                <w:szCs w:val="20"/>
              </w:rPr>
            </w:pPr>
          </w:p>
        </w:tc>
        <w:tc>
          <w:tcPr>
            <w:tcW w:w="901" w:type="dxa"/>
            <w:tcBorders>
              <w:right w:val="nil"/>
            </w:tcBorders>
            <w:shd w:val="clear" w:color="auto" w:fill="auto"/>
            <w:vAlign w:val="bottom"/>
          </w:tcPr>
          <w:p w14:paraId="180D31D3" w14:textId="77777777" w:rsidR="00312AF0" w:rsidRPr="00273870" w:rsidRDefault="00312AF0" w:rsidP="009A6BC2">
            <w:pPr>
              <w:spacing w:after="0" w:line="240" w:lineRule="auto"/>
              <w:jc w:val="right"/>
              <w:rPr>
                <w:rFonts w:ascii="Garamond" w:hAnsi="Garamond" w:cs="Times New Roman"/>
                <w:sz w:val="20"/>
                <w:szCs w:val="20"/>
              </w:rPr>
            </w:pPr>
            <w:r w:rsidRPr="00273870">
              <w:rPr>
                <w:rFonts w:ascii="Garamond" w:hAnsi="Garamond" w:cs="Times New Roman"/>
                <w:sz w:val="20"/>
                <w:szCs w:val="20"/>
              </w:rPr>
              <w:t>7.92</w:t>
            </w:r>
          </w:p>
        </w:tc>
      </w:tr>
      <w:tr w:rsidR="00273870" w:rsidRPr="00273870" w14:paraId="45991268" w14:textId="77777777" w:rsidTr="009D7601">
        <w:trPr>
          <w:gridAfter w:val="1"/>
          <w:wAfter w:w="23" w:type="dxa"/>
          <w:trHeight w:val="13"/>
        </w:trPr>
        <w:tc>
          <w:tcPr>
            <w:tcW w:w="3330" w:type="dxa"/>
            <w:tcBorders>
              <w:top w:val="nil"/>
              <w:left w:val="nil"/>
              <w:bottom w:val="nil"/>
              <w:right w:val="nil"/>
            </w:tcBorders>
            <w:shd w:val="clear" w:color="auto" w:fill="auto"/>
            <w:noWrap/>
            <w:vAlign w:val="bottom"/>
            <w:hideMark/>
          </w:tcPr>
          <w:p w14:paraId="3BCEF2F2" w14:textId="77777777" w:rsidR="00312AF0" w:rsidRPr="00273870" w:rsidRDefault="00312AF0" w:rsidP="009A6BC2">
            <w:pPr>
              <w:spacing w:after="0" w:line="240" w:lineRule="auto"/>
              <w:rPr>
                <w:rFonts w:ascii="Garamond" w:eastAsia="Times New Roman" w:hAnsi="Garamond" w:cs="Times New Roman"/>
                <w:sz w:val="20"/>
                <w:szCs w:val="20"/>
              </w:rPr>
            </w:pPr>
            <w:r w:rsidRPr="00273870">
              <w:rPr>
                <w:rFonts w:ascii="Garamond" w:hAnsi="Garamond" w:cs="Times New Roman"/>
                <w:sz w:val="20"/>
                <w:szCs w:val="20"/>
              </w:rPr>
              <w:t xml:space="preserve">Neighborhood size (10 ha)     </w:t>
            </w:r>
          </w:p>
        </w:tc>
        <w:tc>
          <w:tcPr>
            <w:tcW w:w="900" w:type="dxa"/>
            <w:tcBorders>
              <w:left w:val="single" w:sz="4" w:space="0" w:color="auto"/>
            </w:tcBorders>
            <w:shd w:val="clear" w:color="auto" w:fill="auto"/>
            <w:noWrap/>
            <w:vAlign w:val="bottom"/>
            <w:hideMark/>
          </w:tcPr>
          <w:p w14:paraId="0D4B0F2D" w14:textId="77777777" w:rsidR="00312AF0" w:rsidRPr="00273870" w:rsidRDefault="00312AF0" w:rsidP="009A6BC2">
            <w:pPr>
              <w:spacing w:after="0" w:line="240" w:lineRule="auto"/>
              <w:jc w:val="right"/>
              <w:rPr>
                <w:rFonts w:ascii="Garamond" w:eastAsia="Times New Roman" w:hAnsi="Garamond" w:cs="Times New Roman"/>
                <w:sz w:val="20"/>
                <w:szCs w:val="20"/>
              </w:rPr>
            </w:pPr>
          </w:p>
        </w:tc>
        <w:tc>
          <w:tcPr>
            <w:tcW w:w="990" w:type="dxa"/>
          </w:tcPr>
          <w:p w14:paraId="1391DBFC" w14:textId="77777777" w:rsidR="00312AF0" w:rsidRPr="00273870" w:rsidRDefault="00312AF0" w:rsidP="009A6BC2">
            <w:pPr>
              <w:spacing w:after="0" w:line="240" w:lineRule="auto"/>
              <w:jc w:val="right"/>
              <w:rPr>
                <w:rFonts w:ascii="Garamond" w:hAnsi="Garamond" w:cs="Times New Roman"/>
                <w:sz w:val="20"/>
                <w:szCs w:val="20"/>
              </w:rPr>
            </w:pPr>
          </w:p>
        </w:tc>
        <w:tc>
          <w:tcPr>
            <w:tcW w:w="988" w:type="dxa"/>
            <w:shd w:val="clear" w:color="auto" w:fill="auto"/>
            <w:vAlign w:val="bottom"/>
          </w:tcPr>
          <w:p w14:paraId="5DB11395" w14:textId="77777777" w:rsidR="00312AF0" w:rsidRPr="00273870" w:rsidRDefault="00312AF0" w:rsidP="009A6BC2">
            <w:pPr>
              <w:spacing w:after="0" w:line="240" w:lineRule="auto"/>
              <w:jc w:val="right"/>
              <w:rPr>
                <w:rFonts w:ascii="Garamond" w:hAnsi="Garamond" w:cs="Times New Roman"/>
                <w:sz w:val="20"/>
                <w:szCs w:val="20"/>
              </w:rPr>
            </w:pPr>
            <w:r w:rsidRPr="00273870">
              <w:rPr>
                <w:rFonts w:ascii="Garamond" w:hAnsi="Garamond" w:cs="Times New Roman"/>
                <w:sz w:val="20"/>
                <w:szCs w:val="20"/>
              </w:rPr>
              <w:t>2.88</w:t>
            </w:r>
          </w:p>
        </w:tc>
        <w:tc>
          <w:tcPr>
            <w:tcW w:w="1033" w:type="dxa"/>
          </w:tcPr>
          <w:p w14:paraId="6D492E71" w14:textId="77777777" w:rsidR="00312AF0" w:rsidRPr="00273870" w:rsidRDefault="00312AF0" w:rsidP="009A6BC2">
            <w:pPr>
              <w:spacing w:after="0" w:line="240" w:lineRule="auto"/>
              <w:jc w:val="right"/>
              <w:rPr>
                <w:rFonts w:ascii="Garamond" w:hAnsi="Garamond" w:cs="Times New Roman"/>
                <w:sz w:val="20"/>
                <w:szCs w:val="20"/>
              </w:rPr>
            </w:pPr>
          </w:p>
        </w:tc>
        <w:tc>
          <w:tcPr>
            <w:tcW w:w="946" w:type="dxa"/>
          </w:tcPr>
          <w:p w14:paraId="2B8793CC" w14:textId="77777777" w:rsidR="00312AF0" w:rsidRPr="00273870" w:rsidRDefault="00312AF0" w:rsidP="009A6BC2">
            <w:pPr>
              <w:spacing w:after="0" w:line="240" w:lineRule="auto"/>
              <w:jc w:val="right"/>
              <w:rPr>
                <w:rFonts w:ascii="Garamond" w:hAnsi="Garamond" w:cs="Times New Roman"/>
                <w:sz w:val="20"/>
                <w:szCs w:val="20"/>
              </w:rPr>
            </w:pPr>
          </w:p>
        </w:tc>
        <w:tc>
          <w:tcPr>
            <w:tcW w:w="946" w:type="dxa"/>
          </w:tcPr>
          <w:p w14:paraId="0B3DBE92" w14:textId="77777777" w:rsidR="00312AF0" w:rsidRPr="00273870" w:rsidRDefault="00312AF0" w:rsidP="009A6BC2">
            <w:pPr>
              <w:spacing w:after="0" w:line="240" w:lineRule="auto"/>
              <w:jc w:val="right"/>
              <w:rPr>
                <w:rFonts w:ascii="Garamond" w:hAnsi="Garamond" w:cs="Times New Roman"/>
                <w:sz w:val="20"/>
                <w:szCs w:val="20"/>
              </w:rPr>
            </w:pPr>
          </w:p>
        </w:tc>
        <w:tc>
          <w:tcPr>
            <w:tcW w:w="901" w:type="dxa"/>
            <w:tcBorders>
              <w:right w:val="nil"/>
            </w:tcBorders>
            <w:shd w:val="clear" w:color="auto" w:fill="auto"/>
            <w:vAlign w:val="bottom"/>
          </w:tcPr>
          <w:p w14:paraId="5AC4A920" w14:textId="77777777" w:rsidR="00312AF0" w:rsidRPr="00273870" w:rsidRDefault="00312AF0" w:rsidP="009A6BC2">
            <w:pPr>
              <w:spacing w:after="0" w:line="240" w:lineRule="auto"/>
              <w:jc w:val="right"/>
              <w:rPr>
                <w:rFonts w:ascii="Garamond" w:hAnsi="Garamond" w:cs="Times New Roman"/>
                <w:sz w:val="20"/>
                <w:szCs w:val="20"/>
              </w:rPr>
            </w:pPr>
            <w:r w:rsidRPr="00273870">
              <w:rPr>
                <w:rFonts w:ascii="Garamond" w:hAnsi="Garamond" w:cs="Times New Roman"/>
                <w:sz w:val="20"/>
                <w:szCs w:val="20"/>
              </w:rPr>
              <w:t>3.79</w:t>
            </w:r>
          </w:p>
        </w:tc>
      </w:tr>
      <w:tr w:rsidR="00273870" w:rsidRPr="00273870" w14:paraId="1AB52D11" w14:textId="77777777" w:rsidTr="009D7601">
        <w:trPr>
          <w:gridAfter w:val="1"/>
          <w:wAfter w:w="23" w:type="dxa"/>
          <w:trHeight w:val="13"/>
        </w:trPr>
        <w:tc>
          <w:tcPr>
            <w:tcW w:w="3330" w:type="dxa"/>
            <w:tcBorders>
              <w:top w:val="nil"/>
              <w:left w:val="nil"/>
              <w:bottom w:val="nil"/>
              <w:right w:val="nil"/>
            </w:tcBorders>
            <w:shd w:val="clear" w:color="auto" w:fill="auto"/>
            <w:noWrap/>
            <w:vAlign w:val="bottom"/>
            <w:hideMark/>
          </w:tcPr>
          <w:p w14:paraId="1C63FB32" w14:textId="77777777" w:rsidR="00312AF0" w:rsidRPr="00273870" w:rsidRDefault="00312AF0" w:rsidP="009A6BC2">
            <w:pPr>
              <w:spacing w:after="0" w:line="240" w:lineRule="auto"/>
              <w:rPr>
                <w:rFonts w:ascii="Garamond" w:eastAsia="Times New Roman" w:hAnsi="Garamond" w:cs="Times New Roman"/>
                <w:sz w:val="20"/>
                <w:szCs w:val="20"/>
              </w:rPr>
            </w:pPr>
            <w:r w:rsidRPr="00273870">
              <w:rPr>
                <w:rFonts w:ascii="Garamond" w:hAnsi="Garamond" w:cs="Times New Roman"/>
                <w:sz w:val="20"/>
                <w:szCs w:val="20"/>
              </w:rPr>
              <w:t>Vulnerable to heat impact (1-5)</w:t>
            </w:r>
          </w:p>
        </w:tc>
        <w:tc>
          <w:tcPr>
            <w:tcW w:w="900" w:type="dxa"/>
            <w:tcBorders>
              <w:left w:val="single" w:sz="4" w:space="0" w:color="auto"/>
            </w:tcBorders>
            <w:shd w:val="clear" w:color="auto" w:fill="auto"/>
            <w:noWrap/>
            <w:vAlign w:val="bottom"/>
            <w:hideMark/>
          </w:tcPr>
          <w:p w14:paraId="42A877B8" w14:textId="77777777" w:rsidR="00312AF0" w:rsidRPr="00273870" w:rsidRDefault="00312AF0" w:rsidP="009A6BC2">
            <w:pPr>
              <w:spacing w:after="0" w:line="240" w:lineRule="auto"/>
              <w:jc w:val="right"/>
              <w:rPr>
                <w:rFonts w:ascii="Garamond" w:eastAsia="Times New Roman" w:hAnsi="Garamond" w:cs="Times New Roman"/>
                <w:sz w:val="20"/>
                <w:szCs w:val="20"/>
              </w:rPr>
            </w:pPr>
          </w:p>
        </w:tc>
        <w:tc>
          <w:tcPr>
            <w:tcW w:w="990" w:type="dxa"/>
          </w:tcPr>
          <w:p w14:paraId="54059D6B" w14:textId="77777777" w:rsidR="00312AF0" w:rsidRPr="00273870" w:rsidRDefault="00312AF0" w:rsidP="009A6BC2">
            <w:pPr>
              <w:spacing w:after="0" w:line="240" w:lineRule="auto"/>
              <w:jc w:val="right"/>
              <w:rPr>
                <w:rFonts w:ascii="Garamond" w:hAnsi="Garamond" w:cs="Times New Roman"/>
                <w:sz w:val="20"/>
                <w:szCs w:val="20"/>
              </w:rPr>
            </w:pPr>
          </w:p>
        </w:tc>
        <w:tc>
          <w:tcPr>
            <w:tcW w:w="988" w:type="dxa"/>
            <w:shd w:val="clear" w:color="auto" w:fill="auto"/>
            <w:vAlign w:val="bottom"/>
          </w:tcPr>
          <w:p w14:paraId="7674E7F6" w14:textId="77777777" w:rsidR="00312AF0" w:rsidRPr="00273870" w:rsidRDefault="00312AF0" w:rsidP="009A6BC2">
            <w:pPr>
              <w:spacing w:after="0" w:line="240" w:lineRule="auto"/>
              <w:jc w:val="right"/>
              <w:rPr>
                <w:rFonts w:ascii="Garamond" w:hAnsi="Garamond" w:cs="Times New Roman"/>
                <w:sz w:val="20"/>
                <w:szCs w:val="20"/>
              </w:rPr>
            </w:pPr>
            <w:r w:rsidRPr="00273870">
              <w:rPr>
                <w:rFonts w:ascii="Garamond" w:hAnsi="Garamond" w:cs="Times New Roman"/>
                <w:sz w:val="20"/>
                <w:szCs w:val="20"/>
              </w:rPr>
              <w:t>21.89</w:t>
            </w:r>
          </w:p>
        </w:tc>
        <w:tc>
          <w:tcPr>
            <w:tcW w:w="1033" w:type="dxa"/>
          </w:tcPr>
          <w:p w14:paraId="7DF3BD40" w14:textId="77777777" w:rsidR="00312AF0" w:rsidRPr="00273870" w:rsidRDefault="00312AF0" w:rsidP="009A6BC2">
            <w:pPr>
              <w:spacing w:after="0" w:line="240" w:lineRule="auto"/>
              <w:jc w:val="right"/>
              <w:rPr>
                <w:rFonts w:ascii="Garamond" w:hAnsi="Garamond" w:cs="Times New Roman"/>
                <w:sz w:val="20"/>
                <w:szCs w:val="20"/>
              </w:rPr>
            </w:pPr>
          </w:p>
        </w:tc>
        <w:tc>
          <w:tcPr>
            <w:tcW w:w="946" w:type="dxa"/>
          </w:tcPr>
          <w:p w14:paraId="0AB04E3E" w14:textId="77777777" w:rsidR="00312AF0" w:rsidRPr="00273870" w:rsidRDefault="00312AF0" w:rsidP="009A6BC2">
            <w:pPr>
              <w:spacing w:after="0" w:line="240" w:lineRule="auto"/>
              <w:jc w:val="right"/>
              <w:rPr>
                <w:rFonts w:ascii="Garamond" w:hAnsi="Garamond" w:cs="Times New Roman"/>
                <w:sz w:val="20"/>
                <w:szCs w:val="20"/>
              </w:rPr>
            </w:pPr>
          </w:p>
        </w:tc>
        <w:tc>
          <w:tcPr>
            <w:tcW w:w="946" w:type="dxa"/>
          </w:tcPr>
          <w:p w14:paraId="28B65C18" w14:textId="77777777" w:rsidR="00312AF0" w:rsidRPr="00273870" w:rsidRDefault="00312AF0" w:rsidP="009A6BC2">
            <w:pPr>
              <w:spacing w:after="0" w:line="240" w:lineRule="auto"/>
              <w:jc w:val="right"/>
              <w:rPr>
                <w:rFonts w:ascii="Garamond" w:hAnsi="Garamond" w:cs="Times New Roman"/>
                <w:sz w:val="20"/>
                <w:szCs w:val="20"/>
              </w:rPr>
            </w:pPr>
          </w:p>
        </w:tc>
        <w:tc>
          <w:tcPr>
            <w:tcW w:w="901" w:type="dxa"/>
            <w:tcBorders>
              <w:right w:val="nil"/>
            </w:tcBorders>
            <w:shd w:val="clear" w:color="auto" w:fill="auto"/>
            <w:vAlign w:val="bottom"/>
          </w:tcPr>
          <w:p w14:paraId="76F7C7B4" w14:textId="77777777" w:rsidR="00312AF0" w:rsidRPr="00273870" w:rsidRDefault="00312AF0" w:rsidP="009A6BC2">
            <w:pPr>
              <w:spacing w:after="0" w:line="240" w:lineRule="auto"/>
              <w:jc w:val="right"/>
              <w:rPr>
                <w:rFonts w:ascii="Garamond" w:hAnsi="Garamond" w:cs="Times New Roman"/>
                <w:sz w:val="20"/>
                <w:szCs w:val="20"/>
              </w:rPr>
            </w:pPr>
            <w:r w:rsidRPr="00273870">
              <w:rPr>
                <w:rFonts w:ascii="Garamond" w:hAnsi="Garamond" w:cs="Times New Roman"/>
                <w:sz w:val="20"/>
                <w:szCs w:val="20"/>
              </w:rPr>
              <w:t>28.24</w:t>
            </w:r>
          </w:p>
        </w:tc>
      </w:tr>
      <w:tr w:rsidR="00273870" w:rsidRPr="00273870" w14:paraId="32A72B6A" w14:textId="77777777" w:rsidTr="009D7601">
        <w:trPr>
          <w:gridAfter w:val="1"/>
          <w:wAfter w:w="23" w:type="dxa"/>
          <w:trHeight w:val="13"/>
        </w:trPr>
        <w:tc>
          <w:tcPr>
            <w:tcW w:w="3330" w:type="dxa"/>
            <w:tcBorders>
              <w:top w:val="nil"/>
              <w:left w:val="nil"/>
              <w:bottom w:val="nil"/>
              <w:right w:val="nil"/>
            </w:tcBorders>
            <w:shd w:val="clear" w:color="auto" w:fill="auto"/>
            <w:noWrap/>
            <w:vAlign w:val="bottom"/>
            <w:hideMark/>
          </w:tcPr>
          <w:p w14:paraId="338EB593" w14:textId="77777777" w:rsidR="00312AF0" w:rsidRPr="00273870" w:rsidRDefault="00312AF0" w:rsidP="009A6BC2">
            <w:pPr>
              <w:spacing w:after="0" w:line="240" w:lineRule="auto"/>
              <w:rPr>
                <w:rFonts w:ascii="Garamond" w:eastAsia="Times New Roman" w:hAnsi="Garamond" w:cs="Times New Roman"/>
                <w:sz w:val="20"/>
                <w:szCs w:val="20"/>
              </w:rPr>
            </w:pPr>
            <w:r w:rsidRPr="00273870">
              <w:rPr>
                <w:rFonts w:ascii="Garamond" w:hAnsi="Garamond" w:cs="Times New Roman"/>
                <w:sz w:val="20"/>
                <w:szCs w:val="20"/>
              </w:rPr>
              <w:t xml:space="preserve">Police PCA                  </w:t>
            </w:r>
          </w:p>
        </w:tc>
        <w:tc>
          <w:tcPr>
            <w:tcW w:w="900" w:type="dxa"/>
            <w:tcBorders>
              <w:left w:val="single" w:sz="4" w:space="0" w:color="auto"/>
            </w:tcBorders>
            <w:shd w:val="clear" w:color="auto" w:fill="auto"/>
            <w:noWrap/>
            <w:vAlign w:val="bottom"/>
            <w:hideMark/>
          </w:tcPr>
          <w:p w14:paraId="04D89E6D" w14:textId="77777777" w:rsidR="00312AF0" w:rsidRPr="00273870" w:rsidRDefault="00312AF0" w:rsidP="009A6BC2">
            <w:pPr>
              <w:spacing w:after="0" w:line="240" w:lineRule="auto"/>
              <w:jc w:val="right"/>
              <w:rPr>
                <w:rFonts w:ascii="Garamond" w:eastAsia="Times New Roman" w:hAnsi="Garamond" w:cs="Times New Roman"/>
                <w:sz w:val="20"/>
                <w:szCs w:val="20"/>
              </w:rPr>
            </w:pPr>
          </w:p>
        </w:tc>
        <w:tc>
          <w:tcPr>
            <w:tcW w:w="990" w:type="dxa"/>
          </w:tcPr>
          <w:p w14:paraId="05425CCB" w14:textId="77777777" w:rsidR="00312AF0" w:rsidRPr="00273870" w:rsidRDefault="00312AF0" w:rsidP="009A6BC2">
            <w:pPr>
              <w:spacing w:after="0" w:line="240" w:lineRule="auto"/>
              <w:jc w:val="right"/>
              <w:rPr>
                <w:rFonts w:ascii="Garamond" w:hAnsi="Garamond" w:cs="Times New Roman"/>
                <w:sz w:val="20"/>
                <w:szCs w:val="20"/>
              </w:rPr>
            </w:pPr>
          </w:p>
        </w:tc>
        <w:tc>
          <w:tcPr>
            <w:tcW w:w="988" w:type="dxa"/>
          </w:tcPr>
          <w:p w14:paraId="5DEE9D21" w14:textId="77777777" w:rsidR="00312AF0" w:rsidRPr="00273870" w:rsidRDefault="00312AF0" w:rsidP="009A6BC2">
            <w:pPr>
              <w:spacing w:after="0" w:line="240" w:lineRule="auto"/>
              <w:jc w:val="right"/>
              <w:rPr>
                <w:rFonts w:ascii="Garamond" w:hAnsi="Garamond" w:cs="Times New Roman"/>
                <w:sz w:val="20"/>
                <w:szCs w:val="20"/>
              </w:rPr>
            </w:pPr>
          </w:p>
        </w:tc>
        <w:tc>
          <w:tcPr>
            <w:tcW w:w="1033" w:type="dxa"/>
            <w:shd w:val="clear" w:color="auto" w:fill="auto"/>
            <w:vAlign w:val="bottom"/>
          </w:tcPr>
          <w:p w14:paraId="260EDC79" w14:textId="77777777" w:rsidR="00312AF0" w:rsidRPr="00273870" w:rsidRDefault="00312AF0" w:rsidP="009A6BC2">
            <w:pPr>
              <w:spacing w:after="0" w:line="240" w:lineRule="auto"/>
              <w:jc w:val="right"/>
              <w:rPr>
                <w:rFonts w:ascii="Garamond" w:hAnsi="Garamond" w:cs="Times New Roman"/>
                <w:sz w:val="20"/>
                <w:szCs w:val="20"/>
              </w:rPr>
            </w:pPr>
            <w:r w:rsidRPr="00273870">
              <w:rPr>
                <w:rFonts w:ascii="Garamond" w:hAnsi="Garamond" w:cs="Times New Roman"/>
                <w:sz w:val="20"/>
                <w:szCs w:val="20"/>
              </w:rPr>
              <w:t>6.04</w:t>
            </w:r>
          </w:p>
        </w:tc>
        <w:tc>
          <w:tcPr>
            <w:tcW w:w="946" w:type="dxa"/>
          </w:tcPr>
          <w:p w14:paraId="232CCD80" w14:textId="77777777" w:rsidR="00312AF0" w:rsidRPr="00273870" w:rsidRDefault="00312AF0" w:rsidP="009A6BC2">
            <w:pPr>
              <w:spacing w:after="0" w:line="240" w:lineRule="auto"/>
              <w:jc w:val="right"/>
              <w:rPr>
                <w:rFonts w:ascii="Garamond" w:hAnsi="Garamond" w:cs="Times New Roman"/>
                <w:sz w:val="20"/>
                <w:szCs w:val="20"/>
              </w:rPr>
            </w:pPr>
          </w:p>
        </w:tc>
        <w:tc>
          <w:tcPr>
            <w:tcW w:w="946" w:type="dxa"/>
          </w:tcPr>
          <w:p w14:paraId="08D45C2E" w14:textId="77777777" w:rsidR="00312AF0" w:rsidRPr="00273870" w:rsidRDefault="00312AF0" w:rsidP="009A6BC2">
            <w:pPr>
              <w:spacing w:after="0" w:line="240" w:lineRule="auto"/>
              <w:jc w:val="right"/>
              <w:rPr>
                <w:rFonts w:ascii="Garamond" w:hAnsi="Garamond" w:cs="Times New Roman"/>
                <w:sz w:val="20"/>
                <w:szCs w:val="20"/>
              </w:rPr>
            </w:pPr>
          </w:p>
        </w:tc>
        <w:tc>
          <w:tcPr>
            <w:tcW w:w="901" w:type="dxa"/>
            <w:tcBorders>
              <w:right w:val="nil"/>
            </w:tcBorders>
            <w:shd w:val="clear" w:color="auto" w:fill="auto"/>
            <w:vAlign w:val="bottom"/>
          </w:tcPr>
          <w:p w14:paraId="55E0F86C" w14:textId="77777777" w:rsidR="00312AF0" w:rsidRPr="00273870" w:rsidRDefault="00312AF0" w:rsidP="009A6BC2">
            <w:pPr>
              <w:spacing w:after="0" w:line="240" w:lineRule="auto"/>
              <w:jc w:val="right"/>
              <w:rPr>
                <w:rFonts w:ascii="Garamond" w:hAnsi="Garamond" w:cs="Times New Roman"/>
                <w:sz w:val="20"/>
                <w:szCs w:val="20"/>
              </w:rPr>
            </w:pPr>
            <w:r w:rsidRPr="00273870">
              <w:rPr>
                <w:rFonts w:ascii="Garamond" w:hAnsi="Garamond" w:cs="Times New Roman"/>
                <w:sz w:val="20"/>
                <w:szCs w:val="20"/>
              </w:rPr>
              <w:t>6.66</w:t>
            </w:r>
          </w:p>
        </w:tc>
      </w:tr>
      <w:tr w:rsidR="00273870" w:rsidRPr="00273870" w14:paraId="7FB6825E" w14:textId="77777777" w:rsidTr="009D7601">
        <w:trPr>
          <w:gridAfter w:val="1"/>
          <w:wAfter w:w="23" w:type="dxa"/>
          <w:trHeight w:val="13"/>
        </w:trPr>
        <w:tc>
          <w:tcPr>
            <w:tcW w:w="3330" w:type="dxa"/>
            <w:tcBorders>
              <w:top w:val="nil"/>
              <w:left w:val="nil"/>
              <w:bottom w:val="nil"/>
              <w:right w:val="nil"/>
            </w:tcBorders>
            <w:shd w:val="clear" w:color="auto" w:fill="auto"/>
            <w:noWrap/>
            <w:vAlign w:val="bottom"/>
            <w:hideMark/>
          </w:tcPr>
          <w:p w14:paraId="523955BA" w14:textId="77777777" w:rsidR="00312AF0" w:rsidRPr="00273870" w:rsidRDefault="00312AF0" w:rsidP="009A6BC2">
            <w:pPr>
              <w:spacing w:after="0" w:line="240" w:lineRule="auto"/>
              <w:rPr>
                <w:rFonts w:ascii="Garamond" w:eastAsia="Times New Roman" w:hAnsi="Garamond" w:cs="Times New Roman"/>
                <w:sz w:val="20"/>
                <w:szCs w:val="20"/>
              </w:rPr>
            </w:pPr>
            <w:r w:rsidRPr="00273870">
              <w:rPr>
                <w:rFonts w:ascii="Garamond" w:hAnsi="Garamond" w:cs="Times New Roman"/>
                <w:sz w:val="20"/>
                <w:szCs w:val="20"/>
              </w:rPr>
              <w:t xml:space="preserve">Bar &amp; restaurant PCA </w:t>
            </w:r>
          </w:p>
        </w:tc>
        <w:tc>
          <w:tcPr>
            <w:tcW w:w="900" w:type="dxa"/>
            <w:tcBorders>
              <w:left w:val="single" w:sz="4" w:space="0" w:color="auto"/>
            </w:tcBorders>
            <w:shd w:val="clear" w:color="auto" w:fill="auto"/>
            <w:noWrap/>
            <w:vAlign w:val="bottom"/>
            <w:hideMark/>
          </w:tcPr>
          <w:p w14:paraId="7C9AA0B3" w14:textId="77777777" w:rsidR="00312AF0" w:rsidRPr="00273870" w:rsidRDefault="00312AF0" w:rsidP="009A6BC2">
            <w:pPr>
              <w:spacing w:after="0" w:line="240" w:lineRule="auto"/>
              <w:jc w:val="right"/>
              <w:rPr>
                <w:rFonts w:ascii="Garamond" w:eastAsia="Times New Roman" w:hAnsi="Garamond" w:cs="Times New Roman"/>
                <w:sz w:val="20"/>
                <w:szCs w:val="20"/>
              </w:rPr>
            </w:pPr>
          </w:p>
        </w:tc>
        <w:tc>
          <w:tcPr>
            <w:tcW w:w="990" w:type="dxa"/>
          </w:tcPr>
          <w:p w14:paraId="5313F4F4" w14:textId="77777777" w:rsidR="00312AF0" w:rsidRPr="00273870" w:rsidRDefault="00312AF0" w:rsidP="009A6BC2">
            <w:pPr>
              <w:spacing w:after="0" w:line="240" w:lineRule="auto"/>
              <w:jc w:val="right"/>
              <w:rPr>
                <w:rFonts w:ascii="Garamond" w:hAnsi="Garamond" w:cs="Times New Roman"/>
                <w:sz w:val="20"/>
                <w:szCs w:val="20"/>
              </w:rPr>
            </w:pPr>
          </w:p>
        </w:tc>
        <w:tc>
          <w:tcPr>
            <w:tcW w:w="988" w:type="dxa"/>
          </w:tcPr>
          <w:p w14:paraId="3FA90D48" w14:textId="77777777" w:rsidR="00312AF0" w:rsidRPr="00273870" w:rsidRDefault="00312AF0" w:rsidP="009A6BC2">
            <w:pPr>
              <w:spacing w:after="0" w:line="240" w:lineRule="auto"/>
              <w:jc w:val="right"/>
              <w:rPr>
                <w:rFonts w:ascii="Garamond" w:hAnsi="Garamond" w:cs="Times New Roman"/>
                <w:sz w:val="20"/>
                <w:szCs w:val="20"/>
              </w:rPr>
            </w:pPr>
          </w:p>
        </w:tc>
        <w:tc>
          <w:tcPr>
            <w:tcW w:w="1033" w:type="dxa"/>
            <w:shd w:val="clear" w:color="auto" w:fill="auto"/>
            <w:vAlign w:val="bottom"/>
          </w:tcPr>
          <w:p w14:paraId="536F586C" w14:textId="77777777" w:rsidR="00312AF0" w:rsidRPr="00273870" w:rsidRDefault="00312AF0" w:rsidP="009A6BC2">
            <w:pPr>
              <w:spacing w:after="0" w:line="240" w:lineRule="auto"/>
              <w:jc w:val="right"/>
              <w:rPr>
                <w:rFonts w:ascii="Garamond" w:hAnsi="Garamond" w:cs="Times New Roman"/>
                <w:sz w:val="20"/>
                <w:szCs w:val="20"/>
              </w:rPr>
            </w:pPr>
            <w:r w:rsidRPr="00273870">
              <w:rPr>
                <w:rFonts w:ascii="Garamond" w:hAnsi="Garamond" w:cs="Times New Roman"/>
                <w:sz w:val="20"/>
                <w:szCs w:val="20"/>
              </w:rPr>
              <w:t>9.29</w:t>
            </w:r>
          </w:p>
        </w:tc>
        <w:tc>
          <w:tcPr>
            <w:tcW w:w="946" w:type="dxa"/>
          </w:tcPr>
          <w:p w14:paraId="71A01C32" w14:textId="77777777" w:rsidR="00312AF0" w:rsidRPr="00273870" w:rsidRDefault="00312AF0" w:rsidP="009A6BC2">
            <w:pPr>
              <w:spacing w:after="0" w:line="240" w:lineRule="auto"/>
              <w:jc w:val="right"/>
              <w:rPr>
                <w:rFonts w:ascii="Garamond" w:hAnsi="Garamond" w:cs="Times New Roman"/>
                <w:sz w:val="20"/>
                <w:szCs w:val="20"/>
              </w:rPr>
            </w:pPr>
          </w:p>
        </w:tc>
        <w:tc>
          <w:tcPr>
            <w:tcW w:w="946" w:type="dxa"/>
          </w:tcPr>
          <w:p w14:paraId="266698C3" w14:textId="77777777" w:rsidR="00312AF0" w:rsidRPr="00273870" w:rsidRDefault="00312AF0" w:rsidP="009A6BC2">
            <w:pPr>
              <w:spacing w:after="0" w:line="240" w:lineRule="auto"/>
              <w:jc w:val="right"/>
              <w:rPr>
                <w:rFonts w:ascii="Garamond" w:hAnsi="Garamond" w:cs="Times New Roman"/>
                <w:sz w:val="20"/>
                <w:szCs w:val="20"/>
              </w:rPr>
            </w:pPr>
          </w:p>
        </w:tc>
        <w:tc>
          <w:tcPr>
            <w:tcW w:w="901" w:type="dxa"/>
            <w:tcBorders>
              <w:right w:val="nil"/>
            </w:tcBorders>
            <w:shd w:val="clear" w:color="auto" w:fill="auto"/>
            <w:vAlign w:val="bottom"/>
          </w:tcPr>
          <w:p w14:paraId="48FF2836" w14:textId="77777777" w:rsidR="00312AF0" w:rsidRPr="00273870" w:rsidRDefault="00312AF0" w:rsidP="009A6BC2">
            <w:pPr>
              <w:spacing w:after="0" w:line="240" w:lineRule="auto"/>
              <w:jc w:val="right"/>
              <w:rPr>
                <w:rFonts w:ascii="Garamond" w:hAnsi="Garamond" w:cs="Times New Roman"/>
                <w:sz w:val="20"/>
                <w:szCs w:val="20"/>
              </w:rPr>
            </w:pPr>
            <w:r w:rsidRPr="00273870">
              <w:rPr>
                <w:rFonts w:ascii="Garamond" w:hAnsi="Garamond" w:cs="Times New Roman"/>
                <w:sz w:val="20"/>
                <w:szCs w:val="20"/>
              </w:rPr>
              <w:t>10.48</w:t>
            </w:r>
          </w:p>
        </w:tc>
      </w:tr>
      <w:tr w:rsidR="00273870" w:rsidRPr="00273870" w14:paraId="3557D44D" w14:textId="77777777" w:rsidTr="009D7601">
        <w:trPr>
          <w:gridAfter w:val="1"/>
          <w:wAfter w:w="23" w:type="dxa"/>
          <w:trHeight w:val="13"/>
        </w:trPr>
        <w:tc>
          <w:tcPr>
            <w:tcW w:w="3330" w:type="dxa"/>
            <w:tcBorders>
              <w:top w:val="nil"/>
              <w:left w:val="nil"/>
              <w:bottom w:val="nil"/>
              <w:right w:val="nil"/>
            </w:tcBorders>
            <w:shd w:val="clear" w:color="auto" w:fill="auto"/>
            <w:noWrap/>
            <w:vAlign w:val="bottom"/>
            <w:hideMark/>
          </w:tcPr>
          <w:p w14:paraId="17B45FCA" w14:textId="77777777" w:rsidR="00312AF0" w:rsidRPr="00273870" w:rsidRDefault="00312AF0" w:rsidP="009A6BC2">
            <w:pPr>
              <w:spacing w:after="0" w:line="240" w:lineRule="auto"/>
              <w:rPr>
                <w:rFonts w:ascii="Garamond" w:eastAsia="Times New Roman" w:hAnsi="Garamond" w:cs="Times New Roman"/>
                <w:sz w:val="20"/>
                <w:szCs w:val="20"/>
              </w:rPr>
            </w:pPr>
            <w:r w:rsidRPr="00273870">
              <w:rPr>
                <w:rFonts w:ascii="Garamond" w:hAnsi="Garamond" w:cs="Times New Roman"/>
                <w:sz w:val="20"/>
                <w:szCs w:val="20"/>
              </w:rPr>
              <w:t xml:space="preserve">Secondary &amp; lower educ. PCA </w:t>
            </w:r>
          </w:p>
        </w:tc>
        <w:tc>
          <w:tcPr>
            <w:tcW w:w="900" w:type="dxa"/>
            <w:tcBorders>
              <w:left w:val="single" w:sz="4" w:space="0" w:color="auto"/>
            </w:tcBorders>
            <w:shd w:val="clear" w:color="auto" w:fill="auto"/>
            <w:noWrap/>
            <w:vAlign w:val="bottom"/>
            <w:hideMark/>
          </w:tcPr>
          <w:p w14:paraId="7DCB83CC" w14:textId="77777777" w:rsidR="00312AF0" w:rsidRPr="00273870" w:rsidRDefault="00312AF0" w:rsidP="009A6BC2">
            <w:pPr>
              <w:spacing w:after="0" w:line="240" w:lineRule="auto"/>
              <w:jc w:val="right"/>
              <w:rPr>
                <w:rFonts w:ascii="Garamond" w:eastAsia="Times New Roman" w:hAnsi="Garamond" w:cs="Times New Roman"/>
                <w:sz w:val="20"/>
                <w:szCs w:val="20"/>
              </w:rPr>
            </w:pPr>
          </w:p>
        </w:tc>
        <w:tc>
          <w:tcPr>
            <w:tcW w:w="990" w:type="dxa"/>
          </w:tcPr>
          <w:p w14:paraId="038C2AE4" w14:textId="77777777" w:rsidR="00312AF0" w:rsidRPr="00273870" w:rsidRDefault="00312AF0" w:rsidP="009A6BC2">
            <w:pPr>
              <w:spacing w:after="0" w:line="240" w:lineRule="auto"/>
              <w:jc w:val="right"/>
              <w:rPr>
                <w:rFonts w:ascii="Garamond" w:hAnsi="Garamond" w:cs="Times New Roman"/>
                <w:sz w:val="20"/>
                <w:szCs w:val="20"/>
              </w:rPr>
            </w:pPr>
          </w:p>
        </w:tc>
        <w:tc>
          <w:tcPr>
            <w:tcW w:w="988" w:type="dxa"/>
          </w:tcPr>
          <w:p w14:paraId="33561105" w14:textId="77777777" w:rsidR="00312AF0" w:rsidRPr="00273870" w:rsidRDefault="00312AF0" w:rsidP="009A6BC2">
            <w:pPr>
              <w:spacing w:after="0" w:line="240" w:lineRule="auto"/>
              <w:jc w:val="right"/>
              <w:rPr>
                <w:rFonts w:ascii="Garamond" w:hAnsi="Garamond" w:cs="Times New Roman"/>
                <w:sz w:val="20"/>
                <w:szCs w:val="20"/>
              </w:rPr>
            </w:pPr>
          </w:p>
        </w:tc>
        <w:tc>
          <w:tcPr>
            <w:tcW w:w="1033" w:type="dxa"/>
            <w:shd w:val="clear" w:color="auto" w:fill="auto"/>
            <w:vAlign w:val="bottom"/>
          </w:tcPr>
          <w:p w14:paraId="07D7BC65" w14:textId="77777777" w:rsidR="00312AF0" w:rsidRPr="00273870" w:rsidRDefault="00312AF0" w:rsidP="009A6BC2">
            <w:pPr>
              <w:spacing w:after="0" w:line="240" w:lineRule="auto"/>
              <w:jc w:val="right"/>
              <w:rPr>
                <w:rFonts w:ascii="Garamond" w:hAnsi="Garamond" w:cs="Times New Roman"/>
                <w:sz w:val="20"/>
                <w:szCs w:val="20"/>
              </w:rPr>
            </w:pPr>
            <w:r w:rsidRPr="00273870">
              <w:rPr>
                <w:rFonts w:ascii="Garamond" w:hAnsi="Garamond" w:cs="Times New Roman"/>
                <w:sz w:val="20"/>
                <w:szCs w:val="20"/>
              </w:rPr>
              <w:t>9.14</w:t>
            </w:r>
          </w:p>
        </w:tc>
        <w:tc>
          <w:tcPr>
            <w:tcW w:w="946" w:type="dxa"/>
          </w:tcPr>
          <w:p w14:paraId="7A631E6B" w14:textId="77777777" w:rsidR="00312AF0" w:rsidRPr="00273870" w:rsidRDefault="00312AF0" w:rsidP="009A6BC2">
            <w:pPr>
              <w:spacing w:after="0" w:line="240" w:lineRule="auto"/>
              <w:jc w:val="right"/>
              <w:rPr>
                <w:rFonts w:ascii="Garamond" w:hAnsi="Garamond" w:cs="Times New Roman"/>
                <w:sz w:val="20"/>
                <w:szCs w:val="20"/>
              </w:rPr>
            </w:pPr>
          </w:p>
        </w:tc>
        <w:tc>
          <w:tcPr>
            <w:tcW w:w="946" w:type="dxa"/>
          </w:tcPr>
          <w:p w14:paraId="4792E3C2" w14:textId="77777777" w:rsidR="00312AF0" w:rsidRPr="00273870" w:rsidRDefault="00312AF0" w:rsidP="009A6BC2">
            <w:pPr>
              <w:spacing w:after="0" w:line="240" w:lineRule="auto"/>
              <w:jc w:val="right"/>
              <w:rPr>
                <w:rFonts w:ascii="Garamond" w:hAnsi="Garamond" w:cs="Times New Roman"/>
                <w:sz w:val="20"/>
                <w:szCs w:val="20"/>
              </w:rPr>
            </w:pPr>
          </w:p>
        </w:tc>
        <w:tc>
          <w:tcPr>
            <w:tcW w:w="901" w:type="dxa"/>
            <w:tcBorders>
              <w:right w:val="nil"/>
            </w:tcBorders>
            <w:shd w:val="clear" w:color="auto" w:fill="auto"/>
            <w:vAlign w:val="bottom"/>
          </w:tcPr>
          <w:p w14:paraId="6938711A" w14:textId="77777777" w:rsidR="00312AF0" w:rsidRPr="00273870" w:rsidRDefault="00312AF0" w:rsidP="009A6BC2">
            <w:pPr>
              <w:spacing w:after="0" w:line="240" w:lineRule="auto"/>
              <w:jc w:val="right"/>
              <w:rPr>
                <w:rFonts w:ascii="Garamond" w:hAnsi="Garamond" w:cs="Times New Roman"/>
                <w:sz w:val="20"/>
                <w:szCs w:val="20"/>
              </w:rPr>
            </w:pPr>
            <w:r w:rsidRPr="00273870">
              <w:rPr>
                <w:rFonts w:ascii="Garamond" w:hAnsi="Garamond" w:cs="Times New Roman"/>
                <w:sz w:val="20"/>
                <w:szCs w:val="20"/>
              </w:rPr>
              <w:t>11.19</w:t>
            </w:r>
          </w:p>
        </w:tc>
      </w:tr>
      <w:tr w:rsidR="00273870" w:rsidRPr="00273870" w14:paraId="5F702618" w14:textId="77777777" w:rsidTr="009D7601">
        <w:trPr>
          <w:gridAfter w:val="1"/>
          <w:wAfter w:w="23" w:type="dxa"/>
          <w:trHeight w:val="2"/>
        </w:trPr>
        <w:tc>
          <w:tcPr>
            <w:tcW w:w="3330" w:type="dxa"/>
            <w:tcBorders>
              <w:top w:val="nil"/>
              <w:left w:val="nil"/>
              <w:bottom w:val="nil"/>
              <w:right w:val="nil"/>
            </w:tcBorders>
            <w:shd w:val="clear" w:color="auto" w:fill="auto"/>
            <w:noWrap/>
            <w:vAlign w:val="bottom"/>
            <w:hideMark/>
          </w:tcPr>
          <w:p w14:paraId="0578705B" w14:textId="77777777" w:rsidR="00312AF0" w:rsidRPr="00273870" w:rsidRDefault="00312AF0" w:rsidP="009A6BC2">
            <w:pPr>
              <w:spacing w:after="0" w:line="240" w:lineRule="auto"/>
              <w:rPr>
                <w:rFonts w:ascii="Garamond" w:eastAsia="Times New Roman" w:hAnsi="Garamond" w:cs="Times New Roman"/>
                <w:sz w:val="20"/>
                <w:szCs w:val="20"/>
              </w:rPr>
            </w:pPr>
            <w:r w:rsidRPr="00273870">
              <w:rPr>
                <w:rFonts w:ascii="Garamond" w:hAnsi="Garamond" w:cs="Times New Roman"/>
                <w:sz w:val="20"/>
                <w:szCs w:val="20"/>
              </w:rPr>
              <w:t>University PCA</w:t>
            </w:r>
          </w:p>
        </w:tc>
        <w:tc>
          <w:tcPr>
            <w:tcW w:w="900" w:type="dxa"/>
            <w:tcBorders>
              <w:left w:val="single" w:sz="4" w:space="0" w:color="auto"/>
            </w:tcBorders>
            <w:shd w:val="clear" w:color="auto" w:fill="auto"/>
            <w:noWrap/>
            <w:vAlign w:val="bottom"/>
            <w:hideMark/>
          </w:tcPr>
          <w:p w14:paraId="787B197D" w14:textId="77777777" w:rsidR="00312AF0" w:rsidRPr="00273870" w:rsidRDefault="00312AF0" w:rsidP="009A6BC2">
            <w:pPr>
              <w:spacing w:after="0" w:line="240" w:lineRule="auto"/>
              <w:jc w:val="right"/>
              <w:rPr>
                <w:rFonts w:ascii="Garamond" w:eastAsia="Times New Roman" w:hAnsi="Garamond" w:cs="Times New Roman"/>
                <w:sz w:val="20"/>
                <w:szCs w:val="20"/>
              </w:rPr>
            </w:pPr>
          </w:p>
        </w:tc>
        <w:tc>
          <w:tcPr>
            <w:tcW w:w="990" w:type="dxa"/>
          </w:tcPr>
          <w:p w14:paraId="258DC6B9" w14:textId="77777777" w:rsidR="00312AF0" w:rsidRPr="00273870" w:rsidRDefault="00312AF0" w:rsidP="009A6BC2">
            <w:pPr>
              <w:spacing w:after="0" w:line="240" w:lineRule="auto"/>
              <w:jc w:val="right"/>
              <w:rPr>
                <w:rFonts w:ascii="Garamond" w:hAnsi="Garamond" w:cs="Times New Roman"/>
                <w:sz w:val="20"/>
                <w:szCs w:val="20"/>
              </w:rPr>
            </w:pPr>
          </w:p>
        </w:tc>
        <w:tc>
          <w:tcPr>
            <w:tcW w:w="988" w:type="dxa"/>
          </w:tcPr>
          <w:p w14:paraId="4B0D79DA" w14:textId="77777777" w:rsidR="00312AF0" w:rsidRPr="00273870" w:rsidRDefault="00312AF0" w:rsidP="009A6BC2">
            <w:pPr>
              <w:spacing w:after="0" w:line="240" w:lineRule="auto"/>
              <w:jc w:val="right"/>
              <w:rPr>
                <w:rFonts w:ascii="Garamond" w:hAnsi="Garamond" w:cs="Times New Roman"/>
                <w:sz w:val="20"/>
                <w:szCs w:val="20"/>
              </w:rPr>
            </w:pPr>
          </w:p>
        </w:tc>
        <w:tc>
          <w:tcPr>
            <w:tcW w:w="1033" w:type="dxa"/>
            <w:shd w:val="clear" w:color="auto" w:fill="auto"/>
            <w:vAlign w:val="bottom"/>
          </w:tcPr>
          <w:p w14:paraId="5F088772" w14:textId="77777777" w:rsidR="00312AF0" w:rsidRPr="00273870" w:rsidRDefault="00312AF0" w:rsidP="009A6BC2">
            <w:pPr>
              <w:spacing w:after="0" w:line="240" w:lineRule="auto"/>
              <w:jc w:val="right"/>
              <w:rPr>
                <w:rFonts w:ascii="Garamond" w:hAnsi="Garamond" w:cs="Times New Roman"/>
                <w:sz w:val="20"/>
                <w:szCs w:val="20"/>
              </w:rPr>
            </w:pPr>
            <w:r w:rsidRPr="00273870">
              <w:rPr>
                <w:rFonts w:ascii="Garamond" w:hAnsi="Garamond" w:cs="Times New Roman"/>
                <w:sz w:val="20"/>
                <w:szCs w:val="20"/>
              </w:rPr>
              <w:t>3.67</w:t>
            </w:r>
          </w:p>
        </w:tc>
        <w:tc>
          <w:tcPr>
            <w:tcW w:w="946" w:type="dxa"/>
          </w:tcPr>
          <w:p w14:paraId="654105CA" w14:textId="77777777" w:rsidR="00312AF0" w:rsidRPr="00273870" w:rsidRDefault="00312AF0" w:rsidP="009A6BC2">
            <w:pPr>
              <w:spacing w:after="0" w:line="240" w:lineRule="auto"/>
              <w:jc w:val="right"/>
              <w:rPr>
                <w:rFonts w:ascii="Garamond" w:hAnsi="Garamond" w:cs="Times New Roman"/>
                <w:sz w:val="20"/>
                <w:szCs w:val="20"/>
              </w:rPr>
            </w:pPr>
          </w:p>
        </w:tc>
        <w:tc>
          <w:tcPr>
            <w:tcW w:w="946" w:type="dxa"/>
          </w:tcPr>
          <w:p w14:paraId="0A880D5F" w14:textId="77777777" w:rsidR="00312AF0" w:rsidRPr="00273870" w:rsidRDefault="00312AF0" w:rsidP="009A6BC2">
            <w:pPr>
              <w:spacing w:after="0" w:line="240" w:lineRule="auto"/>
              <w:jc w:val="right"/>
              <w:rPr>
                <w:rFonts w:ascii="Garamond" w:hAnsi="Garamond" w:cs="Times New Roman"/>
                <w:sz w:val="20"/>
                <w:szCs w:val="20"/>
              </w:rPr>
            </w:pPr>
          </w:p>
        </w:tc>
        <w:tc>
          <w:tcPr>
            <w:tcW w:w="901" w:type="dxa"/>
            <w:tcBorders>
              <w:right w:val="nil"/>
            </w:tcBorders>
            <w:shd w:val="clear" w:color="auto" w:fill="auto"/>
            <w:vAlign w:val="bottom"/>
          </w:tcPr>
          <w:p w14:paraId="2075BA13" w14:textId="77777777" w:rsidR="00312AF0" w:rsidRPr="00273870" w:rsidRDefault="00312AF0" w:rsidP="009A6BC2">
            <w:pPr>
              <w:spacing w:after="0" w:line="240" w:lineRule="auto"/>
              <w:jc w:val="right"/>
              <w:rPr>
                <w:rFonts w:ascii="Garamond" w:hAnsi="Garamond" w:cs="Times New Roman"/>
                <w:sz w:val="20"/>
                <w:szCs w:val="20"/>
              </w:rPr>
            </w:pPr>
            <w:r w:rsidRPr="00273870">
              <w:rPr>
                <w:rFonts w:ascii="Garamond" w:hAnsi="Garamond" w:cs="Times New Roman"/>
                <w:sz w:val="20"/>
                <w:szCs w:val="20"/>
              </w:rPr>
              <w:t>4.15</w:t>
            </w:r>
          </w:p>
        </w:tc>
      </w:tr>
      <w:tr w:rsidR="00273870" w:rsidRPr="00273870" w14:paraId="2DEDB3CE" w14:textId="77777777" w:rsidTr="009D7601">
        <w:trPr>
          <w:gridAfter w:val="1"/>
          <w:wAfter w:w="23" w:type="dxa"/>
          <w:trHeight w:val="2"/>
        </w:trPr>
        <w:tc>
          <w:tcPr>
            <w:tcW w:w="3330" w:type="dxa"/>
            <w:tcBorders>
              <w:top w:val="nil"/>
              <w:left w:val="nil"/>
              <w:bottom w:val="nil"/>
              <w:right w:val="nil"/>
            </w:tcBorders>
            <w:shd w:val="clear" w:color="auto" w:fill="auto"/>
            <w:noWrap/>
            <w:vAlign w:val="bottom"/>
          </w:tcPr>
          <w:p w14:paraId="6C725396" w14:textId="77777777" w:rsidR="00312AF0" w:rsidRPr="00273870" w:rsidRDefault="00312AF0" w:rsidP="009A6BC2">
            <w:pPr>
              <w:spacing w:after="0" w:line="240" w:lineRule="auto"/>
              <w:rPr>
                <w:rFonts w:ascii="Garamond" w:hAnsi="Garamond" w:cs="Times New Roman"/>
                <w:sz w:val="20"/>
                <w:szCs w:val="20"/>
              </w:rPr>
            </w:pPr>
            <w:r w:rsidRPr="00273870">
              <w:rPr>
                <w:rFonts w:ascii="Garamond" w:hAnsi="Garamond" w:cs="Times New Roman"/>
                <w:sz w:val="20"/>
                <w:szCs w:val="20"/>
              </w:rPr>
              <w:t xml:space="preserve">Pharmacy PCA </w:t>
            </w:r>
          </w:p>
        </w:tc>
        <w:tc>
          <w:tcPr>
            <w:tcW w:w="900" w:type="dxa"/>
            <w:tcBorders>
              <w:left w:val="single" w:sz="4" w:space="0" w:color="auto"/>
            </w:tcBorders>
            <w:shd w:val="clear" w:color="auto" w:fill="auto"/>
            <w:noWrap/>
            <w:vAlign w:val="bottom"/>
          </w:tcPr>
          <w:p w14:paraId="78FD9EC5" w14:textId="77777777" w:rsidR="00312AF0" w:rsidRPr="00273870" w:rsidRDefault="00312AF0" w:rsidP="009A6BC2">
            <w:pPr>
              <w:spacing w:after="0" w:line="240" w:lineRule="auto"/>
              <w:jc w:val="right"/>
              <w:rPr>
                <w:rFonts w:ascii="Garamond" w:hAnsi="Garamond" w:cs="Times New Roman"/>
                <w:sz w:val="20"/>
                <w:szCs w:val="20"/>
              </w:rPr>
            </w:pPr>
          </w:p>
        </w:tc>
        <w:tc>
          <w:tcPr>
            <w:tcW w:w="990" w:type="dxa"/>
          </w:tcPr>
          <w:p w14:paraId="34C0E061" w14:textId="77777777" w:rsidR="00312AF0" w:rsidRPr="00273870" w:rsidRDefault="00312AF0" w:rsidP="009A6BC2">
            <w:pPr>
              <w:spacing w:after="0" w:line="240" w:lineRule="auto"/>
              <w:jc w:val="right"/>
              <w:rPr>
                <w:rFonts w:ascii="Garamond" w:hAnsi="Garamond" w:cs="Times New Roman"/>
                <w:sz w:val="20"/>
                <w:szCs w:val="20"/>
              </w:rPr>
            </w:pPr>
          </w:p>
        </w:tc>
        <w:tc>
          <w:tcPr>
            <w:tcW w:w="988" w:type="dxa"/>
          </w:tcPr>
          <w:p w14:paraId="666CC9F8" w14:textId="77777777" w:rsidR="00312AF0" w:rsidRPr="00273870" w:rsidRDefault="00312AF0" w:rsidP="009A6BC2">
            <w:pPr>
              <w:spacing w:after="0" w:line="240" w:lineRule="auto"/>
              <w:jc w:val="right"/>
              <w:rPr>
                <w:rFonts w:ascii="Garamond" w:hAnsi="Garamond" w:cs="Times New Roman"/>
                <w:sz w:val="20"/>
                <w:szCs w:val="20"/>
              </w:rPr>
            </w:pPr>
          </w:p>
        </w:tc>
        <w:tc>
          <w:tcPr>
            <w:tcW w:w="1033" w:type="dxa"/>
            <w:shd w:val="clear" w:color="auto" w:fill="auto"/>
            <w:vAlign w:val="bottom"/>
          </w:tcPr>
          <w:p w14:paraId="768D1C09" w14:textId="77777777" w:rsidR="00312AF0" w:rsidRPr="00273870" w:rsidRDefault="00312AF0" w:rsidP="009A6BC2">
            <w:pPr>
              <w:spacing w:after="0" w:line="240" w:lineRule="auto"/>
              <w:jc w:val="right"/>
              <w:rPr>
                <w:rFonts w:ascii="Garamond" w:hAnsi="Garamond" w:cs="Times New Roman"/>
                <w:sz w:val="20"/>
                <w:szCs w:val="20"/>
              </w:rPr>
            </w:pPr>
            <w:r w:rsidRPr="00273870">
              <w:rPr>
                <w:rFonts w:ascii="Garamond" w:hAnsi="Garamond" w:cs="Times New Roman"/>
                <w:sz w:val="20"/>
                <w:szCs w:val="20"/>
              </w:rPr>
              <w:t>10.12</w:t>
            </w:r>
          </w:p>
        </w:tc>
        <w:tc>
          <w:tcPr>
            <w:tcW w:w="946" w:type="dxa"/>
          </w:tcPr>
          <w:p w14:paraId="1E798985" w14:textId="77777777" w:rsidR="00312AF0" w:rsidRPr="00273870" w:rsidRDefault="00312AF0" w:rsidP="009A6BC2">
            <w:pPr>
              <w:spacing w:after="0" w:line="240" w:lineRule="auto"/>
              <w:jc w:val="right"/>
              <w:rPr>
                <w:rFonts w:ascii="Garamond" w:hAnsi="Garamond" w:cs="Times New Roman"/>
                <w:sz w:val="20"/>
                <w:szCs w:val="20"/>
              </w:rPr>
            </w:pPr>
          </w:p>
        </w:tc>
        <w:tc>
          <w:tcPr>
            <w:tcW w:w="946" w:type="dxa"/>
          </w:tcPr>
          <w:p w14:paraId="379D7DB9" w14:textId="77777777" w:rsidR="00312AF0" w:rsidRPr="00273870" w:rsidRDefault="00312AF0" w:rsidP="009A6BC2">
            <w:pPr>
              <w:spacing w:after="0" w:line="240" w:lineRule="auto"/>
              <w:jc w:val="right"/>
              <w:rPr>
                <w:rFonts w:ascii="Garamond" w:hAnsi="Garamond" w:cs="Times New Roman"/>
                <w:sz w:val="20"/>
                <w:szCs w:val="20"/>
              </w:rPr>
            </w:pPr>
          </w:p>
        </w:tc>
        <w:tc>
          <w:tcPr>
            <w:tcW w:w="901" w:type="dxa"/>
            <w:tcBorders>
              <w:right w:val="nil"/>
            </w:tcBorders>
            <w:shd w:val="clear" w:color="auto" w:fill="auto"/>
            <w:vAlign w:val="bottom"/>
          </w:tcPr>
          <w:p w14:paraId="2FECE3D8" w14:textId="77777777" w:rsidR="00312AF0" w:rsidRPr="00273870" w:rsidRDefault="00312AF0" w:rsidP="009A6BC2">
            <w:pPr>
              <w:spacing w:after="0" w:line="240" w:lineRule="auto"/>
              <w:jc w:val="right"/>
              <w:rPr>
                <w:rFonts w:ascii="Garamond" w:hAnsi="Garamond" w:cs="Times New Roman"/>
                <w:sz w:val="20"/>
                <w:szCs w:val="20"/>
              </w:rPr>
            </w:pPr>
            <w:r w:rsidRPr="00273870">
              <w:rPr>
                <w:rFonts w:ascii="Garamond" w:hAnsi="Garamond" w:cs="Times New Roman"/>
                <w:sz w:val="20"/>
                <w:szCs w:val="20"/>
              </w:rPr>
              <w:t>11.08</w:t>
            </w:r>
          </w:p>
        </w:tc>
      </w:tr>
      <w:tr w:rsidR="00273870" w:rsidRPr="00273870" w14:paraId="3D6CC2C6" w14:textId="77777777" w:rsidTr="009D7601">
        <w:trPr>
          <w:gridAfter w:val="1"/>
          <w:wAfter w:w="23" w:type="dxa"/>
          <w:trHeight w:val="2"/>
        </w:trPr>
        <w:tc>
          <w:tcPr>
            <w:tcW w:w="3330" w:type="dxa"/>
            <w:tcBorders>
              <w:top w:val="nil"/>
              <w:left w:val="nil"/>
              <w:bottom w:val="nil"/>
              <w:right w:val="nil"/>
            </w:tcBorders>
            <w:shd w:val="clear" w:color="auto" w:fill="auto"/>
            <w:noWrap/>
            <w:vAlign w:val="bottom"/>
          </w:tcPr>
          <w:p w14:paraId="1317B39D" w14:textId="77777777" w:rsidR="00312AF0" w:rsidRPr="00273870" w:rsidRDefault="00312AF0" w:rsidP="009A6BC2">
            <w:pPr>
              <w:spacing w:after="0" w:line="240" w:lineRule="auto"/>
              <w:rPr>
                <w:rFonts w:ascii="Garamond" w:hAnsi="Garamond" w:cs="Times New Roman"/>
                <w:sz w:val="20"/>
                <w:szCs w:val="20"/>
              </w:rPr>
            </w:pPr>
            <w:r w:rsidRPr="00273870">
              <w:rPr>
                <w:rFonts w:ascii="Garamond" w:hAnsi="Garamond" w:cs="Times New Roman"/>
                <w:sz w:val="20"/>
                <w:szCs w:val="20"/>
              </w:rPr>
              <w:t xml:space="preserve">Hospital &amp; Clinique PCA </w:t>
            </w:r>
          </w:p>
        </w:tc>
        <w:tc>
          <w:tcPr>
            <w:tcW w:w="900" w:type="dxa"/>
            <w:tcBorders>
              <w:left w:val="single" w:sz="4" w:space="0" w:color="auto"/>
            </w:tcBorders>
            <w:shd w:val="clear" w:color="auto" w:fill="auto"/>
            <w:noWrap/>
            <w:vAlign w:val="bottom"/>
          </w:tcPr>
          <w:p w14:paraId="0F525658" w14:textId="77777777" w:rsidR="00312AF0" w:rsidRPr="00273870" w:rsidRDefault="00312AF0" w:rsidP="009A6BC2">
            <w:pPr>
              <w:spacing w:after="0" w:line="240" w:lineRule="auto"/>
              <w:jc w:val="right"/>
              <w:rPr>
                <w:rFonts w:ascii="Garamond" w:hAnsi="Garamond" w:cs="Times New Roman"/>
                <w:sz w:val="20"/>
                <w:szCs w:val="20"/>
              </w:rPr>
            </w:pPr>
          </w:p>
        </w:tc>
        <w:tc>
          <w:tcPr>
            <w:tcW w:w="990" w:type="dxa"/>
          </w:tcPr>
          <w:p w14:paraId="64C72C4F" w14:textId="77777777" w:rsidR="00312AF0" w:rsidRPr="00273870" w:rsidRDefault="00312AF0" w:rsidP="009A6BC2">
            <w:pPr>
              <w:spacing w:after="0" w:line="240" w:lineRule="auto"/>
              <w:jc w:val="right"/>
              <w:rPr>
                <w:rFonts w:ascii="Garamond" w:hAnsi="Garamond" w:cs="Times New Roman"/>
                <w:sz w:val="20"/>
                <w:szCs w:val="20"/>
              </w:rPr>
            </w:pPr>
          </w:p>
        </w:tc>
        <w:tc>
          <w:tcPr>
            <w:tcW w:w="988" w:type="dxa"/>
          </w:tcPr>
          <w:p w14:paraId="47FBB155" w14:textId="77777777" w:rsidR="00312AF0" w:rsidRPr="00273870" w:rsidRDefault="00312AF0" w:rsidP="009A6BC2">
            <w:pPr>
              <w:spacing w:after="0" w:line="240" w:lineRule="auto"/>
              <w:jc w:val="right"/>
              <w:rPr>
                <w:rFonts w:ascii="Garamond" w:hAnsi="Garamond" w:cs="Times New Roman"/>
                <w:sz w:val="20"/>
                <w:szCs w:val="20"/>
              </w:rPr>
            </w:pPr>
          </w:p>
        </w:tc>
        <w:tc>
          <w:tcPr>
            <w:tcW w:w="1033" w:type="dxa"/>
            <w:shd w:val="clear" w:color="auto" w:fill="auto"/>
            <w:vAlign w:val="bottom"/>
          </w:tcPr>
          <w:p w14:paraId="1DCEF388" w14:textId="77777777" w:rsidR="00312AF0" w:rsidRPr="00273870" w:rsidRDefault="00312AF0" w:rsidP="009A6BC2">
            <w:pPr>
              <w:spacing w:after="0" w:line="240" w:lineRule="auto"/>
              <w:jc w:val="right"/>
              <w:rPr>
                <w:rFonts w:ascii="Garamond" w:hAnsi="Garamond" w:cs="Times New Roman"/>
                <w:sz w:val="20"/>
                <w:szCs w:val="20"/>
              </w:rPr>
            </w:pPr>
            <w:r w:rsidRPr="00273870">
              <w:rPr>
                <w:rFonts w:ascii="Garamond" w:hAnsi="Garamond" w:cs="Times New Roman"/>
                <w:sz w:val="20"/>
                <w:szCs w:val="20"/>
              </w:rPr>
              <w:t>3.62</w:t>
            </w:r>
          </w:p>
        </w:tc>
        <w:tc>
          <w:tcPr>
            <w:tcW w:w="946" w:type="dxa"/>
          </w:tcPr>
          <w:p w14:paraId="2761603B" w14:textId="77777777" w:rsidR="00312AF0" w:rsidRPr="00273870" w:rsidRDefault="00312AF0" w:rsidP="009A6BC2">
            <w:pPr>
              <w:spacing w:after="0" w:line="240" w:lineRule="auto"/>
              <w:jc w:val="right"/>
              <w:rPr>
                <w:rFonts w:ascii="Garamond" w:hAnsi="Garamond" w:cs="Times New Roman"/>
                <w:sz w:val="20"/>
                <w:szCs w:val="20"/>
              </w:rPr>
            </w:pPr>
          </w:p>
        </w:tc>
        <w:tc>
          <w:tcPr>
            <w:tcW w:w="946" w:type="dxa"/>
          </w:tcPr>
          <w:p w14:paraId="5DB57745" w14:textId="77777777" w:rsidR="00312AF0" w:rsidRPr="00273870" w:rsidRDefault="00312AF0" w:rsidP="009A6BC2">
            <w:pPr>
              <w:spacing w:after="0" w:line="240" w:lineRule="auto"/>
              <w:jc w:val="right"/>
              <w:rPr>
                <w:rFonts w:ascii="Garamond" w:hAnsi="Garamond" w:cs="Times New Roman"/>
                <w:sz w:val="20"/>
                <w:szCs w:val="20"/>
              </w:rPr>
            </w:pPr>
          </w:p>
        </w:tc>
        <w:tc>
          <w:tcPr>
            <w:tcW w:w="901" w:type="dxa"/>
            <w:tcBorders>
              <w:right w:val="nil"/>
            </w:tcBorders>
            <w:shd w:val="clear" w:color="auto" w:fill="auto"/>
            <w:vAlign w:val="bottom"/>
          </w:tcPr>
          <w:p w14:paraId="15AD88FB" w14:textId="77777777" w:rsidR="00312AF0" w:rsidRPr="00273870" w:rsidRDefault="00312AF0" w:rsidP="009A6BC2">
            <w:pPr>
              <w:spacing w:after="0" w:line="240" w:lineRule="auto"/>
              <w:jc w:val="right"/>
              <w:rPr>
                <w:rFonts w:ascii="Garamond" w:hAnsi="Garamond" w:cs="Times New Roman"/>
                <w:sz w:val="20"/>
                <w:szCs w:val="20"/>
              </w:rPr>
            </w:pPr>
            <w:r w:rsidRPr="00273870">
              <w:rPr>
                <w:rFonts w:ascii="Garamond" w:hAnsi="Garamond" w:cs="Times New Roman"/>
                <w:sz w:val="20"/>
                <w:szCs w:val="20"/>
              </w:rPr>
              <w:t>3.83</w:t>
            </w:r>
          </w:p>
        </w:tc>
      </w:tr>
      <w:tr w:rsidR="00273870" w:rsidRPr="00273870" w14:paraId="31C4AB87" w14:textId="77777777" w:rsidTr="009D7601">
        <w:trPr>
          <w:gridAfter w:val="1"/>
          <w:wAfter w:w="23" w:type="dxa"/>
          <w:trHeight w:val="2"/>
        </w:trPr>
        <w:tc>
          <w:tcPr>
            <w:tcW w:w="3330" w:type="dxa"/>
            <w:tcBorders>
              <w:top w:val="nil"/>
              <w:left w:val="nil"/>
              <w:bottom w:val="nil"/>
              <w:right w:val="nil"/>
            </w:tcBorders>
            <w:shd w:val="clear" w:color="auto" w:fill="auto"/>
            <w:noWrap/>
            <w:vAlign w:val="bottom"/>
          </w:tcPr>
          <w:p w14:paraId="10790B9C" w14:textId="77777777" w:rsidR="00312AF0" w:rsidRPr="00273870" w:rsidRDefault="00312AF0" w:rsidP="009A6BC2">
            <w:pPr>
              <w:spacing w:after="0" w:line="240" w:lineRule="auto"/>
              <w:rPr>
                <w:rFonts w:ascii="Garamond" w:hAnsi="Garamond" w:cs="Times New Roman"/>
                <w:sz w:val="20"/>
                <w:szCs w:val="20"/>
              </w:rPr>
            </w:pPr>
            <w:r w:rsidRPr="00273870">
              <w:rPr>
                <w:rFonts w:ascii="Garamond" w:hAnsi="Garamond" w:cs="Times New Roman"/>
                <w:sz w:val="20"/>
                <w:szCs w:val="20"/>
              </w:rPr>
              <w:t xml:space="preserve">Big Shopping Place PCA </w:t>
            </w:r>
          </w:p>
        </w:tc>
        <w:tc>
          <w:tcPr>
            <w:tcW w:w="900" w:type="dxa"/>
            <w:tcBorders>
              <w:left w:val="single" w:sz="4" w:space="0" w:color="auto"/>
            </w:tcBorders>
            <w:shd w:val="clear" w:color="auto" w:fill="auto"/>
            <w:noWrap/>
            <w:vAlign w:val="bottom"/>
          </w:tcPr>
          <w:p w14:paraId="0EBF25CF" w14:textId="77777777" w:rsidR="00312AF0" w:rsidRPr="00273870" w:rsidRDefault="00312AF0" w:rsidP="009A6BC2">
            <w:pPr>
              <w:spacing w:after="0" w:line="240" w:lineRule="auto"/>
              <w:jc w:val="right"/>
              <w:rPr>
                <w:rFonts w:ascii="Garamond" w:hAnsi="Garamond" w:cs="Times New Roman"/>
                <w:sz w:val="20"/>
                <w:szCs w:val="20"/>
              </w:rPr>
            </w:pPr>
          </w:p>
        </w:tc>
        <w:tc>
          <w:tcPr>
            <w:tcW w:w="990" w:type="dxa"/>
          </w:tcPr>
          <w:p w14:paraId="561A2A46" w14:textId="77777777" w:rsidR="00312AF0" w:rsidRPr="00273870" w:rsidRDefault="00312AF0" w:rsidP="009A6BC2">
            <w:pPr>
              <w:spacing w:after="0" w:line="240" w:lineRule="auto"/>
              <w:jc w:val="right"/>
              <w:rPr>
                <w:rFonts w:ascii="Garamond" w:hAnsi="Garamond" w:cs="Times New Roman"/>
                <w:sz w:val="20"/>
                <w:szCs w:val="20"/>
              </w:rPr>
            </w:pPr>
          </w:p>
        </w:tc>
        <w:tc>
          <w:tcPr>
            <w:tcW w:w="988" w:type="dxa"/>
          </w:tcPr>
          <w:p w14:paraId="44D4A27C" w14:textId="77777777" w:rsidR="00312AF0" w:rsidRPr="00273870" w:rsidRDefault="00312AF0" w:rsidP="009A6BC2">
            <w:pPr>
              <w:spacing w:after="0" w:line="240" w:lineRule="auto"/>
              <w:jc w:val="right"/>
              <w:rPr>
                <w:rFonts w:ascii="Garamond" w:hAnsi="Garamond" w:cs="Times New Roman"/>
                <w:sz w:val="20"/>
                <w:szCs w:val="20"/>
              </w:rPr>
            </w:pPr>
          </w:p>
        </w:tc>
        <w:tc>
          <w:tcPr>
            <w:tcW w:w="1033" w:type="dxa"/>
            <w:shd w:val="clear" w:color="auto" w:fill="auto"/>
            <w:vAlign w:val="bottom"/>
          </w:tcPr>
          <w:p w14:paraId="2C6A4DD5" w14:textId="77777777" w:rsidR="00312AF0" w:rsidRPr="00273870" w:rsidRDefault="00312AF0" w:rsidP="009A6BC2">
            <w:pPr>
              <w:spacing w:after="0" w:line="240" w:lineRule="auto"/>
              <w:jc w:val="right"/>
              <w:rPr>
                <w:rFonts w:ascii="Garamond" w:hAnsi="Garamond" w:cs="Times New Roman"/>
                <w:sz w:val="20"/>
                <w:szCs w:val="20"/>
              </w:rPr>
            </w:pPr>
            <w:r w:rsidRPr="00273870">
              <w:rPr>
                <w:rFonts w:ascii="Garamond" w:hAnsi="Garamond" w:cs="Times New Roman"/>
                <w:sz w:val="20"/>
                <w:szCs w:val="20"/>
              </w:rPr>
              <w:t>5.27</w:t>
            </w:r>
          </w:p>
        </w:tc>
        <w:tc>
          <w:tcPr>
            <w:tcW w:w="946" w:type="dxa"/>
          </w:tcPr>
          <w:p w14:paraId="0538B59B" w14:textId="77777777" w:rsidR="00312AF0" w:rsidRPr="00273870" w:rsidRDefault="00312AF0" w:rsidP="009A6BC2">
            <w:pPr>
              <w:spacing w:after="0" w:line="240" w:lineRule="auto"/>
              <w:jc w:val="right"/>
              <w:rPr>
                <w:rFonts w:ascii="Garamond" w:hAnsi="Garamond" w:cs="Times New Roman"/>
                <w:sz w:val="20"/>
                <w:szCs w:val="20"/>
              </w:rPr>
            </w:pPr>
          </w:p>
        </w:tc>
        <w:tc>
          <w:tcPr>
            <w:tcW w:w="946" w:type="dxa"/>
          </w:tcPr>
          <w:p w14:paraId="6B9BAAE3" w14:textId="77777777" w:rsidR="00312AF0" w:rsidRPr="00273870" w:rsidRDefault="00312AF0" w:rsidP="009A6BC2">
            <w:pPr>
              <w:spacing w:after="0" w:line="240" w:lineRule="auto"/>
              <w:jc w:val="right"/>
              <w:rPr>
                <w:rFonts w:ascii="Garamond" w:hAnsi="Garamond" w:cs="Times New Roman"/>
                <w:sz w:val="20"/>
                <w:szCs w:val="20"/>
              </w:rPr>
            </w:pPr>
          </w:p>
        </w:tc>
        <w:tc>
          <w:tcPr>
            <w:tcW w:w="901" w:type="dxa"/>
            <w:tcBorders>
              <w:right w:val="nil"/>
            </w:tcBorders>
            <w:shd w:val="clear" w:color="auto" w:fill="auto"/>
            <w:vAlign w:val="bottom"/>
          </w:tcPr>
          <w:p w14:paraId="4DF7AD6A" w14:textId="77777777" w:rsidR="00312AF0" w:rsidRPr="00273870" w:rsidRDefault="00312AF0" w:rsidP="009A6BC2">
            <w:pPr>
              <w:spacing w:after="0" w:line="240" w:lineRule="auto"/>
              <w:jc w:val="right"/>
              <w:rPr>
                <w:rFonts w:ascii="Garamond" w:hAnsi="Garamond" w:cs="Times New Roman"/>
                <w:sz w:val="20"/>
                <w:szCs w:val="20"/>
              </w:rPr>
            </w:pPr>
            <w:r w:rsidRPr="00273870">
              <w:rPr>
                <w:rFonts w:ascii="Garamond" w:hAnsi="Garamond" w:cs="Times New Roman"/>
                <w:sz w:val="20"/>
                <w:szCs w:val="20"/>
              </w:rPr>
              <w:t>6.54</w:t>
            </w:r>
          </w:p>
        </w:tc>
      </w:tr>
      <w:tr w:rsidR="00273870" w:rsidRPr="00273870" w14:paraId="6F205D39" w14:textId="77777777" w:rsidTr="009D7601">
        <w:trPr>
          <w:gridAfter w:val="1"/>
          <w:wAfter w:w="23" w:type="dxa"/>
          <w:trHeight w:val="2"/>
        </w:trPr>
        <w:tc>
          <w:tcPr>
            <w:tcW w:w="3330" w:type="dxa"/>
            <w:tcBorders>
              <w:top w:val="nil"/>
              <w:left w:val="nil"/>
              <w:bottom w:val="nil"/>
              <w:right w:val="nil"/>
            </w:tcBorders>
            <w:shd w:val="clear" w:color="auto" w:fill="auto"/>
            <w:noWrap/>
            <w:vAlign w:val="bottom"/>
          </w:tcPr>
          <w:p w14:paraId="60F522B9" w14:textId="77777777" w:rsidR="00312AF0" w:rsidRPr="00273870" w:rsidRDefault="00312AF0" w:rsidP="009A6BC2">
            <w:pPr>
              <w:spacing w:after="0" w:line="240" w:lineRule="auto"/>
              <w:rPr>
                <w:rFonts w:ascii="Garamond" w:hAnsi="Garamond" w:cs="Times New Roman"/>
                <w:sz w:val="20"/>
                <w:szCs w:val="20"/>
              </w:rPr>
            </w:pPr>
            <w:r w:rsidRPr="00273870">
              <w:rPr>
                <w:rFonts w:ascii="Garamond" w:hAnsi="Garamond" w:cs="Times New Roman"/>
                <w:sz w:val="20"/>
                <w:szCs w:val="20"/>
              </w:rPr>
              <w:t xml:space="preserve">Social Cohesion Score                   </w:t>
            </w:r>
          </w:p>
        </w:tc>
        <w:tc>
          <w:tcPr>
            <w:tcW w:w="900" w:type="dxa"/>
            <w:tcBorders>
              <w:left w:val="single" w:sz="4" w:space="0" w:color="auto"/>
            </w:tcBorders>
            <w:shd w:val="clear" w:color="auto" w:fill="auto"/>
            <w:noWrap/>
            <w:vAlign w:val="bottom"/>
          </w:tcPr>
          <w:p w14:paraId="3741F464" w14:textId="77777777" w:rsidR="00312AF0" w:rsidRPr="00273870" w:rsidRDefault="00312AF0" w:rsidP="009A6BC2">
            <w:pPr>
              <w:spacing w:after="0" w:line="240" w:lineRule="auto"/>
              <w:jc w:val="right"/>
              <w:rPr>
                <w:rFonts w:ascii="Garamond" w:hAnsi="Garamond" w:cs="Times New Roman"/>
                <w:sz w:val="20"/>
                <w:szCs w:val="20"/>
              </w:rPr>
            </w:pPr>
          </w:p>
        </w:tc>
        <w:tc>
          <w:tcPr>
            <w:tcW w:w="990" w:type="dxa"/>
          </w:tcPr>
          <w:p w14:paraId="78496A5B" w14:textId="77777777" w:rsidR="00312AF0" w:rsidRPr="00273870" w:rsidRDefault="00312AF0" w:rsidP="009A6BC2">
            <w:pPr>
              <w:spacing w:after="0" w:line="240" w:lineRule="auto"/>
              <w:jc w:val="right"/>
              <w:rPr>
                <w:rFonts w:ascii="Garamond" w:hAnsi="Garamond" w:cs="Times New Roman"/>
                <w:sz w:val="20"/>
                <w:szCs w:val="20"/>
              </w:rPr>
            </w:pPr>
          </w:p>
        </w:tc>
        <w:tc>
          <w:tcPr>
            <w:tcW w:w="988" w:type="dxa"/>
          </w:tcPr>
          <w:p w14:paraId="33821095" w14:textId="77777777" w:rsidR="00312AF0" w:rsidRPr="00273870" w:rsidRDefault="00312AF0" w:rsidP="009A6BC2">
            <w:pPr>
              <w:spacing w:after="0" w:line="240" w:lineRule="auto"/>
              <w:jc w:val="right"/>
              <w:rPr>
                <w:rFonts w:ascii="Garamond" w:hAnsi="Garamond" w:cs="Times New Roman"/>
                <w:sz w:val="20"/>
                <w:szCs w:val="20"/>
              </w:rPr>
            </w:pPr>
          </w:p>
        </w:tc>
        <w:tc>
          <w:tcPr>
            <w:tcW w:w="1033" w:type="dxa"/>
            <w:shd w:val="clear" w:color="auto" w:fill="auto"/>
            <w:vAlign w:val="bottom"/>
          </w:tcPr>
          <w:p w14:paraId="1FC2F0C8" w14:textId="77777777" w:rsidR="00312AF0" w:rsidRPr="00273870" w:rsidRDefault="00312AF0" w:rsidP="009A6BC2">
            <w:pPr>
              <w:spacing w:after="0" w:line="240" w:lineRule="auto"/>
              <w:jc w:val="right"/>
              <w:rPr>
                <w:rFonts w:ascii="Garamond" w:hAnsi="Garamond" w:cs="Times New Roman"/>
                <w:sz w:val="20"/>
                <w:szCs w:val="20"/>
              </w:rPr>
            </w:pPr>
            <w:r w:rsidRPr="00273870">
              <w:rPr>
                <w:rFonts w:ascii="Garamond" w:hAnsi="Garamond" w:cs="Times New Roman"/>
                <w:sz w:val="20"/>
                <w:szCs w:val="20"/>
              </w:rPr>
              <w:t>2.89</w:t>
            </w:r>
          </w:p>
        </w:tc>
        <w:tc>
          <w:tcPr>
            <w:tcW w:w="946" w:type="dxa"/>
          </w:tcPr>
          <w:p w14:paraId="149BFB88" w14:textId="77777777" w:rsidR="00312AF0" w:rsidRPr="00273870" w:rsidRDefault="00312AF0" w:rsidP="009A6BC2">
            <w:pPr>
              <w:spacing w:after="0" w:line="240" w:lineRule="auto"/>
              <w:jc w:val="right"/>
              <w:rPr>
                <w:rFonts w:ascii="Garamond" w:hAnsi="Garamond" w:cs="Times New Roman"/>
                <w:sz w:val="20"/>
                <w:szCs w:val="20"/>
              </w:rPr>
            </w:pPr>
          </w:p>
        </w:tc>
        <w:tc>
          <w:tcPr>
            <w:tcW w:w="946" w:type="dxa"/>
          </w:tcPr>
          <w:p w14:paraId="3F0D3FD6" w14:textId="77777777" w:rsidR="00312AF0" w:rsidRPr="00273870" w:rsidRDefault="00312AF0" w:rsidP="009A6BC2">
            <w:pPr>
              <w:spacing w:after="0" w:line="240" w:lineRule="auto"/>
              <w:jc w:val="right"/>
              <w:rPr>
                <w:rFonts w:ascii="Garamond" w:hAnsi="Garamond" w:cs="Times New Roman"/>
                <w:sz w:val="20"/>
                <w:szCs w:val="20"/>
              </w:rPr>
            </w:pPr>
          </w:p>
        </w:tc>
        <w:tc>
          <w:tcPr>
            <w:tcW w:w="901" w:type="dxa"/>
            <w:tcBorders>
              <w:right w:val="nil"/>
            </w:tcBorders>
            <w:shd w:val="clear" w:color="auto" w:fill="auto"/>
            <w:vAlign w:val="bottom"/>
          </w:tcPr>
          <w:p w14:paraId="7A56CDC1" w14:textId="77777777" w:rsidR="00312AF0" w:rsidRPr="00273870" w:rsidRDefault="00312AF0" w:rsidP="009A6BC2">
            <w:pPr>
              <w:spacing w:after="0" w:line="240" w:lineRule="auto"/>
              <w:jc w:val="right"/>
              <w:rPr>
                <w:rFonts w:ascii="Garamond" w:hAnsi="Garamond" w:cs="Times New Roman"/>
                <w:sz w:val="20"/>
                <w:szCs w:val="20"/>
              </w:rPr>
            </w:pPr>
            <w:r w:rsidRPr="00273870">
              <w:rPr>
                <w:rFonts w:ascii="Garamond" w:hAnsi="Garamond" w:cs="Times New Roman"/>
                <w:sz w:val="20"/>
                <w:szCs w:val="20"/>
              </w:rPr>
              <w:t>2.98</w:t>
            </w:r>
          </w:p>
        </w:tc>
      </w:tr>
      <w:tr w:rsidR="00273870" w:rsidRPr="00273870" w14:paraId="3E4B9E7F" w14:textId="77777777" w:rsidTr="009D7601">
        <w:trPr>
          <w:gridAfter w:val="1"/>
          <w:wAfter w:w="23" w:type="dxa"/>
          <w:trHeight w:val="2"/>
        </w:trPr>
        <w:tc>
          <w:tcPr>
            <w:tcW w:w="3330" w:type="dxa"/>
            <w:tcBorders>
              <w:top w:val="nil"/>
              <w:left w:val="nil"/>
              <w:bottom w:val="nil"/>
              <w:right w:val="nil"/>
            </w:tcBorders>
            <w:shd w:val="clear" w:color="auto" w:fill="auto"/>
            <w:noWrap/>
            <w:vAlign w:val="bottom"/>
          </w:tcPr>
          <w:p w14:paraId="47A53424" w14:textId="77777777" w:rsidR="00312AF0" w:rsidRPr="00273870" w:rsidRDefault="00312AF0" w:rsidP="009A6BC2">
            <w:pPr>
              <w:spacing w:after="0" w:line="240" w:lineRule="auto"/>
              <w:rPr>
                <w:rFonts w:ascii="Garamond" w:hAnsi="Garamond" w:cs="Times New Roman"/>
                <w:sz w:val="20"/>
                <w:szCs w:val="20"/>
              </w:rPr>
            </w:pPr>
            <w:r w:rsidRPr="00273870">
              <w:rPr>
                <w:rFonts w:ascii="Garamond" w:hAnsi="Garamond" w:cs="Times New Roman"/>
                <w:sz w:val="20"/>
                <w:szCs w:val="20"/>
              </w:rPr>
              <w:t xml:space="preserve">Natural population growth ‰             </w:t>
            </w:r>
          </w:p>
        </w:tc>
        <w:tc>
          <w:tcPr>
            <w:tcW w:w="900" w:type="dxa"/>
            <w:tcBorders>
              <w:left w:val="single" w:sz="4" w:space="0" w:color="auto"/>
            </w:tcBorders>
            <w:shd w:val="clear" w:color="auto" w:fill="auto"/>
            <w:noWrap/>
            <w:vAlign w:val="bottom"/>
          </w:tcPr>
          <w:p w14:paraId="27CE1A3A" w14:textId="77777777" w:rsidR="00312AF0" w:rsidRPr="00273870" w:rsidRDefault="00312AF0" w:rsidP="009A6BC2">
            <w:pPr>
              <w:spacing w:after="0" w:line="240" w:lineRule="auto"/>
              <w:jc w:val="right"/>
              <w:rPr>
                <w:rFonts w:ascii="Garamond" w:hAnsi="Garamond" w:cs="Times New Roman"/>
                <w:sz w:val="20"/>
                <w:szCs w:val="20"/>
              </w:rPr>
            </w:pPr>
          </w:p>
        </w:tc>
        <w:tc>
          <w:tcPr>
            <w:tcW w:w="990" w:type="dxa"/>
          </w:tcPr>
          <w:p w14:paraId="28D0F20C" w14:textId="77777777" w:rsidR="00312AF0" w:rsidRPr="00273870" w:rsidRDefault="00312AF0" w:rsidP="009A6BC2">
            <w:pPr>
              <w:spacing w:after="0" w:line="240" w:lineRule="auto"/>
              <w:jc w:val="right"/>
              <w:rPr>
                <w:rFonts w:ascii="Garamond" w:hAnsi="Garamond" w:cs="Times New Roman"/>
                <w:sz w:val="20"/>
                <w:szCs w:val="20"/>
              </w:rPr>
            </w:pPr>
          </w:p>
        </w:tc>
        <w:tc>
          <w:tcPr>
            <w:tcW w:w="988" w:type="dxa"/>
          </w:tcPr>
          <w:p w14:paraId="72E27B11" w14:textId="77777777" w:rsidR="00312AF0" w:rsidRPr="00273870" w:rsidRDefault="00312AF0" w:rsidP="009A6BC2">
            <w:pPr>
              <w:spacing w:after="0" w:line="240" w:lineRule="auto"/>
              <w:jc w:val="right"/>
              <w:rPr>
                <w:rFonts w:ascii="Garamond" w:hAnsi="Garamond" w:cs="Times New Roman"/>
                <w:sz w:val="20"/>
                <w:szCs w:val="20"/>
              </w:rPr>
            </w:pPr>
          </w:p>
        </w:tc>
        <w:tc>
          <w:tcPr>
            <w:tcW w:w="1033" w:type="dxa"/>
            <w:shd w:val="clear" w:color="auto" w:fill="auto"/>
            <w:vAlign w:val="bottom"/>
          </w:tcPr>
          <w:p w14:paraId="75982AAB" w14:textId="77777777" w:rsidR="00312AF0" w:rsidRPr="00273870" w:rsidRDefault="00312AF0" w:rsidP="009A6BC2">
            <w:pPr>
              <w:spacing w:after="0" w:line="240" w:lineRule="auto"/>
              <w:jc w:val="right"/>
              <w:rPr>
                <w:rFonts w:ascii="Garamond" w:hAnsi="Garamond" w:cs="Times New Roman"/>
                <w:sz w:val="20"/>
                <w:szCs w:val="20"/>
              </w:rPr>
            </w:pPr>
            <w:r w:rsidRPr="00273870">
              <w:rPr>
                <w:rFonts w:ascii="Garamond" w:hAnsi="Garamond" w:cs="Times New Roman"/>
                <w:sz w:val="20"/>
                <w:szCs w:val="20"/>
              </w:rPr>
              <w:t>3.45</w:t>
            </w:r>
          </w:p>
        </w:tc>
        <w:tc>
          <w:tcPr>
            <w:tcW w:w="946" w:type="dxa"/>
          </w:tcPr>
          <w:p w14:paraId="69A9C6BF" w14:textId="77777777" w:rsidR="00312AF0" w:rsidRPr="00273870" w:rsidRDefault="00312AF0" w:rsidP="009A6BC2">
            <w:pPr>
              <w:spacing w:after="0" w:line="240" w:lineRule="auto"/>
              <w:jc w:val="right"/>
              <w:rPr>
                <w:rFonts w:ascii="Garamond" w:hAnsi="Garamond" w:cs="Times New Roman"/>
                <w:sz w:val="20"/>
                <w:szCs w:val="20"/>
              </w:rPr>
            </w:pPr>
          </w:p>
        </w:tc>
        <w:tc>
          <w:tcPr>
            <w:tcW w:w="946" w:type="dxa"/>
          </w:tcPr>
          <w:p w14:paraId="313A8B7E" w14:textId="77777777" w:rsidR="00312AF0" w:rsidRPr="00273870" w:rsidRDefault="00312AF0" w:rsidP="009A6BC2">
            <w:pPr>
              <w:spacing w:after="0" w:line="240" w:lineRule="auto"/>
              <w:jc w:val="right"/>
              <w:rPr>
                <w:rFonts w:ascii="Garamond" w:hAnsi="Garamond" w:cs="Times New Roman"/>
                <w:sz w:val="20"/>
                <w:szCs w:val="20"/>
              </w:rPr>
            </w:pPr>
          </w:p>
        </w:tc>
        <w:tc>
          <w:tcPr>
            <w:tcW w:w="901" w:type="dxa"/>
            <w:tcBorders>
              <w:right w:val="nil"/>
            </w:tcBorders>
            <w:shd w:val="clear" w:color="auto" w:fill="auto"/>
            <w:vAlign w:val="bottom"/>
          </w:tcPr>
          <w:p w14:paraId="2E062F26" w14:textId="77777777" w:rsidR="00312AF0" w:rsidRPr="00273870" w:rsidRDefault="00312AF0" w:rsidP="009A6BC2">
            <w:pPr>
              <w:spacing w:after="0" w:line="240" w:lineRule="auto"/>
              <w:jc w:val="right"/>
              <w:rPr>
                <w:rFonts w:ascii="Garamond" w:hAnsi="Garamond" w:cs="Times New Roman"/>
                <w:sz w:val="20"/>
                <w:szCs w:val="20"/>
              </w:rPr>
            </w:pPr>
            <w:r w:rsidRPr="00273870">
              <w:rPr>
                <w:rFonts w:ascii="Garamond" w:hAnsi="Garamond" w:cs="Times New Roman"/>
                <w:sz w:val="20"/>
                <w:szCs w:val="20"/>
              </w:rPr>
              <w:t>5.14</w:t>
            </w:r>
          </w:p>
        </w:tc>
      </w:tr>
      <w:tr w:rsidR="00273870" w:rsidRPr="00273870" w14:paraId="3FBD3AB9" w14:textId="77777777" w:rsidTr="009D7601">
        <w:trPr>
          <w:gridAfter w:val="1"/>
          <w:wAfter w:w="23" w:type="dxa"/>
          <w:trHeight w:val="2"/>
        </w:trPr>
        <w:tc>
          <w:tcPr>
            <w:tcW w:w="3330" w:type="dxa"/>
            <w:tcBorders>
              <w:top w:val="nil"/>
              <w:left w:val="nil"/>
              <w:bottom w:val="nil"/>
              <w:right w:val="nil"/>
            </w:tcBorders>
            <w:shd w:val="clear" w:color="auto" w:fill="auto"/>
            <w:noWrap/>
            <w:vAlign w:val="bottom"/>
          </w:tcPr>
          <w:p w14:paraId="760C31DE" w14:textId="77777777" w:rsidR="00312AF0" w:rsidRPr="00273870" w:rsidRDefault="00312AF0" w:rsidP="009A6BC2">
            <w:pPr>
              <w:spacing w:after="0" w:line="240" w:lineRule="auto"/>
              <w:rPr>
                <w:rFonts w:ascii="Garamond" w:hAnsi="Garamond" w:cs="Times New Roman"/>
                <w:sz w:val="20"/>
                <w:szCs w:val="20"/>
              </w:rPr>
            </w:pPr>
            <w:r w:rsidRPr="00273870">
              <w:rPr>
                <w:rFonts w:ascii="Garamond" w:hAnsi="Garamond" w:cs="Times New Roman"/>
                <w:sz w:val="20"/>
                <w:szCs w:val="20"/>
              </w:rPr>
              <w:t xml:space="preserve">Density net (hab/1000/ha)             </w:t>
            </w:r>
          </w:p>
        </w:tc>
        <w:tc>
          <w:tcPr>
            <w:tcW w:w="900" w:type="dxa"/>
            <w:tcBorders>
              <w:left w:val="single" w:sz="4" w:space="0" w:color="auto"/>
            </w:tcBorders>
            <w:shd w:val="clear" w:color="auto" w:fill="auto"/>
            <w:noWrap/>
            <w:vAlign w:val="bottom"/>
          </w:tcPr>
          <w:p w14:paraId="4CE219A5" w14:textId="77777777" w:rsidR="00312AF0" w:rsidRPr="00273870" w:rsidRDefault="00312AF0" w:rsidP="009A6BC2">
            <w:pPr>
              <w:spacing w:after="0" w:line="240" w:lineRule="auto"/>
              <w:jc w:val="right"/>
              <w:rPr>
                <w:rFonts w:ascii="Garamond" w:hAnsi="Garamond" w:cs="Times New Roman"/>
                <w:sz w:val="20"/>
                <w:szCs w:val="20"/>
              </w:rPr>
            </w:pPr>
          </w:p>
        </w:tc>
        <w:tc>
          <w:tcPr>
            <w:tcW w:w="990" w:type="dxa"/>
          </w:tcPr>
          <w:p w14:paraId="18FE9C7F" w14:textId="77777777" w:rsidR="00312AF0" w:rsidRPr="00273870" w:rsidRDefault="00312AF0" w:rsidP="009A6BC2">
            <w:pPr>
              <w:spacing w:after="0" w:line="240" w:lineRule="auto"/>
              <w:jc w:val="right"/>
              <w:rPr>
                <w:rFonts w:ascii="Garamond" w:hAnsi="Garamond" w:cs="Times New Roman"/>
                <w:sz w:val="20"/>
                <w:szCs w:val="20"/>
              </w:rPr>
            </w:pPr>
          </w:p>
        </w:tc>
        <w:tc>
          <w:tcPr>
            <w:tcW w:w="988" w:type="dxa"/>
          </w:tcPr>
          <w:p w14:paraId="7AC66789" w14:textId="77777777" w:rsidR="00312AF0" w:rsidRPr="00273870" w:rsidRDefault="00312AF0" w:rsidP="009A6BC2">
            <w:pPr>
              <w:spacing w:after="0" w:line="240" w:lineRule="auto"/>
              <w:jc w:val="right"/>
              <w:rPr>
                <w:rFonts w:ascii="Garamond" w:hAnsi="Garamond" w:cs="Times New Roman"/>
                <w:sz w:val="20"/>
                <w:szCs w:val="20"/>
              </w:rPr>
            </w:pPr>
          </w:p>
        </w:tc>
        <w:tc>
          <w:tcPr>
            <w:tcW w:w="1033" w:type="dxa"/>
            <w:shd w:val="clear" w:color="auto" w:fill="auto"/>
            <w:vAlign w:val="bottom"/>
          </w:tcPr>
          <w:p w14:paraId="287EE3D7" w14:textId="77777777" w:rsidR="00312AF0" w:rsidRPr="00273870" w:rsidRDefault="00312AF0" w:rsidP="009A6BC2">
            <w:pPr>
              <w:spacing w:after="0" w:line="240" w:lineRule="auto"/>
              <w:jc w:val="right"/>
              <w:rPr>
                <w:rFonts w:ascii="Garamond" w:hAnsi="Garamond" w:cs="Times New Roman"/>
                <w:sz w:val="20"/>
                <w:szCs w:val="20"/>
              </w:rPr>
            </w:pPr>
            <w:r w:rsidRPr="00273870">
              <w:rPr>
                <w:rFonts w:ascii="Garamond" w:hAnsi="Garamond" w:cs="Times New Roman"/>
                <w:sz w:val="20"/>
                <w:szCs w:val="20"/>
              </w:rPr>
              <w:t>17.30</w:t>
            </w:r>
          </w:p>
        </w:tc>
        <w:tc>
          <w:tcPr>
            <w:tcW w:w="946" w:type="dxa"/>
          </w:tcPr>
          <w:p w14:paraId="26F76654" w14:textId="77777777" w:rsidR="00312AF0" w:rsidRPr="00273870" w:rsidRDefault="00312AF0" w:rsidP="009A6BC2">
            <w:pPr>
              <w:spacing w:after="0" w:line="240" w:lineRule="auto"/>
              <w:jc w:val="right"/>
              <w:rPr>
                <w:rFonts w:ascii="Garamond" w:hAnsi="Garamond" w:cs="Times New Roman"/>
                <w:sz w:val="20"/>
                <w:szCs w:val="20"/>
              </w:rPr>
            </w:pPr>
          </w:p>
        </w:tc>
        <w:tc>
          <w:tcPr>
            <w:tcW w:w="946" w:type="dxa"/>
          </w:tcPr>
          <w:p w14:paraId="7C1D7955" w14:textId="77777777" w:rsidR="00312AF0" w:rsidRPr="00273870" w:rsidRDefault="00312AF0" w:rsidP="009A6BC2">
            <w:pPr>
              <w:spacing w:after="0" w:line="240" w:lineRule="auto"/>
              <w:jc w:val="right"/>
              <w:rPr>
                <w:rFonts w:ascii="Garamond" w:hAnsi="Garamond" w:cs="Times New Roman"/>
                <w:sz w:val="20"/>
                <w:szCs w:val="20"/>
              </w:rPr>
            </w:pPr>
          </w:p>
        </w:tc>
        <w:tc>
          <w:tcPr>
            <w:tcW w:w="901" w:type="dxa"/>
            <w:tcBorders>
              <w:right w:val="nil"/>
            </w:tcBorders>
            <w:shd w:val="clear" w:color="auto" w:fill="auto"/>
            <w:vAlign w:val="bottom"/>
          </w:tcPr>
          <w:p w14:paraId="11C4A366" w14:textId="77777777" w:rsidR="00312AF0" w:rsidRPr="00273870" w:rsidRDefault="00312AF0" w:rsidP="009A6BC2">
            <w:pPr>
              <w:spacing w:after="0" w:line="240" w:lineRule="auto"/>
              <w:jc w:val="right"/>
              <w:rPr>
                <w:rFonts w:ascii="Garamond" w:hAnsi="Garamond" w:cs="Times New Roman"/>
                <w:sz w:val="20"/>
                <w:szCs w:val="20"/>
              </w:rPr>
            </w:pPr>
            <w:r w:rsidRPr="00273870">
              <w:rPr>
                <w:rFonts w:ascii="Garamond" w:hAnsi="Garamond" w:cs="Times New Roman"/>
                <w:sz w:val="20"/>
                <w:szCs w:val="20"/>
              </w:rPr>
              <w:t>27.45</w:t>
            </w:r>
          </w:p>
        </w:tc>
      </w:tr>
      <w:tr w:rsidR="00273870" w:rsidRPr="00273870" w14:paraId="4201A2F6" w14:textId="77777777" w:rsidTr="009D7601">
        <w:trPr>
          <w:gridAfter w:val="1"/>
          <w:wAfter w:w="23" w:type="dxa"/>
          <w:trHeight w:val="2"/>
        </w:trPr>
        <w:tc>
          <w:tcPr>
            <w:tcW w:w="3330" w:type="dxa"/>
            <w:tcBorders>
              <w:top w:val="nil"/>
              <w:left w:val="nil"/>
              <w:bottom w:val="nil"/>
              <w:right w:val="nil"/>
            </w:tcBorders>
            <w:shd w:val="clear" w:color="auto" w:fill="auto"/>
            <w:noWrap/>
            <w:vAlign w:val="bottom"/>
          </w:tcPr>
          <w:p w14:paraId="5982ADA9" w14:textId="77777777" w:rsidR="00312AF0" w:rsidRPr="00273870" w:rsidRDefault="00312AF0" w:rsidP="009A6BC2">
            <w:pPr>
              <w:spacing w:after="0" w:line="240" w:lineRule="auto"/>
              <w:rPr>
                <w:rFonts w:ascii="Garamond" w:hAnsi="Garamond" w:cs="Times New Roman"/>
                <w:sz w:val="20"/>
                <w:szCs w:val="20"/>
              </w:rPr>
            </w:pPr>
            <w:r w:rsidRPr="00273870">
              <w:rPr>
                <w:rFonts w:ascii="Garamond" w:hAnsi="Garamond" w:cs="Times New Roman"/>
                <w:sz w:val="20"/>
                <w:szCs w:val="20"/>
              </w:rPr>
              <w:t>Performing Arts PCA</w:t>
            </w:r>
          </w:p>
        </w:tc>
        <w:tc>
          <w:tcPr>
            <w:tcW w:w="900" w:type="dxa"/>
            <w:tcBorders>
              <w:left w:val="single" w:sz="4" w:space="0" w:color="auto"/>
            </w:tcBorders>
            <w:shd w:val="clear" w:color="auto" w:fill="auto"/>
            <w:noWrap/>
            <w:vAlign w:val="bottom"/>
          </w:tcPr>
          <w:p w14:paraId="054D202A" w14:textId="77777777" w:rsidR="00312AF0" w:rsidRPr="00273870" w:rsidRDefault="00312AF0" w:rsidP="009A6BC2">
            <w:pPr>
              <w:spacing w:after="0" w:line="240" w:lineRule="auto"/>
              <w:jc w:val="right"/>
              <w:rPr>
                <w:rFonts w:ascii="Garamond" w:hAnsi="Garamond" w:cs="Times New Roman"/>
                <w:sz w:val="20"/>
                <w:szCs w:val="20"/>
              </w:rPr>
            </w:pPr>
          </w:p>
        </w:tc>
        <w:tc>
          <w:tcPr>
            <w:tcW w:w="990" w:type="dxa"/>
          </w:tcPr>
          <w:p w14:paraId="7AD790B8" w14:textId="77777777" w:rsidR="00312AF0" w:rsidRPr="00273870" w:rsidRDefault="00312AF0" w:rsidP="009A6BC2">
            <w:pPr>
              <w:spacing w:after="0" w:line="240" w:lineRule="auto"/>
              <w:jc w:val="right"/>
              <w:rPr>
                <w:rFonts w:ascii="Garamond" w:hAnsi="Garamond" w:cs="Times New Roman"/>
                <w:sz w:val="20"/>
                <w:szCs w:val="20"/>
              </w:rPr>
            </w:pPr>
          </w:p>
        </w:tc>
        <w:tc>
          <w:tcPr>
            <w:tcW w:w="988" w:type="dxa"/>
          </w:tcPr>
          <w:p w14:paraId="3AD7DC27" w14:textId="77777777" w:rsidR="00312AF0" w:rsidRPr="00273870" w:rsidRDefault="00312AF0" w:rsidP="009A6BC2">
            <w:pPr>
              <w:spacing w:after="0" w:line="240" w:lineRule="auto"/>
              <w:jc w:val="right"/>
              <w:rPr>
                <w:rFonts w:ascii="Garamond" w:hAnsi="Garamond" w:cs="Times New Roman"/>
                <w:sz w:val="20"/>
                <w:szCs w:val="20"/>
              </w:rPr>
            </w:pPr>
          </w:p>
        </w:tc>
        <w:tc>
          <w:tcPr>
            <w:tcW w:w="1033" w:type="dxa"/>
          </w:tcPr>
          <w:p w14:paraId="0625A102" w14:textId="77777777" w:rsidR="00312AF0" w:rsidRPr="00273870" w:rsidRDefault="00312AF0" w:rsidP="009A6BC2">
            <w:pPr>
              <w:spacing w:after="0" w:line="240" w:lineRule="auto"/>
              <w:jc w:val="right"/>
              <w:rPr>
                <w:rFonts w:ascii="Garamond" w:hAnsi="Garamond" w:cs="Times New Roman"/>
                <w:sz w:val="20"/>
                <w:szCs w:val="20"/>
              </w:rPr>
            </w:pPr>
          </w:p>
        </w:tc>
        <w:tc>
          <w:tcPr>
            <w:tcW w:w="946" w:type="dxa"/>
            <w:shd w:val="clear" w:color="auto" w:fill="auto"/>
            <w:vAlign w:val="bottom"/>
          </w:tcPr>
          <w:p w14:paraId="6C9E7F39" w14:textId="77777777" w:rsidR="00312AF0" w:rsidRPr="00273870" w:rsidRDefault="00312AF0" w:rsidP="009A6BC2">
            <w:pPr>
              <w:spacing w:after="0" w:line="240" w:lineRule="auto"/>
              <w:jc w:val="right"/>
              <w:rPr>
                <w:rFonts w:ascii="Garamond" w:hAnsi="Garamond" w:cs="Times New Roman"/>
                <w:sz w:val="20"/>
                <w:szCs w:val="20"/>
              </w:rPr>
            </w:pPr>
            <w:r w:rsidRPr="00273870">
              <w:rPr>
                <w:rFonts w:ascii="Garamond" w:hAnsi="Garamond" w:cs="Times New Roman"/>
                <w:sz w:val="20"/>
                <w:szCs w:val="20"/>
              </w:rPr>
              <w:t>5.53</w:t>
            </w:r>
          </w:p>
        </w:tc>
        <w:tc>
          <w:tcPr>
            <w:tcW w:w="946" w:type="dxa"/>
          </w:tcPr>
          <w:p w14:paraId="1783A213" w14:textId="77777777" w:rsidR="00312AF0" w:rsidRPr="00273870" w:rsidRDefault="00312AF0" w:rsidP="009A6BC2">
            <w:pPr>
              <w:spacing w:after="0" w:line="240" w:lineRule="auto"/>
              <w:jc w:val="right"/>
              <w:rPr>
                <w:rFonts w:ascii="Garamond" w:hAnsi="Garamond" w:cs="Times New Roman"/>
                <w:sz w:val="20"/>
                <w:szCs w:val="20"/>
              </w:rPr>
            </w:pPr>
          </w:p>
        </w:tc>
        <w:tc>
          <w:tcPr>
            <w:tcW w:w="901" w:type="dxa"/>
            <w:tcBorders>
              <w:right w:val="nil"/>
            </w:tcBorders>
            <w:shd w:val="clear" w:color="auto" w:fill="auto"/>
            <w:vAlign w:val="bottom"/>
          </w:tcPr>
          <w:p w14:paraId="2FED69D3" w14:textId="77777777" w:rsidR="00312AF0" w:rsidRPr="00273870" w:rsidRDefault="00312AF0" w:rsidP="009A6BC2">
            <w:pPr>
              <w:spacing w:after="0" w:line="240" w:lineRule="auto"/>
              <w:jc w:val="right"/>
              <w:rPr>
                <w:rFonts w:ascii="Garamond" w:hAnsi="Garamond" w:cs="Times New Roman"/>
                <w:sz w:val="20"/>
                <w:szCs w:val="20"/>
              </w:rPr>
            </w:pPr>
            <w:r w:rsidRPr="00273870">
              <w:rPr>
                <w:rFonts w:ascii="Garamond" w:hAnsi="Garamond" w:cs="Times New Roman"/>
                <w:sz w:val="20"/>
                <w:szCs w:val="20"/>
              </w:rPr>
              <w:t>36.09</w:t>
            </w:r>
          </w:p>
        </w:tc>
      </w:tr>
      <w:tr w:rsidR="00273870" w:rsidRPr="00273870" w14:paraId="090259E8" w14:textId="77777777" w:rsidTr="009D7601">
        <w:trPr>
          <w:gridAfter w:val="1"/>
          <w:wAfter w:w="23" w:type="dxa"/>
          <w:trHeight w:val="2"/>
        </w:trPr>
        <w:tc>
          <w:tcPr>
            <w:tcW w:w="3330" w:type="dxa"/>
            <w:tcBorders>
              <w:top w:val="nil"/>
              <w:left w:val="nil"/>
              <w:bottom w:val="nil"/>
              <w:right w:val="nil"/>
            </w:tcBorders>
            <w:shd w:val="clear" w:color="auto" w:fill="auto"/>
            <w:noWrap/>
            <w:vAlign w:val="bottom"/>
          </w:tcPr>
          <w:p w14:paraId="53D59301" w14:textId="77777777" w:rsidR="00312AF0" w:rsidRPr="00273870" w:rsidRDefault="00312AF0" w:rsidP="009A6BC2">
            <w:pPr>
              <w:spacing w:after="0" w:line="240" w:lineRule="auto"/>
              <w:rPr>
                <w:rFonts w:ascii="Garamond" w:hAnsi="Garamond" w:cs="Times New Roman"/>
                <w:sz w:val="20"/>
                <w:szCs w:val="20"/>
              </w:rPr>
            </w:pPr>
            <w:r w:rsidRPr="00273870">
              <w:rPr>
                <w:rFonts w:ascii="Garamond" w:hAnsi="Garamond" w:cs="Times New Roman"/>
                <w:sz w:val="20"/>
                <w:szCs w:val="20"/>
              </w:rPr>
              <w:t xml:space="preserve">Religious Institution PCA        </w:t>
            </w:r>
          </w:p>
        </w:tc>
        <w:tc>
          <w:tcPr>
            <w:tcW w:w="900" w:type="dxa"/>
            <w:tcBorders>
              <w:left w:val="single" w:sz="4" w:space="0" w:color="auto"/>
            </w:tcBorders>
            <w:shd w:val="clear" w:color="auto" w:fill="auto"/>
            <w:noWrap/>
            <w:vAlign w:val="bottom"/>
          </w:tcPr>
          <w:p w14:paraId="43756CD2" w14:textId="77777777" w:rsidR="00312AF0" w:rsidRPr="00273870" w:rsidRDefault="00312AF0" w:rsidP="009A6BC2">
            <w:pPr>
              <w:spacing w:after="0" w:line="240" w:lineRule="auto"/>
              <w:jc w:val="right"/>
              <w:rPr>
                <w:rFonts w:ascii="Garamond" w:hAnsi="Garamond" w:cs="Times New Roman"/>
                <w:sz w:val="20"/>
                <w:szCs w:val="20"/>
              </w:rPr>
            </w:pPr>
          </w:p>
        </w:tc>
        <w:tc>
          <w:tcPr>
            <w:tcW w:w="990" w:type="dxa"/>
          </w:tcPr>
          <w:p w14:paraId="0ADC9DDE" w14:textId="77777777" w:rsidR="00312AF0" w:rsidRPr="00273870" w:rsidRDefault="00312AF0" w:rsidP="009A6BC2">
            <w:pPr>
              <w:spacing w:after="0" w:line="240" w:lineRule="auto"/>
              <w:jc w:val="right"/>
              <w:rPr>
                <w:rFonts w:ascii="Garamond" w:hAnsi="Garamond" w:cs="Times New Roman"/>
                <w:sz w:val="20"/>
                <w:szCs w:val="20"/>
              </w:rPr>
            </w:pPr>
          </w:p>
        </w:tc>
        <w:tc>
          <w:tcPr>
            <w:tcW w:w="988" w:type="dxa"/>
          </w:tcPr>
          <w:p w14:paraId="4CA0FE80" w14:textId="77777777" w:rsidR="00312AF0" w:rsidRPr="00273870" w:rsidRDefault="00312AF0" w:rsidP="009A6BC2">
            <w:pPr>
              <w:spacing w:after="0" w:line="240" w:lineRule="auto"/>
              <w:jc w:val="right"/>
              <w:rPr>
                <w:rFonts w:ascii="Garamond" w:hAnsi="Garamond" w:cs="Times New Roman"/>
                <w:sz w:val="20"/>
                <w:szCs w:val="20"/>
              </w:rPr>
            </w:pPr>
          </w:p>
        </w:tc>
        <w:tc>
          <w:tcPr>
            <w:tcW w:w="1033" w:type="dxa"/>
          </w:tcPr>
          <w:p w14:paraId="57505ED2" w14:textId="77777777" w:rsidR="00312AF0" w:rsidRPr="00273870" w:rsidRDefault="00312AF0" w:rsidP="009A6BC2">
            <w:pPr>
              <w:spacing w:after="0" w:line="240" w:lineRule="auto"/>
              <w:jc w:val="right"/>
              <w:rPr>
                <w:rFonts w:ascii="Garamond" w:hAnsi="Garamond" w:cs="Times New Roman"/>
                <w:sz w:val="20"/>
                <w:szCs w:val="20"/>
              </w:rPr>
            </w:pPr>
          </w:p>
        </w:tc>
        <w:tc>
          <w:tcPr>
            <w:tcW w:w="946" w:type="dxa"/>
            <w:shd w:val="clear" w:color="auto" w:fill="auto"/>
            <w:vAlign w:val="bottom"/>
          </w:tcPr>
          <w:p w14:paraId="415294D3" w14:textId="77777777" w:rsidR="00312AF0" w:rsidRPr="00273870" w:rsidRDefault="00312AF0" w:rsidP="009A6BC2">
            <w:pPr>
              <w:spacing w:after="0" w:line="240" w:lineRule="auto"/>
              <w:jc w:val="right"/>
              <w:rPr>
                <w:rFonts w:ascii="Garamond" w:hAnsi="Garamond" w:cs="Times New Roman"/>
                <w:sz w:val="20"/>
                <w:szCs w:val="20"/>
              </w:rPr>
            </w:pPr>
            <w:r w:rsidRPr="00273870">
              <w:rPr>
                <w:rFonts w:ascii="Garamond" w:hAnsi="Garamond" w:cs="Times New Roman"/>
                <w:sz w:val="20"/>
                <w:szCs w:val="20"/>
              </w:rPr>
              <w:t>8.93</w:t>
            </w:r>
          </w:p>
        </w:tc>
        <w:tc>
          <w:tcPr>
            <w:tcW w:w="946" w:type="dxa"/>
          </w:tcPr>
          <w:p w14:paraId="18244A22" w14:textId="77777777" w:rsidR="00312AF0" w:rsidRPr="00273870" w:rsidRDefault="00312AF0" w:rsidP="009A6BC2">
            <w:pPr>
              <w:spacing w:after="0" w:line="240" w:lineRule="auto"/>
              <w:jc w:val="right"/>
              <w:rPr>
                <w:rFonts w:ascii="Garamond" w:hAnsi="Garamond" w:cs="Times New Roman"/>
                <w:sz w:val="20"/>
                <w:szCs w:val="20"/>
              </w:rPr>
            </w:pPr>
          </w:p>
        </w:tc>
        <w:tc>
          <w:tcPr>
            <w:tcW w:w="901" w:type="dxa"/>
            <w:tcBorders>
              <w:right w:val="nil"/>
            </w:tcBorders>
            <w:shd w:val="clear" w:color="auto" w:fill="auto"/>
            <w:vAlign w:val="bottom"/>
          </w:tcPr>
          <w:p w14:paraId="433CA7E8" w14:textId="77777777" w:rsidR="00312AF0" w:rsidRPr="00273870" w:rsidRDefault="00312AF0" w:rsidP="009A6BC2">
            <w:pPr>
              <w:spacing w:after="0" w:line="240" w:lineRule="auto"/>
              <w:jc w:val="right"/>
              <w:rPr>
                <w:rFonts w:ascii="Garamond" w:hAnsi="Garamond" w:cs="Times New Roman"/>
                <w:sz w:val="20"/>
                <w:szCs w:val="20"/>
              </w:rPr>
            </w:pPr>
            <w:r w:rsidRPr="00273870">
              <w:rPr>
                <w:rFonts w:ascii="Garamond" w:hAnsi="Garamond" w:cs="Times New Roman"/>
                <w:sz w:val="20"/>
                <w:szCs w:val="20"/>
              </w:rPr>
              <w:t>8.25</w:t>
            </w:r>
          </w:p>
        </w:tc>
      </w:tr>
      <w:tr w:rsidR="00273870" w:rsidRPr="00273870" w14:paraId="328E5B61" w14:textId="77777777" w:rsidTr="009D7601">
        <w:trPr>
          <w:gridAfter w:val="1"/>
          <w:wAfter w:w="23" w:type="dxa"/>
          <w:trHeight w:val="2"/>
        </w:trPr>
        <w:tc>
          <w:tcPr>
            <w:tcW w:w="3330" w:type="dxa"/>
            <w:tcBorders>
              <w:top w:val="nil"/>
              <w:left w:val="nil"/>
              <w:bottom w:val="nil"/>
              <w:right w:val="nil"/>
            </w:tcBorders>
            <w:shd w:val="clear" w:color="auto" w:fill="auto"/>
            <w:noWrap/>
            <w:vAlign w:val="bottom"/>
          </w:tcPr>
          <w:p w14:paraId="3A3FDEF7" w14:textId="77777777" w:rsidR="00312AF0" w:rsidRPr="00273870" w:rsidRDefault="00312AF0" w:rsidP="009A6BC2">
            <w:pPr>
              <w:spacing w:after="0" w:line="240" w:lineRule="auto"/>
              <w:rPr>
                <w:rFonts w:ascii="Garamond" w:hAnsi="Garamond" w:cs="Times New Roman"/>
                <w:sz w:val="20"/>
                <w:szCs w:val="20"/>
              </w:rPr>
            </w:pPr>
            <w:r w:rsidRPr="00273870">
              <w:rPr>
                <w:rFonts w:ascii="Garamond" w:hAnsi="Garamond" w:cs="Times New Roman"/>
                <w:sz w:val="20"/>
                <w:szCs w:val="20"/>
              </w:rPr>
              <w:t>Museum, Library &amp; POI Cult. PCA</w:t>
            </w:r>
          </w:p>
        </w:tc>
        <w:tc>
          <w:tcPr>
            <w:tcW w:w="900" w:type="dxa"/>
            <w:tcBorders>
              <w:left w:val="single" w:sz="4" w:space="0" w:color="auto"/>
            </w:tcBorders>
            <w:shd w:val="clear" w:color="auto" w:fill="auto"/>
            <w:noWrap/>
            <w:vAlign w:val="bottom"/>
          </w:tcPr>
          <w:p w14:paraId="3F5980B9" w14:textId="77777777" w:rsidR="00312AF0" w:rsidRPr="00273870" w:rsidRDefault="00312AF0" w:rsidP="009A6BC2">
            <w:pPr>
              <w:spacing w:after="0" w:line="240" w:lineRule="auto"/>
              <w:jc w:val="right"/>
              <w:rPr>
                <w:rFonts w:ascii="Garamond" w:hAnsi="Garamond" w:cs="Times New Roman"/>
                <w:sz w:val="20"/>
                <w:szCs w:val="20"/>
              </w:rPr>
            </w:pPr>
          </w:p>
        </w:tc>
        <w:tc>
          <w:tcPr>
            <w:tcW w:w="990" w:type="dxa"/>
          </w:tcPr>
          <w:p w14:paraId="67AC0EA0" w14:textId="77777777" w:rsidR="00312AF0" w:rsidRPr="00273870" w:rsidRDefault="00312AF0" w:rsidP="009A6BC2">
            <w:pPr>
              <w:spacing w:after="0" w:line="240" w:lineRule="auto"/>
              <w:jc w:val="right"/>
              <w:rPr>
                <w:rFonts w:ascii="Garamond" w:hAnsi="Garamond" w:cs="Times New Roman"/>
                <w:sz w:val="20"/>
                <w:szCs w:val="20"/>
              </w:rPr>
            </w:pPr>
          </w:p>
        </w:tc>
        <w:tc>
          <w:tcPr>
            <w:tcW w:w="988" w:type="dxa"/>
          </w:tcPr>
          <w:p w14:paraId="4EB9ECA9" w14:textId="77777777" w:rsidR="00312AF0" w:rsidRPr="00273870" w:rsidRDefault="00312AF0" w:rsidP="009A6BC2">
            <w:pPr>
              <w:spacing w:after="0" w:line="240" w:lineRule="auto"/>
              <w:jc w:val="right"/>
              <w:rPr>
                <w:rFonts w:ascii="Garamond" w:hAnsi="Garamond" w:cs="Times New Roman"/>
                <w:sz w:val="20"/>
                <w:szCs w:val="20"/>
              </w:rPr>
            </w:pPr>
          </w:p>
        </w:tc>
        <w:tc>
          <w:tcPr>
            <w:tcW w:w="1033" w:type="dxa"/>
          </w:tcPr>
          <w:p w14:paraId="4DB8F5BF" w14:textId="77777777" w:rsidR="00312AF0" w:rsidRPr="00273870" w:rsidRDefault="00312AF0" w:rsidP="009A6BC2">
            <w:pPr>
              <w:spacing w:after="0" w:line="240" w:lineRule="auto"/>
              <w:jc w:val="right"/>
              <w:rPr>
                <w:rFonts w:ascii="Garamond" w:hAnsi="Garamond" w:cs="Times New Roman"/>
                <w:sz w:val="20"/>
                <w:szCs w:val="20"/>
              </w:rPr>
            </w:pPr>
          </w:p>
        </w:tc>
        <w:tc>
          <w:tcPr>
            <w:tcW w:w="946" w:type="dxa"/>
            <w:shd w:val="clear" w:color="auto" w:fill="auto"/>
            <w:vAlign w:val="bottom"/>
          </w:tcPr>
          <w:p w14:paraId="4BB87EDF" w14:textId="77777777" w:rsidR="00312AF0" w:rsidRPr="00273870" w:rsidRDefault="00312AF0" w:rsidP="009A6BC2">
            <w:pPr>
              <w:spacing w:after="0" w:line="240" w:lineRule="auto"/>
              <w:jc w:val="right"/>
              <w:rPr>
                <w:rFonts w:ascii="Garamond" w:hAnsi="Garamond" w:cs="Times New Roman"/>
                <w:sz w:val="20"/>
                <w:szCs w:val="20"/>
              </w:rPr>
            </w:pPr>
            <w:r w:rsidRPr="00273870">
              <w:rPr>
                <w:rFonts w:ascii="Garamond" w:hAnsi="Garamond" w:cs="Times New Roman"/>
                <w:sz w:val="20"/>
                <w:szCs w:val="20"/>
              </w:rPr>
              <w:t>6.16</w:t>
            </w:r>
          </w:p>
        </w:tc>
        <w:tc>
          <w:tcPr>
            <w:tcW w:w="946" w:type="dxa"/>
          </w:tcPr>
          <w:p w14:paraId="7FE80CB8" w14:textId="77777777" w:rsidR="00312AF0" w:rsidRPr="00273870" w:rsidRDefault="00312AF0" w:rsidP="009A6BC2">
            <w:pPr>
              <w:spacing w:after="0" w:line="240" w:lineRule="auto"/>
              <w:jc w:val="right"/>
              <w:rPr>
                <w:rFonts w:ascii="Garamond" w:hAnsi="Garamond" w:cs="Times New Roman"/>
                <w:sz w:val="20"/>
                <w:szCs w:val="20"/>
              </w:rPr>
            </w:pPr>
          </w:p>
        </w:tc>
        <w:tc>
          <w:tcPr>
            <w:tcW w:w="901" w:type="dxa"/>
            <w:tcBorders>
              <w:right w:val="nil"/>
            </w:tcBorders>
            <w:shd w:val="clear" w:color="auto" w:fill="auto"/>
            <w:vAlign w:val="bottom"/>
          </w:tcPr>
          <w:p w14:paraId="043CFBA3" w14:textId="77777777" w:rsidR="00312AF0" w:rsidRPr="00273870" w:rsidRDefault="00312AF0" w:rsidP="009A6BC2">
            <w:pPr>
              <w:spacing w:after="0" w:line="240" w:lineRule="auto"/>
              <w:jc w:val="right"/>
              <w:rPr>
                <w:rFonts w:ascii="Garamond" w:hAnsi="Garamond" w:cs="Times New Roman"/>
                <w:sz w:val="20"/>
                <w:szCs w:val="20"/>
              </w:rPr>
            </w:pPr>
            <w:r w:rsidRPr="00273870">
              <w:rPr>
                <w:rFonts w:ascii="Garamond" w:hAnsi="Garamond" w:cs="Times New Roman"/>
                <w:sz w:val="20"/>
                <w:szCs w:val="20"/>
              </w:rPr>
              <w:t>13.81</w:t>
            </w:r>
          </w:p>
        </w:tc>
      </w:tr>
      <w:tr w:rsidR="00273870" w:rsidRPr="00273870" w14:paraId="57D8C7A2" w14:textId="77777777" w:rsidTr="009D7601">
        <w:trPr>
          <w:gridAfter w:val="1"/>
          <w:wAfter w:w="23" w:type="dxa"/>
          <w:trHeight w:val="2"/>
        </w:trPr>
        <w:tc>
          <w:tcPr>
            <w:tcW w:w="3330" w:type="dxa"/>
            <w:tcBorders>
              <w:top w:val="nil"/>
              <w:left w:val="nil"/>
              <w:bottom w:val="nil"/>
              <w:right w:val="nil"/>
            </w:tcBorders>
            <w:shd w:val="clear" w:color="auto" w:fill="auto"/>
            <w:noWrap/>
            <w:vAlign w:val="bottom"/>
          </w:tcPr>
          <w:p w14:paraId="1A5476CD" w14:textId="77777777" w:rsidR="00312AF0" w:rsidRPr="00273870" w:rsidRDefault="00312AF0" w:rsidP="009A6BC2">
            <w:pPr>
              <w:spacing w:after="0" w:line="240" w:lineRule="auto"/>
              <w:rPr>
                <w:rFonts w:ascii="Garamond" w:hAnsi="Garamond" w:cs="Times New Roman"/>
                <w:sz w:val="20"/>
                <w:szCs w:val="20"/>
              </w:rPr>
            </w:pPr>
            <w:r w:rsidRPr="00273870">
              <w:rPr>
                <w:rFonts w:ascii="Garamond" w:hAnsi="Garamond" w:cs="Times New Roman"/>
                <w:sz w:val="20"/>
                <w:szCs w:val="20"/>
              </w:rPr>
              <w:t xml:space="preserve">Income Distribution PCA          </w:t>
            </w:r>
          </w:p>
        </w:tc>
        <w:tc>
          <w:tcPr>
            <w:tcW w:w="900" w:type="dxa"/>
            <w:tcBorders>
              <w:left w:val="single" w:sz="4" w:space="0" w:color="auto"/>
            </w:tcBorders>
            <w:shd w:val="clear" w:color="auto" w:fill="auto"/>
            <w:noWrap/>
            <w:vAlign w:val="bottom"/>
          </w:tcPr>
          <w:p w14:paraId="355E52CA" w14:textId="77777777" w:rsidR="00312AF0" w:rsidRPr="00273870" w:rsidRDefault="00312AF0" w:rsidP="009A6BC2">
            <w:pPr>
              <w:spacing w:after="0" w:line="240" w:lineRule="auto"/>
              <w:jc w:val="right"/>
              <w:rPr>
                <w:rFonts w:ascii="Garamond" w:hAnsi="Garamond" w:cs="Times New Roman"/>
                <w:sz w:val="20"/>
                <w:szCs w:val="20"/>
              </w:rPr>
            </w:pPr>
          </w:p>
        </w:tc>
        <w:tc>
          <w:tcPr>
            <w:tcW w:w="990" w:type="dxa"/>
          </w:tcPr>
          <w:p w14:paraId="7E9AF1AF" w14:textId="77777777" w:rsidR="00312AF0" w:rsidRPr="00273870" w:rsidRDefault="00312AF0" w:rsidP="009A6BC2">
            <w:pPr>
              <w:spacing w:after="0" w:line="240" w:lineRule="auto"/>
              <w:jc w:val="right"/>
              <w:rPr>
                <w:rFonts w:ascii="Garamond" w:hAnsi="Garamond" w:cs="Times New Roman"/>
                <w:sz w:val="20"/>
                <w:szCs w:val="20"/>
              </w:rPr>
            </w:pPr>
          </w:p>
        </w:tc>
        <w:tc>
          <w:tcPr>
            <w:tcW w:w="988" w:type="dxa"/>
          </w:tcPr>
          <w:p w14:paraId="1936D2C5" w14:textId="77777777" w:rsidR="00312AF0" w:rsidRPr="00273870" w:rsidRDefault="00312AF0" w:rsidP="009A6BC2">
            <w:pPr>
              <w:spacing w:after="0" w:line="240" w:lineRule="auto"/>
              <w:jc w:val="right"/>
              <w:rPr>
                <w:rFonts w:ascii="Garamond" w:hAnsi="Garamond" w:cs="Times New Roman"/>
                <w:sz w:val="20"/>
                <w:szCs w:val="20"/>
              </w:rPr>
            </w:pPr>
          </w:p>
        </w:tc>
        <w:tc>
          <w:tcPr>
            <w:tcW w:w="1033" w:type="dxa"/>
          </w:tcPr>
          <w:p w14:paraId="67407D58" w14:textId="77777777" w:rsidR="00312AF0" w:rsidRPr="00273870" w:rsidRDefault="00312AF0" w:rsidP="009A6BC2">
            <w:pPr>
              <w:spacing w:after="0" w:line="240" w:lineRule="auto"/>
              <w:jc w:val="right"/>
              <w:rPr>
                <w:rFonts w:ascii="Garamond" w:hAnsi="Garamond" w:cs="Times New Roman"/>
                <w:sz w:val="20"/>
                <w:szCs w:val="20"/>
              </w:rPr>
            </w:pPr>
          </w:p>
        </w:tc>
        <w:tc>
          <w:tcPr>
            <w:tcW w:w="946" w:type="dxa"/>
          </w:tcPr>
          <w:p w14:paraId="3015987F" w14:textId="77777777" w:rsidR="00312AF0" w:rsidRPr="00273870" w:rsidRDefault="00312AF0" w:rsidP="009A6BC2">
            <w:pPr>
              <w:spacing w:after="0" w:line="240" w:lineRule="auto"/>
              <w:jc w:val="right"/>
              <w:rPr>
                <w:rFonts w:ascii="Garamond" w:hAnsi="Garamond" w:cs="Times New Roman"/>
                <w:sz w:val="20"/>
                <w:szCs w:val="20"/>
              </w:rPr>
            </w:pPr>
          </w:p>
        </w:tc>
        <w:tc>
          <w:tcPr>
            <w:tcW w:w="946" w:type="dxa"/>
            <w:shd w:val="clear" w:color="auto" w:fill="auto"/>
            <w:vAlign w:val="bottom"/>
          </w:tcPr>
          <w:p w14:paraId="47881FD2" w14:textId="77777777" w:rsidR="00312AF0" w:rsidRPr="00273870" w:rsidRDefault="00312AF0" w:rsidP="009A6BC2">
            <w:pPr>
              <w:spacing w:after="0" w:line="240" w:lineRule="auto"/>
              <w:jc w:val="right"/>
              <w:rPr>
                <w:rFonts w:ascii="Garamond" w:hAnsi="Garamond" w:cs="Times New Roman"/>
                <w:sz w:val="20"/>
                <w:szCs w:val="20"/>
              </w:rPr>
            </w:pPr>
            <w:r w:rsidRPr="00273870">
              <w:rPr>
                <w:rFonts w:ascii="Garamond" w:hAnsi="Garamond" w:cs="Times New Roman"/>
                <w:sz w:val="20"/>
                <w:szCs w:val="20"/>
              </w:rPr>
              <w:t>19.48</w:t>
            </w:r>
          </w:p>
        </w:tc>
        <w:tc>
          <w:tcPr>
            <w:tcW w:w="901" w:type="dxa"/>
            <w:tcBorders>
              <w:right w:val="nil"/>
            </w:tcBorders>
            <w:shd w:val="clear" w:color="auto" w:fill="auto"/>
            <w:vAlign w:val="bottom"/>
          </w:tcPr>
          <w:p w14:paraId="4C399368" w14:textId="77777777" w:rsidR="00312AF0" w:rsidRPr="00273870" w:rsidRDefault="00312AF0" w:rsidP="009A6BC2">
            <w:pPr>
              <w:spacing w:after="0" w:line="240" w:lineRule="auto"/>
              <w:jc w:val="right"/>
              <w:rPr>
                <w:rFonts w:ascii="Garamond" w:hAnsi="Garamond" w:cs="Times New Roman"/>
                <w:sz w:val="20"/>
                <w:szCs w:val="20"/>
              </w:rPr>
            </w:pPr>
            <w:r w:rsidRPr="00273870">
              <w:rPr>
                <w:rFonts w:ascii="Garamond" w:hAnsi="Garamond" w:cs="Times New Roman"/>
                <w:sz w:val="20"/>
                <w:szCs w:val="20"/>
              </w:rPr>
              <w:t>7.98</w:t>
            </w:r>
          </w:p>
        </w:tc>
      </w:tr>
      <w:tr w:rsidR="00273870" w:rsidRPr="00273870" w14:paraId="6C692960" w14:textId="77777777" w:rsidTr="009D7601">
        <w:trPr>
          <w:gridAfter w:val="1"/>
          <w:wAfter w:w="23" w:type="dxa"/>
          <w:trHeight w:val="2"/>
        </w:trPr>
        <w:tc>
          <w:tcPr>
            <w:tcW w:w="3330" w:type="dxa"/>
            <w:tcBorders>
              <w:top w:val="nil"/>
              <w:left w:val="nil"/>
              <w:bottom w:val="nil"/>
              <w:right w:val="nil"/>
            </w:tcBorders>
            <w:shd w:val="clear" w:color="auto" w:fill="auto"/>
            <w:noWrap/>
            <w:vAlign w:val="bottom"/>
          </w:tcPr>
          <w:p w14:paraId="326F7D4D" w14:textId="77777777" w:rsidR="00312AF0" w:rsidRPr="00273870" w:rsidRDefault="00312AF0" w:rsidP="009A6BC2">
            <w:pPr>
              <w:spacing w:after="0" w:line="240" w:lineRule="auto"/>
              <w:rPr>
                <w:rFonts w:ascii="Garamond" w:hAnsi="Garamond" w:cs="Times New Roman"/>
                <w:sz w:val="20"/>
                <w:szCs w:val="20"/>
              </w:rPr>
            </w:pPr>
            <w:r w:rsidRPr="00273870">
              <w:rPr>
                <w:rFonts w:ascii="Garamond" w:hAnsi="Garamond" w:cs="Times New Roman"/>
                <w:sz w:val="20"/>
                <w:szCs w:val="20"/>
              </w:rPr>
              <w:lastRenderedPageBreak/>
              <w:t xml:space="preserve">Income &amp; Unemployment PCA        </w:t>
            </w:r>
          </w:p>
        </w:tc>
        <w:tc>
          <w:tcPr>
            <w:tcW w:w="900" w:type="dxa"/>
            <w:tcBorders>
              <w:left w:val="single" w:sz="4" w:space="0" w:color="auto"/>
            </w:tcBorders>
            <w:shd w:val="clear" w:color="auto" w:fill="auto"/>
            <w:noWrap/>
            <w:vAlign w:val="bottom"/>
          </w:tcPr>
          <w:p w14:paraId="7A26B894" w14:textId="77777777" w:rsidR="00312AF0" w:rsidRPr="00273870" w:rsidRDefault="00312AF0" w:rsidP="009A6BC2">
            <w:pPr>
              <w:spacing w:after="0" w:line="240" w:lineRule="auto"/>
              <w:jc w:val="right"/>
              <w:rPr>
                <w:rFonts w:ascii="Garamond" w:hAnsi="Garamond" w:cs="Times New Roman"/>
                <w:sz w:val="20"/>
                <w:szCs w:val="20"/>
              </w:rPr>
            </w:pPr>
          </w:p>
        </w:tc>
        <w:tc>
          <w:tcPr>
            <w:tcW w:w="990" w:type="dxa"/>
          </w:tcPr>
          <w:p w14:paraId="3A83FC27" w14:textId="77777777" w:rsidR="00312AF0" w:rsidRPr="00273870" w:rsidRDefault="00312AF0" w:rsidP="009A6BC2">
            <w:pPr>
              <w:spacing w:after="0" w:line="240" w:lineRule="auto"/>
              <w:jc w:val="right"/>
              <w:rPr>
                <w:rFonts w:ascii="Garamond" w:hAnsi="Garamond" w:cs="Times New Roman"/>
                <w:sz w:val="20"/>
                <w:szCs w:val="20"/>
              </w:rPr>
            </w:pPr>
          </w:p>
        </w:tc>
        <w:tc>
          <w:tcPr>
            <w:tcW w:w="988" w:type="dxa"/>
          </w:tcPr>
          <w:p w14:paraId="746D3DB4" w14:textId="77777777" w:rsidR="00312AF0" w:rsidRPr="00273870" w:rsidRDefault="00312AF0" w:rsidP="009A6BC2">
            <w:pPr>
              <w:spacing w:after="0" w:line="240" w:lineRule="auto"/>
              <w:jc w:val="right"/>
              <w:rPr>
                <w:rFonts w:ascii="Garamond" w:hAnsi="Garamond" w:cs="Times New Roman"/>
                <w:sz w:val="20"/>
                <w:szCs w:val="20"/>
              </w:rPr>
            </w:pPr>
          </w:p>
        </w:tc>
        <w:tc>
          <w:tcPr>
            <w:tcW w:w="1033" w:type="dxa"/>
          </w:tcPr>
          <w:p w14:paraId="1DE524EB" w14:textId="77777777" w:rsidR="00312AF0" w:rsidRPr="00273870" w:rsidRDefault="00312AF0" w:rsidP="009A6BC2">
            <w:pPr>
              <w:spacing w:after="0" w:line="240" w:lineRule="auto"/>
              <w:jc w:val="right"/>
              <w:rPr>
                <w:rFonts w:ascii="Garamond" w:hAnsi="Garamond" w:cs="Times New Roman"/>
                <w:sz w:val="20"/>
                <w:szCs w:val="20"/>
              </w:rPr>
            </w:pPr>
          </w:p>
        </w:tc>
        <w:tc>
          <w:tcPr>
            <w:tcW w:w="946" w:type="dxa"/>
          </w:tcPr>
          <w:p w14:paraId="7AC60F07" w14:textId="77777777" w:rsidR="00312AF0" w:rsidRPr="00273870" w:rsidRDefault="00312AF0" w:rsidP="009A6BC2">
            <w:pPr>
              <w:spacing w:after="0" w:line="240" w:lineRule="auto"/>
              <w:jc w:val="right"/>
              <w:rPr>
                <w:rFonts w:ascii="Garamond" w:hAnsi="Garamond" w:cs="Times New Roman"/>
                <w:sz w:val="20"/>
                <w:szCs w:val="20"/>
              </w:rPr>
            </w:pPr>
          </w:p>
        </w:tc>
        <w:tc>
          <w:tcPr>
            <w:tcW w:w="946" w:type="dxa"/>
            <w:shd w:val="clear" w:color="auto" w:fill="auto"/>
            <w:vAlign w:val="bottom"/>
          </w:tcPr>
          <w:p w14:paraId="1B3B8092" w14:textId="77777777" w:rsidR="00312AF0" w:rsidRPr="00273870" w:rsidRDefault="00312AF0" w:rsidP="009A6BC2">
            <w:pPr>
              <w:spacing w:after="0" w:line="240" w:lineRule="auto"/>
              <w:jc w:val="right"/>
              <w:rPr>
                <w:rFonts w:ascii="Garamond" w:hAnsi="Garamond" w:cs="Times New Roman"/>
                <w:sz w:val="20"/>
                <w:szCs w:val="20"/>
              </w:rPr>
            </w:pPr>
            <w:r w:rsidRPr="00273870">
              <w:rPr>
                <w:rFonts w:ascii="Garamond" w:hAnsi="Garamond" w:cs="Times New Roman"/>
                <w:sz w:val="20"/>
                <w:szCs w:val="20"/>
              </w:rPr>
              <w:t>9.63</w:t>
            </w:r>
          </w:p>
        </w:tc>
        <w:tc>
          <w:tcPr>
            <w:tcW w:w="901" w:type="dxa"/>
            <w:tcBorders>
              <w:right w:val="nil"/>
            </w:tcBorders>
            <w:shd w:val="clear" w:color="auto" w:fill="auto"/>
            <w:vAlign w:val="bottom"/>
          </w:tcPr>
          <w:p w14:paraId="54C032C9" w14:textId="77777777" w:rsidR="00312AF0" w:rsidRPr="00273870" w:rsidRDefault="00312AF0" w:rsidP="009A6BC2">
            <w:pPr>
              <w:spacing w:after="0" w:line="240" w:lineRule="auto"/>
              <w:jc w:val="right"/>
              <w:rPr>
                <w:rFonts w:ascii="Garamond" w:hAnsi="Garamond" w:cs="Times New Roman"/>
                <w:sz w:val="20"/>
                <w:szCs w:val="20"/>
              </w:rPr>
            </w:pPr>
            <w:r w:rsidRPr="00273870">
              <w:rPr>
                <w:rFonts w:ascii="Garamond" w:hAnsi="Garamond" w:cs="Times New Roman"/>
                <w:sz w:val="20"/>
                <w:szCs w:val="20"/>
              </w:rPr>
              <w:t>56.43</w:t>
            </w:r>
          </w:p>
        </w:tc>
      </w:tr>
      <w:tr w:rsidR="00273870" w:rsidRPr="00273870" w14:paraId="255D2462" w14:textId="77777777" w:rsidTr="009D7601">
        <w:trPr>
          <w:gridAfter w:val="1"/>
          <w:wAfter w:w="23" w:type="dxa"/>
          <w:trHeight w:val="2"/>
        </w:trPr>
        <w:tc>
          <w:tcPr>
            <w:tcW w:w="3330" w:type="dxa"/>
            <w:tcBorders>
              <w:top w:val="nil"/>
              <w:left w:val="nil"/>
              <w:bottom w:val="nil"/>
              <w:right w:val="single" w:sz="4" w:space="0" w:color="auto"/>
            </w:tcBorders>
            <w:noWrap/>
            <w:vAlign w:val="bottom"/>
          </w:tcPr>
          <w:p w14:paraId="19653858" w14:textId="77777777" w:rsidR="00312AF0" w:rsidRPr="00273870" w:rsidRDefault="00312AF0" w:rsidP="009A6BC2">
            <w:pPr>
              <w:spacing w:after="0" w:line="240" w:lineRule="auto"/>
              <w:rPr>
                <w:rFonts w:ascii="Garamond" w:hAnsi="Garamond" w:cs="Times New Roman"/>
                <w:sz w:val="20"/>
                <w:szCs w:val="20"/>
              </w:rPr>
            </w:pPr>
            <w:r w:rsidRPr="00273870">
              <w:rPr>
                <w:rFonts w:ascii="Garamond" w:eastAsia="Times New Roman" w:hAnsi="Garamond" w:cs="Times New Roman"/>
                <w:sz w:val="20"/>
                <w:szCs w:val="20"/>
              </w:rPr>
              <w:t xml:space="preserve">District Eixample           </w:t>
            </w:r>
          </w:p>
        </w:tc>
        <w:tc>
          <w:tcPr>
            <w:tcW w:w="900" w:type="dxa"/>
            <w:tcBorders>
              <w:left w:val="nil"/>
            </w:tcBorders>
            <w:shd w:val="clear" w:color="auto" w:fill="auto"/>
            <w:noWrap/>
            <w:vAlign w:val="bottom"/>
          </w:tcPr>
          <w:p w14:paraId="5B2F542B" w14:textId="77777777" w:rsidR="00312AF0" w:rsidRPr="00273870" w:rsidRDefault="00312AF0" w:rsidP="009A6BC2">
            <w:pPr>
              <w:spacing w:after="0" w:line="240" w:lineRule="auto"/>
              <w:jc w:val="right"/>
              <w:rPr>
                <w:rFonts w:ascii="Garamond" w:hAnsi="Garamond" w:cs="Times New Roman"/>
                <w:sz w:val="20"/>
                <w:szCs w:val="20"/>
              </w:rPr>
            </w:pPr>
            <w:r w:rsidRPr="00273870">
              <w:rPr>
                <w:rFonts w:ascii="Garamond" w:hAnsi="Garamond" w:cs="Times New Roman"/>
                <w:sz w:val="20"/>
                <w:szCs w:val="20"/>
              </w:rPr>
              <w:t>5.11</w:t>
            </w:r>
          </w:p>
        </w:tc>
        <w:tc>
          <w:tcPr>
            <w:tcW w:w="990" w:type="dxa"/>
            <w:shd w:val="clear" w:color="auto" w:fill="auto"/>
            <w:vAlign w:val="bottom"/>
          </w:tcPr>
          <w:p w14:paraId="41BCEB69" w14:textId="77777777" w:rsidR="00312AF0" w:rsidRPr="00273870" w:rsidRDefault="00312AF0" w:rsidP="009A6BC2">
            <w:pPr>
              <w:spacing w:after="0" w:line="240" w:lineRule="auto"/>
              <w:jc w:val="right"/>
              <w:rPr>
                <w:rFonts w:ascii="Garamond" w:hAnsi="Garamond" w:cs="Times New Roman"/>
                <w:sz w:val="20"/>
                <w:szCs w:val="20"/>
              </w:rPr>
            </w:pPr>
            <w:r w:rsidRPr="00273870">
              <w:rPr>
                <w:rFonts w:ascii="Garamond" w:hAnsi="Garamond" w:cs="Times New Roman"/>
                <w:sz w:val="20"/>
                <w:szCs w:val="20"/>
              </w:rPr>
              <w:t>5.18</w:t>
            </w:r>
          </w:p>
        </w:tc>
        <w:tc>
          <w:tcPr>
            <w:tcW w:w="988" w:type="dxa"/>
            <w:shd w:val="clear" w:color="auto" w:fill="auto"/>
            <w:vAlign w:val="bottom"/>
          </w:tcPr>
          <w:p w14:paraId="079FE34E" w14:textId="77777777" w:rsidR="00312AF0" w:rsidRPr="00273870" w:rsidRDefault="00312AF0" w:rsidP="009A6BC2">
            <w:pPr>
              <w:spacing w:after="0" w:line="240" w:lineRule="auto"/>
              <w:jc w:val="right"/>
              <w:rPr>
                <w:rFonts w:ascii="Garamond" w:hAnsi="Garamond" w:cs="Times New Roman"/>
                <w:sz w:val="20"/>
                <w:szCs w:val="20"/>
              </w:rPr>
            </w:pPr>
            <w:r w:rsidRPr="00273870">
              <w:rPr>
                <w:rFonts w:ascii="Garamond" w:hAnsi="Garamond" w:cs="Times New Roman"/>
                <w:sz w:val="20"/>
                <w:szCs w:val="20"/>
              </w:rPr>
              <w:t>6.18</w:t>
            </w:r>
          </w:p>
        </w:tc>
        <w:tc>
          <w:tcPr>
            <w:tcW w:w="1033" w:type="dxa"/>
            <w:shd w:val="clear" w:color="auto" w:fill="auto"/>
            <w:vAlign w:val="bottom"/>
          </w:tcPr>
          <w:p w14:paraId="1BDFD7BE" w14:textId="77777777" w:rsidR="00312AF0" w:rsidRPr="00273870" w:rsidRDefault="00312AF0" w:rsidP="009A6BC2">
            <w:pPr>
              <w:spacing w:after="0" w:line="240" w:lineRule="auto"/>
              <w:jc w:val="right"/>
              <w:rPr>
                <w:rFonts w:ascii="Garamond" w:hAnsi="Garamond" w:cs="Times New Roman"/>
                <w:sz w:val="20"/>
                <w:szCs w:val="20"/>
              </w:rPr>
            </w:pPr>
            <w:r w:rsidRPr="00273870">
              <w:rPr>
                <w:rFonts w:ascii="Garamond" w:hAnsi="Garamond" w:cs="Times New Roman"/>
                <w:sz w:val="20"/>
                <w:szCs w:val="20"/>
              </w:rPr>
              <w:t>8.05</w:t>
            </w:r>
          </w:p>
        </w:tc>
        <w:tc>
          <w:tcPr>
            <w:tcW w:w="946" w:type="dxa"/>
            <w:shd w:val="clear" w:color="auto" w:fill="auto"/>
            <w:vAlign w:val="bottom"/>
          </w:tcPr>
          <w:p w14:paraId="75645489" w14:textId="77777777" w:rsidR="00312AF0" w:rsidRPr="00273870" w:rsidRDefault="00312AF0" w:rsidP="009A6BC2">
            <w:pPr>
              <w:spacing w:after="0" w:line="240" w:lineRule="auto"/>
              <w:jc w:val="right"/>
              <w:rPr>
                <w:rFonts w:ascii="Garamond" w:hAnsi="Garamond" w:cs="Times New Roman"/>
                <w:sz w:val="20"/>
                <w:szCs w:val="20"/>
              </w:rPr>
            </w:pPr>
            <w:r w:rsidRPr="00273870">
              <w:rPr>
                <w:rFonts w:ascii="Garamond" w:hAnsi="Garamond" w:cs="Times New Roman"/>
                <w:sz w:val="20"/>
                <w:szCs w:val="20"/>
              </w:rPr>
              <w:t>5.42</w:t>
            </w:r>
          </w:p>
        </w:tc>
        <w:tc>
          <w:tcPr>
            <w:tcW w:w="946" w:type="dxa"/>
            <w:shd w:val="clear" w:color="auto" w:fill="auto"/>
            <w:vAlign w:val="bottom"/>
          </w:tcPr>
          <w:p w14:paraId="250BF4AC" w14:textId="77777777" w:rsidR="00312AF0" w:rsidRPr="00273870" w:rsidRDefault="00312AF0" w:rsidP="009A6BC2">
            <w:pPr>
              <w:spacing w:after="0" w:line="240" w:lineRule="auto"/>
              <w:jc w:val="right"/>
              <w:rPr>
                <w:rFonts w:ascii="Garamond" w:hAnsi="Garamond" w:cs="Times New Roman"/>
                <w:sz w:val="20"/>
                <w:szCs w:val="20"/>
              </w:rPr>
            </w:pPr>
            <w:r w:rsidRPr="00273870">
              <w:rPr>
                <w:rFonts w:ascii="Garamond" w:hAnsi="Garamond" w:cs="Times New Roman"/>
                <w:sz w:val="20"/>
                <w:szCs w:val="20"/>
              </w:rPr>
              <w:t>5.46</w:t>
            </w:r>
          </w:p>
        </w:tc>
        <w:tc>
          <w:tcPr>
            <w:tcW w:w="901" w:type="dxa"/>
            <w:tcBorders>
              <w:right w:val="nil"/>
            </w:tcBorders>
            <w:shd w:val="clear" w:color="auto" w:fill="auto"/>
            <w:vAlign w:val="bottom"/>
          </w:tcPr>
          <w:p w14:paraId="56B62959" w14:textId="77777777" w:rsidR="00312AF0" w:rsidRPr="00273870" w:rsidRDefault="00312AF0" w:rsidP="009A6BC2">
            <w:pPr>
              <w:spacing w:after="0" w:line="240" w:lineRule="auto"/>
              <w:jc w:val="right"/>
              <w:rPr>
                <w:rFonts w:ascii="Garamond" w:hAnsi="Garamond" w:cs="Times New Roman"/>
                <w:sz w:val="20"/>
                <w:szCs w:val="20"/>
              </w:rPr>
            </w:pPr>
            <w:r w:rsidRPr="00273870">
              <w:rPr>
                <w:rFonts w:ascii="Garamond" w:hAnsi="Garamond" w:cs="Times New Roman"/>
                <w:sz w:val="20"/>
                <w:szCs w:val="20"/>
              </w:rPr>
              <w:t>13.86</w:t>
            </w:r>
          </w:p>
        </w:tc>
      </w:tr>
      <w:tr w:rsidR="00273870" w:rsidRPr="00273870" w14:paraId="0C3D722C" w14:textId="77777777" w:rsidTr="009D7601">
        <w:trPr>
          <w:gridAfter w:val="1"/>
          <w:wAfter w:w="23" w:type="dxa"/>
          <w:trHeight w:val="2"/>
        </w:trPr>
        <w:tc>
          <w:tcPr>
            <w:tcW w:w="3330" w:type="dxa"/>
            <w:tcBorders>
              <w:top w:val="nil"/>
              <w:left w:val="nil"/>
              <w:bottom w:val="nil"/>
              <w:right w:val="single" w:sz="4" w:space="0" w:color="auto"/>
            </w:tcBorders>
            <w:noWrap/>
            <w:vAlign w:val="bottom"/>
          </w:tcPr>
          <w:p w14:paraId="01499068" w14:textId="77777777" w:rsidR="00312AF0" w:rsidRPr="00273870" w:rsidRDefault="00312AF0" w:rsidP="009A6BC2">
            <w:pPr>
              <w:spacing w:after="0" w:line="240" w:lineRule="auto"/>
              <w:rPr>
                <w:rFonts w:ascii="Garamond" w:hAnsi="Garamond" w:cs="Times New Roman"/>
                <w:sz w:val="20"/>
                <w:szCs w:val="20"/>
              </w:rPr>
            </w:pPr>
            <w:r w:rsidRPr="00273870">
              <w:rPr>
                <w:rFonts w:ascii="Garamond" w:eastAsia="Times New Roman" w:hAnsi="Garamond" w:cs="Times New Roman"/>
                <w:sz w:val="20"/>
                <w:szCs w:val="20"/>
              </w:rPr>
              <w:t xml:space="preserve">District Ciutat Vella       </w:t>
            </w:r>
          </w:p>
        </w:tc>
        <w:tc>
          <w:tcPr>
            <w:tcW w:w="900" w:type="dxa"/>
            <w:tcBorders>
              <w:left w:val="nil"/>
            </w:tcBorders>
            <w:shd w:val="clear" w:color="auto" w:fill="auto"/>
            <w:noWrap/>
            <w:vAlign w:val="bottom"/>
          </w:tcPr>
          <w:p w14:paraId="7E35A039" w14:textId="77777777" w:rsidR="00312AF0" w:rsidRPr="00273870" w:rsidRDefault="00312AF0" w:rsidP="009A6BC2">
            <w:pPr>
              <w:spacing w:after="0" w:line="240" w:lineRule="auto"/>
              <w:jc w:val="right"/>
              <w:rPr>
                <w:rFonts w:ascii="Garamond" w:hAnsi="Garamond" w:cs="Times New Roman"/>
                <w:sz w:val="20"/>
                <w:szCs w:val="20"/>
              </w:rPr>
            </w:pPr>
            <w:r w:rsidRPr="00273870">
              <w:rPr>
                <w:rFonts w:ascii="Garamond" w:hAnsi="Garamond" w:cs="Times New Roman"/>
                <w:sz w:val="20"/>
                <w:szCs w:val="20"/>
              </w:rPr>
              <w:t>4.12</w:t>
            </w:r>
          </w:p>
        </w:tc>
        <w:tc>
          <w:tcPr>
            <w:tcW w:w="990" w:type="dxa"/>
            <w:shd w:val="clear" w:color="auto" w:fill="auto"/>
            <w:vAlign w:val="bottom"/>
          </w:tcPr>
          <w:p w14:paraId="6A509E9F" w14:textId="77777777" w:rsidR="00312AF0" w:rsidRPr="00273870" w:rsidRDefault="00312AF0" w:rsidP="009A6BC2">
            <w:pPr>
              <w:spacing w:after="0" w:line="240" w:lineRule="auto"/>
              <w:jc w:val="right"/>
              <w:rPr>
                <w:rFonts w:ascii="Garamond" w:hAnsi="Garamond" w:cs="Times New Roman"/>
                <w:sz w:val="20"/>
                <w:szCs w:val="20"/>
              </w:rPr>
            </w:pPr>
            <w:r w:rsidRPr="00273870">
              <w:rPr>
                <w:rFonts w:ascii="Garamond" w:hAnsi="Garamond" w:cs="Times New Roman"/>
                <w:sz w:val="20"/>
                <w:szCs w:val="20"/>
              </w:rPr>
              <w:t>4.12</w:t>
            </w:r>
          </w:p>
        </w:tc>
        <w:tc>
          <w:tcPr>
            <w:tcW w:w="988" w:type="dxa"/>
            <w:shd w:val="clear" w:color="auto" w:fill="auto"/>
            <w:vAlign w:val="bottom"/>
          </w:tcPr>
          <w:p w14:paraId="31E21F24" w14:textId="77777777" w:rsidR="00312AF0" w:rsidRPr="00273870" w:rsidRDefault="00312AF0" w:rsidP="009A6BC2">
            <w:pPr>
              <w:spacing w:after="0" w:line="240" w:lineRule="auto"/>
              <w:jc w:val="right"/>
              <w:rPr>
                <w:rFonts w:ascii="Garamond" w:hAnsi="Garamond" w:cs="Times New Roman"/>
                <w:sz w:val="20"/>
                <w:szCs w:val="20"/>
              </w:rPr>
            </w:pPr>
            <w:r w:rsidRPr="00273870">
              <w:rPr>
                <w:rFonts w:ascii="Garamond" w:hAnsi="Garamond" w:cs="Times New Roman"/>
                <w:sz w:val="20"/>
                <w:szCs w:val="20"/>
              </w:rPr>
              <w:t>7.02</w:t>
            </w:r>
          </w:p>
        </w:tc>
        <w:tc>
          <w:tcPr>
            <w:tcW w:w="1033" w:type="dxa"/>
            <w:shd w:val="clear" w:color="auto" w:fill="auto"/>
            <w:vAlign w:val="bottom"/>
          </w:tcPr>
          <w:p w14:paraId="4AD178B3" w14:textId="77777777" w:rsidR="00312AF0" w:rsidRPr="00273870" w:rsidRDefault="00312AF0" w:rsidP="009A6BC2">
            <w:pPr>
              <w:spacing w:after="0" w:line="240" w:lineRule="auto"/>
              <w:jc w:val="right"/>
              <w:rPr>
                <w:rFonts w:ascii="Garamond" w:hAnsi="Garamond" w:cs="Times New Roman"/>
                <w:sz w:val="20"/>
                <w:szCs w:val="20"/>
              </w:rPr>
            </w:pPr>
            <w:r w:rsidRPr="00273870">
              <w:rPr>
                <w:rFonts w:ascii="Garamond" w:hAnsi="Garamond" w:cs="Times New Roman"/>
                <w:sz w:val="20"/>
                <w:szCs w:val="20"/>
              </w:rPr>
              <w:t>13.05</w:t>
            </w:r>
          </w:p>
        </w:tc>
        <w:tc>
          <w:tcPr>
            <w:tcW w:w="946" w:type="dxa"/>
            <w:shd w:val="clear" w:color="auto" w:fill="auto"/>
            <w:vAlign w:val="bottom"/>
          </w:tcPr>
          <w:p w14:paraId="611055F3" w14:textId="77777777" w:rsidR="00312AF0" w:rsidRPr="00273870" w:rsidRDefault="00312AF0" w:rsidP="009A6BC2">
            <w:pPr>
              <w:spacing w:after="0" w:line="240" w:lineRule="auto"/>
              <w:jc w:val="right"/>
              <w:rPr>
                <w:rFonts w:ascii="Garamond" w:hAnsi="Garamond" w:cs="Times New Roman"/>
                <w:sz w:val="20"/>
                <w:szCs w:val="20"/>
              </w:rPr>
            </w:pPr>
            <w:r w:rsidRPr="00273870">
              <w:rPr>
                <w:rFonts w:ascii="Garamond" w:hAnsi="Garamond" w:cs="Times New Roman"/>
                <w:sz w:val="20"/>
                <w:szCs w:val="20"/>
              </w:rPr>
              <w:t>5.62</w:t>
            </w:r>
          </w:p>
        </w:tc>
        <w:tc>
          <w:tcPr>
            <w:tcW w:w="946" w:type="dxa"/>
            <w:shd w:val="clear" w:color="auto" w:fill="auto"/>
            <w:vAlign w:val="bottom"/>
          </w:tcPr>
          <w:p w14:paraId="4ABE2CD5" w14:textId="77777777" w:rsidR="00312AF0" w:rsidRPr="00273870" w:rsidRDefault="00312AF0" w:rsidP="009A6BC2">
            <w:pPr>
              <w:spacing w:after="0" w:line="240" w:lineRule="auto"/>
              <w:jc w:val="right"/>
              <w:rPr>
                <w:rFonts w:ascii="Garamond" w:hAnsi="Garamond" w:cs="Times New Roman"/>
                <w:sz w:val="20"/>
                <w:szCs w:val="20"/>
              </w:rPr>
            </w:pPr>
            <w:r w:rsidRPr="00273870">
              <w:rPr>
                <w:rFonts w:ascii="Garamond" w:hAnsi="Garamond" w:cs="Times New Roman"/>
                <w:sz w:val="20"/>
                <w:szCs w:val="20"/>
              </w:rPr>
              <w:t>5.82</w:t>
            </w:r>
          </w:p>
        </w:tc>
        <w:tc>
          <w:tcPr>
            <w:tcW w:w="901" w:type="dxa"/>
            <w:tcBorders>
              <w:right w:val="nil"/>
            </w:tcBorders>
            <w:shd w:val="clear" w:color="auto" w:fill="auto"/>
            <w:vAlign w:val="bottom"/>
          </w:tcPr>
          <w:p w14:paraId="7CCAD43F" w14:textId="77777777" w:rsidR="00312AF0" w:rsidRPr="00273870" w:rsidRDefault="00312AF0" w:rsidP="009A6BC2">
            <w:pPr>
              <w:spacing w:after="0" w:line="240" w:lineRule="auto"/>
              <w:jc w:val="right"/>
              <w:rPr>
                <w:rFonts w:ascii="Garamond" w:hAnsi="Garamond" w:cs="Times New Roman"/>
                <w:sz w:val="20"/>
                <w:szCs w:val="20"/>
              </w:rPr>
            </w:pPr>
            <w:r w:rsidRPr="00273870">
              <w:rPr>
                <w:rFonts w:ascii="Garamond" w:hAnsi="Garamond" w:cs="Times New Roman"/>
                <w:sz w:val="20"/>
                <w:szCs w:val="20"/>
              </w:rPr>
              <w:t>9.76</w:t>
            </w:r>
          </w:p>
        </w:tc>
      </w:tr>
      <w:tr w:rsidR="00273870" w:rsidRPr="00273870" w14:paraId="2767025E" w14:textId="77777777" w:rsidTr="009D7601">
        <w:trPr>
          <w:gridAfter w:val="1"/>
          <w:wAfter w:w="23" w:type="dxa"/>
          <w:trHeight w:val="2"/>
        </w:trPr>
        <w:tc>
          <w:tcPr>
            <w:tcW w:w="3330" w:type="dxa"/>
            <w:tcBorders>
              <w:top w:val="nil"/>
              <w:left w:val="nil"/>
              <w:bottom w:val="nil"/>
              <w:right w:val="single" w:sz="4" w:space="0" w:color="auto"/>
            </w:tcBorders>
            <w:noWrap/>
            <w:vAlign w:val="bottom"/>
          </w:tcPr>
          <w:p w14:paraId="2C51AA13" w14:textId="77777777" w:rsidR="00312AF0" w:rsidRPr="00273870" w:rsidRDefault="00312AF0" w:rsidP="009A6BC2">
            <w:pPr>
              <w:spacing w:after="0" w:line="240" w:lineRule="auto"/>
              <w:rPr>
                <w:rFonts w:ascii="Garamond" w:hAnsi="Garamond" w:cs="Times New Roman"/>
                <w:sz w:val="20"/>
                <w:szCs w:val="20"/>
              </w:rPr>
            </w:pPr>
            <w:r w:rsidRPr="00273870">
              <w:rPr>
                <w:rFonts w:ascii="Garamond" w:eastAsia="Times New Roman" w:hAnsi="Garamond" w:cs="Times New Roman"/>
                <w:sz w:val="20"/>
                <w:szCs w:val="20"/>
              </w:rPr>
              <w:t xml:space="preserve">District Sant Martí         </w:t>
            </w:r>
          </w:p>
        </w:tc>
        <w:tc>
          <w:tcPr>
            <w:tcW w:w="900" w:type="dxa"/>
            <w:tcBorders>
              <w:left w:val="nil"/>
            </w:tcBorders>
            <w:shd w:val="clear" w:color="auto" w:fill="auto"/>
            <w:noWrap/>
            <w:vAlign w:val="bottom"/>
          </w:tcPr>
          <w:p w14:paraId="53F65532" w14:textId="77777777" w:rsidR="00312AF0" w:rsidRPr="00273870" w:rsidRDefault="00312AF0" w:rsidP="009A6BC2">
            <w:pPr>
              <w:spacing w:after="0" w:line="240" w:lineRule="auto"/>
              <w:jc w:val="right"/>
              <w:rPr>
                <w:rFonts w:ascii="Garamond" w:hAnsi="Garamond" w:cs="Times New Roman"/>
                <w:sz w:val="20"/>
                <w:szCs w:val="20"/>
              </w:rPr>
            </w:pPr>
            <w:r w:rsidRPr="00273870">
              <w:rPr>
                <w:rFonts w:ascii="Garamond" w:hAnsi="Garamond" w:cs="Times New Roman"/>
                <w:sz w:val="20"/>
                <w:szCs w:val="20"/>
              </w:rPr>
              <w:t>2.65</w:t>
            </w:r>
          </w:p>
        </w:tc>
        <w:tc>
          <w:tcPr>
            <w:tcW w:w="990" w:type="dxa"/>
            <w:shd w:val="clear" w:color="auto" w:fill="auto"/>
            <w:vAlign w:val="bottom"/>
          </w:tcPr>
          <w:p w14:paraId="2C2F4525" w14:textId="77777777" w:rsidR="00312AF0" w:rsidRPr="00273870" w:rsidRDefault="00312AF0" w:rsidP="009A6BC2">
            <w:pPr>
              <w:spacing w:after="0" w:line="240" w:lineRule="auto"/>
              <w:jc w:val="right"/>
              <w:rPr>
                <w:rFonts w:ascii="Garamond" w:hAnsi="Garamond" w:cs="Times New Roman"/>
                <w:sz w:val="20"/>
                <w:szCs w:val="20"/>
              </w:rPr>
            </w:pPr>
            <w:r w:rsidRPr="00273870">
              <w:rPr>
                <w:rFonts w:ascii="Garamond" w:hAnsi="Garamond" w:cs="Times New Roman"/>
                <w:sz w:val="20"/>
                <w:szCs w:val="20"/>
              </w:rPr>
              <w:t>2.72</w:t>
            </w:r>
          </w:p>
        </w:tc>
        <w:tc>
          <w:tcPr>
            <w:tcW w:w="988" w:type="dxa"/>
            <w:shd w:val="clear" w:color="auto" w:fill="auto"/>
            <w:vAlign w:val="bottom"/>
          </w:tcPr>
          <w:p w14:paraId="2C7C5816" w14:textId="77777777" w:rsidR="00312AF0" w:rsidRPr="00273870" w:rsidRDefault="00312AF0" w:rsidP="009A6BC2">
            <w:pPr>
              <w:spacing w:after="0" w:line="240" w:lineRule="auto"/>
              <w:jc w:val="right"/>
              <w:rPr>
                <w:rFonts w:ascii="Garamond" w:hAnsi="Garamond" w:cs="Times New Roman"/>
                <w:sz w:val="20"/>
                <w:szCs w:val="20"/>
              </w:rPr>
            </w:pPr>
            <w:r w:rsidRPr="00273870">
              <w:rPr>
                <w:rFonts w:ascii="Garamond" w:hAnsi="Garamond" w:cs="Times New Roman"/>
                <w:sz w:val="20"/>
                <w:szCs w:val="20"/>
              </w:rPr>
              <w:t>4.38</w:t>
            </w:r>
          </w:p>
        </w:tc>
        <w:tc>
          <w:tcPr>
            <w:tcW w:w="1033" w:type="dxa"/>
            <w:shd w:val="clear" w:color="auto" w:fill="auto"/>
            <w:vAlign w:val="bottom"/>
          </w:tcPr>
          <w:p w14:paraId="394C0DF2" w14:textId="77777777" w:rsidR="00312AF0" w:rsidRPr="00273870" w:rsidRDefault="00312AF0" w:rsidP="009A6BC2">
            <w:pPr>
              <w:spacing w:after="0" w:line="240" w:lineRule="auto"/>
              <w:jc w:val="right"/>
              <w:rPr>
                <w:rFonts w:ascii="Garamond" w:hAnsi="Garamond" w:cs="Times New Roman"/>
                <w:sz w:val="20"/>
                <w:szCs w:val="20"/>
              </w:rPr>
            </w:pPr>
            <w:r w:rsidRPr="00273870">
              <w:rPr>
                <w:rFonts w:ascii="Garamond" w:hAnsi="Garamond" w:cs="Times New Roman"/>
                <w:sz w:val="20"/>
                <w:szCs w:val="20"/>
              </w:rPr>
              <w:t>3.76</w:t>
            </w:r>
          </w:p>
        </w:tc>
        <w:tc>
          <w:tcPr>
            <w:tcW w:w="946" w:type="dxa"/>
            <w:shd w:val="clear" w:color="auto" w:fill="auto"/>
            <w:vAlign w:val="bottom"/>
          </w:tcPr>
          <w:p w14:paraId="35BFE178" w14:textId="77777777" w:rsidR="00312AF0" w:rsidRPr="00273870" w:rsidRDefault="00312AF0" w:rsidP="009A6BC2">
            <w:pPr>
              <w:spacing w:after="0" w:line="240" w:lineRule="auto"/>
              <w:jc w:val="right"/>
              <w:rPr>
                <w:rFonts w:ascii="Garamond" w:hAnsi="Garamond" w:cs="Times New Roman"/>
                <w:sz w:val="20"/>
                <w:szCs w:val="20"/>
              </w:rPr>
            </w:pPr>
            <w:r w:rsidRPr="00273870">
              <w:rPr>
                <w:rFonts w:ascii="Garamond" w:hAnsi="Garamond" w:cs="Times New Roman"/>
                <w:sz w:val="20"/>
                <w:szCs w:val="20"/>
              </w:rPr>
              <w:t>2.74</w:t>
            </w:r>
          </w:p>
        </w:tc>
        <w:tc>
          <w:tcPr>
            <w:tcW w:w="946" w:type="dxa"/>
            <w:shd w:val="clear" w:color="auto" w:fill="auto"/>
            <w:vAlign w:val="bottom"/>
          </w:tcPr>
          <w:p w14:paraId="1D39894B" w14:textId="77777777" w:rsidR="00312AF0" w:rsidRPr="00273870" w:rsidRDefault="00312AF0" w:rsidP="009A6BC2">
            <w:pPr>
              <w:spacing w:after="0" w:line="240" w:lineRule="auto"/>
              <w:jc w:val="right"/>
              <w:rPr>
                <w:rFonts w:ascii="Garamond" w:hAnsi="Garamond" w:cs="Times New Roman"/>
                <w:sz w:val="20"/>
                <w:szCs w:val="20"/>
              </w:rPr>
            </w:pPr>
            <w:r w:rsidRPr="00273870">
              <w:rPr>
                <w:rFonts w:ascii="Garamond" w:hAnsi="Garamond" w:cs="Times New Roman"/>
                <w:sz w:val="20"/>
                <w:szCs w:val="20"/>
              </w:rPr>
              <w:t>3.60</w:t>
            </w:r>
          </w:p>
        </w:tc>
        <w:tc>
          <w:tcPr>
            <w:tcW w:w="901" w:type="dxa"/>
            <w:tcBorders>
              <w:right w:val="nil"/>
            </w:tcBorders>
            <w:shd w:val="clear" w:color="auto" w:fill="auto"/>
            <w:vAlign w:val="bottom"/>
          </w:tcPr>
          <w:p w14:paraId="4354CDC6" w14:textId="77777777" w:rsidR="00312AF0" w:rsidRPr="00273870" w:rsidRDefault="00312AF0" w:rsidP="009A6BC2">
            <w:pPr>
              <w:spacing w:after="0" w:line="240" w:lineRule="auto"/>
              <w:jc w:val="right"/>
              <w:rPr>
                <w:rFonts w:ascii="Garamond" w:hAnsi="Garamond" w:cs="Times New Roman"/>
                <w:sz w:val="20"/>
                <w:szCs w:val="20"/>
              </w:rPr>
            </w:pPr>
            <w:r w:rsidRPr="00273870">
              <w:rPr>
                <w:rFonts w:ascii="Garamond" w:hAnsi="Garamond" w:cs="Times New Roman"/>
                <w:sz w:val="20"/>
                <w:szCs w:val="20"/>
              </w:rPr>
              <w:t>15.62</w:t>
            </w:r>
          </w:p>
        </w:tc>
      </w:tr>
      <w:tr w:rsidR="00273870" w:rsidRPr="00273870" w14:paraId="2F1B09B0" w14:textId="77777777" w:rsidTr="009D7601">
        <w:trPr>
          <w:gridAfter w:val="1"/>
          <w:wAfter w:w="23" w:type="dxa"/>
          <w:trHeight w:val="2"/>
        </w:trPr>
        <w:tc>
          <w:tcPr>
            <w:tcW w:w="3330" w:type="dxa"/>
            <w:tcBorders>
              <w:top w:val="nil"/>
              <w:left w:val="nil"/>
              <w:bottom w:val="nil"/>
              <w:right w:val="single" w:sz="4" w:space="0" w:color="auto"/>
            </w:tcBorders>
            <w:noWrap/>
            <w:vAlign w:val="bottom"/>
          </w:tcPr>
          <w:p w14:paraId="35D29708" w14:textId="77777777" w:rsidR="00312AF0" w:rsidRPr="00273870" w:rsidRDefault="00312AF0" w:rsidP="009A6BC2">
            <w:pPr>
              <w:spacing w:after="0" w:line="240" w:lineRule="auto"/>
              <w:rPr>
                <w:rFonts w:ascii="Garamond" w:hAnsi="Garamond" w:cs="Times New Roman"/>
                <w:sz w:val="20"/>
                <w:szCs w:val="20"/>
              </w:rPr>
            </w:pPr>
            <w:r w:rsidRPr="00273870">
              <w:rPr>
                <w:rFonts w:ascii="Garamond" w:eastAsia="Times New Roman" w:hAnsi="Garamond" w:cs="Times New Roman"/>
                <w:sz w:val="20"/>
                <w:szCs w:val="20"/>
              </w:rPr>
              <w:t xml:space="preserve">District Sants-Montjuïc     </w:t>
            </w:r>
          </w:p>
        </w:tc>
        <w:tc>
          <w:tcPr>
            <w:tcW w:w="900" w:type="dxa"/>
            <w:tcBorders>
              <w:left w:val="nil"/>
            </w:tcBorders>
            <w:shd w:val="clear" w:color="auto" w:fill="auto"/>
            <w:noWrap/>
            <w:vAlign w:val="bottom"/>
          </w:tcPr>
          <w:p w14:paraId="6AF8E14D" w14:textId="77777777" w:rsidR="00312AF0" w:rsidRPr="00273870" w:rsidRDefault="00312AF0" w:rsidP="009A6BC2">
            <w:pPr>
              <w:spacing w:after="0" w:line="240" w:lineRule="auto"/>
              <w:jc w:val="right"/>
              <w:rPr>
                <w:rFonts w:ascii="Garamond" w:hAnsi="Garamond" w:cs="Times New Roman"/>
                <w:sz w:val="20"/>
                <w:szCs w:val="20"/>
              </w:rPr>
            </w:pPr>
            <w:r w:rsidRPr="00273870">
              <w:rPr>
                <w:rFonts w:ascii="Garamond" w:hAnsi="Garamond" w:cs="Times New Roman"/>
                <w:sz w:val="20"/>
                <w:szCs w:val="20"/>
              </w:rPr>
              <w:t>2.88</w:t>
            </w:r>
          </w:p>
        </w:tc>
        <w:tc>
          <w:tcPr>
            <w:tcW w:w="990" w:type="dxa"/>
            <w:shd w:val="clear" w:color="auto" w:fill="auto"/>
            <w:vAlign w:val="bottom"/>
          </w:tcPr>
          <w:p w14:paraId="68E8272E" w14:textId="77777777" w:rsidR="00312AF0" w:rsidRPr="00273870" w:rsidRDefault="00312AF0" w:rsidP="009A6BC2">
            <w:pPr>
              <w:spacing w:after="0" w:line="240" w:lineRule="auto"/>
              <w:jc w:val="right"/>
              <w:rPr>
                <w:rFonts w:ascii="Garamond" w:hAnsi="Garamond" w:cs="Times New Roman"/>
                <w:sz w:val="20"/>
                <w:szCs w:val="20"/>
              </w:rPr>
            </w:pPr>
            <w:r w:rsidRPr="00273870">
              <w:rPr>
                <w:rFonts w:ascii="Garamond" w:hAnsi="Garamond" w:cs="Times New Roman"/>
                <w:sz w:val="20"/>
                <w:szCs w:val="20"/>
              </w:rPr>
              <w:t>2.89</w:t>
            </w:r>
          </w:p>
        </w:tc>
        <w:tc>
          <w:tcPr>
            <w:tcW w:w="988" w:type="dxa"/>
            <w:shd w:val="clear" w:color="auto" w:fill="auto"/>
            <w:vAlign w:val="bottom"/>
          </w:tcPr>
          <w:p w14:paraId="2D33F23E" w14:textId="77777777" w:rsidR="00312AF0" w:rsidRPr="00273870" w:rsidRDefault="00312AF0" w:rsidP="009A6BC2">
            <w:pPr>
              <w:spacing w:after="0" w:line="240" w:lineRule="auto"/>
              <w:jc w:val="right"/>
              <w:rPr>
                <w:rFonts w:ascii="Garamond" w:hAnsi="Garamond" w:cs="Times New Roman"/>
                <w:sz w:val="20"/>
                <w:szCs w:val="20"/>
              </w:rPr>
            </w:pPr>
            <w:r w:rsidRPr="00273870">
              <w:rPr>
                <w:rFonts w:ascii="Garamond" w:hAnsi="Garamond" w:cs="Times New Roman"/>
                <w:sz w:val="20"/>
                <w:szCs w:val="20"/>
              </w:rPr>
              <w:t>4.00</w:t>
            </w:r>
          </w:p>
        </w:tc>
        <w:tc>
          <w:tcPr>
            <w:tcW w:w="1033" w:type="dxa"/>
            <w:shd w:val="clear" w:color="auto" w:fill="auto"/>
            <w:vAlign w:val="bottom"/>
          </w:tcPr>
          <w:p w14:paraId="3CE108E5" w14:textId="77777777" w:rsidR="00312AF0" w:rsidRPr="00273870" w:rsidRDefault="00312AF0" w:rsidP="009A6BC2">
            <w:pPr>
              <w:spacing w:after="0" w:line="240" w:lineRule="auto"/>
              <w:jc w:val="right"/>
              <w:rPr>
                <w:rFonts w:ascii="Garamond" w:hAnsi="Garamond" w:cs="Times New Roman"/>
                <w:sz w:val="20"/>
                <w:szCs w:val="20"/>
              </w:rPr>
            </w:pPr>
            <w:r w:rsidRPr="00273870">
              <w:rPr>
                <w:rFonts w:ascii="Garamond" w:hAnsi="Garamond" w:cs="Times New Roman"/>
                <w:sz w:val="20"/>
                <w:szCs w:val="20"/>
              </w:rPr>
              <w:t>4.01</w:t>
            </w:r>
          </w:p>
        </w:tc>
        <w:tc>
          <w:tcPr>
            <w:tcW w:w="946" w:type="dxa"/>
            <w:shd w:val="clear" w:color="auto" w:fill="auto"/>
            <w:vAlign w:val="bottom"/>
          </w:tcPr>
          <w:p w14:paraId="201F00E6" w14:textId="77777777" w:rsidR="00312AF0" w:rsidRPr="00273870" w:rsidRDefault="00312AF0" w:rsidP="009A6BC2">
            <w:pPr>
              <w:spacing w:after="0" w:line="240" w:lineRule="auto"/>
              <w:jc w:val="right"/>
              <w:rPr>
                <w:rFonts w:ascii="Garamond" w:hAnsi="Garamond" w:cs="Times New Roman"/>
                <w:sz w:val="20"/>
                <w:szCs w:val="20"/>
              </w:rPr>
            </w:pPr>
            <w:r w:rsidRPr="00273870">
              <w:rPr>
                <w:rFonts w:ascii="Garamond" w:hAnsi="Garamond" w:cs="Times New Roman"/>
                <w:sz w:val="20"/>
                <w:szCs w:val="20"/>
              </w:rPr>
              <w:t>3.17</w:t>
            </w:r>
          </w:p>
        </w:tc>
        <w:tc>
          <w:tcPr>
            <w:tcW w:w="946" w:type="dxa"/>
            <w:shd w:val="clear" w:color="auto" w:fill="auto"/>
            <w:vAlign w:val="bottom"/>
          </w:tcPr>
          <w:p w14:paraId="60724AE0" w14:textId="77777777" w:rsidR="00312AF0" w:rsidRPr="00273870" w:rsidRDefault="00312AF0" w:rsidP="009A6BC2">
            <w:pPr>
              <w:spacing w:after="0" w:line="240" w:lineRule="auto"/>
              <w:jc w:val="right"/>
              <w:rPr>
                <w:rFonts w:ascii="Garamond" w:hAnsi="Garamond" w:cs="Times New Roman"/>
                <w:sz w:val="20"/>
                <w:szCs w:val="20"/>
              </w:rPr>
            </w:pPr>
            <w:r w:rsidRPr="00273870">
              <w:rPr>
                <w:rFonts w:ascii="Garamond" w:hAnsi="Garamond" w:cs="Times New Roman"/>
                <w:sz w:val="20"/>
                <w:szCs w:val="20"/>
              </w:rPr>
              <w:t>3.77</w:t>
            </w:r>
          </w:p>
        </w:tc>
        <w:tc>
          <w:tcPr>
            <w:tcW w:w="901" w:type="dxa"/>
            <w:tcBorders>
              <w:right w:val="nil"/>
            </w:tcBorders>
            <w:shd w:val="clear" w:color="auto" w:fill="auto"/>
            <w:vAlign w:val="bottom"/>
          </w:tcPr>
          <w:p w14:paraId="1BAF4C9E" w14:textId="77777777" w:rsidR="00312AF0" w:rsidRPr="00273870" w:rsidRDefault="00312AF0" w:rsidP="009A6BC2">
            <w:pPr>
              <w:spacing w:after="0" w:line="240" w:lineRule="auto"/>
              <w:jc w:val="right"/>
              <w:rPr>
                <w:rFonts w:ascii="Garamond" w:hAnsi="Garamond" w:cs="Times New Roman"/>
                <w:sz w:val="20"/>
                <w:szCs w:val="20"/>
              </w:rPr>
            </w:pPr>
            <w:r w:rsidRPr="00273870">
              <w:rPr>
                <w:rFonts w:ascii="Garamond" w:hAnsi="Garamond" w:cs="Times New Roman"/>
                <w:sz w:val="20"/>
                <w:szCs w:val="20"/>
              </w:rPr>
              <w:t>7.26</w:t>
            </w:r>
          </w:p>
        </w:tc>
      </w:tr>
      <w:tr w:rsidR="00273870" w:rsidRPr="00273870" w14:paraId="5CE97D9F" w14:textId="77777777" w:rsidTr="009D7601">
        <w:trPr>
          <w:gridAfter w:val="1"/>
          <w:wAfter w:w="23" w:type="dxa"/>
          <w:trHeight w:val="2"/>
        </w:trPr>
        <w:tc>
          <w:tcPr>
            <w:tcW w:w="3330" w:type="dxa"/>
            <w:tcBorders>
              <w:top w:val="nil"/>
              <w:left w:val="nil"/>
              <w:bottom w:val="nil"/>
              <w:right w:val="single" w:sz="4" w:space="0" w:color="auto"/>
            </w:tcBorders>
            <w:noWrap/>
            <w:vAlign w:val="bottom"/>
          </w:tcPr>
          <w:p w14:paraId="3B4F78EF" w14:textId="77777777" w:rsidR="00312AF0" w:rsidRPr="00273870" w:rsidRDefault="00312AF0" w:rsidP="009A6BC2">
            <w:pPr>
              <w:spacing w:after="0" w:line="240" w:lineRule="auto"/>
              <w:rPr>
                <w:rFonts w:ascii="Garamond" w:hAnsi="Garamond" w:cs="Times New Roman"/>
                <w:sz w:val="20"/>
                <w:szCs w:val="20"/>
              </w:rPr>
            </w:pPr>
            <w:r w:rsidRPr="00273870">
              <w:rPr>
                <w:rFonts w:ascii="Garamond" w:eastAsia="Times New Roman" w:hAnsi="Garamond" w:cs="Times New Roman"/>
                <w:sz w:val="20"/>
                <w:szCs w:val="20"/>
              </w:rPr>
              <w:t xml:space="preserve">District Horta Guinardó     </w:t>
            </w:r>
          </w:p>
        </w:tc>
        <w:tc>
          <w:tcPr>
            <w:tcW w:w="900" w:type="dxa"/>
            <w:tcBorders>
              <w:left w:val="nil"/>
            </w:tcBorders>
            <w:shd w:val="clear" w:color="auto" w:fill="auto"/>
            <w:noWrap/>
            <w:vAlign w:val="bottom"/>
          </w:tcPr>
          <w:p w14:paraId="72DF340D" w14:textId="77777777" w:rsidR="00312AF0" w:rsidRPr="00273870" w:rsidRDefault="00312AF0" w:rsidP="009A6BC2">
            <w:pPr>
              <w:spacing w:after="0" w:line="240" w:lineRule="auto"/>
              <w:jc w:val="right"/>
              <w:rPr>
                <w:rFonts w:ascii="Garamond" w:hAnsi="Garamond" w:cs="Times New Roman"/>
                <w:sz w:val="20"/>
                <w:szCs w:val="20"/>
              </w:rPr>
            </w:pPr>
            <w:r w:rsidRPr="00273870">
              <w:rPr>
                <w:rFonts w:ascii="Garamond" w:hAnsi="Garamond" w:cs="Times New Roman"/>
                <w:sz w:val="20"/>
                <w:szCs w:val="20"/>
              </w:rPr>
              <w:t>2.33</w:t>
            </w:r>
          </w:p>
        </w:tc>
        <w:tc>
          <w:tcPr>
            <w:tcW w:w="990" w:type="dxa"/>
            <w:shd w:val="clear" w:color="auto" w:fill="auto"/>
            <w:vAlign w:val="bottom"/>
          </w:tcPr>
          <w:p w14:paraId="77DCBEA5" w14:textId="77777777" w:rsidR="00312AF0" w:rsidRPr="00273870" w:rsidRDefault="00312AF0" w:rsidP="009A6BC2">
            <w:pPr>
              <w:spacing w:after="0" w:line="240" w:lineRule="auto"/>
              <w:jc w:val="right"/>
              <w:rPr>
                <w:rFonts w:ascii="Garamond" w:hAnsi="Garamond" w:cs="Times New Roman"/>
                <w:sz w:val="20"/>
                <w:szCs w:val="20"/>
              </w:rPr>
            </w:pPr>
            <w:r w:rsidRPr="00273870">
              <w:rPr>
                <w:rFonts w:ascii="Garamond" w:hAnsi="Garamond" w:cs="Times New Roman"/>
                <w:sz w:val="20"/>
                <w:szCs w:val="20"/>
              </w:rPr>
              <w:t>2.68</w:t>
            </w:r>
          </w:p>
        </w:tc>
        <w:tc>
          <w:tcPr>
            <w:tcW w:w="988" w:type="dxa"/>
            <w:shd w:val="clear" w:color="auto" w:fill="auto"/>
            <w:vAlign w:val="bottom"/>
          </w:tcPr>
          <w:p w14:paraId="6A8ABDBE" w14:textId="77777777" w:rsidR="00312AF0" w:rsidRPr="00273870" w:rsidRDefault="00312AF0" w:rsidP="009A6BC2">
            <w:pPr>
              <w:spacing w:after="0" w:line="240" w:lineRule="auto"/>
              <w:jc w:val="right"/>
              <w:rPr>
                <w:rFonts w:ascii="Garamond" w:hAnsi="Garamond" w:cs="Times New Roman"/>
                <w:sz w:val="20"/>
                <w:szCs w:val="20"/>
              </w:rPr>
            </w:pPr>
            <w:r w:rsidRPr="00273870">
              <w:rPr>
                <w:rFonts w:ascii="Garamond" w:hAnsi="Garamond" w:cs="Times New Roman"/>
                <w:sz w:val="20"/>
                <w:szCs w:val="20"/>
              </w:rPr>
              <w:t>3.25</w:t>
            </w:r>
          </w:p>
        </w:tc>
        <w:tc>
          <w:tcPr>
            <w:tcW w:w="1033" w:type="dxa"/>
            <w:shd w:val="clear" w:color="auto" w:fill="auto"/>
            <w:vAlign w:val="bottom"/>
          </w:tcPr>
          <w:p w14:paraId="679E2153" w14:textId="77777777" w:rsidR="00312AF0" w:rsidRPr="00273870" w:rsidRDefault="00312AF0" w:rsidP="009A6BC2">
            <w:pPr>
              <w:spacing w:after="0" w:line="240" w:lineRule="auto"/>
              <w:jc w:val="right"/>
              <w:rPr>
                <w:rFonts w:ascii="Garamond" w:hAnsi="Garamond" w:cs="Times New Roman"/>
                <w:sz w:val="20"/>
                <w:szCs w:val="20"/>
              </w:rPr>
            </w:pPr>
            <w:r w:rsidRPr="00273870">
              <w:rPr>
                <w:rFonts w:ascii="Garamond" w:hAnsi="Garamond" w:cs="Times New Roman"/>
                <w:sz w:val="20"/>
                <w:szCs w:val="20"/>
              </w:rPr>
              <w:t>2.87</w:t>
            </w:r>
          </w:p>
        </w:tc>
        <w:tc>
          <w:tcPr>
            <w:tcW w:w="946" w:type="dxa"/>
            <w:shd w:val="clear" w:color="auto" w:fill="auto"/>
            <w:vAlign w:val="bottom"/>
          </w:tcPr>
          <w:p w14:paraId="38715E4B" w14:textId="77777777" w:rsidR="00312AF0" w:rsidRPr="00273870" w:rsidRDefault="00312AF0" w:rsidP="009A6BC2">
            <w:pPr>
              <w:spacing w:after="0" w:line="240" w:lineRule="auto"/>
              <w:jc w:val="right"/>
              <w:rPr>
                <w:rFonts w:ascii="Garamond" w:hAnsi="Garamond" w:cs="Times New Roman"/>
                <w:sz w:val="20"/>
                <w:szCs w:val="20"/>
              </w:rPr>
            </w:pPr>
            <w:r w:rsidRPr="00273870">
              <w:rPr>
                <w:rFonts w:ascii="Garamond" w:hAnsi="Garamond" w:cs="Times New Roman"/>
                <w:sz w:val="20"/>
                <w:szCs w:val="20"/>
              </w:rPr>
              <w:t>2.41</w:t>
            </w:r>
          </w:p>
        </w:tc>
        <w:tc>
          <w:tcPr>
            <w:tcW w:w="946" w:type="dxa"/>
            <w:shd w:val="clear" w:color="auto" w:fill="auto"/>
            <w:vAlign w:val="bottom"/>
          </w:tcPr>
          <w:p w14:paraId="703B47B9" w14:textId="77777777" w:rsidR="00312AF0" w:rsidRPr="00273870" w:rsidRDefault="00312AF0" w:rsidP="009A6BC2">
            <w:pPr>
              <w:spacing w:after="0" w:line="240" w:lineRule="auto"/>
              <w:jc w:val="right"/>
              <w:rPr>
                <w:rFonts w:ascii="Garamond" w:hAnsi="Garamond" w:cs="Times New Roman"/>
                <w:sz w:val="20"/>
                <w:szCs w:val="20"/>
              </w:rPr>
            </w:pPr>
            <w:r w:rsidRPr="00273870">
              <w:rPr>
                <w:rFonts w:ascii="Garamond" w:hAnsi="Garamond" w:cs="Times New Roman"/>
                <w:sz w:val="20"/>
                <w:szCs w:val="20"/>
              </w:rPr>
              <w:t>3.23</w:t>
            </w:r>
          </w:p>
        </w:tc>
        <w:tc>
          <w:tcPr>
            <w:tcW w:w="901" w:type="dxa"/>
            <w:tcBorders>
              <w:right w:val="nil"/>
            </w:tcBorders>
            <w:shd w:val="clear" w:color="auto" w:fill="auto"/>
            <w:vAlign w:val="bottom"/>
          </w:tcPr>
          <w:p w14:paraId="2D3B744D" w14:textId="77777777" w:rsidR="00312AF0" w:rsidRPr="00273870" w:rsidRDefault="00312AF0" w:rsidP="009A6BC2">
            <w:pPr>
              <w:spacing w:after="0" w:line="240" w:lineRule="auto"/>
              <w:jc w:val="right"/>
              <w:rPr>
                <w:rFonts w:ascii="Garamond" w:hAnsi="Garamond" w:cs="Times New Roman"/>
                <w:sz w:val="20"/>
                <w:szCs w:val="20"/>
              </w:rPr>
            </w:pPr>
            <w:r w:rsidRPr="00273870">
              <w:rPr>
                <w:rFonts w:ascii="Garamond" w:hAnsi="Garamond" w:cs="Times New Roman"/>
                <w:sz w:val="20"/>
                <w:szCs w:val="20"/>
              </w:rPr>
              <w:t>5.56</w:t>
            </w:r>
          </w:p>
        </w:tc>
      </w:tr>
      <w:tr w:rsidR="00273870" w:rsidRPr="00273870" w14:paraId="61BF7F9F" w14:textId="77777777" w:rsidTr="009D7601">
        <w:trPr>
          <w:gridAfter w:val="1"/>
          <w:wAfter w:w="23" w:type="dxa"/>
          <w:trHeight w:val="2"/>
        </w:trPr>
        <w:tc>
          <w:tcPr>
            <w:tcW w:w="3330" w:type="dxa"/>
            <w:tcBorders>
              <w:top w:val="nil"/>
              <w:left w:val="nil"/>
              <w:bottom w:val="nil"/>
              <w:right w:val="single" w:sz="4" w:space="0" w:color="auto"/>
            </w:tcBorders>
            <w:noWrap/>
            <w:vAlign w:val="bottom"/>
          </w:tcPr>
          <w:p w14:paraId="048519D4" w14:textId="77777777" w:rsidR="00312AF0" w:rsidRPr="00273870" w:rsidRDefault="00312AF0" w:rsidP="009A6BC2">
            <w:pPr>
              <w:spacing w:after="0" w:line="240" w:lineRule="auto"/>
              <w:rPr>
                <w:rFonts w:ascii="Garamond" w:hAnsi="Garamond" w:cs="Times New Roman"/>
                <w:sz w:val="20"/>
                <w:szCs w:val="20"/>
              </w:rPr>
            </w:pPr>
            <w:r w:rsidRPr="00273870">
              <w:rPr>
                <w:rFonts w:ascii="Garamond" w:eastAsia="Times New Roman" w:hAnsi="Garamond" w:cs="Times New Roman"/>
                <w:sz w:val="20"/>
                <w:szCs w:val="20"/>
              </w:rPr>
              <w:t xml:space="preserve">District Gràcia             </w:t>
            </w:r>
          </w:p>
        </w:tc>
        <w:tc>
          <w:tcPr>
            <w:tcW w:w="900" w:type="dxa"/>
            <w:tcBorders>
              <w:left w:val="nil"/>
            </w:tcBorders>
            <w:shd w:val="clear" w:color="auto" w:fill="auto"/>
            <w:noWrap/>
            <w:vAlign w:val="bottom"/>
          </w:tcPr>
          <w:p w14:paraId="013C7E0F" w14:textId="77777777" w:rsidR="00312AF0" w:rsidRPr="00273870" w:rsidRDefault="00312AF0" w:rsidP="009A6BC2">
            <w:pPr>
              <w:spacing w:after="0" w:line="240" w:lineRule="auto"/>
              <w:jc w:val="right"/>
              <w:rPr>
                <w:rFonts w:ascii="Garamond" w:hAnsi="Garamond" w:cs="Times New Roman"/>
                <w:sz w:val="20"/>
                <w:szCs w:val="20"/>
              </w:rPr>
            </w:pPr>
            <w:r w:rsidRPr="00273870">
              <w:rPr>
                <w:rFonts w:ascii="Garamond" w:hAnsi="Garamond" w:cs="Times New Roman"/>
                <w:sz w:val="20"/>
                <w:szCs w:val="20"/>
              </w:rPr>
              <w:t>2.17</w:t>
            </w:r>
          </w:p>
        </w:tc>
        <w:tc>
          <w:tcPr>
            <w:tcW w:w="990" w:type="dxa"/>
            <w:shd w:val="clear" w:color="auto" w:fill="auto"/>
            <w:vAlign w:val="bottom"/>
          </w:tcPr>
          <w:p w14:paraId="08BCC717" w14:textId="77777777" w:rsidR="00312AF0" w:rsidRPr="00273870" w:rsidRDefault="00312AF0" w:rsidP="009A6BC2">
            <w:pPr>
              <w:spacing w:after="0" w:line="240" w:lineRule="auto"/>
              <w:jc w:val="right"/>
              <w:rPr>
                <w:rFonts w:ascii="Garamond" w:hAnsi="Garamond" w:cs="Times New Roman"/>
                <w:sz w:val="20"/>
                <w:szCs w:val="20"/>
              </w:rPr>
            </w:pPr>
            <w:r w:rsidRPr="00273870">
              <w:rPr>
                <w:rFonts w:ascii="Garamond" w:hAnsi="Garamond" w:cs="Times New Roman"/>
                <w:sz w:val="20"/>
                <w:szCs w:val="20"/>
              </w:rPr>
              <w:t>2.23</w:t>
            </w:r>
          </w:p>
        </w:tc>
        <w:tc>
          <w:tcPr>
            <w:tcW w:w="988" w:type="dxa"/>
            <w:shd w:val="clear" w:color="auto" w:fill="auto"/>
            <w:vAlign w:val="bottom"/>
          </w:tcPr>
          <w:p w14:paraId="4D2E7554" w14:textId="77777777" w:rsidR="00312AF0" w:rsidRPr="00273870" w:rsidRDefault="00312AF0" w:rsidP="009A6BC2">
            <w:pPr>
              <w:spacing w:after="0" w:line="240" w:lineRule="auto"/>
              <w:jc w:val="right"/>
              <w:rPr>
                <w:rFonts w:ascii="Garamond" w:hAnsi="Garamond" w:cs="Times New Roman"/>
                <w:sz w:val="20"/>
                <w:szCs w:val="20"/>
              </w:rPr>
            </w:pPr>
            <w:r w:rsidRPr="00273870">
              <w:rPr>
                <w:rFonts w:ascii="Garamond" w:hAnsi="Garamond" w:cs="Times New Roman"/>
                <w:sz w:val="20"/>
                <w:szCs w:val="20"/>
              </w:rPr>
              <w:t>2.55</w:t>
            </w:r>
          </w:p>
        </w:tc>
        <w:tc>
          <w:tcPr>
            <w:tcW w:w="1033" w:type="dxa"/>
            <w:shd w:val="clear" w:color="auto" w:fill="auto"/>
            <w:vAlign w:val="bottom"/>
          </w:tcPr>
          <w:p w14:paraId="0A57F0CC" w14:textId="77777777" w:rsidR="00312AF0" w:rsidRPr="00273870" w:rsidRDefault="00312AF0" w:rsidP="009A6BC2">
            <w:pPr>
              <w:spacing w:after="0" w:line="240" w:lineRule="auto"/>
              <w:jc w:val="right"/>
              <w:rPr>
                <w:rFonts w:ascii="Garamond" w:hAnsi="Garamond" w:cs="Times New Roman"/>
                <w:sz w:val="20"/>
                <w:szCs w:val="20"/>
              </w:rPr>
            </w:pPr>
            <w:r w:rsidRPr="00273870">
              <w:rPr>
                <w:rFonts w:ascii="Garamond" w:hAnsi="Garamond" w:cs="Times New Roman"/>
                <w:sz w:val="20"/>
                <w:szCs w:val="20"/>
              </w:rPr>
              <w:t>2.73</w:t>
            </w:r>
          </w:p>
        </w:tc>
        <w:tc>
          <w:tcPr>
            <w:tcW w:w="946" w:type="dxa"/>
            <w:shd w:val="clear" w:color="auto" w:fill="auto"/>
            <w:vAlign w:val="bottom"/>
          </w:tcPr>
          <w:p w14:paraId="6ABD72A9" w14:textId="77777777" w:rsidR="00312AF0" w:rsidRPr="00273870" w:rsidRDefault="00312AF0" w:rsidP="009A6BC2">
            <w:pPr>
              <w:spacing w:after="0" w:line="240" w:lineRule="auto"/>
              <w:jc w:val="right"/>
              <w:rPr>
                <w:rFonts w:ascii="Garamond" w:hAnsi="Garamond" w:cs="Times New Roman"/>
                <w:sz w:val="20"/>
                <w:szCs w:val="20"/>
              </w:rPr>
            </w:pPr>
            <w:r w:rsidRPr="00273870">
              <w:rPr>
                <w:rFonts w:ascii="Garamond" w:hAnsi="Garamond" w:cs="Times New Roman"/>
                <w:sz w:val="20"/>
                <w:szCs w:val="20"/>
              </w:rPr>
              <w:t>2.53</w:t>
            </w:r>
          </w:p>
        </w:tc>
        <w:tc>
          <w:tcPr>
            <w:tcW w:w="946" w:type="dxa"/>
            <w:shd w:val="clear" w:color="auto" w:fill="auto"/>
            <w:vAlign w:val="bottom"/>
          </w:tcPr>
          <w:p w14:paraId="00E4B236" w14:textId="77777777" w:rsidR="00312AF0" w:rsidRPr="00273870" w:rsidRDefault="00312AF0" w:rsidP="009A6BC2">
            <w:pPr>
              <w:spacing w:after="0" w:line="240" w:lineRule="auto"/>
              <w:jc w:val="right"/>
              <w:rPr>
                <w:rFonts w:ascii="Garamond" w:hAnsi="Garamond" w:cs="Times New Roman"/>
                <w:sz w:val="20"/>
                <w:szCs w:val="20"/>
              </w:rPr>
            </w:pPr>
            <w:r w:rsidRPr="00273870">
              <w:rPr>
                <w:rFonts w:ascii="Garamond" w:hAnsi="Garamond" w:cs="Times New Roman"/>
                <w:sz w:val="20"/>
                <w:szCs w:val="20"/>
              </w:rPr>
              <w:t>2.54</w:t>
            </w:r>
          </w:p>
        </w:tc>
        <w:tc>
          <w:tcPr>
            <w:tcW w:w="901" w:type="dxa"/>
            <w:tcBorders>
              <w:right w:val="nil"/>
            </w:tcBorders>
            <w:shd w:val="clear" w:color="auto" w:fill="auto"/>
            <w:vAlign w:val="bottom"/>
          </w:tcPr>
          <w:p w14:paraId="60957BE9" w14:textId="77777777" w:rsidR="00312AF0" w:rsidRPr="00273870" w:rsidRDefault="00312AF0" w:rsidP="009A6BC2">
            <w:pPr>
              <w:spacing w:after="0" w:line="240" w:lineRule="auto"/>
              <w:jc w:val="right"/>
              <w:rPr>
                <w:rFonts w:ascii="Garamond" w:hAnsi="Garamond" w:cs="Times New Roman"/>
                <w:sz w:val="20"/>
                <w:szCs w:val="20"/>
              </w:rPr>
            </w:pPr>
            <w:r w:rsidRPr="00273870">
              <w:rPr>
                <w:rFonts w:ascii="Garamond" w:hAnsi="Garamond" w:cs="Times New Roman"/>
                <w:sz w:val="20"/>
                <w:szCs w:val="20"/>
              </w:rPr>
              <w:t>4.37</w:t>
            </w:r>
          </w:p>
        </w:tc>
      </w:tr>
      <w:tr w:rsidR="00273870" w:rsidRPr="00273870" w14:paraId="08686483" w14:textId="77777777" w:rsidTr="009D7601">
        <w:trPr>
          <w:gridAfter w:val="1"/>
          <w:wAfter w:w="23" w:type="dxa"/>
          <w:trHeight w:val="2"/>
        </w:trPr>
        <w:tc>
          <w:tcPr>
            <w:tcW w:w="3330" w:type="dxa"/>
            <w:tcBorders>
              <w:top w:val="nil"/>
              <w:left w:val="nil"/>
              <w:bottom w:val="nil"/>
              <w:right w:val="single" w:sz="4" w:space="0" w:color="auto"/>
            </w:tcBorders>
            <w:noWrap/>
            <w:vAlign w:val="bottom"/>
          </w:tcPr>
          <w:p w14:paraId="0A8FE43C" w14:textId="77777777" w:rsidR="00312AF0" w:rsidRPr="00273870" w:rsidRDefault="00312AF0" w:rsidP="009A6BC2">
            <w:pPr>
              <w:spacing w:after="0" w:line="240" w:lineRule="auto"/>
              <w:rPr>
                <w:rFonts w:ascii="Garamond" w:hAnsi="Garamond" w:cs="Times New Roman"/>
                <w:sz w:val="20"/>
                <w:szCs w:val="20"/>
              </w:rPr>
            </w:pPr>
            <w:r w:rsidRPr="00273870">
              <w:rPr>
                <w:rFonts w:ascii="Garamond" w:eastAsia="Times New Roman" w:hAnsi="Garamond" w:cs="Times New Roman"/>
                <w:sz w:val="20"/>
                <w:szCs w:val="20"/>
              </w:rPr>
              <w:t xml:space="preserve">District Nou Barris         </w:t>
            </w:r>
          </w:p>
        </w:tc>
        <w:tc>
          <w:tcPr>
            <w:tcW w:w="900" w:type="dxa"/>
            <w:tcBorders>
              <w:left w:val="nil"/>
            </w:tcBorders>
            <w:shd w:val="clear" w:color="auto" w:fill="auto"/>
            <w:noWrap/>
            <w:vAlign w:val="bottom"/>
          </w:tcPr>
          <w:p w14:paraId="4D3393BC" w14:textId="77777777" w:rsidR="00312AF0" w:rsidRPr="00273870" w:rsidRDefault="00312AF0" w:rsidP="009A6BC2">
            <w:pPr>
              <w:spacing w:after="0" w:line="240" w:lineRule="auto"/>
              <w:jc w:val="right"/>
              <w:rPr>
                <w:rFonts w:ascii="Garamond" w:hAnsi="Garamond" w:cs="Times New Roman"/>
                <w:sz w:val="20"/>
                <w:szCs w:val="20"/>
              </w:rPr>
            </w:pPr>
            <w:r w:rsidRPr="00273870">
              <w:rPr>
                <w:rFonts w:ascii="Garamond" w:hAnsi="Garamond" w:cs="Times New Roman"/>
                <w:sz w:val="20"/>
                <w:szCs w:val="20"/>
              </w:rPr>
              <w:t>2.03</w:t>
            </w:r>
          </w:p>
        </w:tc>
        <w:tc>
          <w:tcPr>
            <w:tcW w:w="990" w:type="dxa"/>
            <w:shd w:val="clear" w:color="auto" w:fill="auto"/>
            <w:vAlign w:val="bottom"/>
          </w:tcPr>
          <w:p w14:paraId="4EB76724" w14:textId="77777777" w:rsidR="00312AF0" w:rsidRPr="00273870" w:rsidRDefault="00312AF0" w:rsidP="009A6BC2">
            <w:pPr>
              <w:spacing w:after="0" w:line="240" w:lineRule="auto"/>
              <w:jc w:val="right"/>
              <w:rPr>
                <w:rFonts w:ascii="Garamond" w:hAnsi="Garamond" w:cs="Times New Roman"/>
                <w:sz w:val="20"/>
                <w:szCs w:val="20"/>
              </w:rPr>
            </w:pPr>
            <w:r w:rsidRPr="00273870">
              <w:rPr>
                <w:rFonts w:ascii="Garamond" w:hAnsi="Garamond" w:cs="Times New Roman"/>
                <w:sz w:val="20"/>
                <w:szCs w:val="20"/>
              </w:rPr>
              <w:t>2.31</w:t>
            </w:r>
          </w:p>
        </w:tc>
        <w:tc>
          <w:tcPr>
            <w:tcW w:w="988" w:type="dxa"/>
            <w:shd w:val="clear" w:color="auto" w:fill="auto"/>
            <w:vAlign w:val="bottom"/>
          </w:tcPr>
          <w:p w14:paraId="6CFCB3BB" w14:textId="77777777" w:rsidR="00312AF0" w:rsidRPr="00273870" w:rsidRDefault="00312AF0" w:rsidP="009A6BC2">
            <w:pPr>
              <w:spacing w:after="0" w:line="240" w:lineRule="auto"/>
              <w:jc w:val="right"/>
              <w:rPr>
                <w:rFonts w:ascii="Garamond" w:hAnsi="Garamond" w:cs="Times New Roman"/>
                <w:sz w:val="20"/>
                <w:szCs w:val="20"/>
              </w:rPr>
            </w:pPr>
            <w:r w:rsidRPr="00273870">
              <w:rPr>
                <w:rFonts w:ascii="Garamond" w:hAnsi="Garamond" w:cs="Times New Roman"/>
                <w:sz w:val="20"/>
                <w:szCs w:val="20"/>
              </w:rPr>
              <w:t>2.83</w:t>
            </w:r>
          </w:p>
        </w:tc>
        <w:tc>
          <w:tcPr>
            <w:tcW w:w="1033" w:type="dxa"/>
            <w:shd w:val="clear" w:color="auto" w:fill="auto"/>
            <w:vAlign w:val="bottom"/>
          </w:tcPr>
          <w:p w14:paraId="3587FD1A" w14:textId="77777777" w:rsidR="00312AF0" w:rsidRPr="00273870" w:rsidRDefault="00312AF0" w:rsidP="009A6BC2">
            <w:pPr>
              <w:spacing w:after="0" w:line="240" w:lineRule="auto"/>
              <w:jc w:val="right"/>
              <w:rPr>
                <w:rFonts w:ascii="Garamond" w:hAnsi="Garamond" w:cs="Times New Roman"/>
                <w:sz w:val="20"/>
                <w:szCs w:val="20"/>
              </w:rPr>
            </w:pPr>
            <w:r w:rsidRPr="00273870">
              <w:rPr>
                <w:rFonts w:ascii="Garamond" w:hAnsi="Garamond" w:cs="Times New Roman"/>
                <w:sz w:val="20"/>
                <w:szCs w:val="20"/>
              </w:rPr>
              <w:t>2.56</w:t>
            </w:r>
          </w:p>
        </w:tc>
        <w:tc>
          <w:tcPr>
            <w:tcW w:w="946" w:type="dxa"/>
            <w:shd w:val="clear" w:color="auto" w:fill="auto"/>
            <w:vAlign w:val="bottom"/>
          </w:tcPr>
          <w:p w14:paraId="3D05A523" w14:textId="77777777" w:rsidR="00312AF0" w:rsidRPr="00273870" w:rsidRDefault="00312AF0" w:rsidP="009A6BC2">
            <w:pPr>
              <w:spacing w:after="0" w:line="240" w:lineRule="auto"/>
              <w:jc w:val="right"/>
              <w:rPr>
                <w:rFonts w:ascii="Garamond" w:hAnsi="Garamond" w:cs="Times New Roman"/>
                <w:sz w:val="20"/>
                <w:szCs w:val="20"/>
              </w:rPr>
            </w:pPr>
            <w:r w:rsidRPr="00273870">
              <w:rPr>
                <w:rFonts w:ascii="Garamond" w:hAnsi="Garamond" w:cs="Times New Roman"/>
                <w:sz w:val="20"/>
                <w:szCs w:val="20"/>
              </w:rPr>
              <w:t>2.37</w:t>
            </w:r>
          </w:p>
        </w:tc>
        <w:tc>
          <w:tcPr>
            <w:tcW w:w="946" w:type="dxa"/>
            <w:shd w:val="clear" w:color="auto" w:fill="auto"/>
            <w:vAlign w:val="bottom"/>
          </w:tcPr>
          <w:p w14:paraId="1C9D0FA0" w14:textId="77777777" w:rsidR="00312AF0" w:rsidRPr="00273870" w:rsidRDefault="00312AF0" w:rsidP="009A6BC2">
            <w:pPr>
              <w:spacing w:after="0" w:line="240" w:lineRule="auto"/>
              <w:jc w:val="right"/>
              <w:rPr>
                <w:rFonts w:ascii="Garamond" w:hAnsi="Garamond" w:cs="Times New Roman"/>
                <w:sz w:val="20"/>
                <w:szCs w:val="20"/>
              </w:rPr>
            </w:pPr>
            <w:r w:rsidRPr="00273870">
              <w:rPr>
                <w:rFonts w:ascii="Garamond" w:hAnsi="Garamond" w:cs="Times New Roman"/>
                <w:sz w:val="20"/>
                <w:szCs w:val="20"/>
              </w:rPr>
              <w:t>2.88</w:t>
            </w:r>
          </w:p>
        </w:tc>
        <w:tc>
          <w:tcPr>
            <w:tcW w:w="901" w:type="dxa"/>
            <w:tcBorders>
              <w:right w:val="nil"/>
            </w:tcBorders>
            <w:shd w:val="clear" w:color="auto" w:fill="auto"/>
            <w:vAlign w:val="bottom"/>
          </w:tcPr>
          <w:p w14:paraId="506D33C8" w14:textId="77777777" w:rsidR="00312AF0" w:rsidRPr="00273870" w:rsidRDefault="00312AF0" w:rsidP="009A6BC2">
            <w:pPr>
              <w:spacing w:after="0" w:line="240" w:lineRule="auto"/>
              <w:jc w:val="right"/>
              <w:rPr>
                <w:rFonts w:ascii="Garamond" w:hAnsi="Garamond" w:cs="Times New Roman"/>
                <w:sz w:val="20"/>
                <w:szCs w:val="20"/>
              </w:rPr>
            </w:pPr>
            <w:r w:rsidRPr="00273870">
              <w:rPr>
                <w:rFonts w:ascii="Garamond" w:hAnsi="Garamond" w:cs="Times New Roman"/>
                <w:sz w:val="20"/>
                <w:szCs w:val="20"/>
              </w:rPr>
              <w:t>3.61</w:t>
            </w:r>
          </w:p>
        </w:tc>
      </w:tr>
      <w:tr w:rsidR="00273870" w:rsidRPr="00273870" w14:paraId="1420D9BA" w14:textId="77777777" w:rsidTr="009D7601">
        <w:trPr>
          <w:gridAfter w:val="1"/>
          <w:wAfter w:w="23" w:type="dxa"/>
          <w:trHeight w:val="2"/>
        </w:trPr>
        <w:tc>
          <w:tcPr>
            <w:tcW w:w="3330" w:type="dxa"/>
            <w:tcBorders>
              <w:top w:val="nil"/>
              <w:left w:val="nil"/>
              <w:bottom w:val="nil"/>
              <w:right w:val="single" w:sz="4" w:space="0" w:color="auto"/>
            </w:tcBorders>
            <w:noWrap/>
            <w:vAlign w:val="bottom"/>
          </w:tcPr>
          <w:p w14:paraId="27E4BBCD" w14:textId="77777777" w:rsidR="00312AF0" w:rsidRPr="00273870" w:rsidRDefault="00312AF0" w:rsidP="009A6BC2">
            <w:pPr>
              <w:spacing w:after="0" w:line="240" w:lineRule="auto"/>
              <w:rPr>
                <w:rFonts w:ascii="Garamond" w:hAnsi="Garamond" w:cs="Times New Roman"/>
                <w:sz w:val="20"/>
                <w:szCs w:val="20"/>
              </w:rPr>
            </w:pPr>
            <w:r w:rsidRPr="00273870">
              <w:rPr>
                <w:rFonts w:ascii="Garamond" w:eastAsia="Times New Roman" w:hAnsi="Garamond" w:cs="Times New Roman"/>
                <w:sz w:val="20"/>
                <w:szCs w:val="20"/>
              </w:rPr>
              <w:t>District Sarrià-Sant Gervasi</w:t>
            </w:r>
          </w:p>
        </w:tc>
        <w:tc>
          <w:tcPr>
            <w:tcW w:w="900" w:type="dxa"/>
            <w:tcBorders>
              <w:left w:val="nil"/>
            </w:tcBorders>
            <w:shd w:val="clear" w:color="auto" w:fill="auto"/>
            <w:noWrap/>
            <w:vAlign w:val="bottom"/>
          </w:tcPr>
          <w:p w14:paraId="0D056285" w14:textId="77777777" w:rsidR="00312AF0" w:rsidRPr="00273870" w:rsidRDefault="00312AF0" w:rsidP="009A6BC2">
            <w:pPr>
              <w:spacing w:after="0" w:line="240" w:lineRule="auto"/>
              <w:jc w:val="right"/>
              <w:rPr>
                <w:rFonts w:ascii="Garamond" w:hAnsi="Garamond" w:cs="Times New Roman"/>
                <w:sz w:val="20"/>
                <w:szCs w:val="20"/>
              </w:rPr>
            </w:pPr>
            <w:r w:rsidRPr="00273870">
              <w:rPr>
                <w:rFonts w:ascii="Garamond" w:hAnsi="Garamond" w:cs="Times New Roman"/>
                <w:sz w:val="20"/>
                <w:szCs w:val="20"/>
              </w:rPr>
              <w:t>2.84</w:t>
            </w:r>
          </w:p>
        </w:tc>
        <w:tc>
          <w:tcPr>
            <w:tcW w:w="990" w:type="dxa"/>
            <w:shd w:val="clear" w:color="auto" w:fill="auto"/>
            <w:vAlign w:val="bottom"/>
          </w:tcPr>
          <w:p w14:paraId="22A140E4" w14:textId="77777777" w:rsidR="00312AF0" w:rsidRPr="00273870" w:rsidRDefault="00312AF0" w:rsidP="009A6BC2">
            <w:pPr>
              <w:spacing w:after="0" w:line="240" w:lineRule="auto"/>
              <w:jc w:val="right"/>
              <w:rPr>
                <w:rFonts w:ascii="Garamond" w:hAnsi="Garamond" w:cs="Times New Roman"/>
                <w:sz w:val="20"/>
                <w:szCs w:val="20"/>
              </w:rPr>
            </w:pPr>
            <w:r w:rsidRPr="00273870">
              <w:rPr>
                <w:rFonts w:ascii="Garamond" w:hAnsi="Garamond" w:cs="Times New Roman"/>
                <w:sz w:val="20"/>
                <w:szCs w:val="20"/>
              </w:rPr>
              <w:t>2.93</w:t>
            </w:r>
          </w:p>
        </w:tc>
        <w:tc>
          <w:tcPr>
            <w:tcW w:w="988" w:type="dxa"/>
            <w:shd w:val="clear" w:color="auto" w:fill="auto"/>
            <w:vAlign w:val="bottom"/>
          </w:tcPr>
          <w:p w14:paraId="1F4323A0" w14:textId="77777777" w:rsidR="00312AF0" w:rsidRPr="00273870" w:rsidRDefault="00312AF0" w:rsidP="009A6BC2">
            <w:pPr>
              <w:spacing w:after="0" w:line="240" w:lineRule="auto"/>
              <w:jc w:val="right"/>
              <w:rPr>
                <w:rFonts w:ascii="Garamond" w:hAnsi="Garamond" w:cs="Times New Roman"/>
                <w:sz w:val="20"/>
                <w:szCs w:val="20"/>
              </w:rPr>
            </w:pPr>
            <w:r w:rsidRPr="00273870">
              <w:rPr>
                <w:rFonts w:ascii="Garamond" w:hAnsi="Garamond" w:cs="Times New Roman"/>
                <w:sz w:val="20"/>
                <w:szCs w:val="20"/>
              </w:rPr>
              <w:t>3.08</w:t>
            </w:r>
          </w:p>
        </w:tc>
        <w:tc>
          <w:tcPr>
            <w:tcW w:w="1033" w:type="dxa"/>
            <w:shd w:val="clear" w:color="auto" w:fill="auto"/>
            <w:vAlign w:val="bottom"/>
          </w:tcPr>
          <w:p w14:paraId="6DBA7ED3" w14:textId="77777777" w:rsidR="00312AF0" w:rsidRPr="00273870" w:rsidRDefault="00312AF0" w:rsidP="009A6BC2">
            <w:pPr>
              <w:spacing w:after="0" w:line="240" w:lineRule="auto"/>
              <w:jc w:val="right"/>
              <w:rPr>
                <w:rFonts w:ascii="Garamond" w:hAnsi="Garamond" w:cs="Times New Roman"/>
                <w:sz w:val="20"/>
                <w:szCs w:val="20"/>
              </w:rPr>
            </w:pPr>
            <w:r w:rsidRPr="00273870">
              <w:rPr>
                <w:rFonts w:ascii="Garamond" w:hAnsi="Garamond" w:cs="Times New Roman"/>
                <w:sz w:val="20"/>
                <w:szCs w:val="20"/>
              </w:rPr>
              <w:t>3.11</w:t>
            </w:r>
          </w:p>
        </w:tc>
        <w:tc>
          <w:tcPr>
            <w:tcW w:w="946" w:type="dxa"/>
            <w:shd w:val="clear" w:color="auto" w:fill="auto"/>
            <w:vAlign w:val="bottom"/>
          </w:tcPr>
          <w:p w14:paraId="26A04C5B" w14:textId="77777777" w:rsidR="00312AF0" w:rsidRPr="00273870" w:rsidRDefault="00312AF0" w:rsidP="009A6BC2">
            <w:pPr>
              <w:spacing w:after="0" w:line="240" w:lineRule="auto"/>
              <w:jc w:val="right"/>
              <w:rPr>
                <w:rFonts w:ascii="Garamond" w:hAnsi="Garamond" w:cs="Times New Roman"/>
                <w:sz w:val="20"/>
                <w:szCs w:val="20"/>
              </w:rPr>
            </w:pPr>
            <w:r w:rsidRPr="00273870">
              <w:rPr>
                <w:rFonts w:ascii="Garamond" w:hAnsi="Garamond" w:cs="Times New Roman"/>
                <w:sz w:val="20"/>
                <w:szCs w:val="20"/>
              </w:rPr>
              <w:t>2.95</w:t>
            </w:r>
          </w:p>
        </w:tc>
        <w:tc>
          <w:tcPr>
            <w:tcW w:w="946" w:type="dxa"/>
            <w:shd w:val="clear" w:color="auto" w:fill="auto"/>
            <w:vAlign w:val="bottom"/>
          </w:tcPr>
          <w:p w14:paraId="6E9E0184" w14:textId="77777777" w:rsidR="00312AF0" w:rsidRPr="00273870" w:rsidRDefault="00312AF0" w:rsidP="009A6BC2">
            <w:pPr>
              <w:spacing w:after="0" w:line="240" w:lineRule="auto"/>
              <w:jc w:val="right"/>
              <w:rPr>
                <w:rFonts w:ascii="Garamond" w:hAnsi="Garamond" w:cs="Times New Roman"/>
                <w:sz w:val="20"/>
                <w:szCs w:val="20"/>
              </w:rPr>
            </w:pPr>
            <w:r w:rsidRPr="00273870">
              <w:rPr>
                <w:rFonts w:ascii="Garamond" w:hAnsi="Garamond" w:cs="Times New Roman"/>
                <w:sz w:val="20"/>
                <w:szCs w:val="20"/>
              </w:rPr>
              <w:t>3.50</w:t>
            </w:r>
          </w:p>
        </w:tc>
        <w:tc>
          <w:tcPr>
            <w:tcW w:w="901" w:type="dxa"/>
            <w:tcBorders>
              <w:right w:val="nil"/>
            </w:tcBorders>
            <w:shd w:val="clear" w:color="auto" w:fill="auto"/>
            <w:vAlign w:val="bottom"/>
          </w:tcPr>
          <w:p w14:paraId="3EAD2994" w14:textId="77777777" w:rsidR="00312AF0" w:rsidRPr="00273870" w:rsidRDefault="00312AF0" w:rsidP="009A6BC2">
            <w:pPr>
              <w:spacing w:after="0" w:line="240" w:lineRule="auto"/>
              <w:jc w:val="right"/>
              <w:rPr>
                <w:rFonts w:ascii="Garamond" w:hAnsi="Garamond" w:cs="Times New Roman"/>
                <w:sz w:val="20"/>
                <w:szCs w:val="20"/>
              </w:rPr>
            </w:pPr>
            <w:r w:rsidRPr="00273870">
              <w:rPr>
                <w:rFonts w:ascii="Garamond" w:hAnsi="Garamond" w:cs="Times New Roman"/>
                <w:sz w:val="20"/>
                <w:szCs w:val="20"/>
              </w:rPr>
              <w:t>4.21</w:t>
            </w:r>
          </w:p>
        </w:tc>
      </w:tr>
      <w:tr w:rsidR="00273870" w:rsidRPr="00273870" w14:paraId="6ADA73EC" w14:textId="77777777" w:rsidTr="009D7601">
        <w:trPr>
          <w:gridAfter w:val="1"/>
          <w:wAfter w:w="23" w:type="dxa"/>
          <w:trHeight w:val="2"/>
        </w:trPr>
        <w:tc>
          <w:tcPr>
            <w:tcW w:w="3330" w:type="dxa"/>
            <w:tcBorders>
              <w:top w:val="nil"/>
              <w:left w:val="nil"/>
              <w:bottom w:val="single" w:sz="4" w:space="0" w:color="auto"/>
              <w:right w:val="single" w:sz="4" w:space="0" w:color="auto"/>
            </w:tcBorders>
            <w:noWrap/>
            <w:vAlign w:val="bottom"/>
          </w:tcPr>
          <w:p w14:paraId="4B4D6892" w14:textId="77777777" w:rsidR="00312AF0" w:rsidRPr="00273870" w:rsidRDefault="00312AF0" w:rsidP="009A6BC2">
            <w:pPr>
              <w:spacing w:after="0" w:line="240" w:lineRule="auto"/>
              <w:rPr>
                <w:rFonts w:ascii="Garamond" w:hAnsi="Garamond" w:cs="Times New Roman"/>
                <w:sz w:val="20"/>
                <w:szCs w:val="20"/>
              </w:rPr>
            </w:pPr>
            <w:r w:rsidRPr="00273870">
              <w:rPr>
                <w:rFonts w:ascii="Garamond" w:eastAsia="Times New Roman" w:hAnsi="Garamond" w:cs="Times New Roman"/>
                <w:sz w:val="20"/>
                <w:szCs w:val="20"/>
              </w:rPr>
              <w:t xml:space="preserve">District Sant Andreu        </w:t>
            </w:r>
          </w:p>
        </w:tc>
        <w:tc>
          <w:tcPr>
            <w:tcW w:w="900" w:type="dxa"/>
            <w:tcBorders>
              <w:left w:val="nil"/>
              <w:bottom w:val="single" w:sz="4" w:space="0" w:color="auto"/>
            </w:tcBorders>
            <w:shd w:val="clear" w:color="auto" w:fill="auto"/>
            <w:noWrap/>
            <w:vAlign w:val="bottom"/>
          </w:tcPr>
          <w:p w14:paraId="73B18520" w14:textId="77777777" w:rsidR="00312AF0" w:rsidRPr="00273870" w:rsidRDefault="00312AF0" w:rsidP="009A6BC2">
            <w:pPr>
              <w:spacing w:after="0" w:line="240" w:lineRule="auto"/>
              <w:jc w:val="right"/>
              <w:rPr>
                <w:rFonts w:ascii="Garamond" w:hAnsi="Garamond" w:cs="Times New Roman"/>
                <w:sz w:val="20"/>
                <w:szCs w:val="20"/>
              </w:rPr>
            </w:pPr>
            <w:r w:rsidRPr="00273870">
              <w:rPr>
                <w:rFonts w:ascii="Garamond" w:hAnsi="Garamond" w:cs="Times New Roman"/>
                <w:sz w:val="20"/>
                <w:szCs w:val="20"/>
              </w:rPr>
              <w:t>1.94</w:t>
            </w:r>
          </w:p>
        </w:tc>
        <w:tc>
          <w:tcPr>
            <w:tcW w:w="990" w:type="dxa"/>
            <w:tcBorders>
              <w:bottom w:val="single" w:sz="4" w:space="0" w:color="auto"/>
            </w:tcBorders>
            <w:shd w:val="clear" w:color="auto" w:fill="auto"/>
            <w:vAlign w:val="bottom"/>
          </w:tcPr>
          <w:p w14:paraId="7C4CFF87" w14:textId="77777777" w:rsidR="00312AF0" w:rsidRPr="00273870" w:rsidRDefault="00312AF0" w:rsidP="009A6BC2">
            <w:pPr>
              <w:spacing w:after="0" w:line="240" w:lineRule="auto"/>
              <w:jc w:val="right"/>
              <w:rPr>
                <w:rFonts w:ascii="Garamond" w:hAnsi="Garamond" w:cs="Times New Roman"/>
                <w:sz w:val="20"/>
                <w:szCs w:val="20"/>
              </w:rPr>
            </w:pPr>
            <w:r w:rsidRPr="00273870">
              <w:rPr>
                <w:rFonts w:ascii="Garamond" w:hAnsi="Garamond" w:cs="Times New Roman"/>
                <w:sz w:val="20"/>
                <w:szCs w:val="20"/>
              </w:rPr>
              <w:t>1.97</w:t>
            </w:r>
          </w:p>
        </w:tc>
        <w:tc>
          <w:tcPr>
            <w:tcW w:w="988" w:type="dxa"/>
            <w:tcBorders>
              <w:bottom w:val="single" w:sz="4" w:space="0" w:color="auto"/>
            </w:tcBorders>
            <w:shd w:val="clear" w:color="auto" w:fill="auto"/>
            <w:vAlign w:val="bottom"/>
          </w:tcPr>
          <w:p w14:paraId="30F3D541" w14:textId="77777777" w:rsidR="00312AF0" w:rsidRPr="00273870" w:rsidRDefault="00312AF0" w:rsidP="009A6BC2">
            <w:pPr>
              <w:spacing w:after="0" w:line="240" w:lineRule="auto"/>
              <w:jc w:val="right"/>
              <w:rPr>
                <w:rFonts w:ascii="Garamond" w:hAnsi="Garamond" w:cs="Times New Roman"/>
                <w:sz w:val="20"/>
                <w:szCs w:val="20"/>
              </w:rPr>
            </w:pPr>
            <w:r w:rsidRPr="00273870">
              <w:rPr>
                <w:rFonts w:ascii="Garamond" w:hAnsi="Garamond" w:cs="Times New Roman"/>
                <w:sz w:val="20"/>
                <w:szCs w:val="20"/>
              </w:rPr>
              <w:t>2.36</w:t>
            </w:r>
          </w:p>
        </w:tc>
        <w:tc>
          <w:tcPr>
            <w:tcW w:w="1033" w:type="dxa"/>
            <w:tcBorders>
              <w:bottom w:val="single" w:sz="4" w:space="0" w:color="auto"/>
            </w:tcBorders>
            <w:shd w:val="clear" w:color="auto" w:fill="auto"/>
            <w:vAlign w:val="bottom"/>
          </w:tcPr>
          <w:p w14:paraId="1548F828" w14:textId="77777777" w:rsidR="00312AF0" w:rsidRPr="00273870" w:rsidRDefault="00312AF0" w:rsidP="009A6BC2">
            <w:pPr>
              <w:spacing w:after="0" w:line="240" w:lineRule="auto"/>
              <w:jc w:val="right"/>
              <w:rPr>
                <w:rFonts w:ascii="Garamond" w:hAnsi="Garamond" w:cs="Times New Roman"/>
                <w:sz w:val="20"/>
                <w:szCs w:val="20"/>
              </w:rPr>
            </w:pPr>
            <w:r w:rsidRPr="00273870">
              <w:rPr>
                <w:rFonts w:ascii="Garamond" w:hAnsi="Garamond" w:cs="Times New Roman"/>
                <w:sz w:val="20"/>
                <w:szCs w:val="20"/>
              </w:rPr>
              <w:t>2.39</w:t>
            </w:r>
          </w:p>
        </w:tc>
        <w:tc>
          <w:tcPr>
            <w:tcW w:w="946" w:type="dxa"/>
            <w:tcBorders>
              <w:bottom w:val="single" w:sz="4" w:space="0" w:color="auto"/>
            </w:tcBorders>
            <w:shd w:val="clear" w:color="auto" w:fill="auto"/>
            <w:vAlign w:val="bottom"/>
          </w:tcPr>
          <w:p w14:paraId="2B64CC55" w14:textId="77777777" w:rsidR="00312AF0" w:rsidRPr="00273870" w:rsidRDefault="00312AF0" w:rsidP="009A6BC2">
            <w:pPr>
              <w:spacing w:after="0" w:line="240" w:lineRule="auto"/>
              <w:jc w:val="right"/>
              <w:rPr>
                <w:rFonts w:ascii="Garamond" w:hAnsi="Garamond" w:cs="Times New Roman"/>
                <w:sz w:val="20"/>
                <w:szCs w:val="20"/>
              </w:rPr>
            </w:pPr>
            <w:r w:rsidRPr="00273870">
              <w:rPr>
                <w:rFonts w:ascii="Garamond" w:hAnsi="Garamond" w:cs="Times New Roman"/>
                <w:sz w:val="20"/>
                <w:szCs w:val="20"/>
              </w:rPr>
              <w:t>2.03</w:t>
            </w:r>
          </w:p>
        </w:tc>
        <w:tc>
          <w:tcPr>
            <w:tcW w:w="946" w:type="dxa"/>
            <w:tcBorders>
              <w:bottom w:val="single" w:sz="4" w:space="0" w:color="auto"/>
            </w:tcBorders>
            <w:shd w:val="clear" w:color="auto" w:fill="auto"/>
            <w:vAlign w:val="bottom"/>
          </w:tcPr>
          <w:p w14:paraId="54FF9C63" w14:textId="77777777" w:rsidR="00312AF0" w:rsidRPr="00273870" w:rsidRDefault="00312AF0" w:rsidP="009A6BC2">
            <w:pPr>
              <w:spacing w:after="0" w:line="240" w:lineRule="auto"/>
              <w:jc w:val="right"/>
              <w:rPr>
                <w:rFonts w:ascii="Garamond" w:hAnsi="Garamond" w:cs="Times New Roman"/>
                <w:sz w:val="20"/>
                <w:szCs w:val="20"/>
              </w:rPr>
            </w:pPr>
            <w:r w:rsidRPr="00273870">
              <w:rPr>
                <w:rFonts w:ascii="Garamond" w:hAnsi="Garamond" w:cs="Times New Roman"/>
                <w:sz w:val="20"/>
                <w:szCs w:val="20"/>
              </w:rPr>
              <w:t>2.72</w:t>
            </w:r>
          </w:p>
        </w:tc>
        <w:tc>
          <w:tcPr>
            <w:tcW w:w="901" w:type="dxa"/>
            <w:tcBorders>
              <w:bottom w:val="single" w:sz="4" w:space="0" w:color="auto"/>
              <w:right w:val="nil"/>
            </w:tcBorders>
            <w:shd w:val="clear" w:color="auto" w:fill="auto"/>
            <w:vAlign w:val="bottom"/>
          </w:tcPr>
          <w:p w14:paraId="6D1F750D" w14:textId="77777777" w:rsidR="00312AF0" w:rsidRPr="00273870" w:rsidRDefault="00312AF0" w:rsidP="009A6BC2">
            <w:pPr>
              <w:spacing w:after="0" w:line="240" w:lineRule="auto"/>
              <w:jc w:val="right"/>
              <w:rPr>
                <w:rFonts w:ascii="Garamond" w:hAnsi="Garamond" w:cs="Times New Roman"/>
                <w:sz w:val="20"/>
                <w:szCs w:val="20"/>
              </w:rPr>
            </w:pPr>
            <w:r w:rsidRPr="00273870">
              <w:rPr>
                <w:rFonts w:ascii="Garamond" w:hAnsi="Garamond" w:cs="Times New Roman"/>
                <w:sz w:val="20"/>
                <w:szCs w:val="20"/>
              </w:rPr>
              <w:t>4.53</w:t>
            </w:r>
          </w:p>
        </w:tc>
      </w:tr>
      <w:tr w:rsidR="00273870" w:rsidRPr="00273870" w14:paraId="21C56AE7" w14:textId="77777777" w:rsidTr="009A6BC2">
        <w:trPr>
          <w:gridAfter w:val="1"/>
          <w:wAfter w:w="23" w:type="dxa"/>
          <w:trHeight w:val="2"/>
        </w:trPr>
        <w:tc>
          <w:tcPr>
            <w:tcW w:w="10034" w:type="dxa"/>
            <w:gridSpan w:val="8"/>
            <w:tcBorders>
              <w:top w:val="single" w:sz="4" w:space="0" w:color="auto"/>
              <w:left w:val="nil"/>
              <w:right w:val="single" w:sz="4" w:space="0" w:color="auto"/>
            </w:tcBorders>
            <w:noWrap/>
          </w:tcPr>
          <w:p w14:paraId="599E1CD8" w14:textId="136A5561" w:rsidR="00312AF0" w:rsidRPr="00273870" w:rsidRDefault="00312AF0" w:rsidP="009A6BC2">
            <w:pPr>
              <w:spacing w:after="0" w:line="240" w:lineRule="auto"/>
              <w:rPr>
                <w:rFonts w:ascii="Garamond" w:hAnsi="Garamond" w:cs="Times New Roman"/>
                <w:sz w:val="18"/>
                <w:szCs w:val="18"/>
              </w:rPr>
            </w:pPr>
            <w:r w:rsidRPr="00273870">
              <w:rPr>
                <w:rFonts w:ascii="Garamond" w:hAnsi="Garamond" w:cs="Times New Roman"/>
                <w:sz w:val="18"/>
                <w:szCs w:val="18"/>
              </w:rPr>
              <w:t>Table 1</w:t>
            </w:r>
            <w:r w:rsidR="003C23FA" w:rsidRPr="00273870">
              <w:rPr>
                <w:rFonts w:ascii="Garamond" w:hAnsi="Garamond" w:cs="Times New Roman"/>
                <w:sz w:val="18"/>
                <w:szCs w:val="18"/>
              </w:rPr>
              <w:t>8</w:t>
            </w:r>
            <w:r w:rsidRPr="00273870">
              <w:rPr>
                <w:rFonts w:ascii="Garamond" w:hAnsi="Garamond" w:cs="Times New Roman"/>
                <w:sz w:val="18"/>
                <w:szCs w:val="18"/>
              </w:rPr>
              <w:t xml:space="preserve">  includes the VIF test</w:t>
            </w:r>
            <w:r w:rsidR="00FF76D6" w:rsidRPr="00273870">
              <w:rPr>
                <w:rFonts w:ascii="Garamond" w:hAnsi="Garamond" w:cs="Times New Roman"/>
                <w:sz w:val="18"/>
                <w:szCs w:val="18"/>
              </w:rPr>
              <w:t xml:space="preserve"> </w:t>
            </w:r>
            <w:r w:rsidRPr="00273870">
              <w:rPr>
                <w:rFonts w:ascii="Garamond" w:hAnsi="Garamond" w:cs="Times New Roman"/>
                <w:sz w:val="18"/>
                <w:szCs w:val="18"/>
              </w:rPr>
              <w:t xml:space="preserve">statistics for the variables included in the </w:t>
            </w:r>
            <w:r w:rsidR="00975AE1" w:rsidRPr="00273870">
              <w:rPr>
                <w:rFonts w:ascii="Garamond" w:hAnsi="Garamond" w:cs="Times New Roman"/>
                <w:sz w:val="18"/>
                <w:szCs w:val="18"/>
              </w:rPr>
              <w:t>semi-log h</w:t>
            </w:r>
            <w:r w:rsidRPr="00273870">
              <w:rPr>
                <w:rFonts w:ascii="Garamond" w:hAnsi="Garamond" w:cs="Times New Roman"/>
                <w:sz w:val="18"/>
                <w:szCs w:val="18"/>
              </w:rPr>
              <w:t xml:space="preserve">edonic </w:t>
            </w:r>
            <w:r w:rsidR="00975AE1" w:rsidRPr="00273870">
              <w:rPr>
                <w:rFonts w:ascii="Garamond" w:hAnsi="Garamond" w:cs="Times New Roman"/>
                <w:sz w:val="18"/>
                <w:szCs w:val="18"/>
              </w:rPr>
              <w:t>p</w:t>
            </w:r>
            <w:r w:rsidRPr="00273870">
              <w:rPr>
                <w:rFonts w:ascii="Garamond" w:hAnsi="Garamond" w:cs="Times New Roman"/>
                <w:sz w:val="18"/>
                <w:szCs w:val="18"/>
              </w:rPr>
              <w:t xml:space="preserve">ricing </w:t>
            </w:r>
            <w:r w:rsidR="00975AE1" w:rsidRPr="00273870">
              <w:rPr>
                <w:rFonts w:ascii="Garamond" w:hAnsi="Garamond" w:cs="Times New Roman"/>
                <w:sz w:val="18"/>
                <w:szCs w:val="18"/>
              </w:rPr>
              <w:t>m</w:t>
            </w:r>
            <w:r w:rsidRPr="00273870">
              <w:rPr>
                <w:rFonts w:ascii="Garamond" w:hAnsi="Garamond" w:cs="Times New Roman"/>
                <w:sz w:val="18"/>
                <w:szCs w:val="18"/>
              </w:rPr>
              <w:t>odels of the sample that excludes observations with missing energy label data.</w:t>
            </w:r>
          </w:p>
        </w:tc>
      </w:tr>
    </w:tbl>
    <w:p w14:paraId="2DA2F0FE" w14:textId="77777777" w:rsidR="00312AF0" w:rsidRPr="00273870" w:rsidRDefault="00312AF0" w:rsidP="00312AF0">
      <w:pPr>
        <w:rPr>
          <w:rFonts w:ascii="Garamond" w:hAnsi="Garamond"/>
        </w:rPr>
      </w:pPr>
    </w:p>
    <w:p w14:paraId="5F040847" w14:textId="77777777" w:rsidR="00312AF0" w:rsidRPr="00273870" w:rsidRDefault="00312AF0" w:rsidP="00312AF0">
      <w:pPr>
        <w:rPr>
          <w:rFonts w:ascii="Garamond" w:hAnsi="Garamond"/>
        </w:rPr>
      </w:pPr>
    </w:p>
    <w:tbl>
      <w:tblPr>
        <w:tblStyle w:val="TableGrid"/>
        <w:tblW w:w="10896" w:type="dxa"/>
        <w:tblInd w:w="-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896"/>
      </w:tblGrid>
      <w:tr w:rsidR="00273870" w:rsidRPr="00273870" w14:paraId="7E8104A9" w14:textId="77777777" w:rsidTr="00692DAA">
        <w:trPr>
          <w:trHeight w:val="286"/>
        </w:trPr>
        <w:tc>
          <w:tcPr>
            <w:tcW w:w="10896" w:type="dxa"/>
          </w:tcPr>
          <w:p w14:paraId="38BE7AFD" w14:textId="361A8F28" w:rsidR="00312AF0" w:rsidRPr="00273870" w:rsidRDefault="00312AF0" w:rsidP="009A6BC2">
            <w:pPr>
              <w:rPr>
                <w:rFonts w:ascii="Garamond" w:hAnsi="Garamond" w:cs="Times New Roman"/>
                <w:sz w:val="21"/>
                <w:szCs w:val="21"/>
              </w:rPr>
            </w:pPr>
            <w:r w:rsidRPr="00273870">
              <w:rPr>
                <w:rFonts w:ascii="Garamond" w:hAnsi="Garamond" w:cs="Times New Roman"/>
                <w:b/>
                <w:bCs/>
                <w:sz w:val="21"/>
                <w:szCs w:val="21"/>
              </w:rPr>
              <w:t>Figure 7</w:t>
            </w:r>
            <w:r w:rsidRPr="00273870">
              <w:rPr>
                <w:rFonts w:ascii="Garamond" w:hAnsi="Garamond" w:cs="Times New Roman"/>
                <w:sz w:val="21"/>
                <w:szCs w:val="21"/>
              </w:rPr>
              <w:t xml:space="preserve">: Screenshot of Demonstrative Map </w:t>
            </w:r>
            <w:r w:rsidR="009A4708" w:rsidRPr="00273870">
              <w:rPr>
                <w:rFonts w:ascii="Garamond" w:hAnsi="Garamond" w:cs="Times New Roman"/>
                <w:sz w:val="21"/>
                <w:szCs w:val="21"/>
              </w:rPr>
              <w:t>3</w:t>
            </w:r>
            <w:r w:rsidRPr="00273870">
              <w:rPr>
                <w:rFonts w:ascii="Garamond" w:hAnsi="Garamond" w:cs="Times New Roman"/>
                <w:sz w:val="21"/>
                <w:szCs w:val="21"/>
              </w:rPr>
              <w:t xml:space="preserve"> for the Sample </w:t>
            </w:r>
            <w:r w:rsidR="009A4708" w:rsidRPr="00273870">
              <w:rPr>
                <w:rFonts w:ascii="Garamond" w:hAnsi="Garamond" w:cs="Times New Roman"/>
                <w:sz w:val="21"/>
                <w:szCs w:val="21"/>
              </w:rPr>
              <w:t>In</w:t>
            </w:r>
            <w:r w:rsidRPr="00273870">
              <w:rPr>
                <w:rFonts w:ascii="Garamond" w:hAnsi="Garamond" w:cs="Times New Roman"/>
                <w:sz w:val="21"/>
                <w:szCs w:val="21"/>
              </w:rPr>
              <w:t>cluding Observations with Missing Energy Label Data</w:t>
            </w:r>
          </w:p>
        </w:tc>
      </w:tr>
      <w:tr w:rsidR="00273870" w:rsidRPr="00273870" w14:paraId="39C711B4" w14:textId="77777777" w:rsidTr="00692DAA">
        <w:trPr>
          <w:trHeight w:val="4825"/>
        </w:trPr>
        <w:tc>
          <w:tcPr>
            <w:tcW w:w="10896" w:type="dxa"/>
          </w:tcPr>
          <w:p w14:paraId="369CD5E9" w14:textId="3C736C29" w:rsidR="00312AF0" w:rsidRPr="00273870" w:rsidRDefault="00692DAA" w:rsidP="009A6BC2">
            <w:pPr>
              <w:jc w:val="center"/>
              <w:rPr>
                <w:rFonts w:ascii="Garamond" w:hAnsi="Garamond" w:cs="Arial"/>
                <w:b/>
                <w:bCs/>
                <w:sz w:val="24"/>
                <w:szCs w:val="24"/>
              </w:rPr>
            </w:pPr>
            <w:r w:rsidRPr="00692DAA">
              <w:rPr>
                <w:rFonts w:ascii="Garamond" w:hAnsi="Garamond" w:cs="Arial"/>
                <w:b/>
                <w:bCs/>
                <w:noProof/>
                <w:sz w:val="24"/>
                <w:szCs w:val="24"/>
              </w:rPr>
              <w:drawing>
                <wp:inline distT="0" distB="0" distL="0" distR="0" wp14:anchorId="33094261" wp14:editId="007B14A6">
                  <wp:extent cx="6547203" cy="3403600"/>
                  <wp:effectExtent l="0" t="0" r="635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561249" cy="3410902"/>
                          </a:xfrm>
                          <a:prstGeom prst="rect">
                            <a:avLst/>
                          </a:prstGeom>
                        </pic:spPr>
                      </pic:pic>
                    </a:graphicData>
                  </a:graphic>
                </wp:inline>
              </w:drawing>
            </w:r>
          </w:p>
        </w:tc>
      </w:tr>
      <w:tr w:rsidR="00D320D5" w:rsidRPr="00273870" w14:paraId="5D02E0A4" w14:textId="77777777" w:rsidTr="00692DAA">
        <w:trPr>
          <w:trHeight w:val="900"/>
        </w:trPr>
        <w:tc>
          <w:tcPr>
            <w:tcW w:w="10896" w:type="dxa"/>
          </w:tcPr>
          <w:p w14:paraId="2326B97F" w14:textId="0858946B" w:rsidR="00D320D5" w:rsidRDefault="00D320D5" w:rsidP="00D320D5">
            <w:pPr>
              <w:rPr>
                <w:noProof/>
                <w:sz w:val="18"/>
                <w:szCs w:val="18"/>
              </w:rPr>
            </w:pPr>
            <w:r>
              <w:rPr>
                <w:noProof/>
              </w:rPr>
              <w:t xml:space="preserve">Github: </w:t>
            </w:r>
            <w:hyperlink r:id="rId50" w:history="1">
              <w:r w:rsidR="00692DAA" w:rsidRPr="006357E8">
                <w:rPr>
                  <w:rStyle w:val="Hyperlink"/>
                  <w:noProof/>
                  <w:sz w:val="18"/>
                  <w:szCs w:val="18"/>
                </w:rPr>
                <w:t>https://github.com/NielsUPF/Thesis-MIIS-The-Price-Impact-of-Sustainability-on-Housing-Prices-in-Barcelona/blob/main/Demonstrative%20Maps/Demonstrative_map_3_sample_including_observation_with_missing_energy_label_data.html</w:t>
              </w:r>
            </w:hyperlink>
          </w:p>
          <w:p w14:paraId="302A2CBB" w14:textId="2AD44566" w:rsidR="00692DAA" w:rsidRPr="00273870" w:rsidRDefault="00692DAA" w:rsidP="00D320D5">
            <w:pPr>
              <w:rPr>
                <w:noProof/>
              </w:rPr>
            </w:pPr>
          </w:p>
        </w:tc>
      </w:tr>
    </w:tbl>
    <w:p w14:paraId="24FEF9DD" w14:textId="63E855D4" w:rsidR="00312AF0" w:rsidRDefault="00312AF0" w:rsidP="00312AF0">
      <w:pPr>
        <w:rPr>
          <w:rFonts w:ascii="Garamond" w:hAnsi="Garamond"/>
        </w:rPr>
      </w:pPr>
    </w:p>
    <w:p w14:paraId="63318373" w14:textId="7D8CC005" w:rsidR="00692DAA" w:rsidRDefault="00692DAA" w:rsidP="00312AF0">
      <w:pPr>
        <w:rPr>
          <w:rFonts w:ascii="Garamond" w:hAnsi="Garamond"/>
        </w:rPr>
      </w:pPr>
    </w:p>
    <w:p w14:paraId="1BAF7994" w14:textId="35D7DCB0" w:rsidR="00692DAA" w:rsidRDefault="00692DAA" w:rsidP="00312AF0">
      <w:pPr>
        <w:rPr>
          <w:rFonts w:ascii="Garamond" w:hAnsi="Garamond"/>
        </w:rPr>
      </w:pPr>
    </w:p>
    <w:p w14:paraId="353A0F13" w14:textId="0F611C27" w:rsidR="00692DAA" w:rsidRDefault="00692DAA" w:rsidP="00312AF0">
      <w:pPr>
        <w:rPr>
          <w:rFonts w:ascii="Garamond" w:hAnsi="Garamond"/>
        </w:rPr>
      </w:pPr>
    </w:p>
    <w:p w14:paraId="1B81CC40" w14:textId="5D85830C" w:rsidR="00692DAA" w:rsidRDefault="00692DAA" w:rsidP="00312AF0">
      <w:pPr>
        <w:rPr>
          <w:rFonts w:ascii="Garamond" w:hAnsi="Garamond"/>
        </w:rPr>
      </w:pPr>
    </w:p>
    <w:p w14:paraId="66014E5B" w14:textId="77777777" w:rsidR="00692DAA" w:rsidRPr="00273870" w:rsidRDefault="00692DAA" w:rsidP="00312AF0">
      <w:pPr>
        <w:rPr>
          <w:rFonts w:ascii="Garamond" w:hAnsi="Garamond"/>
        </w:rPr>
      </w:pPr>
    </w:p>
    <w:p w14:paraId="64C45419" w14:textId="77777777" w:rsidR="00312AF0" w:rsidRPr="00273870" w:rsidRDefault="00312AF0" w:rsidP="00312AF0">
      <w:pPr>
        <w:rPr>
          <w:rFonts w:ascii="Garamond" w:hAnsi="Garamond" w:cs="Times New Roman"/>
          <w:sz w:val="21"/>
          <w:szCs w:val="21"/>
        </w:rPr>
      </w:pPr>
    </w:p>
    <w:tbl>
      <w:tblPr>
        <w:tblStyle w:val="TableGrid"/>
        <w:tblW w:w="10800" w:type="dxa"/>
        <w:tblInd w:w="-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800"/>
      </w:tblGrid>
      <w:tr w:rsidR="00273870" w:rsidRPr="00273870" w14:paraId="23A0B385" w14:textId="77777777" w:rsidTr="00692DAA">
        <w:trPr>
          <w:trHeight w:val="286"/>
        </w:trPr>
        <w:tc>
          <w:tcPr>
            <w:tcW w:w="10800" w:type="dxa"/>
          </w:tcPr>
          <w:p w14:paraId="5ADB217E" w14:textId="687F82E0" w:rsidR="00312AF0" w:rsidRPr="00273870" w:rsidRDefault="00312AF0" w:rsidP="009A6BC2">
            <w:pPr>
              <w:rPr>
                <w:rFonts w:ascii="Garamond" w:hAnsi="Garamond" w:cs="Times New Roman"/>
                <w:sz w:val="21"/>
                <w:szCs w:val="21"/>
              </w:rPr>
            </w:pPr>
            <w:r w:rsidRPr="00273870">
              <w:rPr>
                <w:rFonts w:ascii="Garamond" w:hAnsi="Garamond" w:cs="Times New Roman"/>
                <w:b/>
                <w:bCs/>
                <w:sz w:val="21"/>
                <w:szCs w:val="21"/>
              </w:rPr>
              <w:lastRenderedPageBreak/>
              <w:t>Figure 8</w:t>
            </w:r>
            <w:r w:rsidRPr="00273870">
              <w:rPr>
                <w:rFonts w:ascii="Garamond" w:hAnsi="Garamond" w:cs="Times New Roman"/>
                <w:sz w:val="21"/>
                <w:szCs w:val="21"/>
              </w:rPr>
              <w:t xml:space="preserve">: Screenshot of Demonstrative Map </w:t>
            </w:r>
            <w:r w:rsidR="009A4708" w:rsidRPr="00273870">
              <w:rPr>
                <w:rFonts w:ascii="Garamond" w:hAnsi="Garamond" w:cs="Times New Roman"/>
                <w:sz w:val="21"/>
                <w:szCs w:val="21"/>
              </w:rPr>
              <w:t>4</w:t>
            </w:r>
            <w:r w:rsidRPr="00273870">
              <w:rPr>
                <w:rFonts w:ascii="Garamond" w:hAnsi="Garamond" w:cs="Times New Roman"/>
                <w:sz w:val="21"/>
                <w:szCs w:val="21"/>
              </w:rPr>
              <w:t xml:space="preserve"> for the Sample </w:t>
            </w:r>
            <w:r w:rsidR="009A4708" w:rsidRPr="00273870">
              <w:rPr>
                <w:rFonts w:ascii="Garamond" w:hAnsi="Garamond" w:cs="Times New Roman"/>
                <w:sz w:val="21"/>
                <w:szCs w:val="21"/>
              </w:rPr>
              <w:t>In</w:t>
            </w:r>
            <w:r w:rsidRPr="00273870">
              <w:rPr>
                <w:rFonts w:ascii="Garamond" w:hAnsi="Garamond" w:cs="Times New Roman"/>
                <w:sz w:val="21"/>
                <w:szCs w:val="21"/>
              </w:rPr>
              <w:t>cluding Observations with Missing Energy Label Data</w:t>
            </w:r>
          </w:p>
        </w:tc>
      </w:tr>
      <w:tr w:rsidR="00273870" w:rsidRPr="00273870" w14:paraId="7AC04893" w14:textId="77777777" w:rsidTr="00692DAA">
        <w:trPr>
          <w:trHeight w:val="4825"/>
        </w:trPr>
        <w:tc>
          <w:tcPr>
            <w:tcW w:w="10800" w:type="dxa"/>
          </w:tcPr>
          <w:p w14:paraId="6713B980" w14:textId="442D848C" w:rsidR="00312AF0" w:rsidRPr="00273870" w:rsidRDefault="00692DAA" w:rsidP="009A6BC2">
            <w:pPr>
              <w:jc w:val="center"/>
              <w:rPr>
                <w:rFonts w:ascii="Garamond" w:hAnsi="Garamond" w:cs="Arial"/>
                <w:b/>
                <w:bCs/>
                <w:sz w:val="24"/>
                <w:szCs w:val="24"/>
              </w:rPr>
            </w:pPr>
            <w:r w:rsidRPr="00692DAA">
              <w:rPr>
                <w:rFonts w:ascii="Garamond" w:hAnsi="Garamond" w:cs="Arial"/>
                <w:b/>
                <w:bCs/>
                <w:noProof/>
                <w:sz w:val="24"/>
                <w:szCs w:val="24"/>
              </w:rPr>
              <w:drawing>
                <wp:inline distT="0" distB="0" distL="0" distR="0" wp14:anchorId="2142B692" wp14:editId="71DC0B99">
                  <wp:extent cx="6582157" cy="3403600"/>
                  <wp:effectExtent l="0" t="0" r="9525"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589988" cy="3407650"/>
                          </a:xfrm>
                          <a:prstGeom prst="rect">
                            <a:avLst/>
                          </a:prstGeom>
                        </pic:spPr>
                      </pic:pic>
                    </a:graphicData>
                  </a:graphic>
                </wp:inline>
              </w:drawing>
            </w:r>
          </w:p>
        </w:tc>
      </w:tr>
      <w:tr w:rsidR="00D320D5" w:rsidRPr="00273870" w14:paraId="3BC78E0A" w14:textId="77777777" w:rsidTr="00692DAA">
        <w:trPr>
          <w:trHeight w:val="540"/>
        </w:trPr>
        <w:tc>
          <w:tcPr>
            <w:tcW w:w="10800" w:type="dxa"/>
          </w:tcPr>
          <w:p w14:paraId="404EA15D" w14:textId="68CBE30D" w:rsidR="00D320D5" w:rsidRDefault="00D320D5" w:rsidP="00D320D5">
            <w:pPr>
              <w:rPr>
                <w:noProof/>
                <w:sz w:val="18"/>
                <w:szCs w:val="18"/>
              </w:rPr>
            </w:pPr>
            <w:r>
              <w:rPr>
                <w:noProof/>
              </w:rPr>
              <w:t xml:space="preserve">GitHub: </w:t>
            </w:r>
            <w:hyperlink r:id="rId52" w:history="1">
              <w:r w:rsidR="00692DAA" w:rsidRPr="006357E8">
                <w:rPr>
                  <w:rStyle w:val="Hyperlink"/>
                  <w:noProof/>
                  <w:sz w:val="18"/>
                  <w:szCs w:val="18"/>
                </w:rPr>
                <w:t>https://github.com/NielsUPF/Thesis-MIIS-The-Price-Impact-of-Sustainability-on-Housing-Prices-in-Barcelona/blob/main/Demonstrative%20Maps/Demonstrative_map_4_sample_including_observation_with_missing_energy_label_data.html</w:t>
              </w:r>
            </w:hyperlink>
          </w:p>
          <w:p w14:paraId="6FDAE672" w14:textId="45C20BE1" w:rsidR="00692DAA" w:rsidRPr="00273870" w:rsidRDefault="00692DAA" w:rsidP="00D320D5">
            <w:pPr>
              <w:rPr>
                <w:noProof/>
              </w:rPr>
            </w:pPr>
          </w:p>
        </w:tc>
      </w:tr>
    </w:tbl>
    <w:p w14:paraId="3DAD30E1" w14:textId="77777777" w:rsidR="00312AF0" w:rsidRPr="00273870" w:rsidRDefault="00312AF0" w:rsidP="00D320D5">
      <w:pPr>
        <w:rPr>
          <w:rFonts w:ascii="Garamond" w:hAnsi="Garamond"/>
        </w:rPr>
      </w:pPr>
    </w:p>
    <w:p w14:paraId="6E1E5833" w14:textId="77777777" w:rsidR="00312AF0" w:rsidRPr="00273870" w:rsidRDefault="00312AF0" w:rsidP="00F42B1F">
      <w:pPr>
        <w:rPr>
          <w:rFonts w:ascii="Garamond" w:hAnsi="Garamond" w:cs="Arial"/>
          <w:b/>
          <w:bCs/>
          <w:sz w:val="18"/>
          <w:szCs w:val="18"/>
        </w:rPr>
      </w:pPr>
    </w:p>
    <w:p w14:paraId="389C0294" w14:textId="541BC6EC" w:rsidR="000966EA" w:rsidRPr="00273870" w:rsidRDefault="000966EA" w:rsidP="00F42B1F">
      <w:pPr>
        <w:rPr>
          <w:rFonts w:ascii="Garamond" w:hAnsi="Garamond" w:cs="Arial"/>
          <w:b/>
          <w:bCs/>
          <w:sz w:val="18"/>
          <w:szCs w:val="18"/>
        </w:rPr>
      </w:pPr>
    </w:p>
    <w:p w14:paraId="6AE45A06" w14:textId="6F2264D7" w:rsidR="000966EA" w:rsidRPr="00273870" w:rsidRDefault="000966EA" w:rsidP="00F42B1F">
      <w:pPr>
        <w:rPr>
          <w:rFonts w:ascii="Garamond" w:hAnsi="Garamond" w:cs="Arial"/>
          <w:b/>
          <w:bCs/>
          <w:sz w:val="18"/>
          <w:szCs w:val="18"/>
        </w:rPr>
      </w:pPr>
    </w:p>
    <w:sectPr w:rsidR="000966EA" w:rsidRPr="00273870" w:rsidSect="001343D8">
      <w:pgSz w:w="12240" w:h="15840"/>
      <w:pgMar w:top="1411" w:right="1411" w:bottom="1411" w:left="141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D257A1D" w14:textId="77777777" w:rsidR="00AB3B90" w:rsidRDefault="00AB3B90" w:rsidP="004B3C2C">
      <w:pPr>
        <w:spacing w:after="0" w:line="240" w:lineRule="auto"/>
      </w:pPr>
      <w:r>
        <w:separator/>
      </w:r>
    </w:p>
  </w:endnote>
  <w:endnote w:type="continuationSeparator" w:id="0">
    <w:p w14:paraId="5308743E" w14:textId="77777777" w:rsidR="00AB3B90" w:rsidRDefault="00AB3B90" w:rsidP="004B3C2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Garamond">
    <w:panose1 w:val="020204040303010108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IDFont+F1">
    <w:altName w:val="Yu Gothic"/>
    <w:panose1 w:val="00000000000000000000"/>
    <w:charset w:val="80"/>
    <w:family w:val="auto"/>
    <w:notTrueType/>
    <w:pitch w:val="default"/>
    <w:sig w:usb0="00000001" w:usb1="08070000" w:usb2="00000010" w:usb3="00000000" w:csb0="0002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0880E0" w14:textId="5829F598" w:rsidR="00C53741" w:rsidRDefault="00C53741">
    <w:pPr>
      <w:pStyle w:val="Footer"/>
      <w:jc w:val="right"/>
    </w:pPr>
  </w:p>
  <w:p w14:paraId="23CE01A1" w14:textId="77777777" w:rsidR="00F97A05" w:rsidRDefault="00F97A0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32729454"/>
      <w:docPartObj>
        <w:docPartGallery w:val="Page Numbers (Bottom of Page)"/>
        <w:docPartUnique/>
      </w:docPartObj>
    </w:sdtPr>
    <w:sdtEndPr>
      <w:rPr>
        <w:noProof/>
      </w:rPr>
    </w:sdtEndPr>
    <w:sdtContent>
      <w:p w14:paraId="5690569D" w14:textId="753AE996" w:rsidR="005A75DF" w:rsidRDefault="005A75DF">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9EB95E0" w14:textId="77777777" w:rsidR="005A75DF" w:rsidRDefault="005A75D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2B11086" w14:textId="77777777" w:rsidR="00AB3B90" w:rsidRDefault="00AB3B90" w:rsidP="004B3C2C">
      <w:pPr>
        <w:spacing w:after="0" w:line="240" w:lineRule="auto"/>
      </w:pPr>
      <w:r>
        <w:separator/>
      </w:r>
    </w:p>
  </w:footnote>
  <w:footnote w:type="continuationSeparator" w:id="0">
    <w:p w14:paraId="4C7AC5EE" w14:textId="77777777" w:rsidR="00AB3B90" w:rsidRDefault="00AB3B90" w:rsidP="004B3C2C">
      <w:pPr>
        <w:spacing w:after="0" w:line="240" w:lineRule="auto"/>
      </w:pPr>
      <w:r>
        <w:continuationSeparator/>
      </w:r>
    </w:p>
  </w:footnote>
  <w:footnote w:id="1">
    <w:p w14:paraId="09819C37" w14:textId="7BC03BD7" w:rsidR="00C96D08" w:rsidRPr="00564311" w:rsidRDefault="00C96D08" w:rsidP="00C96D08">
      <w:pPr>
        <w:rPr>
          <w:rFonts w:ascii="Times New Roman" w:eastAsia="Times New Roman" w:hAnsi="Times New Roman" w:cs="Times New Roman"/>
          <w:color w:val="000000"/>
          <w:sz w:val="18"/>
          <w:szCs w:val="18"/>
        </w:rPr>
      </w:pPr>
      <w:r w:rsidRPr="00564311">
        <w:rPr>
          <w:rStyle w:val="FootnoteReference"/>
          <w:rFonts w:ascii="Times New Roman" w:hAnsi="Times New Roman" w:cs="Times New Roman"/>
          <w:sz w:val="18"/>
          <w:szCs w:val="18"/>
        </w:rPr>
        <w:footnoteRef/>
      </w:r>
      <w:r w:rsidRPr="00564311">
        <w:rPr>
          <w:rFonts w:ascii="Times New Roman" w:hAnsi="Times New Roman" w:cs="Times New Roman"/>
          <w:sz w:val="18"/>
          <w:szCs w:val="18"/>
        </w:rPr>
        <w:t xml:space="preserve"> </w:t>
      </w:r>
      <w:r w:rsidRPr="000623DA">
        <w:rPr>
          <w:rFonts w:ascii="Garamond" w:hAnsi="Garamond" w:cs="Times New Roman"/>
          <w:sz w:val="18"/>
          <w:szCs w:val="18"/>
        </w:rPr>
        <w:t xml:space="preserve">Idealista specifies 69 subdistrict in Barcelona and the </w:t>
      </w:r>
      <w:r w:rsidR="003376B0" w:rsidRPr="000623DA">
        <w:rPr>
          <w:rFonts w:ascii="Garamond" w:hAnsi="Garamond" w:cs="Times New Roman"/>
          <w:sz w:val="18"/>
          <w:szCs w:val="18"/>
        </w:rPr>
        <w:t>City Council</w:t>
      </w:r>
      <w:r w:rsidRPr="000623DA">
        <w:rPr>
          <w:rFonts w:ascii="Garamond" w:hAnsi="Garamond" w:cs="Times New Roman"/>
          <w:sz w:val="18"/>
          <w:szCs w:val="18"/>
        </w:rPr>
        <w:t xml:space="preserve"> of Barcelona specified 74 subdistrict in Barcelona. The following subdistrict are merged together by Idealista: Subdistrict </w:t>
      </w:r>
      <w:r w:rsidRPr="000623DA">
        <w:rPr>
          <w:rFonts w:ascii="Garamond" w:eastAsia="Times New Roman" w:hAnsi="Garamond" w:cs="Times New Roman"/>
          <w:color w:val="000000"/>
          <w:sz w:val="18"/>
          <w:szCs w:val="18"/>
        </w:rPr>
        <w:t xml:space="preserve">Torre Baró, Ciutat Meridiana, and Vallbona are </w:t>
      </w:r>
      <w:r w:rsidR="00890199" w:rsidRPr="000623DA">
        <w:rPr>
          <w:rFonts w:ascii="Garamond" w:eastAsia="Times New Roman" w:hAnsi="Garamond" w:cs="Times New Roman"/>
          <w:color w:val="000000"/>
          <w:sz w:val="18"/>
          <w:szCs w:val="18"/>
        </w:rPr>
        <w:t>o</w:t>
      </w:r>
      <w:r w:rsidRPr="000623DA">
        <w:rPr>
          <w:rFonts w:ascii="Garamond" w:eastAsia="Times New Roman" w:hAnsi="Garamond" w:cs="Times New Roman"/>
          <w:color w:val="000000"/>
          <w:sz w:val="18"/>
          <w:szCs w:val="18"/>
        </w:rPr>
        <w:t xml:space="preserve">n Idealista presented as Subdistrict Ciutat Meridiana - Torre Baró – Vallbona, Subdistrict Can Peguera and El Turó de la Peira are </w:t>
      </w:r>
      <w:r w:rsidR="00890199" w:rsidRPr="000623DA">
        <w:rPr>
          <w:rFonts w:ascii="Garamond" w:eastAsia="Times New Roman" w:hAnsi="Garamond" w:cs="Times New Roman"/>
          <w:color w:val="000000"/>
          <w:sz w:val="18"/>
          <w:szCs w:val="18"/>
        </w:rPr>
        <w:t>o</w:t>
      </w:r>
      <w:r w:rsidRPr="000623DA">
        <w:rPr>
          <w:rFonts w:ascii="Garamond" w:eastAsia="Times New Roman" w:hAnsi="Garamond" w:cs="Times New Roman"/>
          <w:color w:val="000000"/>
          <w:sz w:val="18"/>
          <w:szCs w:val="18"/>
        </w:rPr>
        <w:t xml:space="preserve">n Idealista presented as Subdistrict Can Peguera - El Turó de la Peira, Subdistrict La Vell d’Hebron and La Clota are in idealista presented as Subdistrict La Vall d'Hebron - La Clota, subdistrict Sants Genís Del Agudells and Montbau are </w:t>
      </w:r>
      <w:r w:rsidR="00890199" w:rsidRPr="000623DA">
        <w:rPr>
          <w:rFonts w:ascii="Garamond" w:eastAsia="Times New Roman" w:hAnsi="Garamond" w:cs="Times New Roman"/>
          <w:color w:val="000000"/>
          <w:sz w:val="18"/>
          <w:szCs w:val="18"/>
        </w:rPr>
        <w:t>o</w:t>
      </w:r>
      <w:r w:rsidRPr="000623DA">
        <w:rPr>
          <w:rFonts w:ascii="Garamond" w:eastAsia="Times New Roman" w:hAnsi="Garamond" w:cs="Times New Roman"/>
          <w:color w:val="000000"/>
          <w:sz w:val="18"/>
          <w:szCs w:val="18"/>
        </w:rPr>
        <w:t>n idealista presented as subdistrict Sant Genís Dels Agudells - Montbau</w:t>
      </w:r>
    </w:p>
    <w:p w14:paraId="4C52A686" w14:textId="77777777" w:rsidR="00C96D08" w:rsidRPr="004321B2" w:rsidRDefault="00C96D08" w:rsidP="00C96D08">
      <w:pPr>
        <w:rPr>
          <w:rFonts w:ascii="Calibri" w:eastAsia="Times New Roman" w:hAnsi="Calibri" w:cs="Calibri"/>
          <w:color w:val="000000"/>
        </w:rPr>
      </w:pPr>
    </w:p>
    <w:p w14:paraId="19CB3388" w14:textId="77777777" w:rsidR="00C96D08" w:rsidRPr="004321B2" w:rsidRDefault="00C96D08" w:rsidP="00C96D08">
      <w:pPr>
        <w:rPr>
          <w:rFonts w:ascii="Calibri" w:eastAsia="Times New Roman" w:hAnsi="Calibri" w:cs="Calibri"/>
          <w:color w:val="000000"/>
        </w:rPr>
      </w:pPr>
    </w:p>
    <w:p w14:paraId="23849B82" w14:textId="77777777" w:rsidR="00C96D08" w:rsidRPr="004321B2" w:rsidRDefault="00C96D08" w:rsidP="00C96D08">
      <w:pPr>
        <w:pStyle w:val="FootnoteText"/>
      </w:pPr>
    </w:p>
  </w:footnote>
  <w:footnote w:id="2">
    <w:p w14:paraId="20749B5E" w14:textId="1FD10865" w:rsidR="00451232" w:rsidRPr="00451232" w:rsidRDefault="00451232">
      <w:pPr>
        <w:pStyle w:val="FootnoteText"/>
      </w:pPr>
      <w:r>
        <w:rPr>
          <w:rStyle w:val="FootnoteReference"/>
        </w:rPr>
        <w:footnoteRef/>
      </w:r>
      <w:r>
        <w:t xml:space="preserve"> </w:t>
      </w:r>
      <w:r w:rsidRPr="000623DA">
        <w:rPr>
          <w:rFonts w:ascii="Garamond" w:hAnsi="Garamond"/>
        </w:rPr>
        <w:t xml:space="preserve">The average income household is defined in </w:t>
      </w:r>
      <w:r w:rsidRPr="000623DA">
        <w:rPr>
          <w:rFonts w:ascii="Garamond" w:hAnsi="Garamond" w:cs="Arial"/>
          <w:sz w:val="18"/>
          <w:szCs w:val="18"/>
          <w:shd w:val="clear" w:color="auto" w:fill="FFFFFF"/>
        </w:rPr>
        <w:t>€ 100.000 and the p80/p20 income distribution is divided by 10.</w:t>
      </w:r>
    </w:p>
  </w:footnote>
  <w:footnote w:id="3">
    <w:p w14:paraId="60F58009" w14:textId="61DEA28A" w:rsidR="00BB07C8" w:rsidRPr="00BB07C8" w:rsidRDefault="00BB07C8">
      <w:pPr>
        <w:pStyle w:val="FootnoteText"/>
      </w:pPr>
      <w:r>
        <w:rPr>
          <w:rStyle w:val="FootnoteReference"/>
        </w:rPr>
        <w:footnoteRef/>
      </w:r>
      <w:r>
        <w:t xml:space="preserve"> </w:t>
      </w:r>
      <w:r w:rsidRPr="00BB07C8">
        <w:rPr>
          <w:rFonts w:ascii="Garamond" w:hAnsi="Garamond"/>
          <w:sz w:val="18"/>
          <w:szCs w:val="18"/>
        </w:rPr>
        <w:t>https://github.com/NielsUPF/Thesis-MIIS-The-Price-Impact-of-Sustainability-on-Housing-Prices-in-Barcelona/blob/main/Code/P4.1%20Pricing%20Models%20and%20Visualization%20Map%20Sample%20Including%20Obs%20with%20Missing%20Energy%20Labels.ipynb</w:t>
      </w:r>
    </w:p>
  </w:footnote>
  <w:footnote w:id="4">
    <w:p w14:paraId="6A65F144" w14:textId="26915159" w:rsidR="00345D80" w:rsidRPr="004968EF" w:rsidRDefault="00345D80">
      <w:pPr>
        <w:pStyle w:val="FootnoteText"/>
        <w:rPr>
          <w:rFonts w:ascii="Times New Roman" w:hAnsi="Times New Roman" w:cs="Times New Roman"/>
          <w:sz w:val="18"/>
          <w:szCs w:val="18"/>
        </w:rPr>
      </w:pPr>
      <w:r w:rsidRPr="004968EF">
        <w:rPr>
          <w:rStyle w:val="FootnoteReference"/>
          <w:rFonts w:ascii="Times New Roman" w:hAnsi="Times New Roman" w:cs="Times New Roman"/>
          <w:sz w:val="18"/>
          <w:szCs w:val="18"/>
        </w:rPr>
        <w:footnoteRef/>
      </w:r>
      <w:r w:rsidRPr="004968EF">
        <w:rPr>
          <w:rFonts w:ascii="Times New Roman" w:hAnsi="Times New Roman" w:cs="Times New Roman"/>
          <w:sz w:val="18"/>
          <w:szCs w:val="18"/>
        </w:rPr>
        <w:t xml:space="preserve"> </w:t>
      </w:r>
      <w:r w:rsidR="00B25B82" w:rsidRPr="00B25B82">
        <w:rPr>
          <w:rFonts w:ascii="Times New Roman" w:hAnsi="Times New Roman" w:cs="Times New Roman"/>
          <w:sz w:val="18"/>
          <w:szCs w:val="18"/>
        </w:rPr>
        <w:t>https://github.com/NielsUPF/Thesis-MIIS-The-Price-Impact-of-Sustainability-on-Housing-Prices-in-Barcelona/tree/main/Demonstrative%20Maps</w:t>
      </w:r>
    </w:p>
  </w:footnote>
  <w:footnote w:id="5">
    <w:p w14:paraId="4431B836" w14:textId="623014E7" w:rsidR="0065730D" w:rsidRPr="0065730D" w:rsidRDefault="0065730D">
      <w:pPr>
        <w:pStyle w:val="FootnoteText"/>
      </w:pPr>
      <w:r>
        <w:rPr>
          <w:rStyle w:val="FootnoteReference"/>
        </w:rPr>
        <w:footnoteRef/>
      </w:r>
      <w:r>
        <w:t xml:space="preserve"> </w:t>
      </w:r>
      <w:r w:rsidR="0039188C" w:rsidRPr="0039188C">
        <w:rPr>
          <w:rFonts w:ascii="Garamond" w:hAnsi="Garamond"/>
          <w:sz w:val="18"/>
          <w:szCs w:val="18"/>
        </w:rPr>
        <w:t>https://github.com/NielsUPF/Thesis-MIIS-The-Price-Impact-of-Sustainability-on-Housing-Prices-in-Barcelona/blob/main/Demonstrative%20Maps/Demonstrative_map_2_sample_including_observation_with_missing_energy_label_data.html</w:t>
      </w:r>
    </w:p>
  </w:footnote>
  <w:footnote w:id="6">
    <w:p w14:paraId="7C09866E" w14:textId="27643EB6" w:rsidR="0039188C" w:rsidRPr="0039188C" w:rsidRDefault="0039188C">
      <w:pPr>
        <w:pStyle w:val="FootnoteText"/>
      </w:pPr>
      <w:r>
        <w:rPr>
          <w:rStyle w:val="FootnoteReference"/>
        </w:rPr>
        <w:footnoteRef/>
      </w:r>
      <w:r>
        <w:t xml:space="preserve"> </w:t>
      </w:r>
      <w:r w:rsidRPr="0039188C">
        <w:rPr>
          <w:rFonts w:ascii="Garamond" w:hAnsi="Garamond"/>
          <w:sz w:val="18"/>
          <w:szCs w:val="18"/>
        </w:rPr>
        <w:t>https://github.com/NielsUPF/Thesis-MIIS-The-Price-Impact-of-Sustainability-on-Housing-Prices-in-Barcelona/blob/main/Demonstrative%20Maps/Demonstrative_map_1_sample_including_observation_with_missing_energy_label_data.html</w:t>
      </w:r>
    </w:p>
  </w:footnote>
  <w:footnote w:id="7">
    <w:p w14:paraId="1C6C959D" w14:textId="56903018" w:rsidR="0039188C" w:rsidRPr="0039188C" w:rsidRDefault="0039188C">
      <w:pPr>
        <w:pStyle w:val="FootnoteText"/>
        <w:rPr>
          <w:rFonts w:ascii="Garamond" w:hAnsi="Garamond"/>
          <w:sz w:val="18"/>
          <w:szCs w:val="18"/>
        </w:rPr>
      </w:pPr>
      <w:r>
        <w:rPr>
          <w:rStyle w:val="FootnoteReference"/>
        </w:rPr>
        <w:footnoteRef/>
      </w:r>
      <w:r>
        <w:t xml:space="preserve"> </w:t>
      </w:r>
      <w:r w:rsidRPr="0039188C">
        <w:rPr>
          <w:rFonts w:ascii="Garamond" w:hAnsi="Garamond"/>
          <w:sz w:val="18"/>
          <w:szCs w:val="18"/>
        </w:rPr>
        <w:t>https://github.com/NielsUPF/Thesis-MIIS-The-Price-Impact-of-Sustainability-on-Housing-Prices-in-Barcelona/blob/main/Demonstrative%20Maps/Demonstrative_map_2_sample_including_observation_with_missing_energy_label_data.html</w:t>
      </w:r>
    </w:p>
  </w:footnote>
  <w:footnote w:id="8">
    <w:p w14:paraId="0CF9EC18" w14:textId="27B2809F" w:rsidR="0039188C" w:rsidRPr="0039188C" w:rsidRDefault="0039188C">
      <w:pPr>
        <w:pStyle w:val="FootnoteText"/>
      </w:pPr>
      <w:r>
        <w:rPr>
          <w:rStyle w:val="FootnoteReference"/>
        </w:rPr>
        <w:footnoteRef/>
      </w:r>
      <w:r>
        <w:t xml:space="preserve"> </w:t>
      </w:r>
      <w:r w:rsidRPr="0039188C">
        <w:rPr>
          <w:rFonts w:ascii="Garamond" w:hAnsi="Garamond"/>
          <w:sz w:val="18"/>
          <w:szCs w:val="18"/>
        </w:rPr>
        <w:t>https://github.com/NielsUPF/Thesis-MIIS-The-Price-Impact-of-Sustainability-on-Housing-Prices-in-Barcelona/blob/main/Demonstrative%20Maps/Demonstrative_map_2_sample_including_observation_with_missing_energy_label_data.html</w:t>
      </w:r>
    </w:p>
  </w:footnote>
  <w:footnote w:id="9">
    <w:p w14:paraId="13D9C2AE" w14:textId="0017D191" w:rsidR="002F10F7" w:rsidRPr="0039188C" w:rsidRDefault="002F10F7">
      <w:pPr>
        <w:pStyle w:val="FootnoteText"/>
        <w:rPr>
          <w:rFonts w:ascii="Garamond" w:hAnsi="Garamond"/>
        </w:rPr>
      </w:pPr>
      <w:r w:rsidRPr="0039188C">
        <w:rPr>
          <w:rStyle w:val="FootnoteReference"/>
          <w:rFonts w:ascii="Garamond" w:hAnsi="Garamond" w:cs="Arial"/>
          <w:sz w:val="18"/>
          <w:szCs w:val="18"/>
        </w:rPr>
        <w:footnoteRef/>
      </w:r>
      <w:r w:rsidRPr="0039188C">
        <w:rPr>
          <w:rFonts w:ascii="Garamond" w:hAnsi="Garamond" w:cs="Arial"/>
          <w:sz w:val="18"/>
          <w:szCs w:val="18"/>
        </w:rPr>
        <w:t xml:space="preserve"> A higher income equality has a negative relationship with the housing price in model 7.</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A203B7"/>
    <w:multiLevelType w:val="hybridMultilevel"/>
    <w:tmpl w:val="B1BC29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5BB54C0"/>
    <w:multiLevelType w:val="hybridMultilevel"/>
    <w:tmpl w:val="42D43C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9F874F4"/>
    <w:multiLevelType w:val="hybridMultilevel"/>
    <w:tmpl w:val="AD40FE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424238C"/>
    <w:multiLevelType w:val="hybridMultilevel"/>
    <w:tmpl w:val="58F0841A"/>
    <w:lvl w:ilvl="0" w:tplc="008E8096">
      <w:start w:val="67"/>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36A6CEE"/>
    <w:multiLevelType w:val="hybridMultilevel"/>
    <w:tmpl w:val="21DC59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50056E8"/>
    <w:multiLevelType w:val="hybridMultilevel"/>
    <w:tmpl w:val="152C9A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527527518">
    <w:abstractNumId w:val="2"/>
  </w:num>
  <w:num w:numId="2" w16cid:durableId="212809166">
    <w:abstractNumId w:val="0"/>
  </w:num>
  <w:num w:numId="3" w16cid:durableId="1271358730">
    <w:abstractNumId w:val="5"/>
  </w:num>
  <w:num w:numId="4" w16cid:durableId="1137719390">
    <w:abstractNumId w:val="1"/>
  </w:num>
  <w:num w:numId="5" w16cid:durableId="1946378086">
    <w:abstractNumId w:val="4"/>
  </w:num>
  <w:num w:numId="6" w16cid:durableId="1030187461">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MANUEL PORTELA CHARNEJOVSKY">
    <w15:presenceInfo w15:providerId="AD" w15:userId="S::manuel.portela@upf.edu::399da0ae-b52c-4588-89e1-617254ec734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jU2MrYwM7UwNTU1MDFS0lEKTi0uzszPAykwMq8FAG8ScTgtAAAA"/>
  </w:docVars>
  <w:rsids>
    <w:rsidRoot w:val="00C54E95"/>
    <w:rsid w:val="00003AF5"/>
    <w:rsid w:val="00012325"/>
    <w:rsid w:val="00012422"/>
    <w:rsid w:val="00013CD5"/>
    <w:rsid w:val="0001697F"/>
    <w:rsid w:val="000178EE"/>
    <w:rsid w:val="000206EC"/>
    <w:rsid w:val="0002380E"/>
    <w:rsid w:val="00023850"/>
    <w:rsid w:val="0002479E"/>
    <w:rsid w:val="00030324"/>
    <w:rsid w:val="000306C9"/>
    <w:rsid w:val="00031F71"/>
    <w:rsid w:val="00032770"/>
    <w:rsid w:val="000351AF"/>
    <w:rsid w:val="000356A3"/>
    <w:rsid w:val="00045FE4"/>
    <w:rsid w:val="00050AC8"/>
    <w:rsid w:val="0005206C"/>
    <w:rsid w:val="000528E7"/>
    <w:rsid w:val="00053E4D"/>
    <w:rsid w:val="0005774C"/>
    <w:rsid w:val="000577D3"/>
    <w:rsid w:val="00060D48"/>
    <w:rsid w:val="000623DA"/>
    <w:rsid w:val="00063BEF"/>
    <w:rsid w:val="00067D2F"/>
    <w:rsid w:val="00075A41"/>
    <w:rsid w:val="00084934"/>
    <w:rsid w:val="000850F3"/>
    <w:rsid w:val="0008623C"/>
    <w:rsid w:val="00086C2E"/>
    <w:rsid w:val="000927C1"/>
    <w:rsid w:val="000966EA"/>
    <w:rsid w:val="000A0AC9"/>
    <w:rsid w:val="000A1594"/>
    <w:rsid w:val="000A1ACF"/>
    <w:rsid w:val="000A22FD"/>
    <w:rsid w:val="000A29F6"/>
    <w:rsid w:val="000B34B1"/>
    <w:rsid w:val="000B3FFC"/>
    <w:rsid w:val="000B61C7"/>
    <w:rsid w:val="000B6BE4"/>
    <w:rsid w:val="000B6E7B"/>
    <w:rsid w:val="000C1B54"/>
    <w:rsid w:val="000C329E"/>
    <w:rsid w:val="000C3DFC"/>
    <w:rsid w:val="000C4900"/>
    <w:rsid w:val="000C515F"/>
    <w:rsid w:val="000C73DC"/>
    <w:rsid w:val="000C7809"/>
    <w:rsid w:val="000D0CD1"/>
    <w:rsid w:val="000D35EF"/>
    <w:rsid w:val="000D367B"/>
    <w:rsid w:val="000D6811"/>
    <w:rsid w:val="000D76C8"/>
    <w:rsid w:val="000E1319"/>
    <w:rsid w:val="000E6CBD"/>
    <w:rsid w:val="000E7729"/>
    <w:rsid w:val="000F0815"/>
    <w:rsid w:val="000F5124"/>
    <w:rsid w:val="000F6D44"/>
    <w:rsid w:val="000F7372"/>
    <w:rsid w:val="00100CA1"/>
    <w:rsid w:val="00101A28"/>
    <w:rsid w:val="00105F25"/>
    <w:rsid w:val="001068D8"/>
    <w:rsid w:val="00106A8C"/>
    <w:rsid w:val="0010785C"/>
    <w:rsid w:val="001079FE"/>
    <w:rsid w:val="001101C2"/>
    <w:rsid w:val="00110523"/>
    <w:rsid w:val="00113D58"/>
    <w:rsid w:val="00114D26"/>
    <w:rsid w:val="00115F02"/>
    <w:rsid w:val="0012013F"/>
    <w:rsid w:val="00121E52"/>
    <w:rsid w:val="0012334A"/>
    <w:rsid w:val="0012649C"/>
    <w:rsid w:val="00126777"/>
    <w:rsid w:val="0012698A"/>
    <w:rsid w:val="00130D5D"/>
    <w:rsid w:val="001318A4"/>
    <w:rsid w:val="001326E6"/>
    <w:rsid w:val="001343D8"/>
    <w:rsid w:val="00134BF7"/>
    <w:rsid w:val="0013787B"/>
    <w:rsid w:val="00143D2F"/>
    <w:rsid w:val="001459CC"/>
    <w:rsid w:val="001465EA"/>
    <w:rsid w:val="0014677D"/>
    <w:rsid w:val="00146A47"/>
    <w:rsid w:val="00146DAD"/>
    <w:rsid w:val="00147A8C"/>
    <w:rsid w:val="001509A5"/>
    <w:rsid w:val="00150A48"/>
    <w:rsid w:val="00150E9F"/>
    <w:rsid w:val="00153603"/>
    <w:rsid w:val="001577B3"/>
    <w:rsid w:val="00162963"/>
    <w:rsid w:val="0016434F"/>
    <w:rsid w:val="0016486E"/>
    <w:rsid w:val="00167E06"/>
    <w:rsid w:val="001713AB"/>
    <w:rsid w:val="00171C40"/>
    <w:rsid w:val="00172B73"/>
    <w:rsid w:val="00172B7B"/>
    <w:rsid w:val="001767BA"/>
    <w:rsid w:val="00176E06"/>
    <w:rsid w:val="00177C48"/>
    <w:rsid w:val="001833D6"/>
    <w:rsid w:val="00185404"/>
    <w:rsid w:val="00187A52"/>
    <w:rsid w:val="001940F5"/>
    <w:rsid w:val="00194541"/>
    <w:rsid w:val="00194D12"/>
    <w:rsid w:val="001956F9"/>
    <w:rsid w:val="001959AB"/>
    <w:rsid w:val="0019685E"/>
    <w:rsid w:val="001A002D"/>
    <w:rsid w:val="001A0A9D"/>
    <w:rsid w:val="001A1B33"/>
    <w:rsid w:val="001A2DD7"/>
    <w:rsid w:val="001A2E0F"/>
    <w:rsid w:val="001A5A0C"/>
    <w:rsid w:val="001A66CC"/>
    <w:rsid w:val="001A67AD"/>
    <w:rsid w:val="001A6BD8"/>
    <w:rsid w:val="001A7AFF"/>
    <w:rsid w:val="001B020C"/>
    <w:rsid w:val="001B1730"/>
    <w:rsid w:val="001B64B2"/>
    <w:rsid w:val="001C28CA"/>
    <w:rsid w:val="001C29B0"/>
    <w:rsid w:val="001C490F"/>
    <w:rsid w:val="001C49FC"/>
    <w:rsid w:val="001C677C"/>
    <w:rsid w:val="001D10F6"/>
    <w:rsid w:val="001D17CF"/>
    <w:rsid w:val="001D3A75"/>
    <w:rsid w:val="001D5AD1"/>
    <w:rsid w:val="001D60CB"/>
    <w:rsid w:val="001D6132"/>
    <w:rsid w:val="001D64DA"/>
    <w:rsid w:val="001D756D"/>
    <w:rsid w:val="001E73DF"/>
    <w:rsid w:val="001F051C"/>
    <w:rsid w:val="001F06AD"/>
    <w:rsid w:val="001F3367"/>
    <w:rsid w:val="002013D4"/>
    <w:rsid w:val="00201670"/>
    <w:rsid w:val="00202618"/>
    <w:rsid w:val="00204908"/>
    <w:rsid w:val="00205097"/>
    <w:rsid w:val="0020589C"/>
    <w:rsid w:val="00206667"/>
    <w:rsid w:val="00207545"/>
    <w:rsid w:val="0020768B"/>
    <w:rsid w:val="00207811"/>
    <w:rsid w:val="00207B41"/>
    <w:rsid w:val="00210EBB"/>
    <w:rsid w:val="00210F3D"/>
    <w:rsid w:val="00211704"/>
    <w:rsid w:val="00215505"/>
    <w:rsid w:val="00217B4D"/>
    <w:rsid w:val="00217C6F"/>
    <w:rsid w:val="002218A2"/>
    <w:rsid w:val="00223DDA"/>
    <w:rsid w:val="00223EA2"/>
    <w:rsid w:val="00225256"/>
    <w:rsid w:val="00231355"/>
    <w:rsid w:val="00234751"/>
    <w:rsid w:val="002369C8"/>
    <w:rsid w:val="00242C1E"/>
    <w:rsid w:val="00244BFE"/>
    <w:rsid w:val="00246FD5"/>
    <w:rsid w:val="00247903"/>
    <w:rsid w:val="002503E7"/>
    <w:rsid w:val="00251F8F"/>
    <w:rsid w:val="00252000"/>
    <w:rsid w:val="0025347F"/>
    <w:rsid w:val="00253513"/>
    <w:rsid w:val="0025424D"/>
    <w:rsid w:val="002545A7"/>
    <w:rsid w:val="00255FFA"/>
    <w:rsid w:val="00260FF3"/>
    <w:rsid w:val="00262001"/>
    <w:rsid w:val="0026244E"/>
    <w:rsid w:val="0026378F"/>
    <w:rsid w:val="00264315"/>
    <w:rsid w:val="00267159"/>
    <w:rsid w:val="0027045B"/>
    <w:rsid w:val="00270BDF"/>
    <w:rsid w:val="00270EE0"/>
    <w:rsid w:val="00272C37"/>
    <w:rsid w:val="002730F0"/>
    <w:rsid w:val="00273870"/>
    <w:rsid w:val="002744BA"/>
    <w:rsid w:val="00274D99"/>
    <w:rsid w:val="00274EFF"/>
    <w:rsid w:val="0027512F"/>
    <w:rsid w:val="00276EE2"/>
    <w:rsid w:val="00280BA3"/>
    <w:rsid w:val="00282FE0"/>
    <w:rsid w:val="00283918"/>
    <w:rsid w:val="00283BE3"/>
    <w:rsid w:val="00283EBE"/>
    <w:rsid w:val="00287698"/>
    <w:rsid w:val="00287A70"/>
    <w:rsid w:val="002903CF"/>
    <w:rsid w:val="0029435F"/>
    <w:rsid w:val="002949C3"/>
    <w:rsid w:val="00297626"/>
    <w:rsid w:val="002A0FC8"/>
    <w:rsid w:val="002A2E55"/>
    <w:rsid w:val="002A43D7"/>
    <w:rsid w:val="002A4421"/>
    <w:rsid w:val="002A4657"/>
    <w:rsid w:val="002A4E8A"/>
    <w:rsid w:val="002A53D6"/>
    <w:rsid w:val="002A75FB"/>
    <w:rsid w:val="002B06FD"/>
    <w:rsid w:val="002B0727"/>
    <w:rsid w:val="002B214E"/>
    <w:rsid w:val="002B2196"/>
    <w:rsid w:val="002B2680"/>
    <w:rsid w:val="002B3AA7"/>
    <w:rsid w:val="002B61C9"/>
    <w:rsid w:val="002C218A"/>
    <w:rsid w:val="002C5CE0"/>
    <w:rsid w:val="002C61B7"/>
    <w:rsid w:val="002C6B40"/>
    <w:rsid w:val="002C6BDF"/>
    <w:rsid w:val="002C6C1E"/>
    <w:rsid w:val="002C7327"/>
    <w:rsid w:val="002D0388"/>
    <w:rsid w:val="002D0510"/>
    <w:rsid w:val="002D4510"/>
    <w:rsid w:val="002D7F09"/>
    <w:rsid w:val="002E0B16"/>
    <w:rsid w:val="002E184B"/>
    <w:rsid w:val="002E2B40"/>
    <w:rsid w:val="002E5AEF"/>
    <w:rsid w:val="002F0019"/>
    <w:rsid w:val="002F01BD"/>
    <w:rsid w:val="002F10F7"/>
    <w:rsid w:val="002F2D6C"/>
    <w:rsid w:val="002F327C"/>
    <w:rsid w:val="002F42E2"/>
    <w:rsid w:val="002F4C77"/>
    <w:rsid w:val="00301973"/>
    <w:rsid w:val="00302205"/>
    <w:rsid w:val="0030221B"/>
    <w:rsid w:val="00303BD1"/>
    <w:rsid w:val="003074A1"/>
    <w:rsid w:val="003078FC"/>
    <w:rsid w:val="00307D86"/>
    <w:rsid w:val="00312AF0"/>
    <w:rsid w:val="00312CFB"/>
    <w:rsid w:val="003140FF"/>
    <w:rsid w:val="003168F2"/>
    <w:rsid w:val="00320555"/>
    <w:rsid w:val="00321164"/>
    <w:rsid w:val="00322ED6"/>
    <w:rsid w:val="00325019"/>
    <w:rsid w:val="00325F91"/>
    <w:rsid w:val="00330156"/>
    <w:rsid w:val="00330576"/>
    <w:rsid w:val="00330CB2"/>
    <w:rsid w:val="00331EE2"/>
    <w:rsid w:val="00334574"/>
    <w:rsid w:val="003376B0"/>
    <w:rsid w:val="003424C6"/>
    <w:rsid w:val="00344678"/>
    <w:rsid w:val="00345D80"/>
    <w:rsid w:val="0035213B"/>
    <w:rsid w:val="00353F88"/>
    <w:rsid w:val="00357D3B"/>
    <w:rsid w:val="00360283"/>
    <w:rsid w:val="003608B6"/>
    <w:rsid w:val="00363ED8"/>
    <w:rsid w:val="0036541A"/>
    <w:rsid w:val="0036590B"/>
    <w:rsid w:val="0037100B"/>
    <w:rsid w:val="00371046"/>
    <w:rsid w:val="0037293E"/>
    <w:rsid w:val="0037330E"/>
    <w:rsid w:val="00373B22"/>
    <w:rsid w:val="00373B4F"/>
    <w:rsid w:val="00374375"/>
    <w:rsid w:val="00375CC1"/>
    <w:rsid w:val="00376178"/>
    <w:rsid w:val="003761D0"/>
    <w:rsid w:val="00376767"/>
    <w:rsid w:val="0038131E"/>
    <w:rsid w:val="00381792"/>
    <w:rsid w:val="003824D5"/>
    <w:rsid w:val="00382F7F"/>
    <w:rsid w:val="003855B3"/>
    <w:rsid w:val="0039188C"/>
    <w:rsid w:val="00392040"/>
    <w:rsid w:val="00393B41"/>
    <w:rsid w:val="00393D4D"/>
    <w:rsid w:val="003941A7"/>
    <w:rsid w:val="00394546"/>
    <w:rsid w:val="00395890"/>
    <w:rsid w:val="00397AA2"/>
    <w:rsid w:val="00397F5A"/>
    <w:rsid w:val="003A0165"/>
    <w:rsid w:val="003A3BD4"/>
    <w:rsid w:val="003B0585"/>
    <w:rsid w:val="003B16B8"/>
    <w:rsid w:val="003B201C"/>
    <w:rsid w:val="003B5F7E"/>
    <w:rsid w:val="003B65EC"/>
    <w:rsid w:val="003B73D1"/>
    <w:rsid w:val="003C0B9C"/>
    <w:rsid w:val="003C23FA"/>
    <w:rsid w:val="003C42BB"/>
    <w:rsid w:val="003C580B"/>
    <w:rsid w:val="003C732C"/>
    <w:rsid w:val="003D1F29"/>
    <w:rsid w:val="003D1FBC"/>
    <w:rsid w:val="003D2310"/>
    <w:rsid w:val="003D34C2"/>
    <w:rsid w:val="003D399C"/>
    <w:rsid w:val="003D47E8"/>
    <w:rsid w:val="003D4DCD"/>
    <w:rsid w:val="003D6252"/>
    <w:rsid w:val="003D725A"/>
    <w:rsid w:val="003D7C4D"/>
    <w:rsid w:val="003E1057"/>
    <w:rsid w:val="003E1494"/>
    <w:rsid w:val="003E1CC1"/>
    <w:rsid w:val="003E2FF4"/>
    <w:rsid w:val="003E67AD"/>
    <w:rsid w:val="003E6DFE"/>
    <w:rsid w:val="003E7D46"/>
    <w:rsid w:val="003F01EA"/>
    <w:rsid w:val="003F2461"/>
    <w:rsid w:val="003F25BA"/>
    <w:rsid w:val="003F6BA5"/>
    <w:rsid w:val="0040119F"/>
    <w:rsid w:val="004016E6"/>
    <w:rsid w:val="004021F4"/>
    <w:rsid w:val="00402CFD"/>
    <w:rsid w:val="004030CD"/>
    <w:rsid w:val="00403760"/>
    <w:rsid w:val="004049A9"/>
    <w:rsid w:val="0040642D"/>
    <w:rsid w:val="00406F67"/>
    <w:rsid w:val="00412D5D"/>
    <w:rsid w:val="00413D34"/>
    <w:rsid w:val="00422520"/>
    <w:rsid w:val="00422812"/>
    <w:rsid w:val="00423BEF"/>
    <w:rsid w:val="0042709A"/>
    <w:rsid w:val="00427884"/>
    <w:rsid w:val="004321B2"/>
    <w:rsid w:val="00432B70"/>
    <w:rsid w:val="00433F4C"/>
    <w:rsid w:val="004342C5"/>
    <w:rsid w:val="00437EF7"/>
    <w:rsid w:val="00445C66"/>
    <w:rsid w:val="004464AF"/>
    <w:rsid w:val="00450A6D"/>
    <w:rsid w:val="00450BB3"/>
    <w:rsid w:val="00451232"/>
    <w:rsid w:val="004513A4"/>
    <w:rsid w:val="00451C60"/>
    <w:rsid w:val="00451E8C"/>
    <w:rsid w:val="00452823"/>
    <w:rsid w:val="00452BEB"/>
    <w:rsid w:val="00457205"/>
    <w:rsid w:val="004605AC"/>
    <w:rsid w:val="00460C8C"/>
    <w:rsid w:val="0046243C"/>
    <w:rsid w:val="0046245E"/>
    <w:rsid w:val="004653FD"/>
    <w:rsid w:val="004656D9"/>
    <w:rsid w:val="004663AF"/>
    <w:rsid w:val="00471821"/>
    <w:rsid w:val="00472318"/>
    <w:rsid w:val="0047269F"/>
    <w:rsid w:val="00474A3E"/>
    <w:rsid w:val="00476C08"/>
    <w:rsid w:val="00483469"/>
    <w:rsid w:val="004837FA"/>
    <w:rsid w:val="00483BEC"/>
    <w:rsid w:val="00484A92"/>
    <w:rsid w:val="0048501F"/>
    <w:rsid w:val="00485FDB"/>
    <w:rsid w:val="00490082"/>
    <w:rsid w:val="004938F4"/>
    <w:rsid w:val="00494496"/>
    <w:rsid w:val="00494B77"/>
    <w:rsid w:val="0049513C"/>
    <w:rsid w:val="004968EF"/>
    <w:rsid w:val="004A2850"/>
    <w:rsid w:val="004A48B4"/>
    <w:rsid w:val="004A6FB0"/>
    <w:rsid w:val="004B1A04"/>
    <w:rsid w:val="004B3C2C"/>
    <w:rsid w:val="004B5121"/>
    <w:rsid w:val="004B77DF"/>
    <w:rsid w:val="004C47C8"/>
    <w:rsid w:val="004C500E"/>
    <w:rsid w:val="004D3B8C"/>
    <w:rsid w:val="004D4D11"/>
    <w:rsid w:val="004D6B74"/>
    <w:rsid w:val="004D73DE"/>
    <w:rsid w:val="004D79B0"/>
    <w:rsid w:val="004F3DFC"/>
    <w:rsid w:val="004F73F0"/>
    <w:rsid w:val="004F7839"/>
    <w:rsid w:val="004F7DC9"/>
    <w:rsid w:val="00500AF8"/>
    <w:rsid w:val="00502EE4"/>
    <w:rsid w:val="005062C3"/>
    <w:rsid w:val="00507A1F"/>
    <w:rsid w:val="005146D9"/>
    <w:rsid w:val="00514C44"/>
    <w:rsid w:val="00514CA3"/>
    <w:rsid w:val="0052660E"/>
    <w:rsid w:val="00526B43"/>
    <w:rsid w:val="005306FE"/>
    <w:rsid w:val="00532BB9"/>
    <w:rsid w:val="0053613A"/>
    <w:rsid w:val="00536778"/>
    <w:rsid w:val="005372EA"/>
    <w:rsid w:val="00546B11"/>
    <w:rsid w:val="00546BA6"/>
    <w:rsid w:val="0055445C"/>
    <w:rsid w:val="00556C9A"/>
    <w:rsid w:val="00556CA7"/>
    <w:rsid w:val="00556D4F"/>
    <w:rsid w:val="00560F40"/>
    <w:rsid w:val="005611FB"/>
    <w:rsid w:val="00561306"/>
    <w:rsid w:val="00564311"/>
    <w:rsid w:val="00565CFF"/>
    <w:rsid w:val="00570BCB"/>
    <w:rsid w:val="005713E4"/>
    <w:rsid w:val="00574558"/>
    <w:rsid w:val="00574A0D"/>
    <w:rsid w:val="0057582E"/>
    <w:rsid w:val="00575A46"/>
    <w:rsid w:val="00577409"/>
    <w:rsid w:val="005775AE"/>
    <w:rsid w:val="00581560"/>
    <w:rsid w:val="00581D8C"/>
    <w:rsid w:val="00584556"/>
    <w:rsid w:val="00584BC3"/>
    <w:rsid w:val="005948FF"/>
    <w:rsid w:val="00594EF3"/>
    <w:rsid w:val="00597BC0"/>
    <w:rsid w:val="00597C27"/>
    <w:rsid w:val="005A2117"/>
    <w:rsid w:val="005A24B3"/>
    <w:rsid w:val="005A2D2B"/>
    <w:rsid w:val="005A2D5A"/>
    <w:rsid w:val="005A3D51"/>
    <w:rsid w:val="005A5176"/>
    <w:rsid w:val="005A75DF"/>
    <w:rsid w:val="005B1B94"/>
    <w:rsid w:val="005B2D1E"/>
    <w:rsid w:val="005B2FAE"/>
    <w:rsid w:val="005B59AA"/>
    <w:rsid w:val="005C2327"/>
    <w:rsid w:val="005C2753"/>
    <w:rsid w:val="005C53B0"/>
    <w:rsid w:val="005C7639"/>
    <w:rsid w:val="005D1E77"/>
    <w:rsid w:val="005D25F3"/>
    <w:rsid w:val="005D469A"/>
    <w:rsid w:val="005D6F53"/>
    <w:rsid w:val="005E0D66"/>
    <w:rsid w:val="005E3382"/>
    <w:rsid w:val="005E7A8F"/>
    <w:rsid w:val="005F0E42"/>
    <w:rsid w:val="005F1808"/>
    <w:rsid w:val="005F1B1E"/>
    <w:rsid w:val="005F28D5"/>
    <w:rsid w:val="005F2AD7"/>
    <w:rsid w:val="005F4885"/>
    <w:rsid w:val="005F58D0"/>
    <w:rsid w:val="0060343C"/>
    <w:rsid w:val="00603804"/>
    <w:rsid w:val="00607EB2"/>
    <w:rsid w:val="00610BD3"/>
    <w:rsid w:val="00613446"/>
    <w:rsid w:val="00614D61"/>
    <w:rsid w:val="00615F29"/>
    <w:rsid w:val="006177FD"/>
    <w:rsid w:val="00621437"/>
    <w:rsid w:val="00622A88"/>
    <w:rsid w:val="00623BEC"/>
    <w:rsid w:val="00623FA3"/>
    <w:rsid w:val="006246BF"/>
    <w:rsid w:val="00624DBF"/>
    <w:rsid w:val="00625B80"/>
    <w:rsid w:val="00626234"/>
    <w:rsid w:val="00626D81"/>
    <w:rsid w:val="0062780F"/>
    <w:rsid w:val="00631442"/>
    <w:rsid w:val="00632C35"/>
    <w:rsid w:val="00634F2D"/>
    <w:rsid w:val="00635708"/>
    <w:rsid w:val="00635AEA"/>
    <w:rsid w:val="00637D0C"/>
    <w:rsid w:val="00641824"/>
    <w:rsid w:val="00641FD9"/>
    <w:rsid w:val="00642847"/>
    <w:rsid w:val="00644693"/>
    <w:rsid w:val="00645C8D"/>
    <w:rsid w:val="00646FCD"/>
    <w:rsid w:val="00647048"/>
    <w:rsid w:val="0064766F"/>
    <w:rsid w:val="006545B0"/>
    <w:rsid w:val="0065730D"/>
    <w:rsid w:val="00657C48"/>
    <w:rsid w:val="0066109D"/>
    <w:rsid w:val="006618AE"/>
    <w:rsid w:val="00664689"/>
    <w:rsid w:val="0066599A"/>
    <w:rsid w:val="00666C2B"/>
    <w:rsid w:val="006676C0"/>
    <w:rsid w:val="00671591"/>
    <w:rsid w:val="006776D4"/>
    <w:rsid w:val="006779C6"/>
    <w:rsid w:val="00680B69"/>
    <w:rsid w:val="00683083"/>
    <w:rsid w:val="00683FFD"/>
    <w:rsid w:val="00687EEF"/>
    <w:rsid w:val="00691316"/>
    <w:rsid w:val="00692DAA"/>
    <w:rsid w:val="00692E6C"/>
    <w:rsid w:val="00696196"/>
    <w:rsid w:val="00696ED5"/>
    <w:rsid w:val="006979CF"/>
    <w:rsid w:val="00697B2F"/>
    <w:rsid w:val="006A218E"/>
    <w:rsid w:val="006A321C"/>
    <w:rsid w:val="006A3BCF"/>
    <w:rsid w:val="006A46D2"/>
    <w:rsid w:val="006A4967"/>
    <w:rsid w:val="006A525D"/>
    <w:rsid w:val="006A5348"/>
    <w:rsid w:val="006A7B00"/>
    <w:rsid w:val="006B11FD"/>
    <w:rsid w:val="006B177F"/>
    <w:rsid w:val="006B655D"/>
    <w:rsid w:val="006C082C"/>
    <w:rsid w:val="006C5404"/>
    <w:rsid w:val="006C5554"/>
    <w:rsid w:val="006D0D55"/>
    <w:rsid w:val="006D1EA4"/>
    <w:rsid w:val="006D4FE4"/>
    <w:rsid w:val="006D5376"/>
    <w:rsid w:val="006D6EFB"/>
    <w:rsid w:val="006E1C49"/>
    <w:rsid w:val="006E2973"/>
    <w:rsid w:val="006E3720"/>
    <w:rsid w:val="006E45F9"/>
    <w:rsid w:val="006E609E"/>
    <w:rsid w:val="006E647D"/>
    <w:rsid w:val="006E75B1"/>
    <w:rsid w:val="006F0309"/>
    <w:rsid w:val="006F1F93"/>
    <w:rsid w:val="006F3E34"/>
    <w:rsid w:val="00703210"/>
    <w:rsid w:val="00704034"/>
    <w:rsid w:val="00704178"/>
    <w:rsid w:val="00704367"/>
    <w:rsid w:val="007139B6"/>
    <w:rsid w:val="00714A22"/>
    <w:rsid w:val="007163BC"/>
    <w:rsid w:val="00717D66"/>
    <w:rsid w:val="00720172"/>
    <w:rsid w:val="0072098B"/>
    <w:rsid w:val="00721560"/>
    <w:rsid w:val="00722330"/>
    <w:rsid w:val="00723C8D"/>
    <w:rsid w:val="007309DE"/>
    <w:rsid w:val="00732E68"/>
    <w:rsid w:val="007334A8"/>
    <w:rsid w:val="00737354"/>
    <w:rsid w:val="00751307"/>
    <w:rsid w:val="00751BF1"/>
    <w:rsid w:val="0075227E"/>
    <w:rsid w:val="007544E9"/>
    <w:rsid w:val="007552FC"/>
    <w:rsid w:val="00755C68"/>
    <w:rsid w:val="007564AF"/>
    <w:rsid w:val="00757446"/>
    <w:rsid w:val="0076065C"/>
    <w:rsid w:val="00765D83"/>
    <w:rsid w:val="00767B6B"/>
    <w:rsid w:val="007700BB"/>
    <w:rsid w:val="00770330"/>
    <w:rsid w:val="00771B46"/>
    <w:rsid w:val="00772055"/>
    <w:rsid w:val="00772B1E"/>
    <w:rsid w:val="00775DB5"/>
    <w:rsid w:val="007763EB"/>
    <w:rsid w:val="00777ECD"/>
    <w:rsid w:val="0078002E"/>
    <w:rsid w:val="0078358C"/>
    <w:rsid w:val="00784639"/>
    <w:rsid w:val="00786054"/>
    <w:rsid w:val="00787C2B"/>
    <w:rsid w:val="007906BC"/>
    <w:rsid w:val="00791C2D"/>
    <w:rsid w:val="00792020"/>
    <w:rsid w:val="0079354C"/>
    <w:rsid w:val="007940A7"/>
    <w:rsid w:val="007953CD"/>
    <w:rsid w:val="00796106"/>
    <w:rsid w:val="00796D5A"/>
    <w:rsid w:val="007A0742"/>
    <w:rsid w:val="007A5F0B"/>
    <w:rsid w:val="007A6498"/>
    <w:rsid w:val="007A6953"/>
    <w:rsid w:val="007A724C"/>
    <w:rsid w:val="007A7970"/>
    <w:rsid w:val="007B0839"/>
    <w:rsid w:val="007B3FBB"/>
    <w:rsid w:val="007B4F4F"/>
    <w:rsid w:val="007B78CA"/>
    <w:rsid w:val="007C17FC"/>
    <w:rsid w:val="007C21BE"/>
    <w:rsid w:val="007C2D91"/>
    <w:rsid w:val="007C37A2"/>
    <w:rsid w:val="007C3B08"/>
    <w:rsid w:val="007C59B9"/>
    <w:rsid w:val="007C648F"/>
    <w:rsid w:val="007D11C0"/>
    <w:rsid w:val="007D385D"/>
    <w:rsid w:val="007D3884"/>
    <w:rsid w:val="007D451F"/>
    <w:rsid w:val="007D5B47"/>
    <w:rsid w:val="007D61D7"/>
    <w:rsid w:val="007D692F"/>
    <w:rsid w:val="007D7CEF"/>
    <w:rsid w:val="007E0339"/>
    <w:rsid w:val="007E0630"/>
    <w:rsid w:val="007E06DD"/>
    <w:rsid w:val="007E0F96"/>
    <w:rsid w:val="007E2256"/>
    <w:rsid w:val="007E2920"/>
    <w:rsid w:val="007E441C"/>
    <w:rsid w:val="007F04A0"/>
    <w:rsid w:val="007F20E9"/>
    <w:rsid w:val="007F28AA"/>
    <w:rsid w:val="007F44F8"/>
    <w:rsid w:val="007F60FA"/>
    <w:rsid w:val="00800A96"/>
    <w:rsid w:val="008024DC"/>
    <w:rsid w:val="00802FCB"/>
    <w:rsid w:val="00803F84"/>
    <w:rsid w:val="008120C9"/>
    <w:rsid w:val="0081210B"/>
    <w:rsid w:val="00813B6F"/>
    <w:rsid w:val="008140E1"/>
    <w:rsid w:val="008164B9"/>
    <w:rsid w:val="008171A3"/>
    <w:rsid w:val="0082099E"/>
    <w:rsid w:val="00821BB4"/>
    <w:rsid w:val="00822725"/>
    <w:rsid w:val="008257DD"/>
    <w:rsid w:val="008276E9"/>
    <w:rsid w:val="0082777E"/>
    <w:rsid w:val="00831FC8"/>
    <w:rsid w:val="00833476"/>
    <w:rsid w:val="0083379A"/>
    <w:rsid w:val="00833983"/>
    <w:rsid w:val="0083524D"/>
    <w:rsid w:val="00835E5C"/>
    <w:rsid w:val="008367DC"/>
    <w:rsid w:val="00836B9C"/>
    <w:rsid w:val="0084688C"/>
    <w:rsid w:val="00847C88"/>
    <w:rsid w:val="008500ED"/>
    <w:rsid w:val="00854237"/>
    <w:rsid w:val="00854765"/>
    <w:rsid w:val="00860108"/>
    <w:rsid w:val="00862F49"/>
    <w:rsid w:val="00863A60"/>
    <w:rsid w:val="00865264"/>
    <w:rsid w:val="008652F0"/>
    <w:rsid w:val="00872416"/>
    <w:rsid w:val="00872F1E"/>
    <w:rsid w:val="008747A6"/>
    <w:rsid w:val="008805B4"/>
    <w:rsid w:val="0088081D"/>
    <w:rsid w:val="00882076"/>
    <w:rsid w:val="00882685"/>
    <w:rsid w:val="00882BB9"/>
    <w:rsid w:val="00882FB8"/>
    <w:rsid w:val="008845A8"/>
    <w:rsid w:val="00884EA3"/>
    <w:rsid w:val="008878B8"/>
    <w:rsid w:val="00890199"/>
    <w:rsid w:val="00891E2C"/>
    <w:rsid w:val="008930E4"/>
    <w:rsid w:val="00893678"/>
    <w:rsid w:val="00893B15"/>
    <w:rsid w:val="00893FE3"/>
    <w:rsid w:val="0089470E"/>
    <w:rsid w:val="00896E07"/>
    <w:rsid w:val="008A12F3"/>
    <w:rsid w:val="008A3142"/>
    <w:rsid w:val="008B005E"/>
    <w:rsid w:val="008B1018"/>
    <w:rsid w:val="008B1173"/>
    <w:rsid w:val="008B1247"/>
    <w:rsid w:val="008B13DD"/>
    <w:rsid w:val="008B35EB"/>
    <w:rsid w:val="008B44AE"/>
    <w:rsid w:val="008B6789"/>
    <w:rsid w:val="008B7BE4"/>
    <w:rsid w:val="008C1510"/>
    <w:rsid w:val="008D0FFE"/>
    <w:rsid w:val="008D3143"/>
    <w:rsid w:val="008D55D7"/>
    <w:rsid w:val="008E4D7E"/>
    <w:rsid w:val="008E7615"/>
    <w:rsid w:val="008F720A"/>
    <w:rsid w:val="008F7527"/>
    <w:rsid w:val="008F7811"/>
    <w:rsid w:val="009000C4"/>
    <w:rsid w:val="00900A37"/>
    <w:rsid w:val="00902024"/>
    <w:rsid w:val="00903113"/>
    <w:rsid w:val="009035EA"/>
    <w:rsid w:val="00905583"/>
    <w:rsid w:val="009059A4"/>
    <w:rsid w:val="00907004"/>
    <w:rsid w:val="0091123B"/>
    <w:rsid w:val="0091183C"/>
    <w:rsid w:val="00916590"/>
    <w:rsid w:val="009206B7"/>
    <w:rsid w:val="009226D7"/>
    <w:rsid w:val="00922D66"/>
    <w:rsid w:val="009242A3"/>
    <w:rsid w:val="009264B3"/>
    <w:rsid w:val="00926822"/>
    <w:rsid w:val="00926B5F"/>
    <w:rsid w:val="00931AD2"/>
    <w:rsid w:val="009366C2"/>
    <w:rsid w:val="00940704"/>
    <w:rsid w:val="00942379"/>
    <w:rsid w:val="00942D46"/>
    <w:rsid w:val="009456A7"/>
    <w:rsid w:val="00945F90"/>
    <w:rsid w:val="00945F96"/>
    <w:rsid w:val="0094762B"/>
    <w:rsid w:val="00951A49"/>
    <w:rsid w:val="0095280D"/>
    <w:rsid w:val="0095362D"/>
    <w:rsid w:val="009555A9"/>
    <w:rsid w:val="00955D03"/>
    <w:rsid w:val="00956DC0"/>
    <w:rsid w:val="00960CD7"/>
    <w:rsid w:val="0096455D"/>
    <w:rsid w:val="00964605"/>
    <w:rsid w:val="00965ACE"/>
    <w:rsid w:val="00967A3D"/>
    <w:rsid w:val="00970C6C"/>
    <w:rsid w:val="00972847"/>
    <w:rsid w:val="00975AE1"/>
    <w:rsid w:val="009770DC"/>
    <w:rsid w:val="009832B8"/>
    <w:rsid w:val="00983671"/>
    <w:rsid w:val="0099060D"/>
    <w:rsid w:val="009914F2"/>
    <w:rsid w:val="00991733"/>
    <w:rsid w:val="00991848"/>
    <w:rsid w:val="00991F42"/>
    <w:rsid w:val="00992218"/>
    <w:rsid w:val="009923BA"/>
    <w:rsid w:val="00992D20"/>
    <w:rsid w:val="00994A55"/>
    <w:rsid w:val="00995166"/>
    <w:rsid w:val="009951A4"/>
    <w:rsid w:val="009A0BF1"/>
    <w:rsid w:val="009A2FE3"/>
    <w:rsid w:val="009A4708"/>
    <w:rsid w:val="009A7500"/>
    <w:rsid w:val="009A7803"/>
    <w:rsid w:val="009B4CBC"/>
    <w:rsid w:val="009C059A"/>
    <w:rsid w:val="009C4DD2"/>
    <w:rsid w:val="009C4FCF"/>
    <w:rsid w:val="009C593C"/>
    <w:rsid w:val="009C617E"/>
    <w:rsid w:val="009D2562"/>
    <w:rsid w:val="009D2A61"/>
    <w:rsid w:val="009D7601"/>
    <w:rsid w:val="009E0BBB"/>
    <w:rsid w:val="009E261F"/>
    <w:rsid w:val="009E2BD1"/>
    <w:rsid w:val="009E2E02"/>
    <w:rsid w:val="009E546E"/>
    <w:rsid w:val="009E734C"/>
    <w:rsid w:val="009E791F"/>
    <w:rsid w:val="009F3875"/>
    <w:rsid w:val="009F591D"/>
    <w:rsid w:val="00A008F1"/>
    <w:rsid w:val="00A018CD"/>
    <w:rsid w:val="00A03B43"/>
    <w:rsid w:val="00A0444A"/>
    <w:rsid w:val="00A058E8"/>
    <w:rsid w:val="00A05936"/>
    <w:rsid w:val="00A06778"/>
    <w:rsid w:val="00A069DA"/>
    <w:rsid w:val="00A113AD"/>
    <w:rsid w:val="00A1193F"/>
    <w:rsid w:val="00A11964"/>
    <w:rsid w:val="00A1247B"/>
    <w:rsid w:val="00A15D41"/>
    <w:rsid w:val="00A204FE"/>
    <w:rsid w:val="00A20C73"/>
    <w:rsid w:val="00A23BA2"/>
    <w:rsid w:val="00A269BB"/>
    <w:rsid w:val="00A27D7B"/>
    <w:rsid w:val="00A3162E"/>
    <w:rsid w:val="00A33497"/>
    <w:rsid w:val="00A35538"/>
    <w:rsid w:val="00A35CC9"/>
    <w:rsid w:val="00A36EB6"/>
    <w:rsid w:val="00A43013"/>
    <w:rsid w:val="00A44392"/>
    <w:rsid w:val="00A44AB1"/>
    <w:rsid w:val="00A460DF"/>
    <w:rsid w:val="00A46C0E"/>
    <w:rsid w:val="00A46C3A"/>
    <w:rsid w:val="00A5075B"/>
    <w:rsid w:val="00A50FE4"/>
    <w:rsid w:val="00A56678"/>
    <w:rsid w:val="00A60A43"/>
    <w:rsid w:val="00A63BE5"/>
    <w:rsid w:val="00A64B0D"/>
    <w:rsid w:val="00A64E1D"/>
    <w:rsid w:val="00A64E5E"/>
    <w:rsid w:val="00A67AFD"/>
    <w:rsid w:val="00A7116F"/>
    <w:rsid w:val="00A7352C"/>
    <w:rsid w:val="00A74B41"/>
    <w:rsid w:val="00A754E9"/>
    <w:rsid w:val="00A7660F"/>
    <w:rsid w:val="00A772B2"/>
    <w:rsid w:val="00A82CD1"/>
    <w:rsid w:val="00A85A3D"/>
    <w:rsid w:val="00A97215"/>
    <w:rsid w:val="00A97374"/>
    <w:rsid w:val="00A974AC"/>
    <w:rsid w:val="00AA15EF"/>
    <w:rsid w:val="00AA1C2E"/>
    <w:rsid w:val="00AA20CC"/>
    <w:rsid w:val="00AA420A"/>
    <w:rsid w:val="00AA5F10"/>
    <w:rsid w:val="00AA62DF"/>
    <w:rsid w:val="00AA7D61"/>
    <w:rsid w:val="00AB1728"/>
    <w:rsid w:val="00AB3B90"/>
    <w:rsid w:val="00AB42D5"/>
    <w:rsid w:val="00AC35E4"/>
    <w:rsid w:val="00AC411D"/>
    <w:rsid w:val="00AC64F0"/>
    <w:rsid w:val="00AC7DB8"/>
    <w:rsid w:val="00AD1938"/>
    <w:rsid w:val="00AD3665"/>
    <w:rsid w:val="00AD6408"/>
    <w:rsid w:val="00AD64B4"/>
    <w:rsid w:val="00AD716E"/>
    <w:rsid w:val="00AD76DC"/>
    <w:rsid w:val="00AE1911"/>
    <w:rsid w:val="00AE3FD4"/>
    <w:rsid w:val="00AE4233"/>
    <w:rsid w:val="00AE4483"/>
    <w:rsid w:val="00AE4847"/>
    <w:rsid w:val="00AF0586"/>
    <w:rsid w:val="00AF1932"/>
    <w:rsid w:val="00B00ACA"/>
    <w:rsid w:val="00B01384"/>
    <w:rsid w:val="00B04FF2"/>
    <w:rsid w:val="00B05365"/>
    <w:rsid w:val="00B05749"/>
    <w:rsid w:val="00B070DC"/>
    <w:rsid w:val="00B11F62"/>
    <w:rsid w:val="00B12E93"/>
    <w:rsid w:val="00B14543"/>
    <w:rsid w:val="00B14778"/>
    <w:rsid w:val="00B14A53"/>
    <w:rsid w:val="00B150FC"/>
    <w:rsid w:val="00B15523"/>
    <w:rsid w:val="00B17815"/>
    <w:rsid w:val="00B17920"/>
    <w:rsid w:val="00B257C3"/>
    <w:rsid w:val="00B25B82"/>
    <w:rsid w:val="00B30DAC"/>
    <w:rsid w:val="00B32FC9"/>
    <w:rsid w:val="00B33E96"/>
    <w:rsid w:val="00B4086B"/>
    <w:rsid w:val="00B41278"/>
    <w:rsid w:val="00B42D4B"/>
    <w:rsid w:val="00B42E51"/>
    <w:rsid w:val="00B44610"/>
    <w:rsid w:val="00B46079"/>
    <w:rsid w:val="00B5160C"/>
    <w:rsid w:val="00B51DEB"/>
    <w:rsid w:val="00B52EB0"/>
    <w:rsid w:val="00B53B48"/>
    <w:rsid w:val="00B5529E"/>
    <w:rsid w:val="00B602CA"/>
    <w:rsid w:val="00B6043B"/>
    <w:rsid w:val="00B64ACD"/>
    <w:rsid w:val="00B64F93"/>
    <w:rsid w:val="00B65872"/>
    <w:rsid w:val="00B67C9C"/>
    <w:rsid w:val="00B67CC4"/>
    <w:rsid w:val="00B70355"/>
    <w:rsid w:val="00B81201"/>
    <w:rsid w:val="00B85874"/>
    <w:rsid w:val="00B8677E"/>
    <w:rsid w:val="00B90425"/>
    <w:rsid w:val="00B9095C"/>
    <w:rsid w:val="00B90D5D"/>
    <w:rsid w:val="00B925C6"/>
    <w:rsid w:val="00B948DB"/>
    <w:rsid w:val="00B95A12"/>
    <w:rsid w:val="00BA10D7"/>
    <w:rsid w:val="00BA2C0C"/>
    <w:rsid w:val="00BA50D7"/>
    <w:rsid w:val="00BA6D79"/>
    <w:rsid w:val="00BA73EF"/>
    <w:rsid w:val="00BB07C8"/>
    <w:rsid w:val="00BB10A7"/>
    <w:rsid w:val="00BB47E0"/>
    <w:rsid w:val="00BB550D"/>
    <w:rsid w:val="00BB6460"/>
    <w:rsid w:val="00BC0E44"/>
    <w:rsid w:val="00BC2863"/>
    <w:rsid w:val="00BC321A"/>
    <w:rsid w:val="00BC4316"/>
    <w:rsid w:val="00BC56C4"/>
    <w:rsid w:val="00BC64F2"/>
    <w:rsid w:val="00BC7274"/>
    <w:rsid w:val="00BC7C7C"/>
    <w:rsid w:val="00BD00D2"/>
    <w:rsid w:val="00BD0A75"/>
    <w:rsid w:val="00BD2559"/>
    <w:rsid w:val="00BD4453"/>
    <w:rsid w:val="00BD5FEA"/>
    <w:rsid w:val="00BE01A4"/>
    <w:rsid w:val="00BE0B63"/>
    <w:rsid w:val="00BE309D"/>
    <w:rsid w:val="00BE50A2"/>
    <w:rsid w:val="00BE5155"/>
    <w:rsid w:val="00BE5190"/>
    <w:rsid w:val="00BE6005"/>
    <w:rsid w:val="00BE6B07"/>
    <w:rsid w:val="00BE6DA1"/>
    <w:rsid w:val="00BF1C66"/>
    <w:rsid w:val="00BF368A"/>
    <w:rsid w:val="00BF397B"/>
    <w:rsid w:val="00BF66D1"/>
    <w:rsid w:val="00BF76BD"/>
    <w:rsid w:val="00BF775F"/>
    <w:rsid w:val="00C02FCC"/>
    <w:rsid w:val="00C03E5B"/>
    <w:rsid w:val="00C04EEF"/>
    <w:rsid w:val="00C070B3"/>
    <w:rsid w:val="00C07599"/>
    <w:rsid w:val="00C07F26"/>
    <w:rsid w:val="00C11298"/>
    <w:rsid w:val="00C178B0"/>
    <w:rsid w:val="00C252C6"/>
    <w:rsid w:val="00C257E7"/>
    <w:rsid w:val="00C262C4"/>
    <w:rsid w:val="00C27877"/>
    <w:rsid w:val="00C3067C"/>
    <w:rsid w:val="00C32D58"/>
    <w:rsid w:val="00C33620"/>
    <w:rsid w:val="00C34BBA"/>
    <w:rsid w:val="00C34F0A"/>
    <w:rsid w:val="00C37269"/>
    <w:rsid w:val="00C42434"/>
    <w:rsid w:val="00C42B88"/>
    <w:rsid w:val="00C446FA"/>
    <w:rsid w:val="00C44BDC"/>
    <w:rsid w:val="00C50631"/>
    <w:rsid w:val="00C51FAC"/>
    <w:rsid w:val="00C51FF1"/>
    <w:rsid w:val="00C5276C"/>
    <w:rsid w:val="00C529B1"/>
    <w:rsid w:val="00C53741"/>
    <w:rsid w:val="00C53D6B"/>
    <w:rsid w:val="00C54E95"/>
    <w:rsid w:val="00C553BF"/>
    <w:rsid w:val="00C569E9"/>
    <w:rsid w:val="00C601B8"/>
    <w:rsid w:val="00C616CC"/>
    <w:rsid w:val="00C63C9D"/>
    <w:rsid w:val="00C65AFD"/>
    <w:rsid w:val="00C666CB"/>
    <w:rsid w:val="00C67967"/>
    <w:rsid w:val="00C708A4"/>
    <w:rsid w:val="00C70C98"/>
    <w:rsid w:val="00C715B0"/>
    <w:rsid w:val="00C776F9"/>
    <w:rsid w:val="00C77740"/>
    <w:rsid w:val="00C81713"/>
    <w:rsid w:val="00C822DF"/>
    <w:rsid w:val="00C835D1"/>
    <w:rsid w:val="00C8398A"/>
    <w:rsid w:val="00C87275"/>
    <w:rsid w:val="00C92C43"/>
    <w:rsid w:val="00C9413E"/>
    <w:rsid w:val="00C94EEB"/>
    <w:rsid w:val="00C96969"/>
    <w:rsid w:val="00C96D08"/>
    <w:rsid w:val="00CA337D"/>
    <w:rsid w:val="00CA34DA"/>
    <w:rsid w:val="00CA3BAE"/>
    <w:rsid w:val="00CB1FC9"/>
    <w:rsid w:val="00CB321A"/>
    <w:rsid w:val="00CB4A5F"/>
    <w:rsid w:val="00CB56D8"/>
    <w:rsid w:val="00CC118E"/>
    <w:rsid w:val="00CC1E67"/>
    <w:rsid w:val="00CD05C9"/>
    <w:rsid w:val="00CD1DAE"/>
    <w:rsid w:val="00CD2713"/>
    <w:rsid w:val="00CD3BE6"/>
    <w:rsid w:val="00CE15AB"/>
    <w:rsid w:val="00CE2190"/>
    <w:rsid w:val="00CE47FC"/>
    <w:rsid w:val="00CE5EE3"/>
    <w:rsid w:val="00CE6C9A"/>
    <w:rsid w:val="00CE6CD5"/>
    <w:rsid w:val="00CE7EA7"/>
    <w:rsid w:val="00CE7F87"/>
    <w:rsid w:val="00CF0940"/>
    <w:rsid w:val="00CF24A3"/>
    <w:rsid w:val="00CF52B2"/>
    <w:rsid w:val="00CF7A02"/>
    <w:rsid w:val="00D039DA"/>
    <w:rsid w:val="00D05478"/>
    <w:rsid w:val="00D067C2"/>
    <w:rsid w:val="00D0690C"/>
    <w:rsid w:val="00D07D7D"/>
    <w:rsid w:val="00D13129"/>
    <w:rsid w:val="00D1385A"/>
    <w:rsid w:val="00D13E88"/>
    <w:rsid w:val="00D17A71"/>
    <w:rsid w:val="00D2033C"/>
    <w:rsid w:val="00D2099C"/>
    <w:rsid w:val="00D2103B"/>
    <w:rsid w:val="00D21A17"/>
    <w:rsid w:val="00D21F58"/>
    <w:rsid w:val="00D23F49"/>
    <w:rsid w:val="00D268E2"/>
    <w:rsid w:val="00D275DA"/>
    <w:rsid w:val="00D30E91"/>
    <w:rsid w:val="00D31838"/>
    <w:rsid w:val="00D320BF"/>
    <w:rsid w:val="00D320D5"/>
    <w:rsid w:val="00D32B29"/>
    <w:rsid w:val="00D35475"/>
    <w:rsid w:val="00D360A3"/>
    <w:rsid w:val="00D377E7"/>
    <w:rsid w:val="00D41C9D"/>
    <w:rsid w:val="00D42F0E"/>
    <w:rsid w:val="00D443EB"/>
    <w:rsid w:val="00D444B1"/>
    <w:rsid w:val="00D46B58"/>
    <w:rsid w:val="00D46E8B"/>
    <w:rsid w:val="00D53732"/>
    <w:rsid w:val="00D54B79"/>
    <w:rsid w:val="00D55E64"/>
    <w:rsid w:val="00D5774B"/>
    <w:rsid w:val="00D606CA"/>
    <w:rsid w:val="00D66475"/>
    <w:rsid w:val="00D66FDF"/>
    <w:rsid w:val="00D676DF"/>
    <w:rsid w:val="00D73C77"/>
    <w:rsid w:val="00D73D1B"/>
    <w:rsid w:val="00D74037"/>
    <w:rsid w:val="00D756A1"/>
    <w:rsid w:val="00D76251"/>
    <w:rsid w:val="00D80AFC"/>
    <w:rsid w:val="00D821D2"/>
    <w:rsid w:val="00D82476"/>
    <w:rsid w:val="00D8269A"/>
    <w:rsid w:val="00D82C61"/>
    <w:rsid w:val="00D8447F"/>
    <w:rsid w:val="00D9127C"/>
    <w:rsid w:val="00D9205E"/>
    <w:rsid w:val="00D9358E"/>
    <w:rsid w:val="00D954EF"/>
    <w:rsid w:val="00D966AD"/>
    <w:rsid w:val="00D96FDB"/>
    <w:rsid w:val="00D97168"/>
    <w:rsid w:val="00D97866"/>
    <w:rsid w:val="00DA057C"/>
    <w:rsid w:val="00DA16EA"/>
    <w:rsid w:val="00DA2760"/>
    <w:rsid w:val="00DA306B"/>
    <w:rsid w:val="00DA39C3"/>
    <w:rsid w:val="00DA3EA1"/>
    <w:rsid w:val="00DA4968"/>
    <w:rsid w:val="00DA6153"/>
    <w:rsid w:val="00DA6756"/>
    <w:rsid w:val="00DA703B"/>
    <w:rsid w:val="00DB15B4"/>
    <w:rsid w:val="00DB1C95"/>
    <w:rsid w:val="00DB2014"/>
    <w:rsid w:val="00DB39E4"/>
    <w:rsid w:val="00DB4C8C"/>
    <w:rsid w:val="00DC1BC0"/>
    <w:rsid w:val="00DC47F7"/>
    <w:rsid w:val="00DC5D92"/>
    <w:rsid w:val="00DD392D"/>
    <w:rsid w:val="00DD4FB3"/>
    <w:rsid w:val="00DD57BC"/>
    <w:rsid w:val="00DD6348"/>
    <w:rsid w:val="00DE0CC6"/>
    <w:rsid w:val="00DE2EE2"/>
    <w:rsid w:val="00DE7F6B"/>
    <w:rsid w:val="00DF1250"/>
    <w:rsid w:val="00DF1E70"/>
    <w:rsid w:val="00DF2951"/>
    <w:rsid w:val="00DF2DC0"/>
    <w:rsid w:val="00DF5746"/>
    <w:rsid w:val="00DF647A"/>
    <w:rsid w:val="00DF725D"/>
    <w:rsid w:val="00E002F1"/>
    <w:rsid w:val="00E01865"/>
    <w:rsid w:val="00E02B1B"/>
    <w:rsid w:val="00E0372D"/>
    <w:rsid w:val="00E03EA3"/>
    <w:rsid w:val="00E07EE4"/>
    <w:rsid w:val="00E13DEB"/>
    <w:rsid w:val="00E147AE"/>
    <w:rsid w:val="00E16885"/>
    <w:rsid w:val="00E16D72"/>
    <w:rsid w:val="00E16D7A"/>
    <w:rsid w:val="00E1774C"/>
    <w:rsid w:val="00E21995"/>
    <w:rsid w:val="00E2447E"/>
    <w:rsid w:val="00E24B78"/>
    <w:rsid w:val="00E313F6"/>
    <w:rsid w:val="00E32008"/>
    <w:rsid w:val="00E32E2A"/>
    <w:rsid w:val="00E33705"/>
    <w:rsid w:val="00E40ADB"/>
    <w:rsid w:val="00E41AB7"/>
    <w:rsid w:val="00E44DD3"/>
    <w:rsid w:val="00E44F3D"/>
    <w:rsid w:val="00E45DE9"/>
    <w:rsid w:val="00E46397"/>
    <w:rsid w:val="00E469BC"/>
    <w:rsid w:val="00E543F0"/>
    <w:rsid w:val="00E54958"/>
    <w:rsid w:val="00E55237"/>
    <w:rsid w:val="00E574A6"/>
    <w:rsid w:val="00E64987"/>
    <w:rsid w:val="00E65DA0"/>
    <w:rsid w:val="00E65DBE"/>
    <w:rsid w:val="00E67095"/>
    <w:rsid w:val="00E672DA"/>
    <w:rsid w:val="00E67F41"/>
    <w:rsid w:val="00E75CC4"/>
    <w:rsid w:val="00E7644F"/>
    <w:rsid w:val="00E765BD"/>
    <w:rsid w:val="00E8004E"/>
    <w:rsid w:val="00E80944"/>
    <w:rsid w:val="00E819D4"/>
    <w:rsid w:val="00E832E1"/>
    <w:rsid w:val="00E83985"/>
    <w:rsid w:val="00E840D0"/>
    <w:rsid w:val="00E86300"/>
    <w:rsid w:val="00E91CEB"/>
    <w:rsid w:val="00E92016"/>
    <w:rsid w:val="00E956D0"/>
    <w:rsid w:val="00E961F9"/>
    <w:rsid w:val="00E96244"/>
    <w:rsid w:val="00E96C2D"/>
    <w:rsid w:val="00EA6C46"/>
    <w:rsid w:val="00EA7721"/>
    <w:rsid w:val="00EB0101"/>
    <w:rsid w:val="00EB1CE3"/>
    <w:rsid w:val="00EB2368"/>
    <w:rsid w:val="00EB34DE"/>
    <w:rsid w:val="00EB3BA8"/>
    <w:rsid w:val="00EB4101"/>
    <w:rsid w:val="00EB6210"/>
    <w:rsid w:val="00EB6853"/>
    <w:rsid w:val="00EC25F5"/>
    <w:rsid w:val="00EC2C49"/>
    <w:rsid w:val="00ED1E7F"/>
    <w:rsid w:val="00ED2961"/>
    <w:rsid w:val="00ED4924"/>
    <w:rsid w:val="00ED4E33"/>
    <w:rsid w:val="00ED5A0F"/>
    <w:rsid w:val="00ED644F"/>
    <w:rsid w:val="00EE1DC4"/>
    <w:rsid w:val="00EE2088"/>
    <w:rsid w:val="00EE2278"/>
    <w:rsid w:val="00EE24A7"/>
    <w:rsid w:val="00EE3022"/>
    <w:rsid w:val="00EE74F9"/>
    <w:rsid w:val="00EF09D9"/>
    <w:rsid w:val="00EF0C04"/>
    <w:rsid w:val="00EF3EEB"/>
    <w:rsid w:val="00EF4BE8"/>
    <w:rsid w:val="00EF6CA3"/>
    <w:rsid w:val="00EF7F35"/>
    <w:rsid w:val="00F02671"/>
    <w:rsid w:val="00F02811"/>
    <w:rsid w:val="00F03356"/>
    <w:rsid w:val="00F057CF"/>
    <w:rsid w:val="00F0731D"/>
    <w:rsid w:val="00F10F65"/>
    <w:rsid w:val="00F115F5"/>
    <w:rsid w:val="00F138D3"/>
    <w:rsid w:val="00F1424F"/>
    <w:rsid w:val="00F17414"/>
    <w:rsid w:val="00F210D5"/>
    <w:rsid w:val="00F2204C"/>
    <w:rsid w:val="00F236A9"/>
    <w:rsid w:val="00F24845"/>
    <w:rsid w:val="00F2590A"/>
    <w:rsid w:val="00F26D98"/>
    <w:rsid w:val="00F27B3C"/>
    <w:rsid w:val="00F34462"/>
    <w:rsid w:val="00F36EB5"/>
    <w:rsid w:val="00F374F6"/>
    <w:rsid w:val="00F4011E"/>
    <w:rsid w:val="00F41DA9"/>
    <w:rsid w:val="00F4256F"/>
    <w:rsid w:val="00F42B1F"/>
    <w:rsid w:val="00F4525C"/>
    <w:rsid w:val="00F4571C"/>
    <w:rsid w:val="00F46BD0"/>
    <w:rsid w:val="00F50FE9"/>
    <w:rsid w:val="00F537FA"/>
    <w:rsid w:val="00F555FA"/>
    <w:rsid w:val="00F5606F"/>
    <w:rsid w:val="00F5655B"/>
    <w:rsid w:val="00F5690D"/>
    <w:rsid w:val="00F57237"/>
    <w:rsid w:val="00F6210B"/>
    <w:rsid w:val="00F6675E"/>
    <w:rsid w:val="00F67949"/>
    <w:rsid w:val="00F715CC"/>
    <w:rsid w:val="00F72A1B"/>
    <w:rsid w:val="00F72D9D"/>
    <w:rsid w:val="00F72FDB"/>
    <w:rsid w:val="00F740A3"/>
    <w:rsid w:val="00F77B9B"/>
    <w:rsid w:val="00F81B0F"/>
    <w:rsid w:val="00F81D90"/>
    <w:rsid w:val="00F83979"/>
    <w:rsid w:val="00F83C3C"/>
    <w:rsid w:val="00F84C13"/>
    <w:rsid w:val="00F86494"/>
    <w:rsid w:val="00F864CE"/>
    <w:rsid w:val="00F8783A"/>
    <w:rsid w:val="00F87949"/>
    <w:rsid w:val="00F92219"/>
    <w:rsid w:val="00F949C7"/>
    <w:rsid w:val="00F949E4"/>
    <w:rsid w:val="00F95D01"/>
    <w:rsid w:val="00F96F9F"/>
    <w:rsid w:val="00F97A05"/>
    <w:rsid w:val="00F97C3E"/>
    <w:rsid w:val="00FA465D"/>
    <w:rsid w:val="00FA46B9"/>
    <w:rsid w:val="00FA4E33"/>
    <w:rsid w:val="00FB1160"/>
    <w:rsid w:val="00FB2C41"/>
    <w:rsid w:val="00FB2EB7"/>
    <w:rsid w:val="00FB40D2"/>
    <w:rsid w:val="00FB4849"/>
    <w:rsid w:val="00FC017F"/>
    <w:rsid w:val="00FC0461"/>
    <w:rsid w:val="00FC168A"/>
    <w:rsid w:val="00FC1906"/>
    <w:rsid w:val="00FC2FB9"/>
    <w:rsid w:val="00FC50A7"/>
    <w:rsid w:val="00FC61A3"/>
    <w:rsid w:val="00FC720F"/>
    <w:rsid w:val="00FD6222"/>
    <w:rsid w:val="00FD658E"/>
    <w:rsid w:val="00FD7B58"/>
    <w:rsid w:val="00FE04CB"/>
    <w:rsid w:val="00FE0839"/>
    <w:rsid w:val="00FE2A6F"/>
    <w:rsid w:val="00FE5484"/>
    <w:rsid w:val="00FE5D98"/>
    <w:rsid w:val="00FE6844"/>
    <w:rsid w:val="00FE69F3"/>
    <w:rsid w:val="00FE6D64"/>
    <w:rsid w:val="00FE7342"/>
    <w:rsid w:val="00FF13B8"/>
    <w:rsid w:val="00FF14FD"/>
    <w:rsid w:val="00FF31D9"/>
    <w:rsid w:val="00FF3CA5"/>
    <w:rsid w:val="00FF3F96"/>
    <w:rsid w:val="00FF48BF"/>
    <w:rsid w:val="00FF76D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BC57332"/>
  <w15:docId w15:val="{72F11DB3-F6F0-414C-8DFE-3E337419A3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C732C"/>
  </w:style>
  <w:style w:type="paragraph" w:styleId="Heading1">
    <w:name w:val="heading 1"/>
    <w:basedOn w:val="Normal"/>
    <w:link w:val="Heading1Char"/>
    <w:uiPriority w:val="9"/>
    <w:qFormat/>
    <w:rsid w:val="00A269BB"/>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unhideWhenUsed/>
    <w:qFormat/>
    <w:rsid w:val="00312AF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312AF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uiPriority w:val="99"/>
    <w:semiHidden/>
    <w:unhideWhenUsed/>
    <w:rsid w:val="004B3C2C"/>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B3C2C"/>
    <w:rPr>
      <w:sz w:val="20"/>
      <w:szCs w:val="20"/>
    </w:rPr>
  </w:style>
  <w:style w:type="character" w:styleId="FootnoteReference">
    <w:name w:val="footnote reference"/>
    <w:basedOn w:val="DefaultParagraphFont"/>
    <w:uiPriority w:val="99"/>
    <w:semiHidden/>
    <w:unhideWhenUsed/>
    <w:rsid w:val="004B3C2C"/>
    <w:rPr>
      <w:vertAlign w:val="superscript"/>
    </w:rPr>
  </w:style>
  <w:style w:type="character" w:styleId="CommentReference">
    <w:name w:val="annotation reference"/>
    <w:basedOn w:val="DefaultParagraphFont"/>
    <w:uiPriority w:val="99"/>
    <w:semiHidden/>
    <w:unhideWhenUsed/>
    <w:rsid w:val="0057582E"/>
    <w:rPr>
      <w:sz w:val="16"/>
      <w:szCs w:val="16"/>
    </w:rPr>
  </w:style>
  <w:style w:type="paragraph" w:styleId="CommentText">
    <w:name w:val="annotation text"/>
    <w:basedOn w:val="Normal"/>
    <w:link w:val="CommentTextChar"/>
    <w:uiPriority w:val="99"/>
    <w:semiHidden/>
    <w:unhideWhenUsed/>
    <w:rsid w:val="0057582E"/>
    <w:pPr>
      <w:spacing w:line="240" w:lineRule="auto"/>
    </w:pPr>
    <w:rPr>
      <w:sz w:val="20"/>
      <w:szCs w:val="20"/>
    </w:rPr>
  </w:style>
  <w:style w:type="character" w:customStyle="1" w:styleId="CommentTextChar">
    <w:name w:val="Comment Text Char"/>
    <w:basedOn w:val="DefaultParagraphFont"/>
    <w:link w:val="CommentText"/>
    <w:uiPriority w:val="99"/>
    <w:semiHidden/>
    <w:rsid w:val="0057582E"/>
    <w:rPr>
      <w:sz w:val="20"/>
      <w:szCs w:val="20"/>
    </w:rPr>
  </w:style>
  <w:style w:type="paragraph" w:styleId="CommentSubject">
    <w:name w:val="annotation subject"/>
    <w:basedOn w:val="CommentText"/>
    <w:next w:val="CommentText"/>
    <w:link w:val="CommentSubjectChar"/>
    <w:uiPriority w:val="99"/>
    <w:semiHidden/>
    <w:unhideWhenUsed/>
    <w:rsid w:val="0057582E"/>
    <w:rPr>
      <w:b/>
      <w:bCs/>
    </w:rPr>
  </w:style>
  <w:style w:type="character" w:customStyle="1" w:styleId="CommentSubjectChar">
    <w:name w:val="Comment Subject Char"/>
    <w:basedOn w:val="CommentTextChar"/>
    <w:link w:val="CommentSubject"/>
    <w:uiPriority w:val="99"/>
    <w:semiHidden/>
    <w:rsid w:val="0057582E"/>
    <w:rPr>
      <w:b/>
      <w:bCs/>
      <w:sz w:val="20"/>
      <w:szCs w:val="20"/>
    </w:rPr>
  </w:style>
  <w:style w:type="paragraph" w:styleId="Revision">
    <w:name w:val="Revision"/>
    <w:hidden/>
    <w:uiPriority w:val="99"/>
    <w:semiHidden/>
    <w:rsid w:val="0057582E"/>
    <w:pPr>
      <w:spacing w:after="0" w:line="240" w:lineRule="auto"/>
    </w:pPr>
  </w:style>
  <w:style w:type="paragraph" w:styleId="ListParagraph">
    <w:name w:val="List Paragraph"/>
    <w:basedOn w:val="Normal"/>
    <w:uiPriority w:val="34"/>
    <w:qFormat/>
    <w:rsid w:val="003D725A"/>
    <w:pPr>
      <w:ind w:left="720"/>
      <w:contextualSpacing/>
    </w:pPr>
  </w:style>
  <w:style w:type="table" w:styleId="TableGrid">
    <w:name w:val="Table Grid"/>
    <w:basedOn w:val="TableNormal"/>
    <w:uiPriority w:val="39"/>
    <w:rsid w:val="00C4243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445C66"/>
    <w:rPr>
      <w:color w:val="808080"/>
    </w:rPr>
  </w:style>
  <w:style w:type="character" w:styleId="Hyperlink">
    <w:name w:val="Hyperlink"/>
    <w:basedOn w:val="DefaultParagraphFont"/>
    <w:uiPriority w:val="99"/>
    <w:unhideWhenUsed/>
    <w:rsid w:val="00CC1E67"/>
    <w:rPr>
      <w:color w:val="0563C1" w:themeColor="hyperlink"/>
      <w:u w:val="single"/>
    </w:rPr>
  </w:style>
  <w:style w:type="character" w:styleId="UnresolvedMention">
    <w:name w:val="Unresolved Mention"/>
    <w:basedOn w:val="DefaultParagraphFont"/>
    <w:uiPriority w:val="99"/>
    <w:semiHidden/>
    <w:unhideWhenUsed/>
    <w:rsid w:val="00CC1E67"/>
    <w:rPr>
      <w:color w:val="605E5C"/>
      <w:shd w:val="clear" w:color="auto" w:fill="E1DFDD"/>
    </w:rPr>
  </w:style>
  <w:style w:type="character" w:styleId="FollowedHyperlink">
    <w:name w:val="FollowedHyperlink"/>
    <w:basedOn w:val="DefaultParagraphFont"/>
    <w:uiPriority w:val="99"/>
    <w:semiHidden/>
    <w:unhideWhenUsed/>
    <w:rsid w:val="00B42D4B"/>
    <w:rPr>
      <w:color w:val="954F72" w:themeColor="followedHyperlink"/>
      <w:u w:val="single"/>
    </w:rPr>
  </w:style>
  <w:style w:type="character" w:customStyle="1" w:styleId="Heading1Char">
    <w:name w:val="Heading 1 Char"/>
    <w:basedOn w:val="DefaultParagraphFont"/>
    <w:link w:val="Heading1"/>
    <w:uiPriority w:val="9"/>
    <w:rsid w:val="00A269BB"/>
    <w:rPr>
      <w:rFonts w:ascii="Times New Roman" w:eastAsia="Times New Roman" w:hAnsi="Times New Roman" w:cs="Times New Roman"/>
      <w:b/>
      <w:bCs/>
      <w:kern w:val="36"/>
      <w:sz w:val="48"/>
      <w:szCs w:val="48"/>
    </w:rPr>
  </w:style>
  <w:style w:type="paragraph" w:styleId="Bibliography">
    <w:name w:val="Bibliography"/>
    <w:basedOn w:val="Normal"/>
    <w:next w:val="Normal"/>
    <w:uiPriority w:val="37"/>
    <w:unhideWhenUsed/>
    <w:rsid w:val="007A6953"/>
  </w:style>
  <w:style w:type="paragraph" w:styleId="HTMLPreformatted">
    <w:name w:val="HTML Preformatted"/>
    <w:basedOn w:val="Normal"/>
    <w:link w:val="HTMLPreformattedChar"/>
    <w:uiPriority w:val="99"/>
    <w:unhideWhenUsed/>
    <w:rsid w:val="00B00A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B00ACA"/>
    <w:rPr>
      <w:rFonts w:ascii="Courier New" w:eastAsia="Times New Roman" w:hAnsi="Courier New" w:cs="Courier New"/>
      <w:sz w:val="20"/>
      <w:szCs w:val="20"/>
    </w:rPr>
  </w:style>
  <w:style w:type="paragraph" w:styleId="Caption">
    <w:name w:val="caption"/>
    <w:basedOn w:val="Normal"/>
    <w:next w:val="Normal"/>
    <w:uiPriority w:val="35"/>
    <w:unhideWhenUsed/>
    <w:qFormat/>
    <w:rsid w:val="00FC2FB9"/>
    <w:pPr>
      <w:spacing w:after="200" w:line="240" w:lineRule="auto"/>
    </w:pPr>
    <w:rPr>
      <w:i/>
      <w:iCs/>
      <w:color w:val="44546A" w:themeColor="text2"/>
      <w:sz w:val="18"/>
      <w:szCs w:val="18"/>
    </w:rPr>
  </w:style>
  <w:style w:type="paragraph" w:styleId="EndnoteText">
    <w:name w:val="endnote text"/>
    <w:basedOn w:val="Normal"/>
    <w:link w:val="EndnoteTextChar"/>
    <w:uiPriority w:val="99"/>
    <w:semiHidden/>
    <w:unhideWhenUsed/>
    <w:rsid w:val="00E819D4"/>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819D4"/>
    <w:rPr>
      <w:sz w:val="20"/>
      <w:szCs w:val="20"/>
    </w:rPr>
  </w:style>
  <w:style w:type="character" w:styleId="EndnoteReference">
    <w:name w:val="endnote reference"/>
    <w:basedOn w:val="DefaultParagraphFont"/>
    <w:uiPriority w:val="99"/>
    <w:semiHidden/>
    <w:unhideWhenUsed/>
    <w:rsid w:val="00E819D4"/>
    <w:rPr>
      <w:vertAlign w:val="superscript"/>
    </w:rPr>
  </w:style>
  <w:style w:type="paragraph" w:styleId="TOCHeading">
    <w:name w:val="TOC Heading"/>
    <w:basedOn w:val="Heading1"/>
    <w:next w:val="Normal"/>
    <w:uiPriority w:val="39"/>
    <w:unhideWhenUsed/>
    <w:qFormat/>
    <w:rsid w:val="00312AF0"/>
    <w:pPr>
      <w:keepNext/>
      <w:keepLines/>
      <w:spacing w:before="240" w:beforeAutospacing="0" w:after="0" w:afterAutospacing="0" w:line="259" w:lineRule="auto"/>
      <w:outlineLvl w:val="9"/>
    </w:pPr>
    <w:rPr>
      <w:rFonts w:asciiTheme="majorHAnsi" w:eastAsiaTheme="majorEastAsia" w:hAnsiTheme="majorHAnsi" w:cstheme="majorBidi"/>
      <w:b w:val="0"/>
      <w:bCs w:val="0"/>
      <w:color w:val="2F5496" w:themeColor="accent1" w:themeShade="BF"/>
      <w:kern w:val="0"/>
      <w:sz w:val="32"/>
      <w:szCs w:val="32"/>
    </w:rPr>
  </w:style>
  <w:style w:type="paragraph" w:styleId="TOC2">
    <w:name w:val="toc 2"/>
    <w:basedOn w:val="Normal"/>
    <w:next w:val="Normal"/>
    <w:autoRedefine/>
    <w:uiPriority w:val="39"/>
    <w:unhideWhenUsed/>
    <w:rsid w:val="00312AF0"/>
    <w:pPr>
      <w:tabs>
        <w:tab w:val="right" w:leader="dot" w:pos="9396"/>
      </w:tabs>
      <w:spacing w:after="100"/>
      <w:ind w:left="220"/>
    </w:pPr>
    <w:rPr>
      <w:rFonts w:eastAsiaTheme="minorEastAsia" w:cs="Times New Roman"/>
    </w:rPr>
  </w:style>
  <w:style w:type="paragraph" w:styleId="TOC1">
    <w:name w:val="toc 1"/>
    <w:basedOn w:val="Normal"/>
    <w:next w:val="Normal"/>
    <w:autoRedefine/>
    <w:uiPriority w:val="39"/>
    <w:unhideWhenUsed/>
    <w:rsid w:val="00312AF0"/>
    <w:pPr>
      <w:spacing w:after="100"/>
    </w:pPr>
    <w:rPr>
      <w:rFonts w:eastAsiaTheme="minorEastAsia" w:cs="Times New Roman"/>
    </w:rPr>
  </w:style>
  <w:style w:type="paragraph" w:styleId="TOC3">
    <w:name w:val="toc 3"/>
    <w:basedOn w:val="Normal"/>
    <w:next w:val="Normal"/>
    <w:autoRedefine/>
    <w:uiPriority w:val="39"/>
    <w:unhideWhenUsed/>
    <w:rsid w:val="00312AF0"/>
    <w:pPr>
      <w:spacing w:after="100"/>
      <w:ind w:left="440"/>
    </w:pPr>
    <w:rPr>
      <w:rFonts w:eastAsiaTheme="minorEastAsia" w:cs="Times New Roman"/>
    </w:rPr>
  </w:style>
  <w:style w:type="character" w:customStyle="1" w:styleId="Heading2Char">
    <w:name w:val="Heading 2 Char"/>
    <w:basedOn w:val="DefaultParagraphFont"/>
    <w:link w:val="Heading2"/>
    <w:uiPriority w:val="9"/>
    <w:rsid w:val="00312AF0"/>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312AF0"/>
    <w:rPr>
      <w:rFonts w:asciiTheme="majorHAnsi" w:eastAsiaTheme="majorEastAsia" w:hAnsiTheme="majorHAnsi" w:cstheme="majorBidi"/>
      <w:color w:val="1F3763" w:themeColor="accent1" w:themeShade="7F"/>
      <w:sz w:val="24"/>
      <w:szCs w:val="24"/>
    </w:rPr>
  </w:style>
  <w:style w:type="paragraph" w:styleId="Header">
    <w:name w:val="header"/>
    <w:basedOn w:val="Normal"/>
    <w:link w:val="HeaderChar"/>
    <w:uiPriority w:val="99"/>
    <w:unhideWhenUsed/>
    <w:rsid w:val="00F97A05"/>
    <w:pPr>
      <w:tabs>
        <w:tab w:val="center" w:pos="4703"/>
        <w:tab w:val="right" w:pos="9406"/>
      </w:tabs>
      <w:spacing w:after="0" w:line="240" w:lineRule="auto"/>
    </w:pPr>
  </w:style>
  <w:style w:type="character" w:customStyle="1" w:styleId="HeaderChar">
    <w:name w:val="Header Char"/>
    <w:basedOn w:val="DefaultParagraphFont"/>
    <w:link w:val="Header"/>
    <w:uiPriority w:val="99"/>
    <w:rsid w:val="00F97A05"/>
  </w:style>
  <w:style w:type="paragraph" w:styleId="Footer">
    <w:name w:val="footer"/>
    <w:basedOn w:val="Normal"/>
    <w:link w:val="FooterChar"/>
    <w:uiPriority w:val="99"/>
    <w:unhideWhenUsed/>
    <w:rsid w:val="00F97A05"/>
    <w:pPr>
      <w:tabs>
        <w:tab w:val="center" w:pos="4703"/>
        <w:tab w:val="right" w:pos="9406"/>
      </w:tabs>
      <w:spacing w:after="0" w:line="240" w:lineRule="auto"/>
    </w:pPr>
  </w:style>
  <w:style w:type="character" w:customStyle="1" w:styleId="FooterChar">
    <w:name w:val="Footer Char"/>
    <w:basedOn w:val="DefaultParagraphFont"/>
    <w:link w:val="Footer"/>
    <w:uiPriority w:val="99"/>
    <w:rsid w:val="00F97A05"/>
  </w:style>
  <w:style w:type="character" w:styleId="Strong">
    <w:name w:val="Strong"/>
    <w:basedOn w:val="DefaultParagraphFont"/>
    <w:uiPriority w:val="22"/>
    <w:qFormat/>
    <w:rsid w:val="00696196"/>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7902">
      <w:bodyDiv w:val="1"/>
      <w:marLeft w:val="0"/>
      <w:marRight w:val="0"/>
      <w:marTop w:val="0"/>
      <w:marBottom w:val="0"/>
      <w:divBdr>
        <w:top w:val="none" w:sz="0" w:space="0" w:color="auto"/>
        <w:left w:val="none" w:sz="0" w:space="0" w:color="auto"/>
        <w:bottom w:val="none" w:sz="0" w:space="0" w:color="auto"/>
        <w:right w:val="none" w:sz="0" w:space="0" w:color="auto"/>
      </w:divBdr>
    </w:div>
    <w:div w:id="813051">
      <w:bodyDiv w:val="1"/>
      <w:marLeft w:val="0"/>
      <w:marRight w:val="0"/>
      <w:marTop w:val="0"/>
      <w:marBottom w:val="0"/>
      <w:divBdr>
        <w:top w:val="none" w:sz="0" w:space="0" w:color="auto"/>
        <w:left w:val="none" w:sz="0" w:space="0" w:color="auto"/>
        <w:bottom w:val="none" w:sz="0" w:space="0" w:color="auto"/>
        <w:right w:val="none" w:sz="0" w:space="0" w:color="auto"/>
      </w:divBdr>
    </w:div>
    <w:div w:id="1398953">
      <w:bodyDiv w:val="1"/>
      <w:marLeft w:val="0"/>
      <w:marRight w:val="0"/>
      <w:marTop w:val="0"/>
      <w:marBottom w:val="0"/>
      <w:divBdr>
        <w:top w:val="none" w:sz="0" w:space="0" w:color="auto"/>
        <w:left w:val="none" w:sz="0" w:space="0" w:color="auto"/>
        <w:bottom w:val="none" w:sz="0" w:space="0" w:color="auto"/>
        <w:right w:val="none" w:sz="0" w:space="0" w:color="auto"/>
      </w:divBdr>
    </w:div>
    <w:div w:id="2711469">
      <w:bodyDiv w:val="1"/>
      <w:marLeft w:val="0"/>
      <w:marRight w:val="0"/>
      <w:marTop w:val="0"/>
      <w:marBottom w:val="0"/>
      <w:divBdr>
        <w:top w:val="none" w:sz="0" w:space="0" w:color="auto"/>
        <w:left w:val="none" w:sz="0" w:space="0" w:color="auto"/>
        <w:bottom w:val="none" w:sz="0" w:space="0" w:color="auto"/>
        <w:right w:val="none" w:sz="0" w:space="0" w:color="auto"/>
      </w:divBdr>
      <w:divsChild>
        <w:div w:id="40860334">
          <w:marLeft w:val="480"/>
          <w:marRight w:val="0"/>
          <w:marTop w:val="0"/>
          <w:marBottom w:val="0"/>
          <w:divBdr>
            <w:top w:val="none" w:sz="0" w:space="0" w:color="auto"/>
            <w:left w:val="none" w:sz="0" w:space="0" w:color="auto"/>
            <w:bottom w:val="none" w:sz="0" w:space="0" w:color="auto"/>
            <w:right w:val="none" w:sz="0" w:space="0" w:color="auto"/>
          </w:divBdr>
        </w:div>
        <w:div w:id="67725928">
          <w:marLeft w:val="480"/>
          <w:marRight w:val="0"/>
          <w:marTop w:val="0"/>
          <w:marBottom w:val="0"/>
          <w:divBdr>
            <w:top w:val="none" w:sz="0" w:space="0" w:color="auto"/>
            <w:left w:val="none" w:sz="0" w:space="0" w:color="auto"/>
            <w:bottom w:val="none" w:sz="0" w:space="0" w:color="auto"/>
            <w:right w:val="none" w:sz="0" w:space="0" w:color="auto"/>
          </w:divBdr>
        </w:div>
        <w:div w:id="303512547">
          <w:marLeft w:val="480"/>
          <w:marRight w:val="0"/>
          <w:marTop w:val="0"/>
          <w:marBottom w:val="0"/>
          <w:divBdr>
            <w:top w:val="none" w:sz="0" w:space="0" w:color="auto"/>
            <w:left w:val="none" w:sz="0" w:space="0" w:color="auto"/>
            <w:bottom w:val="none" w:sz="0" w:space="0" w:color="auto"/>
            <w:right w:val="none" w:sz="0" w:space="0" w:color="auto"/>
          </w:divBdr>
        </w:div>
        <w:div w:id="336537090">
          <w:marLeft w:val="480"/>
          <w:marRight w:val="0"/>
          <w:marTop w:val="0"/>
          <w:marBottom w:val="0"/>
          <w:divBdr>
            <w:top w:val="none" w:sz="0" w:space="0" w:color="auto"/>
            <w:left w:val="none" w:sz="0" w:space="0" w:color="auto"/>
            <w:bottom w:val="none" w:sz="0" w:space="0" w:color="auto"/>
            <w:right w:val="none" w:sz="0" w:space="0" w:color="auto"/>
          </w:divBdr>
        </w:div>
        <w:div w:id="385766749">
          <w:marLeft w:val="480"/>
          <w:marRight w:val="0"/>
          <w:marTop w:val="0"/>
          <w:marBottom w:val="0"/>
          <w:divBdr>
            <w:top w:val="none" w:sz="0" w:space="0" w:color="auto"/>
            <w:left w:val="none" w:sz="0" w:space="0" w:color="auto"/>
            <w:bottom w:val="none" w:sz="0" w:space="0" w:color="auto"/>
            <w:right w:val="none" w:sz="0" w:space="0" w:color="auto"/>
          </w:divBdr>
        </w:div>
        <w:div w:id="394427725">
          <w:marLeft w:val="480"/>
          <w:marRight w:val="0"/>
          <w:marTop w:val="0"/>
          <w:marBottom w:val="0"/>
          <w:divBdr>
            <w:top w:val="none" w:sz="0" w:space="0" w:color="auto"/>
            <w:left w:val="none" w:sz="0" w:space="0" w:color="auto"/>
            <w:bottom w:val="none" w:sz="0" w:space="0" w:color="auto"/>
            <w:right w:val="none" w:sz="0" w:space="0" w:color="auto"/>
          </w:divBdr>
        </w:div>
        <w:div w:id="401682982">
          <w:marLeft w:val="480"/>
          <w:marRight w:val="0"/>
          <w:marTop w:val="0"/>
          <w:marBottom w:val="0"/>
          <w:divBdr>
            <w:top w:val="none" w:sz="0" w:space="0" w:color="auto"/>
            <w:left w:val="none" w:sz="0" w:space="0" w:color="auto"/>
            <w:bottom w:val="none" w:sz="0" w:space="0" w:color="auto"/>
            <w:right w:val="none" w:sz="0" w:space="0" w:color="auto"/>
          </w:divBdr>
        </w:div>
        <w:div w:id="428743974">
          <w:marLeft w:val="480"/>
          <w:marRight w:val="0"/>
          <w:marTop w:val="0"/>
          <w:marBottom w:val="0"/>
          <w:divBdr>
            <w:top w:val="none" w:sz="0" w:space="0" w:color="auto"/>
            <w:left w:val="none" w:sz="0" w:space="0" w:color="auto"/>
            <w:bottom w:val="none" w:sz="0" w:space="0" w:color="auto"/>
            <w:right w:val="none" w:sz="0" w:space="0" w:color="auto"/>
          </w:divBdr>
        </w:div>
        <w:div w:id="516118309">
          <w:marLeft w:val="480"/>
          <w:marRight w:val="0"/>
          <w:marTop w:val="0"/>
          <w:marBottom w:val="0"/>
          <w:divBdr>
            <w:top w:val="none" w:sz="0" w:space="0" w:color="auto"/>
            <w:left w:val="none" w:sz="0" w:space="0" w:color="auto"/>
            <w:bottom w:val="none" w:sz="0" w:space="0" w:color="auto"/>
            <w:right w:val="none" w:sz="0" w:space="0" w:color="auto"/>
          </w:divBdr>
        </w:div>
        <w:div w:id="620571219">
          <w:marLeft w:val="480"/>
          <w:marRight w:val="0"/>
          <w:marTop w:val="0"/>
          <w:marBottom w:val="0"/>
          <w:divBdr>
            <w:top w:val="none" w:sz="0" w:space="0" w:color="auto"/>
            <w:left w:val="none" w:sz="0" w:space="0" w:color="auto"/>
            <w:bottom w:val="none" w:sz="0" w:space="0" w:color="auto"/>
            <w:right w:val="none" w:sz="0" w:space="0" w:color="auto"/>
          </w:divBdr>
        </w:div>
        <w:div w:id="639269151">
          <w:marLeft w:val="480"/>
          <w:marRight w:val="0"/>
          <w:marTop w:val="0"/>
          <w:marBottom w:val="0"/>
          <w:divBdr>
            <w:top w:val="none" w:sz="0" w:space="0" w:color="auto"/>
            <w:left w:val="none" w:sz="0" w:space="0" w:color="auto"/>
            <w:bottom w:val="none" w:sz="0" w:space="0" w:color="auto"/>
            <w:right w:val="none" w:sz="0" w:space="0" w:color="auto"/>
          </w:divBdr>
        </w:div>
        <w:div w:id="674384852">
          <w:marLeft w:val="480"/>
          <w:marRight w:val="0"/>
          <w:marTop w:val="0"/>
          <w:marBottom w:val="0"/>
          <w:divBdr>
            <w:top w:val="none" w:sz="0" w:space="0" w:color="auto"/>
            <w:left w:val="none" w:sz="0" w:space="0" w:color="auto"/>
            <w:bottom w:val="none" w:sz="0" w:space="0" w:color="auto"/>
            <w:right w:val="none" w:sz="0" w:space="0" w:color="auto"/>
          </w:divBdr>
        </w:div>
        <w:div w:id="777913769">
          <w:marLeft w:val="480"/>
          <w:marRight w:val="0"/>
          <w:marTop w:val="0"/>
          <w:marBottom w:val="0"/>
          <w:divBdr>
            <w:top w:val="none" w:sz="0" w:space="0" w:color="auto"/>
            <w:left w:val="none" w:sz="0" w:space="0" w:color="auto"/>
            <w:bottom w:val="none" w:sz="0" w:space="0" w:color="auto"/>
            <w:right w:val="none" w:sz="0" w:space="0" w:color="auto"/>
          </w:divBdr>
        </w:div>
        <w:div w:id="788162273">
          <w:marLeft w:val="480"/>
          <w:marRight w:val="0"/>
          <w:marTop w:val="0"/>
          <w:marBottom w:val="0"/>
          <w:divBdr>
            <w:top w:val="none" w:sz="0" w:space="0" w:color="auto"/>
            <w:left w:val="none" w:sz="0" w:space="0" w:color="auto"/>
            <w:bottom w:val="none" w:sz="0" w:space="0" w:color="auto"/>
            <w:right w:val="none" w:sz="0" w:space="0" w:color="auto"/>
          </w:divBdr>
        </w:div>
        <w:div w:id="798690242">
          <w:marLeft w:val="480"/>
          <w:marRight w:val="0"/>
          <w:marTop w:val="0"/>
          <w:marBottom w:val="0"/>
          <w:divBdr>
            <w:top w:val="none" w:sz="0" w:space="0" w:color="auto"/>
            <w:left w:val="none" w:sz="0" w:space="0" w:color="auto"/>
            <w:bottom w:val="none" w:sz="0" w:space="0" w:color="auto"/>
            <w:right w:val="none" w:sz="0" w:space="0" w:color="auto"/>
          </w:divBdr>
        </w:div>
        <w:div w:id="805466081">
          <w:marLeft w:val="480"/>
          <w:marRight w:val="0"/>
          <w:marTop w:val="0"/>
          <w:marBottom w:val="0"/>
          <w:divBdr>
            <w:top w:val="none" w:sz="0" w:space="0" w:color="auto"/>
            <w:left w:val="none" w:sz="0" w:space="0" w:color="auto"/>
            <w:bottom w:val="none" w:sz="0" w:space="0" w:color="auto"/>
            <w:right w:val="none" w:sz="0" w:space="0" w:color="auto"/>
          </w:divBdr>
        </w:div>
        <w:div w:id="826435809">
          <w:marLeft w:val="480"/>
          <w:marRight w:val="0"/>
          <w:marTop w:val="0"/>
          <w:marBottom w:val="0"/>
          <w:divBdr>
            <w:top w:val="none" w:sz="0" w:space="0" w:color="auto"/>
            <w:left w:val="none" w:sz="0" w:space="0" w:color="auto"/>
            <w:bottom w:val="none" w:sz="0" w:space="0" w:color="auto"/>
            <w:right w:val="none" w:sz="0" w:space="0" w:color="auto"/>
          </w:divBdr>
        </w:div>
        <w:div w:id="898129705">
          <w:marLeft w:val="480"/>
          <w:marRight w:val="0"/>
          <w:marTop w:val="0"/>
          <w:marBottom w:val="0"/>
          <w:divBdr>
            <w:top w:val="none" w:sz="0" w:space="0" w:color="auto"/>
            <w:left w:val="none" w:sz="0" w:space="0" w:color="auto"/>
            <w:bottom w:val="none" w:sz="0" w:space="0" w:color="auto"/>
            <w:right w:val="none" w:sz="0" w:space="0" w:color="auto"/>
          </w:divBdr>
        </w:div>
        <w:div w:id="898710139">
          <w:marLeft w:val="480"/>
          <w:marRight w:val="0"/>
          <w:marTop w:val="0"/>
          <w:marBottom w:val="0"/>
          <w:divBdr>
            <w:top w:val="none" w:sz="0" w:space="0" w:color="auto"/>
            <w:left w:val="none" w:sz="0" w:space="0" w:color="auto"/>
            <w:bottom w:val="none" w:sz="0" w:space="0" w:color="auto"/>
            <w:right w:val="none" w:sz="0" w:space="0" w:color="auto"/>
          </w:divBdr>
        </w:div>
        <w:div w:id="910118893">
          <w:marLeft w:val="480"/>
          <w:marRight w:val="0"/>
          <w:marTop w:val="0"/>
          <w:marBottom w:val="0"/>
          <w:divBdr>
            <w:top w:val="none" w:sz="0" w:space="0" w:color="auto"/>
            <w:left w:val="none" w:sz="0" w:space="0" w:color="auto"/>
            <w:bottom w:val="none" w:sz="0" w:space="0" w:color="auto"/>
            <w:right w:val="none" w:sz="0" w:space="0" w:color="auto"/>
          </w:divBdr>
        </w:div>
        <w:div w:id="961576374">
          <w:marLeft w:val="480"/>
          <w:marRight w:val="0"/>
          <w:marTop w:val="0"/>
          <w:marBottom w:val="0"/>
          <w:divBdr>
            <w:top w:val="none" w:sz="0" w:space="0" w:color="auto"/>
            <w:left w:val="none" w:sz="0" w:space="0" w:color="auto"/>
            <w:bottom w:val="none" w:sz="0" w:space="0" w:color="auto"/>
            <w:right w:val="none" w:sz="0" w:space="0" w:color="auto"/>
          </w:divBdr>
        </w:div>
        <w:div w:id="984771961">
          <w:marLeft w:val="480"/>
          <w:marRight w:val="0"/>
          <w:marTop w:val="0"/>
          <w:marBottom w:val="0"/>
          <w:divBdr>
            <w:top w:val="none" w:sz="0" w:space="0" w:color="auto"/>
            <w:left w:val="none" w:sz="0" w:space="0" w:color="auto"/>
            <w:bottom w:val="none" w:sz="0" w:space="0" w:color="auto"/>
            <w:right w:val="none" w:sz="0" w:space="0" w:color="auto"/>
          </w:divBdr>
        </w:div>
        <w:div w:id="988828021">
          <w:marLeft w:val="480"/>
          <w:marRight w:val="0"/>
          <w:marTop w:val="0"/>
          <w:marBottom w:val="0"/>
          <w:divBdr>
            <w:top w:val="none" w:sz="0" w:space="0" w:color="auto"/>
            <w:left w:val="none" w:sz="0" w:space="0" w:color="auto"/>
            <w:bottom w:val="none" w:sz="0" w:space="0" w:color="auto"/>
            <w:right w:val="none" w:sz="0" w:space="0" w:color="auto"/>
          </w:divBdr>
        </w:div>
        <w:div w:id="1058745008">
          <w:marLeft w:val="480"/>
          <w:marRight w:val="0"/>
          <w:marTop w:val="0"/>
          <w:marBottom w:val="0"/>
          <w:divBdr>
            <w:top w:val="none" w:sz="0" w:space="0" w:color="auto"/>
            <w:left w:val="none" w:sz="0" w:space="0" w:color="auto"/>
            <w:bottom w:val="none" w:sz="0" w:space="0" w:color="auto"/>
            <w:right w:val="none" w:sz="0" w:space="0" w:color="auto"/>
          </w:divBdr>
        </w:div>
        <w:div w:id="1140880204">
          <w:marLeft w:val="480"/>
          <w:marRight w:val="0"/>
          <w:marTop w:val="0"/>
          <w:marBottom w:val="0"/>
          <w:divBdr>
            <w:top w:val="none" w:sz="0" w:space="0" w:color="auto"/>
            <w:left w:val="none" w:sz="0" w:space="0" w:color="auto"/>
            <w:bottom w:val="none" w:sz="0" w:space="0" w:color="auto"/>
            <w:right w:val="none" w:sz="0" w:space="0" w:color="auto"/>
          </w:divBdr>
        </w:div>
        <w:div w:id="1234512256">
          <w:marLeft w:val="480"/>
          <w:marRight w:val="0"/>
          <w:marTop w:val="0"/>
          <w:marBottom w:val="0"/>
          <w:divBdr>
            <w:top w:val="none" w:sz="0" w:space="0" w:color="auto"/>
            <w:left w:val="none" w:sz="0" w:space="0" w:color="auto"/>
            <w:bottom w:val="none" w:sz="0" w:space="0" w:color="auto"/>
            <w:right w:val="none" w:sz="0" w:space="0" w:color="auto"/>
          </w:divBdr>
        </w:div>
        <w:div w:id="1272981440">
          <w:marLeft w:val="480"/>
          <w:marRight w:val="0"/>
          <w:marTop w:val="0"/>
          <w:marBottom w:val="0"/>
          <w:divBdr>
            <w:top w:val="none" w:sz="0" w:space="0" w:color="auto"/>
            <w:left w:val="none" w:sz="0" w:space="0" w:color="auto"/>
            <w:bottom w:val="none" w:sz="0" w:space="0" w:color="auto"/>
            <w:right w:val="none" w:sz="0" w:space="0" w:color="auto"/>
          </w:divBdr>
        </w:div>
        <w:div w:id="1334410986">
          <w:marLeft w:val="480"/>
          <w:marRight w:val="0"/>
          <w:marTop w:val="0"/>
          <w:marBottom w:val="0"/>
          <w:divBdr>
            <w:top w:val="none" w:sz="0" w:space="0" w:color="auto"/>
            <w:left w:val="none" w:sz="0" w:space="0" w:color="auto"/>
            <w:bottom w:val="none" w:sz="0" w:space="0" w:color="auto"/>
            <w:right w:val="none" w:sz="0" w:space="0" w:color="auto"/>
          </w:divBdr>
        </w:div>
        <w:div w:id="1362323599">
          <w:marLeft w:val="480"/>
          <w:marRight w:val="0"/>
          <w:marTop w:val="0"/>
          <w:marBottom w:val="0"/>
          <w:divBdr>
            <w:top w:val="none" w:sz="0" w:space="0" w:color="auto"/>
            <w:left w:val="none" w:sz="0" w:space="0" w:color="auto"/>
            <w:bottom w:val="none" w:sz="0" w:space="0" w:color="auto"/>
            <w:right w:val="none" w:sz="0" w:space="0" w:color="auto"/>
          </w:divBdr>
        </w:div>
        <w:div w:id="1395078923">
          <w:marLeft w:val="480"/>
          <w:marRight w:val="0"/>
          <w:marTop w:val="0"/>
          <w:marBottom w:val="0"/>
          <w:divBdr>
            <w:top w:val="none" w:sz="0" w:space="0" w:color="auto"/>
            <w:left w:val="none" w:sz="0" w:space="0" w:color="auto"/>
            <w:bottom w:val="none" w:sz="0" w:space="0" w:color="auto"/>
            <w:right w:val="none" w:sz="0" w:space="0" w:color="auto"/>
          </w:divBdr>
        </w:div>
        <w:div w:id="1432167117">
          <w:marLeft w:val="480"/>
          <w:marRight w:val="0"/>
          <w:marTop w:val="0"/>
          <w:marBottom w:val="0"/>
          <w:divBdr>
            <w:top w:val="none" w:sz="0" w:space="0" w:color="auto"/>
            <w:left w:val="none" w:sz="0" w:space="0" w:color="auto"/>
            <w:bottom w:val="none" w:sz="0" w:space="0" w:color="auto"/>
            <w:right w:val="none" w:sz="0" w:space="0" w:color="auto"/>
          </w:divBdr>
        </w:div>
        <w:div w:id="1446921331">
          <w:marLeft w:val="480"/>
          <w:marRight w:val="0"/>
          <w:marTop w:val="0"/>
          <w:marBottom w:val="0"/>
          <w:divBdr>
            <w:top w:val="none" w:sz="0" w:space="0" w:color="auto"/>
            <w:left w:val="none" w:sz="0" w:space="0" w:color="auto"/>
            <w:bottom w:val="none" w:sz="0" w:space="0" w:color="auto"/>
            <w:right w:val="none" w:sz="0" w:space="0" w:color="auto"/>
          </w:divBdr>
        </w:div>
        <w:div w:id="1545405976">
          <w:marLeft w:val="480"/>
          <w:marRight w:val="0"/>
          <w:marTop w:val="0"/>
          <w:marBottom w:val="0"/>
          <w:divBdr>
            <w:top w:val="none" w:sz="0" w:space="0" w:color="auto"/>
            <w:left w:val="none" w:sz="0" w:space="0" w:color="auto"/>
            <w:bottom w:val="none" w:sz="0" w:space="0" w:color="auto"/>
            <w:right w:val="none" w:sz="0" w:space="0" w:color="auto"/>
          </w:divBdr>
        </w:div>
        <w:div w:id="1585912753">
          <w:marLeft w:val="480"/>
          <w:marRight w:val="0"/>
          <w:marTop w:val="0"/>
          <w:marBottom w:val="0"/>
          <w:divBdr>
            <w:top w:val="none" w:sz="0" w:space="0" w:color="auto"/>
            <w:left w:val="none" w:sz="0" w:space="0" w:color="auto"/>
            <w:bottom w:val="none" w:sz="0" w:space="0" w:color="auto"/>
            <w:right w:val="none" w:sz="0" w:space="0" w:color="auto"/>
          </w:divBdr>
        </w:div>
        <w:div w:id="1638366405">
          <w:marLeft w:val="480"/>
          <w:marRight w:val="0"/>
          <w:marTop w:val="0"/>
          <w:marBottom w:val="0"/>
          <w:divBdr>
            <w:top w:val="none" w:sz="0" w:space="0" w:color="auto"/>
            <w:left w:val="none" w:sz="0" w:space="0" w:color="auto"/>
            <w:bottom w:val="none" w:sz="0" w:space="0" w:color="auto"/>
            <w:right w:val="none" w:sz="0" w:space="0" w:color="auto"/>
          </w:divBdr>
        </w:div>
        <w:div w:id="1699234823">
          <w:marLeft w:val="480"/>
          <w:marRight w:val="0"/>
          <w:marTop w:val="0"/>
          <w:marBottom w:val="0"/>
          <w:divBdr>
            <w:top w:val="none" w:sz="0" w:space="0" w:color="auto"/>
            <w:left w:val="none" w:sz="0" w:space="0" w:color="auto"/>
            <w:bottom w:val="none" w:sz="0" w:space="0" w:color="auto"/>
            <w:right w:val="none" w:sz="0" w:space="0" w:color="auto"/>
          </w:divBdr>
        </w:div>
        <w:div w:id="1759860221">
          <w:marLeft w:val="480"/>
          <w:marRight w:val="0"/>
          <w:marTop w:val="0"/>
          <w:marBottom w:val="0"/>
          <w:divBdr>
            <w:top w:val="none" w:sz="0" w:space="0" w:color="auto"/>
            <w:left w:val="none" w:sz="0" w:space="0" w:color="auto"/>
            <w:bottom w:val="none" w:sz="0" w:space="0" w:color="auto"/>
            <w:right w:val="none" w:sz="0" w:space="0" w:color="auto"/>
          </w:divBdr>
        </w:div>
        <w:div w:id="1818379667">
          <w:marLeft w:val="480"/>
          <w:marRight w:val="0"/>
          <w:marTop w:val="0"/>
          <w:marBottom w:val="0"/>
          <w:divBdr>
            <w:top w:val="none" w:sz="0" w:space="0" w:color="auto"/>
            <w:left w:val="none" w:sz="0" w:space="0" w:color="auto"/>
            <w:bottom w:val="none" w:sz="0" w:space="0" w:color="auto"/>
            <w:right w:val="none" w:sz="0" w:space="0" w:color="auto"/>
          </w:divBdr>
        </w:div>
        <w:div w:id="1937244616">
          <w:marLeft w:val="480"/>
          <w:marRight w:val="0"/>
          <w:marTop w:val="0"/>
          <w:marBottom w:val="0"/>
          <w:divBdr>
            <w:top w:val="none" w:sz="0" w:space="0" w:color="auto"/>
            <w:left w:val="none" w:sz="0" w:space="0" w:color="auto"/>
            <w:bottom w:val="none" w:sz="0" w:space="0" w:color="auto"/>
            <w:right w:val="none" w:sz="0" w:space="0" w:color="auto"/>
          </w:divBdr>
        </w:div>
        <w:div w:id="1972010029">
          <w:marLeft w:val="480"/>
          <w:marRight w:val="0"/>
          <w:marTop w:val="0"/>
          <w:marBottom w:val="0"/>
          <w:divBdr>
            <w:top w:val="none" w:sz="0" w:space="0" w:color="auto"/>
            <w:left w:val="none" w:sz="0" w:space="0" w:color="auto"/>
            <w:bottom w:val="none" w:sz="0" w:space="0" w:color="auto"/>
            <w:right w:val="none" w:sz="0" w:space="0" w:color="auto"/>
          </w:divBdr>
        </w:div>
        <w:div w:id="2086367144">
          <w:marLeft w:val="480"/>
          <w:marRight w:val="0"/>
          <w:marTop w:val="0"/>
          <w:marBottom w:val="0"/>
          <w:divBdr>
            <w:top w:val="none" w:sz="0" w:space="0" w:color="auto"/>
            <w:left w:val="none" w:sz="0" w:space="0" w:color="auto"/>
            <w:bottom w:val="none" w:sz="0" w:space="0" w:color="auto"/>
            <w:right w:val="none" w:sz="0" w:space="0" w:color="auto"/>
          </w:divBdr>
        </w:div>
      </w:divsChild>
    </w:div>
    <w:div w:id="5865012">
      <w:bodyDiv w:val="1"/>
      <w:marLeft w:val="0"/>
      <w:marRight w:val="0"/>
      <w:marTop w:val="0"/>
      <w:marBottom w:val="0"/>
      <w:divBdr>
        <w:top w:val="none" w:sz="0" w:space="0" w:color="auto"/>
        <w:left w:val="none" w:sz="0" w:space="0" w:color="auto"/>
        <w:bottom w:val="none" w:sz="0" w:space="0" w:color="auto"/>
        <w:right w:val="none" w:sz="0" w:space="0" w:color="auto"/>
      </w:divBdr>
    </w:div>
    <w:div w:id="6055579">
      <w:bodyDiv w:val="1"/>
      <w:marLeft w:val="0"/>
      <w:marRight w:val="0"/>
      <w:marTop w:val="0"/>
      <w:marBottom w:val="0"/>
      <w:divBdr>
        <w:top w:val="none" w:sz="0" w:space="0" w:color="auto"/>
        <w:left w:val="none" w:sz="0" w:space="0" w:color="auto"/>
        <w:bottom w:val="none" w:sz="0" w:space="0" w:color="auto"/>
        <w:right w:val="none" w:sz="0" w:space="0" w:color="auto"/>
      </w:divBdr>
    </w:div>
    <w:div w:id="6254864">
      <w:bodyDiv w:val="1"/>
      <w:marLeft w:val="0"/>
      <w:marRight w:val="0"/>
      <w:marTop w:val="0"/>
      <w:marBottom w:val="0"/>
      <w:divBdr>
        <w:top w:val="none" w:sz="0" w:space="0" w:color="auto"/>
        <w:left w:val="none" w:sz="0" w:space="0" w:color="auto"/>
        <w:bottom w:val="none" w:sz="0" w:space="0" w:color="auto"/>
        <w:right w:val="none" w:sz="0" w:space="0" w:color="auto"/>
      </w:divBdr>
    </w:div>
    <w:div w:id="10181766">
      <w:bodyDiv w:val="1"/>
      <w:marLeft w:val="0"/>
      <w:marRight w:val="0"/>
      <w:marTop w:val="0"/>
      <w:marBottom w:val="0"/>
      <w:divBdr>
        <w:top w:val="none" w:sz="0" w:space="0" w:color="auto"/>
        <w:left w:val="none" w:sz="0" w:space="0" w:color="auto"/>
        <w:bottom w:val="none" w:sz="0" w:space="0" w:color="auto"/>
        <w:right w:val="none" w:sz="0" w:space="0" w:color="auto"/>
      </w:divBdr>
    </w:div>
    <w:div w:id="10182087">
      <w:bodyDiv w:val="1"/>
      <w:marLeft w:val="0"/>
      <w:marRight w:val="0"/>
      <w:marTop w:val="0"/>
      <w:marBottom w:val="0"/>
      <w:divBdr>
        <w:top w:val="none" w:sz="0" w:space="0" w:color="auto"/>
        <w:left w:val="none" w:sz="0" w:space="0" w:color="auto"/>
        <w:bottom w:val="none" w:sz="0" w:space="0" w:color="auto"/>
        <w:right w:val="none" w:sz="0" w:space="0" w:color="auto"/>
      </w:divBdr>
    </w:div>
    <w:div w:id="11811156">
      <w:bodyDiv w:val="1"/>
      <w:marLeft w:val="0"/>
      <w:marRight w:val="0"/>
      <w:marTop w:val="0"/>
      <w:marBottom w:val="0"/>
      <w:divBdr>
        <w:top w:val="none" w:sz="0" w:space="0" w:color="auto"/>
        <w:left w:val="none" w:sz="0" w:space="0" w:color="auto"/>
        <w:bottom w:val="none" w:sz="0" w:space="0" w:color="auto"/>
        <w:right w:val="none" w:sz="0" w:space="0" w:color="auto"/>
      </w:divBdr>
    </w:div>
    <w:div w:id="15742634">
      <w:bodyDiv w:val="1"/>
      <w:marLeft w:val="0"/>
      <w:marRight w:val="0"/>
      <w:marTop w:val="0"/>
      <w:marBottom w:val="0"/>
      <w:divBdr>
        <w:top w:val="none" w:sz="0" w:space="0" w:color="auto"/>
        <w:left w:val="none" w:sz="0" w:space="0" w:color="auto"/>
        <w:bottom w:val="none" w:sz="0" w:space="0" w:color="auto"/>
        <w:right w:val="none" w:sz="0" w:space="0" w:color="auto"/>
      </w:divBdr>
    </w:div>
    <w:div w:id="16275779">
      <w:bodyDiv w:val="1"/>
      <w:marLeft w:val="0"/>
      <w:marRight w:val="0"/>
      <w:marTop w:val="0"/>
      <w:marBottom w:val="0"/>
      <w:divBdr>
        <w:top w:val="none" w:sz="0" w:space="0" w:color="auto"/>
        <w:left w:val="none" w:sz="0" w:space="0" w:color="auto"/>
        <w:bottom w:val="none" w:sz="0" w:space="0" w:color="auto"/>
        <w:right w:val="none" w:sz="0" w:space="0" w:color="auto"/>
      </w:divBdr>
      <w:divsChild>
        <w:div w:id="1522892591">
          <w:marLeft w:val="480"/>
          <w:marRight w:val="0"/>
          <w:marTop w:val="0"/>
          <w:marBottom w:val="0"/>
          <w:divBdr>
            <w:top w:val="none" w:sz="0" w:space="0" w:color="auto"/>
            <w:left w:val="none" w:sz="0" w:space="0" w:color="auto"/>
            <w:bottom w:val="none" w:sz="0" w:space="0" w:color="auto"/>
            <w:right w:val="none" w:sz="0" w:space="0" w:color="auto"/>
          </w:divBdr>
        </w:div>
        <w:div w:id="1717706074">
          <w:marLeft w:val="480"/>
          <w:marRight w:val="0"/>
          <w:marTop w:val="0"/>
          <w:marBottom w:val="0"/>
          <w:divBdr>
            <w:top w:val="none" w:sz="0" w:space="0" w:color="auto"/>
            <w:left w:val="none" w:sz="0" w:space="0" w:color="auto"/>
            <w:bottom w:val="none" w:sz="0" w:space="0" w:color="auto"/>
            <w:right w:val="none" w:sz="0" w:space="0" w:color="auto"/>
          </w:divBdr>
        </w:div>
        <w:div w:id="110131365">
          <w:marLeft w:val="480"/>
          <w:marRight w:val="0"/>
          <w:marTop w:val="0"/>
          <w:marBottom w:val="0"/>
          <w:divBdr>
            <w:top w:val="none" w:sz="0" w:space="0" w:color="auto"/>
            <w:left w:val="none" w:sz="0" w:space="0" w:color="auto"/>
            <w:bottom w:val="none" w:sz="0" w:space="0" w:color="auto"/>
            <w:right w:val="none" w:sz="0" w:space="0" w:color="auto"/>
          </w:divBdr>
        </w:div>
        <w:div w:id="2058312744">
          <w:marLeft w:val="480"/>
          <w:marRight w:val="0"/>
          <w:marTop w:val="0"/>
          <w:marBottom w:val="0"/>
          <w:divBdr>
            <w:top w:val="none" w:sz="0" w:space="0" w:color="auto"/>
            <w:left w:val="none" w:sz="0" w:space="0" w:color="auto"/>
            <w:bottom w:val="none" w:sz="0" w:space="0" w:color="auto"/>
            <w:right w:val="none" w:sz="0" w:space="0" w:color="auto"/>
          </w:divBdr>
        </w:div>
        <w:div w:id="71700878">
          <w:marLeft w:val="480"/>
          <w:marRight w:val="0"/>
          <w:marTop w:val="0"/>
          <w:marBottom w:val="0"/>
          <w:divBdr>
            <w:top w:val="none" w:sz="0" w:space="0" w:color="auto"/>
            <w:left w:val="none" w:sz="0" w:space="0" w:color="auto"/>
            <w:bottom w:val="none" w:sz="0" w:space="0" w:color="auto"/>
            <w:right w:val="none" w:sz="0" w:space="0" w:color="auto"/>
          </w:divBdr>
        </w:div>
        <w:div w:id="402098">
          <w:marLeft w:val="480"/>
          <w:marRight w:val="0"/>
          <w:marTop w:val="0"/>
          <w:marBottom w:val="0"/>
          <w:divBdr>
            <w:top w:val="none" w:sz="0" w:space="0" w:color="auto"/>
            <w:left w:val="none" w:sz="0" w:space="0" w:color="auto"/>
            <w:bottom w:val="none" w:sz="0" w:space="0" w:color="auto"/>
            <w:right w:val="none" w:sz="0" w:space="0" w:color="auto"/>
          </w:divBdr>
        </w:div>
        <w:div w:id="347146914">
          <w:marLeft w:val="480"/>
          <w:marRight w:val="0"/>
          <w:marTop w:val="0"/>
          <w:marBottom w:val="0"/>
          <w:divBdr>
            <w:top w:val="none" w:sz="0" w:space="0" w:color="auto"/>
            <w:left w:val="none" w:sz="0" w:space="0" w:color="auto"/>
            <w:bottom w:val="none" w:sz="0" w:space="0" w:color="auto"/>
            <w:right w:val="none" w:sz="0" w:space="0" w:color="auto"/>
          </w:divBdr>
        </w:div>
        <w:div w:id="37971358">
          <w:marLeft w:val="480"/>
          <w:marRight w:val="0"/>
          <w:marTop w:val="0"/>
          <w:marBottom w:val="0"/>
          <w:divBdr>
            <w:top w:val="none" w:sz="0" w:space="0" w:color="auto"/>
            <w:left w:val="none" w:sz="0" w:space="0" w:color="auto"/>
            <w:bottom w:val="none" w:sz="0" w:space="0" w:color="auto"/>
            <w:right w:val="none" w:sz="0" w:space="0" w:color="auto"/>
          </w:divBdr>
        </w:div>
        <w:div w:id="373232085">
          <w:marLeft w:val="480"/>
          <w:marRight w:val="0"/>
          <w:marTop w:val="0"/>
          <w:marBottom w:val="0"/>
          <w:divBdr>
            <w:top w:val="none" w:sz="0" w:space="0" w:color="auto"/>
            <w:left w:val="none" w:sz="0" w:space="0" w:color="auto"/>
            <w:bottom w:val="none" w:sz="0" w:space="0" w:color="auto"/>
            <w:right w:val="none" w:sz="0" w:space="0" w:color="auto"/>
          </w:divBdr>
        </w:div>
        <w:div w:id="579753220">
          <w:marLeft w:val="480"/>
          <w:marRight w:val="0"/>
          <w:marTop w:val="0"/>
          <w:marBottom w:val="0"/>
          <w:divBdr>
            <w:top w:val="none" w:sz="0" w:space="0" w:color="auto"/>
            <w:left w:val="none" w:sz="0" w:space="0" w:color="auto"/>
            <w:bottom w:val="none" w:sz="0" w:space="0" w:color="auto"/>
            <w:right w:val="none" w:sz="0" w:space="0" w:color="auto"/>
          </w:divBdr>
        </w:div>
        <w:div w:id="322633967">
          <w:marLeft w:val="480"/>
          <w:marRight w:val="0"/>
          <w:marTop w:val="0"/>
          <w:marBottom w:val="0"/>
          <w:divBdr>
            <w:top w:val="none" w:sz="0" w:space="0" w:color="auto"/>
            <w:left w:val="none" w:sz="0" w:space="0" w:color="auto"/>
            <w:bottom w:val="none" w:sz="0" w:space="0" w:color="auto"/>
            <w:right w:val="none" w:sz="0" w:space="0" w:color="auto"/>
          </w:divBdr>
        </w:div>
        <w:div w:id="1322197046">
          <w:marLeft w:val="480"/>
          <w:marRight w:val="0"/>
          <w:marTop w:val="0"/>
          <w:marBottom w:val="0"/>
          <w:divBdr>
            <w:top w:val="none" w:sz="0" w:space="0" w:color="auto"/>
            <w:left w:val="none" w:sz="0" w:space="0" w:color="auto"/>
            <w:bottom w:val="none" w:sz="0" w:space="0" w:color="auto"/>
            <w:right w:val="none" w:sz="0" w:space="0" w:color="auto"/>
          </w:divBdr>
        </w:div>
        <w:div w:id="1053039008">
          <w:marLeft w:val="480"/>
          <w:marRight w:val="0"/>
          <w:marTop w:val="0"/>
          <w:marBottom w:val="0"/>
          <w:divBdr>
            <w:top w:val="none" w:sz="0" w:space="0" w:color="auto"/>
            <w:left w:val="none" w:sz="0" w:space="0" w:color="auto"/>
            <w:bottom w:val="none" w:sz="0" w:space="0" w:color="auto"/>
            <w:right w:val="none" w:sz="0" w:space="0" w:color="auto"/>
          </w:divBdr>
        </w:div>
        <w:div w:id="493645563">
          <w:marLeft w:val="480"/>
          <w:marRight w:val="0"/>
          <w:marTop w:val="0"/>
          <w:marBottom w:val="0"/>
          <w:divBdr>
            <w:top w:val="none" w:sz="0" w:space="0" w:color="auto"/>
            <w:left w:val="none" w:sz="0" w:space="0" w:color="auto"/>
            <w:bottom w:val="none" w:sz="0" w:space="0" w:color="auto"/>
            <w:right w:val="none" w:sz="0" w:space="0" w:color="auto"/>
          </w:divBdr>
        </w:div>
        <w:div w:id="1252852452">
          <w:marLeft w:val="480"/>
          <w:marRight w:val="0"/>
          <w:marTop w:val="0"/>
          <w:marBottom w:val="0"/>
          <w:divBdr>
            <w:top w:val="none" w:sz="0" w:space="0" w:color="auto"/>
            <w:left w:val="none" w:sz="0" w:space="0" w:color="auto"/>
            <w:bottom w:val="none" w:sz="0" w:space="0" w:color="auto"/>
            <w:right w:val="none" w:sz="0" w:space="0" w:color="auto"/>
          </w:divBdr>
        </w:div>
        <w:div w:id="1673604246">
          <w:marLeft w:val="480"/>
          <w:marRight w:val="0"/>
          <w:marTop w:val="0"/>
          <w:marBottom w:val="0"/>
          <w:divBdr>
            <w:top w:val="none" w:sz="0" w:space="0" w:color="auto"/>
            <w:left w:val="none" w:sz="0" w:space="0" w:color="auto"/>
            <w:bottom w:val="none" w:sz="0" w:space="0" w:color="auto"/>
            <w:right w:val="none" w:sz="0" w:space="0" w:color="auto"/>
          </w:divBdr>
        </w:div>
        <w:div w:id="14773904">
          <w:marLeft w:val="480"/>
          <w:marRight w:val="0"/>
          <w:marTop w:val="0"/>
          <w:marBottom w:val="0"/>
          <w:divBdr>
            <w:top w:val="none" w:sz="0" w:space="0" w:color="auto"/>
            <w:left w:val="none" w:sz="0" w:space="0" w:color="auto"/>
            <w:bottom w:val="none" w:sz="0" w:space="0" w:color="auto"/>
            <w:right w:val="none" w:sz="0" w:space="0" w:color="auto"/>
          </w:divBdr>
        </w:div>
        <w:div w:id="1083264219">
          <w:marLeft w:val="480"/>
          <w:marRight w:val="0"/>
          <w:marTop w:val="0"/>
          <w:marBottom w:val="0"/>
          <w:divBdr>
            <w:top w:val="none" w:sz="0" w:space="0" w:color="auto"/>
            <w:left w:val="none" w:sz="0" w:space="0" w:color="auto"/>
            <w:bottom w:val="none" w:sz="0" w:space="0" w:color="auto"/>
            <w:right w:val="none" w:sz="0" w:space="0" w:color="auto"/>
          </w:divBdr>
        </w:div>
        <w:div w:id="367486260">
          <w:marLeft w:val="480"/>
          <w:marRight w:val="0"/>
          <w:marTop w:val="0"/>
          <w:marBottom w:val="0"/>
          <w:divBdr>
            <w:top w:val="none" w:sz="0" w:space="0" w:color="auto"/>
            <w:left w:val="none" w:sz="0" w:space="0" w:color="auto"/>
            <w:bottom w:val="none" w:sz="0" w:space="0" w:color="auto"/>
            <w:right w:val="none" w:sz="0" w:space="0" w:color="auto"/>
          </w:divBdr>
        </w:div>
        <w:div w:id="655380312">
          <w:marLeft w:val="480"/>
          <w:marRight w:val="0"/>
          <w:marTop w:val="0"/>
          <w:marBottom w:val="0"/>
          <w:divBdr>
            <w:top w:val="none" w:sz="0" w:space="0" w:color="auto"/>
            <w:left w:val="none" w:sz="0" w:space="0" w:color="auto"/>
            <w:bottom w:val="none" w:sz="0" w:space="0" w:color="auto"/>
            <w:right w:val="none" w:sz="0" w:space="0" w:color="auto"/>
          </w:divBdr>
        </w:div>
        <w:div w:id="262106995">
          <w:marLeft w:val="480"/>
          <w:marRight w:val="0"/>
          <w:marTop w:val="0"/>
          <w:marBottom w:val="0"/>
          <w:divBdr>
            <w:top w:val="none" w:sz="0" w:space="0" w:color="auto"/>
            <w:left w:val="none" w:sz="0" w:space="0" w:color="auto"/>
            <w:bottom w:val="none" w:sz="0" w:space="0" w:color="auto"/>
            <w:right w:val="none" w:sz="0" w:space="0" w:color="auto"/>
          </w:divBdr>
        </w:div>
        <w:div w:id="727145085">
          <w:marLeft w:val="480"/>
          <w:marRight w:val="0"/>
          <w:marTop w:val="0"/>
          <w:marBottom w:val="0"/>
          <w:divBdr>
            <w:top w:val="none" w:sz="0" w:space="0" w:color="auto"/>
            <w:left w:val="none" w:sz="0" w:space="0" w:color="auto"/>
            <w:bottom w:val="none" w:sz="0" w:space="0" w:color="auto"/>
            <w:right w:val="none" w:sz="0" w:space="0" w:color="auto"/>
          </w:divBdr>
        </w:div>
        <w:div w:id="2129158837">
          <w:marLeft w:val="480"/>
          <w:marRight w:val="0"/>
          <w:marTop w:val="0"/>
          <w:marBottom w:val="0"/>
          <w:divBdr>
            <w:top w:val="none" w:sz="0" w:space="0" w:color="auto"/>
            <w:left w:val="none" w:sz="0" w:space="0" w:color="auto"/>
            <w:bottom w:val="none" w:sz="0" w:space="0" w:color="auto"/>
            <w:right w:val="none" w:sz="0" w:space="0" w:color="auto"/>
          </w:divBdr>
        </w:div>
        <w:div w:id="1590770735">
          <w:marLeft w:val="480"/>
          <w:marRight w:val="0"/>
          <w:marTop w:val="0"/>
          <w:marBottom w:val="0"/>
          <w:divBdr>
            <w:top w:val="none" w:sz="0" w:space="0" w:color="auto"/>
            <w:left w:val="none" w:sz="0" w:space="0" w:color="auto"/>
            <w:bottom w:val="none" w:sz="0" w:space="0" w:color="auto"/>
            <w:right w:val="none" w:sz="0" w:space="0" w:color="auto"/>
          </w:divBdr>
        </w:div>
        <w:div w:id="2096705560">
          <w:marLeft w:val="480"/>
          <w:marRight w:val="0"/>
          <w:marTop w:val="0"/>
          <w:marBottom w:val="0"/>
          <w:divBdr>
            <w:top w:val="none" w:sz="0" w:space="0" w:color="auto"/>
            <w:left w:val="none" w:sz="0" w:space="0" w:color="auto"/>
            <w:bottom w:val="none" w:sz="0" w:space="0" w:color="auto"/>
            <w:right w:val="none" w:sz="0" w:space="0" w:color="auto"/>
          </w:divBdr>
        </w:div>
        <w:div w:id="585960613">
          <w:marLeft w:val="480"/>
          <w:marRight w:val="0"/>
          <w:marTop w:val="0"/>
          <w:marBottom w:val="0"/>
          <w:divBdr>
            <w:top w:val="none" w:sz="0" w:space="0" w:color="auto"/>
            <w:left w:val="none" w:sz="0" w:space="0" w:color="auto"/>
            <w:bottom w:val="none" w:sz="0" w:space="0" w:color="auto"/>
            <w:right w:val="none" w:sz="0" w:space="0" w:color="auto"/>
          </w:divBdr>
        </w:div>
        <w:div w:id="854541365">
          <w:marLeft w:val="480"/>
          <w:marRight w:val="0"/>
          <w:marTop w:val="0"/>
          <w:marBottom w:val="0"/>
          <w:divBdr>
            <w:top w:val="none" w:sz="0" w:space="0" w:color="auto"/>
            <w:left w:val="none" w:sz="0" w:space="0" w:color="auto"/>
            <w:bottom w:val="none" w:sz="0" w:space="0" w:color="auto"/>
            <w:right w:val="none" w:sz="0" w:space="0" w:color="auto"/>
          </w:divBdr>
        </w:div>
        <w:div w:id="1052264493">
          <w:marLeft w:val="480"/>
          <w:marRight w:val="0"/>
          <w:marTop w:val="0"/>
          <w:marBottom w:val="0"/>
          <w:divBdr>
            <w:top w:val="none" w:sz="0" w:space="0" w:color="auto"/>
            <w:left w:val="none" w:sz="0" w:space="0" w:color="auto"/>
            <w:bottom w:val="none" w:sz="0" w:space="0" w:color="auto"/>
            <w:right w:val="none" w:sz="0" w:space="0" w:color="auto"/>
          </w:divBdr>
        </w:div>
        <w:div w:id="315888569">
          <w:marLeft w:val="480"/>
          <w:marRight w:val="0"/>
          <w:marTop w:val="0"/>
          <w:marBottom w:val="0"/>
          <w:divBdr>
            <w:top w:val="none" w:sz="0" w:space="0" w:color="auto"/>
            <w:left w:val="none" w:sz="0" w:space="0" w:color="auto"/>
            <w:bottom w:val="none" w:sz="0" w:space="0" w:color="auto"/>
            <w:right w:val="none" w:sz="0" w:space="0" w:color="auto"/>
          </w:divBdr>
        </w:div>
        <w:div w:id="1056972018">
          <w:marLeft w:val="480"/>
          <w:marRight w:val="0"/>
          <w:marTop w:val="0"/>
          <w:marBottom w:val="0"/>
          <w:divBdr>
            <w:top w:val="none" w:sz="0" w:space="0" w:color="auto"/>
            <w:left w:val="none" w:sz="0" w:space="0" w:color="auto"/>
            <w:bottom w:val="none" w:sz="0" w:space="0" w:color="auto"/>
            <w:right w:val="none" w:sz="0" w:space="0" w:color="auto"/>
          </w:divBdr>
        </w:div>
        <w:div w:id="325131527">
          <w:marLeft w:val="480"/>
          <w:marRight w:val="0"/>
          <w:marTop w:val="0"/>
          <w:marBottom w:val="0"/>
          <w:divBdr>
            <w:top w:val="none" w:sz="0" w:space="0" w:color="auto"/>
            <w:left w:val="none" w:sz="0" w:space="0" w:color="auto"/>
            <w:bottom w:val="none" w:sz="0" w:space="0" w:color="auto"/>
            <w:right w:val="none" w:sz="0" w:space="0" w:color="auto"/>
          </w:divBdr>
        </w:div>
        <w:div w:id="346062743">
          <w:marLeft w:val="480"/>
          <w:marRight w:val="0"/>
          <w:marTop w:val="0"/>
          <w:marBottom w:val="0"/>
          <w:divBdr>
            <w:top w:val="none" w:sz="0" w:space="0" w:color="auto"/>
            <w:left w:val="none" w:sz="0" w:space="0" w:color="auto"/>
            <w:bottom w:val="none" w:sz="0" w:space="0" w:color="auto"/>
            <w:right w:val="none" w:sz="0" w:space="0" w:color="auto"/>
          </w:divBdr>
        </w:div>
        <w:div w:id="1599361669">
          <w:marLeft w:val="480"/>
          <w:marRight w:val="0"/>
          <w:marTop w:val="0"/>
          <w:marBottom w:val="0"/>
          <w:divBdr>
            <w:top w:val="none" w:sz="0" w:space="0" w:color="auto"/>
            <w:left w:val="none" w:sz="0" w:space="0" w:color="auto"/>
            <w:bottom w:val="none" w:sz="0" w:space="0" w:color="auto"/>
            <w:right w:val="none" w:sz="0" w:space="0" w:color="auto"/>
          </w:divBdr>
        </w:div>
        <w:div w:id="1789927118">
          <w:marLeft w:val="480"/>
          <w:marRight w:val="0"/>
          <w:marTop w:val="0"/>
          <w:marBottom w:val="0"/>
          <w:divBdr>
            <w:top w:val="none" w:sz="0" w:space="0" w:color="auto"/>
            <w:left w:val="none" w:sz="0" w:space="0" w:color="auto"/>
            <w:bottom w:val="none" w:sz="0" w:space="0" w:color="auto"/>
            <w:right w:val="none" w:sz="0" w:space="0" w:color="auto"/>
          </w:divBdr>
        </w:div>
        <w:div w:id="1463498285">
          <w:marLeft w:val="480"/>
          <w:marRight w:val="0"/>
          <w:marTop w:val="0"/>
          <w:marBottom w:val="0"/>
          <w:divBdr>
            <w:top w:val="none" w:sz="0" w:space="0" w:color="auto"/>
            <w:left w:val="none" w:sz="0" w:space="0" w:color="auto"/>
            <w:bottom w:val="none" w:sz="0" w:space="0" w:color="auto"/>
            <w:right w:val="none" w:sz="0" w:space="0" w:color="auto"/>
          </w:divBdr>
        </w:div>
        <w:div w:id="2140026779">
          <w:marLeft w:val="480"/>
          <w:marRight w:val="0"/>
          <w:marTop w:val="0"/>
          <w:marBottom w:val="0"/>
          <w:divBdr>
            <w:top w:val="none" w:sz="0" w:space="0" w:color="auto"/>
            <w:left w:val="none" w:sz="0" w:space="0" w:color="auto"/>
            <w:bottom w:val="none" w:sz="0" w:space="0" w:color="auto"/>
            <w:right w:val="none" w:sz="0" w:space="0" w:color="auto"/>
          </w:divBdr>
        </w:div>
        <w:div w:id="1259026054">
          <w:marLeft w:val="480"/>
          <w:marRight w:val="0"/>
          <w:marTop w:val="0"/>
          <w:marBottom w:val="0"/>
          <w:divBdr>
            <w:top w:val="none" w:sz="0" w:space="0" w:color="auto"/>
            <w:left w:val="none" w:sz="0" w:space="0" w:color="auto"/>
            <w:bottom w:val="none" w:sz="0" w:space="0" w:color="auto"/>
            <w:right w:val="none" w:sz="0" w:space="0" w:color="auto"/>
          </w:divBdr>
        </w:div>
        <w:div w:id="1459491623">
          <w:marLeft w:val="480"/>
          <w:marRight w:val="0"/>
          <w:marTop w:val="0"/>
          <w:marBottom w:val="0"/>
          <w:divBdr>
            <w:top w:val="none" w:sz="0" w:space="0" w:color="auto"/>
            <w:left w:val="none" w:sz="0" w:space="0" w:color="auto"/>
            <w:bottom w:val="none" w:sz="0" w:space="0" w:color="auto"/>
            <w:right w:val="none" w:sz="0" w:space="0" w:color="auto"/>
          </w:divBdr>
        </w:div>
        <w:div w:id="1607611439">
          <w:marLeft w:val="480"/>
          <w:marRight w:val="0"/>
          <w:marTop w:val="0"/>
          <w:marBottom w:val="0"/>
          <w:divBdr>
            <w:top w:val="none" w:sz="0" w:space="0" w:color="auto"/>
            <w:left w:val="none" w:sz="0" w:space="0" w:color="auto"/>
            <w:bottom w:val="none" w:sz="0" w:space="0" w:color="auto"/>
            <w:right w:val="none" w:sz="0" w:space="0" w:color="auto"/>
          </w:divBdr>
        </w:div>
        <w:div w:id="2119641722">
          <w:marLeft w:val="480"/>
          <w:marRight w:val="0"/>
          <w:marTop w:val="0"/>
          <w:marBottom w:val="0"/>
          <w:divBdr>
            <w:top w:val="none" w:sz="0" w:space="0" w:color="auto"/>
            <w:left w:val="none" w:sz="0" w:space="0" w:color="auto"/>
            <w:bottom w:val="none" w:sz="0" w:space="0" w:color="auto"/>
            <w:right w:val="none" w:sz="0" w:space="0" w:color="auto"/>
          </w:divBdr>
        </w:div>
        <w:div w:id="832525260">
          <w:marLeft w:val="480"/>
          <w:marRight w:val="0"/>
          <w:marTop w:val="0"/>
          <w:marBottom w:val="0"/>
          <w:divBdr>
            <w:top w:val="none" w:sz="0" w:space="0" w:color="auto"/>
            <w:left w:val="none" w:sz="0" w:space="0" w:color="auto"/>
            <w:bottom w:val="none" w:sz="0" w:space="0" w:color="auto"/>
            <w:right w:val="none" w:sz="0" w:space="0" w:color="auto"/>
          </w:divBdr>
        </w:div>
        <w:div w:id="1291280188">
          <w:marLeft w:val="480"/>
          <w:marRight w:val="0"/>
          <w:marTop w:val="0"/>
          <w:marBottom w:val="0"/>
          <w:divBdr>
            <w:top w:val="none" w:sz="0" w:space="0" w:color="auto"/>
            <w:left w:val="none" w:sz="0" w:space="0" w:color="auto"/>
            <w:bottom w:val="none" w:sz="0" w:space="0" w:color="auto"/>
            <w:right w:val="none" w:sz="0" w:space="0" w:color="auto"/>
          </w:divBdr>
        </w:div>
        <w:div w:id="471143070">
          <w:marLeft w:val="480"/>
          <w:marRight w:val="0"/>
          <w:marTop w:val="0"/>
          <w:marBottom w:val="0"/>
          <w:divBdr>
            <w:top w:val="none" w:sz="0" w:space="0" w:color="auto"/>
            <w:left w:val="none" w:sz="0" w:space="0" w:color="auto"/>
            <w:bottom w:val="none" w:sz="0" w:space="0" w:color="auto"/>
            <w:right w:val="none" w:sz="0" w:space="0" w:color="auto"/>
          </w:divBdr>
        </w:div>
        <w:div w:id="1284309985">
          <w:marLeft w:val="480"/>
          <w:marRight w:val="0"/>
          <w:marTop w:val="0"/>
          <w:marBottom w:val="0"/>
          <w:divBdr>
            <w:top w:val="none" w:sz="0" w:space="0" w:color="auto"/>
            <w:left w:val="none" w:sz="0" w:space="0" w:color="auto"/>
            <w:bottom w:val="none" w:sz="0" w:space="0" w:color="auto"/>
            <w:right w:val="none" w:sz="0" w:space="0" w:color="auto"/>
          </w:divBdr>
        </w:div>
        <w:div w:id="1230380210">
          <w:marLeft w:val="480"/>
          <w:marRight w:val="0"/>
          <w:marTop w:val="0"/>
          <w:marBottom w:val="0"/>
          <w:divBdr>
            <w:top w:val="none" w:sz="0" w:space="0" w:color="auto"/>
            <w:left w:val="none" w:sz="0" w:space="0" w:color="auto"/>
            <w:bottom w:val="none" w:sz="0" w:space="0" w:color="auto"/>
            <w:right w:val="none" w:sz="0" w:space="0" w:color="auto"/>
          </w:divBdr>
        </w:div>
        <w:div w:id="1966496488">
          <w:marLeft w:val="480"/>
          <w:marRight w:val="0"/>
          <w:marTop w:val="0"/>
          <w:marBottom w:val="0"/>
          <w:divBdr>
            <w:top w:val="none" w:sz="0" w:space="0" w:color="auto"/>
            <w:left w:val="none" w:sz="0" w:space="0" w:color="auto"/>
            <w:bottom w:val="none" w:sz="0" w:space="0" w:color="auto"/>
            <w:right w:val="none" w:sz="0" w:space="0" w:color="auto"/>
          </w:divBdr>
        </w:div>
        <w:div w:id="639111756">
          <w:marLeft w:val="480"/>
          <w:marRight w:val="0"/>
          <w:marTop w:val="0"/>
          <w:marBottom w:val="0"/>
          <w:divBdr>
            <w:top w:val="none" w:sz="0" w:space="0" w:color="auto"/>
            <w:left w:val="none" w:sz="0" w:space="0" w:color="auto"/>
            <w:bottom w:val="none" w:sz="0" w:space="0" w:color="auto"/>
            <w:right w:val="none" w:sz="0" w:space="0" w:color="auto"/>
          </w:divBdr>
        </w:div>
        <w:div w:id="2102335150">
          <w:marLeft w:val="480"/>
          <w:marRight w:val="0"/>
          <w:marTop w:val="0"/>
          <w:marBottom w:val="0"/>
          <w:divBdr>
            <w:top w:val="none" w:sz="0" w:space="0" w:color="auto"/>
            <w:left w:val="none" w:sz="0" w:space="0" w:color="auto"/>
            <w:bottom w:val="none" w:sz="0" w:space="0" w:color="auto"/>
            <w:right w:val="none" w:sz="0" w:space="0" w:color="auto"/>
          </w:divBdr>
        </w:div>
        <w:div w:id="684013802">
          <w:marLeft w:val="480"/>
          <w:marRight w:val="0"/>
          <w:marTop w:val="0"/>
          <w:marBottom w:val="0"/>
          <w:divBdr>
            <w:top w:val="none" w:sz="0" w:space="0" w:color="auto"/>
            <w:left w:val="none" w:sz="0" w:space="0" w:color="auto"/>
            <w:bottom w:val="none" w:sz="0" w:space="0" w:color="auto"/>
            <w:right w:val="none" w:sz="0" w:space="0" w:color="auto"/>
          </w:divBdr>
        </w:div>
      </w:divsChild>
    </w:div>
    <w:div w:id="17658793">
      <w:bodyDiv w:val="1"/>
      <w:marLeft w:val="0"/>
      <w:marRight w:val="0"/>
      <w:marTop w:val="0"/>
      <w:marBottom w:val="0"/>
      <w:divBdr>
        <w:top w:val="none" w:sz="0" w:space="0" w:color="auto"/>
        <w:left w:val="none" w:sz="0" w:space="0" w:color="auto"/>
        <w:bottom w:val="none" w:sz="0" w:space="0" w:color="auto"/>
        <w:right w:val="none" w:sz="0" w:space="0" w:color="auto"/>
      </w:divBdr>
    </w:div>
    <w:div w:id="19404389">
      <w:bodyDiv w:val="1"/>
      <w:marLeft w:val="0"/>
      <w:marRight w:val="0"/>
      <w:marTop w:val="0"/>
      <w:marBottom w:val="0"/>
      <w:divBdr>
        <w:top w:val="none" w:sz="0" w:space="0" w:color="auto"/>
        <w:left w:val="none" w:sz="0" w:space="0" w:color="auto"/>
        <w:bottom w:val="none" w:sz="0" w:space="0" w:color="auto"/>
        <w:right w:val="none" w:sz="0" w:space="0" w:color="auto"/>
      </w:divBdr>
    </w:div>
    <w:div w:id="20017634">
      <w:bodyDiv w:val="1"/>
      <w:marLeft w:val="0"/>
      <w:marRight w:val="0"/>
      <w:marTop w:val="0"/>
      <w:marBottom w:val="0"/>
      <w:divBdr>
        <w:top w:val="none" w:sz="0" w:space="0" w:color="auto"/>
        <w:left w:val="none" w:sz="0" w:space="0" w:color="auto"/>
        <w:bottom w:val="none" w:sz="0" w:space="0" w:color="auto"/>
        <w:right w:val="none" w:sz="0" w:space="0" w:color="auto"/>
      </w:divBdr>
    </w:div>
    <w:div w:id="21320973">
      <w:bodyDiv w:val="1"/>
      <w:marLeft w:val="0"/>
      <w:marRight w:val="0"/>
      <w:marTop w:val="0"/>
      <w:marBottom w:val="0"/>
      <w:divBdr>
        <w:top w:val="none" w:sz="0" w:space="0" w:color="auto"/>
        <w:left w:val="none" w:sz="0" w:space="0" w:color="auto"/>
        <w:bottom w:val="none" w:sz="0" w:space="0" w:color="auto"/>
        <w:right w:val="none" w:sz="0" w:space="0" w:color="auto"/>
      </w:divBdr>
    </w:div>
    <w:div w:id="23137455">
      <w:bodyDiv w:val="1"/>
      <w:marLeft w:val="0"/>
      <w:marRight w:val="0"/>
      <w:marTop w:val="0"/>
      <w:marBottom w:val="0"/>
      <w:divBdr>
        <w:top w:val="none" w:sz="0" w:space="0" w:color="auto"/>
        <w:left w:val="none" w:sz="0" w:space="0" w:color="auto"/>
        <w:bottom w:val="none" w:sz="0" w:space="0" w:color="auto"/>
        <w:right w:val="none" w:sz="0" w:space="0" w:color="auto"/>
      </w:divBdr>
    </w:div>
    <w:div w:id="23870223">
      <w:bodyDiv w:val="1"/>
      <w:marLeft w:val="0"/>
      <w:marRight w:val="0"/>
      <w:marTop w:val="0"/>
      <w:marBottom w:val="0"/>
      <w:divBdr>
        <w:top w:val="none" w:sz="0" w:space="0" w:color="auto"/>
        <w:left w:val="none" w:sz="0" w:space="0" w:color="auto"/>
        <w:bottom w:val="none" w:sz="0" w:space="0" w:color="auto"/>
        <w:right w:val="none" w:sz="0" w:space="0" w:color="auto"/>
      </w:divBdr>
    </w:div>
    <w:div w:id="23949656">
      <w:bodyDiv w:val="1"/>
      <w:marLeft w:val="0"/>
      <w:marRight w:val="0"/>
      <w:marTop w:val="0"/>
      <w:marBottom w:val="0"/>
      <w:divBdr>
        <w:top w:val="none" w:sz="0" w:space="0" w:color="auto"/>
        <w:left w:val="none" w:sz="0" w:space="0" w:color="auto"/>
        <w:bottom w:val="none" w:sz="0" w:space="0" w:color="auto"/>
        <w:right w:val="none" w:sz="0" w:space="0" w:color="auto"/>
      </w:divBdr>
    </w:div>
    <w:div w:id="29889321">
      <w:bodyDiv w:val="1"/>
      <w:marLeft w:val="0"/>
      <w:marRight w:val="0"/>
      <w:marTop w:val="0"/>
      <w:marBottom w:val="0"/>
      <w:divBdr>
        <w:top w:val="none" w:sz="0" w:space="0" w:color="auto"/>
        <w:left w:val="none" w:sz="0" w:space="0" w:color="auto"/>
        <w:bottom w:val="none" w:sz="0" w:space="0" w:color="auto"/>
        <w:right w:val="none" w:sz="0" w:space="0" w:color="auto"/>
      </w:divBdr>
    </w:div>
    <w:div w:id="30375932">
      <w:bodyDiv w:val="1"/>
      <w:marLeft w:val="0"/>
      <w:marRight w:val="0"/>
      <w:marTop w:val="0"/>
      <w:marBottom w:val="0"/>
      <w:divBdr>
        <w:top w:val="none" w:sz="0" w:space="0" w:color="auto"/>
        <w:left w:val="none" w:sz="0" w:space="0" w:color="auto"/>
        <w:bottom w:val="none" w:sz="0" w:space="0" w:color="auto"/>
        <w:right w:val="none" w:sz="0" w:space="0" w:color="auto"/>
      </w:divBdr>
    </w:div>
    <w:div w:id="32272752">
      <w:bodyDiv w:val="1"/>
      <w:marLeft w:val="0"/>
      <w:marRight w:val="0"/>
      <w:marTop w:val="0"/>
      <w:marBottom w:val="0"/>
      <w:divBdr>
        <w:top w:val="none" w:sz="0" w:space="0" w:color="auto"/>
        <w:left w:val="none" w:sz="0" w:space="0" w:color="auto"/>
        <w:bottom w:val="none" w:sz="0" w:space="0" w:color="auto"/>
        <w:right w:val="none" w:sz="0" w:space="0" w:color="auto"/>
      </w:divBdr>
    </w:div>
    <w:div w:id="33508612">
      <w:bodyDiv w:val="1"/>
      <w:marLeft w:val="0"/>
      <w:marRight w:val="0"/>
      <w:marTop w:val="0"/>
      <w:marBottom w:val="0"/>
      <w:divBdr>
        <w:top w:val="none" w:sz="0" w:space="0" w:color="auto"/>
        <w:left w:val="none" w:sz="0" w:space="0" w:color="auto"/>
        <w:bottom w:val="none" w:sz="0" w:space="0" w:color="auto"/>
        <w:right w:val="none" w:sz="0" w:space="0" w:color="auto"/>
      </w:divBdr>
    </w:div>
    <w:div w:id="34739138">
      <w:bodyDiv w:val="1"/>
      <w:marLeft w:val="0"/>
      <w:marRight w:val="0"/>
      <w:marTop w:val="0"/>
      <w:marBottom w:val="0"/>
      <w:divBdr>
        <w:top w:val="none" w:sz="0" w:space="0" w:color="auto"/>
        <w:left w:val="none" w:sz="0" w:space="0" w:color="auto"/>
        <w:bottom w:val="none" w:sz="0" w:space="0" w:color="auto"/>
        <w:right w:val="none" w:sz="0" w:space="0" w:color="auto"/>
      </w:divBdr>
    </w:div>
    <w:div w:id="35199807">
      <w:bodyDiv w:val="1"/>
      <w:marLeft w:val="0"/>
      <w:marRight w:val="0"/>
      <w:marTop w:val="0"/>
      <w:marBottom w:val="0"/>
      <w:divBdr>
        <w:top w:val="none" w:sz="0" w:space="0" w:color="auto"/>
        <w:left w:val="none" w:sz="0" w:space="0" w:color="auto"/>
        <w:bottom w:val="none" w:sz="0" w:space="0" w:color="auto"/>
        <w:right w:val="none" w:sz="0" w:space="0" w:color="auto"/>
      </w:divBdr>
      <w:divsChild>
        <w:div w:id="49160152">
          <w:marLeft w:val="480"/>
          <w:marRight w:val="0"/>
          <w:marTop w:val="0"/>
          <w:marBottom w:val="0"/>
          <w:divBdr>
            <w:top w:val="none" w:sz="0" w:space="0" w:color="auto"/>
            <w:left w:val="none" w:sz="0" w:space="0" w:color="auto"/>
            <w:bottom w:val="none" w:sz="0" w:space="0" w:color="auto"/>
            <w:right w:val="none" w:sz="0" w:space="0" w:color="auto"/>
          </w:divBdr>
        </w:div>
        <w:div w:id="947810523">
          <w:marLeft w:val="480"/>
          <w:marRight w:val="0"/>
          <w:marTop w:val="0"/>
          <w:marBottom w:val="0"/>
          <w:divBdr>
            <w:top w:val="none" w:sz="0" w:space="0" w:color="auto"/>
            <w:left w:val="none" w:sz="0" w:space="0" w:color="auto"/>
            <w:bottom w:val="none" w:sz="0" w:space="0" w:color="auto"/>
            <w:right w:val="none" w:sz="0" w:space="0" w:color="auto"/>
          </w:divBdr>
        </w:div>
        <w:div w:id="845292853">
          <w:marLeft w:val="480"/>
          <w:marRight w:val="0"/>
          <w:marTop w:val="0"/>
          <w:marBottom w:val="0"/>
          <w:divBdr>
            <w:top w:val="none" w:sz="0" w:space="0" w:color="auto"/>
            <w:left w:val="none" w:sz="0" w:space="0" w:color="auto"/>
            <w:bottom w:val="none" w:sz="0" w:space="0" w:color="auto"/>
            <w:right w:val="none" w:sz="0" w:space="0" w:color="auto"/>
          </w:divBdr>
        </w:div>
        <w:div w:id="103303973">
          <w:marLeft w:val="480"/>
          <w:marRight w:val="0"/>
          <w:marTop w:val="0"/>
          <w:marBottom w:val="0"/>
          <w:divBdr>
            <w:top w:val="none" w:sz="0" w:space="0" w:color="auto"/>
            <w:left w:val="none" w:sz="0" w:space="0" w:color="auto"/>
            <w:bottom w:val="none" w:sz="0" w:space="0" w:color="auto"/>
            <w:right w:val="none" w:sz="0" w:space="0" w:color="auto"/>
          </w:divBdr>
        </w:div>
        <w:div w:id="1684820039">
          <w:marLeft w:val="480"/>
          <w:marRight w:val="0"/>
          <w:marTop w:val="0"/>
          <w:marBottom w:val="0"/>
          <w:divBdr>
            <w:top w:val="none" w:sz="0" w:space="0" w:color="auto"/>
            <w:left w:val="none" w:sz="0" w:space="0" w:color="auto"/>
            <w:bottom w:val="none" w:sz="0" w:space="0" w:color="auto"/>
            <w:right w:val="none" w:sz="0" w:space="0" w:color="auto"/>
          </w:divBdr>
        </w:div>
        <w:div w:id="1104812366">
          <w:marLeft w:val="480"/>
          <w:marRight w:val="0"/>
          <w:marTop w:val="0"/>
          <w:marBottom w:val="0"/>
          <w:divBdr>
            <w:top w:val="none" w:sz="0" w:space="0" w:color="auto"/>
            <w:left w:val="none" w:sz="0" w:space="0" w:color="auto"/>
            <w:bottom w:val="none" w:sz="0" w:space="0" w:color="auto"/>
            <w:right w:val="none" w:sz="0" w:space="0" w:color="auto"/>
          </w:divBdr>
        </w:div>
        <w:div w:id="1595280256">
          <w:marLeft w:val="480"/>
          <w:marRight w:val="0"/>
          <w:marTop w:val="0"/>
          <w:marBottom w:val="0"/>
          <w:divBdr>
            <w:top w:val="none" w:sz="0" w:space="0" w:color="auto"/>
            <w:left w:val="none" w:sz="0" w:space="0" w:color="auto"/>
            <w:bottom w:val="none" w:sz="0" w:space="0" w:color="auto"/>
            <w:right w:val="none" w:sz="0" w:space="0" w:color="auto"/>
          </w:divBdr>
        </w:div>
        <w:div w:id="1049260600">
          <w:marLeft w:val="480"/>
          <w:marRight w:val="0"/>
          <w:marTop w:val="0"/>
          <w:marBottom w:val="0"/>
          <w:divBdr>
            <w:top w:val="none" w:sz="0" w:space="0" w:color="auto"/>
            <w:left w:val="none" w:sz="0" w:space="0" w:color="auto"/>
            <w:bottom w:val="none" w:sz="0" w:space="0" w:color="auto"/>
            <w:right w:val="none" w:sz="0" w:space="0" w:color="auto"/>
          </w:divBdr>
        </w:div>
        <w:div w:id="2017609388">
          <w:marLeft w:val="480"/>
          <w:marRight w:val="0"/>
          <w:marTop w:val="0"/>
          <w:marBottom w:val="0"/>
          <w:divBdr>
            <w:top w:val="none" w:sz="0" w:space="0" w:color="auto"/>
            <w:left w:val="none" w:sz="0" w:space="0" w:color="auto"/>
            <w:bottom w:val="none" w:sz="0" w:space="0" w:color="auto"/>
            <w:right w:val="none" w:sz="0" w:space="0" w:color="auto"/>
          </w:divBdr>
        </w:div>
        <w:div w:id="1612397739">
          <w:marLeft w:val="480"/>
          <w:marRight w:val="0"/>
          <w:marTop w:val="0"/>
          <w:marBottom w:val="0"/>
          <w:divBdr>
            <w:top w:val="none" w:sz="0" w:space="0" w:color="auto"/>
            <w:left w:val="none" w:sz="0" w:space="0" w:color="auto"/>
            <w:bottom w:val="none" w:sz="0" w:space="0" w:color="auto"/>
            <w:right w:val="none" w:sz="0" w:space="0" w:color="auto"/>
          </w:divBdr>
        </w:div>
        <w:div w:id="1958755742">
          <w:marLeft w:val="480"/>
          <w:marRight w:val="0"/>
          <w:marTop w:val="0"/>
          <w:marBottom w:val="0"/>
          <w:divBdr>
            <w:top w:val="none" w:sz="0" w:space="0" w:color="auto"/>
            <w:left w:val="none" w:sz="0" w:space="0" w:color="auto"/>
            <w:bottom w:val="none" w:sz="0" w:space="0" w:color="auto"/>
            <w:right w:val="none" w:sz="0" w:space="0" w:color="auto"/>
          </w:divBdr>
        </w:div>
        <w:div w:id="1646275054">
          <w:marLeft w:val="480"/>
          <w:marRight w:val="0"/>
          <w:marTop w:val="0"/>
          <w:marBottom w:val="0"/>
          <w:divBdr>
            <w:top w:val="none" w:sz="0" w:space="0" w:color="auto"/>
            <w:left w:val="none" w:sz="0" w:space="0" w:color="auto"/>
            <w:bottom w:val="none" w:sz="0" w:space="0" w:color="auto"/>
            <w:right w:val="none" w:sz="0" w:space="0" w:color="auto"/>
          </w:divBdr>
        </w:div>
        <w:div w:id="286203981">
          <w:marLeft w:val="480"/>
          <w:marRight w:val="0"/>
          <w:marTop w:val="0"/>
          <w:marBottom w:val="0"/>
          <w:divBdr>
            <w:top w:val="none" w:sz="0" w:space="0" w:color="auto"/>
            <w:left w:val="none" w:sz="0" w:space="0" w:color="auto"/>
            <w:bottom w:val="none" w:sz="0" w:space="0" w:color="auto"/>
            <w:right w:val="none" w:sz="0" w:space="0" w:color="auto"/>
          </w:divBdr>
        </w:div>
        <w:div w:id="728462494">
          <w:marLeft w:val="480"/>
          <w:marRight w:val="0"/>
          <w:marTop w:val="0"/>
          <w:marBottom w:val="0"/>
          <w:divBdr>
            <w:top w:val="none" w:sz="0" w:space="0" w:color="auto"/>
            <w:left w:val="none" w:sz="0" w:space="0" w:color="auto"/>
            <w:bottom w:val="none" w:sz="0" w:space="0" w:color="auto"/>
            <w:right w:val="none" w:sz="0" w:space="0" w:color="auto"/>
          </w:divBdr>
        </w:div>
        <w:div w:id="1997224779">
          <w:marLeft w:val="480"/>
          <w:marRight w:val="0"/>
          <w:marTop w:val="0"/>
          <w:marBottom w:val="0"/>
          <w:divBdr>
            <w:top w:val="none" w:sz="0" w:space="0" w:color="auto"/>
            <w:left w:val="none" w:sz="0" w:space="0" w:color="auto"/>
            <w:bottom w:val="none" w:sz="0" w:space="0" w:color="auto"/>
            <w:right w:val="none" w:sz="0" w:space="0" w:color="auto"/>
          </w:divBdr>
        </w:div>
        <w:div w:id="950551506">
          <w:marLeft w:val="480"/>
          <w:marRight w:val="0"/>
          <w:marTop w:val="0"/>
          <w:marBottom w:val="0"/>
          <w:divBdr>
            <w:top w:val="none" w:sz="0" w:space="0" w:color="auto"/>
            <w:left w:val="none" w:sz="0" w:space="0" w:color="auto"/>
            <w:bottom w:val="none" w:sz="0" w:space="0" w:color="auto"/>
            <w:right w:val="none" w:sz="0" w:space="0" w:color="auto"/>
          </w:divBdr>
        </w:div>
        <w:div w:id="1645965294">
          <w:marLeft w:val="480"/>
          <w:marRight w:val="0"/>
          <w:marTop w:val="0"/>
          <w:marBottom w:val="0"/>
          <w:divBdr>
            <w:top w:val="none" w:sz="0" w:space="0" w:color="auto"/>
            <w:left w:val="none" w:sz="0" w:space="0" w:color="auto"/>
            <w:bottom w:val="none" w:sz="0" w:space="0" w:color="auto"/>
            <w:right w:val="none" w:sz="0" w:space="0" w:color="auto"/>
          </w:divBdr>
        </w:div>
        <w:div w:id="664284304">
          <w:marLeft w:val="480"/>
          <w:marRight w:val="0"/>
          <w:marTop w:val="0"/>
          <w:marBottom w:val="0"/>
          <w:divBdr>
            <w:top w:val="none" w:sz="0" w:space="0" w:color="auto"/>
            <w:left w:val="none" w:sz="0" w:space="0" w:color="auto"/>
            <w:bottom w:val="none" w:sz="0" w:space="0" w:color="auto"/>
            <w:right w:val="none" w:sz="0" w:space="0" w:color="auto"/>
          </w:divBdr>
        </w:div>
        <w:div w:id="333263470">
          <w:marLeft w:val="480"/>
          <w:marRight w:val="0"/>
          <w:marTop w:val="0"/>
          <w:marBottom w:val="0"/>
          <w:divBdr>
            <w:top w:val="none" w:sz="0" w:space="0" w:color="auto"/>
            <w:left w:val="none" w:sz="0" w:space="0" w:color="auto"/>
            <w:bottom w:val="none" w:sz="0" w:space="0" w:color="auto"/>
            <w:right w:val="none" w:sz="0" w:space="0" w:color="auto"/>
          </w:divBdr>
        </w:div>
        <w:div w:id="937326102">
          <w:marLeft w:val="480"/>
          <w:marRight w:val="0"/>
          <w:marTop w:val="0"/>
          <w:marBottom w:val="0"/>
          <w:divBdr>
            <w:top w:val="none" w:sz="0" w:space="0" w:color="auto"/>
            <w:left w:val="none" w:sz="0" w:space="0" w:color="auto"/>
            <w:bottom w:val="none" w:sz="0" w:space="0" w:color="auto"/>
            <w:right w:val="none" w:sz="0" w:space="0" w:color="auto"/>
          </w:divBdr>
        </w:div>
        <w:div w:id="1197425008">
          <w:marLeft w:val="480"/>
          <w:marRight w:val="0"/>
          <w:marTop w:val="0"/>
          <w:marBottom w:val="0"/>
          <w:divBdr>
            <w:top w:val="none" w:sz="0" w:space="0" w:color="auto"/>
            <w:left w:val="none" w:sz="0" w:space="0" w:color="auto"/>
            <w:bottom w:val="none" w:sz="0" w:space="0" w:color="auto"/>
            <w:right w:val="none" w:sz="0" w:space="0" w:color="auto"/>
          </w:divBdr>
        </w:div>
        <w:div w:id="273367316">
          <w:marLeft w:val="480"/>
          <w:marRight w:val="0"/>
          <w:marTop w:val="0"/>
          <w:marBottom w:val="0"/>
          <w:divBdr>
            <w:top w:val="none" w:sz="0" w:space="0" w:color="auto"/>
            <w:left w:val="none" w:sz="0" w:space="0" w:color="auto"/>
            <w:bottom w:val="none" w:sz="0" w:space="0" w:color="auto"/>
            <w:right w:val="none" w:sz="0" w:space="0" w:color="auto"/>
          </w:divBdr>
        </w:div>
        <w:div w:id="1062874142">
          <w:marLeft w:val="480"/>
          <w:marRight w:val="0"/>
          <w:marTop w:val="0"/>
          <w:marBottom w:val="0"/>
          <w:divBdr>
            <w:top w:val="none" w:sz="0" w:space="0" w:color="auto"/>
            <w:left w:val="none" w:sz="0" w:space="0" w:color="auto"/>
            <w:bottom w:val="none" w:sz="0" w:space="0" w:color="auto"/>
            <w:right w:val="none" w:sz="0" w:space="0" w:color="auto"/>
          </w:divBdr>
        </w:div>
        <w:div w:id="2125879595">
          <w:marLeft w:val="480"/>
          <w:marRight w:val="0"/>
          <w:marTop w:val="0"/>
          <w:marBottom w:val="0"/>
          <w:divBdr>
            <w:top w:val="none" w:sz="0" w:space="0" w:color="auto"/>
            <w:left w:val="none" w:sz="0" w:space="0" w:color="auto"/>
            <w:bottom w:val="none" w:sz="0" w:space="0" w:color="auto"/>
            <w:right w:val="none" w:sz="0" w:space="0" w:color="auto"/>
          </w:divBdr>
        </w:div>
        <w:div w:id="1918203549">
          <w:marLeft w:val="480"/>
          <w:marRight w:val="0"/>
          <w:marTop w:val="0"/>
          <w:marBottom w:val="0"/>
          <w:divBdr>
            <w:top w:val="none" w:sz="0" w:space="0" w:color="auto"/>
            <w:left w:val="none" w:sz="0" w:space="0" w:color="auto"/>
            <w:bottom w:val="none" w:sz="0" w:space="0" w:color="auto"/>
            <w:right w:val="none" w:sz="0" w:space="0" w:color="auto"/>
          </w:divBdr>
        </w:div>
        <w:div w:id="402065841">
          <w:marLeft w:val="480"/>
          <w:marRight w:val="0"/>
          <w:marTop w:val="0"/>
          <w:marBottom w:val="0"/>
          <w:divBdr>
            <w:top w:val="none" w:sz="0" w:space="0" w:color="auto"/>
            <w:left w:val="none" w:sz="0" w:space="0" w:color="auto"/>
            <w:bottom w:val="none" w:sz="0" w:space="0" w:color="auto"/>
            <w:right w:val="none" w:sz="0" w:space="0" w:color="auto"/>
          </w:divBdr>
        </w:div>
        <w:div w:id="1323310311">
          <w:marLeft w:val="480"/>
          <w:marRight w:val="0"/>
          <w:marTop w:val="0"/>
          <w:marBottom w:val="0"/>
          <w:divBdr>
            <w:top w:val="none" w:sz="0" w:space="0" w:color="auto"/>
            <w:left w:val="none" w:sz="0" w:space="0" w:color="auto"/>
            <w:bottom w:val="none" w:sz="0" w:space="0" w:color="auto"/>
            <w:right w:val="none" w:sz="0" w:space="0" w:color="auto"/>
          </w:divBdr>
        </w:div>
        <w:div w:id="1229683823">
          <w:marLeft w:val="480"/>
          <w:marRight w:val="0"/>
          <w:marTop w:val="0"/>
          <w:marBottom w:val="0"/>
          <w:divBdr>
            <w:top w:val="none" w:sz="0" w:space="0" w:color="auto"/>
            <w:left w:val="none" w:sz="0" w:space="0" w:color="auto"/>
            <w:bottom w:val="none" w:sz="0" w:space="0" w:color="auto"/>
            <w:right w:val="none" w:sz="0" w:space="0" w:color="auto"/>
          </w:divBdr>
        </w:div>
        <w:div w:id="1400782990">
          <w:marLeft w:val="480"/>
          <w:marRight w:val="0"/>
          <w:marTop w:val="0"/>
          <w:marBottom w:val="0"/>
          <w:divBdr>
            <w:top w:val="none" w:sz="0" w:space="0" w:color="auto"/>
            <w:left w:val="none" w:sz="0" w:space="0" w:color="auto"/>
            <w:bottom w:val="none" w:sz="0" w:space="0" w:color="auto"/>
            <w:right w:val="none" w:sz="0" w:space="0" w:color="auto"/>
          </w:divBdr>
        </w:div>
        <w:div w:id="657000020">
          <w:marLeft w:val="480"/>
          <w:marRight w:val="0"/>
          <w:marTop w:val="0"/>
          <w:marBottom w:val="0"/>
          <w:divBdr>
            <w:top w:val="none" w:sz="0" w:space="0" w:color="auto"/>
            <w:left w:val="none" w:sz="0" w:space="0" w:color="auto"/>
            <w:bottom w:val="none" w:sz="0" w:space="0" w:color="auto"/>
            <w:right w:val="none" w:sz="0" w:space="0" w:color="auto"/>
          </w:divBdr>
        </w:div>
        <w:div w:id="1154955900">
          <w:marLeft w:val="480"/>
          <w:marRight w:val="0"/>
          <w:marTop w:val="0"/>
          <w:marBottom w:val="0"/>
          <w:divBdr>
            <w:top w:val="none" w:sz="0" w:space="0" w:color="auto"/>
            <w:left w:val="none" w:sz="0" w:space="0" w:color="auto"/>
            <w:bottom w:val="none" w:sz="0" w:space="0" w:color="auto"/>
            <w:right w:val="none" w:sz="0" w:space="0" w:color="auto"/>
          </w:divBdr>
        </w:div>
        <w:div w:id="1069377864">
          <w:marLeft w:val="480"/>
          <w:marRight w:val="0"/>
          <w:marTop w:val="0"/>
          <w:marBottom w:val="0"/>
          <w:divBdr>
            <w:top w:val="none" w:sz="0" w:space="0" w:color="auto"/>
            <w:left w:val="none" w:sz="0" w:space="0" w:color="auto"/>
            <w:bottom w:val="none" w:sz="0" w:space="0" w:color="auto"/>
            <w:right w:val="none" w:sz="0" w:space="0" w:color="auto"/>
          </w:divBdr>
        </w:div>
        <w:div w:id="257249178">
          <w:marLeft w:val="480"/>
          <w:marRight w:val="0"/>
          <w:marTop w:val="0"/>
          <w:marBottom w:val="0"/>
          <w:divBdr>
            <w:top w:val="none" w:sz="0" w:space="0" w:color="auto"/>
            <w:left w:val="none" w:sz="0" w:space="0" w:color="auto"/>
            <w:bottom w:val="none" w:sz="0" w:space="0" w:color="auto"/>
            <w:right w:val="none" w:sz="0" w:space="0" w:color="auto"/>
          </w:divBdr>
        </w:div>
        <w:div w:id="1497257485">
          <w:marLeft w:val="480"/>
          <w:marRight w:val="0"/>
          <w:marTop w:val="0"/>
          <w:marBottom w:val="0"/>
          <w:divBdr>
            <w:top w:val="none" w:sz="0" w:space="0" w:color="auto"/>
            <w:left w:val="none" w:sz="0" w:space="0" w:color="auto"/>
            <w:bottom w:val="none" w:sz="0" w:space="0" w:color="auto"/>
            <w:right w:val="none" w:sz="0" w:space="0" w:color="auto"/>
          </w:divBdr>
        </w:div>
        <w:div w:id="1243680047">
          <w:marLeft w:val="480"/>
          <w:marRight w:val="0"/>
          <w:marTop w:val="0"/>
          <w:marBottom w:val="0"/>
          <w:divBdr>
            <w:top w:val="none" w:sz="0" w:space="0" w:color="auto"/>
            <w:left w:val="none" w:sz="0" w:space="0" w:color="auto"/>
            <w:bottom w:val="none" w:sz="0" w:space="0" w:color="auto"/>
            <w:right w:val="none" w:sz="0" w:space="0" w:color="auto"/>
          </w:divBdr>
        </w:div>
        <w:div w:id="1129782409">
          <w:marLeft w:val="480"/>
          <w:marRight w:val="0"/>
          <w:marTop w:val="0"/>
          <w:marBottom w:val="0"/>
          <w:divBdr>
            <w:top w:val="none" w:sz="0" w:space="0" w:color="auto"/>
            <w:left w:val="none" w:sz="0" w:space="0" w:color="auto"/>
            <w:bottom w:val="none" w:sz="0" w:space="0" w:color="auto"/>
            <w:right w:val="none" w:sz="0" w:space="0" w:color="auto"/>
          </w:divBdr>
        </w:div>
        <w:div w:id="848325099">
          <w:marLeft w:val="480"/>
          <w:marRight w:val="0"/>
          <w:marTop w:val="0"/>
          <w:marBottom w:val="0"/>
          <w:divBdr>
            <w:top w:val="none" w:sz="0" w:space="0" w:color="auto"/>
            <w:left w:val="none" w:sz="0" w:space="0" w:color="auto"/>
            <w:bottom w:val="none" w:sz="0" w:space="0" w:color="auto"/>
            <w:right w:val="none" w:sz="0" w:space="0" w:color="auto"/>
          </w:divBdr>
        </w:div>
        <w:div w:id="237791368">
          <w:marLeft w:val="480"/>
          <w:marRight w:val="0"/>
          <w:marTop w:val="0"/>
          <w:marBottom w:val="0"/>
          <w:divBdr>
            <w:top w:val="none" w:sz="0" w:space="0" w:color="auto"/>
            <w:left w:val="none" w:sz="0" w:space="0" w:color="auto"/>
            <w:bottom w:val="none" w:sz="0" w:space="0" w:color="auto"/>
            <w:right w:val="none" w:sz="0" w:space="0" w:color="auto"/>
          </w:divBdr>
        </w:div>
        <w:div w:id="1550073909">
          <w:marLeft w:val="480"/>
          <w:marRight w:val="0"/>
          <w:marTop w:val="0"/>
          <w:marBottom w:val="0"/>
          <w:divBdr>
            <w:top w:val="none" w:sz="0" w:space="0" w:color="auto"/>
            <w:left w:val="none" w:sz="0" w:space="0" w:color="auto"/>
            <w:bottom w:val="none" w:sz="0" w:space="0" w:color="auto"/>
            <w:right w:val="none" w:sz="0" w:space="0" w:color="auto"/>
          </w:divBdr>
        </w:div>
        <w:div w:id="1330250454">
          <w:marLeft w:val="480"/>
          <w:marRight w:val="0"/>
          <w:marTop w:val="0"/>
          <w:marBottom w:val="0"/>
          <w:divBdr>
            <w:top w:val="none" w:sz="0" w:space="0" w:color="auto"/>
            <w:left w:val="none" w:sz="0" w:space="0" w:color="auto"/>
            <w:bottom w:val="none" w:sz="0" w:space="0" w:color="auto"/>
            <w:right w:val="none" w:sz="0" w:space="0" w:color="auto"/>
          </w:divBdr>
        </w:div>
        <w:div w:id="1552183010">
          <w:marLeft w:val="480"/>
          <w:marRight w:val="0"/>
          <w:marTop w:val="0"/>
          <w:marBottom w:val="0"/>
          <w:divBdr>
            <w:top w:val="none" w:sz="0" w:space="0" w:color="auto"/>
            <w:left w:val="none" w:sz="0" w:space="0" w:color="auto"/>
            <w:bottom w:val="none" w:sz="0" w:space="0" w:color="auto"/>
            <w:right w:val="none" w:sz="0" w:space="0" w:color="auto"/>
          </w:divBdr>
        </w:div>
        <w:div w:id="1959530130">
          <w:marLeft w:val="480"/>
          <w:marRight w:val="0"/>
          <w:marTop w:val="0"/>
          <w:marBottom w:val="0"/>
          <w:divBdr>
            <w:top w:val="none" w:sz="0" w:space="0" w:color="auto"/>
            <w:left w:val="none" w:sz="0" w:space="0" w:color="auto"/>
            <w:bottom w:val="none" w:sz="0" w:space="0" w:color="auto"/>
            <w:right w:val="none" w:sz="0" w:space="0" w:color="auto"/>
          </w:divBdr>
        </w:div>
        <w:div w:id="327295190">
          <w:marLeft w:val="480"/>
          <w:marRight w:val="0"/>
          <w:marTop w:val="0"/>
          <w:marBottom w:val="0"/>
          <w:divBdr>
            <w:top w:val="none" w:sz="0" w:space="0" w:color="auto"/>
            <w:left w:val="none" w:sz="0" w:space="0" w:color="auto"/>
            <w:bottom w:val="none" w:sz="0" w:space="0" w:color="auto"/>
            <w:right w:val="none" w:sz="0" w:space="0" w:color="auto"/>
          </w:divBdr>
        </w:div>
        <w:div w:id="1112480437">
          <w:marLeft w:val="480"/>
          <w:marRight w:val="0"/>
          <w:marTop w:val="0"/>
          <w:marBottom w:val="0"/>
          <w:divBdr>
            <w:top w:val="none" w:sz="0" w:space="0" w:color="auto"/>
            <w:left w:val="none" w:sz="0" w:space="0" w:color="auto"/>
            <w:bottom w:val="none" w:sz="0" w:space="0" w:color="auto"/>
            <w:right w:val="none" w:sz="0" w:space="0" w:color="auto"/>
          </w:divBdr>
        </w:div>
        <w:div w:id="797799101">
          <w:marLeft w:val="480"/>
          <w:marRight w:val="0"/>
          <w:marTop w:val="0"/>
          <w:marBottom w:val="0"/>
          <w:divBdr>
            <w:top w:val="none" w:sz="0" w:space="0" w:color="auto"/>
            <w:left w:val="none" w:sz="0" w:space="0" w:color="auto"/>
            <w:bottom w:val="none" w:sz="0" w:space="0" w:color="auto"/>
            <w:right w:val="none" w:sz="0" w:space="0" w:color="auto"/>
          </w:divBdr>
        </w:div>
        <w:div w:id="1724133012">
          <w:marLeft w:val="480"/>
          <w:marRight w:val="0"/>
          <w:marTop w:val="0"/>
          <w:marBottom w:val="0"/>
          <w:divBdr>
            <w:top w:val="none" w:sz="0" w:space="0" w:color="auto"/>
            <w:left w:val="none" w:sz="0" w:space="0" w:color="auto"/>
            <w:bottom w:val="none" w:sz="0" w:space="0" w:color="auto"/>
            <w:right w:val="none" w:sz="0" w:space="0" w:color="auto"/>
          </w:divBdr>
        </w:div>
        <w:div w:id="1743403444">
          <w:marLeft w:val="480"/>
          <w:marRight w:val="0"/>
          <w:marTop w:val="0"/>
          <w:marBottom w:val="0"/>
          <w:divBdr>
            <w:top w:val="none" w:sz="0" w:space="0" w:color="auto"/>
            <w:left w:val="none" w:sz="0" w:space="0" w:color="auto"/>
            <w:bottom w:val="none" w:sz="0" w:space="0" w:color="auto"/>
            <w:right w:val="none" w:sz="0" w:space="0" w:color="auto"/>
          </w:divBdr>
        </w:div>
        <w:div w:id="1354188010">
          <w:marLeft w:val="480"/>
          <w:marRight w:val="0"/>
          <w:marTop w:val="0"/>
          <w:marBottom w:val="0"/>
          <w:divBdr>
            <w:top w:val="none" w:sz="0" w:space="0" w:color="auto"/>
            <w:left w:val="none" w:sz="0" w:space="0" w:color="auto"/>
            <w:bottom w:val="none" w:sz="0" w:space="0" w:color="auto"/>
            <w:right w:val="none" w:sz="0" w:space="0" w:color="auto"/>
          </w:divBdr>
        </w:div>
        <w:div w:id="1703435653">
          <w:marLeft w:val="480"/>
          <w:marRight w:val="0"/>
          <w:marTop w:val="0"/>
          <w:marBottom w:val="0"/>
          <w:divBdr>
            <w:top w:val="none" w:sz="0" w:space="0" w:color="auto"/>
            <w:left w:val="none" w:sz="0" w:space="0" w:color="auto"/>
            <w:bottom w:val="none" w:sz="0" w:space="0" w:color="auto"/>
            <w:right w:val="none" w:sz="0" w:space="0" w:color="auto"/>
          </w:divBdr>
        </w:div>
        <w:div w:id="1675303539">
          <w:marLeft w:val="480"/>
          <w:marRight w:val="0"/>
          <w:marTop w:val="0"/>
          <w:marBottom w:val="0"/>
          <w:divBdr>
            <w:top w:val="none" w:sz="0" w:space="0" w:color="auto"/>
            <w:left w:val="none" w:sz="0" w:space="0" w:color="auto"/>
            <w:bottom w:val="none" w:sz="0" w:space="0" w:color="auto"/>
            <w:right w:val="none" w:sz="0" w:space="0" w:color="auto"/>
          </w:divBdr>
        </w:div>
        <w:div w:id="1054233094">
          <w:marLeft w:val="480"/>
          <w:marRight w:val="0"/>
          <w:marTop w:val="0"/>
          <w:marBottom w:val="0"/>
          <w:divBdr>
            <w:top w:val="none" w:sz="0" w:space="0" w:color="auto"/>
            <w:left w:val="none" w:sz="0" w:space="0" w:color="auto"/>
            <w:bottom w:val="none" w:sz="0" w:space="0" w:color="auto"/>
            <w:right w:val="none" w:sz="0" w:space="0" w:color="auto"/>
          </w:divBdr>
        </w:div>
        <w:div w:id="1216313197">
          <w:marLeft w:val="480"/>
          <w:marRight w:val="0"/>
          <w:marTop w:val="0"/>
          <w:marBottom w:val="0"/>
          <w:divBdr>
            <w:top w:val="none" w:sz="0" w:space="0" w:color="auto"/>
            <w:left w:val="none" w:sz="0" w:space="0" w:color="auto"/>
            <w:bottom w:val="none" w:sz="0" w:space="0" w:color="auto"/>
            <w:right w:val="none" w:sz="0" w:space="0" w:color="auto"/>
          </w:divBdr>
        </w:div>
        <w:div w:id="857277163">
          <w:marLeft w:val="480"/>
          <w:marRight w:val="0"/>
          <w:marTop w:val="0"/>
          <w:marBottom w:val="0"/>
          <w:divBdr>
            <w:top w:val="none" w:sz="0" w:space="0" w:color="auto"/>
            <w:left w:val="none" w:sz="0" w:space="0" w:color="auto"/>
            <w:bottom w:val="none" w:sz="0" w:space="0" w:color="auto"/>
            <w:right w:val="none" w:sz="0" w:space="0" w:color="auto"/>
          </w:divBdr>
        </w:div>
        <w:div w:id="44531447">
          <w:marLeft w:val="480"/>
          <w:marRight w:val="0"/>
          <w:marTop w:val="0"/>
          <w:marBottom w:val="0"/>
          <w:divBdr>
            <w:top w:val="none" w:sz="0" w:space="0" w:color="auto"/>
            <w:left w:val="none" w:sz="0" w:space="0" w:color="auto"/>
            <w:bottom w:val="none" w:sz="0" w:space="0" w:color="auto"/>
            <w:right w:val="none" w:sz="0" w:space="0" w:color="auto"/>
          </w:divBdr>
        </w:div>
        <w:div w:id="1926569244">
          <w:marLeft w:val="480"/>
          <w:marRight w:val="0"/>
          <w:marTop w:val="0"/>
          <w:marBottom w:val="0"/>
          <w:divBdr>
            <w:top w:val="none" w:sz="0" w:space="0" w:color="auto"/>
            <w:left w:val="none" w:sz="0" w:space="0" w:color="auto"/>
            <w:bottom w:val="none" w:sz="0" w:space="0" w:color="auto"/>
            <w:right w:val="none" w:sz="0" w:space="0" w:color="auto"/>
          </w:divBdr>
        </w:div>
        <w:div w:id="1458179198">
          <w:marLeft w:val="480"/>
          <w:marRight w:val="0"/>
          <w:marTop w:val="0"/>
          <w:marBottom w:val="0"/>
          <w:divBdr>
            <w:top w:val="none" w:sz="0" w:space="0" w:color="auto"/>
            <w:left w:val="none" w:sz="0" w:space="0" w:color="auto"/>
            <w:bottom w:val="none" w:sz="0" w:space="0" w:color="auto"/>
            <w:right w:val="none" w:sz="0" w:space="0" w:color="auto"/>
          </w:divBdr>
        </w:div>
        <w:div w:id="1047795547">
          <w:marLeft w:val="480"/>
          <w:marRight w:val="0"/>
          <w:marTop w:val="0"/>
          <w:marBottom w:val="0"/>
          <w:divBdr>
            <w:top w:val="none" w:sz="0" w:space="0" w:color="auto"/>
            <w:left w:val="none" w:sz="0" w:space="0" w:color="auto"/>
            <w:bottom w:val="none" w:sz="0" w:space="0" w:color="auto"/>
            <w:right w:val="none" w:sz="0" w:space="0" w:color="auto"/>
          </w:divBdr>
        </w:div>
      </w:divsChild>
    </w:div>
    <w:div w:id="40176679">
      <w:bodyDiv w:val="1"/>
      <w:marLeft w:val="0"/>
      <w:marRight w:val="0"/>
      <w:marTop w:val="0"/>
      <w:marBottom w:val="0"/>
      <w:divBdr>
        <w:top w:val="none" w:sz="0" w:space="0" w:color="auto"/>
        <w:left w:val="none" w:sz="0" w:space="0" w:color="auto"/>
        <w:bottom w:val="none" w:sz="0" w:space="0" w:color="auto"/>
        <w:right w:val="none" w:sz="0" w:space="0" w:color="auto"/>
      </w:divBdr>
    </w:div>
    <w:div w:id="41835906">
      <w:bodyDiv w:val="1"/>
      <w:marLeft w:val="0"/>
      <w:marRight w:val="0"/>
      <w:marTop w:val="0"/>
      <w:marBottom w:val="0"/>
      <w:divBdr>
        <w:top w:val="none" w:sz="0" w:space="0" w:color="auto"/>
        <w:left w:val="none" w:sz="0" w:space="0" w:color="auto"/>
        <w:bottom w:val="none" w:sz="0" w:space="0" w:color="auto"/>
        <w:right w:val="none" w:sz="0" w:space="0" w:color="auto"/>
      </w:divBdr>
    </w:div>
    <w:div w:id="44262295">
      <w:bodyDiv w:val="1"/>
      <w:marLeft w:val="0"/>
      <w:marRight w:val="0"/>
      <w:marTop w:val="0"/>
      <w:marBottom w:val="0"/>
      <w:divBdr>
        <w:top w:val="none" w:sz="0" w:space="0" w:color="auto"/>
        <w:left w:val="none" w:sz="0" w:space="0" w:color="auto"/>
        <w:bottom w:val="none" w:sz="0" w:space="0" w:color="auto"/>
        <w:right w:val="none" w:sz="0" w:space="0" w:color="auto"/>
      </w:divBdr>
    </w:div>
    <w:div w:id="44567919">
      <w:bodyDiv w:val="1"/>
      <w:marLeft w:val="0"/>
      <w:marRight w:val="0"/>
      <w:marTop w:val="0"/>
      <w:marBottom w:val="0"/>
      <w:divBdr>
        <w:top w:val="none" w:sz="0" w:space="0" w:color="auto"/>
        <w:left w:val="none" w:sz="0" w:space="0" w:color="auto"/>
        <w:bottom w:val="none" w:sz="0" w:space="0" w:color="auto"/>
        <w:right w:val="none" w:sz="0" w:space="0" w:color="auto"/>
      </w:divBdr>
    </w:div>
    <w:div w:id="44987698">
      <w:bodyDiv w:val="1"/>
      <w:marLeft w:val="0"/>
      <w:marRight w:val="0"/>
      <w:marTop w:val="0"/>
      <w:marBottom w:val="0"/>
      <w:divBdr>
        <w:top w:val="none" w:sz="0" w:space="0" w:color="auto"/>
        <w:left w:val="none" w:sz="0" w:space="0" w:color="auto"/>
        <w:bottom w:val="none" w:sz="0" w:space="0" w:color="auto"/>
        <w:right w:val="none" w:sz="0" w:space="0" w:color="auto"/>
      </w:divBdr>
    </w:div>
    <w:div w:id="46807878">
      <w:bodyDiv w:val="1"/>
      <w:marLeft w:val="0"/>
      <w:marRight w:val="0"/>
      <w:marTop w:val="0"/>
      <w:marBottom w:val="0"/>
      <w:divBdr>
        <w:top w:val="none" w:sz="0" w:space="0" w:color="auto"/>
        <w:left w:val="none" w:sz="0" w:space="0" w:color="auto"/>
        <w:bottom w:val="none" w:sz="0" w:space="0" w:color="auto"/>
        <w:right w:val="none" w:sz="0" w:space="0" w:color="auto"/>
      </w:divBdr>
    </w:div>
    <w:div w:id="48235813">
      <w:bodyDiv w:val="1"/>
      <w:marLeft w:val="0"/>
      <w:marRight w:val="0"/>
      <w:marTop w:val="0"/>
      <w:marBottom w:val="0"/>
      <w:divBdr>
        <w:top w:val="none" w:sz="0" w:space="0" w:color="auto"/>
        <w:left w:val="none" w:sz="0" w:space="0" w:color="auto"/>
        <w:bottom w:val="none" w:sz="0" w:space="0" w:color="auto"/>
        <w:right w:val="none" w:sz="0" w:space="0" w:color="auto"/>
      </w:divBdr>
      <w:divsChild>
        <w:div w:id="762871626">
          <w:marLeft w:val="480"/>
          <w:marRight w:val="0"/>
          <w:marTop w:val="0"/>
          <w:marBottom w:val="0"/>
          <w:divBdr>
            <w:top w:val="none" w:sz="0" w:space="0" w:color="auto"/>
            <w:left w:val="none" w:sz="0" w:space="0" w:color="auto"/>
            <w:bottom w:val="none" w:sz="0" w:space="0" w:color="auto"/>
            <w:right w:val="none" w:sz="0" w:space="0" w:color="auto"/>
          </w:divBdr>
        </w:div>
        <w:div w:id="1802071900">
          <w:marLeft w:val="480"/>
          <w:marRight w:val="0"/>
          <w:marTop w:val="0"/>
          <w:marBottom w:val="0"/>
          <w:divBdr>
            <w:top w:val="none" w:sz="0" w:space="0" w:color="auto"/>
            <w:left w:val="none" w:sz="0" w:space="0" w:color="auto"/>
            <w:bottom w:val="none" w:sz="0" w:space="0" w:color="auto"/>
            <w:right w:val="none" w:sz="0" w:space="0" w:color="auto"/>
          </w:divBdr>
        </w:div>
        <w:div w:id="1438715873">
          <w:marLeft w:val="480"/>
          <w:marRight w:val="0"/>
          <w:marTop w:val="0"/>
          <w:marBottom w:val="0"/>
          <w:divBdr>
            <w:top w:val="none" w:sz="0" w:space="0" w:color="auto"/>
            <w:left w:val="none" w:sz="0" w:space="0" w:color="auto"/>
            <w:bottom w:val="none" w:sz="0" w:space="0" w:color="auto"/>
            <w:right w:val="none" w:sz="0" w:space="0" w:color="auto"/>
          </w:divBdr>
        </w:div>
        <w:div w:id="791628245">
          <w:marLeft w:val="480"/>
          <w:marRight w:val="0"/>
          <w:marTop w:val="0"/>
          <w:marBottom w:val="0"/>
          <w:divBdr>
            <w:top w:val="none" w:sz="0" w:space="0" w:color="auto"/>
            <w:left w:val="none" w:sz="0" w:space="0" w:color="auto"/>
            <w:bottom w:val="none" w:sz="0" w:space="0" w:color="auto"/>
            <w:right w:val="none" w:sz="0" w:space="0" w:color="auto"/>
          </w:divBdr>
        </w:div>
        <w:div w:id="76636248">
          <w:marLeft w:val="480"/>
          <w:marRight w:val="0"/>
          <w:marTop w:val="0"/>
          <w:marBottom w:val="0"/>
          <w:divBdr>
            <w:top w:val="none" w:sz="0" w:space="0" w:color="auto"/>
            <w:left w:val="none" w:sz="0" w:space="0" w:color="auto"/>
            <w:bottom w:val="none" w:sz="0" w:space="0" w:color="auto"/>
            <w:right w:val="none" w:sz="0" w:space="0" w:color="auto"/>
          </w:divBdr>
        </w:div>
        <w:div w:id="1071848417">
          <w:marLeft w:val="480"/>
          <w:marRight w:val="0"/>
          <w:marTop w:val="0"/>
          <w:marBottom w:val="0"/>
          <w:divBdr>
            <w:top w:val="none" w:sz="0" w:space="0" w:color="auto"/>
            <w:left w:val="none" w:sz="0" w:space="0" w:color="auto"/>
            <w:bottom w:val="none" w:sz="0" w:space="0" w:color="auto"/>
            <w:right w:val="none" w:sz="0" w:space="0" w:color="auto"/>
          </w:divBdr>
        </w:div>
        <w:div w:id="135605693">
          <w:marLeft w:val="480"/>
          <w:marRight w:val="0"/>
          <w:marTop w:val="0"/>
          <w:marBottom w:val="0"/>
          <w:divBdr>
            <w:top w:val="none" w:sz="0" w:space="0" w:color="auto"/>
            <w:left w:val="none" w:sz="0" w:space="0" w:color="auto"/>
            <w:bottom w:val="none" w:sz="0" w:space="0" w:color="auto"/>
            <w:right w:val="none" w:sz="0" w:space="0" w:color="auto"/>
          </w:divBdr>
        </w:div>
        <w:div w:id="1209074807">
          <w:marLeft w:val="480"/>
          <w:marRight w:val="0"/>
          <w:marTop w:val="0"/>
          <w:marBottom w:val="0"/>
          <w:divBdr>
            <w:top w:val="none" w:sz="0" w:space="0" w:color="auto"/>
            <w:left w:val="none" w:sz="0" w:space="0" w:color="auto"/>
            <w:bottom w:val="none" w:sz="0" w:space="0" w:color="auto"/>
            <w:right w:val="none" w:sz="0" w:space="0" w:color="auto"/>
          </w:divBdr>
        </w:div>
        <w:div w:id="1632394867">
          <w:marLeft w:val="480"/>
          <w:marRight w:val="0"/>
          <w:marTop w:val="0"/>
          <w:marBottom w:val="0"/>
          <w:divBdr>
            <w:top w:val="none" w:sz="0" w:space="0" w:color="auto"/>
            <w:left w:val="none" w:sz="0" w:space="0" w:color="auto"/>
            <w:bottom w:val="none" w:sz="0" w:space="0" w:color="auto"/>
            <w:right w:val="none" w:sz="0" w:space="0" w:color="auto"/>
          </w:divBdr>
        </w:div>
        <w:div w:id="278091">
          <w:marLeft w:val="480"/>
          <w:marRight w:val="0"/>
          <w:marTop w:val="0"/>
          <w:marBottom w:val="0"/>
          <w:divBdr>
            <w:top w:val="none" w:sz="0" w:space="0" w:color="auto"/>
            <w:left w:val="none" w:sz="0" w:space="0" w:color="auto"/>
            <w:bottom w:val="none" w:sz="0" w:space="0" w:color="auto"/>
            <w:right w:val="none" w:sz="0" w:space="0" w:color="auto"/>
          </w:divBdr>
        </w:div>
        <w:div w:id="1508203707">
          <w:marLeft w:val="480"/>
          <w:marRight w:val="0"/>
          <w:marTop w:val="0"/>
          <w:marBottom w:val="0"/>
          <w:divBdr>
            <w:top w:val="none" w:sz="0" w:space="0" w:color="auto"/>
            <w:left w:val="none" w:sz="0" w:space="0" w:color="auto"/>
            <w:bottom w:val="none" w:sz="0" w:space="0" w:color="auto"/>
            <w:right w:val="none" w:sz="0" w:space="0" w:color="auto"/>
          </w:divBdr>
        </w:div>
        <w:div w:id="540900764">
          <w:marLeft w:val="480"/>
          <w:marRight w:val="0"/>
          <w:marTop w:val="0"/>
          <w:marBottom w:val="0"/>
          <w:divBdr>
            <w:top w:val="none" w:sz="0" w:space="0" w:color="auto"/>
            <w:left w:val="none" w:sz="0" w:space="0" w:color="auto"/>
            <w:bottom w:val="none" w:sz="0" w:space="0" w:color="auto"/>
            <w:right w:val="none" w:sz="0" w:space="0" w:color="auto"/>
          </w:divBdr>
        </w:div>
        <w:div w:id="66416208">
          <w:marLeft w:val="480"/>
          <w:marRight w:val="0"/>
          <w:marTop w:val="0"/>
          <w:marBottom w:val="0"/>
          <w:divBdr>
            <w:top w:val="none" w:sz="0" w:space="0" w:color="auto"/>
            <w:left w:val="none" w:sz="0" w:space="0" w:color="auto"/>
            <w:bottom w:val="none" w:sz="0" w:space="0" w:color="auto"/>
            <w:right w:val="none" w:sz="0" w:space="0" w:color="auto"/>
          </w:divBdr>
        </w:div>
        <w:div w:id="280574356">
          <w:marLeft w:val="480"/>
          <w:marRight w:val="0"/>
          <w:marTop w:val="0"/>
          <w:marBottom w:val="0"/>
          <w:divBdr>
            <w:top w:val="none" w:sz="0" w:space="0" w:color="auto"/>
            <w:left w:val="none" w:sz="0" w:space="0" w:color="auto"/>
            <w:bottom w:val="none" w:sz="0" w:space="0" w:color="auto"/>
            <w:right w:val="none" w:sz="0" w:space="0" w:color="auto"/>
          </w:divBdr>
        </w:div>
        <w:div w:id="1830124431">
          <w:marLeft w:val="480"/>
          <w:marRight w:val="0"/>
          <w:marTop w:val="0"/>
          <w:marBottom w:val="0"/>
          <w:divBdr>
            <w:top w:val="none" w:sz="0" w:space="0" w:color="auto"/>
            <w:left w:val="none" w:sz="0" w:space="0" w:color="auto"/>
            <w:bottom w:val="none" w:sz="0" w:space="0" w:color="auto"/>
            <w:right w:val="none" w:sz="0" w:space="0" w:color="auto"/>
          </w:divBdr>
        </w:div>
        <w:div w:id="1504202399">
          <w:marLeft w:val="480"/>
          <w:marRight w:val="0"/>
          <w:marTop w:val="0"/>
          <w:marBottom w:val="0"/>
          <w:divBdr>
            <w:top w:val="none" w:sz="0" w:space="0" w:color="auto"/>
            <w:left w:val="none" w:sz="0" w:space="0" w:color="auto"/>
            <w:bottom w:val="none" w:sz="0" w:space="0" w:color="auto"/>
            <w:right w:val="none" w:sz="0" w:space="0" w:color="auto"/>
          </w:divBdr>
        </w:div>
        <w:div w:id="1449591287">
          <w:marLeft w:val="480"/>
          <w:marRight w:val="0"/>
          <w:marTop w:val="0"/>
          <w:marBottom w:val="0"/>
          <w:divBdr>
            <w:top w:val="none" w:sz="0" w:space="0" w:color="auto"/>
            <w:left w:val="none" w:sz="0" w:space="0" w:color="auto"/>
            <w:bottom w:val="none" w:sz="0" w:space="0" w:color="auto"/>
            <w:right w:val="none" w:sz="0" w:space="0" w:color="auto"/>
          </w:divBdr>
        </w:div>
        <w:div w:id="1590237521">
          <w:marLeft w:val="480"/>
          <w:marRight w:val="0"/>
          <w:marTop w:val="0"/>
          <w:marBottom w:val="0"/>
          <w:divBdr>
            <w:top w:val="none" w:sz="0" w:space="0" w:color="auto"/>
            <w:left w:val="none" w:sz="0" w:space="0" w:color="auto"/>
            <w:bottom w:val="none" w:sz="0" w:space="0" w:color="auto"/>
            <w:right w:val="none" w:sz="0" w:space="0" w:color="auto"/>
          </w:divBdr>
        </w:div>
        <w:div w:id="902103392">
          <w:marLeft w:val="480"/>
          <w:marRight w:val="0"/>
          <w:marTop w:val="0"/>
          <w:marBottom w:val="0"/>
          <w:divBdr>
            <w:top w:val="none" w:sz="0" w:space="0" w:color="auto"/>
            <w:left w:val="none" w:sz="0" w:space="0" w:color="auto"/>
            <w:bottom w:val="none" w:sz="0" w:space="0" w:color="auto"/>
            <w:right w:val="none" w:sz="0" w:space="0" w:color="auto"/>
          </w:divBdr>
        </w:div>
        <w:div w:id="1447197344">
          <w:marLeft w:val="480"/>
          <w:marRight w:val="0"/>
          <w:marTop w:val="0"/>
          <w:marBottom w:val="0"/>
          <w:divBdr>
            <w:top w:val="none" w:sz="0" w:space="0" w:color="auto"/>
            <w:left w:val="none" w:sz="0" w:space="0" w:color="auto"/>
            <w:bottom w:val="none" w:sz="0" w:space="0" w:color="auto"/>
            <w:right w:val="none" w:sz="0" w:space="0" w:color="auto"/>
          </w:divBdr>
        </w:div>
        <w:div w:id="5637432">
          <w:marLeft w:val="480"/>
          <w:marRight w:val="0"/>
          <w:marTop w:val="0"/>
          <w:marBottom w:val="0"/>
          <w:divBdr>
            <w:top w:val="none" w:sz="0" w:space="0" w:color="auto"/>
            <w:left w:val="none" w:sz="0" w:space="0" w:color="auto"/>
            <w:bottom w:val="none" w:sz="0" w:space="0" w:color="auto"/>
            <w:right w:val="none" w:sz="0" w:space="0" w:color="auto"/>
          </w:divBdr>
        </w:div>
        <w:div w:id="1374771589">
          <w:marLeft w:val="480"/>
          <w:marRight w:val="0"/>
          <w:marTop w:val="0"/>
          <w:marBottom w:val="0"/>
          <w:divBdr>
            <w:top w:val="none" w:sz="0" w:space="0" w:color="auto"/>
            <w:left w:val="none" w:sz="0" w:space="0" w:color="auto"/>
            <w:bottom w:val="none" w:sz="0" w:space="0" w:color="auto"/>
            <w:right w:val="none" w:sz="0" w:space="0" w:color="auto"/>
          </w:divBdr>
        </w:div>
        <w:div w:id="1881748926">
          <w:marLeft w:val="480"/>
          <w:marRight w:val="0"/>
          <w:marTop w:val="0"/>
          <w:marBottom w:val="0"/>
          <w:divBdr>
            <w:top w:val="none" w:sz="0" w:space="0" w:color="auto"/>
            <w:left w:val="none" w:sz="0" w:space="0" w:color="auto"/>
            <w:bottom w:val="none" w:sz="0" w:space="0" w:color="auto"/>
            <w:right w:val="none" w:sz="0" w:space="0" w:color="auto"/>
          </w:divBdr>
        </w:div>
        <w:div w:id="1468401140">
          <w:marLeft w:val="480"/>
          <w:marRight w:val="0"/>
          <w:marTop w:val="0"/>
          <w:marBottom w:val="0"/>
          <w:divBdr>
            <w:top w:val="none" w:sz="0" w:space="0" w:color="auto"/>
            <w:left w:val="none" w:sz="0" w:space="0" w:color="auto"/>
            <w:bottom w:val="none" w:sz="0" w:space="0" w:color="auto"/>
            <w:right w:val="none" w:sz="0" w:space="0" w:color="auto"/>
          </w:divBdr>
        </w:div>
        <w:div w:id="1930582981">
          <w:marLeft w:val="480"/>
          <w:marRight w:val="0"/>
          <w:marTop w:val="0"/>
          <w:marBottom w:val="0"/>
          <w:divBdr>
            <w:top w:val="none" w:sz="0" w:space="0" w:color="auto"/>
            <w:left w:val="none" w:sz="0" w:space="0" w:color="auto"/>
            <w:bottom w:val="none" w:sz="0" w:space="0" w:color="auto"/>
            <w:right w:val="none" w:sz="0" w:space="0" w:color="auto"/>
          </w:divBdr>
        </w:div>
        <w:div w:id="983437413">
          <w:marLeft w:val="480"/>
          <w:marRight w:val="0"/>
          <w:marTop w:val="0"/>
          <w:marBottom w:val="0"/>
          <w:divBdr>
            <w:top w:val="none" w:sz="0" w:space="0" w:color="auto"/>
            <w:left w:val="none" w:sz="0" w:space="0" w:color="auto"/>
            <w:bottom w:val="none" w:sz="0" w:space="0" w:color="auto"/>
            <w:right w:val="none" w:sz="0" w:space="0" w:color="auto"/>
          </w:divBdr>
        </w:div>
        <w:div w:id="1916620493">
          <w:marLeft w:val="480"/>
          <w:marRight w:val="0"/>
          <w:marTop w:val="0"/>
          <w:marBottom w:val="0"/>
          <w:divBdr>
            <w:top w:val="none" w:sz="0" w:space="0" w:color="auto"/>
            <w:left w:val="none" w:sz="0" w:space="0" w:color="auto"/>
            <w:bottom w:val="none" w:sz="0" w:space="0" w:color="auto"/>
            <w:right w:val="none" w:sz="0" w:space="0" w:color="auto"/>
          </w:divBdr>
        </w:div>
        <w:div w:id="635330565">
          <w:marLeft w:val="480"/>
          <w:marRight w:val="0"/>
          <w:marTop w:val="0"/>
          <w:marBottom w:val="0"/>
          <w:divBdr>
            <w:top w:val="none" w:sz="0" w:space="0" w:color="auto"/>
            <w:left w:val="none" w:sz="0" w:space="0" w:color="auto"/>
            <w:bottom w:val="none" w:sz="0" w:space="0" w:color="auto"/>
            <w:right w:val="none" w:sz="0" w:space="0" w:color="auto"/>
          </w:divBdr>
        </w:div>
        <w:div w:id="1280528730">
          <w:marLeft w:val="480"/>
          <w:marRight w:val="0"/>
          <w:marTop w:val="0"/>
          <w:marBottom w:val="0"/>
          <w:divBdr>
            <w:top w:val="none" w:sz="0" w:space="0" w:color="auto"/>
            <w:left w:val="none" w:sz="0" w:space="0" w:color="auto"/>
            <w:bottom w:val="none" w:sz="0" w:space="0" w:color="auto"/>
            <w:right w:val="none" w:sz="0" w:space="0" w:color="auto"/>
          </w:divBdr>
        </w:div>
        <w:div w:id="75442877">
          <w:marLeft w:val="480"/>
          <w:marRight w:val="0"/>
          <w:marTop w:val="0"/>
          <w:marBottom w:val="0"/>
          <w:divBdr>
            <w:top w:val="none" w:sz="0" w:space="0" w:color="auto"/>
            <w:left w:val="none" w:sz="0" w:space="0" w:color="auto"/>
            <w:bottom w:val="none" w:sz="0" w:space="0" w:color="auto"/>
            <w:right w:val="none" w:sz="0" w:space="0" w:color="auto"/>
          </w:divBdr>
        </w:div>
        <w:div w:id="605426725">
          <w:marLeft w:val="480"/>
          <w:marRight w:val="0"/>
          <w:marTop w:val="0"/>
          <w:marBottom w:val="0"/>
          <w:divBdr>
            <w:top w:val="none" w:sz="0" w:space="0" w:color="auto"/>
            <w:left w:val="none" w:sz="0" w:space="0" w:color="auto"/>
            <w:bottom w:val="none" w:sz="0" w:space="0" w:color="auto"/>
            <w:right w:val="none" w:sz="0" w:space="0" w:color="auto"/>
          </w:divBdr>
        </w:div>
        <w:div w:id="1333264784">
          <w:marLeft w:val="480"/>
          <w:marRight w:val="0"/>
          <w:marTop w:val="0"/>
          <w:marBottom w:val="0"/>
          <w:divBdr>
            <w:top w:val="none" w:sz="0" w:space="0" w:color="auto"/>
            <w:left w:val="none" w:sz="0" w:space="0" w:color="auto"/>
            <w:bottom w:val="none" w:sz="0" w:space="0" w:color="auto"/>
            <w:right w:val="none" w:sz="0" w:space="0" w:color="auto"/>
          </w:divBdr>
        </w:div>
        <w:div w:id="2054112743">
          <w:marLeft w:val="480"/>
          <w:marRight w:val="0"/>
          <w:marTop w:val="0"/>
          <w:marBottom w:val="0"/>
          <w:divBdr>
            <w:top w:val="none" w:sz="0" w:space="0" w:color="auto"/>
            <w:left w:val="none" w:sz="0" w:space="0" w:color="auto"/>
            <w:bottom w:val="none" w:sz="0" w:space="0" w:color="auto"/>
            <w:right w:val="none" w:sz="0" w:space="0" w:color="auto"/>
          </w:divBdr>
        </w:div>
        <w:div w:id="1387727347">
          <w:marLeft w:val="480"/>
          <w:marRight w:val="0"/>
          <w:marTop w:val="0"/>
          <w:marBottom w:val="0"/>
          <w:divBdr>
            <w:top w:val="none" w:sz="0" w:space="0" w:color="auto"/>
            <w:left w:val="none" w:sz="0" w:space="0" w:color="auto"/>
            <w:bottom w:val="none" w:sz="0" w:space="0" w:color="auto"/>
            <w:right w:val="none" w:sz="0" w:space="0" w:color="auto"/>
          </w:divBdr>
        </w:div>
        <w:div w:id="1131827387">
          <w:marLeft w:val="480"/>
          <w:marRight w:val="0"/>
          <w:marTop w:val="0"/>
          <w:marBottom w:val="0"/>
          <w:divBdr>
            <w:top w:val="none" w:sz="0" w:space="0" w:color="auto"/>
            <w:left w:val="none" w:sz="0" w:space="0" w:color="auto"/>
            <w:bottom w:val="none" w:sz="0" w:space="0" w:color="auto"/>
            <w:right w:val="none" w:sz="0" w:space="0" w:color="auto"/>
          </w:divBdr>
        </w:div>
        <w:div w:id="668363187">
          <w:marLeft w:val="480"/>
          <w:marRight w:val="0"/>
          <w:marTop w:val="0"/>
          <w:marBottom w:val="0"/>
          <w:divBdr>
            <w:top w:val="none" w:sz="0" w:space="0" w:color="auto"/>
            <w:left w:val="none" w:sz="0" w:space="0" w:color="auto"/>
            <w:bottom w:val="none" w:sz="0" w:space="0" w:color="auto"/>
            <w:right w:val="none" w:sz="0" w:space="0" w:color="auto"/>
          </w:divBdr>
        </w:div>
        <w:div w:id="216011803">
          <w:marLeft w:val="480"/>
          <w:marRight w:val="0"/>
          <w:marTop w:val="0"/>
          <w:marBottom w:val="0"/>
          <w:divBdr>
            <w:top w:val="none" w:sz="0" w:space="0" w:color="auto"/>
            <w:left w:val="none" w:sz="0" w:space="0" w:color="auto"/>
            <w:bottom w:val="none" w:sz="0" w:space="0" w:color="auto"/>
            <w:right w:val="none" w:sz="0" w:space="0" w:color="auto"/>
          </w:divBdr>
        </w:div>
        <w:div w:id="1450391682">
          <w:marLeft w:val="480"/>
          <w:marRight w:val="0"/>
          <w:marTop w:val="0"/>
          <w:marBottom w:val="0"/>
          <w:divBdr>
            <w:top w:val="none" w:sz="0" w:space="0" w:color="auto"/>
            <w:left w:val="none" w:sz="0" w:space="0" w:color="auto"/>
            <w:bottom w:val="none" w:sz="0" w:space="0" w:color="auto"/>
            <w:right w:val="none" w:sz="0" w:space="0" w:color="auto"/>
          </w:divBdr>
        </w:div>
        <w:div w:id="1581864609">
          <w:marLeft w:val="480"/>
          <w:marRight w:val="0"/>
          <w:marTop w:val="0"/>
          <w:marBottom w:val="0"/>
          <w:divBdr>
            <w:top w:val="none" w:sz="0" w:space="0" w:color="auto"/>
            <w:left w:val="none" w:sz="0" w:space="0" w:color="auto"/>
            <w:bottom w:val="none" w:sz="0" w:space="0" w:color="auto"/>
            <w:right w:val="none" w:sz="0" w:space="0" w:color="auto"/>
          </w:divBdr>
        </w:div>
        <w:div w:id="1246287">
          <w:marLeft w:val="480"/>
          <w:marRight w:val="0"/>
          <w:marTop w:val="0"/>
          <w:marBottom w:val="0"/>
          <w:divBdr>
            <w:top w:val="none" w:sz="0" w:space="0" w:color="auto"/>
            <w:left w:val="none" w:sz="0" w:space="0" w:color="auto"/>
            <w:bottom w:val="none" w:sz="0" w:space="0" w:color="auto"/>
            <w:right w:val="none" w:sz="0" w:space="0" w:color="auto"/>
          </w:divBdr>
        </w:div>
        <w:div w:id="1087265972">
          <w:marLeft w:val="480"/>
          <w:marRight w:val="0"/>
          <w:marTop w:val="0"/>
          <w:marBottom w:val="0"/>
          <w:divBdr>
            <w:top w:val="none" w:sz="0" w:space="0" w:color="auto"/>
            <w:left w:val="none" w:sz="0" w:space="0" w:color="auto"/>
            <w:bottom w:val="none" w:sz="0" w:space="0" w:color="auto"/>
            <w:right w:val="none" w:sz="0" w:space="0" w:color="auto"/>
          </w:divBdr>
        </w:div>
      </w:divsChild>
    </w:div>
    <w:div w:id="48695116">
      <w:bodyDiv w:val="1"/>
      <w:marLeft w:val="0"/>
      <w:marRight w:val="0"/>
      <w:marTop w:val="0"/>
      <w:marBottom w:val="0"/>
      <w:divBdr>
        <w:top w:val="none" w:sz="0" w:space="0" w:color="auto"/>
        <w:left w:val="none" w:sz="0" w:space="0" w:color="auto"/>
        <w:bottom w:val="none" w:sz="0" w:space="0" w:color="auto"/>
        <w:right w:val="none" w:sz="0" w:space="0" w:color="auto"/>
      </w:divBdr>
    </w:div>
    <w:div w:id="48774655">
      <w:bodyDiv w:val="1"/>
      <w:marLeft w:val="0"/>
      <w:marRight w:val="0"/>
      <w:marTop w:val="0"/>
      <w:marBottom w:val="0"/>
      <w:divBdr>
        <w:top w:val="none" w:sz="0" w:space="0" w:color="auto"/>
        <w:left w:val="none" w:sz="0" w:space="0" w:color="auto"/>
        <w:bottom w:val="none" w:sz="0" w:space="0" w:color="auto"/>
        <w:right w:val="none" w:sz="0" w:space="0" w:color="auto"/>
      </w:divBdr>
      <w:divsChild>
        <w:div w:id="902638394">
          <w:marLeft w:val="480"/>
          <w:marRight w:val="0"/>
          <w:marTop w:val="0"/>
          <w:marBottom w:val="0"/>
          <w:divBdr>
            <w:top w:val="none" w:sz="0" w:space="0" w:color="auto"/>
            <w:left w:val="none" w:sz="0" w:space="0" w:color="auto"/>
            <w:bottom w:val="none" w:sz="0" w:space="0" w:color="auto"/>
            <w:right w:val="none" w:sz="0" w:space="0" w:color="auto"/>
          </w:divBdr>
        </w:div>
        <w:div w:id="1961296115">
          <w:marLeft w:val="480"/>
          <w:marRight w:val="0"/>
          <w:marTop w:val="0"/>
          <w:marBottom w:val="0"/>
          <w:divBdr>
            <w:top w:val="none" w:sz="0" w:space="0" w:color="auto"/>
            <w:left w:val="none" w:sz="0" w:space="0" w:color="auto"/>
            <w:bottom w:val="none" w:sz="0" w:space="0" w:color="auto"/>
            <w:right w:val="none" w:sz="0" w:space="0" w:color="auto"/>
          </w:divBdr>
        </w:div>
        <w:div w:id="74476368">
          <w:marLeft w:val="480"/>
          <w:marRight w:val="0"/>
          <w:marTop w:val="0"/>
          <w:marBottom w:val="0"/>
          <w:divBdr>
            <w:top w:val="none" w:sz="0" w:space="0" w:color="auto"/>
            <w:left w:val="none" w:sz="0" w:space="0" w:color="auto"/>
            <w:bottom w:val="none" w:sz="0" w:space="0" w:color="auto"/>
            <w:right w:val="none" w:sz="0" w:space="0" w:color="auto"/>
          </w:divBdr>
        </w:div>
        <w:div w:id="339429902">
          <w:marLeft w:val="480"/>
          <w:marRight w:val="0"/>
          <w:marTop w:val="0"/>
          <w:marBottom w:val="0"/>
          <w:divBdr>
            <w:top w:val="none" w:sz="0" w:space="0" w:color="auto"/>
            <w:left w:val="none" w:sz="0" w:space="0" w:color="auto"/>
            <w:bottom w:val="none" w:sz="0" w:space="0" w:color="auto"/>
            <w:right w:val="none" w:sz="0" w:space="0" w:color="auto"/>
          </w:divBdr>
        </w:div>
        <w:div w:id="723061185">
          <w:marLeft w:val="480"/>
          <w:marRight w:val="0"/>
          <w:marTop w:val="0"/>
          <w:marBottom w:val="0"/>
          <w:divBdr>
            <w:top w:val="none" w:sz="0" w:space="0" w:color="auto"/>
            <w:left w:val="none" w:sz="0" w:space="0" w:color="auto"/>
            <w:bottom w:val="none" w:sz="0" w:space="0" w:color="auto"/>
            <w:right w:val="none" w:sz="0" w:space="0" w:color="auto"/>
          </w:divBdr>
        </w:div>
        <w:div w:id="1148589289">
          <w:marLeft w:val="480"/>
          <w:marRight w:val="0"/>
          <w:marTop w:val="0"/>
          <w:marBottom w:val="0"/>
          <w:divBdr>
            <w:top w:val="none" w:sz="0" w:space="0" w:color="auto"/>
            <w:left w:val="none" w:sz="0" w:space="0" w:color="auto"/>
            <w:bottom w:val="none" w:sz="0" w:space="0" w:color="auto"/>
            <w:right w:val="none" w:sz="0" w:space="0" w:color="auto"/>
          </w:divBdr>
        </w:div>
        <w:div w:id="989401920">
          <w:marLeft w:val="480"/>
          <w:marRight w:val="0"/>
          <w:marTop w:val="0"/>
          <w:marBottom w:val="0"/>
          <w:divBdr>
            <w:top w:val="none" w:sz="0" w:space="0" w:color="auto"/>
            <w:left w:val="none" w:sz="0" w:space="0" w:color="auto"/>
            <w:bottom w:val="none" w:sz="0" w:space="0" w:color="auto"/>
            <w:right w:val="none" w:sz="0" w:space="0" w:color="auto"/>
          </w:divBdr>
        </w:div>
        <w:div w:id="447628084">
          <w:marLeft w:val="480"/>
          <w:marRight w:val="0"/>
          <w:marTop w:val="0"/>
          <w:marBottom w:val="0"/>
          <w:divBdr>
            <w:top w:val="none" w:sz="0" w:space="0" w:color="auto"/>
            <w:left w:val="none" w:sz="0" w:space="0" w:color="auto"/>
            <w:bottom w:val="none" w:sz="0" w:space="0" w:color="auto"/>
            <w:right w:val="none" w:sz="0" w:space="0" w:color="auto"/>
          </w:divBdr>
        </w:div>
        <w:div w:id="790367878">
          <w:marLeft w:val="480"/>
          <w:marRight w:val="0"/>
          <w:marTop w:val="0"/>
          <w:marBottom w:val="0"/>
          <w:divBdr>
            <w:top w:val="none" w:sz="0" w:space="0" w:color="auto"/>
            <w:left w:val="none" w:sz="0" w:space="0" w:color="auto"/>
            <w:bottom w:val="none" w:sz="0" w:space="0" w:color="auto"/>
            <w:right w:val="none" w:sz="0" w:space="0" w:color="auto"/>
          </w:divBdr>
        </w:div>
        <w:div w:id="1108163038">
          <w:marLeft w:val="480"/>
          <w:marRight w:val="0"/>
          <w:marTop w:val="0"/>
          <w:marBottom w:val="0"/>
          <w:divBdr>
            <w:top w:val="none" w:sz="0" w:space="0" w:color="auto"/>
            <w:left w:val="none" w:sz="0" w:space="0" w:color="auto"/>
            <w:bottom w:val="none" w:sz="0" w:space="0" w:color="auto"/>
            <w:right w:val="none" w:sz="0" w:space="0" w:color="auto"/>
          </w:divBdr>
        </w:div>
        <w:div w:id="103813523">
          <w:marLeft w:val="480"/>
          <w:marRight w:val="0"/>
          <w:marTop w:val="0"/>
          <w:marBottom w:val="0"/>
          <w:divBdr>
            <w:top w:val="none" w:sz="0" w:space="0" w:color="auto"/>
            <w:left w:val="none" w:sz="0" w:space="0" w:color="auto"/>
            <w:bottom w:val="none" w:sz="0" w:space="0" w:color="auto"/>
            <w:right w:val="none" w:sz="0" w:space="0" w:color="auto"/>
          </w:divBdr>
        </w:div>
        <w:div w:id="1186165767">
          <w:marLeft w:val="480"/>
          <w:marRight w:val="0"/>
          <w:marTop w:val="0"/>
          <w:marBottom w:val="0"/>
          <w:divBdr>
            <w:top w:val="none" w:sz="0" w:space="0" w:color="auto"/>
            <w:left w:val="none" w:sz="0" w:space="0" w:color="auto"/>
            <w:bottom w:val="none" w:sz="0" w:space="0" w:color="auto"/>
            <w:right w:val="none" w:sz="0" w:space="0" w:color="auto"/>
          </w:divBdr>
        </w:div>
        <w:div w:id="1503661277">
          <w:marLeft w:val="480"/>
          <w:marRight w:val="0"/>
          <w:marTop w:val="0"/>
          <w:marBottom w:val="0"/>
          <w:divBdr>
            <w:top w:val="none" w:sz="0" w:space="0" w:color="auto"/>
            <w:left w:val="none" w:sz="0" w:space="0" w:color="auto"/>
            <w:bottom w:val="none" w:sz="0" w:space="0" w:color="auto"/>
            <w:right w:val="none" w:sz="0" w:space="0" w:color="auto"/>
          </w:divBdr>
        </w:div>
        <w:div w:id="295333112">
          <w:marLeft w:val="480"/>
          <w:marRight w:val="0"/>
          <w:marTop w:val="0"/>
          <w:marBottom w:val="0"/>
          <w:divBdr>
            <w:top w:val="none" w:sz="0" w:space="0" w:color="auto"/>
            <w:left w:val="none" w:sz="0" w:space="0" w:color="auto"/>
            <w:bottom w:val="none" w:sz="0" w:space="0" w:color="auto"/>
            <w:right w:val="none" w:sz="0" w:space="0" w:color="auto"/>
          </w:divBdr>
        </w:div>
        <w:div w:id="35814284">
          <w:marLeft w:val="480"/>
          <w:marRight w:val="0"/>
          <w:marTop w:val="0"/>
          <w:marBottom w:val="0"/>
          <w:divBdr>
            <w:top w:val="none" w:sz="0" w:space="0" w:color="auto"/>
            <w:left w:val="none" w:sz="0" w:space="0" w:color="auto"/>
            <w:bottom w:val="none" w:sz="0" w:space="0" w:color="auto"/>
            <w:right w:val="none" w:sz="0" w:space="0" w:color="auto"/>
          </w:divBdr>
        </w:div>
        <w:div w:id="1268469050">
          <w:marLeft w:val="480"/>
          <w:marRight w:val="0"/>
          <w:marTop w:val="0"/>
          <w:marBottom w:val="0"/>
          <w:divBdr>
            <w:top w:val="none" w:sz="0" w:space="0" w:color="auto"/>
            <w:left w:val="none" w:sz="0" w:space="0" w:color="auto"/>
            <w:bottom w:val="none" w:sz="0" w:space="0" w:color="auto"/>
            <w:right w:val="none" w:sz="0" w:space="0" w:color="auto"/>
          </w:divBdr>
        </w:div>
        <w:div w:id="1425761995">
          <w:marLeft w:val="480"/>
          <w:marRight w:val="0"/>
          <w:marTop w:val="0"/>
          <w:marBottom w:val="0"/>
          <w:divBdr>
            <w:top w:val="none" w:sz="0" w:space="0" w:color="auto"/>
            <w:left w:val="none" w:sz="0" w:space="0" w:color="auto"/>
            <w:bottom w:val="none" w:sz="0" w:space="0" w:color="auto"/>
            <w:right w:val="none" w:sz="0" w:space="0" w:color="auto"/>
          </w:divBdr>
        </w:div>
        <w:div w:id="369575362">
          <w:marLeft w:val="480"/>
          <w:marRight w:val="0"/>
          <w:marTop w:val="0"/>
          <w:marBottom w:val="0"/>
          <w:divBdr>
            <w:top w:val="none" w:sz="0" w:space="0" w:color="auto"/>
            <w:left w:val="none" w:sz="0" w:space="0" w:color="auto"/>
            <w:bottom w:val="none" w:sz="0" w:space="0" w:color="auto"/>
            <w:right w:val="none" w:sz="0" w:space="0" w:color="auto"/>
          </w:divBdr>
        </w:div>
        <w:div w:id="1114791400">
          <w:marLeft w:val="480"/>
          <w:marRight w:val="0"/>
          <w:marTop w:val="0"/>
          <w:marBottom w:val="0"/>
          <w:divBdr>
            <w:top w:val="none" w:sz="0" w:space="0" w:color="auto"/>
            <w:left w:val="none" w:sz="0" w:space="0" w:color="auto"/>
            <w:bottom w:val="none" w:sz="0" w:space="0" w:color="auto"/>
            <w:right w:val="none" w:sz="0" w:space="0" w:color="auto"/>
          </w:divBdr>
        </w:div>
        <w:div w:id="998533552">
          <w:marLeft w:val="480"/>
          <w:marRight w:val="0"/>
          <w:marTop w:val="0"/>
          <w:marBottom w:val="0"/>
          <w:divBdr>
            <w:top w:val="none" w:sz="0" w:space="0" w:color="auto"/>
            <w:left w:val="none" w:sz="0" w:space="0" w:color="auto"/>
            <w:bottom w:val="none" w:sz="0" w:space="0" w:color="auto"/>
            <w:right w:val="none" w:sz="0" w:space="0" w:color="auto"/>
          </w:divBdr>
        </w:div>
        <w:div w:id="735739138">
          <w:marLeft w:val="480"/>
          <w:marRight w:val="0"/>
          <w:marTop w:val="0"/>
          <w:marBottom w:val="0"/>
          <w:divBdr>
            <w:top w:val="none" w:sz="0" w:space="0" w:color="auto"/>
            <w:left w:val="none" w:sz="0" w:space="0" w:color="auto"/>
            <w:bottom w:val="none" w:sz="0" w:space="0" w:color="auto"/>
            <w:right w:val="none" w:sz="0" w:space="0" w:color="auto"/>
          </w:divBdr>
        </w:div>
        <w:div w:id="1722633095">
          <w:marLeft w:val="480"/>
          <w:marRight w:val="0"/>
          <w:marTop w:val="0"/>
          <w:marBottom w:val="0"/>
          <w:divBdr>
            <w:top w:val="none" w:sz="0" w:space="0" w:color="auto"/>
            <w:left w:val="none" w:sz="0" w:space="0" w:color="auto"/>
            <w:bottom w:val="none" w:sz="0" w:space="0" w:color="auto"/>
            <w:right w:val="none" w:sz="0" w:space="0" w:color="auto"/>
          </w:divBdr>
        </w:div>
        <w:div w:id="286863729">
          <w:marLeft w:val="480"/>
          <w:marRight w:val="0"/>
          <w:marTop w:val="0"/>
          <w:marBottom w:val="0"/>
          <w:divBdr>
            <w:top w:val="none" w:sz="0" w:space="0" w:color="auto"/>
            <w:left w:val="none" w:sz="0" w:space="0" w:color="auto"/>
            <w:bottom w:val="none" w:sz="0" w:space="0" w:color="auto"/>
            <w:right w:val="none" w:sz="0" w:space="0" w:color="auto"/>
          </w:divBdr>
        </w:div>
        <w:div w:id="1157266548">
          <w:marLeft w:val="480"/>
          <w:marRight w:val="0"/>
          <w:marTop w:val="0"/>
          <w:marBottom w:val="0"/>
          <w:divBdr>
            <w:top w:val="none" w:sz="0" w:space="0" w:color="auto"/>
            <w:left w:val="none" w:sz="0" w:space="0" w:color="auto"/>
            <w:bottom w:val="none" w:sz="0" w:space="0" w:color="auto"/>
            <w:right w:val="none" w:sz="0" w:space="0" w:color="auto"/>
          </w:divBdr>
        </w:div>
        <w:div w:id="572743727">
          <w:marLeft w:val="480"/>
          <w:marRight w:val="0"/>
          <w:marTop w:val="0"/>
          <w:marBottom w:val="0"/>
          <w:divBdr>
            <w:top w:val="none" w:sz="0" w:space="0" w:color="auto"/>
            <w:left w:val="none" w:sz="0" w:space="0" w:color="auto"/>
            <w:bottom w:val="none" w:sz="0" w:space="0" w:color="auto"/>
            <w:right w:val="none" w:sz="0" w:space="0" w:color="auto"/>
          </w:divBdr>
        </w:div>
        <w:div w:id="124590301">
          <w:marLeft w:val="480"/>
          <w:marRight w:val="0"/>
          <w:marTop w:val="0"/>
          <w:marBottom w:val="0"/>
          <w:divBdr>
            <w:top w:val="none" w:sz="0" w:space="0" w:color="auto"/>
            <w:left w:val="none" w:sz="0" w:space="0" w:color="auto"/>
            <w:bottom w:val="none" w:sz="0" w:space="0" w:color="auto"/>
            <w:right w:val="none" w:sz="0" w:space="0" w:color="auto"/>
          </w:divBdr>
        </w:div>
        <w:div w:id="1687101166">
          <w:marLeft w:val="480"/>
          <w:marRight w:val="0"/>
          <w:marTop w:val="0"/>
          <w:marBottom w:val="0"/>
          <w:divBdr>
            <w:top w:val="none" w:sz="0" w:space="0" w:color="auto"/>
            <w:left w:val="none" w:sz="0" w:space="0" w:color="auto"/>
            <w:bottom w:val="none" w:sz="0" w:space="0" w:color="auto"/>
            <w:right w:val="none" w:sz="0" w:space="0" w:color="auto"/>
          </w:divBdr>
        </w:div>
        <w:div w:id="248852913">
          <w:marLeft w:val="480"/>
          <w:marRight w:val="0"/>
          <w:marTop w:val="0"/>
          <w:marBottom w:val="0"/>
          <w:divBdr>
            <w:top w:val="none" w:sz="0" w:space="0" w:color="auto"/>
            <w:left w:val="none" w:sz="0" w:space="0" w:color="auto"/>
            <w:bottom w:val="none" w:sz="0" w:space="0" w:color="auto"/>
            <w:right w:val="none" w:sz="0" w:space="0" w:color="auto"/>
          </w:divBdr>
        </w:div>
        <w:div w:id="1554585223">
          <w:marLeft w:val="480"/>
          <w:marRight w:val="0"/>
          <w:marTop w:val="0"/>
          <w:marBottom w:val="0"/>
          <w:divBdr>
            <w:top w:val="none" w:sz="0" w:space="0" w:color="auto"/>
            <w:left w:val="none" w:sz="0" w:space="0" w:color="auto"/>
            <w:bottom w:val="none" w:sz="0" w:space="0" w:color="auto"/>
            <w:right w:val="none" w:sz="0" w:space="0" w:color="auto"/>
          </w:divBdr>
        </w:div>
        <w:div w:id="971669014">
          <w:marLeft w:val="480"/>
          <w:marRight w:val="0"/>
          <w:marTop w:val="0"/>
          <w:marBottom w:val="0"/>
          <w:divBdr>
            <w:top w:val="none" w:sz="0" w:space="0" w:color="auto"/>
            <w:left w:val="none" w:sz="0" w:space="0" w:color="auto"/>
            <w:bottom w:val="none" w:sz="0" w:space="0" w:color="auto"/>
            <w:right w:val="none" w:sz="0" w:space="0" w:color="auto"/>
          </w:divBdr>
        </w:div>
        <w:div w:id="789473716">
          <w:marLeft w:val="480"/>
          <w:marRight w:val="0"/>
          <w:marTop w:val="0"/>
          <w:marBottom w:val="0"/>
          <w:divBdr>
            <w:top w:val="none" w:sz="0" w:space="0" w:color="auto"/>
            <w:left w:val="none" w:sz="0" w:space="0" w:color="auto"/>
            <w:bottom w:val="none" w:sz="0" w:space="0" w:color="auto"/>
            <w:right w:val="none" w:sz="0" w:space="0" w:color="auto"/>
          </w:divBdr>
        </w:div>
        <w:div w:id="992684493">
          <w:marLeft w:val="480"/>
          <w:marRight w:val="0"/>
          <w:marTop w:val="0"/>
          <w:marBottom w:val="0"/>
          <w:divBdr>
            <w:top w:val="none" w:sz="0" w:space="0" w:color="auto"/>
            <w:left w:val="none" w:sz="0" w:space="0" w:color="auto"/>
            <w:bottom w:val="none" w:sz="0" w:space="0" w:color="auto"/>
            <w:right w:val="none" w:sz="0" w:space="0" w:color="auto"/>
          </w:divBdr>
        </w:div>
        <w:div w:id="1123689323">
          <w:marLeft w:val="480"/>
          <w:marRight w:val="0"/>
          <w:marTop w:val="0"/>
          <w:marBottom w:val="0"/>
          <w:divBdr>
            <w:top w:val="none" w:sz="0" w:space="0" w:color="auto"/>
            <w:left w:val="none" w:sz="0" w:space="0" w:color="auto"/>
            <w:bottom w:val="none" w:sz="0" w:space="0" w:color="auto"/>
            <w:right w:val="none" w:sz="0" w:space="0" w:color="auto"/>
          </w:divBdr>
        </w:div>
        <w:div w:id="1631519634">
          <w:marLeft w:val="480"/>
          <w:marRight w:val="0"/>
          <w:marTop w:val="0"/>
          <w:marBottom w:val="0"/>
          <w:divBdr>
            <w:top w:val="none" w:sz="0" w:space="0" w:color="auto"/>
            <w:left w:val="none" w:sz="0" w:space="0" w:color="auto"/>
            <w:bottom w:val="none" w:sz="0" w:space="0" w:color="auto"/>
            <w:right w:val="none" w:sz="0" w:space="0" w:color="auto"/>
          </w:divBdr>
        </w:div>
        <w:div w:id="135950060">
          <w:marLeft w:val="480"/>
          <w:marRight w:val="0"/>
          <w:marTop w:val="0"/>
          <w:marBottom w:val="0"/>
          <w:divBdr>
            <w:top w:val="none" w:sz="0" w:space="0" w:color="auto"/>
            <w:left w:val="none" w:sz="0" w:space="0" w:color="auto"/>
            <w:bottom w:val="none" w:sz="0" w:space="0" w:color="auto"/>
            <w:right w:val="none" w:sz="0" w:space="0" w:color="auto"/>
          </w:divBdr>
        </w:div>
        <w:div w:id="2131167418">
          <w:marLeft w:val="480"/>
          <w:marRight w:val="0"/>
          <w:marTop w:val="0"/>
          <w:marBottom w:val="0"/>
          <w:divBdr>
            <w:top w:val="none" w:sz="0" w:space="0" w:color="auto"/>
            <w:left w:val="none" w:sz="0" w:space="0" w:color="auto"/>
            <w:bottom w:val="none" w:sz="0" w:space="0" w:color="auto"/>
            <w:right w:val="none" w:sz="0" w:space="0" w:color="auto"/>
          </w:divBdr>
        </w:div>
        <w:div w:id="1496603584">
          <w:marLeft w:val="480"/>
          <w:marRight w:val="0"/>
          <w:marTop w:val="0"/>
          <w:marBottom w:val="0"/>
          <w:divBdr>
            <w:top w:val="none" w:sz="0" w:space="0" w:color="auto"/>
            <w:left w:val="none" w:sz="0" w:space="0" w:color="auto"/>
            <w:bottom w:val="none" w:sz="0" w:space="0" w:color="auto"/>
            <w:right w:val="none" w:sz="0" w:space="0" w:color="auto"/>
          </w:divBdr>
        </w:div>
        <w:div w:id="57366160">
          <w:marLeft w:val="480"/>
          <w:marRight w:val="0"/>
          <w:marTop w:val="0"/>
          <w:marBottom w:val="0"/>
          <w:divBdr>
            <w:top w:val="none" w:sz="0" w:space="0" w:color="auto"/>
            <w:left w:val="none" w:sz="0" w:space="0" w:color="auto"/>
            <w:bottom w:val="none" w:sz="0" w:space="0" w:color="auto"/>
            <w:right w:val="none" w:sz="0" w:space="0" w:color="auto"/>
          </w:divBdr>
        </w:div>
        <w:div w:id="1944651819">
          <w:marLeft w:val="480"/>
          <w:marRight w:val="0"/>
          <w:marTop w:val="0"/>
          <w:marBottom w:val="0"/>
          <w:divBdr>
            <w:top w:val="none" w:sz="0" w:space="0" w:color="auto"/>
            <w:left w:val="none" w:sz="0" w:space="0" w:color="auto"/>
            <w:bottom w:val="none" w:sz="0" w:space="0" w:color="auto"/>
            <w:right w:val="none" w:sz="0" w:space="0" w:color="auto"/>
          </w:divBdr>
        </w:div>
        <w:div w:id="1744403983">
          <w:marLeft w:val="480"/>
          <w:marRight w:val="0"/>
          <w:marTop w:val="0"/>
          <w:marBottom w:val="0"/>
          <w:divBdr>
            <w:top w:val="none" w:sz="0" w:space="0" w:color="auto"/>
            <w:left w:val="none" w:sz="0" w:space="0" w:color="auto"/>
            <w:bottom w:val="none" w:sz="0" w:space="0" w:color="auto"/>
            <w:right w:val="none" w:sz="0" w:space="0" w:color="auto"/>
          </w:divBdr>
        </w:div>
        <w:div w:id="573703379">
          <w:marLeft w:val="480"/>
          <w:marRight w:val="0"/>
          <w:marTop w:val="0"/>
          <w:marBottom w:val="0"/>
          <w:divBdr>
            <w:top w:val="none" w:sz="0" w:space="0" w:color="auto"/>
            <w:left w:val="none" w:sz="0" w:space="0" w:color="auto"/>
            <w:bottom w:val="none" w:sz="0" w:space="0" w:color="auto"/>
            <w:right w:val="none" w:sz="0" w:space="0" w:color="auto"/>
          </w:divBdr>
        </w:div>
        <w:div w:id="437874913">
          <w:marLeft w:val="480"/>
          <w:marRight w:val="0"/>
          <w:marTop w:val="0"/>
          <w:marBottom w:val="0"/>
          <w:divBdr>
            <w:top w:val="none" w:sz="0" w:space="0" w:color="auto"/>
            <w:left w:val="none" w:sz="0" w:space="0" w:color="auto"/>
            <w:bottom w:val="none" w:sz="0" w:space="0" w:color="auto"/>
            <w:right w:val="none" w:sz="0" w:space="0" w:color="auto"/>
          </w:divBdr>
        </w:div>
        <w:div w:id="436146705">
          <w:marLeft w:val="480"/>
          <w:marRight w:val="0"/>
          <w:marTop w:val="0"/>
          <w:marBottom w:val="0"/>
          <w:divBdr>
            <w:top w:val="none" w:sz="0" w:space="0" w:color="auto"/>
            <w:left w:val="none" w:sz="0" w:space="0" w:color="auto"/>
            <w:bottom w:val="none" w:sz="0" w:space="0" w:color="auto"/>
            <w:right w:val="none" w:sz="0" w:space="0" w:color="auto"/>
          </w:divBdr>
        </w:div>
        <w:div w:id="278027159">
          <w:marLeft w:val="480"/>
          <w:marRight w:val="0"/>
          <w:marTop w:val="0"/>
          <w:marBottom w:val="0"/>
          <w:divBdr>
            <w:top w:val="none" w:sz="0" w:space="0" w:color="auto"/>
            <w:left w:val="none" w:sz="0" w:space="0" w:color="auto"/>
            <w:bottom w:val="none" w:sz="0" w:space="0" w:color="auto"/>
            <w:right w:val="none" w:sz="0" w:space="0" w:color="auto"/>
          </w:divBdr>
        </w:div>
        <w:div w:id="1489175820">
          <w:marLeft w:val="480"/>
          <w:marRight w:val="0"/>
          <w:marTop w:val="0"/>
          <w:marBottom w:val="0"/>
          <w:divBdr>
            <w:top w:val="none" w:sz="0" w:space="0" w:color="auto"/>
            <w:left w:val="none" w:sz="0" w:space="0" w:color="auto"/>
            <w:bottom w:val="none" w:sz="0" w:space="0" w:color="auto"/>
            <w:right w:val="none" w:sz="0" w:space="0" w:color="auto"/>
          </w:divBdr>
        </w:div>
        <w:div w:id="824710063">
          <w:marLeft w:val="480"/>
          <w:marRight w:val="0"/>
          <w:marTop w:val="0"/>
          <w:marBottom w:val="0"/>
          <w:divBdr>
            <w:top w:val="none" w:sz="0" w:space="0" w:color="auto"/>
            <w:left w:val="none" w:sz="0" w:space="0" w:color="auto"/>
            <w:bottom w:val="none" w:sz="0" w:space="0" w:color="auto"/>
            <w:right w:val="none" w:sz="0" w:space="0" w:color="auto"/>
          </w:divBdr>
        </w:div>
        <w:div w:id="602616611">
          <w:marLeft w:val="480"/>
          <w:marRight w:val="0"/>
          <w:marTop w:val="0"/>
          <w:marBottom w:val="0"/>
          <w:divBdr>
            <w:top w:val="none" w:sz="0" w:space="0" w:color="auto"/>
            <w:left w:val="none" w:sz="0" w:space="0" w:color="auto"/>
            <w:bottom w:val="none" w:sz="0" w:space="0" w:color="auto"/>
            <w:right w:val="none" w:sz="0" w:space="0" w:color="auto"/>
          </w:divBdr>
        </w:div>
        <w:div w:id="1737119453">
          <w:marLeft w:val="480"/>
          <w:marRight w:val="0"/>
          <w:marTop w:val="0"/>
          <w:marBottom w:val="0"/>
          <w:divBdr>
            <w:top w:val="none" w:sz="0" w:space="0" w:color="auto"/>
            <w:left w:val="none" w:sz="0" w:space="0" w:color="auto"/>
            <w:bottom w:val="none" w:sz="0" w:space="0" w:color="auto"/>
            <w:right w:val="none" w:sz="0" w:space="0" w:color="auto"/>
          </w:divBdr>
        </w:div>
      </w:divsChild>
    </w:div>
    <w:div w:id="54668133">
      <w:bodyDiv w:val="1"/>
      <w:marLeft w:val="0"/>
      <w:marRight w:val="0"/>
      <w:marTop w:val="0"/>
      <w:marBottom w:val="0"/>
      <w:divBdr>
        <w:top w:val="none" w:sz="0" w:space="0" w:color="auto"/>
        <w:left w:val="none" w:sz="0" w:space="0" w:color="auto"/>
        <w:bottom w:val="none" w:sz="0" w:space="0" w:color="auto"/>
        <w:right w:val="none" w:sz="0" w:space="0" w:color="auto"/>
      </w:divBdr>
      <w:divsChild>
        <w:div w:id="425998714">
          <w:marLeft w:val="480"/>
          <w:marRight w:val="0"/>
          <w:marTop w:val="0"/>
          <w:marBottom w:val="0"/>
          <w:divBdr>
            <w:top w:val="none" w:sz="0" w:space="0" w:color="auto"/>
            <w:left w:val="none" w:sz="0" w:space="0" w:color="auto"/>
            <w:bottom w:val="none" w:sz="0" w:space="0" w:color="auto"/>
            <w:right w:val="none" w:sz="0" w:space="0" w:color="auto"/>
          </w:divBdr>
        </w:div>
        <w:div w:id="280691208">
          <w:marLeft w:val="480"/>
          <w:marRight w:val="0"/>
          <w:marTop w:val="0"/>
          <w:marBottom w:val="0"/>
          <w:divBdr>
            <w:top w:val="none" w:sz="0" w:space="0" w:color="auto"/>
            <w:left w:val="none" w:sz="0" w:space="0" w:color="auto"/>
            <w:bottom w:val="none" w:sz="0" w:space="0" w:color="auto"/>
            <w:right w:val="none" w:sz="0" w:space="0" w:color="auto"/>
          </w:divBdr>
        </w:div>
        <w:div w:id="1809738281">
          <w:marLeft w:val="480"/>
          <w:marRight w:val="0"/>
          <w:marTop w:val="0"/>
          <w:marBottom w:val="0"/>
          <w:divBdr>
            <w:top w:val="none" w:sz="0" w:space="0" w:color="auto"/>
            <w:left w:val="none" w:sz="0" w:space="0" w:color="auto"/>
            <w:bottom w:val="none" w:sz="0" w:space="0" w:color="auto"/>
            <w:right w:val="none" w:sz="0" w:space="0" w:color="auto"/>
          </w:divBdr>
        </w:div>
        <w:div w:id="1373337803">
          <w:marLeft w:val="480"/>
          <w:marRight w:val="0"/>
          <w:marTop w:val="0"/>
          <w:marBottom w:val="0"/>
          <w:divBdr>
            <w:top w:val="none" w:sz="0" w:space="0" w:color="auto"/>
            <w:left w:val="none" w:sz="0" w:space="0" w:color="auto"/>
            <w:bottom w:val="none" w:sz="0" w:space="0" w:color="auto"/>
            <w:right w:val="none" w:sz="0" w:space="0" w:color="auto"/>
          </w:divBdr>
        </w:div>
        <w:div w:id="987052355">
          <w:marLeft w:val="480"/>
          <w:marRight w:val="0"/>
          <w:marTop w:val="0"/>
          <w:marBottom w:val="0"/>
          <w:divBdr>
            <w:top w:val="none" w:sz="0" w:space="0" w:color="auto"/>
            <w:left w:val="none" w:sz="0" w:space="0" w:color="auto"/>
            <w:bottom w:val="none" w:sz="0" w:space="0" w:color="auto"/>
            <w:right w:val="none" w:sz="0" w:space="0" w:color="auto"/>
          </w:divBdr>
        </w:div>
        <w:div w:id="1463427384">
          <w:marLeft w:val="480"/>
          <w:marRight w:val="0"/>
          <w:marTop w:val="0"/>
          <w:marBottom w:val="0"/>
          <w:divBdr>
            <w:top w:val="none" w:sz="0" w:space="0" w:color="auto"/>
            <w:left w:val="none" w:sz="0" w:space="0" w:color="auto"/>
            <w:bottom w:val="none" w:sz="0" w:space="0" w:color="auto"/>
            <w:right w:val="none" w:sz="0" w:space="0" w:color="auto"/>
          </w:divBdr>
        </w:div>
        <w:div w:id="1720280395">
          <w:marLeft w:val="480"/>
          <w:marRight w:val="0"/>
          <w:marTop w:val="0"/>
          <w:marBottom w:val="0"/>
          <w:divBdr>
            <w:top w:val="none" w:sz="0" w:space="0" w:color="auto"/>
            <w:left w:val="none" w:sz="0" w:space="0" w:color="auto"/>
            <w:bottom w:val="none" w:sz="0" w:space="0" w:color="auto"/>
            <w:right w:val="none" w:sz="0" w:space="0" w:color="auto"/>
          </w:divBdr>
        </w:div>
        <w:div w:id="186140019">
          <w:marLeft w:val="480"/>
          <w:marRight w:val="0"/>
          <w:marTop w:val="0"/>
          <w:marBottom w:val="0"/>
          <w:divBdr>
            <w:top w:val="none" w:sz="0" w:space="0" w:color="auto"/>
            <w:left w:val="none" w:sz="0" w:space="0" w:color="auto"/>
            <w:bottom w:val="none" w:sz="0" w:space="0" w:color="auto"/>
            <w:right w:val="none" w:sz="0" w:space="0" w:color="auto"/>
          </w:divBdr>
        </w:div>
        <w:div w:id="1542133920">
          <w:marLeft w:val="480"/>
          <w:marRight w:val="0"/>
          <w:marTop w:val="0"/>
          <w:marBottom w:val="0"/>
          <w:divBdr>
            <w:top w:val="none" w:sz="0" w:space="0" w:color="auto"/>
            <w:left w:val="none" w:sz="0" w:space="0" w:color="auto"/>
            <w:bottom w:val="none" w:sz="0" w:space="0" w:color="auto"/>
            <w:right w:val="none" w:sz="0" w:space="0" w:color="auto"/>
          </w:divBdr>
        </w:div>
        <w:div w:id="853301998">
          <w:marLeft w:val="480"/>
          <w:marRight w:val="0"/>
          <w:marTop w:val="0"/>
          <w:marBottom w:val="0"/>
          <w:divBdr>
            <w:top w:val="none" w:sz="0" w:space="0" w:color="auto"/>
            <w:left w:val="none" w:sz="0" w:space="0" w:color="auto"/>
            <w:bottom w:val="none" w:sz="0" w:space="0" w:color="auto"/>
            <w:right w:val="none" w:sz="0" w:space="0" w:color="auto"/>
          </w:divBdr>
        </w:div>
        <w:div w:id="289090279">
          <w:marLeft w:val="480"/>
          <w:marRight w:val="0"/>
          <w:marTop w:val="0"/>
          <w:marBottom w:val="0"/>
          <w:divBdr>
            <w:top w:val="none" w:sz="0" w:space="0" w:color="auto"/>
            <w:left w:val="none" w:sz="0" w:space="0" w:color="auto"/>
            <w:bottom w:val="none" w:sz="0" w:space="0" w:color="auto"/>
            <w:right w:val="none" w:sz="0" w:space="0" w:color="auto"/>
          </w:divBdr>
        </w:div>
        <w:div w:id="90007491">
          <w:marLeft w:val="480"/>
          <w:marRight w:val="0"/>
          <w:marTop w:val="0"/>
          <w:marBottom w:val="0"/>
          <w:divBdr>
            <w:top w:val="none" w:sz="0" w:space="0" w:color="auto"/>
            <w:left w:val="none" w:sz="0" w:space="0" w:color="auto"/>
            <w:bottom w:val="none" w:sz="0" w:space="0" w:color="auto"/>
            <w:right w:val="none" w:sz="0" w:space="0" w:color="auto"/>
          </w:divBdr>
        </w:div>
        <w:div w:id="1105152511">
          <w:marLeft w:val="480"/>
          <w:marRight w:val="0"/>
          <w:marTop w:val="0"/>
          <w:marBottom w:val="0"/>
          <w:divBdr>
            <w:top w:val="none" w:sz="0" w:space="0" w:color="auto"/>
            <w:left w:val="none" w:sz="0" w:space="0" w:color="auto"/>
            <w:bottom w:val="none" w:sz="0" w:space="0" w:color="auto"/>
            <w:right w:val="none" w:sz="0" w:space="0" w:color="auto"/>
          </w:divBdr>
        </w:div>
        <w:div w:id="1809397038">
          <w:marLeft w:val="480"/>
          <w:marRight w:val="0"/>
          <w:marTop w:val="0"/>
          <w:marBottom w:val="0"/>
          <w:divBdr>
            <w:top w:val="none" w:sz="0" w:space="0" w:color="auto"/>
            <w:left w:val="none" w:sz="0" w:space="0" w:color="auto"/>
            <w:bottom w:val="none" w:sz="0" w:space="0" w:color="auto"/>
            <w:right w:val="none" w:sz="0" w:space="0" w:color="auto"/>
          </w:divBdr>
        </w:div>
        <w:div w:id="976032926">
          <w:marLeft w:val="480"/>
          <w:marRight w:val="0"/>
          <w:marTop w:val="0"/>
          <w:marBottom w:val="0"/>
          <w:divBdr>
            <w:top w:val="none" w:sz="0" w:space="0" w:color="auto"/>
            <w:left w:val="none" w:sz="0" w:space="0" w:color="auto"/>
            <w:bottom w:val="none" w:sz="0" w:space="0" w:color="auto"/>
            <w:right w:val="none" w:sz="0" w:space="0" w:color="auto"/>
          </w:divBdr>
        </w:div>
        <w:div w:id="71439795">
          <w:marLeft w:val="480"/>
          <w:marRight w:val="0"/>
          <w:marTop w:val="0"/>
          <w:marBottom w:val="0"/>
          <w:divBdr>
            <w:top w:val="none" w:sz="0" w:space="0" w:color="auto"/>
            <w:left w:val="none" w:sz="0" w:space="0" w:color="auto"/>
            <w:bottom w:val="none" w:sz="0" w:space="0" w:color="auto"/>
            <w:right w:val="none" w:sz="0" w:space="0" w:color="auto"/>
          </w:divBdr>
        </w:div>
        <w:div w:id="1895312168">
          <w:marLeft w:val="480"/>
          <w:marRight w:val="0"/>
          <w:marTop w:val="0"/>
          <w:marBottom w:val="0"/>
          <w:divBdr>
            <w:top w:val="none" w:sz="0" w:space="0" w:color="auto"/>
            <w:left w:val="none" w:sz="0" w:space="0" w:color="auto"/>
            <w:bottom w:val="none" w:sz="0" w:space="0" w:color="auto"/>
            <w:right w:val="none" w:sz="0" w:space="0" w:color="auto"/>
          </w:divBdr>
        </w:div>
        <w:div w:id="727073675">
          <w:marLeft w:val="480"/>
          <w:marRight w:val="0"/>
          <w:marTop w:val="0"/>
          <w:marBottom w:val="0"/>
          <w:divBdr>
            <w:top w:val="none" w:sz="0" w:space="0" w:color="auto"/>
            <w:left w:val="none" w:sz="0" w:space="0" w:color="auto"/>
            <w:bottom w:val="none" w:sz="0" w:space="0" w:color="auto"/>
            <w:right w:val="none" w:sz="0" w:space="0" w:color="auto"/>
          </w:divBdr>
        </w:div>
        <w:div w:id="1017580028">
          <w:marLeft w:val="480"/>
          <w:marRight w:val="0"/>
          <w:marTop w:val="0"/>
          <w:marBottom w:val="0"/>
          <w:divBdr>
            <w:top w:val="none" w:sz="0" w:space="0" w:color="auto"/>
            <w:left w:val="none" w:sz="0" w:space="0" w:color="auto"/>
            <w:bottom w:val="none" w:sz="0" w:space="0" w:color="auto"/>
            <w:right w:val="none" w:sz="0" w:space="0" w:color="auto"/>
          </w:divBdr>
        </w:div>
        <w:div w:id="621228142">
          <w:marLeft w:val="480"/>
          <w:marRight w:val="0"/>
          <w:marTop w:val="0"/>
          <w:marBottom w:val="0"/>
          <w:divBdr>
            <w:top w:val="none" w:sz="0" w:space="0" w:color="auto"/>
            <w:left w:val="none" w:sz="0" w:space="0" w:color="auto"/>
            <w:bottom w:val="none" w:sz="0" w:space="0" w:color="auto"/>
            <w:right w:val="none" w:sz="0" w:space="0" w:color="auto"/>
          </w:divBdr>
        </w:div>
        <w:div w:id="327490700">
          <w:marLeft w:val="480"/>
          <w:marRight w:val="0"/>
          <w:marTop w:val="0"/>
          <w:marBottom w:val="0"/>
          <w:divBdr>
            <w:top w:val="none" w:sz="0" w:space="0" w:color="auto"/>
            <w:left w:val="none" w:sz="0" w:space="0" w:color="auto"/>
            <w:bottom w:val="none" w:sz="0" w:space="0" w:color="auto"/>
            <w:right w:val="none" w:sz="0" w:space="0" w:color="auto"/>
          </w:divBdr>
        </w:div>
        <w:div w:id="615525762">
          <w:marLeft w:val="480"/>
          <w:marRight w:val="0"/>
          <w:marTop w:val="0"/>
          <w:marBottom w:val="0"/>
          <w:divBdr>
            <w:top w:val="none" w:sz="0" w:space="0" w:color="auto"/>
            <w:left w:val="none" w:sz="0" w:space="0" w:color="auto"/>
            <w:bottom w:val="none" w:sz="0" w:space="0" w:color="auto"/>
            <w:right w:val="none" w:sz="0" w:space="0" w:color="auto"/>
          </w:divBdr>
        </w:div>
        <w:div w:id="1487667698">
          <w:marLeft w:val="480"/>
          <w:marRight w:val="0"/>
          <w:marTop w:val="0"/>
          <w:marBottom w:val="0"/>
          <w:divBdr>
            <w:top w:val="none" w:sz="0" w:space="0" w:color="auto"/>
            <w:left w:val="none" w:sz="0" w:space="0" w:color="auto"/>
            <w:bottom w:val="none" w:sz="0" w:space="0" w:color="auto"/>
            <w:right w:val="none" w:sz="0" w:space="0" w:color="auto"/>
          </w:divBdr>
        </w:div>
        <w:div w:id="928582163">
          <w:marLeft w:val="480"/>
          <w:marRight w:val="0"/>
          <w:marTop w:val="0"/>
          <w:marBottom w:val="0"/>
          <w:divBdr>
            <w:top w:val="none" w:sz="0" w:space="0" w:color="auto"/>
            <w:left w:val="none" w:sz="0" w:space="0" w:color="auto"/>
            <w:bottom w:val="none" w:sz="0" w:space="0" w:color="auto"/>
            <w:right w:val="none" w:sz="0" w:space="0" w:color="auto"/>
          </w:divBdr>
        </w:div>
        <w:div w:id="306206541">
          <w:marLeft w:val="480"/>
          <w:marRight w:val="0"/>
          <w:marTop w:val="0"/>
          <w:marBottom w:val="0"/>
          <w:divBdr>
            <w:top w:val="none" w:sz="0" w:space="0" w:color="auto"/>
            <w:left w:val="none" w:sz="0" w:space="0" w:color="auto"/>
            <w:bottom w:val="none" w:sz="0" w:space="0" w:color="auto"/>
            <w:right w:val="none" w:sz="0" w:space="0" w:color="auto"/>
          </w:divBdr>
        </w:div>
        <w:div w:id="1406538438">
          <w:marLeft w:val="480"/>
          <w:marRight w:val="0"/>
          <w:marTop w:val="0"/>
          <w:marBottom w:val="0"/>
          <w:divBdr>
            <w:top w:val="none" w:sz="0" w:space="0" w:color="auto"/>
            <w:left w:val="none" w:sz="0" w:space="0" w:color="auto"/>
            <w:bottom w:val="none" w:sz="0" w:space="0" w:color="auto"/>
            <w:right w:val="none" w:sz="0" w:space="0" w:color="auto"/>
          </w:divBdr>
        </w:div>
        <w:div w:id="815530654">
          <w:marLeft w:val="480"/>
          <w:marRight w:val="0"/>
          <w:marTop w:val="0"/>
          <w:marBottom w:val="0"/>
          <w:divBdr>
            <w:top w:val="none" w:sz="0" w:space="0" w:color="auto"/>
            <w:left w:val="none" w:sz="0" w:space="0" w:color="auto"/>
            <w:bottom w:val="none" w:sz="0" w:space="0" w:color="auto"/>
            <w:right w:val="none" w:sz="0" w:space="0" w:color="auto"/>
          </w:divBdr>
        </w:div>
        <w:div w:id="1725833058">
          <w:marLeft w:val="480"/>
          <w:marRight w:val="0"/>
          <w:marTop w:val="0"/>
          <w:marBottom w:val="0"/>
          <w:divBdr>
            <w:top w:val="none" w:sz="0" w:space="0" w:color="auto"/>
            <w:left w:val="none" w:sz="0" w:space="0" w:color="auto"/>
            <w:bottom w:val="none" w:sz="0" w:space="0" w:color="auto"/>
            <w:right w:val="none" w:sz="0" w:space="0" w:color="auto"/>
          </w:divBdr>
        </w:div>
        <w:div w:id="71703903">
          <w:marLeft w:val="480"/>
          <w:marRight w:val="0"/>
          <w:marTop w:val="0"/>
          <w:marBottom w:val="0"/>
          <w:divBdr>
            <w:top w:val="none" w:sz="0" w:space="0" w:color="auto"/>
            <w:left w:val="none" w:sz="0" w:space="0" w:color="auto"/>
            <w:bottom w:val="none" w:sz="0" w:space="0" w:color="auto"/>
            <w:right w:val="none" w:sz="0" w:space="0" w:color="auto"/>
          </w:divBdr>
        </w:div>
        <w:div w:id="1277449180">
          <w:marLeft w:val="480"/>
          <w:marRight w:val="0"/>
          <w:marTop w:val="0"/>
          <w:marBottom w:val="0"/>
          <w:divBdr>
            <w:top w:val="none" w:sz="0" w:space="0" w:color="auto"/>
            <w:left w:val="none" w:sz="0" w:space="0" w:color="auto"/>
            <w:bottom w:val="none" w:sz="0" w:space="0" w:color="auto"/>
            <w:right w:val="none" w:sz="0" w:space="0" w:color="auto"/>
          </w:divBdr>
        </w:div>
        <w:div w:id="881866762">
          <w:marLeft w:val="480"/>
          <w:marRight w:val="0"/>
          <w:marTop w:val="0"/>
          <w:marBottom w:val="0"/>
          <w:divBdr>
            <w:top w:val="none" w:sz="0" w:space="0" w:color="auto"/>
            <w:left w:val="none" w:sz="0" w:space="0" w:color="auto"/>
            <w:bottom w:val="none" w:sz="0" w:space="0" w:color="auto"/>
            <w:right w:val="none" w:sz="0" w:space="0" w:color="auto"/>
          </w:divBdr>
        </w:div>
        <w:div w:id="1580627694">
          <w:marLeft w:val="480"/>
          <w:marRight w:val="0"/>
          <w:marTop w:val="0"/>
          <w:marBottom w:val="0"/>
          <w:divBdr>
            <w:top w:val="none" w:sz="0" w:space="0" w:color="auto"/>
            <w:left w:val="none" w:sz="0" w:space="0" w:color="auto"/>
            <w:bottom w:val="none" w:sz="0" w:space="0" w:color="auto"/>
            <w:right w:val="none" w:sz="0" w:space="0" w:color="auto"/>
          </w:divBdr>
        </w:div>
        <w:div w:id="558979635">
          <w:marLeft w:val="480"/>
          <w:marRight w:val="0"/>
          <w:marTop w:val="0"/>
          <w:marBottom w:val="0"/>
          <w:divBdr>
            <w:top w:val="none" w:sz="0" w:space="0" w:color="auto"/>
            <w:left w:val="none" w:sz="0" w:space="0" w:color="auto"/>
            <w:bottom w:val="none" w:sz="0" w:space="0" w:color="auto"/>
            <w:right w:val="none" w:sz="0" w:space="0" w:color="auto"/>
          </w:divBdr>
        </w:div>
        <w:div w:id="1738356630">
          <w:marLeft w:val="480"/>
          <w:marRight w:val="0"/>
          <w:marTop w:val="0"/>
          <w:marBottom w:val="0"/>
          <w:divBdr>
            <w:top w:val="none" w:sz="0" w:space="0" w:color="auto"/>
            <w:left w:val="none" w:sz="0" w:space="0" w:color="auto"/>
            <w:bottom w:val="none" w:sz="0" w:space="0" w:color="auto"/>
            <w:right w:val="none" w:sz="0" w:space="0" w:color="auto"/>
          </w:divBdr>
        </w:div>
        <w:div w:id="496193484">
          <w:marLeft w:val="480"/>
          <w:marRight w:val="0"/>
          <w:marTop w:val="0"/>
          <w:marBottom w:val="0"/>
          <w:divBdr>
            <w:top w:val="none" w:sz="0" w:space="0" w:color="auto"/>
            <w:left w:val="none" w:sz="0" w:space="0" w:color="auto"/>
            <w:bottom w:val="none" w:sz="0" w:space="0" w:color="auto"/>
            <w:right w:val="none" w:sz="0" w:space="0" w:color="auto"/>
          </w:divBdr>
        </w:div>
        <w:div w:id="1891458859">
          <w:marLeft w:val="480"/>
          <w:marRight w:val="0"/>
          <w:marTop w:val="0"/>
          <w:marBottom w:val="0"/>
          <w:divBdr>
            <w:top w:val="none" w:sz="0" w:space="0" w:color="auto"/>
            <w:left w:val="none" w:sz="0" w:space="0" w:color="auto"/>
            <w:bottom w:val="none" w:sz="0" w:space="0" w:color="auto"/>
            <w:right w:val="none" w:sz="0" w:space="0" w:color="auto"/>
          </w:divBdr>
        </w:div>
        <w:div w:id="693270550">
          <w:marLeft w:val="480"/>
          <w:marRight w:val="0"/>
          <w:marTop w:val="0"/>
          <w:marBottom w:val="0"/>
          <w:divBdr>
            <w:top w:val="none" w:sz="0" w:space="0" w:color="auto"/>
            <w:left w:val="none" w:sz="0" w:space="0" w:color="auto"/>
            <w:bottom w:val="none" w:sz="0" w:space="0" w:color="auto"/>
            <w:right w:val="none" w:sz="0" w:space="0" w:color="auto"/>
          </w:divBdr>
        </w:div>
        <w:div w:id="239407485">
          <w:marLeft w:val="480"/>
          <w:marRight w:val="0"/>
          <w:marTop w:val="0"/>
          <w:marBottom w:val="0"/>
          <w:divBdr>
            <w:top w:val="none" w:sz="0" w:space="0" w:color="auto"/>
            <w:left w:val="none" w:sz="0" w:space="0" w:color="auto"/>
            <w:bottom w:val="none" w:sz="0" w:space="0" w:color="auto"/>
            <w:right w:val="none" w:sz="0" w:space="0" w:color="auto"/>
          </w:divBdr>
        </w:div>
        <w:div w:id="2052221710">
          <w:marLeft w:val="480"/>
          <w:marRight w:val="0"/>
          <w:marTop w:val="0"/>
          <w:marBottom w:val="0"/>
          <w:divBdr>
            <w:top w:val="none" w:sz="0" w:space="0" w:color="auto"/>
            <w:left w:val="none" w:sz="0" w:space="0" w:color="auto"/>
            <w:bottom w:val="none" w:sz="0" w:space="0" w:color="auto"/>
            <w:right w:val="none" w:sz="0" w:space="0" w:color="auto"/>
          </w:divBdr>
        </w:div>
        <w:div w:id="782919525">
          <w:marLeft w:val="480"/>
          <w:marRight w:val="0"/>
          <w:marTop w:val="0"/>
          <w:marBottom w:val="0"/>
          <w:divBdr>
            <w:top w:val="none" w:sz="0" w:space="0" w:color="auto"/>
            <w:left w:val="none" w:sz="0" w:space="0" w:color="auto"/>
            <w:bottom w:val="none" w:sz="0" w:space="0" w:color="auto"/>
            <w:right w:val="none" w:sz="0" w:space="0" w:color="auto"/>
          </w:divBdr>
        </w:div>
        <w:div w:id="997610309">
          <w:marLeft w:val="480"/>
          <w:marRight w:val="0"/>
          <w:marTop w:val="0"/>
          <w:marBottom w:val="0"/>
          <w:divBdr>
            <w:top w:val="none" w:sz="0" w:space="0" w:color="auto"/>
            <w:left w:val="none" w:sz="0" w:space="0" w:color="auto"/>
            <w:bottom w:val="none" w:sz="0" w:space="0" w:color="auto"/>
            <w:right w:val="none" w:sz="0" w:space="0" w:color="auto"/>
          </w:divBdr>
        </w:div>
        <w:div w:id="313727025">
          <w:marLeft w:val="480"/>
          <w:marRight w:val="0"/>
          <w:marTop w:val="0"/>
          <w:marBottom w:val="0"/>
          <w:divBdr>
            <w:top w:val="none" w:sz="0" w:space="0" w:color="auto"/>
            <w:left w:val="none" w:sz="0" w:space="0" w:color="auto"/>
            <w:bottom w:val="none" w:sz="0" w:space="0" w:color="auto"/>
            <w:right w:val="none" w:sz="0" w:space="0" w:color="auto"/>
          </w:divBdr>
        </w:div>
        <w:div w:id="785395098">
          <w:marLeft w:val="480"/>
          <w:marRight w:val="0"/>
          <w:marTop w:val="0"/>
          <w:marBottom w:val="0"/>
          <w:divBdr>
            <w:top w:val="none" w:sz="0" w:space="0" w:color="auto"/>
            <w:left w:val="none" w:sz="0" w:space="0" w:color="auto"/>
            <w:bottom w:val="none" w:sz="0" w:space="0" w:color="auto"/>
            <w:right w:val="none" w:sz="0" w:space="0" w:color="auto"/>
          </w:divBdr>
        </w:div>
        <w:div w:id="214318457">
          <w:marLeft w:val="480"/>
          <w:marRight w:val="0"/>
          <w:marTop w:val="0"/>
          <w:marBottom w:val="0"/>
          <w:divBdr>
            <w:top w:val="none" w:sz="0" w:space="0" w:color="auto"/>
            <w:left w:val="none" w:sz="0" w:space="0" w:color="auto"/>
            <w:bottom w:val="none" w:sz="0" w:space="0" w:color="auto"/>
            <w:right w:val="none" w:sz="0" w:space="0" w:color="auto"/>
          </w:divBdr>
        </w:div>
        <w:div w:id="1810245431">
          <w:marLeft w:val="480"/>
          <w:marRight w:val="0"/>
          <w:marTop w:val="0"/>
          <w:marBottom w:val="0"/>
          <w:divBdr>
            <w:top w:val="none" w:sz="0" w:space="0" w:color="auto"/>
            <w:left w:val="none" w:sz="0" w:space="0" w:color="auto"/>
            <w:bottom w:val="none" w:sz="0" w:space="0" w:color="auto"/>
            <w:right w:val="none" w:sz="0" w:space="0" w:color="auto"/>
          </w:divBdr>
        </w:div>
        <w:div w:id="2070230844">
          <w:marLeft w:val="480"/>
          <w:marRight w:val="0"/>
          <w:marTop w:val="0"/>
          <w:marBottom w:val="0"/>
          <w:divBdr>
            <w:top w:val="none" w:sz="0" w:space="0" w:color="auto"/>
            <w:left w:val="none" w:sz="0" w:space="0" w:color="auto"/>
            <w:bottom w:val="none" w:sz="0" w:space="0" w:color="auto"/>
            <w:right w:val="none" w:sz="0" w:space="0" w:color="auto"/>
          </w:divBdr>
        </w:div>
        <w:div w:id="2118136077">
          <w:marLeft w:val="480"/>
          <w:marRight w:val="0"/>
          <w:marTop w:val="0"/>
          <w:marBottom w:val="0"/>
          <w:divBdr>
            <w:top w:val="none" w:sz="0" w:space="0" w:color="auto"/>
            <w:left w:val="none" w:sz="0" w:space="0" w:color="auto"/>
            <w:bottom w:val="none" w:sz="0" w:space="0" w:color="auto"/>
            <w:right w:val="none" w:sz="0" w:space="0" w:color="auto"/>
          </w:divBdr>
        </w:div>
        <w:div w:id="1257595316">
          <w:marLeft w:val="480"/>
          <w:marRight w:val="0"/>
          <w:marTop w:val="0"/>
          <w:marBottom w:val="0"/>
          <w:divBdr>
            <w:top w:val="none" w:sz="0" w:space="0" w:color="auto"/>
            <w:left w:val="none" w:sz="0" w:space="0" w:color="auto"/>
            <w:bottom w:val="none" w:sz="0" w:space="0" w:color="auto"/>
            <w:right w:val="none" w:sz="0" w:space="0" w:color="auto"/>
          </w:divBdr>
        </w:div>
        <w:div w:id="1439790752">
          <w:marLeft w:val="480"/>
          <w:marRight w:val="0"/>
          <w:marTop w:val="0"/>
          <w:marBottom w:val="0"/>
          <w:divBdr>
            <w:top w:val="none" w:sz="0" w:space="0" w:color="auto"/>
            <w:left w:val="none" w:sz="0" w:space="0" w:color="auto"/>
            <w:bottom w:val="none" w:sz="0" w:space="0" w:color="auto"/>
            <w:right w:val="none" w:sz="0" w:space="0" w:color="auto"/>
          </w:divBdr>
        </w:div>
      </w:divsChild>
    </w:div>
    <w:div w:id="56170942">
      <w:bodyDiv w:val="1"/>
      <w:marLeft w:val="0"/>
      <w:marRight w:val="0"/>
      <w:marTop w:val="0"/>
      <w:marBottom w:val="0"/>
      <w:divBdr>
        <w:top w:val="none" w:sz="0" w:space="0" w:color="auto"/>
        <w:left w:val="none" w:sz="0" w:space="0" w:color="auto"/>
        <w:bottom w:val="none" w:sz="0" w:space="0" w:color="auto"/>
        <w:right w:val="none" w:sz="0" w:space="0" w:color="auto"/>
      </w:divBdr>
    </w:div>
    <w:div w:id="59641123">
      <w:bodyDiv w:val="1"/>
      <w:marLeft w:val="0"/>
      <w:marRight w:val="0"/>
      <w:marTop w:val="0"/>
      <w:marBottom w:val="0"/>
      <w:divBdr>
        <w:top w:val="none" w:sz="0" w:space="0" w:color="auto"/>
        <w:left w:val="none" w:sz="0" w:space="0" w:color="auto"/>
        <w:bottom w:val="none" w:sz="0" w:space="0" w:color="auto"/>
        <w:right w:val="none" w:sz="0" w:space="0" w:color="auto"/>
      </w:divBdr>
    </w:div>
    <w:div w:id="60250537">
      <w:bodyDiv w:val="1"/>
      <w:marLeft w:val="0"/>
      <w:marRight w:val="0"/>
      <w:marTop w:val="0"/>
      <w:marBottom w:val="0"/>
      <w:divBdr>
        <w:top w:val="none" w:sz="0" w:space="0" w:color="auto"/>
        <w:left w:val="none" w:sz="0" w:space="0" w:color="auto"/>
        <w:bottom w:val="none" w:sz="0" w:space="0" w:color="auto"/>
        <w:right w:val="none" w:sz="0" w:space="0" w:color="auto"/>
      </w:divBdr>
    </w:div>
    <w:div w:id="60912088">
      <w:bodyDiv w:val="1"/>
      <w:marLeft w:val="0"/>
      <w:marRight w:val="0"/>
      <w:marTop w:val="0"/>
      <w:marBottom w:val="0"/>
      <w:divBdr>
        <w:top w:val="none" w:sz="0" w:space="0" w:color="auto"/>
        <w:left w:val="none" w:sz="0" w:space="0" w:color="auto"/>
        <w:bottom w:val="none" w:sz="0" w:space="0" w:color="auto"/>
        <w:right w:val="none" w:sz="0" w:space="0" w:color="auto"/>
      </w:divBdr>
    </w:div>
    <w:div w:id="61027638">
      <w:bodyDiv w:val="1"/>
      <w:marLeft w:val="0"/>
      <w:marRight w:val="0"/>
      <w:marTop w:val="0"/>
      <w:marBottom w:val="0"/>
      <w:divBdr>
        <w:top w:val="none" w:sz="0" w:space="0" w:color="auto"/>
        <w:left w:val="none" w:sz="0" w:space="0" w:color="auto"/>
        <w:bottom w:val="none" w:sz="0" w:space="0" w:color="auto"/>
        <w:right w:val="none" w:sz="0" w:space="0" w:color="auto"/>
      </w:divBdr>
    </w:div>
    <w:div w:id="66391072">
      <w:bodyDiv w:val="1"/>
      <w:marLeft w:val="0"/>
      <w:marRight w:val="0"/>
      <w:marTop w:val="0"/>
      <w:marBottom w:val="0"/>
      <w:divBdr>
        <w:top w:val="none" w:sz="0" w:space="0" w:color="auto"/>
        <w:left w:val="none" w:sz="0" w:space="0" w:color="auto"/>
        <w:bottom w:val="none" w:sz="0" w:space="0" w:color="auto"/>
        <w:right w:val="none" w:sz="0" w:space="0" w:color="auto"/>
      </w:divBdr>
    </w:div>
    <w:div w:id="69544099">
      <w:bodyDiv w:val="1"/>
      <w:marLeft w:val="0"/>
      <w:marRight w:val="0"/>
      <w:marTop w:val="0"/>
      <w:marBottom w:val="0"/>
      <w:divBdr>
        <w:top w:val="none" w:sz="0" w:space="0" w:color="auto"/>
        <w:left w:val="none" w:sz="0" w:space="0" w:color="auto"/>
        <w:bottom w:val="none" w:sz="0" w:space="0" w:color="auto"/>
        <w:right w:val="none" w:sz="0" w:space="0" w:color="auto"/>
      </w:divBdr>
    </w:div>
    <w:div w:id="70202045">
      <w:bodyDiv w:val="1"/>
      <w:marLeft w:val="0"/>
      <w:marRight w:val="0"/>
      <w:marTop w:val="0"/>
      <w:marBottom w:val="0"/>
      <w:divBdr>
        <w:top w:val="none" w:sz="0" w:space="0" w:color="auto"/>
        <w:left w:val="none" w:sz="0" w:space="0" w:color="auto"/>
        <w:bottom w:val="none" w:sz="0" w:space="0" w:color="auto"/>
        <w:right w:val="none" w:sz="0" w:space="0" w:color="auto"/>
      </w:divBdr>
    </w:div>
    <w:div w:id="70933516">
      <w:bodyDiv w:val="1"/>
      <w:marLeft w:val="0"/>
      <w:marRight w:val="0"/>
      <w:marTop w:val="0"/>
      <w:marBottom w:val="0"/>
      <w:divBdr>
        <w:top w:val="none" w:sz="0" w:space="0" w:color="auto"/>
        <w:left w:val="none" w:sz="0" w:space="0" w:color="auto"/>
        <w:bottom w:val="none" w:sz="0" w:space="0" w:color="auto"/>
        <w:right w:val="none" w:sz="0" w:space="0" w:color="auto"/>
      </w:divBdr>
    </w:div>
    <w:div w:id="71782111">
      <w:bodyDiv w:val="1"/>
      <w:marLeft w:val="0"/>
      <w:marRight w:val="0"/>
      <w:marTop w:val="0"/>
      <w:marBottom w:val="0"/>
      <w:divBdr>
        <w:top w:val="none" w:sz="0" w:space="0" w:color="auto"/>
        <w:left w:val="none" w:sz="0" w:space="0" w:color="auto"/>
        <w:bottom w:val="none" w:sz="0" w:space="0" w:color="auto"/>
        <w:right w:val="none" w:sz="0" w:space="0" w:color="auto"/>
      </w:divBdr>
    </w:div>
    <w:div w:id="72164929">
      <w:bodyDiv w:val="1"/>
      <w:marLeft w:val="0"/>
      <w:marRight w:val="0"/>
      <w:marTop w:val="0"/>
      <w:marBottom w:val="0"/>
      <w:divBdr>
        <w:top w:val="none" w:sz="0" w:space="0" w:color="auto"/>
        <w:left w:val="none" w:sz="0" w:space="0" w:color="auto"/>
        <w:bottom w:val="none" w:sz="0" w:space="0" w:color="auto"/>
        <w:right w:val="none" w:sz="0" w:space="0" w:color="auto"/>
      </w:divBdr>
    </w:div>
    <w:div w:id="73356683">
      <w:bodyDiv w:val="1"/>
      <w:marLeft w:val="0"/>
      <w:marRight w:val="0"/>
      <w:marTop w:val="0"/>
      <w:marBottom w:val="0"/>
      <w:divBdr>
        <w:top w:val="none" w:sz="0" w:space="0" w:color="auto"/>
        <w:left w:val="none" w:sz="0" w:space="0" w:color="auto"/>
        <w:bottom w:val="none" w:sz="0" w:space="0" w:color="auto"/>
        <w:right w:val="none" w:sz="0" w:space="0" w:color="auto"/>
      </w:divBdr>
    </w:div>
    <w:div w:id="73552727">
      <w:bodyDiv w:val="1"/>
      <w:marLeft w:val="0"/>
      <w:marRight w:val="0"/>
      <w:marTop w:val="0"/>
      <w:marBottom w:val="0"/>
      <w:divBdr>
        <w:top w:val="none" w:sz="0" w:space="0" w:color="auto"/>
        <w:left w:val="none" w:sz="0" w:space="0" w:color="auto"/>
        <w:bottom w:val="none" w:sz="0" w:space="0" w:color="auto"/>
        <w:right w:val="none" w:sz="0" w:space="0" w:color="auto"/>
      </w:divBdr>
    </w:div>
    <w:div w:id="74284697">
      <w:bodyDiv w:val="1"/>
      <w:marLeft w:val="0"/>
      <w:marRight w:val="0"/>
      <w:marTop w:val="0"/>
      <w:marBottom w:val="0"/>
      <w:divBdr>
        <w:top w:val="none" w:sz="0" w:space="0" w:color="auto"/>
        <w:left w:val="none" w:sz="0" w:space="0" w:color="auto"/>
        <w:bottom w:val="none" w:sz="0" w:space="0" w:color="auto"/>
        <w:right w:val="none" w:sz="0" w:space="0" w:color="auto"/>
      </w:divBdr>
    </w:div>
    <w:div w:id="74712796">
      <w:bodyDiv w:val="1"/>
      <w:marLeft w:val="0"/>
      <w:marRight w:val="0"/>
      <w:marTop w:val="0"/>
      <w:marBottom w:val="0"/>
      <w:divBdr>
        <w:top w:val="none" w:sz="0" w:space="0" w:color="auto"/>
        <w:left w:val="none" w:sz="0" w:space="0" w:color="auto"/>
        <w:bottom w:val="none" w:sz="0" w:space="0" w:color="auto"/>
        <w:right w:val="none" w:sz="0" w:space="0" w:color="auto"/>
      </w:divBdr>
    </w:div>
    <w:div w:id="76483237">
      <w:bodyDiv w:val="1"/>
      <w:marLeft w:val="0"/>
      <w:marRight w:val="0"/>
      <w:marTop w:val="0"/>
      <w:marBottom w:val="0"/>
      <w:divBdr>
        <w:top w:val="none" w:sz="0" w:space="0" w:color="auto"/>
        <w:left w:val="none" w:sz="0" w:space="0" w:color="auto"/>
        <w:bottom w:val="none" w:sz="0" w:space="0" w:color="auto"/>
        <w:right w:val="none" w:sz="0" w:space="0" w:color="auto"/>
      </w:divBdr>
    </w:div>
    <w:div w:id="76750792">
      <w:bodyDiv w:val="1"/>
      <w:marLeft w:val="0"/>
      <w:marRight w:val="0"/>
      <w:marTop w:val="0"/>
      <w:marBottom w:val="0"/>
      <w:divBdr>
        <w:top w:val="none" w:sz="0" w:space="0" w:color="auto"/>
        <w:left w:val="none" w:sz="0" w:space="0" w:color="auto"/>
        <w:bottom w:val="none" w:sz="0" w:space="0" w:color="auto"/>
        <w:right w:val="none" w:sz="0" w:space="0" w:color="auto"/>
      </w:divBdr>
    </w:div>
    <w:div w:id="77559842">
      <w:bodyDiv w:val="1"/>
      <w:marLeft w:val="0"/>
      <w:marRight w:val="0"/>
      <w:marTop w:val="0"/>
      <w:marBottom w:val="0"/>
      <w:divBdr>
        <w:top w:val="none" w:sz="0" w:space="0" w:color="auto"/>
        <w:left w:val="none" w:sz="0" w:space="0" w:color="auto"/>
        <w:bottom w:val="none" w:sz="0" w:space="0" w:color="auto"/>
        <w:right w:val="none" w:sz="0" w:space="0" w:color="auto"/>
      </w:divBdr>
    </w:div>
    <w:div w:id="81294034">
      <w:bodyDiv w:val="1"/>
      <w:marLeft w:val="0"/>
      <w:marRight w:val="0"/>
      <w:marTop w:val="0"/>
      <w:marBottom w:val="0"/>
      <w:divBdr>
        <w:top w:val="none" w:sz="0" w:space="0" w:color="auto"/>
        <w:left w:val="none" w:sz="0" w:space="0" w:color="auto"/>
        <w:bottom w:val="none" w:sz="0" w:space="0" w:color="auto"/>
        <w:right w:val="none" w:sz="0" w:space="0" w:color="auto"/>
      </w:divBdr>
    </w:div>
    <w:div w:id="82727847">
      <w:bodyDiv w:val="1"/>
      <w:marLeft w:val="0"/>
      <w:marRight w:val="0"/>
      <w:marTop w:val="0"/>
      <w:marBottom w:val="0"/>
      <w:divBdr>
        <w:top w:val="none" w:sz="0" w:space="0" w:color="auto"/>
        <w:left w:val="none" w:sz="0" w:space="0" w:color="auto"/>
        <w:bottom w:val="none" w:sz="0" w:space="0" w:color="auto"/>
        <w:right w:val="none" w:sz="0" w:space="0" w:color="auto"/>
      </w:divBdr>
    </w:div>
    <w:div w:id="85463477">
      <w:bodyDiv w:val="1"/>
      <w:marLeft w:val="0"/>
      <w:marRight w:val="0"/>
      <w:marTop w:val="0"/>
      <w:marBottom w:val="0"/>
      <w:divBdr>
        <w:top w:val="none" w:sz="0" w:space="0" w:color="auto"/>
        <w:left w:val="none" w:sz="0" w:space="0" w:color="auto"/>
        <w:bottom w:val="none" w:sz="0" w:space="0" w:color="auto"/>
        <w:right w:val="none" w:sz="0" w:space="0" w:color="auto"/>
      </w:divBdr>
      <w:divsChild>
        <w:div w:id="1374580599">
          <w:marLeft w:val="480"/>
          <w:marRight w:val="0"/>
          <w:marTop w:val="0"/>
          <w:marBottom w:val="0"/>
          <w:divBdr>
            <w:top w:val="none" w:sz="0" w:space="0" w:color="auto"/>
            <w:left w:val="none" w:sz="0" w:space="0" w:color="auto"/>
            <w:bottom w:val="none" w:sz="0" w:space="0" w:color="auto"/>
            <w:right w:val="none" w:sz="0" w:space="0" w:color="auto"/>
          </w:divBdr>
        </w:div>
        <w:div w:id="1286738940">
          <w:marLeft w:val="480"/>
          <w:marRight w:val="0"/>
          <w:marTop w:val="0"/>
          <w:marBottom w:val="0"/>
          <w:divBdr>
            <w:top w:val="none" w:sz="0" w:space="0" w:color="auto"/>
            <w:left w:val="none" w:sz="0" w:space="0" w:color="auto"/>
            <w:bottom w:val="none" w:sz="0" w:space="0" w:color="auto"/>
            <w:right w:val="none" w:sz="0" w:space="0" w:color="auto"/>
          </w:divBdr>
        </w:div>
        <w:div w:id="1114902366">
          <w:marLeft w:val="480"/>
          <w:marRight w:val="0"/>
          <w:marTop w:val="0"/>
          <w:marBottom w:val="0"/>
          <w:divBdr>
            <w:top w:val="none" w:sz="0" w:space="0" w:color="auto"/>
            <w:left w:val="none" w:sz="0" w:space="0" w:color="auto"/>
            <w:bottom w:val="none" w:sz="0" w:space="0" w:color="auto"/>
            <w:right w:val="none" w:sz="0" w:space="0" w:color="auto"/>
          </w:divBdr>
        </w:div>
        <w:div w:id="334696242">
          <w:marLeft w:val="480"/>
          <w:marRight w:val="0"/>
          <w:marTop w:val="0"/>
          <w:marBottom w:val="0"/>
          <w:divBdr>
            <w:top w:val="none" w:sz="0" w:space="0" w:color="auto"/>
            <w:left w:val="none" w:sz="0" w:space="0" w:color="auto"/>
            <w:bottom w:val="none" w:sz="0" w:space="0" w:color="auto"/>
            <w:right w:val="none" w:sz="0" w:space="0" w:color="auto"/>
          </w:divBdr>
        </w:div>
        <w:div w:id="2068992691">
          <w:marLeft w:val="480"/>
          <w:marRight w:val="0"/>
          <w:marTop w:val="0"/>
          <w:marBottom w:val="0"/>
          <w:divBdr>
            <w:top w:val="none" w:sz="0" w:space="0" w:color="auto"/>
            <w:left w:val="none" w:sz="0" w:space="0" w:color="auto"/>
            <w:bottom w:val="none" w:sz="0" w:space="0" w:color="auto"/>
            <w:right w:val="none" w:sz="0" w:space="0" w:color="auto"/>
          </w:divBdr>
        </w:div>
        <w:div w:id="837572104">
          <w:marLeft w:val="480"/>
          <w:marRight w:val="0"/>
          <w:marTop w:val="0"/>
          <w:marBottom w:val="0"/>
          <w:divBdr>
            <w:top w:val="none" w:sz="0" w:space="0" w:color="auto"/>
            <w:left w:val="none" w:sz="0" w:space="0" w:color="auto"/>
            <w:bottom w:val="none" w:sz="0" w:space="0" w:color="auto"/>
            <w:right w:val="none" w:sz="0" w:space="0" w:color="auto"/>
          </w:divBdr>
        </w:div>
        <w:div w:id="72245909">
          <w:marLeft w:val="480"/>
          <w:marRight w:val="0"/>
          <w:marTop w:val="0"/>
          <w:marBottom w:val="0"/>
          <w:divBdr>
            <w:top w:val="none" w:sz="0" w:space="0" w:color="auto"/>
            <w:left w:val="none" w:sz="0" w:space="0" w:color="auto"/>
            <w:bottom w:val="none" w:sz="0" w:space="0" w:color="auto"/>
            <w:right w:val="none" w:sz="0" w:space="0" w:color="auto"/>
          </w:divBdr>
        </w:div>
        <w:div w:id="639312795">
          <w:marLeft w:val="480"/>
          <w:marRight w:val="0"/>
          <w:marTop w:val="0"/>
          <w:marBottom w:val="0"/>
          <w:divBdr>
            <w:top w:val="none" w:sz="0" w:space="0" w:color="auto"/>
            <w:left w:val="none" w:sz="0" w:space="0" w:color="auto"/>
            <w:bottom w:val="none" w:sz="0" w:space="0" w:color="auto"/>
            <w:right w:val="none" w:sz="0" w:space="0" w:color="auto"/>
          </w:divBdr>
        </w:div>
        <w:div w:id="55713457">
          <w:marLeft w:val="480"/>
          <w:marRight w:val="0"/>
          <w:marTop w:val="0"/>
          <w:marBottom w:val="0"/>
          <w:divBdr>
            <w:top w:val="none" w:sz="0" w:space="0" w:color="auto"/>
            <w:left w:val="none" w:sz="0" w:space="0" w:color="auto"/>
            <w:bottom w:val="none" w:sz="0" w:space="0" w:color="auto"/>
            <w:right w:val="none" w:sz="0" w:space="0" w:color="auto"/>
          </w:divBdr>
        </w:div>
        <w:div w:id="122046062">
          <w:marLeft w:val="480"/>
          <w:marRight w:val="0"/>
          <w:marTop w:val="0"/>
          <w:marBottom w:val="0"/>
          <w:divBdr>
            <w:top w:val="none" w:sz="0" w:space="0" w:color="auto"/>
            <w:left w:val="none" w:sz="0" w:space="0" w:color="auto"/>
            <w:bottom w:val="none" w:sz="0" w:space="0" w:color="auto"/>
            <w:right w:val="none" w:sz="0" w:space="0" w:color="auto"/>
          </w:divBdr>
        </w:div>
        <w:div w:id="341663691">
          <w:marLeft w:val="480"/>
          <w:marRight w:val="0"/>
          <w:marTop w:val="0"/>
          <w:marBottom w:val="0"/>
          <w:divBdr>
            <w:top w:val="none" w:sz="0" w:space="0" w:color="auto"/>
            <w:left w:val="none" w:sz="0" w:space="0" w:color="auto"/>
            <w:bottom w:val="none" w:sz="0" w:space="0" w:color="auto"/>
            <w:right w:val="none" w:sz="0" w:space="0" w:color="auto"/>
          </w:divBdr>
        </w:div>
        <w:div w:id="366024853">
          <w:marLeft w:val="480"/>
          <w:marRight w:val="0"/>
          <w:marTop w:val="0"/>
          <w:marBottom w:val="0"/>
          <w:divBdr>
            <w:top w:val="none" w:sz="0" w:space="0" w:color="auto"/>
            <w:left w:val="none" w:sz="0" w:space="0" w:color="auto"/>
            <w:bottom w:val="none" w:sz="0" w:space="0" w:color="auto"/>
            <w:right w:val="none" w:sz="0" w:space="0" w:color="auto"/>
          </w:divBdr>
        </w:div>
        <w:div w:id="414787219">
          <w:marLeft w:val="480"/>
          <w:marRight w:val="0"/>
          <w:marTop w:val="0"/>
          <w:marBottom w:val="0"/>
          <w:divBdr>
            <w:top w:val="none" w:sz="0" w:space="0" w:color="auto"/>
            <w:left w:val="none" w:sz="0" w:space="0" w:color="auto"/>
            <w:bottom w:val="none" w:sz="0" w:space="0" w:color="auto"/>
            <w:right w:val="none" w:sz="0" w:space="0" w:color="auto"/>
          </w:divBdr>
        </w:div>
        <w:div w:id="1540774130">
          <w:marLeft w:val="480"/>
          <w:marRight w:val="0"/>
          <w:marTop w:val="0"/>
          <w:marBottom w:val="0"/>
          <w:divBdr>
            <w:top w:val="none" w:sz="0" w:space="0" w:color="auto"/>
            <w:left w:val="none" w:sz="0" w:space="0" w:color="auto"/>
            <w:bottom w:val="none" w:sz="0" w:space="0" w:color="auto"/>
            <w:right w:val="none" w:sz="0" w:space="0" w:color="auto"/>
          </w:divBdr>
        </w:div>
        <w:div w:id="1445810860">
          <w:marLeft w:val="480"/>
          <w:marRight w:val="0"/>
          <w:marTop w:val="0"/>
          <w:marBottom w:val="0"/>
          <w:divBdr>
            <w:top w:val="none" w:sz="0" w:space="0" w:color="auto"/>
            <w:left w:val="none" w:sz="0" w:space="0" w:color="auto"/>
            <w:bottom w:val="none" w:sz="0" w:space="0" w:color="auto"/>
            <w:right w:val="none" w:sz="0" w:space="0" w:color="auto"/>
          </w:divBdr>
        </w:div>
        <w:div w:id="873346050">
          <w:marLeft w:val="480"/>
          <w:marRight w:val="0"/>
          <w:marTop w:val="0"/>
          <w:marBottom w:val="0"/>
          <w:divBdr>
            <w:top w:val="none" w:sz="0" w:space="0" w:color="auto"/>
            <w:left w:val="none" w:sz="0" w:space="0" w:color="auto"/>
            <w:bottom w:val="none" w:sz="0" w:space="0" w:color="auto"/>
            <w:right w:val="none" w:sz="0" w:space="0" w:color="auto"/>
          </w:divBdr>
        </w:div>
        <w:div w:id="1488865188">
          <w:marLeft w:val="480"/>
          <w:marRight w:val="0"/>
          <w:marTop w:val="0"/>
          <w:marBottom w:val="0"/>
          <w:divBdr>
            <w:top w:val="none" w:sz="0" w:space="0" w:color="auto"/>
            <w:left w:val="none" w:sz="0" w:space="0" w:color="auto"/>
            <w:bottom w:val="none" w:sz="0" w:space="0" w:color="auto"/>
            <w:right w:val="none" w:sz="0" w:space="0" w:color="auto"/>
          </w:divBdr>
        </w:div>
        <w:div w:id="201671587">
          <w:marLeft w:val="480"/>
          <w:marRight w:val="0"/>
          <w:marTop w:val="0"/>
          <w:marBottom w:val="0"/>
          <w:divBdr>
            <w:top w:val="none" w:sz="0" w:space="0" w:color="auto"/>
            <w:left w:val="none" w:sz="0" w:space="0" w:color="auto"/>
            <w:bottom w:val="none" w:sz="0" w:space="0" w:color="auto"/>
            <w:right w:val="none" w:sz="0" w:space="0" w:color="auto"/>
          </w:divBdr>
        </w:div>
        <w:div w:id="1551501149">
          <w:marLeft w:val="480"/>
          <w:marRight w:val="0"/>
          <w:marTop w:val="0"/>
          <w:marBottom w:val="0"/>
          <w:divBdr>
            <w:top w:val="none" w:sz="0" w:space="0" w:color="auto"/>
            <w:left w:val="none" w:sz="0" w:space="0" w:color="auto"/>
            <w:bottom w:val="none" w:sz="0" w:space="0" w:color="auto"/>
            <w:right w:val="none" w:sz="0" w:space="0" w:color="auto"/>
          </w:divBdr>
        </w:div>
        <w:div w:id="1921330750">
          <w:marLeft w:val="480"/>
          <w:marRight w:val="0"/>
          <w:marTop w:val="0"/>
          <w:marBottom w:val="0"/>
          <w:divBdr>
            <w:top w:val="none" w:sz="0" w:space="0" w:color="auto"/>
            <w:left w:val="none" w:sz="0" w:space="0" w:color="auto"/>
            <w:bottom w:val="none" w:sz="0" w:space="0" w:color="auto"/>
            <w:right w:val="none" w:sz="0" w:space="0" w:color="auto"/>
          </w:divBdr>
        </w:div>
        <w:div w:id="502938035">
          <w:marLeft w:val="480"/>
          <w:marRight w:val="0"/>
          <w:marTop w:val="0"/>
          <w:marBottom w:val="0"/>
          <w:divBdr>
            <w:top w:val="none" w:sz="0" w:space="0" w:color="auto"/>
            <w:left w:val="none" w:sz="0" w:space="0" w:color="auto"/>
            <w:bottom w:val="none" w:sz="0" w:space="0" w:color="auto"/>
            <w:right w:val="none" w:sz="0" w:space="0" w:color="auto"/>
          </w:divBdr>
        </w:div>
        <w:div w:id="420377760">
          <w:marLeft w:val="480"/>
          <w:marRight w:val="0"/>
          <w:marTop w:val="0"/>
          <w:marBottom w:val="0"/>
          <w:divBdr>
            <w:top w:val="none" w:sz="0" w:space="0" w:color="auto"/>
            <w:left w:val="none" w:sz="0" w:space="0" w:color="auto"/>
            <w:bottom w:val="none" w:sz="0" w:space="0" w:color="auto"/>
            <w:right w:val="none" w:sz="0" w:space="0" w:color="auto"/>
          </w:divBdr>
        </w:div>
        <w:div w:id="1158883652">
          <w:marLeft w:val="480"/>
          <w:marRight w:val="0"/>
          <w:marTop w:val="0"/>
          <w:marBottom w:val="0"/>
          <w:divBdr>
            <w:top w:val="none" w:sz="0" w:space="0" w:color="auto"/>
            <w:left w:val="none" w:sz="0" w:space="0" w:color="auto"/>
            <w:bottom w:val="none" w:sz="0" w:space="0" w:color="auto"/>
            <w:right w:val="none" w:sz="0" w:space="0" w:color="auto"/>
          </w:divBdr>
        </w:div>
        <w:div w:id="880821313">
          <w:marLeft w:val="480"/>
          <w:marRight w:val="0"/>
          <w:marTop w:val="0"/>
          <w:marBottom w:val="0"/>
          <w:divBdr>
            <w:top w:val="none" w:sz="0" w:space="0" w:color="auto"/>
            <w:left w:val="none" w:sz="0" w:space="0" w:color="auto"/>
            <w:bottom w:val="none" w:sz="0" w:space="0" w:color="auto"/>
            <w:right w:val="none" w:sz="0" w:space="0" w:color="auto"/>
          </w:divBdr>
        </w:div>
        <w:div w:id="204029567">
          <w:marLeft w:val="480"/>
          <w:marRight w:val="0"/>
          <w:marTop w:val="0"/>
          <w:marBottom w:val="0"/>
          <w:divBdr>
            <w:top w:val="none" w:sz="0" w:space="0" w:color="auto"/>
            <w:left w:val="none" w:sz="0" w:space="0" w:color="auto"/>
            <w:bottom w:val="none" w:sz="0" w:space="0" w:color="auto"/>
            <w:right w:val="none" w:sz="0" w:space="0" w:color="auto"/>
          </w:divBdr>
        </w:div>
        <w:div w:id="746877826">
          <w:marLeft w:val="480"/>
          <w:marRight w:val="0"/>
          <w:marTop w:val="0"/>
          <w:marBottom w:val="0"/>
          <w:divBdr>
            <w:top w:val="none" w:sz="0" w:space="0" w:color="auto"/>
            <w:left w:val="none" w:sz="0" w:space="0" w:color="auto"/>
            <w:bottom w:val="none" w:sz="0" w:space="0" w:color="auto"/>
            <w:right w:val="none" w:sz="0" w:space="0" w:color="auto"/>
          </w:divBdr>
        </w:div>
        <w:div w:id="1736900729">
          <w:marLeft w:val="480"/>
          <w:marRight w:val="0"/>
          <w:marTop w:val="0"/>
          <w:marBottom w:val="0"/>
          <w:divBdr>
            <w:top w:val="none" w:sz="0" w:space="0" w:color="auto"/>
            <w:left w:val="none" w:sz="0" w:space="0" w:color="auto"/>
            <w:bottom w:val="none" w:sz="0" w:space="0" w:color="auto"/>
            <w:right w:val="none" w:sz="0" w:space="0" w:color="auto"/>
          </w:divBdr>
        </w:div>
        <w:div w:id="781997969">
          <w:marLeft w:val="480"/>
          <w:marRight w:val="0"/>
          <w:marTop w:val="0"/>
          <w:marBottom w:val="0"/>
          <w:divBdr>
            <w:top w:val="none" w:sz="0" w:space="0" w:color="auto"/>
            <w:left w:val="none" w:sz="0" w:space="0" w:color="auto"/>
            <w:bottom w:val="none" w:sz="0" w:space="0" w:color="auto"/>
            <w:right w:val="none" w:sz="0" w:space="0" w:color="auto"/>
          </w:divBdr>
        </w:div>
        <w:div w:id="100229945">
          <w:marLeft w:val="480"/>
          <w:marRight w:val="0"/>
          <w:marTop w:val="0"/>
          <w:marBottom w:val="0"/>
          <w:divBdr>
            <w:top w:val="none" w:sz="0" w:space="0" w:color="auto"/>
            <w:left w:val="none" w:sz="0" w:space="0" w:color="auto"/>
            <w:bottom w:val="none" w:sz="0" w:space="0" w:color="auto"/>
            <w:right w:val="none" w:sz="0" w:space="0" w:color="auto"/>
          </w:divBdr>
        </w:div>
        <w:div w:id="398748965">
          <w:marLeft w:val="480"/>
          <w:marRight w:val="0"/>
          <w:marTop w:val="0"/>
          <w:marBottom w:val="0"/>
          <w:divBdr>
            <w:top w:val="none" w:sz="0" w:space="0" w:color="auto"/>
            <w:left w:val="none" w:sz="0" w:space="0" w:color="auto"/>
            <w:bottom w:val="none" w:sz="0" w:space="0" w:color="auto"/>
            <w:right w:val="none" w:sz="0" w:space="0" w:color="auto"/>
          </w:divBdr>
        </w:div>
        <w:div w:id="1457720675">
          <w:marLeft w:val="480"/>
          <w:marRight w:val="0"/>
          <w:marTop w:val="0"/>
          <w:marBottom w:val="0"/>
          <w:divBdr>
            <w:top w:val="none" w:sz="0" w:space="0" w:color="auto"/>
            <w:left w:val="none" w:sz="0" w:space="0" w:color="auto"/>
            <w:bottom w:val="none" w:sz="0" w:space="0" w:color="auto"/>
            <w:right w:val="none" w:sz="0" w:space="0" w:color="auto"/>
          </w:divBdr>
        </w:div>
        <w:div w:id="366031457">
          <w:marLeft w:val="480"/>
          <w:marRight w:val="0"/>
          <w:marTop w:val="0"/>
          <w:marBottom w:val="0"/>
          <w:divBdr>
            <w:top w:val="none" w:sz="0" w:space="0" w:color="auto"/>
            <w:left w:val="none" w:sz="0" w:space="0" w:color="auto"/>
            <w:bottom w:val="none" w:sz="0" w:space="0" w:color="auto"/>
            <w:right w:val="none" w:sz="0" w:space="0" w:color="auto"/>
          </w:divBdr>
        </w:div>
        <w:div w:id="1456213715">
          <w:marLeft w:val="480"/>
          <w:marRight w:val="0"/>
          <w:marTop w:val="0"/>
          <w:marBottom w:val="0"/>
          <w:divBdr>
            <w:top w:val="none" w:sz="0" w:space="0" w:color="auto"/>
            <w:left w:val="none" w:sz="0" w:space="0" w:color="auto"/>
            <w:bottom w:val="none" w:sz="0" w:space="0" w:color="auto"/>
            <w:right w:val="none" w:sz="0" w:space="0" w:color="auto"/>
          </w:divBdr>
        </w:div>
        <w:div w:id="1121919176">
          <w:marLeft w:val="480"/>
          <w:marRight w:val="0"/>
          <w:marTop w:val="0"/>
          <w:marBottom w:val="0"/>
          <w:divBdr>
            <w:top w:val="none" w:sz="0" w:space="0" w:color="auto"/>
            <w:left w:val="none" w:sz="0" w:space="0" w:color="auto"/>
            <w:bottom w:val="none" w:sz="0" w:space="0" w:color="auto"/>
            <w:right w:val="none" w:sz="0" w:space="0" w:color="auto"/>
          </w:divBdr>
        </w:div>
        <w:div w:id="648946455">
          <w:marLeft w:val="480"/>
          <w:marRight w:val="0"/>
          <w:marTop w:val="0"/>
          <w:marBottom w:val="0"/>
          <w:divBdr>
            <w:top w:val="none" w:sz="0" w:space="0" w:color="auto"/>
            <w:left w:val="none" w:sz="0" w:space="0" w:color="auto"/>
            <w:bottom w:val="none" w:sz="0" w:space="0" w:color="auto"/>
            <w:right w:val="none" w:sz="0" w:space="0" w:color="auto"/>
          </w:divBdr>
        </w:div>
        <w:div w:id="784272143">
          <w:marLeft w:val="480"/>
          <w:marRight w:val="0"/>
          <w:marTop w:val="0"/>
          <w:marBottom w:val="0"/>
          <w:divBdr>
            <w:top w:val="none" w:sz="0" w:space="0" w:color="auto"/>
            <w:left w:val="none" w:sz="0" w:space="0" w:color="auto"/>
            <w:bottom w:val="none" w:sz="0" w:space="0" w:color="auto"/>
            <w:right w:val="none" w:sz="0" w:space="0" w:color="auto"/>
          </w:divBdr>
        </w:div>
        <w:div w:id="976565710">
          <w:marLeft w:val="480"/>
          <w:marRight w:val="0"/>
          <w:marTop w:val="0"/>
          <w:marBottom w:val="0"/>
          <w:divBdr>
            <w:top w:val="none" w:sz="0" w:space="0" w:color="auto"/>
            <w:left w:val="none" w:sz="0" w:space="0" w:color="auto"/>
            <w:bottom w:val="none" w:sz="0" w:space="0" w:color="auto"/>
            <w:right w:val="none" w:sz="0" w:space="0" w:color="auto"/>
          </w:divBdr>
        </w:div>
        <w:div w:id="1231815649">
          <w:marLeft w:val="480"/>
          <w:marRight w:val="0"/>
          <w:marTop w:val="0"/>
          <w:marBottom w:val="0"/>
          <w:divBdr>
            <w:top w:val="none" w:sz="0" w:space="0" w:color="auto"/>
            <w:left w:val="none" w:sz="0" w:space="0" w:color="auto"/>
            <w:bottom w:val="none" w:sz="0" w:space="0" w:color="auto"/>
            <w:right w:val="none" w:sz="0" w:space="0" w:color="auto"/>
          </w:divBdr>
        </w:div>
        <w:div w:id="1416366263">
          <w:marLeft w:val="480"/>
          <w:marRight w:val="0"/>
          <w:marTop w:val="0"/>
          <w:marBottom w:val="0"/>
          <w:divBdr>
            <w:top w:val="none" w:sz="0" w:space="0" w:color="auto"/>
            <w:left w:val="none" w:sz="0" w:space="0" w:color="auto"/>
            <w:bottom w:val="none" w:sz="0" w:space="0" w:color="auto"/>
            <w:right w:val="none" w:sz="0" w:space="0" w:color="auto"/>
          </w:divBdr>
        </w:div>
        <w:div w:id="1583759759">
          <w:marLeft w:val="480"/>
          <w:marRight w:val="0"/>
          <w:marTop w:val="0"/>
          <w:marBottom w:val="0"/>
          <w:divBdr>
            <w:top w:val="none" w:sz="0" w:space="0" w:color="auto"/>
            <w:left w:val="none" w:sz="0" w:space="0" w:color="auto"/>
            <w:bottom w:val="none" w:sz="0" w:space="0" w:color="auto"/>
            <w:right w:val="none" w:sz="0" w:space="0" w:color="auto"/>
          </w:divBdr>
        </w:div>
        <w:div w:id="932514430">
          <w:marLeft w:val="480"/>
          <w:marRight w:val="0"/>
          <w:marTop w:val="0"/>
          <w:marBottom w:val="0"/>
          <w:divBdr>
            <w:top w:val="none" w:sz="0" w:space="0" w:color="auto"/>
            <w:left w:val="none" w:sz="0" w:space="0" w:color="auto"/>
            <w:bottom w:val="none" w:sz="0" w:space="0" w:color="auto"/>
            <w:right w:val="none" w:sz="0" w:space="0" w:color="auto"/>
          </w:divBdr>
        </w:div>
      </w:divsChild>
    </w:div>
    <w:div w:id="95638089">
      <w:bodyDiv w:val="1"/>
      <w:marLeft w:val="0"/>
      <w:marRight w:val="0"/>
      <w:marTop w:val="0"/>
      <w:marBottom w:val="0"/>
      <w:divBdr>
        <w:top w:val="none" w:sz="0" w:space="0" w:color="auto"/>
        <w:left w:val="none" w:sz="0" w:space="0" w:color="auto"/>
        <w:bottom w:val="none" w:sz="0" w:space="0" w:color="auto"/>
        <w:right w:val="none" w:sz="0" w:space="0" w:color="auto"/>
      </w:divBdr>
    </w:div>
    <w:div w:id="95640426">
      <w:bodyDiv w:val="1"/>
      <w:marLeft w:val="0"/>
      <w:marRight w:val="0"/>
      <w:marTop w:val="0"/>
      <w:marBottom w:val="0"/>
      <w:divBdr>
        <w:top w:val="none" w:sz="0" w:space="0" w:color="auto"/>
        <w:left w:val="none" w:sz="0" w:space="0" w:color="auto"/>
        <w:bottom w:val="none" w:sz="0" w:space="0" w:color="auto"/>
        <w:right w:val="none" w:sz="0" w:space="0" w:color="auto"/>
      </w:divBdr>
    </w:div>
    <w:div w:id="97916087">
      <w:bodyDiv w:val="1"/>
      <w:marLeft w:val="0"/>
      <w:marRight w:val="0"/>
      <w:marTop w:val="0"/>
      <w:marBottom w:val="0"/>
      <w:divBdr>
        <w:top w:val="none" w:sz="0" w:space="0" w:color="auto"/>
        <w:left w:val="none" w:sz="0" w:space="0" w:color="auto"/>
        <w:bottom w:val="none" w:sz="0" w:space="0" w:color="auto"/>
        <w:right w:val="none" w:sz="0" w:space="0" w:color="auto"/>
      </w:divBdr>
    </w:div>
    <w:div w:id="98725883">
      <w:bodyDiv w:val="1"/>
      <w:marLeft w:val="0"/>
      <w:marRight w:val="0"/>
      <w:marTop w:val="0"/>
      <w:marBottom w:val="0"/>
      <w:divBdr>
        <w:top w:val="none" w:sz="0" w:space="0" w:color="auto"/>
        <w:left w:val="none" w:sz="0" w:space="0" w:color="auto"/>
        <w:bottom w:val="none" w:sz="0" w:space="0" w:color="auto"/>
        <w:right w:val="none" w:sz="0" w:space="0" w:color="auto"/>
      </w:divBdr>
    </w:div>
    <w:div w:id="100033317">
      <w:bodyDiv w:val="1"/>
      <w:marLeft w:val="0"/>
      <w:marRight w:val="0"/>
      <w:marTop w:val="0"/>
      <w:marBottom w:val="0"/>
      <w:divBdr>
        <w:top w:val="none" w:sz="0" w:space="0" w:color="auto"/>
        <w:left w:val="none" w:sz="0" w:space="0" w:color="auto"/>
        <w:bottom w:val="none" w:sz="0" w:space="0" w:color="auto"/>
        <w:right w:val="none" w:sz="0" w:space="0" w:color="auto"/>
      </w:divBdr>
    </w:div>
    <w:div w:id="102040305">
      <w:bodyDiv w:val="1"/>
      <w:marLeft w:val="0"/>
      <w:marRight w:val="0"/>
      <w:marTop w:val="0"/>
      <w:marBottom w:val="0"/>
      <w:divBdr>
        <w:top w:val="none" w:sz="0" w:space="0" w:color="auto"/>
        <w:left w:val="none" w:sz="0" w:space="0" w:color="auto"/>
        <w:bottom w:val="none" w:sz="0" w:space="0" w:color="auto"/>
        <w:right w:val="none" w:sz="0" w:space="0" w:color="auto"/>
      </w:divBdr>
    </w:div>
    <w:div w:id="102697846">
      <w:bodyDiv w:val="1"/>
      <w:marLeft w:val="0"/>
      <w:marRight w:val="0"/>
      <w:marTop w:val="0"/>
      <w:marBottom w:val="0"/>
      <w:divBdr>
        <w:top w:val="none" w:sz="0" w:space="0" w:color="auto"/>
        <w:left w:val="none" w:sz="0" w:space="0" w:color="auto"/>
        <w:bottom w:val="none" w:sz="0" w:space="0" w:color="auto"/>
        <w:right w:val="none" w:sz="0" w:space="0" w:color="auto"/>
      </w:divBdr>
    </w:div>
    <w:div w:id="102892546">
      <w:bodyDiv w:val="1"/>
      <w:marLeft w:val="0"/>
      <w:marRight w:val="0"/>
      <w:marTop w:val="0"/>
      <w:marBottom w:val="0"/>
      <w:divBdr>
        <w:top w:val="none" w:sz="0" w:space="0" w:color="auto"/>
        <w:left w:val="none" w:sz="0" w:space="0" w:color="auto"/>
        <w:bottom w:val="none" w:sz="0" w:space="0" w:color="auto"/>
        <w:right w:val="none" w:sz="0" w:space="0" w:color="auto"/>
      </w:divBdr>
    </w:div>
    <w:div w:id="103503797">
      <w:bodyDiv w:val="1"/>
      <w:marLeft w:val="0"/>
      <w:marRight w:val="0"/>
      <w:marTop w:val="0"/>
      <w:marBottom w:val="0"/>
      <w:divBdr>
        <w:top w:val="none" w:sz="0" w:space="0" w:color="auto"/>
        <w:left w:val="none" w:sz="0" w:space="0" w:color="auto"/>
        <w:bottom w:val="none" w:sz="0" w:space="0" w:color="auto"/>
        <w:right w:val="none" w:sz="0" w:space="0" w:color="auto"/>
      </w:divBdr>
    </w:div>
    <w:div w:id="105931953">
      <w:bodyDiv w:val="1"/>
      <w:marLeft w:val="0"/>
      <w:marRight w:val="0"/>
      <w:marTop w:val="0"/>
      <w:marBottom w:val="0"/>
      <w:divBdr>
        <w:top w:val="none" w:sz="0" w:space="0" w:color="auto"/>
        <w:left w:val="none" w:sz="0" w:space="0" w:color="auto"/>
        <w:bottom w:val="none" w:sz="0" w:space="0" w:color="auto"/>
        <w:right w:val="none" w:sz="0" w:space="0" w:color="auto"/>
      </w:divBdr>
    </w:div>
    <w:div w:id="107086110">
      <w:bodyDiv w:val="1"/>
      <w:marLeft w:val="0"/>
      <w:marRight w:val="0"/>
      <w:marTop w:val="0"/>
      <w:marBottom w:val="0"/>
      <w:divBdr>
        <w:top w:val="none" w:sz="0" w:space="0" w:color="auto"/>
        <w:left w:val="none" w:sz="0" w:space="0" w:color="auto"/>
        <w:bottom w:val="none" w:sz="0" w:space="0" w:color="auto"/>
        <w:right w:val="none" w:sz="0" w:space="0" w:color="auto"/>
      </w:divBdr>
    </w:div>
    <w:div w:id="109669714">
      <w:bodyDiv w:val="1"/>
      <w:marLeft w:val="0"/>
      <w:marRight w:val="0"/>
      <w:marTop w:val="0"/>
      <w:marBottom w:val="0"/>
      <w:divBdr>
        <w:top w:val="none" w:sz="0" w:space="0" w:color="auto"/>
        <w:left w:val="none" w:sz="0" w:space="0" w:color="auto"/>
        <w:bottom w:val="none" w:sz="0" w:space="0" w:color="auto"/>
        <w:right w:val="none" w:sz="0" w:space="0" w:color="auto"/>
      </w:divBdr>
    </w:div>
    <w:div w:id="109976002">
      <w:bodyDiv w:val="1"/>
      <w:marLeft w:val="0"/>
      <w:marRight w:val="0"/>
      <w:marTop w:val="0"/>
      <w:marBottom w:val="0"/>
      <w:divBdr>
        <w:top w:val="none" w:sz="0" w:space="0" w:color="auto"/>
        <w:left w:val="none" w:sz="0" w:space="0" w:color="auto"/>
        <w:bottom w:val="none" w:sz="0" w:space="0" w:color="auto"/>
        <w:right w:val="none" w:sz="0" w:space="0" w:color="auto"/>
      </w:divBdr>
    </w:div>
    <w:div w:id="110780741">
      <w:bodyDiv w:val="1"/>
      <w:marLeft w:val="0"/>
      <w:marRight w:val="0"/>
      <w:marTop w:val="0"/>
      <w:marBottom w:val="0"/>
      <w:divBdr>
        <w:top w:val="none" w:sz="0" w:space="0" w:color="auto"/>
        <w:left w:val="none" w:sz="0" w:space="0" w:color="auto"/>
        <w:bottom w:val="none" w:sz="0" w:space="0" w:color="auto"/>
        <w:right w:val="none" w:sz="0" w:space="0" w:color="auto"/>
      </w:divBdr>
    </w:div>
    <w:div w:id="111022231">
      <w:bodyDiv w:val="1"/>
      <w:marLeft w:val="0"/>
      <w:marRight w:val="0"/>
      <w:marTop w:val="0"/>
      <w:marBottom w:val="0"/>
      <w:divBdr>
        <w:top w:val="none" w:sz="0" w:space="0" w:color="auto"/>
        <w:left w:val="none" w:sz="0" w:space="0" w:color="auto"/>
        <w:bottom w:val="none" w:sz="0" w:space="0" w:color="auto"/>
        <w:right w:val="none" w:sz="0" w:space="0" w:color="auto"/>
      </w:divBdr>
    </w:div>
    <w:div w:id="112332953">
      <w:bodyDiv w:val="1"/>
      <w:marLeft w:val="0"/>
      <w:marRight w:val="0"/>
      <w:marTop w:val="0"/>
      <w:marBottom w:val="0"/>
      <w:divBdr>
        <w:top w:val="none" w:sz="0" w:space="0" w:color="auto"/>
        <w:left w:val="none" w:sz="0" w:space="0" w:color="auto"/>
        <w:bottom w:val="none" w:sz="0" w:space="0" w:color="auto"/>
        <w:right w:val="none" w:sz="0" w:space="0" w:color="auto"/>
      </w:divBdr>
    </w:div>
    <w:div w:id="113640448">
      <w:bodyDiv w:val="1"/>
      <w:marLeft w:val="0"/>
      <w:marRight w:val="0"/>
      <w:marTop w:val="0"/>
      <w:marBottom w:val="0"/>
      <w:divBdr>
        <w:top w:val="none" w:sz="0" w:space="0" w:color="auto"/>
        <w:left w:val="none" w:sz="0" w:space="0" w:color="auto"/>
        <w:bottom w:val="none" w:sz="0" w:space="0" w:color="auto"/>
        <w:right w:val="none" w:sz="0" w:space="0" w:color="auto"/>
      </w:divBdr>
    </w:div>
    <w:div w:id="115948779">
      <w:bodyDiv w:val="1"/>
      <w:marLeft w:val="0"/>
      <w:marRight w:val="0"/>
      <w:marTop w:val="0"/>
      <w:marBottom w:val="0"/>
      <w:divBdr>
        <w:top w:val="none" w:sz="0" w:space="0" w:color="auto"/>
        <w:left w:val="none" w:sz="0" w:space="0" w:color="auto"/>
        <w:bottom w:val="none" w:sz="0" w:space="0" w:color="auto"/>
        <w:right w:val="none" w:sz="0" w:space="0" w:color="auto"/>
      </w:divBdr>
    </w:div>
    <w:div w:id="118568430">
      <w:bodyDiv w:val="1"/>
      <w:marLeft w:val="0"/>
      <w:marRight w:val="0"/>
      <w:marTop w:val="0"/>
      <w:marBottom w:val="0"/>
      <w:divBdr>
        <w:top w:val="none" w:sz="0" w:space="0" w:color="auto"/>
        <w:left w:val="none" w:sz="0" w:space="0" w:color="auto"/>
        <w:bottom w:val="none" w:sz="0" w:space="0" w:color="auto"/>
        <w:right w:val="none" w:sz="0" w:space="0" w:color="auto"/>
      </w:divBdr>
    </w:div>
    <w:div w:id="118643709">
      <w:bodyDiv w:val="1"/>
      <w:marLeft w:val="0"/>
      <w:marRight w:val="0"/>
      <w:marTop w:val="0"/>
      <w:marBottom w:val="0"/>
      <w:divBdr>
        <w:top w:val="none" w:sz="0" w:space="0" w:color="auto"/>
        <w:left w:val="none" w:sz="0" w:space="0" w:color="auto"/>
        <w:bottom w:val="none" w:sz="0" w:space="0" w:color="auto"/>
        <w:right w:val="none" w:sz="0" w:space="0" w:color="auto"/>
      </w:divBdr>
    </w:div>
    <w:div w:id="118845244">
      <w:bodyDiv w:val="1"/>
      <w:marLeft w:val="0"/>
      <w:marRight w:val="0"/>
      <w:marTop w:val="0"/>
      <w:marBottom w:val="0"/>
      <w:divBdr>
        <w:top w:val="none" w:sz="0" w:space="0" w:color="auto"/>
        <w:left w:val="none" w:sz="0" w:space="0" w:color="auto"/>
        <w:bottom w:val="none" w:sz="0" w:space="0" w:color="auto"/>
        <w:right w:val="none" w:sz="0" w:space="0" w:color="auto"/>
      </w:divBdr>
    </w:div>
    <w:div w:id="118885453">
      <w:bodyDiv w:val="1"/>
      <w:marLeft w:val="0"/>
      <w:marRight w:val="0"/>
      <w:marTop w:val="0"/>
      <w:marBottom w:val="0"/>
      <w:divBdr>
        <w:top w:val="none" w:sz="0" w:space="0" w:color="auto"/>
        <w:left w:val="none" w:sz="0" w:space="0" w:color="auto"/>
        <w:bottom w:val="none" w:sz="0" w:space="0" w:color="auto"/>
        <w:right w:val="none" w:sz="0" w:space="0" w:color="auto"/>
      </w:divBdr>
    </w:div>
    <w:div w:id="119037678">
      <w:bodyDiv w:val="1"/>
      <w:marLeft w:val="0"/>
      <w:marRight w:val="0"/>
      <w:marTop w:val="0"/>
      <w:marBottom w:val="0"/>
      <w:divBdr>
        <w:top w:val="none" w:sz="0" w:space="0" w:color="auto"/>
        <w:left w:val="none" w:sz="0" w:space="0" w:color="auto"/>
        <w:bottom w:val="none" w:sz="0" w:space="0" w:color="auto"/>
        <w:right w:val="none" w:sz="0" w:space="0" w:color="auto"/>
      </w:divBdr>
      <w:divsChild>
        <w:div w:id="104808635">
          <w:marLeft w:val="480"/>
          <w:marRight w:val="0"/>
          <w:marTop w:val="0"/>
          <w:marBottom w:val="0"/>
          <w:divBdr>
            <w:top w:val="none" w:sz="0" w:space="0" w:color="auto"/>
            <w:left w:val="none" w:sz="0" w:space="0" w:color="auto"/>
            <w:bottom w:val="none" w:sz="0" w:space="0" w:color="auto"/>
            <w:right w:val="none" w:sz="0" w:space="0" w:color="auto"/>
          </w:divBdr>
        </w:div>
        <w:div w:id="129247773">
          <w:marLeft w:val="480"/>
          <w:marRight w:val="0"/>
          <w:marTop w:val="0"/>
          <w:marBottom w:val="0"/>
          <w:divBdr>
            <w:top w:val="none" w:sz="0" w:space="0" w:color="auto"/>
            <w:left w:val="none" w:sz="0" w:space="0" w:color="auto"/>
            <w:bottom w:val="none" w:sz="0" w:space="0" w:color="auto"/>
            <w:right w:val="none" w:sz="0" w:space="0" w:color="auto"/>
          </w:divBdr>
        </w:div>
        <w:div w:id="217017109">
          <w:marLeft w:val="480"/>
          <w:marRight w:val="0"/>
          <w:marTop w:val="0"/>
          <w:marBottom w:val="0"/>
          <w:divBdr>
            <w:top w:val="none" w:sz="0" w:space="0" w:color="auto"/>
            <w:left w:val="none" w:sz="0" w:space="0" w:color="auto"/>
            <w:bottom w:val="none" w:sz="0" w:space="0" w:color="auto"/>
            <w:right w:val="none" w:sz="0" w:space="0" w:color="auto"/>
          </w:divBdr>
        </w:div>
        <w:div w:id="364671358">
          <w:marLeft w:val="480"/>
          <w:marRight w:val="0"/>
          <w:marTop w:val="0"/>
          <w:marBottom w:val="0"/>
          <w:divBdr>
            <w:top w:val="none" w:sz="0" w:space="0" w:color="auto"/>
            <w:left w:val="none" w:sz="0" w:space="0" w:color="auto"/>
            <w:bottom w:val="none" w:sz="0" w:space="0" w:color="auto"/>
            <w:right w:val="none" w:sz="0" w:space="0" w:color="auto"/>
          </w:divBdr>
        </w:div>
        <w:div w:id="372119693">
          <w:marLeft w:val="480"/>
          <w:marRight w:val="0"/>
          <w:marTop w:val="0"/>
          <w:marBottom w:val="0"/>
          <w:divBdr>
            <w:top w:val="none" w:sz="0" w:space="0" w:color="auto"/>
            <w:left w:val="none" w:sz="0" w:space="0" w:color="auto"/>
            <w:bottom w:val="none" w:sz="0" w:space="0" w:color="auto"/>
            <w:right w:val="none" w:sz="0" w:space="0" w:color="auto"/>
          </w:divBdr>
        </w:div>
        <w:div w:id="379792282">
          <w:marLeft w:val="480"/>
          <w:marRight w:val="0"/>
          <w:marTop w:val="0"/>
          <w:marBottom w:val="0"/>
          <w:divBdr>
            <w:top w:val="none" w:sz="0" w:space="0" w:color="auto"/>
            <w:left w:val="none" w:sz="0" w:space="0" w:color="auto"/>
            <w:bottom w:val="none" w:sz="0" w:space="0" w:color="auto"/>
            <w:right w:val="none" w:sz="0" w:space="0" w:color="auto"/>
          </w:divBdr>
        </w:div>
        <w:div w:id="415908033">
          <w:marLeft w:val="480"/>
          <w:marRight w:val="0"/>
          <w:marTop w:val="0"/>
          <w:marBottom w:val="0"/>
          <w:divBdr>
            <w:top w:val="none" w:sz="0" w:space="0" w:color="auto"/>
            <w:left w:val="none" w:sz="0" w:space="0" w:color="auto"/>
            <w:bottom w:val="none" w:sz="0" w:space="0" w:color="auto"/>
            <w:right w:val="none" w:sz="0" w:space="0" w:color="auto"/>
          </w:divBdr>
        </w:div>
        <w:div w:id="455878917">
          <w:marLeft w:val="480"/>
          <w:marRight w:val="0"/>
          <w:marTop w:val="0"/>
          <w:marBottom w:val="0"/>
          <w:divBdr>
            <w:top w:val="none" w:sz="0" w:space="0" w:color="auto"/>
            <w:left w:val="none" w:sz="0" w:space="0" w:color="auto"/>
            <w:bottom w:val="none" w:sz="0" w:space="0" w:color="auto"/>
            <w:right w:val="none" w:sz="0" w:space="0" w:color="auto"/>
          </w:divBdr>
        </w:div>
        <w:div w:id="472219373">
          <w:marLeft w:val="480"/>
          <w:marRight w:val="0"/>
          <w:marTop w:val="0"/>
          <w:marBottom w:val="0"/>
          <w:divBdr>
            <w:top w:val="none" w:sz="0" w:space="0" w:color="auto"/>
            <w:left w:val="none" w:sz="0" w:space="0" w:color="auto"/>
            <w:bottom w:val="none" w:sz="0" w:space="0" w:color="auto"/>
            <w:right w:val="none" w:sz="0" w:space="0" w:color="auto"/>
          </w:divBdr>
        </w:div>
        <w:div w:id="539126865">
          <w:marLeft w:val="480"/>
          <w:marRight w:val="0"/>
          <w:marTop w:val="0"/>
          <w:marBottom w:val="0"/>
          <w:divBdr>
            <w:top w:val="none" w:sz="0" w:space="0" w:color="auto"/>
            <w:left w:val="none" w:sz="0" w:space="0" w:color="auto"/>
            <w:bottom w:val="none" w:sz="0" w:space="0" w:color="auto"/>
            <w:right w:val="none" w:sz="0" w:space="0" w:color="auto"/>
          </w:divBdr>
        </w:div>
        <w:div w:id="651444203">
          <w:marLeft w:val="480"/>
          <w:marRight w:val="0"/>
          <w:marTop w:val="0"/>
          <w:marBottom w:val="0"/>
          <w:divBdr>
            <w:top w:val="none" w:sz="0" w:space="0" w:color="auto"/>
            <w:left w:val="none" w:sz="0" w:space="0" w:color="auto"/>
            <w:bottom w:val="none" w:sz="0" w:space="0" w:color="auto"/>
            <w:right w:val="none" w:sz="0" w:space="0" w:color="auto"/>
          </w:divBdr>
        </w:div>
        <w:div w:id="778841529">
          <w:marLeft w:val="480"/>
          <w:marRight w:val="0"/>
          <w:marTop w:val="0"/>
          <w:marBottom w:val="0"/>
          <w:divBdr>
            <w:top w:val="none" w:sz="0" w:space="0" w:color="auto"/>
            <w:left w:val="none" w:sz="0" w:space="0" w:color="auto"/>
            <w:bottom w:val="none" w:sz="0" w:space="0" w:color="auto"/>
            <w:right w:val="none" w:sz="0" w:space="0" w:color="auto"/>
          </w:divBdr>
        </w:div>
        <w:div w:id="791094844">
          <w:marLeft w:val="480"/>
          <w:marRight w:val="0"/>
          <w:marTop w:val="0"/>
          <w:marBottom w:val="0"/>
          <w:divBdr>
            <w:top w:val="none" w:sz="0" w:space="0" w:color="auto"/>
            <w:left w:val="none" w:sz="0" w:space="0" w:color="auto"/>
            <w:bottom w:val="none" w:sz="0" w:space="0" w:color="auto"/>
            <w:right w:val="none" w:sz="0" w:space="0" w:color="auto"/>
          </w:divBdr>
        </w:div>
        <w:div w:id="828521048">
          <w:marLeft w:val="480"/>
          <w:marRight w:val="0"/>
          <w:marTop w:val="0"/>
          <w:marBottom w:val="0"/>
          <w:divBdr>
            <w:top w:val="none" w:sz="0" w:space="0" w:color="auto"/>
            <w:left w:val="none" w:sz="0" w:space="0" w:color="auto"/>
            <w:bottom w:val="none" w:sz="0" w:space="0" w:color="auto"/>
            <w:right w:val="none" w:sz="0" w:space="0" w:color="auto"/>
          </w:divBdr>
        </w:div>
        <w:div w:id="853495643">
          <w:marLeft w:val="480"/>
          <w:marRight w:val="0"/>
          <w:marTop w:val="0"/>
          <w:marBottom w:val="0"/>
          <w:divBdr>
            <w:top w:val="none" w:sz="0" w:space="0" w:color="auto"/>
            <w:left w:val="none" w:sz="0" w:space="0" w:color="auto"/>
            <w:bottom w:val="none" w:sz="0" w:space="0" w:color="auto"/>
            <w:right w:val="none" w:sz="0" w:space="0" w:color="auto"/>
          </w:divBdr>
        </w:div>
        <w:div w:id="859926390">
          <w:marLeft w:val="480"/>
          <w:marRight w:val="0"/>
          <w:marTop w:val="0"/>
          <w:marBottom w:val="0"/>
          <w:divBdr>
            <w:top w:val="none" w:sz="0" w:space="0" w:color="auto"/>
            <w:left w:val="none" w:sz="0" w:space="0" w:color="auto"/>
            <w:bottom w:val="none" w:sz="0" w:space="0" w:color="auto"/>
            <w:right w:val="none" w:sz="0" w:space="0" w:color="auto"/>
          </w:divBdr>
        </w:div>
        <w:div w:id="934557041">
          <w:marLeft w:val="480"/>
          <w:marRight w:val="0"/>
          <w:marTop w:val="0"/>
          <w:marBottom w:val="0"/>
          <w:divBdr>
            <w:top w:val="none" w:sz="0" w:space="0" w:color="auto"/>
            <w:left w:val="none" w:sz="0" w:space="0" w:color="auto"/>
            <w:bottom w:val="none" w:sz="0" w:space="0" w:color="auto"/>
            <w:right w:val="none" w:sz="0" w:space="0" w:color="auto"/>
          </w:divBdr>
        </w:div>
        <w:div w:id="938373954">
          <w:marLeft w:val="480"/>
          <w:marRight w:val="0"/>
          <w:marTop w:val="0"/>
          <w:marBottom w:val="0"/>
          <w:divBdr>
            <w:top w:val="none" w:sz="0" w:space="0" w:color="auto"/>
            <w:left w:val="none" w:sz="0" w:space="0" w:color="auto"/>
            <w:bottom w:val="none" w:sz="0" w:space="0" w:color="auto"/>
            <w:right w:val="none" w:sz="0" w:space="0" w:color="auto"/>
          </w:divBdr>
        </w:div>
        <w:div w:id="946234779">
          <w:marLeft w:val="480"/>
          <w:marRight w:val="0"/>
          <w:marTop w:val="0"/>
          <w:marBottom w:val="0"/>
          <w:divBdr>
            <w:top w:val="none" w:sz="0" w:space="0" w:color="auto"/>
            <w:left w:val="none" w:sz="0" w:space="0" w:color="auto"/>
            <w:bottom w:val="none" w:sz="0" w:space="0" w:color="auto"/>
            <w:right w:val="none" w:sz="0" w:space="0" w:color="auto"/>
          </w:divBdr>
        </w:div>
        <w:div w:id="1012419377">
          <w:marLeft w:val="480"/>
          <w:marRight w:val="0"/>
          <w:marTop w:val="0"/>
          <w:marBottom w:val="0"/>
          <w:divBdr>
            <w:top w:val="none" w:sz="0" w:space="0" w:color="auto"/>
            <w:left w:val="none" w:sz="0" w:space="0" w:color="auto"/>
            <w:bottom w:val="none" w:sz="0" w:space="0" w:color="auto"/>
            <w:right w:val="none" w:sz="0" w:space="0" w:color="auto"/>
          </w:divBdr>
        </w:div>
        <w:div w:id="1021904761">
          <w:marLeft w:val="480"/>
          <w:marRight w:val="0"/>
          <w:marTop w:val="0"/>
          <w:marBottom w:val="0"/>
          <w:divBdr>
            <w:top w:val="none" w:sz="0" w:space="0" w:color="auto"/>
            <w:left w:val="none" w:sz="0" w:space="0" w:color="auto"/>
            <w:bottom w:val="none" w:sz="0" w:space="0" w:color="auto"/>
            <w:right w:val="none" w:sz="0" w:space="0" w:color="auto"/>
          </w:divBdr>
        </w:div>
        <w:div w:id="1032153375">
          <w:marLeft w:val="480"/>
          <w:marRight w:val="0"/>
          <w:marTop w:val="0"/>
          <w:marBottom w:val="0"/>
          <w:divBdr>
            <w:top w:val="none" w:sz="0" w:space="0" w:color="auto"/>
            <w:left w:val="none" w:sz="0" w:space="0" w:color="auto"/>
            <w:bottom w:val="none" w:sz="0" w:space="0" w:color="auto"/>
            <w:right w:val="none" w:sz="0" w:space="0" w:color="auto"/>
          </w:divBdr>
        </w:div>
        <w:div w:id="1043403811">
          <w:marLeft w:val="480"/>
          <w:marRight w:val="0"/>
          <w:marTop w:val="0"/>
          <w:marBottom w:val="0"/>
          <w:divBdr>
            <w:top w:val="none" w:sz="0" w:space="0" w:color="auto"/>
            <w:left w:val="none" w:sz="0" w:space="0" w:color="auto"/>
            <w:bottom w:val="none" w:sz="0" w:space="0" w:color="auto"/>
            <w:right w:val="none" w:sz="0" w:space="0" w:color="auto"/>
          </w:divBdr>
        </w:div>
        <w:div w:id="1159613071">
          <w:marLeft w:val="480"/>
          <w:marRight w:val="0"/>
          <w:marTop w:val="0"/>
          <w:marBottom w:val="0"/>
          <w:divBdr>
            <w:top w:val="none" w:sz="0" w:space="0" w:color="auto"/>
            <w:left w:val="none" w:sz="0" w:space="0" w:color="auto"/>
            <w:bottom w:val="none" w:sz="0" w:space="0" w:color="auto"/>
            <w:right w:val="none" w:sz="0" w:space="0" w:color="auto"/>
          </w:divBdr>
        </w:div>
        <w:div w:id="1164735107">
          <w:marLeft w:val="480"/>
          <w:marRight w:val="0"/>
          <w:marTop w:val="0"/>
          <w:marBottom w:val="0"/>
          <w:divBdr>
            <w:top w:val="none" w:sz="0" w:space="0" w:color="auto"/>
            <w:left w:val="none" w:sz="0" w:space="0" w:color="auto"/>
            <w:bottom w:val="none" w:sz="0" w:space="0" w:color="auto"/>
            <w:right w:val="none" w:sz="0" w:space="0" w:color="auto"/>
          </w:divBdr>
        </w:div>
        <w:div w:id="1169324100">
          <w:marLeft w:val="480"/>
          <w:marRight w:val="0"/>
          <w:marTop w:val="0"/>
          <w:marBottom w:val="0"/>
          <w:divBdr>
            <w:top w:val="none" w:sz="0" w:space="0" w:color="auto"/>
            <w:left w:val="none" w:sz="0" w:space="0" w:color="auto"/>
            <w:bottom w:val="none" w:sz="0" w:space="0" w:color="auto"/>
            <w:right w:val="none" w:sz="0" w:space="0" w:color="auto"/>
          </w:divBdr>
        </w:div>
        <w:div w:id="1177765998">
          <w:marLeft w:val="480"/>
          <w:marRight w:val="0"/>
          <w:marTop w:val="0"/>
          <w:marBottom w:val="0"/>
          <w:divBdr>
            <w:top w:val="none" w:sz="0" w:space="0" w:color="auto"/>
            <w:left w:val="none" w:sz="0" w:space="0" w:color="auto"/>
            <w:bottom w:val="none" w:sz="0" w:space="0" w:color="auto"/>
            <w:right w:val="none" w:sz="0" w:space="0" w:color="auto"/>
          </w:divBdr>
        </w:div>
        <w:div w:id="1234849906">
          <w:marLeft w:val="480"/>
          <w:marRight w:val="0"/>
          <w:marTop w:val="0"/>
          <w:marBottom w:val="0"/>
          <w:divBdr>
            <w:top w:val="none" w:sz="0" w:space="0" w:color="auto"/>
            <w:left w:val="none" w:sz="0" w:space="0" w:color="auto"/>
            <w:bottom w:val="none" w:sz="0" w:space="0" w:color="auto"/>
            <w:right w:val="none" w:sz="0" w:space="0" w:color="auto"/>
          </w:divBdr>
        </w:div>
        <w:div w:id="1299726203">
          <w:marLeft w:val="480"/>
          <w:marRight w:val="0"/>
          <w:marTop w:val="0"/>
          <w:marBottom w:val="0"/>
          <w:divBdr>
            <w:top w:val="none" w:sz="0" w:space="0" w:color="auto"/>
            <w:left w:val="none" w:sz="0" w:space="0" w:color="auto"/>
            <w:bottom w:val="none" w:sz="0" w:space="0" w:color="auto"/>
            <w:right w:val="none" w:sz="0" w:space="0" w:color="auto"/>
          </w:divBdr>
        </w:div>
        <w:div w:id="1323705887">
          <w:marLeft w:val="480"/>
          <w:marRight w:val="0"/>
          <w:marTop w:val="0"/>
          <w:marBottom w:val="0"/>
          <w:divBdr>
            <w:top w:val="none" w:sz="0" w:space="0" w:color="auto"/>
            <w:left w:val="none" w:sz="0" w:space="0" w:color="auto"/>
            <w:bottom w:val="none" w:sz="0" w:space="0" w:color="auto"/>
            <w:right w:val="none" w:sz="0" w:space="0" w:color="auto"/>
          </w:divBdr>
        </w:div>
        <w:div w:id="1478493482">
          <w:marLeft w:val="480"/>
          <w:marRight w:val="0"/>
          <w:marTop w:val="0"/>
          <w:marBottom w:val="0"/>
          <w:divBdr>
            <w:top w:val="none" w:sz="0" w:space="0" w:color="auto"/>
            <w:left w:val="none" w:sz="0" w:space="0" w:color="auto"/>
            <w:bottom w:val="none" w:sz="0" w:space="0" w:color="auto"/>
            <w:right w:val="none" w:sz="0" w:space="0" w:color="auto"/>
          </w:divBdr>
        </w:div>
        <w:div w:id="1513763903">
          <w:marLeft w:val="480"/>
          <w:marRight w:val="0"/>
          <w:marTop w:val="0"/>
          <w:marBottom w:val="0"/>
          <w:divBdr>
            <w:top w:val="none" w:sz="0" w:space="0" w:color="auto"/>
            <w:left w:val="none" w:sz="0" w:space="0" w:color="auto"/>
            <w:bottom w:val="none" w:sz="0" w:space="0" w:color="auto"/>
            <w:right w:val="none" w:sz="0" w:space="0" w:color="auto"/>
          </w:divBdr>
        </w:div>
        <w:div w:id="1584337429">
          <w:marLeft w:val="480"/>
          <w:marRight w:val="0"/>
          <w:marTop w:val="0"/>
          <w:marBottom w:val="0"/>
          <w:divBdr>
            <w:top w:val="none" w:sz="0" w:space="0" w:color="auto"/>
            <w:left w:val="none" w:sz="0" w:space="0" w:color="auto"/>
            <w:bottom w:val="none" w:sz="0" w:space="0" w:color="auto"/>
            <w:right w:val="none" w:sz="0" w:space="0" w:color="auto"/>
          </w:divBdr>
        </w:div>
        <w:div w:id="1693384939">
          <w:marLeft w:val="480"/>
          <w:marRight w:val="0"/>
          <w:marTop w:val="0"/>
          <w:marBottom w:val="0"/>
          <w:divBdr>
            <w:top w:val="none" w:sz="0" w:space="0" w:color="auto"/>
            <w:left w:val="none" w:sz="0" w:space="0" w:color="auto"/>
            <w:bottom w:val="none" w:sz="0" w:space="0" w:color="auto"/>
            <w:right w:val="none" w:sz="0" w:space="0" w:color="auto"/>
          </w:divBdr>
        </w:div>
        <w:div w:id="1720472702">
          <w:marLeft w:val="480"/>
          <w:marRight w:val="0"/>
          <w:marTop w:val="0"/>
          <w:marBottom w:val="0"/>
          <w:divBdr>
            <w:top w:val="none" w:sz="0" w:space="0" w:color="auto"/>
            <w:left w:val="none" w:sz="0" w:space="0" w:color="auto"/>
            <w:bottom w:val="none" w:sz="0" w:space="0" w:color="auto"/>
            <w:right w:val="none" w:sz="0" w:space="0" w:color="auto"/>
          </w:divBdr>
        </w:div>
        <w:div w:id="1732923682">
          <w:marLeft w:val="480"/>
          <w:marRight w:val="0"/>
          <w:marTop w:val="0"/>
          <w:marBottom w:val="0"/>
          <w:divBdr>
            <w:top w:val="none" w:sz="0" w:space="0" w:color="auto"/>
            <w:left w:val="none" w:sz="0" w:space="0" w:color="auto"/>
            <w:bottom w:val="none" w:sz="0" w:space="0" w:color="auto"/>
            <w:right w:val="none" w:sz="0" w:space="0" w:color="auto"/>
          </w:divBdr>
        </w:div>
        <w:div w:id="1753618444">
          <w:marLeft w:val="480"/>
          <w:marRight w:val="0"/>
          <w:marTop w:val="0"/>
          <w:marBottom w:val="0"/>
          <w:divBdr>
            <w:top w:val="none" w:sz="0" w:space="0" w:color="auto"/>
            <w:left w:val="none" w:sz="0" w:space="0" w:color="auto"/>
            <w:bottom w:val="none" w:sz="0" w:space="0" w:color="auto"/>
            <w:right w:val="none" w:sz="0" w:space="0" w:color="auto"/>
          </w:divBdr>
        </w:div>
        <w:div w:id="1831168360">
          <w:marLeft w:val="480"/>
          <w:marRight w:val="0"/>
          <w:marTop w:val="0"/>
          <w:marBottom w:val="0"/>
          <w:divBdr>
            <w:top w:val="none" w:sz="0" w:space="0" w:color="auto"/>
            <w:left w:val="none" w:sz="0" w:space="0" w:color="auto"/>
            <w:bottom w:val="none" w:sz="0" w:space="0" w:color="auto"/>
            <w:right w:val="none" w:sz="0" w:space="0" w:color="auto"/>
          </w:divBdr>
        </w:div>
        <w:div w:id="1834448092">
          <w:marLeft w:val="480"/>
          <w:marRight w:val="0"/>
          <w:marTop w:val="0"/>
          <w:marBottom w:val="0"/>
          <w:divBdr>
            <w:top w:val="none" w:sz="0" w:space="0" w:color="auto"/>
            <w:left w:val="none" w:sz="0" w:space="0" w:color="auto"/>
            <w:bottom w:val="none" w:sz="0" w:space="0" w:color="auto"/>
            <w:right w:val="none" w:sz="0" w:space="0" w:color="auto"/>
          </w:divBdr>
        </w:div>
        <w:div w:id="1945260840">
          <w:marLeft w:val="480"/>
          <w:marRight w:val="0"/>
          <w:marTop w:val="0"/>
          <w:marBottom w:val="0"/>
          <w:divBdr>
            <w:top w:val="none" w:sz="0" w:space="0" w:color="auto"/>
            <w:left w:val="none" w:sz="0" w:space="0" w:color="auto"/>
            <w:bottom w:val="none" w:sz="0" w:space="0" w:color="auto"/>
            <w:right w:val="none" w:sz="0" w:space="0" w:color="auto"/>
          </w:divBdr>
        </w:div>
        <w:div w:id="2038390385">
          <w:marLeft w:val="480"/>
          <w:marRight w:val="0"/>
          <w:marTop w:val="0"/>
          <w:marBottom w:val="0"/>
          <w:divBdr>
            <w:top w:val="none" w:sz="0" w:space="0" w:color="auto"/>
            <w:left w:val="none" w:sz="0" w:space="0" w:color="auto"/>
            <w:bottom w:val="none" w:sz="0" w:space="0" w:color="auto"/>
            <w:right w:val="none" w:sz="0" w:space="0" w:color="auto"/>
          </w:divBdr>
        </w:div>
      </w:divsChild>
    </w:div>
    <w:div w:id="121466861">
      <w:bodyDiv w:val="1"/>
      <w:marLeft w:val="0"/>
      <w:marRight w:val="0"/>
      <w:marTop w:val="0"/>
      <w:marBottom w:val="0"/>
      <w:divBdr>
        <w:top w:val="none" w:sz="0" w:space="0" w:color="auto"/>
        <w:left w:val="none" w:sz="0" w:space="0" w:color="auto"/>
        <w:bottom w:val="none" w:sz="0" w:space="0" w:color="auto"/>
        <w:right w:val="none" w:sz="0" w:space="0" w:color="auto"/>
      </w:divBdr>
    </w:div>
    <w:div w:id="122623788">
      <w:bodyDiv w:val="1"/>
      <w:marLeft w:val="0"/>
      <w:marRight w:val="0"/>
      <w:marTop w:val="0"/>
      <w:marBottom w:val="0"/>
      <w:divBdr>
        <w:top w:val="none" w:sz="0" w:space="0" w:color="auto"/>
        <w:left w:val="none" w:sz="0" w:space="0" w:color="auto"/>
        <w:bottom w:val="none" w:sz="0" w:space="0" w:color="auto"/>
        <w:right w:val="none" w:sz="0" w:space="0" w:color="auto"/>
      </w:divBdr>
    </w:div>
    <w:div w:id="123626276">
      <w:bodyDiv w:val="1"/>
      <w:marLeft w:val="0"/>
      <w:marRight w:val="0"/>
      <w:marTop w:val="0"/>
      <w:marBottom w:val="0"/>
      <w:divBdr>
        <w:top w:val="none" w:sz="0" w:space="0" w:color="auto"/>
        <w:left w:val="none" w:sz="0" w:space="0" w:color="auto"/>
        <w:bottom w:val="none" w:sz="0" w:space="0" w:color="auto"/>
        <w:right w:val="none" w:sz="0" w:space="0" w:color="auto"/>
      </w:divBdr>
    </w:div>
    <w:div w:id="126899095">
      <w:bodyDiv w:val="1"/>
      <w:marLeft w:val="0"/>
      <w:marRight w:val="0"/>
      <w:marTop w:val="0"/>
      <w:marBottom w:val="0"/>
      <w:divBdr>
        <w:top w:val="none" w:sz="0" w:space="0" w:color="auto"/>
        <w:left w:val="none" w:sz="0" w:space="0" w:color="auto"/>
        <w:bottom w:val="none" w:sz="0" w:space="0" w:color="auto"/>
        <w:right w:val="none" w:sz="0" w:space="0" w:color="auto"/>
      </w:divBdr>
      <w:divsChild>
        <w:div w:id="1301686044">
          <w:marLeft w:val="480"/>
          <w:marRight w:val="0"/>
          <w:marTop w:val="0"/>
          <w:marBottom w:val="0"/>
          <w:divBdr>
            <w:top w:val="none" w:sz="0" w:space="0" w:color="auto"/>
            <w:left w:val="none" w:sz="0" w:space="0" w:color="auto"/>
            <w:bottom w:val="none" w:sz="0" w:space="0" w:color="auto"/>
            <w:right w:val="none" w:sz="0" w:space="0" w:color="auto"/>
          </w:divBdr>
        </w:div>
        <w:div w:id="1609116689">
          <w:marLeft w:val="480"/>
          <w:marRight w:val="0"/>
          <w:marTop w:val="0"/>
          <w:marBottom w:val="0"/>
          <w:divBdr>
            <w:top w:val="none" w:sz="0" w:space="0" w:color="auto"/>
            <w:left w:val="none" w:sz="0" w:space="0" w:color="auto"/>
            <w:bottom w:val="none" w:sz="0" w:space="0" w:color="auto"/>
            <w:right w:val="none" w:sz="0" w:space="0" w:color="auto"/>
          </w:divBdr>
        </w:div>
        <w:div w:id="746270298">
          <w:marLeft w:val="480"/>
          <w:marRight w:val="0"/>
          <w:marTop w:val="0"/>
          <w:marBottom w:val="0"/>
          <w:divBdr>
            <w:top w:val="none" w:sz="0" w:space="0" w:color="auto"/>
            <w:left w:val="none" w:sz="0" w:space="0" w:color="auto"/>
            <w:bottom w:val="none" w:sz="0" w:space="0" w:color="auto"/>
            <w:right w:val="none" w:sz="0" w:space="0" w:color="auto"/>
          </w:divBdr>
        </w:div>
        <w:div w:id="1482959759">
          <w:marLeft w:val="480"/>
          <w:marRight w:val="0"/>
          <w:marTop w:val="0"/>
          <w:marBottom w:val="0"/>
          <w:divBdr>
            <w:top w:val="none" w:sz="0" w:space="0" w:color="auto"/>
            <w:left w:val="none" w:sz="0" w:space="0" w:color="auto"/>
            <w:bottom w:val="none" w:sz="0" w:space="0" w:color="auto"/>
            <w:right w:val="none" w:sz="0" w:space="0" w:color="auto"/>
          </w:divBdr>
        </w:div>
        <w:div w:id="756488298">
          <w:marLeft w:val="480"/>
          <w:marRight w:val="0"/>
          <w:marTop w:val="0"/>
          <w:marBottom w:val="0"/>
          <w:divBdr>
            <w:top w:val="none" w:sz="0" w:space="0" w:color="auto"/>
            <w:left w:val="none" w:sz="0" w:space="0" w:color="auto"/>
            <w:bottom w:val="none" w:sz="0" w:space="0" w:color="auto"/>
            <w:right w:val="none" w:sz="0" w:space="0" w:color="auto"/>
          </w:divBdr>
        </w:div>
        <w:div w:id="426270771">
          <w:marLeft w:val="480"/>
          <w:marRight w:val="0"/>
          <w:marTop w:val="0"/>
          <w:marBottom w:val="0"/>
          <w:divBdr>
            <w:top w:val="none" w:sz="0" w:space="0" w:color="auto"/>
            <w:left w:val="none" w:sz="0" w:space="0" w:color="auto"/>
            <w:bottom w:val="none" w:sz="0" w:space="0" w:color="auto"/>
            <w:right w:val="none" w:sz="0" w:space="0" w:color="auto"/>
          </w:divBdr>
        </w:div>
        <w:div w:id="722749384">
          <w:marLeft w:val="480"/>
          <w:marRight w:val="0"/>
          <w:marTop w:val="0"/>
          <w:marBottom w:val="0"/>
          <w:divBdr>
            <w:top w:val="none" w:sz="0" w:space="0" w:color="auto"/>
            <w:left w:val="none" w:sz="0" w:space="0" w:color="auto"/>
            <w:bottom w:val="none" w:sz="0" w:space="0" w:color="auto"/>
            <w:right w:val="none" w:sz="0" w:space="0" w:color="auto"/>
          </w:divBdr>
        </w:div>
        <w:div w:id="1593247628">
          <w:marLeft w:val="480"/>
          <w:marRight w:val="0"/>
          <w:marTop w:val="0"/>
          <w:marBottom w:val="0"/>
          <w:divBdr>
            <w:top w:val="none" w:sz="0" w:space="0" w:color="auto"/>
            <w:left w:val="none" w:sz="0" w:space="0" w:color="auto"/>
            <w:bottom w:val="none" w:sz="0" w:space="0" w:color="auto"/>
            <w:right w:val="none" w:sz="0" w:space="0" w:color="auto"/>
          </w:divBdr>
        </w:div>
        <w:div w:id="435249003">
          <w:marLeft w:val="480"/>
          <w:marRight w:val="0"/>
          <w:marTop w:val="0"/>
          <w:marBottom w:val="0"/>
          <w:divBdr>
            <w:top w:val="none" w:sz="0" w:space="0" w:color="auto"/>
            <w:left w:val="none" w:sz="0" w:space="0" w:color="auto"/>
            <w:bottom w:val="none" w:sz="0" w:space="0" w:color="auto"/>
            <w:right w:val="none" w:sz="0" w:space="0" w:color="auto"/>
          </w:divBdr>
        </w:div>
        <w:div w:id="564144301">
          <w:marLeft w:val="480"/>
          <w:marRight w:val="0"/>
          <w:marTop w:val="0"/>
          <w:marBottom w:val="0"/>
          <w:divBdr>
            <w:top w:val="none" w:sz="0" w:space="0" w:color="auto"/>
            <w:left w:val="none" w:sz="0" w:space="0" w:color="auto"/>
            <w:bottom w:val="none" w:sz="0" w:space="0" w:color="auto"/>
            <w:right w:val="none" w:sz="0" w:space="0" w:color="auto"/>
          </w:divBdr>
        </w:div>
        <w:div w:id="57747559">
          <w:marLeft w:val="480"/>
          <w:marRight w:val="0"/>
          <w:marTop w:val="0"/>
          <w:marBottom w:val="0"/>
          <w:divBdr>
            <w:top w:val="none" w:sz="0" w:space="0" w:color="auto"/>
            <w:left w:val="none" w:sz="0" w:space="0" w:color="auto"/>
            <w:bottom w:val="none" w:sz="0" w:space="0" w:color="auto"/>
            <w:right w:val="none" w:sz="0" w:space="0" w:color="auto"/>
          </w:divBdr>
        </w:div>
        <w:div w:id="218785225">
          <w:marLeft w:val="480"/>
          <w:marRight w:val="0"/>
          <w:marTop w:val="0"/>
          <w:marBottom w:val="0"/>
          <w:divBdr>
            <w:top w:val="none" w:sz="0" w:space="0" w:color="auto"/>
            <w:left w:val="none" w:sz="0" w:space="0" w:color="auto"/>
            <w:bottom w:val="none" w:sz="0" w:space="0" w:color="auto"/>
            <w:right w:val="none" w:sz="0" w:space="0" w:color="auto"/>
          </w:divBdr>
        </w:div>
        <w:div w:id="1832912111">
          <w:marLeft w:val="480"/>
          <w:marRight w:val="0"/>
          <w:marTop w:val="0"/>
          <w:marBottom w:val="0"/>
          <w:divBdr>
            <w:top w:val="none" w:sz="0" w:space="0" w:color="auto"/>
            <w:left w:val="none" w:sz="0" w:space="0" w:color="auto"/>
            <w:bottom w:val="none" w:sz="0" w:space="0" w:color="auto"/>
            <w:right w:val="none" w:sz="0" w:space="0" w:color="auto"/>
          </w:divBdr>
        </w:div>
        <w:div w:id="1472988962">
          <w:marLeft w:val="480"/>
          <w:marRight w:val="0"/>
          <w:marTop w:val="0"/>
          <w:marBottom w:val="0"/>
          <w:divBdr>
            <w:top w:val="none" w:sz="0" w:space="0" w:color="auto"/>
            <w:left w:val="none" w:sz="0" w:space="0" w:color="auto"/>
            <w:bottom w:val="none" w:sz="0" w:space="0" w:color="auto"/>
            <w:right w:val="none" w:sz="0" w:space="0" w:color="auto"/>
          </w:divBdr>
        </w:div>
        <w:div w:id="813984183">
          <w:marLeft w:val="480"/>
          <w:marRight w:val="0"/>
          <w:marTop w:val="0"/>
          <w:marBottom w:val="0"/>
          <w:divBdr>
            <w:top w:val="none" w:sz="0" w:space="0" w:color="auto"/>
            <w:left w:val="none" w:sz="0" w:space="0" w:color="auto"/>
            <w:bottom w:val="none" w:sz="0" w:space="0" w:color="auto"/>
            <w:right w:val="none" w:sz="0" w:space="0" w:color="auto"/>
          </w:divBdr>
        </w:div>
        <w:div w:id="1232545076">
          <w:marLeft w:val="480"/>
          <w:marRight w:val="0"/>
          <w:marTop w:val="0"/>
          <w:marBottom w:val="0"/>
          <w:divBdr>
            <w:top w:val="none" w:sz="0" w:space="0" w:color="auto"/>
            <w:left w:val="none" w:sz="0" w:space="0" w:color="auto"/>
            <w:bottom w:val="none" w:sz="0" w:space="0" w:color="auto"/>
            <w:right w:val="none" w:sz="0" w:space="0" w:color="auto"/>
          </w:divBdr>
        </w:div>
        <w:div w:id="1464730025">
          <w:marLeft w:val="480"/>
          <w:marRight w:val="0"/>
          <w:marTop w:val="0"/>
          <w:marBottom w:val="0"/>
          <w:divBdr>
            <w:top w:val="none" w:sz="0" w:space="0" w:color="auto"/>
            <w:left w:val="none" w:sz="0" w:space="0" w:color="auto"/>
            <w:bottom w:val="none" w:sz="0" w:space="0" w:color="auto"/>
            <w:right w:val="none" w:sz="0" w:space="0" w:color="auto"/>
          </w:divBdr>
        </w:div>
        <w:div w:id="1020083250">
          <w:marLeft w:val="480"/>
          <w:marRight w:val="0"/>
          <w:marTop w:val="0"/>
          <w:marBottom w:val="0"/>
          <w:divBdr>
            <w:top w:val="none" w:sz="0" w:space="0" w:color="auto"/>
            <w:left w:val="none" w:sz="0" w:space="0" w:color="auto"/>
            <w:bottom w:val="none" w:sz="0" w:space="0" w:color="auto"/>
            <w:right w:val="none" w:sz="0" w:space="0" w:color="auto"/>
          </w:divBdr>
        </w:div>
        <w:div w:id="1427379785">
          <w:marLeft w:val="480"/>
          <w:marRight w:val="0"/>
          <w:marTop w:val="0"/>
          <w:marBottom w:val="0"/>
          <w:divBdr>
            <w:top w:val="none" w:sz="0" w:space="0" w:color="auto"/>
            <w:left w:val="none" w:sz="0" w:space="0" w:color="auto"/>
            <w:bottom w:val="none" w:sz="0" w:space="0" w:color="auto"/>
            <w:right w:val="none" w:sz="0" w:space="0" w:color="auto"/>
          </w:divBdr>
        </w:div>
        <w:div w:id="2057774116">
          <w:marLeft w:val="480"/>
          <w:marRight w:val="0"/>
          <w:marTop w:val="0"/>
          <w:marBottom w:val="0"/>
          <w:divBdr>
            <w:top w:val="none" w:sz="0" w:space="0" w:color="auto"/>
            <w:left w:val="none" w:sz="0" w:space="0" w:color="auto"/>
            <w:bottom w:val="none" w:sz="0" w:space="0" w:color="auto"/>
            <w:right w:val="none" w:sz="0" w:space="0" w:color="auto"/>
          </w:divBdr>
        </w:div>
        <w:div w:id="263997607">
          <w:marLeft w:val="480"/>
          <w:marRight w:val="0"/>
          <w:marTop w:val="0"/>
          <w:marBottom w:val="0"/>
          <w:divBdr>
            <w:top w:val="none" w:sz="0" w:space="0" w:color="auto"/>
            <w:left w:val="none" w:sz="0" w:space="0" w:color="auto"/>
            <w:bottom w:val="none" w:sz="0" w:space="0" w:color="auto"/>
            <w:right w:val="none" w:sz="0" w:space="0" w:color="auto"/>
          </w:divBdr>
        </w:div>
        <w:div w:id="1374497236">
          <w:marLeft w:val="480"/>
          <w:marRight w:val="0"/>
          <w:marTop w:val="0"/>
          <w:marBottom w:val="0"/>
          <w:divBdr>
            <w:top w:val="none" w:sz="0" w:space="0" w:color="auto"/>
            <w:left w:val="none" w:sz="0" w:space="0" w:color="auto"/>
            <w:bottom w:val="none" w:sz="0" w:space="0" w:color="auto"/>
            <w:right w:val="none" w:sz="0" w:space="0" w:color="auto"/>
          </w:divBdr>
        </w:div>
        <w:div w:id="1294750414">
          <w:marLeft w:val="480"/>
          <w:marRight w:val="0"/>
          <w:marTop w:val="0"/>
          <w:marBottom w:val="0"/>
          <w:divBdr>
            <w:top w:val="none" w:sz="0" w:space="0" w:color="auto"/>
            <w:left w:val="none" w:sz="0" w:space="0" w:color="auto"/>
            <w:bottom w:val="none" w:sz="0" w:space="0" w:color="auto"/>
            <w:right w:val="none" w:sz="0" w:space="0" w:color="auto"/>
          </w:divBdr>
        </w:div>
        <w:div w:id="1414545995">
          <w:marLeft w:val="480"/>
          <w:marRight w:val="0"/>
          <w:marTop w:val="0"/>
          <w:marBottom w:val="0"/>
          <w:divBdr>
            <w:top w:val="none" w:sz="0" w:space="0" w:color="auto"/>
            <w:left w:val="none" w:sz="0" w:space="0" w:color="auto"/>
            <w:bottom w:val="none" w:sz="0" w:space="0" w:color="auto"/>
            <w:right w:val="none" w:sz="0" w:space="0" w:color="auto"/>
          </w:divBdr>
        </w:div>
        <w:div w:id="1274365583">
          <w:marLeft w:val="480"/>
          <w:marRight w:val="0"/>
          <w:marTop w:val="0"/>
          <w:marBottom w:val="0"/>
          <w:divBdr>
            <w:top w:val="none" w:sz="0" w:space="0" w:color="auto"/>
            <w:left w:val="none" w:sz="0" w:space="0" w:color="auto"/>
            <w:bottom w:val="none" w:sz="0" w:space="0" w:color="auto"/>
            <w:right w:val="none" w:sz="0" w:space="0" w:color="auto"/>
          </w:divBdr>
        </w:div>
        <w:div w:id="1993874449">
          <w:marLeft w:val="480"/>
          <w:marRight w:val="0"/>
          <w:marTop w:val="0"/>
          <w:marBottom w:val="0"/>
          <w:divBdr>
            <w:top w:val="none" w:sz="0" w:space="0" w:color="auto"/>
            <w:left w:val="none" w:sz="0" w:space="0" w:color="auto"/>
            <w:bottom w:val="none" w:sz="0" w:space="0" w:color="auto"/>
            <w:right w:val="none" w:sz="0" w:space="0" w:color="auto"/>
          </w:divBdr>
        </w:div>
        <w:div w:id="1279604178">
          <w:marLeft w:val="480"/>
          <w:marRight w:val="0"/>
          <w:marTop w:val="0"/>
          <w:marBottom w:val="0"/>
          <w:divBdr>
            <w:top w:val="none" w:sz="0" w:space="0" w:color="auto"/>
            <w:left w:val="none" w:sz="0" w:space="0" w:color="auto"/>
            <w:bottom w:val="none" w:sz="0" w:space="0" w:color="auto"/>
            <w:right w:val="none" w:sz="0" w:space="0" w:color="auto"/>
          </w:divBdr>
        </w:div>
        <w:div w:id="1301812676">
          <w:marLeft w:val="480"/>
          <w:marRight w:val="0"/>
          <w:marTop w:val="0"/>
          <w:marBottom w:val="0"/>
          <w:divBdr>
            <w:top w:val="none" w:sz="0" w:space="0" w:color="auto"/>
            <w:left w:val="none" w:sz="0" w:space="0" w:color="auto"/>
            <w:bottom w:val="none" w:sz="0" w:space="0" w:color="auto"/>
            <w:right w:val="none" w:sz="0" w:space="0" w:color="auto"/>
          </w:divBdr>
        </w:div>
        <w:div w:id="151534178">
          <w:marLeft w:val="480"/>
          <w:marRight w:val="0"/>
          <w:marTop w:val="0"/>
          <w:marBottom w:val="0"/>
          <w:divBdr>
            <w:top w:val="none" w:sz="0" w:space="0" w:color="auto"/>
            <w:left w:val="none" w:sz="0" w:space="0" w:color="auto"/>
            <w:bottom w:val="none" w:sz="0" w:space="0" w:color="auto"/>
            <w:right w:val="none" w:sz="0" w:space="0" w:color="auto"/>
          </w:divBdr>
        </w:div>
        <w:div w:id="1623416167">
          <w:marLeft w:val="480"/>
          <w:marRight w:val="0"/>
          <w:marTop w:val="0"/>
          <w:marBottom w:val="0"/>
          <w:divBdr>
            <w:top w:val="none" w:sz="0" w:space="0" w:color="auto"/>
            <w:left w:val="none" w:sz="0" w:space="0" w:color="auto"/>
            <w:bottom w:val="none" w:sz="0" w:space="0" w:color="auto"/>
            <w:right w:val="none" w:sz="0" w:space="0" w:color="auto"/>
          </w:divBdr>
        </w:div>
        <w:div w:id="1560046952">
          <w:marLeft w:val="480"/>
          <w:marRight w:val="0"/>
          <w:marTop w:val="0"/>
          <w:marBottom w:val="0"/>
          <w:divBdr>
            <w:top w:val="none" w:sz="0" w:space="0" w:color="auto"/>
            <w:left w:val="none" w:sz="0" w:space="0" w:color="auto"/>
            <w:bottom w:val="none" w:sz="0" w:space="0" w:color="auto"/>
            <w:right w:val="none" w:sz="0" w:space="0" w:color="auto"/>
          </w:divBdr>
        </w:div>
        <w:div w:id="1574699532">
          <w:marLeft w:val="480"/>
          <w:marRight w:val="0"/>
          <w:marTop w:val="0"/>
          <w:marBottom w:val="0"/>
          <w:divBdr>
            <w:top w:val="none" w:sz="0" w:space="0" w:color="auto"/>
            <w:left w:val="none" w:sz="0" w:space="0" w:color="auto"/>
            <w:bottom w:val="none" w:sz="0" w:space="0" w:color="auto"/>
            <w:right w:val="none" w:sz="0" w:space="0" w:color="auto"/>
          </w:divBdr>
        </w:div>
        <w:div w:id="220869220">
          <w:marLeft w:val="480"/>
          <w:marRight w:val="0"/>
          <w:marTop w:val="0"/>
          <w:marBottom w:val="0"/>
          <w:divBdr>
            <w:top w:val="none" w:sz="0" w:space="0" w:color="auto"/>
            <w:left w:val="none" w:sz="0" w:space="0" w:color="auto"/>
            <w:bottom w:val="none" w:sz="0" w:space="0" w:color="auto"/>
            <w:right w:val="none" w:sz="0" w:space="0" w:color="auto"/>
          </w:divBdr>
        </w:div>
        <w:div w:id="751319942">
          <w:marLeft w:val="480"/>
          <w:marRight w:val="0"/>
          <w:marTop w:val="0"/>
          <w:marBottom w:val="0"/>
          <w:divBdr>
            <w:top w:val="none" w:sz="0" w:space="0" w:color="auto"/>
            <w:left w:val="none" w:sz="0" w:space="0" w:color="auto"/>
            <w:bottom w:val="none" w:sz="0" w:space="0" w:color="auto"/>
            <w:right w:val="none" w:sz="0" w:space="0" w:color="auto"/>
          </w:divBdr>
        </w:div>
        <w:div w:id="326055274">
          <w:marLeft w:val="480"/>
          <w:marRight w:val="0"/>
          <w:marTop w:val="0"/>
          <w:marBottom w:val="0"/>
          <w:divBdr>
            <w:top w:val="none" w:sz="0" w:space="0" w:color="auto"/>
            <w:left w:val="none" w:sz="0" w:space="0" w:color="auto"/>
            <w:bottom w:val="none" w:sz="0" w:space="0" w:color="auto"/>
            <w:right w:val="none" w:sz="0" w:space="0" w:color="auto"/>
          </w:divBdr>
        </w:div>
        <w:div w:id="799884723">
          <w:marLeft w:val="480"/>
          <w:marRight w:val="0"/>
          <w:marTop w:val="0"/>
          <w:marBottom w:val="0"/>
          <w:divBdr>
            <w:top w:val="none" w:sz="0" w:space="0" w:color="auto"/>
            <w:left w:val="none" w:sz="0" w:space="0" w:color="auto"/>
            <w:bottom w:val="none" w:sz="0" w:space="0" w:color="auto"/>
            <w:right w:val="none" w:sz="0" w:space="0" w:color="auto"/>
          </w:divBdr>
        </w:div>
        <w:div w:id="293023174">
          <w:marLeft w:val="480"/>
          <w:marRight w:val="0"/>
          <w:marTop w:val="0"/>
          <w:marBottom w:val="0"/>
          <w:divBdr>
            <w:top w:val="none" w:sz="0" w:space="0" w:color="auto"/>
            <w:left w:val="none" w:sz="0" w:space="0" w:color="auto"/>
            <w:bottom w:val="none" w:sz="0" w:space="0" w:color="auto"/>
            <w:right w:val="none" w:sz="0" w:space="0" w:color="auto"/>
          </w:divBdr>
        </w:div>
        <w:div w:id="607927289">
          <w:marLeft w:val="480"/>
          <w:marRight w:val="0"/>
          <w:marTop w:val="0"/>
          <w:marBottom w:val="0"/>
          <w:divBdr>
            <w:top w:val="none" w:sz="0" w:space="0" w:color="auto"/>
            <w:left w:val="none" w:sz="0" w:space="0" w:color="auto"/>
            <w:bottom w:val="none" w:sz="0" w:space="0" w:color="auto"/>
            <w:right w:val="none" w:sz="0" w:space="0" w:color="auto"/>
          </w:divBdr>
        </w:div>
        <w:div w:id="1243952481">
          <w:marLeft w:val="480"/>
          <w:marRight w:val="0"/>
          <w:marTop w:val="0"/>
          <w:marBottom w:val="0"/>
          <w:divBdr>
            <w:top w:val="none" w:sz="0" w:space="0" w:color="auto"/>
            <w:left w:val="none" w:sz="0" w:space="0" w:color="auto"/>
            <w:bottom w:val="none" w:sz="0" w:space="0" w:color="auto"/>
            <w:right w:val="none" w:sz="0" w:space="0" w:color="auto"/>
          </w:divBdr>
        </w:div>
        <w:div w:id="1562713400">
          <w:marLeft w:val="480"/>
          <w:marRight w:val="0"/>
          <w:marTop w:val="0"/>
          <w:marBottom w:val="0"/>
          <w:divBdr>
            <w:top w:val="none" w:sz="0" w:space="0" w:color="auto"/>
            <w:left w:val="none" w:sz="0" w:space="0" w:color="auto"/>
            <w:bottom w:val="none" w:sz="0" w:space="0" w:color="auto"/>
            <w:right w:val="none" w:sz="0" w:space="0" w:color="auto"/>
          </w:divBdr>
        </w:div>
        <w:div w:id="144589500">
          <w:marLeft w:val="480"/>
          <w:marRight w:val="0"/>
          <w:marTop w:val="0"/>
          <w:marBottom w:val="0"/>
          <w:divBdr>
            <w:top w:val="none" w:sz="0" w:space="0" w:color="auto"/>
            <w:left w:val="none" w:sz="0" w:space="0" w:color="auto"/>
            <w:bottom w:val="none" w:sz="0" w:space="0" w:color="auto"/>
            <w:right w:val="none" w:sz="0" w:space="0" w:color="auto"/>
          </w:divBdr>
        </w:div>
        <w:div w:id="1037461868">
          <w:marLeft w:val="480"/>
          <w:marRight w:val="0"/>
          <w:marTop w:val="0"/>
          <w:marBottom w:val="0"/>
          <w:divBdr>
            <w:top w:val="none" w:sz="0" w:space="0" w:color="auto"/>
            <w:left w:val="none" w:sz="0" w:space="0" w:color="auto"/>
            <w:bottom w:val="none" w:sz="0" w:space="0" w:color="auto"/>
            <w:right w:val="none" w:sz="0" w:space="0" w:color="auto"/>
          </w:divBdr>
        </w:div>
        <w:div w:id="137572558">
          <w:marLeft w:val="480"/>
          <w:marRight w:val="0"/>
          <w:marTop w:val="0"/>
          <w:marBottom w:val="0"/>
          <w:divBdr>
            <w:top w:val="none" w:sz="0" w:space="0" w:color="auto"/>
            <w:left w:val="none" w:sz="0" w:space="0" w:color="auto"/>
            <w:bottom w:val="none" w:sz="0" w:space="0" w:color="auto"/>
            <w:right w:val="none" w:sz="0" w:space="0" w:color="auto"/>
          </w:divBdr>
        </w:div>
        <w:div w:id="1647540122">
          <w:marLeft w:val="480"/>
          <w:marRight w:val="0"/>
          <w:marTop w:val="0"/>
          <w:marBottom w:val="0"/>
          <w:divBdr>
            <w:top w:val="none" w:sz="0" w:space="0" w:color="auto"/>
            <w:left w:val="none" w:sz="0" w:space="0" w:color="auto"/>
            <w:bottom w:val="none" w:sz="0" w:space="0" w:color="auto"/>
            <w:right w:val="none" w:sz="0" w:space="0" w:color="auto"/>
          </w:divBdr>
        </w:div>
      </w:divsChild>
    </w:div>
    <w:div w:id="128548129">
      <w:bodyDiv w:val="1"/>
      <w:marLeft w:val="0"/>
      <w:marRight w:val="0"/>
      <w:marTop w:val="0"/>
      <w:marBottom w:val="0"/>
      <w:divBdr>
        <w:top w:val="none" w:sz="0" w:space="0" w:color="auto"/>
        <w:left w:val="none" w:sz="0" w:space="0" w:color="auto"/>
        <w:bottom w:val="none" w:sz="0" w:space="0" w:color="auto"/>
        <w:right w:val="none" w:sz="0" w:space="0" w:color="auto"/>
      </w:divBdr>
    </w:div>
    <w:div w:id="128786972">
      <w:bodyDiv w:val="1"/>
      <w:marLeft w:val="0"/>
      <w:marRight w:val="0"/>
      <w:marTop w:val="0"/>
      <w:marBottom w:val="0"/>
      <w:divBdr>
        <w:top w:val="none" w:sz="0" w:space="0" w:color="auto"/>
        <w:left w:val="none" w:sz="0" w:space="0" w:color="auto"/>
        <w:bottom w:val="none" w:sz="0" w:space="0" w:color="auto"/>
        <w:right w:val="none" w:sz="0" w:space="0" w:color="auto"/>
      </w:divBdr>
      <w:divsChild>
        <w:div w:id="316109254">
          <w:marLeft w:val="480"/>
          <w:marRight w:val="0"/>
          <w:marTop w:val="0"/>
          <w:marBottom w:val="0"/>
          <w:divBdr>
            <w:top w:val="none" w:sz="0" w:space="0" w:color="auto"/>
            <w:left w:val="none" w:sz="0" w:space="0" w:color="auto"/>
            <w:bottom w:val="none" w:sz="0" w:space="0" w:color="auto"/>
            <w:right w:val="none" w:sz="0" w:space="0" w:color="auto"/>
          </w:divBdr>
        </w:div>
        <w:div w:id="1451122466">
          <w:marLeft w:val="480"/>
          <w:marRight w:val="0"/>
          <w:marTop w:val="0"/>
          <w:marBottom w:val="0"/>
          <w:divBdr>
            <w:top w:val="none" w:sz="0" w:space="0" w:color="auto"/>
            <w:left w:val="none" w:sz="0" w:space="0" w:color="auto"/>
            <w:bottom w:val="none" w:sz="0" w:space="0" w:color="auto"/>
            <w:right w:val="none" w:sz="0" w:space="0" w:color="auto"/>
          </w:divBdr>
        </w:div>
        <w:div w:id="937955521">
          <w:marLeft w:val="480"/>
          <w:marRight w:val="0"/>
          <w:marTop w:val="0"/>
          <w:marBottom w:val="0"/>
          <w:divBdr>
            <w:top w:val="none" w:sz="0" w:space="0" w:color="auto"/>
            <w:left w:val="none" w:sz="0" w:space="0" w:color="auto"/>
            <w:bottom w:val="none" w:sz="0" w:space="0" w:color="auto"/>
            <w:right w:val="none" w:sz="0" w:space="0" w:color="auto"/>
          </w:divBdr>
        </w:div>
        <w:div w:id="999772844">
          <w:marLeft w:val="480"/>
          <w:marRight w:val="0"/>
          <w:marTop w:val="0"/>
          <w:marBottom w:val="0"/>
          <w:divBdr>
            <w:top w:val="none" w:sz="0" w:space="0" w:color="auto"/>
            <w:left w:val="none" w:sz="0" w:space="0" w:color="auto"/>
            <w:bottom w:val="none" w:sz="0" w:space="0" w:color="auto"/>
            <w:right w:val="none" w:sz="0" w:space="0" w:color="auto"/>
          </w:divBdr>
        </w:div>
        <w:div w:id="730226991">
          <w:marLeft w:val="480"/>
          <w:marRight w:val="0"/>
          <w:marTop w:val="0"/>
          <w:marBottom w:val="0"/>
          <w:divBdr>
            <w:top w:val="none" w:sz="0" w:space="0" w:color="auto"/>
            <w:left w:val="none" w:sz="0" w:space="0" w:color="auto"/>
            <w:bottom w:val="none" w:sz="0" w:space="0" w:color="auto"/>
            <w:right w:val="none" w:sz="0" w:space="0" w:color="auto"/>
          </w:divBdr>
        </w:div>
        <w:div w:id="1718118793">
          <w:marLeft w:val="480"/>
          <w:marRight w:val="0"/>
          <w:marTop w:val="0"/>
          <w:marBottom w:val="0"/>
          <w:divBdr>
            <w:top w:val="none" w:sz="0" w:space="0" w:color="auto"/>
            <w:left w:val="none" w:sz="0" w:space="0" w:color="auto"/>
            <w:bottom w:val="none" w:sz="0" w:space="0" w:color="auto"/>
            <w:right w:val="none" w:sz="0" w:space="0" w:color="auto"/>
          </w:divBdr>
        </w:div>
        <w:div w:id="1674995647">
          <w:marLeft w:val="480"/>
          <w:marRight w:val="0"/>
          <w:marTop w:val="0"/>
          <w:marBottom w:val="0"/>
          <w:divBdr>
            <w:top w:val="none" w:sz="0" w:space="0" w:color="auto"/>
            <w:left w:val="none" w:sz="0" w:space="0" w:color="auto"/>
            <w:bottom w:val="none" w:sz="0" w:space="0" w:color="auto"/>
            <w:right w:val="none" w:sz="0" w:space="0" w:color="auto"/>
          </w:divBdr>
        </w:div>
        <w:div w:id="848258839">
          <w:marLeft w:val="480"/>
          <w:marRight w:val="0"/>
          <w:marTop w:val="0"/>
          <w:marBottom w:val="0"/>
          <w:divBdr>
            <w:top w:val="none" w:sz="0" w:space="0" w:color="auto"/>
            <w:left w:val="none" w:sz="0" w:space="0" w:color="auto"/>
            <w:bottom w:val="none" w:sz="0" w:space="0" w:color="auto"/>
            <w:right w:val="none" w:sz="0" w:space="0" w:color="auto"/>
          </w:divBdr>
        </w:div>
        <w:div w:id="2036736711">
          <w:marLeft w:val="480"/>
          <w:marRight w:val="0"/>
          <w:marTop w:val="0"/>
          <w:marBottom w:val="0"/>
          <w:divBdr>
            <w:top w:val="none" w:sz="0" w:space="0" w:color="auto"/>
            <w:left w:val="none" w:sz="0" w:space="0" w:color="auto"/>
            <w:bottom w:val="none" w:sz="0" w:space="0" w:color="auto"/>
            <w:right w:val="none" w:sz="0" w:space="0" w:color="auto"/>
          </w:divBdr>
        </w:div>
        <w:div w:id="1210075743">
          <w:marLeft w:val="480"/>
          <w:marRight w:val="0"/>
          <w:marTop w:val="0"/>
          <w:marBottom w:val="0"/>
          <w:divBdr>
            <w:top w:val="none" w:sz="0" w:space="0" w:color="auto"/>
            <w:left w:val="none" w:sz="0" w:space="0" w:color="auto"/>
            <w:bottom w:val="none" w:sz="0" w:space="0" w:color="auto"/>
            <w:right w:val="none" w:sz="0" w:space="0" w:color="auto"/>
          </w:divBdr>
        </w:div>
        <w:div w:id="1273324769">
          <w:marLeft w:val="480"/>
          <w:marRight w:val="0"/>
          <w:marTop w:val="0"/>
          <w:marBottom w:val="0"/>
          <w:divBdr>
            <w:top w:val="none" w:sz="0" w:space="0" w:color="auto"/>
            <w:left w:val="none" w:sz="0" w:space="0" w:color="auto"/>
            <w:bottom w:val="none" w:sz="0" w:space="0" w:color="auto"/>
            <w:right w:val="none" w:sz="0" w:space="0" w:color="auto"/>
          </w:divBdr>
        </w:div>
        <w:div w:id="923417079">
          <w:marLeft w:val="480"/>
          <w:marRight w:val="0"/>
          <w:marTop w:val="0"/>
          <w:marBottom w:val="0"/>
          <w:divBdr>
            <w:top w:val="none" w:sz="0" w:space="0" w:color="auto"/>
            <w:left w:val="none" w:sz="0" w:space="0" w:color="auto"/>
            <w:bottom w:val="none" w:sz="0" w:space="0" w:color="auto"/>
            <w:right w:val="none" w:sz="0" w:space="0" w:color="auto"/>
          </w:divBdr>
        </w:div>
        <w:div w:id="1463500517">
          <w:marLeft w:val="480"/>
          <w:marRight w:val="0"/>
          <w:marTop w:val="0"/>
          <w:marBottom w:val="0"/>
          <w:divBdr>
            <w:top w:val="none" w:sz="0" w:space="0" w:color="auto"/>
            <w:left w:val="none" w:sz="0" w:space="0" w:color="auto"/>
            <w:bottom w:val="none" w:sz="0" w:space="0" w:color="auto"/>
            <w:right w:val="none" w:sz="0" w:space="0" w:color="auto"/>
          </w:divBdr>
        </w:div>
        <w:div w:id="2132821217">
          <w:marLeft w:val="480"/>
          <w:marRight w:val="0"/>
          <w:marTop w:val="0"/>
          <w:marBottom w:val="0"/>
          <w:divBdr>
            <w:top w:val="none" w:sz="0" w:space="0" w:color="auto"/>
            <w:left w:val="none" w:sz="0" w:space="0" w:color="auto"/>
            <w:bottom w:val="none" w:sz="0" w:space="0" w:color="auto"/>
            <w:right w:val="none" w:sz="0" w:space="0" w:color="auto"/>
          </w:divBdr>
        </w:div>
        <w:div w:id="349910818">
          <w:marLeft w:val="480"/>
          <w:marRight w:val="0"/>
          <w:marTop w:val="0"/>
          <w:marBottom w:val="0"/>
          <w:divBdr>
            <w:top w:val="none" w:sz="0" w:space="0" w:color="auto"/>
            <w:left w:val="none" w:sz="0" w:space="0" w:color="auto"/>
            <w:bottom w:val="none" w:sz="0" w:space="0" w:color="auto"/>
            <w:right w:val="none" w:sz="0" w:space="0" w:color="auto"/>
          </w:divBdr>
        </w:div>
        <w:div w:id="463281665">
          <w:marLeft w:val="480"/>
          <w:marRight w:val="0"/>
          <w:marTop w:val="0"/>
          <w:marBottom w:val="0"/>
          <w:divBdr>
            <w:top w:val="none" w:sz="0" w:space="0" w:color="auto"/>
            <w:left w:val="none" w:sz="0" w:space="0" w:color="auto"/>
            <w:bottom w:val="none" w:sz="0" w:space="0" w:color="auto"/>
            <w:right w:val="none" w:sz="0" w:space="0" w:color="auto"/>
          </w:divBdr>
        </w:div>
        <w:div w:id="583683247">
          <w:marLeft w:val="480"/>
          <w:marRight w:val="0"/>
          <w:marTop w:val="0"/>
          <w:marBottom w:val="0"/>
          <w:divBdr>
            <w:top w:val="none" w:sz="0" w:space="0" w:color="auto"/>
            <w:left w:val="none" w:sz="0" w:space="0" w:color="auto"/>
            <w:bottom w:val="none" w:sz="0" w:space="0" w:color="auto"/>
            <w:right w:val="none" w:sz="0" w:space="0" w:color="auto"/>
          </w:divBdr>
        </w:div>
        <w:div w:id="2127699054">
          <w:marLeft w:val="480"/>
          <w:marRight w:val="0"/>
          <w:marTop w:val="0"/>
          <w:marBottom w:val="0"/>
          <w:divBdr>
            <w:top w:val="none" w:sz="0" w:space="0" w:color="auto"/>
            <w:left w:val="none" w:sz="0" w:space="0" w:color="auto"/>
            <w:bottom w:val="none" w:sz="0" w:space="0" w:color="auto"/>
            <w:right w:val="none" w:sz="0" w:space="0" w:color="auto"/>
          </w:divBdr>
        </w:div>
        <w:div w:id="1174104875">
          <w:marLeft w:val="480"/>
          <w:marRight w:val="0"/>
          <w:marTop w:val="0"/>
          <w:marBottom w:val="0"/>
          <w:divBdr>
            <w:top w:val="none" w:sz="0" w:space="0" w:color="auto"/>
            <w:left w:val="none" w:sz="0" w:space="0" w:color="auto"/>
            <w:bottom w:val="none" w:sz="0" w:space="0" w:color="auto"/>
            <w:right w:val="none" w:sz="0" w:space="0" w:color="auto"/>
          </w:divBdr>
        </w:div>
        <w:div w:id="192886942">
          <w:marLeft w:val="480"/>
          <w:marRight w:val="0"/>
          <w:marTop w:val="0"/>
          <w:marBottom w:val="0"/>
          <w:divBdr>
            <w:top w:val="none" w:sz="0" w:space="0" w:color="auto"/>
            <w:left w:val="none" w:sz="0" w:space="0" w:color="auto"/>
            <w:bottom w:val="none" w:sz="0" w:space="0" w:color="auto"/>
            <w:right w:val="none" w:sz="0" w:space="0" w:color="auto"/>
          </w:divBdr>
        </w:div>
        <w:div w:id="653946719">
          <w:marLeft w:val="480"/>
          <w:marRight w:val="0"/>
          <w:marTop w:val="0"/>
          <w:marBottom w:val="0"/>
          <w:divBdr>
            <w:top w:val="none" w:sz="0" w:space="0" w:color="auto"/>
            <w:left w:val="none" w:sz="0" w:space="0" w:color="auto"/>
            <w:bottom w:val="none" w:sz="0" w:space="0" w:color="auto"/>
            <w:right w:val="none" w:sz="0" w:space="0" w:color="auto"/>
          </w:divBdr>
        </w:div>
        <w:div w:id="812065969">
          <w:marLeft w:val="480"/>
          <w:marRight w:val="0"/>
          <w:marTop w:val="0"/>
          <w:marBottom w:val="0"/>
          <w:divBdr>
            <w:top w:val="none" w:sz="0" w:space="0" w:color="auto"/>
            <w:left w:val="none" w:sz="0" w:space="0" w:color="auto"/>
            <w:bottom w:val="none" w:sz="0" w:space="0" w:color="auto"/>
            <w:right w:val="none" w:sz="0" w:space="0" w:color="auto"/>
          </w:divBdr>
        </w:div>
        <w:div w:id="557715947">
          <w:marLeft w:val="480"/>
          <w:marRight w:val="0"/>
          <w:marTop w:val="0"/>
          <w:marBottom w:val="0"/>
          <w:divBdr>
            <w:top w:val="none" w:sz="0" w:space="0" w:color="auto"/>
            <w:left w:val="none" w:sz="0" w:space="0" w:color="auto"/>
            <w:bottom w:val="none" w:sz="0" w:space="0" w:color="auto"/>
            <w:right w:val="none" w:sz="0" w:space="0" w:color="auto"/>
          </w:divBdr>
        </w:div>
        <w:div w:id="1836410637">
          <w:marLeft w:val="480"/>
          <w:marRight w:val="0"/>
          <w:marTop w:val="0"/>
          <w:marBottom w:val="0"/>
          <w:divBdr>
            <w:top w:val="none" w:sz="0" w:space="0" w:color="auto"/>
            <w:left w:val="none" w:sz="0" w:space="0" w:color="auto"/>
            <w:bottom w:val="none" w:sz="0" w:space="0" w:color="auto"/>
            <w:right w:val="none" w:sz="0" w:space="0" w:color="auto"/>
          </w:divBdr>
        </w:div>
        <w:div w:id="1980107449">
          <w:marLeft w:val="480"/>
          <w:marRight w:val="0"/>
          <w:marTop w:val="0"/>
          <w:marBottom w:val="0"/>
          <w:divBdr>
            <w:top w:val="none" w:sz="0" w:space="0" w:color="auto"/>
            <w:left w:val="none" w:sz="0" w:space="0" w:color="auto"/>
            <w:bottom w:val="none" w:sz="0" w:space="0" w:color="auto"/>
            <w:right w:val="none" w:sz="0" w:space="0" w:color="auto"/>
          </w:divBdr>
        </w:div>
        <w:div w:id="1827475933">
          <w:marLeft w:val="480"/>
          <w:marRight w:val="0"/>
          <w:marTop w:val="0"/>
          <w:marBottom w:val="0"/>
          <w:divBdr>
            <w:top w:val="none" w:sz="0" w:space="0" w:color="auto"/>
            <w:left w:val="none" w:sz="0" w:space="0" w:color="auto"/>
            <w:bottom w:val="none" w:sz="0" w:space="0" w:color="auto"/>
            <w:right w:val="none" w:sz="0" w:space="0" w:color="auto"/>
          </w:divBdr>
        </w:div>
        <w:div w:id="1751585013">
          <w:marLeft w:val="480"/>
          <w:marRight w:val="0"/>
          <w:marTop w:val="0"/>
          <w:marBottom w:val="0"/>
          <w:divBdr>
            <w:top w:val="none" w:sz="0" w:space="0" w:color="auto"/>
            <w:left w:val="none" w:sz="0" w:space="0" w:color="auto"/>
            <w:bottom w:val="none" w:sz="0" w:space="0" w:color="auto"/>
            <w:right w:val="none" w:sz="0" w:space="0" w:color="auto"/>
          </w:divBdr>
        </w:div>
        <w:div w:id="410395981">
          <w:marLeft w:val="480"/>
          <w:marRight w:val="0"/>
          <w:marTop w:val="0"/>
          <w:marBottom w:val="0"/>
          <w:divBdr>
            <w:top w:val="none" w:sz="0" w:space="0" w:color="auto"/>
            <w:left w:val="none" w:sz="0" w:space="0" w:color="auto"/>
            <w:bottom w:val="none" w:sz="0" w:space="0" w:color="auto"/>
            <w:right w:val="none" w:sz="0" w:space="0" w:color="auto"/>
          </w:divBdr>
        </w:div>
        <w:div w:id="250773043">
          <w:marLeft w:val="480"/>
          <w:marRight w:val="0"/>
          <w:marTop w:val="0"/>
          <w:marBottom w:val="0"/>
          <w:divBdr>
            <w:top w:val="none" w:sz="0" w:space="0" w:color="auto"/>
            <w:left w:val="none" w:sz="0" w:space="0" w:color="auto"/>
            <w:bottom w:val="none" w:sz="0" w:space="0" w:color="auto"/>
            <w:right w:val="none" w:sz="0" w:space="0" w:color="auto"/>
          </w:divBdr>
        </w:div>
        <w:div w:id="222906847">
          <w:marLeft w:val="480"/>
          <w:marRight w:val="0"/>
          <w:marTop w:val="0"/>
          <w:marBottom w:val="0"/>
          <w:divBdr>
            <w:top w:val="none" w:sz="0" w:space="0" w:color="auto"/>
            <w:left w:val="none" w:sz="0" w:space="0" w:color="auto"/>
            <w:bottom w:val="none" w:sz="0" w:space="0" w:color="auto"/>
            <w:right w:val="none" w:sz="0" w:space="0" w:color="auto"/>
          </w:divBdr>
        </w:div>
        <w:div w:id="337391398">
          <w:marLeft w:val="480"/>
          <w:marRight w:val="0"/>
          <w:marTop w:val="0"/>
          <w:marBottom w:val="0"/>
          <w:divBdr>
            <w:top w:val="none" w:sz="0" w:space="0" w:color="auto"/>
            <w:left w:val="none" w:sz="0" w:space="0" w:color="auto"/>
            <w:bottom w:val="none" w:sz="0" w:space="0" w:color="auto"/>
            <w:right w:val="none" w:sz="0" w:space="0" w:color="auto"/>
          </w:divBdr>
        </w:div>
        <w:div w:id="1760246584">
          <w:marLeft w:val="480"/>
          <w:marRight w:val="0"/>
          <w:marTop w:val="0"/>
          <w:marBottom w:val="0"/>
          <w:divBdr>
            <w:top w:val="none" w:sz="0" w:space="0" w:color="auto"/>
            <w:left w:val="none" w:sz="0" w:space="0" w:color="auto"/>
            <w:bottom w:val="none" w:sz="0" w:space="0" w:color="auto"/>
            <w:right w:val="none" w:sz="0" w:space="0" w:color="auto"/>
          </w:divBdr>
        </w:div>
        <w:div w:id="1821923152">
          <w:marLeft w:val="480"/>
          <w:marRight w:val="0"/>
          <w:marTop w:val="0"/>
          <w:marBottom w:val="0"/>
          <w:divBdr>
            <w:top w:val="none" w:sz="0" w:space="0" w:color="auto"/>
            <w:left w:val="none" w:sz="0" w:space="0" w:color="auto"/>
            <w:bottom w:val="none" w:sz="0" w:space="0" w:color="auto"/>
            <w:right w:val="none" w:sz="0" w:space="0" w:color="auto"/>
          </w:divBdr>
        </w:div>
        <w:div w:id="1247032453">
          <w:marLeft w:val="480"/>
          <w:marRight w:val="0"/>
          <w:marTop w:val="0"/>
          <w:marBottom w:val="0"/>
          <w:divBdr>
            <w:top w:val="none" w:sz="0" w:space="0" w:color="auto"/>
            <w:left w:val="none" w:sz="0" w:space="0" w:color="auto"/>
            <w:bottom w:val="none" w:sz="0" w:space="0" w:color="auto"/>
            <w:right w:val="none" w:sz="0" w:space="0" w:color="auto"/>
          </w:divBdr>
        </w:div>
        <w:div w:id="1860656111">
          <w:marLeft w:val="480"/>
          <w:marRight w:val="0"/>
          <w:marTop w:val="0"/>
          <w:marBottom w:val="0"/>
          <w:divBdr>
            <w:top w:val="none" w:sz="0" w:space="0" w:color="auto"/>
            <w:left w:val="none" w:sz="0" w:space="0" w:color="auto"/>
            <w:bottom w:val="none" w:sz="0" w:space="0" w:color="auto"/>
            <w:right w:val="none" w:sz="0" w:space="0" w:color="auto"/>
          </w:divBdr>
        </w:div>
        <w:div w:id="251012975">
          <w:marLeft w:val="480"/>
          <w:marRight w:val="0"/>
          <w:marTop w:val="0"/>
          <w:marBottom w:val="0"/>
          <w:divBdr>
            <w:top w:val="none" w:sz="0" w:space="0" w:color="auto"/>
            <w:left w:val="none" w:sz="0" w:space="0" w:color="auto"/>
            <w:bottom w:val="none" w:sz="0" w:space="0" w:color="auto"/>
            <w:right w:val="none" w:sz="0" w:space="0" w:color="auto"/>
          </w:divBdr>
        </w:div>
        <w:div w:id="1377506792">
          <w:marLeft w:val="480"/>
          <w:marRight w:val="0"/>
          <w:marTop w:val="0"/>
          <w:marBottom w:val="0"/>
          <w:divBdr>
            <w:top w:val="none" w:sz="0" w:space="0" w:color="auto"/>
            <w:left w:val="none" w:sz="0" w:space="0" w:color="auto"/>
            <w:bottom w:val="none" w:sz="0" w:space="0" w:color="auto"/>
            <w:right w:val="none" w:sz="0" w:space="0" w:color="auto"/>
          </w:divBdr>
        </w:div>
        <w:div w:id="1892615144">
          <w:marLeft w:val="480"/>
          <w:marRight w:val="0"/>
          <w:marTop w:val="0"/>
          <w:marBottom w:val="0"/>
          <w:divBdr>
            <w:top w:val="none" w:sz="0" w:space="0" w:color="auto"/>
            <w:left w:val="none" w:sz="0" w:space="0" w:color="auto"/>
            <w:bottom w:val="none" w:sz="0" w:space="0" w:color="auto"/>
            <w:right w:val="none" w:sz="0" w:space="0" w:color="auto"/>
          </w:divBdr>
        </w:div>
        <w:div w:id="1917128769">
          <w:marLeft w:val="480"/>
          <w:marRight w:val="0"/>
          <w:marTop w:val="0"/>
          <w:marBottom w:val="0"/>
          <w:divBdr>
            <w:top w:val="none" w:sz="0" w:space="0" w:color="auto"/>
            <w:left w:val="none" w:sz="0" w:space="0" w:color="auto"/>
            <w:bottom w:val="none" w:sz="0" w:space="0" w:color="auto"/>
            <w:right w:val="none" w:sz="0" w:space="0" w:color="auto"/>
          </w:divBdr>
        </w:div>
        <w:div w:id="233244757">
          <w:marLeft w:val="480"/>
          <w:marRight w:val="0"/>
          <w:marTop w:val="0"/>
          <w:marBottom w:val="0"/>
          <w:divBdr>
            <w:top w:val="none" w:sz="0" w:space="0" w:color="auto"/>
            <w:left w:val="none" w:sz="0" w:space="0" w:color="auto"/>
            <w:bottom w:val="none" w:sz="0" w:space="0" w:color="auto"/>
            <w:right w:val="none" w:sz="0" w:space="0" w:color="auto"/>
          </w:divBdr>
        </w:div>
        <w:div w:id="1008630895">
          <w:marLeft w:val="480"/>
          <w:marRight w:val="0"/>
          <w:marTop w:val="0"/>
          <w:marBottom w:val="0"/>
          <w:divBdr>
            <w:top w:val="none" w:sz="0" w:space="0" w:color="auto"/>
            <w:left w:val="none" w:sz="0" w:space="0" w:color="auto"/>
            <w:bottom w:val="none" w:sz="0" w:space="0" w:color="auto"/>
            <w:right w:val="none" w:sz="0" w:space="0" w:color="auto"/>
          </w:divBdr>
        </w:div>
        <w:div w:id="1503006259">
          <w:marLeft w:val="480"/>
          <w:marRight w:val="0"/>
          <w:marTop w:val="0"/>
          <w:marBottom w:val="0"/>
          <w:divBdr>
            <w:top w:val="none" w:sz="0" w:space="0" w:color="auto"/>
            <w:left w:val="none" w:sz="0" w:space="0" w:color="auto"/>
            <w:bottom w:val="none" w:sz="0" w:space="0" w:color="auto"/>
            <w:right w:val="none" w:sz="0" w:space="0" w:color="auto"/>
          </w:divBdr>
        </w:div>
        <w:div w:id="874849936">
          <w:marLeft w:val="480"/>
          <w:marRight w:val="0"/>
          <w:marTop w:val="0"/>
          <w:marBottom w:val="0"/>
          <w:divBdr>
            <w:top w:val="none" w:sz="0" w:space="0" w:color="auto"/>
            <w:left w:val="none" w:sz="0" w:space="0" w:color="auto"/>
            <w:bottom w:val="none" w:sz="0" w:space="0" w:color="auto"/>
            <w:right w:val="none" w:sz="0" w:space="0" w:color="auto"/>
          </w:divBdr>
        </w:div>
      </w:divsChild>
    </w:div>
    <w:div w:id="129204134">
      <w:bodyDiv w:val="1"/>
      <w:marLeft w:val="0"/>
      <w:marRight w:val="0"/>
      <w:marTop w:val="0"/>
      <w:marBottom w:val="0"/>
      <w:divBdr>
        <w:top w:val="none" w:sz="0" w:space="0" w:color="auto"/>
        <w:left w:val="none" w:sz="0" w:space="0" w:color="auto"/>
        <w:bottom w:val="none" w:sz="0" w:space="0" w:color="auto"/>
        <w:right w:val="none" w:sz="0" w:space="0" w:color="auto"/>
      </w:divBdr>
    </w:div>
    <w:div w:id="131213694">
      <w:bodyDiv w:val="1"/>
      <w:marLeft w:val="0"/>
      <w:marRight w:val="0"/>
      <w:marTop w:val="0"/>
      <w:marBottom w:val="0"/>
      <w:divBdr>
        <w:top w:val="none" w:sz="0" w:space="0" w:color="auto"/>
        <w:left w:val="none" w:sz="0" w:space="0" w:color="auto"/>
        <w:bottom w:val="none" w:sz="0" w:space="0" w:color="auto"/>
        <w:right w:val="none" w:sz="0" w:space="0" w:color="auto"/>
      </w:divBdr>
    </w:div>
    <w:div w:id="132256245">
      <w:bodyDiv w:val="1"/>
      <w:marLeft w:val="0"/>
      <w:marRight w:val="0"/>
      <w:marTop w:val="0"/>
      <w:marBottom w:val="0"/>
      <w:divBdr>
        <w:top w:val="none" w:sz="0" w:space="0" w:color="auto"/>
        <w:left w:val="none" w:sz="0" w:space="0" w:color="auto"/>
        <w:bottom w:val="none" w:sz="0" w:space="0" w:color="auto"/>
        <w:right w:val="none" w:sz="0" w:space="0" w:color="auto"/>
      </w:divBdr>
    </w:div>
    <w:div w:id="133259483">
      <w:bodyDiv w:val="1"/>
      <w:marLeft w:val="0"/>
      <w:marRight w:val="0"/>
      <w:marTop w:val="0"/>
      <w:marBottom w:val="0"/>
      <w:divBdr>
        <w:top w:val="none" w:sz="0" w:space="0" w:color="auto"/>
        <w:left w:val="none" w:sz="0" w:space="0" w:color="auto"/>
        <w:bottom w:val="none" w:sz="0" w:space="0" w:color="auto"/>
        <w:right w:val="none" w:sz="0" w:space="0" w:color="auto"/>
      </w:divBdr>
    </w:div>
    <w:div w:id="135539441">
      <w:bodyDiv w:val="1"/>
      <w:marLeft w:val="0"/>
      <w:marRight w:val="0"/>
      <w:marTop w:val="0"/>
      <w:marBottom w:val="0"/>
      <w:divBdr>
        <w:top w:val="none" w:sz="0" w:space="0" w:color="auto"/>
        <w:left w:val="none" w:sz="0" w:space="0" w:color="auto"/>
        <w:bottom w:val="none" w:sz="0" w:space="0" w:color="auto"/>
        <w:right w:val="none" w:sz="0" w:space="0" w:color="auto"/>
      </w:divBdr>
    </w:div>
    <w:div w:id="136190290">
      <w:bodyDiv w:val="1"/>
      <w:marLeft w:val="0"/>
      <w:marRight w:val="0"/>
      <w:marTop w:val="0"/>
      <w:marBottom w:val="0"/>
      <w:divBdr>
        <w:top w:val="none" w:sz="0" w:space="0" w:color="auto"/>
        <w:left w:val="none" w:sz="0" w:space="0" w:color="auto"/>
        <w:bottom w:val="none" w:sz="0" w:space="0" w:color="auto"/>
        <w:right w:val="none" w:sz="0" w:space="0" w:color="auto"/>
      </w:divBdr>
    </w:div>
    <w:div w:id="136459887">
      <w:bodyDiv w:val="1"/>
      <w:marLeft w:val="0"/>
      <w:marRight w:val="0"/>
      <w:marTop w:val="0"/>
      <w:marBottom w:val="0"/>
      <w:divBdr>
        <w:top w:val="none" w:sz="0" w:space="0" w:color="auto"/>
        <w:left w:val="none" w:sz="0" w:space="0" w:color="auto"/>
        <w:bottom w:val="none" w:sz="0" w:space="0" w:color="auto"/>
        <w:right w:val="none" w:sz="0" w:space="0" w:color="auto"/>
      </w:divBdr>
    </w:div>
    <w:div w:id="137380738">
      <w:bodyDiv w:val="1"/>
      <w:marLeft w:val="0"/>
      <w:marRight w:val="0"/>
      <w:marTop w:val="0"/>
      <w:marBottom w:val="0"/>
      <w:divBdr>
        <w:top w:val="none" w:sz="0" w:space="0" w:color="auto"/>
        <w:left w:val="none" w:sz="0" w:space="0" w:color="auto"/>
        <w:bottom w:val="none" w:sz="0" w:space="0" w:color="auto"/>
        <w:right w:val="none" w:sz="0" w:space="0" w:color="auto"/>
      </w:divBdr>
      <w:divsChild>
        <w:div w:id="2104496990">
          <w:marLeft w:val="480"/>
          <w:marRight w:val="0"/>
          <w:marTop w:val="0"/>
          <w:marBottom w:val="0"/>
          <w:divBdr>
            <w:top w:val="none" w:sz="0" w:space="0" w:color="auto"/>
            <w:left w:val="none" w:sz="0" w:space="0" w:color="auto"/>
            <w:bottom w:val="none" w:sz="0" w:space="0" w:color="auto"/>
            <w:right w:val="none" w:sz="0" w:space="0" w:color="auto"/>
          </w:divBdr>
        </w:div>
        <w:div w:id="453406097">
          <w:marLeft w:val="480"/>
          <w:marRight w:val="0"/>
          <w:marTop w:val="0"/>
          <w:marBottom w:val="0"/>
          <w:divBdr>
            <w:top w:val="none" w:sz="0" w:space="0" w:color="auto"/>
            <w:left w:val="none" w:sz="0" w:space="0" w:color="auto"/>
            <w:bottom w:val="none" w:sz="0" w:space="0" w:color="auto"/>
            <w:right w:val="none" w:sz="0" w:space="0" w:color="auto"/>
          </w:divBdr>
        </w:div>
        <w:div w:id="1792244857">
          <w:marLeft w:val="480"/>
          <w:marRight w:val="0"/>
          <w:marTop w:val="0"/>
          <w:marBottom w:val="0"/>
          <w:divBdr>
            <w:top w:val="none" w:sz="0" w:space="0" w:color="auto"/>
            <w:left w:val="none" w:sz="0" w:space="0" w:color="auto"/>
            <w:bottom w:val="none" w:sz="0" w:space="0" w:color="auto"/>
            <w:right w:val="none" w:sz="0" w:space="0" w:color="auto"/>
          </w:divBdr>
        </w:div>
        <w:div w:id="1365403624">
          <w:marLeft w:val="480"/>
          <w:marRight w:val="0"/>
          <w:marTop w:val="0"/>
          <w:marBottom w:val="0"/>
          <w:divBdr>
            <w:top w:val="none" w:sz="0" w:space="0" w:color="auto"/>
            <w:left w:val="none" w:sz="0" w:space="0" w:color="auto"/>
            <w:bottom w:val="none" w:sz="0" w:space="0" w:color="auto"/>
            <w:right w:val="none" w:sz="0" w:space="0" w:color="auto"/>
          </w:divBdr>
        </w:div>
        <w:div w:id="1348867448">
          <w:marLeft w:val="480"/>
          <w:marRight w:val="0"/>
          <w:marTop w:val="0"/>
          <w:marBottom w:val="0"/>
          <w:divBdr>
            <w:top w:val="none" w:sz="0" w:space="0" w:color="auto"/>
            <w:left w:val="none" w:sz="0" w:space="0" w:color="auto"/>
            <w:bottom w:val="none" w:sz="0" w:space="0" w:color="auto"/>
            <w:right w:val="none" w:sz="0" w:space="0" w:color="auto"/>
          </w:divBdr>
        </w:div>
        <w:div w:id="943852331">
          <w:marLeft w:val="480"/>
          <w:marRight w:val="0"/>
          <w:marTop w:val="0"/>
          <w:marBottom w:val="0"/>
          <w:divBdr>
            <w:top w:val="none" w:sz="0" w:space="0" w:color="auto"/>
            <w:left w:val="none" w:sz="0" w:space="0" w:color="auto"/>
            <w:bottom w:val="none" w:sz="0" w:space="0" w:color="auto"/>
            <w:right w:val="none" w:sz="0" w:space="0" w:color="auto"/>
          </w:divBdr>
        </w:div>
        <w:div w:id="1964071392">
          <w:marLeft w:val="480"/>
          <w:marRight w:val="0"/>
          <w:marTop w:val="0"/>
          <w:marBottom w:val="0"/>
          <w:divBdr>
            <w:top w:val="none" w:sz="0" w:space="0" w:color="auto"/>
            <w:left w:val="none" w:sz="0" w:space="0" w:color="auto"/>
            <w:bottom w:val="none" w:sz="0" w:space="0" w:color="auto"/>
            <w:right w:val="none" w:sz="0" w:space="0" w:color="auto"/>
          </w:divBdr>
        </w:div>
        <w:div w:id="402987621">
          <w:marLeft w:val="480"/>
          <w:marRight w:val="0"/>
          <w:marTop w:val="0"/>
          <w:marBottom w:val="0"/>
          <w:divBdr>
            <w:top w:val="none" w:sz="0" w:space="0" w:color="auto"/>
            <w:left w:val="none" w:sz="0" w:space="0" w:color="auto"/>
            <w:bottom w:val="none" w:sz="0" w:space="0" w:color="auto"/>
            <w:right w:val="none" w:sz="0" w:space="0" w:color="auto"/>
          </w:divBdr>
        </w:div>
        <w:div w:id="554700138">
          <w:marLeft w:val="480"/>
          <w:marRight w:val="0"/>
          <w:marTop w:val="0"/>
          <w:marBottom w:val="0"/>
          <w:divBdr>
            <w:top w:val="none" w:sz="0" w:space="0" w:color="auto"/>
            <w:left w:val="none" w:sz="0" w:space="0" w:color="auto"/>
            <w:bottom w:val="none" w:sz="0" w:space="0" w:color="auto"/>
            <w:right w:val="none" w:sz="0" w:space="0" w:color="auto"/>
          </w:divBdr>
        </w:div>
        <w:div w:id="563688789">
          <w:marLeft w:val="480"/>
          <w:marRight w:val="0"/>
          <w:marTop w:val="0"/>
          <w:marBottom w:val="0"/>
          <w:divBdr>
            <w:top w:val="none" w:sz="0" w:space="0" w:color="auto"/>
            <w:left w:val="none" w:sz="0" w:space="0" w:color="auto"/>
            <w:bottom w:val="none" w:sz="0" w:space="0" w:color="auto"/>
            <w:right w:val="none" w:sz="0" w:space="0" w:color="auto"/>
          </w:divBdr>
        </w:div>
        <w:div w:id="519706618">
          <w:marLeft w:val="480"/>
          <w:marRight w:val="0"/>
          <w:marTop w:val="0"/>
          <w:marBottom w:val="0"/>
          <w:divBdr>
            <w:top w:val="none" w:sz="0" w:space="0" w:color="auto"/>
            <w:left w:val="none" w:sz="0" w:space="0" w:color="auto"/>
            <w:bottom w:val="none" w:sz="0" w:space="0" w:color="auto"/>
            <w:right w:val="none" w:sz="0" w:space="0" w:color="auto"/>
          </w:divBdr>
        </w:div>
        <w:div w:id="1876497753">
          <w:marLeft w:val="480"/>
          <w:marRight w:val="0"/>
          <w:marTop w:val="0"/>
          <w:marBottom w:val="0"/>
          <w:divBdr>
            <w:top w:val="none" w:sz="0" w:space="0" w:color="auto"/>
            <w:left w:val="none" w:sz="0" w:space="0" w:color="auto"/>
            <w:bottom w:val="none" w:sz="0" w:space="0" w:color="auto"/>
            <w:right w:val="none" w:sz="0" w:space="0" w:color="auto"/>
          </w:divBdr>
        </w:div>
        <w:div w:id="2040007900">
          <w:marLeft w:val="480"/>
          <w:marRight w:val="0"/>
          <w:marTop w:val="0"/>
          <w:marBottom w:val="0"/>
          <w:divBdr>
            <w:top w:val="none" w:sz="0" w:space="0" w:color="auto"/>
            <w:left w:val="none" w:sz="0" w:space="0" w:color="auto"/>
            <w:bottom w:val="none" w:sz="0" w:space="0" w:color="auto"/>
            <w:right w:val="none" w:sz="0" w:space="0" w:color="auto"/>
          </w:divBdr>
        </w:div>
        <w:div w:id="1455101098">
          <w:marLeft w:val="480"/>
          <w:marRight w:val="0"/>
          <w:marTop w:val="0"/>
          <w:marBottom w:val="0"/>
          <w:divBdr>
            <w:top w:val="none" w:sz="0" w:space="0" w:color="auto"/>
            <w:left w:val="none" w:sz="0" w:space="0" w:color="auto"/>
            <w:bottom w:val="none" w:sz="0" w:space="0" w:color="auto"/>
            <w:right w:val="none" w:sz="0" w:space="0" w:color="auto"/>
          </w:divBdr>
        </w:div>
        <w:div w:id="990989768">
          <w:marLeft w:val="480"/>
          <w:marRight w:val="0"/>
          <w:marTop w:val="0"/>
          <w:marBottom w:val="0"/>
          <w:divBdr>
            <w:top w:val="none" w:sz="0" w:space="0" w:color="auto"/>
            <w:left w:val="none" w:sz="0" w:space="0" w:color="auto"/>
            <w:bottom w:val="none" w:sz="0" w:space="0" w:color="auto"/>
            <w:right w:val="none" w:sz="0" w:space="0" w:color="auto"/>
          </w:divBdr>
        </w:div>
        <w:div w:id="272245944">
          <w:marLeft w:val="480"/>
          <w:marRight w:val="0"/>
          <w:marTop w:val="0"/>
          <w:marBottom w:val="0"/>
          <w:divBdr>
            <w:top w:val="none" w:sz="0" w:space="0" w:color="auto"/>
            <w:left w:val="none" w:sz="0" w:space="0" w:color="auto"/>
            <w:bottom w:val="none" w:sz="0" w:space="0" w:color="auto"/>
            <w:right w:val="none" w:sz="0" w:space="0" w:color="auto"/>
          </w:divBdr>
        </w:div>
        <w:div w:id="1172570803">
          <w:marLeft w:val="480"/>
          <w:marRight w:val="0"/>
          <w:marTop w:val="0"/>
          <w:marBottom w:val="0"/>
          <w:divBdr>
            <w:top w:val="none" w:sz="0" w:space="0" w:color="auto"/>
            <w:left w:val="none" w:sz="0" w:space="0" w:color="auto"/>
            <w:bottom w:val="none" w:sz="0" w:space="0" w:color="auto"/>
            <w:right w:val="none" w:sz="0" w:space="0" w:color="auto"/>
          </w:divBdr>
        </w:div>
        <w:div w:id="478150862">
          <w:marLeft w:val="480"/>
          <w:marRight w:val="0"/>
          <w:marTop w:val="0"/>
          <w:marBottom w:val="0"/>
          <w:divBdr>
            <w:top w:val="none" w:sz="0" w:space="0" w:color="auto"/>
            <w:left w:val="none" w:sz="0" w:space="0" w:color="auto"/>
            <w:bottom w:val="none" w:sz="0" w:space="0" w:color="auto"/>
            <w:right w:val="none" w:sz="0" w:space="0" w:color="auto"/>
          </w:divBdr>
        </w:div>
        <w:div w:id="1695227659">
          <w:marLeft w:val="480"/>
          <w:marRight w:val="0"/>
          <w:marTop w:val="0"/>
          <w:marBottom w:val="0"/>
          <w:divBdr>
            <w:top w:val="none" w:sz="0" w:space="0" w:color="auto"/>
            <w:left w:val="none" w:sz="0" w:space="0" w:color="auto"/>
            <w:bottom w:val="none" w:sz="0" w:space="0" w:color="auto"/>
            <w:right w:val="none" w:sz="0" w:space="0" w:color="auto"/>
          </w:divBdr>
        </w:div>
        <w:div w:id="1812819974">
          <w:marLeft w:val="480"/>
          <w:marRight w:val="0"/>
          <w:marTop w:val="0"/>
          <w:marBottom w:val="0"/>
          <w:divBdr>
            <w:top w:val="none" w:sz="0" w:space="0" w:color="auto"/>
            <w:left w:val="none" w:sz="0" w:space="0" w:color="auto"/>
            <w:bottom w:val="none" w:sz="0" w:space="0" w:color="auto"/>
            <w:right w:val="none" w:sz="0" w:space="0" w:color="auto"/>
          </w:divBdr>
        </w:div>
        <w:div w:id="942565929">
          <w:marLeft w:val="480"/>
          <w:marRight w:val="0"/>
          <w:marTop w:val="0"/>
          <w:marBottom w:val="0"/>
          <w:divBdr>
            <w:top w:val="none" w:sz="0" w:space="0" w:color="auto"/>
            <w:left w:val="none" w:sz="0" w:space="0" w:color="auto"/>
            <w:bottom w:val="none" w:sz="0" w:space="0" w:color="auto"/>
            <w:right w:val="none" w:sz="0" w:space="0" w:color="auto"/>
          </w:divBdr>
        </w:div>
        <w:div w:id="1260603686">
          <w:marLeft w:val="480"/>
          <w:marRight w:val="0"/>
          <w:marTop w:val="0"/>
          <w:marBottom w:val="0"/>
          <w:divBdr>
            <w:top w:val="none" w:sz="0" w:space="0" w:color="auto"/>
            <w:left w:val="none" w:sz="0" w:space="0" w:color="auto"/>
            <w:bottom w:val="none" w:sz="0" w:space="0" w:color="auto"/>
            <w:right w:val="none" w:sz="0" w:space="0" w:color="auto"/>
          </w:divBdr>
        </w:div>
        <w:div w:id="1562519954">
          <w:marLeft w:val="480"/>
          <w:marRight w:val="0"/>
          <w:marTop w:val="0"/>
          <w:marBottom w:val="0"/>
          <w:divBdr>
            <w:top w:val="none" w:sz="0" w:space="0" w:color="auto"/>
            <w:left w:val="none" w:sz="0" w:space="0" w:color="auto"/>
            <w:bottom w:val="none" w:sz="0" w:space="0" w:color="auto"/>
            <w:right w:val="none" w:sz="0" w:space="0" w:color="auto"/>
          </w:divBdr>
        </w:div>
        <w:div w:id="1311785059">
          <w:marLeft w:val="480"/>
          <w:marRight w:val="0"/>
          <w:marTop w:val="0"/>
          <w:marBottom w:val="0"/>
          <w:divBdr>
            <w:top w:val="none" w:sz="0" w:space="0" w:color="auto"/>
            <w:left w:val="none" w:sz="0" w:space="0" w:color="auto"/>
            <w:bottom w:val="none" w:sz="0" w:space="0" w:color="auto"/>
            <w:right w:val="none" w:sz="0" w:space="0" w:color="auto"/>
          </w:divBdr>
        </w:div>
        <w:div w:id="812061271">
          <w:marLeft w:val="480"/>
          <w:marRight w:val="0"/>
          <w:marTop w:val="0"/>
          <w:marBottom w:val="0"/>
          <w:divBdr>
            <w:top w:val="none" w:sz="0" w:space="0" w:color="auto"/>
            <w:left w:val="none" w:sz="0" w:space="0" w:color="auto"/>
            <w:bottom w:val="none" w:sz="0" w:space="0" w:color="auto"/>
            <w:right w:val="none" w:sz="0" w:space="0" w:color="auto"/>
          </w:divBdr>
        </w:div>
        <w:div w:id="715276327">
          <w:marLeft w:val="480"/>
          <w:marRight w:val="0"/>
          <w:marTop w:val="0"/>
          <w:marBottom w:val="0"/>
          <w:divBdr>
            <w:top w:val="none" w:sz="0" w:space="0" w:color="auto"/>
            <w:left w:val="none" w:sz="0" w:space="0" w:color="auto"/>
            <w:bottom w:val="none" w:sz="0" w:space="0" w:color="auto"/>
            <w:right w:val="none" w:sz="0" w:space="0" w:color="auto"/>
          </w:divBdr>
        </w:div>
        <w:div w:id="1015037368">
          <w:marLeft w:val="480"/>
          <w:marRight w:val="0"/>
          <w:marTop w:val="0"/>
          <w:marBottom w:val="0"/>
          <w:divBdr>
            <w:top w:val="none" w:sz="0" w:space="0" w:color="auto"/>
            <w:left w:val="none" w:sz="0" w:space="0" w:color="auto"/>
            <w:bottom w:val="none" w:sz="0" w:space="0" w:color="auto"/>
            <w:right w:val="none" w:sz="0" w:space="0" w:color="auto"/>
          </w:divBdr>
        </w:div>
        <w:div w:id="1274938606">
          <w:marLeft w:val="480"/>
          <w:marRight w:val="0"/>
          <w:marTop w:val="0"/>
          <w:marBottom w:val="0"/>
          <w:divBdr>
            <w:top w:val="none" w:sz="0" w:space="0" w:color="auto"/>
            <w:left w:val="none" w:sz="0" w:space="0" w:color="auto"/>
            <w:bottom w:val="none" w:sz="0" w:space="0" w:color="auto"/>
            <w:right w:val="none" w:sz="0" w:space="0" w:color="auto"/>
          </w:divBdr>
        </w:div>
        <w:div w:id="510414855">
          <w:marLeft w:val="480"/>
          <w:marRight w:val="0"/>
          <w:marTop w:val="0"/>
          <w:marBottom w:val="0"/>
          <w:divBdr>
            <w:top w:val="none" w:sz="0" w:space="0" w:color="auto"/>
            <w:left w:val="none" w:sz="0" w:space="0" w:color="auto"/>
            <w:bottom w:val="none" w:sz="0" w:space="0" w:color="auto"/>
            <w:right w:val="none" w:sz="0" w:space="0" w:color="auto"/>
          </w:divBdr>
        </w:div>
        <w:div w:id="1149711365">
          <w:marLeft w:val="480"/>
          <w:marRight w:val="0"/>
          <w:marTop w:val="0"/>
          <w:marBottom w:val="0"/>
          <w:divBdr>
            <w:top w:val="none" w:sz="0" w:space="0" w:color="auto"/>
            <w:left w:val="none" w:sz="0" w:space="0" w:color="auto"/>
            <w:bottom w:val="none" w:sz="0" w:space="0" w:color="auto"/>
            <w:right w:val="none" w:sz="0" w:space="0" w:color="auto"/>
          </w:divBdr>
        </w:div>
        <w:div w:id="1106921080">
          <w:marLeft w:val="480"/>
          <w:marRight w:val="0"/>
          <w:marTop w:val="0"/>
          <w:marBottom w:val="0"/>
          <w:divBdr>
            <w:top w:val="none" w:sz="0" w:space="0" w:color="auto"/>
            <w:left w:val="none" w:sz="0" w:space="0" w:color="auto"/>
            <w:bottom w:val="none" w:sz="0" w:space="0" w:color="auto"/>
            <w:right w:val="none" w:sz="0" w:space="0" w:color="auto"/>
          </w:divBdr>
        </w:div>
        <w:div w:id="421493222">
          <w:marLeft w:val="480"/>
          <w:marRight w:val="0"/>
          <w:marTop w:val="0"/>
          <w:marBottom w:val="0"/>
          <w:divBdr>
            <w:top w:val="none" w:sz="0" w:space="0" w:color="auto"/>
            <w:left w:val="none" w:sz="0" w:space="0" w:color="auto"/>
            <w:bottom w:val="none" w:sz="0" w:space="0" w:color="auto"/>
            <w:right w:val="none" w:sz="0" w:space="0" w:color="auto"/>
          </w:divBdr>
        </w:div>
        <w:div w:id="722412423">
          <w:marLeft w:val="480"/>
          <w:marRight w:val="0"/>
          <w:marTop w:val="0"/>
          <w:marBottom w:val="0"/>
          <w:divBdr>
            <w:top w:val="none" w:sz="0" w:space="0" w:color="auto"/>
            <w:left w:val="none" w:sz="0" w:space="0" w:color="auto"/>
            <w:bottom w:val="none" w:sz="0" w:space="0" w:color="auto"/>
            <w:right w:val="none" w:sz="0" w:space="0" w:color="auto"/>
          </w:divBdr>
        </w:div>
        <w:div w:id="196234774">
          <w:marLeft w:val="480"/>
          <w:marRight w:val="0"/>
          <w:marTop w:val="0"/>
          <w:marBottom w:val="0"/>
          <w:divBdr>
            <w:top w:val="none" w:sz="0" w:space="0" w:color="auto"/>
            <w:left w:val="none" w:sz="0" w:space="0" w:color="auto"/>
            <w:bottom w:val="none" w:sz="0" w:space="0" w:color="auto"/>
            <w:right w:val="none" w:sz="0" w:space="0" w:color="auto"/>
          </w:divBdr>
        </w:div>
        <w:div w:id="1225220394">
          <w:marLeft w:val="480"/>
          <w:marRight w:val="0"/>
          <w:marTop w:val="0"/>
          <w:marBottom w:val="0"/>
          <w:divBdr>
            <w:top w:val="none" w:sz="0" w:space="0" w:color="auto"/>
            <w:left w:val="none" w:sz="0" w:space="0" w:color="auto"/>
            <w:bottom w:val="none" w:sz="0" w:space="0" w:color="auto"/>
            <w:right w:val="none" w:sz="0" w:space="0" w:color="auto"/>
          </w:divBdr>
        </w:div>
        <w:div w:id="443768463">
          <w:marLeft w:val="480"/>
          <w:marRight w:val="0"/>
          <w:marTop w:val="0"/>
          <w:marBottom w:val="0"/>
          <w:divBdr>
            <w:top w:val="none" w:sz="0" w:space="0" w:color="auto"/>
            <w:left w:val="none" w:sz="0" w:space="0" w:color="auto"/>
            <w:bottom w:val="none" w:sz="0" w:space="0" w:color="auto"/>
            <w:right w:val="none" w:sz="0" w:space="0" w:color="auto"/>
          </w:divBdr>
        </w:div>
        <w:div w:id="671107097">
          <w:marLeft w:val="480"/>
          <w:marRight w:val="0"/>
          <w:marTop w:val="0"/>
          <w:marBottom w:val="0"/>
          <w:divBdr>
            <w:top w:val="none" w:sz="0" w:space="0" w:color="auto"/>
            <w:left w:val="none" w:sz="0" w:space="0" w:color="auto"/>
            <w:bottom w:val="none" w:sz="0" w:space="0" w:color="auto"/>
            <w:right w:val="none" w:sz="0" w:space="0" w:color="auto"/>
          </w:divBdr>
        </w:div>
        <w:div w:id="231888341">
          <w:marLeft w:val="480"/>
          <w:marRight w:val="0"/>
          <w:marTop w:val="0"/>
          <w:marBottom w:val="0"/>
          <w:divBdr>
            <w:top w:val="none" w:sz="0" w:space="0" w:color="auto"/>
            <w:left w:val="none" w:sz="0" w:space="0" w:color="auto"/>
            <w:bottom w:val="none" w:sz="0" w:space="0" w:color="auto"/>
            <w:right w:val="none" w:sz="0" w:space="0" w:color="auto"/>
          </w:divBdr>
        </w:div>
        <w:div w:id="1820687762">
          <w:marLeft w:val="480"/>
          <w:marRight w:val="0"/>
          <w:marTop w:val="0"/>
          <w:marBottom w:val="0"/>
          <w:divBdr>
            <w:top w:val="none" w:sz="0" w:space="0" w:color="auto"/>
            <w:left w:val="none" w:sz="0" w:space="0" w:color="auto"/>
            <w:bottom w:val="none" w:sz="0" w:space="0" w:color="auto"/>
            <w:right w:val="none" w:sz="0" w:space="0" w:color="auto"/>
          </w:divBdr>
        </w:div>
        <w:div w:id="1687824873">
          <w:marLeft w:val="480"/>
          <w:marRight w:val="0"/>
          <w:marTop w:val="0"/>
          <w:marBottom w:val="0"/>
          <w:divBdr>
            <w:top w:val="none" w:sz="0" w:space="0" w:color="auto"/>
            <w:left w:val="none" w:sz="0" w:space="0" w:color="auto"/>
            <w:bottom w:val="none" w:sz="0" w:space="0" w:color="auto"/>
            <w:right w:val="none" w:sz="0" w:space="0" w:color="auto"/>
          </w:divBdr>
        </w:div>
        <w:div w:id="1861965489">
          <w:marLeft w:val="480"/>
          <w:marRight w:val="0"/>
          <w:marTop w:val="0"/>
          <w:marBottom w:val="0"/>
          <w:divBdr>
            <w:top w:val="none" w:sz="0" w:space="0" w:color="auto"/>
            <w:left w:val="none" w:sz="0" w:space="0" w:color="auto"/>
            <w:bottom w:val="none" w:sz="0" w:space="0" w:color="auto"/>
            <w:right w:val="none" w:sz="0" w:space="0" w:color="auto"/>
          </w:divBdr>
        </w:div>
        <w:div w:id="1600214632">
          <w:marLeft w:val="480"/>
          <w:marRight w:val="0"/>
          <w:marTop w:val="0"/>
          <w:marBottom w:val="0"/>
          <w:divBdr>
            <w:top w:val="none" w:sz="0" w:space="0" w:color="auto"/>
            <w:left w:val="none" w:sz="0" w:space="0" w:color="auto"/>
            <w:bottom w:val="none" w:sz="0" w:space="0" w:color="auto"/>
            <w:right w:val="none" w:sz="0" w:space="0" w:color="auto"/>
          </w:divBdr>
        </w:div>
      </w:divsChild>
    </w:div>
    <w:div w:id="137841056">
      <w:bodyDiv w:val="1"/>
      <w:marLeft w:val="0"/>
      <w:marRight w:val="0"/>
      <w:marTop w:val="0"/>
      <w:marBottom w:val="0"/>
      <w:divBdr>
        <w:top w:val="none" w:sz="0" w:space="0" w:color="auto"/>
        <w:left w:val="none" w:sz="0" w:space="0" w:color="auto"/>
        <w:bottom w:val="none" w:sz="0" w:space="0" w:color="auto"/>
        <w:right w:val="none" w:sz="0" w:space="0" w:color="auto"/>
      </w:divBdr>
    </w:div>
    <w:div w:id="137962734">
      <w:bodyDiv w:val="1"/>
      <w:marLeft w:val="0"/>
      <w:marRight w:val="0"/>
      <w:marTop w:val="0"/>
      <w:marBottom w:val="0"/>
      <w:divBdr>
        <w:top w:val="none" w:sz="0" w:space="0" w:color="auto"/>
        <w:left w:val="none" w:sz="0" w:space="0" w:color="auto"/>
        <w:bottom w:val="none" w:sz="0" w:space="0" w:color="auto"/>
        <w:right w:val="none" w:sz="0" w:space="0" w:color="auto"/>
      </w:divBdr>
    </w:div>
    <w:div w:id="138303471">
      <w:bodyDiv w:val="1"/>
      <w:marLeft w:val="0"/>
      <w:marRight w:val="0"/>
      <w:marTop w:val="0"/>
      <w:marBottom w:val="0"/>
      <w:divBdr>
        <w:top w:val="none" w:sz="0" w:space="0" w:color="auto"/>
        <w:left w:val="none" w:sz="0" w:space="0" w:color="auto"/>
        <w:bottom w:val="none" w:sz="0" w:space="0" w:color="auto"/>
        <w:right w:val="none" w:sz="0" w:space="0" w:color="auto"/>
      </w:divBdr>
      <w:divsChild>
        <w:div w:id="1196390271">
          <w:marLeft w:val="480"/>
          <w:marRight w:val="0"/>
          <w:marTop w:val="0"/>
          <w:marBottom w:val="0"/>
          <w:divBdr>
            <w:top w:val="none" w:sz="0" w:space="0" w:color="auto"/>
            <w:left w:val="none" w:sz="0" w:space="0" w:color="auto"/>
            <w:bottom w:val="none" w:sz="0" w:space="0" w:color="auto"/>
            <w:right w:val="none" w:sz="0" w:space="0" w:color="auto"/>
          </w:divBdr>
        </w:div>
        <w:div w:id="1638948066">
          <w:marLeft w:val="480"/>
          <w:marRight w:val="0"/>
          <w:marTop w:val="0"/>
          <w:marBottom w:val="0"/>
          <w:divBdr>
            <w:top w:val="none" w:sz="0" w:space="0" w:color="auto"/>
            <w:left w:val="none" w:sz="0" w:space="0" w:color="auto"/>
            <w:bottom w:val="none" w:sz="0" w:space="0" w:color="auto"/>
            <w:right w:val="none" w:sz="0" w:space="0" w:color="auto"/>
          </w:divBdr>
        </w:div>
        <w:div w:id="1591546852">
          <w:marLeft w:val="480"/>
          <w:marRight w:val="0"/>
          <w:marTop w:val="0"/>
          <w:marBottom w:val="0"/>
          <w:divBdr>
            <w:top w:val="none" w:sz="0" w:space="0" w:color="auto"/>
            <w:left w:val="none" w:sz="0" w:space="0" w:color="auto"/>
            <w:bottom w:val="none" w:sz="0" w:space="0" w:color="auto"/>
            <w:right w:val="none" w:sz="0" w:space="0" w:color="auto"/>
          </w:divBdr>
        </w:div>
        <w:div w:id="254751324">
          <w:marLeft w:val="480"/>
          <w:marRight w:val="0"/>
          <w:marTop w:val="0"/>
          <w:marBottom w:val="0"/>
          <w:divBdr>
            <w:top w:val="none" w:sz="0" w:space="0" w:color="auto"/>
            <w:left w:val="none" w:sz="0" w:space="0" w:color="auto"/>
            <w:bottom w:val="none" w:sz="0" w:space="0" w:color="auto"/>
            <w:right w:val="none" w:sz="0" w:space="0" w:color="auto"/>
          </w:divBdr>
        </w:div>
        <w:div w:id="480199413">
          <w:marLeft w:val="480"/>
          <w:marRight w:val="0"/>
          <w:marTop w:val="0"/>
          <w:marBottom w:val="0"/>
          <w:divBdr>
            <w:top w:val="none" w:sz="0" w:space="0" w:color="auto"/>
            <w:left w:val="none" w:sz="0" w:space="0" w:color="auto"/>
            <w:bottom w:val="none" w:sz="0" w:space="0" w:color="auto"/>
            <w:right w:val="none" w:sz="0" w:space="0" w:color="auto"/>
          </w:divBdr>
        </w:div>
        <w:div w:id="1196583480">
          <w:marLeft w:val="480"/>
          <w:marRight w:val="0"/>
          <w:marTop w:val="0"/>
          <w:marBottom w:val="0"/>
          <w:divBdr>
            <w:top w:val="none" w:sz="0" w:space="0" w:color="auto"/>
            <w:left w:val="none" w:sz="0" w:space="0" w:color="auto"/>
            <w:bottom w:val="none" w:sz="0" w:space="0" w:color="auto"/>
            <w:right w:val="none" w:sz="0" w:space="0" w:color="auto"/>
          </w:divBdr>
        </w:div>
        <w:div w:id="195626603">
          <w:marLeft w:val="480"/>
          <w:marRight w:val="0"/>
          <w:marTop w:val="0"/>
          <w:marBottom w:val="0"/>
          <w:divBdr>
            <w:top w:val="none" w:sz="0" w:space="0" w:color="auto"/>
            <w:left w:val="none" w:sz="0" w:space="0" w:color="auto"/>
            <w:bottom w:val="none" w:sz="0" w:space="0" w:color="auto"/>
            <w:right w:val="none" w:sz="0" w:space="0" w:color="auto"/>
          </w:divBdr>
        </w:div>
        <w:div w:id="1180466297">
          <w:marLeft w:val="480"/>
          <w:marRight w:val="0"/>
          <w:marTop w:val="0"/>
          <w:marBottom w:val="0"/>
          <w:divBdr>
            <w:top w:val="none" w:sz="0" w:space="0" w:color="auto"/>
            <w:left w:val="none" w:sz="0" w:space="0" w:color="auto"/>
            <w:bottom w:val="none" w:sz="0" w:space="0" w:color="auto"/>
            <w:right w:val="none" w:sz="0" w:space="0" w:color="auto"/>
          </w:divBdr>
        </w:div>
        <w:div w:id="1575159328">
          <w:marLeft w:val="480"/>
          <w:marRight w:val="0"/>
          <w:marTop w:val="0"/>
          <w:marBottom w:val="0"/>
          <w:divBdr>
            <w:top w:val="none" w:sz="0" w:space="0" w:color="auto"/>
            <w:left w:val="none" w:sz="0" w:space="0" w:color="auto"/>
            <w:bottom w:val="none" w:sz="0" w:space="0" w:color="auto"/>
            <w:right w:val="none" w:sz="0" w:space="0" w:color="auto"/>
          </w:divBdr>
        </w:div>
        <w:div w:id="210029">
          <w:marLeft w:val="480"/>
          <w:marRight w:val="0"/>
          <w:marTop w:val="0"/>
          <w:marBottom w:val="0"/>
          <w:divBdr>
            <w:top w:val="none" w:sz="0" w:space="0" w:color="auto"/>
            <w:left w:val="none" w:sz="0" w:space="0" w:color="auto"/>
            <w:bottom w:val="none" w:sz="0" w:space="0" w:color="auto"/>
            <w:right w:val="none" w:sz="0" w:space="0" w:color="auto"/>
          </w:divBdr>
        </w:div>
        <w:div w:id="1118066275">
          <w:marLeft w:val="480"/>
          <w:marRight w:val="0"/>
          <w:marTop w:val="0"/>
          <w:marBottom w:val="0"/>
          <w:divBdr>
            <w:top w:val="none" w:sz="0" w:space="0" w:color="auto"/>
            <w:left w:val="none" w:sz="0" w:space="0" w:color="auto"/>
            <w:bottom w:val="none" w:sz="0" w:space="0" w:color="auto"/>
            <w:right w:val="none" w:sz="0" w:space="0" w:color="auto"/>
          </w:divBdr>
        </w:div>
        <w:div w:id="995692003">
          <w:marLeft w:val="480"/>
          <w:marRight w:val="0"/>
          <w:marTop w:val="0"/>
          <w:marBottom w:val="0"/>
          <w:divBdr>
            <w:top w:val="none" w:sz="0" w:space="0" w:color="auto"/>
            <w:left w:val="none" w:sz="0" w:space="0" w:color="auto"/>
            <w:bottom w:val="none" w:sz="0" w:space="0" w:color="auto"/>
            <w:right w:val="none" w:sz="0" w:space="0" w:color="auto"/>
          </w:divBdr>
        </w:div>
        <w:div w:id="1146094056">
          <w:marLeft w:val="480"/>
          <w:marRight w:val="0"/>
          <w:marTop w:val="0"/>
          <w:marBottom w:val="0"/>
          <w:divBdr>
            <w:top w:val="none" w:sz="0" w:space="0" w:color="auto"/>
            <w:left w:val="none" w:sz="0" w:space="0" w:color="auto"/>
            <w:bottom w:val="none" w:sz="0" w:space="0" w:color="auto"/>
            <w:right w:val="none" w:sz="0" w:space="0" w:color="auto"/>
          </w:divBdr>
        </w:div>
        <w:div w:id="796878457">
          <w:marLeft w:val="480"/>
          <w:marRight w:val="0"/>
          <w:marTop w:val="0"/>
          <w:marBottom w:val="0"/>
          <w:divBdr>
            <w:top w:val="none" w:sz="0" w:space="0" w:color="auto"/>
            <w:left w:val="none" w:sz="0" w:space="0" w:color="auto"/>
            <w:bottom w:val="none" w:sz="0" w:space="0" w:color="auto"/>
            <w:right w:val="none" w:sz="0" w:space="0" w:color="auto"/>
          </w:divBdr>
        </w:div>
        <w:div w:id="1539008138">
          <w:marLeft w:val="480"/>
          <w:marRight w:val="0"/>
          <w:marTop w:val="0"/>
          <w:marBottom w:val="0"/>
          <w:divBdr>
            <w:top w:val="none" w:sz="0" w:space="0" w:color="auto"/>
            <w:left w:val="none" w:sz="0" w:space="0" w:color="auto"/>
            <w:bottom w:val="none" w:sz="0" w:space="0" w:color="auto"/>
            <w:right w:val="none" w:sz="0" w:space="0" w:color="auto"/>
          </w:divBdr>
        </w:div>
        <w:div w:id="1412772281">
          <w:marLeft w:val="480"/>
          <w:marRight w:val="0"/>
          <w:marTop w:val="0"/>
          <w:marBottom w:val="0"/>
          <w:divBdr>
            <w:top w:val="none" w:sz="0" w:space="0" w:color="auto"/>
            <w:left w:val="none" w:sz="0" w:space="0" w:color="auto"/>
            <w:bottom w:val="none" w:sz="0" w:space="0" w:color="auto"/>
            <w:right w:val="none" w:sz="0" w:space="0" w:color="auto"/>
          </w:divBdr>
        </w:div>
        <w:div w:id="440691288">
          <w:marLeft w:val="480"/>
          <w:marRight w:val="0"/>
          <w:marTop w:val="0"/>
          <w:marBottom w:val="0"/>
          <w:divBdr>
            <w:top w:val="none" w:sz="0" w:space="0" w:color="auto"/>
            <w:left w:val="none" w:sz="0" w:space="0" w:color="auto"/>
            <w:bottom w:val="none" w:sz="0" w:space="0" w:color="auto"/>
            <w:right w:val="none" w:sz="0" w:space="0" w:color="auto"/>
          </w:divBdr>
        </w:div>
        <w:div w:id="1542017370">
          <w:marLeft w:val="480"/>
          <w:marRight w:val="0"/>
          <w:marTop w:val="0"/>
          <w:marBottom w:val="0"/>
          <w:divBdr>
            <w:top w:val="none" w:sz="0" w:space="0" w:color="auto"/>
            <w:left w:val="none" w:sz="0" w:space="0" w:color="auto"/>
            <w:bottom w:val="none" w:sz="0" w:space="0" w:color="auto"/>
            <w:right w:val="none" w:sz="0" w:space="0" w:color="auto"/>
          </w:divBdr>
        </w:div>
        <w:div w:id="330447515">
          <w:marLeft w:val="480"/>
          <w:marRight w:val="0"/>
          <w:marTop w:val="0"/>
          <w:marBottom w:val="0"/>
          <w:divBdr>
            <w:top w:val="none" w:sz="0" w:space="0" w:color="auto"/>
            <w:left w:val="none" w:sz="0" w:space="0" w:color="auto"/>
            <w:bottom w:val="none" w:sz="0" w:space="0" w:color="auto"/>
            <w:right w:val="none" w:sz="0" w:space="0" w:color="auto"/>
          </w:divBdr>
        </w:div>
        <w:div w:id="2019651036">
          <w:marLeft w:val="480"/>
          <w:marRight w:val="0"/>
          <w:marTop w:val="0"/>
          <w:marBottom w:val="0"/>
          <w:divBdr>
            <w:top w:val="none" w:sz="0" w:space="0" w:color="auto"/>
            <w:left w:val="none" w:sz="0" w:space="0" w:color="auto"/>
            <w:bottom w:val="none" w:sz="0" w:space="0" w:color="auto"/>
            <w:right w:val="none" w:sz="0" w:space="0" w:color="auto"/>
          </w:divBdr>
        </w:div>
        <w:div w:id="1201741332">
          <w:marLeft w:val="480"/>
          <w:marRight w:val="0"/>
          <w:marTop w:val="0"/>
          <w:marBottom w:val="0"/>
          <w:divBdr>
            <w:top w:val="none" w:sz="0" w:space="0" w:color="auto"/>
            <w:left w:val="none" w:sz="0" w:space="0" w:color="auto"/>
            <w:bottom w:val="none" w:sz="0" w:space="0" w:color="auto"/>
            <w:right w:val="none" w:sz="0" w:space="0" w:color="auto"/>
          </w:divBdr>
        </w:div>
        <w:div w:id="1835680089">
          <w:marLeft w:val="480"/>
          <w:marRight w:val="0"/>
          <w:marTop w:val="0"/>
          <w:marBottom w:val="0"/>
          <w:divBdr>
            <w:top w:val="none" w:sz="0" w:space="0" w:color="auto"/>
            <w:left w:val="none" w:sz="0" w:space="0" w:color="auto"/>
            <w:bottom w:val="none" w:sz="0" w:space="0" w:color="auto"/>
            <w:right w:val="none" w:sz="0" w:space="0" w:color="auto"/>
          </w:divBdr>
        </w:div>
        <w:div w:id="179587251">
          <w:marLeft w:val="480"/>
          <w:marRight w:val="0"/>
          <w:marTop w:val="0"/>
          <w:marBottom w:val="0"/>
          <w:divBdr>
            <w:top w:val="none" w:sz="0" w:space="0" w:color="auto"/>
            <w:left w:val="none" w:sz="0" w:space="0" w:color="auto"/>
            <w:bottom w:val="none" w:sz="0" w:space="0" w:color="auto"/>
            <w:right w:val="none" w:sz="0" w:space="0" w:color="auto"/>
          </w:divBdr>
        </w:div>
        <w:div w:id="646475449">
          <w:marLeft w:val="480"/>
          <w:marRight w:val="0"/>
          <w:marTop w:val="0"/>
          <w:marBottom w:val="0"/>
          <w:divBdr>
            <w:top w:val="none" w:sz="0" w:space="0" w:color="auto"/>
            <w:left w:val="none" w:sz="0" w:space="0" w:color="auto"/>
            <w:bottom w:val="none" w:sz="0" w:space="0" w:color="auto"/>
            <w:right w:val="none" w:sz="0" w:space="0" w:color="auto"/>
          </w:divBdr>
        </w:div>
        <w:div w:id="1624774188">
          <w:marLeft w:val="480"/>
          <w:marRight w:val="0"/>
          <w:marTop w:val="0"/>
          <w:marBottom w:val="0"/>
          <w:divBdr>
            <w:top w:val="none" w:sz="0" w:space="0" w:color="auto"/>
            <w:left w:val="none" w:sz="0" w:space="0" w:color="auto"/>
            <w:bottom w:val="none" w:sz="0" w:space="0" w:color="auto"/>
            <w:right w:val="none" w:sz="0" w:space="0" w:color="auto"/>
          </w:divBdr>
        </w:div>
        <w:div w:id="455490366">
          <w:marLeft w:val="480"/>
          <w:marRight w:val="0"/>
          <w:marTop w:val="0"/>
          <w:marBottom w:val="0"/>
          <w:divBdr>
            <w:top w:val="none" w:sz="0" w:space="0" w:color="auto"/>
            <w:left w:val="none" w:sz="0" w:space="0" w:color="auto"/>
            <w:bottom w:val="none" w:sz="0" w:space="0" w:color="auto"/>
            <w:right w:val="none" w:sz="0" w:space="0" w:color="auto"/>
          </w:divBdr>
        </w:div>
        <w:div w:id="1629625726">
          <w:marLeft w:val="480"/>
          <w:marRight w:val="0"/>
          <w:marTop w:val="0"/>
          <w:marBottom w:val="0"/>
          <w:divBdr>
            <w:top w:val="none" w:sz="0" w:space="0" w:color="auto"/>
            <w:left w:val="none" w:sz="0" w:space="0" w:color="auto"/>
            <w:bottom w:val="none" w:sz="0" w:space="0" w:color="auto"/>
            <w:right w:val="none" w:sz="0" w:space="0" w:color="auto"/>
          </w:divBdr>
        </w:div>
        <w:div w:id="2009822418">
          <w:marLeft w:val="480"/>
          <w:marRight w:val="0"/>
          <w:marTop w:val="0"/>
          <w:marBottom w:val="0"/>
          <w:divBdr>
            <w:top w:val="none" w:sz="0" w:space="0" w:color="auto"/>
            <w:left w:val="none" w:sz="0" w:space="0" w:color="auto"/>
            <w:bottom w:val="none" w:sz="0" w:space="0" w:color="auto"/>
            <w:right w:val="none" w:sz="0" w:space="0" w:color="auto"/>
          </w:divBdr>
        </w:div>
        <w:div w:id="907495160">
          <w:marLeft w:val="480"/>
          <w:marRight w:val="0"/>
          <w:marTop w:val="0"/>
          <w:marBottom w:val="0"/>
          <w:divBdr>
            <w:top w:val="none" w:sz="0" w:space="0" w:color="auto"/>
            <w:left w:val="none" w:sz="0" w:space="0" w:color="auto"/>
            <w:bottom w:val="none" w:sz="0" w:space="0" w:color="auto"/>
            <w:right w:val="none" w:sz="0" w:space="0" w:color="auto"/>
          </w:divBdr>
        </w:div>
        <w:div w:id="981346334">
          <w:marLeft w:val="480"/>
          <w:marRight w:val="0"/>
          <w:marTop w:val="0"/>
          <w:marBottom w:val="0"/>
          <w:divBdr>
            <w:top w:val="none" w:sz="0" w:space="0" w:color="auto"/>
            <w:left w:val="none" w:sz="0" w:space="0" w:color="auto"/>
            <w:bottom w:val="none" w:sz="0" w:space="0" w:color="auto"/>
            <w:right w:val="none" w:sz="0" w:space="0" w:color="auto"/>
          </w:divBdr>
        </w:div>
        <w:div w:id="249582034">
          <w:marLeft w:val="480"/>
          <w:marRight w:val="0"/>
          <w:marTop w:val="0"/>
          <w:marBottom w:val="0"/>
          <w:divBdr>
            <w:top w:val="none" w:sz="0" w:space="0" w:color="auto"/>
            <w:left w:val="none" w:sz="0" w:space="0" w:color="auto"/>
            <w:bottom w:val="none" w:sz="0" w:space="0" w:color="auto"/>
            <w:right w:val="none" w:sz="0" w:space="0" w:color="auto"/>
          </w:divBdr>
        </w:div>
        <w:div w:id="218322509">
          <w:marLeft w:val="480"/>
          <w:marRight w:val="0"/>
          <w:marTop w:val="0"/>
          <w:marBottom w:val="0"/>
          <w:divBdr>
            <w:top w:val="none" w:sz="0" w:space="0" w:color="auto"/>
            <w:left w:val="none" w:sz="0" w:space="0" w:color="auto"/>
            <w:bottom w:val="none" w:sz="0" w:space="0" w:color="auto"/>
            <w:right w:val="none" w:sz="0" w:space="0" w:color="auto"/>
          </w:divBdr>
        </w:div>
        <w:div w:id="1614288165">
          <w:marLeft w:val="480"/>
          <w:marRight w:val="0"/>
          <w:marTop w:val="0"/>
          <w:marBottom w:val="0"/>
          <w:divBdr>
            <w:top w:val="none" w:sz="0" w:space="0" w:color="auto"/>
            <w:left w:val="none" w:sz="0" w:space="0" w:color="auto"/>
            <w:bottom w:val="none" w:sz="0" w:space="0" w:color="auto"/>
            <w:right w:val="none" w:sz="0" w:space="0" w:color="auto"/>
          </w:divBdr>
        </w:div>
        <w:div w:id="770977176">
          <w:marLeft w:val="480"/>
          <w:marRight w:val="0"/>
          <w:marTop w:val="0"/>
          <w:marBottom w:val="0"/>
          <w:divBdr>
            <w:top w:val="none" w:sz="0" w:space="0" w:color="auto"/>
            <w:left w:val="none" w:sz="0" w:space="0" w:color="auto"/>
            <w:bottom w:val="none" w:sz="0" w:space="0" w:color="auto"/>
            <w:right w:val="none" w:sz="0" w:space="0" w:color="auto"/>
          </w:divBdr>
        </w:div>
        <w:div w:id="965425510">
          <w:marLeft w:val="480"/>
          <w:marRight w:val="0"/>
          <w:marTop w:val="0"/>
          <w:marBottom w:val="0"/>
          <w:divBdr>
            <w:top w:val="none" w:sz="0" w:space="0" w:color="auto"/>
            <w:left w:val="none" w:sz="0" w:space="0" w:color="auto"/>
            <w:bottom w:val="none" w:sz="0" w:space="0" w:color="auto"/>
            <w:right w:val="none" w:sz="0" w:space="0" w:color="auto"/>
          </w:divBdr>
        </w:div>
        <w:div w:id="382369585">
          <w:marLeft w:val="480"/>
          <w:marRight w:val="0"/>
          <w:marTop w:val="0"/>
          <w:marBottom w:val="0"/>
          <w:divBdr>
            <w:top w:val="none" w:sz="0" w:space="0" w:color="auto"/>
            <w:left w:val="none" w:sz="0" w:space="0" w:color="auto"/>
            <w:bottom w:val="none" w:sz="0" w:space="0" w:color="auto"/>
            <w:right w:val="none" w:sz="0" w:space="0" w:color="auto"/>
          </w:divBdr>
        </w:div>
        <w:div w:id="868034407">
          <w:marLeft w:val="480"/>
          <w:marRight w:val="0"/>
          <w:marTop w:val="0"/>
          <w:marBottom w:val="0"/>
          <w:divBdr>
            <w:top w:val="none" w:sz="0" w:space="0" w:color="auto"/>
            <w:left w:val="none" w:sz="0" w:space="0" w:color="auto"/>
            <w:bottom w:val="none" w:sz="0" w:space="0" w:color="auto"/>
            <w:right w:val="none" w:sz="0" w:space="0" w:color="auto"/>
          </w:divBdr>
        </w:div>
        <w:div w:id="650601204">
          <w:marLeft w:val="480"/>
          <w:marRight w:val="0"/>
          <w:marTop w:val="0"/>
          <w:marBottom w:val="0"/>
          <w:divBdr>
            <w:top w:val="none" w:sz="0" w:space="0" w:color="auto"/>
            <w:left w:val="none" w:sz="0" w:space="0" w:color="auto"/>
            <w:bottom w:val="none" w:sz="0" w:space="0" w:color="auto"/>
            <w:right w:val="none" w:sz="0" w:space="0" w:color="auto"/>
          </w:divBdr>
        </w:div>
        <w:div w:id="1120415815">
          <w:marLeft w:val="480"/>
          <w:marRight w:val="0"/>
          <w:marTop w:val="0"/>
          <w:marBottom w:val="0"/>
          <w:divBdr>
            <w:top w:val="none" w:sz="0" w:space="0" w:color="auto"/>
            <w:left w:val="none" w:sz="0" w:space="0" w:color="auto"/>
            <w:bottom w:val="none" w:sz="0" w:space="0" w:color="auto"/>
            <w:right w:val="none" w:sz="0" w:space="0" w:color="auto"/>
          </w:divBdr>
        </w:div>
        <w:div w:id="978337475">
          <w:marLeft w:val="480"/>
          <w:marRight w:val="0"/>
          <w:marTop w:val="0"/>
          <w:marBottom w:val="0"/>
          <w:divBdr>
            <w:top w:val="none" w:sz="0" w:space="0" w:color="auto"/>
            <w:left w:val="none" w:sz="0" w:space="0" w:color="auto"/>
            <w:bottom w:val="none" w:sz="0" w:space="0" w:color="auto"/>
            <w:right w:val="none" w:sz="0" w:space="0" w:color="auto"/>
          </w:divBdr>
        </w:div>
        <w:div w:id="1692494385">
          <w:marLeft w:val="480"/>
          <w:marRight w:val="0"/>
          <w:marTop w:val="0"/>
          <w:marBottom w:val="0"/>
          <w:divBdr>
            <w:top w:val="none" w:sz="0" w:space="0" w:color="auto"/>
            <w:left w:val="none" w:sz="0" w:space="0" w:color="auto"/>
            <w:bottom w:val="none" w:sz="0" w:space="0" w:color="auto"/>
            <w:right w:val="none" w:sz="0" w:space="0" w:color="auto"/>
          </w:divBdr>
        </w:div>
        <w:div w:id="2108765971">
          <w:marLeft w:val="480"/>
          <w:marRight w:val="0"/>
          <w:marTop w:val="0"/>
          <w:marBottom w:val="0"/>
          <w:divBdr>
            <w:top w:val="none" w:sz="0" w:space="0" w:color="auto"/>
            <w:left w:val="none" w:sz="0" w:space="0" w:color="auto"/>
            <w:bottom w:val="none" w:sz="0" w:space="0" w:color="auto"/>
            <w:right w:val="none" w:sz="0" w:space="0" w:color="auto"/>
          </w:divBdr>
        </w:div>
        <w:div w:id="2053387095">
          <w:marLeft w:val="480"/>
          <w:marRight w:val="0"/>
          <w:marTop w:val="0"/>
          <w:marBottom w:val="0"/>
          <w:divBdr>
            <w:top w:val="none" w:sz="0" w:space="0" w:color="auto"/>
            <w:left w:val="none" w:sz="0" w:space="0" w:color="auto"/>
            <w:bottom w:val="none" w:sz="0" w:space="0" w:color="auto"/>
            <w:right w:val="none" w:sz="0" w:space="0" w:color="auto"/>
          </w:divBdr>
        </w:div>
        <w:div w:id="617222958">
          <w:marLeft w:val="480"/>
          <w:marRight w:val="0"/>
          <w:marTop w:val="0"/>
          <w:marBottom w:val="0"/>
          <w:divBdr>
            <w:top w:val="none" w:sz="0" w:space="0" w:color="auto"/>
            <w:left w:val="none" w:sz="0" w:space="0" w:color="auto"/>
            <w:bottom w:val="none" w:sz="0" w:space="0" w:color="auto"/>
            <w:right w:val="none" w:sz="0" w:space="0" w:color="auto"/>
          </w:divBdr>
        </w:div>
        <w:div w:id="1421171514">
          <w:marLeft w:val="480"/>
          <w:marRight w:val="0"/>
          <w:marTop w:val="0"/>
          <w:marBottom w:val="0"/>
          <w:divBdr>
            <w:top w:val="none" w:sz="0" w:space="0" w:color="auto"/>
            <w:left w:val="none" w:sz="0" w:space="0" w:color="auto"/>
            <w:bottom w:val="none" w:sz="0" w:space="0" w:color="auto"/>
            <w:right w:val="none" w:sz="0" w:space="0" w:color="auto"/>
          </w:divBdr>
        </w:div>
        <w:div w:id="1937014705">
          <w:marLeft w:val="480"/>
          <w:marRight w:val="0"/>
          <w:marTop w:val="0"/>
          <w:marBottom w:val="0"/>
          <w:divBdr>
            <w:top w:val="none" w:sz="0" w:space="0" w:color="auto"/>
            <w:left w:val="none" w:sz="0" w:space="0" w:color="auto"/>
            <w:bottom w:val="none" w:sz="0" w:space="0" w:color="auto"/>
            <w:right w:val="none" w:sz="0" w:space="0" w:color="auto"/>
          </w:divBdr>
        </w:div>
        <w:div w:id="1282569048">
          <w:marLeft w:val="480"/>
          <w:marRight w:val="0"/>
          <w:marTop w:val="0"/>
          <w:marBottom w:val="0"/>
          <w:divBdr>
            <w:top w:val="none" w:sz="0" w:space="0" w:color="auto"/>
            <w:left w:val="none" w:sz="0" w:space="0" w:color="auto"/>
            <w:bottom w:val="none" w:sz="0" w:space="0" w:color="auto"/>
            <w:right w:val="none" w:sz="0" w:space="0" w:color="auto"/>
          </w:divBdr>
        </w:div>
        <w:div w:id="689457270">
          <w:marLeft w:val="480"/>
          <w:marRight w:val="0"/>
          <w:marTop w:val="0"/>
          <w:marBottom w:val="0"/>
          <w:divBdr>
            <w:top w:val="none" w:sz="0" w:space="0" w:color="auto"/>
            <w:left w:val="none" w:sz="0" w:space="0" w:color="auto"/>
            <w:bottom w:val="none" w:sz="0" w:space="0" w:color="auto"/>
            <w:right w:val="none" w:sz="0" w:space="0" w:color="auto"/>
          </w:divBdr>
        </w:div>
        <w:div w:id="2000232926">
          <w:marLeft w:val="480"/>
          <w:marRight w:val="0"/>
          <w:marTop w:val="0"/>
          <w:marBottom w:val="0"/>
          <w:divBdr>
            <w:top w:val="none" w:sz="0" w:space="0" w:color="auto"/>
            <w:left w:val="none" w:sz="0" w:space="0" w:color="auto"/>
            <w:bottom w:val="none" w:sz="0" w:space="0" w:color="auto"/>
            <w:right w:val="none" w:sz="0" w:space="0" w:color="auto"/>
          </w:divBdr>
        </w:div>
        <w:div w:id="1173498210">
          <w:marLeft w:val="480"/>
          <w:marRight w:val="0"/>
          <w:marTop w:val="0"/>
          <w:marBottom w:val="0"/>
          <w:divBdr>
            <w:top w:val="none" w:sz="0" w:space="0" w:color="auto"/>
            <w:left w:val="none" w:sz="0" w:space="0" w:color="auto"/>
            <w:bottom w:val="none" w:sz="0" w:space="0" w:color="auto"/>
            <w:right w:val="none" w:sz="0" w:space="0" w:color="auto"/>
          </w:divBdr>
        </w:div>
        <w:div w:id="929656406">
          <w:marLeft w:val="480"/>
          <w:marRight w:val="0"/>
          <w:marTop w:val="0"/>
          <w:marBottom w:val="0"/>
          <w:divBdr>
            <w:top w:val="none" w:sz="0" w:space="0" w:color="auto"/>
            <w:left w:val="none" w:sz="0" w:space="0" w:color="auto"/>
            <w:bottom w:val="none" w:sz="0" w:space="0" w:color="auto"/>
            <w:right w:val="none" w:sz="0" w:space="0" w:color="auto"/>
          </w:divBdr>
        </w:div>
      </w:divsChild>
    </w:div>
    <w:div w:id="141849768">
      <w:bodyDiv w:val="1"/>
      <w:marLeft w:val="0"/>
      <w:marRight w:val="0"/>
      <w:marTop w:val="0"/>
      <w:marBottom w:val="0"/>
      <w:divBdr>
        <w:top w:val="none" w:sz="0" w:space="0" w:color="auto"/>
        <w:left w:val="none" w:sz="0" w:space="0" w:color="auto"/>
        <w:bottom w:val="none" w:sz="0" w:space="0" w:color="auto"/>
        <w:right w:val="none" w:sz="0" w:space="0" w:color="auto"/>
      </w:divBdr>
    </w:div>
    <w:div w:id="141969525">
      <w:bodyDiv w:val="1"/>
      <w:marLeft w:val="0"/>
      <w:marRight w:val="0"/>
      <w:marTop w:val="0"/>
      <w:marBottom w:val="0"/>
      <w:divBdr>
        <w:top w:val="none" w:sz="0" w:space="0" w:color="auto"/>
        <w:left w:val="none" w:sz="0" w:space="0" w:color="auto"/>
        <w:bottom w:val="none" w:sz="0" w:space="0" w:color="auto"/>
        <w:right w:val="none" w:sz="0" w:space="0" w:color="auto"/>
      </w:divBdr>
    </w:div>
    <w:div w:id="149947491">
      <w:bodyDiv w:val="1"/>
      <w:marLeft w:val="0"/>
      <w:marRight w:val="0"/>
      <w:marTop w:val="0"/>
      <w:marBottom w:val="0"/>
      <w:divBdr>
        <w:top w:val="none" w:sz="0" w:space="0" w:color="auto"/>
        <w:left w:val="none" w:sz="0" w:space="0" w:color="auto"/>
        <w:bottom w:val="none" w:sz="0" w:space="0" w:color="auto"/>
        <w:right w:val="none" w:sz="0" w:space="0" w:color="auto"/>
      </w:divBdr>
    </w:div>
    <w:div w:id="150416285">
      <w:bodyDiv w:val="1"/>
      <w:marLeft w:val="0"/>
      <w:marRight w:val="0"/>
      <w:marTop w:val="0"/>
      <w:marBottom w:val="0"/>
      <w:divBdr>
        <w:top w:val="none" w:sz="0" w:space="0" w:color="auto"/>
        <w:left w:val="none" w:sz="0" w:space="0" w:color="auto"/>
        <w:bottom w:val="none" w:sz="0" w:space="0" w:color="auto"/>
        <w:right w:val="none" w:sz="0" w:space="0" w:color="auto"/>
      </w:divBdr>
    </w:div>
    <w:div w:id="150946801">
      <w:bodyDiv w:val="1"/>
      <w:marLeft w:val="0"/>
      <w:marRight w:val="0"/>
      <w:marTop w:val="0"/>
      <w:marBottom w:val="0"/>
      <w:divBdr>
        <w:top w:val="none" w:sz="0" w:space="0" w:color="auto"/>
        <w:left w:val="none" w:sz="0" w:space="0" w:color="auto"/>
        <w:bottom w:val="none" w:sz="0" w:space="0" w:color="auto"/>
        <w:right w:val="none" w:sz="0" w:space="0" w:color="auto"/>
      </w:divBdr>
    </w:div>
    <w:div w:id="150948634">
      <w:bodyDiv w:val="1"/>
      <w:marLeft w:val="0"/>
      <w:marRight w:val="0"/>
      <w:marTop w:val="0"/>
      <w:marBottom w:val="0"/>
      <w:divBdr>
        <w:top w:val="none" w:sz="0" w:space="0" w:color="auto"/>
        <w:left w:val="none" w:sz="0" w:space="0" w:color="auto"/>
        <w:bottom w:val="none" w:sz="0" w:space="0" w:color="auto"/>
        <w:right w:val="none" w:sz="0" w:space="0" w:color="auto"/>
      </w:divBdr>
    </w:div>
    <w:div w:id="151143118">
      <w:bodyDiv w:val="1"/>
      <w:marLeft w:val="0"/>
      <w:marRight w:val="0"/>
      <w:marTop w:val="0"/>
      <w:marBottom w:val="0"/>
      <w:divBdr>
        <w:top w:val="none" w:sz="0" w:space="0" w:color="auto"/>
        <w:left w:val="none" w:sz="0" w:space="0" w:color="auto"/>
        <w:bottom w:val="none" w:sz="0" w:space="0" w:color="auto"/>
        <w:right w:val="none" w:sz="0" w:space="0" w:color="auto"/>
      </w:divBdr>
    </w:div>
    <w:div w:id="154421346">
      <w:bodyDiv w:val="1"/>
      <w:marLeft w:val="0"/>
      <w:marRight w:val="0"/>
      <w:marTop w:val="0"/>
      <w:marBottom w:val="0"/>
      <w:divBdr>
        <w:top w:val="none" w:sz="0" w:space="0" w:color="auto"/>
        <w:left w:val="none" w:sz="0" w:space="0" w:color="auto"/>
        <w:bottom w:val="none" w:sz="0" w:space="0" w:color="auto"/>
        <w:right w:val="none" w:sz="0" w:space="0" w:color="auto"/>
      </w:divBdr>
      <w:divsChild>
        <w:div w:id="61609274">
          <w:marLeft w:val="480"/>
          <w:marRight w:val="0"/>
          <w:marTop w:val="0"/>
          <w:marBottom w:val="0"/>
          <w:divBdr>
            <w:top w:val="none" w:sz="0" w:space="0" w:color="auto"/>
            <w:left w:val="none" w:sz="0" w:space="0" w:color="auto"/>
            <w:bottom w:val="none" w:sz="0" w:space="0" w:color="auto"/>
            <w:right w:val="none" w:sz="0" w:space="0" w:color="auto"/>
          </w:divBdr>
        </w:div>
        <w:div w:id="1414551376">
          <w:marLeft w:val="480"/>
          <w:marRight w:val="0"/>
          <w:marTop w:val="0"/>
          <w:marBottom w:val="0"/>
          <w:divBdr>
            <w:top w:val="none" w:sz="0" w:space="0" w:color="auto"/>
            <w:left w:val="none" w:sz="0" w:space="0" w:color="auto"/>
            <w:bottom w:val="none" w:sz="0" w:space="0" w:color="auto"/>
            <w:right w:val="none" w:sz="0" w:space="0" w:color="auto"/>
          </w:divBdr>
        </w:div>
        <w:div w:id="1256938997">
          <w:marLeft w:val="480"/>
          <w:marRight w:val="0"/>
          <w:marTop w:val="0"/>
          <w:marBottom w:val="0"/>
          <w:divBdr>
            <w:top w:val="none" w:sz="0" w:space="0" w:color="auto"/>
            <w:left w:val="none" w:sz="0" w:space="0" w:color="auto"/>
            <w:bottom w:val="none" w:sz="0" w:space="0" w:color="auto"/>
            <w:right w:val="none" w:sz="0" w:space="0" w:color="auto"/>
          </w:divBdr>
        </w:div>
        <w:div w:id="552811504">
          <w:marLeft w:val="480"/>
          <w:marRight w:val="0"/>
          <w:marTop w:val="0"/>
          <w:marBottom w:val="0"/>
          <w:divBdr>
            <w:top w:val="none" w:sz="0" w:space="0" w:color="auto"/>
            <w:left w:val="none" w:sz="0" w:space="0" w:color="auto"/>
            <w:bottom w:val="none" w:sz="0" w:space="0" w:color="auto"/>
            <w:right w:val="none" w:sz="0" w:space="0" w:color="auto"/>
          </w:divBdr>
        </w:div>
        <w:div w:id="306320386">
          <w:marLeft w:val="480"/>
          <w:marRight w:val="0"/>
          <w:marTop w:val="0"/>
          <w:marBottom w:val="0"/>
          <w:divBdr>
            <w:top w:val="none" w:sz="0" w:space="0" w:color="auto"/>
            <w:left w:val="none" w:sz="0" w:space="0" w:color="auto"/>
            <w:bottom w:val="none" w:sz="0" w:space="0" w:color="auto"/>
            <w:right w:val="none" w:sz="0" w:space="0" w:color="auto"/>
          </w:divBdr>
        </w:div>
        <w:div w:id="787357666">
          <w:marLeft w:val="480"/>
          <w:marRight w:val="0"/>
          <w:marTop w:val="0"/>
          <w:marBottom w:val="0"/>
          <w:divBdr>
            <w:top w:val="none" w:sz="0" w:space="0" w:color="auto"/>
            <w:left w:val="none" w:sz="0" w:space="0" w:color="auto"/>
            <w:bottom w:val="none" w:sz="0" w:space="0" w:color="auto"/>
            <w:right w:val="none" w:sz="0" w:space="0" w:color="auto"/>
          </w:divBdr>
        </w:div>
        <w:div w:id="991983830">
          <w:marLeft w:val="480"/>
          <w:marRight w:val="0"/>
          <w:marTop w:val="0"/>
          <w:marBottom w:val="0"/>
          <w:divBdr>
            <w:top w:val="none" w:sz="0" w:space="0" w:color="auto"/>
            <w:left w:val="none" w:sz="0" w:space="0" w:color="auto"/>
            <w:bottom w:val="none" w:sz="0" w:space="0" w:color="auto"/>
            <w:right w:val="none" w:sz="0" w:space="0" w:color="auto"/>
          </w:divBdr>
        </w:div>
        <w:div w:id="1535540803">
          <w:marLeft w:val="480"/>
          <w:marRight w:val="0"/>
          <w:marTop w:val="0"/>
          <w:marBottom w:val="0"/>
          <w:divBdr>
            <w:top w:val="none" w:sz="0" w:space="0" w:color="auto"/>
            <w:left w:val="none" w:sz="0" w:space="0" w:color="auto"/>
            <w:bottom w:val="none" w:sz="0" w:space="0" w:color="auto"/>
            <w:right w:val="none" w:sz="0" w:space="0" w:color="auto"/>
          </w:divBdr>
        </w:div>
        <w:div w:id="16394014">
          <w:marLeft w:val="480"/>
          <w:marRight w:val="0"/>
          <w:marTop w:val="0"/>
          <w:marBottom w:val="0"/>
          <w:divBdr>
            <w:top w:val="none" w:sz="0" w:space="0" w:color="auto"/>
            <w:left w:val="none" w:sz="0" w:space="0" w:color="auto"/>
            <w:bottom w:val="none" w:sz="0" w:space="0" w:color="auto"/>
            <w:right w:val="none" w:sz="0" w:space="0" w:color="auto"/>
          </w:divBdr>
        </w:div>
        <w:div w:id="1113284618">
          <w:marLeft w:val="480"/>
          <w:marRight w:val="0"/>
          <w:marTop w:val="0"/>
          <w:marBottom w:val="0"/>
          <w:divBdr>
            <w:top w:val="none" w:sz="0" w:space="0" w:color="auto"/>
            <w:left w:val="none" w:sz="0" w:space="0" w:color="auto"/>
            <w:bottom w:val="none" w:sz="0" w:space="0" w:color="auto"/>
            <w:right w:val="none" w:sz="0" w:space="0" w:color="auto"/>
          </w:divBdr>
        </w:div>
        <w:div w:id="262958034">
          <w:marLeft w:val="480"/>
          <w:marRight w:val="0"/>
          <w:marTop w:val="0"/>
          <w:marBottom w:val="0"/>
          <w:divBdr>
            <w:top w:val="none" w:sz="0" w:space="0" w:color="auto"/>
            <w:left w:val="none" w:sz="0" w:space="0" w:color="auto"/>
            <w:bottom w:val="none" w:sz="0" w:space="0" w:color="auto"/>
            <w:right w:val="none" w:sz="0" w:space="0" w:color="auto"/>
          </w:divBdr>
        </w:div>
        <w:div w:id="200290316">
          <w:marLeft w:val="480"/>
          <w:marRight w:val="0"/>
          <w:marTop w:val="0"/>
          <w:marBottom w:val="0"/>
          <w:divBdr>
            <w:top w:val="none" w:sz="0" w:space="0" w:color="auto"/>
            <w:left w:val="none" w:sz="0" w:space="0" w:color="auto"/>
            <w:bottom w:val="none" w:sz="0" w:space="0" w:color="auto"/>
            <w:right w:val="none" w:sz="0" w:space="0" w:color="auto"/>
          </w:divBdr>
        </w:div>
        <w:div w:id="1083573283">
          <w:marLeft w:val="480"/>
          <w:marRight w:val="0"/>
          <w:marTop w:val="0"/>
          <w:marBottom w:val="0"/>
          <w:divBdr>
            <w:top w:val="none" w:sz="0" w:space="0" w:color="auto"/>
            <w:left w:val="none" w:sz="0" w:space="0" w:color="auto"/>
            <w:bottom w:val="none" w:sz="0" w:space="0" w:color="auto"/>
            <w:right w:val="none" w:sz="0" w:space="0" w:color="auto"/>
          </w:divBdr>
        </w:div>
        <w:div w:id="1067993791">
          <w:marLeft w:val="480"/>
          <w:marRight w:val="0"/>
          <w:marTop w:val="0"/>
          <w:marBottom w:val="0"/>
          <w:divBdr>
            <w:top w:val="none" w:sz="0" w:space="0" w:color="auto"/>
            <w:left w:val="none" w:sz="0" w:space="0" w:color="auto"/>
            <w:bottom w:val="none" w:sz="0" w:space="0" w:color="auto"/>
            <w:right w:val="none" w:sz="0" w:space="0" w:color="auto"/>
          </w:divBdr>
        </w:div>
        <w:div w:id="707685134">
          <w:marLeft w:val="480"/>
          <w:marRight w:val="0"/>
          <w:marTop w:val="0"/>
          <w:marBottom w:val="0"/>
          <w:divBdr>
            <w:top w:val="none" w:sz="0" w:space="0" w:color="auto"/>
            <w:left w:val="none" w:sz="0" w:space="0" w:color="auto"/>
            <w:bottom w:val="none" w:sz="0" w:space="0" w:color="auto"/>
            <w:right w:val="none" w:sz="0" w:space="0" w:color="auto"/>
          </w:divBdr>
        </w:div>
        <w:div w:id="532495410">
          <w:marLeft w:val="480"/>
          <w:marRight w:val="0"/>
          <w:marTop w:val="0"/>
          <w:marBottom w:val="0"/>
          <w:divBdr>
            <w:top w:val="none" w:sz="0" w:space="0" w:color="auto"/>
            <w:left w:val="none" w:sz="0" w:space="0" w:color="auto"/>
            <w:bottom w:val="none" w:sz="0" w:space="0" w:color="auto"/>
            <w:right w:val="none" w:sz="0" w:space="0" w:color="auto"/>
          </w:divBdr>
        </w:div>
        <w:div w:id="1962102495">
          <w:marLeft w:val="480"/>
          <w:marRight w:val="0"/>
          <w:marTop w:val="0"/>
          <w:marBottom w:val="0"/>
          <w:divBdr>
            <w:top w:val="none" w:sz="0" w:space="0" w:color="auto"/>
            <w:left w:val="none" w:sz="0" w:space="0" w:color="auto"/>
            <w:bottom w:val="none" w:sz="0" w:space="0" w:color="auto"/>
            <w:right w:val="none" w:sz="0" w:space="0" w:color="auto"/>
          </w:divBdr>
        </w:div>
        <w:div w:id="1377000332">
          <w:marLeft w:val="480"/>
          <w:marRight w:val="0"/>
          <w:marTop w:val="0"/>
          <w:marBottom w:val="0"/>
          <w:divBdr>
            <w:top w:val="none" w:sz="0" w:space="0" w:color="auto"/>
            <w:left w:val="none" w:sz="0" w:space="0" w:color="auto"/>
            <w:bottom w:val="none" w:sz="0" w:space="0" w:color="auto"/>
            <w:right w:val="none" w:sz="0" w:space="0" w:color="auto"/>
          </w:divBdr>
        </w:div>
        <w:div w:id="877550510">
          <w:marLeft w:val="480"/>
          <w:marRight w:val="0"/>
          <w:marTop w:val="0"/>
          <w:marBottom w:val="0"/>
          <w:divBdr>
            <w:top w:val="none" w:sz="0" w:space="0" w:color="auto"/>
            <w:left w:val="none" w:sz="0" w:space="0" w:color="auto"/>
            <w:bottom w:val="none" w:sz="0" w:space="0" w:color="auto"/>
            <w:right w:val="none" w:sz="0" w:space="0" w:color="auto"/>
          </w:divBdr>
        </w:div>
        <w:div w:id="1010136087">
          <w:marLeft w:val="480"/>
          <w:marRight w:val="0"/>
          <w:marTop w:val="0"/>
          <w:marBottom w:val="0"/>
          <w:divBdr>
            <w:top w:val="none" w:sz="0" w:space="0" w:color="auto"/>
            <w:left w:val="none" w:sz="0" w:space="0" w:color="auto"/>
            <w:bottom w:val="none" w:sz="0" w:space="0" w:color="auto"/>
            <w:right w:val="none" w:sz="0" w:space="0" w:color="auto"/>
          </w:divBdr>
        </w:div>
        <w:div w:id="1235242913">
          <w:marLeft w:val="480"/>
          <w:marRight w:val="0"/>
          <w:marTop w:val="0"/>
          <w:marBottom w:val="0"/>
          <w:divBdr>
            <w:top w:val="none" w:sz="0" w:space="0" w:color="auto"/>
            <w:left w:val="none" w:sz="0" w:space="0" w:color="auto"/>
            <w:bottom w:val="none" w:sz="0" w:space="0" w:color="auto"/>
            <w:right w:val="none" w:sz="0" w:space="0" w:color="auto"/>
          </w:divBdr>
        </w:div>
        <w:div w:id="1878469740">
          <w:marLeft w:val="480"/>
          <w:marRight w:val="0"/>
          <w:marTop w:val="0"/>
          <w:marBottom w:val="0"/>
          <w:divBdr>
            <w:top w:val="none" w:sz="0" w:space="0" w:color="auto"/>
            <w:left w:val="none" w:sz="0" w:space="0" w:color="auto"/>
            <w:bottom w:val="none" w:sz="0" w:space="0" w:color="auto"/>
            <w:right w:val="none" w:sz="0" w:space="0" w:color="auto"/>
          </w:divBdr>
        </w:div>
        <w:div w:id="1250772420">
          <w:marLeft w:val="480"/>
          <w:marRight w:val="0"/>
          <w:marTop w:val="0"/>
          <w:marBottom w:val="0"/>
          <w:divBdr>
            <w:top w:val="none" w:sz="0" w:space="0" w:color="auto"/>
            <w:left w:val="none" w:sz="0" w:space="0" w:color="auto"/>
            <w:bottom w:val="none" w:sz="0" w:space="0" w:color="auto"/>
            <w:right w:val="none" w:sz="0" w:space="0" w:color="auto"/>
          </w:divBdr>
        </w:div>
        <w:div w:id="59598666">
          <w:marLeft w:val="480"/>
          <w:marRight w:val="0"/>
          <w:marTop w:val="0"/>
          <w:marBottom w:val="0"/>
          <w:divBdr>
            <w:top w:val="none" w:sz="0" w:space="0" w:color="auto"/>
            <w:left w:val="none" w:sz="0" w:space="0" w:color="auto"/>
            <w:bottom w:val="none" w:sz="0" w:space="0" w:color="auto"/>
            <w:right w:val="none" w:sz="0" w:space="0" w:color="auto"/>
          </w:divBdr>
        </w:div>
        <w:div w:id="405036212">
          <w:marLeft w:val="480"/>
          <w:marRight w:val="0"/>
          <w:marTop w:val="0"/>
          <w:marBottom w:val="0"/>
          <w:divBdr>
            <w:top w:val="none" w:sz="0" w:space="0" w:color="auto"/>
            <w:left w:val="none" w:sz="0" w:space="0" w:color="auto"/>
            <w:bottom w:val="none" w:sz="0" w:space="0" w:color="auto"/>
            <w:right w:val="none" w:sz="0" w:space="0" w:color="auto"/>
          </w:divBdr>
        </w:div>
        <w:div w:id="16129444">
          <w:marLeft w:val="480"/>
          <w:marRight w:val="0"/>
          <w:marTop w:val="0"/>
          <w:marBottom w:val="0"/>
          <w:divBdr>
            <w:top w:val="none" w:sz="0" w:space="0" w:color="auto"/>
            <w:left w:val="none" w:sz="0" w:space="0" w:color="auto"/>
            <w:bottom w:val="none" w:sz="0" w:space="0" w:color="auto"/>
            <w:right w:val="none" w:sz="0" w:space="0" w:color="auto"/>
          </w:divBdr>
        </w:div>
        <w:div w:id="534847791">
          <w:marLeft w:val="480"/>
          <w:marRight w:val="0"/>
          <w:marTop w:val="0"/>
          <w:marBottom w:val="0"/>
          <w:divBdr>
            <w:top w:val="none" w:sz="0" w:space="0" w:color="auto"/>
            <w:left w:val="none" w:sz="0" w:space="0" w:color="auto"/>
            <w:bottom w:val="none" w:sz="0" w:space="0" w:color="auto"/>
            <w:right w:val="none" w:sz="0" w:space="0" w:color="auto"/>
          </w:divBdr>
        </w:div>
        <w:div w:id="554971339">
          <w:marLeft w:val="480"/>
          <w:marRight w:val="0"/>
          <w:marTop w:val="0"/>
          <w:marBottom w:val="0"/>
          <w:divBdr>
            <w:top w:val="none" w:sz="0" w:space="0" w:color="auto"/>
            <w:left w:val="none" w:sz="0" w:space="0" w:color="auto"/>
            <w:bottom w:val="none" w:sz="0" w:space="0" w:color="auto"/>
            <w:right w:val="none" w:sz="0" w:space="0" w:color="auto"/>
          </w:divBdr>
        </w:div>
        <w:div w:id="1639533819">
          <w:marLeft w:val="480"/>
          <w:marRight w:val="0"/>
          <w:marTop w:val="0"/>
          <w:marBottom w:val="0"/>
          <w:divBdr>
            <w:top w:val="none" w:sz="0" w:space="0" w:color="auto"/>
            <w:left w:val="none" w:sz="0" w:space="0" w:color="auto"/>
            <w:bottom w:val="none" w:sz="0" w:space="0" w:color="auto"/>
            <w:right w:val="none" w:sz="0" w:space="0" w:color="auto"/>
          </w:divBdr>
        </w:div>
        <w:div w:id="1724059866">
          <w:marLeft w:val="480"/>
          <w:marRight w:val="0"/>
          <w:marTop w:val="0"/>
          <w:marBottom w:val="0"/>
          <w:divBdr>
            <w:top w:val="none" w:sz="0" w:space="0" w:color="auto"/>
            <w:left w:val="none" w:sz="0" w:space="0" w:color="auto"/>
            <w:bottom w:val="none" w:sz="0" w:space="0" w:color="auto"/>
            <w:right w:val="none" w:sz="0" w:space="0" w:color="auto"/>
          </w:divBdr>
        </w:div>
        <w:div w:id="198980877">
          <w:marLeft w:val="480"/>
          <w:marRight w:val="0"/>
          <w:marTop w:val="0"/>
          <w:marBottom w:val="0"/>
          <w:divBdr>
            <w:top w:val="none" w:sz="0" w:space="0" w:color="auto"/>
            <w:left w:val="none" w:sz="0" w:space="0" w:color="auto"/>
            <w:bottom w:val="none" w:sz="0" w:space="0" w:color="auto"/>
            <w:right w:val="none" w:sz="0" w:space="0" w:color="auto"/>
          </w:divBdr>
        </w:div>
        <w:div w:id="1212959674">
          <w:marLeft w:val="480"/>
          <w:marRight w:val="0"/>
          <w:marTop w:val="0"/>
          <w:marBottom w:val="0"/>
          <w:divBdr>
            <w:top w:val="none" w:sz="0" w:space="0" w:color="auto"/>
            <w:left w:val="none" w:sz="0" w:space="0" w:color="auto"/>
            <w:bottom w:val="none" w:sz="0" w:space="0" w:color="auto"/>
            <w:right w:val="none" w:sz="0" w:space="0" w:color="auto"/>
          </w:divBdr>
        </w:div>
        <w:div w:id="818964500">
          <w:marLeft w:val="480"/>
          <w:marRight w:val="0"/>
          <w:marTop w:val="0"/>
          <w:marBottom w:val="0"/>
          <w:divBdr>
            <w:top w:val="none" w:sz="0" w:space="0" w:color="auto"/>
            <w:left w:val="none" w:sz="0" w:space="0" w:color="auto"/>
            <w:bottom w:val="none" w:sz="0" w:space="0" w:color="auto"/>
            <w:right w:val="none" w:sz="0" w:space="0" w:color="auto"/>
          </w:divBdr>
        </w:div>
        <w:div w:id="1895121490">
          <w:marLeft w:val="480"/>
          <w:marRight w:val="0"/>
          <w:marTop w:val="0"/>
          <w:marBottom w:val="0"/>
          <w:divBdr>
            <w:top w:val="none" w:sz="0" w:space="0" w:color="auto"/>
            <w:left w:val="none" w:sz="0" w:space="0" w:color="auto"/>
            <w:bottom w:val="none" w:sz="0" w:space="0" w:color="auto"/>
            <w:right w:val="none" w:sz="0" w:space="0" w:color="auto"/>
          </w:divBdr>
        </w:div>
        <w:div w:id="1794447082">
          <w:marLeft w:val="480"/>
          <w:marRight w:val="0"/>
          <w:marTop w:val="0"/>
          <w:marBottom w:val="0"/>
          <w:divBdr>
            <w:top w:val="none" w:sz="0" w:space="0" w:color="auto"/>
            <w:left w:val="none" w:sz="0" w:space="0" w:color="auto"/>
            <w:bottom w:val="none" w:sz="0" w:space="0" w:color="auto"/>
            <w:right w:val="none" w:sz="0" w:space="0" w:color="auto"/>
          </w:divBdr>
        </w:div>
        <w:div w:id="588078687">
          <w:marLeft w:val="480"/>
          <w:marRight w:val="0"/>
          <w:marTop w:val="0"/>
          <w:marBottom w:val="0"/>
          <w:divBdr>
            <w:top w:val="none" w:sz="0" w:space="0" w:color="auto"/>
            <w:left w:val="none" w:sz="0" w:space="0" w:color="auto"/>
            <w:bottom w:val="none" w:sz="0" w:space="0" w:color="auto"/>
            <w:right w:val="none" w:sz="0" w:space="0" w:color="auto"/>
          </w:divBdr>
        </w:div>
        <w:div w:id="2040154408">
          <w:marLeft w:val="480"/>
          <w:marRight w:val="0"/>
          <w:marTop w:val="0"/>
          <w:marBottom w:val="0"/>
          <w:divBdr>
            <w:top w:val="none" w:sz="0" w:space="0" w:color="auto"/>
            <w:left w:val="none" w:sz="0" w:space="0" w:color="auto"/>
            <w:bottom w:val="none" w:sz="0" w:space="0" w:color="auto"/>
            <w:right w:val="none" w:sz="0" w:space="0" w:color="auto"/>
          </w:divBdr>
        </w:div>
        <w:div w:id="416679299">
          <w:marLeft w:val="480"/>
          <w:marRight w:val="0"/>
          <w:marTop w:val="0"/>
          <w:marBottom w:val="0"/>
          <w:divBdr>
            <w:top w:val="none" w:sz="0" w:space="0" w:color="auto"/>
            <w:left w:val="none" w:sz="0" w:space="0" w:color="auto"/>
            <w:bottom w:val="none" w:sz="0" w:space="0" w:color="auto"/>
            <w:right w:val="none" w:sz="0" w:space="0" w:color="auto"/>
          </w:divBdr>
        </w:div>
        <w:div w:id="2105955142">
          <w:marLeft w:val="480"/>
          <w:marRight w:val="0"/>
          <w:marTop w:val="0"/>
          <w:marBottom w:val="0"/>
          <w:divBdr>
            <w:top w:val="none" w:sz="0" w:space="0" w:color="auto"/>
            <w:left w:val="none" w:sz="0" w:space="0" w:color="auto"/>
            <w:bottom w:val="none" w:sz="0" w:space="0" w:color="auto"/>
            <w:right w:val="none" w:sz="0" w:space="0" w:color="auto"/>
          </w:divBdr>
        </w:div>
        <w:div w:id="862742002">
          <w:marLeft w:val="480"/>
          <w:marRight w:val="0"/>
          <w:marTop w:val="0"/>
          <w:marBottom w:val="0"/>
          <w:divBdr>
            <w:top w:val="none" w:sz="0" w:space="0" w:color="auto"/>
            <w:left w:val="none" w:sz="0" w:space="0" w:color="auto"/>
            <w:bottom w:val="none" w:sz="0" w:space="0" w:color="auto"/>
            <w:right w:val="none" w:sz="0" w:space="0" w:color="auto"/>
          </w:divBdr>
        </w:div>
        <w:div w:id="159007943">
          <w:marLeft w:val="480"/>
          <w:marRight w:val="0"/>
          <w:marTop w:val="0"/>
          <w:marBottom w:val="0"/>
          <w:divBdr>
            <w:top w:val="none" w:sz="0" w:space="0" w:color="auto"/>
            <w:left w:val="none" w:sz="0" w:space="0" w:color="auto"/>
            <w:bottom w:val="none" w:sz="0" w:space="0" w:color="auto"/>
            <w:right w:val="none" w:sz="0" w:space="0" w:color="auto"/>
          </w:divBdr>
        </w:div>
        <w:div w:id="535656880">
          <w:marLeft w:val="480"/>
          <w:marRight w:val="0"/>
          <w:marTop w:val="0"/>
          <w:marBottom w:val="0"/>
          <w:divBdr>
            <w:top w:val="none" w:sz="0" w:space="0" w:color="auto"/>
            <w:left w:val="none" w:sz="0" w:space="0" w:color="auto"/>
            <w:bottom w:val="none" w:sz="0" w:space="0" w:color="auto"/>
            <w:right w:val="none" w:sz="0" w:space="0" w:color="auto"/>
          </w:divBdr>
        </w:div>
        <w:div w:id="111099457">
          <w:marLeft w:val="480"/>
          <w:marRight w:val="0"/>
          <w:marTop w:val="0"/>
          <w:marBottom w:val="0"/>
          <w:divBdr>
            <w:top w:val="none" w:sz="0" w:space="0" w:color="auto"/>
            <w:left w:val="none" w:sz="0" w:space="0" w:color="auto"/>
            <w:bottom w:val="none" w:sz="0" w:space="0" w:color="auto"/>
            <w:right w:val="none" w:sz="0" w:space="0" w:color="auto"/>
          </w:divBdr>
        </w:div>
        <w:div w:id="1550650203">
          <w:marLeft w:val="480"/>
          <w:marRight w:val="0"/>
          <w:marTop w:val="0"/>
          <w:marBottom w:val="0"/>
          <w:divBdr>
            <w:top w:val="none" w:sz="0" w:space="0" w:color="auto"/>
            <w:left w:val="none" w:sz="0" w:space="0" w:color="auto"/>
            <w:bottom w:val="none" w:sz="0" w:space="0" w:color="auto"/>
            <w:right w:val="none" w:sz="0" w:space="0" w:color="auto"/>
          </w:divBdr>
        </w:div>
        <w:div w:id="949162271">
          <w:marLeft w:val="480"/>
          <w:marRight w:val="0"/>
          <w:marTop w:val="0"/>
          <w:marBottom w:val="0"/>
          <w:divBdr>
            <w:top w:val="none" w:sz="0" w:space="0" w:color="auto"/>
            <w:left w:val="none" w:sz="0" w:space="0" w:color="auto"/>
            <w:bottom w:val="none" w:sz="0" w:space="0" w:color="auto"/>
            <w:right w:val="none" w:sz="0" w:space="0" w:color="auto"/>
          </w:divBdr>
        </w:div>
        <w:div w:id="1575554115">
          <w:marLeft w:val="480"/>
          <w:marRight w:val="0"/>
          <w:marTop w:val="0"/>
          <w:marBottom w:val="0"/>
          <w:divBdr>
            <w:top w:val="none" w:sz="0" w:space="0" w:color="auto"/>
            <w:left w:val="none" w:sz="0" w:space="0" w:color="auto"/>
            <w:bottom w:val="none" w:sz="0" w:space="0" w:color="auto"/>
            <w:right w:val="none" w:sz="0" w:space="0" w:color="auto"/>
          </w:divBdr>
        </w:div>
        <w:div w:id="1731537968">
          <w:marLeft w:val="480"/>
          <w:marRight w:val="0"/>
          <w:marTop w:val="0"/>
          <w:marBottom w:val="0"/>
          <w:divBdr>
            <w:top w:val="none" w:sz="0" w:space="0" w:color="auto"/>
            <w:left w:val="none" w:sz="0" w:space="0" w:color="auto"/>
            <w:bottom w:val="none" w:sz="0" w:space="0" w:color="auto"/>
            <w:right w:val="none" w:sz="0" w:space="0" w:color="auto"/>
          </w:divBdr>
        </w:div>
        <w:div w:id="1348142860">
          <w:marLeft w:val="480"/>
          <w:marRight w:val="0"/>
          <w:marTop w:val="0"/>
          <w:marBottom w:val="0"/>
          <w:divBdr>
            <w:top w:val="none" w:sz="0" w:space="0" w:color="auto"/>
            <w:left w:val="none" w:sz="0" w:space="0" w:color="auto"/>
            <w:bottom w:val="none" w:sz="0" w:space="0" w:color="auto"/>
            <w:right w:val="none" w:sz="0" w:space="0" w:color="auto"/>
          </w:divBdr>
        </w:div>
        <w:div w:id="1450706192">
          <w:marLeft w:val="480"/>
          <w:marRight w:val="0"/>
          <w:marTop w:val="0"/>
          <w:marBottom w:val="0"/>
          <w:divBdr>
            <w:top w:val="none" w:sz="0" w:space="0" w:color="auto"/>
            <w:left w:val="none" w:sz="0" w:space="0" w:color="auto"/>
            <w:bottom w:val="none" w:sz="0" w:space="0" w:color="auto"/>
            <w:right w:val="none" w:sz="0" w:space="0" w:color="auto"/>
          </w:divBdr>
        </w:div>
        <w:div w:id="1118600074">
          <w:marLeft w:val="480"/>
          <w:marRight w:val="0"/>
          <w:marTop w:val="0"/>
          <w:marBottom w:val="0"/>
          <w:divBdr>
            <w:top w:val="none" w:sz="0" w:space="0" w:color="auto"/>
            <w:left w:val="none" w:sz="0" w:space="0" w:color="auto"/>
            <w:bottom w:val="none" w:sz="0" w:space="0" w:color="auto"/>
            <w:right w:val="none" w:sz="0" w:space="0" w:color="auto"/>
          </w:divBdr>
        </w:div>
      </w:divsChild>
    </w:div>
    <w:div w:id="154535152">
      <w:bodyDiv w:val="1"/>
      <w:marLeft w:val="0"/>
      <w:marRight w:val="0"/>
      <w:marTop w:val="0"/>
      <w:marBottom w:val="0"/>
      <w:divBdr>
        <w:top w:val="none" w:sz="0" w:space="0" w:color="auto"/>
        <w:left w:val="none" w:sz="0" w:space="0" w:color="auto"/>
        <w:bottom w:val="none" w:sz="0" w:space="0" w:color="auto"/>
        <w:right w:val="none" w:sz="0" w:space="0" w:color="auto"/>
      </w:divBdr>
    </w:div>
    <w:div w:id="160899839">
      <w:bodyDiv w:val="1"/>
      <w:marLeft w:val="0"/>
      <w:marRight w:val="0"/>
      <w:marTop w:val="0"/>
      <w:marBottom w:val="0"/>
      <w:divBdr>
        <w:top w:val="none" w:sz="0" w:space="0" w:color="auto"/>
        <w:left w:val="none" w:sz="0" w:space="0" w:color="auto"/>
        <w:bottom w:val="none" w:sz="0" w:space="0" w:color="auto"/>
        <w:right w:val="none" w:sz="0" w:space="0" w:color="auto"/>
      </w:divBdr>
      <w:divsChild>
        <w:div w:id="60376442">
          <w:marLeft w:val="480"/>
          <w:marRight w:val="0"/>
          <w:marTop w:val="0"/>
          <w:marBottom w:val="0"/>
          <w:divBdr>
            <w:top w:val="none" w:sz="0" w:space="0" w:color="auto"/>
            <w:left w:val="none" w:sz="0" w:space="0" w:color="auto"/>
            <w:bottom w:val="none" w:sz="0" w:space="0" w:color="auto"/>
            <w:right w:val="none" w:sz="0" w:space="0" w:color="auto"/>
          </w:divBdr>
        </w:div>
        <w:div w:id="87433953">
          <w:marLeft w:val="480"/>
          <w:marRight w:val="0"/>
          <w:marTop w:val="0"/>
          <w:marBottom w:val="0"/>
          <w:divBdr>
            <w:top w:val="none" w:sz="0" w:space="0" w:color="auto"/>
            <w:left w:val="none" w:sz="0" w:space="0" w:color="auto"/>
            <w:bottom w:val="none" w:sz="0" w:space="0" w:color="auto"/>
            <w:right w:val="none" w:sz="0" w:space="0" w:color="auto"/>
          </w:divBdr>
        </w:div>
        <w:div w:id="143859512">
          <w:marLeft w:val="480"/>
          <w:marRight w:val="0"/>
          <w:marTop w:val="0"/>
          <w:marBottom w:val="0"/>
          <w:divBdr>
            <w:top w:val="none" w:sz="0" w:space="0" w:color="auto"/>
            <w:left w:val="none" w:sz="0" w:space="0" w:color="auto"/>
            <w:bottom w:val="none" w:sz="0" w:space="0" w:color="auto"/>
            <w:right w:val="none" w:sz="0" w:space="0" w:color="auto"/>
          </w:divBdr>
        </w:div>
        <w:div w:id="180583311">
          <w:marLeft w:val="480"/>
          <w:marRight w:val="0"/>
          <w:marTop w:val="0"/>
          <w:marBottom w:val="0"/>
          <w:divBdr>
            <w:top w:val="none" w:sz="0" w:space="0" w:color="auto"/>
            <w:left w:val="none" w:sz="0" w:space="0" w:color="auto"/>
            <w:bottom w:val="none" w:sz="0" w:space="0" w:color="auto"/>
            <w:right w:val="none" w:sz="0" w:space="0" w:color="auto"/>
          </w:divBdr>
        </w:div>
        <w:div w:id="206260525">
          <w:marLeft w:val="480"/>
          <w:marRight w:val="0"/>
          <w:marTop w:val="0"/>
          <w:marBottom w:val="0"/>
          <w:divBdr>
            <w:top w:val="none" w:sz="0" w:space="0" w:color="auto"/>
            <w:left w:val="none" w:sz="0" w:space="0" w:color="auto"/>
            <w:bottom w:val="none" w:sz="0" w:space="0" w:color="auto"/>
            <w:right w:val="none" w:sz="0" w:space="0" w:color="auto"/>
          </w:divBdr>
        </w:div>
        <w:div w:id="317274960">
          <w:marLeft w:val="480"/>
          <w:marRight w:val="0"/>
          <w:marTop w:val="0"/>
          <w:marBottom w:val="0"/>
          <w:divBdr>
            <w:top w:val="none" w:sz="0" w:space="0" w:color="auto"/>
            <w:left w:val="none" w:sz="0" w:space="0" w:color="auto"/>
            <w:bottom w:val="none" w:sz="0" w:space="0" w:color="auto"/>
            <w:right w:val="none" w:sz="0" w:space="0" w:color="auto"/>
          </w:divBdr>
        </w:div>
        <w:div w:id="335691435">
          <w:marLeft w:val="480"/>
          <w:marRight w:val="0"/>
          <w:marTop w:val="0"/>
          <w:marBottom w:val="0"/>
          <w:divBdr>
            <w:top w:val="none" w:sz="0" w:space="0" w:color="auto"/>
            <w:left w:val="none" w:sz="0" w:space="0" w:color="auto"/>
            <w:bottom w:val="none" w:sz="0" w:space="0" w:color="auto"/>
            <w:right w:val="none" w:sz="0" w:space="0" w:color="auto"/>
          </w:divBdr>
        </w:div>
        <w:div w:id="369837843">
          <w:marLeft w:val="480"/>
          <w:marRight w:val="0"/>
          <w:marTop w:val="0"/>
          <w:marBottom w:val="0"/>
          <w:divBdr>
            <w:top w:val="none" w:sz="0" w:space="0" w:color="auto"/>
            <w:left w:val="none" w:sz="0" w:space="0" w:color="auto"/>
            <w:bottom w:val="none" w:sz="0" w:space="0" w:color="auto"/>
            <w:right w:val="none" w:sz="0" w:space="0" w:color="auto"/>
          </w:divBdr>
        </w:div>
        <w:div w:id="413825500">
          <w:marLeft w:val="480"/>
          <w:marRight w:val="0"/>
          <w:marTop w:val="0"/>
          <w:marBottom w:val="0"/>
          <w:divBdr>
            <w:top w:val="none" w:sz="0" w:space="0" w:color="auto"/>
            <w:left w:val="none" w:sz="0" w:space="0" w:color="auto"/>
            <w:bottom w:val="none" w:sz="0" w:space="0" w:color="auto"/>
            <w:right w:val="none" w:sz="0" w:space="0" w:color="auto"/>
          </w:divBdr>
        </w:div>
        <w:div w:id="439423261">
          <w:marLeft w:val="480"/>
          <w:marRight w:val="0"/>
          <w:marTop w:val="0"/>
          <w:marBottom w:val="0"/>
          <w:divBdr>
            <w:top w:val="none" w:sz="0" w:space="0" w:color="auto"/>
            <w:left w:val="none" w:sz="0" w:space="0" w:color="auto"/>
            <w:bottom w:val="none" w:sz="0" w:space="0" w:color="auto"/>
            <w:right w:val="none" w:sz="0" w:space="0" w:color="auto"/>
          </w:divBdr>
        </w:div>
        <w:div w:id="447243868">
          <w:marLeft w:val="480"/>
          <w:marRight w:val="0"/>
          <w:marTop w:val="0"/>
          <w:marBottom w:val="0"/>
          <w:divBdr>
            <w:top w:val="none" w:sz="0" w:space="0" w:color="auto"/>
            <w:left w:val="none" w:sz="0" w:space="0" w:color="auto"/>
            <w:bottom w:val="none" w:sz="0" w:space="0" w:color="auto"/>
            <w:right w:val="none" w:sz="0" w:space="0" w:color="auto"/>
          </w:divBdr>
        </w:div>
        <w:div w:id="507600161">
          <w:marLeft w:val="480"/>
          <w:marRight w:val="0"/>
          <w:marTop w:val="0"/>
          <w:marBottom w:val="0"/>
          <w:divBdr>
            <w:top w:val="none" w:sz="0" w:space="0" w:color="auto"/>
            <w:left w:val="none" w:sz="0" w:space="0" w:color="auto"/>
            <w:bottom w:val="none" w:sz="0" w:space="0" w:color="auto"/>
            <w:right w:val="none" w:sz="0" w:space="0" w:color="auto"/>
          </w:divBdr>
        </w:div>
        <w:div w:id="559247065">
          <w:marLeft w:val="480"/>
          <w:marRight w:val="0"/>
          <w:marTop w:val="0"/>
          <w:marBottom w:val="0"/>
          <w:divBdr>
            <w:top w:val="none" w:sz="0" w:space="0" w:color="auto"/>
            <w:left w:val="none" w:sz="0" w:space="0" w:color="auto"/>
            <w:bottom w:val="none" w:sz="0" w:space="0" w:color="auto"/>
            <w:right w:val="none" w:sz="0" w:space="0" w:color="auto"/>
          </w:divBdr>
        </w:div>
        <w:div w:id="582494892">
          <w:marLeft w:val="480"/>
          <w:marRight w:val="0"/>
          <w:marTop w:val="0"/>
          <w:marBottom w:val="0"/>
          <w:divBdr>
            <w:top w:val="none" w:sz="0" w:space="0" w:color="auto"/>
            <w:left w:val="none" w:sz="0" w:space="0" w:color="auto"/>
            <w:bottom w:val="none" w:sz="0" w:space="0" w:color="auto"/>
            <w:right w:val="none" w:sz="0" w:space="0" w:color="auto"/>
          </w:divBdr>
        </w:div>
        <w:div w:id="635574854">
          <w:marLeft w:val="480"/>
          <w:marRight w:val="0"/>
          <w:marTop w:val="0"/>
          <w:marBottom w:val="0"/>
          <w:divBdr>
            <w:top w:val="none" w:sz="0" w:space="0" w:color="auto"/>
            <w:left w:val="none" w:sz="0" w:space="0" w:color="auto"/>
            <w:bottom w:val="none" w:sz="0" w:space="0" w:color="auto"/>
            <w:right w:val="none" w:sz="0" w:space="0" w:color="auto"/>
          </w:divBdr>
        </w:div>
        <w:div w:id="698438440">
          <w:marLeft w:val="480"/>
          <w:marRight w:val="0"/>
          <w:marTop w:val="0"/>
          <w:marBottom w:val="0"/>
          <w:divBdr>
            <w:top w:val="none" w:sz="0" w:space="0" w:color="auto"/>
            <w:left w:val="none" w:sz="0" w:space="0" w:color="auto"/>
            <w:bottom w:val="none" w:sz="0" w:space="0" w:color="auto"/>
            <w:right w:val="none" w:sz="0" w:space="0" w:color="auto"/>
          </w:divBdr>
        </w:div>
        <w:div w:id="743381781">
          <w:marLeft w:val="480"/>
          <w:marRight w:val="0"/>
          <w:marTop w:val="0"/>
          <w:marBottom w:val="0"/>
          <w:divBdr>
            <w:top w:val="none" w:sz="0" w:space="0" w:color="auto"/>
            <w:left w:val="none" w:sz="0" w:space="0" w:color="auto"/>
            <w:bottom w:val="none" w:sz="0" w:space="0" w:color="auto"/>
            <w:right w:val="none" w:sz="0" w:space="0" w:color="auto"/>
          </w:divBdr>
        </w:div>
        <w:div w:id="795753625">
          <w:marLeft w:val="480"/>
          <w:marRight w:val="0"/>
          <w:marTop w:val="0"/>
          <w:marBottom w:val="0"/>
          <w:divBdr>
            <w:top w:val="none" w:sz="0" w:space="0" w:color="auto"/>
            <w:left w:val="none" w:sz="0" w:space="0" w:color="auto"/>
            <w:bottom w:val="none" w:sz="0" w:space="0" w:color="auto"/>
            <w:right w:val="none" w:sz="0" w:space="0" w:color="auto"/>
          </w:divBdr>
        </w:div>
        <w:div w:id="868833057">
          <w:marLeft w:val="480"/>
          <w:marRight w:val="0"/>
          <w:marTop w:val="0"/>
          <w:marBottom w:val="0"/>
          <w:divBdr>
            <w:top w:val="none" w:sz="0" w:space="0" w:color="auto"/>
            <w:left w:val="none" w:sz="0" w:space="0" w:color="auto"/>
            <w:bottom w:val="none" w:sz="0" w:space="0" w:color="auto"/>
            <w:right w:val="none" w:sz="0" w:space="0" w:color="auto"/>
          </w:divBdr>
        </w:div>
        <w:div w:id="949242909">
          <w:marLeft w:val="480"/>
          <w:marRight w:val="0"/>
          <w:marTop w:val="0"/>
          <w:marBottom w:val="0"/>
          <w:divBdr>
            <w:top w:val="none" w:sz="0" w:space="0" w:color="auto"/>
            <w:left w:val="none" w:sz="0" w:space="0" w:color="auto"/>
            <w:bottom w:val="none" w:sz="0" w:space="0" w:color="auto"/>
            <w:right w:val="none" w:sz="0" w:space="0" w:color="auto"/>
          </w:divBdr>
        </w:div>
        <w:div w:id="997536141">
          <w:marLeft w:val="480"/>
          <w:marRight w:val="0"/>
          <w:marTop w:val="0"/>
          <w:marBottom w:val="0"/>
          <w:divBdr>
            <w:top w:val="none" w:sz="0" w:space="0" w:color="auto"/>
            <w:left w:val="none" w:sz="0" w:space="0" w:color="auto"/>
            <w:bottom w:val="none" w:sz="0" w:space="0" w:color="auto"/>
            <w:right w:val="none" w:sz="0" w:space="0" w:color="auto"/>
          </w:divBdr>
        </w:div>
        <w:div w:id="1083528786">
          <w:marLeft w:val="480"/>
          <w:marRight w:val="0"/>
          <w:marTop w:val="0"/>
          <w:marBottom w:val="0"/>
          <w:divBdr>
            <w:top w:val="none" w:sz="0" w:space="0" w:color="auto"/>
            <w:left w:val="none" w:sz="0" w:space="0" w:color="auto"/>
            <w:bottom w:val="none" w:sz="0" w:space="0" w:color="auto"/>
            <w:right w:val="none" w:sz="0" w:space="0" w:color="auto"/>
          </w:divBdr>
        </w:div>
        <w:div w:id="1100562904">
          <w:marLeft w:val="480"/>
          <w:marRight w:val="0"/>
          <w:marTop w:val="0"/>
          <w:marBottom w:val="0"/>
          <w:divBdr>
            <w:top w:val="none" w:sz="0" w:space="0" w:color="auto"/>
            <w:left w:val="none" w:sz="0" w:space="0" w:color="auto"/>
            <w:bottom w:val="none" w:sz="0" w:space="0" w:color="auto"/>
            <w:right w:val="none" w:sz="0" w:space="0" w:color="auto"/>
          </w:divBdr>
        </w:div>
        <w:div w:id="1179156127">
          <w:marLeft w:val="480"/>
          <w:marRight w:val="0"/>
          <w:marTop w:val="0"/>
          <w:marBottom w:val="0"/>
          <w:divBdr>
            <w:top w:val="none" w:sz="0" w:space="0" w:color="auto"/>
            <w:left w:val="none" w:sz="0" w:space="0" w:color="auto"/>
            <w:bottom w:val="none" w:sz="0" w:space="0" w:color="auto"/>
            <w:right w:val="none" w:sz="0" w:space="0" w:color="auto"/>
          </w:divBdr>
        </w:div>
        <w:div w:id="1193231086">
          <w:marLeft w:val="480"/>
          <w:marRight w:val="0"/>
          <w:marTop w:val="0"/>
          <w:marBottom w:val="0"/>
          <w:divBdr>
            <w:top w:val="none" w:sz="0" w:space="0" w:color="auto"/>
            <w:left w:val="none" w:sz="0" w:space="0" w:color="auto"/>
            <w:bottom w:val="none" w:sz="0" w:space="0" w:color="auto"/>
            <w:right w:val="none" w:sz="0" w:space="0" w:color="auto"/>
          </w:divBdr>
        </w:div>
        <w:div w:id="1244684318">
          <w:marLeft w:val="480"/>
          <w:marRight w:val="0"/>
          <w:marTop w:val="0"/>
          <w:marBottom w:val="0"/>
          <w:divBdr>
            <w:top w:val="none" w:sz="0" w:space="0" w:color="auto"/>
            <w:left w:val="none" w:sz="0" w:space="0" w:color="auto"/>
            <w:bottom w:val="none" w:sz="0" w:space="0" w:color="auto"/>
            <w:right w:val="none" w:sz="0" w:space="0" w:color="auto"/>
          </w:divBdr>
        </w:div>
        <w:div w:id="1261376703">
          <w:marLeft w:val="480"/>
          <w:marRight w:val="0"/>
          <w:marTop w:val="0"/>
          <w:marBottom w:val="0"/>
          <w:divBdr>
            <w:top w:val="none" w:sz="0" w:space="0" w:color="auto"/>
            <w:left w:val="none" w:sz="0" w:space="0" w:color="auto"/>
            <w:bottom w:val="none" w:sz="0" w:space="0" w:color="auto"/>
            <w:right w:val="none" w:sz="0" w:space="0" w:color="auto"/>
          </w:divBdr>
        </w:div>
        <w:div w:id="1347442289">
          <w:marLeft w:val="480"/>
          <w:marRight w:val="0"/>
          <w:marTop w:val="0"/>
          <w:marBottom w:val="0"/>
          <w:divBdr>
            <w:top w:val="none" w:sz="0" w:space="0" w:color="auto"/>
            <w:left w:val="none" w:sz="0" w:space="0" w:color="auto"/>
            <w:bottom w:val="none" w:sz="0" w:space="0" w:color="auto"/>
            <w:right w:val="none" w:sz="0" w:space="0" w:color="auto"/>
          </w:divBdr>
        </w:div>
        <w:div w:id="1371883039">
          <w:marLeft w:val="480"/>
          <w:marRight w:val="0"/>
          <w:marTop w:val="0"/>
          <w:marBottom w:val="0"/>
          <w:divBdr>
            <w:top w:val="none" w:sz="0" w:space="0" w:color="auto"/>
            <w:left w:val="none" w:sz="0" w:space="0" w:color="auto"/>
            <w:bottom w:val="none" w:sz="0" w:space="0" w:color="auto"/>
            <w:right w:val="none" w:sz="0" w:space="0" w:color="auto"/>
          </w:divBdr>
        </w:div>
        <w:div w:id="1403144263">
          <w:marLeft w:val="480"/>
          <w:marRight w:val="0"/>
          <w:marTop w:val="0"/>
          <w:marBottom w:val="0"/>
          <w:divBdr>
            <w:top w:val="none" w:sz="0" w:space="0" w:color="auto"/>
            <w:left w:val="none" w:sz="0" w:space="0" w:color="auto"/>
            <w:bottom w:val="none" w:sz="0" w:space="0" w:color="auto"/>
            <w:right w:val="none" w:sz="0" w:space="0" w:color="auto"/>
          </w:divBdr>
        </w:div>
        <w:div w:id="1415783727">
          <w:marLeft w:val="480"/>
          <w:marRight w:val="0"/>
          <w:marTop w:val="0"/>
          <w:marBottom w:val="0"/>
          <w:divBdr>
            <w:top w:val="none" w:sz="0" w:space="0" w:color="auto"/>
            <w:left w:val="none" w:sz="0" w:space="0" w:color="auto"/>
            <w:bottom w:val="none" w:sz="0" w:space="0" w:color="auto"/>
            <w:right w:val="none" w:sz="0" w:space="0" w:color="auto"/>
          </w:divBdr>
        </w:div>
        <w:div w:id="1461387582">
          <w:marLeft w:val="480"/>
          <w:marRight w:val="0"/>
          <w:marTop w:val="0"/>
          <w:marBottom w:val="0"/>
          <w:divBdr>
            <w:top w:val="none" w:sz="0" w:space="0" w:color="auto"/>
            <w:left w:val="none" w:sz="0" w:space="0" w:color="auto"/>
            <w:bottom w:val="none" w:sz="0" w:space="0" w:color="auto"/>
            <w:right w:val="none" w:sz="0" w:space="0" w:color="auto"/>
          </w:divBdr>
        </w:div>
        <w:div w:id="1478179737">
          <w:marLeft w:val="480"/>
          <w:marRight w:val="0"/>
          <w:marTop w:val="0"/>
          <w:marBottom w:val="0"/>
          <w:divBdr>
            <w:top w:val="none" w:sz="0" w:space="0" w:color="auto"/>
            <w:left w:val="none" w:sz="0" w:space="0" w:color="auto"/>
            <w:bottom w:val="none" w:sz="0" w:space="0" w:color="auto"/>
            <w:right w:val="none" w:sz="0" w:space="0" w:color="auto"/>
          </w:divBdr>
        </w:div>
        <w:div w:id="1604068785">
          <w:marLeft w:val="480"/>
          <w:marRight w:val="0"/>
          <w:marTop w:val="0"/>
          <w:marBottom w:val="0"/>
          <w:divBdr>
            <w:top w:val="none" w:sz="0" w:space="0" w:color="auto"/>
            <w:left w:val="none" w:sz="0" w:space="0" w:color="auto"/>
            <w:bottom w:val="none" w:sz="0" w:space="0" w:color="auto"/>
            <w:right w:val="none" w:sz="0" w:space="0" w:color="auto"/>
          </w:divBdr>
        </w:div>
        <w:div w:id="1645311706">
          <w:marLeft w:val="480"/>
          <w:marRight w:val="0"/>
          <w:marTop w:val="0"/>
          <w:marBottom w:val="0"/>
          <w:divBdr>
            <w:top w:val="none" w:sz="0" w:space="0" w:color="auto"/>
            <w:left w:val="none" w:sz="0" w:space="0" w:color="auto"/>
            <w:bottom w:val="none" w:sz="0" w:space="0" w:color="auto"/>
            <w:right w:val="none" w:sz="0" w:space="0" w:color="auto"/>
          </w:divBdr>
        </w:div>
        <w:div w:id="1672679722">
          <w:marLeft w:val="480"/>
          <w:marRight w:val="0"/>
          <w:marTop w:val="0"/>
          <w:marBottom w:val="0"/>
          <w:divBdr>
            <w:top w:val="none" w:sz="0" w:space="0" w:color="auto"/>
            <w:left w:val="none" w:sz="0" w:space="0" w:color="auto"/>
            <w:bottom w:val="none" w:sz="0" w:space="0" w:color="auto"/>
            <w:right w:val="none" w:sz="0" w:space="0" w:color="auto"/>
          </w:divBdr>
        </w:div>
        <w:div w:id="1783961637">
          <w:marLeft w:val="480"/>
          <w:marRight w:val="0"/>
          <w:marTop w:val="0"/>
          <w:marBottom w:val="0"/>
          <w:divBdr>
            <w:top w:val="none" w:sz="0" w:space="0" w:color="auto"/>
            <w:left w:val="none" w:sz="0" w:space="0" w:color="auto"/>
            <w:bottom w:val="none" w:sz="0" w:space="0" w:color="auto"/>
            <w:right w:val="none" w:sz="0" w:space="0" w:color="auto"/>
          </w:divBdr>
        </w:div>
        <w:div w:id="1873151175">
          <w:marLeft w:val="480"/>
          <w:marRight w:val="0"/>
          <w:marTop w:val="0"/>
          <w:marBottom w:val="0"/>
          <w:divBdr>
            <w:top w:val="none" w:sz="0" w:space="0" w:color="auto"/>
            <w:left w:val="none" w:sz="0" w:space="0" w:color="auto"/>
            <w:bottom w:val="none" w:sz="0" w:space="0" w:color="auto"/>
            <w:right w:val="none" w:sz="0" w:space="0" w:color="auto"/>
          </w:divBdr>
        </w:div>
        <w:div w:id="2000645282">
          <w:marLeft w:val="480"/>
          <w:marRight w:val="0"/>
          <w:marTop w:val="0"/>
          <w:marBottom w:val="0"/>
          <w:divBdr>
            <w:top w:val="none" w:sz="0" w:space="0" w:color="auto"/>
            <w:left w:val="none" w:sz="0" w:space="0" w:color="auto"/>
            <w:bottom w:val="none" w:sz="0" w:space="0" w:color="auto"/>
            <w:right w:val="none" w:sz="0" w:space="0" w:color="auto"/>
          </w:divBdr>
        </w:div>
        <w:div w:id="2006275147">
          <w:marLeft w:val="480"/>
          <w:marRight w:val="0"/>
          <w:marTop w:val="0"/>
          <w:marBottom w:val="0"/>
          <w:divBdr>
            <w:top w:val="none" w:sz="0" w:space="0" w:color="auto"/>
            <w:left w:val="none" w:sz="0" w:space="0" w:color="auto"/>
            <w:bottom w:val="none" w:sz="0" w:space="0" w:color="auto"/>
            <w:right w:val="none" w:sz="0" w:space="0" w:color="auto"/>
          </w:divBdr>
        </w:div>
        <w:div w:id="2094860860">
          <w:marLeft w:val="480"/>
          <w:marRight w:val="0"/>
          <w:marTop w:val="0"/>
          <w:marBottom w:val="0"/>
          <w:divBdr>
            <w:top w:val="none" w:sz="0" w:space="0" w:color="auto"/>
            <w:left w:val="none" w:sz="0" w:space="0" w:color="auto"/>
            <w:bottom w:val="none" w:sz="0" w:space="0" w:color="auto"/>
            <w:right w:val="none" w:sz="0" w:space="0" w:color="auto"/>
          </w:divBdr>
        </w:div>
      </w:divsChild>
    </w:div>
    <w:div w:id="161824342">
      <w:bodyDiv w:val="1"/>
      <w:marLeft w:val="0"/>
      <w:marRight w:val="0"/>
      <w:marTop w:val="0"/>
      <w:marBottom w:val="0"/>
      <w:divBdr>
        <w:top w:val="none" w:sz="0" w:space="0" w:color="auto"/>
        <w:left w:val="none" w:sz="0" w:space="0" w:color="auto"/>
        <w:bottom w:val="none" w:sz="0" w:space="0" w:color="auto"/>
        <w:right w:val="none" w:sz="0" w:space="0" w:color="auto"/>
      </w:divBdr>
    </w:div>
    <w:div w:id="162205977">
      <w:bodyDiv w:val="1"/>
      <w:marLeft w:val="0"/>
      <w:marRight w:val="0"/>
      <w:marTop w:val="0"/>
      <w:marBottom w:val="0"/>
      <w:divBdr>
        <w:top w:val="none" w:sz="0" w:space="0" w:color="auto"/>
        <w:left w:val="none" w:sz="0" w:space="0" w:color="auto"/>
        <w:bottom w:val="none" w:sz="0" w:space="0" w:color="auto"/>
        <w:right w:val="none" w:sz="0" w:space="0" w:color="auto"/>
      </w:divBdr>
    </w:div>
    <w:div w:id="162665858">
      <w:bodyDiv w:val="1"/>
      <w:marLeft w:val="0"/>
      <w:marRight w:val="0"/>
      <w:marTop w:val="0"/>
      <w:marBottom w:val="0"/>
      <w:divBdr>
        <w:top w:val="none" w:sz="0" w:space="0" w:color="auto"/>
        <w:left w:val="none" w:sz="0" w:space="0" w:color="auto"/>
        <w:bottom w:val="none" w:sz="0" w:space="0" w:color="auto"/>
        <w:right w:val="none" w:sz="0" w:space="0" w:color="auto"/>
      </w:divBdr>
    </w:div>
    <w:div w:id="166287296">
      <w:bodyDiv w:val="1"/>
      <w:marLeft w:val="0"/>
      <w:marRight w:val="0"/>
      <w:marTop w:val="0"/>
      <w:marBottom w:val="0"/>
      <w:divBdr>
        <w:top w:val="none" w:sz="0" w:space="0" w:color="auto"/>
        <w:left w:val="none" w:sz="0" w:space="0" w:color="auto"/>
        <w:bottom w:val="none" w:sz="0" w:space="0" w:color="auto"/>
        <w:right w:val="none" w:sz="0" w:space="0" w:color="auto"/>
      </w:divBdr>
    </w:div>
    <w:div w:id="167185525">
      <w:bodyDiv w:val="1"/>
      <w:marLeft w:val="0"/>
      <w:marRight w:val="0"/>
      <w:marTop w:val="0"/>
      <w:marBottom w:val="0"/>
      <w:divBdr>
        <w:top w:val="none" w:sz="0" w:space="0" w:color="auto"/>
        <w:left w:val="none" w:sz="0" w:space="0" w:color="auto"/>
        <w:bottom w:val="none" w:sz="0" w:space="0" w:color="auto"/>
        <w:right w:val="none" w:sz="0" w:space="0" w:color="auto"/>
      </w:divBdr>
    </w:div>
    <w:div w:id="168644034">
      <w:bodyDiv w:val="1"/>
      <w:marLeft w:val="0"/>
      <w:marRight w:val="0"/>
      <w:marTop w:val="0"/>
      <w:marBottom w:val="0"/>
      <w:divBdr>
        <w:top w:val="none" w:sz="0" w:space="0" w:color="auto"/>
        <w:left w:val="none" w:sz="0" w:space="0" w:color="auto"/>
        <w:bottom w:val="none" w:sz="0" w:space="0" w:color="auto"/>
        <w:right w:val="none" w:sz="0" w:space="0" w:color="auto"/>
      </w:divBdr>
    </w:div>
    <w:div w:id="170536760">
      <w:bodyDiv w:val="1"/>
      <w:marLeft w:val="0"/>
      <w:marRight w:val="0"/>
      <w:marTop w:val="0"/>
      <w:marBottom w:val="0"/>
      <w:divBdr>
        <w:top w:val="none" w:sz="0" w:space="0" w:color="auto"/>
        <w:left w:val="none" w:sz="0" w:space="0" w:color="auto"/>
        <w:bottom w:val="none" w:sz="0" w:space="0" w:color="auto"/>
        <w:right w:val="none" w:sz="0" w:space="0" w:color="auto"/>
      </w:divBdr>
      <w:divsChild>
        <w:div w:id="1461069120">
          <w:marLeft w:val="480"/>
          <w:marRight w:val="0"/>
          <w:marTop w:val="0"/>
          <w:marBottom w:val="0"/>
          <w:divBdr>
            <w:top w:val="none" w:sz="0" w:space="0" w:color="auto"/>
            <w:left w:val="none" w:sz="0" w:space="0" w:color="auto"/>
            <w:bottom w:val="none" w:sz="0" w:space="0" w:color="auto"/>
            <w:right w:val="none" w:sz="0" w:space="0" w:color="auto"/>
          </w:divBdr>
        </w:div>
        <w:div w:id="640962364">
          <w:marLeft w:val="480"/>
          <w:marRight w:val="0"/>
          <w:marTop w:val="0"/>
          <w:marBottom w:val="0"/>
          <w:divBdr>
            <w:top w:val="none" w:sz="0" w:space="0" w:color="auto"/>
            <w:left w:val="none" w:sz="0" w:space="0" w:color="auto"/>
            <w:bottom w:val="none" w:sz="0" w:space="0" w:color="auto"/>
            <w:right w:val="none" w:sz="0" w:space="0" w:color="auto"/>
          </w:divBdr>
        </w:div>
        <w:div w:id="1092551019">
          <w:marLeft w:val="480"/>
          <w:marRight w:val="0"/>
          <w:marTop w:val="0"/>
          <w:marBottom w:val="0"/>
          <w:divBdr>
            <w:top w:val="none" w:sz="0" w:space="0" w:color="auto"/>
            <w:left w:val="none" w:sz="0" w:space="0" w:color="auto"/>
            <w:bottom w:val="none" w:sz="0" w:space="0" w:color="auto"/>
            <w:right w:val="none" w:sz="0" w:space="0" w:color="auto"/>
          </w:divBdr>
        </w:div>
        <w:div w:id="1565482952">
          <w:marLeft w:val="480"/>
          <w:marRight w:val="0"/>
          <w:marTop w:val="0"/>
          <w:marBottom w:val="0"/>
          <w:divBdr>
            <w:top w:val="none" w:sz="0" w:space="0" w:color="auto"/>
            <w:left w:val="none" w:sz="0" w:space="0" w:color="auto"/>
            <w:bottom w:val="none" w:sz="0" w:space="0" w:color="auto"/>
            <w:right w:val="none" w:sz="0" w:space="0" w:color="auto"/>
          </w:divBdr>
        </w:div>
        <w:div w:id="442772762">
          <w:marLeft w:val="480"/>
          <w:marRight w:val="0"/>
          <w:marTop w:val="0"/>
          <w:marBottom w:val="0"/>
          <w:divBdr>
            <w:top w:val="none" w:sz="0" w:space="0" w:color="auto"/>
            <w:left w:val="none" w:sz="0" w:space="0" w:color="auto"/>
            <w:bottom w:val="none" w:sz="0" w:space="0" w:color="auto"/>
            <w:right w:val="none" w:sz="0" w:space="0" w:color="auto"/>
          </w:divBdr>
        </w:div>
        <w:div w:id="1673332785">
          <w:marLeft w:val="480"/>
          <w:marRight w:val="0"/>
          <w:marTop w:val="0"/>
          <w:marBottom w:val="0"/>
          <w:divBdr>
            <w:top w:val="none" w:sz="0" w:space="0" w:color="auto"/>
            <w:left w:val="none" w:sz="0" w:space="0" w:color="auto"/>
            <w:bottom w:val="none" w:sz="0" w:space="0" w:color="auto"/>
            <w:right w:val="none" w:sz="0" w:space="0" w:color="auto"/>
          </w:divBdr>
        </w:div>
        <w:div w:id="933394682">
          <w:marLeft w:val="480"/>
          <w:marRight w:val="0"/>
          <w:marTop w:val="0"/>
          <w:marBottom w:val="0"/>
          <w:divBdr>
            <w:top w:val="none" w:sz="0" w:space="0" w:color="auto"/>
            <w:left w:val="none" w:sz="0" w:space="0" w:color="auto"/>
            <w:bottom w:val="none" w:sz="0" w:space="0" w:color="auto"/>
            <w:right w:val="none" w:sz="0" w:space="0" w:color="auto"/>
          </w:divBdr>
        </w:div>
        <w:div w:id="894584624">
          <w:marLeft w:val="480"/>
          <w:marRight w:val="0"/>
          <w:marTop w:val="0"/>
          <w:marBottom w:val="0"/>
          <w:divBdr>
            <w:top w:val="none" w:sz="0" w:space="0" w:color="auto"/>
            <w:left w:val="none" w:sz="0" w:space="0" w:color="auto"/>
            <w:bottom w:val="none" w:sz="0" w:space="0" w:color="auto"/>
            <w:right w:val="none" w:sz="0" w:space="0" w:color="auto"/>
          </w:divBdr>
        </w:div>
        <w:div w:id="616571548">
          <w:marLeft w:val="480"/>
          <w:marRight w:val="0"/>
          <w:marTop w:val="0"/>
          <w:marBottom w:val="0"/>
          <w:divBdr>
            <w:top w:val="none" w:sz="0" w:space="0" w:color="auto"/>
            <w:left w:val="none" w:sz="0" w:space="0" w:color="auto"/>
            <w:bottom w:val="none" w:sz="0" w:space="0" w:color="auto"/>
            <w:right w:val="none" w:sz="0" w:space="0" w:color="auto"/>
          </w:divBdr>
        </w:div>
        <w:div w:id="1066756519">
          <w:marLeft w:val="480"/>
          <w:marRight w:val="0"/>
          <w:marTop w:val="0"/>
          <w:marBottom w:val="0"/>
          <w:divBdr>
            <w:top w:val="none" w:sz="0" w:space="0" w:color="auto"/>
            <w:left w:val="none" w:sz="0" w:space="0" w:color="auto"/>
            <w:bottom w:val="none" w:sz="0" w:space="0" w:color="auto"/>
            <w:right w:val="none" w:sz="0" w:space="0" w:color="auto"/>
          </w:divBdr>
        </w:div>
        <w:div w:id="1104881993">
          <w:marLeft w:val="480"/>
          <w:marRight w:val="0"/>
          <w:marTop w:val="0"/>
          <w:marBottom w:val="0"/>
          <w:divBdr>
            <w:top w:val="none" w:sz="0" w:space="0" w:color="auto"/>
            <w:left w:val="none" w:sz="0" w:space="0" w:color="auto"/>
            <w:bottom w:val="none" w:sz="0" w:space="0" w:color="auto"/>
            <w:right w:val="none" w:sz="0" w:space="0" w:color="auto"/>
          </w:divBdr>
        </w:div>
        <w:div w:id="2002389713">
          <w:marLeft w:val="480"/>
          <w:marRight w:val="0"/>
          <w:marTop w:val="0"/>
          <w:marBottom w:val="0"/>
          <w:divBdr>
            <w:top w:val="none" w:sz="0" w:space="0" w:color="auto"/>
            <w:left w:val="none" w:sz="0" w:space="0" w:color="auto"/>
            <w:bottom w:val="none" w:sz="0" w:space="0" w:color="auto"/>
            <w:right w:val="none" w:sz="0" w:space="0" w:color="auto"/>
          </w:divBdr>
        </w:div>
        <w:div w:id="17895378">
          <w:marLeft w:val="480"/>
          <w:marRight w:val="0"/>
          <w:marTop w:val="0"/>
          <w:marBottom w:val="0"/>
          <w:divBdr>
            <w:top w:val="none" w:sz="0" w:space="0" w:color="auto"/>
            <w:left w:val="none" w:sz="0" w:space="0" w:color="auto"/>
            <w:bottom w:val="none" w:sz="0" w:space="0" w:color="auto"/>
            <w:right w:val="none" w:sz="0" w:space="0" w:color="auto"/>
          </w:divBdr>
        </w:div>
        <w:div w:id="16659439">
          <w:marLeft w:val="480"/>
          <w:marRight w:val="0"/>
          <w:marTop w:val="0"/>
          <w:marBottom w:val="0"/>
          <w:divBdr>
            <w:top w:val="none" w:sz="0" w:space="0" w:color="auto"/>
            <w:left w:val="none" w:sz="0" w:space="0" w:color="auto"/>
            <w:bottom w:val="none" w:sz="0" w:space="0" w:color="auto"/>
            <w:right w:val="none" w:sz="0" w:space="0" w:color="auto"/>
          </w:divBdr>
        </w:div>
        <w:div w:id="1546327196">
          <w:marLeft w:val="480"/>
          <w:marRight w:val="0"/>
          <w:marTop w:val="0"/>
          <w:marBottom w:val="0"/>
          <w:divBdr>
            <w:top w:val="none" w:sz="0" w:space="0" w:color="auto"/>
            <w:left w:val="none" w:sz="0" w:space="0" w:color="auto"/>
            <w:bottom w:val="none" w:sz="0" w:space="0" w:color="auto"/>
            <w:right w:val="none" w:sz="0" w:space="0" w:color="auto"/>
          </w:divBdr>
        </w:div>
        <w:div w:id="859390984">
          <w:marLeft w:val="480"/>
          <w:marRight w:val="0"/>
          <w:marTop w:val="0"/>
          <w:marBottom w:val="0"/>
          <w:divBdr>
            <w:top w:val="none" w:sz="0" w:space="0" w:color="auto"/>
            <w:left w:val="none" w:sz="0" w:space="0" w:color="auto"/>
            <w:bottom w:val="none" w:sz="0" w:space="0" w:color="auto"/>
            <w:right w:val="none" w:sz="0" w:space="0" w:color="auto"/>
          </w:divBdr>
        </w:div>
        <w:div w:id="113791399">
          <w:marLeft w:val="480"/>
          <w:marRight w:val="0"/>
          <w:marTop w:val="0"/>
          <w:marBottom w:val="0"/>
          <w:divBdr>
            <w:top w:val="none" w:sz="0" w:space="0" w:color="auto"/>
            <w:left w:val="none" w:sz="0" w:space="0" w:color="auto"/>
            <w:bottom w:val="none" w:sz="0" w:space="0" w:color="auto"/>
            <w:right w:val="none" w:sz="0" w:space="0" w:color="auto"/>
          </w:divBdr>
        </w:div>
        <w:div w:id="514806491">
          <w:marLeft w:val="480"/>
          <w:marRight w:val="0"/>
          <w:marTop w:val="0"/>
          <w:marBottom w:val="0"/>
          <w:divBdr>
            <w:top w:val="none" w:sz="0" w:space="0" w:color="auto"/>
            <w:left w:val="none" w:sz="0" w:space="0" w:color="auto"/>
            <w:bottom w:val="none" w:sz="0" w:space="0" w:color="auto"/>
            <w:right w:val="none" w:sz="0" w:space="0" w:color="auto"/>
          </w:divBdr>
        </w:div>
        <w:div w:id="1080175173">
          <w:marLeft w:val="480"/>
          <w:marRight w:val="0"/>
          <w:marTop w:val="0"/>
          <w:marBottom w:val="0"/>
          <w:divBdr>
            <w:top w:val="none" w:sz="0" w:space="0" w:color="auto"/>
            <w:left w:val="none" w:sz="0" w:space="0" w:color="auto"/>
            <w:bottom w:val="none" w:sz="0" w:space="0" w:color="auto"/>
            <w:right w:val="none" w:sz="0" w:space="0" w:color="auto"/>
          </w:divBdr>
        </w:div>
        <w:div w:id="472252897">
          <w:marLeft w:val="480"/>
          <w:marRight w:val="0"/>
          <w:marTop w:val="0"/>
          <w:marBottom w:val="0"/>
          <w:divBdr>
            <w:top w:val="none" w:sz="0" w:space="0" w:color="auto"/>
            <w:left w:val="none" w:sz="0" w:space="0" w:color="auto"/>
            <w:bottom w:val="none" w:sz="0" w:space="0" w:color="auto"/>
            <w:right w:val="none" w:sz="0" w:space="0" w:color="auto"/>
          </w:divBdr>
        </w:div>
        <w:div w:id="344358622">
          <w:marLeft w:val="480"/>
          <w:marRight w:val="0"/>
          <w:marTop w:val="0"/>
          <w:marBottom w:val="0"/>
          <w:divBdr>
            <w:top w:val="none" w:sz="0" w:space="0" w:color="auto"/>
            <w:left w:val="none" w:sz="0" w:space="0" w:color="auto"/>
            <w:bottom w:val="none" w:sz="0" w:space="0" w:color="auto"/>
            <w:right w:val="none" w:sz="0" w:space="0" w:color="auto"/>
          </w:divBdr>
        </w:div>
        <w:div w:id="1072699916">
          <w:marLeft w:val="480"/>
          <w:marRight w:val="0"/>
          <w:marTop w:val="0"/>
          <w:marBottom w:val="0"/>
          <w:divBdr>
            <w:top w:val="none" w:sz="0" w:space="0" w:color="auto"/>
            <w:left w:val="none" w:sz="0" w:space="0" w:color="auto"/>
            <w:bottom w:val="none" w:sz="0" w:space="0" w:color="auto"/>
            <w:right w:val="none" w:sz="0" w:space="0" w:color="auto"/>
          </w:divBdr>
        </w:div>
        <w:div w:id="1465587829">
          <w:marLeft w:val="480"/>
          <w:marRight w:val="0"/>
          <w:marTop w:val="0"/>
          <w:marBottom w:val="0"/>
          <w:divBdr>
            <w:top w:val="none" w:sz="0" w:space="0" w:color="auto"/>
            <w:left w:val="none" w:sz="0" w:space="0" w:color="auto"/>
            <w:bottom w:val="none" w:sz="0" w:space="0" w:color="auto"/>
            <w:right w:val="none" w:sz="0" w:space="0" w:color="auto"/>
          </w:divBdr>
        </w:div>
        <w:div w:id="1060638551">
          <w:marLeft w:val="480"/>
          <w:marRight w:val="0"/>
          <w:marTop w:val="0"/>
          <w:marBottom w:val="0"/>
          <w:divBdr>
            <w:top w:val="none" w:sz="0" w:space="0" w:color="auto"/>
            <w:left w:val="none" w:sz="0" w:space="0" w:color="auto"/>
            <w:bottom w:val="none" w:sz="0" w:space="0" w:color="auto"/>
            <w:right w:val="none" w:sz="0" w:space="0" w:color="auto"/>
          </w:divBdr>
        </w:div>
        <w:div w:id="2116830237">
          <w:marLeft w:val="480"/>
          <w:marRight w:val="0"/>
          <w:marTop w:val="0"/>
          <w:marBottom w:val="0"/>
          <w:divBdr>
            <w:top w:val="none" w:sz="0" w:space="0" w:color="auto"/>
            <w:left w:val="none" w:sz="0" w:space="0" w:color="auto"/>
            <w:bottom w:val="none" w:sz="0" w:space="0" w:color="auto"/>
            <w:right w:val="none" w:sz="0" w:space="0" w:color="auto"/>
          </w:divBdr>
        </w:div>
        <w:div w:id="505482318">
          <w:marLeft w:val="480"/>
          <w:marRight w:val="0"/>
          <w:marTop w:val="0"/>
          <w:marBottom w:val="0"/>
          <w:divBdr>
            <w:top w:val="none" w:sz="0" w:space="0" w:color="auto"/>
            <w:left w:val="none" w:sz="0" w:space="0" w:color="auto"/>
            <w:bottom w:val="none" w:sz="0" w:space="0" w:color="auto"/>
            <w:right w:val="none" w:sz="0" w:space="0" w:color="auto"/>
          </w:divBdr>
        </w:div>
        <w:div w:id="571233337">
          <w:marLeft w:val="480"/>
          <w:marRight w:val="0"/>
          <w:marTop w:val="0"/>
          <w:marBottom w:val="0"/>
          <w:divBdr>
            <w:top w:val="none" w:sz="0" w:space="0" w:color="auto"/>
            <w:left w:val="none" w:sz="0" w:space="0" w:color="auto"/>
            <w:bottom w:val="none" w:sz="0" w:space="0" w:color="auto"/>
            <w:right w:val="none" w:sz="0" w:space="0" w:color="auto"/>
          </w:divBdr>
        </w:div>
        <w:div w:id="508835969">
          <w:marLeft w:val="480"/>
          <w:marRight w:val="0"/>
          <w:marTop w:val="0"/>
          <w:marBottom w:val="0"/>
          <w:divBdr>
            <w:top w:val="none" w:sz="0" w:space="0" w:color="auto"/>
            <w:left w:val="none" w:sz="0" w:space="0" w:color="auto"/>
            <w:bottom w:val="none" w:sz="0" w:space="0" w:color="auto"/>
            <w:right w:val="none" w:sz="0" w:space="0" w:color="auto"/>
          </w:divBdr>
        </w:div>
        <w:div w:id="976951318">
          <w:marLeft w:val="480"/>
          <w:marRight w:val="0"/>
          <w:marTop w:val="0"/>
          <w:marBottom w:val="0"/>
          <w:divBdr>
            <w:top w:val="none" w:sz="0" w:space="0" w:color="auto"/>
            <w:left w:val="none" w:sz="0" w:space="0" w:color="auto"/>
            <w:bottom w:val="none" w:sz="0" w:space="0" w:color="auto"/>
            <w:right w:val="none" w:sz="0" w:space="0" w:color="auto"/>
          </w:divBdr>
        </w:div>
        <w:div w:id="451705168">
          <w:marLeft w:val="480"/>
          <w:marRight w:val="0"/>
          <w:marTop w:val="0"/>
          <w:marBottom w:val="0"/>
          <w:divBdr>
            <w:top w:val="none" w:sz="0" w:space="0" w:color="auto"/>
            <w:left w:val="none" w:sz="0" w:space="0" w:color="auto"/>
            <w:bottom w:val="none" w:sz="0" w:space="0" w:color="auto"/>
            <w:right w:val="none" w:sz="0" w:space="0" w:color="auto"/>
          </w:divBdr>
        </w:div>
        <w:div w:id="628170308">
          <w:marLeft w:val="480"/>
          <w:marRight w:val="0"/>
          <w:marTop w:val="0"/>
          <w:marBottom w:val="0"/>
          <w:divBdr>
            <w:top w:val="none" w:sz="0" w:space="0" w:color="auto"/>
            <w:left w:val="none" w:sz="0" w:space="0" w:color="auto"/>
            <w:bottom w:val="none" w:sz="0" w:space="0" w:color="auto"/>
            <w:right w:val="none" w:sz="0" w:space="0" w:color="auto"/>
          </w:divBdr>
        </w:div>
        <w:div w:id="855464698">
          <w:marLeft w:val="480"/>
          <w:marRight w:val="0"/>
          <w:marTop w:val="0"/>
          <w:marBottom w:val="0"/>
          <w:divBdr>
            <w:top w:val="none" w:sz="0" w:space="0" w:color="auto"/>
            <w:left w:val="none" w:sz="0" w:space="0" w:color="auto"/>
            <w:bottom w:val="none" w:sz="0" w:space="0" w:color="auto"/>
            <w:right w:val="none" w:sz="0" w:space="0" w:color="auto"/>
          </w:divBdr>
        </w:div>
        <w:div w:id="1037661130">
          <w:marLeft w:val="480"/>
          <w:marRight w:val="0"/>
          <w:marTop w:val="0"/>
          <w:marBottom w:val="0"/>
          <w:divBdr>
            <w:top w:val="none" w:sz="0" w:space="0" w:color="auto"/>
            <w:left w:val="none" w:sz="0" w:space="0" w:color="auto"/>
            <w:bottom w:val="none" w:sz="0" w:space="0" w:color="auto"/>
            <w:right w:val="none" w:sz="0" w:space="0" w:color="auto"/>
          </w:divBdr>
        </w:div>
        <w:div w:id="1010523874">
          <w:marLeft w:val="480"/>
          <w:marRight w:val="0"/>
          <w:marTop w:val="0"/>
          <w:marBottom w:val="0"/>
          <w:divBdr>
            <w:top w:val="none" w:sz="0" w:space="0" w:color="auto"/>
            <w:left w:val="none" w:sz="0" w:space="0" w:color="auto"/>
            <w:bottom w:val="none" w:sz="0" w:space="0" w:color="auto"/>
            <w:right w:val="none" w:sz="0" w:space="0" w:color="auto"/>
          </w:divBdr>
        </w:div>
        <w:div w:id="575213182">
          <w:marLeft w:val="480"/>
          <w:marRight w:val="0"/>
          <w:marTop w:val="0"/>
          <w:marBottom w:val="0"/>
          <w:divBdr>
            <w:top w:val="none" w:sz="0" w:space="0" w:color="auto"/>
            <w:left w:val="none" w:sz="0" w:space="0" w:color="auto"/>
            <w:bottom w:val="none" w:sz="0" w:space="0" w:color="auto"/>
            <w:right w:val="none" w:sz="0" w:space="0" w:color="auto"/>
          </w:divBdr>
        </w:div>
        <w:div w:id="1915313157">
          <w:marLeft w:val="480"/>
          <w:marRight w:val="0"/>
          <w:marTop w:val="0"/>
          <w:marBottom w:val="0"/>
          <w:divBdr>
            <w:top w:val="none" w:sz="0" w:space="0" w:color="auto"/>
            <w:left w:val="none" w:sz="0" w:space="0" w:color="auto"/>
            <w:bottom w:val="none" w:sz="0" w:space="0" w:color="auto"/>
            <w:right w:val="none" w:sz="0" w:space="0" w:color="auto"/>
          </w:divBdr>
        </w:div>
        <w:div w:id="1515657212">
          <w:marLeft w:val="480"/>
          <w:marRight w:val="0"/>
          <w:marTop w:val="0"/>
          <w:marBottom w:val="0"/>
          <w:divBdr>
            <w:top w:val="none" w:sz="0" w:space="0" w:color="auto"/>
            <w:left w:val="none" w:sz="0" w:space="0" w:color="auto"/>
            <w:bottom w:val="none" w:sz="0" w:space="0" w:color="auto"/>
            <w:right w:val="none" w:sz="0" w:space="0" w:color="auto"/>
          </w:divBdr>
        </w:div>
        <w:div w:id="700588559">
          <w:marLeft w:val="480"/>
          <w:marRight w:val="0"/>
          <w:marTop w:val="0"/>
          <w:marBottom w:val="0"/>
          <w:divBdr>
            <w:top w:val="none" w:sz="0" w:space="0" w:color="auto"/>
            <w:left w:val="none" w:sz="0" w:space="0" w:color="auto"/>
            <w:bottom w:val="none" w:sz="0" w:space="0" w:color="auto"/>
            <w:right w:val="none" w:sz="0" w:space="0" w:color="auto"/>
          </w:divBdr>
        </w:div>
        <w:div w:id="607322169">
          <w:marLeft w:val="480"/>
          <w:marRight w:val="0"/>
          <w:marTop w:val="0"/>
          <w:marBottom w:val="0"/>
          <w:divBdr>
            <w:top w:val="none" w:sz="0" w:space="0" w:color="auto"/>
            <w:left w:val="none" w:sz="0" w:space="0" w:color="auto"/>
            <w:bottom w:val="none" w:sz="0" w:space="0" w:color="auto"/>
            <w:right w:val="none" w:sz="0" w:space="0" w:color="auto"/>
          </w:divBdr>
        </w:div>
        <w:div w:id="429280381">
          <w:marLeft w:val="480"/>
          <w:marRight w:val="0"/>
          <w:marTop w:val="0"/>
          <w:marBottom w:val="0"/>
          <w:divBdr>
            <w:top w:val="none" w:sz="0" w:space="0" w:color="auto"/>
            <w:left w:val="none" w:sz="0" w:space="0" w:color="auto"/>
            <w:bottom w:val="none" w:sz="0" w:space="0" w:color="auto"/>
            <w:right w:val="none" w:sz="0" w:space="0" w:color="auto"/>
          </w:divBdr>
        </w:div>
        <w:div w:id="118423819">
          <w:marLeft w:val="480"/>
          <w:marRight w:val="0"/>
          <w:marTop w:val="0"/>
          <w:marBottom w:val="0"/>
          <w:divBdr>
            <w:top w:val="none" w:sz="0" w:space="0" w:color="auto"/>
            <w:left w:val="none" w:sz="0" w:space="0" w:color="auto"/>
            <w:bottom w:val="none" w:sz="0" w:space="0" w:color="auto"/>
            <w:right w:val="none" w:sz="0" w:space="0" w:color="auto"/>
          </w:divBdr>
        </w:div>
      </w:divsChild>
    </w:div>
    <w:div w:id="171841737">
      <w:bodyDiv w:val="1"/>
      <w:marLeft w:val="0"/>
      <w:marRight w:val="0"/>
      <w:marTop w:val="0"/>
      <w:marBottom w:val="0"/>
      <w:divBdr>
        <w:top w:val="none" w:sz="0" w:space="0" w:color="auto"/>
        <w:left w:val="none" w:sz="0" w:space="0" w:color="auto"/>
        <w:bottom w:val="none" w:sz="0" w:space="0" w:color="auto"/>
        <w:right w:val="none" w:sz="0" w:space="0" w:color="auto"/>
      </w:divBdr>
    </w:div>
    <w:div w:id="173033530">
      <w:bodyDiv w:val="1"/>
      <w:marLeft w:val="0"/>
      <w:marRight w:val="0"/>
      <w:marTop w:val="0"/>
      <w:marBottom w:val="0"/>
      <w:divBdr>
        <w:top w:val="none" w:sz="0" w:space="0" w:color="auto"/>
        <w:left w:val="none" w:sz="0" w:space="0" w:color="auto"/>
        <w:bottom w:val="none" w:sz="0" w:space="0" w:color="auto"/>
        <w:right w:val="none" w:sz="0" w:space="0" w:color="auto"/>
      </w:divBdr>
    </w:div>
    <w:div w:id="175074293">
      <w:bodyDiv w:val="1"/>
      <w:marLeft w:val="0"/>
      <w:marRight w:val="0"/>
      <w:marTop w:val="0"/>
      <w:marBottom w:val="0"/>
      <w:divBdr>
        <w:top w:val="none" w:sz="0" w:space="0" w:color="auto"/>
        <w:left w:val="none" w:sz="0" w:space="0" w:color="auto"/>
        <w:bottom w:val="none" w:sz="0" w:space="0" w:color="auto"/>
        <w:right w:val="none" w:sz="0" w:space="0" w:color="auto"/>
      </w:divBdr>
    </w:div>
    <w:div w:id="175966876">
      <w:bodyDiv w:val="1"/>
      <w:marLeft w:val="0"/>
      <w:marRight w:val="0"/>
      <w:marTop w:val="0"/>
      <w:marBottom w:val="0"/>
      <w:divBdr>
        <w:top w:val="none" w:sz="0" w:space="0" w:color="auto"/>
        <w:left w:val="none" w:sz="0" w:space="0" w:color="auto"/>
        <w:bottom w:val="none" w:sz="0" w:space="0" w:color="auto"/>
        <w:right w:val="none" w:sz="0" w:space="0" w:color="auto"/>
      </w:divBdr>
    </w:div>
    <w:div w:id="176047865">
      <w:bodyDiv w:val="1"/>
      <w:marLeft w:val="0"/>
      <w:marRight w:val="0"/>
      <w:marTop w:val="0"/>
      <w:marBottom w:val="0"/>
      <w:divBdr>
        <w:top w:val="none" w:sz="0" w:space="0" w:color="auto"/>
        <w:left w:val="none" w:sz="0" w:space="0" w:color="auto"/>
        <w:bottom w:val="none" w:sz="0" w:space="0" w:color="auto"/>
        <w:right w:val="none" w:sz="0" w:space="0" w:color="auto"/>
      </w:divBdr>
    </w:div>
    <w:div w:id="177039472">
      <w:bodyDiv w:val="1"/>
      <w:marLeft w:val="0"/>
      <w:marRight w:val="0"/>
      <w:marTop w:val="0"/>
      <w:marBottom w:val="0"/>
      <w:divBdr>
        <w:top w:val="none" w:sz="0" w:space="0" w:color="auto"/>
        <w:left w:val="none" w:sz="0" w:space="0" w:color="auto"/>
        <w:bottom w:val="none" w:sz="0" w:space="0" w:color="auto"/>
        <w:right w:val="none" w:sz="0" w:space="0" w:color="auto"/>
      </w:divBdr>
    </w:div>
    <w:div w:id="179662712">
      <w:bodyDiv w:val="1"/>
      <w:marLeft w:val="0"/>
      <w:marRight w:val="0"/>
      <w:marTop w:val="0"/>
      <w:marBottom w:val="0"/>
      <w:divBdr>
        <w:top w:val="none" w:sz="0" w:space="0" w:color="auto"/>
        <w:left w:val="none" w:sz="0" w:space="0" w:color="auto"/>
        <w:bottom w:val="none" w:sz="0" w:space="0" w:color="auto"/>
        <w:right w:val="none" w:sz="0" w:space="0" w:color="auto"/>
      </w:divBdr>
    </w:div>
    <w:div w:id="180895883">
      <w:bodyDiv w:val="1"/>
      <w:marLeft w:val="0"/>
      <w:marRight w:val="0"/>
      <w:marTop w:val="0"/>
      <w:marBottom w:val="0"/>
      <w:divBdr>
        <w:top w:val="none" w:sz="0" w:space="0" w:color="auto"/>
        <w:left w:val="none" w:sz="0" w:space="0" w:color="auto"/>
        <w:bottom w:val="none" w:sz="0" w:space="0" w:color="auto"/>
        <w:right w:val="none" w:sz="0" w:space="0" w:color="auto"/>
      </w:divBdr>
    </w:div>
    <w:div w:id="183401703">
      <w:bodyDiv w:val="1"/>
      <w:marLeft w:val="0"/>
      <w:marRight w:val="0"/>
      <w:marTop w:val="0"/>
      <w:marBottom w:val="0"/>
      <w:divBdr>
        <w:top w:val="none" w:sz="0" w:space="0" w:color="auto"/>
        <w:left w:val="none" w:sz="0" w:space="0" w:color="auto"/>
        <w:bottom w:val="none" w:sz="0" w:space="0" w:color="auto"/>
        <w:right w:val="none" w:sz="0" w:space="0" w:color="auto"/>
      </w:divBdr>
    </w:div>
    <w:div w:id="184947336">
      <w:bodyDiv w:val="1"/>
      <w:marLeft w:val="0"/>
      <w:marRight w:val="0"/>
      <w:marTop w:val="0"/>
      <w:marBottom w:val="0"/>
      <w:divBdr>
        <w:top w:val="none" w:sz="0" w:space="0" w:color="auto"/>
        <w:left w:val="none" w:sz="0" w:space="0" w:color="auto"/>
        <w:bottom w:val="none" w:sz="0" w:space="0" w:color="auto"/>
        <w:right w:val="none" w:sz="0" w:space="0" w:color="auto"/>
      </w:divBdr>
    </w:div>
    <w:div w:id="185293516">
      <w:bodyDiv w:val="1"/>
      <w:marLeft w:val="0"/>
      <w:marRight w:val="0"/>
      <w:marTop w:val="0"/>
      <w:marBottom w:val="0"/>
      <w:divBdr>
        <w:top w:val="none" w:sz="0" w:space="0" w:color="auto"/>
        <w:left w:val="none" w:sz="0" w:space="0" w:color="auto"/>
        <w:bottom w:val="none" w:sz="0" w:space="0" w:color="auto"/>
        <w:right w:val="none" w:sz="0" w:space="0" w:color="auto"/>
      </w:divBdr>
    </w:div>
    <w:div w:id="186725816">
      <w:bodyDiv w:val="1"/>
      <w:marLeft w:val="0"/>
      <w:marRight w:val="0"/>
      <w:marTop w:val="0"/>
      <w:marBottom w:val="0"/>
      <w:divBdr>
        <w:top w:val="none" w:sz="0" w:space="0" w:color="auto"/>
        <w:left w:val="none" w:sz="0" w:space="0" w:color="auto"/>
        <w:bottom w:val="none" w:sz="0" w:space="0" w:color="auto"/>
        <w:right w:val="none" w:sz="0" w:space="0" w:color="auto"/>
      </w:divBdr>
    </w:div>
    <w:div w:id="188446686">
      <w:bodyDiv w:val="1"/>
      <w:marLeft w:val="0"/>
      <w:marRight w:val="0"/>
      <w:marTop w:val="0"/>
      <w:marBottom w:val="0"/>
      <w:divBdr>
        <w:top w:val="none" w:sz="0" w:space="0" w:color="auto"/>
        <w:left w:val="none" w:sz="0" w:space="0" w:color="auto"/>
        <w:bottom w:val="none" w:sz="0" w:space="0" w:color="auto"/>
        <w:right w:val="none" w:sz="0" w:space="0" w:color="auto"/>
      </w:divBdr>
    </w:div>
    <w:div w:id="189996629">
      <w:bodyDiv w:val="1"/>
      <w:marLeft w:val="0"/>
      <w:marRight w:val="0"/>
      <w:marTop w:val="0"/>
      <w:marBottom w:val="0"/>
      <w:divBdr>
        <w:top w:val="none" w:sz="0" w:space="0" w:color="auto"/>
        <w:left w:val="none" w:sz="0" w:space="0" w:color="auto"/>
        <w:bottom w:val="none" w:sz="0" w:space="0" w:color="auto"/>
        <w:right w:val="none" w:sz="0" w:space="0" w:color="auto"/>
      </w:divBdr>
      <w:divsChild>
        <w:div w:id="1652783809">
          <w:marLeft w:val="480"/>
          <w:marRight w:val="0"/>
          <w:marTop w:val="0"/>
          <w:marBottom w:val="0"/>
          <w:divBdr>
            <w:top w:val="none" w:sz="0" w:space="0" w:color="auto"/>
            <w:left w:val="none" w:sz="0" w:space="0" w:color="auto"/>
            <w:bottom w:val="none" w:sz="0" w:space="0" w:color="auto"/>
            <w:right w:val="none" w:sz="0" w:space="0" w:color="auto"/>
          </w:divBdr>
        </w:div>
        <w:div w:id="2050496103">
          <w:marLeft w:val="480"/>
          <w:marRight w:val="0"/>
          <w:marTop w:val="0"/>
          <w:marBottom w:val="0"/>
          <w:divBdr>
            <w:top w:val="none" w:sz="0" w:space="0" w:color="auto"/>
            <w:left w:val="none" w:sz="0" w:space="0" w:color="auto"/>
            <w:bottom w:val="none" w:sz="0" w:space="0" w:color="auto"/>
            <w:right w:val="none" w:sz="0" w:space="0" w:color="auto"/>
          </w:divBdr>
        </w:div>
        <w:div w:id="1814177588">
          <w:marLeft w:val="480"/>
          <w:marRight w:val="0"/>
          <w:marTop w:val="0"/>
          <w:marBottom w:val="0"/>
          <w:divBdr>
            <w:top w:val="none" w:sz="0" w:space="0" w:color="auto"/>
            <w:left w:val="none" w:sz="0" w:space="0" w:color="auto"/>
            <w:bottom w:val="none" w:sz="0" w:space="0" w:color="auto"/>
            <w:right w:val="none" w:sz="0" w:space="0" w:color="auto"/>
          </w:divBdr>
        </w:div>
        <w:div w:id="266430967">
          <w:marLeft w:val="480"/>
          <w:marRight w:val="0"/>
          <w:marTop w:val="0"/>
          <w:marBottom w:val="0"/>
          <w:divBdr>
            <w:top w:val="none" w:sz="0" w:space="0" w:color="auto"/>
            <w:left w:val="none" w:sz="0" w:space="0" w:color="auto"/>
            <w:bottom w:val="none" w:sz="0" w:space="0" w:color="auto"/>
            <w:right w:val="none" w:sz="0" w:space="0" w:color="auto"/>
          </w:divBdr>
        </w:div>
        <w:div w:id="1430616524">
          <w:marLeft w:val="480"/>
          <w:marRight w:val="0"/>
          <w:marTop w:val="0"/>
          <w:marBottom w:val="0"/>
          <w:divBdr>
            <w:top w:val="none" w:sz="0" w:space="0" w:color="auto"/>
            <w:left w:val="none" w:sz="0" w:space="0" w:color="auto"/>
            <w:bottom w:val="none" w:sz="0" w:space="0" w:color="auto"/>
            <w:right w:val="none" w:sz="0" w:space="0" w:color="auto"/>
          </w:divBdr>
        </w:div>
        <w:div w:id="792940321">
          <w:marLeft w:val="480"/>
          <w:marRight w:val="0"/>
          <w:marTop w:val="0"/>
          <w:marBottom w:val="0"/>
          <w:divBdr>
            <w:top w:val="none" w:sz="0" w:space="0" w:color="auto"/>
            <w:left w:val="none" w:sz="0" w:space="0" w:color="auto"/>
            <w:bottom w:val="none" w:sz="0" w:space="0" w:color="auto"/>
            <w:right w:val="none" w:sz="0" w:space="0" w:color="auto"/>
          </w:divBdr>
        </w:div>
        <w:div w:id="1139885571">
          <w:marLeft w:val="480"/>
          <w:marRight w:val="0"/>
          <w:marTop w:val="0"/>
          <w:marBottom w:val="0"/>
          <w:divBdr>
            <w:top w:val="none" w:sz="0" w:space="0" w:color="auto"/>
            <w:left w:val="none" w:sz="0" w:space="0" w:color="auto"/>
            <w:bottom w:val="none" w:sz="0" w:space="0" w:color="auto"/>
            <w:right w:val="none" w:sz="0" w:space="0" w:color="auto"/>
          </w:divBdr>
        </w:div>
        <w:div w:id="270213153">
          <w:marLeft w:val="480"/>
          <w:marRight w:val="0"/>
          <w:marTop w:val="0"/>
          <w:marBottom w:val="0"/>
          <w:divBdr>
            <w:top w:val="none" w:sz="0" w:space="0" w:color="auto"/>
            <w:left w:val="none" w:sz="0" w:space="0" w:color="auto"/>
            <w:bottom w:val="none" w:sz="0" w:space="0" w:color="auto"/>
            <w:right w:val="none" w:sz="0" w:space="0" w:color="auto"/>
          </w:divBdr>
        </w:div>
        <w:div w:id="478305727">
          <w:marLeft w:val="480"/>
          <w:marRight w:val="0"/>
          <w:marTop w:val="0"/>
          <w:marBottom w:val="0"/>
          <w:divBdr>
            <w:top w:val="none" w:sz="0" w:space="0" w:color="auto"/>
            <w:left w:val="none" w:sz="0" w:space="0" w:color="auto"/>
            <w:bottom w:val="none" w:sz="0" w:space="0" w:color="auto"/>
            <w:right w:val="none" w:sz="0" w:space="0" w:color="auto"/>
          </w:divBdr>
        </w:div>
        <w:div w:id="2442659">
          <w:marLeft w:val="480"/>
          <w:marRight w:val="0"/>
          <w:marTop w:val="0"/>
          <w:marBottom w:val="0"/>
          <w:divBdr>
            <w:top w:val="none" w:sz="0" w:space="0" w:color="auto"/>
            <w:left w:val="none" w:sz="0" w:space="0" w:color="auto"/>
            <w:bottom w:val="none" w:sz="0" w:space="0" w:color="auto"/>
            <w:right w:val="none" w:sz="0" w:space="0" w:color="auto"/>
          </w:divBdr>
        </w:div>
        <w:div w:id="488642828">
          <w:marLeft w:val="480"/>
          <w:marRight w:val="0"/>
          <w:marTop w:val="0"/>
          <w:marBottom w:val="0"/>
          <w:divBdr>
            <w:top w:val="none" w:sz="0" w:space="0" w:color="auto"/>
            <w:left w:val="none" w:sz="0" w:space="0" w:color="auto"/>
            <w:bottom w:val="none" w:sz="0" w:space="0" w:color="auto"/>
            <w:right w:val="none" w:sz="0" w:space="0" w:color="auto"/>
          </w:divBdr>
        </w:div>
        <w:div w:id="35929480">
          <w:marLeft w:val="480"/>
          <w:marRight w:val="0"/>
          <w:marTop w:val="0"/>
          <w:marBottom w:val="0"/>
          <w:divBdr>
            <w:top w:val="none" w:sz="0" w:space="0" w:color="auto"/>
            <w:left w:val="none" w:sz="0" w:space="0" w:color="auto"/>
            <w:bottom w:val="none" w:sz="0" w:space="0" w:color="auto"/>
            <w:right w:val="none" w:sz="0" w:space="0" w:color="auto"/>
          </w:divBdr>
        </w:div>
        <w:div w:id="499471476">
          <w:marLeft w:val="480"/>
          <w:marRight w:val="0"/>
          <w:marTop w:val="0"/>
          <w:marBottom w:val="0"/>
          <w:divBdr>
            <w:top w:val="none" w:sz="0" w:space="0" w:color="auto"/>
            <w:left w:val="none" w:sz="0" w:space="0" w:color="auto"/>
            <w:bottom w:val="none" w:sz="0" w:space="0" w:color="auto"/>
            <w:right w:val="none" w:sz="0" w:space="0" w:color="auto"/>
          </w:divBdr>
        </w:div>
        <w:div w:id="444235523">
          <w:marLeft w:val="480"/>
          <w:marRight w:val="0"/>
          <w:marTop w:val="0"/>
          <w:marBottom w:val="0"/>
          <w:divBdr>
            <w:top w:val="none" w:sz="0" w:space="0" w:color="auto"/>
            <w:left w:val="none" w:sz="0" w:space="0" w:color="auto"/>
            <w:bottom w:val="none" w:sz="0" w:space="0" w:color="auto"/>
            <w:right w:val="none" w:sz="0" w:space="0" w:color="auto"/>
          </w:divBdr>
        </w:div>
        <w:div w:id="1063606722">
          <w:marLeft w:val="480"/>
          <w:marRight w:val="0"/>
          <w:marTop w:val="0"/>
          <w:marBottom w:val="0"/>
          <w:divBdr>
            <w:top w:val="none" w:sz="0" w:space="0" w:color="auto"/>
            <w:left w:val="none" w:sz="0" w:space="0" w:color="auto"/>
            <w:bottom w:val="none" w:sz="0" w:space="0" w:color="auto"/>
            <w:right w:val="none" w:sz="0" w:space="0" w:color="auto"/>
          </w:divBdr>
        </w:div>
        <w:div w:id="454913509">
          <w:marLeft w:val="480"/>
          <w:marRight w:val="0"/>
          <w:marTop w:val="0"/>
          <w:marBottom w:val="0"/>
          <w:divBdr>
            <w:top w:val="none" w:sz="0" w:space="0" w:color="auto"/>
            <w:left w:val="none" w:sz="0" w:space="0" w:color="auto"/>
            <w:bottom w:val="none" w:sz="0" w:space="0" w:color="auto"/>
            <w:right w:val="none" w:sz="0" w:space="0" w:color="auto"/>
          </w:divBdr>
        </w:div>
        <w:div w:id="168327930">
          <w:marLeft w:val="480"/>
          <w:marRight w:val="0"/>
          <w:marTop w:val="0"/>
          <w:marBottom w:val="0"/>
          <w:divBdr>
            <w:top w:val="none" w:sz="0" w:space="0" w:color="auto"/>
            <w:left w:val="none" w:sz="0" w:space="0" w:color="auto"/>
            <w:bottom w:val="none" w:sz="0" w:space="0" w:color="auto"/>
            <w:right w:val="none" w:sz="0" w:space="0" w:color="auto"/>
          </w:divBdr>
        </w:div>
        <w:div w:id="2108193466">
          <w:marLeft w:val="480"/>
          <w:marRight w:val="0"/>
          <w:marTop w:val="0"/>
          <w:marBottom w:val="0"/>
          <w:divBdr>
            <w:top w:val="none" w:sz="0" w:space="0" w:color="auto"/>
            <w:left w:val="none" w:sz="0" w:space="0" w:color="auto"/>
            <w:bottom w:val="none" w:sz="0" w:space="0" w:color="auto"/>
            <w:right w:val="none" w:sz="0" w:space="0" w:color="auto"/>
          </w:divBdr>
        </w:div>
        <w:div w:id="1369141339">
          <w:marLeft w:val="480"/>
          <w:marRight w:val="0"/>
          <w:marTop w:val="0"/>
          <w:marBottom w:val="0"/>
          <w:divBdr>
            <w:top w:val="none" w:sz="0" w:space="0" w:color="auto"/>
            <w:left w:val="none" w:sz="0" w:space="0" w:color="auto"/>
            <w:bottom w:val="none" w:sz="0" w:space="0" w:color="auto"/>
            <w:right w:val="none" w:sz="0" w:space="0" w:color="auto"/>
          </w:divBdr>
        </w:div>
        <w:div w:id="133378340">
          <w:marLeft w:val="480"/>
          <w:marRight w:val="0"/>
          <w:marTop w:val="0"/>
          <w:marBottom w:val="0"/>
          <w:divBdr>
            <w:top w:val="none" w:sz="0" w:space="0" w:color="auto"/>
            <w:left w:val="none" w:sz="0" w:space="0" w:color="auto"/>
            <w:bottom w:val="none" w:sz="0" w:space="0" w:color="auto"/>
            <w:right w:val="none" w:sz="0" w:space="0" w:color="auto"/>
          </w:divBdr>
        </w:div>
        <w:div w:id="1489055312">
          <w:marLeft w:val="480"/>
          <w:marRight w:val="0"/>
          <w:marTop w:val="0"/>
          <w:marBottom w:val="0"/>
          <w:divBdr>
            <w:top w:val="none" w:sz="0" w:space="0" w:color="auto"/>
            <w:left w:val="none" w:sz="0" w:space="0" w:color="auto"/>
            <w:bottom w:val="none" w:sz="0" w:space="0" w:color="auto"/>
            <w:right w:val="none" w:sz="0" w:space="0" w:color="auto"/>
          </w:divBdr>
        </w:div>
        <w:div w:id="1345592450">
          <w:marLeft w:val="480"/>
          <w:marRight w:val="0"/>
          <w:marTop w:val="0"/>
          <w:marBottom w:val="0"/>
          <w:divBdr>
            <w:top w:val="none" w:sz="0" w:space="0" w:color="auto"/>
            <w:left w:val="none" w:sz="0" w:space="0" w:color="auto"/>
            <w:bottom w:val="none" w:sz="0" w:space="0" w:color="auto"/>
            <w:right w:val="none" w:sz="0" w:space="0" w:color="auto"/>
          </w:divBdr>
        </w:div>
        <w:div w:id="690572023">
          <w:marLeft w:val="480"/>
          <w:marRight w:val="0"/>
          <w:marTop w:val="0"/>
          <w:marBottom w:val="0"/>
          <w:divBdr>
            <w:top w:val="none" w:sz="0" w:space="0" w:color="auto"/>
            <w:left w:val="none" w:sz="0" w:space="0" w:color="auto"/>
            <w:bottom w:val="none" w:sz="0" w:space="0" w:color="auto"/>
            <w:right w:val="none" w:sz="0" w:space="0" w:color="auto"/>
          </w:divBdr>
        </w:div>
        <w:div w:id="1952786197">
          <w:marLeft w:val="480"/>
          <w:marRight w:val="0"/>
          <w:marTop w:val="0"/>
          <w:marBottom w:val="0"/>
          <w:divBdr>
            <w:top w:val="none" w:sz="0" w:space="0" w:color="auto"/>
            <w:left w:val="none" w:sz="0" w:space="0" w:color="auto"/>
            <w:bottom w:val="none" w:sz="0" w:space="0" w:color="auto"/>
            <w:right w:val="none" w:sz="0" w:space="0" w:color="auto"/>
          </w:divBdr>
        </w:div>
        <w:div w:id="1806116348">
          <w:marLeft w:val="480"/>
          <w:marRight w:val="0"/>
          <w:marTop w:val="0"/>
          <w:marBottom w:val="0"/>
          <w:divBdr>
            <w:top w:val="none" w:sz="0" w:space="0" w:color="auto"/>
            <w:left w:val="none" w:sz="0" w:space="0" w:color="auto"/>
            <w:bottom w:val="none" w:sz="0" w:space="0" w:color="auto"/>
            <w:right w:val="none" w:sz="0" w:space="0" w:color="auto"/>
          </w:divBdr>
        </w:div>
        <w:div w:id="1347098312">
          <w:marLeft w:val="480"/>
          <w:marRight w:val="0"/>
          <w:marTop w:val="0"/>
          <w:marBottom w:val="0"/>
          <w:divBdr>
            <w:top w:val="none" w:sz="0" w:space="0" w:color="auto"/>
            <w:left w:val="none" w:sz="0" w:space="0" w:color="auto"/>
            <w:bottom w:val="none" w:sz="0" w:space="0" w:color="auto"/>
            <w:right w:val="none" w:sz="0" w:space="0" w:color="auto"/>
          </w:divBdr>
        </w:div>
        <w:div w:id="164712113">
          <w:marLeft w:val="480"/>
          <w:marRight w:val="0"/>
          <w:marTop w:val="0"/>
          <w:marBottom w:val="0"/>
          <w:divBdr>
            <w:top w:val="none" w:sz="0" w:space="0" w:color="auto"/>
            <w:left w:val="none" w:sz="0" w:space="0" w:color="auto"/>
            <w:bottom w:val="none" w:sz="0" w:space="0" w:color="auto"/>
            <w:right w:val="none" w:sz="0" w:space="0" w:color="auto"/>
          </w:divBdr>
        </w:div>
        <w:div w:id="2054769328">
          <w:marLeft w:val="480"/>
          <w:marRight w:val="0"/>
          <w:marTop w:val="0"/>
          <w:marBottom w:val="0"/>
          <w:divBdr>
            <w:top w:val="none" w:sz="0" w:space="0" w:color="auto"/>
            <w:left w:val="none" w:sz="0" w:space="0" w:color="auto"/>
            <w:bottom w:val="none" w:sz="0" w:space="0" w:color="auto"/>
            <w:right w:val="none" w:sz="0" w:space="0" w:color="auto"/>
          </w:divBdr>
        </w:div>
        <w:div w:id="1468425894">
          <w:marLeft w:val="480"/>
          <w:marRight w:val="0"/>
          <w:marTop w:val="0"/>
          <w:marBottom w:val="0"/>
          <w:divBdr>
            <w:top w:val="none" w:sz="0" w:space="0" w:color="auto"/>
            <w:left w:val="none" w:sz="0" w:space="0" w:color="auto"/>
            <w:bottom w:val="none" w:sz="0" w:space="0" w:color="auto"/>
            <w:right w:val="none" w:sz="0" w:space="0" w:color="auto"/>
          </w:divBdr>
        </w:div>
        <w:div w:id="494304980">
          <w:marLeft w:val="480"/>
          <w:marRight w:val="0"/>
          <w:marTop w:val="0"/>
          <w:marBottom w:val="0"/>
          <w:divBdr>
            <w:top w:val="none" w:sz="0" w:space="0" w:color="auto"/>
            <w:left w:val="none" w:sz="0" w:space="0" w:color="auto"/>
            <w:bottom w:val="none" w:sz="0" w:space="0" w:color="auto"/>
            <w:right w:val="none" w:sz="0" w:space="0" w:color="auto"/>
          </w:divBdr>
        </w:div>
        <w:div w:id="760494702">
          <w:marLeft w:val="480"/>
          <w:marRight w:val="0"/>
          <w:marTop w:val="0"/>
          <w:marBottom w:val="0"/>
          <w:divBdr>
            <w:top w:val="none" w:sz="0" w:space="0" w:color="auto"/>
            <w:left w:val="none" w:sz="0" w:space="0" w:color="auto"/>
            <w:bottom w:val="none" w:sz="0" w:space="0" w:color="auto"/>
            <w:right w:val="none" w:sz="0" w:space="0" w:color="auto"/>
          </w:divBdr>
        </w:div>
        <w:div w:id="581527114">
          <w:marLeft w:val="480"/>
          <w:marRight w:val="0"/>
          <w:marTop w:val="0"/>
          <w:marBottom w:val="0"/>
          <w:divBdr>
            <w:top w:val="none" w:sz="0" w:space="0" w:color="auto"/>
            <w:left w:val="none" w:sz="0" w:space="0" w:color="auto"/>
            <w:bottom w:val="none" w:sz="0" w:space="0" w:color="auto"/>
            <w:right w:val="none" w:sz="0" w:space="0" w:color="auto"/>
          </w:divBdr>
        </w:div>
        <w:div w:id="984814345">
          <w:marLeft w:val="480"/>
          <w:marRight w:val="0"/>
          <w:marTop w:val="0"/>
          <w:marBottom w:val="0"/>
          <w:divBdr>
            <w:top w:val="none" w:sz="0" w:space="0" w:color="auto"/>
            <w:left w:val="none" w:sz="0" w:space="0" w:color="auto"/>
            <w:bottom w:val="none" w:sz="0" w:space="0" w:color="auto"/>
            <w:right w:val="none" w:sz="0" w:space="0" w:color="auto"/>
          </w:divBdr>
        </w:div>
        <w:div w:id="1190146337">
          <w:marLeft w:val="480"/>
          <w:marRight w:val="0"/>
          <w:marTop w:val="0"/>
          <w:marBottom w:val="0"/>
          <w:divBdr>
            <w:top w:val="none" w:sz="0" w:space="0" w:color="auto"/>
            <w:left w:val="none" w:sz="0" w:space="0" w:color="auto"/>
            <w:bottom w:val="none" w:sz="0" w:space="0" w:color="auto"/>
            <w:right w:val="none" w:sz="0" w:space="0" w:color="auto"/>
          </w:divBdr>
        </w:div>
        <w:div w:id="1691877409">
          <w:marLeft w:val="480"/>
          <w:marRight w:val="0"/>
          <w:marTop w:val="0"/>
          <w:marBottom w:val="0"/>
          <w:divBdr>
            <w:top w:val="none" w:sz="0" w:space="0" w:color="auto"/>
            <w:left w:val="none" w:sz="0" w:space="0" w:color="auto"/>
            <w:bottom w:val="none" w:sz="0" w:space="0" w:color="auto"/>
            <w:right w:val="none" w:sz="0" w:space="0" w:color="auto"/>
          </w:divBdr>
        </w:div>
        <w:div w:id="2113820968">
          <w:marLeft w:val="480"/>
          <w:marRight w:val="0"/>
          <w:marTop w:val="0"/>
          <w:marBottom w:val="0"/>
          <w:divBdr>
            <w:top w:val="none" w:sz="0" w:space="0" w:color="auto"/>
            <w:left w:val="none" w:sz="0" w:space="0" w:color="auto"/>
            <w:bottom w:val="none" w:sz="0" w:space="0" w:color="auto"/>
            <w:right w:val="none" w:sz="0" w:space="0" w:color="auto"/>
          </w:divBdr>
        </w:div>
        <w:div w:id="1967815181">
          <w:marLeft w:val="480"/>
          <w:marRight w:val="0"/>
          <w:marTop w:val="0"/>
          <w:marBottom w:val="0"/>
          <w:divBdr>
            <w:top w:val="none" w:sz="0" w:space="0" w:color="auto"/>
            <w:left w:val="none" w:sz="0" w:space="0" w:color="auto"/>
            <w:bottom w:val="none" w:sz="0" w:space="0" w:color="auto"/>
            <w:right w:val="none" w:sz="0" w:space="0" w:color="auto"/>
          </w:divBdr>
        </w:div>
        <w:div w:id="2011713852">
          <w:marLeft w:val="480"/>
          <w:marRight w:val="0"/>
          <w:marTop w:val="0"/>
          <w:marBottom w:val="0"/>
          <w:divBdr>
            <w:top w:val="none" w:sz="0" w:space="0" w:color="auto"/>
            <w:left w:val="none" w:sz="0" w:space="0" w:color="auto"/>
            <w:bottom w:val="none" w:sz="0" w:space="0" w:color="auto"/>
            <w:right w:val="none" w:sz="0" w:space="0" w:color="auto"/>
          </w:divBdr>
        </w:div>
        <w:div w:id="383799329">
          <w:marLeft w:val="480"/>
          <w:marRight w:val="0"/>
          <w:marTop w:val="0"/>
          <w:marBottom w:val="0"/>
          <w:divBdr>
            <w:top w:val="none" w:sz="0" w:space="0" w:color="auto"/>
            <w:left w:val="none" w:sz="0" w:space="0" w:color="auto"/>
            <w:bottom w:val="none" w:sz="0" w:space="0" w:color="auto"/>
            <w:right w:val="none" w:sz="0" w:space="0" w:color="auto"/>
          </w:divBdr>
        </w:div>
        <w:div w:id="360400976">
          <w:marLeft w:val="480"/>
          <w:marRight w:val="0"/>
          <w:marTop w:val="0"/>
          <w:marBottom w:val="0"/>
          <w:divBdr>
            <w:top w:val="none" w:sz="0" w:space="0" w:color="auto"/>
            <w:left w:val="none" w:sz="0" w:space="0" w:color="auto"/>
            <w:bottom w:val="none" w:sz="0" w:space="0" w:color="auto"/>
            <w:right w:val="none" w:sz="0" w:space="0" w:color="auto"/>
          </w:divBdr>
        </w:div>
        <w:div w:id="1289966968">
          <w:marLeft w:val="480"/>
          <w:marRight w:val="0"/>
          <w:marTop w:val="0"/>
          <w:marBottom w:val="0"/>
          <w:divBdr>
            <w:top w:val="none" w:sz="0" w:space="0" w:color="auto"/>
            <w:left w:val="none" w:sz="0" w:space="0" w:color="auto"/>
            <w:bottom w:val="none" w:sz="0" w:space="0" w:color="auto"/>
            <w:right w:val="none" w:sz="0" w:space="0" w:color="auto"/>
          </w:divBdr>
        </w:div>
        <w:div w:id="143283762">
          <w:marLeft w:val="480"/>
          <w:marRight w:val="0"/>
          <w:marTop w:val="0"/>
          <w:marBottom w:val="0"/>
          <w:divBdr>
            <w:top w:val="none" w:sz="0" w:space="0" w:color="auto"/>
            <w:left w:val="none" w:sz="0" w:space="0" w:color="auto"/>
            <w:bottom w:val="none" w:sz="0" w:space="0" w:color="auto"/>
            <w:right w:val="none" w:sz="0" w:space="0" w:color="auto"/>
          </w:divBdr>
        </w:div>
        <w:div w:id="1313801336">
          <w:marLeft w:val="480"/>
          <w:marRight w:val="0"/>
          <w:marTop w:val="0"/>
          <w:marBottom w:val="0"/>
          <w:divBdr>
            <w:top w:val="none" w:sz="0" w:space="0" w:color="auto"/>
            <w:left w:val="none" w:sz="0" w:space="0" w:color="auto"/>
            <w:bottom w:val="none" w:sz="0" w:space="0" w:color="auto"/>
            <w:right w:val="none" w:sz="0" w:space="0" w:color="auto"/>
          </w:divBdr>
        </w:div>
        <w:div w:id="2101023713">
          <w:marLeft w:val="480"/>
          <w:marRight w:val="0"/>
          <w:marTop w:val="0"/>
          <w:marBottom w:val="0"/>
          <w:divBdr>
            <w:top w:val="none" w:sz="0" w:space="0" w:color="auto"/>
            <w:left w:val="none" w:sz="0" w:space="0" w:color="auto"/>
            <w:bottom w:val="none" w:sz="0" w:space="0" w:color="auto"/>
            <w:right w:val="none" w:sz="0" w:space="0" w:color="auto"/>
          </w:divBdr>
        </w:div>
        <w:div w:id="579288355">
          <w:marLeft w:val="480"/>
          <w:marRight w:val="0"/>
          <w:marTop w:val="0"/>
          <w:marBottom w:val="0"/>
          <w:divBdr>
            <w:top w:val="none" w:sz="0" w:space="0" w:color="auto"/>
            <w:left w:val="none" w:sz="0" w:space="0" w:color="auto"/>
            <w:bottom w:val="none" w:sz="0" w:space="0" w:color="auto"/>
            <w:right w:val="none" w:sz="0" w:space="0" w:color="auto"/>
          </w:divBdr>
        </w:div>
        <w:div w:id="257564860">
          <w:marLeft w:val="480"/>
          <w:marRight w:val="0"/>
          <w:marTop w:val="0"/>
          <w:marBottom w:val="0"/>
          <w:divBdr>
            <w:top w:val="none" w:sz="0" w:space="0" w:color="auto"/>
            <w:left w:val="none" w:sz="0" w:space="0" w:color="auto"/>
            <w:bottom w:val="none" w:sz="0" w:space="0" w:color="auto"/>
            <w:right w:val="none" w:sz="0" w:space="0" w:color="auto"/>
          </w:divBdr>
        </w:div>
        <w:div w:id="1873297643">
          <w:marLeft w:val="480"/>
          <w:marRight w:val="0"/>
          <w:marTop w:val="0"/>
          <w:marBottom w:val="0"/>
          <w:divBdr>
            <w:top w:val="none" w:sz="0" w:space="0" w:color="auto"/>
            <w:left w:val="none" w:sz="0" w:space="0" w:color="auto"/>
            <w:bottom w:val="none" w:sz="0" w:space="0" w:color="auto"/>
            <w:right w:val="none" w:sz="0" w:space="0" w:color="auto"/>
          </w:divBdr>
        </w:div>
        <w:div w:id="449739291">
          <w:marLeft w:val="480"/>
          <w:marRight w:val="0"/>
          <w:marTop w:val="0"/>
          <w:marBottom w:val="0"/>
          <w:divBdr>
            <w:top w:val="none" w:sz="0" w:space="0" w:color="auto"/>
            <w:left w:val="none" w:sz="0" w:space="0" w:color="auto"/>
            <w:bottom w:val="none" w:sz="0" w:space="0" w:color="auto"/>
            <w:right w:val="none" w:sz="0" w:space="0" w:color="auto"/>
          </w:divBdr>
        </w:div>
        <w:div w:id="2019385762">
          <w:marLeft w:val="480"/>
          <w:marRight w:val="0"/>
          <w:marTop w:val="0"/>
          <w:marBottom w:val="0"/>
          <w:divBdr>
            <w:top w:val="none" w:sz="0" w:space="0" w:color="auto"/>
            <w:left w:val="none" w:sz="0" w:space="0" w:color="auto"/>
            <w:bottom w:val="none" w:sz="0" w:space="0" w:color="auto"/>
            <w:right w:val="none" w:sz="0" w:space="0" w:color="auto"/>
          </w:divBdr>
        </w:div>
        <w:div w:id="994181299">
          <w:marLeft w:val="480"/>
          <w:marRight w:val="0"/>
          <w:marTop w:val="0"/>
          <w:marBottom w:val="0"/>
          <w:divBdr>
            <w:top w:val="none" w:sz="0" w:space="0" w:color="auto"/>
            <w:left w:val="none" w:sz="0" w:space="0" w:color="auto"/>
            <w:bottom w:val="none" w:sz="0" w:space="0" w:color="auto"/>
            <w:right w:val="none" w:sz="0" w:space="0" w:color="auto"/>
          </w:divBdr>
        </w:div>
        <w:div w:id="1539664697">
          <w:marLeft w:val="480"/>
          <w:marRight w:val="0"/>
          <w:marTop w:val="0"/>
          <w:marBottom w:val="0"/>
          <w:divBdr>
            <w:top w:val="none" w:sz="0" w:space="0" w:color="auto"/>
            <w:left w:val="none" w:sz="0" w:space="0" w:color="auto"/>
            <w:bottom w:val="none" w:sz="0" w:space="0" w:color="auto"/>
            <w:right w:val="none" w:sz="0" w:space="0" w:color="auto"/>
          </w:divBdr>
        </w:div>
      </w:divsChild>
    </w:div>
    <w:div w:id="190067815">
      <w:bodyDiv w:val="1"/>
      <w:marLeft w:val="0"/>
      <w:marRight w:val="0"/>
      <w:marTop w:val="0"/>
      <w:marBottom w:val="0"/>
      <w:divBdr>
        <w:top w:val="none" w:sz="0" w:space="0" w:color="auto"/>
        <w:left w:val="none" w:sz="0" w:space="0" w:color="auto"/>
        <w:bottom w:val="none" w:sz="0" w:space="0" w:color="auto"/>
        <w:right w:val="none" w:sz="0" w:space="0" w:color="auto"/>
      </w:divBdr>
    </w:div>
    <w:div w:id="195394288">
      <w:bodyDiv w:val="1"/>
      <w:marLeft w:val="0"/>
      <w:marRight w:val="0"/>
      <w:marTop w:val="0"/>
      <w:marBottom w:val="0"/>
      <w:divBdr>
        <w:top w:val="none" w:sz="0" w:space="0" w:color="auto"/>
        <w:left w:val="none" w:sz="0" w:space="0" w:color="auto"/>
        <w:bottom w:val="none" w:sz="0" w:space="0" w:color="auto"/>
        <w:right w:val="none" w:sz="0" w:space="0" w:color="auto"/>
      </w:divBdr>
    </w:div>
    <w:div w:id="198591860">
      <w:bodyDiv w:val="1"/>
      <w:marLeft w:val="0"/>
      <w:marRight w:val="0"/>
      <w:marTop w:val="0"/>
      <w:marBottom w:val="0"/>
      <w:divBdr>
        <w:top w:val="none" w:sz="0" w:space="0" w:color="auto"/>
        <w:left w:val="none" w:sz="0" w:space="0" w:color="auto"/>
        <w:bottom w:val="none" w:sz="0" w:space="0" w:color="auto"/>
        <w:right w:val="none" w:sz="0" w:space="0" w:color="auto"/>
      </w:divBdr>
    </w:div>
    <w:div w:id="200631158">
      <w:bodyDiv w:val="1"/>
      <w:marLeft w:val="0"/>
      <w:marRight w:val="0"/>
      <w:marTop w:val="0"/>
      <w:marBottom w:val="0"/>
      <w:divBdr>
        <w:top w:val="none" w:sz="0" w:space="0" w:color="auto"/>
        <w:left w:val="none" w:sz="0" w:space="0" w:color="auto"/>
        <w:bottom w:val="none" w:sz="0" w:space="0" w:color="auto"/>
        <w:right w:val="none" w:sz="0" w:space="0" w:color="auto"/>
      </w:divBdr>
    </w:div>
    <w:div w:id="202598311">
      <w:bodyDiv w:val="1"/>
      <w:marLeft w:val="0"/>
      <w:marRight w:val="0"/>
      <w:marTop w:val="0"/>
      <w:marBottom w:val="0"/>
      <w:divBdr>
        <w:top w:val="none" w:sz="0" w:space="0" w:color="auto"/>
        <w:left w:val="none" w:sz="0" w:space="0" w:color="auto"/>
        <w:bottom w:val="none" w:sz="0" w:space="0" w:color="auto"/>
        <w:right w:val="none" w:sz="0" w:space="0" w:color="auto"/>
      </w:divBdr>
    </w:div>
    <w:div w:id="203177580">
      <w:bodyDiv w:val="1"/>
      <w:marLeft w:val="0"/>
      <w:marRight w:val="0"/>
      <w:marTop w:val="0"/>
      <w:marBottom w:val="0"/>
      <w:divBdr>
        <w:top w:val="none" w:sz="0" w:space="0" w:color="auto"/>
        <w:left w:val="none" w:sz="0" w:space="0" w:color="auto"/>
        <w:bottom w:val="none" w:sz="0" w:space="0" w:color="auto"/>
        <w:right w:val="none" w:sz="0" w:space="0" w:color="auto"/>
      </w:divBdr>
    </w:div>
    <w:div w:id="203373124">
      <w:bodyDiv w:val="1"/>
      <w:marLeft w:val="0"/>
      <w:marRight w:val="0"/>
      <w:marTop w:val="0"/>
      <w:marBottom w:val="0"/>
      <w:divBdr>
        <w:top w:val="none" w:sz="0" w:space="0" w:color="auto"/>
        <w:left w:val="none" w:sz="0" w:space="0" w:color="auto"/>
        <w:bottom w:val="none" w:sz="0" w:space="0" w:color="auto"/>
        <w:right w:val="none" w:sz="0" w:space="0" w:color="auto"/>
      </w:divBdr>
      <w:divsChild>
        <w:div w:id="506864266">
          <w:marLeft w:val="480"/>
          <w:marRight w:val="0"/>
          <w:marTop w:val="0"/>
          <w:marBottom w:val="0"/>
          <w:divBdr>
            <w:top w:val="none" w:sz="0" w:space="0" w:color="auto"/>
            <w:left w:val="none" w:sz="0" w:space="0" w:color="auto"/>
            <w:bottom w:val="none" w:sz="0" w:space="0" w:color="auto"/>
            <w:right w:val="none" w:sz="0" w:space="0" w:color="auto"/>
          </w:divBdr>
        </w:div>
        <w:div w:id="264271413">
          <w:marLeft w:val="480"/>
          <w:marRight w:val="0"/>
          <w:marTop w:val="0"/>
          <w:marBottom w:val="0"/>
          <w:divBdr>
            <w:top w:val="none" w:sz="0" w:space="0" w:color="auto"/>
            <w:left w:val="none" w:sz="0" w:space="0" w:color="auto"/>
            <w:bottom w:val="none" w:sz="0" w:space="0" w:color="auto"/>
            <w:right w:val="none" w:sz="0" w:space="0" w:color="auto"/>
          </w:divBdr>
        </w:div>
        <w:div w:id="2115830440">
          <w:marLeft w:val="480"/>
          <w:marRight w:val="0"/>
          <w:marTop w:val="0"/>
          <w:marBottom w:val="0"/>
          <w:divBdr>
            <w:top w:val="none" w:sz="0" w:space="0" w:color="auto"/>
            <w:left w:val="none" w:sz="0" w:space="0" w:color="auto"/>
            <w:bottom w:val="none" w:sz="0" w:space="0" w:color="auto"/>
            <w:right w:val="none" w:sz="0" w:space="0" w:color="auto"/>
          </w:divBdr>
        </w:div>
        <w:div w:id="1653482859">
          <w:marLeft w:val="480"/>
          <w:marRight w:val="0"/>
          <w:marTop w:val="0"/>
          <w:marBottom w:val="0"/>
          <w:divBdr>
            <w:top w:val="none" w:sz="0" w:space="0" w:color="auto"/>
            <w:left w:val="none" w:sz="0" w:space="0" w:color="auto"/>
            <w:bottom w:val="none" w:sz="0" w:space="0" w:color="auto"/>
            <w:right w:val="none" w:sz="0" w:space="0" w:color="auto"/>
          </w:divBdr>
        </w:div>
        <w:div w:id="535235827">
          <w:marLeft w:val="480"/>
          <w:marRight w:val="0"/>
          <w:marTop w:val="0"/>
          <w:marBottom w:val="0"/>
          <w:divBdr>
            <w:top w:val="none" w:sz="0" w:space="0" w:color="auto"/>
            <w:left w:val="none" w:sz="0" w:space="0" w:color="auto"/>
            <w:bottom w:val="none" w:sz="0" w:space="0" w:color="auto"/>
            <w:right w:val="none" w:sz="0" w:space="0" w:color="auto"/>
          </w:divBdr>
        </w:div>
        <w:div w:id="1279605392">
          <w:marLeft w:val="480"/>
          <w:marRight w:val="0"/>
          <w:marTop w:val="0"/>
          <w:marBottom w:val="0"/>
          <w:divBdr>
            <w:top w:val="none" w:sz="0" w:space="0" w:color="auto"/>
            <w:left w:val="none" w:sz="0" w:space="0" w:color="auto"/>
            <w:bottom w:val="none" w:sz="0" w:space="0" w:color="auto"/>
            <w:right w:val="none" w:sz="0" w:space="0" w:color="auto"/>
          </w:divBdr>
        </w:div>
        <w:div w:id="825634373">
          <w:marLeft w:val="480"/>
          <w:marRight w:val="0"/>
          <w:marTop w:val="0"/>
          <w:marBottom w:val="0"/>
          <w:divBdr>
            <w:top w:val="none" w:sz="0" w:space="0" w:color="auto"/>
            <w:left w:val="none" w:sz="0" w:space="0" w:color="auto"/>
            <w:bottom w:val="none" w:sz="0" w:space="0" w:color="auto"/>
            <w:right w:val="none" w:sz="0" w:space="0" w:color="auto"/>
          </w:divBdr>
        </w:div>
        <w:div w:id="275256868">
          <w:marLeft w:val="480"/>
          <w:marRight w:val="0"/>
          <w:marTop w:val="0"/>
          <w:marBottom w:val="0"/>
          <w:divBdr>
            <w:top w:val="none" w:sz="0" w:space="0" w:color="auto"/>
            <w:left w:val="none" w:sz="0" w:space="0" w:color="auto"/>
            <w:bottom w:val="none" w:sz="0" w:space="0" w:color="auto"/>
            <w:right w:val="none" w:sz="0" w:space="0" w:color="auto"/>
          </w:divBdr>
        </w:div>
        <w:div w:id="14120723">
          <w:marLeft w:val="480"/>
          <w:marRight w:val="0"/>
          <w:marTop w:val="0"/>
          <w:marBottom w:val="0"/>
          <w:divBdr>
            <w:top w:val="none" w:sz="0" w:space="0" w:color="auto"/>
            <w:left w:val="none" w:sz="0" w:space="0" w:color="auto"/>
            <w:bottom w:val="none" w:sz="0" w:space="0" w:color="auto"/>
            <w:right w:val="none" w:sz="0" w:space="0" w:color="auto"/>
          </w:divBdr>
        </w:div>
        <w:div w:id="1129544673">
          <w:marLeft w:val="480"/>
          <w:marRight w:val="0"/>
          <w:marTop w:val="0"/>
          <w:marBottom w:val="0"/>
          <w:divBdr>
            <w:top w:val="none" w:sz="0" w:space="0" w:color="auto"/>
            <w:left w:val="none" w:sz="0" w:space="0" w:color="auto"/>
            <w:bottom w:val="none" w:sz="0" w:space="0" w:color="auto"/>
            <w:right w:val="none" w:sz="0" w:space="0" w:color="auto"/>
          </w:divBdr>
        </w:div>
        <w:div w:id="391777449">
          <w:marLeft w:val="480"/>
          <w:marRight w:val="0"/>
          <w:marTop w:val="0"/>
          <w:marBottom w:val="0"/>
          <w:divBdr>
            <w:top w:val="none" w:sz="0" w:space="0" w:color="auto"/>
            <w:left w:val="none" w:sz="0" w:space="0" w:color="auto"/>
            <w:bottom w:val="none" w:sz="0" w:space="0" w:color="auto"/>
            <w:right w:val="none" w:sz="0" w:space="0" w:color="auto"/>
          </w:divBdr>
        </w:div>
        <w:div w:id="977682692">
          <w:marLeft w:val="480"/>
          <w:marRight w:val="0"/>
          <w:marTop w:val="0"/>
          <w:marBottom w:val="0"/>
          <w:divBdr>
            <w:top w:val="none" w:sz="0" w:space="0" w:color="auto"/>
            <w:left w:val="none" w:sz="0" w:space="0" w:color="auto"/>
            <w:bottom w:val="none" w:sz="0" w:space="0" w:color="auto"/>
            <w:right w:val="none" w:sz="0" w:space="0" w:color="auto"/>
          </w:divBdr>
        </w:div>
        <w:div w:id="1589148237">
          <w:marLeft w:val="480"/>
          <w:marRight w:val="0"/>
          <w:marTop w:val="0"/>
          <w:marBottom w:val="0"/>
          <w:divBdr>
            <w:top w:val="none" w:sz="0" w:space="0" w:color="auto"/>
            <w:left w:val="none" w:sz="0" w:space="0" w:color="auto"/>
            <w:bottom w:val="none" w:sz="0" w:space="0" w:color="auto"/>
            <w:right w:val="none" w:sz="0" w:space="0" w:color="auto"/>
          </w:divBdr>
        </w:div>
        <w:div w:id="311327623">
          <w:marLeft w:val="480"/>
          <w:marRight w:val="0"/>
          <w:marTop w:val="0"/>
          <w:marBottom w:val="0"/>
          <w:divBdr>
            <w:top w:val="none" w:sz="0" w:space="0" w:color="auto"/>
            <w:left w:val="none" w:sz="0" w:space="0" w:color="auto"/>
            <w:bottom w:val="none" w:sz="0" w:space="0" w:color="auto"/>
            <w:right w:val="none" w:sz="0" w:space="0" w:color="auto"/>
          </w:divBdr>
        </w:div>
        <w:div w:id="570383078">
          <w:marLeft w:val="480"/>
          <w:marRight w:val="0"/>
          <w:marTop w:val="0"/>
          <w:marBottom w:val="0"/>
          <w:divBdr>
            <w:top w:val="none" w:sz="0" w:space="0" w:color="auto"/>
            <w:left w:val="none" w:sz="0" w:space="0" w:color="auto"/>
            <w:bottom w:val="none" w:sz="0" w:space="0" w:color="auto"/>
            <w:right w:val="none" w:sz="0" w:space="0" w:color="auto"/>
          </w:divBdr>
        </w:div>
        <w:div w:id="1504738849">
          <w:marLeft w:val="480"/>
          <w:marRight w:val="0"/>
          <w:marTop w:val="0"/>
          <w:marBottom w:val="0"/>
          <w:divBdr>
            <w:top w:val="none" w:sz="0" w:space="0" w:color="auto"/>
            <w:left w:val="none" w:sz="0" w:space="0" w:color="auto"/>
            <w:bottom w:val="none" w:sz="0" w:space="0" w:color="auto"/>
            <w:right w:val="none" w:sz="0" w:space="0" w:color="auto"/>
          </w:divBdr>
        </w:div>
        <w:div w:id="2014257687">
          <w:marLeft w:val="480"/>
          <w:marRight w:val="0"/>
          <w:marTop w:val="0"/>
          <w:marBottom w:val="0"/>
          <w:divBdr>
            <w:top w:val="none" w:sz="0" w:space="0" w:color="auto"/>
            <w:left w:val="none" w:sz="0" w:space="0" w:color="auto"/>
            <w:bottom w:val="none" w:sz="0" w:space="0" w:color="auto"/>
            <w:right w:val="none" w:sz="0" w:space="0" w:color="auto"/>
          </w:divBdr>
        </w:div>
        <w:div w:id="1470437164">
          <w:marLeft w:val="480"/>
          <w:marRight w:val="0"/>
          <w:marTop w:val="0"/>
          <w:marBottom w:val="0"/>
          <w:divBdr>
            <w:top w:val="none" w:sz="0" w:space="0" w:color="auto"/>
            <w:left w:val="none" w:sz="0" w:space="0" w:color="auto"/>
            <w:bottom w:val="none" w:sz="0" w:space="0" w:color="auto"/>
            <w:right w:val="none" w:sz="0" w:space="0" w:color="auto"/>
          </w:divBdr>
        </w:div>
        <w:div w:id="1894585536">
          <w:marLeft w:val="480"/>
          <w:marRight w:val="0"/>
          <w:marTop w:val="0"/>
          <w:marBottom w:val="0"/>
          <w:divBdr>
            <w:top w:val="none" w:sz="0" w:space="0" w:color="auto"/>
            <w:left w:val="none" w:sz="0" w:space="0" w:color="auto"/>
            <w:bottom w:val="none" w:sz="0" w:space="0" w:color="auto"/>
            <w:right w:val="none" w:sz="0" w:space="0" w:color="auto"/>
          </w:divBdr>
        </w:div>
        <w:div w:id="198201902">
          <w:marLeft w:val="480"/>
          <w:marRight w:val="0"/>
          <w:marTop w:val="0"/>
          <w:marBottom w:val="0"/>
          <w:divBdr>
            <w:top w:val="none" w:sz="0" w:space="0" w:color="auto"/>
            <w:left w:val="none" w:sz="0" w:space="0" w:color="auto"/>
            <w:bottom w:val="none" w:sz="0" w:space="0" w:color="auto"/>
            <w:right w:val="none" w:sz="0" w:space="0" w:color="auto"/>
          </w:divBdr>
        </w:div>
        <w:div w:id="1069882612">
          <w:marLeft w:val="480"/>
          <w:marRight w:val="0"/>
          <w:marTop w:val="0"/>
          <w:marBottom w:val="0"/>
          <w:divBdr>
            <w:top w:val="none" w:sz="0" w:space="0" w:color="auto"/>
            <w:left w:val="none" w:sz="0" w:space="0" w:color="auto"/>
            <w:bottom w:val="none" w:sz="0" w:space="0" w:color="auto"/>
            <w:right w:val="none" w:sz="0" w:space="0" w:color="auto"/>
          </w:divBdr>
        </w:div>
        <w:div w:id="1354723479">
          <w:marLeft w:val="480"/>
          <w:marRight w:val="0"/>
          <w:marTop w:val="0"/>
          <w:marBottom w:val="0"/>
          <w:divBdr>
            <w:top w:val="none" w:sz="0" w:space="0" w:color="auto"/>
            <w:left w:val="none" w:sz="0" w:space="0" w:color="auto"/>
            <w:bottom w:val="none" w:sz="0" w:space="0" w:color="auto"/>
            <w:right w:val="none" w:sz="0" w:space="0" w:color="auto"/>
          </w:divBdr>
        </w:div>
        <w:div w:id="123693686">
          <w:marLeft w:val="480"/>
          <w:marRight w:val="0"/>
          <w:marTop w:val="0"/>
          <w:marBottom w:val="0"/>
          <w:divBdr>
            <w:top w:val="none" w:sz="0" w:space="0" w:color="auto"/>
            <w:left w:val="none" w:sz="0" w:space="0" w:color="auto"/>
            <w:bottom w:val="none" w:sz="0" w:space="0" w:color="auto"/>
            <w:right w:val="none" w:sz="0" w:space="0" w:color="auto"/>
          </w:divBdr>
        </w:div>
        <w:div w:id="1617786406">
          <w:marLeft w:val="480"/>
          <w:marRight w:val="0"/>
          <w:marTop w:val="0"/>
          <w:marBottom w:val="0"/>
          <w:divBdr>
            <w:top w:val="none" w:sz="0" w:space="0" w:color="auto"/>
            <w:left w:val="none" w:sz="0" w:space="0" w:color="auto"/>
            <w:bottom w:val="none" w:sz="0" w:space="0" w:color="auto"/>
            <w:right w:val="none" w:sz="0" w:space="0" w:color="auto"/>
          </w:divBdr>
        </w:div>
        <w:div w:id="928343545">
          <w:marLeft w:val="480"/>
          <w:marRight w:val="0"/>
          <w:marTop w:val="0"/>
          <w:marBottom w:val="0"/>
          <w:divBdr>
            <w:top w:val="none" w:sz="0" w:space="0" w:color="auto"/>
            <w:left w:val="none" w:sz="0" w:space="0" w:color="auto"/>
            <w:bottom w:val="none" w:sz="0" w:space="0" w:color="auto"/>
            <w:right w:val="none" w:sz="0" w:space="0" w:color="auto"/>
          </w:divBdr>
        </w:div>
        <w:div w:id="833881394">
          <w:marLeft w:val="480"/>
          <w:marRight w:val="0"/>
          <w:marTop w:val="0"/>
          <w:marBottom w:val="0"/>
          <w:divBdr>
            <w:top w:val="none" w:sz="0" w:space="0" w:color="auto"/>
            <w:left w:val="none" w:sz="0" w:space="0" w:color="auto"/>
            <w:bottom w:val="none" w:sz="0" w:space="0" w:color="auto"/>
            <w:right w:val="none" w:sz="0" w:space="0" w:color="auto"/>
          </w:divBdr>
        </w:div>
        <w:div w:id="1703895497">
          <w:marLeft w:val="480"/>
          <w:marRight w:val="0"/>
          <w:marTop w:val="0"/>
          <w:marBottom w:val="0"/>
          <w:divBdr>
            <w:top w:val="none" w:sz="0" w:space="0" w:color="auto"/>
            <w:left w:val="none" w:sz="0" w:space="0" w:color="auto"/>
            <w:bottom w:val="none" w:sz="0" w:space="0" w:color="auto"/>
            <w:right w:val="none" w:sz="0" w:space="0" w:color="auto"/>
          </w:divBdr>
        </w:div>
        <w:div w:id="2051876161">
          <w:marLeft w:val="480"/>
          <w:marRight w:val="0"/>
          <w:marTop w:val="0"/>
          <w:marBottom w:val="0"/>
          <w:divBdr>
            <w:top w:val="none" w:sz="0" w:space="0" w:color="auto"/>
            <w:left w:val="none" w:sz="0" w:space="0" w:color="auto"/>
            <w:bottom w:val="none" w:sz="0" w:space="0" w:color="auto"/>
            <w:right w:val="none" w:sz="0" w:space="0" w:color="auto"/>
          </w:divBdr>
        </w:div>
        <w:div w:id="1081290428">
          <w:marLeft w:val="480"/>
          <w:marRight w:val="0"/>
          <w:marTop w:val="0"/>
          <w:marBottom w:val="0"/>
          <w:divBdr>
            <w:top w:val="none" w:sz="0" w:space="0" w:color="auto"/>
            <w:left w:val="none" w:sz="0" w:space="0" w:color="auto"/>
            <w:bottom w:val="none" w:sz="0" w:space="0" w:color="auto"/>
            <w:right w:val="none" w:sz="0" w:space="0" w:color="auto"/>
          </w:divBdr>
        </w:div>
        <w:div w:id="1723406467">
          <w:marLeft w:val="480"/>
          <w:marRight w:val="0"/>
          <w:marTop w:val="0"/>
          <w:marBottom w:val="0"/>
          <w:divBdr>
            <w:top w:val="none" w:sz="0" w:space="0" w:color="auto"/>
            <w:left w:val="none" w:sz="0" w:space="0" w:color="auto"/>
            <w:bottom w:val="none" w:sz="0" w:space="0" w:color="auto"/>
            <w:right w:val="none" w:sz="0" w:space="0" w:color="auto"/>
          </w:divBdr>
        </w:div>
        <w:div w:id="2044865935">
          <w:marLeft w:val="480"/>
          <w:marRight w:val="0"/>
          <w:marTop w:val="0"/>
          <w:marBottom w:val="0"/>
          <w:divBdr>
            <w:top w:val="none" w:sz="0" w:space="0" w:color="auto"/>
            <w:left w:val="none" w:sz="0" w:space="0" w:color="auto"/>
            <w:bottom w:val="none" w:sz="0" w:space="0" w:color="auto"/>
            <w:right w:val="none" w:sz="0" w:space="0" w:color="auto"/>
          </w:divBdr>
        </w:div>
        <w:div w:id="1788544795">
          <w:marLeft w:val="480"/>
          <w:marRight w:val="0"/>
          <w:marTop w:val="0"/>
          <w:marBottom w:val="0"/>
          <w:divBdr>
            <w:top w:val="none" w:sz="0" w:space="0" w:color="auto"/>
            <w:left w:val="none" w:sz="0" w:space="0" w:color="auto"/>
            <w:bottom w:val="none" w:sz="0" w:space="0" w:color="auto"/>
            <w:right w:val="none" w:sz="0" w:space="0" w:color="auto"/>
          </w:divBdr>
        </w:div>
        <w:div w:id="577207090">
          <w:marLeft w:val="480"/>
          <w:marRight w:val="0"/>
          <w:marTop w:val="0"/>
          <w:marBottom w:val="0"/>
          <w:divBdr>
            <w:top w:val="none" w:sz="0" w:space="0" w:color="auto"/>
            <w:left w:val="none" w:sz="0" w:space="0" w:color="auto"/>
            <w:bottom w:val="none" w:sz="0" w:space="0" w:color="auto"/>
            <w:right w:val="none" w:sz="0" w:space="0" w:color="auto"/>
          </w:divBdr>
        </w:div>
        <w:div w:id="1600067619">
          <w:marLeft w:val="480"/>
          <w:marRight w:val="0"/>
          <w:marTop w:val="0"/>
          <w:marBottom w:val="0"/>
          <w:divBdr>
            <w:top w:val="none" w:sz="0" w:space="0" w:color="auto"/>
            <w:left w:val="none" w:sz="0" w:space="0" w:color="auto"/>
            <w:bottom w:val="none" w:sz="0" w:space="0" w:color="auto"/>
            <w:right w:val="none" w:sz="0" w:space="0" w:color="auto"/>
          </w:divBdr>
        </w:div>
        <w:div w:id="389814863">
          <w:marLeft w:val="480"/>
          <w:marRight w:val="0"/>
          <w:marTop w:val="0"/>
          <w:marBottom w:val="0"/>
          <w:divBdr>
            <w:top w:val="none" w:sz="0" w:space="0" w:color="auto"/>
            <w:left w:val="none" w:sz="0" w:space="0" w:color="auto"/>
            <w:bottom w:val="none" w:sz="0" w:space="0" w:color="auto"/>
            <w:right w:val="none" w:sz="0" w:space="0" w:color="auto"/>
          </w:divBdr>
        </w:div>
        <w:div w:id="1425109377">
          <w:marLeft w:val="480"/>
          <w:marRight w:val="0"/>
          <w:marTop w:val="0"/>
          <w:marBottom w:val="0"/>
          <w:divBdr>
            <w:top w:val="none" w:sz="0" w:space="0" w:color="auto"/>
            <w:left w:val="none" w:sz="0" w:space="0" w:color="auto"/>
            <w:bottom w:val="none" w:sz="0" w:space="0" w:color="auto"/>
            <w:right w:val="none" w:sz="0" w:space="0" w:color="auto"/>
          </w:divBdr>
        </w:div>
        <w:div w:id="177281051">
          <w:marLeft w:val="480"/>
          <w:marRight w:val="0"/>
          <w:marTop w:val="0"/>
          <w:marBottom w:val="0"/>
          <w:divBdr>
            <w:top w:val="none" w:sz="0" w:space="0" w:color="auto"/>
            <w:left w:val="none" w:sz="0" w:space="0" w:color="auto"/>
            <w:bottom w:val="none" w:sz="0" w:space="0" w:color="auto"/>
            <w:right w:val="none" w:sz="0" w:space="0" w:color="auto"/>
          </w:divBdr>
        </w:div>
        <w:div w:id="1223372094">
          <w:marLeft w:val="480"/>
          <w:marRight w:val="0"/>
          <w:marTop w:val="0"/>
          <w:marBottom w:val="0"/>
          <w:divBdr>
            <w:top w:val="none" w:sz="0" w:space="0" w:color="auto"/>
            <w:left w:val="none" w:sz="0" w:space="0" w:color="auto"/>
            <w:bottom w:val="none" w:sz="0" w:space="0" w:color="auto"/>
            <w:right w:val="none" w:sz="0" w:space="0" w:color="auto"/>
          </w:divBdr>
        </w:div>
        <w:div w:id="642541993">
          <w:marLeft w:val="480"/>
          <w:marRight w:val="0"/>
          <w:marTop w:val="0"/>
          <w:marBottom w:val="0"/>
          <w:divBdr>
            <w:top w:val="none" w:sz="0" w:space="0" w:color="auto"/>
            <w:left w:val="none" w:sz="0" w:space="0" w:color="auto"/>
            <w:bottom w:val="none" w:sz="0" w:space="0" w:color="auto"/>
            <w:right w:val="none" w:sz="0" w:space="0" w:color="auto"/>
          </w:divBdr>
        </w:div>
        <w:div w:id="483276116">
          <w:marLeft w:val="480"/>
          <w:marRight w:val="0"/>
          <w:marTop w:val="0"/>
          <w:marBottom w:val="0"/>
          <w:divBdr>
            <w:top w:val="none" w:sz="0" w:space="0" w:color="auto"/>
            <w:left w:val="none" w:sz="0" w:space="0" w:color="auto"/>
            <w:bottom w:val="none" w:sz="0" w:space="0" w:color="auto"/>
            <w:right w:val="none" w:sz="0" w:space="0" w:color="auto"/>
          </w:divBdr>
        </w:div>
        <w:div w:id="1959603541">
          <w:marLeft w:val="480"/>
          <w:marRight w:val="0"/>
          <w:marTop w:val="0"/>
          <w:marBottom w:val="0"/>
          <w:divBdr>
            <w:top w:val="none" w:sz="0" w:space="0" w:color="auto"/>
            <w:left w:val="none" w:sz="0" w:space="0" w:color="auto"/>
            <w:bottom w:val="none" w:sz="0" w:space="0" w:color="auto"/>
            <w:right w:val="none" w:sz="0" w:space="0" w:color="auto"/>
          </w:divBdr>
        </w:div>
        <w:div w:id="1012415980">
          <w:marLeft w:val="480"/>
          <w:marRight w:val="0"/>
          <w:marTop w:val="0"/>
          <w:marBottom w:val="0"/>
          <w:divBdr>
            <w:top w:val="none" w:sz="0" w:space="0" w:color="auto"/>
            <w:left w:val="none" w:sz="0" w:space="0" w:color="auto"/>
            <w:bottom w:val="none" w:sz="0" w:space="0" w:color="auto"/>
            <w:right w:val="none" w:sz="0" w:space="0" w:color="auto"/>
          </w:divBdr>
        </w:div>
        <w:div w:id="247814495">
          <w:marLeft w:val="480"/>
          <w:marRight w:val="0"/>
          <w:marTop w:val="0"/>
          <w:marBottom w:val="0"/>
          <w:divBdr>
            <w:top w:val="none" w:sz="0" w:space="0" w:color="auto"/>
            <w:left w:val="none" w:sz="0" w:space="0" w:color="auto"/>
            <w:bottom w:val="none" w:sz="0" w:space="0" w:color="auto"/>
            <w:right w:val="none" w:sz="0" w:space="0" w:color="auto"/>
          </w:divBdr>
        </w:div>
        <w:div w:id="711883690">
          <w:marLeft w:val="480"/>
          <w:marRight w:val="0"/>
          <w:marTop w:val="0"/>
          <w:marBottom w:val="0"/>
          <w:divBdr>
            <w:top w:val="none" w:sz="0" w:space="0" w:color="auto"/>
            <w:left w:val="none" w:sz="0" w:space="0" w:color="auto"/>
            <w:bottom w:val="none" w:sz="0" w:space="0" w:color="auto"/>
            <w:right w:val="none" w:sz="0" w:space="0" w:color="auto"/>
          </w:divBdr>
        </w:div>
        <w:div w:id="1747150533">
          <w:marLeft w:val="480"/>
          <w:marRight w:val="0"/>
          <w:marTop w:val="0"/>
          <w:marBottom w:val="0"/>
          <w:divBdr>
            <w:top w:val="none" w:sz="0" w:space="0" w:color="auto"/>
            <w:left w:val="none" w:sz="0" w:space="0" w:color="auto"/>
            <w:bottom w:val="none" w:sz="0" w:space="0" w:color="auto"/>
            <w:right w:val="none" w:sz="0" w:space="0" w:color="auto"/>
          </w:divBdr>
        </w:div>
        <w:div w:id="783498518">
          <w:marLeft w:val="480"/>
          <w:marRight w:val="0"/>
          <w:marTop w:val="0"/>
          <w:marBottom w:val="0"/>
          <w:divBdr>
            <w:top w:val="none" w:sz="0" w:space="0" w:color="auto"/>
            <w:left w:val="none" w:sz="0" w:space="0" w:color="auto"/>
            <w:bottom w:val="none" w:sz="0" w:space="0" w:color="auto"/>
            <w:right w:val="none" w:sz="0" w:space="0" w:color="auto"/>
          </w:divBdr>
        </w:div>
        <w:div w:id="22563979">
          <w:marLeft w:val="480"/>
          <w:marRight w:val="0"/>
          <w:marTop w:val="0"/>
          <w:marBottom w:val="0"/>
          <w:divBdr>
            <w:top w:val="none" w:sz="0" w:space="0" w:color="auto"/>
            <w:left w:val="none" w:sz="0" w:space="0" w:color="auto"/>
            <w:bottom w:val="none" w:sz="0" w:space="0" w:color="auto"/>
            <w:right w:val="none" w:sz="0" w:space="0" w:color="auto"/>
          </w:divBdr>
        </w:div>
      </w:divsChild>
    </w:div>
    <w:div w:id="205726669">
      <w:bodyDiv w:val="1"/>
      <w:marLeft w:val="0"/>
      <w:marRight w:val="0"/>
      <w:marTop w:val="0"/>
      <w:marBottom w:val="0"/>
      <w:divBdr>
        <w:top w:val="none" w:sz="0" w:space="0" w:color="auto"/>
        <w:left w:val="none" w:sz="0" w:space="0" w:color="auto"/>
        <w:bottom w:val="none" w:sz="0" w:space="0" w:color="auto"/>
        <w:right w:val="none" w:sz="0" w:space="0" w:color="auto"/>
      </w:divBdr>
    </w:div>
    <w:div w:id="205800153">
      <w:bodyDiv w:val="1"/>
      <w:marLeft w:val="0"/>
      <w:marRight w:val="0"/>
      <w:marTop w:val="0"/>
      <w:marBottom w:val="0"/>
      <w:divBdr>
        <w:top w:val="none" w:sz="0" w:space="0" w:color="auto"/>
        <w:left w:val="none" w:sz="0" w:space="0" w:color="auto"/>
        <w:bottom w:val="none" w:sz="0" w:space="0" w:color="auto"/>
        <w:right w:val="none" w:sz="0" w:space="0" w:color="auto"/>
      </w:divBdr>
    </w:div>
    <w:div w:id="206766291">
      <w:bodyDiv w:val="1"/>
      <w:marLeft w:val="0"/>
      <w:marRight w:val="0"/>
      <w:marTop w:val="0"/>
      <w:marBottom w:val="0"/>
      <w:divBdr>
        <w:top w:val="none" w:sz="0" w:space="0" w:color="auto"/>
        <w:left w:val="none" w:sz="0" w:space="0" w:color="auto"/>
        <w:bottom w:val="none" w:sz="0" w:space="0" w:color="auto"/>
        <w:right w:val="none" w:sz="0" w:space="0" w:color="auto"/>
      </w:divBdr>
    </w:div>
    <w:div w:id="206769904">
      <w:bodyDiv w:val="1"/>
      <w:marLeft w:val="0"/>
      <w:marRight w:val="0"/>
      <w:marTop w:val="0"/>
      <w:marBottom w:val="0"/>
      <w:divBdr>
        <w:top w:val="none" w:sz="0" w:space="0" w:color="auto"/>
        <w:left w:val="none" w:sz="0" w:space="0" w:color="auto"/>
        <w:bottom w:val="none" w:sz="0" w:space="0" w:color="auto"/>
        <w:right w:val="none" w:sz="0" w:space="0" w:color="auto"/>
      </w:divBdr>
      <w:divsChild>
        <w:div w:id="29378310">
          <w:marLeft w:val="480"/>
          <w:marRight w:val="0"/>
          <w:marTop w:val="0"/>
          <w:marBottom w:val="0"/>
          <w:divBdr>
            <w:top w:val="none" w:sz="0" w:space="0" w:color="auto"/>
            <w:left w:val="none" w:sz="0" w:space="0" w:color="auto"/>
            <w:bottom w:val="none" w:sz="0" w:space="0" w:color="auto"/>
            <w:right w:val="none" w:sz="0" w:space="0" w:color="auto"/>
          </w:divBdr>
        </w:div>
        <w:div w:id="88551788">
          <w:marLeft w:val="480"/>
          <w:marRight w:val="0"/>
          <w:marTop w:val="0"/>
          <w:marBottom w:val="0"/>
          <w:divBdr>
            <w:top w:val="none" w:sz="0" w:space="0" w:color="auto"/>
            <w:left w:val="none" w:sz="0" w:space="0" w:color="auto"/>
            <w:bottom w:val="none" w:sz="0" w:space="0" w:color="auto"/>
            <w:right w:val="none" w:sz="0" w:space="0" w:color="auto"/>
          </w:divBdr>
        </w:div>
        <w:div w:id="133917288">
          <w:marLeft w:val="480"/>
          <w:marRight w:val="0"/>
          <w:marTop w:val="0"/>
          <w:marBottom w:val="0"/>
          <w:divBdr>
            <w:top w:val="none" w:sz="0" w:space="0" w:color="auto"/>
            <w:left w:val="none" w:sz="0" w:space="0" w:color="auto"/>
            <w:bottom w:val="none" w:sz="0" w:space="0" w:color="auto"/>
            <w:right w:val="none" w:sz="0" w:space="0" w:color="auto"/>
          </w:divBdr>
        </w:div>
        <w:div w:id="220023051">
          <w:marLeft w:val="480"/>
          <w:marRight w:val="0"/>
          <w:marTop w:val="0"/>
          <w:marBottom w:val="0"/>
          <w:divBdr>
            <w:top w:val="none" w:sz="0" w:space="0" w:color="auto"/>
            <w:left w:val="none" w:sz="0" w:space="0" w:color="auto"/>
            <w:bottom w:val="none" w:sz="0" w:space="0" w:color="auto"/>
            <w:right w:val="none" w:sz="0" w:space="0" w:color="auto"/>
          </w:divBdr>
        </w:div>
        <w:div w:id="254443211">
          <w:marLeft w:val="480"/>
          <w:marRight w:val="0"/>
          <w:marTop w:val="0"/>
          <w:marBottom w:val="0"/>
          <w:divBdr>
            <w:top w:val="none" w:sz="0" w:space="0" w:color="auto"/>
            <w:left w:val="none" w:sz="0" w:space="0" w:color="auto"/>
            <w:bottom w:val="none" w:sz="0" w:space="0" w:color="auto"/>
            <w:right w:val="none" w:sz="0" w:space="0" w:color="auto"/>
          </w:divBdr>
        </w:div>
        <w:div w:id="328794374">
          <w:marLeft w:val="480"/>
          <w:marRight w:val="0"/>
          <w:marTop w:val="0"/>
          <w:marBottom w:val="0"/>
          <w:divBdr>
            <w:top w:val="none" w:sz="0" w:space="0" w:color="auto"/>
            <w:left w:val="none" w:sz="0" w:space="0" w:color="auto"/>
            <w:bottom w:val="none" w:sz="0" w:space="0" w:color="auto"/>
            <w:right w:val="none" w:sz="0" w:space="0" w:color="auto"/>
          </w:divBdr>
        </w:div>
        <w:div w:id="396319428">
          <w:marLeft w:val="480"/>
          <w:marRight w:val="0"/>
          <w:marTop w:val="0"/>
          <w:marBottom w:val="0"/>
          <w:divBdr>
            <w:top w:val="none" w:sz="0" w:space="0" w:color="auto"/>
            <w:left w:val="none" w:sz="0" w:space="0" w:color="auto"/>
            <w:bottom w:val="none" w:sz="0" w:space="0" w:color="auto"/>
            <w:right w:val="none" w:sz="0" w:space="0" w:color="auto"/>
          </w:divBdr>
        </w:div>
        <w:div w:id="478032436">
          <w:marLeft w:val="480"/>
          <w:marRight w:val="0"/>
          <w:marTop w:val="0"/>
          <w:marBottom w:val="0"/>
          <w:divBdr>
            <w:top w:val="none" w:sz="0" w:space="0" w:color="auto"/>
            <w:left w:val="none" w:sz="0" w:space="0" w:color="auto"/>
            <w:bottom w:val="none" w:sz="0" w:space="0" w:color="auto"/>
            <w:right w:val="none" w:sz="0" w:space="0" w:color="auto"/>
          </w:divBdr>
        </w:div>
        <w:div w:id="529414453">
          <w:marLeft w:val="480"/>
          <w:marRight w:val="0"/>
          <w:marTop w:val="0"/>
          <w:marBottom w:val="0"/>
          <w:divBdr>
            <w:top w:val="none" w:sz="0" w:space="0" w:color="auto"/>
            <w:left w:val="none" w:sz="0" w:space="0" w:color="auto"/>
            <w:bottom w:val="none" w:sz="0" w:space="0" w:color="auto"/>
            <w:right w:val="none" w:sz="0" w:space="0" w:color="auto"/>
          </w:divBdr>
        </w:div>
        <w:div w:id="546183763">
          <w:marLeft w:val="480"/>
          <w:marRight w:val="0"/>
          <w:marTop w:val="0"/>
          <w:marBottom w:val="0"/>
          <w:divBdr>
            <w:top w:val="none" w:sz="0" w:space="0" w:color="auto"/>
            <w:left w:val="none" w:sz="0" w:space="0" w:color="auto"/>
            <w:bottom w:val="none" w:sz="0" w:space="0" w:color="auto"/>
            <w:right w:val="none" w:sz="0" w:space="0" w:color="auto"/>
          </w:divBdr>
        </w:div>
        <w:div w:id="573316919">
          <w:marLeft w:val="480"/>
          <w:marRight w:val="0"/>
          <w:marTop w:val="0"/>
          <w:marBottom w:val="0"/>
          <w:divBdr>
            <w:top w:val="none" w:sz="0" w:space="0" w:color="auto"/>
            <w:left w:val="none" w:sz="0" w:space="0" w:color="auto"/>
            <w:bottom w:val="none" w:sz="0" w:space="0" w:color="auto"/>
            <w:right w:val="none" w:sz="0" w:space="0" w:color="auto"/>
          </w:divBdr>
        </w:div>
        <w:div w:id="622612075">
          <w:marLeft w:val="480"/>
          <w:marRight w:val="0"/>
          <w:marTop w:val="0"/>
          <w:marBottom w:val="0"/>
          <w:divBdr>
            <w:top w:val="none" w:sz="0" w:space="0" w:color="auto"/>
            <w:left w:val="none" w:sz="0" w:space="0" w:color="auto"/>
            <w:bottom w:val="none" w:sz="0" w:space="0" w:color="auto"/>
            <w:right w:val="none" w:sz="0" w:space="0" w:color="auto"/>
          </w:divBdr>
        </w:div>
        <w:div w:id="732393057">
          <w:marLeft w:val="480"/>
          <w:marRight w:val="0"/>
          <w:marTop w:val="0"/>
          <w:marBottom w:val="0"/>
          <w:divBdr>
            <w:top w:val="none" w:sz="0" w:space="0" w:color="auto"/>
            <w:left w:val="none" w:sz="0" w:space="0" w:color="auto"/>
            <w:bottom w:val="none" w:sz="0" w:space="0" w:color="auto"/>
            <w:right w:val="none" w:sz="0" w:space="0" w:color="auto"/>
          </w:divBdr>
        </w:div>
        <w:div w:id="983319601">
          <w:marLeft w:val="480"/>
          <w:marRight w:val="0"/>
          <w:marTop w:val="0"/>
          <w:marBottom w:val="0"/>
          <w:divBdr>
            <w:top w:val="none" w:sz="0" w:space="0" w:color="auto"/>
            <w:left w:val="none" w:sz="0" w:space="0" w:color="auto"/>
            <w:bottom w:val="none" w:sz="0" w:space="0" w:color="auto"/>
            <w:right w:val="none" w:sz="0" w:space="0" w:color="auto"/>
          </w:divBdr>
        </w:div>
        <w:div w:id="1037588882">
          <w:marLeft w:val="480"/>
          <w:marRight w:val="0"/>
          <w:marTop w:val="0"/>
          <w:marBottom w:val="0"/>
          <w:divBdr>
            <w:top w:val="none" w:sz="0" w:space="0" w:color="auto"/>
            <w:left w:val="none" w:sz="0" w:space="0" w:color="auto"/>
            <w:bottom w:val="none" w:sz="0" w:space="0" w:color="auto"/>
            <w:right w:val="none" w:sz="0" w:space="0" w:color="auto"/>
          </w:divBdr>
        </w:div>
        <w:div w:id="1064185212">
          <w:marLeft w:val="480"/>
          <w:marRight w:val="0"/>
          <w:marTop w:val="0"/>
          <w:marBottom w:val="0"/>
          <w:divBdr>
            <w:top w:val="none" w:sz="0" w:space="0" w:color="auto"/>
            <w:left w:val="none" w:sz="0" w:space="0" w:color="auto"/>
            <w:bottom w:val="none" w:sz="0" w:space="0" w:color="auto"/>
            <w:right w:val="none" w:sz="0" w:space="0" w:color="auto"/>
          </w:divBdr>
        </w:div>
        <w:div w:id="1089620385">
          <w:marLeft w:val="480"/>
          <w:marRight w:val="0"/>
          <w:marTop w:val="0"/>
          <w:marBottom w:val="0"/>
          <w:divBdr>
            <w:top w:val="none" w:sz="0" w:space="0" w:color="auto"/>
            <w:left w:val="none" w:sz="0" w:space="0" w:color="auto"/>
            <w:bottom w:val="none" w:sz="0" w:space="0" w:color="auto"/>
            <w:right w:val="none" w:sz="0" w:space="0" w:color="auto"/>
          </w:divBdr>
        </w:div>
        <w:div w:id="1111239293">
          <w:marLeft w:val="480"/>
          <w:marRight w:val="0"/>
          <w:marTop w:val="0"/>
          <w:marBottom w:val="0"/>
          <w:divBdr>
            <w:top w:val="none" w:sz="0" w:space="0" w:color="auto"/>
            <w:left w:val="none" w:sz="0" w:space="0" w:color="auto"/>
            <w:bottom w:val="none" w:sz="0" w:space="0" w:color="auto"/>
            <w:right w:val="none" w:sz="0" w:space="0" w:color="auto"/>
          </w:divBdr>
        </w:div>
        <w:div w:id="1150563515">
          <w:marLeft w:val="480"/>
          <w:marRight w:val="0"/>
          <w:marTop w:val="0"/>
          <w:marBottom w:val="0"/>
          <w:divBdr>
            <w:top w:val="none" w:sz="0" w:space="0" w:color="auto"/>
            <w:left w:val="none" w:sz="0" w:space="0" w:color="auto"/>
            <w:bottom w:val="none" w:sz="0" w:space="0" w:color="auto"/>
            <w:right w:val="none" w:sz="0" w:space="0" w:color="auto"/>
          </w:divBdr>
        </w:div>
        <w:div w:id="1213955370">
          <w:marLeft w:val="480"/>
          <w:marRight w:val="0"/>
          <w:marTop w:val="0"/>
          <w:marBottom w:val="0"/>
          <w:divBdr>
            <w:top w:val="none" w:sz="0" w:space="0" w:color="auto"/>
            <w:left w:val="none" w:sz="0" w:space="0" w:color="auto"/>
            <w:bottom w:val="none" w:sz="0" w:space="0" w:color="auto"/>
            <w:right w:val="none" w:sz="0" w:space="0" w:color="auto"/>
          </w:divBdr>
        </w:div>
        <w:div w:id="1255819064">
          <w:marLeft w:val="480"/>
          <w:marRight w:val="0"/>
          <w:marTop w:val="0"/>
          <w:marBottom w:val="0"/>
          <w:divBdr>
            <w:top w:val="none" w:sz="0" w:space="0" w:color="auto"/>
            <w:left w:val="none" w:sz="0" w:space="0" w:color="auto"/>
            <w:bottom w:val="none" w:sz="0" w:space="0" w:color="auto"/>
            <w:right w:val="none" w:sz="0" w:space="0" w:color="auto"/>
          </w:divBdr>
        </w:div>
        <w:div w:id="1275669965">
          <w:marLeft w:val="480"/>
          <w:marRight w:val="0"/>
          <w:marTop w:val="0"/>
          <w:marBottom w:val="0"/>
          <w:divBdr>
            <w:top w:val="none" w:sz="0" w:space="0" w:color="auto"/>
            <w:left w:val="none" w:sz="0" w:space="0" w:color="auto"/>
            <w:bottom w:val="none" w:sz="0" w:space="0" w:color="auto"/>
            <w:right w:val="none" w:sz="0" w:space="0" w:color="auto"/>
          </w:divBdr>
        </w:div>
        <w:div w:id="1322925633">
          <w:marLeft w:val="480"/>
          <w:marRight w:val="0"/>
          <w:marTop w:val="0"/>
          <w:marBottom w:val="0"/>
          <w:divBdr>
            <w:top w:val="none" w:sz="0" w:space="0" w:color="auto"/>
            <w:left w:val="none" w:sz="0" w:space="0" w:color="auto"/>
            <w:bottom w:val="none" w:sz="0" w:space="0" w:color="auto"/>
            <w:right w:val="none" w:sz="0" w:space="0" w:color="auto"/>
          </w:divBdr>
        </w:div>
        <w:div w:id="1326786038">
          <w:marLeft w:val="480"/>
          <w:marRight w:val="0"/>
          <w:marTop w:val="0"/>
          <w:marBottom w:val="0"/>
          <w:divBdr>
            <w:top w:val="none" w:sz="0" w:space="0" w:color="auto"/>
            <w:left w:val="none" w:sz="0" w:space="0" w:color="auto"/>
            <w:bottom w:val="none" w:sz="0" w:space="0" w:color="auto"/>
            <w:right w:val="none" w:sz="0" w:space="0" w:color="auto"/>
          </w:divBdr>
        </w:div>
        <w:div w:id="1401632531">
          <w:marLeft w:val="480"/>
          <w:marRight w:val="0"/>
          <w:marTop w:val="0"/>
          <w:marBottom w:val="0"/>
          <w:divBdr>
            <w:top w:val="none" w:sz="0" w:space="0" w:color="auto"/>
            <w:left w:val="none" w:sz="0" w:space="0" w:color="auto"/>
            <w:bottom w:val="none" w:sz="0" w:space="0" w:color="auto"/>
            <w:right w:val="none" w:sz="0" w:space="0" w:color="auto"/>
          </w:divBdr>
        </w:div>
        <w:div w:id="1422490224">
          <w:marLeft w:val="480"/>
          <w:marRight w:val="0"/>
          <w:marTop w:val="0"/>
          <w:marBottom w:val="0"/>
          <w:divBdr>
            <w:top w:val="none" w:sz="0" w:space="0" w:color="auto"/>
            <w:left w:val="none" w:sz="0" w:space="0" w:color="auto"/>
            <w:bottom w:val="none" w:sz="0" w:space="0" w:color="auto"/>
            <w:right w:val="none" w:sz="0" w:space="0" w:color="auto"/>
          </w:divBdr>
        </w:div>
        <w:div w:id="1431007361">
          <w:marLeft w:val="480"/>
          <w:marRight w:val="0"/>
          <w:marTop w:val="0"/>
          <w:marBottom w:val="0"/>
          <w:divBdr>
            <w:top w:val="none" w:sz="0" w:space="0" w:color="auto"/>
            <w:left w:val="none" w:sz="0" w:space="0" w:color="auto"/>
            <w:bottom w:val="none" w:sz="0" w:space="0" w:color="auto"/>
            <w:right w:val="none" w:sz="0" w:space="0" w:color="auto"/>
          </w:divBdr>
        </w:div>
        <w:div w:id="1443107897">
          <w:marLeft w:val="480"/>
          <w:marRight w:val="0"/>
          <w:marTop w:val="0"/>
          <w:marBottom w:val="0"/>
          <w:divBdr>
            <w:top w:val="none" w:sz="0" w:space="0" w:color="auto"/>
            <w:left w:val="none" w:sz="0" w:space="0" w:color="auto"/>
            <w:bottom w:val="none" w:sz="0" w:space="0" w:color="auto"/>
            <w:right w:val="none" w:sz="0" w:space="0" w:color="auto"/>
          </w:divBdr>
        </w:div>
        <w:div w:id="1477600025">
          <w:marLeft w:val="480"/>
          <w:marRight w:val="0"/>
          <w:marTop w:val="0"/>
          <w:marBottom w:val="0"/>
          <w:divBdr>
            <w:top w:val="none" w:sz="0" w:space="0" w:color="auto"/>
            <w:left w:val="none" w:sz="0" w:space="0" w:color="auto"/>
            <w:bottom w:val="none" w:sz="0" w:space="0" w:color="auto"/>
            <w:right w:val="none" w:sz="0" w:space="0" w:color="auto"/>
          </w:divBdr>
        </w:div>
        <w:div w:id="1531915106">
          <w:marLeft w:val="480"/>
          <w:marRight w:val="0"/>
          <w:marTop w:val="0"/>
          <w:marBottom w:val="0"/>
          <w:divBdr>
            <w:top w:val="none" w:sz="0" w:space="0" w:color="auto"/>
            <w:left w:val="none" w:sz="0" w:space="0" w:color="auto"/>
            <w:bottom w:val="none" w:sz="0" w:space="0" w:color="auto"/>
            <w:right w:val="none" w:sz="0" w:space="0" w:color="auto"/>
          </w:divBdr>
        </w:div>
        <w:div w:id="1558855144">
          <w:marLeft w:val="480"/>
          <w:marRight w:val="0"/>
          <w:marTop w:val="0"/>
          <w:marBottom w:val="0"/>
          <w:divBdr>
            <w:top w:val="none" w:sz="0" w:space="0" w:color="auto"/>
            <w:left w:val="none" w:sz="0" w:space="0" w:color="auto"/>
            <w:bottom w:val="none" w:sz="0" w:space="0" w:color="auto"/>
            <w:right w:val="none" w:sz="0" w:space="0" w:color="auto"/>
          </w:divBdr>
        </w:div>
        <w:div w:id="1596789729">
          <w:marLeft w:val="480"/>
          <w:marRight w:val="0"/>
          <w:marTop w:val="0"/>
          <w:marBottom w:val="0"/>
          <w:divBdr>
            <w:top w:val="none" w:sz="0" w:space="0" w:color="auto"/>
            <w:left w:val="none" w:sz="0" w:space="0" w:color="auto"/>
            <w:bottom w:val="none" w:sz="0" w:space="0" w:color="auto"/>
            <w:right w:val="none" w:sz="0" w:space="0" w:color="auto"/>
          </w:divBdr>
        </w:div>
        <w:div w:id="1657606145">
          <w:marLeft w:val="480"/>
          <w:marRight w:val="0"/>
          <w:marTop w:val="0"/>
          <w:marBottom w:val="0"/>
          <w:divBdr>
            <w:top w:val="none" w:sz="0" w:space="0" w:color="auto"/>
            <w:left w:val="none" w:sz="0" w:space="0" w:color="auto"/>
            <w:bottom w:val="none" w:sz="0" w:space="0" w:color="auto"/>
            <w:right w:val="none" w:sz="0" w:space="0" w:color="auto"/>
          </w:divBdr>
        </w:div>
        <w:div w:id="1695494344">
          <w:marLeft w:val="480"/>
          <w:marRight w:val="0"/>
          <w:marTop w:val="0"/>
          <w:marBottom w:val="0"/>
          <w:divBdr>
            <w:top w:val="none" w:sz="0" w:space="0" w:color="auto"/>
            <w:left w:val="none" w:sz="0" w:space="0" w:color="auto"/>
            <w:bottom w:val="none" w:sz="0" w:space="0" w:color="auto"/>
            <w:right w:val="none" w:sz="0" w:space="0" w:color="auto"/>
          </w:divBdr>
        </w:div>
        <w:div w:id="1763715977">
          <w:marLeft w:val="480"/>
          <w:marRight w:val="0"/>
          <w:marTop w:val="0"/>
          <w:marBottom w:val="0"/>
          <w:divBdr>
            <w:top w:val="none" w:sz="0" w:space="0" w:color="auto"/>
            <w:left w:val="none" w:sz="0" w:space="0" w:color="auto"/>
            <w:bottom w:val="none" w:sz="0" w:space="0" w:color="auto"/>
            <w:right w:val="none" w:sz="0" w:space="0" w:color="auto"/>
          </w:divBdr>
        </w:div>
        <w:div w:id="1820270675">
          <w:marLeft w:val="480"/>
          <w:marRight w:val="0"/>
          <w:marTop w:val="0"/>
          <w:marBottom w:val="0"/>
          <w:divBdr>
            <w:top w:val="none" w:sz="0" w:space="0" w:color="auto"/>
            <w:left w:val="none" w:sz="0" w:space="0" w:color="auto"/>
            <w:bottom w:val="none" w:sz="0" w:space="0" w:color="auto"/>
            <w:right w:val="none" w:sz="0" w:space="0" w:color="auto"/>
          </w:divBdr>
        </w:div>
        <w:div w:id="1890722983">
          <w:marLeft w:val="480"/>
          <w:marRight w:val="0"/>
          <w:marTop w:val="0"/>
          <w:marBottom w:val="0"/>
          <w:divBdr>
            <w:top w:val="none" w:sz="0" w:space="0" w:color="auto"/>
            <w:left w:val="none" w:sz="0" w:space="0" w:color="auto"/>
            <w:bottom w:val="none" w:sz="0" w:space="0" w:color="auto"/>
            <w:right w:val="none" w:sz="0" w:space="0" w:color="auto"/>
          </w:divBdr>
        </w:div>
        <w:div w:id="1956475558">
          <w:marLeft w:val="480"/>
          <w:marRight w:val="0"/>
          <w:marTop w:val="0"/>
          <w:marBottom w:val="0"/>
          <w:divBdr>
            <w:top w:val="none" w:sz="0" w:space="0" w:color="auto"/>
            <w:left w:val="none" w:sz="0" w:space="0" w:color="auto"/>
            <w:bottom w:val="none" w:sz="0" w:space="0" w:color="auto"/>
            <w:right w:val="none" w:sz="0" w:space="0" w:color="auto"/>
          </w:divBdr>
        </w:div>
        <w:div w:id="2056814189">
          <w:marLeft w:val="480"/>
          <w:marRight w:val="0"/>
          <w:marTop w:val="0"/>
          <w:marBottom w:val="0"/>
          <w:divBdr>
            <w:top w:val="none" w:sz="0" w:space="0" w:color="auto"/>
            <w:left w:val="none" w:sz="0" w:space="0" w:color="auto"/>
            <w:bottom w:val="none" w:sz="0" w:space="0" w:color="auto"/>
            <w:right w:val="none" w:sz="0" w:space="0" w:color="auto"/>
          </w:divBdr>
        </w:div>
        <w:div w:id="2117365920">
          <w:marLeft w:val="480"/>
          <w:marRight w:val="0"/>
          <w:marTop w:val="0"/>
          <w:marBottom w:val="0"/>
          <w:divBdr>
            <w:top w:val="none" w:sz="0" w:space="0" w:color="auto"/>
            <w:left w:val="none" w:sz="0" w:space="0" w:color="auto"/>
            <w:bottom w:val="none" w:sz="0" w:space="0" w:color="auto"/>
            <w:right w:val="none" w:sz="0" w:space="0" w:color="auto"/>
          </w:divBdr>
        </w:div>
        <w:div w:id="2132362031">
          <w:marLeft w:val="480"/>
          <w:marRight w:val="0"/>
          <w:marTop w:val="0"/>
          <w:marBottom w:val="0"/>
          <w:divBdr>
            <w:top w:val="none" w:sz="0" w:space="0" w:color="auto"/>
            <w:left w:val="none" w:sz="0" w:space="0" w:color="auto"/>
            <w:bottom w:val="none" w:sz="0" w:space="0" w:color="auto"/>
            <w:right w:val="none" w:sz="0" w:space="0" w:color="auto"/>
          </w:divBdr>
        </w:div>
      </w:divsChild>
    </w:div>
    <w:div w:id="207036530">
      <w:bodyDiv w:val="1"/>
      <w:marLeft w:val="0"/>
      <w:marRight w:val="0"/>
      <w:marTop w:val="0"/>
      <w:marBottom w:val="0"/>
      <w:divBdr>
        <w:top w:val="none" w:sz="0" w:space="0" w:color="auto"/>
        <w:left w:val="none" w:sz="0" w:space="0" w:color="auto"/>
        <w:bottom w:val="none" w:sz="0" w:space="0" w:color="auto"/>
        <w:right w:val="none" w:sz="0" w:space="0" w:color="auto"/>
      </w:divBdr>
      <w:divsChild>
        <w:div w:id="2120565469">
          <w:marLeft w:val="480"/>
          <w:marRight w:val="0"/>
          <w:marTop w:val="0"/>
          <w:marBottom w:val="0"/>
          <w:divBdr>
            <w:top w:val="none" w:sz="0" w:space="0" w:color="auto"/>
            <w:left w:val="none" w:sz="0" w:space="0" w:color="auto"/>
            <w:bottom w:val="none" w:sz="0" w:space="0" w:color="auto"/>
            <w:right w:val="none" w:sz="0" w:space="0" w:color="auto"/>
          </w:divBdr>
        </w:div>
        <w:div w:id="861359465">
          <w:marLeft w:val="480"/>
          <w:marRight w:val="0"/>
          <w:marTop w:val="0"/>
          <w:marBottom w:val="0"/>
          <w:divBdr>
            <w:top w:val="none" w:sz="0" w:space="0" w:color="auto"/>
            <w:left w:val="none" w:sz="0" w:space="0" w:color="auto"/>
            <w:bottom w:val="none" w:sz="0" w:space="0" w:color="auto"/>
            <w:right w:val="none" w:sz="0" w:space="0" w:color="auto"/>
          </w:divBdr>
        </w:div>
        <w:div w:id="1260672939">
          <w:marLeft w:val="480"/>
          <w:marRight w:val="0"/>
          <w:marTop w:val="0"/>
          <w:marBottom w:val="0"/>
          <w:divBdr>
            <w:top w:val="none" w:sz="0" w:space="0" w:color="auto"/>
            <w:left w:val="none" w:sz="0" w:space="0" w:color="auto"/>
            <w:bottom w:val="none" w:sz="0" w:space="0" w:color="auto"/>
            <w:right w:val="none" w:sz="0" w:space="0" w:color="auto"/>
          </w:divBdr>
        </w:div>
        <w:div w:id="1572276223">
          <w:marLeft w:val="480"/>
          <w:marRight w:val="0"/>
          <w:marTop w:val="0"/>
          <w:marBottom w:val="0"/>
          <w:divBdr>
            <w:top w:val="none" w:sz="0" w:space="0" w:color="auto"/>
            <w:left w:val="none" w:sz="0" w:space="0" w:color="auto"/>
            <w:bottom w:val="none" w:sz="0" w:space="0" w:color="auto"/>
            <w:right w:val="none" w:sz="0" w:space="0" w:color="auto"/>
          </w:divBdr>
        </w:div>
        <w:div w:id="1053388074">
          <w:marLeft w:val="480"/>
          <w:marRight w:val="0"/>
          <w:marTop w:val="0"/>
          <w:marBottom w:val="0"/>
          <w:divBdr>
            <w:top w:val="none" w:sz="0" w:space="0" w:color="auto"/>
            <w:left w:val="none" w:sz="0" w:space="0" w:color="auto"/>
            <w:bottom w:val="none" w:sz="0" w:space="0" w:color="auto"/>
            <w:right w:val="none" w:sz="0" w:space="0" w:color="auto"/>
          </w:divBdr>
        </w:div>
        <w:div w:id="521359515">
          <w:marLeft w:val="480"/>
          <w:marRight w:val="0"/>
          <w:marTop w:val="0"/>
          <w:marBottom w:val="0"/>
          <w:divBdr>
            <w:top w:val="none" w:sz="0" w:space="0" w:color="auto"/>
            <w:left w:val="none" w:sz="0" w:space="0" w:color="auto"/>
            <w:bottom w:val="none" w:sz="0" w:space="0" w:color="auto"/>
            <w:right w:val="none" w:sz="0" w:space="0" w:color="auto"/>
          </w:divBdr>
        </w:div>
        <w:div w:id="1806703576">
          <w:marLeft w:val="480"/>
          <w:marRight w:val="0"/>
          <w:marTop w:val="0"/>
          <w:marBottom w:val="0"/>
          <w:divBdr>
            <w:top w:val="none" w:sz="0" w:space="0" w:color="auto"/>
            <w:left w:val="none" w:sz="0" w:space="0" w:color="auto"/>
            <w:bottom w:val="none" w:sz="0" w:space="0" w:color="auto"/>
            <w:right w:val="none" w:sz="0" w:space="0" w:color="auto"/>
          </w:divBdr>
        </w:div>
        <w:div w:id="1321234791">
          <w:marLeft w:val="480"/>
          <w:marRight w:val="0"/>
          <w:marTop w:val="0"/>
          <w:marBottom w:val="0"/>
          <w:divBdr>
            <w:top w:val="none" w:sz="0" w:space="0" w:color="auto"/>
            <w:left w:val="none" w:sz="0" w:space="0" w:color="auto"/>
            <w:bottom w:val="none" w:sz="0" w:space="0" w:color="auto"/>
            <w:right w:val="none" w:sz="0" w:space="0" w:color="auto"/>
          </w:divBdr>
        </w:div>
        <w:div w:id="563489667">
          <w:marLeft w:val="480"/>
          <w:marRight w:val="0"/>
          <w:marTop w:val="0"/>
          <w:marBottom w:val="0"/>
          <w:divBdr>
            <w:top w:val="none" w:sz="0" w:space="0" w:color="auto"/>
            <w:left w:val="none" w:sz="0" w:space="0" w:color="auto"/>
            <w:bottom w:val="none" w:sz="0" w:space="0" w:color="auto"/>
            <w:right w:val="none" w:sz="0" w:space="0" w:color="auto"/>
          </w:divBdr>
        </w:div>
        <w:div w:id="1641614760">
          <w:marLeft w:val="480"/>
          <w:marRight w:val="0"/>
          <w:marTop w:val="0"/>
          <w:marBottom w:val="0"/>
          <w:divBdr>
            <w:top w:val="none" w:sz="0" w:space="0" w:color="auto"/>
            <w:left w:val="none" w:sz="0" w:space="0" w:color="auto"/>
            <w:bottom w:val="none" w:sz="0" w:space="0" w:color="auto"/>
            <w:right w:val="none" w:sz="0" w:space="0" w:color="auto"/>
          </w:divBdr>
        </w:div>
        <w:div w:id="2125029953">
          <w:marLeft w:val="480"/>
          <w:marRight w:val="0"/>
          <w:marTop w:val="0"/>
          <w:marBottom w:val="0"/>
          <w:divBdr>
            <w:top w:val="none" w:sz="0" w:space="0" w:color="auto"/>
            <w:left w:val="none" w:sz="0" w:space="0" w:color="auto"/>
            <w:bottom w:val="none" w:sz="0" w:space="0" w:color="auto"/>
            <w:right w:val="none" w:sz="0" w:space="0" w:color="auto"/>
          </w:divBdr>
        </w:div>
        <w:div w:id="126289067">
          <w:marLeft w:val="480"/>
          <w:marRight w:val="0"/>
          <w:marTop w:val="0"/>
          <w:marBottom w:val="0"/>
          <w:divBdr>
            <w:top w:val="none" w:sz="0" w:space="0" w:color="auto"/>
            <w:left w:val="none" w:sz="0" w:space="0" w:color="auto"/>
            <w:bottom w:val="none" w:sz="0" w:space="0" w:color="auto"/>
            <w:right w:val="none" w:sz="0" w:space="0" w:color="auto"/>
          </w:divBdr>
        </w:div>
        <w:div w:id="772943777">
          <w:marLeft w:val="480"/>
          <w:marRight w:val="0"/>
          <w:marTop w:val="0"/>
          <w:marBottom w:val="0"/>
          <w:divBdr>
            <w:top w:val="none" w:sz="0" w:space="0" w:color="auto"/>
            <w:left w:val="none" w:sz="0" w:space="0" w:color="auto"/>
            <w:bottom w:val="none" w:sz="0" w:space="0" w:color="auto"/>
            <w:right w:val="none" w:sz="0" w:space="0" w:color="auto"/>
          </w:divBdr>
        </w:div>
        <w:div w:id="1068040903">
          <w:marLeft w:val="480"/>
          <w:marRight w:val="0"/>
          <w:marTop w:val="0"/>
          <w:marBottom w:val="0"/>
          <w:divBdr>
            <w:top w:val="none" w:sz="0" w:space="0" w:color="auto"/>
            <w:left w:val="none" w:sz="0" w:space="0" w:color="auto"/>
            <w:bottom w:val="none" w:sz="0" w:space="0" w:color="auto"/>
            <w:right w:val="none" w:sz="0" w:space="0" w:color="auto"/>
          </w:divBdr>
        </w:div>
        <w:div w:id="473110394">
          <w:marLeft w:val="480"/>
          <w:marRight w:val="0"/>
          <w:marTop w:val="0"/>
          <w:marBottom w:val="0"/>
          <w:divBdr>
            <w:top w:val="none" w:sz="0" w:space="0" w:color="auto"/>
            <w:left w:val="none" w:sz="0" w:space="0" w:color="auto"/>
            <w:bottom w:val="none" w:sz="0" w:space="0" w:color="auto"/>
            <w:right w:val="none" w:sz="0" w:space="0" w:color="auto"/>
          </w:divBdr>
        </w:div>
        <w:div w:id="822741971">
          <w:marLeft w:val="480"/>
          <w:marRight w:val="0"/>
          <w:marTop w:val="0"/>
          <w:marBottom w:val="0"/>
          <w:divBdr>
            <w:top w:val="none" w:sz="0" w:space="0" w:color="auto"/>
            <w:left w:val="none" w:sz="0" w:space="0" w:color="auto"/>
            <w:bottom w:val="none" w:sz="0" w:space="0" w:color="auto"/>
            <w:right w:val="none" w:sz="0" w:space="0" w:color="auto"/>
          </w:divBdr>
        </w:div>
        <w:div w:id="908733771">
          <w:marLeft w:val="480"/>
          <w:marRight w:val="0"/>
          <w:marTop w:val="0"/>
          <w:marBottom w:val="0"/>
          <w:divBdr>
            <w:top w:val="none" w:sz="0" w:space="0" w:color="auto"/>
            <w:left w:val="none" w:sz="0" w:space="0" w:color="auto"/>
            <w:bottom w:val="none" w:sz="0" w:space="0" w:color="auto"/>
            <w:right w:val="none" w:sz="0" w:space="0" w:color="auto"/>
          </w:divBdr>
        </w:div>
        <w:div w:id="531646477">
          <w:marLeft w:val="480"/>
          <w:marRight w:val="0"/>
          <w:marTop w:val="0"/>
          <w:marBottom w:val="0"/>
          <w:divBdr>
            <w:top w:val="none" w:sz="0" w:space="0" w:color="auto"/>
            <w:left w:val="none" w:sz="0" w:space="0" w:color="auto"/>
            <w:bottom w:val="none" w:sz="0" w:space="0" w:color="auto"/>
            <w:right w:val="none" w:sz="0" w:space="0" w:color="auto"/>
          </w:divBdr>
        </w:div>
        <w:div w:id="626742035">
          <w:marLeft w:val="480"/>
          <w:marRight w:val="0"/>
          <w:marTop w:val="0"/>
          <w:marBottom w:val="0"/>
          <w:divBdr>
            <w:top w:val="none" w:sz="0" w:space="0" w:color="auto"/>
            <w:left w:val="none" w:sz="0" w:space="0" w:color="auto"/>
            <w:bottom w:val="none" w:sz="0" w:space="0" w:color="auto"/>
            <w:right w:val="none" w:sz="0" w:space="0" w:color="auto"/>
          </w:divBdr>
        </w:div>
        <w:div w:id="277220582">
          <w:marLeft w:val="480"/>
          <w:marRight w:val="0"/>
          <w:marTop w:val="0"/>
          <w:marBottom w:val="0"/>
          <w:divBdr>
            <w:top w:val="none" w:sz="0" w:space="0" w:color="auto"/>
            <w:left w:val="none" w:sz="0" w:space="0" w:color="auto"/>
            <w:bottom w:val="none" w:sz="0" w:space="0" w:color="auto"/>
            <w:right w:val="none" w:sz="0" w:space="0" w:color="auto"/>
          </w:divBdr>
        </w:div>
        <w:div w:id="1567914041">
          <w:marLeft w:val="480"/>
          <w:marRight w:val="0"/>
          <w:marTop w:val="0"/>
          <w:marBottom w:val="0"/>
          <w:divBdr>
            <w:top w:val="none" w:sz="0" w:space="0" w:color="auto"/>
            <w:left w:val="none" w:sz="0" w:space="0" w:color="auto"/>
            <w:bottom w:val="none" w:sz="0" w:space="0" w:color="auto"/>
            <w:right w:val="none" w:sz="0" w:space="0" w:color="auto"/>
          </w:divBdr>
        </w:div>
        <w:div w:id="1089081205">
          <w:marLeft w:val="480"/>
          <w:marRight w:val="0"/>
          <w:marTop w:val="0"/>
          <w:marBottom w:val="0"/>
          <w:divBdr>
            <w:top w:val="none" w:sz="0" w:space="0" w:color="auto"/>
            <w:left w:val="none" w:sz="0" w:space="0" w:color="auto"/>
            <w:bottom w:val="none" w:sz="0" w:space="0" w:color="auto"/>
            <w:right w:val="none" w:sz="0" w:space="0" w:color="auto"/>
          </w:divBdr>
        </w:div>
        <w:div w:id="405155318">
          <w:marLeft w:val="480"/>
          <w:marRight w:val="0"/>
          <w:marTop w:val="0"/>
          <w:marBottom w:val="0"/>
          <w:divBdr>
            <w:top w:val="none" w:sz="0" w:space="0" w:color="auto"/>
            <w:left w:val="none" w:sz="0" w:space="0" w:color="auto"/>
            <w:bottom w:val="none" w:sz="0" w:space="0" w:color="auto"/>
            <w:right w:val="none" w:sz="0" w:space="0" w:color="auto"/>
          </w:divBdr>
        </w:div>
        <w:div w:id="1161578262">
          <w:marLeft w:val="480"/>
          <w:marRight w:val="0"/>
          <w:marTop w:val="0"/>
          <w:marBottom w:val="0"/>
          <w:divBdr>
            <w:top w:val="none" w:sz="0" w:space="0" w:color="auto"/>
            <w:left w:val="none" w:sz="0" w:space="0" w:color="auto"/>
            <w:bottom w:val="none" w:sz="0" w:space="0" w:color="auto"/>
            <w:right w:val="none" w:sz="0" w:space="0" w:color="auto"/>
          </w:divBdr>
        </w:div>
        <w:div w:id="1194683845">
          <w:marLeft w:val="480"/>
          <w:marRight w:val="0"/>
          <w:marTop w:val="0"/>
          <w:marBottom w:val="0"/>
          <w:divBdr>
            <w:top w:val="none" w:sz="0" w:space="0" w:color="auto"/>
            <w:left w:val="none" w:sz="0" w:space="0" w:color="auto"/>
            <w:bottom w:val="none" w:sz="0" w:space="0" w:color="auto"/>
            <w:right w:val="none" w:sz="0" w:space="0" w:color="auto"/>
          </w:divBdr>
        </w:div>
        <w:div w:id="1471509728">
          <w:marLeft w:val="480"/>
          <w:marRight w:val="0"/>
          <w:marTop w:val="0"/>
          <w:marBottom w:val="0"/>
          <w:divBdr>
            <w:top w:val="none" w:sz="0" w:space="0" w:color="auto"/>
            <w:left w:val="none" w:sz="0" w:space="0" w:color="auto"/>
            <w:bottom w:val="none" w:sz="0" w:space="0" w:color="auto"/>
            <w:right w:val="none" w:sz="0" w:space="0" w:color="auto"/>
          </w:divBdr>
        </w:div>
        <w:div w:id="1508905505">
          <w:marLeft w:val="480"/>
          <w:marRight w:val="0"/>
          <w:marTop w:val="0"/>
          <w:marBottom w:val="0"/>
          <w:divBdr>
            <w:top w:val="none" w:sz="0" w:space="0" w:color="auto"/>
            <w:left w:val="none" w:sz="0" w:space="0" w:color="auto"/>
            <w:bottom w:val="none" w:sz="0" w:space="0" w:color="auto"/>
            <w:right w:val="none" w:sz="0" w:space="0" w:color="auto"/>
          </w:divBdr>
        </w:div>
        <w:div w:id="393050216">
          <w:marLeft w:val="480"/>
          <w:marRight w:val="0"/>
          <w:marTop w:val="0"/>
          <w:marBottom w:val="0"/>
          <w:divBdr>
            <w:top w:val="none" w:sz="0" w:space="0" w:color="auto"/>
            <w:left w:val="none" w:sz="0" w:space="0" w:color="auto"/>
            <w:bottom w:val="none" w:sz="0" w:space="0" w:color="auto"/>
            <w:right w:val="none" w:sz="0" w:space="0" w:color="auto"/>
          </w:divBdr>
        </w:div>
        <w:div w:id="1447505625">
          <w:marLeft w:val="480"/>
          <w:marRight w:val="0"/>
          <w:marTop w:val="0"/>
          <w:marBottom w:val="0"/>
          <w:divBdr>
            <w:top w:val="none" w:sz="0" w:space="0" w:color="auto"/>
            <w:left w:val="none" w:sz="0" w:space="0" w:color="auto"/>
            <w:bottom w:val="none" w:sz="0" w:space="0" w:color="auto"/>
            <w:right w:val="none" w:sz="0" w:space="0" w:color="auto"/>
          </w:divBdr>
        </w:div>
        <w:div w:id="1352219281">
          <w:marLeft w:val="480"/>
          <w:marRight w:val="0"/>
          <w:marTop w:val="0"/>
          <w:marBottom w:val="0"/>
          <w:divBdr>
            <w:top w:val="none" w:sz="0" w:space="0" w:color="auto"/>
            <w:left w:val="none" w:sz="0" w:space="0" w:color="auto"/>
            <w:bottom w:val="none" w:sz="0" w:space="0" w:color="auto"/>
            <w:right w:val="none" w:sz="0" w:space="0" w:color="auto"/>
          </w:divBdr>
        </w:div>
        <w:div w:id="1407413807">
          <w:marLeft w:val="480"/>
          <w:marRight w:val="0"/>
          <w:marTop w:val="0"/>
          <w:marBottom w:val="0"/>
          <w:divBdr>
            <w:top w:val="none" w:sz="0" w:space="0" w:color="auto"/>
            <w:left w:val="none" w:sz="0" w:space="0" w:color="auto"/>
            <w:bottom w:val="none" w:sz="0" w:space="0" w:color="auto"/>
            <w:right w:val="none" w:sz="0" w:space="0" w:color="auto"/>
          </w:divBdr>
        </w:div>
        <w:div w:id="493304992">
          <w:marLeft w:val="480"/>
          <w:marRight w:val="0"/>
          <w:marTop w:val="0"/>
          <w:marBottom w:val="0"/>
          <w:divBdr>
            <w:top w:val="none" w:sz="0" w:space="0" w:color="auto"/>
            <w:left w:val="none" w:sz="0" w:space="0" w:color="auto"/>
            <w:bottom w:val="none" w:sz="0" w:space="0" w:color="auto"/>
            <w:right w:val="none" w:sz="0" w:space="0" w:color="auto"/>
          </w:divBdr>
        </w:div>
        <w:div w:id="1621492641">
          <w:marLeft w:val="480"/>
          <w:marRight w:val="0"/>
          <w:marTop w:val="0"/>
          <w:marBottom w:val="0"/>
          <w:divBdr>
            <w:top w:val="none" w:sz="0" w:space="0" w:color="auto"/>
            <w:left w:val="none" w:sz="0" w:space="0" w:color="auto"/>
            <w:bottom w:val="none" w:sz="0" w:space="0" w:color="auto"/>
            <w:right w:val="none" w:sz="0" w:space="0" w:color="auto"/>
          </w:divBdr>
        </w:div>
        <w:div w:id="1343121682">
          <w:marLeft w:val="480"/>
          <w:marRight w:val="0"/>
          <w:marTop w:val="0"/>
          <w:marBottom w:val="0"/>
          <w:divBdr>
            <w:top w:val="none" w:sz="0" w:space="0" w:color="auto"/>
            <w:left w:val="none" w:sz="0" w:space="0" w:color="auto"/>
            <w:bottom w:val="none" w:sz="0" w:space="0" w:color="auto"/>
            <w:right w:val="none" w:sz="0" w:space="0" w:color="auto"/>
          </w:divBdr>
        </w:div>
        <w:div w:id="134877332">
          <w:marLeft w:val="480"/>
          <w:marRight w:val="0"/>
          <w:marTop w:val="0"/>
          <w:marBottom w:val="0"/>
          <w:divBdr>
            <w:top w:val="none" w:sz="0" w:space="0" w:color="auto"/>
            <w:left w:val="none" w:sz="0" w:space="0" w:color="auto"/>
            <w:bottom w:val="none" w:sz="0" w:space="0" w:color="auto"/>
            <w:right w:val="none" w:sz="0" w:space="0" w:color="auto"/>
          </w:divBdr>
        </w:div>
        <w:div w:id="2031253831">
          <w:marLeft w:val="480"/>
          <w:marRight w:val="0"/>
          <w:marTop w:val="0"/>
          <w:marBottom w:val="0"/>
          <w:divBdr>
            <w:top w:val="none" w:sz="0" w:space="0" w:color="auto"/>
            <w:left w:val="none" w:sz="0" w:space="0" w:color="auto"/>
            <w:bottom w:val="none" w:sz="0" w:space="0" w:color="auto"/>
            <w:right w:val="none" w:sz="0" w:space="0" w:color="auto"/>
          </w:divBdr>
        </w:div>
        <w:div w:id="1314676809">
          <w:marLeft w:val="480"/>
          <w:marRight w:val="0"/>
          <w:marTop w:val="0"/>
          <w:marBottom w:val="0"/>
          <w:divBdr>
            <w:top w:val="none" w:sz="0" w:space="0" w:color="auto"/>
            <w:left w:val="none" w:sz="0" w:space="0" w:color="auto"/>
            <w:bottom w:val="none" w:sz="0" w:space="0" w:color="auto"/>
            <w:right w:val="none" w:sz="0" w:space="0" w:color="auto"/>
          </w:divBdr>
        </w:div>
        <w:div w:id="1711808055">
          <w:marLeft w:val="480"/>
          <w:marRight w:val="0"/>
          <w:marTop w:val="0"/>
          <w:marBottom w:val="0"/>
          <w:divBdr>
            <w:top w:val="none" w:sz="0" w:space="0" w:color="auto"/>
            <w:left w:val="none" w:sz="0" w:space="0" w:color="auto"/>
            <w:bottom w:val="none" w:sz="0" w:space="0" w:color="auto"/>
            <w:right w:val="none" w:sz="0" w:space="0" w:color="auto"/>
          </w:divBdr>
        </w:div>
        <w:div w:id="1197890397">
          <w:marLeft w:val="480"/>
          <w:marRight w:val="0"/>
          <w:marTop w:val="0"/>
          <w:marBottom w:val="0"/>
          <w:divBdr>
            <w:top w:val="none" w:sz="0" w:space="0" w:color="auto"/>
            <w:left w:val="none" w:sz="0" w:space="0" w:color="auto"/>
            <w:bottom w:val="none" w:sz="0" w:space="0" w:color="auto"/>
            <w:right w:val="none" w:sz="0" w:space="0" w:color="auto"/>
          </w:divBdr>
        </w:div>
        <w:div w:id="700319560">
          <w:marLeft w:val="480"/>
          <w:marRight w:val="0"/>
          <w:marTop w:val="0"/>
          <w:marBottom w:val="0"/>
          <w:divBdr>
            <w:top w:val="none" w:sz="0" w:space="0" w:color="auto"/>
            <w:left w:val="none" w:sz="0" w:space="0" w:color="auto"/>
            <w:bottom w:val="none" w:sz="0" w:space="0" w:color="auto"/>
            <w:right w:val="none" w:sz="0" w:space="0" w:color="auto"/>
          </w:divBdr>
        </w:div>
        <w:div w:id="1461456995">
          <w:marLeft w:val="480"/>
          <w:marRight w:val="0"/>
          <w:marTop w:val="0"/>
          <w:marBottom w:val="0"/>
          <w:divBdr>
            <w:top w:val="none" w:sz="0" w:space="0" w:color="auto"/>
            <w:left w:val="none" w:sz="0" w:space="0" w:color="auto"/>
            <w:bottom w:val="none" w:sz="0" w:space="0" w:color="auto"/>
            <w:right w:val="none" w:sz="0" w:space="0" w:color="auto"/>
          </w:divBdr>
        </w:div>
        <w:div w:id="898172951">
          <w:marLeft w:val="480"/>
          <w:marRight w:val="0"/>
          <w:marTop w:val="0"/>
          <w:marBottom w:val="0"/>
          <w:divBdr>
            <w:top w:val="none" w:sz="0" w:space="0" w:color="auto"/>
            <w:left w:val="none" w:sz="0" w:space="0" w:color="auto"/>
            <w:bottom w:val="none" w:sz="0" w:space="0" w:color="auto"/>
            <w:right w:val="none" w:sz="0" w:space="0" w:color="auto"/>
          </w:divBdr>
        </w:div>
        <w:div w:id="1845049230">
          <w:marLeft w:val="480"/>
          <w:marRight w:val="0"/>
          <w:marTop w:val="0"/>
          <w:marBottom w:val="0"/>
          <w:divBdr>
            <w:top w:val="none" w:sz="0" w:space="0" w:color="auto"/>
            <w:left w:val="none" w:sz="0" w:space="0" w:color="auto"/>
            <w:bottom w:val="none" w:sz="0" w:space="0" w:color="auto"/>
            <w:right w:val="none" w:sz="0" w:space="0" w:color="auto"/>
          </w:divBdr>
        </w:div>
        <w:div w:id="1416702393">
          <w:marLeft w:val="480"/>
          <w:marRight w:val="0"/>
          <w:marTop w:val="0"/>
          <w:marBottom w:val="0"/>
          <w:divBdr>
            <w:top w:val="none" w:sz="0" w:space="0" w:color="auto"/>
            <w:left w:val="none" w:sz="0" w:space="0" w:color="auto"/>
            <w:bottom w:val="none" w:sz="0" w:space="0" w:color="auto"/>
            <w:right w:val="none" w:sz="0" w:space="0" w:color="auto"/>
          </w:divBdr>
        </w:div>
        <w:div w:id="872570232">
          <w:marLeft w:val="480"/>
          <w:marRight w:val="0"/>
          <w:marTop w:val="0"/>
          <w:marBottom w:val="0"/>
          <w:divBdr>
            <w:top w:val="none" w:sz="0" w:space="0" w:color="auto"/>
            <w:left w:val="none" w:sz="0" w:space="0" w:color="auto"/>
            <w:bottom w:val="none" w:sz="0" w:space="0" w:color="auto"/>
            <w:right w:val="none" w:sz="0" w:space="0" w:color="auto"/>
          </w:divBdr>
        </w:div>
        <w:div w:id="1478910783">
          <w:marLeft w:val="480"/>
          <w:marRight w:val="0"/>
          <w:marTop w:val="0"/>
          <w:marBottom w:val="0"/>
          <w:divBdr>
            <w:top w:val="none" w:sz="0" w:space="0" w:color="auto"/>
            <w:left w:val="none" w:sz="0" w:space="0" w:color="auto"/>
            <w:bottom w:val="none" w:sz="0" w:space="0" w:color="auto"/>
            <w:right w:val="none" w:sz="0" w:space="0" w:color="auto"/>
          </w:divBdr>
        </w:div>
        <w:div w:id="326397396">
          <w:marLeft w:val="480"/>
          <w:marRight w:val="0"/>
          <w:marTop w:val="0"/>
          <w:marBottom w:val="0"/>
          <w:divBdr>
            <w:top w:val="none" w:sz="0" w:space="0" w:color="auto"/>
            <w:left w:val="none" w:sz="0" w:space="0" w:color="auto"/>
            <w:bottom w:val="none" w:sz="0" w:space="0" w:color="auto"/>
            <w:right w:val="none" w:sz="0" w:space="0" w:color="auto"/>
          </w:divBdr>
        </w:div>
        <w:div w:id="154684735">
          <w:marLeft w:val="480"/>
          <w:marRight w:val="0"/>
          <w:marTop w:val="0"/>
          <w:marBottom w:val="0"/>
          <w:divBdr>
            <w:top w:val="none" w:sz="0" w:space="0" w:color="auto"/>
            <w:left w:val="none" w:sz="0" w:space="0" w:color="auto"/>
            <w:bottom w:val="none" w:sz="0" w:space="0" w:color="auto"/>
            <w:right w:val="none" w:sz="0" w:space="0" w:color="auto"/>
          </w:divBdr>
        </w:div>
        <w:div w:id="2052873265">
          <w:marLeft w:val="480"/>
          <w:marRight w:val="0"/>
          <w:marTop w:val="0"/>
          <w:marBottom w:val="0"/>
          <w:divBdr>
            <w:top w:val="none" w:sz="0" w:space="0" w:color="auto"/>
            <w:left w:val="none" w:sz="0" w:space="0" w:color="auto"/>
            <w:bottom w:val="none" w:sz="0" w:space="0" w:color="auto"/>
            <w:right w:val="none" w:sz="0" w:space="0" w:color="auto"/>
          </w:divBdr>
        </w:div>
        <w:div w:id="1936356258">
          <w:marLeft w:val="480"/>
          <w:marRight w:val="0"/>
          <w:marTop w:val="0"/>
          <w:marBottom w:val="0"/>
          <w:divBdr>
            <w:top w:val="none" w:sz="0" w:space="0" w:color="auto"/>
            <w:left w:val="none" w:sz="0" w:space="0" w:color="auto"/>
            <w:bottom w:val="none" w:sz="0" w:space="0" w:color="auto"/>
            <w:right w:val="none" w:sz="0" w:space="0" w:color="auto"/>
          </w:divBdr>
        </w:div>
        <w:div w:id="754136213">
          <w:marLeft w:val="480"/>
          <w:marRight w:val="0"/>
          <w:marTop w:val="0"/>
          <w:marBottom w:val="0"/>
          <w:divBdr>
            <w:top w:val="none" w:sz="0" w:space="0" w:color="auto"/>
            <w:left w:val="none" w:sz="0" w:space="0" w:color="auto"/>
            <w:bottom w:val="none" w:sz="0" w:space="0" w:color="auto"/>
            <w:right w:val="none" w:sz="0" w:space="0" w:color="auto"/>
          </w:divBdr>
        </w:div>
        <w:div w:id="1508786640">
          <w:marLeft w:val="480"/>
          <w:marRight w:val="0"/>
          <w:marTop w:val="0"/>
          <w:marBottom w:val="0"/>
          <w:divBdr>
            <w:top w:val="none" w:sz="0" w:space="0" w:color="auto"/>
            <w:left w:val="none" w:sz="0" w:space="0" w:color="auto"/>
            <w:bottom w:val="none" w:sz="0" w:space="0" w:color="auto"/>
            <w:right w:val="none" w:sz="0" w:space="0" w:color="auto"/>
          </w:divBdr>
        </w:div>
        <w:div w:id="1960607196">
          <w:marLeft w:val="480"/>
          <w:marRight w:val="0"/>
          <w:marTop w:val="0"/>
          <w:marBottom w:val="0"/>
          <w:divBdr>
            <w:top w:val="none" w:sz="0" w:space="0" w:color="auto"/>
            <w:left w:val="none" w:sz="0" w:space="0" w:color="auto"/>
            <w:bottom w:val="none" w:sz="0" w:space="0" w:color="auto"/>
            <w:right w:val="none" w:sz="0" w:space="0" w:color="auto"/>
          </w:divBdr>
        </w:div>
        <w:div w:id="2098675783">
          <w:marLeft w:val="480"/>
          <w:marRight w:val="0"/>
          <w:marTop w:val="0"/>
          <w:marBottom w:val="0"/>
          <w:divBdr>
            <w:top w:val="none" w:sz="0" w:space="0" w:color="auto"/>
            <w:left w:val="none" w:sz="0" w:space="0" w:color="auto"/>
            <w:bottom w:val="none" w:sz="0" w:space="0" w:color="auto"/>
            <w:right w:val="none" w:sz="0" w:space="0" w:color="auto"/>
          </w:divBdr>
        </w:div>
        <w:div w:id="80369225">
          <w:marLeft w:val="480"/>
          <w:marRight w:val="0"/>
          <w:marTop w:val="0"/>
          <w:marBottom w:val="0"/>
          <w:divBdr>
            <w:top w:val="none" w:sz="0" w:space="0" w:color="auto"/>
            <w:left w:val="none" w:sz="0" w:space="0" w:color="auto"/>
            <w:bottom w:val="none" w:sz="0" w:space="0" w:color="auto"/>
            <w:right w:val="none" w:sz="0" w:space="0" w:color="auto"/>
          </w:divBdr>
        </w:div>
        <w:div w:id="1275870496">
          <w:marLeft w:val="480"/>
          <w:marRight w:val="0"/>
          <w:marTop w:val="0"/>
          <w:marBottom w:val="0"/>
          <w:divBdr>
            <w:top w:val="none" w:sz="0" w:space="0" w:color="auto"/>
            <w:left w:val="none" w:sz="0" w:space="0" w:color="auto"/>
            <w:bottom w:val="none" w:sz="0" w:space="0" w:color="auto"/>
            <w:right w:val="none" w:sz="0" w:space="0" w:color="auto"/>
          </w:divBdr>
        </w:div>
        <w:div w:id="253443491">
          <w:marLeft w:val="480"/>
          <w:marRight w:val="0"/>
          <w:marTop w:val="0"/>
          <w:marBottom w:val="0"/>
          <w:divBdr>
            <w:top w:val="none" w:sz="0" w:space="0" w:color="auto"/>
            <w:left w:val="none" w:sz="0" w:space="0" w:color="auto"/>
            <w:bottom w:val="none" w:sz="0" w:space="0" w:color="auto"/>
            <w:right w:val="none" w:sz="0" w:space="0" w:color="auto"/>
          </w:divBdr>
        </w:div>
        <w:div w:id="825588194">
          <w:marLeft w:val="480"/>
          <w:marRight w:val="0"/>
          <w:marTop w:val="0"/>
          <w:marBottom w:val="0"/>
          <w:divBdr>
            <w:top w:val="none" w:sz="0" w:space="0" w:color="auto"/>
            <w:left w:val="none" w:sz="0" w:space="0" w:color="auto"/>
            <w:bottom w:val="none" w:sz="0" w:space="0" w:color="auto"/>
            <w:right w:val="none" w:sz="0" w:space="0" w:color="auto"/>
          </w:divBdr>
        </w:div>
      </w:divsChild>
    </w:div>
    <w:div w:id="210004122">
      <w:bodyDiv w:val="1"/>
      <w:marLeft w:val="0"/>
      <w:marRight w:val="0"/>
      <w:marTop w:val="0"/>
      <w:marBottom w:val="0"/>
      <w:divBdr>
        <w:top w:val="none" w:sz="0" w:space="0" w:color="auto"/>
        <w:left w:val="none" w:sz="0" w:space="0" w:color="auto"/>
        <w:bottom w:val="none" w:sz="0" w:space="0" w:color="auto"/>
        <w:right w:val="none" w:sz="0" w:space="0" w:color="auto"/>
      </w:divBdr>
    </w:div>
    <w:div w:id="210457560">
      <w:bodyDiv w:val="1"/>
      <w:marLeft w:val="0"/>
      <w:marRight w:val="0"/>
      <w:marTop w:val="0"/>
      <w:marBottom w:val="0"/>
      <w:divBdr>
        <w:top w:val="none" w:sz="0" w:space="0" w:color="auto"/>
        <w:left w:val="none" w:sz="0" w:space="0" w:color="auto"/>
        <w:bottom w:val="none" w:sz="0" w:space="0" w:color="auto"/>
        <w:right w:val="none" w:sz="0" w:space="0" w:color="auto"/>
      </w:divBdr>
    </w:div>
    <w:div w:id="211892337">
      <w:bodyDiv w:val="1"/>
      <w:marLeft w:val="0"/>
      <w:marRight w:val="0"/>
      <w:marTop w:val="0"/>
      <w:marBottom w:val="0"/>
      <w:divBdr>
        <w:top w:val="none" w:sz="0" w:space="0" w:color="auto"/>
        <w:left w:val="none" w:sz="0" w:space="0" w:color="auto"/>
        <w:bottom w:val="none" w:sz="0" w:space="0" w:color="auto"/>
        <w:right w:val="none" w:sz="0" w:space="0" w:color="auto"/>
      </w:divBdr>
    </w:div>
    <w:div w:id="212280488">
      <w:bodyDiv w:val="1"/>
      <w:marLeft w:val="0"/>
      <w:marRight w:val="0"/>
      <w:marTop w:val="0"/>
      <w:marBottom w:val="0"/>
      <w:divBdr>
        <w:top w:val="none" w:sz="0" w:space="0" w:color="auto"/>
        <w:left w:val="none" w:sz="0" w:space="0" w:color="auto"/>
        <w:bottom w:val="none" w:sz="0" w:space="0" w:color="auto"/>
        <w:right w:val="none" w:sz="0" w:space="0" w:color="auto"/>
      </w:divBdr>
      <w:divsChild>
        <w:div w:id="1961107232">
          <w:marLeft w:val="480"/>
          <w:marRight w:val="0"/>
          <w:marTop w:val="0"/>
          <w:marBottom w:val="0"/>
          <w:divBdr>
            <w:top w:val="none" w:sz="0" w:space="0" w:color="auto"/>
            <w:left w:val="none" w:sz="0" w:space="0" w:color="auto"/>
            <w:bottom w:val="none" w:sz="0" w:space="0" w:color="auto"/>
            <w:right w:val="none" w:sz="0" w:space="0" w:color="auto"/>
          </w:divBdr>
        </w:div>
        <w:div w:id="713702493">
          <w:marLeft w:val="480"/>
          <w:marRight w:val="0"/>
          <w:marTop w:val="0"/>
          <w:marBottom w:val="0"/>
          <w:divBdr>
            <w:top w:val="none" w:sz="0" w:space="0" w:color="auto"/>
            <w:left w:val="none" w:sz="0" w:space="0" w:color="auto"/>
            <w:bottom w:val="none" w:sz="0" w:space="0" w:color="auto"/>
            <w:right w:val="none" w:sz="0" w:space="0" w:color="auto"/>
          </w:divBdr>
        </w:div>
        <w:div w:id="1588920708">
          <w:marLeft w:val="480"/>
          <w:marRight w:val="0"/>
          <w:marTop w:val="0"/>
          <w:marBottom w:val="0"/>
          <w:divBdr>
            <w:top w:val="none" w:sz="0" w:space="0" w:color="auto"/>
            <w:left w:val="none" w:sz="0" w:space="0" w:color="auto"/>
            <w:bottom w:val="none" w:sz="0" w:space="0" w:color="auto"/>
            <w:right w:val="none" w:sz="0" w:space="0" w:color="auto"/>
          </w:divBdr>
        </w:div>
        <w:div w:id="597953819">
          <w:marLeft w:val="480"/>
          <w:marRight w:val="0"/>
          <w:marTop w:val="0"/>
          <w:marBottom w:val="0"/>
          <w:divBdr>
            <w:top w:val="none" w:sz="0" w:space="0" w:color="auto"/>
            <w:left w:val="none" w:sz="0" w:space="0" w:color="auto"/>
            <w:bottom w:val="none" w:sz="0" w:space="0" w:color="auto"/>
            <w:right w:val="none" w:sz="0" w:space="0" w:color="auto"/>
          </w:divBdr>
        </w:div>
        <w:div w:id="1633169556">
          <w:marLeft w:val="480"/>
          <w:marRight w:val="0"/>
          <w:marTop w:val="0"/>
          <w:marBottom w:val="0"/>
          <w:divBdr>
            <w:top w:val="none" w:sz="0" w:space="0" w:color="auto"/>
            <w:left w:val="none" w:sz="0" w:space="0" w:color="auto"/>
            <w:bottom w:val="none" w:sz="0" w:space="0" w:color="auto"/>
            <w:right w:val="none" w:sz="0" w:space="0" w:color="auto"/>
          </w:divBdr>
        </w:div>
        <w:div w:id="774524167">
          <w:marLeft w:val="480"/>
          <w:marRight w:val="0"/>
          <w:marTop w:val="0"/>
          <w:marBottom w:val="0"/>
          <w:divBdr>
            <w:top w:val="none" w:sz="0" w:space="0" w:color="auto"/>
            <w:left w:val="none" w:sz="0" w:space="0" w:color="auto"/>
            <w:bottom w:val="none" w:sz="0" w:space="0" w:color="auto"/>
            <w:right w:val="none" w:sz="0" w:space="0" w:color="auto"/>
          </w:divBdr>
        </w:div>
        <w:div w:id="440732614">
          <w:marLeft w:val="480"/>
          <w:marRight w:val="0"/>
          <w:marTop w:val="0"/>
          <w:marBottom w:val="0"/>
          <w:divBdr>
            <w:top w:val="none" w:sz="0" w:space="0" w:color="auto"/>
            <w:left w:val="none" w:sz="0" w:space="0" w:color="auto"/>
            <w:bottom w:val="none" w:sz="0" w:space="0" w:color="auto"/>
            <w:right w:val="none" w:sz="0" w:space="0" w:color="auto"/>
          </w:divBdr>
        </w:div>
        <w:div w:id="910307536">
          <w:marLeft w:val="480"/>
          <w:marRight w:val="0"/>
          <w:marTop w:val="0"/>
          <w:marBottom w:val="0"/>
          <w:divBdr>
            <w:top w:val="none" w:sz="0" w:space="0" w:color="auto"/>
            <w:left w:val="none" w:sz="0" w:space="0" w:color="auto"/>
            <w:bottom w:val="none" w:sz="0" w:space="0" w:color="auto"/>
            <w:right w:val="none" w:sz="0" w:space="0" w:color="auto"/>
          </w:divBdr>
        </w:div>
        <w:div w:id="902639781">
          <w:marLeft w:val="480"/>
          <w:marRight w:val="0"/>
          <w:marTop w:val="0"/>
          <w:marBottom w:val="0"/>
          <w:divBdr>
            <w:top w:val="none" w:sz="0" w:space="0" w:color="auto"/>
            <w:left w:val="none" w:sz="0" w:space="0" w:color="auto"/>
            <w:bottom w:val="none" w:sz="0" w:space="0" w:color="auto"/>
            <w:right w:val="none" w:sz="0" w:space="0" w:color="auto"/>
          </w:divBdr>
        </w:div>
        <w:div w:id="1305307724">
          <w:marLeft w:val="480"/>
          <w:marRight w:val="0"/>
          <w:marTop w:val="0"/>
          <w:marBottom w:val="0"/>
          <w:divBdr>
            <w:top w:val="none" w:sz="0" w:space="0" w:color="auto"/>
            <w:left w:val="none" w:sz="0" w:space="0" w:color="auto"/>
            <w:bottom w:val="none" w:sz="0" w:space="0" w:color="auto"/>
            <w:right w:val="none" w:sz="0" w:space="0" w:color="auto"/>
          </w:divBdr>
        </w:div>
        <w:div w:id="512301908">
          <w:marLeft w:val="480"/>
          <w:marRight w:val="0"/>
          <w:marTop w:val="0"/>
          <w:marBottom w:val="0"/>
          <w:divBdr>
            <w:top w:val="none" w:sz="0" w:space="0" w:color="auto"/>
            <w:left w:val="none" w:sz="0" w:space="0" w:color="auto"/>
            <w:bottom w:val="none" w:sz="0" w:space="0" w:color="auto"/>
            <w:right w:val="none" w:sz="0" w:space="0" w:color="auto"/>
          </w:divBdr>
        </w:div>
        <w:div w:id="1991522082">
          <w:marLeft w:val="480"/>
          <w:marRight w:val="0"/>
          <w:marTop w:val="0"/>
          <w:marBottom w:val="0"/>
          <w:divBdr>
            <w:top w:val="none" w:sz="0" w:space="0" w:color="auto"/>
            <w:left w:val="none" w:sz="0" w:space="0" w:color="auto"/>
            <w:bottom w:val="none" w:sz="0" w:space="0" w:color="auto"/>
            <w:right w:val="none" w:sz="0" w:space="0" w:color="auto"/>
          </w:divBdr>
        </w:div>
        <w:div w:id="640499361">
          <w:marLeft w:val="480"/>
          <w:marRight w:val="0"/>
          <w:marTop w:val="0"/>
          <w:marBottom w:val="0"/>
          <w:divBdr>
            <w:top w:val="none" w:sz="0" w:space="0" w:color="auto"/>
            <w:left w:val="none" w:sz="0" w:space="0" w:color="auto"/>
            <w:bottom w:val="none" w:sz="0" w:space="0" w:color="auto"/>
            <w:right w:val="none" w:sz="0" w:space="0" w:color="auto"/>
          </w:divBdr>
        </w:div>
        <w:div w:id="1269313259">
          <w:marLeft w:val="480"/>
          <w:marRight w:val="0"/>
          <w:marTop w:val="0"/>
          <w:marBottom w:val="0"/>
          <w:divBdr>
            <w:top w:val="none" w:sz="0" w:space="0" w:color="auto"/>
            <w:left w:val="none" w:sz="0" w:space="0" w:color="auto"/>
            <w:bottom w:val="none" w:sz="0" w:space="0" w:color="auto"/>
            <w:right w:val="none" w:sz="0" w:space="0" w:color="auto"/>
          </w:divBdr>
        </w:div>
        <w:div w:id="136581227">
          <w:marLeft w:val="480"/>
          <w:marRight w:val="0"/>
          <w:marTop w:val="0"/>
          <w:marBottom w:val="0"/>
          <w:divBdr>
            <w:top w:val="none" w:sz="0" w:space="0" w:color="auto"/>
            <w:left w:val="none" w:sz="0" w:space="0" w:color="auto"/>
            <w:bottom w:val="none" w:sz="0" w:space="0" w:color="auto"/>
            <w:right w:val="none" w:sz="0" w:space="0" w:color="auto"/>
          </w:divBdr>
        </w:div>
        <w:div w:id="1508472620">
          <w:marLeft w:val="480"/>
          <w:marRight w:val="0"/>
          <w:marTop w:val="0"/>
          <w:marBottom w:val="0"/>
          <w:divBdr>
            <w:top w:val="none" w:sz="0" w:space="0" w:color="auto"/>
            <w:left w:val="none" w:sz="0" w:space="0" w:color="auto"/>
            <w:bottom w:val="none" w:sz="0" w:space="0" w:color="auto"/>
            <w:right w:val="none" w:sz="0" w:space="0" w:color="auto"/>
          </w:divBdr>
        </w:div>
        <w:div w:id="171261984">
          <w:marLeft w:val="480"/>
          <w:marRight w:val="0"/>
          <w:marTop w:val="0"/>
          <w:marBottom w:val="0"/>
          <w:divBdr>
            <w:top w:val="none" w:sz="0" w:space="0" w:color="auto"/>
            <w:left w:val="none" w:sz="0" w:space="0" w:color="auto"/>
            <w:bottom w:val="none" w:sz="0" w:space="0" w:color="auto"/>
            <w:right w:val="none" w:sz="0" w:space="0" w:color="auto"/>
          </w:divBdr>
        </w:div>
        <w:div w:id="445002189">
          <w:marLeft w:val="480"/>
          <w:marRight w:val="0"/>
          <w:marTop w:val="0"/>
          <w:marBottom w:val="0"/>
          <w:divBdr>
            <w:top w:val="none" w:sz="0" w:space="0" w:color="auto"/>
            <w:left w:val="none" w:sz="0" w:space="0" w:color="auto"/>
            <w:bottom w:val="none" w:sz="0" w:space="0" w:color="auto"/>
            <w:right w:val="none" w:sz="0" w:space="0" w:color="auto"/>
          </w:divBdr>
        </w:div>
        <w:div w:id="761998932">
          <w:marLeft w:val="480"/>
          <w:marRight w:val="0"/>
          <w:marTop w:val="0"/>
          <w:marBottom w:val="0"/>
          <w:divBdr>
            <w:top w:val="none" w:sz="0" w:space="0" w:color="auto"/>
            <w:left w:val="none" w:sz="0" w:space="0" w:color="auto"/>
            <w:bottom w:val="none" w:sz="0" w:space="0" w:color="auto"/>
            <w:right w:val="none" w:sz="0" w:space="0" w:color="auto"/>
          </w:divBdr>
        </w:div>
        <w:div w:id="1418669263">
          <w:marLeft w:val="480"/>
          <w:marRight w:val="0"/>
          <w:marTop w:val="0"/>
          <w:marBottom w:val="0"/>
          <w:divBdr>
            <w:top w:val="none" w:sz="0" w:space="0" w:color="auto"/>
            <w:left w:val="none" w:sz="0" w:space="0" w:color="auto"/>
            <w:bottom w:val="none" w:sz="0" w:space="0" w:color="auto"/>
            <w:right w:val="none" w:sz="0" w:space="0" w:color="auto"/>
          </w:divBdr>
        </w:div>
        <w:div w:id="634798178">
          <w:marLeft w:val="480"/>
          <w:marRight w:val="0"/>
          <w:marTop w:val="0"/>
          <w:marBottom w:val="0"/>
          <w:divBdr>
            <w:top w:val="none" w:sz="0" w:space="0" w:color="auto"/>
            <w:left w:val="none" w:sz="0" w:space="0" w:color="auto"/>
            <w:bottom w:val="none" w:sz="0" w:space="0" w:color="auto"/>
            <w:right w:val="none" w:sz="0" w:space="0" w:color="auto"/>
          </w:divBdr>
        </w:div>
        <w:div w:id="2061711812">
          <w:marLeft w:val="480"/>
          <w:marRight w:val="0"/>
          <w:marTop w:val="0"/>
          <w:marBottom w:val="0"/>
          <w:divBdr>
            <w:top w:val="none" w:sz="0" w:space="0" w:color="auto"/>
            <w:left w:val="none" w:sz="0" w:space="0" w:color="auto"/>
            <w:bottom w:val="none" w:sz="0" w:space="0" w:color="auto"/>
            <w:right w:val="none" w:sz="0" w:space="0" w:color="auto"/>
          </w:divBdr>
        </w:div>
        <w:div w:id="1020816277">
          <w:marLeft w:val="480"/>
          <w:marRight w:val="0"/>
          <w:marTop w:val="0"/>
          <w:marBottom w:val="0"/>
          <w:divBdr>
            <w:top w:val="none" w:sz="0" w:space="0" w:color="auto"/>
            <w:left w:val="none" w:sz="0" w:space="0" w:color="auto"/>
            <w:bottom w:val="none" w:sz="0" w:space="0" w:color="auto"/>
            <w:right w:val="none" w:sz="0" w:space="0" w:color="auto"/>
          </w:divBdr>
        </w:div>
        <w:div w:id="1738016424">
          <w:marLeft w:val="480"/>
          <w:marRight w:val="0"/>
          <w:marTop w:val="0"/>
          <w:marBottom w:val="0"/>
          <w:divBdr>
            <w:top w:val="none" w:sz="0" w:space="0" w:color="auto"/>
            <w:left w:val="none" w:sz="0" w:space="0" w:color="auto"/>
            <w:bottom w:val="none" w:sz="0" w:space="0" w:color="auto"/>
            <w:right w:val="none" w:sz="0" w:space="0" w:color="auto"/>
          </w:divBdr>
        </w:div>
        <w:div w:id="1952517877">
          <w:marLeft w:val="480"/>
          <w:marRight w:val="0"/>
          <w:marTop w:val="0"/>
          <w:marBottom w:val="0"/>
          <w:divBdr>
            <w:top w:val="none" w:sz="0" w:space="0" w:color="auto"/>
            <w:left w:val="none" w:sz="0" w:space="0" w:color="auto"/>
            <w:bottom w:val="none" w:sz="0" w:space="0" w:color="auto"/>
            <w:right w:val="none" w:sz="0" w:space="0" w:color="auto"/>
          </w:divBdr>
        </w:div>
        <w:div w:id="1322542761">
          <w:marLeft w:val="480"/>
          <w:marRight w:val="0"/>
          <w:marTop w:val="0"/>
          <w:marBottom w:val="0"/>
          <w:divBdr>
            <w:top w:val="none" w:sz="0" w:space="0" w:color="auto"/>
            <w:left w:val="none" w:sz="0" w:space="0" w:color="auto"/>
            <w:bottom w:val="none" w:sz="0" w:space="0" w:color="auto"/>
            <w:right w:val="none" w:sz="0" w:space="0" w:color="auto"/>
          </w:divBdr>
        </w:div>
        <w:div w:id="2026243624">
          <w:marLeft w:val="480"/>
          <w:marRight w:val="0"/>
          <w:marTop w:val="0"/>
          <w:marBottom w:val="0"/>
          <w:divBdr>
            <w:top w:val="none" w:sz="0" w:space="0" w:color="auto"/>
            <w:left w:val="none" w:sz="0" w:space="0" w:color="auto"/>
            <w:bottom w:val="none" w:sz="0" w:space="0" w:color="auto"/>
            <w:right w:val="none" w:sz="0" w:space="0" w:color="auto"/>
          </w:divBdr>
        </w:div>
        <w:div w:id="1224023374">
          <w:marLeft w:val="480"/>
          <w:marRight w:val="0"/>
          <w:marTop w:val="0"/>
          <w:marBottom w:val="0"/>
          <w:divBdr>
            <w:top w:val="none" w:sz="0" w:space="0" w:color="auto"/>
            <w:left w:val="none" w:sz="0" w:space="0" w:color="auto"/>
            <w:bottom w:val="none" w:sz="0" w:space="0" w:color="auto"/>
            <w:right w:val="none" w:sz="0" w:space="0" w:color="auto"/>
          </w:divBdr>
        </w:div>
        <w:div w:id="1400638637">
          <w:marLeft w:val="480"/>
          <w:marRight w:val="0"/>
          <w:marTop w:val="0"/>
          <w:marBottom w:val="0"/>
          <w:divBdr>
            <w:top w:val="none" w:sz="0" w:space="0" w:color="auto"/>
            <w:left w:val="none" w:sz="0" w:space="0" w:color="auto"/>
            <w:bottom w:val="none" w:sz="0" w:space="0" w:color="auto"/>
            <w:right w:val="none" w:sz="0" w:space="0" w:color="auto"/>
          </w:divBdr>
        </w:div>
        <w:div w:id="1133641922">
          <w:marLeft w:val="480"/>
          <w:marRight w:val="0"/>
          <w:marTop w:val="0"/>
          <w:marBottom w:val="0"/>
          <w:divBdr>
            <w:top w:val="none" w:sz="0" w:space="0" w:color="auto"/>
            <w:left w:val="none" w:sz="0" w:space="0" w:color="auto"/>
            <w:bottom w:val="none" w:sz="0" w:space="0" w:color="auto"/>
            <w:right w:val="none" w:sz="0" w:space="0" w:color="auto"/>
          </w:divBdr>
        </w:div>
        <w:div w:id="696542966">
          <w:marLeft w:val="480"/>
          <w:marRight w:val="0"/>
          <w:marTop w:val="0"/>
          <w:marBottom w:val="0"/>
          <w:divBdr>
            <w:top w:val="none" w:sz="0" w:space="0" w:color="auto"/>
            <w:left w:val="none" w:sz="0" w:space="0" w:color="auto"/>
            <w:bottom w:val="none" w:sz="0" w:space="0" w:color="auto"/>
            <w:right w:val="none" w:sz="0" w:space="0" w:color="auto"/>
          </w:divBdr>
        </w:div>
        <w:div w:id="472717863">
          <w:marLeft w:val="480"/>
          <w:marRight w:val="0"/>
          <w:marTop w:val="0"/>
          <w:marBottom w:val="0"/>
          <w:divBdr>
            <w:top w:val="none" w:sz="0" w:space="0" w:color="auto"/>
            <w:left w:val="none" w:sz="0" w:space="0" w:color="auto"/>
            <w:bottom w:val="none" w:sz="0" w:space="0" w:color="auto"/>
            <w:right w:val="none" w:sz="0" w:space="0" w:color="auto"/>
          </w:divBdr>
        </w:div>
        <w:div w:id="1503667582">
          <w:marLeft w:val="480"/>
          <w:marRight w:val="0"/>
          <w:marTop w:val="0"/>
          <w:marBottom w:val="0"/>
          <w:divBdr>
            <w:top w:val="none" w:sz="0" w:space="0" w:color="auto"/>
            <w:left w:val="none" w:sz="0" w:space="0" w:color="auto"/>
            <w:bottom w:val="none" w:sz="0" w:space="0" w:color="auto"/>
            <w:right w:val="none" w:sz="0" w:space="0" w:color="auto"/>
          </w:divBdr>
        </w:div>
        <w:div w:id="1487470936">
          <w:marLeft w:val="480"/>
          <w:marRight w:val="0"/>
          <w:marTop w:val="0"/>
          <w:marBottom w:val="0"/>
          <w:divBdr>
            <w:top w:val="none" w:sz="0" w:space="0" w:color="auto"/>
            <w:left w:val="none" w:sz="0" w:space="0" w:color="auto"/>
            <w:bottom w:val="none" w:sz="0" w:space="0" w:color="auto"/>
            <w:right w:val="none" w:sz="0" w:space="0" w:color="auto"/>
          </w:divBdr>
        </w:div>
        <w:div w:id="250089166">
          <w:marLeft w:val="480"/>
          <w:marRight w:val="0"/>
          <w:marTop w:val="0"/>
          <w:marBottom w:val="0"/>
          <w:divBdr>
            <w:top w:val="none" w:sz="0" w:space="0" w:color="auto"/>
            <w:left w:val="none" w:sz="0" w:space="0" w:color="auto"/>
            <w:bottom w:val="none" w:sz="0" w:space="0" w:color="auto"/>
            <w:right w:val="none" w:sz="0" w:space="0" w:color="auto"/>
          </w:divBdr>
        </w:div>
        <w:div w:id="1860973529">
          <w:marLeft w:val="480"/>
          <w:marRight w:val="0"/>
          <w:marTop w:val="0"/>
          <w:marBottom w:val="0"/>
          <w:divBdr>
            <w:top w:val="none" w:sz="0" w:space="0" w:color="auto"/>
            <w:left w:val="none" w:sz="0" w:space="0" w:color="auto"/>
            <w:bottom w:val="none" w:sz="0" w:space="0" w:color="auto"/>
            <w:right w:val="none" w:sz="0" w:space="0" w:color="auto"/>
          </w:divBdr>
        </w:div>
        <w:div w:id="325863293">
          <w:marLeft w:val="480"/>
          <w:marRight w:val="0"/>
          <w:marTop w:val="0"/>
          <w:marBottom w:val="0"/>
          <w:divBdr>
            <w:top w:val="none" w:sz="0" w:space="0" w:color="auto"/>
            <w:left w:val="none" w:sz="0" w:space="0" w:color="auto"/>
            <w:bottom w:val="none" w:sz="0" w:space="0" w:color="auto"/>
            <w:right w:val="none" w:sz="0" w:space="0" w:color="auto"/>
          </w:divBdr>
        </w:div>
        <w:div w:id="897666761">
          <w:marLeft w:val="480"/>
          <w:marRight w:val="0"/>
          <w:marTop w:val="0"/>
          <w:marBottom w:val="0"/>
          <w:divBdr>
            <w:top w:val="none" w:sz="0" w:space="0" w:color="auto"/>
            <w:left w:val="none" w:sz="0" w:space="0" w:color="auto"/>
            <w:bottom w:val="none" w:sz="0" w:space="0" w:color="auto"/>
            <w:right w:val="none" w:sz="0" w:space="0" w:color="auto"/>
          </w:divBdr>
        </w:div>
        <w:div w:id="229075574">
          <w:marLeft w:val="480"/>
          <w:marRight w:val="0"/>
          <w:marTop w:val="0"/>
          <w:marBottom w:val="0"/>
          <w:divBdr>
            <w:top w:val="none" w:sz="0" w:space="0" w:color="auto"/>
            <w:left w:val="none" w:sz="0" w:space="0" w:color="auto"/>
            <w:bottom w:val="none" w:sz="0" w:space="0" w:color="auto"/>
            <w:right w:val="none" w:sz="0" w:space="0" w:color="auto"/>
          </w:divBdr>
        </w:div>
        <w:div w:id="1785691364">
          <w:marLeft w:val="480"/>
          <w:marRight w:val="0"/>
          <w:marTop w:val="0"/>
          <w:marBottom w:val="0"/>
          <w:divBdr>
            <w:top w:val="none" w:sz="0" w:space="0" w:color="auto"/>
            <w:left w:val="none" w:sz="0" w:space="0" w:color="auto"/>
            <w:bottom w:val="none" w:sz="0" w:space="0" w:color="auto"/>
            <w:right w:val="none" w:sz="0" w:space="0" w:color="auto"/>
          </w:divBdr>
        </w:div>
        <w:div w:id="1772509120">
          <w:marLeft w:val="480"/>
          <w:marRight w:val="0"/>
          <w:marTop w:val="0"/>
          <w:marBottom w:val="0"/>
          <w:divBdr>
            <w:top w:val="none" w:sz="0" w:space="0" w:color="auto"/>
            <w:left w:val="none" w:sz="0" w:space="0" w:color="auto"/>
            <w:bottom w:val="none" w:sz="0" w:space="0" w:color="auto"/>
            <w:right w:val="none" w:sz="0" w:space="0" w:color="auto"/>
          </w:divBdr>
        </w:div>
      </w:divsChild>
    </w:div>
    <w:div w:id="212814810">
      <w:bodyDiv w:val="1"/>
      <w:marLeft w:val="0"/>
      <w:marRight w:val="0"/>
      <w:marTop w:val="0"/>
      <w:marBottom w:val="0"/>
      <w:divBdr>
        <w:top w:val="none" w:sz="0" w:space="0" w:color="auto"/>
        <w:left w:val="none" w:sz="0" w:space="0" w:color="auto"/>
        <w:bottom w:val="none" w:sz="0" w:space="0" w:color="auto"/>
        <w:right w:val="none" w:sz="0" w:space="0" w:color="auto"/>
      </w:divBdr>
    </w:div>
    <w:div w:id="213322978">
      <w:bodyDiv w:val="1"/>
      <w:marLeft w:val="0"/>
      <w:marRight w:val="0"/>
      <w:marTop w:val="0"/>
      <w:marBottom w:val="0"/>
      <w:divBdr>
        <w:top w:val="none" w:sz="0" w:space="0" w:color="auto"/>
        <w:left w:val="none" w:sz="0" w:space="0" w:color="auto"/>
        <w:bottom w:val="none" w:sz="0" w:space="0" w:color="auto"/>
        <w:right w:val="none" w:sz="0" w:space="0" w:color="auto"/>
      </w:divBdr>
    </w:div>
    <w:div w:id="217208920">
      <w:bodyDiv w:val="1"/>
      <w:marLeft w:val="0"/>
      <w:marRight w:val="0"/>
      <w:marTop w:val="0"/>
      <w:marBottom w:val="0"/>
      <w:divBdr>
        <w:top w:val="none" w:sz="0" w:space="0" w:color="auto"/>
        <w:left w:val="none" w:sz="0" w:space="0" w:color="auto"/>
        <w:bottom w:val="none" w:sz="0" w:space="0" w:color="auto"/>
        <w:right w:val="none" w:sz="0" w:space="0" w:color="auto"/>
      </w:divBdr>
    </w:div>
    <w:div w:id="218178531">
      <w:bodyDiv w:val="1"/>
      <w:marLeft w:val="0"/>
      <w:marRight w:val="0"/>
      <w:marTop w:val="0"/>
      <w:marBottom w:val="0"/>
      <w:divBdr>
        <w:top w:val="none" w:sz="0" w:space="0" w:color="auto"/>
        <w:left w:val="none" w:sz="0" w:space="0" w:color="auto"/>
        <w:bottom w:val="none" w:sz="0" w:space="0" w:color="auto"/>
        <w:right w:val="none" w:sz="0" w:space="0" w:color="auto"/>
      </w:divBdr>
    </w:div>
    <w:div w:id="220219068">
      <w:bodyDiv w:val="1"/>
      <w:marLeft w:val="0"/>
      <w:marRight w:val="0"/>
      <w:marTop w:val="0"/>
      <w:marBottom w:val="0"/>
      <w:divBdr>
        <w:top w:val="none" w:sz="0" w:space="0" w:color="auto"/>
        <w:left w:val="none" w:sz="0" w:space="0" w:color="auto"/>
        <w:bottom w:val="none" w:sz="0" w:space="0" w:color="auto"/>
        <w:right w:val="none" w:sz="0" w:space="0" w:color="auto"/>
      </w:divBdr>
    </w:div>
    <w:div w:id="220795533">
      <w:bodyDiv w:val="1"/>
      <w:marLeft w:val="0"/>
      <w:marRight w:val="0"/>
      <w:marTop w:val="0"/>
      <w:marBottom w:val="0"/>
      <w:divBdr>
        <w:top w:val="none" w:sz="0" w:space="0" w:color="auto"/>
        <w:left w:val="none" w:sz="0" w:space="0" w:color="auto"/>
        <w:bottom w:val="none" w:sz="0" w:space="0" w:color="auto"/>
        <w:right w:val="none" w:sz="0" w:space="0" w:color="auto"/>
      </w:divBdr>
    </w:div>
    <w:div w:id="222645925">
      <w:bodyDiv w:val="1"/>
      <w:marLeft w:val="0"/>
      <w:marRight w:val="0"/>
      <w:marTop w:val="0"/>
      <w:marBottom w:val="0"/>
      <w:divBdr>
        <w:top w:val="none" w:sz="0" w:space="0" w:color="auto"/>
        <w:left w:val="none" w:sz="0" w:space="0" w:color="auto"/>
        <w:bottom w:val="none" w:sz="0" w:space="0" w:color="auto"/>
        <w:right w:val="none" w:sz="0" w:space="0" w:color="auto"/>
      </w:divBdr>
    </w:div>
    <w:div w:id="223487418">
      <w:bodyDiv w:val="1"/>
      <w:marLeft w:val="0"/>
      <w:marRight w:val="0"/>
      <w:marTop w:val="0"/>
      <w:marBottom w:val="0"/>
      <w:divBdr>
        <w:top w:val="none" w:sz="0" w:space="0" w:color="auto"/>
        <w:left w:val="none" w:sz="0" w:space="0" w:color="auto"/>
        <w:bottom w:val="none" w:sz="0" w:space="0" w:color="auto"/>
        <w:right w:val="none" w:sz="0" w:space="0" w:color="auto"/>
      </w:divBdr>
    </w:div>
    <w:div w:id="224805092">
      <w:bodyDiv w:val="1"/>
      <w:marLeft w:val="0"/>
      <w:marRight w:val="0"/>
      <w:marTop w:val="0"/>
      <w:marBottom w:val="0"/>
      <w:divBdr>
        <w:top w:val="none" w:sz="0" w:space="0" w:color="auto"/>
        <w:left w:val="none" w:sz="0" w:space="0" w:color="auto"/>
        <w:bottom w:val="none" w:sz="0" w:space="0" w:color="auto"/>
        <w:right w:val="none" w:sz="0" w:space="0" w:color="auto"/>
      </w:divBdr>
      <w:divsChild>
        <w:div w:id="992562912">
          <w:marLeft w:val="480"/>
          <w:marRight w:val="0"/>
          <w:marTop w:val="0"/>
          <w:marBottom w:val="0"/>
          <w:divBdr>
            <w:top w:val="none" w:sz="0" w:space="0" w:color="auto"/>
            <w:left w:val="none" w:sz="0" w:space="0" w:color="auto"/>
            <w:bottom w:val="none" w:sz="0" w:space="0" w:color="auto"/>
            <w:right w:val="none" w:sz="0" w:space="0" w:color="auto"/>
          </w:divBdr>
        </w:div>
        <w:div w:id="2035496659">
          <w:marLeft w:val="480"/>
          <w:marRight w:val="0"/>
          <w:marTop w:val="0"/>
          <w:marBottom w:val="0"/>
          <w:divBdr>
            <w:top w:val="none" w:sz="0" w:space="0" w:color="auto"/>
            <w:left w:val="none" w:sz="0" w:space="0" w:color="auto"/>
            <w:bottom w:val="none" w:sz="0" w:space="0" w:color="auto"/>
            <w:right w:val="none" w:sz="0" w:space="0" w:color="auto"/>
          </w:divBdr>
        </w:div>
        <w:div w:id="1374504667">
          <w:marLeft w:val="480"/>
          <w:marRight w:val="0"/>
          <w:marTop w:val="0"/>
          <w:marBottom w:val="0"/>
          <w:divBdr>
            <w:top w:val="none" w:sz="0" w:space="0" w:color="auto"/>
            <w:left w:val="none" w:sz="0" w:space="0" w:color="auto"/>
            <w:bottom w:val="none" w:sz="0" w:space="0" w:color="auto"/>
            <w:right w:val="none" w:sz="0" w:space="0" w:color="auto"/>
          </w:divBdr>
        </w:div>
        <w:div w:id="1821726987">
          <w:marLeft w:val="480"/>
          <w:marRight w:val="0"/>
          <w:marTop w:val="0"/>
          <w:marBottom w:val="0"/>
          <w:divBdr>
            <w:top w:val="none" w:sz="0" w:space="0" w:color="auto"/>
            <w:left w:val="none" w:sz="0" w:space="0" w:color="auto"/>
            <w:bottom w:val="none" w:sz="0" w:space="0" w:color="auto"/>
            <w:right w:val="none" w:sz="0" w:space="0" w:color="auto"/>
          </w:divBdr>
        </w:div>
        <w:div w:id="205795844">
          <w:marLeft w:val="480"/>
          <w:marRight w:val="0"/>
          <w:marTop w:val="0"/>
          <w:marBottom w:val="0"/>
          <w:divBdr>
            <w:top w:val="none" w:sz="0" w:space="0" w:color="auto"/>
            <w:left w:val="none" w:sz="0" w:space="0" w:color="auto"/>
            <w:bottom w:val="none" w:sz="0" w:space="0" w:color="auto"/>
            <w:right w:val="none" w:sz="0" w:space="0" w:color="auto"/>
          </w:divBdr>
        </w:div>
        <w:div w:id="1613435394">
          <w:marLeft w:val="480"/>
          <w:marRight w:val="0"/>
          <w:marTop w:val="0"/>
          <w:marBottom w:val="0"/>
          <w:divBdr>
            <w:top w:val="none" w:sz="0" w:space="0" w:color="auto"/>
            <w:left w:val="none" w:sz="0" w:space="0" w:color="auto"/>
            <w:bottom w:val="none" w:sz="0" w:space="0" w:color="auto"/>
            <w:right w:val="none" w:sz="0" w:space="0" w:color="auto"/>
          </w:divBdr>
        </w:div>
        <w:div w:id="1528561780">
          <w:marLeft w:val="480"/>
          <w:marRight w:val="0"/>
          <w:marTop w:val="0"/>
          <w:marBottom w:val="0"/>
          <w:divBdr>
            <w:top w:val="none" w:sz="0" w:space="0" w:color="auto"/>
            <w:left w:val="none" w:sz="0" w:space="0" w:color="auto"/>
            <w:bottom w:val="none" w:sz="0" w:space="0" w:color="auto"/>
            <w:right w:val="none" w:sz="0" w:space="0" w:color="auto"/>
          </w:divBdr>
        </w:div>
        <w:div w:id="1735853520">
          <w:marLeft w:val="480"/>
          <w:marRight w:val="0"/>
          <w:marTop w:val="0"/>
          <w:marBottom w:val="0"/>
          <w:divBdr>
            <w:top w:val="none" w:sz="0" w:space="0" w:color="auto"/>
            <w:left w:val="none" w:sz="0" w:space="0" w:color="auto"/>
            <w:bottom w:val="none" w:sz="0" w:space="0" w:color="auto"/>
            <w:right w:val="none" w:sz="0" w:space="0" w:color="auto"/>
          </w:divBdr>
        </w:div>
        <w:div w:id="354505902">
          <w:marLeft w:val="480"/>
          <w:marRight w:val="0"/>
          <w:marTop w:val="0"/>
          <w:marBottom w:val="0"/>
          <w:divBdr>
            <w:top w:val="none" w:sz="0" w:space="0" w:color="auto"/>
            <w:left w:val="none" w:sz="0" w:space="0" w:color="auto"/>
            <w:bottom w:val="none" w:sz="0" w:space="0" w:color="auto"/>
            <w:right w:val="none" w:sz="0" w:space="0" w:color="auto"/>
          </w:divBdr>
        </w:div>
        <w:div w:id="1153644354">
          <w:marLeft w:val="480"/>
          <w:marRight w:val="0"/>
          <w:marTop w:val="0"/>
          <w:marBottom w:val="0"/>
          <w:divBdr>
            <w:top w:val="none" w:sz="0" w:space="0" w:color="auto"/>
            <w:left w:val="none" w:sz="0" w:space="0" w:color="auto"/>
            <w:bottom w:val="none" w:sz="0" w:space="0" w:color="auto"/>
            <w:right w:val="none" w:sz="0" w:space="0" w:color="auto"/>
          </w:divBdr>
        </w:div>
        <w:div w:id="1914002582">
          <w:marLeft w:val="480"/>
          <w:marRight w:val="0"/>
          <w:marTop w:val="0"/>
          <w:marBottom w:val="0"/>
          <w:divBdr>
            <w:top w:val="none" w:sz="0" w:space="0" w:color="auto"/>
            <w:left w:val="none" w:sz="0" w:space="0" w:color="auto"/>
            <w:bottom w:val="none" w:sz="0" w:space="0" w:color="auto"/>
            <w:right w:val="none" w:sz="0" w:space="0" w:color="auto"/>
          </w:divBdr>
        </w:div>
        <w:div w:id="294222118">
          <w:marLeft w:val="480"/>
          <w:marRight w:val="0"/>
          <w:marTop w:val="0"/>
          <w:marBottom w:val="0"/>
          <w:divBdr>
            <w:top w:val="none" w:sz="0" w:space="0" w:color="auto"/>
            <w:left w:val="none" w:sz="0" w:space="0" w:color="auto"/>
            <w:bottom w:val="none" w:sz="0" w:space="0" w:color="auto"/>
            <w:right w:val="none" w:sz="0" w:space="0" w:color="auto"/>
          </w:divBdr>
        </w:div>
        <w:div w:id="1445035193">
          <w:marLeft w:val="480"/>
          <w:marRight w:val="0"/>
          <w:marTop w:val="0"/>
          <w:marBottom w:val="0"/>
          <w:divBdr>
            <w:top w:val="none" w:sz="0" w:space="0" w:color="auto"/>
            <w:left w:val="none" w:sz="0" w:space="0" w:color="auto"/>
            <w:bottom w:val="none" w:sz="0" w:space="0" w:color="auto"/>
            <w:right w:val="none" w:sz="0" w:space="0" w:color="auto"/>
          </w:divBdr>
        </w:div>
        <w:div w:id="1751391057">
          <w:marLeft w:val="480"/>
          <w:marRight w:val="0"/>
          <w:marTop w:val="0"/>
          <w:marBottom w:val="0"/>
          <w:divBdr>
            <w:top w:val="none" w:sz="0" w:space="0" w:color="auto"/>
            <w:left w:val="none" w:sz="0" w:space="0" w:color="auto"/>
            <w:bottom w:val="none" w:sz="0" w:space="0" w:color="auto"/>
            <w:right w:val="none" w:sz="0" w:space="0" w:color="auto"/>
          </w:divBdr>
        </w:div>
        <w:div w:id="1903130751">
          <w:marLeft w:val="480"/>
          <w:marRight w:val="0"/>
          <w:marTop w:val="0"/>
          <w:marBottom w:val="0"/>
          <w:divBdr>
            <w:top w:val="none" w:sz="0" w:space="0" w:color="auto"/>
            <w:left w:val="none" w:sz="0" w:space="0" w:color="auto"/>
            <w:bottom w:val="none" w:sz="0" w:space="0" w:color="auto"/>
            <w:right w:val="none" w:sz="0" w:space="0" w:color="auto"/>
          </w:divBdr>
        </w:div>
        <w:div w:id="1046493532">
          <w:marLeft w:val="480"/>
          <w:marRight w:val="0"/>
          <w:marTop w:val="0"/>
          <w:marBottom w:val="0"/>
          <w:divBdr>
            <w:top w:val="none" w:sz="0" w:space="0" w:color="auto"/>
            <w:left w:val="none" w:sz="0" w:space="0" w:color="auto"/>
            <w:bottom w:val="none" w:sz="0" w:space="0" w:color="auto"/>
            <w:right w:val="none" w:sz="0" w:space="0" w:color="auto"/>
          </w:divBdr>
        </w:div>
        <w:div w:id="457602691">
          <w:marLeft w:val="480"/>
          <w:marRight w:val="0"/>
          <w:marTop w:val="0"/>
          <w:marBottom w:val="0"/>
          <w:divBdr>
            <w:top w:val="none" w:sz="0" w:space="0" w:color="auto"/>
            <w:left w:val="none" w:sz="0" w:space="0" w:color="auto"/>
            <w:bottom w:val="none" w:sz="0" w:space="0" w:color="auto"/>
            <w:right w:val="none" w:sz="0" w:space="0" w:color="auto"/>
          </w:divBdr>
        </w:div>
        <w:div w:id="850945849">
          <w:marLeft w:val="480"/>
          <w:marRight w:val="0"/>
          <w:marTop w:val="0"/>
          <w:marBottom w:val="0"/>
          <w:divBdr>
            <w:top w:val="none" w:sz="0" w:space="0" w:color="auto"/>
            <w:left w:val="none" w:sz="0" w:space="0" w:color="auto"/>
            <w:bottom w:val="none" w:sz="0" w:space="0" w:color="auto"/>
            <w:right w:val="none" w:sz="0" w:space="0" w:color="auto"/>
          </w:divBdr>
        </w:div>
        <w:div w:id="289943621">
          <w:marLeft w:val="480"/>
          <w:marRight w:val="0"/>
          <w:marTop w:val="0"/>
          <w:marBottom w:val="0"/>
          <w:divBdr>
            <w:top w:val="none" w:sz="0" w:space="0" w:color="auto"/>
            <w:left w:val="none" w:sz="0" w:space="0" w:color="auto"/>
            <w:bottom w:val="none" w:sz="0" w:space="0" w:color="auto"/>
            <w:right w:val="none" w:sz="0" w:space="0" w:color="auto"/>
          </w:divBdr>
        </w:div>
        <w:div w:id="1389955119">
          <w:marLeft w:val="480"/>
          <w:marRight w:val="0"/>
          <w:marTop w:val="0"/>
          <w:marBottom w:val="0"/>
          <w:divBdr>
            <w:top w:val="none" w:sz="0" w:space="0" w:color="auto"/>
            <w:left w:val="none" w:sz="0" w:space="0" w:color="auto"/>
            <w:bottom w:val="none" w:sz="0" w:space="0" w:color="auto"/>
            <w:right w:val="none" w:sz="0" w:space="0" w:color="auto"/>
          </w:divBdr>
        </w:div>
        <w:div w:id="2088572584">
          <w:marLeft w:val="480"/>
          <w:marRight w:val="0"/>
          <w:marTop w:val="0"/>
          <w:marBottom w:val="0"/>
          <w:divBdr>
            <w:top w:val="none" w:sz="0" w:space="0" w:color="auto"/>
            <w:left w:val="none" w:sz="0" w:space="0" w:color="auto"/>
            <w:bottom w:val="none" w:sz="0" w:space="0" w:color="auto"/>
            <w:right w:val="none" w:sz="0" w:space="0" w:color="auto"/>
          </w:divBdr>
        </w:div>
        <w:div w:id="698580060">
          <w:marLeft w:val="480"/>
          <w:marRight w:val="0"/>
          <w:marTop w:val="0"/>
          <w:marBottom w:val="0"/>
          <w:divBdr>
            <w:top w:val="none" w:sz="0" w:space="0" w:color="auto"/>
            <w:left w:val="none" w:sz="0" w:space="0" w:color="auto"/>
            <w:bottom w:val="none" w:sz="0" w:space="0" w:color="auto"/>
            <w:right w:val="none" w:sz="0" w:space="0" w:color="auto"/>
          </w:divBdr>
        </w:div>
        <w:div w:id="2132548040">
          <w:marLeft w:val="480"/>
          <w:marRight w:val="0"/>
          <w:marTop w:val="0"/>
          <w:marBottom w:val="0"/>
          <w:divBdr>
            <w:top w:val="none" w:sz="0" w:space="0" w:color="auto"/>
            <w:left w:val="none" w:sz="0" w:space="0" w:color="auto"/>
            <w:bottom w:val="none" w:sz="0" w:space="0" w:color="auto"/>
            <w:right w:val="none" w:sz="0" w:space="0" w:color="auto"/>
          </w:divBdr>
        </w:div>
        <w:div w:id="643660188">
          <w:marLeft w:val="480"/>
          <w:marRight w:val="0"/>
          <w:marTop w:val="0"/>
          <w:marBottom w:val="0"/>
          <w:divBdr>
            <w:top w:val="none" w:sz="0" w:space="0" w:color="auto"/>
            <w:left w:val="none" w:sz="0" w:space="0" w:color="auto"/>
            <w:bottom w:val="none" w:sz="0" w:space="0" w:color="auto"/>
            <w:right w:val="none" w:sz="0" w:space="0" w:color="auto"/>
          </w:divBdr>
        </w:div>
        <w:div w:id="2042702688">
          <w:marLeft w:val="480"/>
          <w:marRight w:val="0"/>
          <w:marTop w:val="0"/>
          <w:marBottom w:val="0"/>
          <w:divBdr>
            <w:top w:val="none" w:sz="0" w:space="0" w:color="auto"/>
            <w:left w:val="none" w:sz="0" w:space="0" w:color="auto"/>
            <w:bottom w:val="none" w:sz="0" w:space="0" w:color="auto"/>
            <w:right w:val="none" w:sz="0" w:space="0" w:color="auto"/>
          </w:divBdr>
        </w:div>
        <w:div w:id="638415299">
          <w:marLeft w:val="480"/>
          <w:marRight w:val="0"/>
          <w:marTop w:val="0"/>
          <w:marBottom w:val="0"/>
          <w:divBdr>
            <w:top w:val="none" w:sz="0" w:space="0" w:color="auto"/>
            <w:left w:val="none" w:sz="0" w:space="0" w:color="auto"/>
            <w:bottom w:val="none" w:sz="0" w:space="0" w:color="auto"/>
            <w:right w:val="none" w:sz="0" w:space="0" w:color="auto"/>
          </w:divBdr>
        </w:div>
        <w:div w:id="1592424055">
          <w:marLeft w:val="480"/>
          <w:marRight w:val="0"/>
          <w:marTop w:val="0"/>
          <w:marBottom w:val="0"/>
          <w:divBdr>
            <w:top w:val="none" w:sz="0" w:space="0" w:color="auto"/>
            <w:left w:val="none" w:sz="0" w:space="0" w:color="auto"/>
            <w:bottom w:val="none" w:sz="0" w:space="0" w:color="auto"/>
            <w:right w:val="none" w:sz="0" w:space="0" w:color="auto"/>
          </w:divBdr>
        </w:div>
        <w:div w:id="1524902032">
          <w:marLeft w:val="480"/>
          <w:marRight w:val="0"/>
          <w:marTop w:val="0"/>
          <w:marBottom w:val="0"/>
          <w:divBdr>
            <w:top w:val="none" w:sz="0" w:space="0" w:color="auto"/>
            <w:left w:val="none" w:sz="0" w:space="0" w:color="auto"/>
            <w:bottom w:val="none" w:sz="0" w:space="0" w:color="auto"/>
            <w:right w:val="none" w:sz="0" w:space="0" w:color="auto"/>
          </w:divBdr>
        </w:div>
        <w:div w:id="951546279">
          <w:marLeft w:val="480"/>
          <w:marRight w:val="0"/>
          <w:marTop w:val="0"/>
          <w:marBottom w:val="0"/>
          <w:divBdr>
            <w:top w:val="none" w:sz="0" w:space="0" w:color="auto"/>
            <w:left w:val="none" w:sz="0" w:space="0" w:color="auto"/>
            <w:bottom w:val="none" w:sz="0" w:space="0" w:color="auto"/>
            <w:right w:val="none" w:sz="0" w:space="0" w:color="auto"/>
          </w:divBdr>
        </w:div>
        <w:div w:id="930626292">
          <w:marLeft w:val="480"/>
          <w:marRight w:val="0"/>
          <w:marTop w:val="0"/>
          <w:marBottom w:val="0"/>
          <w:divBdr>
            <w:top w:val="none" w:sz="0" w:space="0" w:color="auto"/>
            <w:left w:val="none" w:sz="0" w:space="0" w:color="auto"/>
            <w:bottom w:val="none" w:sz="0" w:space="0" w:color="auto"/>
            <w:right w:val="none" w:sz="0" w:space="0" w:color="auto"/>
          </w:divBdr>
        </w:div>
        <w:div w:id="970553047">
          <w:marLeft w:val="480"/>
          <w:marRight w:val="0"/>
          <w:marTop w:val="0"/>
          <w:marBottom w:val="0"/>
          <w:divBdr>
            <w:top w:val="none" w:sz="0" w:space="0" w:color="auto"/>
            <w:left w:val="none" w:sz="0" w:space="0" w:color="auto"/>
            <w:bottom w:val="none" w:sz="0" w:space="0" w:color="auto"/>
            <w:right w:val="none" w:sz="0" w:space="0" w:color="auto"/>
          </w:divBdr>
        </w:div>
        <w:div w:id="1204052666">
          <w:marLeft w:val="480"/>
          <w:marRight w:val="0"/>
          <w:marTop w:val="0"/>
          <w:marBottom w:val="0"/>
          <w:divBdr>
            <w:top w:val="none" w:sz="0" w:space="0" w:color="auto"/>
            <w:left w:val="none" w:sz="0" w:space="0" w:color="auto"/>
            <w:bottom w:val="none" w:sz="0" w:space="0" w:color="auto"/>
            <w:right w:val="none" w:sz="0" w:space="0" w:color="auto"/>
          </w:divBdr>
        </w:div>
        <w:div w:id="410932138">
          <w:marLeft w:val="480"/>
          <w:marRight w:val="0"/>
          <w:marTop w:val="0"/>
          <w:marBottom w:val="0"/>
          <w:divBdr>
            <w:top w:val="none" w:sz="0" w:space="0" w:color="auto"/>
            <w:left w:val="none" w:sz="0" w:space="0" w:color="auto"/>
            <w:bottom w:val="none" w:sz="0" w:space="0" w:color="auto"/>
            <w:right w:val="none" w:sz="0" w:space="0" w:color="auto"/>
          </w:divBdr>
        </w:div>
        <w:div w:id="1253704037">
          <w:marLeft w:val="480"/>
          <w:marRight w:val="0"/>
          <w:marTop w:val="0"/>
          <w:marBottom w:val="0"/>
          <w:divBdr>
            <w:top w:val="none" w:sz="0" w:space="0" w:color="auto"/>
            <w:left w:val="none" w:sz="0" w:space="0" w:color="auto"/>
            <w:bottom w:val="none" w:sz="0" w:space="0" w:color="auto"/>
            <w:right w:val="none" w:sz="0" w:space="0" w:color="auto"/>
          </w:divBdr>
        </w:div>
        <w:div w:id="292448979">
          <w:marLeft w:val="480"/>
          <w:marRight w:val="0"/>
          <w:marTop w:val="0"/>
          <w:marBottom w:val="0"/>
          <w:divBdr>
            <w:top w:val="none" w:sz="0" w:space="0" w:color="auto"/>
            <w:left w:val="none" w:sz="0" w:space="0" w:color="auto"/>
            <w:bottom w:val="none" w:sz="0" w:space="0" w:color="auto"/>
            <w:right w:val="none" w:sz="0" w:space="0" w:color="auto"/>
          </w:divBdr>
        </w:div>
        <w:div w:id="1493565541">
          <w:marLeft w:val="480"/>
          <w:marRight w:val="0"/>
          <w:marTop w:val="0"/>
          <w:marBottom w:val="0"/>
          <w:divBdr>
            <w:top w:val="none" w:sz="0" w:space="0" w:color="auto"/>
            <w:left w:val="none" w:sz="0" w:space="0" w:color="auto"/>
            <w:bottom w:val="none" w:sz="0" w:space="0" w:color="auto"/>
            <w:right w:val="none" w:sz="0" w:space="0" w:color="auto"/>
          </w:divBdr>
        </w:div>
        <w:div w:id="767308086">
          <w:marLeft w:val="480"/>
          <w:marRight w:val="0"/>
          <w:marTop w:val="0"/>
          <w:marBottom w:val="0"/>
          <w:divBdr>
            <w:top w:val="none" w:sz="0" w:space="0" w:color="auto"/>
            <w:left w:val="none" w:sz="0" w:space="0" w:color="auto"/>
            <w:bottom w:val="none" w:sz="0" w:space="0" w:color="auto"/>
            <w:right w:val="none" w:sz="0" w:space="0" w:color="auto"/>
          </w:divBdr>
        </w:div>
        <w:div w:id="63917744">
          <w:marLeft w:val="480"/>
          <w:marRight w:val="0"/>
          <w:marTop w:val="0"/>
          <w:marBottom w:val="0"/>
          <w:divBdr>
            <w:top w:val="none" w:sz="0" w:space="0" w:color="auto"/>
            <w:left w:val="none" w:sz="0" w:space="0" w:color="auto"/>
            <w:bottom w:val="none" w:sz="0" w:space="0" w:color="auto"/>
            <w:right w:val="none" w:sz="0" w:space="0" w:color="auto"/>
          </w:divBdr>
        </w:div>
        <w:div w:id="1280450940">
          <w:marLeft w:val="480"/>
          <w:marRight w:val="0"/>
          <w:marTop w:val="0"/>
          <w:marBottom w:val="0"/>
          <w:divBdr>
            <w:top w:val="none" w:sz="0" w:space="0" w:color="auto"/>
            <w:left w:val="none" w:sz="0" w:space="0" w:color="auto"/>
            <w:bottom w:val="none" w:sz="0" w:space="0" w:color="auto"/>
            <w:right w:val="none" w:sz="0" w:space="0" w:color="auto"/>
          </w:divBdr>
        </w:div>
        <w:div w:id="327751685">
          <w:marLeft w:val="480"/>
          <w:marRight w:val="0"/>
          <w:marTop w:val="0"/>
          <w:marBottom w:val="0"/>
          <w:divBdr>
            <w:top w:val="none" w:sz="0" w:space="0" w:color="auto"/>
            <w:left w:val="none" w:sz="0" w:space="0" w:color="auto"/>
            <w:bottom w:val="none" w:sz="0" w:space="0" w:color="auto"/>
            <w:right w:val="none" w:sz="0" w:space="0" w:color="auto"/>
          </w:divBdr>
        </w:div>
        <w:div w:id="1989283718">
          <w:marLeft w:val="480"/>
          <w:marRight w:val="0"/>
          <w:marTop w:val="0"/>
          <w:marBottom w:val="0"/>
          <w:divBdr>
            <w:top w:val="none" w:sz="0" w:space="0" w:color="auto"/>
            <w:left w:val="none" w:sz="0" w:space="0" w:color="auto"/>
            <w:bottom w:val="none" w:sz="0" w:space="0" w:color="auto"/>
            <w:right w:val="none" w:sz="0" w:space="0" w:color="auto"/>
          </w:divBdr>
        </w:div>
      </w:divsChild>
    </w:div>
    <w:div w:id="225143158">
      <w:bodyDiv w:val="1"/>
      <w:marLeft w:val="0"/>
      <w:marRight w:val="0"/>
      <w:marTop w:val="0"/>
      <w:marBottom w:val="0"/>
      <w:divBdr>
        <w:top w:val="none" w:sz="0" w:space="0" w:color="auto"/>
        <w:left w:val="none" w:sz="0" w:space="0" w:color="auto"/>
        <w:bottom w:val="none" w:sz="0" w:space="0" w:color="auto"/>
        <w:right w:val="none" w:sz="0" w:space="0" w:color="auto"/>
      </w:divBdr>
    </w:div>
    <w:div w:id="226262857">
      <w:bodyDiv w:val="1"/>
      <w:marLeft w:val="0"/>
      <w:marRight w:val="0"/>
      <w:marTop w:val="0"/>
      <w:marBottom w:val="0"/>
      <w:divBdr>
        <w:top w:val="none" w:sz="0" w:space="0" w:color="auto"/>
        <w:left w:val="none" w:sz="0" w:space="0" w:color="auto"/>
        <w:bottom w:val="none" w:sz="0" w:space="0" w:color="auto"/>
        <w:right w:val="none" w:sz="0" w:space="0" w:color="auto"/>
      </w:divBdr>
    </w:div>
    <w:div w:id="228156519">
      <w:bodyDiv w:val="1"/>
      <w:marLeft w:val="0"/>
      <w:marRight w:val="0"/>
      <w:marTop w:val="0"/>
      <w:marBottom w:val="0"/>
      <w:divBdr>
        <w:top w:val="none" w:sz="0" w:space="0" w:color="auto"/>
        <w:left w:val="none" w:sz="0" w:space="0" w:color="auto"/>
        <w:bottom w:val="none" w:sz="0" w:space="0" w:color="auto"/>
        <w:right w:val="none" w:sz="0" w:space="0" w:color="auto"/>
      </w:divBdr>
      <w:divsChild>
        <w:div w:id="77099488">
          <w:marLeft w:val="480"/>
          <w:marRight w:val="0"/>
          <w:marTop w:val="0"/>
          <w:marBottom w:val="0"/>
          <w:divBdr>
            <w:top w:val="none" w:sz="0" w:space="0" w:color="auto"/>
            <w:left w:val="none" w:sz="0" w:space="0" w:color="auto"/>
            <w:bottom w:val="none" w:sz="0" w:space="0" w:color="auto"/>
            <w:right w:val="none" w:sz="0" w:space="0" w:color="auto"/>
          </w:divBdr>
        </w:div>
        <w:div w:id="974749262">
          <w:marLeft w:val="480"/>
          <w:marRight w:val="0"/>
          <w:marTop w:val="0"/>
          <w:marBottom w:val="0"/>
          <w:divBdr>
            <w:top w:val="none" w:sz="0" w:space="0" w:color="auto"/>
            <w:left w:val="none" w:sz="0" w:space="0" w:color="auto"/>
            <w:bottom w:val="none" w:sz="0" w:space="0" w:color="auto"/>
            <w:right w:val="none" w:sz="0" w:space="0" w:color="auto"/>
          </w:divBdr>
        </w:div>
        <w:div w:id="323700442">
          <w:marLeft w:val="480"/>
          <w:marRight w:val="0"/>
          <w:marTop w:val="0"/>
          <w:marBottom w:val="0"/>
          <w:divBdr>
            <w:top w:val="none" w:sz="0" w:space="0" w:color="auto"/>
            <w:left w:val="none" w:sz="0" w:space="0" w:color="auto"/>
            <w:bottom w:val="none" w:sz="0" w:space="0" w:color="auto"/>
            <w:right w:val="none" w:sz="0" w:space="0" w:color="auto"/>
          </w:divBdr>
        </w:div>
        <w:div w:id="627395028">
          <w:marLeft w:val="480"/>
          <w:marRight w:val="0"/>
          <w:marTop w:val="0"/>
          <w:marBottom w:val="0"/>
          <w:divBdr>
            <w:top w:val="none" w:sz="0" w:space="0" w:color="auto"/>
            <w:left w:val="none" w:sz="0" w:space="0" w:color="auto"/>
            <w:bottom w:val="none" w:sz="0" w:space="0" w:color="auto"/>
            <w:right w:val="none" w:sz="0" w:space="0" w:color="auto"/>
          </w:divBdr>
        </w:div>
        <w:div w:id="1536889807">
          <w:marLeft w:val="480"/>
          <w:marRight w:val="0"/>
          <w:marTop w:val="0"/>
          <w:marBottom w:val="0"/>
          <w:divBdr>
            <w:top w:val="none" w:sz="0" w:space="0" w:color="auto"/>
            <w:left w:val="none" w:sz="0" w:space="0" w:color="auto"/>
            <w:bottom w:val="none" w:sz="0" w:space="0" w:color="auto"/>
            <w:right w:val="none" w:sz="0" w:space="0" w:color="auto"/>
          </w:divBdr>
        </w:div>
        <w:div w:id="2084835089">
          <w:marLeft w:val="480"/>
          <w:marRight w:val="0"/>
          <w:marTop w:val="0"/>
          <w:marBottom w:val="0"/>
          <w:divBdr>
            <w:top w:val="none" w:sz="0" w:space="0" w:color="auto"/>
            <w:left w:val="none" w:sz="0" w:space="0" w:color="auto"/>
            <w:bottom w:val="none" w:sz="0" w:space="0" w:color="auto"/>
            <w:right w:val="none" w:sz="0" w:space="0" w:color="auto"/>
          </w:divBdr>
        </w:div>
        <w:div w:id="2103603140">
          <w:marLeft w:val="480"/>
          <w:marRight w:val="0"/>
          <w:marTop w:val="0"/>
          <w:marBottom w:val="0"/>
          <w:divBdr>
            <w:top w:val="none" w:sz="0" w:space="0" w:color="auto"/>
            <w:left w:val="none" w:sz="0" w:space="0" w:color="auto"/>
            <w:bottom w:val="none" w:sz="0" w:space="0" w:color="auto"/>
            <w:right w:val="none" w:sz="0" w:space="0" w:color="auto"/>
          </w:divBdr>
        </w:div>
        <w:div w:id="1236670525">
          <w:marLeft w:val="480"/>
          <w:marRight w:val="0"/>
          <w:marTop w:val="0"/>
          <w:marBottom w:val="0"/>
          <w:divBdr>
            <w:top w:val="none" w:sz="0" w:space="0" w:color="auto"/>
            <w:left w:val="none" w:sz="0" w:space="0" w:color="auto"/>
            <w:bottom w:val="none" w:sz="0" w:space="0" w:color="auto"/>
            <w:right w:val="none" w:sz="0" w:space="0" w:color="auto"/>
          </w:divBdr>
        </w:div>
        <w:div w:id="1895851218">
          <w:marLeft w:val="480"/>
          <w:marRight w:val="0"/>
          <w:marTop w:val="0"/>
          <w:marBottom w:val="0"/>
          <w:divBdr>
            <w:top w:val="none" w:sz="0" w:space="0" w:color="auto"/>
            <w:left w:val="none" w:sz="0" w:space="0" w:color="auto"/>
            <w:bottom w:val="none" w:sz="0" w:space="0" w:color="auto"/>
            <w:right w:val="none" w:sz="0" w:space="0" w:color="auto"/>
          </w:divBdr>
        </w:div>
        <w:div w:id="1950156944">
          <w:marLeft w:val="480"/>
          <w:marRight w:val="0"/>
          <w:marTop w:val="0"/>
          <w:marBottom w:val="0"/>
          <w:divBdr>
            <w:top w:val="none" w:sz="0" w:space="0" w:color="auto"/>
            <w:left w:val="none" w:sz="0" w:space="0" w:color="auto"/>
            <w:bottom w:val="none" w:sz="0" w:space="0" w:color="auto"/>
            <w:right w:val="none" w:sz="0" w:space="0" w:color="auto"/>
          </w:divBdr>
        </w:div>
        <w:div w:id="35325527">
          <w:marLeft w:val="480"/>
          <w:marRight w:val="0"/>
          <w:marTop w:val="0"/>
          <w:marBottom w:val="0"/>
          <w:divBdr>
            <w:top w:val="none" w:sz="0" w:space="0" w:color="auto"/>
            <w:left w:val="none" w:sz="0" w:space="0" w:color="auto"/>
            <w:bottom w:val="none" w:sz="0" w:space="0" w:color="auto"/>
            <w:right w:val="none" w:sz="0" w:space="0" w:color="auto"/>
          </w:divBdr>
        </w:div>
        <w:div w:id="931818445">
          <w:marLeft w:val="480"/>
          <w:marRight w:val="0"/>
          <w:marTop w:val="0"/>
          <w:marBottom w:val="0"/>
          <w:divBdr>
            <w:top w:val="none" w:sz="0" w:space="0" w:color="auto"/>
            <w:left w:val="none" w:sz="0" w:space="0" w:color="auto"/>
            <w:bottom w:val="none" w:sz="0" w:space="0" w:color="auto"/>
            <w:right w:val="none" w:sz="0" w:space="0" w:color="auto"/>
          </w:divBdr>
        </w:div>
        <w:div w:id="866792712">
          <w:marLeft w:val="480"/>
          <w:marRight w:val="0"/>
          <w:marTop w:val="0"/>
          <w:marBottom w:val="0"/>
          <w:divBdr>
            <w:top w:val="none" w:sz="0" w:space="0" w:color="auto"/>
            <w:left w:val="none" w:sz="0" w:space="0" w:color="auto"/>
            <w:bottom w:val="none" w:sz="0" w:space="0" w:color="auto"/>
            <w:right w:val="none" w:sz="0" w:space="0" w:color="auto"/>
          </w:divBdr>
        </w:div>
        <w:div w:id="323700139">
          <w:marLeft w:val="480"/>
          <w:marRight w:val="0"/>
          <w:marTop w:val="0"/>
          <w:marBottom w:val="0"/>
          <w:divBdr>
            <w:top w:val="none" w:sz="0" w:space="0" w:color="auto"/>
            <w:left w:val="none" w:sz="0" w:space="0" w:color="auto"/>
            <w:bottom w:val="none" w:sz="0" w:space="0" w:color="auto"/>
            <w:right w:val="none" w:sz="0" w:space="0" w:color="auto"/>
          </w:divBdr>
        </w:div>
        <w:div w:id="1018199816">
          <w:marLeft w:val="480"/>
          <w:marRight w:val="0"/>
          <w:marTop w:val="0"/>
          <w:marBottom w:val="0"/>
          <w:divBdr>
            <w:top w:val="none" w:sz="0" w:space="0" w:color="auto"/>
            <w:left w:val="none" w:sz="0" w:space="0" w:color="auto"/>
            <w:bottom w:val="none" w:sz="0" w:space="0" w:color="auto"/>
            <w:right w:val="none" w:sz="0" w:space="0" w:color="auto"/>
          </w:divBdr>
        </w:div>
        <w:div w:id="270088148">
          <w:marLeft w:val="480"/>
          <w:marRight w:val="0"/>
          <w:marTop w:val="0"/>
          <w:marBottom w:val="0"/>
          <w:divBdr>
            <w:top w:val="none" w:sz="0" w:space="0" w:color="auto"/>
            <w:left w:val="none" w:sz="0" w:space="0" w:color="auto"/>
            <w:bottom w:val="none" w:sz="0" w:space="0" w:color="auto"/>
            <w:right w:val="none" w:sz="0" w:space="0" w:color="auto"/>
          </w:divBdr>
        </w:div>
        <w:div w:id="1519848548">
          <w:marLeft w:val="480"/>
          <w:marRight w:val="0"/>
          <w:marTop w:val="0"/>
          <w:marBottom w:val="0"/>
          <w:divBdr>
            <w:top w:val="none" w:sz="0" w:space="0" w:color="auto"/>
            <w:left w:val="none" w:sz="0" w:space="0" w:color="auto"/>
            <w:bottom w:val="none" w:sz="0" w:space="0" w:color="auto"/>
            <w:right w:val="none" w:sz="0" w:space="0" w:color="auto"/>
          </w:divBdr>
        </w:div>
        <w:div w:id="1895655152">
          <w:marLeft w:val="480"/>
          <w:marRight w:val="0"/>
          <w:marTop w:val="0"/>
          <w:marBottom w:val="0"/>
          <w:divBdr>
            <w:top w:val="none" w:sz="0" w:space="0" w:color="auto"/>
            <w:left w:val="none" w:sz="0" w:space="0" w:color="auto"/>
            <w:bottom w:val="none" w:sz="0" w:space="0" w:color="auto"/>
            <w:right w:val="none" w:sz="0" w:space="0" w:color="auto"/>
          </w:divBdr>
        </w:div>
        <w:div w:id="893782703">
          <w:marLeft w:val="480"/>
          <w:marRight w:val="0"/>
          <w:marTop w:val="0"/>
          <w:marBottom w:val="0"/>
          <w:divBdr>
            <w:top w:val="none" w:sz="0" w:space="0" w:color="auto"/>
            <w:left w:val="none" w:sz="0" w:space="0" w:color="auto"/>
            <w:bottom w:val="none" w:sz="0" w:space="0" w:color="auto"/>
            <w:right w:val="none" w:sz="0" w:space="0" w:color="auto"/>
          </w:divBdr>
        </w:div>
        <w:div w:id="1613318805">
          <w:marLeft w:val="480"/>
          <w:marRight w:val="0"/>
          <w:marTop w:val="0"/>
          <w:marBottom w:val="0"/>
          <w:divBdr>
            <w:top w:val="none" w:sz="0" w:space="0" w:color="auto"/>
            <w:left w:val="none" w:sz="0" w:space="0" w:color="auto"/>
            <w:bottom w:val="none" w:sz="0" w:space="0" w:color="auto"/>
            <w:right w:val="none" w:sz="0" w:space="0" w:color="auto"/>
          </w:divBdr>
        </w:div>
        <w:div w:id="1454399332">
          <w:marLeft w:val="480"/>
          <w:marRight w:val="0"/>
          <w:marTop w:val="0"/>
          <w:marBottom w:val="0"/>
          <w:divBdr>
            <w:top w:val="none" w:sz="0" w:space="0" w:color="auto"/>
            <w:left w:val="none" w:sz="0" w:space="0" w:color="auto"/>
            <w:bottom w:val="none" w:sz="0" w:space="0" w:color="auto"/>
            <w:right w:val="none" w:sz="0" w:space="0" w:color="auto"/>
          </w:divBdr>
        </w:div>
        <w:div w:id="591665390">
          <w:marLeft w:val="480"/>
          <w:marRight w:val="0"/>
          <w:marTop w:val="0"/>
          <w:marBottom w:val="0"/>
          <w:divBdr>
            <w:top w:val="none" w:sz="0" w:space="0" w:color="auto"/>
            <w:left w:val="none" w:sz="0" w:space="0" w:color="auto"/>
            <w:bottom w:val="none" w:sz="0" w:space="0" w:color="auto"/>
            <w:right w:val="none" w:sz="0" w:space="0" w:color="auto"/>
          </w:divBdr>
        </w:div>
        <w:div w:id="1929263907">
          <w:marLeft w:val="480"/>
          <w:marRight w:val="0"/>
          <w:marTop w:val="0"/>
          <w:marBottom w:val="0"/>
          <w:divBdr>
            <w:top w:val="none" w:sz="0" w:space="0" w:color="auto"/>
            <w:left w:val="none" w:sz="0" w:space="0" w:color="auto"/>
            <w:bottom w:val="none" w:sz="0" w:space="0" w:color="auto"/>
            <w:right w:val="none" w:sz="0" w:space="0" w:color="auto"/>
          </w:divBdr>
        </w:div>
        <w:div w:id="909967659">
          <w:marLeft w:val="480"/>
          <w:marRight w:val="0"/>
          <w:marTop w:val="0"/>
          <w:marBottom w:val="0"/>
          <w:divBdr>
            <w:top w:val="none" w:sz="0" w:space="0" w:color="auto"/>
            <w:left w:val="none" w:sz="0" w:space="0" w:color="auto"/>
            <w:bottom w:val="none" w:sz="0" w:space="0" w:color="auto"/>
            <w:right w:val="none" w:sz="0" w:space="0" w:color="auto"/>
          </w:divBdr>
        </w:div>
        <w:div w:id="1380863747">
          <w:marLeft w:val="480"/>
          <w:marRight w:val="0"/>
          <w:marTop w:val="0"/>
          <w:marBottom w:val="0"/>
          <w:divBdr>
            <w:top w:val="none" w:sz="0" w:space="0" w:color="auto"/>
            <w:left w:val="none" w:sz="0" w:space="0" w:color="auto"/>
            <w:bottom w:val="none" w:sz="0" w:space="0" w:color="auto"/>
            <w:right w:val="none" w:sz="0" w:space="0" w:color="auto"/>
          </w:divBdr>
        </w:div>
        <w:div w:id="883250253">
          <w:marLeft w:val="480"/>
          <w:marRight w:val="0"/>
          <w:marTop w:val="0"/>
          <w:marBottom w:val="0"/>
          <w:divBdr>
            <w:top w:val="none" w:sz="0" w:space="0" w:color="auto"/>
            <w:left w:val="none" w:sz="0" w:space="0" w:color="auto"/>
            <w:bottom w:val="none" w:sz="0" w:space="0" w:color="auto"/>
            <w:right w:val="none" w:sz="0" w:space="0" w:color="auto"/>
          </w:divBdr>
        </w:div>
        <w:div w:id="828642910">
          <w:marLeft w:val="480"/>
          <w:marRight w:val="0"/>
          <w:marTop w:val="0"/>
          <w:marBottom w:val="0"/>
          <w:divBdr>
            <w:top w:val="none" w:sz="0" w:space="0" w:color="auto"/>
            <w:left w:val="none" w:sz="0" w:space="0" w:color="auto"/>
            <w:bottom w:val="none" w:sz="0" w:space="0" w:color="auto"/>
            <w:right w:val="none" w:sz="0" w:space="0" w:color="auto"/>
          </w:divBdr>
        </w:div>
        <w:div w:id="410196805">
          <w:marLeft w:val="480"/>
          <w:marRight w:val="0"/>
          <w:marTop w:val="0"/>
          <w:marBottom w:val="0"/>
          <w:divBdr>
            <w:top w:val="none" w:sz="0" w:space="0" w:color="auto"/>
            <w:left w:val="none" w:sz="0" w:space="0" w:color="auto"/>
            <w:bottom w:val="none" w:sz="0" w:space="0" w:color="auto"/>
            <w:right w:val="none" w:sz="0" w:space="0" w:color="auto"/>
          </w:divBdr>
        </w:div>
        <w:div w:id="1172796482">
          <w:marLeft w:val="480"/>
          <w:marRight w:val="0"/>
          <w:marTop w:val="0"/>
          <w:marBottom w:val="0"/>
          <w:divBdr>
            <w:top w:val="none" w:sz="0" w:space="0" w:color="auto"/>
            <w:left w:val="none" w:sz="0" w:space="0" w:color="auto"/>
            <w:bottom w:val="none" w:sz="0" w:space="0" w:color="auto"/>
            <w:right w:val="none" w:sz="0" w:space="0" w:color="auto"/>
          </w:divBdr>
        </w:div>
        <w:div w:id="581838120">
          <w:marLeft w:val="480"/>
          <w:marRight w:val="0"/>
          <w:marTop w:val="0"/>
          <w:marBottom w:val="0"/>
          <w:divBdr>
            <w:top w:val="none" w:sz="0" w:space="0" w:color="auto"/>
            <w:left w:val="none" w:sz="0" w:space="0" w:color="auto"/>
            <w:bottom w:val="none" w:sz="0" w:space="0" w:color="auto"/>
            <w:right w:val="none" w:sz="0" w:space="0" w:color="auto"/>
          </w:divBdr>
        </w:div>
        <w:div w:id="1875458165">
          <w:marLeft w:val="480"/>
          <w:marRight w:val="0"/>
          <w:marTop w:val="0"/>
          <w:marBottom w:val="0"/>
          <w:divBdr>
            <w:top w:val="none" w:sz="0" w:space="0" w:color="auto"/>
            <w:left w:val="none" w:sz="0" w:space="0" w:color="auto"/>
            <w:bottom w:val="none" w:sz="0" w:space="0" w:color="auto"/>
            <w:right w:val="none" w:sz="0" w:space="0" w:color="auto"/>
          </w:divBdr>
        </w:div>
        <w:div w:id="2146072278">
          <w:marLeft w:val="480"/>
          <w:marRight w:val="0"/>
          <w:marTop w:val="0"/>
          <w:marBottom w:val="0"/>
          <w:divBdr>
            <w:top w:val="none" w:sz="0" w:space="0" w:color="auto"/>
            <w:left w:val="none" w:sz="0" w:space="0" w:color="auto"/>
            <w:bottom w:val="none" w:sz="0" w:space="0" w:color="auto"/>
            <w:right w:val="none" w:sz="0" w:space="0" w:color="auto"/>
          </w:divBdr>
        </w:div>
        <w:div w:id="414323941">
          <w:marLeft w:val="480"/>
          <w:marRight w:val="0"/>
          <w:marTop w:val="0"/>
          <w:marBottom w:val="0"/>
          <w:divBdr>
            <w:top w:val="none" w:sz="0" w:space="0" w:color="auto"/>
            <w:left w:val="none" w:sz="0" w:space="0" w:color="auto"/>
            <w:bottom w:val="none" w:sz="0" w:space="0" w:color="auto"/>
            <w:right w:val="none" w:sz="0" w:space="0" w:color="auto"/>
          </w:divBdr>
        </w:div>
        <w:div w:id="386532617">
          <w:marLeft w:val="480"/>
          <w:marRight w:val="0"/>
          <w:marTop w:val="0"/>
          <w:marBottom w:val="0"/>
          <w:divBdr>
            <w:top w:val="none" w:sz="0" w:space="0" w:color="auto"/>
            <w:left w:val="none" w:sz="0" w:space="0" w:color="auto"/>
            <w:bottom w:val="none" w:sz="0" w:space="0" w:color="auto"/>
            <w:right w:val="none" w:sz="0" w:space="0" w:color="auto"/>
          </w:divBdr>
        </w:div>
        <w:div w:id="949970035">
          <w:marLeft w:val="480"/>
          <w:marRight w:val="0"/>
          <w:marTop w:val="0"/>
          <w:marBottom w:val="0"/>
          <w:divBdr>
            <w:top w:val="none" w:sz="0" w:space="0" w:color="auto"/>
            <w:left w:val="none" w:sz="0" w:space="0" w:color="auto"/>
            <w:bottom w:val="none" w:sz="0" w:space="0" w:color="auto"/>
            <w:right w:val="none" w:sz="0" w:space="0" w:color="auto"/>
          </w:divBdr>
        </w:div>
        <w:div w:id="631793624">
          <w:marLeft w:val="480"/>
          <w:marRight w:val="0"/>
          <w:marTop w:val="0"/>
          <w:marBottom w:val="0"/>
          <w:divBdr>
            <w:top w:val="none" w:sz="0" w:space="0" w:color="auto"/>
            <w:left w:val="none" w:sz="0" w:space="0" w:color="auto"/>
            <w:bottom w:val="none" w:sz="0" w:space="0" w:color="auto"/>
            <w:right w:val="none" w:sz="0" w:space="0" w:color="auto"/>
          </w:divBdr>
        </w:div>
        <w:div w:id="1591040912">
          <w:marLeft w:val="480"/>
          <w:marRight w:val="0"/>
          <w:marTop w:val="0"/>
          <w:marBottom w:val="0"/>
          <w:divBdr>
            <w:top w:val="none" w:sz="0" w:space="0" w:color="auto"/>
            <w:left w:val="none" w:sz="0" w:space="0" w:color="auto"/>
            <w:bottom w:val="none" w:sz="0" w:space="0" w:color="auto"/>
            <w:right w:val="none" w:sz="0" w:space="0" w:color="auto"/>
          </w:divBdr>
        </w:div>
        <w:div w:id="1314290683">
          <w:marLeft w:val="480"/>
          <w:marRight w:val="0"/>
          <w:marTop w:val="0"/>
          <w:marBottom w:val="0"/>
          <w:divBdr>
            <w:top w:val="none" w:sz="0" w:space="0" w:color="auto"/>
            <w:left w:val="none" w:sz="0" w:space="0" w:color="auto"/>
            <w:bottom w:val="none" w:sz="0" w:space="0" w:color="auto"/>
            <w:right w:val="none" w:sz="0" w:space="0" w:color="auto"/>
          </w:divBdr>
        </w:div>
        <w:div w:id="136267233">
          <w:marLeft w:val="480"/>
          <w:marRight w:val="0"/>
          <w:marTop w:val="0"/>
          <w:marBottom w:val="0"/>
          <w:divBdr>
            <w:top w:val="none" w:sz="0" w:space="0" w:color="auto"/>
            <w:left w:val="none" w:sz="0" w:space="0" w:color="auto"/>
            <w:bottom w:val="none" w:sz="0" w:space="0" w:color="auto"/>
            <w:right w:val="none" w:sz="0" w:space="0" w:color="auto"/>
          </w:divBdr>
        </w:div>
        <w:div w:id="1997875503">
          <w:marLeft w:val="480"/>
          <w:marRight w:val="0"/>
          <w:marTop w:val="0"/>
          <w:marBottom w:val="0"/>
          <w:divBdr>
            <w:top w:val="none" w:sz="0" w:space="0" w:color="auto"/>
            <w:left w:val="none" w:sz="0" w:space="0" w:color="auto"/>
            <w:bottom w:val="none" w:sz="0" w:space="0" w:color="auto"/>
            <w:right w:val="none" w:sz="0" w:space="0" w:color="auto"/>
          </w:divBdr>
        </w:div>
        <w:div w:id="186453795">
          <w:marLeft w:val="480"/>
          <w:marRight w:val="0"/>
          <w:marTop w:val="0"/>
          <w:marBottom w:val="0"/>
          <w:divBdr>
            <w:top w:val="none" w:sz="0" w:space="0" w:color="auto"/>
            <w:left w:val="none" w:sz="0" w:space="0" w:color="auto"/>
            <w:bottom w:val="none" w:sz="0" w:space="0" w:color="auto"/>
            <w:right w:val="none" w:sz="0" w:space="0" w:color="auto"/>
          </w:divBdr>
        </w:div>
        <w:div w:id="809325690">
          <w:marLeft w:val="480"/>
          <w:marRight w:val="0"/>
          <w:marTop w:val="0"/>
          <w:marBottom w:val="0"/>
          <w:divBdr>
            <w:top w:val="none" w:sz="0" w:space="0" w:color="auto"/>
            <w:left w:val="none" w:sz="0" w:space="0" w:color="auto"/>
            <w:bottom w:val="none" w:sz="0" w:space="0" w:color="auto"/>
            <w:right w:val="none" w:sz="0" w:space="0" w:color="auto"/>
          </w:divBdr>
        </w:div>
        <w:div w:id="1978796456">
          <w:marLeft w:val="480"/>
          <w:marRight w:val="0"/>
          <w:marTop w:val="0"/>
          <w:marBottom w:val="0"/>
          <w:divBdr>
            <w:top w:val="none" w:sz="0" w:space="0" w:color="auto"/>
            <w:left w:val="none" w:sz="0" w:space="0" w:color="auto"/>
            <w:bottom w:val="none" w:sz="0" w:space="0" w:color="auto"/>
            <w:right w:val="none" w:sz="0" w:space="0" w:color="auto"/>
          </w:divBdr>
        </w:div>
        <w:div w:id="1915580294">
          <w:marLeft w:val="480"/>
          <w:marRight w:val="0"/>
          <w:marTop w:val="0"/>
          <w:marBottom w:val="0"/>
          <w:divBdr>
            <w:top w:val="none" w:sz="0" w:space="0" w:color="auto"/>
            <w:left w:val="none" w:sz="0" w:space="0" w:color="auto"/>
            <w:bottom w:val="none" w:sz="0" w:space="0" w:color="auto"/>
            <w:right w:val="none" w:sz="0" w:space="0" w:color="auto"/>
          </w:divBdr>
        </w:div>
      </w:divsChild>
    </w:div>
    <w:div w:id="228419176">
      <w:bodyDiv w:val="1"/>
      <w:marLeft w:val="0"/>
      <w:marRight w:val="0"/>
      <w:marTop w:val="0"/>
      <w:marBottom w:val="0"/>
      <w:divBdr>
        <w:top w:val="none" w:sz="0" w:space="0" w:color="auto"/>
        <w:left w:val="none" w:sz="0" w:space="0" w:color="auto"/>
        <w:bottom w:val="none" w:sz="0" w:space="0" w:color="auto"/>
        <w:right w:val="none" w:sz="0" w:space="0" w:color="auto"/>
      </w:divBdr>
    </w:div>
    <w:div w:id="228541534">
      <w:bodyDiv w:val="1"/>
      <w:marLeft w:val="0"/>
      <w:marRight w:val="0"/>
      <w:marTop w:val="0"/>
      <w:marBottom w:val="0"/>
      <w:divBdr>
        <w:top w:val="none" w:sz="0" w:space="0" w:color="auto"/>
        <w:left w:val="none" w:sz="0" w:space="0" w:color="auto"/>
        <w:bottom w:val="none" w:sz="0" w:space="0" w:color="auto"/>
        <w:right w:val="none" w:sz="0" w:space="0" w:color="auto"/>
      </w:divBdr>
      <w:divsChild>
        <w:div w:id="146241291">
          <w:marLeft w:val="480"/>
          <w:marRight w:val="0"/>
          <w:marTop w:val="0"/>
          <w:marBottom w:val="0"/>
          <w:divBdr>
            <w:top w:val="none" w:sz="0" w:space="0" w:color="auto"/>
            <w:left w:val="none" w:sz="0" w:space="0" w:color="auto"/>
            <w:bottom w:val="none" w:sz="0" w:space="0" w:color="auto"/>
            <w:right w:val="none" w:sz="0" w:space="0" w:color="auto"/>
          </w:divBdr>
        </w:div>
        <w:div w:id="209079714">
          <w:marLeft w:val="480"/>
          <w:marRight w:val="0"/>
          <w:marTop w:val="0"/>
          <w:marBottom w:val="0"/>
          <w:divBdr>
            <w:top w:val="none" w:sz="0" w:space="0" w:color="auto"/>
            <w:left w:val="none" w:sz="0" w:space="0" w:color="auto"/>
            <w:bottom w:val="none" w:sz="0" w:space="0" w:color="auto"/>
            <w:right w:val="none" w:sz="0" w:space="0" w:color="auto"/>
          </w:divBdr>
        </w:div>
        <w:div w:id="1569267120">
          <w:marLeft w:val="480"/>
          <w:marRight w:val="0"/>
          <w:marTop w:val="0"/>
          <w:marBottom w:val="0"/>
          <w:divBdr>
            <w:top w:val="none" w:sz="0" w:space="0" w:color="auto"/>
            <w:left w:val="none" w:sz="0" w:space="0" w:color="auto"/>
            <w:bottom w:val="none" w:sz="0" w:space="0" w:color="auto"/>
            <w:right w:val="none" w:sz="0" w:space="0" w:color="auto"/>
          </w:divBdr>
        </w:div>
        <w:div w:id="2004166221">
          <w:marLeft w:val="480"/>
          <w:marRight w:val="0"/>
          <w:marTop w:val="0"/>
          <w:marBottom w:val="0"/>
          <w:divBdr>
            <w:top w:val="none" w:sz="0" w:space="0" w:color="auto"/>
            <w:left w:val="none" w:sz="0" w:space="0" w:color="auto"/>
            <w:bottom w:val="none" w:sz="0" w:space="0" w:color="auto"/>
            <w:right w:val="none" w:sz="0" w:space="0" w:color="auto"/>
          </w:divBdr>
        </w:div>
        <w:div w:id="1770734068">
          <w:marLeft w:val="480"/>
          <w:marRight w:val="0"/>
          <w:marTop w:val="0"/>
          <w:marBottom w:val="0"/>
          <w:divBdr>
            <w:top w:val="none" w:sz="0" w:space="0" w:color="auto"/>
            <w:left w:val="none" w:sz="0" w:space="0" w:color="auto"/>
            <w:bottom w:val="none" w:sz="0" w:space="0" w:color="auto"/>
            <w:right w:val="none" w:sz="0" w:space="0" w:color="auto"/>
          </w:divBdr>
        </w:div>
        <w:div w:id="936791852">
          <w:marLeft w:val="480"/>
          <w:marRight w:val="0"/>
          <w:marTop w:val="0"/>
          <w:marBottom w:val="0"/>
          <w:divBdr>
            <w:top w:val="none" w:sz="0" w:space="0" w:color="auto"/>
            <w:left w:val="none" w:sz="0" w:space="0" w:color="auto"/>
            <w:bottom w:val="none" w:sz="0" w:space="0" w:color="auto"/>
            <w:right w:val="none" w:sz="0" w:space="0" w:color="auto"/>
          </w:divBdr>
        </w:div>
        <w:div w:id="1879707372">
          <w:marLeft w:val="480"/>
          <w:marRight w:val="0"/>
          <w:marTop w:val="0"/>
          <w:marBottom w:val="0"/>
          <w:divBdr>
            <w:top w:val="none" w:sz="0" w:space="0" w:color="auto"/>
            <w:left w:val="none" w:sz="0" w:space="0" w:color="auto"/>
            <w:bottom w:val="none" w:sz="0" w:space="0" w:color="auto"/>
            <w:right w:val="none" w:sz="0" w:space="0" w:color="auto"/>
          </w:divBdr>
        </w:div>
        <w:div w:id="99227874">
          <w:marLeft w:val="480"/>
          <w:marRight w:val="0"/>
          <w:marTop w:val="0"/>
          <w:marBottom w:val="0"/>
          <w:divBdr>
            <w:top w:val="none" w:sz="0" w:space="0" w:color="auto"/>
            <w:left w:val="none" w:sz="0" w:space="0" w:color="auto"/>
            <w:bottom w:val="none" w:sz="0" w:space="0" w:color="auto"/>
            <w:right w:val="none" w:sz="0" w:space="0" w:color="auto"/>
          </w:divBdr>
        </w:div>
        <w:div w:id="886645462">
          <w:marLeft w:val="480"/>
          <w:marRight w:val="0"/>
          <w:marTop w:val="0"/>
          <w:marBottom w:val="0"/>
          <w:divBdr>
            <w:top w:val="none" w:sz="0" w:space="0" w:color="auto"/>
            <w:left w:val="none" w:sz="0" w:space="0" w:color="auto"/>
            <w:bottom w:val="none" w:sz="0" w:space="0" w:color="auto"/>
            <w:right w:val="none" w:sz="0" w:space="0" w:color="auto"/>
          </w:divBdr>
        </w:div>
        <w:div w:id="228929596">
          <w:marLeft w:val="480"/>
          <w:marRight w:val="0"/>
          <w:marTop w:val="0"/>
          <w:marBottom w:val="0"/>
          <w:divBdr>
            <w:top w:val="none" w:sz="0" w:space="0" w:color="auto"/>
            <w:left w:val="none" w:sz="0" w:space="0" w:color="auto"/>
            <w:bottom w:val="none" w:sz="0" w:space="0" w:color="auto"/>
            <w:right w:val="none" w:sz="0" w:space="0" w:color="auto"/>
          </w:divBdr>
        </w:div>
        <w:div w:id="262031666">
          <w:marLeft w:val="480"/>
          <w:marRight w:val="0"/>
          <w:marTop w:val="0"/>
          <w:marBottom w:val="0"/>
          <w:divBdr>
            <w:top w:val="none" w:sz="0" w:space="0" w:color="auto"/>
            <w:left w:val="none" w:sz="0" w:space="0" w:color="auto"/>
            <w:bottom w:val="none" w:sz="0" w:space="0" w:color="auto"/>
            <w:right w:val="none" w:sz="0" w:space="0" w:color="auto"/>
          </w:divBdr>
        </w:div>
        <w:div w:id="567764262">
          <w:marLeft w:val="480"/>
          <w:marRight w:val="0"/>
          <w:marTop w:val="0"/>
          <w:marBottom w:val="0"/>
          <w:divBdr>
            <w:top w:val="none" w:sz="0" w:space="0" w:color="auto"/>
            <w:left w:val="none" w:sz="0" w:space="0" w:color="auto"/>
            <w:bottom w:val="none" w:sz="0" w:space="0" w:color="auto"/>
            <w:right w:val="none" w:sz="0" w:space="0" w:color="auto"/>
          </w:divBdr>
        </w:div>
        <w:div w:id="2075858523">
          <w:marLeft w:val="480"/>
          <w:marRight w:val="0"/>
          <w:marTop w:val="0"/>
          <w:marBottom w:val="0"/>
          <w:divBdr>
            <w:top w:val="none" w:sz="0" w:space="0" w:color="auto"/>
            <w:left w:val="none" w:sz="0" w:space="0" w:color="auto"/>
            <w:bottom w:val="none" w:sz="0" w:space="0" w:color="auto"/>
            <w:right w:val="none" w:sz="0" w:space="0" w:color="auto"/>
          </w:divBdr>
        </w:div>
        <w:div w:id="1097406566">
          <w:marLeft w:val="480"/>
          <w:marRight w:val="0"/>
          <w:marTop w:val="0"/>
          <w:marBottom w:val="0"/>
          <w:divBdr>
            <w:top w:val="none" w:sz="0" w:space="0" w:color="auto"/>
            <w:left w:val="none" w:sz="0" w:space="0" w:color="auto"/>
            <w:bottom w:val="none" w:sz="0" w:space="0" w:color="auto"/>
            <w:right w:val="none" w:sz="0" w:space="0" w:color="auto"/>
          </w:divBdr>
        </w:div>
        <w:div w:id="26490219">
          <w:marLeft w:val="480"/>
          <w:marRight w:val="0"/>
          <w:marTop w:val="0"/>
          <w:marBottom w:val="0"/>
          <w:divBdr>
            <w:top w:val="none" w:sz="0" w:space="0" w:color="auto"/>
            <w:left w:val="none" w:sz="0" w:space="0" w:color="auto"/>
            <w:bottom w:val="none" w:sz="0" w:space="0" w:color="auto"/>
            <w:right w:val="none" w:sz="0" w:space="0" w:color="auto"/>
          </w:divBdr>
        </w:div>
        <w:div w:id="1947419967">
          <w:marLeft w:val="480"/>
          <w:marRight w:val="0"/>
          <w:marTop w:val="0"/>
          <w:marBottom w:val="0"/>
          <w:divBdr>
            <w:top w:val="none" w:sz="0" w:space="0" w:color="auto"/>
            <w:left w:val="none" w:sz="0" w:space="0" w:color="auto"/>
            <w:bottom w:val="none" w:sz="0" w:space="0" w:color="auto"/>
            <w:right w:val="none" w:sz="0" w:space="0" w:color="auto"/>
          </w:divBdr>
        </w:div>
        <w:div w:id="796922063">
          <w:marLeft w:val="480"/>
          <w:marRight w:val="0"/>
          <w:marTop w:val="0"/>
          <w:marBottom w:val="0"/>
          <w:divBdr>
            <w:top w:val="none" w:sz="0" w:space="0" w:color="auto"/>
            <w:left w:val="none" w:sz="0" w:space="0" w:color="auto"/>
            <w:bottom w:val="none" w:sz="0" w:space="0" w:color="auto"/>
            <w:right w:val="none" w:sz="0" w:space="0" w:color="auto"/>
          </w:divBdr>
        </w:div>
        <w:div w:id="1453357698">
          <w:marLeft w:val="480"/>
          <w:marRight w:val="0"/>
          <w:marTop w:val="0"/>
          <w:marBottom w:val="0"/>
          <w:divBdr>
            <w:top w:val="none" w:sz="0" w:space="0" w:color="auto"/>
            <w:left w:val="none" w:sz="0" w:space="0" w:color="auto"/>
            <w:bottom w:val="none" w:sz="0" w:space="0" w:color="auto"/>
            <w:right w:val="none" w:sz="0" w:space="0" w:color="auto"/>
          </w:divBdr>
        </w:div>
        <w:div w:id="1828284891">
          <w:marLeft w:val="480"/>
          <w:marRight w:val="0"/>
          <w:marTop w:val="0"/>
          <w:marBottom w:val="0"/>
          <w:divBdr>
            <w:top w:val="none" w:sz="0" w:space="0" w:color="auto"/>
            <w:left w:val="none" w:sz="0" w:space="0" w:color="auto"/>
            <w:bottom w:val="none" w:sz="0" w:space="0" w:color="auto"/>
            <w:right w:val="none" w:sz="0" w:space="0" w:color="auto"/>
          </w:divBdr>
        </w:div>
        <w:div w:id="605427678">
          <w:marLeft w:val="480"/>
          <w:marRight w:val="0"/>
          <w:marTop w:val="0"/>
          <w:marBottom w:val="0"/>
          <w:divBdr>
            <w:top w:val="none" w:sz="0" w:space="0" w:color="auto"/>
            <w:left w:val="none" w:sz="0" w:space="0" w:color="auto"/>
            <w:bottom w:val="none" w:sz="0" w:space="0" w:color="auto"/>
            <w:right w:val="none" w:sz="0" w:space="0" w:color="auto"/>
          </w:divBdr>
        </w:div>
        <w:div w:id="893542691">
          <w:marLeft w:val="480"/>
          <w:marRight w:val="0"/>
          <w:marTop w:val="0"/>
          <w:marBottom w:val="0"/>
          <w:divBdr>
            <w:top w:val="none" w:sz="0" w:space="0" w:color="auto"/>
            <w:left w:val="none" w:sz="0" w:space="0" w:color="auto"/>
            <w:bottom w:val="none" w:sz="0" w:space="0" w:color="auto"/>
            <w:right w:val="none" w:sz="0" w:space="0" w:color="auto"/>
          </w:divBdr>
        </w:div>
        <w:div w:id="822546978">
          <w:marLeft w:val="480"/>
          <w:marRight w:val="0"/>
          <w:marTop w:val="0"/>
          <w:marBottom w:val="0"/>
          <w:divBdr>
            <w:top w:val="none" w:sz="0" w:space="0" w:color="auto"/>
            <w:left w:val="none" w:sz="0" w:space="0" w:color="auto"/>
            <w:bottom w:val="none" w:sz="0" w:space="0" w:color="auto"/>
            <w:right w:val="none" w:sz="0" w:space="0" w:color="auto"/>
          </w:divBdr>
        </w:div>
        <w:div w:id="655190366">
          <w:marLeft w:val="480"/>
          <w:marRight w:val="0"/>
          <w:marTop w:val="0"/>
          <w:marBottom w:val="0"/>
          <w:divBdr>
            <w:top w:val="none" w:sz="0" w:space="0" w:color="auto"/>
            <w:left w:val="none" w:sz="0" w:space="0" w:color="auto"/>
            <w:bottom w:val="none" w:sz="0" w:space="0" w:color="auto"/>
            <w:right w:val="none" w:sz="0" w:space="0" w:color="auto"/>
          </w:divBdr>
        </w:div>
        <w:div w:id="1653214079">
          <w:marLeft w:val="480"/>
          <w:marRight w:val="0"/>
          <w:marTop w:val="0"/>
          <w:marBottom w:val="0"/>
          <w:divBdr>
            <w:top w:val="none" w:sz="0" w:space="0" w:color="auto"/>
            <w:left w:val="none" w:sz="0" w:space="0" w:color="auto"/>
            <w:bottom w:val="none" w:sz="0" w:space="0" w:color="auto"/>
            <w:right w:val="none" w:sz="0" w:space="0" w:color="auto"/>
          </w:divBdr>
        </w:div>
        <w:div w:id="496308739">
          <w:marLeft w:val="480"/>
          <w:marRight w:val="0"/>
          <w:marTop w:val="0"/>
          <w:marBottom w:val="0"/>
          <w:divBdr>
            <w:top w:val="none" w:sz="0" w:space="0" w:color="auto"/>
            <w:left w:val="none" w:sz="0" w:space="0" w:color="auto"/>
            <w:bottom w:val="none" w:sz="0" w:space="0" w:color="auto"/>
            <w:right w:val="none" w:sz="0" w:space="0" w:color="auto"/>
          </w:divBdr>
        </w:div>
        <w:div w:id="179272175">
          <w:marLeft w:val="480"/>
          <w:marRight w:val="0"/>
          <w:marTop w:val="0"/>
          <w:marBottom w:val="0"/>
          <w:divBdr>
            <w:top w:val="none" w:sz="0" w:space="0" w:color="auto"/>
            <w:left w:val="none" w:sz="0" w:space="0" w:color="auto"/>
            <w:bottom w:val="none" w:sz="0" w:space="0" w:color="auto"/>
            <w:right w:val="none" w:sz="0" w:space="0" w:color="auto"/>
          </w:divBdr>
        </w:div>
        <w:div w:id="1958486543">
          <w:marLeft w:val="480"/>
          <w:marRight w:val="0"/>
          <w:marTop w:val="0"/>
          <w:marBottom w:val="0"/>
          <w:divBdr>
            <w:top w:val="none" w:sz="0" w:space="0" w:color="auto"/>
            <w:left w:val="none" w:sz="0" w:space="0" w:color="auto"/>
            <w:bottom w:val="none" w:sz="0" w:space="0" w:color="auto"/>
            <w:right w:val="none" w:sz="0" w:space="0" w:color="auto"/>
          </w:divBdr>
        </w:div>
        <w:div w:id="843127939">
          <w:marLeft w:val="480"/>
          <w:marRight w:val="0"/>
          <w:marTop w:val="0"/>
          <w:marBottom w:val="0"/>
          <w:divBdr>
            <w:top w:val="none" w:sz="0" w:space="0" w:color="auto"/>
            <w:left w:val="none" w:sz="0" w:space="0" w:color="auto"/>
            <w:bottom w:val="none" w:sz="0" w:space="0" w:color="auto"/>
            <w:right w:val="none" w:sz="0" w:space="0" w:color="auto"/>
          </w:divBdr>
        </w:div>
        <w:div w:id="1528526469">
          <w:marLeft w:val="480"/>
          <w:marRight w:val="0"/>
          <w:marTop w:val="0"/>
          <w:marBottom w:val="0"/>
          <w:divBdr>
            <w:top w:val="none" w:sz="0" w:space="0" w:color="auto"/>
            <w:left w:val="none" w:sz="0" w:space="0" w:color="auto"/>
            <w:bottom w:val="none" w:sz="0" w:space="0" w:color="auto"/>
            <w:right w:val="none" w:sz="0" w:space="0" w:color="auto"/>
          </w:divBdr>
        </w:div>
        <w:div w:id="87049135">
          <w:marLeft w:val="480"/>
          <w:marRight w:val="0"/>
          <w:marTop w:val="0"/>
          <w:marBottom w:val="0"/>
          <w:divBdr>
            <w:top w:val="none" w:sz="0" w:space="0" w:color="auto"/>
            <w:left w:val="none" w:sz="0" w:space="0" w:color="auto"/>
            <w:bottom w:val="none" w:sz="0" w:space="0" w:color="auto"/>
            <w:right w:val="none" w:sz="0" w:space="0" w:color="auto"/>
          </w:divBdr>
        </w:div>
        <w:div w:id="665283033">
          <w:marLeft w:val="480"/>
          <w:marRight w:val="0"/>
          <w:marTop w:val="0"/>
          <w:marBottom w:val="0"/>
          <w:divBdr>
            <w:top w:val="none" w:sz="0" w:space="0" w:color="auto"/>
            <w:left w:val="none" w:sz="0" w:space="0" w:color="auto"/>
            <w:bottom w:val="none" w:sz="0" w:space="0" w:color="auto"/>
            <w:right w:val="none" w:sz="0" w:space="0" w:color="auto"/>
          </w:divBdr>
        </w:div>
        <w:div w:id="1164978220">
          <w:marLeft w:val="480"/>
          <w:marRight w:val="0"/>
          <w:marTop w:val="0"/>
          <w:marBottom w:val="0"/>
          <w:divBdr>
            <w:top w:val="none" w:sz="0" w:space="0" w:color="auto"/>
            <w:left w:val="none" w:sz="0" w:space="0" w:color="auto"/>
            <w:bottom w:val="none" w:sz="0" w:space="0" w:color="auto"/>
            <w:right w:val="none" w:sz="0" w:space="0" w:color="auto"/>
          </w:divBdr>
        </w:div>
        <w:div w:id="560870406">
          <w:marLeft w:val="480"/>
          <w:marRight w:val="0"/>
          <w:marTop w:val="0"/>
          <w:marBottom w:val="0"/>
          <w:divBdr>
            <w:top w:val="none" w:sz="0" w:space="0" w:color="auto"/>
            <w:left w:val="none" w:sz="0" w:space="0" w:color="auto"/>
            <w:bottom w:val="none" w:sz="0" w:space="0" w:color="auto"/>
            <w:right w:val="none" w:sz="0" w:space="0" w:color="auto"/>
          </w:divBdr>
        </w:div>
        <w:div w:id="1664161497">
          <w:marLeft w:val="480"/>
          <w:marRight w:val="0"/>
          <w:marTop w:val="0"/>
          <w:marBottom w:val="0"/>
          <w:divBdr>
            <w:top w:val="none" w:sz="0" w:space="0" w:color="auto"/>
            <w:left w:val="none" w:sz="0" w:space="0" w:color="auto"/>
            <w:bottom w:val="none" w:sz="0" w:space="0" w:color="auto"/>
            <w:right w:val="none" w:sz="0" w:space="0" w:color="auto"/>
          </w:divBdr>
        </w:div>
        <w:div w:id="2123062570">
          <w:marLeft w:val="480"/>
          <w:marRight w:val="0"/>
          <w:marTop w:val="0"/>
          <w:marBottom w:val="0"/>
          <w:divBdr>
            <w:top w:val="none" w:sz="0" w:space="0" w:color="auto"/>
            <w:left w:val="none" w:sz="0" w:space="0" w:color="auto"/>
            <w:bottom w:val="none" w:sz="0" w:space="0" w:color="auto"/>
            <w:right w:val="none" w:sz="0" w:space="0" w:color="auto"/>
          </w:divBdr>
        </w:div>
        <w:div w:id="707343314">
          <w:marLeft w:val="480"/>
          <w:marRight w:val="0"/>
          <w:marTop w:val="0"/>
          <w:marBottom w:val="0"/>
          <w:divBdr>
            <w:top w:val="none" w:sz="0" w:space="0" w:color="auto"/>
            <w:left w:val="none" w:sz="0" w:space="0" w:color="auto"/>
            <w:bottom w:val="none" w:sz="0" w:space="0" w:color="auto"/>
            <w:right w:val="none" w:sz="0" w:space="0" w:color="auto"/>
          </w:divBdr>
        </w:div>
        <w:div w:id="590427793">
          <w:marLeft w:val="480"/>
          <w:marRight w:val="0"/>
          <w:marTop w:val="0"/>
          <w:marBottom w:val="0"/>
          <w:divBdr>
            <w:top w:val="none" w:sz="0" w:space="0" w:color="auto"/>
            <w:left w:val="none" w:sz="0" w:space="0" w:color="auto"/>
            <w:bottom w:val="none" w:sz="0" w:space="0" w:color="auto"/>
            <w:right w:val="none" w:sz="0" w:space="0" w:color="auto"/>
          </w:divBdr>
        </w:div>
        <w:div w:id="1739090279">
          <w:marLeft w:val="480"/>
          <w:marRight w:val="0"/>
          <w:marTop w:val="0"/>
          <w:marBottom w:val="0"/>
          <w:divBdr>
            <w:top w:val="none" w:sz="0" w:space="0" w:color="auto"/>
            <w:left w:val="none" w:sz="0" w:space="0" w:color="auto"/>
            <w:bottom w:val="none" w:sz="0" w:space="0" w:color="auto"/>
            <w:right w:val="none" w:sz="0" w:space="0" w:color="auto"/>
          </w:divBdr>
        </w:div>
        <w:div w:id="792794162">
          <w:marLeft w:val="480"/>
          <w:marRight w:val="0"/>
          <w:marTop w:val="0"/>
          <w:marBottom w:val="0"/>
          <w:divBdr>
            <w:top w:val="none" w:sz="0" w:space="0" w:color="auto"/>
            <w:left w:val="none" w:sz="0" w:space="0" w:color="auto"/>
            <w:bottom w:val="none" w:sz="0" w:space="0" w:color="auto"/>
            <w:right w:val="none" w:sz="0" w:space="0" w:color="auto"/>
          </w:divBdr>
        </w:div>
        <w:div w:id="1543908132">
          <w:marLeft w:val="480"/>
          <w:marRight w:val="0"/>
          <w:marTop w:val="0"/>
          <w:marBottom w:val="0"/>
          <w:divBdr>
            <w:top w:val="none" w:sz="0" w:space="0" w:color="auto"/>
            <w:left w:val="none" w:sz="0" w:space="0" w:color="auto"/>
            <w:bottom w:val="none" w:sz="0" w:space="0" w:color="auto"/>
            <w:right w:val="none" w:sz="0" w:space="0" w:color="auto"/>
          </w:divBdr>
        </w:div>
        <w:div w:id="687022174">
          <w:marLeft w:val="480"/>
          <w:marRight w:val="0"/>
          <w:marTop w:val="0"/>
          <w:marBottom w:val="0"/>
          <w:divBdr>
            <w:top w:val="none" w:sz="0" w:space="0" w:color="auto"/>
            <w:left w:val="none" w:sz="0" w:space="0" w:color="auto"/>
            <w:bottom w:val="none" w:sz="0" w:space="0" w:color="auto"/>
            <w:right w:val="none" w:sz="0" w:space="0" w:color="auto"/>
          </w:divBdr>
        </w:div>
        <w:div w:id="946616667">
          <w:marLeft w:val="480"/>
          <w:marRight w:val="0"/>
          <w:marTop w:val="0"/>
          <w:marBottom w:val="0"/>
          <w:divBdr>
            <w:top w:val="none" w:sz="0" w:space="0" w:color="auto"/>
            <w:left w:val="none" w:sz="0" w:space="0" w:color="auto"/>
            <w:bottom w:val="none" w:sz="0" w:space="0" w:color="auto"/>
            <w:right w:val="none" w:sz="0" w:space="0" w:color="auto"/>
          </w:divBdr>
        </w:div>
        <w:div w:id="1971789824">
          <w:marLeft w:val="480"/>
          <w:marRight w:val="0"/>
          <w:marTop w:val="0"/>
          <w:marBottom w:val="0"/>
          <w:divBdr>
            <w:top w:val="none" w:sz="0" w:space="0" w:color="auto"/>
            <w:left w:val="none" w:sz="0" w:space="0" w:color="auto"/>
            <w:bottom w:val="none" w:sz="0" w:space="0" w:color="auto"/>
            <w:right w:val="none" w:sz="0" w:space="0" w:color="auto"/>
          </w:divBdr>
        </w:div>
        <w:div w:id="1113983845">
          <w:marLeft w:val="480"/>
          <w:marRight w:val="0"/>
          <w:marTop w:val="0"/>
          <w:marBottom w:val="0"/>
          <w:divBdr>
            <w:top w:val="none" w:sz="0" w:space="0" w:color="auto"/>
            <w:left w:val="none" w:sz="0" w:space="0" w:color="auto"/>
            <w:bottom w:val="none" w:sz="0" w:space="0" w:color="auto"/>
            <w:right w:val="none" w:sz="0" w:space="0" w:color="auto"/>
          </w:divBdr>
        </w:div>
        <w:div w:id="1004940100">
          <w:marLeft w:val="480"/>
          <w:marRight w:val="0"/>
          <w:marTop w:val="0"/>
          <w:marBottom w:val="0"/>
          <w:divBdr>
            <w:top w:val="none" w:sz="0" w:space="0" w:color="auto"/>
            <w:left w:val="none" w:sz="0" w:space="0" w:color="auto"/>
            <w:bottom w:val="none" w:sz="0" w:space="0" w:color="auto"/>
            <w:right w:val="none" w:sz="0" w:space="0" w:color="auto"/>
          </w:divBdr>
        </w:div>
        <w:div w:id="1986279300">
          <w:marLeft w:val="480"/>
          <w:marRight w:val="0"/>
          <w:marTop w:val="0"/>
          <w:marBottom w:val="0"/>
          <w:divBdr>
            <w:top w:val="none" w:sz="0" w:space="0" w:color="auto"/>
            <w:left w:val="none" w:sz="0" w:space="0" w:color="auto"/>
            <w:bottom w:val="none" w:sz="0" w:space="0" w:color="auto"/>
            <w:right w:val="none" w:sz="0" w:space="0" w:color="auto"/>
          </w:divBdr>
        </w:div>
        <w:div w:id="1832716097">
          <w:marLeft w:val="480"/>
          <w:marRight w:val="0"/>
          <w:marTop w:val="0"/>
          <w:marBottom w:val="0"/>
          <w:divBdr>
            <w:top w:val="none" w:sz="0" w:space="0" w:color="auto"/>
            <w:left w:val="none" w:sz="0" w:space="0" w:color="auto"/>
            <w:bottom w:val="none" w:sz="0" w:space="0" w:color="auto"/>
            <w:right w:val="none" w:sz="0" w:space="0" w:color="auto"/>
          </w:divBdr>
        </w:div>
        <w:div w:id="1102334116">
          <w:marLeft w:val="480"/>
          <w:marRight w:val="0"/>
          <w:marTop w:val="0"/>
          <w:marBottom w:val="0"/>
          <w:divBdr>
            <w:top w:val="none" w:sz="0" w:space="0" w:color="auto"/>
            <w:left w:val="none" w:sz="0" w:space="0" w:color="auto"/>
            <w:bottom w:val="none" w:sz="0" w:space="0" w:color="auto"/>
            <w:right w:val="none" w:sz="0" w:space="0" w:color="auto"/>
          </w:divBdr>
        </w:div>
        <w:div w:id="1371225799">
          <w:marLeft w:val="480"/>
          <w:marRight w:val="0"/>
          <w:marTop w:val="0"/>
          <w:marBottom w:val="0"/>
          <w:divBdr>
            <w:top w:val="none" w:sz="0" w:space="0" w:color="auto"/>
            <w:left w:val="none" w:sz="0" w:space="0" w:color="auto"/>
            <w:bottom w:val="none" w:sz="0" w:space="0" w:color="auto"/>
            <w:right w:val="none" w:sz="0" w:space="0" w:color="auto"/>
          </w:divBdr>
        </w:div>
        <w:div w:id="1977442157">
          <w:marLeft w:val="480"/>
          <w:marRight w:val="0"/>
          <w:marTop w:val="0"/>
          <w:marBottom w:val="0"/>
          <w:divBdr>
            <w:top w:val="none" w:sz="0" w:space="0" w:color="auto"/>
            <w:left w:val="none" w:sz="0" w:space="0" w:color="auto"/>
            <w:bottom w:val="none" w:sz="0" w:space="0" w:color="auto"/>
            <w:right w:val="none" w:sz="0" w:space="0" w:color="auto"/>
          </w:divBdr>
        </w:div>
      </w:divsChild>
    </w:div>
    <w:div w:id="229510781">
      <w:bodyDiv w:val="1"/>
      <w:marLeft w:val="0"/>
      <w:marRight w:val="0"/>
      <w:marTop w:val="0"/>
      <w:marBottom w:val="0"/>
      <w:divBdr>
        <w:top w:val="none" w:sz="0" w:space="0" w:color="auto"/>
        <w:left w:val="none" w:sz="0" w:space="0" w:color="auto"/>
        <w:bottom w:val="none" w:sz="0" w:space="0" w:color="auto"/>
        <w:right w:val="none" w:sz="0" w:space="0" w:color="auto"/>
      </w:divBdr>
      <w:divsChild>
        <w:div w:id="1191456962">
          <w:marLeft w:val="480"/>
          <w:marRight w:val="0"/>
          <w:marTop w:val="0"/>
          <w:marBottom w:val="0"/>
          <w:divBdr>
            <w:top w:val="none" w:sz="0" w:space="0" w:color="auto"/>
            <w:left w:val="none" w:sz="0" w:space="0" w:color="auto"/>
            <w:bottom w:val="none" w:sz="0" w:space="0" w:color="auto"/>
            <w:right w:val="none" w:sz="0" w:space="0" w:color="auto"/>
          </w:divBdr>
        </w:div>
        <w:div w:id="257443014">
          <w:marLeft w:val="480"/>
          <w:marRight w:val="0"/>
          <w:marTop w:val="0"/>
          <w:marBottom w:val="0"/>
          <w:divBdr>
            <w:top w:val="none" w:sz="0" w:space="0" w:color="auto"/>
            <w:left w:val="none" w:sz="0" w:space="0" w:color="auto"/>
            <w:bottom w:val="none" w:sz="0" w:space="0" w:color="auto"/>
            <w:right w:val="none" w:sz="0" w:space="0" w:color="auto"/>
          </w:divBdr>
        </w:div>
        <w:div w:id="2078042956">
          <w:marLeft w:val="480"/>
          <w:marRight w:val="0"/>
          <w:marTop w:val="0"/>
          <w:marBottom w:val="0"/>
          <w:divBdr>
            <w:top w:val="none" w:sz="0" w:space="0" w:color="auto"/>
            <w:left w:val="none" w:sz="0" w:space="0" w:color="auto"/>
            <w:bottom w:val="none" w:sz="0" w:space="0" w:color="auto"/>
            <w:right w:val="none" w:sz="0" w:space="0" w:color="auto"/>
          </w:divBdr>
        </w:div>
        <w:div w:id="2073040511">
          <w:marLeft w:val="480"/>
          <w:marRight w:val="0"/>
          <w:marTop w:val="0"/>
          <w:marBottom w:val="0"/>
          <w:divBdr>
            <w:top w:val="none" w:sz="0" w:space="0" w:color="auto"/>
            <w:left w:val="none" w:sz="0" w:space="0" w:color="auto"/>
            <w:bottom w:val="none" w:sz="0" w:space="0" w:color="auto"/>
            <w:right w:val="none" w:sz="0" w:space="0" w:color="auto"/>
          </w:divBdr>
        </w:div>
        <w:div w:id="295255982">
          <w:marLeft w:val="480"/>
          <w:marRight w:val="0"/>
          <w:marTop w:val="0"/>
          <w:marBottom w:val="0"/>
          <w:divBdr>
            <w:top w:val="none" w:sz="0" w:space="0" w:color="auto"/>
            <w:left w:val="none" w:sz="0" w:space="0" w:color="auto"/>
            <w:bottom w:val="none" w:sz="0" w:space="0" w:color="auto"/>
            <w:right w:val="none" w:sz="0" w:space="0" w:color="auto"/>
          </w:divBdr>
        </w:div>
        <w:div w:id="37438868">
          <w:marLeft w:val="480"/>
          <w:marRight w:val="0"/>
          <w:marTop w:val="0"/>
          <w:marBottom w:val="0"/>
          <w:divBdr>
            <w:top w:val="none" w:sz="0" w:space="0" w:color="auto"/>
            <w:left w:val="none" w:sz="0" w:space="0" w:color="auto"/>
            <w:bottom w:val="none" w:sz="0" w:space="0" w:color="auto"/>
            <w:right w:val="none" w:sz="0" w:space="0" w:color="auto"/>
          </w:divBdr>
        </w:div>
        <w:div w:id="1419212473">
          <w:marLeft w:val="480"/>
          <w:marRight w:val="0"/>
          <w:marTop w:val="0"/>
          <w:marBottom w:val="0"/>
          <w:divBdr>
            <w:top w:val="none" w:sz="0" w:space="0" w:color="auto"/>
            <w:left w:val="none" w:sz="0" w:space="0" w:color="auto"/>
            <w:bottom w:val="none" w:sz="0" w:space="0" w:color="auto"/>
            <w:right w:val="none" w:sz="0" w:space="0" w:color="auto"/>
          </w:divBdr>
        </w:div>
        <w:div w:id="919219974">
          <w:marLeft w:val="480"/>
          <w:marRight w:val="0"/>
          <w:marTop w:val="0"/>
          <w:marBottom w:val="0"/>
          <w:divBdr>
            <w:top w:val="none" w:sz="0" w:space="0" w:color="auto"/>
            <w:left w:val="none" w:sz="0" w:space="0" w:color="auto"/>
            <w:bottom w:val="none" w:sz="0" w:space="0" w:color="auto"/>
            <w:right w:val="none" w:sz="0" w:space="0" w:color="auto"/>
          </w:divBdr>
        </w:div>
        <w:div w:id="112402076">
          <w:marLeft w:val="480"/>
          <w:marRight w:val="0"/>
          <w:marTop w:val="0"/>
          <w:marBottom w:val="0"/>
          <w:divBdr>
            <w:top w:val="none" w:sz="0" w:space="0" w:color="auto"/>
            <w:left w:val="none" w:sz="0" w:space="0" w:color="auto"/>
            <w:bottom w:val="none" w:sz="0" w:space="0" w:color="auto"/>
            <w:right w:val="none" w:sz="0" w:space="0" w:color="auto"/>
          </w:divBdr>
        </w:div>
        <w:div w:id="1299533711">
          <w:marLeft w:val="480"/>
          <w:marRight w:val="0"/>
          <w:marTop w:val="0"/>
          <w:marBottom w:val="0"/>
          <w:divBdr>
            <w:top w:val="none" w:sz="0" w:space="0" w:color="auto"/>
            <w:left w:val="none" w:sz="0" w:space="0" w:color="auto"/>
            <w:bottom w:val="none" w:sz="0" w:space="0" w:color="auto"/>
            <w:right w:val="none" w:sz="0" w:space="0" w:color="auto"/>
          </w:divBdr>
        </w:div>
        <w:div w:id="785777847">
          <w:marLeft w:val="480"/>
          <w:marRight w:val="0"/>
          <w:marTop w:val="0"/>
          <w:marBottom w:val="0"/>
          <w:divBdr>
            <w:top w:val="none" w:sz="0" w:space="0" w:color="auto"/>
            <w:left w:val="none" w:sz="0" w:space="0" w:color="auto"/>
            <w:bottom w:val="none" w:sz="0" w:space="0" w:color="auto"/>
            <w:right w:val="none" w:sz="0" w:space="0" w:color="auto"/>
          </w:divBdr>
        </w:div>
        <w:div w:id="1632245069">
          <w:marLeft w:val="480"/>
          <w:marRight w:val="0"/>
          <w:marTop w:val="0"/>
          <w:marBottom w:val="0"/>
          <w:divBdr>
            <w:top w:val="none" w:sz="0" w:space="0" w:color="auto"/>
            <w:left w:val="none" w:sz="0" w:space="0" w:color="auto"/>
            <w:bottom w:val="none" w:sz="0" w:space="0" w:color="auto"/>
            <w:right w:val="none" w:sz="0" w:space="0" w:color="auto"/>
          </w:divBdr>
        </w:div>
        <w:div w:id="851845387">
          <w:marLeft w:val="480"/>
          <w:marRight w:val="0"/>
          <w:marTop w:val="0"/>
          <w:marBottom w:val="0"/>
          <w:divBdr>
            <w:top w:val="none" w:sz="0" w:space="0" w:color="auto"/>
            <w:left w:val="none" w:sz="0" w:space="0" w:color="auto"/>
            <w:bottom w:val="none" w:sz="0" w:space="0" w:color="auto"/>
            <w:right w:val="none" w:sz="0" w:space="0" w:color="auto"/>
          </w:divBdr>
        </w:div>
        <w:div w:id="577903628">
          <w:marLeft w:val="480"/>
          <w:marRight w:val="0"/>
          <w:marTop w:val="0"/>
          <w:marBottom w:val="0"/>
          <w:divBdr>
            <w:top w:val="none" w:sz="0" w:space="0" w:color="auto"/>
            <w:left w:val="none" w:sz="0" w:space="0" w:color="auto"/>
            <w:bottom w:val="none" w:sz="0" w:space="0" w:color="auto"/>
            <w:right w:val="none" w:sz="0" w:space="0" w:color="auto"/>
          </w:divBdr>
        </w:div>
        <w:div w:id="55206201">
          <w:marLeft w:val="480"/>
          <w:marRight w:val="0"/>
          <w:marTop w:val="0"/>
          <w:marBottom w:val="0"/>
          <w:divBdr>
            <w:top w:val="none" w:sz="0" w:space="0" w:color="auto"/>
            <w:left w:val="none" w:sz="0" w:space="0" w:color="auto"/>
            <w:bottom w:val="none" w:sz="0" w:space="0" w:color="auto"/>
            <w:right w:val="none" w:sz="0" w:space="0" w:color="auto"/>
          </w:divBdr>
        </w:div>
        <w:div w:id="1867717117">
          <w:marLeft w:val="480"/>
          <w:marRight w:val="0"/>
          <w:marTop w:val="0"/>
          <w:marBottom w:val="0"/>
          <w:divBdr>
            <w:top w:val="none" w:sz="0" w:space="0" w:color="auto"/>
            <w:left w:val="none" w:sz="0" w:space="0" w:color="auto"/>
            <w:bottom w:val="none" w:sz="0" w:space="0" w:color="auto"/>
            <w:right w:val="none" w:sz="0" w:space="0" w:color="auto"/>
          </w:divBdr>
        </w:div>
        <w:div w:id="346101587">
          <w:marLeft w:val="480"/>
          <w:marRight w:val="0"/>
          <w:marTop w:val="0"/>
          <w:marBottom w:val="0"/>
          <w:divBdr>
            <w:top w:val="none" w:sz="0" w:space="0" w:color="auto"/>
            <w:left w:val="none" w:sz="0" w:space="0" w:color="auto"/>
            <w:bottom w:val="none" w:sz="0" w:space="0" w:color="auto"/>
            <w:right w:val="none" w:sz="0" w:space="0" w:color="auto"/>
          </w:divBdr>
        </w:div>
        <w:div w:id="1409813080">
          <w:marLeft w:val="480"/>
          <w:marRight w:val="0"/>
          <w:marTop w:val="0"/>
          <w:marBottom w:val="0"/>
          <w:divBdr>
            <w:top w:val="none" w:sz="0" w:space="0" w:color="auto"/>
            <w:left w:val="none" w:sz="0" w:space="0" w:color="auto"/>
            <w:bottom w:val="none" w:sz="0" w:space="0" w:color="auto"/>
            <w:right w:val="none" w:sz="0" w:space="0" w:color="auto"/>
          </w:divBdr>
        </w:div>
        <w:div w:id="1286035618">
          <w:marLeft w:val="480"/>
          <w:marRight w:val="0"/>
          <w:marTop w:val="0"/>
          <w:marBottom w:val="0"/>
          <w:divBdr>
            <w:top w:val="none" w:sz="0" w:space="0" w:color="auto"/>
            <w:left w:val="none" w:sz="0" w:space="0" w:color="auto"/>
            <w:bottom w:val="none" w:sz="0" w:space="0" w:color="auto"/>
            <w:right w:val="none" w:sz="0" w:space="0" w:color="auto"/>
          </w:divBdr>
        </w:div>
        <w:div w:id="1829445095">
          <w:marLeft w:val="480"/>
          <w:marRight w:val="0"/>
          <w:marTop w:val="0"/>
          <w:marBottom w:val="0"/>
          <w:divBdr>
            <w:top w:val="none" w:sz="0" w:space="0" w:color="auto"/>
            <w:left w:val="none" w:sz="0" w:space="0" w:color="auto"/>
            <w:bottom w:val="none" w:sz="0" w:space="0" w:color="auto"/>
            <w:right w:val="none" w:sz="0" w:space="0" w:color="auto"/>
          </w:divBdr>
        </w:div>
        <w:div w:id="741802787">
          <w:marLeft w:val="480"/>
          <w:marRight w:val="0"/>
          <w:marTop w:val="0"/>
          <w:marBottom w:val="0"/>
          <w:divBdr>
            <w:top w:val="none" w:sz="0" w:space="0" w:color="auto"/>
            <w:left w:val="none" w:sz="0" w:space="0" w:color="auto"/>
            <w:bottom w:val="none" w:sz="0" w:space="0" w:color="auto"/>
            <w:right w:val="none" w:sz="0" w:space="0" w:color="auto"/>
          </w:divBdr>
        </w:div>
        <w:div w:id="1638604369">
          <w:marLeft w:val="480"/>
          <w:marRight w:val="0"/>
          <w:marTop w:val="0"/>
          <w:marBottom w:val="0"/>
          <w:divBdr>
            <w:top w:val="none" w:sz="0" w:space="0" w:color="auto"/>
            <w:left w:val="none" w:sz="0" w:space="0" w:color="auto"/>
            <w:bottom w:val="none" w:sz="0" w:space="0" w:color="auto"/>
            <w:right w:val="none" w:sz="0" w:space="0" w:color="auto"/>
          </w:divBdr>
        </w:div>
        <w:div w:id="366563304">
          <w:marLeft w:val="480"/>
          <w:marRight w:val="0"/>
          <w:marTop w:val="0"/>
          <w:marBottom w:val="0"/>
          <w:divBdr>
            <w:top w:val="none" w:sz="0" w:space="0" w:color="auto"/>
            <w:left w:val="none" w:sz="0" w:space="0" w:color="auto"/>
            <w:bottom w:val="none" w:sz="0" w:space="0" w:color="auto"/>
            <w:right w:val="none" w:sz="0" w:space="0" w:color="auto"/>
          </w:divBdr>
        </w:div>
        <w:div w:id="252475993">
          <w:marLeft w:val="480"/>
          <w:marRight w:val="0"/>
          <w:marTop w:val="0"/>
          <w:marBottom w:val="0"/>
          <w:divBdr>
            <w:top w:val="none" w:sz="0" w:space="0" w:color="auto"/>
            <w:left w:val="none" w:sz="0" w:space="0" w:color="auto"/>
            <w:bottom w:val="none" w:sz="0" w:space="0" w:color="auto"/>
            <w:right w:val="none" w:sz="0" w:space="0" w:color="auto"/>
          </w:divBdr>
        </w:div>
        <w:div w:id="1524972952">
          <w:marLeft w:val="480"/>
          <w:marRight w:val="0"/>
          <w:marTop w:val="0"/>
          <w:marBottom w:val="0"/>
          <w:divBdr>
            <w:top w:val="none" w:sz="0" w:space="0" w:color="auto"/>
            <w:left w:val="none" w:sz="0" w:space="0" w:color="auto"/>
            <w:bottom w:val="none" w:sz="0" w:space="0" w:color="auto"/>
            <w:right w:val="none" w:sz="0" w:space="0" w:color="auto"/>
          </w:divBdr>
        </w:div>
        <w:div w:id="229073186">
          <w:marLeft w:val="480"/>
          <w:marRight w:val="0"/>
          <w:marTop w:val="0"/>
          <w:marBottom w:val="0"/>
          <w:divBdr>
            <w:top w:val="none" w:sz="0" w:space="0" w:color="auto"/>
            <w:left w:val="none" w:sz="0" w:space="0" w:color="auto"/>
            <w:bottom w:val="none" w:sz="0" w:space="0" w:color="auto"/>
            <w:right w:val="none" w:sz="0" w:space="0" w:color="auto"/>
          </w:divBdr>
        </w:div>
        <w:div w:id="119348126">
          <w:marLeft w:val="480"/>
          <w:marRight w:val="0"/>
          <w:marTop w:val="0"/>
          <w:marBottom w:val="0"/>
          <w:divBdr>
            <w:top w:val="none" w:sz="0" w:space="0" w:color="auto"/>
            <w:left w:val="none" w:sz="0" w:space="0" w:color="auto"/>
            <w:bottom w:val="none" w:sz="0" w:space="0" w:color="auto"/>
            <w:right w:val="none" w:sz="0" w:space="0" w:color="auto"/>
          </w:divBdr>
        </w:div>
        <w:div w:id="2054960303">
          <w:marLeft w:val="480"/>
          <w:marRight w:val="0"/>
          <w:marTop w:val="0"/>
          <w:marBottom w:val="0"/>
          <w:divBdr>
            <w:top w:val="none" w:sz="0" w:space="0" w:color="auto"/>
            <w:left w:val="none" w:sz="0" w:space="0" w:color="auto"/>
            <w:bottom w:val="none" w:sz="0" w:space="0" w:color="auto"/>
            <w:right w:val="none" w:sz="0" w:space="0" w:color="auto"/>
          </w:divBdr>
        </w:div>
        <w:div w:id="1089740657">
          <w:marLeft w:val="480"/>
          <w:marRight w:val="0"/>
          <w:marTop w:val="0"/>
          <w:marBottom w:val="0"/>
          <w:divBdr>
            <w:top w:val="none" w:sz="0" w:space="0" w:color="auto"/>
            <w:left w:val="none" w:sz="0" w:space="0" w:color="auto"/>
            <w:bottom w:val="none" w:sz="0" w:space="0" w:color="auto"/>
            <w:right w:val="none" w:sz="0" w:space="0" w:color="auto"/>
          </w:divBdr>
        </w:div>
        <w:div w:id="1108546621">
          <w:marLeft w:val="480"/>
          <w:marRight w:val="0"/>
          <w:marTop w:val="0"/>
          <w:marBottom w:val="0"/>
          <w:divBdr>
            <w:top w:val="none" w:sz="0" w:space="0" w:color="auto"/>
            <w:left w:val="none" w:sz="0" w:space="0" w:color="auto"/>
            <w:bottom w:val="none" w:sz="0" w:space="0" w:color="auto"/>
            <w:right w:val="none" w:sz="0" w:space="0" w:color="auto"/>
          </w:divBdr>
        </w:div>
        <w:div w:id="1799185573">
          <w:marLeft w:val="480"/>
          <w:marRight w:val="0"/>
          <w:marTop w:val="0"/>
          <w:marBottom w:val="0"/>
          <w:divBdr>
            <w:top w:val="none" w:sz="0" w:space="0" w:color="auto"/>
            <w:left w:val="none" w:sz="0" w:space="0" w:color="auto"/>
            <w:bottom w:val="none" w:sz="0" w:space="0" w:color="auto"/>
            <w:right w:val="none" w:sz="0" w:space="0" w:color="auto"/>
          </w:divBdr>
        </w:div>
        <w:div w:id="1091321174">
          <w:marLeft w:val="480"/>
          <w:marRight w:val="0"/>
          <w:marTop w:val="0"/>
          <w:marBottom w:val="0"/>
          <w:divBdr>
            <w:top w:val="none" w:sz="0" w:space="0" w:color="auto"/>
            <w:left w:val="none" w:sz="0" w:space="0" w:color="auto"/>
            <w:bottom w:val="none" w:sz="0" w:space="0" w:color="auto"/>
            <w:right w:val="none" w:sz="0" w:space="0" w:color="auto"/>
          </w:divBdr>
        </w:div>
        <w:div w:id="577178600">
          <w:marLeft w:val="480"/>
          <w:marRight w:val="0"/>
          <w:marTop w:val="0"/>
          <w:marBottom w:val="0"/>
          <w:divBdr>
            <w:top w:val="none" w:sz="0" w:space="0" w:color="auto"/>
            <w:left w:val="none" w:sz="0" w:space="0" w:color="auto"/>
            <w:bottom w:val="none" w:sz="0" w:space="0" w:color="auto"/>
            <w:right w:val="none" w:sz="0" w:space="0" w:color="auto"/>
          </w:divBdr>
        </w:div>
        <w:div w:id="1604915032">
          <w:marLeft w:val="480"/>
          <w:marRight w:val="0"/>
          <w:marTop w:val="0"/>
          <w:marBottom w:val="0"/>
          <w:divBdr>
            <w:top w:val="none" w:sz="0" w:space="0" w:color="auto"/>
            <w:left w:val="none" w:sz="0" w:space="0" w:color="auto"/>
            <w:bottom w:val="none" w:sz="0" w:space="0" w:color="auto"/>
            <w:right w:val="none" w:sz="0" w:space="0" w:color="auto"/>
          </w:divBdr>
        </w:div>
        <w:div w:id="673261178">
          <w:marLeft w:val="480"/>
          <w:marRight w:val="0"/>
          <w:marTop w:val="0"/>
          <w:marBottom w:val="0"/>
          <w:divBdr>
            <w:top w:val="none" w:sz="0" w:space="0" w:color="auto"/>
            <w:left w:val="none" w:sz="0" w:space="0" w:color="auto"/>
            <w:bottom w:val="none" w:sz="0" w:space="0" w:color="auto"/>
            <w:right w:val="none" w:sz="0" w:space="0" w:color="auto"/>
          </w:divBdr>
        </w:div>
        <w:div w:id="864368786">
          <w:marLeft w:val="480"/>
          <w:marRight w:val="0"/>
          <w:marTop w:val="0"/>
          <w:marBottom w:val="0"/>
          <w:divBdr>
            <w:top w:val="none" w:sz="0" w:space="0" w:color="auto"/>
            <w:left w:val="none" w:sz="0" w:space="0" w:color="auto"/>
            <w:bottom w:val="none" w:sz="0" w:space="0" w:color="auto"/>
            <w:right w:val="none" w:sz="0" w:space="0" w:color="auto"/>
          </w:divBdr>
        </w:div>
        <w:div w:id="1415081226">
          <w:marLeft w:val="480"/>
          <w:marRight w:val="0"/>
          <w:marTop w:val="0"/>
          <w:marBottom w:val="0"/>
          <w:divBdr>
            <w:top w:val="none" w:sz="0" w:space="0" w:color="auto"/>
            <w:left w:val="none" w:sz="0" w:space="0" w:color="auto"/>
            <w:bottom w:val="none" w:sz="0" w:space="0" w:color="auto"/>
            <w:right w:val="none" w:sz="0" w:space="0" w:color="auto"/>
          </w:divBdr>
        </w:div>
        <w:div w:id="1074662746">
          <w:marLeft w:val="480"/>
          <w:marRight w:val="0"/>
          <w:marTop w:val="0"/>
          <w:marBottom w:val="0"/>
          <w:divBdr>
            <w:top w:val="none" w:sz="0" w:space="0" w:color="auto"/>
            <w:left w:val="none" w:sz="0" w:space="0" w:color="auto"/>
            <w:bottom w:val="none" w:sz="0" w:space="0" w:color="auto"/>
            <w:right w:val="none" w:sz="0" w:space="0" w:color="auto"/>
          </w:divBdr>
        </w:div>
        <w:div w:id="873005747">
          <w:marLeft w:val="480"/>
          <w:marRight w:val="0"/>
          <w:marTop w:val="0"/>
          <w:marBottom w:val="0"/>
          <w:divBdr>
            <w:top w:val="none" w:sz="0" w:space="0" w:color="auto"/>
            <w:left w:val="none" w:sz="0" w:space="0" w:color="auto"/>
            <w:bottom w:val="none" w:sz="0" w:space="0" w:color="auto"/>
            <w:right w:val="none" w:sz="0" w:space="0" w:color="auto"/>
          </w:divBdr>
        </w:div>
        <w:div w:id="605964668">
          <w:marLeft w:val="480"/>
          <w:marRight w:val="0"/>
          <w:marTop w:val="0"/>
          <w:marBottom w:val="0"/>
          <w:divBdr>
            <w:top w:val="none" w:sz="0" w:space="0" w:color="auto"/>
            <w:left w:val="none" w:sz="0" w:space="0" w:color="auto"/>
            <w:bottom w:val="none" w:sz="0" w:space="0" w:color="auto"/>
            <w:right w:val="none" w:sz="0" w:space="0" w:color="auto"/>
          </w:divBdr>
        </w:div>
        <w:div w:id="1153528592">
          <w:marLeft w:val="480"/>
          <w:marRight w:val="0"/>
          <w:marTop w:val="0"/>
          <w:marBottom w:val="0"/>
          <w:divBdr>
            <w:top w:val="none" w:sz="0" w:space="0" w:color="auto"/>
            <w:left w:val="none" w:sz="0" w:space="0" w:color="auto"/>
            <w:bottom w:val="none" w:sz="0" w:space="0" w:color="auto"/>
            <w:right w:val="none" w:sz="0" w:space="0" w:color="auto"/>
          </w:divBdr>
        </w:div>
        <w:div w:id="1565144488">
          <w:marLeft w:val="480"/>
          <w:marRight w:val="0"/>
          <w:marTop w:val="0"/>
          <w:marBottom w:val="0"/>
          <w:divBdr>
            <w:top w:val="none" w:sz="0" w:space="0" w:color="auto"/>
            <w:left w:val="none" w:sz="0" w:space="0" w:color="auto"/>
            <w:bottom w:val="none" w:sz="0" w:space="0" w:color="auto"/>
            <w:right w:val="none" w:sz="0" w:space="0" w:color="auto"/>
          </w:divBdr>
        </w:div>
        <w:div w:id="79566901">
          <w:marLeft w:val="480"/>
          <w:marRight w:val="0"/>
          <w:marTop w:val="0"/>
          <w:marBottom w:val="0"/>
          <w:divBdr>
            <w:top w:val="none" w:sz="0" w:space="0" w:color="auto"/>
            <w:left w:val="none" w:sz="0" w:space="0" w:color="auto"/>
            <w:bottom w:val="none" w:sz="0" w:space="0" w:color="auto"/>
            <w:right w:val="none" w:sz="0" w:space="0" w:color="auto"/>
          </w:divBdr>
        </w:div>
        <w:div w:id="883910360">
          <w:marLeft w:val="480"/>
          <w:marRight w:val="0"/>
          <w:marTop w:val="0"/>
          <w:marBottom w:val="0"/>
          <w:divBdr>
            <w:top w:val="none" w:sz="0" w:space="0" w:color="auto"/>
            <w:left w:val="none" w:sz="0" w:space="0" w:color="auto"/>
            <w:bottom w:val="none" w:sz="0" w:space="0" w:color="auto"/>
            <w:right w:val="none" w:sz="0" w:space="0" w:color="auto"/>
          </w:divBdr>
        </w:div>
        <w:div w:id="553272500">
          <w:marLeft w:val="480"/>
          <w:marRight w:val="0"/>
          <w:marTop w:val="0"/>
          <w:marBottom w:val="0"/>
          <w:divBdr>
            <w:top w:val="none" w:sz="0" w:space="0" w:color="auto"/>
            <w:left w:val="none" w:sz="0" w:space="0" w:color="auto"/>
            <w:bottom w:val="none" w:sz="0" w:space="0" w:color="auto"/>
            <w:right w:val="none" w:sz="0" w:space="0" w:color="auto"/>
          </w:divBdr>
        </w:div>
        <w:div w:id="1266231848">
          <w:marLeft w:val="480"/>
          <w:marRight w:val="0"/>
          <w:marTop w:val="0"/>
          <w:marBottom w:val="0"/>
          <w:divBdr>
            <w:top w:val="none" w:sz="0" w:space="0" w:color="auto"/>
            <w:left w:val="none" w:sz="0" w:space="0" w:color="auto"/>
            <w:bottom w:val="none" w:sz="0" w:space="0" w:color="auto"/>
            <w:right w:val="none" w:sz="0" w:space="0" w:color="auto"/>
          </w:divBdr>
        </w:div>
        <w:div w:id="1239943852">
          <w:marLeft w:val="480"/>
          <w:marRight w:val="0"/>
          <w:marTop w:val="0"/>
          <w:marBottom w:val="0"/>
          <w:divBdr>
            <w:top w:val="none" w:sz="0" w:space="0" w:color="auto"/>
            <w:left w:val="none" w:sz="0" w:space="0" w:color="auto"/>
            <w:bottom w:val="none" w:sz="0" w:space="0" w:color="auto"/>
            <w:right w:val="none" w:sz="0" w:space="0" w:color="auto"/>
          </w:divBdr>
        </w:div>
        <w:div w:id="1654413040">
          <w:marLeft w:val="480"/>
          <w:marRight w:val="0"/>
          <w:marTop w:val="0"/>
          <w:marBottom w:val="0"/>
          <w:divBdr>
            <w:top w:val="none" w:sz="0" w:space="0" w:color="auto"/>
            <w:left w:val="none" w:sz="0" w:space="0" w:color="auto"/>
            <w:bottom w:val="none" w:sz="0" w:space="0" w:color="auto"/>
            <w:right w:val="none" w:sz="0" w:space="0" w:color="auto"/>
          </w:divBdr>
        </w:div>
        <w:div w:id="1325742841">
          <w:marLeft w:val="480"/>
          <w:marRight w:val="0"/>
          <w:marTop w:val="0"/>
          <w:marBottom w:val="0"/>
          <w:divBdr>
            <w:top w:val="none" w:sz="0" w:space="0" w:color="auto"/>
            <w:left w:val="none" w:sz="0" w:space="0" w:color="auto"/>
            <w:bottom w:val="none" w:sz="0" w:space="0" w:color="auto"/>
            <w:right w:val="none" w:sz="0" w:space="0" w:color="auto"/>
          </w:divBdr>
        </w:div>
        <w:div w:id="1924802790">
          <w:marLeft w:val="480"/>
          <w:marRight w:val="0"/>
          <w:marTop w:val="0"/>
          <w:marBottom w:val="0"/>
          <w:divBdr>
            <w:top w:val="none" w:sz="0" w:space="0" w:color="auto"/>
            <w:left w:val="none" w:sz="0" w:space="0" w:color="auto"/>
            <w:bottom w:val="none" w:sz="0" w:space="0" w:color="auto"/>
            <w:right w:val="none" w:sz="0" w:space="0" w:color="auto"/>
          </w:divBdr>
        </w:div>
      </w:divsChild>
    </w:div>
    <w:div w:id="231821142">
      <w:bodyDiv w:val="1"/>
      <w:marLeft w:val="0"/>
      <w:marRight w:val="0"/>
      <w:marTop w:val="0"/>
      <w:marBottom w:val="0"/>
      <w:divBdr>
        <w:top w:val="none" w:sz="0" w:space="0" w:color="auto"/>
        <w:left w:val="none" w:sz="0" w:space="0" w:color="auto"/>
        <w:bottom w:val="none" w:sz="0" w:space="0" w:color="auto"/>
        <w:right w:val="none" w:sz="0" w:space="0" w:color="auto"/>
      </w:divBdr>
    </w:div>
    <w:div w:id="232811942">
      <w:bodyDiv w:val="1"/>
      <w:marLeft w:val="0"/>
      <w:marRight w:val="0"/>
      <w:marTop w:val="0"/>
      <w:marBottom w:val="0"/>
      <w:divBdr>
        <w:top w:val="none" w:sz="0" w:space="0" w:color="auto"/>
        <w:left w:val="none" w:sz="0" w:space="0" w:color="auto"/>
        <w:bottom w:val="none" w:sz="0" w:space="0" w:color="auto"/>
        <w:right w:val="none" w:sz="0" w:space="0" w:color="auto"/>
      </w:divBdr>
      <w:divsChild>
        <w:div w:id="564075525">
          <w:marLeft w:val="480"/>
          <w:marRight w:val="0"/>
          <w:marTop w:val="0"/>
          <w:marBottom w:val="0"/>
          <w:divBdr>
            <w:top w:val="none" w:sz="0" w:space="0" w:color="auto"/>
            <w:left w:val="none" w:sz="0" w:space="0" w:color="auto"/>
            <w:bottom w:val="none" w:sz="0" w:space="0" w:color="auto"/>
            <w:right w:val="none" w:sz="0" w:space="0" w:color="auto"/>
          </w:divBdr>
        </w:div>
        <w:div w:id="1807048670">
          <w:marLeft w:val="480"/>
          <w:marRight w:val="0"/>
          <w:marTop w:val="0"/>
          <w:marBottom w:val="0"/>
          <w:divBdr>
            <w:top w:val="none" w:sz="0" w:space="0" w:color="auto"/>
            <w:left w:val="none" w:sz="0" w:space="0" w:color="auto"/>
            <w:bottom w:val="none" w:sz="0" w:space="0" w:color="auto"/>
            <w:right w:val="none" w:sz="0" w:space="0" w:color="auto"/>
          </w:divBdr>
        </w:div>
        <w:div w:id="1933277553">
          <w:marLeft w:val="480"/>
          <w:marRight w:val="0"/>
          <w:marTop w:val="0"/>
          <w:marBottom w:val="0"/>
          <w:divBdr>
            <w:top w:val="none" w:sz="0" w:space="0" w:color="auto"/>
            <w:left w:val="none" w:sz="0" w:space="0" w:color="auto"/>
            <w:bottom w:val="none" w:sz="0" w:space="0" w:color="auto"/>
            <w:right w:val="none" w:sz="0" w:space="0" w:color="auto"/>
          </w:divBdr>
        </w:div>
        <w:div w:id="32073747">
          <w:marLeft w:val="480"/>
          <w:marRight w:val="0"/>
          <w:marTop w:val="0"/>
          <w:marBottom w:val="0"/>
          <w:divBdr>
            <w:top w:val="none" w:sz="0" w:space="0" w:color="auto"/>
            <w:left w:val="none" w:sz="0" w:space="0" w:color="auto"/>
            <w:bottom w:val="none" w:sz="0" w:space="0" w:color="auto"/>
            <w:right w:val="none" w:sz="0" w:space="0" w:color="auto"/>
          </w:divBdr>
        </w:div>
        <w:div w:id="928929613">
          <w:marLeft w:val="480"/>
          <w:marRight w:val="0"/>
          <w:marTop w:val="0"/>
          <w:marBottom w:val="0"/>
          <w:divBdr>
            <w:top w:val="none" w:sz="0" w:space="0" w:color="auto"/>
            <w:left w:val="none" w:sz="0" w:space="0" w:color="auto"/>
            <w:bottom w:val="none" w:sz="0" w:space="0" w:color="auto"/>
            <w:right w:val="none" w:sz="0" w:space="0" w:color="auto"/>
          </w:divBdr>
        </w:div>
        <w:div w:id="885604122">
          <w:marLeft w:val="480"/>
          <w:marRight w:val="0"/>
          <w:marTop w:val="0"/>
          <w:marBottom w:val="0"/>
          <w:divBdr>
            <w:top w:val="none" w:sz="0" w:space="0" w:color="auto"/>
            <w:left w:val="none" w:sz="0" w:space="0" w:color="auto"/>
            <w:bottom w:val="none" w:sz="0" w:space="0" w:color="auto"/>
            <w:right w:val="none" w:sz="0" w:space="0" w:color="auto"/>
          </w:divBdr>
        </w:div>
        <w:div w:id="1872106934">
          <w:marLeft w:val="480"/>
          <w:marRight w:val="0"/>
          <w:marTop w:val="0"/>
          <w:marBottom w:val="0"/>
          <w:divBdr>
            <w:top w:val="none" w:sz="0" w:space="0" w:color="auto"/>
            <w:left w:val="none" w:sz="0" w:space="0" w:color="auto"/>
            <w:bottom w:val="none" w:sz="0" w:space="0" w:color="auto"/>
            <w:right w:val="none" w:sz="0" w:space="0" w:color="auto"/>
          </w:divBdr>
        </w:div>
        <w:div w:id="2103522405">
          <w:marLeft w:val="480"/>
          <w:marRight w:val="0"/>
          <w:marTop w:val="0"/>
          <w:marBottom w:val="0"/>
          <w:divBdr>
            <w:top w:val="none" w:sz="0" w:space="0" w:color="auto"/>
            <w:left w:val="none" w:sz="0" w:space="0" w:color="auto"/>
            <w:bottom w:val="none" w:sz="0" w:space="0" w:color="auto"/>
            <w:right w:val="none" w:sz="0" w:space="0" w:color="auto"/>
          </w:divBdr>
        </w:div>
        <w:div w:id="517038978">
          <w:marLeft w:val="480"/>
          <w:marRight w:val="0"/>
          <w:marTop w:val="0"/>
          <w:marBottom w:val="0"/>
          <w:divBdr>
            <w:top w:val="none" w:sz="0" w:space="0" w:color="auto"/>
            <w:left w:val="none" w:sz="0" w:space="0" w:color="auto"/>
            <w:bottom w:val="none" w:sz="0" w:space="0" w:color="auto"/>
            <w:right w:val="none" w:sz="0" w:space="0" w:color="auto"/>
          </w:divBdr>
        </w:div>
        <w:div w:id="312569639">
          <w:marLeft w:val="480"/>
          <w:marRight w:val="0"/>
          <w:marTop w:val="0"/>
          <w:marBottom w:val="0"/>
          <w:divBdr>
            <w:top w:val="none" w:sz="0" w:space="0" w:color="auto"/>
            <w:left w:val="none" w:sz="0" w:space="0" w:color="auto"/>
            <w:bottom w:val="none" w:sz="0" w:space="0" w:color="auto"/>
            <w:right w:val="none" w:sz="0" w:space="0" w:color="auto"/>
          </w:divBdr>
        </w:div>
        <w:div w:id="1420710220">
          <w:marLeft w:val="480"/>
          <w:marRight w:val="0"/>
          <w:marTop w:val="0"/>
          <w:marBottom w:val="0"/>
          <w:divBdr>
            <w:top w:val="none" w:sz="0" w:space="0" w:color="auto"/>
            <w:left w:val="none" w:sz="0" w:space="0" w:color="auto"/>
            <w:bottom w:val="none" w:sz="0" w:space="0" w:color="auto"/>
            <w:right w:val="none" w:sz="0" w:space="0" w:color="auto"/>
          </w:divBdr>
        </w:div>
        <w:div w:id="33426232">
          <w:marLeft w:val="480"/>
          <w:marRight w:val="0"/>
          <w:marTop w:val="0"/>
          <w:marBottom w:val="0"/>
          <w:divBdr>
            <w:top w:val="none" w:sz="0" w:space="0" w:color="auto"/>
            <w:left w:val="none" w:sz="0" w:space="0" w:color="auto"/>
            <w:bottom w:val="none" w:sz="0" w:space="0" w:color="auto"/>
            <w:right w:val="none" w:sz="0" w:space="0" w:color="auto"/>
          </w:divBdr>
        </w:div>
        <w:div w:id="1536430100">
          <w:marLeft w:val="480"/>
          <w:marRight w:val="0"/>
          <w:marTop w:val="0"/>
          <w:marBottom w:val="0"/>
          <w:divBdr>
            <w:top w:val="none" w:sz="0" w:space="0" w:color="auto"/>
            <w:left w:val="none" w:sz="0" w:space="0" w:color="auto"/>
            <w:bottom w:val="none" w:sz="0" w:space="0" w:color="auto"/>
            <w:right w:val="none" w:sz="0" w:space="0" w:color="auto"/>
          </w:divBdr>
        </w:div>
        <w:div w:id="1682395579">
          <w:marLeft w:val="480"/>
          <w:marRight w:val="0"/>
          <w:marTop w:val="0"/>
          <w:marBottom w:val="0"/>
          <w:divBdr>
            <w:top w:val="none" w:sz="0" w:space="0" w:color="auto"/>
            <w:left w:val="none" w:sz="0" w:space="0" w:color="auto"/>
            <w:bottom w:val="none" w:sz="0" w:space="0" w:color="auto"/>
            <w:right w:val="none" w:sz="0" w:space="0" w:color="auto"/>
          </w:divBdr>
        </w:div>
        <w:div w:id="506333852">
          <w:marLeft w:val="480"/>
          <w:marRight w:val="0"/>
          <w:marTop w:val="0"/>
          <w:marBottom w:val="0"/>
          <w:divBdr>
            <w:top w:val="none" w:sz="0" w:space="0" w:color="auto"/>
            <w:left w:val="none" w:sz="0" w:space="0" w:color="auto"/>
            <w:bottom w:val="none" w:sz="0" w:space="0" w:color="auto"/>
            <w:right w:val="none" w:sz="0" w:space="0" w:color="auto"/>
          </w:divBdr>
        </w:div>
        <w:div w:id="484785438">
          <w:marLeft w:val="480"/>
          <w:marRight w:val="0"/>
          <w:marTop w:val="0"/>
          <w:marBottom w:val="0"/>
          <w:divBdr>
            <w:top w:val="none" w:sz="0" w:space="0" w:color="auto"/>
            <w:left w:val="none" w:sz="0" w:space="0" w:color="auto"/>
            <w:bottom w:val="none" w:sz="0" w:space="0" w:color="auto"/>
            <w:right w:val="none" w:sz="0" w:space="0" w:color="auto"/>
          </w:divBdr>
        </w:div>
        <w:div w:id="875317055">
          <w:marLeft w:val="480"/>
          <w:marRight w:val="0"/>
          <w:marTop w:val="0"/>
          <w:marBottom w:val="0"/>
          <w:divBdr>
            <w:top w:val="none" w:sz="0" w:space="0" w:color="auto"/>
            <w:left w:val="none" w:sz="0" w:space="0" w:color="auto"/>
            <w:bottom w:val="none" w:sz="0" w:space="0" w:color="auto"/>
            <w:right w:val="none" w:sz="0" w:space="0" w:color="auto"/>
          </w:divBdr>
        </w:div>
        <w:div w:id="1705708654">
          <w:marLeft w:val="480"/>
          <w:marRight w:val="0"/>
          <w:marTop w:val="0"/>
          <w:marBottom w:val="0"/>
          <w:divBdr>
            <w:top w:val="none" w:sz="0" w:space="0" w:color="auto"/>
            <w:left w:val="none" w:sz="0" w:space="0" w:color="auto"/>
            <w:bottom w:val="none" w:sz="0" w:space="0" w:color="auto"/>
            <w:right w:val="none" w:sz="0" w:space="0" w:color="auto"/>
          </w:divBdr>
        </w:div>
        <w:div w:id="1725644372">
          <w:marLeft w:val="480"/>
          <w:marRight w:val="0"/>
          <w:marTop w:val="0"/>
          <w:marBottom w:val="0"/>
          <w:divBdr>
            <w:top w:val="none" w:sz="0" w:space="0" w:color="auto"/>
            <w:left w:val="none" w:sz="0" w:space="0" w:color="auto"/>
            <w:bottom w:val="none" w:sz="0" w:space="0" w:color="auto"/>
            <w:right w:val="none" w:sz="0" w:space="0" w:color="auto"/>
          </w:divBdr>
        </w:div>
        <w:div w:id="844437928">
          <w:marLeft w:val="480"/>
          <w:marRight w:val="0"/>
          <w:marTop w:val="0"/>
          <w:marBottom w:val="0"/>
          <w:divBdr>
            <w:top w:val="none" w:sz="0" w:space="0" w:color="auto"/>
            <w:left w:val="none" w:sz="0" w:space="0" w:color="auto"/>
            <w:bottom w:val="none" w:sz="0" w:space="0" w:color="auto"/>
            <w:right w:val="none" w:sz="0" w:space="0" w:color="auto"/>
          </w:divBdr>
        </w:div>
        <w:div w:id="1644695805">
          <w:marLeft w:val="480"/>
          <w:marRight w:val="0"/>
          <w:marTop w:val="0"/>
          <w:marBottom w:val="0"/>
          <w:divBdr>
            <w:top w:val="none" w:sz="0" w:space="0" w:color="auto"/>
            <w:left w:val="none" w:sz="0" w:space="0" w:color="auto"/>
            <w:bottom w:val="none" w:sz="0" w:space="0" w:color="auto"/>
            <w:right w:val="none" w:sz="0" w:space="0" w:color="auto"/>
          </w:divBdr>
        </w:div>
        <w:div w:id="1059089119">
          <w:marLeft w:val="480"/>
          <w:marRight w:val="0"/>
          <w:marTop w:val="0"/>
          <w:marBottom w:val="0"/>
          <w:divBdr>
            <w:top w:val="none" w:sz="0" w:space="0" w:color="auto"/>
            <w:left w:val="none" w:sz="0" w:space="0" w:color="auto"/>
            <w:bottom w:val="none" w:sz="0" w:space="0" w:color="auto"/>
            <w:right w:val="none" w:sz="0" w:space="0" w:color="auto"/>
          </w:divBdr>
        </w:div>
        <w:div w:id="574899320">
          <w:marLeft w:val="480"/>
          <w:marRight w:val="0"/>
          <w:marTop w:val="0"/>
          <w:marBottom w:val="0"/>
          <w:divBdr>
            <w:top w:val="none" w:sz="0" w:space="0" w:color="auto"/>
            <w:left w:val="none" w:sz="0" w:space="0" w:color="auto"/>
            <w:bottom w:val="none" w:sz="0" w:space="0" w:color="auto"/>
            <w:right w:val="none" w:sz="0" w:space="0" w:color="auto"/>
          </w:divBdr>
        </w:div>
        <w:div w:id="1416169514">
          <w:marLeft w:val="480"/>
          <w:marRight w:val="0"/>
          <w:marTop w:val="0"/>
          <w:marBottom w:val="0"/>
          <w:divBdr>
            <w:top w:val="none" w:sz="0" w:space="0" w:color="auto"/>
            <w:left w:val="none" w:sz="0" w:space="0" w:color="auto"/>
            <w:bottom w:val="none" w:sz="0" w:space="0" w:color="auto"/>
            <w:right w:val="none" w:sz="0" w:space="0" w:color="auto"/>
          </w:divBdr>
        </w:div>
        <w:div w:id="1137719189">
          <w:marLeft w:val="480"/>
          <w:marRight w:val="0"/>
          <w:marTop w:val="0"/>
          <w:marBottom w:val="0"/>
          <w:divBdr>
            <w:top w:val="none" w:sz="0" w:space="0" w:color="auto"/>
            <w:left w:val="none" w:sz="0" w:space="0" w:color="auto"/>
            <w:bottom w:val="none" w:sz="0" w:space="0" w:color="auto"/>
            <w:right w:val="none" w:sz="0" w:space="0" w:color="auto"/>
          </w:divBdr>
        </w:div>
        <w:div w:id="1825732776">
          <w:marLeft w:val="480"/>
          <w:marRight w:val="0"/>
          <w:marTop w:val="0"/>
          <w:marBottom w:val="0"/>
          <w:divBdr>
            <w:top w:val="none" w:sz="0" w:space="0" w:color="auto"/>
            <w:left w:val="none" w:sz="0" w:space="0" w:color="auto"/>
            <w:bottom w:val="none" w:sz="0" w:space="0" w:color="auto"/>
            <w:right w:val="none" w:sz="0" w:space="0" w:color="auto"/>
          </w:divBdr>
        </w:div>
        <w:div w:id="2002003137">
          <w:marLeft w:val="480"/>
          <w:marRight w:val="0"/>
          <w:marTop w:val="0"/>
          <w:marBottom w:val="0"/>
          <w:divBdr>
            <w:top w:val="none" w:sz="0" w:space="0" w:color="auto"/>
            <w:left w:val="none" w:sz="0" w:space="0" w:color="auto"/>
            <w:bottom w:val="none" w:sz="0" w:space="0" w:color="auto"/>
            <w:right w:val="none" w:sz="0" w:space="0" w:color="auto"/>
          </w:divBdr>
        </w:div>
        <w:div w:id="415249860">
          <w:marLeft w:val="480"/>
          <w:marRight w:val="0"/>
          <w:marTop w:val="0"/>
          <w:marBottom w:val="0"/>
          <w:divBdr>
            <w:top w:val="none" w:sz="0" w:space="0" w:color="auto"/>
            <w:left w:val="none" w:sz="0" w:space="0" w:color="auto"/>
            <w:bottom w:val="none" w:sz="0" w:space="0" w:color="auto"/>
            <w:right w:val="none" w:sz="0" w:space="0" w:color="auto"/>
          </w:divBdr>
        </w:div>
        <w:div w:id="1138762708">
          <w:marLeft w:val="480"/>
          <w:marRight w:val="0"/>
          <w:marTop w:val="0"/>
          <w:marBottom w:val="0"/>
          <w:divBdr>
            <w:top w:val="none" w:sz="0" w:space="0" w:color="auto"/>
            <w:left w:val="none" w:sz="0" w:space="0" w:color="auto"/>
            <w:bottom w:val="none" w:sz="0" w:space="0" w:color="auto"/>
            <w:right w:val="none" w:sz="0" w:space="0" w:color="auto"/>
          </w:divBdr>
        </w:div>
        <w:div w:id="311982101">
          <w:marLeft w:val="480"/>
          <w:marRight w:val="0"/>
          <w:marTop w:val="0"/>
          <w:marBottom w:val="0"/>
          <w:divBdr>
            <w:top w:val="none" w:sz="0" w:space="0" w:color="auto"/>
            <w:left w:val="none" w:sz="0" w:space="0" w:color="auto"/>
            <w:bottom w:val="none" w:sz="0" w:space="0" w:color="auto"/>
            <w:right w:val="none" w:sz="0" w:space="0" w:color="auto"/>
          </w:divBdr>
        </w:div>
        <w:div w:id="1549534887">
          <w:marLeft w:val="480"/>
          <w:marRight w:val="0"/>
          <w:marTop w:val="0"/>
          <w:marBottom w:val="0"/>
          <w:divBdr>
            <w:top w:val="none" w:sz="0" w:space="0" w:color="auto"/>
            <w:left w:val="none" w:sz="0" w:space="0" w:color="auto"/>
            <w:bottom w:val="none" w:sz="0" w:space="0" w:color="auto"/>
            <w:right w:val="none" w:sz="0" w:space="0" w:color="auto"/>
          </w:divBdr>
        </w:div>
        <w:div w:id="1200976076">
          <w:marLeft w:val="480"/>
          <w:marRight w:val="0"/>
          <w:marTop w:val="0"/>
          <w:marBottom w:val="0"/>
          <w:divBdr>
            <w:top w:val="none" w:sz="0" w:space="0" w:color="auto"/>
            <w:left w:val="none" w:sz="0" w:space="0" w:color="auto"/>
            <w:bottom w:val="none" w:sz="0" w:space="0" w:color="auto"/>
            <w:right w:val="none" w:sz="0" w:space="0" w:color="auto"/>
          </w:divBdr>
        </w:div>
        <w:div w:id="1581449955">
          <w:marLeft w:val="480"/>
          <w:marRight w:val="0"/>
          <w:marTop w:val="0"/>
          <w:marBottom w:val="0"/>
          <w:divBdr>
            <w:top w:val="none" w:sz="0" w:space="0" w:color="auto"/>
            <w:left w:val="none" w:sz="0" w:space="0" w:color="auto"/>
            <w:bottom w:val="none" w:sz="0" w:space="0" w:color="auto"/>
            <w:right w:val="none" w:sz="0" w:space="0" w:color="auto"/>
          </w:divBdr>
        </w:div>
        <w:div w:id="1347561250">
          <w:marLeft w:val="480"/>
          <w:marRight w:val="0"/>
          <w:marTop w:val="0"/>
          <w:marBottom w:val="0"/>
          <w:divBdr>
            <w:top w:val="none" w:sz="0" w:space="0" w:color="auto"/>
            <w:left w:val="none" w:sz="0" w:space="0" w:color="auto"/>
            <w:bottom w:val="none" w:sz="0" w:space="0" w:color="auto"/>
            <w:right w:val="none" w:sz="0" w:space="0" w:color="auto"/>
          </w:divBdr>
        </w:div>
        <w:div w:id="1241519916">
          <w:marLeft w:val="480"/>
          <w:marRight w:val="0"/>
          <w:marTop w:val="0"/>
          <w:marBottom w:val="0"/>
          <w:divBdr>
            <w:top w:val="none" w:sz="0" w:space="0" w:color="auto"/>
            <w:left w:val="none" w:sz="0" w:space="0" w:color="auto"/>
            <w:bottom w:val="none" w:sz="0" w:space="0" w:color="auto"/>
            <w:right w:val="none" w:sz="0" w:space="0" w:color="auto"/>
          </w:divBdr>
        </w:div>
        <w:div w:id="113983890">
          <w:marLeft w:val="480"/>
          <w:marRight w:val="0"/>
          <w:marTop w:val="0"/>
          <w:marBottom w:val="0"/>
          <w:divBdr>
            <w:top w:val="none" w:sz="0" w:space="0" w:color="auto"/>
            <w:left w:val="none" w:sz="0" w:space="0" w:color="auto"/>
            <w:bottom w:val="none" w:sz="0" w:space="0" w:color="auto"/>
            <w:right w:val="none" w:sz="0" w:space="0" w:color="auto"/>
          </w:divBdr>
        </w:div>
        <w:div w:id="603346316">
          <w:marLeft w:val="480"/>
          <w:marRight w:val="0"/>
          <w:marTop w:val="0"/>
          <w:marBottom w:val="0"/>
          <w:divBdr>
            <w:top w:val="none" w:sz="0" w:space="0" w:color="auto"/>
            <w:left w:val="none" w:sz="0" w:space="0" w:color="auto"/>
            <w:bottom w:val="none" w:sz="0" w:space="0" w:color="auto"/>
            <w:right w:val="none" w:sz="0" w:space="0" w:color="auto"/>
          </w:divBdr>
        </w:div>
        <w:div w:id="138622054">
          <w:marLeft w:val="480"/>
          <w:marRight w:val="0"/>
          <w:marTop w:val="0"/>
          <w:marBottom w:val="0"/>
          <w:divBdr>
            <w:top w:val="none" w:sz="0" w:space="0" w:color="auto"/>
            <w:left w:val="none" w:sz="0" w:space="0" w:color="auto"/>
            <w:bottom w:val="none" w:sz="0" w:space="0" w:color="auto"/>
            <w:right w:val="none" w:sz="0" w:space="0" w:color="auto"/>
          </w:divBdr>
        </w:div>
        <w:div w:id="1040277623">
          <w:marLeft w:val="480"/>
          <w:marRight w:val="0"/>
          <w:marTop w:val="0"/>
          <w:marBottom w:val="0"/>
          <w:divBdr>
            <w:top w:val="none" w:sz="0" w:space="0" w:color="auto"/>
            <w:left w:val="none" w:sz="0" w:space="0" w:color="auto"/>
            <w:bottom w:val="none" w:sz="0" w:space="0" w:color="auto"/>
            <w:right w:val="none" w:sz="0" w:space="0" w:color="auto"/>
          </w:divBdr>
        </w:div>
        <w:div w:id="1610505533">
          <w:marLeft w:val="480"/>
          <w:marRight w:val="0"/>
          <w:marTop w:val="0"/>
          <w:marBottom w:val="0"/>
          <w:divBdr>
            <w:top w:val="none" w:sz="0" w:space="0" w:color="auto"/>
            <w:left w:val="none" w:sz="0" w:space="0" w:color="auto"/>
            <w:bottom w:val="none" w:sz="0" w:space="0" w:color="auto"/>
            <w:right w:val="none" w:sz="0" w:space="0" w:color="auto"/>
          </w:divBdr>
        </w:div>
        <w:div w:id="8413633">
          <w:marLeft w:val="480"/>
          <w:marRight w:val="0"/>
          <w:marTop w:val="0"/>
          <w:marBottom w:val="0"/>
          <w:divBdr>
            <w:top w:val="none" w:sz="0" w:space="0" w:color="auto"/>
            <w:left w:val="none" w:sz="0" w:space="0" w:color="auto"/>
            <w:bottom w:val="none" w:sz="0" w:space="0" w:color="auto"/>
            <w:right w:val="none" w:sz="0" w:space="0" w:color="auto"/>
          </w:divBdr>
        </w:div>
        <w:div w:id="1554611141">
          <w:marLeft w:val="480"/>
          <w:marRight w:val="0"/>
          <w:marTop w:val="0"/>
          <w:marBottom w:val="0"/>
          <w:divBdr>
            <w:top w:val="none" w:sz="0" w:space="0" w:color="auto"/>
            <w:left w:val="none" w:sz="0" w:space="0" w:color="auto"/>
            <w:bottom w:val="none" w:sz="0" w:space="0" w:color="auto"/>
            <w:right w:val="none" w:sz="0" w:space="0" w:color="auto"/>
          </w:divBdr>
        </w:div>
        <w:div w:id="1459104777">
          <w:marLeft w:val="480"/>
          <w:marRight w:val="0"/>
          <w:marTop w:val="0"/>
          <w:marBottom w:val="0"/>
          <w:divBdr>
            <w:top w:val="none" w:sz="0" w:space="0" w:color="auto"/>
            <w:left w:val="none" w:sz="0" w:space="0" w:color="auto"/>
            <w:bottom w:val="none" w:sz="0" w:space="0" w:color="auto"/>
            <w:right w:val="none" w:sz="0" w:space="0" w:color="auto"/>
          </w:divBdr>
        </w:div>
        <w:div w:id="2093503193">
          <w:marLeft w:val="480"/>
          <w:marRight w:val="0"/>
          <w:marTop w:val="0"/>
          <w:marBottom w:val="0"/>
          <w:divBdr>
            <w:top w:val="none" w:sz="0" w:space="0" w:color="auto"/>
            <w:left w:val="none" w:sz="0" w:space="0" w:color="auto"/>
            <w:bottom w:val="none" w:sz="0" w:space="0" w:color="auto"/>
            <w:right w:val="none" w:sz="0" w:space="0" w:color="auto"/>
          </w:divBdr>
        </w:div>
        <w:div w:id="1784036897">
          <w:marLeft w:val="480"/>
          <w:marRight w:val="0"/>
          <w:marTop w:val="0"/>
          <w:marBottom w:val="0"/>
          <w:divBdr>
            <w:top w:val="none" w:sz="0" w:space="0" w:color="auto"/>
            <w:left w:val="none" w:sz="0" w:space="0" w:color="auto"/>
            <w:bottom w:val="none" w:sz="0" w:space="0" w:color="auto"/>
            <w:right w:val="none" w:sz="0" w:space="0" w:color="auto"/>
          </w:divBdr>
        </w:div>
      </w:divsChild>
    </w:div>
    <w:div w:id="234823491">
      <w:bodyDiv w:val="1"/>
      <w:marLeft w:val="0"/>
      <w:marRight w:val="0"/>
      <w:marTop w:val="0"/>
      <w:marBottom w:val="0"/>
      <w:divBdr>
        <w:top w:val="none" w:sz="0" w:space="0" w:color="auto"/>
        <w:left w:val="none" w:sz="0" w:space="0" w:color="auto"/>
        <w:bottom w:val="none" w:sz="0" w:space="0" w:color="auto"/>
        <w:right w:val="none" w:sz="0" w:space="0" w:color="auto"/>
      </w:divBdr>
    </w:div>
    <w:div w:id="236064276">
      <w:bodyDiv w:val="1"/>
      <w:marLeft w:val="0"/>
      <w:marRight w:val="0"/>
      <w:marTop w:val="0"/>
      <w:marBottom w:val="0"/>
      <w:divBdr>
        <w:top w:val="none" w:sz="0" w:space="0" w:color="auto"/>
        <w:left w:val="none" w:sz="0" w:space="0" w:color="auto"/>
        <w:bottom w:val="none" w:sz="0" w:space="0" w:color="auto"/>
        <w:right w:val="none" w:sz="0" w:space="0" w:color="auto"/>
      </w:divBdr>
    </w:div>
    <w:div w:id="241767300">
      <w:bodyDiv w:val="1"/>
      <w:marLeft w:val="0"/>
      <w:marRight w:val="0"/>
      <w:marTop w:val="0"/>
      <w:marBottom w:val="0"/>
      <w:divBdr>
        <w:top w:val="none" w:sz="0" w:space="0" w:color="auto"/>
        <w:left w:val="none" w:sz="0" w:space="0" w:color="auto"/>
        <w:bottom w:val="none" w:sz="0" w:space="0" w:color="auto"/>
        <w:right w:val="none" w:sz="0" w:space="0" w:color="auto"/>
      </w:divBdr>
    </w:div>
    <w:div w:id="242569553">
      <w:bodyDiv w:val="1"/>
      <w:marLeft w:val="0"/>
      <w:marRight w:val="0"/>
      <w:marTop w:val="0"/>
      <w:marBottom w:val="0"/>
      <w:divBdr>
        <w:top w:val="none" w:sz="0" w:space="0" w:color="auto"/>
        <w:left w:val="none" w:sz="0" w:space="0" w:color="auto"/>
        <w:bottom w:val="none" w:sz="0" w:space="0" w:color="auto"/>
        <w:right w:val="none" w:sz="0" w:space="0" w:color="auto"/>
      </w:divBdr>
    </w:div>
    <w:div w:id="247007227">
      <w:bodyDiv w:val="1"/>
      <w:marLeft w:val="0"/>
      <w:marRight w:val="0"/>
      <w:marTop w:val="0"/>
      <w:marBottom w:val="0"/>
      <w:divBdr>
        <w:top w:val="none" w:sz="0" w:space="0" w:color="auto"/>
        <w:left w:val="none" w:sz="0" w:space="0" w:color="auto"/>
        <w:bottom w:val="none" w:sz="0" w:space="0" w:color="auto"/>
        <w:right w:val="none" w:sz="0" w:space="0" w:color="auto"/>
      </w:divBdr>
    </w:div>
    <w:div w:id="248151116">
      <w:bodyDiv w:val="1"/>
      <w:marLeft w:val="0"/>
      <w:marRight w:val="0"/>
      <w:marTop w:val="0"/>
      <w:marBottom w:val="0"/>
      <w:divBdr>
        <w:top w:val="none" w:sz="0" w:space="0" w:color="auto"/>
        <w:left w:val="none" w:sz="0" w:space="0" w:color="auto"/>
        <w:bottom w:val="none" w:sz="0" w:space="0" w:color="auto"/>
        <w:right w:val="none" w:sz="0" w:space="0" w:color="auto"/>
      </w:divBdr>
    </w:div>
    <w:div w:id="248462035">
      <w:bodyDiv w:val="1"/>
      <w:marLeft w:val="0"/>
      <w:marRight w:val="0"/>
      <w:marTop w:val="0"/>
      <w:marBottom w:val="0"/>
      <w:divBdr>
        <w:top w:val="none" w:sz="0" w:space="0" w:color="auto"/>
        <w:left w:val="none" w:sz="0" w:space="0" w:color="auto"/>
        <w:bottom w:val="none" w:sz="0" w:space="0" w:color="auto"/>
        <w:right w:val="none" w:sz="0" w:space="0" w:color="auto"/>
      </w:divBdr>
    </w:div>
    <w:div w:id="249048950">
      <w:bodyDiv w:val="1"/>
      <w:marLeft w:val="0"/>
      <w:marRight w:val="0"/>
      <w:marTop w:val="0"/>
      <w:marBottom w:val="0"/>
      <w:divBdr>
        <w:top w:val="none" w:sz="0" w:space="0" w:color="auto"/>
        <w:left w:val="none" w:sz="0" w:space="0" w:color="auto"/>
        <w:bottom w:val="none" w:sz="0" w:space="0" w:color="auto"/>
        <w:right w:val="none" w:sz="0" w:space="0" w:color="auto"/>
      </w:divBdr>
      <w:divsChild>
        <w:div w:id="1888906345">
          <w:marLeft w:val="480"/>
          <w:marRight w:val="0"/>
          <w:marTop w:val="0"/>
          <w:marBottom w:val="0"/>
          <w:divBdr>
            <w:top w:val="none" w:sz="0" w:space="0" w:color="auto"/>
            <w:left w:val="none" w:sz="0" w:space="0" w:color="auto"/>
            <w:bottom w:val="none" w:sz="0" w:space="0" w:color="auto"/>
            <w:right w:val="none" w:sz="0" w:space="0" w:color="auto"/>
          </w:divBdr>
        </w:div>
        <w:div w:id="815991763">
          <w:marLeft w:val="480"/>
          <w:marRight w:val="0"/>
          <w:marTop w:val="0"/>
          <w:marBottom w:val="0"/>
          <w:divBdr>
            <w:top w:val="none" w:sz="0" w:space="0" w:color="auto"/>
            <w:left w:val="none" w:sz="0" w:space="0" w:color="auto"/>
            <w:bottom w:val="none" w:sz="0" w:space="0" w:color="auto"/>
            <w:right w:val="none" w:sz="0" w:space="0" w:color="auto"/>
          </w:divBdr>
        </w:div>
        <w:div w:id="891118393">
          <w:marLeft w:val="480"/>
          <w:marRight w:val="0"/>
          <w:marTop w:val="0"/>
          <w:marBottom w:val="0"/>
          <w:divBdr>
            <w:top w:val="none" w:sz="0" w:space="0" w:color="auto"/>
            <w:left w:val="none" w:sz="0" w:space="0" w:color="auto"/>
            <w:bottom w:val="none" w:sz="0" w:space="0" w:color="auto"/>
            <w:right w:val="none" w:sz="0" w:space="0" w:color="auto"/>
          </w:divBdr>
        </w:div>
        <w:div w:id="372655058">
          <w:marLeft w:val="480"/>
          <w:marRight w:val="0"/>
          <w:marTop w:val="0"/>
          <w:marBottom w:val="0"/>
          <w:divBdr>
            <w:top w:val="none" w:sz="0" w:space="0" w:color="auto"/>
            <w:left w:val="none" w:sz="0" w:space="0" w:color="auto"/>
            <w:bottom w:val="none" w:sz="0" w:space="0" w:color="auto"/>
            <w:right w:val="none" w:sz="0" w:space="0" w:color="auto"/>
          </w:divBdr>
        </w:div>
        <w:div w:id="2037806017">
          <w:marLeft w:val="480"/>
          <w:marRight w:val="0"/>
          <w:marTop w:val="0"/>
          <w:marBottom w:val="0"/>
          <w:divBdr>
            <w:top w:val="none" w:sz="0" w:space="0" w:color="auto"/>
            <w:left w:val="none" w:sz="0" w:space="0" w:color="auto"/>
            <w:bottom w:val="none" w:sz="0" w:space="0" w:color="auto"/>
            <w:right w:val="none" w:sz="0" w:space="0" w:color="auto"/>
          </w:divBdr>
        </w:div>
        <w:div w:id="1654219059">
          <w:marLeft w:val="480"/>
          <w:marRight w:val="0"/>
          <w:marTop w:val="0"/>
          <w:marBottom w:val="0"/>
          <w:divBdr>
            <w:top w:val="none" w:sz="0" w:space="0" w:color="auto"/>
            <w:left w:val="none" w:sz="0" w:space="0" w:color="auto"/>
            <w:bottom w:val="none" w:sz="0" w:space="0" w:color="auto"/>
            <w:right w:val="none" w:sz="0" w:space="0" w:color="auto"/>
          </w:divBdr>
        </w:div>
        <w:div w:id="178587841">
          <w:marLeft w:val="480"/>
          <w:marRight w:val="0"/>
          <w:marTop w:val="0"/>
          <w:marBottom w:val="0"/>
          <w:divBdr>
            <w:top w:val="none" w:sz="0" w:space="0" w:color="auto"/>
            <w:left w:val="none" w:sz="0" w:space="0" w:color="auto"/>
            <w:bottom w:val="none" w:sz="0" w:space="0" w:color="auto"/>
            <w:right w:val="none" w:sz="0" w:space="0" w:color="auto"/>
          </w:divBdr>
        </w:div>
        <w:div w:id="1787502681">
          <w:marLeft w:val="480"/>
          <w:marRight w:val="0"/>
          <w:marTop w:val="0"/>
          <w:marBottom w:val="0"/>
          <w:divBdr>
            <w:top w:val="none" w:sz="0" w:space="0" w:color="auto"/>
            <w:left w:val="none" w:sz="0" w:space="0" w:color="auto"/>
            <w:bottom w:val="none" w:sz="0" w:space="0" w:color="auto"/>
            <w:right w:val="none" w:sz="0" w:space="0" w:color="auto"/>
          </w:divBdr>
        </w:div>
        <w:div w:id="2107459725">
          <w:marLeft w:val="480"/>
          <w:marRight w:val="0"/>
          <w:marTop w:val="0"/>
          <w:marBottom w:val="0"/>
          <w:divBdr>
            <w:top w:val="none" w:sz="0" w:space="0" w:color="auto"/>
            <w:left w:val="none" w:sz="0" w:space="0" w:color="auto"/>
            <w:bottom w:val="none" w:sz="0" w:space="0" w:color="auto"/>
            <w:right w:val="none" w:sz="0" w:space="0" w:color="auto"/>
          </w:divBdr>
        </w:div>
        <w:div w:id="1672485966">
          <w:marLeft w:val="480"/>
          <w:marRight w:val="0"/>
          <w:marTop w:val="0"/>
          <w:marBottom w:val="0"/>
          <w:divBdr>
            <w:top w:val="none" w:sz="0" w:space="0" w:color="auto"/>
            <w:left w:val="none" w:sz="0" w:space="0" w:color="auto"/>
            <w:bottom w:val="none" w:sz="0" w:space="0" w:color="auto"/>
            <w:right w:val="none" w:sz="0" w:space="0" w:color="auto"/>
          </w:divBdr>
        </w:div>
        <w:div w:id="2072582285">
          <w:marLeft w:val="480"/>
          <w:marRight w:val="0"/>
          <w:marTop w:val="0"/>
          <w:marBottom w:val="0"/>
          <w:divBdr>
            <w:top w:val="none" w:sz="0" w:space="0" w:color="auto"/>
            <w:left w:val="none" w:sz="0" w:space="0" w:color="auto"/>
            <w:bottom w:val="none" w:sz="0" w:space="0" w:color="auto"/>
            <w:right w:val="none" w:sz="0" w:space="0" w:color="auto"/>
          </w:divBdr>
        </w:div>
        <w:div w:id="1740637076">
          <w:marLeft w:val="480"/>
          <w:marRight w:val="0"/>
          <w:marTop w:val="0"/>
          <w:marBottom w:val="0"/>
          <w:divBdr>
            <w:top w:val="none" w:sz="0" w:space="0" w:color="auto"/>
            <w:left w:val="none" w:sz="0" w:space="0" w:color="auto"/>
            <w:bottom w:val="none" w:sz="0" w:space="0" w:color="auto"/>
            <w:right w:val="none" w:sz="0" w:space="0" w:color="auto"/>
          </w:divBdr>
        </w:div>
        <w:div w:id="1378627937">
          <w:marLeft w:val="480"/>
          <w:marRight w:val="0"/>
          <w:marTop w:val="0"/>
          <w:marBottom w:val="0"/>
          <w:divBdr>
            <w:top w:val="none" w:sz="0" w:space="0" w:color="auto"/>
            <w:left w:val="none" w:sz="0" w:space="0" w:color="auto"/>
            <w:bottom w:val="none" w:sz="0" w:space="0" w:color="auto"/>
            <w:right w:val="none" w:sz="0" w:space="0" w:color="auto"/>
          </w:divBdr>
        </w:div>
        <w:div w:id="1842357485">
          <w:marLeft w:val="480"/>
          <w:marRight w:val="0"/>
          <w:marTop w:val="0"/>
          <w:marBottom w:val="0"/>
          <w:divBdr>
            <w:top w:val="none" w:sz="0" w:space="0" w:color="auto"/>
            <w:left w:val="none" w:sz="0" w:space="0" w:color="auto"/>
            <w:bottom w:val="none" w:sz="0" w:space="0" w:color="auto"/>
            <w:right w:val="none" w:sz="0" w:space="0" w:color="auto"/>
          </w:divBdr>
        </w:div>
        <w:div w:id="941952989">
          <w:marLeft w:val="480"/>
          <w:marRight w:val="0"/>
          <w:marTop w:val="0"/>
          <w:marBottom w:val="0"/>
          <w:divBdr>
            <w:top w:val="none" w:sz="0" w:space="0" w:color="auto"/>
            <w:left w:val="none" w:sz="0" w:space="0" w:color="auto"/>
            <w:bottom w:val="none" w:sz="0" w:space="0" w:color="auto"/>
            <w:right w:val="none" w:sz="0" w:space="0" w:color="auto"/>
          </w:divBdr>
        </w:div>
        <w:div w:id="282619613">
          <w:marLeft w:val="480"/>
          <w:marRight w:val="0"/>
          <w:marTop w:val="0"/>
          <w:marBottom w:val="0"/>
          <w:divBdr>
            <w:top w:val="none" w:sz="0" w:space="0" w:color="auto"/>
            <w:left w:val="none" w:sz="0" w:space="0" w:color="auto"/>
            <w:bottom w:val="none" w:sz="0" w:space="0" w:color="auto"/>
            <w:right w:val="none" w:sz="0" w:space="0" w:color="auto"/>
          </w:divBdr>
        </w:div>
        <w:div w:id="947158513">
          <w:marLeft w:val="480"/>
          <w:marRight w:val="0"/>
          <w:marTop w:val="0"/>
          <w:marBottom w:val="0"/>
          <w:divBdr>
            <w:top w:val="none" w:sz="0" w:space="0" w:color="auto"/>
            <w:left w:val="none" w:sz="0" w:space="0" w:color="auto"/>
            <w:bottom w:val="none" w:sz="0" w:space="0" w:color="auto"/>
            <w:right w:val="none" w:sz="0" w:space="0" w:color="auto"/>
          </w:divBdr>
        </w:div>
        <w:div w:id="1082869761">
          <w:marLeft w:val="480"/>
          <w:marRight w:val="0"/>
          <w:marTop w:val="0"/>
          <w:marBottom w:val="0"/>
          <w:divBdr>
            <w:top w:val="none" w:sz="0" w:space="0" w:color="auto"/>
            <w:left w:val="none" w:sz="0" w:space="0" w:color="auto"/>
            <w:bottom w:val="none" w:sz="0" w:space="0" w:color="auto"/>
            <w:right w:val="none" w:sz="0" w:space="0" w:color="auto"/>
          </w:divBdr>
        </w:div>
        <w:div w:id="2109040299">
          <w:marLeft w:val="480"/>
          <w:marRight w:val="0"/>
          <w:marTop w:val="0"/>
          <w:marBottom w:val="0"/>
          <w:divBdr>
            <w:top w:val="none" w:sz="0" w:space="0" w:color="auto"/>
            <w:left w:val="none" w:sz="0" w:space="0" w:color="auto"/>
            <w:bottom w:val="none" w:sz="0" w:space="0" w:color="auto"/>
            <w:right w:val="none" w:sz="0" w:space="0" w:color="auto"/>
          </w:divBdr>
        </w:div>
        <w:div w:id="1346008667">
          <w:marLeft w:val="480"/>
          <w:marRight w:val="0"/>
          <w:marTop w:val="0"/>
          <w:marBottom w:val="0"/>
          <w:divBdr>
            <w:top w:val="none" w:sz="0" w:space="0" w:color="auto"/>
            <w:left w:val="none" w:sz="0" w:space="0" w:color="auto"/>
            <w:bottom w:val="none" w:sz="0" w:space="0" w:color="auto"/>
            <w:right w:val="none" w:sz="0" w:space="0" w:color="auto"/>
          </w:divBdr>
        </w:div>
        <w:div w:id="494078893">
          <w:marLeft w:val="480"/>
          <w:marRight w:val="0"/>
          <w:marTop w:val="0"/>
          <w:marBottom w:val="0"/>
          <w:divBdr>
            <w:top w:val="none" w:sz="0" w:space="0" w:color="auto"/>
            <w:left w:val="none" w:sz="0" w:space="0" w:color="auto"/>
            <w:bottom w:val="none" w:sz="0" w:space="0" w:color="auto"/>
            <w:right w:val="none" w:sz="0" w:space="0" w:color="auto"/>
          </w:divBdr>
        </w:div>
        <w:div w:id="1699499876">
          <w:marLeft w:val="480"/>
          <w:marRight w:val="0"/>
          <w:marTop w:val="0"/>
          <w:marBottom w:val="0"/>
          <w:divBdr>
            <w:top w:val="none" w:sz="0" w:space="0" w:color="auto"/>
            <w:left w:val="none" w:sz="0" w:space="0" w:color="auto"/>
            <w:bottom w:val="none" w:sz="0" w:space="0" w:color="auto"/>
            <w:right w:val="none" w:sz="0" w:space="0" w:color="auto"/>
          </w:divBdr>
        </w:div>
        <w:div w:id="1133257474">
          <w:marLeft w:val="480"/>
          <w:marRight w:val="0"/>
          <w:marTop w:val="0"/>
          <w:marBottom w:val="0"/>
          <w:divBdr>
            <w:top w:val="none" w:sz="0" w:space="0" w:color="auto"/>
            <w:left w:val="none" w:sz="0" w:space="0" w:color="auto"/>
            <w:bottom w:val="none" w:sz="0" w:space="0" w:color="auto"/>
            <w:right w:val="none" w:sz="0" w:space="0" w:color="auto"/>
          </w:divBdr>
        </w:div>
        <w:div w:id="78605856">
          <w:marLeft w:val="480"/>
          <w:marRight w:val="0"/>
          <w:marTop w:val="0"/>
          <w:marBottom w:val="0"/>
          <w:divBdr>
            <w:top w:val="none" w:sz="0" w:space="0" w:color="auto"/>
            <w:left w:val="none" w:sz="0" w:space="0" w:color="auto"/>
            <w:bottom w:val="none" w:sz="0" w:space="0" w:color="auto"/>
            <w:right w:val="none" w:sz="0" w:space="0" w:color="auto"/>
          </w:divBdr>
        </w:div>
        <w:div w:id="2004889288">
          <w:marLeft w:val="480"/>
          <w:marRight w:val="0"/>
          <w:marTop w:val="0"/>
          <w:marBottom w:val="0"/>
          <w:divBdr>
            <w:top w:val="none" w:sz="0" w:space="0" w:color="auto"/>
            <w:left w:val="none" w:sz="0" w:space="0" w:color="auto"/>
            <w:bottom w:val="none" w:sz="0" w:space="0" w:color="auto"/>
            <w:right w:val="none" w:sz="0" w:space="0" w:color="auto"/>
          </w:divBdr>
        </w:div>
        <w:div w:id="1351108789">
          <w:marLeft w:val="480"/>
          <w:marRight w:val="0"/>
          <w:marTop w:val="0"/>
          <w:marBottom w:val="0"/>
          <w:divBdr>
            <w:top w:val="none" w:sz="0" w:space="0" w:color="auto"/>
            <w:left w:val="none" w:sz="0" w:space="0" w:color="auto"/>
            <w:bottom w:val="none" w:sz="0" w:space="0" w:color="auto"/>
            <w:right w:val="none" w:sz="0" w:space="0" w:color="auto"/>
          </w:divBdr>
        </w:div>
        <w:div w:id="1714495701">
          <w:marLeft w:val="480"/>
          <w:marRight w:val="0"/>
          <w:marTop w:val="0"/>
          <w:marBottom w:val="0"/>
          <w:divBdr>
            <w:top w:val="none" w:sz="0" w:space="0" w:color="auto"/>
            <w:left w:val="none" w:sz="0" w:space="0" w:color="auto"/>
            <w:bottom w:val="none" w:sz="0" w:space="0" w:color="auto"/>
            <w:right w:val="none" w:sz="0" w:space="0" w:color="auto"/>
          </w:divBdr>
        </w:div>
        <w:div w:id="635796346">
          <w:marLeft w:val="480"/>
          <w:marRight w:val="0"/>
          <w:marTop w:val="0"/>
          <w:marBottom w:val="0"/>
          <w:divBdr>
            <w:top w:val="none" w:sz="0" w:space="0" w:color="auto"/>
            <w:left w:val="none" w:sz="0" w:space="0" w:color="auto"/>
            <w:bottom w:val="none" w:sz="0" w:space="0" w:color="auto"/>
            <w:right w:val="none" w:sz="0" w:space="0" w:color="auto"/>
          </w:divBdr>
        </w:div>
        <w:div w:id="767655662">
          <w:marLeft w:val="480"/>
          <w:marRight w:val="0"/>
          <w:marTop w:val="0"/>
          <w:marBottom w:val="0"/>
          <w:divBdr>
            <w:top w:val="none" w:sz="0" w:space="0" w:color="auto"/>
            <w:left w:val="none" w:sz="0" w:space="0" w:color="auto"/>
            <w:bottom w:val="none" w:sz="0" w:space="0" w:color="auto"/>
            <w:right w:val="none" w:sz="0" w:space="0" w:color="auto"/>
          </w:divBdr>
        </w:div>
        <w:div w:id="676925801">
          <w:marLeft w:val="480"/>
          <w:marRight w:val="0"/>
          <w:marTop w:val="0"/>
          <w:marBottom w:val="0"/>
          <w:divBdr>
            <w:top w:val="none" w:sz="0" w:space="0" w:color="auto"/>
            <w:left w:val="none" w:sz="0" w:space="0" w:color="auto"/>
            <w:bottom w:val="none" w:sz="0" w:space="0" w:color="auto"/>
            <w:right w:val="none" w:sz="0" w:space="0" w:color="auto"/>
          </w:divBdr>
        </w:div>
        <w:div w:id="140779289">
          <w:marLeft w:val="480"/>
          <w:marRight w:val="0"/>
          <w:marTop w:val="0"/>
          <w:marBottom w:val="0"/>
          <w:divBdr>
            <w:top w:val="none" w:sz="0" w:space="0" w:color="auto"/>
            <w:left w:val="none" w:sz="0" w:space="0" w:color="auto"/>
            <w:bottom w:val="none" w:sz="0" w:space="0" w:color="auto"/>
            <w:right w:val="none" w:sz="0" w:space="0" w:color="auto"/>
          </w:divBdr>
        </w:div>
        <w:div w:id="547843271">
          <w:marLeft w:val="480"/>
          <w:marRight w:val="0"/>
          <w:marTop w:val="0"/>
          <w:marBottom w:val="0"/>
          <w:divBdr>
            <w:top w:val="none" w:sz="0" w:space="0" w:color="auto"/>
            <w:left w:val="none" w:sz="0" w:space="0" w:color="auto"/>
            <w:bottom w:val="none" w:sz="0" w:space="0" w:color="auto"/>
            <w:right w:val="none" w:sz="0" w:space="0" w:color="auto"/>
          </w:divBdr>
        </w:div>
        <w:div w:id="647825074">
          <w:marLeft w:val="480"/>
          <w:marRight w:val="0"/>
          <w:marTop w:val="0"/>
          <w:marBottom w:val="0"/>
          <w:divBdr>
            <w:top w:val="none" w:sz="0" w:space="0" w:color="auto"/>
            <w:left w:val="none" w:sz="0" w:space="0" w:color="auto"/>
            <w:bottom w:val="none" w:sz="0" w:space="0" w:color="auto"/>
            <w:right w:val="none" w:sz="0" w:space="0" w:color="auto"/>
          </w:divBdr>
        </w:div>
        <w:div w:id="1454903348">
          <w:marLeft w:val="480"/>
          <w:marRight w:val="0"/>
          <w:marTop w:val="0"/>
          <w:marBottom w:val="0"/>
          <w:divBdr>
            <w:top w:val="none" w:sz="0" w:space="0" w:color="auto"/>
            <w:left w:val="none" w:sz="0" w:space="0" w:color="auto"/>
            <w:bottom w:val="none" w:sz="0" w:space="0" w:color="auto"/>
            <w:right w:val="none" w:sz="0" w:space="0" w:color="auto"/>
          </w:divBdr>
        </w:div>
        <w:div w:id="504201142">
          <w:marLeft w:val="480"/>
          <w:marRight w:val="0"/>
          <w:marTop w:val="0"/>
          <w:marBottom w:val="0"/>
          <w:divBdr>
            <w:top w:val="none" w:sz="0" w:space="0" w:color="auto"/>
            <w:left w:val="none" w:sz="0" w:space="0" w:color="auto"/>
            <w:bottom w:val="none" w:sz="0" w:space="0" w:color="auto"/>
            <w:right w:val="none" w:sz="0" w:space="0" w:color="auto"/>
          </w:divBdr>
        </w:div>
        <w:div w:id="480579375">
          <w:marLeft w:val="480"/>
          <w:marRight w:val="0"/>
          <w:marTop w:val="0"/>
          <w:marBottom w:val="0"/>
          <w:divBdr>
            <w:top w:val="none" w:sz="0" w:space="0" w:color="auto"/>
            <w:left w:val="none" w:sz="0" w:space="0" w:color="auto"/>
            <w:bottom w:val="none" w:sz="0" w:space="0" w:color="auto"/>
            <w:right w:val="none" w:sz="0" w:space="0" w:color="auto"/>
          </w:divBdr>
        </w:div>
        <w:div w:id="430055204">
          <w:marLeft w:val="480"/>
          <w:marRight w:val="0"/>
          <w:marTop w:val="0"/>
          <w:marBottom w:val="0"/>
          <w:divBdr>
            <w:top w:val="none" w:sz="0" w:space="0" w:color="auto"/>
            <w:left w:val="none" w:sz="0" w:space="0" w:color="auto"/>
            <w:bottom w:val="none" w:sz="0" w:space="0" w:color="auto"/>
            <w:right w:val="none" w:sz="0" w:space="0" w:color="auto"/>
          </w:divBdr>
        </w:div>
        <w:div w:id="1157185095">
          <w:marLeft w:val="480"/>
          <w:marRight w:val="0"/>
          <w:marTop w:val="0"/>
          <w:marBottom w:val="0"/>
          <w:divBdr>
            <w:top w:val="none" w:sz="0" w:space="0" w:color="auto"/>
            <w:left w:val="none" w:sz="0" w:space="0" w:color="auto"/>
            <w:bottom w:val="none" w:sz="0" w:space="0" w:color="auto"/>
            <w:right w:val="none" w:sz="0" w:space="0" w:color="auto"/>
          </w:divBdr>
        </w:div>
        <w:div w:id="1112355990">
          <w:marLeft w:val="480"/>
          <w:marRight w:val="0"/>
          <w:marTop w:val="0"/>
          <w:marBottom w:val="0"/>
          <w:divBdr>
            <w:top w:val="none" w:sz="0" w:space="0" w:color="auto"/>
            <w:left w:val="none" w:sz="0" w:space="0" w:color="auto"/>
            <w:bottom w:val="none" w:sz="0" w:space="0" w:color="auto"/>
            <w:right w:val="none" w:sz="0" w:space="0" w:color="auto"/>
          </w:divBdr>
        </w:div>
        <w:div w:id="143087804">
          <w:marLeft w:val="480"/>
          <w:marRight w:val="0"/>
          <w:marTop w:val="0"/>
          <w:marBottom w:val="0"/>
          <w:divBdr>
            <w:top w:val="none" w:sz="0" w:space="0" w:color="auto"/>
            <w:left w:val="none" w:sz="0" w:space="0" w:color="auto"/>
            <w:bottom w:val="none" w:sz="0" w:space="0" w:color="auto"/>
            <w:right w:val="none" w:sz="0" w:space="0" w:color="auto"/>
          </w:divBdr>
        </w:div>
        <w:div w:id="1301686474">
          <w:marLeft w:val="480"/>
          <w:marRight w:val="0"/>
          <w:marTop w:val="0"/>
          <w:marBottom w:val="0"/>
          <w:divBdr>
            <w:top w:val="none" w:sz="0" w:space="0" w:color="auto"/>
            <w:left w:val="none" w:sz="0" w:space="0" w:color="auto"/>
            <w:bottom w:val="none" w:sz="0" w:space="0" w:color="auto"/>
            <w:right w:val="none" w:sz="0" w:space="0" w:color="auto"/>
          </w:divBdr>
        </w:div>
        <w:div w:id="1625968319">
          <w:marLeft w:val="480"/>
          <w:marRight w:val="0"/>
          <w:marTop w:val="0"/>
          <w:marBottom w:val="0"/>
          <w:divBdr>
            <w:top w:val="none" w:sz="0" w:space="0" w:color="auto"/>
            <w:left w:val="none" w:sz="0" w:space="0" w:color="auto"/>
            <w:bottom w:val="none" w:sz="0" w:space="0" w:color="auto"/>
            <w:right w:val="none" w:sz="0" w:space="0" w:color="auto"/>
          </w:divBdr>
        </w:div>
        <w:div w:id="615871872">
          <w:marLeft w:val="480"/>
          <w:marRight w:val="0"/>
          <w:marTop w:val="0"/>
          <w:marBottom w:val="0"/>
          <w:divBdr>
            <w:top w:val="none" w:sz="0" w:space="0" w:color="auto"/>
            <w:left w:val="none" w:sz="0" w:space="0" w:color="auto"/>
            <w:bottom w:val="none" w:sz="0" w:space="0" w:color="auto"/>
            <w:right w:val="none" w:sz="0" w:space="0" w:color="auto"/>
          </w:divBdr>
        </w:div>
        <w:div w:id="1770159821">
          <w:marLeft w:val="480"/>
          <w:marRight w:val="0"/>
          <w:marTop w:val="0"/>
          <w:marBottom w:val="0"/>
          <w:divBdr>
            <w:top w:val="none" w:sz="0" w:space="0" w:color="auto"/>
            <w:left w:val="none" w:sz="0" w:space="0" w:color="auto"/>
            <w:bottom w:val="none" w:sz="0" w:space="0" w:color="auto"/>
            <w:right w:val="none" w:sz="0" w:space="0" w:color="auto"/>
          </w:divBdr>
        </w:div>
        <w:div w:id="1031154225">
          <w:marLeft w:val="480"/>
          <w:marRight w:val="0"/>
          <w:marTop w:val="0"/>
          <w:marBottom w:val="0"/>
          <w:divBdr>
            <w:top w:val="none" w:sz="0" w:space="0" w:color="auto"/>
            <w:left w:val="none" w:sz="0" w:space="0" w:color="auto"/>
            <w:bottom w:val="none" w:sz="0" w:space="0" w:color="auto"/>
            <w:right w:val="none" w:sz="0" w:space="0" w:color="auto"/>
          </w:divBdr>
        </w:div>
        <w:div w:id="625893868">
          <w:marLeft w:val="480"/>
          <w:marRight w:val="0"/>
          <w:marTop w:val="0"/>
          <w:marBottom w:val="0"/>
          <w:divBdr>
            <w:top w:val="none" w:sz="0" w:space="0" w:color="auto"/>
            <w:left w:val="none" w:sz="0" w:space="0" w:color="auto"/>
            <w:bottom w:val="none" w:sz="0" w:space="0" w:color="auto"/>
            <w:right w:val="none" w:sz="0" w:space="0" w:color="auto"/>
          </w:divBdr>
        </w:div>
        <w:div w:id="1230844439">
          <w:marLeft w:val="480"/>
          <w:marRight w:val="0"/>
          <w:marTop w:val="0"/>
          <w:marBottom w:val="0"/>
          <w:divBdr>
            <w:top w:val="none" w:sz="0" w:space="0" w:color="auto"/>
            <w:left w:val="none" w:sz="0" w:space="0" w:color="auto"/>
            <w:bottom w:val="none" w:sz="0" w:space="0" w:color="auto"/>
            <w:right w:val="none" w:sz="0" w:space="0" w:color="auto"/>
          </w:divBdr>
        </w:div>
        <w:div w:id="1095709139">
          <w:marLeft w:val="480"/>
          <w:marRight w:val="0"/>
          <w:marTop w:val="0"/>
          <w:marBottom w:val="0"/>
          <w:divBdr>
            <w:top w:val="none" w:sz="0" w:space="0" w:color="auto"/>
            <w:left w:val="none" w:sz="0" w:space="0" w:color="auto"/>
            <w:bottom w:val="none" w:sz="0" w:space="0" w:color="auto"/>
            <w:right w:val="none" w:sz="0" w:space="0" w:color="auto"/>
          </w:divBdr>
        </w:div>
        <w:div w:id="280914871">
          <w:marLeft w:val="480"/>
          <w:marRight w:val="0"/>
          <w:marTop w:val="0"/>
          <w:marBottom w:val="0"/>
          <w:divBdr>
            <w:top w:val="none" w:sz="0" w:space="0" w:color="auto"/>
            <w:left w:val="none" w:sz="0" w:space="0" w:color="auto"/>
            <w:bottom w:val="none" w:sz="0" w:space="0" w:color="auto"/>
            <w:right w:val="none" w:sz="0" w:space="0" w:color="auto"/>
          </w:divBdr>
        </w:div>
        <w:div w:id="110785766">
          <w:marLeft w:val="480"/>
          <w:marRight w:val="0"/>
          <w:marTop w:val="0"/>
          <w:marBottom w:val="0"/>
          <w:divBdr>
            <w:top w:val="none" w:sz="0" w:space="0" w:color="auto"/>
            <w:left w:val="none" w:sz="0" w:space="0" w:color="auto"/>
            <w:bottom w:val="none" w:sz="0" w:space="0" w:color="auto"/>
            <w:right w:val="none" w:sz="0" w:space="0" w:color="auto"/>
          </w:divBdr>
        </w:div>
        <w:div w:id="1071538833">
          <w:marLeft w:val="480"/>
          <w:marRight w:val="0"/>
          <w:marTop w:val="0"/>
          <w:marBottom w:val="0"/>
          <w:divBdr>
            <w:top w:val="none" w:sz="0" w:space="0" w:color="auto"/>
            <w:left w:val="none" w:sz="0" w:space="0" w:color="auto"/>
            <w:bottom w:val="none" w:sz="0" w:space="0" w:color="auto"/>
            <w:right w:val="none" w:sz="0" w:space="0" w:color="auto"/>
          </w:divBdr>
        </w:div>
        <w:div w:id="29306802">
          <w:marLeft w:val="480"/>
          <w:marRight w:val="0"/>
          <w:marTop w:val="0"/>
          <w:marBottom w:val="0"/>
          <w:divBdr>
            <w:top w:val="none" w:sz="0" w:space="0" w:color="auto"/>
            <w:left w:val="none" w:sz="0" w:space="0" w:color="auto"/>
            <w:bottom w:val="none" w:sz="0" w:space="0" w:color="auto"/>
            <w:right w:val="none" w:sz="0" w:space="0" w:color="auto"/>
          </w:divBdr>
        </w:div>
        <w:div w:id="1283880138">
          <w:marLeft w:val="480"/>
          <w:marRight w:val="0"/>
          <w:marTop w:val="0"/>
          <w:marBottom w:val="0"/>
          <w:divBdr>
            <w:top w:val="none" w:sz="0" w:space="0" w:color="auto"/>
            <w:left w:val="none" w:sz="0" w:space="0" w:color="auto"/>
            <w:bottom w:val="none" w:sz="0" w:space="0" w:color="auto"/>
            <w:right w:val="none" w:sz="0" w:space="0" w:color="auto"/>
          </w:divBdr>
        </w:div>
      </w:divsChild>
    </w:div>
    <w:div w:id="250772608">
      <w:bodyDiv w:val="1"/>
      <w:marLeft w:val="0"/>
      <w:marRight w:val="0"/>
      <w:marTop w:val="0"/>
      <w:marBottom w:val="0"/>
      <w:divBdr>
        <w:top w:val="none" w:sz="0" w:space="0" w:color="auto"/>
        <w:left w:val="none" w:sz="0" w:space="0" w:color="auto"/>
        <w:bottom w:val="none" w:sz="0" w:space="0" w:color="auto"/>
        <w:right w:val="none" w:sz="0" w:space="0" w:color="auto"/>
      </w:divBdr>
    </w:div>
    <w:div w:id="251623243">
      <w:bodyDiv w:val="1"/>
      <w:marLeft w:val="0"/>
      <w:marRight w:val="0"/>
      <w:marTop w:val="0"/>
      <w:marBottom w:val="0"/>
      <w:divBdr>
        <w:top w:val="none" w:sz="0" w:space="0" w:color="auto"/>
        <w:left w:val="none" w:sz="0" w:space="0" w:color="auto"/>
        <w:bottom w:val="none" w:sz="0" w:space="0" w:color="auto"/>
        <w:right w:val="none" w:sz="0" w:space="0" w:color="auto"/>
      </w:divBdr>
    </w:div>
    <w:div w:id="256527217">
      <w:bodyDiv w:val="1"/>
      <w:marLeft w:val="0"/>
      <w:marRight w:val="0"/>
      <w:marTop w:val="0"/>
      <w:marBottom w:val="0"/>
      <w:divBdr>
        <w:top w:val="none" w:sz="0" w:space="0" w:color="auto"/>
        <w:left w:val="none" w:sz="0" w:space="0" w:color="auto"/>
        <w:bottom w:val="none" w:sz="0" w:space="0" w:color="auto"/>
        <w:right w:val="none" w:sz="0" w:space="0" w:color="auto"/>
      </w:divBdr>
    </w:div>
    <w:div w:id="256905333">
      <w:bodyDiv w:val="1"/>
      <w:marLeft w:val="0"/>
      <w:marRight w:val="0"/>
      <w:marTop w:val="0"/>
      <w:marBottom w:val="0"/>
      <w:divBdr>
        <w:top w:val="none" w:sz="0" w:space="0" w:color="auto"/>
        <w:left w:val="none" w:sz="0" w:space="0" w:color="auto"/>
        <w:bottom w:val="none" w:sz="0" w:space="0" w:color="auto"/>
        <w:right w:val="none" w:sz="0" w:space="0" w:color="auto"/>
      </w:divBdr>
    </w:div>
    <w:div w:id="261108997">
      <w:bodyDiv w:val="1"/>
      <w:marLeft w:val="0"/>
      <w:marRight w:val="0"/>
      <w:marTop w:val="0"/>
      <w:marBottom w:val="0"/>
      <w:divBdr>
        <w:top w:val="none" w:sz="0" w:space="0" w:color="auto"/>
        <w:left w:val="none" w:sz="0" w:space="0" w:color="auto"/>
        <w:bottom w:val="none" w:sz="0" w:space="0" w:color="auto"/>
        <w:right w:val="none" w:sz="0" w:space="0" w:color="auto"/>
      </w:divBdr>
    </w:div>
    <w:div w:id="263534489">
      <w:bodyDiv w:val="1"/>
      <w:marLeft w:val="0"/>
      <w:marRight w:val="0"/>
      <w:marTop w:val="0"/>
      <w:marBottom w:val="0"/>
      <w:divBdr>
        <w:top w:val="none" w:sz="0" w:space="0" w:color="auto"/>
        <w:left w:val="none" w:sz="0" w:space="0" w:color="auto"/>
        <w:bottom w:val="none" w:sz="0" w:space="0" w:color="auto"/>
        <w:right w:val="none" w:sz="0" w:space="0" w:color="auto"/>
      </w:divBdr>
    </w:div>
    <w:div w:id="264313013">
      <w:bodyDiv w:val="1"/>
      <w:marLeft w:val="0"/>
      <w:marRight w:val="0"/>
      <w:marTop w:val="0"/>
      <w:marBottom w:val="0"/>
      <w:divBdr>
        <w:top w:val="none" w:sz="0" w:space="0" w:color="auto"/>
        <w:left w:val="none" w:sz="0" w:space="0" w:color="auto"/>
        <w:bottom w:val="none" w:sz="0" w:space="0" w:color="auto"/>
        <w:right w:val="none" w:sz="0" w:space="0" w:color="auto"/>
      </w:divBdr>
    </w:div>
    <w:div w:id="267087205">
      <w:bodyDiv w:val="1"/>
      <w:marLeft w:val="0"/>
      <w:marRight w:val="0"/>
      <w:marTop w:val="0"/>
      <w:marBottom w:val="0"/>
      <w:divBdr>
        <w:top w:val="none" w:sz="0" w:space="0" w:color="auto"/>
        <w:left w:val="none" w:sz="0" w:space="0" w:color="auto"/>
        <w:bottom w:val="none" w:sz="0" w:space="0" w:color="auto"/>
        <w:right w:val="none" w:sz="0" w:space="0" w:color="auto"/>
      </w:divBdr>
    </w:div>
    <w:div w:id="267935514">
      <w:bodyDiv w:val="1"/>
      <w:marLeft w:val="0"/>
      <w:marRight w:val="0"/>
      <w:marTop w:val="0"/>
      <w:marBottom w:val="0"/>
      <w:divBdr>
        <w:top w:val="none" w:sz="0" w:space="0" w:color="auto"/>
        <w:left w:val="none" w:sz="0" w:space="0" w:color="auto"/>
        <w:bottom w:val="none" w:sz="0" w:space="0" w:color="auto"/>
        <w:right w:val="none" w:sz="0" w:space="0" w:color="auto"/>
      </w:divBdr>
    </w:div>
    <w:div w:id="271281550">
      <w:bodyDiv w:val="1"/>
      <w:marLeft w:val="0"/>
      <w:marRight w:val="0"/>
      <w:marTop w:val="0"/>
      <w:marBottom w:val="0"/>
      <w:divBdr>
        <w:top w:val="none" w:sz="0" w:space="0" w:color="auto"/>
        <w:left w:val="none" w:sz="0" w:space="0" w:color="auto"/>
        <w:bottom w:val="none" w:sz="0" w:space="0" w:color="auto"/>
        <w:right w:val="none" w:sz="0" w:space="0" w:color="auto"/>
      </w:divBdr>
    </w:div>
    <w:div w:id="272246084">
      <w:bodyDiv w:val="1"/>
      <w:marLeft w:val="0"/>
      <w:marRight w:val="0"/>
      <w:marTop w:val="0"/>
      <w:marBottom w:val="0"/>
      <w:divBdr>
        <w:top w:val="none" w:sz="0" w:space="0" w:color="auto"/>
        <w:left w:val="none" w:sz="0" w:space="0" w:color="auto"/>
        <w:bottom w:val="none" w:sz="0" w:space="0" w:color="auto"/>
        <w:right w:val="none" w:sz="0" w:space="0" w:color="auto"/>
      </w:divBdr>
    </w:div>
    <w:div w:id="274026434">
      <w:bodyDiv w:val="1"/>
      <w:marLeft w:val="0"/>
      <w:marRight w:val="0"/>
      <w:marTop w:val="0"/>
      <w:marBottom w:val="0"/>
      <w:divBdr>
        <w:top w:val="none" w:sz="0" w:space="0" w:color="auto"/>
        <w:left w:val="none" w:sz="0" w:space="0" w:color="auto"/>
        <w:bottom w:val="none" w:sz="0" w:space="0" w:color="auto"/>
        <w:right w:val="none" w:sz="0" w:space="0" w:color="auto"/>
      </w:divBdr>
    </w:div>
    <w:div w:id="274793442">
      <w:bodyDiv w:val="1"/>
      <w:marLeft w:val="0"/>
      <w:marRight w:val="0"/>
      <w:marTop w:val="0"/>
      <w:marBottom w:val="0"/>
      <w:divBdr>
        <w:top w:val="none" w:sz="0" w:space="0" w:color="auto"/>
        <w:left w:val="none" w:sz="0" w:space="0" w:color="auto"/>
        <w:bottom w:val="none" w:sz="0" w:space="0" w:color="auto"/>
        <w:right w:val="none" w:sz="0" w:space="0" w:color="auto"/>
      </w:divBdr>
    </w:div>
    <w:div w:id="275524420">
      <w:bodyDiv w:val="1"/>
      <w:marLeft w:val="0"/>
      <w:marRight w:val="0"/>
      <w:marTop w:val="0"/>
      <w:marBottom w:val="0"/>
      <w:divBdr>
        <w:top w:val="none" w:sz="0" w:space="0" w:color="auto"/>
        <w:left w:val="none" w:sz="0" w:space="0" w:color="auto"/>
        <w:bottom w:val="none" w:sz="0" w:space="0" w:color="auto"/>
        <w:right w:val="none" w:sz="0" w:space="0" w:color="auto"/>
      </w:divBdr>
    </w:div>
    <w:div w:id="275991551">
      <w:bodyDiv w:val="1"/>
      <w:marLeft w:val="0"/>
      <w:marRight w:val="0"/>
      <w:marTop w:val="0"/>
      <w:marBottom w:val="0"/>
      <w:divBdr>
        <w:top w:val="none" w:sz="0" w:space="0" w:color="auto"/>
        <w:left w:val="none" w:sz="0" w:space="0" w:color="auto"/>
        <w:bottom w:val="none" w:sz="0" w:space="0" w:color="auto"/>
        <w:right w:val="none" w:sz="0" w:space="0" w:color="auto"/>
      </w:divBdr>
    </w:div>
    <w:div w:id="280264529">
      <w:bodyDiv w:val="1"/>
      <w:marLeft w:val="0"/>
      <w:marRight w:val="0"/>
      <w:marTop w:val="0"/>
      <w:marBottom w:val="0"/>
      <w:divBdr>
        <w:top w:val="none" w:sz="0" w:space="0" w:color="auto"/>
        <w:left w:val="none" w:sz="0" w:space="0" w:color="auto"/>
        <w:bottom w:val="none" w:sz="0" w:space="0" w:color="auto"/>
        <w:right w:val="none" w:sz="0" w:space="0" w:color="auto"/>
      </w:divBdr>
    </w:div>
    <w:div w:id="280771012">
      <w:bodyDiv w:val="1"/>
      <w:marLeft w:val="0"/>
      <w:marRight w:val="0"/>
      <w:marTop w:val="0"/>
      <w:marBottom w:val="0"/>
      <w:divBdr>
        <w:top w:val="none" w:sz="0" w:space="0" w:color="auto"/>
        <w:left w:val="none" w:sz="0" w:space="0" w:color="auto"/>
        <w:bottom w:val="none" w:sz="0" w:space="0" w:color="auto"/>
        <w:right w:val="none" w:sz="0" w:space="0" w:color="auto"/>
      </w:divBdr>
    </w:div>
    <w:div w:id="283851514">
      <w:bodyDiv w:val="1"/>
      <w:marLeft w:val="0"/>
      <w:marRight w:val="0"/>
      <w:marTop w:val="0"/>
      <w:marBottom w:val="0"/>
      <w:divBdr>
        <w:top w:val="none" w:sz="0" w:space="0" w:color="auto"/>
        <w:left w:val="none" w:sz="0" w:space="0" w:color="auto"/>
        <w:bottom w:val="none" w:sz="0" w:space="0" w:color="auto"/>
        <w:right w:val="none" w:sz="0" w:space="0" w:color="auto"/>
      </w:divBdr>
      <w:divsChild>
        <w:div w:id="877933508">
          <w:marLeft w:val="480"/>
          <w:marRight w:val="0"/>
          <w:marTop w:val="0"/>
          <w:marBottom w:val="0"/>
          <w:divBdr>
            <w:top w:val="none" w:sz="0" w:space="0" w:color="auto"/>
            <w:left w:val="none" w:sz="0" w:space="0" w:color="auto"/>
            <w:bottom w:val="none" w:sz="0" w:space="0" w:color="auto"/>
            <w:right w:val="none" w:sz="0" w:space="0" w:color="auto"/>
          </w:divBdr>
        </w:div>
        <w:div w:id="71393810">
          <w:marLeft w:val="480"/>
          <w:marRight w:val="0"/>
          <w:marTop w:val="0"/>
          <w:marBottom w:val="0"/>
          <w:divBdr>
            <w:top w:val="none" w:sz="0" w:space="0" w:color="auto"/>
            <w:left w:val="none" w:sz="0" w:space="0" w:color="auto"/>
            <w:bottom w:val="none" w:sz="0" w:space="0" w:color="auto"/>
            <w:right w:val="none" w:sz="0" w:space="0" w:color="auto"/>
          </w:divBdr>
        </w:div>
        <w:div w:id="2034115094">
          <w:marLeft w:val="480"/>
          <w:marRight w:val="0"/>
          <w:marTop w:val="0"/>
          <w:marBottom w:val="0"/>
          <w:divBdr>
            <w:top w:val="none" w:sz="0" w:space="0" w:color="auto"/>
            <w:left w:val="none" w:sz="0" w:space="0" w:color="auto"/>
            <w:bottom w:val="none" w:sz="0" w:space="0" w:color="auto"/>
            <w:right w:val="none" w:sz="0" w:space="0" w:color="auto"/>
          </w:divBdr>
        </w:div>
        <w:div w:id="928848156">
          <w:marLeft w:val="480"/>
          <w:marRight w:val="0"/>
          <w:marTop w:val="0"/>
          <w:marBottom w:val="0"/>
          <w:divBdr>
            <w:top w:val="none" w:sz="0" w:space="0" w:color="auto"/>
            <w:left w:val="none" w:sz="0" w:space="0" w:color="auto"/>
            <w:bottom w:val="none" w:sz="0" w:space="0" w:color="auto"/>
            <w:right w:val="none" w:sz="0" w:space="0" w:color="auto"/>
          </w:divBdr>
        </w:div>
        <w:div w:id="1333946054">
          <w:marLeft w:val="480"/>
          <w:marRight w:val="0"/>
          <w:marTop w:val="0"/>
          <w:marBottom w:val="0"/>
          <w:divBdr>
            <w:top w:val="none" w:sz="0" w:space="0" w:color="auto"/>
            <w:left w:val="none" w:sz="0" w:space="0" w:color="auto"/>
            <w:bottom w:val="none" w:sz="0" w:space="0" w:color="auto"/>
            <w:right w:val="none" w:sz="0" w:space="0" w:color="auto"/>
          </w:divBdr>
        </w:div>
        <w:div w:id="1444642708">
          <w:marLeft w:val="480"/>
          <w:marRight w:val="0"/>
          <w:marTop w:val="0"/>
          <w:marBottom w:val="0"/>
          <w:divBdr>
            <w:top w:val="none" w:sz="0" w:space="0" w:color="auto"/>
            <w:left w:val="none" w:sz="0" w:space="0" w:color="auto"/>
            <w:bottom w:val="none" w:sz="0" w:space="0" w:color="auto"/>
            <w:right w:val="none" w:sz="0" w:space="0" w:color="auto"/>
          </w:divBdr>
        </w:div>
        <w:div w:id="30811195">
          <w:marLeft w:val="480"/>
          <w:marRight w:val="0"/>
          <w:marTop w:val="0"/>
          <w:marBottom w:val="0"/>
          <w:divBdr>
            <w:top w:val="none" w:sz="0" w:space="0" w:color="auto"/>
            <w:left w:val="none" w:sz="0" w:space="0" w:color="auto"/>
            <w:bottom w:val="none" w:sz="0" w:space="0" w:color="auto"/>
            <w:right w:val="none" w:sz="0" w:space="0" w:color="auto"/>
          </w:divBdr>
        </w:div>
        <w:div w:id="101149823">
          <w:marLeft w:val="480"/>
          <w:marRight w:val="0"/>
          <w:marTop w:val="0"/>
          <w:marBottom w:val="0"/>
          <w:divBdr>
            <w:top w:val="none" w:sz="0" w:space="0" w:color="auto"/>
            <w:left w:val="none" w:sz="0" w:space="0" w:color="auto"/>
            <w:bottom w:val="none" w:sz="0" w:space="0" w:color="auto"/>
            <w:right w:val="none" w:sz="0" w:space="0" w:color="auto"/>
          </w:divBdr>
        </w:div>
        <w:div w:id="2072345005">
          <w:marLeft w:val="480"/>
          <w:marRight w:val="0"/>
          <w:marTop w:val="0"/>
          <w:marBottom w:val="0"/>
          <w:divBdr>
            <w:top w:val="none" w:sz="0" w:space="0" w:color="auto"/>
            <w:left w:val="none" w:sz="0" w:space="0" w:color="auto"/>
            <w:bottom w:val="none" w:sz="0" w:space="0" w:color="auto"/>
            <w:right w:val="none" w:sz="0" w:space="0" w:color="auto"/>
          </w:divBdr>
        </w:div>
        <w:div w:id="2115243063">
          <w:marLeft w:val="480"/>
          <w:marRight w:val="0"/>
          <w:marTop w:val="0"/>
          <w:marBottom w:val="0"/>
          <w:divBdr>
            <w:top w:val="none" w:sz="0" w:space="0" w:color="auto"/>
            <w:left w:val="none" w:sz="0" w:space="0" w:color="auto"/>
            <w:bottom w:val="none" w:sz="0" w:space="0" w:color="auto"/>
            <w:right w:val="none" w:sz="0" w:space="0" w:color="auto"/>
          </w:divBdr>
        </w:div>
        <w:div w:id="495608540">
          <w:marLeft w:val="480"/>
          <w:marRight w:val="0"/>
          <w:marTop w:val="0"/>
          <w:marBottom w:val="0"/>
          <w:divBdr>
            <w:top w:val="none" w:sz="0" w:space="0" w:color="auto"/>
            <w:left w:val="none" w:sz="0" w:space="0" w:color="auto"/>
            <w:bottom w:val="none" w:sz="0" w:space="0" w:color="auto"/>
            <w:right w:val="none" w:sz="0" w:space="0" w:color="auto"/>
          </w:divBdr>
        </w:div>
        <w:div w:id="753477319">
          <w:marLeft w:val="480"/>
          <w:marRight w:val="0"/>
          <w:marTop w:val="0"/>
          <w:marBottom w:val="0"/>
          <w:divBdr>
            <w:top w:val="none" w:sz="0" w:space="0" w:color="auto"/>
            <w:left w:val="none" w:sz="0" w:space="0" w:color="auto"/>
            <w:bottom w:val="none" w:sz="0" w:space="0" w:color="auto"/>
            <w:right w:val="none" w:sz="0" w:space="0" w:color="auto"/>
          </w:divBdr>
        </w:div>
        <w:div w:id="551884779">
          <w:marLeft w:val="480"/>
          <w:marRight w:val="0"/>
          <w:marTop w:val="0"/>
          <w:marBottom w:val="0"/>
          <w:divBdr>
            <w:top w:val="none" w:sz="0" w:space="0" w:color="auto"/>
            <w:left w:val="none" w:sz="0" w:space="0" w:color="auto"/>
            <w:bottom w:val="none" w:sz="0" w:space="0" w:color="auto"/>
            <w:right w:val="none" w:sz="0" w:space="0" w:color="auto"/>
          </w:divBdr>
        </w:div>
        <w:div w:id="312761546">
          <w:marLeft w:val="480"/>
          <w:marRight w:val="0"/>
          <w:marTop w:val="0"/>
          <w:marBottom w:val="0"/>
          <w:divBdr>
            <w:top w:val="none" w:sz="0" w:space="0" w:color="auto"/>
            <w:left w:val="none" w:sz="0" w:space="0" w:color="auto"/>
            <w:bottom w:val="none" w:sz="0" w:space="0" w:color="auto"/>
            <w:right w:val="none" w:sz="0" w:space="0" w:color="auto"/>
          </w:divBdr>
        </w:div>
        <w:div w:id="1706976298">
          <w:marLeft w:val="480"/>
          <w:marRight w:val="0"/>
          <w:marTop w:val="0"/>
          <w:marBottom w:val="0"/>
          <w:divBdr>
            <w:top w:val="none" w:sz="0" w:space="0" w:color="auto"/>
            <w:left w:val="none" w:sz="0" w:space="0" w:color="auto"/>
            <w:bottom w:val="none" w:sz="0" w:space="0" w:color="auto"/>
            <w:right w:val="none" w:sz="0" w:space="0" w:color="auto"/>
          </w:divBdr>
        </w:div>
        <w:div w:id="1293828297">
          <w:marLeft w:val="480"/>
          <w:marRight w:val="0"/>
          <w:marTop w:val="0"/>
          <w:marBottom w:val="0"/>
          <w:divBdr>
            <w:top w:val="none" w:sz="0" w:space="0" w:color="auto"/>
            <w:left w:val="none" w:sz="0" w:space="0" w:color="auto"/>
            <w:bottom w:val="none" w:sz="0" w:space="0" w:color="auto"/>
            <w:right w:val="none" w:sz="0" w:space="0" w:color="auto"/>
          </w:divBdr>
        </w:div>
        <w:div w:id="1811903852">
          <w:marLeft w:val="480"/>
          <w:marRight w:val="0"/>
          <w:marTop w:val="0"/>
          <w:marBottom w:val="0"/>
          <w:divBdr>
            <w:top w:val="none" w:sz="0" w:space="0" w:color="auto"/>
            <w:left w:val="none" w:sz="0" w:space="0" w:color="auto"/>
            <w:bottom w:val="none" w:sz="0" w:space="0" w:color="auto"/>
            <w:right w:val="none" w:sz="0" w:space="0" w:color="auto"/>
          </w:divBdr>
        </w:div>
        <w:div w:id="1765959722">
          <w:marLeft w:val="480"/>
          <w:marRight w:val="0"/>
          <w:marTop w:val="0"/>
          <w:marBottom w:val="0"/>
          <w:divBdr>
            <w:top w:val="none" w:sz="0" w:space="0" w:color="auto"/>
            <w:left w:val="none" w:sz="0" w:space="0" w:color="auto"/>
            <w:bottom w:val="none" w:sz="0" w:space="0" w:color="auto"/>
            <w:right w:val="none" w:sz="0" w:space="0" w:color="auto"/>
          </w:divBdr>
        </w:div>
        <w:div w:id="767653692">
          <w:marLeft w:val="480"/>
          <w:marRight w:val="0"/>
          <w:marTop w:val="0"/>
          <w:marBottom w:val="0"/>
          <w:divBdr>
            <w:top w:val="none" w:sz="0" w:space="0" w:color="auto"/>
            <w:left w:val="none" w:sz="0" w:space="0" w:color="auto"/>
            <w:bottom w:val="none" w:sz="0" w:space="0" w:color="auto"/>
            <w:right w:val="none" w:sz="0" w:space="0" w:color="auto"/>
          </w:divBdr>
        </w:div>
        <w:div w:id="1915822264">
          <w:marLeft w:val="480"/>
          <w:marRight w:val="0"/>
          <w:marTop w:val="0"/>
          <w:marBottom w:val="0"/>
          <w:divBdr>
            <w:top w:val="none" w:sz="0" w:space="0" w:color="auto"/>
            <w:left w:val="none" w:sz="0" w:space="0" w:color="auto"/>
            <w:bottom w:val="none" w:sz="0" w:space="0" w:color="auto"/>
            <w:right w:val="none" w:sz="0" w:space="0" w:color="auto"/>
          </w:divBdr>
        </w:div>
        <w:div w:id="1244298149">
          <w:marLeft w:val="480"/>
          <w:marRight w:val="0"/>
          <w:marTop w:val="0"/>
          <w:marBottom w:val="0"/>
          <w:divBdr>
            <w:top w:val="none" w:sz="0" w:space="0" w:color="auto"/>
            <w:left w:val="none" w:sz="0" w:space="0" w:color="auto"/>
            <w:bottom w:val="none" w:sz="0" w:space="0" w:color="auto"/>
            <w:right w:val="none" w:sz="0" w:space="0" w:color="auto"/>
          </w:divBdr>
        </w:div>
        <w:div w:id="149831712">
          <w:marLeft w:val="480"/>
          <w:marRight w:val="0"/>
          <w:marTop w:val="0"/>
          <w:marBottom w:val="0"/>
          <w:divBdr>
            <w:top w:val="none" w:sz="0" w:space="0" w:color="auto"/>
            <w:left w:val="none" w:sz="0" w:space="0" w:color="auto"/>
            <w:bottom w:val="none" w:sz="0" w:space="0" w:color="auto"/>
            <w:right w:val="none" w:sz="0" w:space="0" w:color="auto"/>
          </w:divBdr>
        </w:div>
        <w:div w:id="885415726">
          <w:marLeft w:val="480"/>
          <w:marRight w:val="0"/>
          <w:marTop w:val="0"/>
          <w:marBottom w:val="0"/>
          <w:divBdr>
            <w:top w:val="none" w:sz="0" w:space="0" w:color="auto"/>
            <w:left w:val="none" w:sz="0" w:space="0" w:color="auto"/>
            <w:bottom w:val="none" w:sz="0" w:space="0" w:color="auto"/>
            <w:right w:val="none" w:sz="0" w:space="0" w:color="auto"/>
          </w:divBdr>
        </w:div>
        <w:div w:id="382411018">
          <w:marLeft w:val="480"/>
          <w:marRight w:val="0"/>
          <w:marTop w:val="0"/>
          <w:marBottom w:val="0"/>
          <w:divBdr>
            <w:top w:val="none" w:sz="0" w:space="0" w:color="auto"/>
            <w:left w:val="none" w:sz="0" w:space="0" w:color="auto"/>
            <w:bottom w:val="none" w:sz="0" w:space="0" w:color="auto"/>
            <w:right w:val="none" w:sz="0" w:space="0" w:color="auto"/>
          </w:divBdr>
        </w:div>
        <w:div w:id="116264252">
          <w:marLeft w:val="480"/>
          <w:marRight w:val="0"/>
          <w:marTop w:val="0"/>
          <w:marBottom w:val="0"/>
          <w:divBdr>
            <w:top w:val="none" w:sz="0" w:space="0" w:color="auto"/>
            <w:left w:val="none" w:sz="0" w:space="0" w:color="auto"/>
            <w:bottom w:val="none" w:sz="0" w:space="0" w:color="auto"/>
            <w:right w:val="none" w:sz="0" w:space="0" w:color="auto"/>
          </w:divBdr>
        </w:div>
        <w:div w:id="809782479">
          <w:marLeft w:val="480"/>
          <w:marRight w:val="0"/>
          <w:marTop w:val="0"/>
          <w:marBottom w:val="0"/>
          <w:divBdr>
            <w:top w:val="none" w:sz="0" w:space="0" w:color="auto"/>
            <w:left w:val="none" w:sz="0" w:space="0" w:color="auto"/>
            <w:bottom w:val="none" w:sz="0" w:space="0" w:color="auto"/>
            <w:right w:val="none" w:sz="0" w:space="0" w:color="auto"/>
          </w:divBdr>
        </w:div>
        <w:div w:id="915746959">
          <w:marLeft w:val="480"/>
          <w:marRight w:val="0"/>
          <w:marTop w:val="0"/>
          <w:marBottom w:val="0"/>
          <w:divBdr>
            <w:top w:val="none" w:sz="0" w:space="0" w:color="auto"/>
            <w:left w:val="none" w:sz="0" w:space="0" w:color="auto"/>
            <w:bottom w:val="none" w:sz="0" w:space="0" w:color="auto"/>
            <w:right w:val="none" w:sz="0" w:space="0" w:color="auto"/>
          </w:divBdr>
        </w:div>
        <w:div w:id="1911186163">
          <w:marLeft w:val="480"/>
          <w:marRight w:val="0"/>
          <w:marTop w:val="0"/>
          <w:marBottom w:val="0"/>
          <w:divBdr>
            <w:top w:val="none" w:sz="0" w:space="0" w:color="auto"/>
            <w:left w:val="none" w:sz="0" w:space="0" w:color="auto"/>
            <w:bottom w:val="none" w:sz="0" w:space="0" w:color="auto"/>
            <w:right w:val="none" w:sz="0" w:space="0" w:color="auto"/>
          </w:divBdr>
        </w:div>
        <w:div w:id="402487226">
          <w:marLeft w:val="480"/>
          <w:marRight w:val="0"/>
          <w:marTop w:val="0"/>
          <w:marBottom w:val="0"/>
          <w:divBdr>
            <w:top w:val="none" w:sz="0" w:space="0" w:color="auto"/>
            <w:left w:val="none" w:sz="0" w:space="0" w:color="auto"/>
            <w:bottom w:val="none" w:sz="0" w:space="0" w:color="auto"/>
            <w:right w:val="none" w:sz="0" w:space="0" w:color="auto"/>
          </w:divBdr>
        </w:div>
        <w:div w:id="1181971902">
          <w:marLeft w:val="480"/>
          <w:marRight w:val="0"/>
          <w:marTop w:val="0"/>
          <w:marBottom w:val="0"/>
          <w:divBdr>
            <w:top w:val="none" w:sz="0" w:space="0" w:color="auto"/>
            <w:left w:val="none" w:sz="0" w:space="0" w:color="auto"/>
            <w:bottom w:val="none" w:sz="0" w:space="0" w:color="auto"/>
            <w:right w:val="none" w:sz="0" w:space="0" w:color="auto"/>
          </w:divBdr>
        </w:div>
        <w:div w:id="562452591">
          <w:marLeft w:val="480"/>
          <w:marRight w:val="0"/>
          <w:marTop w:val="0"/>
          <w:marBottom w:val="0"/>
          <w:divBdr>
            <w:top w:val="none" w:sz="0" w:space="0" w:color="auto"/>
            <w:left w:val="none" w:sz="0" w:space="0" w:color="auto"/>
            <w:bottom w:val="none" w:sz="0" w:space="0" w:color="auto"/>
            <w:right w:val="none" w:sz="0" w:space="0" w:color="auto"/>
          </w:divBdr>
        </w:div>
        <w:div w:id="1233388950">
          <w:marLeft w:val="480"/>
          <w:marRight w:val="0"/>
          <w:marTop w:val="0"/>
          <w:marBottom w:val="0"/>
          <w:divBdr>
            <w:top w:val="none" w:sz="0" w:space="0" w:color="auto"/>
            <w:left w:val="none" w:sz="0" w:space="0" w:color="auto"/>
            <w:bottom w:val="none" w:sz="0" w:space="0" w:color="auto"/>
            <w:right w:val="none" w:sz="0" w:space="0" w:color="auto"/>
          </w:divBdr>
        </w:div>
        <w:div w:id="1189491557">
          <w:marLeft w:val="480"/>
          <w:marRight w:val="0"/>
          <w:marTop w:val="0"/>
          <w:marBottom w:val="0"/>
          <w:divBdr>
            <w:top w:val="none" w:sz="0" w:space="0" w:color="auto"/>
            <w:left w:val="none" w:sz="0" w:space="0" w:color="auto"/>
            <w:bottom w:val="none" w:sz="0" w:space="0" w:color="auto"/>
            <w:right w:val="none" w:sz="0" w:space="0" w:color="auto"/>
          </w:divBdr>
        </w:div>
        <w:div w:id="825633249">
          <w:marLeft w:val="480"/>
          <w:marRight w:val="0"/>
          <w:marTop w:val="0"/>
          <w:marBottom w:val="0"/>
          <w:divBdr>
            <w:top w:val="none" w:sz="0" w:space="0" w:color="auto"/>
            <w:left w:val="none" w:sz="0" w:space="0" w:color="auto"/>
            <w:bottom w:val="none" w:sz="0" w:space="0" w:color="auto"/>
            <w:right w:val="none" w:sz="0" w:space="0" w:color="auto"/>
          </w:divBdr>
        </w:div>
        <w:div w:id="1138912132">
          <w:marLeft w:val="480"/>
          <w:marRight w:val="0"/>
          <w:marTop w:val="0"/>
          <w:marBottom w:val="0"/>
          <w:divBdr>
            <w:top w:val="none" w:sz="0" w:space="0" w:color="auto"/>
            <w:left w:val="none" w:sz="0" w:space="0" w:color="auto"/>
            <w:bottom w:val="none" w:sz="0" w:space="0" w:color="auto"/>
            <w:right w:val="none" w:sz="0" w:space="0" w:color="auto"/>
          </w:divBdr>
        </w:div>
        <w:div w:id="1155729582">
          <w:marLeft w:val="480"/>
          <w:marRight w:val="0"/>
          <w:marTop w:val="0"/>
          <w:marBottom w:val="0"/>
          <w:divBdr>
            <w:top w:val="none" w:sz="0" w:space="0" w:color="auto"/>
            <w:left w:val="none" w:sz="0" w:space="0" w:color="auto"/>
            <w:bottom w:val="none" w:sz="0" w:space="0" w:color="auto"/>
            <w:right w:val="none" w:sz="0" w:space="0" w:color="auto"/>
          </w:divBdr>
        </w:div>
        <w:div w:id="91631841">
          <w:marLeft w:val="480"/>
          <w:marRight w:val="0"/>
          <w:marTop w:val="0"/>
          <w:marBottom w:val="0"/>
          <w:divBdr>
            <w:top w:val="none" w:sz="0" w:space="0" w:color="auto"/>
            <w:left w:val="none" w:sz="0" w:space="0" w:color="auto"/>
            <w:bottom w:val="none" w:sz="0" w:space="0" w:color="auto"/>
            <w:right w:val="none" w:sz="0" w:space="0" w:color="auto"/>
          </w:divBdr>
        </w:div>
        <w:div w:id="963273237">
          <w:marLeft w:val="480"/>
          <w:marRight w:val="0"/>
          <w:marTop w:val="0"/>
          <w:marBottom w:val="0"/>
          <w:divBdr>
            <w:top w:val="none" w:sz="0" w:space="0" w:color="auto"/>
            <w:left w:val="none" w:sz="0" w:space="0" w:color="auto"/>
            <w:bottom w:val="none" w:sz="0" w:space="0" w:color="auto"/>
            <w:right w:val="none" w:sz="0" w:space="0" w:color="auto"/>
          </w:divBdr>
        </w:div>
        <w:div w:id="1674797148">
          <w:marLeft w:val="480"/>
          <w:marRight w:val="0"/>
          <w:marTop w:val="0"/>
          <w:marBottom w:val="0"/>
          <w:divBdr>
            <w:top w:val="none" w:sz="0" w:space="0" w:color="auto"/>
            <w:left w:val="none" w:sz="0" w:space="0" w:color="auto"/>
            <w:bottom w:val="none" w:sz="0" w:space="0" w:color="auto"/>
            <w:right w:val="none" w:sz="0" w:space="0" w:color="auto"/>
          </w:divBdr>
        </w:div>
        <w:div w:id="1173715996">
          <w:marLeft w:val="480"/>
          <w:marRight w:val="0"/>
          <w:marTop w:val="0"/>
          <w:marBottom w:val="0"/>
          <w:divBdr>
            <w:top w:val="none" w:sz="0" w:space="0" w:color="auto"/>
            <w:left w:val="none" w:sz="0" w:space="0" w:color="auto"/>
            <w:bottom w:val="none" w:sz="0" w:space="0" w:color="auto"/>
            <w:right w:val="none" w:sz="0" w:space="0" w:color="auto"/>
          </w:divBdr>
        </w:div>
        <w:div w:id="1807311634">
          <w:marLeft w:val="480"/>
          <w:marRight w:val="0"/>
          <w:marTop w:val="0"/>
          <w:marBottom w:val="0"/>
          <w:divBdr>
            <w:top w:val="none" w:sz="0" w:space="0" w:color="auto"/>
            <w:left w:val="none" w:sz="0" w:space="0" w:color="auto"/>
            <w:bottom w:val="none" w:sz="0" w:space="0" w:color="auto"/>
            <w:right w:val="none" w:sz="0" w:space="0" w:color="auto"/>
          </w:divBdr>
        </w:div>
        <w:div w:id="1648439265">
          <w:marLeft w:val="480"/>
          <w:marRight w:val="0"/>
          <w:marTop w:val="0"/>
          <w:marBottom w:val="0"/>
          <w:divBdr>
            <w:top w:val="none" w:sz="0" w:space="0" w:color="auto"/>
            <w:left w:val="none" w:sz="0" w:space="0" w:color="auto"/>
            <w:bottom w:val="none" w:sz="0" w:space="0" w:color="auto"/>
            <w:right w:val="none" w:sz="0" w:space="0" w:color="auto"/>
          </w:divBdr>
        </w:div>
        <w:div w:id="1482691434">
          <w:marLeft w:val="480"/>
          <w:marRight w:val="0"/>
          <w:marTop w:val="0"/>
          <w:marBottom w:val="0"/>
          <w:divBdr>
            <w:top w:val="none" w:sz="0" w:space="0" w:color="auto"/>
            <w:left w:val="none" w:sz="0" w:space="0" w:color="auto"/>
            <w:bottom w:val="none" w:sz="0" w:space="0" w:color="auto"/>
            <w:right w:val="none" w:sz="0" w:space="0" w:color="auto"/>
          </w:divBdr>
        </w:div>
        <w:div w:id="1754009246">
          <w:marLeft w:val="480"/>
          <w:marRight w:val="0"/>
          <w:marTop w:val="0"/>
          <w:marBottom w:val="0"/>
          <w:divBdr>
            <w:top w:val="none" w:sz="0" w:space="0" w:color="auto"/>
            <w:left w:val="none" w:sz="0" w:space="0" w:color="auto"/>
            <w:bottom w:val="none" w:sz="0" w:space="0" w:color="auto"/>
            <w:right w:val="none" w:sz="0" w:space="0" w:color="auto"/>
          </w:divBdr>
        </w:div>
        <w:div w:id="1378816227">
          <w:marLeft w:val="480"/>
          <w:marRight w:val="0"/>
          <w:marTop w:val="0"/>
          <w:marBottom w:val="0"/>
          <w:divBdr>
            <w:top w:val="none" w:sz="0" w:space="0" w:color="auto"/>
            <w:left w:val="none" w:sz="0" w:space="0" w:color="auto"/>
            <w:bottom w:val="none" w:sz="0" w:space="0" w:color="auto"/>
            <w:right w:val="none" w:sz="0" w:space="0" w:color="auto"/>
          </w:divBdr>
        </w:div>
        <w:div w:id="1879973694">
          <w:marLeft w:val="480"/>
          <w:marRight w:val="0"/>
          <w:marTop w:val="0"/>
          <w:marBottom w:val="0"/>
          <w:divBdr>
            <w:top w:val="none" w:sz="0" w:space="0" w:color="auto"/>
            <w:left w:val="none" w:sz="0" w:space="0" w:color="auto"/>
            <w:bottom w:val="none" w:sz="0" w:space="0" w:color="auto"/>
            <w:right w:val="none" w:sz="0" w:space="0" w:color="auto"/>
          </w:divBdr>
        </w:div>
        <w:div w:id="530339326">
          <w:marLeft w:val="480"/>
          <w:marRight w:val="0"/>
          <w:marTop w:val="0"/>
          <w:marBottom w:val="0"/>
          <w:divBdr>
            <w:top w:val="none" w:sz="0" w:space="0" w:color="auto"/>
            <w:left w:val="none" w:sz="0" w:space="0" w:color="auto"/>
            <w:bottom w:val="none" w:sz="0" w:space="0" w:color="auto"/>
            <w:right w:val="none" w:sz="0" w:space="0" w:color="auto"/>
          </w:divBdr>
        </w:div>
        <w:div w:id="351687488">
          <w:marLeft w:val="480"/>
          <w:marRight w:val="0"/>
          <w:marTop w:val="0"/>
          <w:marBottom w:val="0"/>
          <w:divBdr>
            <w:top w:val="none" w:sz="0" w:space="0" w:color="auto"/>
            <w:left w:val="none" w:sz="0" w:space="0" w:color="auto"/>
            <w:bottom w:val="none" w:sz="0" w:space="0" w:color="auto"/>
            <w:right w:val="none" w:sz="0" w:space="0" w:color="auto"/>
          </w:divBdr>
        </w:div>
        <w:div w:id="1279406918">
          <w:marLeft w:val="480"/>
          <w:marRight w:val="0"/>
          <w:marTop w:val="0"/>
          <w:marBottom w:val="0"/>
          <w:divBdr>
            <w:top w:val="none" w:sz="0" w:space="0" w:color="auto"/>
            <w:left w:val="none" w:sz="0" w:space="0" w:color="auto"/>
            <w:bottom w:val="none" w:sz="0" w:space="0" w:color="auto"/>
            <w:right w:val="none" w:sz="0" w:space="0" w:color="auto"/>
          </w:divBdr>
        </w:div>
      </w:divsChild>
    </w:div>
    <w:div w:id="285741571">
      <w:bodyDiv w:val="1"/>
      <w:marLeft w:val="0"/>
      <w:marRight w:val="0"/>
      <w:marTop w:val="0"/>
      <w:marBottom w:val="0"/>
      <w:divBdr>
        <w:top w:val="none" w:sz="0" w:space="0" w:color="auto"/>
        <w:left w:val="none" w:sz="0" w:space="0" w:color="auto"/>
        <w:bottom w:val="none" w:sz="0" w:space="0" w:color="auto"/>
        <w:right w:val="none" w:sz="0" w:space="0" w:color="auto"/>
      </w:divBdr>
      <w:divsChild>
        <w:div w:id="51462762">
          <w:marLeft w:val="480"/>
          <w:marRight w:val="0"/>
          <w:marTop w:val="0"/>
          <w:marBottom w:val="0"/>
          <w:divBdr>
            <w:top w:val="none" w:sz="0" w:space="0" w:color="auto"/>
            <w:left w:val="none" w:sz="0" w:space="0" w:color="auto"/>
            <w:bottom w:val="none" w:sz="0" w:space="0" w:color="auto"/>
            <w:right w:val="none" w:sz="0" w:space="0" w:color="auto"/>
          </w:divBdr>
        </w:div>
        <w:div w:id="77823772">
          <w:marLeft w:val="480"/>
          <w:marRight w:val="0"/>
          <w:marTop w:val="0"/>
          <w:marBottom w:val="0"/>
          <w:divBdr>
            <w:top w:val="none" w:sz="0" w:space="0" w:color="auto"/>
            <w:left w:val="none" w:sz="0" w:space="0" w:color="auto"/>
            <w:bottom w:val="none" w:sz="0" w:space="0" w:color="auto"/>
            <w:right w:val="none" w:sz="0" w:space="0" w:color="auto"/>
          </w:divBdr>
        </w:div>
        <w:div w:id="103430226">
          <w:marLeft w:val="480"/>
          <w:marRight w:val="0"/>
          <w:marTop w:val="0"/>
          <w:marBottom w:val="0"/>
          <w:divBdr>
            <w:top w:val="none" w:sz="0" w:space="0" w:color="auto"/>
            <w:left w:val="none" w:sz="0" w:space="0" w:color="auto"/>
            <w:bottom w:val="none" w:sz="0" w:space="0" w:color="auto"/>
            <w:right w:val="none" w:sz="0" w:space="0" w:color="auto"/>
          </w:divBdr>
        </w:div>
        <w:div w:id="130682444">
          <w:marLeft w:val="480"/>
          <w:marRight w:val="0"/>
          <w:marTop w:val="0"/>
          <w:marBottom w:val="0"/>
          <w:divBdr>
            <w:top w:val="none" w:sz="0" w:space="0" w:color="auto"/>
            <w:left w:val="none" w:sz="0" w:space="0" w:color="auto"/>
            <w:bottom w:val="none" w:sz="0" w:space="0" w:color="auto"/>
            <w:right w:val="none" w:sz="0" w:space="0" w:color="auto"/>
          </w:divBdr>
        </w:div>
        <w:div w:id="141193292">
          <w:marLeft w:val="480"/>
          <w:marRight w:val="0"/>
          <w:marTop w:val="0"/>
          <w:marBottom w:val="0"/>
          <w:divBdr>
            <w:top w:val="none" w:sz="0" w:space="0" w:color="auto"/>
            <w:left w:val="none" w:sz="0" w:space="0" w:color="auto"/>
            <w:bottom w:val="none" w:sz="0" w:space="0" w:color="auto"/>
            <w:right w:val="none" w:sz="0" w:space="0" w:color="auto"/>
          </w:divBdr>
        </w:div>
        <w:div w:id="273294811">
          <w:marLeft w:val="480"/>
          <w:marRight w:val="0"/>
          <w:marTop w:val="0"/>
          <w:marBottom w:val="0"/>
          <w:divBdr>
            <w:top w:val="none" w:sz="0" w:space="0" w:color="auto"/>
            <w:left w:val="none" w:sz="0" w:space="0" w:color="auto"/>
            <w:bottom w:val="none" w:sz="0" w:space="0" w:color="auto"/>
            <w:right w:val="none" w:sz="0" w:space="0" w:color="auto"/>
          </w:divBdr>
        </w:div>
        <w:div w:id="287047793">
          <w:marLeft w:val="480"/>
          <w:marRight w:val="0"/>
          <w:marTop w:val="0"/>
          <w:marBottom w:val="0"/>
          <w:divBdr>
            <w:top w:val="none" w:sz="0" w:space="0" w:color="auto"/>
            <w:left w:val="none" w:sz="0" w:space="0" w:color="auto"/>
            <w:bottom w:val="none" w:sz="0" w:space="0" w:color="auto"/>
            <w:right w:val="none" w:sz="0" w:space="0" w:color="auto"/>
          </w:divBdr>
        </w:div>
        <w:div w:id="379743653">
          <w:marLeft w:val="480"/>
          <w:marRight w:val="0"/>
          <w:marTop w:val="0"/>
          <w:marBottom w:val="0"/>
          <w:divBdr>
            <w:top w:val="none" w:sz="0" w:space="0" w:color="auto"/>
            <w:left w:val="none" w:sz="0" w:space="0" w:color="auto"/>
            <w:bottom w:val="none" w:sz="0" w:space="0" w:color="auto"/>
            <w:right w:val="none" w:sz="0" w:space="0" w:color="auto"/>
          </w:divBdr>
        </w:div>
        <w:div w:id="392240378">
          <w:marLeft w:val="480"/>
          <w:marRight w:val="0"/>
          <w:marTop w:val="0"/>
          <w:marBottom w:val="0"/>
          <w:divBdr>
            <w:top w:val="none" w:sz="0" w:space="0" w:color="auto"/>
            <w:left w:val="none" w:sz="0" w:space="0" w:color="auto"/>
            <w:bottom w:val="none" w:sz="0" w:space="0" w:color="auto"/>
            <w:right w:val="none" w:sz="0" w:space="0" w:color="auto"/>
          </w:divBdr>
        </w:div>
        <w:div w:id="395669378">
          <w:marLeft w:val="480"/>
          <w:marRight w:val="0"/>
          <w:marTop w:val="0"/>
          <w:marBottom w:val="0"/>
          <w:divBdr>
            <w:top w:val="none" w:sz="0" w:space="0" w:color="auto"/>
            <w:left w:val="none" w:sz="0" w:space="0" w:color="auto"/>
            <w:bottom w:val="none" w:sz="0" w:space="0" w:color="auto"/>
            <w:right w:val="none" w:sz="0" w:space="0" w:color="auto"/>
          </w:divBdr>
        </w:div>
        <w:div w:id="527064658">
          <w:marLeft w:val="480"/>
          <w:marRight w:val="0"/>
          <w:marTop w:val="0"/>
          <w:marBottom w:val="0"/>
          <w:divBdr>
            <w:top w:val="none" w:sz="0" w:space="0" w:color="auto"/>
            <w:left w:val="none" w:sz="0" w:space="0" w:color="auto"/>
            <w:bottom w:val="none" w:sz="0" w:space="0" w:color="auto"/>
            <w:right w:val="none" w:sz="0" w:space="0" w:color="auto"/>
          </w:divBdr>
        </w:div>
        <w:div w:id="576063481">
          <w:marLeft w:val="480"/>
          <w:marRight w:val="0"/>
          <w:marTop w:val="0"/>
          <w:marBottom w:val="0"/>
          <w:divBdr>
            <w:top w:val="none" w:sz="0" w:space="0" w:color="auto"/>
            <w:left w:val="none" w:sz="0" w:space="0" w:color="auto"/>
            <w:bottom w:val="none" w:sz="0" w:space="0" w:color="auto"/>
            <w:right w:val="none" w:sz="0" w:space="0" w:color="auto"/>
          </w:divBdr>
        </w:div>
        <w:div w:id="587547266">
          <w:marLeft w:val="480"/>
          <w:marRight w:val="0"/>
          <w:marTop w:val="0"/>
          <w:marBottom w:val="0"/>
          <w:divBdr>
            <w:top w:val="none" w:sz="0" w:space="0" w:color="auto"/>
            <w:left w:val="none" w:sz="0" w:space="0" w:color="auto"/>
            <w:bottom w:val="none" w:sz="0" w:space="0" w:color="auto"/>
            <w:right w:val="none" w:sz="0" w:space="0" w:color="auto"/>
          </w:divBdr>
        </w:div>
        <w:div w:id="659816551">
          <w:marLeft w:val="480"/>
          <w:marRight w:val="0"/>
          <w:marTop w:val="0"/>
          <w:marBottom w:val="0"/>
          <w:divBdr>
            <w:top w:val="none" w:sz="0" w:space="0" w:color="auto"/>
            <w:left w:val="none" w:sz="0" w:space="0" w:color="auto"/>
            <w:bottom w:val="none" w:sz="0" w:space="0" w:color="auto"/>
            <w:right w:val="none" w:sz="0" w:space="0" w:color="auto"/>
          </w:divBdr>
        </w:div>
        <w:div w:id="673848576">
          <w:marLeft w:val="480"/>
          <w:marRight w:val="0"/>
          <w:marTop w:val="0"/>
          <w:marBottom w:val="0"/>
          <w:divBdr>
            <w:top w:val="none" w:sz="0" w:space="0" w:color="auto"/>
            <w:left w:val="none" w:sz="0" w:space="0" w:color="auto"/>
            <w:bottom w:val="none" w:sz="0" w:space="0" w:color="auto"/>
            <w:right w:val="none" w:sz="0" w:space="0" w:color="auto"/>
          </w:divBdr>
        </w:div>
        <w:div w:id="696082329">
          <w:marLeft w:val="480"/>
          <w:marRight w:val="0"/>
          <w:marTop w:val="0"/>
          <w:marBottom w:val="0"/>
          <w:divBdr>
            <w:top w:val="none" w:sz="0" w:space="0" w:color="auto"/>
            <w:left w:val="none" w:sz="0" w:space="0" w:color="auto"/>
            <w:bottom w:val="none" w:sz="0" w:space="0" w:color="auto"/>
            <w:right w:val="none" w:sz="0" w:space="0" w:color="auto"/>
          </w:divBdr>
        </w:div>
        <w:div w:id="705985294">
          <w:marLeft w:val="480"/>
          <w:marRight w:val="0"/>
          <w:marTop w:val="0"/>
          <w:marBottom w:val="0"/>
          <w:divBdr>
            <w:top w:val="none" w:sz="0" w:space="0" w:color="auto"/>
            <w:left w:val="none" w:sz="0" w:space="0" w:color="auto"/>
            <w:bottom w:val="none" w:sz="0" w:space="0" w:color="auto"/>
            <w:right w:val="none" w:sz="0" w:space="0" w:color="auto"/>
          </w:divBdr>
        </w:div>
        <w:div w:id="1078866411">
          <w:marLeft w:val="480"/>
          <w:marRight w:val="0"/>
          <w:marTop w:val="0"/>
          <w:marBottom w:val="0"/>
          <w:divBdr>
            <w:top w:val="none" w:sz="0" w:space="0" w:color="auto"/>
            <w:left w:val="none" w:sz="0" w:space="0" w:color="auto"/>
            <w:bottom w:val="none" w:sz="0" w:space="0" w:color="auto"/>
            <w:right w:val="none" w:sz="0" w:space="0" w:color="auto"/>
          </w:divBdr>
        </w:div>
        <w:div w:id="1085036041">
          <w:marLeft w:val="480"/>
          <w:marRight w:val="0"/>
          <w:marTop w:val="0"/>
          <w:marBottom w:val="0"/>
          <w:divBdr>
            <w:top w:val="none" w:sz="0" w:space="0" w:color="auto"/>
            <w:left w:val="none" w:sz="0" w:space="0" w:color="auto"/>
            <w:bottom w:val="none" w:sz="0" w:space="0" w:color="auto"/>
            <w:right w:val="none" w:sz="0" w:space="0" w:color="auto"/>
          </w:divBdr>
        </w:div>
        <w:div w:id="1136222493">
          <w:marLeft w:val="480"/>
          <w:marRight w:val="0"/>
          <w:marTop w:val="0"/>
          <w:marBottom w:val="0"/>
          <w:divBdr>
            <w:top w:val="none" w:sz="0" w:space="0" w:color="auto"/>
            <w:left w:val="none" w:sz="0" w:space="0" w:color="auto"/>
            <w:bottom w:val="none" w:sz="0" w:space="0" w:color="auto"/>
            <w:right w:val="none" w:sz="0" w:space="0" w:color="auto"/>
          </w:divBdr>
        </w:div>
        <w:div w:id="1163081615">
          <w:marLeft w:val="480"/>
          <w:marRight w:val="0"/>
          <w:marTop w:val="0"/>
          <w:marBottom w:val="0"/>
          <w:divBdr>
            <w:top w:val="none" w:sz="0" w:space="0" w:color="auto"/>
            <w:left w:val="none" w:sz="0" w:space="0" w:color="auto"/>
            <w:bottom w:val="none" w:sz="0" w:space="0" w:color="auto"/>
            <w:right w:val="none" w:sz="0" w:space="0" w:color="auto"/>
          </w:divBdr>
        </w:div>
        <w:div w:id="1168785975">
          <w:marLeft w:val="480"/>
          <w:marRight w:val="0"/>
          <w:marTop w:val="0"/>
          <w:marBottom w:val="0"/>
          <w:divBdr>
            <w:top w:val="none" w:sz="0" w:space="0" w:color="auto"/>
            <w:left w:val="none" w:sz="0" w:space="0" w:color="auto"/>
            <w:bottom w:val="none" w:sz="0" w:space="0" w:color="auto"/>
            <w:right w:val="none" w:sz="0" w:space="0" w:color="auto"/>
          </w:divBdr>
        </w:div>
        <w:div w:id="1203859745">
          <w:marLeft w:val="480"/>
          <w:marRight w:val="0"/>
          <w:marTop w:val="0"/>
          <w:marBottom w:val="0"/>
          <w:divBdr>
            <w:top w:val="none" w:sz="0" w:space="0" w:color="auto"/>
            <w:left w:val="none" w:sz="0" w:space="0" w:color="auto"/>
            <w:bottom w:val="none" w:sz="0" w:space="0" w:color="auto"/>
            <w:right w:val="none" w:sz="0" w:space="0" w:color="auto"/>
          </w:divBdr>
        </w:div>
        <w:div w:id="1296909641">
          <w:marLeft w:val="480"/>
          <w:marRight w:val="0"/>
          <w:marTop w:val="0"/>
          <w:marBottom w:val="0"/>
          <w:divBdr>
            <w:top w:val="none" w:sz="0" w:space="0" w:color="auto"/>
            <w:left w:val="none" w:sz="0" w:space="0" w:color="auto"/>
            <w:bottom w:val="none" w:sz="0" w:space="0" w:color="auto"/>
            <w:right w:val="none" w:sz="0" w:space="0" w:color="auto"/>
          </w:divBdr>
        </w:div>
        <w:div w:id="1427729105">
          <w:marLeft w:val="480"/>
          <w:marRight w:val="0"/>
          <w:marTop w:val="0"/>
          <w:marBottom w:val="0"/>
          <w:divBdr>
            <w:top w:val="none" w:sz="0" w:space="0" w:color="auto"/>
            <w:left w:val="none" w:sz="0" w:space="0" w:color="auto"/>
            <w:bottom w:val="none" w:sz="0" w:space="0" w:color="auto"/>
            <w:right w:val="none" w:sz="0" w:space="0" w:color="auto"/>
          </w:divBdr>
        </w:div>
        <w:div w:id="1506745548">
          <w:marLeft w:val="480"/>
          <w:marRight w:val="0"/>
          <w:marTop w:val="0"/>
          <w:marBottom w:val="0"/>
          <w:divBdr>
            <w:top w:val="none" w:sz="0" w:space="0" w:color="auto"/>
            <w:left w:val="none" w:sz="0" w:space="0" w:color="auto"/>
            <w:bottom w:val="none" w:sz="0" w:space="0" w:color="auto"/>
            <w:right w:val="none" w:sz="0" w:space="0" w:color="auto"/>
          </w:divBdr>
        </w:div>
        <w:div w:id="1516573087">
          <w:marLeft w:val="480"/>
          <w:marRight w:val="0"/>
          <w:marTop w:val="0"/>
          <w:marBottom w:val="0"/>
          <w:divBdr>
            <w:top w:val="none" w:sz="0" w:space="0" w:color="auto"/>
            <w:left w:val="none" w:sz="0" w:space="0" w:color="auto"/>
            <w:bottom w:val="none" w:sz="0" w:space="0" w:color="auto"/>
            <w:right w:val="none" w:sz="0" w:space="0" w:color="auto"/>
          </w:divBdr>
        </w:div>
        <w:div w:id="1587418944">
          <w:marLeft w:val="480"/>
          <w:marRight w:val="0"/>
          <w:marTop w:val="0"/>
          <w:marBottom w:val="0"/>
          <w:divBdr>
            <w:top w:val="none" w:sz="0" w:space="0" w:color="auto"/>
            <w:left w:val="none" w:sz="0" w:space="0" w:color="auto"/>
            <w:bottom w:val="none" w:sz="0" w:space="0" w:color="auto"/>
            <w:right w:val="none" w:sz="0" w:space="0" w:color="auto"/>
          </w:divBdr>
        </w:div>
        <w:div w:id="1646163719">
          <w:marLeft w:val="480"/>
          <w:marRight w:val="0"/>
          <w:marTop w:val="0"/>
          <w:marBottom w:val="0"/>
          <w:divBdr>
            <w:top w:val="none" w:sz="0" w:space="0" w:color="auto"/>
            <w:left w:val="none" w:sz="0" w:space="0" w:color="auto"/>
            <w:bottom w:val="none" w:sz="0" w:space="0" w:color="auto"/>
            <w:right w:val="none" w:sz="0" w:space="0" w:color="auto"/>
          </w:divBdr>
        </w:div>
        <w:div w:id="1723826082">
          <w:marLeft w:val="480"/>
          <w:marRight w:val="0"/>
          <w:marTop w:val="0"/>
          <w:marBottom w:val="0"/>
          <w:divBdr>
            <w:top w:val="none" w:sz="0" w:space="0" w:color="auto"/>
            <w:left w:val="none" w:sz="0" w:space="0" w:color="auto"/>
            <w:bottom w:val="none" w:sz="0" w:space="0" w:color="auto"/>
            <w:right w:val="none" w:sz="0" w:space="0" w:color="auto"/>
          </w:divBdr>
        </w:div>
        <w:div w:id="1768575972">
          <w:marLeft w:val="480"/>
          <w:marRight w:val="0"/>
          <w:marTop w:val="0"/>
          <w:marBottom w:val="0"/>
          <w:divBdr>
            <w:top w:val="none" w:sz="0" w:space="0" w:color="auto"/>
            <w:left w:val="none" w:sz="0" w:space="0" w:color="auto"/>
            <w:bottom w:val="none" w:sz="0" w:space="0" w:color="auto"/>
            <w:right w:val="none" w:sz="0" w:space="0" w:color="auto"/>
          </w:divBdr>
        </w:div>
        <w:div w:id="1781997510">
          <w:marLeft w:val="480"/>
          <w:marRight w:val="0"/>
          <w:marTop w:val="0"/>
          <w:marBottom w:val="0"/>
          <w:divBdr>
            <w:top w:val="none" w:sz="0" w:space="0" w:color="auto"/>
            <w:left w:val="none" w:sz="0" w:space="0" w:color="auto"/>
            <w:bottom w:val="none" w:sz="0" w:space="0" w:color="auto"/>
            <w:right w:val="none" w:sz="0" w:space="0" w:color="auto"/>
          </w:divBdr>
        </w:div>
        <w:div w:id="1851992608">
          <w:marLeft w:val="480"/>
          <w:marRight w:val="0"/>
          <w:marTop w:val="0"/>
          <w:marBottom w:val="0"/>
          <w:divBdr>
            <w:top w:val="none" w:sz="0" w:space="0" w:color="auto"/>
            <w:left w:val="none" w:sz="0" w:space="0" w:color="auto"/>
            <w:bottom w:val="none" w:sz="0" w:space="0" w:color="auto"/>
            <w:right w:val="none" w:sz="0" w:space="0" w:color="auto"/>
          </w:divBdr>
        </w:div>
        <w:div w:id="1859149569">
          <w:marLeft w:val="480"/>
          <w:marRight w:val="0"/>
          <w:marTop w:val="0"/>
          <w:marBottom w:val="0"/>
          <w:divBdr>
            <w:top w:val="none" w:sz="0" w:space="0" w:color="auto"/>
            <w:left w:val="none" w:sz="0" w:space="0" w:color="auto"/>
            <w:bottom w:val="none" w:sz="0" w:space="0" w:color="auto"/>
            <w:right w:val="none" w:sz="0" w:space="0" w:color="auto"/>
          </w:divBdr>
        </w:div>
        <w:div w:id="1860971399">
          <w:marLeft w:val="480"/>
          <w:marRight w:val="0"/>
          <w:marTop w:val="0"/>
          <w:marBottom w:val="0"/>
          <w:divBdr>
            <w:top w:val="none" w:sz="0" w:space="0" w:color="auto"/>
            <w:left w:val="none" w:sz="0" w:space="0" w:color="auto"/>
            <w:bottom w:val="none" w:sz="0" w:space="0" w:color="auto"/>
            <w:right w:val="none" w:sz="0" w:space="0" w:color="auto"/>
          </w:divBdr>
        </w:div>
        <w:div w:id="1873032984">
          <w:marLeft w:val="480"/>
          <w:marRight w:val="0"/>
          <w:marTop w:val="0"/>
          <w:marBottom w:val="0"/>
          <w:divBdr>
            <w:top w:val="none" w:sz="0" w:space="0" w:color="auto"/>
            <w:left w:val="none" w:sz="0" w:space="0" w:color="auto"/>
            <w:bottom w:val="none" w:sz="0" w:space="0" w:color="auto"/>
            <w:right w:val="none" w:sz="0" w:space="0" w:color="auto"/>
          </w:divBdr>
        </w:div>
        <w:div w:id="1877619414">
          <w:marLeft w:val="480"/>
          <w:marRight w:val="0"/>
          <w:marTop w:val="0"/>
          <w:marBottom w:val="0"/>
          <w:divBdr>
            <w:top w:val="none" w:sz="0" w:space="0" w:color="auto"/>
            <w:left w:val="none" w:sz="0" w:space="0" w:color="auto"/>
            <w:bottom w:val="none" w:sz="0" w:space="0" w:color="auto"/>
            <w:right w:val="none" w:sz="0" w:space="0" w:color="auto"/>
          </w:divBdr>
        </w:div>
        <w:div w:id="1978562895">
          <w:marLeft w:val="480"/>
          <w:marRight w:val="0"/>
          <w:marTop w:val="0"/>
          <w:marBottom w:val="0"/>
          <w:divBdr>
            <w:top w:val="none" w:sz="0" w:space="0" w:color="auto"/>
            <w:left w:val="none" w:sz="0" w:space="0" w:color="auto"/>
            <w:bottom w:val="none" w:sz="0" w:space="0" w:color="auto"/>
            <w:right w:val="none" w:sz="0" w:space="0" w:color="auto"/>
          </w:divBdr>
        </w:div>
        <w:div w:id="2031641796">
          <w:marLeft w:val="480"/>
          <w:marRight w:val="0"/>
          <w:marTop w:val="0"/>
          <w:marBottom w:val="0"/>
          <w:divBdr>
            <w:top w:val="none" w:sz="0" w:space="0" w:color="auto"/>
            <w:left w:val="none" w:sz="0" w:space="0" w:color="auto"/>
            <w:bottom w:val="none" w:sz="0" w:space="0" w:color="auto"/>
            <w:right w:val="none" w:sz="0" w:space="0" w:color="auto"/>
          </w:divBdr>
        </w:div>
        <w:div w:id="2091002195">
          <w:marLeft w:val="480"/>
          <w:marRight w:val="0"/>
          <w:marTop w:val="0"/>
          <w:marBottom w:val="0"/>
          <w:divBdr>
            <w:top w:val="none" w:sz="0" w:space="0" w:color="auto"/>
            <w:left w:val="none" w:sz="0" w:space="0" w:color="auto"/>
            <w:bottom w:val="none" w:sz="0" w:space="0" w:color="auto"/>
            <w:right w:val="none" w:sz="0" w:space="0" w:color="auto"/>
          </w:divBdr>
        </w:div>
        <w:div w:id="2096902690">
          <w:marLeft w:val="480"/>
          <w:marRight w:val="0"/>
          <w:marTop w:val="0"/>
          <w:marBottom w:val="0"/>
          <w:divBdr>
            <w:top w:val="none" w:sz="0" w:space="0" w:color="auto"/>
            <w:left w:val="none" w:sz="0" w:space="0" w:color="auto"/>
            <w:bottom w:val="none" w:sz="0" w:space="0" w:color="auto"/>
            <w:right w:val="none" w:sz="0" w:space="0" w:color="auto"/>
          </w:divBdr>
        </w:div>
      </w:divsChild>
    </w:div>
    <w:div w:id="288779314">
      <w:bodyDiv w:val="1"/>
      <w:marLeft w:val="0"/>
      <w:marRight w:val="0"/>
      <w:marTop w:val="0"/>
      <w:marBottom w:val="0"/>
      <w:divBdr>
        <w:top w:val="none" w:sz="0" w:space="0" w:color="auto"/>
        <w:left w:val="none" w:sz="0" w:space="0" w:color="auto"/>
        <w:bottom w:val="none" w:sz="0" w:space="0" w:color="auto"/>
        <w:right w:val="none" w:sz="0" w:space="0" w:color="auto"/>
      </w:divBdr>
    </w:div>
    <w:div w:id="290405638">
      <w:bodyDiv w:val="1"/>
      <w:marLeft w:val="0"/>
      <w:marRight w:val="0"/>
      <w:marTop w:val="0"/>
      <w:marBottom w:val="0"/>
      <w:divBdr>
        <w:top w:val="none" w:sz="0" w:space="0" w:color="auto"/>
        <w:left w:val="none" w:sz="0" w:space="0" w:color="auto"/>
        <w:bottom w:val="none" w:sz="0" w:space="0" w:color="auto"/>
        <w:right w:val="none" w:sz="0" w:space="0" w:color="auto"/>
      </w:divBdr>
    </w:div>
    <w:div w:id="292099800">
      <w:bodyDiv w:val="1"/>
      <w:marLeft w:val="0"/>
      <w:marRight w:val="0"/>
      <w:marTop w:val="0"/>
      <w:marBottom w:val="0"/>
      <w:divBdr>
        <w:top w:val="none" w:sz="0" w:space="0" w:color="auto"/>
        <w:left w:val="none" w:sz="0" w:space="0" w:color="auto"/>
        <w:bottom w:val="none" w:sz="0" w:space="0" w:color="auto"/>
        <w:right w:val="none" w:sz="0" w:space="0" w:color="auto"/>
      </w:divBdr>
    </w:div>
    <w:div w:id="292902386">
      <w:bodyDiv w:val="1"/>
      <w:marLeft w:val="0"/>
      <w:marRight w:val="0"/>
      <w:marTop w:val="0"/>
      <w:marBottom w:val="0"/>
      <w:divBdr>
        <w:top w:val="none" w:sz="0" w:space="0" w:color="auto"/>
        <w:left w:val="none" w:sz="0" w:space="0" w:color="auto"/>
        <w:bottom w:val="none" w:sz="0" w:space="0" w:color="auto"/>
        <w:right w:val="none" w:sz="0" w:space="0" w:color="auto"/>
      </w:divBdr>
      <w:divsChild>
        <w:div w:id="1358628140">
          <w:marLeft w:val="480"/>
          <w:marRight w:val="0"/>
          <w:marTop w:val="0"/>
          <w:marBottom w:val="0"/>
          <w:divBdr>
            <w:top w:val="none" w:sz="0" w:space="0" w:color="auto"/>
            <w:left w:val="none" w:sz="0" w:space="0" w:color="auto"/>
            <w:bottom w:val="none" w:sz="0" w:space="0" w:color="auto"/>
            <w:right w:val="none" w:sz="0" w:space="0" w:color="auto"/>
          </w:divBdr>
        </w:div>
        <w:div w:id="1791507199">
          <w:marLeft w:val="480"/>
          <w:marRight w:val="0"/>
          <w:marTop w:val="0"/>
          <w:marBottom w:val="0"/>
          <w:divBdr>
            <w:top w:val="none" w:sz="0" w:space="0" w:color="auto"/>
            <w:left w:val="none" w:sz="0" w:space="0" w:color="auto"/>
            <w:bottom w:val="none" w:sz="0" w:space="0" w:color="auto"/>
            <w:right w:val="none" w:sz="0" w:space="0" w:color="auto"/>
          </w:divBdr>
        </w:div>
        <w:div w:id="1588728718">
          <w:marLeft w:val="480"/>
          <w:marRight w:val="0"/>
          <w:marTop w:val="0"/>
          <w:marBottom w:val="0"/>
          <w:divBdr>
            <w:top w:val="none" w:sz="0" w:space="0" w:color="auto"/>
            <w:left w:val="none" w:sz="0" w:space="0" w:color="auto"/>
            <w:bottom w:val="none" w:sz="0" w:space="0" w:color="auto"/>
            <w:right w:val="none" w:sz="0" w:space="0" w:color="auto"/>
          </w:divBdr>
        </w:div>
        <w:div w:id="1063215173">
          <w:marLeft w:val="480"/>
          <w:marRight w:val="0"/>
          <w:marTop w:val="0"/>
          <w:marBottom w:val="0"/>
          <w:divBdr>
            <w:top w:val="none" w:sz="0" w:space="0" w:color="auto"/>
            <w:left w:val="none" w:sz="0" w:space="0" w:color="auto"/>
            <w:bottom w:val="none" w:sz="0" w:space="0" w:color="auto"/>
            <w:right w:val="none" w:sz="0" w:space="0" w:color="auto"/>
          </w:divBdr>
        </w:div>
        <w:div w:id="1752266385">
          <w:marLeft w:val="480"/>
          <w:marRight w:val="0"/>
          <w:marTop w:val="0"/>
          <w:marBottom w:val="0"/>
          <w:divBdr>
            <w:top w:val="none" w:sz="0" w:space="0" w:color="auto"/>
            <w:left w:val="none" w:sz="0" w:space="0" w:color="auto"/>
            <w:bottom w:val="none" w:sz="0" w:space="0" w:color="auto"/>
            <w:right w:val="none" w:sz="0" w:space="0" w:color="auto"/>
          </w:divBdr>
        </w:div>
        <w:div w:id="1131050436">
          <w:marLeft w:val="480"/>
          <w:marRight w:val="0"/>
          <w:marTop w:val="0"/>
          <w:marBottom w:val="0"/>
          <w:divBdr>
            <w:top w:val="none" w:sz="0" w:space="0" w:color="auto"/>
            <w:left w:val="none" w:sz="0" w:space="0" w:color="auto"/>
            <w:bottom w:val="none" w:sz="0" w:space="0" w:color="auto"/>
            <w:right w:val="none" w:sz="0" w:space="0" w:color="auto"/>
          </w:divBdr>
        </w:div>
        <w:div w:id="417169037">
          <w:marLeft w:val="480"/>
          <w:marRight w:val="0"/>
          <w:marTop w:val="0"/>
          <w:marBottom w:val="0"/>
          <w:divBdr>
            <w:top w:val="none" w:sz="0" w:space="0" w:color="auto"/>
            <w:left w:val="none" w:sz="0" w:space="0" w:color="auto"/>
            <w:bottom w:val="none" w:sz="0" w:space="0" w:color="auto"/>
            <w:right w:val="none" w:sz="0" w:space="0" w:color="auto"/>
          </w:divBdr>
        </w:div>
        <w:div w:id="262612660">
          <w:marLeft w:val="480"/>
          <w:marRight w:val="0"/>
          <w:marTop w:val="0"/>
          <w:marBottom w:val="0"/>
          <w:divBdr>
            <w:top w:val="none" w:sz="0" w:space="0" w:color="auto"/>
            <w:left w:val="none" w:sz="0" w:space="0" w:color="auto"/>
            <w:bottom w:val="none" w:sz="0" w:space="0" w:color="auto"/>
            <w:right w:val="none" w:sz="0" w:space="0" w:color="auto"/>
          </w:divBdr>
        </w:div>
        <w:div w:id="1262450680">
          <w:marLeft w:val="480"/>
          <w:marRight w:val="0"/>
          <w:marTop w:val="0"/>
          <w:marBottom w:val="0"/>
          <w:divBdr>
            <w:top w:val="none" w:sz="0" w:space="0" w:color="auto"/>
            <w:left w:val="none" w:sz="0" w:space="0" w:color="auto"/>
            <w:bottom w:val="none" w:sz="0" w:space="0" w:color="auto"/>
            <w:right w:val="none" w:sz="0" w:space="0" w:color="auto"/>
          </w:divBdr>
        </w:div>
        <w:div w:id="113139828">
          <w:marLeft w:val="480"/>
          <w:marRight w:val="0"/>
          <w:marTop w:val="0"/>
          <w:marBottom w:val="0"/>
          <w:divBdr>
            <w:top w:val="none" w:sz="0" w:space="0" w:color="auto"/>
            <w:left w:val="none" w:sz="0" w:space="0" w:color="auto"/>
            <w:bottom w:val="none" w:sz="0" w:space="0" w:color="auto"/>
            <w:right w:val="none" w:sz="0" w:space="0" w:color="auto"/>
          </w:divBdr>
        </w:div>
        <w:div w:id="1830515436">
          <w:marLeft w:val="480"/>
          <w:marRight w:val="0"/>
          <w:marTop w:val="0"/>
          <w:marBottom w:val="0"/>
          <w:divBdr>
            <w:top w:val="none" w:sz="0" w:space="0" w:color="auto"/>
            <w:left w:val="none" w:sz="0" w:space="0" w:color="auto"/>
            <w:bottom w:val="none" w:sz="0" w:space="0" w:color="auto"/>
            <w:right w:val="none" w:sz="0" w:space="0" w:color="auto"/>
          </w:divBdr>
        </w:div>
        <w:div w:id="2130660542">
          <w:marLeft w:val="480"/>
          <w:marRight w:val="0"/>
          <w:marTop w:val="0"/>
          <w:marBottom w:val="0"/>
          <w:divBdr>
            <w:top w:val="none" w:sz="0" w:space="0" w:color="auto"/>
            <w:left w:val="none" w:sz="0" w:space="0" w:color="auto"/>
            <w:bottom w:val="none" w:sz="0" w:space="0" w:color="auto"/>
            <w:right w:val="none" w:sz="0" w:space="0" w:color="auto"/>
          </w:divBdr>
        </w:div>
        <w:div w:id="702288344">
          <w:marLeft w:val="480"/>
          <w:marRight w:val="0"/>
          <w:marTop w:val="0"/>
          <w:marBottom w:val="0"/>
          <w:divBdr>
            <w:top w:val="none" w:sz="0" w:space="0" w:color="auto"/>
            <w:left w:val="none" w:sz="0" w:space="0" w:color="auto"/>
            <w:bottom w:val="none" w:sz="0" w:space="0" w:color="auto"/>
            <w:right w:val="none" w:sz="0" w:space="0" w:color="auto"/>
          </w:divBdr>
        </w:div>
        <w:div w:id="168377541">
          <w:marLeft w:val="480"/>
          <w:marRight w:val="0"/>
          <w:marTop w:val="0"/>
          <w:marBottom w:val="0"/>
          <w:divBdr>
            <w:top w:val="none" w:sz="0" w:space="0" w:color="auto"/>
            <w:left w:val="none" w:sz="0" w:space="0" w:color="auto"/>
            <w:bottom w:val="none" w:sz="0" w:space="0" w:color="auto"/>
            <w:right w:val="none" w:sz="0" w:space="0" w:color="auto"/>
          </w:divBdr>
        </w:div>
        <w:div w:id="2041584940">
          <w:marLeft w:val="480"/>
          <w:marRight w:val="0"/>
          <w:marTop w:val="0"/>
          <w:marBottom w:val="0"/>
          <w:divBdr>
            <w:top w:val="none" w:sz="0" w:space="0" w:color="auto"/>
            <w:left w:val="none" w:sz="0" w:space="0" w:color="auto"/>
            <w:bottom w:val="none" w:sz="0" w:space="0" w:color="auto"/>
            <w:right w:val="none" w:sz="0" w:space="0" w:color="auto"/>
          </w:divBdr>
        </w:div>
        <w:div w:id="781799933">
          <w:marLeft w:val="480"/>
          <w:marRight w:val="0"/>
          <w:marTop w:val="0"/>
          <w:marBottom w:val="0"/>
          <w:divBdr>
            <w:top w:val="none" w:sz="0" w:space="0" w:color="auto"/>
            <w:left w:val="none" w:sz="0" w:space="0" w:color="auto"/>
            <w:bottom w:val="none" w:sz="0" w:space="0" w:color="auto"/>
            <w:right w:val="none" w:sz="0" w:space="0" w:color="auto"/>
          </w:divBdr>
        </w:div>
        <w:div w:id="2018655216">
          <w:marLeft w:val="480"/>
          <w:marRight w:val="0"/>
          <w:marTop w:val="0"/>
          <w:marBottom w:val="0"/>
          <w:divBdr>
            <w:top w:val="none" w:sz="0" w:space="0" w:color="auto"/>
            <w:left w:val="none" w:sz="0" w:space="0" w:color="auto"/>
            <w:bottom w:val="none" w:sz="0" w:space="0" w:color="auto"/>
            <w:right w:val="none" w:sz="0" w:space="0" w:color="auto"/>
          </w:divBdr>
        </w:div>
        <w:div w:id="1913157632">
          <w:marLeft w:val="480"/>
          <w:marRight w:val="0"/>
          <w:marTop w:val="0"/>
          <w:marBottom w:val="0"/>
          <w:divBdr>
            <w:top w:val="none" w:sz="0" w:space="0" w:color="auto"/>
            <w:left w:val="none" w:sz="0" w:space="0" w:color="auto"/>
            <w:bottom w:val="none" w:sz="0" w:space="0" w:color="auto"/>
            <w:right w:val="none" w:sz="0" w:space="0" w:color="auto"/>
          </w:divBdr>
        </w:div>
        <w:div w:id="1198352112">
          <w:marLeft w:val="480"/>
          <w:marRight w:val="0"/>
          <w:marTop w:val="0"/>
          <w:marBottom w:val="0"/>
          <w:divBdr>
            <w:top w:val="none" w:sz="0" w:space="0" w:color="auto"/>
            <w:left w:val="none" w:sz="0" w:space="0" w:color="auto"/>
            <w:bottom w:val="none" w:sz="0" w:space="0" w:color="auto"/>
            <w:right w:val="none" w:sz="0" w:space="0" w:color="auto"/>
          </w:divBdr>
        </w:div>
        <w:div w:id="459766294">
          <w:marLeft w:val="480"/>
          <w:marRight w:val="0"/>
          <w:marTop w:val="0"/>
          <w:marBottom w:val="0"/>
          <w:divBdr>
            <w:top w:val="none" w:sz="0" w:space="0" w:color="auto"/>
            <w:left w:val="none" w:sz="0" w:space="0" w:color="auto"/>
            <w:bottom w:val="none" w:sz="0" w:space="0" w:color="auto"/>
            <w:right w:val="none" w:sz="0" w:space="0" w:color="auto"/>
          </w:divBdr>
        </w:div>
        <w:div w:id="990864584">
          <w:marLeft w:val="480"/>
          <w:marRight w:val="0"/>
          <w:marTop w:val="0"/>
          <w:marBottom w:val="0"/>
          <w:divBdr>
            <w:top w:val="none" w:sz="0" w:space="0" w:color="auto"/>
            <w:left w:val="none" w:sz="0" w:space="0" w:color="auto"/>
            <w:bottom w:val="none" w:sz="0" w:space="0" w:color="auto"/>
            <w:right w:val="none" w:sz="0" w:space="0" w:color="auto"/>
          </w:divBdr>
        </w:div>
        <w:div w:id="8720113">
          <w:marLeft w:val="480"/>
          <w:marRight w:val="0"/>
          <w:marTop w:val="0"/>
          <w:marBottom w:val="0"/>
          <w:divBdr>
            <w:top w:val="none" w:sz="0" w:space="0" w:color="auto"/>
            <w:left w:val="none" w:sz="0" w:space="0" w:color="auto"/>
            <w:bottom w:val="none" w:sz="0" w:space="0" w:color="auto"/>
            <w:right w:val="none" w:sz="0" w:space="0" w:color="auto"/>
          </w:divBdr>
        </w:div>
        <w:div w:id="974262559">
          <w:marLeft w:val="480"/>
          <w:marRight w:val="0"/>
          <w:marTop w:val="0"/>
          <w:marBottom w:val="0"/>
          <w:divBdr>
            <w:top w:val="none" w:sz="0" w:space="0" w:color="auto"/>
            <w:left w:val="none" w:sz="0" w:space="0" w:color="auto"/>
            <w:bottom w:val="none" w:sz="0" w:space="0" w:color="auto"/>
            <w:right w:val="none" w:sz="0" w:space="0" w:color="auto"/>
          </w:divBdr>
        </w:div>
        <w:div w:id="1599486025">
          <w:marLeft w:val="480"/>
          <w:marRight w:val="0"/>
          <w:marTop w:val="0"/>
          <w:marBottom w:val="0"/>
          <w:divBdr>
            <w:top w:val="none" w:sz="0" w:space="0" w:color="auto"/>
            <w:left w:val="none" w:sz="0" w:space="0" w:color="auto"/>
            <w:bottom w:val="none" w:sz="0" w:space="0" w:color="auto"/>
            <w:right w:val="none" w:sz="0" w:space="0" w:color="auto"/>
          </w:divBdr>
        </w:div>
        <w:div w:id="1911766679">
          <w:marLeft w:val="480"/>
          <w:marRight w:val="0"/>
          <w:marTop w:val="0"/>
          <w:marBottom w:val="0"/>
          <w:divBdr>
            <w:top w:val="none" w:sz="0" w:space="0" w:color="auto"/>
            <w:left w:val="none" w:sz="0" w:space="0" w:color="auto"/>
            <w:bottom w:val="none" w:sz="0" w:space="0" w:color="auto"/>
            <w:right w:val="none" w:sz="0" w:space="0" w:color="auto"/>
          </w:divBdr>
        </w:div>
        <w:div w:id="853299604">
          <w:marLeft w:val="480"/>
          <w:marRight w:val="0"/>
          <w:marTop w:val="0"/>
          <w:marBottom w:val="0"/>
          <w:divBdr>
            <w:top w:val="none" w:sz="0" w:space="0" w:color="auto"/>
            <w:left w:val="none" w:sz="0" w:space="0" w:color="auto"/>
            <w:bottom w:val="none" w:sz="0" w:space="0" w:color="auto"/>
            <w:right w:val="none" w:sz="0" w:space="0" w:color="auto"/>
          </w:divBdr>
        </w:div>
        <w:div w:id="1044257508">
          <w:marLeft w:val="480"/>
          <w:marRight w:val="0"/>
          <w:marTop w:val="0"/>
          <w:marBottom w:val="0"/>
          <w:divBdr>
            <w:top w:val="none" w:sz="0" w:space="0" w:color="auto"/>
            <w:left w:val="none" w:sz="0" w:space="0" w:color="auto"/>
            <w:bottom w:val="none" w:sz="0" w:space="0" w:color="auto"/>
            <w:right w:val="none" w:sz="0" w:space="0" w:color="auto"/>
          </w:divBdr>
        </w:div>
        <w:div w:id="462693006">
          <w:marLeft w:val="480"/>
          <w:marRight w:val="0"/>
          <w:marTop w:val="0"/>
          <w:marBottom w:val="0"/>
          <w:divBdr>
            <w:top w:val="none" w:sz="0" w:space="0" w:color="auto"/>
            <w:left w:val="none" w:sz="0" w:space="0" w:color="auto"/>
            <w:bottom w:val="none" w:sz="0" w:space="0" w:color="auto"/>
            <w:right w:val="none" w:sz="0" w:space="0" w:color="auto"/>
          </w:divBdr>
        </w:div>
        <w:div w:id="673534199">
          <w:marLeft w:val="480"/>
          <w:marRight w:val="0"/>
          <w:marTop w:val="0"/>
          <w:marBottom w:val="0"/>
          <w:divBdr>
            <w:top w:val="none" w:sz="0" w:space="0" w:color="auto"/>
            <w:left w:val="none" w:sz="0" w:space="0" w:color="auto"/>
            <w:bottom w:val="none" w:sz="0" w:space="0" w:color="auto"/>
            <w:right w:val="none" w:sz="0" w:space="0" w:color="auto"/>
          </w:divBdr>
        </w:div>
        <w:div w:id="709765972">
          <w:marLeft w:val="480"/>
          <w:marRight w:val="0"/>
          <w:marTop w:val="0"/>
          <w:marBottom w:val="0"/>
          <w:divBdr>
            <w:top w:val="none" w:sz="0" w:space="0" w:color="auto"/>
            <w:left w:val="none" w:sz="0" w:space="0" w:color="auto"/>
            <w:bottom w:val="none" w:sz="0" w:space="0" w:color="auto"/>
            <w:right w:val="none" w:sz="0" w:space="0" w:color="auto"/>
          </w:divBdr>
        </w:div>
        <w:div w:id="1516649997">
          <w:marLeft w:val="480"/>
          <w:marRight w:val="0"/>
          <w:marTop w:val="0"/>
          <w:marBottom w:val="0"/>
          <w:divBdr>
            <w:top w:val="none" w:sz="0" w:space="0" w:color="auto"/>
            <w:left w:val="none" w:sz="0" w:space="0" w:color="auto"/>
            <w:bottom w:val="none" w:sz="0" w:space="0" w:color="auto"/>
            <w:right w:val="none" w:sz="0" w:space="0" w:color="auto"/>
          </w:divBdr>
        </w:div>
        <w:div w:id="483277598">
          <w:marLeft w:val="480"/>
          <w:marRight w:val="0"/>
          <w:marTop w:val="0"/>
          <w:marBottom w:val="0"/>
          <w:divBdr>
            <w:top w:val="none" w:sz="0" w:space="0" w:color="auto"/>
            <w:left w:val="none" w:sz="0" w:space="0" w:color="auto"/>
            <w:bottom w:val="none" w:sz="0" w:space="0" w:color="auto"/>
            <w:right w:val="none" w:sz="0" w:space="0" w:color="auto"/>
          </w:divBdr>
        </w:div>
        <w:div w:id="2076510958">
          <w:marLeft w:val="480"/>
          <w:marRight w:val="0"/>
          <w:marTop w:val="0"/>
          <w:marBottom w:val="0"/>
          <w:divBdr>
            <w:top w:val="none" w:sz="0" w:space="0" w:color="auto"/>
            <w:left w:val="none" w:sz="0" w:space="0" w:color="auto"/>
            <w:bottom w:val="none" w:sz="0" w:space="0" w:color="auto"/>
            <w:right w:val="none" w:sz="0" w:space="0" w:color="auto"/>
          </w:divBdr>
        </w:div>
        <w:div w:id="1545174842">
          <w:marLeft w:val="480"/>
          <w:marRight w:val="0"/>
          <w:marTop w:val="0"/>
          <w:marBottom w:val="0"/>
          <w:divBdr>
            <w:top w:val="none" w:sz="0" w:space="0" w:color="auto"/>
            <w:left w:val="none" w:sz="0" w:space="0" w:color="auto"/>
            <w:bottom w:val="none" w:sz="0" w:space="0" w:color="auto"/>
            <w:right w:val="none" w:sz="0" w:space="0" w:color="auto"/>
          </w:divBdr>
        </w:div>
        <w:div w:id="2123259438">
          <w:marLeft w:val="480"/>
          <w:marRight w:val="0"/>
          <w:marTop w:val="0"/>
          <w:marBottom w:val="0"/>
          <w:divBdr>
            <w:top w:val="none" w:sz="0" w:space="0" w:color="auto"/>
            <w:left w:val="none" w:sz="0" w:space="0" w:color="auto"/>
            <w:bottom w:val="none" w:sz="0" w:space="0" w:color="auto"/>
            <w:right w:val="none" w:sz="0" w:space="0" w:color="auto"/>
          </w:divBdr>
        </w:div>
        <w:div w:id="985353705">
          <w:marLeft w:val="480"/>
          <w:marRight w:val="0"/>
          <w:marTop w:val="0"/>
          <w:marBottom w:val="0"/>
          <w:divBdr>
            <w:top w:val="none" w:sz="0" w:space="0" w:color="auto"/>
            <w:left w:val="none" w:sz="0" w:space="0" w:color="auto"/>
            <w:bottom w:val="none" w:sz="0" w:space="0" w:color="auto"/>
            <w:right w:val="none" w:sz="0" w:space="0" w:color="auto"/>
          </w:divBdr>
        </w:div>
        <w:div w:id="2131050137">
          <w:marLeft w:val="480"/>
          <w:marRight w:val="0"/>
          <w:marTop w:val="0"/>
          <w:marBottom w:val="0"/>
          <w:divBdr>
            <w:top w:val="none" w:sz="0" w:space="0" w:color="auto"/>
            <w:left w:val="none" w:sz="0" w:space="0" w:color="auto"/>
            <w:bottom w:val="none" w:sz="0" w:space="0" w:color="auto"/>
            <w:right w:val="none" w:sz="0" w:space="0" w:color="auto"/>
          </w:divBdr>
        </w:div>
        <w:div w:id="208804506">
          <w:marLeft w:val="480"/>
          <w:marRight w:val="0"/>
          <w:marTop w:val="0"/>
          <w:marBottom w:val="0"/>
          <w:divBdr>
            <w:top w:val="none" w:sz="0" w:space="0" w:color="auto"/>
            <w:left w:val="none" w:sz="0" w:space="0" w:color="auto"/>
            <w:bottom w:val="none" w:sz="0" w:space="0" w:color="auto"/>
            <w:right w:val="none" w:sz="0" w:space="0" w:color="auto"/>
          </w:divBdr>
        </w:div>
        <w:div w:id="253827465">
          <w:marLeft w:val="480"/>
          <w:marRight w:val="0"/>
          <w:marTop w:val="0"/>
          <w:marBottom w:val="0"/>
          <w:divBdr>
            <w:top w:val="none" w:sz="0" w:space="0" w:color="auto"/>
            <w:left w:val="none" w:sz="0" w:space="0" w:color="auto"/>
            <w:bottom w:val="none" w:sz="0" w:space="0" w:color="auto"/>
            <w:right w:val="none" w:sz="0" w:space="0" w:color="auto"/>
          </w:divBdr>
        </w:div>
        <w:div w:id="883979358">
          <w:marLeft w:val="480"/>
          <w:marRight w:val="0"/>
          <w:marTop w:val="0"/>
          <w:marBottom w:val="0"/>
          <w:divBdr>
            <w:top w:val="none" w:sz="0" w:space="0" w:color="auto"/>
            <w:left w:val="none" w:sz="0" w:space="0" w:color="auto"/>
            <w:bottom w:val="none" w:sz="0" w:space="0" w:color="auto"/>
            <w:right w:val="none" w:sz="0" w:space="0" w:color="auto"/>
          </w:divBdr>
        </w:div>
        <w:div w:id="1686252184">
          <w:marLeft w:val="480"/>
          <w:marRight w:val="0"/>
          <w:marTop w:val="0"/>
          <w:marBottom w:val="0"/>
          <w:divBdr>
            <w:top w:val="none" w:sz="0" w:space="0" w:color="auto"/>
            <w:left w:val="none" w:sz="0" w:space="0" w:color="auto"/>
            <w:bottom w:val="none" w:sz="0" w:space="0" w:color="auto"/>
            <w:right w:val="none" w:sz="0" w:space="0" w:color="auto"/>
          </w:divBdr>
        </w:div>
        <w:div w:id="475807418">
          <w:marLeft w:val="480"/>
          <w:marRight w:val="0"/>
          <w:marTop w:val="0"/>
          <w:marBottom w:val="0"/>
          <w:divBdr>
            <w:top w:val="none" w:sz="0" w:space="0" w:color="auto"/>
            <w:left w:val="none" w:sz="0" w:space="0" w:color="auto"/>
            <w:bottom w:val="none" w:sz="0" w:space="0" w:color="auto"/>
            <w:right w:val="none" w:sz="0" w:space="0" w:color="auto"/>
          </w:divBdr>
        </w:div>
        <w:div w:id="40907189">
          <w:marLeft w:val="480"/>
          <w:marRight w:val="0"/>
          <w:marTop w:val="0"/>
          <w:marBottom w:val="0"/>
          <w:divBdr>
            <w:top w:val="none" w:sz="0" w:space="0" w:color="auto"/>
            <w:left w:val="none" w:sz="0" w:space="0" w:color="auto"/>
            <w:bottom w:val="none" w:sz="0" w:space="0" w:color="auto"/>
            <w:right w:val="none" w:sz="0" w:space="0" w:color="auto"/>
          </w:divBdr>
        </w:div>
      </w:divsChild>
    </w:div>
    <w:div w:id="295457049">
      <w:bodyDiv w:val="1"/>
      <w:marLeft w:val="0"/>
      <w:marRight w:val="0"/>
      <w:marTop w:val="0"/>
      <w:marBottom w:val="0"/>
      <w:divBdr>
        <w:top w:val="none" w:sz="0" w:space="0" w:color="auto"/>
        <w:left w:val="none" w:sz="0" w:space="0" w:color="auto"/>
        <w:bottom w:val="none" w:sz="0" w:space="0" w:color="auto"/>
        <w:right w:val="none" w:sz="0" w:space="0" w:color="auto"/>
      </w:divBdr>
    </w:div>
    <w:div w:id="303201805">
      <w:bodyDiv w:val="1"/>
      <w:marLeft w:val="0"/>
      <w:marRight w:val="0"/>
      <w:marTop w:val="0"/>
      <w:marBottom w:val="0"/>
      <w:divBdr>
        <w:top w:val="none" w:sz="0" w:space="0" w:color="auto"/>
        <w:left w:val="none" w:sz="0" w:space="0" w:color="auto"/>
        <w:bottom w:val="none" w:sz="0" w:space="0" w:color="auto"/>
        <w:right w:val="none" w:sz="0" w:space="0" w:color="auto"/>
      </w:divBdr>
      <w:divsChild>
        <w:div w:id="754395531">
          <w:marLeft w:val="480"/>
          <w:marRight w:val="0"/>
          <w:marTop w:val="0"/>
          <w:marBottom w:val="0"/>
          <w:divBdr>
            <w:top w:val="none" w:sz="0" w:space="0" w:color="auto"/>
            <w:left w:val="none" w:sz="0" w:space="0" w:color="auto"/>
            <w:bottom w:val="none" w:sz="0" w:space="0" w:color="auto"/>
            <w:right w:val="none" w:sz="0" w:space="0" w:color="auto"/>
          </w:divBdr>
        </w:div>
        <w:div w:id="1568564346">
          <w:marLeft w:val="480"/>
          <w:marRight w:val="0"/>
          <w:marTop w:val="0"/>
          <w:marBottom w:val="0"/>
          <w:divBdr>
            <w:top w:val="none" w:sz="0" w:space="0" w:color="auto"/>
            <w:left w:val="none" w:sz="0" w:space="0" w:color="auto"/>
            <w:bottom w:val="none" w:sz="0" w:space="0" w:color="auto"/>
            <w:right w:val="none" w:sz="0" w:space="0" w:color="auto"/>
          </w:divBdr>
        </w:div>
        <w:div w:id="899706958">
          <w:marLeft w:val="480"/>
          <w:marRight w:val="0"/>
          <w:marTop w:val="0"/>
          <w:marBottom w:val="0"/>
          <w:divBdr>
            <w:top w:val="none" w:sz="0" w:space="0" w:color="auto"/>
            <w:left w:val="none" w:sz="0" w:space="0" w:color="auto"/>
            <w:bottom w:val="none" w:sz="0" w:space="0" w:color="auto"/>
            <w:right w:val="none" w:sz="0" w:space="0" w:color="auto"/>
          </w:divBdr>
        </w:div>
        <w:div w:id="2042508387">
          <w:marLeft w:val="480"/>
          <w:marRight w:val="0"/>
          <w:marTop w:val="0"/>
          <w:marBottom w:val="0"/>
          <w:divBdr>
            <w:top w:val="none" w:sz="0" w:space="0" w:color="auto"/>
            <w:left w:val="none" w:sz="0" w:space="0" w:color="auto"/>
            <w:bottom w:val="none" w:sz="0" w:space="0" w:color="auto"/>
            <w:right w:val="none" w:sz="0" w:space="0" w:color="auto"/>
          </w:divBdr>
        </w:div>
        <w:div w:id="1463958926">
          <w:marLeft w:val="480"/>
          <w:marRight w:val="0"/>
          <w:marTop w:val="0"/>
          <w:marBottom w:val="0"/>
          <w:divBdr>
            <w:top w:val="none" w:sz="0" w:space="0" w:color="auto"/>
            <w:left w:val="none" w:sz="0" w:space="0" w:color="auto"/>
            <w:bottom w:val="none" w:sz="0" w:space="0" w:color="auto"/>
            <w:right w:val="none" w:sz="0" w:space="0" w:color="auto"/>
          </w:divBdr>
        </w:div>
        <w:div w:id="222957763">
          <w:marLeft w:val="480"/>
          <w:marRight w:val="0"/>
          <w:marTop w:val="0"/>
          <w:marBottom w:val="0"/>
          <w:divBdr>
            <w:top w:val="none" w:sz="0" w:space="0" w:color="auto"/>
            <w:left w:val="none" w:sz="0" w:space="0" w:color="auto"/>
            <w:bottom w:val="none" w:sz="0" w:space="0" w:color="auto"/>
            <w:right w:val="none" w:sz="0" w:space="0" w:color="auto"/>
          </w:divBdr>
        </w:div>
        <w:div w:id="161314232">
          <w:marLeft w:val="480"/>
          <w:marRight w:val="0"/>
          <w:marTop w:val="0"/>
          <w:marBottom w:val="0"/>
          <w:divBdr>
            <w:top w:val="none" w:sz="0" w:space="0" w:color="auto"/>
            <w:left w:val="none" w:sz="0" w:space="0" w:color="auto"/>
            <w:bottom w:val="none" w:sz="0" w:space="0" w:color="auto"/>
            <w:right w:val="none" w:sz="0" w:space="0" w:color="auto"/>
          </w:divBdr>
        </w:div>
        <w:div w:id="770664810">
          <w:marLeft w:val="480"/>
          <w:marRight w:val="0"/>
          <w:marTop w:val="0"/>
          <w:marBottom w:val="0"/>
          <w:divBdr>
            <w:top w:val="none" w:sz="0" w:space="0" w:color="auto"/>
            <w:left w:val="none" w:sz="0" w:space="0" w:color="auto"/>
            <w:bottom w:val="none" w:sz="0" w:space="0" w:color="auto"/>
            <w:right w:val="none" w:sz="0" w:space="0" w:color="auto"/>
          </w:divBdr>
        </w:div>
        <w:div w:id="942766103">
          <w:marLeft w:val="480"/>
          <w:marRight w:val="0"/>
          <w:marTop w:val="0"/>
          <w:marBottom w:val="0"/>
          <w:divBdr>
            <w:top w:val="none" w:sz="0" w:space="0" w:color="auto"/>
            <w:left w:val="none" w:sz="0" w:space="0" w:color="auto"/>
            <w:bottom w:val="none" w:sz="0" w:space="0" w:color="auto"/>
            <w:right w:val="none" w:sz="0" w:space="0" w:color="auto"/>
          </w:divBdr>
        </w:div>
        <w:div w:id="717974047">
          <w:marLeft w:val="480"/>
          <w:marRight w:val="0"/>
          <w:marTop w:val="0"/>
          <w:marBottom w:val="0"/>
          <w:divBdr>
            <w:top w:val="none" w:sz="0" w:space="0" w:color="auto"/>
            <w:left w:val="none" w:sz="0" w:space="0" w:color="auto"/>
            <w:bottom w:val="none" w:sz="0" w:space="0" w:color="auto"/>
            <w:right w:val="none" w:sz="0" w:space="0" w:color="auto"/>
          </w:divBdr>
        </w:div>
        <w:div w:id="1010185520">
          <w:marLeft w:val="480"/>
          <w:marRight w:val="0"/>
          <w:marTop w:val="0"/>
          <w:marBottom w:val="0"/>
          <w:divBdr>
            <w:top w:val="none" w:sz="0" w:space="0" w:color="auto"/>
            <w:left w:val="none" w:sz="0" w:space="0" w:color="auto"/>
            <w:bottom w:val="none" w:sz="0" w:space="0" w:color="auto"/>
            <w:right w:val="none" w:sz="0" w:space="0" w:color="auto"/>
          </w:divBdr>
        </w:div>
        <w:div w:id="90905507">
          <w:marLeft w:val="480"/>
          <w:marRight w:val="0"/>
          <w:marTop w:val="0"/>
          <w:marBottom w:val="0"/>
          <w:divBdr>
            <w:top w:val="none" w:sz="0" w:space="0" w:color="auto"/>
            <w:left w:val="none" w:sz="0" w:space="0" w:color="auto"/>
            <w:bottom w:val="none" w:sz="0" w:space="0" w:color="auto"/>
            <w:right w:val="none" w:sz="0" w:space="0" w:color="auto"/>
          </w:divBdr>
        </w:div>
        <w:div w:id="1562061261">
          <w:marLeft w:val="480"/>
          <w:marRight w:val="0"/>
          <w:marTop w:val="0"/>
          <w:marBottom w:val="0"/>
          <w:divBdr>
            <w:top w:val="none" w:sz="0" w:space="0" w:color="auto"/>
            <w:left w:val="none" w:sz="0" w:space="0" w:color="auto"/>
            <w:bottom w:val="none" w:sz="0" w:space="0" w:color="auto"/>
            <w:right w:val="none" w:sz="0" w:space="0" w:color="auto"/>
          </w:divBdr>
        </w:div>
        <w:div w:id="799030840">
          <w:marLeft w:val="480"/>
          <w:marRight w:val="0"/>
          <w:marTop w:val="0"/>
          <w:marBottom w:val="0"/>
          <w:divBdr>
            <w:top w:val="none" w:sz="0" w:space="0" w:color="auto"/>
            <w:left w:val="none" w:sz="0" w:space="0" w:color="auto"/>
            <w:bottom w:val="none" w:sz="0" w:space="0" w:color="auto"/>
            <w:right w:val="none" w:sz="0" w:space="0" w:color="auto"/>
          </w:divBdr>
        </w:div>
        <w:div w:id="292248493">
          <w:marLeft w:val="480"/>
          <w:marRight w:val="0"/>
          <w:marTop w:val="0"/>
          <w:marBottom w:val="0"/>
          <w:divBdr>
            <w:top w:val="none" w:sz="0" w:space="0" w:color="auto"/>
            <w:left w:val="none" w:sz="0" w:space="0" w:color="auto"/>
            <w:bottom w:val="none" w:sz="0" w:space="0" w:color="auto"/>
            <w:right w:val="none" w:sz="0" w:space="0" w:color="auto"/>
          </w:divBdr>
        </w:div>
        <w:div w:id="474564874">
          <w:marLeft w:val="480"/>
          <w:marRight w:val="0"/>
          <w:marTop w:val="0"/>
          <w:marBottom w:val="0"/>
          <w:divBdr>
            <w:top w:val="none" w:sz="0" w:space="0" w:color="auto"/>
            <w:left w:val="none" w:sz="0" w:space="0" w:color="auto"/>
            <w:bottom w:val="none" w:sz="0" w:space="0" w:color="auto"/>
            <w:right w:val="none" w:sz="0" w:space="0" w:color="auto"/>
          </w:divBdr>
        </w:div>
        <w:div w:id="566569916">
          <w:marLeft w:val="480"/>
          <w:marRight w:val="0"/>
          <w:marTop w:val="0"/>
          <w:marBottom w:val="0"/>
          <w:divBdr>
            <w:top w:val="none" w:sz="0" w:space="0" w:color="auto"/>
            <w:left w:val="none" w:sz="0" w:space="0" w:color="auto"/>
            <w:bottom w:val="none" w:sz="0" w:space="0" w:color="auto"/>
            <w:right w:val="none" w:sz="0" w:space="0" w:color="auto"/>
          </w:divBdr>
        </w:div>
        <w:div w:id="1344627008">
          <w:marLeft w:val="480"/>
          <w:marRight w:val="0"/>
          <w:marTop w:val="0"/>
          <w:marBottom w:val="0"/>
          <w:divBdr>
            <w:top w:val="none" w:sz="0" w:space="0" w:color="auto"/>
            <w:left w:val="none" w:sz="0" w:space="0" w:color="auto"/>
            <w:bottom w:val="none" w:sz="0" w:space="0" w:color="auto"/>
            <w:right w:val="none" w:sz="0" w:space="0" w:color="auto"/>
          </w:divBdr>
        </w:div>
        <w:div w:id="1945458861">
          <w:marLeft w:val="480"/>
          <w:marRight w:val="0"/>
          <w:marTop w:val="0"/>
          <w:marBottom w:val="0"/>
          <w:divBdr>
            <w:top w:val="none" w:sz="0" w:space="0" w:color="auto"/>
            <w:left w:val="none" w:sz="0" w:space="0" w:color="auto"/>
            <w:bottom w:val="none" w:sz="0" w:space="0" w:color="auto"/>
            <w:right w:val="none" w:sz="0" w:space="0" w:color="auto"/>
          </w:divBdr>
        </w:div>
        <w:div w:id="2138714221">
          <w:marLeft w:val="480"/>
          <w:marRight w:val="0"/>
          <w:marTop w:val="0"/>
          <w:marBottom w:val="0"/>
          <w:divBdr>
            <w:top w:val="none" w:sz="0" w:space="0" w:color="auto"/>
            <w:left w:val="none" w:sz="0" w:space="0" w:color="auto"/>
            <w:bottom w:val="none" w:sz="0" w:space="0" w:color="auto"/>
            <w:right w:val="none" w:sz="0" w:space="0" w:color="auto"/>
          </w:divBdr>
        </w:div>
        <w:div w:id="1864829466">
          <w:marLeft w:val="480"/>
          <w:marRight w:val="0"/>
          <w:marTop w:val="0"/>
          <w:marBottom w:val="0"/>
          <w:divBdr>
            <w:top w:val="none" w:sz="0" w:space="0" w:color="auto"/>
            <w:left w:val="none" w:sz="0" w:space="0" w:color="auto"/>
            <w:bottom w:val="none" w:sz="0" w:space="0" w:color="auto"/>
            <w:right w:val="none" w:sz="0" w:space="0" w:color="auto"/>
          </w:divBdr>
        </w:div>
        <w:div w:id="538904223">
          <w:marLeft w:val="480"/>
          <w:marRight w:val="0"/>
          <w:marTop w:val="0"/>
          <w:marBottom w:val="0"/>
          <w:divBdr>
            <w:top w:val="none" w:sz="0" w:space="0" w:color="auto"/>
            <w:left w:val="none" w:sz="0" w:space="0" w:color="auto"/>
            <w:bottom w:val="none" w:sz="0" w:space="0" w:color="auto"/>
            <w:right w:val="none" w:sz="0" w:space="0" w:color="auto"/>
          </w:divBdr>
        </w:div>
        <w:div w:id="351146842">
          <w:marLeft w:val="480"/>
          <w:marRight w:val="0"/>
          <w:marTop w:val="0"/>
          <w:marBottom w:val="0"/>
          <w:divBdr>
            <w:top w:val="none" w:sz="0" w:space="0" w:color="auto"/>
            <w:left w:val="none" w:sz="0" w:space="0" w:color="auto"/>
            <w:bottom w:val="none" w:sz="0" w:space="0" w:color="auto"/>
            <w:right w:val="none" w:sz="0" w:space="0" w:color="auto"/>
          </w:divBdr>
        </w:div>
        <w:div w:id="1790933508">
          <w:marLeft w:val="480"/>
          <w:marRight w:val="0"/>
          <w:marTop w:val="0"/>
          <w:marBottom w:val="0"/>
          <w:divBdr>
            <w:top w:val="none" w:sz="0" w:space="0" w:color="auto"/>
            <w:left w:val="none" w:sz="0" w:space="0" w:color="auto"/>
            <w:bottom w:val="none" w:sz="0" w:space="0" w:color="auto"/>
            <w:right w:val="none" w:sz="0" w:space="0" w:color="auto"/>
          </w:divBdr>
        </w:div>
        <w:div w:id="712969379">
          <w:marLeft w:val="480"/>
          <w:marRight w:val="0"/>
          <w:marTop w:val="0"/>
          <w:marBottom w:val="0"/>
          <w:divBdr>
            <w:top w:val="none" w:sz="0" w:space="0" w:color="auto"/>
            <w:left w:val="none" w:sz="0" w:space="0" w:color="auto"/>
            <w:bottom w:val="none" w:sz="0" w:space="0" w:color="auto"/>
            <w:right w:val="none" w:sz="0" w:space="0" w:color="auto"/>
          </w:divBdr>
        </w:div>
        <w:div w:id="1210728497">
          <w:marLeft w:val="480"/>
          <w:marRight w:val="0"/>
          <w:marTop w:val="0"/>
          <w:marBottom w:val="0"/>
          <w:divBdr>
            <w:top w:val="none" w:sz="0" w:space="0" w:color="auto"/>
            <w:left w:val="none" w:sz="0" w:space="0" w:color="auto"/>
            <w:bottom w:val="none" w:sz="0" w:space="0" w:color="auto"/>
            <w:right w:val="none" w:sz="0" w:space="0" w:color="auto"/>
          </w:divBdr>
        </w:div>
        <w:div w:id="887835620">
          <w:marLeft w:val="480"/>
          <w:marRight w:val="0"/>
          <w:marTop w:val="0"/>
          <w:marBottom w:val="0"/>
          <w:divBdr>
            <w:top w:val="none" w:sz="0" w:space="0" w:color="auto"/>
            <w:left w:val="none" w:sz="0" w:space="0" w:color="auto"/>
            <w:bottom w:val="none" w:sz="0" w:space="0" w:color="auto"/>
            <w:right w:val="none" w:sz="0" w:space="0" w:color="auto"/>
          </w:divBdr>
        </w:div>
        <w:div w:id="223687660">
          <w:marLeft w:val="480"/>
          <w:marRight w:val="0"/>
          <w:marTop w:val="0"/>
          <w:marBottom w:val="0"/>
          <w:divBdr>
            <w:top w:val="none" w:sz="0" w:space="0" w:color="auto"/>
            <w:left w:val="none" w:sz="0" w:space="0" w:color="auto"/>
            <w:bottom w:val="none" w:sz="0" w:space="0" w:color="auto"/>
            <w:right w:val="none" w:sz="0" w:space="0" w:color="auto"/>
          </w:divBdr>
        </w:div>
        <w:div w:id="227813679">
          <w:marLeft w:val="480"/>
          <w:marRight w:val="0"/>
          <w:marTop w:val="0"/>
          <w:marBottom w:val="0"/>
          <w:divBdr>
            <w:top w:val="none" w:sz="0" w:space="0" w:color="auto"/>
            <w:left w:val="none" w:sz="0" w:space="0" w:color="auto"/>
            <w:bottom w:val="none" w:sz="0" w:space="0" w:color="auto"/>
            <w:right w:val="none" w:sz="0" w:space="0" w:color="auto"/>
          </w:divBdr>
        </w:div>
        <w:div w:id="1997682181">
          <w:marLeft w:val="480"/>
          <w:marRight w:val="0"/>
          <w:marTop w:val="0"/>
          <w:marBottom w:val="0"/>
          <w:divBdr>
            <w:top w:val="none" w:sz="0" w:space="0" w:color="auto"/>
            <w:left w:val="none" w:sz="0" w:space="0" w:color="auto"/>
            <w:bottom w:val="none" w:sz="0" w:space="0" w:color="auto"/>
            <w:right w:val="none" w:sz="0" w:space="0" w:color="auto"/>
          </w:divBdr>
        </w:div>
        <w:div w:id="1837190634">
          <w:marLeft w:val="480"/>
          <w:marRight w:val="0"/>
          <w:marTop w:val="0"/>
          <w:marBottom w:val="0"/>
          <w:divBdr>
            <w:top w:val="none" w:sz="0" w:space="0" w:color="auto"/>
            <w:left w:val="none" w:sz="0" w:space="0" w:color="auto"/>
            <w:bottom w:val="none" w:sz="0" w:space="0" w:color="auto"/>
            <w:right w:val="none" w:sz="0" w:space="0" w:color="auto"/>
          </w:divBdr>
        </w:div>
        <w:div w:id="575941971">
          <w:marLeft w:val="480"/>
          <w:marRight w:val="0"/>
          <w:marTop w:val="0"/>
          <w:marBottom w:val="0"/>
          <w:divBdr>
            <w:top w:val="none" w:sz="0" w:space="0" w:color="auto"/>
            <w:left w:val="none" w:sz="0" w:space="0" w:color="auto"/>
            <w:bottom w:val="none" w:sz="0" w:space="0" w:color="auto"/>
            <w:right w:val="none" w:sz="0" w:space="0" w:color="auto"/>
          </w:divBdr>
        </w:div>
        <w:div w:id="1401053500">
          <w:marLeft w:val="480"/>
          <w:marRight w:val="0"/>
          <w:marTop w:val="0"/>
          <w:marBottom w:val="0"/>
          <w:divBdr>
            <w:top w:val="none" w:sz="0" w:space="0" w:color="auto"/>
            <w:left w:val="none" w:sz="0" w:space="0" w:color="auto"/>
            <w:bottom w:val="none" w:sz="0" w:space="0" w:color="auto"/>
            <w:right w:val="none" w:sz="0" w:space="0" w:color="auto"/>
          </w:divBdr>
        </w:div>
        <w:div w:id="1857958794">
          <w:marLeft w:val="480"/>
          <w:marRight w:val="0"/>
          <w:marTop w:val="0"/>
          <w:marBottom w:val="0"/>
          <w:divBdr>
            <w:top w:val="none" w:sz="0" w:space="0" w:color="auto"/>
            <w:left w:val="none" w:sz="0" w:space="0" w:color="auto"/>
            <w:bottom w:val="none" w:sz="0" w:space="0" w:color="auto"/>
            <w:right w:val="none" w:sz="0" w:space="0" w:color="auto"/>
          </w:divBdr>
        </w:div>
        <w:div w:id="1010065372">
          <w:marLeft w:val="480"/>
          <w:marRight w:val="0"/>
          <w:marTop w:val="0"/>
          <w:marBottom w:val="0"/>
          <w:divBdr>
            <w:top w:val="none" w:sz="0" w:space="0" w:color="auto"/>
            <w:left w:val="none" w:sz="0" w:space="0" w:color="auto"/>
            <w:bottom w:val="none" w:sz="0" w:space="0" w:color="auto"/>
            <w:right w:val="none" w:sz="0" w:space="0" w:color="auto"/>
          </w:divBdr>
        </w:div>
        <w:div w:id="376979557">
          <w:marLeft w:val="480"/>
          <w:marRight w:val="0"/>
          <w:marTop w:val="0"/>
          <w:marBottom w:val="0"/>
          <w:divBdr>
            <w:top w:val="none" w:sz="0" w:space="0" w:color="auto"/>
            <w:left w:val="none" w:sz="0" w:space="0" w:color="auto"/>
            <w:bottom w:val="none" w:sz="0" w:space="0" w:color="auto"/>
            <w:right w:val="none" w:sz="0" w:space="0" w:color="auto"/>
          </w:divBdr>
        </w:div>
        <w:div w:id="86389071">
          <w:marLeft w:val="480"/>
          <w:marRight w:val="0"/>
          <w:marTop w:val="0"/>
          <w:marBottom w:val="0"/>
          <w:divBdr>
            <w:top w:val="none" w:sz="0" w:space="0" w:color="auto"/>
            <w:left w:val="none" w:sz="0" w:space="0" w:color="auto"/>
            <w:bottom w:val="none" w:sz="0" w:space="0" w:color="auto"/>
            <w:right w:val="none" w:sz="0" w:space="0" w:color="auto"/>
          </w:divBdr>
        </w:div>
        <w:div w:id="892230672">
          <w:marLeft w:val="480"/>
          <w:marRight w:val="0"/>
          <w:marTop w:val="0"/>
          <w:marBottom w:val="0"/>
          <w:divBdr>
            <w:top w:val="none" w:sz="0" w:space="0" w:color="auto"/>
            <w:left w:val="none" w:sz="0" w:space="0" w:color="auto"/>
            <w:bottom w:val="none" w:sz="0" w:space="0" w:color="auto"/>
            <w:right w:val="none" w:sz="0" w:space="0" w:color="auto"/>
          </w:divBdr>
        </w:div>
        <w:div w:id="2034332178">
          <w:marLeft w:val="480"/>
          <w:marRight w:val="0"/>
          <w:marTop w:val="0"/>
          <w:marBottom w:val="0"/>
          <w:divBdr>
            <w:top w:val="none" w:sz="0" w:space="0" w:color="auto"/>
            <w:left w:val="none" w:sz="0" w:space="0" w:color="auto"/>
            <w:bottom w:val="none" w:sz="0" w:space="0" w:color="auto"/>
            <w:right w:val="none" w:sz="0" w:space="0" w:color="auto"/>
          </w:divBdr>
        </w:div>
        <w:div w:id="1008406521">
          <w:marLeft w:val="480"/>
          <w:marRight w:val="0"/>
          <w:marTop w:val="0"/>
          <w:marBottom w:val="0"/>
          <w:divBdr>
            <w:top w:val="none" w:sz="0" w:space="0" w:color="auto"/>
            <w:left w:val="none" w:sz="0" w:space="0" w:color="auto"/>
            <w:bottom w:val="none" w:sz="0" w:space="0" w:color="auto"/>
            <w:right w:val="none" w:sz="0" w:space="0" w:color="auto"/>
          </w:divBdr>
        </w:div>
        <w:div w:id="1297687942">
          <w:marLeft w:val="480"/>
          <w:marRight w:val="0"/>
          <w:marTop w:val="0"/>
          <w:marBottom w:val="0"/>
          <w:divBdr>
            <w:top w:val="none" w:sz="0" w:space="0" w:color="auto"/>
            <w:left w:val="none" w:sz="0" w:space="0" w:color="auto"/>
            <w:bottom w:val="none" w:sz="0" w:space="0" w:color="auto"/>
            <w:right w:val="none" w:sz="0" w:space="0" w:color="auto"/>
          </w:divBdr>
        </w:div>
        <w:div w:id="468328914">
          <w:marLeft w:val="480"/>
          <w:marRight w:val="0"/>
          <w:marTop w:val="0"/>
          <w:marBottom w:val="0"/>
          <w:divBdr>
            <w:top w:val="none" w:sz="0" w:space="0" w:color="auto"/>
            <w:left w:val="none" w:sz="0" w:space="0" w:color="auto"/>
            <w:bottom w:val="none" w:sz="0" w:space="0" w:color="auto"/>
            <w:right w:val="none" w:sz="0" w:space="0" w:color="auto"/>
          </w:divBdr>
        </w:div>
        <w:div w:id="2033023162">
          <w:marLeft w:val="480"/>
          <w:marRight w:val="0"/>
          <w:marTop w:val="0"/>
          <w:marBottom w:val="0"/>
          <w:divBdr>
            <w:top w:val="none" w:sz="0" w:space="0" w:color="auto"/>
            <w:left w:val="none" w:sz="0" w:space="0" w:color="auto"/>
            <w:bottom w:val="none" w:sz="0" w:space="0" w:color="auto"/>
            <w:right w:val="none" w:sz="0" w:space="0" w:color="auto"/>
          </w:divBdr>
        </w:div>
      </w:divsChild>
    </w:div>
    <w:div w:id="304743217">
      <w:bodyDiv w:val="1"/>
      <w:marLeft w:val="0"/>
      <w:marRight w:val="0"/>
      <w:marTop w:val="0"/>
      <w:marBottom w:val="0"/>
      <w:divBdr>
        <w:top w:val="none" w:sz="0" w:space="0" w:color="auto"/>
        <w:left w:val="none" w:sz="0" w:space="0" w:color="auto"/>
        <w:bottom w:val="none" w:sz="0" w:space="0" w:color="auto"/>
        <w:right w:val="none" w:sz="0" w:space="0" w:color="auto"/>
      </w:divBdr>
    </w:div>
    <w:div w:id="305939353">
      <w:bodyDiv w:val="1"/>
      <w:marLeft w:val="0"/>
      <w:marRight w:val="0"/>
      <w:marTop w:val="0"/>
      <w:marBottom w:val="0"/>
      <w:divBdr>
        <w:top w:val="none" w:sz="0" w:space="0" w:color="auto"/>
        <w:left w:val="none" w:sz="0" w:space="0" w:color="auto"/>
        <w:bottom w:val="none" w:sz="0" w:space="0" w:color="auto"/>
        <w:right w:val="none" w:sz="0" w:space="0" w:color="auto"/>
      </w:divBdr>
    </w:div>
    <w:div w:id="306131221">
      <w:bodyDiv w:val="1"/>
      <w:marLeft w:val="0"/>
      <w:marRight w:val="0"/>
      <w:marTop w:val="0"/>
      <w:marBottom w:val="0"/>
      <w:divBdr>
        <w:top w:val="none" w:sz="0" w:space="0" w:color="auto"/>
        <w:left w:val="none" w:sz="0" w:space="0" w:color="auto"/>
        <w:bottom w:val="none" w:sz="0" w:space="0" w:color="auto"/>
        <w:right w:val="none" w:sz="0" w:space="0" w:color="auto"/>
      </w:divBdr>
      <w:divsChild>
        <w:div w:id="33190350">
          <w:marLeft w:val="480"/>
          <w:marRight w:val="0"/>
          <w:marTop w:val="0"/>
          <w:marBottom w:val="0"/>
          <w:divBdr>
            <w:top w:val="none" w:sz="0" w:space="0" w:color="auto"/>
            <w:left w:val="none" w:sz="0" w:space="0" w:color="auto"/>
            <w:bottom w:val="none" w:sz="0" w:space="0" w:color="auto"/>
            <w:right w:val="none" w:sz="0" w:space="0" w:color="auto"/>
          </w:divBdr>
        </w:div>
        <w:div w:id="614293113">
          <w:marLeft w:val="480"/>
          <w:marRight w:val="0"/>
          <w:marTop w:val="0"/>
          <w:marBottom w:val="0"/>
          <w:divBdr>
            <w:top w:val="none" w:sz="0" w:space="0" w:color="auto"/>
            <w:left w:val="none" w:sz="0" w:space="0" w:color="auto"/>
            <w:bottom w:val="none" w:sz="0" w:space="0" w:color="auto"/>
            <w:right w:val="none" w:sz="0" w:space="0" w:color="auto"/>
          </w:divBdr>
        </w:div>
        <w:div w:id="2102872963">
          <w:marLeft w:val="480"/>
          <w:marRight w:val="0"/>
          <w:marTop w:val="0"/>
          <w:marBottom w:val="0"/>
          <w:divBdr>
            <w:top w:val="none" w:sz="0" w:space="0" w:color="auto"/>
            <w:left w:val="none" w:sz="0" w:space="0" w:color="auto"/>
            <w:bottom w:val="none" w:sz="0" w:space="0" w:color="auto"/>
            <w:right w:val="none" w:sz="0" w:space="0" w:color="auto"/>
          </w:divBdr>
        </w:div>
        <w:div w:id="1926576204">
          <w:marLeft w:val="480"/>
          <w:marRight w:val="0"/>
          <w:marTop w:val="0"/>
          <w:marBottom w:val="0"/>
          <w:divBdr>
            <w:top w:val="none" w:sz="0" w:space="0" w:color="auto"/>
            <w:left w:val="none" w:sz="0" w:space="0" w:color="auto"/>
            <w:bottom w:val="none" w:sz="0" w:space="0" w:color="auto"/>
            <w:right w:val="none" w:sz="0" w:space="0" w:color="auto"/>
          </w:divBdr>
        </w:div>
        <w:div w:id="1453205542">
          <w:marLeft w:val="480"/>
          <w:marRight w:val="0"/>
          <w:marTop w:val="0"/>
          <w:marBottom w:val="0"/>
          <w:divBdr>
            <w:top w:val="none" w:sz="0" w:space="0" w:color="auto"/>
            <w:left w:val="none" w:sz="0" w:space="0" w:color="auto"/>
            <w:bottom w:val="none" w:sz="0" w:space="0" w:color="auto"/>
            <w:right w:val="none" w:sz="0" w:space="0" w:color="auto"/>
          </w:divBdr>
        </w:div>
        <w:div w:id="1476795660">
          <w:marLeft w:val="480"/>
          <w:marRight w:val="0"/>
          <w:marTop w:val="0"/>
          <w:marBottom w:val="0"/>
          <w:divBdr>
            <w:top w:val="none" w:sz="0" w:space="0" w:color="auto"/>
            <w:left w:val="none" w:sz="0" w:space="0" w:color="auto"/>
            <w:bottom w:val="none" w:sz="0" w:space="0" w:color="auto"/>
            <w:right w:val="none" w:sz="0" w:space="0" w:color="auto"/>
          </w:divBdr>
        </w:div>
        <w:div w:id="1866093681">
          <w:marLeft w:val="480"/>
          <w:marRight w:val="0"/>
          <w:marTop w:val="0"/>
          <w:marBottom w:val="0"/>
          <w:divBdr>
            <w:top w:val="none" w:sz="0" w:space="0" w:color="auto"/>
            <w:left w:val="none" w:sz="0" w:space="0" w:color="auto"/>
            <w:bottom w:val="none" w:sz="0" w:space="0" w:color="auto"/>
            <w:right w:val="none" w:sz="0" w:space="0" w:color="auto"/>
          </w:divBdr>
        </w:div>
        <w:div w:id="37436730">
          <w:marLeft w:val="480"/>
          <w:marRight w:val="0"/>
          <w:marTop w:val="0"/>
          <w:marBottom w:val="0"/>
          <w:divBdr>
            <w:top w:val="none" w:sz="0" w:space="0" w:color="auto"/>
            <w:left w:val="none" w:sz="0" w:space="0" w:color="auto"/>
            <w:bottom w:val="none" w:sz="0" w:space="0" w:color="auto"/>
            <w:right w:val="none" w:sz="0" w:space="0" w:color="auto"/>
          </w:divBdr>
        </w:div>
        <w:div w:id="2067485992">
          <w:marLeft w:val="480"/>
          <w:marRight w:val="0"/>
          <w:marTop w:val="0"/>
          <w:marBottom w:val="0"/>
          <w:divBdr>
            <w:top w:val="none" w:sz="0" w:space="0" w:color="auto"/>
            <w:left w:val="none" w:sz="0" w:space="0" w:color="auto"/>
            <w:bottom w:val="none" w:sz="0" w:space="0" w:color="auto"/>
            <w:right w:val="none" w:sz="0" w:space="0" w:color="auto"/>
          </w:divBdr>
        </w:div>
        <w:div w:id="1844977642">
          <w:marLeft w:val="480"/>
          <w:marRight w:val="0"/>
          <w:marTop w:val="0"/>
          <w:marBottom w:val="0"/>
          <w:divBdr>
            <w:top w:val="none" w:sz="0" w:space="0" w:color="auto"/>
            <w:left w:val="none" w:sz="0" w:space="0" w:color="auto"/>
            <w:bottom w:val="none" w:sz="0" w:space="0" w:color="auto"/>
            <w:right w:val="none" w:sz="0" w:space="0" w:color="auto"/>
          </w:divBdr>
        </w:div>
        <w:div w:id="1472404750">
          <w:marLeft w:val="480"/>
          <w:marRight w:val="0"/>
          <w:marTop w:val="0"/>
          <w:marBottom w:val="0"/>
          <w:divBdr>
            <w:top w:val="none" w:sz="0" w:space="0" w:color="auto"/>
            <w:left w:val="none" w:sz="0" w:space="0" w:color="auto"/>
            <w:bottom w:val="none" w:sz="0" w:space="0" w:color="auto"/>
            <w:right w:val="none" w:sz="0" w:space="0" w:color="auto"/>
          </w:divBdr>
        </w:div>
        <w:div w:id="621571055">
          <w:marLeft w:val="480"/>
          <w:marRight w:val="0"/>
          <w:marTop w:val="0"/>
          <w:marBottom w:val="0"/>
          <w:divBdr>
            <w:top w:val="none" w:sz="0" w:space="0" w:color="auto"/>
            <w:left w:val="none" w:sz="0" w:space="0" w:color="auto"/>
            <w:bottom w:val="none" w:sz="0" w:space="0" w:color="auto"/>
            <w:right w:val="none" w:sz="0" w:space="0" w:color="auto"/>
          </w:divBdr>
        </w:div>
        <w:div w:id="1705057499">
          <w:marLeft w:val="480"/>
          <w:marRight w:val="0"/>
          <w:marTop w:val="0"/>
          <w:marBottom w:val="0"/>
          <w:divBdr>
            <w:top w:val="none" w:sz="0" w:space="0" w:color="auto"/>
            <w:left w:val="none" w:sz="0" w:space="0" w:color="auto"/>
            <w:bottom w:val="none" w:sz="0" w:space="0" w:color="auto"/>
            <w:right w:val="none" w:sz="0" w:space="0" w:color="auto"/>
          </w:divBdr>
        </w:div>
        <w:div w:id="153838530">
          <w:marLeft w:val="480"/>
          <w:marRight w:val="0"/>
          <w:marTop w:val="0"/>
          <w:marBottom w:val="0"/>
          <w:divBdr>
            <w:top w:val="none" w:sz="0" w:space="0" w:color="auto"/>
            <w:left w:val="none" w:sz="0" w:space="0" w:color="auto"/>
            <w:bottom w:val="none" w:sz="0" w:space="0" w:color="auto"/>
            <w:right w:val="none" w:sz="0" w:space="0" w:color="auto"/>
          </w:divBdr>
        </w:div>
        <w:div w:id="795367319">
          <w:marLeft w:val="480"/>
          <w:marRight w:val="0"/>
          <w:marTop w:val="0"/>
          <w:marBottom w:val="0"/>
          <w:divBdr>
            <w:top w:val="none" w:sz="0" w:space="0" w:color="auto"/>
            <w:left w:val="none" w:sz="0" w:space="0" w:color="auto"/>
            <w:bottom w:val="none" w:sz="0" w:space="0" w:color="auto"/>
            <w:right w:val="none" w:sz="0" w:space="0" w:color="auto"/>
          </w:divBdr>
        </w:div>
        <w:div w:id="1587962318">
          <w:marLeft w:val="480"/>
          <w:marRight w:val="0"/>
          <w:marTop w:val="0"/>
          <w:marBottom w:val="0"/>
          <w:divBdr>
            <w:top w:val="none" w:sz="0" w:space="0" w:color="auto"/>
            <w:left w:val="none" w:sz="0" w:space="0" w:color="auto"/>
            <w:bottom w:val="none" w:sz="0" w:space="0" w:color="auto"/>
            <w:right w:val="none" w:sz="0" w:space="0" w:color="auto"/>
          </w:divBdr>
        </w:div>
        <w:div w:id="866482979">
          <w:marLeft w:val="480"/>
          <w:marRight w:val="0"/>
          <w:marTop w:val="0"/>
          <w:marBottom w:val="0"/>
          <w:divBdr>
            <w:top w:val="none" w:sz="0" w:space="0" w:color="auto"/>
            <w:left w:val="none" w:sz="0" w:space="0" w:color="auto"/>
            <w:bottom w:val="none" w:sz="0" w:space="0" w:color="auto"/>
            <w:right w:val="none" w:sz="0" w:space="0" w:color="auto"/>
          </w:divBdr>
        </w:div>
        <w:div w:id="573516454">
          <w:marLeft w:val="480"/>
          <w:marRight w:val="0"/>
          <w:marTop w:val="0"/>
          <w:marBottom w:val="0"/>
          <w:divBdr>
            <w:top w:val="none" w:sz="0" w:space="0" w:color="auto"/>
            <w:left w:val="none" w:sz="0" w:space="0" w:color="auto"/>
            <w:bottom w:val="none" w:sz="0" w:space="0" w:color="auto"/>
            <w:right w:val="none" w:sz="0" w:space="0" w:color="auto"/>
          </w:divBdr>
        </w:div>
        <w:div w:id="1205487892">
          <w:marLeft w:val="480"/>
          <w:marRight w:val="0"/>
          <w:marTop w:val="0"/>
          <w:marBottom w:val="0"/>
          <w:divBdr>
            <w:top w:val="none" w:sz="0" w:space="0" w:color="auto"/>
            <w:left w:val="none" w:sz="0" w:space="0" w:color="auto"/>
            <w:bottom w:val="none" w:sz="0" w:space="0" w:color="auto"/>
            <w:right w:val="none" w:sz="0" w:space="0" w:color="auto"/>
          </w:divBdr>
        </w:div>
        <w:div w:id="832060982">
          <w:marLeft w:val="480"/>
          <w:marRight w:val="0"/>
          <w:marTop w:val="0"/>
          <w:marBottom w:val="0"/>
          <w:divBdr>
            <w:top w:val="none" w:sz="0" w:space="0" w:color="auto"/>
            <w:left w:val="none" w:sz="0" w:space="0" w:color="auto"/>
            <w:bottom w:val="none" w:sz="0" w:space="0" w:color="auto"/>
            <w:right w:val="none" w:sz="0" w:space="0" w:color="auto"/>
          </w:divBdr>
        </w:div>
        <w:div w:id="875775335">
          <w:marLeft w:val="480"/>
          <w:marRight w:val="0"/>
          <w:marTop w:val="0"/>
          <w:marBottom w:val="0"/>
          <w:divBdr>
            <w:top w:val="none" w:sz="0" w:space="0" w:color="auto"/>
            <w:left w:val="none" w:sz="0" w:space="0" w:color="auto"/>
            <w:bottom w:val="none" w:sz="0" w:space="0" w:color="auto"/>
            <w:right w:val="none" w:sz="0" w:space="0" w:color="auto"/>
          </w:divBdr>
        </w:div>
        <w:div w:id="624772233">
          <w:marLeft w:val="480"/>
          <w:marRight w:val="0"/>
          <w:marTop w:val="0"/>
          <w:marBottom w:val="0"/>
          <w:divBdr>
            <w:top w:val="none" w:sz="0" w:space="0" w:color="auto"/>
            <w:left w:val="none" w:sz="0" w:space="0" w:color="auto"/>
            <w:bottom w:val="none" w:sz="0" w:space="0" w:color="auto"/>
            <w:right w:val="none" w:sz="0" w:space="0" w:color="auto"/>
          </w:divBdr>
        </w:div>
        <w:div w:id="1687708155">
          <w:marLeft w:val="480"/>
          <w:marRight w:val="0"/>
          <w:marTop w:val="0"/>
          <w:marBottom w:val="0"/>
          <w:divBdr>
            <w:top w:val="none" w:sz="0" w:space="0" w:color="auto"/>
            <w:left w:val="none" w:sz="0" w:space="0" w:color="auto"/>
            <w:bottom w:val="none" w:sz="0" w:space="0" w:color="auto"/>
            <w:right w:val="none" w:sz="0" w:space="0" w:color="auto"/>
          </w:divBdr>
        </w:div>
        <w:div w:id="1910069283">
          <w:marLeft w:val="480"/>
          <w:marRight w:val="0"/>
          <w:marTop w:val="0"/>
          <w:marBottom w:val="0"/>
          <w:divBdr>
            <w:top w:val="none" w:sz="0" w:space="0" w:color="auto"/>
            <w:left w:val="none" w:sz="0" w:space="0" w:color="auto"/>
            <w:bottom w:val="none" w:sz="0" w:space="0" w:color="auto"/>
            <w:right w:val="none" w:sz="0" w:space="0" w:color="auto"/>
          </w:divBdr>
        </w:div>
        <w:div w:id="1358770148">
          <w:marLeft w:val="480"/>
          <w:marRight w:val="0"/>
          <w:marTop w:val="0"/>
          <w:marBottom w:val="0"/>
          <w:divBdr>
            <w:top w:val="none" w:sz="0" w:space="0" w:color="auto"/>
            <w:left w:val="none" w:sz="0" w:space="0" w:color="auto"/>
            <w:bottom w:val="none" w:sz="0" w:space="0" w:color="auto"/>
            <w:right w:val="none" w:sz="0" w:space="0" w:color="auto"/>
          </w:divBdr>
        </w:div>
        <w:div w:id="1088500148">
          <w:marLeft w:val="480"/>
          <w:marRight w:val="0"/>
          <w:marTop w:val="0"/>
          <w:marBottom w:val="0"/>
          <w:divBdr>
            <w:top w:val="none" w:sz="0" w:space="0" w:color="auto"/>
            <w:left w:val="none" w:sz="0" w:space="0" w:color="auto"/>
            <w:bottom w:val="none" w:sz="0" w:space="0" w:color="auto"/>
            <w:right w:val="none" w:sz="0" w:space="0" w:color="auto"/>
          </w:divBdr>
        </w:div>
        <w:div w:id="1626540810">
          <w:marLeft w:val="480"/>
          <w:marRight w:val="0"/>
          <w:marTop w:val="0"/>
          <w:marBottom w:val="0"/>
          <w:divBdr>
            <w:top w:val="none" w:sz="0" w:space="0" w:color="auto"/>
            <w:left w:val="none" w:sz="0" w:space="0" w:color="auto"/>
            <w:bottom w:val="none" w:sz="0" w:space="0" w:color="auto"/>
            <w:right w:val="none" w:sz="0" w:space="0" w:color="auto"/>
          </w:divBdr>
        </w:div>
        <w:div w:id="39403437">
          <w:marLeft w:val="480"/>
          <w:marRight w:val="0"/>
          <w:marTop w:val="0"/>
          <w:marBottom w:val="0"/>
          <w:divBdr>
            <w:top w:val="none" w:sz="0" w:space="0" w:color="auto"/>
            <w:left w:val="none" w:sz="0" w:space="0" w:color="auto"/>
            <w:bottom w:val="none" w:sz="0" w:space="0" w:color="auto"/>
            <w:right w:val="none" w:sz="0" w:space="0" w:color="auto"/>
          </w:divBdr>
        </w:div>
        <w:div w:id="1501194086">
          <w:marLeft w:val="480"/>
          <w:marRight w:val="0"/>
          <w:marTop w:val="0"/>
          <w:marBottom w:val="0"/>
          <w:divBdr>
            <w:top w:val="none" w:sz="0" w:space="0" w:color="auto"/>
            <w:left w:val="none" w:sz="0" w:space="0" w:color="auto"/>
            <w:bottom w:val="none" w:sz="0" w:space="0" w:color="auto"/>
            <w:right w:val="none" w:sz="0" w:space="0" w:color="auto"/>
          </w:divBdr>
        </w:div>
        <w:div w:id="1343895852">
          <w:marLeft w:val="480"/>
          <w:marRight w:val="0"/>
          <w:marTop w:val="0"/>
          <w:marBottom w:val="0"/>
          <w:divBdr>
            <w:top w:val="none" w:sz="0" w:space="0" w:color="auto"/>
            <w:left w:val="none" w:sz="0" w:space="0" w:color="auto"/>
            <w:bottom w:val="none" w:sz="0" w:space="0" w:color="auto"/>
            <w:right w:val="none" w:sz="0" w:space="0" w:color="auto"/>
          </w:divBdr>
        </w:div>
        <w:div w:id="1764064345">
          <w:marLeft w:val="480"/>
          <w:marRight w:val="0"/>
          <w:marTop w:val="0"/>
          <w:marBottom w:val="0"/>
          <w:divBdr>
            <w:top w:val="none" w:sz="0" w:space="0" w:color="auto"/>
            <w:left w:val="none" w:sz="0" w:space="0" w:color="auto"/>
            <w:bottom w:val="none" w:sz="0" w:space="0" w:color="auto"/>
            <w:right w:val="none" w:sz="0" w:space="0" w:color="auto"/>
          </w:divBdr>
        </w:div>
        <w:div w:id="185944125">
          <w:marLeft w:val="480"/>
          <w:marRight w:val="0"/>
          <w:marTop w:val="0"/>
          <w:marBottom w:val="0"/>
          <w:divBdr>
            <w:top w:val="none" w:sz="0" w:space="0" w:color="auto"/>
            <w:left w:val="none" w:sz="0" w:space="0" w:color="auto"/>
            <w:bottom w:val="none" w:sz="0" w:space="0" w:color="auto"/>
            <w:right w:val="none" w:sz="0" w:space="0" w:color="auto"/>
          </w:divBdr>
        </w:div>
        <w:div w:id="1755542148">
          <w:marLeft w:val="480"/>
          <w:marRight w:val="0"/>
          <w:marTop w:val="0"/>
          <w:marBottom w:val="0"/>
          <w:divBdr>
            <w:top w:val="none" w:sz="0" w:space="0" w:color="auto"/>
            <w:left w:val="none" w:sz="0" w:space="0" w:color="auto"/>
            <w:bottom w:val="none" w:sz="0" w:space="0" w:color="auto"/>
            <w:right w:val="none" w:sz="0" w:space="0" w:color="auto"/>
          </w:divBdr>
        </w:div>
        <w:div w:id="1747846565">
          <w:marLeft w:val="480"/>
          <w:marRight w:val="0"/>
          <w:marTop w:val="0"/>
          <w:marBottom w:val="0"/>
          <w:divBdr>
            <w:top w:val="none" w:sz="0" w:space="0" w:color="auto"/>
            <w:left w:val="none" w:sz="0" w:space="0" w:color="auto"/>
            <w:bottom w:val="none" w:sz="0" w:space="0" w:color="auto"/>
            <w:right w:val="none" w:sz="0" w:space="0" w:color="auto"/>
          </w:divBdr>
        </w:div>
        <w:div w:id="286205850">
          <w:marLeft w:val="480"/>
          <w:marRight w:val="0"/>
          <w:marTop w:val="0"/>
          <w:marBottom w:val="0"/>
          <w:divBdr>
            <w:top w:val="none" w:sz="0" w:space="0" w:color="auto"/>
            <w:left w:val="none" w:sz="0" w:space="0" w:color="auto"/>
            <w:bottom w:val="none" w:sz="0" w:space="0" w:color="auto"/>
            <w:right w:val="none" w:sz="0" w:space="0" w:color="auto"/>
          </w:divBdr>
        </w:div>
        <w:div w:id="1447114091">
          <w:marLeft w:val="480"/>
          <w:marRight w:val="0"/>
          <w:marTop w:val="0"/>
          <w:marBottom w:val="0"/>
          <w:divBdr>
            <w:top w:val="none" w:sz="0" w:space="0" w:color="auto"/>
            <w:left w:val="none" w:sz="0" w:space="0" w:color="auto"/>
            <w:bottom w:val="none" w:sz="0" w:space="0" w:color="auto"/>
            <w:right w:val="none" w:sz="0" w:space="0" w:color="auto"/>
          </w:divBdr>
        </w:div>
        <w:div w:id="1440686517">
          <w:marLeft w:val="480"/>
          <w:marRight w:val="0"/>
          <w:marTop w:val="0"/>
          <w:marBottom w:val="0"/>
          <w:divBdr>
            <w:top w:val="none" w:sz="0" w:space="0" w:color="auto"/>
            <w:left w:val="none" w:sz="0" w:space="0" w:color="auto"/>
            <w:bottom w:val="none" w:sz="0" w:space="0" w:color="auto"/>
            <w:right w:val="none" w:sz="0" w:space="0" w:color="auto"/>
          </w:divBdr>
        </w:div>
        <w:div w:id="845679187">
          <w:marLeft w:val="480"/>
          <w:marRight w:val="0"/>
          <w:marTop w:val="0"/>
          <w:marBottom w:val="0"/>
          <w:divBdr>
            <w:top w:val="none" w:sz="0" w:space="0" w:color="auto"/>
            <w:left w:val="none" w:sz="0" w:space="0" w:color="auto"/>
            <w:bottom w:val="none" w:sz="0" w:space="0" w:color="auto"/>
            <w:right w:val="none" w:sz="0" w:space="0" w:color="auto"/>
          </w:divBdr>
        </w:div>
        <w:div w:id="228542892">
          <w:marLeft w:val="480"/>
          <w:marRight w:val="0"/>
          <w:marTop w:val="0"/>
          <w:marBottom w:val="0"/>
          <w:divBdr>
            <w:top w:val="none" w:sz="0" w:space="0" w:color="auto"/>
            <w:left w:val="none" w:sz="0" w:space="0" w:color="auto"/>
            <w:bottom w:val="none" w:sz="0" w:space="0" w:color="auto"/>
            <w:right w:val="none" w:sz="0" w:space="0" w:color="auto"/>
          </w:divBdr>
        </w:div>
        <w:div w:id="1647274884">
          <w:marLeft w:val="480"/>
          <w:marRight w:val="0"/>
          <w:marTop w:val="0"/>
          <w:marBottom w:val="0"/>
          <w:divBdr>
            <w:top w:val="none" w:sz="0" w:space="0" w:color="auto"/>
            <w:left w:val="none" w:sz="0" w:space="0" w:color="auto"/>
            <w:bottom w:val="none" w:sz="0" w:space="0" w:color="auto"/>
            <w:right w:val="none" w:sz="0" w:space="0" w:color="auto"/>
          </w:divBdr>
        </w:div>
        <w:div w:id="1296831586">
          <w:marLeft w:val="480"/>
          <w:marRight w:val="0"/>
          <w:marTop w:val="0"/>
          <w:marBottom w:val="0"/>
          <w:divBdr>
            <w:top w:val="none" w:sz="0" w:space="0" w:color="auto"/>
            <w:left w:val="none" w:sz="0" w:space="0" w:color="auto"/>
            <w:bottom w:val="none" w:sz="0" w:space="0" w:color="auto"/>
            <w:right w:val="none" w:sz="0" w:space="0" w:color="auto"/>
          </w:divBdr>
        </w:div>
      </w:divsChild>
    </w:div>
    <w:div w:id="306513413">
      <w:bodyDiv w:val="1"/>
      <w:marLeft w:val="0"/>
      <w:marRight w:val="0"/>
      <w:marTop w:val="0"/>
      <w:marBottom w:val="0"/>
      <w:divBdr>
        <w:top w:val="none" w:sz="0" w:space="0" w:color="auto"/>
        <w:left w:val="none" w:sz="0" w:space="0" w:color="auto"/>
        <w:bottom w:val="none" w:sz="0" w:space="0" w:color="auto"/>
        <w:right w:val="none" w:sz="0" w:space="0" w:color="auto"/>
      </w:divBdr>
    </w:div>
    <w:div w:id="307783787">
      <w:bodyDiv w:val="1"/>
      <w:marLeft w:val="0"/>
      <w:marRight w:val="0"/>
      <w:marTop w:val="0"/>
      <w:marBottom w:val="0"/>
      <w:divBdr>
        <w:top w:val="none" w:sz="0" w:space="0" w:color="auto"/>
        <w:left w:val="none" w:sz="0" w:space="0" w:color="auto"/>
        <w:bottom w:val="none" w:sz="0" w:space="0" w:color="auto"/>
        <w:right w:val="none" w:sz="0" w:space="0" w:color="auto"/>
      </w:divBdr>
    </w:div>
    <w:div w:id="308636785">
      <w:bodyDiv w:val="1"/>
      <w:marLeft w:val="0"/>
      <w:marRight w:val="0"/>
      <w:marTop w:val="0"/>
      <w:marBottom w:val="0"/>
      <w:divBdr>
        <w:top w:val="none" w:sz="0" w:space="0" w:color="auto"/>
        <w:left w:val="none" w:sz="0" w:space="0" w:color="auto"/>
        <w:bottom w:val="none" w:sz="0" w:space="0" w:color="auto"/>
        <w:right w:val="none" w:sz="0" w:space="0" w:color="auto"/>
      </w:divBdr>
    </w:div>
    <w:div w:id="310911712">
      <w:bodyDiv w:val="1"/>
      <w:marLeft w:val="0"/>
      <w:marRight w:val="0"/>
      <w:marTop w:val="0"/>
      <w:marBottom w:val="0"/>
      <w:divBdr>
        <w:top w:val="none" w:sz="0" w:space="0" w:color="auto"/>
        <w:left w:val="none" w:sz="0" w:space="0" w:color="auto"/>
        <w:bottom w:val="none" w:sz="0" w:space="0" w:color="auto"/>
        <w:right w:val="none" w:sz="0" w:space="0" w:color="auto"/>
      </w:divBdr>
    </w:div>
    <w:div w:id="315763485">
      <w:bodyDiv w:val="1"/>
      <w:marLeft w:val="0"/>
      <w:marRight w:val="0"/>
      <w:marTop w:val="0"/>
      <w:marBottom w:val="0"/>
      <w:divBdr>
        <w:top w:val="none" w:sz="0" w:space="0" w:color="auto"/>
        <w:left w:val="none" w:sz="0" w:space="0" w:color="auto"/>
        <w:bottom w:val="none" w:sz="0" w:space="0" w:color="auto"/>
        <w:right w:val="none" w:sz="0" w:space="0" w:color="auto"/>
      </w:divBdr>
    </w:div>
    <w:div w:id="315962913">
      <w:bodyDiv w:val="1"/>
      <w:marLeft w:val="0"/>
      <w:marRight w:val="0"/>
      <w:marTop w:val="0"/>
      <w:marBottom w:val="0"/>
      <w:divBdr>
        <w:top w:val="none" w:sz="0" w:space="0" w:color="auto"/>
        <w:left w:val="none" w:sz="0" w:space="0" w:color="auto"/>
        <w:bottom w:val="none" w:sz="0" w:space="0" w:color="auto"/>
        <w:right w:val="none" w:sz="0" w:space="0" w:color="auto"/>
      </w:divBdr>
    </w:div>
    <w:div w:id="316567669">
      <w:bodyDiv w:val="1"/>
      <w:marLeft w:val="0"/>
      <w:marRight w:val="0"/>
      <w:marTop w:val="0"/>
      <w:marBottom w:val="0"/>
      <w:divBdr>
        <w:top w:val="none" w:sz="0" w:space="0" w:color="auto"/>
        <w:left w:val="none" w:sz="0" w:space="0" w:color="auto"/>
        <w:bottom w:val="none" w:sz="0" w:space="0" w:color="auto"/>
        <w:right w:val="none" w:sz="0" w:space="0" w:color="auto"/>
      </w:divBdr>
    </w:div>
    <w:div w:id="317268780">
      <w:bodyDiv w:val="1"/>
      <w:marLeft w:val="0"/>
      <w:marRight w:val="0"/>
      <w:marTop w:val="0"/>
      <w:marBottom w:val="0"/>
      <w:divBdr>
        <w:top w:val="none" w:sz="0" w:space="0" w:color="auto"/>
        <w:left w:val="none" w:sz="0" w:space="0" w:color="auto"/>
        <w:bottom w:val="none" w:sz="0" w:space="0" w:color="auto"/>
        <w:right w:val="none" w:sz="0" w:space="0" w:color="auto"/>
      </w:divBdr>
    </w:div>
    <w:div w:id="318316480">
      <w:bodyDiv w:val="1"/>
      <w:marLeft w:val="0"/>
      <w:marRight w:val="0"/>
      <w:marTop w:val="0"/>
      <w:marBottom w:val="0"/>
      <w:divBdr>
        <w:top w:val="none" w:sz="0" w:space="0" w:color="auto"/>
        <w:left w:val="none" w:sz="0" w:space="0" w:color="auto"/>
        <w:bottom w:val="none" w:sz="0" w:space="0" w:color="auto"/>
        <w:right w:val="none" w:sz="0" w:space="0" w:color="auto"/>
      </w:divBdr>
    </w:div>
    <w:div w:id="318920945">
      <w:bodyDiv w:val="1"/>
      <w:marLeft w:val="0"/>
      <w:marRight w:val="0"/>
      <w:marTop w:val="0"/>
      <w:marBottom w:val="0"/>
      <w:divBdr>
        <w:top w:val="none" w:sz="0" w:space="0" w:color="auto"/>
        <w:left w:val="none" w:sz="0" w:space="0" w:color="auto"/>
        <w:bottom w:val="none" w:sz="0" w:space="0" w:color="auto"/>
        <w:right w:val="none" w:sz="0" w:space="0" w:color="auto"/>
      </w:divBdr>
      <w:divsChild>
        <w:div w:id="304357850">
          <w:marLeft w:val="480"/>
          <w:marRight w:val="0"/>
          <w:marTop w:val="0"/>
          <w:marBottom w:val="0"/>
          <w:divBdr>
            <w:top w:val="none" w:sz="0" w:space="0" w:color="auto"/>
            <w:left w:val="none" w:sz="0" w:space="0" w:color="auto"/>
            <w:bottom w:val="none" w:sz="0" w:space="0" w:color="auto"/>
            <w:right w:val="none" w:sz="0" w:space="0" w:color="auto"/>
          </w:divBdr>
        </w:div>
        <w:div w:id="673536299">
          <w:marLeft w:val="480"/>
          <w:marRight w:val="0"/>
          <w:marTop w:val="0"/>
          <w:marBottom w:val="0"/>
          <w:divBdr>
            <w:top w:val="none" w:sz="0" w:space="0" w:color="auto"/>
            <w:left w:val="none" w:sz="0" w:space="0" w:color="auto"/>
            <w:bottom w:val="none" w:sz="0" w:space="0" w:color="auto"/>
            <w:right w:val="none" w:sz="0" w:space="0" w:color="auto"/>
          </w:divBdr>
        </w:div>
        <w:div w:id="1975403399">
          <w:marLeft w:val="480"/>
          <w:marRight w:val="0"/>
          <w:marTop w:val="0"/>
          <w:marBottom w:val="0"/>
          <w:divBdr>
            <w:top w:val="none" w:sz="0" w:space="0" w:color="auto"/>
            <w:left w:val="none" w:sz="0" w:space="0" w:color="auto"/>
            <w:bottom w:val="none" w:sz="0" w:space="0" w:color="auto"/>
            <w:right w:val="none" w:sz="0" w:space="0" w:color="auto"/>
          </w:divBdr>
        </w:div>
        <w:div w:id="746192936">
          <w:marLeft w:val="480"/>
          <w:marRight w:val="0"/>
          <w:marTop w:val="0"/>
          <w:marBottom w:val="0"/>
          <w:divBdr>
            <w:top w:val="none" w:sz="0" w:space="0" w:color="auto"/>
            <w:left w:val="none" w:sz="0" w:space="0" w:color="auto"/>
            <w:bottom w:val="none" w:sz="0" w:space="0" w:color="auto"/>
            <w:right w:val="none" w:sz="0" w:space="0" w:color="auto"/>
          </w:divBdr>
        </w:div>
        <w:div w:id="1994260898">
          <w:marLeft w:val="480"/>
          <w:marRight w:val="0"/>
          <w:marTop w:val="0"/>
          <w:marBottom w:val="0"/>
          <w:divBdr>
            <w:top w:val="none" w:sz="0" w:space="0" w:color="auto"/>
            <w:left w:val="none" w:sz="0" w:space="0" w:color="auto"/>
            <w:bottom w:val="none" w:sz="0" w:space="0" w:color="auto"/>
            <w:right w:val="none" w:sz="0" w:space="0" w:color="auto"/>
          </w:divBdr>
        </w:div>
        <w:div w:id="718700188">
          <w:marLeft w:val="480"/>
          <w:marRight w:val="0"/>
          <w:marTop w:val="0"/>
          <w:marBottom w:val="0"/>
          <w:divBdr>
            <w:top w:val="none" w:sz="0" w:space="0" w:color="auto"/>
            <w:left w:val="none" w:sz="0" w:space="0" w:color="auto"/>
            <w:bottom w:val="none" w:sz="0" w:space="0" w:color="auto"/>
            <w:right w:val="none" w:sz="0" w:space="0" w:color="auto"/>
          </w:divBdr>
        </w:div>
        <w:div w:id="1160004586">
          <w:marLeft w:val="480"/>
          <w:marRight w:val="0"/>
          <w:marTop w:val="0"/>
          <w:marBottom w:val="0"/>
          <w:divBdr>
            <w:top w:val="none" w:sz="0" w:space="0" w:color="auto"/>
            <w:left w:val="none" w:sz="0" w:space="0" w:color="auto"/>
            <w:bottom w:val="none" w:sz="0" w:space="0" w:color="auto"/>
            <w:right w:val="none" w:sz="0" w:space="0" w:color="auto"/>
          </w:divBdr>
        </w:div>
        <w:div w:id="2131167510">
          <w:marLeft w:val="480"/>
          <w:marRight w:val="0"/>
          <w:marTop w:val="0"/>
          <w:marBottom w:val="0"/>
          <w:divBdr>
            <w:top w:val="none" w:sz="0" w:space="0" w:color="auto"/>
            <w:left w:val="none" w:sz="0" w:space="0" w:color="auto"/>
            <w:bottom w:val="none" w:sz="0" w:space="0" w:color="auto"/>
            <w:right w:val="none" w:sz="0" w:space="0" w:color="auto"/>
          </w:divBdr>
        </w:div>
        <w:div w:id="194124732">
          <w:marLeft w:val="480"/>
          <w:marRight w:val="0"/>
          <w:marTop w:val="0"/>
          <w:marBottom w:val="0"/>
          <w:divBdr>
            <w:top w:val="none" w:sz="0" w:space="0" w:color="auto"/>
            <w:left w:val="none" w:sz="0" w:space="0" w:color="auto"/>
            <w:bottom w:val="none" w:sz="0" w:space="0" w:color="auto"/>
            <w:right w:val="none" w:sz="0" w:space="0" w:color="auto"/>
          </w:divBdr>
        </w:div>
        <w:div w:id="434907144">
          <w:marLeft w:val="480"/>
          <w:marRight w:val="0"/>
          <w:marTop w:val="0"/>
          <w:marBottom w:val="0"/>
          <w:divBdr>
            <w:top w:val="none" w:sz="0" w:space="0" w:color="auto"/>
            <w:left w:val="none" w:sz="0" w:space="0" w:color="auto"/>
            <w:bottom w:val="none" w:sz="0" w:space="0" w:color="auto"/>
            <w:right w:val="none" w:sz="0" w:space="0" w:color="auto"/>
          </w:divBdr>
        </w:div>
        <w:div w:id="1214467628">
          <w:marLeft w:val="480"/>
          <w:marRight w:val="0"/>
          <w:marTop w:val="0"/>
          <w:marBottom w:val="0"/>
          <w:divBdr>
            <w:top w:val="none" w:sz="0" w:space="0" w:color="auto"/>
            <w:left w:val="none" w:sz="0" w:space="0" w:color="auto"/>
            <w:bottom w:val="none" w:sz="0" w:space="0" w:color="auto"/>
            <w:right w:val="none" w:sz="0" w:space="0" w:color="auto"/>
          </w:divBdr>
        </w:div>
        <w:div w:id="524178553">
          <w:marLeft w:val="480"/>
          <w:marRight w:val="0"/>
          <w:marTop w:val="0"/>
          <w:marBottom w:val="0"/>
          <w:divBdr>
            <w:top w:val="none" w:sz="0" w:space="0" w:color="auto"/>
            <w:left w:val="none" w:sz="0" w:space="0" w:color="auto"/>
            <w:bottom w:val="none" w:sz="0" w:space="0" w:color="auto"/>
            <w:right w:val="none" w:sz="0" w:space="0" w:color="auto"/>
          </w:divBdr>
        </w:div>
        <w:div w:id="1318725420">
          <w:marLeft w:val="480"/>
          <w:marRight w:val="0"/>
          <w:marTop w:val="0"/>
          <w:marBottom w:val="0"/>
          <w:divBdr>
            <w:top w:val="none" w:sz="0" w:space="0" w:color="auto"/>
            <w:left w:val="none" w:sz="0" w:space="0" w:color="auto"/>
            <w:bottom w:val="none" w:sz="0" w:space="0" w:color="auto"/>
            <w:right w:val="none" w:sz="0" w:space="0" w:color="auto"/>
          </w:divBdr>
        </w:div>
        <w:div w:id="1166750871">
          <w:marLeft w:val="480"/>
          <w:marRight w:val="0"/>
          <w:marTop w:val="0"/>
          <w:marBottom w:val="0"/>
          <w:divBdr>
            <w:top w:val="none" w:sz="0" w:space="0" w:color="auto"/>
            <w:left w:val="none" w:sz="0" w:space="0" w:color="auto"/>
            <w:bottom w:val="none" w:sz="0" w:space="0" w:color="auto"/>
            <w:right w:val="none" w:sz="0" w:space="0" w:color="auto"/>
          </w:divBdr>
        </w:div>
        <w:div w:id="382142130">
          <w:marLeft w:val="480"/>
          <w:marRight w:val="0"/>
          <w:marTop w:val="0"/>
          <w:marBottom w:val="0"/>
          <w:divBdr>
            <w:top w:val="none" w:sz="0" w:space="0" w:color="auto"/>
            <w:left w:val="none" w:sz="0" w:space="0" w:color="auto"/>
            <w:bottom w:val="none" w:sz="0" w:space="0" w:color="auto"/>
            <w:right w:val="none" w:sz="0" w:space="0" w:color="auto"/>
          </w:divBdr>
        </w:div>
        <w:div w:id="1513687510">
          <w:marLeft w:val="480"/>
          <w:marRight w:val="0"/>
          <w:marTop w:val="0"/>
          <w:marBottom w:val="0"/>
          <w:divBdr>
            <w:top w:val="none" w:sz="0" w:space="0" w:color="auto"/>
            <w:left w:val="none" w:sz="0" w:space="0" w:color="auto"/>
            <w:bottom w:val="none" w:sz="0" w:space="0" w:color="auto"/>
            <w:right w:val="none" w:sz="0" w:space="0" w:color="auto"/>
          </w:divBdr>
        </w:div>
        <w:div w:id="1854296290">
          <w:marLeft w:val="480"/>
          <w:marRight w:val="0"/>
          <w:marTop w:val="0"/>
          <w:marBottom w:val="0"/>
          <w:divBdr>
            <w:top w:val="none" w:sz="0" w:space="0" w:color="auto"/>
            <w:left w:val="none" w:sz="0" w:space="0" w:color="auto"/>
            <w:bottom w:val="none" w:sz="0" w:space="0" w:color="auto"/>
            <w:right w:val="none" w:sz="0" w:space="0" w:color="auto"/>
          </w:divBdr>
        </w:div>
        <w:div w:id="204683653">
          <w:marLeft w:val="480"/>
          <w:marRight w:val="0"/>
          <w:marTop w:val="0"/>
          <w:marBottom w:val="0"/>
          <w:divBdr>
            <w:top w:val="none" w:sz="0" w:space="0" w:color="auto"/>
            <w:left w:val="none" w:sz="0" w:space="0" w:color="auto"/>
            <w:bottom w:val="none" w:sz="0" w:space="0" w:color="auto"/>
            <w:right w:val="none" w:sz="0" w:space="0" w:color="auto"/>
          </w:divBdr>
        </w:div>
        <w:div w:id="717780706">
          <w:marLeft w:val="480"/>
          <w:marRight w:val="0"/>
          <w:marTop w:val="0"/>
          <w:marBottom w:val="0"/>
          <w:divBdr>
            <w:top w:val="none" w:sz="0" w:space="0" w:color="auto"/>
            <w:left w:val="none" w:sz="0" w:space="0" w:color="auto"/>
            <w:bottom w:val="none" w:sz="0" w:space="0" w:color="auto"/>
            <w:right w:val="none" w:sz="0" w:space="0" w:color="auto"/>
          </w:divBdr>
        </w:div>
        <w:div w:id="1790784003">
          <w:marLeft w:val="480"/>
          <w:marRight w:val="0"/>
          <w:marTop w:val="0"/>
          <w:marBottom w:val="0"/>
          <w:divBdr>
            <w:top w:val="none" w:sz="0" w:space="0" w:color="auto"/>
            <w:left w:val="none" w:sz="0" w:space="0" w:color="auto"/>
            <w:bottom w:val="none" w:sz="0" w:space="0" w:color="auto"/>
            <w:right w:val="none" w:sz="0" w:space="0" w:color="auto"/>
          </w:divBdr>
        </w:div>
        <w:div w:id="613483423">
          <w:marLeft w:val="480"/>
          <w:marRight w:val="0"/>
          <w:marTop w:val="0"/>
          <w:marBottom w:val="0"/>
          <w:divBdr>
            <w:top w:val="none" w:sz="0" w:space="0" w:color="auto"/>
            <w:left w:val="none" w:sz="0" w:space="0" w:color="auto"/>
            <w:bottom w:val="none" w:sz="0" w:space="0" w:color="auto"/>
            <w:right w:val="none" w:sz="0" w:space="0" w:color="auto"/>
          </w:divBdr>
        </w:div>
        <w:div w:id="1945990124">
          <w:marLeft w:val="480"/>
          <w:marRight w:val="0"/>
          <w:marTop w:val="0"/>
          <w:marBottom w:val="0"/>
          <w:divBdr>
            <w:top w:val="none" w:sz="0" w:space="0" w:color="auto"/>
            <w:left w:val="none" w:sz="0" w:space="0" w:color="auto"/>
            <w:bottom w:val="none" w:sz="0" w:space="0" w:color="auto"/>
            <w:right w:val="none" w:sz="0" w:space="0" w:color="auto"/>
          </w:divBdr>
        </w:div>
        <w:div w:id="1331789020">
          <w:marLeft w:val="480"/>
          <w:marRight w:val="0"/>
          <w:marTop w:val="0"/>
          <w:marBottom w:val="0"/>
          <w:divBdr>
            <w:top w:val="none" w:sz="0" w:space="0" w:color="auto"/>
            <w:left w:val="none" w:sz="0" w:space="0" w:color="auto"/>
            <w:bottom w:val="none" w:sz="0" w:space="0" w:color="auto"/>
            <w:right w:val="none" w:sz="0" w:space="0" w:color="auto"/>
          </w:divBdr>
        </w:div>
        <w:div w:id="680201473">
          <w:marLeft w:val="480"/>
          <w:marRight w:val="0"/>
          <w:marTop w:val="0"/>
          <w:marBottom w:val="0"/>
          <w:divBdr>
            <w:top w:val="none" w:sz="0" w:space="0" w:color="auto"/>
            <w:left w:val="none" w:sz="0" w:space="0" w:color="auto"/>
            <w:bottom w:val="none" w:sz="0" w:space="0" w:color="auto"/>
            <w:right w:val="none" w:sz="0" w:space="0" w:color="auto"/>
          </w:divBdr>
        </w:div>
        <w:div w:id="1786382679">
          <w:marLeft w:val="480"/>
          <w:marRight w:val="0"/>
          <w:marTop w:val="0"/>
          <w:marBottom w:val="0"/>
          <w:divBdr>
            <w:top w:val="none" w:sz="0" w:space="0" w:color="auto"/>
            <w:left w:val="none" w:sz="0" w:space="0" w:color="auto"/>
            <w:bottom w:val="none" w:sz="0" w:space="0" w:color="auto"/>
            <w:right w:val="none" w:sz="0" w:space="0" w:color="auto"/>
          </w:divBdr>
        </w:div>
        <w:div w:id="1245189052">
          <w:marLeft w:val="480"/>
          <w:marRight w:val="0"/>
          <w:marTop w:val="0"/>
          <w:marBottom w:val="0"/>
          <w:divBdr>
            <w:top w:val="none" w:sz="0" w:space="0" w:color="auto"/>
            <w:left w:val="none" w:sz="0" w:space="0" w:color="auto"/>
            <w:bottom w:val="none" w:sz="0" w:space="0" w:color="auto"/>
            <w:right w:val="none" w:sz="0" w:space="0" w:color="auto"/>
          </w:divBdr>
        </w:div>
        <w:div w:id="799031617">
          <w:marLeft w:val="480"/>
          <w:marRight w:val="0"/>
          <w:marTop w:val="0"/>
          <w:marBottom w:val="0"/>
          <w:divBdr>
            <w:top w:val="none" w:sz="0" w:space="0" w:color="auto"/>
            <w:left w:val="none" w:sz="0" w:space="0" w:color="auto"/>
            <w:bottom w:val="none" w:sz="0" w:space="0" w:color="auto"/>
            <w:right w:val="none" w:sz="0" w:space="0" w:color="auto"/>
          </w:divBdr>
        </w:div>
        <w:div w:id="1786845009">
          <w:marLeft w:val="480"/>
          <w:marRight w:val="0"/>
          <w:marTop w:val="0"/>
          <w:marBottom w:val="0"/>
          <w:divBdr>
            <w:top w:val="none" w:sz="0" w:space="0" w:color="auto"/>
            <w:left w:val="none" w:sz="0" w:space="0" w:color="auto"/>
            <w:bottom w:val="none" w:sz="0" w:space="0" w:color="auto"/>
            <w:right w:val="none" w:sz="0" w:space="0" w:color="auto"/>
          </w:divBdr>
        </w:div>
        <w:div w:id="88742544">
          <w:marLeft w:val="480"/>
          <w:marRight w:val="0"/>
          <w:marTop w:val="0"/>
          <w:marBottom w:val="0"/>
          <w:divBdr>
            <w:top w:val="none" w:sz="0" w:space="0" w:color="auto"/>
            <w:left w:val="none" w:sz="0" w:space="0" w:color="auto"/>
            <w:bottom w:val="none" w:sz="0" w:space="0" w:color="auto"/>
            <w:right w:val="none" w:sz="0" w:space="0" w:color="auto"/>
          </w:divBdr>
        </w:div>
        <w:div w:id="314265703">
          <w:marLeft w:val="480"/>
          <w:marRight w:val="0"/>
          <w:marTop w:val="0"/>
          <w:marBottom w:val="0"/>
          <w:divBdr>
            <w:top w:val="none" w:sz="0" w:space="0" w:color="auto"/>
            <w:left w:val="none" w:sz="0" w:space="0" w:color="auto"/>
            <w:bottom w:val="none" w:sz="0" w:space="0" w:color="auto"/>
            <w:right w:val="none" w:sz="0" w:space="0" w:color="auto"/>
          </w:divBdr>
        </w:div>
        <w:div w:id="690450659">
          <w:marLeft w:val="480"/>
          <w:marRight w:val="0"/>
          <w:marTop w:val="0"/>
          <w:marBottom w:val="0"/>
          <w:divBdr>
            <w:top w:val="none" w:sz="0" w:space="0" w:color="auto"/>
            <w:left w:val="none" w:sz="0" w:space="0" w:color="auto"/>
            <w:bottom w:val="none" w:sz="0" w:space="0" w:color="auto"/>
            <w:right w:val="none" w:sz="0" w:space="0" w:color="auto"/>
          </w:divBdr>
        </w:div>
        <w:div w:id="1405839287">
          <w:marLeft w:val="480"/>
          <w:marRight w:val="0"/>
          <w:marTop w:val="0"/>
          <w:marBottom w:val="0"/>
          <w:divBdr>
            <w:top w:val="none" w:sz="0" w:space="0" w:color="auto"/>
            <w:left w:val="none" w:sz="0" w:space="0" w:color="auto"/>
            <w:bottom w:val="none" w:sz="0" w:space="0" w:color="auto"/>
            <w:right w:val="none" w:sz="0" w:space="0" w:color="auto"/>
          </w:divBdr>
        </w:div>
        <w:div w:id="42557218">
          <w:marLeft w:val="480"/>
          <w:marRight w:val="0"/>
          <w:marTop w:val="0"/>
          <w:marBottom w:val="0"/>
          <w:divBdr>
            <w:top w:val="none" w:sz="0" w:space="0" w:color="auto"/>
            <w:left w:val="none" w:sz="0" w:space="0" w:color="auto"/>
            <w:bottom w:val="none" w:sz="0" w:space="0" w:color="auto"/>
            <w:right w:val="none" w:sz="0" w:space="0" w:color="auto"/>
          </w:divBdr>
        </w:div>
        <w:div w:id="1061364297">
          <w:marLeft w:val="480"/>
          <w:marRight w:val="0"/>
          <w:marTop w:val="0"/>
          <w:marBottom w:val="0"/>
          <w:divBdr>
            <w:top w:val="none" w:sz="0" w:space="0" w:color="auto"/>
            <w:left w:val="none" w:sz="0" w:space="0" w:color="auto"/>
            <w:bottom w:val="none" w:sz="0" w:space="0" w:color="auto"/>
            <w:right w:val="none" w:sz="0" w:space="0" w:color="auto"/>
          </w:divBdr>
        </w:div>
        <w:div w:id="1610963976">
          <w:marLeft w:val="480"/>
          <w:marRight w:val="0"/>
          <w:marTop w:val="0"/>
          <w:marBottom w:val="0"/>
          <w:divBdr>
            <w:top w:val="none" w:sz="0" w:space="0" w:color="auto"/>
            <w:left w:val="none" w:sz="0" w:space="0" w:color="auto"/>
            <w:bottom w:val="none" w:sz="0" w:space="0" w:color="auto"/>
            <w:right w:val="none" w:sz="0" w:space="0" w:color="auto"/>
          </w:divBdr>
        </w:div>
        <w:div w:id="1300576347">
          <w:marLeft w:val="480"/>
          <w:marRight w:val="0"/>
          <w:marTop w:val="0"/>
          <w:marBottom w:val="0"/>
          <w:divBdr>
            <w:top w:val="none" w:sz="0" w:space="0" w:color="auto"/>
            <w:left w:val="none" w:sz="0" w:space="0" w:color="auto"/>
            <w:bottom w:val="none" w:sz="0" w:space="0" w:color="auto"/>
            <w:right w:val="none" w:sz="0" w:space="0" w:color="auto"/>
          </w:divBdr>
        </w:div>
        <w:div w:id="306133408">
          <w:marLeft w:val="480"/>
          <w:marRight w:val="0"/>
          <w:marTop w:val="0"/>
          <w:marBottom w:val="0"/>
          <w:divBdr>
            <w:top w:val="none" w:sz="0" w:space="0" w:color="auto"/>
            <w:left w:val="none" w:sz="0" w:space="0" w:color="auto"/>
            <w:bottom w:val="none" w:sz="0" w:space="0" w:color="auto"/>
            <w:right w:val="none" w:sz="0" w:space="0" w:color="auto"/>
          </w:divBdr>
        </w:div>
        <w:div w:id="1415977806">
          <w:marLeft w:val="480"/>
          <w:marRight w:val="0"/>
          <w:marTop w:val="0"/>
          <w:marBottom w:val="0"/>
          <w:divBdr>
            <w:top w:val="none" w:sz="0" w:space="0" w:color="auto"/>
            <w:left w:val="none" w:sz="0" w:space="0" w:color="auto"/>
            <w:bottom w:val="none" w:sz="0" w:space="0" w:color="auto"/>
            <w:right w:val="none" w:sz="0" w:space="0" w:color="auto"/>
          </w:divBdr>
        </w:div>
        <w:div w:id="43454539">
          <w:marLeft w:val="480"/>
          <w:marRight w:val="0"/>
          <w:marTop w:val="0"/>
          <w:marBottom w:val="0"/>
          <w:divBdr>
            <w:top w:val="none" w:sz="0" w:space="0" w:color="auto"/>
            <w:left w:val="none" w:sz="0" w:space="0" w:color="auto"/>
            <w:bottom w:val="none" w:sz="0" w:space="0" w:color="auto"/>
            <w:right w:val="none" w:sz="0" w:space="0" w:color="auto"/>
          </w:divBdr>
        </w:div>
        <w:div w:id="636882834">
          <w:marLeft w:val="480"/>
          <w:marRight w:val="0"/>
          <w:marTop w:val="0"/>
          <w:marBottom w:val="0"/>
          <w:divBdr>
            <w:top w:val="none" w:sz="0" w:space="0" w:color="auto"/>
            <w:left w:val="none" w:sz="0" w:space="0" w:color="auto"/>
            <w:bottom w:val="none" w:sz="0" w:space="0" w:color="auto"/>
            <w:right w:val="none" w:sz="0" w:space="0" w:color="auto"/>
          </w:divBdr>
        </w:div>
        <w:div w:id="1626542967">
          <w:marLeft w:val="480"/>
          <w:marRight w:val="0"/>
          <w:marTop w:val="0"/>
          <w:marBottom w:val="0"/>
          <w:divBdr>
            <w:top w:val="none" w:sz="0" w:space="0" w:color="auto"/>
            <w:left w:val="none" w:sz="0" w:space="0" w:color="auto"/>
            <w:bottom w:val="none" w:sz="0" w:space="0" w:color="auto"/>
            <w:right w:val="none" w:sz="0" w:space="0" w:color="auto"/>
          </w:divBdr>
        </w:div>
        <w:div w:id="1474060798">
          <w:marLeft w:val="480"/>
          <w:marRight w:val="0"/>
          <w:marTop w:val="0"/>
          <w:marBottom w:val="0"/>
          <w:divBdr>
            <w:top w:val="none" w:sz="0" w:space="0" w:color="auto"/>
            <w:left w:val="none" w:sz="0" w:space="0" w:color="auto"/>
            <w:bottom w:val="none" w:sz="0" w:space="0" w:color="auto"/>
            <w:right w:val="none" w:sz="0" w:space="0" w:color="auto"/>
          </w:divBdr>
        </w:div>
        <w:div w:id="1718158987">
          <w:marLeft w:val="480"/>
          <w:marRight w:val="0"/>
          <w:marTop w:val="0"/>
          <w:marBottom w:val="0"/>
          <w:divBdr>
            <w:top w:val="none" w:sz="0" w:space="0" w:color="auto"/>
            <w:left w:val="none" w:sz="0" w:space="0" w:color="auto"/>
            <w:bottom w:val="none" w:sz="0" w:space="0" w:color="auto"/>
            <w:right w:val="none" w:sz="0" w:space="0" w:color="auto"/>
          </w:divBdr>
        </w:div>
      </w:divsChild>
    </w:div>
    <w:div w:id="325473161">
      <w:bodyDiv w:val="1"/>
      <w:marLeft w:val="0"/>
      <w:marRight w:val="0"/>
      <w:marTop w:val="0"/>
      <w:marBottom w:val="0"/>
      <w:divBdr>
        <w:top w:val="none" w:sz="0" w:space="0" w:color="auto"/>
        <w:left w:val="none" w:sz="0" w:space="0" w:color="auto"/>
        <w:bottom w:val="none" w:sz="0" w:space="0" w:color="auto"/>
        <w:right w:val="none" w:sz="0" w:space="0" w:color="auto"/>
      </w:divBdr>
    </w:div>
    <w:div w:id="325594806">
      <w:bodyDiv w:val="1"/>
      <w:marLeft w:val="0"/>
      <w:marRight w:val="0"/>
      <w:marTop w:val="0"/>
      <w:marBottom w:val="0"/>
      <w:divBdr>
        <w:top w:val="none" w:sz="0" w:space="0" w:color="auto"/>
        <w:left w:val="none" w:sz="0" w:space="0" w:color="auto"/>
        <w:bottom w:val="none" w:sz="0" w:space="0" w:color="auto"/>
        <w:right w:val="none" w:sz="0" w:space="0" w:color="auto"/>
      </w:divBdr>
    </w:div>
    <w:div w:id="328217965">
      <w:bodyDiv w:val="1"/>
      <w:marLeft w:val="0"/>
      <w:marRight w:val="0"/>
      <w:marTop w:val="0"/>
      <w:marBottom w:val="0"/>
      <w:divBdr>
        <w:top w:val="none" w:sz="0" w:space="0" w:color="auto"/>
        <w:left w:val="none" w:sz="0" w:space="0" w:color="auto"/>
        <w:bottom w:val="none" w:sz="0" w:space="0" w:color="auto"/>
        <w:right w:val="none" w:sz="0" w:space="0" w:color="auto"/>
      </w:divBdr>
      <w:divsChild>
        <w:div w:id="418253977">
          <w:marLeft w:val="480"/>
          <w:marRight w:val="0"/>
          <w:marTop w:val="0"/>
          <w:marBottom w:val="0"/>
          <w:divBdr>
            <w:top w:val="none" w:sz="0" w:space="0" w:color="auto"/>
            <w:left w:val="none" w:sz="0" w:space="0" w:color="auto"/>
            <w:bottom w:val="none" w:sz="0" w:space="0" w:color="auto"/>
            <w:right w:val="none" w:sz="0" w:space="0" w:color="auto"/>
          </w:divBdr>
        </w:div>
        <w:div w:id="1132945224">
          <w:marLeft w:val="480"/>
          <w:marRight w:val="0"/>
          <w:marTop w:val="0"/>
          <w:marBottom w:val="0"/>
          <w:divBdr>
            <w:top w:val="none" w:sz="0" w:space="0" w:color="auto"/>
            <w:left w:val="none" w:sz="0" w:space="0" w:color="auto"/>
            <w:bottom w:val="none" w:sz="0" w:space="0" w:color="auto"/>
            <w:right w:val="none" w:sz="0" w:space="0" w:color="auto"/>
          </w:divBdr>
        </w:div>
        <w:div w:id="1613243701">
          <w:marLeft w:val="480"/>
          <w:marRight w:val="0"/>
          <w:marTop w:val="0"/>
          <w:marBottom w:val="0"/>
          <w:divBdr>
            <w:top w:val="none" w:sz="0" w:space="0" w:color="auto"/>
            <w:left w:val="none" w:sz="0" w:space="0" w:color="auto"/>
            <w:bottom w:val="none" w:sz="0" w:space="0" w:color="auto"/>
            <w:right w:val="none" w:sz="0" w:space="0" w:color="auto"/>
          </w:divBdr>
        </w:div>
        <w:div w:id="1652712981">
          <w:marLeft w:val="480"/>
          <w:marRight w:val="0"/>
          <w:marTop w:val="0"/>
          <w:marBottom w:val="0"/>
          <w:divBdr>
            <w:top w:val="none" w:sz="0" w:space="0" w:color="auto"/>
            <w:left w:val="none" w:sz="0" w:space="0" w:color="auto"/>
            <w:bottom w:val="none" w:sz="0" w:space="0" w:color="auto"/>
            <w:right w:val="none" w:sz="0" w:space="0" w:color="auto"/>
          </w:divBdr>
        </w:div>
        <w:div w:id="1735078163">
          <w:marLeft w:val="480"/>
          <w:marRight w:val="0"/>
          <w:marTop w:val="0"/>
          <w:marBottom w:val="0"/>
          <w:divBdr>
            <w:top w:val="none" w:sz="0" w:space="0" w:color="auto"/>
            <w:left w:val="none" w:sz="0" w:space="0" w:color="auto"/>
            <w:bottom w:val="none" w:sz="0" w:space="0" w:color="auto"/>
            <w:right w:val="none" w:sz="0" w:space="0" w:color="auto"/>
          </w:divBdr>
        </w:div>
        <w:div w:id="1233196432">
          <w:marLeft w:val="480"/>
          <w:marRight w:val="0"/>
          <w:marTop w:val="0"/>
          <w:marBottom w:val="0"/>
          <w:divBdr>
            <w:top w:val="none" w:sz="0" w:space="0" w:color="auto"/>
            <w:left w:val="none" w:sz="0" w:space="0" w:color="auto"/>
            <w:bottom w:val="none" w:sz="0" w:space="0" w:color="auto"/>
            <w:right w:val="none" w:sz="0" w:space="0" w:color="auto"/>
          </w:divBdr>
        </w:div>
        <w:div w:id="1068459868">
          <w:marLeft w:val="480"/>
          <w:marRight w:val="0"/>
          <w:marTop w:val="0"/>
          <w:marBottom w:val="0"/>
          <w:divBdr>
            <w:top w:val="none" w:sz="0" w:space="0" w:color="auto"/>
            <w:left w:val="none" w:sz="0" w:space="0" w:color="auto"/>
            <w:bottom w:val="none" w:sz="0" w:space="0" w:color="auto"/>
            <w:right w:val="none" w:sz="0" w:space="0" w:color="auto"/>
          </w:divBdr>
        </w:div>
        <w:div w:id="1230531548">
          <w:marLeft w:val="480"/>
          <w:marRight w:val="0"/>
          <w:marTop w:val="0"/>
          <w:marBottom w:val="0"/>
          <w:divBdr>
            <w:top w:val="none" w:sz="0" w:space="0" w:color="auto"/>
            <w:left w:val="none" w:sz="0" w:space="0" w:color="auto"/>
            <w:bottom w:val="none" w:sz="0" w:space="0" w:color="auto"/>
            <w:right w:val="none" w:sz="0" w:space="0" w:color="auto"/>
          </w:divBdr>
        </w:div>
        <w:div w:id="132721619">
          <w:marLeft w:val="480"/>
          <w:marRight w:val="0"/>
          <w:marTop w:val="0"/>
          <w:marBottom w:val="0"/>
          <w:divBdr>
            <w:top w:val="none" w:sz="0" w:space="0" w:color="auto"/>
            <w:left w:val="none" w:sz="0" w:space="0" w:color="auto"/>
            <w:bottom w:val="none" w:sz="0" w:space="0" w:color="auto"/>
            <w:right w:val="none" w:sz="0" w:space="0" w:color="auto"/>
          </w:divBdr>
        </w:div>
        <w:div w:id="1538084402">
          <w:marLeft w:val="480"/>
          <w:marRight w:val="0"/>
          <w:marTop w:val="0"/>
          <w:marBottom w:val="0"/>
          <w:divBdr>
            <w:top w:val="none" w:sz="0" w:space="0" w:color="auto"/>
            <w:left w:val="none" w:sz="0" w:space="0" w:color="auto"/>
            <w:bottom w:val="none" w:sz="0" w:space="0" w:color="auto"/>
            <w:right w:val="none" w:sz="0" w:space="0" w:color="auto"/>
          </w:divBdr>
        </w:div>
        <w:div w:id="2038002601">
          <w:marLeft w:val="480"/>
          <w:marRight w:val="0"/>
          <w:marTop w:val="0"/>
          <w:marBottom w:val="0"/>
          <w:divBdr>
            <w:top w:val="none" w:sz="0" w:space="0" w:color="auto"/>
            <w:left w:val="none" w:sz="0" w:space="0" w:color="auto"/>
            <w:bottom w:val="none" w:sz="0" w:space="0" w:color="auto"/>
            <w:right w:val="none" w:sz="0" w:space="0" w:color="auto"/>
          </w:divBdr>
        </w:div>
        <w:div w:id="1263687345">
          <w:marLeft w:val="480"/>
          <w:marRight w:val="0"/>
          <w:marTop w:val="0"/>
          <w:marBottom w:val="0"/>
          <w:divBdr>
            <w:top w:val="none" w:sz="0" w:space="0" w:color="auto"/>
            <w:left w:val="none" w:sz="0" w:space="0" w:color="auto"/>
            <w:bottom w:val="none" w:sz="0" w:space="0" w:color="auto"/>
            <w:right w:val="none" w:sz="0" w:space="0" w:color="auto"/>
          </w:divBdr>
        </w:div>
        <w:div w:id="1439762650">
          <w:marLeft w:val="480"/>
          <w:marRight w:val="0"/>
          <w:marTop w:val="0"/>
          <w:marBottom w:val="0"/>
          <w:divBdr>
            <w:top w:val="none" w:sz="0" w:space="0" w:color="auto"/>
            <w:left w:val="none" w:sz="0" w:space="0" w:color="auto"/>
            <w:bottom w:val="none" w:sz="0" w:space="0" w:color="auto"/>
            <w:right w:val="none" w:sz="0" w:space="0" w:color="auto"/>
          </w:divBdr>
        </w:div>
        <w:div w:id="289096850">
          <w:marLeft w:val="480"/>
          <w:marRight w:val="0"/>
          <w:marTop w:val="0"/>
          <w:marBottom w:val="0"/>
          <w:divBdr>
            <w:top w:val="none" w:sz="0" w:space="0" w:color="auto"/>
            <w:left w:val="none" w:sz="0" w:space="0" w:color="auto"/>
            <w:bottom w:val="none" w:sz="0" w:space="0" w:color="auto"/>
            <w:right w:val="none" w:sz="0" w:space="0" w:color="auto"/>
          </w:divBdr>
        </w:div>
        <w:div w:id="1136606398">
          <w:marLeft w:val="480"/>
          <w:marRight w:val="0"/>
          <w:marTop w:val="0"/>
          <w:marBottom w:val="0"/>
          <w:divBdr>
            <w:top w:val="none" w:sz="0" w:space="0" w:color="auto"/>
            <w:left w:val="none" w:sz="0" w:space="0" w:color="auto"/>
            <w:bottom w:val="none" w:sz="0" w:space="0" w:color="auto"/>
            <w:right w:val="none" w:sz="0" w:space="0" w:color="auto"/>
          </w:divBdr>
        </w:div>
        <w:div w:id="1664040270">
          <w:marLeft w:val="480"/>
          <w:marRight w:val="0"/>
          <w:marTop w:val="0"/>
          <w:marBottom w:val="0"/>
          <w:divBdr>
            <w:top w:val="none" w:sz="0" w:space="0" w:color="auto"/>
            <w:left w:val="none" w:sz="0" w:space="0" w:color="auto"/>
            <w:bottom w:val="none" w:sz="0" w:space="0" w:color="auto"/>
            <w:right w:val="none" w:sz="0" w:space="0" w:color="auto"/>
          </w:divBdr>
        </w:div>
        <w:div w:id="1725980591">
          <w:marLeft w:val="480"/>
          <w:marRight w:val="0"/>
          <w:marTop w:val="0"/>
          <w:marBottom w:val="0"/>
          <w:divBdr>
            <w:top w:val="none" w:sz="0" w:space="0" w:color="auto"/>
            <w:left w:val="none" w:sz="0" w:space="0" w:color="auto"/>
            <w:bottom w:val="none" w:sz="0" w:space="0" w:color="auto"/>
            <w:right w:val="none" w:sz="0" w:space="0" w:color="auto"/>
          </w:divBdr>
        </w:div>
        <w:div w:id="1649893063">
          <w:marLeft w:val="480"/>
          <w:marRight w:val="0"/>
          <w:marTop w:val="0"/>
          <w:marBottom w:val="0"/>
          <w:divBdr>
            <w:top w:val="none" w:sz="0" w:space="0" w:color="auto"/>
            <w:left w:val="none" w:sz="0" w:space="0" w:color="auto"/>
            <w:bottom w:val="none" w:sz="0" w:space="0" w:color="auto"/>
            <w:right w:val="none" w:sz="0" w:space="0" w:color="auto"/>
          </w:divBdr>
        </w:div>
        <w:div w:id="734815543">
          <w:marLeft w:val="480"/>
          <w:marRight w:val="0"/>
          <w:marTop w:val="0"/>
          <w:marBottom w:val="0"/>
          <w:divBdr>
            <w:top w:val="none" w:sz="0" w:space="0" w:color="auto"/>
            <w:left w:val="none" w:sz="0" w:space="0" w:color="auto"/>
            <w:bottom w:val="none" w:sz="0" w:space="0" w:color="auto"/>
            <w:right w:val="none" w:sz="0" w:space="0" w:color="auto"/>
          </w:divBdr>
        </w:div>
        <w:div w:id="412750849">
          <w:marLeft w:val="480"/>
          <w:marRight w:val="0"/>
          <w:marTop w:val="0"/>
          <w:marBottom w:val="0"/>
          <w:divBdr>
            <w:top w:val="none" w:sz="0" w:space="0" w:color="auto"/>
            <w:left w:val="none" w:sz="0" w:space="0" w:color="auto"/>
            <w:bottom w:val="none" w:sz="0" w:space="0" w:color="auto"/>
            <w:right w:val="none" w:sz="0" w:space="0" w:color="auto"/>
          </w:divBdr>
        </w:div>
        <w:div w:id="91123573">
          <w:marLeft w:val="480"/>
          <w:marRight w:val="0"/>
          <w:marTop w:val="0"/>
          <w:marBottom w:val="0"/>
          <w:divBdr>
            <w:top w:val="none" w:sz="0" w:space="0" w:color="auto"/>
            <w:left w:val="none" w:sz="0" w:space="0" w:color="auto"/>
            <w:bottom w:val="none" w:sz="0" w:space="0" w:color="auto"/>
            <w:right w:val="none" w:sz="0" w:space="0" w:color="auto"/>
          </w:divBdr>
        </w:div>
        <w:div w:id="162623520">
          <w:marLeft w:val="480"/>
          <w:marRight w:val="0"/>
          <w:marTop w:val="0"/>
          <w:marBottom w:val="0"/>
          <w:divBdr>
            <w:top w:val="none" w:sz="0" w:space="0" w:color="auto"/>
            <w:left w:val="none" w:sz="0" w:space="0" w:color="auto"/>
            <w:bottom w:val="none" w:sz="0" w:space="0" w:color="auto"/>
            <w:right w:val="none" w:sz="0" w:space="0" w:color="auto"/>
          </w:divBdr>
        </w:div>
        <w:div w:id="635986694">
          <w:marLeft w:val="480"/>
          <w:marRight w:val="0"/>
          <w:marTop w:val="0"/>
          <w:marBottom w:val="0"/>
          <w:divBdr>
            <w:top w:val="none" w:sz="0" w:space="0" w:color="auto"/>
            <w:left w:val="none" w:sz="0" w:space="0" w:color="auto"/>
            <w:bottom w:val="none" w:sz="0" w:space="0" w:color="auto"/>
            <w:right w:val="none" w:sz="0" w:space="0" w:color="auto"/>
          </w:divBdr>
        </w:div>
        <w:div w:id="346953350">
          <w:marLeft w:val="480"/>
          <w:marRight w:val="0"/>
          <w:marTop w:val="0"/>
          <w:marBottom w:val="0"/>
          <w:divBdr>
            <w:top w:val="none" w:sz="0" w:space="0" w:color="auto"/>
            <w:left w:val="none" w:sz="0" w:space="0" w:color="auto"/>
            <w:bottom w:val="none" w:sz="0" w:space="0" w:color="auto"/>
            <w:right w:val="none" w:sz="0" w:space="0" w:color="auto"/>
          </w:divBdr>
        </w:div>
        <w:div w:id="562913149">
          <w:marLeft w:val="480"/>
          <w:marRight w:val="0"/>
          <w:marTop w:val="0"/>
          <w:marBottom w:val="0"/>
          <w:divBdr>
            <w:top w:val="none" w:sz="0" w:space="0" w:color="auto"/>
            <w:left w:val="none" w:sz="0" w:space="0" w:color="auto"/>
            <w:bottom w:val="none" w:sz="0" w:space="0" w:color="auto"/>
            <w:right w:val="none" w:sz="0" w:space="0" w:color="auto"/>
          </w:divBdr>
        </w:div>
        <w:div w:id="1772358687">
          <w:marLeft w:val="480"/>
          <w:marRight w:val="0"/>
          <w:marTop w:val="0"/>
          <w:marBottom w:val="0"/>
          <w:divBdr>
            <w:top w:val="none" w:sz="0" w:space="0" w:color="auto"/>
            <w:left w:val="none" w:sz="0" w:space="0" w:color="auto"/>
            <w:bottom w:val="none" w:sz="0" w:space="0" w:color="auto"/>
            <w:right w:val="none" w:sz="0" w:space="0" w:color="auto"/>
          </w:divBdr>
        </w:div>
        <w:div w:id="232816398">
          <w:marLeft w:val="480"/>
          <w:marRight w:val="0"/>
          <w:marTop w:val="0"/>
          <w:marBottom w:val="0"/>
          <w:divBdr>
            <w:top w:val="none" w:sz="0" w:space="0" w:color="auto"/>
            <w:left w:val="none" w:sz="0" w:space="0" w:color="auto"/>
            <w:bottom w:val="none" w:sz="0" w:space="0" w:color="auto"/>
            <w:right w:val="none" w:sz="0" w:space="0" w:color="auto"/>
          </w:divBdr>
        </w:div>
        <w:div w:id="1534885592">
          <w:marLeft w:val="480"/>
          <w:marRight w:val="0"/>
          <w:marTop w:val="0"/>
          <w:marBottom w:val="0"/>
          <w:divBdr>
            <w:top w:val="none" w:sz="0" w:space="0" w:color="auto"/>
            <w:left w:val="none" w:sz="0" w:space="0" w:color="auto"/>
            <w:bottom w:val="none" w:sz="0" w:space="0" w:color="auto"/>
            <w:right w:val="none" w:sz="0" w:space="0" w:color="auto"/>
          </w:divBdr>
        </w:div>
        <w:div w:id="1604654920">
          <w:marLeft w:val="480"/>
          <w:marRight w:val="0"/>
          <w:marTop w:val="0"/>
          <w:marBottom w:val="0"/>
          <w:divBdr>
            <w:top w:val="none" w:sz="0" w:space="0" w:color="auto"/>
            <w:left w:val="none" w:sz="0" w:space="0" w:color="auto"/>
            <w:bottom w:val="none" w:sz="0" w:space="0" w:color="auto"/>
            <w:right w:val="none" w:sz="0" w:space="0" w:color="auto"/>
          </w:divBdr>
        </w:div>
        <w:div w:id="952054759">
          <w:marLeft w:val="480"/>
          <w:marRight w:val="0"/>
          <w:marTop w:val="0"/>
          <w:marBottom w:val="0"/>
          <w:divBdr>
            <w:top w:val="none" w:sz="0" w:space="0" w:color="auto"/>
            <w:left w:val="none" w:sz="0" w:space="0" w:color="auto"/>
            <w:bottom w:val="none" w:sz="0" w:space="0" w:color="auto"/>
            <w:right w:val="none" w:sz="0" w:space="0" w:color="auto"/>
          </w:divBdr>
        </w:div>
        <w:div w:id="998079887">
          <w:marLeft w:val="480"/>
          <w:marRight w:val="0"/>
          <w:marTop w:val="0"/>
          <w:marBottom w:val="0"/>
          <w:divBdr>
            <w:top w:val="none" w:sz="0" w:space="0" w:color="auto"/>
            <w:left w:val="none" w:sz="0" w:space="0" w:color="auto"/>
            <w:bottom w:val="none" w:sz="0" w:space="0" w:color="auto"/>
            <w:right w:val="none" w:sz="0" w:space="0" w:color="auto"/>
          </w:divBdr>
        </w:div>
        <w:div w:id="203100917">
          <w:marLeft w:val="480"/>
          <w:marRight w:val="0"/>
          <w:marTop w:val="0"/>
          <w:marBottom w:val="0"/>
          <w:divBdr>
            <w:top w:val="none" w:sz="0" w:space="0" w:color="auto"/>
            <w:left w:val="none" w:sz="0" w:space="0" w:color="auto"/>
            <w:bottom w:val="none" w:sz="0" w:space="0" w:color="auto"/>
            <w:right w:val="none" w:sz="0" w:space="0" w:color="auto"/>
          </w:divBdr>
        </w:div>
        <w:div w:id="1343313636">
          <w:marLeft w:val="480"/>
          <w:marRight w:val="0"/>
          <w:marTop w:val="0"/>
          <w:marBottom w:val="0"/>
          <w:divBdr>
            <w:top w:val="none" w:sz="0" w:space="0" w:color="auto"/>
            <w:left w:val="none" w:sz="0" w:space="0" w:color="auto"/>
            <w:bottom w:val="none" w:sz="0" w:space="0" w:color="auto"/>
            <w:right w:val="none" w:sz="0" w:space="0" w:color="auto"/>
          </w:divBdr>
        </w:div>
        <w:div w:id="317921680">
          <w:marLeft w:val="480"/>
          <w:marRight w:val="0"/>
          <w:marTop w:val="0"/>
          <w:marBottom w:val="0"/>
          <w:divBdr>
            <w:top w:val="none" w:sz="0" w:space="0" w:color="auto"/>
            <w:left w:val="none" w:sz="0" w:space="0" w:color="auto"/>
            <w:bottom w:val="none" w:sz="0" w:space="0" w:color="auto"/>
            <w:right w:val="none" w:sz="0" w:space="0" w:color="auto"/>
          </w:divBdr>
        </w:div>
        <w:div w:id="1235359627">
          <w:marLeft w:val="480"/>
          <w:marRight w:val="0"/>
          <w:marTop w:val="0"/>
          <w:marBottom w:val="0"/>
          <w:divBdr>
            <w:top w:val="none" w:sz="0" w:space="0" w:color="auto"/>
            <w:left w:val="none" w:sz="0" w:space="0" w:color="auto"/>
            <w:bottom w:val="none" w:sz="0" w:space="0" w:color="auto"/>
            <w:right w:val="none" w:sz="0" w:space="0" w:color="auto"/>
          </w:divBdr>
        </w:div>
        <w:div w:id="1045907980">
          <w:marLeft w:val="480"/>
          <w:marRight w:val="0"/>
          <w:marTop w:val="0"/>
          <w:marBottom w:val="0"/>
          <w:divBdr>
            <w:top w:val="none" w:sz="0" w:space="0" w:color="auto"/>
            <w:left w:val="none" w:sz="0" w:space="0" w:color="auto"/>
            <w:bottom w:val="none" w:sz="0" w:space="0" w:color="auto"/>
            <w:right w:val="none" w:sz="0" w:space="0" w:color="auto"/>
          </w:divBdr>
        </w:div>
        <w:div w:id="1431663008">
          <w:marLeft w:val="480"/>
          <w:marRight w:val="0"/>
          <w:marTop w:val="0"/>
          <w:marBottom w:val="0"/>
          <w:divBdr>
            <w:top w:val="none" w:sz="0" w:space="0" w:color="auto"/>
            <w:left w:val="none" w:sz="0" w:space="0" w:color="auto"/>
            <w:bottom w:val="none" w:sz="0" w:space="0" w:color="auto"/>
            <w:right w:val="none" w:sz="0" w:space="0" w:color="auto"/>
          </w:divBdr>
        </w:div>
        <w:div w:id="862520378">
          <w:marLeft w:val="480"/>
          <w:marRight w:val="0"/>
          <w:marTop w:val="0"/>
          <w:marBottom w:val="0"/>
          <w:divBdr>
            <w:top w:val="none" w:sz="0" w:space="0" w:color="auto"/>
            <w:left w:val="none" w:sz="0" w:space="0" w:color="auto"/>
            <w:bottom w:val="none" w:sz="0" w:space="0" w:color="auto"/>
            <w:right w:val="none" w:sz="0" w:space="0" w:color="auto"/>
          </w:divBdr>
        </w:div>
        <w:div w:id="873347412">
          <w:marLeft w:val="480"/>
          <w:marRight w:val="0"/>
          <w:marTop w:val="0"/>
          <w:marBottom w:val="0"/>
          <w:divBdr>
            <w:top w:val="none" w:sz="0" w:space="0" w:color="auto"/>
            <w:left w:val="none" w:sz="0" w:space="0" w:color="auto"/>
            <w:bottom w:val="none" w:sz="0" w:space="0" w:color="auto"/>
            <w:right w:val="none" w:sz="0" w:space="0" w:color="auto"/>
          </w:divBdr>
        </w:div>
        <w:div w:id="1942175936">
          <w:marLeft w:val="480"/>
          <w:marRight w:val="0"/>
          <w:marTop w:val="0"/>
          <w:marBottom w:val="0"/>
          <w:divBdr>
            <w:top w:val="none" w:sz="0" w:space="0" w:color="auto"/>
            <w:left w:val="none" w:sz="0" w:space="0" w:color="auto"/>
            <w:bottom w:val="none" w:sz="0" w:space="0" w:color="auto"/>
            <w:right w:val="none" w:sz="0" w:space="0" w:color="auto"/>
          </w:divBdr>
        </w:div>
        <w:div w:id="468135379">
          <w:marLeft w:val="480"/>
          <w:marRight w:val="0"/>
          <w:marTop w:val="0"/>
          <w:marBottom w:val="0"/>
          <w:divBdr>
            <w:top w:val="none" w:sz="0" w:space="0" w:color="auto"/>
            <w:left w:val="none" w:sz="0" w:space="0" w:color="auto"/>
            <w:bottom w:val="none" w:sz="0" w:space="0" w:color="auto"/>
            <w:right w:val="none" w:sz="0" w:space="0" w:color="auto"/>
          </w:divBdr>
        </w:div>
        <w:div w:id="511845873">
          <w:marLeft w:val="480"/>
          <w:marRight w:val="0"/>
          <w:marTop w:val="0"/>
          <w:marBottom w:val="0"/>
          <w:divBdr>
            <w:top w:val="none" w:sz="0" w:space="0" w:color="auto"/>
            <w:left w:val="none" w:sz="0" w:space="0" w:color="auto"/>
            <w:bottom w:val="none" w:sz="0" w:space="0" w:color="auto"/>
            <w:right w:val="none" w:sz="0" w:space="0" w:color="auto"/>
          </w:divBdr>
        </w:div>
        <w:div w:id="395856385">
          <w:marLeft w:val="480"/>
          <w:marRight w:val="0"/>
          <w:marTop w:val="0"/>
          <w:marBottom w:val="0"/>
          <w:divBdr>
            <w:top w:val="none" w:sz="0" w:space="0" w:color="auto"/>
            <w:left w:val="none" w:sz="0" w:space="0" w:color="auto"/>
            <w:bottom w:val="none" w:sz="0" w:space="0" w:color="auto"/>
            <w:right w:val="none" w:sz="0" w:space="0" w:color="auto"/>
          </w:divBdr>
        </w:div>
        <w:div w:id="837581107">
          <w:marLeft w:val="480"/>
          <w:marRight w:val="0"/>
          <w:marTop w:val="0"/>
          <w:marBottom w:val="0"/>
          <w:divBdr>
            <w:top w:val="none" w:sz="0" w:space="0" w:color="auto"/>
            <w:left w:val="none" w:sz="0" w:space="0" w:color="auto"/>
            <w:bottom w:val="none" w:sz="0" w:space="0" w:color="auto"/>
            <w:right w:val="none" w:sz="0" w:space="0" w:color="auto"/>
          </w:divBdr>
        </w:div>
        <w:div w:id="1012798392">
          <w:marLeft w:val="480"/>
          <w:marRight w:val="0"/>
          <w:marTop w:val="0"/>
          <w:marBottom w:val="0"/>
          <w:divBdr>
            <w:top w:val="none" w:sz="0" w:space="0" w:color="auto"/>
            <w:left w:val="none" w:sz="0" w:space="0" w:color="auto"/>
            <w:bottom w:val="none" w:sz="0" w:space="0" w:color="auto"/>
            <w:right w:val="none" w:sz="0" w:space="0" w:color="auto"/>
          </w:divBdr>
        </w:div>
      </w:divsChild>
    </w:div>
    <w:div w:id="331644702">
      <w:bodyDiv w:val="1"/>
      <w:marLeft w:val="0"/>
      <w:marRight w:val="0"/>
      <w:marTop w:val="0"/>
      <w:marBottom w:val="0"/>
      <w:divBdr>
        <w:top w:val="none" w:sz="0" w:space="0" w:color="auto"/>
        <w:left w:val="none" w:sz="0" w:space="0" w:color="auto"/>
        <w:bottom w:val="none" w:sz="0" w:space="0" w:color="auto"/>
        <w:right w:val="none" w:sz="0" w:space="0" w:color="auto"/>
      </w:divBdr>
    </w:div>
    <w:div w:id="333535870">
      <w:bodyDiv w:val="1"/>
      <w:marLeft w:val="0"/>
      <w:marRight w:val="0"/>
      <w:marTop w:val="0"/>
      <w:marBottom w:val="0"/>
      <w:divBdr>
        <w:top w:val="none" w:sz="0" w:space="0" w:color="auto"/>
        <w:left w:val="none" w:sz="0" w:space="0" w:color="auto"/>
        <w:bottom w:val="none" w:sz="0" w:space="0" w:color="auto"/>
        <w:right w:val="none" w:sz="0" w:space="0" w:color="auto"/>
      </w:divBdr>
    </w:div>
    <w:div w:id="337004855">
      <w:bodyDiv w:val="1"/>
      <w:marLeft w:val="0"/>
      <w:marRight w:val="0"/>
      <w:marTop w:val="0"/>
      <w:marBottom w:val="0"/>
      <w:divBdr>
        <w:top w:val="none" w:sz="0" w:space="0" w:color="auto"/>
        <w:left w:val="none" w:sz="0" w:space="0" w:color="auto"/>
        <w:bottom w:val="none" w:sz="0" w:space="0" w:color="auto"/>
        <w:right w:val="none" w:sz="0" w:space="0" w:color="auto"/>
      </w:divBdr>
      <w:divsChild>
        <w:div w:id="7760215">
          <w:marLeft w:val="480"/>
          <w:marRight w:val="0"/>
          <w:marTop w:val="0"/>
          <w:marBottom w:val="0"/>
          <w:divBdr>
            <w:top w:val="none" w:sz="0" w:space="0" w:color="auto"/>
            <w:left w:val="none" w:sz="0" w:space="0" w:color="auto"/>
            <w:bottom w:val="none" w:sz="0" w:space="0" w:color="auto"/>
            <w:right w:val="none" w:sz="0" w:space="0" w:color="auto"/>
          </w:divBdr>
        </w:div>
        <w:div w:id="20863477">
          <w:marLeft w:val="480"/>
          <w:marRight w:val="0"/>
          <w:marTop w:val="0"/>
          <w:marBottom w:val="0"/>
          <w:divBdr>
            <w:top w:val="none" w:sz="0" w:space="0" w:color="auto"/>
            <w:left w:val="none" w:sz="0" w:space="0" w:color="auto"/>
            <w:bottom w:val="none" w:sz="0" w:space="0" w:color="auto"/>
            <w:right w:val="none" w:sz="0" w:space="0" w:color="auto"/>
          </w:divBdr>
        </w:div>
        <w:div w:id="38282153">
          <w:marLeft w:val="480"/>
          <w:marRight w:val="0"/>
          <w:marTop w:val="0"/>
          <w:marBottom w:val="0"/>
          <w:divBdr>
            <w:top w:val="none" w:sz="0" w:space="0" w:color="auto"/>
            <w:left w:val="none" w:sz="0" w:space="0" w:color="auto"/>
            <w:bottom w:val="none" w:sz="0" w:space="0" w:color="auto"/>
            <w:right w:val="none" w:sz="0" w:space="0" w:color="auto"/>
          </w:divBdr>
        </w:div>
        <w:div w:id="107353137">
          <w:marLeft w:val="480"/>
          <w:marRight w:val="0"/>
          <w:marTop w:val="0"/>
          <w:marBottom w:val="0"/>
          <w:divBdr>
            <w:top w:val="none" w:sz="0" w:space="0" w:color="auto"/>
            <w:left w:val="none" w:sz="0" w:space="0" w:color="auto"/>
            <w:bottom w:val="none" w:sz="0" w:space="0" w:color="auto"/>
            <w:right w:val="none" w:sz="0" w:space="0" w:color="auto"/>
          </w:divBdr>
        </w:div>
        <w:div w:id="185947199">
          <w:marLeft w:val="480"/>
          <w:marRight w:val="0"/>
          <w:marTop w:val="0"/>
          <w:marBottom w:val="0"/>
          <w:divBdr>
            <w:top w:val="none" w:sz="0" w:space="0" w:color="auto"/>
            <w:left w:val="none" w:sz="0" w:space="0" w:color="auto"/>
            <w:bottom w:val="none" w:sz="0" w:space="0" w:color="auto"/>
            <w:right w:val="none" w:sz="0" w:space="0" w:color="auto"/>
          </w:divBdr>
        </w:div>
        <w:div w:id="195125529">
          <w:marLeft w:val="480"/>
          <w:marRight w:val="0"/>
          <w:marTop w:val="0"/>
          <w:marBottom w:val="0"/>
          <w:divBdr>
            <w:top w:val="none" w:sz="0" w:space="0" w:color="auto"/>
            <w:left w:val="none" w:sz="0" w:space="0" w:color="auto"/>
            <w:bottom w:val="none" w:sz="0" w:space="0" w:color="auto"/>
            <w:right w:val="none" w:sz="0" w:space="0" w:color="auto"/>
          </w:divBdr>
        </w:div>
        <w:div w:id="226653272">
          <w:marLeft w:val="480"/>
          <w:marRight w:val="0"/>
          <w:marTop w:val="0"/>
          <w:marBottom w:val="0"/>
          <w:divBdr>
            <w:top w:val="none" w:sz="0" w:space="0" w:color="auto"/>
            <w:left w:val="none" w:sz="0" w:space="0" w:color="auto"/>
            <w:bottom w:val="none" w:sz="0" w:space="0" w:color="auto"/>
            <w:right w:val="none" w:sz="0" w:space="0" w:color="auto"/>
          </w:divBdr>
        </w:div>
        <w:div w:id="272056360">
          <w:marLeft w:val="480"/>
          <w:marRight w:val="0"/>
          <w:marTop w:val="0"/>
          <w:marBottom w:val="0"/>
          <w:divBdr>
            <w:top w:val="none" w:sz="0" w:space="0" w:color="auto"/>
            <w:left w:val="none" w:sz="0" w:space="0" w:color="auto"/>
            <w:bottom w:val="none" w:sz="0" w:space="0" w:color="auto"/>
            <w:right w:val="none" w:sz="0" w:space="0" w:color="auto"/>
          </w:divBdr>
        </w:div>
        <w:div w:id="294794449">
          <w:marLeft w:val="480"/>
          <w:marRight w:val="0"/>
          <w:marTop w:val="0"/>
          <w:marBottom w:val="0"/>
          <w:divBdr>
            <w:top w:val="none" w:sz="0" w:space="0" w:color="auto"/>
            <w:left w:val="none" w:sz="0" w:space="0" w:color="auto"/>
            <w:bottom w:val="none" w:sz="0" w:space="0" w:color="auto"/>
            <w:right w:val="none" w:sz="0" w:space="0" w:color="auto"/>
          </w:divBdr>
        </w:div>
        <w:div w:id="349453325">
          <w:marLeft w:val="480"/>
          <w:marRight w:val="0"/>
          <w:marTop w:val="0"/>
          <w:marBottom w:val="0"/>
          <w:divBdr>
            <w:top w:val="none" w:sz="0" w:space="0" w:color="auto"/>
            <w:left w:val="none" w:sz="0" w:space="0" w:color="auto"/>
            <w:bottom w:val="none" w:sz="0" w:space="0" w:color="auto"/>
            <w:right w:val="none" w:sz="0" w:space="0" w:color="auto"/>
          </w:divBdr>
        </w:div>
        <w:div w:id="357777536">
          <w:marLeft w:val="480"/>
          <w:marRight w:val="0"/>
          <w:marTop w:val="0"/>
          <w:marBottom w:val="0"/>
          <w:divBdr>
            <w:top w:val="none" w:sz="0" w:space="0" w:color="auto"/>
            <w:left w:val="none" w:sz="0" w:space="0" w:color="auto"/>
            <w:bottom w:val="none" w:sz="0" w:space="0" w:color="auto"/>
            <w:right w:val="none" w:sz="0" w:space="0" w:color="auto"/>
          </w:divBdr>
        </w:div>
        <w:div w:id="394933542">
          <w:marLeft w:val="480"/>
          <w:marRight w:val="0"/>
          <w:marTop w:val="0"/>
          <w:marBottom w:val="0"/>
          <w:divBdr>
            <w:top w:val="none" w:sz="0" w:space="0" w:color="auto"/>
            <w:left w:val="none" w:sz="0" w:space="0" w:color="auto"/>
            <w:bottom w:val="none" w:sz="0" w:space="0" w:color="auto"/>
            <w:right w:val="none" w:sz="0" w:space="0" w:color="auto"/>
          </w:divBdr>
        </w:div>
        <w:div w:id="428429913">
          <w:marLeft w:val="480"/>
          <w:marRight w:val="0"/>
          <w:marTop w:val="0"/>
          <w:marBottom w:val="0"/>
          <w:divBdr>
            <w:top w:val="none" w:sz="0" w:space="0" w:color="auto"/>
            <w:left w:val="none" w:sz="0" w:space="0" w:color="auto"/>
            <w:bottom w:val="none" w:sz="0" w:space="0" w:color="auto"/>
            <w:right w:val="none" w:sz="0" w:space="0" w:color="auto"/>
          </w:divBdr>
        </w:div>
        <w:div w:id="462117471">
          <w:marLeft w:val="480"/>
          <w:marRight w:val="0"/>
          <w:marTop w:val="0"/>
          <w:marBottom w:val="0"/>
          <w:divBdr>
            <w:top w:val="none" w:sz="0" w:space="0" w:color="auto"/>
            <w:left w:val="none" w:sz="0" w:space="0" w:color="auto"/>
            <w:bottom w:val="none" w:sz="0" w:space="0" w:color="auto"/>
            <w:right w:val="none" w:sz="0" w:space="0" w:color="auto"/>
          </w:divBdr>
        </w:div>
        <w:div w:id="463737308">
          <w:marLeft w:val="480"/>
          <w:marRight w:val="0"/>
          <w:marTop w:val="0"/>
          <w:marBottom w:val="0"/>
          <w:divBdr>
            <w:top w:val="none" w:sz="0" w:space="0" w:color="auto"/>
            <w:left w:val="none" w:sz="0" w:space="0" w:color="auto"/>
            <w:bottom w:val="none" w:sz="0" w:space="0" w:color="auto"/>
            <w:right w:val="none" w:sz="0" w:space="0" w:color="auto"/>
          </w:divBdr>
        </w:div>
        <w:div w:id="480000511">
          <w:marLeft w:val="480"/>
          <w:marRight w:val="0"/>
          <w:marTop w:val="0"/>
          <w:marBottom w:val="0"/>
          <w:divBdr>
            <w:top w:val="none" w:sz="0" w:space="0" w:color="auto"/>
            <w:left w:val="none" w:sz="0" w:space="0" w:color="auto"/>
            <w:bottom w:val="none" w:sz="0" w:space="0" w:color="auto"/>
            <w:right w:val="none" w:sz="0" w:space="0" w:color="auto"/>
          </w:divBdr>
        </w:div>
        <w:div w:id="482432130">
          <w:marLeft w:val="480"/>
          <w:marRight w:val="0"/>
          <w:marTop w:val="0"/>
          <w:marBottom w:val="0"/>
          <w:divBdr>
            <w:top w:val="none" w:sz="0" w:space="0" w:color="auto"/>
            <w:left w:val="none" w:sz="0" w:space="0" w:color="auto"/>
            <w:bottom w:val="none" w:sz="0" w:space="0" w:color="auto"/>
            <w:right w:val="none" w:sz="0" w:space="0" w:color="auto"/>
          </w:divBdr>
        </w:div>
        <w:div w:id="517812527">
          <w:marLeft w:val="480"/>
          <w:marRight w:val="0"/>
          <w:marTop w:val="0"/>
          <w:marBottom w:val="0"/>
          <w:divBdr>
            <w:top w:val="none" w:sz="0" w:space="0" w:color="auto"/>
            <w:left w:val="none" w:sz="0" w:space="0" w:color="auto"/>
            <w:bottom w:val="none" w:sz="0" w:space="0" w:color="auto"/>
            <w:right w:val="none" w:sz="0" w:space="0" w:color="auto"/>
          </w:divBdr>
        </w:div>
        <w:div w:id="533690651">
          <w:marLeft w:val="480"/>
          <w:marRight w:val="0"/>
          <w:marTop w:val="0"/>
          <w:marBottom w:val="0"/>
          <w:divBdr>
            <w:top w:val="none" w:sz="0" w:space="0" w:color="auto"/>
            <w:left w:val="none" w:sz="0" w:space="0" w:color="auto"/>
            <w:bottom w:val="none" w:sz="0" w:space="0" w:color="auto"/>
            <w:right w:val="none" w:sz="0" w:space="0" w:color="auto"/>
          </w:divBdr>
        </w:div>
        <w:div w:id="541211084">
          <w:marLeft w:val="480"/>
          <w:marRight w:val="0"/>
          <w:marTop w:val="0"/>
          <w:marBottom w:val="0"/>
          <w:divBdr>
            <w:top w:val="none" w:sz="0" w:space="0" w:color="auto"/>
            <w:left w:val="none" w:sz="0" w:space="0" w:color="auto"/>
            <w:bottom w:val="none" w:sz="0" w:space="0" w:color="auto"/>
            <w:right w:val="none" w:sz="0" w:space="0" w:color="auto"/>
          </w:divBdr>
        </w:div>
        <w:div w:id="550504145">
          <w:marLeft w:val="480"/>
          <w:marRight w:val="0"/>
          <w:marTop w:val="0"/>
          <w:marBottom w:val="0"/>
          <w:divBdr>
            <w:top w:val="none" w:sz="0" w:space="0" w:color="auto"/>
            <w:left w:val="none" w:sz="0" w:space="0" w:color="auto"/>
            <w:bottom w:val="none" w:sz="0" w:space="0" w:color="auto"/>
            <w:right w:val="none" w:sz="0" w:space="0" w:color="auto"/>
          </w:divBdr>
        </w:div>
        <w:div w:id="586382251">
          <w:marLeft w:val="480"/>
          <w:marRight w:val="0"/>
          <w:marTop w:val="0"/>
          <w:marBottom w:val="0"/>
          <w:divBdr>
            <w:top w:val="none" w:sz="0" w:space="0" w:color="auto"/>
            <w:left w:val="none" w:sz="0" w:space="0" w:color="auto"/>
            <w:bottom w:val="none" w:sz="0" w:space="0" w:color="auto"/>
            <w:right w:val="none" w:sz="0" w:space="0" w:color="auto"/>
          </w:divBdr>
        </w:div>
        <w:div w:id="802502539">
          <w:marLeft w:val="480"/>
          <w:marRight w:val="0"/>
          <w:marTop w:val="0"/>
          <w:marBottom w:val="0"/>
          <w:divBdr>
            <w:top w:val="none" w:sz="0" w:space="0" w:color="auto"/>
            <w:left w:val="none" w:sz="0" w:space="0" w:color="auto"/>
            <w:bottom w:val="none" w:sz="0" w:space="0" w:color="auto"/>
            <w:right w:val="none" w:sz="0" w:space="0" w:color="auto"/>
          </w:divBdr>
        </w:div>
        <w:div w:id="847064220">
          <w:marLeft w:val="480"/>
          <w:marRight w:val="0"/>
          <w:marTop w:val="0"/>
          <w:marBottom w:val="0"/>
          <w:divBdr>
            <w:top w:val="none" w:sz="0" w:space="0" w:color="auto"/>
            <w:left w:val="none" w:sz="0" w:space="0" w:color="auto"/>
            <w:bottom w:val="none" w:sz="0" w:space="0" w:color="auto"/>
            <w:right w:val="none" w:sz="0" w:space="0" w:color="auto"/>
          </w:divBdr>
        </w:div>
        <w:div w:id="967587753">
          <w:marLeft w:val="480"/>
          <w:marRight w:val="0"/>
          <w:marTop w:val="0"/>
          <w:marBottom w:val="0"/>
          <w:divBdr>
            <w:top w:val="none" w:sz="0" w:space="0" w:color="auto"/>
            <w:left w:val="none" w:sz="0" w:space="0" w:color="auto"/>
            <w:bottom w:val="none" w:sz="0" w:space="0" w:color="auto"/>
            <w:right w:val="none" w:sz="0" w:space="0" w:color="auto"/>
          </w:divBdr>
        </w:div>
        <w:div w:id="1022048964">
          <w:marLeft w:val="480"/>
          <w:marRight w:val="0"/>
          <w:marTop w:val="0"/>
          <w:marBottom w:val="0"/>
          <w:divBdr>
            <w:top w:val="none" w:sz="0" w:space="0" w:color="auto"/>
            <w:left w:val="none" w:sz="0" w:space="0" w:color="auto"/>
            <w:bottom w:val="none" w:sz="0" w:space="0" w:color="auto"/>
            <w:right w:val="none" w:sz="0" w:space="0" w:color="auto"/>
          </w:divBdr>
        </w:div>
        <w:div w:id="1218274310">
          <w:marLeft w:val="480"/>
          <w:marRight w:val="0"/>
          <w:marTop w:val="0"/>
          <w:marBottom w:val="0"/>
          <w:divBdr>
            <w:top w:val="none" w:sz="0" w:space="0" w:color="auto"/>
            <w:left w:val="none" w:sz="0" w:space="0" w:color="auto"/>
            <w:bottom w:val="none" w:sz="0" w:space="0" w:color="auto"/>
            <w:right w:val="none" w:sz="0" w:space="0" w:color="auto"/>
          </w:divBdr>
        </w:div>
        <w:div w:id="1264342556">
          <w:marLeft w:val="480"/>
          <w:marRight w:val="0"/>
          <w:marTop w:val="0"/>
          <w:marBottom w:val="0"/>
          <w:divBdr>
            <w:top w:val="none" w:sz="0" w:space="0" w:color="auto"/>
            <w:left w:val="none" w:sz="0" w:space="0" w:color="auto"/>
            <w:bottom w:val="none" w:sz="0" w:space="0" w:color="auto"/>
            <w:right w:val="none" w:sz="0" w:space="0" w:color="auto"/>
          </w:divBdr>
        </w:div>
        <w:div w:id="1284270295">
          <w:marLeft w:val="480"/>
          <w:marRight w:val="0"/>
          <w:marTop w:val="0"/>
          <w:marBottom w:val="0"/>
          <w:divBdr>
            <w:top w:val="none" w:sz="0" w:space="0" w:color="auto"/>
            <w:left w:val="none" w:sz="0" w:space="0" w:color="auto"/>
            <w:bottom w:val="none" w:sz="0" w:space="0" w:color="auto"/>
            <w:right w:val="none" w:sz="0" w:space="0" w:color="auto"/>
          </w:divBdr>
        </w:div>
        <w:div w:id="1323005811">
          <w:marLeft w:val="480"/>
          <w:marRight w:val="0"/>
          <w:marTop w:val="0"/>
          <w:marBottom w:val="0"/>
          <w:divBdr>
            <w:top w:val="none" w:sz="0" w:space="0" w:color="auto"/>
            <w:left w:val="none" w:sz="0" w:space="0" w:color="auto"/>
            <w:bottom w:val="none" w:sz="0" w:space="0" w:color="auto"/>
            <w:right w:val="none" w:sz="0" w:space="0" w:color="auto"/>
          </w:divBdr>
        </w:div>
        <w:div w:id="1460219323">
          <w:marLeft w:val="480"/>
          <w:marRight w:val="0"/>
          <w:marTop w:val="0"/>
          <w:marBottom w:val="0"/>
          <w:divBdr>
            <w:top w:val="none" w:sz="0" w:space="0" w:color="auto"/>
            <w:left w:val="none" w:sz="0" w:space="0" w:color="auto"/>
            <w:bottom w:val="none" w:sz="0" w:space="0" w:color="auto"/>
            <w:right w:val="none" w:sz="0" w:space="0" w:color="auto"/>
          </w:divBdr>
        </w:div>
        <w:div w:id="1461339793">
          <w:marLeft w:val="480"/>
          <w:marRight w:val="0"/>
          <w:marTop w:val="0"/>
          <w:marBottom w:val="0"/>
          <w:divBdr>
            <w:top w:val="none" w:sz="0" w:space="0" w:color="auto"/>
            <w:left w:val="none" w:sz="0" w:space="0" w:color="auto"/>
            <w:bottom w:val="none" w:sz="0" w:space="0" w:color="auto"/>
            <w:right w:val="none" w:sz="0" w:space="0" w:color="auto"/>
          </w:divBdr>
        </w:div>
        <w:div w:id="1463302318">
          <w:marLeft w:val="480"/>
          <w:marRight w:val="0"/>
          <w:marTop w:val="0"/>
          <w:marBottom w:val="0"/>
          <w:divBdr>
            <w:top w:val="none" w:sz="0" w:space="0" w:color="auto"/>
            <w:left w:val="none" w:sz="0" w:space="0" w:color="auto"/>
            <w:bottom w:val="none" w:sz="0" w:space="0" w:color="auto"/>
            <w:right w:val="none" w:sz="0" w:space="0" w:color="auto"/>
          </w:divBdr>
        </w:div>
        <w:div w:id="1608461893">
          <w:marLeft w:val="480"/>
          <w:marRight w:val="0"/>
          <w:marTop w:val="0"/>
          <w:marBottom w:val="0"/>
          <w:divBdr>
            <w:top w:val="none" w:sz="0" w:space="0" w:color="auto"/>
            <w:left w:val="none" w:sz="0" w:space="0" w:color="auto"/>
            <w:bottom w:val="none" w:sz="0" w:space="0" w:color="auto"/>
            <w:right w:val="none" w:sz="0" w:space="0" w:color="auto"/>
          </w:divBdr>
        </w:div>
        <w:div w:id="1622690078">
          <w:marLeft w:val="480"/>
          <w:marRight w:val="0"/>
          <w:marTop w:val="0"/>
          <w:marBottom w:val="0"/>
          <w:divBdr>
            <w:top w:val="none" w:sz="0" w:space="0" w:color="auto"/>
            <w:left w:val="none" w:sz="0" w:space="0" w:color="auto"/>
            <w:bottom w:val="none" w:sz="0" w:space="0" w:color="auto"/>
            <w:right w:val="none" w:sz="0" w:space="0" w:color="auto"/>
          </w:divBdr>
        </w:div>
        <w:div w:id="1746566283">
          <w:marLeft w:val="480"/>
          <w:marRight w:val="0"/>
          <w:marTop w:val="0"/>
          <w:marBottom w:val="0"/>
          <w:divBdr>
            <w:top w:val="none" w:sz="0" w:space="0" w:color="auto"/>
            <w:left w:val="none" w:sz="0" w:space="0" w:color="auto"/>
            <w:bottom w:val="none" w:sz="0" w:space="0" w:color="auto"/>
            <w:right w:val="none" w:sz="0" w:space="0" w:color="auto"/>
          </w:divBdr>
        </w:div>
        <w:div w:id="2006594097">
          <w:marLeft w:val="480"/>
          <w:marRight w:val="0"/>
          <w:marTop w:val="0"/>
          <w:marBottom w:val="0"/>
          <w:divBdr>
            <w:top w:val="none" w:sz="0" w:space="0" w:color="auto"/>
            <w:left w:val="none" w:sz="0" w:space="0" w:color="auto"/>
            <w:bottom w:val="none" w:sz="0" w:space="0" w:color="auto"/>
            <w:right w:val="none" w:sz="0" w:space="0" w:color="auto"/>
          </w:divBdr>
        </w:div>
        <w:div w:id="2048020933">
          <w:marLeft w:val="480"/>
          <w:marRight w:val="0"/>
          <w:marTop w:val="0"/>
          <w:marBottom w:val="0"/>
          <w:divBdr>
            <w:top w:val="none" w:sz="0" w:space="0" w:color="auto"/>
            <w:left w:val="none" w:sz="0" w:space="0" w:color="auto"/>
            <w:bottom w:val="none" w:sz="0" w:space="0" w:color="auto"/>
            <w:right w:val="none" w:sz="0" w:space="0" w:color="auto"/>
          </w:divBdr>
        </w:div>
        <w:div w:id="2053769127">
          <w:marLeft w:val="480"/>
          <w:marRight w:val="0"/>
          <w:marTop w:val="0"/>
          <w:marBottom w:val="0"/>
          <w:divBdr>
            <w:top w:val="none" w:sz="0" w:space="0" w:color="auto"/>
            <w:left w:val="none" w:sz="0" w:space="0" w:color="auto"/>
            <w:bottom w:val="none" w:sz="0" w:space="0" w:color="auto"/>
            <w:right w:val="none" w:sz="0" w:space="0" w:color="auto"/>
          </w:divBdr>
        </w:div>
        <w:div w:id="2071490339">
          <w:marLeft w:val="480"/>
          <w:marRight w:val="0"/>
          <w:marTop w:val="0"/>
          <w:marBottom w:val="0"/>
          <w:divBdr>
            <w:top w:val="none" w:sz="0" w:space="0" w:color="auto"/>
            <w:left w:val="none" w:sz="0" w:space="0" w:color="auto"/>
            <w:bottom w:val="none" w:sz="0" w:space="0" w:color="auto"/>
            <w:right w:val="none" w:sz="0" w:space="0" w:color="auto"/>
          </w:divBdr>
        </w:div>
        <w:div w:id="2079744385">
          <w:marLeft w:val="480"/>
          <w:marRight w:val="0"/>
          <w:marTop w:val="0"/>
          <w:marBottom w:val="0"/>
          <w:divBdr>
            <w:top w:val="none" w:sz="0" w:space="0" w:color="auto"/>
            <w:left w:val="none" w:sz="0" w:space="0" w:color="auto"/>
            <w:bottom w:val="none" w:sz="0" w:space="0" w:color="auto"/>
            <w:right w:val="none" w:sz="0" w:space="0" w:color="auto"/>
          </w:divBdr>
        </w:div>
      </w:divsChild>
    </w:div>
    <w:div w:id="337269423">
      <w:bodyDiv w:val="1"/>
      <w:marLeft w:val="0"/>
      <w:marRight w:val="0"/>
      <w:marTop w:val="0"/>
      <w:marBottom w:val="0"/>
      <w:divBdr>
        <w:top w:val="none" w:sz="0" w:space="0" w:color="auto"/>
        <w:left w:val="none" w:sz="0" w:space="0" w:color="auto"/>
        <w:bottom w:val="none" w:sz="0" w:space="0" w:color="auto"/>
        <w:right w:val="none" w:sz="0" w:space="0" w:color="auto"/>
      </w:divBdr>
    </w:div>
    <w:div w:id="337470293">
      <w:bodyDiv w:val="1"/>
      <w:marLeft w:val="0"/>
      <w:marRight w:val="0"/>
      <w:marTop w:val="0"/>
      <w:marBottom w:val="0"/>
      <w:divBdr>
        <w:top w:val="none" w:sz="0" w:space="0" w:color="auto"/>
        <w:left w:val="none" w:sz="0" w:space="0" w:color="auto"/>
        <w:bottom w:val="none" w:sz="0" w:space="0" w:color="auto"/>
        <w:right w:val="none" w:sz="0" w:space="0" w:color="auto"/>
      </w:divBdr>
      <w:divsChild>
        <w:div w:id="49691179">
          <w:marLeft w:val="480"/>
          <w:marRight w:val="0"/>
          <w:marTop w:val="0"/>
          <w:marBottom w:val="0"/>
          <w:divBdr>
            <w:top w:val="none" w:sz="0" w:space="0" w:color="auto"/>
            <w:left w:val="none" w:sz="0" w:space="0" w:color="auto"/>
            <w:bottom w:val="none" w:sz="0" w:space="0" w:color="auto"/>
            <w:right w:val="none" w:sz="0" w:space="0" w:color="auto"/>
          </w:divBdr>
        </w:div>
        <w:div w:id="606040272">
          <w:marLeft w:val="480"/>
          <w:marRight w:val="0"/>
          <w:marTop w:val="0"/>
          <w:marBottom w:val="0"/>
          <w:divBdr>
            <w:top w:val="none" w:sz="0" w:space="0" w:color="auto"/>
            <w:left w:val="none" w:sz="0" w:space="0" w:color="auto"/>
            <w:bottom w:val="none" w:sz="0" w:space="0" w:color="auto"/>
            <w:right w:val="none" w:sz="0" w:space="0" w:color="auto"/>
          </w:divBdr>
        </w:div>
        <w:div w:id="2010525093">
          <w:marLeft w:val="480"/>
          <w:marRight w:val="0"/>
          <w:marTop w:val="0"/>
          <w:marBottom w:val="0"/>
          <w:divBdr>
            <w:top w:val="none" w:sz="0" w:space="0" w:color="auto"/>
            <w:left w:val="none" w:sz="0" w:space="0" w:color="auto"/>
            <w:bottom w:val="none" w:sz="0" w:space="0" w:color="auto"/>
            <w:right w:val="none" w:sz="0" w:space="0" w:color="auto"/>
          </w:divBdr>
        </w:div>
        <w:div w:id="439497162">
          <w:marLeft w:val="480"/>
          <w:marRight w:val="0"/>
          <w:marTop w:val="0"/>
          <w:marBottom w:val="0"/>
          <w:divBdr>
            <w:top w:val="none" w:sz="0" w:space="0" w:color="auto"/>
            <w:left w:val="none" w:sz="0" w:space="0" w:color="auto"/>
            <w:bottom w:val="none" w:sz="0" w:space="0" w:color="auto"/>
            <w:right w:val="none" w:sz="0" w:space="0" w:color="auto"/>
          </w:divBdr>
        </w:div>
        <w:div w:id="422193456">
          <w:marLeft w:val="480"/>
          <w:marRight w:val="0"/>
          <w:marTop w:val="0"/>
          <w:marBottom w:val="0"/>
          <w:divBdr>
            <w:top w:val="none" w:sz="0" w:space="0" w:color="auto"/>
            <w:left w:val="none" w:sz="0" w:space="0" w:color="auto"/>
            <w:bottom w:val="none" w:sz="0" w:space="0" w:color="auto"/>
            <w:right w:val="none" w:sz="0" w:space="0" w:color="auto"/>
          </w:divBdr>
        </w:div>
        <w:div w:id="661932475">
          <w:marLeft w:val="480"/>
          <w:marRight w:val="0"/>
          <w:marTop w:val="0"/>
          <w:marBottom w:val="0"/>
          <w:divBdr>
            <w:top w:val="none" w:sz="0" w:space="0" w:color="auto"/>
            <w:left w:val="none" w:sz="0" w:space="0" w:color="auto"/>
            <w:bottom w:val="none" w:sz="0" w:space="0" w:color="auto"/>
            <w:right w:val="none" w:sz="0" w:space="0" w:color="auto"/>
          </w:divBdr>
        </w:div>
        <w:div w:id="595984817">
          <w:marLeft w:val="480"/>
          <w:marRight w:val="0"/>
          <w:marTop w:val="0"/>
          <w:marBottom w:val="0"/>
          <w:divBdr>
            <w:top w:val="none" w:sz="0" w:space="0" w:color="auto"/>
            <w:left w:val="none" w:sz="0" w:space="0" w:color="auto"/>
            <w:bottom w:val="none" w:sz="0" w:space="0" w:color="auto"/>
            <w:right w:val="none" w:sz="0" w:space="0" w:color="auto"/>
          </w:divBdr>
        </w:div>
        <w:div w:id="1654483153">
          <w:marLeft w:val="480"/>
          <w:marRight w:val="0"/>
          <w:marTop w:val="0"/>
          <w:marBottom w:val="0"/>
          <w:divBdr>
            <w:top w:val="none" w:sz="0" w:space="0" w:color="auto"/>
            <w:left w:val="none" w:sz="0" w:space="0" w:color="auto"/>
            <w:bottom w:val="none" w:sz="0" w:space="0" w:color="auto"/>
            <w:right w:val="none" w:sz="0" w:space="0" w:color="auto"/>
          </w:divBdr>
        </w:div>
        <w:div w:id="980887308">
          <w:marLeft w:val="480"/>
          <w:marRight w:val="0"/>
          <w:marTop w:val="0"/>
          <w:marBottom w:val="0"/>
          <w:divBdr>
            <w:top w:val="none" w:sz="0" w:space="0" w:color="auto"/>
            <w:left w:val="none" w:sz="0" w:space="0" w:color="auto"/>
            <w:bottom w:val="none" w:sz="0" w:space="0" w:color="auto"/>
            <w:right w:val="none" w:sz="0" w:space="0" w:color="auto"/>
          </w:divBdr>
        </w:div>
        <w:div w:id="25982200">
          <w:marLeft w:val="480"/>
          <w:marRight w:val="0"/>
          <w:marTop w:val="0"/>
          <w:marBottom w:val="0"/>
          <w:divBdr>
            <w:top w:val="none" w:sz="0" w:space="0" w:color="auto"/>
            <w:left w:val="none" w:sz="0" w:space="0" w:color="auto"/>
            <w:bottom w:val="none" w:sz="0" w:space="0" w:color="auto"/>
            <w:right w:val="none" w:sz="0" w:space="0" w:color="auto"/>
          </w:divBdr>
        </w:div>
        <w:div w:id="1774937273">
          <w:marLeft w:val="480"/>
          <w:marRight w:val="0"/>
          <w:marTop w:val="0"/>
          <w:marBottom w:val="0"/>
          <w:divBdr>
            <w:top w:val="none" w:sz="0" w:space="0" w:color="auto"/>
            <w:left w:val="none" w:sz="0" w:space="0" w:color="auto"/>
            <w:bottom w:val="none" w:sz="0" w:space="0" w:color="auto"/>
            <w:right w:val="none" w:sz="0" w:space="0" w:color="auto"/>
          </w:divBdr>
        </w:div>
        <w:div w:id="1130057027">
          <w:marLeft w:val="480"/>
          <w:marRight w:val="0"/>
          <w:marTop w:val="0"/>
          <w:marBottom w:val="0"/>
          <w:divBdr>
            <w:top w:val="none" w:sz="0" w:space="0" w:color="auto"/>
            <w:left w:val="none" w:sz="0" w:space="0" w:color="auto"/>
            <w:bottom w:val="none" w:sz="0" w:space="0" w:color="auto"/>
            <w:right w:val="none" w:sz="0" w:space="0" w:color="auto"/>
          </w:divBdr>
        </w:div>
        <w:div w:id="820006951">
          <w:marLeft w:val="480"/>
          <w:marRight w:val="0"/>
          <w:marTop w:val="0"/>
          <w:marBottom w:val="0"/>
          <w:divBdr>
            <w:top w:val="none" w:sz="0" w:space="0" w:color="auto"/>
            <w:left w:val="none" w:sz="0" w:space="0" w:color="auto"/>
            <w:bottom w:val="none" w:sz="0" w:space="0" w:color="auto"/>
            <w:right w:val="none" w:sz="0" w:space="0" w:color="auto"/>
          </w:divBdr>
        </w:div>
        <w:div w:id="215363860">
          <w:marLeft w:val="480"/>
          <w:marRight w:val="0"/>
          <w:marTop w:val="0"/>
          <w:marBottom w:val="0"/>
          <w:divBdr>
            <w:top w:val="none" w:sz="0" w:space="0" w:color="auto"/>
            <w:left w:val="none" w:sz="0" w:space="0" w:color="auto"/>
            <w:bottom w:val="none" w:sz="0" w:space="0" w:color="auto"/>
            <w:right w:val="none" w:sz="0" w:space="0" w:color="auto"/>
          </w:divBdr>
        </w:div>
        <w:div w:id="1427580847">
          <w:marLeft w:val="480"/>
          <w:marRight w:val="0"/>
          <w:marTop w:val="0"/>
          <w:marBottom w:val="0"/>
          <w:divBdr>
            <w:top w:val="none" w:sz="0" w:space="0" w:color="auto"/>
            <w:left w:val="none" w:sz="0" w:space="0" w:color="auto"/>
            <w:bottom w:val="none" w:sz="0" w:space="0" w:color="auto"/>
            <w:right w:val="none" w:sz="0" w:space="0" w:color="auto"/>
          </w:divBdr>
        </w:div>
        <w:div w:id="1758285847">
          <w:marLeft w:val="480"/>
          <w:marRight w:val="0"/>
          <w:marTop w:val="0"/>
          <w:marBottom w:val="0"/>
          <w:divBdr>
            <w:top w:val="none" w:sz="0" w:space="0" w:color="auto"/>
            <w:left w:val="none" w:sz="0" w:space="0" w:color="auto"/>
            <w:bottom w:val="none" w:sz="0" w:space="0" w:color="auto"/>
            <w:right w:val="none" w:sz="0" w:space="0" w:color="auto"/>
          </w:divBdr>
        </w:div>
        <w:div w:id="405497449">
          <w:marLeft w:val="480"/>
          <w:marRight w:val="0"/>
          <w:marTop w:val="0"/>
          <w:marBottom w:val="0"/>
          <w:divBdr>
            <w:top w:val="none" w:sz="0" w:space="0" w:color="auto"/>
            <w:left w:val="none" w:sz="0" w:space="0" w:color="auto"/>
            <w:bottom w:val="none" w:sz="0" w:space="0" w:color="auto"/>
            <w:right w:val="none" w:sz="0" w:space="0" w:color="auto"/>
          </w:divBdr>
        </w:div>
        <w:div w:id="1716813436">
          <w:marLeft w:val="480"/>
          <w:marRight w:val="0"/>
          <w:marTop w:val="0"/>
          <w:marBottom w:val="0"/>
          <w:divBdr>
            <w:top w:val="none" w:sz="0" w:space="0" w:color="auto"/>
            <w:left w:val="none" w:sz="0" w:space="0" w:color="auto"/>
            <w:bottom w:val="none" w:sz="0" w:space="0" w:color="auto"/>
            <w:right w:val="none" w:sz="0" w:space="0" w:color="auto"/>
          </w:divBdr>
        </w:div>
        <w:div w:id="71007816">
          <w:marLeft w:val="480"/>
          <w:marRight w:val="0"/>
          <w:marTop w:val="0"/>
          <w:marBottom w:val="0"/>
          <w:divBdr>
            <w:top w:val="none" w:sz="0" w:space="0" w:color="auto"/>
            <w:left w:val="none" w:sz="0" w:space="0" w:color="auto"/>
            <w:bottom w:val="none" w:sz="0" w:space="0" w:color="auto"/>
            <w:right w:val="none" w:sz="0" w:space="0" w:color="auto"/>
          </w:divBdr>
        </w:div>
        <w:div w:id="1217863295">
          <w:marLeft w:val="480"/>
          <w:marRight w:val="0"/>
          <w:marTop w:val="0"/>
          <w:marBottom w:val="0"/>
          <w:divBdr>
            <w:top w:val="none" w:sz="0" w:space="0" w:color="auto"/>
            <w:left w:val="none" w:sz="0" w:space="0" w:color="auto"/>
            <w:bottom w:val="none" w:sz="0" w:space="0" w:color="auto"/>
            <w:right w:val="none" w:sz="0" w:space="0" w:color="auto"/>
          </w:divBdr>
        </w:div>
        <w:div w:id="2086414716">
          <w:marLeft w:val="480"/>
          <w:marRight w:val="0"/>
          <w:marTop w:val="0"/>
          <w:marBottom w:val="0"/>
          <w:divBdr>
            <w:top w:val="none" w:sz="0" w:space="0" w:color="auto"/>
            <w:left w:val="none" w:sz="0" w:space="0" w:color="auto"/>
            <w:bottom w:val="none" w:sz="0" w:space="0" w:color="auto"/>
            <w:right w:val="none" w:sz="0" w:space="0" w:color="auto"/>
          </w:divBdr>
        </w:div>
        <w:div w:id="2077623786">
          <w:marLeft w:val="480"/>
          <w:marRight w:val="0"/>
          <w:marTop w:val="0"/>
          <w:marBottom w:val="0"/>
          <w:divBdr>
            <w:top w:val="none" w:sz="0" w:space="0" w:color="auto"/>
            <w:left w:val="none" w:sz="0" w:space="0" w:color="auto"/>
            <w:bottom w:val="none" w:sz="0" w:space="0" w:color="auto"/>
            <w:right w:val="none" w:sz="0" w:space="0" w:color="auto"/>
          </w:divBdr>
        </w:div>
        <w:div w:id="1763142433">
          <w:marLeft w:val="480"/>
          <w:marRight w:val="0"/>
          <w:marTop w:val="0"/>
          <w:marBottom w:val="0"/>
          <w:divBdr>
            <w:top w:val="none" w:sz="0" w:space="0" w:color="auto"/>
            <w:left w:val="none" w:sz="0" w:space="0" w:color="auto"/>
            <w:bottom w:val="none" w:sz="0" w:space="0" w:color="auto"/>
            <w:right w:val="none" w:sz="0" w:space="0" w:color="auto"/>
          </w:divBdr>
        </w:div>
        <w:div w:id="1715344142">
          <w:marLeft w:val="480"/>
          <w:marRight w:val="0"/>
          <w:marTop w:val="0"/>
          <w:marBottom w:val="0"/>
          <w:divBdr>
            <w:top w:val="none" w:sz="0" w:space="0" w:color="auto"/>
            <w:left w:val="none" w:sz="0" w:space="0" w:color="auto"/>
            <w:bottom w:val="none" w:sz="0" w:space="0" w:color="auto"/>
            <w:right w:val="none" w:sz="0" w:space="0" w:color="auto"/>
          </w:divBdr>
        </w:div>
        <w:div w:id="341903792">
          <w:marLeft w:val="480"/>
          <w:marRight w:val="0"/>
          <w:marTop w:val="0"/>
          <w:marBottom w:val="0"/>
          <w:divBdr>
            <w:top w:val="none" w:sz="0" w:space="0" w:color="auto"/>
            <w:left w:val="none" w:sz="0" w:space="0" w:color="auto"/>
            <w:bottom w:val="none" w:sz="0" w:space="0" w:color="auto"/>
            <w:right w:val="none" w:sz="0" w:space="0" w:color="auto"/>
          </w:divBdr>
        </w:div>
        <w:div w:id="724181915">
          <w:marLeft w:val="480"/>
          <w:marRight w:val="0"/>
          <w:marTop w:val="0"/>
          <w:marBottom w:val="0"/>
          <w:divBdr>
            <w:top w:val="none" w:sz="0" w:space="0" w:color="auto"/>
            <w:left w:val="none" w:sz="0" w:space="0" w:color="auto"/>
            <w:bottom w:val="none" w:sz="0" w:space="0" w:color="auto"/>
            <w:right w:val="none" w:sz="0" w:space="0" w:color="auto"/>
          </w:divBdr>
        </w:div>
        <w:div w:id="2133284102">
          <w:marLeft w:val="480"/>
          <w:marRight w:val="0"/>
          <w:marTop w:val="0"/>
          <w:marBottom w:val="0"/>
          <w:divBdr>
            <w:top w:val="none" w:sz="0" w:space="0" w:color="auto"/>
            <w:left w:val="none" w:sz="0" w:space="0" w:color="auto"/>
            <w:bottom w:val="none" w:sz="0" w:space="0" w:color="auto"/>
            <w:right w:val="none" w:sz="0" w:space="0" w:color="auto"/>
          </w:divBdr>
        </w:div>
        <w:div w:id="1810398379">
          <w:marLeft w:val="480"/>
          <w:marRight w:val="0"/>
          <w:marTop w:val="0"/>
          <w:marBottom w:val="0"/>
          <w:divBdr>
            <w:top w:val="none" w:sz="0" w:space="0" w:color="auto"/>
            <w:left w:val="none" w:sz="0" w:space="0" w:color="auto"/>
            <w:bottom w:val="none" w:sz="0" w:space="0" w:color="auto"/>
            <w:right w:val="none" w:sz="0" w:space="0" w:color="auto"/>
          </w:divBdr>
        </w:div>
        <w:div w:id="1205561470">
          <w:marLeft w:val="480"/>
          <w:marRight w:val="0"/>
          <w:marTop w:val="0"/>
          <w:marBottom w:val="0"/>
          <w:divBdr>
            <w:top w:val="none" w:sz="0" w:space="0" w:color="auto"/>
            <w:left w:val="none" w:sz="0" w:space="0" w:color="auto"/>
            <w:bottom w:val="none" w:sz="0" w:space="0" w:color="auto"/>
            <w:right w:val="none" w:sz="0" w:space="0" w:color="auto"/>
          </w:divBdr>
        </w:div>
        <w:div w:id="1389305631">
          <w:marLeft w:val="480"/>
          <w:marRight w:val="0"/>
          <w:marTop w:val="0"/>
          <w:marBottom w:val="0"/>
          <w:divBdr>
            <w:top w:val="none" w:sz="0" w:space="0" w:color="auto"/>
            <w:left w:val="none" w:sz="0" w:space="0" w:color="auto"/>
            <w:bottom w:val="none" w:sz="0" w:space="0" w:color="auto"/>
            <w:right w:val="none" w:sz="0" w:space="0" w:color="auto"/>
          </w:divBdr>
        </w:div>
        <w:div w:id="1749888881">
          <w:marLeft w:val="480"/>
          <w:marRight w:val="0"/>
          <w:marTop w:val="0"/>
          <w:marBottom w:val="0"/>
          <w:divBdr>
            <w:top w:val="none" w:sz="0" w:space="0" w:color="auto"/>
            <w:left w:val="none" w:sz="0" w:space="0" w:color="auto"/>
            <w:bottom w:val="none" w:sz="0" w:space="0" w:color="auto"/>
            <w:right w:val="none" w:sz="0" w:space="0" w:color="auto"/>
          </w:divBdr>
        </w:div>
        <w:div w:id="332032829">
          <w:marLeft w:val="480"/>
          <w:marRight w:val="0"/>
          <w:marTop w:val="0"/>
          <w:marBottom w:val="0"/>
          <w:divBdr>
            <w:top w:val="none" w:sz="0" w:space="0" w:color="auto"/>
            <w:left w:val="none" w:sz="0" w:space="0" w:color="auto"/>
            <w:bottom w:val="none" w:sz="0" w:space="0" w:color="auto"/>
            <w:right w:val="none" w:sz="0" w:space="0" w:color="auto"/>
          </w:divBdr>
        </w:div>
        <w:div w:id="764114579">
          <w:marLeft w:val="480"/>
          <w:marRight w:val="0"/>
          <w:marTop w:val="0"/>
          <w:marBottom w:val="0"/>
          <w:divBdr>
            <w:top w:val="none" w:sz="0" w:space="0" w:color="auto"/>
            <w:left w:val="none" w:sz="0" w:space="0" w:color="auto"/>
            <w:bottom w:val="none" w:sz="0" w:space="0" w:color="auto"/>
            <w:right w:val="none" w:sz="0" w:space="0" w:color="auto"/>
          </w:divBdr>
        </w:div>
        <w:div w:id="255603695">
          <w:marLeft w:val="480"/>
          <w:marRight w:val="0"/>
          <w:marTop w:val="0"/>
          <w:marBottom w:val="0"/>
          <w:divBdr>
            <w:top w:val="none" w:sz="0" w:space="0" w:color="auto"/>
            <w:left w:val="none" w:sz="0" w:space="0" w:color="auto"/>
            <w:bottom w:val="none" w:sz="0" w:space="0" w:color="auto"/>
            <w:right w:val="none" w:sz="0" w:space="0" w:color="auto"/>
          </w:divBdr>
        </w:div>
        <w:div w:id="1778400662">
          <w:marLeft w:val="480"/>
          <w:marRight w:val="0"/>
          <w:marTop w:val="0"/>
          <w:marBottom w:val="0"/>
          <w:divBdr>
            <w:top w:val="none" w:sz="0" w:space="0" w:color="auto"/>
            <w:left w:val="none" w:sz="0" w:space="0" w:color="auto"/>
            <w:bottom w:val="none" w:sz="0" w:space="0" w:color="auto"/>
            <w:right w:val="none" w:sz="0" w:space="0" w:color="auto"/>
          </w:divBdr>
        </w:div>
        <w:div w:id="1200780002">
          <w:marLeft w:val="480"/>
          <w:marRight w:val="0"/>
          <w:marTop w:val="0"/>
          <w:marBottom w:val="0"/>
          <w:divBdr>
            <w:top w:val="none" w:sz="0" w:space="0" w:color="auto"/>
            <w:left w:val="none" w:sz="0" w:space="0" w:color="auto"/>
            <w:bottom w:val="none" w:sz="0" w:space="0" w:color="auto"/>
            <w:right w:val="none" w:sz="0" w:space="0" w:color="auto"/>
          </w:divBdr>
        </w:div>
        <w:div w:id="1819420762">
          <w:marLeft w:val="480"/>
          <w:marRight w:val="0"/>
          <w:marTop w:val="0"/>
          <w:marBottom w:val="0"/>
          <w:divBdr>
            <w:top w:val="none" w:sz="0" w:space="0" w:color="auto"/>
            <w:left w:val="none" w:sz="0" w:space="0" w:color="auto"/>
            <w:bottom w:val="none" w:sz="0" w:space="0" w:color="auto"/>
            <w:right w:val="none" w:sz="0" w:space="0" w:color="auto"/>
          </w:divBdr>
        </w:div>
        <w:div w:id="469055009">
          <w:marLeft w:val="480"/>
          <w:marRight w:val="0"/>
          <w:marTop w:val="0"/>
          <w:marBottom w:val="0"/>
          <w:divBdr>
            <w:top w:val="none" w:sz="0" w:space="0" w:color="auto"/>
            <w:left w:val="none" w:sz="0" w:space="0" w:color="auto"/>
            <w:bottom w:val="none" w:sz="0" w:space="0" w:color="auto"/>
            <w:right w:val="none" w:sz="0" w:space="0" w:color="auto"/>
          </w:divBdr>
        </w:div>
        <w:div w:id="966668478">
          <w:marLeft w:val="480"/>
          <w:marRight w:val="0"/>
          <w:marTop w:val="0"/>
          <w:marBottom w:val="0"/>
          <w:divBdr>
            <w:top w:val="none" w:sz="0" w:space="0" w:color="auto"/>
            <w:left w:val="none" w:sz="0" w:space="0" w:color="auto"/>
            <w:bottom w:val="none" w:sz="0" w:space="0" w:color="auto"/>
            <w:right w:val="none" w:sz="0" w:space="0" w:color="auto"/>
          </w:divBdr>
        </w:div>
        <w:div w:id="158884695">
          <w:marLeft w:val="480"/>
          <w:marRight w:val="0"/>
          <w:marTop w:val="0"/>
          <w:marBottom w:val="0"/>
          <w:divBdr>
            <w:top w:val="none" w:sz="0" w:space="0" w:color="auto"/>
            <w:left w:val="none" w:sz="0" w:space="0" w:color="auto"/>
            <w:bottom w:val="none" w:sz="0" w:space="0" w:color="auto"/>
            <w:right w:val="none" w:sz="0" w:space="0" w:color="auto"/>
          </w:divBdr>
        </w:div>
        <w:div w:id="893274157">
          <w:marLeft w:val="480"/>
          <w:marRight w:val="0"/>
          <w:marTop w:val="0"/>
          <w:marBottom w:val="0"/>
          <w:divBdr>
            <w:top w:val="none" w:sz="0" w:space="0" w:color="auto"/>
            <w:left w:val="none" w:sz="0" w:space="0" w:color="auto"/>
            <w:bottom w:val="none" w:sz="0" w:space="0" w:color="auto"/>
            <w:right w:val="none" w:sz="0" w:space="0" w:color="auto"/>
          </w:divBdr>
        </w:div>
        <w:div w:id="1901749729">
          <w:marLeft w:val="480"/>
          <w:marRight w:val="0"/>
          <w:marTop w:val="0"/>
          <w:marBottom w:val="0"/>
          <w:divBdr>
            <w:top w:val="none" w:sz="0" w:space="0" w:color="auto"/>
            <w:left w:val="none" w:sz="0" w:space="0" w:color="auto"/>
            <w:bottom w:val="none" w:sz="0" w:space="0" w:color="auto"/>
            <w:right w:val="none" w:sz="0" w:space="0" w:color="auto"/>
          </w:divBdr>
        </w:div>
        <w:div w:id="431167109">
          <w:marLeft w:val="480"/>
          <w:marRight w:val="0"/>
          <w:marTop w:val="0"/>
          <w:marBottom w:val="0"/>
          <w:divBdr>
            <w:top w:val="none" w:sz="0" w:space="0" w:color="auto"/>
            <w:left w:val="none" w:sz="0" w:space="0" w:color="auto"/>
            <w:bottom w:val="none" w:sz="0" w:space="0" w:color="auto"/>
            <w:right w:val="none" w:sz="0" w:space="0" w:color="auto"/>
          </w:divBdr>
        </w:div>
        <w:div w:id="2033221311">
          <w:marLeft w:val="480"/>
          <w:marRight w:val="0"/>
          <w:marTop w:val="0"/>
          <w:marBottom w:val="0"/>
          <w:divBdr>
            <w:top w:val="none" w:sz="0" w:space="0" w:color="auto"/>
            <w:left w:val="none" w:sz="0" w:space="0" w:color="auto"/>
            <w:bottom w:val="none" w:sz="0" w:space="0" w:color="auto"/>
            <w:right w:val="none" w:sz="0" w:space="0" w:color="auto"/>
          </w:divBdr>
        </w:div>
        <w:div w:id="631374611">
          <w:marLeft w:val="480"/>
          <w:marRight w:val="0"/>
          <w:marTop w:val="0"/>
          <w:marBottom w:val="0"/>
          <w:divBdr>
            <w:top w:val="none" w:sz="0" w:space="0" w:color="auto"/>
            <w:left w:val="none" w:sz="0" w:space="0" w:color="auto"/>
            <w:bottom w:val="none" w:sz="0" w:space="0" w:color="auto"/>
            <w:right w:val="none" w:sz="0" w:space="0" w:color="auto"/>
          </w:divBdr>
        </w:div>
        <w:div w:id="195626169">
          <w:marLeft w:val="480"/>
          <w:marRight w:val="0"/>
          <w:marTop w:val="0"/>
          <w:marBottom w:val="0"/>
          <w:divBdr>
            <w:top w:val="none" w:sz="0" w:space="0" w:color="auto"/>
            <w:left w:val="none" w:sz="0" w:space="0" w:color="auto"/>
            <w:bottom w:val="none" w:sz="0" w:space="0" w:color="auto"/>
            <w:right w:val="none" w:sz="0" w:space="0" w:color="auto"/>
          </w:divBdr>
        </w:div>
        <w:div w:id="1074233153">
          <w:marLeft w:val="480"/>
          <w:marRight w:val="0"/>
          <w:marTop w:val="0"/>
          <w:marBottom w:val="0"/>
          <w:divBdr>
            <w:top w:val="none" w:sz="0" w:space="0" w:color="auto"/>
            <w:left w:val="none" w:sz="0" w:space="0" w:color="auto"/>
            <w:bottom w:val="none" w:sz="0" w:space="0" w:color="auto"/>
            <w:right w:val="none" w:sz="0" w:space="0" w:color="auto"/>
          </w:divBdr>
        </w:div>
        <w:div w:id="481391310">
          <w:marLeft w:val="480"/>
          <w:marRight w:val="0"/>
          <w:marTop w:val="0"/>
          <w:marBottom w:val="0"/>
          <w:divBdr>
            <w:top w:val="none" w:sz="0" w:space="0" w:color="auto"/>
            <w:left w:val="none" w:sz="0" w:space="0" w:color="auto"/>
            <w:bottom w:val="none" w:sz="0" w:space="0" w:color="auto"/>
            <w:right w:val="none" w:sz="0" w:space="0" w:color="auto"/>
          </w:divBdr>
        </w:div>
        <w:div w:id="2005476903">
          <w:marLeft w:val="480"/>
          <w:marRight w:val="0"/>
          <w:marTop w:val="0"/>
          <w:marBottom w:val="0"/>
          <w:divBdr>
            <w:top w:val="none" w:sz="0" w:space="0" w:color="auto"/>
            <w:left w:val="none" w:sz="0" w:space="0" w:color="auto"/>
            <w:bottom w:val="none" w:sz="0" w:space="0" w:color="auto"/>
            <w:right w:val="none" w:sz="0" w:space="0" w:color="auto"/>
          </w:divBdr>
        </w:div>
        <w:div w:id="1240679046">
          <w:marLeft w:val="480"/>
          <w:marRight w:val="0"/>
          <w:marTop w:val="0"/>
          <w:marBottom w:val="0"/>
          <w:divBdr>
            <w:top w:val="none" w:sz="0" w:space="0" w:color="auto"/>
            <w:left w:val="none" w:sz="0" w:space="0" w:color="auto"/>
            <w:bottom w:val="none" w:sz="0" w:space="0" w:color="auto"/>
            <w:right w:val="none" w:sz="0" w:space="0" w:color="auto"/>
          </w:divBdr>
        </w:div>
        <w:div w:id="1012224819">
          <w:marLeft w:val="480"/>
          <w:marRight w:val="0"/>
          <w:marTop w:val="0"/>
          <w:marBottom w:val="0"/>
          <w:divBdr>
            <w:top w:val="none" w:sz="0" w:space="0" w:color="auto"/>
            <w:left w:val="none" w:sz="0" w:space="0" w:color="auto"/>
            <w:bottom w:val="none" w:sz="0" w:space="0" w:color="auto"/>
            <w:right w:val="none" w:sz="0" w:space="0" w:color="auto"/>
          </w:divBdr>
        </w:div>
        <w:div w:id="1750811894">
          <w:marLeft w:val="480"/>
          <w:marRight w:val="0"/>
          <w:marTop w:val="0"/>
          <w:marBottom w:val="0"/>
          <w:divBdr>
            <w:top w:val="none" w:sz="0" w:space="0" w:color="auto"/>
            <w:left w:val="none" w:sz="0" w:space="0" w:color="auto"/>
            <w:bottom w:val="none" w:sz="0" w:space="0" w:color="auto"/>
            <w:right w:val="none" w:sz="0" w:space="0" w:color="auto"/>
          </w:divBdr>
        </w:div>
        <w:div w:id="717702228">
          <w:marLeft w:val="480"/>
          <w:marRight w:val="0"/>
          <w:marTop w:val="0"/>
          <w:marBottom w:val="0"/>
          <w:divBdr>
            <w:top w:val="none" w:sz="0" w:space="0" w:color="auto"/>
            <w:left w:val="none" w:sz="0" w:space="0" w:color="auto"/>
            <w:bottom w:val="none" w:sz="0" w:space="0" w:color="auto"/>
            <w:right w:val="none" w:sz="0" w:space="0" w:color="auto"/>
          </w:divBdr>
        </w:div>
        <w:div w:id="1598908956">
          <w:marLeft w:val="480"/>
          <w:marRight w:val="0"/>
          <w:marTop w:val="0"/>
          <w:marBottom w:val="0"/>
          <w:divBdr>
            <w:top w:val="none" w:sz="0" w:space="0" w:color="auto"/>
            <w:left w:val="none" w:sz="0" w:space="0" w:color="auto"/>
            <w:bottom w:val="none" w:sz="0" w:space="0" w:color="auto"/>
            <w:right w:val="none" w:sz="0" w:space="0" w:color="auto"/>
          </w:divBdr>
        </w:div>
        <w:div w:id="1416635819">
          <w:marLeft w:val="480"/>
          <w:marRight w:val="0"/>
          <w:marTop w:val="0"/>
          <w:marBottom w:val="0"/>
          <w:divBdr>
            <w:top w:val="none" w:sz="0" w:space="0" w:color="auto"/>
            <w:left w:val="none" w:sz="0" w:space="0" w:color="auto"/>
            <w:bottom w:val="none" w:sz="0" w:space="0" w:color="auto"/>
            <w:right w:val="none" w:sz="0" w:space="0" w:color="auto"/>
          </w:divBdr>
        </w:div>
      </w:divsChild>
    </w:div>
    <w:div w:id="338627989">
      <w:bodyDiv w:val="1"/>
      <w:marLeft w:val="0"/>
      <w:marRight w:val="0"/>
      <w:marTop w:val="0"/>
      <w:marBottom w:val="0"/>
      <w:divBdr>
        <w:top w:val="none" w:sz="0" w:space="0" w:color="auto"/>
        <w:left w:val="none" w:sz="0" w:space="0" w:color="auto"/>
        <w:bottom w:val="none" w:sz="0" w:space="0" w:color="auto"/>
        <w:right w:val="none" w:sz="0" w:space="0" w:color="auto"/>
      </w:divBdr>
    </w:div>
    <w:div w:id="339625498">
      <w:bodyDiv w:val="1"/>
      <w:marLeft w:val="0"/>
      <w:marRight w:val="0"/>
      <w:marTop w:val="0"/>
      <w:marBottom w:val="0"/>
      <w:divBdr>
        <w:top w:val="none" w:sz="0" w:space="0" w:color="auto"/>
        <w:left w:val="none" w:sz="0" w:space="0" w:color="auto"/>
        <w:bottom w:val="none" w:sz="0" w:space="0" w:color="auto"/>
        <w:right w:val="none" w:sz="0" w:space="0" w:color="auto"/>
      </w:divBdr>
    </w:div>
    <w:div w:id="345375758">
      <w:bodyDiv w:val="1"/>
      <w:marLeft w:val="0"/>
      <w:marRight w:val="0"/>
      <w:marTop w:val="0"/>
      <w:marBottom w:val="0"/>
      <w:divBdr>
        <w:top w:val="none" w:sz="0" w:space="0" w:color="auto"/>
        <w:left w:val="none" w:sz="0" w:space="0" w:color="auto"/>
        <w:bottom w:val="none" w:sz="0" w:space="0" w:color="auto"/>
        <w:right w:val="none" w:sz="0" w:space="0" w:color="auto"/>
      </w:divBdr>
    </w:div>
    <w:div w:id="346714886">
      <w:bodyDiv w:val="1"/>
      <w:marLeft w:val="0"/>
      <w:marRight w:val="0"/>
      <w:marTop w:val="0"/>
      <w:marBottom w:val="0"/>
      <w:divBdr>
        <w:top w:val="none" w:sz="0" w:space="0" w:color="auto"/>
        <w:left w:val="none" w:sz="0" w:space="0" w:color="auto"/>
        <w:bottom w:val="none" w:sz="0" w:space="0" w:color="auto"/>
        <w:right w:val="none" w:sz="0" w:space="0" w:color="auto"/>
      </w:divBdr>
    </w:div>
    <w:div w:id="348340936">
      <w:bodyDiv w:val="1"/>
      <w:marLeft w:val="0"/>
      <w:marRight w:val="0"/>
      <w:marTop w:val="0"/>
      <w:marBottom w:val="0"/>
      <w:divBdr>
        <w:top w:val="none" w:sz="0" w:space="0" w:color="auto"/>
        <w:left w:val="none" w:sz="0" w:space="0" w:color="auto"/>
        <w:bottom w:val="none" w:sz="0" w:space="0" w:color="auto"/>
        <w:right w:val="none" w:sz="0" w:space="0" w:color="auto"/>
      </w:divBdr>
    </w:div>
    <w:div w:id="348414174">
      <w:bodyDiv w:val="1"/>
      <w:marLeft w:val="0"/>
      <w:marRight w:val="0"/>
      <w:marTop w:val="0"/>
      <w:marBottom w:val="0"/>
      <w:divBdr>
        <w:top w:val="none" w:sz="0" w:space="0" w:color="auto"/>
        <w:left w:val="none" w:sz="0" w:space="0" w:color="auto"/>
        <w:bottom w:val="none" w:sz="0" w:space="0" w:color="auto"/>
        <w:right w:val="none" w:sz="0" w:space="0" w:color="auto"/>
      </w:divBdr>
    </w:div>
    <w:div w:id="350573051">
      <w:bodyDiv w:val="1"/>
      <w:marLeft w:val="0"/>
      <w:marRight w:val="0"/>
      <w:marTop w:val="0"/>
      <w:marBottom w:val="0"/>
      <w:divBdr>
        <w:top w:val="none" w:sz="0" w:space="0" w:color="auto"/>
        <w:left w:val="none" w:sz="0" w:space="0" w:color="auto"/>
        <w:bottom w:val="none" w:sz="0" w:space="0" w:color="auto"/>
        <w:right w:val="none" w:sz="0" w:space="0" w:color="auto"/>
      </w:divBdr>
    </w:div>
    <w:div w:id="352655388">
      <w:bodyDiv w:val="1"/>
      <w:marLeft w:val="0"/>
      <w:marRight w:val="0"/>
      <w:marTop w:val="0"/>
      <w:marBottom w:val="0"/>
      <w:divBdr>
        <w:top w:val="none" w:sz="0" w:space="0" w:color="auto"/>
        <w:left w:val="none" w:sz="0" w:space="0" w:color="auto"/>
        <w:bottom w:val="none" w:sz="0" w:space="0" w:color="auto"/>
        <w:right w:val="none" w:sz="0" w:space="0" w:color="auto"/>
      </w:divBdr>
      <w:divsChild>
        <w:div w:id="626740352">
          <w:marLeft w:val="480"/>
          <w:marRight w:val="0"/>
          <w:marTop w:val="0"/>
          <w:marBottom w:val="0"/>
          <w:divBdr>
            <w:top w:val="none" w:sz="0" w:space="0" w:color="auto"/>
            <w:left w:val="none" w:sz="0" w:space="0" w:color="auto"/>
            <w:bottom w:val="none" w:sz="0" w:space="0" w:color="auto"/>
            <w:right w:val="none" w:sz="0" w:space="0" w:color="auto"/>
          </w:divBdr>
        </w:div>
        <w:div w:id="1744837674">
          <w:marLeft w:val="480"/>
          <w:marRight w:val="0"/>
          <w:marTop w:val="0"/>
          <w:marBottom w:val="0"/>
          <w:divBdr>
            <w:top w:val="none" w:sz="0" w:space="0" w:color="auto"/>
            <w:left w:val="none" w:sz="0" w:space="0" w:color="auto"/>
            <w:bottom w:val="none" w:sz="0" w:space="0" w:color="auto"/>
            <w:right w:val="none" w:sz="0" w:space="0" w:color="auto"/>
          </w:divBdr>
        </w:div>
        <w:div w:id="2032603677">
          <w:marLeft w:val="480"/>
          <w:marRight w:val="0"/>
          <w:marTop w:val="0"/>
          <w:marBottom w:val="0"/>
          <w:divBdr>
            <w:top w:val="none" w:sz="0" w:space="0" w:color="auto"/>
            <w:left w:val="none" w:sz="0" w:space="0" w:color="auto"/>
            <w:bottom w:val="none" w:sz="0" w:space="0" w:color="auto"/>
            <w:right w:val="none" w:sz="0" w:space="0" w:color="auto"/>
          </w:divBdr>
        </w:div>
        <w:div w:id="1712995901">
          <w:marLeft w:val="480"/>
          <w:marRight w:val="0"/>
          <w:marTop w:val="0"/>
          <w:marBottom w:val="0"/>
          <w:divBdr>
            <w:top w:val="none" w:sz="0" w:space="0" w:color="auto"/>
            <w:left w:val="none" w:sz="0" w:space="0" w:color="auto"/>
            <w:bottom w:val="none" w:sz="0" w:space="0" w:color="auto"/>
            <w:right w:val="none" w:sz="0" w:space="0" w:color="auto"/>
          </w:divBdr>
        </w:div>
        <w:div w:id="1256861516">
          <w:marLeft w:val="480"/>
          <w:marRight w:val="0"/>
          <w:marTop w:val="0"/>
          <w:marBottom w:val="0"/>
          <w:divBdr>
            <w:top w:val="none" w:sz="0" w:space="0" w:color="auto"/>
            <w:left w:val="none" w:sz="0" w:space="0" w:color="auto"/>
            <w:bottom w:val="none" w:sz="0" w:space="0" w:color="auto"/>
            <w:right w:val="none" w:sz="0" w:space="0" w:color="auto"/>
          </w:divBdr>
        </w:div>
        <w:div w:id="241108526">
          <w:marLeft w:val="480"/>
          <w:marRight w:val="0"/>
          <w:marTop w:val="0"/>
          <w:marBottom w:val="0"/>
          <w:divBdr>
            <w:top w:val="none" w:sz="0" w:space="0" w:color="auto"/>
            <w:left w:val="none" w:sz="0" w:space="0" w:color="auto"/>
            <w:bottom w:val="none" w:sz="0" w:space="0" w:color="auto"/>
            <w:right w:val="none" w:sz="0" w:space="0" w:color="auto"/>
          </w:divBdr>
        </w:div>
        <w:div w:id="313028165">
          <w:marLeft w:val="480"/>
          <w:marRight w:val="0"/>
          <w:marTop w:val="0"/>
          <w:marBottom w:val="0"/>
          <w:divBdr>
            <w:top w:val="none" w:sz="0" w:space="0" w:color="auto"/>
            <w:left w:val="none" w:sz="0" w:space="0" w:color="auto"/>
            <w:bottom w:val="none" w:sz="0" w:space="0" w:color="auto"/>
            <w:right w:val="none" w:sz="0" w:space="0" w:color="auto"/>
          </w:divBdr>
        </w:div>
        <w:div w:id="1924486132">
          <w:marLeft w:val="480"/>
          <w:marRight w:val="0"/>
          <w:marTop w:val="0"/>
          <w:marBottom w:val="0"/>
          <w:divBdr>
            <w:top w:val="none" w:sz="0" w:space="0" w:color="auto"/>
            <w:left w:val="none" w:sz="0" w:space="0" w:color="auto"/>
            <w:bottom w:val="none" w:sz="0" w:space="0" w:color="auto"/>
            <w:right w:val="none" w:sz="0" w:space="0" w:color="auto"/>
          </w:divBdr>
        </w:div>
        <w:div w:id="1592347233">
          <w:marLeft w:val="480"/>
          <w:marRight w:val="0"/>
          <w:marTop w:val="0"/>
          <w:marBottom w:val="0"/>
          <w:divBdr>
            <w:top w:val="none" w:sz="0" w:space="0" w:color="auto"/>
            <w:left w:val="none" w:sz="0" w:space="0" w:color="auto"/>
            <w:bottom w:val="none" w:sz="0" w:space="0" w:color="auto"/>
            <w:right w:val="none" w:sz="0" w:space="0" w:color="auto"/>
          </w:divBdr>
        </w:div>
        <w:div w:id="310796254">
          <w:marLeft w:val="480"/>
          <w:marRight w:val="0"/>
          <w:marTop w:val="0"/>
          <w:marBottom w:val="0"/>
          <w:divBdr>
            <w:top w:val="none" w:sz="0" w:space="0" w:color="auto"/>
            <w:left w:val="none" w:sz="0" w:space="0" w:color="auto"/>
            <w:bottom w:val="none" w:sz="0" w:space="0" w:color="auto"/>
            <w:right w:val="none" w:sz="0" w:space="0" w:color="auto"/>
          </w:divBdr>
        </w:div>
        <w:div w:id="1546258333">
          <w:marLeft w:val="480"/>
          <w:marRight w:val="0"/>
          <w:marTop w:val="0"/>
          <w:marBottom w:val="0"/>
          <w:divBdr>
            <w:top w:val="none" w:sz="0" w:space="0" w:color="auto"/>
            <w:left w:val="none" w:sz="0" w:space="0" w:color="auto"/>
            <w:bottom w:val="none" w:sz="0" w:space="0" w:color="auto"/>
            <w:right w:val="none" w:sz="0" w:space="0" w:color="auto"/>
          </w:divBdr>
        </w:div>
        <w:div w:id="309023870">
          <w:marLeft w:val="480"/>
          <w:marRight w:val="0"/>
          <w:marTop w:val="0"/>
          <w:marBottom w:val="0"/>
          <w:divBdr>
            <w:top w:val="none" w:sz="0" w:space="0" w:color="auto"/>
            <w:left w:val="none" w:sz="0" w:space="0" w:color="auto"/>
            <w:bottom w:val="none" w:sz="0" w:space="0" w:color="auto"/>
            <w:right w:val="none" w:sz="0" w:space="0" w:color="auto"/>
          </w:divBdr>
        </w:div>
        <w:div w:id="334000769">
          <w:marLeft w:val="480"/>
          <w:marRight w:val="0"/>
          <w:marTop w:val="0"/>
          <w:marBottom w:val="0"/>
          <w:divBdr>
            <w:top w:val="none" w:sz="0" w:space="0" w:color="auto"/>
            <w:left w:val="none" w:sz="0" w:space="0" w:color="auto"/>
            <w:bottom w:val="none" w:sz="0" w:space="0" w:color="auto"/>
            <w:right w:val="none" w:sz="0" w:space="0" w:color="auto"/>
          </w:divBdr>
        </w:div>
        <w:div w:id="1597520330">
          <w:marLeft w:val="480"/>
          <w:marRight w:val="0"/>
          <w:marTop w:val="0"/>
          <w:marBottom w:val="0"/>
          <w:divBdr>
            <w:top w:val="none" w:sz="0" w:space="0" w:color="auto"/>
            <w:left w:val="none" w:sz="0" w:space="0" w:color="auto"/>
            <w:bottom w:val="none" w:sz="0" w:space="0" w:color="auto"/>
            <w:right w:val="none" w:sz="0" w:space="0" w:color="auto"/>
          </w:divBdr>
        </w:div>
        <w:div w:id="339817158">
          <w:marLeft w:val="480"/>
          <w:marRight w:val="0"/>
          <w:marTop w:val="0"/>
          <w:marBottom w:val="0"/>
          <w:divBdr>
            <w:top w:val="none" w:sz="0" w:space="0" w:color="auto"/>
            <w:left w:val="none" w:sz="0" w:space="0" w:color="auto"/>
            <w:bottom w:val="none" w:sz="0" w:space="0" w:color="auto"/>
            <w:right w:val="none" w:sz="0" w:space="0" w:color="auto"/>
          </w:divBdr>
        </w:div>
        <w:div w:id="1730566966">
          <w:marLeft w:val="480"/>
          <w:marRight w:val="0"/>
          <w:marTop w:val="0"/>
          <w:marBottom w:val="0"/>
          <w:divBdr>
            <w:top w:val="none" w:sz="0" w:space="0" w:color="auto"/>
            <w:left w:val="none" w:sz="0" w:space="0" w:color="auto"/>
            <w:bottom w:val="none" w:sz="0" w:space="0" w:color="auto"/>
            <w:right w:val="none" w:sz="0" w:space="0" w:color="auto"/>
          </w:divBdr>
        </w:div>
        <w:div w:id="1087120274">
          <w:marLeft w:val="480"/>
          <w:marRight w:val="0"/>
          <w:marTop w:val="0"/>
          <w:marBottom w:val="0"/>
          <w:divBdr>
            <w:top w:val="none" w:sz="0" w:space="0" w:color="auto"/>
            <w:left w:val="none" w:sz="0" w:space="0" w:color="auto"/>
            <w:bottom w:val="none" w:sz="0" w:space="0" w:color="auto"/>
            <w:right w:val="none" w:sz="0" w:space="0" w:color="auto"/>
          </w:divBdr>
        </w:div>
        <w:div w:id="494762536">
          <w:marLeft w:val="480"/>
          <w:marRight w:val="0"/>
          <w:marTop w:val="0"/>
          <w:marBottom w:val="0"/>
          <w:divBdr>
            <w:top w:val="none" w:sz="0" w:space="0" w:color="auto"/>
            <w:left w:val="none" w:sz="0" w:space="0" w:color="auto"/>
            <w:bottom w:val="none" w:sz="0" w:space="0" w:color="auto"/>
            <w:right w:val="none" w:sz="0" w:space="0" w:color="auto"/>
          </w:divBdr>
        </w:div>
        <w:div w:id="1992060563">
          <w:marLeft w:val="480"/>
          <w:marRight w:val="0"/>
          <w:marTop w:val="0"/>
          <w:marBottom w:val="0"/>
          <w:divBdr>
            <w:top w:val="none" w:sz="0" w:space="0" w:color="auto"/>
            <w:left w:val="none" w:sz="0" w:space="0" w:color="auto"/>
            <w:bottom w:val="none" w:sz="0" w:space="0" w:color="auto"/>
            <w:right w:val="none" w:sz="0" w:space="0" w:color="auto"/>
          </w:divBdr>
        </w:div>
        <w:div w:id="716978826">
          <w:marLeft w:val="480"/>
          <w:marRight w:val="0"/>
          <w:marTop w:val="0"/>
          <w:marBottom w:val="0"/>
          <w:divBdr>
            <w:top w:val="none" w:sz="0" w:space="0" w:color="auto"/>
            <w:left w:val="none" w:sz="0" w:space="0" w:color="auto"/>
            <w:bottom w:val="none" w:sz="0" w:space="0" w:color="auto"/>
            <w:right w:val="none" w:sz="0" w:space="0" w:color="auto"/>
          </w:divBdr>
        </w:div>
        <w:div w:id="1685404203">
          <w:marLeft w:val="480"/>
          <w:marRight w:val="0"/>
          <w:marTop w:val="0"/>
          <w:marBottom w:val="0"/>
          <w:divBdr>
            <w:top w:val="none" w:sz="0" w:space="0" w:color="auto"/>
            <w:left w:val="none" w:sz="0" w:space="0" w:color="auto"/>
            <w:bottom w:val="none" w:sz="0" w:space="0" w:color="auto"/>
            <w:right w:val="none" w:sz="0" w:space="0" w:color="auto"/>
          </w:divBdr>
        </w:div>
        <w:div w:id="339547102">
          <w:marLeft w:val="480"/>
          <w:marRight w:val="0"/>
          <w:marTop w:val="0"/>
          <w:marBottom w:val="0"/>
          <w:divBdr>
            <w:top w:val="none" w:sz="0" w:space="0" w:color="auto"/>
            <w:left w:val="none" w:sz="0" w:space="0" w:color="auto"/>
            <w:bottom w:val="none" w:sz="0" w:space="0" w:color="auto"/>
            <w:right w:val="none" w:sz="0" w:space="0" w:color="auto"/>
          </w:divBdr>
        </w:div>
        <w:div w:id="781993708">
          <w:marLeft w:val="480"/>
          <w:marRight w:val="0"/>
          <w:marTop w:val="0"/>
          <w:marBottom w:val="0"/>
          <w:divBdr>
            <w:top w:val="none" w:sz="0" w:space="0" w:color="auto"/>
            <w:left w:val="none" w:sz="0" w:space="0" w:color="auto"/>
            <w:bottom w:val="none" w:sz="0" w:space="0" w:color="auto"/>
            <w:right w:val="none" w:sz="0" w:space="0" w:color="auto"/>
          </w:divBdr>
        </w:div>
        <w:div w:id="1722628117">
          <w:marLeft w:val="480"/>
          <w:marRight w:val="0"/>
          <w:marTop w:val="0"/>
          <w:marBottom w:val="0"/>
          <w:divBdr>
            <w:top w:val="none" w:sz="0" w:space="0" w:color="auto"/>
            <w:left w:val="none" w:sz="0" w:space="0" w:color="auto"/>
            <w:bottom w:val="none" w:sz="0" w:space="0" w:color="auto"/>
            <w:right w:val="none" w:sz="0" w:space="0" w:color="auto"/>
          </w:divBdr>
        </w:div>
        <w:div w:id="592786257">
          <w:marLeft w:val="480"/>
          <w:marRight w:val="0"/>
          <w:marTop w:val="0"/>
          <w:marBottom w:val="0"/>
          <w:divBdr>
            <w:top w:val="none" w:sz="0" w:space="0" w:color="auto"/>
            <w:left w:val="none" w:sz="0" w:space="0" w:color="auto"/>
            <w:bottom w:val="none" w:sz="0" w:space="0" w:color="auto"/>
            <w:right w:val="none" w:sz="0" w:space="0" w:color="auto"/>
          </w:divBdr>
        </w:div>
        <w:div w:id="1044330982">
          <w:marLeft w:val="480"/>
          <w:marRight w:val="0"/>
          <w:marTop w:val="0"/>
          <w:marBottom w:val="0"/>
          <w:divBdr>
            <w:top w:val="none" w:sz="0" w:space="0" w:color="auto"/>
            <w:left w:val="none" w:sz="0" w:space="0" w:color="auto"/>
            <w:bottom w:val="none" w:sz="0" w:space="0" w:color="auto"/>
            <w:right w:val="none" w:sz="0" w:space="0" w:color="auto"/>
          </w:divBdr>
        </w:div>
        <w:div w:id="1206022391">
          <w:marLeft w:val="480"/>
          <w:marRight w:val="0"/>
          <w:marTop w:val="0"/>
          <w:marBottom w:val="0"/>
          <w:divBdr>
            <w:top w:val="none" w:sz="0" w:space="0" w:color="auto"/>
            <w:left w:val="none" w:sz="0" w:space="0" w:color="auto"/>
            <w:bottom w:val="none" w:sz="0" w:space="0" w:color="auto"/>
            <w:right w:val="none" w:sz="0" w:space="0" w:color="auto"/>
          </w:divBdr>
        </w:div>
        <w:div w:id="1434976653">
          <w:marLeft w:val="480"/>
          <w:marRight w:val="0"/>
          <w:marTop w:val="0"/>
          <w:marBottom w:val="0"/>
          <w:divBdr>
            <w:top w:val="none" w:sz="0" w:space="0" w:color="auto"/>
            <w:left w:val="none" w:sz="0" w:space="0" w:color="auto"/>
            <w:bottom w:val="none" w:sz="0" w:space="0" w:color="auto"/>
            <w:right w:val="none" w:sz="0" w:space="0" w:color="auto"/>
          </w:divBdr>
        </w:div>
        <w:div w:id="1902749">
          <w:marLeft w:val="480"/>
          <w:marRight w:val="0"/>
          <w:marTop w:val="0"/>
          <w:marBottom w:val="0"/>
          <w:divBdr>
            <w:top w:val="none" w:sz="0" w:space="0" w:color="auto"/>
            <w:left w:val="none" w:sz="0" w:space="0" w:color="auto"/>
            <w:bottom w:val="none" w:sz="0" w:space="0" w:color="auto"/>
            <w:right w:val="none" w:sz="0" w:space="0" w:color="auto"/>
          </w:divBdr>
        </w:div>
        <w:div w:id="1948345680">
          <w:marLeft w:val="480"/>
          <w:marRight w:val="0"/>
          <w:marTop w:val="0"/>
          <w:marBottom w:val="0"/>
          <w:divBdr>
            <w:top w:val="none" w:sz="0" w:space="0" w:color="auto"/>
            <w:left w:val="none" w:sz="0" w:space="0" w:color="auto"/>
            <w:bottom w:val="none" w:sz="0" w:space="0" w:color="auto"/>
            <w:right w:val="none" w:sz="0" w:space="0" w:color="auto"/>
          </w:divBdr>
        </w:div>
        <w:div w:id="1670399040">
          <w:marLeft w:val="480"/>
          <w:marRight w:val="0"/>
          <w:marTop w:val="0"/>
          <w:marBottom w:val="0"/>
          <w:divBdr>
            <w:top w:val="none" w:sz="0" w:space="0" w:color="auto"/>
            <w:left w:val="none" w:sz="0" w:space="0" w:color="auto"/>
            <w:bottom w:val="none" w:sz="0" w:space="0" w:color="auto"/>
            <w:right w:val="none" w:sz="0" w:space="0" w:color="auto"/>
          </w:divBdr>
        </w:div>
        <w:div w:id="1750999464">
          <w:marLeft w:val="480"/>
          <w:marRight w:val="0"/>
          <w:marTop w:val="0"/>
          <w:marBottom w:val="0"/>
          <w:divBdr>
            <w:top w:val="none" w:sz="0" w:space="0" w:color="auto"/>
            <w:left w:val="none" w:sz="0" w:space="0" w:color="auto"/>
            <w:bottom w:val="none" w:sz="0" w:space="0" w:color="auto"/>
            <w:right w:val="none" w:sz="0" w:space="0" w:color="auto"/>
          </w:divBdr>
        </w:div>
        <w:div w:id="1153259073">
          <w:marLeft w:val="480"/>
          <w:marRight w:val="0"/>
          <w:marTop w:val="0"/>
          <w:marBottom w:val="0"/>
          <w:divBdr>
            <w:top w:val="none" w:sz="0" w:space="0" w:color="auto"/>
            <w:left w:val="none" w:sz="0" w:space="0" w:color="auto"/>
            <w:bottom w:val="none" w:sz="0" w:space="0" w:color="auto"/>
            <w:right w:val="none" w:sz="0" w:space="0" w:color="auto"/>
          </w:divBdr>
        </w:div>
        <w:div w:id="468089377">
          <w:marLeft w:val="480"/>
          <w:marRight w:val="0"/>
          <w:marTop w:val="0"/>
          <w:marBottom w:val="0"/>
          <w:divBdr>
            <w:top w:val="none" w:sz="0" w:space="0" w:color="auto"/>
            <w:left w:val="none" w:sz="0" w:space="0" w:color="auto"/>
            <w:bottom w:val="none" w:sz="0" w:space="0" w:color="auto"/>
            <w:right w:val="none" w:sz="0" w:space="0" w:color="auto"/>
          </w:divBdr>
        </w:div>
        <w:div w:id="1868446719">
          <w:marLeft w:val="480"/>
          <w:marRight w:val="0"/>
          <w:marTop w:val="0"/>
          <w:marBottom w:val="0"/>
          <w:divBdr>
            <w:top w:val="none" w:sz="0" w:space="0" w:color="auto"/>
            <w:left w:val="none" w:sz="0" w:space="0" w:color="auto"/>
            <w:bottom w:val="none" w:sz="0" w:space="0" w:color="auto"/>
            <w:right w:val="none" w:sz="0" w:space="0" w:color="auto"/>
          </w:divBdr>
        </w:div>
        <w:div w:id="1048182839">
          <w:marLeft w:val="480"/>
          <w:marRight w:val="0"/>
          <w:marTop w:val="0"/>
          <w:marBottom w:val="0"/>
          <w:divBdr>
            <w:top w:val="none" w:sz="0" w:space="0" w:color="auto"/>
            <w:left w:val="none" w:sz="0" w:space="0" w:color="auto"/>
            <w:bottom w:val="none" w:sz="0" w:space="0" w:color="auto"/>
            <w:right w:val="none" w:sz="0" w:space="0" w:color="auto"/>
          </w:divBdr>
        </w:div>
        <w:div w:id="1492674587">
          <w:marLeft w:val="480"/>
          <w:marRight w:val="0"/>
          <w:marTop w:val="0"/>
          <w:marBottom w:val="0"/>
          <w:divBdr>
            <w:top w:val="none" w:sz="0" w:space="0" w:color="auto"/>
            <w:left w:val="none" w:sz="0" w:space="0" w:color="auto"/>
            <w:bottom w:val="none" w:sz="0" w:space="0" w:color="auto"/>
            <w:right w:val="none" w:sz="0" w:space="0" w:color="auto"/>
          </w:divBdr>
        </w:div>
        <w:div w:id="63794833">
          <w:marLeft w:val="480"/>
          <w:marRight w:val="0"/>
          <w:marTop w:val="0"/>
          <w:marBottom w:val="0"/>
          <w:divBdr>
            <w:top w:val="none" w:sz="0" w:space="0" w:color="auto"/>
            <w:left w:val="none" w:sz="0" w:space="0" w:color="auto"/>
            <w:bottom w:val="none" w:sz="0" w:space="0" w:color="auto"/>
            <w:right w:val="none" w:sz="0" w:space="0" w:color="auto"/>
          </w:divBdr>
        </w:div>
        <w:div w:id="1508595003">
          <w:marLeft w:val="480"/>
          <w:marRight w:val="0"/>
          <w:marTop w:val="0"/>
          <w:marBottom w:val="0"/>
          <w:divBdr>
            <w:top w:val="none" w:sz="0" w:space="0" w:color="auto"/>
            <w:left w:val="none" w:sz="0" w:space="0" w:color="auto"/>
            <w:bottom w:val="none" w:sz="0" w:space="0" w:color="auto"/>
            <w:right w:val="none" w:sz="0" w:space="0" w:color="auto"/>
          </w:divBdr>
        </w:div>
        <w:div w:id="1246888309">
          <w:marLeft w:val="480"/>
          <w:marRight w:val="0"/>
          <w:marTop w:val="0"/>
          <w:marBottom w:val="0"/>
          <w:divBdr>
            <w:top w:val="none" w:sz="0" w:space="0" w:color="auto"/>
            <w:left w:val="none" w:sz="0" w:space="0" w:color="auto"/>
            <w:bottom w:val="none" w:sz="0" w:space="0" w:color="auto"/>
            <w:right w:val="none" w:sz="0" w:space="0" w:color="auto"/>
          </w:divBdr>
        </w:div>
        <w:div w:id="1536189540">
          <w:marLeft w:val="480"/>
          <w:marRight w:val="0"/>
          <w:marTop w:val="0"/>
          <w:marBottom w:val="0"/>
          <w:divBdr>
            <w:top w:val="none" w:sz="0" w:space="0" w:color="auto"/>
            <w:left w:val="none" w:sz="0" w:space="0" w:color="auto"/>
            <w:bottom w:val="none" w:sz="0" w:space="0" w:color="auto"/>
            <w:right w:val="none" w:sz="0" w:space="0" w:color="auto"/>
          </w:divBdr>
        </w:div>
        <w:div w:id="106198979">
          <w:marLeft w:val="480"/>
          <w:marRight w:val="0"/>
          <w:marTop w:val="0"/>
          <w:marBottom w:val="0"/>
          <w:divBdr>
            <w:top w:val="none" w:sz="0" w:space="0" w:color="auto"/>
            <w:left w:val="none" w:sz="0" w:space="0" w:color="auto"/>
            <w:bottom w:val="none" w:sz="0" w:space="0" w:color="auto"/>
            <w:right w:val="none" w:sz="0" w:space="0" w:color="auto"/>
          </w:divBdr>
        </w:div>
        <w:div w:id="335153640">
          <w:marLeft w:val="480"/>
          <w:marRight w:val="0"/>
          <w:marTop w:val="0"/>
          <w:marBottom w:val="0"/>
          <w:divBdr>
            <w:top w:val="none" w:sz="0" w:space="0" w:color="auto"/>
            <w:left w:val="none" w:sz="0" w:space="0" w:color="auto"/>
            <w:bottom w:val="none" w:sz="0" w:space="0" w:color="auto"/>
            <w:right w:val="none" w:sz="0" w:space="0" w:color="auto"/>
          </w:divBdr>
        </w:div>
      </w:divsChild>
    </w:div>
    <w:div w:id="355927453">
      <w:bodyDiv w:val="1"/>
      <w:marLeft w:val="0"/>
      <w:marRight w:val="0"/>
      <w:marTop w:val="0"/>
      <w:marBottom w:val="0"/>
      <w:divBdr>
        <w:top w:val="none" w:sz="0" w:space="0" w:color="auto"/>
        <w:left w:val="none" w:sz="0" w:space="0" w:color="auto"/>
        <w:bottom w:val="none" w:sz="0" w:space="0" w:color="auto"/>
        <w:right w:val="none" w:sz="0" w:space="0" w:color="auto"/>
      </w:divBdr>
    </w:div>
    <w:div w:id="362249797">
      <w:bodyDiv w:val="1"/>
      <w:marLeft w:val="0"/>
      <w:marRight w:val="0"/>
      <w:marTop w:val="0"/>
      <w:marBottom w:val="0"/>
      <w:divBdr>
        <w:top w:val="none" w:sz="0" w:space="0" w:color="auto"/>
        <w:left w:val="none" w:sz="0" w:space="0" w:color="auto"/>
        <w:bottom w:val="none" w:sz="0" w:space="0" w:color="auto"/>
        <w:right w:val="none" w:sz="0" w:space="0" w:color="auto"/>
      </w:divBdr>
    </w:div>
    <w:div w:id="364448313">
      <w:bodyDiv w:val="1"/>
      <w:marLeft w:val="0"/>
      <w:marRight w:val="0"/>
      <w:marTop w:val="0"/>
      <w:marBottom w:val="0"/>
      <w:divBdr>
        <w:top w:val="none" w:sz="0" w:space="0" w:color="auto"/>
        <w:left w:val="none" w:sz="0" w:space="0" w:color="auto"/>
        <w:bottom w:val="none" w:sz="0" w:space="0" w:color="auto"/>
        <w:right w:val="none" w:sz="0" w:space="0" w:color="auto"/>
      </w:divBdr>
    </w:div>
    <w:div w:id="365910521">
      <w:bodyDiv w:val="1"/>
      <w:marLeft w:val="0"/>
      <w:marRight w:val="0"/>
      <w:marTop w:val="0"/>
      <w:marBottom w:val="0"/>
      <w:divBdr>
        <w:top w:val="none" w:sz="0" w:space="0" w:color="auto"/>
        <w:left w:val="none" w:sz="0" w:space="0" w:color="auto"/>
        <w:bottom w:val="none" w:sz="0" w:space="0" w:color="auto"/>
        <w:right w:val="none" w:sz="0" w:space="0" w:color="auto"/>
      </w:divBdr>
    </w:div>
    <w:div w:id="367797053">
      <w:bodyDiv w:val="1"/>
      <w:marLeft w:val="0"/>
      <w:marRight w:val="0"/>
      <w:marTop w:val="0"/>
      <w:marBottom w:val="0"/>
      <w:divBdr>
        <w:top w:val="none" w:sz="0" w:space="0" w:color="auto"/>
        <w:left w:val="none" w:sz="0" w:space="0" w:color="auto"/>
        <w:bottom w:val="none" w:sz="0" w:space="0" w:color="auto"/>
        <w:right w:val="none" w:sz="0" w:space="0" w:color="auto"/>
      </w:divBdr>
    </w:div>
    <w:div w:id="370885975">
      <w:bodyDiv w:val="1"/>
      <w:marLeft w:val="0"/>
      <w:marRight w:val="0"/>
      <w:marTop w:val="0"/>
      <w:marBottom w:val="0"/>
      <w:divBdr>
        <w:top w:val="none" w:sz="0" w:space="0" w:color="auto"/>
        <w:left w:val="none" w:sz="0" w:space="0" w:color="auto"/>
        <w:bottom w:val="none" w:sz="0" w:space="0" w:color="auto"/>
        <w:right w:val="none" w:sz="0" w:space="0" w:color="auto"/>
      </w:divBdr>
    </w:div>
    <w:div w:id="373964920">
      <w:bodyDiv w:val="1"/>
      <w:marLeft w:val="0"/>
      <w:marRight w:val="0"/>
      <w:marTop w:val="0"/>
      <w:marBottom w:val="0"/>
      <w:divBdr>
        <w:top w:val="none" w:sz="0" w:space="0" w:color="auto"/>
        <w:left w:val="none" w:sz="0" w:space="0" w:color="auto"/>
        <w:bottom w:val="none" w:sz="0" w:space="0" w:color="auto"/>
        <w:right w:val="none" w:sz="0" w:space="0" w:color="auto"/>
      </w:divBdr>
    </w:div>
    <w:div w:id="376398845">
      <w:bodyDiv w:val="1"/>
      <w:marLeft w:val="0"/>
      <w:marRight w:val="0"/>
      <w:marTop w:val="0"/>
      <w:marBottom w:val="0"/>
      <w:divBdr>
        <w:top w:val="none" w:sz="0" w:space="0" w:color="auto"/>
        <w:left w:val="none" w:sz="0" w:space="0" w:color="auto"/>
        <w:bottom w:val="none" w:sz="0" w:space="0" w:color="auto"/>
        <w:right w:val="none" w:sz="0" w:space="0" w:color="auto"/>
      </w:divBdr>
    </w:div>
    <w:div w:id="376708400">
      <w:bodyDiv w:val="1"/>
      <w:marLeft w:val="0"/>
      <w:marRight w:val="0"/>
      <w:marTop w:val="0"/>
      <w:marBottom w:val="0"/>
      <w:divBdr>
        <w:top w:val="none" w:sz="0" w:space="0" w:color="auto"/>
        <w:left w:val="none" w:sz="0" w:space="0" w:color="auto"/>
        <w:bottom w:val="none" w:sz="0" w:space="0" w:color="auto"/>
        <w:right w:val="none" w:sz="0" w:space="0" w:color="auto"/>
      </w:divBdr>
    </w:div>
    <w:div w:id="377095478">
      <w:bodyDiv w:val="1"/>
      <w:marLeft w:val="0"/>
      <w:marRight w:val="0"/>
      <w:marTop w:val="0"/>
      <w:marBottom w:val="0"/>
      <w:divBdr>
        <w:top w:val="none" w:sz="0" w:space="0" w:color="auto"/>
        <w:left w:val="none" w:sz="0" w:space="0" w:color="auto"/>
        <w:bottom w:val="none" w:sz="0" w:space="0" w:color="auto"/>
        <w:right w:val="none" w:sz="0" w:space="0" w:color="auto"/>
      </w:divBdr>
    </w:div>
    <w:div w:id="377432449">
      <w:bodyDiv w:val="1"/>
      <w:marLeft w:val="0"/>
      <w:marRight w:val="0"/>
      <w:marTop w:val="0"/>
      <w:marBottom w:val="0"/>
      <w:divBdr>
        <w:top w:val="none" w:sz="0" w:space="0" w:color="auto"/>
        <w:left w:val="none" w:sz="0" w:space="0" w:color="auto"/>
        <w:bottom w:val="none" w:sz="0" w:space="0" w:color="auto"/>
        <w:right w:val="none" w:sz="0" w:space="0" w:color="auto"/>
      </w:divBdr>
    </w:div>
    <w:div w:id="379669244">
      <w:bodyDiv w:val="1"/>
      <w:marLeft w:val="0"/>
      <w:marRight w:val="0"/>
      <w:marTop w:val="0"/>
      <w:marBottom w:val="0"/>
      <w:divBdr>
        <w:top w:val="none" w:sz="0" w:space="0" w:color="auto"/>
        <w:left w:val="none" w:sz="0" w:space="0" w:color="auto"/>
        <w:bottom w:val="none" w:sz="0" w:space="0" w:color="auto"/>
        <w:right w:val="none" w:sz="0" w:space="0" w:color="auto"/>
      </w:divBdr>
    </w:div>
    <w:div w:id="381558401">
      <w:bodyDiv w:val="1"/>
      <w:marLeft w:val="0"/>
      <w:marRight w:val="0"/>
      <w:marTop w:val="0"/>
      <w:marBottom w:val="0"/>
      <w:divBdr>
        <w:top w:val="none" w:sz="0" w:space="0" w:color="auto"/>
        <w:left w:val="none" w:sz="0" w:space="0" w:color="auto"/>
        <w:bottom w:val="none" w:sz="0" w:space="0" w:color="auto"/>
        <w:right w:val="none" w:sz="0" w:space="0" w:color="auto"/>
      </w:divBdr>
    </w:div>
    <w:div w:id="383598252">
      <w:bodyDiv w:val="1"/>
      <w:marLeft w:val="0"/>
      <w:marRight w:val="0"/>
      <w:marTop w:val="0"/>
      <w:marBottom w:val="0"/>
      <w:divBdr>
        <w:top w:val="none" w:sz="0" w:space="0" w:color="auto"/>
        <w:left w:val="none" w:sz="0" w:space="0" w:color="auto"/>
        <w:bottom w:val="none" w:sz="0" w:space="0" w:color="auto"/>
        <w:right w:val="none" w:sz="0" w:space="0" w:color="auto"/>
      </w:divBdr>
      <w:divsChild>
        <w:div w:id="1681735600">
          <w:marLeft w:val="480"/>
          <w:marRight w:val="0"/>
          <w:marTop w:val="0"/>
          <w:marBottom w:val="0"/>
          <w:divBdr>
            <w:top w:val="none" w:sz="0" w:space="0" w:color="auto"/>
            <w:left w:val="none" w:sz="0" w:space="0" w:color="auto"/>
            <w:bottom w:val="none" w:sz="0" w:space="0" w:color="auto"/>
            <w:right w:val="none" w:sz="0" w:space="0" w:color="auto"/>
          </w:divBdr>
        </w:div>
        <w:div w:id="1423455686">
          <w:marLeft w:val="480"/>
          <w:marRight w:val="0"/>
          <w:marTop w:val="0"/>
          <w:marBottom w:val="0"/>
          <w:divBdr>
            <w:top w:val="none" w:sz="0" w:space="0" w:color="auto"/>
            <w:left w:val="none" w:sz="0" w:space="0" w:color="auto"/>
            <w:bottom w:val="none" w:sz="0" w:space="0" w:color="auto"/>
            <w:right w:val="none" w:sz="0" w:space="0" w:color="auto"/>
          </w:divBdr>
        </w:div>
        <w:div w:id="382943676">
          <w:marLeft w:val="480"/>
          <w:marRight w:val="0"/>
          <w:marTop w:val="0"/>
          <w:marBottom w:val="0"/>
          <w:divBdr>
            <w:top w:val="none" w:sz="0" w:space="0" w:color="auto"/>
            <w:left w:val="none" w:sz="0" w:space="0" w:color="auto"/>
            <w:bottom w:val="none" w:sz="0" w:space="0" w:color="auto"/>
            <w:right w:val="none" w:sz="0" w:space="0" w:color="auto"/>
          </w:divBdr>
        </w:div>
        <w:div w:id="1605846920">
          <w:marLeft w:val="480"/>
          <w:marRight w:val="0"/>
          <w:marTop w:val="0"/>
          <w:marBottom w:val="0"/>
          <w:divBdr>
            <w:top w:val="none" w:sz="0" w:space="0" w:color="auto"/>
            <w:left w:val="none" w:sz="0" w:space="0" w:color="auto"/>
            <w:bottom w:val="none" w:sz="0" w:space="0" w:color="auto"/>
            <w:right w:val="none" w:sz="0" w:space="0" w:color="auto"/>
          </w:divBdr>
        </w:div>
        <w:div w:id="1294600461">
          <w:marLeft w:val="480"/>
          <w:marRight w:val="0"/>
          <w:marTop w:val="0"/>
          <w:marBottom w:val="0"/>
          <w:divBdr>
            <w:top w:val="none" w:sz="0" w:space="0" w:color="auto"/>
            <w:left w:val="none" w:sz="0" w:space="0" w:color="auto"/>
            <w:bottom w:val="none" w:sz="0" w:space="0" w:color="auto"/>
            <w:right w:val="none" w:sz="0" w:space="0" w:color="auto"/>
          </w:divBdr>
        </w:div>
        <w:div w:id="1424494508">
          <w:marLeft w:val="480"/>
          <w:marRight w:val="0"/>
          <w:marTop w:val="0"/>
          <w:marBottom w:val="0"/>
          <w:divBdr>
            <w:top w:val="none" w:sz="0" w:space="0" w:color="auto"/>
            <w:left w:val="none" w:sz="0" w:space="0" w:color="auto"/>
            <w:bottom w:val="none" w:sz="0" w:space="0" w:color="auto"/>
            <w:right w:val="none" w:sz="0" w:space="0" w:color="auto"/>
          </w:divBdr>
        </w:div>
        <w:div w:id="1401829871">
          <w:marLeft w:val="480"/>
          <w:marRight w:val="0"/>
          <w:marTop w:val="0"/>
          <w:marBottom w:val="0"/>
          <w:divBdr>
            <w:top w:val="none" w:sz="0" w:space="0" w:color="auto"/>
            <w:left w:val="none" w:sz="0" w:space="0" w:color="auto"/>
            <w:bottom w:val="none" w:sz="0" w:space="0" w:color="auto"/>
            <w:right w:val="none" w:sz="0" w:space="0" w:color="auto"/>
          </w:divBdr>
        </w:div>
        <w:div w:id="657542581">
          <w:marLeft w:val="480"/>
          <w:marRight w:val="0"/>
          <w:marTop w:val="0"/>
          <w:marBottom w:val="0"/>
          <w:divBdr>
            <w:top w:val="none" w:sz="0" w:space="0" w:color="auto"/>
            <w:left w:val="none" w:sz="0" w:space="0" w:color="auto"/>
            <w:bottom w:val="none" w:sz="0" w:space="0" w:color="auto"/>
            <w:right w:val="none" w:sz="0" w:space="0" w:color="auto"/>
          </w:divBdr>
        </w:div>
        <w:div w:id="724567707">
          <w:marLeft w:val="480"/>
          <w:marRight w:val="0"/>
          <w:marTop w:val="0"/>
          <w:marBottom w:val="0"/>
          <w:divBdr>
            <w:top w:val="none" w:sz="0" w:space="0" w:color="auto"/>
            <w:left w:val="none" w:sz="0" w:space="0" w:color="auto"/>
            <w:bottom w:val="none" w:sz="0" w:space="0" w:color="auto"/>
            <w:right w:val="none" w:sz="0" w:space="0" w:color="auto"/>
          </w:divBdr>
        </w:div>
        <w:div w:id="16779939">
          <w:marLeft w:val="480"/>
          <w:marRight w:val="0"/>
          <w:marTop w:val="0"/>
          <w:marBottom w:val="0"/>
          <w:divBdr>
            <w:top w:val="none" w:sz="0" w:space="0" w:color="auto"/>
            <w:left w:val="none" w:sz="0" w:space="0" w:color="auto"/>
            <w:bottom w:val="none" w:sz="0" w:space="0" w:color="auto"/>
            <w:right w:val="none" w:sz="0" w:space="0" w:color="auto"/>
          </w:divBdr>
        </w:div>
        <w:div w:id="726994950">
          <w:marLeft w:val="480"/>
          <w:marRight w:val="0"/>
          <w:marTop w:val="0"/>
          <w:marBottom w:val="0"/>
          <w:divBdr>
            <w:top w:val="none" w:sz="0" w:space="0" w:color="auto"/>
            <w:left w:val="none" w:sz="0" w:space="0" w:color="auto"/>
            <w:bottom w:val="none" w:sz="0" w:space="0" w:color="auto"/>
            <w:right w:val="none" w:sz="0" w:space="0" w:color="auto"/>
          </w:divBdr>
        </w:div>
        <w:div w:id="1254709091">
          <w:marLeft w:val="480"/>
          <w:marRight w:val="0"/>
          <w:marTop w:val="0"/>
          <w:marBottom w:val="0"/>
          <w:divBdr>
            <w:top w:val="none" w:sz="0" w:space="0" w:color="auto"/>
            <w:left w:val="none" w:sz="0" w:space="0" w:color="auto"/>
            <w:bottom w:val="none" w:sz="0" w:space="0" w:color="auto"/>
            <w:right w:val="none" w:sz="0" w:space="0" w:color="auto"/>
          </w:divBdr>
        </w:div>
        <w:div w:id="297420410">
          <w:marLeft w:val="480"/>
          <w:marRight w:val="0"/>
          <w:marTop w:val="0"/>
          <w:marBottom w:val="0"/>
          <w:divBdr>
            <w:top w:val="none" w:sz="0" w:space="0" w:color="auto"/>
            <w:left w:val="none" w:sz="0" w:space="0" w:color="auto"/>
            <w:bottom w:val="none" w:sz="0" w:space="0" w:color="auto"/>
            <w:right w:val="none" w:sz="0" w:space="0" w:color="auto"/>
          </w:divBdr>
        </w:div>
        <w:div w:id="1329407210">
          <w:marLeft w:val="480"/>
          <w:marRight w:val="0"/>
          <w:marTop w:val="0"/>
          <w:marBottom w:val="0"/>
          <w:divBdr>
            <w:top w:val="none" w:sz="0" w:space="0" w:color="auto"/>
            <w:left w:val="none" w:sz="0" w:space="0" w:color="auto"/>
            <w:bottom w:val="none" w:sz="0" w:space="0" w:color="auto"/>
            <w:right w:val="none" w:sz="0" w:space="0" w:color="auto"/>
          </w:divBdr>
        </w:div>
        <w:div w:id="817381324">
          <w:marLeft w:val="480"/>
          <w:marRight w:val="0"/>
          <w:marTop w:val="0"/>
          <w:marBottom w:val="0"/>
          <w:divBdr>
            <w:top w:val="none" w:sz="0" w:space="0" w:color="auto"/>
            <w:left w:val="none" w:sz="0" w:space="0" w:color="auto"/>
            <w:bottom w:val="none" w:sz="0" w:space="0" w:color="auto"/>
            <w:right w:val="none" w:sz="0" w:space="0" w:color="auto"/>
          </w:divBdr>
        </w:div>
        <w:div w:id="75565382">
          <w:marLeft w:val="480"/>
          <w:marRight w:val="0"/>
          <w:marTop w:val="0"/>
          <w:marBottom w:val="0"/>
          <w:divBdr>
            <w:top w:val="none" w:sz="0" w:space="0" w:color="auto"/>
            <w:left w:val="none" w:sz="0" w:space="0" w:color="auto"/>
            <w:bottom w:val="none" w:sz="0" w:space="0" w:color="auto"/>
            <w:right w:val="none" w:sz="0" w:space="0" w:color="auto"/>
          </w:divBdr>
        </w:div>
        <w:div w:id="1360472678">
          <w:marLeft w:val="480"/>
          <w:marRight w:val="0"/>
          <w:marTop w:val="0"/>
          <w:marBottom w:val="0"/>
          <w:divBdr>
            <w:top w:val="none" w:sz="0" w:space="0" w:color="auto"/>
            <w:left w:val="none" w:sz="0" w:space="0" w:color="auto"/>
            <w:bottom w:val="none" w:sz="0" w:space="0" w:color="auto"/>
            <w:right w:val="none" w:sz="0" w:space="0" w:color="auto"/>
          </w:divBdr>
        </w:div>
        <w:div w:id="276253230">
          <w:marLeft w:val="480"/>
          <w:marRight w:val="0"/>
          <w:marTop w:val="0"/>
          <w:marBottom w:val="0"/>
          <w:divBdr>
            <w:top w:val="none" w:sz="0" w:space="0" w:color="auto"/>
            <w:left w:val="none" w:sz="0" w:space="0" w:color="auto"/>
            <w:bottom w:val="none" w:sz="0" w:space="0" w:color="auto"/>
            <w:right w:val="none" w:sz="0" w:space="0" w:color="auto"/>
          </w:divBdr>
        </w:div>
        <w:div w:id="1676565723">
          <w:marLeft w:val="480"/>
          <w:marRight w:val="0"/>
          <w:marTop w:val="0"/>
          <w:marBottom w:val="0"/>
          <w:divBdr>
            <w:top w:val="none" w:sz="0" w:space="0" w:color="auto"/>
            <w:left w:val="none" w:sz="0" w:space="0" w:color="auto"/>
            <w:bottom w:val="none" w:sz="0" w:space="0" w:color="auto"/>
            <w:right w:val="none" w:sz="0" w:space="0" w:color="auto"/>
          </w:divBdr>
        </w:div>
        <w:div w:id="1393430463">
          <w:marLeft w:val="480"/>
          <w:marRight w:val="0"/>
          <w:marTop w:val="0"/>
          <w:marBottom w:val="0"/>
          <w:divBdr>
            <w:top w:val="none" w:sz="0" w:space="0" w:color="auto"/>
            <w:left w:val="none" w:sz="0" w:space="0" w:color="auto"/>
            <w:bottom w:val="none" w:sz="0" w:space="0" w:color="auto"/>
            <w:right w:val="none" w:sz="0" w:space="0" w:color="auto"/>
          </w:divBdr>
        </w:div>
        <w:div w:id="753472065">
          <w:marLeft w:val="480"/>
          <w:marRight w:val="0"/>
          <w:marTop w:val="0"/>
          <w:marBottom w:val="0"/>
          <w:divBdr>
            <w:top w:val="none" w:sz="0" w:space="0" w:color="auto"/>
            <w:left w:val="none" w:sz="0" w:space="0" w:color="auto"/>
            <w:bottom w:val="none" w:sz="0" w:space="0" w:color="auto"/>
            <w:right w:val="none" w:sz="0" w:space="0" w:color="auto"/>
          </w:divBdr>
        </w:div>
        <w:div w:id="1656686796">
          <w:marLeft w:val="480"/>
          <w:marRight w:val="0"/>
          <w:marTop w:val="0"/>
          <w:marBottom w:val="0"/>
          <w:divBdr>
            <w:top w:val="none" w:sz="0" w:space="0" w:color="auto"/>
            <w:left w:val="none" w:sz="0" w:space="0" w:color="auto"/>
            <w:bottom w:val="none" w:sz="0" w:space="0" w:color="auto"/>
            <w:right w:val="none" w:sz="0" w:space="0" w:color="auto"/>
          </w:divBdr>
        </w:div>
        <w:div w:id="281809651">
          <w:marLeft w:val="480"/>
          <w:marRight w:val="0"/>
          <w:marTop w:val="0"/>
          <w:marBottom w:val="0"/>
          <w:divBdr>
            <w:top w:val="none" w:sz="0" w:space="0" w:color="auto"/>
            <w:left w:val="none" w:sz="0" w:space="0" w:color="auto"/>
            <w:bottom w:val="none" w:sz="0" w:space="0" w:color="auto"/>
            <w:right w:val="none" w:sz="0" w:space="0" w:color="auto"/>
          </w:divBdr>
        </w:div>
        <w:div w:id="1886135924">
          <w:marLeft w:val="480"/>
          <w:marRight w:val="0"/>
          <w:marTop w:val="0"/>
          <w:marBottom w:val="0"/>
          <w:divBdr>
            <w:top w:val="none" w:sz="0" w:space="0" w:color="auto"/>
            <w:left w:val="none" w:sz="0" w:space="0" w:color="auto"/>
            <w:bottom w:val="none" w:sz="0" w:space="0" w:color="auto"/>
            <w:right w:val="none" w:sz="0" w:space="0" w:color="auto"/>
          </w:divBdr>
        </w:div>
        <w:div w:id="1310134185">
          <w:marLeft w:val="480"/>
          <w:marRight w:val="0"/>
          <w:marTop w:val="0"/>
          <w:marBottom w:val="0"/>
          <w:divBdr>
            <w:top w:val="none" w:sz="0" w:space="0" w:color="auto"/>
            <w:left w:val="none" w:sz="0" w:space="0" w:color="auto"/>
            <w:bottom w:val="none" w:sz="0" w:space="0" w:color="auto"/>
            <w:right w:val="none" w:sz="0" w:space="0" w:color="auto"/>
          </w:divBdr>
        </w:div>
        <w:div w:id="1591892657">
          <w:marLeft w:val="480"/>
          <w:marRight w:val="0"/>
          <w:marTop w:val="0"/>
          <w:marBottom w:val="0"/>
          <w:divBdr>
            <w:top w:val="none" w:sz="0" w:space="0" w:color="auto"/>
            <w:left w:val="none" w:sz="0" w:space="0" w:color="auto"/>
            <w:bottom w:val="none" w:sz="0" w:space="0" w:color="auto"/>
            <w:right w:val="none" w:sz="0" w:space="0" w:color="auto"/>
          </w:divBdr>
        </w:div>
        <w:div w:id="1357853822">
          <w:marLeft w:val="480"/>
          <w:marRight w:val="0"/>
          <w:marTop w:val="0"/>
          <w:marBottom w:val="0"/>
          <w:divBdr>
            <w:top w:val="none" w:sz="0" w:space="0" w:color="auto"/>
            <w:left w:val="none" w:sz="0" w:space="0" w:color="auto"/>
            <w:bottom w:val="none" w:sz="0" w:space="0" w:color="auto"/>
            <w:right w:val="none" w:sz="0" w:space="0" w:color="auto"/>
          </w:divBdr>
        </w:div>
        <w:div w:id="1596551777">
          <w:marLeft w:val="480"/>
          <w:marRight w:val="0"/>
          <w:marTop w:val="0"/>
          <w:marBottom w:val="0"/>
          <w:divBdr>
            <w:top w:val="none" w:sz="0" w:space="0" w:color="auto"/>
            <w:left w:val="none" w:sz="0" w:space="0" w:color="auto"/>
            <w:bottom w:val="none" w:sz="0" w:space="0" w:color="auto"/>
            <w:right w:val="none" w:sz="0" w:space="0" w:color="auto"/>
          </w:divBdr>
        </w:div>
        <w:div w:id="241528687">
          <w:marLeft w:val="480"/>
          <w:marRight w:val="0"/>
          <w:marTop w:val="0"/>
          <w:marBottom w:val="0"/>
          <w:divBdr>
            <w:top w:val="none" w:sz="0" w:space="0" w:color="auto"/>
            <w:left w:val="none" w:sz="0" w:space="0" w:color="auto"/>
            <w:bottom w:val="none" w:sz="0" w:space="0" w:color="auto"/>
            <w:right w:val="none" w:sz="0" w:space="0" w:color="auto"/>
          </w:divBdr>
        </w:div>
        <w:div w:id="767240307">
          <w:marLeft w:val="480"/>
          <w:marRight w:val="0"/>
          <w:marTop w:val="0"/>
          <w:marBottom w:val="0"/>
          <w:divBdr>
            <w:top w:val="none" w:sz="0" w:space="0" w:color="auto"/>
            <w:left w:val="none" w:sz="0" w:space="0" w:color="auto"/>
            <w:bottom w:val="none" w:sz="0" w:space="0" w:color="auto"/>
            <w:right w:val="none" w:sz="0" w:space="0" w:color="auto"/>
          </w:divBdr>
        </w:div>
        <w:div w:id="1457796107">
          <w:marLeft w:val="480"/>
          <w:marRight w:val="0"/>
          <w:marTop w:val="0"/>
          <w:marBottom w:val="0"/>
          <w:divBdr>
            <w:top w:val="none" w:sz="0" w:space="0" w:color="auto"/>
            <w:left w:val="none" w:sz="0" w:space="0" w:color="auto"/>
            <w:bottom w:val="none" w:sz="0" w:space="0" w:color="auto"/>
            <w:right w:val="none" w:sz="0" w:space="0" w:color="auto"/>
          </w:divBdr>
        </w:div>
        <w:div w:id="810295769">
          <w:marLeft w:val="480"/>
          <w:marRight w:val="0"/>
          <w:marTop w:val="0"/>
          <w:marBottom w:val="0"/>
          <w:divBdr>
            <w:top w:val="none" w:sz="0" w:space="0" w:color="auto"/>
            <w:left w:val="none" w:sz="0" w:space="0" w:color="auto"/>
            <w:bottom w:val="none" w:sz="0" w:space="0" w:color="auto"/>
            <w:right w:val="none" w:sz="0" w:space="0" w:color="auto"/>
          </w:divBdr>
        </w:div>
        <w:div w:id="367686347">
          <w:marLeft w:val="480"/>
          <w:marRight w:val="0"/>
          <w:marTop w:val="0"/>
          <w:marBottom w:val="0"/>
          <w:divBdr>
            <w:top w:val="none" w:sz="0" w:space="0" w:color="auto"/>
            <w:left w:val="none" w:sz="0" w:space="0" w:color="auto"/>
            <w:bottom w:val="none" w:sz="0" w:space="0" w:color="auto"/>
            <w:right w:val="none" w:sz="0" w:space="0" w:color="auto"/>
          </w:divBdr>
        </w:div>
        <w:div w:id="2031253341">
          <w:marLeft w:val="480"/>
          <w:marRight w:val="0"/>
          <w:marTop w:val="0"/>
          <w:marBottom w:val="0"/>
          <w:divBdr>
            <w:top w:val="none" w:sz="0" w:space="0" w:color="auto"/>
            <w:left w:val="none" w:sz="0" w:space="0" w:color="auto"/>
            <w:bottom w:val="none" w:sz="0" w:space="0" w:color="auto"/>
            <w:right w:val="none" w:sz="0" w:space="0" w:color="auto"/>
          </w:divBdr>
        </w:div>
        <w:div w:id="1464696466">
          <w:marLeft w:val="480"/>
          <w:marRight w:val="0"/>
          <w:marTop w:val="0"/>
          <w:marBottom w:val="0"/>
          <w:divBdr>
            <w:top w:val="none" w:sz="0" w:space="0" w:color="auto"/>
            <w:left w:val="none" w:sz="0" w:space="0" w:color="auto"/>
            <w:bottom w:val="none" w:sz="0" w:space="0" w:color="auto"/>
            <w:right w:val="none" w:sz="0" w:space="0" w:color="auto"/>
          </w:divBdr>
        </w:div>
        <w:div w:id="1349451882">
          <w:marLeft w:val="480"/>
          <w:marRight w:val="0"/>
          <w:marTop w:val="0"/>
          <w:marBottom w:val="0"/>
          <w:divBdr>
            <w:top w:val="none" w:sz="0" w:space="0" w:color="auto"/>
            <w:left w:val="none" w:sz="0" w:space="0" w:color="auto"/>
            <w:bottom w:val="none" w:sz="0" w:space="0" w:color="auto"/>
            <w:right w:val="none" w:sz="0" w:space="0" w:color="auto"/>
          </w:divBdr>
        </w:div>
        <w:div w:id="1519193659">
          <w:marLeft w:val="480"/>
          <w:marRight w:val="0"/>
          <w:marTop w:val="0"/>
          <w:marBottom w:val="0"/>
          <w:divBdr>
            <w:top w:val="none" w:sz="0" w:space="0" w:color="auto"/>
            <w:left w:val="none" w:sz="0" w:space="0" w:color="auto"/>
            <w:bottom w:val="none" w:sz="0" w:space="0" w:color="auto"/>
            <w:right w:val="none" w:sz="0" w:space="0" w:color="auto"/>
          </w:divBdr>
        </w:div>
        <w:div w:id="2077506063">
          <w:marLeft w:val="480"/>
          <w:marRight w:val="0"/>
          <w:marTop w:val="0"/>
          <w:marBottom w:val="0"/>
          <w:divBdr>
            <w:top w:val="none" w:sz="0" w:space="0" w:color="auto"/>
            <w:left w:val="none" w:sz="0" w:space="0" w:color="auto"/>
            <w:bottom w:val="none" w:sz="0" w:space="0" w:color="auto"/>
            <w:right w:val="none" w:sz="0" w:space="0" w:color="auto"/>
          </w:divBdr>
        </w:div>
        <w:div w:id="1677658512">
          <w:marLeft w:val="480"/>
          <w:marRight w:val="0"/>
          <w:marTop w:val="0"/>
          <w:marBottom w:val="0"/>
          <w:divBdr>
            <w:top w:val="none" w:sz="0" w:space="0" w:color="auto"/>
            <w:left w:val="none" w:sz="0" w:space="0" w:color="auto"/>
            <w:bottom w:val="none" w:sz="0" w:space="0" w:color="auto"/>
            <w:right w:val="none" w:sz="0" w:space="0" w:color="auto"/>
          </w:divBdr>
        </w:div>
        <w:div w:id="1750074508">
          <w:marLeft w:val="480"/>
          <w:marRight w:val="0"/>
          <w:marTop w:val="0"/>
          <w:marBottom w:val="0"/>
          <w:divBdr>
            <w:top w:val="none" w:sz="0" w:space="0" w:color="auto"/>
            <w:left w:val="none" w:sz="0" w:space="0" w:color="auto"/>
            <w:bottom w:val="none" w:sz="0" w:space="0" w:color="auto"/>
            <w:right w:val="none" w:sz="0" w:space="0" w:color="auto"/>
          </w:divBdr>
        </w:div>
        <w:div w:id="114327277">
          <w:marLeft w:val="480"/>
          <w:marRight w:val="0"/>
          <w:marTop w:val="0"/>
          <w:marBottom w:val="0"/>
          <w:divBdr>
            <w:top w:val="none" w:sz="0" w:space="0" w:color="auto"/>
            <w:left w:val="none" w:sz="0" w:space="0" w:color="auto"/>
            <w:bottom w:val="none" w:sz="0" w:space="0" w:color="auto"/>
            <w:right w:val="none" w:sz="0" w:space="0" w:color="auto"/>
          </w:divBdr>
        </w:div>
        <w:div w:id="105001384">
          <w:marLeft w:val="480"/>
          <w:marRight w:val="0"/>
          <w:marTop w:val="0"/>
          <w:marBottom w:val="0"/>
          <w:divBdr>
            <w:top w:val="none" w:sz="0" w:space="0" w:color="auto"/>
            <w:left w:val="none" w:sz="0" w:space="0" w:color="auto"/>
            <w:bottom w:val="none" w:sz="0" w:space="0" w:color="auto"/>
            <w:right w:val="none" w:sz="0" w:space="0" w:color="auto"/>
          </w:divBdr>
        </w:div>
        <w:div w:id="108278656">
          <w:marLeft w:val="480"/>
          <w:marRight w:val="0"/>
          <w:marTop w:val="0"/>
          <w:marBottom w:val="0"/>
          <w:divBdr>
            <w:top w:val="none" w:sz="0" w:space="0" w:color="auto"/>
            <w:left w:val="none" w:sz="0" w:space="0" w:color="auto"/>
            <w:bottom w:val="none" w:sz="0" w:space="0" w:color="auto"/>
            <w:right w:val="none" w:sz="0" w:space="0" w:color="auto"/>
          </w:divBdr>
        </w:div>
        <w:div w:id="1329795358">
          <w:marLeft w:val="480"/>
          <w:marRight w:val="0"/>
          <w:marTop w:val="0"/>
          <w:marBottom w:val="0"/>
          <w:divBdr>
            <w:top w:val="none" w:sz="0" w:space="0" w:color="auto"/>
            <w:left w:val="none" w:sz="0" w:space="0" w:color="auto"/>
            <w:bottom w:val="none" w:sz="0" w:space="0" w:color="auto"/>
            <w:right w:val="none" w:sz="0" w:space="0" w:color="auto"/>
          </w:divBdr>
        </w:div>
        <w:div w:id="716780087">
          <w:marLeft w:val="480"/>
          <w:marRight w:val="0"/>
          <w:marTop w:val="0"/>
          <w:marBottom w:val="0"/>
          <w:divBdr>
            <w:top w:val="none" w:sz="0" w:space="0" w:color="auto"/>
            <w:left w:val="none" w:sz="0" w:space="0" w:color="auto"/>
            <w:bottom w:val="none" w:sz="0" w:space="0" w:color="auto"/>
            <w:right w:val="none" w:sz="0" w:space="0" w:color="auto"/>
          </w:divBdr>
        </w:div>
        <w:div w:id="2051686319">
          <w:marLeft w:val="480"/>
          <w:marRight w:val="0"/>
          <w:marTop w:val="0"/>
          <w:marBottom w:val="0"/>
          <w:divBdr>
            <w:top w:val="none" w:sz="0" w:space="0" w:color="auto"/>
            <w:left w:val="none" w:sz="0" w:space="0" w:color="auto"/>
            <w:bottom w:val="none" w:sz="0" w:space="0" w:color="auto"/>
            <w:right w:val="none" w:sz="0" w:space="0" w:color="auto"/>
          </w:divBdr>
        </w:div>
        <w:div w:id="821972638">
          <w:marLeft w:val="480"/>
          <w:marRight w:val="0"/>
          <w:marTop w:val="0"/>
          <w:marBottom w:val="0"/>
          <w:divBdr>
            <w:top w:val="none" w:sz="0" w:space="0" w:color="auto"/>
            <w:left w:val="none" w:sz="0" w:space="0" w:color="auto"/>
            <w:bottom w:val="none" w:sz="0" w:space="0" w:color="auto"/>
            <w:right w:val="none" w:sz="0" w:space="0" w:color="auto"/>
          </w:divBdr>
        </w:div>
        <w:div w:id="379087783">
          <w:marLeft w:val="480"/>
          <w:marRight w:val="0"/>
          <w:marTop w:val="0"/>
          <w:marBottom w:val="0"/>
          <w:divBdr>
            <w:top w:val="none" w:sz="0" w:space="0" w:color="auto"/>
            <w:left w:val="none" w:sz="0" w:space="0" w:color="auto"/>
            <w:bottom w:val="none" w:sz="0" w:space="0" w:color="auto"/>
            <w:right w:val="none" w:sz="0" w:space="0" w:color="auto"/>
          </w:divBdr>
        </w:div>
      </w:divsChild>
    </w:div>
    <w:div w:id="385221054">
      <w:bodyDiv w:val="1"/>
      <w:marLeft w:val="0"/>
      <w:marRight w:val="0"/>
      <w:marTop w:val="0"/>
      <w:marBottom w:val="0"/>
      <w:divBdr>
        <w:top w:val="none" w:sz="0" w:space="0" w:color="auto"/>
        <w:left w:val="none" w:sz="0" w:space="0" w:color="auto"/>
        <w:bottom w:val="none" w:sz="0" w:space="0" w:color="auto"/>
        <w:right w:val="none" w:sz="0" w:space="0" w:color="auto"/>
      </w:divBdr>
    </w:div>
    <w:div w:id="387150102">
      <w:bodyDiv w:val="1"/>
      <w:marLeft w:val="0"/>
      <w:marRight w:val="0"/>
      <w:marTop w:val="0"/>
      <w:marBottom w:val="0"/>
      <w:divBdr>
        <w:top w:val="none" w:sz="0" w:space="0" w:color="auto"/>
        <w:left w:val="none" w:sz="0" w:space="0" w:color="auto"/>
        <w:bottom w:val="none" w:sz="0" w:space="0" w:color="auto"/>
        <w:right w:val="none" w:sz="0" w:space="0" w:color="auto"/>
      </w:divBdr>
    </w:div>
    <w:div w:id="387414468">
      <w:bodyDiv w:val="1"/>
      <w:marLeft w:val="0"/>
      <w:marRight w:val="0"/>
      <w:marTop w:val="0"/>
      <w:marBottom w:val="0"/>
      <w:divBdr>
        <w:top w:val="none" w:sz="0" w:space="0" w:color="auto"/>
        <w:left w:val="none" w:sz="0" w:space="0" w:color="auto"/>
        <w:bottom w:val="none" w:sz="0" w:space="0" w:color="auto"/>
        <w:right w:val="none" w:sz="0" w:space="0" w:color="auto"/>
      </w:divBdr>
      <w:divsChild>
        <w:div w:id="1490830884">
          <w:marLeft w:val="480"/>
          <w:marRight w:val="0"/>
          <w:marTop w:val="0"/>
          <w:marBottom w:val="0"/>
          <w:divBdr>
            <w:top w:val="none" w:sz="0" w:space="0" w:color="auto"/>
            <w:left w:val="none" w:sz="0" w:space="0" w:color="auto"/>
            <w:bottom w:val="none" w:sz="0" w:space="0" w:color="auto"/>
            <w:right w:val="none" w:sz="0" w:space="0" w:color="auto"/>
          </w:divBdr>
        </w:div>
        <w:div w:id="1724216163">
          <w:marLeft w:val="480"/>
          <w:marRight w:val="0"/>
          <w:marTop w:val="0"/>
          <w:marBottom w:val="0"/>
          <w:divBdr>
            <w:top w:val="none" w:sz="0" w:space="0" w:color="auto"/>
            <w:left w:val="none" w:sz="0" w:space="0" w:color="auto"/>
            <w:bottom w:val="none" w:sz="0" w:space="0" w:color="auto"/>
            <w:right w:val="none" w:sz="0" w:space="0" w:color="auto"/>
          </w:divBdr>
        </w:div>
        <w:div w:id="1209414939">
          <w:marLeft w:val="480"/>
          <w:marRight w:val="0"/>
          <w:marTop w:val="0"/>
          <w:marBottom w:val="0"/>
          <w:divBdr>
            <w:top w:val="none" w:sz="0" w:space="0" w:color="auto"/>
            <w:left w:val="none" w:sz="0" w:space="0" w:color="auto"/>
            <w:bottom w:val="none" w:sz="0" w:space="0" w:color="auto"/>
            <w:right w:val="none" w:sz="0" w:space="0" w:color="auto"/>
          </w:divBdr>
        </w:div>
        <w:div w:id="1762142983">
          <w:marLeft w:val="480"/>
          <w:marRight w:val="0"/>
          <w:marTop w:val="0"/>
          <w:marBottom w:val="0"/>
          <w:divBdr>
            <w:top w:val="none" w:sz="0" w:space="0" w:color="auto"/>
            <w:left w:val="none" w:sz="0" w:space="0" w:color="auto"/>
            <w:bottom w:val="none" w:sz="0" w:space="0" w:color="auto"/>
            <w:right w:val="none" w:sz="0" w:space="0" w:color="auto"/>
          </w:divBdr>
        </w:div>
        <w:div w:id="1130703516">
          <w:marLeft w:val="480"/>
          <w:marRight w:val="0"/>
          <w:marTop w:val="0"/>
          <w:marBottom w:val="0"/>
          <w:divBdr>
            <w:top w:val="none" w:sz="0" w:space="0" w:color="auto"/>
            <w:left w:val="none" w:sz="0" w:space="0" w:color="auto"/>
            <w:bottom w:val="none" w:sz="0" w:space="0" w:color="auto"/>
            <w:right w:val="none" w:sz="0" w:space="0" w:color="auto"/>
          </w:divBdr>
        </w:div>
        <w:div w:id="774400538">
          <w:marLeft w:val="480"/>
          <w:marRight w:val="0"/>
          <w:marTop w:val="0"/>
          <w:marBottom w:val="0"/>
          <w:divBdr>
            <w:top w:val="none" w:sz="0" w:space="0" w:color="auto"/>
            <w:left w:val="none" w:sz="0" w:space="0" w:color="auto"/>
            <w:bottom w:val="none" w:sz="0" w:space="0" w:color="auto"/>
            <w:right w:val="none" w:sz="0" w:space="0" w:color="auto"/>
          </w:divBdr>
        </w:div>
        <w:div w:id="451173783">
          <w:marLeft w:val="480"/>
          <w:marRight w:val="0"/>
          <w:marTop w:val="0"/>
          <w:marBottom w:val="0"/>
          <w:divBdr>
            <w:top w:val="none" w:sz="0" w:space="0" w:color="auto"/>
            <w:left w:val="none" w:sz="0" w:space="0" w:color="auto"/>
            <w:bottom w:val="none" w:sz="0" w:space="0" w:color="auto"/>
            <w:right w:val="none" w:sz="0" w:space="0" w:color="auto"/>
          </w:divBdr>
        </w:div>
        <w:div w:id="50429045">
          <w:marLeft w:val="480"/>
          <w:marRight w:val="0"/>
          <w:marTop w:val="0"/>
          <w:marBottom w:val="0"/>
          <w:divBdr>
            <w:top w:val="none" w:sz="0" w:space="0" w:color="auto"/>
            <w:left w:val="none" w:sz="0" w:space="0" w:color="auto"/>
            <w:bottom w:val="none" w:sz="0" w:space="0" w:color="auto"/>
            <w:right w:val="none" w:sz="0" w:space="0" w:color="auto"/>
          </w:divBdr>
        </w:div>
        <w:div w:id="911045865">
          <w:marLeft w:val="480"/>
          <w:marRight w:val="0"/>
          <w:marTop w:val="0"/>
          <w:marBottom w:val="0"/>
          <w:divBdr>
            <w:top w:val="none" w:sz="0" w:space="0" w:color="auto"/>
            <w:left w:val="none" w:sz="0" w:space="0" w:color="auto"/>
            <w:bottom w:val="none" w:sz="0" w:space="0" w:color="auto"/>
            <w:right w:val="none" w:sz="0" w:space="0" w:color="auto"/>
          </w:divBdr>
        </w:div>
        <w:div w:id="725031157">
          <w:marLeft w:val="480"/>
          <w:marRight w:val="0"/>
          <w:marTop w:val="0"/>
          <w:marBottom w:val="0"/>
          <w:divBdr>
            <w:top w:val="none" w:sz="0" w:space="0" w:color="auto"/>
            <w:left w:val="none" w:sz="0" w:space="0" w:color="auto"/>
            <w:bottom w:val="none" w:sz="0" w:space="0" w:color="auto"/>
            <w:right w:val="none" w:sz="0" w:space="0" w:color="auto"/>
          </w:divBdr>
        </w:div>
        <w:div w:id="1894543089">
          <w:marLeft w:val="480"/>
          <w:marRight w:val="0"/>
          <w:marTop w:val="0"/>
          <w:marBottom w:val="0"/>
          <w:divBdr>
            <w:top w:val="none" w:sz="0" w:space="0" w:color="auto"/>
            <w:left w:val="none" w:sz="0" w:space="0" w:color="auto"/>
            <w:bottom w:val="none" w:sz="0" w:space="0" w:color="auto"/>
            <w:right w:val="none" w:sz="0" w:space="0" w:color="auto"/>
          </w:divBdr>
        </w:div>
        <w:div w:id="1190679890">
          <w:marLeft w:val="480"/>
          <w:marRight w:val="0"/>
          <w:marTop w:val="0"/>
          <w:marBottom w:val="0"/>
          <w:divBdr>
            <w:top w:val="none" w:sz="0" w:space="0" w:color="auto"/>
            <w:left w:val="none" w:sz="0" w:space="0" w:color="auto"/>
            <w:bottom w:val="none" w:sz="0" w:space="0" w:color="auto"/>
            <w:right w:val="none" w:sz="0" w:space="0" w:color="auto"/>
          </w:divBdr>
        </w:div>
        <w:div w:id="1214657287">
          <w:marLeft w:val="480"/>
          <w:marRight w:val="0"/>
          <w:marTop w:val="0"/>
          <w:marBottom w:val="0"/>
          <w:divBdr>
            <w:top w:val="none" w:sz="0" w:space="0" w:color="auto"/>
            <w:left w:val="none" w:sz="0" w:space="0" w:color="auto"/>
            <w:bottom w:val="none" w:sz="0" w:space="0" w:color="auto"/>
            <w:right w:val="none" w:sz="0" w:space="0" w:color="auto"/>
          </w:divBdr>
        </w:div>
        <w:div w:id="916741442">
          <w:marLeft w:val="480"/>
          <w:marRight w:val="0"/>
          <w:marTop w:val="0"/>
          <w:marBottom w:val="0"/>
          <w:divBdr>
            <w:top w:val="none" w:sz="0" w:space="0" w:color="auto"/>
            <w:left w:val="none" w:sz="0" w:space="0" w:color="auto"/>
            <w:bottom w:val="none" w:sz="0" w:space="0" w:color="auto"/>
            <w:right w:val="none" w:sz="0" w:space="0" w:color="auto"/>
          </w:divBdr>
        </w:div>
        <w:div w:id="1169367504">
          <w:marLeft w:val="480"/>
          <w:marRight w:val="0"/>
          <w:marTop w:val="0"/>
          <w:marBottom w:val="0"/>
          <w:divBdr>
            <w:top w:val="none" w:sz="0" w:space="0" w:color="auto"/>
            <w:left w:val="none" w:sz="0" w:space="0" w:color="auto"/>
            <w:bottom w:val="none" w:sz="0" w:space="0" w:color="auto"/>
            <w:right w:val="none" w:sz="0" w:space="0" w:color="auto"/>
          </w:divBdr>
        </w:div>
        <w:div w:id="1210460407">
          <w:marLeft w:val="480"/>
          <w:marRight w:val="0"/>
          <w:marTop w:val="0"/>
          <w:marBottom w:val="0"/>
          <w:divBdr>
            <w:top w:val="none" w:sz="0" w:space="0" w:color="auto"/>
            <w:left w:val="none" w:sz="0" w:space="0" w:color="auto"/>
            <w:bottom w:val="none" w:sz="0" w:space="0" w:color="auto"/>
            <w:right w:val="none" w:sz="0" w:space="0" w:color="auto"/>
          </w:divBdr>
        </w:div>
        <w:div w:id="337124171">
          <w:marLeft w:val="480"/>
          <w:marRight w:val="0"/>
          <w:marTop w:val="0"/>
          <w:marBottom w:val="0"/>
          <w:divBdr>
            <w:top w:val="none" w:sz="0" w:space="0" w:color="auto"/>
            <w:left w:val="none" w:sz="0" w:space="0" w:color="auto"/>
            <w:bottom w:val="none" w:sz="0" w:space="0" w:color="auto"/>
            <w:right w:val="none" w:sz="0" w:space="0" w:color="auto"/>
          </w:divBdr>
        </w:div>
        <w:div w:id="692262601">
          <w:marLeft w:val="480"/>
          <w:marRight w:val="0"/>
          <w:marTop w:val="0"/>
          <w:marBottom w:val="0"/>
          <w:divBdr>
            <w:top w:val="none" w:sz="0" w:space="0" w:color="auto"/>
            <w:left w:val="none" w:sz="0" w:space="0" w:color="auto"/>
            <w:bottom w:val="none" w:sz="0" w:space="0" w:color="auto"/>
            <w:right w:val="none" w:sz="0" w:space="0" w:color="auto"/>
          </w:divBdr>
        </w:div>
        <w:div w:id="621883539">
          <w:marLeft w:val="480"/>
          <w:marRight w:val="0"/>
          <w:marTop w:val="0"/>
          <w:marBottom w:val="0"/>
          <w:divBdr>
            <w:top w:val="none" w:sz="0" w:space="0" w:color="auto"/>
            <w:left w:val="none" w:sz="0" w:space="0" w:color="auto"/>
            <w:bottom w:val="none" w:sz="0" w:space="0" w:color="auto"/>
            <w:right w:val="none" w:sz="0" w:space="0" w:color="auto"/>
          </w:divBdr>
        </w:div>
        <w:div w:id="219287365">
          <w:marLeft w:val="480"/>
          <w:marRight w:val="0"/>
          <w:marTop w:val="0"/>
          <w:marBottom w:val="0"/>
          <w:divBdr>
            <w:top w:val="none" w:sz="0" w:space="0" w:color="auto"/>
            <w:left w:val="none" w:sz="0" w:space="0" w:color="auto"/>
            <w:bottom w:val="none" w:sz="0" w:space="0" w:color="auto"/>
            <w:right w:val="none" w:sz="0" w:space="0" w:color="auto"/>
          </w:divBdr>
        </w:div>
        <w:div w:id="1547716737">
          <w:marLeft w:val="480"/>
          <w:marRight w:val="0"/>
          <w:marTop w:val="0"/>
          <w:marBottom w:val="0"/>
          <w:divBdr>
            <w:top w:val="none" w:sz="0" w:space="0" w:color="auto"/>
            <w:left w:val="none" w:sz="0" w:space="0" w:color="auto"/>
            <w:bottom w:val="none" w:sz="0" w:space="0" w:color="auto"/>
            <w:right w:val="none" w:sz="0" w:space="0" w:color="auto"/>
          </w:divBdr>
        </w:div>
        <w:div w:id="142818731">
          <w:marLeft w:val="480"/>
          <w:marRight w:val="0"/>
          <w:marTop w:val="0"/>
          <w:marBottom w:val="0"/>
          <w:divBdr>
            <w:top w:val="none" w:sz="0" w:space="0" w:color="auto"/>
            <w:left w:val="none" w:sz="0" w:space="0" w:color="auto"/>
            <w:bottom w:val="none" w:sz="0" w:space="0" w:color="auto"/>
            <w:right w:val="none" w:sz="0" w:space="0" w:color="auto"/>
          </w:divBdr>
        </w:div>
        <w:div w:id="1494836526">
          <w:marLeft w:val="480"/>
          <w:marRight w:val="0"/>
          <w:marTop w:val="0"/>
          <w:marBottom w:val="0"/>
          <w:divBdr>
            <w:top w:val="none" w:sz="0" w:space="0" w:color="auto"/>
            <w:left w:val="none" w:sz="0" w:space="0" w:color="auto"/>
            <w:bottom w:val="none" w:sz="0" w:space="0" w:color="auto"/>
            <w:right w:val="none" w:sz="0" w:space="0" w:color="auto"/>
          </w:divBdr>
        </w:div>
        <w:div w:id="1302612935">
          <w:marLeft w:val="480"/>
          <w:marRight w:val="0"/>
          <w:marTop w:val="0"/>
          <w:marBottom w:val="0"/>
          <w:divBdr>
            <w:top w:val="none" w:sz="0" w:space="0" w:color="auto"/>
            <w:left w:val="none" w:sz="0" w:space="0" w:color="auto"/>
            <w:bottom w:val="none" w:sz="0" w:space="0" w:color="auto"/>
            <w:right w:val="none" w:sz="0" w:space="0" w:color="auto"/>
          </w:divBdr>
        </w:div>
        <w:div w:id="633368689">
          <w:marLeft w:val="480"/>
          <w:marRight w:val="0"/>
          <w:marTop w:val="0"/>
          <w:marBottom w:val="0"/>
          <w:divBdr>
            <w:top w:val="none" w:sz="0" w:space="0" w:color="auto"/>
            <w:left w:val="none" w:sz="0" w:space="0" w:color="auto"/>
            <w:bottom w:val="none" w:sz="0" w:space="0" w:color="auto"/>
            <w:right w:val="none" w:sz="0" w:space="0" w:color="auto"/>
          </w:divBdr>
        </w:div>
        <w:div w:id="1354067171">
          <w:marLeft w:val="480"/>
          <w:marRight w:val="0"/>
          <w:marTop w:val="0"/>
          <w:marBottom w:val="0"/>
          <w:divBdr>
            <w:top w:val="none" w:sz="0" w:space="0" w:color="auto"/>
            <w:left w:val="none" w:sz="0" w:space="0" w:color="auto"/>
            <w:bottom w:val="none" w:sz="0" w:space="0" w:color="auto"/>
            <w:right w:val="none" w:sz="0" w:space="0" w:color="auto"/>
          </w:divBdr>
        </w:div>
        <w:div w:id="1773548252">
          <w:marLeft w:val="480"/>
          <w:marRight w:val="0"/>
          <w:marTop w:val="0"/>
          <w:marBottom w:val="0"/>
          <w:divBdr>
            <w:top w:val="none" w:sz="0" w:space="0" w:color="auto"/>
            <w:left w:val="none" w:sz="0" w:space="0" w:color="auto"/>
            <w:bottom w:val="none" w:sz="0" w:space="0" w:color="auto"/>
            <w:right w:val="none" w:sz="0" w:space="0" w:color="auto"/>
          </w:divBdr>
        </w:div>
        <w:div w:id="675957368">
          <w:marLeft w:val="480"/>
          <w:marRight w:val="0"/>
          <w:marTop w:val="0"/>
          <w:marBottom w:val="0"/>
          <w:divBdr>
            <w:top w:val="none" w:sz="0" w:space="0" w:color="auto"/>
            <w:left w:val="none" w:sz="0" w:space="0" w:color="auto"/>
            <w:bottom w:val="none" w:sz="0" w:space="0" w:color="auto"/>
            <w:right w:val="none" w:sz="0" w:space="0" w:color="auto"/>
          </w:divBdr>
        </w:div>
        <w:div w:id="1791849992">
          <w:marLeft w:val="480"/>
          <w:marRight w:val="0"/>
          <w:marTop w:val="0"/>
          <w:marBottom w:val="0"/>
          <w:divBdr>
            <w:top w:val="none" w:sz="0" w:space="0" w:color="auto"/>
            <w:left w:val="none" w:sz="0" w:space="0" w:color="auto"/>
            <w:bottom w:val="none" w:sz="0" w:space="0" w:color="auto"/>
            <w:right w:val="none" w:sz="0" w:space="0" w:color="auto"/>
          </w:divBdr>
        </w:div>
        <w:div w:id="1028793553">
          <w:marLeft w:val="480"/>
          <w:marRight w:val="0"/>
          <w:marTop w:val="0"/>
          <w:marBottom w:val="0"/>
          <w:divBdr>
            <w:top w:val="none" w:sz="0" w:space="0" w:color="auto"/>
            <w:left w:val="none" w:sz="0" w:space="0" w:color="auto"/>
            <w:bottom w:val="none" w:sz="0" w:space="0" w:color="auto"/>
            <w:right w:val="none" w:sz="0" w:space="0" w:color="auto"/>
          </w:divBdr>
        </w:div>
        <w:div w:id="1861509069">
          <w:marLeft w:val="480"/>
          <w:marRight w:val="0"/>
          <w:marTop w:val="0"/>
          <w:marBottom w:val="0"/>
          <w:divBdr>
            <w:top w:val="none" w:sz="0" w:space="0" w:color="auto"/>
            <w:left w:val="none" w:sz="0" w:space="0" w:color="auto"/>
            <w:bottom w:val="none" w:sz="0" w:space="0" w:color="auto"/>
            <w:right w:val="none" w:sz="0" w:space="0" w:color="auto"/>
          </w:divBdr>
        </w:div>
        <w:div w:id="1892959234">
          <w:marLeft w:val="480"/>
          <w:marRight w:val="0"/>
          <w:marTop w:val="0"/>
          <w:marBottom w:val="0"/>
          <w:divBdr>
            <w:top w:val="none" w:sz="0" w:space="0" w:color="auto"/>
            <w:left w:val="none" w:sz="0" w:space="0" w:color="auto"/>
            <w:bottom w:val="none" w:sz="0" w:space="0" w:color="auto"/>
            <w:right w:val="none" w:sz="0" w:space="0" w:color="auto"/>
          </w:divBdr>
        </w:div>
        <w:div w:id="577641552">
          <w:marLeft w:val="480"/>
          <w:marRight w:val="0"/>
          <w:marTop w:val="0"/>
          <w:marBottom w:val="0"/>
          <w:divBdr>
            <w:top w:val="none" w:sz="0" w:space="0" w:color="auto"/>
            <w:left w:val="none" w:sz="0" w:space="0" w:color="auto"/>
            <w:bottom w:val="none" w:sz="0" w:space="0" w:color="auto"/>
            <w:right w:val="none" w:sz="0" w:space="0" w:color="auto"/>
          </w:divBdr>
        </w:div>
        <w:div w:id="1010572253">
          <w:marLeft w:val="480"/>
          <w:marRight w:val="0"/>
          <w:marTop w:val="0"/>
          <w:marBottom w:val="0"/>
          <w:divBdr>
            <w:top w:val="none" w:sz="0" w:space="0" w:color="auto"/>
            <w:left w:val="none" w:sz="0" w:space="0" w:color="auto"/>
            <w:bottom w:val="none" w:sz="0" w:space="0" w:color="auto"/>
            <w:right w:val="none" w:sz="0" w:space="0" w:color="auto"/>
          </w:divBdr>
        </w:div>
        <w:div w:id="2107261025">
          <w:marLeft w:val="480"/>
          <w:marRight w:val="0"/>
          <w:marTop w:val="0"/>
          <w:marBottom w:val="0"/>
          <w:divBdr>
            <w:top w:val="none" w:sz="0" w:space="0" w:color="auto"/>
            <w:left w:val="none" w:sz="0" w:space="0" w:color="auto"/>
            <w:bottom w:val="none" w:sz="0" w:space="0" w:color="auto"/>
            <w:right w:val="none" w:sz="0" w:space="0" w:color="auto"/>
          </w:divBdr>
        </w:div>
        <w:div w:id="1573852906">
          <w:marLeft w:val="480"/>
          <w:marRight w:val="0"/>
          <w:marTop w:val="0"/>
          <w:marBottom w:val="0"/>
          <w:divBdr>
            <w:top w:val="none" w:sz="0" w:space="0" w:color="auto"/>
            <w:left w:val="none" w:sz="0" w:space="0" w:color="auto"/>
            <w:bottom w:val="none" w:sz="0" w:space="0" w:color="auto"/>
            <w:right w:val="none" w:sz="0" w:space="0" w:color="auto"/>
          </w:divBdr>
        </w:div>
        <w:div w:id="373967974">
          <w:marLeft w:val="480"/>
          <w:marRight w:val="0"/>
          <w:marTop w:val="0"/>
          <w:marBottom w:val="0"/>
          <w:divBdr>
            <w:top w:val="none" w:sz="0" w:space="0" w:color="auto"/>
            <w:left w:val="none" w:sz="0" w:space="0" w:color="auto"/>
            <w:bottom w:val="none" w:sz="0" w:space="0" w:color="auto"/>
            <w:right w:val="none" w:sz="0" w:space="0" w:color="auto"/>
          </w:divBdr>
        </w:div>
        <w:div w:id="2049139343">
          <w:marLeft w:val="480"/>
          <w:marRight w:val="0"/>
          <w:marTop w:val="0"/>
          <w:marBottom w:val="0"/>
          <w:divBdr>
            <w:top w:val="none" w:sz="0" w:space="0" w:color="auto"/>
            <w:left w:val="none" w:sz="0" w:space="0" w:color="auto"/>
            <w:bottom w:val="none" w:sz="0" w:space="0" w:color="auto"/>
            <w:right w:val="none" w:sz="0" w:space="0" w:color="auto"/>
          </w:divBdr>
        </w:div>
        <w:div w:id="888687469">
          <w:marLeft w:val="480"/>
          <w:marRight w:val="0"/>
          <w:marTop w:val="0"/>
          <w:marBottom w:val="0"/>
          <w:divBdr>
            <w:top w:val="none" w:sz="0" w:space="0" w:color="auto"/>
            <w:left w:val="none" w:sz="0" w:space="0" w:color="auto"/>
            <w:bottom w:val="none" w:sz="0" w:space="0" w:color="auto"/>
            <w:right w:val="none" w:sz="0" w:space="0" w:color="auto"/>
          </w:divBdr>
        </w:div>
        <w:div w:id="794324480">
          <w:marLeft w:val="480"/>
          <w:marRight w:val="0"/>
          <w:marTop w:val="0"/>
          <w:marBottom w:val="0"/>
          <w:divBdr>
            <w:top w:val="none" w:sz="0" w:space="0" w:color="auto"/>
            <w:left w:val="none" w:sz="0" w:space="0" w:color="auto"/>
            <w:bottom w:val="none" w:sz="0" w:space="0" w:color="auto"/>
            <w:right w:val="none" w:sz="0" w:space="0" w:color="auto"/>
          </w:divBdr>
        </w:div>
        <w:div w:id="782503731">
          <w:marLeft w:val="480"/>
          <w:marRight w:val="0"/>
          <w:marTop w:val="0"/>
          <w:marBottom w:val="0"/>
          <w:divBdr>
            <w:top w:val="none" w:sz="0" w:space="0" w:color="auto"/>
            <w:left w:val="none" w:sz="0" w:space="0" w:color="auto"/>
            <w:bottom w:val="none" w:sz="0" w:space="0" w:color="auto"/>
            <w:right w:val="none" w:sz="0" w:space="0" w:color="auto"/>
          </w:divBdr>
        </w:div>
      </w:divsChild>
    </w:div>
    <w:div w:id="388039106">
      <w:bodyDiv w:val="1"/>
      <w:marLeft w:val="0"/>
      <w:marRight w:val="0"/>
      <w:marTop w:val="0"/>
      <w:marBottom w:val="0"/>
      <w:divBdr>
        <w:top w:val="none" w:sz="0" w:space="0" w:color="auto"/>
        <w:left w:val="none" w:sz="0" w:space="0" w:color="auto"/>
        <w:bottom w:val="none" w:sz="0" w:space="0" w:color="auto"/>
        <w:right w:val="none" w:sz="0" w:space="0" w:color="auto"/>
      </w:divBdr>
    </w:div>
    <w:div w:id="392047805">
      <w:bodyDiv w:val="1"/>
      <w:marLeft w:val="0"/>
      <w:marRight w:val="0"/>
      <w:marTop w:val="0"/>
      <w:marBottom w:val="0"/>
      <w:divBdr>
        <w:top w:val="none" w:sz="0" w:space="0" w:color="auto"/>
        <w:left w:val="none" w:sz="0" w:space="0" w:color="auto"/>
        <w:bottom w:val="none" w:sz="0" w:space="0" w:color="auto"/>
        <w:right w:val="none" w:sz="0" w:space="0" w:color="auto"/>
      </w:divBdr>
    </w:div>
    <w:div w:id="393241311">
      <w:bodyDiv w:val="1"/>
      <w:marLeft w:val="0"/>
      <w:marRight w:val="0"/>
      <w:marTop w:val="0"/>
      <w:marBottom w:val="0"/>
      <w:divBdr>
        <w:top w:val="none" w:sz="0" w:space="0" w:color="auto"/>
        <w:left w:val="none" w:sz="0" w:space="0" w:color="auto"/>
        <w:bottom w:val="none" w:sz="0" w:space="0" w:color="auto"/>
        <w:right w:val="none" w:sz="0" w:space="0" w:color="auto"/>
      </w:divBdr>
    </w:div>
    <w:div w:id="393627086">
      <w:bodyDiv w:val="1"/>
      <w:marLeft w:val="0"/>
      <w:marRight w:val="0"/>
      <w:marTop w:val="0"/>
      <w:marBottom w:val="0"/>
      <w:divBdr>
        <w:top w:val="none" w:sz="0" w:space="0" w:color="auto"/>
        <w:left w:val="none" w:sz="0" w:space="0" w:color="auto"/>
        <w:bottom w:val="none" w:sz="0" w:space="0" w:color="auto"/>
        <w:right w:val="none" w:sz="0" w:space="0" w:color="auto"/>
      </w:divBdr>
    </w:div>
    <w:div w:id="395129169">
      <w:bodyDiv w:val="1"/>
      <w:marLeft w:val="0"/>
      <w:marRight w:val="0"/>
      <w:marTop w:val="0"/>
      <w:marBottom w:val="0"/>
      <w:divBdr>
        <w:top w:val="none" w:sz="0" w:space="0" w:color="auto"/>
        <w:left w:val="none" w:sz="0" w:space="0" w:color="auto"/>
        <w:bottom w:val="none" w:sz="0" w:space="0" w:color="auto"/>
        <w:right w:val="none" w:sz="0" w:space="0" w:color="auto"/>
      </w:divBdr>
    </w:div>
    <w:div w:id="396394057">
      <w:bodyDiv w:val="1"/>
      <w:marLeft w:val="0"/>
      <w:marRight w:val="0"/>
      <w:marTop w:val="0"/>
      <w:marBottom w:val="0"/>
      <w:divBdr>
        <w:top w:val="none" w:sz="0" w:space="0" w:color="auto"/>
        <w:left w:val="none" w:sz="0" w:space="0" w:color="auto"/>
        <w:bottom w:val="none" w:sz="0" w:space="0" w:color="auto"/>
        <w:right w:val="none" w:sz="0" w:space="0" w:color="auto"/>
      </w:divBdr>
    </w:div>
    <w:div w:id="396514389">
      <w:bodyDiv w:val="1"/>
      <w:marLeft w:val="0"/>
      <w:marRight w:val="0"/>
      <w:marTop w:val="0"/>
      <w:marBottom w:val="0"/>
      <w:divBdr>
        <w:top w:val="none" w:sz="0" w:space="0" w:color="auto"/>
        <w:left w:val="none" w:sz="0" w:space="0" w:color="auto"/>
        <w:bottom w:val="none" w:sz="0" w:space="0" w:color="auto"/>
        <w:right w:val="none" w:sz="0" w:space="0" w:color="auto"/>
      </w:divBdr>
    </w:div>
    <w:div w:id="397750907">
      <w:bodyDiv w:val="1"/>
      <w:marLeft w:val="0"/>
      <w:marRight w:val="0"/>
      <w:marTop w:val="0"/>
      <w:marBottom w:val="0"/>
      <w:divBdr>
        <w:top w:val="none" w:sz="0" w:space="0" w:color="auto"/>
        <w:left w:val="none" w:sz="0" w:space="0" w:color="auto"/>
        <w:bottom w:val="none" w:sz="0" w:space="0" w:color="auto"/>
        <w:right w:val="none" w:sz="0" w:space="0" w:color="auto"/>
      </w:divBdr>
    </w:div>
    <w:div w:id="399987527">
      <w:bodyDiv w:val="1"/>
      <w:marLeft w:val="0"/>
      <w:marRight w:val="0"/>
      <w:marTop w:val="0"/>
      <w:marBottom w:val="0"/>
      <w:divBdr>
        <w:top w:val="none" w:sz="0" w:space="0" w:color="auto"/>
        <w:left w:val="none" w:sz="0" w:space="0" w:color="auto"/>
        <w:bottom w:val="none" w:sz="0" w:space="0" w:color="auto"/>
        <w:right w:val="none" w:sz="0" w:space="0" w:color="auto"/>
      </w:divBdr>
    </w:div>
    <w:div w:id="400519685">
      <w:bodyDiv w:val="1"/>
      <w:marLeft w:val="0"/>
      <w:marRight w:val="0"/>
      <w:marTop w:val="0"/>
      <w:marBottom w:val="0"/>
      <w:divBdr>
        <w:top w:val="none" w:sz="0" w:space="0" w:color="auto"/>
        <w:left w:val="none" w:sz="0" w:space="0" w:color="auto"/>
        <w:bottom w:val="none" w:sz="0" w:space="0" w:color="auto"/>
        <w:right w:val="none" w:sz="0" w:space="0" w:color="auto"/>
      </w:divBdr>
    </w:div>
    <w:div w:id="400834961">
      <w:bodyDiv w:val="1"/>
      <w:marLeft w:val="0"/>
      <w:marRight w:val="0"/>
      <w:marTop w:val="0"/>
      <w:marBottom w:val="0"/>
      <w:divBdr>
        <w:top w:val="none" w:sz="0" w:space="0" w:color="auto"/>
        <w:left w:val="none" w:sz="0" w:space="0" w:color="auto"/>
        <w:bottom w:val="none" w:sz="0" w:space="0" w:color="auto"/>
        <w:right w:val="none" w:sz="0" w:space="0" w:color="auto"/>
      </w:divBdr>
    </w:div>
    <w:div w:id="402216737">
      <w:bodyDiv w:val="1"/>
      <w:marLeft w:val="0"/>
      <w:marRight w:val="0"/>
      <w:marTop w:val="0"/>
      <w:marBottom w:val="0"/>
      <w:divBdr>
        <w:top w:val="none" w:sz="0" w:space="0" w:color="auto"/>
        <w:left w:val="none" w:sz="0" w:space="0" w:color="auto"/>
        <w:bottom w:val="none" w:sz="0" w:space="0" w:color="auto"/>
        <w:right w:val="none" w:sz="0" w:space="0" w:color="auto"/>
      </w:divBdr>
    </w:div>
    <w:div w:id="403455390">
      <w:bodyDiv w:val="1"/>
      <w:marLeft w:val="0"/>
      <w:marRight w:val="0"/>
      <w:marTop w:val="0"/>
      <w:marBottom w:val="0"/>
      <w:divBdr>
        <w:top w:val="none" w:sz="0" w:space="0" w:color="auto"/>
        <w:left w:val="none" w:sz="0" w:space="0" w:color="auto"/>
        <w:bottom w:val="none" w:sz="0" w:space="0" w:color="auto"/>
        <w:right w:val="none" w:sz="0" w:space="0" w:color="auto"/>
      </w:divBdr>
    </w:div>
    <w:div w:id="404885255">
      <w:bodyDiv w:val="1"/>
      <w:marLeft w:val="0"/>
      <w:marRight w:val="0"/>
      <w:marTop w:val="0"/>
      <w:marBottom w:val="0"/>
      <w:divBdr>
        <w:top w:val="none" w:sz="0" w:space="0" w:color="auto"/>
        <w:left w:val="none" w:sz="0" w:space="0" w:color="auto"/>
        <w:bottom w:val="none" w:sz="0" w:space="0" w:color="auto"/>
        <w:right w:val="none" w:sz="0" w:space="0" w:color="auto"/>
      </w:divBdr>
    </w:div>
    <w:div w:id="408575765">
      <w:bodyDiv w:val="1"/>
      <w:marLeft w:val="0"/>
      <w:marRight w:val="0"/>
      <w:marTop w:val="0"/>
      <w:marBottom w:val="0"/>
      <w:divBdr>
        <w:top w:val="none" w:sz="0" w:space="0" w:color="auto"/>
        <w:left w:val="none" w:sz="0" w:space="0" w:color="auto"/>
        <w:bottom w:val="none" w:sz="0" w:space="0" w:color="auto"/>
        <w:right w:val="none" w:sz="0" w:space="0" w:color="auto"/>
      </w:divBdr>
    </w:div>
    <w:div w:id="408696965">
      <w:bodyDiv w:val="1"/>
      <w:marLeft w:val="0"/>
      <w:marRight w:val="0"/>
      <w:marTop w:val="0"/>
      <w:marBottom w:val="0"/>
      <w:divBdr>
        <w:top w:val="none" w:sz="0" w:space="0" w:color="auto"/>
        <w:left w:val="none" w:sz="0" w:space="0" w:color="auto"/>
        <w:bottom w:val="none" w:sz="0" w:space="0" w:color="auto"/>
        <w:right w:val="none" w:sz="0" w:space="0" w:color="auto"/>
      </w:divBdr>
    </w:div>
    <w:div w:id="409549846">
      <w:bodyDiv w:val="1"/>
      <w:marLeft w:val="0"/>
      <w:marRight w:val="0"/>
      <w:marTop w:val="0"/>
      <w:marBottom w:val="0"/>
      <w:divBdr>
        <w:top w:val="none" w:sz="0" w:space="0" w:color="auto"/>
        <w:left w:val="none" w:sz="0" w:space="0" w:color="auto"/>
        <w:bottom w:val="none" w:sz="0" w:space="0" w:color="auto"/>
        <w:right w:val="none" w:sz="0" w:space="0" w:color="auto"/>
      </w:divBdr>
    </w:div>
    <w:div w:id="410589091">
      <w:bodyDiv w:val="1"/>
      <w:marLeft w:val="0"/>
      <w:marRight w:val="0"/>
      <w:marTop w:val="0"/>
      <w:marBottom w:val="0"/>
      <w:divBdr>
        <w:top w:val="none" w:sz="0" w:space="0" w:color="auto"/>
        <w:left w:val="none" w:sz="0" w:space="0" w:color="auto"/>
        <w:bottom w:val="none" w:sz="0" w:space="0" w:color="auto"/>
        <w:right w:val="none" w:sz="0" w:space="0" w:color="auto"/>
      </w:divBdr>
    </w:div>
    <w:div w:id="410742068">
      <w:bodyDiv w:val="1"/>
      <w:marLeft w:val="0"/>
      <w:marRight w:val="0"/>
      <w:marTop w:val="0"/>
      <w:marBottom w:val="0"/>
      <w:divBdr>
        <w:top w:val="none" w:sz="0" w:space="0" w:color="auto"/>
        <w:left w:val="none" w:sz="0" w:space="0" w:color="auto"/>
        <w:bottom w:val="none" w:sz="0" w:space="0" w:color="auto"/>
        <w:right w:val="none" w:sz="0" w:space="0" w:color="auto"/>
      </w:divBdr>
      <w:divsChild>
        <w:div w:id="1795127954">
          <w:marLeft w:val="480"/>
          <w:marRight w:val="0"/>
          <w:marTop w:val="0"/>
          <w:marBottom w:val="0"/>
          <w:divBdr>
            <w:top w:val="none" w:sz="0" w:space="0" w:color="auto"/>
            <w:left w:val="none" w:sz="0" w:space="0" w:color="auto"/>
            <w:bottom w:val="none" w:sz="0" w:space="0" w:color="auto"/>
            <w:right w:val="none" w:sz="0" w:space="0" w:color="auto"/>
          </w:divBdr>
        </w:div>
        <w:div w:id="1849173194">
          <w:marLeft w:val="480"/>
          <w:marRight w:val="0"/>
          <w:marTop w:val="0"/>
          <w:marBottom w:val="0"/>
          <w:divBdr>
            <w:top w:val="none" w:sz="0" w:space="0" w:color="auto"/>
            <w:left w:val="none" w:sz="0" w:space="0" w:color="auto"/>
            <w:bottom w:val="none" w:sz="0" w:space="0" w:color="auto"/>
            <w:right w:val="none" w:sz="0" w:space="0" w:color="auto"/>
          </w:divBdr>
        </w:div>
        <w:div w:id="1740596732">
          <w:marLeft w:val="480"/>
          <w:marRight w:val="0"/>
          <w:marTop w:val="0"/>
          <w:marBottom w:val="0"/>
          <w:divBdr>
            <w:top w:val="none" w:sz="0" w:space="0" w:color="auto"/>
            <w:left w:val="none" w:sz="0" w:space="0" w:color="auto"/>
            <w:bottom w:val="none" w:sz="0" w:space="0" w:color="auto"/>
            <w:right w:val="none" w:sz="0" w:space="0" w:color="auto"/>
          </w:divBdr>
        </w:div>
        <w:div w:id="417142454">
          <w:marLeft w:val="480"/>
          <w:marRight w:val="0"/>
          <w:marTop w:val="0"/>
          <w:marBottom w:val="0"/>
          <w:divBdr>
            <w:top w:val="none" w:sz="0" w:space="0" w:color="auto"/>
            <w:left w:val="none" w:sz="0" w:space="0" w:color="auto"/>
            <w:bottom w:val="none" w:sz="0" w:space="0" w:color="auto"/>
            <w:right w:val="none" w:sz="0" w:space="0" w:color="auto"/>
          </w:divBdr>
        </w:div>
        <w:div w:id="1674139079">
          <w:marLeft w:val="480"/>
          <w:marRight w:val="0"/>
          <w:marTop w:val="0"/>
          <w:marBottom w:val="0"/>
          <w:divBdr>
            <w:top w:val="none" w:sz="0" w:space="0" w:color="auto"/>
            <w:left w:val="none" w:sz="0" w:space="0" w:color="auto"/>
            <w:bottom w:val="none" w:sz="0" w:space="0" w:color="auto"/>
            <w:right w:val="none" w:sz="0" w:space="0" w:color="auto"/>
          </w:divBdr>
        </w:div>
        <w:div w:id="1208107870">
          <w:marLeft w:val="480"/>
          <w:marRight w:val="0"/>
          <w:marTop w:val="0"/>
          <w:marBottom w:val="0"/>
          <w:divBdr>
            <w:top w:val="none" w:sz="0" w:space="0" w:color="auto"/>
            <w:left w:val="none" w:sz="0" w:space="0" w:color="auto"/>
            <w:bottom w:val="none" w:sz="0" w:space="0" w:color="auto"/>
            <w:right w:val="none" w:sz="0" w:space="0" w:color="auto"/>
          </w:divBdr>
        </w:div>
        <w:div w:id="2031565294">
          <w:marLeft w:val="480"/>
          <w:marRight w:val="0"/>
          <w:marTop w:val="0"/>
          <w:marBottom w:val="0"/>
          <w:divBdr>
            <w:top w:val="none" w:sz="0" w:space="0" w:color="auto"/>
            <w:left w:val="none" w:sz="0" w:space="0" w:color="auto"/>
            <w:bottom w:val="none" w:sz="0" w:space="0" w:color="auto"/>
            <w:right w:val="none" w:sz="0" w:space="0" w:color="auto"/>
          </w:divBdr>
        </w:div>
        <w:div w:id="1903910296">
          <w:marLeft w:val="480"/>
          <w:marRight w:val="0"/>
          <w:marTop w:val="0"/>
          <w:marBottom w:val="0"/>
          <w:divBdr>
            <w:top w:val="none" w:sz="0" w:space="0" w:color="auto"/>
            <w:left w:val="none" w:sz="0" w:space="0" w:color="auto"/>
            <w:bottom w:val="none" w:sz="0" w:space="0" w:color="auto"/>
            <w:right w:val="none" w:sz="0" w:space="0" w:color="auto"/>
          </w:divBdr>
        </w:div>
        <w:div w:id="678313505">
          <w:marLeft w:val="480"/>
          <w:marRight w:val="0"/>
          <w:marTop w:val="0"/>
          <w:marBottom w:val="0"/>
          <w:divBdr>
            <w:top w:val="none" w:sz="0" w:space="0" w:color="auto"/>
            <w:left w:val="none" w:sz="0" w:space="0" w:color="auto"/>
            <w:bottom w:val="none" w:sz="0" w:space="0" w:color="auto"/>
            <w:right w:val="none" w:sz="0" w:space="0" w:color="auto"/>
          </w:divBdr>
        </w:div>
        <w:div w:id="5058718">
          <w:marLeft w:val="480"/>
          <w:marRight w:val="0"/>
          <w:marTop w:val="0"/>
          <w:marBottom w:val="0"/>
          <w:divBdr>
            <w:top w:val="none" w:sz="0" w:space="0" w:color="auto"/>
            <w:left w:val="none" w:sz="0" w:space="0" w:color="auto"/>
            <w:bottom w:val="none" w:sz="0" w:space="0" w:color="auto"/>
            <w:right w:val="none" w:sz="0" w:space="0" w:color="auto"/>
          </w:divBdr>
        </w:div>
        <w:div w:id="908924792">
          <w:marLeft w:val="480"/>
          <w:marRight w:val="0"/>
          <w:marTop w:val="0"/>
          <w:marBottom w:val="0"/>
          <w:divBdr>
            <w:top w:val="none" w:sz="0" w:space="0" w:color="auto"/>
            <w:left w:val="none" w:sz="0" w:space="0" w:color="auto"/>
            <w:bottom w:val="none" w:sz="0" w:space="0" w:color="auto"/>
            <w:right w:val="none" w:sz="0" w:space="0" w:color="auto"/>
          </w:divBdr>
        </w:div>
        <w:div w:id="1749228773">
          <w:marLeft w:val="480"/>
          <w:marRight w:val="0"/>
          <w:marTop w:val="0"/>
          <w:marBottom w:val="0"/>
          <w:divBdr>
            <w:top w:val="none" w:sz="0" w:space="0" w:color="auto"/>
            <w:left w:val="none" w:sz="0" w:space="0" w:color="auto"/>
            <w:bottom w:val="none" w:sz="0" w:space="0" w:color="auto"/>
            <w:right w:val="none" w:sz="0" w:space="0" w:color="auto"/>
          </w:divBdr>
        </w:div>
        <w:div w:id="449401890">
          <w:marLeft w:val="480"/>
          <w:marRight w:val="0"/>
          <w:marTop w:val="0"/>
          <w:marBottom w:val="0"/>
          <w:divBdr>
            <w:top w:val="none" w:sz="0" w:space="0" w:color="auto"/>
            <w:left w:val="none" w:sz="0" w:space="0" w:color="auto"/>
            <w:bottom w:val="none" w:sz="0" w:space="0" w:color="auto"/>
            <w:right w:val="none" w:sz="0" w:space="0" w:color="auto"/>
          </w:divBdr>
        </w:div>
        <w:div w:id="728379023">
          <w:marLeft w:val="480"/>
          <w:marRight w:val="0"/>
          <w:marTop w:val="0"/>
          <w:marBottom w:val="0"/>
          <w:divBdr>
            <w:top w:val="none" w:sz="0" w:space="0" w:color="auto"/>
            <w:left w:val="none" w:sz="0" w:space="0" w:color="auto"/>
            <w:bottom w:val="none" w:sz="0" w:space="0" w:color="auto"/>
            <w:right w:val="none" w:sz="0" w:space="0" w:color="auto"/>
          </w:divBdr>
        </w:div>
        <w:div w:id="1142307972">
          <w:marLeft w:val="480"/>
          <w:marRight w:val="0"/>
          <w:marTop w:val="0"/>
          <w:marBottom w:val="0"/>
          <w:divBdr>
            <w:top w:val="none" w:sz="0" w:space="0" w:color="auto"/>
            <w:left w:val="none" w:sz="0" w:space="0" w:color="auto"/>
            <w:bottom w:val="none" w:sz="0" w:space="0" w:color="auto"/>
            <w:right w:val="none" w:sz="0" w:space="0" w:color="auto"/>
          </w:divBdr>
        </w:div>
        <w:div w:id="699160267">
          <w:marLeft w:val="480"/>
          <w:marRight w:val="0"/>
          <w:marTop w:val="0"/>
          <w:marBottom w:val="0"/>
          <w:divBdr>
            <w:top w:val="none" w:sz="0" w:space="0" w:color="auto"/>
            <w:left w:val="none" w:sz="0" w:space="0" w:color="auto"/>
            <w:bottom w:val="none" w:sz="0" w:space="0" w:color="auto"/>
            <w:right w:val="none" w:sz="0" w:space="0" w:color="auto"/>
          </w:divBdr>
        </w:div>
        <w:div w:id="1549953492">
          <w:marLeft w:val="480"/>
          <w:marRight w:val="0"/>
          <w:marTop w:val="0"/>
          <w:marBottom w:val="0"/>
          <w:divBdr>
            <w:top w:val="none" w:sz="0" w:space="0" w:color="auto"/>
            <w:left w:val="none" w:sz="0" w:space="0" w:color="auto"/>
            <w:bottom w:val="none" w:sz="0" w:space="0" w:color="auto"/>
            <w:right w:val="none" w:sz="0" w:space="0" w:color="auto"/>
          </w:divBdr>
        </w:div>
        <w:div w:id="246311982">
          <w:marLeft w:val="480"/>
          <w:marRight w:val="0"/>
          <w:marTop w:val="0"/>
          <w:marBottom w:val="0"/>
          <w:divBdr>
            <w:top w:val="none" w:sz="0" w:space="0" w:color="auto"/>
            <w:left w:val="none" w:sz="0" w:space="0" w:color="auto"/>
            <w:bottom w:val="none" w:sz="0" w:space="0" w:color="auto"/>
            <w:right w:val="none" w:sz="0" w:space="0" w:color="auto"/>
          </w:divBdr>
        </w:div>
        <w:div w:id="1255164359">
          <w:marLeft w:val="480"/>
          <w:marRight w:val="0"/>
          <w:marTop w:val="0"/>
          <w:marBottom w:val="0"/>
          <w:divBdr>
            <w:top w:val="none" w:sz="0" w:space="0" w:color="auto"/>
            <w:left w:val="none" w:sz="0" w:space="0" w:color="auto"/>
            <w:bottom w:val="none" w:sz="0" w:space="0" w:color="auto"/>
            <w:right w:val="none" w:sz="0" w:space="0" w:color="auto"/>
          </w:divBdr>
        </w:div>
        <w:div w:id="1828939399">
          <w:marLeft w:val="480"/>
          <w:marRight w:val="0"/>
          <w:marTop w:val="0"/>
          <w:marBottom w:val="0"/>
          <w:divBdr>
            <w:top w:val="none" w:sz="0" w:space="0" w:color="auto"/>
            <w:left w:val="none" w:sz="0" w:space="0" w:color="auto"/>
            <w:bottom w:val="none" w:sz="0" w:space="0" w:color="auto"/>
            <w:right w:val="none" w:sz="0" w:space="0" w:color="auto"/>
          </w:divBdr>
        </w:div>
        <w:div w:id="1595360425">
          <w:marLeft w:val="480"/>
          <w:marRight w:val="0"/>
          <w:marTop w:val="0"/>
          <w:marBottom w:val="0"/>
          <w:divBdr>
            <w:top w:val="none" w:sz="0" w:space="0" w:color="auto"/>
            <w:left w:val="none" w:sz="0" w:space="0" w:color="auto"/>
            <w:bottom w:val="none" w:sz="0" w:space="0" w:color="auto"/>
            <w:right w:val="none" w:sz="0" w:space="0" w:color="auto"/>
          </w:divBdr>
        </w:div>
        <w:div w:id="585572237">
          <w:marLeft w:val="480"/>
          <w:marRight w:val="0"/>
          <w:marTop w:val="0"/>
          <w:marBottom w:val="0"/>
          <w:divBdr>
            <w:top w:val="none" w:sz="0" w:space="0" w:color="auto"/>
            <w:left w:val="none" w:sz="0" w:space="0" w:color="auto"/>
            <w:bottom w:val="none" w:sz="0" w:space="0" w:color="auto"/>
            <w:right w:val="none" w:sz="0" w:space="0" w:color="auto"/>
          </w:divBdr>
        </w:div>
        <w:div w:id="1881278799">
          <w:marLeft w:val="480"/>
          <w:marRight w:val="0"/>
          <w:marTop w:val="0"/>
          <w:marBottom w:val="0"/>
          <w:divBdr>
            <w:top w:val="none" w:sz="0" w:space="0" w:color="auto"/>
            <w:left w:val="none" w:sz="0" w:space="0" w:color="auto"/>
            <w:bottom w:val="none" w:sz="0" w:space="0" w:color="auto"/>
            <w:right w:val="none" w:sz="0" w:space="0" w:color="auto"/>
          </w:divBdr>
        </w:div>
        <w:div w:id="349187915">
          <w:marLeft w:val="480"/>
          <w:marRight w:val="0"/>
          <w:marTop w:val="0"/>
          <w:marBottom w:val="0"/>
          <w:divBdr>
            <w:top w:val="none" w:sz="0" w:space="0" w:color="auto"/>
            <w:left w:val="none" w:sz="0" w:space="0" w:color="auto"/>
            <w:bottom w:val="none" w:sz="0" w:space="0" w:color="auto"/>
            <w:right w:val="none" w:sz="0" w:space="0" w:color="auto"/>
          </w:divBdr>
        </w:div>
        <w:div w:id="1420369652">
          <w:marLeft w:val="480"/>
          <w:marRight w:val="0"/>
          <w:marTop w:val="0"/>
          <w:marBottom w:val="0"/>
          <w:divBdr>
            <w:top w:val="none" w:sz="0" w:space="0" w:color="auto"/>
            <w:left w:val="none" w:sz="0" w:space="0" w:color="auto"/>
            <w:bottom w:val="none" w:sz="0" w:space="0" w:color="auto"/>
            <w:right w:val="none" w:sz="0" w:space="0" w:color="auto"/>
          </w:divBdr>
        </w:div>
        <w:div w:id="2124574475">
          <w:marLeft w:val="480"/>
          <w:marRight w:val="0"/>
          <w:marTop w:val="0"/>
          <w:marBottom w:val="0"/>
          <w:divBdr>
            <w:top w:val="none" w:sz="0" w:space="0" w:color="auto"/>
            <w:left w:val="none" w:sz="0" w:space="0" w:color="auto"/>
            <w:bottom w:val="none" w:sz="0" w:space="0" w:color="auto"/>
            <w:right w:val="none" w:sz="0" w:space="0" w:color="auto"/>
          </w:divBdr>
        </w:div>
        <w:div w:id="364215273">
          <w:marLeft w:val="480"/>
          <w:marRight w:val="0"/>
          <w:marTop w:val="0"/>
          <w:marBottom w:val="0"/>
          <w:divBdr>
            <w:top w:val="none" w:sz="0" w:space="0" w:color="auto"/>
            <w:left w:val="none" w:sz="0" w:space="0" w:color="auto"/>
            <w:bottom w:val="none" w:sz="0" w:space="0" w:color="auto"/>
            <w:right w:val="none" w:sz="0" w:space="0" w:color="auto"/>
          </w:divBdr>
        </w:div>
        <w:div w:id="1283460921">
          <w:marLeft w:val="480"/>
          <w:marRight w:val="0"/>
          <w:marTop w:val="0"/>
          <w:marBottom w:val="0"/>
          <w:divBdr>
            <w:top w:val="none" w:sz="0" w:space="0" w:color="auto"/>
            <w:left w:val="none" w:sz="0" w:space="0" w:color="auto"/>
            <w:bottom w:val="none" w:sz="0" w:space="0" w:color="auto"/>
            <w:right w:val="none" w:sz="0" w:space="0" w:color="auto"/>
          </w:divBdr>
        </w:div>
        <w:div w:id="188952570">
          <w:marLeft w:val="480"/>
          <w:marRight w:val="0"/>
          <w:marTop w:val="0"/>
          <w:marBottom w:val="0"/>
          <w:divBdr>
            <w:top w:val="none" w:sz="0" w:space="0" w:color="auto"/>
            <w:left w:val="none" w:sz="0" w:space="0" w:color="auto"/>
            <w:bottom w:val="none" w:sz="0" w:space="0" w:color="auto"/>
            <w:right w:val="none" w:sz="0" w:space="0" w:color="auto"/>
          </w:divBdr>
        </w:div>
        <w:div w:id="638150912">
          <w:marLeft w:val="480"/>
          <w:marRight w:val="0"/>
          <w:marTop w:val="0"/>
          <w:marBottom w:val="0"/>
          <w:divBdr>
            <w:top w:val="none" w:sz="0" w:space="0" w:color="auto"/>
            <w:left w:val="none" w:sz="0" w:space="0" w:color="auto"/>
            <w:bottom w:val="none" w:sz="0" w:space="0" w:color="auto"/>
            <w:right w:val="none" w:sz="0" w:space="0" w:color="auto"/>
          </w:divBdr>
        </w:div>
        <w:div w:id="1010906881">
          <w:marLeft w:val="480"/>
          <w:marRight w:val="0"/>
          <w:marTop w:val="0"/>
          <w:marBottom w:val="0"/>
          <w:divBdr>
            <w:top w:val="none" w:sz="0" w:space="0" w:color="auto"/>
            <w:left w:val="none" w:sz="0" w:space="0" w:color="auto"/>
            <w:bottom w:val="none" w:sz="0" w:space="0" w:color="auto"/>
            <w:right w:val="none" w:sz="0" w:space="0" w:color="auto"/>
          </w:divBdr>
        </w:div>
        <w:div w:id="743380383">
          <w:marLeft w:val="480"/>
          <w:marRight w:val="0"/>
          <w:marTop w:val="0"/>
          <w:marBottom w:val="0"/>
          <w:divBdr>
            <w:top w:val="none" w:sz="0" w:space="0" w:color="auto"/>
            <w:left w:val="none" w:sz="0" w:space="0" w:color="auto"/>
            <w:bottom w:val="none" w:sz="0" w:space="0" w:color="auto"/>
            <w:right w:val="none" w:sz="0" w:space="0" w:color="auto"/>
          </w:divBdr>
        </w:div>
        <w:div w:id="247734422">
          <w:marLeft w:val="480"/>
          <w:marRight w:val="0"/>
          <w:marTop w:val="0"/>
          <w:marBottom w:val="0"/>
          <w:divBdr>
            <w:top w:val="none" w:sz="0" w:space="0" w:color="auto"/>
            <w:left w:val="none" w:sz="0" w:space="0" w:color="auto"/>
            <w:bottom w:val="none" w:sz="0" w:space="0" w:color="auto"/>
            <w:right w:val="none" w:sz="0" w:space="0" w:color="auto"/>
          </w:divBdr>
        </w:div>
        <w:div w:id="943224891">
          <w:marLeft w:val="480"/>
          <w:marRight w:val="0"/>
          <w:marTop w:val="0"/>
          <w:marBottom w:val="0"/>
          <w:divBdr>
            <w:top w:val="none" w:sz="0" w:space="0" w:color="auto"/>
            <w:left w:val="none" w:sz="0" w:space="0" w:color="auto"/>
            <w:bottom w:val="none" w:sz="0" w:space="0" w:color="auto"/>
            <w:right w:val="none" w:sz="0" w:space="0" w:color="auto"/>
          </w:divBdr>
        </w:div>
        <w:div w:id="306983100">
          <w:marLeft w:val="480"/>
          <w:marRight w:val="0"/>
          <w:marTop w:val="0"/>
          <w:marBottom w:val="0"/>
          <w:divBdr>
            <w:top w:val="none" w:sz="0" w:space="0" w:color="auto"/>
            <w:left w:val="none" w:sz="0" w:space="0" w:color="auto"/>
            <w:bottom w:val="none" w:sz="0" w:space="0" w:color="auto"/>
            <w:right w:val="none" w:sz="0" w:space="0" w:color="auto"/>
          </w:divBdr>
        </w:div>
        <w:div w:id="893079343">
          <w:marLeft w:val="480"/>
          <w:marRight w:val="0"/>
          <w:marTop w:val="0"/>
          <w:marBottom w:val="0"/>
          <w:divBdr>
            <w:top w:val="none" w:sz="0" w:space="0" w:color="auto"/>
            <w:left w:val="none" w:sz="0" w:space="0" w:color="auto"/>
            <w:bottom w:val="none" w:sz="0" w:space="0" w:color="auto"/>
            <w:right w:val="none" w:sz="0" w:space="0" w:color="auto"/>
          </w:divBdr>
        </w:div>
        <w:div w:id="1804811006">
          <w:marLeft w:val="480"/>
          <w:marRight w:val="0"/>
          <w:marTop w:val="0"/>
          <w:marBottom w:val="0"/>
          <w:divBdr>
            <w:top w:val="none" w:sz="0" w:space="0" w:color="auto"/>
            <w:left w:val="none" w:sz="0" w:space="0" w:color="auto"/>
            <w:bottom w:val="none" w:sz="0" w:space="0" w:color="auto"/>
            <w:right w:val="none" w:sz="0" w:space="0" w:color="auto"/>
          </w:divBdr>
        </w:div>
        <w:div w:id="722025123">
          <w:marLeft w:val="480"/>
          <w:marRight w:val="0"/>
          <w:marTop w:val="0"/>
          <w:marBottom w:val="0"/>
          <w:divBdr>
            <w:top w:val="none" w:sz="0" w:space="0" w:color="auto"/>
            <w:left w:val="none" w:sz="0" w:space="0" w:color="auto"/>
            <w:bottom w:val="none" w:sz="0" w:space="0" w:color="auto"/>
            <w:right w:val="none" w:sz="0" w:space="0" w:color="auto"/>
          </w:divBdr>
        </w:div>
        <w:div w:id="411053722">
          <w:marLeft w:val="480"/>
          <w:marRight w:val="0"/>
          <w:marTop w:val="0"/>
          <w:marBottom w:val="0"/>
          <w:divBdr>
            <w:top w:val="none" w:sz="0" w:space="0" w:color="auto"/>
            <w:left w:val="none" w:sz="0" w:space="0" w:color="auto"/>
            <w:bottom w:val="none" w:sz="0" w:space="0" w:color="auto"/>
            <w:right w:val="none" w:sz="0" w:space="0" w:color="auto"/>
          </w:divBdr>
        </w:div>
        <w:div w:id="1363552956">
          <w:marLeft w:val="480"/>
          <w:marRight w:val="0"/>
          <w:marTop w:val="0"/>
          <w:marBottom w:val="0"/>
          <w:divBdr>
            <w:top w:val="none" w:sz="0" w:space="0" w:color="auto"/>
            <w:left w:val="none" w:sz="0" w:space="0" w:color="auto"/>
            <w:bottom w:val="none" w:sz="0" w:space="0" w:color="auto"/>
            <w:right w:val="none" w:sz="0" w:space="0" w:color="auto"/>
          </w:divBdr>
        </w:div>
        <w:div w:id="148525673">
          <w:marLeft w:val="480"/>
          <w:marRight w:val="0"/>
          <w:marTop w:val="0"/>
          <w:marBottom w:val="0"/>
          <w:divBdr>
            <w:top w:val="none" w:sz="0" w:space="0" w:color="auto"/>
            <w:left w:val="none" w:sz="0" w:space="0" w:color="auto"/>
            <w:bottom w:val="none" w:sz="0" w:space="0" w:color="auto"/>
            <w:right w:val="none" w:sz="0" w:space="0" w:color="auto"/>
          </w:divBdr>
        </w:div>
        <w:div w:id="838303171">
          <w:marLeft w:val="480"/>
          <w:marRight w:val="0"/>
          <w:marTop w:val="0"/>
          <w:marBottom w:val="0"/>
          <w:divBdr>
            <w:top w:val="none" w:sz="0" w:space="0" w:color="auto"/>
            <w:left w:val="none" w:sz="0" w:space="0" w:color="auto"/>
            <w:bottom w:val="none" w:sz="0" w:space="0" w:color="auto"/>
            <w:right w:val="none" w:sz="0" w:space="0" w:color="auto"/>
          </w:divBdr>
        </w:div>
        <w:div w:id="1089740161">
          <w:marLeft w:val="480"/>
          <w:marRight w:val="0"/>
          <w:marTop w:val="0"/>
          <w:marBottom w:val="0"/>
          <w:divBdr>
            <w:top w:val="none" w:sz="0" w:space="0" w:color="auto"/>
            <w:left w:val="none" w:sz="0" w:space="0" w:color="auto"/>
            <w:bottom w:val="none" w:sz="0" w:space="0" w:color="auto"/>
            <w:right w:val="none" w:sz="0" w:space="0" w:color="auto"/>
          </w:divBdr>
        </w:div>
        <w:div w:id="2084452203">
          <w:marLeft w:val="480"/>
          <w:marRight w:val="0"/>
          <w:marTop w:val="0"/>
          <w:marBottom w:val="0"/>
          <w:divBdr>
            <w:top w:val="none" w:sz="0" w:space="0" w:color="auto"/>
            <w:left w:val="none" w:sz="0" w:space="0" w:color="auto"/>
            <w:bottom w:val="none" w:sz="0" w:space="0" w:color="auto"/>
            <w:right w:val="none" w:sz="0" w:space="0" w:color="auto"/>
          </w:divBdr>
        </w:div>
        <w:div w:id="388463350">
          <w:marLeft w:val="480"/>
          <w:marRight w:val="0"/>
          <w:marTop w:val="0"/>
          <w:marBottom w:val="0"/>
          <w:divBdr>
            <w:top w:val="none" w:sz="0" w:space="0" w:color="auto"/>
            <w:left w:val="none" w:sz="0" w:space="0" w:color="auto"/>
            <w:bottom w:val="none" w:sz="0" w:space="0" w:color="auto"/>
            <w:right w:val="none" w:sz="0" w:space="0" w:color="auto"/>
          </w:divBdr>
        </w:div>
        <w:div w:id="1315794248">
          <w:marLeft w:val="480"/>
          <w:marRight w:val="0"/>
          <w:marTop w:val="0"/>
          <w:marBottom w:val="0"/>
          <w:divBdr>
            <w:top w:val="none" w:sz="0" w:space="0" w:color="auto"/>
            <w:left w:val="none" w:sz="0" w:space="0" w:color="auto"/>
            <w:bottom w:val="none" w:sz="0" w:space="0" w:color="auto"/>
            <w:right w:val="none" w:sz="0" w:space="0" w:color="auto"/>
          </w:divBdr>
        </w:div>
        <w:div w:id="133260156">
          <w:marLeft w:val="480"/>
          <w:marRight w:val="0"/>
          <w:marTop w:val="0"/>
          <w:marBottom w:val="0"/>
          <w:divBdr>
            <w:top w:val="none" w:sz="0" w:space="0" w:color="auto"/>
            <w:left w:val="none" w:sz="0" w:space="0" w:color="auto"/>
            <w:bottom w:val="none" w:sz="0" w:space="0" w:color="auto"/>
            <w:right w:val="none" w:sz="0" w:space="0" w:color="auto"/>
          </w:divBdr>
        </w:div>
        <w:div w:id="896013357">
          <w:marLeft w:val="480"/>
          <w:marRight w:val="0"/>
          <w:marTop w:val="0"/>
          <w:marBottom w:val="0"/>
          <w:divBdr>
            <w:top w:val="none" w:sz="0" w:space="0" w:color="auto"/>
            <w:left w:val="none" w:sz="0" w:space="0" w:color="auto"/>
            <w:bottom w:val="none" w:sz="0" w:space="0" w:color="auto"/>
            <w:right w:val="none" w:sz="0" w:space="0" w:color="auto"/>
          </w:divBdr>
        </w:div>
      </w:divsChild>
    </w:div>
    <w:div w:id="411321049">
      <w:bodyDiv w:val="1"/>
      <w:marLeft w:val="0"/>
      <w:marRight w:val="0"/>
      <w:marTop w:val="0"/>
      <w:marBottom w:val="0"/>
      <w:divBdr>
        <w:top w:val="none" w:sz="0" w:space="0" w:color="auto"/>
        <w:left w:val="none" w:sz="0" w:space="0" w:color="auto"/>
        <w:bottom w:val="none" w:sz="0" w:space="0" w:color="auto"/>
        <w:right w:val="none" w:sz="0" w:space="0" w:color="auto"/>
      </w:divBdr>
    </w:div>
    <w:div w:id="414714215">
      <w:bodyDiv w:val="1"/>
      <w:marLeft w:val="0"/>
      <w:marRight w:val="0"/>
      <w:marTop w:val="0"/>
      <w:marBottom w:val="0"/>
      <w:divBdr>
        <w:top w:val="none" w:sz="0" w:space="0" w:color="auto"/>
        <w:left w:val="none" w:sz="0" w:space="0" w:color="auto"/>
        <w:bottom w:val="none" w:sz="0" w:space="0" w:color="auto"/>
        <w:right w:val="none" w:sz="0" w:space="0" w:color="auto"/>
      </w:divBdr>
    </w:div>
    <w:div w:id="418064673">
      <w:bodyDiv w:val="1"/>
      <w:marLeft w:val="0"/>
      <w:marRight w:val="0"/>
      <w:marTop w:val="0"/>
      <w:marBottom w:val="0"/>
      <w:divBdr>
        <w:top w:val="none" w:sz="0" w:space="0" w:color="auto"/>
        <w:left w:val="none" w:sz="0" w:space="0" w:color="auto"/>
        <w:bottom w:val="none" w:sz="0" w:space="0" w:color="auto"/>
        <w:right w:val="none" w:sz="0" w:space="0" w:color="auto"/>
      </w:divBdr>
    </w:div>
    <w:div w:id="421611866">
      <w:bodyDiv w:val="1"/>
      <w:marLeft w:val="0"/>
      <w:marRight w:val="0"/>
      <w:marTop w:val="0"/>
      <w:marBottom w:val="0"/>
      <w:divBdr>
        <w:top w:val="none" w:sz="0" w:space="0" w:color="auto"/>
        <w:left w:val="none" w:sz="0" w:space="0" w:color="auto"/>
        <w:bottom w:val="none" w:sz="0" w:space="0" w:color="auto"/>
        <w:right w:val="none" w:sz="0" w:space="0" w:color="auto"/>
      </w:divBdr>
    </w:div>
    <w:div w:id="422799679">
      <w:bodyDiv w:val="1"/>
      <w:marLeft w:val="0"/>
      <w:marRight w:val="0"/>
      <w:marTop w:val="0"/>
      <w:marBottom w:val="0"/>
      <w:divBdr>
        <w:top w:val="none" w:sz="0" w:space="0" w:color="auto"/>
        <w:left w:val="none" w:sz="0" w:space="0" w:color="auto"/>
        <w:bottom w:val="none" w:sz="0" w:space="0" w:color="auto"/>
        <w:right w:val="none" w:sz="0" w:space="0" w:color="auto"/>
      </w:divBdr>
    </w:div>
    <w:div w:id="423113270">
      <w:bodyDiv w:val="1"/>
      <w:marLeft w:val="0"/>
      <w:marRight w:val="0"/>
      <w:marTop w:val="0"/>
      <w:marBottom w:val="0"/>
      <w:divBdr>
        <w:top w:val="none" w:sz="0" w:space="0" w:color="auto"/>
        <w:left w:val="none" w:sz="0" w:space="0" w:color="auto"/>
        <w:bottom w:val="none" w:sz="0" w:space="0" w:color="auto"/>
        <w:right w:val="none" w:sz="0" w:space="0" w:color="auto"/>
      </w:divBdr>
      <w:divsChild>
        <w:div w:id="1505438375">
          <w:marLeft w:val="480"/>
          <w:marRight w:val="0"/>
          <w:marTop w:val="0"/>
          <w:marBottom w:val="0"/>
          <w:divBdr>
            <w:top w:val="none" w:sz="0" w:space="0" w:color="auto"/>
            <w:left w:val="none" w:sz="0" w:space="0" w:color="auto"/>
            <w:bottom w:val="none" w:sz="0" w:space="0" w:color="auto"/>
            <w:right w:val="none" w:sz="0" w:space="0" w:color="auto"/>
          </w:divBdr>
        </w:div>
        <w:div w:id="1407150762">
          <w:marLeft w:val="480"/>
          <w:marRight w:val="0"/>
          <w:marTop w:val="0"/>
          <w:marBottom w:val="0"/>
          <w:divBdr>
            <w:top w:val="none" w:sz="0" w:space="0" w:color="auto"/>
            <w:left w:val="none" w:sz="0" w:space="0" w:color="auto"/>
            <w:bottom w:val="none" w:sz="0" w:space="0" w:color="auto"/>
            <w:right w:val="none" w:sz="0" w:space="0" w:color="auto"/>
          </w:divBdr>
        </w:div>
        <w:div w:id="514154244">
          <w:marLeft w:val="480"/>
          <w:marRight w:val="0"/>
          <w:marTop w:val="0"/>
          <w:marBottom w:val="0"/>
          <w:divBdr>
            <w:top w:val="none" w:sz="0" w:space="0" w:color="auto"/>
            <w:left w:val="none" w:sz="0" w:space="0" w:color="auto"/>
            <w:bottom w:val="none" w:sz="0" w:space="0" w:color="auto"/>
            <w:right w:val="none" w:sz="0" w:space="0" w:color="auto"/>
          </w:divBdr>
        </w:div>
        <w:div w:id="1185709227">
          <w:marLeft w:val="480"/>
          <w:marRight w:val="0"/>
          <w:marTop w:val="0"/>
          <w:marBottom w:val="0"/>
          <w:divBdr>
            <w:top w:val="none" w:sz="0" w:space="0" w:color="auto"/>
            <w:left w:val="none" w:sz="0" w:space="0" w:color="auto"/>
            <w:bottom w:val="none" w:sz="0" w:space="0" w:color="auto"/>
            <w:right w:val="none" w:sz="0" w:space="0" w:color="auto"/>
          </w:divBdr>
        </w:div>
        <w:div w:id="1221332805">
          <w:marLeft w:val="480"/>
          <w:marRight w:val="0"/>
          <w:marTop w:val="0"/>
          <w:marBottom w:val="0"/>
          <w:divBdr>
            <w:top w:val="none" w:sz="0" w:space="0" w:color="auto"/>
            <w:left w:val="none" w:sz="0" w:space="0" w:color="auto"/>
            <w:bottom w:val="none" w:sz="0" w:space="0" w:color="auto"/>
            <w:right w:val="none" w:sz="0" w:space="0" w:color="auto"/>
          </w:divBdr>
        </w:div>
        <w:div w:id="1203977397">
          <w:marLeft w:val="480"/>
          <w:marRight w:val="0"/>
          <w:marTop w:val="0"/>
          <w:marBottom w:val="0"/>
          <w:divBdr>
            <w:top w:val="none" w:sz="0" w:space="0" w:color="auto"/>
            <w:left w:val="none" w:sz="0" w:space="0" w:color="auto"/>
            <w:bottom w:val="none" w:sz="0" w:space="0" w:color="auto"/>
            <w:right w:val="none" w:sz="0" w:space="0" w:color="auto"/>
          </w:divBdr>
        </w:div>
        <w:div w:id="1940601306">
          <w:marLeft w:val="480"/>
          <w:marRight w:val="0"/>
          <w:marTop w:val="0"/>
          <w:marBottom w:val="0"/>
          <w:divBdr>
            <w:top w:val="none" w:sz="0" w:space="0" w:color="auto"/>
            <w:left w:val="none" w:sz="0" w:space="0" w:color="auto"/>
            <w:bottom w:val="none" w:sz="0" w:space="0" w:color="auto"/>
            <w:right w:val="none" w:sz="0" w:space="0" w:color="auto"/>
          </w:divBdr>
        </w:div>
        <w:div w:id="1992907340">
          <w:marLeft w:val="480"/>
          <w:marRight w:val="0"/>
          <w:marTop w:val="0"/>
          <w:marBottom w:val="0"/>
          <w:divBdr>
            <w:top w:val="none" w:sz="0" w:space="0" w:color="auto"/>
            <w:left w:val="none" w:sz="0" w:space="0" w:color="auto"/>
            <w:bottom w:val="none" w:sz="0" w:space="0" w:color="auto"/>
            <w:right w:val="none" w:sz="0" w:space="0" w:color="auto"/>
          </w:divBdr>
        </w:div>
        <w:div w:id="1118791590">
          <w:marLeft w:val="480"/>
          <w:marRight w:val="0"/>
          <w:marTop w:val="0"/>
          <w:marBottom w:val="0"/>
          <w:divBdr>
            <w:top w:val="none" w:sz="0" w:space="0" w:color="auto"/>
            <w:left w:val="none" w:sz="0" w:space="0" w:color="auto"/>
            <w:bottom w:val="none" w:sz="0" w:space="0" w:color="auto"/>
            <w:right w:val="none" w:sz="0" w:space="0" w:color="auto"/>
          </w:divBdr>
        </w:div>
        <w:div w:id="1874614101">
          <w:marLeft w:val="480"/>
          <w:marRight w:val="0"/>
          <w:marTop w:val="0"/>
          <w:marBottom w:val="0"/>
          <w:divBdr>
            <w:top w:val="none" w:sz="0" w:space="0" w:color="auto"/>
            <w:left w:val="none" w:sz="0" w:space="0" w:color="auto"/>
            <w:bottom w:val="none" w:sz="0" w:space="0" w:color="auto"/>
            <w:right w:val="none" w:sz="0" w:space="0" w:color="auto"/>
          </w:divBdr>
        </w:div>
        <w:div w:id="1930963557">
          <w:marLeft w:val="480"/>
          <w:marRight w:val="0"/>
          <w:marTop w:val="0"/>
          <w:marBottom w:val="0"/>
          <w:divBdr>
            <w:top w:val="none" w:sz="0" w:space="0" w:color="auto"/>
            <w:left w:val="none" w:sz="0" w:space="0" w:color="auto"/>
            <w:bottom w:val="none" w:sz="0" w:space="0" w:color="auto"/>
            <w:right w:val="none" w:sz="0" w:space="0" w:color="auto"/>
          </w:divBdr>
        </w:div>
        <w:div w:id="2129162186">
          <w:marLeft w:val="480"/>
          <w:marRight w:val="0"/>
          <w:marTop w:val="0"/>
          <w:marBottom w:val="0"/>
          <w:divBdr>
            <w:top w:val="none" w:sz="0" w:space="0" w:color="auto"/>
            <w:left w:val="none" w:sz="0" w:space="0" w:color="auto"/>
            <w:bottom w:val="none" w:sz="0" w:space="0" w:color="auto"/>
            <w:right w:val="none" w:sz="0" w:space="0" w:color="auto"/>
          </w:divBdr>
        </w:div>
        <w:div w:id="943927346">
          <w:marLeft w:val="480"/>
          <w:marRight w:val="0"/>
          <w:marTop w:val="0"/>
          <w:marBottom w:val="0"/>
          <w:divBdr>
            <w:top w:val="none" w:sz="0" w:space="0" w:color="auto"/>
            <w:left w:val="none" w:sz="0" w:space="0" w:color="auto"/>
            <w:bottom w:val="none" w:sz="0" w:space="0" w:color="auto"/>
            <w:right w:val="none" w:sz="0" w:space="0" w:color="auto"/>
          </w:divBdr>
        </w:div>
        <w:div w:id="152767339">
          <w:marLeft w:val="480"/>
          <w:marRight w:val="0"/>
          <w:marTop w:val="0"/>
          <w:marBottom w:val="0"/>
          <w:divBdr>
            <w:top w:val="none" w:sz="0" w:space="0" w:color="auto"/>
            <w:left w:val="none" w:sz="0" w:space="0" w:color="auto"/>
            <w:bottom w:val="none" w:sz="0" w:space="0" w:color="auto"/>
            <w:right w:val="none" w:sz="0" w:space="0" w:color="auto"/>
          </w:divBdr>
        </w:div>
        <w:div w:id="357977013">
          <w:marLeft w:val="480"/>
          <w:marRight w:val="0"/>
          <w:marTop w:val="0"/>
          <w:marBottom w:val="0"/>
          <w:divBdr>
            <w:top w:val="none" w:sz="0" w:space="0" w:color="auto"/>
            <w:left w:val="none" w:sz="0" w:space="0" w:color="auto"/>
            <w:bottom w:val="none" w:sz="0" w:space="0" w:color="auto"/>
            <w:right w:val="none" w:sz="0" w:space="0" w:color="auto"/>
          </w:divBdr>
        </w:div>
        <w:div w:id="218707011">
          <w:marLeft w:val="480"/>
          <w:marRight w:val="0"/>
          <w:marTop w:val="0"/>
          <w:marBottom w:val="0"/>
          <w:divBdr>
            <w:top w:val="none" w:sz="0" w:space="0" w:color="auto"/>
            <w:left w:val="none" w:sz="0" w:space="0" w:color="auto"/>
            <w:bottom w:val="none" w:sz="0" w:space="0" w:color="auto"/>
            <w:right w:val="none" w:sz="0" w:space="0" w:color="auto"/>
          </w:divBdr>
        </w:div>
        <w:div w:id="61413801">
          <w:marLeft w:val="480"/>
          <w:marRight w:val="0"/>
          <w:marTop w:val="0"/>
          <w:marBottom w:val="0"/>
          <w:divBdr>
            <w:top w:val="none" w:sz="0" w:space="0" w:color="auto"/>
            <w:left w:val="none" w:sz="0" w:space="0" w:color="auto"/>
            <w:bottom w:val="none" w:sz="0" w:space="0" w:color="auto"/>
            <w:right w:val="none" w:sz="0" w:space="0" w:color="auto"/>
          </w:divBdr>
        </w:div>
        <w:div w:id="130832985">
          <w:marLeft w:val="480"/>
          <w:marRight w:val="0"/>
          <w:marTop w:val="0"/>
          <w:marBottom w:val="0"/>
          <w:divBdr>
            <w:top w:val="none" w:sz="0" w:space="0" w:color="auto"/>
            <w:left w:val="none" w:sz="0" w:space="0" w:color="auto"/>
            <w:bottom w:val="none" w:sz="0" w:space="0" w:color="auto"/>
            <w:right w:val="none" w:sz="0" w:space="0" w:color="auto"/>
          </w:divBdr>
        </w:div>
        <w:div w:id="877357563">
          <w:marLeft w:val="480"/>
          <w:marRight w:val="0"/>
          <w:marTop w:val="0"/>
          <w:marBottom w:val="0"/>
          <w:divBdr>
            <w:top w:val="none" w:sz="0" w:space="0" w:color="auto"/>
            <w:left w:val="none" w:sz="0" w:space="0" w:color="auto"/>
            <w:bottom w:val="none" w:sz="0" w:space="0" w:color="auto"/>
            <w:right w:val="none" w:sz="0" w:space="0" w:color="auto"/>
          </w:divBdr>
        </w:div>
        <w:div w:id="1949502569">
          <w:marLeft w:val="480"/>
          <w:marRight w:val="0"/>
          <w:marTop w:val="0"/>
          <w:marBottom w:val="0"/>
          <w:divBdr>
            <w:top w:val="none" w:sz="0" w:space="0" w:color="auto"/>
            <w:left w:val="none" w:sz="0" w:space="0" w:color="auto"/>
            <w:bottom w:val="none" w:sz="0" w:space="0" w:color="auto"/>
            <w:right w:val="none" w:sz="0" w:space="0" w:color="auto"/>
          </w:divBdr>
        </w:div>
        <w:div w:id="391929252">
          <w:marLeft w:val="480"/>
          <w:marRight w:val="0"/>
          <w:marTop w:val="0"/>
          <w:marBottom w:val="0"/>
          <w:divBdr>
            <w:top w:val="none" w:sz="0" w:space="0" w:color="auto"/>
            <w:left w:val="none" w:sz="0" w:space="0" w:color="auto"/>
            <w:bottom w:val="none" w:sz="0" w:space="0" w:color="auto"/>
            <w:right w:val="none" w:sz="0" w:space="0" w:color="auto"/>
          </w:divBdr>
        </w:div>
        <w:div w:id="1973635859">
          <w:marLeft w:val="480"/>
          <w:marRight w:val="0"/>
          <w:marTop w:val="0"/>
          <w:marBottom w:val="0"/>
          <w:divBdr>
            <w:top w:val="none" w:sz="0" w:space="0" w:color="auto"/>
            <w:left w:val="none" w:sz="0" w:space="0" w:color="auto"/>
            <w:bottom w:val="none" w:sz="0" w:space="0" w:color="auto"/>
            <w:right w:val="none" w:sz="0" w:space="0" w:color="auto"/>
          </w:divBdr>
        </w:div>
        <w:div w:id="796753563">
          <w:marLeft w:val="480"/>
          <w:marRight w:val="0"/>
          <w:marTop w:val="0"/>
          <w:marBottom w:val="0"/>
          <w:divBdr>
            <w:top w:val="none" w:sz="0" w:space="0" w:color="auto"/>
            <w:left w:val="none" w:sz="0" w:space="0" w:color="auto"/>
            <w:bottom w:val="none" w:sz="0" w:space="0" w:color="auto"/>
            <w:right w:val="none" w:sz="0" w:space="0" w:color="auto"/>
          </w:divBdr>
        </w:div>
        <w:div w:id="535851219">
          <w:marLeft w:val="480"/>
          <w:marRight w:val="0"/>
          <w:marTop w:val="0"/>
          <w:marBottom w:val="0"/>
          <w:divBdr>
            <w:top w:val="none" w:sz="0" w:space="0" w:color="auto"/>
            <w:left w:val="none" w:sz="0" w:space="0" w:color="auto"/>
            <w:bottom w:val="none" w:sz="0" w:space="0" w:color="auto"/>
            <w:right w:val="none" w:sz="0" w:space="0" w:color="auto"/>
          </w:divBdr>
        </w:div>
        <w:div w:id="112133555">
          <w:marLeft w:val="480"/>
          <w:marRight w:val="0"/>
          <w:marTop w:val="0"/>
          <w:marBottom w:val="0"/>
          <w:divBdr>
            <w:top w:val="none" w:sz="0" w:space="0" w:color="auto"/>
            <w:left w:val="none" w:sz="0" w:space="0" w:color="auto"/>
            <w:bottom w:val="none" w:sz="0" w:space="0" w:color="auto"/>
            <w:right w:val="none" w:sz="0" w:space="0" w:color="auto"/>
          </w:divBdr>
        </w:div>
        <w:div w:id="858935722">
          <w:marLeft w:val="480"/>
          <w:marRight w:val="0"/>
          <w:marTop w:val="0"/>
          <w:marBottom w:val="0"/>
          <w:divBdr>
            <w:top w:val="none" w:sz="0" w:space="0" w:color="auto"/>
            <w:left w:val="none" w:sz="0" w:space="0" w:color="auto"/>
            <w:bottom w:val="none" w:sz="0" w:space="0" w:color="auto"/>
            <w:right w:val="none" w:sz="0" w:space="0" w:color="auto"/>
          </w:divBdr>
        </w:div>
        <w:div w:id="24450019">
          <w:marLeft w:val="480"/>
          <w:marRight w:val="0"/>
          <w:marTop w:val="0"/>
          <w:marBottom w:val="0"/>
          <w:divBdr>
            <w:top w:val="none" w:sz="0" w:space="0" w:color="auto"/>
            <w:left w:val="none" w:sz="0" w:space="0" w:color="auto"/>
            <w:bottom w:val="none" w:sz="0" w:space="0" w:color="auto"/>
            <w:right w:val="none" w:sz="0" w:space="0" w:color="auto"/>
          </w:divBdr>
        </w:div>
        <w:div w:id="82073108">
          <w:marLeft w:val="480"/>
          <w:marRight w:val="0"/>
          <w:marTop w:val="0"/>
          <w:marBottom w:val="0"/>
          <w:divBdr>
            <w:top w:val="none" w:sz="0" w:space="0" w:color="auto"/>
            <w:left w:val="none" w:sz="0" w:space="0" w:color="auto"/>
            <w:bottom w:val="none" w:sz="0" w:space="0" w:color="auto"/>
            <w:right w:val="none" w:sz="0" w:space="0" w:color="auto"/>
          </w:divBdr>
        </w:div>
        <w:div w:id="1499737169">
          <w:marLeft w:val="480"/>
          <w:marRight w:val="0"/>
          <w:marTop w:val="0"/>
          <w:marBottom w:val="0"/>
          <w:divBdr>
            <w:top w:val="none" w:sz="0" w:space="0" w:color="auto"/>
            <w:left w:val="none" w:sz="0" w:space="0" w:color="auto"/>
            <w:bottom w:val="none" w:sz="0" w:space="0" w:color="auto"/>
            <w:right w:val="none" w:sz="0" w:space="0" w:color="auto"/>
          </w:divBdr>
        </w:div>
        <w:div w:id="675309815">
          <w:marLeft w:val="480"/>
          <w:marRight w:val="0"/>
          <w:marTop w:val="0"/>
          <w:marBottom w:val="0"/>
          <w:divBdr>
            <w:top w:val="none" w:sz="0" w:space="0" w:color="auto"/>
            <w:left w:val="none" w:sz="0" w:space="0" w:color="auto"/>
            <w:bottom w:val="none" w:sz="0" w:space="0" w:color="auto"/>
            <w:right w:val="none" w:sz="0" w:space="0" w:color="auto"/>
          </w:divBdr>
        </w:div>
        <w:div w:id="1729186608">
          <w:marLeft w:val="480"/>
          <w:marRight w:val="0"/>
          <w:marTop w:val="0"/>
          <w:marBottom w:val="0"/>
          <w:divBdr>
            <w:top w:val="none" w:sz="0" w:space="0" w:color="auto"/>
            <w:left w:val="none" w:sz="0" w:space="0" w:color="auto"/>
            <w:bottom w:val="none" w:sz="0" w:space="0" w:color="auto"/>
            <w:right w:val="none" w:sz="0" w:space="0" w:color="auto"/>
          </w:divBdr>
        </w:div>
        <w:div w:id="65617377">
          <w:marLeft w:val="480"/>
          <w:marRight w:val="0"/>
          <w:marTop w:val="0"/>
          <w:marBottom w:val="0"/>
          <w:divBdr>
            <w:top w:val="none" w:sz="0" w:space="0" w:color="auto"/>
            <w:left w:val="none" w:sz="0" w:space="0" w:color="auto"/>
            <w:bottom w:val="none" w:sz="0" w:space="0" w:color="auto"/>
            <w:right w:val="none" w:sz="0" w:space="0" w:color="auto"/>
          </w:divBdr>
        </w:div>
        <w:div w:id="2109498108">
          <w:marLeft w:val="480"/>
          <w:marRight w:val="0"/>
          <w:marTop w:val="0"/>
          <w:marBottom w:val="0"/>
          <w:divBdr>
            <w:top w:val="none" w:sz="0" w:space="0" w:color="auto"/>
            <w:left w:val="none" w:sz="0" w:space="0" w:color="auto"/>
            <w:bottom w:val="none" w:sz="0" w:space="0" w:color="auto"/>
            <w:right w:val="none" w:sz="0" w:space="0" w:color="auto"/>
          </w:divBdr>
        </w:div>
        <w:div w:id="2048332528">
          <w:marLeft w:val="480"/>
          <w:marRight w:val="0"/>
          <w:marTop w:val="0"/>
          <w:marBottom w:val="0"/>
          <w:divBdr>
            <w:top w:val="none" w:sz="0" w:space="0" w:color="auto"/>
            <w:left w:val="none" w:sz="0" w:space="0" w:color="auto"/>
            <w:bottom w:val="none" w:sz="0" w:space="0" w:color="auto"/>
            <w:right w:val="none" w:sz="0" w:space="0" w:color="auto"/>
          </w:divBdr>
        </w:div>
        <w:div w:id="450711692">
          <w:marLeft w:val="480"/>
          <w:marRight w:val="0"/>
          <w:marTop w:val="0"/>
          <w:marBottom w:val="0"/>
          <w:divBdr>
            <w:top w:val="none" w:sz="0" w:space="0" w:color="auto"/>
            <w:left w:val="none" w:sz="0" w:space="0" w:color="auto"/>
            <w:bottom w:val="none" w:sz="0" w:space="0" w:color="auto"/>
            <w:right w:val="none" w:sz="0" w:space="0" w:color="auto"/>
          </w:divBdr>
        </w:div>
        <w:div w:id="628976373">
          <w:marLeft w:val="480"/>
          <w:marRight w:val="0"/>
          <w:marTop w:val="0"/>
          <w:marBottom w:val="0"/>
          <w:divBdr>
            <w:top w:val="none" w:sz="0" w:space="0" w:color="auto"/>
            <w:left w:val="none" w:sz="0" w:space="0" w:color="auto"/>
            <w:bottom w:val="none" w:sz="0" w:space="0" w:color="auto"/>
            <w:right w:val="none" w:sz="0" w:space="0" w:color="auto"/>
          </w:divBdr>
        </w:div>
        <w:div w:id="1843468818">
          <w:marLeft w:val="480"/>
          <w:marRight w:val="0"/>
          <w:marTop w:val="0"/>
          <w:marBottom w:val="0"/>
          <w:divBdr>
            <w:top w:val="none" w:sz="0" w:space="0" w:color="auto"/>
            <w:left w:val="none" w:sz="0" w:space="0" w:color="auto"/>
            <w:bottom w:val="none" w:sz="0" w:space="0" w:color="auto"/>
            <w:right w:val="none" w:sz="0" w:space="0" w:color="auto"/>
          </w:divBdr>
        </w:div>
        <w:div w:id="1051340897">
          <w:marLeft w:val="480"/>
          <w:marRight w:val="0"/>
          <w:marTop w:val="0"/>
          <w:marBottom w:val="0"/>
          <w:divBdr>
            <w:top w:val="none" w:sz="0" w:space="0" w:color="auto"/>
            <w:left w:val="none" w:sz="0" w:space="0" w:color="auto"/>
            <w:bottom w:val="none" w:sz="0" w:space="0" w:color="auto"/>
            <w:right w:val="none" w:sz="0" w:space="0" w:color="auto"/>
          </w:divBdr>
        </w:div>
        <w:div w:id="149448234">
          <w:marLeft w:val="480"/>
          <w:marRight w:val="0"/>
          <w:marTop w:val="0"/>
          <w:marBottom w:val="0"/>
          <w:divBdr>
            <w:top w:val="none" w:sz="0" w:space="0" w:color="auto"/>
            <w:left w:val="none" w:sz="0" w:space="0" w:color="auto"/>
            <w:bottom w:val="none" w:sz="0" w:space="0" w:color="auto"/>
            <w:right w:val="none" w:sz="0" w:space="0" w:color="auto"/>
          </w:divBdr>
        </w:div>
        <w:div w:id="142358208">
          <w:marLeft w:val="480"/>
          <w:marRight w:val="0"/>
          <w:marTop w:val="0"/>
          <w:marBottom w:val="0"/>
          <w:divBdr>
            <w:top w:val="none" w:sz="0" w:space="0" w:color="auto"/>
            <w:left w:val="none" w:sz="0" w:space="0" w:color="auto"/>
            <w:bottom w:val="none" w:sz="0" w:space="0" w:color="auto"/>
            <w:right w:val="none" w:sz="0" w:space="0" w:color="auto"/>
          </w:divBdr>
        </w:div>
        <w:div w:id="2106656747">
          <w:marLeft w:val="480"/>
          <w:marRight w:val="0"/>
          <w:marTop w:val="0"/>
          <w:marBottom w:val="0"/>
          <w:divBdr>
            <w:top w:val="none" w:sz="0" w:space="0" w:color="auto"/>
            <w:left w:val="none" w:sz="0" w:space="0" w:color="auto"/>
            <w:bottom w:val="none" w:sz="0" w:space="0" w:color="auto"/>
            <w:right w:val="none" w:sz="0" w:space="0" w:color="auto"/>
          </w:divBdr>
        </w:div>
        <w:div w:id="1557281392">
          <w:marLeft w:val="480"/>
          <w:marRight w:val="0"/>
          <w:marTop w:val="0"/>
          <w:marBottom w:val="0"/>
          <w:divBdr>
            <w:top w:val="none" w:sz="0" w:space="0" w:color="auto"/>
            <w:left w:val="none" w:sz="0" w:space="0" w:color="auto"/>
            <w:bottom w:val="none" w:sz="0" w:space="0" w:color="auto"/>
            <w:right w:val="none" w:sz="0" w:space="0" w:color="auto"/>
          </w:divBdr>
        </w:div>
        <w:div w:id="1819104725">
          <w:marLeft w:val="480"/>
          <w:marRight w:val="0"/>
          <w:marTop w:val="0"/>
          <w:marBottom w:val="0"/>
          <w:divBdr>
            <w:top w:val="none" w:sz="0" w:space="0" w:color="auto"/>
            <w:left w:val="none" w:sz="0" w:space="0" w:color="auto"/>
            <w:bottom w:val="none" w:sz="0" w:space="0" w:color="auto"/>
            <w:right w:val="none" w:sz="0" w:space="0" w:color="auto"/>
          </w:divBdr>
        </w:div>
        <w:div w:id="1917203853">
          <w:marLeft w:val="480"/>
          <w:marRight w:val="0"/>
          <w:marTop w:val="0"/>
          <w:marBottom w:val="0"/>
          <w:divBdr>
            <w:top w:val="none" w:sz="0" w:space="0" w:color="auto"/>
            <w:left w:val="none" w:sz="0" w:space="0" w:color="auto"/>
            <w:bottom w:val="none" w:sz="0" w:space="0" w:color="auto"/>
            <w:right w:val="none" w:sz="0" w:space="0" w:color="auto"/>
          </w:divBdr>
        </w:div>
        <w:div w:id="1749184050">
          <w:marLeft w:val="480"/>
          <w:marRight w:val="0"/>
          <w:marTop w:val="0"/>
          <w:marBottom w:val="0"/>
          <w:divBdr>
            <w:top w:val="none" w:sz="0" w:space="0" w:color="auto"/>
            <w:left w:val="none" w:sz="0" w:space="0" w:color="auto"/>
            <w:bottom w:val="none" w:sz="0" w:space="0" w:color="auto"/>
            <w:right w:val="none" w:sz="0" w:space="0" w:color="auto"/>
          </w:divBdr>
        </w:div>
        <w:div w:id="709258325">
          <w:marLeft w:val="480"/>
          <w:marRight w:val="0"/>
          <w:marTop w:val="0"/>
          <w:marBottom w:val="0"/>
          <w:divBdr>
            <w:top w:val="none" w:sz="0" w:space="0" w:color="auto"/>
            <w:left w:val="none" w:sz="0" w:space="0" w:color="auto"/>
            <w:bottom w:val="none" w:sz="0" w:space="0" w:color="auto"/>
            <w:right w:val="none" w:sz="0" w:space="0" w:color="auto"/>
          </w:divBdr>
        </w:div>
        <w:div w:id="714280078">
          <w:marLeft w:val="480"/>
          <w:marRight w:val="0"/>
          <w:marTop w:val="0"/>
          <w:marBottom w:val="0"/>
          <w:divBdr>
            <w:top w:val="none" w:sz="0" w:space="0" w:color="auto"/>
            <w:left w:val="none" w:sz="0" w:space="0" w:color="auto"/>
            <w:bottom w:val="none" w:sz="0" w:space="0" w:color="auto"/>
            <w:right w:val="none" w:sz="0" w:space="0" w:color="auto"/>
          </w:divBdr>
        </w:div>
        <w:div w:id="1107970578">
          <w:marLeft w:val="480"/>
          <w:marRight w:val="0"/>
          <w:marTop w:val="0"/>
          <w:marBottom w:val="0"/>
          <w:divBdr>
            <w:top w:val="none" w:sz="0" w:space="0" w:color="auto"/>
            <w:left w:val="none" w:sz="0" w:space="0" w:color="auto"/>
            <w:bottom w:val="none" w:sz="0" w:space="0" w:color="auto"/>
            <w:right w:val="none" w:sz="0" w:space="0" w:color="auto"/>
          </w:divBdr>
        </w:div>
        <w:div w:id="1116295150">
          <w:marLeft w:val="480"/>
          <w:marRight w:val="0"/>
          <w:marTop w:val="0"/>
          <w:marBottom w:val="0"/>
          <w:divBdr>
            <w:top w:val="none" w:sz="0" w:space="0" w:color="auto"/>
            <w:left w:val="none" w:sz="0" w:space="0" w:color="auto"/>
            <w:bottom w:val="none" w:sz="0" w:space="0" w:color="auto"/>
            <w:right w:val="none" w:sz="0" w:space="0" w:color="auto"/>
          </w:divBdr>
        </w:div>
        <w:div w:id="267658212">
          <w:marLeft w:val="480"/>
          <w:marRight w:val="0"/>
          <w:marTop w:val="0"/>
          <w:marBottom w:val="0"/>
          <w:divBdr>
            <w:top w:val="none" w:sz="0" w:space="0" w:color="auto"/>
            <w:left w:val="none" w:sz="0" w:space="0" w:color="auto"/>
            <w:bottom w:val="none" w:sz="0" w:space="0" w:color="auto"/>
            <w:right w:val="none" w:sz="0" w:space="0" w:color="auto"/>
          </w:divBdr>
        </w:div>
        <w:div w:id="1970210606">
          <w:marLeft w:val="480"/>
          <w:marRight w:val="0"/>
          <w:marTop w:val="0"/>
          <w:marBottom w:val="0"/>
          <w:divBdr>
            <w:top w:val="none" w:sz="0" w:space="0" w:color="auto"/>
            <w:left w:val="none" w:sz="0" w:space="0" w:color="auto"/>
            <w:bottom w:val="none" w:sz="0" w:space="0" w:color="auto"/>
            <w:right w:val="none" w:sz="0" w:space="0" w:color="auto"/>
          </w:divBdr>
        </w:div>
        <w:div w:id="154419530">
          <w:marLeft w:val="480"/>
          <w:marRight w:val="0"/>
          <w:marTop w:val="0"/>
          <w:marBottom w:val="0"/>
          <w:divBdr>
            <w:top w:val="none" w:sz="0" w:space="0" w:color="auto"/>
            <w:left w:val="none" w:sz="0" w:space="0" w:color="auto"/>
            <w:bottom w:val="none" w:sz="0" w:space="0" w:color="auto"/>
            <w:right w:val="none" w:sz="0" w:space="0" w:color="auto"/>
          </w:divBdr>
        </w:div>
        <w:div w:id="1182428208">
          <w:marLeft w:val="480"/>
          <w:marRight w:val="0"/>
          <w:marTop w:val="0"/>
          <w:marBottom w:val="0"/>
          <w:divBdr>
            <w:top w:val="none" w:sz="0" w:space="0" w:color="auto"/>
            <w:left w:val="none" w:sz="0" w:space="0" w:color="auto"/>
            <w:bottom w:val="none" w:sz="0" w:space="0" w:color="auto"/>
            <w:right w:val="none" w:sz="0" w:space="0" w:color="auto"/>
          </w:divBdr>
        </w:div>
      </w:divsChild>
    </w:div>
    <w:div w:id="427044247">
      <w:bodyDiv w:val="1"/>
      <w:marLeft w:val="0"/>
      <w:marRight w:val="0"/>
      <w:marTop w:val="0"/>
      <w:marBottom w:val="0"/>
      <w:divBdr>
        <w:top w:val="none" w:sz="0" w:space="0" w:color="auto"/>
        <w:left w:val="none" w:sz="0" w:space="0" w:color="auto"/>
        <w:bottom w:val="none" w:sz="0" w:space="0" w:color="auto"/>
        <w:right w:val="none" w:sz="0" w:space="0" w:color="auto"/>
      </w:divBdr>
    </w:div>
    <w:div w:id="428233564">
      <w:bodyDiv w:val="1"/>
      <w:marLeft w:val="0"/>
      <w:marRight w:val="0"/>
      <w:marTop w:val="0"/>
      <w:marBottom w:val="0"/>
      <w:divBdr>
        <w:top w:val="none" w:sz="0" w:space="0" w:color="auto"/>
        <w:left w:val="none" w:sz="0" w:space="0" w:color="auto"/>
        <w:bottom w:val="none" w:sz="0" w:space="0" w:color="auto"/>
        <w:right w:val="none" w:sz="0" w:space="0" w:color="auto"/>
      </w:divBdr>
    </w:div>
    <w:div w:id="428736801">
      <w:bodyDiv w:val="1"/>
      <w:marLeft w:val="0"/>
      <w:marRight w:val="0"/>
      <w:marTop w:val="0"/>
      <w:marBottom w:val="0"/>
      <w:divBdr>
        <w:top w:val="none" w:sz="0" w:space="0" w:color="auto"/>
        <w:left w:val="none" w:sz="0" w:space="0" w:color="auto"/>
        <w:bottom w:val="none" w:sz="0" w:space="0" w:color="auto"/>
        <w:right w:val="none" w:sz="0" w:space="0" w:color="auto"/>
      </w:divBdr>
    </w:div>
    <w:div w:id="430859811">
      <w:bodyDiv w:val="1"/>
      <w:marLeft w:val="0"/>
      <w:marRight w:val="0"/>
      <w:marTop w:val="0"/>
      <w:marBottom w:val="0"/>
      <w:divBdr>
        <w:top w:val="none" w:sz="0" w:space="0" w:color="auto"/>
        <w:left w:val="none" w:sz="0" w:space="0" w:color="auto"/>
        <w:bottom w:val="none" w:sz="0" w:space="0" w:color="auto"/>
        <w:right w:val="none" w:sz="0" w:space="0" w:color="auto"/>
      </w:divBdr>
    </w:div>
    <w:div w:id="433942763">
      <w:bodyDiv w:val="1"/>
      <w:marLeft w:val="0"/>
      <w:marRight w:val="0"/>
      <w:marTop w:val="0"/>
      <w:marBottom w:val="0"/>
      <w:divBdr>
        <w:top w:val="none" w:sz="0" w:space="0" w:color="auto"/>
        <w:left w:val="none" w:sz="0" w:space="0" w:color="auto"/>
        <w:bottom w:val="none" w:sz="0" w:space="0" w:color="auto"/>
        <w:right w:val="none" w:sz="0" w:space="0" w:color="auto"/>
      </w:divBdr>
    </w:div>
    <w:div w:id="434399148">
      <w:bodyDiv w:val="1"/>
      <w:marLeft w:val="0"/>
      <w:marRight w:val="0"/>
      <w:marTop w:val="0"/>
      <w:marBottom w:val="0"/>
      <w:divBdr>
        <w:top w:val="none" w:sz="0" w:space="0" w:color="auto"/>
        <w:left w:val="none" w:sz="0" w:space="0" w:color="auto"/>
        <w:bottom w:val="none" w:sz="0" w:space="0" w:color="auto"/>
        <w:right w:val="none" w:sz="0" w:space="0" w:color="auto"/>
      </w:divBdr>
      <w:divsChild>
        <w:div w:id="1328167952">
          <w:marLeft w:val="480"/>
          <w:marRight w:val="0"/>
          <w:marTop w:val="0"/>
          <w:marBottom w:val="0"/>
          <w:divBdr>
            <w:top w:val="none" w:sz="0" w:space="0" w:color="auto"/>
            <w:left w:val="none" w:sz="0" w:space="0" w:color="auto"/>
            <w:bottom w:val="none" w:sz="0" w:space="0" w:color="auto"/>
            <w:right w:val="none" w:sz="0" w:space="0" w:color="auto"/>
          </w:divBdr>
        </w:div>
        <w:div w:id="1569270875">
          <w:marLeft w:val="480"/>
          <w:marRight w:val="0"/>
          <w:marTop w:val="0"/>
          <w:marBottom w:val="0"/>
          <w:divBdr>
            <w:top w:val="none" w:sz="0" w:space="0" w:color="auto"/>
            <w:left w:val="none" w:sz="0" w:space="0" w:color="auto"/>
            <w:bottom w:val="none" w:sz="0" w:space="0" w:color="auto"/>
            <w:right w:val="none" w:sz="0" w:space="0" w:color="auto"/>
          </w:divBdr>
        </w:div>
        <w:div w:id="837422760">
          <w:marLeft w:val="480"/>
          <w:marRight w:val="0"/>
          <w:marTop w:val="0"/>
          <w:marBottom w:val="0"/>
          <w:divBdr>
            <w:top w:val="none" w:sz="0" w:space="0" w:color="auto"/>
            <w:left w:val="none" w:sz="0" w:space="0" w:color="auto"/>
            <w:bottom w:val="none" w:sz="0" w:space="0" w:color="auto"/>
            <w:right w:val="none" w:sz="0" w:space="0" w:color="auto"/>
          </w:divBdr>
        </w:div>
        <w:div w:id="1034228446">
          <w:marLeft w:val="480"/>
          <w:marRight w:val="0"/>
          <w:marTop w:val="0"/>
          <w:marBottom w:val="0"/>
          <w:divBdr>
            <w:top w:val="none" w:sz="0" w:space="0" w:color="auto"/>
            <w:left w:val="none" w:sz="0" w:space="0" w:color="auto"/>
            <w:bottom w:val="none" w:sz="0" w:space="0" w:color="auto"/>
            <w:right w:val="none" w:sz="0" w:space="0" w:color="auto"/>
          </w:divBdr>
        </w:div>
        <w:div w:id="1428231951">
          <w:marLeft w:val="480"/>
          <w:marRight w:val="0"/>
          <w:marTop w:val="0"/>
          <w:marBottom w:val="0"/>
          <w:divBdr>
            <w:top w:val="none" w:sz="0" w:space="0" w:color="auto"/>
            <w:left w:val="none" w:sz="0" w:space="0" w:color="auto"/>
            <w:bottom w:val="none" w:sz="0" w:space="0" w:color="auto"/>
            <w:right w:val="none" w:sz="0" w:space="0" w:color="auto"/>
          </w:divBdr>
        </w:div>
        <w:div w:id="726219199">
          <w:marLeft w:val="480"/>
          <w:marRight w:val="0"/>
          <w:marTop w:val="0"/>
          <w:marBottom w:val="0"/>
          <w:divBdr>
            <w:top w:val="none" w:sz="0" w:space="0" w:color="auto"/>
            <w:left w:val="none" w:sz="0" w:space="0" w:color="auto"/>
            <w:bottom w:val="none" w:sz="0" w:space="0" w:color="auto"/>
            <w:right w:val="none" w:sz="0" w:space="0" w:color="auto"/>
          </w:divBdr>
        </w:div>
        <w:div w:id="1890653941">
          <w:marLeft w:val="480"/>
          <w:marRight w:val="0"/>
          <w:marTop w:val="0"/>
          <w:marBottom w:val="0"/>
          <w:divBdr>
            <w:top w:val="none" w:sz="0" w:space="0" w:color="auto"/>
            <w:left w:val="none" w:sz="0" w:space="0" w:color="auto"/>
            <w:bottom w:val="none" w:sz="0" w:space="0" w:color="auto"/>
            <w:right w:val="none" w:sz="0" w:space="0" w:color="auto"/>
          </w:divBdr>
        </w:div>
        <w:div w:id="1221939714">
          <w:marLeft w:val="480"/>
          <w:marRight w:val="0"/>
          <w:marTop w:val="0"/>
          <w:marBottom w:val="0"/>
          <w:divBdr>
            <w:top w:val="none" w:sz="0" w:space="0" w:color="auto"/>
            <w:left w:val="none" w:sz="0" w:space="0" w:color="auto"/>
            <w:bottom w:val="none" w:sz="0" w:space="0" w:color="auto"/>
            <w:right w:val="none" w:sz="0" w:space="0" w:color="auto"/>
          </w:divBdr>
        </w:div>
        <w:div w:id="1078019970">
          <w:marLeft w:val="480"/>
          <w:marRight w:val="0"/>
          <w:marTop w:val="0"/>
          <w:marBottom w:val="0"/>
          <w:divBdr>
            <w:top w:val="none" w:sz="0" w:space="0" w:color="auto"/>
            <w:left w:val="none" w:sz="0" w:space="0" w:color="auto"/>
            <w:bottom w:val="none" w:sz="0" w:space="0" w:color="auto"/>
            <w:right w:val="none" w:sz="0" w:space="0" w:color="auto"/>
          </w:divBdr>
        </w:div>
        <w:div w:id="1449665094">
          <w:marLeft w:val="480"/>
          <w:marRight w:val="0"/>
          <w:marTop w:val="0"/>
          <w:marBottom w:val="0"/>
          <w:divBdr>
            <w:top w:val="none" w:sz="0" w:space="0" w:color="auto"/>
            <w:left w:val="none" w:sz="0" w:space="0" w:color="auto"/>
            <w:bottom w:val="none" w:sz="0" w:space="0" w:color="auto"/>
            <w:right w:val="none" w:sz="0" w:space="0" w:color="auto"/>
          </w:divBdr>
        </w:div>
        <w:div w:id="2077242950">
          <w:marLeft w:val="480"/>
          <w:marRight w:val="0"/>
          <w:marTop w:val="0"/>
          <w:marBottom w:val="0"/>
          <w:divBdr>
            <w:top w:val="none" w:sz="0" w:space="0" w:color="auto"/>
            <w:left w:val="none" w:sz="0" w:space="0" w:color="auto"/>
            <w:bottom w:val="none" w:sz="0" w:space="0" w:color="auto"/>
            <w:right w:val="none" w:sz="0" w:space="0" w:color="auto"/>
          </w:divBdr>
        </w:div>
        <w:div w:id="625044158">
          <w:marLeft w:val="480"/>
          <w:marRight w:val="0"/>
          <w:marTop w:val="0"/>
          <w:marBottom w:val="0"/>
          <w:divBdr>
            <w:top w:val="none" w:sz="0" w:space="0" w:color="auto"/>
            <w:left w:val="none" w:sz="0" w:space="0" w:color="auto"/>
            <w:bottom w:val="none" w:sz="0" w:space="0" w:color="auto"/>
            <w:right w:val="none" w:sz="0" w:space="0" w:color="auto"/>
          </w:divBdr>
        </w:div>
        <w:div w:id="861942431">
          <w:marLeft w:val="480"/>
          <w:marRight w:val="0"/>
          <w:marTop w:val="0"/>
          <w:marBottom w:val="0"/>
          <w:divBdr>
            <w:top w:val="none" w:sz="0" w:space="0" w:color="auto"/>
            <w:left w:val="none" w:sz="0" w:space="0" w:color="auto"/>
            <w:bottom w:val="none" w:sz="0" w:space="0" w:color="auto"/>
            <w:right w:val="none" w:sz="0" w:space="0" w:color="auto"/>
          </w:divBdr>
        </w:div>
        <w:div w:id="169225667">
          <w:marLeft w:val="480"/>
          <w:marRight w:val="0"/>
          <w:marTop w:val="0"/>
          <w:marBottom w:val="0"/>
          <w:divBdr>
            <w:top w:val="none" w:sz="0" w:space="0" w:color="auto"/>
            <w:left w:val="none" w:sz="0" w:space="0" w:color="auto"/>
            <w:bottom w:val="none" w:sz="0" w:space="0" w:color="auto"/>
            <w:right w:val="none" w:sz="0" w:space="0" w:color="auto"/>
          </w:divBdr>
        </w:div>
        <w:div w:id="407726297">
          <w:marLeft w:val="480"/>
          <w:marRight w:val="0"/>
          <w:marTop w:val="0"/>
          <w:marBottom w:val="0"/>
          <w:divBdr>
            <w:top w:val="none" w:sz="0" w:space="0" w:color="auto"/>
            <w:left w:val="none" w:sz="0" w:space="0" w:color="auto"/>
            <w:bottom w:val="none" w:sz="0" w:space="0" w:color="auto"/>
            <w:right w:val="none" w:sz="0" w:space="0" w:color="auto"/>
          </w:divBdr>
        </w:div>
        <w:div w:id="1776368954">
          <w:marLeft w:val="480"/>
          <w:marRight w:val="0"/>
          <w:marTop w:val="0"/>
          <w:marBottom w:val="0"/>
          <w:divBdr>
            <w:top w:val="none" w:sz="0" w:space="0" w:color="auto"/>
            <w:left w:val="none" w:sz="0" w:space="0" w:color="auto"/>
            <w:bottom w:val="none" w:sz="0" w:space="0" w:color="auto"/>
            <w:right w:val="none" w:sz="0" w:space="0" w:color="auto"/>
          </w:divBdr>
        </w:div>
        <w:div w:id="1646541000">
          <w:marLeft w:val="480"/>
          <w:marRight w:val="0"/>
          <w:marTop w:val="0"/>
          <w:marBottom w:val="0"/>
          <w:divBdr>
            <w:top w:val="none" w:sz="0" w:space="0" w:color="auto"/>
            <w:left w:val="none" w:sz="0" w:space="0" w:color="auto"/>
            <w:bottom w:val="none" w:sz="0" w:space="0" w:color="auto"/>
            <w:right w:val="none" w:sz="0" w:space="0" w:color="auto"/>
          </w:divBdr>
        </w:div>
        <w:div w:id="1546403272">
          <w:marLeft w:val="480"/>
          <w:marRight w:val="0"/>
          <w:marTop w:val="0"/>
          <w:marBottom w:val="0"/>
          <w:divBdr>
            <w:top w:val="none" w:sz="0" w:space="0" w:color="auto"/>
            <w:left w:val="none" w:sz="0" w:space="0" w:color="auto"/>
            <w:bottom w:val="none" w:sz="0" w:space="0" w:color="auto"/>
            <w:right w:val="none" w:sz="0" w:space="0" w:color="auto"/>
          </w:divBdr>
        </w:div>
        <w:div w:id="1026760328">
          <w:marLeft w:val="480"/>
          <w:marRight w:val="0"/>
          <w:marTop w:val="0"/>
          <w:marBottom w:val="0"/>
          <w:divBdr>
            <w:top w:val="none" w:sz="0" w:space="0" w:color="auto"/>
            <w:left w:val="none" w:sz="0" w:space="0" w:color="auto"/>
            <w:bottom w:val="none" w:sz="0" w:space="0" w:color="auto"/>
            <w:right w:val="none" w:sz="0" w:space="0" w:color="auto"/>
          </w:divBdr>
        </w:div>
        <w:div w:id="1626080089">
          <w:marLeft w:val="480"/>
          <w:marRight w:val="0"/>
          <w:marTop w:val="0"/>
          <w:marBottom w:val="0"/>
          <w:divBdr>
            <w:top w:val="none" w:sz="0" w:space="0" w:color="auto"/>
            <w:left w:val="none" w:sz="0" w:space="0" w:color="auto"/>
            <w:bottom w:val="none" w:sz="0" w:space="0" w:color="auto"/>
            <w:right w:val="none" w:sz="0" w:space="0" w:color="auto"/>
          </w:divBdr>
        </w:div>
        <w:div w:id="149716548">
          <w:marLeft w:val="480"/>
          <w:marRight w:val="0"/>
          <w:marTop w:val="0"/>
          <w:marBottom w:val="0"/>
          <w:divBdr>
            <w:top w:val="none" w:sz="0" w:space="0" w:color="auto"/>
            <w:left w:val="none" w:sz="0" w:space="0" w:color="auto"/>
            <w:bottom w:val="none" w:sz="0" w:space="0" w:color="auto"/>
            <w:right w:val="none" w:sz="0" w:space="0" w:color="auto"/>
          </w:divBdr>
        </w:div>
        <w:div w:id="844318188">
          <w:marLeft w:val="480"/>
          <w:marRight w:val="0"/>
          <w:marTop w:val="0"/>
          <w:marBottom w:val="0"/>
          <w:divBdr>
            <w:top w:val="none" w:sz="0" w:space="0" w:color="auto"/>
            <w:left w:val="none" w:sz="0" w:space="0" w:color="auto"/>
            <w:bottom w:val="none" w:sz="0" w:space="0" w:color="auto"/>
            <w:right w:val="none" w:sz="0" w:space="0" w:color="auto"/>
          </w:divBdr>
        </w:div>
        <w:div w:id="171915950">
          <w:marLeft w:val="480"/>
          <w:marRight w:val="0"/>
          <w:marTop w:val="0"/>
          <w:marBottom w:val="0"/>
          <w:divBdr>
            <w:top w:val="none" w:sz="0" w:space="0" w:color="auto"/>
            <w:left w:val="none" w:sz="0" w:space="0" w:color="auto"/>
            <w:bottom w:val="none" w:sz="0" w:space="0" w:color="auto"/>
            <w:right w:val="none" w:sz="0" w:space="0" w:color="auto"/>
          </w:divBdr>
        </w:div>
        <w:div w:id="1076246984">
          <w:marLeft w:val="480"/>
          <w:marRight w:val="0"/>
          <w:marTop w:val="0"/>
          <w:marBottom w:val="0"/>
          <w:divBdr>
            <w:top w:val="none" w:sz="0" w:space="0" w:color="auto"/>
            <w:left w:val="none" w:sz="0" w:space="0" w:color="auto"/>
            <w:bottom w:val="none" w:sz="0" w:space="0" w:color="auto"/>
            <w:right w:val="none" w:sz="0" w:space="0" w:color="auto"/>
          </w:divBdr>
        </w:div>
        <w:div w:id="1232933216">
          <w:marLeft w:val="480"/>
          <w:marRight w:val="0"/>
          <w:marTop w:val="0"/>
          <w:marBottom w:val="0"/>
          <w:divBdr>
            <w:top w:val="none" w:sz="0" w:space="0" w:color="auto"/>
            <w:left w:val="none" w:sz="0" w:space="0" w:color="auto"/>
            <w:bottom w:val="none" w:sz="0" w:space="0" w:color="auto"/>
            <w:right w:val="none" w:sz="0" w:space="0" w:color="auto"/>
          </w:divBdr>
        </w:div>
        <w:div w:id="793014573">
          <w:marLeft w:val="480"/>
          <w:marRight w:val="0"/>
          <w:marTop w:val="0"/>
          <w:marBottom w:val="0"/>
          <w:divBdr>
            <w:top w:val="none" w:sz="0" w:space="0" w:color="auto"/>
            <w:left w:val="none" w:sz="0" w:space="0" w:color="auto"/>
            <w:bottom w:val="none" w:sz="0" w:space="0" w:color="auto"/>
            <w:right w:val="none" w:sz="0" w:space="0" w:color="auto"/>
          </w:divBdr>
        </w:div>
        <w:div w:id="1768235864">
          <w:marLeft w:val="480"/>
          <w:marRight w:val="0"/>
          <w:marTop w:val="0"/>
          <w:marBottom w:val="0"/>
          <w:divBdr>
            <w:top w:val="none" w:sz="0" w:space="0" w:color="auto"/>
            <w:left w:val="none" w:sz="0" w:space="0" w:color="auto"/>
            <w:bottom w:val="none" w:sz="0" w:space="0" w:color="auto"/>
            <w:right w:val="none" w:sz="0" w:space="0" w:color="auto"/>
          </w:divBdr>
        </w:div>
        <w:div w:id="1855416970">
          <w:marLeft w:val="480"/>
          <w:marRight w:val="0"/>
          <w:marTop w:val="0"/>
          <w:marBottom w:val="0"/>
          <w:divBdr>
            <w:top w:val="none" w:sz="0" w:space="0" w:color="auto"/>
            <w:left w:val="none" w:sz="0" w:space="0" w:color="auto"/>
            <w:bottom w:val="none" w:sz="0" w:space="0" w:color="auto"/>
            <w:right w:val="none" w:sz="0" w:space="0" w:color="auto"/>
          </w:divBdr>
        </w:div>
        <w:div w:id="1448350051">
          <w:marLeft w:val="480"/>
          <w:marRight w:val="0"/>
          <w:marTop w:val="0"/>
          <w:marBottom w:val="0"/>
          <w:divBdr>
            <w:top w:val="none" w:sz="0" w:space="0" w:color="auto"/>
            <w:left w:val="none" w:sz="0" w:space="0" w:color="auto"/>
            <w:bottom w:val="none" w:sz="0" w:space="0" w:color="auto"/>
            <w:right w:val="none" w:sz="0" w:space="0" w:color="auto"/>
          </w:divBdr>
        </w:div>
        <w:div w:id="231090253">
          <w:marLeft w:val="480"/>
          <w:marRight w:val="0"/>
          <w:marTop w:val="0"/>
          <w:marBottom w:val="0"/>
          <w:divBdr>
            <w:top w:val="none" w:sz="0" w:space="0" w:color="auto"/>
            <w:left w:val="none" w:sz="0" w:space="0" w:color="auto"/>
            <w:bottom w:val="none" w:sz="0" w:space="0" w:color="auto"/>
            <w:right w:val="none" w:sz="0" w:space="0" w:color="auto"/>
          </w:divBdr>
        </w:div>
        <w:div w:id="747194001">
          <w:marLeft w:val="480"/>
          <w:marRight w:val="0"/>
          <w:marTop w:val="0"/>
          <w:marBottom w:val="0"/>
          <w:divBdr>
            <w:top w:val="none" w:sz="0" w:space="0" w:color="auto"/>
            <w:left w:val="none" w:sz="0" w:space="0" w:color="auto"/>
            <w:bottom w:val="none" w:sz="0" w:space="0" w:color="auto"/>
            <w:right w:val="none" w:sz="0" w:space="0" w:color="auto"/>
          </w:divBdr>
        </w:div>
        <w:div w:id="1023048740">
          <w:marLeft w:val="480"/>
          <w:marRight w:val="0"/>
          <w:marTop w:val="0"/>
          <w:marBottom w:val="0"/>
          <w:divBdr>
            <w:top w:val="none" w:sz="0" w:space="0" w:color="auto"/>
            <w:left w:val="none" w:sz="0" w:space="0" w:color="auto"/>
            <w:bottom w:val="none" w:sz="0" w:space="0" w:color="auto"/>
            <w:right w:val="none" w:sz="0" w:space="0" w:color="auto"/>
          </w:divBdr>
        </w:div>
        <w:div w:id="699554199">
          <w:marLeft w:val="480"/>
          <w:marRight w:val="0"/>
          <w:marTop w:val="0"/>
          <w:marBottom w:val="0"/>
          <w:divBdr>
            <w:top w:val="none" w:sz="0" w:space="0" w:color="auto"/>
            <w:left w:val="none" w:sz="0" w:space="0" w:color="auto"/>
            <w:bottom w:val="none" w:sz="0" w:space="0" w:color="auto"/>
            <w:right w:val="none" w:sz="0" w:space="0" w:color="auto"/>
          </w:divBdr>
        </w:div>
        <w:div w:id="467406219">
          <w:marLeft w:val="480"/>
          <w:marRight w:val="0"/>
          <w:marTop w:val="0"/>
          <w:marBottom w:val="0"/>
          <w:divBdr>
            <w:top w:val="none" w:sz="0" w:space="0" w:color="auto"/>
            <w:left w:val="none" w:sz="0" w:space="0" w:color="auto"/>
            <w:bottom w:val="none" w:sz="0" w:space="0" w:color="auto"/>
            <w:right w:val="none" w:sz="0" w:space="0" w:color="auto"/>
          </w:divBdr>
        </w:div>
        <w:div w:id="575171340">
          <w:marLeft w:val="480"/>
          <w:marRight w:val="0"/>
          <w:marTop w:val="0"/>
          <w:marBottom w:val="0"/>
          <w:divBdr>
            <w:top w:val="none" w:sz="0" w:space="0" w:color="auto"/>
            <w:left w:val="none" w:sz="0" w:space="0" w:color="auto"/>
            <w:bottom w:val="none" w:sz="0" w:space="0" w:color="auto"/>
            <w:right w:val="none" w:sz="0" w:space="0" w:color="auto"/>
          </w:divBdr>
        </w:div>
        <w:div w:id="1671563017">
          <w:marLeft w:val="480"/>
          <w:marRight w:val="0"/>
          <w:marTop w:val="0"/>
          <w:marBottom w:val="0"/>
          <w:divBdr>
            <w:top w:val="none" w:sz="0" w:space="0" w:color="auto"/>
            <w:left w:val="none" w:sz="0" w:space="0" w:color="auto"/>
            <w:bottom w:val="none" w:sz="0" w:space="0" w:color="auto"/>
            <w:right w:val="none" w:sz="0" w:space="0" w:color="auto"/>
          </w:divBdr>
        </w:div>
        <w:div w:id="1969584736">
          <w:marLeft w:val="480"/>
          <w:marRight w:val="0"/>
          <w:marTop w:val="0"/>
          <w:marBottom w:val="0"/>
          <w:divBdr>
            <w:top w:val="none" w:sz="0" w:space="0" w:color="auto"/>
            <w:left w:val="none" w:sz="0" w:space="0" w:color="auto"/>
            <w:bottom w:val="none" w:sz="0" w:space="0" w:color="auto"/>
            <w:right w:val="none" w:sz="0" w:space="0" w:color="auto"/>
          </w:divBdr>
        </w:div>
        <w:div w:id="1861507139">
          <w:marLeft w:val="480"/>
          <w:marRight w:val="0"/>
          <w:marTop w:val="0"/>
          <w:marBottom w:val="0"/>
          <w:divBdr>
            <w:top w:val="none" w:sz="0" w:space="0" w:color="auto"/>
            <w:left w:val="none" w:sz="0" w:space="0" w:color="auto"/>
            <w:bottom w:val="none" w:sz="0" w:space="0" w:color="auto"/>
            <w:right w:val="none" w:sz="0" w:space="0" w:color="auto"/>
          </w:divBdr>
        </w:div>
        <w:div w:id="703603488">
          <w:marLeft w:val="480"/>
          <w:marRight w:val="0"/>
          <w:marTop w:val="0"/>
          <w:marBottom w:val="0"/>
          <w:divBdr>
            <w:top w:val="none" w:sz="0" w:space="0" w:color="auto"/>
            <w:left w:val="none" w:sz="0" w:space="0" w:color="auto"/>
            <w:bottom w:val="none" w:sz="0" w:space="0" w:color="auto"/>
            <w:right w:val="none" w:sz="0" w:space="0" w:color="auto"/>
          </w:divBdr>
        </w:div>
        <w:div w:id="170605182">
          <w:marLeft w:val="480"/>
          <w:marRight w:val="0"/>
          <w:marTop w:val="0"/>
          <w:marBottom w:val="0"/>
          <w:divBdr>
            <w:top w:val="none" w:sz="0" w:space="0" w:color="auto"/>
            <w:left w:val="none" w:sz="0" w:space="0" w:color="auto"/>
            <w:bottom w:val="none" w:sz="0" w:space="0" w:color="auto"/>
            <w:right w:val="none" w:sz="0" w:space="0" w:color="auto"/>
          </w:divBdr>
        </w:div>
        <w:div w:id="378477378">
          <w:marLeft w:val="480"/>
          <w:marRight w:val="0"/>
          <w:marTop w:val="0"/>
          <w:marBottom w:val="0"/>
          <w:divBdr>
            <w:top w:val="none" w:sz="0" w:space="0" w:color="auto"/>
            <w:left w:val="none" w:sz="0" w:space="0" w:color="auto"/>
            <w:bottom w:val="none" w:sz="0" w:space="0" w:color="auto"/>
            <w:right w:val="none" w:sz="0" w:space="0" w:color="auto"/>
          </w:divBdr>
        </w:div>
        <w:div w:id="974876032">
          <w:marLeft w:val="480"/>
          <w:marRight w:val="0"/>
          <w:marTop w:val="0"/>
          <w:marBottom w:val="0"/>
          <w:divBdr>
            <w:top w:val="none" w:sz="0" w:space="0" w:color="auto"/>
            <w:left w:val="none" w:sz="0" w:space="0" w:color="auto"/>
            <w:bottom w:val="none" w:sz="0" w:space="0" w:color="auto"/>
            <w:right w:val="none" w:sz="0" w:space="0" w:color="auto"/>
          </w:divBdr>
        </w:div>
        <w:div w:id="34041200">
          <w:marLeft w:val="480"/>
          <w:marRight w:val="0"/>
          <w:marTop w:val="0"/>
          <w:marBottom w:val="0"/>
          <w:divBdr>
            <w:top w:val="none" w:sz="0" w:space="0" w:color="auto"/>
            <w:left w:val="none" w:sz="0" w:space="0" w:color="auto"/>
            <w:bottom w:val="none" w:sz="0" w:space="0" w:color="auto"/>
            <w:right w:val="none" w:sz="0" w:space="0" w:color="auto"/>
          </w:divBdr>
        </w:div>
      </w:divsChild>
    </w:div>
    <w:div w:id="438530856">
      <w:bodyDiv w:val="1"/>
      <w:marLeft w:val="0"/>
      <w:marRight w:val="0"/>
      <w:marTop w:val="0"/>
      <w:marBottom w:val="0"/>
      <w:divBdr>
        <w:top w:val="none" w:sz="0" w:space="0" w:color="auto"/>
        <w:left w:val="none" w:sz="0" w:space="0" w:color="auto"/>
        <w:bottom w:val="none" w:sz="0" w:space="0" w:color="auto"/>
        <w:right w:val="none" w:sz="0" w:space="0" w:color="auto"/>
      </w:divBdr>
    </w:div>
    <w:div w:id="440028727">
      <w:bodyDiv w:val="1"/>
      <w:marLeft w:val="0"/>
      <w:marRight w:val="0"/>
      <w:marTop w:val="0"/>
      <w:marBottom w:val="0"/>
      <w:divBdr>
        <w:top w:val="none" w:sz="0" w:space="0" w:color="auto"/>
        <w:left w:val="none" w:sz="0" w:space="0" w:color="auto"/>
        <w:bottom w:val="none" w:sz="0" w:space="0" w:color="auto"/>
        <w:right w:val="none" w:sz="0" w:space="0" w:color="auto"/>
      </w:divBdr>
    </w:div>
    <w:div w:id="445544567">
      <w:bodyDiv w:val="1"/>
      <w:marLeft w:val="0"/>
      <w:marRight w:val="0"/>
      <w:marTop w:val="0"/>
      <w:marBottom w:val="0"/>
      <w:divBdr>
        <w:top w:val="none" w:sz="0" w:space="0" w:color="auto"/>
        <w:left w:val="none" w:sz="0" w:space="0" w:color="auto"/>
        <w:bottom w:val="none" w:sz="0" w:space="0" w:color="auto"/>
        <w:right w:val="none" w:sz="0" w:space="0" w:color="auto"/>
      </w:divBdr>
    </w:div>
    <w:div w:id="446046956">
      <w:bodyDiv w:val="1"/>
      <w:marLeft w:val="0"/>
      <w:marRight w:val="0"/>
      <w:marTop w:val="0"/>
      <w:marBottom w:val="0"/>
      <w:divBdr>
        <w:top w:val="none" w:sz="0" w:space="0" w:color="auto"/>
        <w:left w:val="none" w:sz="0" w:space="0" w:color="auto"/>
        <w:bottom w:val="none" w:sz="0" w:space="0" w:color="auto"/>
        <w:right w:val="none" w:sz="0" w:space="0" w:color="auto"/>
      </w:divBdr>
    </w:div>
    <w:div w:id="452019047">
      <w:bodyDiv w:val="1"/>
      <w:marLeft w:val="0"/>
      <w:marRight w:val="0"/>
      <w:marTop w:val="0"/>
      <w:marBottom w:val="0"/>
      <w:divBdr>
        <w:top w:val="none" w:sz="0" w:space="0" w:color="auto"/>
        <w:left w:val="none" w:sz="0" w:space="0" w:color="auto"/>
        <w:bottom w:val="none" w:sz="0" w:space="0" w:color="auto"/>
        <w:right w:val="none" w:sz="0" w:space="0" w:color="auto"/>
      </w:divBdr>
    </w:div>
    <w:div w:id="453645444">
      <w:bodyDiv w:val="1"/>
      <w:marLeft w:val="0"/>
      <w:marRight w:val="0"/>
      <w:marTop w:val="0"/>
      <w:marBottom w:val="0"/>
      <w:divBdr>
        <w:top w:val="none" w:sz="0" w:space="0" w:color="auto"/>
        <w:left w:val="none" w:sz="0" w:space="0" w:color="auto"/>
        <w:bottom w:val="none" w:sz="0" w:space="0" w:color="auto"/>
        <w:right w:val="none" w:sz="0" w:space="0" w:color="auto"/>
      </w:divBdr>
    </w:div>
    <w:div w:id="457182407">
      <w:bodyDiv w:val="1"/>
      <w:marLeft w:val="0"/>
      <w:marRight w:val="0"/>
      <w:marTop w:val="0"/>
      <w:marBottom w:val="0"/>
      <w:divBdr>
        <w:top w:val="none" w:sz="0" w:space="0" w:color="auto"/>
        <w:left w:val="none" w:sz="0" w:space="0" w:color="auto"/>
        <w:bottom w:val="none" w:sz="0" w:space="0" w:color="auto"/>
        <w:right w:val="none" w:sz="0" w:space="0" w:color="auto"/>
      </w:divBdr>
    </w:div>
    <w:div w:id="459223354">
      <w:bodyDiv w:val="1"/>
      <w:marLeft w:val="0"/>
      <w:marRight w:val="0"/>
      <w:marTop w:val="0"/>
      <w:marBottom w:val="0"/>
      <w:divBdr>
        <w:top w:val="none" w:sz="0" w:space="0" w:color="auto"/>
        <w:left w:val="none" w:sz="0" w:space="0" w:color="auto"/>
        <w:bottom w:val="none" w:sz="0" w:space="0" w:color="auto"/>
        <w:right w:val="none" w:sz="0" w:space="0" w:color="auto"/>
      </w:divBdr>
    </w:div>
    <w:div w:id="459298121">
      <w:bodyDiv w:val="1"/>
      <w:marLeft w:val="0"/>
      <w:marRight w:val="0"/>
      <w:marTop w:val="0"/>
      <w:marBottom w:val="0"/>
      <w:divBdr>
        <w:top w:val="none" w:sz="0" w:space="0" w:color="auto"/>
        <w:left w:val="none" w:sz="0" w:space="0" w:color="auto"/>
        <w:bottom w:val="none" w:sz="0" w:space="0" w:color="auto"/>
        <w:right w:val="none" w:sz="0" w:space="0" w:color="auto"/>
      </w:divBdr>
    </w:div>
    <w:div w:id="461073086">
      <w:bodyDiv w:val="1"/>
      <w:marLeft w:val="0"/>
      <w:marRight w:val="0"/>
      <w:marTop w:val="0"/>
      <w:marBottom w:val="0"/>
      <w:divBdr>
        <w:top w:val="none" w:sz="0" w:space="0" w:color="auto"/>
        <w:left w:val="none" w:sz="0" w:space="0" w:color="auto"/>
        <w:bottom w:val="none" w:sz="0" w:space="0" w:color="auto"/>
        <w:right w:val="none" w:sz="0" w:space="0" w:color="auto"/>
      </w:divBdr>
    </w:div>
    <w:div w:id="464198420">
      <w:bodyDiv w:val="1"/>
      <w:marLeft w:val="0"/>
      <w:marRight w:val="0"/>
      <w:marTop w:val="0"/>
      <w:marBottom w:val="0"/>
      <w:divBdr>
        <w:top w:val="none" w:sz="0" w:space="0" w:color="auto"/>
        <w:left w:val="none" w:sz="0" w:space="0" w:color="auto"/>
        <w:bottom w:val="none" w:sz="0" w:space="0" w:color="auto"/>
        <w:right w:val="none" w:sz="0" w:space="0" w:color="auto"/>
      </w:divBdr>
    </w:div>
    <w:div w:id="465007520">
      <w:bodyDiv w:val="1"/>
      <w:marLeft w:val="0"/>
      <w:marRight w:val="0"/>
      <w:marTop w:val="0"/>
      <w:marBottom w:val="0"/>
      <w:divBdr>
        <w:top w:val="none" w:sz="0" w:space="0" w:color="auto"/>
        <w:left w:val="none" w:sz="0" w:space="0" w:color="auto"/>
        <w:bottom w:val="none" w:sz="0" w:space="0" w:color="auto"/>
        <w:right w:val="none" w:sz="0" w:space="0" w:color="auto"/>
      </w:divBdr>
    </w:div>
    <w:div w:id="465315186">
      <w:bodyDiv w:val="1"/>
      <w:marLeft w:val="0"/>
      <w:marRight w:val="0"/>
      <w:marTop w:val="0"/>
      <w:marBottom w:val="0"/>
      <w:divBdr>
        <w:top w:val="none" w:sz="0" w:space="0" w:color="auto"/>
        <w:left w:val="none" w:sz="0" w:space="0" w:color="auto"/>
        <w:bottom w:val="none" w:sz="0" w:space="0" w:color="auto"/>
        <w:right w:val="none" w:sz="0" w:space="0" w:color="auto"/>
      </w:divBdr>
      <w:divsChild>
        <w:div w:id="1816951158">
          <w:marLeft w:val="480"/>
          <w:marRight w:val="0"/>
          <w:marTop w:val="0"/>
          <w:marBottom w:val="0"/>
          <w:divBdr>
            <w:top w:val="none" w:sz="0" w:space="0" w:color="auto"/>
            <w:left w:val="none" w:sz="0" w:space="0" w:color="auto"/>
            <w:bottom w:val="none" w:sz="0" w:space="0" w:color="auto"/>
            <w:right w:val="none" w:sz="0" w:space="0" w:color="auto"/>
          </w:divBdr>
        </w:div>
        <w:div w:id="1230117994">
          <w:marLeft w:val="480"/>
          <w:marRight w:val="0"/>
          <w:marTop w:val="0"/>
          <w:marBottom w:val="0"/>
          <w:divBdr>
            <w:top w:val="none" w:sz="0" w:space="0" w:color="auto"/>
            <w:left w:val="none" w:sz="0" w:space="0" w:color="auto"/>
            <w:bottom w:val="none" w:sz="0" w:space="0" w:color="auto"/>
            <w:right w:val="none" w:sz="0" w:space="0" w:color="auto"/>
          </w:divBdr>
        </w:div>
        <w:div w:id="383337468">
          <w:marLeft w:val="480"/>
          <w:marRight w:val="0"/>
          <w:marTop w:val="0"/>
          <w:marBottom w:val="0"/>
          <w:divBdr>
            <w:top w:val="none" w:sz="0" w:space="0" w:color="auto"/>
            <w:left w:val="none" w:sz="0" w:space="0" w:color="auto"/>
            <w:bottom w:val="none" w:sz="0" w:space="0" w:color="auto"/>
            <w:right w:val="none" w:sz="0" w:space="0" w:color="auto"/>
          </w:divBdr>
        </w:div>
        <w:div w:id="925726773">
          <w:marLeft w:val="480"/>
          <w:marRight w:val="0"/>
          <w:marTop w:val="0"/>
          <w:marBottom w:val="0"/>
          <w:divBdr>
            <w:top w:val="none" w:sz="0" w:space="0" w:color="auto"/>
            <w:left w:val="none" w:sz="0" w:space="0" w:color="auto"/>
            <w:bottom w:val="none" w:sz="0" w:space="0" w:color="auto"/>
            <w:right w:val="none" w:sz="0" w:space="0" w:color="auto"/>
          </w:divBdr>
        </w:div>
        <w:div w:id="657151432">
          <w:marLeft w:val="480"/>
          <w:marRight w:val="0"/>
          <w:marTop w:val="0"/>
          <w:marBottom w:val="0"/>
          <w:divBdr>
            <w:top w:val="none" w:sz="0" w:space="0" w:color="auto"/>
            <w:left w:val="none" w:sz="0" w:space="0" w:color="auto"/>
            <w:bottom w:val="none" w:sz="0" w:space="0" w:color="auto"/>
            <w:right w:val="none" w:sz="0" w:space="0" w:color="auto"/>
          </w:divBdr>
        </w:div>
        <w:div w:id="2105490423">
          <w:marLeft w:val="480"/>
          <w:marRight w:val="0"/>
          <w:marTop w:val="0"/>
          <w:marBottom w:val="0"/>
          <w:divBdr>
            <w:top w:val="none" w:sz="0" w:space="0" w:color="auto"/>
            <w:left w:val="none" w:sz="0" w:space="0" w:color="auto"/>
            <w:bottom w:val="none" w:sz="0" w:space="0" w:color="auto"/>
            <w:right w:val="none" w:sz="0" w:space="0" w:color="auto"/>
          </w:divBdr>
        </w:div>
        <w:div w:id="2120487768">
          <w:marLeft w:val="480"/>
          <w:marRight w:val="0"/>
          <w:marTop w:val="0"/>
          <w:marBottom w:val="0"/>
          <w:divBdr>
            <w:top w:val="none" w:sz="0" w:space="0" w:color="auto"/>
            <w:left w:val="none" w:sz="0" w:space="0" w:color="auto"/>
            <w:bottom w:val="none" w:sz="0" w:space="0" w:color="auto"/>
            <w:right w:val="none" w:sz="0" w:space="0" w:color="auto"/>
          </w:divBdr>
        </w:div>
        <w:div w:id="746808123">
          <w:marLeft w:val="480"/>
          <w:marRight w:val="0"/>
          <w:marTop w:val="0"/>
          <w:marBottom w:val="0"/>
          <w:divBdr>
            <w:top w:val="none" w:sz="0" w:space="0" w:color="auto"/>
            <w:left w:val="none" w:sz="0" w:space="0" w:color="auto"/>
            <w:bottom w:val="none" w:sz="0" w:space="0" w:color="auto"/>
            <w:right w:val="none" w:sz="0" w:space="0" w:color="auto"/>
          </w:divBdr>
        </w:div>
        <w:div w:id="1994985000">
          <w:marLeft w:val="480"/>
          <w:marRight w:val="0"/>
          <w:marTop w:val="0"/>
          <w:marBottom w:val="0"/>
          <w:divBdr>
            <w:top w:val="none" w:sz="0" w:space="0" w:color="auto"/>
            <w:left w:val="none" w:sz="0" w:space="0" w:color="auto"/>
            <w:bottom w:val="none" w:sz="0" w:space="0" w:color="auto"/>
            <w:right w:val="none" w:sz="0" w:space="0" w:color="auto"/>
          </w:divBdr>
        </w:div>
        <w:div w:id="287709205">
          <w:marLeft w:val="480"/>
          <w:marRight w:val="0"/>
          <w:marTop w:val="0"/>
          <w:marBottom w:val="0"/>
          <w:divBdr>
            <w:top w:val="none" w:sz="0" w:space="0" w:color="auto"/>
            <w:left w:val="none" w:sz="0" w:space="0" w:color="auto"/>
            <w:bottom w:val="none" w:sz="0" w:space="0" w:color="auto"/>
            <w:right w:val="none" w:sz="0" w:space="0" w:color="auto"/>
          </w:divBdr>
        </w:div>
        <w:div w:id="2013331560">
          <w:marLeft w:val="480"/>
          <w:marRight w:val="0"/>
          <w:marTop w:val="0"/>
          <w:marBottom w:val="0"/>
          <w:divBdr>
            <w:top w:val="none" w:sz="0" w:space="0" w:color="auto"/>
            <w:left w:val="none" w:sz="0" w:space="0" w:color="auto"/>
            <w:bottom w:val="none" w:sz="0" w:space="0" w:color="auto"/>
            <w:right w:val="none" w:sz="0" w:space="0" w:color="auto"/>
          </w:divBdr>
        </w:div>
        <w:div w:id="629869349">
          <w:marLeft w:val="480"/>
          <w:marRight w:val="0"/>
          <w:marTop w:val="0"/>
          <w:marBottom w:val="0"/>
          <w:divBdr>
            <w:top w:val="none" w:sz="0" w:space="0" w:color="auto"/>
            <w:left w:val="none" w:sz="0" w:space="0" w:color="auto"/>
            <w:bottom w:val="none" w:sz="0" w:space="0" w:color="auto"/>
            <w:right w:val="none" w:sz="0" w:space="0" w:color="auto"/>
          </w:divBdr>
        </w:div>
        <w:div w:id="514999688">
          <w:marLeft w:val="480"/>
          <w:marRight w:val="0"/>
          <w:marTop w:val="0"/>
          <w:marBottom w:val="0"/>
          <w:divBdr>
            <w:top w:val="none" w:sz="0" w:space="0" w:color="auto"/>
            <w:left w:val="none" w:sz="0" w:space="0" w:color="auto"/>
            <w:bottom w:val="none" w:sz="0" w:space="0" w:color="auto"/>
            <w:right w:val="none" w:sz="0" w:space="0" w:color="auto"/>
          </w:divBdr>
        </w:div>
        <w:div w:id="562448194">
          <w:marLeft w:val="480"/>
          <w:marRight w:val="0"/>
          <w:marTop w:val="0"/>
          <w:marBottom w:val="0"/>
          <w:divBdr>
            <w:top w:val="none" w:sz="0" w:space="0" w:color="auto"/>
            <w:left w:val="none" w:sz="0" w:space="0" w:color="auto"/>
            <w:bottom w:val="none" w:sz="0" w:space="0" w:color="auto"/>
            <w:right w:val="none" w:sz="0" w:space="0" w:color="auto"/>
          </w:divBdr>
        </w:div>
        <w:div w:id="1551696547">
          <w:marLeft w:val="480"/>
          <w:marRight w:val="0"/>
          <w:marTop w:val="0"/>
          <w:marBottom w:val="0"/>
          <w:divBdr>
            <w:top w:val="none" w:sz="0" w:space="0" w:color="auto"/>
            <w:left w:val="none" w:sz="0" w:space="0" w:color="auto"/>
            <w:bottom w:val="none" w:sz="0" w:space="0" w:color="auto"/>
            <w:right w:val="none" w:sz="0" w:space="0" w:color="auto"/>
          </w:divBdr>
        </w:div>
        <w:div w:id="1061294548">
          <w:marLeft w:val="480"/>
          <w:marRight w:val="0"/>
          <w:marTop w:val="0"/>
          <w:marBottom w:val="0"/>
          <w:divBdr>
            <w:top w:val="none" w:sz="0" w:space="0" w:color="auto"/>
            <w:left w:val="none" w:sz="0" w:space="0" w:color="auto"/>
            <w:bottom w:val="none" w:sz="0" w:space="0" w:color="auto"/>
            <w:right w:val="none" w:sz="0" w:space="0" w:color="auto"/>
          </w:divBdr>
        </w:div>
        <w:div w:id="2031176482">
          <w:marLeft w:val="480"/>
          <w:marRight w:val="0"/>
          <w:marTop w:val="0"/>
          <w:marBottom w:val="0"/>
          <w:divBdr>
            <w:top w:val="none" w:sz="0" w:space="0" w:color="auto"/>
            <w:left w:val="none" w:sz="0" w:space="0" w:color="auto"/>
            <w:bottom w:val="none" w:sz="0" w:space="0" w:color="auto"/>
            <w:right w:val="none" w:sz="0" w:space="0" w:color="auto"/>
          </w:divBdr>
        </w:div>
        <w:div w:id="1902251426">
          <w:marLeft w:val="480"/>
          <w:marRight w:val="0"/>
          <w:marTop w:val="0"/>
          <w:marBottom w:val="0"/>
          <w:divBdr>
            <w:top w:val="none" w:sz="0" w:space="0" w:color="auto"/>
            <w:left w:val="none" w:sz="0" w:space="0" w:color="auto"/>
            <w:bottom w:val="none" w:sz="0" w:space="0" w:color="auto"/>
            <w:right w:val="none" w:sz="0" w:space="0" w:color="auto"/>
          </w:divBdr>
        </w:div>
        <w:div w:id="238365967">
          <w:marLeft w:val="480"/>
          <w:marRight w:val="0"/>
          <w:marTop w:val="0"/>
          <w:marBottom w:val="0"/>
          <w:divBdr>
            <w:top w:val="none" w:sz="0" w:space="0" w:color="auto"/>
            <w:left w:val="none" w:sz="0" w:space="0" w:color="auto"/>
            <w:bottom w:val="none" w:sz="0" w:space="0" w:color="auto"/>
            <w:right w:val="none" w:sz="0" w:space="0" w:color="auto"/>
          </w:divBdr>
        </w:div>
        <w:div w:id="937252340">
          <w:marLeft w:val="480"/>
          <w:marRight w:val="0"/>
          <w:marTop w:val="0"/>
          <w:marBottom w:val="0"/>
          <w:divBdr>
            <w:top w:val="none" w:sz="0" w:space="0" w:color="auto"/>
            <w:left w:val="none" w:sz="0" w:space="0" w:color="auto"/>
            <w:bottom w:val="none" w:sz="0" w:space="0" w:color="auto"/>
            <w:right w:val="none" w:sz="0" w:space="0" w:color="auto"/>
          </w:divBdr>
        </w:div>
        <w:div w:id="479080337">
          <w:marLeft w:val="480"/>
          <w:marRight w:val="0"/>
          <w:marTop w:val="0"/>
          <w:marBottom w:val="0"/>
          <w:divBdr>
            <w:top w:val="none" w:sz="0" w:space="0" w:color="auto"/>
            <w:left w:val="none" w:sz="0" w:space="0" w:color="auto"/>
            <w:bottom w:val="none" w:sz="0" w:space="0" w:color="auto"/>
            <w:right w:val="none" w:sz="0" w:space="0" w:color="auto"/>
          </w:divBdr>
        </w:div>
        <w:div w:id="1669673842">
          <w:marLeft w:val="480"/>
          <w:marRight w:val="0"/>
          <w:marTop w:val="0"/>
          <w:marBottom w:val="0"/>
          <w:divBdr>
            <w:top w:val="none" w:sz="0" w:space="0" w:color="auto"/>
            <w:left w:val="none" w:sz="0" w:space="0" w:color="auto"/>
            <w:bottom w:val="none" w:sz="0" w:space="0" w:color="auto"/>
            <w:right w:val="none" w:sz="0" w:space="0" w:color="auto"/>
          </w:divBdr>
        </w:div>
        <w:div w:id="812453450">
          <w:marLeft w:val="480"/>
          <w:marRight w:val="0"/>
          <w:marTop w:val="0"/>
          <w:marBottom w:val="0"/>
          <w:divBdr>
            <w:top w:val="none" w:sz="0" w:space="0" w:color="auto"/>
            <w:left w:val="none" w:sz="0" w:space="0" w:color="auto"/>
            <w:bottom w:val="none" w:sz="0" w:space="0" w:color="auto"/>
            <w:right w:val="none" w:sz="0" w:space="0" w:color="auto"/>
          </w:divBdr>
        </w:div>
        <w:div w:id="758327388">
          <w:marLeft w:val="480"/>
          <w:marRight w:val="0"/>
          <w:marTop w:val="0"/>
          <w:marBottom w:val="0"/>
          <w:divBdr>
            <w:top w:val="none" w:sz="0" w:space="0" w:color="auto"/>
            <w:left w:val="none" w:sz="0" w:space="0" w:color="auto"/>
            <w:bottom w:val="none" w:sz="0" w:space="0" w:color="auto"/>
            <w:right w:val="none" w:sz="0" w:space="0" w:color="auto"/>
          </w:divBdr>
        </w:div>
        <w:div w:id="1732776302">
          <w:marLeft w:val="480"/>
          <w:marRight w:val="0"/>
          <w:marTop w:val="0"/>
          <w:marBottom w:val="0"/>
          <w:divBdr>
            <w:top w:val="none" w:sz="0" w:space="0" w:color="auto"/>
            <w:left w:val="none" w:sz="0" w:space="0" w:color="auto"/>
            <w:bottom w:val="none" w:sz="0" w:space="0" w:color="auto"/>
            <w:right w:val="none" w:sz="0" w:space="0" w:color="auto"/>
          </w:divBdr>
        </w:div>
        <w:div w:id="836117617">
          <w:marLeft w:val="480"/>
          <w:marRight w:val="0"/>
          <w:marTop w:val="0"/>
          <w:marBottom w:val="0"/>
          <w:divBdr>
            <w:top w:val="none" w:sz="0" w:space="0" w:color="auto"/>
            <w:left w:val="none" w:sz="0" w:space="0" w:color="auto"/>
            <w:bottom w:val="none" w:sz="0" w:space="0" w:color="auto"/>
            <w:right w:val="none" w:sz="0" w:space="0" w:color="auto"/>
          </w:divBdr>
        </w:div>
        <w:div w:id="183443072">
          <w:marLeft w:val="480"/>
          <w:marRight w:val="0"/>
          <w:marTop w:val="0"/>
          <w:marBottom w:val="0"/>
          <w:divBdr>
            <w:top w:val="none" w:sz="0" w:space="0" w:color="auto"/>
            <w:left w:val="none" w:sz="0" w:space="0" w:color="auto"/>
            <w:bottom w:val="none" w:sz="0" w:space="0" w:color="auto"/>
            <w:right w:val="none" w:sz="0" w:space="0" w:color="auto"/>
          </w:divBdr>
        </w:div>
        <w:div w:id="684408077">
          <w:marLeft w:val="480"/>
          <w:marRight w:val="0"/>
          <w:marTop w:val="0"/>
          <w:marBottom w:val="0"/>
          <w:divBdr>
            <w:top w:val="none" w:sz="0" w:space="0" w:color="auto"/>
            <w:left w:val="none" w:sz="0" w:space="0" w:color="auto"/>
            <w:bottom w:val="none" w:sz="0" w:space="0" w:color="auto"/>
            <w:right w:val="none" w:sz="0" w:space="0" w:color="auto"/>
          </w:divBdr>
        </w:div>
        <w:div w:id="760486400">
          <w:marLeft w:val="480"/>
          <w:marRight w:val="0"/>
          <w:marTop w:val="0"/>
          <w:marBottom w:val="0"/>
          <w:divBdr>
            <w:top w:val="none" w:sz="0" w:space="0" w:color="auto"/>
            <w:left w:val="none" w:sz="0" w:space="0" w:color="auto"/>
            <w:bottom w:val="none" w:sz="0" w:space="0" w:color="auto"/>
            <w:right w:val="none" w:sz="0" w:space="0" w:color="auto"/>
          </w:divBdr>
        </w:div>
        <w:div w:id="1964270729">
          <w:marLeft w:val="480"/>
          <w:marRight w:val="0"/>
          <w:marTop w:val="0"/>
          <w:marBottom w:val="0"/>
          <w:divBdr>
            <w:top w:val="none" w:sz="0" w:space="0" w:color="auto"/>
            <w:left w:val="none" w:sz="0" w:space="0" w:color="auto"/>
            <w:bottom w:val="none" w:sz="0" w:space="0" w:color="auto"/>
            <w:right w:val="none" w:sz="0" w:space="0" w:color="auto"/>
          </w:divBdr>
        </w:div>
        <w:div w:id="168958071">
          <w:marLeft w:val="480"/>
          <w:marRight w:val="0"/>
          <w:marTop w:val="0"/>
          <w:marBottom w:val="0"/>
          <w:divBdr>
            <w:top w:val="none" w:sz="0" w:space="0" w:color="auto"/>
            <w:left w:val="none" w:sz="0" w:space="0" w:color="auto"/>
            <w:bottom w:val="none" w:sz="0" w:space="0" w:color="auto"/>
            <w:right w:val="none" w:sz="0" w:space="0" w:color="auto"/>
          </w:divBdr>
        </w:div>
        <w:div w:id="398405380">
          <w:marLeft w:val="480"/>
          <w:marRight w:val="0"/>
          <w:marTop w:val="0"/>
          <w:marBottom w:val="0"/>
          <w:divBdr>
            <w:top w:val="none" w:sz="0" w:space="0" w:color="auto"/>
            <w:left w:val="none" w:sz="0" w:space="0" w:color="auto"/>
            <w:bottom w:val="none" w:sz="0" w:space="0" w:color="auto"/>
            <w:right w:val="none" w:sz="0" w:space="0" w:color="auto"/>
          </w:divBdr>
        </w:div>
        <w:div w:id="1103261226">
          <w:marLeft w:val="480"/>
          <w:marRight w:val="0"/>
          <w:marTop w:val="0"/>
          <w:marBottom w:val="0"/>
          <w:divBdr>
            <w:top w:val="none" w:sz="0" w:space="0" w:color="auto"/>
            <w:left w:val="none" w:sz="0" w:space="0" w:color="auto"/>
            <w:bottom w:val="none" w:sz="0" w:space="0" w:color="auto"/>
            <w:right w:val="none" w:sz="0" w:space="0" w:color="auto"/>
          </w:divBdr>
        </w:div>
        <w:div w:id="1515608419">
          <w:marLeft w:val="480"/>
          <w:marRight w:val="0"/>
          <w:marTop w:val="0"/>
          <w:marBottom w:val="0"/>
          <w:divBdr>
            <w:top w:val="none" w:sz="0" w:space="0" w:color="auto"/>
            <w:left w:val="none" w:sz="0" w:space="0" w:color="auto"/>
            <w:bottom w:val="none" w:sz="0" w:space="0" w:color="auto"/>
            <w:right w:val="none" w:sz="0" w:space="0" w:color="auto"/>
          </w:divBdr>
        </w:div>
        <w:div w:id="1265962641">
          <w:marLeft w:val="480"/>
          <w:marRight w:val="0"/>
          <w:marTop w:val="0"/>
          <w:marBottom w:val="0"/>
          <w:divBdr>
            <w:top w:val="none" w:sz="0" w:space="0" w:color="auto"/>
            <w:left w:val="none" w:sz="0" w:space="0" w:color="auto"/>
            <w:bottom w:val="none" w:sz="0" w:space="0" w:color="auto"/>
            <w:right w:val="none" w:sz="0" w:space="0" w:color="auto"/>
          </w:divBdr>
        </w:div>
        <w:div w:id="1290090160">
          <w:marLeft w:val="480"/>
          <w:marRight w:val="0"/>
          <w:marTop w:val="0"/>
          <w:marBottom w:val="0"/>
          <w:divBdr>
            <w:top w:val="none" w:sz="0" w:space="0" w:color="auto"/>
            <w:left w:val="none" w:sz="0" w:space="0" w:color="auto"/>
            <w:bottom w:val="none" w:sz="0" w:space="0" w:color="auto"/>
            <w:right w:val="none" w:sz="0" w:space="0" w:color="auto"/>
          </w:divBdr>
        </w:div>
        <w:div w:id="52001597">
          <w:marLeft w:val="480"/>
          <w:marRight w:val="0"/>
          <w:marTop w:val="0"/>
          <w:marBottom w:val="0"/>
          <w:divBdr>
            <w:top w:val="none" w:sz="0" w:space="0" w:color="auto"/>
            <w:left w:val="none" w:sz="0" w:space="0" w:color="auto"/>
            <w:bottom w:val="none" w:sz="0" w:space="0" w:color="auto"/>
            <w:right w:val="none" w:sz="0" w:space="0" w:color="auto"/>
          </w:divBdr>
        </w:div>
        <w:div w:id="1856067009">
          <w:marLeft w:val="480"/>
          <w:marRight w:val="0"/>
          <w:marTop w:val="0"/>
          <w:marBottom w:val="0"/>
          <w:divBdr>
            <w:top w:val="none" w:sz="0" w:space="0" w:color="auto"/>
            <w:left w:val="none" w:sz="0" w:space="0" w:color="auto"/>
            <w:bottom w:val="none" w:sz="0" w:space="0" w:color="auto"/>
            <w:right w:val="none" w:sz="0" w:space="0" w:color="auto"/>
          </w:divBdr>
        </w:div>
        <w:div w:id="2080326788">
          <w:marLeft w:val="480"/>
          <w:marRight w:val="0"/>
          <w:marTop w:val="0"/>
          <w:marBottom w:val="0"/>
          <w:divBdr>
            <w:top w:val="none" w:sz="0" w:space="0" w:color="auto"/>
            <w:left w:val="none" w:sz="0" w:space="0" w:color="auto"/>
            <w:bottom w:val="none" w:sz="0" w:space="0" w:color="auto"/>
            <w:right w:val="none" w:sz="0" w:space="0" w:color="auto"/>
          </w:divBdr>
        </w:div>
        <w:div w:id="342823301">
          <w:marLeft w:val="480"/>
          <w:marRight w:val="0"/>
          <w:marTop w:val="0"/>
          <w:marBottom w:val="0"/>
          <w:divBdr>
            <w:top w:val="none" w:sz="0" w:space="0" w:color="auto"/>
            <w:left w:val="none" w:sz="0" w:space="0" w:color="auto"/>
            <w:bottom w:val="none" w:sz="0" w:space="0" w:color="auto"/>
            <w:right w:val="none" w:sz="0" w:space="0" w:color="auto"/>
          </w:divBdr>
        </w:div>
        <w:div w:id="649209146">
          <w:marLeft w:val="480"/>
          <w:marRight w:val="0"/>
          <w:marTop w:val="0"/>
          <w:marBottom w:val="0"/>
          <w:divBdr>
            <w:top w:val="none" w:sz="0" w:space="0" w:color="auto"/>
            <w:left w:val="none" w:sz="0" w:space="0" w:color="auto"/>
            <w:bottom w:val="none" w:sz="0" w:space="0" w:color="auto"/>
            <w:right w:val="none" w:sz="0" w:space="0" w:color="auto"/>
          </w:divBdr>
        </w:div>
        <w:div w:id="612371036">
          <w:marLeft w:val="480"/>
          <w:marRight w:val="0"/>
          <w:marTop w:val="0"/>
          <w:marBottom w:val="0"/>
          <w:divBdr>
            <w:top w:val="none" w:sz="0" w:space="0" w:color="auto"/>
            <w:left w:val="none" w:sz="0" w:space="0" w:color="auto"/>
            <w:bottom w:val="none" w:sz="0" w:space="0" w:color="auto"/>
            <w:right w:val="none" w:sz="0" w:space="0" w:color="auto"/>
          </w:divBdr>
        </w:div>
        <w:div w:id="137771035">
          <w:marLeft w:val="480"/>
          <w:marRight w:val="0"/>
          <w:marTop w:val="0"/>
          <w:marBottom w:val="0"/>
          <w:divBdr>
            <w:top w:val="none" w:sz="0" w:space="0" w:color="auto"/>
            <w:left w:val="none" w:sz="0" w:space="0" w:color="auto"/>
            <w:bottom w:val="none" w:sz="0" w:space="0" w:color="auto"/>
            <w:right w:val="none" w:sz="0" w:space="0" w:color="auto"/>
          </w:divBdr>
        </w:div>
        <w:div w:id="1787578832">
          <w:marLeft w:val="480"/>
          <w:marRight w:val="0"/>
          <w:marTop w:val="0"/>
          <w:marBottom w:val="0"/>
          <w:divBdr>
            <w:top w:val="none" w:sz="0" w:space="0" w:color="auto"/>
            <w:left w:val="none" w:sz="0" w:space="0" w:color="auto"/>
            <w:bottom w:val="none" w:sz="0" w:space="0" w:color="auto"/>
            <w:right w:val="none" w:sz="0" w:space="0" w:color="auto"/>
          </w:divBdr>
        </w:div>
        <w:div w:id="1618180206">
          <w:marLeft w:val="480"/>
          <w:marRight w:val="0"/>
          <w:marTop w:val="0"/>
          <w:marBottom w:val="0"/>
          <w:divBdr>
            <w:top w:val="none" w:sz="0" w:space="0" w:color="auto"/>
            <w:left w:val="none" w:sz="0" w:space="0" w:color="auto"/>
            <w:bottom w:val="none" w:sz="0" w:space="0" w:color="auto"/>
            <w:right w:val="none" w:sz="0" w:space="0" w:color="auto"/>
          </w:divBdr>
        </w:div>
        <w:div w:id="758061609">
          <w:marLeft w:val="480"/>
          <w:marRight w:val="0"/>
          <w:marTop w:val="0"/>
          <w:marBottom w:val="0"/>
          <w:divBdr>
            <w:top w:val="none" w:sz="0" w:space="0" w:color="auto"/>
            <w:left w:val="none" w:sz="0" w:space="0" w:color="auto"/>
            <w:bottom w:val="none" w:sz="0" w:space="0" w:color="auto"/>
            <w:right w:val="none" w:sz="0" w:space="0" w:color="auto"/>
          </w:divBdr>
        </w:div>
        <w:div w:id="620841144">
          <w:marLeft w:val="480"/>
          <w:marRight w:val="0"/>
          <w:marTop w:val="0"/>
          <w:marBottom w:val="0"/>
          <w:divBdr>
            <w:top w:val="none" w:sz="0" w:space="0" w:color="auto"/>
            <w:left w:val="none" w:sz="0" w:space="0" w:color="auto"/>
            <w:bottom w:val="none" w:sz="0" w:space="0" w:color="auto"/>
            <w:right w:val="none" w:sz="0" w:space="0" w:color="auto"/>
          </w:divBdr>
        </w:div>
        <w:div w:id="1735005271">
          <w:marLeft w:val="480"/>
          <w:marRight w:val="0"/>
          <w:marTop w:val="0"/>
          <w:marBottom w:val="0"/>
          <w:divBdr>
            <w:top w:val="none" w:sz="0" w:space="0" w:color="auto"/>
            <w:left w:val="none" w:sz="0" w:space="0" w:color="auto"/>
            <w:bottom w:val="none" w:sz="0" w:space="0" w:color="auto"/>
            <w:right w:val="none" w:sz="0" w:space="0" w:color="auto"/>
          </w:divBdr>
        </w:div>
        <w:div w:id="1710181879">
          <w:marLeft w:val="480"/>
          <w:marRight w:val="0"/>
          <w:marTop w:val="0"/>
          <w:marBottom w:val="0"/>
          <w:divBdr>
            <w:top w:val="none" w:sz="0" w:space="0" w:color="auto"/>
            <w:left w:val="none" w:sz="0" w:space="0" w:color="auto"/>
            <w:bottom w:val="none" w:sz="0" w:space="0" w:color="auto"/>
            <w:right w:val="none" w:sz="0" w:space="0" w:color="auto"/>
          </w:divBdr>
        </w:div>
        <w:div w:id="751590486">
          <w:marLeft w:val="480"/>
          <w:marRight w:val="0"/>
          <w:marTop w:val="0"/>
          <w:marBottom w:val="0"/>
          <w:divBdr>
            <w:top w:val="none" w:sz="0" w:space="0" w:color="auto"/>
            <w:left w:val="none" w:sz="0" w:space="0" w:color="auto"/>
            <w:bottom w:val="none" w:sz="0" w:space="0" w:color="auto"/>
            <w:right w:val="none" w:sz="0" w:space="0" w:color="auto"/>
          </w:divBdr>
        </w:div>
        <w:div w:id="1995990871">
          <w:marLeft w:val="480"/>
          <w:marRight w:val="0"/>
          <w:marTop w:val="0"/>
          <w:marBottom w:val="0"/>
          <w:divBdr>
            <w:top w:val="none" w:sz="0" w:space="0" w:color="auto"/>
            <w:left w:val="none" w:sz="0" w:space="0" w:color="auto"/>
            <w:bottom w:val="none" w:sz="0" w:space="0" w:color="auto"/>
            <w:right w:val="none" w:sz="0" w:space="0" w:color="auto"/>
          </w:divBdr>
        </w:div>
      </w:divsChild>
    </w:div>
    <w:div w:id="465660523">
      <w:bodyDiv w:val="1"/>
      <w:marLeft w:val="0"/>
      <w:marRight w:val="0"/>
      <w:marTop w:val="0"/>
      <w:marBottom w:val="0"/>
      <w:divBdr>
        <w:top w:val="none" w:sz="0" w:space="0" w:color="auto"/>
        <w:left w:val="none" w:sz="0" w:space="0" w:color="auto"/>
        <w:bottom w:val="none" w:sz="0" w:space="0" w:color="auto"/>
        <w:right w:val="none" w:sz="0" w:space="0" w:color="auto"/>
      </w:divBdr>
      <w:divsChild>
        <w:div w:id="1419324250">
          <w:marLeft w:val="480"/>
          <w:marRight w:val="0"/>
          <w:marTop w:val="0"/>
          <w:marBottom w:val="0"/>
          <w:divBdr>
            <w:top w:val="none" w:sz="0" w:space="0" w:color="auto"/>
            <w:left w:val="none" w:sz="0" w:space="0" w:color="auto"/>
            <w:bottom w:val="none" w:sz="0" w:space="0" w:color="auto"/>
            <w:right w:val="none" w:sz="0" w:space="0" w:color="auto"/>
          </w:divBdr>
        </w:div>
        <w:div w:id="816805338">
          <w:marLeft w:val="480"/>
          <w:marRight w:val="0"/>
          <w:marTop w:val="0"/>
          <w:marBottom w:val="0"/>
          <w:divBdr>
            <w:top w:val="none" w:sz="0" w:space="0" w:color="auto"/>
            <w:left w:val="none" w:sz="0" w:space="0" w:color="auto"/>
            <w:bottom w:val="none" w:sz="0" w:space="0" w:color="auto"/>
            <w:right w:val="none" w:sz="0" w:space="0" w:color="auto"/>
          </w:divBdr>
        </w:div>
        <w:div w:id="1769812799">
          <w:marLeft w:val="480"/>
          <w:marRight w:val="0"/>
          <w:marTop w:val="0"/>
          <w:marBottom w:val="0"/>
          <w:divBdr>
            <w:top w:val="none" w:sz="0" w:space="0" w:color="auto"/>
            <w:left w:val="none" w:sz="0" w:space="0" w:color="auto"/>
            <w:bottom w:val="none" w:sz="0" w:space="0" w:color="auto"/>
            <w:right w:val="none" w:sz="0" w:space="0" w:color="auto"/>
          </w:divBdr>
        </w:div>
        <w:div w:id="14234263">
          <w:marLeft w:val="480"/>
          <w:marRight w:val="0"/>
          <w:marTop w:val="0"/>
          <w:marBottom w:val="0"/>
          <w:divBdr>
            <w:top w:val="none" w:sz="0" w:space="0" w:color="auto"/>
            <w:left w:val="none" w:sz="0" w:space="0" w:color="auto"/>
            <w:bottom w:val="none" w:sz="0" w:space="0" w:color="auto"/>
            <w:right w:val="none" w:sz="0" w:space="0" w:color="auto"/>
          </w:divBdr>
        </w:div>
        <w:div w:id="1375352622">
          <w:marLeft w:val="480"/>
          <w:marRight w:val="0"/>
          <w:marTop w:val="0"/>
          <w:marBottom w:val="0"/>
          <w:divBdr>
            <w:top w:val="none" w:sz="0" w:space="0" w:color="auto"/>
            <w:left w:val="none" w:sz="0" w:space="0" w:color="auto"/>
            <w:bottom w:val="none" w:sz="0" w:space="0" w:color="auto"/>
            <w:right w:val="none" w:sz="0" w:space="0" w:color="auto"/>
          </w:divBdr>
        </w:div>
        <w:div w:id="1755543381">
          <w:marLeft w:val="480"/>
          <w:marRight w:val="0"/>
          <w:marTop w:val="0"/>
          <w:marBottom w:val="0"/>
          <w:divBdr>
            <w:top w:val="none" w:sz="0" w:space="0" w:color="auto"/>
            <w:left w:val="none" w:sz="0" w:space="0" w:color="auto"/>
            <w:bottom w:val="none" w:sz="0" w:space="0" w:color="auto"/>
            <w:right w:val="none" w:sz="0" w:space="0" w:color="auto"/>
          </w:divBdr>
        </w:div>
        <w:div w:id="380980355">
          <w:marLeft w:val="480"/>
          <w:marRight w:val="0"/>
          <w:marTop w:val="0"/>
          <w:marBottom w:val="0"/>
          <w:divBdr>
            <w:top w:val="none" w:sz="0" w:space="0" w:color="auto"/>
            <w:left w:val="none" w:sz="0" w:space="0" w:color="auto"/>
            <w:bottom w:val="none" w:sz="0" w:space="0" w:color="auto"/>
            <w:right w:val="none" w:sz="0" w:space="0" w:color="auto"/>
          </w:divBdr>
        </w:div>
        <w:div w:id="1528103864">
          <w:marLeft w:val="480"/>
          <w:marRight w:val="0"/>
          <w:marTop w:val="0"/>
          <w:marBottom w:val="0"/>
          <w:divBdr>
            <w:top w:val="none" w:sz="0" w:space="0" w:color="auto"/>
            <w:left w:val="none" w:sz="0" w:space="0" w:color="auto"/>
            <w:bottom w:val="none" w:sz="0" w:space="0" w:color="auto"/>
            <w:right w:val="none" w:sz="0" w:space="0" w:color="auto"/>
          </w:divBdr>
        </w:div>
        <w:div w:id="930311913">
          <w:marLeft w:val="480"/>
          <w:marRight w:val="0"/>
          <w:marTop w:val="0"/>
          <w:marBottom w:val="0"/>
          <w:divBdr>
            <w:top w:val="none" w:sz="0" w:space="0" w:color="auto"/>
            <w:left w:val="none" w:sz="0" w:space="0" w:color="auto"/>
            <w:bottom w:val="none" w:sz="0" w:space="0" w:color="auto"/>
            <w:right w:val="none" w:sz="0" w:space="0" w:color="auto"/>
          </w:divBdr>
        </w:div>
        <w:div w:id="2110810234">
          <w:marLeft w:val="480"/>
          <w:marRight w:val="0"/>
          <w:marTop w:val="0"/>
          <w:marBottom w:val="0"/>
          <w:divBdr>
            <w:top w:val="none" w:sz="0" w:space="0" w:color="auto"/>
            <w:left w:val="none" w:sz="0" w:space="0" w:color="auto"/>
            <w:bottom w:val="none" w:sz="0" w:space="0" w:color="auto"/>
            <w:right w:val="none" w:sz="0" w:space="0" w:color="auto"/>
          </w:divBdr>
        </w:div>
        <w:div w:id="850333867">
          <w:marLeft w:val="480"/>
          <w:marRight w:val="0"/>
          <w:marTop w:val="0"/>
          <w:marBottom w:val="0"/>
          <w:divBdr>
            <w:top w:val="none" w:sz="0" w:space="0" w:color="auto"/>
            <w:left w:val="none" w:sz="0" w:space="0" w:color="auto"/>
            <w:bottom w:val="none" w:sz="0" w:space="0" w:color="auto"/>
            <w:right w:val="none" w:sz="0" w:space="0" w:color="auto"/>
          </w:divBdr>
        </w:div>
        <w:div w:id="18744101">
          <w:marLeft w:val="480"/>
          <w:marRight w:val="0"/>
          <w:marTop w:val="0"/>
          <w:marBottom w:val="0"/>
          <w:divBdr>
            <w:top w:val="none" w:sz="0" w:space="0" w:color="auto"/>
            <w:left w:val="none" w:sz="0" w:space="0" w:color="auto"/>
            <w:bottom w:val="none" w:sz="0" w:space="0" w:color="auto"/>
            <w:right w:val="none" w:sz="0" w:space="0" w:color="auto"/>
          </w:divBdr>
        </w:div>
        <w:div w:id="726689535">
          <w:marLeft w:val="480"/>
          <w:marRight w:val="0"/>
          <w:marTop w:val="0"/>
          <w:marBottom w:val="0"/>
          <w:divBdr>
            <w:top w:val="none" w:sz="0" w:space="0" w:color="auto"/>
            <w:left w:val="none" w:sz="0" w:space="0" w:color="auto"/>
            <w:bottom w:val="none" w:sz="0" w:space="0" w:color="auto"/>
            <w:right w:val="none" w:sz="0" w:space="0" w:color="auto"/>
          </w:divBdr>
        </w:div>
        <w:div w:id="2110926921">
          <w:marLeft w:val="480"/>
          <w:marRight w:val="0"/>
          <w:marTop w:val="0"/>
          <w:marBottom w:val="0"/>
          <w:divBdr>
            <w:top w:val="none" w:sz="0" w:space="0" w:color="auto"/>
            <w:left w:val="none" w:sz="0" w:space="0" w:color="auto"/>
            <w:bottom w:val="none" w:sz="0" w:space="0" w:color="auto"/>
            <w:right w:val="none" w:sz="0" w:space="0" w:color="auto"/>
          </w:divBdr>
        </w:div>
        <w:div w:id="1838418773">
          <w:marLeft w:val="480"/>
          <w:marRight w:val="0"/>
          <w:marTop w:val="0"/>
          <w:marBottom w:val="0"/>
          <w:divBdr>
            <w:top w:val="none" w:sz="0" w:space="0" w:color="auto"/>
            <w:left w:val="none" w:sz="0" w:space="0" w:color="auto"/>
            <w:bottom w:val="none" w:sz="0" w:space="0" w:color="auto"/>
            <w:right w:val="none" w:sz="0" w:space="0" w:color="auto"/>
          </w:divBdr>
        </w:div>
        <w:div w:id="982387985">
          <w:marLeft w:val="480"/>
          <w:marRight w:val="0"/>
          <w:marTop w:val="0"/>
          <w:marBottom w:val="0"/>
          <w:divBdr>
            <w:top w:val="none" w:sz="0" w:space="0" w:color="auto"/>
            <w:left w:val="none" w:sz="0" w:space="0" w:color="auto"/>
            <w:bottom w:val="none" w:sz="0" w:space="0" w:color="auto"/>
            <w:right w:val="none" w:sz="0" w:space="0" w:color="auto"/>
          </w:divBdr>
        </w:div>
        <w:div w:id="1385134212">
          <w:marLeft w:val="480"/>
          <w:marRight w:val="0"/>
          <w:marTop w:val="0"/>
          <w:marBottom w:val="0"/>
          <w:divBdr>
            <w:top w:val="none" w:sz="0" w:space="0" w:color="auto"/>
            <w:left w:val="none" w:sz="0" w:space="0" w:color="auto"/>
            <w:bottom w:val="none" w:sz="0" w:space="0" w:color="auto"/>
            <w:right w:val="none" w:sz="0" w:space="0" w:color="auto"/>
          </w:divBdr>
        </w:div>
        <w:div w:id="194581110">
          <w:marLeft w:val="480"/>
          <w:marRight w:val="0"/>
          <w:marTop w:val="0"/>
          <w:marBottom w:val="0"/>
          <w:divBdr>
            <w:top w:val="none" w:sz="0" w:space="0" w:color="auto"/>
            <w:left w:val="none" w:sz="0" w:space="0" w:color="auto"/>
            <w:bottom w:val="none" w:sz="0" w:space="0" w:color="auto"/>
            <w:right w:val="none" w:sz="0" w:space="0" w:color="auto"/>
          </w:divBdr>
        </w:div>
        <w:div w:id="1470828324">
          <w:marLeft w:val="480"/>
          <w:marRight w:val="0"/>
          <w:marTop w:val="0"/>
          <w:marBottom w:val="0"/>
          <w:divBdr>
            <w:top w:val="none" w:sz="0" w:space="0" w:color="auto"/>
            <w:left w:val="none" w:sz="0" w:space="0" w:color="auto"/>
            <w:bottom w:val="none" w:sz="0" w:space="0" w:color="auto"/>
            <w:right w:val="none" w:sz="0" w:space="0" w:color="auto"/>
          </w:divBdr>
        </w:div>
        <w:div w:id="1429082732">
          <w:marLeft w:val="480"/>
          <w:marRight w:val="0"/>
          <w:marTop w:val="0"/>
          <w:marBottom w:val="0"/>
          <w:divBdr>
            <w:top w:val="none" w:sz="0" w:space="0" w:color="auto"/>
            <w:left w:val="none" w:sz="0" w:space="0" w:color="auto"/>
            <w:bottom w:val="none" w:sz="0" w:space="0" w:color="auto"/>
            <w:right w:val="none" w:sz="0" w:space="0" w:color="auto"/>
          </w:divBdr>
        </w:div>
        <w:div w:id="1066340631">
          <w:marLeft w:val="480"/>
          <w:marRight w:val="0"/>
          <w:marTop w:val="0"/>
          <w:marBottom w:val="0"/>
          <w:divBdr>
            <w:top w:val="none" w:sz="0" w:space="0" w:color="auto"/>
            <w:left w:val="none" w:sz="0" w:space="0" w:color="auto"/>
            <w:bottom w:val="none" w:sz="0" w:space="0" w:color="auto"/>
            <w:right w:val="none" w:sz="0" w:space="0" w:color="auto"/>
          </w:divBdr>
        </w:div>
        <w:div w:id="787042552">
          <w:marLeft w:val="480"/>
          <w:marRight w:val="0"/>
          <w:marTop w:val="0"/>
          <w:marBottom w:val="0"/>
          <w:divBdr>
            <w:top w:val="none" w:sz="0" w:space="0" w:color="auto"/>
            <w:left w:val="none" w:sz="0" w:space="0" w:color="auto"/>
            <w:bottom w:val="none" w:sz="0" w:space="0" w:color="auto"/>
            <w:right w:val="none" w:sz="0" w:space="0" w:color="auto"/>
          </w:divBdr>
        </w:div>
        <w:div w:id="1193570413">
          <w:marLeft w:val="480"/>
          <w:marRight w:val="0"/>
          <w:marTop w:val="0"/>
          <w:marBottom w:val="0"/>
          <w:divBdr>
            <w:top w:val="none" w:sz="0" w:space="0" w:color="auto"/>
            <w:left w:val="none" w:sz="0" w:space="0" w:color="auto"/>
            <w:bottom w:val="none" w:sz="0" w:space="0" w:color="auto"/>
            <w:right w:val="none" w:sz="0" w:space="0" w:color="auto"/>
          </w:divBdr>
        </w:div>
        <w:div w:id="1032340125">
          <w:marLeft w:val="480"/>
          <w:marRight w:val="0"/>
          <w:marTop w:val="0"/>
          <w:marBottom w:val="0"/>
          <w:divBdr>
            <w:top w:val="none" w:sz="0" w:space="0" w:color="auto"/>
            <w:left w:val="none" w:sz="0" w:space="0" w:color="auto"/>
            <w:bottom w:val="none" w:sz="0" w:space="0" w:color="auto"/>
            <w:right w:val="none" w:sz="0" w:space="0" w:color="auto"/>
          </w:divBdr>
        </w:div>
        <w:div w:id="578516675">
          <w:marLeft w:val="480"/>
          <w:marRight w:val="0"/>
          <w:marTop w:val="0"/>
          <w:marBottom w:val="0"/>
          <w:divBdr>
            <w:top w:val="none" w:sz="0" w:space="0" w:color="auto"/>
            <w:left w:val="none" w:sz="0" w:space="0" w:color="auto"/>
            <w:bottom w:val="none" w:sz="0" w:space="0" w:color="auto"/>
            <w:right w:val="none" w:sz="0" w:space="0" w:color="auto"/>
          </w:divBdr>
        </w:div>
        <w:div w:id="1433821728">
          <w:marLeft w:val="480"/>
          <w:marRight w:val="0"/>
          <w:marTop w:val="0"/>
          <w:marBottom w:val="0"/>
          <w:divBdr>
            <w:top w:val="none" w:sz="0" w:space="0" w:color="auto"/>
            <w:left w:val="none" w:sz="0" w:space="0" w:color="auto"/>
            <w:bottom w:val="none" w:sz="0" w:space="0" w:color="auto"/>
            <w:right w:val="none" w:sz="0" w:space="0" w:color="auto"/>
          </w:divBdr>
        </w:div>
        <w:div w:id="391465475">
          <w:marLeft w:val="480"/>
          <w:marRight w:val="0"/>
          <w:marTop w:val="0"/>
          <w:marBottom w:val="0"/>
          <w:divBdr>
            <w:top w:val="none" w:sz="0" w:space="0" w:color="auto"/>
            <w:left w:val="none" w:sz="0" w:space="0" w:color="auto"/>
            <w:bottom w:val="none" w:sz="0" w:space="0" w:color="auto"/>
            <w:right w:val="none" w:sz="0" w:space="0" w:color="auto"/>
          </w:divBdr>
        </w:div>
        <w:div w:id="1834100582">
          <w:marLeft w:val="480"/>
          <w:marRight w:val="0"/>
          <w:marTop w:val="0"/>
          <w:marBottom w:val="0"/>
          <w:divBdr>
            <w:top w:val="none" w:sz="0" w:space="0" w:color="auto"/>
            <w:left w:val="none" w:sz="0" w:space="0" w:color="auto"/>
            <w:bottom w:val="none" w:sz="0" w:space="0" w:color="auto"/>
            <w:right w:val="none" w:sz="0" w:space="0" w:color="auto"/>
          </w:divBdr>
        </w:div>
        <w:div w:id="116216227">
          <w:marLeft w:val="480"/>
          <w:marRight w:val="0"/>
          <w:marTop w:val="0"/>
          <w:marBottom w:val="0"/>
          <w:divBdr>
            <w:top w:val="none" w:sz="0" w:space="0" w:color="auto"/>
            <w:left w:val="none" w:sz="0" w:space="0" w:color="auto"/>
            <w:bottom w:val="none" w:sz="0" w:space="0" w:color="auto"/>
            <w:right w:val="none" w:sz="0" w:space="0" w:color="auto"/>
          </w:divBdr>
        </w:div>
        <w:div w:id="2060739752">
          <w:marLeft w:val="480"/>
          <w:marRight w:val="0"/>
          <w:marTop w:val="0"/>
          <w:marBottom w:val="0"/>
          <w:divBdr>
            <w:top w:val="none" w:sz="0" w:space="0" w:color="auto"/>
            <w:left w:val="none" w:sz="0" w:space="0" w:color="auto"/>
            <w:bottom w:val="none" w:sz="0" w:space="0" w:color="auto"/>
            <w:right w:val="none" w:sz="0" w:space="0" w:color="auto"/>
          </w:divBdr>
        </w:div>
        <w:div w:id="966276545">
          <w:marLeft w:val="480"/>
          <w:marRight w:val="0"/>
          <w:marTop w:val="0"/>
          <w:marBottom w:val="0"/>
          <w:divBdr>
            <w:top w:val="none" w:sz="0" w:space="0" w:color="auto"/>
            <w:left w:val="none" w:sz="0" w:space="0" w:color="auto"/>
            <w:bottom w:val="none" w:sz="0" w:space="0" w:color="auto"/>
            <w:right w:val="none" w:sz="0" w:space="0" w:color="auto"/>
          </w:divBdr>
        </w:div>
        <w:div w:id="1433817141">
          <w:marLeft w:val="480"/>
          <w:marRight w:val="0"/>
          <w:marTop w:val="0"/>
          <w:marBottom w:val="0"/>
          <w:divBdr>
            <w:top w:val="none" w:sz="0" w:space="0" w:color="auto"/>
            <w:left w:val="none" w:sz="0" w:space="0" w:color="auto"/>
            <w:bottom w:val="none" w:sz="0" w:space="0" w:color="auto"/>
            <w:right w:val="none" w:sz="0" w:space="0" w:color="auto"/>
          </w:divBdr>
        </w:div>
        <w:div w:id="730424912">
          <w:marLeft w:val="480"/>
          <w:marRight w:val="0"/>
          <w:marTop w:val="0"/>
          <w:marBottom w:val="0"/>
          <w:divBdr>
            <w:top w:val="none" w:sz="0" w:space="0" w:color="auto"/>
            <w:left w:val="none" w:sz="0" w:space="0" w:color="auto"/>
            <w:bottom w:val="none" w:sz="0" w:space="0" w:color="auto"/>
            <w:right w:val="none" w:sz="0" w:space="0" w:color="auto"/>
          </w:divBdr>
        </w:div>
        <w:div w:id="520554907">
          <w:marLeft w:val="480"/>
          <w:marRight w:val="0"/>
          <w:marTop w:val="0"/>
          <w:marBottom w:val="0"/>
          <w:divBdr>
            <w:top w:val="none" w:sz="0" w:space="0" w:color="auto"/>
            <w:left w:val="none" w:sz="0" w:space="0" w:color="auto"/>
            <w:bottom w:val="none" w:sz="0" w:space="0" w:color="auto"/>
            <w:right w:val="none" w:sz="0" w:space="0" w:color="auto"/>
          </w:divBdr>
        </w:div>
        <w:div w:id="70976877">
          <w:marLeft w:val="480"/>
          <w:marRight w:val="0"/>
          <w:marTop w:val="0"/>
          <w:marBottom w:val="0"/>
          <w:divBdr>
            <w:top w:val="none" w:sz="0" w:space="0" w:color="auto"/>
            <w:left w:val="none" w:sz="0" w:space="0" w:color="auto"/>
            <w:bottom w:val="none" w:sz="0" w:space="0" w:color="auto"/>
            <w:right w:val="none" w:sz="0" w:space="0" w:color="auto"/>
          </w:divBdr>
        </w:div>
        <w:div w:id="1091270455">
          <w:marLeft w:val="480"/>
          <w:marRight w:val="0"/>
          <w:marTop w:val="0"/>
          <w:marBottom w:val="0"/>
          <w:divBdr>
            <w:top w:val="none" w:sz="0" w:space="0" w:color="auto"/>
            <w:left w:val="none" w:sz="0" w:space="0" w:color="auto"/>
            <w:bottom w:val="none" w:sz="0" w:space="0" w:color="auto"/>
            <w:right w:val="none" w:sz="0" w:space="0" w:color="auto"/>
          </w:divBdr>
        </w:div>
        <w:div w:id="824977870">
          <w:marLeft w:val="480"/>
          <w:marRight w:val="0"/>
          <w:marTop w:val="0"/>
          <w:marBottom w:val="0"/>
          <w:divBdr>
            <w:top w:val="none" w:sz="0" w:space="0" w:color="auto"/>
            <w:left w:val="none" w:sz="0" w:space="0" w:color="auto"/>
            <w:bottom w:val="none" w:sz="0" w:space="0" w:color="auto"/>
            <w:right w:val="none" w:sz="0" w:space="0" w:color="auto"/>
          </w:divBdr>
        </w:div>
        <w:div w:id="1790659022">
          <w:marLeft w:val="480"/>
          <w:marRight w:val="0"/>
          <w:marTop w:val="0"/>
          <w:marBottom w:val="0"/>
          <w:divBdr>
            <w:top w:val="none" w:sz="0" w:space="0" w:color="auto"/>
            <w:left w:val="none" w:sz="0" w:space="0" w:color="auto"/>
            <w:bottom w:val="none" w:sz="0" w:space="0" w:color="auto"/>
            <w:right w:val="none" w:sz="0" w:space="0" w:color="auto"/>
          </w:divBdr>
        </w:div>
        <w:div w:id="157312857">
          <w:marLeft w:val="480"/>
          <w:marRight w:val="0"/>
          <w:marTop w:val="0"/>
          <w:marBottom w:val="0"/>
          <w:divBdr>
            <w:top w:val="none" w:sz="0" w:space="0" w:color="auto"/>
            <w:left w:val="none" w:sz="0" w:space="0" w:color="auto"/>
            <w:bottom w:val="none" w:sz="0" w:space="0" w:color="auto"/>
            <w:right w:val="none" w:sz="0" w:space="0" w:color="auto"/>
          </w:divBdr>
        </w:div>
        <w:div w:id="1583249291">
          <w:marLeft w:val="480"/>
          <w:marRight w:val="0"/>
          <w:marTop w:val="0"/>
          <w:marBottom w:val="0"/>
          <w:divBdr>
            <w:top w:val="none" w:sz="0" w:space="0" w:color="auto"/>
            <w:left w:val="none" w:sz="0" w:space="0" w:color="auto"/>
            <w:bottom w:val="none" w:sz="0" w:space="0" w:color="auto"/>
            <w:right w:val="none" w:sz="0" w:space="0" w:color="auto"/>
          </w:divBdr>
        </w:div>
        <w:div w:id="1020814373">
          <w:marLeft w:val="480"/>
          <w:marRight w:val="0"/>
          <w:marTop w:val="0"/>
          <w:marBottom w:val="0"/>
          <w:divBdr>
            <w:top w:val="none" w:sz="0" w:space="0" w:color="auto"/>
            <w:left w:val="none" w:sz="0" w:space="0" w:color="auto"/>
            <w:bottom w:val="none" w:sz="0" w:space="0" w:color="auto"/>
            <w:right w:val="none" w:sz="0" w:space="0" w:color="auto"/>
          </w:divBdr>
        </w:div>
        <w:div w:id="260188780">
          <w:marLeft w:val="480"/>
          <w:marRight w:val="0"/>
          <w:marTop w:val="0"/>
          <w:marBottom w:val="0"/>
          <w:divBdr>
            <w:top w:val="none" w:sz="0" w:space="0" w:color="auto"/>
            <w:left w:val="none" w:sz="0" w:space="0" w:color="auto"/>
            <w:bottom w:val="none" w:sz="0" w:space="0" w:color="auto"/>
            <w:right w:val="none" w:sz="0" w:space="0" w:color="auto"/>
          </w:divBdr>
        </w:div>
        <w:div w:id="136533030">
          <w:marLeft w:val="480"/>
          <w:marRight w:val="0"/>
          <w:marTop w:val="0"/>
          <w:marBottom w:val="0"/>
          <w:divBdr>
            <w:top w:val="none" w:sz="0" w:space="0" w:color="auto"/>
            <w:left w:val="none" w:sz="0" w:space="0" w:color="auto"/>
            <w:bottom w:val="none" w:sz="0" w:space="0" w:color="auto"/>
            <w:right w:val="none" w:sz="0" w:space="0" w:color="auto"/>
          </w:divBdr>
        </w:div>
        <w:div w:id="1464499812">
          <w:marLeft w:val="480"/>
          <w:marRight w:val="0"/>
          <w:marTop w:val="0"/>
          <w:marBottom w:val="0"/>
          <w:divBdr>
            <w:top w:val="none" w:sz="0" w:space="0" w:color="auto"/>
            <w:left w:val="none" w:sz="0" w:space="0" w:color="auto"/>
            <w:bottom w:val="none" w:sz="0" w:space="0" w:color="auto"/>
            <w:right w:val="none" w:sz="0" w:space="0" w:color="auto"/>
          </w:divBdr>
        </w:div>
        <w:div w:id="2080401066">
          <w:marLeft w:val="480"/>
          <w:marRight w:val="0"/>
          <w:marTop w:val="0"/>
          <w:marBottom w:val="0"/>
          <w:divBdr>
            <w:top w:val="none" w:sz="0" w:space="0" w:color="auto"/>
            <w:left w:val="none" w:sz="0" w:space="0" w:color="auto"/>
            <w:bottom w:val="none" w:sz="0" w:space="0" w:color="auto"/>
            <w:right w:val="none" w:sz="0" w:space="0" w:color="auto"/>
          </w:divBdr>
        </w:div>
        <w:div w:id="936983253">
          <w:marLeft w:val="480"/>
          <w:marRight w:val="0"/>
          <w:marTop w:val="0"/>
          <w:marBottom w:val="0"/>
          <w:divBdr>
            <w:top w:val="none" w:sz="0" w:space="0" w:color="auto"/>
            <w:left w:val="none" w:sz="0" w:space="0" w:color="auto"/>
            <w:bottom w:val="none" w:sz="0" w:space="0" w:color="auto"/>
            <w:right w:val="none" w:sz="0" w:space="0" w:color="auto"/>
          </w:divBdr>
        </w:div>
        <w:div w:id="65347548">
          <w:marLeft w:val="480"/>
          <w:marRight w:val="0"/>
          <w:marTop w:val="0"/>
          <w:marBottom w:val="0"/>
          <w:divBdr>
            <w:top w:val="none" w:sz="0" w:space="0" w:color="auto"/>
            <w:left w:val="none" w:sz="0" w:space="0" w:color="auto"/>
            <w:bottom w:val="none" w:sz="0" w:space="0" w:color="auto"/>
            <w:right w:val="none" w:sz="0" w:space="0" w:color="auto"/>
          </w:divBdr>
        </w:div>
        <w:div w:id="1527719818">
          <w:marLeft w:val="480"/>
          <w:marRight w:val="0"/>
          <w:marTop w:val="0"/>
          <w:marBottom w:val="0"/>
          <w:divBdr>
            <w:top w:val="none" w:sz="0" w:space="0" w:color="auto"/>
            <w:left w:val="none" w:sz="0" w:space="0" w:color="auto"/>
            <w:bottom w:val="none" w:sz="0" w:space="0" w:color="auto"/>
            <w:right w:val="none" w:sz="0" w:space="0" w:color="auto"/>
          </w:divBdr>
        </w:div>
        <w:div w:id="1676154886">
          <w:marLeft w:val="480"/>
          <w:marRight w:val="0"/>
          <w:marTop w:val="0"/>
          <w:marBottom w:val="0"/>
          <w:divBdr>
            <w:top w:val="none" w:sz="0" w:space="0" w:color="auto"/>
            <w:left w:val="none" w:sz="0" w:space="0" w:color="auto"/>
            <w:bottom w:val="none" w:sz="0" w:space="0" w:color="auto"/>
            <w:right w:val="none" w:sz="0" w:space="0" w:color="auto"/>
          </w:divBdr>
        </w:div>
        <w:div w:id="721945235">
          <w:marLeft w:val="480"/>
          <w:marRight w:val="0"/>
          <w:marTop w:val="0"/>
          <w:marBottom w:val="0"/>
          <w:divBdr>
            <w:top w:val="none" w:sz="0" w:space="0" w:color="auto"/>
            <w:left w:val="none" w:sz="0" w:space="0" w:color="auto"/>
            <w:bottom w:val="none" w:sz="0" w:space="0" w:color="auto"/>
            <w:right w:val="none" w:sz="0" w:space="0" w:color="auto"/>
          </w:divBdr>
        </w:div>
        <w:div w:id="993333602">
          <w:marLeft w:val="480"/>
          <w:marRight w:val="0"/>
          <w:marTop w:val="0"/>
          <w:marBottom w:val="0"/>
          <w:divBdr>
            <w:top w:val="none" w:sz="0" w:space="0" w:color="auto"/>
            <w:left w:val="none" w:sz="0" w:space="0" w:color="auto"/>
            <w:bottom w:val="none" w:sz="0" w:space="0" w:color="auto"/>
            <w:right w:val="none" w:sz="0" w:space="0" w:color="auto"/>
          </w:divBdr>
        </w:div>
        <w:div w:id="1888761102">
          <w:marLeft w:val="480"/>
          <w:marRight w:val="0"/>
          <w:marTop w:val="0"/>
          <w:marBottom w:val="0"/>
          <w:divBdr>
            <w:top w:val="none" w:sz="0" w:space="0" w:color="auto"/>
            <w:left w:val="none" w:sz="0" w:space="0" w:color="auto"/>
            <w:bottom w:val="none" w:sz="0" w:space="0" w:color="auto"/>
            <w:right w:val="none" w:sz="0" w:space="0" w:color="auto"/>
          </w:divBdr>
        </w:div>
        <w:div w:id="14156697">
          <w:marLeft w:val="480"/>
          <w:marRight w:val="0"/>
          <w:marTop w:val="0"/>
          <w:marBottom w:val="0"/>
          <w:divBdr>
            <w:top w:val="none" w:sz="0" w:space="0" w:color="auto"/>
            <w:left w:val="none" w:sz="0" w:space="0" w:color="auto"/>
            <w:bottom w:val="none" w:sz="0" w:space="0" w:color="auto"/>
            <w:right w:val="none" w:sz="0" w:space="0" w:color="auto"/>
          </w:divBdr>
        </w:div>
        <w:div w:id="274220419">
          <w:marLeft w:val="480"/>
          <w:marRight w:val="0"/>
          <w:marTop w:val="0"/>
          <w:marBottom w:val="0"/>
          <w:divBdr>
            <w:top w:val="none" w:sz="0" w:space="0" w:color="auto"/>
            <w:left w:val="none" w:sz="0" w:space="0" w:color="auto"/>
            <w:bottom w:val="none" w:sz="0" w:space="0" w:color="auto"/>
            <w:right w:val="none" w:sz="0" w:space="0" w:color="auto"/>
          </w:divBdr>
        </w:div>
        <w:div w:id="1490250463">
          <w:marLeft w:val="480"/>
          <w:marRight w:val="0"/>
          <w:marTop w:val="0"/>
          <w:marBottom w:val="0"/>
          <w:divBdr>
            <w:top w:val="none" w:sz="0" w:space="0" w:color="auto"/>
            <w:left w:val="none" w:sz="0" w:space="0" w:color="auto"/>
            <w:bottom w:val="none" w:sz="0" w:space="0" w:color="auto"/>
            <w:right w:val="none" w:sz="0" w:space="0" w:color="auto"/>
          </w:divBdr>
        </w:div>
        <w:div w:id="648482360">
          <w:marLeft w:val="480"/>
          <w:marRight w:val="0"/>
          <w:marTop w:val="0"/>
          <w:marBottom w:val="0"/>
          <w:divBdr>
            <w:top w:val="none" w:sz="0" w:space="0" w:color="auto"/>
            <w:left w:val="none" w:sz="0" w:space="0" w:color="auto"/>
            <w:bottom w:val="none" w:sz="0" w:space="0" w:color="auto"/>
            <w:right w:val="none" w:sz="0" w:space="0" w:color="auto"/>
          </w:divBdr>
        </w:div>
        <w:div w:id="421266371">
          <w:marLeft w:val="480"/>
          <w:marRight w:val="0"/>
          <w:marTop w:val="0"/>
          <w:marBottom w:val="0"/>
          <w:divBdr>
            <w:top w:val="none" w:sz="0" w:space="0" w:color="auto"/>
            <w:left w:val="none" w:sz="0" w:space="0" w:color="auto"/>
            <w:bottom w:val="none" w:sz="0" w:space="0" w:color="auto"/>
            <w:right w:val="none" w:sz="0" w:space="0" w:color="auto"/>
          </w:divBdr>
        </w:div>
        <w:div w:id="1347559790">
          <w:marLeft w:val="480"/>
          <w:marRight w:val="0"/>
          <w:marTop w:val="0"/>
          <w:marBottom w:val="0"/>
          <w:divBdr>
            <w:top w:val="none" w:sz="0" w:space="0" w:color="auto"/>
            <w:left w:val="none" w:sz="0" w:space="0" w:color="auto"/>
            <w:bottom w:val="none" w:sz="0" w:space="0" w:color="auto"/>
            <w:right w:val="none" w:sz="0" w:space="0" w:color="auto"/>
          </w:divBdr>
        </w:div>
      </w:divsChild>
    </w:div>
    <w:div w:id="466944031">
      <w:bodyDiv w:val="1"/>
      <w:marLeft w:val="0"/>
      <w:marRight w:val="0"/>
      <w:marTop w:val="0"/>
      <w:marBottom w:val="0"/>
      <w:divBdr>
        <w:top w:val="none" w:sz="0" w:space="0" w:color="auto"/>
        <w:left w:val="none" w:sz="0" w:space="0" w:color="auto"/>
        <w:bottom w:val="none" w:sz="0" w:space="0" w:color="auto"/>
        <w:right w:val="none" w:sz="0" w:space="0" w:color="auto"/>
      </w:divBdr>
    </w:div>
    <w:div w:id="472139660">
      <w:bodyDiv w:val="1"/>
      <w:marLeft w:val="0"/>
      <w:marRight w:val="0"/>
      <w:marTop w:val="0"/>
      <w:marBottom w:val="0"/>
      <w:divBdr>
        <w:top w:val="none" w:sz="0" w:space="0" w:color="auto"/>
        <w:left w:val="none" w:sz="0" w:space="0" w:color="auto"/>
        <w:bottom w:val="none" w:sz="0" w:space="0" w:color="auto"/>
        <w:right w:val="none" w:sz="0" w:space="0" w:color="auto"/>
      </w:divBdr>
    </w:div>
    <w:div w:id="472406881">
      <w:bodyDiv w:val="1"/>
      <w:marLeft w:val="0"/>
      <w:marRight w:val="0"/>
      <w:marTop w:val="0"/>
      <w:marBottom w:val="0"/>
      <w:divBdr>
        <w:top w:val="none" w:sz="0" w:space="0" w:color="auto"/>
        <w:left w:val="none" w:sz="0" w:space="0" w:color="auto"/>
        <w:bottom w:val="none" w:sz="0" w:space="0" w:color="auto"/>
        <w:right w:val="none" w:sz="0" w:space="0" w:color="auto"/>
      </w:divBdr>
    </w:div>
    <w:div w:id="474375489">
      <w:bodyDiv w:val="1"/>
      <w:marLeft w:val="0"/>
      <w:marRight w:val="0"/>
      <w:marTop w:val="0"/>
      <w:marBottom w:val="0"/>
      <w:divBdr>
        <w:top w:val="none" w:sz="0" w:space="0" w:color="auto"/>
        <w:left w:val="none" w:sz="0" w:space="0" w:color="auto"/>
        <w:bottom w:val="none" w:sz="0" w:space="0" w:color="auto"/>
        <w:right w:val="none" w:sz="0" w:space="0" w:color="auto"/>
      </w:divBdr>
    </w:div>
    <w:div w:id="474641850">
      <w:bodyDiv w:val="1"/>
      <w:marLeft w:val="0"/>
      <w:marRight w:val="0"/>
      <w:marTop w:val="0"/>
      <w:marBottom w:val="0"/>
      <w:divBdr>
        <w:top w:val="none" w:sz="0" w:space="0" w:color="auto"/>
        <w:left w:val="none" w:sz="0" w:space="0" w:color="auto"/>
        <w:bottom w:val="none" w:sz="0" w:space="0" w:color="auto"/>
        <w:right w:val="none" w:sz="0" w:space="0" w:color="auto"/>
      </w:divBdr>
    </w:div>
    <w:div w:id="477381420">
      <w:bodyDiv w:val="1"/>
      <w:marLeft w:val="0"/>
      <w:marRight w:val="0"/>
      <w:marTop w:val="0"/>
      <w:marBottom w:val="0"/>
      <w:divBdr>
        <w:top w:val="none" w:sz="0" w:space="0" w:color="auto"/>
        <w:left w:val="none" w:sz="0" w:space="0" w:color="auto"/>
        <w:bottom w:val="none" w:sz="0" w:space="0" w:color="auto"/>
        <w:right w:val="none" w:sz="0" w:space="0" w:color="auto"/>
      </w:divBdr>
      <w:divsChild>
        <w:div w:id="395665512">
          <w:marLeft w:val="480"/>
          <w:marRight w:val="0"/>
          <w:marTop w:val="0"/>
          <w:marBottom w:val="0"/>
          <w:divBdr>
            <w:top w:val="none" w:sz="0" w:space="0" w:color="auto"/>
            <w:left w:val="none" w:sz="0" w:space="0" w:color="auto"/>
            <w:bottom w:val="none" w:sz="0" w:space="0" w:color="auto"/>
            <w:right w:val="none" w:sz="0" w:space="0" w:color="auto"/>
          </w:divBdr>
        </w:div>
        <w:div w:id="174350163">
          <w:marLeft w:val="480"/>
          <w:marRight w:val="0"/>
          <w:marTop w:val="0"/>
          <w:marBottom w:val="0"/>
          <w:divBdr>
            <w:top w:val="none" w:sz="0" w:space="0" w:color="auto"/>
            <w:left w:val="none" w:sz="0" w:space="0" w:color="auto"/>
            <w:bottom w:val="none" w:sz="0" w:space="0" w:color="auto"/>
            <w:right w:val="none" w:sz="0" w:space="0" w:color="auto"/>
          </w:divBdr>
        </w:div>
        <w:div w:id="686756906">
          <w:marLeft w:val="480"/>
          <w:marRight w:val="0"/>
          <w:marTop w:val="0"/>
          <w:marBottom w:val="0"/>
          <w:divBdr>
            <w:top w:val="none" w:sz="0" w:space="0" w:color="auto"/>
            <w:left w:val="none" w:sz="0" w:space="0" w:color="auto"/>
            <w:bottom w:val="none" w:sz="0" w:space="0" w:color="auto"/>
            <w:right w:val="none" w:sz="0" w:space="0" w:color="auto"/>
          </w:divBdr>
        </w:div>
        <w:div w:id="419719350">
          <w:marLeft w:val="480"/>
          <w:marRight w:val="0"/>
          <w:marTop w:val="0"/>
          <w:marBottom w:val="0"/>
          <w:divBdr>
            <w:top w:val="none" w:sz="0" w:space="0" w:color="auto"/>
            <w:left w:val="none" w:sz="0" w:space="0" w:color="auto"/>
            <w:bottom w:val="none" w:sz="0" w:space="0" w:color="auto"/>
            <w:right w:val="none" w:sz="0" w:space="0" w:color="auto"/>
          </w:divBdr>
        </w:div>
        <w:div w:id="893396686">
          <w:marLeft w:val="480"/>
          <w:marRight w:val="0"/>
          <w:marTop w:val="0"/>
          <w:marBottom w:val="0"/>
          <w:divBdr>
            <w:top w:val="none" w:sz="0" w:space="0" w:color="auto"/>
            <w:left w:val="none" w:sz="0" w:space="0" w:color="auto"/>
            <w:bottom w:val="none" w:sz="0" w:space="0" w:color="auto"/>
            <w:right w:val="none" w:sz="0" w:space="0" w:color="auto"/>
          </w:divBdr>
        </w:div>
        <w:div w:id="991833337">
          <w:marLeft w:val="480"/>
          <w:marRight w:val="0"/>
          <w:marTop w:val="0"/>
          <w:marBottom w:val="0"/>
          <w:divBdr>
            <w:top w:val="none" w:sz="0" w:space="0" w:color="auto"/>
            <w:left w:val="none" w:sz="0" w:space="0" w:color="auto"/>
            <w:bottom w:val="none" w:sz="0" w:space="0" w:color="auto"/>
            <w:right w:val="none" w:sz="0" w:space="0" w:color="auto"/>
          </w:divBdr>
        </w:div>
        <w:div w:id="1669481348">
          <w:marLeft w:val="480"/>
          <w:marRight w:val="0"/>
          <w:marTop w:val="0"/>
          <w:marBottom w:val="0"/>
          <w:divBdr>
            <w:top w:val="none" w:sz="0" w:space="0" w:color="auto"/>
            <w:left w:val="none" w:sz="0" w:space="0" w:color="auto"/>
            <w:bottom w:val="none" w:sz="0" w:space="0" w:color="auto"/>
            <w:right w:val="none" w:sz="0" w:space="0" w:color="auto"/>
          </w:divBdr>
        </w:div>
        <w:div w:id="951784653">
          <w:marLeft w:val="480"/>
          <w:marRight w:val="0"/>
          <w:marTop w:val="0"/>
          <w:marBottom w:val="0"/>
          <w:divBdr>
            <w:top w:val="none" w:sz="0" w:space="0" w:color="auto"/>
            <w:left w:val="none" w:sz="0" w:space="0" w:color="auto"/>
            <w:bottom w:val="none" w:sz="0" w:space="0" w:color="auto"/>
            <w:right w:val="none" w:sz="0" w:space="0" w:color="auto"/>
          </w:divBdr>
        </w:div>
        <w:div w:id="498157566">
          <w:marLeft w:val="480"/>
          <w:marRight w:val="0"/>
          <w:marTop w:val="0"/>
          <w:marBottom w:val="0"/>
          <w:divBdr>
            <w:top w:val="none" w:sz="0" w:space="0" w:color="auto"/>
            <w:left w:val="none" w:sz="0" w:space="0" w:color="auto"/>
            <w:bottom w:val="none" w:sz="0" w:space="0" w:color="auto"/>
            <w:right w:val="none" w:sz="0" w:space="0" w:color="auto"/>
          </w:divBdr>
        </w:div>
        <w:div w:id="1861385949">
          <w:marLeft w:val="480"/>
          <w:marRight w:val="0"/>
          <w:marTop w:val="0"/>
          <w:marBottom w:val="0"/>
          <w:divBdr>
            <w:top w:val="none" w:sz="0" w:space="0" w:color="auto"/>
            <w:left w:val="none" w:sz="0" w:space="0" w:color="auto"/>
            <w:bottom w:val="none" w:sz="0" w:space="0" w:color="auto"/>
            <w:right w:val="none" w:sz="0" w:space="0" w:color="auto"/>
          </w:divBdr>
        </w:div>
        <w:div w:id="476578899">
          <w:marLeft w:val="480"/>
          <w:marRight w:val="0"/>
          <w:marTop w:val="0"/>
          <w:marBottom w:val="0"/>
          <w:divBdr>
            <w:top w:val="none" w:sz="0" w:space="0" w:color="auto"/>
            <w:left w:val="none" w:sz="0" w:space="0" w:color="auto"/>
            <w:bottom w:val="none" w:sz="0" w:space="0" w:color="auto"/>
            <w:right w:val="none" w:sz="0" w:space="0" w:color="auto"/>
          </w:divBdr>
        </w:div>
        <w:div w:id="1638098697">
          <w:marLeft w:val="480"/>
          <w:marRight w:val="0"/>
          <w:marTop w:val="0"/>
          <w:marBottom w:val="0"/>
          <w:divBdr>
            <w:top w:val="none" w:sz="0" w:space="0" w:color="auto"/>
            <w:left w:val="none" w:sz="0" w:space="0" w:color="auto"/>
            <w:bottom w:val="none" w:sz="0" w:space="0" w:color="auto"/>
            <w:right w:val="none" w:sz="0" w:space="0" w:color="auto"/>
          </w:divBdr>
        </w:div>
        <w:div w:id="1938362157">
          <w:marLeft w:val="480"/>
          <w:marRight w:val="0"/>
          <w:marTop w:val="0"/>
          <w:marBottom w:val="0"/>
          <w:divBdr>
            <w:top w:val="none" w:sz="0" w:space="0" w:color="auto"/>
            <w:left w:val="none" w:sz="0" w:space="0" w:color="auto"/>
            <w:bottom w:val="none" w:sz="0" w:space="0" w:color="auto"/>
            <w:right w:val="none" w:sz="0" w:space="0" w:color="auto"/>
          </w:divBdr>
        </w:div>
        <w:div w:id="1301959372">
          <w:marLeft w:val="480"/>
          <w:marRight w:val="0"/>
          <w:marTop w:val="0"/>
          <w:marBottom w:val="0"/>
          <w:divBdr>
            <w:top w:val="none" w:sz="0" w:space="0" w:color="auto"/>
            <w:left w:val="none" w:sz="0" w:space="0" w:color="auto"/>
            <w:bottom w:val="none" w:sz="0" w:space="0" w:color="auto"/>
            <w:right w:val="none" w:sz="0" w:space="0" w:color="auto"/>
          </w:divBdr>
        </w:div>
        <w:div w:id="1890146786">
          <w:marLeft w:val="480"/>
          <w:marRight w:val="0"/>
          <w:marTop w:val="0"/>
          <w:marBottom w:val="0"/>
          <w:divBdr>
            <w:top w:val="none" w:sz="0" w:space="0" w:color="auto"/>
            <w:left w:val="none" w:sz="0" w:space="0" w:color="auto"/>
            <w:bottom w:val="none" w:sz="0" w:space="0" w:color="auto"/>
            <w:right w:val="none" w:sz="0" w:space="0" w:color="auto"/>
          </w:divBdr>
        </w:div>
        <w:div w:id="1629625375">
          <w:marLeft w:val="480"/>
          <w:marRight w:val="0"/>
          <w:marTop w:val="0"/>
          <w:marBottom w:val="0"/>
          <w:divBdr>
            <w:top w:val="none" w:sz="0" w:space="0" w:color="auto"/>
            <w:left w:val="none" w:sz="0" w:space="0" w:color="auto"/>
            <w:bottom w:val="none" w:sz="0" w:space="0" w:color="auto"/>
            <w:right w:val="none" w:sz="0" w:space="0" w:color="auto"/>
          </w:divBdr>
        </w:div>
        <w:div w:id="1839425483">
          <w:marLeft w:val="480"/>
          <w:marRight w:val="0"/>
          <w:marTop w:val="0"/>
          <w:marBottom w:val="0"/>
          <w:divBdr>
            <w:top w:val="none" w:sz="0" w:space="0" w:color="auto"/>
            <w:left w:val="none" w:sz="0" w:space="0" w:color="auto"/>
            <w:bottom w:val="none" w:sz="0" w:space="0" w:color="auto"/>
            <w:right w:val="none" w:sz="0" w:space="0" w:color="auto"/>
          </w:divBdr>
        </w:div>
        <w:div w:id="1958944409">
          <w:marLeft w:val="480"/>
          <w:marRight w:val="0"/>
          <w:marTop w:val="0"/>
          <w:marBottom w:val="0"/>
          <w:divBdr>
            <w:top w:val="none" w:sz="0" w:space="0" w:color="auto"/>
            <w:left w:val="none" w:sz="0" w:space="0" w:color="auto"/>
            <w:bottom w:val="none" w:sz="0" w:space="0" w:color="auto"/>
            <w:right w:val="none" w:sz="0" w:space="0" w:color="auto"/>
          </w:divBdr>
        </w:div>
        <w:div w:id="1431969448">
          <w:marLeft w:val="480"/>
          <w:marRight w:val="0"/>
          <w:marTop w:val="0"/>
          <w:marBottom w:val="0"/>
          <w:divBdr>
            <w:top w:val="none" w:sz="0" w:space="0" w:color="auto"/>
            <w:left w:val="none" w:sz="0" w:space="0" w:color="auto"/>
            <w:bottom w:val="none" w:sz="0" w:space="0" w:color="auto"/>
            <w:right w:val="none" w:sz="0" w:space="0" w:color="auto"/>
          </w:divBdr>
        </w:div>
        <w:div w:id="482887832">
          <w:marLeft w:val="480"/>
          <w:marRight w:val="0"/>
          <w:marTop w:val="0"/>
          <w:marBottom w:val="0"/>
          <w:divBdr>
            <w:top w:val="none" w:sz="0" w:space="0" w:color="auto"/>
            <w:left w:val="none" w:sz="0" w:space="0" w:color="auto"/>
            <w:bottom w:val="none" w:sz="0" w:space="0" w:color="auto"/>
            <w:right w:val="none" w:sz="0" w:space="0" w:color="auto"/>
          </w:divBdr>
        </w:div>
        <w:div w:id="427312420">
          <w:marLeft w:val="480"/>
          <w:marRight w:val="0"/>
          <w:marTop w:val="0"/>
          <w:marBottom w:val="0"/>
          <w:divBdr>
            <w:top w:val="none" w:sz="0" w:space="0" w:color="auto"/>
            <w:left w:val="none" w:sz="0" w:space="0" w:color="auto"/>
            <w:bottom w:val="none" w:sz="0" w:space="0" w:color="auto"/>
            <w:right w:val="none" w:sz="0" w:space="0" w:color="auto"/>
          </w:divBdr>
        </w:div>
        <w:div w:id="363292583">
          <w:marLeft w:val="480"/>
          <w:marRight w:val="0"/>
          <w:marTop w:val="0"/>
          <w:marBottom w:val="0"/>
          <w:divBdr>
            <w:top w:val="none" w:sz="0" w:space="0" w:color="auto"/>
            <w:left w:val="none" w:sz="0" w:space="0" w:color="auto"/>
            <w:bottom w:val="none" w:sz="0" w:space="0" w:color="auto"/>
            <w:right w:val="none" w:sz="0" w:space="0" w:color="auto"/>
          </w:divBdr>
        </w:div>
        <w:div w:id="534268320">
          <w:marLeft w:val="480"/>
          <w:marRight w:val="0"/>
          <w:marTop w:val="0"/>
          <w:marBottom w:val="0"/>
          <w:divBdr>
            <w:top w:val="none" w:sz="0" w:space="0" w:color="auto"/>
            <w:left w:val="none" w:sz="0" w:space="0" w:color="auto"/>
            <w:bottom w:val="none" w:sz="0" w:space="0" w:color="auto"/>
            <w:right w:val="none" w:sz="0" w:space="0" w:color="auto"/>
          </w:divBdr>
        </w:div>
        <w:div w:id="793208798">
          <w:marLeft w:val="480"/>
          <w:marRight w:val="0"/>
          <w:marTop w:val="0"/>
          <w:marBottom w:val="0"/>
          <w:divBdr>
            <w:top w:val="none" w:sz="0" w:space="0" w:color="auto"/>
            <w:left w:val="none" w:sz="0" w:space="0" w:color="auto"/>
            <w:bottom w:val="none" w:sz="0" w:space="0" w:color="auto"/>
            <w:right w:val="none" w:sz="0" w:space="0" w:color="auto"/>
          </w:divBdr>
        </w:div>
        <w:div w:id="1604142860">
          <w:marLeft w:val="480"/>
          <w:marRight w:val="0"/>
          <w:marTop w:val="0"/>
          <w:marBottom w:val="0"/>
          <w:divBdr>
            <w:top w:val="none" w:sz="0" w:space="0" w:color="auto"/>
            <w:left w:val="none" w:sz="0" w:space="0" w:color="auto"/>
            <w:bottom w:val="none" w:sz="0" w:space="0" w:color="auto"/>
            <w:right w:val="none" w:sz="0" w:space="0" w:color="auto"/>
          </w:divBdr>
        </w:div>
        <w:div w:id="592203068">
          <w:marLeft w:val="480"/>
          <w:marRight w:val="0"/>
          <w:marTop w:val="0"/>
          <w:marBottom w:val="0"/>
          <w:divBdr>
            <w:top w:val="none" w:sz="0" w:space="0" w:color="auto"/>
            <w:left w:val="none" w:sz="0" w:space="0" w:color="auto"/>
            <w:bottom w:val="none" w:sz="0" w:space="0" w:color="auto"/>
            <w:right w:val="none" w:sz="0" w:space="0" w:color="auto"/>
          </w:divBdr>
        </w:div>
        <w:div w:id="92287982">
          <w:marLeft w:val="480"/>
          <w:marRight w:val="0"/>
          <w:marTop w:val="0"/>
          <w:marBottom w:val="0"/>
          <w:divBdr>
            <w:top w:val="none" w:sz="0" w:space="0" w:color="auto"/>
            <w:left w:val="none" w:sz="0" w:space="0" w:color="auto"/>
            <w:bottom w:val="none" w:sz="0" w:space="0" w:color="auto"/>
            <w:right w:val="none" w:sz="0" w:space="0" w:color="auto"/>
          </w:divBdr>
        </w:div>
        <w:div w:id="1503886871">
          <w:marLeft w:val="480"/>
          <w:marRight w:val="0"/>
          <w:marTop w:val="0"/>
          <w:marBottom w:val="0"/>
          <w:divBdr>
            <w:top w:val="none" w:sz="0" w:space="0" w:color="auto"/>
            <w:left w:val="none" w:sz="0" w:space="0" w:color="auto"/>
            <w:bottom w:val="none" w:sz="0" w:space="0" w:color="auto"/>
            <w:right w:val="none" w:sz="0" w:space="0" w:color="auto"/>
          </w:divBdr>
        </w:div>
        <w:div w:id="1747920951">
          <w:marLeft w:val="480"/>
          <w:marRight w:val="0"/>
          <w:marTop w:val="0"/>
          <w:marBottom w:val="0"/>
          <w:divBdr>
            <w:top w:val="none" w:sz="0" w:space="0" w:color="auto"/>
            <w:left w:val="none" w:sz="0" w:space="0" w:color="auto"/>
            <w:bottom w:val="none" w:sz="0" w:space="0" w:color="auto"/>
            <w:right w:val="none" w:sz="0" w:space="0" w:color="auto"/>
          </w:divBdr>
        </w:div>
        <w:div w:id="1583179956">
          <w:marLeft w:val="480"/>
          <w:marRight w:val="0"/>
          <w:marTop w:val="0"/>
          <w:marBottom w:val="0"/>
          <w:divBdr>
            <w:top w:val="none" w:sz="0" w:space="0" w:color="auto"/>
            <w:left w:val="none" w:sz="0" w:space="0" w:color="auto"/>
            <w:bottom w:val="none" w:sz="0" w:space="0" w:color="auto"/>
            <w:right w:val="none" w:sz="0" w:space="0" w:color="auto"/>
          </w:divBdr>
        </w:div>
        <w:div w:id="1923561709">
          <w:marLeft w:val="480"/>
          <w:marRight w:val="0"/>
          <w:marTop w:val="0"/>
          <w:marBottom w:val="0"/>
          <w:divBdr>
            <w:top w:val="none" w:sz="0" w:space="0" w:color="auto"/>
            <w:left w:val="none" w:sz="0" w:space="0" w:color="auto"/>
            <w:bottom w:val="none" w:sz="0" w:space="0" w:color="auto"/>
            <w:right w:val="none" w:sz="0" w:space="0" w:color="auto"/>
          </w:divBdr>
        </w:div>
        <w:div w:id="1963265126">
          <w:marLeft w:val="480"/>
          <w:marRight w:val="0"/>
          <w:marTop w:val="0"/>
          <w:marBottom w:val="0"/>
          <w:divBdr>
            <w:top w:val="none" w:sz="0" w:space="0" w:color="auto"/>
            <w:left w:val="none" w:sz="0" w:space="0" w:color="auto"/>
            <w:bottom w:val="none" w:sz="0" w:space="0" w:color="auto"/>
            <w:right w:val="none" w:sz="0" w:space="0" w:color="auto"/>
          </w:divBdr>
        </w:div>
        <w:div w:id="494303866">
          <w:marLeft w:val="480"/>
          <w:marRight w:val="0"/>
          <w:marTop w:val="0"/>
          <w:marBottom w:val="0"/>
          <w:divBdr>
            <w:top w:val="none" w:sz="0" w:space="0" w:color="auto"/>
            <w:left w:val="none" w:sz="0" w:space="0" w:color="auto"/>
            <w:bottom w:val="none" w:sz="0" w:space="0" w:color="auto"/>
            <w:right w:val="none" w:sz="0" w:space="0" w:color="auto"/>
          </w:divBdr>
        </w:div>
        <w:div w:id="1014770830">
          <w:marLeft w:val="480"/>
          <w:marRight w:val="0"/>
          <w:marTop w:val="0"/>
          <w:marBottom w:val="0"/>
          <w:divBdr>
            <w:top w:val="none" w:sz="0" w:space="0" w:color="auto"/>
            <w:left w:val="none" w:sz="0" w:space="0" w:color="auto"/>
            <w:bottom w:val="none" w:sz="0" w:space="0" w:color="auto"/>
            <w:right w:val="none" w:sz="0" w:space="0" w:color="auto"/>
          </w:divBdr>
        </w:div>
        <w:div w:id="1359621670">
          <w:marLeft w:val="480"/>
          <w:marRight w:val="0"/>
          <w:marTop w:val="0"/>
          <w:marBottom w:val="0"/>
          <w:divBdr>
            <w:top w:val="none" w:sz="0" w:space="0" w:color="auto"/>
            <w:left w:val="none" w:sz="0" w:space="0" w:color="auto"/>
            <w:bottom w:val="none" w:sz="0" w:space="0" w:color="auto"/>
            <w:right w:val="none" w:sz="0" w:space="0" w:color="auto"/>
          </w:divBdr>
        </w:div>
        <w:div w:id="1839494484">
          <w:marLeft w:val="480"/>
          <w:marRight w:val="0"/>
          <w:marTop w:val="0"/>
          <w:marBottom w:val="0"/>
          <w:divBdr>
            <w:top w:val="none" w:sz="0" w:space="0" w:color="auto"/>
            <w:left w:val="none" w:sz="0" w:space="0" w:color="auto"/>
            <w:bottom w:val="none" w:sz="0" w:space="0" w:color="auto"/>
            <w:right w:val="none" w:sz="0" w:space="0" w:color="auto"/>
          </w:divBdr>
        </w:div>
        <w:div w:id="1210192878">
          <w:marLeft w:val="480"/>
          <w:marRight w:val="0"/>
          <w:marTop w:val="0"/>
          <w:marBottom w:val="0"/>
          <w:divBdr>
            <w:top w:val="none" w:sz="0" w:space="0" w:color="auto"/>
            <w:left w:val="none" w:sz="0" w:space="0" w:color="auto"/>
            <w:bottom w:val="none" w:sz="0" w:space="0" w:color="auto"/>
            <w:right w:val="none" w:sz="0" w:space="0" w:color="auto"/>
          </w:divBdr>
        </w:div>
        <w:div w:id="489251545">
          <w:marLeft w:val="480"/>
          <w:marRight w:val="0"/>
          <w:marTop w:val="0"/>
          <w:marBottom w:val="0"/>
          <w:divBdr>
            <w:top w:val="none" w:sz="0" w:space="0" w:color="auto"/>
            <w:left w:val="none" w:sz="0" w:space="0" w:color="auto"/>
            <w:bottom w:val="none" w:sz="0" w:space="0" w:color="auto"/>
            <w:right w:val="none" w:sz="0" w:space="0" w:color="auto"/>
          </w:divBdr>
        </w:div>
        <w:div w:id="1282608584">
          <w:marLeft w:val="480"/>
          <w:marRight w:val="0"/>
          <w:marTop w:val="0"/>
          <w:marBottom w:val="0"/>
          <w:divBdr>
            <w:top w:val="none" w:sz="0" w:space="0" w:color="auto"/>
            <w:left w:val="none" w:sz="0" w:space="0" w:color="auto"/>
            <w:bottom w:val="none" w:sz="0" w:space="0" w:color="auto"/>
            <w:right w:val="none" w:sz="0" w:space="0" w:color="auto"/>
          </w:divBdr>
        </w:div>
        <w:div w:id="881137389">
          <w:marLeft w:val="480"/>
          <w:marRight w:val="0"/>
          <w:marTop w:val="0"/>
          <w:marBottom w:val="0"/>
          <w:divBdr>
            <w:top w:val="none" w:sz="0" w:space="0" w:color="auto"/>
            <w:left w:val="none" w:sz="0" w:space="0" w:color="auto"/>
            <w:bottom w:val="none" w:sz="0" w:space="0" w:color="auto"/>
            <w:right w:val="none" w:sz="0" w:space="0" w:color="auto"/>
          </w:divBdr>
        </w:div>
        <w:div w:id="155145847">
          <w:marLeft w:val="480"/>
          <w:marRight w:val="0"/>
          <w:marTop w:val="0"/>
          <w:marBottom w:val="0"/>
          <w:divBdr>
            <w:top w:val="none" w:sz="0" w:space="0" w:color="auto"/>
            <w:left w:val="none" w:sz="0" w:space="0" w:color="auto"/>
            <w:bottom w:val="none" w:sz="0" w:space="0" w:color="auto"/>
            <w:right w:val="none" w:sz="0" w:space="0" w:color="auto"/>
          </w:divBdr>
        </w:div>
        <w:div w:id="1056585637">
          <w:marLeft w:val="480"/>
          <w:marRight w:val="0"/>
          <w:marTop w:val="0"/>
          <w:marBottom w:val="0"/>
          <w:divBdr>
            <w:top w:val="none" w:sz="0" w:space="0" w:color="auto"/>
            <w:left w:val="none" w:sz="0" w:space="0" w:color="auto"/>
            <w:bottom w:val="none" w:sz="0" w:space="0" w:color="auto"/>
            <w:right w:val="none" w:sz="0" w:space="0" w:color="auto"/>
          </w:divBdr>
        </w:div>
        <w:div w:id="1441337579">
          <w:marLeft w:val="480"/>
          <w:marRight w:val="0"/>
          <w:marTop w:val="0"/>
          <w:marBottom w:val="0"/>
          <w:divBdr>
            <w:top w:val="none" w:sz="0" w:space="0" w:color="auto"/>
            <w:left w:val="none" w:sz="0" w:space="0" w:color="auto"/>
            <w:bottom w:val="none" w:sz="0" w:space="0" w:color="auto"/>
            <w:right w:val="none" w:sz="0" w:space="0" w:color="auto"/>
          </w:divBdr>
        </w:div>
        <w:div w:id="226965044">
          <w:marLeft w:val="480"/>
          <w:marRight w:val="0"/>
          <w:marTop w:val="0"/>
          <w:marBottom w:val="0"/>
          <w:divBdr>
            <w:top w:val="none" w:sz="0" w:space="0" w:color="auto"/>
            <w:left w:val="none" w:sz="0" w:space="0" w:color="auto"/>
            <w:bottom w:val="none" w:sz="0" w:space="0" w:color="auto"/>
            <w:right w:val="none" w:sz="0" w:space="0" w:color="auto"/>
          </w:divBdr>
        </w:div>
        <w:div w:id="1941522540">
          <w:marLeft w:val="480"/>
          <w:marRight w:val="0"/>
          <w:marTop w:val="0"/>
          <w:marBottom w:val="0"/>
          <w:divBdr>
            <w:top w:val="none" w:sz="0" w:space="0" w:color="auto"/>
            <w:left w:val="none" w:sz="0" w:space="0" w:color="auto"/>
            <w:bottom w:val="none" w:sz="0" w:space="0" w:color="auto"/>
            <w:right w:val="none" w:sz="0" w:space="0" w:color="auto"/>
          </w:divBdr>
        </w:div>
        <w:div w:id="1942033591">
          <w:marLeft w:val="480"/>
          <w:marRight w:val="0"/>
          <w:marTop w:val="0"/>
          <w:marBottom w:val="0"/>
          <w:divBdr>
            <w:top w:val="none" w:sz="0" w:space="0" w:color="auto"/>
            <w:left w:val="none" w:sz="0" w:space="0" w:color="auto"/>
            <w:bottom w:val="none" w:sz="0" w:space="0" w:color="auto"/>
            <w:right w:val="none" w:sz="0" w:space="0" w:color="auto"/>
          </w:divBdr>
        </w:div>
        <w:div w:id="761686250">
          <w:marLeft w:val="480"/>
          <w:marRight w:val="0"/>
          <w:marTop w:val="0"/>
          <w:marBottom w:val="0"/>
          <w:divBdr>
            <w:top w:val="none" w:sz="0" w:space="0" w:color="auto"/>
            <w:left w:val="none" w:sz="0" w:space="0" w:color="auto"/>
            <w:bottom w:val="none" w:sz="0" w:space="0" w:color="auto"/>
            <w:right w:val="none" w:sz="0" w:space="0" w:color="auto"/>
          </w:divBdr>
        </w:div>
        <w:div w:id="101925910">
          <w:marLeft w:val="480"/>
          <w:marRight w:val="0"/>
          <w:marTop w:val="0"/>
          <w:marBottom w:val="0"/>
          <w:divBdr>
            <w:top w:val="none" w:sz="0" w:space="0" w:color="auto"/>
            <w:left w:val="none" w:sz="0" w:space="0" w:color="auto"/>
            <w:bottom w:val="none" w:sz="0" w:space="0" w:color="auto"/>
            <w:right w:val="none" w:sz="0" w:space="0" w:color="auto"/>
          </w:divBdr>
        </w:div>
      </w:divsChild>
    </w:div>
    <w:div w:id="478155697">
      <w:bodyDiv w:val="1"/>
      <w:marLeft w:val="0"/>
      <w:marRight w:val="0"/>
      <w:marTop w:val="0"/>
      <w:marBottom w:val="0"/>
      <w:divBdr>
        <w:top w:val="none" w:sz="0" w:space="0" w:color="auto"/>
        <w:left w:val="none" w:sz="0" w:space="0" w:color="auto"/>
        <w:bottom w:val="none" w:sz="0" w:space="0" w:color="auto"/>
        <w:right w:val="none" w:sz="0" w:space="0" w:color="auto"/>
      </w:divBdr>
    </w:div>
    <w:div w:id="481704255">
      <w:bodyDiv w:val="1"/>
      <w:marLeft w:val="0"/>
      <w:marRight w:val="0"/>
      <w:marTop w:val="0"/>
      <w:marBottom w:val="0"/>
      <w:divBdr>
        <w:top w:val="none" w:sz="0" w:space="0" w:color="auto"/>
        <w:left w:val="none" w:sz="0" w:space="0" w:color="auto"/>
        <w:bottom w:val="none" w:sz="0" w:space="0" w:color="auto"/>
        <w:right w:val="none" w:sz="0" w:space="0" w:color="auto"/>
      </w:divBdr>
    </w:div>
    <w:div w:id="482769828">
      <w:bodyDiv w:val="1"/>
      <w:marLeft w:val="0"/>
      <w:marRight w:val="0"/>
      <w:marTop w:val="0"/>
      <w:marBottom w:val="0"/>
      <w:divBdr>
        <w:top w:val="none" w:sz="0" w:space="0" w:color="auto"/>
        <w:left w:val="none" w:sz="0" w:space="0" w:color="auto"/>
        <w:bottom w:val="none" w:sz="0" w:space="0" w:color="auto"/>
        <w:right w:val="none" w:sz="0" w:space="0" w:color="auto"/>
      </w:divBdr>
    </w:div>
    <w:div w:id="485704253">
      <w:bodyDiv w:val="1"/>
      <w:marLeft w:val="0"/>
      <w:marRight w:val="0"/>
      <w:marTop w:val="0"/>
      <w:marBottom w:val="0"/>
      <w:divBdr>
        <w:top w:val="none" w:sz="0" w:space="0" w:color="auto"/>
        <w:left w:val="none" w:sz="0" w:space="0" w:color="auto"/>
        <w:bottom w:val="none" w:sz="0" w:space="0" w:color="auto"/>
        <w:right w:val="none" w:sz="0" w:space="0" w:color="auto"/>
      </w:divBdr>
    </w:div>
    <w:div w:id="485978545">
      <w:bodyDiv w:val="1"/>
      <w:marLeft w:val="0"/>
      <w:marRight w:val="0"/>
      <w:marTop w:val="0"/>
      <w:marBottom w:val="0"/>
      <w:divBdr>
        <w:top w:val="none" w:sz="0" w:space="0" w:color="auto"/>
        <w:left w:val="none" w:sz="0" w:space="0" w:color="auto"/>
        <w:bottom w:val="none" w:sz="0" w:space="0" w:color="auto"/>
        <w:right w:val="none" w:sz="0" w:space="0" w:color="auto"/>
      </w:divBdr>
    </w:div>
    <w:div w:id="486095901">
      <w:bodyDiv w:val="1"/>
      <w:marLeft w:val="0"/>
      <w:marRight w:val="0"/>
      <w:marTop w:val="0"/>
      <w:marBottom w:val="0"/>
      <w:divBdr>
        <w:top w:val="none" w:sz="0" w:space="0" w:color="auto"/>
        <w:left w:val="none" w:sz="0" w:space="0" w:color="auto"/>
        <w:bottom w:val="none" w:sz="0" w:space="0" w:color="auto"/>
        <w:right w:val="none" w:sz="0" w:space="0" w:color="auto"/>
      </w:divBdr>
    </w:div>
    <w:div w:id="488445785">
      <w:bodyDiv w:val="1"/>
      <w:marLeft w:val="0"/>
      <w:marRight w:val="0"/>
      <w:marTop w:val="0"/>
      <w:marBottom w:val="0"/>
      <w:divBdr>
        <w:top w:val="none" w:sz="0" w:space="0" w:color="auto"/>
        <w:left w:val="none" w:sz="0" w:space="0" w:color="auto"/>
        <w:bottom w:val="none" w:sz="0" w:space="0" w:color="auto"/>
        <w:right w:val="none" w:sz="0" w:space="0" w:color="auto"/>
      </w:divBdr>
    </w:div>
    <w:div w:id="492064458">
      <w:bodyDiv w:val="1"/>
      <w:marLeft w:val="0"/>
      <w:marRight w:val="0"/>
      <w:marTop w:val="0"/>
      <w:marBottom w:val="0"/>
      <w:divBdr>
        <w:top w:val="none" w:sz="0" w:space="0" w:color="auto"/>
        <w:left w:val="none" w:sz="0" w:space="0" w:color="auto"/>
        <w:bottom w:val="none" w:sz="0" w:space="0" w:color="auto"/>
        <w:right w:val="none" w:sz="0" w:space="0" w:color="auto"/>
      </w:divBdr>
    </w:div>
    <w:div w:id="496922994">
      <w:bodyDiv w:val="1"/>
      <w:marLeft w:val="0"/>
      <w:marRight w:val="0"/>
      <w:marTop w:val="0"/>
      <w:marBottom w:val="0"/>
      <w:divBdr>
        <w:top w:val="none" w:sz="0" w:space="0" w:color="auto"/>
        <w:left w:val="none" w:sz="0" w:space="0" w:color="auto"/>
        <w:bottom w:val="none" w:sz="0" w:space="0" w:color="auto"/>
        <w:right w:val="none" w:sz="0" w:space="0" w:color="auto"/>
      </w:divBdr>
    </w:div>
    <w:div w:id="497232927">
      <w:bodyDiv w:val="1"/>
      <w:marLeft w:val="0"/>
      <w:marRight w:val="0"/>
      <w:marTop w:val="0"/>
      <w:marBottom w:val="0"/>
      <w:divBdr>
        <w:top w:val="none" w:sz="0" w:space="0" w:color="auto"/>
        <w:left w:val="none" w:sz="0" w:space="0" w:color="auto"/>
        <w:bottom w:val="none" w:sz="0" w:space="0" w:color="auto"/>
        <w:right w:val="none" w:sz="0" w:space="0" w:color="auto"/>
      </w:divBdr>
    </w:div>
    <w:div w:id="498349275">
      <w:bodyDiv w:val="1"/>
      <w:marLeft w:val="0"/>
      <w:marRight w:val="0"/>
      <w:marTop w:val="0"/>
      <w:marBottom w:val="0"/>
      <w:divBdr>
        <w:top w:val="none" w:sz="0" w:space="0" w:color="auto"/>
        <w:left w:val="none" w:sz="0" w:space="0" w:color="auto"/>
        <w:bottom w:val="none" w:sz="0" w:space="0" w:color="auto"/>
        <w:right w:val="none" w:sz="0" w:space="0" w:color="auto"/>
      </w:divBdr>
    </w:div>
    <w:div w:id="498691784">
      <w:bodyDiv w:val="1"/>
      <w:marLeft w:val="0"/>
      <w:marRight w:val="0"/>
      <w:marTop w:val="0"/>
      <w:marBottom w:val="0"/>
      <w:divBdr>
        <w:top w:val="none" w:sz="0" w:space="0" w:color="auto"/>
        <w:left w:val="none" w:sz="0" w:space="0" w:color="auto"/>
        <w:bottom w:val="none" w:sz="0" w:space="0" w:color="auto"/>
        <w:right w:val="none" w:sz="0" w:space="0" w:color="auto"/>
      </w:divBdr>
    </w:div>
    <w:div w:id="499663716">
      <w:bodyDiv w:val="1"/>
      <w:marLeft w:val="0"/>
      <w:marRight w:val="0"/>
      <w:marTop w:val="0"/>
      <w:marBottom w:val="0"/>
      <w:divBdr>
        <w:top w:val="none" w:sz="0" w:space="0" w:color="auto"/>
        <w:left w:val="none" w:sz="0" w:space="0" w:color="auto"/>
        <w:bottom w:val="none" w:sz="0" w:space="0" w:color="auto"/>
        <w:right w:val="none" w:sz="0" w:space="0" w:color="auto"/>
      </w:divBdr>
    </w:div>
    <w:div w:id="500193715">
      <w:bodyDiv w:val="1"/>
      <w:marLeft w:val="0"/>
      <w:marRight w:val="0"/>
      <w:marTop w:val="0"/>
      <w:marBottom w:val="0"/>
      <w:divBdr>
        <w:top w:val="none" w:sz="0" w:space="0" w:color="auto"/>
        <w:left w:val="none" w:sz="0" w:space="0" w:color="auto"/>
        <w:bottom w:val="none" w:sz="0" w:space="0" w:color="auto"/>
        <w:right w:val="none" w:sz="0" w:space="0" w:color="auto"/>
      </w:divBdr>
    </w:div>
    <w:div w:id="502282448">
      <w:bodyDiv w:val="1"/>
      <w:marLeft w:val="0"/>
      <w:marRight w:val="0"/>
      <w:marTop w:val="0"/>
      <w:marBottom w:val="0"/>
      <w:divBdr>
        <w:top w:val="none" w:sz="0" w:space="0" w:color="auto"/>
        <w:left w:val="none" w:sz="0" w:space="0" w:color="auto"/>
        <w:bottom w:val="none" w:sz="0" w:space="0" w:color="auto"/>
        <w:right w:val="none" w:sz="0" w:space="0" w:color="auto"/>
      </w:divBdr>
    </w:div>
    <w:div w:id="503319453">
      <w:bodyDiv w:val="1"/>
      <w:marLeft w:val="0"/>
      <w:marRight w:val="0"/>
      <w:marTop w:val="0"/>
      <w:marBottom w:val="0"/>
      <w:divBdr>
        <w:top w:val="none" w:sz="0" w:space="0" w:color="auto"/>
        <w:left w:val="none" w:sz="0" w:space="0" w:color="auto"/>
        <w:bottom w:val="none" w:sz="0" w:space="0" w:color="auto"/>
        <w:right w:val="none" w:sz="0" w:space="0" w:color="auto"/>
      </w:divBdr>
    </w:div>
    <w:div w:id="503861612">
      <w:bodyDiv w:val="1"/>
      <w:marLeft w:val="0"/>
      <w:marRight w:val="0"/>
      <w:marTop w:val="0"/>
      <w:marBottom w:val="0"/>
      <w:divBdr>
        <w:top w:val="none" w:sz="0" w:space="0" w:color="auto"/>
        <w:left w:val="none" w:sz="0" w:space="0" w:color="auto"/>
        <w:bottom w:val="none" w:sz="0" w:space="0" w:color="auto"/>
        <w:right w:val="none" w:sz="0" w:space="0" w:color="auto"/>
      </w:divBdr>
    </w:div>
    <w:div w:id="505023550">
      <w:bodyDiv w:val="1"/>
      <w:marLeft w:val="0"/>
      <w:marRight w:val="0"/>
      <w:marTop w:val="0"/>
      <w:marBottom w:val="0"/>
      <w:divBdr>
        <w:top w:val="none" w:sz="0" w:space="0" w:color="auto"/>
        <w:left w:val="none" w:sz="0" w:space="0" w:color="auto"/>
        <w:bottom w:val="none" w:sz="0" w:space="0" w:color="auto"/>
        <w:right w:val="none" w:sz="0" w:space="0" w:color="auto"/>
      </w:divBdr>
    </w:div>
    <w:div w:id="506021430">
      <w:bodyDiv w:val="1"/>
      <w:marLeft w:val="0"/>
      <w:marRight w:val="0"/>
      <w:marTop w:val="0"/>
      <w:marBottom w:val="0"/>
      <w:divBdr>
        <w:top w:val="none" w:sz="0" w:space="0" w:color="auto"/>
        <w:left w:val="none" w:sz="0" w:space="0" w:color="auto"/>
        <w:bottom w:val="none" w:sz="0" w:space="0" w:color="auto"/>
        <w:right w:val="none" w:sz="0" w:space="0" w:color="auto"/>
      </w:divBdr>
    </w:div>
    <w:div w:id="506218029">
      <w:bodyDiv w:val="1"/>
      <w:marLeft w:val="0"/>
      <w:marRight w:val="0"/>
      <w:marTop w:val="0"/>
      <w:marBottom w:val="0"/>
      <w:divBdr>
        <w:top w:val="none" w:sz="0" w:space="0" w:color="auto"/>
        <w:left w:val="none" w:sz="0" w:space="0" w:color="auto"/>
        <w:bottom w:val="none" w:sz="0" w:space="0" w:color="auto"/>
        <w:right w:val="none" w:sz="0" w:space="0" w:color="auto"/>
      </w:divBdr>
    </w:div>
    <w:div w:id="506751230">
      <w:bodyDiv w:val="1"/>
      <w:marLeft w:val="0"/>
      <w:marRight w:val="0"/>
      <w:marTop w:val="0"/>
      <w:marBottom w:val="0"/>
      <w:divBdr>
        <w:top w:val="none" w:sz="0" w:space="0" w:color="auto"/>
        <w:left w:val="none" w:sz="0" w:space="0" w:color="auto"/>
        <w:bottom w:val="none" w:sz="0" w:space="0" w:color="auto"/>
        <w:right w:val="none" w:sz="0" w:space="0" w:color="auto"/>
      </w:divBdr>
    </w:div>
    <w:div w:id="507327777">
      <w:bodyDiv w:val="1"/>
      <w:marLeft w:val="0"/>
      <w:marRight w:val="0"/>
      <w:marTop w:val="0"/>
      <w:marBottom w:val="0"/>
      <w:divBdr>
        <w:top w:val="none" w:sz="0" w:space="0" w:color="auto"/>
        <w:left w:val="none" w:sz="0" w:space="0" w:color="auto"/>
        <w:bottom w:val="none" w:sz="0" w:space="0" w:color="auto"/>
        <w:right w:val="none" w:sz="0" w:space="0" w:color="auto"/>
      </w:divBdr>
    </w:div>
    <w:div w:id="510723784">
      <w:bodyDiv w:val="1"/>
      <w:marLeft w:val="0"/>
      <w:marRight w:val="0"/>
      <w:marTop w:val="0"/>
      <w:marBottom w:val="0"/>
      <w:divBdr>
        <w:top w:val="none" w:sz="0" w:space="0" w:color="auto"/>
        <w:left w:val="none" w:sz="0" w:space="0" w:color="auto"/>
        <w:bottom w:val="none" w:sz="0" w:space="0" w:color="auto"/>
        <w:right w:val="none" w:sz="0" w:space="0" w:color="auto"/>
      </w:divBdr>
    </w:div>
    <w:div w:id="510919192">
      <w:bodyDiv w:val="1"/>
      <w:marLeft w:val="0"/>
      <w:marRight w:val="0"/>
      <w:marTop w:val="0"/>
      <w:marBottom w:val="0"/>
      <w:divBdr>
        <w:top w:val="none" w:sz="0" w:space="0" w:color="auto"/>
        <w:left w:val="none" w:sz="0" w:space="0" w:color="auto"/>
        <w:bottom w:val="none" w:sz="0" w:space="0" w:color="auto"/>
        <w:right w:val="none" w:sz="0" w:space="0" w:color="auto"/>
      </w:divBdr>
    </w:div>
    <w:div w:id="511917734">
      <w:bodyDiv w:val="1"/>
      <w:marLeft w:val="0"/>
      <w:marRight w:val="0"/>
      <w:marTop w:val="0"/>
      <w:marBottom w:val="0"/>
      <w:divBdr>
        <w:top w:val="none" w:sz="0" w:space="0" w:color="auto"/>
        <w:left w:val="none" w:sz="0" w:space="0" w:color="auto"/>
        <w:bottom w:val="none" w:sz="0" w:space="0" w:color="auto"/>
        <w:right w:val="none" w:sz="0" w:space="0" w:color="auto"/>
      </w:divBdr>
    </w:div>
    <w:div w:id="514925094">
      <w:bodyDiv w:val="1"/>
      <w:marLeft w:val="0"/>
      <w:marRight w:val="0"/>
      <w:marTop w:val="0"/>
      <w:marBottom w:val="0"/>
      <w:divBdr>
        <w:top w:val="none" w:sz="0" w:space="0" w:color="auto"/>
        <w:left w:val="none" w:sz="0" w:space="0" w:color="auto"/>
        <w:bottom w:val="none" w:sz="0" w:space="0" w:color="auto"/>
        <w:right w:val="none" w:sz="0" w:space="0" w:color="auto"/>
      </w:divBdr>
    </w:div>
    <w:div w:id="516777456">
      <w:bodyDiv w:val="1"/>
      <w:marLeft w:val="0"/>
      <w:marRight w:val="0"/>
      <w:marTop w:val="0"/>
      <w:marBottom w:val="0"/>
      <w:divBdr>
        <w:top w:val="none" w:sz="0" w:space="0" w:color="auto"/>
        <w:left w:val="none" w:sz="0" w:space="0" w:color="auto"/>
        <w:bottom w:val="none" w:sz="0" w:space="0" w:color="auto"/>
        <w:right w:val="none" w:sz="0" w:space="0" w:color="auto"/>
      </w:divBdr>
    </w:div>
    <w:div w:id="517548467">
      <w:bodyDiv w:val="1"/>
      <w:marLeft w:val="0"/>
      <w:marRight w:val="0"/>
      <w:marTop w:val="0"/>
      <w:marBottom w:val="0"/>
      <w:divBdr>
        <w:top w:val="none" w:sz="0" w:space="0" w:color="auto"/>
        <w:left w:val="none" w:sz="0" w:space="0" w:color="auto"/>
        <w:bottom w:val="none" w:sz="0" w:space="0" w:color="auto"/>
        <w:right w:val="none" w:sz="0" w:space="0" w:color="auto"/>
      </w:divBdr>
    </w:div>
    <w:div w:id="517889208">
      <w:bodyDiv w:val="1"/>
      <w:marLeft w:val="0"/>
      <w:marRight w:val="0"/>
      <w:marTop w:val="0"/>
      <w:marBottom w:val="0"/>
      <w:divBdr>
        <w:top w:val="none" w:sz="0" w:space="0" w:color="auto"/>
        <w:left w:val="none" w:sz="0" w:space="0" w:color="auto"/>
        <w:bottom w:val="none" w:sz="0" w:space="0" w:color="auto"/>
        <w:right w:val="none" w:sz="0" w:space="0" w:color="auto"/>
      </w:divBdr>
      <w:divsChild>
        <w:div w:id="14311671">
          <w:marLeft w:val="480"/>
          <w:marRight w:val="0"/>
          <w:marTop w:val="0"/>
          <w:marBottom w:val="0"/>
          <w:divBdr>
            <w:top w:val="none" w:sz="0" w:space="0" w:color="auto"/>
            <w:left w:val="none" w:sz="0" w:space="0" w:color="auto"/>
            <w:bottom w:val="none" w:sz="0" w:space="0" w:color="auto"/>
            <w:right w:val="none" w:sz="0" w:space="0" w:color="auto"/>
          </w:divBdr>
        </w:div>
        <w:div w:id="44108930">
          <w:marLeft w:val="480"/>
          <w:marRight w:val="0"/>
          <w:marTop w:val="0"/>
          <w:marBottom w:val="0"/>
          <w:divBdr>
            <w:top w:val="none" w:sz="0" w:space="0" w:color="auto"/>
            <w:left w:val="none" w:sz="0" w:space="0" w:color="auto"/>
            <w:bottom w:val="none" w:sz="0" w:space="0" w:color="auto"/>
            <w:right w:val="none" w:sz="0" w:space="0" w:color="auto"/>
          </w:divBdr>
        </w:div>
        <w:div w:id="147287197">
          <w:marLeft w:val="480"/>
          <w:marRight w:val="0"/>
          <w:marTop w:val="0"/>
          <w:marBottom w:val="0"/>
          <w:divBdr>
            <w:top w:val="none" w:sz="0" w:space="0" w:color="auto"/>
            <w:left w:val="none" w:sz="0" w:space="0" w:color="auto"/>
            <w:bottom w:val="none" w:sz="0" w:space="0" w:color="auto"/>
            <w:right w:val="none" w:sz="0" w:space="0" w:color="auto"/>
          </w:divBdr>
        </w:div>
        <w:div w:id="147790122">
          <w:marLeft w:val="480"/>
          <w:marRight w:val="0"/>
          <w:marTop w:val="0"/>
          <w:marBottom w:val="0"/>
          <w:divBdr>
            <w:top w:val="none" w:sz="0" w:space="0" w:color="auto"/>
            <w:left w:val="none" w:sz="0" w:space="0" w:color="auto"/>
            <w:bottom w:val="none" w:sz="0" w:space="0" w:color="auto"/>
            <w:right w:val="none" w:sz="0" w:space="0" w:color="auto"/>
          </w:divBdr>
        </w:div>
        <w:div w:id="205915421">
          <w:marLeft w:val="480"/>
          <w:marRight w:val="0"/>
          <w:marTop w:val="0"/>
          <w:marBottom w:val="0"/>
          <w:divBdr>
            <w:top w:val="none" w:sz="0" w:space="0" w:color="auto"/>
            <w:left w:val="none" w:sz="0" w:space="0" w:color="auto"/>
            <w:bottom w:val="none" w:sz="0" w:space="0" w:color="auto"/>
            <w:right w:val="none" w:sz="0" w:space="0" w:color="auto"/>
          </w:divBdr>
        </w:div>
        <w:div w:id="314603289">
          <w:marLeft w:val="480"/>
          <w:marRight w:val="0"/>
          <w:marTop w:val="0"/>
          <w:marBottom w:val="0"/>
          <w:divBdr>
            <w:top w:val="none" w:sz="0" w:space="0" w:color="auto"/>
            <w:left w:val="none" w:sz="0" w:space="0" w:color="auto"/>
            <w:bottom w:val="none" w:sz="0" w:space="0" w:color="auto"/>
            <w:right w:val="none" w:sz="0" w:space="0" w:color="auto"/>
          </w:divBdr>
        </w:div>
        <w:div w:id="378407209">
          <w:marLeft w:val="480"/>
          <w:marRight w:val="0"/>
          <w:marTop w:val="0"/>
          <w:marBottom w:val="0"/>
          <w:divBdr>
            <w:top w:val="none" w:sz="0" w:space="0" w:color="auto"/>
            <w:left w:val="none" w:sz="0" w:space="0" w:color="auto"/>
            <w:bottom w:val="none" w:sz="0" w:space="0" w:color="auto"/>
            <w:right w:val="none" w:sz="0" w:space="0" w:color="auto"/>
          </w:divBdr>
        </w:div>
        <w:div w:id="402486642">
          <w:marLeft w:val="480"/>
          <w:marRight w:val="0"/>
          <w:marTop w:val="0"/>
          <w:marBottom w:val="0"/>
          <w:divBdr>
            <w:top w:val="none" w:sz="0" w:space="0" w:color="auto"/>
            <w:left w:val="none" w:sz="0" w:space="0" w:color="auto"/>
            <w:bottom w:val="none" w:sz="0" w:space="0" w:color="auto"/>
            <w:right w:val="none" w:sz="0" w:space="0" w:color="auto"/>
          </w:divBdr>
        </w:div>
        <w:div w:id="464662232">
          <w:marLeft w:val="480"/>
          <w:marRight w:val="0"/>
          <w:marTop w:val="0"/>
          <w:marBottom w:val="0"/>
          <w:divBdr>
            <w:top w:val="none" w:sz="0" w:space="0" w:color="auto"/>
            <w:left w:val="none" w:sz="0" w:space="0" w:color="auto"/>
            <w:bottom w:val="none" w:sz="0" w:space="0" w:color="auto"/>
            <w:right w:val="none" w:sz="0" w:space="0" w:color="auto"/>
          </w:divBdr>
        </w:div>
        <w:div w:id="590821712">
          <w:marLeft w:val="480"/>
          <w:marRight w:val="0"/>
          <w:marTop w:val="0"/>
          <w:marBottom w:val="0"/>
          <w:divBdr>
            <w:top w:val="none" w:sz="0" w:space="0" w:color="auto"/>
            <w:left w:val="none" w:sz="0" w:space="0" w:color="auto"/>
            <w:bottom w:val="none" w:sz="0" w:space="0" w:color="auto"/>
            <w:right w:val="none" w:sz="0" w:space="0" w:color="auto"/>
          </w:divBdr>
        </w:div>
        <w:div w:id="795491066">
          <w:marLeft w:val="480"/>
          <w:marRight w:val="0"/>
          <w:marTop w:val="0"/>
          <w:marBottom w:val="0"/>
          <w:divBdr>
            <w:top w:val="none" w:sz="0" w:space="0" w:color="auto"/>
            <w:left w:val="none" w:sz="0" w:space="0" w:color="auto"/>
            <w:bottom w:val="none" w:sz="0" w:space="0" w:color="auto"/>
            <w:right w:val="none" w:sz="0" w:space="0" w:color="auto"/>
          </w:divBdr>
        </w:div>
        <w:div w:id="800269030">
          <w:marLeft w:val="480"/>
          <w:marRight w:val="0"/>
          <w:marTop w:val="0"/>
          <w:marBottom w:val="0"/>
          <w:divBdr>
            <w:top w:val="none" w:sz="0" w:space="0" w:color="auto"/>
            <w:left w:val="none" w:sz="0" w:space="0" w:color="auto"/>
            <w:bottom w:val="none" w:sz="0" w:space="0" w:color="auto"/>
            <w:right w:val="none" w:sz="0" w:space="0" w:color="auto"/>
          </w:divBdr>
        </w:div>
        <w:div w:id="828516309">
          <w:marLeft w:val="480"/>
          <w:marRight w:val="0"/>
          <w:marTop w:val="0"/>
          <w:marBottom w:val="0"/>
          <w:divBdr>
            <w:top w:val="none" w:sz="0" w:space="0" w:color="auto"/>
            <w:left w:val="none" w:sz="0" w:space="0" w:color="auto"/>
            <w:bottom w:val="none" w:sz="0" w:space="0" w:color="auto"/>
            <w:right w:val="none" w:sz="0" w:space="0" w:color="auto"/>
          </w:divBdr>
        </w:div>
        <w:div w:id="852568313">
          <w:marLeft w:val="480"/>
          <w:marRight w:val="0"/>
          <w:marTop w:val="0"/>
          <w:marBottom w:val="0"/>
          <w:divBdr>
            <w:top w:val="none" w:sz="0" w:space="0" w:color="auto"/>
            <w:left w:val="none" w:sz="0" w:space="0" w:color="auto"/>
            <w:bottom w:val="none" w:sz="0" w:space="0" w:color="auto"/>
            <w:right w:val="none" w:sz="0" w:space="0" w:color="auto"/>
          </w:divBdr>
        </w:div>
        <w:div w:id="1017269263">
          <w:marLeft w:val="480"/>
          <w:marRight w:val="0"/>
          <w:marTop w:val="0"/>
          <w:marBottom w:val="0"/>
          <w:divBdr>
            <w:top w:val="none" w:sz="0" w:space="0" w:color="auto"/>
            <w:left w:val="none" w:sz="0" w:space="0" w:color="auto"/>
            <w:bottom w:val="none" w:sz="0" w:space="0" w:color="auto"/>
            <w:right w:val="none" w:sz="0" w:space="0" w:color="auto"/>
          </w:divBdr>
        </w:div>
        <w:div w:id="1091661916">
          <w:marLeft w:val="480"/>
          <w:marRight w:val="0"/>
          <w:marTop w:val="0"/>
          <w:marBottom w:val="0"/>
          <w:divBdr>
            <w:top w:val="none" w:sz="0" w:space="0" w:color="auto"/>
            <w:left w:val="none" w:sz="0" w:space="0" w:color="auto"/>
            <w:bottom w:val="none" w:sz="0" w:space="0" w:color="auto"/>
            <w:right w:val="none" w:sz="0" w:space="0" w:color="auto"/>
          </w:divBdr>
        </w:div>
        <w:div w:id="1150950551">
          <w:marLeft w:val="480"/>
          <w:marRight w:val="0"/>
          <w:marTop w:val="0"/>
          <w:marBottom w:val="0"/>
          <w:divBdr>
            <w:top w:val="none" w:sz="0" w:space="0" w:color="auto"/>
            <w:left w:val="none" w:sz="0" w:space="0" w:color="auto"/>
            <w:bottom w:val="none" w:sz="0" w:space="0" w:color="auto"/>
            <w:right w:val="none" w:sz="0" w:space="0" w:color="auto"/>
          </w:divBdr>
        </w:div>
        <w:div w:id="1170557333">
          <w:marLeft w:val="480"/>
          <w:marRight w:val="0"/>
          <w:marTop w:val="0"/>
          <w:marBottom w:val="0"/>
          <w:divBdr>
            <w:top w:val="none" w:sz="0" w:space="0" w:color="auto"/>
            <w:left w:val="none" w:sz="0" w:space="0" w:color="auto"/>
            <w:bottom w:val="none" w:sz="0" w:space="0" w:color="auto"/>
            <w:right w:val="none" w:sz="0" w:space="0" w:color="auto"/>
          </w:divBdr>
        </w:div>
        <w:div w:id="1190292523">
          <w:marLeft w:val="480"/>
          <w:marRight w:val="0"/>
          <w:marTop w:val="0"/>
          <w:marBottom w:val="0"/>
          <w:divBdr>
            <w:top w:val="none" w:sz="0" w:space="0" w:color="auto"/>
            <w:left w:val="none" w:sz="0" w:space="0" w:color="auto"/>
            <w:bottom w:val="none" w:sz="0" w:space="0" w:color="auto"/>
            <w:right w:val="none" w:sz="0" w:space="0" w:color="auto"/>
          </w:divBdr>
        </w:div>
        <w:div w:id="1251504566">
          <w:marLeft w:val="480"/>
          <w:marRight w:val="0"/>
          <w:marTop w:val="0"/>
          <w:marBottom w:val="0"/>
          <w:divBdr>
            <w:top w:val="none" w:sz="0" w:space="0" w:color="auto"/>
            <w:left w:val="none" w:sz="0" w:space="0" w:color="auto"/>
            <w:bottom w:val="none" w:sz="0" w:space="0" w:color="auto"/>
            <w:right w:val="none" w:sz="0" w:space="0" w:color="auto"/>
          </w:divBdr>
        </w:div>
        <w:div w:id="1284919568">
          <w:marLeft w:val="480"/>
          <w:marRight w:val="0"/>
          <w:marTop w:val="0"/>
          <w:marBottom w:val="0"/>
          <w:divBdr>
            <w:top w:val="none" w:sz="0" w:space="0" w:color="auto"/>
            <w:left w:val="none" w:sz="0" w:space="0" w:color="auto"/>
            <w:bottom w:val="none" w:sz="0" w:space="0" w:color="auto"/>
            <w:right w:val="none" w:sz="0" w:space="0" w:color="auto"/>
          </w:divBdr>
        </w:div>
        <w:div w:id="1414621030">
          <w:marLeft w:val="480"/>
          <w:marRight w:val="0"/>
          <w:marTop w:val="0"/>
          <w:marBottom w:val="0"/>
          <w:divBdr>
            <w:top w:val="none" w:sz="0" w:space="0" w:color="auto"/>
            <w:left w:val="none" w:sz="0" w:space="0" w:color="auto"/>
            <w:bottom w:val="none" w:sz="0" w:space="0" w:color="auto"/>
            <w:right w:val="none" w:sz="0" w:space="0" w:color="auto"/>
          </w:divBdr>
        </w:div>
        <w:div w:id="1445617726">
          <w:marLeft w:val="480"/>
          <w:marRight w:val="0"/>
          <w:marTop w:val="0"/>
          <w:marBottom w:val="0"/>
          <w:divBdr>
            <w:top w:val="none" w:sz="0" w:space="0" w:color="auto"/>
            <w:left w:val="none" w:sz="0" w:space="0" w:color="auto"/>
            <w:bottom w:val="none" w:sz="0" w:space="0" w:color="auto"/>
            <w:right w:val="none" w:sz="0" w:space="0" w:color="auto"/>
          </w:divBdr>
        </w:div>
        <w:div w:id="1458255278">
          <w:marLeft w:val="480"/>
          <w:marRight w:val="0"/>
          <w:marTop w:val="0"/>
          <w:marBottom w:val="0"/>
          <w:divBdr>
            <w:top w:val="none" w:sz="0" w:space="0" w:color="auto"/>
            <w:left w:val="none" w:sz="0" w:space="0" w:color="auto"/>
            <w:bottom w:val="none" w:sz="0" w:space="0" w:color="auto"/>
            <w:right w:val="none" w:sz="0" w:space="0" w:color="auto"/>
          </w:divBdr>
        </w:div>
        <w:div w:id="1466850491">
          <w:marLeft w:val="480"/>
          <w:marRight w:val="0"/>
          <w:marTop w:val="0"/>
          <w:marBottom w:val="0"/>
          <w:divBdr>
            <w:top w:val="none" w:sz="0" w:space="0" w:color="auto"/>
            <w:left w:val="none" w:sz="0" w:space="0" w:color="auto"/>
            <w:bottom w:val="none" w:sz="0" w:space="0" w:color="auto"/>
            <w:right w:val="none" w:sz="0" w:space="0" w:color="auto"/>
          </w:divBdr>
        </w:div>
        <w:div w:id="1469349573">
          <w:marLeft w:val="480"/>
          <w:marRight w:val="0"/>
          <w:marTop w:val="0"/>
          <w:marBottom w:val="0"/>
          <w:divBdr>
            <w:top w:val="none" w:sz="0" w:space="0" w:color="auto"/>
            <w:left w:val="none" w:sz="0" w:space="0" w:color="auto"/>
            <w:bottom w:val="none" w:sz="0" w:space="0" w:color="auto"/>
            <w:right w:val="none" w:sz="0" w:space="0" w:color="auto"/>
          </w:divBdr>
        </w:div>
        <w:div w:id="1516572810">
          <w:marLeft w:val="480"/>
          <w:marRight w:val="0"/>
          <w:marTop w:val="0"/>
          <w:marBottom w:val="0"/>
          <w:divBdr>
            <w:top w:val="none" w:sz="0" w:space="0" w:color="auto"/>
            <w:left w:val="none" w:sz="0" w:space="0" w:color="auto"/>
            <w:bottom w:val="none" w:sz="0" w:space="0" w:color="auto"/>
            <w:right w:val="none" w:sz="0" w:space="0" w:color="auto"/>
          </w:divBdr>
        </w:div>
        <w:div w:id="1611670399">
          <w:marLeft w:val="480"/>
          <w:marRight w:val="0"/>
          <w:marTop w:val="0"/>
          <w:marBottom w:val="0"/>
          <w:divBdr>
            <w:top w:val="none" w:sz="0" w:space="0" w:color="auto"/>
            <w:left w:val="none" w:sz="0" w:space="0" w:color="auto"/>
            <w:bottom w:val="none" w:sz="0" w:space="0" w:color="auto"/>
            <w:right w:val="none" w:sz="0" w:space="0" w:color="auto"/>
          </w:divBdr>
        </w:div>
        <w:div w:id="1746754979">
          <w:marLeft w:val="480"/>
          <w:marRight w:val="0"/>
          <w:marTop w:val="0"/>
          <w:marBottom w:val="0"/>
          <w:divBdr>
            <w:top w:val="none" w:sz="0" w:space="0" w:color="auto"/>
            <w:left w:val="none" w:sz="0" w:space="0" w:color="auto"/>
            <w:bottom w:val="none" w:sz="0" w:space="0" w:color="auto"/>
            <w:right w:val="none" w:sz="0" w:space="0" w:color="auto"/>
          </w:divBdr>
        </w:div>
        <w:div w:id="1753353026">
          <w:marLeft w:val="480"/>
          <w:marRight w:val="0"/>
          <w:marTop w:val="0"/>
          <w:marBottom w:val="0"/>
          <w:divBdr>
            <w:top w:val="none" w:sz="0" w:space="0" w:color="auto"/>
            <w:left w:val="none" w:sz="0" w:space="0" w:color="auto"/>
            <w:bottom w:val="none" w:sz="0" w:space="0" w:color="auto"/>
            <w:right w:val="none" w:sz="0" w:space="0" w:color="auto"/>
          </w:divBdr>
        </w:div>
        <w:div w:id="1754475378">
          <w:marLeft w:val="480"/>
          <w:marRight w:val="0"/>
          <w:marTop w:val="0"/>
          <w:marBottom w:val="0"/>
          <w:divBdr>
            <w:top w:val="none" w:sz="0" w:space="0" w:color="auto"/>
            <w:left w:val="none" w:sz="0" w:space="0" w:color="auto"/>
            <w:bottom w:val="none" w:sz="0" w:space="0" w:color="auto"/>
            <w:right w:val="none" w:sz="0" w:space="0" w:color="auto"/>
          </w:divBdr>
        </w:div>
        <w:div w:id="1844975922">
          <w:marLeft w:val="480"/>
          <w:marRight w:val="0"/>
          <w:marTop w:val="0"/>
          <w:marBottom w:val="0"/>
          <w:divBdr>
            <w:top w:val="none" w:sz="0" w:space="0" w:color="auto"/>
            <w:left w:val="none" w:sz="0" w:space="0" w:color="auto"/>
            <w:bottom w:val="none" w:sz="0" w:space="0" w:color="auto"/>
            <w:right w:val="none" w:sz="0" w:space="0" w:color="auto"/>
          </w:divBdr>
        </w:div>
        <w:div w:id="1859588136">
          <w:marLeft w:val="480"/>
          <w:marRight w:val="0"/>
          <w:marTop w:val="0"/>
          <w:marBottom w:val="0"/>
          <w:divBdr>
            <w:top w:val="none" w:sz="0" w:space="0" w:color="auto"/>
            <w:left w:val="none" w:sz="0" w:space="0" w:color="auto"/>
            <w:bottom w:val="none" w:sz="0" w:space="0" w:color="auto"/>
            <w:right w:val="none" w:sz="0" w:space="0" w:color="auto"/>
          </w:divBdr>
        </w:div>
        <w:div w:id="1867403564">
          <w:marLeft w:val="480"/>
          <w:marRight w:val="0"/>
          <w:marTop w:val="0"/>
          <w:marBottom w:val="0"/>
          <w:divBdr>
            <w:top w:val="none" w:sz="0" w:space="0" w:color="auto"/>
            <w:left w:val="none" w:sz="0" w:space="0" w:color="auto"/>
            <w:bottom w:val="none" w:sz="0" w:space="0" w:color="auto"/>
            <w:right w:val="none" w:sz="0" w:space="0" w:color="auto"/>
          </w:divBdr>
        </w:div>
        <w:div w:id="1909151605">
          <w:marLeft w:val="480"/>
          <w:marRight w:val="0"/>
          <w:marTop w:val="0"/>
          <w:marBottom w:val="0"/>
          <w:divBdr>
            <w:top w:val="none" w:sz="0" w:space="0" w:color="auto"/>
            <w:left w:val="none" w:sz="0" w:space="0" w:color="auto"/>
            <w:bottom w:val="none" w:sz="0" w:space="0" w:color="auto"/>
            <w:right w:val="none" w:sz="0" w:space="0" w:color="auto"/>
          </w:divBdr>
        </w:div>
        <w:div w:id="1935212727">
          <w:marLeft w:val="480"/>
          <w:marRight w:val="0"/>
          <w:marTop w:val="0"/>
          <w:marBottom w:val="0"/>
          <w:divBdr>
            <w:top w:val="none" w:sz="0" w:space="0" w:color="auto"/>
            <w:left w:val="none" w:sz="0" w:space="0" w:color="auto"/>
            <w:bottom w:val="none" w:sz="0" w:space="0" w:color="auto"/>
            <w:right w:val="none" w:sz="0" w:space="0" w:color="auto"/>
          </w:divBdr>
        </w:div>
        <w:div w:id="1958560411">
          <w:marLeft w:val="480"/>
          <w:marRight w:val="0"/>
          <w:marTop w:val="0"/>
          <w:marBottom w:val="0"/>
          <w:divBdr>
            <w:top w:val="none" w:sz="0" w:space="0" w:color="auto"/>
            <w:left w:val="none" w:sz="0" w:space="0" w:color="auto"/>
            <w:bottom w:val="none" w:sz="0" w:space="0" w:color="auto"/>
            <w:right w:val="none" w:sz="0" w:space="0" w:color="auto"/>
          </w:divBdr>
        </w:div>
        <w:div w:id="1968969839">
          <w:marLeft w:val="480"/>
          <w:marRight w:val="0"/>
          <w:marTop w:val="0"/>
          <w:marBottom w:val="0"/>
          <w:divBdr>
            <w:top w:val="none" w:sz="0" w:space="0" w:color="auto"/>
            <w:left w:val="none" w:sz="0" w:space="0" w:color="auto"/>
            <w:bottom w:val="none" w:sz="0" w:space="0" w:color="auto"/>
            <w:right w:val="none" w:sz="0" w:space="0" w:color="auto"/>
          </w:divBdr>
        </w:div>
        <w:div w:id="2011524281">
          <w:marLeft w:val="480"/>
          <w:marRight w:val="0"/>
          <w:marTop w:val="0"/>
          <w:marBottom w:val="0"/>
          <w:divBdr>
            <w:top w:val="none" w:sz="0" w:space="0" w:color="auto"/>
            <w:left w:val="none" w:sz="0" w:space="0" w:color="auto"/>
            <w:bottom w:val="none" w:sz="0" w:space="0" w:color="auto"/>
            <w:right w:val="none" w:sz="0" w:space="0" w:color="auto"/>
          </w:divBdr>
        </w:div>
        <w:div w:id="2030177433">
          <w:marLeft w:val="480"/>
          <w:marRight w:val="0"/>
          <w:marTop w:val="0"/>
          <w:marBottom w:val="0"/>
          <w:divBdr>
            <w:top w:val="none" w:sz="0" w:space="0" w:color="auto"/>
            <w:left w:val="none" w:sz="0" w:space="0" w:color="auto"/>
            <w:bottom w:val="none" w:sz="0" w:space="0" w:color="auto"/>
            <w:right w:val="none" w:sz="0" w:space="0" w:color="auto"/>
          </w:divBdr>
        </w:div>
        <w:div w:id="2066759811">
          <w:marLeft w:val="480"/>
          <w:marRight w:val="0"/>
          <w:marTop w:val="0"/>
          <w:marBottom w:val="0"/>
          <w:divBdr>
            <w:top w:val="none" w:sz="0" w:space="0" w:color="auto"/>
            <w:left w:val="none" w:sz="0" w:space="0" w:color="auto"/>
            <w:bottom w:val="none" w:sz="0" w:space="0" w:color="auto"/>
            <w:right w:val="none" w:sz="0" w:space="0" w:color="auto"/>
          </w:divBdr>
        </w:div>
      </w:divsChild>
    </w:div>
    <w:div w:id="518204846">
      <w:bodyDiv w:val="1"/>
      <w:marLeft w:val="0"/>
      <w:marRight w:val="0"/>
      <w:marTop w:val="0"/>
      <w:marBottom w:val="0"/>
      <w:divBdr>
        <w:top w:val="none" w:sz="0" w:space="0" w:color="auto"/>
        <w:left w:val="none" w:sz="0" w:space="0" w:color="auto"/>
        <w:bottom w:val="none" w:sz="0" w:space="0" w:color="auto"/>
        <w:right w:val="none" w:sz="0" w:space="0" w:color="auto"/>
      </w:divBdr>
    </w:div>
    <w:div w:id="519317899">
      <w:bodyDiv w:val="1"/>
      <w:marLeft w:val="0"/>
      <w:marRight w:val="0"/>
      <w:marTop w:val="0"/>
      <w:marBottom w:val="0"/>
      <w:divBdr>
        <w:top w:val="none" w:sz="0" w:space="0" w:color="auto"/>
        <w:left w:val="none" w:sz="0" w:space="0" w:color="auto"/>
        <w:bottom w:val="none" w:sz="0" w:space="0" w:color="auto"/>
        <w:right w:val="none" w:sz="0" w:space="0" w:color="auto"/>
      </w:divBdr>
    </w:div>
    <w:div w:id="520049130">
      <w:bodyDiv w:val="1"/>
      <w:marLeft w:val="0"/>
      <w:marRight w:val="0"/>
      <w:marTop w:val="0"/>
      <w:marBottom w:val="0"/>
      <w:divBdr>
        <w:top w:val="none" w:sz="0" w:space="0" w:color="auto"/>
        <w:left w:val="none" w:sz="0" w:space="0" w:color="auto"/>
        <w:bottom w:val="none" w:sz="0" w:space="0" w:color="auto"/>
        <w:right w:val="none" w:sz="0" w:space="0" w:color="auto"/>
      </w:divBdr>
      <w:divsChild>
        <w:div w:id="1562864714">
          <w:marLeft w:val="480"/>
          <w:marRight w:val="0"/>
          <w:marTop w:val="0"/>
          <w:marBottom w:val="0"/>
          <w:divBdr>
            <w:top w:val="none" w:sz="0" w:space="0" w:color="auto"/>
            <w:left w:val="none" w:sz="0" w:space="0" w:color="auto"/>
            <w:bottom w:val="none" w:sz="0" w:space="0" w:color="auto"/>
            <w:right w:val="none" w:sz="0" w:space="0" w:color="auto"/>
          </w:divBdr>
        </w:div>
        <w:div w:id="1820342407">
          <w:marLeft w:val="480"/>
          <w:marRight w:val="0"/>
          <w:marTop w:val="0"/>
          <w:marBottom w:val="0"/>
          <w:divBdr>
            <w:top w:val="none" w:sz="0" w:space="0" w:color="auto"/>
            <w:left w:val="none" w:sz="0" w:space="0" w:color="auto"/>
            <w:bottom w:val="none" w:sz="0" w:space="0" w:color="auto"/>
            <w:right w:val="none" w:sz="0" w:space="0" w:color="auto"/>
          </w:divBdr>
        </w:div>
        <w:div w:id="859971239">
          <w:marLeft w:val="480"/>
          <w:marRight w:val="0"/>
          <w:marTop w:val="0"/>
          <w:marBottom w:val="0"/>
          <w:divBdr>
            <w:top w:val="none" w:sz="0" w:space="0" w:color="auto"/>
            <w:left w:val="none" w:sz="0" w:space="0" w:color="auto"/>
            <w:bottom w:val="none" w:sz="0" w:space="0" w:color="auto"/>
            <w:right w:val="none" w:sz="0" w:space="0" w:color="auto"/>
          </w:divBdr>
        </w:div>
        <w:div w:id="2109108492">
          <w:marLeft w:val="480"/>
          <w:marRight w:val="0"/>
          <w:marTop w:val="0"/>
          <w:marBottom w:val="0"/>
          <w:divBdr>
            <w:top w:val="none" w:sz="0" w:space="0" w:color="auto"/>
            <w:left w:val="none" w:sz="0" w:space="0" w:color="auto"/>
            <w:bottom w:val="none" w:sz="0" w:space="0" w:color="auto"/>
            <w:right w:val="none" w:sz="0" w:space="0" w:color="auto"/>
          </w:divBdr>
        </w:div>
        <w:div w:id="200476690">
          <w:marLeft w:val="480"/>
          <w:marRight w:val="0"/>
          <w:marTop w:val="0"/>
          <w:marBottom w:val="0"/>
          <w:divBdr>
            <w:top w:val="none" w:sz="0" w:space="0" w:color="auto"/>
            <w:left w:val="none" w:sz="0" w:space="0" w:color="auto"/>
            <w:bottom w:val="none" w:sz="0" w:space="0" w:color="auto"/>
            <w:right w:val="none" w:sz="0" w:space="0" w:color="auto"/>
          </w:divBdr>
        </w:div>
        <w:div w:id="318000973">
          <w:marLeft w:val="480"/>
          <w:marRight w:val="0"/>
          <w:marTop w:val="0"/>
          <w:marBottom w:val="0"/>
          <w:divBdr>
            <w:top w:val="none" w:sz="0" w:space="0" w:color="auto"/>
            <w:left w:val="none" w:sz="0" w:space="0" w:color="auto"/>
            <w:bottom w:val="none" w:sz="0" w:space="0" w:color="auto"/>
            <w:right w:val="none" w:sz="0" w:space="0" w:color="auto"/>
          </w:divBdr>
        </w:div>
        <w:div w:id="1789616037">
          <w:marLeft w:val="480"/>
          <w:marRight w:val="0"/>
          <w:marTop w:val="0"/>
          <w:marBottom w:val="0"/>
          <w:divBdr>
            <w:top w:val="none" w:sz="0" w:space="0" w:color="auto"/>
            <w:left w:val="none" w:sz="0" w:space="0" w:color="auto"/>
            <w:bottom w:val="none" w:sz="0" w:space="0" w:color="auto"/>
            <w:right w:val="none" w:sz="0" w:space="0" w:color="auto"/>
          </w:divBdr>
        </w:div>
        <w:div w:id="1644315914">
          <w:marLeft w:val="480"/>
          <w:marRight w:val="0"/>
          <w:marTop w:val="0"/>
          <w:marBottom w:val="0"/>
          <w:divBdr>
            <w:top w:val="none" w:sz="0" w:space="0" w:color="auto"/>
            <w:left w:val="none" w:sz="0" w:space="0" w:color="auto"/>
            <w:bottom w:val="none" w:sz="0" w:space="0" w:color="auto"/>
            <w:right w:val="none" w:sz="0" w:space="0" w:color="auto"/>
          </w:divBdr>
        </w:div>
        <w:div w:id="900016442">
          <w:marLeft w:val="480"/>
          <w:marRight w:val="0"/>
          <w:marTop w:val="0"/>
          <w:marBottom w:val="0"/>
          <w:divBdr>
            <w:top w:val="none" w:sz="0" w:space="0" w:color="auto"/>
            <w:left w:val="none" w:sz="0" w:space="0" w:color="auto"/>
            <w:bottom w:val="none" w:sz="0" w:space="0" w:color="auto"/>
            <w:right w:val="none" w:sz="0" w:space="0" w:color="auto"/>
          </w:divBdr>
        </w:div>
        <w:div w:id="395787201">
          <w:marLeft w:val="480"/>
          <w:marRight w:val="0"/>
          <w:marTop w:val="0"/>
          <w:marBottom w:val="0"/>
          <w:divBdr>
            <w:top w:val="none" w:sz="0" w:space="0" w:color="auto"/>
            <w:left w:val="none" w:sz="0" w:space="0" w:color="auto"/>
            <w:bottom w:val="none" w:sz="0" w:space="0" w:color="auto"/>
            <w:right w:val="none" w:sz="0" w:space="0" w:color="auto"/>
          </w:divBdr>
        </w:div>
        <w:div w:id="1779987158">
          <w:marLeft w:val="480"/>
          <w:marRight w:val="0"/>
          <w:marTop w:val="0"/>
          <w:marBottom w:val="0"/>
          <w:divBdr>
            <w:top w:val="none" w:sz="0" w:space="0" w:color="auto"/>
            <w:left w:val="none" w:sz="0" w:space="0" w:color="auto"/>
            <w:bottom w:val="none" w:sz="0" w:space="0" w:color="auto"/>
            <w:right w:val="none" w:sz="0" w:space="0" w:color="auto"/>
          </w:divBdr>
        </w:div>
        <w:div w:id="746610314">
          <w:marLeft w:val="480"/>
          <w:marRight w:val="0"/>
          <w:marTop w:val="0"/>
          <w:marBottom w:val="0"/>
          <w:divBdr>
            <w:top w:val="none" w:sz="0" w:space="0" w:color="auto"/>
            <w:left w:val="none" w:sz="0" w:space="0" w:color="auto"/>
            <w:bottom w:val="none" w:sz="0" w:space="0" w:color="auto"/>
            <w:right w:val="none" w:sz="0" w:space="0" w:color="auto"/>
          </w:divBdr>
        </w:div>
        <w:div w:id="2031485301">
          <w:marLeft w:val="480"/>
          <w:marRight w:val="0"/>
          <w:marTop w:val="0"/>
          <w:marBottom w:val="0"/>
          <w:divBdr>
            <w:top w:val="none" w:sz="0" w:space="0" w:color="auto"/>
            <w:left w:val="none" w:sz="0" w:space="0" w:color="auto"/>
            <w:bottom w:val="none" w:sz="0" w:space="0" w:color="auto"/>
            <w:right w:val="none" w:sz="0" w:space="0" w:color="auto"/>
          </w:divBdr>
        </w:div>
        <w:div w:id="1613899935">
          <w:marLeft w:val="480"/>
          <w:marRight w:val="0"/>
          <w:marTop w:val="0"/>
          <w:marBottom w:val="0"/>
          <w:divBdr>
            <w:top w:val="none" w:sz="0" w:space="0" w:color="auto"/>
            <w:left w:val="none" w:sz="0" w:space="0" w:color="auto"/>
            <w:bottom w:val="none" w:sz="0" w:space="0" w:color="auto"/>
            <w:right w:val="none" w:sz="0" w:space="0" w:color="auto"/>
          </w:divBdr>
        </w:div>
        <w:div w:id="1913001020">
          <w:marLeft w:val="480"/>
          <w:marRight w:val="0"/>
          <w:marTop w:val="0"/>
          <w:marBottom w:val="0"/>
          <w:divBdr>
            <w:top w:val="none" w:sz="0" w:space="0" w:color="auto"/>
            <w:left w:val="none" w:sz="0" w:space="0" w:color="auto"/>
            <w:bottom w:val="none" w:sz="0" w:space="0" w:color="auto"/>
            <w:right w:val="none" w:sz="0" w:space="0" w:color="auto"/>
          </w:divBdr>
        </w:div>
        <w:div w:id="1373192217">
          <w:marLeft w:val="480"/>
          <w:marRight w:val="0"/>
          <w:marTop w:val="0"/>
          <w:marBottom w:val="0"/>
          <w:divBdr>
            <w:top w:val="none" w:sz="0" w:space="0" w:color="auto"/>
            <w:left w:val="none" w:sz="0" w:space="0" w:color="auto"/>
            <w:bottom w:val="none" w:sz="0" w:space="0" w:color="auto"/>
            <w:right w:val="none" w:sz="0" w:space="0" w:color="auto"/>
          </w:divBdr>
        </w:div>
        <w:div w:id="574513182">
          <w:marLeft w:val="480"/>
          <w:marRight w:val="0"/>
          <w:marTop w:val="0"/>
          <w:marBottom w:val="0"/>
          <w:divBdr>
            <w:top w:val="none" w:sz="0" w:space="0" w:color="auto"/>
            <w:left w:val="none" w:sz="0" w:space="0" w:color="auto"/>
            <w:bottom w:val="none" w:sz="0" w:space="0" w:color="auto"/>
            <w:right w:val="none" w:sz="0" w:space="0" w:color="auto"/>
          </w:divBdr>
        </w:div>
        <w:div w:id="48042697">
          <w:marLeft w:val="480"/>
          <w:marRight w:val="0"/>
          <w:marTop w:val="0"/>
          <w:marBottom w:val="0"/>
          <w:divBdr>
            <w:top w:val="none" w:sz="0" w:space="0" w:color="auto"/>
            <w:left w:val="none" w:sz="0" w:space="0" w:color="auto"/>
            <w:bottom w:val="none" w:sz="0" w:space="0" w:color="auto"/>
            <w:right w:val="none" w:sz="0" w:space="0" w:color="auto"/>
          </w:divBdr>
        </w:div>
        <w:div w:id="805202572">
          <w:marLeft w:val="480"/>
          <w:marRight w:val="0"/>
          <w:marTop w:val="0"/>
          <w:marBottom w:val="0"/>
          <w:divBdr>
            <w:top w:val="none" w:sz="0" w:space="0" w:color="auto"/>
            <w:left w:val="none" w:sz="0" w:space="0" w:color="auto"/>
            <w:bottom w:val="none" w:sz="0" w:space="0" w:color="auto"/>
            <w:right w:val="none" w:sz="0" w:space="0" w:color="auto"/>
          </w:divBdr>
        </w:div>
        <w:div w:id="452017446">
          <w:marLeft w:val="480"/>
          <w:marRight w:val="0"/>
          <w:marTop w:val="0"/>
          <w:marBottom w:val="0"/>
          <w:divBdr>
            <w:top w:val="none" w:sz="0" w:space="0" w:color="auto"/>
            <w:left w:val="none" w:sz="0" w:space="0" w:color="auto"/>
            <w:bottom w:val="none" w:sz="0" w:space="0" w:color="auto"/>
            <w:right w:val="none" w:sz="0" w:space="0" w:color="auto"/>
          </w:divBdr>
        </w:div>
        <w:div w:id="1997221193">
          <w:marLeft w:val="480"/>
          <w:marRight w:val="0"/>
          <w:marTop w:val="0"/>
          <w:marBottom w:val="0"/>
          <w:divBdr>
            <w:top w:val="none" w:sz="0" w:space="0" w:color="auto"/>
            <w:left w:val="none" w:sz="0" w:space="0" w:color="auto"/>
            <w:bottom w:val="none" w:sz="0" w:space="0" w:color="auto"/>
            <w:right w:val="none" w:sz="0" w:space="0" w:color="auto"/>
          </w:divBdr>
        </w:div>
        <w:div w:id="1732338476">
          <w:marLeft w:val="480"/>
          <w:marRight w:val="0"/>
          <w:marTop w:val="0"/>
          <w:marBottom w:val="0"/>
          <w:divBdr>
            <w:top w:val="none" w:sz="0" w:space="0" w:color="auto"/>
            <w:left w:val="none" w:sz="0" w:space="0" w:color="auto"/>
            <w:bottom w:val="none" w:sz="0" w:space="0" w:color="auto"/>
            <w:right w:val="none" w:sz="0" w:space="0" w:color="auto"/>
          </w:divBdr>
        </w:div>
        <w:div w:id="986125979">
          <w:marLeft w:val="480"/>
          <w:marRight w:val="0"/>
          <w:marTop w:val="0"/>
          <w:marBottom w:val="0"/>
          <w:divBdr>
            <w:top w:val="none" w:sz="0" w:space="0" w:color="auto"/>
            <w:left w:val="none" w:sz="0" w:space="0" w:color="auto"/>
            <w:bottom w:val="none" w:sz="0" w:space="0" w:color="auto"/>
            <w:right w:val="none" w:sz="0" w:space="0" w:color="auto"/>
          </w:divBdr>
        </w:div>
        <w:div w:id="1205678715">
          <w:marLeft w:val="480"/>
          <w:marRight w:val="0"/>
          <w:marTop w:val="0"/>
          <w:marBottom w:val="0"/>
          <w:divBdr>
            <w:top w:val="none" w:sz="0" w:space="0" w:color="auto"/>
            <w:left w:val="none" w:sz="0" w:space="0" w:color="auto"/>
            <w:bottom w:val="none" w:sz="0" w:space="0" w:color="auto"/>
            <w:right w:val="none" w:sz="0" w:space="0" w:color="auto"/>
          </w:divBdr>
        </w:div>
        <w:div w:id="636884604">
          <w:marLeft w:val="480"/>
          <w:marRight w:val="0"/>
          <w:marTop w:val="0"/>
          <w:marBottom w:val="0"/>
          <w:divBdr>
            <w:top w:val="none" w:sz="0" w:space="0" w:color="auto"/>
            <w:left w:val="none" w:sz="0" w:space="0" w:color="auto"/>
            <w:bottom w:val="none" w:sz="0" w:space="0" w:color="auto"/>
            <w:right w:val="none" w:sz="0" w:space="0" w:color="auto"/>
          </w:divBdr>
        </w:div>
        <w:div w:id="576944462">
          <w:marLeft w:val="480"/>
          <w:marRight w:val="0"/>
          <w:marTop w:val="0"/>
          <w:marBottom w:val="0"/>
          <w:divBdr>
            <w:top w:val="none" w:sz="0" w:space="0" w:color="auto"/>
            <w:left w:val="none" w:sz="0" w:space="0" w:color="auto"/>
            <w:bottom w:val="none" w:sz="0" w:space="0" w:color="auto"/>
            <w:right w:val="none" w:sz="0" w:space="0" w:color="auto"/>
          </w:divBdr>
        </w:div>
        <w:div w:id="1121534825">
          <w:marLeft w:val="480"/>
          <w:marRight w:val="0"/>
          <w:marTop w:val="0"/>
          <w:marBottom w:val="0"/>
          <w:divBdr>
            <w:top w:val="none" w:sz="0" w:space="0" w:color="auto"/>
            <w:left w:val="none" w:sz="0" w:space="0" w:color="auto"/>
            <w:bottom w:val="none" w:sz="0" w:space="0" w:color="auto"/>
            <w:right w:val="none" w:sz="0" w:space="0" w:color="auto"/>
          </w:divBdr>
        </w:div>
        <w:div w:id="850797137">
          <w:marLeft w:val="480"/>
          <w:marRight w:val="0"/>
          <w:marTop w:val="0"/>
          <w:marBottom w:val="0"/>
          <w:divBdr>
            <w:top w:val="none" w:sz="0" w:space="0" w:color="auto"/>
            <w:left w:val="none" w:sz="0" w:space="0" w:color="auto"/>
            <w:bottom w:val="none" w:sz="0" w:space="0" w:color="auto"/>
            <w:right w:val="none" w:sz="0" w:space="0" w:color="auto"/>
          </w:divBdr>
        </w:div>
        <w:div w:id="536627452">
          <w:marLeft w:val="480"/>
          <w:marRight w:val="0"/>
          <w:marTop w:val="0"/>
          <w:marBottom w:val="0"/>
          <w:divBdr>
            <w:top w:val="none" w:sz="0" w:space="0" w:color="auto"/>
            <w:left w:val="none" w:sz="0" w:space="0" w:color="auto"/>
            <w:bottom w:val="none" w:sz="0" w:space="0" w:color="auto"/>
            <w:right w:val="none" w:sz="0" w:space="0" w:color="auto"/>
          </w:divBdr>
        </w:div>
        <w:div w:id="176820371">
          <w:marLeft w:val="480"/>
          <w:marRight w:val="0"/>
          <w:marTop w:val="0"/>
          <w:marBottom w:val="0"/>
          <w:divBdr>
            <w:top w:val="none" w:sz="0" w:space="0" w:color="auto"/>
            <w:left w:val="none" w:sz="0" w:space="0" w:color="auto"/>
            <w:bottom w:val="none" w:sz="0" w:space="0" w:color="auto"/>
            <w:right w:val="none" w:sz="0" w:space="0" w:color="auto"/>
          </w:divBdr>
        </w:div>
        <w:div w:id="1776245720">
          <w:marLeft w:val="480"/>
          <w:marRight w:val="0"/>
          <w:marTop w:val="0"/>
          <w:marBottom w:val="0"/>
          <w:divBdr>
            <w:top w:val="none" w:sz="0" w:space="0" w:color="auto"/>
            <w:left w:val="none" w:sz="0" w:space="0" w:color="auto"/>
            <w:bottom w:val="none" w:sz="0" w:space="0" w:color="auto"/>
            <w:right w:val="none" w:sz="0" w:space="0" w:color="auto"/>
          </w:divBdr>
        </w:div>
        <w:div w:id="500004467">
          <w:marLeft w:val="480"/>
          <w:marRight w:val="0"/>
          <w:marTop w:val="0"/>
          <w:marBottom w:val="0"/>
          <w:divBdr>
            <w:top w:val="none" w:sz="0" w:space="0" w:color="auto"/>
            <w:left w:val="none" w:sz="0" w:space="0" w:color="auto"/>
            <w:bottom w:val="none" w:sz="0" w:space="0" w:color="auto"/>
            <w:right w:val="none" w:sz="0" w:space="0" w:color="auto"/>
          </w:divBdr>
        </w:div>
        <w:div w:id="949972378">
          <w:marLeft w:val="480"/>
          <w:marRight w:val="0"/>
          <w:marTop w:val="0"/>
          <w:marBottom w:val="0"/>
          <w:divBdr>
            <w:top w:val="none" w:sz="0" w:space="0" w:color="auto"/>
            <w:left w:val="none" w:sz="0" w:space="0" w:color="auto"/>
            <w:bottom w:val="none" w:sz="0" w:space="0" w:color="auto"/>
            <w:right w:val="none" w:sz="0" w:space="0" w:color="auto"/>
          </w:divBdr>
        </w:div>
        <w:div w:id="1562980441">
          <w:marLeft w:val="480"/>
          <w:marRight w:val="0"/>
          <w:marTop w:val="0"/>
          <w:marBottom w:val="0"/>
          <w:divBdr>
            <w:top w:val="none" w:sz="0" w:space="0" w:color="auto"/>
            <w:left w:val="none" w:sz="0" w:space="0" w:color="auto"/>
            <w:bottom w:val="none" w:sz="0" w:space="0" w:color="auto"/>
            <w:right w:val="none" w:sz="0" w:space="0" w:color="auto"/>
          </w:divBdr>
        </w:div>
        <w:div w:id="1326861497">
          <w:marLeft w:val="480"/>
          <w:marRight w:val="0"/>
          <w:marTop w:val="0"/>
          <w:marBottom w:val="0"/>
          <w:divBdr>
            <w:top w:val="none" w:sz="0" w:space="0" w:color="auto"/>
            <w:left w:val="none" w:sz="0" w:space="0" w:color="auto"/>
            <w:bottom w:val="none" w:sz="0" w:space="0" w:color="auto"/>
            <w:right w:val="none" w:sz="0" w:space="0" w:color="auto"/>
          </w:divBdr>
        </w:div>
        <w:div w:id="70393001">
          <w:marLeft w:val="480"/>
          <w:marRight w:val="0"/>
          <w:marTop w:val="0"/>
          <w:marBottom w:val="0"/>
          <w:divBdr>
            <w:top w:val="none" w:sz="0" w:space="0" w:color="auto"/>
            <w:left w:val="none" w:sz="0" w:space="0" w:color="auto"/>
            <w:bottom w:val="none" w:sz="0" w:space="0" w:color="auto"/>
            <w:right w:val="none" w:sz="0" w:space="0" w:color="auto"/>
          </w:divBdr>
        </w:div>
        <w:div w:id="323244895">
          <w:marLeft w:val="480"/>
          <w:marRight w:val="0"/>
          <w:marTop w:val="0"/>
          <w:marBottom w:val="0"/>
          <w:divBdr>
            <w:top w:val="none" w:sz="0" w:space="0" w:color="auto"/>
            <w:left w:val="none" w:sz="0" w:space="0" w:color="auto"/>
            <w:bottom w:val="none" w:sz="0" w:space="0" w:color="auto"/>
            <w:right w:val="none" w:sz="0" w:space="0" w:color="auto"/>
          </w:divBdr>
        </w:div>
        <w:div w:id="394011958">
          <w:marLeft w:val="480"/>
          <w:marRight w:val="0"/>
          <w:marTop w:val="0"/>
          <w:marBottom w:val="0"/>
          <w:divBdr>
            <w:top w:val="none" w:sz="0" w:space="0" w:color="auto"/>
            <w:left w:val="none" w:sz="0" w:space="0" w:color="auto"/>
            <w:bottom w:val="none" w:sz="0" w:space="0" w:color="auto"/>
            <w:right w:val="none" w:sz="0" w:space="0" w:color="auto"/>
          </w:divBdr>
        </w:div>
        <w:div w:id="252781630">
          <w:marLeft w:val="480"/>
          <w:marRight w:val="0"/>
          <w:marTop w:val="0"/>
          <w:marBottom w:val="0"/>
          <w:divBdr>
            <w:top w:val="none" w:sz="0" w:space="0" w:color="auto"/>
            <w:left w:val="none" w:sz="0" w:space="0" w:color="auto"/>
            <w:bottom w:val="none" w:sz="0" w:space="0" w:color="auto"/>
            <w:right w:val="none" w:sz="0" w:space="0" w:color="auto"/>
          </w:divBdr>
        </w:div>
        <w:div w:id="1837917851">
          <w:marLeft w:val="480"/>
          <w:marRight w:val="0"/>
          <w:marTop w:val="0"/>
          <w:marBottom w:val="0"/>
          <w:divBdr>
            <w:top w:val="none" w:sz="0" w:space="0" w:color="auto"/>
            <w:left w:val="none" w:sz="0" w:space="0" w:color="auto"/>
            <w:bottom w:val="none" w:sz="0" w:space="0" w:color="auto"/>
            <w:right w:val="none" w:sz="0" w:space="0" w:color="auto"/>
          </w:divBdr>
        </w:div>
        <w:div w:id="1552186434">
          <w:marLeft w:val="480"/>
          <w:marRight w:val="0"/>
          <w:marTop w:val="0"/>
          <w:marBottom w:val="0"/>
          <w:divBdr>
            <w:top w:val="none" w:sz="0" w:space="0" w:color="auto"/>
            <w:left w:val="none" w:sz="0" w:space="0" w:color="auto"/>
            <w:bottom w:val="none" w:sz="0" w:space="0" w:color="auto"/>
            <w:right w:val="none" w:sz="0" w:space="0" w:color="auto"/>
          </w:divBdr>
        </w:div>
      </w:divsChild>
    </w:div>
    <w:div w:id="520357012">
      <w:bodyDiv w:val="1"/>
      <w:marLeft w:val="0"/>
      <w:marRight w:val="0"/>
      <w:marTop w:val="0"/>
      <w:marBottom w:val="0"/>
      <w:divBdr>
        <w:top w:val="none" w:sz="0" w:space="0" w:color="auto"/>
        <w:left w:val="none" w:sz="0" w:space="0" w:color="auto"/>
        <w:bottom w:val="none" w:sz="0" w:space="0" w:color="auto"/>
        <w:right w:val="none" w:sz="0" w:space="0" w:color="auto"/>
      </w:divBdr>
    </w:div>
    <w:div w:id="522979460">
      <w:bodyDiv w:val="1"/>
      <w:marLeft w:val="0"/>
      <w:marRight w:val="0"/>
      <w:marTop w:val="0"/>
      <w:marBottom w:val="0"/>
      <w:divBdr>
        <w:top w:val="none" w:sz="0" w:space="0" w:color="auto"/>
        <w:left w:val="none" w:sz="0" w:space="0" w:color="auto"/>
        <w:bottom w:val="none" w:sz="0" w:space="0" w:color="auto"/>
        <w:right w:val="none" w:sz="0" w:space="0" w:color="auto"/>
      </w:divBdr>
    </w:div>
    <w:div w:id="525556582">
      <w:bodyDiv w:val="1"/>
      <w:marLeft w:val="0"/>
      <w:marRight w:val="0"/>
      <w:marTop w:val="0"/>
      <w:marBottom w:val="0"/>
      <w:divBdr>
        <w:top w:val="none" w:sz="0" w:space="0" w:color="auto"/>
        <w:left w:val="none" w:sz="0" w:space="0" w:color="auto"/>
        <w:bottom w:val="none" w:sz="0" w:space="0" w:color="auto"/>
        <w:right w:val="none" w:sz="0" w:space="0" w:color="auto"/>
      </w:divBdr>
    </w:div>
    <w:div w:id="526531712">
      <w:bodyDiv w:val="1"/>
      <w:marLeft w:val="0"/>
      <w:marRight w:val="0"/>
      <w:marTop w:val="0"/>
      <w:marBottom w:val="0"/>
      <w:divBdr>
        <w:top w:val="none" w:sz="0" w:space="0" w:color="auto"/>
        <w:left w:val="none" w:sz="0" w:space="0" w:color="auto"/>
        <w:bottom w:val="none" w:sz="0" w:space="0" w:color="auto"/>
        <w:right w:val="none" w:sz="0" w:space="0" w:color="auto"/>
      </w:divBdr>
    </w:div>
    <w:div w:id="526866613">
      <w:bodyDiv w:val="1"/>
      <w:marLeft w:val="0"/>
      <w:marRight w:val="0"/>
      <w:marTop w:val="0"/>
      <w:marBottom w:val="0"/>
      <w:divBdr>
        <w:top w:val="none" w:sz="0" w:space="0" w:color="auto"/>
        <w:left w:val="none" w:sz="0" w:space="0" w:color="auto"/>
        <w:bottom w:val="none" w:sz="0" w:space="0" w:color="auto"/>
        <w:right w:val="none" w:sz="0" w:space="0" w:color="auto"/>
      </w:divBdr>
    </w:div>
    <w:div w:id="528104380">
      <w:bodyDiv w:val="1"/>
      <w:marLeft w:val="0"/>
      <w:marRight w:val="0"/>
      <w:marTop w:val="0"/>
      <w:marBottom w:val="0"/>
      <w:divBdr>
        <w:top w:val="none" w:sz="0" w:space="0" w:color="auto"/>
        <w:left w:val="none" w:sz="0" w:space="0" w:color="auto"/>
        <w:bottom w:val="none" w:sz="0" w:space="0" w:color="auto"/>
        <w:right w:val="none" w:sz="0" w:space="0" w:color="auto"/>
      </w:divBdr>
    </w:div>
    <w:div w:id="529803417">
      <w:bodyDiv w:val="1"/>
      <w:marLeft w:val="0"/>
      <w:marRight w:val="0"/>
      <w:marTop w:val="0"/>
      <w:marBottom w:val="0"/>
      <w:divBdr>
        <w:top w:val="none" w:sz="0" w:space="0" w:color="auto"/>
        <w:left w:val="none" w:sz="0" w:space="0" w:color="auto"/>
        <w:bottom w:val="none" w:sz="0" w:space="0" w:color="auto"/>
        <w:right w:val="none" w:sz="0" w:space="0" w:color="auto"/>
      </w:divBdr>
      <w:divsChild>
        <w:div w:id="154028626">
          <w:marLeft w:val="480"/>
          <w:marRight w:val="0"/>
          <w:marTop w:val="0"/>
          <w:marBottom w:val="0"/>
          <w:divBdr>
            <w:top w:val="none" w:sz="0" w:space="0" w:color="auto"/>
            <w:left w:val="none" w:sz="0" w:space="0" w:color="auto"/>
            <w:bottom w:val="none" w:sz="0" w:space="0" w:color="auto"/>
            <w:right w:val="none" w:sz="0" w:space="0" w:color="auto"/>
          </w:divBdr>
        </w:div>
        <w:div w:id="210728827">
          <w:marLeft w:val="480"/>
          <w:marRight w:val="0"/>
          <w:marTop w:val="0"/>
          <w:marBottom w:val="0"/>
          <w:divBdr>
            <w:top w:val="none" w:sz="0" w:space="0" w:color="auto"/>
            <w:left w:val="none" w:sz="0" w:space="0" w:color="auto"/>
            <w:bottom w:val="none" w:sz="0" w:space="0" w:color="auto"/>
            <w:right w:val="none" w:sz="0" w:space="0" w:color="auto"/>
          </w:divBdr>
        </w:div>
        <w:div w:id="214851847">
          <w:marLeft w:val="480"/>
          <w:marRight w:val="0"/>
          <w:marTop w:val="0"/>
          <w:marBottom w:val="0"/>
          <w:divBdr>
            <w:top w:val="none" w:sz="0" w:space="0" w:color="auto"/>
            <w:left w:val="none" w:sz="0" w:space="0" w:color="auto"/>
            <w:bottom w:val="none" w:sz="0" w:space="0" w:color="auto"/>
            <w:right w:val="none" w:sz="0" w:space="0" w:color="auto"/>
          </w:divBdr>
        </w:div>
        <w:div w:id="259920485">
          <w:marLeft w:val="480"/>
          <w:marRight w:val="0"/>
          <w:marTop w:val="0"/>
          <w:marBottom w:val="0"/>
          <w:divBdr>
            <w:top w:val="none" w:sz="0" w:space="0" w:color="auto"/>
            <w:left w:val="none" w:sz="0" w:space="0" w:color="auto"/>
            <w:bottom w:val="none" w:sz="0" w:space="0" w:color="auto"/>
            <w:right w:val="none" w:sz="0" w:space="0" w:color="auto"/>
          </w:divBdr>
        </w:div>
        <w:div w:id="306981880">
          <w:marLeft w:val="480"/>
          <w:marRight w:val="0"/>
          <w:marTop w:val="0"/>
          <w:marBottom w:val="0"/>
          <w:divBdr>
            <w:top w:val="none" w:sz="0" w:space="0" w:color="auto"/>
            <w:left w:val="none" w:sz="0" w:space="0" w:color="auto"/>
            <w:bottom w:val="none" w:sz="0" w:space="0" w:color="auto"/>
            <w:right w:val="none" w:sz="0" w:space="0" w:color="auto"/>
          </w:divBdr>
        </w:div>
        <w:div w:id="353312806">
          <w:marLeft w:val="480"/>
          <w:marRight w:val="0"/>
          <w:marTop w:val="0"/>
          <w:marBottom w:val="0"/>
          <w:divBdr>
            <w:top w:val="none" w:sz="0" w:space="0" w:color="auto"/>
            <w:left w:val="none" w:sz="0" w:space="0" w:color="auto"/>
            <w:bottom w:val="none" w:sz="0" w:space="0" w:color="auto"/>
            <w:right w:val="none" w:sz="0" w:space="0" w:color="auto"/>
          </w:divBdr>
        </w:div>
        <w:div w:id="441655432">
          <w:marLeft w:val="480"/>
          <w:marRight w:val="0"/>
          <w:marTop w:val="0"/>
          <w:marBottom w:val="0"/>
          <w:divBdr>
            <w:top w:val="none" w:sz="0" w:space="0" w:color="auto"/>
            <w:left w:val="none" w:sz="0" w:space="0" w:color="auto"/>
            <w:bottom w:val="none" w:sz="0" w:space="0" w:color="auto"/>
            <w:right w:val="none" w:sz="0" w:space="0" w:color="auto"/>
          </w:divBdr>
        </w:div>
        <w:div w:id="525754224">
          <w:marLeft w:val="480"/>
          <w:marRight w:val="0"/>
          <w:marTop w:val="0"/>
          <w:marBottom w:val="0"/>
          <w:divBdr>
            <w:top w:val="none" w:sz="0" w:space="0" w:color="auto"/>
            <w:left w:val="none" w:sz="0" w:space="0" w:color="auto"/>
            <w:bottom w:val="none" w:sz="0" w:space="0" w:color="auto"/>
            <w:right w:val="none" w:sz="0" w:space="0" w:color="auto"/>
          </w:divBdr>
        </w:div>
        <w:div w:id="546530308">
          <w:marLeft w:val="480"/>
          <w:marRight w:val="0"/>
          <w:marTop w:val="0"/>
          <w:marBottom w:val="0"/>
          <w:divBdr>
            <w:top w:val="none" w:sz="0" w:space="0" w:color="auto"/>
            <w:left w:val="none" w:sz="0" w:space="0" w:color="auto"/>
            <w:bottom w:val="none" w:sz="0" w:space="0" w:color="auto"/>
            <w:right w:val="none" w:sz="0" w:space="0" w:color="auto"/>
          </w:divBdr>
        </w:div>
        <w:div w:id="647562633">
          <w:marLeft w:val="480"/>
          <w:marRight w:val="0"/>
          <w:marTop w:val="0"/>
          <w:marBottom w:val="0"/>
          <w:divBdr>
            <w:top w:val="none" w:sz="0" w:space="0" w:color="auto"/>
            <w:left w:val="none" w:sz="0" w:space="0" w:color="auto"/>
            <w:bottom w:val="none" w:sz="0" w:space="0" w:color="auto"/>
            <w:right w:val="none" w:sz="0" w:space="0" w:color="auto"/>
          </w:divBdr>
        </w:div>
        <w:div w:id="690380994">
          <w:marLeft w:val="480"/>
          <w:marRight w:val="0"/>
          <w:marTop w:val="0"/>
          <w:marBottom w:val="0"/>
          <w:divBdr>
            <w:top w:val="none" w:sz="0" w:space="0" w:color="auto"/>
            <w:left w:val="none" w:sz="0" w:space="0" w:color="auto"/>
            <w:bottom w:val="none" w:sz="0" w:space="0" w:color="auto"/>
            <w:right w:val="none" w:sz="0" w:space="0" w:color="auto"/>
          </w:divBdr>
        </w:div>
        <w:div w:id="806123805">
          <w:marLeft w:val="480"/>
          <w:marRight w:val="0"/>
          <w:marTop w:val="0"/>
          <w:marBottom w:val="0"/>
          <w:divBdr>
            <w:top w:val="none" w:sz="0" w:space="0" w:color="auto"/>
            <w:left w:val="none" w:sz="0" w:space="0" w:color="auto"/>
            <w:bottom w:val="none" w:sz="0" w:space="0" w:color="auto"/>
            <w:right w:val="none" w:sz="0" w:space="0" w:color="auto"/>
          </w:divBdr>
        </w:div>
        <w:div w:id="812528757">
          <w:marLeft w:val="480"/>
          <w:marRight w:val="0"/>
          <w:marTop w:val="0"/>
          <w:marBottom w:val="0"/>
          <w:divBdr>
            <w:top w:val="none" w:sz="0" w:space="0" w:color="auto"/>
            <w:left w:val="none" w:sz="0" w:space="0" w:color="auto"/>
            <w:bottom w:val="none" w:sz="0" w:space="0" w:color="auto"/>
            <w:right w:val="none" w:sz="0" w:space="0" w:color="auto"/>
          </w:divBdr>
        </w:div>
        <w:div w:id="821116363">
          <w:marLeft w:val="480"/>
          <w:marRight w:val="0"/>
          <w:marTop w:val="0"/>
          <w:marBottom w:val="0"/>
          <w:divBdr>
            <w:top w:val="none" w:sz="0" w:space="0" w:color="auto"/>
            <w:left w:val="none" w:sz="0" w:space="0" w:color="auto"/>
            <w:bottom w:val="none" w:sz="0" w:space="0" w:color="auto"/>
            <w:right w:val="none" w:sz="0" w:space="0" w:color="auto"/>
          </w:divBdr>
        </w:div>
        <w:div w:id="920410353">
          <w:marLeft w:val="480"/>
          <w:marRight w:val="0"/>
          <w:marTop w:val="0"/>
          <w:marBottom w:val="0"/>
          <w:divBdr>
            <w:top w:val="none" w:sz="0" w:space="0" w:color="auto"/>
            <w:left w:val="none" w:sz="0" w:space="0" w:color="auto"/>
            <w:bottom w:val="none" w:sz="0" w:space="0" w:color="auto"/>
            <w:right w:val="none" w:sz="0" w:space="0" w:color="auto"/>
          </w:divBdr>
        </w:div>
        <w:div w:id="1003894235">
          <w:marLeft w:val="480"/>
          <w:marRight w:val="0"/>
          <w:marTop w:val="0"/>
          <w:marBottom w:val="0"/>
          <w:divBdr>
            <w:top w:val="none" w:sz="0" w:space="0" w:color="auto"/>
            <w:left w:val="none" w:sz="0" w:space="0" w:color="auto"/>
            <w:bottom w:val="none" w:sz="0" w:space="0" w:color="auto"/>
            <w:right w:val="none" w:sz="0" w:space="0" w:color="auto"/>
          </w:divBdr>
        </w:div>
        <w:div w:id="1051348880">
          <w:marLeft w:val="480"/>
          <w:marRight w:val="0"/>
          <w:marTop w:val="0"/>
          <w:marBottom w:val="0"/>
          <w:divBdr>
            <w:top w:val="none" w:sz="0" w:space="0" w:color="auto"/>
            <w:left w:val="none" w:sz="0" w:space="0" w:color="auto"/>
            <w:bottom w:val="none" w:sz="0" w:space="0" w:color="auto"/>
            <w:right w:val="none" w:sz="0" w:space="0" w:color="auto"/>
          </w:divBdr>
        </w:div>
        <w:div w:id="1084450895">
          <w:marLeft w:val="480"/>
          <w:marRight w:val="0"/>
          <w:marTop w:val="0"/>
          <w:marBottom w:val="0"/>
          <w:divBdr>
            <w:top w:val="none" w:sz="0" w:space="0" w:color="auto"/>
            <w:left w:val="none" w:sz="0" w:space="0" w:color="auto"/>
            <w:bottom w:val="none" w:sz="0" w:space="0" w:color="auto"/>
            <w:right w:val="none" w:sz="0" w:space="0" w:color="auto"/>
          </w:divBdr>
        </w:div>
        <w:div w:id="1097411676">
          <w:marLeft w:val="480"/>
          <w:marRight w:val="0"/>
          <w:marTop w:val="0"/>
          <w:marBottom w:val="0"/>
          <w:divBdr>
            <w:top w:val="none" w:sz="0" w:space="0" w:color="auto"/>
            <w:left w:val="none" w:sz="0" w:space="0" w:color="auto"/>
            <w:bottom w:val="none" w:sz="0" w:space="0" w:color="auto"/>
            <w:right w:val="none" w:sz="0" w:space="0" w:color="auto"/>
          </w:divBdr>
        </w:div>
        <w:div w:id="1150514198">
          <w:marLeft w:val="480"/>
          <w:marRight w:val="0"/>
          <w:marTop w:val="0"/>
          <w:marBottom w:val="0"/>
          <w:divBdr>
            <w:top w:val="none" w:sz="0" w:space="0" w:color="auto"/>
            <w:left w:val="none" w:sz="0" w:space="0" w:color="auto"/>
            <w:bottom w:val="none" w:sz="0" w:space="0" w:color="auto"/>
            <w:right w:val="none" w:sz="0" w:space="0" w:color="auto"/>
          </w:divBdr>
        </w:div>
        <w:div w:id="1180314709">
          <w:marLeft w:val="480"/>
          <w:marRight w:val="0"/>
          <w:marTop w:val="0"/>
          <w:marBottom w:val="0"/>
          <w:divBdr>
            <w:top w:val="none" w:sz="0" w:space="0" w:color="auto"/>
            <w:left w:val="none" w:sz="0" w:space="0" w:color="auto"/>
            <w:bottom w:val="none" w:sz="0" w:space="0" w:color="auto"/>
            <w:right w:val="none" w:sz="0" w:space="0" w:color="auto"/>
          </w:divBdr>
        </w:div>
        <w:div w:id="1307972330">
          <w:marLeft w:val="480"/>
          <w:marRight w:val="0"/>
          <w:marTop w:val="0"/>
          <w:marBottom w:val="0"/>
          <w:divBdr>
            <w:top w:val="none" w:sz="0" w:space="0" w:color="auto"/>
            <w:left w:val="none" w:sz="0" w:space="0" w:color="auto"/>
            <w:bottom w:val="none" w:sz="0" w:space="0" w:color="auto"/>
            <w:right w:val="none" w:sz="0" w:space="0" w:color="auto"/>
          </w:divBdr>
        </w:div>
        <w:div w:id="1354258558">
          <w:marLeft w:val="480"/>
          <w:marRight w:val="0"/>
          <w:marTop w:val="0"/>
          <w:marBottom w:val="0"/>
          <w:divBdr>
            <w:top w:val="none" w:sz="0" w:space="0" w:color="auto"/>
            <w:left w:val="none" w:sz="0" w:space="0" w:color="auto"/>
            <w:bottom w:val="none" w:sz="0" w:space="0" w:color="auto"/>
            <w:right w:val="none" w:sz="0" w:space="0" w:color="auto"/>
          </w:divBdr>
        </w:div>
        <w:div w:id="1382483540">
          <w:marLeft w:val="480"/>
          <w:marRight w:val="0"/>
          <w:marTop w:val="0"/>
          <w:marBottom w:val="0"/>
          <w:divBdr>
            <w:top w:val="none" w:sz="0" w:space="0" w:color="auto"/>
            <w:left w:val="none" w:sz="0" w:space="0" w:color="auto"/>
            <w:bottom w:val="none" w:sz="0" w:space="0" w:color="auto"/>
            <w:right w:val="none" w:sz="0" w:space="0" w:color="auto"/>
          </w:divBdr>
        </w:div>
        <w:div w:id="1408961754">
          <w:marLeft w:val="480"/>
          <w:marRight w:val="0"/>
          <w:marTop w:val="0"/>
          <w:marBottom w:val="0"/>
          <w:divBdr>
            <w:top w:val="none" w:sz="0" w:space="0" w:color="auto"/>
            <w:left w:val="none" w:sz="0" w:space="0" w:color="auto"/>
            <w:bottom w:val="none" w:sz="0" w:space="0" w:color="auto"/>
            <w:right w:val="none" w:sz="0" w:space="0" w:color="auto"/>
          </w:divBdr>
        </w:div>
        <w:div w:id="1432624398">
          <w:marLeft w:val="480"/>
          <w:marRight w:val="0"/>
          <w:marTop w:val="0"/>
          <w:marBottom w:val="0"/>
          <w:divBdr>
            <w:top w:val="none" w:sz="0" w:space="0" w:color="auto"/>
            <w:left w:val="none" w:sz="0" w:space="0" w:color="auto"/>
            <w:bottom w:val="none" w:sz="0" w:space="0" w:color="auto"/>
            <w:right w:val="none" w:sz="0" w:space="0" w:color="auto"/>
          </w:divBdr>
        </w:div>
        <w:div w:id="1442339353">
          <w:marLeft w:val="480"/>
          <w:marRight w:val="0"/>
          <w:marTop w:val="0"/>
          <w:marBottom w:val="0"/>
          <w:divBdr>
            <w:top w:val="none" w:sz="0" w:space="0" w:color="auto"/>
            <w:left w:val="none" w:sz="0" w:space="0" w:color="auto"/>
            <w:bottom w:val="none" w:sz="0" w:space="0" w:color="auto"/>
            <w:right w:val="none" w:sz="0" w:space="0" w:color="auto"/>
          </w:divBdr>
        </w:div>
        <w:div w:id="1512449358">
          <w:marLeft w:val="480"/>
          <w:marRight w:val="0"/>
          <w:marTop w:val="0"/>
          <w:marBottom w:val="0"/>
          <w:divBdr>
            <w:top w:val="none" w:sz="0" w:space="0" w:color="auto"/>
            <w:left w:val="none" w:sz="0" w:space="0" w:color="auto"/>
            <w:bottom w:val="none" w:sz="0" w:space="0" w:color="auto"/>
            <w:right w:val="none" w:sz="0" w:space="0" w:color="auto"/>
          </w:divBdr>
        </w:div>
        <w:div w:id="1524706959">
          <w:marLeft w:val="480"/>
          <w:marRight w:val="0"/>
          <w:marTop w:val="0"/>
          <w:marBottom w:val="0"/>
          <w:divBdr>
            <w:top w:val="none" w:sz="0" w:space="0" w:color="auto"/>
            <w:left w:val="none" w:sz="0" w:space="0" w:color="auto"/>
            <w:bottom w:val="none" w:sz="0" w:space="0" w:color="auto"/>
            <w:right w:val="none" w:sz="0" w:space="0" w:color="auto"/>
          </w:divBdr>
        </w:div>
        <w:div w:id="1533374369">
          <w:marLeft w:val="480"/>
          <w:marRight w:val="0"/>
          <w:marTop w:val="0"/>
          <w:marBottom w:val="0"/>
          <w:divBdr>
            <w:top w:val="none" w:sz="0" w:space="0" w:color="auto"/>
            <w:left w:val="none" w:sz="0" w:space="0" w:color="auto"/>
            <w:bottom w:val="none" w:sz="0" w:space="0" w:color="auto"/>
            <w:right w:val="none" w:sz="0" w:space="0" w:color="auto"/>
          </w:divBdr>
        </w:div>
        <w:div w:id="1559242149">
          <w:marLeft w:val="480"/>
          <w:marRight w:val="0"/>
          <w:marTop w:val="0"/>
          <w:marBottom w:val="0"/>
          <w:divBdr>
            <w:top w:val="none" w:sz="0" w:space="0" w:color="auto"/>
            <w:left w:val="none" w:sz="0" w:space="0" w:color="auto"/>
            <w:bottom w:val="none" w:sz="0" w:space="0" w:color="auto"/>
            <w:right w:val="none" w:sz="0" w:space="0" w:color="auto"/>
          </w:divBdr>
        </w:div>
        <w:div w:id="1587108852">
          <w:marLeft w:val="480"/>
          <w:marRight w:val="0"/>
          <w:marTop w:val="0"/>
          <w:marBottom w:val="0"/>
          <w:divBdr>
            <w:top w:val="none" w:sz="0" w:space="0" w:color="auto"/>
            <w:left w:val="none" w:sz="0" w:space="0" w:color="auto"/>
            <w:bottom w:val="none" w:sz="0" w:space="0" w:color="auto"/>
            <w:right w:val="none" w:sz="0" w:space="0" w:color="auto"/>
          </w:divBdr>
        </w:div>
        <w:div w:id="1617566778">
          <w:marLeft w:val="480"/>
          <w:marRight w:val="0"/>
          <w:marTop w:val="0"/>
          <w:marBottom w:val="0"/>
          <w:divBdr>
            <w:top w:val="none" w:sz="0" w:space="0" w:color="auto"/>
            <w:left w:val="none" w:sz="0" w:space="0" w:color="auto"/>
            <w:bottom w:val="none" w:sz="0" w:space="0" w:color="auto"/>
            <w:right w:val="none" w:sz="0" w:space="0" w:color="auto"/>
          </w:divBdr>
        </w:div>
        <w:div w:id="1628507434">
          <w:marLeft w:val="480"/>
          <w:marRight w:val="0"/>
          <w:marTop w:val="0"/>
          <w:marBottom w:val="0"/>
          <w:divBdr>
            <w:top w:val="none" w:sz="0" w:space="0" w:color="auto"/>
            <w:left w:val="none" w:sz="0" w:space="0" w:color="auto"/>
            <w:bottom w:val="none" w:sz="0" w:space="0" w:color="auto"/>
            <w:right w:val="none" w:sz="0" w:space="0" w:color="auto"/>
          </w:divBdr>
        </w:div>
        <w:div w:id="1641379657">
          <w:marLeft w:val="480"/>
          <w:marRight w:val="0"/>
          <w:marTop w:val="0"/>
          <w:marBottom w:val="0"/>
          <w:divBdr>
            <w:top w:val="none" w:sz="0" w:space="0" w:color="auto"/>
            <w:left w:val="none" w:sz="0" w:space="0" w:color="auto"/>
            <w:bottom w:val="none" w:sz="0" w:space="0" w:color="auto"/>
            <w:right w:val="none" w:sz="0" w:space="0" w:color="auto"/>
          </w:divBdr>
        </w:div>
        <w:div w:id="1730958808">
          <w:marLeft w:val="480"/>
          <w:marRight w:val="0"/>
          <w:marTop w:val="0"/>
          <w:marBottom w:val="0"/>
          <w:divBdr>
            <w:top w:val="none" w:sz="0" w:space="0" w:color="auto"/>
            <w:left w:val="none" w:sz="0" w:space="0" w:color="auto"/>
            <w:bottom w:val="none" w:sz="0" w:space="0" w:color="auto"/>
            <w:right w:val="none" w:sz="0" w:space="0" w:color="auto"/>
          </w:divBdr>
        </w:div>
        <w:div w:id="1731348286">
          <w:marLeft w:val="480"/>
          <w:marRight w:val="0"/>
          <w:marTop w:val="0"/>
          <w:marBottom w:val="0"/>
          <w:divBdr>
            <w:top w:val="none" w:sz="0" w:space="0" w:color="auto"/>
            <w:left w:val="none" w:sz="0" w:space="0" w:color="auto"/>
            <w:bottom w:val="none" w:sz="0" w:space="0" w:color="auto"/>
            <w:right w:val="none" w:sz="0" w:space="0" w:color="auto"/>
          </w:divBdr>
        </w:div>
        <w:div w:id="1767967735">
          <w:marLeft w:val="480"/>
          <w:marRight w:val="0"/>
          <w:marTop w:val="0"/>
          <w:marBottom w:val="0"/>
          <w:divBdr>
            <w:top w:val="none" w:sz="0" w:space="0" w:color="auto"/>
            <w:left w:val="none" w:sz="0" w:space="0" w:color="auto"/>
            <w:bottom w:val="none" w:sz="0" w:space="0" w:color="auto"/>
            <w:right w:val="none" w:sz="0" w:space="0" w:color="auto"/>
          </w:divBdr>
        </w:div>
        <w:div w:id="1800147781">
          <w:marLeft w:val="480"/>
          <w:marRight w:val="0"/>
          <w:marTop w:val="0"/>
          <w:marBottom w:val="0"/>
          <w:divBdr>
            <w:top w:val="none" w:sz="0" w:space="0" w:color="auto"/>
            <w:left w:val="none" w:sz="0" w:space="0" w:color="auto"/>
            <w:bottom w:val="none" w:sz="0" w:space="0" w:color="auto"/>
            <w:right w:val="none" w:sz="0" w:space="0" w:color="auto"/>
          </w:divBdr>
        </w:div>
        <w:div w:id="2137524541">
          <w:marLeft w:val="480"/>
          <w:marRight w:val="0"/>
          <w:marTop w:val="0"/>
          <w:marBottom w:val="0"/>
          <w:divBdr>
            <w:top w:val="none" w:sz="0" w:space="0" w:color="auto"/>
            <w:left w:val="none" w:sz="0" w:space="0" w:color="auto"/>
            <w:bottom w:val="none" w:sz="0" w:space="0" w:color="auto"/>
            <w:right w:val="none" w:sz="0" w:space="0" w:color="auto"/>
          </w:divBdr>
        </w:div>
        <w:div w:id="2142069412">
          <w:marLeft w:val="480"/>
          <w:marRight w:val="0"/>
          <w:marTop w:val="0"/>
          <w:marBottom w:val="0"/>
          <w:divBdr>
            <w:top w:val="none" w:sz="0" w:space="0" w:color="auto"/>
            <w:left w:val="none" w:sz="0" w:space="0" w:color="auto"/>
            <w:bottom w:val="none" w:sz="0" w:space="0" w:color="auto"/>
            <w:right w:val="none" w:sz="0" w:space="0" w:color="auto"/>
          </w:divBdr>
        </w:div>
      </w:divsChild>
    </w:div>
    <w:div w:id="531043441">
      <w:bodyDiv w:val="1"/>
      <w:marLeft w:val="0"/>
      <w:marRight w:val="0"/>
      <w:marTop w:val="0"/>
      <w:marBottom w:val="0"/>
      <w:divBdr>
        <w:top w:val="none" w:sz="0" w:space="0" w:color="auto"/>
        <w:left w:val="none" w:sz="0" w:space="0" w:color="auto"/>
        <w:bottom w:val="none" w:sz="0" w:space="0" w:color="auto"/>
        <w:right w:val="none" w:sz="0" w:space="0" w:color="auto"/>
      </w:divBdr>
    </w:div>
    <w:div w:id="531453971">
      <w:bodyDiv w:val="1"/>
      <w:marLeft w:val="0"/>
      <w:marRight w:val="0"/>
      <w:marTop w:val="0"/>
      <w:marBottom w:val="0"/>
      <w:divBdr>
        <w:top w:val="none" w:sz="0" w:space="0" w:color="auto"/>
        <w:left w:val="none" w:sz="0" w:space="0" w:color="auto"/>
        <w:bottom w:val="none" w:sz="0" w:space="0" w:color="auto"/>
        <w:right w:val="none" w:sz="0" w:space="0" w:color="auto"/>
      </w:divBdr>
    </w:div>
    <w:div w:id="531456553">
      <w:bodyDiv w:val="1"/>
      <w:marLeft w:val="0"/>
      <w:marRight w:val="0"/>
      <w:marTop w:val="0"/>
      <w:marBottom w:val="0"/>
      <w:divBdr>
        <w:top w:val="none" w:sz="0" w:space="0" w:color="auto"/>
        <w:left w:val="none" w:sz="0" w:space="0" w:color="auto"/>
        <w:bottom w:val="none" w:sz="0" w:space="0" w:color="auto"/>
        <w:right w:val="none" w:sz="0" w:space="0" w:color="auto"/>
      </w:divBdr>
    </w:div>
    <w:div w:id="532620530">
      <w:bodyDiv w:val="1"/>
      <w:marLeft w:val="0"/>
      <w:marRight w:val="0"/>
      <w:marTop w:val="0"/>
      <w:marBottom w:val="0"/>
      <w:divBdr>
        <w:top w:val="none" w:sz="0" w:space="0" w:color="auto"/>
        <w:left w:val="none" w:sz="0" w:space="0" w:color="auto"/>
        <w:bottom w:val="none" w:sz="0" w:space="0" w:color="auto"/>
        <w:right w:val="none" w:sz="0" w:space="0" w:color="auto"/>
      </w:divBdr>
    </w:div>
    <w:div w:id="533080663">
      <w:bodyDiv w:val="1"/>
      <w:marLeft w:val="0"/>
      <w:marRight w:val="0"/>
      <w:marTop w:val="0"/>
      <w:marBottom w:val="0"/>
      <w:divBdr>
        <w:top w:val="none" w:sz="0" w:space="0" w:color="auto"/>
        <w:left w:val="none" w:sz="0" w:space="0" w:color="auto"/>
        <w:bottom w:val="none" w:sz="0" w:space="0" w:color="auto"/>
        <w:right w:val="none" w:sz="0" w:space="0" w:color="auto"/>
      </w:divBdr>
    </w:div>
    <w:div w:id="533923491">
      <w:bodyDiv w:val="1"/>
      <w:marLeft w:val="0"/>
      <w:marRight w:val="0"/>
      <w:marTop w:val="0"/>
      <w:marBottom w:val="0"/>
      <w:divBdr>
        <w:top w:val="none" w:sz="0" w:space="0" w:color="auto"/>
        <w:left w:val="none" w:sz="0" w:space="0" w:color="auto"/>
        <w:bottom w:val="none" w:sz="0" w:space="0" w:color="auto"/>
        <w:right w:val="none" w:sz="0" w:space="0" w:color="auto"/>
      </w:divBdr>
    </w:div>
    <w:div w:id="534731127">
      <w:bodyDiv w:val="1"/>
      <w:marLeft w:val="0"/>
      <w:marRight w:val="0"/>
      <w:marTop w:val="0"/>
      <w:marBottom w:val="0"/>
      <w:divBdr>
        <w:top w:val="none" w:sz="0" w:space="0" w:color="auto"/>
        <w:left w:val="none" w:sz="0" w:space="0" w:color="auto"/>
        <w:bottom w:val="none" w:sz="0" w:space="0" w:color="auto"/>
        <w:right w:val="none" w:sz="0" w:space="0" w:color="auto"/>
      </w:divBdr>
      <w:divsChild>
        <w:div w:id="1336032720">
          <w:marLeft w:val="480"/>
          <w:marRight w:val="0"/>
          <w:marTop w:val="0"/>
          <w:marBottom w:val="0"/>
          <w:divBdr>
            <w:top w:val="none" w:sz="0" w:space="0" w:color="auto"/>
            <w:left w:val="none" w:sz="0" w:space="0" w:color="auto"/>
            <w:bottom w:val="none" w:sz="0" w:space="0" w:color="auto"/>
            <w:right w:val="none" w:sz="0" w:space="0" w:color="auto"/>
          </w:divBdr>
        </w:div>
        <w:div w:id="28991297">
          <w:marLeft w:val="480"/>
          <w:marRight w:val="0"/>
          <w:marTop w:val="0"/>
          <w:marBottom w:val="0"/>
          <w:divBdr>
            <w:top w:val="none" w:sz="0" w:space="0" w:color="auto"/>
            <w:left w:val="none" w:sz="0" w:space="0" w:color="auto"/>
            <w:bottom w:val="none" w:sz="0" w:space="0" w:color="auto"/>
            <w:right w:val="none" w:sz="0" w:space="0" w:color="auto"/>
          </w:divBdr>
        </w:div>
        <w:div w:id="1669210251">
          <w:marLeft w:val="480"/>
          <w:marRight w:val="0"/>
          <w:marTop w:val="0"/>
          <w:marBottom w:val="0"/>
          <w:divBdr>
            <w:top w:val="none" w:sz="0" w:space="0" w:color="auto"/>
            <w:left w:val="none" w:sz="0" w:space="0" w:color="auto"/>
            <w:bottom w:val="none" w:sz="0" w:space="0" w:color="auto"/>
            <w:right w:val="none" w:sz="0" w:space="0" w:color="auto"/>
          </w:divBdr>
        </w:div>
        <w:div w:id="210115637">
          <w:marLeft w:val="480"/>
          <w:marRight w:val="0"/>
          <w:marTop w:val="0"/>
          <w:marBottom w:val="0"/>
          <w:divBdr>
            <w:top w:val="none" w:sz="0" w:space="0" w:color="auto"/>
            <w:left w:val="none" w:sz="0" w:space="0" w:color="auto"/>
            <w:bottom w:val="none" w:sz="0" w:space="0" w:color="auto"/>
            <w:right w:val="none" w:sz="0" w:space="0" w:color="auto"/>
          </w:divBdr>
        </w:div>
        <w:div w:id="810682516">
          <w:marLeft w:val="480"/>
          <w:marRight w:val="0"/>
          <w:marTop w:val="0"/>
          <w:marBottom w:val="0"/>
          <w:divBdr>
            <w:top w:val="none" w:sz="0" w:space="0" w:color="auto"/>
            <w:left w:val="none" w:sz="0" w:space="0" w:color="auto"/>
            <w:bottom w:val="none" w:sz="0" w:space="0" w:color="auto"/>
            <w:right w:val="none" w:sz="0" w:space="0" w:color="auto"/>
          </w:divBdr>
        </w:div>
        <w:div w:id="799348550">
          <w:marLeft w:val="480"/>
          <w:marRight w:val="0"/>
          <w:marTop w:val="0"/>
          <w:marBottom w:val="0"/>
          <w:divBdr>
            <w:top w:val="none" w:sz="0" w:space="0" w:color="auto"/>
            <w:left w:val="none" w:sz="0" w:space="0" w:color="auto"/>
            <w:bottom w:val="none" w:sz="0" w:space="0" w:color="auto"/>
            <w:right w:val="none" w:sz="0" w:space="0" w:color="auto"/>
          </w:divBdr>
        </w:div>
        <w:div w:id="1798528607">
          <w:marLeft w:val="480"/>
          <w:marRight w:val="0"/>
          <w:marTop w:val="0"/>
          <w:marBottom w:val="0"/>
          <w:divBdr>
            <w:top w:val="none" w:sz="0" w:space="0" w:color="auto"/>
            <w:left w:val="none" w:sz="0" w:space="0" w:color="auto"/>
            <w:bottom w:val="none" w:sz="0" w:space="0" w:color="auto"/>
            <w:right w:val="none" w:sz="0" w:space="0" w:color="auto"/>
          </w:divBdr>
        </w:div>
        <w:div w:id="25327201">
          <w:marLeft w:val="480"/>
          <w:marRight w:val="0"/>
          <w:marTop w:val="0"/>
          <w:marBottom w:val="0"/>
          <w:divBdr>
            <w:top w:val="none" w:sz="0" w:space="0" w:color="auto"/>
            <w:left w:val="none" w:sz="0" w:space="0" w:color="auto"/>
            <w:bottom w:val="none" w:sz="0" w:space="0" w:color="auto"/>
            <w:right w:val="none" w:sz="0" w:space="0" w:color="auto"/>
          </w:divBdr>
        </w:div>
        <w:div w:id="178738145">
          <w:marLeft w:val="480"/>
          <w:marRight w:val="0"/>
          <w:marTop w:val="0"/>
          <w:marBottom w:val="0"/>
          <w:divBdr>
            <w:top w:val="none" w:sz="0" w:space="0" w:color="auto"/>
            <w:left w:val="none" w:sz="0" w:space="0" w:color="auto"/>
            <w:bottom w:val="none" w:sz="0" w:space="0" w:color="auto"/>
            <w:right w:val="none" w:sz="0" w:space="0" w:color="auto"/>
          </w:divBdr>
        </w:div>
        <w:div w:id="105081537">
          <w:marLeft w:val="480"/>
          <w:marRight w:val="0"/>
          <w:marTop w:val="0"/>
          <w:marBottom w:val="0"/>
          <w:divBdr>
            <w:top w:val="none" w:sz="0" w:space="0" w:color="auto"/>
            <w:left w:val="none" w:sz="0" w:space="0" w:color="auto"/>
            <w:bottom w:val="none" w:sz="0" w:space="0" w:color="auto"/>
            <w:right w:val="none" w:sz="0" w:space="0" w:color="auto"/>
          </w:divBdr>
        </w:div>
        <w:div w:id="207575930">
          <w:marLeft w:val="480"/>
          <w:marRight w:val="0"/>
          <w:marTop w:val="0"/>
          <w:marBottom w:val="0"/>
          <w:divBdr>
            <w:top w:val="none" w:sz="0" w:space="0" w:color="auto"/>
            <w:left w:val="none" w:sz="0" w:space="0" w:color="auto"/>
            <w:bottom w:val="none" w:sz="0" w:space="0" w:color="auto"/>
            <w:right w:val="none" w:sz="0" w:space="0" w:color="auto"/>
          </w:divBdr>
        </w:div>
        <w:div w:id="2015260834">
          <w:marLeft w:val="480"/>
          <w:marRight w:val="0"/>
          <w:marTop w:val="0"/>
          <w:marBottom w:val="0"/>
          <w:divBdr>
            <w:top w:val="none" w:sz="0" w:space="0" w:color="auto"/>
            <w:left w:val="none" w:sz="0" w:space="0" w:color="auto"/>
            <w:bottom w:val="none" w:sz="0" w:space="0" w:color="auto"/>
            <w:right w:val="none" w:sz="0" w:space="0" w:color="auto"/>
          </w:divBdr>
        </w:div>
        <w:div w:id="286550029">
          <w:marLeft w:val="480"/>
          <w:marRight w:val="0"/>
          <w:marTop w:val="0"/>
          <w:marBottom w:val="0"/>
          <w:divBdr>
            <w:top w:val="none" w:sz="0" w:space="0" w:color="auto"/>
            <w:left w:val="none" w:sz="0" w:space="0" w:color="auto"/>
            <w:bottom w:val="none" w:sz="0" w:space="0" w:color="auto"/>
            <w:right w:val="none" w:sz="0" w:space="0" w:color="auto"/>
          </w:divBdr>
        </w:div>
        <w:div w:id="1487548167">
          <w:marLeft w:val="480"/>
          <w:marRight w:val="0"/>
          <w:marTop w:val="0"/>
          <w:marBottom w:val="0"/>
          <w:divBdr>
            <w:top w:val="none" w:sz="0" w:space="0" w:color="auto"/>
            <w:left w:val="none" w:sz="0" w:space="0" w:color="auto"/>
            <w:bottom w:val="none" w:sz="0" w:space="0" w:color="auto"/>
            <w:right w:val="none" w:sz="0" w:space="0" w:color="auto"/>
          </w:divBdr>
        </w:div>
        <w:div w:id="797600561">
          <w:marLeft w:val="480"/>
          <w:marRight w:val="0"/>
          <w:marTop w:val="0"/>
          <w:marBottom w:val="0"/>
          <w:divBdr>
            <w:top w:val="none" w:sz="0" w:space="0" w:color="auto"/>
            <w:left w:val="none" w:sz="0" w:space="0" w:color="auto"/>
            <w:bottom w:val="none" w:sz="0" w:space="0" w:color="auto"/>
            <w:right w:val="none" w:sz="0" w:space="0" w:color="auto"/>
          </w:divBdr>
        </w:div>
        <w:div w:id="1456481746">
          <w:marLeft w:val="480"/>
          <w:marRight w:val="0"/>
          <w:marTop w:val="0"/>
          <w:marBottom w:val="0"/>
          <w:divBdr>
            <w:top w:val="none" w:sz="0" w:space="0" w:color="auto"/>
            <w:left w:val="none" w:sz="0" w:space="0" w:color="auto"/>
            <w:bottom w:val="none" w:sz="0" w:space="0" w:color="auto"/>
            <w:right w:val="none" w:sz="0" w:space="0" w:color="auto"/>
          </w:divBdr>
        </w:div>
        <w:div w:id="1885482358">
          <w:marLeft w:val="480"/>
          <w:marRight w:val="0"/>
          <w:marTop w:val="0"/>
          <w:marBottom w:val="0"/>
          <w:divBdr>
            <w:top w:val="none" w:sz="0" w:space="0" w:color="auto"/>
            <w:left w:val="none" w:sz="0" w:space="0" w:color="auto"/>
            <w:bottom w:val="none" w:sz="0" w:space="0" w:color="auto"/>
            <w:right w:val="none" w:sz="0" w:space="0" w:color="auto"/>
          </w:divBdr>
        </w:div>
        <w:div w:id="303971043">
          <w:marLeft w:val="480"/>
          <w:marRight w:val="0"/>
          <w:marTop w:val="0"/>
          <w:marBottom w:val="0"/>
          <w:divBdr>
            <w:top w:val="none" w:sz="0" w:space="0" w:color="auto"/>
            <w:left w:val="none" w:sz="0" w:space="0" w:color="auto"/>
            <w:bottom w:val="none" w:sz="0" w:space="0" w:color="auto"/>
            <w:right w:val="none" w:sz="0" w:space="0" w:color="auto"/>
          </w:divBdr>
        </w:div>
        <w:div w:id="725614669">
          <w:marLeft w:val="480"/>
          <w:marRight w:val="0"/>
          <w:marTop w:val="0"/>
          <w:marBottom w:val="0"/>
          <w:divBdr>
            <w:top w:val="none" w:sz="0" w:space="0" w:color="auto"/>
            <w:left w:val="none" w:sz="0" w:space="0" w:color="auto"/>
            <w:bottom w:val="none" w:sz="0" w:space="0" w:color="auto"/>
            <w:right w:val="none" w:sz="0" w:space="0" w:color="auto"/>
          </w:divBdr>
        </w:div>
        <w:div w:id="296030885">
          <w:marLeft w:val="480"/>
          <w:marRight w:val="0"/>
          <w:marTop w:val="0"/>
          <w:marBottom w:val="0"/>
          <w:divBdr>
            <w:top w:val="none" w:sz="0" w:space="0" w:color="auto"/>
            <w:left w:val="none" w:sz="0" w:space="0" w:color="auto"/>
            <w:bottom w:val="none" w:sz="0" w:space="0" w:color="auto"/>
            <w:right w:val="none" w:sz="0" w:space="0" w:color="auto"/>
          </w:divBdr>
        </w:div>
        <w:div w:id="1449812575">
          <w:marLeft w:val="480"/>
          <w:marRight w:val="0"/>
          <w:marTop w:val="0"/>
          <w:marBottom w:val="0"/>
          <w:divBdr>
            <w:top w:val="none" w:sz="0" w:space="0" w:color="auto"/>
            <w:left w:val="none" w:sz="0" w:space="0" w:color="auto"/>
            <w:bottom w:val="none" w:sz="0" w:space="0" w:color="auto"/>
            <w:right w:val="none" w:sz="0" w:space="0" w:color="auto"/>
          </w:divBdr>
        </w:div>
        <w:div w:id="36854071">
          <w:marLeft w:val="480"/>
          <w:marRight w:val="0"/>
          <w:marTop w:val="0"/>
          <w:marBottom w:val="0"/>
          <w:divBdr>
            <w:top w:val="none" w:sz="0" w:space="0" w:color="auto"/>
            <w:left w:val="none" w:sz="0" w:space="0" w:color="auto"/>
            <w:bottom w:val="none" w:sz="0" w:space="0" w:color="auto"/>
            <w:right w:val="none" w:sz="0" w:space="0" w:color="auto"/>
          </w:divBdr>
        </w:div>
        <w:div w:id="807553617">
          <w:marLeft w:val="480"/>
          <w:marRight w:val="0"/>
          <w:marTop w:val="0"/>
          <w:marBottom w:val="0"/>
          <w:divBdr>
            <w:top w:val="none" w:sz="0" w:space="0" w:color="auto"/>
            <w:left w:val="none" w:sz="0" w:space="0" w:color="auto"/>
            <w:bottom w:val="none" w:sz="0" w:space="0" w:color="auto"/>
            <w:right w:val="none" w:sz="0" w:space="0" w:color="auto"/>
          </w:divBdr>
        </w:div>
        <w:div w:id="619803839">
          <w:marLeft w:val="480"/>
          <w:marRight w:val="0"/>
          <w:marTop w:val="0"/>
          <w:marBottom w:val="0"/>
          <w:divBdr>
            <w:top w:val="none" w:sz="0" w:space="0" w:color="auto"/>
            <w:left w:val="none" w:sz="0" w:space="0" w:color="auto"/>
            <w:bottom w:val="none" w:sz="0" w:space="0" w:color="auto"/>
            <w:right w:val="none" w:sz="0" w:space="0" w:color="auto"/>
          </w:divBdr>
        </w:div>
        <w:div w:id="1982729564">
          <w:marLeft w:val="480"/>
          <w:marRight w:val="0"/>
          <w:marTop w:val="0"/>
          <w:marBottom w:val="0"/>
          <w:divBdr>
            <w:top w:val="none" w:sz="0" w:space="0" w:color="auto"/>
            <w:left w:val="none" w:sz="0" w:space="0" w:color="auto"/>
            <w:bottom w:val="none" w:sz="0" w:space="0" w:color="auto"/>
            <w:right w:val="none" w:sz="0" w:space="0" w:color="auto"/>
          </w:divBdr>
        </w:div>
        <w:div w:id="9837485">
          <w:marLeft w:val="480"/>
          <w:marRight w:val="0"/>
          <w:marTop w:val="0"/>
          <w:marBottom w:val="0"/>
          <w:divBdr>
            <w:top w:val="none" w:sz="0" w:space="0" w:color="auto"/>
            <w:left w:val="none" w:sz="0" w:space="0" w:color="auto"/>
            <w:bottom w:val="none" w:sz="0" w:space="0" w:color="auto"/>
            <w:right w:val="none" w:sz="0" w:space="0" w:color="auto"/>
          </w:divBdr>
        </w:div>
        <w:div w:id="1504395791">
          <w:marLeft w:val="480"/>
          <w:marRight w:val="0"/>
          <w:marTop w:val="0"/>
          <w:marBottom w:val="0"/>
          <w:divBdr>
            <w:top w:val="none" w:sz="0" w:space="0" w:color="auto"/>
            <w:left w:val="none" w:sz="0" w:space="0" w:color="auto"/>
            <w:bottom w:val="none" w:sz="0" w:space="0" w:color="auto"/>
            <w:right w:val="none" w:sz="0" w:space="0" w:color="auto"/>
          </w:divBdr>
        </w:div>
        <w:div w:id="1696073228">
          <w:marLeft w:val="480"/>
          <w:marRight w:val="0"/>
          <w:marTop w:val="0"/>
          <w:marBottom w:val="0"/>
          <w:divBdr>
            <w:top w:val="none" w:sz="0" w:space="0" w:color="auto"/>
            <w:left w:val="none" w:sz="0" w:space="0" w:color="auto"/>
            <w:bottom w:val="none" w:sz="0" w:space="0" w:color="auto"/>
            <w:right w:val="none" w:sz="0" w:space="0" w:color="auto"/>
          </w:divBdr>
        </w:div>
        <w:div w:id="1999919422">
          <w:marLeft w:val="480"/>
          <w:marRight w:val="0"/>
          <w:marTop w:val="0"/>
          <w:marBottom w:val="0"/>
          <w:divBdr>
            <w:top w:val="none" w:sz="0" w:space="0" w:color="auto"/>
            <w:left w:val="none" w:sz="0" w:space="0" w:color="auto"/>
            <w:bottom w:val="none" w:sz="0" w:space="0" w:color="auto"/>
            <w:right w:val="none" w:sz="0" w:space="0" w:color="auto"/>
          </w:divBdr>
        </w:div>
        <w:div w:id="1031995621">
          <w:marLeft w:val="480"/>
          <w:marRight w:val="0"/>
          <w:marTop w:val="0"/>
          <w:marBottom w:val="0"/>
          <w:divBdr>
            <w:top w:val="none" w:sz="0" w:space="0" w:color="auto"/>
            <w:left w:val="none" w:sz="0" w:space="0" w:color="auto"/>
            <w:bottom w:val="none" w:sz="0" w:space="0" w:color="auto"/>
            <w:right w:val="none" w:sz="0" w:space="0" w:color="auto"/>
          </w:divBdr>
        </w:div>
        <w:div w:id="1776173345">
          <w:marLeft w:val="480"/>
          <w:marRight w:val="0"/>
          <w:marTop w:val="0"/>
          <w:marBottom w:val="0"/>
          <w:divBdr>
            <w:top w:val="none" w:sz="0" w:space="0" w:color="auto"/>
            <w:left w:val="none" w:sz="0" w:space="0" w:color="auto"/>
            <w:bottom w:val="none" w:sz="0" w:space="0" w:color="auto"/>
            <w:right w:val="none" w:sz="0" w:space="0" w:color="auto"/>
          </w:divBdr>
        </w:div>
        <w:div w:id="415178510">
          <w:marLeft w:val="480"/>
          <w:marRight w:val="0"/>
          <w:marTop w:val="0"/>
          <w:marBottom w:val="0"/>
          <w:divBdr>
            <w:top w:val="none" w:sz="0" w:space="0" w:color="auto"/>
            <w:left w:val="none" w:sz="0" w:space="0" w:color="auto"/>
            <w:bottom w:val="none" w:sz="0" w:space="0" w:color="auto"/>
            <w:right w:val="none" w:sz="0" w:space="0" w:color="auto"/>
          </w:divBdr>
        </w:div>
        <w:div w:id="1652367203">
          <w:marLeft w:val="480"/>
          <w:marRight w:val="0"/>
          <w:marTop w:val="0"/>
          <w:marBottom w:val="0"/>
          <w:divBdr>
            <w:top w:val="none" w:sz="0" w:space="0" w:color="auto"/>
            <w:left w:val="none" w:sz="0" w:space="0" w:color="auto"/>
            <w:bottom w:val="none" w:sz="0" w:space="0" w:color="auto"/>
            <w:right w:val="none" w:sz="0" w:space="0" w:color="auto"/>
          </w:divBdr>
        </w:div>
        <w:div w:id="704015884">
          <w:marLeft w:val="480"/>
          <w:marRight w:val="0"/>
          <w:marTop w:val="0"/>
          <w:marBottom w:val="0"/>
          <w:divBdr>
            <w:top w:val="none" w:sz="0" w:space="0" w:color="auto"/>
            <w:left w:val="none" w:sz="0" w:space="0" w:color="auto"/>
            <w:bottom w:val="none" w:sz="0" w:space="0" w:color="auto"/>
            <w:right w:val="none" w:sz="0" w:space="0" w:color="auto"/>
          </w:divBdr>
        </w:div>
        <w:div w:id="1535969784">
          <w:marLeft w:val="480"/>
          <w:marRight w:val="0"/>
          <w:marTop w:val="0"/>
          <w:marBottom w:val="0"/>
          <w:divBdr>
            <w:top w:val="none" w:sz="0" w:space="0" w:color="auto"/>
            <w:left w:val="none" w:sz="0" w:space="0" w:color="auto"/>
            <w:bottom w:val="none" w:sz="0" w:space="0" w:color="auto"/>
            <w:right w:val="none" w:sz="0" w:space="0" w:color="auto"/>
          </w:divBdr>
        </w:div>
        <w:div w:id="1990399697">
          <w:marLeft w:val="480"/>
          <w:marRight w:val="0"/>
          <w:marTop w:val="0"/>
          <w:marBottom w:val="0"/>
          <w:divBdr>
            <w:top w:val="none" w:sz="0" w:space="0" w:color="auto"/>
            <w:left w:val="none" w:sz="0" w:space="0" w:color="auto"/>
            <w:bottom w:val="none" w:sz="0" w:space="0" w:color="auto"/>
            <w:right w:val="none" w:sz="0" w:space="0" w:color="auto"/>
          </w:divBdr>
        </w:div>
        <w:div w:id="1584995761">
          <w:marLeft w:val="480"/>
          <w:marRight w:val="0"/>
          <w:marTop w:val="0"/>
          <w:marBottom w:val="0"/>
          <w:divBdr>
            <w:top w:val="none" w:sz="0" w:space="0" w:color="auto"/>
            <w:left w:val="none" w:sz="0" w:space="0" w:color="auto"/>
            <w:bottom w:val="none" w:sz="0" w:space="0" w:color="auto"/>
            <w:right w:val="none" w:sz="0" w:space="0" w:color="auto"/>
          </w:divBdr>
        </w:div>
        <w:div w:id="796528262">
          <w:marLeft w:val="480"/>
          <w:marRight w:val="0"/>
          <w:marTop w:val="0"/>
          <w:marBottom w:val="0"/>
          <w:divBdr>
            <w:top w:val="none" w:sz="0" w:space="0" w:color="auto"/>
            <w:left w:val="none" w:sz="0" w:space="0" w:color="auto"/>
            <w:bottom w:val="none" w:sz="0" w:space="0" w:color="auto"/>
            <w:right w:val="none" w:sz="0" w:space="0" w:color="auto"/>
          </w:divBdr>
        </w:div>
        <w:div w:id="1182939386">
          <w:marLeft w:val="480"/>
          <w:marRight w:val="0"/>
          <w:marTop w:val="0"/>
          <w:marBottom w:val="0"/>
          <w:divBdr>
            <w:top w:val="none" w:sz="0" w:space="0" w:color="auto"/>
            <w:left w:val="none" w:sz="0" w:space="0" w:color="auto"/>
            <w:bottom w:val="none" w:sz="0" w:space="0" w:color="auto"/>
            <w:right w:val="none" w:sz="0" w:space="0" w:color="auto"/>
          </w:divBdr>
        </w:div>
        <w:div w:id="1466509439">
          <w:marLeft w:val="480"/>
          <w:marRight w:val="0"/>
          <w:marTop w:val="0"/>
          <w:marBottom w:val="0"/>
          <w:divBdr>
            <w:top w:val="none" w:sz="0" w:space="0" w:color="auto"/>
            <w:left w:val="none" w:sz="0" w:space="0" w:color="auto"/>
            <w:bottom w:val="none" w:sz="0" w:space="0" w:color="auto"/>
            <w:right w:val="none" w:sz="0" w:space="0" w:color="auto"/>
          </w:divBdr>
        </w:div>
        <w:div w:id="546726350">
          <w:marLeft w:val="480"/>
          <w:marRight w:val="0"/>
          <w:marTop w:val="0"/>
          <w:marBottom w:val="0"/>
          <w:divBdr>
            <w:top w:val="none" w:sz="0" w:space="0" w:color="auto"/>
            <w:left w:val="none" w:sz="0" w:space="0" w:color="auto"/>
            <w:bottom w:val="none" w:sz="0" w:space="0" w:color="auto"/>
            <w:right w:val="none" w:sz="0" w:space="0" w:color="auto"/>
          </w:divBdr>
        </w:div>
        <w:div w:id="1064180388">
          <w:marLeft w:val="480"/>
          <w:marRight w:val="0"/>
          <w:marTop w:val="0"/>
          <w:marBottom w:val="0"/>
          <w:divBdr>
            <w:top w:val="none" w:sz="0" w:space="0" w:color="auto"/>
            <w:left w:val="none" w:sz="0" w:space="0" w:color="auto"/>
            <w:bottom w:val="none" w:sz="0" w:space="0" w:color="auto"/>
            <w:right w:val="none" w:sz="0" w:space="0" w:color="auto"/>
          </w:divBdr>
        </w:div>
        <w:div w:id="156851845">
          <w:marLeft w:val="480"/>
          <w:marRight w:val="0"/>
          <w:marTop w:val="0"/>
          <w:marBottom w:val="0"/>
          <w:divBdr>
            <w:top w:val="none" w:sz="0" w:space="0" w:color="auto"/>
            <w:left w:val="none" w:sz="0" w:space="0" w:color="auto"/>
            <w:bottom w:val="none" w:sz="0" w:space="0" w:color="auto"/>
            <w:right w:val="none" w:sz="0" w:space="0" w:color="auto"/>
          </w:divBdr>
        </w:div>
        <w:div w:id="1109466068">
          <w:marLeft w:val="480"/>
          <w:marRight w:val="0"/>
          <w:marTop w:val="0"/>
          <w:marBottom w:val="0"/>
          <w:divBdr>
            <w:top w:val="none" w:sz="0" w:space="0" w:color="auto"/>
            <w:left w:val="none" w:sz="0" w:space="0" w:color="auto"/>
            <w:bottom w:val="none" w:sz="0" w:space="0" w:color="auto"/>
            <w:right w:val="none" w:sz="0" w:space="0" w:color="auto"/>
          </w:divBdr>
        </w:div>
        <w:div w:id="289015273">
          <w:marLeft w:val="480"/>
          <w:marRight w:val="0"/>
          <w:marTop w:val="0"/>
          <w:marBottom w:val="0"/>
          <w:divBdr>
            <w:top w:val="none" w:sz="0" w:space="0" w:color="auto"/>
            <w:left w:val="none" w:sz="0" w:space="0" w:color="auto"/>
            <w:bottom w:val="none" w:sz="0" w:space="0" w:color="auto"/>
            <w:right w:val="none" w:sz="0" w:space="0" w:color="auto"/>
          </w:divBdr>
        </w:div>
        <w:div w:id="917595761">
          <w:marLeft w:val="480"/>
          <w:marRight w:val="0"/>
          <w:marTop w:val="0"/>
          <w:marBottom w:val="0"/>
          <w:divBdr>
            <w:top w:val="none" w:sz="0" w:space="0" w:color="auto"/>
            <w:left w:val="none" w:sz="0" w:space="0" w:color="auto"/>
            <w:bottom w:val="none" w:sz="0" w:space="0" w:color="auto"/>
            <w:right w:val="none" w:sz="0" w:space="0" w:color="auto"/>
          </w:divBdr>
        </w:div>
        <w:div w:id="361782405">
          <w:marLeft w:val="480"/>
          <w:marRight w:val="0"/>
          <w:marTop w:val="0"/>
          <w:marBottom w:val="0"/>
          <w:divBdr>
            <w:top w:val="none" w:sz="0" w:space="0" w:color="auto"/>
            <w:left w:val="none" w:sz="0" w:space="0" w:color="auto"/>
            <w:bottom w:val="none" w:sz="0" w:space="0" w:color="auto"/>
            <w:right w:val="none" w:sz="0" w:space="0" w:color="auto"/>
          </w:divBdr>
        </w:div>
        <w:div w:id="280380114">
          <w:marLeft w:val="480"/>
          <w:marRight w:val="0"/>
          <w:marTop w:val="0"/>
          <w:marBottom w:val="0"/>
          <w:divBdr>
            <w:top w:val="none" w:sz="0" w:space="0" w:color="auto"/>
            <w:left w:val="none" w:sz="0" w:space="0" w:color="auto"/>
            <w:bottom w:val="none" w:sz="0" w:space="0" w:color="auto"/>
            <w:right w:val="none" w:sz="0" w:space="0" w:color="auto"/>
          </w:divBdr>
        </w:div>
        <w:div w:id="449975064">
          <w:marLeft w:val="480"/>
          <w:marRight w:val="0"/>
          <w:marTop w:val="0"/>
          <w:marBottom w:val="0"/>
          <w:divBdr>
            <w:top w:val="none" w:sz="0" w:space="0" w:color="auto"/>
            <w:left w:val="none" w:sz="0" w:space="0" w:color="auto"/>
            <w:bottom w:val="none" w:sz="0" w:space="0" w:color="auto"/>
            <w:right w:val="none" w:sz="0" w:space="0" w:color="auto"/>
          </w:divBdr>
        </w:div>
        <w:div w:id="342437909">
          <w:marLeft w:val="480"/>
          <w:marRight w:val="0"/>
          <w:marTop w:val="0"/>
          <w:marBottom w:val="0"/>
          <w:divBdr>
            <w:top w:val="none" w:sz="0" w:space="0" w:color="auto"/>
            <w:left w:val="none" w:sz="0" w:space="0" w:color="auto"/>
            <w:bottom w:val="none" w:sz="0" w:space="0" w:color="auto"/>
            <w:right w:val="none" w:sz="0" w:space="0" w:color="auto"/>
          </w:divBdr>
        </w:div>
        <w:div w:id="555093000">
          <w:marLeft w:val="480"/>
          <w:marRight w:val="0"/>
          <w:marTop w:val="0"/>
          <w:marBottom w:val="0"/>
          <w:divBdr>
            <w:top w:val="none" w:sz="0" w:space="0" w:color="auto"/>
            <w:left w:val="none" w:sz="0" w:space="0" w:color="auto"/>
            <w:bottom w:val="none" w:sz="0" w:space="0" w:color="auto"/>
            <w:right w:val="none" w:sz="0" w:space="0" w:color="auto"/>
          </w:divBdr>
        </w:div>
      </w:divsChild>
    </w:div>
    <w:div w:id="535896281">
      <w:bodyDiv w:val="1"/>
      <w:marLeft w:val="0"/>
      <w:marRight w:val="0"/>
      <w:marTop w:val="0"/>
      <w:marBottom w:val="0"/>
      <w:divBdr>
        <w:top w:val="none" w:sz="0" w:space="0" w:color="auto"/>
        <w:left w:val="none" w:sz="0" w:space="0" w:color="auto"/>
        <w:bottom w:val="none" w:sz="0" w:space="0" w:color="auto"/>
        <w:right w:val="none" w:sz="0" w:space="0" w:color="auto"/>
      </w:divBdr>
    </w:div>
    <w:div w:id="541090974">
      <w:bodyDiv w:val="1"/>
      <w:marLeft w:val="0"/>
      <w:marRight w:val="0"/>
      <w:marTop w:val="0"/>
      <w:marBottom w:val="0"/>
      <w:divBdr>
        <w:top w:val="none" w:sz="0" w:space="0" w:color="auto"/>
        <w:left w:val="none" w:sz="0" w:space="0" w:color="auto"/>
        <w:bottom w:val="none" w:sz="0" w:space="0" w:color="auto"/>
        <w:right w:val="none" w:sz="0" w:space="0" w:color="auto"/>
      </w:divBdr>
    </w:div>
    <w:div w:id="542711681">
      <w:bodyDiv w:val="1"/>
      <w:marLeft w:val="0"/>
      <w:marRight w:val="0"/>
      <w:marTop w:val="0"/>
      <w:marBottom w:val="0"/>
      <w:divBdr>
        <w:top w:val="none" w:sz="0" w:space="0" w:color="auto"/>
        <w:left w:val="none" w:sz="0" w:space="0" w:color="auto"/>
        <w:bottom w:val="none" w:sz="0" w:space="0" w:color="auto"/>
        <w:right w:val="none" w:sz="0" w:space="0" w:color="auto"/>
      </w:divBdr>
    </w:div>
    <w:div w:id="542795231">
      <w:bodyDiv w:val="1"/>
      <w:marLeft w:val="0"/>
      <w:marRight w:val="0"/>
      <w:marTop w:val="0"/>
      <w:marBottom w:val="0"/>
      <w:divBdr>
        <w:top w:val="none" w:sz="0" w:space="0" w:color="auto"/>
        <w:left w:val="none" w:sz="0" w:space="0" w:color="auto"/>
        <w:bottom w:val="none" w:sz="0" w:space="0" w:color="auto"/>
        <w:right w:val="none" w:sz="0" w:space="0" w:color="auto"/>
      </w:divBdr>
    </w:div>
    <w:div w:id="544567738">
      <w:bodyDiv w:val="1"/>
      <w:marLeft w:val="0"/>
      <w:marRight w:val="0"/>
      <w:marTop w:val="0"/>
      <w:marBottom w:val="0"/>
      <w:divBdr>
        <w:top w:val="none" w:sz="0" w:space="0" w:color="auto"/>
        <w:left w:val="none" w:sz="0" w:space="0" w:color="auto"/>
        <w:bottom w:val="none" w:sz="0" w:space="0" w:color="auto"/>
        <w:right w:val="none" w:sz="0" w:space="0" w:color="auto"/>
      </w:divBdr>
    </w:div>
    <w:div w:id="546572713">
      <w:bodyDiv w:val="1"/>
      <w:marLeft w:val="0"/>
      <w:marRight w:val="0"/>
      <w:marTop w:val="0"/>
      <w:marBottom w:val="0"/>
      <w:divBdr>
        <w:top w:val="none" w:sz="0" w:space="0" w:color="auto"/>
        <w:left w:val="none" w:sz="0" w:space="0" w:color="auto"/>
        <w:bottom w:val="none" w:sz="0" w:space="0" w:color="auto"/>
        <w:right w:val="none" w:sz="0" w:space="0" w:color="auto"/>
      </w:divBdr>
    </w:div>
    <w:div w:id="547767448">
      <w:bodyDiv w:val="1"/>
      <w:marLeft w:val="0"/>
      <w:marRight w:val="0"/>
      <w:marTop w:val="0"/>
      <w:marBottom w:val="0"/>
      <w:divBdr>
        <w:top w:val="none" w:sz="0" w:space="0" w:color="auto"/>
        <w:left w:val="none" w:sz="0" w:space="0" w:color="auto"/>
        <w:bottom w:val="none" w:sz="0" w:space="0" w:color="auto"/>
        <w:right w:val="none" w:sz="0" w:space="0" w:color="auto"/>
      </w:divBdr>
    </w:div>
    <w:div w:id="548806257">
      <w:bodyDiv w:val="1"/>
      <w:marLeft w:val="0"/>
      <w:marRight w:val="0"/>
      <w:marTop w:val="0"/>
      <w:marBottom w:val="0"/>
      <w:divBdr>
        <w:top w:val="none" w:sz="0" w:space="0" w:color="auto"/>
        <w:left w:val="none" w:sz="0" w:space="0" w:color="auto"/>
        <w:bottom w:val="none" w:sz="0" w:space="0" w:color="auto"/>
        <w:right w:val="none" w:sz="0" w:space="0" w:color="auto"/>
      </w:divBdr>
    </w:div>
    <w:div w:id="549848846">
      <w:bodyDiv w:val="1"/>
      <w:marLeft w:val="0"/>
      <w:marRight w:val="0"/>
      <w:marTop w:val="0"/>
      <w:marBottom w:val="0"/>
      <w:divBdr>
        <w:top w:val="none" w:sz="0" w:space="0" w:color="auto"/>
        <w:left w:val="none" w:sz="0" w:space="0" w:color="auto"/>
        <w:bottom w:val="none" w:sz="0" w:space="0" w:color="auto"/>
        <w:right w:val="none" w:sz="0" w:space="0" w:color="auto"/>
      </w:divBdr>
    </w:div>
    <w:div w:id="551771196">
      <w:bodyDiv w:val="1"/>
      <w:marLeft w:val="0"/>
      <w:marRight w:val="0"/>
      <w:marTop w:val="0"/>
      <w:marBottom w:val="0"/>
      <w:divBdr>
        <w:top w:val="none" w:sz="0" w:space="0" w:color="auto"/>
        <w:left w:val="none" w:sz="0" w:space="0" w:color="auto"/>
        <w:bottom w:val="none" w:sz="0" w:space="0" w:color="auto"/>
        <w:right w:val="none" w:sz="0" w:space="0" w:color="auto"/>
      </w:divBdr>
    </w:div>
    <w:div w:id="552473853">
      <w:bodyDiv w:val="1"/>
      <w:marLeft w:val="0"/>
      <w:marRight w:val="0"/>
      <w:marTop w:val="0"/>
      <w:marBottom w:val="0"/>
      <w:divBdr>
        <w:top w:val="none" w:sz="0" w:space="0" w:color="auto"/>
        <w:left w:val="none" w:sz="0" w:space="0" w:color="auto"/>
        <w:bottom w:val="none" w:sz="0" w:space="0" w:color="auto"/>
        <w:right w:val="none" w:sz="0" w:space="0" w:color="auto"/>
      </w:divBdr>
    </w:div>
    <w:div w:id="552930074">
      <w:bodyDiv w:val="1"/>
      <w:marLeft w:val="0"/>
      <w:marRight w:val="0"/>
      <w:marTop w:val="0"/>
      <w:marBottom w:val="0"/>
      <w:divBdr>
        <w:top w:val="none" w:sz="0" w:space="0" w:color="auto"/>
        <w:left w:val="none" w:sz="0" w:space="0" w:color="auto"/>
        <w:bottom w:val="none" w:sz="0" w:space="0" w:color="auto"/>
        <w:right w:val="none" w:sz="0" w:space="0" w:color="auto"/>
      </w:divBdr>
    </w:div>
    <w:div w:id="553925926">
      <w:bodyDiv w:val="1"/>
      <w:marLeft w:val="0"/>
      <w:marRight w:val="0"/>
      <w:marTop w:val="0"/>
      <w:marBottom w:val="0"/>
      <w:divBdr>
        <w:top w:val="none" w:sz="0" w:space="0" w:color="auto"/>
        <w:left w:val="none" w:sz="0" w:space="0" w:color="auto"/>
        <w:bottom w:val="none" w:sz="0" w:space="0" w:color="auto"/>
        <w:right w:val="none" w:sz="0" w:space="0" w:color="auto"/>
      </w:divBdr>
    </w:div>
    <w:div w:id="554855160">
      <w:bodyDiv w:val="1"/>
      <w:marLeft w:val="0"/>
      <w:marRight w:val="0"/>
      <w:marTop w:val="0"/>
      <w:marBottom w:val="0"/>
      <w:divBdr>
        <w:top w:val="none" w:sz="0" w:space="0" w:color="auto"/>
        <w:left w:val="none" w:sz="0" w:space="0" w:color="auto"/>
        <w:bottom w:val="none" w:sz="0" w:space="0" w:color="auto"/>
        <w:right w:val="none" w:sz="0" w:space="0" w:color="auto"/>
      </w:divBdr>
    </w:div>
    <w:div w:id="555968721">
      <w:bodyDiv w:val="1"/>
      <w:marLeft w:val="0"/>
      <w:marRight w:val="0"/>
      <w:marTop w:val="0"/>
      <w:marBottom w:val="0"/>
      <w:divBdr>
        <w:top w:val="none" w:sz="0" w:space="0" w:color="auto"/>
        <w:left w:val="none" w:sz="0" w:space="0" w:color="auto"/>
        <w:bottom w:val="none" w:sz="0" w:space="0" w:color="auto"/>
        <w:right w:val="none" w:sz="0" w:space="0" w:color="auto"/>
      </w:divBdr>
    </w:div>
    <w:div w:id="556745863">
      <w:bodyDiv w:val="1"/>
      <w:marLeft w:val="0"/>
      <w:marRight w:val="0"/>
      <w:marTop w:val="0"/>
      <w:marBottom w:val="0"/>
      <w:divBdr>
        <w:top w:val="none" w:sz="0" w:space="0" w:color="auto"/>
        <w:left w:val="none" w:sz="0" w:space="0" w:color="auto"/>
        <w:bottom w:val="none" w:sz="0" w:space="0" w:color="auto"/>
        <w:right w:val="none" w:sz="0" w:space="0" w:color="auto"/>
      </w:divBdr>
    </w:div>
    <w:div w:id="560024757">
      <w:bodyDiv w:val="1"/>
      <w:marLeft w:val="0"/>
      <w:marRight w:val="0"/>
      <w:marTop w:val="0"/>
      <w:marBottom w:val="0"/>
      <w:divBdr>
        <w:top w:val="none" w:sz="0" w:space="0" w:color="auto"/>
        <w:left w:val="none" w:sz="0" w:space="0" w:color="auto"/>
        <w:bottom w:val="none" w:sz="0" w:space="0" w:color="auto"/>
        <w:right w:val="none" w:sz="0" w:space="0" w:color="auto"/>
      </w:divBdr>
    </w:div>
    <w:div w:id="563878438">
      <w:bodyDiv w:val="1"/>
      <w:marLeft w:val="0"/>
      <w:marRight w:val="0"/>
      <w:marTop w:val="0"/>
      <w:marBottom w:val="0"/>
      <w:divBdr>
        <w:top w:val="none" w:sz="0" w:space="0" w:color="auto"/>
        <w:left w:val="none" w:sz="0" w:space="0" w:color="auto"/>
        <w:bottom w:val="none" w:sz="0" w:space="0" w:color="auto"/>
        <w:right w:val="none" w:sz="0" w:space="0" w:color="auto"/>
      </w:divBdr>
    </w:div>
    <w:div w:id="566762928">
      <w:bodyDiv w:val="1"/>
      <w:marLeft w:val="0"/>
      <w:marRight w:val="0"/>
      <w:marTop w:val="0"/>
      <w:marBottom w:val="0"/>
      <w:divBdr>
        <w:top w:val="none" w:sz="0" w:space="0" w:color="auto"/>
        <w:left w:val="none" w:sz="0" w:space="0" w:color="auto"/>
        <w:bottom w:val="none" w:sz="0" w:space="0" w:color="auto"/>
        <w:right w:val="none" w:sz="0" w:space="0" w:color="auto"/>
      </w:divBdr>
    </w:div>
    <w:div w:id="567308079">
      <w:bodyDiv w:val="1"/>
      <w:marLeft w:val="0"/>
      <w:marRight w:val="0"/>
      <w:marTop w:val="0"/>
      <w:marBottom w:val="0"/>
      <w:divBdr>
        <w:top w:val="none" w:sz="0" w:space="0" w:color="auto"/>
        <w:left w:val="none" w:sz="0" w:space="0" w:color="auto"/>
        <w:bottom w:val="none" w:sz="0" w:space="0" w:color="auto"/>
        <w:right w:val="none" w:sz="0" w:space="0" w:color="auto"/>
      </w:divBdr>
    </w:div>
    <w:div w:id="568734139">
      <w:bodyDiv w:val="1"/>
      <w:marLeft w:val="0"/>
      <w:marRight w:val="0"/>
      <w:marTop w:val="0"/>
      <w:marBottom w:val="0"/>
      <w:divBdr>
        <w:top w:val="none" w:sz="0" w:space="0" w:color="auto"/>
        <w:left w:val="none" w:sz="0" w:space="0" w:color="auto"/>
        <w:bottom w:val="none" w:sz="0" w:space="0" w:color="auto"/>
        <w:right w:val="none" w:sz="0" w:space="0" w:color="auto"/>
      </w:divBdr>
    </w:div>
    <w:div w:id="572395210">
      <w:bodyDiv w:val="1"/>
      <w:marLeft w:val="0"/>
      <w:marRight w:val="0"/>
      <w:marTop w:val="0"/>
      <w:marBottom w:val="0"/>
      <w:divBdr>
        <w:top w:val="none" w:sz="0" w:space="0" w:color="auto"/>
        <w:left w:val="none" w:sz="0" w:space="0" w:color="auto"/>
        <w:bottom w:val="none" w:sz="0" w:space="0" w:color="auto"/>
        <w:right w:val="none" w:sz="0" w:space="0" w:color="auto"/>
      </w:divBdr>
    </w:div>
    <w:div w:id="573781160">
      <w:bodyDiv w:val="1"/>
      <w:marLeft w:val="0"/>
      <w:marRight w:val="0"/>
      <w:marTop w:val="0"/>
      <w:marBottom w:val="0"/>
      <w:divBdr>
        <w:top w:val="none" w:sz="0" w:space="0" w:color="auto"/>
        <w:left w:val="none" w:sz="0" w:space="0" w:color="auto"/>
        <w:bottom w:val="none" w:sz="0" w:space="0" w:color="auto"/>
        <w:right w:val="none" w:sz="0" w:space="0" w:color="auto"/>
      </w:divBdr>
    </w:div>
    <w:div w:id="575625514">
      <w:bodyDiv w:val="1"/>
      <w:marLeft w:val="0"/>
      <w:marRight w:val="0"/>
      <w:marTop w:val="0"/>
      <w:marBottom w:val="0"/>
      <w:divBdr>
        <w:top w:val="none" w:sz="0" w:space="0" w:color="auto"/>
        <w:left w:val="none" w:sz="0" w:space="0" w:color="auto"/>
        <w:bottom w:val="none" w:sz="0" w:space="0" w:color="auto"/>
        <w:right w:val="none" w:sz="0" w:space="0" w:color="auto"/>
      </w:divBdr>
    </w:div>
    <w:div w:id="577713987">
      <w:bodyDiv w:val="1"/>
      <w:marLeft w:val="0"/>
      <w:marRight w:val="0"/>
      <w:marTop w:val="0"/>
      <w:marBottom w:val="0"/>
      <w:divBdr>
        <w:top w:val="none" w:sz="0" w:space="0" w:color="auto"/>
        <w:left w:val="none" w:sz="0" w:space="0" w:color="auto"/>
        <w:bottom w:val="none" w:sz="0" w:space="0" w:color="auto"/>
        <w:right w:val="none" w:sz="0" w:space="0" w:color="auto"/>
      </w:divBdr>
    </w:div>
    <w:div w:id="578100665">
      <w:bodyDiv w:val="1"/>
      <w:marLeft w:val="0"/>
      <w:marRight w:val="0"/>
      <w:marTop w:val="0"/>
      <w:marBottom w:val="0"/>
      <w:divBdr>
        <w:top w:val="none" w:sz="0" w:space="0" w:color="auto"/>
        <w:left w:val="none" w:sz="0" w:space="0" w:color="auto"/>
        <w:bottom w:val="none" w:sz="0" w:space="0" w:color="auto"/>
        <w:right w:val="none" w:sz="0" w:space="0" w:color="auto"/>
      </w:divBdr>
    </w:div>
    <w:div w:id="581526612">
      <w:bodyDiv w:val="1"/>
      <w:marLeft w:val="0"/>
      <w:marRight w:val="0"/>
      <w:marTop w:val="0"/>
      <w:marBottom w:val="0"/>
      <w:divBdr>
        <w:top w:val="none" w:sz="0" w:space="0" w:color="auto"/>
        <w:left w:val="none" w:sz="0" w:space="0" w:color="auto"/>
        <w:bottom w:val="none" w:sz="0" w:space="0" w:color="auto"/>
        <w:right w:val="none" w:sz="0" w:space="0" w:color="auto"/>
      </w:divBdr>
    </w:div>
    <w:div w:id="582107055">
      <w:bodyDiv w:val="1"/>
      <w:marLeft w:val="0"/>
      <w:marRight w:val="0"/>
      <w:marTop w:val="0"/>
      <w:marBottom w:val="0"/>
      <w:divBdr>
        <w:top w:val="none" w:sz="0" w:space="0" w:color="auto"/>
        <w:left w:val="none" w:sz="0" w:space="0" w:color="auto"/>
        <w:bottom w:val="none" w:sz="0" w:space="0" w:color="auto"/>
        <w:right w:val="none" w:sz="0" w:space="0" w:color="auto"/>
      </w:divBdr>
    </w:div>
    <w:div w:id="586500188">
      <w:bodyDiv w:val="1"/>
      <w:marLeft w:val="0"/>
      <w:marRight w:val="0"/>
      <w:marTop w:val="0"/>
      <w:marBottom w:val="0"/>
      <w:divBdr>
        <w:top w:val="none" w:sz="0" w:space="0" w:color="auto"/>
        <w:left w:val="none" w:sz="0" w:space="0" w:color="auto"/>
        <w:bottom w:val="none" w:sz="0" w:space="0" w:color="auto"/>
        <w:right w:val="none" w:sz="0" w:space="0" w:color="auto"/>
      </w:divBdr>
    </w:div>
    <w:div w:id="586696610">
      <w:bodyDiv w:val="1"/>
      <w:marLeft w:val="0"/>
      <w:marRight w:val="0"/>
      <w:marTop w:val="0"/>
      <w:marBottom w:val="0"/>
      <w:divBdr>
        <w:top w:val="none" w:sz="0" w:space="0" w:color="auto"/>
        <w:left w:val="none" w:sz="0" w:space="0" w:color="auto"/>
        <w:bottom w:val="none" w:sz="0" w:space="0" w:color="auto"/>
        <w:right w:val="none" w:sz="0" w:space="0" w:color="auto"/>
      </w:divBdr>
    </w:div>
    <w:div w:id="587815430">
      <w:bodyDiv w:val="1"/>
      <w:marLeft w:val="0"/>
      <w:marRight w:val="0"/>
      <w:marTop w:val="0"/>
      <w:marBottom w:val="0"/>
      <w:divBdr>
        <w:top w:val="none" w:sz="0" w:space="0" w:color="auto"/>
        <w:left w:val="none" w:sz="0" w:space="0" w:color="auto"/>
        <w:bottom w:val="none" w:sz="0" w:space="0" w:color="auto"/>
        <w:right w:val="none" w:sz="0" w:space="0" w:color="auto"/>
      </w:divBdr>
      <w:divsChild>
        <w:div w:id="276332106">
          <w:marLeft w:val="480"/>
          <w:marRight w:val="0"/>
          <w:marTop w:val="0"/>
          <w:marBottom w:val="0"/>
          <w:divBdr>
            <w:top w:val="none" w:sz="0" w:space="0" w:color="auto"/>
            <w:left w:val="none" w:sz="0" w:space="0" w:color="auto"/>
            <w:bottom w:val="none" w:sz="0" w:space="0" w:color="auto"/>
            <w:right w:val="none" w:sz="0" w:space="0" w:color="auto"/>
          </w:divBdr>
        </w:div>
        <w:div w:id="212928038">
          <w:marLeft w:val="480"/>
          <w:marRight w:val="0"/>
          <w:marTop w:val="0"/>
          <w:marBottom w:val="0"/>
          <w:divBdr>
            <w:top w:val="none" w:sz="0" w:space="0" w:color="auto"/>
            <w:left w:val="none" w:sz="0" w:space="0" w:color="auto"/>
            <w:bottom w:val="none" w:sz="0" w:space="0" w:color="auto"/>
            <w:right w:val="none" w:sz="0" w:space="0" w:color="auto"/>
          </w:divBdr>
        </w:div>
        <w:div w:id="1999069578">
          <w:marLeft w:val="480"/>
          <w:marRight w:val="0"/>
          <w:marTop w:val="0"/>
          <w:marBottom w:val="0"/>
          <w:divBdr>
            <w:top w:val="none" w:sz="0" w:space="0" w:color="auto"/>
            <w:left w:val="none" w:sz="0" w:space="0" w:color="auto"/>
            <w:bottom w:val="none" w:sz="0" w:space="0" w:color="auto"/>
            <w:right w:val="none" w:sz="0" w:space="0" w:color="auto"/>
          </w:divBdr>
        </w:div>
        <w:div w:id="536505081">
          <w:marLeft w:val="480"/>
          <w:marRight w:val="0"/>
          <w:marTop w:val="0"/>
          <w:marBottom w:val="0"/>
          <w:divBdr>
            <w:top w:val="none" w:sz="0" w:space="0" w:color="auto"/>
            <w:left w:val="none" w:sz="0" w:space="0" w:color="auto"/>
            <w:bottom w:val="none" w:sz="0" w:space="0" w:color="auto"/>
            <w:right w:val="none" w:sz="0" w:space="0" w:color="auto"/>
          </w:divBdr>
        </w:div>
        <w:div w:id="89662719">
          <w:marLeft w:val="480"/>
          <w:marRight w:val="0"/>
          <w:marTop w:val="0"/>
          <w:marBottom w:val="0"/>
          <w:divBdr>
            <w:top w:val="none" w:sz="0" w:space="0" w:color="auto"/>
            <w:left w:val="none" w:sz="0" w:space="0" w:color="auto"/>
            <w:bottom w:val="none" w:sz="0" w:space="0" w:color="auto"/>
            <w:right w:val="none" w:sz="0" w:space="0" w:color="auto"/>
          </w:divBdr>
        </w:div>
        <w:div w:id="1503886498">
          <w:marLeft w:val="480"/>
          <w:marRight w:val="0"/>
          <w:marTop w:val="0"/>
          <w:marBottom w:val="0"/>
          <w:divBdr>
            <w:top w:val="none" w:sz="0" w:space="0" w:color="auto"/>
            <w:left w:val="none" w:sz="0" w:space="0" w:color="auto"/>
            <w:bottom w:val="none" w:sz="0" w:space="0" w:color="auto"/>
            <w:right w:val="none" w:sz="0" w:space="0" w:color="auto"/>
          </w:divBdr>
        </w:div>
        <w:div w:id="32390684">
          <w:marLeft w:val="480"/>
          <w:marRight w:val="0"/>
          <w:marTop w:val="0"/>
          <w:marBottom w:val="0"/>
          <w:divBdr>
            <w:top w:val="none" w:sz="0" w:space="0" w:color="auto"/>
            <w:left w:val="none" w:sz="0" w:space="0" w:color="auto"/>
            <w:bottom w:val="none" w:sz="0" w:space="0" w:color="auto"/>
            <w:right w:val="none" w:sz="0" w:space="0" w:color="auto"/>
          </w:divBdr>
        </w:div>
        <w:div w:id="1118372695">
          <w:marLeft w:val="480"/>
          <w:marRight w:val="0"/>
          <w:marTop w:val="0"/>
          <w:marBottom w:val="0"/>
          <w:divBdr>
            <w:top w:val="none" w:sz="0" w:space="0" w:color="auto"/>
            <w:left w:val="none" w:sz="0" w:space="0" w:color="auto"/>
            <w:bottom w:val="none" w:sz="0" w:space="0" w:color="auto"/>
            <w:right w:val="none" w:sz="0" w:space="0" w:color="auto"/>
          </w:divBdr>
        </w:div>
        <w:div w:id="896479196">
          <w:marLeft w:val="480"/>
          <w:marRight w:val="0"/>
          <w:marTop w:val="0"/>
          <w:marBottom w:val="0"/>
          <w:divBdr>
            <w:top w:val="none" w:sz="0" w:space="0" w:color="auto"/>
            <w:left w:val="none" w:sz="0" w:space="0" w:color="auto"/>
            <w:bottom w:val="none" w:sz="0" w:space="0" w:color="auto"/>
            <w:right w:val="none" w:sz="0" w:space="0" w:color="auto"/>
          </w:divBdr>
        </w:div>
        <w:div w:id="570846892">
          <w:marLeft w:val="480"/>
          <w:marRight w:val="0"/>
          <w:marTop w:val="0"/>
          <w:marBottom w:val="0"/>
          <w:divBdr>
            <w:top w:val="none" w:sz="0" w:space="0" w:color="auto"/>
            <w:left w:val="none" w:sz="0" w:space="0" w:color="auto"/>
            <w:bottom w:val="none" w:sz="0" w:space="0" w:color="auto"/>
            <w:right w:val="none" w:sz="0" w:space="0" w:color="auto"/>
          </w:divBdr>
        </w:div>
        <w:div w:id="1770655917">
          <w:marLeft w:val="480"/>
          <w:marRight w:val="0"/>
          <w:marTop w:val="0"/>
          <w:marBottom w:val="0"/>
          <w:divBdr>
            <w:top w:val="none" w:sz="0" w:space="0" w:color="auto"/>
            <w:left w:val="none" w:sz="0" w:space="0" w:color="auto"/>
            <w:bottom w:val="none" w:sz="0" w:space="0" w:color="auto"/>
            <w:right w:val="none" w:sz="0" w:space="0" w:color="auto"/>
          </w:divBdr>
        </w:div>
        <w:div w:id="1120030427">
          <w:marLeft w:val="480"/>
          <w:marRight w:val="0"/>
          <w:marTop w:val="0"/>
          <w:marBottom w:val="0"/>
          <w:divBdr>
            <w:top w:val="none" w:sz="0" w:space="0" w:color="auto"/>
            <w:left w:val="none" w:sz="0" w:space="0" w:color="auto"/>
            <w:bottom w:val="none" w:sz="0" w:space="0" w:color="auto"/>
            <w:right w:val="none" w:sz="0" w:space="0" w:color="auto"/>
          </w:divBdr>
        </w:div>
        <w:div w:id="1474713393">
          <w:marLeft w:val="480"/>
          <w:marRight w:val="0"/>
          <w:marTop w:val="0"/>
          <w:marBottom w:val="0"/>
          <w:divBdr>
            <w:top w:val="none" w:sz="0" w:space="0" w:color="auto"/>
            <w:left w:val="none" w:sz="0" w:space="0" w:color="auto"/>
            <w:bottom w:val="none" w:sz="0" w:space="0" w:color="auto"/>
            <w:right w:val="none" w:sz="0" w:space="0" w:color="auto"/>
          </w:divBdr>
        </w:div>
        <w:div w:id="517081296">
          <w:marLeft w:val="480"/>
          <w:marRight w:val="0"/>
          <w:marTop w:val="0"/>
          <w:marBottom w:val="0"/>
          <w:divBdr>
            <w:top w:val="none" w:sz="0" w:space="0" w:color="auto"/>
            <w:left w:val="none" w:sz="0" w:space="0" w:color="auto"/>
            <w:bottom w:val="none" w:sz="0" w:space="0" w:color="auto"/>
            <w:right w:val="none" w:sz="0" w:space="0" w:color="auto"/>
          </w:divBdr>
        </w:div>
        <w:div w:id="343242197">
          <w:marLeft w:val="480"/>
          <w:marRight w:val="0"/>
          <w:marTop w:val="0"/>
          <w:marBottom w:val="0"/>
          <w:divBdr>
            <w:top w:val="none" w:sz="0" w:space="0" w:color="auto"/>
            <w:left w:val="none" w:sz="0" w:space="0" w:color="auto"/>
            <w:bottom w:val="none" w:sz="0" w:space="0" w:color="auto"/>
            <w:right w:val="none" w:sz="0" w:space="0" w:color="auto"/>
          </w:divBdr>
        </w:div>
        <w:div w:id="195511200">
          <w:marLeft w:val="480"/>
          <w:marRight w:val="0"/>
          <w:marTop w:val="0"/>
          <w:marBottom w:val="0"/>
          <w:divBdr>
            <w:top w:val="none" w:sz="0" w:space="0" w:color="auto"/>
            <w:left w:val="none" w:sz="0" w:space="0" w:color="auto"/>
            <w:bottom w:val="none" w:sz="0" w:space="0" w:color="auto"/>
            <w:right w:val="none" w:sz="0" w:space="0" w:color="auto"/>
          </w:divBdr>
        </w:div>
        <w:div w:id="1729331069">
          <w:marLeft w:val="480"/>
          <w:marRight w:val="0"/>
          <w:marTop w:val="0"/>
          <w:marBottom w:val="0"/>
          <w:divBdr>
            <w:top w:val="none" w:sz="0" w:space="0" w:color="auto"/>
            <w:left w:val="none" w:sz="0" w:space="0" w:color="auto"/>
            <w:bottom w:val="none" w:sz="0" w:space="0" w:color="auto"/>
            <w:right w:val="none" w:sz="0" w:space="0" w:color="auto"/>
          </w:divBdr>
        </w:div>
        <w:div w:id="163128676">
          <w:marLeft w:val="480"/>
          <w:marRight w:val="0"/>
          <w:marTop w:val="0"/>
          <w:marBottom w:val="0"/>
          <w:divBdr>
            <w:top w:val="none" w:sz="0" w:space="0" w:color="auto"/>
            <w:left w:val="none" w:sz="0" w:space="0" w:color="auto"/>
            <w:bottom w:val="none" w:sz="0" w:space="0" w:color="auto"/>
            <w:right w:val="none" w:sz="0" w:space="0" w:color="auto"/>
          </w:divBdr>
        </w:div>
        <w:div w:id="2045711247">
          <w:marLeft w:val="480"/>
          <w:marRight w:val="0"/>
          <w:marTop w:val="0"/>
          <w:marBottom w:val="0"/>
          <w:divBdr>
            <w:top w:val="none" w:sz="0" w:space="0" w:color="auto"/>
            <w:left w:val="none" w:sz="0" w:space="0" w:color="auto"/>
            <w:bottom w:val="none" w:sz="0" w:space="0" w:color="auto"/>
            <w:right w:val="none" w:sz="0" w:space="0" w:color="auto"/>
          </w:divBdr>
        </w:div>
        <w:div w:id="1678383447">
          <w:marLeft w:val="480"/>
          <w:marRight w:val="0"/>
          <w:marTop w:val="0"/>
          <w:marBottom w:val="0"/>
          <w:divBdr>
            <w:top w:val="none" w:sz="0" w:space="0" w:color="auto"/>
            <w:left w:val="none" w:sz="0" w:space="0" w:color="auto"/>
            <w:bottom w:val="none" w:sz="0" w:space="0" w:color="auto"/>
            <w:right w:val="none" w:sz="0" w:space="0" w:color="auto"/>
          </w:divBdr>
        </w:div>
        <w:div w:id="929580917">
          <w:marLeft w:val="480"/>
          <w:marRight w:val="0"/>
          <w:marTop w:val="0"/>
          <w:marBottom w:val="0"/>
          <w:divBdr>
            <w:top w:val="none" w:sz="0" w:space="0" w:color="auto"/>
            <w:left w:val="none" w:sz="0" w:space="0" w:color="auto"/>
            <w:bottom w:val="none" w:sz="0" w:space="0" w:color="auto"/>
            <w:right w:val="none" w:sz="0" w:space="0" w:color="auto"/>
          </w:divBdr>
        </w:div>
        <w:div w:id="56973081">
          <w:marLeft w:val="480"/>
          <w:marRight w:val="0"/>
          <w:marTop w:val="0"/>
          <w:marBottom w:val="0"/>
          <w:divBdr>
            <w:top w:val="none" w:sz="0" w:space="0" w:color="auto"/>
            <w:left w:val="none" w:sz="0" w:space="0" w:color="auto"/>
            <w:bottom w:val="none" w:sz="0" w:space="0" w:color="auto"/>
            <w:right w:val="none" w:sz="0" w:space="0" w:color="auto"/>
          </w:divBdr>
        </w:div>
        <w:div w:id="2011366472">
          <w:marLeft w:val="480"/>
          <w:marRight w:val="0"/>
          <w:marTop w:val="0"/>
          <w:marBottom w:val="0"/>
          <w:divBdr>
            <w:top w:val="none" w:sz="0" w:space="0" w:color="auto"/>
            <w:left w:val="none" w:sz="0" w:space="0" w:color="auto"/>
            <w:bottom w:val="none" w:sz="0" w:space="0" w:color="auto"/>
            <w:right w:val="none" w:sz="0" w:space="0" w:color="auto"/>
          </w:divBdr>
        </w:div>
        <w:div w:id="1115060833">
          <w:marLeft w:val="480"/>
          <w:marRight w:val="0"/>
          <w:marTop w:val="0"/>
          <w:marBottom w:val="0"/>
          <w:divBdr>
            <w:top w:val="none" w:sz="0" w:space="0" w:color="auto"/>
            <w:left w:val="none" w:sz="0" w:space="0" w:color="auto"/>
            <w:bottom w:val="none" w:sz="0" w:space="0" w:color="auto"/>
            <w:right w:val="none" w:sz="0" w:space="0" w:color="auto"/>
          </w:divBdr>
        </w:div>
        <w:div w:id="244650339">
          <w:marLeft w:val="480"/>
          <w:marRight w:val="0"/>
          <w:marTop w:val="0"/>
          <w:marBottom w:val="0"/>
          <w:divBdr>
            <w:top w:val="none" w:sz="0" w:space="0" w:color="auto"/>
            <w:left w:val="none" w:sz="0" w:space="0" w:color="auto"/>
            <w:bottom w:val="none" w:sz="0" w:space="0" w:color="auto"/>
            <w:right w:val="none" w:sz="0" w:space="0" w:color="auto"/>
          </w:divBdr>
        </w:div>
        <w:div w:id="406459137">
          <w:marLeft w:val="480"/>
          <w:marRight w:val="0"/>
          <w:marTop w:val="0"/>
          <w:marBottom w:val="0"/>
          <w:divBdr>
            <w:top w:val="none" w:sz="0" w:space="0" w:color="auto"/>
            <w:left w:val="none" w:sz="0" w:space="0" w:color="auto"/>
            <w:bottom w:val="none" w:sz="0" w:space="0" w:color="auto"/>
            <w:right w:val="none" w:sz="0" w:space="0" w:color="auto"/>
          </w:divBdr>
        </w:div>
        <w:div w:id="512844444">
          <w:marLeft w:val="480"/>
          <w:marRight w:val="0"/>
          <w:marTop w:val="0"/>
          <w:marBottom w:val="0"/>
          <w:divBdr>
            <w:top w:val="none" w:sz="0" w:space="0" w:color="auto"/>
            <w:left w:val="none" w:sz="0" w:space="0" w:color="auto"/>
            <w:bottom w:val="none" w:sz="0" w:space="0" w:color="auto"/>
            <w:right w:val="none" w:sz="0" w:space="0" w:color="auto"/>
          </w:divBdr>
        </w:div>
        <w:div w:id="829516933">
          <w:marLeft w:val="480"/>
          <w:marRight w:val="0"/>
          <w:marTop w:val="0"/>
          <w:marBottom w:val="0"/>
          <w:divBdr>
            <w:top w:val="none" w:sz="0" w:space="0" w:color="auto"/>
            <w:left w:val="none" w:sz="0" w:space="0" w:color="auto"/>
            <w:bottom w:val="none" w:sz="0" w:space="0" w:color="auto"/>
            <w:right w:val="none" w:sz="0" w:space="0" w:color="auto"/>
          </w:divBdr>
        </w:div>
        <w:div w:id="1396390490">
          <w:marLeft w:val="480"/>
          <w:marRight w:val="0"/>
          <w:marTop w:val="0"/>
          <w:marBottom w:val="0"/>
          <w:divBdr>
            <w:top w:val="none" w:sz="0" w:space="0" w:color="auto"/>
            <w:left w:val="none" w:sz="0" w:space="0" w:color="auto"/>
            <w:bottom w:val="none" w:sz="0" w:space="0" w:color="auto"/>
            <w:right w:val="none" w:sz="0" w:space="0" w:color="auto"/>
          </w:divBdr>
        </w:div>
        <w:div w:id="508833448">
          <w:marLeft w:val="480"/>
          <w:marRight w:val="0"/>
          <w:marTop w:val="0"/>
          <w:marBottom w:val="0"/>
          <w:divBdr>
            <w:top w:val="none" w:sz="0" w:space="0" w:color="auto"/>
            <w:left w:val="none" w:sz="0" w:space="0" w:color="auto"/>
            <w:bottom w:val="none" w:sz="0" w:space="0" w:color="auto"/>
            <w:right w:val="none" w:sz="0" w:space="0" w:color="auto"/>
          </w:divBdr>
        </w:div>
        <w:div w:id="150143260">
          <w:marLeft w:val="480"/>
          <w:marRight w:val="0"/>
          <w:marTop w:val="0"/>
          <w:marBottom w:val="0"/>
          <w:divBdr>
            <w:top w:val="none" w:sz="0" w:space="0" w:color="auto"/>
            <w:left w:val="none" w:sz="0" w:space="0" w:color="auto"/>
            <w:bottom w:val="none" w:sz="0" w:space="0" w:color="auto"/>
            <w:right w:val="none" w:sz="0" w:space="0" w:color="auto"/>
          </w:divBdr>
        </w:div>
        <w:div w:id="308677290">
          <w:marLeft w:val="480"/>
          <w:marRight w:val="0"/>
          <w:marTop w:val="0"/>
          <w:marBottom w:val="0"/>
          <w:divBdr>
            <w:top w:val="none" w:sz="0" w:space="0" w:color="auto"/>
            <w:left w:val="none" w:sz="0" w:space="0" w:color="auto"/>
            <w:bottom w:val="none" w:sz="0" w:space="0" w:color="auto"/>
            <w:right w:val="none" w:sz="0" w:space="0" w:color="auto"/>
          </w:divBdr>
        </w:div>
        <w:div w:id="468086700">
          <w:marLeft w:val="480"/>
          <w:marRight w:val="0"/>
          <w:marTop w:val="0"/>
          <w:marBottom w:val="0"/>
          <w:divBdr>
            <w:top w:val="none" w:sz="0" w:space="0" w:color="auto"/>
            <w:left w:val="none" w:sz="0" w:space="0" w:color="auto"/>
            <w:bottom w:val="none" w:sz="0" w:space="0" w:color="auto"/>
            <w:right w:val="none" w:sz="0" w:space="0" w:color="auto"/>
          </w:divBdr>
        </w:div>
        <w:div w:id="1234781196">
          <w:marLeft w:val="480"/>
          <w:marRight w:val="0"/>
          <w:marTop w:val="0"/>
          <w:marBottom w:val="0"/>
          <w:divBdr>
            <w:top w:val="none" w:sz="0" w:space="0" w:color="auto"/>
            <w:left w:val="none" w:sz="0" w:space="0" w:color="auto"/>
            <w:bottom w:val="none" w:sz="0" w:space="0" w:color="auto"/>
            <w:right w:val="none" w:sz="0" w:space="0" w:color="auto"/>
          </w:divBdr>
        </w:div>
        <w:div w:id="482746497">
          <w:marLeft w:val="480"/>
          <w:marRight w:val="0"/>
          <w:marTop w:val="0"/>
          <w:marBottom w:val="0"/>
          <w:divBdr>
            <w:top w:val="none" w:sz="0" w:space="0" w:color="auto"/>
            <w:left w:val="none" w:sz="0" w:space="0" w:color="auto"/>
            <w:bottom w:val="none" w:sz="0" w:space="0" w:color="auto"/>
            <w:right w:val="none" w:sz="0" w:space="0" w:color="auto"/>
          </w:divBdr>
        </w:div>
        <w:div w:id="2136017936">
          <w:marLeft w:val="480"/>
          <w:marRight w:val="0"/>
          <w:marTop w:val="0"/>
          <w:marBottom w:val="0"/>
          <w:divBdr>
            <w:top w:val="none" w:sz="0" w:space="0" w:color="auto"/>
            <w:left w:val="none" w:sz="0" w:space="0" w:color="auto"/>
            <w:bottom w:val="none" w:sz="0" w:space="0" w:color="auto"/>
            <w:right w:val="none" w:sz="0" w:space="0" w:color="auto"/>
          </w:divBdr>
        </w:div>
        <w:div w:id="1285112599">
          <w:marLeft w:val="480"/>
          <w:marRight w:val="0"/>
          <w:marTop w:val="0"/>
          <w:marBottom w:val="0"/>
          <w:divBdr>
            <w:top w:val="none" w:sz="0" w:space="0" w:color="auto"/>
            <w:left w:val="none" w:sz="0" w:space="0" w:color="auto"/>
            <w:bottom w:val="none" w:sz="0" w:space="0" w:color="auto"/>
            <w:right w:val="none" w:sz="0" w:space="0" w:color="auto"/>
          </w:divBdr>
        </w:div>
        <w:div w:id="1708334605">
          <w:marLeft w:val="480"/>
          <w:marRight w:val="0"/>
          <w:marTop w:val="0"/>
          <w:marBottom w:val="0"/>
          <w:divBdr>
            <w:top w:val="none" w:sz="0" w:space="0" w:color="auto"/>
            <w:left w:val="none" w:sz="0" w:space="0" w:color="auto"/>
            <w:bottom w:val="none" w:sz="0" w:space="0" w:color="auto"/>
            <w:right w:val="none" w:sz="0" w:space="0" w:color="auto"/>
          </w:divBdr>
        </w:div>
        <w:div w:id="1470241643">
          <w:marLeft w:val="480"/>
          <w:marRight w:val="0"/>
          <w:marTop w:val="0"/>
          <w:marBottom w:val="0"/>
          <w:divBdr>
            <w:top w:val="none" w:sz="0" w:space="0" w:color="auto"/>
            <w:left w:val="none" w:sz="0" w:space="0" w:color="auto"/>
            <w:bottom w:val="none" w:sz="0" w:space="0" w:color="auto"/>
            <w:right w:val="none" w:sz="0" w:space="0" w:color="auto"/>
          </w:divBdr>
        </w:div>
        <w:div w:id="1645036894">
          <w:marLeft w:val="480"/>
          <w:marRight w:val="0"/>
          <w:marTop w:val="0"/>
          <w:marBottom w:val="0"/>
          <w:divBdr>
            <w:top w:val="none" w:sz="0" w:space="0" w:color="auto"/>
            <w:left w:val="none" w:sz="0" w:space="0" w:color="auto"/>
            <w:bottom w:val="none" w:sz="0" w:space="0" w:color="auto"/>
            <w:right w:val="none" w:sz="0" w:space="0" w:color="auto"/>
          </w:divBdr>
        </w:div>
        <w:div w:id="1017392720">
          <w:marLeft w:val="480"/>
          <w:marRight w:val="0"/>
          <w:marTop w:val="0"/>
          <w:marBottom w:val="0"/>
          <w:divBdr>
            <w:top w:val="none" w:sz="0" w:space="0" w:color="auto"/>
            <w:left w:val="none" w:sz="0" w:space="0" w:color="auto"/>
            <w:bottom w:val="none" w:sz="0" w:space="0" w:color="auto"/>
            <w:right w:val="none" w:sz="0" w:space="0" w:color="auto"/>
          </w:divBdr>
        </w:div>
        <w:div w:id="1393428008">
          <w:marLeft w:val="480"/>
          <w:marRight w:val="0"/>
          <w:marTop w:val="0"/>
          <w:marBottom w:val="0"/>
          <w:divBdr>
            <w:top w:val="none" w:sz="0" w:space="0" w:color="auto"/>
            <w:left w:val="none" w:sz="0" w:space="0" w:color="auto"/>
            <w:bottom w:val="none" w:sz="0" w:space="0" w:color="auto"/>
            <w:right w:val="none" w:sz="0" w:space="0" w:color="auto"/>
          </w:divBdr>
        </w:div>
        <w:div w:id="1067917283">
          <w:marLeft w:val="480"/>
          <w:marRight w:val="0"/>
          <w:marTop w:val="0"/>
          <w:marBottom w:val="0"/>
          <w:divBdr>
            <w:top w:val="none" w:sz="0" w:space="0" w:color="auto"/>
            <w:left w:val="none" w:sz="0" w:space="0" w:color="auto"/>
            <w:bottom w:val="none" w:sz="0" w:space="0" w:color="auto"/>
            <w:right w:val="none" w:sz="0" w:space="0" w:color="auto"/>
          </w:divBdr>
        </w:div>
        <w:div w:id="1273783828">
          <w:marLeft w:val="480"/>
          <w:marRight w:val="0"/>
          <w:marTop w:val="0"/>
          <w:marBottom w:val="0"/>
          <w:divBdr>
            <w:top w:val="none" w:sz="0" w:space="0" w:color="auto"/>
            <w:left w:val="none" w:sz="0" w:space="0" w:color="auto"/>
            <w:bottom w:val="none" w:sz="0" w:space="0" w:color="auto"/>
            <w:right w:val="none" w:sz="0" w:space="0" w:color="auto"/>
          </w:divBdr>
        </w:div>
        <w:div w:id="1118453755">
          <w:marLeft w:val="480"/>
          <w:marRight w:val="0"/>
          <w:marTop w:val="0"/>
          <w:marBottom w:val="0"/>
          <w:divBdr>
            <w:top w:val="none" w:sz="0" w:space="0" w:color="auto"/>
            <w:left w:val="none" w:sz="0" w:space="0" w:color="auto"/>
            <w:bottom w:val="none" w:sz="0" w:space="0" w:color="auto"/>
            <w:right w:val="none" w:sz="0" w:space="0" w:color="auto"/>
          </w:divBdr>
        </w:div>
        <w:div w:id="657805080">
          <w:marLeft w:val="480"/>
          <w:marRight w:val="0"/>
          <w:marTop w:val="0"/>
          <w:marBottom w:val="0"/>
          <w:divBdr>
            <w:top w:val="none" w:sz="0" w:space="0" w:color="auto"/>
            <w:left w:val="none" w:sz="0" w:space="0" w:color="auto"/>
            <w:bottom w:val="none" w:sz="0" w:space="0" w:color="auto"/>
            <w:right w:val="none" w:sz="0" w:space="0" w:color="auto"/>
          </w:divBdr>
        </w:div>
        <w:div w:id="1638492921">
          <w:marLeft w:val="480"/>
          <w:marRight w:val="0"/>
          <w:marTop w:val="0"/>
          <w:marBottom w:val="0"/>
          <w:divBdr>
            <w:top w:val="none" w:sz="0" w:space="0" w:color="auto"/>
            <w:left w:val="none" w:sz="0" w:space="0" w:color="auto"/>
            <w:bottom w:val="none" w:sz="0" w:space="0" w:color="auto"/>
            <w:right w:val="none" w:sz="0" w:space="0" w:color="auto"/>
          </w:divBdr>
        </w:div>
        <w:div w:id="80105779">
          <w:marLeft w:val="480"/>
          <w:marRight w:val="0"/>
          <w:marTop w:val="0"/>
          <w:marBottom w:val="0"/>
          <w:divBdr>
            <w:top w:val="none" w:sz="0" w:space="0" w:color="auto"/>
            <w:left w:val="none" w:sz="0" w:space="0" w:color="auto"/>
            <w:bottom w:val="none" w:sz="0" w:space="0" w:color="auto"/>
            <w:right w:val="none" w:sz="0" w:space="0" w:color="auto"/>
          </w:divBdr>
        </w:div>
        <w:div w:id="1124613519">
          <w:marLeft w:val="480"/>
          <w:marRight w:val="0"/>
          <w:marTop w:val="0"/>
          <w:marBottom w:val="0"/>
          <w:divBdr>
            <w:top w:val="none" w:sz="0" w:space="0" w:color="auto"/>
            <w:left w:val="none" w:sz="0" w:space="0" w:color="auto"/>
            <w:bottom w:val="none" w:sz="0" w:space="0" w:color="auto"/>
            <w:right w:val="none" w:sz="0" w:space="0" w:color="auto"/>
          </w:divBdr>
        </w:div>
      </w:divsChild>
    </w:div>
    <w:div w:id="588999976">
      <w:bodyDiv w:val="1"/>
      <w:marLeft w:val="0"/>
      <w:marRight w:val="0"/>
      <w:marTop w:val="0"/>
      <w:marBottom w:val="0"/>
      <w:divBdr>
        <w:top w:val="none" w:sz="0" w:space="0" w:color="auto"/>
        <w:left w:val="none" w:sz="0" w:space="0" w:color="auto"/>
        <w:bottom w:val="none" w:sz="0" w:space="0" w:color="auto"/>
        <w:right w:val="none" w:sz="0" w:space="0" w:color="auto"/>
      </w:divBdr>
    </w:div>
    <w:div w:id="589891139">
      <w:bodyDiv w:val="1"/>
      <w:marLeft w:val="0"/>
      <w:marRight w:val="0"/>
      <w:marTop w:val="0"/>
      <w:marBottom w:val="0"/>
      <w:divBdr>
        <w:top w:val="none" w:sz="0" w:space="0" w:color="auto"/>
        <w:left w:val="none" w:sz="0" w:space="0" w:color="auto"/>
        <w:bottom w:val="none" w:sz="0" w:space="0" w:color="auto"/>
        <w:right w:val="none" w:sz="0" w:space="0" w:color="auto"/>
      </w:divBdr>
    </w:div>
    <w:div w:id="591595471">
      <w:bodyDiv w:val="1"/>
      <w:marLeft w:val="0"/>
      <w:marRight w:val="0"/>
      <w:marTop w:val="0"/>
      <w:marBottom w:val="0"/>
      <w:divBdr>
        <w:top w:val="none" w:sz="0" w:space="0" w:color="auto"/>
        <w:left w:val="none" w:sz="0" w:space="0" w:color="auto"/>
        <w:bottom w:val="none" w:sz="0" w:space="0" w:color="auto"/>
        <w:right w:val="none" w:sz="0" w:space="0" w:color="auto"/>
      </w:divBdr>
    </w:div>
    <w:div w:id="593129373">
      <w:bodyDiv w:val="1"/>
      <w:marLeft w:val="0"/>
      <w:marRight w:val="0"/>
      <w:marTop w:val="0"/>
      <w:marBottom w:val="0"/>
      <w:divBdr>
        <w:top w:val="none" w:sz="0" w:space="0" w:color="auto"/>
        <w:left w:val="none" w:sz="0" w:space="0" w:color="auto"/>
        <w:bottom w:val="none" w:sz="0" w:space="0" w:color="auto"/>
        <w:right w:val="none" w:sz="0" w:space="0" w:color="auto"/>
      </w:divBdr>
    </w:div>
    <w:div w:id="595669715">
      <w:bodyDiv w:val="1"/>
      <w:marLeft w:val="0"/>
      <w:marRight w:val="0"/>
      <w:marTop w:val="0"/>
      <w:marBottom w:val="0"/>
      <w:divBdr>
        <w:top w:val="none" w:sz="0" w:space="0" w:color="auto"/>
        <w:left w:val="none" w:sz="0" w:space="0" w:color="auto"/>
        <w:bottom w:val="none" w:sz="0" w:space="0" w:color="auto"/>
        <w:right w:val="none" w:sz="0" w:space="0" w:color="auto"/>
      </w:divBdr>
    </w:div>
    <w:div w:id="596445441">
      <w:bodyDiv w:val="1"/>
      <w:marLeft w:val="0"/>
      <w:marRight w:val="0"/>
      <w:marTop w:val="0"/>
      <w:marBottom w:val="0"/>
      <w:divBdr>
        <w:top w:val="none" w:sz="0" w:space="0" w:color="auto"/>
        <w:left w:val="none" w:sz="0" w:space="0" w:color="auto"/>
        <w:bottom w:val="none" w:sz="0" w:space="0" w:color="auto"/>
        <w:right w:val="none" w:sz="0" w:space="0" w:color="auto"/>
      </w:divBdr>
    </w:div>
    <w:div w:id="600258507">
      <w:bodyDiv w:val="1"/>
      <w:marLeft w:val="0"/>
      <w:marRight w:val="0"/>
      <w:marTop w:val="0"/>
      <w:marBottom w:val="0"/>
      <w:divBdr>
        <w:top w:val="none" w:sz="0" w:space="0" w:color="auto"/>
        <w:left w:val="none" w:sz="0" w:space="0" w:color="auto"/>
        <w:bottom w:val="none" w:sz="0" w:space="0" w:color="auto"/>
        <w:right w:val="none" w:sz="0" w:space="0" w:color="auto"/>
      </w:divBdr>
    </w:div>
    <w:div w:id="600454792">
      <w:bodyDiv w:val="1"/>
      <w:marLeft w:val="0"/>
      <w:marRight w:val="0"/>
      <w:marTop w:val="0"/>
      <w:marBottom w:val="0"/>
      <w:divBdr>
        <w:top w:val="none" w:sz="0" w:space="0" w:color="auto"/>
        <w:left w:val="none" w:sz="0" w:space="0" w:color="auto"/>
        <w:bottom w:val="none" w:sz="0" w:space="0" w:color="auto"/>
        <w:right w:val="none" w:sz="0" w:space="0" w:color="auto"/>
      </w:divBdr>
    </w:div>
    <w:div w:id="601646438">
      <w:bodyDiv w:val="1"/>
      <w:marLeft w:val="0"/>
      <w:marRight w:val="0"/>
      <w:marTop w:val="0"/>
      <w:marBottom w:val="0"/>
      <w:divBdr>
        <w:top w:val="none" w:sz="0" w:space="0" w:color="auto"/>
        <w:left w:val="none" w:sz="0" w:space="0" w:color="auto"/>
        <w:bottom w:val="none" w:sz="0" w:space="0" w:color="auto"/>
        <w:right w:val="none" w:sz="0" w:space="0" w:color="auto"/>
      </w:divBdr>
    </w:div>
    <w:div w:id="602688347">
      <w:bodyDiv w:val="1"/>
      <w:marLeft w:val="0"/>
      <w:marRight w:val="0"/>
      <w:marTop w:val="0"/>
      <w:marBottom w:val="0"/>
      <w:divBdr>
        <w:top w:val="none" w:sz="0" w:space="0" w:color="auto"/>
        <w:left w:val="none" w:sz="0" w:space="0" w:color="auto"/>
        <w:bottom w:val="none" w:sz="0" w:space="0" w:color="auto"/>
        <w:right w:val="none" w:sz="0" w:space="0" w:color="auto"/>
      </w:divBdr>
    </w:div>
    <w:div w:id="604656086">
      <w:bodyDiv w:val="1"/>
      <w:marLeft w:val="0"/>
      <w:marRight w:val="0"/>
      <w:marTop w:val="0"/>
      <w:marBottom w:val="0"/>
      <w:divBdr>
        <w:top w:val="none" w:sz="0" w:space="0" w:color="auto"/>
        <w:left w:val="none" w:sz="0" w:space="0" w:color="auto"/>
        <w:bottom w:val="none" w:sz="0" w:space="0" w:color="auto"/>
        <w:right w:val="none" w:sz="0" w:space="0" w:color="auto"/>
      </w:divBdr>
      <w:divsChild>
        <w:div w:id="1114792773">
          <w:marLeft w:val="480"/>
          <w:marRight w:val="0"/>
          <w:marTop w:val="0"/>
          <w:marBottom w:val="0"/>
          <w:divBdr>
            <w:top w:val="none" w:sz="0" w:space="0" w:color="auto"/>
            <w:left w:val="none" w:sz="0" w:space="0" w:color="auto"/>
            <w:bottom w:val="none" w:sz="0" w:space="0" w:color="auto"/>
            <w:right w:val="none" w:sz="0" w:space="0" w:color="auto"/>
          </w:divBdr>
        </w:div>
        <w:div w:id="1827435468">
          <w:marLeft w:val="480"/>
          <w:marRight w:val="0"/>
          <w:marTop w:val="0"/>
          <w:marBottom w:val="0"/>
          <w:divBdr>
            <w:top w:val="none" w:sz="0" w:space="0" w:color="auto"/>
            <w:left w:val="none" w:sz="0" w:space="0" w:color="auto"/>
            <w:bottom w:val="none" w:sz="0" w:space="0" w:color="auto"/>
            <w:right w:val="none" w:sz="0" w:space="0" w:color="auto"/>
          </w:divBdr>
        </w:div>
        <w:div w:id="64225473">
          <w:marLeft w:val="480"/>
          <w:marRight w:val="0"/>
          <w:marTop w:val="0"/>
          <w:marBottom w:val="0"/>
          <w:divBdr>
            <w:top w:val="none" w:sz="0" w:space="0" w:color="auto"/>
            <w:left w:val="none" w:sz="0" w:space="0" w:color="auto"/>
            <w:bottom w:val="none" w:sz="0" w:space="0" w:color="auto"/>
            <w:right w:val="none" w:sz="0" w:space="0" w:color="auto"/>
          </w:divBdr>
        </w:div>
        <w:div w:id="2081056200">
          <w:marLeft w:val="480"/>
          <w:marRight w:val="0"/>
          <w:marTop w:val="0"/>
          <w:marBottom w:val="0"/>
          <w:divBdr>
            <w:top w:val="none" w:sz="0" w:space="0" w:color="auto"/>
            <w:left w:val="none" w:sz="0" w:space="0" w:color="auto"/>
            <w:bottom w:val="none" w:sz="0" w:space="0" w:color="auto"/>
            <w:right w:val="none" w:sz="0" w:space="0" w:color="auto"/>
          </w:divBdr>
        </w:div>
        <w:div w:id="1174345316">
          <w:marLeft w:val="480"/>
          <w:marRight w:val="0"/>
          <w:marTop w:val="0"/>
          <w:marBottom w:val="0"/>
          <w:divBdr>
            <w:top w:val="none" w:sz="0" w:space="0" w:color="auto"/>
            <w:left w:val="none" w:sz="0" w:space="0" w:color="auto"/>
            <w:bottom w:val="none" w:sz="0" w:space="0" w:color="auto"/>
            <w:right w:val="none" w:sz="0" w:space="0" w:color="auto"/>
          </w:divBdr>
        </w:div>
        <w:div w:id="170917995">
          <w:marLeft w:val="480"/>
          <w:marRight w:val="0"/>
          <w:marTop w:val="0"/>
          <w:marBottom w:val="0"/>
          <w:divBdr>
            <w:top w:val="none" w:sz="0" w:space="0" w:color="auto"/>
            <w:left w:val="none" w:sz="0" w:space="0" w:color="auto"/>
            <w:bottom w:val="none" w:sz="0" w:space="0" w:color="auto"/>
            <w:right w:val="none" w:sz="0" w:space="0" w:color="auto"/>
          </w:divBdr>
        </w:div>
        <w:div w:id="302004044">
          <w:marLeft w:val="480"/>
          <w:marRight w:val="0"/>
          <w:marTop w:val="0"/>
          <w:marBottom w:val="0"/>
          <w:divBdr>
            <w:top w:val="none" w:sz="0" w:space="0" w:color="auto"/>
            <w:left w:val="none" w:sz="0" w:space="0" w:color="auto"/>
            <w:bottom w:val="none" w:sz="0" w:space="0" w:color="auto"/>
            <w:right w:val="none" w:sz="0" w:space="0" w:color="auto"/>
          </w:divBdr>
        </w:div>
        <w:div w:id="2143035261">
          <w:marLeft w:val="480"/>
          <w:marRight w:val="0"/>
          <w:marTop w:val="0"/>
          <w:marBottom w:val="0"/>
          <w:divBdr>
            <w:top w:val="none" w:sz="0" w:space="0" w:color="auto"/>
            <w:left w:val="none" w:sz="0" w:space="0" w:color="auto"/>
            <w:bottom w:val="none" w:sz="0" w:space="0" w:color="auto"/>
            <w:right w:val="none" w:sz="0" w:space="0" w:color="auto"/>
          </w:divBdr>
        </w:div>
        <w:div w:id="338315380">
          <w:marLeft w:val="480"/>
          <w:marRight w:val="0"/>
          <w:marTop w:val="0"/>
          <w:marBottom w:val="0"/>
          <w:divBdr>
            <w:top w:val="none" w:sz="0" w:space="0" w:color="auto"/>
            <w:left w:val="none" w:sz="0" w:space="0" w:color="auto"/>
            <w:bottom w:val="none" w:sz="0" w:space="0" w:color="auto"/>
            <w:right w:val="none" w:sz="0" w:space="0" w:color="auto"/>
          </w:divBdr>
        </w:div>
        <w:div w:id="756710170">
          <w:marLeft w:val="480"/>
          <w:marRight w:val="0"/>
          <w:marTop w:val="0"/>
          <w:marBottom w:val="0"/>
          <w:divBdr>
            <w:top w:val="none" w:sz="0" w:space="0" w:color="auto"/>
            <w:left w:val="none" w:sz="0" w:space="0" w:color="auto"/>
            <w:bottom w:val="none" w:sz="0" w:space="0" w:color="auto"/>
            <w:right w:val="none" w:sz="0" w:space="0" w:color="auto"/>
          </w:divBdr>
        </w:div>
        <w:div w:id="932208531">
          <w:marLeft w:val="480"/>
          <w:marRight w:val="0"/>
          <w:marTop w:val="0"/>
          <w:marBottom w:val="0"/>
          <w:divBdr>
            <w:top w:val="none" w:sz="0" w:space="0" w:color="auto"/>
            <w:left w:val="none" w:sz="0" w:space="0" w:color="auto"/>
            <w:bottom w:val="none" w:sz="0" w:space="0" w:color="auto"/>
            <w:right w:val="none" w:sz="0" w:space="0" w:color="auto"/>
          </w:divBdr>
        </w:div>
        <w:div w:id="653335354">
          <w:marLeft w:val="480"/>
          <w:marRight w:val="0"/>
          <w:marTop w:val="0"/>
          <w:marBottom w:val="0"/>
          <w:divBdr>
            <w:top w:val="none" w:sz="0" w:space="0" w:color="auto"/>
            <w:left w:val="none" w:sz="0" w:space="0" w:color="auto"/>
            <w:bottom w:val="none" w:sz="0" w:space="0" w:color="auto"/>
            <w:right w:val="none" w:sz="0" w:space="0" w:color="auto"/>
          </w:divBdr>
        </w:div>
        <w:div w:id="587353812">
          <w:marLeft w:val="480"/>
          <w:marRight w:val="0"/>
          <w:marTop w:val="0"/>
          <w:marBottom w:val="0"/>
          <w:divBdr>
            <w:top w:val="none" w:sz="0" w:space="0" w:color="auto"/>
            <w:left w:val="none" w:sz="0" w:space="0" w:color="auto"/>
            <w:bottom w:val="none" w:sz="0" w:space="0" w:color="auto"/>
            <w:right w:val="none" w:sz="0" w:space="0" w:color="auto"/>
          </w:divBdr>
        </w:div>
        <w:div w:id="1255479002">
          <w:marLeft w:val="480"/>
          <w:marRight w:val="0"/>
          <w:marTop w:val="0"/>
          <w:marBottom w:val="0"/>
          <w:divBdr>
            <w:top w:val="none" w:sz="0" w:space="0" w:color="auto"/>
            <w:left w:val="none" w:sz="0" w:space="0" w:color="auto"/>
            <w:bottom w:val="none" w:sz="0" w:space="0" w:color="auto"/>
            <w:right w:val="none" w:sz="0" w:space="0" w:color="auto"/>
          </w:divBdr>
        </w:div>
        <w:div w:id="989364094">
          <w:marLeft w:val="480"/>
          <w:marRight w:val="0"/>
          <w:marTop w:val="0"/>
          <w:marBottom w:val="0"/>
          <w:divBdr>
            <w:top w:val="none" w:sz="0" w:space="0" w:color="auto"/>
            <w:left w:val="none" w:sz="0" w:space="0" w:color="auto"/>
            <w:bottom w:val="none" w:sz="0" w:space="0" w:color="auto"/>
            <w:right w:val="none" w:sz="0" w:space="0" w:color="auto"/>
          </w:divBdr>
        </w:div>
        <w:div w:id="798719812">
          <w:marLeft w:val="480"/>
          <w:marRight w:val="0"/>
          <w:marTop w:val="0"/>
          <w:marBottom w:val="0"/>
          <w:divBdr>
            <w:top w:val="none" w:sz="0" w:space="0" w:color="auto"/>
            <w:left w:val="none" w:sz="0" w:space="0" w:color="auto"/>
            <w:bottom w:val="none" w:sz="0" w:space="0" w:color="auto"/>
            <w:right w:val="none" w:sz="0" w:space="0" w:color="auto"/>
          </w:divBdr>
        </w:div>
        <w:div w:id="152643191">
          <w:marLeft w:val="480"/>
          <w:marRight w:val="0"/>
          <w:marTop w:val="0"/>
          <w:marBottom w:val="0"/>
          <w:divBdr>
            <w:top w:val="none" w:sz="0" w:space="0" w:color="auto"/>
            <w:left w:val="none" w:sz="0" w:space="0" w:color="auto"/>
            <w:bottom w:val="none" w:sz="0" w:space="0" w:color="auto"/>
            <w:right w:val="none" w:sz="0" w:space="0" w:color="auto"/>
          </w:divBdr>
        </w:div>
        <w:div w:id="913704323">
          <w:marLeft w:val="480"/>
          <w:marRight w:val="0"/>
          <w:marTop w:val="0"/>
          <w:marBottom w:val="0"/>
          <w:divBdr>
            <w:top w:val="none" w:sz="0" w:space="0" w:color="auto"/>
            <w:left w:val="none" w:sz="0" w:space="0" w:color="auto"/>
            <w:bottom w:val="none" w:sz="0" w:space="0" w:color="auto"/>
            <w:right w:val="none" w:sz="0" w:space="0" w:color="auto"/>
          </w:divBdr>
        </w:div>
        <w:div w:id="131682454">
          <w:marLeft w:val="480"/>
          <w:marRight w:val="0"/>
          <w:marTop w:val="0"/>
          <w:marBottom w:val="0"/>
          <w:divBdr>
            <w:top w:val="none" w:sz="0" w:space="0" w:color="auto"/>
            <w:left w:val="none" w:sz="0" w:space="0" w:color="auto"/>
            <w:bottom w:val="none" w:sz="0" w:space="0" w:color="auto"/>
            <w:right w:val="none" w:sz="0" w:space="0" w:color="auto"/>
          </w:divBdr>
        </w:div>
        <w:div w:id="914701355">
          <w:marLeft w:val="480"/>
          <w:marRight w:val="0"/>
          <w:marTop w:val="0"/>
          <w:marBottom w:val="0"/>
          <w:divBdr>
            <w:top w:val="none" w:sz="0" w:space="0" w:color="auto"/>
            <w:left w:val="none" w:sz="0" w:space="0" w:color="auto"/>
            <w:bottom w:val="none" w:sz="0" w:space="0" w:color="auto"/>
            <w:right w:val="none" w:sz="0" w:space="0" w:color="auto"/>
          </w:divBdr>
        </w:div>
        <w:div w:id="1568955083">
          <w:marLeft w:val="480"/>
          <w:marRight w:val="0"/>
          <w:marTop w:val="0"/>
          <w:marBottom w:val="0"/>
          <w:divBdr>
            <w:top w:val="none" w:sz="0" w:space="0" w:color="auto"/>
            <w:left w:val="none" w:sz="0" w:space="0" w:color="auto"/>
            <w:bottom w:val="none" w:sz="0" w:space="0" w:color="auto"/>
            <w:right w:val="none" w:sz="0" w:space="0" w:color="auto"/>
          </w:divBdr>
        </w:div>
        <w:div w:id="1370256826">
          <w:marLeft w:val="480"/>
          <w:marRight w:val="0"/>
          <w:marTop w:val="0"/>
          <w:marBottom w:val="0"/>
          <w:divBdr>
            <w:top w:val="none" w:sz="0" w:space="0" w:color="auto"/>
            <w:left w:val="none" w:sz="0" w:space="0" w:color="auto"/>
            <w:bottom w:val="none" w:sz="0" w:space="0" w:color="auto"/>
            <w:right w:val="none" w:sz="0" w:space="0" w:color="auto"/>
          </w:divBdr>
        </w:div>
        <w:div w:id="464811762">
          <w:marLeft w:val="480"/>
          <w:marRight w:val="0"/>
          <w:marTop w:val="0"/>
          <w:marBottom w:val="0"/>
          <w:divBdr>
            <w:top w:val="none" w:sz="0" w:space="0" w:color="auto"/>
            <w:left w:val="none" w:sz="0" w:space="0" w:color="auto"/>
            <w:bottom w:val="none" w:sz="0" w:space="0" w:color="auto"/>
            <w:right w:val="none" w:sz="0" w:space="0" w:color="auto"/>
          </w:divBdr>
        </w:div>
        <w:div w:id="1029793824">
          <w:marLeft w:val="480"/>
          <w:marRight w:val="0"/>
          <w:marTop w:val="0"/>
          <w:marBottom w:val="0"/>
          <w:divBdr>
            <w:top w:val="none" w:sz="0" w:space="0" w:color="auto"/>
            <w:left w:val="none" w:sz="0" w:space="0" w:color="auto"/>
            <w:bottom w:val="none" w:sz="0" w:space="0" w:color="auto"/>
            <w:right w:val="none" w:sz="0" w:space="0" w:color="auto"/>
          </w:divBdr>
        </w:div>
        <w:div w:id="831749783">
          <w:marLeft w:val="480"/>
          <w:marRight w:val="0"/>
          <w:marTop w:val="0"/>
          <w:marBottom w:val="0"/>
          <w:divBdr>
            <w:top w:val="none" w:sz="0" w:space="0" w:color="auto"/>
            <w:left w:val="none" w:sz="0" w:space="0" w:color="auto"/>
            <w:bottom w:val="none" w:sz="0" w:space="0" w:color="auto"/>
            <w:right w:val="none" w:sz="0" w:space="0" w:color="auto"/>
          </w:divBdr>
        </w:div>
        <w:div w:id="268977189">
          <w:marLeft w:val="480"/>
          <w:marRight w:val="0"/>
          <w:marTop w:val="0"/>
          <w:marBottom w:val="0"/>
          <w:divBdr>
            <w:top w:val="none" w:sz="0" w:space="0" w:color="auto"/>
            <w:left w:val="none" w:sz="0" w:space="0" w:color="auto"/>
            <w:bottom w:val="none" w:sz="0" w:space="0" w:color="auto"/>
            <w:right w:val="none" w:sz="0" w:space="0" w:color="auto"/>
          </w:divBdr>
        </w:div>
        <w:div w:id="1241909887">
          <w:marLeft w:val="480"/>
          <w:marRight w:val="0"/>
          <w:marTop w:val="0"/>
          <w:marBottom w:val="0"/>
          <w:divBdr>
            <w:top w:val="none" w:sz="0" w:space="0" w:color="auto"/>
            <w:left w:val="none" w:sz="0" w:space="0" w:color="auto"/>
            <w:bottom w:val="none" w:sz="0" w:space="0" w:color="auto"/>
            <w:right w:val="none" w:sz="0" w:space="0" w:color="auto"/>
          </w:divBdr>
        </w:div>
        <w:div w:id="689378759">
          <w:marLeft w:val="480"/>
          <w:marRight w:val="0"/>
          <w:marTop w:val="0"/>
          <w:marBottom w:val="0"/>
          <w:divBdr>
            <w:top w:val="none" w:sz="0" w:space="0" w:color="auto"/>
            <w:left w:val="none" w:sz="0" w:space="0" w:color="auto"/>
            <w:bottom w:val="none" w:sz="0" w:space="0" w:color="auto"/>
            <w:right w:val="none" w:sz="0" w:space="0" w:color="auto"/>
          </w:divBdr>
        </w:div>
        <w:div w:id="2053991849">
          <w:marLeft w:val="480"/>
          <w:marRight w:val="0"/>
          <w:marTop w:val="0"/>
          <w:marBottom w:val="0"/>
          <w:divBdr>
            <w:top w:val="none" w:sz="0" w:space="0" w:color="auto"/>
            <w:left w:val="none" w:sz="0" w:space="0" w:color="auto"/>
            <w:bottom w:val="none" w:sz="0" w:space="0" w:color="auto"/>
            <w:right w:val="none" w:sz="0" w:space="0" w:color="auto"/>
          </w:divBdr>
        </w:div>
        <w:div w:id="545025758">
          <w:marLeft w:val="480"/>
          <w:marRight w:val="0"/>
          <w:marTop w:val="0"/>
          <w:marBottom w:val="0"/>
          <w:divBdr>
            <w:top w:val="none" w:sz="0" w:space="0" w:color="auto"/>
            <w:left w:val="none" w:sz="0" w:space="0" w:color="auto"/>
            <w:bottom w:val="none" w:sz="0" w:space="0" w:color="auto"/>
            <w:right w:val="none" w:sz="0" w:space="0" w:color="auto"/>
          </w:divBdr>
        </w:div>
        <w:div w:id="1662199852">
          <w:marLeft w:val="480"/>
          <w:marRight w:val="0"/>
          <w:marTop w:val="0"/>
          <w:marBottom w:val="0"/>
          <w:divBdr>
            <w:top w:val="none" w:sz="0" w:space="0" w:color="auto"/>
            <w:left w:val="none" w:sz="0" w:space="0" w:color="auto"/>
            <w:bottom w:val="none" w:sz="0" w:space="0" w:color="auto"/>
            <w:right w:val="none" w:sz="0" w:space="0" w:color="auto"/>
          </w:divBdr>
        </w:div>
        <w:div w:id="942570476">
          <w:marLeft w:val="480"/>
          <w:marRight w:val="0"/>
          <w:marTop w:val="0"/>
          <w:marBottom w:val="0"/>
          <w:divBdr>
            <w:top w:val="none" w:sz="0" w:space="0" w:color="auto"/>
            <w:left w:val="none" w:sz="0" w:space="0" w:color="auto"/>
            <w:bottom w:val="none" w:sz="0" w:space="0" w:color="auto"/>
            <w:right w:val="none" w:sz="0" w:space="0" w:color="auto"/>
          </w:divBdr>
        </w:div>
        <w:div w:id="869226617">
          <w:marLeft w:val="480"/>
          <w:marRight w:val="0"/>
          <w:marTop w:val="0"/>
          <w:marBottom w:val="0"/>
          <w:divBdr>
            <w:top w:val="none" w:sz="0" w:space="0" w:color="auto"/>
            <w:left w:val="none" w:sz="0" w:space="0" w:color="auto"/>
            <w:bottom w:val="none" w:sz="0" w:space="0" w:color="auto"/>
            <w:right w:val="none" w:sz="0" w:space="0" w:color="auto"/>
          </w:divBdr>
        </w:div>
        <w:div w:id="992098375">
          <w:marLeft w:val="480"/>
          <w:marRight w:val="0"/>
          <w:marTop w:val="0"/>
          <w:marBottom w:val="0"/>
          <w:divBdr>
            <w:top w:val="none" w:sz="0" w:space="0" w:color="auto"/>
            <w:left w:val="none" w:sz="0" w:space="0" w:color="auto"/>
            <w:bottom w:val="none" w:sz="0" w:space="0" w:color="auto"/>
            <w:right w:val="none" w:sz="0" w:space="0" w:color="auto"/>
          </w:divBdr>
        </w:div>
        <w:div w:id="636181211">
          <w:marLeft w:val="480"/>
          <w:marRight w:val="0"/>
          <w:marTop w:val="0"/>
          <w:marBottom w:val="0"/>
          <w:divBdr>
            <w:top w:val="none" w:sz="0" w:space="0" w:color="auto"/>
            <w:left w:val="none" w:sz="0" w:space="0" w:color="auto"/>
            <w:bottom w:val="none" w:sz="0" w:space="0" w:color="auto"/>
            <w:right w:val="none" w:sz="0" w:space="0" w:color="auto"/>
          </w:divBdr>
        </w:div>
        <w:div w:id="396171069">
          <w:marLeft w:val="480"/>
          <w:marRight w:val="0"/>
          <w:marTop w:val="0"/>
          <w:marBottom w:val="0"/>
          <w:divBdr>
            <w:top w:val="none" w:sz="0" w:space="0" w:color="auto"/>
            <w:left w:val="none" w:sz="0" w:space="0" w:color="auto"/>
            <w:bottom w:val="none" w:sz="0" w:space="0" w:color="auto"/>
            <w:right w:val="none" w:sz="0" w:space="0" w:color="auto"/>
          </w:divBdr>
        </w:div>
        <w:div w:id="1402631">
          <w:marLeft w:val="480"/>
          <w:marRight w:val="0"/>
          <w:marTop w:val="0"/>
          <w:marBottom w:val="0"/>
          <w:divBdr>
            <w:top w:val="none" w:sz="0" w:space="0" w:color="auto"/>
            <w:left w:val="none" w:sz="0" w:space="0" w:color="auto"/>
            <w:bottom w:val="none" w:sz="0" w:space="0" w:color="auto"/>
            <w:right w:val="none" w:sz="0" w:space="0" w:color="auto"/>
          </w:divBdr>
        </w:div>
        <w:div w:id="598417938">
          <w:marLeft w:val="480"/>
          <w:marRight w:val="0"/>
          <w:marTop w:val="0"/>
          <w:marBottom w:val="0"/>
          <w:divBdr>
            <w:top w:val="none" w:sz="0" w:space="0" w:color="auto"/>
            <w:left w:val="none" w:sz="0" w:space="0" w:color="auto"/>
            <w:bottom w:val="none" w:sz="0" w:space="0" w:color="auto"/>
            <w:right w:val="none" w:sz="0" w:space="0" w:color="auto"/>
          </w:divBdr>
        </w:div>
        <w:div w:id="220597128">
          <w:marLeft w:val="480"/>
          <w:marRight w:val="0"/>
          <w:marTop w:val="0"/>
          <w:marBottom w:val="0"/>
          <w:divBdr>
            <w:top w:val="none" w:sz="0" w:space="0" w:color="auto"/>
            <w:left w:val="none" w:sz="0" w:space="0" w:color="auto"/>
            <w:bottom w:val="none" w:sz="0" w:space="0" w:color="auto"/>
            <w:right w:val="none" w:sz="0" w:space="0" w:color="auto"/>
          </w:divBdr>
        </w:div>
        <w:div w:id="1906989247">
          <w:marLeft w:val="480"/>
          <w:marRight w:val="0"/>
          <w:marTop w:val="0"/>
          <w:marBottom w:val="0"/>
          <w:divBdr>
            <w:top w:val="none" w:sz="0" w:space="0" w:color="auto"/>
            <w:left w:val="none" w:sz="0" w:space="0" w:color="auto"/>
            <w:bottom w:val="none" w:sz="0" w:space="0" w:color="auto"/>
            <w:right w:val="none" w:sz="0" w:space="0" w:color="auto"/>
          </w:divBdr>
        </w:div>
        <w:div w:id="901794481">
          <w:marLeft w:val="480"/>
          <w:marRight w:val="0"/>
          <w:marTop w:val="0"/>
          <w:marBottom w:val="0"/>
          <w:divBdr>
            <w:top w:val="none" w:sz="0" w:space="0" w:color="auto"/>
            <w:left w:val="none" w:sz="0" w:space="0" w:color="auto"/>
            <w:bottom w:val="none" w:sz="0" w:space="0" w:color="auto"/>
            <w:right w:val="none" w:sz="0" w:space="0" w:color="auto"/>
          </w:divBdr>
        </w:div>
        <w:div w:id="1964966132">
          <w:marLeft w:val="480"/>
          <w:marRight w:val="0"/>
          <w:marTop w:val="0"/>
          <w:marBottom w:val="0"/>
          <w:divBdr>
            <w:top w:val="none" w:sz="0" w:space="0" w:color="auto"/>
            <w:left w:val="none" w:sz="0" w:space="0" w:color="auto"/>
            <w:bottom w:val="none" w:sz="0" w:space="0" w:color="auto"/>
            <w:right w:val="none" w:sz="0" w:space="0" w:color="auto"/>
          </w:divBdr>
        </w:div>
      </w:divsChild>
    </w:div>
    <w:div w:id="608001819">
      <w:bodyDiv w:val="1"/>
      <w:marLeft w:val="0"/>
      <w:marRight w:val="0"/>
      <w:marTop w:val="0"/>
      <w:marBottom w:val="0"/>
      <w:divBdr>
        <w:top w:val="none" w:sz="0" w:space="0" w:color="auto"/>
        <w:left w:val="none" w:sz="0" w:space="0" w:color="auto"/>
        <w:bottom w:val="none" w:sz="0" w:space="0" w:color="auto"/>
        <w:right w:val="none" w:sz="0" w:space="0" w:color="auto"/>
      </w:divBdr>
    </w:div>
    <w:div w:id="608389235">
      <w:bodyDiv w:val="1"/>
      <w:marLeft w:val="0"/>
      <w:marRight w:val="0"/>
      <w:marTop w:val="0"/>
      <w:marBottom w:val="0"/>
      <w:divBdr>
        <w:top w:val="none" w:sz="0" w:space="0" w:color="auto"/>
        <w:left w:val="none" w:sz="0" w:space="0" w:color="auto"/>
        <w:bottom w:val="none" w:sz="0" w:space="0" w:color="auto"/>
        <w:right w:val="none" w:sz="0" w:space="0" w:color="auto"/>
      </w:divBdr>
      <w:divsChild>
        <w:div w:id="703097005">
          <w:marLeft w:val="480"/>
          <w:marRight w:val="0"/>
          <w:marTop w:val="0"/>
          <w:marBottom w:val="0"/>
          <w:divBdr>
            <w:top w:val="none" w:sz="0" w:space="0" w:color="auto"/>
            <w:left w:val="none" w:sz="0" w:space="0" w:color="auto"/>
            <w:bottom w:val="none" w:sz="0" w:space="0" w:color="auto"/>
            <w:right w:val="none" w:sz="0" w:space="0" w:color="auto"/>
          </w:divBdr>
        </w:div>
        <w:div w:id="1339850176">
          <w:marLeft w:val="480"/>
          <w:marRight w:val="0"/>
          <w:marTop w:val="0"/>
          <w:marBottom w:val="0"/>
          <w:divBdr>
            <w:top w:val="none" w:sz="0" w:space="0" w:color="auto"/>
            <w:left w:val="none" w:sz="0" w:space="0" w:color="auto"/>
            <w:bottom w:val="none" w:sz="0" w:space="0" w:color="auto"/>
            <w:right w:val="none" w:sz="0" w:space="0" w:color="auto"/>
          </w:divBdr>
        </w:div>
        <w:div w:id="1552383207">
          <w:marLeft w:val="480"/>
          <w:marRight w:val="0"/>
          <w:marTop w:val="0"/>
          <w:marBottom w:val="0"/>
          <w:divBdr>
            <w:top w:val="none" w:sz="0" w:space="0" w:color="auto"/>
            <w:left w:val="none" w:sz="0" w:space="0" w:color="auto"/>
            <w:bottom w:val="none" w:sz="0" w:space="0" w:color="auto"/>
            <w:right w:val="none" w:sz="0" w:space="0" w:color="auto"/>
          </w:divBdr>
        </w:div>
        <w:div w:id="1427651635">
          <w:marLeft w:val="480"/>
          <w:marRight w:val="0"/>
          <w:marTop w:val="0"/>
          <w:marBottom w:val="0"/>
          <w:divBdr>
            <w:top w:val="none" w:sz="0" w:space="0" w:color="auto"/>
            <w:left w:val="none" w:sz="0" w:space="0" w:color="auto"/>
            <w:bottom w:val="none" w:sz="0" w:space="0" w:color="auto"/>
            <w:right w:val="none" w:sz="0" w:space="0" w:color="auto"/>
          </w:divBdr>
        </w:div>
        <w:div w:id="2055812447">
          <w:marLeft w:val="480"/>
          <w:marRight w:val="0"/>
          <w:marTop w:val="0"/>
          <w:marBottom w:val="0"/>
          <w:divBdr>
            <w:top w:val="none" w:sz="0" w:space="0" w:color="auto"/>
            <w:left w:val="none" w:sz="0" w:space="0" w:color="auto"/>
            <w:bottom w:val="none" w:sz="0" w:space="0" w:color="auto"/>
            <w:right w:val="none" w:sz="0" w:space="0" w:color="auto"/>
          </w:divBdr>
        </w:div>
        <w:div w:id="638077285">
          <w:marLeft w:val="480"/>
          <w:marRight w:val="0"/>
          <w:marTop w:val="0"/>
          <w:marBottom w:val="0"/>
          <w:divBdr>
            <w:top w:val="none" w:sz="0" w:space="0" w:color="auto"/>
            <w:left w:val="none" w:sz="0" w:space="0" w:color="auto"/>
            <w:bottom w:val="none" w:sz="0" w:space="0" w:color="auto"/>
            <w:right w:val="none" w:sz="0" w:space="0" w:color="auto"/>
          </w:divBdr>
        </w:div>
        <w:div w:id="1175535082">
          <w:marLeft w:val="480"/>
          <w:marRight w:val="0"/>
          <w:marTop w:val="0"/>
          <w:marBottom w:val="0"/>
          <w:divBdr>
            <w:top w:val="none" w:sz="0" w:space="0" w:color="auto"/>
            <w:left w:val="none" w:sz="0" w:space="0" w:color="auto"/>
            <w:bottom w:val="none" w:sz="0" w:space="0" w:color="auto"/>
            <w:right w:val="none" w:sz="0" w:space="0" w:color="auto"/>
          </w:divBdr>
        </w:div>
        <w:div w:id="1723208864">
          <w:marLeft w:val="480"/>
          <w:marRight w:val="0"/>
          <w:marTop w:val="0"/>
          <w:marBottom w:val="0"/>
          <w:divBdr>
            <w:top w:val="none" w:sz="0" w:space="0" w:color="auto"/>
            <w:left w:val="none" w:sz="0" w:space="0" w:color="auto"/>
            <w:bottom w:val="none" w:sz="0" w:space="0" w:color="auto"/>
            <w:right w:val="none" w:sz="0" w:space="0" w:color="auto"/>
          </w:divBdr>
        </w:div>
        <w:div w:id="1113090382">
          <w:marLeft w:val="480"/>
          <w:marRight w:val="0"/>
          <w:marTop w:val="0"/>
          <w:marBottom w:val="0"/>
          <w:divBdr>
            <w:top w:val="none" w:sz="0" w:space="0" w:color="auto"/>
            <w:left w:val="none" w:sz="0" w:space="0" w:color="auto"/>
            <w:bottom w:val="none" w:sz="0" w:space="0" w:color="auto"/>
            <w:right w:val="none" w:sz="0" w:space="0" w:color="auto"/>
          </w:divBdr>
        </w:div>
        <w:div w:id="10229763">
          <w:marLeft w:val="480"/>
          <w:marRight w:val="0"/>
          <w:marTop w:val="0"/>
          <w:marBottom w:val="0"/>
          <w:divBdr>
            <w:top w:val="none" w:sz="0" w:space="0" w:color="auto"/>
            <w:left w:val="none" w:sz="0" w:space="0" w:color="auto"/>
            <w:bottom w:val="none" w:sz="0" w:space="0" w:color="auto"/>
            <w:right w:val="none" w:sz="0" w:space="0" w:color="auto"/>
          </w:divBdr>
        </w:div>
        <w:div w:id="1197043022">
          <w:marLeft w:val="480"/>
          <w:marRight w:val="0"/>
          <w:marTop w:val="0"/>
          <w:marBottom w:val="0"/>
          <w:divBdr>
            <w:top w:val="none" w:sz="0" w:space="0" w:color="auto"/>
            <w:left w:val="none" w:sz="0" w:space="0" w:color="auto"/>
            <w:bottom w:val="none" w:sz="0" w:space="0" w:color="auto"/>
            <w:right w:val="none" w:sz="0" w:space="0" w:color="auto"/>
          </w:divBdr>
        </w:div>
        <w:div w:id="2085836001">
          <w:marLeft w:val="480"/>
          <w:marRight w:val="0"/>
          <w:marTop w:val="0"/>
          <w:marBottom w:val="0"/>
          <w:divBdr>
            <w:top w:val="none" w:sz="0" w:space="0" w:color="auto"/>
            <w:left w:val="none" w:sz="0" w:space="0" w:color="auto"/>
            <w:bottom w:val="none" w:sz="0" w:space="0" w:color="auto"/>
            <w:right w:val="none" w:sz="0" w:space="0" w:color="auto"/>
          </w:divBdr>
        </w:div>
        <w:div w:id="1336151925">
          <w:marLeft w:val="480"/>
          <w:marRight w:val="0"/>
          <w:marTop w:val="0"/>
          <w:marBottom w:val="0"/>
          <w:divBdr>
            <w:top w:val="none" w:sz="0" w:space="0" w:color="auto"/>
            <w:left w:val="none" w:sz="0" w:space="0" w:color="auto"/>
            <w:bottom w:val="none" w:sz="0" w:space="0" w:color="auto"/>
            <w:right w:val="none" w:sz="0" w:space="0" w:color="auto"/>
          </w:divBdr>
        </w:div>
        <w:div w:id="135421037">
          <w:marLeft w:val="480"/>
          <w:marRight w:val="0"/>
          <w:marTop w:val="0"/>
          <w:marBottom w:val="0"/>
          <w:divBdr>
            <w:top w:val="none" w:sz="0" w:space="0" w:color="auto"/>
            <w:left w:val="none" w:sz="0" w:space="0" w:color="auto"/>
            <w:bottom w:val="none" w:sz="0" w:space="0" w:color="auto"/>
            <w:right w:val="none" w:sz="0" w:space="0" w:color="auto"/>
          </w:divBdr>
        </w:div>
        <w:div w:id="1622689247">
          <w:marLeft w:val="480"/>
          <w:marRight w:val="0"/>
          <w:marTop w:val="0"/>
          <w:marBottom w:val="0"/>
          <w:divBdr>
            <w:top w:val="none" w:sz="0" w:space="0" w:color="auto"/>
            <w:left w:val="none" w:sz="0" w:space="0" w:color="auto"/>
            <w:bottom w:val="none" w:sz="0" w:space="0" w:color="auto"/>
            <w:right w:val="none" w:sz="0" w:space="0" w:color="auto"/>
          </w:divBdr>
        </w:div>
        <w:div w:id="134222463">
          <w:marLeft w:val="480"/>
          <w:marRight w:val="0"/>
          <w:marTop w:val="0"/>
          <w:marBottom w:val="0"/>
          <w:divBdr>
            <w:top w:val="none" w:sz="0" w:space="0" w:color="auto"/>
            <w:left w:val="none" w:sz="0" w:space="0" w:color="auto"/>
            <w:bottom w:val="none" w:sz="0" w:space="0" w:color="auto"/>
            <w:right w:val="none" w:sz="0" w:space="0" w:color="auto"/>
          </w:divBdr>
        </w:div>
        <w:div w:id="826214330">
          <w:marLeft w:val="480"/>
          <w:marRight w:val="0"/>
          <w:marTop w:val="0"/>
          <w:marBottom w:val="0"/>
          <w:divBdr>
            <w:top w:val="none" w:sz="0" w:space="0" w:color="auto"/>
            <w:left w:val="none" w:sz="0" w:space="0" w:color="auto"/>
            <w:bottom w:val="none" w:sz="0" w:space="0" w:color="auto"/>
            <w:right w:val="none" w:sz="0" w:space="0" w:color="auto"/>
          </w:divBdr>
        </w:div>
        <w:div w:id="2047827413">
          <w:marLeft w:val="480"/>
          <w:marRight w:val="0"/>
          <w:marTop w:val="0"/>
          <w:marBottom w:val="0"/>
          <w:divBdr>
            <w:top w:val="none" w:sz="0" w:space="0" w:color="auto"/>
            <w:left w:val="none" w:sz="0" w:space="0" w:color="auto"/>
            <w:bottom w:val="none" w:sz="0" w:space="0" w:color="auto"/>
            <w:right w:val="none" w:sz="0" w:space="0" w:color="auto"/>
          </w:divBdr>
        </w:div>
        <w:div w:id="1711950407">
          <w:marLeft w:val="480"/>
          <w:marRight w:val="0"/>
          <w:marTop w:val="0"/>
          <w:marBottom w:val="0"/>
          <w:divBdr>
            <w:top w:val="none" w:sz="0" w:space="0" w:color="auto"/>
            <w:left w:val="none" w:sz="0" w:space="0" w:color="auto"/>
            <w:bottom w:val="none" w:sz="0" w:space="0" w:color="auto"/>
            <w:right w:val="none" w:sz="0" w:space="0" w:color="auto"/>
          </w:divBdr>
        </w:div>
        <w:div w:id="577131887">
          <w:marLeft w:val="480"/>
          <w:marRight w:val="0"/>
          <w:marTop w:val="0"/>
          <w:marBottom w:val="0"/>
          <w:divBdr>
            <w:top w:val="none" w:sz="0" w:space="0" w:color="auto"/>
            <w:left w:val="none" w:sz="0" w:space="0" w:color="auto"/>
            <w:bottom w:val="none" w:sz="0" w:space="0" w:color="auto"/>
            <w:right w:val="none" w:sz="0" w:space="0" w:color="auto"/>
          </w:divBdr>
        </w:div>
        <w:div w:id="745880269">
          <w:marLeft w:val="480"/>
          <w:marRight w:val="0"/>
          <w:marTop w:val="0"/>
          <w:marBottom w:val="0"/>
          <w:divBdr>
            <w:top w:val="none" w:sz="0" w:space="0" w:color="auto"/>
            <w:left w:val="none" w:sz="0" w:space="0" w:color="auto"/>
            <w:bottom w:val="none" w:sz="0" w:space="0" w:color="auto"/>
            <w:right w:val="none" w:sz="0" w:space="0" w:color="auto"/>
          </w:divBdr>
        </w:div>
        <w:div w:id="1493376011">
          <w:marLeft w:val="480"/>
          <w:marRight w:val="0"/>
          <w:marTop w:val="0"/>
          <w:marBottom w:val="0"/>
          <w:divBdr>
            <w:top w:val="none" w:sz="0" w:space="0" w:color="auto"/>
            <w:left w:val="none" w:sz="0" w:space="0" w:color="auto"/>
            <w:bottom w:val="none" w:sz="0" w:space="0" w:color="auto"/>
            <w:right w:val="none" w:sz="0" w:space="0" w:color="auto"/>
          </w:divBdr>
        </w:div>
        <w:div w:id="1614364403">
          <w:marLeft w:val="480"/>
          <w:marRight w:val="0"/>
          <w:marTop w:val="0"/>
          <w:marBottom w:val="0"/>
          <w:divBdr>
            <w:top w:val="none" w:sz="0" w:space="0" w:color="auto"/>
            <w:left w:val="none" w:sz="0" w:space="0" w:color="auto"/>
            <w:bottom w:val="none" w:sz="0" w:space="0" w:color="auto"/>
            <w:right w:val="none" w:sz="0" w:space="0" w:color="auto"/>
          </w:divBdr>
        </w:div>
        <w:div w:id="500437906">
          <w:marLeft w:val="480"/>
          <w:marRight w:val="0"/>
          <w:marTop w:val="0"/>
          <w:marBottom w:val="0"/>
          <w:divBdr>
            <w:top w:val="none" w:sz="0" w:space="0" w:color="auto"/>
            <w:left w:val="none" w:sz="0" w:space="0" w:color="auto"/>
            <w:bottom w:val="none" w:sz="0" w:space="0" w:color="auto"/>
            <w:right w:val="none" w:sz="0" w:space="0" w:color="auto"/>
          </w:divBdr>
        </w:div>
        <w:div w:id="1750420952">
          <w:marLeft w:val="480"/>
          <w:marRight w:val="0"/>
          <w:marTop w:val="0"/>
          <w:marBottom w:val="0"/>
          <w:divBdr>
            <w:top w:val="none" w:sz="0" w:space="0" w:color="auto"/>
            <w:left w:val="none" w:sz="0" w:space="0" w:color="auto"/>
            <w:bottom w:val="none" w:sz="0" w:space="0" w:color="auto"/>
            <w:right w:val="none" w:sz="0" w:space="0" w:color="auto"/>
          </w:divBdr>
        </w:div>
        <w:div w:id="1767732457">
          <w:marLeft w:val="480"/>
          <w:marRight w:val="0"/>
          <w:marTop w:val="0"/>
          <w:marBottom w:val="0"/>
          <w:divBdr>
            <w:top w:val="none" w:sz="0" w:space="0" w:color="auto"/>
            <w:left w:val="none" w:sz="0" w:space="0" w:color="auto"/>
            <w:bottom w:val="none" w:sz="0" w:space="0" w:color="auto"/>
            <w:right w:val="none" w:sz="0" w:space="0" w:color="auto"/>
          </w:divBdr>
        </w:div>
        <w:div w:id="1013649743">
          <w:marLeft w:val="480"/>
          <w:marRight w:val="0"/>
          <w:marTop w:val="0"/>
          <w:marBottom w:val="0"/>
          <w:divBdr>
            <w:top w:val="none" w:sz="0" w:space="0" w:color="auto"/>
            <w:left w:val="none" w:sz="0" w:space="0" w:color="auto"/>
            <w:bottom w:val="none" w:sz="0" w:space="0" w:color="auto"/>
            <w:right w:val="none" w:sz="0" w:space="0" w:color="auto"/>
          </w:divBdr>
        </w:div>
        <w:div w:id="139739506">
          <w:marLeft w:val="480"/>
          <w:marRight w:val="0"/>
          <w:marTop w:val="0"/>
          <w:marBottom w:val="0"/>
          <w:divBdr>
            <w:top w:val="none" w:sz="0" w:space="0" w:color="auto"/>
            <w:left w:val="none" w:sz="0" w:space="0" w:color="auto"/>
            <w:bottom w:val="none" w:sz="0" w:space="0" w:color="auto"/>
            <w:right w:val="none" w:sz="0" w:space="0" w:color="auto"/>
          </w:divBdr>
        </w:div>
        <w:div w:id="1400515874">
          <w:marLeft w:val="480"/>
          <w:marRight w:val="0"/>
          <w:marTop w:val="0"/>
          <w:marBottom w:val="0"/>
          <w:divBdr>
            <w:top w:val="none" w:sz="0" w:space="0" w:color="auto"/>
            <w:left w:val="none" w:sz="0" w:space="0" w:color="auto"/>
            <w:bottom w:val="none" w:sz="0" w:space="0" w:color="auto"/>
            <w:right w:val="none" w:sz="0" w:space="0" w:color="auto"/>
          </w:divBdr>
        </w:div>
        <w:div w:id="2109081890">
          <w:marLeft w:val="480"/>
          <w:marRight w:val="0"/>
          <w:marTop w:val="0"/>
          <w:marBottom w:val="0"/>
          <w:divBdr>
            <w:top w:val="none" w:sz="0" w:space="0" w:color="auto"/>
            <w:left w:val="none" w:sz="0" w:space="0" w:color="auto"/>
            <w:bottom w:val="none" w:sz="0" w:space="0" w:color="auto"/>
            <w:right w:val="none" w:sz="0" w:space="0" w:color="auto"/>
          </w:divBdr>
        </w:div>
        <w:div w:id="1938515713">
          <w:marLeft w:val="480"/>
          <w:marRight w:val="0"/>
          <w:marTop w:val="0"/>
          <w:marBottom w:val="0"/>
          <w:divBdr>
            <w:top w:val="none" w:sz="0" w:space="0" w:color="auto"/>
            <w:left w:val="none" w:sz="0" w:space="0" w:color="auto"/>
            <w:bottom w:val="none" w:sz="0" w:space="0" w:color="auto"/>
            <w:right w:val="none" w:sz="0" w:space="0" w:color="auto"/>
          </w:divBdr>
        </w:div>
        <w:div w:id="629866547">
          <w:marLeft w:val="480"/>
          <w:marRight w:val="0"/>
          <w:marTop w:val="0"/>
          <w:marBottom w:val="0"/>
          <w:divBdr>
            <w:top w:val="none" w:sz="0" w:space="0" w:color="auto"/>
            <w:left w:val="none" w:sz="0" w:space="0" w:color="auto"/>
            <w:bottom w:val="none" w:sz="0" w:space="0" w:color="auto"/>
            <w:right w:val="none" w:sz="0" w:space="0" w:color="auto"/>
          </w:divBdr>
        </w:div>
        <w:div w:id="561214607">
          <w:marLeft w:val="480"/>
          <w:marRight w:val="0"/>
          <w:marTop w:val="0"/>
          <w:marBottom w:val="0"/>
          <w:divBdr>
            <w:top w:val="none" w:sz="0" w:space="0" w:color="auto"/>
            <w:left w:val="none" w:sz="0" w:space="0" w:color="auto"/>
            <w:bottom w:val="none" w:sz="0" w:space="0" w:color="auto"/>
            <w:right w:val="none" w:sz="0" w:space="0" w:color="auto"/>
          </w:divBdr>
        </w:div>
        <w:div w:id="1071659227">
          <w:marLeft w:val="480"/>
          <w:marRight w:val="0"/>
          <w:marTop w:val="0"/>
          <w:marBottom w:val="0"/>
          <w:divBdr>
            <w:top w:val="none" w:sz="0" w:space="0" w:color="auto"/>
            <w:left w:val="none" w:sz="0" w:space="0" w:color="auto"/>
            <w:bottom w:val="none" w:sz="0" w:space="0" w:color="auto"/>
            <w:right w:val="none" w:sz="0" w:space="0" w:color="auto"/>
          </w:divBdr>
        </w:div>
        <w:div w:id="1305355386">
          <w:marLeft w:val="480"/>
          <w:marRight w:val="0"/>
          <w:marTop w:val="0"/>
          <w:marBottom w:val="0"/>
          <w:divBdr>
            <w:top w:val="none" w:sz="0" w:space="0" w:color="auto"/>
            <w:left w:val="none" w:sz="0" w:space="0" w:color="auto"/>
            <w:bottom w:val="none" w:sz="0" w:space="0" w:color="auto"/>
            <w:right w:val="none" w:sz="0" w:space="0" w:color="auto"/>
          </w:divBdr>
        </w:div>
        <w:div w:id="2011524451">
          <w:marLeft w:val="480"/>
          <w:marRight w:val="0"/>
          <w:marTop w:val="0"/>
          <w:marBottom w:val="0"/>
          <w:divBdr>
            <w:top w:val="none" w:sz="0" w:space="0" w:color="auto"/>
            <w:left w:val="none" w:sz="0" w:space="0" w:color="auto"/>
            <w:bottom w:val="none" w:sz="0" w:space="0" w:color="auto"/>
            <w:right w:val="none" w:sz="0" w:space="0" w:color="auto"/>
          </w:divBdr>
        </w:div>
        <w:div w:id="521088889">
          <w:marLeft w:val="480"/>
          <w:marRight w:val="0"/>
          <w:marTop w:val="0"/>
          <w:marBottom w:val="0"/>
          <w:divBdr>
            <w:top w:val="none" w:sz="0" w:space="0" w:color="auto"/>
            <w:left w:val="none" w:sz="0" w:space="0" w:color="auto"/>
            <w:bottom w:val="none" w:sz="0" w:space="0" w:color="auto"/>
            <w:right w:val="none" w:sz="0" w:space="0" w:color="auto"/>
          </w:divBdr>
        </w:div>
        <w:div w:id="1257207204">
          <w:marLeft w:val="480"/>
          <w:marRight w:val="0"/>
          <w:marTop w:val="0"/>
          <w:marBottom w:val="0"/>
          <w:divBdr>
            <w:top w:val="none" w:sz="0" w:space="0" w:color="auto"/>
            <w:left w:val="none" w:sz="0" w:space="0" w:color="auto"/>
            <w:bottom w:val="none" w:sz="0" w:space="0" w:color="auto"/>
            <w:right w:val="none" w:sz="0" w:space="0" w:color="auto"/>
          </w:divBdr>
        </w:div>
        <w:div w:id="809789915">
          <w:marLeft w:val="480"/>
          <w:marRight w:val="0"/>
          <w:marTop w:val="0"/>
          <w:marBottom w:val="0"/>
          <w:divBdr>
            <w:top w:val="none" w:sz="0" w:space="0" w:color="auto"/>
            <w:left w:val="none" w:sz="0" w:space="0" w:color="auto"/>
            <w:bottom w:val="none" w:sz="0" w:space="0" w:color="auto"/>
            <w:right w:val="none" w:sz="0" w:space="0" w:color="auto"/>
          </w:divBdr>
        </w:div>
        <w:div w:id="344669811">
          <w:marLeft w:val="480"/>
          <w:marRight w:val="0"/>
          <w:marTop w:val="0"/>
          <w:marBottom w:val="0"/>
          <w:divBdr>
            <w:top w:val="none" w:sz="0" w:space="0" w:color="auto"/>
            <w:left w:val="none" w:sz="0" w:space="0" w:color="auto"/>
            <w:bottom w:val="none" w:sz="0" w:space="0" w:color="auto"/>
            <w:right w:val="none" w:sz="0" w:space="0" w:color="auto"/>
          </w:divBdr>
        </w:div>
        <w:div w:id="1251620011">
          <w:marLeft w:val="480"/>
          <w:marRight w:val="0"/>
          <w:marTop w:val="0"/>
          <w:marBottom w:val="0"/>
          <w:divBdr>
            <w:top w:val="none" w:sz="0" w:space="0" w:color="auto"/>
            <w:left w:val="none" w:sz="0" w:space="0" w:color="auto"/>
            <w:bottom w:val="none" w:sz="0" w:space="0" w:color="auto"/>
            <w:right w:val="none" w:sz="0" w:space="0" w:color="auto"/>
          </w:divBdr>
        </w:div>
        <w:div w:id="443886107">
          <w:marLeft w:val="480"/>
          <w:marRight w:val="0"/>
          <w:marTop w:val="0"/>
          <w:marBottom w:val="0"/>
          <w:divBdr>
            <w:top w:val="none" w:sz="0" w:space="0" w:color="auto"/>
            <w:left w:val="none" w:sz="0" w:space="0" w:color="auto"/>
            <w:bottom w:val="none" w:sz="0" w:space="0" w:color="auto"/>
            <w:right w:val="none" w:sz="0" w:space="0" w:color="auto"/>
          </w:divBdr>
        </w:div>
        <w:div w:id="1816871969">
          <w:marLeft w:val="480"/>
          <w:marRight w:val="0"/>
          <w:marTop w:val="0"/>
          <w:marBottom w:val="0"/>
          <w:divBdr>
            <w:top w:val="none" w:sz="0" w:space="0" w:color="auto"/>
            <w:left w:val="none" w:sz="0" w:space="0" w:color="auto"/>
            <w:bottom w:val="none" w:sz="0" w:space="0" w:color="auto"/>
            <w:right w:val="none" w:sz="0" w:space="0" w:color="auto"/>
          </w:divBdr>
        </w:div>
        <w:div w:id="1210805614">
          <w:marLeft w:val="480"/>
          <w:marRight w:val="0"/>
          <w:marTop w:val="0"/>
          <w:marBottom w:val="0"/>
          <w:divBdr>
            <w:top w:val="none" w:sz="0" w:space="0" w:color="auto"/>
            <w:left w:val="none" w:sz="0" w:space="0" w:color="auto"/>
            <w:bottom w:val="none" w:sz="0" w:space="0" w:color="auto"/>
            <w:right w:val="none" w:sz="0" w:space="0" w:color="auto"/>
          </w:divBdr>
        </w:div>
        <w:div w:id="1203055263">
          <w:marLeft w:val="480"/>
          <w:marRight w:val="0"/>
          <w:marTop w:val="0"/>
          <w:marBottom w:val="0"/>
          <w:divBdr>
            <w:top w:val="none" w:sz="0" w:space="0" w:color="auto"/>
            <w:left w:val="none" w:sz="0" w:space="0" w:color="auto"/>
            <w:bottom w:val="none" w:sz="0" w:space="0" w:color="auto"/>
            <w:right w:val="none" w:sz="0" w:space="0" w:color="auto"/>
          </w:divBdr>
        </w:div>
        <w:div w:id="1024288994">
          <w:marLeft w:val="480"/>
          <w:marRight w:val="0"/>
          <w:marTop w:val="0"/>
          <w:marBottom w:val="0"/>
          <w:divBdr>
            <w:top w:val="none" w:sz="0" w:space="0" w:color="auto"/>
            <w:left w:val="none" w:sz="0" w:space="0" w:color="auto"/>
            <w:bottom w:val="none" w:sz="0" w:space="0" w:color="auto"/>
            <w:right w:val="none" w:sz="0" w:space="0" w:color="auto"/>
          </w:divBdr>
        </w:div>
        <w:div w:id="1215384987">
          <w:marLeft w:val="480"/>
          <w:marRight w:val="0"/>
          <w:marTop w:val="0"/>
          <w:marBottom w:val="0"/>
          <w:divBdr>
            <w:top w:val="none" w:sz="0" w:space="0" w:color="auto"/>
            <w:left w:val="none" w:sz="0" w:space="0" w:color="auto"/>
            <w:bottom w:val="none" w:sz="0" w:space="0" w:color="auto"/>
            <w:right w:val="none" w:sz="0" w:space="0" w:color="auto"/>
          </w:divBdr>
        </w:div>
        <w:div w:id="1181512018">
          <w:marLeft w:val="480"/>
          <w:marRight w:val="0"/>
          <w:marTop w:val="0"/>
          <w:marBottom w:val="0"/>
          <w:divBdr>
            <w:top w:val="none" w:sz="0" w:space="0" w:color="auto"/>
            <w:left w:val="none" w:sz="0" w:space="0" w:color="auto"/>
            <w:bottom w:val="none" w:sz="0" w:space="0" w:color="auto"/>
            <w:right w:val="none" w:sz="0" w:space="0" w:color="auto"/>
          </w:divBdr>
        </w:div>
        <w:div w:id="2002730240">
          <w:marLeft w:val="480"/>
          <w:marRight w:val="0"/>
          <w:marTop w:val="0"/>
          <w:marBottom w:val="0"/>
          <w:divBdr>
            <w:top w:val="none" w:sz="0" w:space="0" w:color="auto"/>
            <w:left w:val="none" w:sz="0" w:space="0" w:color="auto"/>
            <w:bottom w:val="none" w:sz="0" w:space="0" w:color="auto"/>
            <w:right w:val="none" w:sz="0" w:space="0" w:color="auto"/>
          </w:divBdr>
        </w:div>
        <w:div w:id="1347443669">
          <w:marLeft w:val="480"/>
          <w:marRight w:val="0"/>
          <w:marTop w:val="0"/>
          <w:marBottom w:val="0"/>
          <w:divBdr>
            <w:top w:val="none" w:sz="0" w:space="0" w:color="auto"/>
            <w:left w:val="none" w:sz="0" w:space="0" w:color="auto"/>
            <w:bottom w:val="none" w:sz="0" w:space="0" w:color="auto"/>
            <w:right w:val="none" w:sz="0" w:space="0" w:color="auto"/>
          </w:divBdr>
        </w:div>
      </w:divsChild>
    </w:div>
    <w:div w:id="611981016">
      <w:bodyDiv w:val="1"/>
      <w:marLeft w:val="0"/>
      <w:marRight w:val="0"/>
      <w:marTop w:val="0"/>
      <w:marBottom w:val="0"/>
      <w:divBdr>
        <w:top w:val="none" w:sz="0" w:space="0" w:color="auto"/>
        <w:left w:val="none" w:sz="0" w:space="0" w:color="auto"/>
        <w:bottom w:val="none" w:sz="0" w:space="0" w:color="auto"/>
        <w:right w:val="none" w:sz="0" w:space="0" w:color="auto"/>
      </w:divBdr>
    </w:div>
    <w:div w:id="612519573">
      <w:bodyDiv w:val="1"/>
      <w:marLeft w:val="0"/>
      <w:marRight w:val="0"/>
      <w:marTop w:val="0"/>
      <w:marBottom w:val="0"/>
      <w:divBdr>
        <w:top w:val="none" w:sz="0" w:space="0" w:color="auto"/>
        <w:left w:val="none" w:sz="0" w:space="0" w:color="auto"/>
        <w:bottom w:val="none" w:sz="0" w:space="0" w:color="auto"/>
        <w:right w:val="none" w:sz="0" w:space="0" w:color="auto"/>
      </w:divBdr>
      <w:divsChild>
        <w:div w:id="379716119">
          <w:marLeft w:val="480"/>
          <w:marRight w:val="0"/>
          <w:marTop w:val="0"/>
          <w:marBottom w:val="0"/>
          <w:divBdr>
            <w:top w:val="none" w:sz="0" w:space="0" w:color="auto"/>
            <w:left w:val="none" w:sz="0" w:space="0" w:color="auto"/>
            <w:bottom w:val="none" w:sz="0" w:space="0" w:color="auto"/>
            <w:right w:val="none" w:sz="0" w:space="0" w:color="auto"/>
          </w:divBdr>
        </w:div>
        <w:div w:id="1044326781">
          <w:marLeft w:val="480"/>
          <w:marRight w:val="0"/>
          <w:marTop w:val="0"/>
          <w:marBottom w:val="0"/>
          <w:divBdr>
            <w:top w:val="none" w:sz="0" w:space="0" w:color="auto"/>
            <w:left w:val="none" w:sz="0" w:space="0" w:color="auto"/>
            <w:bottom w:val="none" w:sz="0" w:space="0" w:color="auto"/>
            <w:right w:val="none" w:sz="0" w:space="0" w:color="auto"/>
          </w:divBdr>
        </w:div>
        <w:div w:id="1085953303">
          <w:marLeft w:val="480"/>
          <w:marRight w:val="0"/>
          <w:marTop w:val="0"/>
          <w:marBottom w:val="0"/>
          <w:divBdr>
            <w:top w:val="none" w:sz="0" w:space="0" w:color="auto"/>
            <w:left w:val="none" w:sz="0" w:space="0" w:color="auto"/>
            <w:bottom w:val="none" w:sz="0" w:space="0" w:color="auto"/>
            <w:right w:val="none" w:sz="0" w:space="0" w:color="auto"/>
          </w:divBdr>
        </w:div>
        <w:div w:id="2032611708">
          <w:marLeft w:val="480"/>
          <w:marRight w:val="0"/>
          <w:marTop w:val="0"/>
          <w:marBottom w:val="0"/>
          <w:divBdr>
            <w:top w:val="none" w:sz="0" w:space="0" w:color="auto"/>
            <w:left w:val="none" w:sz="0" w:space="0" w:color="auto"/>
            <w:bottom w:val="none" w:sz="0" w:space="0" w:color="auto"/>
            <w:right w:val="none" w:sz="0" w:space="0" w:color="auto"/>
          </w:divBdr>
        </w:div>
        <w:div w:id="178810442">
          <w:marLeft w:val="480"/>
          <w:marRight w:val="0"/>
          <w:marTop w:val="0"/>
          <w:marBottom w:val="0"/>
          <w:divBdr>
            <w:top w:val="none" w:sz="0" w:space="0" w:color="auto"/>
            <w:left w:val="none" w:sz="0" w:space="0" w:color="auto"/>
            <w:bottom w:val="none" w:sz="0" w:space="0" w:color="auto"/>
            <w:right w:val="none" w:sz="0" w:space="0" w:color="auto"/>
          </w:divBdr>
        </w:div>
        <w:div w:id="987779372">
          <w:marLeft w:val="480"/>
          <w:marRight w:val="0"/>
          <w:marTop w:val="0"/>
          <w:marBottom w:val="0"/>
          <w:divBdr>
            <w:top w:val="none" w:sz="0" w:space="0" w:color="auto"/>
            <w:left w:val="none" w:sz="0" w:space="0" w:color="auto"/>
            <w:bottom w:val="none" w:sz="0" w:space="0" w:color="auto"/>
            <w:right w:val="none" w:sz="0" w:space="0" w:color="auto"/>
          </w:divBdr>
        </w:div>
        <w:div w:id="645858601">
          <w:marLeft w:val="480"/>
          <w:marRight w:val="0"/>
          <w:marTop w:val="0"/>
          <w:marBottom w:val="0"/>
          <w:divBdr>
            <w:top w:val="none" w:sz="0" w:space="0" w:color="auto"/>
            <w:left w:val="none" w:sz="0" w:space="0" w:color="auto"/>
            <w:bottom w:val="none" w:sz="0" w:space="0" w:color="auto"/>
            <w:right w:val="none" w:sz="0" w:space="0" w:color="auto"/>
          </w:divBdr>
        </w:div>
        <w:div w:id="151071511">
          <w:marLeft w:val="480"/>
          <w:marRight w:val="0"/>
          <w:marTop w:val="0"/>
          <w:marBottom w:val="0"/>
          <w:divBdr>
            <w:top w:val="none" w:sz="0" w:space="0" w:color="auto"/>
            <w:left w:val="none" w:sz="0" w:space="0" w:color="auto"/>
            <w:bottom w:val="none" w:sz="0" w:space="0" w:color="auto"/>
            <w:right w:val="none" w:sz="0" w:space="0" w:color="auto"/>
          </w:divBdr>
        </w:div>
        <w:div w:id="446585056">
          <w:marLeft w:val="480"/>
          <w:marRight w:val="0"/>
          <w:marTop w:val="0"/>
          <w:marBottom w:val="0"/>
          <w:divBdr>
            <w:top w:val="none" w:sz="0" w:space="0" w:color="auto"/>
            <w:left w:val="none" w:sz="0" w:space="0" w:color="auto"/>
            <w:bottom w:val="none" w:sz="0" w:space="0" w:color="auto"/>
            <w:right w:val="none" w:sz="0" w:space="0" w:color="auto"/>
          </w:divBdr>
        </w:div>
        <w:div w:id="483472121">
          <w:marLeft w:val="480"/>
          <w:marRight w:val="0"/>
          <w:marTop w:val="0"/>
          <w:marBottom w:val="0"/>
          <w:divBdr>
            <w:top w:val="none" w:sz="0" w:space="0" w:color="auto"/>
            <w:left w:val="none" w:sz="0" w:space="0" w:color="auto"/>
            <w:bottom w:val="none" w:sz="0" w:space="0" w:color="auto"/>
            <w:right w:val="none" w:sz="0" w:space="0" w:color="auto"/>
          </w:divBdr>
        </w:div>
        <w:div w:id="236748276">
          <w:marLeft w:val="480"/>
          <w:marRight w:val="0"/>
          <w:marTop w:val="0"/>
          <w:marBottom w:val="0"/>
          <w:divBdr>
            <w:top w:val="none" w:sz="0" w:space="0" w:color="auto"/>
            <w:left w:val="none" w:sz="0" w:space="0" w:color="auto"/>
            <w:bottom w:val="none" w:sz="0" w:space="0" w:color="auto"/>
            <w:right w:val="none" w:sz="0" w:space="0" w:color="auto"/>
          </w:divBdr>
        </w:div>
        <w:div w:id="553278227">
          <w:marLeft w:val="480"/>
          <w:marRight w:val="0"/>
          <w:marTop w:val="0"/>
          <w:marBottom w:val="0"/>
          <w:divBdr>
            <w:top w:val="none" w:sz="0" w:space="0" w:color="auto"/>
            <w:left w:val="none" w:sz="0" w:space="0" w:color="auto"/>
            <w:bottom w:val="none" w:sz="0" w:space="0" w:color="auto"/>
            <w:right w:val="none" w:sz="0" w:space="0" w:color="auto"/>
          </w:divBdr>
        </w:div>
        <w:div w:id="132866281">
          <w:marLeft w:val="480"/>
          <w:marRight w:val="0"/>
          <w:marTop w:val="0"/>
          <w:marBottom w:val="0"/>
          <w:divBdr>
            <w:top w:val="none" w:sz="0" w:space="0" w:color="auto"/>
            <w:left w:val="none" w:sz="0" w:space="0" w:color="auto"/>
            <w:bottom w:val="none" w:sz="0" w:space="0" w:color="auto"/>
            <w:right w:val="none" w:sz="0" w:space="0" w:color="auto"/>
          </w:divBdr>
        </w:div>
        <w:div w:id="1603755649">
          <w:marLeft w:val="480"/>
          <w:marRight w:val="0"/>
          <w:marTop w:val="0"/>
          <w:marBottom w:val="0"/>
          <w:divBdr>
            <w:top w:val="none" w:sz="0" w:space="0" w:color="auto"/>
            <w:left w:val="none" w:sz="0" w:space="0" w:color="auto"/>
            <w:bottom w:val="none" w:sz="0" w:space="0" w:color="auto"/>
            <w:right w:val="none" w:sz="0" w:space="0" w:color="auto"/>
          </w:divBdr>
        </w:div>
        <w:div w:id="236981128">
          <w:marLeft w:val="480"/>
          <w:marRight w:val="0"/>
          <w:marTop w:val="0"/>
          <w:marBottom w:val="0"/>
          <w:divBdr>
            <w:top w:val="none" w:sz="0" w:space="0" w:color="auto"/>
            <w:left w:val="none" w:sz="0" w:space="0" w:color="auto"/>
            <w:bottom w:val="none" w:sz="0" w:space="0" w:color="auto"/>
            <w:right w:val="none" w:sz="0" w:space="0" w:color="auto"/>
          </w:divBdr>
        </w:div>
        <w:div w:id="1559121736">
          <w:marLeft w:val="480"/>
          <w:marRight w:val="0"/>
          <w:marTop w:val="0"/>
          <w:marBottom w:val="0"/>
          <w:divBdr>
            <w:top w:val="none" w:sz="0" w:space="0" w:color="auto"/>
            <w:left w:val="none" w:sz="0" w:space="0" w:color="auto"/>
            <w:bottom w:val="none" w:sz="0" w:space="0" w:color="auto"/>
            <w:right w:val="none" w:sz="0" w:space="0" w:color="auto"/>
          </w:divBdr>
        </w:div>
        <w:div w:id="600379150">
          <w:marLeft w:val="480"/>
          <w:marRight w:val="0"/>
          <w:marTop w:val="0"/>
          <w:marBottom w:val="0"/>
          <w:divBdr>
            <w:top w:val="none" w:sz="0" w:space="0" w:color="auto"/>
            <w:left w:val="none" w:sz="0" w:space="0" w:color="auto"/>
            <w:bottom w:val="none" w:sz="0" w:space="0" w:color="auto"/>
            <w:right w:val="none" w:sz="0" w:space="0" w:color="auto"/>
          </w:divBdr>
        </w:div>
        <w:div w:id="359747162">
          <w:marLeft w:val="480"/>
          <w:marRight w:val="0"/>
          <w:marTop w:val="0"/>
          <w:marBottom w:val="0"/>
          <w:divBdr>
            <w:top w:val="none" w:sz="0" w:space="0" w:color="auto"/>
            <w:left w:val="none" w:sz="0" w:space="0" w:color="auto"/>
            <w:bottom w:val="none" w:sz="0" w:space="0" w:color="auto"/>
            <w:right w:val="none" w:sz="0" w:space="0" w:color="auto"/>
          </w:divBdr>
        </w:div>
        <w:div w:id="1622876240">
          <w:marLeft w:val="480"/>
          <w:marRight w:val="0"/>
          <w:marTop w:val="0"/>
          <w:marBottom w:val="0"/>
          <w:divBdr>
            <w:top w:val="none" w:sz="0" w:space="0" w:color="auto"/>
            <w:left w:val="none" w:sz="0" w:space="0" w:color="auto"/>
            <w:bottom w:val="none" w:sz="0" w:space="0" w:color="auto"/>
            <w:right w:val="none" w:sz="0" w:space="0" w:color="auto"/>
          </w:divBdr>
        </w:div>
        <w:div w:id="841510818">
          <w:marLeft w:val="480"/>
          <w:marRight w:val="0"/>
          <w:marTop w:val="0"/>
          <w:marBottom w:val="0"/>
          <w:divBdr>
            <w:top w:val="none" w:sz="0" w:space="0" w:color="auto"/>
            <w:left w:val="none" w:sz="0" w:space="0" w:color="auto"/>
            <w:bottom w:val="none" w:sz="0" w:space="0" w:color="auto"/>
            <w:right w:val="none" w:sz="0" w:space="0" w:color="auto"/>
          </w:divBdr>
        </w:div>
        <w:div w:id="983313581">
          <w:marLeft w:val="480"/>
          <w:marRight w:val="0"/>
          <w:marTop w:val="0"/>
          <w:marBottom w:val="0"/>
          <w:divBdr>
            <w:top w:val="none" w:sz="0" w:space="0" w:color="auto"/>
            <w:left w:val="none" w:sz="0" w:space="0" w:color="auto"/>
            <w:bottom w:val="none" w:sz="0" w:space="0" w:color="auto"/>
            <w:right w:val="none" w:sz="0" w:space="0" w:color="auto"/>
          </w:divBdr>
        </w:div>
        <w:div w:id="1998339578">
          <w:marLeft w:val="480"/>
          <w:marRight w:val="0"/>
          <w:marTop w:val="0"/>
          <w:marBottom w:val="0"/>
          <w:divBdr>
            <w:top w:val="none" w:sz="0" w:space="0" w:color="auto"/>
            <w:left w:val="none" w:sz="0" w:space="0" w:color="auto"/>
            <w:bottom w:val="none" w:sz="0" w:space="0" w:color="auto"/>
            <w:right w:val="none" w:sz="0" w:space="0" w:color="auto"/>
          </w:divBdr>
        </w:div>
        <w:div w:id="812714461">
          <w:marLeft w:val="480"/>
          <w:marRight w:val="0"/>
          <w:marTop w:val="0"/>
          <w:marBottom w:val="0"/>
          <w:divBdr>
            <w:top w:val="none" w:sz="0" w:space="0" w:color="auto"/>
            <w:left w:val="none" w:sz="0" w:space="0" w:color="auto"/>
            <w:bottom w:val="none" w:sz="0" w:space="0" w:color="auto"/>
            <w:right w:val="none" w:sz="0" w:space="0" w:color="auto"/>
          </w:divBdr>
        </w:div>
        <w:div w:id="1837115821">
          <w:marLeft w:val="480"/>
          <w:marRight w:val="0"/>
          <w:marTop w:val="0"/>
          <w:marBottom w:val="0"/>
          <w:divBdr>
            <w:top w:val="none" w:sz="0" w:space="0" w:color="auto"/>
            <w:left w:val="none" w:sz="0" w:space="0" w:color="auto"/>
            <w:bottom w:val="none" w:sz="0" w:space="0" w:color="auto"/>
            <w:right w:val="none" w:sz="0" w:space="0" w:color="auto"/>
          </w:divBdr>
        </w:div>
        <w:div w:id="1474757713">
          <w:marLeft w:val="480"/>
          <w:marRight w:val="0"/>
          <w:marTop w:val="0"/>
          <w:marBottom w:val="0"/>
          <w:divBdr>
            <w:top w:val="none" w:sz="0" w:space="0" w:color="auto"/>
            <w:left w:val="none" w:sz="0" w:space="0" w:color="auto"/>
            <w:bottom w:val="none" w:sz="0" w:space="0" w:color="auto"/>
            <w:right w:val="none" w:sz="0" w:space="0" w:color="auto"/>
          </w:divBdr>
        </w:div>
        <w:div w:id="307902062">
          <w:marLeft w:val="480"/>
          <w:marRight w:val="0"/>
          <w:marTop w:val="0"/>
          <w:marBottom w:val="0"/>
          <w:divBdr>
            <w:top w:val="none" w:sz="0" w:space="0" w:color="auto"/>
            <w:left w:val="none" w:sz="0" w:space="0" w:color="auto"/>
            <w:bottom w:val="none" w:sz="0" w:space="0" w:color="auto"/>
            <w:right w:val="none" w:sz="0" w:space="0" w:color="auto"/>
          </w:divBdr>
        </w:div>
        <w:div w:id="579027894">
          <w:marLeft w:val="480"/>
          <w:marRight w:val="0"/>
          <w:marTop w:val="0"/>
          <w:marBottom w:val="0"/>
          <w:divBdr>
            <w:top w:val="none" w:sz="0" w:space="0" w:color="auto"/>
            <w:left w:val="none" w:sz="0" w:space="0" w:color="auto"/>
            <w:bottom w:val="none" w:sz="0" w:space="0" w:color="auto"/>
            <w:right w:val="none" w:sz="0" w:space="0" w:color="auto"/>
          </w:divBdr>
        </w:div>
        <w:div w:id="877279137">
          <w:marLeft w:val="480"/>
          <w:marRight w:val="0"/>
          <w:marTop w:val="0"/>
          <w:marBottom w:val="0"/>
          <w:divBdr>
            <w:top w:val="none" w:sz="0" w:space="0" w:color="auto"/>
            <w:left w:val="none" w:sz="0" w:space="0" w:color="auto"/>
            <w:bottom w:val="none" w:sz="0" w:space="0" w:color="auto"/>
            <w:right w:val="none" w:sz="0" w:space="0" w:color="auto"/>
          </w:divBdr>
        </w:div>
        <w:div w:id="760685239">
          <w:marLeft w:val="480"/>
          <w:marRight w:val="0"/>
          <w:marTop w:val="0"/>
          <w:marBottom w:val="0"/>
          <w:divBdr>
            <w:top w:val="none" w:sz="0" w:space="0" w:color="auto"/>
            <w:left w:val="none" w:sz="0" w:space="0" w:color="auto"/>
            <w:bottom w:val="none" w:sz="0" w:space="0" w:color="auto"/>
            <w:right w:val="none" w:sz="0" w:space="0" w:color="auto"/>
          </w:divBdr>
        </w:div>
        <w:div w:id="1742168595">
          <w:marLeft w:val="480"/>
          <w:marRight w:val="0"/>
          <w:marTop w:val="0"/>
          <w:marBottom w:val="0"/>
          <w:divBdr>
            <w:top w:val="none" w:sz="0" w:space="0" w:color="auto"/>
            <w:left w:val="none" w:sz="0" w:space="0" w:color="auto"/>
            <w:bottom w:val="none" w:sz="0" w:space="0" w:color="auto"/>
            <w:right w:val="none" w:sz="0" w:space="0" w:color="auto"/>
          </w:divBdr>
        </w:div>
        <w:div w:id="726028313">
          <w:marLeft w:val="480"/>
          <w:marRight w:val="0"/>
          <w:marTop w:val="0"/>
          <w:marBottom w:val="0"/>
          <w:divBdr>
            <w:top w:val="none" w:sz="0" w:space="0" w:color="auto"/>
            <w:left w:val="none" w:sz="0" w:space="0" w:color="auto"/>
            <w:bottom w:val="none" w:sz="0" w:space="0" w:color="auto"/>
            <w:right w:val="none" w:sz="0" w:space="0" w:color="auto"/>
          </w:divBdr>
        </w:div>
        <w:div w:id="1899246603">
          <w:marLeft w:val="480"/>
          <w:marRight w:val="0"/>
          <w:marTop w:val="0"/>
          <w:marBottom w:val="0"/>
          <w:divBdr>
            <w:top w:val="none" w:sz="0" w:space="0" w:color="auto"/>
            <w:left w:val="none" w:sz="0" w:space="0" w:color="auto"/>
            <w:bottom w:val="none" w:sz="0" w:space="0" w:color="auto"/>
            <w:right w:val="none" w:sz="0" w:space="0" w:color="auto"/>
          </w:divBdr>
        </w:div>
        <w:div w:id="867568209">
          <w:marLeft w:val="480"/>
          <w:marRight w:val="0"/>
          <w:marTop w:val="0"/>
          <w:marBottom w:val="0"/>
          <w:divBdr>
            <w:top w:val="none" w:sz="0" w:space="0" w:color="auto"/>
            <w:left w:val="none" w:sz="0" w:space="0" w:color="auto"/>
            <w:bottom w:val="none" w:sz="0" w:space="0" w:color="auto"/>
            <w:right w:val="none" w:sz="0" w:space="0" w:color="auto"/>
          </w:divBdr>
        </w:div>
        <w:div w:id="1097336520">
          <w:marLeft w:val="480"/>
          <w:marRight w:val="0"/>
          <w:marTop w:val="0"/>
          <w:marBottom w:val="0"/>
          <w:divBdr>
            <w:top w:val="none" w:sz="0" w:space="0" w:color="auto"/>
            <w:left w:val="none" w:sz="0" w:space="0" w:color="auto"/>
            <w:bottom w:val="none" w:sz="0" w:space="0" w:color="auto"/>
            <w:right w:val="none" w:sz="0" w:space="0" w:color="auto"/>
          </w:divBdr>
        </w:div>
        <w:div w:id="1017006936">
          <w:marLeft w:val="480"/>
          <w:marRight w:val="0"/>
          <w:marTop w:val="0"/>
          <w:marBottom w:val="0"/>
          <w:divBdr>
            <w:top w:val="none" w:sz="0" w:space="0" w:color="auto"/>
            <w:left w:val="none" w:sz="0" w:space="0" w:color="auto"/>
            <w:bottom w:val="none" w:sz="0" w:space="0" w:color="auto"/>
            <w:right w:val="none" w:sz="0" w:space="0" w:color="auto"/>
          </w:divBdr>
        </w:div>
        <w:div w:id="242107667">
          <w:marLeft w:val="480"/>
          <w:marRight w:val="0"/>
          <w:marTop w:val="0"/>
          <w:marBottom w:val="0"/>
          <w:divBdr>
            <w:top w:val="none" w:sz="0" w:space="0" w:color="auto"/>
            <w:left w:val="none" w:sz="0" w:space="0" w:color="auto"/>
            <w:bottom w:val="none" w:sz="0" w:space="0" w:color="auto"/>
            <w:right w:val="none" w:sz="0" w:space="0" w:color="auto"/>
          </w:divBdr>
        </w:div>
        <w:div w:id="1993409596">
          <w:marLeft w:val="480"/>
          <w:marRight w:val="0"/>
          <w:marTop w:val="0"/>
          <w:marBottom w:val="0"/>
          <w:divBdr>
            <w:top w:val="none" w:sz="0" w:space="0" w:color="auto"/>
            <w:left w:val="none" w:sz="0" w:space="0" w:color="auto"/>
            <w:bottom w:val="none" w:sz="0" w:space="0" w:color="auto"/>
            <w:right w:val="none" w:sz="0" w:space="0" w:color="auto"/>
          </w:divBdr>
        </w:div>
        <w:div w:id="160120333">
          <w:marLeft w:val="480"/>
          <w:marRight w:val="0"/>
          <w:marTop w:val="0"/>
          <w:marBottom w:val="0"/>
          <w:divBdr>
            <w:top w:val="none" w:sz="0" w:space="0" w:color="auto"/>
            <w:left w:val="none" w:sz="0" w:space="0" w:color="auto"/>
            <w:bottom w:val="none" w:sz="0" w:space="0" w:color="auto"/>
            <w:right w:val="none" w:sz="0" w:space="0" w:color="auto"/>
          </w:divBdr>
        </w:div>
        <w:div w:id="574517030">
          <w:marLeft w:val="480"/>
          <w:marRight w:val="0"/>
          <w:marTop w:val="0"/>
          <w:marBottom w:val="0"/>
          <w:divBdr>
            <w:top w:val="none" w:sz="0" w:space="0" w:color="auto"/>
            <w:left w:val="none" w:sz="0" w:space="0" w:color="auto"/>
            <w:bottom w:val="none" w:sz="0" w:space="0" w:color="auto"/>
            <w:right w:val="none" w:sz="0" w:space="0" w:color="auto"/>
          </w:divBdr>
        </w:div>
        <w:div w:id="621810361">
          <w:marLeft w:val="480"/>
          <w:marRight w:val="0"/>
          <w:marTop w:val="0"/>
          <w:marBottom w:val="0"/>
          <w:divBdr>
            <w:top w:val="none" w:sz="0" w:space="0" w:color="auto"/>
            <w:left w:val="none" w:sz="0" w:space="0" w:color="auto"/>
            <w:bottom w:val="none" w:sz="0" w:space="0" w:color="auto"/>
            <w:right w:val="none" w:sz="0" w:space="0" w:color="auto"/>
          </w:divBdr>
        </w:div>
        <w:div w:id="1506087446">
          <w:marLeft w:val="480"/>
          <w:marRight w:val="0"/>
          <w:marTop w:val="0"/>
          <w:marBottom w:val="0"/>
          <w:divBdr>
            <w:top w:val="none" w:sz="0" w:space="0" w:color="auto"/>
            <w:left w:val="none" w:sz="0" w:space="0" w:color="auto"/>
            <w:bottom w:val="none" w:sz="0" w:space="0" w:color="auto"/>
            <w:right w:val="none" w:sz="0" w:space="0" w:color="auto"/>
          </w:divBdr>
        </w:div>
        <w:div w:id="1977368031">
          <w:marLeft w:val="480"/>
          <w:marRight w:val="0"/>
          <w:marTop w:val="0"/>
          <w:marBottom w:val="0"/>
          <w:divBdr>
            <w:top w:val="none" w:sz="0" w:space="0" w:color="auto"/>
            <w:left w:val="none" w:sz="0" w:space="0" w:color="auto"/>
            <w:bottom w:val="none" w:sz="0" w:space="0" w:color="auto"/>
            <w:right w:val="none" w:sz="0" w:space="0" w:color="auto"/>
          </w:divBdr>
        </w:div>
        <w:div w:id="757754955">
          <w:marLeft w:val="480"/>
          <w:marRight w:val="0"/>
          <w:marTop w:val="0"/>
          <w:marBottom w:val="0"/>
          <w:divBdr>
            <w:top w:val="none" w:sz="0" w:space="0" w:color="auto"/>
            <w:left w:val="none" w:sz="0" w:space="0" w:color="auto"/>
            <w:bottom w:val="none" w:sz="0" w:space="0" w:color="auto"/>
            <w:right w:val="none" w:sz="0" w:space="0" w:color="auto"/>
          </w:divBdr>
        </w:div>
      </w:divsChild>
    </w:div>
    <w:div w:id="612831807">
      <w:bodyDiv w:val="1"/>
      <w:marLeft w:val="0"/>
      <w:marRight w:val="0"/>
      <w:marTop w:val="0"/>
      <w:marBottom w:val="0"/>
      <w:divBdr>
        <w:top w:val="none" w:sz="0" w:space="0" w:color="auto"/>
        <w:left w:val="none" w:sz="0" w:space="0" w:color="auto"/>
        <w:bottom w:val="none" w:sz="0" w:space="0" w:color="auto"/>
        <w:right w:val="none" w:sz="0" w:space="0" w:color="auto"/>
      </w:divBdr>
    </w:div>
    <w:div w:id="612857237">
      <w:bodyDiv w:val="1"/>
      <w:marLeft w:val="0"/>
      <w:marRight w:val="0"/>
      <w:marTop w:val="0"/>
      <w:marBottom w:val="0"/>
      <w:divBdr>
        <w:top w:val="none" w:sz="0" w:space="0" w:color="auto"/>
        <w:left w:val="none" w:sz="0" w:space="0" w:color="auto"/>
        <w:bottom w:val="none" w:sz="0" w:space="0" w:color="auto"/>
        <w:right w:val="none" w:sz="0" w:space="0" w:color="auto"/>
      </w:divBdr>
    </w:div>
    <w:div w:id="612906504">
      <w:bodyDiv w:val="1"/>
      <w:marLeft w:val="0"/>
      <w:marRight w:val="0"/>
      <w:marTop w:val="0"/>
      <w:marBottom w:val="0"/>
      <w:divBdr>
        <w:top w:val="none" w:sz="0" w:space="0" w:color="auto"/>
        <w:left w:val="none" w:sz="0" w:space="0" w:color="auto"/>
        <w:bottom w:val="none" w:sz="0" w:space="0" w:color="auto"/>
        <w:right w:val="none" w:sz="0" w:space="0" w:color="auto"/>
      </w:divBdr>
    </w:div>
    <w:div w:id="614218203">
      <w:bodyDiv w:val="1"/>
      <w:marLeft w:val="0"/>
      <w:marRight w:val="0"/>
      <w:marTop w:val="0"/>
      <w:marBottom w:val="0"/>
      <w:divBdr>
        <w:top w:val="none" w:sz="0" w:space="0" w:color="auto"/>
        <w:left w:val="none" w:sz="0" w:space="0" w:color="auto"/>
        <w:bottom w:val="none" w:sz="0" w:space="0" w:color="auto"/>
        <w:right w:val="none" w:sz="0" w:space="0" w:color="auto"/>
      </w:divBdr>
    </w:div>
    <w:div w:id="615409552">
      <w:bodyDiv w:val="1"/>
      <w:marLeft w:val="0"/>
      <w:marRight w:val="0"/>
      <w:marTop w:val="0"/>
      <w:marBottom w:val="0"/>
      <w:divBdr>
        <w:top w:val="none" w:sz="0" w:space="0" w:color="auto"/>
        <w:left w:val="none" w:sz="0" w:space="0" w:color="auto"/>
        <w:bottom w:val="none" w:sz="0" w:space="0" w:color="auto"/>
        <w:right w:val="none" w:sz="0" w:space="0" w:color="auto"/>
      </w:divBdr>
    </w:div>
    <w:div w:id="615522575">
      <w:bodyDiv w:val="1"/>
      <w:marLeft w:val="0"/>
      <w:marRight w:val="0"/>
      <w:marTop w:val="0"/>
      <w:marBottom w:val="0"/>
      <w:divBdr>
        <w:top w:val="none" w:sz="0" w:space="0" w:color="auto"/>
        <w:left w:val="none" w:sz="0" w:space="0" w:color="auto"/>
        <w:bottom w:val="none" w:sz="0" w:space="0" w:color="auto"/>
        <w:right w:val="none" w:sz="0" w:space="0" w:color="auto"/>
      </w:divBdr>
    </w:div>
    <w:div w:id="622269789">
      <w:bodyDiv w:val="1"/>
      <w:marLeft w:val="0"/>
      <w:marRight w:val="0"/>
      <w:marTop w:val="0"/>
      <w:marBottom w:val="0"/>
      <w:divBdr>
        <w:top w:val="none" w:sz="0" w:space="0" w:color="auto"/>
        <w:left w:val="none" w:sz="0" w:space="0" w:color="auto"/>
        <w:bottom w:val="none" w:sz="0" w:space="0" w:color="auto"/>
        <w:right w:val="none" w:sz="0" w:space="0" w:color="auto"/>
      </w:divBdr>
    </w:div>
    <w:div w:id="625427725">
      <w:bodyDiv w:val="1"/>
      <w:marLeft w:val="0"/>
      <w:marRight w:val="0"/>
      <w:marTop w:val="0"/>
      <w:marBottom w:val="0"/>
      <w:divBdr>
        <w:top w:val="none" w:sz="0" w:space="0" w:color="auto"/>
        <w:left w:val="none" w:sz="0" w:space="0" w:color="auto"/>
        <w:bottom w:val="none" w:sz="0" w:space="0" w:color="auto"/>
        <w:right w:val="none" w:sz="0" w:space="0" w:color="auto"/>
      </w:divBdr>
    </w:div>
    <w:div w:id="627592418">
      <w:bodyDiv w:val="1"/>
      <w:marLeft w:val="0"/>
      <w:marRight w:val="0"/>
      <w:marTop w:val="0"/>
      <w:marBottom w:val="0"/>
      <w:divBdr>
        <w:top w:val="none" w:sz="0" w:space="0" w:color="auto"/>
        <w:left w:val="none" w:sz="0" w:space="0" w:color="auto"/>
        <w:bottom w:val="none" w:sz="0" w:space="0" w:color="auto"/>
        <w:right w:val="none" w:sz="0" w:space="0" w:color="auto"/>
      </w:divBdr>
    </w:div>
    <w:div w:id="628165378">
      <w:bodyDiv w:val="1"/>
      <w:marLeft w:val="0"/>
      <w:marRight w:val="0"/>
      <w:marTop w:val="0"/>
      <w:marBottom w:val="0"/>
      <w:divBdr>
        <w:top w:val="none" w:sz="0" w:space="0" w:color="auto"/>
        <w:left w:val="none" w:sz="0" w:space="0" w:color="auto"/>
        <w:bottom w:val="none" w:sz="0" w:space="0" w:color="auto"/>
        <w:right w:val="none" w:sz="0" w:space="0" w:color="auto"/>
      </w:divBdr>
    </w:div>
    <w:div w:id="629671892">
      <w:bodyDiv w:val="1"/>
      <w:marLeft w:val="0"/>
      <w:marRight w:val="0"/>
      <w:marTop w:val="0"/>
      <w:marBottom w:val="0"/>
      <w:divBdr>
        <w:top w:val="none" w:sz="0" w:space="0" w:color="auto"/>
        <w:left w:val="none" w:sz="0" w:space="0" w:color="auto"/>
        <w:bottom w:val="none" w:sz="0" w:space="0" w:color="auto"/>
        <w:right w:val="none" w:sz="0" w:space="0" w:color="auto"/>
      </w:divBdr>
    </w:div>
    <w:div w:id="630478862">
      <w:bodyDiv w:val="1"/>
      <w:marLeft w:val="0"/>
      <w:marRight w:val="0"/>
      <w:marTop w:val="0"/>
      <w:marBottom w:val="0"/>
      <w:divBdr>
        <w:top w:val="none" w:sz="0" w:space="0" w:color="auto"/>
        <w:left w:val="none" w:sz="0" w:space="0" w:color="auto"/>
        <w:bottom w:val="none" w:sz="0" w:space="0" w:color="auto"/>
        <w:right w:val="none" w:sz="0" w:space="0" w:color="auto"/>
      </w:divBdr>
    </w:div>
    <w:div w:id="630523155">
      <w:bodyDiv w:val="1"/>
      <w:marLeft w:val="0"/>
      <w:marRight w:val="0"/>
      <w:marTop w:val="0"/>
      <w:marBottom w:val="0"/>
      <w:divBdr>
        <w:top w:val="none" w:sz="0" w:space="0" w:color="auto"/>
        <w:left w:val="none" w:sz="0" w:space="0" w:color="auto"/>
        <w:bottom w:val="none" w:sz="0" w:space="0" w:color="auto"/>
        <w:right w:val="none" w:sz="0" w:space="0" w:color="auto"/>
      </w:divBdr>
    </w:div>
    <w:div w:id="630864391">
      <w:bodyDiv w:val="1"/>
      <w:marLeft w:val="0"/>
      <w:marRight w:val="0"/>
      <w:marTop w:val="0"/>
      <w:marBottom w:val="0"/>
      <w:divBdr>
        <w:top w:val="none" w:sz="0" w:space="0" w:color="auto"/>
        <w:left w:val="none" w:sz="0" w:space="0" w:color="auto"/>
        <w:bottom w:val="none" w:sz="0" w:space="0" w:color="auto"/>
        <w:right w:val="none" w:sz="0" w:space="0" w:color="auto"/>
      </w:divBdr>
    </w:div>
    <w:div w:id="631986436">
      <w:bodyDiv w:val="1"/>
      <w:marLeft w:val="0"/>
      <w:marRight w:val="0"/>
      <w:marTop w:val="0"/>
      <w:marBottom w:val="0"/>
      <w:divBdr>
        <w:top w:val="none" w:sz="0" w:space="0" w:color="auto"/>
        <w:left w:val="none" w:sz="0" w:space="0" w:color="auto"/>
        <w:bottom w:val="none" w:sz="0" w:space="0" w:color="auto"/>
        <w:right w:val="none" w:sz="0" w:space="0" w:color="auto"/>
      </w:divBdr>
    </w:div>
    <w:div w:id="634524783">
      <w:bodyDiv w:val="1"/>
      <w:marLeft w:val="0"/>
      <w:marRight w:val="0"/>
      <w:marTop w:val="0"/>
      <w:marBottom w:val="0"/>
      <w:divBdr>
        <w:top w:val="none" w:sz="0" w:space="0" w:color="auto"/>
        <w:left w:val="none" w:sz="0" w:space="0" w:color="auto"/>
        <w:bottom w:val="none" w:sz="0" w:space="0" w:color="auto"/>
        <w:right w:val="none" w:sz="0" w:space="0" w:color="auto"/>
      </w:divBdr>
    </w:div>
    <w:div w:id="637998393">
      <w:bodyDiv w:val="1"/>
      <w:marLeft w:val="0"/>
      <w:marRight w:val="0"/>
      <w:marTop w:val="0"/>
      <w:marBottom w:val="0"/>
      <w:divBdr>
        <w:top w:val="none" w:sz="0" w:space="0" w:color="auto"/>
        <w:left w:val="none" w:sz="0" w:space="0" w:color="auto"/>
        <w:bottom w:val="none" w:sz="0" w:space="0" w:color="auto"/>
        <w:right w:val="none" w:sz="0" w:space="0" w:color="auto"/>
      </w:divBdr>
    </w:div>
    <w:div w:id="641227787">
      <w:bodyDiv w:val="1"/>
      <w:marLeft w:val="0"/>
      <w:marRight w:val="0"/>
      <w:marTop w:val="0"/>
      <w:marBottom w:val="0"/>
      <w:divBdr>
        <w:top w:val="none" w:sz="0" w:space="0" w:color="auto"/>
        <w:left w:val="none" w:sz="0" w:space="0" w:color="auto"/>
        <w:bottom w:val="none" w:sz="0" w:space="0" w:color="auto"/>
        <w:right w:val="none" w:sz="0" w:space="0" w:color="auto"/>
      </w:divBdr>
    </w:div>
    <w:div w:id="642008277">
      <w:bodyDiv w:val="1"/>
      <w:marLeft w:val="0"/>
      <w:marRight w:val="0"/>
      <w:marTop w:val="0"/>
      <w:marBottom w:val="0"/>
      <w:divBdr>
        <w:top w:val="none" w:sz="0" w:space="0" w:color="auto"/>
        <w:left w:val="none" w:sz="0" w:space="0" w:color="auto"/>
        <w:bottom w:val="none" w:sz="0" w:space="0" w:color="auto"/>
        <w:right w:val="none" w:sz="0" w:space="0" w:color="auto"/>
      </w:divBdr>
    </w:div>
    <w:div w:id="642588355">
      <w:bodyDiv w:val="1"/>
      <w:marLeft w:val="0"/>
      <w:marRight w:val="0"/>
      <w:marTop w:val="0"/>
      <w:marBottom w:val="0"/>
      <w:divBdr>
        <w:top w:val="none" w:sz="0" w:space="0" w:color="auto"/>
        <w:left w:val="none" w:sz="0" w:space="0" w:color="auto"/>
        <w:bottom w:val="none" w:sz="0" w:space="0" w:color="auto"/>
        <w:right w:val="none" w:sz="0" w:space="0" w:color="auto"/>
      </w:divBdr>
    </w:div>
    <w:div w:id="645472717">
      <w:bodyDiv w:val="1"/>
      <w:marLeft w:val="0"/>
      <w:marRight w:val="0"/>
      <w:marTop w:val="0"/>
      <w:marBottom w:val="0"/>
      <w:divBdr>
        <w:top w:val="none" w:sz="0" w:space="0" w:color="auto"/>
        <w:left w:val="none" w:sz="0" w:space="0" w:color="auto"/>
        <w:bottom w:val="none" w:sz="0" w:space="0" w:color="auto"/>
        <w:right w:val="none" w:sz="0" w:space="0" w:color="auto"/>
      </w:divBdr>
    </w:div>
    <w:div w:id="647519694">
      <w:bodyDiv w:val="1"/>
      <w:marLeft w:val="0"/>
      <w:marRight w:val="0"/>
      <w:marTop w:val="0"/>
      <w:marBottom w:val="0"/>
      <w:divBdr>
        <w:top w:val="none" w:sz="0" w:space="0" w:color="auto"/>
        <w:left w:val="none" w:sz="0" w:space="0" w:color="auto"/>
        <w:bottom w:val="none" w:sz="0" w:space="0" w:color="auto"/>
        <w:right w:val="none" w:sz="0" w:space="0" w:color="auto"/>
      </w:divBdr>
    </w:div>
    <w:div w:id="647712239">
      <w:bodyDiv w:val="1"/>
      <w:marLeft w:val="0"/>
      <w:marRight w:val="0"/>
      <w:marTop w:val="0"/>
      <w:marBottom w:val="0"/>
      <w:divBdr>
        <w:top w:val="none" w:sz="0" w:space="0" w:color="auto"/>
        <w:left w:val="none" w:sz="0" w:space="0" w:color="auto"/>
        <w:bottom w:val="none" w:sz="0" w:space="0" w:color="auto"/>
        <w:right w:val="none" w:sz="0" w:space="0" w:color="auto"/>
      </w:divBdr>
    </w:div>
    <w:div w:id="649215893">
      <w:bodyDiv w:val="1"/>
      <w:marLeft w:val="0"/>
      <w:marRight w:val="0"/>
      <w:marTop w:val="0"/>
      <w:marBottom w:val="0"/>
      <w:divBdr>
        <w:top w:val="none" w:sz="0" w:space="0" w:color="auto"/>
        <w:left w:val="none" w:sz="0" w:space="0" w:color="auto"/>
        <w:bottom w:val="none" w:sz="0" w:space="0" w:color="auto"/>
        <w:right w:val="none" w:sz="0" w:space="0" w:color="auto"/>
      </w:divBdr>
    </w:div>
    <w:div w:id="649289895">
      <w:bodyDiv w:val="1"/>
      <w:marLeft w:val="0"/>
      <w:marRight w:val="0"/>
      <w:marTop w:val="0"/>
      <w:marBottom w:val="0"/>
      <w:divBdr>
        <w:top w:val="none" w:sz="0" w:space="0" w:color="auto"/>
        <w:left w:val="none" w:sz="0" w:space="0" w:color="auto"/>
        <w:bottom w:val="none" w:sz="0" w:space="0" w:color="auto"/>
        <w:right w:val="none" w:sz="0" w:space="0" w:color="auto"/>
      </w:divBdr>
    </w:div>
    <w:div w:id="649553280">
      <w:bodyDiv w:val="1"/>
      <w:marLeft w:val="0"/>
      <w:marRight w:val="0"/>
      <w:marTop w:val="0"/>
      <w:marBottom w:val="0"/>
      <w:divBdr>
        <w:top w:val="none" w:sz="0" w:space="0" w:color="auto"/>
        <w:left w:val="none" w:sz="0" w:space="0" w:color="auto"/>
        <w:bottom w:val="none" w:sz="0" w:space="0" w:color="auto"/>
        <w:right w:val="none" w:sz="0" w:space="0" w:color="auto"/>
      </w:divBdr>
    </w:div>
    <w:div w:id="650870367">
      <w:bodyDiv w:val="1"/>
      <w:marLeft w:val="0"/>
      <w:marRight w:val="0"/>
      <w:marTop w:val="0"/>
      <w:marBottom w:val="0"/>
      <w:divBdr>
        <w:top w:val="none" w:sz="0" w:space="0" w:color="auto"/>
        <w:left w:val="none" w:sz="0" w:space="0" w:color="auto"/>
        <w:bottom w:val="none" w:sz="0" w:space="0" w:color="auto"/>
        <w:right w:val="none" w:sz="0" w:space="0" w:color="auto"/>
      </w:divBdr>
    </w:div>
    <w:div w:id="651644800">
      <w:bodyDiv w:val="1"/>
      <w:marLeft w:val="0"/>
      <w:marRight w:val="0"/>
      <w:marTop w:val="0"/>
      <w:marBottom w:val="0"/>
      <w:divBdr>
        <w:top w:val="none" w:sz="0" w:space="0" w:color="auto"/>
        <w:left w:val="none" w:sz="0" w:space="0" w:color="auto"/>
        <w:bottom w:val="none" w:sz="0" w:space="0" w:color="auto"/>
        <w:right w:val="none" w:sz="0" w:space="0" w:color="auto"/>
      </w:divBdr>
    </w:div>
    <w:div w:id="651644900">
      <w:bodyDiv w:val="1"/>
      <w:marLeft w:val="0"/>
      <w:marRight w:val="0"/>
      <w:marTop w:val="0"/>
      <w:marBottom w:val="0"/>
      <w:divBdr>
        <w:top w:val="none" w:sz="0" w:space="0" w:color="auto"/>
        <w:left w:val="none" w:sz="0" w:space="0" w:color="auto"/>
        <w:bottom w:val="none" w:sz="0" w:space="0" w:color="auto"/>
        <w:right w:val="none" w:sz="0" w:space="0" w:color="auto"/>
      </w:divBdr>
    </w:div>
    <w:div w:id="654916622">
      <w:bodyDiv w:val="1"/>
      <w:marLeft w:val="0"/>
      <w:marRight w:val="0"/>
      <w:marTop w:val="0"/>
      <w:marBottom w:val="0"/>
      <w:divBdr>
        <w:top w:val="none" w:sz="0" w:space="0" w:color="auto"/>
        <w:left w:val="none" w:sz="0" w:space="0" w:color="auto"/>
        <w:bottom w:val="none" w:sz="0" w:space="0" w:color="auto"/>
        <w:right w:val="none" w:sz="0" w:space="0" w:color="auto"/>
      </w:divBdr>
    </w:div>
    <w:div w:id="655838669">
      <w:bodyDiv w:val="1"/>
      <w:marLeft w:val="0"/>
      <w:marRight w:val="0"/>
      <w:marTop w:val="0"/>
      <w:marBottom w:val="0"/>
      <w:divBdr>
        <w:top w:val="none" w:sz="0" w:space="0" w:color="auto"/>
        <w:left w:val="none" w:sz="0" w:space="0" w:color="auto"/>
        <w:bottom w:val="none" w:sz="0" w:space="0" w:color="auto"/>
        <w:right w:val="none" w:sz="0" w:space="0" w:color="auto"/>
      </w:divBdr>
    </w:div>
    <w:div w:id="658849420">
      <w:bodyDiv w:val="1"/>
      <w:marLeft w:val="0"/>
      <w:marRight w:val="0"/>
      <w:marTop w:val="0"/>
      <w:marBottom w:val="0"/>
      <w:divBdr>
        <w:top w:val="none" w:sz="0" w:space="0" w:color="auto"/>
        <w:left w:val="none" w:sz="0" w:space="0" w:color="auto"/>
        <w:bottom w:val="none" w:sz="0" w:space="0" w:color="auto"/>
        <w:right w:val="none" w:sz="0" w:space="0" w:color="auto"/>
      </w:divBdr>
    </w:div>
    <w:div w:id="661201637">
      <w:bodyDiv w:val="1"/>
      <w:marLeft w:val="0"/>
      <w:marRight w:val="0"/>
      <w:marTop w:val="0"/>
      <w:marBottom w:val="0"/>
      <w:divBdr>
        <w:top w:val="none" w:sz="0" w:space="0" w:color="auto"/>
        <w:left w:val="none" w:sz="0" w:space="0" w:color="auto"/>
        <w:bottom w:val="none" w:sz="0" w:space="0" w:color="auto"/>
        <w:right w:val="none" w:sz="0" w:space="0" w:color="auto"/>
      </w:divBdr>
    </w:div>
    <w:div w:id="665330311">
      <w:bodyDiv w:val="1"/>
      <w:marLeft w:val="0"/>
      <w:marRight w:val="0"/>
      <w:marTop w:val="0"/>
      <w:marBottom w:val="0"/>
      <w:divBdr>
        <w:top w:val="none" w:sz="0" w:space="0" w:color="auto"/>
        <w:left w:val="none" w:sz="0" w:space="0" w:color="auto"/>
        <w:bottom w:val="none" w:sz="0" w:space="0" w:color="auto"/>
        <w:right w:val="none" w:sz="0" w:space="0" w:color="auto"/>
      </w:divBdr>
    </w:div>
    <w:div w:id="665550607">
      <w:bodyDiv w:val="1"/>
      <w:marLeft w:val="0"/>
      <w:marRight w:val="0"/>
      <w:marTop w:val="0"/>
      <w:marBottom w:val="0"/>
      <w:divBdr>
        <w:top w:val="none" w:sz="0" w:space="0" w:color="auto"/>
        <w:left w:val="none" w:sz="0" w:space="0" w:color="auto"/>
        <w:bottom w:val="none" w:sz="0" w:space="0" w:color="auto"/>
        <w:right w:val="none" w:sz="0" w:space="0" w:color="auto"/>
      </w:divBdr>
    </w:div>
    <w:div w:id="670255190">
      <w:bodyDiv w:val="1"/>
      <w:marLeft w:val="0"/>
      <w:marRight w:val="0"/>
      <w:marTop w:val="0"/>
      <w:marBottom w:val="0"/>
      <w:divBdr>
        <w:top w:val="none" w:sz="0" w:space="0" w:color="auto"/>
        <w:left w:val="none" w:sz="0" w:space="0" w:color="auto"/>
        <w:bottom w:val="none" w:sz="0" w:space="0" w:color="auto"/>
        <w:right w:val="none" w:sz="0" w:space="0" w:color="auto"/>
      </w:divBdr>
    </w:div>
    <w:div w:id="671566643">
      <w:bodyDiv w:val="1"/>
      <w:marLeft w:val="0"/>
      <w:marRight w:val="0"/>
      <w:marTop w:val="0"/>
      <w:marBottom w:val="0"/>
      <w:divBdr>
        <w:top w:val="none" w:sz="0" w:space="0" w:color="auto"/>
        <w:left w:val="none" w:sz="0" w:space="0" w:color="auto"/>
        <w:bottom w:val="none" w:sz="0" w:space="0" w:color="auto"/>
        <w:right w:val="none" w:sz="0" w:space="0" w:color="auto"/>
      </w:divBdr>
      <w:divsChild>
        <w:div w:id="392046124">
          <w:marLeft w:val="480"/>
          <w:marRight w:val="0"/>
          <w:marTop w:val="0"/>
          <w:marBottom w:val="0"/>
          <w:divBdr>
            <w:top w:val="none" w:sz="0" w:space="0" w:color="auto"/>
            <w:left w:val="none" w:sz="0" w:space="0" w:color="auto"/>
            <w:bottom w:val="none" w:sz="0" w:space="0" w:color="auto"/>
            <w:right w:val="none" w:sz="0" w:space="0" w:color="auto"/>
          </w:divBdr>
        </w:div>
        <w:div w:id="2117671581">
          <w:marLeft w:val="480"/>
          <w:marRight w:val="0"/>
          <w:marTop w:val="0"/>
          <w:marBottom w:val="0"/>
          <w:divBdr>
            <w:top w:val="none" w:sz="0" w:space="0" w:color="auto"/>
            <w:left w:val="none" w:sz="0" w:space="0" w:color="auto"/>
            <w:bottom w:val="none" w:sz="0" w:space="0" w:color="auto"/>
            <w:right w:val="none" w:sz="0" w:space="0" w:color="auto"/>
          </w:divBdr>
        </w:div>
        <w:div w:id="318581430">
          <w:marLeft w:val="480"/>
          <w:marRight w:val="0"/>
          <w:marTop w:val="0"/>
          <w:marBottom w:val="0"/>
          <w:divBdr>
            <w:top w:val="none" w:sz="0" w:space="0" w:color="auto"/>
            <w:left w:val="none" w:sz="0" w:space="0" w:color="auto"/>
            <w:bottom w:val="none" w:sz="0" w:space="0" w:color="auto"/>
            <w:right w:val="none" w:sz="0" w:space="0" w:color="auto"/>
          </w:divBdr>
        </w:div>
        <w:div w:id="505749353">
          <w:marLeft w:val="480"/>
          <w:marRight w:val="0"/>
          <w:marTop w:val="0"/>
          <w:marBottom w:val="0"/>
          <w:divBdr>
            <w:top w:val="none" w:sz="0" w:space="0" w:color="auto"/>
            <w:left w:val="none" w:sz="0" w:space="0" w:color="auto"/>
            <w:bottom w:val="none" w:sz="0" w:space="0" w:color="auto"/>
            <w:right w:val="none" w:sz="0" w:space="0" w:color="auto"/>
          </w:divBdr>
        </w:div>
        <w:div w:id="208952689">
          <w:marLeft w:val="480"/>
          <w:marRight w:val="0"/>
          <w:marTop w:val="0"/>
          <w:marBottom w:val="0"/>
          <w:divBdr>
            <w:top w:val="none" w:sz="0" w:space="0" w:color="auto"/>
            <w:left w:val="none" w:sz="0" w:space="0" w:color="auto"/>
            <w:bottom w:val="none" w:sz="0" w:space="0" w:color="auto"/>
            <w:right w:val="none" w:sz="0" w:space="0" w:color="auto"/>
          </w:divBdr>
        </w:div>
        <w:div w:id="1698658292">
          <w:marLeft w:val="480"/>
          <w:marRight w:val="0"/>
          <w:marTop w:val="0"/>
          <w:marBottom w:val="0"/>
          <w:divBdr>
            <w:top w:val="none" w:sz="0" w:space="0" w:color="auto"/>
            <w:left w:val="none" w:sz="0" w:space="0" w:color="auto"/>
            <w:bottom w:val="none" w:sz="0" w:space="0" w:color="auto"/>
            <w:right w:val="none" w:sz="0" w:space="0" w:color="auto"/>
          </w:divBdr>
        </w:div>
        <w:div w:id="2018464005">
          <w:marLeft w:val="480"/>
          <w:marRight w:val="0"/>
          <w:marTop w:val="0"/>
          <w:marBottom w:val="0"/>
          <w:divBdr>
            <w:top w:val="none" w:sz="0" w:space="0" w:color="auto"/>
            <w:left w:val="none" w:sz="0" w:space="0" w:color="auto"/>
            <w:bottom w:val="none" w:sz="0" w:space="0" w:color="auto"/>
            <w:right w:val="none" w:sz="0" w:space="0" w:color="auto"/>
          </w:divBdr>
        </w:div>
        <w:div w:id="991913239">
          <w:marLeft w:val="480"/>
          <w:marRight w:val="0"/>
          <w:marTop w:val="0"/>
          <w:marBottom w:val="0"/>
          <w:divBdr>
            <w:top w:val="none" w:sz="0" w:space="0" w:color="auto"/>
            <w:left w:val="none" w:sz="0" w:space="0" w:color="auto"/>
            <w:bottom w:val="none" w:sz="0" w:space="0" w:color="auto"/>
            <w:right w:val="none" w:sz="0" w:space="0" w:color="auto"/>
          </w:divBdr>
        </w:div>
        <w:div w:id="1443452093">
          <w:marLeft w:val="480"/>
          <w:marRight w:val="0"/>
          <w:marTop w:val="0"/>
          <w:marBottom w:val="0"/>
          <w:divBdr>
            <w:top w:val="none" w:sz="0" w:space="0" w:color="auto"/>
            <w:left w:val="none" w:sz="0" w:space="0" w:color="auto"/>
            <w:bottom w:val="none" w:sz="0" w:space="0" w:color="auto"/>
            <w:right w:val="none" w:sz="0" w:space="0" w:color="auto"/>
          </w:divBdr>
        </w:div>
        <w:div w:id="1758863517">
          <w:marLeft w:val="480"/>
          <w:marRight w:val="0"/>
          <w:marTop w:val="0"/>
          <w:marBottom w:val="0"/>
          <w:divBdr>
            <w:top w:val="none" w:sz="0" w:space="0" w:color="auto"/>
            <w:left w:val="none" w:sz="0" w:space="0" w:color="auto"/>
            <w:bottom w:val="none" w:sz="0" w:space="0" w:color="auto"/>
            <w:right w:val="none" w:sz="0" w:space="0" w:color="auto"/>
          </w:divBdr>
        </w:div>
        <w:div w:id="1174802343">
          <w:marLeft w:val="480"/>
          <w:marRight w:val="0"/>
          <w:marTop w:val="0"/>
          <w:marBottom w:val="0"/>
          <w:divBdr>
            <w:top w:val="none" w:sz="0" w:space="0" w:color="auto"/>
            <w:left w:val="none" w:sz="0" w:space="0" w:color="auto"/>
            <w:bottom w:val="none" w:sz="0" w:space="0" w:color="auto"/>
            <w:right w:val="none" w:sz="0" w:space="0" w:color="auto"/>
          </w:divBdr>
        </w:div>
        <w:div w:id="412513772">
          <w:marLeft w:val="480"/>
          <w:marRight w:val="0"/>
          <w:marTop w:val="0"/>
          <w:marBottom w:val="0"/>
          <w:divBdr>
            <w:top w:val="none" w:sz="0" w:space="0" w:color="auto"/>
            <w:left w:val="none" w:sz="0" w:space="0" w:color="auto"/>
            <w:bottom w:val="none" w:sz="0" w:space="0" w:color="auto"/>
            <w:right w:val="none" w:sz="0" w:space="0" w:color="auto"/>
          </w:divBdr>
        </w:div>
        <w:div w:id="256669609">
          <w:marLeft w:val="480"/>
          <w:marRight w:val="0"/>
          <w:marTop w:val="0"/>
          <w:marBottom w:val="0"/>
          <w:divBdr>
            <w:top w:val="none" w:sz="0" w:space="0" w:color="auto"/>
            <w:left w:val="none" w:sz="0" w:space="0" w:color="auto"/>
            <w:bottom w:val="none" w:sz="0" w:space="0" w:color="auto"/>
            <w:right w:val="none" w:sz="0" w:space="0" w:color="auto"/>
          </w:divBdr>
        </w:div>
        <w:div w:id="1040863958">
          <w:marLeft w:val="480"/>
          <w:marRight w:val="0"/>
          <w:marTop w:val="0"/>
          <w:marBottom w:val="0"/>
          <w:divBdr>
            <w:top w:val="none" w:sz="0" w:space="0" w:color="auto"/>
            <w:left w:val="none" w:sz="0" w:space="0" w:color="auto"/>
            <w:bottom w:val="none" w:sz="0" w:space="0" w:color="auto"/>
            <w:right w:val="none" w:sz="0" w:space="0" w:color="auto"/>
          </w:divBdr>
        </w:div>
        <w:div w:id="28382251">
          <w:marLeft w:val="480"/>
          <w:marRight w:val="0"/>
          <w:marTop w:val="0"/>
          <w:marBottom w:val="0"/>
          <w:divBdr>
            <w:top w:val="none" w:sz="0" w:space="0" w:color="auto"/>
            <w:left w:val="none" w:sz="0" w:space="0" w:color="auto"/>
            <w:bottom w:val="none" w:sz="0" w:space="0" w:color="auto"/>
            <w:right w:val="none" w:sz="0" w:space="0" w:color="auto"/>
          </w:divBdr>
        </w:div>
        <w:div w:id="857542172">
          <w:marLeft w:val="480"/>
          <w:marRight w:val="0"/>
          <w:marTop w:val="0"/>
          <w:marBottom w:val="0"/>
          <w:divBdr>
            <w:top w:val="none" w:sz="0" w:space="0" w:color="auto"/>
            <w:left w:val="none" w:sz="0" w:space="0" w:color="auto"/>
            <w:bottom w:val="none" w:sz="0" w:space="0" w:color="auto"/>
            <w:right w:val="none" w:sz="0" w:space="0" w:color="auto"/>
          </w:divBdr>
        </w:div>
        <w:div w:id="1218007957">
          <w:marLeft w:val="480"/>
          <w:marRight w:val="0"/>
          <w:marTop w:val="0"/>
          <w:marBottom w:val="0"/>
          <w:divBdr>
            <w:top w:val="none" w:sz="0" w:space="0" w:color="auto"/>
            <w:left w:val="none" w:sz="0" w:space="0" w:color="auto"/>
            <w:bottom w:val="none" w:sz="0" w:space="0" w:color="auto"/>
            <w:right w:val="none" w:sz="0" w:space="0" w:color="auto"/>
          </w:divBdr>
        </w:div>
        <w:div w:id="484401241">
          <w:marLeft w:val="480"/>
          <w:marRight w:val="0"/>
          <w:marTop w:val="0"/>
          <w:marBottom w:val="0"/>
          <w:divBdr>
            <w:top w:val="none" w:sz="0" w:space="0" w:color="auto"/>
            <w:left w:val="none" w:sz="0" w:space="0" w:color="auto"/>
            <w:bottom w:val="none" w:sz="0" w:space="0" w:color="auto"/>
            <w:right w:val="none" w:sz="0" w:space="0" w:color="auto"/>
          </w:divBdr>
        </w:div>
        <w:div w:id="1623003139">
          <w:marLeft w:val="480"/>
          <w:marRight w:val="0"/>
          <w:marTop w:val="0"/>
          <w:marBottom w:val="0"/>
          <w:divBdr>
            <w:top w:val="none" w:sz="0" w:space="0" w:color="auto"/>
            <w:left w:val="none" w:sz="0" w:space="0" w:color="auto"/>
            <w:bottom w:val="none" w:sz="0" w:space="0" w:color="auto"/>
            <w:right w:val="none" w:sz="0" w:space="0" w:color="auto"/>
          </w:divBdr>
        </w:div>
        <w:div w:id="1574465506">
          <w:marLeft w:val="480"/>
          <w:marRight w:val="0"/>
          <w:marTop w:val="0"/>
          <w:marBottom w:val="0"/>
          <w:divBdr>
            <w:top w:val="none" w:sz="0" w:space="0" w:color="auto"/>
            <w:left w:val="none" w:sz="0" w:space="0" w:color="auto"/>
            <w:bottom w:val="none" w:sz="0" w:space="0" w:color="auto"/>
            <w:right w:val="none" w:sz="0" w:space="0" w:color="auto"/>
          </w:divBdr>
        </w:div>
        <w:div w:id="1758668465">
          <w:marLeft w:val="480"/>
          <w:marRight w:val="0"/>
          <w:marTop w:val="0"/>
          <w:marBottom w:val="0"/>
          <w:divBdr>
            <w:top w:val="none" w:sz="0" w:space="0" w:color="auto"/>
            <w:left w:val="none" w:sz="0" w:space="0" w:color="auto"/>
            <w:bottom w:val="none" w:sz="0" w:space="0" w:color="auto"/>
            <w:right w:val="none" w:sz="0" w:space="0" w:color="auto"/>
          </w:divBdr>
        </w:div>
        <w:div w:id="1799494477">
          <w:marLeft w:val="480"/>
          <w:marRight w:val="0"/>
          <w:marTop w:val="0"/>
          <w:marBottom w:val="0"/>
          <w:divBdr>
            <w:top w:val="none" w:sz="0" w:space="0" w:color="auto"/>
            <w:left w:val="none" w:sz="0" w:space="0" w:color="auto"/>
            <w:bottom w:val="none" w:sz="0" w:space="0" w:color="auto"/>
            <w:right w:val="none" w:sz="0" w:space="0" w:color="auto"/>
          </w:divBdr>
        </w:div>
        <w:div w:id="1672488739">
          <w:marLeft w:val="480"/>
          <w:marRight w:val="0"/>
          <w:marTop w:val="0"/>
          <w:marBottom w:val="0"/>
          <w:divBdr>
            <w:top w:val="none" w:sz="0" w:space="0" w:color="auto"/>
            <w:left w:val="none" w:sz="0" w:space="0" w:color="auto"/>
            <w:bottom w:val="none" w:sz="0" w:space="0" w:color="auto"/>
            <w:right w:val="none" w:sz="0" w:space="0" w:color="auto"/>
          </w:divBdr>
        </w:div>
        <w:div w:id="2120635783">
          <w:marLeft w:val="480"/>
          <w:marRight w:val="0"/>
          <w:marTop w:val="0"/>
          <w:marBottom w:val="0"/>
          <w:divBdr>
            <w:top w:val="none" w:sz="0" w:space="0" w:color="auto"/>
            <w:left w:val="none" w:sz="0" w:space="0" w:color="auto"/>
            <w:bottom w:val="none" w:sz="0" w:space="0" w:color="auto"/>
            <w:right w:val="none" w:sz="0" w:space="0" w:color="auto"/>
          </w:divBdr>
        </w:div>
        <w:div w:id="1105537379">
          <w:marLeft w:val="480"/>
          <w:marRight w:val="0"/>
          <w:marTop w:val="0"/>
          <w:marBottom w:val="0"/>
          <w:divBdr>
            <w:top w:val="none" w:sz="0" w:space="0" w:color="auto"/>
            <w:left w:val="none" w:sz="0" w:space="0" w:color="auto"/>
            <w:bottom w:val="none" w:sz="0" w:space="0" w:color="auto"/>
            <w:right w:val="none" w:sz="0" w:space="0" w:color="auto"/>
          </w:divBdr>
        </w:div>
        <w:div w:id="1307666112">
          <w:marLeft w:val="480"/>
          <w:marRight w:val="0"/>
          <w:marTop w:val="0"/>
          <w:marBottom w:val="0"/>
          <w:divBdr>
            <w:top w:val="none" w:sz="0" w:space="0" w:color="auto"/>
            <w:left w:val="none" w:sz="0" w:space="0" w:color="auto"/>
            <w:bottom w:val="none" w:sz="0" w:space="0" w:color="auto"/>
            <w:right w:val="none" w:sz="0" w:space="0" w:color="auto"/>
          </w:divBdr>
        </w:div>
        <w:div w:id="100145200">
          <w:marLeft w:val="480"/>
          <w:marRight w:val="0"/>
          <w:marTop w:val="0"/>
          <w:marBottom w:val="0"/>
          <w:divBdr>
            <w:top w:val="none" w:sz="0" w:space="0" w:color="auto"/>
            <w:left w:val="none" w:sz="0" w:space="0" w:color="auto"/>
            <w:bottom w:val="none" w:sz="0" w:space="0" w:color="auto"/>
            <w:right w:val="none" w:sz="0" w:space="0" w:color="auto"/>
          </w:divBdr>
        </w:div>
        <w:div w:id="167140340">
          <w:marLeft w:val="480"/>
          <w:marRight w:val="0"/>
          <w:marTop w:val="0"/>
          <w:marBottom w:val="0"/>
          <w:divBdr>
            <w:top w:val="none" w:sz="0" w:space="0" w:color="auto"/>
            <w:left w:val="none" w:sz="0" w:space="0" w:color="auto"/>
            <w:bottom w:val="none" w:sz="0" w:space="0" w:color="auto"/>
            <w:right w:val="none" w:sz="0" w:space="0" w:color="auto"/>
          </w:divBdr>
        </w:div>
        <w:div w:id="1222517828">
          <w:marLeft w:val="480"/>
          <w:marRight w:val="0"/>
          <w:marTop w:val="0"/>
          <w:marBottom w:val="0"/>
          <w:divBdr>
            <w:top w:val="none" w:sz="0" w:space="0" w:color="auto"/>
            <w:left w:val="none" w:sz="0" w:space="0" w:color="auto"/>
            <w:bottom w:val="none" w:sz="0" w:space="0" w:color="auto"/>
            <w:right w:val="none" w:sz="0" w:space="0" w:color="auto"/>
          </w:divBdr>
        </w:div>
        <w:div w:id="1407343694">
          <w:marLeft w:val="480"/>
          <w:marRight w:val="0"/>
          <w:marTop w:val="0"/>
          <w:marBottom w:val="0"/>
          <w:divBdr>
            <w:top w:val="none" w:sz="0" w:space="0" w:color="auto"/>
            <w:left w:val="none" w:sz="0" w:space="0" w:color="auto"/>
            <w:bottom w:val="none" w:sz="0" w:space="0" w:color="auto"/>
            <w:right w:val="none" w:sz="0" w:space="0" w:color="auto"/>
          </w:divBdr>
        </w:div>
        <w:div w:id="901133278">
          <w:marLeft w:val="480"/>
          <w:marRight w:val="0"/>
          <w:marTop w:val="0"/>
          <w:marBottom w:val="0"/>
          <w:divBdr>
            <w:top w:val="none" w:sz="0" w:space="0" w:color="auto"/>
            <w:left w:val="none" w:sz="0" w:space="0" w:color="auto"/>
            <w:bottom w:val="none" w:sz="0" w:space="0" w:color="auto"/>
            <w:right w:val="none" w:sz="0" w:space="0" w:color="auto"/>
          </w:divBdr>
        </w:div>
        <w:div w:id="1574008159">
          <w:marLeft w:val="480"/>
          <w:marRight w:val="0"/>
          <w:marTop w:val="0"/>
          <w:marBottom w:val="0"/>
          <w:divBdr>
            <w:top w:val="none" w:sz="0" w:space="0" w:color="auto"/>
            <w:left w:val="none" w:sz="0" w:space="0" w:color="auto"/>
            <w:bottom w:val="none" w:sz="0" w:space="0" w:color="auto"/>
            <w:right w:val="none" w:sz="0" w:space="0" w:color="auto"/>
          </w:divBdr>
        </w:div>
        <w:div w:id="1436904773">
          <w:marLeft w:val="480"/>
          <w:marRight w:val="0"/>
          <w:marTop w:val="0"/>
          <w:marBottom w:val="0"/>
          <w:divBdr>
            <w:top w:val="none" w:sz="0" w:space="0" w:color="auto"/>
            <w:left w:val="none" w:sz="0" w:space="0" w:color="auto"/>
            <w:bottom w:val="none" w:sz="0" w:space="0" w:color="auto"/>
            <w:right w:val="none" w:sz="0" w:space="0" w:color="auto"/>
          </w:divBdr>
        </w:div>
        <w:div w:id="472677677">
          <w:marLeft w:val="480"/>
          <w:marRight w:val="0"/>
          <w:marTop w:val="0"/>
          <w:marBottom w:val="0"/>
          <w:divBdr>
            <w:top w:val="none" w:sz="0" w:space="0" w:color="auto"/>
            <w:left w:val="none" w:sz="0" w:space="0" w:color="auto"/>
            <w:bottom w:val="none" w:sz="0" w:space="0" w:color="auto"/>
            <w:right w:val="none" w:sz="0" w:space="0" w:color="auto"/>
          </w:divBdr>
        </w:div>
        <w:div w:id="1555896556">
          <w:marLeft w:val="480"/>
          <w:marRight w:val="0"/>
          <w:marTop w:val="0"/>
          <w:marBottom w:val="0"/>
          <w:divBdr>
            <w:top w:val="none" w:sz="0" w:space="0" w:color="auto"/>
            <w:left w:val="none" w:sz="0" w:space="0" w:color="auto"/>
            <w:bottom w:val="none" w:sz="0" w:space="0" w:color="auto"/>
            <w:right w:val="none" w:sz="0" w:space="0" w:color="auto"/>
          </w:divBdr>
        </w:div>
        <w:div w:id="823666885">
          <w:marLeft w:val="480"/>
          <w:marRight w:val="0"/>
          <w:marTop w:val="0"/>
          <w:marBottom w:val="0"/>
          <w:divBdr>
            <w:top w:val="none" w:sz="0" w:space="0" w:color="auto"/>
            <w:left w:val="none" w:sz="0" w:space="0" w:color="auto"/>
            <w:bottom w:val="none" w:sz="0" w:space="0" w:color="auto"/>
            <w:right w:val="none" w:sz="0" w:space="0" w:color="auto"/>
          </w:divBdr>
        </w:div>
        <w:div w:id="414129023">
          <w:marLeft w:val="480"/>
          <w:marRight w:val="0"/>
          <w:marTop w:val="0"/>
          <w:marBottom w:val="0"/>
          <w:divBdr>
            <w:top w:val="none" w:sz="0" w:space="0" w:color="auto"/>
            <w:left w:val="none" w:sz="0" w:space="0" w:color="auto"/>
            <w:bottom w:val="none" w:sz="0" w:space="0" w:color="auto"/>
            <w:right w:val="none" w:sz="0" w:space="0" w:color="auto"/>
          </w:divBdr>
        </w:div>
        <w:div w:id="2014604090">
          <w:marLeft w:val="480"/>
          <w:marRight w:val="0"/>
          <w:marTop w:val="0"/>
          <w:marBottom w:val="0"/>
          <w:divBdr>
            <w:top w:val="none" w:sz="0" w:space="0" w:color="auto"/>
            <w:left w:val="none" w:sz="0" w:space="0" w:color="auto"/>
            <w:bottom w:val="none" w:sz="0" w:space="0" w:color="auto"/>
            <w:right w:val="none" w:sz="0" w:space="0" w:color="auto"/>
          </w:divBdr>
        </w:div>
        <w:div w:id="643968454">
          <w:marLeft w:val="480"/>
          <w:marRight w:val="0"/>
          <w:marTop w:val="0"/>
          <w:marBottom w:val="0"/>
          <w:divBdr>
            <w:top w:val="none" w:sz="0" w:space="0" w:color="auto"/>
            <w:left w:val="none" w:sz="0" w:space="0" w:color="auto"/>
            <w:bottom w:val="none" w:sz="0" w:space="0" w:color="auto"/>
            <w:right w:val="none" w:sz="0" w:space="0" w:color="auto"/>
          </w:divBdr>
        </w:div>
        <w:div w:id="243880788">
          <w:marLeft w:val="480"/>
          <w:marRight w:val="0"/>
          <w:marTop w:val="0"/>
          <w:marBottom w:val="0"/>
          <w:divBdr>
            <w:top w:val="none" w:sz="0" w:space="0" w:color="auto"/>
            <w:left w:val="none" w:sz="0" w:space="0" w:color="auto"/>
            <w:bottom w:val="none" w:sz="0" w:space="0" w:color="auto"/>
            <w:right w:val="none" w:sz="0" w:space="0" w:color="auto"/>
          </w:divBdr>
        </w:div>
        <w:div w:id="1543980925">
          <w:marLeft w:val="480"/>
          <w:marRight w:val="0"/>
          <w:marTop w:val="0"/>
          <w:marBottom w:val="0"/>
          <w:divBdr>
            <w:top w:val="none" w:sz="0" w:space="0" w:color="auto"/>
            <w:left w:val="none" w:sz="0" w:space="0" w:color="auto"/>
            <w:bottom w:val="none" w:sz="0" w:space="0" w:color="auto"/>
            <w:right w:val="none" w:sz="0" w:space="0" w:color="auto"/>
          </w:divBdr>
        </w:div>
      </w:divsChild>
    </w:div>
    <w:div w:id="672759585">
      <w:bodyDiv w:val="1"/>
      <w:marLeft w:val="0"/>
      <w:marRight w:val="0"/>
      <w:marTop w:val="0"/>
      <w:marBottom w:val="0"/>
      <w:divBdr>
        <w:top w:val="none" w:sz="0" w:space="0" w:color="auto"/>
        <w:left w:val="none" w:sz="0" w:space="0" w:color="auto"/>
        <w:bottom w:val="none" w:sz="0" w:space="0" w:color="auto"/>
        <w:right w:val="none" w:sz="0" w:space="0" w:color="auto"/>
      </w:divBdr>
    </w:div>
    <w:div w:id="673191706">
      <w:bodyDiv w:val="1"/>
      <w:marLeft w:val="0"/>
      <w:marRight w:val="0"/>
      <w:marTop w:val="0"/>
      <w:marBottom w:val="0"/>
      <w:divBdr>
        <w:top w:val="none" w:sz="0" w:space="0" w:color="auto"/>
        <w:left w:val="none" w:sz="0" w:space="0" w:color="auto"/>
        <w:bottom w:val="none" w:sz="0" w:space="0" w:color="auto"/>
        <w:right w:val="none" w:sz="0" w:space="0" w:color="auto"/>
      </w:divBdr>
    </w:div>
    <w:div w:id="673533330">
      <w:bodyDiv w:val="1"/>
      <w:marLeft w:val="0"/>
      <w:marRight w:val="0"/>
      <w:marTop w:val="0"/>
      <w:marBottom w:val="0"/>
      <w:divBdr>
        <w:top w:val="none" w:sz="0" w:space="0" w:color="auto"/>
        <w:left w:val="none" w:sz="0" w:space="0" w:color="auto"/>
        <w:bottom w:val="none" w:sz="0" w:space="0" w:color="auto"/>
        <w:right w:val="none" w:sz="0" w:space="0" w:color="auto"/>
      </w:divBdr>
    </w:div>
    <w:div w:id="674040320">
      <w:bodyDiv w:val="1"/>
      <w:marLeft w:val="0"/>
      <w:marRight w:val="0"/>
      <w:marTop w:val="0"/>
      <w:marBottom w:val="0"/>
      <w:divBdr>
        <w:top w:val="none" w:sz="0" w:space="0" w:color="auto"/>
        <w:left w:val="none" w:sz="0" w:space="0" w:color="auto"/>
        <w:bottom w:val="none" w:sz="0" w:space="0" w:color="auto"/>
        <w:right w:val="none" w:sz="0" w:space="0" w:color="auto"/>
      </w:divBdr>
      <w:divsChild>
        <w:div w:id="1996062345">
          <w:marLeft w:val="480"/>
          <w:marRight w:val="0"/>
          <w:marTop w:val="0"/>
          <w:marBottom w:val="0"/>
          <w:divBdr>
            <w:top w:val="none" w:sz="0" w:space="0" w:color="auto"/>
            <w:left w:val="none" w:sz="0" w:space="0" w:color="auto"/>
            <w:bottom w:val="none" w:sz="0" w:space="0" w:color="auto"/>
            <w:right w:val="none" w:sz="0" w:space="0" w:color="auto"/>
          </w:divBdr>
        </w:div>
        <w:div w:id="2044284137">
          <w:marLeft w:val="480"/>
          <w:marRight w:val="0"/>
          <w:marTop w:val="0"/>
          <w:marBottom w:val="0"/>
          <w:divBdr>
            <w:top w:val="none" w:sz="0" w:space="0" w:color="auto"/>
            <w:left w:val="none" w:sz="0" w:space="0" w:color="auto"/>
            <w:bottom w:val="none" w:sz="0" w:space="0" w:color="auto"/>
            <w:right w:val="none" w:sz="0" w:space="0" w:color="auto"/>
          </w:divBdr>
        </w:div>
        <w:div w:id="551695350">
          <w:marLeft w:val="480"/>
          <w:marRight w:val="0"/>
          <w:marTop w:val="0"/>
          <w:marBottom w:val="0"/>
          <w:divBdr>
            <w:top w:val="none" w:sz="0" w:space="0" w:color="auto"/>
            <w:left w:val="none" w:sz="0" w:space="0" w:color="auto"/>
            <w:bottom w:val="none" w:sz="0" w:space="0" w:color="auto"/>
            <w:right w:val="none" w:sz="0" w:space="0" w:color="auto"/>
          </w:divBdr>
        </w:div>
        <w:div w:id="2082170837">
          <w:marLeft w:val="480"/>
          <w:marRight w:val="0"/>
          <w:marTop w:val="0"/>
          <w:marBottom w:val="0"/>
          <w:divBdr>
            <w:top w:val="none" w:sz="0" w:space="0" w:color="auto"/>
            <w:left w:val="none" w:sz="0" w:space="0" w:color="auto"/>
            <w:bottom w:val="none" w:sz="0" w:space="0" w:color="auto"/>
            <w:right w:val="none" w:sz="0" w:space="0" w:color="auto"/>
          </w:divBdr>
        </w:div>
        <w:div w:id="1982534409">
          <w:marLeft w:val="480"/>
          <w:marRight w:val="0"/>
          <w:marTop w:val="0"/>
          <w:marBottom w:val="0"/>
          <w:divBdr>
            <w:top w:val="none" w:sz="0" w:space="0" w:color="auto"/>
            <w:left w:val="none" w:sz="0" w:space="0" w:color="auto"/>
            <w:bottom w:val="none" w:sz="0" w:space="0" w:color="auto"/>
            <w:right w:val="none" w:sz="0" w:space="0" w:color="auto"/>
          </w:divBdr>
        </w:div>
        <w:div w:id="994454711">
          <w:marLeft w:val="480"/>
          <w:marRight w:val="0"/>
          <w:marTop w:val="0"/>
          <w:marBottom w:val="0"/>
          <w:divBdr>
            <w:top w:val="none" w:sz="0" w:space="0" w:color="auto"/>
            <w:left w:val="none" w:sz="0" w:space="0" w:color="auto"/>
            <w:bottom w:val="none" w:sz="0" w:space="0" w:color="auto"/>
            <w:right w:val="none" w:sz="0" w:space="0" w:color="auto"/>
          </w:divBdr>
        </w:div>
        <w:div w:id="1886987012">
          <w:marLeft w:val="480"/>
          <w:marRight w:val="0"/>
          <w:marTop w:val="0"/>
          <w:marBottom w:val="0"/>
          <w:divBdr>
            <w:top w:val="none" w:sz="0" w:space="0" w:color="auto"/>
            <w:left w:val="none" w:sz="0" w:space="0" w:color="auto"/>
            <w:bottom w:val="none" w:sz="0" w:space="0" w:color="auto"/>
            <w:right w:val="none" w:sz="0" w:space="0" w:color="auto"/>
          </w:divBdr>
        </w:div>
        <w:div w:id="1523057713">
          <w:marLeft w:val="480"/>
          <w:marRight w:val="0"/>
          <w:marTop w:val="0"/>
          <w:marBottom w:val="0"/>
          <w:divBdr>
            <w:top w:val="none" w:sz="0" w:space="0" w:color="auto"/>
            <w:left w:val="none" w:sz="0" w:space="0" w:color="auto"/>
            <w:bottom w:val="none" w:sz="0" w:space="0" w:color="auto"/>
            <w:right w:val="none" w:sz="0" w:space="0" w:color="auto"/>
          </w:divBdr>
        </w:div>
        <w:div w:id="1588809938">
          <w:marLeft w:val="480"/>
          <w:marRight w:val="0"/>
          <w:marTop w:val="0"/>
          <w:marBottom w:val="0"/>
          <w:divBdr>
            <w:top w:val="none" w:sz="0" w:space="0" w:color="auto"/>
            <w:left w:val="none" w:sz="0" w:space="0" w:color="auto"/>
            <w:bottom w:val="none" w:sz="0" w:space="0" w:color="auto"/>
            <w:right w:val="none" w:sz="0" w:space="0" w:color="auto"/>
          </w:divBdr>
        </w:div>
        <w:div w:id="452754482">
          <w:marLeft w:val="480"/>
          <w:marRight w:val="0"/>
          <w:marTop w:val="0"/>
          <w:marBottom w:val="0"/>
          <w:divBdr>
            <w:top w:val="none" w:sz="0" w:space="0" w:color="auto"/>
            <w:left w:val="none" w:sz="0" w:space="0" w:color="auto"/>
            <w:bottom w:val="none" w:sz="0" w:space="0" w:color="auto"/>
            <w:right w:val="none" w:sz="0" w:space="0" w:color="auto"/>
          </w:divBdr>
        </w:div>
        <w:div w:id="659966032">
          <w:marLeft w:val="480"/>
          <w:marRight w:val="0"/>
          <w:marTop w:val="0"/>
          <w:marBottom w:val="0"/>
          <w:divBdr>
            <w:top w:val="none" w:sz="0" w:space="0" w:color="auto"/>
            <w:left w:val="none" w:sz="0" w:space="0" w:color="auto"/>
            <w:bottom w:val="none" w:sz="0" w:space="0" w:color="auto"/>
            <w:right w:val="none" w:sz="0" w:space="0" w:color="auto"/>
          </w:divBdr>
        </w:div>
        <w:div w:id="1237858140">
          <w:marLeft w:val="480"/>
          <w:marRight w:val="0"/>
          <w:marTop w:val="0"/>
          <w:marBottom w:val="0"/>
          <w:divBdr>
            <w:top w:val="none" w:sz="0" w:space="0" w:color="auto"/>
            <w:left w:val="none" w:sz="0" w:space="0" w:color="auto"/>
            <w:bottom w:val="none" w:sz="0" w:space="0" w:color="auto"/>
            <w:right w:val="none" w:sz="0" w:space="0" w:color="auto"/>
          </w:divBdr>
        </w:div>
        <w:div w:id="1453943485">
          <w:marLeft w:val="480"/>
          <w:marRight w:val="0"/>
          <w:marTop w:val="0"/>
          <w:marBottom w:val="0"/>
          <w:divBdr>
            <w:top w:val="none" w:sz="0" w:space="0" w:color="auto"/>
            <w:left w:val="none" w:sz="0" w:space="0" w:color="auto"/>
            <w:bottom w:val="none" w:sz="0" w:space="0" w:color="auto"/>
            <w:right w:val="none" w:sz="0" w:space="0" w:color="auto"/>
          </w:divBdr>
        </w:div>
        <w:div w:id="229049268">
          <w:marLeft w:val="480"/>
          <w:marRight w:val="0"/>
          <w:marTop w:val="0"/>
          <w:marBottom w:val="0"/>
          <w:divBdr>
            <w:top w:val="none" w:sz="0" w:space="0" w:color="auto"/>
            <w:left w:val="none" w:sz="0" w:space="0" w:color="auto"/>
            <w:bottom w:val="none" w:sz="0" w:space="0" w:color="auto"/>
            <w:right w:val="none" w:sz="0" w:space="0" w:color="auto"/>
          </w:divBdr>
        </w:div>
        <w:div w:id="657923419">
          <w:marLeft w:val="480"/>
          <w:marRight w:val="0"/>
          <w:marTop w:val="0"/>
          <w:marBottom w:val="0"/>
          <w:divBdr>
            <w:top w:val="none" w:sz="0" w:space="0" w:color="auto"/>
            <w:left w:val="none" w:sz="0" w:space="0" w:color="auto"/>
            <w:bottom w:val="none" w:sz="0" w:space="0" w:color="auto"/>
            <w:right w:val="none" w:sz="0" w:space="0" w:color="auto"/>
          </w:divBdr>
        </w:div>
        <w:div w:id="951941814">
          <w:marLeft w:val="480"/>
          <w:marRight w:val="0"/>
          <w:marTop w:val="0"/>
          <w:marBottom w:val="0"/>
          <w:divBdr>
            <w:top w:val="none" w:sz="0" w:space="0" w:color="auto"/>
            <w:left w:val="none" w:sz="0" w:space="0" w:color="auto"/>
            <w:bottom w:val="none" w:sz="0" w:space="0" w:color="auto"/>
            <w:right w:val="none" w:sz="0" w:space="0" w:color="auto"/>
          </w:divBdr>
        </w:div>
        <w:div w:id="1206019525">
          <w:marLeft w:val="480"/>
          <w:marRight w:val="0"/>
          <w:marTop w:val="0"/>
          <w:marBottom w:val="0"/>
          <w:divBdr>
            <w:top w:val="none" w:sz="0" w:space="0" w:color="auto"/>
            <w:left w:val="none" w:sz="0" w:space="0" w:color="auto"/>
            <w:bottom w:val="none" w:sz="0" w:space="0" w:color="auto"/>
            <w:right w:val="none" w:sz="0" w:space="0" w:color="auto"/>
          </w:divBdr>
        </w:div>
        <w:div w:id="1544828253">
          <w:marLeft w:val="480"/>
          <w:marRight w:val="0"/>
          <w:marTop w:val="0"/>
          <w:marBottom w:val="0"/>
          <w:divBdr>
            <w:top w:val="none" w:sz="0" w:space="0" w:color="auto"/>
            <w:left w:val="none" w:sz="0" w:space="0" w:color="auto"/>
            <w:bottom w:val="none" w:sz="0" w:space="0" w:color="auto"/>
            <w:right w:val="none" w:sz="0" w:space="0" w:color="auto"/>
          </w:divBdr>
        </w:div>
        <w:div w:id="1211645918">
          <w:marLeft w:val="480"/>
          <w:marRight w:val="0"/>
          <w:marTop w:val="0"/>
          <w:marBottom w:val="0"/>
          <w:divBdr>
            <w:top w:val="none" w:sz="0" w:space="0" w:color="auto"/>
            <w:left w:val="none" w:sz="0" w:space="0" w:color="auto"/>
            <w:bottom w:val="none" w:sz="0" w:space="0" w:color="auto"/>
            <w:right w:val="none" w:sz="0" w:space="0" w:color="auto"/>
          </w:divBdr>
        </w:div>
        <w:div w:id="1220945845">
          <w:marLeft w:val="480"/>
          <w:marRight w:val="0"/>
          <w:marTop w:val="0"/>
          <w:marBottom w:val="0"/>
          <w:divBdr>
            <w:top w:val="none" w:sz="0" w:space="0" w:color="auto"/>
            <w:left w:val="none" w:sz="0" w:space="0" w:color="auto"/>
            <w:bottom w:val="none" w:sz="0" w:space="0" w:color="auto"/>
            <w:right w:val="none" w:sz="0" w:space="0" w:color="auto"/>
          </w:divBdr>
        </w:div>
        <w:div w:id="1877158977">
          <w:marLeft w:val="480"/>
          <w:marRight w:val="0"/>
          <w:marTop w:val="0"/>
          <w:marBottom w:val="0"/>
          <w:divBdr>
            <w:top w:val="none" w:sz="0" w:space="0" w:color="auto"/>
            <w:left w:val="none" w:sz="0" w:space="0" w:color="auto"/>
            <w:bottom w:val="none" w:sz="0" w:space="0" w:color="auto"/>
            <w:right w:val="none" w:sz="0" w:space="0" w:color="auto"/>
          </w:divBdr>
        </w:div>
        <w:div w:id="1482312111">
          <w:marLeft w:val="480"/>
          <w:marRight w:val="0"/>
          <w:marTop w:val="0"/>
          <w:marBottom w:val="0"/>
          <w:divBdr>
            <w:top w:val="none" w:sz="0" w:space="0" w:color="auto"/>
            <w:left w:val="none" w:sz="0" w:space="0" w:color="auto"/>
            <w:bottom w:val="none" w:sz="0" w:space="0" w:color="auto"/>
            <w:right w:val="none" w:sz="0" w:space="0" w:color="auto"/>
          </w:divBdr>
        </w:div>
        <w:div w:id="1610819383">
          <w:marLeft w:val="480"/>
          <w:marRight w:val="0"/>
          <w:marTop w:val="0"/>
          <w:marBottom w:val="0"/>
          <w:divBdr>
            <w:top w:val="none" w:sz="0" w:space="0" w:color="auto"/>
            <w:left w:val="none" w:sz="0" w:space="0" w:color="auto"/>
            <w:bottom w:val="none" w:sz="0" w:space="0" w:color="auto"/>
            <w:right w:val="none" w:sz="0" w:space="0" w:color="auto"/>
          </w:divBdr>
        </w:div>
        <w:div w:id="255984608">
          <w:marLeft w:val="480"/>
          <w:marRight w:val="0"/>
          <w:marTop w:val="0"/>
          <w:marBottom w:val="0"/>
          <w:divBdr>
            <w:top w:val="none" w:sz="0" w:space="0" w:color="auto"/>
            <w:left w:val="none" w:sz="0" w:space="0" w:color="auto"/>
            <w:bottom w:val="none" w:sz="0" w:space="0" w:color="auto"/>
            <w:right w:val="none" w:sz="0" w:space="0" w:color="auto"/>
          </w:divBdr>
        </w:div>
        <w:div w:id="680350370">
          <w:marLeft w:val="480"/>
          <w:marRight w:val="0"/>
          <w:marTop w:val="0"/>
          <w:marBottom w:val="0"/>
          <w:divBdr>
            <w:top w:val="none" w:sz="0" w:space="0" w:color="auto"/>
            <w:left w:val="none" w:sz="0" w:space="0" w:color="auto"/>
            <w:bottom w:val="none" w:sz="0" w:space="0" w:color="auto"/>
            <w:right w:val="none" w:sz="0" w:space="0" w:color="auto"/>
          </w:divBdr>
        </w:div>
        <w:div w:id="1099837382">
          <w:marLeft w:val="480"/>
          <w:marRight w:val="0"/>
          <w:marTop w:val="0"/>
          <w:marBottom w:val="0"/>
          <w:divBdr>
            <w:top w:val="none" w:sz="0" w:space="0" w:color="auto"/>
            <w:left w:val="none" w:sz="0" w:space="0" w:color="auto"/>
            <w:bottom w:val="none" w:sz="0" w:space="0" w:color="auto"/>
            <w:right w:val="none" w:sz="0" w:space="0" w:color="auto"/>
          </w:divBdr>
        </w:div>
        <w:div w:id="1352024364">
          <w:marLeft w:val="480"/>
          <w:marRight w:val="0"/>
          <w:marTop w:val="0"/>
          <w:marBottom w:val="0"/>
          <w:divBdr>
            <w:top w:val="none" w:sz="0" w:space="0" w:color="auto"/>
            <w:left w:val="none" w:sz="0" w:space="0" w:color="auto"/>
            <w:bottom w:val="none" w:sz="0" w:space="0" w:color="auto"/>
            <w:right w:val="none" w:sz="0" w:space="0" w:color="auto"/>
          </w:divBdr>
        </w:div>
        <w:div w:id="1110127274">
          <w:marLeft w:val="480"/>
          <w:marRight w:val="0"/>
          <w:marTop w:val="0"/>
          <w:marBottom w:val="0"/>
          <w:divBdr>
            <w:top w:val="none" w:sz="0" w:space="0" w:color="auto"/>
            <w:left w:val="none" w:sz="0" w:space="0" w:color="auto"/>
            <w:bottom w:val="none" w:sz="0" w:space="0" w:color="auto"/>
            <w:right w:val="none" w:sz="0" w:space="0" w:color="auto"/>
          </w:divBdr>
        </w:div>
        <w:div w:id="1000279216">
          <w:marLeft w:val="480"/>
          <w:marRight w:val="0"/>
          <w:marTop w:val="0"/>
          <w:marBottom w:val="0"/>
          <w:divBdr>
            <w:top w:val="none" w:sz="0" w:space="0" w:color="auto"/>
            <w:left w:val="none" w:sz="0" w:space="0" w:color="auto"/>
            <w:bottom w:val="none" w:sz="0" w:space="0" w:color="auto"/>
            <w:right w:val="none" w:sz="0" w:space="0" w:color="auto"/>
          </w:divBdr>
        </w:div>
        <w:div w:id="1244559758">
          <w:marLeft w:val="480"/>
          <w:marRight w:val="0"/>
          <w:marTop w:val="0"/>
          <w:marBottom w:val="0"/>
          <w:divBdr>
            <w:top w:val="none" w:sz="0" w:space="0" w:color="auto"/>
            <w:left w:val="none" w:sz="0" w:space="0" w:color="auto"/>
            <w:bottom w:val="none" w:sz="0" w:space="0" w:color="auto"/>
            <w:right w:val="none" w:sz="0" w:space="0" w:color="auto"/>
          </w:divBdr>
        </w:div>
        <w:div w:id="1844128909">
          <w:marLeft w:val="480"/>
          <w:marRight w:val="0"/>
          <w:marTop w:val="0"/>
          <w:marBottom w:val="0"/>
          <w:divBdr>
            <w:top w:val="none" w:sz="0" w:space="0" w:color="auto"/>
            <w:left w:val="none" w:sz="0" w:space="0" w:color="auto"/>
            <w:bottom w:val="none" w:sz="0" w:space="0" w:color="auto"/>
            <w:right w:val="none" w:sz="0" w:space="0" w:color="auto"/>
          </w:divBdr>
        </w:div>
        <w:div w:id="851188545">
          <w:marLeft w:val="480"/>
          <w:marRight w:val="0"/>
          <w:marTop w:val="0"/>
          <w:marBottom w:val="0"/>
          <w:divBdr>
            <w:top w:val="none" w:sz="0" w:space="0" w:color="auto"/>
            <w:left w:val="none" w:sz="0" w:space="0" w:color="auto"/>
            <w:bottom w:val="none" w:sz="0" w:space="0" w:color="auto"/>
            <w:right w:val="none" w:sz="0" w:space="0" w:color="auto"/>
          </w:divBdr>
        </w:div>
        <w:div w:id="304286030">
          <w:marLeft w:val="480"/>
          <w:marRight w:val="0"/>
          <w:marTop w:val="0"/>
          <w:marBottom w:val="0"/>
          <w:divBdr>
            <w:top w:val="none" w:sz="0" w:space="0" w:color="auto"/>
            <w:left w:val="none" w:sz="0" w:space="0" w:color="auto"/>
            <w:bottom w:val="none" w:sz="0" w:space="0" w:color="auto"/>
            <w:right w:val="none" w:sz="0" w:space="0" w:color="auto"/>
          </w:divBdr>
        </w:div>
        <w:div w:id="200363902">
          <w:marLeft w:val="480"/>
          <w:marRight w:val="0"/>
          <w:marTop w:val="0"/>
          <w:marBottom w:val="0"/>
          <w:divBdr>
            <w:top w:val="none" w:sz="0" w:space="0" w:color="auto"/>
            <w:left w:val="none" w:sz="0" w:space="0" w:color="auto"/>
            <w:bottom w:val="none" w:sz="0" w:space="0" w:color="auto"/>
            <w:right w:val="none" w:sz="0" w:space="0" w:color="auto"/>
          </w:divBdr>
        </w:div>
        <w:div w:id="1105227606">
          <w:marLeft w:val="480"/>
          <w:marRight w:val="0"/>
          <w:marTop w:val="0"/>
          <w:marBottom w:val="0"/>
          <w:divBdr>
            <w:top w:val="none" w:sz="0" w:space="0" w:color="auto"/>
            <w:left w:val="none" w:sz="0" w:space="0" w:color="auto"/>
            <w:bottom w:val="none" w:sz="0" w:space="0" w:color="auto"/>
            <w:right w:val="none" w:sz="0" w:space="0" w:color="auto"/>
          </w:divBdr>
        </w:div>
        <w:div w:id="1738934964">
          <w:marLeft w:val="480"/>
          <w:marRight w:val="0"/>
          <w:marTop w:val="0"/>
          <w:marBottom w:val="0"/>
          <w:divBdr>
            <w:top w:val="none" w:sz="0" w:space="0" w:color="auto"/>
            <w:left w:val="none" w:sz="0" w:space="0" w:color="auto"/>
            <w:bottom w:val="none" w:sz="0" w:space="0" w:color="auto"/>
            <w:right w:val="none" w:sz="0" w:space="0" w:color="auto"/>
          </w:divBdr>
        </w:div>
        <w:div w:id="499320468">
          <w:marLeft w:val="480"/>
          <w:marRight w:val="0"/>
          <w:marTop w:val="0"/>
          <w:marBottom w:val="0"/>
          <w:divBdr>
            <w:top w:val="none" w:sz="0" w:space="0" w:color="auto"/>
            <w:left w:val="none" w:sz="0" w:space="0" w:color="auto"/>
            <w:bottom w:val="none" w:sz="0" w:space="0" w:color="auto"/>
            <w:right w:val="none" w:sz="0" w:space="0" w:color="auto"/>
          </w:divBdr>
        </w:div>
        <w:div w:id="1961644433">
          <w:marLeft w:val="480"/>
          <w:marRight w:val="0"/>
          <w:marTop w:val="0"/>
          <w:marBottom w:val="0"/>
          <w:divBdr>
            <w:top w:val="none" w:sz="0" w:space="0" w:color="auto"/>
            <w:left w:val="none" w:sz="0" w:space="0" w:color="auto"/>
            <w:bottom w:val="none" w:sz="0" w:space="0" w:color="auto"/>
            <w:right w:val="none" w:sz="0" w:space="0" w:color="auto"/>
          </w:divBdr>
        </w:div>
        <w:div w:id="1422488536">
          <w:marLeft w:val="480"/>
          <w:marRight w:val="0"/>
          <w:marTop w:val="0"/>
          <w:marBottom w:val="0"/>
          <w:divBdr>
            <w:top w:val="none" w:sz="0" w:space="0" w:color="auto"/>
            <w:left w:val="none" w:sz="0" w:space="0" w:color="auto"/>
            <w:bottom w:val="none" w:sz="0" w:space="0" w:color="auto"/>
            <w:right w:val="none" w:sz="0" w:space="0" w:color="auto"/>
          </w:divBdr>
        </w:div>
        <w:div w:id="1511791958">
          <w:marLeft w:val="480"/>
          <w:marRight w:val="0"/>
          <w:marTop w:val="0"/>
          <w:marBottom w:val="0"/>
          <w:divBdr>
            <w:top w:val="none" w:sz="0" w:space="0" w:color="auto"/>
            <w:left w:val="none" w:sz="0" w:space="0" w:color="auto"/>
            <w:bottom w:val="none" w:sz="0" w:space="0" w:color="auto"/>
            <w:right w:val="none" w:sz="0" w:space="0" w:color="auto"/>
          </w:divBdr>
        </w:div>
        <w:div w:id="2117285982">
          <w:marLeft w:val="480"/>
          <w:marRight w:val="0"/>
          <w:marTop w:val="0"/>
          <w:marBottom w:val="0"/>
          <w:divBdr>
            <w:top w:val="none" w:sz="0" w:space="0" w:color="auto"/>
            <w:left w:val="none" w:sz="0" w:space="0" w:color="auto"/>
            <w:bottom w:val="none" w:sz="0" w:space="0" w:color="auto"/>
            <w:right w:val="none" w:sz="0" w:space="0" w:color="auto"/>
          </w:divBdr>
        </w:div>
        <w:div w:id="199324275">
          <w:marLeft w:val="480"/>
          <w:marRight w:val="0"/>
          <w:marTop w:val="0"/>
          <w:marBottom w:val="0"/>
          <w:divBdr>
            <w:top w:val="none" w:sz="0" w:space="0" w:color="auto"/>
            <w:left w:val="none" w:sz="0" w:space="0" w:color="auto"/>
            <w:bottom w:val="none" w:sz="0" w:space="0" w:color="auto"/>
            <w:right w:val="none" w:sz="0" w:space="0" w:color="auto"/>
          </w:divBdr>
        </w:div>
        <w:div w:id="1319723993">
          <w:marLeft w:val="480"/>
          <w:marRight w:val="0"/>
          <w:marTop w:val="0"/>
          <w:marBottom w:val="0"/>
          <w:divBdr>
            <w:top w:val="none" w:sz="0" w:space="0" w:color="auto"/>
            <w:left w:val="none" w:sz="0" w:space="0" w:color="auto"/>
            <w:bottom w:val="none" w:sz="0" w:space="0" w:color="auto"/>
            <w:right w:val="none" w:sz="0" w:space="0" w:color="auto"/>
          </w:divBdr>
        </w:div>
      </w:divsChild>
    </w:div>
    <w:div w:id="674189425">
      <w:bodyDiv w:val="1"/>
      <w:marLeft w:val="0"/>
      <w:marRight w:val="0"/>
      <w:marTop w:val="0"/>
      <w:marBottom w:val="0"/>
      <w:divBdr>
        <w:top w:val="none" w:sz="0" w:space="0" w:color="auto"/>
        <w:left w:val="none" w:sz="0" w:space="0" w:color="auto"/>
        <w:bottom w:val="none" w:sz="0" w:space="0" w:color="auto"/>
        <w:right w:val="none" w:sz="0" w:space="0" w:color="auto"/>
      </w:divBdr>
    </w:div>
    <w:div w:id="675576622">
      <w:bodyDiv w:val="1"/>
      <w:marLeft w:val="0"/>
      <w:marRight w:val="0"/>
      <w:marTop w:val="0"/>
      <w:marBottom w:val="0"/>
      <w:divBdr>
        <w:top w:val="none" w:sz="0" w:space="0" w:color="auto"/>
        <w:left w:val="none" w:sz="0" w:space="0" w:color="auto"/>
        <w:bottom w:val="none" w:sz="0" w:space="0" w:color="auto"/>
        <w:right w:val="none" w:sz="0" w:space="0" w:color="auto"/>
      </w:divBdr>
    </w:div>
    <w:div w:id="676004458">
      <w:bodyDiv w:val="1"/>
      <w:marLeft w:val="0"/>
      <w:marRight w:val="0"/>
      <w:marTop w:val="0"/>
      <w:marBottom w:val="0"/>
      <w:divBdr>
        <w:top w:val="none" w:sz="0" w:space="0" w:color="auto"/>
        <w:left w:val="none" w:sz="0" w:space="0" w:color="auto"/>
        <w:bottom w:val="none" w:sz="0" w:space="0" w:color="auto"/>
        <w:right w:val="none" w:sz="0" w:space="0" w:color="auto"/>
      </w:divBdr>
    </w:div>
    <w:div w:id="676269247">
      <w:bodyDiv w:val="1"/>
      <w:marLeft w:val="0"/>
      <w:marRight w:val="0"/>
      <w:marTop w:val="0"/>
      <w:marBottom w:val="0"/>
      <w:divBdr>
        <w:top w:val="none" w:sz="0" w:space="0" w:color="auto"/>
        <w:left w:val="none" w:sz="0" w:space="0" w:color="auto"/>
        <w:bottom w:val="none" w:sz="0" w:space="0" w:color="auto"/>
        <w:right w:val="none" w:sz="0" w:space="0" w:color="auto"/>
      </w:divBdr>
    </w:div>
    <w:div w:id="678047635">
      <w:bodyDiv w:val="1"/>
      <w:marLeft w:val="0"/>
      <w:marRight w:val="0"/>
      <w:marTop w:val="0"/>
      <w:marBottom w:val="0"/>
      <w:divBdr>
        <w:top w:val="none" w:sz="0" w:space="0" w:color="auto"/>
        <w:left w:val="none" w:sz="0" w:space="0" w:color="auto"/>
        <w:bottom w:val="none" w:sz="0" w:space="0" w:color="auto"/>
        <w:right w:val="none" w:sz="0" w:space="0" w:color="auto"/>
      </w:divBdr>
    </w:div>
    <w:div w:id="679234194">
      <w:bodyDiv w:val="1"/>
      <w:marLeft w:val="0"/>
      <w:marRight w:val="0"/>
      <w:marTop w:val="0"/>
      <w:marBottom w:val="0"/>
      <w:divBdr>
        <w:top w:val="none" w:sz="0" w:space="0" w:color="auto"/>
        <w:left w:val="none" w:sz="0" w:space="0" w:color="auto"/>
        <w:bottom w:val="none" w:sz="0" w:space="0" w:color="auto"/>
        <w:right w:val="none" w:sz="0" w:space="0" w:color="auto"/>
      </w:divBdr>
      <w:divsChild>
        <w:div w:id="51075469">
          <w:marLeft w:val="480"/>
          <w:marRight w:val="0"/>
          <w:marTop w:val="0"/>
          <w:marBottom w:val="0"/>
          <w:divBdr>
            <w:top w:val="none" w:sz="0" w:space="0" w:color="auto"/>
            <w:left w:val="none" w:sz="0" w:space="0" w:color="auto"/>
            <w:bottom w:val="none" w:sz="0" w:space="0" w:color="auto"/>
            <w:right w:val="none" w:sz="0" w:space="0" w:color="auto"/>
          </w:divBdr>
        </w:div>
        <w:div w:id="55252561">
          <w:marLeft w:val="480"/>
          <w:marRight w:val="0"/>
          <w:marTop w:val="0"/>
          <w:marBottom w:val="0"/>
          <w:divBdr>
            <w:top w:val="none" w:sz="0" w:space="0" w:color="auto"/>
            <w:left w:val="none" w:sz="0" w:space="0" w:color="auto"/>
            <w:bottom w:val="none" w:sz="0" w:space="0" w:color="auto"/>
            <w:right w:val="none" w:sz="0" w:space="0" w:color="auto"/>
          </w:divBdr>
        </w:div>
        <w:div w:id="210457453">
          <w:marLeft w:val="480"/>
          <w:marRight w:val="0"/>
          <w:marTop w:val="0"/>
          <w:marBottom w:val="0"/>
          <w:divBdr>
            <w:top w:val="none" w:sz="0" w:space="0" w:color="auto"/>
            <w:left w:val="none" w:sz="0" w:space="0" w:color="auto"/>
            <w:bottom w:val="none" w:sz="0" w:space="0" w:color="auto"/>
            <w:right w:val="none" w:sz="0" w:space="0" w:color="auto"/>
          </w:divBdr>
        </w:div>
        <w:div w:id="387874115">
          <w:marLeft w:val="480"/>
          <w:marRight w:val="0"/>
          <w:marTop w:val="0"/>
          <w:marBottom w:val="0"/>
          <w:divBdr>
            <w:top w:val="none" w:sz="0" w:space="0" w:color="auto"/>
            <w:left w:val="none" w:sz="0" w:space="0" w:color="auto"/>
            <w:bottom w:val="none" w:sz="0" w:space="0" w:color="auto"/>
            <w:right w:val="none" w:sz="0" w:space="0" w:color="auto"/>
          </w:divBdr>
        </w:div>
        <w:div w:id="420415584">
          <w:marLeft w:val="480"/>
          <w:marRight w:val="0"/>
          <w:marTop w:val="0"/>
          <w:marBottom w:val="0"/>
          <w:divBdr>
            <w:top w:val="none" w:sz="0" w:space="0" w:color="auto"/>
            <w:left w:val="none" w:sz="0" w:space="0" w:color="auto"/>
            <w:bottom w:val="none" w:sz="0" w:space="0" w:color="auto"/>
            <w:right w:val="none" w:sz="0" w:space="0" w:color="auto"/>
          </w:divBdr>
        </w:div>
        <w:div w:id="420956240">
          <w:marLeft w:val="480"/>
          <w:marRight w:val="0"/>
          <w:marTop w:val="0"/>
          <w:marBottom w:val="0"/>
          <w:divBdr>
            <w:top w:val="none" w:sz="0" w:space="0" w:color="auto"/>
            <w:left w:val="none" w:sz="0" w:space="0" w:color="auto"/>
            <w:bottom w:val="none" w:sz="0" w:space="0" w:color="auto"/>
            <w:right w:val="none" w:sz="0" w:space="0" w:color="auto"/>
          </w:divBdr>
        </w:div>
        <w:div w:id="514920841">
          <w:marLeft w:val="480"/>
          <w:marRight w:val="0"/>
          <w:marTop w:val="0"/>
          <w:marBottom w:val="0"/>
          <w:divBdr>
            <w:top w:val="none" w:sz="0" w:space="0" w:color="auto"/>
            <w:left w:val="none" w:sz="0" w:space="0" w:color="auto"/>
            <w:bottom w:val="none" w:sz="0" w:space="0" w:color="auto"/>
            <w:right w:val="none" w:sz="0" w:space="0" w:color="auto"/>
          </w:divBdr>
        </w:div>
        <w:div w:id="530804375">
          <w:marLeft w:val="480"/>
          <w:marRight w:val="0"/>
          <w:marTop w:val="0"/>
          <w:marBottom w:val="0"/>
          <w:divBdr>
            <w:top w:val="none" w:sz="0" w:space="0" w:color="auto"/>
            <w:left w:val="none" w:sz="0" w:space="0" w:color="auto"/>
            <w:bottom w:val="none" w:sz="0" w:space="0" w:color="auto"/>
            <w:right w:val="none" w:sz="0" w:space="0" w:color="auto"/>
          </w:divBdr>
        </w:div>
        <w:div w:id="717439669">
          <w:marLeft w:val="480"/>
          <w:marRight w:val="0"/>
          <w:marTop w:val="0"/>
          <w:marBottom w:val="0"/>
          <w:divBdr>
            <w:top w:val="none" w:sz="0" w:space="0" w:color="auto"/>
            <w:left w:val="none" w:sz="0" w:space="0" w:color="auto"/>
            <w:bottom w:val="none" w:sz="0" w:space="0" w:color="auto"/>
            <w:right w:val="none" w:sz="0" w:space="0" w:color="auto"/>
          </w:divBdr>
        </w:div>
        <w:div w:id="746880764">
          <w:marLeft w:val="480"/>
          <w:marRight w:val="0"/>
          <w:marTop w:val="0"/>
          <w:marBottom w:val="0"/>
          <w:divBdr>
            <w:top w:val="none" w:sz="0" w:space="0" w:color="auto"/>
            <w:left w:val="none" w:sz="0" w:space="0" w:color="auto"/>
            <w:bottom w:val="none" w:sz="0" w:space="0" w:color="auto"/>
            <w:right w:val="none" w:sz="0" w:space="0" w:color="auto"/>
          </w:divBdr>
        </w:div>
        <w:div w:id="772163859">
          <w:marLeft w:val="480"/>
          <w:marRight w:val="0"/>
          <w:marTop w:val="0"/>
          <w:marBottom w:val="0"/>
          <w:divBdr>
            <w:top w:val="none" w:sz="0" w:space="0" w:color="auto"/>
            <w:left w:val="none" w:sz="0" w:space="0" w:color="auto"/>
            <w:bottom w:val="none" w:sz="0" w:space="0" w:color="auto"/>
            <w:right w:val="none" w:sz="0" w:space="0" w:color="auto"/>
          </w:divBdr>
        </w:div>
        <w:div w:id="798835681">
          <w:marLeft w:val="480"/>
          <w:marRight w:val="0"/>
          <w:marTop w:val="0"/>
          <w:marBottom w:val="0"/>
          <w:divBdr>
            <w:top w:val="none" w:sz="0" w:space="0" w:color="auto"/>
            <w:left w:val="none" w:sz="0" w:space="0" w:color="auto"/>
            <w:bottom w:val="none" w:sz="0" w:space="0" w:color="auto"/>
            <w:right w:val="none" w:sz="0" w:space="0" w:color="auto"/>
          </w:divBdr>
        </w:div>
        <w:div w:id="829641256">
          <w:marLeft w:val="480"/>
          <w:marRight w:val="0"/>
          <w:marTop w:val="0"/>
          <w:marBottom w:val="0"/>
          <w:divBdr>
            <w:top w:val="none" w:sz="0" w:space="0" w:color="auto"/>
            <w:left w:val="none" w:sz="0" w:space="0" w:color="auto"/>
            <w:bottom w:val="none" w:sz="0" w:space="0" w:color="auto"/>
            <w:right w:val="none" w:sz="0" w:space="0" w:color="auto"/>
          </w:divBdr>
        </w:div>
        <w:div w:id="836312581">
          <w:marLeft w:val="480"/>
          <w:marRight w:val="0"/>
          <w:marTop w:val="0"/>
          <w:marBottom w:val="0"/>
          <w:divBdr>
            <w:top w:val="none" w:sz="0" w:space="0" w:color="auto"/>
            <w:left w:val="none" w:sz="0" w:space="0" w:color="auto"/>
            <w:bottom w:val="none" w:sz="0" w:space="0" w:color="auto"/>
            <w:right w:val="none" w:sz="0" w:space="0" w:color="auto"/>
          </w:divBdr>
        </w:div>
        <w:div w:id="908417904">
          <w:marLeft w:val="480"/>
          <w:marRight w:val="0"/>
          <w:marTop w:val="0"/>
          <w:marBottom w:val="0"/>
          <w:divBdr>
            <w:top w:val="none" w:sz="0" w:space="0" w:color="auto"/>
            <w:left w:val="none" w:sz="0" w:space="0" w:color="auto"/>
            <w:bottom w:val="none" w:sz="0" w:space="0" w:color="auto"/>
            <w:right w:val="none" w:sz="0" w:space="0" w:color="auto"/>
          </w:divBdr>
        </w:div>
        <w:div w:id="929386945">
          <w:marLeft w:val="480"/>
          <w:marRight w:val="0"/>
          <w:marTop w:val="0"/>
          <w:marBottom w:val="0"/>
          <w:divBdr>
            <w:top w:val="none" w:sz="0" w:space="0" w:color="auto"/>
            <w:left w:val="none" w:sz="0" w:space="0" w:color="auto"/>
            <w:bottom w:val="none" w:sz="0" w:space="0" w:color="auto"/>
            <w:right w:val="none" w:sz="0" w:space="0" w:color="auto"/>
          </w:divBdr>
        </w:div>
        <w:div w:id="1031494898">
          <w:marLeft w:val="480"/>
          <w:marRight w:val="0"/>
          <w:marTop w:val="0"/>
          <w:marBottom w:val="0"/>
          <w:divBdr>
            <w:top w:val="none" w:sz="0" w:space="0" w:color="auto"/>
            <w:left w:val="none" w:sz="0" w:space="0" w:color="auto"/>
            <w:bottom w:val="none" w:sz="0" w:space="0" w:color="auto"/>
            <w:right w:val="none" w:sz="0" w:space="0" w:color="auto"/>
          </w:divBdr>
        </w:div>
        <w:div w:id="1104494405">
          <w:marLeft w:val="480"/>
          <w:marRight w:val="0"/>
          <w:marTop w:val="0"/>
          <w:marBottom w:val="0"/>
          <w:divBdr>
            <w:top w:val="none" w:sz="0" w:space="0" w:color="auto"/>
            <w:left w:val="none" w:sz="0" w:space="0" w:color="auto"/>
            <w:bottom w:val="none" w:sz="0" w:space="0" w:color="auto"/>
            <w:right w:val="none" w:sz="0" w:space="0" w:color="auto"/>
          </w:divBdr>
        </w:div>
        <w:div w:id="1106466397">
          <w:marLeft w:val="480"/>
          <w:marRight w:val="0"/>
          <w:marTop w:val="0"/>
          <w:marBottom w:val="0"/>
          <w:divBdr>
            <w:top w:val="none" w:sz="0" w:space="0" w:color="auto"/>
            <w:left w:val="none" w:sz="0" w:space="0" w:color="auto"/>
            <w:bottom w:val="none" w:sz="0" w:space="0" w:color="auto"/>
            <w:right w:val="none" w:sz="0" w:space="0" w:color="auto"/>
          </w:divBdr>
        </w:div>
        <w:div w:id="1200124748">
          <w:marLeft w:val="480"/>
          <w:marRight w:val="0"/>
          <w:marTop w:val="0"/>
          <w:marBottom w:val="0"/>
          <w:divBdr>
            <w:top w:val="none" w:sz="0" w:space="0" w:color="auto"/>
            <w:left w:val="none" w:sz="0" w:space="0" w:color="auto"/>
            <w:bottom w:val="none" w:sz="0" w:space="0" w:color="auto"/>
            <w:right w:val="none" w:sz="0" w:space="0" w:color="auto"/>
          </w:divBdr>
        </w:div>
        <w:div w:id="1252928003">
          <w:marLeft w:val="480"/>
          <w:marRight w:val="0"/>
          <w:marTop w:val="0"/>
          <w:marBottom w:val="0"/>
          <w:divBdr>
            <w:top w:val="none" w:sz="0" w:space="0" w:color="auto"/>
            <w:left w:val="none" w:sz="0" w:space="0" w:color="auto"/>
            <w:bottom w:val="none" w:sz="0" w:space="0" w:color="auto"/>
            <w:right w:val="none" w:sz="0" w:space="0" w:color="auto"/>
          </w:divBdr>
        </w:div>
        <w:div w:id="1302616393">
          <w:marLeft w:val="480"/>
          <w:marRight w:val="0"/>
          <w:marTop w:val="0"/>
          <w:marBottom w:val="0"/>
          <w:divBdr>
            <w:top w:val="none" w:sz="0" w:space="0" w:color="auto"/>
            <w:left w:val="none" w:sz="0" w:space="0" w:color="auto"/>
            <w:bottom w:val="none" w:sz="0" w:space="0" w:color="auto"/>
            <w:right w:val="none" w:sz="0" w:space="0" w:color="auto"/>
          </w:divBdr>
        </w:div>
        <w:div w:id="1308432472">
          <w:marLeft w:val="480"/>
          <w:marRight w:val="0"/>
          <w:marTop w:val="0"/>
          <w:marBottom w:val="0"/>
          <w:divBdr>
            <w:top w:val="none" w:sz="0" w:space="0" w:color="auto"/>
            <w:left w:val="none" w:sz="0" w:space="0" w:color="auto"/>
            <w:bottom w:val="none" w:sz="0" w:space="0" w:color="auto"/>
            <w:right w:val="none" w:sz="0" w:space="0" w:color="auto"/>
          </w:divBdr>
        </w:div>
        <w:div w:id="1350795043">
          <w:marLeft w:val="480"/>
          <w:marRight w:val="0"/>
          <w:marTop w:val="0"/>
          <w:marBottom w:val="0"/>
          <w:divBdr>
            <w:top w:val="none" w:sz="0" w:space="0" w:color="auto"/>
            <w:left w:val="none" w:sz="0" w:space="0" w:color="auto"/>
            <w:bottom w:val="none" w:sz="0" w:space="0" w:color="auto"/>
            <w:right w:val="none" w:sz="0" w:space="0" w:color="auto"/>
          </w:divBdr>
        </w:div>
        <w:div w:id="1366783711">
          <w:marLeft w:val="480"/>
          <w:marRight w:val="0"/>
          <w:marTop w:val="0"/>
          <w:marBottom w:val="0"/>
          <w:divBdr>
            <w:top w:val="none" w:sz="0" w:space="0" w:color="auto"/>
            <w:left w:val="none" w:sz="0" w:space="0" w:color="auto"/>
            <w:bottom w:val="none" w:sz="0" w:space="0" w:color="auto"/>
            <w:right w:val="none" w:sz="0" w:space="0" w:color="auto"/>
          </w:divBdr>
        </w:div>
        <w:div w:id="1389066530">
          <w:marLeft w:val="480"/>
          <w:marRight w:val="0"/>
          <w:marTop w:val="0"/>
          <w:marBottom w:val="0"/>
          <w:divBdr>
            <w:top w:val="none" w:sz="0" w:space="0" w:color="auto"/>
            <w:left w:val="none" w:sz="0" w:space="0" w:color="auto"/>
            <w:bottom w:val="none" w:sz="0" w:space="0" w:color="auto"/>
            <w:right w:val="none" w:sz="0" w:space="0" w:color="auto"/>
          </w:divBdr>
        </w:div>
        <w:div w:id="1465583386">
          <w:marLeft w:val="480"/>
          <w:marRight w:val="0"/>
          <w:marTop w:val="0"/>
          <w:marBottom w:val="0"/>
          <w:divBdr>
            <w:top w:val="none" w:sz="0" w:space="0" w:color="auto"/>
            <w:left w:val="none" w:sz="0" w:space="0" w:color="auto"/>
            <w:bottom w:val="none" w:sz="0" w:space="0" w:color="auto"/>
            <w:right w:val="none" w:sz="0" w:space="0" w:color="auto"/>
          </w:divBdr>
        </w:div>
        <w:div w:id="1481531749">
          <w:marLeft w:val="480"/>
          <w:marRight w:val="0"/>
          <w:marTop w:val="0"/>
          <w:marBottom w:val="0"/>
          <w:divBdr>
            <w:top w:val="none" w:sz="0" w:space="0" w:color="auto"/>
            <w:left w:val="none" w:sz="0" w:space="0" w:color="auto"/>
            <w:bottom w:val="none" w:sz="0" w:space="0" w:color="auto"/>
            <w:right w:val="none" w:sz="0" w:space="0" w:color="auto"/>
          </w:divBdr>
        </w:div>
        <w:div w:id="1504081745">
          <w:marLeft w:val="480"/>
          <w:marRight w:val="0"/>
          <w:marTop w:val="0"/>
          <w:marBottom w:val="0"/>
          <w:divBdr>
            <w:top w:val="none" w:sz="0" w:space="0" w:color="auto"/>
            <w:left w:val="none" w:sz="0" w:space="0" w:color="auto"/>
            <w:bottom w:val="none" w:sz="0" w:space="0" w:color="auto"/>
            <w:right w:val="none" w:sz="0" w:space="0" w:color="auto"/>
          </w:divBdr>
        </w:div>
        <w:div w:id="1531920548">
          <w:marLeft w:val="480"/>
          <w:marRight w:val="0"/>
          <w:marTop w:val="0"/>
          <w:marBottom w:val="0"/>
          <w:divBdr>
            <w:top w:val="none" w:sz="0" w:space="0" w:color="auto"/>
            <w:left w:val="none" w:sz="0" w:space="0" w:color="auto"/>
            <w:bottom w:val="none" w:sz="0" w:space="0" w:color="auto"/>
            <w:right w:val="none" w:sz="0" w:space="0" w:color="auto"/>
          </w:divBdr>
        </w:div>
        <w:div w:id="1557817333">
          <w:marLeft w:val="480"/>
          <w:marRight w:val="0"/>
          <w:marTop w:val="0"/>
          <w:marBottom w:val="0"/>
          <w:divBdr>
            <w:top w:val="none" w:sz="0" w:space="0" w:color="auto"/>
            <w:left w:val="none" w:sz="0" w:space="0" w:color="auto"/>
            <w:bottom w:val="none" w:sz="0" w:space="0" w:color="auto"/>
            <w:right w:val="none" w:sz="0" w:space="0" w:color="auto"/>
          </w:divBdr>
        </w:div>
        <w:div w:id="1570919469">
          <w:marLeft w:val="480"/>
          <w:marRight w:val="0"/>
          <w:marTop w:val="0"/>
          <w:marBottom w:val="0"/>
          <w:divBdr>
            <w:top w:val="none" w:sz="0" w:space="0" w:color="auto"/>
            <w:left w:val="none" w:sz="0" w:space="0" w:color="auto"/>
            <w:bottom w:val="none" w:sz="0" w:space="0" w:color="auto"/>
            <w:right w:val="none" w:sz="0" w:space="0" w:color="auto"/>
          </w:divBdr>
        </w:div>
        <w:div w:id="1683782208">
          <w:marLeft w:val="480"/>
          <w:marRight w:val="0"/>
          <w:marTop w:val="0"/>
          <w:marBottom w:val="0"/>
          <w:divBdr>
            <w:top w:val="none" w:sz="0" w:space="0" w:color="auto"/>
            <w:left w:val="none" w:sz="0" w:space="0" w:color="auto"/>
            <w:bottom w:val="none" w:sz="0" w:space="0" w:color="auto"/>
            <w:right w:val="none" w:sz="0" w:space="0" w:color="auto"/>
          </w:divBdr>
        </w:div>
        <w:div w:id="1700086405">
          <w:marLeft w:val="480"/>
          <w:marRight w:val="0"/>
          <w:marTop w:val="0"/>
          <w:marBottom w:val="0"/>
          <w:divBdr>
            <w:top w:val="none" w:sz="0" w:space="0" w:color="auto"/>
            <w:left w:val="none" w:sz="0" w:space="0" w:color="auto"/>
            <w:bottom w:val="none" w:sz="0" w:space="0" w:color="auto"/>
            <w:right w:val="none" w:sz="0" w:space="0" w:color="auto"/>
          </w:divBdr>
        </w:div>
        <w:div w:id="1709184039">
          <w:marLeft w:val="480"/>
          <w:marRight w:val="0"/>
          <w:marTop w:val="0"/>
          <w:marBottom w:val="0"/>
          <w:divBdr>
            <w:top w:val="none" w:sz="0" w:space="0" w:color="auto"/>
            <w:left w:val="none" w:sz="0" w:space="0" w:color="auto"/>
            <w:bottom w:val="none" w:sz="0" w:space="0" w:color="auto"/>
            <w:right w:val="none" w:sz="0" w:space="0" w:color="auto"/>
          </w:divBdr>
        </w:div>
        <w:div w:id="1777557917">
          <w:marLeft w:val="480"/>
          <w:marRight w:val="0"/>
          <w:marTop w:val="0"/>
          <w:marBottom w:val="0"/>
          <w:divBdr>
            <w:top w:val="none" w:sz="0" w:space="0" w:color="auto"/>
            <w:left w:val="none" w:sz="0" w:space="0" w:color="auto"/>
            <w:bottom w:val="none" w:sz="0" w:space="0" w:color="auto"/>
            <w:right w:val="none" w:sz="0" w:space="0" w:color="auto"/>
          </w:divBdr>
        </w:div>
        <w:div w:id="1801918217">
          <w:marLeft w:val="480"/>
          <w:marRight w:val="0"/>
          <w:marTop w:val="0"/>
          <w:marBottom w:val="0"/>
          <w:divBdr>
            <w:top w:val="none" w:sz="0" w:space="0" w:color="auto"/>
            <w:left w:val="none" w:sz="0" w:space="0" w:color="auto"/>
            <w:bottom w:val="none" w:sz="0" w:space="0" w:color="auto"/>
            <w:right w:val="none" w:sz="0" w:space="0" w:color="auto"/>
          </w:divBdr>
        </w:div>
        <w:div w:id="1903370943">
          <w:marLeft w:val="480"/>
          <w:marRight w:val="0"/>
          <w:marTop w:val="0"/>
          <w:marBottom w:val="0"/>
          <w:divBdr>
            <w:top w:val="none" w:sz="0" w:space="0" w:color="auto"/>
            <w:left w:val="none" w:sz="0" w:space="0" w:color="auto"/>
            <w:bottom w:val="none" w:sz="0" w:space="0" w:color="auto"/>
            <w:right w:val="none" w:sz="0" w:space="0" w:color="auto"/>
          </w:divBdr>
        </w:div>
        <w:div w:id="1934892876">
          <w:marLeft w:val="480"/>
          <w:marRight w:val="0"/>
          <w:marTop w:val="0"/>
          <w:marBottom w:val="0"/>
          <w:divBdr>
            <w:top w:val="none" w:sz="0" w:space="0" w:color="auto"/>
            <w:left w:val="none" w:sz="0" w:space="0" w:color="auto"/>
            <w:bottom w:val="none" w:sz="0" w:space="0" w:color="auto"/>
            <w:right w:val="none" w:sz="0" w:space="0" w:color="auto"/>
          </w:divBdr>
        </w:div>
        <w:div w:id="1959483664">
          <w:marLeft w:val="480"/>
          <w:marRight w:val="0"/>
          <w:marTop w:val="0"/>
          <w:marBottom w:val="0"/>
          <w:divBdr>
            <w:top w:val="none" w:sz="0" w:space="0" w:color="auto"/>
            <w:left w:val="none" w:sz="0" w:space="0" w:color="auto"/>
            <w:bottom w:val="none" w:sz="0" w:space="0" w:color="auto"/>
            <w:right w:val="none" w:sz="0" w:space="0" w:color="auto"/>
          </w:divBdr>
        </w:div>
        <w:div w:id="2052026444">
          <w:marLeft w:val="480"/>
          <w:marRight w:val="0"/>
          <w:marTop w:val="0"/>
          <w:marBottom w:val="0"/>
          <w:divBdr>
            <w:top w:val="none" w:sz="0" w:space="0" w:color="auto"/>
            <w:left w:val="none" w:sz="0" w:space="0" w:color="auto"/>
            <w:bottom w:val="none" w:sz="0" w:space="0" w:color="auto"/>
            <w:right w:val="none" w:sz="0" w:space="0" w:color="auto"/>
          </w:divBdr>
        </w:div>
        <w:div w:id="2127506604">
          <w:marLeft w:val="480"/>
          <w:marRight w:val="0"/>
          <w:marTop w:val="0"/>
          <w:marBottom w:val="0"/>
          <w:divBdr>
            <w:top w:val="none" w:sz="0" w:space="0" w:color="auto"/>
            <w:left w:val="none" w:sz="0" w:space="0" w:color="auto"/>
            <w:bottom w:val="none" w:sz="0" w:space="0" w:color="auto"/>
            <w:right w:val="none" w:sz="0" w:space="0" w:color="auto"/>
          </w:divBdr>
        </w:div>
      </w:divsChild>
    </w:div>
    <w:div w:id="684021233">
      <w:bodyDiv w:val="1"/>
      <w:marLeft w:val="0"/>
      <w:marRight w:val="0"/>
      <w:marTop w:val="0"/>
      <w:marBottom w:val="0"/>
      <w:divBdr>
        <w:top w:val="none" w:sz="0" w:space="0" w:color="auto"/>
        <w:left w:val="none" w:sz="0" w:space="0" w:color="auto"/>
        <w:bottom w:val="none" w:sz="0" w:space="0" w:color="auto"/>
        <w:right w:val="none" w:sz="0" w:space="0" w:color="auto"/>
      </w:divBdr>
    </w:div>
    <w:div w:id="684132036">
      <w:bodyDiv w:val="1"/>
      <w:marLeft w:val="0"/>
      <w:marRight w:val="0"/>
      <w:marTop w:val="0"/>
      <w:marBottom w:val="0"/>
      <w:divBdr>
        <w:top w:val="none" w:sz="0" w:space="0" w:color="auto"/>
        <w:left w:val="none" w:sz="0" w:space="0" w:color="auto"/>
        <w:bottom w:val="none" w:sz="0" w:space="0" w:color="auto"/>
        <w:right w:val="none" w:sz="0" w:space="0" w:color="auto"/>
      </w:divBdr>
    </w:div>
    <w:div w:id="684403956">
      <w:bodyDiv w:val="1"/>
      <w:marLeft w:val="0"/>
      <w:marRight w:val="0"/>
      <w:marTop w:val="0"/>
      <w:marBottom w:val="0"/>
      <w:divBdr>
        <w:top w:val="none" w:sz="0" w:space="0" w:color="auto"/>
        <w:left w:val="none" w:sz="0" w:space="0" w:color="auto"/>
        <w:bottom w:val="none" w:sz="0" w:space="0" w:color="auto"/>
        <w:right w:val="none" w:sz="0" w:space="0" w:color="auto"/>
      </w:divBdr>
    </w:div>
    <w:div w:id="686716137">
      <w:bodyDiv w:val="1"/>
      <w:marLeft w:val="0"/>
      <w:marRight w:val="0"/>
      <w:marTop w:val="0"/>
      <w:marBottom w:val="0"/>
      <w:divBdr>
        <w:top w:val="none" w:sz="0" w:space="0" w:color="auto"/>
        <w:left w:val="none" w:sz="0" w:space="0" w:color="auto"/>
        <w:bottom w:val="none" w:sz="0" w:space="0" w:color="auto"/>
        <w:right w:val="none" w:sz="0" w:space="0" w:color="auto"/>
      </w:divBdr>
    </w:div>
    <w:div w:id="687097974">
      <w:bodyDiv w:val="1"/>
      <w:marLeft w:val="0"/>
      <w:marRight w:val="0"/>
      <w:marTop w:val="0"/>
      <w:marBottom w:val="0"/>
      <w:divBdr>
        <w:top w:val="none" w:sz="0" w:space="0" w:color="auto"/>
        <w:left w:val="none" w:sz="0" w:space="0" w:color="auto"/>
        <w:bottom w:val="none" w:sz="0" w:space="0" w:color="auto"/>
        <w:right w:val="none" w:sz="0" w:space="0" w:color="auto"/>
      </w:divBdr>
    </w:div>
    <w:div w:id="688336345">
      <w:bodyDiv w:val="1"/>
      <w:marLeft w:val="0"/>
      <w:marRight w:val="0"/>
      <w:marTop w:val="0"/>
      <w:marBottom w:val="0"/>
      <w:divBdr>
        <w:top w:val="none" w:sz="0" w:space="0" w:color="auto"/>
        <w:left w:val="none" w:sz="0" w:space="0" w:color="auto"/>
        <w:bottom w:val="none" w:sz="0" w:space="0" w:color="auto"/>
        <w:right w:val="none" w:sz="0" w:space="0" w:color="auto"/>
      </w:divBdr>
    </w:div>
    <w:div w:id="695428538">
      <w:bodyDiv w:val="1"/>
      <w:marLeft w:val="0"/>
      <w:marRight w:val="0"/>
      <w:marTop w:val="0"/>
      <w:marBottom w:val="0"/>
      <w:divBdr>
        <w:top w:val="none" w:sz="0" w:space="0" w:color="auto"/>
        <w:left w:val="none" w:sz="0" w:space="0" w:color="auto"/>
        <w:bottom w:val="none" w:sz="0" w:space="0" w:color="auto"/>
        <w:right w:val="none" w:sz="0" w:space="0" w:color="auto"/>
      </w:divBdr>
    </w:div>
    <w:div w:id="695733867">
      <w:bodyDiv w:val="1"/>
      <w:marLeft w:val="0"/>
      <w:marRight w:val="0"/>
      <w:marTop w:val="0"/>
      <w:marBottom w:val="0"/>
      <w:divBdr>
        <w:top w:val="none" w:sz="0" w:space="0" w:color="auto"/>
        <w:left w:val="none" w:sz="0" w:space="0" w:color="auto"/>
        <w:bottom w:val="none" w:sz="0" w:space="0" w:color="auto"/>
        <w:right w:val="none" w:sz="0" w:space="0" w:color="auto"/>
      </w:divBdr>
    </w:div>
    <w:div w:id="696085945">
      <w:bodyDiv w:val="1"/>
      <w:marLeft w:val="0"/>
      <w:marRight w:val="0"/>
      <w:marTop w:val="0"/>
      <w:marBottom w:val="0"/>
      <w:divBdr>
        <w:top w:val="none" w:sz="0" w:space="0" w:color="auto"/>
        <w:left w:val="none" w:sz="0" w:space="0" w:color="auto"/>
        <w:bottom w:val="none" w:sz="0" w:space="0" w:color="auto"/>
        <w:right w:val="none" w:sz="0" w:space="0" w:color="auto"/>
      </w:divBdr>
    </w:div>
    <w:div w:id="697124649">
      <w:bodyDiv w:val="1"/>
      <w:marLeft w:val="0"/>
      <w:marRight w:val="0"/>
      <w:marTop w:val="0"/>
      <w:marBottom w:val="0"/>
      <w:divBdr>
        <w:top w:val="none" w:sz="0" w:space="0" w:color="auto"/>
        <w:left w:val="none" w:sz="0" w:space="0" w:color="auto"/>
        <w:bottom w:val="none" w:sz="0" w:space="0" w:color="auto"/>
        <w:right w:val="none" w:sz="0" w:space="0" w:color="auto"/>
      </w:divBdr>
      <w:divsChild>
        <w:div w:id="483283805">
          <w:marLeft w:val="480"/>
          <w:marRight w:val="0"/>
          <w:marTop w:val="0"/>
          <w:marBottom w:val="0"/>
          <w:divBdr>
            <w:top w:val="none" w:sz="0" w:space="0" w:color="auto"/>
            <w:left w:val="none" w:sz="0" w:space="0" w:color="auto"/>
            <w:bottom w:val="none" w:sz="0" w:space="0" w:color="auto"/>
            <w:right w:val="none" w:sz="0" w:space="0" w:color="auto"/>
          </w:divBdr>
        </w:div>
        <w:div w:id="855189918">
          <w:marLeft w:val="480"/>
          <w:marRight w:val="0"/>
          <w:marTop w:val="0"/>
          <w:marBottom w:val="0"/>
          <w:divBdr>
            <w:top w:val="none" w:sz="0" w:space="0" w:color="auto"/>
            <w:left w:val="none" w:sz="0" w:space="0" w:color="auto"/>
            <w:bottom w:val="none" w:sz="0" w:space="0" w:color="auto"/>
            <w:right w:val="none" w:sz="0" w:space="0" w:color="auto"/>
          </w:divBdr>
        </w:div>
        <w:div w:id="806552433">
          <w:marLeft w:val="480"/>
          <w:marRight w:val="0"/>
          <w:marTop w:val="0"/>
          <w:marBottom w:val="0"/>
          <w:divBdr>
            <w:top w:val="none" w:sz="0" w:space="0" w:color="auto"/>
            <w:left w:val="none" w:sz="0" w:space="0" w:color="auto"/>
            <w:bottom w:val="none" w:sz="0" w:space="0" w:color="auto"/>
            <w:right w:val="none" w:sz="0" w:space="0" w:color="auto"/>
          </w:divBdr>
        </w:div>
        <w:div w:id="363791396">
          <w:marLeft w:val="480"/>
          <w:marRight w:val="0"/>
          <w:marTop w:val="0"/>
          <w:marBottom w:val="0"/>
          <w:divBdr>
            <w:top w:val="none" w:sz="0" w:space="0" w:color="auto"/>
            <w:left w:val="none" w:sz="0" w:space="0" w:color="auto"/>
            <w:bottom w:val="none" w:sz="0" w:space="0" w:color="auto"/>
            <w:right w:val="none" w:sz="0" w:space="0" w:color="auto"/>
          </w:divBdr>
        </w:div>
        <w:div w:id="1413551651">
          <w:marLeft w:val="480"/>
          <w:marRight w:val="0"/>
          <w:marTop w:val="0"/>
          <w:marBottom w:val="0"/>
          <w:divBdr>
            <w:top w:val="none" w:sz="0" w:space="0" w:color="auto"/>
            <w:left w:val="none" w:sz="0" w:space="0" w:color="auto"/>
            <w:bottom w:val="none" w:sz="0" w:space="0" w:color="auto"/>
            <w:right w:val="none" w:sz="0" w:space="0" w:color="auto"/>
          </w:divBdr>
        </w:div>
        <w:div w:id="1487817913">
          <w:marLeft w:val="480"/>
          <w:marRight w:val="0"/>
          <w:marTop w:val="0"/>
          <w:marBottom w:val="0"/>
          <w:divBdr>
            <w:top w:val="none" w:sz="0" w:space="0" w:color="auto"/>
            <w:left w:val="none" w:sz="0" w:space="0" w:color="auto"/>
            <w:bottom w:val="none" w:sz="0" w:space="0" w:color="auto"/>
            <w:right w:val="none" w:sz="0" w:space="0" w:color="auto"/>
          </w:divBdr>
        </w:div>
        <w:div w:id="1641761442">
          <w:marLeft w:val="480"/>
          <w:marRight w:val="0"/>
          <w:marTop w:val="0"/>
          <w:marBottom w:val="0"/>
          <w:divBdr>
            <w:top w:val="none" w:sz="0" w:space="0" w:color="auto"/>
            <w:left w:val="none" w:sz="0" w:space="0" w:color="auto"/>
            <w:bottom w:val="none" w:sz="0" w:space="0" w:color="auto"/>
            <w:right w:val="none" w:sz="0" w:space="0" w:color="auto"/>
          </w:divBdr>
        </w:div>
        <w:div w:id="1298027843">
          <w:marLeft w:val="480"/>
          <w:marRight w:val="0"/>
          <w:marTop w:val="0"/>
          <w:marBottom w:val="0"/>
          <w:divBdr>
            <w:top w:val="none" w:sz="0" w:space="0" w:color="auto"/>
            <w:left w:val="none" w:sz="0" w:space="0" w:color="auto"/>
            <w:bottom w:val="none" w:sz="0" w:space="0" w:color="auto"/>
            <w:right w:val="none" w:sz="0" w:space="0" w:color="auto"/>
          </w:divBdr>
        </w:div>
        <w:div w:id="2070490102">
          <w:marLeft w:val="480"/>
          <w:marRight w:val="0"/>
          <w:marTop w:val="0"/>
          <w:marBottom w:val="0"/>
          <w:divBdr>
            <w:top w:val="none" w:sz="0" w:space="0" w:color="auto"/>
            <w:left w:val="none" w:sz="0" w:space="0" w:color="auto"/>
            <w:bottom w:val="none" w:sz="0" w:space="0" w:color="auto"/>
            <w:right w:val="none" w:sz="0" w:space="0" w:color="auto"/>
          </w:divBdr>
        </w:div>
        <w:div w:id="110784036">
          <w:marLeft w:val="480"/>
          <w:marRight w:val="0"/>
          <w:marTop w:val="0"/>
          <w:marBottom w:val="0"/>
          <w:divBdr>
            <w:top w:val="none" w:sz="0" w:space="0" w:color="auto"/>
            <w:left w:val="none" w:sz="0" w:space="0" w:color="auto"/>
            <w:bottom w:val="none" w:sz="0" w:space="0" w:color="auto"/>
            <w:right w:val="none" w:sz="0" w:space="0" w:color="auto"/>
          </w:divBdr>
        </w:div>
        <w:div w:id="317853994">
          <w:marLeft w:val="480"/>
          <w:marRight w:val="0"/>
          <w:marTop w:val="0"/>
          <w:marBottom w:val="0"/>
          <w:divBdr>
            <w:top w:val="none" w:sz="0" w:space="0" w:color="auto"/>
            <w:left w:val="none" w:sz="0" w:space="0" w:color="auto"/>
            <w:bottom w:val="none" w:sz="0" w:space="0" w:color="auto"/>
            <w:right w:val="none" w:sz="0" w:space="0" w:color="auto"/>
          </w:divBdr>
        </w:div>
        <w:div w:id="2076969549">
          <w:marLeft w:val="480"/>
          <w:marRight w:val="0"/>
          <w:marTop w:val="0"/>
          <w:marBottom w:val="0"/>
          <w:divBdr>
            <w:top w:val="none" w:sz="0" w:space="0" w:color="auto"/>
            <w:left w:val="none" w:sz="0" w:space="0" w:color="auto"/>
            <w:bottom w:val="none" w:sz="0" w:space="0" w:color="auto"/>
            <w:right w:val="none" w:sz="0" w:space="0" w:color="auto"/>
          </w:divBdr>
        </w:div>
        <w:div w:id="984166134">
          <w:marLeft w:val="480"/>
          <w:marRight w:val="0"/>
          <w:marTop w:val="0"/>
          <w:marBottom w:val="0"/>
          <w:divBdr>
            <w:top w:val="none" w:sz="0" w:space="0" w:color="auto"/>
            <w:left w:val="none" w:sz="0" w:space="0" w:color="auto"/>
            <w:bottom w:val="none" w:sz="0" w:space="0" w:color="auto"/>
            <w:right w:val="none" w:sz="0" w:space="0" w:color="auto"/>
          </w:divBdr>
        </w:div>
        <w:div w:id="968777516">
          <w:marLeft w:val="480"/>
          <w:marRight w:val="0"/>
          <w:marTop w:val="0"/>
          <w:marBottom w:val="0"/>
          <w:divBdr>
            <w:top w:val="none" w:sz="0" w:space="0" w:color="auto"/>
            <w:left w:val="none" w:sz="0" w:space="0" w:color="auto"/>
            <w:bottom w:val="none" w:sz="0" w:space="0" w:color="auto"/>
            <w:right w:val="none" w:sz="0" w:space="0" w:color="auto"/>
          </w:divBdr>
        </w:div>
        <w:div w:id="1362316200">
          <w:marLeft w:val="480"/>
          <w:marRight w:val="0"/>
          <w:marTop w:val="0"/>
          <w:marBottom w:val="0"/>
          <w:divBdr>
            <w:top w:val="none" w:sz="0" w:space="0" w:color="auto"/>
            <w:left w:val="none" w:sz="0" w:space="0" w:color="auto"/>
            <w:bottom w:val="none" w:sz="0" w:space="0" w:color="auto"/>
            <w:right w:val="none" w:sz="0" w:space="0" w:color="auto"/>
          </w:divBdr>
        </w:div>
        <w:div w:id="210964624">
          <w:marLeft w:val="480"/>
          <w:marRight w:val="0"/>
          <w:marTop w:val="0"/>
          <w:marBottom w:val="0"/>
          <w:divBdr>
            <w:top w:val="none" w:sz="0" w:space="0" w:color="auto"/>
            <w:left w:val="none" w:sz="0" w:space="0" w:color="auto"/>
            <w:bottom w:val="none" w:sz="0" w:space="0" w:color="auto"/>
            <w:right w:val="none" w:sz="0" w:space="0" w:color="auto"/>
          </w:divBdr>
        </w:div>
        <w:div w:id="1685472169">
          <w:marLeft w:val="480"/>
          <w:marRight w:val="0"/>
          <w:marTop w:val="0"/>
          <w:marBottom w:val="0"/>
          <w:divBdr>
            <w:top w:val="none" w:sz="0" w:space="0" w:color="auto"/>
            <w:left w:val="none" w:sz="0" w:space="0" w:color="auto"/>
            <w:bottom w:val="none" w:sz="0" w:space="0" w:color="auto"/>
            <w:right w:val="none" w:sz="0" w:space="0" w:color="auto"/>
          </w:divBdr>
        </w:div>
        <w:div w:id="1065029830">
          <w:marLeft w:val="480"/>
          <w:marRight w:val="0"/>
          <w:marTop w:val="0"/>
          <w:marBottom w:val="0"/>
          <w:divBdr>
            <w:top w:val="none" w:sz="0" w:space="0" w:color="auto"/>
            <w:left w:val="none" w:sz="0" w:space="0" w:color="auto"/>
            <w:bottom w:val="none" w:sz="0" w:space="0" w:color="auto"/>
            <w:right w:val="none" w:sz="0" w:space="0" w:color="auto"/>
          </w:divBdr>
        </w:div>
        <w:div w:id="2105875606">
          <w:marLeft w:val="480"/>
          <w:marRight w:val="0"/>
          <w:marTop w:val="0"/>
          <w:marBottom w:val="0"/>
          <w:divBdr>
            <w:top w:val="none" w:sz="0" w:space="0" w:color="auto"/>
            <w:left w:val="none" w:sz="0" w:space="0" w:color="auto"/>
            <w:bottom w:val="none" w:sz="0" w:space="0" w:color="auto"/>
            <w:right w:val="none" w:sz="0" w:space="0" w:color="auto"/>
          </w:divBdr>
        </w:div>
        <w:div w:id="617563757">
          <w:marLeft w:val="480"/>
          <w:marRight w:val="0"/>
          <w:marTop w:val="0"/>
          <w:marBottom w:val="0"/>
          <w:divBdr>
            <w:top w:val="none" w:sz="0" w:space="0" w:color="auto"/>
            <w:left w:val="none" w:sz="0" w:space="0" w:color="auto"/>
            <w:bottom w:val="none" w:sz="0" w:space="0" w:color="auto"/>
            <w:right w:val="none" w:sz="0" w:space="0" w:color="auto"/>
          </w:divBdr>
        </w:div>
        <w:div w:id="1727364874">
          <w:marLeft w:val="480"/>
          <w:marRight w:val="0"/>
          <w:marTop w:val="0"/>
          <w:marBottom w:val="0"/>
          <w:divBdr>
            <w:top w:val="none" w:sz="0" w:space="0" w:color="auto"/>
            <w:left w:val="none" w:sz="0" w:space="0" w:color="auto"/>
            <w:bottom w:val="none" w:sz="0" w:space="0" w:color="auto"/>
            <w:right w:val="none" w:sz="0" w:space="0" w:color="auto"/>
          </w:divBdr>
        </w:div>
        <w:div w:id="1534728895">
          <w:marLeft w:val="480"/>
          <w:marRight w:val="0"/>
          <w:marTop w:val="0"/>
          <w:marBottom w:val="0"/>
          <w:divBdr>
            <w:top w:val="none" w:sz="0" w:space="0" w:color="auto"/>
            <w:left w:val="none" w:sz="0" w:space="0" w:color="auto"/>
            <w:bottom w:val="none" w:sz="0" w:space="0" w:color="auto"/>
            <w:right w:val="none" w:sz="0" w:space="0" w:color="auto"/>
          </w:divBdr>
        </w:div>
        <w:div w:id="829441006">
          <w:marLeft w:val="480"/>
          <w:marRight w:val="0"/>
          <w:marTop w:val="0"/>
          <w:marBottom w:val="0"/>
          <w:divBdr>
            <w:top w:val="none" w:sz="0" w:space="0" w:color="auto"/>
            <w:left w:val="none" w:sz="0" w:space="0" w:color="auto"/>
            <w:bottom w:val="none" w:sz="0" w:space="0" w:color="auto"/>
            <w:right w:val="none" w:sz="0" w:space="0" w:color="auto"/>
          </w:divBdr>
        </w:div>
        <w:div w:id="542980405">
          <w:marLeft w:val="480"/>
          <w:marRight w:val="0"/>
          <w:marTop w:val="0"/>
          <w:marBottom w:val="0"/>
          <w:divBdr>
            <w:top w:val="none" w:sz="0" w:space="0" w:color="auto"/>
            <w:left w:val="none" w:sz="0" w:space="0" w:color="auto"/>
            <w:bottom w:val="none" w:sz="0" w:space="0" w:color="auto"/>
            <w:right w:val="none" w:sz="0" w:space="0" w:color="auto"/>
          </w:divBdr>
        </w:div>
        <w:div w:id="780225821">
          <w:marLeft w:val="480"/>
          <w:marRight w:val="0"/>
          <w:marTop w:val="0"/>
          <w:marBottom w:val="0"/>
          <w:divBdr>
            <w:top w:val="none" w:sz="0" w:space="0" w:color="auto"/>
            <w:left w:val="none" w:sz="0" w:space="0" w:color="auto"/>
            <w:bottom w:val="none" w:sz="0" w:space="0" w:color="auto"/>
            <w:right w:val="none" w:sz="0" w:space="0" w:color="auto"/>
          </w:divBdr>
        </w:div>
        <w:div w:id="1943799540">
          <w:marLeft w:val="480"/>
          <w:marRight w:val="0"/>
          <w:marTop w:val="0"/>
          <w:marBottom w:val="0"/>
          <w:divBdr>
            <w:top w:val="none" w:sz="0" w:space="0" w:color="auto"/>
            <w:left w:val="none" w:sz="0" w:space="0" w:color="auto"/>
            <w:bottom w:val="none" w:sz="0" w:space="0" w:color="auto"/>
            <w:right w:val="none" w:sz="0" w:space="0" w:color="auto"/>
          </w:divBdr>
        </w:div>
        <w:div w:id="1286504070">
          <w:marLeft w:val="480"/>
          <w:marRight w:val="0"/>
          <w:marTop w:val="0"/>
          <w:marBottom w:val="0"/>
          <w:divBdr>
            <w:top w:val="none" w:sz="0" w:space="0" w:color="auto"/>
            <w:left w:val="none" w:sz="0" w:space="0" w:color="auto"/>
            <w:bottom w:val="none" w:sz="0" w:space="0" w:color="auto"/>
            <w:right w:val="none" w:sz="0" w:space="0" w:color="auto"/>
          </w:divBdr>
        </w:div>
        <w:div w:id="2008556703">
          <w:marLeft w:val="480"/>
          <w:marRight w:val="0"/>
          <w:marTop w:val="0"/>
          <w:marBottom w:val="0"/>
          <w:divBdr>
            <w:top w:val="none" w:sz="0" w:space="0" w:color="auto"/>
            <w:left w:val="none" w:sz="0" w:space="0" w:color="auto"/>
            <w:bottom w:val="none" w:sz="0" w:space="0" w:color="auto"/>
            <w:right w:val="none" w:sz="0" w:space="0" w:color="auto"/>
          </w:divBdr>
        </w:div>
        <w:div w:id="1965770634">
          <w:marLeft w:val="480"/>
          <w:marRight w:val="0"/>
          <w:marTop w:val="0"/>
          <w:marBottom w:val="0"/>
          <w:divBdr>
            <w:top w:val="none" w:sz="0" w:space="0" w:color="auto"/>
            <w:left w:val="none" w:sz="0" w:space="0" w:color="auto"/>
            <w:bottom w:val="none" w:sz="0" w:space="0" w:color="auto"/>
            <w:right w:val="none" w:sz="0" w:space="0" w:color="auto"/>
          </w:divBdr>
        </w:div>
        <w:div w:id="442262162">
          <w:marLeft w:val="480"/>
          <w:marRight w:val="0"/>
          <w:marTop w:val="0"/>
          <w:marBottom w:val="0"/>
          <w:divBdr>
            <w:top w:val="none" w:sz="0" w:space="0" w:color="auto"/>
            <w:left w:val="none" w:sz="0" w:space="0" w:color="auto"/>
            <w:bottom w:val="none" w:sz="0" w:space="0" w:color="auto"/>
            <w:right w:val="none" w:sz="0" w:space="0" w:color="auto"/>
          </w:divBdr>
        </w:div>
        <w:div w:id="544366194">
          <w:marLeft w:val="480"/>
          <w:marRight w:val="0"/>
          <w:marTop w:val="0"/>
          <w:marBottom w:val="0"/>
          <w:divBdr>
            <w:top w:val="none" w:sz="0" w:space="0" w:color="auto"/>
            <w:left w:val="none" w:sz="0" w:space="0" w:color="auto"/>
            <w:bottom w:val="none" w:sz="0" w:space="0" w:color="auto"/>
            <w:right w:val="none" w:sz="0" w:space="0" w:color="auto"/>
          </w:divBdr>
        </w:div>
        <w:div w:id="1527986768">
          <w:marLeft w:val="480"/>
          <w:marRight w:val="0"/>
          <w:marTop w:val="0"/>
          <w:marBottom w:val="0"/>
          <w:divBdr>
            <w:top w:val="none" w:sz="0" w:space="0" w:color="auto"/>
            <w:left w:val="none" w:sz="0" w:space="0" w:color="auto"/>
            <w:bottom w:val="none" w:sz="0" w:space="0" w:color="auto"/>
            <w:right w:val="none" w:sz="0" w:space="0" w:color="auto"/>
          </w:divBdr>
        </w:div>
        <w:div w:id="672880149">
          <w:marLeft w:val="480"/>
          <w:marRight w:val="0"/>
          <w:marTop w:val="0"/>
          <w:marBottom w:val="0"/>
          <w:divBdr>
            <w:top w:val="none" w:sz="0" w:space="0" w:color="auto"/>
            <w:left w:val="none" w:sz="0" w:space="0" w:color="auto"/>
            <w:bottom w:val="none" w:sz="0" w:space="0" w:color="auto"/>
            <w:right w:val="none" w:sz="0" w:space="0" w:color="auto"/>
          </w:divBdr>
        </w:div>
        <w:div w:id="145049930">
          <w:marLeft w:val="480"/>
          <w:marRight w:val="0"/>
          <w:marTop w:val="0"/>
          <w:marBottom w:val="0"/>
          <w:divBdr>
            <w:top w:val="none" w:sz="0" w:space="0" w:color="auto"/>
            <w:left w:val="none" w:sz="0" w:space="0" w:color="auto"/>
            <w:bottom w:val="none" w:sz="0" w:space="0" w:color="auto"/>
            <w:right w:val="none" w:sz="0" w:space="0" w:color="auto"/>
          </w:divBdr>
        </w:div>
        <w:div w:id="950936093">
          <w:marLeft w:val="480"/>
          <w:marRight w:val="0"/>
          <w:marTop w:val="0"/>
          <w:marBottom w:val="0"/>
          <w:divBdr>
            <w:top w:val="none" w:sz="0" w:space="0" w:color="auto"/>
            <w:left w:val="none" w:sz="0" w:space="0" w:color="auto"/>
            <w:bottom w:val="none" w:sz="0" w:space="0" w:color="auto"/>
            <w:right w:val="none" w:sz="0" w:space="0" w:color="auto"/>
          </w:divBdr>
        </w:div>
        <w:div w:id="1037705983">
          <w:marLeft w:val="480"/>
          <w:marRight w:val="0"/>
          <w:marTop w:val="0"/>
          <w:marBottom w:val="0"/>
          <w:divBdr>
            <w:top w:val="none" w:sz="0" w:space="0" w:color="auto"/>
            <w:left w:val="none" w:sz="0" w:space="0" w:color="auto"/>
            <w:bottom w:val="none" w:sz="0" w:space="0" w:color="auto"/>
            <w:right w:val="none" w:sz="0" w:space="0" w:color="auto"/>
          </w:divBdr>
        </w:div>
        <w:div w:id="793251545">
          <w:marLeft w:val="480"/>
          <w:marRight w:val="0"/>
          <w:marTop w:val="0"/>
          <w:marBottom w:val="0"/>
          <w:divBdr>
            <w:top w:val="none" w:sz="0" w:space="0" w:color="auto"/>
            <w:left w:val="none" w:sz="0" w:space="0" w:color="auto"/>
            <w:bottom w:val="none" w:sz="0" w:space="0" w:color="auto"/>
            <w:right w:val="none" w:sz="0" w:space="0" w:color="auto"/>
          </w:divBdr>
        </w:div>
        <w:div w:id="858006427">
          <w:marLeft w:val="480"/>
          <w:marRight w:val="0"/>
          <w:marTop w:val="0"/>
          <w:marBottom w:val="0"/>
          <w:divBdr>
            <w:top w:val="none" w:sz="0" w:space="0" w:color="auto"/>
            <w:left w:val="none" w:sz="0" w:space="0" w:color="auto"/>
            <w:bottom w:val="none" w:sz="0" w:space="0" w:color="auto"/>
            <w:right w:val="none" w:sz="0" w:space="0" w:color="auto"/>
          </w:divBdr>
        </w:div>
        <w:div w:id="194736573">
          <w:marLeft w:val="480"/>
          <w:marRight w:val="0"/>
          <w:marTop w:val="0"/>
          <w:marBottom w:val="0"/>
          <w:divBdr>
            <w:top w:val="none" w:sz="0" w:space="0" w:color="auto"/>
            <w:left w:val="none" w:sz="0" w:space="0" w:color="auto"/>
            <w:bottom w:val="none" w:sz="0" w:space="0" w:color="auto"/>
            <w:right w:val="none" w:sz="0" w:space="0" w:color="auto"/>
          </w:divBdr>
        </w:div>
        <w:div w:id="13041839">
          <w:marLeft w:val="480"/>
          <w:marRight w:val="0"/>
          <w:marTop w:val="0"/>
          <w:marBottom w:val="0"/>
          <w:divBdr>
            <w:top w:val="none" w:sz="0" w:space="0" w:color="auto"/>
            <w:left w:val="none" w:sz="0" w:space="0" w:color="auto"/>
            <w:bottom w:val="none" w:sz="0" w:space="0" w:color="auto"/>
            <w:right w:val="none" w:sz="0" w:space="0" w:color="auto"/>
          </w:divBdr>
        </w:div>
        <w:div w:id="1273240579">
          <w:marLeft w:val="480"/>
          <w:marRight w:val="0"/>
          <w:marTop w:val="0"/>
          <w:marBottom w:val="0"/>
          <w:divBdr>
            <w:top w:val="none" w:sz="0" w:space="0" w:color="auto"/>
            <w:left w:val="none" w:sz="0" w:space="0" w:color="auto"/>
            <w:bottom w:val="none" w:sz="0" w:space="0" w:color="auto"/>
            <w:right w:val="none" w:sz="0" w:space="0" w:color="auto"/>
          </w:divBdr>
        </w:div>
      </w:divsChild>
    </w:div>
    <w:div w:id="698047079">
      <w:bodyDiv w:val="1"/>
      <w:marLeft w:val="0"/>
      <w:marRight w:val="0"/>
      <w:marTop w:val="0"/>
      <w:marBottom w:val="0"/>
      <w:divBdr>
        <w:top w:val="none" w:sz="0" w:space="0" w:color="auto"/>
        <w:left w:val="none" w:sz="0" w:space="0" w:color="auto"/>
        <w:bottom w:val="none" w:sz="0" w:space="0" w:color="auto"/>
        <w:right w:val="none" w:sz="0" w:space="0" w:color="auto"/>
      </w:divBdr>
    </w:div>
    <w:div w:id="699018069">
      <w:bodyDiv w:val="1"/>
      <w:marLeft w:val="0"/>
      <w:marRight w:val="0"/>
      <w:marTop w:val="0"/>
      <w:marBottom w:val="0"/>
      <w:divBdr>
        <w:top w:val="none" w:sz="0" w:space="0" w:color="auto"/>
        <w:left w:val="none" w:sz="0" w:space="0" w:color="auto"/>
        <w:bottom w:val="none" w:sz="0" w:space="0" w:color="auto"/>
        <w:right w:val="none" w:sz="0" w:space="0" w:color="auto"/>
      </w:divBdr>
    </w:div>
    <w:div w:id="699622880">
      <w:bodyDiv w:val="1"/>
      <w:marLeft w:val="0"/>
      <w:marRight w:val="0"/>
      <w:marTop w:val="0"/>
      <w:marBottom w:val="0"/>
      <w:divBdr>
        <w:top w:val="none" w:sz="0" w:space="0" w:color="auto"/>
        <w:left w:val="none" w:sz="0" w:space="0" w:color="auto"/>
        <w:bottom w:val="none" w:sz="0" w:space="0" w:color="auto"/>
        <w:right w:val="none" w:sz="0" w:space="0" w:color="auto"/>
      </w:divBdr>
    </w:div>
    <w:div w:id="702942380">
      <w:bodyDiv w:val="1"/>
      <w:marLeft w:val="0"/>
      <w:marRight w:val="0"/>
      <w:marTop w:val="0"/>
      <w:marBottom w:val="0"/>
      <w:divBdr>
        <w:top w:val="none" w:sz="0" w:space="0" w:color="auto"/>
        <w:left w:val="none" w:sz="0" w:space="0" w:color="auto"/>
        <w:bottom w:val="none" w:sz="0" w:space="0" w:color="auto"/>
        <w:right w:val="none" w:sz="0" w:space="0" w:color="auto"/>
      </w:divBdr>
    </w:div>
    <w:div w:id="704405426">
      <w:bodyDiv w:val="1"/>
      <w:marLeft w:val="0"/>
      <w:marRight w:val="0"/>
      <w:marTop w:val="0"/>
      <w:marBottom w:val="0"/>
      <w:divBdr>
        <w:top w:val="none" w:sz="0" w:space="0" w:color="auto"/>
        <w:left w:val="none" w:sz="0" w:space="0" w:color="auto"/>
        <w:bottom w:val="none" w:sz="0" w:space="0" w:color="auto"/>
        <w:right w:val="none" w:sz="0" w:space="0" w:color="auto"/>
      </w:divBdr>
      <w:divsChild>
        <w:div w:id="942497040">
          <w:marLeft w:val="480"/>
          <w:marRight w:val="0"/>
          <w:marTop w:val="0"/>
          <w:marBottom w:val="0"/>
          <w:divBdr>
            <w:top w:val="none" w:sz="0" w:space="0" w:color="auto"/>
            <w:left w:val="none" w:sz="0" w:space="0" w:color="auto"/>
            <w:bottom w:val="none" w:sz="0" w:space="0" w:color="auto"/>
            <w:right w:val="none" w:sz="0" w:space="0" w:color="auto"/>
          </w:divBdr>
        </w:div>
        <w:div w:id="1342969212">
          <w:marLeft w:val="480"/>
          <w:marRight w:val="0"/>
          <w:marTop w:val="0"/>
          <w:marBottom w:val="0"/>
          <w:divBdr>
            <w:top w:val="none" w:sz="0" w:space="0" w:color="auto"/>
            <w:left w:val="none" w:sz="0" w:space="0" w:color="auto"/>
            <w:bottom w:val="none" w:sz="0" w:space="0" w:color="auto"/>
            <w:right w:val="none" w:sz="0" w:space="0" w:color="auto"/>
          </w:divBdr>
        </w:div>
        <w:div w:id="1205601027">
          <w:marLeft w:val="480"/>
          <w:marRight w:val="0"/>
          <w:marTop w:val="0"/>
          <w:marBottom w:val="0"/>
          <w:divBdr>
            <w:top w:val="none" w:sz="0" w:space="0" w:color="auto"/>
            <w:left w:val="none" w:sz="0" w:space="0" w:color="auto"/>
            <w:bottom w:val="none" w:sz="0" w:space="0" w:color="auto"/>
            <w:right w:val="none" w:sz="0" w:space="0" w:color="auto"/>
          </w:divBdr>
        </w:div>
        <w:div w:id="253324654">
          <w:marLeft w:val="480"/>
          <w:marRight w:val="0"/>
          <w:marTop w:val="0"/>
          <w:marBottom w:val="0"/>
          <w:divBdr>
            <w:top w:val="none" w:sz="0" w:space="0" w:color="auto"/>
            <w:left w:val="none" w:sz="0" w:space="0" w:color="auto"/>
            <w:bottom w:val="none" w:sz="0" w:space="0" w:color="auto"/>
            <w:right w:val="none" w:sz="0" w:space="0" w:color="auto"/>
          </w:divBdr>
        </w:div>
        <w:div w:id="935091517">
          <w:marLeft w:val="480"/>
          <w:marRight w:val="0"/>
          <w:marTop w:val="0"/>
          <w:marBottom w:val="0"/>
          <w:divBdr>
            <w:top w:val="none" w:sz="0" w:space="0" w:color="auto"/>
            <w:left w:val="none" w:sz="0" w:space="0" w:color="auto"/>
            <w:bottom w:val="none" w:sz="0" w:space="0" w:color="auto"/>
            <w:right w:val="none" w:sz="0" w:space="0" w:color="auto"/>
          </w:divBdr>
        </w:div>
        <w:div w:id="2115207079">
          <w:marLeft w:val="480"/>
          <w:marRight w:val="0"/>
          <w:marTop w:val="0"/>
          <w:marBottom w:val="0"/>
          <w:divBdr>
            <w:top w:val="none" w:sz="0" w:space="0" w:color="auto"/>
            <w:left w:val="none" w:sz="0" w:space="0" w:color="auto"/>
            <w:bottom w:val="none" w:sz="0" w:space="0" w:color="auto"/>
            <w:right w:val="none" w:sz="0" w:space="0" w:color="auto"/>
          </w:divBdr>
        </w:div>
        <w:div w:id="1513179591">
          <w:marLeft w:val="480"/>
          <w:marRight w:val="0"/>
          <w:marTop w:val="0"/>
          <w:marBottom w:val="0"/>
          <w:divBdr>
            <w:top w:val="none" w:sz="0" w:space="0" w:color="auto"/>
            <w:left w:val="none" w:sz="0" w:space="0" w:color="auto"/>
            <w:bottom w:val="none" w:sz="0" w:space="0" w:color="auto"/>
            <w:right w:val="none" w:sz="0" w:space="0" w:color="auto"/>
          </w:divBdr>
        </w:div>
        <w:div w:id="1857573280">
          <w:marLeft w:val="480"/>
          <w:marRight w:val="0"/>
          <w:marTop w:val="0"/>
          <w:marBottom w:val="0"/>
          <w:divBdr>
            <w:top w:val="none" w:sz="0" w:space="0" w:color="auto"/>
            <w:left w:val="none" w:sz="0" w:space="0" w:color="auto"/>
            <w:bottom w:val="none" w:sz="0" w:space="0" w:color="auto"/>
            <w:right w:val="none" w:sz="0" w:space="0" w:color="auto"/>
          </w:divBdr>
        </w:div>
        <w:div w:id="135680934">
          <w:marLeft w:val="480"/>
          <w:marRight w:val="0"/>
          <w:marTop w:val="0"/>
          <w:marBottom w:val="0"/>
          <w:divBdr>
            <w:top w:val="none" w:sz="0" w:space="0" w:color="auto"/>
            <w:left w:val="none" w:sz="0" w:space="0" w:color="auto"/>
            <w:bottom w:val="none" w:sz="0" w:space="0" w:color="auto"/>
            <w:right w:val="none" w:sz="0" w:space="0" w:color="auto"/>
          </w:divBdr>
        </w:div>
        <w:div w:id="881866900">
          <w:marLeft w:val="480"/>
          <w:marRight w:val="0"/>
          <w:marTop w:val="0"/>
          <w:marBottom w:val="0"/>
          <w:divBdr>
            <w:top w:val="none" w:sz="0" w:space="0" w:color="auto"/>
            <w:left w:val="none" w:sz="0" w:space="0" w:color="auto"/>
            <w:bottom w:val="none" w:sz="0" w:space="0" w:color="auto"/>
            <w:right w:val="none" w:sz="0" w:space="0" w:color="auto"/>
          </w:divBdr>
        </w:div>
        <w:div w:id="759326271">
          <w:marLeft w:val="480"/>
          <w:marRight w:val="0"/>
          <w:marTop w:val="0"/>
          <w:marBottom w:val="0"/>
          <w:divBdr>
            <w:top w:val="none" w:sz="0" w:space="0" w:color="auto"/>
            <w:left w:val="none" w:sz="0" w:space="0" w:color="auto"/>
            <w:bottom w:val="none" w:sz="0" w:space="0" w:color="auto"/>
            <w:right w:val="none" w:sz="0" w:space="0" w:color="auto"/>
          </w:divBdr>
        </w:div>
        <w:div w:id="871528198">
          <w:marLeft w:val="480"/>
          <w:marRight w:val="0"/>
          <w:marTop w:val="0"/>
          <w:marBottom w:val="0"/>
          <w:divBdr>
            <w:top w:val="none" w:sz="0" w:space="0" w:color="auto"/>
            <w:left w:val="none" w:sz="0" w:space="0" w:color="auto"/>
            <w:bottom w:val="none" w:sz="0" w:space="0" w:color="auto"/>
            <w:right w:val="none" w:sz="0" w:space="0" w:color="auto"/>
          </w:divBdr>
        </w:div>
        <w:div w:id="1601598094">
          <w:marLeft w:val="480"/>
          <w:marRight w:val="0"/>
          <w:marTop w:val="0"/>
          <w:marBottom w:val="0"/>
          <w:divBdr>
            <w:top w:val="none" w:sz="0" w:space="0" w:color="auto"/>
            <w:left w:val="none" w:sz="0" w:space="0" w:color="auto"/>
            <w:bottom w:val="none" w:sz="0" w:space="0" w:color="auto"/>
            <w:right w:val="none" w:sz="0" w:space="0" w:color="auto"/>
          </w:divBdr>
        </w:div>
        <w:div w:id="1715619426">
          <w:marLeft w:val="480"/>
          <w:marRight w:val="0"/>
          <w:marTop w:val="0"/>
          <w:marBottom w:val="0"/>
          <w:divBdr>
            <w:top w:val="none" w:sz="0" w:space="0" w:color="auto"/>
            <w:left w:val="none" w:sz="0" w:space="0" w:color="auto"/>
            <w:bottom w:val="none" w:sz="0" w:space="0" w:color="auto"/>
            <w:right w:val="none" w:sz="0" w:space="0" w:color="auto"/>
          </w:divBdr>
        </w:div>
        <w:div w:id="856962906">
          <w:marLeft w:val="480"/>
          <w:marRight w:val="0"/>
          <w:marTop w:val="0"/>
          <w:marBottom w:val="0"/>
          <w:divBdr>
            <w:top w:val="none" w:sz="0" w:space="0" w:color="auto"/>
            <w:left w:val="none" w:sz="0" w:space="0" w:color="auto"/>
            <w:bottom w:val="none" w:sz="0" w:space="0" w:color="auto"/>
            <w:right w:val="none" w:sz="0" w:space="0" w:color="auto"/>
          </w:divBdr>
        </w:div>
        <w:div w:id="148332627">
          <w:marLeft w:val="480"/>
          <w:marRight w:val="0"/>
          <w:marTop w:val="0"/>
          <w:marBottom w:val="0"/>
          <w:divBdr>
            <w:top w:val="none" w:sz="0" w:space="0" w:color="auto"/>
            <w:left w:val="none" w:sz="0" w:space="0" w:color="auto"/>
            <w:bottom w:val="none" w:sz="0" w:space="0" w:color="auto"/>
            <w:right w:val="none" w:sz="0" w:space="0" w:color="auto"/>
          </w:divBdr>
        </w:div>
        <w:div w:id="1759784783">
          <w:marLeft w:val="480"/>
          <w:marRight w:val="0"/>
          <w:marTop w:val="0"/>
          <w:marBottom w:val="0"/>
          <w:divBdr>
            <w:top w:val="none" w:sz="0" w:space="0" w:color="auto"/>
            <w:left w:val="none" w:sz="0" w:space="0" w:color="auto"/>
            <w:bottom w:val="none" w:sz="0" w:space="0" w:color="auto"/>
            <w:right w:val="none" w:sz="0" w:space="0" w:color="auto"/>
          </w:divBdr>
        </w:div>
        <w:div w:id="1920209429">
          <w:marLeft w:val="480"/>
          <w:marRight w:val="0"/>
          <w:marTop w:val="0"/>
          <w:marBottom w:val="0"/>
          <w:divBdr>
            <w:top w:val="none" w:sz="0" w:space="0" w:color="auto"/>
            <w:left w:val="none" w:sz="0" w:space="0" w:color="auto"/>
            <w:bottom w:val="none" w:sz="0" w:space="0" w:color="auto"/>
            <w:right w:val="none" w:sz="0" w:space="0" w:color="auto"/>
          </w:divBdr>
        </w:div>
        <w:div w:id="1008487584">
          <w:marLeft w:val="480"/>
          <w:marRight w:val="0"/>
          <w:marTop w:val="0"/>
          <w:marBottom w:val="0"/>
          <w:divBdr>
            <w:top w:val="none" w:sz="0" w:space="0" w:color="auto"/>
            <w:left w:val="none" w:sz="0" w:space="0" w:color="auto"/>
            <w:bottom w:val="none" w:sz="0" w:space="0" w:color="auto"/>
            <w:right w:val="none" w:sz="0" w:space="0" w:color="auto"/>
          </w:divBdr>
        </w:div>
        <w:div w:id="994072440">
          <w:marLeft w:val="480"/>
          <w:marRight w:val="0"/>
          <w:marTop w:val="0"/>
          <w:marBottom w:val="0"/>
          <w:divBdr>
            <w:top w:val="none" w:sz="0" w:space="0" w:color="auto"/>
            <w:left w:val="none" w:sz="0" w:space="0" w:color="auto"/>
            <w:bottom w:val="none" w:sz="0" w:space="0" w:color="auto"/>
            <w:right w:val="none" w:sz="0" w:space="0" w:color="auto"/>
          </w:divBdr>
        </w:div>
        <w:div w:id="1208637907">
          <w:marLeft w:val="480"/>
          <w:marRight w:val="0"/>
          <w:marTop w:val="0"/>
          <w:marBottom w:val="0"/>
          <w:divBdr>
            <w:top w:val="none" w:sz="0" w:space="0" w:color="auto"/>
            <w:left w:val="none" w:sz="0" w:space="0" w:color="auto"/>
            <w:bottom w:val="none" w:sz="0" w:space="0" w:color="auto"/>
            <w:right w:val="none" w:sz="0" w:space="0" w:color="auto"/>
          </w:divBdr>
        </w:div>
        <w:div w:id="208424535">
          <w:marLeft w:val="480"/>
          <w:marRight w:val="0"/>
          <w:marTop w:val="0"/>
          <w:marBottom w:val="0"/>
          <w:divBdr>
            <w:top w:val="none" w:sz="0" w:space="0" w:color="auto"/>
            <w:left w:val="none" w:sz="0" w:space="0" w:color="auto"/>
            <w:bottom w:val="none" w:sz="0" w:space="0" w:color="auto"/>
            <w:right w:val="none" w:sz="0" w:space="0" w:color="auto"/>
          </w:divBdr>
        </w:div>
        <w:div w:id="2084831333">
          <w:marLeft w:val="480"/>
          <w:marRight w:val="0"/>
          <w:marTop w:val="0"/>
          <w:marBottom w:val="0"/>
          <w:divBdr>
            <w:top w:val="none" w:sz="0" w:space="0" w:color="auto"/>
            <w:left w:val="none" w:sz="0" w:space="0" w:color="auto"/>
            <w:bottom w:val="none" w:sz="0" w:space="0" w:color="auto"/>
            <w:right w:val="none" w:sz="0" w:space="0" w:color="auto"/>
          </w:divBdr>
        </w:div>
        <w:div w:id="826283063">
          <w:marLeft w:val="480"/>
          <w:marRight w:val="0"/>
          <w:marTop w:val="0"/>
          <w:marBottom w:val="0"/>
          <w:divBdr>
            <w:top w:val="none" w:sz="0" w:space="0" w:color="auto"/>
            <w:left w:val="none" w:sz="0" w:space="0" w:color="auto"/>
            <w:bottom w:val="none" w:sz="0" w:space="0" w:color="auto"/>
            <w:right w:val="none" w:sz="0" w:space="0" w:color="auto"/>
          </w:divBdr>
        </w:div>
        <w:div w:id="425854264">
          <w:marLeft w:val="480"/>
          <w:marRight w:val="0"/>
          <w:marTop w:val="0"/>
          <w:marBottom w:val="0"/>
          <w:divBdr>
            <w:top w:val="none" w:sz="0" w:space="0" w:color="auto"/>
            <w:left w:val="none" w:sz="0" w:space="0" w:color="auto"/>
            <w:bottom w:val="none" w:sz="0" w:space="0" w:color="auto"/>
            <w:right w:val="none" w:sz="0" w:space="0" w:color="auto"/>
          </w:divBdr>
        </w:div>
        <w:div w:id="867643477">
          <w:marLeft w:val="480"/>
          <w:marRight w:val="0"/>
          <w:marTop w:val="0"/>
          <w:marBottom w:val="0"/>
          <w:divBdr>
            <w:top w:val="none" w:sz="0" w:space="0" w:color="auto"/>
            <w:left w:val="none" w:sz="0" w:space="0" w:color="auto"/>
            <w:bottom w:val="none" w:sz="0" w:space="0" w:color="auto"/>
            <w:right w:val="none" w:sz="0" w:space="0" w:color="auto"/>
          </w:divBdr>
        </w:div>
        <w:div w:id="1431782122">
          <w:marLeft w:val="480"/>
          <w:marRight w:val="0"/>
          <w:marTop w:val="0"/>
          <w:marBottom w:val="0"/>
          <w:divBdr>
            <w:top w:val="none" w:sz="0" w:space="0" w:color="auto"/>
            <w:left w:val="none" w:sz="0" w:space="0" w:color="auto"/>
            <w:bottom w:val="none" w:sz="0" w:space="0" w:color="auto"/>
            <w:right w:val="none" w:sz="0" w:space="0" w:color="auto"/>
          </w:divBdr>
        </w:div>
        <w:div w:id="808976770">
          <w:marLeft w:val="480"/>
          <w:marRight w:val="0"/>
          <w:marTop w:val="0"/>
          <w:marBottom w:val="0"/>
          <w:divBdr>
            <w:top w:val="none" w:sz="0" w:space="0" w:color="auto"/>
            <w:left w:val="none" w:sz="0" w:space="0" w:color="auto"/>
            <w:bottom w:val="none" w:sz="0" w:space="0" w:color="auto"/>
            <w:right w:val="none" w:sz="0" w:space="0" w:color="auto"/>
          </w:divBdr>
        </w:div>
        <w:div w:id="1923756452">
          <w:marLeft w:val="480"/>
          <w:marRight w:val="0"/>
          <w:marTop w:val="0"/>
          <w:marBottom w:val="0"/>
          <w:divBdr>
            <w:top w:val="none" w:sz="0" w:space="0" w:color="auto"/>
            <w:left w:val="none" w:sz="0" w:space="0" w:color="auto"/>
            <w:bottom w:val="none" w:sz="0" w:space="0" w:color="auto"/>
            <w:right w:val="none" w:sz="0" w:space="0" w:color="auto"/>
          </w:divBdr>
        </w:div>
        <w:div w:id="1789154285">
          <w:marLeft w:val="480"/>
          <w:marRight w:val="0"/>
          <w:marTop w:val="0"/>
          <w:marBottom w:val="0"/>
          <w:divBdr>
            <w:top w:val="none" w:sz="0" w:space="0" w:color="auto"/>
            <w:left w:val="none" w:sz="0" w:space="0" w:color="auto"/>
            <w:bottom w:val="none" w:sz="0" w:space="0" w:color="auto"/>
            <w:right w:val="none" w:sz="0" w:space="0" w:color="auto"/>
          </w:divBdr>
        </w:div>
        <w:div w:id="1259556032">
          <w:marLeft w:val="480"/>
          <w:marRight w:val="0"/>
          <w:marTop w:val="0"/>
          <w:marBottom w:val="0"/>
          <w:divBdr>
            <w:top w:val="none" w:sz="0" w:space="0" w:color="auto"/>
            <w:left w:val="none" w:sz="0" w:space="0" w:color="auto"/>
            <w:bottom w:val="none" w:sz="0" w:space="0" w:color="auto"/>
            <w:right w:val="none" w:sz="0" w:space="0" w:color="auto"/>
          </w:divBdr>
        </w:div>
        <w:div w:id="250162422">
          <w:marLeft w:val="480"/>
          <w:marRight w:val="0"/>
          <w:marTop w:val="0"/>
          <w:marBottom w:val="0"/>
          <w:divBdr>
            <w:top w:val="none" w:sz="0" w:space="0" w:color="auto"/>
            <w:left w:val="none" w:sz="0" w:space="0" w:color="auto"/>
            <w:bottom w:val="none" w:sz="0" w:space="0" w:color="auto"/>
            <w:right w:val="none" w:sz="0" w:space="0" w:color="auto"/>
          </w:divBdr>
        </w:div>
        <w:div w:id="1548839589">
          <w:marLeft w:val="480"/>
          <w:marRight w:val="0"/>
          <w:marTop w:val="0"/>
          <w:marBottom w:val="0"/>
          <w:divBdr>
            <w:top w:val="none" w:sz="0" w:space="0" w:color="auto"/>
            <w:left w:val="none" w:sz="0" w:space="0" w:color="auto"/>
            <w:bottom w:val="none" w:sz="0" w:space="0" w:color="auto"/>
            <w:right w:val="none" w:sz="0" w:space="0" w:color="auto"/>
          </w:divBdr>
        </w:div>
        <w:div w:id="1534729469">
          <w:marLeft w:val="480"/>
          <w:marRight w:val="0"/>
          <w:marTop w:val="0"/>
          <w:marBottom w:val="0"/>
          <w:divBdr>
            <w:top w:val="none" w:sz="0" w:space="0" w:color="auto"/>
            <w:left w:val="none" w:sz="0" w:space="0" w:color="auto"/>
            <w:bottom w:val="none" w:sz="0" w:space="0" w:color="auto"/>
            <w:right w:val="none" w:sz="0" w:space="0" w:color="auto"/>
          </w:divBdr>
        </w:div>
        <w:div w:id="823208176">
          <w:marLeft w:val="480"/>
          <w:marRight w:val="0"/>
          <w:marTop w:val="0"/>
          <w:marBottom w:val="0"/>
          <w:divBdr>
            <w:top w:val="none" w:sz="0" w:space="0" w:color="auto"/>
            <w:left w:val="none" w:sz="0" w:space="0" w:color="auto"/>
            <w:bottom w:val="none" w:sz="0" w:space="0" w:color="auto"/>
            <w:right w:val="none" w:sz="0" w:space="0" w:color="auto"/>
          </w:divBdr>
        </w:div>
        <w:div w:id="529955762">
          <w:marLeft w:val="480"/>
          <w:marRight w:val="0"/>
          <w:marTop w:val="0"/>
          <w:marBottom w:val="0"/>
          <w:divBdr>
            <w:top w:val="none" w:sz="0" w:space="0" w:color="auto"/>
            <w:left w:val="none" w:sz="0" w:space="0" w:color="auto"/>
            <w:bottom w:val="none" w:sz="0" w:space="0" w:color="auto"/>
            <w:right w:val="none" w:sz="0" w:space="0" w:color="auto"/>
          </w:divBdr>
        </w:div>
        <w:div w:id="97604632">
          <w:marLeft w:val="480"/>
          <w:marRight w:val="0"/>
          <w:marTop w:val="0"/>
          <w:marBottom w:val="0"/>
          <w:divBdr>
            <w:top w:val="none" w:sz="0" w:space="0" w:color="auto"/>
            <w:left w:val="none" w:sz="0" w:space="0" w:color="auto"/>
            <w:bottom w:val="none" w:sz="0" w:space="0" w:color="auto"/>
            <w:right w:val="none" w:sz="0" w:space="0" w:color="auto"/>
          </w:divBdr>
        </w:div>
        <w:div w:id="884291666">
          <w:marLeft w:val="480"/>
          <w:marRight w:val="0"/>
          <w:marTop w:val="0"/>
          <w:marBottom w:val="0"/>
          <w:divBdr>
            <w:top w:val="none" w:sz="0" w:space="0" w:color="auto"/>
            <w:left w:val="none" w:sz="0" w:space="0" w:color="auto"/>
            <w:bottom w:val="none" w:sz="0" w:space="0" w:color="auto"/>
            <w:right w:val="none" w:sz="0" w:space="0" w:color="auto"/>
          </w:divBdr>
        </w:div>
        <w:div w:id="872811986">
          <w:marLeft w:val="480"/>
          <w:marRight w:val="0"/>
          <w:marTop w:val="0"/>
          <w:marBottom w:val="0"/>
          <w:divBdr>
            <w:top w:val="none" w:sz="0" w:space="0" w:color="auto"/>
            <w:left w:val="none" w:sz="0" w:space="0" w:color="auto"/>
            <w:bottom w:val="none" w:sz="0" w:space="0" w:color="auto"/>
            <w:right w:val="none" w:sz="0" w:space="0" w:color="auto"/>
          </w:divBdr>
        </w:div>
        <w:div w:id="787241398">
          <w:marLeft w:val="480"/>
          <w:marRight w:val="0"/>
          <w:marTop w:val="0"/>
          <w:marBottom w:val="0"/>
          <w:divBdr>
            <w:top w:val="none" w:sz="0" w:space="0" w:color="auto"/>
            <w:left w:val="none" w:sz="0" w:space="0" w:color="auto"/>
            <w:bottom w:val="none" w:sz="0" w:space="0" w:color="auto"/>
            <w:right w:val="none" w:sz="0" w:space="0" w:color="auto"/>
          </w:divBdr>
        </w:div>
        <w:div w:id="765463623">
          <w:marLeft w:val="480"/>
          <w:marRight w:val="0"/>
          <w:marTop w:val="0"/>
          <w:marBottom w:val="0"/>
          <w:divBdr>
            <w:top w:val="none" w:sz="0" w:space="0" w:color="auto"/>
            <w:left w:val="none" w:sz="0" w:space="0" w:color="auto"/>
            <w:bottom w:val="none" w:sz="0" w:space="0" w:color="auto"/>
            <w:right w:val="none" w:sz="0" w:space="0" w:color="auto"/>
          </w:divBdr>
        </w:div>
        <w:div w:id="54819796">
          <w:marLeft w:val="480"/>
          <w:marRight w:val="0"/>
          <w:marTop w:val="0"/>
          <w:marBottom w:val="0"/>
          <w:divBdr>
            <w:top w:val="none" w:sz="0" w:space="0" w:color="auto"/>
            <w:left w:val="none" w:sz="0" w:space="0" w:color="auto"/>
            <w:bottom w:val="none" w:sz="0" w:space="0" w:color="auto"/>
            <w:right w:val="none" w:sz="0" w:space="0" w:color="auto"/>
          </w:divBdr>
        </w:div>
        <w:div w:id="714500408">
          <w:marLeft w:val="480"/>
          <w:marRight w:val="0"/>
          <w:marTop w:val="0"/>
          <w:marBottom w:val="0"/>
          <w:divBdr>
            <w:top w:val="none" w:sz="0" w:space="0" w:color="auto"/>
            <w:left w:val="none" w:sz="0" w:space="0" w:color="auto"/>
            <w:bottom w:val="none" w:sz="0" w:space="0" w:color="auto"/>
            <w:right w:val="none" w:sz="0" w:space="0" w:color="auto"/>
          </w:divBdr>
        </w:div>
      </w:divsChild>
    </w:div>
    <w:div w:id="706026861">
      <w:bodyDiv w:val="1"/>
      <w:marLeft w:val="0"/>
      <w:marRight w:val="0"/>
      <w:marTop w:val="0"/>
      <w:marBottom w:val="0"/>
      <w:divBdr>
        <w:top w:val="none" w:sz="0" w:space="0" w:color="auto"/>
        <w:left w:val="none" w:sz="0" w:space="0" w:color="auto"/>
        <w:bottom w:val="none" w:sz="0" w:space="0" w:color="auto"/>
        <w:right w:val="none" w:sz="0" w:space="0" w:color="auto"/>
      </w:divBdr>
    </w:div>
    <w:div w:id="706636466">
      <w:bodyDiv w:val="1"/>
      <w:marLeft w:val="0"/>
      <w:marRight w:val="0"/>
      <w:marTop w:val="0"/>
      <w:marBottom w:val="0"/>
      <w:divBdr>
        <w:top w:val="none" w:sz="0" w:space="0" w:color="auto"/>
        <w:left w:val="none" w:sz="0" w:space="0" w:color="auto"/>
        <w:bottom w:val="none" w:sz="0" w:space="0" w:color="auto"/>
        <w:right w:val="none" w:sz="0" w:space="0" w:color="auto"/>
      </w:divBdr>
    </w:div>
    <w:div w:id="708533983">
      <w:bodyDiv w:val="1"/>
      <w:marLeft w:val="0"/>
      <w:marRight w:val="0"/>
      <w:marTop w:val="0"/>
      <w:marBottom w:val="0"/>
      <w:divBdr>
        <w:top w:val="none" w:sz="0" w:space="0" w:color="auto"/>
        <w:left w:val="none" w:sz="0" w:space="0" w:color="auto"/>
        <w:bottom w:val="none" w:sz="0" w:space="0" w:color="auto"/>
        <w:right w:val="none" w:sz="0" w:space="0" w:color="auto"/>
      </w:divBdr>
    </w:div>
    <w:div w:id="708604793">
      <w:bodyDiv w:val="1"/>
      <w:marLeft w:val="0"/>
      <w:marRight w:val="0"/>
      <w:marTop w:val="0"/>
      <w:marBottom w:val="0"/>
      <w:divBdr>
        <w:top w:val="none" w:sz="0" w:space="0" w:color="auto"/>
        <w:left w:val="none" w:sz="0" w:space="0" w:color="auto"/>
        <w:bottom w:val="none" w:sz="0" w:space="0" w:color="auto"/>
        <w:right w:val="none" w:sz="0" w:space="0" w:color="auto"/>
      </w:divBdr>
    </w:div>
    <w:div w:id="709375831">
      <w:bodyDiv w:val="1"/>
      <w:marLeft w:val="0"/>
      <w:marRight w:val="0"/>
      <w:marTop w:val="0"/>
      <w:marBottom w:val="0"/>
      <w:divBdr>
        <w:top w:val="none" w:sz="0" w:space="0" w:color="auto"/>
        <w:left w:val="none" w:sz="0" w:space="0" w:color="auto"/>
        <w:bottom w:val="none" w:sz="0" w:space="0" w:color="auto"/>
        <w:right w:val="none" w:sz="0" w:space="0" w:color="auto"/>
      </w:divBdr>
    </w:div>
    <w:div w:id="712730883">
      <w:bodyDiv w:val="1"/>
      <w:marLeft w:val="0"/>
      <w:marRight w:val="0"/>
      <w:marTop w:val="0"/>
      <w:marBottom w:val="0"/>
      <w:divBdr>
        <w:top w:val="none" w:sz="0" w:space="0" w:color="auto"/>
        <w:left w:val="none" w:sz="0" w:space="0" w:color="auto"/>
        <w:bottom w:val="none" w:sz="0" w:space="0" w:color="auto"/>
        <w:right w:val="none" w:sz="0" w:space="0" w:color="auto"/>
      </w:divBdr>
    </w:div>
    <w:div w:id="715351576">
      <w:bodyDiv w:val="1"/>
      <w:marLeft w:val="0"/>
      <w:marRight w:val="0"/>
      <w:marTop w:val="0"/>
      <w:marBottom w:val="0"/>
      <w:divBdr>
        <w:top w:val="none" w:sz="0" w:space="0" w:color="auto"/>
        <w:left w:val="none" w:sz="0" w:space="0" w:color="auto"/>
        <w:bottom w:val="none" w:sz="0" w:space="0" w:color="auto"/>
        <w:right w:val="none" w:sz="0" w:space="0" w:color="auto"/>
      </w:divBdr>
    </w:div>
    <w:div w:id="716008118">
      <w:bodyDiv w:val="1"/>
      <w:marLeft w:val="0"/>
      <w:marRight w:val="0"/>
      <w:marTop w:val="0"/>
      <w:marBottom w:val="0"/>
      <w:divBdr>
        <w:top w:val="none" w:sz="0" w:space="0" w:color="auto"/>
        <w:left w:val="none" w:sz="0" w:space="0" w:color="auto"/>
        <w:bottom w:val="none" w:sz="0" w:space="0" w:color="auto"/>
        <w:right w:val="none" w:sz="0" w:space="0" w:color="auto"/>
      </w:divBdr>
    </w:div>
    <w:div w:id="716930773">
      <w:bodyDiv w:val="1"/>
      <w:marLeft w:val="0"/>
      <w:marRight w:val="0"/>
      <w:marTop w:val="0"/>
      <w:marBottom w:val="0"/>
      <w:divBdr>
        <w:top w:val="none" w:sz="0" w:space="0" w:color="auto"/>
        <w:left w:val="none" w:sz="0" w:space="0" w:color="auto"/>
        <w:bottom w:val="none" w:sz="0" w:space="0" w:color="auto"/>
        <w:right w:val="none" w:sz="0" w:space="0" w:color="auto"/>
      </w:divBdr>
    </w:div>
    <w:div w:id="717052798">
      <w:bodyDiv w:val="1"/>
      <w:marLeft w:val="0"/>
      <w:marRight w:val="0"/>
      <w:marTop w:val="0"/>
      <w:marBottom w:val="0"/>
      <w:divBdr>
        <w:top w:val="none" w:sz="0" w:space="0" w:color="auto"/>
        <w:left w:val="none" w:sz="0" w:space="0" w:color="auto"/>
        <w:bottom w:val="none" w:sz="0" w:space="0" w:color="auto"/>
        <w:right w:val="none" w:sz="0" w:space="0" w:color="auto"/>
      </w:divBdr>
    </w:div>
    <w:div w:id="718818934">
      <w:bodyDiv w:val="1"/>
      <w:marLeft w:val="0"/>
      <w:marRight w:val="0"/>
      <w:marTop w:val="0"/>
      <w:marBottom w:val="0"/>
      <w:divBdr>
        <w:top w:val="none" w:sz="0" w:space="0" w:color="auto"/>
        <w:left w:val="none" w:sz="0" w:space="0" w:color="auto"/>
        <w:bottom w:val="none" w:sz="0" w:space="0" w:color="auto"/>
        <w:right w:val="none" w:sz="0" w:space="0" w:color="auto"/>
      </w:divBdr>
    </w:div>
    <w:div w:id="721711936">
      <w:bodyDiv w:val="1"/>
      <w:marLeft w:val="0"/>
      <w:marRight w:val="0"/>
      <w:marTop w:val="0"/>
      <w:marBottom w:val="0"/>
      <w:divBdr>
        <w:top w:val="none" w:sz="0" w:space="0" w:color="auto"/>
        <w:left w:val="none" w:sz="0" w:space="0" w:color="auto"/>
        <w:bottom w:val="none" w:sz="0" w:space="0" w:color="auto"/>
        <w:right w:val="none" w:sz="0" w:space="0" w:color="auto"/>
      </w:divBdr>
    </w:div>
    <w:div w:id="726221109">
      <w:bodyDiv w:val="1"/>
      <w:marLeft w:val="0"/>
      <w:marRight w:val="0"/>
      <w:marTop w:val="0"/>
      <w:marBottom w:val="0"/>
      <w:divBdr>
        <w:top w:val="none" w:sz="0" w:space="0" w:color="auto"/>
        <w:left w:val="none" w:sz="0" w:space="0" w:color="auto"/>
        <w:bottom w:val="none" w:sz="0" w:space="0" w:color="auto"/>
        <w:right w:val="none" w:sz="0" w:space="0" w:color="auto"/>
      </w:divBdr>
    </w:div>
    <w:div w:id="726800281">
      <w:bodyDiv w:val="1"/>
      <w:marLeft w:val="0"/>
      <w:marRight w:val="0"/>
      <w:marTop w:val="0"/>
      <w:marBottom w:val="0"/>
      <w:divBdr>
        <w:top w:val="none" w:sz="0" w:space="0" w:color="auto"/>
        <w:left w:val="none" w:sz="0" w:space="0" w:color="auto"/>
        <w:bottom w:val="none" w:sz="0" w:space="0" w:color="auto"/>
        <w:right w:val="none" w:sz="0" w:space="0" w:color="auto"/>
      </w:divBdr>
    </w:div>
    <w:div w:id="728845200">
      <w:bodyDiv w:val="1"/>
      <w:marLeft w:val="0"/>
      <w:marRight w:val="0"/>
      <w:marTop w:val="0"/>
      <w:marBottom w:val="0"/>
      <w:divBdr>
        <w:top w:val="none" w:sz="0" w:space="0" w:color="auto"/>
        <w:left w:val="none" w:sz="0" w:space="0" w:color="auto"/>
        <w:bottom w:val="none" w:sz="0" w:space="0" w:color="auto"/>
        <w:right w:val="none" w:sz="0" w:space="0" w:color="auto"/>
      </w:divBdr>
    </w:div>
    <w:div w:id="730350965">
      <w:bodyDiv w:val="1"/>
      <w:marLeft w:val="0"/>
      <w:marRight w:val="0"/>
      <w:marTop w:val="0"/>
      <w:marBottom w:val="0"/>
      <w:divBdr>
        <w:top w:val="none" w:sz="0" w:space="0" w:color="auto"/>
        <w:left w:val="none" w:sz="0" w:space="0" w:color="auto"/>
        <w:bottom w:val="none" w:sz="0" w:space="0" w:color="auto"/>
        <w:right w:val="none" w:sz="0" w:space="0" w:color="auto"/>
      </w:divBdr>
    </w:div>
    <w:div w:id="731199417">
      <w:bodyDiv w:val="1"/>
      <w:marLeft w:val="0"/>
      <w:marRight w:val="0"/>
      <w:marTop w:val="0"/>
      <w:marBottom w:val="0"/>
      <w:divBdr>
        <w:top w:val="none" w:sz="0" w:space="0" w:color="auto"/>
        <w:left w:val="none" w:sz="0" w:space="0" w:color="auto"/>
        <w:bottom w:val="none" w:sz="0" w:space="0" w:color="auto"/>
        <w:right w:val="none" w:sz="0" w:space="0" w:color="auto"/>
      </w:divBdr>
    </w:div>
    <w:div w:id="731464400">
      <w:bodyDiv w:val="1"/>
      <w:marLeft w:val="0"/>
      <w:marRight w:val="0"/>
      <w:marTop w:val="0"/>
      <w:marBottom w:val="0"/>
      <w:divBdr>
        <w:top w:val="none" w:sz="0" w:space="0" w:color="auto"/>
        <w:left w:val="none" w:sz="0" w:space="0" w:color="auto"/>
        <w:bottom w:val="none" w:sz="0" w:space="0" w:color="auto"/>
        <w:right w:val="none" w:sz="0" w:space="0" w:color="auto"/>
      </w:divBdr>
      <w:divsChild>
        <w:div w:id="1469929708">
          <w:marLeft w:val="480"/>
          <w:marRight w:val="0"/>
          <w:marTop w:val="0"/>
          <w:marBottom w:val="0"/>
          <w:divBdr>
            <w:top w:val="none" w:sz="0" w:space="0" w:color="auto"/>
            <w:left w:val="none" w:sz="0" w:space="0" w:color="auto"/>
            <w:bottom w:val="none" w:sz="0" w:space="0" w:color="auto"/>
            <w:right w:val="none" w:sz="0" w:space="0" w:color="auto"/>
          </w:divBdr>
        </w:div>
        <w:div w:id="2101366642">
          <w:marLeft w:val="480"/>
          <w:marRight w:val="0"/>
          <w:marTop w:val="0"/>
          <w:marBottom w:val="0"/>
          <w:divBdr>
            <w:top w:val="none" w:sz="0" w:space="0" w:color="auto"/>
            <w:left w:val="none" w:sz="0" w:space="0" w:color="auto"/>
            <w:bottom w:val="none" w:sz="0" w:space="0" w:color="auto"/>
            <w:right w:val="none" w:sz="0" w:space="0" w:color="auto"/>
          </w:divBdr>
        </w:div>
        <w:div w:id="1662804886">
          <w:marLeft w:val="480"/>
          <w:marRight w:val="0"/>
          <w:marTop w:val="0"/>
          <w:marBottom w:val="0"/>
          <w:divBdr>
            <w:top w:val="none" w:sz="0" w:space="0" w:color="auto"/>
            <w:left w:val="none" w:sz="0" w:space="0" w:color="auto"/>
            <w:bottom w:val="none" w:sz="0" w:space="0" w:color="auto"/>
            <w:right w:val="none" w:sz="0" w:space="0" w:color="auto"/>
          </w:divBdr>
        </w:div>
        <w:div w:id="382486609">
          <w:marLeft w:val="480"/>
          <w:marRight w:val="0"/>
          <w:marTop w:val="0"/>
          <w:marBottom w:val="0"/>
          <w:divBdr>
            <w:top w:val="none" w:sz="0" w:space="0" w:color="auto"/>
            <w:left w:val="none" w:sz="0" w:space="0" w:color="auto"/>
            <w:bottom w:val="none" w:sz="0" w:space="0" w:color="auto"/>
            <w:right w:val="none" w:sz="0" w:space="0" w:color="auto"/>
          </w:divBdr>
        </w:div>
        <w:div w:id="1920869605">
          <w:marLeft w:val="480"/>
          <w:marRight w:val="0"/>
          <w:marTop w:val="0"/>
          <w:marBottom w:val="0"/>
          <w:divBdr>
            <w:top w:val="none" w:sz="0" w:space="0" w:color="auto"/>
            <w:left w:val="none" w:sz="0" w:space="0" w:color="auto"/>
            <w:bottom w:val="none" w:sz="0" w:space="0" w:color="auto"/>
            <w:right w:val="none" w:sz="0" w:space="0" w:color="auto"/>
          </w:divBdr>
        </w:div>
        <w:div w:id="106196703">
          <w:marLeft w:val="480"/>
          <w:marRight w:val="0"/>
          <w:marTop w:val="0"/>
          <w:marBottom w:val="0"/>
          <w:divBdr>
            <w:top w:val="none" w:sz="0" w:space="0" w:color="auto"/>
            <w:left w:val="none" w:sz="0" w:space="0" w:color="auto"/>
            <w:bottom w:val="none" w:sz="0" w:space="0" w:color="auto"/>
            <w:right w:val="none" w:sz="0" w:space="0" w:color="auto"/>
          </w:divBdr>
        </w:div>
        <w:div w:id="463961803">
          <w:marLeft w:val="480"/>
          <w:marRight w:val="0"/>
          <w:marTop w:val="0"/>
          <w:marBottom w:val="0"/>
          <w:divBdr>
            <w:top w:val="none" w:sz="0" w:space="0" w:color="auto"/>
            <w:left w:val="none" w:sz="0" w:space="0" w:color="auto"/>
            <w:bottom w:val="none" w:sz="0" w:space="0" w:color="auto"/>
            <w:right w:val="none" w:sz="0" w:space="0" w:color="auto"/>
          </w:divBdr>
        </w:div>
        <w:div w:id="1678264954">
          <w:marLeft w:val="480"/>
          <w:marRight w:val="0"/>
          <w:marTop w:val="0"/>
          <w:marBottom w:val="0"/>
          <w:divBdr>
            <w:top w:val="none" w:sz="0" w:space="0" w:color="auto"/>
            <w:left w:val="none" w:sz="0" w:space="0" w:color="auto"/>
            <w:bottom w:val="none" w:sz="0" w:space="0" w:color="auto"/>
            <w:right w:val="none" w:sz="0" w:space="0" w:color="auto"/>
          </w:divBdr>
        </w:div>
        <w:div w:id="1450006705">
          <w:marLeft w:val="480"/>
          <w:marRight w:val="0"/>
          <w:marTop w:val="0"/>
          <w:marBottom w:val="0"/>
          <w:divBdr>
            <w:top w:val="none" w:sz="0" w:space="0" w:color="auto"/>
            <w:left w:val="none" w:sz="0" w:space="0" w:color="auto"/>
            <w:bottom w:val="none" w:sz="0" w:space="0" w:color="auto"/>
            <w:right w:val="none" w:sz="0" w:space="0" w:color="auto"/>
          </w:divBdr>
        </w:div>
        <w:div w:id="844058528">
          <w:marLeft w:val="480"/>
          <w:marRight w:val="0"/>
          <w:marTop w:val="0"/>
          <w:marBottom w:val="0"/>
          <w:divBdr>
            <w:top w:val="none" w:sz="0" w:space="0" w:color="auto"/>
            <w:left w:val="none" w:sz="0" w:space="0" w:color="auto"/>
            <w:bottom w:val="none" w:sz="0" w:space="0" w:color="auto"/>
            <w:right w:val="none" w:sz="0" w:space="0" w:color="auto"/>
          </w:divBdr>
        </w:div>
        <w:div w:id="1384525968">
          <w:marLeft w:val="480"/>
          <w:marRight w:val="0"/>
          <w:marTop w:val="0"/>
          <w:marBottom w:val="0"/>
          <w:divBdr>
            <w:top w:val="none" w:sz="0" w:space="0" w:color="auto"/>
            <w:left w:val="none" w:sz="0" w:space="0" w:color="auto"/>
            <w:bottom w:val="none" w:sz="0" w:space="0" w:color="auto"/>
            <w:right w:val="none" w:sz="0" w:space="0" w:color="auto"/>
          </w:divBdr>
        </w:div>
        <w:div w:id="596523857">
          <w:marLeft w:val="480"/>
          <w:marRight w:val="0"/>
          <w:marTop w:val="0"/>
          <w:marBottom w:val="0"/>
          <w:divBdr>
            <w:top w:val="none" w:sz="0" w:space="0" w:color="auto"/>
            <w:left w:val="none" w:sz="0" w:space="0" w:color="auto"/>
            <w:bottom w:val="none" w:sz="0" w:space="0" w:color="auto"/>
            <w:right w:val="none" w:sz="0" w:space="0" w:color="auto"/>
          </w:divBdr>
        </w:div>
        <w:div w:id="749815854">
          <w:marLeft w:val="480"/>
          <w:marRight w:val="0"/>
          <w:marTop w:val="0"/>
          <w:marBottom w:val="0"/>
          <w:divBdr>
            <w:top w:val="none" w:sz="0" w:space="0" w:color="auto"/>
            <w:left w:val="none" w:sz="0" w:space="0" w:color="auto"/>
            <w:bottom w:val="none" w:sz="0" w:space="0" w:color="auto"/>
            <w:right w:val="none" w:sz="0" w:space="0" w:color="auto"/>
          </w:divBdr>
        </w:div>
        <w:div w:id="818963061">
          <w:marLeft w:val="480"/>
          <w:marRight w:val="0"/>
          <w:marTop w:val="0"/>
          <w:marBottom w:val="0"/>
          <w:divBdr>
            <w:top w:val="none" w:sz="0" w:space="0" w:color="auto"/>
            <w:left w:val="none" w:sz="0" w:space="0" w:color="auto"/>
            <w:bottom w:val="none" w:sz="0" w:space="0" w:color="auto"/>
            <w:right w:val="none" w:sz="0" w:space="0" w:color="auto"/>
          </w:divBdr>
        </w:div>
        <w:div w:id="958144170">
          <w:marLeft w:val="480"/>
          <w:marRight w:val="0"/>
          <w:marTop w:val="0"/>
          <w:marBottom w:val="0"/>
          <w:divBdr>
            <w:top w:val="none" w:sz="0" w:space="0" w:color="auto"/>
            <w:left w:val="none" w:sz="0" w:space="0" w:color="auto"/>
            <w:bottom w:val="none" w:sz="0" w:space="0" w:color="auto"/>
            <w:right w:val="none" w:sz="0" w:space="0" w:color="auto"/>
          </w:divBdr>
        </w:div>
        <w:div w:id="1829249257">
          <w:marLeft w:val="480"/>
          <w:marRight w:val="0"/>
          <w:marTop w:val="0"/>
          <w:marBottom w:val="0"/>
          <w:divBdr>
            <w:top w:val="none" w:sz="0" w:space="0" w:color="auto"/>
            <w:left w:val="none" w:sz="0" w:space="0" w:color="auto"/>
            <w:bottom w:val="none" w:sz="0" w:space="0" w:color="auto"/>
            <w:right w:val="none" w:sz="0" w:space="0" w:color="auto"/>
          </w:divBdr>
        </w:div>
        <w:div w:id="288782669">
          <w:marLeft w:val="480"/>
          <w:marRight w:val="0"/>
          <w:marTop w:val="0"/>
          <w:marBottom w:val="0"/>
          <w:divBdr>
            <w:top w:val="none" w:sz="0" w:space="0" w:color="auto"/>
            <w:left w:val="none" w:sz="0" w:space="0" w:color="auto"/>
            <w:bottom w:val="none" w:sz="0" w:space="0" w:color="auto"/>
            <w:right w:val="none" w:sz="0" w:space="0" w:color="auto"/>
          </w:divBdr>
        </w:div>
        <w:div w:id="487478509">
          <w:marLeft w:val="480"/>
          <w:marRight w:val="0"/>
          <w:marTop w:val="0"/>
          <w:marBottom w:val="0"/>
          <w:divBdr>
            <w:top w:val="none" w:sz="0" w:space="0" w:color="auto"/>
            <w:left w:val="none" w:sz="0" w:space="0" w:color="auto"/>
            <w:bottom w:val="none" w:sz="0" w:space="0" w:color="auto"/>
            <w:right w:val="none" w:sz="0" w:space="0" w:color="auto"/>
          </w:divBdr>
        </w:div>
        <w:div w:id="860246615">
          <w:marLeft w:val="480"/>
          <w:marRight w:val="0"/>
          <w:marTop w:val="0"/>
          <w:marBottom w:val="0"/>
          <w:divBdr>
            <w:top w:val="none" w:sz="0" w:space="0" w:color="auto"/>
            <w:left w:val="none" w:sz="0" w:space="0" w:color="auto"/>
            <w:bottom w:val="none" w:sz="0" w:space="0" w:color="auto"/>
            <w:right w:val="none" w:sz="0" w:space="0" w:color="auto"/>
          </w:divBdr>
        </w:div>
        <w:div w:id="1721974063">
          <w:marLeft w:val="480"/>
          <w:marRight w:val="0"/>
          <w:marTop w:val="0"/>
          <w:marBottom w:val="0"/>
          <w:divBdr>
            <w:top w:val="none" w:sz="0" w:space="0" w:color="auto"/>
            <w:left w:val="none" w:sz="0" w:space="0" w:color="auto"/>
            <w:bottom w:val="none" w:sz="0" w:space="0" w:color="auto"/>
            <w:right w:val="none" w:sz="0" w:space="0" w:color="auto"/>
          </w:divBdr>
        </w:div>
        <w:div w:id="1620450141">
          <w:marLeft w:val="480"/>
          <w:marRight w:val="0"/>
          <w:marTop w:val="0"/>
          <w:marBottom w:val="0"/>
          <w:divBdr>
            <w:top w:val="none" w:sz="0" w:space="0" w:color="auto"/>
            <w:left w:val="none" w:sz="0" w:space="0" w:color="auto"/>
            <w:bottom w:val="none" w:sz="0" w:space="0" w:color="auto"/>
            <w:right w:val="none" w:sz="0" w:space="0" w:color="auto"/>
          </w:divBdr>
        </w:div>
        <w:div w:id="1241525392">
          <w:marLeft w:val="480"/>
          <w:marRight w:val="0"/>
          <w:marTop w:val="0"/>
          <w:marBottom w:val="0"/>
          <w:divBdr>
            <w:top w:val="none" w:sz="0" w:space="0" w:color="auto"/>
            <w:left w:val="none" w:sz="0" w:space="0" w:color="auto"/>
            <w:bottom w:val="none" w:sz="0" w:space="0" w:color="auto"/>
            <w:right w:val="none" w:sz="0" w:space="0" w:color="auto"/>
          </w:divBdr>
        </w:div>
        <w:div w:id="911081473">
          <w:marLeft w:val="480"/>
          <w:marRight w:val="0"/>
          <w:marTop w:val="0"/>
          <w:marBottom w:val="0"/>
          <w:divBdr>
            <w:top w:val="none" w:sz="0" w:space="0" w:color="auto"/>
            <w:left w:val="none" w:sz="0" w:space="0" w:color="auto"/>
            <w:bottom w:val="none" w:sz="0" w:space="0" w:color="auto"/>
            <w:right w:val="none" w:sz="0" w:space="0" w:color="auto"/>
          </w:divBdr>
        </w:div>
        <w:div w:id="748306322">
          <w:marLeft w:val="480"/>
          <w:marRight w:val="0"/>
          <w:marTop w:val="0"/>
          <w:marBottom w:val="0"/>
          <w:divBdr>
            <w:top w:val="none" w:sz="0" w:space="0" w:color="auto"/>
            <w:left w:val="none" w:sz="0" w:space="0" w:color="auto"/>
            <w:bottom w:val="none" w:sz="0" w:space="0" w:color="auto"/>
            <w:right w:val="none" w:sz="0" w:space="0" w:color="auto"/>
          </w:divBdr>
        </w:div>
        <w:div w:id="1540778900">
          <w:marLeft w:val="480"/>
          <w:marRight w:val="0"/>
          <w:marTop w:val="0"/>
          <w:marBottom w:val="0"/>
          <w:divBdr>
            <w:top w:val="none" w:sz="0" w:space="0" w:color="auto"/>
            <w:left w:val="none" w:sz="0" w:space="0" w:color="auto"/>
            <w:bottom w:val="none" w:sz="0" w:space="0" w:color="auto"/>
            <w:right w:val="none" w:sz="0" w:space="0" w:color="auto"/>
          </w:divBdr>
        </w:div>
        <w:div w:id="727260656">
          <w:marLeft w:val="480"/>
          <w:marRight w:val="0"/>
          <w:marTop w:val="0"/>
          <w:marBottom w:val="0"/>
          <w:divBdr>
            <w:top w:val="none" w:sz="0" w:space="0" w:color="auto"/>
            <w:left w:val="none" w:sz="0" w:space="0" w:color="auto"/>
            <w:bottom w:val="none" w:sz="0" w:space="0" w:color="auto"/>
            <w:right w:val="none" w:sz="0" w:space="0" w:color="auto"/>
          </w:divBdr>
        </w:div>
        <w:div w:id="25100997">
          <w:marLeft w:val="480"/>
          <w:marRight w:val="0"/>
          <w:marTop w:val="0"/>
          <w:marBottom w:val="0"/>
          <w:divBdr>
            <w:top w:val="none" w:sz="0" w:space="0" w:color="auto"/>
            <w:left w:val="none" w:sz="0" w:space="0" w:color="auto"/>
            <w:bottom w:val="none" w:sz="0" w:space="0" w:color="auto"/>
            <w:right w:val="none" w:sz="0" w:space="0" w:color="auto"/>
          </w:divBdr>
        </w:div>
        <w:div w:id="1475755415">
          <w:marLeft w:val="480"/>
          <w:marRight w:val="0"/>
          <w:marTop w:val="0"/>
          <w:marBottom w:val="0"/>
          <w:divBdr>
            <w:top w:val="none" w:sz="0" w:space="0" w:color="auto"/>
            <w:left w:val="none" w:sz="0" w:space="0" w:color="auto"/>
            <w:bottom w:val="none" w:sz="0" w:space="0" w:color="auto"/>
            <w:right w:val="none" w:sz="0" w:space="0" w:color="auto"/>
          </w:divBdr>
        </w:div>
        <w:div w:id="1893808759">
          <w:marLeft w:val="480"/>
          <w:marRight w:val="0"/>
          <w:marTop w:val="0"/>
          <w:marBottom w:val="0"/>
          <w:divBdr>
            <w:top w:val="none" w:sz="0" w:space="0" w:color="auto"/>
            <w:left w:val="none" w:sz="0" w:space="0" w:color="auto"/>
            <w:bottom w:val="none" w:sz="0" w:space="0" w:color="auto"/>
            <w:right w:val="none" w:sz="0" w:space="0" w:color="auto"/>
          </w:divBdr>
        </w:div>
        <w:div w:id="316494325">
          <w:marLeft w:val="480"/>
          <w:marRight w:val="0"/>
          <w:marTop w:val="0"/>
          <w:marBottom w:val="0"/>
          <w:divBdr>
            <w:top w:val="none" w:sz="0" w:space="0" w:color="auto"/>
            <w:left w:val="none" w:sz="0" w:space="0" w:color="auto"/>
            <w:bottom w:val="none" w:sz="0" w:space="0" w:color="auto"/>
            <w:right w:val="none" w:sz="0" w:space="0" w:color="auto"/>
          </w:divBdr>
        </w:div>
        <w:div w:id="1125386879">
          <w:marLeft w:val="480"/>
          <w:marRight w:val="0"/>
          <w:marTop w:val="0"/>
          <w:marBottom w:val="0"/>
          <w:divBdr>
            <w:top w:val="none" w:sz="0" w:space="0" w:color="auto"/>
            <w:left w:val="none" w:sz="0" w:space="0" w:color="auto"/>
            <w:bottom w:val="none" w:sz="0" w:space="0" w:color="auto"/>
            <w:right w:val="none" w:sz="0" w:space="0" w:color="auto"/>
          </w:divBdr>
        </w:div>
        <w:div w:id="809907479">
          <w:marLeft w:val="480"/>
          <w:marRight w:val="0"/>
          <w:marTop w:val="0"/>
          <w:marBottom w:val="0"/>
          <w:divBdr>
            <w:top w:val="none" w:sz="0" w:space="0" w:color="auto"/>
            <w:left w:val="none" w:sz="0" w:space="0" w:color="auto"/>
            <w:bottom w:val="none" w:sz="0" w:space="0" w:color="auto"/>
            <w:right w:val="none" w:sz="0" w:space="0" w:color="auto"/>
          </w:divBdr>
        </w:div>
        <w:div w:id="1369985253">
          <w:marLeft w:val="480"/>
          <w:marRight w:val="0"/>
          <w:marTop w:val="0"/>
          <w:marBottom w:val="0"/>
          <w:divBdr>
            <w:top w:val="none" w:sz="0" w:space="0" w:color="auto"/>
            <w:left w:val="none" w:sz="0" w:space="0" w:color="auto"/>
            <w:bottom w:val="none" w:sz="0" w:space="0" w:color="auto"/>
            <w:right w:val="none" w:sz="0" w:space="0" w:color="auto"/>
          </w:divBdr>
        </w:div>
        <w:div w:id="312412145">
          <w:marLeft w:val="480"/>
          <w:marRight w:val="0"/>
          <w:marTop w:val="0"/>
          <w:marBottom w:val="0"/>
          <w:divBdr>
            <w:top w:val="none" w:sz="0" w:space="0" w:color="auto"/>
            <w:left w:val="none" w:sz="0" w:space="0" w:color="auto"/>
            <w:bottom w:val="none" w:sz="0" w:space="0" w:color="auto"/>
            <w:right w:val="none" w:sz="0" w:space="0" w:color="auto"/>
          </w:divBdr>
        </w:div>
        <w:div w:id="944310443">
          <w:marLeft w:val="480"/>
          <w:marRight w:val="0"/>
          <w:marTop w:val="0"/>
          <w:marBottom w:val="0"/>
          <w:divBdr>
            <w:top w:val="none" w:sz="0" w:space="0" w:color="auto"/>
            <w:left w:val="none" w:sz="0" w:space="0" w:color="auto"/>
            <w:bottom w:val="none" w:sz="0" w:space="0" w:color="auto"/>
            <w:right w:val="none" w:sz="0" w:space="0" w:color="auto"/>
          </w:divBdr>
        </w:div>
        <w:div w:id="527178708">
          <w:marLeft w:val="480"/>
          <w:marRight w:val="0"/>
          <w:marTop w:val="0"/>
          <w:marBottom w:val="0"/>
          <w:divBdr>
            <w:top w:val="none" w:sz="0" w:space="0" w:color="auto"/>
            <w:left w:val="none" w:sz="0" w:space="0" w:color="auto"/>
            <w:bottom w:val="none" w:sz="0" w:space="0" w:color="auto"/>
            <w:right w:val="none" w:sz="0" w:space="0" w:color="auto"/>
          </w:divBdr>
        </w:div>
        <w:div w:id="412554553">
          <w:marLeft w:val="480"/>
          <w:marRight w:val="0"/>
          <w:marTop w:val="0"/>
          <w:marBottom w:val="0"/>
          <w:divBdr>
            <w:top w:val="none" w:sz="0" w:space="0" w:color="auto"/>
            <w:left w:val="none" w:sz="0" w:space="0" w:color="auto"/>
            <w:bottom w:val="none" w:sz="0" w:space="0" w:color="auto"/>
            <w:right w:val="none" w:sz="0" w:space="0" w:color="auto"/>
          </w:divBdr>
        </w:div>
        <w:div w:id="1020396202">
          <w:marLeft w:val="480"/>
          <w:marRight w:val="0"/>
          <w:marTop w:val="0"/>
          <w:marBottom w:val="0"/>
          <w:divBdr>
            <w:top w:val="none" w:sz="0" w:space="0" w:color="auto"/>
            <w:left w:val="none" w:sz="0" w:space="0" w:color="auto"/>
            <w:bottom w:val="none" w:sz="0" w:space="0" w:color="auto"/>
            <w:right w:val="none" w:sz="0" w:space="0" w:color="auto"/>
          </w:divBdr>
        </w:div>
        <w:div w:id="1293634443">
          <w:marLeft w:val="480"/>
          <w:marRight w:val="0"/>
          <w:marTop w:val="0"/>
          <w:marBottom w:val="0"/>
          <w:divBdr>
            <w:top w:val="none" w:sz="0" w:space="0" w:color="auto"/>
            <w:left w:val="none" w:sz="0" w:space="0" w:color="auto"/>
            <w:bottom w:val="none" w:sz="0" w:space="0" w:color="auto"/>
            <w:right w:val="none" w:sz="0" w:space="0" w:color="auto"/>
          </w:divBdr>
        </w:div>
        <w:div w:id="736821350">
          <w:marLeft w:val="480"/>
          <w:marRight w:val="0"/>
          <w:marTop w:val="0"/>
          <w:marBottom w:val="0"/>
          <w:divBdr>
            <w:top w:val="none" w:sz="0" w:space="0" w:color="auto"/>
            <w:left w:val="none" w:sz="0" w:space="0" w:color="auto"/>
            <w:bottom w:val="none" w:sz="0" w:space="0" w:color="auto"/>
            <w:right w:val="none" w:sz="0" w:space="0" w:color="auto"/>
          </w:divBdr>
        </w:div>
        <w:div w:id="1459952556">
          <w:marLeft w:val="480"/>
          <w:marRight w:val="0"/>
          <w:marTop w:val="0"/>
          <w:marBottom w:val="0"/>
          <w:divBdr>
            <w:top w:val="none" w:sz="0" w:space="0" w:color="auto"/>
            <w:left w:val="none" w:sz="0" w:space="0" w:color="auto"/>
            <w:bottom w:val="none" w:sz="0" w:space="0" w:color="auto"/>
            <w:right w:val="none" w:sz="0" w:space="0" w:color="auto"/>
          </w:divBdr>
        </w:div>
      </w:divsChild>
    </w:div>
    <w:div w:id="732890355">
      <w:bodyDiv w:val="1"/>
      <w:marLeft w:val="0"/>
      <w:marRight w:val="0"/>
      <w:marTop w:val="0"/>
      <w:marBottom w:val="0"/>
      <w:divBdr>
        <w:top w:val="none" w:sz="0" w:space="0" w:color="auto"/>
        <w:left w:val="none" w:sz="0" w:space="0" w:color="auto"/>
        <w:bottom w:val="none" w:sz="0" w:space="0" w:color="auto"/>
        <w:right w:val="none" w:sz="0" w:space="0" w:color="auto"/>
      </w:divBdr>
    </w:div>
    <w:div w:id="732894094">
      <w:bodyDiv w:val="1"/>
      <w:marLeft w:val="0"/>
      <w:marRight w:val="0"/>
      <w:marTop w:val="0"/>
      <w:marBottom w:val="0"/>
      <w:divBdr>
        <w:top w:val="none" w:sz="0" w:space="0" w:color="auto"/>
        <w:left w:val="none" w:sz="0" w:space="0" w:color="auto"/>
        <w:bottom w:val="none" w:sz="0" w:space="0" w:color="auto"/>
        <w:right w:val="none" w:sz="0" w:space="0" w:color="auto"/>
      </w:divBdr>
    </w:div>
    <w:div w:id="733892612">
      <w:bodyDiv w:val="1"/>
      <w:marLeft w:val="0"/>
      <w:marRight w:val="0"/>
      <w:marTop w:val="0"/>
      <w:marBottom w:val="0"/>
      <w:divBdr>
        <w:top w:val="none" w:sz="0" w:space="0" w:color="auto"/>
        <w:left w:val="none" w:sz="0" w:space="0" w:color="auto"/>
        <w:bottom w:val="none" w:sz="0" w:space="0" w:color="auto"/>
        <w:right w:val="none" w:sz="0" w:space="0" w:color="auto"/>
      </w:divBdr>
    </w:div>
    <w:div w:id="734937394">
      <w:bodyDiv w:val="1"/>
      <w:marLeft w:val="0"/>
      <w:marRight w:val="0"/>
      <w:marTop w:val="0"/>
      <w:marBottom w:val="0"/>
      <w:divBdr>
        <w:top w:val="none" w:sz="0" w:space="0" w:color="auto"/>
        <w:left w:val="none" w:sz="0" w:space="0" w:color="auto"/>
        <w:bottom w:val="none" w:sz="0" w:space="0" w:color="auto"/>
        <w:right w:val="none" w:sz="0" w:space="0" w:color="auto"/>
      </w:divBdr>
      <w:divsChild>
        <w:div w:id="2047287637">
          <w:marLeft w:val="480"/>
          <w:marRight w:val="0"/>
          <w:marTop w:val="0"/>
          <w:marBottom w:val="0"/>
          <w:divBdr>
            <w:top w:val="none" w:sz="0" w:space="0" w:color="auto"/>
            <w:left w:val="none" w:sz="0" w:space="0" w:color="auto"/>
            <w:bottom w:val="none" w:sz="0" w:space="0" w:color="auto"/>
            <w:right w:val="none" w:sz="0" w:space="0" w:color="auto"/>
          </w:divBdr>
        </w:div>
        <w:div w:id="1062094782">
          <w:marLeft w:val="480"/>
          <w:marRight w:val="0"/>
          <w:marTop w:val="0"/>
          <w:marBottom w:val="0"/>
          <w:divBdr>
            <w:top w:val="none" w:sz="0" w:space="0" w:color="auto"/>
            <w:left w:val="none" w:sz="0" w:space="0" w:color="auto"/>
            <w:bottom w:val="none" w:sz="0" w:space="0" w:color="auto"/>
            <w:right w:val="none" w:sz="0" w:space="0" w:color="auto"/>
          </w:divBdr>
        </w:div>
        <w:div w:id="1647930438">
          <w:marLeft w:val="480"/>
          <w:marRight w:val="0"/>
          <w:marTop w:val="0"/>
          <w:marBottom w:val="0"/>
          <w:divBdr>
            <w:top w:val="none" w:sz="0" w:space="0" w:color="auto"/>
            <w:left w:val="none" w:sz="0" w:space="0" w:color="auto"/>
            <w:bottom w:val="none" w:sz="0" w:space="0" w:color="auto"/>
            <w:right w:val="none" w:sz="0" w:space="0" w:color="auto"/>
          </w:divBdr>
        </w:div>
        <w:div w:id="1872768548">
          <w:marLeft w:val="480"/>
          <w:marRight w:val="0"/>
          <w:marTop w:val="0"/>
          <w:marBottom w:val="0"/>
          <w:divBdr>
            <w:top w:val="none" w:sz="0" w:space="0" w:color="auto"/>
            <w:left w:val="none" w:sz="0" w:space="0" w:color="auto"/>
            <w:bottom w:val="none" w:sz="0" w:space="0" w:color="auto"/>
            <w:right w:val="none" w:sz="0" w:space="0" w:color="auto"/>
          </w:divBdr>
        </w:div>
        <w:div w:id="601763576">
          <w:marLeft w:val="480"/>
          <w:marRight w:val="0"/>
          <w:marTop w:val="0"/>
          <w:marBottom w:val="0"/>
          <w:divBdr>
            <w:top w:val="none" w:sz="0" w:space="0" w:color="auto"/>
            <w:left w:val="none" w:sz="0" w:space="0" w:color="auto"/>
            <w:bottom w:val="none" w:sz="0" w:space="0" w:color="auto"/>
            <w:right w:val="none" w:sz="0" w:space="0" w:color="auto"/>
          </w:divBdr>
        </w:div>
        <w:div w:id="1775785088">
          <w:marLeft w:val="480"/>
          <w:marRight w:val="0"/>
          <w:marTop w:val="0"/>
          <w:marBottom w:val="0"/>
          <w:divBdr>
            <w:top w:val="none" w:sz="0" w:space="0" w:color="auto"/>
            <w:left w:val="none" w:sz="0" w:space="0" w:color="auto"/>
            <w:bottom w:val="none" w:sz="0" w:space="0" w:color="auto"/>
            <w:right w:val="none" w:sz="0" w:space="0" w:color="auto"/>
          </w:divBdr>
        </w:div>
        <w:div w:id="1537541023">
          <w:marLeft w:val="480"/>
          <w:marRight w:val="0"/>
          <w:marTop w:val="0"/>
          <w:marBottom w:val="0"/>
          <w:divBdr>
            <w:top w:val="none" w:sz="0" w:space="0" w:color="auto"/>
            <w:left w:val="none" w:sz="0" w:space="0" w:color="auto"/>
            <w:bottom w:val="none" w:sz="0" w:space="0" w:color="auto"/>
            <w:right w:val="none" w:sz="0" w:space="0" w:color="auto"/>
          </w:divBdr>
        </w:div>
        <w:div w:id="1793672113">
          <w:marLeft w:val="480"/>
          <w:marRight w:val="0"/>
          <w:marTop w:val="0"/>
          <w:marBottom w:val="0"/>
          <w:divBdr>
            <w:top w:val="none" w:sz="0" w:space="0" w:color="auto"/>
            <w:left w:val="none" w:sz="0" w:space="0" w:color="auto"/>
            <w:bottom w:val="none" w:sz="0" w:space="0" w:color="auto"/>
            <w:right w:val="none" w:sz="0" w:space="0" w:color="auto"/>
          </w:divBdr>
        </w:div>
        <w:div w:id="2079134170">
          <w:marLeft w:val="480"/>
          <w:marRight w:val="0"/>
          <w:marTop w:val="0"/>
          <w:marBottom w:val="0"/>
          <w:divBdr>
            <w:top w:val="none" w:sz="0" w:space="0" w:color="auto"/>
            <w:left w:val="none" w:sz="0" w:space="0" w:color="auto"/>
            <w:bottom w:val="none" w:sz="0" w:space="0" w:color="auto"/>
            <w:right w:val="none" w:sz="0" w:space="0" w:color="auto"/>
          </w:divBdr>
        </w:div>
        <w:div w:id="1470828748">
          <w:marLeft w:val="480"/>
          <w:marRight w:val="0"/>
          <w:marTop w:val="0"/>
          <w:marBottom w:val="0"/>
          <w:divBdr>
            <w:top w:val="none" w:sz="0" w:space="0" w:color="auto"/>
            <w:left w:val="none" w:sz="0" w:space="0" w:color="auto"/>
            <w:bottom w:val="none" w:sz="0" w:space="0" w:color="auto"/>
            <w:right w:val="none" w:sz="0" w:space="0" w:color="auto"/>
          </w:divBdr>
        </w:div>
        <w:div w:id="2101245131">
          <w:marLeft w:val="480"/>
          <w:marRight w:val="0"/>
          <w:marTop w:val="0"/>
          <w:marBottom w:val="0"/>
          <w:divBdr>
            <w:top w:val="none" w:sz="0" w:space="0" w:color="auto"/>
            <w:left w:val="none" w:sz="0" w:space="0" w:color="auto"/>
            <w:bottom w:val="none" w:sz="0" w:space="0" w:color="auto"/>
            <w:right w:val="none" w:sz="0" w:space="0" w:color="auto"/>
          </w:divBdr>
        </w:div>
        <w:div w:id="1295521567">
          <w:marLeft w:val="480"/>
          <w:marRight w:val="0"/>
          <w:marTop w:val="0"/>
          <w:marBottom w:val="0"/>
          <w:divBdr>
            <w:top w:val="none" w:sz="0" w:space="0" w:color="auto"/>
            <w:left w:val="none" w:sz="0" w:space="0" w:color="auto"/>
            <w:bottom w:val="none" w:sz="0" w:space="0" w:color="auto"/>
            <w:right w:val="none" w:sz="0" w:space="0" w:color="auto"/>
          </w:divBdr>
        </w:div>
        <w:div w:id="303780194">
          <w:marLeft w:val="480"/>
          <w:marRight w:val="0"/>
          <w:marTop w:val="0"/>
          <w:marBottom w:val="0"/>
          <w:divBdr>
            <w:top w:val="none" w:sz="0" w:space="0" w:color="auto"/>
            <w:left w:val="none" w:sz="0" w:space="0" w:color="auto"/>
            <w:bottom w:val="none" w:sz="0" w:space="0" w:color="auto"/>
            <w:right w:val="none" w:sz="0" w:space="0" w:color="auto"/>
          </w:divBdr>
        </w:div>
        <w:div w:id="1220365722">
          <w:marLeft w:val="480"/>
          <w:marRight w:val="0"/>
          <w:marTop w:val="0"/>
          <w:marBottom w:val="0"/>
          <w:divBdr>
            <w:top w:val="none" w:sz="0" w:space="0" w:color="auto"/>
            <w:left w:val="none" w:sz="0" w:space="0" w:color="auto"/>
            <w:bottom w:val="none" w:sz="0" w:space="0" w:color="auto"/>
            <w:right w:val="none" w:sz="0" w:space="0" w:color="auto"/>
          </w:divBdr>
        </w:div>
        <w:div w:id="973295750">
          <w:marLeft w:val="480"/>
          <w:marRight w:val="0"/>
          <w:marTop w:val="0"/>
          <w:marBottom w:val="0"/>
          <w:divBdr>
            <w:top w:val="none" w:sz="0" w:space="0" w:color="auto"/>
            <w:left w:val="none" w:sz="0" w:space="0" w:color="auto"/>
            <w:bottom w:val="none" w:sz="0" w:space="0" w:color="auto"/>
            <w:right w:val="none" w:sz="0" w:space="0" w:color="auto"/>
          </w:divBdr>
        </w:div>
        <w:div w:id="921640998">
          <w:marLeft w:val="480"/>
          <w:marRight w:val="0"/>
          <w:marTop w:val="0"/>
          <w:marBottom w:val="0"/>
          <w:divBdr>
            <w:top w:val="none" w:sz="0" w:space="0" w:color="auto"/>
            <w:left w:val="none" w:sz="0" w:space="0" w:color="auto"/>
            <w:bottom w:val="none" w:sz="0" w:space="0" w:color="auto"/>
            <w:right w:val="none" w:sz="0" w:space="0" w:color="auto"/>
          </w:divBdr>
        </w:div>
        <w:div w:id="1779374691">
          <w:marLeft w:val="480"/>
          <w:marRight w:val="0"/>
          <w:marTop w:val="0"/>
          <w:marBottom w:val="0"/>
          <w:divBdr>
            <w:top w:val="none" w:sz="0" w:space="0" w:color="auto"/>
            <w:left w:val="none" w:sz="0" w:space="0" w:color="auto"/>
            <w:bottom w:val="none" w:sz="0" w:space="0" w:color="auto"/>
            <w:right w:val="none" w:sz="0" w:space="0" w:color="auto"/>
          </w:divBdr>
        </w:div>
        <w:div w:id="1510680009">
          <w:marLeft w:val="480"/>
          <w:marRight w:val="0"/>
          <w:marTop w:val="0"/>
          <w:marBottom w:val="0"/>
          <w:divBdr>
            <w:top w:val="none" w:sz="0" w:space="0" w:color="auto"/>
            <w:left w:val="none" w:sz="0" w:space="0" w:color="auto"/>
            <w:bottom w:val="none" w:sz="0" w:space="0" w:color="auto"/>
            <w:right w:val="none" w:sz="0" w:space="0" w:color="auto"/>
          </w:divBdr>
        </w:div>
        <w:div w:id="604388018">
          <w:marLeft w:val="480"/>
          <w:marRight w:val="0"/>
          <w:marTop w:val="0"/>
          <w:marBottom w:val="0"/>
          <w:divBdr>
            <w:top w:val="none" w:sz="0" w:space="0" w:color="auto"/>
            <w:left w:val="none" w:sz="0" w:space="0" w:color="auto"/>
            <w:bottom w:val="none" w:sz="0" w:space="0" w:color="auto"/>
            <w:right w:val="none" w:sz="0" w:space="0" w:color="auto"/>
          </w:divBdr>
        </w:div>
        <w:div w:id="1664620918">
          <w:marLeft w:val="480"/>
          <w:marRight w:val="0"/>
          <w:marTop w:val="0"/>
          <w:marBottom w:val="0"/>
          <w:divBdr>
            <w:top w:val="none" w:sz="0" w:space="0" w:color="auto"/>
            <w:left w:val="none" w:sz="0" w:space="0" w:color="auto"/>
            <w:bottom w:val="none" w:sz="0" w:space="0" w:color="auto"/>
            <w:right w:val="none" w:sz="0" w:space="0" w:color="auto"/>
          </w:divBdr>
        </w:div>
        <w:div w:id="1633294239">
          <w:marLeft w:val="480"/>
          <w:marRight w:val="0"/>
          <w:marTop w:val="0"/>
          <w:marBottom w:val="0"/>
          <w:divBdr>
            <w:top w:val="none" w:sz="0" w:space="0" w:color="auto"/>
            <w:left w:val="none" w:sz="0" w:space="0" w:color="auto"/>
            <w:bottom w:val="none" w:sz="0" w:space="0" w:color="auto"/>
            <w:right w:val="none" w:sz="0" w:space="0" w:color="auto"/>
          </w:divBdr>
        </w:div>
        <w:div w:id="874119982">
          <w:marLeft w:val="480"/>
          <w:marRight w:val="0"/>
          <w:marTop w:val="0"/>
          <w:marBottom w:val="0"/>
          <w:divBdr>
            <w:top w:val="none" w:sz="0" w:space="0" w:color="auto"/>
            <w:left w:val="none" w:sz="0" w:space="0" w:color="auto"/>
            <w:bottom w:val="none" w:sz="0" w:space="0" w:color="auto"/>
            <w:right w:val="none" w:sz="0" w:space="0" w:color="auto"/>
          </w:divBdr>
        </w:div>
        <w:div w:id="2007630437">
          <w:marLeft w:val="480"/>
          <w:marRight w:val="0"/>
          <w:marTop w:val="0"/>
          <w:marBottom w:val="0"/>
          <w:divBdr>
            <w:top w:val="none" w:sz="0" w:space="0" w:color="auto"/>
            <w:left w:val="none" w:sz="0" w:space="0" w:color="auto"/>
            <w:bottom w:val="none" w:sz="0" w:space="0" w:color="auto"/>
            <w:right w:val="none" w:sz="0" w:space="0" w:color="auto"/>
          </w:divBdr>
        </w:div>
        <w:div w:id="1758362333">
          <w:marLeft w:val="480"/>
          <w:marRight w:val="0"/>
          <w:marTop w:val="0"/>
          <w:marBottom w:val="0"/>
          <w:divBdr>
            <w:top w:val="none" w:sz="0" w:space="0" w:color="auto"/>
            <w:left w:val="none" w:sz="0" w:space="0" w:color="auto"/>
            <w:bottom w:val="none" w:sz="0" w:space="0" w:color="auto"/>
            <w:right w:val="none" w:sz="0" w:space="0" w:color="auto"/>
          </w:divBdr>
        </w:div>
        <w:div w:id="354619054">
          <w:marLeft w:val="480"/>
          <w:marRight w:val="0"/>
          <w:marTop w:val="0"/>
          <w:marBottom w:val="0"/>
          <w:divBdr>
            <w:top w:val="none" w:sz="0" w:space="0" w:color="auto"/>
            <w:left w:val="none" w:sz="0" w:space="0" w:color="auto"/>
            <w:bottom w:val="none" w:sz="0" w:space="0" w:color="auto"/>
            <w:right w:val="none" w:sz="0" w:space="0" w:color="auto"/>
          </w:divBdr>
        </w:div>
        <w:div w:id="868297273">
          <w:marLeft w:val="480"/>
          <w:marRight w:val="0"/>
          <w:marTop w:val="0"/>
          <w:marBottom w:val="0"/>
          <w:divBdr>
            <w:top w:val="none" w:sz="0" w:space="0" w:color="auto"/>
            <w:left w:val="none" w:sz="0" w:space="0" w:color="auto"/>
            <w:bottom w:val="none" w:sz="0" w:space="0" w:color="auto"/>
            <w:right w:val="none" w:sz="0" w:space="0" w:color="auto"/>
          </w:divBdr>
        </w:div>
        <w:div w:id="1439369287">
          <w:marLeft w:val="480"/>
          <w:marRight w:val="0"/>
          <w:marTop w:val="0"/>
          <w:marBottom w:val="0"/>
          <w:divBdr>
            <w:top w:val="none" w:sz="0" w:space="0" w:color="auto"/>
            <w:left w:val="none" w:sz="0" w:space="0" w:color="auto"/>
            <w:bottom w:val="none" w:sz="0" w:space="0" w:color="auto"/>
            <w:right w:val="none" w:sz="0" w:space="0" w:color="auto"/>
          </w:divBdr>
        </w:div>
        <w:div w:id="573785724">
          <w:marLeft w:val="480"/>
          <w:marRight w:val="0"/>
          <w:marTop w:val="0"/>
          <w:marBottom w:val="0"/>
          <w:divBdr>
            <w:top w:val="none" w:sz="0" w:space="0" w:color="auto"/>
            <w:left w:val="none" w:sz="0" w:space="0" w:color="auto"/>
            <w:bottom w:val="none" w:sz="0" w:space="0" w:color="auto"/>
            <w:right w:val="none" w:sz="0" w:space="0" w:color="auto"/>
          </w:divBdr>
        </w:div>
        <w:div w:id="779028952">
          <w:marLeft w:val="480"/>
          <w:marRight w:val="0"/>
          <w:marTop w:val="0"/>
          <w:marBottom w:val="0"/>
          <w:divBdr>
            <w:top w:val="none" w:sz="0" w:space="0" w:color="auto"/>
            <w:left w:val="none" w:sz="0" w:space="0" w:color="auto"/>
            <w:bottom w:val="none" w:sz="0" w:space="0" w:color="auto"/>
            <w:right w:val="none" w:sz="0" w:space="0" w:color="auto"/>
          </w:divBdr>
        </w:div>
        <w:div w:id="961695839">
          <w:marLeft w:val="480"/>
          <w:marRight w:val="0"/>
          <w:marTop w:val="0"/>
          <w:marBottom w:val="0"/>
          <w:divBdr>
            <w:top w:val="none" w:sz="0" w:space="0" w:color="auto"/>
            <w:left w:val="none" w:sz="0" w:space="0" w:color="auto"/>
            <w:bottom w:val="none" w:sz="0" w:space="0" w:color="auto"/>
            <w:right w:val="none" w:sz="0" w:space="0" w:color="auto"/>
          </w:divBdr>
        </w:div>
        <w:div w:id="2113360633">
          <w:marLeft w:val="480"/>
          <w:marRight w:val="0"/>
          <w:marTop w:val="0"/>
          <w:marBottom w:val="0"/>
          <w:divBdr>
            <w:top w:val="none" w:sz="0" w:space="0" w:color="auto"/>
            <w:left w:val="none" w:sz="0" w:space="0" w:color="auto"/>
            <w:bottom w:val="none" w:sz="0" w:space="0" w:color="auto"/>
            <w:right w:val="none" w:sz="0" w:space="0" w:color="auto"/>
          </w:divBdr>
        </w:div>
        <w:div w:id="1233466838">
          <w:marLeft w:val="480"/>
          <w:marRight w:val="0"/>
          <w:marTop w:val="0"/>
          <w:marBottom w:val="0"/>
          <w:divBdr>
            <w:top w:val="none" w:sz="0" w:space="0" w:color="auto"/>
            <w:left w:val="none" w:sz="0" w:space="0" w:color="auto"/>
            <w:bottom w:val="none" w:sz="0" w:space="0" w:color="auto"/>
            <w:right w:val="none" w:sz="0" w:space="0" w:color="auto"/>
          </w:divBdr>
        </w:div>
        <w:div w:id="1882591140">
          <w:marLeft w:val="480"/>
          <w:marRight w:val="0"/>
          <w:marTop w:val="0"/>
          <w:marBottom w:val="0"/>
          <w:divBdr>
            <w:top w:val="none" w:sz="0" w:space="0" w:color="auto"/>
            <w:left w:val="none" w:sz="0" w:space="0" w:color="auto"/>
            <w:bottom w:val="none" w:sz="0" w:space="0" w:color="auto"/>
            <w:right w:val="none" w:sz="0" w:space="0" w:color="auto"/>
          </w:divBdr>
        </w:div>
        <w:div w:id="209197861">
          <w:marLeft w:val="480"/>
          <w:marRight w:val="0"/>
          <w:marTop w:val="0"/>
          <w:marBottom w:val="0"/>
          <w:divBdr>
            <w:top w:val="none" w:sz="0" w:space="0" w:color="auto"/>
            <w:left w:val="none" w:sz="0" w:space="0" w:color="auto"/>
            <w:bottom w:val="none" w:sz="0" w:space="0" w:color="auto"/>
            <w:right w:val="none" w:sz="0" w:space="0" w:color="auto"/>
          </w:divBdr>
        </w:div>
        <w:div w:id="1654137197">
          <w:marLeft w:val="480"/>
          <w:marRight w:val="0"/>
          <w:marTop w:val="0"/>
          <w:marBottom w:val="0"/>
          <w:divBdr>
            <w:top w:val="none" w:sz="0" w:space="0" w:color="auto"/>
            <w:left w:val="none" w:sz="0" w:space="0" w:color="auto"/>
            <w:bottom w:val="none" w:sz="0" w:space="0" w:color="auto"/>
            <w:right w:val="none" w:sz="0" w:space="0" w:color="auto"/>
          </w:divBdr>
        </w:div>
        <w:div w:id="1875921031">
          <w:marLeft w:val="480"/>
          <w:marRight w:val="0"/>
          <w:marTop w:val="0"/>
          <w:marBottom w:val="0"/>
          <w:divBdr>
            <w:top w:val="none" w:sz="0" w:space="0" w:color="auto"/>
            <w:left w:val="none" w:sz="0" w:space="0" w:color="auto"/>
            <w:bottom w:val="none" w:sz="0" w:space="0" w:color="auto"/>
            <w:right w:val="none" w:sz="0" w:space="0" w:color="auto"/>
          </w:divBdr>
        </w:div>
        <w:div w:id="1987204744">
          <w:marLeft w:val="480"/>
          <w:marRight w:val="0"/>
          <w:marTop w:val="0"/>
          <w:marBottom w:val="0"/>
          <w:divBdr>
            <w:top w:val="none" w:sz="0" w:space="0" w:color="auto"/>
            <w:left w:val="none" w:sz="0" w:space="0" w:color="auto"/>
            <w:bottom w:val="none" w:sz="0" w:space="0" w:color="auto"/>
            <w:right w:val="none" w:sz="0" w:space="0" w:color="auto"/>
          </w:divBdr>
        </w:div>
        <w:div w:id="896665491">
          <w:marLeft w:val="480"/>
          <w:marRight w:val="0"/>
          <w:marTop w:val="0"/>
          <w:marBottom w:val="0"/>
          <w:divBdr>
            <w:top w:val="none" w:sz="0" w:space="0" w:color="auto"/>
            <w:left w:val="none" w:sz="0" w:space="0" w:color="auto"/>
            <w:bottom w:val="none" w:sz="0" w:space="0" w:color="auto"/>
            <w:right w:val="none" w:sz="0" w:space="0" w:color="auto"/>
          </w:divBdr>
        </w:div>
        <w:div w:id="485971984">
          <w:marLeft w:val="480"/>
          <w:marRight w:val="0"/>
          <w:marTop w:val="0"/>
          <w:marBottom w:val="0"/>
          <w:divBdr>
            <w:top w:val="none" w:sz="0" w:space="0" w:color="auto"/>
            <w:left w:val="none" w:sz="0" w:space="0" w:color="auto"/>
            <w:bottom w:val="none" w:sz="0" w:space="0" w:color="auto"/>
            <w:right w:val="none" w:sz="0" w:space="0" w:color="auto"/>
          </w:divBdr>
        </w:div>
        <w:div w:id="1829207899">
          <w:marLeft w:val="480"/>
          <w:marRight w:val="0"/>
          <w:marTop w:val="0"/>
          <w:marBottom w:val="0"/>
          <w:divBdr>
            <w:top w:val="none" w:sz="0" w:space="0" w:color="auto"/>
            <w:left w:val="none" w:sz="0" w:space="0" w:color="auto"/>
            <w:bottom w:val="none" w:sz="0" w:space="0" w:color="auto"/>
            <w:right w:val="none" w:sz="0" w:space="0" w:color="auto"/>
          </w:divBdr>
        </w:div>
        <w:div w:id="1986279202">
          <w:marLeft w:val="480"/>
          <w:marRight w:val="0"/>
          <w:marTop w:val="0"/>
          <w:marBottom w:val="0"/>
          <w:divBdr>
            <w:top w:val="none" w:sz="0" w:space="0" w:color="auto"/>
            <w:left w:val="none" w:sz="0" w:space="0" w:color="auto"/>
            <w:bottom w:val="none" w:sz="0" w:space="0" w:color="auto"/>
            <w:right w:val="none" w:sz="0" w:space="0" w:color="auto"/>
          </w:divBdr>
        </w:div>
      </w:divsChild>
    </w:div>
    <w:div w:id="740449407">
      <w:bodyDiv w:val="1"/>
      <w:marLeft w:val="0"/>
      <w:marRight w:val="0"/>
      <w:marTop w:val="0"/>
      <w:marBottom w:val="0"/>
      <w:divBdr>
        <w:top w:val="none" w:sz="0" w:space="0" w:color="auto"/>
        <w:left w:val="none" w:sz="0" w:space="0" w:color="auto"/>
        <w:bottom w:val="none" w:sz="0" w:space="0" w:color="auto"/>
        <w:right w:val="none" w:sz="0" w:space="0" w:color="auto"/>
      </w:divBdr>
    </w:div>
    <w:div w:id="740640921">
      <w:bodyDiv w:val="1"/>
      <w:marLeft w:val="0"/>
      <w:marRight w:val="0"/>
      <w:marTop w:val="0"/>
      <w:marBottom w:val="0"/>
      <w:divBdr>
        <w:top w:val="none" w:sz="0" w:space="0" w:color="auto"/>
        <w:left w:val="none" w:sz="0" w:space="0" w:color="auto"/>
        <w:bottom w:val="none" w:sz="0" w:space="0" w:color="auto"/>
        <w:right w:val="none" w:sz="0" w:space="0" w:color="auto"/>
      </w:divBdr>
    </w:div>
    <w:div w:id="740912248">
      <w:bodyDiv w:val="1"/>
      <w:marLeft w:val="0"/>
      <w:marRight w:val="0"/>
      <w:marTop w:val="0"/>
      <w:marBottom w:val="0"/>
      <w:divBdr>
        <w:top w:val="none" w:sz="0" w:space="0" w:color="auto"/>
        <w:left w:val="none" w:sz="0" w:space="0" w:color="auto"/>
        <w:bottom w:val="none" w:sz="0" w:space="0" w:color="auto"/>
        <w:right w:val="none" w:sz="0" w:space="0" w:color="auto"/>
      </w:divBdr>
    </w:div>
    <w:div w:id="744257653">
      <w:bodyDiv w:val="1"/>
      <w:marLeft w:val="0"/>
      <w:marRight w:val="0"/>
      <w:marTop w:val="0"/>
      <w:marBottom w:val="0"/>
      <w:divBdr>
        <w:top w:val="none" w:sz="0" w:space="0" w:color="auto"/>
        <w:left w:val="none" w:sz="0" w:space="0" w:color="auto"/>
        <w:bottom w:val="none" w:sz="0" w:space="0" w:color="auto"/>
        <w:right w:val="none" w:sz="0" w:space="0" w:color="auto"/>
      </w:divBdr>
    </w:div>
    <w:div w:id="746727624">
      <w:bodyDiv w:val="1"/>
      <w:marLeft w:val="0"/>
      <w:marRight w:val="0"/>
      <w:marTop w:val="0"/>
      <w:marBottom w:val="0"/>
      <w:divBdr>
        <w:top w:val="none" w:sz="0" w:space="0" w:color="auto"/>
        <w:left w:val="none" w:sz="0" w:space="0" w:color="auto"/>
        <w:bottom w:val="none" w:sz="0" w:space="0" w:color="auto"/>
        <w:right w:val="none" w:sz="0" w:space="0" w:color="auto"/>
      </w:divBdr>
    </w:div>
    <w:div w:id="748044198">
      <w:bodyDiv w:val="1"/>
      <w:marLeft w:val="0"/>
      <w:marRight w:val="0"/>
      <w:marTop w:val="0"/>
      <w:marBottom w:val="0"/>
      <w:divBdr>
        <w:top w:val="none" w:sz="0" w:space="0" w:color="auto"/>
        <w:left w:val="none" w:sz="0" w:space="0" w:color="auto"/>
        <w:bottom w:val="none" w:sz="0" w:space="0" w:color="auto"/>
        <w:right w:val="none" w:sz="0" w:space="0" w:color="auto"/>
      </w:divBdr>
    </w:div>
    <w:div w:id="748775337">
      <w:bodyDiv w:val="1"/>
      <w:marLeft w:val="0"/>
      <w:marRight w:val="0"/>
      <w:marTop w:val="0"/>
      <w:marBottom w:val="0"/>
      <w:divBdr>
        <w:top w:val="none" w:sz="0" w:space="0" w:color="auto"/>
        <w:left w:val="none" w:sz="0" w:space="0" w:color="auto"/>
        <w:bottom w:val="none" w:sz="0" w:space="0" w:color="auto"/>
        <w:right w:val="none" w:sz="0" w:space="0" w:color="auto"/>
      </w:divBdr>
    </w:div>
    <w:div w:id="752119241">
      <w:bodyDiv w:val="1"/>
      <w:marLeft w:val="0"/>
      <w:marRight w:val="0"/>
      <w:marTop w:val="0"/>
      <w:marBottom w:val="0"/>
      <w:divBdr>
        <w:top w:val="none" w:sz="0" w:space="0" w:color="auto"/>
        <w:left w:val="none" w:sz="0" w:space="0" w:color="auto"/>
        <w:bottom w:val="none" w:sz="0" w:space="0" w:color="auto"/>
        <w:right w:val="none" w:sz="0" w:space="0" w:color="auto"/>
      </w:divBdr>
      <w:divsChild>
        <w:div w:id="1947227562">
          <w:marLeft w:val="480"/>
          <w:marRight w:val="0"/>
          <w:marTop w:val="0"/>
          <w:marBottom w:val="0"/>
          <w:divBdr>
            <w:top w:val="none" w:sz="0" w:space="0" w:color="auto"/>
            <w:left w:val="none" w:sz="0" w:space="0" w:color="auto"/>
            <w:bottom w:val="none" w:sz="0" w:space="0" w:color="auto"/>
            <w:right w:val="none" w:sz="0" w:space="0" w:color="auto"/>
          </w:divBdr>
        </w:div>
        <w:div w:id="2077699236">
          <w:marLeft w:val="480"/>
          <w:marRight w:val="0"/>
          <w:marTop w:val="0"/>
          <w:marBottom w:val="0"/>
          <w:divBdr>
            <w:top w:val="none" w:sz="0" w:space="0" w:color="auto"/>
            <w:left w:val="none" w:sz="0" w:space="0" w:color="auto"/>
            <w:bottom w:val="none" w:sz="0" w:space="0" w:color="auto"/>
            <w:right w:val="none" w:sz="0" w:space="0" w:color="auto"/>
          </w:divBdr>
        </w:div>
        <w:div w:id="885458276">
          <w:marLeft w:val="480"/>
          <w:marRight w:val="0"/>
          <w:marTop w:val="0"/>
          <w:marBottom w:val="0"/>
          <w:divBdr>
            <w:top w:val="none" w:sz="0" w:space="0" w:color="auto"/>
            <w:left w:val="none" w:sz="0" w:space="0" w:color="auto"/>
            <w:bottom w:val="none" w:sz="0" w:space="0" w:color="auto"/>
            <w:right w:val="none" w:sz="0" w:space="0" w:color="auto"/>
          </w:divBdr>
        </w:div>
        <w:div w:id="1194801621">
          <w:marLeft w:val="480"/>
          <w:marRight w:val="0"/>
          <w:marTop w:val="0"/>
          <w:marBottom w:val="0"/>
          <w:divBdr>
            <w:top w:val="none" w:sz="0" w:space="0" w:color="auto"/>
            <w:left w:val="none" w:sz="0" w:space="0" w:color="auto"/>
            <w:bottom w:val="none" w:sz="0" w:space="0" w:color="auto"/>
            <w:right w:val="none" w:sz="0" w:space="0" w:color="auto"/>
          </w:divBdr>
        </w:div>
        <w:div w:id="1049959956">
          <w:marLeft w:val="480"/>
          <w:marRight w:val="0"/>
          <w:marTop w:val="0"/>
          <w:marBottom w:val="0"/>
          <w:divBdr>
            <w:top w:val="none" w:sz="0" w:space="0" w:color="auto"/>
            <w:left w:val="none" w:sz="0" w:space="0" w:color="auto"/>
            <w:bottom w:val="none" w:sz="0" w:space="0" w:color="auto"/>
            <w:right w:val="none" w:sz="0" w:space="0" w:color="auto"/>
          </w:divBdr>
        </w:div>
        <w:div w:id="1763143739">
          <w:marLeft w:val="480"/>
          <w:marRight w:val="0"/>
          <w:marTop w:val="0"/>
          <w:marBottom w:val="0"/>
          <w:divBdr>
            <w:top w:val="none" w:sz="0" w:space="0" w:color="auto"/>
            <w:left w:val="none" w:sz="0" w:space="0" w:color="auto"/>
            <w:bottom w:val="none" w:sz="0" w:space="0" w:color="auto"/>
            <w:right w:val="none" w:sz="0" w:space="0" w:color="auto"/>
          </w:divBdr>
        </w:div>
        <w:div w:id="1125193946">
          <w:marLeft w:val="480"/>
          <w:marRight w:val="0"/>
          <w:marTop w:val="0"/>
          <w:marBottom w:val="0"/>
          <w:divBdr>
            <w:top w:val="none" w:sz="0" w:space="0" w:color="auto"/>
            <w:left w:val="none" w:sz="0" w:space="0" w:color="auto"/>
            <w:bottom w:val="none" w:sz="0" w:space="0" w:color="auto"/>
            <w:right w:val="none" w:sz="0" w:space="0" w:color="auto"/>
          </w:divBdr>
        </w:div>
        <w:div w:id="2046103749">
          <w:marLeft w:val="480"/>
          <w:marRight w:val="0"/>
          <w:marTop w:val="0"/>
          <w:marBottom w:val="0"/>
          <w:divBdr>
            <w:top w:val="none" w:sz="0" w:space="0" w:color="auto"/>
            <w:left w:val="none" w:sz="0" w:space="0" w:color="auto"/>
            <w:bottom w:val="none" w:sz="0" w:space="0" w:color="auto"/>
            <w:right w:val="none" w:sz="0" w:space="0" w:color="auto"/>
          </w:divBdr>
        </w:div>
        <w:div w:id="1608927663">
          <w:marLeft w:val="480"/>
          <w:marRight w:val="0"/>
          <w:marTop w:val="0"/>
          <w:marBottom w:val="0"/>
          <w:divBdr>
            <w:top w:val="none" w:sz="0" w:space="0" w:color="auto"/>
            <w:left w:val="none" w:sz="0" w:space="0" w:color="auto"/>
            <w:bottom w:val="none" w:sz="0" w:space="0" w:color="auto"/>
            <w:right w:val="none" w:sz="0" w:space="0" w:color="auto"/>
          </w:divBdr>
        </w:div>
        <w:div w:id="1683629735">
          <w:marLeft w:val="480"/>
          <w:marRight w:val="0"/>
          <w:marTop w:val="0"/>
          <w:marBottom w:val="0"/>
          <w:divBdr>
            <w:top w:val="none" w:sz="0" w:space="0" w:color="auto"/>
            <w:left w:val="none" w:sz="0" w:space="0" w:color="auto"/>
            <w:bottom w:val="none" w:sz="0" w:space="0" w:color="auto"/>
            <w:right w:val="none" w:sz="0" w:space="0" w:color="auto"/>
          </w:divBdr>
        </w:div>
        <w:div w:id="1796748978">
          <w:marLeft w:val="480"/>
          <w:marRight w:val="0"/>
          <w:marTop w:val="0"/>
          <w:marBottom w:val="0"/>
          <w:divBdr>
            <w:top w:val="none" w:sz="0" w:space="0" w:color="auto"/>
            <w:left w:val="none" w:sz="0" w:space="0" w:color="auto"/>
            <w:bottom w:val="none" w:sz="0" w:space="0" w:color="auto"/>
            <w:right w:val="none" w:sz="0" w:space="0" w:color="auto"/>
          </w:divBdr>
        </w:div>
        <w:div w:id="1593851177">
          <w:marLeft w:val="480"/>
          <w:marRight w:val="0"/>
          <w:marTop w:val="0"/>
          <w:marBottom w:val="0"/>
          <w:divBdr>
            <w:top w:val="none" w:sz="0" w:space="0" w:color="auto"/>
            <w:left w:val="none" w:sz="0" w:space="0" w:color="auto"/>
            <w:bottom w:val="none" w:sz="0" w:space="0" w:color="auto"/>
            <w:right w:val="none" w:sz="0" w:space="0" w:color="auto"/>
          </w:divBdr>
        </w:div>
        <w:div w:id="1888831521">
          <w:marLeft w:val="480"/>
          <w:marRight w:val="0"/>
          <w:marTop w:val="0"/>
          <w:marBottom w:val="0"/>
          <w:divBdr>
            <w:top w:val="none" w:sz="0" w:space="0" w:color="auto"/>
            <w:left w:val="none" w:sz="0" w:space="0" w:color="auto"/>
            <w:bottom w:val="none" w:sz="0" w:space="0" w:color="auto"/>
            <w:right w:val="none" w:sz="0" w:space="0" w:color="auto"/>
          </w:divBdr>
        </w:div>
        <w:div w:id="1018313573">
          <w:marLeft w:val="480"/>
          <w:marRight w:val="0"/>
          <w:marTop w:val="0"/>
          <w:marBottom w:val="0"/>
          <w:divBdr>
            <w:top w:val="none" w:sz="0" w:space="0" w:color="auto"/>
            <w:left w:val="none" w:sz="0" w:space="0" w:color="auto"/>
            <w:bottom w:val="none" w:sz="0" w:space="0" w:color="auto"/>
            <w:right w:val="none" w:sz="0" w:space="0" w:color="auto"/>
          </w:divBdr>
        </w:div>
        <w:div w:id="993073306">
          <w:marLeft w:val="480"/>
          <w:marRight w:val="0"/>
          <w:marTop w:val="0"/>
          <w:marBottom w:val="0"/>
          <w:divBdr>
            <w:top w:val="none" w:sz="0" w:space="0" w:color="auto"/>
            <w:left w:val="none" w:sz="0" w:space="0" w:color="auto"/>
            <w:bottom w:val="none" w:sz="0" w:space="0" w:color="auto"/>
            <w:right w:val="none" w:sz="0" w:space="0" w:color="auto"/>
          </w:divBdr>
        </w:div>
        <w:div w:id="1691252129">
          <w:marLeft w:val="480"/>
          <w:marRight w:val="0"/>
          <w:marTop w:val="0"/>
          <w:marBottom w:val="0"/>
          <w:divBdr>
            <w:top w:val="none" w:sz="0" w:space="0" w:color="auto"/>
            <w:left w:val="none" w:sz="0" w:space="0" w:color="auto"/>
            <w:bottom w:val="none" w:sz="0" w:space="0" w:color="auto"/>
            <w:right w:val="none" w:sz="0" w:space="0" w:color="auto"/>
          </w:divBdr>
        </w:div>
        <w:div w:id="1085298870">
          <w:marLeft w:val="480"/>
          <w:marRight w:val="0"/>
          <w:marTop w:val="0"/>
          <w:marBottom w:val="0"/>
          <w:divBdr>
            <w:top w:val="none" w:sz="0" w:space="0" w:color="auto"/>
            <w:left w:val="none" w:sz="0" w:space="0" w:color="auto"/>
            <w:bottom w:val="none" w:sz="0" w:space="0" w:color="auto"/>
            <w:right w:val="none" w:sz="0" w:space="0" w:color="auto"/>
          </w:divBdr>
        </w:div>
        <w:div w:id="1508128501">
          <w:marLeft w:val="480"/>
          <w:marRight w:val="0"/>
          <w:marTop w:val="0"/>
          <w:marBottom w:val="0"/>
          <w:divBdr>
            <w:top w:val="none" w:sz="0" w:space="0" w:color="auto"/>
            <w:left w:val="none" w:sz="0" w:space="0" w:color="auto"/>
            <w:bottom w:val="none" w:sz="0" w:space="0" w:color="auto"/>
            <w:right w:val="none" w:sz="0" w:space="0" w:color="auto"/>
          </w:divBdr>
        </w:div>
        <w:div w:id="1825508939">
          <w:marLeft w:val="480"/>
          <w:marRight w:val="0"/>
          <w:marTop w:val="0"/>
          <w:marBottom w:val="0"/>
          <w:divBdr>
            <w:top w:val="none" w:sz="0" w:space="0" w:color="auto"/>
            <w:left w:val="none" w:sz="0" w:space="0" w:color="auto"/>
            <w:bottom w:val="none" w:sz="0" w:space="0" w:color="auto"/>
            <w:right w:val="none" w:sz="0" w:space="0" w:color="auto"/>
          </w:divBdr>
        </w:div>
        <w:div w:id="1392576921">
          <w:marLeft w:val="480"/>
          <w:marRight w:val="0"/>
          <w:marTop w:val="0"/>
          <w:marBottom w:val="0"/>
          <w:divBdr>
            <w:top w:val="none" w:sz="0" w:space="0" w:color="auto"/>
            <w:left w:val="none" w:sz="0" w:space="0" w:color="auto"/>
            <w:bottom w:val="none" w:sz="0" w:space="0" w:color="auto"/>
            <w:right w:val="none" w:sz="0" w:space="0" w:color="auto"/>
          </w:divBdr>
        </w:div>
        <w:div w:id="1237519354">
          <w:marLeft w:val="480"/>
          <w:marRight w:val="0"/>
          <w:marTop w:val="0"/>
          <w:marBottom w:val="0"/>
          <w:divBdr>
            <w:top w:val="none" w:sz="0" w:space="0" w:color="auto"/>
            <w:left w:val="none" w:sz="0" w:space="0" w:color="auto"/>
            <w:bottom w:val="none" w:sz="0" w:space="0" w:color="auto"/>
            <w:right w:val="none" w:sz="0" w:space="0" w:color="auto"/>
          </w:divBdr>
        </w:div>
        <w:div w:id="138740405">
          <w:marLeft w:val="480"/>
          <w:marRight w:val="0"/>
          <w:marTop w:val="0"/>
          <w:marBottom w:val="0"/>
          <w:divBdr>
            <w:top w:val="none" w:sz="0" w:space="0" w:color="auto"/>
            <w:left w:val="none" w:sz="0" w:space="0" w:color="auto"/>
            <w:bottom w:val="none" w:sz="0" w:space="0" w:color="auto"/>
            <w:right w:val="none" w:sz="0" w:space="0" w:color="auto"/>
          </w:divBdr>
        </w:div>
        <w:div w:id="1430858114">
          <w:marLeft w:val="480"/>
          <w:marRight w:val="0"/>
          <w:marTop w:val="0"/>
          <w:marBottom w:val="0"/>
          <w:divBdr>
            <w:top w:val="none" w:sz="0" w:space="0" w:color="auto"/>
            <w:left w:val="none" w:sz="0" w:space="0" w:color="auto"/>
            <w:bottom w:val="none" w:sz="0" w:space="0" w:color="auto"/>
            <w:right w:val="none" w:sz="0" w:space="0" w:color="auto"/>
          </w:divBdr>
        </w:div>
        <w:div w:id="1699773070">
          <w:marLeft w:val="480"/>
          <w:marRight w:val="0"/>
          <w:marTop w:val="0"/>
          <w:marBottom w:val="0"/>
          <w:divBdr>
            <w:top w:val="none" w:sz="0" w:space="0" w:color="auto"/>
            <w:left w:val="none" w:sz="0" w:space="0" w:color="auto"/>
            <w:bottom w:val="none" w:sz="0" w:space="0" w:color="auto"/>
            <w:right w:val="none" w:sz="0" w:space="0" w:color="auto"/>
          </w:divBdr>
        </w:div>
        <w:div w:id="1227448923">
          <w:marLeft w:val="480"/>
          <w:marRight w:val="0"/>
          <w:marTop w:val="0"/>
          <w:marBottom w:val="0"/>
          <w:divBdr>
            <w:top w:val="none" w:sz="0" w:space="0" w:color="auto"/>
            <w:left w:val="none" w:sz="0" w:space="0" w:color="auto"/>
            <w:bottom w:val="none" w:sz="0" w:space="0" w:color="auto"/>
            <w:right w:val="none" w:sz="0" w:space="0" w:color="auto"/>
          </w:divBdr>
        </w:div>
        <w:div w:id="1823037262">
          <w:marLeft w:val="480"/>
          <w:marRight w:val="0"/>
          <w:marTop w:val="0"/>
          <w:marBottom w:val="0"/>
          <w:divBdr>
            <w:top w:val="none" w:sz="0" w:space="0" w:color="auto"/>
            <w:left w:val="none" w:sz="0" w:space="0" w:color="auto"/>
            <w:bottom w:val="none" w:sz="0" w:space="0" w:color="auto"/>
            <w:right w:val="none" w:sz="0" w:space="0" w:color="auto"/>
          </w:divBdr>
        </w:div>
        <w:div w:id="1883900837">
          <w:marLeft w:val="480"/>
          <w:marRight w:val="0"/>
          <w:marTop w:val="0"/>
          <w:marBottom w:val="0"/>
          <w:divBdr>
            <w:top w:val="none" w:sz="0" w:space="0" w:color="auto"/>
            <w:left w:val="none" w:sz="0" w:space="0" w:color="auto"/>
            <w:bottom w:val="none" w:sz="0" w:space="0" w:color="auto"/>
            <w:right w:val="none" w:sz="0" w:space="0" w:color="auto"/>
          </w:divBdr>
        </w:div>
        <w:div w:id="1465781196">
          <w:marLeft w:val="480"/>
          <w:marRight w:val="0"/>
          <w:marTop w:val="0"/>
          <w:marBottom w:val="0"/>
          <w:divBdr>
            <w:top w:val="none" w:sz="0" w:space="0" w:color="auto"/>
            <w:left w:val="none" w:sz="0" w:space="0" w:color="auto"/>
            <w:bottom w:val="none" w:sz="0" w:space="0" w:color="auto"/>
            <w:right w:val="none" w:sz="0" w:space="0" w:color="auto"/>
          </w:divBdr>
        </w:div>
        <w:div w:id="735472473">
          <w:marLeft w:val="480"/>
          <w:marRight w:val="0"/>
          <w:marTop w:val="0"/>
          <w:marBottom w:val="0"/>
          <w:divBdr>
            <w:top w:val="none" w:sz="0" w:space="0" w:color="auto"/>
            <w:left w:val="none" w:sz="0" w:space="0" w:color="auto"/>
            <w:bottom w:val="none" w:sz="0" w:space="0" w:color="auto"/>
            <w:right w:val="none" w:sz="0" w:space="0" w:color="auto"/>
          </w:divBdr>
        </w:div>
        <w:div w:id="1799495372">
          <w:marLeft w:val="480"/>
          <w:marRight w:val="0"/>
          <w:marTop w:val="0"/>
          <w:marBottom w:val="0"/>
          <w:divBdr>
            <w:top w:val="none" w:sz="0" w:space="0" w:color="auto"/>
            <w:left w:val="none" w:sz="0" w:space="0" w:color="auto"/>
            <w:bottom w:val="none" w:sz="0" w:space="0" w:color="auto"/>
            <w:right w:val="none" w:sz="0" w:space="0" w:color="auto"/>
          </w:divBdr>
        </w:div>
        <w:div w:id="225801512">
          <w:marLeft w:val="480"/>
          <w:marRight w:val="0"/>
          <w:marTop w:val="0"/>
          <w:marBottom w:val="0"/>
          <w:divBdr>
            <w:top w:val="none" w:sz="0" w:space="0" w:color="auto"/>
            <w:left w:val="none" w:sz="0" w:space="0" w:color="auto"/>
            <w:bottom w:val="none" w:sz="0" w:space="0" w:color="auto"/>
            <w:right w:val="none" w:sz="0" w:space="0" w:color="auto"/>
          </w:divBdr>
        </w:div>
        <w:div w:id="741415446">
          <w:marLeft w:val="480"/>
          <w:marRight w:val="0"/>
          <w:marTop w:val="0"/>
          <w:marBottom w:val="0"/>
          <w:divBdr>
            <w:top w:val="none" w:sz="0" w:space="0" w:color="auto"/>
            <w:left w:val="none" w:sz="0" w:space="0" w:color="auto"/>
            <w:bottom w:val="none" w:sz="0" w:space="0" w:color="auto"/>
            <w:right w:val="none" w:sz="0" w:space="0" w:color="auto"/>
          </w:divBdr>
        </w:div>
        <w:div w:id="1256478022">
          <w:marLeft w:val="480"/>
          <w:marRight w:val="0"/>
          <w:marTop w:val="0"/>
          <w:marBottom w:val="0"/>
          <w:divBdr>
            <w:top w:val="none" w:sz="0" w:space="0" w:color="auto"/>
            <w:left w:val="none" w:sz="0" w:space="0" w:color="auto"/>
            <w:bottom w:val="none" w:sz="0" w:space="0" w:color="auto"/>
            <w:right w:val="none" w:sz="0" w:space="0" w:color="auto"/>
          </w:divBdr>
        </w:div>
        <w:div w:id="1862085778">
          <w:marLeft w:val="480"/>
          <w:marRight w:val="0"/>
          <w:marTop w:val="0"/>
          <w:marBottom w:val="0"/>
          <w:divBdr>
            <w:top w:val="none" w:sz="0" w:space="0" w:color="auto"/>
            <w:left w:val="none" w:sz="0" w:space="0" w:color="auto"/>
            <w:bottom w:val="none" w:sz="0" w:space="0" w:color="auto"/>
            <w:right w:val="none" w:sz="0" w:space="0" w:color="auto"/>
          </w:divBdr>
        </w:div>
        <w:div w:id="2033603745">
          <w:marLeft w:val="480"/>
          <w:marRight w:val="0"/>
          <w:marTop w:val="0"/>
          <w:marBottom w:val="0"/>
          <w:divBdr>
            <w:top w:val="none" w:sz="0" w:space="0" w:color="auto"/>
            <w:left w:val="none" w:sz="0" w:space="0" w:color="auto"/>
            <w:bottom w:val="none" w:sz="0" w:space="0" w:color="auto"/>
            <w:right w:val="none" w:sz="0" w:space="0" w:color="auto"/>
          </w:divBdr>
        </w:div>
        <w:div w:id="1374428566">
          <w:marLeft w:val="480"/>
          <w:marRight w:val="0"/>
          <w:marTop w:val="0"/>
          <w:marBottom w:val="0"/>
          <w:divBdr>
            <w:top w:val="none" w:sz="0" w:space="0" w:color="auto"/>
            <w:left w:val="none" w:sz="0" w:space="0" w:color="auto"/>
            <w:bottom w:val="none" w:sz="0" w:space="0" w:color="auto"/>
            <w:right w:val="none" w:sz="0" w:space="0" w:color="auto"/>
          </w:divBdr>
        </w:div>
        <w:div w:id="234701649">
          <w:marLeft w:val="480"/>
          <w:marRight w:val="0"/>
          <w:marTop w:val="0"/>
          <w:marBottom w:val="0"/>
          <w:divBdr>
            <w:top w:val="none" w:sz="0" w:space="0" w:color="auto"/>
            <w:left w:val="none" w:sz="0" w:space="0" w:color="auto"/>
            <w:bottom w:val="none" w:sz="0" w:space="0" w:color="auto"/>
            <w:right w:val="none" w:sz="0" w:space="0" w:color="auto"/>
          </w:divBdr>
        </w:div>
        <w:div w:id="289557549">
          <w:marLeft w:val="480"/>
          <w:marRight w:val="0"/>
          <w:marTop w:val="0"/>
          <w:marBottom w:val="0"/>
          <w:divBdr>
            <w:top w:val="none" w:sz="0" w:space="0" w:color="auto"/>
            <w:left w:val="none" w:sz="0" w:space="0" w:color="auto"/>
            <w:bottom w:val="none" w:sz="0" w:space="0" w:color="auto"/>
            <w:right w:val="none" w:sz="0" w:space="0" w:color="auto"/>
          </w:divBdr>
        </w:div>
        <w:div w:id="1803186698">
          <w:marLeft w:val="480"/>
          <w:marRight w:val="0"/>
          <w:marTop w:val="0"/>
          <w:marBottom w:val="0"/>
          <w:divBdr>
            <w:top w:val="none" w:sz="0" w:space="0" w:color="auto"/>
            <w:left w:val="none" w:sz="0" w:space="0" w:color="auto"/>
            <w:bottom w:val="none" w:sz="0" w:space="0" w:color="auto"/>
            <w:right w:val="none" w:sz="0" w:space="0" w:color="auto"/>
          </w:divBdr>
        </w:div>
        <w:div w:id="558829689">
          <w:marLeft w:val="480"/>
          <w:marRight w:val="0"/>
          <w:marTop w:val="0"/>
          <w:marBottom w:val="0"/>
          <w:divBdr>
            <w:top w:val="none" w:sz="0" w:space="0" w:color="auto"/>
            <w:left w:val="none" w:sz="0" w:space="0" w:color="auto"/>
            <w:bottom w:val="none" w:sz="0" w:space="0" w:color="auto"/>
            <w:right w:val="none" w:sz="0" w:space="0" w:color="auto"/>
          </w:divBdr>
        </w:div>
        <w:div w:id="219677557">
          <w:marLeft w:val="480"/>
          <w:marRight w:val="0"/>
          <w:marTop w:val="0"/>
          <w:marBottom w:val="0"/>
          <w:divBdr>
            <w:top w:val="none" w:sz="0" w:space="0" w:color="auto"/>
            <w:left w:val="none" w:sz="0" w:space="0" w:color="auto"/>
            <w:bottom w:val="none" w:sz="0" w:space="0" w:color="auto"/>
            <w:right w:val="none" w:sz="0" w:space="0" w:color="auto"/>
          </w:divBdr>
        </w:div>
        <w:div w:id="818421605">
          <w:marLeft w:val="480"/>
          <w:marRight w:val="0"/>
          <w:marTop w:val="0"/>
          <w:marBottom w:val="0"/>
          <w:divBdr>
            <w:top w:val="none" w:sz="0" w:space="0" w:color="auto"/>
            <w:left w:val="none" w:sz="0" w:space="0" w:color="auto"/>
            <w:bottom w:val="none" w:sz="0" w:space="0" w:color="auto"/>
            <w:right w:val="none" w:sz="0" w:space="0" w:color="auto"/>
          </w:divBdr>
        </w:div>
        <w:div w:id="1955553050">
          <w:marLeft w:val="480"/>
          <w:marRight w:val="0"/>
          <w:marTop w:val="0"/>
          <w:marBottom w:val="0"/>
          <w:divBdr>
            <w:top w:val="none" w:sz="0" w:space="0" w:color="auto"/>
            <w:left w:val="none" w:sz="0" w:space="0" w:color="auto"/>
            <w:bottom w:val="none" w:sz="0" w:space="0" w:color="auto"/>
            <w:right w:val="none" w:sz="0" w:space="0" w:color="auto"/>
          </w:divBdr>
        </w:div>
        <w:div w:id="292299334">
          <w:marLeft w:val="480"/>
          <w:marRight w:val="0"/>
          <w:marTop w:val="0"/>
          <w:marBottom w:val="0"/>
          <w:divBdr>
            <w:top w:val="none" w:sz="0" w:space="0" w:color="auto"/>
            <w:left w:val="none" w:sz="0" w:space="0" w:color="auto"/>
            <w:bottom w:val="none" w:sz="0" w:space="0" w:color="auto"/>
            <w:right w:val="none" w:sz="0" w:space="0" w:color="auto"/>
          </w:divBdr>
        </w:div>
        <w:div w:id="1763258933">
          <w:marLeft w:val="480"/>
          <w:marRight w:val="0"/>
          <w:marTop w:val="0"/>
          <w:marBottom w:val="0"/>
          <w:divBdr>
            <w:top w:val="none" w:sz="0" w:space="0" w:color="auto"/>
            <w:left w:val="none" w:sz="0" w:space="0" w:color="auto"/>
            <w:bottom w:val="none" w:sz="0" w:space="0" w:color="auto"/>
            <w:right w:val="none" w:sz="0" w:space="0" w:color="auto"/>
          </w:divBdr>
        </w:div>
        <w:div w:id="1011294492">
          <w:marLeft w:val="480"/>
          <w:marRight w:val="0"/>
          <w:marTop w:val="0"/>
          <w:marBottom w:val="0"/>
          <w:divBdr>
            <w:top w:val="none" w:sz="0" w:space="0" w:color="auto"/>
            <w:left w:val="none" w:sz="0" w:space="0" w:color="auto"/>
            <w:bottom w:val="none" w:sz="0" w:space="0" w:color="auto"/>
            <w:right w:val="none" w:sz="0" w:space="0" w:color="auto"/>
          </w:divBdr>
        </w:div>
        <w:div w:id="803933109">
          <w:marLeft w:val="480"/>
          <w:marRight w:val="0"/>
          <w:marTop w:val="0"/>
          <w:marBottom w:val="0"/>
          <w:divBdr>
            <w:top w:val="none" w:sz="0" w:space="0" w:color="auto"/>
            <w:left w:val="none" w:sz="0" w:space="0" w:color="auto"/>
            <w:bottom w:val="none" w:sz="0" w:space="0" w:color="auto"/>
            <w:right w:val="none" w:sz="0" w:space="0" w:color="auto"/>
          </w:divBdr>
        </w:div>
        <w:div w:id="482547083">
          <w:marLeft w:val="480"/>
          <w:marRight w:val="0"/>
          <w:marTop w:val="0"/>
          <w:marBottom w:val="0"/>
          <w:divBdr>
            <w:top w:val="none" w:sz="0" w:space="0" w:color="auto"/>
            <w:left w:val="none" w:sz="0" w:space="0" w:color="auto"/>
            <w:bottom w:val="none" w:sz="0" w:space="0" w:color="auto"/>
            <w:right w:val="none" w:sz="0" w:space="0" w:color="auto"/>
          </w:divBdr>
        </w:div>
        <w:div w:id="61299281">
          <w:marLeft w:val="480"/>
          <w:marRight w:val="0"/>
          <w:marTop w:val="0"/>
          <w:marBottom w:val="0"/>
          <w:divBdr>
            <w:top w:val="none" w:sz="0" w:space="0" w:color="auto"/>
            <w:left w:val="none" w:sz="0" w:space="0" w:color="auto"/>
            <w:bottom w:val="none" w:sz="0" w:space="0" w:color="auto"/>
            <w:right w:val="none" w:sz="0" w:space="0" w:color="auto"/>
          </w:divBdr>
        </w:div>
        <w:div w:id="133260796">
          <w:marLeft w:val="480"/>
          <w:marRight w:val="0"/>
          <w:marTop w:val="0"/>
          <w:marBottom w:val="0"/>
          <w:divBdr>
            <w:top w:val="none" w:sz="0" w:space="0" w:color="auto"/>
            <w:left w:val="none" w:sz="0" w:space="0" w:color="auto"/>
            <w:bottom w:val="none" w:sz="0" w:space="0" w:color="auto"/>
            <w:right w:val="none" w:sz="0" w:space="0" w:color="auto"/>
          </w:divBdr>
        </w:div>
      </w:divsChild>
    </w:div>
    <w:div w:id="754321621">
      <w:bodyDiv w:val="1"/>
      <w:marLeft w:val="0"/>
      <w:marRight w:val="0"/>
      <w:marTop w:val="0"/>
      <w:marBottom w:val="0"/>
      <w:divBdr>
        <w:top w:val="none" w:sz="0" w:space="0" w:color="auto"/>
        <w:left w:val="none" w:sz="0" w:space="0" w:color="auto"/>
        <w:bottom w:val="none" w:sz="0" w:space="0" w:color="auto"/>
        <w:right w:val="none" w:sz="0" w:space="0" w:color="auto"/>
      </w:divBdr>
    </w:div>
    <w:div w:id="760875513">
      <w:bodyDiv w:val="1"/>
      <w:marLeft w:val="0"/>
      <w:marRight w:val="0"/>
      <w:marTop w:val="0"/>
      <w:marBottom w:val="0"/>
      <w:divBdr>
        <w:top w:val="none" w:sz="0" w:space="0" w:color="auto"/>
        <w:left w:val="none" w:sz="0" w:space="0" w:color="auto"/>
        <w:bottom w:val="none" w:sz="0" w:space="0" w:color="auto"/>
        <w:right w:val="none" w:sz="0" w:space="0" w:color="auto"/>
      </w:divBdr>
    </w:div>
    <w:div w:id="761023612">
      <w:bodyDiv w:val="1"/>
      <w:marLeft w:val="0"/>
      <w:marRight w:val="0"/>
      <w:marTop w:val="0"/>
      <w:marBottom w:val="0"/>
      <w:divBdr>
        <w:top w:val="none" w:sz="0" w:space="0" w:color="auto"/>
        <w:left w:val="none" w:sz="0" w:space="0" w:color="auto"/>
        <w:bottom w:val="none" w:sz="0" w:space="0" w:color="auto"/>
        <w:right w:val="none" w:sz="0" w:space="0" w:color="auto"/>
      </w:divBdr>
    </w:div>
    <w:div w:id="762068817">
      <w:bodyDiv w:val="1"/>
      <w:marLeft w:val="0"/>
      <w:marRight w:val="0"/>
      <w:marTop w:val="0"/>
      <w:marBottom w:val="0"/>
      <w:divBdr>
        <w:top w:val="none" w:sz="0" w:space="0" w:color="auto"/>
        <w:left w:val="none" w:sz="0" w:space="0" w:color="auto"/>
        <w:bottom w:val="none" w:sz="0" w:space="0" w:color="auto"/>
        <w:right w:val="none" w:sz="0" w:space="0" w:color="auto"/>
      </w:divBdr>
    </w:div>
    <w:div w:id="762266317">
      <w:bodyDiv w:val="1"/>
      <w:marLeft w:val="0"/>
      <w:marRight w:val="0"/>
      <w:marTop w:val="0"/>
      <w:marBottom w:val="0"/>
      <w:divBdr>
        <w:top w:val="none" w:sz="0" w:space="0" w:color="auto"/>
        <w:left w:val="none" w:sz="0" w:space="0" w:color="auto"/>
        <w:bottom w:val="none" w:sz="0" w:space="0" w:color="auto"/>
        <w:right w:val="none" w:sz="0" w:space="0" w:color="auto"/>
      </w:divBdr>
      <w:divsChild>
        <w:div w:id="51389653">
          <w:marLeft w:val="480"/>
          <w:marRight w:val="0"/>
          <w:marTop w:val="0"/>
          <w:marBottom w:val="0"/>
          <w:divBdr>
            <w:top w:val="none" w:sz="0" w:space="0" w:color="auto"/>
            <w:left w:val="none" w:sz="0" w:space="0" w:color="auto"/>
            <w:bottom w:val="none" w:sz="0" w:space="0" w:color="auto"/>
            <w:right w:val="none" w:sz="0" w:space="0" w:color="auto"/>
          </w:divBdr>
        </w:div>
        <w:div w:id="199321712">
          <w:marLeft w:val="480"/>
          <w:marRight w:val="0"/>
          <w:marTop w:val="0"/>
          <w:marBottom w:val="0"/>
          <w:divBdr>
            <w:top w:val="none" w:sz="0" w:space="0" w:color="auto"/>
            <w:left w:val="none" w:sz="0" w:space="0" w:color="auto"/>
            <w:bottom w:val="none" w:sz="0" w:space="0" w:color="auto"/>
            <w:right w:val="none" w:sz="0" w:space="0" w:color="auto"/>
          </w:divBdr>
        </w:div>
        <w:div w:id="199976866">
          <w:marLeft w:val="480"/>
          <w:marRight w:val="0"/>
          <w:marTop w:val="0"/>
          <w:marBottom w:val="0"/>
          <w:divBdr>
            <w:top w:val="none" w:sz="0" w:space="0" w:color="auto"/>
            <w:left w:val="none" w:sz="0" w:space="0" w:color="auto"/>
            <w:bottom w:val="none" w:sz="0" w:space="0" w:color="auto"/>
            <w:right w:val="none" w:sz="0" w:space="0" w:color="auto"/>
          </w:divBdr>
        </w:div>
        <w:div w:id="201670027">
          <w:marLeft w:val="480"/>
          <w:marRight w:val="0"/>
          <w:marTop w:val="0"/>
          <w:marBottom w:val="0"/>
          <w:divBdr>
            <w:top w:val="none" w:sz="0" w:space="0" w:color="auto"/>
            <w:left w:val="none" w:sz="0" w:space="0" w:color="auto"/>
            <w:bottom w:val="none" w:sz="0" w:space="0" w:color="auto"/>
            <w:right w:val="none" w:sz="0" w:space="0" w:color="auto"/>
          </w:divBdr>
        </w:div>
        <w:div w:id="202837260">
          <w:marLeft w:val="480"/>
          <w:marRight w:val="0"/>
          <w:marTop w:val="0"/>
          <w:marBottom w:val="0"/>
          <w:divBdr>
            <w:top w:val="none" w:sz="0" w:space="0" w:color="auto"/>
            <w:left w:val="none" w:sz="0" w:space="0" w:color="auto"/>
            <w:bottom w:val="none" w:sz="0" w:space="0" w:color="auto"/>
            <w:right w:val="none" w:sz="0" w:space="0" w:color="auto"/>
          </w:divBdr>
        </w:div>
        <w:div w:id="250547791">
          <w:marLeft w:val="480"/>
          <w:marRight w:val="0"/>
          <w:marTop w:val="0"/>
          <w:marBottom w:val="0"/>
          <w:divBdr>
            <w:top w:val="none" w:sz="0" w:space="0" w:color="auto"/>
            <w:left w:val="none" w:sz="0" w:space="0" w:color="auto"/>
            <w:bottom w:val="none" w:sz="0" w:space="0" w:color="auto"/>
            <w:right w:val="none" w:sz="0" w:space="0" w:color="auto"/>
          </w:divBdr>
        </w:div>
        <w:div w:id="252279261">
          <w:marLeft w:val="480"/>
          <w:marRight w:val="0"/>
          <w:marTop w:val="0"/>
          <w:marBottom w:val="0"/>
          <w:divBdr>
            <w:top w:val="none" w:sz="0" w:space="0" w:color="auto"/>
            <w:left w:val="none" w:sz="0" w:space="0" w:color="auto"/>
            <w:bottom w:val="none" w:sz="0" w:space="0" w:color="auto"/>
            <w:right w:val="none" w:sz="0" w:space="0" w:color="auto"/>
          </w:divBdr>
        </w:div>
        <w:div w:id="256137425">
          <w:marLeft w:val="480"/>
          <w:marRight w:val="0"/>
          <w:marTop w:val="0"/>
          <w:marBottom w:val="0"/>
          <w:divBdr>
            <w:top w:val="none" w:sz="0" w:space="0" w:color="auto"/>
            <w:left w:val="none" w:sz="0" w:space="0" w:color="auto"/>
            <w:bottom w:val="none" w:sz="0" w:space="0" w:color="auto"/>
            <w:right w:val="none" w:sz="0" w:space="0" w:color="auto"/>
          </w:divBdr>
        </w:div>
        <w:div w:id="257250298">
          <w:marLeft w:val="480"/>
          <w:marRight w:val="0"/>
          <w:marTop w:val="0"/>
          <w:marBottom w:val="0"/>
          <w:divBdr>
            <w:top w:val="none" w:sz="0" w:space="0" w:color="auto"/>
            <w:left w:val="none" w:sz="0" w:space="0" w:color="auto"/>
            <w:bottom w:val="none" w:sz="0" w:space="0" w:color="auto"/>
            <w:right w:val="none" w:sz="0" w:space="0" w:color="auto"/>
          </w:divBdr>
        </w:div>
        <w:div w:id="260645486">
          <w:marLeft w:val="480"/>
          <w:marRight w:val="0"/>
          <w:marTop w:val="0"/>
          <w:marBottom w:val="0"/>
          <w:divBdr>
            <w:top w:val="none" w:sz="0" w:space="0" w:color="auto"/>
            <w:left w:val="none" w:sz="0" w:space="0" w:color="auto"/>
            <w:bottom w:val="none" w:sz="0" w:space="0" w:color="auto"/>
            <w:right w:val="none" w:sz="0" w:space="0" w:color="auto"/>
          </w:divBdr>
        </w:div>
        <w:div w:id="267586919">
          <w:marLeft w:val="480"/>
          <w:marRight w:val="0"/>
          <w:marTop w:val="0"/>
          <w:marBottom w:val="0"/>
          <w:divBdr>
            <w:top w:val="none" w:sz="0" w:space="0" w:color="auto"/>
            <w:left w:val="none" w:sz="0" w:space="0" w:color="auto"/>
            <w:bottom w:val="none" w:sz="0" w:space="0" w:color="auto"/>
            <w:right w:val="none" w:sz="0" w:space="0" w:color="auto"/>
          </w:divBdr>
        </w:div>
        <w:div w:id="288434008">
          <w:marLeft w:val="480"/>
          <w:marRight w:val="0"/>
          <w:marTop w:val="0"/>
          <w:marBottom w:val="0"/>
          <w:divBdr>
            <w:top w:val="none" w:sz="0" w:space="0" w:color="auto"/>
            <w:left w:val="none" w:sz="0" w:space="0" w:color="auto"/>
            <w:bottom w:val="none" w:sz="0" w:space="0" w:color="auto"/>
            <w:right w:val="none" w:sz="0" w:space="0" w:color="auto"/>
          </w:divBdr>
        </w:div>
        <w:div w:id="340356844">
          <w:marLeft w:val="480"/>
          <w:marRight w:val="0"/>
          <w:marTop w:val="0"/>
          <w:marBottom w:val="0"/>
          <w:divBdr>
            <w:top w:val="none" w:sz="0" w:space="0" w:color="auto"/>
            <w:left w:val="none" w:sz="0" w:space="0" w:color="auto"/>
            <w:bottom w:val="none" w:sz="0" w:space="0" w:color="auto"/>
            <w:right w:val="none" w:sz="0" w:space="0" w:color="auto"/>
          </w:divBdr>
        </w:div>
        <w:div w:id="400300802">
          <w:marLeft w:val="480"/>
          <w:marRight w:val="0"/>
          <w:marTop w:val="0"/>
          <w:marBottom w:val="0"/>
          <w:divBdr>
            <w:top w:val="none" w:sz="0" w:space="0" w:color="auto"/>
            <w:left w:val="none" w:sz="0" w:space="0" w:color="auto"/>
            <w:bottom w:val="none" w:sz="0" w:space="0" w:color="auto"/>
            <w:right w:val="none" w:sz="0" w:space="0" w:color="auto"/>
          </w:divBdr>
        </w:div>
        <w:div w:id="500237204">
          <w:marLeft w:val="480"/>
          <w:marRight w:val="0"/>
          <w:marTop w:val="0"/>
          <w:marBottom w:val="0"/>
          <w:divBdr>
            <w:top w:val="none" w:sz="0" w:space="0" w:color="auto"/>
            <w:left w:val="none" w:sz="0" w:space="0" w:color="auto"/>
            <w:bottom w:val="none" w:sz="0" w:space="0" w:color="auto"/>
            <w:right w:val="none" w:sz="0" w:space="0" w:color="auto"/>
          </w:divBdr>
        </w:div>
        <w:div w:id="614606028">
          <w:marLeft w:val="480"/>
          <w:marRight w:val="0"/>
          <w:marTop w:val="0"/>
          <w:marBottom w:val="0"/>
          <w:divBdr>
            <w:top w:val="none" w:sz="0" w:space="0" w:color="auto"/>
            <w:left w:val="none" w:sz="0" w:space="0" w:color="auto"/>
            <w:bottom w:val="none" w:sz="0" w:space="0" w:color="auto"/>
            <w:right w:val="none" w:sz="0" w:space="0" w:color="auto"/>
          </w:divBdr>
        </w:div>
        <w:div w:id="636451374">
          <w:marLeft w:val="480"/>
          <w:marRight w:val="0"/>
          <w:marTop w:val="0"/>
          <w:marBottom w:val="0"/>
          <w:divBdr>
            <w:top w:val="none" w:sz="0" w:space="0" w:color="auto"/>
            <w:left w:val="none" w:sz="0" w:space="0" w:color="auto"/>
            <w:bottom w:val="none" w:sz="0" w:space="0" w:color="auto"/>
            <w:right w:val="none" w:sz="0" w:space="0" w:color="auto"/>
          </w:divBdr>
        </w:div>
        <w:div w:id="642275655">
          <w:marLeft w:val="480"/>
          <w:marRight w:val="0"/>
          <w:marTop w:val="0"/>
          <w:marBottom w:val="0"/>
          <w:divBdr>
            <w:top w:val="none" w:sz="0" w:space="0" w:color="auto"/>
            <w:left w:val="none" w:sz="0" w:space="0" w:color="auto"/>
            <w:bottom w:val="none" w:sz="0" w:space="0" w:color="auto"/>
            <w:right w:val="none" w:sz="0" w:space="0" w:color="auto"/>
          </w:divBdr>
        </w:div>
        <w:div w:id="652023386">
          <w:marLeft w:val="480"/>
          <w:marRight w:val="0"/>
          <w:marTop w:val="0"/>
          <w:marBottom w:val="0"/>
          <w:divBdr>
            <w:top w:val="none" w:sz="0" w:space="0" w:color="auto"/>
            <w:left w:val="none" w:sz="0" w:space="0" w:color="auto"/>
            <w:bottom w:val="none" w:sz="0" w:space="0" w:color="auto"/>
            <w:right w:val="none" w:sz="0" w:space="0" w:color="auto"/>
          </w:divBdr>
        </w:div>
        <w:div w:id="702023595">
          <w:marLeft w:val="480"/>
          <w:marRight w:val="0"/>
          <w:marTop w:val="0"/>
          <w:marBottom w:val="0"/>
          <w:divBdr>
            <w:top w:val="none" w:sz="0" w:space="0" w:color="auto"/>
            <w:left w:val="none" w:sz="0" w:space="0" w:color="auto"/>
            <w:bottom w:val="none" w:sz="0" w:space="0" w:color="auto"/>
            <w:right w:val="none" w:sz="0" w:space="0" w:color="auto"/>
          </w:divBdr>
        </w:div>
        <w:div w:id="907610483">
          <w:marLeft w:val="480"/>
          <w:marRight w:val="0"/>
          <w:marTop w:val="0"/>
          <w:marBottom w:val="0"/>
          <w:divBdr>
            <w:top w:val="none" w:sz="0" w:space="0" w:color="auto"/>
            <w:left w:val="none" w:sz="0" w:space="0" w:color="auto"/>
            <w:bottom w:val="none" w:sz="0" w:space="0" w:color="auto"/>
            <w:right w:val="none" w:sz="0" w:space="0" w:color="auto"/>
          </w:divBdr>
        </w:div>
        <w:div w:id="925773731">
          <w:marLeft w:val="480"/>
          <w:marRight w:val="0"/>
          <w:marTop w:val="0"/>
          <w:marBottom w:val="0"/>
          <w:divBdr>
            <w:top w:val="none" w:sz="0" w:space="0" w:color="auto"/>
            <w:left w:val="none" w:sz="0" w:space="0" w:color="auto"/>
            <w:bottom w:val="none" w:sz="0" w:space="0" w:color="auto"/>
            <w:right w:val="none" w:sz="0" w:space="0" w:color="auto"/>
          </w:divBdr>
        </w:div>
        <w:div w:id="930091470">
          <w:marLeft w:val="480"/>
          <w:marRight w:val="0"/>
          <w:marTop w:val="0"/>
          <w:marBottom w:val="0"/>
          <w:divBdr>
            <w:top w:val="none" w:sz="0" w:space="0" w:color="auto"/>
            <w:left w:val="none" w:sz="0" w:space="0" w:color="auto"/>
            <w:bottom w:val="none" w:sz="0" w:space="0" w:color="auto"/>
            <w:right w:val="none" w:sz="0" w:space="0" w:color="auto"/>
          </w:divBdr>
        </w:div>
        <w:div w:id="1007252166">
          <w:marLeft w:val="480"/>
          <w:marRight w:val="0"/>
          <w:marTop w:val="0"/>
          <w:marBottom w:val="0"/>
          <w:divBdr>
            <w:top w:val="none" w:sz="0" w:space="0" w:color="auto"/>
            <w:left w:val="none" w:sz="0" w:space="0" w:color="auto"/>
            <w:bottom w:val="none" w:sz="0" w:space="0" w:color="auto"/>
            <w:right w:val="none" w:sz="0" w:space="0" w:color="auto"/>
          </w:divBdr>
        </w:div>
        <w:div w:id="1130708930">
          <w:marLeft w:val="480"/>
          <w:marRight w:val="0"/>
          <w:marTop w:val="0"/>
          <w:marBottom w:val="0"/>
          <w:divBdr>
            <w:top w:val="none" w:sz="0" w:space="0" w:color="auto"/>
            <w:left w:val="none" w:sz="0" w:space="0" w:color="auto"/>
            <w:bottom w:val="none" w:sz="0" w:space="0" w:color="auto"/>
            <w:right w:val="none" w:sz="0" w:space="0" w:color="auto"/>
          </w:divBdr>
        </w:div>
        <w:div w:id="1139881001">
          <w:marLeft w:val="480"/>
          <w:marRight w:val="0"/>
          <w:marTop w:val="0"/>
          <w:marBottom w:val="0"/>
          <w:divBdr>
            <w:top w:val="none" w:sz="0" w:space="0" w:color="auto"/>
            <w:left w:val="none" w:sz="0" w:space="0" w:color="auto"/>
            <w:bottom w:val="none" w:sz="0" w:space="0" w:color="auto"/>
            <w:right w:val="none" w:sz="0" w:space="0" w:color="auto"/>
          </w:divBdr>
        </w:div>
        <w:div w:id="1150903087">
          <w:marLeft w:val="480"/>
          <w:marRight w:val="0"/>
          <w:marTop w:val="0"/>
          <w:marBottom w:val="0"/>
          <w:divBdr>
            <w:top w:val="none" w:sz="0" w:space="0" w:color="auto"/>
            <w:left w:val="none" w:sz="0" w:space="0" w:color="auto"/>
            <w:bottom w:val="none" w:sz="0" w:space="0" w:color="auto"/>
            <w:right w:val="none" w:sz="0" w:space="0" w:color="auto"/>
          </w:divBdr>
        </w:div>
        <w:div w:id="1201086746">
          <w:marLeft w:val="480"/>
          <w:marRight w:val="0"/>
          <w:marTop w:val="0"/>
          <w:marBottom w:val="0"/>
          <w:divBdr>
            <w:top w:val="none" w:sz="0" w:space="0" w:color="auto"/>
            <w:left w:val="none" w:sz="0" w:space="0" w:color="auto"/>
            <w:bottom w:val="none" w:sz="0" w:space="0" w:color="auto"/>
            <w:right w:val="none" w:sz="0" w:space="0" w:color="auto"/>
          </w:divBdr>
        </w:div>
        <w:div w:id="1217472085">
          <w:marLeft w:val="480"/>
          <w:marRight w:val="0"/>
          <w:marTop w:val="0"/>
          <w:marBottom w:val="0"/>
          <w:divBdr>
            <w:top w:val="none" w:sz="0" w:space="0" w:color="auto"/>
            <w:left w:val="none" w:sz="0" w:space="0" w:color="auto"/>
            <w:bottom w:val="none" w:sz="0" w:space="0" w:color="auto"/>
            <w:right w:val="none" w:sz="0" w:space="0" w:color="auto"/>
          </w:divBdr>
        </w:div>
        <w:div w:id="1228299576">
          <w:marLeft w:val="480"/>
          <w:marRight w:val="0"/>
          <w:marTop w:val="0"/>
          <w:marBottom w:val="0"/>
          <w:divBdr>
            <w:top w:val="none" w:sz="0" w:space="0" w:color="auto"/>
            <w:left w:val="none" w:sz="0" w:space="0" w:color="auto"/>
            <w:bottom w:val="none" w:sz="0" w:space="0" w:color="auto"/>
            <w:right w:val="none" w:sz="0" w:space="0" w:color="auto"/>
          </w:divBdr>
        </w:div>
        <w:div w:id="1263415378">
          <w:marLeft w:val="480"/>
          <w:marRight w:val="0"/>
          <w:marTop w:val="0"/>
          <w:marBottom w:val="0"/>
          <w:divBdr>
            <w:top w:val="none" w:sz="0" w:space="0" w:color="auto"/>
            <w:left w:val="none" w:sz="0" w:space="0" w:color="auto"/>
            <w:bottom w:val="none" w:sz="0" w:space="0" w:color="auto"/>
            <w:right w:val="none" w:sz="0" w:space="0" w:color="auto"/>
          </w:divBdr>
        </w:div>
        <w:div w:id="1349872365">
          <w:marLeft w:val="480"/>
          <w:marRight w:val="0"/>
          <w:marTop w:val="0"/>
          <w:marBottom w:val="0"/>
          <w:divBdr>
            <w:top w:val="none" w:sz="0" w:space="0" w:color="auto"/>
            <w:left w:val="none" w:sz="0" w:space="0" w:color="auto"/>
            <w:bottom w:val="none" w:sz="0" w:space="0" w:color="auto"/>
            <w:right w:val="none" w:sz="0" w:space="0" w:color="auto"/>
          </w:divBdr>
        </w:div>
        <w:div w:id="1472282939">
          <w:marLeft w:val="480"/>
          <w:marRight w:val="0"/>
          <w:marTop w:val="0"/>
          <w:marBottom w:val="0"/>
          <w:divBdr>
            <w:top w:val="none" w:sz="0" w:space="0" w:color="auto"/>
            <w:left w:val="none" w:sz="0" w:space="0" w:color="auto"/>
            <w:bottom w:val="none" w:sz="0" w:space="0" w:color="auto"/>
            <w:right w:val="none" w:sz="0" w:space="0" w:color="auto"/>
          </w:divBdr>
        </w:div>
        <w:div w:id="1529297252">
          <w:marLeft w:val="480"/>
          <w:marRight w:val="0"/>
          <w:marTop w:val="0"/>
          <w:marBottom w:val="0"/>
          <w:divBdr>
            <w:top w:val="none" w:sz="0" w:space="0" w:color="auto"/>
            <w:left w:val="none" w:sz="0" w:space="0" w:color="auto"/>
            <w:bottom w:val="none" w:sz="0" w:space="0" w:color="auto"/>
            <w:right w:val="none" w:sz="0" w:space="0" w:color="auto"/>
          </w:divBdr>
        </w:div>
        <w:div w:id="1570116368">
          <w:marLeft w:val="480"/>
          <w:marRight w:val="0"/>
          <w:marTop w:val="0"/>
          <w:marBottom w:val="0"/>
          <w:divBdr>
            <w:top w:val="none" w:sz="0" w:space="0" w:color="auto"/>
            <w:left w:val="none" w:sz="0" w:space="0" w:color="auto"/>
            <w:bottom w:val="none" w:sz="0" w:space="0" w:color="auto"/>
            <w:right w:val="none" w:sz="0" w:space="0" w:color="auto"/>
          </w:divBdr>
        </w:div>
        <w:div w:id="1633051644">
          <w:marLeft w:val="480"/>
          <w:marRight w:val="0"/>
          <w:marTop w:val="0"/>
          <w:marBottom w:val="0"/>
          <w:divBdr>
            <w:top w:val="none" w:sz="0" w:space="0" w:color="auto"/>
            <w:left w:val="none" w:sz="0" w:space="0" w:color="auto"/>
            <w:bottom w:val="none" w:sz="0" w:space="0" w:color="auto"/>
            <w:right w:val="none" w:sz="0" w:space="0" w:color="auto"/>
          </w:divBdr>
        </w:div>
        <w:div w:id="1692030604">
          <w:marLeft w:val="480"/>
          <w:marRight w:val="0"/>
          <w:marTop w:val="0"/>
          <w:marBottom w:val="0"/>
          <w:divBdr>
            <w:top w:val="none" w:sz="0" w:space="0" w:color="auto"/>
            <w:left w:val="none" w:sz="0" w:space="0" w:color="auto"/>
            <w:bottom w:val="none" w:sz="0" w:space="0" w:color="auto"/>
            <w:right w:val="none" w:sz="0" w:space="0" w:color="auto"/>
          </w:divBdr>
        </w:div>
        <w:div w:id="1762142368">
          <w:marLeft w:val="480"/>
          <w:marRight w:val="0"/>
          <w:marTop w:val="0"/>
          <w:marBottom w:val="0"/>
          <w:divBdr>
            <w:top w:val="none" w:sz="0" w:space="0" w:color="auto"/>
            <w:left w:val="none" w:sz="0" w:space="0" w:color="auto"/>
            <w:bottom w:val="none" w:sz="0" w:space="0" w:color="auto"/>
            <w:right w:val="none" w:sz="0" w:space="0" w:color="auto"/>
          </w:divBdr>
        </w:div>
        <w:div w:id="1817337015">
          <w:marLeft w:val="480"/>
          <w:marRight w:val="0"/>
          <w:marTop w:val="0"/>
          <w:marBottom w:val="0"/>
          <w:divBdr>
            <w:top w:val="none" w:sz="0" w:space="0" w:color="auto"/>
            <w:left w:val="none" w:sz="0" w:space="0" w:color="auto"/>
            <w:bottom w:val="none" w:sz="0" w:space="0" w:color="auto"/>
            <w:right w:val="none" w:sz="0" w:space="0" w:color="auto"/>
          </w:divBdr>
        </w:div>
        <w:div w:id="1860585507">
          <w:marLeft w:val="480"/>
          <w:marRight w:val="0"/>
          <w:marTop w:val="0"/>
          <w:marBottom w:val="0"/>
          <w:divBdr>
            <w:top w:val="none" w:sz="0" w:space="0" w:color="auto"/>
            <w:left w:val="none" w:sz="0" w:space="0" w:color="auto"/>
            <w:bottom w:val="none" w:sz="0" w:space="0" w:color="auto"/>
            <w:right w:val="none" w:sz="0" w:space="0" w:color="auto"/>
          </w:divBdr>
        </w:div>
        <w:div w:id="2070642548">
          <w:marLeft w:val="480"/>
          <w:marRight w:val="0"/>
          <w:marTop w:val="0"/>
          <w:marBottom w:val="0"/>
          <w:divBdr>
            <w:top w:val="none" w:sz="0" w:space="0" w:color="auto"/>
            <w:left w:val="none" w:sz="0" w:space="0" w:color="auto"/>
            <w:bottom w:val="none" w:sz="0" w:space="0" w:color="auto"/>
            <w:right w:val="none" w:sz="0" w:space="0" w:color="auto"/>
          </w:divBdr>
        </w:div>
        <w:div w:id="2082020496">
          <w:marLeft w:val="480"/>
          <w:marRight w:val="0"/>
          <w:marTop w:val="0"/>
          <w:marBottom w:val="0"/>
          <w:divBdr>
            <w:top w:val="none" w:sz="0" w:space="0" w:color="auto"/>
            <w:left w:val="none" w:sz="0" w:space="0" w:color="auto"/>
            <w:bottom w:val="none" w:sz="0" w:space="0" w:color="auto"/>
            <w:right w:val="none" w:sz="0" w:space="0" w:color="auto"/>
          </w:divBdr>
        </w:div>
      </w:divsChild>
    </w:div>
    <w:div w:id="763843717">
      <w:bodyDiv w:val="1"/>
      <w:marLeft w:val="0"/>
      <w:marRight w:val="0"/>
      <w:marTop w:val="0"/>
      <w:marBottom w:val="0"/>
      <w:divBdr>
        <w:top w:val="none" w:sz="0" w:space="0" w:color="auto"/>
        <w:left w:val="none" w:sz="0" w:space="0" w:color="auto"/>
        <w:bottom w:val="none" w:sz="0" w:space="0" w:color="auto"/>
        <w:right w:val="none" w:sz="0" w:space="0" w:color="auto"/>
      </w:divBdr>
    </w:div>
    <w:div w:id="765007251">
      <w:bodyDiv w:val="1"/>
      <w:marLeft w:val="0"/>
      <w:marRight w:val="0"/>
      <w:marTop w:val="0"/>
      <w:marBottom w:val="0"/>
      <w:divBdr>
        <w:top w:val="none" w:sz="0" w:space="0" w:color="auto"/>
        <w:left w:val="none" w:sz="0" w:space="0" w:color="auto"/>
        <w:bottom w:val="none" w:sz="0" w:space="0" w:color="auto"/>
        <w:right w:val="none" w:sz="0" w:space="0" w:color="auto"/>
      </w:divBdr>
    </w:div>
    <w:div w:id="765734855">
      <w:bodyDiv w:val="1"/>
      <w:marLeft w:val="0"/>
      <w:marRight w:val="0"/>
      <w:marTop w:val="0"/>
      <w:marBottom w:val="0"/>
      <w:divBdr>
        <w:top w:val="none" w:sz="0" w:space="0" w:color="auto"/>
        <w:left w:val="none" w:sz="0" w:space="0" w:color="auto"/>
        <w:bottom w:val="none" w:sz="0" w:space="0" w:color="auto"/>
        <w:right w:val="none" w:sz="0" w:space="0" w:color="auto"/>
      </w:divBdr>
    </w:div>
    <w:div w:id="766537765">
      <w:bodyDiv w:val="1"/>
      <w:marLeft w:val="0"/>
      <w:marRight w:val="0"/>
      <w:marTop w:val="0"/>
      <w:marBottom w:val="0"/>
      <w:divBdr>
        <w:top w:val="none" w:sz="0" w:space="0" w:color="auto"/>
        <w:left w:val="none" w:sz="0" w:space="0" w:color="auto"/>
        <w:bottom w:val="none" w:sz="0" w:space="0" w:color="auto"/>
        <w:right w:val="none" w:sz="0" w:space="0" w:color="auto"/>
      </w:divBdr>
    </w:div>
    <w:div w:id="766661743">
      <w:bodyDiv w:val="1"/>
      <w:marLeft w:val="0"/>
      <w:marRight w:val="0"/>
      <w:marTop w:val="0"/>
      <w:marBottom w:val="0"/>
      <w:divBdr>
        <w:top w:val="none" w:sz="0" w:space="0" w:color="auto"/>
        <w:left w:val="none" w:sz="0" w:space="0" w:color="auto"/>
        <w:bottom w:val="none" w:sz="0" w:space="0" w:color="auto"/>
        <w:right w:val="none" w:sz="0" w:space="0" w:color="auto"/>
      </w:divBdr>
    </w:div>
    <w:div w:id="767044854">
      <w:bodyDiv w:val="1"/>
      <w:marLeft w:val="0"/>
      <w:marRight w:val="0"/>
      <w:marTop w:val="0"/>
      <w:marBottom w:val="0"/>
      <w:divBdr>
        <w:top w:val="none" w:sz="0" w:space="0" w:color="auto"/>
        <w:left w:val="none" w:sz="0" w:space="0" w:color="auto"/>
        <w:bottom w:val="none" w:sz="0" w:space="0" w:color="auto"/>
        <w:right w:val="none" w:sz="0" w:space="0" w:color="auto"/>
      </w:divBdr>
    </w:div>
    <w:div w:id="771125931">
      <w:bodyDiv w:val="1"/>
      <w:marLeft w:val="0"/>
      <w:marRight w:val="0"/>
      <w:marTop w:val="0"/>
      <w:marBottom w:val="0"/>
      <w:divBdr>
        <w:top w:val="none" w:sz="0" w:space="0" w:color="auto"/>
        <w:left w:val="none" w:sz="0" w:space="0" w:color="auto"/>
        <w:bottom w:val="none" w:sz="0" w:space="0" w:color="auto"/>
        <w:right w:val="none" w:sz="0" w:space="0" w:color="auto"/>
      </w:divBdr>
    </w:div>
    <w:div w:id="771166855">
      <w:bodyDiv w:val="1"/>
      <w:marLeft w:val="0"/>
      <w:marRight w:val="0"/>
      <w:marTop w:val="0"/>
      <w:marBottom w:val="0"/>
      <w:divBdr>
        <w:top w:val="none" w:sz="0" w:space="0" w:color="auto"/>
        <w:left w:val="none" w:sz="0" w:space="0" w:color="auto"/>
        <w:bottom w:val="none" w:sz="0" w:space="0" w:color="auto"/>
        <w:right w:val="none" w:sz="0" w:space="0" w:color="auto"/>
      </w:divBdr>
    </w:div>
    <w:div w:id="771703228">
      <w:bodyDiv w:val="1"/>
      <w:marLeft w:val="0"/>
      <w:marRight w:val="0"/>
      <w:marTop w:val="0"/>
      <w:marBottom w:val="0"/>
      <w:divBdr>
        <w:top w:val="none" w:sz="0" w:space="0" w:color="auto"/>
        <w:left w:val="none" w:sz="0" w:space="0" w:color="auto"/>
        <w:bottom w:val="none" w:sz="0" w:space="0" w:color="auto"/>
        <w:right w:val="none" w:sz="0" w:space="0" w:color="auto"/>
      </w:divBdr>
    </w:div>
    <w:div w:id="774449407">
      <w:bodyDiv w:val="1"/>
      <w:marLeft w:val="0"/>
      <w:marRight w:val="0"/>
      <w:marTop w:val="0"/>
      <w:marBottom w:val="0"/>
      <w:divBdr>
        <w:top w:val="none" w:sz="0" w:space="0" w:color="auto"/>
        <w:left w:val="none" w:sz="0" w:space="0" w:color="auto"/>
        <w:bottom w:val="none" w:sz="0" w:space="0" w:color="auto"/>
        <w:right w:val="none" w:sz="0" w:space="0" w:color="auto"/>
      </w:divBdr>
    </w:div>
    <w:div w:id="776215922">
      <w:bodyDiv w:val="1"/>
      <w:marLeft w:val="0"/>
      <w:marRight w:val="0"/>
      <w:marTop w:val="0"/>
      <w:marBottom w:val="0"/>
      <w:divBdr>
        <w:top w:val="none" w:sz="0" w:space="0" w:color="auto"/>
        <w:left w:val="none" w:sz="0" w:space="0" w:color="auto"/>
        <w:bottom w:val="none" w:sz="0" w:space="0" w:color="auto"/>
        <w:right w:val="none" w:sz="0" w:space="0" w:color="auto"/>
      </w:divBdr>
    </w:div>
    <w:div w:id="776369806">
      <w:bodyDiv w:val="1"/>
      <w:marLeft w:val="0"/>
      <w:marRight w:val="0"/>
      <w:marTop w:val="0"/>
      <w:marBottom w:val="0"/>
      <w:divBdr>
        <w:top w:val="none" w:sz="0" w:space="0" w:color="auto"/>
        <w:left w:val="none" w:sz="0" w:space="0" w:color="auto"/>
        <w:bottom w:val="none" w:sz="0" w:space="0" w:color="auto"/>
        <w:right w:val="none" w:sz="0" w:space="0" w:color="auto"/>
      </w:divBdr>
    </w:div>
    <w:div w:id="777137333">
      <w:bodyDiv w:val="1"/>
      <w:marLeft w:val="0"/>
      <w:marRight w:val="0"/>
      <w:marTop w:val="0"/>
      <w:marBottom w:val="0"/>
      <w:divBdr>
        <w:top w:val="none" w:sz="0" w:space="0" w:color="auto"/>
        <w:left w:val="none" w:sz="0" w:space="0" w:color="auto"/>
        <w:bottom w:val="none" w:sz="0" w:space="0" w:color="auto"/>
        <w:right w:val="none" w:sz="0" w:space="0" w:color="auto"/>
      </w:divBdr>
    </w:div>
    <w:div w:id="777992769">
      <w:bodyDiv w:val="1"/>
      <w:marLeft w:val="0"/>
      <w:marRight w:val="0"/>
      <w:marTop w:val="0"/>
      <w:marBottom w:val="0"/>
      <w:divBdr>
        <w:top w:val="none" w:sz="0" w:space="0" w:color="auto"/>
        <w:left w:val="none" w:sz="0" w:space="0" w:color="auto"/>
        <w:bottom w:val="none" w:sz="0" w:space="0" w:color="auto"/>
        <w:right w:val="none" w:sz="0" w:space="0" w:color="auto"/>
      </w:divBdr>
    </w:div>
    <w:div w:id="778528252">
      <w:bodyDiv w:val="1"/>
      <w:marLeft w:val="0"/>
      <w:marRight w:val="0"/>
      <w:marTop w:val="0"/>
      <w:marBottom w:val="0"/>
      <w:divBdr>
        <w:top w:val="none" w:sz="0" w:space="0" w:color="auto"/>
        <w:left w:val="none" w:sz="0" w:space="0" w:color="auto"/>
        <w:bottom w:val="none" w:sz="0" w:space="0" w:color="auto"/>
        <w:right w:val="none" w:sz="0" w:space="0" w:color="auto"/>
      </w:divBdr>
    </w:div>
    <w:div w:id="780228201">
      <w:bodyDiv w:val="1"/>
      <w:marLeft w:val="0"/>
      <w:marRight w:val="0"/>
      <w:marTop w:val="0"/>
      <w:marBottom w:val="0"/>
      <w:divBdr>
        <w:top w:val="none" w:sz="0" w:space="0" w:color="auto"/>
        <w:left w:val="none" w:sz="0" w:space="0" w:color="auto"/>
        <w:bottom w:val="none" w:sz="0" w:space="0" w:color="auto"/>
        <w:right w:val="none" w:sz="0" w:space="0" w:color="auto"/>
      </w:divBdr>
    </w:div>
    <w:div w:id="781192570">
      <w:bodyDiv w:val="1"/>
      <w:marLeft w:val="0"/>
      <w:marRight w:val="0"/>
      <w:marTop w:val="0"/>
      <w:marBottom w:val="0"/>
      <w:divBdr>
        <w:top w:val="none" w:sz="0" w:space="0" w:color="auto"/>
        <w:left w:val="none" w:sz="0" w:space="0" w:color="auto"/>
        <w:bottom w:val="none" w:sz="0" w:space="0" w:color="auto"/>
        <w:right w:val="none" w:sz="0" w:space="0" w:color="auto"/>
      </w:divBdr>
    </w:div>
    <w:div w:id="783427655">
      <w:bodyDiv w:val="1"/>
      <w:marLeft w:val="0"/>
      <w:marRight w:val="0"/>
      <w:marTop w:val="0"/>
      <w:marBottom w:val="0"/>
      <w:divBdr>
        <w:top w:val="none" w:sz="0" w:space="0" w:color="auto"/>
        <w:left w:val="none" w:sz="0" w:space="0" w:color="auto"/>
        <w:bottom w:val="none" w:sz="0" w:space="0" w:color="auto"/>
        <w:right w:val="none" w:sz="0" w:space="0" w:color="auto"/>
      </w:divBdr>
    </w:div>
    <w:div w:id="783573240">
      <w:bodyDiv w:val="1"/>
      <w:marLeft w:val="0"/>
      <w:marRight w:val="0"/>
      <w:marTop w:val="0"/>
      <w:marBottom w:val="0"/>
      <w:divBdr>
        <w:top w:val="none" w:sz="0" w:space="0" w:color="auto"/>
        <w:left w:val="none" w:sz="0" w:space="0" w:color="auto"/>
        <w:bottom w:val="none" w:sz="0" w:space="0" w:color="auto"/>
        <w:right w:val="none" w:sz="0" w:space="0" w:color="auto"/>
      </w:divBdr>
    </w:div>
    <w:div w:id="785732677">
      <w:bodyDiv w:val="1"/>
      <w:marLeft w:val="0"/>
      <w:marRight w:val="0"/>
      <w:marTop w:val="0"/>
      <w:marBottom w:val="0"/>
      <w:divBdr>
        <w:top w:val="none" w:sz="0" w:space="0" w:color="auto"/>
        <w:left w:val="none" w:sz="0" w:space="0" w:color="auto"/>
        <w:bottom w:val="none" w:sz="0" w:space="0" w:color="auto"/>
        <w:right w:val="none" w:sz="0" w:space="0" w:color="auto"/>
      </w:divBdr>
    </w:div>
    <w:div w:id="786316927">
      <w:bodyDiv w:val="1"/>
      <w:marLeft w:val="0"/>
      <w:marRight w:val="0"/>
      <w:marTop w:val="0"/>
      <w:marBottom w:val="0"/>
      <w:divBdr>
        <w:top w:val="none" w:sz="0" w:space="0" w:color="auto"/>
        <w:left w:val="none" w:sz="0" w:space="0" w:color="auto"/>
        <w:bottom w:val="none" w:sz="0" w:space="0" w:color="auto"/>
        <w:right w:val="none" w:sz="0" w:space="0" w:color="auto"/>
      </w:divBdr>
    </w:div>
    <w:div w:id="790786254">
      <w:bodyDiv w:val="1"/>
      <w:marLeft w:val="0"/>
      <w:marRight w:val="0"/>
      <w:marTop w:val="0"/>
      <w:marBottom w:val="0"/>
      <w:divBdr>
        <w:top w:val="none" w:sz="0" w:space="0" w:color="auto"/>
        <w:left w:val="none" w:sz="0" w:space="0" w:color="auto"/>
        <w:bottom w:val="none" w:sz="0" w:space="0" w:color="auto"/>
        <w:right w:val="none" w:sz="0" w:space="0" w:color="auto"/>
      </w:divBdr>
    </w:div>
    <w:div w:id="793913733">
      <w:bodyDiv w:val="1"/>
      <w:marLeft w:val="0"/>
      <w:marRight w:val="0"/>
      <w:marTop w:val="0"/>
      <w:marBottom w:val="0"/>
      <w:divBdr>
        <w:top w:val="none" w:sz="0" w:space="0" w:color="auto"/>
        <w:left w:val="none" w:sz="0" w:space="0" w:color="auto"/>
        <w:bottom w:val="none" w:sz="0" w:space="0" w:color="auto"/>
        <w:right w:val="none" w:sz="0" w:space="0" w:color="auto"/>
      </w:divBdr>
    </w:div>
    <w:div w:id="794523890">
      <w:bodyDiv w:val="1"/>
      <w:marLeft w:val="0"/>
      <w:marRight w:val="0"/>
      <w:marTop w:val="0"/>
      <w:marBottom w:val="0"/>
      <w:divBdr>
        <w:top w:val="none" w:sz="0" w:space="0" w:color="auto"/>
        <w:left w:val="none" w:sz="0" w:space="0" w:color="auto"/>
        <w:bottom w:val="none" w:sz="0" w:space="0" w:color="auto"/>
        <w:right w:val="none" w:sz="0" w:space="0" w:color="auto"/>
      </w:divBdr>
    </w:div>
    <w:div w:id="795835915">
      <w:bodyDiv w:val="1"/>
      <w:marLeft w:val="0"/>
      <w:marRight w:val="0"/>
      <w:marTop w:val="0"/>
      <w:marBottom w:val="0"/>
      <w:divBdr>
        <w:top w:val="none" w:sz="0" w:space="0" w:color="auto"/>
        <w:left w:val="none" w:sz="0" w:space="0" w:color="auto"/>
        <w:bottom w:val="none" w:sz="0" w:space="0" w:color="auto"/>
        <w:right w:val="none" w:sz="0" w:space="0" w:color="auto"/>
      </w:divBdr>
    </w:div>
    <w:div w:id="796264018">
      <w:bodyDiv w:val="1"/>
      <w:marLeft w:val="0"/>
      <w:marRight w:val="0"/>
      <w:marTop w:val="0"/>
      <w:marBottom w:val="0"/>
      <w:divBdr>
        <w:top w:val="none" w:sz="0" w:space="0" w:color="auto"/>
        <w:left w:val="none" w:sz="0" w:space="0" w:color="auto"/>
        <w:bottom w:val="none" w:sz="0" w:space="0" w:color="auto"/>
        <w:right w:val="none" w:sz="0" w:space="0" w:color="auto"/>
      </w:divBdr>
    </w:div>
    <w:div w:id="799880329">
      <w:bodyDiv w:val="1"/>
      <w:marLeft w:val="0"/>
      <w:marRight w:val="0"/>
      <w:marTop w:val="0"/>
      <w:marBottom w:val="0"/>
      <w:divBdr>
        <w:top w:val="none" w:sz="0" w:space="0" w:color="auto"/>
        <w:left w:val="none" w:sz="0" w:space="0" w:color="auto"/>
        <w:bottom w:val="none" w:sz="0" w:space="0" w:color="auto"/>
        <w:right w:val="none" w:sz="0" w:space="0" w:color="auto"/>
      </w:divBdr>
    </w:div>
    <w:div w:id="800464249">
      <w:bodyDiv w:val="1"/>
      <w:marLeft w:val="0"/>
      <w:marRight w:val="0"/>
      <w:marTop w:val="0"/>
      <w:marBottom w:val="0"/>
      <w:divBdr>
        <w:top w:val="none" w:sz="0" w:space="0" w:color="auto"/>
        <w:left w:val="none" w:sz="0" w:space="0" w:color="auto"/>
        <w:bottom w:val="none" w:sz="0" w:space="0" w:color="auto"/>
        <w:right w:val="none" w:sz="0" w:space="0" w:color="auto"/>
      </w:divBdr>
    </w:div>
    <w:div w:id="800615540">
      <w:bodyDiv w:val="1"/>
      <w:marLeft w:val="0"/>
      <w:marRight w:val="0"/>
      <w:marTop w:val="0"/>
      <w:marBottom w:val="0"/>
      <w:divBdr>
        <w:top w:val="none" w:sz="0" w:space="0" w:color="auto"/>
        <w:left w:val="none" w:sz="0" w:space="0" w:color="auto"/>
        <w:bottom w:val="none" w:sz="0" w:space="0" w:color="auto"/>
        <w:right w:val="none" w:sz="0" w:space="0" w:color="auto"/>
      </w:divBdr>
    </w:div>
    <w:div w:id="800807640">
      <w:bodyDiv w:val="1"/>
      <w:marLeft w:val="0"/>
      <w:marRight w:val="0"/>
      <w:marTop w:val="0"/>
      <w:marBottom w:val="0"/>
      <w:divBdr>
        <w:top w:val="none" w:sz="0" w:space="0" w:color="auto"/>
        <w:left w:val="none" w:sz="0" w:space="0" w:color="auto"/>
        <w:bottom w:val="none" w:sz="0" w:space="0" w:color="auto"/>
        <w:right w:val="none" w:sz="0" w:space="0" w:color="auto"/>
      </w:divBdr>
    </w:div>
    <w:div w:id="800881594">
      <w:bodyDiv w:val="1"/>
      <w:marLeft w:val="0"/>
      <w:marRight w:val="0"/>
      <w:marTop w:val="0"/>
      <w:marBottom w:val="0"/>
      <w:divBdr>
        <w:top w:val="none" w:sz="0" w:space="0" w:color="auto"/>
        <w:left w:val="none" w:sz="0" w:space="0" w:color="auto"/>
        <w:bottom w:val="none" w:sz="0" w:space="0" w:color="auto"/>
        <w:right w:val="none" w:sz="0" w:space="0" w:color="auto"/>
      </w:divBdr>
    </w:div>
    <w:div w:id="803276419">
      <w:bodyDiv w:val="1"/>
      <w:marLeft w:val="0"/>
      <w:marRight w:val="0"/>
      <w:marTop w:val="0"/>
      <w:marBottom w:val="0"/>
      <w:divBdr>
        <w:top w:val="none" w:sz="0" w:space="0" w:color="auto"/>
        <w:left w:val="none" w:sz="0" w:space="0" w:color="auto"/>
        <w:bottom w:val="none" w:sz="0" w:space="0" w:color="auto"/>
        <w:right w:val="none" w:sz="0" w:space="0" w:color="auto"/>
      </w:divBdr>
    </w:div>
    <w:div w:id="803429323">
      <w:bodyDiv w:val="1"/>
      <w:marLeft w:val="0"/>
      <w:marRight w:val="0"/>
      <w:marTop w:val="0"/>
      <w:marBottom w:val="0"/>
      <w:divBdr>
        <w:top w:val="none" w:sz="0" w:space="0" w:color="auto"/>
        <w:left w:val="none" w:sz="0" w:space="0" w:color="auto"/>
        <w:bottom w:val="none" w:sz="0" w:space="0" w:color="auto"/>
        <w:right w:val="none" w:sz="0" w:space="0" w:color="auto"/>
      </w:divBdr>
    </w:div>
    <w:div w:id="806821808">
      <w:bodyDiv w:val="1"/>
      <w:marLeft w:val="0"/>
      <w:marRight w:val="0"/>
      <w:marTop w:val="0"/>
      <w:marBottom w:val="0"/>
      <w:divBdr>
        <w:top w:val="none" w:sz="0" w:space="0" w:color="auto"/>
        <w:left w:val="none" w:sz="0" w:space="0" w:color="auto"/>
        <w:bottom w:val="none" w:sz="0" w:space="0" w:color="auto"/>
        <w:right w:val="none" w:sz="0" w:space="0" w:color="auto"/>
      </w:divBdr>
    </w:div>
    <w:div w:id="807018583">
      <w:bodyDiv w:val="1"/>
      <w:marLeft w:val="0"/>
      <w:marRight w:val="0"/>
      <w:marTop w:val="0"/>
      <w:marBottom w:val="0"/>
      <w:divBdr>
        <w:top w:val="none" w:sz="0" w:space="0" w:color="auto"/>
        <w:left w:val="none" w:sz="0" w:space="0" w:color="auto"/>
        <w:bottom w:val="none" w:sz="0" w:space="0" w:color="auto"/>
        <w:right w:val="none" w:sz="0" w:space="0" w:color="auto"/>
      </w:divBdr>
    </w:div>
    <w:div w:id="807748325">
      <w:bodyDiv w:val="1"/>
      <w:marLeft w:val="0"/>
      <w:marRight w:val="0"/>
      <w:marTop w:val="0"/>
      <w:marBottom w:val="0"/>
      <w:divBdr>
        <w:top w:val="none" w:sz="0" w:space="0" w:color="auto"/>
        <w:left w:val="none" w:sz="0" w:space="0" w:color="auto"/>
        <w:bottom w:val="none" w:sz="0" w:space="0" w:color="auto"/>
        <w:right w:val="none" w:sz="0" w:space="0" w:color="auto"/>
      </w:divBdr>
    </w:div>
    <w:div w:id="811216226">
      <w:bodyDiv w:val="1"/>
      <w:marLeft w:val="0"/>
      <w:marRight w:val="0"/>
      <w:marTop w:val="0"/>
      <w:marBottom w:val="0"/>
      <w:divBdr>
        <w:top w:val="none" w:sz="0" w:space="0" w:color="auto"/>
        <w:left w:val="none" w:sz="0" w:space="0" w:color="auto"/>
        <w:bottom w:val="none" w:sz="0" w:space="0" w:color="auto"/>
        <w:right w:val="none" w:sz="0" w:space="0" w:color="auto"/>
      </w:divBdr>
    </w:div>
    <w:div w:id="814222848">
      <w:bodyDiv w:val="1"/>
      <w:marLeft w:val="0"/>
      <w:marRight w:val="0"/>
      <w:marTop w:val="0"/>
      <w:marBottom w:val="0"/>
      <w:divBdr>
        <w:top w:val="none" w:sz="0" w:space="0" w:color="auto"/>
        <w:left w:val="none" w:sz="0" w:space="0" w:color="auto"/>
        <w:bottom w:val="none" w:sz="0" w:space="0" w:color="auto"/>
        <w:right w:val="none" w:sz="0" w:space="0" w:color="auto"/>
      </w:divBdr>
    </w:div>
    <w:div w:id="815877728">
      <w:bodyDiv w:val="1"/>
      <w:marLeft w:val="0"/>
      <w:marRight w:val="0"/>
      <w:marTop w:val="0"/>
      <w:marBottom w:val="0"/>
      <w:divBdr>
        <w:top w:val="none" w:sz="0" w:space="0" w:color="auto"/>
        <w:left w:val="none" w:sz="0" w:space="0" w:color="auto"/>
        <w:bottom w:val="none" w:sz="0" w:space="0" w:color="auto"/>
        <w:right w:val="none" w:sz="0" w:space="0" w:color="auto"/>
      </w:divBdr>
    </w:div>
    <w:div w:id="819493800">
      <w:bodyDiv w:val="1"/>
      <w:marLeft w:val="0"/>
      <w:marRight w:val="0"/>
      <w:marTop w:val="0"/>
      <w:marBottom w:val="0"/>
      <w:divBdr>
        <w:top w:val="none" w:sz="0" w:space="0" w:color="auto"/>
        <w:left w:val="none" w:sz="0" w:space="0" w:color="auto"/>
        <w:bottom w:val="none" w:sz="0" w:space="0" w:color="auto"/>
        <w:right w:val="none" w:sz="0" w:space="0" w:color="auto"/>
      </w:divBdr>
    </w:div>
    <w:div w:id="820275637">
      <w:bodyDiv w:val="1"/>
      <w:marLeft w:val="0"/>
      <w:marRight w:val="0"/>
      <w:marTop w:val="0"/>
      <w:marBottom w:val="0"/>
      <w:divBdr>
        <w:top w:val="none" w:sz="0" w:space="0" w:color="auto"/>
        <w:left w:val="none" w:sz="0" w:space="0" w:color="auto"/>
        <w:bottom w:val="none" w:sz="0" w:space="0" w:color="auto"/>
        <w:right w:val="none" w:sz="0" w:space="0" w:color="auto"/>
      </w:divBdr>
    </w:div>
    <w:div w:id="821392185">
      <w:bodyDiv w:val="1"/>
      <w:marLeft w:val="0"/>
      <w:marRight w:val="0"/>
      <w:marTop w:val="0"/>
      <w:marBottom w:val="0"/>
      <w:divBdr>
        <w:top w:val="none" w:sz="0" w:space="0" w:color="auto"/>
        <w:left w:val="none" w:sz="0" w:space="0" w:color="auto"/>
        <w:bottom w:val="none" w:sz="0" w:space="0" w:color="auto"/>
        <w:right w:val="none" w:sz="0" w:space="0" w:color="auto"/>
      </w:divBdr>
    </w:div>
    <w:div w:id="829753954">
      <w:bodyDiv w:val="1"/>
      <w:marLeft w:val="0"/>
      <w:marRight w:val="0"/>
      <w:marTop w:val="0"/>
      <w:marBottom w:val="0"/>
      <w:divBdr>
        <w:top w:val="none" w:sz="0" w:space="0" w:color="auto"/>
        <w:left w:val="none" w:sz="0" w:space="0" w:color="auto"/>
        <w:bottom w:val="none" w:sz="0" w:space="0" w:color="auto"/>
        <w:right w:val="none" w:sz="0" w:space="0" w:color="auto"/>
      </w:divBdr>
    </w:div>
    <w:div w:id="830488936">
      <w:bodyDiv w:val="1"/>
      <w:marLeft w:val="0"/>
      <w:marRight w:val="0"/>
      <w:marTop w:val="0"/>
      <w:marBottom w:val="0"/>
      <w:divBdr>
        <w:top w:val="none" w:sz="0" w:space="0" w:color="auto"/>
        <w:left w:val="none" w:sz="0" w:space="0" w:color="auto"/>
        <w:bottom w:val="none" w:sz="0" w:space="0" w:color="auto"/>
        <w:right w:val="none" w:sz="0" w:space="0" w:color="auto"/>
      </w:divBdr>
    </w:div>
    <w:div w:id="831946571">
      <w:bodyDiv w:val="1"/>
      <w:marLeft w:val="0"/>
      <w:marRight w:val="0"/>
      <w:marTop w:val="0"/>
      <w:marBottom w:val="0"/>
      <w:divBdr>
        <w:top w:val="none" w:sz="0" w:space="0" w:color="auto"/>
        <w:left w:val="none" w:sz="0" w:space="0" w:color="auto"/>
        <w:bottom w:val="none" w:sz="0" w:space="0" w:color="auto"/>
        <w:right w:val="none" w:sz="0" w:space="0" w:color="auto"/>
      </w:divBdr>
    </w:div>
    <w:div w:id="833641202">
      <w:bodyDiv w:val="1"/>
      <w:marLeft w:val="0"/>
      <w:marRight w:val="0"/>
      <w:marTop w:val="0"/>
      <w:marBottom w:val="0"/>
      <w:divBdr>
        <w:top w:val="none" w:sz="0" w:space="0" w:color="auto"/>
        <w:left w:val="none" w:sz="0" w:space="0" w:color="auto"/>
        <w:bottom w:val="none" w:sz="0" w:space="0" w:color="auto"/>
        <w:right w:val="none" w:sz="0" w:space="0" w:color="auto"/>
      </w:divBdr>
    </w:div>
    <w:div w:id="833842480">
      <w:bodyDiv w:val="1"/>
      <w:marLeft w:val="0"/>
      <w:marRight w:val="0"/>
      <w:marTop w:val="0"/>
      <w:marBottom w:val="0"/>
      <w:divBdr>
        <w:top w:val="none" w:sz="0" w:space="0" w:color="auto"/>
        <w:left w:val="none" w:sz="0" w:space="0" w:color="auto"/>
        <w:bottom w:val="none" w:sz="0" w:space="0" w:color="auto"/>
        <w:right w:val="none" w:sz="0" w:space="0" w:color="auto"/>
      </w:divBdr>
    </w:div>
    <w:div w:id="838734514">
      <w:bodyDiv w:val="1"/>
      <w:marLeft w:val="0"/>
      <w:marRight w:val="0"/>
      <w:marTop w:val="0"/>
      <w:marBottom w:val="0"/>
      <w:divBdr>
        <w:top w:val="none" w:sz="0" w:space="0" w:color="auto"/>
        <w:left w:val="none" w:sz="0" w:space="0" w:color="auto"/>
        <w:bottom w:val="none" w:sz="0" w:space="0" w:color="auto"/>
        <w:right w:val="none" w:sz="0" w:space="0" w:color="auto"/>
      </w:divBdr>
    </w:div>
    <w:div w:id="839544025">
      <w:bodyDiv w:val="1"/>
      <w:marLeft w:val="0"/>
      <w:marRight w:val="0"/>
      <w:marTop w:val="0"/>
      <w:marBottom w:val="0"/>
      <w:divBdr>
        <w:top w:val="none" w:sz="0" w:space="0" w:color="auto"/>
        <w:left w:val="none" w:sz="0" w:space="0" w:color="auto"/>
        <w:bottom w:val="none" w:sz="0" w:space="0" w:color="auto"/>
        <w:right w:val="none" w:sz="0" w:space="0" w:color="auto"/>
      </w:divBdr>
    </w:div>
    <w:div w:id="841968464">
      <w:bodyDiv w:val="1"/>
      <w:marLeft w:val="0"/>
      <w:marRight w:val="0"/>
      <w:marTop w:val="0"/>
      <w:marBottom w:val="0"/>
      <w:divBdr>
        <w:top w:val="none" w:sz="0" w:space="0" w:color="auto"/>
        <w:left w:val="none" w:sz="0" w:space="0" w:color="auto"/>
        <w:bottom w:val="none" w:sz="0" w:space="0" w:color="auto"/>
        <w:right w:val="none" w:sz="0" w:space="0" w:color="auto"/>
      </w:divBdr>
    </w:div>
    <w:div w:id="842361666">
      <w:bodyDiv w:val="1"/>
      <w:marLeft w:val="0"/>
      <w:marRight w:val="0"/>
      <w:marTop w:val="0"/>
      <w:marBottom w:val="0"/>
      <w:divBdr>
        <w:top w:val="none" w:sz="0" w:space="0" w:color="auto"/>
        <w:left w:val="none" w:sz="0" w:space="0" w:color="auto"/>
        <w:bottom w:val="none" w:sz="0" w:space="0" w:color="auto"/>
        <w:right w:val="none" w:sz="0" w:space="0" w:color="auto"/>
      </w:divBdr>
    </w:div>
    <w:div w:id="843783515">
      <w:bodyDiv w:val="1"/>
      <w:marLeft w:val="0"/>
      <w:marRight w:val="0"/>
      <w:marTop w:val="0"/>
      <w:marBottom w:val="0"/>
      <w:divBdr>
        <w:top w:val="none" w:sz="0" w:space="0" w:color="auto"/>
        <w:left w:val="none" w:sz="0" w:space="0" w:color="auto"/>
        <w:bottom w:val="none" w:sz="0" w:space="0" w:color="auto"/>
        <w:right w:val="none" w:sz="0" w:space="0" w:color="auto"/>
      </w:divBdr>
    </w:div>
    <w:div w:id="843931740">
      <w:bodyDiv w:val="1"/>
      <w:marLeft w:val="0"/>
      <w:marRight w:val="0"/>
      <w:marTop w:val="0"/>
      <w:marBottom w:val="0"/>
      <w:divBdr>
        <w:top w:val="none" w:sz="0" w:space="0" w:color="auto"/>
        <w:left w:val="none" w:sz="0" w:space="0" w:color="auto"/>
        <w:bottom w:val="none" w:sz="0" w:space="0" w:color="auto"/>
        <w:right w:val="none" w:sz="0" w:space="0" w:color="auto"/>
      </w:divBdr>
      <w:divsChild>
        <w:div w:id="1170490448">
          <w:marLeft w:val="480"/>
          <w:marRight w:val="0"/>
          <w:marTop w:val="0"/>
          <w:marBottom w:val="0"/>
          <w:divBdr>
            <w:top w:val="none" w:sz="0" w:space="0" w:color="auto"/>
            <w:left w:val="none" w:sz="0" w:space="0" w:color="auto"/>
            <w:bottom w:val="none" w:sz="0" w:space="0" w:color="auto"/>
            <w:right w:val="none" w:sz="0" w:space="0" w:color="auto"/>
          </w:divBdr>
        </w:div>
        <w:div w:id="1084840488">
          <w:marLeft w:val="480"/>
          <w:marRight w:val="0"/>
          <w:marTop w:val="0"/>
          <w:marBottom w:val="0"/>
          <w:divBdr>
            <w:top w:val="none" w:sz="0" w:space="0" w:color="auto"/>
            <w:left w:val="none" w:sz="0" w:space="0" w:color="auto"/>
            <w:bottom w:val="none" w:sz="0" w:space="0" w:color="auto"/>
            <w:right w:val="none" w:sz="0" w:space="0" w:color="auto"/>
          </w:divBdr>
        </w:div>
        <w:div w:id="1277370115">
          <w:marLeft w:val="480"/>
          <w:marRight w:val="0"/>
          <w:marTop w:val="0"/>
          <w:marBottom w:val="0"/>
          <w:divBdr>
            <w:top w:val="none" w:sz="0" w:space="0" w:color="auto"/>
            <w:left w:val="none" w:sz="0" w:space="0" w:color="auto"/>
            <w:bottom w:val="none" w:sz="0" w:space="0" w:color="auto"/>
            <w:right w:val="none" w:sz="0" w:space="0" w:color="auto"/>
          </w:divBdr>
        </w:div>
        <w:div w:id="1467973156">
          <w:marLeft w:val="480"/>
          <w:marRight w:val="0"/>
          <w:marTop w:val="0"/>
          <w:marBottom w:val="0"/>
          <w:divBdr>
            <w:top w:val="none" w:sz="0" w:space="0" w:color="auto"/>
            <w:left w:val="none" w:sz="0" w:space="0" w:color="auto"/>
            <w:bottom w:val="none" w:sz="0" w:space="0" w:color="auto"/>
            <w:right w:val="none" w:sz="0" w:space="0" w:color="auto"/>
          </w:divBdr>
        </w:div>
        <w:div w:id="1685666880">
          <w:marLeft w:val="480"/>
          <w:marRight w:val="0"/>
          <w:marTop w:val="0"/>
          <w:marBottom w:val="0"/>
          <w:divBdr>
            <w:top w:val="none" w:sz="0" w:space="0" w:color="auto"/>
            <w:left w:val="none" w:sz="0" w:space="0" w:color="auto"/>
            <w:bottom w:val="none" w:sz="0" w:space="0" w:color="auto"/>
            <w:right w:val="none" w:sz="0" w:space="0" w:color="auto"/>
          </w:divBdr>
        </w:div>
        <w:div w:id="59057302">
          <w:marLeft w:val="480"/>
          <w:marRight w:val="0"/>
          <w:marTop w:val="0"/>
          <w:marBottom w:val="0"/>
          <w:divBdr>
            <w:top w:val="none" w:sz="0" w:space="0" w:color="auto"/>
            <w:left w:val="none" w:sz="0" w:space="0" w:color="auto"/>
            <w:bottom w:val="none" w:sz="0" w:space="0" w:color="auto"/>
            <w:right w:val="none" w:sz="0" w:space="0" w:color="auto"/>
          </w:divBdr>
        </w:div>
        <w:div w:id="451361818">
          <w:marLeft w:val="480"/>
          <w:marRight w:val="0"/>
          <w:marTop w:val="0"/>
          <w:marBottom w:val="0"/>
          <w:divBdr>
            <w:top w:val="none" w:sz="0" w:space="0" w:color="auto"/>
            <w:left w:val="none" w:sz="0" w:space="0" w:color="auto"/>
            <w:bottom w:val="none" w:sz="0" w:space="0" w:color="auto"/>
            <w:right w:val="none" w:sz="0" w:space="0" w:color="auto"/>
          </w:divBdr>
        </w:div>
        <w:div w:id="1120877110">
          <w:marLeft w:val="480"/>
          <w:marRight w:val="0"/>
          <w:marTop w:val="0"/>
          <w:marBottom w:val="0"/>
          <w:divBdr>
            <w:top w:val="none" w:sz="0" w:space="0" w:color="auto"/>
            <w:left w:val="none" w:sz="0" w:space="0" w:color="auto"/>
            <w:bottom w:val="none" w:sz="0" w:space="0" w:color="auto"/>
            <w:right w:val="none" w:sz="0" w:space="0" w:color="auto"/>
          </w:divBdr>
        </w:div>
        <w:div w:id="1324697339">
          <w:marLeft w:val="480"/>
          <w:marRight w:val="0"/>
          <w:marTop w:val="0"/>
          <w:marBottom w:val="0"/>
          <w:divBdr>
            <w:top w:val="none" w:sz="0" w:space="0" w:color="auto"/>
            <w:left w:val="none" w:sz="0" w:space="0" w:color="auto"/>
            <w:bottom w:val="none" w:sz="0" w:space="0" w:color="auto"/>
            <w:right w:val="none" w:sz="0" w:space="0" w:color="auto"/>
          </w:divBdr>
        </w:div>
        <w:div w:id="850488284">
          <w:marLeft w:val="480"/>
          <w:marRight w:val="0"/>
          <w:marTop w:val="0"/>
          <w:marBottom w:val="0"/>
          <w:divBdr>
            <w:top w:val="none" w:sz="0" w:space="0" w:color="auto"/>
            <w:left w:val="none" w:sz="0" w:space="0" w:color="auto"/>
            <w:bottom w:val="none" w:sz="0" w:space="0" w:color="auto"/>
            <w:right w:val="none" w:sz="0" w:space="0" w:color="auto"/>
          </w:divBdr>
        </w:div>
        <w:div w:id="1961178762">
          <w:marLeft w:val="480"/>
          <w:marRight w:val="0"/>
          <w:marTop w:val="0"/>
          <w:marBottom w:val="0"/>
          <w:divBdr>
            <w:top w:val="none" w:sz="0" w:space="0" w:color="auto"/>
            <w:left w:val="none" w:sz="0" w:space="0" w:color="auto"/>
            <w:bottom w:val="none" w:sz="0" w:space="0" w:color="auto"/>
            <w:right w:val="none" w:sz="0" w:space="0" w:color="auto"/>
          </w:divBdr>
        </w:div>
        <w:div w:id="1551114328">
          <w:marLeft w:val="480"/>
          <w:marRight w:val="0"/>
          <w:marTop w:val="0"/>
          <w:marBottom w:val="0"/>
          <w:divBdr>
            <w:top w:val="none" w:sz="0" w:space="0" w:color="auto"/>
            <w:left w:val="none" w:sz="0" w:space="0" w:color="auto"/>
            <w:bottom w:val="none" w:sz="0" w:space="0" w:color="auto"/>
            <w:right w:val="none" w:sz="0" w:space="0" w:color="auto"/>
          </w:divBdr>
        </w:div>
        <w:div w:id="1757245371">
          <w:marLeft w:val="480"/>
          <w:marRight w:val="0"/>
          <w:marTop w:val="0"/>
          <w:marBottom w:val="0"/>
          <w:divBdr>
            <w:top w:val="none" w:sz="0" w:space="0" w:color="auto"/>
            <w:left w:val="none" w:sz="0" w:space="0" w:color="auto"/>
            <w:bottom w:val="none" w:sz="0" w:space="0" w:color="auto"/>
            <w:right w:val="none" w:sz="0" w:space="0" w:color="auto"/>
          </w:divBdr>
        </w:div>
        <w:div w:id="2096247535">
          <w:marLeft w:val="480"/>
          <w:marRight w:val="0"/>
          <w:marTop w:val="0"/>
          <w:marBottom w:val="0"/>
          <w:divBdr>
            <w:top w:val="none" w:sz="0" w:space="0" w:color="auto"/>
            <w:left w:val="none" w:sz="0" w:space="0" w:color="auto"/>
            <w:bottom w:val="none" w:sz="0" w:space="0" w:color="auto"/>
            <w:right w:val="none" w:sz="0" w:space="0" w:color="auto"/>
          </w:divBdr>
        </w:div>
        <w:div w:id="329675929">
          <w:marLeft w:val="480"/>
          <w:marRight w:val="0"/>
          <w:marTop w:val="0"/>
          <w:marBottom w:val="0"/>
          <w:divBdr>
            <w:top w:val="none" w:sz="0" w:space="0" w:color="auto"/>
            <w:left w:val="none" w:sz="0" w:space="0" w:color="auto"/>
            <w:bottom w:val="none" w:sz="0" w:space="0" w:color="auto"/>
            <w:right w:val="none" w:sz="0" w:space="0" w:color="auto"/>
          </w:divBdr>
        </w:div>
        <w:div w:id="1140996610">
          <w:marLeft w:val="480"/>
          <w:marRight w:val="0"/>
          <w:marTop w:val="0"/>
          <w:marBottom w:val="0"/>
          <w:divBdr>
            <w:top w:val="none" w:sz="0" w:space="0" w:color="auto"/>
            <w:left w:val="none" w:sz="0" w:space="0" w:color="auto"/>
            <w:bottom w:val="none" w:sz="0" w:space="0" w:color="auto"/>
            <w:right w:val="none" w:sz="0" w:space="0" w:color="auto"/>
          </w:divBdr>
        </w:div>
        <w:div w:id="1815945561">
          <w:marLeft w:val="480"/>
          <w:marRight w:val="0"/>
          <w:marTop w:val="0"/>
          <w:marBottom w:val="0"/>
          <w:divBdr>
            <w:top w:val="none" w:sz="0" w:space="0" w:color="auto"/>
            <w:left w:val="none" w:sz="0" w:space="0" w:color="auto"/>
            <w:bottom w:val="none" w:sz="0" w:space="0" w:color="auto"/>
            <w:right w:val="none" w:sz="0" w:space="0" w:color="auto"/>
          </w:divBdr>
        </w:div>
        <w:div w:id="1898085802">
          <w:marLeft w:val="480"/>
          <w:marRight w:val="0"/>
          <w:marTop w:val="0"/>
          <w:marBottom w:val="0"/>
          <w:divBdr>
            <w:top w:val="none" w:sz="0" w:space="0" w:color="auto"/>
            <w:left w:val="none" w:sz="0" w:space="0" w:color="auto"/>
            <w:bottom w:val="none" w:sz="0" w:space="0" w:color="auto"/>
            <w:right w:val="none" w:sz="0" w:space="0" w:color="auto"/>
          </w:divBdr>
        </w:div>
        <w:div w:id="127939539">
          <w:marLeft w:val="480"/>
          <w:marRight w:val="0"/>
          <w:marTop w:val="0"/>
          <w:marBottom w:val="0"/>
          <w:divBdr>
            <w:top w:val="none" w:sz="0" w:space="0" w:color="auto"/>
            <w:left w:val="none" w:sz="0" w:space="0" w:color="auto"/>
            <w:bottom w:val="none" w:sz="0" w:space="0" w:color="auto"/>
            <w:right w:val="none" w:sz="0" w:space="0" w:color="auto"/>
          </w:divBdr>
        </w:div>
        <w:div w:id="1280450770">
          <w:marLeft w:val="480"/>
          <w:marRight w:val="0"/>
          <w:marTop w:val="0"/>
          <w:marBottom w:val="0"/>
          <w:divBdr>
            <w:top w:val="none" w:sz="0" w:space="0" w:color="auto"/>
            <w:left w:val="none" w:sz="0" w:space="0" w:color="auto"/>
            <w:bottom w:val="none" w:sz="0" w:space="0" w:color="auto"/>
            <w:right w:val="none" w:sz="0" w:space="0" w:color="auto"/>
          </w:divBdr>
        </w:div>
        <w:div w:id="982927036">
          <w:marLeft w:val="480"/>
          <w:marRight w:val="0"/>
          <w:marTop w:val="0"/>
          <w:marBottom w:val="0"/>
          <w:divBdr>
            <w:top w:val="none" w:sz="0" w:space="0" w:color="auto"/>
            <w:left w:val="none" w:sz="0" w:space="0" w:color="auto"/>
            <w:bottom w:val="none" w:sz="0" w:space="0" w:color="auto"/>
            <w:right w:val="none" w:sz="0" w:space="0" w:color="auto"/>
          </w:divBdr>
        </w:div>
        <w:div w:id="1128741091">
          <w:marLeft w:val="480"/>
          <w:marRight w:val="0"/>
          <w:marTop w:val="0"/>
          <w:marBottom w:val="0"/>
          <w:divBdr>
            <w:top w:val="none" w:sz="0" w:space="0" w:color="auto"/>
            <w:left w:val="none" w:sz="0" w:space="0" w:color="auto"/>
            <w:bottom w:val="none" w:sz="0" w:space="0" w:color="auto"/>
            <w:right w:val="none" w:sz="0" w:space="0" w:color="auto"/>
          </w:divBdr>
        </w:div>
        <w:div w:id="1851941380">
          <w:marLeft w:val="480"/>
          <w:marRight w:val="0"/>
          <w:marTop w:val="0"/>
          <w:marBottom w:val="0"/>
          <w:divBdr>
            <w:top w:val="none" w:sz="0" w:space="0" w:color="auto"/>
            <w:left w:val="none" w:sz="0" w:space="0" w:color="auto"/>
            <w:bottom w:val="none" w:sz="0" w:space="0" w:color="auto"/>
            <w:right w:val="none" w:sz="0" w:space="0" w:color="auto"/>
          </w:divBdr>
        </w:div>
        <w:div w:id="1229455891">
          <w:marLeft w:val="480"/>
          <w:marRight w:val="0"/>
          <w:marTop w:val="0"/>
          <w:marBottom w:val="0"/>
          <w:divBdr>
            <w:top w:val="none" w:sz="0" w:space="0" w:color="auto"/>
            <w:left w:val="none" w:sz="0" w:space="0" w:color="auto"/>
            <w:bottom w:val="none" w:sz="0" w:space="0" w:color="auto"/>
            <w:right w:val="none" w:sz="0" w:space="0" w:color="auto"/>
          </w:divBdr>
        </w:div>
        <w:div w:id="252786883">
          <w:marLeft w:val="480"/>
          <w:marRight w:val="0"/>
          <w:marTop w:val="0"/>
          <w:marBottom w:val="0"/>
          <w:divBdr>
            <w:top w:val="none" w:sz="0" w:space="0" w:color="auto"/>
            <w:left w:val="none" w:sz="0" w:space="0" w:color="auto"/>
            <w:bottom w:val="none" w:sz="0" w:space="0" w:color="auto"/>
            <w:right w:val="none" w:sz="0" w:space="0" w:color="auto"/>
          </w:divBdr>
        </w:div>
        <w:div w:id="1015619008">
          <w:marLeft w:val="480"/>
          <w:marRight w:val="0"/>
          <w:marTop w:val="0"/>
          <w:marBottom w:val="0"/>
          <w:divBdr>
            <w:top w:val="none" w:sz="0" w:space="0" w:color="auto"/>
            <w:left w:val="none" w:sz="0" w:space="0" w:color="auto"/>
            <w:bottom w:val="none" w:sz="0" w:space="0" w:color="auto"/>
            <w:right w:val="none" w:sz="0" w:space="0" w:color="auto"/>
          </w:divBdr>
        </w:div>
        <w:div w:id="1878200587">
          <w:marLeft w:val="480"/>
          <w:marRight w:val="0"/>
          <w:marTop w:val="0"/>
          <w:marBottom w:val="0"/>
          <w:divBdr>
            <w:top w:val="none" w:sz="0" w:space="0" w:color="auto"/>
            <w:left w:val="none" w:sz="0" w:space="0" w:color="auto"/>
            <w:bottom w:val="none" w:sz="0" w:space="0" w:color="auto"/>
            <w:right w:val="none" w:sz="0" w:space="0" w:color="auto"/>
          </w:divBdr>
        </w:div>
        <w:div w:id="1344015503">
          <w:marLeft w:val="480"/>
          <w:marRight w:val="0"/>
          <w:marTop w:val="0"/>
          <w:marBottom w:val="0"/>
          <w:divBdr>
            <w:top w:val="none" w:sz="0" w:space="0" w:color="auto"/>
            <w:left w:val="none" w:sz="0" w:space="0" w:color="auto"/>
            <w:bottom w:val="none" w:sz="0" w:space="0" w:color="auto"/>
            <w:right w:val="none" w:sz="0" w:space="0" w:color="auto"/>
          </w:divBdr>
        </w:div>
        <w:div w:id="1701737084">
          <w:marLeft w:val="480"/>
          <w:marRight w:val="0"/>
          <w:marTop w:val="0"/>
          <w:marBottom w:val="0"/>
          <w:divBdr>
            <w:top w:val="none" w:sz="0" w:space="0" w:color="auto"/>
            <w:left w:val="none" w:sz="0" w:space="0" w:color="auto"/>
            <w:bottom w:val="none" w:sz="0" w:space="0" w:color="auto"/>
            <w:right w:val="none" w:sz="0" w:space="0" w:color="auto"/>
          </w:divBdr>
        </w:div>
        <w:div w:id="497382473">
          <w:marLeft w:val="480"/>
          <w:marRight w:val="0"/>
          <w:marTop w:val="0"/>
          <w:marBottom w:val="0"/>
          <w:divBdr>
            <w:top w:val="none" w:sz="0" w:space="0" w:color="auto"/>
            <w:left w:val="none" w:sz="0" w:space="0" w:color="auto"/>
            <w:bottom w:val="none" w:sz="0" w:space="0" w:color="auto"/>
            <w:right w:val="none" w:sz="0" w:space="0" w:color="auto"/>
          </w:divBdr>
        </w:div>
        <w:div w:id="1059596528">
          <w:marLeft w:val="480"/>
          <w:marRight w:val="0"/>
          <w:marTop w:val="0"/>
          <w:marBottom w:val="0"/>
          <w:divBdr>
            <w:top w:val="none" w:sz="0" w:space="0" w:color="auto"/>
            <w:left w:val="none" w:sz="0" w:space="0" w:color="auto"/>
            <w:bottom w:val="none" w:sz="0" w:space="0" w:color="auto"/>
            <w:right w:val="none" w:sz="0" w:space="0" w:color="auto"/>
          </w:divBdr>
        </w:div>
        <w:div w:id="454062680">
          <w:marLeft w:val="480"/>
          <w:marRight w:val="0"/>
          <w:marTop w:val="0"/>
          <w:marBottom w:val="0"/>
          <w:divBdr>
            <w:top w:val="none" w:sz="0" w:space="0" w:color="auto"/>
            <w:left w:val="none" w:sz="0" w:space="0" w:color="auto"/>
            <w:bottom w:val="none" w:sz="0" w:space="0" w:color="auto"/>
            <w:right w:val="none" w:sz="0" w:space="0" w:color="auto"/>
          </w:divBdr>
        </w:div>
        <w:div w:id="1212230725">
          <w:marLeft w:val="480"/>
          <w:marRight w:val="0"/>
          <w:marTop w:val="0"/>
          <w:marBottom w:val="0"/>
          <w:divBdr>
            <w:top w:val="none" w:sz="0" w:space="0" w:color="auto"/>
            <w:left w:val="none" w:sz="0" w:space="0" w:color="auto"/>
            <w:bottom w:val="none" w:sz="0" w:space="0" w:color="auto"/>
            <w:right w:val="none" w:sz="0" w:space="0" w:color="auto"/>
          </w:divBdr>
        </w:div>
        <w:div w:id="1992249249">
          <w:marLeft w:val="480"/>
          <w:marRight w:val="0"/>
          <w:marTop w:val="0"/>
          <w:marBottom w:val="0"/>
          <w:divBdr>
            <w:top w:val="none" w:sz="0" w:space="0" w:color="auto"/>
            <w:left w:val="none" w:sz="0" w:space="0" w:color="auto"/>
            <w:bottom w:val="none" w:sz="0" w:space="0" w:color="auto"/>
            <w:right w:val="none" w:sz="0" w:space="0" w:color="auto"/>
          </w:divBdr>
        </w:div>
        <w:div w:id="48844150">
          <w:marLeft w:val="480"/>
          <w:marRight w:val="0"/>
          <w:marTop w:val="0"/>
          <w:marBottom w:val="0"/>
          <w:divBdr>
            <w:top w:val="none" w:sz="0" w:space="0" w:color="auto"/>
            <w:left w:val="none" w:sz="0" w:space="0" w:color="auto"/>
            <w:bottom w:val="none" w:sz="0" w:space="0" w:color="auto"/>
            <w:right w:val="none" w:sz="0" w:space="0" w:color="auto"/>
          </w:divBdr>
        </w:div>
        <w:div w:id="915437810">
          <w:marLeft w:val="480"/>
          <w:marRight w:val="0"/>
          <w:marTop w:val="0"/>
          <w:marBottom w:val="0"/>
          <w:divBdr>
            <w:top w:val="none" w:sz="0" w:space="0" w:color="auto"/>
            <w:left w:val="none" w:sz="0" w:space="0" w:color="auto"/>
            <w:bottom w:val="none" w:sz="0" w:space="0" w:color="auto"/>
            <w:right w:val="none" w:sz="0" w:space="0" w:color="auto"/>
          </w:divBdr>
        </w:div>
        <w:div w:id="212081714">
          <w:marLeft w:val="480"/>
          <w:marRight w:val="0"/>
          <w:marTop w:val="0"/>
          <w:marBottom w:val="0"/>
          <w:divBdr>
            <w:top w:val="none" w:sz="0" w:space="0" w:color="auto"/>
            <w:left w:val="none" w:sz="0" w:space="0" w:color="auto"/>
            <w:bottom w:val="none" w:sz="0" w:space="0" w:color="auto"/>
            <w:right w:val="none" w:sz="0" w:space="0" w:color="auto"/>
          </w:divBdr>
        </w:div>
        <w:div w:id="935673545">
          <w:marLeft w:val="480"/>
          <w:marRight w:val="0"/>
          <w:marTop w:val="0"/>
          <w:marBottom w:val="0"/>
          <w:divBdr>
            <w:top w:val="none" w:sz="0" w:space="0" w:color="auto"/>
            <w:left w:val="none" w:sz="0" w:space="0" w:color="auto"/>
            <w:bottom w:val="none" w:sz="0" w:space="0" w:color="auto"/>
            <w:right w:val="none" w:sz="0" w:space="0" w:color="auto"/>
          </w:divBdr>
        </w:div>
        <w:div w:id="1095202214">
          <w:marLeft w:val="480"/>
          <w:marRight w:val="0"/>
          <w:marTop w:val="0"/>
          <w:marBottom w:val="0"/>
          <w:divBdr>
            <w:top w:val="none" w:sz="0" w:space="0" w:color="auto"/>
            <w:left w:val="none" w:sz="0" w:space="0" w:color="auto"/>
            <w:bottom w:val="none" w:sz="0" w:space="0" w:color="auto"/>
            <w:right w:val="none" w:sz="0" w:space="0" w:color="auto"/>
          </w:divBdr>
        </w:div>
        <w:div w:id="2082603143">
          <w:marLeft w:val="480"/>
          <w:marRight w:val="0"/>
          <w:marTop w:val="0"/>
          <w:marBottom w:val="0"/>
          <w:divBdr>
            <w:top w:val="none" w:sz="0" w:space="0" w:color="auto"/>
            <w:left w:val="none" w:sz="0" w:space="0" w:color="auto"/>
            <w:bottom w:val="none" w:sz="0" w:space="0" w:color="auto"/>
            <w:right w:val="none" w:sz="0" w:space="0" w:color="auto"/>
          </w:divBdr>
        </w:div>
        <w:div w:id="1244991249">
          <w:marLeft w:val="480"/>
          <w:marRight w:val="0"/>
          <w:marTop w:val="0"/>
          <w:marBottom w:val="0"/>
          <w:divBdr>
            <w:top w:val="none" w:sz="0" w:space="0" w:color="auto"/>
            <w:left w:val="none" w:sz="0" w:space="0" w:color="auto"/>
            <w:bottom w:val="none" w:sz="0" w:space="0" w:color="auto"/>
            <w:right w:val="none" w:sz="0" w:space="0" w:color="auto"/>
          </w:divBdr>
        </w:div>
        <w:div w:id="17006106">
          <w:marLeft w:val="480"/>
          <w:marRight w:val="0"/>
          <w:marTop w:val="0"/>
          <w:marBottom w:val="0"/>
          <w:divBdr>
            <w:top w:val="none" w:sz="0" w:space="0" w:color="auto"/>
            <w:left w:val="none" w:sz="0" w:space="0" w:color="auto"/>
            <w:bottom w:val="none" w:sz="0" w:space="0" w:color="auto"/>
            <w:right w:val="none" w:sz="0" w:space="0" w:color="auto"/>
          </w:divBdr>
        </w:div>
        <w:div w:id="1623224024">
          <w:marLeft w:val="480"/>
          <w:marRight w:val="0"/>
          <w:marTop w:val="0"/>
          <w:marBottom w:val="0"/>
          <w:divBdr>
            <w:top w:val="none" w:sz="0" w:space="0" w:color="auto"/>
            <w:left w:val="none" w:sz="0" w:space="0" w:color="auto"/>
            <w:bottom w:val="none" w:sz="0" w:space="0" w:color="auto"/>
            <w:right w:val="none" w:sz="0" w:space="0" w:color="auto"/>
          </w:divBdr>
        </w:div>
        <w:div w:id="75443885">
          <w:marLeft w:val="480"/>
          <w:marRight w:val="0"/>
          <w:marTop w:val="0"/>
          <w:marBottom w:val="0"/>
          <w:divBdr>
            <w:top w:val="none" w:sz="0" w:space="0" w:color="auto"/>
            <w:left w:val="none" w:sz="0" w:space="0" w:color="auto"/>
            <w:bottom w:val="none" w:sz="0" w:space="0" w:color="auto"/>
            <w:right w:val="none" w:sz="0" w:space="0" w:color="auto"/>
          </w:divBdr>
        </w:div>
        <w:div w:id="933123604">
          <w:marLeft w:val="480"/>
          <w:marRight w:val="0"/>
          <w:marTop w:val="0"/>
          <w:marBottom w:val="0"/>
          <w:divBdr>
            <w:top w:val="none" w:sz="0" w:space="0" w:color="auto"/>
            <w:left w:val="none" w:sz="0" w:space="0" w:color="auto"/>
            <w:bottom w:val="none" w:sz="0" w:space="0" w:color="auto"/>
            <w:right w:val="none" w:sz="0" w:space="0" w:color="auto"/>
          </w:divBdr>
        </w:div>
        <w:div w:id="1353073266">
          <w:marLeft w:val="480"/>
          <w:marRight w:val="0"/>
          <w:marTop w:val="0"/>
          <w:marBottom w:val="0"/>
          <w:divBdr>
            <w:top w:val="none" w:sz="0" w:space="0" w:color="auto"/>
            <w:left w:val="none" w:sz="0" w:space="0" w:color="auto"/>
            <w:bottom w:val="none" w:sz="0" w:space="0" w:color="auto"/>
            <w:right w:val="none" w:sz="0" w:space="0" w:color="auto"/>
          </w:divBdr>
        </w:div>
        <w:div w:id="479543940">
          <w:marLeft w:val="480"/>
          <w:marRight w:val="0"/>
          <w:marTop w:val="0"/>
          <w:marBottom w:val="0"/>
          <w:divBdr>
            <w:top w:val="none" w:sz="0" w:space="0" w:color="auto"/>
            <w:left w:val="none" w:sz="0" w:space="0" w:color="auto"/>
            <w:bottom w:val="none" w:sz="0" w:space="0" w:color="auto"/>
            <w:right w:val="none" w:sz="0" w:space="0" w:color="auto"/>
          </w:divBdr>
        </w:div>
        <w:div w:id="1660377166">
          <w:marLeft w:val="480"/>
          <w:marRight w:val="0"/>
          <w:marTop w:val="0"/>
          <w:marBottom w:val="0"/>
          <w:divBdr>
            <w:top w:val="none" w:sz="0" w:space="0" w:color="auto"/>
            <w:left w:val="none" w:sz="0" w:space="0" w:color="auto"/>
            <w:bottom w:val="none" w:sz="0" w:space="0" w:color="auto"/>
            <w:right w:val="none" w:sz="0" w:space="0" w:color="auto"/>
          </w:divBdr>
        </w:div>
        <w:div w:id="1259681951">
          <w:marLeft w:val="480"/>
          <w:marRight w:val="0"/>
          <w:marTop w:val="0"/>
          <w:marBottom w:val="0"/>
          <w:divBdr>
            <w:top w:val="none" w:sz="0" w:space="0" w:color="auto"/>
            <w:left w:val="none" w:sz="0" w:space="0" w:color="auto"/>
            <w:bottom w:val="none" w:sz="0" w:space="0" w:color="auto"/>
            <w:right w:val="none" w:sz="0" w:space="0" w:color="auto"/>
          </w:divBdr>
        </w:div>
      </w:divsChild>
    </w:div>
    <w:div w:id="844321661">
      <w:bodyDiv w:val="1"/>
      <w:marLeft w:val="0"/>
      <w:marRight w:val="0"/>
      <w:marTop w:val="0"/>
      <w:marBottom w:val="0"/>
      <w:divBdr>
        <w:top w:val="none" w:sz="0" w:space="0" w:color="auto"/>
        <w:left w:val="none" w:sz="0" w:space="0" w:color="auto"/>
        <w:bottom w:val="none" w:sz="0" w:space="0" w:color="auto"/>
        <w:right w:val="none" w:sz="0" w:space="0" w:color="auto"/>
      </w:divBdr>
    </w:div>
    <w:div w:id="848056115">
      <w:bodyDiv w:val="1"/>
      <w:marLeft w:val="0"/>
      <w:marRight w:val="0"/>
      <w:marTop w:val="0"/>
      <w:marBottom w:val="0"/>
      <w:divBdr>
        <w:top w:val="none" w:sz="0" w:space="0" w:color="auto"/>
        <w:left w:val="none" w:sz="0" w:space="0" w:color="auto"/>
        <w:bottom w:val="none" w:sz="0" w:space="0" w:color="auto"/>
        <w:right w:val="none" w:sz="0" w:space="0" w:color="auto"/>
      </w:divBdr>
    </w:div>
    <w:div w:id="849367457">
      <w:bodyDiv w:val="1"/>
      <w:marLeft w:val="0"/>
      <w:marRight w:val="0"/>
      <w:marTop w:val="0"/>
      <w:marBottom w:val="0"/>
      <w:divBdr>
        <w:top w:val="none" w:sz="0" w:space="0" w:color="auto"/>
        <w:left w:val="none" w:sz="0" w:space="0" w:color="auto"/>
        <w:bottom w:val="none" w:sz="0" w:space="0" w:color="auto"/>
        <w:right w:val="none" w:sz="0" w:space="0" w:color="auto"/>
      </w:divBdr>
    </w:div>
    <w:div w:id="850529730">
      <w:bodyDiv w:val="1"/>
      <w:marLeft w:val="0"/>
      <w:marRight w:val="0"/>
      <w:marTop w:val="0"/>
      <w:marBottom w:val="0"/>
      <w:divBdr>
        <w:top w:val="none" w:sz="0" w:space="0" w:color="auto"/>
        <w:left w:val="none" w:sz="0" w:space="0" w:color="auto"/>
        <w:bottom w:val="none" w:sz="0" w:space="0" w:color="auto"/>
        <w:right w:val="none" w:sz="0" w:space="0" w:color="auto"/>
      </w:divBdr>
    </w:div>
    <w:div w:id="851332967">
      <w:bodyDiv w:val="1"/>
      <w:marLeft w:val="0"/>
      <w:marRight w:val="0"/>
      <w:marTop w:val="0"/>
      <w:marBottom w:val="0"/>
      <w:divBdr>
        <w:top w:val="none" w:sz="0" w:space="0" w:color="auto"/>
        <w:left w:val="none" w:sz="0" w:space="0" w:color="auto"/>
        <w:bottom w:val="none" w:sz="0" w:space="0" w:color="auto"/>
        <w:right w:val="none" w:sz="0" w:space="0" w:color="auto"/>
      </w:divBdr>
    </w:div>
    <w:div w:id="852694782">
      <w:bodyDiv w:val="1"/>
      <w:marLeft w:val="0"/>
      <w:marRight w:val="0"/>
      <w:marTop w:val="0"/>
      <w:marBottom w:val="0"/>
      <w:divBdr>
        <w:top w:val="none" w:sz="0" w:space="0" w:color="auto"/>
        <w:left w:val="none" w:sz="0" w:space="0" w:color="auto"/>
        <w:bottom w:val="none" w:sz="0" w:space="0" w:color="auto"/>
        <w:right w:val="none" w:sz="0" w:space="0" w:color="auto"/>
      </w:divBdr>
    </w:div>
    <w:div w:id="854076068">
      <w:bodyDiv w:val="1"/>
      <w:marLeft w:val="0"/>
      <w:marRight w:val="0"/>
      <w:marTop w:val="0"/>
      <w:marBottom w:val="0"/>
      <w:divBdr>
        <w:top w:val="none" w:sz="0" w:space="0" w:color="auto"/>
        <w:left w:val="none" w:sz="0" w:space="0" w:color="auto"/>
        <w:bottom w:val="none" w:sz="0" w:space="0" w:color="auto"/>
        <w:right w:val="none" w:sz="0" w:space="0" w:color="auto"/>
      </w:divBdr>
    </w:div>
    <w:div w:id="855116944">
      <w:bodyDiv w:val="1"/>
      <w:marLeft w:val="0"/>
      <w:marRight w:val="0"/>
      <w:marTop w:val="0"/>
      <w:marBottom w:val="0"/>
      <w:divBdr>
        <w:top w:val="none" w:sz="0" w:space="0" w:color="auto"/>
        <w:left w:val="none" w:sz="0" w:space="0" w:color="auto"/>
        <w:bottom w:val="none" w:sz="0" w:space="0" w:color="auto"/>
        <w:right w:val="none" w:sz="0" w:space="0" w:color="auto"/>
      </w:divBdr>
    </w:div>
    <w:div w:id="855120473">
      <w:bodyDiv w:val="1"/>
      <w:marLeft w:val="0"/>
      <w:marRight w:val="0"/>
      <w:marTop w:val="0"/>
      <w:marBottom w:val="0"/>
      <w:divBdr>
        <w:top w:val="none" w:sz="0" w:space="0" w:color="auto"/>
        <w:left w:val="none" w:sz="0" w:space="0" w:color="auto"/>
        <w:bottom w:val="none" w:sz="0" w:space="0" w:color="auto"/>
        <w:right w:val="none" w:sz="0" w:space="0" w:color="auto"/>
      </w:divBdr>
    </w:div>
    <w:div w:id="855462197">
      <w:bodyDiv w:val="1"/>
      <w:marLeft w:val="0"/>
      <w:marRight w:val="0"/>
      <w:marTop w:val="0"/>
      <w:marBottom w:val="0"/>
      <w:divBdr>
        <w:top w:val="none" w:sz="0" w:space="0" w:color="auto"/>
        <w:left w:val="none" w:sz="0" w:space="0" w:color="auto"/>
        <w:bottom w:val="none" w:sz="0" w:space="0" w:color="auto"/>
        <w:right w:val="none" w:sz="0" w:space="0" w:color="auto"/>
      </w:divBdr>
    </w:div>
    <w:div w:id="858274176">
      <w:bodyDiv w:val="1"/>
      <w:marLeft w:val="0"/>
      <w:marRight w:val="0"/>
      <w:marTop w:val="0"/>
      <w:marBottom w:val="0"/>
      <w:divBdr>
        <w:top w:val="none" w:sz="0" w:space="0" w:color="auto"/>
        <w:left w:val="none" w:sz="0" w:space="0" w:color="auto"/>
        <w:bottom w:val="none" w:sz="0" w:space="0" w:color="auto"/>
        <w:right w:val="none" w:sz="0" w:space="0" w:color="auto"/>
      </w:divBdr>
    </w:div>
    <w:div w:id="859005030">
      <w:bodyDiv w:val="1"/>
      <w:marLeft w:val="0"/>
      <w:marRight w:val="0"/>
      <w:marTop w:val="0"/>
      <w:marBottom w:val="0"/>
      <w:divBdr>
        <w:top w:val="none" w:sz="0" w:space="0" w:color="auto"/>
        <w:left w:val="none" w:sz="0" w:space="0" w:color="auto"/>
        <w:bottom w:val="none" w:sz="0" w:space="0" w:color="auto"/>
        <w:right w:val="none" w:sz="0" w:space="0" w:color="auto"/>
      </w:divBdr>
    </w:div>
    <w:div w:id="860700773">
      <w:bodyDiv w:val="1"/>
      <w:marLeft w:val="0"/>
      <w:marRight w:val="0"/>
      <w:marTop w:val="0"/>
      <w:marBottom w:val="0"/>
      <w:divBdr>
        <w:top w:val="none" w:sz="0" w:space="0" w:color="auto"/>
        <w:left w:val="none" w:sz="0" w:space="0" w:color="auto"/>
        <w:bottom w:val="none" w:sz="0" w:space="0" w:color="auto"/>
        <w:right w:val="none" w:sz="0" w:space="0" w:color="auto"/>
      </w:divBdr>
    </w:div>
    <w:div w:id="861212825">
      <w:bodyDiv w:val="1"/>
      <w:marLeft w:val="0"/>
      <w:marRight w:val="0"/>
      <w:marTop w:val="0"/>
      <w:marBottom w:val="0"/>
      <w:divBdr>
        <w:top w:val="none" w:sz="0" w:space="0" w:color="auto"/>
        <w:left w:val="none" w:sz="0" w:space="0" w:color="auto"/>
        <w:bottom w:val="none" w:sz="0" w:space="0" w:color="auto"/>
        <w:right w:val="none" w:sz="0" w:space="0" w:color="auto"/>
      </w:divBdr>
    </w:div>
    <w:div w:id="861940432">
      <w:bodyDiv w:val="1"/>
      <w:marLeft w:val="0"/>
      <w:marRight w:val="0"/>
      <w:marTop w:val="0"/>
      <w:marBottom w:val="0"/>
      <w:divBdr>
        <w:top w:val="none" w:sz="0" w:space="0" w:color="auto"/>
        <w:left w:val="none" w:sz="0" w:space="0" w:color="auto"/>
        <w:bottom w:val="none" w:sz="0" w:space="0" w:color="auto"/>
        <w:right w:val="none" w:sz="0" w:space="0" w:color="auto"/>
      </w:divBdr>
    </w:div>
    <w:div w:id="865944469">
      <w:bodyDiv w:val="1"/>
      <w:marLeft w:val="0"/>
      <w:marRight w:val="0"/>
      <w:marTop w:val="0"/>
      <w:marBottom w:val="0"/>
      <w:divBdr>
        <w:top w:val="none" w:sz="0" w:space="0" w:color="auto"/>
        <w:left w:val="none" w:sz="0" w:space="0" w:color="auto"/>
        <w:bottom w:val="none" w:sz="0" w:space="0" w:color="auto"/>
        <w:right w:val="none" w:sz="0" w:space="0" w:color="auto"/>
      </w:divBdr>
    </w:div>
    <w:div w:id="868183211">
      <w:bodyDiv w:val="1"/>
      <w:marLeft w:val="0"/>
      <w:marRight w:val="0"/>
      <w:marTop w:val="0"/>
      <w:marBottom w:val="0"/>
      <w:divBdr>
        <w:top w:val="none" w:sz="0" w:space="0" w:color="auto"/>
        <w:left w:val="none" w:sz="0" w:space="0" w:color="auto"/>
        <w:bottom w:val="none" w:sz="0" w:space="0" w:color="auto"/>
        <w:right w:val="none" w:sz="0" w:space="0" w:color="auto"/>
      </w:divBdr>
      <w:divsChild>
        <w:div w:id="993802276">
          <w:marLeft w:val="480"/>
          <w:marRight w:val="0"/>
          <w:marTop w:val="0"/>
          <w:marBottom w:val="0"/>
          <w:divBdr>
            <w:top w:val="none" w:sz="0" w:space="0" w:color="auto"/>
            <w:left w:val="none" w:sz="0" w:space="0" w:color="auto"/>
            <w:bottom w:val="none" w:sz="0" w:space="0" w:color="auto"/>
            <w:right w:val="none" w:sz="0" w:space="0" w:color="auto"/>
          </w:divBdr>
        </w:div>
        <w:div w:id="1294559472">
          <w:marLeft w:val="480"/>
          <w:marRight w:val="0"/>
          <w:marTop w:val="0"/>
          <w:marBottom w:val="0"/>
          <w:divBdr>
            <w:top w:val="none" w:sz="0" w:space="0" w:color="auto"/>
            <w:left w:val="none" w:sz="0" w:space="0" w:color="auto"/>
            <w:bottom w:val="none" w:sz="0" w:space="0" w:color="auto"/>
            <w:right w:val="none" w:sz="0" w:space="0" w:color="auto"/>
          </w:divBdr>
        </w:div>
        <w:div w:id="2027780327">
          <w:marLeft w:val="480"/>
          <w:marRight w:val="0"/>
          <w:marTop w:val="0"/>
          <w:marBottom w:val="0"/>
          <w:divBdr>
            <w:top w:val="none" w:sz="0" w:space="0" w:color="auto"/>
            <w:left w:val="none" w:sz="0" w:space="0" w:color="auto"/>
            <w:bottom w:val="none" w:sz="0" w:space="0" w:color="auto"/>
            <w:right w:val="none" w:sz="0" w:space="0" w:color="auto"/>
          </w:divBdr>
        </w:div>
        <w:div w:id="1699117110">
          <w:marLeft w:val="480"/>
          <w:marRight w:val="0"/>
          <w:marTop w:val="0"/>
          <w:marBottom w:val="0"/>
          <w:divBdr>
            <w:top w:val="none" w:sz="0" w:space="0" w:color="auto"/>
            <w:left w:val="none" w:sz="0" w:space="0" w:color="auto"/>
            <w:bottom w:val="none" w:sz="0" w:space="0" w:color="auto"/>
            <w:right w:val="none" w:sz="0" w:space="0" w:color="auto"/>
          </w:divBdr>
        </w:div>
        <w:div w:id="1759137386">
          <w:marLeft w:val="480"/>
          <w:marRight w:val="0"/>
          <w:marTop w:val="0"/>
          <w:marBottom w:val="0"/>
          <w:divBdr>
            <w:top w:val="none" w:sz="0" w:space="0" w:color="auto"/>
            <w:left w:val="none" w:sz="0" w:space="0" w:color="auto"/>
            <w:bottom w:val="none" w:sz="0" w:space="0" w:color="auto"/>
            <w:right w:val="none" w:sz="0" w:space="0" w:color="auto"/>
          </w:divBdr>
        </w:div>
        <w:div w:id="1456950332">
          <w:marLeft w:val="480"/>
          <w:marRight w:val="0"/>
          <w:marTop w:val="0"/>
          <w:marBottom w:val="0"/>
          <w:divBdr>
            <w:top w:val="none" w:sz="0" w:space="0" w:color="auto"/>
            <w:left w:val="none" w:sz="0" w:space="0" w:color="auto"/>
            <w:bottom w:val="none" w:sz="0" w:space="0" w:color="auto"/>
            <w:right w:val="none" w:sz="0" w:space="0" w:color="auto"/>
          </w:divBdr>
        </w:div>
        <w:div w:id="721754763">
          <w:marLeft w:val="480"/>
          <w:marRight w:val="0"/>
          <w:marTop w:val="0"/>
          <w:marBottom w:val="0"/>
          <w:divBdr>
            <w:top w:val="none" w:sz="0" w:space="0" w:color="auto"/>
            <w:left w:val="none" w:sz="0" w:space="0" w:color="auto"/>
            <w:bottom w:val="none" w:sz="0" w:space="0" w:color="auto"/>
            <w:right w:val="none" w:sz="0" w:space="0" w:color="auto"/>
          </w:divBdr>
        </w:div>
        <w:div w:id="1715034179">
          <w:marLeft w:val="480"/>
          <w:marRight w:val="0"/>
          <w:marTop w:val="0"/>
          <w:marBottom w:val="0"/>
          <w:divBdr>
            <w:top w:val="none" w:sz="0" w:space="0" w:color="auto"/>
            <w:left w:val="none" w:sz="0" w:space="0" w:color="auto"/>
            <w:bottom w:val="none" w:sz="0" w:space="0" w:color="auto"/>
            <w:right w:val="none" w:sz="0" w:space="0" w:color="auto"/>
          </w:divBdr>
        </w:div>
        <w:div w:id="544021545">
          <w:marLeft w:val="480"/>
          <w:marRight w:val="0"/>
          <w:marTop w:val="0"/>
          <w:marBottom w:val="0"/>
          <w:divBdr>
            <w:top w:val="none" w:sz="0" w:space="0" w:color="auto"/>
            <w:left w:val="none" w:sz="0" w:space="0" w:color="auto"/>
            <w:bottom w:val="none" w:sz="0" w:space="0" w:color="auto"/>
            <w:right w:val="none" w:sz="0" w:space="0" w:color="auto"/>
          </w:divBdr>
        </w:div>
        <w:div w:id="1728336482">
          <w:marLeft w:val="480"/>
          <w:marRight w:val="0"/>
          <w:marTop w:val="0"/>
          <w:marBottom w:val="0"/>
          <w:divBdr>
            <w:top w:val="none" w:sz="0" w:space="0" w:color="auto"/>
            <w:left w:val="none" w:sz="0" w:space="0" w:color="auto"/>
            <w:bottom w:val="none" w:sz="0" w:space="0" w:color="auto"/>
            <w:right w:val="none" w:sz="0" w:space="0" w:color="auto"/>
          </w:divBdr>
        </w:div>
        <w:div w:id="446125190">
          <w:marLeft w:val="480"/>
          <w:marRight w:val="0"/>
          <w:marTop w:val="0"/>
          <w:marBottom w:val="0"/>
          <w:divBdr>
            <w:top w:val="none" w:sz="0" w:space="0" w:color="auto"/>
            <w:left w:val="none" w:sz="0" w:space="0" w:color="auto"/>
            <w:bottom w:val="none" w:sz="0" w:space="0" w:color="auto"/>
            <w:right w:val="none" w:sz="0" w:space="0" w:color="auto"/>
          </w:divBdr>
        </w:div>
        <w:div w:id="699009084">
          <w:marLeft w:val="480"/>
          <w:marRight w:val="0"/>
          <w:marTop w:val="0"/>
          <w:marBottom w:val="0"/>
          <w:divBdr>
            <w:top w:val="none" w:sz="0" w:space="0" w:color="auto"/>
            <w:left w:val="none" w:sz="0" w:space="0" w:color="auto"/>
            <w:bottom w:val="none" w:sz="0" w:space="0" w:color="auto"/>
            <w:right w:val="none" w:sz="0" w:space="0" w:color="auto"/>
          </w:divBdr>
        </w:div>
        <w:div w:id="552089">
          <w:marLeft w:val="480"/>
          <w:marRight w:val="0"/>
          <w:marTop w:val="0"/>
          <w:marBottom w:val="0"/>
          <w:divBdr>
            <w:top w:val="none" w:sz="0" w:space="0" w:color="auto"/>
            <w:left w:val="none" w:sz="0" w:space="0" w:color="auto"/>
            <w:bottom w:val="none" w:sz="0" w:space="0" w:color="auto"/>
            <w:right w:val="none" w:sz="0" w:space="0" w:color="auto"/>
          </w:divBdr>
        </w:div>
        <w:div w:id="1693457905">
          <w:marLeft w:val="480"/>
          <w:marRight w:val="0"/>
          <w:marTop w:val="0"/>
          <w:marBottom w:val="0"/>
          <w:divBdr>
            <w:top w:val="none" w:sz="0" w:space="0" w:color="auto"/>
            <w:left w:val="none" w:sz="0" w:space="0" w:color="auto"/>
            <w:bottom w:val="none" w:sz="0" w:space="0" w:color="auto"/>
            <w:right w:val="none" w:sz="0" w:space="0" w:color="auto"/>
          </w:divBdr>
        </w:div>
        <w:div w:id="974679145">
          <w:marLeft w:val="480"/>
          <w:marRight w:val="0"/>
          <w:marTop w:val="0"/>
          <w:marBottom w:val="0"/>
          <w:divBdr>
            <w:top w:val="none" w:sz="0" w:space="0" w:color="auto"/>
            <w:left w:val="none" w:sz="0" w:space="0" w:color="auto"/>
            <w:bottom w:val="none" w:sz="0" w:space="0" w:color="auto"/>
            <w:right w:val="none" w:sz="0" w:space="0" w:color="auto"/>
          </w:divBdr>
        </w:div>
        <w:div w:id="716122677">
          <w:marLeft w:val="480"/>
          <w:marRight w:val="0"/>
          <w:marTop w:val="0"/>
          <w:marBottom w:val="0"/>
          <w:divBdr>
            <w:top w:val="none" w:sz="0" w:space="0" w:color="auto"/>
            <w:left w:val="none" w:sz="0" w:space="0" w:color="auto"/>
            <w:bottom w:val="none" w:sz="0" w:space="0" w:color="auto"/>
            <w:right w:val="none" w:sz="0" w:space="0" w:color="auto"/>
          </w:divBdr>
        </w:div>
        <w:div w:id="958223556">
          <w:marLeft w:val="480"/>
          <w:marRight w:val="0"/>
          <w:marTop w:val="0"/>
          <w:marBottom w:val="0"/>
          <w:divBdr>
            <w:top w:val="none" w:sz="0" w:space="0" w:color="auto"/>
            <w:left w:val="none" w:sz="0" w:space="0" w:color="auto"/>
            <w:bottom w:val="none" w:sz="0" w:space="0" w:color="auto"/>
            <w:right w:val="none" w:sz="0" w:space="0" w:color="auto"/>
          </w:divBdr>
        </w:div>
        <w:div w:id="1973174182">
          <w:marLeft w:val="480"/>
          <w:marRight w:val="0"/>
          <w:marTop w:val="0"/>
          <w:marBottom w:val="0"/>
          <w:divBdr>
            <w:top w:val="none" w:sz="0" w:space="0" w:color="auto"/>
            <w:left w:val="none" w:sz="0" w:space="0" w:color="auto"/>
            <w:bottom w:val="none" w:sz="0" w:space="0" w:color="auto"/>
            <w:right w:val="none" w:sz="0" w:space="0" w:color="auto"/>
          </w:divBdr>
        </w:div>
        <w:div w:id="1328440659">
          <w:marLeft w:val="480"/>
          <w:marRight w:val="0"/>
          <w:marTop w:val="0"/>
          <w:marBottom w:val="0"/>
          <w:divBdr>
            <w:top w:val="none" w:sz="0" w:space="0" w:color="auto"/>
            <w:left w:val="none" w:sz="0" w:space="0" w:color="auto"/>
            <w:bottom w:val="none" w:sz="0" w:space="0" w:color="auto"/>
            <w:right w:val="none" w:sz="0" w:space="0" w:color="auto"/>
          </w:divBdr>
        </w:div>
        <w:div w:id="900485739">
          <w:marLeft w:val="480"/>
          <w:marRight w:val="0"/>
          <w:marTop w:val="0"/>
          <w:marBottom w:val="0"/>
          <w:divBdr>
            <w:top w:val="none" w:sz="0" w:space="0" w:color="auto"/>
            <w:left w:val="none" w:sz="0" w:space="0" w:color="auto"/>
            <w:bottom w:val="none" w:sz="0" w:space="0" w:color="auto"/>
            <w:right w:val="none" w:sz="0" w:space="0" w:color="auto"/>
          </w:divBdr>
        </w:div>
        <w:div w:id="1890920611">
          <w:marLeft w:val="480"/>
          <w:marRight w:val="0"/>
          <w:marTop w:val="0"/>
          <w:marBottom w:val="0"/>
          <w:divBdr>
            <w:top w:val="none" w:sz="0" w:space="0" w:color="auto"/>
            <w:left w:val="none" w:sz="0" w:space="0" w:color="auto"/>
            <w:bottom w:val="none" w:sz="0" w:space="0" w:color="auto"/>
            <w:right w:val="none" w:sz="0" w:space="0" w:color="auto"/>
          </w:divBdr>
        </w:div>
        <w:div w:id="77483767">
          <w:marLeft w:val="480"/>
          <w:marRight w:val="0"/>
          <w:marTop w:val="0"/>
          <w:marBottom w:val="0"/>
          <w:divBdr>
            <w:top w:val="none" w:sz="0" w:space="0" w:color="auto"/>
            <w:left w:val="none" w:sz="0" w:space="0" w:color="auto"/>
            <w:bottom w:val="none" w:sz="0" w:space="0" w:color="auto"/>
            <w:right w:val="none" w:sz="0" w:space="0" w:color="auto"/>
          </w:divBdr>
        </w:div>
        <w:div w:id="1764764832">
          <w:marLeft w:val="480"/>
          <w:marRight w:val="0"/>
          <w:marTop w:val="0"/>
          <w:marBottom w:val="0"/>
          <w:divBdr>
            <w:top w:val="none" w:sz="0" w:space="0" w:color="auto"/>
            <w:left w:val="none" w:sz="0" w:space="0" w:color="auto"/>
            <w:bottom w:val="none" w:sz="0" w:space="0" w:color="auto"/>
            <w:right w:val="none" w:sz="0" w:space="0" w:color="auto"/>
          </w:divBdr>
        </w:div>
        <w:div w:id="2085755491">
          <w:marLeft w:val="480"/>
          <w:marRight w:val="0"/>
          <w:marTop w:val="0"/>
          <w:marBottom w:val="0"/>
          <w:divBdr>
            <w:top w:val="none" w:sz="0" w:space="0" w:color="auto"/>
            <w:left w:val="none" w:sz="0" w:space="0" w:color="auto"/>
            <w:bottom w:val="none" w:sz="0" w:space="0" w:color="auto"/>
            <w:right w:val="none" w:sz="0" w:space="0" w:color="auto"/>
          </w:divBdr>
        </w:div>
        <w:div w:id="1231696063">
          <w:marLeft w:val="480"/>
          <w:marRight w:val="0"/>
          <w:marTop w:val="0"/>
          <w:marBottom w:val="0"/>
          <w:divBdr>
            <w:top w:val="none" w:sz="0" w:space="0" w:color="auto"/>
            <w:left w:val="none" w:sz="0" w:space="0" w:color="auto"/>
            <w:bottom w:val="none" w:sz="0" w:space="0" w:color="auto"/>
            <w:right w:val="none" w:sz="0" w:space="0" w:color="auto"/>
          </w:divBdr>
        </w:div>
        <w:div w:id="524172941">
          <w:marLeft w:val="480"/>
          <w:marRight w:val="0"/>
          <w:marTop w:val="0"/>
          <w:marBottom w:val="0"/>
          <w:divBdr>
            <w:top w:val="none" w:sz="0" w:space="0" w:color="auto"/>
            <w:left w:val="none" w:sz="0" w:space="0" w:color="auto"/>
            <w:bottom w:val="none" w:sz="0" w:space="0" w:color="auto"/>
            <w:right w:val="none" w:sz="0" w:space="0" w:color="auto"/>
          </w:divBdr>
        </w:div>
        <w:div w:id="1161197977">
          <w:marLeft w:val="480"/>
          <w:marRight w:val="0"/>
          <w:marTop w:val="0"/>
          <w:marBottom w:val="0"/>
          <w:divBdr>
            <w:top w:val="none" w:sz="0" w:space="0" w:color="auto"/>
            <w:left w:val="none" w:sz="0" w:space="0" w:color="auto"/>
            <w:bottom w:val="none" w:sz="0" w:space="0" w:color="auto"/>
            <w:right w:val="none" w:sz="0" w:space="0" w:color="auto"/>
          </w:divBdr>
        </w:div>
        <w:div w:id="435248104">
          <w:marLeft w:val="480"/>
          <w:marRight w:val="0"/>
          <w:marTop w:val="0"/>
          <w:marBottom w:val="0"/>
          <w:divBdr>
            <w:top w:val="none" w:sz="0" w:space="0" w:color="auto"/>
            <w:left w:val="none" w:sz="0" w:space="0" w:color="auto"/>
            <w:bottom w:val="none" w:sz="0" w:space="0" w:color="auto"/>
            <w:right w:val="none" w:sz="0" w:space="0" w:color="auto"/>
          </w:divBdr>
        </w:div>
        <w:div w:id="1806964080">
          <w:marLeft w:val="480"/>
          <w:marRight w:val="0"/>
          <w:marTop w:val="0"/>
          <w:marBottom w:val="0"/>
          <w:divBdr>
            <w:top w:val="none" w:sz="0" w:space="0" w:color="auto"/>
            <w:left w:val="none" w:sz="0" w:space="0" w:color="auto"/>
            <w:bottom w:val="none" w:sz="0" w:space="0" w:color="auto"/>
            <w:right w:val="none" w:sz="0" w:space="0" w:color="auto"/>
          </w:divBdr>
        </w:div>
        <w:div w:id="113718679">
          <w:marLeft w:val="480"/>
          <w:marRight w:val="0"/>
          <w:marTop w:val="0"/>
          <w:marBottom w:val="0"/>
          <w:divBdr>
            <w:top w:val="none" w:sz="0" w:space="0" w:color="auto"/>
            <w:left w:val="none" w:sz="0" w:space="0" w:color="auto"/>
            <w:bottom w:val="none" w:sz="0" w:space="0" w:color="auto"/>
            <w:right w:val="none" w:sz="0" w:space="0" w:color="auto"/>
          </w:divBdr>
        </w:div>
        <w:div w:id="1749615032">
          <w:marLeft w:val="480"/>
          <w:marRight w:val="0"/>
          <w:marTop w:val="0"/>
          <w:marBottom w:val="0"/>
          <w:divBdr>
            <w:top w:val="none" w:sz="0" w:space="0" w:color="auto"/>
            <w:left w:val="none" w:sz="0" w:space="0" w:color="auto"/>
            <w:bottom w:val="none" w:sz="0" w:space="0" w:color="auto"/>
            <w:right w:val="none" w:sz="0" w:space="0" w:color="auto"/>
          </w:divBdr>
        </w:div>
        <w:div w:id="64302248">
          <w:marLeft w:val="480"/>
          <w:marRight w:val="0"/>
          <w:marTop w:val="0"/>
          <w:marBottom w:val="0"/>
          <w:divBdr>
            <w:top w:val="none" w:sz="0" w:space="0" w:color="auto"/>
            <w:left w:val="none" w:sz="0" w:space="0" w:color="auto"/>
            <w:bottom w:val="none" w:sz="0" w:space="0" w:color="auto"/>
            <w:right w:val="none" w:sz="0" w:space="0" w:color="auto"/>
          </w:divBdr>
        </w:div>
        <w:div w:id="1159806637">
          <w:marLeft w:val="480"/>
          <w:marRight w:val="0"/>
          <w:marTop w:val="0"/>
          <w:marBottom w:val="0"/>
          <w:divBdr>
            <w:top w:val="none" w:sz="0" w:space="0" w:color="auto"/>
            <w:left w:val="none" w:sz="0" w:space="0" w:color="auto"/>
            <w:bottom w:val="none" w:sz="0" w:space="0" w:color="auto"/>
            <w:right w:val="none" w:sz="0" w:space="0" w:color="auto"/>
          </w:divBdr>
        </w:div>
        <w:div w:id="293294468">
          <w:marLeft w:val="480"/>
          <w:marRight w:val="0"/>
          <w:marTop w:val="0"/>
          <w:marBottom w:val="0"/>
          <w:divBdr>
            <w:top w:val="none" w:sz="0" w:space="0" w:color="auto"/>
            <w:left w:val="none" w:sz="0" w:space="0" w:color="auto"/>
            <w:bottom w:val="none" w:sz="0" w:space="0" w:color="auto"/>
            <w:right w:val="none" w:sz="0" w:space="0" w:color="auto"/>
          </w:divBdr>
        </w:div>
        <w:div w:id="1371304485">
          <w:marLeft w:val="480"/>
          <w:marRight w:val="0"/>
          <w:marTop w:val="0"/>
          <w:marBottom w:val="0"/>
          <w:divBdr>
            <w:top w:val="none" w:sz="0" w:space="0" w:color="auto"/>
            <w:left w:val="none" w:sz="0" w:space="0" w:color="auto"/>
            <w:bottom w:val="none" w:sz="0" w:space="0" w:color="auto"/>
            <w:right w:val="none" w:sz="0" w:space="0" w:color="auto"/>
          </w:divBdr>
        </w:div>
        <w:div w:id="496505519">
          <w:marLeft w:val="480"/>
          <w:marRight w:val="0"/>
          <w:marTop w:val="0"/>
          <w:marBottom w:val="0"/>
          <w:divBdr>
            <w:top w:val="none" w:sz="0" w:space="0" w:color="auto"/>
            <w:left w:val="none" w:sz="0" w:space="0" w:color="auto"/>
            <w:bottom w:val="none" w:sz="0" w:space="0" w:color="auto"/>
            <w:right w:val="none" w:sz="0" w:space="0" w:color="auto"/>
          </w:divBdr>
        </w:div>
        <w:div w:id="1411385620">
          <w:marLeft w:val="480"/>
          <w:marRight w:val="0"/>
          <w:marTop w:val="0"/>
          <w:marBottom w:val="0"/>
          <w:divBdr>
            <w:top w:val="none" w:sz="0" w:space="0" w:color="auto"/>
            <w:left w:val="none" w:sz="0" w:space="0" w:color="auto"/>
            <w:bottom w:val="none" w:sz="0" w:space="0" w:color="auto"/>
            <w:right w:val="none" w:sz="0" w:space="0" w:color="auto"/>
          </w:divBdr>
        </w:div>
        <w:div w:id="1177887587">
          <w:marLeft w:val="480"/>
          <w:marRight w:val="0"/>
          <w:marTop w:val="0"/>
          <w:marBottom w:val="0"/>
          <w:divBdr>
            <w:top w:val="none" w:sz="0" w:space="0" w:color="auto"/>
            <w:left w:val="none" w:sz="0" w:space="0" w:color="auto"/>
            <w:bottom w:val="none" w:sz="0" w:space="0" w:color="auto"/>
            <w:right w:val="none" w:sz="0" w:space="0" w:color="auto"/>
          </w:divBdr>
        </w:div>
        <w:div w:id="566695058">
          <w:marLeft w:val="480"/>
          <w:marRight w:val="0"/>
          <w:marTop w:val="0"/>
          <w:marBottom w:val="0"/>
          <w:divBdr>
            <w:top w:val="none" w:sz="0" w:space="0" w:color="auto"/>
            <w:left w:val="none" w:sz="0" w:space="0" w:color="auto"/>
            <w:bottom w:val="none" w:sz="0" w:space="0" w:color="auto"/>
            <w:right w:val="none" w:sz="0" w:space="0" w:color="auto"/>
          </w:divBdr>
        </w:div>
        <w:div w:id="594216649">
          <w:marLeft w:val="480"/>
          <w:marRight w:val="0"/>
          <w:marTop w:val="0"/>
          <w:marBottom w:val="0"/>
          <w:divBdr>
            <w:top w:val="none" w:sz="0" w:space="0" w:color="auto"/>
            <w:left w:val="none" w:sz="0" w:space="0" w:color="auto"/>
            <w:bottom w:val="none" w:sz="0" w:space="0" w:color="auto"/>
            <w:right w:val="none" w:sz="0" w:space="0" w:color="auto"/>
          </w:divBdr>
        </w:div>
        <w:div w:id="1308365926">
          <w:marLeft w:val="480"/>
          <w:marRight w:val="0"/>
          <w:marTop w:val="0"/>
          <w:marBottom w:val="0"/>
          <w:divBdr>
            <w:top w:val="none" w:sz="0" w:space="0" w:color="auto"/>
            <w:left w:val="none" w:sz="0" w:space="0" w:color="auto"/>
            <w:bottom w:val="none" w:sz="0" w:space="0" w:color="auto"/>
            <w:right w:val="none" w:sz="0" w:space="0" w:color="auto"/>
          </w:divBdr>
        </w:div>
        <w:div w:id="479230134">
          <w:marLeft w:val="480"/>
          <w:marRight w:val="0"/>
          <w:marTop w:val="0"/>
          <w:marBottom w:val="0"/>
          <w:divBdr>
            <w:top w:val="none" w:sz="0" w:space="0" w:color="auto"/>
            <w:left w:val="none" w:sz="0" w:space="0" w:color="auto"/>
            <w:bottom w:val="none" w:sz="0" w:space="0" w:color="auto"/>
            <w:right w:val="none" w:sz="0" w:space="0" w:color="auto"/>
          </w:divBdr>
        </w:div>
        <w:div w:id="2022276481">
          <w:marLeft w:val="480"/>
          <w:marRight w:val="0"/>
          <w:marTop w:val="0"/>
          <w:marBottom w:val="0"/>
          <w:divBdr>
            <w:top w:val="none" w:sz="0" w:space="0" w:color="auto"/>
            <w:left w:val="none" w:sz="0" w:space="0" w:color="auto"/>
            <w:bottom w:val="none" w:sz="0" w:space="0" w:color="auto"/>
            <w:right w:val="none" w:sz="0" w:space="0" w:color="auto"/>
          </w:divBdr>
        </w:div>
        <w:div w:id="1716586421">
          <w:marLeft w:val="480"/>
          <w:marRight w:val="0"/>
          <w:marTop w:val="0"/>
          <w:marBottom w:val="0"/>
          <w:divBdr>
            <w:top w:val="none" w:sz="0" w:space="0" w:color="auto"/>
            <w:left w:val="none" w:sz="0" w:space="0" w:color="auto"/>
            <w:bottom w:val="none" w:sz="0" w:space="0" w:color="auto"/>
            <w:right w:val="none" w:sz="0" w:space="0" w:color="auto"/>
          </w:divBdr>
        </w:div>
        <w:div w:id="886917079">
          <w:marLeft w:val="480"/>
          <w:marRight w:val="0"/>
          <w:marTop w:val="0"/>
          <w:marBottom w:val="0"/>
          <w:divBdr>
            <w:top w:val="none" w:sz="0" w:space="0" w:color="auto"/>
            <w:left w:val="none" w:sz="0" w:space="0" w:color="auto"/>
            <w:bottom w:val="none" w:sz="0" w:space="0" w:color="auto"/>
            <w:right w:val="none" w:sz="0" w:space="0" w:color="auto"/>
          </w:divBdr>
        </w:div>
        <w:div w:id="484859843">
          <w:marLeft w:val="480"/>
          <w:marRight w:val="0"/>
          <w:marTop w:val="0"/>
          <w:marBottom w:val="0"/>
          <w:divBdr>
            <w:top w:val="none" w:sz="0" w:space="0" w:color="auto"/>
            <w:left w:val="none" w:sz="0" w:space="0" w:color="auto"/>
            <w:bottom w:val="none" w:sz="0" w:space="0" w:color="auto"/>
            <w:right w:val="none" w:sz="0" w:space="0" w:color="auto"/>
          </w:divBdr>
        </w:div>
        <w:div w:id="1629316727">
          <w:marLeft w:val="480"/>
          <w:marRight w:val="0"/>
          <w:marTop w:val="0"/>
          <w:marBottom w:val="0"/>
          <w:divBdr>
            <w:top w:val="none" w:sz="0" w:space="0" w:color="auto"/>
            <w:left w:val="none" w:sz="0" w:space="0" w:color="auto"/>
            <w:bottom w:val="none" w:sz="0" w:space="0" w:color="auto"/>
            <w:right w:val="none" w:sz="0" w:space="0" w:color="auto"/>
          </w:divBdr>
        </w:div>
        <w:div w:id="218323997">
          <w:marLeft w:val="480"/>
          <w:marRight w:val="0"/>
          <w:marTop w:val="0"/>
          <w:marBottom w:val="0"/>
          <w:divBdr>
            <w:top w:val="none" w:sz="0" w:space="0" w:color="auto"/>
            <w:left w:val="none" w:sz="0" w:space="0" w:color="auto"/>
            <w:bottom w:val="none" w:sz="0" w:space="0" w:color="auto"/>
            <w:right w:val="none" w:sz="0" w:space="0" w:color="auto"/>
          </w:divBdr>
        </w:div>
        <w:div w:id="1485197429">
          <w:marLeft w:val="480"/>
          <w:marRight w:val="0"/>
          <w:marTop w:val="0"/>
          <w:marBottom w:val="0"/>
          <w:divBdr>
            <w:top w:val="none" w:sz="0" w:space="0" w:color="auto"/>
            <w:left w:val="none" w:sz="0" w:space="0" w:color="auto"/>
            <w:bottom w:val="none" w:sz="0" w:space="0" w:color="auto"/>
            <w:right w:val="none" w:sz="0" w:space="0" w:color="auto"/>
          </w:divBdr>
        </w:div>
      </w:divsChild>
    </w:div>
    <w:div w:id="868643200">
      <w:bodyDiv w:val="1"/>
      <w:marLeft w:val="0"/>
      <w:marRight w:val="0"/>
      <w:marTop w:val="0"/>
      <w:marBottom w:val="0"/>
      <w:divBdr>
        <w:top w:val="none" w:sz="0" w:space="0" w:color="auto"/>
        <w:left w:val="none" w:sz="0" w:space="0" w:color="auto"/>
        <w:bottom w:val="none" w:sz="0" w:space="0" w:color="auto"/>
        <w:right w:val="none" w:sz="0" w:space="0" w:color="auto"/>
      </w:divBdr>
      <w:divsChild>
        <w:div w:id="716204987">
          <w:marLeft w:val="480"/>
          <w:marRight w:val="0"/>
          <w:marTop w:val="0"/>
          <w:marBottom w:val="0"/>
          <w:divBdr>
            <w:top w:val="none" w:sz="0" w:space="0" w:color="auto"/>
            <w:left w:val="none" w:sz="0" w:space="0" w:color="auto"/>
            <w:bottom w:val="none" w:sz="0" w:space="0" w:color="auto"/>
            <w:right w:val="none" w:sz="0" w:space="0" w:color="auto"/>
          </w:divBdr>
        </w:div>
        <w:div w:id="462191723">
          <w:marLeft w:val="480"/>
          <w:marRight w:val="0"/>
          <w:marTop w:val="0"/>
          <w:marBottom w:val="0"/>
          <w:divBdr>
            <w:top w:val="none" w:sz="0" w:space="0" w:color="auto"/>
            <w:left w:val="none" w:sz="0" w:space="0" w:color="auto"/>
            <w:bottom w:val="none" w:sz="0" w:space="0" w:color="auto"/>
            <w:right w:val="none" w:sz="0" w:space="0" w:color="auto"/>
          </w:divBdr>
        </w:div>
        <w:div w:id="841235528">
          <w:marLeft w:val="480"/>
          <w:marRight w:val="0"/>
          <w:marTop w:val="0"/>
          <w:marBottom w:val="0"/>
          <w:divBdr>
            <w:top w:val="none" w:sz="0" w:space="0" w:color="auto"/>
            <w:left w:val="none" w:sz="0" w:space="0" w:color="auto"/>
            <w:bottom w:val="none" w:sz="0" w:space="0" w:color="auto"/>
            <w:right w:val="none" w:sz="0" w:space="0" w:color="auto"/>
          </w:divBdr>
        </w:div>
        <w:div w:id="861825704">
          <w:marLeft w:val="480"/>
          <w:marRight w:val="0"/>
          <w:marTop w:val="0"/>
          <w:marBottom w:val="0"/>
          <w:divBdr>
            <w:top w:val="none" w:sz="0" w:space="0" w:color="auto"/>
            <w:left w:val="none" w:sz="0" w:space="0" w:color="auto"/>
            <w:bottom w:val="none" w:sz="0" w:space="0" w:color="auto"/>
            <w:right w:val="none" w:sz="0" w:space="0" w:color="auto"/>
          </w:divBdr>
        </w:div>
        <w:div w:id="1237937381">
          <w:marLeft w:val="480"/>
          <w:marRight w:val="0"/>
          <w:marTop w:val="0"/>
          <w:marBottom w:val="0"/>
          <w:divBdr>
            <w:top w:val="none" w:sz="0" w:space="0" w:color="auto"/>
            <w:left w:val="none" w:sz="0" w:space="0" w:color="auto"/>
            <w:bottom w:val="none" w:sz="0" w:space="0" w:color="auto"/>
            <w:right w:val="none" w:sz="0" w:space="0" w:color="auto"/>
          </w:divBdr>
        </w:div>
        <w:div w:id="1062408607">
          <w:marLeft w:val="480"/>
          <w:marRight w:val="0"/>
          <w:marTop w:val="0"/>
          <w:marBottom w:val="0"/>
          <w:divBdr>
            <w:top w:val="none" w:sz="0" w:space="0" w:color="auto"/>
            <w:left w:val="none" w:sz="0" w:space="0" w:color="auto"/>
            <w:bottom w:val="none" w:sz="0" w:space="0" w:color="auto"/>
            <w:right w:val="none" w:sz="0" w:space="0" w:color="auto"/>
          </w:divBdr>
        </w:div>
        <w:div w:id="298388497">
          <w:marLeft w:val="480"/>
          <w:marRight w:val="0"/>
          <w:marTop w:val="0"/>
          <w:marBottom w:val="0"/>
          <w:divBdr>
            <w:top w:val="none" w:sz="0" w:space="0" w:color="auto"/>
            <w:left w:val="none" w:sz="0" w:space="0" w:color="auto"/>
            <w:bottom w:val="none" w:sz="0" w:space="0" w:color="auto"/>
            <w:right w:val="none" w:sz="0" w:space="0" w:color="auto"/>
          </w:divBdr>
        </w:div>
        <w:div w:id="2010672392">
          <w:marLeft w:val="480"/>
          <w:marRight w:val="0"/>
          <w:marTop w:val="0"/>
          <w:marBottom w:val="0"/>
          <w:divBdr>
            <w:top w:val="none" w:sz="0" w:space="0" w:color="auto"/>
            <w:left w:val="none" w:sz="0" w:space="0" w:color="auto"/>
            <w:bottom w:val="none" w:sz="0" w:space="0" w:color="auto"/>
            <w:right w:val="none" w:sz="0" w:space="0" w:color="auto"/>
          </w:divBdr>
        </w:div>
        <w:div w:id="2046253107">
          <w:marLeft w:val="480"/>
          <w:marRight w:val="0"/>
          <w:marTop w:val="0"/>
          <w:marBottom w:val="0"/>
          <w:divBdr>
            <w:top w:val="none" w:sz="0" w:space="0" w:color="auto"/>
            <w:left w:val="none" w:sz="0" w:space="0" w:color="auto"/>
            <w:bottom w:val="none" w:sz="0" w:space="0" w:color="auto"/>
            <w:right w:val="none" w:sz="0" w:space="0" w:color="auto"/>
          </w:divBdr>
        </w:div>
        <w:div w:id="1152333632">
          <w:marLeft w:val="480"/>
          <w:marRight w:val="0"/>
          <w:marTop w:val="0"/>
          <w:marBottom w:val="0"/>
          <w:divBdr>
            <w:top w:val="none" w:sz="0" w:space="0" w:color="auto"/>
            <w:left w:val="none" w:sz="0" w:space="0" w:color="auto"/>
            <w:bottom w:val="none" w:sz="0" w:space="0" w:color="auto"/>
            <w:right w:val="none" w:sz="0" w:space="0" w:color="auto"/>
          </w:divBdr>
        </w:div>
        <w:div w:id="953632637">
          <w:marLeft w:val="480"/>
          <w:marRight w:val="0"/>
          <w:marTop w:val="0"/>
          <w:marBottom w:val="0"/>
          <w:divBdr>
            <w:top w:val="none" w:sz="0" w:space="0" w:color="auto"/>
            <w:left w:val="none" w:sz="0" w:space="0" w:color="auto"/>
            <w:bottom w:val="none" w:sz="0" w:space="0" w:color="auto"/>
            <w:right w:val="none" w:sz="0" w:space="0" w:color="auto"/>
          </w:divBdr>
        </w:div>
        <w:div w:id="560097319">
          <w:marLeft w:val="480"/>
          <w:marRight w:val="0"/>
          <w:marTop w:val="0"/>
          <w:marBottom w:val="0"/>
          <w:divBdr>
            <w:top w:val="none" w:sz="0" w:space="0" w:color="auto"/>
            <w:left w:val="none" w:sz="0" w:space="0" w:color="auto"/>
            <w:bottom w:val="none" w:sz="0" w:space="0" w:color="auto"/>
            <w:right w:val="none" w:sz="0" w:space="0" w:color="auto"/>
          </w:divBdr>
        </w:div>
        <w:div w:id="1425028330">
          <w:marLeft w:val="480"/>
          <w:marRight w:val="0"/>
          <w:marTop w:val="0"/>
          <w:marBottom w:val="0"/>
          <w:divBdr>
            <w:top w:val="none" w:sz="0" w:space="0" w:color="auto"/>
            <w:left w:val="none" w:sz="0" w:space="0" w:color="auto"/>
            <w:bottom w:val="none" w:sz="0" w:space="0" w:color="auto"/>
            <w:right w:val="none" w:sz="0" w:space="0" w:color="auto"/>
          </w:divBdr>
        </w:div>
        <w:div w:id="288438921">
          <w:marLeft w:val="480"/>
          <w:marRight w:val="0"/>
          <w:marTop w:val="0"/>
          <w:marBottom w:val="0"/>
          <w:divBdr>
            <w:top w:val="none" w:sz="0" w:space="0" w:color="auto"/>
            <w:left w:val="none" w:sz="0" w:space="0" w:color="auto"/>
            <w:bottom w:val="none" w:sz="0" w:space="0" w:color="auto"/>
            <w:right w:val="none" w:sz="0" w:space="0" w:color="auto"/>
          </w:divBdr>
        </w:div>
        <w:div w:id="1126656418">
          <w:marLeft w:val="480"/>
          <w:marRight w:val="0"/>
          <w:marTop w:val="0"/>
          <w:marBottom w:val="0"/>
          <w:divBdr>
            <w:top w:val="none" w:sz="0" w:space="0" w:color="auto"/>
            <w:left w:val="none" w:sz="0" w:space="0" w:color="auto"/>
            <w:bottom w:val="none" w:sz="0" w:space="0" w:color="auto"/>
            <w:right w:val="none" w:sz="0" w:space="0" w:color="auto"/>
          </w:divBdr>
        </w:div>
        <w:div w:id="613054474">
          <w:marLeft w:val="480"/>
          <w:marRight w:val="0"/>
          <w:marTop w:val="0"/>
          <w:marBottom w:val="0"/>
          <w:divBdr>
            <w:top w:val="none" w:sz="0" w:space="0" w:color="auto"/>
            <w:left w:val="none" w:sz="0" w:space="0" w:color="auto"/>
            <w:bottom w:val="none" w:sz="0" w:space="0" w:color="auto"/>
            <w:right w:val="none" w:sz="0" w:space="0" w:color="auto"/>
          </w:divBdr>
        </w:div>
        <w:div w:id="1029330295">
          <w:marLeft w:val="480"/>
          <w:marRight w:val="0"/>
          <w:marTop w:val="0"/>
          <w:marBottom w:val="0"/>
          <w:divBdr>
            <w:top w:val="none" w:sz="0" w:space="0" w:color="auto"/>
            <w:left w:val="none" w:sz="0" w:space="0" w:color="auto"/>
            <w:bottom w:val="none" w:sz="0" w:space="0" w:color="auto"/>
            <w:right w:val="none" w:sz="0" w:space="0" w:color="auto"/>
          </w:divBdr>
        </w:div>
        <w:div w:id="1194920234">
          <w:marLeft w:val="480"/>
          <w:marRight w:val="0"/>
          <w:marTop w:val="0"/>
          <w:marBottom w:val="0"/>
          <w:divBdr>
            <w:top w:val="none" w:sz="0" w:space="0" w:color="auto"/>
            <w:left w:val="none" w:sz="0" w:space="0" w:color="auto"/>
            <w:bottom w:val="none" w:sz="0" w:space="0" w:color="auto"/>
            <w:right w:val="none" w:sz="0" w:space="0" w:color="auto"/>
          </w:divBdr>
        </w:div>
        <w:div w:id="615720006">
          <w:marLeft w:val="480"/>
          <w:marRight w:val="0"/>
          <w:marTop w:val="0"/>
          <w:marBottom w:val="0"/>
          <w:divBdr>
            <w:top w:val="none" w:sz="0" w:space="0" w:color="auto"/>
            <w:left w:val="none" w:sz="0" w:space="0" w:color="auto"/>
            <w:bottom w:val="none" w:sz="0" w:space="0" w:color="auto"/>
            <w:right w:val="none" w:sz="0" w:space="0" w:color="auto"/>
          </w:divBdr>
        </w:div>
        <w:div w:id="799957528">
          <w:marLeft w:val="480"/>
          <w:marRight w:val="0"/>
          <w:marTop w:val="0"/>
          <w:marBottom w:val="0"/>
          <w:divBdr>
            <w:top w:val="none" w:sz="0" w:space="0" w:color="auto"/>
            <w:left w:val="none" w:sz="0" w:space="0" w:color="auto"/>
            <w:bottom w:val="none" w:sz="0" w:space="0" w:color="auto"/>
            <w:right w:val="none" w:sz="0" w:space="0" w:color="auto"/>
          </w:divBdr>
        </w:div>
        <w:div w:id="1253589045">
          <w:marLeft w:val="480"/>
          <w:marRight w:val="0"/>
          <w:marTop w:val="0"/>
          <w:marBottom w:val="0"/>
          <w:divBdr>
            <w:top w:val="none" w:sz="0" w:space="0" w:color="auto"/>
            <w:left w:val="none" w:sz="0" w:space="0" w:color="auto"/>
            <w:bottom w:val="none" w:sz="0" w:space="0" w:color="auto"/>
            <w:right w:val="none" w:sz="0" w:space="0" w:color="auto"/>
          </w:divBdr>
        </w:div>
        <w:div w:id="1001271417">
          <w:marLeft w:val="480"/>
          <w:marRight w:val="0"/>
          <w:marTop w:val="0"/>
          <w:marBottom w:val="0"/>
          <w:divBdr>
            <w:top w:val="none" w:sz="0" w:space="0" w:color="auto"/>
            <w:left w:val="none" w:sz="0" w:space="0" w:color="auto"/>
            <w:bottom w:val="none" w:sz="0" w:space="0" w:color="auto"/>
            <w:right w:val="none" w:sz="0" w:space="0" w:color="auto"/>
          </w:divBdr>
        </w:div>
        <w:div w:id="407314703">
          <w:marLeft w:val="480"/>
          <w:marRight w:val="0"/>
          <w:marTop w:val="0"/>
          <w:marBottom w:val="0"/>
          <w:divBdr>
            <w:top w:val="none" w:sz="0" w:space="0" w:color="auto"/>
            <w:left w:val="none" w:sz="0" w:space="0" w:color="auto"/>
            <w:bottom w:val="none" w:sz="0" w:space="0" w:color="auto"/>
            <w:right w:val="none" w:sz="0" w:space="0" w:color="auto"/>
          </w:divBdr>
        </w:div>
        <w:div w:id="1593930293">
          <w:marLeft w:val="480"/>
          <w:marRight w:val="0"/>
          <w:marTop w:val="0"/>
          <w:marBottom w:val="0"/>
          <w:divBdr>
            <w:top w:val="none" w:sz="0" w:space="0" w:color="auto"/>
            <w:left w:val="none" w:sz="0" w:space="0" w:color="auto"/>
            <w:bottom w:val="none" w:sz="0" w:space="0" w:color="auto"/>
            <w:right w:val="none" w:sz="0" w:space="0" w:color="auto"/>
          </w:divBdr>
        </w:div>
        <w:div w:id="24334669">
          <w:marLeft w:val="480"/>
          <w:marRight w:val="0"/>
          <w:marTop w:val="0"/>
          <w:marBottom w:val="0"/>
          <w:divBdr>
            <w:top w:val="none" w:sz="0" w:space="0" w:color="auto"/>
            <w:left w:val="none" w:sz="0" w:space="0" w:color="auto"/>
            <w:bottom w:val="none" w:sz="0" w:space="0" w:color="auto"/>
            <w:right w:val="none" w:sz="0" w:space="0" w:color="auto"/>
          </w:divBdr>
        </w:div>
        <w:div w:id="397482008">
          <w:marLeft w:val="480"/>
          <w:marRight w:val="0"/>
          <w:marTop w:val="0"/>
          <w:marBottom w:val="0"/>
          <w:divBdr>
            <w:top w:val="none" w:sz="0" w:space="0" w:color="auto"/>
            <w:left w:val="none" w:sz="0" w:space="0" w:color="auto"/>
            <w:bottom w:val="none" w:sz="0" w:space="0" w:color="auto"/>
            <w:right w:val="none" w:sz="0" w:space="0" w:color="auto"/>
          </w:divBdr>
        </w:div>
        <w:div w:id="1560508675">
          <w:marLeft w:val="480"/>
          <w:marRight w:val="0"/>
          <w:marTop w:val="0"/>
          <w:marBottom w:val="0"/>
          <w:divBdr>
            <w:top w:val="none" w:sz="0" w:space="0" w:color="auto"/>
            <w:left w:val="none" w:sz="0" w:space="0" w:color="auto"/>
            <w:bottom w:val="none" w:sz="0" w:space="0" w:color="auto"/>
            <w:right w:val="none" w:sz="0" w:space="0" w:color="auto"/>
          </w:divBdr>
        </w:div>
        <w:div w:id="470485576">
          <w:marLeft w:val="480"/>
          <w:marRight w:val="0"/>
          <w:marTop w:val="0"/>
          <w:marBottom w:val="0"/>
          <w:divBdr>
            <w:top w:val="none" w:sz="0" w:space="0" w:color="auto"/>
            <w:left w:val="none" w:sz="0" w:space="0" w:color="auto"/>
            <w:bottom w:val="none" w:sz="0" w:space="0" w:color="auto"/>
            <w:right w:val="none" w:sz="0" w:space="0" w:color="auto"/>
          </w:divBdr>
        </w:div>
        <w:div w:id="1996638427">
          <w:marLeft w:val="480"/>
          <w:marRight w:val="0"/>
          <w:marTop w:val="0"/>
          <w:marBottom w:val="0"/>
          <w:divBdr>
            <w:top w:val="none" w:sz="0" w:space="0" w:color="auto"/>
            <w:left w:val="none" w:sz="0" w:space="0" w:color="auto"/>
            <w:bottom w:val="none" w:sz="0" w:space="0" w:color="auto"/>
            <w:right w:val="none" w:sz="0" w:space="0" w:color="auto"/>
          </w:divBdr>
        </w:div>
        <w:div w:id="491993437">
          <w:marLeft w:val="480"/>
          <w:marRight w:val="0"/>
          <w:marTop w:val="0"/>
          <w:marBottom w:val="0"/>
          <w:divBdr>
            <w:top w:val="none" w:sz="0" w:space="0" w:color="auto"/>
            <w:left w:val="none" w:sz="0" w:space="0" w:color="auto"/>
            <w:bottom w:val="none" w:sz="0" w:space="0" w:color="auto"/>
            <w:right w:val="none" w:sz="0" w:space="0" w:color="auto"/>
          </w:divBdr>
        </w:div>
        <w:div w:id="746269378">
          <w:marLeft w:val="480"/>
          <w:marRight w:val="0"/>
          <w:marTop w:val="0"/>
          <w:marBottom w:val="0"/>
          <w:divBdr>
            <w:top w:val="none" w:sz="0" w:space="0" w:color="auto"/>
            <w:left w:val="none" w:sz="0" w:space="0" w:color="auto"/>
            <w:bottom w:val="none" w:sz="0" w:space="0" w:color="auto"/>
            <w:right w:val="none" w:sz="0" w:space="0" w:color="auto"/>
          </w:divBdr>
        </w:div>
        <w:div w:id="2034458639">
          <w:marLeft w:val="480"/>
          <w:marRight w:val="0"/>
          <w:marTop w:val="0"/>
          <w:marBottom w:val="0"/>
          <w:divBdr>
            <w:top w:val="none" w:sz="0" w:space="0" w:color="auto"/>
            <w:left w:val="none" w:sz="0" w:space="0" w:color="auto"/>
            <w:bottom w:val="none" w:sz="0" w:space="0" w:color="auto"/>
            <w:right w:val="none" w:sz="0" w:space="0" w:color="auto"/>
          </w:divBdr>
        </w:div>
        <w:div w:id="1012413665">
          <w:marLeft w:val="480"/>
          <w:marRight w:val="0"/>
          <w:marTop w:val="0"/>
          <w:marBottom w:val="0"/>
          <w:divBdr>
            <w:top w:val="none" w:sz="0" w:space="0" w:color="auto"/>
            <w:left w:val="none" w:sz="0" w:space="0" w:color="auto"/>
            <w:bottom w:val="none" w:sz="0" w:space="0" w:color="auto"/>
            <w:right w:val="none" w:sz="0" w:space="0" w:color="auto"/>
          </w:divBdr>
        </w:div>
        <w:div w:id="983316044">
          <w:marLeft w:val="480"/>
          <w:marRight w:val="0"/>
          <w:marTop w:val="0"/>
          <w:marBottom w:val="0"/>
          <w:divBdr>
            <w:top w:val="none" w:sz="0" w:space="0" w:color="auto"/>
            <w:left w:val="none" w:sz="0" w:space="0" w:color="auto"/>
            <w:bottom w:val="none" w:sz="0" w:space="0" w:color="auto"/>
            <w:right w:val="none" w:sz="0" w:space="0" w:color="auto"/>
          </w:divBdr>
        </w:div>
        <w:div w:id="489830228">
          <w:marLeft w:val="480"/>
          <w:marRight w:val="0"/>
          <w:marTop w:val="0"/>
          <w:marBottom w:val="0"/>
          <w:divBdr>
            <w:top w:val="none" w:sz="0" w:space="0" w:color="auto"/>
            <w:left w:val="none" w:sz="0" w:space="0" w:color="auto"/>
            <w:bottom w:val="none" w:sz="0" w:space="0" w:color="auto"/>
            <w:right w:val="none" w:sz="0" w:space="0" w:color="auto"/>
          </w:divBdr>
        </w:div>
        <w:div w:id="877397152">
          <w:marLeft w:val="480"/>
          <w:marRight w:val="0"/>
          <w:marTop w:val="0"/>
          <w:marBottom w:val="0"/>
          <w:divBdr>
            <w:top w:val="none" w:sz="0" w:space="0" w:color="auto"/>
            <w:left w:val="none" w:sz="0" w:space="0" w:color="auto"/>
            <w:bottom w:val="none" w:sz="0" w:space="0" w:color="auto"/>
            <w:right w:val="none" w:sz="0" w:space="0" w:color="auto"/>
          </w:divBdr>
        </w:div>
        <w:div w:id="1715808151">
          <w:marLeft w:val="480"/>
          <w:marRight w:val="0"/>
          <w:marTop w:val="0"/>
          <w:marBottom w:val="0"/>
          <w:divBdr>
            <w:top w:val="none" w:sz="0" w:space="0" w:color="auto"/>
            <w:left w:val="none" w:sz="0" w:space="0" w:color="auto"/>
            <w:bottom w:val="none" w:sz="0" w:space="0" w:color="auto"/>
            <w:right w:val="none" w:sz="0" w:space="0" w:color="auto"/>
          </w:divBdr>
        </w:div>
        <w:div w:id="1617785120">
          <w:marLeft w:val="480"/>
          <w:marRight w:val="0"/>
          <w:marTop w:val="0"/>
          <w:marBottom w:val="0"/>
          <w:divBdr>
            <w:top w:val="none" w:sz="0" w:space="0" w:color="auto"/>
            <w:left w:val="none" w:sz="0" w:space="0" w:color="auto"/>
            <w:bottom w:val="none" w:sz="0" w:space="0" w:color="auto"/>
            <w:right w:val="none" w:sz="0" w:space="0" w:color="auto"/>
          </w:divBdr>
        </w:div>
        <w:div w:id="325986692">
          <w:marLeft w:val="480"/>
          <w:marRight w:val="0"/>
          <w:marTop w:val="0"/>
          <w:marBottom w:val="0"/>
          <w:divBdr>
            <w:top w:val="none" w:sz="0" w:space="0" w:color="auto"/>
            <w:left w:val="none" w:sz="0" w:space="0" w:color="auto"/>
            <w:bottom w:val="none" w:sz="0" w:space="0" w:color="auto"/>
            <w:right w:val="none" w:sz="0" w:space="0" w:color="auto"/>
          </w:divBdr>
        </w:div>
        <w:div w:id="1233731621">
          <w:marLeft w:val="480"/>
          <w:marRight w:val="0"/>
          <w:marTop w:val="0"/>
          <w:marBottom w:val="0"/>
          <w:divBdr>
            <w:top w:val="none" w:sz="0" w:space="0" w:color="auto"/>
            <w:left w:val="none" w:sz="0" w:space="0" w:color="auto"/>
            <w:bottom w:val="none" w:sz="0" w:space="0" w:color="auto"/>
            <w:right w:val="none" w:sz="0" w:space="0" w:color="auto"/>
          </w:divBdr>
        </w:div>
        <w:div w:id="1753813275">
          <w:marLeft w:val="480"/>
          <w:marRight w:val="0"/>
          <w:marTop w:val="0"/>
          <w:marBottom w:val="0"/>
          <w:divBdr>
            <w:top w:val="none" w:sz="0" w:space="0" w:color="auto"/>
            <w:left w:val="none" w:sz="0" w:space="0" w:color="auto"/>
            <w:bottom w:val="none" w:sz="0" w:space="0" w:color="auto"/>
            <w:right w:val="none" w:sz="0" w:space="0" w:color="auto"/>
          </w:divBdr>
        </w:div>
        <w:div w:id="1451820968">
          <w:marLeft w:val="480"/>
          <w:marRight w:val="0"/>
          <w:marTop w:val="0"/>
          <w:marBottom w:val="0"/>
          <w:divBdr>
            <w:top w:val="none" w:sz="0" w:space="0" w:color="auto"/>
            <w:left w:val="none" w:sz="0" w:space="0" w:color="auto"/>
            <w:bottom w:val="none" w:sz="0" w:space="0" w:color="auto"/>
            <w:right w:val="none" w:sz="0" w:space="0" w:color="auto"/>
          </w:divBdr>
        </w:div>
      </w:divsChild>
    </w:div>
    <w:div w:id="869025017">
      <w:bodyDiv w:val="1"/>
      <w:marLeft w:val="0"/>
      <w:marRight w:val="0"/>
      <w:marTop w:val="0"/>
      <w:marBottom w:val="0"/>
      <w:divBdr>
        <w:top w:val="none" w:sz="0" w:space="0" w:color="auto"/>
        <w:left w:val="none" w:sz="0" w:space="0" w:color="auto"/>
        <w:bottom w:val="none" w:sz="0" w:space="0" w:color="auto"/>
        <w:right w:val="none" w:sz="0" w:space="0" w:color="auto"/>
      </w:divBdr>
    </w:div>
    <w:div w:id="869226476">
      <w:bodyDiv w:val="1"/>
      <w:marLeft w:val="0"/>
      <w:marRight w:val="0"/>
      <w:marTop w:val="0"/>
      <w:marBottom w:val="0"/>
      <w:divBdr>
        <w:top w:val="none" w:sz="0" w:space="0" w:color="auto"/>
        <w:left w:val="none" w:sz="0" w:space="0" w:color="auto"/>
        <w:bottom w:val="none" w:sz="0" w:space="0" w:color="auto"/>
        <w:right w:val="none" w:sz="0" w:space="0" w:color="auto"/>
      </w:divBdr>
    </w:div>
    <w:div w:id="869877428">
      <w:bodyDiv w:val="1"/>
      <w:marLeft w:val="0"/>
      <w:marRight w:val="0"/>
      <w:marTop w:val="0"/>
      <w:marBottom w:val="0"/>
      <w:divBdr>
        <w:top w:val="none" w:sz="0" w:space="0" w:color="auto"/>
        <w:left w:val="none" w:sz="0" w:space="0" w:color="auto"/>
        <w:bottom w:val="none" w:sz="0" w:space="0" w:color="auto"/>
        <w:right w:val="none" w:sz="0" w:space="0" w:color="auto"/>
      </w:divBdr>
    </w:div>
    <w:div w:id="870074390">
      <w:bodyDiv w:val="1"/>
      <w:marLeft w:val="0"/>
      <w:marRight w:val="0"/>
      <w:marTop w:val="0"/>
      <w:marBottom w:val="0"/>
      <w:divBdr>
        <w:top w:val="none" w:sz="0" w:space="0" w:color="auto"/>
        <w:left w:val="none" w:sz="0" w:space="0" w:color="auto"/>
        <w:bottom w:val="none" w:sz="0" w:space="0" w:color="auto"/>
        <w:right w:val="none" w:sz="0" w:space="0" w:color="auto"/>
      </w:divBdr>
    </w:div>
    <w:div w:id="870604892">
      <w:bodyDiv w:val="1"/>
      <w:marLeft w:val="0"/>
      <w:marRight w:val="0"/>
      <w:marTop w:val="0"/>
      <w:marBottom w:val="0"/>
      <w:divBdr>
        <w:top w:val="none" w:sz="0" w:space="0" w:color="auto"/>
        <w:left w:val="none" w:sz="0" w:space="0" w:color="auto"/>
        <w:bottom w:val="none" w:sz="0" w:space="0" w:color="auto"/>
        <w:right w:val="none" w:sz="0" w:space="0" w:color="auto"/>
      </w:divBdr>
    </w:div>
    <w:div w:id="873078080">
      <w:bodyDiv w:val="1"/>
      <w:marLeft w:val="0"/>
      <w:marRight w:val="0"/>
      <w:marTop w:val="0"/>
      <w:marBottom w:val="0"/>
      <w:divBdr>
        <w:top w:val="none" w:sz="0" w:space="0" w:color="auto"/>
        <w:left w:val="none" w:sz="0" w:space="0" w:color="auto"/>
        <w:bottom w:val="none" w:sz="0" w:space="0" w:color="auto"/>
        <w:right w:val="none" w:sz="0" w:space="0" w:color="auto"/>
      </w:divBdr>
    </w:div>
    <w:div w:id="877349929">
      <w:bodyDiv w:val="1"/>
      <w:marLeft w:val="0"/>
      <w:marRight w:val="0"/>
      <w:marTop w:val="0"/>
      <w:marBottom w:val="0"/>
      <w:divBdr>
        <w:top w:val="none" w:sz="0" w:space="0" w:color="auto"/>
        <w:left w:val="none" w:sz="0" w:space="0" w:color="auto"/>
        <w:bottom w:val="none" w:sz="0" w:space="0" w:color="auto"/>
        <w:right w:val="none" w:sz="0" w:space="0" w:color="auto"/>
      </w:divBdr>
    </w:div>
    <w:div w:id="877400644">
      <w:bodyDiv w:val="1"/>
      <w:marLeft w:val="0"/>
      <w:marRight w:val="0"/>
      <w:marTop w:val="0"/>
      <w:marBottom w:val="0"/>
      <w:divBdr>
        <w:top w:val="none" w:sz="0" w:space="0" w:color="auto"/>
        <w:left w:val="none" w:sz="0" w:space="0" w:color="auto"/>
        <w:bottom w:val="none" w:sz="0" w:space="0" w:color="auto"/>
        <w:right w:val="none" w:sz="0" w:space="0" w:color="auto"/>
      </w:divBdr>
    </w:div>
    <w:div w:id="877549944">
      <w:bodyDiv w:val="1"/>
      <w:marLeft w:val="0"/>
      <w:marRight w:val="0"/>
      <w:marTop w:val="0"/>
      <w:marBottom w:val="0"/>
      <w:divBdr>
        <w:top w:val="none" w:sz="0" w:space="0" w:color="auto"/>
        <w:left w:val="none" w:sz="0" w:space="0" w:color="auto"/>
        <w:bottom w:val="none" w:sz="0" w:space="0" w:color="auto"/>
        <w:right w:val="none" w:sz="0" w:space="0" w:color="auto"/>
      </w:divBdr>
    </w:div>
    <w:div w:id="879394717">
      <w:bodyDiv w:val="1"/>
      <w:marLeft w:val="0"/>
      <w:marRight w:val="0"/>
      <w:marTop w:val="0"/>
      <w:marBottom w:val="0"/>
      <w:divBdr>
        <w:top w:val="none" w:sz="0" w:space="0" w:color="auto"/>
        <w:left w:val="none" w:sz="0" w:space="0" w:color="auto"/>
        <w:bottom w:val="none" w:sz="0" w:space="0" w:color="auto"/>
        <w:right w:val="none" w:sz="0" w:space="0" w:color="auto"/>
      </w:divBdr>
    </w:div>
    <w:div w:id="882601416">
      <w:bodyDiv w:val="1"/>
      <w:marLeft w:val="0"/>
      <w:marRight w:val="0"/>
      <w:marTop w:val="0"/>
      <w:marBottom w:val="0"/>
      <w:divBdr>
        <w:top w:val="none" w:sz="0" w:space="0" w:color="auto"/>
        <w:left w:val="none" w:sz="0" w:space="0" w:color="auto"/>
        <w:bottom w:val="none" w:sz="0" w:space="0" w:color="auto"/>
        <w:right w:val="none" w:sz="0" w:space="0" w:color="auto"/>
      </w:divBdr>
    </w:div>
    <w:div w:id="882911819">
      <w:bodyDiv w:val="1"/>
      <w:marLeft w:val="0"/>
      <w:marRight w:val="0"/>
      <w:marTop w:val="0"/>
      <w:marBottom w:val="0"/>
      <w:divBdr>
        <w:top w:val="none" w:sz="0" w:space="0" w:color="auto"/>
        <w:left w:val="none" w:sz="0" w:space="0" w:color="auto"/>
        <w:bottom w:val="none" w:sz="0" w:space="0" w:color="auto"/>
        <w:right w:val="none" w:sz="0" w:space="0" w:color="auto"/>
      </w:divBdr>
      <w:divsChild>
        <w:div w:id="1949853311">
          <w:marLeft w:val="480"/>
          <w:marRight w:val="0"/>
          <w:marTop w:val="0"/>
          <w:marBottom w:val="0"/>
          <w:divBdr>
            <w:top w:val="none" w:sz="0" w:space="0" w:color="auto"/>
            <w:left w:val="none" w:sz="0" w:space="0" w:color="auto"/>
            <w:bottom w:val="none" w:sz="0" w:space="0" w:color="auto"/>
            <w:right w:val="none" w:sz="0" w:space="0" w:color="auto"/>
          </w:divBdr>
        </w:div>
        <w:div w:id="1167090634">
          <w:marLeft w:val="480"/>
          <w:marRight w:val="0"/>
          <w:marTop w:val="0"/>
          <w:marBottom w:val="0"/>
          <w:divBdr>
            <w:top w:val="none" w:sz="0" w:space="0" w:color="auto"/>
            <w:left w:val="none" w:sz="0" w:space="0" w:color="auto"/>
            <w:bottom w:val="none" w:sz="0" w:space="0" w:color="auto"/>
            <w:right w:val="none" w:sz="0" w:space="0" w:color="auto"/>
          </w:divBdr>
        </w:div>
        <w:div w:id="1934972371">
          <w:marLeft w:val="480"/>
          <w:marRight w:val="0"/>
          <w:marTop w:val="0"/>
          <w:marBottom w:val="0"/>
          <w:divBdr>
            <w:top w:val="none" w:sz="0" w:space="0" w:color="auto"/>
            <w:left w:val="none" w:sz="0" w:space="0" w:color="auto"/>
            <w:bottom w:val="none" w:sz="0" w:space="0" w:color="auto"/>
            <w:right w:val="none" w:sz="0" w:space="0" w:color="auto"/>
          </w:divBdr>
        </w:div>
        <w:div w:id="663314672">
          <w:marLeft w:val="480"/>
          <w:marRight w:val="0"/>
          <w:marTop w:val="0"/>
          <w:marBottom w:val="0"/>
          <w:divBdr>
            <w:top w:val="none" w:sz="0" w:space="0" w:color="auto"/>
            <w:left w:val="none" w:sz="0" w:space="0" w:color="auto"/>
            <w:bottom w:val="none" w:sz="0" w:space="0" w:color="auto"/>
            <w:right w:val="none" w:sz="0" w:space="0" w:color="auto"/>
          </w:divBdr>
        </w:div>
        <w:div w:id="1825274589">
          <w:marLeft w:val="480"/>
          <w:marRight w:val="0"/>
          <w:marTop w:val="0"/>
          <w:marBottom w:val="0"/>
          <w:divBdr>
            <w:top w:val="none" w:sz="0" w:space="0" w:color="auto"/>
            <w:left w:val="none" w:sz="0" w:space="0" w:color="auto"/>
            <w:bottom w:val="none" w:sz="0" w:space="0" w:color="auto"/>
            <w:right w:val="none" w:sz="0" w:space="0" w:color="auto"/>
          </w:divBdr>
        </w:div>
        <w:div w:id="755059413">
          <w:marLeft w:val="480"/>
          <w:marRight w:val="0"/>
          <w:marTop w:val="0"/>
          <w:marBottom w:val="0"/>
          <w:divBdr>
            <w:top w:val="none" w:sz="0" w:space="0" w:color="auto"/>
            <w:left w:val="none" w:sz="0" w:space="0" w:color="auto"/>
            <w:bottom w:val="none" w:sz="0" w:space="0" w:color="auto"/>
            <w:right w:val="none" w:sz="0" w:space="0" w:color="auto"/>
          </w:divBdr>
        </w:div>
        <w:div w:id="2125928024">
          <w:marLeft w:val="480"/>
          <w:marRight w:val="0"/>
          <w:marTop w:val="0"/>
          <w:marBottom w:val="0"/>
          <w:divBdr>
            <w:top w:val="none" w:sz="0" w:space="0" w:color="auto"/>
            <w:left w:val="none" w:sz="0" w:space="0" w:color="auto"/>
            <w:bottom w:val="none" w:sz="0" w:space="0" w:color="auto"/>
            <w:right w:val="none" w:sz="0" w:space="0" w:color="auto"/>
          </w:divBdr>
        </w:div>
        <w:div w:id="1327132273">
          <w:marLeft w:val="480"/>
          <w:marRight w:val="0"/>
          <w:marTop w:val="0"/>
          <w:marBottom w:val="0"/>
          <w:divBdr>
            <w:top w:val="none" w:sz="0" w:space="0" w:color="auto"/>
            <w:left w:val="none" w:sz="0" w:space="0" w:color="auto"/>
            <w:bottom w:val="none" w:sz="0" w:space="0" w:color="auto"/>
            <w:right w:val="none" w:sz="0" w:space="0" w:color="auto"/>
          </w:divBdr>
        </w:div>
        <w:div w:id="539783369">
          <w:marLeft w:val="480"/>
          <w:marRight w:val="0"/>
          <w:marTop w:val="0"/>
          <w:marBottom w:val="0"/>
          <w:divBdr>
            <w:top w:val="none" w:sz="0" w:space="0" w:color="auto"/>
            <w:left w:val="none" w:sz="0" w:space="0" w:color="auto"/>
            <w:bottom w:val="none" w:sz="0" w:space="0" w:color="auto"/>
            <w:right w:val="none" w:sz="0" w:space="0" w:color="auto"/>
          </w:divBdr>
        </w:div>
        <w:div w:id="181090932">
          <w:marLeft w:val="480"/>
          <w:marRight w:val="0"/>
          <w:marTop w:val="0"/>
          <w:marBottom w:val="0"/>
          <w:divBdr>
            <w:top w:val="none" w:sz="0" w:space="0" w:color="auto"/>
            <w:left w:val="none" w:sz="0" w:space="0" w:color="auto"/>
            <w:bottom w:val="none" w:sz="0" w:space="0" w:color="auto"/>
            <w:right w:val="none" w:sz="0" w:space="0" w:color="auto"/>
          </w:divBdr>
        </w:div>
        <w:div w:id="435905881">
          <w:marLeft w:val="480"/>
          <w:marRight w:val="0"/>
          <w:marTop w:val="0"/>
          <w:marBottom w:val="0"/>
          <w:divBdr>
            <w:top w:val="none" w:sz="0" w:space="0" w:color="auto"/>
            <w:left w:val="none" w:sz="0" w:space="0" w:color="auto"/>
            <w:bottom w:val="none" w:sz="0" w:space="0" w:color="auto"/>
            <w:right w:val="none" w:sz="0" w:space="0" w:color="auto"/>
          </w:divBdr>
        </w:div>
        <w:div w:id="547185558">
          <w:marLeft w:val="480"/>
          <w:marRight w:val="0"/>
          <w:marTop w:val="0"/>
          <w:marBottom w:val="0"/>
          <w:divBdr>
            <w:top w:val="none" w:sz="0" w:space="0" w:color="auto"/>
            <w:left w:val="none" w:sz="0" w:space="0" w:color="auto"/>
            <w:bottom w:val="none" w:sz="0" w:space="0" w:color="auto"/>
            <w:right w:val="none" w:sz="0" w:space="0" w:color="auto"/>
          </w:divBdr>
        </w:div>
        <w:div w:id="439910213">
          <w:marLeft w:val="480"/>
          <w:marRight w:val="0"/>
          <w:marTop w:val="0"/>
          <w:marBottom w:val="0"/>
          <w:divBdr>
            <w:top w:val="none" w:sz="0" w:space="0" w:color="auto"/>
            <w:left w:val="none" w:sz="0" w:space="0" w:color="auto"/>
            <w:bottom w:val="none" w:sz="0" w:space="0" w:color="auto"/>
            <w:right w:val="none" w:sz="0" w:space="0" w:color="auto"/>
          </w:divBdr>
        </w:div>
        <w:div w:id="614287000">
          <w:marLeft w:val="480"/>
          <w:marRight w:val="0"/>
          <w:marTop w:val="0"/>
          <w:marBottom w:val="0"/>
          <w:divBdr>
            <w:top w:val="none" w:sz="0" w:space="0" w:color="auto"/>
            <w:left w:val="none" w:sz="0" w:space="0" w:color="auto"/>
            <w:bottom w:val="none" w:sz="0" w:space="0" w:color="auto"/>
            <w:right w:val="none" w:sz="0" w:space="0" w:color="auto"/>
          </w:divBdr>
        </w:div>
        <w:div w:id="1167596300">
          <w:marLeft w:val="480"/>
          <w:marRight w:val="0"/>
          <w:marTop w:val="0"/>
          <w:marBottom w:val="0"/>
          <w:divBdr>
            <w:top w:val="none" w:sz="0" w:space="0" w:color="auto"/>
            <w:left w:val="none" w:sz="0" w:space="0" w:color="auto"/>
            <w:bottom w:val="none" w:sz="0" w:space="0" w:color="auto"/>
            <w:right w:val="none" w:sz="0" w:space="0" w:color="auto"/>
          </w:divBdr>
        </w:div>
        <w:div w:id="651183290">
          <w:marLeft w:val="480"/>
          <w:marRight w:val="0"/>
          <w:marTop w:val="0"/>
          <w:marBottom w:val="0"/>
          <w:divBdr>
            <w:top w:val="none" w:sz="0" w:space="0" w:color="auto"/>
            <w:left w:val="none" w:sz="0" w:space="0" w:color="auto"/>
            <w:bottom w:val="none" w:sz="0" w:space="0" w:color="auto"/>
            <w:right w:val="none" w:sz="0" w:space="0" w:color="auto"/>
          </w:divBdr>
        </w:div>
        <w:div w:id="603610198">
          <w:marLeft w:val="480"/>
          <w:marRight w:val="0"/>
          <w:marTop w:val="0"/>
          <w:marBottom w:val="0"/>
          <w:divBdr>
            <w:top w:val="none" w:sz="0" w:space="0" w:color="auto"/>
            <w:left w:val="none" w:sz="0" w:space="0" w:color="auto"/>
            <w:bottom w:val="none" w:sz="0" w:space="0" w:color="auto"/>
            <w:right w:val="none" w:sz="0" w:space="0" w:color="auto"/>
          </w:divBdr>
        </w:div>
        <w:div w:id="1911505192">
          <w:marLeft w:val="480"/>
          <w:marRight w:val="0"/>
          <w:marTop w:val="0"/>
          <w:marBottom w:val="0"/>
          <w:divBdr>
            <w:top w:val="none" w:sz="0" w:space="0" w:color="auto"/>
            <w:left w:val="none" w:sz="0" w:space="0" w:color="auto"/>
            <w:bottom w:val="none" w:sz="0" w:space="0" w:color="auto"/>
            <w:right w:val="none" w:sz="0" w:space="0" w:color="auto"/>
          </w:divBdr>
        </w:div>
        <w:div w:id="1037320562">
          <w:marLeft w:val="480"/>
          <w:marRight w:val="0"/>
          <w:marTop w:val="0"/>
          <w:marBottom w:val="0"/>
          <w:divBdr>
            <w:top w:val="none" w:sz="0" w:space="0" w:color="auto"/>
            <w:left w:val="none" w:sz="0" w:space="0" w:color="auto"/>
            <w:bottom w:val="none" w:sz="0" w:space="0" w:color="auto"/>
            <w:right w:val="none" w:sz="0" w:space="0" w:color="auto"/>
          </w:divBdr>
        </w:div>
        <w:div w:id="1206329020">
          <w:marLeft w:val="480"/>
          <w:marRight w:val="0"/>
          <w:marTop w:val="0"/>
          <w:marBottom w:val="0"/>
          <w:divBdr>
            <w:top w:val="none" w:sz="0" w:space="0" w:color="auto"/>
            <w:left w:val="none" w:sz="0" w:space="0" w:color="auto"/>
            <w:bottom w:val="none" w:sz="0" w:space="0" w:color="auto"/>
            <w:right w:val="none" w:sz="0" w:space="0" w:color="auto"/>
          </w:divBdr>
        </w:div>
        <w:div w:id="423576166">
          <w:marLeft w:val="480"/>
          <w:marRight w:val="0"/>
          <w:marTop w:val="0"/>
          <w:marBottom w:val="0"/>
          <w:divBdr>
            <w:top w:val="none" w:sz="0" w:space="0" w:color="auto"/>
            <w:left w:val="none" w:sz="0" w:space="0" w:color="auto"/>
            <w:bottom w:val="none" w:sz="0" w:space="0" w:color="auto"/>
            <w:right w:val="none" w:sz="0" w:space="0" w:color="auto"/>
          </w:divBdr>
        </w:div>
        <w:div w:id="1629819518">
          <w:marLeft w:val="480"/>
          <w:marRight w:val="0"/>
          <w:marTop w:val="0"/>
          <w:marBottom w:val="0"/>
          <w:divBdr>
            <w:top w:val="none" w:sz="0" w:space="0" w:color="auto"/>
            <w:left w:val="none" w:sz="0" w:space="0" w:color="auto"/>
            <w:bottom w:val="none" w:sz="0" w:space="0" w:color="auto"/>
            <w:right w:val="none" w:sz="0" w:space="0" w:color="auto"/>
          </w:divBdr>
        </w:div>
        <w:div w:id="1891191182">
          <w:marLeft w:val="480"/>
          <w:marRight w:val="0"/>
          <w:marTop w:val="0"/>
          <w:marBottom w:val="0"/>
          <w:divBdr>
            <w:top w:val="none" w:sz="0" w:space="0" w:color="auto"/>
            <w:left w:val="none" w:sz="0" w:space="0" w:color="auto"/>
            <w:bottom w:val="none" w:sz="0" w:space="0" w:color="auto"/>
            <w:right w:val="none" w:sz="0" w:space="0" w:color="auto"/>
          </w:divBdr>
        </w:div>
        <w:div w:id="1530604852">
          <w:marLeft w:val="480"/>
          <w:marRight w:val="0"/>
          <w:marTop w:val="0"/>
          <w:marBottom w:val="0"/>
          <w:divBdr>
            <w:top w:val="none" w:sz="0" w:space="0" w:color="auto"/>
            <w:left w:val="none" w:sz="0" w:space="0" w:color="auto"/>
            <w:bottom w:val="none" w:sz="0" w:space="0" w:color="auto"/>
            <w:right w:val="none" w:sz="0" w:space="0" w:color="auto"/>
          </w:divBdr>
        </w:div>
        <w:div w:id="674382993">
          <w:marLeft w:val="480"/>
          <w:marRight w:val="0"/>
          <w:marTop w:val="0"/>
          <w:marBottom w:val="0"/>
          <w:divBdr>
            <w:top w:val="none" w:sz="0" w:space="0" w:color="auto"/>
            <w:left w:val="none" w:sz="0" w:space="0" w:color="auto"/>
            <w:bottom w:val="none" w:sz="0" w:space="0" w:color="auto"/>
            <w:right w:val="none" w:sz="0" w:space="0" w:color="auto"/>
          </w:divBdr>
        </w:div>
        <w:div w:id="319619250">
          <w:marLeft w:val="480"/>
          <w:marRight w:val="0"/>
          <w:marTop w:val="0"/>
          <w:marBottom w:val="0"/>
          <w:divBdr>
            <w:top w:val="none" w:sz="0" w:space="0" w:color="auto"/>
            <w:left w:val="none" w:sz="0" w:space="0" w:color="auto"/>
            <w:bottom w:val="none" w:sz="0" w:space="0" w:color="auto"/>
            <w:right w:val="none" w:sz="0" w:space="0" w:color="auto"/>
          </w:divBdr>
        </w:div>
        <w:div w:id="962268134">
          <w:marLeft w:val="480"/>
          <w:marRight w:val="0"/>
          <w:marTop w:val="0"/>
          <w:marBottom w:val="0"/>
          <w:divBdr>
            <w:top w:val="none" w:sz="0" w:space="0" w:color="auto"/>
            <w:left w:val="none" w:sz="0" w:space="0" w:color="auto"/>
            <w:bottom w:val="none" w:sz="0" w:space="0" w:color="auto"/>
            <w:right w:val="none" w:sz="0" w:space="0" w:color="auto"/>
          </w:divBdr>
        </w:div>
        <w:div w:id="2125148136">
          <w:marLeft w:val="480"/>
          <w:marRight w:val="0"/>
          <w:marTop w:val="0"/>
          <w:marBottom w:val="0"/>
          <w:divBdr>
            <w:top w:val="none" w:sz="0" w:space="0" w:color="auto"/>
            <w:left w:val="none" w:sz="0" w:space="0" w:color="auto"/>
            <w:bottom w:val="none" w:sz="0" w:space="0" w:color="auto"/>
            <w:right w:val="none" w:sz="0" w:space="0" w:color="auto"/>
          </w:divBdr>
        </w:div>
        <w:div w:id="1924878218">
          <w:marLeft w:val="480"/>
          <w:marRight w:val="0"/>
          <w:marTop w:val="0"/>
          <w:marBottom w:val="0"/>
          <w:divBdr>
            <w:top w:val="none" w:sz="0" w:space="0" w:color="auto"/>
            <w:left w:val="none" w:sz="0" w:space="0" w:color="auto"/>
            <w:bottom w:val="none" w:sz="0" w:space="0" w:color="auto"/>
            <w:right w:val="none" w:sz="0" w:space="0" w:color="auto"/>
          </w:divBdr>
        </w:div>
        <w:div w:id="2068605316">
          <w:marLeft w:val="480"/>
          <w:marRight w:val="0"/>
          <w:marTop w:val="0"/>
          <w:marBottom w:val="0"/>
          <w:divBdr>
            <w:top w:val="none" w:sz="0" w:space="0" w:color="auto"/>
            <w:left w:val="none" w:sz="0" w:space="0" w:color="auto"/>
            <w:bottom w:val="none" w:sz="0" w:space="0" w:color="auto"/>
            <w:right w:val="none" w:sz="0" w:space="0" w:color="auto"/>
          </w:divBdr>
        </w:div>
        <w:div w:id="598175364">
          <w:marLeft w:val="480"/>
          <w:marRight w:val="0"/>
          <w:marTop w:val="0"/>
          <w:marBottom w:val="0"/>
          <w:divBdr>
            <w:top w:val="none" w:sz="0" w:space="0" w:color="auto"/>
            <w:left w:val="none" w:sz="0" w:space="0" w:color="auto"/>
            <w:bottom w:val="none" w:sz="0" w:space="0" w:color="auto"/>
            <w:right w:val="none" w:sz="0" w:space="0" w:color="auto"/>
          </w:divBdr>
        </w:div>
        <w:div w:id="1838962717">
          <w:marLeft w:val="480"/>
          <w:marRight w:val="0"/>
          <w:marTop w:val="0"/>
          <w:marBottom w:val="0"/>
          <w:divBdr>
            <w:top w:val="none" w:sz="0" w:space="0" w:color="auto"/>
            <w:left w:val="none" w:sz="0" w:space="0" w:color="auto"/>
            <w:bottom w:val="none" w:sz="0" w:space="0" w:color="auto"/>
            <w:right w:val="none" w:sz="0" w:space="0" w:color="auto"/>
          </w:divBdr>
        </w:div>
        <w:div w:id="1937472598">
          <w:marLeft w:val="480"/>
          <w:marRight w:val="0"/>
          <w:marTop w:val="0"/>
          <w:marBottom w:val="0"/>
          <w:divBdr>
            <w:top w:val="none" w:sz="0" w:space="0" w:color="auto"/>
            <w:left w:val="none" w:sz="0" w:space="0" w:color="auto"/>
            <w:bottom w:val="none" w:sz="0" w:space="0" w:color="auto"/>
            <w:right w:val="none" w:sz="0" w:space="0" w:color="auto"/>
          </w:divBdr>
        </w:div>
        <w:div w:id="600379146">
          <w:marLeft w:val="480"/>
          <w:marRight w:val="0"/>
          <w:marTop w:val="0"/>
          <w:marBottom w:val="0"/>
          <w:divBdr>
            <w:top w:val="none" w:sz="0" w:space="0" w:color="auto"/>
            <w:left w:val="none" w:sz="0" w:space="0" w:color="auto"/>
            <w:bottom w:val="none" w:sz="0" w:space="0" w:color="auto"/>
            <w:right w:val="none" w:sz="0" w:space="0" w:color="auto"/>
          </w:divBdr>
        </w:div>
        <w:div w:id="2003387200">
          <w:marLeft w:val="480"/>
          <w:marRight w:val="0"/>
          <w:marTop w:val="0"/>
          <w:marBottom w:val="0"/>
          <w:divBdr>
            <w:top w:val="none" w:sz="0" w:space="0" w:color="auto"/>
            <w:left w:val="none" w:sz="0" w:space="0" w:color="auto"/>
            <w:bottom w:val="none" w:sz="0" w:space="0" w:color="auto"/>
            <w:right w:val="none" w:sz="0" w:space="0" w:color="auto"/>
          </w:divBdr>
        </w:div>
        <w:div w:id="256522707">
          <w:marLeft w:val="480"/>
          <w:marRight w:val="0"/>
          <w:marTop w:val="0"/>
          <w:marBottom w:val="0"/>
          <w:divBdr>
            <w:top w:val="none" w:sz="0" w:space="0" w:color="auto"/>
            <w:left w:val="none" w:sz="0" w:space="0" w:color="auto"/>
            <w:bottom w:val="none" w:sz="0" w:space="0" w:color="auto"/>
            <w:right w:val="none" w:sz="0" w:space="0" w:color="auto"/>
          </w:divBdr>
        </w:div>
        <w:div w:id="1517576226">
          <w:marLeft w:val="480"/>
          <w:marRight w:val="0"/>
          <w:marTop w:val="0"/>
          <w:marBottom w:val="0"/>
          <w:divBdr>
            <w:top w:val="none" w:sz="0" w:space="0" w:color="auto"/>
            <w:left w:val="none" w:sz="0" w:space="0" w:color="auto"/>
            <w:bottom w:val="none" w:sz="0" w:space="0" w:color="auto"/>
            <w:right w:val="none" w:sz="0" w:space="0" w:color="auto"/>
          </w:divBdr>
        </w:div>
        <w:div w:id="628363746">
          <w:marLeft w:val="480"/>
          <w:marRight w:val="0"/>
          <w:marTop w:val="0"/>
          <w:marBottom w:val="0"/>
          <w:divBdr>
            <w:top w:val="none" w:sz="0" w:space="0" w:color="auto"/>
            <w:left w:val="none" w:sz="0" w:space="0" w:color="auto"/>
            <w:bottom w:val="none" w:sz="0" w:space="0" w:color="auto"/>
            <w:right w:val="none" w:sz="0" w:space="0" w:color="auto"/>
          </w:divBdr>
        </w:div>
        <w:div w:id="274993042">
          <w:marLeft w:val="480"/>
          <w:marRight w:val="0"/>
          <w:marTop w:val="0"/>
          <w:marBottom w:val="0"/>
          <w:divBdr>
            <w:top w:val="none" w:sz="0" w:space="0" w:color="auto"/>
            <w:left w:val="none" w:sz="0" w:space="0" w:color="auto"/>
            <w:bottom w:val="none" w:sz="0" w:space="0" w:color="auto"/>
            <w:right w:val="none" w:sz="0" w:space="0" w:color="auto"/>
          </w:divBdr>
        </w:div>
        <w:div w:id="1429043513">
          <w:marLeft w:val="480"/>
          <w:marRight w:val="0"/>
          <w:marTop w:val="0"/>
          <w:marBottom w:val="0"/>
          <w:divBdr>
            <w:top w:val="none" w:sz="0" w:space="0" w:color="auto"/>
            <w:left w:val="none" w:sz="0" w:space="0" w:color="auto"/>
            <w:bottom w:val="none" w:sz="0" w:space="0" w:color="auto"/>
            <w:right w:val="none" w:sz="0" w:space="0" w:color="auto"/>
          </w:divBdr>
        </w:div>
        <w:div w:id="956765173">
          <w:marLeft w:val="480"/>
          <w:marRight w:val="0"/>
          <w:marTop w:val="0"/>
          <w:marBottom w:val="0"/>
          <w:divBdr>
            <w:top w:val="none" w:sz="0" w:space="0" w:color="auto"/>
            <w:left w:val="none" w:sz="0" w:space="0" w:color="auto"/>
            <w:bottom w:val="none" w:sz="0" w:space="0" w:color="auto"/>
            <w:right w:val="none" w:sz="0" w:space="0" w:color="auto"/>
          </w:divBdr>
        </w:div>
      </w:divsChild>
    </w:div>
    <w:div w:id="884173323">
      <w:bodyDiv w:val="1"/>
      <w:marLeft w:val="0"/>
      <w:marRight w:val="0"/>
      <w:marTop w:val="0"/>
      <w:marBottom w:val="0"/>
      <w:divBdr>
        <w:top w:val="none" w:sz="0" w:space="0" w:color="auto"/>
        <w:left w:val="none" w:sz="0" w:space="0" w:color="auto"/>
        <w:bottom w:val="none" w:sz="0" w:space="0" w:color="auto"/>
        <w:right w:val="none" w:sz="0" w:space="0" w:color="auto"/>
      </w:divBdr>
      <w:divsChild>
        <w:div w:id="2044668314">
          <w:marLeft w:val="480"/>
          <w:marRight w:val="0"/>
          <w:marTop w:val="0"/>
          <w:marBottom w:val="0"/>
          <w:divBdr>
            <w:top w:val="none" w:sz="0" w:space="0" w:color="auto"/>
            <w:left w:val="none" w:sz="0" w:space="0" w:color="auto"/>
            <w:bottom w:val="none" w:sz="0" w:space="0" w:color="auto"/>
            <w:right w:val="none" w:sz="0" w:space="0" w:color="auto"/>
          </w:divBdr>
        </w:div>
        <w:div w:id="539319273">
          <w:marLeft w:val="480"/>
          <w:marRight w:val="0"/>
          <w:marTop w:val="0"/>
          <w:marBottom w:val="0"/>
          <w:divBdr>
            <w:top w:val="none" w:sz="0" w:space="0" w:color="auto"/>
            <w:left w:val="none" w:sz="0" w:space="0" w:color="auto"/>
            <w:bottom w:val="none" w:sz="0" w:space="0" w:color="auto"/>
            <w:right w:val="none" w:sz="0" w:space="0" w:color="auto"/>
          </w:divBdr>
        </w:div>
        <w:div w:id="542713774">
          <w:marLeft w:val="480"/>
          <w:marRight w:val="0"/>
          <w:marTop w:val="0"/>
          <w:marBottom w:val="0"/>
          <w:divBdr>
            <w:top w:val="none" w:sz="0" w:space="0" w:color="auto"/>
            <w:left w:val="none" w:sz="0" w:space="0" w:color="auto"/>
            <w:bottom w:val="none" w:sz="0" w:space="0" w:color="auto"/>
            <w:right w:val="none" w:sz="0" w:space="0" w:color="auto"/>
          </w:divBdr>
        </w:div>
        <w:div w:id="1636328697">
          <w:marLeft w:val="480"/>
          <w:marRight w:val="0"/>
          <w:marTop w:val="0"/>
          <w:marBottom w:val="0"/>
          <w:divBdr>
            <w:top w:val="none" w:sz="0" w:space="0" w:color="auto"/>
            <w:left w:val="none" w:sz="0" w:space="0" w:color="auto"/>
            <w:bottom w:val="none" w:sz="0" w:space="0" w:color="auto"/>
            <w:right w:val="none" w:sz="0" w:space="0" w:color="auto"/>
          </w:divBdr>
        </w:div>
        <w:div w:id="1530682790">
          <w:marLeft w:val="480"/>
          <w:marRight w:val="0"/>
          <w:marTop w:val="0"/>
          <w:marBottom w:val="0"/>
          <w:divBdr>
            <w:top w:val="none" w:sz="0" w:space="0" w:color="auto"/>
            <w:left w:val="none" w:sz="0" w:space="0" w:color="auto"/>
            <w:bottom w:val="none" w:sz="0" w:space="0" w:color="auto"/>
            <w:right w:val="none" w:sz="0" w:space="0" w:color="auto"/>
          </w:divBdr>
        </w:div>
        <w:div w:id="1035813607">
          <w:marLeft w:val="480"/>
          <w:marRight w:val="0"/>
          <w:marTop w:val="0"/>
          <w:marBottom w:val="0"/>
          <w:divBdr>
            <w:top w:val="none" w:sz="0" w:space="0" w:color="auto"/>
            <w:left w:val="none" w:sz="0" w:space="0" w:color="auto"/>
            <w:bottom w:val="none" w:sz="0" w:space="0" w:color="auto"/>
            <w:right w:val="none" w:sz="0" w:space="0" w:color="auto"/>
          </w:divBdr>
        </w:div>
        <w:div w:id="829828794">
          <w:marLeft w:val="480"/>
          <w:marRight w:val="0"/>
          <w:marTop w:val="0"/>
          <w:marBottom w:val="0"/>
          <w:divBdr>
            <w:top w:val="none" w:sz="0" w:space="0" w:color="auto"/>
            <w:left w:val="none" w:sz="0" w:space="0" w:color="auto"/>
            <w:bottom w:val="none" w:sz="0" w:space="0" w:color="auto"/>
            <w:right w:val="none" w:sz="0" w:space="0" w:color="auto"/>
          </w:divBdr>
        </w:div>
        <w:div w:id="832373334">
          <w:marLeft w:val="480"/>
          <w:marRight w:val="0"/>
          <w:marTop w:val="0"/>
          <w:marBottom w:val="0"/>
          <w:divBdr>
            <w:top w:val="none" w:sz="0" w:space="0" w:color="auto"/>
            <w:left w:val="none" w:sz="0" w:space="0" w:color="auto"/>
            <w:bottom w:val="none" w:sz="0" w:space="0" w:color="auto"/>
            <w:right w:val="none" w:sz="0" w:space="0" w:color="auto"/>
          </w:divBdr>
        </w:div>
        <w:div w:id="522283405">
          <w:marLeft w:val="480"/>
          <w:marRight w:val="0"/>
          <w:marTop w:val="0"/>
          <w:marBottom w:val="0"/>
          <w:divBdr>
            <w:top w:val="none" w:sz="0" w:space="0" w:color="auto"/>
            <w:left w:val="none" w:sz="0" w:space="0" w:color="auto"/>
            <w:bottom w:val="none" w:sz="0" w:space="0" w:color="auto"/>
            <w:right w:val="none" w:sz="0" w:space="0" w:color="auto"/>
          </w:divBdr>
        </w:div>
        <w:div w:id="1681394630">
          <w:marLeft w:val="480"/>
          <w:marRight w:val="0"/>
          <w:marTop w:val="0"/>
          <w:marBottom w:val="0"/>
          <w:divBdr>
            <w:top w:val="none" w:sz="0" w:space="0" w:color="auto"/>
            <w:left w:val="none" w:sz="0" w:space="0" w:color="auto"/>
            <w:bottom w:val="none" w:sz="0" w:space="0" w:color="auto"/>
            <w:right w:val="none" w:sz="0" w:space="0" w:color="auto"/>
          </w:divBdr>
        </w:div>
        <w:div w:id="1045908941">
          <w:marLeft w:val="480"/>
          <w:marRight w:val="0"/>
          <w:marTop w:val="0"/>
          <w:marBottom w:val="0"/>
          <w:divBdr>
            <w:top w:val="none" w:sz="0" w:space="0" w:color="auto"/>
            <w:left w:val="none" w:sz="0" w:space="0" w:color="auto"/>
            <w:bottom w:val="none" w:sz="0" w:space="0" w:color="auto"/>
            <w:right w:val="none" w:sz="0" w:space="0" w:color="auto"/>
          </w:divBdr>
        </w:div>
        <w:div w:id="1253929662">
          <w:marLeft w:val="480"/>
          <w:marRight w:val="0"/>
          <w:marTop w:val="0"/>
          <w:marBottom w:val="0"/>
          <w:divBdr>
            <w:top w:val="none" w:sz="0" w:space="0" w:color="auto"/>
            <w:left w:val="none" w:sz="0" w:space="0" w:color="auto"/>
            <w:bottom w:val="none" w:sz="0" w:space="0" w:color="auto"/>
            <w:right w:val="none" w:sz="0" w:space="0" w:color="auto"/>
          </w:divBdr>
        </w:div>
        <w:div w:id="251863731">
          <w:marLeft w:val="480"/>
          <w:marRight w:val="0"/>
          <w:marTop w:val="0"/>
          <w:marBottom w:val="0"/>
          <w:divBdr>
            <w:top w:val="none" w:sz="0" w:space="0" w:color="auto"/>
            <w:left w:val="none" w:sz="0" w:space="0" w:color="auto"/>
            <w:bottom w:val="none" w:sz="0" w:space="0" w:color="auto"/>
            <w:right w:val="none" w:sz="0" w:space="0" w:color="auto"/>
          </w:divBdr>
        </w:div>
        <w:div w:id="927616320">
          <w:marLeft w:val="480"/>
          <w:marRight w:val="0"/>
          <w:marTop w:val="0"/>
          <w:marBottom w:val="0"/>
          <w:divBdr>
            <w:top w:val="none" w:sz="0" w:space="0" w:color="auto"/>
            <w:left w:val="none" w:sz="0" w:space="0" w:color="auto"/>
            <w:bottom w:val="none" w:sz="0" w:space="0" w:color="auto"/>
            <w:right w:val="none" w:sz="0" w:space="0" w:color="auto"/>
          </w:divBdr>
        </w:div>
        <w:div w:id="476647815">
          <w:marLeft w:val="480"/>
          <w:marRight w:val="0"/>
          <w:marTop w:val="0"/>
          <w:marBottom w:val="0"/>
          <w:divBdr>
            <w:top w:val="none" w:sz="0" w:space="0" w:color="auto"/>
            <w:left w:val="none" w:sz="0" w:space="0" w:color="auto"/>
            <w:bottom w:val="none" w:sz="0" w:space="0" w:color="auto"/>
            <w:right w:val="none" w:sz="0" w:space="0" w:color="auto"/>
          </w:divBdr>
        </w:div>
        <w:div w:id="1772816793">
          <w:marLeft w:val="480"/>
          <w:marRight w:val="0"/>
          <w:marTop w:val="0"/>
          <w:marBottom w:val="0"/>
          <w:divBdr>
            <w:top w:val="none" w:sz="0" w:space="0" w:color="auto"/>
            <w:left w:val="none" w:sz="0" w:space="0" w:color="auto"/>
            <w:bottom w:val="none" w:sz="0" w:space="0" w:color="auto"/>
            <w:right w:val="none" w:sz="0" w:space="0" w:color="auto"/>
          </w:divBdr>
        </w:div>
        <w:div w:id="1223641432">
          <w:marLeft w:val="480"/>
          <w:marRight w:val="0"/>
          <w:marTop w:val="0"/>
          <w:marBottom w:val="0"/>
          <w:divBdr>
            <w:top w:val="none" w:sz="0" w:space="0" w:color="auto"/>
            <w:left w:val="none" w:sz="0" w:space="0" w:color="auto"/>
            <w:bottom w:val="none" w:sz="0" w:space="0" w:color="auto"/>
            <w:right w:val="none" w:sz="0" w:space="0" w:color="auto"/>
          </w:divBdr>
        </w:div>
        <w:div w:id="1313288775">
          <w:marLeft w:val="480"/>
          <w:marRight w:val="0"/>
          <w:marTop w:val="0"/>
          <w:marBottom w:val="0"/>
          <w:divBdr>
            <w:top w:val="none" w:sz="0" w:space="0" w:color="auto"/>
            <w:left w:val="none" w:sz="0" w:space="0" w:color="auto"/>
            <w:bottom w:val="none" w:sz="0" w:space="0" w:color="auto"/>
            <w:right w:val="none" w:sz="0" w:space="0" w:color="auto"/>
          </w:divBdr>
        </w:div>
        <w:div w:id="1892495072">
          <w:marLeft w:val="480"/>
          <w:marRight w:val="0"/>
          <w:marTop w:val="0"/>
          <w:marBottom w:val="0"/>
          <w:divBdr>
            <w:top w:val="none" w:sz="0" w:space="0" w:color="auto"/>
            <w:left w:val="none" w:sz="0" w:space="0" w:color="auto"/>
            <w:bottom w:val="none" w:sz="0" w:space="0" w:color="auto"/>
            <w:right w:val="none" w:sz="0" w:space="0" w:color="auto"/>
          </w:divBdr>
        </w:div>
        <w:div w:id="1448545114">
          <w:marLeft w:val="480"/>
          <w:marRight w:val="0"/>
          <w:marTop w:val="0"/>
          <w:marBottom w:val="0"/>
          <w:divBdr>
            <w:top w:val="none" w:sz="0" w:space="0" w:color="auto"/>
            <w:left w:val="none" w:sz="0" w:space="0" w:color="auto"/>
            <w:bottom w:val="none" w:sz="0" w:space="0" w:color="auto"/>
            <w:right w:val="none" w:sz="0" w:space="0" w:color="auto"/>
          </w:divBdr>
        </w:div>
        <w:div w:id="67265019">
          <w:marLeft w:val="480"/>
          <w:marRight w:val="0"/>
          <w:marTop w:val="0"/>
          <w:marBottom w:val="0"/>
          <w:divBdr>
            <w:top w:val="none" w:sz="0" w:space="0" w:color="auto"/>
            <w:left w:val="none" w:sz="0" w:space="0" w:color="auto"/>
            <w:bottom w:val="none" w:sz="0" w:space="0" w:color="auto"/>
            <w:right w:val="none" w:sz="0" w:space="0" w:color="auto"/>
          </w:divBdr>
        </w:div>
        <w:div w:id="2084791018">
          <w:marLeft w:val="480"/>
          <w:marRight w:val="0"/>
          <w:marTop w:val="0"/>
          <w:marBottom w:val="0"/>
          <w:divBdr>
            <w:top w:val="none" w:sz="0" w:space="0" w:color="auto"/>
            <w:left w:val="none" w:sz="0" w:space="0" w:color="auto"/>
            <w:bottom w:val="none" w:sz="0" w:space="0" w:color="auto"/>
            <w:right w:val="none" w:sz="0" w:space="0" w:color="auto"/>
          </w:divBdr>
        </w:div>
        <w:div w:id="1380713199">
          <w:marLeft w:val="480"/>
          <w:marRight w:val="0"/>
          <w:marTop w:val="0"/>
          <w:marBottom w:val="0"/>
          <w:divBdr>
            <w:top w:val="none" w:sz="0" w:space="0" w:color="auto"/>
            <w:left w:val="none" w:sz="0" w:space="0" w:color="auto"/>
            <w:bottom w:val="none" w:sz="0" w:space="0" w:color="auto"/>
            <w:right w:val="none" w:sz="0" w:space="0" w:color="auto"/>
          </w:divBdr>
        </w:div>
        <w:div w:id="601836941">
          <w:marLeft w:val="480"/>
          <w:marRight w:val="0"/>
          <w:marTop w:val="0"/>
          <w:marBottom w:val="0"/>
          <w:divBdr>
            <w:top w:val="none" w:sz="0" w:space="0" w:color="auto"/>
            <w:left w:val="none" w:sz="0" w:space="0" w:color="auto"/>
            <w:bottom w:val="none" w:sz="0" w:space="0" w:color="auto"/>
            <w:right w:val="none" w:sz="0" w:space="0" w:color="auto"/>
          </w:divBdr>
        </w:div>
        <w:div w:id="1251966591">
          <w:marLeft w:val="480"/>
          <w:marRight w:val="0"/>
          <w:marTop w:val="0"/>
          <w:marBottom w:val="0"/>
          <w:divBdr>
            <w:top w:val="none" w:sz="0" w:space="0" w:color="auto"/>
            <w:left w:val="none" w:sz="0" w:space="0" w:color="auto"/>
            <w:bottom w:val="none" w:sz="0" w:space="0" w:color="auto"/>
            <w:right w:val="none" w:sz="0" w:space="0" w:color="auto"/>
          </w:divBdr>
        </w:div>
        <w:div w:id="15010356">
          <w:marLeft w:val="480"/>
          <w:marRight w:val="0"/>
          <w:marTop w:val="0"/>
          <w:marBottom w:val="0"/>
          <w:divBdr>
            <w:top w:val="none" w:sz="0" w:space="0" w:color="auto"/>
            <w:left w:val="none" w:sz="0" w:space="0" w:color="auto"/>
            <w:bottom w:val="none" w:sz="0" w:space="0" w:color="auto"/>
            <w:right w:val="none" w:sz="0" w:space="0" w:color="auto"/>
          </w:divBdr>
        </w:div>
        <w:div w:id="2006740700">
          <w:marLeft w:val="480"/>
          <w:marRight w:val="0"/>
          <w:marTop w:val="0"/>
          <w:marBottom w:val="0"/>
          <w:divBdr>
            <w:top w:val="none" w:sz="0" w:space="0" w:color="auto"/>
            <w:left w:val="none" w:sz="0" w:space="0" w:color="auto"/>
            <w:bottom w:val="none" w:sz="0" w:space="0" w:color="auto"/>
            <w:right w:val="none" w:sz="0" w:space="0" w:color="auto"/>
          </w:divBdr>
        </w:div>
        <w:div w:id="564683585">
          <w:marLeft w:val="480"/>
          <w:marRight w:val="0"/>
          <w:marTop w:val="0"/>
          <w:marBottom w:val="0"/>
          <w:divBdr>
            <w:top w:val="none" w:sz="0" w:space="0" w:color="auto"/>
            <w:left w:val="none" w:sz="0" w:space="0" w:color="auto"/>
            <w:bottom w:val="none" w:sz="0" w:space="0" w:color="auto"/>
            <w:right w:val="none" w:sz="0" w:space="0" w:color="auto"/>
          </w:divBdr>
        </w:div>
        <w:div w:id="1298756048">
          <w:marLeft w:val="480"/>
          <w:marRight w:val="0"/>
          <w:marTop w:val="0"/>
          <w:marBottom w:val="0"/>
          <w:divBdr>
            <w:top w:val="none" w:sz="0" w:space="0" w:color="auto"/>
            <w:left w:val="none" w:sz="0" w:space="0" w:color="auto"/>
            <w:bottom w:val="none" w:sz="0" w:space="0" w:color="auto"/>
            <w:right w:val="none" w:sz="0" w:space="0" w:color="auto"/>
          </w:divBdr>
        </w:div>
        <w:div w:id="1643851960">
          <w:marLeft w:val="480"/>
          <w:marRight w:val="0"/>
          <w:marTop w:val="0"/>
          <w:marBottom w:val="0"/>
          <w:divBdr>
            <w:top w:val="none" w:sz="0" w:space="0" w:color="auto"/>
            <w:left w:val="none" w:sz="0" w:space="0" w:color="auto"/>
            <w:bottom w:val="none" w:sz="0" w:space="0" w:color="auto"/>
            <w:right w:val="none" w:sz="0" w:space="0" w:color="auto"/>
          </w:divBdr>
        </w:div>
        <w:div w:id="405954826">
          <w:marLeft w:val="480"/>
          <w:marRight w:val="0"/>
          <w:marTop w:val="0"/>
          <w:marBottom w:val="0"/>
          <w:divBdr>
            <w:top w:val="none" w:sz="0" w:space="0" w:color="auto"/>
            <w:left w:val="none" w:sz="0" w:space="0" w:color="auto"/>
            <w:bottom w:val="none" w:sz="0" w:space="0" w:color="auto"/>
            <w:right w:val="none" w:sz="0" w:space="0" w:color="auto"/>
          </w:divBdr>
        </w:div>
        <w:div w:id="1955668543">
          <w:marLeft w:val="480"/>
          <w:marRight w:val="0"/>
          <w:marTop w:val="0"/>
          <w:marBottom w:val="0"/>
          <w:divBdr>
            <w:top w:val="none" w:sz="0" w:space="0" w:color="auto"/>
            <w:left w:val="none" w:sz="0" w:space="0" w:color="auto"/>
            <w:bottom w:val="none" w:sz="0" w:space="0" w:color="auto"/>
            <w:right w:val="none" w:sz="0" w:space="0" w:color="auto"/>
          </w:divBdr>
        </w:div>
        <w:div w:id="1810242465">
          <w:marLeft w:val="480"/>
          <w:marRight w:val="0"/>
          <w:marTop w:val="0"/>
          <w:marBottom w:val="0"/>
          <w:divBdr>
            <w:top w:val="none" w:sz="0" w:space="0" w:color="auto"/>
            <w:left w:val="none" w:sz="0" w:space="0" w:color="auto"/>
            <w:bottom w:val="none" w:sz="0" w:space="0" w:color="auto"/>
            <w:right w:val="none" w:sz="0" w:space="0" w:color="auto"/>
          </w:divBdr>
        </w:div>
        <w:div w:id="82454792">
          <w:marLeft w:val="480"/>
          <w:marRight w:val="0"/>
          <w:marTop w:val="0"/>
          <w:marBottom w:val="0"/>
          <w:divBdr>
            <w:top w:val="none" w:sz="0" w:space="0" w:color="auto"/>
            <w:left w:val="none" w:sz="0" w:space="0" w:color="auto"/>
            <w:bottom w:val="none" w:sz="0" w:space="0" w:color="auto"/>
            <w:right w:val="none" w:sz="0" w:space="0" w:color="auto"/>
          </w:divBdr>
        </w:div>
        <w:div w:id="946544055">
          <w:marLeft w:val="480"/>
          <w:marRight w:val="0"/>
          <w:marTop w:val="0"/>
          <w:marBottom w:val="0"/>
          <w:divBdr>
            <w:top w:val="none" w:sz="0" w:space="0" w:color="auto"/>
            <w:left w:val="none" w:sz="0" w:space="0" w:color="auto"/>
            <w:bottom w:val="none" w:sz="0" w:space="0" w:color="auto"/>
            <w:right w:val="none" w:sz="0" w:space="0" w:color="auto"/>
          </w:divBdr>
        </w:div>
        <w:div w:id="2039315339">
          <w:marLeft w:val="480"/>
          <w:marRight w:val="0"/>
          <w:marTop w:val="0"/>
          <w:marBottom w:val="0"/>
          <w:divBdr>
            <w:top w:val="none" w:sz="0" w:space="0" w:color="auto"/>
            <w:left w:val="none" w:sz="0" w:space="0" w:color="auto"/>
            <w:bottom w:val="none" w:sz="0" w:space="0" w:color="auto"/>
            <w:right w:val="none" w:sz="0" w:space="0" w:color="auto"/>
          </w:divBdr>
        </w:div>
        <w:div w:id="706754257">
          <w:marLeft w:val="480"/>
          <w:marRight w:val="0"/>
          <w:marTop w:val="0"/>
          <w:marBottom w:val="0"/>
          <w:divBdr>
            <w:top w:val="none" w:sz="0" w:space="0" w:color="auto"/>
            <w:left w:val="none" w:sz="0" w:space="0" w:color="auto"/>
            <w:bottom w:val="none" w:sz="0" w:space="0" w:color="auto"/>
            <w:right w:val="none" w:sz="0" w:space="0" w:color="auto"/>
          </w:divBdr>
        </w:div>
        <w:div w:id="2091460277">
          <w:marLeft w:val="480"/>
          <w:marRight w:val="0"/>
          <w:marTop w:val="0"/>
          <w:marBottom w:val="0"/>
          <w:divBdr>
            <w:top w:val="none" w:sz="0" w:space="0" w:color="auto"/>
            <w:left w:val="none" w:sz="0" w:space="0" w:color="auto"/>
            <w:bottom w:val="none" w:sz="0" w:space="0" w:color="auto"/>
            <w:right w:val="none" w:sz="0" w:space="0" w:color="auto"/>
          </w:divBdr>
        </w:div>
        <w:div w:id="160194012">
          <w:marLeft w:val="480"/>
          <w:marRight w:val="0"/>
          <w:marTop w:val="0"/>
          <w:marBottom w:val="0"/>
          <w:divBdr>
            <w:top w:val="none" w:sz="0" w:space="0" w:color="auto"/>
            <w:left w:val="none" w:sz="0" w:space="0" w:color="auto"/>
            <w:bottom w:val="none" w:sz="0" w:space="0" w:color="auto"/>
            <w:right w:val="none" w:sz="0" w:space="0" w:color="auto"/>
          </w:divBdr>
        </w:div>
        <w:div w:id="1408570560">
          <w:marLeft w:val="480"/>
          <w:marRight w:val="0"/>
          <w:marTop w:val="0"/>
          <w:marBottom w:val="0"/>
          <w:divBdr>
            <w:top w:val="none" w:sz="0" w:space="0" w:color="auto"/>
            <w:left w:val="none" w:sz="0" w:space="0" w:color="auto"/>
            <w:bottom w:val="none" w:sz="0" w:space="0" w:color="auto"/>
            <w:right w:val="none" w:sz="0" w:space="0" w:color="auto"/>
          </w:divBdr>
        </w:div>
        <w:div w:id="687679859">
          <w:marLeft w:val="480"/>
          <w:marRight w:val="0"/>
          <w:marTop w:val="0"/>
          <w:marBottom w:val="0"/>
          <w:divBdr>
            <w:top w:val="none" w:sz="0" w:space="0" w:color="auto"/>
            <w:left w:val="none" w:sz="0" w:space="0" w:color="auto"/>
            <w:bottom w:val="none" w:sz="0" w:space="0" w:color="auto"/>
            <w:right w:val="none" w:sz="0" w:space="0" w:color="auto"/>
          </w:divBdr>
        </w:div>
      </w:divsChild>
    </w:div>
    <w:div w:id="885876497">
      <w:bodyDiv w:val="1"/>
      <w:marLeft w:val="0"/>
      <w:marRight w:val="0"/>
      <w:marTop w:val="0"/>
      <w:marBottom w:val="0"/>
      <w:divBdr>
        <w:top w:val="none" w:sz="0" w:space="0" w:color="auto"/>
        <w:left w:val="none" w:sz="0" w:space="0" w:color="auto"/>
        <w:bottom w:val="none" w:sz="0" w:space="0" w:color="auto"/>
        <w:right w:val="none" w:sz="0" w:space="0" w:color="auto"/>
      </w:divBdr>
    </w:div>
    <w:div w:id="886332530">
      <w:bodyDiv w:val="1"/>
      <w:marLeft w:val="0"/>
      <w:marRight w:val="0"/>
      <w:marTop w:val="0"/>
      <w:marBottom w:val="0"/>
      <w:divBdr>
        <w:top w:val="none" w:sz="0" w:space="0" w:color="auto"/>
        <w:left w:val="none" w:sz="0" w:space="0" w:color="auto"/>
        <w:bottom w:val="none" w:sz="0" w:space="0" w:color="auto"/>
        <w:right w:val="none" w:sz="0" w:space="0" w:color="auto"/>
      </w:divBdr>
    </w:div>
    <w:div w:id="886378346">
      <w:bodyDiv w:val="1"/>
      <w:marLeft w:val="0"/>
      <w:marRight w:val="0"/>
      <w:marTop w:val="0"/>
      <w:marBottom w:val="0"/>
      <w:divBdr>
        <w:top w:val="none" w:sz="0" w:space="0" w:color="auto"/>
        <w:left w:val="none" w:sz="0" w:space="0" w:color="auto"/>
        <w:bottom w:val="none" w:sz="0" w:space="0" w:color="auto"/>
        <w:right w:val="none" w:sz="0" w:space="0" w:color="auto"/>
      </w:divBdr>
    </w:div>
    <w:div w:id="888110426">
      <w:bodyDiv w:val="1"/>
      <w:marLeft w:val="0"/>
      <w:marRight w:val="0"/>
      <w:marTop w:val="0"/>
      <w:marBottom w:val="0"/>
      <w:divBdr>
        <w:top w:val="none" w:sz="0" w:space="0" w:color="auto"/>
        <w:left w:val="none" w:sz="0" w:space="0" w:color="auto"/>
        <w:bottom w:val="none" w:sz="0" w:space="0" w:color="auto"/>
        <w:right w:val="none" w:sz="0" w:space="0" w:color="auto"/>
      </w:divBdr>
    </w:div>
    <w:div w:id="888343247">
      <w:bodyDiv w:val="1"/>
      <w:marLeft w:val="0"/>
      <w:marRight w:val="0"/>
      <w:marTop w:val="0"/>
      <w:marBottom w:val="0"/>
      <w:divBdr>
        <w:top w:val="none" w:sz="0" w:space="0" w:color="auto"/>
        <w:left w:val="none" w:sz="0" w:space="0" w:color="auto"/>
        <w:bottom w:val="none" w:sz="0" w:space="0" w:color="auto"/>
        <w:right w:val="none" w:sz="0" w:space="0" w:color="auto"/>
      </w:divBdr>
    </w:div>
    <w:div w:id="892734752">
      <w:bodyDiv w:val="1"/>
      <w:marLeft w:val="0"/>
      <w:marRight w:val="0"/>
      <w:marTop w:val="0"/>
      <w:marBottom w:val="0"/>
      <w:divBdr>
        <w:top w:val="none" w:sz="0" w:space="0" w:color="auto"/>
        <w:left w:val="none" w:sz="0" w:space="0" w:color="auto"/>
        <w:bottom w:val="none" w:sz="0" w:space="0" w:color="auto"/>
        <w:right w:val="none" w:sz="0" w:space="0" w:color="auto"/>
      </w:divBdr>
    </w:div>
    <w:div w:id="893740789">
      <w:bodyDiv w:val="1"/>
      <w:marLeft w:val="0"/>
      <w:marRight w:val="0"/>
      <w:marTop w:val="0"/>
      <w:marBottom w:val="0"/>
      <w:divBdr>
        <w:top w:val="none" w:sz="0" w:space="0" w:color="auto"/>
        <w:left w:val="none" w:sz="0" w:space="0" w:color="auto"/>
        <w:bottom w:val="none" w:sz="0" w:space="0" w:color="auto"/>
        <w:right w:val="none" w:sz="0" w:space="0" w:color="auto"/>
      </w:divBdr>
    </w:div>
    <w:div w:id="895433476">
      <w:bodyDiv w:val="1"/>
      <w:marLeft w:val="0"/>
      <w:marRight w:val="0"/>
      <w:marTop w:val="0"/>
      <w:marBottom w:val="0"/>
      <w:divBdr>
        <w:top w:val="none" w:sz="0" w:space="0" w:color="auto"/>
        <w:left w:val="none" w:sz="0" w:space="0" w:color="auto"/>
        <w:bottom w:val="none" w:sz="0" w:space="0" w:color="auto"/>
        <w:right w:val="none" w:sz="0" w:space="0" w:color="auto"/>
      </w:divBdr>
    </w:div>
    <w:div w:id="895549959">
      <w:bodyDiv w:val="1"/>
      <w:marLeft w:val="0"/>
      <w:marRight w:val="0"/>
      <w:marTop w:val="0"/>
      <w:marBottom w:val="0"/>
      <w:divBdr>
        <w:top w:val="none" w:sz="0" w:space="0" w:color="auto"/>
        <w:left w:val="none" w:sz="0" w:space="0" w:color="auto"/>
        <w:bottom w:val="none" w:sz="0" w:space="0" w:color="auto"/>
        <w:right w:val="none" w:sz="0" w:space="0" w:color="auto"/>
      </w:divBdr>
    </w:div>
    <w:div w:id="895631244">
      <w:bodyDiv w:val="1"/>
      <w:marLeft w:val="0"/>
      <w:marRight w:val="0"/>
      <w:marTop w:val="0"/>
      <w:marBottom w:val="0"/>
      <w:divBdr>
        <w:top w:val="none" w:sz="0" w:space="0" w:color="auto"/>
        <w:left w:val="none" w:sz="0" w:space="0" w:color="auto"/>
        <w:bottom w:val="none" w:sz="0" w:space="0" w:color="auto"/>
        <w:right w:val="none" w:sz="0" w:space="0" w:color="auto"/>
      </w:divBdr>
    </w:div>
    <w:div w:id="899024309">
      <w:bodyDiv w:val="1"/>
      <w:marLeft w:val="0"/>
      <w:marRight w:val="0"/>
      <w:marTop w:val="0"/>
      <w:marBottom w:val="0"/>
      <w:divBdr>
        <w:top w:val="none" w:sz="0" w:space="0" w:color="auto"/>
        <w:left w:val="none" w:sz="0" w:space="0" w:color="auto"/>
        <w:bottom w:val="none" w:sz="0" w:space="0" w:color="auto"/>
        <w:right w:val="none" w:sz="0" w:space="0" w:color="auto"/>
      </w:divBdr>
    </w:div>
    <w:div w:id="901671152">
      <w:bodyDiv w:val="1"/>
      <w:marLeft w:val="0"/>
      <w:marRight w:val="0"/>
      <w:marTop w:val="0"/>
      <w:marBottom w:val="0"/>
      <w:divBdr>
        <w:top w:val="none" w:sz="0" w:space="0" w:color="auto"/>
        <w:left w:val="none" w:sz="0" w:space="0" w:color="auto"/>
        <w:bottom w:val="none" w:sz="0" w:space="0" w:color="auto"/>
        <w:right w:val="none" w:sz="0" w:space="0" w:color="auto"/>
      </w:divBdr>
    </w:div>
    <w:div w:id="902914955">
      <w:bodyDiv w:val="1"/>
      <w:marLeft w:val="0"/>
      <w:marRight w:val="0"/>
      <w:marTop w:val="0"/>
      <w:marBottom w:val="0"/>
      <w:divBdr>
        <w:top w:val="none" w:sz="0" w:space="0" w:color="auto"/>
        <w:left w:val="none" w:sz="0" w:space="0" w:color="auto"/>
        <w:bottom w:val="none" w:sz="0" w:space="0" w:color="auto"/>
        <w:right w:val="none" w:sz="0" w:space="0" w:color="auto"/>
      </w:divBdr>
    </w:div>
    <w:div w:id="904335091">
      <w:bodyDiv w:val="1"/>
      <w:marLeft w:val="0"/>
      <w:marRight w:val="0"/>
      <w:marTop w:val="0"/>
      <w:marBottom w:val="0"/>
      <w:divBdr>
        <w:top w:val="none" w:sz="0" w:space="0" w:color="auto"/>
        <w:left w:val="none" w:sz="0" w:space="0" w:color="auto"/>
        <w:bottom w:val="none" w:sz="0" w:space="0" w:color="auto"/>
        <w:right w:val="none" w:sz="0" w:space="0" w:color="auto"/>
      </w:divBdr>
    </w:div>
    <w:div w:id="907420947">
      <w:bodyDiv w:val="1"/>
      <w:marLeft w:val="0"/>
      <w:marRight w:val="0"/>
      <w:marTop w:val="0"/>
      <w:marBottom w:val="0"/>
      <w:divBdr>
        <w:top w:val="none" w:sz="0" w:space="0" w:color="auto"/>
        <w:left w:val="none" w:sz="0" w:space="0" w:color="auto"/>
        <w:bottom w:val="none" w:sz="0" w:space="0" w:color="auto"/>
        <w:right w:val="none" w:sz="0" w:space="0" w:color="auto"/>
      </w:divBdr>
    </w:div>
    <w:div w:id="909968810">
      <w:bodyDiv w:val="1"/>
      <w:marLeft w:val="0"/>
      <w:marRight w:val="0"/>
      <w:marTop w:val="0"/>
      <w:marBottom w:val="0"/>
      <w:divBdr>
        <w:top w:val="none" w:sz="0" w:space="0" w:color="auto"/>
        <w:left w:val="none" w:sz="0" w:space="0" w:color="auto"/>
        <w:bottom w:val="none" w:sz="0" w:space="0" w:color="auto"/>
        <w:right w:val="none" w:sz="0" w:space="0" w:color="auto"/>
      </w:divBdr>
    </w:div>
    <w:div w:id="914780690">
      <w:bodyDiv w:val="1"/>
      <w:marLeft w:val="0"/>
      <w:marRight w:val="0"/>
      <w:marTop w:val="0"/>
      <w:marBottom w:val="0"/>
      <w:divBdr>
        <w:top w:val="none" w:sz="0" w:space="0" w:color="auto"/>
        <w:left w:val="none" w:sz="0" w:space="0" w:color="auto"/>
        <w:bottom w:val="none" w:sz="0" w:space="0" w:color="auto"/>
        <w:right w:val="none" w:sz="0" w:space="0" w:color="auto"/>
      </w:divBdr>
    </w:div>
    <w:div w:id="917667532">
      <w:bodyDiv w:val="1"/>
      <w:marLeft w:val="0"/>
      <w:marRight w:val="0"/>
      <w:marTop w:val="0"/>
      <w:marBottom w:val="0"/>
      <w:divBdr>
        <w:top w:val="none" w:sz="0" w:space="0" w:color="auto"/>
        <w:left w:val="none" w:sz="0" w:space="0" w:color="auto"/>
        <w:bottom w:val="none" w:sz="0" w:space="0" w:color="auto"/>
        <w:right w:val="none" w:sz="0" w:space="0" w:color="auto"/>
      </w:divBdr>
    </w:div>
    <w:div w:id="918564278">
      <w:bodyDiv w:val="1"/>
      <w:marLeft w:val="0"/>
      <w:marRight w:val="0"/>
      <w:marTop w:val="0"/>
      <w:marBottom w:val="0"/>
      <w:divBdr>
        <w:top w:val="none" w:sz="0" w:space="0" w:color="auto"/>
        <w:left w:val="none" w:sz="0" w:space="0" w:color="auto"/>
        <w:bottom w:val="none" w:sz="0" w:space="0" w:color="auto"/>
        <w:right w:val="none" w:sz="0" w:space="0" w:color="auto"/>
      </w:divBdr>
    </w:div>
    <w:div w:id="924414150">
      <w:bodyDiv w:val="1"/>
      <w:marLeft w:val="0"/>
      <w:marRight w:val="0"/>
      <w:marTop w:val="0"/>
      <w:marBottom w:val="0"/>
      <w:divBdr>
        <w:top w:val="none" w:sz="0" w:space="0" w:color="auto"/>
        <w:left w:val="none" w:sz="0" w:space="0" w:color="auto"/>
        <w:bottom w:val="none" w:sz="0" w:space="0" w:color="auto"/>
        <w:right w:val="none" w:sz="0" w:space="0" w:color="auto"/>
      </w:divBdr>
    </w:div>
    <w:div w:id="925266063">
      <w:bodyDiv w:val="1"/>
      <w:marLeft w:val="0"/>
      <w:marRight w:val="0"/>
      <w:marTop w:val="0"/>
      <w:marBottom w:val="0"/>
      <w:divBdr>
        <w:top w:val="none" w:sz="0" w:space="0" w:color="auto"/>
        <w:left w:val="none" w:sz="0" w:space="0" w:color="auto"/>
        <w:bottom w:val="none" w:sz="0" w:space="0" w:color="auto"/>
        <w:right w:val="none" w:sz="0" w:space="0" w:color="auto"/>
      </w:divBdr>
    </w:div>
    <w:div w:id="925308913">
      <w:bodyDiv w:val="1"/>
      <w:marLeft w:val="0"/>
      <w:marRight w:val="0"/>
      <w:marTop w:val="0"/>
      <w:marBottom w:val="0"/>
      <w:divBdr>
        <w:top w:val="none" w:sz="0" w:space="0" w:color="auto"/>
        <w:left w:val="none" w:sz="0" w:space="0" w:color="auto"/>
        <w:bottom w:val="none" w:sz="0" w:space="0" w:color="auto"/>
        <w:right w:val="none" w:sz="0" w:space="0" w:color="auto"/>
      </w:divBdr>
    </w:div>
    <w:div w:id="926621624">
      <w:bodyDiv w:val="1"/>
      <w:marLeft w:val="0"/>
      <w:marRight w:val="0"/>
      <w:marTop w:val="0"/>
      <w:marBottom w:val="0"/>
      <w:divBdr>
        <w:top w:val="none" w:sz="0" w:space="0" w:color="auto"/>
        <w:left w:val="none" w:sz="0" w:space="0" w:color="auto"/>
        <w:bottom w:val="none" w:sz="0" w:space="0" w:color="auto"/>
        <w:right w:val="none" w:sz="0" w:space="0" w:color="auto"/>
      </w:divBdr>
    </w:div>
    <w:div w:id="928195091">
      <w:bodyDiv w:val="1"/>
      <w:marLeft w:val="0"/>
      <w:marRight w:val="0"/>
      <w:marTop w:val="0"/>
      <w:marBottom w:val="0"/>
      <w:divBdr>
        <w:top w:val="none" w:sz="0" w:space="0" w:color="auto"/>
        <w:left w:val="none" w:sz="0" w:space="0" w:color="auto"/>
        <w:bottom w:val="none" w:sz="0" w:space="0" w:color="auto"/>
        <w:right w:val="none" w:sz="0" w:space="0" w:color="auto"/>
      </w:divBdr>
    </w:div>
    <w:div w:id="930896062">
      <w:bodyDiv w:val="1"/>
      <w:marLeft w:val="0"/>
      <w:marRight w:val="0"/>
      <w:marTop w:val="0"/>
      <w:marBottom w:val="0"/>
      <w:divBdr>
        <w:top w:val="none" w:sz="0" w:space="0" w:color="auto"/>
        <w:left w:val="none" w:sz="0" w:space="0" w:color="auto"/>
        <w:bottom w:val="none" w:sz="0" w:space="0" w:color="auto"/>
        <w:right w:val="none" w:sz="0" w:space="0" w:color="auto"/>
      </w:divBdr>
    </w:div>
    <w:div w:id="932200368">
      <w:bodyDiv w:val="1"/>
      <w:marLeft w:val="0"/>
      <w:marRight w:val="0"/>
      <w:marTop w:val="0"/>
      <w:marBottom w:val="0"/>
      <w:divBdr>
        <w:top w:val="none" w:sz="0" w:space="0" w:color="auto"/>
        <w:left w:val="none" w:sz="0" w:space="0" w:color="auto"/>
        <w:bottom w:val="none" w:sz="0" w:space="0" w:color="auto"/>
        <w:right w:val="none" w:sz="0" w:space="0" w:color="auto"/>
      </w:divBdr>
    </w:div>
    <w:div w:id="937373232">
      <w:bodyDiv w:val="1"/>
      <w:marLeft w:val="0"/>
      <w:marRight w:val="0"/>
      <w:marTop w:val="0"/>
      <w:marBottom w:val="0"/>
      <w:divBdr>
        <w:top w:val="none" w:sz="0" w:space="0" w:color="auto"/>
        <w:left w:val="none" w:sz="0" w:space="0" w:color="auto"/>
        <w:bottom w:val="none" w:sz="0" w:space="0" w:color="auto"/>
        <w:right w:val="none" w:sz="0" w:space="0" w:color="auto"/>
      </w:divBdr>
    </w:div>
    <w:div w:id="937451009">
      <w:bodyDiv w:val="1"/>
      <w:marLeft w:val="0"/>
      <w:marRight w:val="0"/>
      <w:marTop w:val="0"/>
      <w:marBottom w:val="0"/>
      <w:divBdr>
        <w:top w:val="none" w:sz="0" w:space="0" w:color="auto"/>
        <w:left w:val="none" w:sz="0" w:space="0" w:color="auto"/>
        <w:bottom w:val="none" w:sz="0" w:space="0" w:color="auto"/>
        <w:right w:val="none" w:sz="0" w:space="0" w:color="auto"/>
      </w:divBdr>
      <w:divsChild>
        <w:div w:id="59135823">
          <w:marLeft w:val="480"/>
          <w:marRight w:val="0"/>
          <w:marTop w:val="0"/>
          <w:marBottom w:val="0"/>
          <w:divBdr>
            <w:top w:val="none" w:sz="0" w:space="0" w:color="auto"/>
            <w:left w:val="none" w:sz="0" w:space="0" w:color="auto"/>
            <w:bottom w:val="none" w:sz="0" w:space="0" w:color="auto"/>
            <w:right w:val="none" w:sz="0" w:space="0" w:color="auto"/>
          </w:divBdr>
        </w:div>
        <w:div w:id="257372844">
          <w:marLeft w:val="480"/>
          <w:marRight w:val="0"/>
          <w:marTop w:val="0"/>
          <w:marBottom w:val="0"/>
          <w:divBdr>
            <w:top w:val="none" w:sz="0" w:space="0" w:color="auto"/>
            <w:left w:val="none" w:sz="0" w:space="0" w:color="auto"/>
            <w:bottom w:val="none" w:sz="0" w:space="0" w:color="auto"/>
            <w:right w:val="none" w:sz="0" w:space="0" w:color="auto"/>
          </w:divBdr>
        </w:div>
        <w:div w:id="275336420">
          <w:marLeft w:val="480"/>
          <w:marRight w:val="0"/>
          <w:marTop w:val="0"/>
          <w:marBottom w:val="0"/>
          <w:divBdr>
            <w:top w:val="none" w:sz="0" w:space="0" w:color="auto"/>
            <w:left w:val="none" w:sz="0" w:space="0" w:color="auto"/>
            <w:bottom w:val="none" w:sz="0" w:space="0" w:color="auto"/>
            <w:right w:val="none" w:sz="0" w:space="0" w:color="auto"/>
          </w:divBdr>
        </w:div>
        <w:div w:id="299700691">
          <w:marLeft w:val="480"/>
          <w:marRight w:val="0"/>
          <w:marTop w:val="0"/>
          <w:marBottom w:val="0"/>
          <w:divBdr>
            <w:top w:val="none" w:sz="0" w:space="0" w:color="auto"/>
            <w:left w:val="none" w:sz="0" w:space="0" w:color="auto"/>
            <w:bottom w:val="none" w:sz="0" w:space="0" w:color="auto"/>
            <w:right w:val="none" w:sz="0" w:space="0" w:color="auto"/>
          </w:divBdr>
        </w:div>
        <w:div w:id="329913992">
          <w:marLeft w:val="480"/>
          <w:marRight w:val="0"/>
          <w:marTop w:val="0"/>
          <w:marBottom w:val="0"/>
          <w:divBdr>
            <w:top w:val="none" w:sz="0" w:space="0" w:color="auto"/>
            <w:left w:val="none" w:sz="0" w:space="0" w:color="auto"/>
            <w:bottom w:val="none" w:sz="0" w:space="0" w:color="auto"/>
            <w:right w:val="none" w:sz="0" w:space="0" w:color="auto"/>
          </w:divBdr>
        </w:div>
        <w:div w:id="331757607">
          <w:marLeft w:val="480"/>
          <w:marRight w:val="0"/>
          <w:marTop w:val="0"/>
          <w:marBottom w:val="0"/>
          <w:divBdr>
            <w:top w:val="none" w:sz="0" w:space="0" w:color="auto"/>
            <w:left w:val="none" w:sz="0" w:space="0" w:color="auto"/>
            <w:bottom w:val="none" w:sz="0" w:space="0" w:color="auto"/>
            <w:right w:val="none" w:sz="0" w:space="0" w:color="auto"/>
          </w:divBdr>
        </w:div>
        <w:div w:id="354501196">
          <w:marLeft w:val="480"/>
          <w:marRight w:val="0"/>
          <w:marTop w:val="0"/>
          <w:marBottom w:val="0"/>
          <w:divBdr>
            <w:top w:val="none" w:sz="0" w:space="0" w:color="auto"/>
            <w:left w:val="none" w:sz="0" w:space="0" w:color="auto"/>
            <w:bottom w:val="none" w:sz="0" w:space="0" w:color="auto"/>
            <w:right w:val="none" w:sz="0" w:space="0" w:color="auto"/>
          </w:divBdr>
        </w:div>
        <w:div w:id="432097850">
          <w:marLeft w:val="480"/>
          <w:marRight w:val="0"/>
          <w:marTop w:val="0"/>
          <w:marBottom w:val="0"/>
          <w:divBdr>
            <w:top w:val="none" w:sz="0" w:space="0" w:color="auto"/>
            <w:left w:val="none" w:sz="0" w:space="0" w:color="auto"/>
            <w:bottom w:val="none" w:sz="0" w:space="0" w:color="auto"/>
            <w:right w:val="none" w:sz="0" w:space="0" w:color="auto"/>
          </w:divBdr>
        </w:div>
        <w:div w:id="465125868">
          <w:marLeft w:val="480"/>
          <w:marRight w:val="0"/>
          <w:marTop w:val="0"/>
          <w:marBottom w:val="0"/>
          <w:divBdr>
            <w:top w:val="none" w:sz="0" w:space="0" w:color="auto"/>
            <w:left w:val="none" w:sz="0" w:space="0" w:color="auto"/>
            <w:bottom w:val="none" w:sz="0" w:space="0" w:color="auto"/>
            <w:right w:val="none" w:sz="0" w:space="0" w:color="auto"/>
          </w:divBdr>
        </w:div>
        <w:div w:id="507065098">
          <w:marLeft w:val="480"/>
          <w:marRight w:val="0"/>
          <w:marTop w:val="0"/>
          <w:marBottom w:val="0"/>
          <w:divBdr>
            <w:top w:val="none" w:sz="0" w:space="0" w:color="auto"/>
            <w:left w:val="none" w:sz="0" w:space="0" w:color="auto"/>
            <w:bottom w:val="none" w:sz="0" w:space="0" w:color="auto"/>
            <w:right w:val="none" w:sz="0" w:space="0" w:color="auto"/>
          </w:divBdr>
        </w:div>
        <w:div w:id="527061583">
          <w:marLeft w:val="480"/>
          <w:marRight w:val="0"/>
          <w:marTop w:val="0"/>
          <w:marBottom w:val="0"/>
          <w:divBdr>
            <w:top w:val="none" w:sz="0" w:space="0" w:color="auto"/>
            <w:left w:val="none" w:sz="0" w:space="0" w:color="auto"/>
            <w:bottom w:val="none" w:sz="0" w:space="0" w:color="auto"/>
            <w:right w:val="none" w:sz="0" w:space="0" w:color="auto"/>
          </w:divBdr>
        </w:div>
        <w:div w:id="586427788">
          <w:marLeft w:val="480"/>
          <w:marRight w:val="0"/>
          <w:marTop w:val="0"/>
          <w:marBottom w:val="0"/>
          <w:divBdr>
            <w:top w:val="none" w:sz="0" w:space="0" w:color="auto"/>
            <w:left w:val="none" w:sz="0" w:space="0" w:color="auto"/>
            <w:bottom w:val="none" w:sz="0" w:space="0" w:color="auto"/>
            <w:right w:val="none" w:sz="0" w:space="0" w:color="auto"/>
          </w:divBdr>
        </w:div>
        <w:div w:id="599147229">
          <w:marLeft w:val="480"/>
          <w:marRight w:val="0"/>
          <w:marTop w:val="0"/>
          <w:marBottom w:val="0"/>
          <w:divBdr>
            <w:top w:val="none" w:sz="0" w:space="0" w:color="auto"/>
            <w:left w:val="none" w:sz="0" w:space="0" w:color="auto"/>
            <w:bottom w:val="none" w:sz="0" w:space="0" w:color="auto"/>
            <w:right w:val="none" w:sz="0" w:space="0" w:color="auto"/>
          </w:divBdr>
        </w:div>
        <w:div w:id="682362407">
          <w:marLeft w:val="480"/>
          <w:marRight w:val="0"/>
          <w:marTop w:val="0"/>
          <w:marBottom w:val="0"/>
          <w:divBdr>
            <w:top w:val="none" w:sz="0" w:space="0" w:color="auto"/>
            <w:left w:val="none" w:sz="0" w:space="0" w:color="auto"/>
            <w:bottom w:val="none" w:sz="0" w:space="0" w:color="auto"/>
            <w:right w:val="none" w:sz="0" w:space="0" w:color="auto"/>
          </w:divBdr>
        </w:div>
        <w:div w:id="741871776">
          <w:marLeft w:val="480"/>
          <w:marRight w:val="0"/>
          <w:marTop w:val="0"/>
          <w:marBottom w:val="0"/>
          <w:divBdr>
            <w:top w:val="none" w:sz="0" w:space="0" w:color="auto"/>
            <w:left w:val="none" w:sz="0" w:space="0" w:color="auto"/>
            <w:bottom w:val="none" w:sz="0" w:space="0" w:color="auto"/>
            <w:right w:val="none" w:sz="0" w:space="0" w:color="auto"/>
          </w:divBdr>
        </w:div>
        <w:div w:id="827213450">
          <w:marLeft w:val="480"/>
          <w:marRight w:val="0"/>
          <w:marTop w:val="0"/>
          <w:marBottom w:val="0"/>
          <w:divBdr>
            <w:top w:val="none" w:sz="0" w:space="0" w:color="auto"/>
            <w:left w:val="none" w:sz="0" w:space="0" w:color="auto"/>
            <w:bottom w:val="none" w:sz="0" w:space="0" w:color="auto"/>
            <w:right w:val="none" w:sz="0" w:space="0" w:color="auto"/>
          </w:divBdr>
        </w:div>
        <w:div w:id="827862847">
          <w:marLeft w:val="480"/>
          <w:marRight w:val="0"/>
          <w:marTop w:val="0"/>
          <w:marBottom w:val="0"/>
          <w:divBdr>
            <w:top w:val="none" w:sz="0" w:space="0" w:color="auto"/>
            <w:left w:val="none" w:sz="0" w:space="0" w:color="auto"/>
            <w:bottom w:val="none" w:sz="0" w:space="0" w:color="auto"/>
            <w:right w:val="none" w:sz="0" w:space="0" w:color="auto"/>
          </w:divBdr>
        </w:div>
        <w:div w:id="894194104">
          <w:marLeft w:val="480"/>
          <w:marRight w:val="0"/>
          <w:marTop w:val="0"/>
          <w:marBottom w:val="0"/>
          <w:divBdr>
            <w:top w:val="none" w:sz="0" w:space="0" w:color="auto"/>
            <w:left w:val="none" w:sz="0" w:space="0" w:color="auto"/>
            <w:bottom w:val="none" w:sz="0" w:space="0" w:color="auto"/>
            <w:right w:val="none" w:sz="0" w:space="0" w:color="auto"/>
          </w:divBdr>
        </w:div>
        <w:div w:id="1036471653">
          <w:marLeft w:val="480"/>
          <w:marRight w:val="0"/>
          <w:marTop w:val="0"/>
          <w:marBottom w:val="0"/>
          <w:divBdr>
            <w:top w:val="none" w:sz="0" w:space="0" w:color="auto"/>
            <w:left w:val="none" w:sz="0" w:space="0" w:color="auto"/>
            <w:bottom w:val="none" w:sz="0" w:space="0" w:color="auto"/>
            <w:right w:val="none" w:sz="0" w:space="0" w:color="auto"/>
          </w:divBdr>
        </w:div>
        <w:div w:id="1080834819">
          <w:marLeft w:val="480"/>
          <w:marRight w:val="0"/>
          <w:marTop w:val="0"/>
          <w:marBottom w:val="0"/>
          <w:divBdr>
            <w:top w:val="none" w:sz="0" w:space="0" w:color="auto"/>
            <w:left w:val="none" w:sz="0" w:space="0" w:color="auto"/>
            <w:bottom w:val="none" w:sz="0" w:space="0" w:color="auto"/>
            <w:right w:val="none" w:sz="0" w:space="0" w:color="auto"/>
          </w:divBdr>
        </w:div>
        <w:div w:id="1094522242">
          <w:marLeft w:val="480"/>
          <w:marRight w:val="0"/>
          <w:marTop w:val="0"/>
          <w:marBottom w:val="0"/>
          <w:divBdr>
            <w:top w:val="none" w:sz="0" w:space="0" w:color="auto"/>
            <w:left w:val="none" w:sz="0" w:space="0" w:color="auto"/>
            <w:bottom w:val="none" w:sz="0" w:space="0" w:color="auto"/>
            <w:right w:val="none" w:sz="0" w:space="0" w:color="auto"/>
          </w:divBdr>
        </w:div>
        <w:div w:id="1102383459">
          <w:marLeft w:val="480"/>
          <w:marRight w:val="0"/>
          <w:marTop w:val="0"/>
          <w:marBottom w:val="0"/>
          <w:divBdr>
            <w:top w:val="none" w:sz="0" w:space="0" w:color="auto"/>
            <w:left w:val="none" w:sz="0" w:space="0" w:color="auto"/>
            <w:bottom w:val="none" w:sz="0" w:space="0" w:color="auto"/>
            <w:right w:val="none" w:sz="0" w:space="0" w:color="auto"/>
          </w:divBdr>
        </w:div>
        <w:div w:id="1128622557">
          <w:marLeft w:val="480"/>
          <w:marRight w:val="0"/>
          <w:marTop w:val="0"/>
          <w:marBottom w:val="0"/>
          <w:divBdr>
            <w:top w:val="none" w:sz="0" w:space="0" w:color="auto"/>
            <w:left w:val="none" w:sz="0" w:space="0" w:color="auto"/>
            <w:bottom w:val="none" w:sz="0" w:space="0" w:color="auto"/>
            <w:right w:val="none" w:sz="0" w:space="0" w:color="auto"/>
          </w:divBdr>
        </w:div>
        <w:div w:id="1248417155">
          <w:marLeft w:val="480"/>
          <w:marRight w:val="0"/>
          <w:marTop w:val="0"/>
          <w:marBottom w:val="0"/>
          <w:divBdr>
            <w:top w:val="none" w:sz="0" w:space="0" w:color="auto"/>
            <w:left w:val="none" w:sz="0" w:space="0" w:color="auto"/>
            <w:bottom w:val="none" w:sz="0" w:space="0" w:color="auto"/>
            <w:right w:val="none" w:sz="0" w:space="0" w:color="auto"/>
          </w:divBdr>
        </w:div>
        <w:div w:id="1283415635">
          <w:marLeft w:val="480"/>
          <w:marRight w:val="0"/>
          <w:marTop w:val="0"/>
          <w:marBottom w:val="0"/>
          <w:divBdr>
            <w:top w:val="none" w:sz="0" w:space="0" w:color="auto"/>
            <w:left w:val="none" w:sz="0" w:space="0" w:color="auto"/>
            <w:bottom w:val="none" w:sz="0" w:space="0" w:color="auto"/>
            <w:right w:val="none" w:sz="0" w:space="0" w:color="auto"/>
          </w:divBdr>
        </w:div>
        <w:div w:id="1290892999">
          <w:marLeft w:val="480"/>
          <w:marRight w:val="0"/>
          <w:marTop w:val="0"/>
          <w:marBottom w:val="0"/>
          <w:divBdr>
            <w:top w:val="none" w:sz="0" w:space="0" w:color="auto"/>
            <w:left w:val="none" w:sz="0" w:space="0" w:color="auto"/>
            <w:bottom w:val="none" w:sz="0" w:space="0" w:color="auto"/>
            <w:right w:val="none" w:sz="0" w:space="0" w:color="auto"/>
          </w:divBdr>
        </w:div>
        <w:div w:id="1554349534">
          <w:marLeft w:val="480"/>
          <w:marRight w:val="0"/>
          <w:marTop w:val="0"/>
          <w:marBottom w:val="0"/>
          <w:divBdr>
            <w:top w:val="none" w:sz="0" w:space="0" w:color="auto"/>
            <w:left w:val="none" w:sz="0" w:space="0" w:color="auto"/>
            <w:bottom w:val="none" w:sz="0" w:space="0" w:color="auto"/>
            <w:right w:val="none" w:sz="0" w:space="0" w:color="auto"/>
          </w:divBdr>
        </w:div>
        <w:div w:id="1593516152">
          <w:marLeft w:val="480"/>
          <w:marRight w:val="0"/>
          <w:marTop w:val="0"/>
          <w:marBottom w:val="0"/>
          <w:divBdr>
            <w:top w:val="none" w:sz="0" w:space="0" w:color="auto"/>
            <w:left w:val="none" w:sz="0" w:space="0" w:color="auto"/>
            <w:bottom w:val="none" w:sz="0" w:space="0" w:color="auto"/>
            <w:right w:val="none" w:sz="0" w:space="0" w:color="auto"/>
          </w:divBdr>
        </w:div>
        <w:div w:id="1608393216">
          <w:marLeft w:val="480"/>
          <w:marRight w:val="0"/>
          <w:marTop w:val="0"/>
          <w:marBottom w:val="0"/>
          <w:divBdr>
            <w:top w:val="none" w:sz="0" w:space="0" w:color="auto"/>
            <w:left w:val="none" w:sz="0" w:space="0" w:color="auto"/>
            <w:bottom w:val="none" w:sz="0" w:space="0" w:color="auto"/>
            <w:right w:val="none" w:sz="0" w:space="0" w:color="auto"/>
          </w:divBdr>
        </w:div>
        <w:div w:id="1688095942">
          <w:marLeft w:val="480"/>
          <w:marRight w:val="0"/>
          <w:marTop w:val="0"/>
          <w:marBottom w:val="0"/>
          <w:divBdr>
            <w:top w:val="none" w:sz="0" w:space="0" w:color="auto"/>
            <w:left w:val="none" w:sz="0" w:space="0" w:color="auto"/>
            <w:bottom w:val="none" w:sz="0" w:space="0" w:color="auto"/>
            <w:right w:val="none" w:sz="0" w:space="0" w:color="auto"/>
          </w:divBdr>
        </w:div>
        <w:div w:id="1755929176">
          <w:marLeft w:val="480"/>
          <w:marRight w:val="0"/>
          <w:marTop w:val="0"/>
          <w:marBottom w:val="0"/>
          <w:divBdr>
            <w:top w:val="none" w:sz="0" w:space="0" w:color="auto"/>
            <w:left w:val="none" w:sz="0" w:space="0" w:color="auto"/>
            <w:bottom w:val="none" w:sz="0" w:space="0" w:color="auto"/>
            <w:right w:val="none" w:sz="0" w:space="0" w:color="auto"/>
          </w:divBdr>
        </w:div>
        <w:div w:id="1764372154">
          <w:marLeft w:val="480"/>
          <w:marRight w:val="0"/>
          <w:marTop w:val="0"/>
          <w:marBottom w:val="0"/>
          <w:divBdr>
            <w:top w:val="none" w:sz="0" w:space="0" w:color="auto"/>
            <w:left w:val="none" w:sz="0" w:space="0" w:color="auto"/>
            <w:bottom w:val="none" w:sz="0" w:space="0" w:color="auto"/>
            <w:right w:val="none" w:sz="0" w:space="0" w:color="auto"/>
          </w:divBdr>
        </w:div>
        <w:div w:id="1829590137">
          <w:marLeft w:val="480"/>
          <w:marRight w:val="0"/>
          <w:marTop w:val="0"/>
          <w:marBottom w:val="0"/>
          <w:divBdr>
            <w:top w:val="none" w:sz="0" w:space="0" w:color="auto"/>
            <w:left w:val="none" w:sz="0" w:space="0" w:color="auto"/>
            <w:bottom w:val="none" w:sz="0" w:space="0" w:color="auto"/>
            <w:right w:val="none" w:sz="0" w:space="0" w:color="auto"/>
          </w:divBdr>
        </w:div>
        <w:div w:id="1831749724">
          <w:marLeft w:val="480"/>
          <w:marRight w:val="0"/>
          <w:marTop w:val="0"/>
          <w:marBottom w:val="0"/>
          <w:divBdr>
            <w:top w:val="none" w:sz="0" w:space="0" w:color="auto"/>
            <w:left w:val="none" w:sz="0" w:space="0" w:color="auto"/>
            <w:bottom w:val="none" w:sz="0" w:space="0" w:color="auto"/>
            <w:right w:val="none" w:sz="0" w:space="0" w:color="auto"/>
          </w:divBdr>
        </w:div>
        <w:div w:id="1858499381">
          <w:marLeft w:val="480"/>
          <w:marRight w:val="0"/>
          <w:marTop w:val="0"/>
          <w:marBottom w:val="0"/>
          <w:divBdr>
            <w:top w:val="none" w:sz="0" w:space="0" w:color="auto"/>
            <w:left w:val="none" w:sz="0" w:space="0" w:color="auto"/>
            <w:bottom w:val="none" w:sz="0" w:space="0" w:color="auto"/>
            <w:right w:val="none" w:sz="0" w:space="0" w:color="auto"/>
          </w:divBdr>
        </w:div>
        <w:div w:id="1872186164">
          <w:marLeft w:val="480"/>
          <w:marRight w:val="0"/>
          <w:marTop w:val="0"/>
          <w:marBottom w:val="0"/>
          <w:divBdr>
            <w:top w:val="none" w:sz="0" w:space="0" w:color="auto"/>
            <w:left w:val="none" w:sz="0" w:space="0" w:color="auto"/>
            <w:bottom w:val="none" w:sz="0" w:space="0" w:color="auto"/>
            <w:right w:val="none" w:sz="0" w:space="0" w:color="auto"/>
          </w:divBdr>
        </w:div>
        <w:div w:id="1933589943">
          <w:marLeft w:val="480"/>
          <w:marRight w:val="0"/>
          <w:marTop w:val="0"/>
          <w:marBottom w:val="0"/>
          <w:divBdr>
            <w:top w:val="none" w:sz="0" w:space="0" w:color="auto"/>
            <w:left w:val="none" w:sz="0" w:space="0" w:color="auto"/>
            <w:bottom w:val="none" w:sz="0" w:space="0" w:color="auto"/>
            <w:right w:val="none" w:sz="0" w:space="0" w:color="auto"/>
          </w:divBdr>
        </w:div>
        <w:div w:id="1994134938">
          <w:marLeft w:val="480"/>
          <w:marRight w:val="0"/>
          <w:marTop w:val="0"/>
          <w:marBottom w:val="0"/>
          <w:divBdr>
            <w:top w:val="none" w:sz="0" w:space="0" w:color="auto"/>
            <w:left w:val="none" w:sz="0" w:space="0" w:color="auto"/>
            <w:bottom w:val="none" w:sz="0" w:space="0" w:color="auto"/>
            <w:right w:val="none" w:sz="0" w:space="0" w:color="auto"/>
          </w:divBdr>
        </w:div>
        <w:div w:id="2035114562">
          <w:marLeft w:val="480"/>
          <w:marRight w:val="0"/>
          <w:marTop w:val="0"/>
          <w:marBottom w:val="0"/>
          <w:divBdr>
            <w:top w:val="none" w:sz="0" w:space="0" w:color="auto"/>
            <w:left w:val="none" w:sz="0" w:space="0" w:color="auto"/>
            <w:bottom w:val="none" w:sz="0" w:space="0" w:color="auto"/>
            <w:right w:val="none" w:sz="0" w:space="0" w:color="auto"/>
          </w:divBdr>
        </w:div>
        <w:div w:id="2120484037">
          <w:marLeft w:val="480"/>
          <w:marRight w:val="0"/>
          <w:marTop w:val="0"/>
          <w:marBottom w:val="0"/>
          <w:divBdr>
            <w:top w:val="none" w:sz="0" w:space="0" w:color="auto"/>
            <w:left w:val="none" w:sz="0" w:space="0" w:color="auto"/>
            <w:bottom w:val="none" w:sz="0" w:space="0" w:color="auto"/>
            <w:right w:val="none" w:sz="0" w:space="0" w:color="auto"/>
          </w:divBdr>
        </w:div>
        <w:div w:id="2129472261">
          <w:marLeft w:val="480"/>
          <w:marRight w:val="0"/>
          <w:marTop w:val="0"/>
          <w:marBottom w:val="0"/>
          <w:divBdr>
            <w:top w:val="none" w:sz="0" w:space="0" w:color="auto"/>
            <w:left w:val="none" w:sz="0" w:space="0" w:color="auto"/>
            <w:bottom w:val="none" w:sz="0" w:space="0" w:color="auto"/>
            <w:right w:val="none" w:sz="0" w:space="0" w:color="auto"/>
          </w:divBdr>
        </w:div>
      </w:divsChild>
    </w:div>
    <w:div w:id="938295833">
      <w:bodyDiv w:val="1"/>
      <w:marLeft w:val="0"/>
      <w:marRight w:val="0"/>
      <w:marTop w:val="0"/>
      <w:marBottom w:val="0"/>
      <w:divBdr>
        <w:top w:val="none" w:sz="0" w:space="0" w:color="auto"/>
        <w:left w:val="none" w:sz="0" w:space="0" w:color="auto"/>
        <w:bottom w:val="none" w:sz="0" w:space="0" w:color="auto"/>
        <w:right w:val="none" w:sz="0" w:space="0" w:color="auto"/>
      </w:divBdr>
    </w:div>
    <w:div w:id="939727417">
      <w:bodyDiv w:val="1"/>
      <w:marLeft w:val="0"/>
      <w:marRight w:val="0"/>
      <w:marTop w:val="0"/>
      <w:marBottom w:val="0"/>
      <w:divBdr>
        <w:top w:val="none" w:sz="0" w:space="0" w:color="auto"/>
        <w:left w:val="none" w:sz="0" w:space="0" w:color="auto"/>
        <w:bottom w:val="none" w:sz="0" w:space="0" w:color="auto"/>
        <w:right w:val="none" w:sz="0" w:space="0" w:color="auto"/>
      </w:divBdr>
    </w:div>
    <w:div w:id="940525556">
      <w:bodyDiv w:val="1"/>
      <w:marLeft w:val="0"/>
      <w:marRight w:val="0"/>
      <w:marTop w:val="0"/>
      <w:marBottom w:val="0"/>
      <w:divBdr>
        <w:top w:val="none" w:sz="0" w:space="0" w:color="auto"/>
        <w:left w:val="none" w:sz="0" w:space="0" w:color="auto"/>
        <w:bottom w:val="none" w:sz="0" w:space="0" w:color="auto"/>
        <w:right w:val="none" w:sz="0" w:space="0" w:color="auto"/>
      </w:divBdr>
    </w:div>
    <w:div w:id="943416111">
      <w:bodyDiv w:val="1"/>
      <w:marLeft w:val="0"/>
      <w:marRight w:val="0"/>
      <w:marTop w:val="0"/>
      <w:marBottom w:val="0"/>
      <w:divBdr>
        <w:top w:val="none" w:sz="0" w:space="0" w:color="auto"/>
        <w:left w:val="none" w:sz="0" w:space="0" w:color="auto"/>
        <w:bottom w:val="none" w:sz="0" w:space="0" w:color="auto"/>
        <w:right w:val="none" w:sz="0" w:space="0" w:color="auto"/>
      </w:divBdr>
    </w:div>
    <w:div w:id="944269318">
      <w:bodyDiv w:val="1"/>
      <w:marLeft w:val="0"/>
      <w:marRight w:val="0"/>
      <w:marTop w:val="0"/>
      <w:marBottom w:val="0"/>
      <w:divBdr>
        <w:top w:val="none" w:sz="0" w:space="0" w:color="auto"/>
        <w:left w:val="none" w:sz="0" w:space="0" w:color="auto"/>
        <w:bottom w:val="none" w:sz="0" w:space="0" w:color="auto"/>
        <w:right w:val="none" w:sz="0" w:space="0" w:color="auto"/>
      </w:divBdr>
    </w:div>
    <w:div w:id="945818850">
      <w:bodyDiv w:val="1"/>
      <w:marLeft w:val="0"/>
      <w:marRight w:val="0"/>
      <w:marTop w:val="0"/>
      <w:marBottom w:val="0"/>
      <w:divBdr>
        <w:top w:val="none" w:sz="0" w:space="0" w:color="auto"/>
        <w:left w:val="none" w:sz="0" w:space="0" w:color="auto"/>
        <w:bottom w:val="none" w:sz="0" w:space="0" w:color="auto"/>
        <w:right w:val="none" w:sz="0" w:space="0" w:color="auto"/>
      </w:divBdr>
    </w:div>
    <w:div w:id="946037536">
      <w:bodyDiv w:val="1"/>
      <w:marLeft w:val="0"/>
      <w:marRight w:val="0"/>
      <w:marTop w:val="0"/>
      <w:marBottom w:val="0"/>
      <w:divBdr>
        <w:top w:val="none" w:sz="0" w:space="0" w:color="auto"/>
        <w:left w:val="none" w:sz="0" w:space="0" w:color="auto"/>
        <w:bottom w:val="none" w:sz="0" w:space="0" w:color="auto"/>
        <w:right w:val="none" w:sz="0" w:space="0" w:color="auto"/>
      </w:divBdr>
    </w:div>
    <w:div w:id="951595666">
      <w:bodyDiv w:val="1"/>
      <w:marLeft w:val="0"/>
      <w:marRight w:val="0"/>
      <w:marTop w:val="0"/>
      <w:marBottom w:val="0"/>
      <w:divBdr>
        <w:top w:val="none" w:sz="0" w:space="0" w:color="auto"/>
        <w:left w:val="none" w:sz="0" w:space="0" w:color="auto"/>
        <w:bottom w:val="none" w:sz="0" w:space="0" w:color="auto"/>
        <w:right w:val="none" w:sz="0" w:space="0" w:color="auto"/>
      </w:divBdr>
    </w:div>
    <w:div w:id="957567228">
      <w:bodyDiv w:val="1"/>
      <w:marLeft w:val="0"/>
      <w:marRight w:val="0"/>
      <w:marTop w:val="0"/>
      <w:marBottom w:val="0"/>
      <w:divBdr>
        <w:top w:val="none" w:sz="0" w:space="0" w:color="auto"/>
        <w:left w:val="none" w:sz="0" w:space="0" w:color="auto"/>
        <w:bottom w:val="none" w:sz="0" w:space="0" w:color="auto"/>
        <w:right w:val="none" w:sz="0" w:space="0" w:color="auto"/>
      </w:divBdr>
    </w:div>
    <w:div w:id="963849321">
      <w:bodyDiv w:val="1"/>
      <w:marLeft w:val="0"/>
      <w:marRight w:val="0"/>
      <w:marTop w:val="0"/>
      <w:marBottom w:val="0"/>
      <w:divBdr>
        <w:top w:val="none" w:sz="0" w:space="0" w:color="auto"/>
        <w:left w:val="none" w:sz="0" w:space="0" w:color="auto"/>
        <w:bottom w:val="none" w:sz="0" w:space="0" w:color="auto"/>
        <w:right w:val="none" w:sz="0" w:space="0" w:color="auto"/>
      </w:divBdr>
    </w:div>
    <w:div w:id="967079838">
      <w:bodyDiv w:val="1"/>
      <w:marLeft w:val="0"/>
      <w:marRight w:val="0"/>
      <w:marTop w:val="0"/>
      <w:marBottom w:val="0"/>
      <w:divBdr>
        <w:top w:val="none" w:sz="0" w:space="0" w:color="auto"/>
        <w:left w:val="none" w:sz="0" w:space="0" w:color="auto"/>
        <w:bottom w:val="none" w:sz="0" w:space="0" w:color="auto"/>
        <w:right w:val="none" w:sz="0" w:space="0" w:color="auto"/>
      </w:divBdr>
    </w:div>
    <w:div w:id="967317044">
      <w:bodyDiv w:val="1"/>
      <w:marLeft w:val="0"/>
      <w:marRight w:val="0"/>
      <w:marTop w:val="0"/>
      <w:marBottom w:val="0"/>
      <w:divBdr>
        <w:top w:val="none" w:sz="0" w:space="0" w:color="auto"/>
        <w:left w:val="none" w:sz="0" w:space="0" w:color="auto"/>
        <w:bottom w:val="none" w:sz="0" w:space="0" w:color="auto"/>
        <w:right w:val="none" w:sz="0" w:space="0" w:color="auto"/>
      </w:divBdr>
    </w:div>
    <w:div w:id="969553137">
      <w:bodyDiv w:val="1"/>
      <w:marLeft w:val="0"/>
      <w:marRight w:val="0"/>
      <w:marTop w:val="0"/>
      <w:marBottom w:val="0"/>
      <w:divBdr>
        <w:top w:val="none" w:sz="0" w:space="0" w:color="auto"/>
        <w:left w:val="none" w:sz="0" w:space="0" w:color="auto"/>
        <w:bottom w:val="none" w:sz="0" w:space="0" w:color="auto"/>
        <w:right w:val="none" w:sz="0" w:space="0" w:color="auto"/>
      </w:divBdr>
    </w:div>
    <w:div w:id="971406288">
      <w:bodyDiv w:val="1"/>
      <w:marLeft w:val="0"/>
      <w:marRight w:val="0"/>
      <w:marTop w:val="0"/>
      <w:marBottom w:val="0"/>
      <w:divBdr>
        <w:top w:val="none" w:sz="0" w:space="0" w:color="auto"/>
        <w:left w:val="none" w:sz="0" w:space="0" w:color="auto"/>
        <w:bottom w:val="none" w:sz="0" w:space="0" w:color="auto"/>
        <w:right w:val="none" w:sz="0" w:space="0" w:color="auto"/>
      </w:divBdr>
      <w:divsChild>
        <w:div w:id="1964263881">
          <w:marLeft w:val="480"/>
          <w:marRight w:val="0"/>
          <w:marTop w:val="0"/>
          <w:marBottom w:val="0"/>
          <w:divBdr>
            <w:top w:val="none" w:sz="0" w:space="0" w:color="auto"/>
            <w:left w:val="none" w:sz="0" w:space="0" w:color="auto"/>
            <w:bottom w:val="none" w:sz="0" w:space="0" w:color="auto"/>
            <w:right w:val="none" w:sz="0" w:space="0" w:color="auto"/>
          </w:divBdr>
        </w:div>
        <w:div w:id="1399211254">
          <w:marLeft w:val="480"/>
          <w:marRight w:val="0"/>
          <w:marTop w:val="0"/>
          <w:marBottom w:val="0"/>
          <w:divBdr>
            <w:top w:val="none" w:sz="0" w:space="0" w:color="auto"/>
            <w:left w:val="none" w:sz="0" w:space="0" w:color="auto"/>
            <w:bottom w:val="none" w:sz="0" w:space="0" w:color="auto"/>
            <w:right w:val="none" w:sz="0" w:space="0" w:color="auto"/>
          </w:divBdr>
        </w:div>
        <w:div w:id="539439818">
          <w:marLeft w:val="480"/>
          <w:marRight w:val="0"/>
          <w:marTop w:val="0"/>
          <w:marBottom w:val="0"/>
          <w:divBdr>
            <w:top w:val="none" w:sz="0" w:space="0" w:color="auto"/>
            <w:left w:val="none" w:sz="0" w:space="0" w:color="auto"/>
            <w:bottom w:val="none" w:sz="0" w:space="0" w:color="auto"/>
            <w:right w:val="none" w:sz="0" w:space="0" w:color="auto"/>
          </w:divBdr>
        </w:div>
        <w:div w:id="379520893">
          <w:marLeft w:val="480"/>
          <w:marRight w:val="0"/>
          <w:marTop w:val="0"/>
          <w:marBottom w:val="0"/>
          <w:divBdr>
            <w:top w:val="none" w:sz="0" w:space="0" w:color="auto"/>
            <w:left w:val="none" w:sz="0" w:space="0" w:color="auto"/>
            <w:bottom w:val="none" w:sz="0" w:space="0" w:color="auto"/>
            <w:right w:val="none" w:sz="0" w:space="0" w:color="auto"/>
          </w:divBdr>
        </w:div>
        <w:div w:id="1350183481">
          <w:marLeft w:val="480"/>
          <w:marRight w:val="0"/>
          <w:marTop w:val="0"/>
          <w:marBottom w:val="0"/>
          <w:divBdr>
            <w:top w:val="none" w:sz="0" w:space="0" w:color="auto"/>
            <w:left w:val="none" w:sz="0" w:space="0" w:color="auto"/>
            <w:bottom w:val="none" w:sz="0" w:space="0" w:color="auto"/>
            <w:right w:val="none" w:sz="0" w:space="0" w:color="auto"/>
          </w:divBdr>
        </w:div>
        <w:div w:id="1594434946">
          <w:marLeft w:val="480"/>
          <w:marRight w:val="0"/>
          <w:marTop w:val="0"/>
          <w:marBottom w:val="0"/>
          <w:divBdr>
            <w:top w:val="none" w:sz="0" w:space="0" w:color="auto"/>
            <w:left w:val="none" w:sz="0" w:space="0" w:color="auto"/>
            <w:bottom w:val="none" w:sz="0" w:space="0" w:color="auto"/>
            <w:right w:val="none" w:sz="0" w:space="0" w:color="auto"/>
          </w:divBdr>
        </w:div>
        <w:div w:id="1904221071">
          <w:marLeft w:val="480"/>
          <w:marRight w:val="0"/>
          <w:marTop w:val="0"/>
          <w:marBottom w:val="0"/>
          <w:divBdr>
            <w:top w:val="none" w:sz="0" w:space="0" w:color="auto"/>
            <w:left w:val="none" w:sz="0" w:space="0" w:color="auto"/>
            <w:bottom w:val="none" w:sz="0" w:space="0" w:color="auto"/>
            <w:right w:val="none" w:sz="0" w:space="0" w:color="auto"/>
          </w:divBdr>
        </w:div>
        <w:div w:id="1110859258">
          <w:marLeft w:val="480"/>
          <w:marRight w:val="0"/>
          <w:marTop w:val="0"/>
          <w:marBottom w:val="0"/>
          <w:divBdr>
            <w:top w:val="none" w:sz="0" w:space="0" w:color="auto"/>
            <w:left w:val="none" w:sz="0" w:space="0" w:color="auto"/>
            <w:bottom w:val="none" w:sz="0" w:space="0" w:color="auto"/>
            <w:right w:val="none" w:sz="0" w:space="0" w:color="auto"/>
          </w:divBdr>
        </w:div>
        <w:div w:id="1522160432">
          <w:marLeft w:val="480"/>
          <w:marRight w:val="0"/>
          <w:marTop w:val="0"/>
          <w:marBottom w:val="0"/>
          <w:divBdr>
            <w:top w:val="none" w:sz="0" w:space="0" w:color="auto"/>
            <w:left w:val="none" w:sz="0" w:space="0" w:color="auto"/>
            <w:bottom w:val="none" w:sz="0" w:space="0" w:color="auto"/>
            <w:right w:val="none" w:sz="0" w:space="0" w:color="auto"/>
          </w:divBdr>
        </w:div>
        <w:div w:id="105121988">
          <w:marLeft w:val="480"/>
          <w:marRight w:val="0"/>
          <w:marTop w:val="0"/>
          <w:marBottom w:val="0"/>
          <w:divBdr>
            <w:top w:val="none" w:sz="0" w:space="0" w:color="auto"/>
            <w:left w:val="none" w:sz="0" w:space="0" w:color="auto"/>
            <w:bottom w:val="none" w:sz="0" w:space="0" w:color="auto"/>
            <w:right w:val="none" w:sz="0" w:space="0" w:color="auto"/>
          </w:divBdr>
        </w:div>
        <w:div w:id="1376781084">
          <w:marLeft w:val="480"/>
          <w:marRight w:val="0"/>
          <w:marTop w:val="0"/>
          <w:marBottom w:val="0"/>
          <w:divBdr>
            <w:top w:val="none" w:sz="0" w:space="0" w:color="auto"/>
            <w:left w:val="none" w:sz="0" w:space="0" w:color="auto"/>
            <w:bottom w:val="none" w:sz="0" w:space="0" w:color="auto"/>
            <w:right w:val="none" w:sz="0" w:space="0" w:color="auto"/>
          </w:divBdr>
        </w:div>
        <w:div w:id="1412972753">
          <w:marLeft w:val="480"/>
          <w:marRight w:val="0"/>
          <w:marTop w:val="0"/>
          <w:marBottom w:val="0"/>
          <w:divBdr>
            <w:top w:val="none" w:sz="0" w:space="0" w:color="auto"/>
            <w:left w:val="none" w:sz="0" w:space="0" w:color="auto"/>
            <w:bottom w:val="none" w:sz="0" w:space="0" w:color="auto"/>
            <w:right w:val="none" w:sz="0" w:space="0" w:color="auto"/>
          </w:divBdr>
        </w:div>
        <w:div w:id="916868311">
          <w:marLeft w:val="480"/>
          <w:marRight w:val="0"/>
          <w:marTop w:val="0"/>
          <w:marBottom w:val="0"/>
          <w:divBdr>
            <w:top w:val="none" w:sz="0" w:space="0" w:color="auto"/>
            <w:left w:val="none" w:sz="0" w:space="0" w:color="auto"/>
            <w:bottom w:val="none" w:sz="0" w:space="0" w:color="auto"/>
            <w:right w:val="none" w:sz="0" w:space="0" w:color="auto"/>
          </w:divBdr>
        </w:div>
        <w:div w:id="1933778595">
          <w:marLeft w:val="480"/>
          <w:marRight w:val="0"/>
          <w:marTop w:val="0"/>
          <w:marBottom w:val="0"/>
          <w:divBdr>
            <w:top w:val="none" w:sz="0" w:space="0" w:color="auto"/>
            <w:left w:val="none" w:sz="0" w:space="0" w:color="auto"/>
            <w:bottom w:val="none" w:sz="0" w:space="0" w:color="auto"/>
            <w:right w:val="none" w:sz="0" w:space="0" w:color="auto"/>
          </w:divBdr>
        </w:div>
        <w:div w:id="1499927106">
          <w:marLeft w:val="480"/>
          <w:marRight w:val="0"/>
          <w:marTop w:val="0"/>
          <w:marBottom w:val="0"/>
          <w:divBdr>
            <w:top w:val="none" w:sz="0" w:space="0" w:color="auto"/>
            <w:left w:val="none" w:sz="0" w:space="0" w:color="auto"/>
            <w:bottom w:val="none" w:sz="0" w:space="0" w:color="auto"/>
            <w:right w:val="none" w:sz="0" w:space="0" w:color="auto"/>
          </w:divBdr>
        </w:div>
        <w:div w:id="2053573785">
          <w:marLeft w:val="480"/>
          <w:marRight w:val="0"/>
          <w:marTop w:val="0"/>
          <w:marBottom w:val="0"/>
          <w:divBdr>
            <w:top w:val="none" w:sz="0" w:space="0" w:color="auto"/>
            <w:left w:val="none" w:sz="0" w:space="0" w:color="auto"/>
            <w:bottom w:val="none" w:sz="0" w:space="0" w:color="auto"/>
            <w:right w:val="none" w:sz="0" w:space="0" w:color="auto"/>
          </w:divBdr>
        </w:div>
        <w:div w:id="1735858567">
          <w:marLeft w:val="480"/>
          <w:marRight w:val="0"/>
          <w:marTop w:val="0"/>
          <w:marBottom w:val="0"/>
          <w:divBdr>
            <w:top w:val="none" w:sz="0" w:space="0" w:color="auto"/>
            <w:left w:val="none" w:sz="0" w:space="0" w:color="auto"/>
            <w:bottom w:val="none" w:sz="0" w:space="0" w:color="auto"/>
            <w:right w:val="none" w:sz="0" w:space="0" w:color="auto"/>
          </w:divBdr>
        </w:div>
        <w:div w:id="1452899655">
          <w:marLeft w:val="480"/>
          <w:marRight w:val="0"/>
          <w:marTop w:val="0"/>
          <w:marBottom w:val="0"/>
          <w:divBdr>
            <w:top w:val="none" w:sz="0" w:space="0" w:color="auto"/>
            <w:left w:val="none" w:sz="0" w:space="0" w:color="auto"/>
            <w:bottom w:val="none" w:sz="0" w:space="0" w:color="auto"/>
            <w:right w:val="none" w:sz="0" w:space="0" w:color="auto"/>
          </w:divBdr>
        </w:div>
        <w:div w:id="798301362">
          <w:marLeft w:val="480"/>
          <w:marRight w:val="0"/>
          <w:marTop w:val="0"/>
          <w:marBottom w:val="0"/>
          <w:divBdr>
            <w:top w:val="none" w:sz="0" w:space="0" w:color="auto"/>
            <w:left w:val="none" w:sz="0" w:space="0" w:color="auto"/>
            <w:bottom w:val="none" w:sz="0" w:space="0" w:color="auto"/>
            <w:right w:val="none" w:sz="0" w:space="0" w:color="auto"/>
          </w:divBdr>
        </w:div>
        <w:div w:id="1763406725">
          <w:marLeft w:val="480"/>
          <w:marRight w:val="0"/>
          <w:marTop w:val="0"/>
          <w:marBottom w:val="0"/>
          <w:divBdr>
            <w:top w:val="none" w:sz="0" w:space="0" w:color="auto"/>
            <w:left w:val="none" w:sz="0" w:space="0" w:color="auto"/>
            <w:bottom w:val="none" w:sz="0" w:space="0" w:color="auto"/>
            <w:right w:val="none" w:sz="0" w:space="0" w:color="auto"/>
          </w:divBdr>
        </w:div>
        <w:div w:id="1513565477">
          <w:marLeft w:val="480"/>
          <w:marRight w:val="0"/>
          <w:marTop w:val="0"/>
          <w:marBottom w:val="0"/>
          <w:divBdr>
            <w:top w:val="none" w:sz="0" w:space="0" w:color="auto"/>
            <w:left w:val="none" w:sz="0" w:space="0" w:color="auto"/>
            <w:bottom w:val="none" w:sz="0" w:space="0" w:color="auto"/>
            <w:right w:val="none" w:sz="0" w:space="0" w:color="auto"/>
          </w:divBdr>
        </w:div>
        <w:div w:id="132334137">
          <w:marLeft w:val="480"/>
          <w:marRight w:val="0"/>
          <w:marTop w:val="0"/>
          <w:marBottom w:val="0"/>
          <w:divBdr>
            <w:top w:val="none" w:sz="0" w:space="0" w:color="auto"/>
            <w:left w:val="none" w:sz="0" w:space="0" w:color="auto"/>
            <w:bottom w:val="none" w:sz="0" w:space="0" w:color="auto"/>
            <w:right w:val="none" w:sz="0" w:space="0" w:color="auto"/>
          </w:divBdr>
        </w:div>
        <w:div w:id="859243365">
          <w:marLeft w:val="480"/>
          <w:marRight w:val="0"/>
          <w:marTop w:val="0"/>
          <w:marBottom w:val="0"/>
          <w:divBdr>
            <w:top w:val="none" w:sz="0" w:space="0" w:color="auto"/>
            <w:left w:val="none" w:sz="0" w:space="0" w:color="auto"/>
            <w:bottom w:val="none" w:sz="0" w:space="0" w:color="auto"/>
            <w:right w:val="none" w:sz="0" w:space="0" w:color="auto"/>
          </w:divBdr>
        </w:div>
        <w:div w:id="1237781521">
          <w:marLeft w:val="480"/>
          <w:marRight w:val="0"/>
          <w:marTop w:val="0"/>
          <w:marBottom w:val="0"/>
          <w:divBdr>
            <w:top w:val="none" w:sz="0" w:space="0" w:color="auto"/>
            <w:left w:val="none" w:sz="0" w:space="0" w:color="auto"/>
            <w:bottom w:val="none" w:sz="0" w:space="0" w:color="auto"/>
            <w:right w:val="none" w:sz="0" w:space="0" w:color="auto"/>
          </w:divBdr>
        </w:div>
        <w:div w:id="21562918">
          <w:marLeft w:val="480"/>
          <w:marRight w:val="0"/>
          <w:marTop w:val="0"/>
          <w:marBottom w:val="0"/>
          <w:divBdr>
            <w:top w:val="none" w:sz="0" w:space="0" w:color="auto"/>
            <w:left w:val="none" w:sz="0" w:space="0" w:color="auto"/>
            <w:bottom w:val="none" w:sz="0" w:space="0" w:color="auto"/>
            <w:right w:val="none" w:sz="0" w:space="0" w:color="auto"/>
          </w:divBdr>
        </w:div>
        <w:div w:id="1724409334">
          <w:marLeft w:val="480"/>
          <w:marRight w:val="0"/>
          <w:marTop w:val="0"/>
          <w:marBottom w:val="0"/>
          <w:divBdr>
            <w:top w:val="none" w:sz="0" w:space="0" w:color="auto"/>
            <w:left w:val="none" w:sz="0" w:space="0" w:color="auto"/>
            <w:bottom w:val="none" w:sz="0" w:space="0" w:color="auto"/>
            <w:right w:val="none" w:sz="0" w:space="0" w:color="auto"/>
          </w:divBdr>
        </w:div>
        <w:div w:id="1082214528">
          <w:marLeft w:val="480"/>
          <w:marRight w:val="0"/>
          <w:marTop w:val="0"/>
          <w:marBottom w:val="0"/>
          <w:divBdr>
            <w:top w:val="none" w:sz="0" w:space="0" w:color="auto"/>
            <w:left w:val="none" w:sz="0" w:space="0" w:color="auto"/>
            <w:bottom w:val="none" w:sz="0" w:space="0" w:color="auto"/>
            <w:right w:val="none" w:sz="0" w:space="0" w:color="auto"/>
          </w:divBdr>
        </w:div>
        <w:div w:id="1904637013">
          <w:marLeft w:val="480"/>
          <w:marRight w:val="0"/>
          <w:marTop w:val="0"/>
          <w:marBottom w:val="0"/>
          <w:divBdr>
            <w:top w:val="none" w:sz="0" w:space="0" w:color="auto"/>
            <w:left w:val="none" w:sz="0" w:space="0" w:color="auto"/>
            <w:bottom w:val="none" w:sz="0" w:space="0" w:color="auto"/>
            <w:right w:val="none" w:sz="0" w:space="0" w:color="auto"/>
          </w:divBdr>
        </w:div>
        <w:div w:id="2123068907">
          <w:marLeft w:val="480"/>
          <w:marRight w:val="0"/>
          <w:marTop w:val="0"/>
          <w:marBottom w:val="0"/>
          <w:divBdr>
            <w:top w:val="none" w:sz="0" w:space="0" w:color="auto"/>
            <w:left w:val="none" w:sz="0" w:space="0" w:color="auto"/>
            <w:bottom w:val="none" w:sz="0" w:space="0" w:color="auto"/>
            <w:right w:val="none" w:sz="0" w:space="0" w:color="auto"/>
          </w:divBdr>
        </w:div>
        <w:div w:id="1738162546">
          <w:marLeft w:val="480"/>
          <w:marRight w:val="0"/>
          <w:marTop w:val="0"/>
          <w:marBottom w:val="0"/>
          <w:divBdr>
            <w:top w:val="none" w:sz="0" w:space="0" w:color="auto"/>
            <w:left w:val="none" w:sz="0" w:space="0" w:color="auto"/>
            <w:bottom w:val="none" w:sz="0" w:space="0" w:color="auto"/>
            <w:right w:val="none" w:sz="0" w:space="0" w:color="auto"/>
          </w:divBdr>
        </w:div>
        <w:div w:id="1200821703">
          <w:marLeft w:val="480"/>
          <w:marRight w:val="0"/>
          <w:marTop w:val="0"/>
          <w:marBottom w:val="0"/>
          <w:divBdr>
            <w:top w:val="none" w:sz="0" w:space="0" w:color="auto"/>
            <w:left w:val="none" w:sz="0" w:space="0" w:color="auto"/>
            <w:bottom w:val="none" w:sz="0" w:space="0" w:color="auto"/>
            <w:right w:val="none" w:sz="0" w:space="0" w:color="auto"/>
          </w:divBdr>
        </w:div>
        <w:div w:id="1889101987">
          <w:marLeft w:val="480"/>
          <w:marRight w:val="0"/>
          <w:marTop w:val="0"/>
          <w:marBottom w:val="0"/>
          <w:divBdr>
            <w:top w:val="none" w:sz="0" w:space="0" w:color="auto"/>
            <w:left w:val="none" w:sz="0" w:space="0" w:color="auto"/>
            <w:bottom w:val="none" w:sz="0" w:space="0" w:color="auto"/>
            <w:right w:val="none" w:sz="0" w:space="0" w:color="auto"/>
          </w:divBdr>
        </w:div>
        <w:div w:id="1528367739">
          <w:marLeft w:val="480"/>
          <w:marRight w:val="0"/>
          <w:marTop w:val="0"/>
          <w:marBottom w:val="0"/>
          <w:divBdr>
            <w:top w:val="none" w:sz="0" w:space="0" w:color="auto"/>
            <w:left w:val="none" w:sz="0" w:space="0" w:color="auto"/>
            <w:bottom w:val="none" w:sz="0" w:space="0" w:color="auto"/>
            <w:right w:val="none" w:sz="0" w:space="0" w:color="auto"/>
          </w:divBdr>
        </w:div>
        <w:div w:id="687097969">
          <w:marLeft w:val="480"/>
          <w:marRight w:val="0"/>
          <w:marTop w:val="0"/>
          <w:marBottom w:val="0"/>
          <w:divBdr>
            <w:top w:val="none" w:sz="0" w:space="0" w:color="auto"/>
            <w:left w:val="none" w:sz="0" w:space="0" w:color="auto"/>
            <w:bottom w:val="none" w:sz="0" w:space="0" w:color="auto"/>
            <w:right w:val="none" w:sz="0" w:space="0" w:color="auto"/>
          </w:divBdr>
        </w:div>
        <w:div w:id="1058014992">
          <w:marLeft w:val="480"/>
          <w:marRight w:val="0"/>
          <w:marTop w:val="0"/>
          <w:marBottom w:val="0"/>
          <w:divBdr>
            <w:top w:val="none" w:sz="0" w:space="0" w:color="auto"/>
            <w:left w:val="none" w:sz="0" w:space="0" w:color="auto"/>
            <w:bottom w:val="none" w:sz="0" w:space="0" w:color="auto"/>
            <w:right w:val="none" w:sz="0" w:space="0" w:color="auto"/>
          </w:divBdr>
        </w:div>
        <w:div w:id="2138448072">
          <w:marLeft w:val="480"/>
          <w:marRight w:val="0"/>
          <w:marTop w:val="0"/>
          <w:marBottom w:val="0"/>
          <w:divBdr>
            <w:top w:val="none" w:sz="0" w:space="0" w:color="auto"/>
            <w:left w:val="none" w:sz="0" w:space="0" w:color="auto"/>
            <w:bottom w:val="none" w:sz="0" w:space="0" w:color="auto"/>
            <w:right w:val="none" w:sz="0" w:space="0" w:color="auto"/>
          </w:divBdr>
        </w:div>
        <w:div w:id="587277933">
          <w:marLeft w:val="480"/>
          <w:marRight w:val="0"/>
          <w:marTop w:val="0"/>
          <w:marBottom w:val="0"/>
          <w:divBdr>
            <w:top w:val="none" w:sz="0" w:space="0" w:color="auto"/>
            <w:left w:val="none" w:sz="0" w:space="0" w:color="auto"/>
            <w:bottom w:val="none" w:sz="0" w:space="0" w:color="auto"/>
            <w:right w:val="none" w:sz="0" w:space="0" w:color="auto"/>
          </w:divBdr>
        </w:div>
        <w:div w:id="985860339">
          <w:marLeft w:val="480"/>
          <w:marRight w:val="0"/>
          <w:marTop w:val="0"/>
          <w:marBottom w:val="0"/>
          <w:divBdr>
            <w:top w:val="none" w:sz="0" w:space="0" w:color="auto"/>
            <w:left w:val="none" w:sz="0" w:space="0" w:color="auto"/>
            <w:bottom w:val="none" w:sz="0" w:space="0" w:color="auto"/>
            <w:right w:val="none" w:sz="0" w:space="0" w:color="auto"/>
          </w:divBdr>
        </w:div>
        <w:div w:id="1287807559">
          <w:marLeft w:val="480"/>
          <w:marRight w:val="0"/>
          <w:marTop w:val="0"/>
          <w:marBottom w:val="0"/>
          <w:divBdr>
            <w:top w:val="none" w:sz="0" w:space="0" w:color="auto"/>
            <w:left w:val="none" w:sz="0" w:space="0" w:color="auto"/>
            <w:bottom w:val="none" w:sz="0" w:space="0" w:color="auto"/>
            <w:right w:val="none" w:sz="0" w:space="0" w:color="auto"/>
          </w:divBdr>
        </w:div>
        <w:div w:id="1714650312">
          <w:marLeft w:val="480"/>
          <w:marRight w:val="0"/>
          <w:marTop w:val="0"/>
          <w:marBottom w:val="0"/>
          <w:divBdr>
            <w:top w:val="none" w:sz="0" w:space="0" w:color="auto"/>
            <w:left w:val="none" w:sz="0" w:space="0" w:color="auto"/>
            <w:bottom w:val="none" w:sz="0" w:space="0" w:color="auto"/>
            <w:right w:val="none" w:sz="0" w:space="0" w:color="auto"/>
          </w:divBdr>
        </w:div>
        <w:div w:id="893078066">
          <w:marLeft w:val="480"/>
          <w:marRight w:val="0"/>
          <w:marTop w:val="0"/>
          <w:marBottom w:val="0"/>
          <w:divBdr>
            <w:top w:val="none" w:sz="0" w:space="0" w:color="auto"/>
            <w:left w:val="none" w:sz="0" w:space="0" w:color="auto"/>
            <w:bottom w:val="none" w:sz="0" w:space="0" w:color="auto"/>
            <w:right w:val="none" w:sz="0" w:space="0" w:color="auto"/>
          </w:divBdr>
        </w:div>
        <w:div w:id="149563784">
          <w:marLeft w:val="480"/>
          <w:marRight w:val="0"/>
          <w:marTop w:val="0"/>
          <w:marBottom w:val="0"/>
          <w:divBdr>
            <w:top w:val="none" w:sz="0" w:space="0" w:color="auto"/>
            <w:left w:val="none" w:sz="0" w:space="0" w:color="auto"/>
            <w:bottom w:val="none" w:sz="0" w:space="0" w:color="auto"/>
            <w:right w:val="none" w:sz="0" w:space="0" w:color="auto"/>
          </w:divBdr>
        </w:div>
        <w:div w:id="1445929086">
          <w:marLeft w:val="480"/>
          <w:marRight w:val="0"/>
          <w:marTop w:val="0"/>
          <w:marBottom w:val="0"/>
          <w:divBdr>
            <w:top w:val="none" w:sz="0" w:space="0" w:color="auto"/>
            <w:left w:val="none" w:sz="0" w:space="0" w:color="auto"/>
            <w:bottom w:val="none" w:sz="0" w:space="0" w:color="auto"/>
            <w:right w:val="none" w:sz="0" w:space="0" w:color="auto"/>
          </w:divBdr>
        </w:div>
        <w:div w:id="479931190">
          <w:marLeft w:val="480"/>
          <w:marRight w:val="0"/>
          <w:marTop w:val="0"/>
          <w:marBottom w:val="0"/>
          <w:divBdr>
            <w:top w:val="none" w:sz="0" w:space="0" w:color="auto"/>
            <w:left w:val="none" w:sz="0" w:space="0" w:color="auto"/>
            <w:bottom w:val="none" w:sz="0" w:space="0" w:color="auto"/>
            <w:right w:val="none" w:sz="0" w:space="0" w:color="auto"/>
          </w:divBdr>
        </w:div>
        <w:div w:id="1377002877">
          <w:marLeft w:val="480"/>
          <w:marRight w:val="0"/>
          <w:marTop w:val="0"/>
          <w:marBottom w:val="0"/>
          <w:divBdr>
            <w:top w:val="none" w:sz="0" w:space="0" w:color="auto"/>
            <w:left w:val="none" w:sz="0" w:space="0" w:color="auto"/>
            <w:bottom w:val="none" w:sz="0" w:space="0" w:color="auto"/>
            <w:right w:val="none" w:sz="0" w:space="0" w:color="auto"/>
          </w:divBdr>
        </w:div>
        <w:div w:id="579220428">
          <w:marLeft w:val="480"/>
          <w:marRight w:val="0"/>
          <w:marTop w:val="0"/>
          <w:marBottom w:val="0"/>
          <w:divBdr>
            <w:top w:val="none" w:sz="0" w:space="0" w:color="auto"/>
            <w:left w:val="none" w:sz="0" w:space="0" w:color="auto"/>
            <w:bottom w:val="none" w:sz="0" w:space="0" w:color="auto"/>
            <w:right w:val="none" w:sz="0" w:space="0" w:color="auto"/>
          </w:divBdr>
        </w:div>
      </w:divsChild>
    </w:div>
    <w:div w:id="971592257">
      <w:bodyDiv w:val="1"/>
      <w:marLeft w:val="0"/>
      <w:marRight w:val="0"/>
      <w:marTop w:val="0"/>
      <w:marBottom w:val="0"/>
      <w:divBdr>
        <w:top w:val="none" w:sz="0" w:space="0" w:color="auto"/>
        <w:left w:val="none" w:sz="0" w:space="0" w:color="auto"/>
        <w:bottom w:val="none" w:sz="0" w:space="0" w:color="auto"/>
        <w:right w:val="none" w:sz="0" w:space="0" w:color="auto"/>
      </w:divBdr>
    </w:div>
    <w:div w:id="972952341">
      <w:bodyDiv w:val="1"/>
      <w:marLeft w:val="0"/>
      <w:marRight w:val="0"/>
      <w:marTop w:val="0"/>
      <w:marBottom w:val="0"/>
      <w:divBdr>
        <w:top w:val="none" w:sz="0" w:space="0" w:color="auto"/>
        <w:left w:val="none" w:sz="0" w:space="0" w:color="auto"/>
        <w:bottom w:val="none" w:sz="0" w:space="0" w:color="auto"/>
        <w:right w:val="none" w:sz="0" w:space="0" w:color="auto"/>
      </w:divBdr>
    </w:div>
    <w:div w:id="974524555">
      <w:bodyDiv w:val="1"/>
      <w:marLeft w:val="0"/>
      <w:marRight w:val="0"/>
      <w:marTop w:val="0"/>
      <w:marBottom w:val="0"/>
      <w:divBdr>
        <w:top w:val="none" w:sz="0" w:space="0" w:color="auto"/>
        <w:left w:val="none" w:sz="0" w:space="0" w:color="auto"/>
        <w:bottom w:val="none" w:sz="0" w:space="0" w:color="auto"/>
        <w:right w:val="none" w:sz="0" w:space="0" w:color="auto"/>
      </w:divBdr>
    </w:div>
    <w:div w:id="975334695">
      <w:bodyDiv w:val="1"/>
      <w:marLeft w:val="0"/>
      <w:marRight w:val="0"/>
      <w:marTop w:val="0"/>
      <w:marBottom w:val="0"/>
      <w:divBdr>
        <w:top w:val="none" w:sz="0" w:space="0" w:color="auto"/>
        <w:left w:val="none" w:sz="0" w:space="0" w:color="auto"/>
        <w:bottom w:val="none" w:sz="0" w:space="0" w:color="auto"/>
        <w:right w:val="none" w:sz="0" w:space="0" w:color="auto"/>
      </w:divBdr>
      <w:divsChild>
        <w:div w:id="1895191551">
          <w:marLeft w:val="480"/>
          <w:marRight w:val="0"/>
          <w:marTop w:val="0"/>
          <w:marBottom w:val="0"/>
          <w:divBdr>
            <w:top w:val="none" w:sz="0" w:space="0" w:color="auto"/>
            <w:left w:val="none" w:sz="0" w:space="0" w:color="auto"/>
            <w:bottom w:val="none" w:sz="0" w:space="0" w:color="auto"/>
            <w:right w:val="none" w:sz="0" w:space="0" w:color="auto"/>
          </w:divBdr>
        </w:div>
        <w:div w:id="144664521">
          <w:marLeft w:val="480"/>
          <w:marRight w:val="0"/>
          <w:marTop w:val="0"/>
          <w:marBottom w:val="0"/>
          <w:divBdr>
            <w:top w:val="none" w:sz="0" w:space="0" w:color="auto"/>
            <w:left w:val="none" w:sz="0" w:space="0" w:color="auto"/>
            <w:bottom w:val="none" w:sz="0" w:space="0" w:color="auto"/>
            <w:right w:val="none" w:sz="0" w:space="0" w:color="auto"/>
          </w:divBdr>
        </w:div>
        <w:div w:id="1113786011">
          <w:marLeft w:val="480"/>
          <w:marRight w:val="0"/>
          <w:marTop w:val="0"/>
          <w:marBottom w:val="0"/>
          <w:divBdr>
            <w:top w:val="none" w:sz="0" w:space="0" w:color="auto"/>
            <w:left w:val="none" w:sz="0" w:space="0" w:color="auto"/>
            <w:bottom w:val="none" w:sz="0" w:space="0" w:color="auto"/>
            <w:right w:val="none" w:sz="0" w:space="0" w:color="auto"/>
          </w:divBdr>
        </w:div>
        <w:div w:id="2060090373">
          <w:marLeft w:val="480"/>
          <w:marRight w:val="0"/>
          <w:marTop w:val="0"/>
          <w:marBottom w:val="0"/>
          <w:divBdr>
            <w:top w:val="none" w:sz="0" w:space="0" w:color="auto"/>
            <w:left w:val="none" w:sz="0" w:space="0" w:color="auto"/>
            <w:bottom w:val="none" w:sz="0" w:space="0" w:color="auto"/>
            <w:right w:val="none" w:sz="0" w:space="0" w:color="auto"/>
          </w:divBdr>
        </w:div>
        <w:div w:id="148442623">
          <w:marLeft w:val="480"/>
          <w:marRight w:val="0"/>
          <w:marTop w:val="0"/>
          <w:marBottom w:val="0"/>
          <w:divBdr>
            <w:top w:val="none" w:sz="0" w:space="0" w:color="auto"/>
            <w:left w:val="none" w:sz="0" w:space="0" w:color="auto"/>
            <w:bottom w:val="none" w:sz="0" w:space="0" w:color="auto"/>
            <w:right w:val="none" w:sz="0" w:space="0" w:color="auto"/>
          </w:divBdr>
        </w:div>
        <w:div w:id="1943759747">
          <w:marLeft w:val="480"/>
          <w:marRight w:val="0"/>
          <w:marTop w:val="0"/>
          <w:marBottom w:val="0"/>
          <w:divBdr>
            <w:top w:val="none" w:sz="0" w:space="0" w:color="auto"/>
            <w:left w:val="none" w:sz="0" w:space="0" w:color="auto"/>
            <w:bottom w:val="none" w:sz="0" w:space="0" w:color="auto"/>
            <w:right w:val="none" w:sz="0" w:space="0" w:color="auto"/>
          </w:divBdr>
        </w:div>
        <w:div w:id="570190172">
          <w:marLeft w:val="480"/>
          <w:marRight w:val="0"/>
          <w:marTop w:val="0"/>
          <w:marBottom w:val="0"/>
          <w:divBdr>
            <w:top w:val="none" w:sz="0" w:space="0" w:color="auto"/>
            <w:left w:val="none" w:sz="0" w:space="0" w:color="auto"/>
            <w:bottom w:val="none" w:sz="0" w:space="0" w:color="auto"/>
            <w:right w:val="none" w:sz="0" w:space="0" w:color="auto"/>
          </w:divBdr>
        </w:div>
        <w:div w:id="305429250">
          <w:marLeft w:val="480"/>
          <w:marRight w:val="0"/>
          <w:marTop w:val="0"/>
          <w:marBottom w:val="0"/>
          <w:divBdr>
            <w:top w:val="none" w:sz="0" w:space="0" w:color="auto"/>
            <w:left w:val="none" w:sz="0" w:space="0" w:color="auto"/>
            <w:bottom w:val="none" w:sz="0" w:space="0" w:color="auto"/>
            <w:right w:val="none" w:sz="0" w:space="0" w:color="auto"/>
          </w:divBdr>
        </w:div>
        <w:div w:id="955137385">
          <w:marLeft w:val="480"/>
          <w:marRight w:val="0"/>
          <w:marTop w:val="0"/>
          <w:marBottom w:val="0"/>
          <w:divBdr>
            <w:top w:val="none" w:sz="0" w:space="0" w:color="auto"/>
            <w:left w:val="none" w:sz="0" w:space="0" w:color="auto"/>
            <w:bottom w:val="none" w:sz="0" w:space="0" w:color="auto"/>
            <w:right w:val="none" w:sz="0" w:space="0" w:color="auto"/>
          </w:divBdr>
        </w:div>
        <w:div w:id="2103256132">
          <w:marLeft w:val="480"/>
          <w:marRight w:val="0"/>
          <w:marTop w:val="0"/>
          <w:marBottom w:val="0"/>
          <w:divBdr>
            <w:top w:val="none" w:sz="0" w:space="0" w:color="auto"/>
            <w:left w:val="none" w:sz="0" w:space="0" w:color="auto"/>
            <w:bottom w:val="none" w:sz="0" w:space="0" w:color="auto"/>
            <w:right w:val="none" w:sz="0" w:space="0" w:color="auto"/>
          </w:divBdr>
        </w:div>
        <w:div w:id="1223911125">
          <w:marLeft w:val="480"/>
          <w:marRight w:val="0"/>
          <w:marTop w:val="0"/>
          <w:marBottom w:val="0"/>
          <w:divBdr>
            <w:top w:val="none" w:sz="0" w:space="0" w:color="auto"/>
            <w:left w:val="none" w:sz="0" w:space="0" w:color="auto"/>
            <w:bottom w:val="none" w:sz="0" w:space="0" w:color="auto"/>
            <w:right w:val="none" w:sz="0" w:space="0" w:color="auto"/>
          </w:divBdr>
        </w:div>
        <w:div w:id="752242596">
          <w:marLeft w:val="480"/>
          <w:marRight w:val="0"/>
          <w:marTop w:val="0"/>
          <w:marBottom w:val="0"/>
          <w:divBdr>
            <w:top w:val="none" w:sz="0" w:space="0" w:color="auto"/>
            <w:left w:val="none" w:sz="0" w:space="0" w:color="auto"/>
            <w:bottom w:val="none" w:sz="0" w:space="0" w:color="auto"/>
            <w:right w:val="none" w:sz="0" w:space="0" w:color="auto"/>
          </w:divBdr>
        </w:div>
        <w:div w:id="1539008703">
          <w:marLeft w:val="480"/>
          <w:marRight w:val="0"/>
          <w:marTop w:val="0"/>
          <w:marBottom w:val="0"/>
          <w:divBdr>
            <w:top w:val="none" w:sz="0" w:space="0" w:color="auto"/>
            <w:left w:val="none" w:sz="0" w:space="0" w:color="auto"/>
            <w:bottom w:val="none" w:sz="0" w:space="0" w:color="auto"/>
            <w:right w:val="none" w:sz="0" w:space="0" w:color="auto"/>
          </w:divBdr>
        </w:div>
        <w:div w:id="80835063">
          <w:marLeft w:val="480"/>
          <w:marRight w:val="0"/>
          <w:marTop w:val="0"/>
          <w:marBottom w:val="0"/>
          <w:divBdr>
            <w:top w:val="none" w:sz="0" w:space="0" w:color="auto"/>
            <w:left w:val="none" w:sz="0" w:space="0" w:color="auto"/>
            <w:bottom w:val="none" w:sz="0" w:space="0" w:color="auto"/>
            <w:right w:val="none" w:sz="0" w:space="0" w:color="auto"/>
          </w:divBdr>
        </w:div>
        <w:div w:id="874390697">
          <w:marLeft w:val="480"/>
          <w:marRight w:val="0"/>
          <w:marTop w:val="0"/>
          <w:marBottom w:val="0"/>
          <w:divBdr>
            <w:top w:val="none" w:sz="0" w:space="0" w:color="auto"/>
            <w:left w:val="none" w:sz="0" w:space="0" w:color="auto"/>
            <w:bottom w:val="none" w:sz="0" w:space="0" w:color="auto"/>
            <w:right w:val="none" w:sz="0" w:space="0" w:color="auto"/>
          </w:divBdr>
        </w:div>
        <w:div w:id="2090341660">
          <w:marLeft w:val="480"/>
          <w:marRight w:val="0"/>
          <w:marTop w:val="0"/>
          <w:marBottom w:val="0"/>
          <w:divBdr>
            <w:top w:val="none" w:sz="0" w:space="0" w:color="auto"/>
            <w:left w:val="none" w:sz="0" w:space="0" w:color="auto"/>
            <w:bottom w:val="none" w:sz="0" w:space="0" w:color="auto"/>
            <w:right w:val="none" w:sz="0" w:space="0" w:color="auto"/>
          </w:divBdr>
        </w:div>
        <w:div w:id="1708523788">
          <w:marLeft w:val="480"/>
          <w:marRight w:val="0"/>
          <w:marTop w:val="0"/>
          <w:marBottom w:val="0"/>
          <w:divBdr>
            <w:top w:val="none" w:sz="0" w:space="0" w:color="auto"/>
            <w:left w:val="none" w:sz="0" w:space="0" w:color="auto"/>
            <w:bottom w:val="none" w:sz="0" w:space="0" w:color="auto"/>
            <w:right w:val="none" w:sz="0" w:space="0" w:color="auto"/>
          </w:divBdr>
        </w:div>
        <w:div w:id="979573071">
          <w:marLeft w:val="480"/>
          <w:marRight w:val="0"/>
          <w:marTop w:val="0"/>
          <w:marBottom w:val="0"/>
          <w:divBdr>
            <w:top w:val="none" w:sz="0" w:space="0" w:color="auto"/>
            <w:left w:val="none" w:sz="0" w:space="0" w:color="auto"/>
            <w:bottom w:val="none" w:sz="0" w:space="0" w:color="auto"/>
            <w:right w:val="none" w:sz="0" w:space="0" w:color="auto"/>
          </w:divBdr>
        </w:div>
        <w:div w:id="1786996437">
          <w:marLeft w:val="480"/>
          <w:marRight w:val="0"/>
          <w:marTop w:val="0"/>
          <w:marBottom w:val="0"/>
          <w:divBdr>
            <w:top w:val="none" w:sz="0" w:space="0" w:color="auto"/>
            <w:left w:val="none" w:sz="0" w:space="0" w:color="auto"/>
            <w:bottom w:val="none" w:sz="0" w:space="0" w:color="auto"/>
            <w:right w:val="none" w:sz="0" w:space="0" w:color="auto"/>
          </w:divBdr>
        </w:div>
        <w:div w:id="599991322">
          <w:marLeft w:val="480"/>
          <w:marRight w:val="0"/>
          <w:marTop w:val="0"/>
          <w:marBottom w:val="0"/>
          <w:divBdr>
            <w:top w:val="none" w:sz="0" w:space="0" w:color="auto"/>
            <w:left w:val="none" w:sz="0" w:space="0" w:color="auto"/>
            <w:bottom w:val="none" w:sz="0" w:space="0" w:color="auto"/>
            <w:right w:val="none" w:sz="0" w:space="0" w:color="auto"/>
          </w:divBdr>
        </w:div>
        <w:div w:id="390160474">
          <w:marLeft w:val="480"/>
          <w:marRight w:val="0"/>
          <w:marTop w:val="0"/>
          <w:marBottom w:val="0"/>
          <w:divBdr>
            <w:top w:val="none" w:sz="0" w:space="0" w:color="auto"/>
            <w:left w:val="none" w:sz="0" w:space="0" w:color="auto"/>
            <w:bottom w:val="none" w:sz="0" w:space="0" w:color="auto"/>
            <w:right w:val="none" w:sz="0" w:space="0" w:color="auto"/>
          </w:divBdr>
        </w:div>
        <w:div w:id="1960451657">
          <w:marLeft w:val="480"/>
          <w:marRight w:val="0"/>
          <w:marTop w:val="0"/>
          <w:marBottom w:val="0"/>
          <w:divBdr>
            <w:top w:val="none" w:sz="0" w:space="0" w:color="auto"/>
            <w:left w:val="none" w:sz="0" w:space="0" w:color="auto"/>
            <w:bottom w:val="none" w:sz="0" w:space="0" w:color="auto"/>
            <w:right w:val="none" w:sz="0" w:space="0" w:color="auto"/>
          </w:divBdr>
        </w:div>
        <w:div w:id="1814709429">
          <w:marLeft w:val="480"/>
          <w:marRight w:val="0"/>
          <w:marTop w:val="0"/>
          <w:marBottom w:val="0"/>
          <w:divBdr>
            <w:top w:val="none" w:sz="0" w:space="0" w:color="auto"/>
            <w:left w:val="none" w:sz="0" w:space="0" w:color="auto"/>
            <w:bottom w:val="none" w:sz="0" w:space="0" w:color="auto"/>
            <w:right w:val="none" w:sz="0" w:space="0" w:color="auto"/>
          </w:divBdr>
        </w:div>
        <w:div w:id="1918663937">
          <w:marLeft w:val="480"/>
          <w:marRight w:val="0"/>
          <w:marTop w:val="0"/>
          <w:marBottom w:val="0"/>
          <w:divBdr>
            <w:top w:val="none" w:sz="0" w:space="0" w:color="auto"/>
            <w:left w:val="none" w:sz="0" w:space="0" w:color="auto"/>
            <w:bottom w:val="none" w:sz="0" w:space="0" w:color="auto"/>
            <w:right w:val="none" w:sz="0" w:space="0" w:color="auto"/>
          </w:divBdr>
        </w:div>
        <w:div w:id="1267344058">
          <w:marLeft w:val="480"/>
          <w:marRight w:val="0"/>
          <w:marTop w:val="0"/>
          <w:marBottom w:val="0"/>
          <w:divBdr>
            <w:top w:val="none" w:sz="0" w:space="0" w:color="auto"/>
            <w:left w:val="none" w:sz="0" w:space="0" w:color="auto"/>
            <w:bottom w:val="none" w:sz="0" w:space="0" w:color="auto"/>
            <w:right w:val="none" w:sz="0" w:space="0" w:color="auto"/>
          </w:divBdr>
        </w:div>
        <w:div w:id="1084187529">
          <w:marLeft w:val="480"/>
          <w:marRight w:val="0"/>
          <w:marTop w:val="0"/>
          <w:marBottom w:val="0"/>
          <w:divBdr>
            <w:top w:val="none" w:sz="0" w:space="0" w:color="auto"/>
            <w:left w:val="none" w:sz="0" w:space="0" w:color="auto"/>
            <w:bottom w:val="none" w:sz="0" w:space="0" w:color="auto"/>
            <w:right w:val="none" w:sz="0" w:space="0" w:color="auto"/>
          </w:divBdr>
        </w:div>
        <w:div w:id="408621007">
          <w:marLeft w:val="480"/>
          <w:marRight w:val="0"/>
          <w:marTop w:val="0"/>
          <w:marBottom w:val="0"/>
          <w:divBdr>
            <w:top w:val="none" w:sz="0" w:space="0" w:color="auto"/>
            <w:left w:val="none" w:sz="0" w:space="0" w:color="auto"/>
            <w:bottom w:val="none" w:sz="0" w:space="0" w:color="auto"/>
            <w:right w:val="none" w:sz="0" w:space="0" w:color="auto"/>
          </w:divBdr>
        </w:div>
        <w:div w:id="374353695">
          <w:marLeft w:val="480"/>
          <w:marRight w:val="0"/>
          <w:marTop w:val="0"/>
          <w:marBottom w:val="0"/>
          <w:divBdr>
            <w:top w:val="none" w:sz="0" w:space="0" w:color="auto"/>
            <w:left w:val="none" w:sz="0" w:space="0" w:color="auto"/>
            <w:bottom w:val="none" w:sz="0" w:space="0" w:color="auto"/>
            <w:right w:val="none" w:sz="0" w:space="0" w:color="auto"/>
          </w:divBdr>
        </w:div>
        <w:div w:id="1032460628">
          <w:marLeft w:val="480"/>
          <w:marRight w:val="0"/>
          <w:marTop w:val="0"/>
          <w:marBottom w:val="0"/>
          <w:divBdr>
            <w:top w:val="none" w:sz="0" w:space="0" w:color="auto"/>
            <w:left w:val="none" w:sz="0" w:space="0" w:color="auto"/>
            <w:bottom w:val="none" w:sz="0" w:space="0" w:color="auto"/>
            <w:right w:val="none" w:sz="0" w:space="0" w:color="auto"/>
          </w:divBdr>
        </w:div>
        <w:div w:id="813638347">
          <w:marLeft w:val="480"/>
          <w:marRight w:val="0"/>
          <w:marTop w:val="0"/>
          <w:marBottom w:val="0"/>
          <w:divBdr>
            <w:top w:val="none" w:sz="0" w:space="0" w:color="auto"/>
            <w:left w:val="none" w:sz="0" w:space="0" w:color="auto"/>
            <w:bottom w:val="none" w:sz="0" w:space="0" w:color="auto"/>
            <w:right w:val="none" w:sz="0" w:space="0" w:color="auto"/>
          </w:divBdr>
        </w:div>
        <w:div w:id="1243833168">
          <w:marLeft w:val="480"/>
          <w:marRight w:val="0"/>
          <w:marTop w:val="0"/>
          <w:marBottom w:val="0"/>
          <w:divBdr>
            <w:top w:val="none" w:sz="0" w:space="0" w:color="auto"/>
            <w:left w:val="none" w:sz="0" w:space="0" w:color="auto"/>
            <w:bottom w:val="none" w:sz="0" w:space="0" w:color="auto"/>
            <w:right w:val="none" w:sz="0" w:space="0" w:color="auto"/>
          </w:divBdr>
        </w:div>
        <w:div w:id="708800782">
          <w:marLeft w:val="480"/>
          <w:marRight w:val="0"/>
          <w:marTop w:val="0"/>
          <w:marBottom w:val="0"/>
          <w:divBdr>
            <w:top w:val="none" w:sz="0" w:space="0" w:color="auto"/>
            <w:left w:val="none" w:sz="0" w:space="0" w:color="auto"/>
            <w:bottom w:val="none" w:sz="0" w:space="0" w:color="auto"/>
            <w:right w:val="none" w:sz="0" w:space="0" w:color="auto"/>
          </w:divBdr>
        </w:div>
        <w:div w:id="1346596437">
          <w:marLeft w:val="480"/>
          <w:marRight w:val="0"/>
          <w:marTop w:val="0"/>
          <w:marBottom w:val="0"/>
          <w:divBdr>
            <w:top w:val="none" w:sz="0" w:space="0" w:color="auto"/>
            <w:left w:val="none" w:sz="0" w:space="0" w:color="auto"/>
            <w:bottom w:val="none" w:sz="0" w:space="0" w:color="auto"/>
            <w:right w:val="none" w:sz="0" w:space="0" w:color="auto"/>
          </w:divBdr>
        </w:div>
        <w:div w:id="1225141398">
          <w:marLeft w:val="480"/>
          <w:marRight w:val="0"/>
          <w:marTop w:val="0"/>
          <w:marBottom w:val="0"/>
          <w:divBdr>
            <w:top w:val="none" w:sz="0" w:space="0" w:color="auto"/>
            <w:left w:val="none" w:sz="0" w:space="0" w:color="auto"/>
            <w:bottom w:val="none" w:sz="0" w:space="0" w:color="auto"/>
            <w:right w:val="none" w:sz="0" w:space="0" w:color="auto"/>
          </w:divBdr>
        </w:div>
        <w:div w:id="2031760728">
          <w:marLeft w:val="480"/>
          <w:marRight w:val="0"/>
          <w:marTop w:val="0"/>
          <w:marBottom w:val="0"/>
          <w:divBdr>
            <w:top w:val="none" w:sz="0" w:space="0" w:color="auto"/>
            <w:left w:val="none" w:sz="0" w:space="0" w:color="auto"/>
            <w:bottom w:val="none" w:sz="0" w:space="0" w:color="auto"/>
            <w:right w:val="none" w:sz="0" w:space="0" w:color="auto"/>
          </w:divBdr>
        </w:div>
        <w:div w:id="1974557414">
          <w:marLeft w:val="480"/>
          <w:marRight w:val="0"/>
          <w:marTop w:val="0"/>
          <w:marBottom w:val="0"/>
          <w:divBdr>
            <w:top w:val="none" w:sz="0" w:space="0" w:color="auto"/>
            <w:left w:val="none" w:sz="0" w:space="0" w:color="auto"/>
            <w:bottom w:val="none" w:sz="0" w:space="0" w:color="auto"/>
            <w:right w:val="none" w:sz="0" w:space="0" w:color="auto"/>
          </w:divBdr>
        </w:div>
        <w:div w:id="1542209193">
          <w:marLeft w:val="480"/>
          <w:marRight w:val="0"/>
          <w:marTop w:val="0"/>
          <w:marBottom w:val="0"/>
          <w:divBdr>
            <w:top w:val="none" w:sz="0" w:space="0" w:color="auto"/>
            <w:left w:val="none" w:sz="0" w:space="0" w:color="auto"/>
            <w:bottom w:val="none" w:sz="0" w:space="0" w:color="auto"/>
            <w:right w:val="none" w:sz="0" w:space="0" w:color="auto"/>
          </w:divBdr>
        </w:div>
        <w:div w:id="2068068863">
          <w:marLeft w:val="480"/>
          <w:marRight w:val="0"/>
          <w:marTop w:val="0"/>
          <w:marBottom w:val="0"/>
          <w:divBdr>
            <w:top w:val="none" w:sz="0" w:space="0" w:color="auto"/>
            <w:left w:val="none" w:sz="0" w:space="0" w:color="auto"/>
            <w:bottom w:val="none" w:sz="0" w:space="0" w:color="auto"/>
            <w:right w:val="none" w:sz="0" w:space="0" w:color="auto"/>
          </w:divBdr>
        </w:div>
        <w:div w:id="388696452">
          <w:marLeft w:val="480"/>
          <w:marRight w:val="0"/>
          <w:marTop w:val="0"/>
          <w:marBottom w:val="0"/>
          <w:divBdr>
            <w:top w:val="none" w:sz="0" w:space="0" w:color="auto"/>
            <w:left w:val="none" w:sz="0" w:space="0" w:color="auto"/>
            <w:bottom w:val="none" w:sz="0" w:space="0" w:color="auto"/>
            <w:right w:val="none" w:sz="0" w:space="0" w:color="auto"/>
          </w:divBdr>
        </w:div>
        <w:div w:id="102268456">
          <w:marLeft w:val="480"/>
          <w:marRight w:val="0"/>
          <w:marTop w:val="0"/>
          <w:marBottom w:val="0"/>
          <w:divBdr>
            <w:top w:val="none" w:sz="0" w:space="0" w:color="auto"/>
            <w:left w:val="none" w:sz="0" w:space="0" w:color="auto"/>
            <w:bottom w:val="none" w:sz="0" w:space="0" w:color="auto"/>
            <w:right w:val="none" w:sz="0" w:space="0" w:color="auto"/>
          </w:divBdr>
        </w:div>
        <w:div w:id="1893808270">
          <w:marLeft w:val="480"/>
          <w:marRight w:val="0"/>
          <w:marTop w:val="0"/>
          <w:marBottom w:val="0"/>
          <w:divBdr>
            <w:top w:val="none" w:sz="0" w:space="0" w:color="auto"/>
            <w:left w:val="none" w:sz="0" w:space="0" w:color="auto"/>
            <w:bottom w:val="none" w:sz="0" w:space="0" w:color="auto"/>
            <w:right w:val="none" w:sz="0" w:space="0" w:color="auto"/>
          </w:divBdr>
        </w:div>
      </w:divsChild>
    </w:div>
    <w:div w:id="975837294">
      <w:bodyDiv w:val="1"/>
      <w:marLeft w:val="0"/>
      <w:marRight w:val="0"/>
      <w:marTop w:val="0"/>
      <w:marBottom w:val="0"/>
      <w:divBdr>
        <w:top w:val="none" w:sz="0" w:space="0" w:color="auto"/>
        <w:left w:val="none" w:sz="0" w:space="0" w:color="auto"/>
        <w:bottom w:val="none" w:sz="0" w:space="0" w:color="auto"/>
        <w:right w:val="none" w:sz="0" w:space="0" w:color="auto"/>
      </w:divBdr>
    </w:div>
    <w:div w:id="976645177">
      <w:bodyDiv w:val="1"/>
      <w:marLeft w:val="0"/>
      <w:marRight w:val="0"/>
      <w:marTop w:val="0"/>
      <w:marBottom w:val="0"/>
      <w:divBdr>
        <w:top w:val="none" w:sz="0" w:space="0" w:color="auto"/>
        <w:left w:val="none" w:sz="0" w:space="0" w:color="auto"/>
        <w:bottom w:val="none" w:sz="0" w:space="0" w:color="auto"/>
        <w:right w:val="none" w:sz="0" w:space="0" w:color="auto"/>
      </w:divBdr>
      <w:divsChild>
        <w:div w:id="1221207888">
          <w:marLeft w:val="480"/>
          <w:marRight w:val="0"/>
          <w:marTop w:val="0"/>
          <w:marBottom w:val="0"/>
          <w:divBdr>
            <w:top w:val="none" w:sz="0" w:space="0" w:color="auto"/>
            <w:left w:val="none" w:sz="0" w:space="0" w:color="auto"/>
            <w:bottom w:val="none" w:sz="0" w:space="0" w:color="auto"/>
            <w:right w:val="none" w:sz="0" w:space="0" w:color="auto"/>
          </w:divBdr>
        </w:div>
        <w:div w:id="1100487084">
          <w:marLeft w:val="480"/>
          <w:marRight w:val="0"/>
          <w:marTop w:val="0"/>
          <w:marBottom w:val="0"/>
          <w:divBdr>
            <w:top w:val="none" w:sz="0" w:space="0" w:color="auto"/>
            <w:left w:val="none" w:sz="0" w:space="0" w:color="auto"/>
            <w:bottom w:val="none" w:sz="0" w:space="0" w:color="auto"/>
            <w:right w:val="none" w:sz="0" w:space="0" w:color="auto"/>
          </w:divBdr>
        </w:div>
        <w:div w:id="1642538856">
          <w:marLeft w:val="480"/>
          <w:marRight w:val="0"/>
          <w:marTop w:val="0"/>
          <w:marBottom w:val="0"/>
          <w:divBdr>
            <w:top w:val="none" w:sz="0" w:space="0" w:color="auto"/>
            <w:left w:val="none" w:sz="0" w:space="0" w:color="auto"/>
            <w:bottom w:val="none" w:sz="0" w:space="0" w:color="auto"/>
            <w:right w:val="none" w:sz="0" w:space="0" w:color="auto"/>
          </w:divBdr>
        </w:div>
        <w:div w:id="1200164258">
          <w:marLeft w:val="480"/>
          <w:marRight w:val="0"/>
          <w:marTop w:val="0"/>
          <w:marBottom w:val="0"/>
          <w:divBdr>
            <w:top w:val="none" w:sz="0" w:space="0" w:color="auto"/>
            <w:left w:val="none" w:sz="0" w:space="0" w:color="auto"/>
            <w:bottom w:val="none" w:sz="0" w:space="0" w:color="auto"/>
            <w:right w:val="none" w:sz="0" w:space="0" w:color="auto"/>
          </w:divBdr>
        </w:div>
        <w:div w:id="179970016">
          <w:marLeft w:val="480"/>
          <w:marRight w:val="0"/>
          <w:marTop w:val="0"/>
          <w:marBottom w:val="0"/>
          <w:divBdr>
            <w:top w:val="none" w:sz="0" w:space="0" w:color="auto"/>
            <w:left w:val="none" w:sz="0" w:space="0" w:color="auto"/>
            <w:bottom w:val="none" w:sz="0" w:space="0" w:color="auto"/>
            <w:right w:val="none" w:sz="0" w:space="0" w:color="auto"/>
          </w:divBdr>
        </w:div>
        <w:div w:id="1668632614">
          <w:marLeft w:val="480"/>
          <w:marRight w:val="0"/>
          <w:marTop w:val="0"/>
          <w:marBottom w:val="0"/>
          <w:divBdr>
            <w:top w:val="none" w:sz="0" w:space="0" w:color="auto"/>
            <w:left w:val="none" w:sz="0" w:space="0" w:color="auto"/>
            <w:bottom w:val="none" w:sz="0" w:space="0" w:color="auto"/>
            <w:right w:val="none" w:sz="0" w:space="0" w:color="auto"/>
          </w:divBdr>
        </w:div>
        <w:div w:id="1735618823">
          <w:marLeft w:val="480"/>
          <w:marRight w:val="0"/>
          <w:marTop w:val="0"/>
          <w:marBottom w:val="0"/>
          <w:divBdr>
            <w:top w:val="none" w:sz="0" w:space="0" w:color="auto"/>
            <w:left w:val="none" w:sz="0" w:space="0" w:color="auto"/>
            <w:bottom w:val="none" w:sz="0" w:space="0" w:color="auto"/>
            <w:right w:val="none" w:sz="0" w:space="0" w:color="auto"/>
          </w:divBdr>
        </w:div>
        <w:div w:id="859856533">
          <w:marLeft w:val="480"/>
          <w:marRight w:val="0"/>
          <w:marTop w:val="0"/>
          <w:marBottom w:val="0"/>
          <w:divBdr>
            <w:top w:val="none" w:sz="0" w:space="0" w:color="auto"/>
            <w:left w:val="none" w:sz="0" w:space="0" w:color="auto"/>
            <w:bottom w:val="none" w:sz="0" w:space="0" w:color="auto"/>
            <w:right w:val="none" w:sz="0" w:space="0" w:color="auto"/>
          </w:divBdr>
        </w:div>
        <w:div w:id="228855811">
          <w:marLeft w:val="480"/>
          <w:marRight w:val="0"/>
          <w:marTop w:val="0"/>
          <w:marBottom w:val="0"/>
          <w:divBdr>
            <w:top w:val="none" w:sz="0" w:space="0" w:color="auto"/>
            <w:left w:val="none" w:sz="0" w:space="0" w:color="auto"/>
            <w:bottom w:val="none" w:sz="0" w:space="0" w:color="auto"/>
            <w:right w:val="none" w:sz="0" w:space="0" w:color="auto"/>
          </w:divBdr>
        </w:div>
        <w:div w:id="1316833374">
          <w:marLeft w:val="480"/>
          <w:marRight w:val="0"/>
          <w:marTop w:val="0"/>
          <w:marBottom w:val="0"/>
          <w:divBdr>
            <w:top w:val="none" w:sz="0" w:space="0" w:color="auto"/>
            <w:left w:val="none" w:sz="0" w:space="0" w:color="auto"/>
            <w:bottom w:val="none" w:sz="0" w:space="0" w:color="auto"/>
            <w:right w:val="none" w:sz="0" w:space="0" w:color="auto"/>
          </w:divBdr>
        </w:div>
        <w:div w:id="1364938688">
          <w:marLeft w:val="480"/>
          <w:marRight w:val="0"/>
          <w:marTop w:val="0"/>
          <w:marBottom w:val="0"/>
          <w:divBdr>
            <w:top w:val="none" w:sz="0" w:space="0" w:color="auto"/>
            <w:left w:val="none" w:sz="0" w:space="0" w:color="auto"/>
            <w:bottom w:val="none" w:sz="0" w:space="0" w:color="auto"/>
            <w:right w:val="none" w:sz="0" w:space="0" w:color="auto"/>
          </w:divBdr>
        </w:div>
        <w:div w:id="260139867">
          <w:marLeft w:val="480"/>
          <w:marRight w:val="0"/>
          <w:marTop w:val="0"/>
          <w:marBottom w:val="0"/>
          <w:divBdr>
            <w:top w:val="none" w:sz="0" w:space="0" w:color="auto"/>
            <w:left w:val="none" w:sz="0" w:space="0" w:color="auto"/>
            <w:bottom w:val="none" w:sz="0" w:space="0" w:color="auto"/>
            <w:right w:val="none" w:sz="0" w:space="0" w:color="auto"/>
          </w:divBdr>
        </w:div>
        <w:div w:id="940718513">
          <w:marLeft w:val="480"/>
          <w:marRight w:val="0"/>
          <w:marTop w:val="0"/>
          <w:marBottom w:val="0"/>
          <w:divBdr>
            <w:top w:val="none" w:sz="0" w:space="0" w:color="auto"/>
            <w:left w:val="none" w:sz="0" w:space="0" w:color="auto"/>
            <w:bottom w:val="none" w:sz="0" w:space="0" w:color="auto"/>
            <w:right w:val="none" w:sz="0" w:space="0" w:color="auto"/>
          </w:divBdr>
        </w:div>
        <w:div w:id="1136218320">
          <w:marLeft w:val="480"/>
          <w:marRight w:val="0"/>
          <w:marTop w:val="0"/>
          <w:marBottom w:val="0"/>
          <w:divBdr>
            <w:top w:val="none" w:sz="0" w:space="0" w:color="auto"/>
            <w:left w:val="none" w:sz="0" w:space="0" w:color="auto"/>
            <w:bottom w:val="none" w:sz="0" w:space="0" w:color="auto"/>
            <w:right w:val="none" w:sz="0" w:space="0" w:color="auto"/>
          </w:divBdr>
        </w:div>
        <w:div w:id="1658923483">
          <w:marLeft w:val="480"/>
          <w:marRight w:val="0"/>
          <w:marTop w:val="0"/>
          <w:marBottom w:val="0"/>
          <w:divBdr>
            <w:top w:val="none" w:sz="0" w:space="0" w:color="auto"/>
            <w:left w:val="none" w:sz="0" w:space="0" w:color="auto"/>
            <w:bottom w:val="none" w:sz="0" w:space="0" w:color="auto"/>
            <w:right w:val="none" w:sz="0" w:space="0" w:color="auto"/>
          </w:divBdr>
        </w:div>
        <w:div w:id="1443259106">
          <w:marLeft w:val="480"/>
          <w:marRight w:val="0"/>
          <w:marTop w:val="0"/>
          <w:marBottom w:val="0"/>
          <w:divBdr>
            <w:top w:val="none" w:sz="0" w:space="0" w:color="auto"/>
            <w:left w:val="none" w:sz="0" w:space="0" w:color="auto"/>
            <w:bottom w:val="none" w:sz="0" w:space="0" w:color="auto"/>
            <w:right w:val="none" w:sz="0" w:space="0" w:color="auto"/>
          </w:divBdr>
        </w:div>
        <w:div w:id="488059757">
          <w:marLeft w:val="480"/>
          <w:marRight w:val="0"/>
          <w:marTop w:val="0"/>
          <w:marBottom w:val="0"/>
          <w:divBdr>
            <w:top w:val="none" w:sz="0" w:space="0" w:color="auto"/>
            <w:left w:val="none" w:sz="0" w:space="0" w:color="auto"/>
            <w:bottom w:val="none" w:sz="0" w:space="0" w:color="auto"/>
            <w:right w:val="none" w:sz="0" w:space="0" w:color="auto"/>
          </w:divBdr>
        </w:div>
        <w:div w:id="1846551044">
          <w:marLeft w:val="480"/>
          <w:marRight w:val="0"/>
          <w:marTop w:val="0"/>
          <w:marBottom w:val="0"/>
          <w:divBdr>
            <w:top w:val="none" w:sz="0" w:space="0" w:color="auto"/>
            <w:left w:val="none" w:sz="0" w:space="0" w:color="auto"/>
            <w:bottom w:val="none" w:sz="0" w:space="0" w:color="auto"/>
            <w:right w:val="none" w:sz="0" w:space="0" w:color="auto"/>
          </w:divBdr>
        </w:div>
        <w:div w:id="1997495391">
          <w:marLeft w:val="480"/>
          <w:marRight w:val="0"/>
          <w:marTop w:val="0"/>
          <w:marBottom w:val="0"/>
          <w:divBdr>
            <w:top w:val="none" w:sz="0" w:space="0" w:color="auto"/>
            <w:left w:val="none" w:sz="0" w:space="0" w:color="auto"/>
            <w:bottom w:val="none" w:sz="0" w:space="0" w:color="auto"/>
            <w:right w:val="none" w:sz="0" w:space="0" w:color="auto"/>
          </w:divBdr>
        </w:div>
        <w:div w:id="1518424272">
          <w:marLeft w:val="480"/>
          <w:marRight w:val="0"/>
          <w:marTop w:val="0"/>
          <w:marBottom w:val="0"/>
          <w:divBdr>
            <w:top w:val="none" w:sz="0" w:space="0" w:color="auto"/>
            <w:left w:val="none" w:sz="0" w:space="0" w:color="auto"/>
            <w:bottom w:val="none" w:sz="0" w:space="0" w:color="auto"/>
            <w:right w:val="none" w:sz="0" w:space="0" w:color="auto"/>
          </w:divBdr>
        </w:div>
        <w:div w:id="1602640516">
          <w:marLeft w:val="480"/>
          <w:marRight w:val="0"/>
          <w:marTop w:val="0"/>
          <w:marBottom w:val="0"/>
          <w:divBdr>
            <w:top w:val="none" w:sz="0" w:space="0" w:color="auto"/>
            <w:left w:val="none" w:sz="0" w:space="0" w:color="auto"/>
            <w:bottom w:val="none" w:sz="0" w:space="0" w:color="auto"/>
            <w:right w:val="none" w:sz="0" w:space="0" w:color="auto"/>
          </w:divBdr>
        </w:div>
        <w:div w:id="402265793">
          <w:marLeft w:val="480"/>
          <w:marRight w:val="0"/>
          <w:marTop w:val="0"/>
          <w:marBottom w:val="0"/>
          <w:divBdr>
            <w:top w:val="none" w:sz="0" w:space="0" w:color="auto"/>
            <w:left w:val="none" w:sz="0" w:space="0" w:color="auto"/>
            <w:bottom w:val="none" w:sz="0" w:space="0" w:color="auto"/>
            <w:right w:val="none" w:sz="0" w:space="0" w:color="auto"/>
          </w:divBdr>
        </w:div>
        <w:div w:id="1748919280">
          <w:marLeft w:val="480"/>
          <w:marRight w:val="0"/>
          <w:marTop w:val="0"/>
          <w:marBottom w:val="0"/>
          <w:divBdr>
            <w:top w:val="none" w:sz="0" w:space="0" w:color="auto"/>
            <w:left w:val="none" w:sz="0" w:space="0" w:color="auto"/>
            <w:bottom w:val="none" w:sz="0" w:space="0" w:color="auto"/>
            <w:right w:val="none" w:sz="0" w:space="0" w:color="auto"/>
          </w:divBdr>
        </w:div>
        <w:div w:id="274874525">
          <w:marLeft w:val="480"/>
          <w:marRight w:val="0"/>
          <w:marTop w:val="0"/>
          <w:marBottom w:val="0"/>
          <w:divBdr>
            <w:top w:val="none" w:sz="0" w:space="0" w:color="auto"/>
            <w:left w:val="none" w:sz="0" w:space="0" w:color="auto"/>
            <w:bottom w:val="none" w:sz="0" w:space="0" w:color="auto"/>
            <w:right w:val="none" w:sz="0" w:space="0" w:color="auto"/>
          </w:divBdr>
        </w:div>
        <w:div w:id="1362127467">
          <w:marLeft w:val="480"/>
          <w:marRight w:val="0"/>
          <w:marTop w:val="0"/>
          <w:marBottom w:val="0"/>
          <w:divBdr>
            <w:top w:val="none" w:sz="0" w:space="0" w:color="auto"/>
            <w:left w:val="none" w:sz="0" w:space="0" w:color="auto"/>
            <w:bottom w:val="none" w:sz="0" w:space="0" w:color="auto"/>
            <w:right w:val="none" w:sz="0" w:space="0" w:color="auto"/>
          </w:divBdr>
        </w:div>
        <w:div w:id="840317985">
          <w:marLeft w:val="480"/>
          <w:marRight w:val="0"/>
          <w:marTop w:val="0"/>
          <w:marBottom w:val="0"/>
          <w:divBdr>
            <w:top w:val="none" w:sz="0" w:space="0" w:color="auto"/>
            <w:left w:val="none" w:sz="0" w:space="0" w:color="auto"/>
            <w:bottom w:val="none" w:sz="0" w:space="0" w:color="auto"/>
            <w:right w:val="none" w:sz="0" w:space="0" w:color="auto"/>
          </w:divBdr>
        </w:div>
        <w:div w:id="1445467766">
          <w:marLeft w:val="480"/>
          <w:marRight w:val="0"/>
          <w:marTop w:val="0"/>
          <w:marBottom w:val="0"/>
          <w:divBdr>
            <w:top w:val="none" w:sz="0" w:space="0" w:color="auto"/>
            <w:left w:val="none" w:sz="0" w:space="0" w:color="auto"/>
            <w:bottom w:val="none" w:sz="0" w:space="0" w:color="auto"/>
            <w:right w:val="none" w:sz="0" w:space="0" w:color="auto"/>
          </w:divBdr>
        </w:div>
        <w:div w:id="767967063">
          <w:marLeft w:val="480"/>
          <w:marRight w:val="0"/>
          <w:marTop w:val="0"/>
          <w:marBottom w:val="0"/>
          <w:divBdr>
            <w:top w:val="none" w:sz="0" w:space="0" w:color="auto"/>
            <w:left w:val="none" w:sz="0" w:space="0" w:color="auto"/>
            <w:bottom w:val="none" w:sz="0" w:space="0" w:color="auto"/>
            <w:right w:val="none" w:sz="0" w:space="0" w:color="auto"/>
          </w:divBdr>
        </w:div>
        <w:div w:id="2139838481">
          <w:marLeft w:val="480"/>
          <w:marRight w:val="0"/>
          <w:marTop w:val="0"/>
          <w:marBottom w:val="0"/>
          <w:divBdr>
            <w:top w:val="none" w:sz="0" w:space="0" w:color="auto"/>
            <w:left w:val="none" w:sz="0" w:space="0" w:color="auto"/>
            <w:bottom w:val="none" w:sz="0" w:space="0" w:color="auto"/>
            <w:right w:val="none" w:sz="0" w:space="0" w:color="auto"/>
          </w:divBdr>
        </w:div>
        <w:div w:id="927616557">
          <w:marLeft w:val="480"/>
          <w:marRight w:val="0"/>
          <w:marTop w:val="0"/>
          <w:marBottom w:val="0"/>
          <w:divBdr>
            <w:top w:val="none" w:sz="0" w:space="0" w:color="auto"/>
            <w:left w:val="none" w:sz="0" w:space="0" w:color="auto"/>
            <w:bottom w:val="none" w:sz="0" w:space="0" w:color="auto"/>
            <w:right w:val="none" w:sz="0" w:space="0" w:color="auto"/>
          </w:divBdr>
        </w:div>
        <w:div w:id="786241356">
          <w:marLeft w:val="480"/>
          <w:marRight w:val="0"/>
          <w:marTop w:val="0"/>
          <w:marBottom w:val="0"/>
          <w:divBdr>
            <w:top w:val="none" w:sz="0" w:space="0" w:color="auto"/>
            <w:left w:val="none" w:sz="0" w:space="0" w:color="auto"/>
            <w:bottom w:val="none" w:sz="0" w:space="0" w:color="auto"/>
            <w:right w:val="none" w:sz="0" w:space="0" w:color="auto"/>
          </w:divBdr>
        </w:div>
        <w:div w:id="1521161198">
          <w:marLeft w:val="480"/>
          <w:marRight w:val="0"/>
          <w:marTop w:val="0"/>
          <w:marBottom w:val="0"/>
          <w:divBdr>
            <w:top w:val="none" w:sz="0" w:space="0" w:color="auto"/>
            <w:left w:val="none" w:sz="0" w:space="0" w:color="auto"/>
            <w:bottom w:val="none" w:sz="0" w:space="0" w:color="auto"/>
            <w:right w:val="none" w:sz="0" w:space="0" w:color="auto"/>
          </w:divBdr>
        </w:div>
        <w:div w:id="786856617">
          <w:marLeft w:val="480"/>
          <w:marRight w:val="0"/>
          <w:marTop w:val="0"/>
          <w:marBottom w:val="0"/>
          <w:divBdr>
            <w:top w:val="none" w:sz="0" w:space="0" w:color="auto"/>
            <w:left w:val="none" w:sz="0" w:space="0" w:color="auto"/>
            <w:bottom w:val="none" w:sz="0" w:space="0" w:color="auto"/>
            <w:right w:val="none" w:sz="0" w:space="0" w:color="auto"/>
          </w:divBdr>
        </w:div>
        <w:div w:id="1099057111">
          <w:marLeft w:val="480"/>
          <w:marRight w:val="0"/>
          <w:marTop w:val="0"/>
          <w:marBottom w:val="0"/>
          <w:divBdr>
            <w:top w:val="none" w:sz="0" w:space="0" w:color="auto"/>
            <w:left w:val="none" w:sz="0" w:space="0" w:color="auto"/>
            <w:bottom w:val="none" w:sz="0" w:space="0" w:color="auto"/>
            <w:right w:val="none" w:sz="0" w:space="0" w:color="auto"/>
          </w:divBdr>
        </w:div>
        <w:div w:id="645746330">
          <w:marLeft w:val="480"/>
          <w:marRight w:val="0"/>
          <w:marTop w:val="0"/>
          <w:marBottom w:val="0"/>
          <w:divBdr>
            <w:top w:val="none" w:sz="0" w:space="0" w:color="auto"/>
            <w:left w:val="none" w:sz="0" w:space="0" w:color="auto"/>
            <w:bottom w:val="none" w:sz="0" w:space="0" w:color="auto"/>
            <w:right w:val="none" w:sz="0" w:space="0" w:color="auto"/>
          </w:divBdr>
        </w:div>
        <w:div w:id="272977491">
          <w:marLeft w:val="480"/>
          <w:marRight w:val="0"/>
          <w:marTop w:val="0"/>
          <w:marBottom w:val="0"/>
          <w:divBdr>
            <w:top w:val="none" w:sz="0" w:space="0" w:color="auto"/>
            <w:left w:val="none" w:sz="0" w:space="0" w:color="auto"/>
            <w:bottom w:val="none" w:sz="0" w:space="0" w:color="auto"/>
            <w:right w:val="none" w:sz="0" w:space="0" w:color="auto"/>
          </w:divBdr>
        </w:div>
        <w:div w:id="1448086161">
          <w:marLeft w:val="480"/>
          <w:marRight w:val="0"/>
          <w:marTop w:val="0"/>
          <w:marBottom w:val="0"/>
          <w:divBdr>
            <w:top w:val="none" w:sz="0" w:space="0" w:color="auto"/>
            <w:left w:val="none" w:sz="0" w:space="0" w:color="auto"/>
            <w:bottom w:val="none" w:sz="0" w:space="0" w:color="auto"/>
            <w:right w:val="none" w:sz="0" w:space="0" w:color="auto"/>
          </w:divBdr>
        </w:div>
        <w:div w:id="1978298702">
          <w:marLeft w:val="480"/>
          <w:marRight w:val="0"/>
          <w:marTop w:val="0"/>
          <w:marBottom w:val="0"/>
          <w:divBdr>
            <w:top w:val="none" w:sz="0" w:space="0" w:color="auto"/>
            <w:left w:val="none" w:sz="0" w:space="0" w:color="auto"/>
            <w:bottom w:val="none" w:sz="0" w:space="0" w:color="auto"/>
            <w:right w:val="none" w:sz="0" w:space="0" w:color="auto"/>
          </w:divBdr>
        </w:div>
        <w:div w:id="1984239916">
          <w:marLeft w:val="480"/>
          <w:marRight w:val="0"/>
          <w:marTop w:val="0"/>
          <w:marBottom w:val="0"/>
          <w:divBdr>
            <w:top w:val="none" w:sz="0" w:space="0" w:color="auto"/>
            <w:left w:val="none" w:sz="0" w:space="0" w:color="auto"/>
            <w:bottom w:val="none" w:sz="0" w:space="0" w:color="auto"/>
            <w:right w:val="none" w:sz="0" w:space="0" w:color="auto"/>
          </w:divBdr>
        </w:div>
        <w:div w:id="862472736">
          <w:marLeft w:val="480"/>
          <w:marRight w:val="0"/>
          <w:marTop w:val="0"/>
          <w:marBottom w:val="0"/>
          <w:divBdr>
            <w:top w:val="none" w:sz="0" w:space="0" w:color="auto"/>
            <w:left w:val="none" w:sz="0" w:space="0" w:color="auto"/>
            <w:bottom w:val="none" w:sz="0" w:space="0" w:color="auto"/>
            <w:right w:val="none" w:sz="0" w:space="0" w:color="auto"/>
          </w:divBdr>
        </w:div>
        <w:div w:id="1072000463">
          <w:marLeft w:val="480"/>
          <w:marRight w:val="0"/>
          <w:marTop w:val="0"/>
          <w:marBottom w:val="0"/>
          <w:divBdr>
            <w:top w:val="none" w:sz="0" w:space="0" w:color="auto"/>
            <w:left w:val="none" w:sz="0" w:space="0" w:color="auto"/>
            <w:bottom w:val="none" w:sz="0" w:space="0" w:color="auto"/>
            <w:right w:val="none" w:sz="0" w:space="0" w:color="auto"/>
          </w:divBdr>
        </w:div>
      </w:divsChild>
    </w:div>
    <w:div w:id="977103137">
      <w:bodyDiv w:val="1"/>
      <w:marLeft w:val="0"/>
      <w:marRight w:val="0"/>
      <w:marTop w:val="0"/>
      <w:marBottom w:val="0"/>
      <w:divBdr>
        <w:top w:val="none" w:sz="0" w:space="0" w:color="auto"/>
        <w:left w:val="none" w:sz="0" w:space="0" w:color="auto"/>
        <w:bottom w:val="none" w:sz="0" w:space="0" w:color="auto"/>
        <w:right w:val="none" w:sz="0" w:space="0" w:color="auto"/>
      </w:divBdr>
    </w:div>
    <w:div w:id="977685434">
      <w:bodyDiv w:val="1"/>
      <w:marLeft w:val="0"/>
      <w:marRight w:val="0"/>
      <w:marTop w:val="0"/>
      <w:marBottom w:val="0"/>
      <w:divBdr>
        <w:top w:val="none" w:sz="0" w:space="0" w:color="auto"/>
        <w:left w:val="none" w:sz="0" w:space="0" w:color="auto"/>
        <w:bottom w:val="none" w:sz="0" w:space="0" w:color="auto"/>
        <w:right w:val="none" w:sz="0" w:space="0" w:color="auto"/>
      </w:divBdr>
    </w:div>
    <w:div w:id="979190070">
      <w:bodyDiv w:val="1"/>
      <w:marLeft w:val="0"/>
      <w:marRight w:val="0"/>
      <w:marTop w:val="0"/>
      <w:marBottom w:val="0"/>
      <w:divBdr>
        <w:top w:val="none" w:sz="0" w:space="0" w:color="auto"/>
        <w:left w:val="none" w:sz="0" w:space="0" w:color="auto"/>
        <w:bottom w:val="none" w:sz="0" w:space="0" w:color="auto"/>
        <w:right w:val="none" w:sz="0" w:space="0" w:color="auto"/>
      </w:divBdr>
      <w:divsChild>
        <w:div w:id="1701976026">
          <w:marLeft w:val="480"/>
          <w:marRight w:val="0"/>
          <w:marTop w:val="0"/>
          <w:marBottom w:val="0"/>
          <w:divBdr>
            <w:top w:val="none" w:sz="0" w:space="0" w:color="auto"/>
            <w:left w:val="none" w:sz="0" w:space="0" w:color="auto"/>
            <w:bottom w:val="none" w:sz="0" w:space="0" w:color="auto"/>
            <w:right w:val="none" w:sz="0" w:space="0" w:color="auto"/>
          </w:divBdr>
        </w:div>
        <w:div w:id="104346613">
          <w:marLeft w:val="480"/>
          <w:marRight w:val="0"/>
          <w:marTop w:val="0"/>
          <w:marBottom w:val="0"/>
          <w:divBdr>
            <w:top w:val="none" w:sz="0" w:space="0" w:color="auto"/>
            <w:left w:val="none" w:sz="0" w:space="0" w:color="auto"/>
            <w:bottom w:val="none" w:sz="0" w:space="0" w:color="auto"/>
            <w:right w:val="none" w:sz="0" w:space="0" w:color="auto"/>
          </w:divBdr>
        </w:div>
        <w:div w:id="1480686316">
          <w:marLeft w:val="480"/>
          <w:marRight w:val="0"/>
          <w:marTop w:val="0"/>
          <w:marBottom w:val="0"/>
          <w:divBdr>
            <w:top w:val="none" w:sz="0" w:space="0" w:color="auto"/>
            <w:left w:val="none" w:sz="0" w:space="0" w:color="auto"/>
            <w:bottom w:val="none" w:sz="0" w:space="0" w:color="auto"/>
            <w:right w:val="none" w:sz="0" w:space="0" w:color="auto"/>
          </w:divBdr>
        </w:div>
        <w:div w:id="1763451988">
          <w:marLeft w:val="480"/>
          <w:marRight w:val="0"/>
          <w:marTop w:val="0"/>
          <w:marBottom w:val="0"/>
          <w:divBdr>
            <w:top w:val="none" w:sz="0" w:space="0" w:color="auto"/>
            <w:left w:val="none" w:sz="0" w:space="0" w:color="auto"/>
            <w:bottom w:val="none" w:sz="0" w:space="0" w:color="auto"/>
            <w:right w:val="none" w:sz="0" w:space="0" w:color="auto"/>
          </w:divBdr>
        </w:div>
        <w:div w:id="817841557">
          <w:marLeft w:val="480"/>
          <w:marRight w:val="0"/>
          <w:marTop w:val="0"/>
          <w:marBottom w:val="0"/>
          <w:divBdr>
            <w:top w:val="none" w:sz="0" w:space="0" w:color="auto"/>
            <w:left w:val="none" w:sz="0" w:space="0" w:color="auto"/>
            <w:bottom w:val="none" w:sz="0" w:space="0" w:color="auto"/>
            <w:right w:val="none" w:sz="0" w:space="0" w:color="auto"/>
          </w:divBdr>
        </w:div>
        <w:div w:id="49117120">
          <w:marLeft w:val="480"/>
          <w:marRight w:val="0"/>
          <w:marTop w:val="0"/>
          <w:marBottom w:val="0"/>
          <w:divBdr>
            <w:top w:val="none" w:sz="0" w:space="0" w:color="auto"/>
            <w:left w:val="none" w:sz="0" w:space="0" w:color="auto"/>
            <w:bottom w:val="none" w:sz="0" w:space="0" w:color="auto"/>
            <w:right w:val="none" w:sz="0" w:space="0" w:color="auto"/>
          </w:divBdr>
        </w:div>
        <w:div w:id="940260192">
          <w:marLeft w:val="480"/>
          <w:marRight w:val="0"/>
          <w:marTop w:val="0"/>
          <w:marBottom w:val="0"/>
          <w:divBdr>
            <w:top w:val="none" w:sz="0" w:space="0" w:color="auto"/>
            <w:left w:val="none" w:sz="0" w:space="0" w:color="auto"/>
            <w:bottom w:val="none" w:sz="0" w:space="0" w:color="auto"/>
            <w:right w:val="none" w:sz="0" w:space="0" w:color="auto"/>
          </w:divBdr>
        </w:div>
        <w:div w:id="1722823438">
          <w:marLeft w:val="480"/>
          <w:marRight w:val="0"/>
          <w:marTop w:val="0"/>
          <w:marBottom w:val="0"/>
          <w:divBdr>
            <w:top w:val="none" w:sz="0" w:space="0" w:color="auto"/>
            <w:left w:val="none" w:sz="0" w:space="0" w:color="auto"/>
            <w:bottom w:val="none" w:sz="0" w:space="0" w:color="auto"/>
            <w:right w:val="none" w:sz="0" w:space="0" w:color="auto"/>
          </w:divBdr>
        </w:div>
        <w:div w:id="998390057">
          <w:marLeft w:val="480"/>
          <w:marRight w:val="0"/>
          <w:marTop w:val="0"/>
          <w:marBottom w:val="0"/>
          <w:divBdr>
            <w:top w:val="none" w:sz="0" w:space="0" w:color="auto"/>
            <w:left w:val="none" w:sz="0" w:space="0" w:color="auto"/>
            <w:bottom w:val="none" w:sz="0" w:space="0" w:color="auto"/>
            <w:right w:val="none" w:sz="0" w:space="0" w:color="auto"/>
          </w:divBdr>
        </w:div>
        <w:div w:id="1919485571">
          <w:marLeft w:val="480"/>
          <w:marRight w:val="0"/>
          <w:marTop w:val="0"/>
          <w:marBottom w:val="0"/>
          <w:divBdr>
            <w:top w:val="none" w:sz="0" w:space="0" w:color="auto"/>
            <w:left w:val="none" w:sz="0" w:space="0" w:color="auto"/>
            <w:bottom w:val="none" w:sz="0" w:space="0" w:color="auto"/>
            <w:right w:val="none" w:sz="0" w:space="0" w:color="auto"/>
          </w:divBdr>
        </w:div>
        <w:div w:id="1814981626">
          <w:marLeft w:val="480"/>
          <w:marRight w:val="0"/>
          <w:marTop w:val="0"/>
          <w:marBottom w:val="0"/>
          <w:divBdr>
            <w:top w:val="none" w:sz="0" w:space="0" w:color="auto"/>
            <w:left w:val="none" w:sz="0" w:space="0" w:color="auto"/>
            <w:bottom w:val="none" w:sz="0" w:space="0" w:color="auto"/>
            <w:right w:val="none" w:sz="0" w:space="0" w:color="auto"/>
          </w:divBdr>
        </w:div>
        <w:div w:id="4524180">
          <w:marLeft w:val="480"/>
          <w:marRight w:val="0"/>
          <w:marTop w:val="0"/>
          <w:marBottom w:val="0"/>
          <w:divBdr>
            <w:top w:val="none" w:sz="0" w:space="0" w:color="auto"/>
            <w:left w:val="none" w:sz="0" w:space="0" w:color="auto"/>
            <w:bottom w:val="none" w:sz="0" w:space="0" w:color="auto"/>
            <w:right w:val="none" w:sz="0" w:space="0" w:color="auto"/>
          </w:divBdr>
        </w:div>
        <w:div w:id="322897146">
          <w:marLeft w:val="480"/>
          <w:marRight w:val="0"/>
          <w:marTop w:val="0"/>
          <w:marBottom w:val="0"/>
          <w:divBdr>
            <w:top w:val="none" w:sz="0" w:space="0" w:color="auto"/>
            <w:left w:val="none" w:sz="0" w:space="0" w:color="auto"/>
            <w:bottom w:val="none" w:sz="0" w:space="0" w:color="auto"/>
            <w:right w:val="none" w:sz="0" w:space="0" w:color="auto"/>
          </w:divBdr>
        </w:div>
        <w:div w:id="1774208008">
          <w:marLeft w:val="480"/>
          <w:marRight w:val="0"/>
          <w:marTop w:val="0"/>
          <w:marBottom w:val="0"/>
          <w:divBdr>
            <w:top w:val="none" w:sz="0" w:space="0" w:color="auto"/>
            <w:left w:val="none" w:sz="0" w:space="0" w:color="auto"/>
            <w:bottom w:val="none" w:sz="0" w:space="0" w:color="auto"/>
            <w:right w:val="none" w:sz="0" w:space="0" w:color="auto"/>
          </w:divBdr>
        </w:div>
        <w:div w:id="1900896448">
          <w:marLeft w:val="480"/>
          <w:marRight w:val="0"/>
          <w:marTop w:val="0"/>
          <w:marBottom w:val="0"/>
          <w:divBdr>
            <w:top w:val="none" w:sz="0" w:space="0" w:color="auto"/>
            <w:left w:val="none" w:sz="0" w:space="0" w:color="auto"/>
            <w:bottom w:val="none" w:sz="0" w:space="0" w:color="auto"/>
            <w:right w:val="none" w:sz="0" w:space="0" w:color="auto"/>
          </w:divBdr>
        </w:div>
        <w:div w:id="1267078666">
          <w:marLeft w:val="480"/>
          <w:marRight w:val="0"/>
          <w:marTop w:val="0"/>
          <w:marBottom w:val="0"/>
          <w:divBdr>
            <w:top w:val="none" w:sz="0" w:space="0" w:color="auto"/>
            <w:left w:val="none" w:sz="0" w:space="0" w:color="auto"/>
            <w:bottom w:val="none" w:sz="0" w:space="0" w:color="auto"/>
            <w:right w:val="none" w:sz="0" w:space="0" w:color="auto"/>
          </w:divBdr>
        </w:div>
        <w:div w:id="244998601">
          <w:marLeft w:val="480"/>
          <w:marRight w:val="0"/>
          <w:marTop w:val="0"/>
          <w:marBottom w:val="0"/>
          <w:divBdr>
            <w:top w:val="none" w:sz="0" w:space="0" w:color="auto"/>
            <w:left w:val="none" w:sz="0" w:space="0" w:color="auto"/>
            <w:bottom w:val="none" w:sz="0" w:space="0" w:color="auto"/>
            <w:right w:val="none" w:sz="0" w:space="0" w:color="auto"/>
          </w:divBdr>
        </w:div>
        <w:div w:id="243691473">
          <w:marLeft w:val="480"/>
          <w:marRight w:val="0"/>
          <w:marTop w:val="0"/>
          <w:marBottom w:val="0"/>
          <w:divBdr>
            <w:top w:val="none" w:sz="0" w:space="0" w:color="auto"/>
            <w:left w:val="none" w:sz="0" w:space="0" w:color="auto"/>
            <w:bottom w:val="none" w:sz="0" w:space="0" w:color="auto"/>
            <w:right w:val="none" w:sz="0" w:space="0" w:color="auto"/>
          </w:divBdr>
        </w:div>
        <w:div w:id="1133451198">
          <w:marLeft w:val="480"/>
          <w:marRight w:val="0"/>
          <w:marTop w:val="0"/>
          <w:marBottom w:val="0"/>
          <w:divBdr>
            <w:top w:val="none" w:sz="0" w:space="0" w:color="auto"/>
            <w:left w:val="none" w:sz="0" w:space="0" w:color="auto"/>
            <w:bottom w:val="none" w:sz="0" w:space="0" w:color="auto"/>
            <w:right w:val="none" w:sz="0" w:space="0" w:color="auto"/>
          </w:divBdr>
        </w:div>
        <w:div w:id="1456485532">
          <w:marLeft w:val="480"/>
          <w:marRight w:val="0"/>
          <w:marTop w:val="0"/>
          <w:marBottom w:val="0"/>
          <w:divBdr>
            <w:top w:val="none" w:sz="0" w:space="0" w:color="auto"/>
            <w:left w:val="none" w:sz="0" w:space="0" w:color="auto"/>
            <w:bottom w:val="none" w:sz="0" w:space="0" w:color="auto"/>
            <w:right w:val="none" w:sz="0" w:space="0" w:color="auto"/>
          </w:divBdr>
        </w:div>
        <w:div w:id="1435632648">
          <w:marLeft w:val="480"/>
          <w:marRight w:val="0"/>
          <w:marTop w:val="0"/>
          <w:marBottom w:val="0"/>
          <w:divBdr>
            <w:top w:val="none" w:sz="0" w:space="0" w:color="auto"/>
            <w:left w:val="none" w:sz="0" w:space="0" w:color="auto"/>
            <w:bottom w:val="none" w:sz="0" w:space="0" w:color="auto"/>
            <w:right w:val="none" w:sz="0" w:space="0" w:color="auto"/>
          </w:divBdr>
        </w:div>
        <w:div w:id="847674039">
          <w:marLeft w:val="480"/>
          <w:marRight w:val="0"/>
          <w:marTop w:val="0"/>
          <w:marBottom w:val="0"/>
          <w:divBdr>
            <w:top w:val="none" w:sz="0" w:space="0" w:color="auto"/>
            <w:left w:val="none" w:sz="0" w:space="0" w:color="auto"/>
            <w:bottom w:val="none" w:sz="0" w:space="0" w:color="auto"/>
            <w:right w:val="none" w:sz="0" w:space="0" w:color="auto"/>
          </w:divBdr>
        </w:div>
        <w:div w:id="1605914321">
          <w:marLeft w:val="480"/>
          <w:marRight w:val="0"/>
          <w:marTop w:val="0"/>
          <w:marBottom w:val="0"/>
          <w:divBdr>
            <w:top w:val="none" w:sz="0" w:space="0" w:color="auto"/>
            <w:left w:val="none" w:sz="0" w:space="0" w:color="auto"/>
            <w:bottom w:val="none" w:sz="0" w:space="0" w:color="auto"/>
            <w:right w:val="none" w:sz="0" w:space="0" w:color="auto"/>
          </w:divBdr>
        </w:div>
        <w:div w:id="908148936">
          <w:marLeft w:val="480"/>
          <w:marRight w:val="0"/>
          <w:marTop w:val="0"/>
          <w:marBottom w:val="0"/>
          <w:divBdr>
            <w:top w:val="none" w:sz="0" w:space="0" w:color="auto"/>
            <w:left w:val="none" w:sz="0" w:space="0" w:color="auto"/>
            <w:bottom w:val="none" w:sz="0" w:space="0" w:color="auto"/>
            <w:right w:val="none" w:sz="0" w:space="0" w:color="auto"/>
          </w:divBdr>
        </w:div>
        <w:div w:id="1120102936">
          <w:marLeft w:val="480"/>
          <w:marRight w:val="0"/>
          <w:marTop w:val="0"/>
          <w:marBottom w:val="0"/>
          <w:divBdr>
            <w:top w:val="none" w:sz="0" w:space="0" w:color="auto"/>
            <w:left w:val="none" w:sz="0" w:space="0" w:color="auto"/>
            <w:bottom w:val="none" w:sz="0" w:space="0" w:color="auto"/>
            <w:right w:val="none" w:sz="0" w:space="0" w:color="auto"/>
          </w:divBdr>
        </w:div>
        <w:div w:id="1279602993">
          <w:marLeft w:val="480"/>
          <w:marRight w:val="0"/>
          <w:marTop w:val="0"/>
          <w:marBottom w:val="0"/>
          <w:divBdr>
            <w:top w:val="none" w:sz="0" w:space="0" w:color="auto"/>
            <w:left w:val="none" w:sz="0" w:space="0" w:color="auto"/>
            <w:bottom w:val="none" w:sz="0" w:space="0" w:color="auto"/>
            <w:right w:val="none" w:sz="0" w:space="0" w:color="auto"/>
          </w:divBdr>
        </w:div>
        <w:div w:id="1024133085">
          <w:marLeft w:val="480"/>
          <w:marRight w:val="0"/>
          <w:marTop w:val="0"/>
          <w:marBottom w:val="0"/>
          <w:divBdr>
            <w:top w:val="none" w:sz="0" w:space="0" w:color="auto"/>
            <w:left w:val="none" w:sz="0" w:space="0" w:color="auto"/>
            <w:bottom w:val="none" w:sz="0" w:space="0" w:color="auto"/>
            <w:right w:val="none" w:sz="0" w:space="0" w:color="auto"/>
          </w:divBdr>
        </w:div>
        <w:div w:id="912860130">
          <w:marLeft w:val="480"/>
          <w:marRight w:val="0"/>
          <w:marTop w:val="0"/>
          <w:marBottom w:val="0"/>
          <w:divBdr>
            <w:top w:val="none" w:sz="0" w:space="0" w:color="auto"/>
            <w:left w:val="none" w:sz="0" w:space="0" w:color="auto"/>
            <w:bottom w:val="none" w:sz="0" w:space="0" w:color="auto"/>
            <w:right w:val="none" w:sz="0" w:space="0" w:color="auto"/>
          </w:divBdr>
        </w:div>
        <w:div w:id="685986168">
          <w:marLeft w:val="480"/>
          <w:marRight w:val="0"/>
          <w:marTop w:val="0"/>
          <w:marBottom w:val="0"/>
          <w:divBdr>
            <w:top w:val="none" w:sz="0" w:space="0" w:color="auto"/>
            <w:left w:val="none" w:sz="0" w:space="0" w:color="auto"/>
            <w:bottom w:val="none" w:sz="0" w:space="0" w:color="auto"/>
            <w:right w:val="none" w:sz="0" w:space="0" w:color="auto"/>
          </w:divBdr>
        </w:div>
        <w:div w:id="30036190">
          <w:marLeft w:val="480"/>
          <w:marRight w:val="0"/>
          <w:marTop w:val="0"/>
          <w:marBottom w:val="0"/>
          <w:divBdr>
            <w:top w:val="none" w:sz="0" w:space="0" w:color="auto"/>
            <w:left w:val="none" w:sz="0" w:space="0" w:color="auto"/>
            <w:bottom w:val="none" w:sz="0" w:space="0" w:color="auto"/>
            <w:right w:val="none" w:sz="0" w:space="0" w:color="auto"/>
          </w:divBdr>
        </w:div>
        <w:div w:id="2009938807">
          <w:marLeft w:val="480"/>
          <w:marRight w:val="0"/>
          <w:marTop w:val="0"/>
          <w:marBottom w:val="0"/>
          <w:divBdr>
            <w:top w:val="none" w:sz="0" w:space="0" w:color="auto"/>
            <w:left w:val="none" w:sz="0" w:space="0" w:color="auto"/>
            <w:bottom w:val="none" w:sz="0" w:space="0" w:color="auto"/>
            <w:right w:val="none" w:sz="0" w:space="0" w:color="auto"/>
          </w:divBdr>
        </w:div>
        <w:div w:id="1818261061">
          <w:marLeft w:val="480"/>
          <w:marRight w:val="0"/>
          <w:marTop w:val="0"/>
          <w:marBottom w:val="0"/>
          <w:divBdr>
            <w:top w:val="none" w:sz="0" w:space="0" w:color="auto"/>
            <w:left w:val="none" w:sz="0" w:space="0" w:color="auto"/>
            <w:bottom w:val="none" w:sz="0" w:space="0" w:color="auto"/>
            <w:right w:val="none" w:sz="0" w:space="0" w:color="auto"/>
          </w:divBdr>
        </w:div>
        <w:div w:id="1576820426">
          <w:marLeft w:val="480"/>
          <w:marRight w:val="0"/>
          <w:marTop w:val="0"/>
          <w:marBottom w:val="0"/>
          <w:divBdr>
            <w:top w:val="none" w:sz="0" w:space="0" w:color="auto"/>
            <w:left w:val="none" w:sz="0" w:space="0" w:color="auto"/>
            <w:bottom w:val="none" w:sz="0" w:space="0" w:color="auto"/>
            <w:right w:val="none" w:sz="0" w:space="0" w:color="auto"/>
          </w:divBdr>
        </w:div>
        <w:div w:id="331028572">
          <w:marLeft w:val="480"/>
          <w:marRight w:val="0"/>
          <w:marTop w:val="0"/>
          <w:marBottom w:val="0"/>
          <w:divBdr>
            <w:top w:val="none" w:sz="0" w:space="0" w:color="auto"/>
            <w:left w:val="none" w:sz="0" w:space="0" w:color="auto"/>
            <w:bottom w:val="none" w:sz="0" w:space="0" w:color="auto"/>
            <w:right w:val="none" w:sz="0" w:space="0" w:color="auto"/>
          </w:divBdr>
        </w:div>
        <w:div w:id="2118714702">
          <w:marLeft w:val="480"/>
          <w:marRight w:val="0"/>
          <w:marTop w:val="0"/>
          <w:marBottom w:val="0"/>
          <w:divBdr>
            <w:top w:val="none" w:sz="0" w:space="0" w:color="auto"/>
            <w:left w:val="none" w:sz="0" w:space="0" w:color="auto"/>
            <w:bottom w:val="none" w:sz="0" w:space="0" w:color="auto"/>
            <w:right w:val="none" w:sz="0" w:space="0" w:color="auto"/>
          </w:divBdr>
        </w:div>
        <w:div w:id="2078047053">
          <w:marLeft w:val="480"/>
          <w:marRight w:val="0"/>
          <w:marTop w:val="0"/>
          <w:marBottom w:val="0"/>
          <w:divBdr>
            <w:top w:val="none" w:sz="0" w:space="0" w:color="auto"/>
            <w:left w:val="none" w:sz="0" w:space="0" w:color="auto"/>
            <w:bottom w:val="none" w:sz="0" w:space="0" w:color="auto"/>
            <w:right w:val="none" w:sz="0" w:space="0" w:color="auto"/>
          </w:divBdr>
        </w:div>
        <w:div w:id="1664888917">
          <w:marLeft w:val="480"/>
          <w:marRight w:val="0"/>
          <w:marTop w:val="0"/>
          <w:marBottom w:val="0"/>
          <w:divBdr>
            <w:top w:val="none" w:sz="0" w:space="0" w:color="auto"/>
            <w:left w:val="none" w:sz="0" w:space="0" w:color="auto"/>
            <w:bottom w:val="none" w:sz="0" w:space="0" w:color="auto"/>
            <w:right w:val="none" w:sz="0" w:space="0" w:color="auto"/>
          </w:divBdr>
        </w:div>
        <w:div w:id="966008737">
          <w:marLeft w:val="480"/>
          <w:marRight w:val="0"/>
          <w:marTop w:val="0"/>
          <w:marBottom w:val="0"/>
          <w:divBdr>
            <w:top w:val="none" w:sz="0" w:space="0" w:color="auto"/>
            <w:left w:val="none" w:sz="0" w:space="0" w:color="auto"/>
            <w:bottom w:val="none" w:sz="0" w:space="0" w:color="auto"/>
            <w:right w:val="none" w:sz="0" w:space="0" w:color="auto"/>
          </w:divBdr>
        </w:div>
        <w:div w:id="2137983704">
          <w:marLeft w:val="480"/>
          <w:marRight w:val="0"/>
          <w:marTop w:val="0"/>
          <w:marBottom w:val="0"/>
          <w:divBdr>
            <w:top w:val="none" w:sz="0" w:space="0" w:color="auto"/>
            <w:left w:val="none" w:sz="0" w:space="0" w:color="auto"/>
            <w:bottom w:val="none" w:sz="0" w:space="0" w:color="auto"/>
            <w:right w:val="none" w:sz="0" w:space="0" w:color="auto"/>
          </w:divBdr>
        </w:div>
        <w:div w:id="348602499">
          <w:marLeft w:val="480"/>
          <w:marRight w:val="0"/>
          <w:marTop w:val="0"/>
          <w:marBottom w:val="0"/>
          <w:divBdr>
            <w:top w:val="none" w:sz="0" w:space="0" w:color="auto"/>
            <w:left w:val="none" w:sz="0" w:space="0" w:color="auto"/>
            <w:bottom w:val="none" w:sz="0" w:space="0" w:color="auto"/>
            <w:right w:val="none" w:sz="0" w:space="0" w:color="auto"/>
          </w:divBdr>
        </w:div>
        <w:div w:id="2090032261">
          <w:marLeft w:val="480"/>
          <w:marRight w:val="0"/>
          <w:marTop w:val="0"/>
          <w:marBottom w:val="0"/>
          <w:divBdr>
            <w:top w:val="none" w:sz="0" w:space="0" w:color="auto"/>
            <w:left w:val="none" w:sz="0" w:space="0" w:color="auto"/>
            <w:bottom w:val="none" w:sz="0" w:space="0" w:color="auto"/>
            <w:right w:val="none" w:sz="0" w:space="0" w:color="auto"/>
          </w:divBdr>
        </w:div>
        <w:div w:id="228461166">
          <w:marLeft w:val="480"/>
          <w:marRight w:val="0"/>
          <w:marTop w:val="0"/>
          <w:marBottom w:val="0"/>
          <w:divBdr>
            <w:top w:val="none" w:sz="0" w:space="0" w:color="auto"/>
            <w:left w:val="none" w:sz="0" w:space="0" w:color="auto"/>
            <w:bottom w:val="none" w:sz="0" w:space="0" w:color="auto"/>
            <w:right w:val="none" w:sz="0" w:space="0" w:color="auto"/>
          </w:divBdr>
        </w:div>
        <w:div w:id="782654750">
          <w:marLeft w:val="480"/>
          <w:marRight w:val="0"/>
          <w:marTop w:val="0"/>
          <w:marBottom w:val="0"/>
          <w:divBdr>
            <w:top w:val="none" w:sz="0" w:space="0" w:color="auto"/>
            <w:left w:val="none" w:sz="0" w:space="0" w:color="auto"/>
            <w:bottom w:val="none" w:sz="0" w:space="0" w:color="auto"/>
            <w:right w:val="none" w:sz="0" w:space="0" w:color="auto"/>
          </w:divBdr>
        </w:div>
        <w:div w:id="1634019843">
          <w:marLeft w:val="480"/>
          <w:marRight w:val="0"/>
          <w:marTop w:val="0"/>
          <w:marBottom w:val="0"/>
          <w:divBdr>
            <w:top w:val="none" w:sz="0" w:space="0" w:color="auto"/>
            <w:left w:val="none" w:sz="0" w:space="0" w:color="auto"/>
            <w:bottom w:val="none" w:sz="0" w:space="0" w:color="auto"/>
            <w:right w:val="none" w:sz="0" w:space="0" w:color="auto"/>
          </w:divBdr>
        </w:div>
      </w:divsChild>
    </w:div>
    <w:div w:id="980160050">
      <w:bodyDiv w:val="1"/>
      <w:marLeft w:val="0"/>
      <w:marRight w:val="0"/>
      <w:marTop w:val="0"/>
      <w:marBottom w:val="0"/>
      <w:divBdr>
        <w:top w:val="none" w:sz="0" w:space="0" w:color="auto"/>
        <w:left w:val="none" w:sz="0" w:space="0" w:color="auto"/>
        <w:bottom w:val="none" w:sz="0" w:space="0" w:color="auto"/>
        <w:right w:val="none" w:sz="0" w:space="0" w:color="auto"/>
      </w:divBdr>
    </w:div>
    <w:div w:id="980354821">
      <w:bodyDiv w:val="1"/>
      <w:marLeft w:val="0"/>
      <w:marRight w:val="0"/>
      <w:marTop w:val="0"/>
      <w:marBottom w:val="0"/>
      <w:divBdr>
        <w:top w:val="none" w:sz="0" w:space="0" w:color="auto"/>
        <w:left w:val="none" w:sz="0" w:space="0" w:color="auto"/>
        <w:bottom w:val="none" w:sz="0" w:space="0" w:color="auto"/>
        <w:right w:val="none" w:sz="0" w:space="0" w:color="auto"/>
      </w:divBdr>
    </w:div>
    <w:div w:id="981733079">
      <w:bodyDiv w:val="1"/>
      <w:marLeft w:val="0"/>
      <w:marRight w:val="0"/>
      <w:marTop w:val="0"/>
      <w:marBottom w:val="0"/>
      <w:divBdr>
        <w:top w:val="none" w:sz="0" w:space="0" w:color="auto"/>
        <w:left w:val="none" w:sz="0" w:space="0" w:color="auto"/>
        <w:bottom w:val="none" w:sz="0" w:space="0" w:color="auto"/>
        <w:right w:val="none" w:sz="0" w:space="0" w:color="auto"/>
      </w:divBdr>
    </w:div>
    <w:div w:id="982389585">
      <w:bodyDiv w:val="1"/>
      <w:marLeft w:val="0"/>
      <w:marRight w:val="0"/>
      <w:marTop w:val="0"/>
      <w:marBottom w:val="0"/>
      <w:divBdr>
        <w:top w:val="none" w:sz="0" w:space="0" w:color="auto"/>
        <w:left w:val="none" w:sz="0" w:space="0" w:color="auto"/>
        <w:bottom w:val="none" w:sz="0" w:space="0" w:color="auto"/>
        <w:right w:val="none" w:sz="0" w:space="0" w:color="auto"/>
      </w:divBdr>
    </w:div>
    <w:div w:id="986011176">
      <w:bodyDiv w:val="1"/>
      <w:marLeft w:val="0"/>
      <w:marRight w:val="0"/>
      <w:marTop w:val="0"/>
      <w:marBottom w:val="0"/>
      <w:divBdr>
        <w:top w:val="none" w:sz="0" w:space="0" w:color="auto"/>
        <w:left w:val="none" w:sz="0" w:space="0" w:color="auto"/>
        <w:bottom w:val="none" w:sz="0" w:space="0" w:color="auto"/>
        <w:right w:val="none" w:sz="0" w:space="0" w:color="auto"/>
      </w:divBdr>
    </w:div>
    <w:div w:id="986320975">
      <w:bodyDiv w:val="1"/>
      <w:marLeft w:val="0"/>
      <w:marRight w:val="0"/>
      <w:marTop w:val="0"/>
      <w:marBottom w:val="0"/>
      <w:divBdr>
        <w:top w:val="none" w:sz="0" w:space="0" w:color="auto"/>
        <w:left w:val="none" w:sz="0" w:space="0" w:color="auto"/>
        <w:bottom w:val="none" w:sz="0" w:space="0" w:color="auto"/>
        <w:right w:val="none" w:sz="0" w:space="0" w:color="auto"/>
      </w:divBdr>
    </w:div>
    <w:div w:id="986513570">
      <w:bodyDiv w:val="1"/>
      <w:marLeft w:val="0"/>
      <w:marRight w:val="0"/>
      <w:marTop w:val="0"/>
      <w:marBottom w:val="0"/>
      <w:divBdr>
        <w:top w:val="none" w:sz="0" w:space="0" w:color="auto"/>
        <w:left w:val="none" w:sz="0" w:space="0" w:color="auto"/>
        <w:bottom w:val="none" w:sz="0" w:space="0" w:color="auto"/>
        <w:right w:val="none" w:sz="0" w:space="0" w:color="auto"/>
      </w:divBdr>
    </w:div>
    <w:div w:id="986665807">
      <w:bodyDiv w:val="1"/>
      <w:marLeft w:val="0"/>
      <w:marRight w:val="0"/>
      <w:marTop w:val="0"/>
      <w:marBottom w:val="0"/>
      <w:divBdr>
        <w:top w:val="none" w:sz="0" w:space="0" w:color="auto"/>
        <w:left w:val="none" w:sz="0" w:space="0" w:color="auto"/>
        <w:bottom w:val="none" w:sz="0" w:space="0" w:color="auto"/>
        <w:right w:val="none" w:sz="0" w:space="0" w:color="auto"/>
      </w:divBdr>
    </w:div>
    <w:div w:id="988903082">
      <w:bodyDiv w:val="1"/>
      <w:marLeft w:val="0"/>
      <w:marRight w:val="0"/>
      <w:marTop w:val="0"/>
      <w:marBottom w:val="0"/>
      <w:divBdr>
        <w:top w:val="none" w:sz="0" w:space="0" w:color="auto"/>
        <w:left w:val="none" w:sz="0" w:space="0" w:color="auto"/>
        <w:bottom w:val="none" w:sz="0" w:space="0" w:color="auto"/>
        <w:right w:val="none" w:sz="0" w:space="0" w:color="auto"/>
      </w:divBdr>
    </w:div>
    <w:div w:id="991905355">
      <w:bodyDiv w:val="1"/>
      <w:marLeft w:val="0"/>
      <w:marRight w:val="0"/>
      <w:marTop w:val="0"/>
      <w:marBottom w:val="0"/>
      <w:divBdr>
        <w:top w:val="none" w:sz="0" w:space="0" w:color="auto"/>
        <w:left w:val="none" w:sz="0" w:space="0" w:color="auto"/>
        <w:bottom w:val="none" w:sz="0" w:space="0" w:color="auto"/>
        <w:right w:val="none" w:sz="0" w:space="0" w:color="auto"/>
      </w:divBdr>
    </w:div>
    <w:div w:id="992174442">
      <w:bodyDiv w:val="1"/>
      <w:marLeft w:val="0"/>
      <w:marRight w:val="0"/>
      <w:marTop w:val="0"/>
      <w:marBottom w:val="0"/>
      <w:divBdr>
        <w:top w:val="none" w:sz="0" w:space="0" w:color="auto"/>
        <w:left w:val="none" w:sz="0" w:space="0" w:color="auto"/>
        <w:bottom w:val="none" w:sz="0" w:space="0" w:color="auto"/>
        <w:right w:val="none" w:sz="0" w:space="0" w:color="auto"/>
      </w:divBdr>
    </w:div>
    <w:div w:id="997811218">
      <w:bodyDiv w:val="1"/>
      <w:marLeft w:val="0"/>
      <w:marRight w:val="0"/>
      <w:marTop w:val="0"/>
      <w:marBottom w:val="0"/>
      <w:divBdr>
        <w:top w:val="none" w:sz="0" w:space="0" w:color="auto"/>
        <w:left w:val="none" w:sz="0" w:space="0" w:color="auto"/>
        <w:bottom w:val="none" w:sz="0" w:space="0" w:color="auto"/>
        <w:right w:val="none" w:sz="0" w:space="0" w:color="auto"/>
      </w:divBdr>
    </w:div>
    <w:div w:id="1000934304">
      <w:bodyDiv w:val="1"/>
      <w:marLeft w:val="0"/>
      <w:marRight w:val="0"/>
      <w:marTop w:val="0"/>
      <w:marBottom w:val="0"/>
      <w:divBdr>
        <w:top w:val="none" w:sz="0" w:space="0" w:color="auto"/>
        <w:left w:val="none" w:sz="0" w:space="0" w:color="auto"/>
        <w:bottom w:val="none" w:sz="0" w:space="0" w:color="auto"/>
        <w:right w:val="none" w:sz="0" w:space="0" w:color="auto"/>
      </w:divBdr>
    </w:div>
    <w:div w:id="1006707747">
      <w:bodyDiv w:val="1"/>
      <w:marLeft w:val="0"/>
      <w:marRight w:val="0"/>
      <w:marTop w:val="0"/>
      <w:marBottom w:val="0"/>
      <w:divBdr>
        <w:top w:val="none" w:sz="0" w:space="0" w:color="auto"/>
        <w:left w:val="none" w:sz="0" w:space="0" w:color="auto"/>
        <w:bottom w:val="none" w:sz="0" w:space="0" w:color="auto"/>
        <w:right w:val="none" w:sz="0" w:space="0" w:color="auto"/>
      </w:divBdr>
    </w:div>
    <w:div w:id="1007098001">
      <w:bodyDiv w:val="1"/>
      <w:marLeft w:val="0"/>
      <w:marRight w:val="0"/>
      <w:marTop w:val="0"/>
      <w:marBottom w:val="0"/>
      <w:divBdr>
        <w:top w:val="none" w:sz="0" w:space="0" w:color="auto"/>
        <w:left w:val="none" w:sz="0" w:space="0" w:color="auto"/>
        <w:bottom w:val="none" w:sz="0" w:space="0" w:color="auto"/>
        <w:right w:val="none" w:sz="0" w:space="0" w:color="auto"/>
      </w:divBdr>
    </w:div>
    <w:div w:id="1007100662">
      <w:bodyDiv w:val="1"/>
      <w:marLeft w:val="0"/>
      <w:marRight w:val="0"/>
      <w:marTop w:val="0"/>
      <w:marBottom w:val="0"/>
      <w:divBdr>
        <w:top w:val="none" w:sz="0" w:space="0" w:color="auto"/>
        <w:left w:val="none" w:sz="0" w:space="0" w:color="auto"/>
        <w:bottom w:val="none" w:sz="0" w:space="0" w:color="auto"/>
        <w:right w:val="none" w:sz="0" w:space="0" w:color="auto"/>
      </w:divBdr>
    </w:div>
    <w:div w:id="1012026356">
      <w:bodyDiv w:val="1"/>
      <w:marLeft w:val="0"/>
      <w:marRight w:val="0"/>
      <w:marTop w:val="0"/>
      <w:marBottom w:val="0"/>
      <w:divBdr>
        <w:top w:val="none" w:sz="0" w:space="0" w:color="auto"/>
        <w:left w:val="none" w:sz="0" w:space="0" w:color="auto"/>
        <w:bottom w:val="none" w:sz="0" w:space="0" w:color="auto"/>
        <w:right w:val="none" w:sz="0" w:space="0" w:color="auto"/>
      </w:divBdr>
    </w:div>
    <w:div w:id="1017579715">
      <w:bodyDiv w:val="1"/>
      <w:marLeft w:val="0"/>
      <w:marRight w:val="0"/>
      <w:marTop w:val="0"/>
      <w:marBottom w:val="0"/>
      <w:divBdr>
        <w:top w:val="none" w:sz="0" w:space="0" w:color="auto"/>
        <w:left w:val="none" w:sz="0" w:space="0" w:color="auto"/>
        <w:bottom w:val="none" w:sz="0" w:space="0" w:color="auto"/>
        <w:right w:val="none" w:sz="0" w:space="0" w:color="auto"/>
      </w:divBdr>
    </w:div>
    <w:div w:id="1020621352">
      <w:bodyDiv w:val="1"/>
      <w:marLeft w:val="0"/>
      <w:marRight w:val="0"/>
      <w:marTop w:val="0"/>
      <w:marBottom w:val="0"/>
      <w:divBdr>
        <w:top w:val="none" w:sz="0" w:space="0" w:color="auto"/>
        <w:left w:val="none" w:sz="0" w:space="0" w:color="auto"/>
        <w:bottom w:val="none" w:sz="0" w:space="0" w:color="auto"/>
        <w:right w:val="none" w:sz="0" w:space="0" w:color="auto"/>
      </w:divBdr>
    </w:div>
    <w:div w:id="1026129095">
      <w:bodyDiv w:val="1"/>
      <w:marLeft w:val="0"/>
      <w:marRight w:val="0"/>
      <w:marTop w:val="0"/>
      <w:marBottom w:val="0"/>
      <w:divBdr>
        <w:top w:val="none" w:sz="0" w:space="0" w:color="auto"/>
        <w:left w:val="none" w:sz="0" w:space="0" w:color="auto"/>
        <w:bottom w:val="none" w:sz="0" w:space="0" w:color="auto"/>
        <w:right w:val="none" w:sz="0" w:space="0" w:color="auto"/>
      </w:divBdr>
    </w:div>
    <w:div w:id="1028796528">
      <w:bodyDiv w:val="1"/>
      <w:marLeft w:val="0"/>
      <w:marRight w:val="0"/>
      <w:marTop w:val="0"/>
      <w:marBottom w:val="0"/>
      <w:divBdr>
        <w:top w:val="none" w:sz="0" w:space="0" w:color="auto"/>
        <w:left w:val="none" w:sz="0" w:space="0" w:color="auto"/>
        <w:bottom w:val="none" w:sz="0" w:space="0" w:color="auto"/>
        <w:right w:val="none" w:sz="0" w:space="0" w:color="auto"/>
      </w:divBdr>
    </w:div>
    <w:div w:id="1031565457">
      <w:bodyDiv w:val="1"/>
      <w:marLeft w:val="0"/>
      <w:marRight w:val="0"/>
      <w:marTop w:val="0"/>
      <w:marBottom w:val="0"/>
      <w:divBdr>
        <w:top w:val="none" w:sz="0" w:space="0" w:color="auto"/>
        <w:left w:val="none" w:sz="0" w:space="0" w:color="auto"/>
        <w:bottom w:val="none" w:sz="0" w:space="0" w:color="auto"/>
        <w:right w:val="none" w:sz="0" w:space="0" w:color="auto"/>
      </w:divBdr>
    </w:div>
    <w:div w:id="1034579938">
      <w:bodyDiv w:val="1"/>
      <w:marLeft w:val="0"/>
      <w:marRight w:val="0"/>
      <w:marTop w:val="0"/>
      <w:marBottom w:val="0"/>
      <w:divBdr>
        <w:top w:val="none" w:sz="0" w:space="0" w:color="auto"/>
        <w:left w:val="none" w:sz="0" w:space="0" w:color="auto"/>
        <w:bottom w:val="none" w:sz="0" w:space="0" w:color="auto"/>
        <w:right w:val="none" w:sz="0" w:space="0" w:color="auto"/>
      </w:divBdr>
    </w:div>
    <w:div w:id="1034891890">
      <w:bodyDiv w:val="1"/>
      <w:marLeft w:val="0"/>
      <w:marRight w:val="0"/>
      <w:marTop w:val="0"/>
      <w:marBottom w:val="0"/>
      <w:divBdr>
        <w:top w:val="none" w:sz="0" w:space="0" w:color="auto"/>
        <w:left w:val="none" w:sz="0" w:space="0" w:color="auto"/>
        <w:bottom w:val="none" w:sz="0" w:space="0" w:color="auto"/>
        <w:right w:val="none" w:sz="0" w:space="0" w:color="auto"/>
      </w:divBdr>
    </w:div>
    <w:div w:id="1034892332">
      <w:bodyDiv w:val="1"/>
      <w:marLeft w:val="0"/>
      <w:marRight w:val="0"/>
      <w:marTop w:val="0"/>
      <w:marBottom w:val="0"/>
      <w:divBdr>
        <w:top w:val="none" w:sz="0" w:space="0" w:color="auto"/>
        <w:left w:val="none" w:sz="0" w:space="0" w:color="auto"/>
        <w:bottom w:val="none" w:sz="0" w:space="0" w:color="auto"/>
        <w:right w:val="none" w:sz="0" w:space="0" w:color="auto"/>
      </w:divBdr>
    </w:div>
    <w:div w:id="1035692077">
      <w:bodyDiv w:val="1"/>
      <w:marLeft w:val="0"/>
      <w:marRight w:val="0"/>
      <w:marTop w:val="0"/>
      <w:marBottom w:val="0"/>
      <w:divBdr>
        <w:top w:val="none" w:sz="0" w:space="0" w:color="auto"/>
        <w:left w:val="none" w:sz="0" w:space="0" w:color="auto"/>
        <w:bottom w:val="none" w:sz="0" w:space="0" w:color="auto"/>
        <w:right w:val="none" w:sz="0" w:space="0" w:color="auto"/>
      </w:divBdr>
    </w:div>
    <w:div w:id="1037511111">
      <w:bodyDiv w:val="1"/>
      <w:marLeft w:val="0"/>
      <w:marRight w:val="0"/>
      <w:marTop w:val="0"/>
      <w:marBottom w:val="0"/>
      <w:divBdr>
        <w:top w:val="none" w:sz="0" w:space="0" w:color="auto"/>
        <w:left w:val="none" w:sz="0" w:space="0" w:color="auto"/>
        <w:bottom w:val="none" w:sz="0" w:space="0" w:color="auto"/>
        <w:right w:val="none" w:sz="0" w:space="0" w:color="auto"/>
      </w:divBdr>
      <w:divsChild>
        <w:div w:id="123695452">
          <w:marLeft w:val="480"/>
          <w:marRight w:val="0"/>
          <w:marTop w:val="0"/>
          <w:marBottom w:val="0"/>
          <w:divBdr>
            <w:top w:val="none" w:sz="0" w:space="0" w:color="auto"/>
            <w:left w:val="none" w:sz="0" w:space="0" w:color="auto"/>
            <w:bottom w:val="none" w:sz="0" w:space="0" w:color="auto"/>
            <w:right w:val="none" w:sz="0" w:space="0" w:color="auto"/>
          </w:divBdr>
        </w:div>
        <w:div w:id="103892647">
          <w:marLeft w:val="480"/>
          <w:marRight w:val="0"/>
          <w:marTop w:val="0"/>
          <w:marBottom w:val="0"/>
          <w:divBdr>
            <w:top w:val="none" w:sz="0" w:space="0" w:color="auto"/>
            <w:left w:val="none" w:sz="0" w:space="0" w:color="auto"/>
            <w:bottom w:val="none" w:sz="0" w:space="0" w:color="auto"/>
            <w:right w:val="none" w:sz="0" w:space="0" w:color="auto"/>
          </w:divBdr>
        </w:div>
        <w:div w:id="92094236">
          <w:marLeft w:val="480"/>
          <w:marRight w:val="0"/>
          <w:marTop w:val="0"/>
          <w:marBottom w:val="0"/>
          <w:divBdr>
            <w:top w:val="none" w:sz="0" w:space="0" w:color="auto"/>
            <w:left w:val="none" w:sz="0" w:space="0" w:color="auto"/>
            <w:bottom w:val="none" w:sz="0" w:space="0" w:color="auto"/>
            <w:right w:val="none" w:sz="0" w:space="0" w:color="auto"/>
          </w:divBdr>
        </w:div>
        <w:div w:id="523059456">
          <w:marLeft w:val="480"/>
          <w:marRight w:val="0"/>
          <w:marTop w:val="0"/>
          <w:marBottom w:val="0"/>
          <w:divBdr>
            <w:top w:val="none" w:sz="0" w:space="0" w:color="auto"/>
            <w:left w:val="none" w:sz="0" w:space="0" w:color="auto"/>
            <w:bottom w:val="none" w:sz="0" w:space="0" w:color="auto"/>
            <w:right w:val="none" w:sz="0" w:space="0" w:color="auto"/>
          </w:divBdr>
        </w:div>
        <w:div w:id="673075721">
          <w:marLeft w:val="480"/>
          <w:marRight w:val="0"/>
          <w:marTop w:val="0"/>
          <w:marBottom w:val="0"/>
          <w:divBdr>
            <w:top w:val="none" w:sz="0" w:space="0" w:color="auto"/>
            <w:left w:val="none" w:sz="0" w:space="0" w:color="auto"/>
            <w:bottom w:val="none" w:sz="0" w:space="0" w:color="auto"/>
            <w:right w:val="none" w:sz="0" w:space="0" w:color="auto"/>
          </w:divBdr>
        </w:div>
        <w:div w:id="987171884">
          <w:marLeft w:val="480"/>
          <w:marRight w:val="0"/>
          <w:marTop w:val="0"/>
          <w:marBottom w:val="0"/>
          <w:divBdr>
            <w:top w:val="none" w:sz="0" w:space="0" w:color="auto"/>
            <w:left w:val="none" w:sz="0" w:space="0" w:color="auto"/>
            <w:bottom w:val="none" w:sz="0" w:space="0" w:color="auto"/>
            <w:right w:val="none" w:sz="0" w:space="0" w:color="auto"/>
          </w:divBdr>
        </w:div>
        <w:div w:id="2138638623">
          <w:marLeft w:val="480"/>
          <w:marRight w:val="0"/>
          <w:marTop w:val="0"/>
          <w:marBottom w:val="0"/>
          <w:divBdr>
            <w:top w:val="none" w:sz="0" w:space="0" w:color="auto"/>
            <w:left w:val="none" w:sz="0" w:space="0" w:color="auto"/>
            <w:bottom w:val="none" w:sz="0" w:space="0" w:color="auto"/>
            <w:right w:val="none" w:sz="0" w:space="0" w:color="auto"/>
          </w:divBdr>
        </w:div>
        <w:div w:id="2077898239">
          <w:marLeft w:val="480"/>
          <w:marRight w:val="0"/>
          <w:marTop w:val="0"/>
          <w:marBottom w:val="0"/>
          <w:divBdr>
            <w:top w:val="none" w:sz="0" w:space="0" w:color="auto"/>
            <w:left w:val="none" w:sz="0" w:space="0" w:color="auto"/>
            <w:bottom w:val="none" w:sz="0" w:space="0" w:color="auto"/>
            <w:right w:val="none" w:sz="0" w:space="0" w:color="auto"/>
          </w:divBdr>
        </w:div>
        <w:div w:id="513229482">
          <w:marLeft w:val="480"/>
          <w:marRight w:val="0"/>
          <w:marTop w:val="0"/>
          <w:marBottom w:val="0"/>
          <w:divBdr>
            <w:top w:val="none" w:sz="0" w:space="0" w:color="auto"/>
            <w:left w:val="none" w:sz="0" w:space="0" w:color="auto"/>
            <w:bottom w:val="none" w:sz="0" w:space="0" w:color="auto"/>
            <w:right w:val="none" w:sz="0" w:space="0" w:color="auto"/>
          </w:divBdr>
        </w:div>
        <w:div w:id="268590501">
          <w:marLeft w:val="480"/>
          <w:marRight w:val="0"/>
          <w:marTop w:val="0"/>
          <w:marBottom w:val="0"/>
          <w:divBdr>
            <w:top w:val="none" w:sz="0" w:space="0" w:color="auto"/>
            <w:left w:val="none" w:sz="0" w:space="0" w:color="auto"/>
            <w:bottom w:val="none" w:sz="0" w:space="0" w:color="auto"/>
            <w:right w:val="none" w:sz="0" w:space="0" w:color="auto"/>
          </w:divBdr>
        </w:div>
        <w:div w:id="360710264">
          <w:marLeft w:val="480"/>
          <w:marRight w:val="0"/>
          <w:marTop w:val="0"/>
          <w:marBottom w:val="0"/>
          <w:divBdr>
            <w:top w:val="none" w:sz="0" w:space="0" w:color="auto"/>
            <w:left w:val="none" w:sz="0" w:space="0" w:color="auto"/>
            <w:bottom w:val="none" w:sz="0" w:space="0" w:color="auto"/>
            <w:right w:val="none" w:sz="0" w:space="0" w:color="auto"/>
          </w:divBdr>
        </w:div>
        <w:div w:id="19934975">
          <w:marLeft w:val="480"/>
          <w:marRight w:val="0"/>
          <w:marTop w:val="0"/>
          <w:marBottom w:val="0"/>
          <w:divBdr>
            <w:top w:val="none" w:sz="0" w:space="0" w:color="auto"/>
            <w:left w:val="none" w:sz="0" w:space="0" w:color="auto"/>
            <w:bottom w:val="none" w:sz="0" w:space="0" w:color="auto"/>
            <w:right w:val="none" w:sz="0" w:space="0" w:color="auto"/>
          </w:divBdr>
        </w:div>
        <w:div w:id="1959338092">
          <w:marLeft w:val="480"/>
          <w:marRight w:val="0"/>
          <w:marTop w:val="0"/>
          <w:marBottom w:val="0"/>
          <w:divBdr>
            <w:top w:val="none" w:sz="0" w:space="0" w:color="auto"/>
            <w:left w:val="none" w:sz="0" w:space="0" w:color="auto"/>
            <w:bottom w:val="none" w:sz="0" w:space="0" w:color="auto"/>
            <w:right w:val="none" w:sz="0" w:space="0" w:color="auto"/>
          </w:divBdr>
        </w:div>
        <w:div w:id="1745563694">
          <w:marLeft w:val="480"/>
          <w:marRight w:val="0"/>
          <w:marTop w:val="0"/>
          <w:marBottom w:val="0"/>
          <w:divBdr>
            <w:top w:val="none" w:sz="0" w:space="0" w:color="auto"/>
            <w:left w:val="none" w:sz="0" w:space="0" w:color="auto"/>
            <w:bottom w:val="none" w:sz="0" w:space="0" w:color="auto"/>
            <w:right w:val="none" w:sz="0" w:space="0" w:color="auto"/>
          </w:divBdr>
        </w:div>
        <w:div w:id="2083212980">
          <w:marLeft w:val="480"/>
          <w:marRight w:val="0"/>
          <w:marTop w:val="0"/>
          <w:marBottom w:val="0"/>
          <w:divBdr>
            <w:top w:val="none" w:sz="0" w:space="0" w:color="auto"/>
            <w:left w:val="none" w:sz="0" w:space="0" w:color="auto"/>
            <w:bottom w:val="none" w:sz="0" w:space="0" w:color="auto"/>
            <w:right w:val="none" w:sz="0" w:space="0" w:color="auto"/>
          </w:divBdr>
        </w:div>
        <w:div w:id="1734809676">
          <w:marLeft w:val="480"/>
          <w:marRight w:val="0"/>
          <w:marTop w:val="0"/>
          <w:marBottom w:val="0"/>
          <w:divBdr>
            <w:top w:val="none" w:sz="0" w:space="0" w:color="auto"/>
            <w:left w:val="none" w:sz="0" w:space="0" w:color="auto"/>
            <w:bottom w:val="none" w:sz="0" w:space="0" w:color="auto"/>
            <w:right w:val="none" w:sz="0" w:space="0" w:color="auto"/>
          </w:divBdr>
        </w:div>
        <w:div w:id="833565780">
          <w:marLeft w:val="480"/>
          <w:marRight w:val="0"/>
          <w:marTop w:val="0"/>
          <w:marBottom w:val="0"/>
          <w:divBdr>
            <w:top w:val="none" w:sz="0" w:space="0" w:color="auto"/>
            <w:left w:val="none" w:sz="0" w:space="0" w:color="auto"/>
            <w:bottom w:val="none" w:sz="0" w:space="0" w:color="auto"/>
            <w:right w:val="none" w:sz="0" w:space="0" w:color="auto"/>
          </w:divBdr>
        </w:div>
        <w:div w:id="1057534">
          <w:marLeft w:val="480"/>
          <w:marRight w:val="0"/>
          <w:marTop w:val="0"/>
          <w:marBottom w:val="0"/>
          <w:divBdr>
            <w:top w:val="none" w:sz="0" w:space="0" w:color="auto"/>
            <w:left w:val="none" w:sz="0" w:space="0" w:color="auto"/>
            <w:bottom w:val="none" w:sz="0" w:space="0" w:color="auto"/>
            <w:right w:val="none" w:sz="0" w:space="0" w:color="auto"/>
          </w:divBdr>
        </w:div>
        <w:div w:id="206183785">
          <w:marLeft w:val="480"/>
          <w:marRight w:val="0"/>
          <w:marTop w:val="0"/>
          <w:marBottom w:val="0"/>
          <w:divBdr>
            <w:top w:val="none" w:sz="0" w:space="0" w:color="auto"/>
            <w:left w:val="none" w:sz="0" w:space="0" w:color="auto"/>
            <w:bottom w:val="none" w:sz="0" w:space="0" w:color="auto"/>
            <w:right w:val="none" w:sz="0" w:space="0" w:color="auto"/>
          </w:divBdr>
        </w:div>
        <w:div w:id="1465998263">
          <w:marLeft w:val="480"/>
          <w:marRight w:val="0"/>
          <w:marTop w:val="0"/>
          <w:marBottom w:val="0"/>
          <w:divBdr>
            <w:top w:val="none" w:sz="0" w:space="0" w:color="auto"/>
            <w:left w:val="none" w:sz="0" w:space="0" w:color="auto"/>
            <w:bottom w:val="none" w:sz="0" w:space="0" w:color="auto"/>
            <w:right w:val="none" w:sz="0" w:space="0" w:color="auto"/>
          </w:divBdr>
        </w:div>
        <w:div w:id="477965990">
          <w:marLeft w:val="480"/>
          <w:marRight w:val="0"/>
          <w:marTop w:val="0"/>
          <w:marBottom w:val="0"/>
          <w:divBdr>
            <w:top w:val="none" w:sz="0" w:space="0" w:color="auto"/>
            <w:left w:val="none" w:sz="0" w:space="0" w:color="auto"/>
            <w:bottom w:val="none" w:sz="0" w:space="0" w:color="auto"/>
            <w:right w:val="none" w:sz="0" w:space="0" w:color="auto"/>
          </w:divBdr>
        </w:div>
        <w:div w:id="494686952">
          <w:marLeft w:val="480"/>
          <w:marRight w:val="0"/>
          <w:marTop w:val="0"/>
          <w:marBottom w:val="0"/>
          <w:divBdr>
            <w:top w:val="none" w:sz="0" w:space="0" w:color="auto"/>
            <w:left w:val="none" w:sz="0" w:space="0" w:color="auto"/>
            <w:bottom w:val="none" w:sz="0" w:space="0" w:color="auto"/>
            <w:right w:val="none" w:sz="0" w:space="0" w:color="auto"/>
          </w:divBdr>
        </w:div>
        <w:div w:id="912157691">
          <w:marLeft w:val="480"/>
          <w:marRight w:val="0"/>
          <w:marTop w:val="0"/>
          <w:marBottom w:val="0"/>
          <w:divBdr>
            <w:top w:val="none" w:sz="0" w:space="0" w:color="auto"/>
            <w:left w:val="none" w:sz="0" w:space="0" w:color="auto"/>
            <w:bottom w:val="none" w:sz="0" w:space="0" w:color="auto"/>
            <w:right w:val="none" w:sz="0" w:space="0" w:color="auto"/>
          </w:divBdr>
        </w:div>
        <w:div w:id="500236750">
          <w:marLeft w:val="480"/>
          <w:marRight w:val="0"/>
          <w:marTop w:val="0"/>
          <w:marBottom w:val="0"/>
          <w:divBdr>
            <w:top w:val="none" w:sz="0" w:space="0" w:color="auto"/>
            <w:left w:val="none" w:sz="0" w:space="0" w:color="auto"/>
            <w:bottom w:val="none" w:sz="0" w:space="0" w:color="auto"/>
            <w:right w:val="none" w:sz="0" w:space="0" w:color="auto"/>
          </w:divBdr>
        </w:div>
        <w:div w:id="832794898">
          <w:marLeft w:val="480"/>
          <w:marRight w:val="0"/>
          <w:marTop w:val="0"/>
          <w:marBottom w:val="0"/>
          <w:divBdr>
            <w:top w:val="none" w:sz="0" w:space="0" w:color="auto"/>
            <w:left w:val="none" w:sz="0" w:space="0" w:color="auto"/>
            <w:bottom w:val="none" w:sz="0" w:space="0" w:color="auto"/>
            <w:right w:val="none" w:sz="0" w:space="0" w:color="auto"/>
          </w:divBdr>
        </w:div>
        <w:div w:id="2052799436">
          <w:marLeft w:val="480"/>
          <w:marRight w:val="0"/>
          <w:marTop w:val="0"/>
          <w:marBottom w:val="0"/>
          <w:divBdr>
            <w:top w:val="none" w:sz="0" w:space="0" w:color="auto"/>
            <w:left w:val="none" w:sz="0" w:space="0" w:color="auto"/>
            <w:bottom w:val="none" w:sz="0" w:space="0" w:color="auto"/>
            <w:right w:val="none" w:sz="0" w:space="0" w:color="auto"/>
          </w:divBdr>
        </w:div>
        <w:div w:id="217404674">
          <w:marLeft w:val="480"/>
          <w:marRight w:val="0"/>
          <w:marTop w:val="0"/>
          <w:marBottom w:val="0"/>
          <w:divBdr>
            <w:top w:val="none" w:sz="0" w:space="0" w:color="auto"/>
            <w:left w:val="none" w:sz="0" w:space="0" w:color="auto"/>
            <w:bottom w:val="none" w:sz="0" w:space="0" w:color="auto"/>
            <w:right w:val="none" w:sz="0" w:space="0" w:color="auto"/>
          </w:divBdr>
        </w:div>
        <w:div w:id="1339426785">
          <w:marLeft w:val="480"/>
          <w:marRight w:val="0"/>
          <w:marTop w:val="0"/>
          <w:marBottom w:val="0"/>
          <w:divBdr>
            <w:top w:val="none" w:sz="0" w:space="0" w:color="auto"/>
            <w:left w:val="none" w:sz="0" w:space="0" w:color="auto"/>
            <w:bottom w:val="none" w:sz="0" w:space="0" w:color="auto"/>
            <w:right w:val="none" w:sz="0" w:space="0" w:color="auto"/>
          </w:divBdr>
        </w:div>
        <w:div w:id="1210386908">
          <w:marLeft w:val="480"/>
          <w:marRight w:val="0"/>
          <w:marTop w:val="0"/>
          <w:marBottom w:val="0"/>
          <w:divBdr>
            <w:top w:val="none" w:sz="0" w:space="0" w:color="auto"/>
            <w:left w:val="none" w:sz="0" w:space="0" w:color="auto"/>
            <w:bottom w:val="none" w:sz="0" w:space="0" w:color="auto"/>
            <w:right w:val="none" w:sz="0" w:space="0" w:color="auto"/>
          </w:divBdr>
        </w:div>
        <w:div w:id="1432119575">
          <w:marLeft w:val="480"/>
          <w:marRight w:val="0"/>
          <w:marTop w:val="0"/>
          <w:marBottom w:val="0"/>
          <w:divBdr>
            <w:top w:val="none" w:sz="0" w:space="0" w:color="auto"/>
            <w:left w:val="none" w:sz="0" w:space="0" w:color="auto"/>
            <w:bottom w:val="none" w:sz="0" w:space="0" w:color="auto"/>
            <w:right w:val="none" w:sz="0" w:space="0" w:color="auto"/>
          </w:divBdr>
        </w:div>
        <w:div w:id="1296913362">
          <w:marLeft w:val="480"/>
          <w:marRight w:val="0"/>
          <w:marTop w:val="0"/>
          <w:marBottom w:val="0"/>
          <w:divBdr>
            <w:top w:val="none" w:sz="0" w:space="0" w:color="auto"/>
            <w:left w:val="none" w:sz="0" w:space="0" w:color="auto"/>
            <w:bottom w:val="none" w:sz="0" w:space="0" w:color="auto"/>
            <w:right w:val="none" w:sz="0" w:space="0" w:color="auto"/>
          </w:divBdr>
        </w:div>
        <w:div w:id="1277829163">
          <w:marLeft w:val="480"/>
          <w:marRight w:val="0"/>
          <w:marTop w:val="0"/>
          <w:marBottom w:val="0"/>
          <w:divBdr>
            <w:top w:val="none" w:sz="0" w:space="0" w:color="auto"/>
            <w:left w:val="none" w:sz="0" w:space="0" w:color="auto"/>
            <w:bottom w:val="none" w:sz="0" w:space="0" w:color="auto"/>
            <w:right w:val="none" w:sz="0" w:space="0" w:color="auto"/>
          </w:divBdr>
        </w:div>
        <w:div w:id="783427940">
          <w:marLeft w:val="480"/>
          <w:marRight w:val="0"/>
          <w:marTop w:val="0"/>
          <w:marBottom w:val="0"/>
          <w:divBdr>
            <w:top w:val="none" w:sz="0" w:space="0" w:color="auto"/>
            <w:left w:val="none" w:sz="0" w:space="0" w:color="auto"/>
            <w:bottom w:val="none" w:sz="0" w:space="0" w:color="auto"/>
            <w:right w:val="none" w:sz="0" w:space="0" w:color="auto"/>
          </w:divBdr>
        </w:div>
        <w:div w:id="1978757175">
          <w:marLeft w:val="480"/>
          <w:marRight w:val="0"/>
          <w:marTop w:val="0"/>
          <w:marBottom w:val="0"/>
          <w:divBdr>
            <w:top w:val="none" w:sz="0" w:space="0" w:color="auto"/>
            <w:left w:val="none" w:sz="0" w:space="0" w:color="auto"/>
            <w:bottom w:val="none" w:sz="0" w:space="0" w:color="auto"/>
            <w:right w:val="none" w:sz="0" w:space="0" w:color="auto"/>
          </w:divBdr>
        </w:div>
        <w:div w:id="535048679">
          <w:marLeft w:val="480"/>
          <w:marRight w:val="0"/>
          <w:marTop w:val="0"/>
          <w:marBottom w:val="0"/>
          <w:divBdr>
            <w:top w:val="none" w:sz="0" w:space="0" w:color="auto"/>
            <w:left w:val="none" w:sz="0" w:space="0" w:color="auto"/>
            <w:bottom w:val="none" w:sz="0" w:space="0" w:color="auto"/>
            <w:right w:val="none" w:sz="0" w:space="0" w:color="auto"/>
          </w:divBdr>
        </w:div>
        <w:div w:id="2082098160">
          <w:marLeft w:val="480"/>
          <w:marRight w:val="0"/>
          <w:marTop w:val="0"/>
          <w:marBottom w:val="0"/>
          <w:divBdr>
            <w:top w:val="none" w:sz="0" w:space="0" w:color="auto"/>
            <w:left w:val="none" w:sz="0" w:space="0" w:color="auto"/>
            <w:bottom w:val="none" w:sz="0" w:space="0" w:color="auto"/>
            <w:right w:val="none" w:sz="0" w:space="0" w:color="auto"/>
          </w:divBdr>
        </w:div>
        <w:div w:id="1522354131">
          <w:marLeft w:val="480"/>
          <w:marRight w:val="0"/>
          <w:marTop w:val="0"/>
          <w:marBottom w:val="0"/>
          <w:divBdr>
            <w:top w:val="none" w:sz="0" w:space="0" w:color="auto"/>
            <w:left w:val="none" w:sz="0" w:space="0" w:color="auto"/>
            <w:bottom w:val="none" w:sz="0" w:space="0" w:color="auto"/>
            <w:right w:val="none" w:sz="0" w:space="0" w:color="auto"/>
          </w:divBdr>
        </w:div>
        <w:div w:id="360473543">
          <w:marLeft w:val="480"/>
          <w:marRight w:val="0"/>
          <w:marTop w:val="0"/>
          <w:marBottom w:val="0"/>
          <w:divBdr>
            <w:top w:val="none" w:sz="0" w:space="0" w:color="auto"/>
            <w:left w:val="none" w:sz="0" w:space="0" w:color="auto"/>
            <w:bottom w:val="none" w:sz="0" w:space="0" w:color="auto"/>
            <w:right w:val="none" w:sz="0" w:space="0" w:color="auto"/>
          </w:divBdr>
        </w:div>
        <w:div w:id="1616869641">
          <w:marLeft w:val="480"/>
          <w:marRight w:val="0"/>
          <w:marTop w:val="0"/>
          <w:marBottom w:val="0"/>
          <w:divBdr>
            <w:top w:val="none" w:sz="0" w:space="0" w:color="auto"/>
            <w:left w:val="none" w:sz="0" w:space="0" w:color="auto"/>
            <w:bottom w:val="none" w:sz="0" w:space="0" w:color="auto"/>
            <w:right w:val="none" w:sz="0" w:space="0" w:color="auto"/>
          </w:divBdr>
        </w:div>
        <w:div w:id="105002934">
          <w:marLeft w:val="480"/>
          <w:marRight w:val="0"/>
          <w:marTop w:val="0"/>
          <w:marBottom w:val="0"/>
          <w:divBdr>
            <w:top w:val="none" w:sz="0" w:space="0" w:color="auto"/>
            <w:left w:val="none" w:sz="0" w:space="0" w:color="auto"/>
            <w:bottom w:val="none" w:sz="0" w:space="0" w:color="auto"/>
            <w:right w:val="none" w:sz="0" w:space="0" w:color="auto"/>
          </w:divBdr>
        </w:div>
        <w:div w:id="1198274992">
          <w:marLeft w:val="480"/>
          <w:marRight w:val="0"/>
          <w:marTop w:val="0"/>
          <w:marBottom w:val="0"/>
          <w:divBdr>
            <w:top w:val="none" w:sz="0" w:space="0" w:color="auto"/>
            <w:left w:val="none" w:sz="0" w:space="0" w:color="auto"/>
            <w:bottom w:val="none" w:sz="0" w:space="0" w:color="auto"/>
            <w:right w:val="none" w:sz="0" w:space="0" w:color="auto"/>
          </w:divBdr>
        </w:div>
      </w:divsChild>
    </w:div>
    <w:div w:id="1037851680">
      <w:bodyDiv w:val="1"/>
      <w:marLeft w:val="0"/>
      <w:marRight w:val="0"/>
      <w:marTop w:val="0"/>
      <w:marBottom w:val="0"/>
      <w:divBdr>
        <w:top w:val="none" w:sz="0" w:space="0" w:color="auto"/>
        <w:left w:val="none" w:sz="0" w:space="0" w:color="auto"/>
        <w:bottom w:val="none" w:sz="0" w:space="0" w:color="auto"/>
        <w:right w:val="none" w:sz="0" w:space="0" w:color="auto"/>
      </w:divBdr>
    </w:div>
    <w:div w:id="1038820532">
      <w:bodyDiv w:val="1"/>
      <w:marLeft w:val="0"/>
      <w:marRight w:val="0"/>
      <w:marTop w:val="0"/>
      <w:marBottom w:val="0"/>
      <w:divBdr>
        <w:top w:val="none" w:sz="0" w:space="0" w:color="auto"/>
        <w:left w:val="none" w:sz="0" w:space="0" w:color="auto"/>
        <w:bottom w:val="none" w:sz="0" w:space="0" w:color="auto"/>
        <w:right w:val="none" w:sz="0" w:space="0" w:color="auto"/>
      </w:divBdr>
    </w:div>
    <w:div w:id="1040932627">
      <w:bodyDiv w:val="1"/>
      <w:marLeft w:val="0"/>
      <w:marRight w:val="0"/>
      <w:marTop w:val="0"/>
      <w:marBottom w:val="0"/>
      <w:divBdr>
        <w:top w:val="none" w:sz="0" w:space="0" w:color="auto"/>
        <w:left w:val="none" w:sz="0" w:space="0" w:color="auto"/>
        <w:bottom w:val="none" w:sz="0" w:space="0" w:color="auto"/>
        <w:right w:val="none" w:sz="0" w:space="0" w:color="auto"/>
      </w:divBdr>
      <w:divsChild>
        <w:div w:id="3409578">
          <w:marLeft w:val="480"/>
          <w:marRight w:val="0"/>
          <w:marTop w:val="0"/>
          <w:marBottom w:val="0"/>
          <w:divBdr>
            <w:top w:val="none" w:sz="0" w:space="0" w:color="auto"/>
            <w:left w:val="none" w:sz="0" w:space="0" w:color="auto"/>
            <w:bottom w:val="none" w:sz="0" w:space="0" w:color="auto"/>
            <w:right w:val="none" w:sz="0" w:space="0" w:color="auto"/>
          </w:divBdr>
        </w:div>
        <w:div w:id="75323282">
          <w:marLeft w:val="480"/>
          <w:marRight w:val="0"/>
          <w:marTop w:val="0"/>
          <w:marBottom w:val="0"/>
          <w:divBdr>
            <w:top w:val="none" w:sz="0" w:space="0" w:color="auto"/>
            <w:left w:val="none" w:sz="0" w:space="0" w:color="auto"/>
            <w:bottom w:val="none" w:sz="0" w:space="0" w:color="auto"/>
            <w:right w:val="none" w:sz="0" w:space="0" w:color="auto"/>
          </w:divBdr>
        </w:div>
        <w:div w:id="75563066">
          <w:marLeft w:val="480"/>
          <w:marRight w:val="0"/>
          <w:marTop w:val="0"/>
          <w:marBottom w:val="0"/>
          <w:divBdr>
            <w:top w:val="none" w:sz="0" w:space="0" w:color="auto"/>
            <w:left w:val="none" w:sz="0" w:space="0" w:color="auto"/>
            <w:bottom w:val="none" w:sz="0" w:space="0" w:color="auto"/>
            <w:right w:val="none" w:sz="0" w:space="0" w:color="auto"/>
          </w:divBdr>
        </w:div>
        <w:div w:id="117338670">
          <w:marLeft w:val="480"/>
          <w:marRight w:val="0"/>
          <w:marTop w:val="0"/>
          <w:marBottom w:val="0"/>
          <w:divBdr>
            <w:top w:val="none" w:sz="0" w:space="0" w:color="auto"/>
            <w:left w:val="none" w:sz="0" w:space="0" w:color="auto"/>
            <w:bottom w:val="none" w:sz="0" w:space="0" w:color="auto"/>
            <w:right w:val="none" w:sz="0" w:space="0" w:color="auto"/>
          </w:divBdr>
        </w:div>
        <w:div w:id="168562141">
          <w:marLeft w:val="480"/>
          <w:marRight w:val="0"/>
          <w:marTop w:val="0"/>
          <w:marBottom w:val="0"/>
          <w:divBdr>
            <w:top w:val="none" w:sz="0" w:space="0" w:color="auto"/>
            <w:left w:val="none" w:sz="0" w:space="0" w:color="auto"/>
            <w:bottom w:val="none" w:sz="0" w:space="0" w:color="auto"/>
            <w:right w:val="none" w:sz="0" w:space="0" w:color="auto"/>
          </w:divBdr>
        </w:div>
        <w:div w:id="364212276">
          <w:marLeft w:val="480"/>
          <w:marRight w:val="0"/>
          <w:marTop w:val="0"/>
          <w:marBottom w:val="0"/>
          <w:divBdr>
            <w:top w:val="none" w:sz="0" w:space="0" w:color="auto"/>
            <w:left w:val="none" w:sz="0" w:space="0" w:color="auto"/>
            <w:bottom w:val="none" w:sz="0" w:space="0" w:color="auto"/>
            <w:right w:val="none" w:sz="0" w:space="0" w:color="auto"/>
          </w:divBdr>
        </w:div>
        <w:div w:id="416248622">
          <w:marLeft w:val="480"/>
          <w:marRight w:val="0"/>
          <w:marTop w:val="0"/>
          <w:marBottom w:val="0"/>
          <w:divBdr>
            <w:top w:val="none" w:sz="0" w:space="0" w:color="auto"/>
            <w:left w:val="none" w:sz="0" w:space="0" w:color="auto"/>
            <w:bottom w:val="none" w:sz="0" w:space="0" w:color="auto"/>
            <w:right w:val="none" w:sz="0" w:space="0" w:color="auto"/>
          </w:divBdr>
        </w:div>
        <w:div w:id="436953037">
          <w:marLeft w:val="480"/>
          <w:marRight w:val="0"/>
          <w:marTop w:val="0"/>
          <w:marBottom w:val="0"/>
          <w:divBdr>
            <w:top w:val="none" w:sz="0" w:space="0" w:color="auto"/>
            <w:left w:val="none" w:sz="0" w:space="0" w:color="auto"/>
            <w:bottom w:val="none" w:sz="0" w:space="0" w:color="auto"/>
            <w:right w:val="none" w:sz="0" w:space="0" w:color="auto"/>
          </w:divBdr>
        </w:div>
        <w:div w:id="473717304">
          <w:marLeft w:val="480"/>
          <w:marRight w:val="0"/>
          <w:marTop w:val="0"/>
          <w:marBottom w:val="0"/>
          <w:divBdr>
            <w:top w:val="none" w:sz="0" w:space="0" w:color="auto"/>
            <w:left w:val="none" w:sz="0" w:space="0" w:color="auto"/>
            <w:bottom w:val="none" w:sz="0" w:space="0" w:color="auto"/>
            <w:right w:val="none" w:sz="0" w:space="0" w:color="auto"/>
          </w:divBdr>
        </w:div>
        <w:div w:id="608468709">
          <w:marLeft w:val="480"/>
          <w:marRight w:val="0"/>
          <w:marTop w:val="0"/>
          <w:marBottom w:val="0"/>
          <w:divBdr>
            <w:top w:val="none" w:sz="0" w:space="0" w:color="auto"/>
            <w:left w:val="none" w:sz="0" w:space="0" w:color="auto"/>
            <w:bottom w:val="none" w:sz="0" w:space="0" w:color="auto"/>
            <w:right w:val="none" w:sz="0" w:space="0" w:color="auto"/>
          </w:divBdr>
        </w:div>
        <w:div w:id="678894241">
          <w:marLeft w:val="480"/>
          <w:marRight w:val="0"/>
          <w:marTop w:val="0"/>
          <w:marBottom w:val="0"/>
          <w:divBdr>
            <w:top w:val="none" w:sz="0" w:space="0" w:color="auto"/>
            <w:left w:val="none" w:sz="0" w:space="0" w:color="auto"/>
            <w:bottom w:val="none" w:sz="0" w:space="0" w:color="auto"/>
            <w:right w:val="none" w:sz="0" w:space="0" w:color="auto"/>
          </w:divBdr>
        </w:div>
        <w:div w:id="699891241">
          <w:marLeft w:val="480"/>
          <w:marRight w:val="0"/>
          <w:marTop w:val="0"/>
          <w:marBottom w:val="0"/>
          <w:divBdr>
            <w:top w:val="none" w:sz="0" w:space="0" w:color="auto"/>
            <w:left w:val="none" w:sz="0" w:space="0" w:color="auto"/>
            <w:bottom w:val="none" w:sz="0" w:space="0" w:color="auto"/>
            <w:right w:val="none" w:sz="0" w:space="0" w:color="auto"/>
          </w:divBdr>
        </w:div>
        <w:div w:id="723872890">
          <w:marLeft w:val="480"/>
          <w:marRight w:val="0"/>
          <w:marTop w:val="0"/>
          <w:marBottom w:val="0"/>
          <w:divBdr>
            <w:top w:val="none" w:sz="0" w:space="0" w:color="auto"/>
            <w:left w:val="none" w:sz="0" w:space="0" w:color="auto"/>
            <w:bottom w:val="none" w:sz="0" w:space="0" w:color="auto"/>
            <w:right w:val="none" w:sz="0" w:space="0" w:color="auto"/>
          </w:divBdr>
        </w:div>
        <w:div w:id="742996713">
          <w:marLeft w:val="480"/>
          <w:marRight w:val="0"/>
          <w:marTop w:val="0"/>
          <w:marBottom w:val="0"/>
          <w:divBdr>
            <w:top w:val="none" w:sz="0" w:space="0" w:color="auto"/>
            <w:left w:val="none" w:sz="0" w:space="0" w:color="auto"/>
            <w:bottom w:val="none" w:sz="0" w:space="0" w:color="auto"/>
            <w:right w:val="none" w:sz="0" w:space="0" w:color="auto"/>
          </w:divBdr>
        </w:div>
        <w:div w:id="784348457">
          <w:marLeft w:val="480"/>
          <w:marRight w:val="0"/>
          <w:marTop w:val="0"/>
          <w:marBottom w:val="0"/>
          <w:divBdr>
            <w:top w:val="none" w:sz="0" w:space="0" w:color="auto"/>
            <w:left w:val="none" w:sz="0" w:space="0" w:color="auto"/>
            <w:bottom w:val="none" w:sz="0" w:space="0" w:color="auto"/>
            <w:right w:val="none" w:sz="0" w:space="0" w:color="auto"/>
          </w:divBdr>
        </w:div>
        <w:div w:id="842941351">
          <w:marLeft w:val="480"/>
          <w:marRight w:val="0"/>
          <w:marTop w:val="0"/>
          <w:marBottom w:val="0"/>
          <w:divBdr>
            <w:top w:val="none" w:sz="0" w:space="0" w:color="auto"/>
            <w:left w:val="none" w:sz="0" w:space="0" w:color="auto"/>
            <w:bottom w:val="none" w:sz="0" w:space="0" w:color="auto"/>
            <w:right w:val="none" w:sz="0" w:space="0" w:color="auto"/>
          </w:divBdr>
        </w:div>
        <w:div w:id="885217552">
          <w:marLeft w:val="480"/>
          <w:marRight w:val="0"/>
          <w:marTop w:val="0"/>
          <w:marBottom w:val="0"/>
          <w:divBdr>
            <w:top w:val="none" w:sz="0" w:space="0" w:color="auto"/>
            <w:left w:val="none" w:sz="0" w:space="0" w:color="auto"/>
            <w:bottom w:val="none" w:sz="0" w:space="0" w:color="auto"/>
            <w:right w:val="none" w:sz="0" w:space="0" w:color="auto"/>
          </w:divBdr>
        </w:div>
        <w:div w:id="890775234">
          <w:marLeft w:val="480"/>
          <w:marRight w:val="0"/>
          <w:marTop w:val="0"/>
          <w:marBottom w:val="0"/>
          <w:divBdr>
            <w:top w:val="none" w:sz="0" w:space="0" w:color="auto"/>
            <w:left w:val="none" w:sz="0" w:space="0" w:color="auto"/>
            <w:bottom w:val="none" w:sz="0" w:space="0" w:color="auto"/>
            <w:right w:val="none" w:sz="0" w:space="0" w:color="auto"/>
          </w:divBdr>
        </w:div>
        <w:div w:id="893127998">
          <w:marLeft w:val="480"/>
          <w:marRight w:val="0"/>
          <w:marTop w:val="0"/>
          <w:marBottom w:val="0"/>
          <w:divBdr>
            <w:top w:val="none" w:sz="0" w:space="0" w:color="auto"/>
            <w:left w:val="none" w:sz="0" w:space="0" w:color="auto"/>
            <w:bottom w:val="none" w:sz="0" w:space="0" w:color="auto"/>
            <w:right w:val="none" w:sz="0" w:space="0" w:color="auto"/>
          </w:divBdr>
        </w:div>
        <w:div w:id="900990751">
          <w:marLeft w:val="480"/>
          <w:marRight w:val="0"/>
          <w:marTop w:val="0"/>
          <w:marBottom w:val="0"/>
          <w:divBdr>
            <w:top w:val="none" w:sz="0" w:space="0" w:color="auto"/>
            <w:left w:val="none" w:sz="0" w:space="0" w:color="auto"/>
            <w:bottom w:val="none" w:sz="0" w:space="0" w:color="auto"/>
            <w:right w:val="none" w:sz="0" w:space="0" w:color="auto"/>
          </w:divBdr>
        </w:div>
        <w:div w:id="1048455725">
          <w:marLeft w:val="480"/>
          <w:marRight w:val="0"/>
          <w:marTop w:val="0"/>
          <w:marBottom w:val="0"/>
          <w:divBdr>
            <w:top w:val="none" w:sz="0" w:space="0" w:color="auto"/>
            <w:left w:val="none" w:sz="0" w:space="0" w:color="auto"/>
            <w:bottom w:val="none" w:sz="0" w:space="0" w:color="auto"/>
            <w:right w:val="none" w:sz="0" w:space="0" w:color="auto"/>
          </w:divBdr>
        </w:div>
        <w:div w:id="1073694735">
          <w:marLeft w:val="480"/>
          <w:marRight w:val="0"/>
          <w:marTop w:val="0"/>
          <w:marBottom w:val="0"/>
          <w:divBdr>
            <w:top w:val="none" w:sz="0" w:space="0" w:color="auto"/>
            <w:left w:val="none" w:sz="0" w:space="0" w:color="auto"/>
            <w:bottom w:val="none" w:sz="0" w:space="0" w:color="auto"/>
            <w:right w:val="none" w:sz="0" w:space="0" w:color="auto"/>
          </w:divBdr>
        </w:div>
        <w:div w:id="1123352889">
          <w:marLeft w:val="480"/>
          <w:marRight w:val="0"/>
          <w:marTop w:val="0"/>
          <w:marBottom w:val="0"/>
          <w:divBdr>
            <w:top w:val="none" w:sz="0" w:space="0" w:color="auto"/>
            <w:left w:val="none" w:sz="0" w:space="0" w:color="auto"/>
            <w:bottom w:val="none" w:sz="0" w:space="0" w:color="auto"/>
            <w:right w:val="none" w:sz="0" w:space="0" w:color="auto"/>
          </w:divBdr>
        </w:div>
        <w:div w:id="1197541958">
          <w:marLeft w:val="480"/>
          <w:marRight w:val="0"/>
          <w:marTop w:val="0"/>
          <w:marBottom w:val="0"/>
          <w:divBdr>
            <w:top w:val="none" w:sz="0" w:space="0" w:color="auto"/>
            <w:left w:val="none" w:sz="0" w:space="0" w:color="auto"/>
            <w:bottom w:val="none" w:sz="0" w:space="0" w:color="auto"/>
            <w:right w:val="none" w:sz="0" w:space="0" w:color="auto"/>
          </w:divBdr>
        </w:div>
        <w:div w:id="1300308003">
          <w:marLeft w:val="480"/>
          <w:marRight w:val="0"/>
          <w:marTop w:val="0"/>
          <w:marBottom w:val="0"/>
          <w:divBdr>
            <w:top w:val="none" w:sz="0" w:space="0" w:color="auto"/>
            <w:left w:val="none" w:sz="0" w:space="0" w:color="auto"/>
            <w:bottom w:val="none" w:sz="0" w:space="0" w:color="auto"/>
            <w:right w:val="none" w:sz="0" w:space="0" w:color="auto"/>
          </w:divBdr>
        </w:div>
        <w:div w:id="1440687179">
          <w:marLeft w:val="480"/>
          <w:marRight w:val="0"/>
          <w:marTop w:val="0"/>
          <w:marBottom w:val="0"/>
          <w:divBdr>
            <w:top w:val="none" w:sz="0" w:space="0" w:color="auto"/>
            <w:left w:val="none" w:sz="0" w:space="0" w:color="auto"/>
            <w:bottom w:val="none" w:sz="0" w:space="0" w:color="auto"/>
            <w:right w:val="none" w:sz="0" w:space="0" w:color="auto"/>
          </w:divBdr>
        </w:div>
        <w:div w:id="1571578369">
          <w:marLeft w:val="480"/>
          <w:marRight w:val="0"/>
          <w:marTop w:val="0"/>
          <w:marBottom w:val="0"/>
          <w:divBdr>
            <w:top w:val="none" w:sz="0" w:space="0" w:color="auto"/>
            <w:left w:val="none" w:sz="0" w:space="0" w:color="auto"/>
            <w:bottom w:val="none" w:sz="0" w:space="0" w:color="auto"/>
            <w:right w:val="none" w:sz="0" w:space="0" w:color="auto"/>
          </w:divBdr>
        </w:div>
        <w:div w:id="1573345644">
          <w:marLeft w:val="480"/>
          <w:marRight w:val="0"/>
          <w:marTop w:val="0"/>
          <w:marBottom w:val="0"/>
          <w:divBdr>
            <w:top w:val="none" w:sz="0" w:space="0" w:color="auto"/>
            <w:left w:val="none" w:sz="0" w:space="0" w:color="auto"/>
            <w:bottom w:val="none" w:sz="0" w:space="0" w:color="auto"/>
            <w:right w:val="none" w:sz="0" w:space="0" w:color="auto"/>
          </w:divBdr>
        </w:div>
        <w:div w:id="1637175259">
          <w:marLeft w:val="480"/>
          <w:marRight w:val="0"/>
          <w:marTop w:val="0"/>
          <w:marBottom w:val="0"/>
          <w:divBdr>
            <w:top w:val="none" w:sz="0" w:space="0" w:color="auto"/>
            <w:left w:val="none" w:sz="0" w:space="0" w:color="auto"/>
            <w:bottom w:val="none" w:sz="0" w:space="0" w:color="auto"/>
            <w:right w:val="none" w:sz="0" w:space="0" w:color="auto"/>
          </w:divBdr>
        </w:div>
        <w:div w:id="1662536908">
          <w:marLeft w:val="480"/>
          <w:marRight w:val="0"/>
          <w:marTop w:val="0"/>
          <w:marBottom w:val="0"/>
          <w:divBdr>
            <w:top w:val="none" w:sz="0" w:space="0" w:color="auto"/>
            <w:left w:val="none" w:sz="0" w:space="0" w:color="auto"/>
            <w:bottom w:val="none" w:sz="0" w:space="0" w:color="auto"/>
            <w:right w:val="none" w:sz="0" w:space="0" w:color="auto"/>
          </w:divBdr>
        </w:div>
        <w:div w:id="1679195930">
          <w:marLeft w:val="480"/>
          <w:marRight w:val="0"/>
          <w:marTop w:val="0"/>
          <w:marBottom w:val="0"/>
          <w:divBdr>
            <w:top w:val="none" w:sz="0" w:space="0" w:color="auto"/>
            <w:left w:val="none" w:sz="0" w:space="0" w:color="auto"/>
            <w:bottom w:val="none" w:sz="0" w:space="0" w:color="auto"/>
            <w:right w:val="none" w:sz="0" w:space="0" w:color="auto"/>
          </w:divBdr>
        </w:div>
        <w:div w:id="1688435881">
          <w:marLeft w:val="480"/>
          <w:marRight w:val="0"/>
          <w:marTop w:val="0"/>
          <w:marBottom w:val="0"/>
          <w:divBdr>
            <w:top w:val="none" w:sz="0" w:space="0" w:color="auto"/>
            <w:left w:val="none" w:sz="0" w:space="0" w:color="auto"/>
            <w:bottom w:val="none" w:sz="0" w:space="0" w:color="auto"/>
            <w:right w:val="none" w:sz="0" w:space="0" w:color="auto"/>
          </w:divBdr>
        </w:div>
        <w:div w:id="1737899737">
          <w:marLeft w:val="480"/>
          <w:marRight w:val="0"/>
          <w:marTop w:val="0"/>
          <w:marBottom w:val="0"/>
          <w:divBdr>
            <w:top w:val="none" w:sz="0" w:space="0" w:color="auto"/>
            <w:left w:val="none" w:sz="0" w:space="0" w:color="auto"/>
            <w:bottom w:val="none" w:sz="0" w:space="0" w:color="auto"/>
            <w:right w:val="none" w:sz="0" w:space="0" w:color="auto"/>
          </w:divBdr>
        </w:div>
        <w:div w:id="1748765786">
          <w:marLeft w:val="480"/>
          <w:marRight w:val="0"/>
          <w:marTop w:val="0"/>
          <w:marBottom w:val="0"/>
          <w:divBdr>
            <w:top w:val="none" w:sz="0" w:space="0" w:color="auto"/>
            <w:left w:val="none" w:sz="0" w:space="0" w:color="auto"/>
            <w:bottom w:val="none" w:sz="0" w:space="0" w:color="auto"/>
            <w:right w:val="none" w:sz="0" w:space="0" w:color="auto"/>
          </w:divBdr>
        </w:div>
        <w:div w:id="1914466088">
          <w:marLeft w:val="480"/>
          <w:marRight w:val="0"/>
          <w:marTop w:val="0"/>
          <w:marBottom w:val="0"/>
          <w:divBdr>
            <w:top w:val="none" w:sz="0" w:space="0" w:color="auto"/>
            <w:left w:val="none" w:sz="0" w:space="0" w:color="auto"/>
            <w:bottom w:val="none" w:sz="0" w:space="0" w:color="auto"/>
            <w:right w:val="none" w:sz="0" w:space="0" w:color="auto"/>
          </w:divBdr>
        </w:div>
        <w:div w:id="1961300194">
          <w:marLeft w:val="480"/>
          <w:marRight w:val="0"/>
          <w:marTop w:val="0"/>
          <w:marBottom w:val="0"/>
          <w:divBdr>
            <w:top w:val="none" w:sz="0" w:space="0" w:color="auto"/>
            <w:left w:val="none" w:sz="0" w:space="0" w:color="auto"/>
            <w:bottom w:val="none" w:sz="0" w:space="0" w:color="auto"/>
            <w:right w:val="none" w:sz="0" w:space="0" w:color="auto"/>
          </w:divBdr>
        </w:div>
        <w:div w:id="1981108715">
          <w:marLeft w:val="480"/>
          <w:marRight w:val="0"/>
          <w:marTop w:val="0"/>
          <w:marBottom w:val="0"/>
          <w:divBdr>
            <w:top w:val="none" w:sz="0" w:space="0" w:color="auto"/>
            <w:left w:val="none" w:sz="0" w:space="0" w:color="auto"/>
            <w:bottom w:val="none" w:sz="0" w:space="0" w:color="auto"/>
            <w:right w:val="none" w:sz="0" w:space="0" w:color="auto"/>
          </w:divBdr>
        </w:div>
        <w:div w:id="2027560491">
          <w:marLeft w:val="480"/>
          <w:marRight w:val="0"/>
          <w:marTop w:val="0"/>
          <w:marBottom w:val="0"/>
          <w:divBdr>
            <w:top w:val="none" w:sz="0" w:space="0" w:color="auto"/>
            <w:left w:val="none" w:sz="0" w:space="0" w:color="auto"/>
            <w:bottom w:val="none" w:sz="0" w:space="0" w:color="auto"/>
            <w:right w:val="none" w:sz="0" w:space="0" w:color="auto"/>
          </w:divBdr>
        </w:div>
        <w:div w:id="2048606307">
          <w:marLeft w:val="480"/>
          <w:marRight w:val="0"/>
          <w:marTop w:val="0"/>
          <w:marBottom w:val="0"/>
          <w:divBdr>
            <w:top w:val="none" w:sz="0" w:space="0" w:color="auto"/>
            <w:left w:val="none" w:sz="0" w:space="0" w:color="auto"/>
            <w:bottom w:val="none" w:sz="0" w:space="0" w:color="auto"/>
            <w:right w:val="none" w:sz="0" w:space="0" w:color="auto"/>
          </w:divBdr>
        </w:div>
        <w:div w:id="2115979812">
          <w:marLeft w:val="480"/>
          <w:marRight w:val="0"/>
          <w:marTop w:val="0"/>
          <w:marBottom w:val="0"/>
          <w:divBdr>
            <w:top w:val="none" w:sz="0" w:space="0" w:color="auto"/>
            <w:left w:val="none" w:sz="0" w:space="0" w:color="auto"/>
            <w:bottom w:val="none" w:sz="0" w:space="0" w:color="auto"/>
            <w:right w:val="none" w:sz="0" w:space="0" w:color="auto"/>
          </w:divBdr>
        </w:div>
        <w:div w:id="2133088807">
          <w:marLeft w:val="480"/>
          <w:marRight w:val="0"/>
          <w:marTop w:val="0"/>
          <w:marBottom w:val="0"/>
          <w:divBdr>
            <w:top w:val="none" w:sz="0" w:space="0" w:color="auto"/>
            <w:left w:val="none" w:sz="0" w:space="0" w:color="auto"/>
            <w:bottom w:val="none" w:sz="0" w:space="0" w:color="auto"/>
            <w:right w:val="none" w:sz="0" w:space="0" w:color="auto"/>
          </w:divBdr>
        </w:div>
      </w:divsChild>
    </w:div>
    <w:div w:id="1040981087">
      <w:bodyDiv w:val="1"/>
      <w:marLeft w:val="0"/>
      <w:marRight w:val="0"/>
      <w:marTop w:val="0"/>
      <w:marBottom w:val="0"/>
      <w:divBdr>
        <w:top w:val="none" w:sz="0" w:space="0" w:color="auto"/>
        <w:left w:val="none" w:sz="0" w:space="0" w:color="auto"/>
        <w:bottom w:val="none" w:sz="0" w:space="0" w:color="auto"/>
        <w:right w:val="none" w:sz="0" w:space="0" w:color="auto"/>
      </w:divBdr>
    </w:div>
    <w:div w:id="1043795355">
      <w:bodyDiv w:val="1"/>
      <w:marLeft w:val="0"/>
      <w:marRight w:val="0"/>
      <w:marTop w:val="0"/>
      <w:marBottom w:val="0"/>
      <w:divBdr>
        <w:top w:val="none" w:sz="0" w:space="0" w:color="auto"/>
        <w:left w:val="none" w:sz="0" w:space="0" w:color="auto"/>
        <w:bottom w:val="none" w:sz="0" w:space="0" w:color="auto"/>
        <w:right w:val="none" w:sz="0" w:space="0" w:color="auto"/>
      </w:divBdr>
      <w:divsChild>
        <w:div w:id="1890141703">
          <w:marLeft w:val="480"/>
          <w:marRight w:val="0"/>
          <w:marTop w:val="0"/>
          <w:marBottom w:val="0"/>
          <w:divBdr>
            <w:top w:val="none" w:sz="0" w:space="0" w:color="auto"/>
            <w:left w:val="none" w:sz="0" w:space="0" w:color="auto"/>
            <w:bottom w:val="none" w:sz="0" w:space="0" w:color="auto"/>
            <w:right w:val="none" w:sz="0" w:space="0" w:color="auto"/>
          </w:divBdr>
        </w:div>
        <w:div w:id="582179777">
          <w:marLeft w:val="480"/>
          <w:marRight w:val="0"/>
          <w:marTop w:val="0"/>
          <w:marBottom w:val="0"/>
          <w:divBdr>
            <w:top w:val="none" w:sz="0" w:space="0" w:color="auto"/>
            <w:left w:val="none" w:sz="0" w:space="0" w:color="auto"/>
            <w:bottom w:val="none" w:sz="0" w:space="0" w:color="auto"/>
            <w:right w:val="none" w:sz="0" w:space="0" w:color="auto"/>
          </w:divBdr>
        </w:div>
        <w:div w:id="702173729">
          <w:marLeft w:val="480"/>
          <w:marRight w:val="0"/>
          <w:marTop w:val="0"/>
          <w:marBottom w:val="0"/>
          <w:divBdr>
            <w:top w:val="none" w:sz="0" w:space="0" w:color="auto"/>
            <w:left w:val="none" w:sz="0" w:space="0" w:color="auto"/>
            <w:bottom w:val="none" w:sz="0" w:space="0" w:color="auto"/>
            <w:right w:val="none" w:sz="0" w:space="0" w:color="auto"/>
          </w:divBdr>
        </w:div>
        <w:div w:id="1522737961">
          <w:marLeft w:val="480"/>
          <w:marRight w:val="0"/>
          <w:marTop w:val="0"/>
          <w:marBottom w:val="0"/>
          <w:divBdr>
            <w:top w:val="none" w:sz="0" w:space="0" w:color="auto"/>
            <w:left w:val="none" w:sz="0" w:space="0" w:color="auto"/>
            <w:bottom w:val="none" w:sz="0" w:space="0" w:color="auto"/>
            <w:right w:val="none" w:sz="0" w:space="0" w:color="auto"/>
          </w:divBdr>
        </w:div>
        <w:div w:id="1623880776">
          <w:marLeft w:val="480"/>
          <w:marRight w:val="0"/>
          <w:marTop w:val="0"/>
          <w:marBottom w:val="0"/>
          <w:divBdr>
            <w:top w:val="none" w:sz="0" w:space="0" w:color="auto"/>
            <w:left w:val="none" w:sz="0" w:space="0" w:color="auto"/>
            <w:bottom w:val="none" w:sz="0" w:space="0" w:color="auto"/>
            <w:right w:val="none" w:sz="0" w:space="0" w:color="auto"/>
          </w:divBdr>
        </w:div>
        <w:div w:id="717968864">
          <w:marLeft w:val="480"/>
          <w:marRight w:val="0"/>
          <w:marTop w:val="0"/>
          <w:marBottom w:val="0"/>
          <w:divBdr>
            <w:top w:val="none" w:sz="0" w:space="0" w:color="auto"/>
            <w:left w:val="none" w:sz="0" w:space="0" w:color="auto"/>
            <w:bottom w:val="none" w:sz="0" w:space="0" w:color="auto"/>
            <w:right w:val="none" w:sz="0" w:space="0" w:color="auto"/>
          </w:divBdr>
        </w:div>
        <w:div w:id="493641035">
          <w:marLeft w:val="480"/>
          <w:marRight w:val="0"/>
          <w:marTop w:val="0"/>
          <w:marBottom w:val="0"/>
          <w:divBdr>
            <w:top w:val="none" w:sz="0" w:space="0" w:color="auto"/>
            <w:left w:val="none" w:sz="0" w:space="0" w:color="auto"/>
            <w:bottom w:val="none" w:sz="0" w:space="0" w:color="auto"/>
            <w:right w:val="none" w:sz="0" w:space="0" w:color="auto"/>
          </w:divBdr>
        </w:div>
        <w:div w:id="453598219">
          <w:marLeft w:val="480"/>
          <w:marRight w:val="0"/>
          <w:marTop w:val="0"/>
          <w:marBottom w:val="0"/>
          <w:divBdr>
            <w:top w:val="none" w:sz="0" w:space="0" w:color="auto"/>
            <w:left w:val="none" w:sz="0" w:space="0" w:color="auto"/>
            <w:bottom w:val="none" w:sz="0" w:space="0" w:color="auto"/>
            <w:right w:val="none" w:sz="0" w:space="0" w:color="auto"/>
          </w:divBdr>
        </w:div>
        <w:div w:id="1171486649">
          <w:marLeft w:val="480"/>
          <w:marRight w:val="0"/>
          <w:marTop w:val="0"/>
          <w:marBottom w:val="0"/>
          <w:divBdr>
            <w:top w:val="none" w:sz="0" w:space="0" w:color="auto"/>
            <w:left w:val="none" w:sz="0" w:space="0" w:color="auto"/>
            <w:bottom w:val="none" w:sz="0" w:space="0" w:color="auto"/>
            <w:right w:val="none" w:sz="0" w:space="0" w:color="auto"/>
          </w:divBdr>
        </w:div>
        <w:div w:id="721944781">
          <w:marLeft w:val="480"/>
          <w:marRight w:val="0"/>
          <w:marTop w:val="0"/>
          <w:marBottom w:val="0"/>
          <w:divBdr>
            <w:top w:val="none" w:sz="0" w:space="0" w:color="auto"/>
            <w:left w:val="none" w:sz="0" w:space="0" w:color="auto"/>
            <w:bottom w:val="none" w:sz="0" w:space="0" w:color="auto"/>
            <w:right w:val="none" w:sz="0" w:space="0" w:color="auto"/>
          </w:divBdr>
        </w:div>
        <w:div w:id="1252200181">
          <w:marLeft w:val="480"/>
          <w:marRight w:val="0"/>
          <w:marTop w:val="0"/>
          <w:marBottom w:val="0"/>
          <w:divBdr>
            <w:top w:val="none" w:sz="0" w:space="0" w:color="auto"/>
            <w:left w:val="none" w:sz="0" w:space="0" w:color="auto"/>
            <w:bottom w:val="none" w:sz="0" w:space="0" w:color="auto"/>
            <w:right w:val="none" w:sz="0" w:space="0" w:color="auto"/>
          </w:divBdr>
        </w:div>
        <w:div w:id="1247887009">
          <w:marLeft w:val="480"/>
          <w:marRight w:val="0"/>
          <w:marTop w:val="0"/>
          <w:marBottom w:val="0"/>
          <w:divBdr>
            <w:top w:val="none" w:sz="0" w:space="0" w:color="auto"/>
            <w:left w:val="none" w:sz="0" w:space="0" w:color="auto"/>
            <w:bottom w:val="none" w:sz="0" w:space="0" w:color="auto"/>
            <w:right w:val="none" w:sz="0" w:space="0" w:color="auto"/>
          </w:divBdr>
        </w:div>
        <w:div w:id="915822589">
          <w:marLeft w:val="480"/>
          <w:marRight w:val="0"/>
          <w:marTop w:val="0"/>
          <w:marBottom w:val="0"/>
          <w:divBdr>
            <w:top w:val="none" w:sz="0" w:space="0" w:color="auto"/>
            <w:left w:val="none" w:sz="0" w:space="0" w:color="auto"/>
            <w:bottom w:val="none" w:sz="0" w:space="0" w:color="auto"/>
            <w:right w:val="none" w:sz="0" w:space="0" w:color="auto"/>
          </w:divBdr>
        </w:div>
        <w:div w:id="963535188">
          <w:marLeft w:val="480"/>
          <w:marRight w:val="0"/>
          <w:marTop w:val="0"/>
          <w:marBottom w:val="0"/>
          <w:divBdr>
            <w:top w:val="none" w:sz="0" w:space="0" w:color="auto"/>
            <w:left w:val="none" w:sz="0" w:space="0" w:color="auto"/>
            <w:bottom w:val="none" w:sz="0" w:space="0" w:color="auto"/>
            <w:right w:val="none" w:sz="0" w:space="0" w:color="auto"/>
          </w:divBdr>
        </w:div>
        <w:div w:id="1799836353">
          <w:marLeft w:val="480"/>
          <w:marRight w:val="0"/>
          <w:marTop w:val="0"/>
          <w:marBottom w:val="0"/>
          <w:divBdr>
            <w:top w:val="none" w:sz="0" w:space="0" w:color="auto"/>
            <w:left w:val="none" w:sz="0" w:space="0" w:color="auto"/>
            <w:bottom w:val="none" w:sz="0" w:space="0" w:color="auto"/>
            <w:right w:val="none" w:sz="0" w:space="0" w:color="auto"/>
          </w:divBdr>
        </w:div>
        <w:div w:id="1374844424">
          <w:marLeft w:val="480"/>
          <w:marRight w:val="0"/>
          <w:marTop w:val="0"/>
          <w:marBottom w:val="0"/>
          <w:divBdr>
            <w:top w:val="none" w:sz="0" w:space="0" w:color="auto"/>
            <w:left w:val="none" w:sz="0" w:space="0" w:color="auto"/>
            <w:bottom w:val="none" w:sz="0" w:space="0" w:color="auto"/>
            <w:right w:val="none" w:sz="0" w:space="0" w:color="auto"/>
          </w:divBdr>
        </w:div>
        <w:div w:id="1072851959">
          <w:marLeft w:val="480"/>
          <w:marRight w:val="0"/>
          <w:marTop w:val="0"/>
          <w:marBottom w:val="0"/>
          <w:divBdr>
            <w:top w:val="none" w:sz="0" w:space="0" w:color="auto"/>
            <w:left w:val="none" w:sz="0" w:space="0" w:color="auto"/>
            <w:bottom w:val="none" w:sz="0" w:space="0" w:color="auto"/>
            <w:right w:val="none" w:sz="0" w:space="0" w:color="auto"/>
          </w:divBdr>
        </w:div>
        <w:div w:id="320238721">
          <w:marLeft w:val="480"/>
          <w:marRight w:val="0"/>
          <w:marTop w:val="0"/>
          <w:marBottom w:val="0"/>
          <w:divBdr>
            <w:top w:val="none" w:sz="0" w:space="0" w:color="auto"/>
            <w:left w:val="none" w:sz="0" w:space="0" w:color="auto"/>
            <w:bottom w:val="none" w:sz="0" w:space="0" w:color="auto"/>
            <w:right w:val="none" w:sz="0" w:space="0" w:color="auto"/>
          </w:divBdr>
        </w:div>
        <w:div w:id="449252254">
          <w:marLeft w:val="480"/>
          <w:marRight w:val="0"/>
          <w:marTop w:val="0"/>
          <w:marBottom w:val="0"/>
          <w:divBdr>
            <w:top w:val="none" w:sz="0" w:space="0" w:color="auto"/>
            <w:left w:val="none" w:sz="0" w:space="0" w:color="auto"/>
            <w:bottom w:val="none" w:sz="0" w:space="0" w:color="auto"/>
            <w:right w:val="none" w:sz="0" w:space="0" w:color="auto"/>
          </w:divBdr>
        </w:div>
        <w:div w:id="988098065">
          <w:marLeft w:val="480"/>
          <w:marRight w:val="0"/>
          <w:marTop w:val="0"/>
          <w:marBottom w:val="0"/>
          <w:divBdr>
            <w:top w:val="none" w:sz="0" w:space="0" w:color="auto"/>
            <w:left w:val="none" w:sz="0" w:space="0" w:color="auto"/>
            <w:bottom w:val="none" w:sz="0" w:space="0" w:color="auto"/>
            <w:right w:val="none" w:sz="0" w:space="0" w:color="auto"/>
          </w:divBdr>
        </w:div>
        <w:div w:id="1522284357">
          <w:marLeft w:val="480"/>
          <w:marRight w:val="0"/>
          <w:marTop w:val="0"/>
          <w:marBottom w:val="0"/>
          <w:divBdr>
            <w:top w:val="none" w:sz="0" w:space="0" w:color="auto"/>
            <w:left w:val="none" w:sz="0" w:space="0" w:color="auto"/>
            <w:bottom w:val="none" w:sz="0" w:space="0" w:color="auto"/>
            <w:right w:val="none" w:sz="0" w:space="0" w:color="auto"/>
          </w:divBdr>
        </w:div>
        <w:div w:id="1757898847">
          <w:marLeft w:val="480"/>
          <w:marRight w:val="0"/>
          <w:marTop w:val="0"/>
          <w:marBottom w:val="0"/>
          <w:divBdr>
            <w:top w:val="none" w:sz="0" w:space="0" w:color="auto"/>
            <w:left w:val="none" w:sz="0" w:space="0" w:color="auto"/>
            <w:bottom w:val="none" w:sz="0" w:space="0" w:color="auto"/>
            <w:right w:val="none" w:sz="0" w:space="0" w:color="auto"/>
          </w:divBdr>
        </w:div>
        <w:div w:id="866020739">
          <w:marLeft w:val="480"/>
          <w:marRight w:val="0"/>
          <w:marTop w:val="0"/>
          <w:marBottom w:val="0"/>
          <w:divBdr>
            <w:top w:val="none" w:sz="0" w:space="0" w:color="auto"/>
            <w:left w:val="none" w:sz="0" w:space="0" w:color="auto"/>
            <w:bottom w:val="none" w:sz="0" w:space="0" w:color="auto"/>
            <w:right w:val="none" w:sz="0" w:space="0" w:color="auto"/>
          </w:divBdr>
        </w:div>
        <w:div w:id="1678341773">
          <w:marLeft w:val="480"/>
          <w:marRight w:val="0"/>
          <w:marTop w:val="0"/>
          <w:marBottom w:val="0"/>
          <w:divBdr>
            <w:top w:val="none" w:sz="0" w:space="0" w:color="auto"/>
            <w:left w:val="none" w:sz="0" w:space="0" w:color="auto"/>
            <w:bottom w:val="none" w:sz="0" w:space="0" w:color="auto"/>
            <w:right w:val="none" w:sz="0" w:space="0" w:color="auto"/>
          </w:divBdr>
        </w:div>
        <w:div w:id="676154561">
          <w:marLeft w:val="480"/>
          <w:marRight w:val="0"/>
          <w:marTop w:val="0"/>
          <w:marBottom w:val="0"/>
          <w:divBdr>
            <w:top w:val="none" w:sz="0" w:space="0" w:color="auto"/>
            <w:left w:val="none" w:sz="0" w:space="0" w:color="auto"/>
            <w:bottom w:val="none" w:sz="0" w:space="0" w:color="auto"/>
            <w:right w:val="none" w:sz="0" w:space="0" w:color="auto"/>
          </w:divBdr>
        </w:div>
        <w:div w:id="436632925">
          <w:marLeft w:val="480"/>
          <w:marRight w:val="0"/>
          <w:marTop w:val="0"/>
          <w:marBottom w:val="0"/>
          <w:divBdr>
            <w:top w:val="none" w:sz="0" w:space="0" w:color="auto"/>
            <w:left w:val="none" w:sz="0" w:space="0" w:color="auto"/>
            <w:bottom w:val="none" w:sz="0" w:space="0" w:color="auto"/>
            <w:right w:val="none" w:sz="0" w:space="0" w:color="auto"/>
          </w:divBdr>
        </w:div>
        <w:div w:id="2014796960">
          <w:marLeft w:val="480"/>
          <w:marRight w:val="0"/>
          <w:marTop w:val="0"/>
          <w:marBottom w:val="0"/>
          <w:divBdr>
            <w:top w:val="none" w:sz="0" w:space="0" w:color="auto"/>
            <w:left w:val="none" w:sz="0" w:space="0" w:color="auto"/>
            <w:bottom w:val="none" w:sz="0" w:space="0" w:color="auto"/>
            <w:right w:val="none" w:sz="0" w:space="0" w:color="auto"/>
          </w:divBdr>
        </w:div>
        <w:div w:id="273707565">
          <w:marLeft w:val="480"/>
          <w:marRight w:val="0"/>
          <w:marTop w:val="0"/>
          <w:marBottom w:val="0"/>
          <w:divBdr>
            <w:top w:val="none" w:sz="0" w:space="0" w:color="auto"/>
            <w:left w:val="none" w:sz="0" w:space="0" w:color="auto"/>
            <w:bottom w:val="none" w:sz="0" w:space="0" w:color="auto"/>
            <w:right w:val="none" w:sz="0" w:space="0" w:color="auto"/>
          </w:divBdr>
        </w:div>
        <w:div w:id="1406337211">
          <w:marLeft w:val="480"/>
          <w:marRight w:val="0"/>
          <w:marTop w:val="0"/>
          <w:marBottom w:val="0"/>
          <w:divBdr>
            <w:top w:val="none" w:sz="0" w:space="0" w:color="auto"/>
            <w:left w:val="none" w:sz="0" w:space="0" w:color="auto"/>
            <w:bottom w:val="none" w:sz="0" w:space="0" w:color="auto"/>
            <w:right w:val="none" w:sz="0" w:space="0" w:color="auto"/>
          </w:divBdr>
        </w:div>
        <w:div w:id="303659784">
          <w:marLeft w:val="480"/>
          <w:marRight w:val="0"/>
          <w:marTop w:val="0"/>
          <w:marBottom w:val="0"/>
          <w:divBdr>
            <w:top w:val="none" w:sz="0" w:space="0" w:color="auto"/>
            <w:left w:val="none" w:sz="0" w:space="0" w:color="auto"/>
            <w:bottom w:val="none" w:sz="0" w:space="0" w:color="auto"/>
            <w:right w:val="none" w:sz="0" w:space="0" w:color="auto"/>
          </w:divBdr>
        </w:div>
        <w:div w:id="415984074">
          <w:marLeft w:val="480"/>
          <w:marRight w:val="0"/>
          <w:marTop w:val="0"/>
          <w:marBottom w:val="0"/>
          <w:divBdr>
            <w:top w:val="none" w:sz="0" w:space="0" w:color="auto"/>
            <w:left w:val="none" w:sz="0" w:space="0" w:color="auto"/>
            <w:bottom w:val="none" w:sz="0" w:space="0" w:color="auto"/>
            <w:right w:val="none" w:sz="0" w:space="0" w:color="auto"/>
          </w:divBdr>
        </w:div>
        <w:div w:id="524638077">
          <w:marLeft w:val="480"/>
          <w:marRight w:val="0"/>
          <w:marTop w:val="0"/>
          <w:marBottom w:val="0"/>
          <w:divBdr>
            <w:top w:val="none" w:sz="0" w:space="0" w:color="auto"/>
            <w:left w:val="none" w:sz="0" w:space="0" w:color="auto"/>
            <w:bottom w:val="none" w:sz="0" w:space="0" w:color="auto"/>
            <w:right w:val="none" w:sz="0" w:space="0" w:color="auto"/>
          </w:divBdr>
        </w:div>
        <w:div w:id="1715888951">
          <w:marLeft w:val="480"/>
          <w:marRight w:val="0"/>
          <w:marTop w:val="0"/>
          <w:marBottom w:val="0"/>
          <w:divBdr>
            <w:top w:val="none" w:sz="0" w:space="0" w:color="auto"/>
            <w:left w:val="none" w:sz="0" w:space="0" w:color="auto"/>
            <w:bottom w:val="none" w:sz="0" w:space="0" w:color="auto"/>
            <w:right w:val="none" w:sz="0" w:space="0" w:color="auto"/>
          </w:divBdr>
        </w:div>
        <w:div w:id="1507331498">
          <w:marLeft w:val="480"/>
          <w:marRight w:val="0"/>
          <w:marTop w:val="0"/>
          <w:marBottom w:val="0"/>
          <w:divBdr>
            <w:top w:val="none" w:sz="0" w:space="0" w:color="auto"/>
            <w:left w:val="none" w:sz="0" w:space="0" w:color="auto"/>
            <w:bottom w:val="none" w:sz="0" w:space="0" w:color="auto"/>
            <w:right w:val="none" w:sz="0" w:space="0" w:color="auto"/>
          </w:divBdr>
        </w:div>
        <w:div w:id="1271085284">
          <w:marLeft w:val="480"/>
          <w:marRight w:val="0"/>
          <w:marTop w:val="0"/>
          <w:marBottom w:val="0"/>
          <w:divBdr>
            <w:top w:val="none" w:sz="0" w:space="0" w:color="auto"/>
            <w:left w:val="none" w:sz="0" w:space="0" w:color="auto"/>
            <w:bottom w:val="none" w:sz="0" w:space="0" w:color="auto"/>
            <w:right w:val="none" w:sz="0" w:space="0" w:color="auto"/>
          </w:divBdr>
        </w:div>
        <w:div w:id="468941166">
          <w:marLeft w:val="480"/>
          <w:marRight w:val="0"/>
          <w:marTop w:val="0"/>
          <w:marBottom w:val="0"/>
          <w:divBdr>
            <w:top w:val="none" w:sz="0" w:space="0" w:color="auto"/>
            <w:left w:val="none" w:sz="0" w:space="0" w:color="auto"/>
            <w:bottom w:val="none" w:sz="0" w:space="0" w:color="auto"/>
            <w:right w:val="none" w:sz="0" w:space="0" w:color="auto"/>
          </w:divBdr>
        </w:div>
        <w:div w:id="175968887">
          <w:marLeft w:val="480"/>
          <w:marRight w:val="0"/>
          <w:marTop w:val="0"/>
          <w:marBottom w:val="0"/>
          <w:divBdr>
            <w:top w:val="none" w:sz="0" w:space="0" w:color="auto"/>
            <w:left w:val="none" w:sz="0" w:space="0" w:color="auto"/>
            <w:bottom w:val="none" w:sz="0" w:space="0" w:color="auto"/>
            <w:right w:val="none" w:sz="0" w:space="0" w:color="auto"/>
          </w:divBdr>
        </w:div>
        <w:div w:id="1862739817">
          <w:marLeft w:val="480"/>
          <w:marRight w:val="0"/>
          <w:marTop w:val="0"/>
          <w:marBottom w:val="0"/>
          <w:divBdr>
            <w:top w:val="none" w:sz="0" w:space="0" w:color="auto"/>
            <w:left w:val="none" w:sz="0" w:space="0" w:color="auto"/>
            <w:bottom w:val="none" w:sz="0" w:space="0" w:color="auto"/>
            <w:right w:val="none" w:sz="0" w:space="0" w:color="auto"/>
          </w:divBdr>
        </w:div>
        <w:div w:id="2064596198">
          <w:marLeft w:val="480"/>
          <w:marRight w:val="0"/>
          <w:marTop w:val="0"/>
          <w:marBottom w:val="0"/>
          <w:divBdr>
            <w:top w:val="none" w:sz="0" w:space="0" w:color="auto"/>
            <w:left w:val="none" w:sz="0" w:space="0" w:color="auto"/>
            <w:bottom w:val="none" w:sz="0" w:space="0" w:color="auto"/>
            <w:right w:val="none" w:sz="0" w:space="0" w:color="auto"/>
          </w:divBdr>
        </w:div>
        <w:div w:id="1551066835">
          <w:marLeft w:val="480"/>
          <w:marRight w:val="0"/>
          <w:marTop w:val="0"/>
          <w:marBottom w:val="0"/>
          <w:divBdr>
            <w:top w:val="none" w:sz="0" w:space="0" w:color="auto"/>
            <w:left w:val="none" w:sz="0" w:space="0" w:color="auto"/>
            <w:bottom w:val="none" w:sz="0" w:space="0" w:color="auto"/>
            <w:right w:val="none" w:sz="0" w:space="0" w:color="auto"/>
          </w:divBdr>
        </w:div>
        <w:div w:id="1680959931">
          <w:marLeft w:val="480"/>
          <w:marRight w:val="0"/>
          <w:marTop w:val="0"/>
          <w:marBottom w:val="0"/>
          <w:divBdr>
            <w:top w:val="none" w:sz="0" w:space="0" w:color="auto"/>
            <w:left w:val="none" w:sz="0" w:space="0" w:color="auto"/>
            <w:bottom w:val="none" w:sz="0" w:space="0" w:color="auto"/>
            <w:right w:val="none" w:sz="0" w:space="0" w:color="auto"/>
          </w:divBdr>
        </w:div>
        <w:div w:id="1244727816">
          <w:marLeft w:val="480"/>
          <w:marRight w:val="0"/>
          <w:marTop w:val="0"/>
          <w:marBottom w:val="0"/>
          <w:divBdr>
            <w:top w:val="none" w:sz="0" w:space="0" w:color="auto"/>
            <w:left w:val="none" w:sz="0" w:space="0" w:color="auto"/>
            <w:bottom w:val="none" w:sz="0" w:space="0" w:color="auto"/>
            <w:right w:val="none" w:sz="0" w:space="0" w:color="auto"/>
          </w:divBdr>
        </w:div>
        <w:div w:id="1764569575">
          <w:marLeft w:val="480"/>
          <w:marRight w:val="0"/>
          <w:marTop w:val="0"/>
          <w:marBottom w:val="0"/>
          <w:divBdr>
            <w:top w:val="none" w:sz="0" w:space="0" w:color="auto"/>
            <w:left w:val="none" w:sz="0" w:space="0" w:color="auto"/>
            <w:bottom w:val="none" w:sz="0" w:space="0" w:color="auto"/>
            <w:right w:val="none" w:sz="0" w:space="0" w:color="auto"/>
          </w:divBdr>
        </w:div>
        <w:div w:id="18745476">
          <w:marLeft w:val="480"/>
          <w:marRight w:val="0"/>
          <w:marTop w:val="0"/>
          <w:marBottom w:val="0"/>
          <w:divBdr>
            <w:top w:val="none" w:sz="0" w:space="0" w:color="auto"/>
            <w:left w:val="none" w:sz="0" w:space="0" w:color="auto"/>
            <w:bottom w:val="none" w:sz="0" w:space="0" w:color="auto"/>
            <w:right w:val="none" w:sz="0" w:space="0" w:color="auto"/>
          </w:divBdr>
        </w:div>
        <w:div w:id="942154462">
          <w:marLeft w:val="480"/>
          <w:marRight w:val="0"/>
          <w:marTop w:val="0"/>
          <w:marBottom w:val="0"/>
          <w:divBdr>
            <w:top w:val="none" w:sz="0" w:space="0" w:color="auto"/>
            <w:left w:val="none" w:sz="0" w:space="0" w:color="auto"/>
            <w:bottom w:val="none" w:sz="0" w:space="0" w:color="auto"/>
            <w:right w:val="none" w:sz="0" w:space="0" w:color="auto"/>
          </w:divBdr>
        </w:div>
      </w:divsChild>
    </w:div>
    <w:div w:id="1044601335">
      <w:bodyDiv w:val="1"/>
      <w:marLeft w:val="0"/>
      <w:marRight w:val="0"/>
      <w:marTop w:val="0"/>
      <w:marBottom w:val="0"/>
      <w:divBdr>
        <w:top w:val="none" w:sz="0" w:space="0" w:color="auto"/>
        <w:left w:val="none" w:sz="0" w:space="0" w:color="auto"/>
        <w:bottom w:val="none" w:sz="0" w:space="0" w:color="auto"/>
        <w:right w:val="none" w:sz="0" w:space="0" w:color="auto"/>
      </w:divBdr>
    </w:div>
    <w:div w:id="1048262534">
      <w:bodyDiv w:val="1"/>
      <w:marLeft w:val="0"/>
      <w:marRight w:val="0"/>
      <w:marTop w:val="0"/>
      <w:marBottom w:val="0"/>
      <w:divBdr>
        <w:top w:val="none" w:sz="0" w:space="0" w:color="auto"/>
        <w:left w:val="none" w:sz="0" w:space="0" w:color="auto"/>
        <w:bottom w:val="none" w:sz="0" w:space="0" w:color="auto"/>
        <w:right w:val="none" w:sz="0" w:space="0" w:color="auto"/>
      </w:divBdr>
    </w:div>
    <w:div w:id="1050107385">
      <w:bodyDiv w:val="1"/>
      <w:marLeft w:val="0"/>
      <w:marRight w:val="0"/>
      <w:marTop w:val="0"/>
      <w:marBottom w:val="0"/>
      <w:divBdr>
        <w:top w:val="none" w:sz="0" w:space="0" w:color="auto"/>
        <w:left w:val="none" w:sz="0" w:space="0" w:color="auto"/>
        <w:bottom w:val="none" w:sz="0" w:space="0" w:color="auto"/>
        <w:right w:val="none" w:sz="0" w:space="0" w:color="auto"/>
      </w:divBdr>
    </w:div>
    <w:div w:id="1050685522">
      <w:bodyDiv w:val="1"/>
      <w:marLeft w:val="0"/>
      <w:marRight w:val="0"/>
      <w:marTop w:val="0"/>
      <w:marBottom w:val="0"/>
      <w:divBdr>
        <w:top w:val="none" w:sz="0" w:space="0" w:color="auto"/>
        <w:left w:val="none" w:sz="0" w:space="0" w:color="auto"/>
        <w:bottom w:val="none" w:sz="0" w:space="0" w:color="auto"/>
        <w:right w:val="none" w:sz="0" w:space="0" w:color="auto"/>
      </w:divBdr>
      <w:divsChild>
        <w:div w:id="207840570">
          <w:marLeft w:val="480"/>
          <w:marRight w:val="0"/>
          <w:marTop w:val="0"/>
          <w:marBottom w:val="0"/>
          <w:divBdr>
            <w:top w:val="none" w:sz="0" w:space="0" w:color="auto"/>
            <w:left w:val="none" w:sz="0" w:space="0" w:color="auto"/>
            <w:bottom w:val="none" w:sz="0" w:space="0" w:color="auto"/>
            <w:right w:val="none" w:sz="0" w:space="0" w:color="auto"/>
          </w:divBdr>
        </w:div>
        <w:div w:id="1991128287">
          <w:marLeft w:val="480"/>
          <w:marRight w:val="0"/>
          <w:marTop w:val="0"/>
          <w:marBottom w:val="0"/>
          <w:divBdr>
            <w:top w:val="none" w:sz="0" w:space="0" w:color="auto"/>
            <w:left w:val="none" w:sz="0" w:space="0" w:color="auto"/>
            <w:bottom w:val="none" w:sz="0" w:space="0" w:color="auto"/>
            <w:right w:val="none" w:sz="0" w:space="0" w:color="auto"/>
          </w:divBdr>
        </w:div>
        <w:div w:id="1748569928">
          <w:marLeft w:val="480"/>
          <w:marRight w:val="0"/>
          <w:marTop w:val="0"/>
          <w:marBottom w:val="0"/>
          <w:divBdr>
            <w:top w:val="none" w:sz="0" w:space="0" w:color="auto"/>
            <w:left w:val="none" w:sz="0" w:space="0" w:color="auto"/>
            <w:bottom w:val="none" w:sz="0" w:space="0" w:color="auto"/>
            <w:right w:val="none" w:sz="0" w:space="0" w:color="auto"/>
          </w:divBdr>
        </w:div>
        <w:div w:id="1189219965">
          <w:marLeft w:val="480"/>
          <w:marRight w:val="0"/>
          <w:marTop w:val="0"/>
          <w:marBottom w:val="0"/>
          <w:divBdr>
            <w:top w:val="none" w:sz="0" w:space="0" w:color="auto"/>
            <w:left w:val="none" w:sz="0" w:space="0" w:color="auto"/>
            <w:bottom w:val="none" w:sz="0" w:space="0" w:color="auto"/>
            <w:right w:val="none" w:sz="0" w:space="0" w:color="auto"/>
          </w:divBdr>
        </w:div>
        <w:div w:id="1743940911">
          <w:marLeft w:val="480"/>
          <w:marRight w:val="0"/>
          <w:marTop w:val="0"/>
          <w:marBottom w:val="0"/>
          <w:divBdr>
            <w:top w:val="none" w:sz="0" w:space="0" w:color="auto"/>
            <w:left w:val="none" w:sz="0" w:space="0" w:color="auto"/>
            <w:bottom w:val="none" w:sz="0" w:space="0" w:color="auto"/>
            <w:right w:val="none" w:sz="0" w:space="0" w:color="auto"/>
          </w:divBdr>
        </w:div>
        <w:div w:id="1238517175">
          <w:marLeft w:val="480"/>
          <w:marRight w:val="0"/>
          <w:marTop w:val="0"/>
          <w:marBottom w:val="0"/>
          <w:divBdr>
            <w:top w:val="none" w:sz="0" w:space="0" w:color="auto"/>
            <w:left w:val="none" w:sz="0" w:space="0" w:color="auto"/>
            <w:bottom w:val="none" w:sz="0" w:space="0" w:color="auto"/>
            <w:right w:val="none" w:sz="0" w:space="0" w:color="auto"/>
          </w:divBdr>
        </w:div>
        <w:div w:id="119764819">
          <w:marLeft w:val="480"/>
          <w:marRight w:val="0"/>
          <w:marTop w:val="0"/>
          <w:marBottom w:val="0"/>
          <w:divBdr>
            <w:top w:val="none" w:sz="0" w:space="0" w:color="auto"/>
            <w:left w:val="none" w:sz="0" w:space="0" w:color="auto"/>
            <w:bottom w:val="none" w:sz="0" w:space="0" w:color="auto"/>
            <w:right w:val="none" w:sz="0" w:space="0" w:color="auto"/>
          </w:divBdr>
        </w:div>
        <w:div w:id="1505977227">
          <w:marLeft w:val="480"/>
          <w:marRight w:val="0"/>
          <w:marTop w:val="0"/>
          <w:marBottom w:val="0"/>
          <w:divBdr>
            <w:top w:val="none" w:sz="0" w:space="0" w:color="auto"/>
            <w:left w:val="none" w:sz="0" w:space="0" w:color="auto"/>
            <w:bottom w:val="none" w:sz="0" w:space="0" w:color="auto"/>
            <w:right w:val="none" w:sz="0" w:space="0" w:color="auto"/>
          </w:divBdr>
        </w:div>
        <w:div w:id="2068603344">
          <w:marLeft w:val="480"/>
          <w:marRight w:val="0"/>
          <w:marTop w:val="0"/>
          <w:marBottom w:val="0"/>
          <w:divBdr>
            <w:top w:val="none" w:sz="0" w:space="0" w:color="auto"/>
            <w:left w:val="none" w:sz="0" w:space="0" w:color="auto"/>
            <w:bottom w:val="none" w:sz="0" w:space="0" w:color="auto"/>
            <w:right w:val="none" w:sz="0" w:space="0" w:color="auto"/>
          </w:divBdr>
        </w:div>
        <w:div w:id="2146503711">
          <w:marLeft w:val="480"/>
          <w:marRight w:val="0"/>
          <w:marTop w:val="0"/>
          <w:marBottom w:val="0"/>
          <w:divBdr>
            <w:top w:val="none" w:sz="0" w:space="0" w:color="auto"/>
            <w:left w:val="none" w:sz="0" w:space="0" w:color="auto"/>
            <w:bottom w:val="none" w:sz="0" w:space="0" w:color="auto"/>
            <w:right w:val="none" w:sz="0" w:space="0" w:color="auto"/>
          </w:divBdr>
        </w:div>
        <w:div w:id="227545386">
          <w:marLeft w:val="480"/>
          <w:marRight w:val="0"/>
          <w:marTop w:val="0"/>
          <w:marBottom w:val="0"/>
          <w:divBdr>
            <w:top w:val="none" w:sz="0" w:space="0" w:color="auto"/>
            <w:left w:val="none" w:sz="0" w:space="0" w:color="auto"/>
            <w:bottom w:val="none" w:sz="0" w:space="0" w:color="auto"/>
            <w:right w:val="none" w:sz="0" w:space="0" w:color="auto"/>
          </w:divBdr>
        </w:div>
        <w:div w:id="89395157">
          <w:marLeft w:val="480"/>
          <w:marRight w:val="0"/>
          <w:marTop w:val="0"/>
          <w:marBottom w:val="0"/>
          <w:divBdr>
            <w:top w:val="none" w:sz="0" w:space="0" w:color="auto"/>
            <w:left w:val="none" w:sz="0" w:space="0" w:color="auto"/>
            <w:bottom w:val="none" w:sz="0" w:space="0" w:color="auto"/>
            <w:right w:val="none" w:sz="0" w:space="0" w:color="auto"/>
          </w:divBdr>
        </w:div>
        <w:div w:id="1781878587">
          <w:marLeft w:val="480"/>
          <w:marRight w:val="0"/>
          <w:marTop w:val="0"/>
          <w:marBottom w:val="0"/>
          <w:divBdr>
            <w:top w:val="none" w:sz="0" w:space="0" w:color="auto"/>
            <w:left w:val="none" w:sz="0" w:space="0" w:color="auto"/>
            <w:bottom w:val="none" w:sz="0" w:space="0" w:color="auto"/>
            <w:right w:val="none" w:sz="0" w:space="0" w:color="auto"/>
          </w:divBdr>
        </w:div>
        <w:div w:id="561674574">
          <w:marLeft w:val="480"/>
          <w:marRight w:val="0"/>
          <w:marTop w:val="0"/>
          <w:marBottom w:val="0"/>
          <w:divBdr>
            <w:top w:val="none" w:sz="0" w:space="0" w:color="auto"/>
            <w:left w:val="none" w:sz="0" w:space="0" w:color="auto"/>
            <w:bottom w:val="none" w:sz="0" w:space="0" w:color="auto"/>
            <w:right w:val="none" w:sz="0" w:space="0" w:color="auto"/>
          </w:divBdr>
        </w:div>
        <w:div w:id="1152479932">
          <w:marLeft w:val="480"/>
          <w:marRight w:val="0"/>
          <w:marTop w:val="0"/>
          <w:marBottom w:val="0"/>
          <w:divBdr>
            <w:top w:val="none" w:sz="0" w:space="0" w:color="auto"/>
            <w:left w:val="none" w:sz="0" w:space="0" w:color="auto"/>
            <w:bottom w:val="none" w:sz="0" w:space="0" w:color="auto"/>
            <w:right w:val="none" w:sz="0" w:space="0" w:color="auto"/>
          </w:divBdr>
        </w:div>
        <w:div w:id="1306860193">
          <w:marLeft w:val="480"/>
          <w:marRight w:val="0"/>
          <w:marTop w:val="0"/>
          <w:marBottom w:val="0"/>
          <w:divBdr>
            <w:top w:val="none" w:sz="0" w:space="0" w:color="auto"/>
            <w:left w:val="none" w:sz="0" w:space="0" w:color="auto"/>
            <w:bottom w:val="none" w:sz="0" w:space="0" w:color="auto"/>
            <w:right w:val="none" w:sz="0" w:space="0" w:color="auto"/>
          </w:divBdr>
        </w:div>
        <w:div w:id="289626710">
          <w:marLeft w:val="480"/>
          <w:marRight w:val="0"/>
          <w:marTop w:val="0"/>
          <w:marBottom w:val="0"/>
          <w:divBdr>
            <w:top w:val="none" w:sz="0" w:space="0" w:color="auto"/>
            <w:left w:val="none" w:sz="0" w:space="0" w:color="auto"/>
            <w:bottom w:val="none" w:sz="0" w:space="0" w:color="auto"/>
            <w:right w:val="none" w:sz="0" w:space="0" w:color="auto"/>
          </w:divBdr>
        </w:div>
        <w:div w:id="720440081">
          <w:marLeft w:val="480"/>
          <w:marRight w:val="0"/>
          <w:marTop w:val="0"/>
          <w:marBottom w:val="0"/>
          <w:divBdr>
            <w:top w:val="none" w:sz="0" w:space="0" w:color="auto"/>
            <w:left w:val="none" w:sz="0" w:space="0" w:color="auto"/>
            <w:bottom w:val="none" w:sz="0" w:space="0" w:color="auto"/>
            <w:right w:val="none" w:sz="0" w:space="0" w:color="auto"/>
          </w:divBdr>
        </w:div>
        <w:div w:id="229926456">
          <w:marLeft w:val="480"/>
          <w:marRight w:val="0"/>
          <w:marTop w:val="0"/>
          <w:marBottom w:val="0"/>
          <w:divBdr>
            <w:top w:val="none" w:sz="0" w:space="0" w:color="auto"/>
            <w:left w:val="none" w:sz="0" w:space="0" w:color="auto"/>
            <w:bottom w:val="none" w:sz="0" w:space="0" w:color="auto"/>
            <w:right w:val="none" w:sz="0" w:space="0" w:color="auto"/>
          </w:divBdr>
        </w:div>
        <w:div w:id="174345454">
          <w:marLeft w:val="480"/>
          <w:marRight w:val="0"/>
          <w:marTop w:val="0"/>
          <w:marBottom w:val="0"/>
          <w:divBdr>
            <w:top w:val="none" w:sz="0" w:space="0" w:color="auto"/>
            <w:left w:val="none" w:sz="0" w:space="0" w:color="auto"/>
            <w:bottom w:val="none" w:sz="0" w:space="0" w:color="auto"/>
            <w:right w:val="none" w:sz="0" w:space="0" w:color="auto"/>
          </w:divBdr>
        </w:div>
        <w:div w:id="1892426475">
          <w:marLeft w:val="480"/>
          <w:marRight w:val="0"/>
          <w:marTop w:val="0"/>
          <w:marBottom w:val="0"/>
          <w:divBdr>
            <w:top w:val="none" w:sz="0" w:space="0" w:color="auto"/>
            <w:left w:val="none" w:sz="0" w:space="0" w:color="auto"/>
            <w:bottom w:val="none" w:sz="0" w:space="0" w:color="auto"/>
            <w:right w:val="none" w:sz="0" w:space="0" w:color="auto"/>
          </w:divBdr>
        </w:div>
        <w:div w:id="603533972">
          <w:marLeft w:val="480"/>
          <w:marRight w:val="0"/>
          <w:marTop w:val="0"/>
          <w:marBottom w:val="0"/>
          <w:divBdr>
            <w:top w:val="none" w:sz="0" w:space="0" w:color="auto"/>
            <w:left w:val="none" w:sz="0" w:space="0" w:color="auto"/>
            <w:bottom w:val="none" w:sz="0" w:space="0" w:color="auto"/>
            <w:right w:val="none" w:sz="0" w:space="0" w:color="auto"/>
          </w:divBdr>
        </w:div>
        <w:div w:id="1905484103">
          <w:marLeft w:val="480"/>
          <w:marRight w:val="0"/>
          <w:marTop w:val="0"/>
          <w:marBottom w:val="0"/>
          <w:divBdr>
            <w:top w:val="none" w:sz="0" w:space="0" w:color="auto"/>
            <w:left w:val="none" w:sz="0" w:space="0" w:color="auto"/>
            <w:bottom w:val="none" w:sz="0" w:space="0" w:color="auto"/>
            <w:right w:val="none" w:sz="0" w:space="0" w:color="auto"/>
          </w:divBdr>
        </w:div>
        <w:div w:id="405030729">
          <w:marLeft w:val="480"/>
          <w:marRight w:val="0"/>
          <w:marTop w:val="0"/>
          <w:marBottom w:val="0"/>
          <w:divBdr>
            <w:top w:val="none" w:sz="0" w:space="0" w:color="auto"/>
            <w:left w:val="none" w:sz="0" w:space="0" w:color="auto"/>
            <w:bottom w:val="none" w:sz="0" w:space="0" w:color="auto"/>
            <w:right w:val="none" w:sz="0" w:space="0" w:color="auto"/>
          </w:divBdr>
        </w:div>
        <w:div w:id="1337146204">
          <w:marLeft w:val="480"/>
          <w:marRight w:val="0"/>
          <w:marTop w:val="0"/>
          <w:marBottom w:val="0"/>
          <w:divBdr>
            <w:top w:val="none" w:sz="0" w:space="0" w:color="auto"/>
            <w:left w:val="none" w:sz="0" w:space="0" w:color="auto"/>
            <w:bottom w:val="none" w:sz="0" w:space="0" w:color="auto"/>
            <w:right w:val="none" w:sz="0" w:space="0" w:color="auto"/>
          </w:divBdr>
        </w:div>
        <w:div w:id="1533107929">
          <w:marLeft w:val="480"/>
          <w:marRight w:val="0"/>
          <w:marTop w:val="0"/>
          <w:marBottom w:val="0"/>
          <w:divBdr>
            <w:top w:val="none" w:sz="0" w:space="0" w:color="auto"/>
            <w:left w:val="none" w:sz="0" w:space="0" w:color="auto"/>
            <w:bottom w:val="none" w:sz="0" w:space="0" w:color="auto"/>
            <w:right w:val="none" w:sz="0" w:space="0" w:color="auto"/>
          </w:divBdr>
        </w:div>
        <w:div w:id="1647734474">
          <w:marLeft w:val="480"/>
          <w:marRight w:val="0"/>
          <w:marTop w:val="0"/>
          <w:marBottom w:val="0"/>
          <w:divBdr>
            <w:top w:val="none" w:sz="0" w:space="0" w:color="auto"/>
            <w:left w:val="none" w:sz="0" w:space="0" w:color="auto"/>
            <w:bottom w:val="none" w:sz="0" w:space="0" w:color="auto"/>
            <w:right w:val="none" w:sz="0" w:space="0" w:color="auto"/>
          </w:divBdr>
        </w:div>
        <w:div w:id="1713726202">
          <w:marLeft w:val="480"/>
          <w:marRight w:val="0"/>
          <w:marTop w:val="0"/>
          <w:marBottom w:val="0"/>
          <w:divBdr>
            <w:top w:val="none" w:sz="0" w:space="0" w:color="auto"/>
            <w:left w:val="none" w:sz="0" w:space="0" w:color="auto"/>
            <w:bottom w:val="none" w:sz="0" w:space="0" w:color="auto"/>
            <w:right w:val="none" w:sz="0" w:space="0" w:color="auto"/>
          </w:divBdr>
        </w:div>
        <w:div w:id="1101949303">
          <w:marLeft w:val="480"/>
          <w:marRight w:val="0"/>
          <w:marTop w:val="0"/>
          <w:marBottom w:val="0"/>
          <w:divBdr>
            <w:top w:val="none" w:sz="0" w:space="0" w:color="auto"/>
            <w:left w:val="none" w:sz="0" w:space="0" w:color="auto"/>
            <w:bottom w:val="none" w:sz="0" w:space="0" w:color="auto"/>
            <w:right w:val="none" w:sz="0" w:space="0" w:color="auto"/>
          </w:divBdr>
        </w:div>
        <w:div w:id="451746131">
          <w:marLeft w:val="480"/>
          <w:marRight w:val="0"/>
          <w:marTop w:val="0"/>
          <w:marBottom w:val="0"/>
          <w:divBdr>
            <w:top w:val="none" w:sz="0" w:space="0" w:color="auto"/>
            <w:left w:val="none" w:sz="0" w:space="0" w:color="auto"/>
            <w:bottom w:val="none" w:sz="0" w:space="0" w:color="auto"/>
            <w:right w:val="none" w:sz="0" w:space="0" w:color="auto"/>
          </w:divBdr>
        </w:div>
        <w:div w:id="576791784">
          <w:marLeft w:val="480"/>
          <w:marRight w:val="0"/>
          <w:marTop w:val="0"/>
          <w:marBottom w:val="0"/>
          <w:divBdr>
            <w:top w:val="none" w:sz="0" w:space="0" w:color="auto"/>
            <w:left w:val="none" w:sz="0" w:space="0" w:color="auto"/>
            <w:bottom w:val="none" w:sz="0" w:space="0" w:color="auto"/>
            <w:right w:val="none" w:sz="0" w:space="0" w:color="auto"/>
          </w:divBdr>
        </w:div>
        <w:div w:id="2012826496">
          <w:marLeft w:val="480"/>
          <w:marRight w:val="0"/>
          <w:marTop w:val="0"/>
          <w:marBottom w:val="0"/>
          <w:divBdr>
            <w:top w:val="none" w:sz="0" w:space="0" w:color="auto"/>
            <w:left w:val="none" w:sz="0" w:space="0" w:color="auto"/>
            <w:bottom w:val="none" w:sz="0" w:space="0" w:color="auto"/>
            <w:right w:val="none" w:sz="0" w:space="0" w:color="auto"/>
          </w:divBdr>
        </w:div>
        <w:div w:id="41248173">
          <w:marLeft w:val="480"/>
          <w:marRight w:val="0"/>
          <w:marTop w:val="0"/>
          <w:marBottom w:val="0"/>
          <w:divBdr>
            <w:top w:val="none" w:sz="0" w:space="0" w:color="auto"/>
            <w:left w:val="none" w:sz="0" w:space="0" w:color="auto"/>
            <w:bottom w:val="none" w:sz="0" w:space="0" w:color="auto"/>
            <w:right w:val="none" w:sz="0" w:space="0" w:color="auto"/>
          </w:divBdr>
        </w:div>
        <w:div w:id="825978622">
          <w:marLeft w:val="480"/>
          <w:marRight w:val="0"/>
          <w:marTop w:val="0"/>
          <w:marBottom w:val="0"/>
          <w:divBdr>
            <w:top w:val="none" w:sz="0" w:space="0" w:color="auto"/>
            <w:left w:val="none" w:sz="0" w:space="0" w:color="auto"/>
            <w:bottom w:val="none" w:sz="0" w:space="0" w:color="auto"/>
            <w:right w:val="none" w:sz="0" w:space="0" w:color="auto"/>
          </w:divBdr>
        </w:div>
        <w:div w:id="844831143">
          <w:marLeft w:val="480"/>
          <w:marRight w:val="0"/>
          <w:marTop w:val="0"/>
          <w:marBottom w:val="0"/>
          <w:divBdr>
            <w:top w:val="none" w:sz="0" w:space="0" w:color="auto"/>
            <w:left w:val="none" w:sz="0" w:space="0" w:color="auto"/>
            <w:bottom w:val="none" w:sz="0" w:space="0" w:color="auto"/>
            <w:right w:val="none" w:sz="0" w:space="0" w:color="auto"/>
          </w:divBdr>
        </w:div>
        <w:div w:id="705566732">
          <w:marLeft w:val="480"/>
          <w:marRight w:val="0"/>
          <w:marTop w:val="0"/>
          <w:marBottom w:val="0"/>
          <w:divBdr>
            <w:top w:val="none" w:sz="0" w:space="0" w:color="auto"/>
            <w:left w:val="none" w:sz="0" w:space="0" w:color="auto"/>
            <w:bottom w:val="none" w:sz="0" w:space="0" w:color="auto"/>
            <w:right w:val="none" w:sz="0" w:space="0" w:color="auto"/>
          </w:divBdr>
        </w:div>
        <w:div w:id="455564454">
          <w:marLeft w:val="480"/>
          <w:marRight w:val="0"/>
          <w:marTop w:val="0"/>
          <w:marBottom w:val="0"/>
          <w:divBdr>
            <w:top w:val="none" w:sz="0" w:space="0" w:color="auto"/>
            <w:left w:val="none" w:sz="0" w:space="0" w:color="auto"/>
            <w:bottom w:val="none" w:sz="0" w:space="0" w:color="auto"/>
            <w:right w:val="none" w:sz="0" w:space="0" w:color="auto"/>
          </w:divBdr>
        </w:div>
        <w:div w:id="2141725219">
          <w:marLeft w:val="480"/>
          <w:marRight w:val="0"/>
          <w:marTop w:val="0"/>
          <w:marBottom w:val="0"/>
          <w:divBdr>
            <w:top w:val="none" w:sz="0" w:space="0" w:color="auto"/>
            <w:left w:val="none" w:sz="0" w:space="0" w:color="auto"/>
            <w:bottom w:val="none" w:sz="0" w:space="0" w:color="auto"/>
            <w:right w:val="none" w:sz="0" w:space="0" w:color="auto"/>
          </w:divBdr>
        </w:div>
        <w:div w:id="446387078">
          <w:marLeft w:val="480"/>
          <w:marRight w:val="0"/>
          <w:marTop w:val="0"/>
          <w:marBottom w:val="0"/>
          <w:divBdr>
            <w:top w:val="none" w:sz="0" w:space="0" w:color="auto"/>
            <w:left w:val="none" w:sz="0" w:space="0" w:color="auto"/>
            <w:bottom w:val="none" w:sz="0" w:space="0" w:color="auto"/>
            <w:right w:val="none" w:sz="0" w:space="0" w:color="auto"/>
          </w:divBdr>
        </w:div>
        <w:div w:id="1745563098">
          <w:marLeft w:val="480"/>
          <w:marRight w:val="0"/>
          <w:marTop w:val="0"/>
          <w:marBottom w:val="0"/>
          <w:divBdr>
            <w:top w:val="none" w:sz="0" w:space="0" w:color="auto"/>
            <w:left w:val="none" w:sz="0" w:space="0" w:color="auto"/>
            <w:bottom w:val="none" w:sz="0" w:space="0" w:color="auto"/>
            <w:right w:val="none" w:sz="0" w:space="0" w:color="auto"/>
          </w:divBdr>
        </w:div>
        <w:div w:id="746659404">
          <w:marLeft w:val="480"/>
          <w:marRight w:val="0"/>
          <w:marTop w:val="0"/>
          <w:marBottom w:val="0"/>
          <w:divBdr>
            <w:top w:val="none" w:sz="0" w:space="0" w:color="auto"/>
            <w:left w:val="none" w:sz="0" w:space="0" w:color="auto"/>
            <w:bottom w:val="none" w:sz="0" w:space="0" w:color="auto"/>
            <w:right w:val="none" w:sz="0" w:space="0" w:color="auto"/>
          </w:divBdr>
        </w:div>
        <w:div w:id="1732533366">
          <w:marLeft w:val="480"/>
          <w:marRight w:val="0"/>
          <w:marTop w:val="0"/>
          <w:marBottom w:val="0"/>
          <w:divBdr>
            <w:top w:val="none" w:sz="0" w:space="0" w:color="auto"/>
            <w:left w:val="none" w:sz="0" w:space="0" w:color="auto"/>
            <w:bottom w:val="none" w:sz="0" w:space="0" w:color="auto"/>
            <w:right w:val="none" w:sz="0" w:space="0" w:color="auto"/>
          </w:divBdr>
        </w:div>
        <w:div w:id="1018779115">
          <w:marLeft w:val="480"/>
          <w:marRight w:val="0"/>
          <w:marTop w:val="0"/>
          <w:marBottom w:val="0"/>
          <w:divBdr>
            <w:top w:val="none" w:sz="0" w:space="0" w:color="auto"/>
            <w:left w:val="none" w:sz="0" w:space="0" w:color="auto"/>
            <w:bottom w:val="none" w:sz="0" w:space="0" w:color="auto"/>
            <w:right w:val="none" w:sz="0" w:space="0" w:color="auto"/>
          </w:divBdr>
        </w:div>
        <w:div w:id="711346299">
          <w:marLeft w:val="480"/>
          <w:marRight w:val="0"/>
          <w:marTop w:val="0"/>
          <w:marBottom w:val="0"/>
          <w:divBdr>
            <w:top w:val="none" w:sz="0" w:space="0" w:color="auto"/>
            <w:left w:val="none" w:sz="0" w:space="0" w:color="auto"/>
            <w:bottom w:val="none" w:sz="0" w:space="0" w:color="auto"/>
            <w:right w:val="none" w:sz="0" w:space="0" w:color="auto"/>
          </w:divBdr>
        </w:div>
        <w:div w:id="908660491">
          <w:marLeft w:val="480"/>
          <w:marRight w:val="0"/>
          <w:marTop w:val="0"/>
          <w:marBottom w:val="0"/>
          <w:divBdr>
            <w:top w:val="none" w:sz="0" w:space="0" w:color="auto"/>
            <w:left w:val="none" w:sz="0" w:space="0" w:color="auto"/>
            <w:bottom w:val="none" w:sz="0" w:space="0" w:color="auto"/>
            <w:right w:val="none" w:sz="0" w:space="0" w:color="auto"/>
          </w:divBdr>
        </w:div>
        <w:div w:id="616566115">
          <w:marLeft w:val="480"/>
          <w:marRight w:val="0"/>
          <w:marTop w:val="0"/>
          <w:marBottom w:val="0"/>
          <w:divBdr>
            <w:top w:val="none" w:sz="0" w:space="0" w:color="auto"/>
            <w:left w:val="none" w:sz="0" w:space="0" w:color="auto"/>
            <w:bottom w:val="none" w:sz="0" w:space="0" w:color="auto"/>
            <w:right w:val="none" w:sz="0" w:space="0" w:color="auto"/>
          </w:divBdr>
        </w:div>
        <w:div w:id="707687485">
          <w:marLeft w:val="480"/>
          <w:marRight w:val="0"/>
          <w:marTop w:val="0"/>
          <w:marBottom w:val="0"/>
          <w:divBdr>
            <w:top w:val="none" w:sz="0" w:space="0" w:color="auto"/>
            <w:left w:val="none" w:sz="0" w:space="0" w:color="auto"/>
            <w:bottom w:val="none" w:sz="0" w:space="0" w:color="auto"/>
            <w:right w:val="none" w:sz="0" w:space="0" w:color="auto"/>
          </w:divBdr>
        </w:div>
        <w:div w:id="1728870634">
          <w:marLeft w:val="480"/>
          <w:marRight w:val="0"/>
          <w:marTop w:val="0"/>
          <w:marBottom w:val="0"/>
          <w:divBdr>
            <w:top w:val="none" w:sz="0" w:space="0" w:color="auto"/>
            <w:left w:val="none" w:sz="0" w:space="0" w:color="auto"/>
            <w:bottom w:val="none" w:sz="0" w:space="0" w:color="auto"/>
            <w:right w:val="none" w:sz="0" w:space="0" w:color="auto"/>
          </w:divBdr>
        </w:div>
        <w:div w:id="1111823535">
          <w:marLeft w:val="480"/>
          <w:marRight w:val="0"/>
          <w:marTop w:val="0"/>
          <w:marBottom w:val="0"/>
          <w:divBdr>
            <w:top w:val="none" w:sz="0" w:space="0" w:color="auto"/>
            <w:left w:val="none" w:sz="0" w:space="0" w:color="auto"/>
            <w:bottom w:val="none" w:sz="0" w:space="0" w:color="auto"/>
            <w:right w:val="none" w:sz="0" w:space="0" w:color="auto"/>
          </w:divBdr>
        </w:div>
        <w:div w:id="39399752">
          <w:marLeft w:val="480"/>
          <w:marRight w:val="0"/>
          <w:marTop w:val="0"/>
          <w:marBottom w:val="0"/>
          <w:divBdr>
            <w:top w:val="none" w:sz="0" w:space="0" w:color="auto"/>
            <w:left w:val="none" w:sz="0" w:space="0" w:color="auto"/>
            <w:bottom w:val="none" w:sz="0" w:space="0" w:color="auto"/>
            <w:right w:val="none" w:sz="0" w:space="0" w:color="auto"/>
          </w:divBdr>
        </w:div>
      </w:divsChild>
    </w:div>
    <w:div w:id="1054082263">
      <w:bodyDiv w:val="1"/>
      <w:marLeft w:val="0"/>
      <w:marRight w:val="0"/>
      <w:marTop w:val="0"/>
      <w:marBottom w:val="0"/>
      <w:divBdr>
        <w:top w:val="none" w:sz="0" w:space="0" w:color="auto"/>
        <w:left w:val="none" w:sz="0" w:space="0" w:color="auto"/>
        <w:bottom w:val="none" w:sz="0" w:space="0" w:color="auto"/>
        <w:right w:val="none" w:sz="0" w:space="0" w:color="auto"/>
      </w:divBdr>
    </w:div>
    <w:div w:id="1054506591">
      <w:bodyDiv w:val="1"/>
      <w:marLeft w:val="0"/>
      <w:marRight w:val="0"/>
      <w:marTop w:val="0"/>
      <w:marBottom w:val="0"/>
      <w:divBdr>
        <w:top w:val="none" w:sz="0" w:space="0" w:color="auto"/>
        <w:left w:val="none" w:sz="0" w:space="0" w:color="auto"/>
        <w:bottom w:val="none" w:sz="0" w:space="0" w:color="auto"/>
        <w:right w:val="none" w:sz="0" w:space="0" w:color="auto"/>
      </w:divBdr>
    </w:div>
    <w:div w:id="1057628311">
      <w:bodyDiv w:val="1"/>
      <w:marLeft w:val="0"/>
      <w:marRight w:val="0"/>
      <w:marTop w:val="0"/>
      <w:marBottom w:val="0"/>
      <w:divBdr>
        <w:top w:val="none" w:sz="0" w:space="0" w:color="auto"/>
        <w:left w:val="none" w:sz="0" w:space="0" w:color="auto"/>
        <w:bottom w:val="none" w:sz="0" w:space="0" w:color="auto"/>
        <w:right w:val="none" w:sz="0" w:space="0" w:color="auto"/>
      </w:divBdr>
    </w:div>
    <w:div w:id="1059743234">
      <w:bodyDiv w:val="1"/>
      <w:marLeft w:val="0"/>
      <w:marRight w:val="0"/>
      <w:marTop w:val="0"/>
      <w:marBottom w:val="0"/>
      <w:divBdr>
        <w:top w:val="none" w:sz="0" w:space="0" w:color="auto"/>
        <w:left w:val="none" w:sz="0" w:space="0" w:color="auto"/>
        <w:bottom w:val="none" w:sz="0" w:space="0" w:color="auto"/>
        <w:right w:val="none" w:sz="0" w:space="0" w:color="auto"/>
      </w:divBdr>
    </w:div>
    <w:div w:id="1060523146">
      <w:bodyDiv w:val="1"/>
      <w:marLeft w:val="0"/>
      <w:marRight w:val="0"/>
      <w:marTop w:val="0"/>
      <w:marBottom w:val="0"/>
      <w:divBdr>
        <w:top w:val="none" w:sz="0" w:space="0" w:color="auto"/>
        <w:left w:val="none" w:sz="0" w:space="0" w:color="auto"/>
        <w:bottom w:val="none" w:sz="0" w:space="0" w:color="auto"/>
        <w:right w:val="none" w:sz="0" w:space="0" w:color="auto"/>
      </w:divBdr>
    </w:div>
    <w:div w:id="1061557231">
      <w:bodyDiv w:val="1"/>
      <w:marLeft w:val="0"/>
      <w:marRight w:val="0"/>
      <w:marTop w:val="0"/>
      <w:marBottom w:val="0"/>
      <w:divBdr>
        <w:top w:val="none" w:sz="0" w:space="0" w:color="auto"/>
        <w:left w:val="none" w:sz="0" w:space="0" w:color="auto"/>
        <w:bottom w:val="none" w:sz="0" w:space="0" w:color="auto"/>
        <w:right w:val="none" w:sz="0" w:space="0" w:color="auto"/>
      </w:divBdr>
    </w:div>
    <w:div w:id="1062875861">
      <w:bodyDiv w:val="1"/>
      <w:marLeft w:val="0"/>
      <w:marRight w:val="0"/>
      <w:marTop w:val="0"/>
      <w:marBottom w:val="0"/>
      <w:divBdr>
        <w:top w:val="none" w:sz="0" w:space="0" w:color="auto"/>
        <w:left w:val="none" w:sz="0" w:space="0" w:color="auto"/>
        <w:bottom w:val="none" w:sz="0" w:space="0" w:color="auto"/>
        <w:right w:val="none" w:sz="0" w:space="0" w:color="auto"/>
      </w:divBdr>
    </w:div>
    <w:div w:id="1065373852">
      <w:bodyDiv w:val="1"/>
      <w:marLeft w:val="0"/>
      <w:marRight w:val="0"/>
      <w:marTop w:val="0"/>
      <w:marBottom w:val="0"/>
      <w:divBdr>
        <w:top w:val="none" w:sz="0" w:space="0" w:color="auto"/>
        <w:left w:val="none" w:sz="0" w:space="0" w:color="auto"/>
        <w:bottom w:val="none" w:sz="0" w:space="0" w:color="auto"/>
        <w:right w:val="none" w:sz="0" w:space="0" w:color="auto"/>
      </w:divBdr>
    </w:div>
    <w:div w:id="1065957739">
      <w:bodyDiv w:val="1"/>
      <w:marLeft w:val="0"/>
      <w:marRight w:val="0"/>
      <w:marTop w:val="0"/>
      <w:marBottom w:val="0"/>
      <w:divBdr>
        <w:top w:val="none" w:sz="0" w:space="0" w:color="auto"/>
        <w:left w:val="none" w:sz="0" w:space="0" w:color="auto"/>
        <w:bottom w:val="none" w:sz="0" w:space="0" w:color="auto"/>
        <w:right w:val="none" w:sz="0" w:space="0" w:color="auto"/>
      </w:divBdr>
    </w:div>
    <w:div w:id="1066029999">
      <w:bodyDiv w:val="1"/>
      <w:marLeft w:val="0"/>
      <w:marRight w:val="0"/>
      <w:marTop w:val="0"/>
      <w:marBottom w:val="0"/>
      <w:divBdr>
        <w:top w:val="none" w:sz="0" w:space="0" w:color="auto"/>
        <w:left w:val="none" w:sz="0" w:space="0" w:color="auto"/>
        <w:bottom w:val="none" w:sz="0" w:space="0" w:color="auto"/>
        <w:right w:val="none" w:sz="0" w:space="0" w:color="auto"/>
      </w:divBdr>
      <w:divsChild>
        <w:div w:id="1591813232">
          <w:marLeft w:val="480"/>
          <w:marRight w:val="0"/>
          <w:marTop w:val="0"/>
          <w:marBottom w:val="0"/>
          <w:divBdr>
            <w:top w:val="none" w:sz="0" w:space="0" w:color="auto"/>
            <w:left w:val="none" w:sz="0" w:space="0" w:color="auto"/>
            <w:bottom w:val="none" w:sz="0" w:space="0" w:color="auto"/>
            <w:right w:val="none" w:sz="0" w:space="0" w:color="auto"/>
          </w:divBdr>
        </w:div>
        <w:div w:id="1676764070">
          <w:marLeft w:val="480"/>
          <w:marRight w:val="0"/>
          <w:marTop w:val="0"/>
          <w:marBottom w:val="0"/>
          <w:divBdr>
            <w:top w:val="none" w:sz="0" w:space="0" w:color="auto"/>
            <w:left w:val="none" w:sz="0" w:space="0" w:color="auto"/>
            <w:bottom w:val="none" w:sz="0" w:space="0" w:color="auto"/>
            <w:right w:val="none" w:sz="0" w:space="0" w:color="auto"/>
          </w:divBdr>
        </w:div>
        <w:div w:id="1831946147">
          <w:marLeft w:val="480"/>
          <w:marRight w:val="0"/>
          <w:marTop w:val="0"/>
          <w:marBottom w:val="0"/>
          <w:divBdr>
            <w:top w:val="none" w:sz="0" w:space="0" w:color="auto"/>
            <w:left w:val="none" w:sz="0" w:space="0" w:color="auto"/>
            <w:bottom w:val="none" w:sz="0" w:space="0" w:color="auto"/>
            <w:right w:val="none" w:sz="0" w:space="0" w:color="auto"/>
          </w:divBdr>
        </w:div>
        <w:div w:id="1196700397">
          <w:marLeft w:val="480"/>
          <w:marRight w:val="0"/>
          <w:marTop w:val="0"/>
          <w:marBottom w:val="0"/>
          <w:divBdr>
            <w:top w:val="none" w:sz="0" w:space="0" w:color="auto"/>
            <w:left w:val="none" w:sz="0" w:space="0" w:color="auto"/>
            <w:bottom w:val="none" w:sz="0" w:space="0" w:color="auto"/>
            <w:right w:val="none" w:sz="0" w:space="0" w:color="auto"/>
          </w:divBdr>
        </w:div>
        <w:div w:id="1425956718">
          <w:marLeft w:val="480"/>
          <w:marRight w:val="0"/>
          <w:marTop w:val="0"/>
          <w:marBottom w:val="0"/>
          <w:divBdr>
            <w:top w:val="none" w:sz="0" w:space="0" w:color="auto"/>
            <w:left w:val="none" w:sz="0" w:space="0" w:color="auto"/>
            <w:bottom w:val="none" w:sz="0" w:space="0" w:color="auto"/>
            <w:right w:val="none" w:sz="0" w:space="0" w:color="auto"/>
          </w:divBdr>
        </w:div>
        <w:div w:id="745765423">
          <w:marLeft w:val="480"/>
          <w:marRight w:val="0"/>
          <w:marTop w:val="0"/>
          <w:marBottom w:val="0"/>
          <w:divBdr>
            <w:top w:val="none" w:sz="0" w:space="0" w:color="auto"/>
            <w:left w:val="none" w:sz="0" w:space="0" w:color="auto"/>
            <w:bottom w:val="none" w:sz="0" w:space="0" w:color="auto"/>
            <w:right w:val="none" w:sz="0" w:space="0" w:color="auto"/>
          </w:divBdr>
        </w:div>
        <w:div w:id="2108190188">
          <w:marLeft w:val="480"/>
          <w:marRight w:val="0"/>
          <w:marTop w:val="0"/>
          <w:marBottom w:val="0"/>
          <w:divBdr>
            <w:top w:val="none" w:sz="0" w:space="0" w:color="auto"/>
            <w:left w:val="none" w:sz="0" w:space="0" w:color="auto"/>
            <w:bottom w:val="none" w:sz="0" w:space="0" w:color="auto"/>
            <w:right w:val="none" w:sz="0" w:space="0" w:color="auto"/>
          </w:divBdr>
        </w:div>
        <w:div w:id="695153298">
          <w:marLeft w:val="480"/>
          <w:marRight w:val="0"/>
          <w:marTop w:val="0"/>
          <w:marBottom w:val="0"/>
          <w:divBdr>
            <w:top w:val="none" w:sz="0" w:space="0" w:color="auto"/>
            <w:left w:val="none" w:sz="0" w:space="0" w:color="auto"/>
            <w:bottom w:val="none" w:sz="0" w:space="0" w:color="auto"/>
            <w:right w:val="none" w:sz="0" w:space="0" w:color="auto"/>
          </w:divBdr>
        </w:div>
        <w:div w:id="290792548">
          <w:marLeft w:val="480"/>
          <w:marRight w:val="0"/>
          <w:marTop w:val="0"/>
          <w:marBottom w:val="0"/>
          <w:divBdr>
            <w:top w:val="none" w:sz="0" w:space="0" w:color="auto"/>
            <w:left w:val="none" w:sz="0" w:space="0" w:color="auto"/>
            <w:bottom w:val="none" w:sz="0" w:space="0" w:color="auto"/>
            <w:right w:val="none" w:sz="0" w:space="0" w:color="auto"/>
          </w:divBdr>
        </w:div>
        <w:div w:id="735199925">
          <w:marLeft w:val="480"/>
          <w:marRight w:val="0"/>
          <w:marTop w:val="0"/>
          <w:marBottom w:val="0"/>
          <w:divBdr>
            <w:top w:val="none" w:sz="0" w:space="0" w:color="auto"/>
            <w:left w:val="none" w:sz="0" w:space="0" w:color="auto"/>
            <w:bottom w:val="none" w:sz="0" w:space="0" w:color="auto"/>
            <w:right w:val="none" w:sz="0" w:space="0" w:color="auto"/>
          </w:divBdr>
        </w:div>
        <w:div w:id="1184511389">
          <w:marLeft w:val="480"/>
          <w:marRight w:val="0"/>
          <w:marTop w:val="0"/>
          <w:marBottom w:val="0"/>
          <w:divBdr>
            <w:top w:val="none" w:sz="0" w:space="0" w:color="auto"/>
            <w:left w:val="none" w:sz="0" w:space="0" w:color="auto"/>
            <w:bottom w:val="none" w:sz="0" w:space="0" w:color="auto"/>
            <w:right w:val="none" w:sz="0" w:space="0" w:color="auto"/>
          </w:divBdr>
        </w:div>
        <w:div w:id="1820419116">
          <w:marLeft w:val="480"/>
          <w:marRight w:val="0"/>
          <w:marTop w:val="0"/>
          <w:marBottom w:val="0"/>
          <w:divBdr>
            <w:top w:val="none" w:sz="0" w:space="0" w:color="auto"/>
            <w:left w:val="none" w:sz="0" w:space="0" w:color="auto"/>
            <w:bottom w:val="none" w:sz="0" w:space="0" w:color="auto"/>
            <w:right w:val="none" w:sz="0" w:space="0" w:color="auto"/>
          </w:divBdr>
        </w:div>
        <w:div w:id="9990247">
          <w:marLeft w:val="480"/>
          <w:marRight w:val="0"/>
          <w:marTop w:val="0"/>
          <w:marBottom w:val="0"/>
          <w:divBdr>
            <w:top w:val="none" w:sz="0" w:space="0" w:color="auto"/>
            <w:left w:val="none" w:sz="0" w:space="0" w:color="auto"/>
            <w:bottom w:val="none" w:sz="0" w:space="0" w:color="auto"/>
            <w:right w:val="none" w:sz="0" w:space="0" w:color="auto"/>
          </w:divBdr>
        </w:div>
        <w:div w:id="912273385">
          <w:marLeft w:val="480"/>
          <w:marRight w:val="0"/>
          <w:marTop w:val="0"/>
          <w:marBottom w:val="0"/>
          <w:divBdr>
            <w:top w:val="none" w:sz="0" w:space="0" w:color="auto"/>
            <w:left w:val="none" w:sz="0" w:space="0" w:color="auto"/>
            <w:bottom w:val="none" w:sz="0" w:space="0" w:color="auto"/>
            <w:right w:val="none" w:sz="0" w:space="0" w:color="auto"/>
          </w:divBdr>
        </w:div>
        <w:div w:id="480080956">
          <w:marLeft w:val="480"/>
          <w:marRight w:val="0"/>
          <w:marTop w:val="0"/>
          <w:marBottom w:val="0"/>
          <w:divBdr>
            <w:top w:val="none" w:sz="0" w:space="0" w:color="auto"/>
            <w:left w:val="none" w:sz="0" w:space="0" w:color="auto"/>
            <w:bottom w:val="none" w:sz="0" w:space="0" w:color="auto"/>
            <w:right w:val="none" w:sz="0" w:space="0" w:color="auto"/>
          </w:divBdr>
        </w:div>
        <w:div w:id="1084031893">
          <w:marLeft w:val="480"/>
          <w:marRight w:val="0"/>
          <w:marTop w:val="0"/>
          <w:marBottom w:val="0"/>
          <w:divBdr>
            <w:top w:val="none" w:sz="0" w:space="0" w:color="auto"/>
            <w:left w:val="none" w:sz="0" w:space="0" w:color="auto"/>
            <w:bottom w:val="none" w:sz="0" w:space="0" w:color="auto"/>
            <w:right w:val="none" w:sz="0" w:space="0" w:color="auto"/>
          </w:divBdr>
        </w:div>
        <w:div w:id="1846939241">
          <w:marLeft w:val="480"/>
          <w:marRight w:val="0"/>
          <w:marTop w:val="0"/>
          <w:marBottom w:val="0"/>
          <w:divBdr>
            <w:top w:val="none" w:sz="0" w:space="0" w:color="auto"/>
            <w:left w:val="none" w:sz="0" w:space="0" w:color="auto"/>
            <w:bottom w:val="none" w:sz="0" w:space="0" w:color="auto"/>
            <w:right w:val="none" w:sz="0" w:space="0" w:color="auto"/>
          </w:divBdr>
        </w:div>
        <w:div w:id="1803573970">
          <w:marLeft w:val="480"/>
          <w:marRight w:val="0"/>
          <w:marTop w:val="0"/>
          <w:marBottom w:val="0"/>
          <w:divBdr>
            <w:top w:val="none" w:sz="0" w:space="0" w:color="auto"/>
            <w:left w:val="none" w:sz="0" w:space="0" w:color="auto"/>
            <w:bottom w:val="none" w:sz="0" w:space="0" w:color="auto"/>
            <w:right w:val="none" w:sz="0" w:space="0" w:color="auto"/>
          </w:divBdr>
        </w:div>
        <w:div w:id="1602880711">
          <w:marLeft w:val="480"/>
          <w:marRight w:val="0"/>
          <w:marTop w:val="0"/>
          <w:marBottom w:val="0"/>
          <w:divBdr>
            <w:top w:val="none" w:sz="0" w:space="0" w:color="auto"/>
            <w:left w:val="none" w:sz="0" w:space="0" w:color="auto"/>
            <w:bottom w:val="none" w:sz="0" w:space="0" w:color="auto"/>
            <w:right w:val="none" w:sz="0" w:space="0" w:color="auto"/>
          </w:divBdr>
        </w:div>
        <w:div w:id="1514762442">
          <w:marLeft w:val="480"/>
          <w:marRight w:val="0"/>
          <w:marTop w:val="0"/>
          <w:marBottom w:val="0"/>
          <w:divBdr>
            <w:top w:val="none" w:sz="0" w:space="0" w:color="auto"/>
            <w:left w:val="none" w:sz="0" w:space="0" w:color="auto"/>
            <w:bottom w:val="none" w:sz="0" w:space="0" w:color="auto"/>
            <w:right w:val="none" w:sz="0" w:space="0" w:color="auto"/>
          </w:divBdr>
        </w:div>
        <w:div w:id="231936893">
          <w:marLeft w:val="480"/>
          <w:marRight w:val="0"/>
          <w:marTop w:val="0"/>
          <w:marBottom w:val="0"/>
          <w:divBdr>
            <w:top w:val="none" w:sz="0" w:space="0" w:color="auto"/>
            <w:left w:val="none" w:sz="0" w:space="0" w:color="auto"/>
            <w:bottom w:val="none" w:sz="0" w:space="0" w:color="auto"/>
            <w:right w:val="none" w:sz="0" w:space="0" w:color="auto"/>
          </w:divBdr>
        </w:div>
        <w:div w:id="775638934">
          <w:marLeft w:val="480"/>
          <w:marRight w:val="0"/>
          <w:marTop w:val="0"/>
          <w:marBottom w:val="0"/>
          <w:divBdr>
            <w:top w:val="none" w:sz="0" w:space="0" w:color="auto"/>
            <w:left w:val="none" w:sz="0" w:space="0" w:color="auto"/>
            <w:bottom w:val="none" w:sz="0" w:space="0" w:color="auto"/>
            <w:right w:val="none" w:sz="0" w:space="0" w:color="auto"/>
          </w:divBdr>
        </w:div>
        <w:div w:id="1303536621">
          <w:marLeft w:val="480"/>
          <w:marRight w:val="0"/>
          <w:marTop w:val="0"/>
          <w:marBottom w:val="0"/>
          <w:divBdr>
            <w:top w:val="none" w:sz="0" w:space="0" w:color="auto"/>
            <w:left w:val="none" w:sz="0" w:space="0" w:color="auto"/>
            <w:bottom w:val="none" w:sz="0" w:space="0" w:color="auto"/>
            <w:right w:val="none" w:sz="0" w:space="0" w:color="auto"/>
          </w:divBdr>
        </w:div>
        <w:div w:id="253126116">
          <w:marLeft w:val="480"/>
          <w:marRight w:val="0"/>
          <w:marTop w:val="0"/>
          <w:marBottom w:val="0"/>
          <w:divBdr>
            <w:top w:val="none" w:sz="0" w:space="0" w:color="auto"/>
            <w:left w:val="none" w:sz="0" w:space="0" w:color="auto"/>
            <w:bottom w:val="none" w:sz="0" w:space="0" w:color="auto"/>
            <w:right w:val="none" w:sz="0" w:space="0" w:color="auto"/>
          </w:divBdr>
        </w:div>
        <w:div w:id="1868520133">
          <w:marLeft w:val="480"/>
          <w:marRight w:val="0"/>
          <w:marTop w:val="0"/>
          <w:marBottom w:val="0"/>
          <w:divBdr>
            <w:top w:val="none" w:sz="0" w:space="0" w:color="auto"/>
            <w:left w:val="none" w:sz="0" w:space="0" w:color="auto"/>
            <w:bottom w:val="none" w:sz="0" w:space="0" w:color="auto"/>
            <w:right w:val="none" w:sz="0" w:space="0" w:color="auto"/>
          </w:divBdr>
        </w:div>
        <w:div w:id="1824925333">
          <w:marLeft w:val="480"/>
          <w:marRight w:val="0"/>
          <w:marTop w:val="0"/>
          <w:marBottom w:val="0"/>
          <w:divBdr>
            <w:top w:val="none" w:sz="0" w:space="0" w:color="auto"/>
            <w:left w:val="none" w:sz="0" w:space="0" w:color="auto"/>
            <w:bottom w:val="none" w:sz="0" w:space="0" w:color="auto"/>
            <w:right w:val="none" w:sz="0" w:space="0" w:color="auto"/>
          </w:divBdr>
        </w:div>
        <w:div w:id="1185048218">
          <w:marLeft w:val="480"/>
          <w:marRight w:val="0"/>
          <w:marTop w:val="0"/>
          <w:marBottom w:val="0"/>
          <w:divBdr>
            <w:top w:val="none" w:sz="0" w:space="0" w:color="auto"/>
            <w:left w:val="none" w:sz="0" w:space="0" w:color="auto"/>
            <w:bottom w:val="none" w:sz="0" w:space="0" w:color="auto"/>
            <w:right w:val="none" w:sz="0" w:space="0" w:color="auto"/>
          </w:divBdr>
        </w:div>
        <w:div w:id="1462770018">
          <w:marLeft w:val="480"/>
          <w:marRight w:val="0"/>
          <w:marTop w:val="0"/>
          <w:marBottom w:val="0"/>
          <w:divBdr>
            <w:top w:val="none" w:sz="0" w:space="0" w:color="auto"/>
            <w:left w:val="none" w:sz="0" w:space="0" w:color="auto"/>
            <w:bottom w:val="none" w:sz="0" w:space="0" w:color="auto"/>
            <w:right w:val="none" w:sz="0" w:space="0" w:color="auto"/>
          </w:divBdr>
        </w:div>
        <w:div w:id="1166822962">
          <w:marLeft w:val="480"/>
          <w:marRight w:val="0"/>
          <w:marTop w:val="0"/>
          <w:marBottom w:val="0"/>
          <w:divBdr>
            <w:top w:val="none" w:sz="0" w:space="0" w:color="auto"/>
            <w:left w:val="none" w:sz="0" w:space="0" w:color="auto"/>
            <w:bottom w:val="none" w:sz="0" w:space="0" w:color="auto"/>
            <w:right w:val="none" w:sz="0" w:space="0" w:color="auto"/>
          </w:divBdr>
        </w:div>
        <w:div w:id="1976594954">
          <w:marLeft w:val="480"/>
          <w:marRight w:val="0"/>
          <w:marTop w:val="0"/>
          <w:marBottom w:val="0"/>
          <w:divBdr>
            <w:top w:val="none" w:sz="0" w:space="0" w:color="auto"/>
            <w:left w:val="none" w:sz="0" w:space="0" w:color="auto"/>
            <w:bottom w:val="none" w:sz="0" w:space="0" w:color="auto"/>
            <w:right w:val="none" w:sz="0" w:space="0" w:color="auto"/>
          </w:divBdr>
        </w:div>
        <w:div w:id="559874339">
          <w:marLeft w:val="480"/>
          <w:marRight w:val="0"/>
          <w:marTop w:val="0"/>
          <w:marBottom w:val="0"/>
          <w:divBdr>
            <w:top w:val="none" w:sz="0" w:space="0" w:color="auto"/>
            <w:left w:val="none" w:sz="0" w:space="0" w:color="auto"/>
            <w:bottom w:val="none" w:sz="0" w:space="0" w:color="auto"/>
            <w:right w:val="none" w:sz="0" w:space="0" w:color="auto"/>
          </w:divBdr>
        </w:div>
        <w:div w:id="853228362">
          <w:marLeft w:val="480"/>
          <w:marRight w:val="0"/>
          <w:marTop w:val="0"/>
          <w:marBottom w:val="0"/>
          <w:divBdr>
            <w:top w:val="none" w:sz="0" w:space="0" w:color="auto"/>
            <w:left w:val="none" w:sz="0" w:space="0" w:color="auto"/>
            <w:bottom w:val="none" w:sz="0" w:space="0" w:color="auto"/>
            <w:right w:val="none" w:sz="0" w:space="0" w:color="auto"/>
          </w:divBdr>
        </w:div>
        <w:div w:id="429551561">
          <w:marLeft w:val="480"/>
          <w:marRight w:val="0"/>
          <w:marTop w:val="0"/>
          <w:marBottom w:val="0"/>
          <w:divBdr>
            <w:top w:val="none" w:sz="0" w:space="0" w:color="auto"/>
            <w:left w:val="none" w:sz="0" w:space="0" w:color="auto"/>
            <w:bottom w:val="none" w:sz="0" w:space="0" w:color="auto"/>
            <w:right w:val="none" w:sz="0" w:space="0" w:color="auto"/>
          </w:divBdr>
        </w:div>
        <w:div w:id="556015796">
          <w:marLeft w:val="480"/>
          <w:marRight w:val="0"/>
          <w:marTop w:val="0"/>
          <w:marBottom w:val="0"/>
          <w:divBdr>
            <w:top w:val="none" w:sz="0" w:space="0" w:color="auto"/>
            <w:left w:val="none" w:sz="0" w:space="0" w:color="auto"/>
            <w:bottom w:val="none" w:sz="0" w:space="0" w:color="auto"/>
            <w:right w:val="none" w:sz="0" w:space="0" w:color="auto"/>
          </w:divBdr>
        </w:div>
        <w:div w:id="621575053">
          <w:marLeft w:val="480"/>
          <w:marRight w:val="0"/>
          <w:marTop w:val="0"/>
          <w:marBottom w:val="0"/>
          <w:divBdr>
            <w:top w:val="none" w:sz="0" w:space="0" w:color="auto"/>
            <w:left w:val="none" w:sz="0" w:space="0" w:color="auto"/>
            <w:bottom w:val="none" w:sz="0" w:space="0" w:color="auto"/>
            <w:right w:val="none" w:sz="0" w:space="0" w:color="auto"/>
          </w:divBdr>
        </w:div>
        <w:div w:id="1834684241">
          <w:marLeft w:val="480"/>
          <w:marRight w:val="0"/>
          <w:marTop w:val="0"/>
          <w:marBottom w:val="0"/>
          <w:divBdr>
            <w:top w:val="none" w:sz="0" w:space="0" w:color="auto"/>
            <w:left w:val="none" w:sz="0" w:space="0" w:color="auto"/>
            <w:bottom w:val="none" w:sz="0" w:space="0" w:color="auto"/>
            <w:right w:val="none" w:sz="0" w:space="0" w:color="auto"/>
          </w:divBdr>
        </w:div>
        <w:div w:id="671839930">
          <w:marLeft w:val="480"/>
          <w:marRight w:val="0"/>
          <w:marTop w:val="0"/>
          <w:marBottom w:val="0"/>
          <w:divBdr>
            <w:top w:val="none" w:sz="0" w:space="0" w:color="auto"/>
            <w:left w:val="none" w:sz="0" w:space="0" w:color="auto"/>
            <w:bottom w:val="none" w:sz="0" w:space="0" w:color="auto"/>
            <w:right w:val="none" w:sz="0" w:space="0" w:color="auto"/>
          </w:divBdr>
        </w:div>
        <w:div w:id="2025008293">
          <w:marLeft w:val="480"/>
          <w:marRight w:val="0"/>
          <w:marTop w:val="0"/>
          <w:marBottom w:val="0"/>
          <w:divBdr>
            <w:top w:val="none" w:sz="0" w:space="0" w:color="auto"/>
            <w:left w:val="none" w:sz="0" w:space="0" w:color="auto"/>
            <w:bottom w:val="none" w:sz="0" w:space="0" w:color="auto"/>
            <w:right w:val="none" w:sz="0" w:space="0" w:color="auto"/>
          </w:divBdr>
        </w:div>
        <w:div w:id="1200751099">
          <w:marLeft w:val="480"/>
          <w:marRight w:val="0"/>
          <w:marTop w:val="0"/>
          <w:marBottom w:val="0"/>
          <w:divBdr>
            <w:top w:val="none" w:sz="0" w:space="0" w:color="auto"/>
            <w:left w:val="none" w:sz="0" w:space="0" w:color="auto"/>
            <w:bottom w:val="none" w:sz="0" w:space="0" w:color="auto"/>
            <w:right w:val="none" w:sz="0" w:space="0" w:color="auto"/>
          </w:divBdr>
        </w:div>
        <w:div w:id="236592717">
          <w:marLeft w:val="480"/>
          <w:marRight w:val="0"/>
          <w:marTop w:val="0"/>
          <w:marBottom w:val="0"/>
          <w:divBdr>
            <w:top w:val="none" w:sz="0" w:space="0" w:color="auto"/>
            <w:left w:val="none" w:sz="0" w:space="0" w:color="auto"/>
            <w:bottom w:val="none" w:sz="0" w:space="0" w:color="auto"/>
            <w:right w:val="none" w:sz="0" w:space="0" w:color="auto"/>
          </w:divBdr>
        </w:div>
        <w:div w:id="1965037711">
          <w:marLeft w:val="480"/>
          <w:marRight w:val="0"/>
          <w:marTop w:val="0"/>
          <w:marBottom w:val="0"/>
          <w:divBdr>
            <w:top w:val="none" w:sz="0" w:space="0" w:color="auto"/>
            <w:left w:val="none" w:sz="0" w:space="0" w:color="auto"/>
            <w:bottom w:val="none" w:sz="0" w:space="0" w:color="auto"/>
            <w:right w:val="none" w:sz="0" w:space="0" w:color="auto"/>
          </w:divBdr>
        </w:div>
        <w:div w:id="587467871">
          <w:marLeft w:val="480"/>
          <w:marRight w:val="0"/>
          <w:marTop w:val="0"/>
          <w:marBottom w:val="0"/>
          <w:divBdr>
            <w:top w:val="none" w:sz="0" w:space="0" w:color="auto"/>
            <w:left w:val="none" w:sz="0" w:space="0" w:color="auto"/>
            <w:bottom w:val="none" w:sz="0" w:space="0" w:color="auto"/>
            <w:right w:val="none" w:sz="0" w:space="0" w:color="auto"/>
          </w:divBdr>
        </w:div>
        <w:div w:id="462381887">
          <w:marLeft w:val="480"/>
          <w:marRight w:val="0"/>
          <w:marTop w:val="0"/>
          <w:marBottom w:val="0"/>
          <w:divBdr>
            <w:top w:val="none" w:sz="0" w:space="0" w:color="auto"/>
            <w:left w:val="none" w:sz="0" w:space="0" w:color="auto"/>
            <w:bottom w:val="none" w:sz="0" w:space="0" w:color="auto"/>
            <w:right w:val="none" w:sz="0" w:space="0" w:color="auto"/>
          </w:divBdr>
        </w:div>
        <w:div w:id="434205665">
          <w:marLeft w:val="480"/>
          <w:marRight w:val="0"/>
          <w:marTop w:val="0"/>
          <w:marBottom w:val="0"/>
          <w:divBdr>
            <w:top w:val="none" w:sz="0" w:space="0" w:color="auto"/>
            <w:left w:val="none" w:sz="0" w:space="0" w:color="auto"/>
            <w:bottom w:val="none" w:sz="0" w:space="0" w:color="auto"/>
            <w:right w:val="none" w:sz="0" w:space="0" w:color="auto"/>
          </w:divBdr>
        </w:div>
        <w:div w:id="624699209">
          <w:marLeft w:val="480"/>
          <w:marRight w:val="0"/>
          <w:marTop w:val="0"/>
          <w:marBottom w:val="0"/>
          <w:divBdr>
            <w:top w:val="none" w:sz="0" w:space="0" w:color="auto"/>
            <w:left w:val="none" w:sz="0" w:space="0" w:color="auto"/>
            <w:bottom w:val="none" w:sz="0" w:space="0" w:color="auto"/>
            <w:right w:val="none" w:sz="0" w:space="0" w:color="auto"/>
          </w:divBdr>
        </w:div>
        <w:div w:id="833452692">
          <w:marLeft w:val="480"/>
          <w:marRight w:val="0"/>
          <w:marTop w:val="0"/>
          <w:marBottom w:val="0"/>
          <w:divBdr>
            <w:top w:val="none" w:sz="0" w:space="0" w:color="auto"/>
            <w:left w:val="none" w:sz="0" w:space="0" w:color="auto"/>
            <w:bottom w:val="none" w:sz="0" w:space="0" w:color="auto"/>
            <w:right w:val="none" w:sz="0" w:space="0" w:color="auto"/>
          </w:divBdr>
        </w:div>
        <w:div w:id="748964767">
          <w:marLeft w:val="480"/>
          <w:marRight w:val="0"/>
          <w:marTop w:val="0"/>
          <w:marBottom w:val="0"/>
          <w:divBdr>
            <w:top w:val="none" w:sz="0" w:space="0" w:color="auto"/>
            <w:left w:val="none" w:sz="0" w:space="0" w:color="auto"/>
            <w:bottom w:val="none" w:sz="0" w:space="0" w:color="auto"/>
            <w:right w:val="none" w:sz="0" w:space="0" w:color="auto"/>
          </w:divBdr>
        </w:div>
        <w:div w:id="792678526">
          <w:marLeft w:val="480"/>
          <w:marRight w:val="0"/>
          <w:marTop w:val="0"/>
          <w:marBottom w:val="0"/>
          <w:divBdr>
            <w:top w:val="none" w:sz="0" w:space="0" w:color="auto"/>
            <w:left w:val="none" w:sz="0" w:space="0" w:color="auto"/>
            <w:bottom w:val="none" w:sz="0" w:space="0" w:color="auto"/>
            <w:right w:val="none" w:sz="0" w:space="0" w:color="auto"/>
          </w:divBdr>
        </w:div>
        <w:div w:id="258952670">
          <w:marLeft w:val="480"/>
          <w:marRight w:val="0"/>
          <w:marTop w:val="0"/>
          <w:marBottom w:val="0"/>
          <w:divBdr>
            <w:top w:val="none" w:sz="0" w:space="0" w:color="auto"/>
            <w:left w:val="none" w:sz="0" w:space="0" w:color="auto"/>
            <w:bottom w:val="none" w:sz="0" w:space="0" w:color="auto"/>
            <w:right w:val="none" w:sz="0" w:space="0" w:color="auto"/>
          </w:divBdr>
        </w:div>
        <w:div w:id="1614284322">
          <w:marLeft w:val="480"/>
          <w:marRight w:val="0"/>
          <w:marTop w:val="0"/>
          <w:marBottom w:val="0"/>
          <w:divBdr>
            <w:top w:val="none" w:sz="0" w:space="0" w:color="auto"/>
            <w:left w:val="none" w:sz="0" w:space="0" w:color="auto"/>
            <w:bottom w:val="none" w:sz="0" w:space="0" w:color="auto"/>
            <w:right w:val="none" w:sz="0" w:space="0" w:color="auto"/>
          </w:divBdr>
        </w:div>
        <w:div w:id="1604462569">
          <w:marLeft w:val="480"/>
          <w:marRight w:val="0"/>
          <w:marTop w:val="0"/>
          <w:marBottom w:val="0"/>
          <w:divBdr>
            <w:top w:val="none" w:sz="0" w:space="0" w:color="auto"/>
            <w:left w:val="none" w:sz="0" w:space="0" w:color="auto"/>
            <w:bottom w:val="none" w:sz="0" w:space="0" w:color="auto"/>
            <w:right w:val="none" w:sz="0" w:space="0" w:color="auto"/>
          </w:divBdr>
        </w:div>
        <w:div w:id="719786982">
          <w:marLeft w:val="480"/>
          <w:marRight w:val="0"/>
          <w:marTop w:val="0"/>
          <w:marBottom w:val="0"/>
          <w:divBdr>
            <w:top w:val="none" w:sz="0" w:space="0" w:color="auto"/>
            <w:left w:val="none" w:sz="0" w:space="0" w:color="auto"/>
            <w:bottom w:val="none" w:sz="0" w:space="0" w:color="auto"/>
            <w:right w:val="none" w:sz="0" w:space="0" w:color="auto"/>
          </w:divBdr>
        </w:div>
        <w:div w:id="1568682549">
          <w:marLeft w:val="480"/>
          <w:marRight w:val="0"/>
          <w:marTop w:val="0"/>
          <w:marBottom w:val="0"/>
          <w:divBdr>
            <w:top w:val="none" w:sz="0" w:space="0" w:color="auto"/>
            <w:left w:val="none" w:sz="0" w:space="0" w:color="auto"/>
            <w:bottom w:val="none" w:sz="0" w:space="0" w:color="auto"/>
            <w:right w:val="none" w:sz="0" w:space="0" w:color="auto"/>
          </w:divBdr>
        </w:div>
        <w:div w:id="653606956">
          <w:marLeft w:val="480"/>
          <w:marRight w:val="0"/>
          <w:marTop w:val="0"/>
          <w:marBottom w:val="0"/>
          <w:divBdr>
            <w:top w:val="none" w:sz="0" w:space="0" w:color="auto"/>
            <w:left w:val="none" w:sz="0" w:space="0" w:color="auto"/>
            <w:bottom w:val="none" w:sz="0" w:space="0" w:color="auto"/>
            <w:right w:val="none" w:sz="0" w:space="0" w:color="auto"/>
          </w:divBdr>
        </w:div>
        <w:div w:id="2076933170">
          <w:marLeft w:val="480"/>
          <w:marRight w:val="0"/>
          <w:marTop w:val="0"/>
          <w:marBottom w:val="0"/>
          <w:divBdr>
            <w:top w:val="none" w:sz="0" w:space="0" w:color="auto"/>
            <w:left w:val="none" w:sz="0" w:space="0" w:color="auto"/>
            <w:bottom w:val="none" w:sz="0" w:space="0" w:color="auto"/>
            <w:right w:val="none" w:sz="0" w:space="0" w:color="auto"/>
          </w:divBdr>
        </w:div>
        <w:div w:id="713850295">
          <w:marLeft w:val="480"/>
          <w:marRight w:val="0"/>
          <w:marTop w:val="0"/>
          <w:marBottom w:val="0"/>
          <w:divBdr>
            <w:top w:val="none" w:sz="0" w:space="0" w:color="auto"/>
            <w:left w:val="none" w:sz="0" w:space="0" w:color="auto"/>
            <w:bottom w:val="none" w:sz="0" w:space="0" w:color="auto"/>
            <w:right w:val="none" w:sz="0" w:space="0" w:color="auto"/>
          </w:divBdr>
        </w:div>
        <w:div w:id="338117577">
          <w:marLeft w:val="480"/>
          <w:marRight w:val="0"/>
          <w:marTop w:val="0"/>
          <w:marBottom w:val="0"/>
          <w:divBdr>
            <w:top w:val="none" w:sz="0" w:space="0" w:color="auto"/>
            <w:left w:val="none" w:sz="0" w:space="0" w:color="auto"/>
            <w:bottom w:val="none" w:sz="0" w:space="0" w:color="auto"/>
            <w:right w:val="none" w:sz="0" w:space="0" w:color="auto"/>
          </w:divBdr>
        </w:div>
        <w:div w:id="171723249">
          <w:marLeft w:val="480"/>
          <w:marRight w:val="0"/>
          <w:marTop w:val="0"/>
          <w:marBottom w:val="0"/>
          <w:divBdr>
            <w:top w:val="none" w:sz="0" w:space="0" w:color="auto"/>
            <w:left w:val="none" w:sz="0" w:space="0" w:color="auto"/>
            <w:bottom w:val="none" w:sz="0" w:space="0" w:color="auto"/>
            <w:right w:val="none" w:sz="0" w:space="0" w:color="auto"/>
          </w:divBdr>
        </w:div>
      </w:divsChild>
    </w:div>
    <w:div w:id="1066031247">
      <w:bodyDiv w:val="1"/>
      <w:marLeft w:val="0"/>
      <w:marRight w:val="0"/>
      <w:marTop w:val="0"/>
      <w:marBottom w:val="0"/>
      <w:divBdr>
        <w:top w:val="none" w:sz="0" w:space="0" w:color="auto"/>
        <w:left w:val="none" w:sz="0" w:space="0" w:color="auto"/>
        <w:bottom w:val="none" w:sz="0" w:space="0" w:color="auto"/>
        <w:right w:val="none" w:sz="0" w:space="0" w:color="auto"/>
      </w:divBdr>
    </w:div>
    <w:div w:id="1067219884">
      <w:bodyDiv w:val="1"/>
      <w:marLeft w:val="0"/>
      <w:marRight w:val="0"/>
      <w:marTop w:val="0"/>
      <w:marBottom w:val="0"/>
      <w:divBdr>
        <w:top w:val="none" w:sz="0" w:space="0" w:color="auto"/>
        <w:left w:val="none" w:sz="0" w:space="0" w:color="auto"/>
        <w:bottom w:val="none" w:sz="0" w:space="0" w:color="auto"/>
        <w:right w:val="none" w:sz="0" w:space="0" w:color="auto"/>
      </w:divBdr>
    </w:div>
    <w:div w:id="1068311177">
      <w:bodyDiv w:val="1"/>
      <w:marLeft w:val="0"/>
      <w:marRight w:val="0"/>
      <w:marTop w:val="0"/>
      <w:marBottom w:val="0"/>
      <w:divBdr>
        <w:top w:val="none" w:sz="0" w:space="0" w:color="auto"/>
        <w:left w:val="none" w:sz="0" w:space="0" w:color="auto"/>
        <w:bottom w:val="none" w:sz="0" w:space="0" w:color="auto"/>
        <w:right w:val="none" w:sz="0" w:space="0" w:color="auto"/>
      </w:divBdr>
    </w:div>
    <w:div w:id="1069111417">
      <w:bodyDiv w:val="1"/>
      <w:marLeft w:val="0"/>
      <w:marRight w:val="0"/>
      <w:marTop w:val="0"/>
      <w:marBottom w:val="0"/>
      <w:divBdr>
        <w:top w:val="none" w:sz="0" w:space="0" w:color="auto"/>
        <w:left w:val="none" w:sz="0" w:space="0" w:color="auto"/>
        <w:bottom w:val="none" w:sz="0" w:space="0" w:color="auto"/>
        <w:right w:val="none" w:sz="0" w:space="0" w:color="auto"/>
      </w:divBdr>
    </w:div>
    <w:div w:id="1069886266">
      <w:bodyDiv w:val="1"/>
      <w:marLeft w:val="0"/>
      <w:marRight w:val="0"/>
      <w:marTop w:val="0"/>
      <w:marBottom w:val="0"/>
      <w:divBdr>
        <w:top w:val="none" w:sz="0" w:space="0" w:color="auto"/>
        <w:left w:val="none" w:sz="0" w:space="0" w:color="auto"/>
        <w:bottom w:val="none" w:sz="0" w:space="0" w:color="auto"/>
        <w:right w:val="none" w:sz="0" w:space="0" w:color="auto"/>
      </w:divBdr>
      <w:divsChild>
        <w:div w:id="1219320491">
          <w:marLeft w:val="480"/>
          <w:marRight w:val="0"/>
          <w:marTop w:val="0"/>
          <w:marBottom w:val="0"/>
          <w:divBdr>
            <w:top w:val="none" w:sz="0" w:space="0" w:color="auto"/>
            <w:left w:val="none" w:sz="0" w:space="0" w:color="auto"/>
            <w:bottom w:val="none" w:sz="0" w:space="0" w:color="auto"/>
            <w:right w:val="none" w:sz="0" w:space="0" w:color="auto"/>
          </w:divBdr>
        </w:div>
        <w:div w:id="48310313">
          <w:marLeft w:val="480"/>
          <w:marRight w:val="0"/>
          <w:marTop w:val="0"/>
          <w:marBottom w:val="0"/>
          <w:divBdr>
            <w:top w:val="none" w:sz="0" w:space="0" w:color="auto"/>
            <w:left w:val="none" w:sz="0" w:space="0" w:color="auto"/>
            <w:bottom w:val="none" w:sz="0" w:space="0" w:color="auto"/>
            <w:right w:val="none" w:sz="0" w:space="0" w:color="auto"/>
          </w:divBdr>
        </w:div>
        <w:div w:id="982079487">
          <w:marLeft w:val="480"/>
          <w:marRight w:val="0"/>
          <w:marTop w:val="0"/>
          <w:marBottom w:val="0"/>
          <w:divBdr>
            <w:top w:val="none" w:sz="0" w:space="0" w:color="auto"/>
            <w:left w:val="none" w:sz="0" w:space="0" w:color="auto"/>
            <w:bottom w:val="none" w:sz="0" w:space="0" w:color="auto"/>
            <w:right w:val="none" w:sz="0" w:space="0" w:color="auto"/>
          </w:divBdr>
        </w:div>
        <w:div w:id="1718551112">
          <w:marLeft w:val="480"/>
          <w:marRight w:val="0"/>
          <w:marTop w:val="0"/>
          <w:marBottom w:val="0"/>
          <w:divBdr>
            <w:top w:val="none" w:sz="0" w:space="0" w:color="auto"/>
            <w:left w:val="none" w:sz="0" w:space="0" w:color="auto"/>
            <w:bottom w:val="none" w:sz="0" w:space="0" w:color="auto"/>
            <w:right w:val="none" w:sz="0" w:space="0" w:color="auto"/>
          </w:divBdr>
        </w:div>
        <w:div w:id="337656289">
          <w:marLeft w:val="480"/>
          <w:marRight w:val="0"/>
          <w:marTop w:val="0"/>
          <w:marBottom w:val="0"/>
          <w:divBdr>
            <w:top w:val="none" w:sz="0" w:space="0" w:color="auto"/>
            <w:left w:val="none" w:sz="0" w:space="0" w:color="auto"/>
            <w:bottom w:val="none" w:sz="0" w:space="0" w:color="auto"/>
            <w:right w:val="none" w:sz="0" w:space="0" w:color="auto"/>
          </w:divBdr>
        </w:div>
        <w:div w:id="2006278929">
          <w:marLeft w:val="480"/>
          <w:marRight w:val="0"/>
          <w:marTop w:val="0"/>
          <w:marBottom w:val="0"/>
          <w:divBdr>
            <w:top w:val="none" w:sz="0" w:space="0" w:color="auto"/>
            <w:left w:val="none" w:sz="0" w:space="0" w:color="auto"/>
            <w:bottom w:val="none" w:sz="0" w:space="0" w:color="auto"/>
            <w:right w:val="none" w:sz="0" w:space="0" w:color="auto"/>
          </w:divBdr>
        </w:div>
        <w:div w:id="882323630">
          <w:marLeft w:val="480"/>
          <w:marRight w:val="0"/>
          <w:marTop w:val="0"/>
          <w:marBottom w:val="0"/>
          <w:divBdr>
            <w:top w:val="none" w:sz="0" w:space="0" w:color="auto"/>
            <w:left w:val="none" w:sz="0" w:space="0" w:color="auto"/>
            <w:bottom w:val="none" w:sz="0" w:space="0" w:color="auto"/>
            <w:right w:val="none" w:sz="0" w:space="0" w:color="auto"/>
          </w:divBdr>
        </w:div>
        <w:div w:id="208495691">
          <w:marLeft w:val="480"/>
          <w:marRight w:val="0"/>
          <w:marTop w:val="0"/>
          <w:marBottom w:val="0"/>
          <w:divBdr>
            <w:top w:val="none" w:sz="0" w:space="0" w:color="auto"/>
            <w:left w:val="none" w:sz="0" w:space="0" w:color="auto"/>
            <w:bottom w:val="none" w:sz="0" w:space="0" w:color="auto"/>
            <w:right w:val="none" w:sz="0" w:space="0" w:color="auto"/>
          </w:divBdr>
        </w:div>
        <w:div w:id="867764594">
          <w:marLeft w:val="480"/>
          <w:marRight w:val="0"/>
          <w:marTop w:val="0"/>
          <w:marBottom w:val="0"/>
          <w:divBdr>
            <w:top w:val="none" w:sz="0" w:space="0" w:color="auto"/>
            <w:left w:val="none" w:sz="0" w:space="0" w:color="auto"/>
            <w:bottom w:val="none" w:sz="0" w:space="0" w:color="auto"/>
            <w:right w:val="none" w:sz="0" w:space="0" w:color="auto"/>
          </w:divBdr>
        </w:div>
        <w:div w:id="1917744904">
          <w:marLeft w:val="480"/>
          <w:marRight w:val="0"/>
          <w:marTop w:val="0"/>
          <w:marBottom w:val="0"/>
          <w:divBdr>
            <w:top w:val="none" w:sz="0" w:space="0" w:color="auto"/>
            <w:left w:val="none" w:sz="0" w:space="0" w:color="auto"/>
            <w:bottom w:val="none" w:sz="0" w:space="0" w:color="auto"/>
            <w:right w:val="none" w:sz="0" w:space="0" w:color="auto"/>
          </w:divBdr>
        </w:div>
        <w:div w:id="304509591">
          <w:marLeft w:val="480"/>
          <w:marRight w:val="0"/>
          <w:marTop w:val="0"/>
          <w:marBottom w:val="0"/>
          <w:divBdr>
            <w:top w:val="none" w:sz="0" w:space="0" w:color="auto"/>
            <w:left w:val="none" w:sz="0" w:space="0" w:color="auto"/>
            <w:bottom w:val="none" w:sz="0" w:space="0" w:color="auto"/>
            <w:right w:val="none" w:sz="0" w:space="0" w:color="auto"/>
          </w:divBdr>
        </w:div>
        <w:div w:id="699277747">
          <w:marLeft w:val="480"/>
          <w:marRight w:val="0"/>
          <w:marTop w:val="0"/>
          <w:marBottom w:val="0"/>
          <w:divBdr>
            <w:top w:val="none" w:sz="0" w:space="0" w:color="auto"/>
            <w:left w:val="none" w:sz="0" w:space="0" w:color="auto"/>
            <w:bottom w:val="none" w:sz="0" w:space="0" w:color="auto"/>
            <w:right w:val="none" w:sz="0" w:space="0" w:color="auto"/>
          </w:divBdr>
        </w:div>
        <w:div w:id="1653178045">
          <w:marLeft w:val="480"/>
          <w:marRight w:val="0"/>
          <w:marTop w:val="0"/>
          <w:marBottom w:val="0"/>
          <w:divBdr>
            <w:top w:val="none" w:sz="0" w:space="0" w:color="auto"/>
            <w:left w:val="none" w:sz="0" w:space="0" w:color="auto"/>
            <w:bottom w:val="none" w:sz="0" w:space="0" w:color="auto"/>
            <w:right w:val="none" w:sz="0" w:space="0" w:color="auto"/>
          </w:divBdr>
        </w:div>
        <w:div w:id="882910545">
          <w:marLeft w:val="480"/>
          <w:marRight w:val="0"/>
          <w:marTop w:val="0"/>
          <w:marBottom w:val="0"/>
          <w:divBdr>
            <w:top w:val="none" w:sz="0" w:space="0" w:color="auto"/>
            <w:left w:val="none" w:sz="0" w:space="0" w:color="auto"/>
            <w:bottom w:val="none" w:sz="0" w:space="0" w:color="auto"/>
            <w:right w:val="none" w:sz="0" w:space="0" w:color="auto"/>
          </w:divBdr>
        </w:div>
        <w:div w:id="873081651">
          <w:marLeft w:val="480"/>
          <w:marRight w:val="0"/>
          <w:marTop w:val="0"/>
          <w:marBottom w:val="0"/>
          <w:divBdr>
            <w:top w:val="none" w:sz="0" w:space="0" w:color="auto"/>
            <w:left w:val="none" w:sz="0" w:space="0" w:color="auto"/>
            <w:bottom w:val="none" w:sz="0" w:space="0" w:color="auto"/>
            <w:right w:val="none" w:sz="0" w:space="0" w:color="auto"/>
          </w:divBdr>
        </w:div>
        <w:div w:id="1440368237">
          <w:marLeft w:val="480"/>
          <w:marRight w:val="0"/>
          <w:marTop w:val="0"/>
          <w:marBottom w:val="0"/>
          <w:divBdr>
            <w:top w:val="none" w:sz="0" w:space="0" w:color="auto"/>
            <w:left w:val="none" w:sz="0" w:space="0" w:color="auto"/>
            <w:bottom w:val="none" w:sz="0" w:space="0" w:color="auto"/>
            <w:right w:val="none" w:sz="0" w:space="0" w:color="auto"/>
          </w:divBdr>
        </w:div>
        <w:div w:id="1561280971">
          <w:marLeft w:val="480"/>
          <w:marRight w:val="0"/>
          <w:marTop w:val="0"/>
          <w:marBottom w:val="0"/>
          <w:divBdr>
            <w:top w:val="none" w:sz="0" w:space="0" w:color="auto"/>
            <w:left w:val="none" w:sz="0" w:space="0" w:color="auto"/>
            <w:bottom w:val="none" w:sz="0" w:space="0" w:color="auto"/>
            <w:right w:val="none" w:sz="0" w:space="0" w:color="auto"/>
          </w:divBdr>
        </w:div>
        <w:div w:id="829055934">
          <w:marLeft w:val="480"/>
          <w:marRight w:val="0"/>
          <w:marTop w:val="0"/>
          <w:marBottom w:val="0"/>
          <w:divBdr>
            <w:top w:val="none" w:sz="0" w:space="0" w:color="auto"/>
            <w:left w:val="none" w:sz="0" w:space="0" w:color="auto"/>
            <w:bottom w:val="none" w:sz="0" w:space="0" w:color="auto"/>
            <w:right w:val="none" w:sz="0" w:space="0" w:color="auto"/>
          </w:divBdr>
        </w:div>
        <w:div w:id="208419784">
          <w:marLeft w:val="480"/>
          <w:marRight w:val="0"/>
          <w:marTop w:val="0"/>
          <w:marBottom w:val="0"/>
          <w:divBdr>
            <w:top w:val="none" w:sz="0" w:space="0" w:color="auto"/>
            <w:left w:val="none" w:sz="0" w:space="0" w:color="auto"/>
            <w:bottom w:val="none" w:sz="0" w:space="0" w:color="auto"/>
            <w:right w:val="none" w:sz="0" w:space="0" w:color="auto"/>
          </w:divBdr>
        </w:div>
        <w:div w:id="240019617">
          <w:marLeft w:val="480"/>
          <w:marRight w:val="0"/>
          <w:marTop w:val="0"/>
          <w:marBottom w:val="0"/>
          <w:divBdr>
            <w:top w:val="none" w:sz="0" w:space="0" w:color="auto"/>
            <w:left w:val="none" w:sz="0" w:space="0" w:color="auto"/>
            <w:bottom w:val="none" w:sz="0" w:space="0" w:color="auto"/>
            <w:right w:val="none" w:sz="0" w:space="0" w:color="auto"/>
          </w:divBdr>
        </w:div>
        <w:div w:id="498229663">
          <w:marLeft w:val="480"/>
          <w:marRight w:val="0"/>
          <w:marTop w:val="0"/>
          <w:marBottom w:val="0"/>
          <w:divBdr>
            <w:top w:val="none" w:sz="0" w:space="0" w:color="auto"/>
            <w:left w:val="none" w:sz="0" w:space="0" w:color="auto"/>
            <w:bottom w:val="none" w:sz="0" w:space="0" w:color="auto"/>
            <w:right w:val="none" w:sz="0" w:space="0" w:color="auto"/>
          </w:divBdr>
        </w:div>
        <w:div w:id="871843803">
          <w:marLeft w:val="480"/>
          <w:marRight w:val="0"/>
          <w:marTop w:val="0"/>
          <w:marBottom w:val="0"/>
          <w:divBdr>
            <w:top w:val="none" w:sz="0" w:space="0" w:color="auto"/>
            <w:left w:val="none" w:sz="0" w:space="0" w:color="auto"/>
            <w:bottom w:val="none" w:sz="0" w:space="0" w:color="auto"/>
            <w:right w:val="none" w:sz="0" w:space="0" w:color="auto"/>
          </w:divBdr>
        </w:div>
        <w:div w:id="1127697451">
          <w:marLeft w:val="480"/>
          <w:marRight w:val="0"/>
          <w:marTop w:val="0"/>
          <w:marBottom w:val="0"/>
          <w:divBdr>
            <w:top w:val="none" w:sz="0" w:space="0" w:color="auto"/>
            <w:left w:val="none" w:sz="0" w:space="0" w:color="auto"/>
            <w:bottom w:val="none" w:sz="0" w:space="0" w:color="auto"/>
            <w:right w:val="none" w:sz="0" w:space="0" w:color="auto"/>
          </w:divBdr>
        </w:div>
        <w:div w:id="1029792718">
          <w:marLeft w:val="480"/>
          <w:marRight w:val="0"/>
          <w:marTop w:val="0"/>
          <w:marBottom w:val="0"/>
          <w:divBdr>
            <w:top w:val="none" w:sz="0" w:space="0" w:color="auto"/>
            <w:left w:val="none" w:sz="0" w:space="0" w:color="auto"/>
            <w:bottom w:val="none" w:sz="0" w:space="0" w:color="auto"/>
            <w:right w:val="none" w:sz="0" w:space="0" w:color="auto"/>
          </w:divBdr>
        </w:div>
        <w:div w:id="1876960923">
          <w:marLeft w:val="480"/>
          <w:marRight w:val="0"/>
          <w:marTop w:val="0"/>
          <w:marBottom w:val="0"/>
          <w:divBdr>
            <w:top w:val="none" w:sz="0" w:space="0" w:color="auto"/>
            <w:left w:val="none" w:sz="0" w:space="0" w:color="auto"/>
            <w:bottom w:val="none" w:sz="0" w:space="0" w:color="auto"/>
            <w:right w:val="none" w:sz="0" w:space="0" w:color="auto"/>
          </w:divBdr>
        </w:div>
        <w:div w:id="276566652">
          <w:marLeft w:val="480"/>
          <w:marRight w:val="0"/>
          <w:marTop w:val="0"/>
          <w:marBottom w:val="0"/>
          <w:divBdr>
            <w:top w:val="none" w:sz="0" w:space="0" w:color="auto"/>
            <w:left w:val="none" w:sz="0" w:space="0" w:color="auto"/>
            <w:bottom w:val="none" w:sz="0" w:space="0" w:color="auto"/>
            <w:right w:val="none" w:sz="0" w:space="0" w:color="auto"/>
          </w:divBdr>
        </w:div>
        <w:div w:id="1003630200">
          <w:marLeft w:val="480"/>
          <w:marRight w:val="0"/>
          <w:marTop w:val="0"/>
          <w:marBottom w:val="0"/>
          <w:divBdr>
            <w:top w:val="none" w:sz="0" w:space="0" w:color="auto"/>
            <w:left w:val="none" w:sz="0" w:space="0" w:color="auto"/>
            <w:bottom w:val="none" w:sz="0" w:space="0" w:color="auto"/>
            <w:right w:val="none" w:sz="0" w:space="0" w:color="auto"/>
          </w:divBdr>
        </w:div>
        <w:div w:id="940643849">
          <w:marLeft w:val="480"/>
          <w:marRight w:val="0"/>
          <w:marTop w:val="0"/>
          <w:marBottom w:val="0"/>
          <w:divBdr>
            <w:top w:val="none" w:sz="0" w:space="0" w:color="auto"/>
            <w:left w:val="none" w:sz="0" w:space="0" w:color="auto"/>
            <w:bottom w:val="none" w:sz="0" w:space="0" w:color="auto"/>
            <w:right w:val="none" w:sz="0" w:space="0" w:color="auto"/>
          </w:divBdr>
        </w:div>
        <w:div w:id="1840728844">
          <w:marLeft w:val="480"/>
          <w:marRight w:val="0"/>
          <w:marTop w:val="0"/>
          <w:marBottom w:val="0"/>
          <w:divBdr>
            <w:top w:val="none" w:sz="0" w:space="0" w:color="auto"/>
            <w:left w:val="none" w:sz="0" w:space="0" w:color="auto"/>
            <w:bottom w:val="none" w:sz="0" w:space="0" w:color="auto"/>
            <w:right w:val="none" w:sz="0" w:space="0" w:color="auto"/>
          </w:divBdr>
        </w:div>
        <w:div w:id="739983257">
          <w:marLeft w:val="480"/>
          <w:marRight w:val="0"/>
          <w:marTop w:val="0"/>
          <w:marBottom w:val="0"/>
          <w:divBdr>
            <w:top w:val="none" w:sz="0" w:space="0" w:color="auto"/>
            <w:left w:val="none" w:sz="0" w:space="0" w:color="auto"/>
            <w:bottom w:val="none" w:sz="0" w:space="0" w:color="auto"/>
            <w:right w:val="none" w:sz="0" w:space="0" w:color="auto"/>
          </w:divBdr>
        </w:div>
        <w:div w:id="1689063866">
          <w:marLeft w:val="480"/>
          <w:marRight w:val="0"/>
          <w:marTop w:val="0"/>
          <w:marBottom w:val="0"/>
          <w:divBdr>
            <w:top w:val="none" w:sz="0" w:space="0" w:color="auto"/>
            <w:left w:val="none" w:sz="0" w:space="0" w:color="auto"/>
            <w:bottom w:val="none" w:sz="0" w:space="0" w:color="auto"/>
            <w:right w:val="none" w:sz="0" w:space="0" w:color="auto"/>
          </w:divBdr>
        </w:div>
        <w:div w:id="625280206">
          <w:marLeft w:val="480"/>
          <w:marRight w:val="0"/>
          <w:marTop w:val="0"/>
          <w:marBottom w:val="0"/>
          <w:divBdr>
            <w:top w:val="none" w:sz="0" w:space="0" w:color="auto"/>
            <w:left w:val="none" w:sz="0" w:space="0" w:color="auto"/>
            <w:bottom w:val="none" w:sz="0" w:space="0" w:color="auto"/>
            <w:right w:val="none" w:sz="0" w:space="0" w:color="auto"/>
          </w:divBdr>
        </w:div>
        <w:div w:id="1616017710">
          <w:marLeft w:val="480"/>
          <w:marRight w:val="0"/>
          <w:marTop w:val="0"/>
          <w:marBottom w:val="0"/>
          <w:divBdr>
            <w:top w:val="none" w:sz="0" w:space="0" w:color="auto"/>
            <w:left w:val="none" w:sz="0" w:space="0" w:color="auto"/>
            <w:bottom w:val="none" w:sz="0" w:space="0" w:color="auto"/>
            <w:right w:val="none" w:sz="0" w:space="0" w:color="auto"/>
          </w:divBdr>
        </w:div>
        <w:div w:id="384061687">
          <w:marLeft w:val="480"/>
          <w:marRight w:val="0"/>
          <w:marTop w:val="0"/>
          <w:marBottom w:val="0"/>
          <w:divBdr>
            <w:top w:val="none" w:sz="0" w:space="0" w:color="auto"/>
            <w:left w:val="none" w:sz="0" w:space="0" w:color="auto"/>
            <w:bottom w:val="none" w:sz="0" w:space="0" w:color="auto"/>
            <w:right w:val="none" w:sz="0" w:space="0" w:color="auto"/>
          </w:divBdr>
        </w:div>
        <w:div w:id="786971794">
          <w:marLeft w:val="480"/>
          <w:marRight w:val="0"/>
          <w:marTop w:val="0"/>
          <w:marBottom w:val="0"/>
          <w:divBdr>
            <w:top w:val="none" w:sz="0" w:space="0" w:color="auto"/>
            <w:left w:val="none" w:sz="0" w:space="0" w:color="auto"/>
            <w:bottom w:val="none" w:sz="0" w:space="0" w:color="auto"/>
            <w:right w:val="none" w:sz="0" w:space="0" w:color="auto"/>
          </w:divBdr>
        </w:div>
        <w:div w:id="1042555009">
          <w:marLeft w:val="480"/>
          <w:marRight w:val="0"/>
          <w:marTop w:val="0"/>
          <w:marBottom w:val="0"/>
          <w:divBdr>
            <w:top w:val="none" w:sz="0" w:space="0" w:color="auto"/>
            <w:left w:val="none" w:sz="0" w:space="0" w:color="auto"/>
            <w:bottom w:val="none" w:sz="0" w:space="0" w:color="auto"/>
            <w:right w:val="none" w:sz="0" w:space="0" w:color="auto"/>
          </w:divBdr>
        </w:div>
        <w:div w:id="2035574811">
          <w:marLeft w:val="480"/>
          <w:marRight w:val="0"/>
          <w:marTop w:val="0"/>
          <w:marBottom w:val="0"/>
          <w:divBdr>
            <w:top w:val="none" w:sz="0" w:space="0" w:color="auto"/>
            <w:left w:val="none" w:sz="0" w:space="0" w:color="auto"/>
            <w:bottom w:val="none" w:sz="0" w:space="0" w:color="auto"/>
            <w:right w:val="none" w:sz="0" w:space="0" w:color="auto"/>
          </w:divBdr>
        </w:div>
        <w:div w:id="1856073686">
          <w:marLeft w:val="480"/>
          <w:marRight w:val="0"/>
          <w:marTop w:val="0"/>
          <w:marBottom w:val="0"/>
          <w:divBdr>
            <w:top w:val="none" w:sz="0" w:space="0" w:color="auto"/>
            <w:left w:val="none" w:sz="0" w:space="0" w:color="auto"/>
            <w:bottom w:val="none" w:sz="0" w:space="0" w:color="auto"/>
            <w:right w:val="none" w:sz="0" w:space="0" w:color="auto"/>
          </w:divBdr>
        </w:div>
        <w:div w:id="2075619326">
          <w:marLeft w:val="480"/>
          <w:marRight w:val="0"/>
          <w:marTop w:val="0"/>
          <w:marBottom w:val="0"/>
          <w:divBdr>
            <w:top w:val="none" w:sz="0" w:space="0" w:color="auto"/>
            <w:left w:val="none" w:sz="0" w:space="0" w:color="auto"/>
            <w:bottom w:val="none" w:sz="0" w:space="0" w:color="auto"/>
            <w:right w:val="none" w:sz="0" w:space="0" w:color="auto"/>
          </w:divBdr>
        </w:div>
        <w:div w:id="2098094433">
          <w:marLeft w:val="480"/>
          <w:marRight w:val="0"/>
          <w:marTop w:val="0"/>
          <w:marBottom w:val="0"/>
          <w:divBdr>
            <w:top w:val="none" w:sz="0" w:space="0" w:color="auto"/>
            <w:left w:val="none" w:sz="0" w:space="0" w:color="auto"/>
            <w:bottom w:val="none" w:sz="0" w:space="0" w:color="auto"/>
            <w:right w:val="none" w:sz="0" w:space="0" w:color="auto"/>
          </w:divBdr>
        </w:div>
        <w:div w:id="1948385956">
          <w:marLeft w:val="480"/>
          <w:marRight w:val="0"/>
          <w:marTop w:val="0"/>
          <w:marBottom w:val="0"/>
          <w:divBdr>
            <w:top w:val="none" w:sz="0" w:space="0" w:color="auto"/>
            <w:left w:val="none" w:sz="0" w:space="0" w:color="auto"/>
            <w:bottom w:val="none" w:sz="0" w:space="0" w:color="auto"/>
            <w:right w:val="none" w:sz="0" w:space="0" w:color="auto"/>
          </w:divBdr>
        </w:div>
        <w:div w:id="1411808186">
          <w:marLeft w:val="480"/>
          <w:marRight w:val="0"/>
          <w:marTop w:val="0"/>
          <w:marBottom w:val="0"/>
          <w:divBdr>
            <w:top w:val="none" w:sz="0" w:space="0" w:color="auto"/>
            <w:left w:val="none" w:sz="0" w:space="0" w:color="auto"/>
            <w:bottom w:val="none" w:sz="0" w:space="0" w:color="auto"/>
            <w:right w:val="none" w:sz="0" w:space="0" w:color="auto"/>
          </w:divBdr>
        </w:div>
      </w:divsChild>
    </w:div>
    <w:div w:id="1075010671">
      <w:bodyDiv w:val="1"/>
      <w:marLeft w:val="0"/>
      <w:marRight w:val="0"/>
      <w:marTop w:val="0"/>
      <w:marBottom w:val="0"/>
      <w:divBdr>
        <w:top w:val="none" w:sz="0" w:space="0" w:color="auto"/>
        <w:left w:val="none" w:sz="0" w:space="0" w:color="auto"/>
        <w:bottom w:val="none" w:sz="0" w:space="0" w:color="auto"/>
        <w:right w:val="none" w:sz="0" w:space="0" w:color="auto"/>
      </w:divBdr>
    </w:div>
    <w:div w:id="1080714042">
      <w:bodyDiv w:val="1"/>
      <w:marLeft w:val="0"/>
      <w:marRight w:val="0"/>
      <w:marTop w:val="0"/>
      <w:marBottom w:val="0"/>
      <w:divBdr>
        <w:top w:val="none" w:sz="0" w:space="0" w:color="auto"/>
        <w:left w:val="none" w:sz="0" w:space="0" w:color="auto"/>
        <w:bottom w:val="none" w:sz="0" w:space="0" w:color="auto"/>
        <w:right w:val="none" w:sz="0" w:space="0" w:color="auto"/>
      </w:divBdr>
    </w:div>
    <w:div w:id="1081026130">
      <w:bodyDiv w:val="1"/>
      <w:marLeft w:val="0"/>
      <w:marRight w:val="0"/>
      <w:marTop w:val="0"/>
      <w:marBottom w:val="0"/>
      <w:divBdr>
        <w:top w:val="none" w:sz="0" w:space="0" w:color="auto"/>
        <w:left w:val="none" w:sz="0" w:space="0" w:color="auto"/>
        <w:bottom w:val="none" w:sz="0" w:space="0" w:color="auto"/>
        <w:right w:val="none" w:sz="0" w:space="0" w:color="auto"/>
      </w:divBdr>
    </w:div>
    <w:div w:id="1082216288">
      <w:bodyDiv w:val="1"/>
      <w:marLeft w:val="0"/>
      <w:marRight w:val="0"/>
      <w:marTop w:val="0"/>
      <w:marBottom w:val="0"/>
      <w:divBdr>
        <w:top w:val="none" w:sz="0" w:space="0" w:color="auto"/>
        <w:left w:val="none" w:sz="0" w:space="0" w:color="auto"/>
        <w:bottom w:val="none" w:sz="0" w:space="0" w:color="auto"/>
        <w:right w:val="none" w:sz="0" w:space="0" w:color="auto"/>
      </w:divBdr>
    </w:div>
    <w:div w:id="1082412701">
      <w:bodyDiv w:val="1"/>
      <w:marLeft w:val="0"/>
      <w:marRight w:val="0"/>
      <w:marTop w:val="0"/>
      <w:marBottom w:val="0"/>
      <w:divBdr>
        <w:top w:val="none" w:sz="0" w:space="0" w:color="auto"/>
        <w:left w:val="none" w:sz="0" w:space="0" w:color="auto"/>
        <w:bottom w:val="none" w:sz="0" w:space="0" w:color="auto"/>
        <w:right w:val="none" w:sz="0" w:space="0" w:color="auto"/>
      </w:divBdr>
    </w:div>
    <w:div w:id="1085222642">
      <w:bodyDiv w:val="1"/>
      <w:marLeft w:val="0"/>
      <w:marRight w:val="0"/>
      <w:marTop w:val="0"/>
      <w:marBottom w:val="0"/>
      <w:divBdr>
        <w:top w:val="none" w:sz="0" w:space="0" w:color="auto"/>
        <w:left w:val="none" w:sz="0" w:space="0" w:color="auto"/>
        <w:bottom w:val="none" w:sz="0" w:space="0" w:color="auto"/>
        <w:right w:val="none" w:sz="0" w:space="0" w:color="auto"/>
      </w:divBdr>
    </w:div>
    <w:div w:id="1085298698">
      <w:bodyDiv w:val="1"/>
      <w:marLeft w:val="0"/>
      <w:marRight w:val="0"/>
      <w:marTop w:val="0"/>
      <w:marBottom w:val="0"/>
      <w:divBdr>
        <w:top w:val="none" w:sz="0" w:space="0" w:color="auto"/>
        <w:left w:val="none" w:sz="0" w:space="0" w:color="auto"/>
        <w:bottom w:val="none" w:sz="0" w:space="0" w:color="auto"/>
        <w:right w:val="none" w:sz="0" w:space="0" w:color="auto"/>
      </w:divBdr>
    </w:div>
    <w:div w:id="1085953905">
      <w:bodyDiv w:val="1"/>
      <w:marLeft w:val="0"/>
      <w:marRight w:val="0"/>
      <w:marTop w:val="0"/>
      <w:marBottom w:val="0"/>
      <w:divBdr>
        <w:top w:val="none" w:sz="0" w:space="0" w:color="auto"/>
        <w:left w:val="none" w:sz="0" w:space="0" w:color="auto"/>
        <w:bottom w:val="none" w:sz="0" w:space="0" w:color="auto"/>
        <w:right w:val="none" w:sz="0" w:space="0" w:color="auto"/>
      </w:divBdr>
    </w:div>
    <w:div w:id="1086000400">
      <w:bodyDiv w:val="1"/>
      <w:marLeft w:val="0"/>
      <w:marRight w:val="0"/>
      <w:marTop w:val="0"/>
      <w:marBottom w:val="0"/>
      <w:divBdr>
        <w:top w:val="none" w:sz="0" w:space="0" w:color="auto"/>
        <w:left w:val="none" w:sz="0" w:space="0" w:color="auto"/>
        <w:bottom w:val="none" w:sz="0" w:space="0" w:color="auto"/>
        <w:right w:val="none" w:sz="0" w:space="0" w:color="auto"/>
      </w:divBdr>
    </w:div>
    <w:div w:id="1086224129">
      <w:bodyDiv w:val="1"/>
      <w:marLeft w:val="0"/>
      <w:marRight w:val="0"/>
      <w:marTop w:val="0"/>
      <w:marBottom w:val="0"/>
      <w:divBdr>
        <w:top w:val="none" w:sz="0" w:space="0" w:color="auto"/>
        <w:left w:val="none" w:sz="0" w:space="0" w:color="auto"/>
        <w:bottom w:val="none" w:sz="0" w:space="0" w:color="auto"/>
        <w:right w:val="none" w:sz="0" w:space="0" w:color="auto"/>
      </w:divBdr>
    </w:div>
    <w:div w:id="1087269537">
      <w:bodyDiv w:val="1"/>
      <w:marLeft w:val="0"/>
      <w:marRight w:val="0"/>
      <w:marTop w:val="0"/>
      <w:marBottom w:val="0"/>
      <w:divBdr>
        <w:top w:val="none" w:sz="0" w:space="0" w:color="auto"/>
        <w:left w:val="none" w:sz="0" w:space="0" w:color="auto"/>
        <w:bottom w:val="none" w:sz="0" w:space="0" w:color="auto"/>
        <w:right w:val="none" w:sz="0" w:space="0" w:color="auto"/>
      </w:divBdr>
    </w:div>
    <w:div w:id="1092242155">
      <w:bodyDiv w:val="1"/>
      <w:marLeft w:val="0"/>
      <w:marRight w:val="0"/>
      <w:marTop w:val="0"/>
      <w:marBottom w:val="0"/>
      <w:divBdr>
        <w:top w:val="none" w:sz="0" w:space="0" w:color="auto"/>
        <w:left w:val="none" w:sz="0" w:space="0" w:color="auto"/>
        <w:bottom w:val="none" w:sz="0" w:space="0" w:color="auto"/>
        <w:right w:val="none" w:sz="0" w:space="0" w:color="auto"/>
      </w:divBdr>
    </w:div>
    <w:div w:id="1093743606">
      <w:bodyDiv w:val="1"/>
      <w:marLeft w:val="0"/>
      <w:marRight w:val="0"/>
      <w:marTop w:val="0"/>
      <w:marBottom w:val="0"/>
      <w:divBdr>
        <w:top w:val="none" w:sz="0" w:space="0" w:color="auto"/>
        <w:left w:val="none" w:sz="0" w:space="0" w:color="auto"/>
        <w:bottom w:val="none" w:sz="0" w:space="0" w:color="auto"/>
        <w:right w:val="none" w:sz="0" w:space="0" w:color="auto"/>
      </w:divBdr>
    </w:div>
    <w:div w:id="1093933111">
      <w:bodyDiv w:val="1"/>
      <w:marLeft w:val="0"/>
      <w:marRight w:val="0"/>
      <w:marTop w:val="0"/>
      <w:marBottom w:val="0"/>
      <w:divBdr>
        <w:top w:val="none" w:sz="0" w:space="0" w:color="auto"/>
        <w:left w:val="none" w:sz="0" w:space="0" w:color="auto"/>
        <w:bottom w:val="none" w:sz="0" w:space="0" w:color="auto"/>
        <w:right w:val="none" w:sz="0" w:space="0" w:color="auto"/>
      </w:divBdr>
    </w:div>
    <w:div w:id="1094932491">
      <w:bodyDiv w:val="1"/>
      <w:marLeft w:val="0"/>
      <w:marRight w:val="0"/>
      <w:marTop w:val="0"/>
      <w:marBottom w:val="0"/>
      <w:divBdr>
        <w:top w:val="none" w:sz="0" w:space="0" w:color="auto"/>
        <w:left w:val="none" w:sz="0" w:space="0" w:color="auto"/>
        <w:bottom w:val="none" w:sz="0" w:space="0" w:color="auto"/>
        <w:right w:val="none" w:sz="0" w:space="0" w:color="auto"/>
      </w:divBdr>
    </w:div>
    <w:div w:id="1095127688">
      <w:bodyDiv w:val="1"/>
      <w:marLeft w:val="0"/>
      <w:marRight w:val="0"/>
      <w:marTop w:val="0"/>
      <w:marBottom w:val="0"/>
      <w:divBdr>
        <w:top w:val="none" w:sz="0" w:space="0" w:color="auto"/>
        <w:left w:val="none" w:sz="0" w:space="0" w:color="auto"/>
        <w:bottom w:val="none" w:sz="0" w:space="0" w:color="auto"/>
        <w:right w:val="none" w:sz="0" w:space="0" w:color="auto"/>
      </w:divBdr>
    </w:div>
    <w:div w:id="1095323156">
      <w:bodyDiv w:val="1"/>
      <w:marLeft w:val="0"/>
      <w:marRight w:val="0"/>
      <w:marTop w:val="0"/>
      <w:marBottom w:val="0"/>
      <w:divBdr>
        <w:top w:val="none" w:sz="0" w:space="0" w:color="auto"/>
        <w:left w:val="none" w:sz="0" w:space="0" w:color="auto"/>
        <w:bottom w:val="none" w:sz="0" w:space="0" w:color="auto"/>
        <w:right w:val="none" w:sz="0" w:space="0" w:color="auto"/>
      </w:divBdr>
    </w:div>
    <w:div w:id="1096100692">
      <w:bodyDiv w:val="1"/>
      <w:marLeft w:val="0"/>
      <w:marRight w:val="0"/>
      <w:marTop w:val="0"/>
      <w:marBottom w:val="0"/>
      <w:divBdr>
        <w:top w:val="none" w:sz="0" w:space="0" w:color="auto"/>
        <w:left w:val="none" w:sz="0" w:space="0" w:color="auto"/>
        <w:bottom w:val="none" w:sz="0" w:space="0" w:color="auto"/>
        <w:right w:val="none" w:sz="0" w:space="0" w:color="auto"/>
      </w:divBdr>
    </w:div>
    <w:div w:id="1096292027">
      <w:bodyDiv w:val="1"/>
      <w:marLeft w:val="0"/>
      <w:marRight w:val="0"/>
      <w:marTop w:val="0"/>
      <w:marBottom w:val="0"/>
      <w:divBdr>
        <w:top w:val="none" w:sz="0" w:space="0" w:color="auto"/>
        <w:left w:val="none" w:sz="0" w:space="0" w:color="auto"/>
        <w:bottom w:val="none" w:sz="0" w:space="0" w:color="auto"/>
        <w:right w:val="none" w:sz="0" w:space="0" w:color="auto"/>
      </w:divBdr>
    </w:div>
    <w:div w:id="1096318596">
      <w:bodyDiv w:val="1"/>
      <w:marLeft w:val="0"/>
      <w:marRight w:val="0"/>
      <w:marTop w:val="0"/>
      <w:marBottom w:val="0"/>
      <w:divBdr>
        <w:top w:val="none" w:sz="0" w:space="0" w:color="auto"/>
        <w:left w:val="none" w:sz="0" w:space="0" w:color="auto"/>
        <w:bottom w:val="none" w:sz="0" w:space="0" w:color="auto"/>
        <w:right w:val="none" w:sz="0" w:space="0" w:color="auto"/>
      </w:divBdr>
    </w:div>
    <w:div w:id="1096638707">
      <w:bodyDiv w:val="1"/>
      <w:marLeft w:val="0"/>
      <w:marRight w:val="0"/>
      <w:marTop w:val="0"/>
      <w:marBottom w:val="0"/>
      <w:divBdr>
        <w:top w:val="none" w:sz="0" w:space="0" w:color="auto"/>
        <w:left w:val="none" w:sz="0" w:space="0" w:color="auto"/>
        <w:bottom w:val="none" w:sz="0" w:space="0" w:color="auto"/>
        <w:right w:val="none" w:sz="0" w:space="0" w:color="auto"/>
      </w:divBdr>
    </w:div>
    <w:div w:id="1097019095">
      <w:bodyDiv w:val="1"/>
      <w:marLeft w:val="0"/>
      <w:marRight w:val="0"/>
      <w:marTop w:val="0"/>
      <w:marBottom w:val="0"/>
      <w:divBdr>
        <w:top w:val="none" w:sz="0" w:space="0" w:color="auto"/>
        <w:left w:val="none" w:sz="0" w:space="0" w:color="auto"/>
        <w:bottom w:val="none" w:sz="0" w:space="0" w:color="auto"/>
        <w:right w:val="none" w:sz="0" w:space="0" w:color="auto"/>
      </w:divBdr>
    </w:div>
    <w:div w:id="1097408834">
      <w:bodyDiv w:val="1"/>
      <w:marLeft w:val="0"/>
      <w:marRight w:val="0"/>
      <w:marTop w:val="0"/>
      <w:marBottom w:val="0"/>
      <w:divBdr>
        <w:top w:val="none" w:sz="0" w:space="0" w:color="auto"/>
        <w:left w:val="none" w:sz="0" w:space="0" w:color="auto"/>
        <w:bottom w:val="none" w:sz="0" w:space="0" w:color="auto"/>
        <w:right w:val="none" w:sz="0" w:space="0" w:color="auto"/>
      </w:divBdr>
    </w:div>
    <w:div w:id="1097560552">
      <w:bodyDiv w:val="1"/>
      <w:marLeft w:val="0"/>
      <w:marRight w:val="0"/>
      <w:marTop w:val="0"/>
      <w:marBottom w:val="0"/>
      <w:divBdr>
        <w:top w:val="none" w:sz="0" w:space="0" w:color="auto"/>
        <w:left w:val="none" w:sz="0" w:space="0" w:color="auto"/>
        <w:bottom w:val="none" w:sz="0" w:space="0" w:color="auto"/>
        <w:right w:val="none" w:sz="0" w:space="0" w:color="auto"/>
      </w:divBdr>
    </w:div>
    <w:div w:id="1100025261">
      <w:bodyDiv w:val="1"/>
      <w:marLeft w:val="0"/>
      <w:marRight w:val="0"/>
      <w:marTop w:val="0"/>
      <w:marBottom w:val="0"/>
      <w:divBdr>
        <w:top w:val="none" w:sz="0" w:space="0" w:color="auto"/>
        <w:left w:val="none" w:sz="0" w:space="0" w:color="auto"/>
        <w:bottom w:val="none" w:sz="0" w:space="0" w:color="auto"/>
        <w:right w:val="none" w:sz="0" w:space="0" w:color="auto"/>
      </w:divBdr>
    </w:div>
    <w:div w:id="1100178850">
      <w:bodyDiv w:val="1"/>
      <w:marLeft w:val="0"/>
      <w:marRight w:val="0"/>
      <w:marTop w:val="0"/>
      <w:marBottom w:val="0"/>
      <w:divBdr>
        <w:top w:val="none" w:sz="0" w:space="0" w:color="auto"/>
        <w:left w:val="none" w:sz="0" w:space="0" w:color="auto"/>
        <w:bottom w:val="none" w:sz="0" w:space="0" w:color="auto"/>
        <w:right w:val="none" w:sz="0" w:space="0" w:color="auto"/>
      </w:divBdr>
    </w:div>
    <w:div w:id="1100643645">
      <w:bodyDiv w:val="1"/>
      <w:marLeft w:val="0"/>
      <w:marRight w:val="0"/>
      <w:marTop w:val="0"/>
      <w:marBottom w:val="0"/>
      <w:divBdr>
        <w:top w:val="none" w:sz="0" w:space="0" w:color="auto"/>
        <w:left w:val="none" w:sz="0" w:space="0" w:color="auto"/>
        <w:bottom w:val="none" w:sz="0" w:space="0" w:color="auto"/>
        <w:right w:val="none" w:sz="0" w:space="0" w:color="auto"/>
      </w:divBdr>
    </w:div>
    <w:div w:id="1103694700">
      <w:bodyDiv w:val="1"/>
      <w:marLeft w:val="0"/>
      <w:marRight w:val="0"/>
      <w:marTop w:val="0"/>
      <w:marBottom w:val="0"/>
      <w:divBdr>
        <w:top w:val="none" w:sz="0" w:space="0" w:color="auto"/>
        <w:left w:val="none" w:sz="0" w:space="0" w:color="auto"/>
        <w:bottom w:val="none" w:sz="0" w:space="0" w:color="auto"/>
        <w:right w:val="none" w:sz="0" w:space="0" w:color="auto"/>
      </w:divBdr>
    </w:div>
    <w:div w:id="1104887646">
      <w:bodyDiv w:val="1"/>
      <w:marLeft w:val="0"/>
      <w:marRight w:val="0"/>
      <w:marTop w:val="0"/>
      <w:marBottom w:val="0"/>
      <w:divBdr>
        <w:top w:val="none" w:sz="0" w:space="0" w:color="auto"/>
        <w:left w:val="none" w:sz="0" w:space="0" w:color="auto"/>
        <w:bottom w:val="none" w:sz="0" w:space="0" w:color="auto"/>
        <w:right w:val="none" w:sz="0" w:space="0" w:color="auto"/>
      </w:divBdr>
    </w:div>
    <w:div w:id="1106120375">
      <w:bodyDiv w:val="1"/>
      <w:marLeft w:val="0"/>
      <w:marRight w:val="0"/>
      <w:marTop w:val="0"/>
      <w:marBottom w:val="0"/>
      <w:divBdr>
        <w:top w:val="none" w:sz="0" w:space="0" w:color="auto"/>
        <w:left w:val="none" w:sz="0" w:space="0" w:color="auto"/>
        <w:bottom w:val="none" w:sz="0" w:space="0" w:color="auto"/>
        <w:right w:val="none" w:sz="0" w:space="0" w:color="auto"/>
      </w:divBdr>
      <w:divsChild>
        <w:div w:id="57869443">
          <w:marLeft w:val="480"/>
          <w:marRight w:val="0"/>
          <w:marTop w:val="0"/>
          <w:marBottom w:val="0"/>
          <w:divBdr>
            <w:top w:val="none" w:sz="0" w:space="0" w:color="auto"/>
            <w:left w:val="none" w:sz="0" w:space="0" w:color="auto"/>
            <w:bottom w:val="none" w:sz="0" w:space="0" w:color="auto"/>
            <w:right w:val="none" w:sz="0" w:space="0" w:color="auto"/>
          </w:divBdr>
        </w:div>
        <w:div w:id="437067131">
          <w:marLeft w:val="480"/>
          <w:marRight w:val="0"/>
          <w:marTop w:val="0"/>
          <w:marBottom w:val="0"/>
          <w:divBdr>
            <w:top w:val="none" w:sz="0" w:space="0" w:color="auto"/>
            <w:left w:val="none" w:sz="0" w:space="0" w:color="auto"/>
            <w:bottom w:val="none" w:sz="0" w:space="0" w:color="auto"/>
            <w:right w:val="none" w:sz="0" w:space="0" w:color="auto"/>
          </w:divBdr>
        </w:div>
        <w:div w:id="2032026015">
          <w:marLeft w:val="480"/>
          <w:marRight w:val="0"/>
          <w:marTop w:val="0"/>
          <w:marBottom w:val="0"/>
          <w:divBdr>
            <w:top w:val="none" w:sz="0" w:space="0" w:color="auto"/>
            <w:left w:val="none" w:sz="0" w:space="0" w:color="auto"/>
            <w:bottom w:val="none" w:sz="0" w:space="0" w:color="auto"/>
            <w:right w:val="none" w:sz="0" w:space="0" w:color="auto"/>
          </w:divBdr>
        </w:div>
        <w:div w:id="60031304">
          <w:marLeft w:val="480"/>
          <w:marRight w:val="0"/>
          <w:marTop w:val="0"/>
          <w:marBottom w:val="0"/>
          <w:divBdr>
            <w:top w:val="none" w:sz="0" w:space="0" w:color="auto"/>
            <w:left w:val="none" w:sz="0" w:space="0" w:color="auto"/>
            <w:bottom w:val="none" w:sz="0" w:space="0" w:color="auto"/>
            <w:right w:val="none" w:sz="0" w:space="0" w:color="auto"/>
          </w:divBdr>
        </w:div>
        <w:div w:id="792477345">
          <w:marLeft w:val="480"/>
          <w:marRight w:val="0"/>
          <w:marTop w:val="0"/>
          <w:marBottom w:val="0"/>
          <w:divBdr>
            <w:top w:val="none" w:sz="0" w:space="0" w:color="auto"/>
            <w:left w:val="none" w:sz="0" w:space="0" w:color="auto"/>
            <w:bottom w:val="none" w:sz="0" w:space="0" w:color="auto"/>
            <w:right w:val="none" w:sz="0" w:space="0" w:color="auto"/>
          </w:divBdr>
        </w:div>
        <w:div w:id="891771585">
          <w:marLeft w:val="480"/>
          <w:marRight w:val="0"/>
          <w:marTop w:val="0"/>
          <w:marBottom w:val="0"/>
          <w:divBdr>
            <w:top w:val="none" w:sz="0" w:space="0" w:color="auto"/>
            <w:left w:val="none" w:sz="0" w:space="0" w:color="auto"/>
            <w:bottom w:val="none" w:sz="0" w:space="0" w:color="auto"/>
            <w:right w:val="none" w:sz="0" w:space="0" w:color="auto"/>
          </w:divBdr>
        </w:div>
        <w:div w:id="845093009">
          <w:marLeft w:val="480"/>
          <w:marRight w:val="0"/>
          <w:marTop w:val="0"/>
          <w:marBottom w:val="0"/>
          <w:divBdr>
            <w:top w:val="none" w:sz="0" w:space="0" w:color="auto"/>
            <w:left w:val="none" w:sz="0" w:space="0" w:color="auto"/>
            <w:bottom w:val="none" w:sz="0" w:space="0" w:color="auto"/>
            <w:right w:val="none" w:sz="0" w:space="0" w:color="auto"/>
          </w:divBdr>
        </w:div>
        <w:div w:id="123281014">
          <w:marLeft w:val="480"/>
          <w:marRight w:val="0"/>
          <w:marTop w:val="0"/>
          <w:marBottom w:val="0"/>
          <w:divBdr>
            <w:top w:val="none" w:sz="0" w:space="0" w:color="auto"/>
            <w:left w:val="none" w:sz="0" w:space="0" w:color="auto"/>
            <w:bottom w:val="none" w:sz="0" w:space="0" w:color="auto"/>
            <w:right w:val="none" w:sz="0" w:space="0" w:color="auto"/>
          </w:divBdr>
        </w:div>
        <w:div w:id="887570601">
          <w:marLeft w:val="480"/>
          <w:marRight w:val="0"/>
          <w:marTop w:val="0"/>
          <w:marBottom w:val="0"/>
          <w:divBdr>
            <w:top w:val="none" w:sz="0" w:space="0" w:color="auto"/>
            <w:left w:val="none" w:sz="0" w:space="0" w:color="auto"/>
            <w:bottom w:val="none" w:sz="0" w:space="0" w:color="auto"/>
            <w:right w:val="none" w:sz="0" w:space="0" w:color="auto"/>
          </w:divBdr>
        </w:div>
        <w:div w:id="706494386">
          <w:marLeft w:val="480"/>
          <w:marRight w:val="0"/>
          <w:marTop w:val="0"/>
          <w:marBottom w:val="0"/>
          <w:divBdr>
            <w:top w:val="none" w:sz="0" w:space="0" w:color="auto"/>
            <w:left w:val="none" w:sz="0" w:space="0" w:color="auto"/>
            <w:bottom w:val="none" w:sz="0" w:space="0" w:color="auto"/>
            <w:right w:val="none" w:sz="0" w:space="0" w:color="auto"/>
          </w:divBdr>
        </w:div>
        <w:div w:id="901212618">
          <w:marLeft w:val="480"/>
          <w:marRight w:val="0"/>
          <w:marTop w:val="0"/>
          <w:marBottom w:val="0"/>
          <w:divBdr>
            <w:top w:val="none" w:sz="0" w:space="0" w:color="auto"/>
            <w:left w:val="none" w:sz="0" w:space="0" w:color="auto"/>
            <w:bottom w:val="none" w:sz="0" w:space="0" w:color="auto"/>
            <w:right w:val="none" w:sz="0" w:space="0" w:color="auto"/>
          </w:divBdr>
        </w:div>
        <w:div w:id="389546801">
          <w:marLeft w:val="480"/>
          <w:marRight w:val="0"/>
          <w:marTop w:val="0"/>
          <w:marBottom w:val="0"/>
          <w:divBdr>
            <w:top w:val="none" w:sz="0" w:space="0" w:color="auto"/>
            <w:left w:val="none" w:sz="0" w:space="0" w:color="auto"/>
            <w:bottom w:val="none" w:sz="0" w:space="0" w:color="auto"/>
            <w:right w:val="none" w:sz="0" w:space="0" w:color="auto"/>
          </w:divBdr>
        </w:div>
        <w:div w:id="49889885">
          <w:marLeft w:val="480"/>
          <w:marRight w:val="0"/>
          <w:marTop w:val="0"/>
          <w:marBottom w:val="0"/>
          <w:divBdr>
            <w:top w:val="none" w:sz="0" w:space="0" w:color="auto"/>
            <w:left w:val="none" w:sz="0" w:space="0" w:color="auto"/>
            <w:bottom w:val="none" w:sz="0" w:space="0" w:color="auto"/>
            <w:right w:val="none" w:sz="0" w:space="0" w:color="auto"/>
          </w:divBdr>
        </w:div>
        <w:div w:id="108400143">
          <w:marLeft w:val="480"/>
          <w:marRight w:val="0"/>
          <w:marTop w:val="0"/>
          <w:marBottom w:val="0"/>
          <w:divBdr>
            <w:top w:val="none" w:sz="0" w:space="0" w:color="auto"/>
            <w:left w:val="none" w:sz="0" w:space="0" w:color="auto"/>
            <w:bottom w:val="none" w:sz="0" w:space="0" w:color="auto"/>
            <w:right w:val="none" w:sz="0" w:space="0" w:color="auto"/>
          </w:divBdr>
        </w:div>
        <w:div w:id="1918243343">
          <w:marLeft w:val="480"/>
          <w:marRight w:val="0"/>
          <w:marTop w:val="0"/>
          <w:marBottom w:val="0"/>
          <w:divBdr>
            <w:top w:val="none" w:sz="0" w:space="0" w:color="auto"/>
            <w:left w:val="none" w:sz="0" w:space="0" w:color="auto"/>
            <w:bottom w:val="none" w:sz="0" w:space="0" w:color="auto"/>
            <w:right w:val="none" w:sz="0" w:space="0" w:color="auto"/>
          </w:divBdr>
        </w:div>
        <w:div w:id="1455055970">
          <w:marLeft w:val="480"/>
          <w:marRight w:val="0"/>
          <w:marTop w:val="0"/>
          <w:marBottom w:val="0"/>
          <w:divBdr>
            <w:top w:val="none" w:sz="0" w:space="0" w:color="auto"/>
            <w:left w:val="none" w:sz="0" w:space="0" w:color="auto"/>
            <w:bottom w:val="none" w:sz="0" w:space="0" w:color="auto"/>
            <w:right w:val="none" w:sz="0" w:space="0" w:color="auto"/>
          </w:divBdr>
        </w:div>
        <w:div w:id="677318286">
          <w:marLeft w:val="480"/>
          <w:marRight w:val="0"/>
          <w:marTop w:val="0"/>
          <w:marBottom w:val="0"/>
          <w:divBdr>
            <w:top w:val="none" w:sz="0" w:space="0" w:color="auto"/>
            <w:left w:val="none" w:sz="0" w:space="0" w:color="auto"/>
            <w:bottom w:val="none" w:sz="0" w:space="0" w:color="auto"/>
            <w:right w:val="none" w:sz="0" w:space="0" w:color="auto"/>
          </w:divBdr>
        </w:div>
        <w:div w:id="1845168775">
          <w:marLeft w:val="480"/>
          <w:marRight w:val="0"/>
          <w:marTop w:val="0"/>
          <w:marBottom w:val="0"/>
          <w:divBdr>
            <w:top w:val="none" w:sz="0" w:space="0" w:color="auto"/>
            <w:left w:val="none" w:sz="0" w:space="0" w:color="auto"/>
            <w:bottom w:val="none" w:sz="0" w:space="0" w:color="auto"/>
            <w:right w:val="none" w:sz="0" w:space="0" w:color="auto"/>
          </w:divBdr>
        </w:div>
        <w:div w:id="1886334213">
          <w:marLeft w:val="480"/>
          <w:marRight w:val="0"/>
          <w:marTop w:val="0"/>
          <w:marBottom w:val="0"/>
          <w:divBdr>
            <w:top w:val="none" w:sz="0" w:space="0" w:color="auto"/>
            <w:left w:val="none" w:sz="0" w:space="0" w:color="auto"/>
            <w:bottom w:val="none" w:sz="0" w:space="0" w:color="auto"/>
            <w:right w:val="none" w:sz="0" w:space="0" w:color="auto"/>
          </w:divBdr>
        </w:div>
        <w:div w:id="500970108">
          <w:marLeft w:val="480"/>
          <w:marRight w:val="0"/>
          <w:marTop w:val="0"/>
          <w:marBottom w:val="0"/>
          <w:divBdr>
            <w:top w:val="none" w:sz="0" w:space="0" w:color="auto"/>
            <w:left w:val="none" w:sz="0" w:space="0" w:color="auto"/>
            <w:bottom w:val="none" w:sz="0" w:space="0" w:color="auto"/>
            <w:right w:val="none" w:sz="0" w:space="0" w:color="auto"/>
          </w:divBdr>
        </w:div>
        <w:div w:id="1741709317">
          <w:marLeft w:val="480"/>
          <w:marRight w:val="0"/>
          <w:marTop w:val="0"/>
          <w:marBottom w:val="0"/>
          <w:divBdr>
            <w:top w:val="none" w:sz="0" w:space="0" w:color="auto"/>
            <w:left w:val="none" w:sz="0" w:space="0" w:color="auto"/>
            <w:bottom w:val="none" w:sz="0" w:space="0" w:color="auto"/>
            <w:right w:val="none" w:sz="0" w:space="0" w:color="auto"/>
          </w:divBdr>
        </w:div>
        <w:div w:id="862402509">
          <w:marLeft w:val="480"/>
          <w:marRight w:val="0"/>
          <w:marTop w:val="0"/>
          <w:marBottom w:val="0"/>
          <w:divBdr>
            <w:top w:val="none" w:sz="0" w:space="0" w:color="auto"/>
            <w:left w:val="none" w:sz="0" w:space="0" w:color="auto"/>
            <w:bottom w:val="none" w:sz="0" w:space="0" w:color="auto"/>
            <w:right w:val="none" w:sz="0" w:space="0" w:color="auto"/>
          </w:divBdr>
        </w:div>
        <w:div w:id="1488092322">
          <w:marLeft w:val="480"/>
          <w:marRight w:val="0"/>
          <w:marTop w:val="0"/>
          <w:marBottom w:val="0"/>
          <w:divBdr>
            <w:top w:val="none" w:sz="0" w:space="0" w:color="auto"/>
            <w:left w:val="none" w:sz="0" w:space="0" w:color="auto"/>
            <w:bottom w:val="none" w:sz="0" w:space="0" w:color="auto"/>
            <w:right w:val="none" w:sz="0" w:space="0" w:color="auto"/>
          </w:divBdr>
        </w:div>
        <w:div w:id="1927618004">
          <w:marLeft w:val="480"/>
          <w:marRight w:val="0"/>
          <w:marTop w:val="0"/>
          <w:marBottom w:val="0"/>
          <w:divBdr>
            <w:top w:val="none" w:sz="0" w:space="0" w:color="auto"/>
            <w:left w:val="none" w:sz="0" w:space="0" w:color="auto"/>
            <w:bottom w:val="none" w:sz="0" w:space="0" w:color="auto"/>
            <w:right w:val="none" w:sz="0" w:space="0" w:color="auto"/>
          </w:divBdr>
        </w:div>
        <w:div w:id="1808038869">
          <w:marLeft w:val="480"/>
          <w:marRight w:val="0"/>
          <w:marTop w:val="0"/>
          <w:marBottom w:val="0"/>
          <w:divBdr>
            <w:top w:val="none" w:sz="0" w:space="0" w:color="auto"/>
            <w:left w:val="none" w:sz="0" w:space="0" w:color="auto"/>
            <w:bottom w:val="none" w:sz="0" w:space="0" w:color="auto"/>
            <w:right w:val="none" w:sz="0" w:space="0" w:color="auto"/>
          </w:divBdr>
        </w:div>
        <w:div w:id="1471904922">
          <w:marLeft w:val="480"/>
          <w:marRight w:val="0"/>
          <w:marTop w:val="0"/>
          <w:marBottom w:val="0"/>
          <w:divBdr>
            <w:top w:val="none" w:sz="0" w:space="0" w:color="auto"/>
            <w:left w:val="none" w:sz="0" w:space="0" w:color="auto"/>
            <w:bottom w:val="none" w:sz="0" w:space="0" w:color="auto"/>
            <w:right w:val="none" w:sz="0" w:space="0" w:color="auto"/>
          </w:divBdr>
        </w:div>
        <w:div w:id="1466660192">
          <w:marLeft w:val="480"/>
          <w:marRight w:val="0"/>
          <w:marTop w:val="0"/>
          <w:marBottom w:val="0"/>
          <w:divBdr>
            <w:top w:val="none" w:sz="0" w:space="0" w:color="auto"/>
            <w:left w:val="none" w:sz="0" w:space="0" w:color="auto"/>
            <w:bottom w:val="none" w:sz="0" w:space="0" w:color="auto"/>
            <w:right w:val="none" w:sz="0" w:space="0" w:color="auto"/>
          </w:divBdr>
        </w:div>
        <w:div w:id="2095082357">
          <w:marLeft w:val="480"/>
          <w:marRight w:val="0"/>
          <w:marTop w:val="0"/>
          <w:marBottom w:val="0"/>
          <w:divBdr>
            <w:top w:val="none" w:sz="0" w:space="0" w:color="auto"/>
            <w:left w:val="none" w:sz="0" w:space="0" w:color="auto"/>
            <w:bottom w:val="none" w:sz="0" w:space="0" w:color="auto"/>
            <w:right w:val="none" w:sz="0" w:space="0" w:color="auto"/>
          </w:divBdr>
        </w:div>
        <w:div w:id="100805393">
          <w:marLeft w:val="480"/>
          <w:marRight w:val="0"/>
          <w:marTop w:val="0"/>
          <w:marBottom w:val="0"/>
          <w:divBdr>
            <w:top w:val="none" w:sz="0" w:space="0" w:color="auto"/>
            <w:left w:val="none" w:sz="0" w:space="0" w:color="auto"/>
            <w:bottom w:val="none" w:sz="0" w:space="0" w:color="auto"/>
            <w:right w:val="none" w:sz="0" w:space="0" w:color="auto"/>
          </w:divBdr>
        </w:div>
        <w:div w:id="1098058980">
          <w:marLeft w:val="480"/>
          <w:marRight w:val="0"/>
          <w:marTop w:val="0"/>
          <w:marBottom w:val="0"/>
          <w:divBdr>
            <w:top w:val="none" w:sz="0" w:space="0" w:color="auto"/>
            <w:left w:val="none" w:sz="0" w:space="0" w:color="auto"/>
            <w:bottom w:val="none" w:sz="0" w:space="0" w:color="auto"/>
            <w:right w:val="none" w:sz="0" w:space="0" w:color="auto"/>
          </w:divBdr>
        </w:div>
        <w:div w:id="248274782">
          <w:marLeft w:val="480"/>
          <w:marRight w:val="0"/>
          <w:marTop w:val="0"/>
          <w:marBottom w:val="0"/>
          <w:divBdr>
            <w:top w:val="none" w:sz="0" w:space="0" w:color="auto"/>
            <w:left w:val="none" w:sz="0" w:space="0" w:color="auto"/>
            <w:bottom w:val="none" w:sz="0" w:space="0" w:color="auto"/>
            <w:right w:val="none" w:sz="0" w:space="0" w:color="auto"/>
          </w:divBdr>
        </w:div>
        <w:div w:id="1330016555">
          <w:marLeft w:val="480"/>
          <w:marRight w:val="0"/>
          <w:marTop w:val="0"/>
          <w:marBottom w:val="0"/>
          <w:divBdr>
            <w:top w:val="none" w:sz="0" w:space="0" w:color="auto"/>
            <w:left w:val="none" w:sz="0" w:space="0" w:color="auto"/>
            <w:bottom w:val="none" w:sz="0" w:space="0" w:color="auto"/>
            <w:right w:val="none" w:sz="0" w:space="0" w:color="auto"/>
          </w:divBdr>
        </w:div>
        <w:div w:id="861014723">
          <w:marLeft w:val="480"/>
          <w:marRight w:val="0"/>
          <w:marTop w:val="0"/>
          <w:marBottom w:val="0"/>
          <w:divBdr>
            <w:top w:val="none" w:sz="0" w:space="0" w:color="auto"/>
            <w:left w:val="none" w:sz="0" w:space="0" w:color="auto"/>
            <w:bottom w:val="none" w:sz="0" w:space="0" w:color="auto"/>
            <w:right w:val="none" w:sz="0" w:space="0" w:color="auto"/>
          </w:divBdr>
        </w:div>
        <w:div w:id="1792093589">
          <w:marLeft w:val="480"/>
          <w:marRight w:val="0"/>
          <w:marTop w:val="0"/>
          <w:marBottom w:val="0"/>
          <w:divBdr>
            <w:top w:val="none" w:sz="0" w:space="0" w:color="auto"/>
            <w:left w:val="none" w:sz="0" w:space="0" w:color="auto"/>
            <w:bottom w:val="none" w:sz="0" w:space="0" w:color="auto"/>
            <w:right w:val="none" w:sz="0" w:space="0" w:color="auto"/>
          </w:divBdr>
        </w:div>
        <w:div w:id="1286813065">
          <w:marLeft w:val="480"/>
          <w:marRight w:val="0"/>
          <w:marTop w:val="0"/>
          <w:marBottom w:val="0"/>
          <w:divBdr>
            <w:top w:val="none" w:sz="0" w:space="0" w:color="auto"/>
            <w:left w:val="none" w:sz="0" w:space="0" w:color="auto"/>
            <w:bottom w:val="none" w:sz="0" w:space="0" w:color="auto"/>
            <w:right w:val="none" w:sz="0" w:space="0" w:color="auto"/>
          </w:divBdr>
        </w:div>
        <w:div w:id="1308588921">
          <w:marLeft w:val="480"/>
          <w:marRight w:val="0"/>
          <w:marTop w:val="0"/>
          <w:marBottom w:val="0"/>
          <w:divBdr>
            <w:top w:val="none" w:sz="0" w:space="0" w:color="auto"/>
            <w:left w:val="none" w:sz="0" w:space="0" w:color="auto"/>
            <w:bottom w:val="none" w:sz="0" w:space="0" w:color="auto"/>
            <w:right w:val="none" w:sz="0" w:space="0" w:color="auto"/>
          </w:divBdr>
        </w:div>
        <w:div w:id="1846631946">
          <w:marLeft w:val="480"/>
          <w:marRight w:val="0"/>
          <w:marTop w:val="0"/>
          <w:marBottom w:val="0"/>
          <w:divBdr>
            <w:top w:val="none" w:sz="0" w:space="0" w:color="auto"/>
            <w:left w:val="none" w:sz="0" w:space="0" w:color="auto"/>
            <w:bottom w:val="none" w:sz="0" w:space="0" w:color="auto"/>
            <w:right w:val="none" w:sz="0" w:space="0" w:color="auto"/>
          </w:divBdr>
        </w:div>
        <w:div w:id="1308897982">
          <w:marLeft w:val="480"/>
          <w:marRight w:val="0"/>
          <w:marTop w:val="0"/>
          <w:marBottom w:val="0"/>
          <w:divBdr>
            <w:top w:val="none" w:sz="0" w:space="0" w:color="auto"/>
            <w:left w:val="none" w:sz="0" w:space="0" w:color="auto"/>
            <w:bottom w:val="none" w:sz="0" w:space="0" w:color="auto"/>
            <w:right w:val="none" w:sz="0" w:space="0" w:color="auto"/>
          </w:divBdr>
        </w:div>
        <w:div w:id="1189753229">
          <w:marLeft w:val="480"/>
          <w:marRight w:val="0"/>
          <w:marTop w:val="0"/>
          <w:marBottom w:val="0"/>
          <w:divBdr>
            <w:top w:val="none" w:sz="0" w:space="0" w:color="auto"/>
            <w:left w:val="none" w:sz="0" w:space="0" w:color="auto"/>
            <w:bottom w:val="none" w:sz="0" w:space="0" w:color="auto"/>
            <w:right w:val="none" w:sz="0" w:space="0" w:color="auto"/>
          </w:divBdr>
        </w:div>
        <w:div w:id="2063944892">
          <w:marLeft w:val="480"/>
          <w:marRight w:val="0"/>
          <w:marTop w:val="0"/>
          <w:marBottom w:val="0"/>
          <w:divBdr>
            <w:top w:val="none" w:sz="0" w:space="0" w:color="auto"/>
            <w:left w:val="none" w:sz="0" w:space="0" w:color="auto"/>
            <w:bottom w:val="none" w:sz="0" w:space="0" w:color="auto"/>
            <w:right w:val="none" w:sz="0" w:space="0" w:color="auto"/>
          </w:divBdr>
        </w:div>
        <w:div w:id="1995795014">
          <w:marLeft w:val="480"/>
          <w:marRight w:val="0"/>
          <w:marTop w:val="0"/>
          <w:marBottom w:val="0"/>
          <w:divBdr>
            <w:top w:val="none" w:sz="0" w:space="0" w:color="auto"/>
            <w:left w:val="none" w:sz="0" w:space="0" w:color="auto"/>
            <w:bottom w:val="none" w:sz="0" w:space="0" w:color="auto"/>
            <w:right w:val="none" w:sz="0" w:space="0" w:color="auto"/>
          </w:divBdr>
        </w:div>
        <w:div w:id="442382013">
          <w:marLeft w:val="480"/>
          <w:marRight w:val="0"/>
          <w:marTop w:val="0"/>
          <w:marBottom w:val="0"/>
          <w:divBdr>
            <w:top w:val="none" w:sz="0" w:space="0" w:color="auto"/>
            <w:left w:val="none" w:sz="0" w:space="0" w:color="auto"/>
            <w:bottom w:val="none" w:sz="0" w:space="0" w:color="auto"/>
            <w:right w:val="none" w:sz="0" w:space="0" w:color="auto"/>
          </w:divBdr>
        </w:div>
        <w:div w:id="59863927">
          <w:marLeft w:val="480"/>
          <w:marRight w:val="0"/>
          <w:marTop w:val="0"/>
          <w:marBottom w:val="0"/>
          <w:divBdr>
            <w:top w:val="none" w:sz="0" w:space="0" w:color="auto"/>
            <w:left w:val="none" w:sz="0" w:space="0" w:color="auto"/>
            <w:bottom w:val="none" w:sz="0" w:space="0" w:color="auto"/>
            <w:right w:val="none" w:sz="0" w:space="0" w:color="auto"/>
          </w:divBdr>
        </w:div>
        <w:div w:id="1416439768">
          <w:marLeft w:val="480"/>
          <w:marRight w:val="0"/>
          <w:marTop w:val="0"/>
          <w:marBottom w:val="0"/>
          <w:divBdr>
            <w:top w:val="none" w:sz="0" w:space="0" w:color="auto"/>
            <w:left w:val="none" w:sz="0" w:space="0" w:color="auto"/>
            <w:bottom w:val="none" w:sz="0" w:space="0" w:color="auto"/>
            <w:right w:val="none" w:sz="0" w:space="0" w:color="auto"/>
          </w:divBdr>
        </w:div>
        <w:div w:id="714886852">
          <w:marLeft w:val="480"/>
          <w:marRight w:val="0"/>
          <w:marTop w:val="0"/>
          <w:marBottom w:val="0"/>
          <w:divBdr>
            <w:top w:val="none" w:sz="0" w:space="0" w:color="auto"/>
            <w:left w:val="none" w:sz="0" w:space="0" w:color="auto"/>
            <w:bottom w:val="none" w:sz="0" w:space="0" w:color="auto"/>
            <w:right w:val="none" w:sz="0" w:space="0" w:color="auto"/>
          </w:divBdr>
        </w:div>
        <w:div w:id="1117531570">
          <w:marLeft w:val="480"/>
          <w:marRight w:val="0"/>
          <w:marTop w:val="0"/>
          <w:marBottom w:val="0"/>
          <w:divBdr>
            <w:top w:val="none" w:sz="0" w:space="0" w:color="auto"/>
            <w:left w:val="none" w:sz="0" w:space="0" w:color="auto"/>
            <w:bottom w:val="none" w:sz="0" w:space="0" w:color="auto"/>
            <w:right w:val="none" w:sz="0" w:space="0" w:color="auto"/>
          </w:divBdr>
        </w:div>
        <w:div w:id="144244839">
          <w:marLeft w:val="480"/>
          <w:marRight w:val="0"/>
          <w:marTop w:val="0"/>
          <w:marBottom w:val="0"/>
          <w:divBdr>
            <w:top w:val="none" w:sz="0" w:space="0" w:color="auto"/>
            <w:left w:val="none" w:sz="0" w:space="0" w:color="auto"/>
            <w:bottom w:val="none" w:sz="0" w:space="0" w:color="auto"/>
            <w:right w:val="none" w:sz="0" w:space="0" w:color="auto"/>
          </w:divBdr>
        </w:div>
        <w:div w:id="1887715469">
          <w:marLeft w:val="480"/>
          <w:marRight w:val="0"/>
          <w:marTop w:val="0"/>
          <w:marBottom w:val="0"/>
          <w:divBdr>
            <w:top w:val="none" w:sz="0" w:space="0" w:color="auto"/>
            <w:left w:val="none" w:sz="0" w:space="0" w:color="auto"/>
            <w:bottom w:val="none" w:sz="0" w:space="0" w:color="auto"/>
            <w:right w:val="none" w:sz="0" w:space="0" w:color="auto"/>
          </w:divBdr>
        </w:div>
        <w:div w:id="2053728358">
          <w:marLeft w:val="480"/>
          <w:marRight w:val="0"/>
          <w:marTop w:val="0"/>
          <w:marBottom w:val="0"/>
          <w:divBdr>
            <w:top w:val="none" w:sz="0" w:space="0" w:color="auto"/>
            <w:left w:val="none" w:sz="0" w:space="0" w:color="auto"/>
            <w:bottom w:val="none" w:sz="0" w:space="0" w:color="auto"/>
            <w:right w:val="none" w:sz="0" w:space="0" w:color="auto"/>
          </w:divBdr>
        </w:div>
      </w:divsChild>
    </w:div>
    <w:div w:id="1107967603">
      <w:bodyDiv w:val="1"/>
      <w:marLeft w:val="0"/>
      <w:marRight w:val="0"/>
      <w:marTop w:val="0"/>
      <w:marBottom w:val="0"/>
      <w:divBdr>
        <w:top w:val="none" w:sz="0" w:space="0" w:color="auto"/>
        <w:left w:val="none" w:sz="0" w:space="0" w:color="auto"/>
        <w:bottom w:val="none" w:sz="0" w:space="0" w:color="auto"/>
        <w:right w:val="none" w:sz="0" w:space="0" w:color="auto"/>
      </w:divBdr>
    </w:div>
    <w:div w:id="1109162786">
      <w:bodyDiv w:val="1"/>
      <w:marLeft w:val="0"/>
      <w:marRight w:val="0"/>
      <w:marTop w:val="0"/>
      <w:marBottom w:val="0"/>
      <w:divBdr>
        <w:top w:val="none" w:sz="0" w:space="0" w:color="auto"/>
        <w:left w:val="none" w:sz="0" w:space="0" w:color="auto"/>
        <w:bottom w:val="none" w:sz="0" w:space="0" w:color="auto"/>
        <w:right w:val="none" w:sz="0" w:space="0" w:color="auto"/>
      </w:divBdr>
    </w:div>
    <w:div w:id="1110201724">
      <w:bodyDiv w:val="1"/>
      <w:marLeft w:val="0"/>
      <w:marRight w:val="0"/>
      <w:marTop w:val="0"/>
      <w:marBottom w:val="0"/>
      <w:divBdr>
        <w:top w:val="none" w:sz="0" w:space="0" w:color="auto"/>
        <w:left w:val="none" w:sz="0" w:space="0" w:color="auto"/>
        <w:bottom w:val="none" w:sz="0" w:space="0" w:color="auto"/>
        <w:right w:val="none" w:sz="0" w:space="0" w:color="auto"/>
      </w:divBdr>
    </w:div>
    <w:div w:id="1111824064">
      <w:bodyDiv w:val="1"/>
      <w:marLeft w:val="0"/>
      <w:marRight w:val="0"/>
      <w:marTop w:val="0"/>
      <w:marBottom w:val="0"/>
      <w:divBdr>
        <w:top w:val="none" w:sz="0" w:space="0" w:color="auto"/>
        <w:left w:val="none" w:sz="0" w:space="0" w:color="auto"/>
        <w:bottom w:val="none" w:sz="0" w:space="0" w:color="auto"/>
        <w:right w:val="none" w:sz="0" w:space="0" w:color="auto"/>
      </w:divBdr>
    </w:div>
    <w:div w:id="1112940534">
      <w:bodyDiv w:val="1"/>
      <w:marLeft w:val="0"/>
      <w:marRight w:val="0"/>
      <w:marTop w:val="0"/>
      <w:marBottom w:val="0"/>
      <w:divBdr>
        <w:top w:val="none" w:sz="0" w:space="0" w:color="auto"/>
        <w:left w:val="none" w:sz="0" w:space="0" w:color="auto"/>
        <w:bottom w:val="none" w:sz="0" w:space="0" w:color="auto"/>
        <w:right w:val="none" w:sz="0" w:space="0" w:color="auto"/>
      </w:divBdr>
    </w:div>
    <w:div w:id="1115488942">
      <w:bodyDiv w:val="1"/>
      <w:marLeft w:val="0"/>
      <w:marRight w:val="0"/>
      <w:marTop w:val="0"/>
      <w:marBottom w:val="0"/>
      <w:divBdr>
        <w:top w:val="none" w:sz="0" w:space="0" w:color="auto"/>
        <w:left w:val="none" w:sz="0" w:space="0" w:color="auto"/>
        <w:bottom w:val="none" w:sz="0" w:space="0" w:color="auto"/>
        <w:right w:val="none" w:sz="0" w:space="0" w:color="auto"/>
      </w:divBdr>
    </w:div>
    <w:div w:id="1120879015">
      <w:bodyDiv w:val="1"/>
      <w:marLeft w:val="0"/>
      <w:marRight w:val="0"/>
      <w:marTop w:val="0"/>
      <w:marBottom w:val="0"/>
      <w:divBdr>
        <w:top w:val="none" w:sz="0" w:space="0" w:color="auto"/>
        <w:left w:val="none" w:sz="0" w:space="0" w:color="auto"/>
        <w:bottom w:val="none" w:sz="0" w:space="0" w:color="auto"/>
        <w:right w:val="none" w:sz="0" w:space="0" w:color="auto"/>
      </w:divBdr>
    </w:div>
    <w:div w:id="1122963724">
      <w:bodyDiv w:val="1"/>
      <w:marLeft w:val="0"/>
      <w:marRight w:val="0"/>
      <w:marTop w:val="0"/>
      <w:marBottom w:val="0"/>
      <w:divBdr>
        <w:top w:val="none" w:sz="0" w:space="0" w:color="auto"/>
        <w:left w:val="none" w:sz="0" w:space="0" w:color="auto"/>
        <w:bottom w:val="none" w:sz="0" w:space="0" w:color="auto"/>
        <w:right w:val="none" w:sz="0" w:space="0" w:color="auto"/>
      </w:divBdr>
    </w:div>
    <w:div w:id="1124424577">
      <w:bodyDiv w:val="1"/>
      <w:marLeft w:val="0"/>
      <w:marRight w:val="0"/>
      <w:marTop w:val="0"/>
      <w:marBottom w:val="0"/>
      <w:divBdr>
        <w:top w:val="none" w:sz="0" w:space="0" w:color="auto"/>
        <w:left w:val="none" w:sz="0" w:space="0" w:color="auto"/>
        <w:bottom w:val="none" w:sz="0" w:space="0" w:color="auto"/>
        <w:right w:val="none" w:sz="0" w:space="0" w:color="auto"/>
      </w:divBdr>
    </w:div>
    <w:div w:id="1124690253">
      <w:bodyDiv w:val="1"/>
      <w:marLeft w:val="0"/>
      <w:marRight w:val="0"/>
      <w:marTop w:val="0"/>
      <w:marBottom w:val="0"/>
      <w:divBdr>
        <w:top w:val="none" w:sz="0" w:space="0" w:color="auto"/>
        <w:left w:val="none" w:sz="0" w:space="0" w:color="auto"/>
        <w:bottom w:val="none" w:sz="0" w:space="0" w:color="auto"/>
        <w:right w:val="none" w:sz="0" w:space="0" w:color="auto"/>
      </w:divBdr>
      <w:divsChild>
        <w:div w:id="1020083555">
          <w:marLeft w:val="480"/>
          <w:marRight w:val="0"/>
          <w:marTop w:val="0"/>
          <w:marBottom w:val="0"/>
          <w:divBdr>
            <w:top w:val="none" w:sz="0" w:space="0" w:color="auto"/>
            <w:left w:val="none" w:sz="0" w:space="0" w:color="auto"/>
            <w:bottom w:val="none" w:sz="0" w:space="0" w:color="auto"/>
            <w:right w:val="none" w:sz="0" w:space="0" w:color="auto"/>
          </w:divBdr>
        </w:div>
        <w:div w:id="638606279">
          <w:marLeft w:val="480"/>
          <w:marRight w:val="0"/>
          <w:marTop w:val="0"/>
          <w:marBottom w:val="0"/>
          <w:divBdr>
            <w:top w:val="none" w:sz="0" w:space="0" w:color="auto"/>
            <w:left w:val="none" w:sz="0" w:space="0" w:color="auto"/>
            <w:bottom w:val="none" w:sz="0" w:space="0" w:color="auto"/>
            <w:right w:val="none" w:sz="0" w:space="0" w:color="auto"/>
          </w:divBdr>
        </w:div>
        <w:div w:id="59210855">
          <w:marLeft w:val="480"/>
          <w:marRight w:val="0"/>
          <w:marTop w:val="0"/>
          <w:marBottom w:val="0"/>
          <w:divBdr>
            <w:top w:val="none" w:sz="0" w:space="0" w:color="auto"/>
            <w:left w:val="none" w:sz="0" w:space="0" w:color="auto"/>
            <w:bottom w:val="none" w:sz="0" w:space="0" w:color="auto"/>
            <w:right w:val="none" w:sz="0" w:space="0" w:color="auto"/>
          </w:divBdr>
        </w:div>
        <w:div w:id="823357574">
          <w:marLeft w:val="480"/>
          <w:marRight w:val="0"/>
          <w:marTop w:val="0"/>
          <w:marBottom w:val="0"/>
          <w:divBdr>
            <w:top w:val="none" w:sz="0" w:space="0" w:color="auto"/>
            <w:left w:val="none" w:sz="0" w:space="0" w:color="auto"/>
            <w:bottom w:val="none" w:sz="0" w:space="0" w:color="auto"/>
            <w:right w:val="none" w:sz="0" w:space="0" w:color="auto"/>
          </w:divBdr>
        </w:div>
        <w:div w:id="1827475165">
          <w:marLeft w:val="480"/>
          <w:marRight w:val="0"/>
          <w:marTop w:val="0"/>
          <w:marBottom w:val="0"/>
          <w:divBdr>
            <w:top w:val="none" w:sz="0" w:space="0" w:color="auto"/>
            <w:left w:val="none" w:sz="0" w:space="0" w:color="auto"/>
            <w:bottom w:val="none" w:sz="0" w:space="0" w:color="auto"/>
            <w:right w:val="none" w:sz="0" w:space="0" w:color="auto"/>
          </w:divBdr>
        </w:div>
        <w:div w:id="1330716173">
          <w:marLeft w:val="480"/>
          <w:marRight w:val="0"/>
          <w:marTop w:val="0"/>
          <w:marBottom w:val="0"/>
          <w:divBdr>
            <w:top w:val="none" w:sz="0" w:space="0" w:color="auto"/>
            <w:left w:val="none" w:sz="0" w:space="0" w:color="auto"/>
            <w:bottom w:val="none" w:sz="0" w:space="0" w:color="auto"/>
            <w:right w:val="none" w:sz="0" w:space="0" w:color="auto"/>
          </w:divBdr>
        </w:div>
        <w:div w:id="1773351939">
          <w:marLeft w:val="480"/>
          <w:marRight w:val="0"/>
          <w:marTop w:val="0"/>
          <w:marBottom w:val="0"/>
          <w:divBdr>
            <w:top w:val="none" w:sz="0" w:space="0" w:color="auto"/>
            <w:left w:val="none" w:sz="0" w:space="0" w:color="auto"/>
            <w:bottom w:val="none" w:sz="0" w:space="0" w:color="auto"/>
            <w:right w:val="none" w:sz="0" w:space="0" w:color="auto"/>
          </w:divBdr>
        </w:div>
        <w:div w:id="1736734764">
          <w:marLeft w:val="480"/>
          <w:marRight w:val="0"/>
          <w:marTop w:val="0"/>
          <w:marBottom w:val="0"/>
          <w:divBdr>
            <w:top w:val="none" w:sz="0" w:space="0" w:color="auto"/>
            <w:left w:val="none" w:sz="0" w:space="0" w:color="auto"/>
            <w:bottom w:val="none" w:sz="0" w:space="0" w:color="auto"/>
            <w:right w:val="none" w:sz="0" w:space="0" w:color="auto"/>
          </w:divBdr>
        </w:div>
        <w:div w:id="1530993903">
          <w:marLeft w:val="480"/>
          <w:marRight w:val="0"/>
          <w:marTop w:val="0"/>
          <w:marBottom w:val="0"/>
          <w:divBdr>
            <w:top w:val="none" w:sz="0" w:space="0" w:color="auto"/>
            <w:left w:val="none" w:sz="0" w:space="0" w:color="auto"/>
            <w:bottom w:val="none" w:sz="0" w:space="0" w:color="auto"/>
            <w:right w:val="none" w:sz="0" w:space="0" w:color="auto"/>
          </w:divBdr>
        </w:div>
        <w:div w:id="165049725">
          <w:marLeft w:val="480"/>
          <w:marRight w:val="0"/>
          <w:marTop w:val="0"/>
          <w:marBottom w:val="0"/>
          <w:divBdr>
            <w:top w:val="none" w:sz="0" w:space="0" w:color="auto"/>
            <w:left w:val="none" w:sz="0" w:space="0" w:color="auto"/>
            <w:bottom w:val="none" w:sz="0" w:space="0" w:color="auto"/>
            <w:right w:val="none" w:sz="0" w:space="0" w:color="auto"/>
          </w:divBdr>
        </w:div>
        <w:div w:id="1820488657">
          <w:marLeft w:val="480"/>
          <w:marRight w:val="0"/>
          <w:marTop w:val="0"/>
          <w:marBottom w:val="0"/>
          <w:divBdr>
            <w:top w:val="none" w:sz="0" w:space="0" w:color="auto"/>
            <w:left w:val="none" w:sz="0" w:space="0" w:color="auto"/>
            <w:bottom w:val="none" w:sz="0" w:space="0" w:color="auto"/>
            <w:right w:val="none" w:sz="0" w:space="0" w:color="auto"/>
          </w:divBdr>
        </w:div>
        <w:div w:id="914970604">
          <w:marLeft w:val="480"/>
          <w:marRight w:val="0"/>
          <w:marTop w:val="0"/>
          <w:marBottom w:val="0"/>
          <w:divBdr>
            <w:top w:val="none" w:sz="0" w:space="0" w:color="auto"/>
            <w:left w:val="none" w:sz="0" w:space="0" w:color="auto"/>
            <w:bottom w:val="none" w:sz="0" w:space="0" w:color="auto"/>
            <w:right w:val="none" w:sz="0" w:space="0" w:color="auto"/>
          </w:divBdr>
        </w:div>
        <w:div w:id="362095410">
          <w:marLeft w:val="480"/>
          <w:marRight w:val="0"/>
          <w:marTop w:val="0"/>
          <w:marBottom w:val="0"/>
          <w:divBdr>
            <w:top w:val="none" w:sz="0" w:space="0" w:color="auto"/>
            <w:left w:val="none" w:sz="0" w:space="0" w:color="auto"/>
            <w:bottom w:val="none" w:sz="0" w:space="0" w:color="auto"/>
            <w:right w:val="none" w:sz="0" w:space="0" w:color="auto"/>
          </w:divBdr>
        </w:div>
        <w:div w:id="1297176578">
          <w:marLeft w:val="480"/>
          <w:marRight w:val="0"/>
          <w:marTop w:val="0"/>
          <w:marBottom w:val="0"/>
          <w:divBdr>
            <w:top w:val="none" w:sz="0" w:space="0" w:color="auto"/>
            <w:left w:val="none" w:sz="0" w:space="0" w:color="auto"/>
            <w:bottom w:val="none" w:sz="0" w:space="0" w:color="auto"/>
            <w:right w:val="none" w:sz="0" w:space="0" w:color="auto"/>
          </w:divBdr>
        </w:div>
        <w:div w:id="1422022819">
          <w:marLeft w:val="480"/>
          <w:marRight w:val="0"/>
          <w:marTop w:val="0"/>
          <w:marBottom w:val="0"/>
          <w:divBdr>
            <w:top w:val="none" w:sz="0" w:space="0" w:color="auto"/>
            <w:left w:val="none" w:sz="0" w:space="0" w:color="auto"/>
            <w:bottom w:val="none" w:sz="0" w:space="0" w:color="auto"/>
            <w:right w:val="none" w:sz="0" w:space="0" w:color="auto"/>
          </w:divBdr>
        </w:div>
        <w:div w:id="333342206">
          <w:marLeft w:val="480"/>
          <w:marRight w:val="0"/>
          <w:marTop w:val="0"/>
          <w:marBottom w:val="0"/>
          <w:divBdr>
            <w:top w:val="none" w:sz="0" w:space="0" w:color="auto"/>
            <w:left w:val="none" w:sz="0" w:space="0" w:color="auto"/>
            <w:bottom w:val="none" w:sz="0" w:space="0" w:color="auto"/>
            <w:right w:val="none" w:sz="0" w:space="0" w:color="auto"/>
          </w:divBdr>
        </w:div>
        <w:div w:id="1893495438">
          <w:marLeft w:val="480"/>
          <w:marRight w:val="0"/>
          <w:marTop w:val="0"/>
          <w:marBottom w:val="0"/>
          <w:divBdr>
            <w:top w:val="none" w:sz="0" w:space="0" w:color="auto"/>
            <w:left w:val="none" w:sz="0" w:space="0" w:color="auto"/>
            <w:bottom w:val="none" w:sz="0" w:space="0" w:color="auto"/>
            <w:right w:val="none" w:sz="0" w:space="0" w:color="auto"/>
          </w:divBdr>
        </w:div>
        <w:div w:id="1311254283">
          <w:marLeft w:val="480"/>
          <w:marRight w:val="0"/>
          <w:marTop w:val="0"/>
          <w:marBottom w:val="0"/>
          <w:divBdr>
            <w:top w:val="none" w:sz="0" w:space="0" w:color="auto"/>
            <w:left w:val="none" w:sz="0" w:space="0" w:color="auto"/>
            <w:bottom w:val="none" w:sz="0" w:space="0" w:color="auto"/>
            <w:right w:val="none" w:sz="0" w:space="0" w:color="auto"/>
          </w:divBdr>
        </w:div>
        <w:div w:id="1462457001">
          <w:marLeft w:val="480"/>
          <w:marRight w:val="0"/>
          <w:marTop w:val="0"/>
          <w:marBottom w:val="0"/>
          <w:divBdr>
            <w:top w:val="none" w:sz="0" w:space="0" w:color="auto"/>
            <w:left w:val="none" w:sz="0" w:space="0" w:color="auto"/>
            <w:bottom w:val="none" w:sz="0" w:space="0" w:color="auto"/>
            <w:right w:val="none" w:sz="0" w:space="0" w:color="auto"/>
          </w:divBdr>
        </w:div>
        <w:div w:id="946158978">
          <w:marLeft w:val="480"/>
          <w:marRight w:val="0"/>
          <w:marTop w:val="0"/>
          <w:marBottom w:val="0"/>
          <w:divBdr>
            <w:top w:val="none" w:sz="0" w:space="0" w:color="auto"/>
            <w:left w:val="none" w:sz="0" w:space="0" w:color="auto"/>
            <w:bottom w:val="none" w:sz="0" w:space="0" w:color="auto"/>
            <w:right w:val="none" w:sz="0" w:space="0" w:color="auto"/>
          </w:divBdr>
        </w:div>
        <w:div w:id="988707593">
          <w:marLeft w:val="480"/>
          <w:marRight w:val="0"/>
          <w:marTop w:val="0"/>
          <w:marBottom w:val="0"/>
          <w:divBdr>
            <w:top w:val="none" w:sz="0" w:space="0" w:color="auto"/>
            <w:left w:val="none" w:sz="0" w:space="0" w:color="auto"/>
            <w:bottom w:val="none" w:sz="0" w:space="0" w:color="auto"/>
            <w:right w:val="none" w:sz="0" w:space="0" w:color="auto"/>
          </w:divBdr>
        </w:div>
        <w:div w:id="864370107">
          <w:marLeft w:val="480"/>
          <w:marRight w:val="0"/>
          <w:marTop w:val="0"/>
          <w:marBottom w:val="0"/>
          <w:divBdr>
            <w:top w:val="none" w:sz="0" w:space="0" w:color="auto"/>
            <w:left w:val="none" w:sz="0" w:space="0" w:color="auto"/>
            <w:bottom w:val="none" w:sz="0" w:space="0" w:color="auto"/>
            <w:right w:val="none" w:sz="0" w:space="0" w:color="auto"/>
          </w:divBdr>
        </w:div>
        <w:div w:id="1238007272">
          <w:marLeft w:val="480"/>
          <w:marRight w:val="0"/>
          <w:marTop w:val="0"/>
          <w:marBottom w:val="0"/>
          <w:divBdr>
            <w:top w:val="none" w:sz="0" w:space="0" w:color="auto"/>
            <w:left w:val="none" w:sz="0" w:space="0" w:color="auto"/>
            <w:bottom w:val="none" w:sz="0" w:space="0" w:color="auto"/>
            <w:right w:val="none" w:sz="0" w:space="0" w:color="auto"/>
          </w:divBdr>
        </w:div>
        <w:div w:id="1494448348">
          <w:marLeft w:val="480"/>
          <w:marRight w:val="0"/>
          <w:marTop w:val="0"/>
          <w:marBottom w:val="0"/>
          <w:divBdr>
            <w:top w:val="none" w:sz="0" w:space="0" w:color="auto"/>
            <w:left w:val="none" w:sz="0" w:space="0" w:color="auto"/>
            <w:bottom w:val="none" w:sz="0" w:space="0" w:color="auto"/>
            <w:right w:val="none" w:sz="0" w:space="0" w:color="auto"/>
          </w:divBdr>
        </w:div>
        <w:div w:id="860320074">
          <w:marLeft w:val="480"/>
          <w:marRight w:val="0"/>
          <w:marTop w:val="0"/>
          <w:marBottom w:val="0"/>
          <w:divBdr>
            <w:top w:val="none" w:sz="0" w:space="0" w:color="auto"/>
            <w:left w:val="none" w:sz="0" w:space="0" w:color="auto"/>
            <w:bottom w:val="none" w:sz="0" w:space="0" w:color="auto"/>
            <w:right w:val="none" w:sz="0" w:space="0" w:color="auto"/>
          </w:divBdr>
        </w:div>
        <w:div w:id="1260262453">
          <w:marLeft w:val="480"/>
          <w:marRight w:val="0"/>
          <w:marTop w:val="0"/>
          <w:marBottom w:val="0"/>
          <w:divBdr>
            <w:top w:val="none" w:sz="0" w:space="0" w:color="auto"/>
            <w:left w:val="none" w:sz="0" w:space="0" w:color="auto"/>
            <w:bottom w:val="none" w:sz="0" w:space="0" w:color="auto"/>
            <w:right w:val="none" w:sz="0" w:space="0" w:color="auto"/>
          </w:divBdr>
        </w:div>
        <w:div w:id="827943616">
          <w:marLeft w:val="480"/>
          <w:marRight w:val="0"/>
          <w:marTop w:val="0"/>
          <w:marBottom w:val="0"/>
          <w:divBdr>
            <w:top w:val="none" w:sz="0" w:space="0" w:color="auto"/>
            <w:left w:val="none" w:sz="0" w:space="0" w:color="auto"/>
            <w:bottom w:val="none" w:sz="0" w:space="0" w:color="auto"/>
            <w:right w:val="none" w:sz="0" w:space="0" w:color="auto"/>
          </w:divBdr>
        </w:div>
        <w:div w:id="1821386635">
          <w:marLeft w:val="480"/>
          <w:marRight w:val="0"/>
          <w:marTop w:val="0"/>
          <w:marBottom w:val="0"/>
          <w:divBdr>
            <w:top w:val="none" w:sz="0" w:space="0" w:color="auto"/>
            <w:left w:val="none" w:sz="0" w:space="0" w:color="auto"/>
            <w:bottom w:val="none" w:sz="0" w:space="0" w:color="auto"/>
            <w:right w:val="none" w:sz="0" w:space="0" w:color="auto"/>
          </w:divBdr>
        </w:div>
        <w:div w:id="135225266">
          <w:marLeft w:val="480"/>
          <w:marRight w:val="0"/>
          <w:marTop w:val="0"/>
          <w:marBottom w:val="0"/>
          <w:divBdr>
            <w:top w:val="none" w:sz="0" w:space="0" w:color="auto"/>
            <w:left w:val="none" w:sz="0" w:space="0" w:color="auto"/>
            <w:bottom w:val="none" w:sz="0" w:space="0" w:color="auto"/>
            <w:right w:val="none" w:sz="0" w:space="0" w:color="auto"/>
          </w:divBdr>
        </w:div>
        <w:div w:id="1211765070">
          <w:marLeft w:val="480"/>
          <w:marRight w:val="0"/>
          <w:marTop w:val="0"/>
          <w:marBottom w:val="0"/>
          <w:divBdr>
            <w:top w:val="none" w:sz="0" w:space="0" w:color="auto"/>
            <w:left w:val="none" w:sz="0" w:space="0" w:color="auto"/>
            <w:bottom w:val="none" w:sz="0" w:space="0" w:color="auto"/>
            <w:right w:val="none" w:sz="0" w:space="0" w:color="auto"/>
          </w:divBdr>
        </w:div>
        <w:div w:id="2025400362">
          <w:marLeft w:val="480"/>
          <w:marRight w:val="0"/>
          <w:marTop w:val="0"/>
          <w:marBottom w:val="0"/>
          <w:divBdr>
            <w:top w:val="none" w:sz="0" w:space="0" w:color="auto"/>
            <w:left w:val="none" w:sz="0" w:space="0" w:color="auto"/>
            <w:bottom w:val="none" w:sz="0" w:space="0" w:color="auto"/>
            <w:right w:val="none" w:sz="0" w:space="0" w:color="auto"/>
          </w:divBdr>
        </w:div>
        <w:div w:id="1517307491">
          <w:marLeft w:val="480"/>
          <w:marRight w:val="0"/>
          <w:marTop w:val="0"/>
          <w:marBottom w:val="0"/>
          <w:divBdr>
            <w:top w:val="none" w:sz="0" w:space="0" w:color="auto"/>
            <w:left w:val="none" w:sz="0" w:space="0" w:color="auto"/>
            <w:bottom w:val="none" w:sz="0" w:space="0" w:color="auto"/>
            <w:right w:val="none" w:sz="0" w:space="0" w:color="auto"/>
          </w:divBdr>
        </w:div>
        <w:div w:id="1634169108">
          <w:marLeft w:val="480"/>
          <w:marRight w:val="0"/>
          <w:marTop w:val="0"/>
          <w:marBottom w:val="0"/>
          <w:divBdr>
            <w:top w:val="none" w:sz="0" w:space="0" w:color="auto"/>
            <w:left w:val="none" w:sz="0" w:space="0" w:color="auto"/>
            <w:bottom w:val="none" w:sz="0" w:space="0" w:color="auto"/>
            <w:right w:val="none" w:sz="0" w:space="0" w:color="auto"/>
          </w:divBdr>
        </w:div>
        <w:div w:id="921984048">
          <w:marLeft w:val="480"/>
          <w:marRight w:val="0"/>
          <w:marTop w:val="0"/>
          <w:marBottom w:val="0"/>
          <w:divBdr>
            <w:top w:val="none" w:sz="0" w:space="0" w:color="auto"/>
            <w:left w:val="none" w:sz="0" w:space="0" w:color="auto"/>
            <w:bottom w:val="none" w:sz="0" w:space="0" w:color="auto"/>
            <w:right w:val="none" w:sz="0" w:space="0" w:color="auto"/>
          </w:divBdr>
        </w:div>
        <w:div w:id="1347755939">
          <w:marLeft w:val="480"/>
          <w:marRight w:val="0"/>
          <w:marTop w:val="0"/>
          <w:marBottom w:val="0"/>
          <w:divBdr>
            <w:top w:val="none" w:sz="0" w:space="0" w:color="auto"/>
            <w:left w:val="none" w:sz="0" w:space="0" w:color="auto"/>
            <w:bottom w:val="none" w:sz="0" w:space="0" w:color="auto"/>
            <w:right w:val="none" w:sz="0" w:space="0" w:color="auto"/>
          </w:divBdr>
        </w:div>
        <w:div w:id="1105806300">
          <w:marLeft w:val="480"/>
          <w:marRight w:val="0"/>
          <w:marTop w:val="0"/>
          <w:marBottom w:val="0"/>
          <w:divBdr>
            <w:top w:val="none" w:sz="0" w:space="0" w:color="auto"/>
            <w:left w:val="none" w:sz="0" w:space="0" w:color="auto"/>
            <w:bottom w:val="none" w:sz="0" w:space="0" w:color="auto"/>
            <w:right w:val="none" w:sz="0" w:space="0" w:color="auto"/>
          </w:divBdr>
        </w:div>
        <w:div w:id="1619949029">
          <w:marLeft w:val="480"/>
          <w:marRight w:val="0"/>
          <w:marTop w:val="0"/>
          <w:marBottom w:val="0"/>
          <w:divBdr>
            <w:top w:val="none" w:sz="0" w:space="0" w:color="auto"/>
            <w:left w:val="none" w:sz="0" w:space="0" w:color="auto"/>
            <w:bottom w:val="none" w:sz="0" w:space="0" w:color="auto"/>
            <w:right w:val="none" w:sz="0" w:space="0" w:color="auto"/>
          </w:divBdr>
        </w:div>
        <w:div w:id="2029942296">
          <w:marLeft w:val="480"/>
          <w:marRight w:val="0"/>
          <w:marTop w:val="0"/>
          <w:marBottom w:val="0"/>
          <w:divBdr>
            <w:top w:val="none" w:sz="0" w:space="0" w:color="auto"/>
            <w:left w:val="none" w:sz="0" w:space="0" w:color="auto"/>
            <w:bottom w:val="none" w:sz="0" w:space="0" w:color="auto"/>
            <w:right w:val="none" w:sz="0" w:space="0" w:color="auto"/>
          </w:divBdr>
        </w:div>
        <w:div w:id="883562191">
          <w:marLeft w:val="480"/>
          <w:marRight w:val="0"/>
          <w:marTop w:val="0"/>
          <w:marBottom w:val="0"/>
          <w:divBdr>
            <w:top w:val="none" w:sz="0" w:space="0" w:color="auto"/>
            <w:left w:val="none" w:sz="0" w:space="0" w:color="auto"/>
            <w:bottom w:val="none" w:sz="0" w:space="0" w:color="auto"/>
            <w:right w:val="none" w:sz="0" w:space="0" w:color="auto"/>
          </w:divBdr>
        </w:div>
        <w:div w:id="473566617">
          <w:marLeft w:val="480"/>
          <w:marRight w:val="0"/>
          <w:marTop w:val="0"/>
          <w:marBottom w:val="0"/>
          <w:divBdr>
            <w:top w:val="none" w:sz="0" w:space="0" w:color="auto"/>
            <w:left w:val="none" w:sz="0" w:space="0" w:color="auto"/>
            <w:bottom w:val="none" w:sz="0" w:space="0" w:color="auto"/>
            <w:right w:val="none" w:sz="0" w:space="0" w:color="auto"/>
          </w:divBdr>
        </w:div>
        <w:div w:id="996374492">
          <w:marLeft w:val="480"/>
          <w:marRight w:val="0"/>
          <w:marTop w:val="0"/>
          <w:marBottom w:val="0"/>
          <w:divBdr>
            <w:top w:val="none" w:sz="0" w:space="0" w:color="auto"/>
            <w:left w:val="none" w:sz="0" w:space="0" w:color="auto"/>
            <w:bottom w:val="none" w:sz="0" w:space="0" w:color="auto"/>
            <w:right w:val="none" w:sz="0" w:space="0" w:color="auto"/>
          </w:divBdr>
        </w:div>
        <w:div w:id="1489328121">
          <w:marLeft w:val="480"/>
          <w:marRight w:val="0"/>
          <w:marTop w:val="0"/>
          <w:marBottom w:val="0"/>
          <w:divBdr>
            <w:top w:val="none" w:sz="0" w:space="0" w:color="auto"/>
            <w:left w:val="none" w:sz="0" w:space="0" w:color="auto"/>
            <w:bottom w:val="none" w:sz="0" w:space="0" w:color="auto"/>
            <w:right w:val="none" w:sz="0" w:space="0" w:color="auto"/>
          </w:divBdr>
        </w:div>
        <w:div w:id="2087340239">
          <w:marLeft w:val="480"/>
          <w:marRight w:val="0"/>
          <w:marTop w:val="0"/>
          <w:marBottom w:val="0"/>
          <w:divBdr>
            <w:top w:val="none" w:sz="0" w:space="0" w:color="auto"/>
            <w:left w:val="none" w:sz="0" w:space="0" w:color="auto"/>
            <w:bottom w:val="none" w:sz="0" w:space="0" w:color="auto"/>
            <w:right w:val="none" w:sz="0" w:space="0" w:color="auto"/>
          </w:divBdr>
        </w:div>
      </w:divsChild>
    </w:div>
    <w:div w:id="1125732561">
      <w:bodyDiv w:val="1"/>
      <w:marLeft w:val="0"/>
      <w:marRight w:val="0"/>
      <w:marTop w:val="0"/>
      <w:marBottom w:val="0"/>
      <w:divBdr>
        <w:top w:val="none" w:sz="0" w:space="0" w:color="auto"/>
        <w:left w:val="none" w:sz="0" w:space="0" w:color="auto"/>
        <w:bottom w:val="none" w:sz="0" w:space="0" w:color="auto"/>
        <w:right w:val="none" w:sz="0" w:space="0" w:color="auto"/>
      </w:divBdr>
    </w:div>
    <w:div w:id="1128013219">
      <w:bodyDiv w:val="1"/>
      <w:marLeft w:val="0"/>
      <w:marRight w:val="0"/>
      <w:marTop w:val="0"/>
      <w:marBottom w:val="0"/>
      <w:divBdr>
        <w:top w:val="none" w:sz="0" w:space="0" w:color="auto"/>
        <w:left w:val="none" w:sz="0" w:space="0" w:color="auto"/>
        <w:bottom w:val="none" w:sz="0" w:space="0" w:color="auto"/>
        <w:right w:val="none" w:sz="0" w:space="0" w:color="auto"/>
      </w:divBdr>
    </w:div>
    <w:div w:id="1134562402">
      <w:bodyDiv w:val="1"/>
      <w:marLeft w:val="0"/>
      <w:marRight w:val="0"/>
      <w:marTop w:val="0"/>
      <w:marBottom w:val="0"/>
      <w:divBdr>
        <w:top w:val="none" w:sz="0" w:space="0" w:color="auto"/>
        <w:left w:val="none" w:sz="0" w:space="0" w:color="auto"/>
        <w:bottom w:val="none" w:sz="0" w:space="0" w:color="auto"/>
        <w:right w:val="none" w:sz="0" w:space="0" w:color="auto"/>
      </w:divBdr>
    </w:div>
    <w:div w:id="1136801248">
      <w:bodyDiv w:val="1"/>
      <w:marLeft w:val="0"/>
      <w:marRight w:val="0"/>
      <w:marTop w:val="0"/>
      <w:marBottom w:val="0"/>
      <w:divBdr>
        <w:top w:val="none" w:sz="0" w:space="0" w:color="auto"/>
        <w:left w:val="none" w:sz="0" w:space="0" w:color="auto"/>
        <w:bottom w:val="none" w:sz="0" w:space="0" w:color="auto"/>
        <w:right w:val="none" w:sz="0" w:space="0" w:color="auto"/>
      </w:divBdr>
    </w:div>
    <w:div w:id="1137183090">
      <w:bodyDiv w:val="1"/>
      <w:marLeft w:val="0"/>
      <w:marRight w:val="0"/>
      <w:marTop w:val="0"/>
      <w:marBottom w:val="0"/>
      <w:divBdr>
        <w:top w:val="none" w:sz="0" w:space="0" w:color="auto"/>
        <w:left w:val="none" w:sz="0" w:space="0" w:color="auto"/>
        <w:bottom w:val="none" w:sz="0" w:space="0" w:color="auto"/>
        <w:right w:val="none" w:sz="0" w:space="0" w:color="auto"/>
      </w:divBdr>
      <w:divsChild>
        <w:div w:id="376928833">
          <w:marLeft w:val="480"/>
          <w:marRight w:val="0"/>
          <w:marTop w:val="0"/>
          <w:marBottom w:val="0"/>
          <w:divBdr>
            <w:top w:val="none" w:sz="0" w:space="0" w:color="auto"/>
            <w:left w:val="none" w:sz="0" w:space="0" w:color="auto"/>
            <w:bottom w:val="none" w:sz="0" w:space="0" w:color="auto"/>
            <w:right w:val="none" w:sz="0" w:space="0" w:color="auto"/>
          </w:divBdr>
        </w:div>
        <w:div w:id="973561804">
          <w:marLeft w:val="480"/>
          <w:marRight w:val="0"/>
          <w:marTop w:val="0"/>
          <w:marBottom w:val="0"/>
          <w:divBdr>
            <w:top w:val="none" w:sz="0" w:space="0" w:color="auto"/>
            <w:left w:val="none" w:sz="0" w:space="0" w:color="auto"/>
            <w:bottom w:val="none" w:sz="0" w:space="0" w:color="auto"/>
            <w:right w:val="none" w:sz="0" w:space="0" w:color="auto"/>
          </w:divBdr>
        </w:div>
        <w:div w:id="1084373596">
          <w:marLeft w:val="480"/>
          <w:marRight w:val="0"/>
          <w:marTop w:val="0"/>
          <w:marBottom w:val="0"/>
          <w:divBdr>
            <w:top w:val="none" w:sz="0" w:space="0" w:color="auto"/>
            <w:left w:val="none" w:sz="0" w:space="0" w:color="auto"/>
            <w:bottom w:val="none" w:sz="0" w:space="0" w:color="auto"/>
            <w:right w:val="none" w:sz="0" w:space="0" w:color="auto"/>
          </w:divBdr>
        </w:div>
        <w:div w:id="1739982951">
          <w:marLeft w:val="480"/>
          <w:marRight w:val="0"/>
          <w:marTop w:val="0"/>
          <w:marBottom w:val="0"/>
          <w:divBdr>
            <w:top w:val="none" w:sz="0" w:space="0" w:color="auto"/>
            <w:left w:val="none" w:sz="0" w:space="0" w:color="auto"/>
            <w:bottom w:val="none" w:sz="0" w:space="0" w:color="auto"/>
            <w:right w:val="none" w:sz="0" w:space="0" w:color="auto"/>
          </w:divBdr>
        </w:div>
        <w:div w:id="1800804897">
          <w:marLeft w:val="480"/>
          <w:marRight w:val="0"/>
          <w:marTop w:val="0"/>
          <w:marBottom w:val="0"/>
          <w:divBdr>
            <w:top w:val="none" w:sz="0" w:space="0" w:color="auto"/>
            <w:left w:val="none" w:sz="0" w:space="0" w:color="auto"/>
            <w:bottom w:val="none" w:sz="0" w:space="0" w:color="auto"/>
            <w:right w:val="none" w:sz="0" w:space="0" w:color="auto"/>
          </w:divBdr>
        </w:div>
        <w:div w:id="1917788215">
          <w:marLeft w:val="480"/>
          <w:marRight w:val="0"/>
          <w:marTop w:val="0"/>
          <w:marBottom w:val="0"/>
          <w:divBdr>
            <w:top w:val="none" w:sz="0" w:space="0" w:color="auto"/>
            <w:left w:val="none" w:sz="0" w:space="0" w:color="auto"/>
            <w:bottom w:val="none" w:sz="0" w:space="0" w:color="auto"/>
            <w:right w:val="none" w:sz="0" w:space="0" w:color="auto"/>
          </w:divBdr>
        </w:div>
        <w:div w:id="1580872276">
          <w:marLeft w:val="480"/>
          <w:marRight w:val="0"/>
          <w:marTop w:val="0"/>
          <w:marBottom w:val="0"/>
          <w:divBdr>
            <w:top w:val="none" w:sz="0" w:space="0" w:color="auto"/>
            <w:left w:val="none" w:sz="0" w:space="0" w:color="auto"/>
            <w:bottom w:val="none" w:sz="0" w:space="0" w:color="auto"/>
            <w:right w:val="none" w:sz="0" w:space="0" w:color="auto"/>
          </w:divBdr>
        </w:div>
        <w:div w:id="1538740694">
          <w:marLeft w:val="480"/>
          <w:marRight w:val="0"/>
          <w:marTop w:val="0"/>
          <w:marBottom w:val="0"/>
          <w:divBdr>
            <w:top w:val="none" w:sz="0" w:space="0" w:color="auto"/>
            <w:left w:val="none" w:sz="0" w:space="0" w:color="auto"/>
            <w:bottom w:val="none" w:sz="0" w:space="0" w:color="auto"/>
            <w:right w:val="none" w:sz="0" w:space="0" w:color="auto"/>
          </w:divBdr>
        </w:div>
        <w:div w:id="823208232">
          <w:marLeft w:val="480"/>
          <w:marRight w:val="0"/>
          <w:marTop w:val="0"/>
          <w:marBottom w:val="0"/>
          <w:divBdr>
            <w:top w:val="none" w:sz="0" w:space="0" w:color="auto"/>
            <w:left w:val="none" w:sz="0" w:space="0" w:color="auto"/>
            <w:bottom w:val="none" w:sz="0" w:space="0" w:color="auto"/>
            <w:right w:val="none" w:sz="0" w:space="0" w:color="auto"/>
          </w:divBdr>
        </w:div>
        <w:div w:id="1963686122">
          <w:marLeft w:val="480"/>
          <w:marRight w:val="0"/>
          <w:marTop w:val="0"/>
          <w:marBottom w:val="0"/>
          <w:divBdr>
            <w:top w:val="none" w:sz="0" w:space="0" w:color="auto"/>
            <w:left w:val="none" w:sz="0" w:space="0" w:color="auto"/>
            <w:bottom w:val="none" w:sz="0" w:space="0" w:color="auto"/>
            <w:right w:val="none" w:sz="0" w:space="0" w:color="auto"/>
          </w:divBdr>
        </w:div>
        <w:div w:id="1640455423">
          <w:marLeft w:val="480"/>
          <w:marRight w:val="0"/>
          <w:marTop w:val="0"/>
          <w:marBottom w:val="0"/>
          <w:divBdr>
            <w:top w:val="none" w:sz="0" w:space="0" w:color="auto"/>
            <w:left w:val="none" w:sz="0" w:space="0" w:color="auto"/>
            <w:bottom w:val="none" w:sz="0" w:space="0" w:color="auto"/>
            <w:right w:val="none" w:sz="0" w:space="0" w:color="auto"/>
          </w:divBdr>
        </w:div>
        <w:div w:id="1332174203">
          <w:marLeft w:val="480"/>
          <w:marRight w:val="0"/>
          <w:marTop w:val="0"/>
          <w:marBottom w:val="0"/>
          <w:divBdr>
            <w:top w:val="none" w:sz="0" w:space="0" w:color="auto"/>
            <w:left w:val="none" w:sz="0" w:space="0" w:color="auto"/>
            <w:bottom w:val="none" w:sz="0" w:space="0" w:color="auto"/>
            <w:right w:val="none" w:sz="0" w:space="0" w:color="auto"/>
          </w:divBdr>
        </w:div>
        <w:div w:id="1651131070">
          <w:marLeft w:val="480"/>
          <w:marRight w:val="0"/>
          <w:marTop w:val="0"/>
          <w:marBottom w:val="0"/>
          <w:divBdr>
            <w:top w:val="none" w:sz="0" w:space="0" w:color="auto"/>
            <w:left w:val="none" w:sz="0" w:space="0" w:color="auto"/>
            <w:bottom w:val="none" w:sz="0" w:space="0" w:color="auto"/>
            <w:right w:val="none" w:sz="0" w:space="0" w:color="auto"/>
          </w:divBdr>
        </w:div>
        <w:div w:id="171648031">
          <w:marLeft w:val="480"/>
          <w:marRight w:val="0"/>
          <w:marTop w:val="0"/>
          <w:marBottom w:val="0"/>
          <w:divBdr>
            <w:top w:val="none" w:sz="0" w:space="0" w:color="auto"/>
            <w:left w:val="none" w:sz="0" w:space="0" w:color="auto"/>
            <w:bottom w:val="none" w:sz="0" w:space="0" w:color="auto"/>
            <w:right w:val="none" w:sz="0" w:space="0" w:color="auto"/>
          </w:divBdr>
        </w:div>
        <w:div w:id="1037270564">
          <w:marLeft w:val="480"/>
          <w:marRight w:val="0"/>
          <w:marTop w:val="0"/>
          <w:marBottom w:val="0"/>
          <w:divBdr>
            <w:top w:val="none" w:sz="0" w:space="0" w:color="auto"/>
            <w:left w:val="none" w:sz="0" w:space="0" w:color="auto"/>
            <w:bottom w:val="none" w:sz="0" w:space="0" w:color="auto"/>
            <w:right w:val="none" w:sz="0" w:space="0" w:color="auto"/>
          </w:divBdr>
        </w:div>
        <w:div w:id="1696803450">
          <w:marLeft w:val="480"/>
          <w:marRight w:val="0"/>
          <w:marTop w:val="0"/>
          <w:marBottom w:val="0"/>
          <w:divBdr>
            <w:top w:val="none" w:sz="0" w:space="0" w:color="auto"/>
            <w:left w:val="none" w:sz="0" w:space="0" w:color="auto"/>
            <w:bottom w:val="none" w:sz="0" w:space="0" w:color="auto"/>
            <w:right w:val="none" w:sz="0" w:space="0" w:color="auto"/>
          </w:divBdr>
        </w:div>
        <w:div w:id="537473037">
          <w:marLeft w:val="480"/>
          <w:marRight w:val="0"/>
          <w:marTop w:val="0"/>
          <w:marBottom w:val="0"/>
          <w:divBdr>
            <w:top w:val="none" w:sz="0" w:space="0" w:color="auto"/>
            <w:left w:val="none" w:sz="0" w:space="0" w:color="auto"/>
            <w:bottom w:val="none" w:sz="0" w:space="0" w:color="auto"/>
            <w:right w:val="none" w:sz="0" w:space="0" w:color="auto"/>
          </w:divBdr>
        </w:div>
        <w:div w:id="91246264">
          <w:marLeft w:val="480"/>
          <w:marRight w:val="0"/>
          <w:marTop w:val="0"/>
          <w:marBottom w:val="0"/>
          <w:divBdr>
            <w:top w:val="none" w:sz="0" w:space="0" w:color="auto"/>
            <w:left w:val="none" w:sz="0" w:space="0" w:color="auto"/>
            <w:bottom w:val="none" w:sz="0" w:space="0" w:color="auto"/>
            <w:right w:val="none" w:sz="0" w:space="0" w:color="auto"/>
          </w:divBdr>
        </w:div>
        <w:div w:id="11416705">
          <w:marLeft w:val="480"/>
          <w:marRight w:val="0"/>
          <w:marTop w:val="0"/>
          <w:marBottom w:val="0"/>
          <w:divBdr>
            <w:top w:val="none" w:sz="0" w:space="0" w:color="auto"/>
            <w:left w:val="none" w:sz="0" w:space="0" w:color="auto"/>
            <w:bottom w:val="none" w:sz="0" w:space="0" w:color="auto"/>
            <w:right w:val="none" w:sz="0" w:space="0" w:color="auto"/>
          </w:divBdr>
        </w:div>
        <w:div w:id="1054623190">
          <w:marLeft w:val="480"/>
          <w:marRight w:val="0"/>
          <w:marTop w:val="0"/>
          <w:marBottom w:val="0"/>
          <w:divBdr>
            <w:top w:val="none" w:sz="0" w:space="0" w:color="auto"/>
            <w:left w:val="none" w:sz="0" w:space="0" w:color="auto"/>
            <w:bottom w:val="none" w:sz="0" w:space="0" w:color="auto"/>
            <w:right w:val="none" w:sz="0" w:space="0" w:color="auto"/>
          </w:divBdr>
        </w:div>
        <w:div w:id="1119762958">
          <w:marLeft w:val="480"/>
          <w:marRight w:val="0"/>
          <w:marTop w:val="0"/>
          <w:marBottom w:val="0"/>
          <w:divBdr>
            <w:top w:val="none" w:sz="0" w:space="0" w:color="auto"/>
            <w:left w:val="none" w:sz="0" w:space="0" w:color="auto"/>
            <w:bottom w:val="none" w:sz="0" w:space="0" w:color="auto"/>
            <w:right w:val="none" w:sz="0" w:space="0" w:color="auto"/>
          </w:divBdr>
        </w:div>
        <w:div w:id="1448894932">
          <w:marLeft w:val="480"/>
          <w:marRight w:val="0"/>
          <w:marTop w:val="0"/>
          <w:marBottom w:val="0"/>
          <w:divBdr>
            <w:top w:val="none" w:sz="0" w:space="0" w:color="auto"/>
            <w:left w:val="none" w:sz="0" w:space="0" w:color="auto"/>
            <w:bottom w:val="none" w:sz="0" w:space="0" w:color="auto"/>
            <w:right w:val="none" w:sz="0" w:space="0" w:color="auto"/>
          </w:divBdr>
        </w:div>
        <w:div w:id="538400261">
          <w:marLeft w:val="480"/>
          <w:marRight w:val="0"/>
          <w:marTop w:val="0"/>
          <w:marBottom w:val="0"/>
          <w:divBdr>
            <w:top w:val="none" w:sz="0" w:space="0" w:color="auto"/>
            <w:left w:val="none" w:sz="0" w:space="0" w:color="auto"/>
            <w:bottom w:val="none" w:sz="0" w:space="0" w:color="auto"/>
            <w:right w:val="none" w:sz="0" w:space="0" w:color="auto"/>
          </w:divBdr>
        </w:div>
        <w:div w:id="410931180">
          <w:marLeft w:val="480"/>
          <w:marRight w:val="0"/>
          <w:marTop w:val="0"/>
          <w:marBottom w:val="0"/>
          <w:divBdr>
            <w:top w:val="none" w:sz="0" w:space="0" w:color="auto"/>
            <w:left w:val="none" w:sz="0" w:space="0" w:color="auto"/>
            <w:bottom w:val="none" w:sz="0" w:space="0" w:color="auto"/>
            <w:right w:val="none" w:sz="0" w:space="0" w:color="auto"/>
          </w:divBdr>
        </w:div>
        <w:div w:id="711610529">
          <w:marLeft w:val="480"/>
          <w:marRight w:val="0"/>
          <w:marTop w:val="0"/>
          <w:marBottom w:val="0"/>
          <w:divBdr>
            <w:top w:val="none" w:sz="0" w:space="0" w:color="auto"/>
            <w:left w:val="none" w:sz="0" w:space="0" w:color="auto"/>
            <w:bottom w:val="none" w:sz="0" w:space="0" w:color="auto"/>
            <w:right w:val="none" w:sz="0" w:space="0" w:color="auto"/>
          </w:divBdr>
        </w:div>
        <w:div w:id="1456603523">
          <w:marLeft w:val="480"/>
          <w:marRight w:val="0"/>
          <w:marTop w:val="0"/>
          <w:marBottom w:val="0"/>
          <w:divBdr>
            <w:top w:val="none" w:sz="0" w:space="0" w:color="auto"/>
            <w:left w:val="none" w:sz="0" w:space="0" w:color="auto"/>
            <w:bottom w:val="none" w:sz="0" w:space="0" w:color="auto"/>
            <w:right w:val="none" w:sz="0" w:space="0" w:color="auto"/>
          </w:divBdr>
        </w:div>
        <w:div w:id="2028097280">
          <w:marLeft w:val="480"/>
          <w:marRight w:val="0"/>
          <w:marTop w:val="0"/>
          <w:marBottom w:val="0"/>
          <w:divBdr>
            <w:top w:val="none" w:sz="0" w:space="0" w:color="auto"/>
            <w:left w:val="none" w:sz="0" w:space="0" w:color="auto"/>
            <w:bottom w:val="none" w:sz="0" w:space="0" w:color="auto"/>
            <w:right w:val="none" w:sz="0" w:space="0" w:color="auto"/>
          </w:divBdr>
        </w:div>
        <w:div w:id="1407262387">
          <w:marLeft w:val="480"/>
          <w:marRight w:val="0"/>
          <w:marTop w:val="0"/>
          <w:marBottom w:val="0"/>
          <w:divBdr>
            <w:top w:val="none" w:sz="0" w:space="0" w:color="auto"/>
            <w:left w:val="none" w:sz="0" w:space="0" w:color="auto"/>
            <w:bottom w:val="none" w:sz="0" w:space="0" w:color="auto"/>
            <w:right w:val="none" w:sz="0" w:space="0" w:color="auto"/>
          </w:divBdr>
        </w:div>
        <w:div w:id="939026763">
          <w:marLeft w:val="480"/>
          <w:marRight w:val="0"/>
          <w:marTop w:val="0"/>
          <w:marBottom w:val="0"/>
          <w:divBdr>
            <w:top w:val="none" w:sz="0" w:space="0" w:color="auto"/>
            <w:left w:val="none" w:sz="0" w:space="0" w:color="auto"/>
            <w:bottom w:val="none" w:sz="0" w:space="0" w:color="auto"/>
            <w:right w:val="none" w:sz="0" w:space="0" w:color="auto"/>
          </w:divBdr>
        </w:div>
        <w:div w:id="130903327">
          <w:marLeft w:val="480"/>
          <w:marRight w:val="0"/>
          <w:marTop w:val="0"/>
          <w:marBottom w:val="0"/>
          <w:divBdr>
            <w:top w:val="none" w:sz="0" w:space="0" w:color="auto"/>
            <w:left w:val="none" w:sz="0" w:space="0" w:color="auto"/>
            <w:bottom w:val="none" w:sz="0" w:space="0" w:color="auto"/>
            <w:right w:val="none" w:sz="0" w:space="0" w:color="auto"/>
          </w:divBdr>
        </w:div>
        <w:div w:id="1984003893">
          <w:marLeft w:val="480"/>
          <w:marRight w:val="0"/>
          <w:marTop w:val="0"/>
          <w:marBottom w:val="0"/>
          <w:divBdr>
            <w:top w:val="none" w:sz="0" w:space="0" w:color="auto"/>
            <w:left w:val="none" w:sz="0" w:space="0" w:color="auto"/>
            <w:bottom w:val="none" w:sz="0" w:space="0" w:color="auto"/>
            <w:right w:val="none" w:sz="0" w:space="0" w:color="auto"/>
          </w:divBdr>
        </w:div>
        <w:div w:id="922376317">
          <w:marLeft w:val="480"/>
          <w:marRight w:val="0"/>
          <w:marTop w:val="0"/>
          <w:marBottom w:val="0"/>
          <w:divBdr>
            <w:top w:val="none" w:sz="0" w:space="0" w:color="auto"/>
            <w:left w:val="none" w:sz="0" w:space="0" w:color="auto"/>
            <w:bottom w:val="none" w:sz="0" w:space="0" w:color="auto"/>
            <w:right w:val="none" w:sz="0" w:space="0" w:color="auto"/>
          </w:divBdr>
        </w:div>
        <w:div w:id="1754476304">
          <w:marLeft w:val="480"/>
          <w:marRight w:val="0"/>
          <w:marTop w:val="0"/>
          <w:marBottom w:val="0"/>
          <w:divBdr>
            <w:top w:val="none" w:sz="0" w:space="0" w:color="auto"/>
            <w:left w:val="none" w:sz="0" w:space="0" w:color="auto"/>
            <w:bottom w:val="none" w:sz="0" w:space="0" w:color="auto"/>
            <w:right w:val="none" w:sz="0" w:space="0" w:color="auto"/>
          </w:divBdr>
        </w:div>
        <w:div w:id="411976132">
          <w:marLeft w:val="480"/>
          <w:marRight w:val="0"/>
          <w:marTop w:val="0"/>
          <w:marBottom w:val="0"/>
          <w:divBdr>
            <w:top w:val="none" w:sz="0" w:space="0" w:color="auto"/>
            <w:left w:val="none" w:sz="0" w:space="0" w:color="auto"/>
            <w:bottom w:val="none" w:sz="0" w:space="0" w:color="auto"/>
            <w:right w:val="none" w:sz="0" w:space="0" w:color="auto"/>
          </w:divBdr>
        </w:div>
        <w:div w:id="105083728">
          <w:marLeft w:val="480"/>
          <w:marRight w:val="0"/>
          <w:marTop w:val="0"/>
          <w:marBottom w:val="0"/>
          <w:divBdr>
            <w:top w:val="none" w:sz="0" w:space="0" w:color="auto"/>
            <w:left w:val="none" w:sz="0" w:space="0" w:color="auto"/>
            <w:bottom w:val="none" w:sz="0" w:space="0" w:color="auto"/>
            <w:right w:val="none" w:sz="0" w:space="0" w:color="auto"/>
          </w:divBdr>
        </w:div>
        <w:div w:id="2001957848">
          <w:marLeft w:val="480"/>
          <w:marRight w:val="0"/>
          <w:marTop w:val="0"/>
          <w:marBottom w:val="0"/>
          <w:divBdr>
            <w:top w:val="none" w:sz="0" w:space="0" w:color="auto"/>
            <w:left w:val="none" w:sz="0" w:space="0" w:color="auto"/>
            <w:bottom w:val="none" w:sz="0" w:space="0" w:color="auto"/>
            <w:right w:val="none" w:sz="0" w:space="0" w:color="auto"/>
          </w:divBdr>
        </w:div>
        <w:div w:id="1060595675">
          <w:marLeft w:val="480"/>
          <w:marRight w:val="0"/>
          <w:marTop w:val="0"/>
          <w:marBottom w:val="0"/>
          <w:divBdr>
            <w:top w:val="none" w:sz="0" w:space="0" w:color="auto"/>
            <w:left w:val="none" w:sz="0" w:space="0" w:color="auto"/>
            <w:bottom w:val="none" w:sz="0" w:space="0" w:color="auto"/>
            <w:right w:val="none" w:sz="0" w:space="0" w:color="auto"/>
          </w:divBdr>
        </w:div>
        <w:div w:id="1871262464">
          <w:marLeft w:val="480"/>
          <w:marRight w:val="0"/>
          <w:marTop w:val="0"/>
          <w:marBottom w:val="0"/>
          <w:divBdr>
            <w:top w:val="none" w:sz="0" w:space="0" w:color="auto"/>
            <w:left w:val="none" w:sz="0" w:space="0" w:color="auto"/>
            <w:bottom w:val="none" w:sz="0" w:space="0" w:color="auto"/>
            <w:right w:val="none" w:sz="0" w:space="0" w:color="auto"/>
          </w:divBdr>
        </w:div>
        <w:div w:id="419444977">
          <w:marLeft w:val="480"/>
          <w:marRight w:val="0"/>
          <w:marTop w:val="0"/>
          <w:marBottom w:val="0"/>
          <w:divBdr>
            <w:top w:val="none" w:sz="0" w:space="0" w:color="auto"/>
            <w:left w:val="none" w:sz="0" w:space="0" w:color="auto"/>
            <w:bottom w:val="none" w:sz="0" w:space="0" w:color="auto"/>
            <w:right w:val="none" w:sz="0" w:space="0" w:color="auto"/>
          </w:divBdr>
        </w:div>
        <w:div w:id="17245228">
          <w:marLeft w:val="480"/>
          <w:marRight w:val="0"/>
          <w:marTop w:val="0"/>
          <w:marBottom w:val="0"/>
          <w:divBdr>
            <w:top w:val="none" w:sz="0" w:space="0" w:color="auto"/>
            <w:left w:val="none" w:sz="0" w:space="0" w:color="auto"/>
            <w:bottom w:val="none" w:sz="0" w:space="0" w:color="auto"/>
            <w:right w:val="none" w:sz="0" w:space="0" w:color="auto"/>
          </w:divBdr>
        </w:div>
        <w:div w:id="1021511737">
          <w:marLeft w:val="480"/>
          <w:marRight w:val="0"/>
          <w:marTop w:val="0"/>
          <w:marBottom w:val="0"/>
          <w:divBdr>
            <w:top w:val="none" w:sz="0" w:space="0" w:color="auto"/>
            <w:left w:val="none" w:sz="0" w:space="0" w:color="auto"/>
            <w:bottom w:val="none" w:sz="0" w:space="0" w:color="auto"/>
            <w:right w:val="none" w:sz="0" w:space="0" w:color="auto"/>
          </w:divBdr>
        </w:div>
        <w:div w:id="1896965179">
          <w:marLeft w:val="480"/>
          <w:marRight w:val="0"/>
          <w:marTop w:val="0"/>
          <w:marBottom w:val="0"/>
          <w:divBdr>
            <w:top w:val="none" w:sz="0" w:space="0" w:color="auto"/>
            <w:left w:val="none" w:sz="0" w:space="0" w:color="auto"/>
            <w:bottom w:val="none" w:sz="0" w:space="0" w:color="auto"/>
            <w:right w:val="none" w:sz="0" w:space="0" w:color="auto"/>
          </w:divBdr>
        </w:div>
        <w:div w:id="1191337043">
          <w:marLeft w:val="480"/>
          <w:marRight w:val="0"/>
          <w:marTop w:val="0"/>
          <w:marBottom w:val="0"/>
          <w:divBdr>
            <w:top w:val="none" w:sz="0" w:space="0" w:color="auto"/>
            <w:left w:val="none" w:sz="0" w:space="0" w:color="auto"/>
            <w:bottom w:val="none" w:sz="0" w:space="0" w:color="auto"/>
            <w:right w:val="none" w:sz="0" w:space="0" w:color="auto"/>
          </w:divBdr>
        </w:div>
        <w:div w:id="2135102149">
          <w:marLeft w:val="480"/>
          <w:marRight w:val="0"/>
          <w:marTop w:val="0"/>
          <w:marBottom w:val="0"/>
          <w:divBdr>
            <w:top w:val="none" w:sz="0" w:space="0" w:color="auto"/>
            <w:left w:val="none" w:sz="0" w:space="0" w:color="auto"/>
            <w:bottom w:val="none" w:sz="0" w:space="0" w:color="auto"/>
            <w:right w:val="none" w:sz="0" w:space="0" w:color="auto"/>
          </w:divBdr>
        </w:div>
        <w:div w:id="739523716">
          <w:marLeft w:val="480"/>
          <w:marRight w:val="0"/>
          <w:marTop w:val="0"/>
          <w:marBottom w:val="0"/>
          <w:divBdr>
            <w:top w:val="none" w:sz="0" w:space="0" w:color="auto"/>
            <w:left w:val="none" w:sz="0" w:space="0" w:color="auto"/>
            <w:bottom w:val="none" w:sz="0" w:space="0" w:color="auto"/>
            <w:right w:val="none" w:sz="0" w:space="0" w:color="auto"/>
          </w:divBdr>
        </w:div>
        <w:div w:id="1027949784">
          <w:marLeft w:val="480"/>
          <w:marRight w:val="0"/>
          <w:marTop w:val="0"/>
          <w:marBottom w:val="0"/>
          <w:divBdr>
            <w:top w:val="none" w:sz="0" w:space="0" w:color="auto"/>
            <w:left w:val="none" w:sz="0" w:space="0" w:color="auto"/>
            <w:bottom w:val="none" w:sz="0" w:space="0" w:color="auto"/>
            <w:right w:val="none" w:sz="0" w:space="0" w:color="auto"/>
          </w:divBdr>
        </w:div>
        <w:div w:id="860626545">
          <w:marLeft w:val="480"/>
          <w:marRight w:val="0"/>
          <w:marTop w:val="0"/>
          <w:marBottom w:val="0"/>
          <w:divBdr>
            <w:top w:val="none" w:sz="0" w:space="0" w:color="auto"/>
            <w:left w:val="none" w:sz="0" w:space="0" w:color="auto"/>
            <w:bottom w:val="none" w:sz="0" w:space="0" w:color="auto"/>
            <w:right w:val="none" w:sz="0" w:space="0" w:color="auto"/>
          </w:divBdr>
        </w:div>
        <w:div w:id="1398629461">
          <w:marLeft w:val="480"/>
          <w:marRight w:val="0"/>
          <w:marTop w:val="0"/>
          <w:marBottom w:val="0"/>
          <w:divBdr>
            <w:top w:val="none" w:sz="0" w:space="0" w:color="auto"/>
            <w:left w:val="none" w:sz="0" w:space="0" w:color="auto"/>
            <w:bottom w:val="none" w:sz="0" w:space="0" w:color="auto"/>
            <w:right w:val="none" w:sz="0" w:space="0" w:color="auto"/>
          </w:divBdr>
        </w:div>
        <w:div w:id="1212232053">
          <w:marLeft w:val="480"/>
          <w:marRight w:val="0"/>
          <w:marTop w:val="0"/>
          <w:marBottom w:val="0"/>
          <w:divBdr>
            <w:top w:val="none" w:sz="0" w:space="0" w:color="auto"/>
            <w:left w:val="none" w:sz="0" w:space="0" w:color="auto"/>
            <w:bottom w:val="none" w:sz="0" w:space="0" w:color="auto"/>
            <w:right w:val="none" w:sz="0" w:space="0" w:color="auto"/>
          </w:divBdr>
        </w:div>
        <w:div w:id="2033455674">
          <w:marLeft w:val="480"/>
          <w:marRight w:val="0"/>
          <w:marTop w:val="0"/>
          <w:marBottom w:val="0"/>
          <w:divBdr>
            <w:top w:val="none" w:sz="0" w:space="0" w:color="auto"/>
            <w:left w:val="none" w:sz="0" w:space="0" w:color="auto"/>
            <w:bottom w:val="none" w:sz="0" w:space="0" w:color="auto"/>
            <w:right w:val="none" w:sz="0" w:space="0" w:color="auto"/>
          </w:divBdr>
        </w:div>
      </w:divsChild>
    </w:div>
    <w:div w:id="1139226500">
      <w:bodyDiv w:val="1"/>
      <w:marLeft w:val="0"/>
      <w:marRight w:val="0"/>
      <w:marTop w:val="0"/>
      <w:marBottom w:val="0"/>
      <w:divBdr>
        <w:top w:val="none" w:sz="0" w:space="0" w:color="auto"/>
        <w:left w:val="none" w:sz="0" w:space="0" w:color="auto"/>
        <w:bottom w:val="none" w:sz="0" w:space="0" w:color="auto"/>
        <w:right w:val="none" w:sz="0" w:space="0" w:color="auto"/>
      </w:divBdr>
    </w:div>
    <w:div w:id="1146355881">
      <w:bodyDiv w:val="1"/>
      <w:marLeft w:val="0"/>
      <w:marRight w:val="0"/>
      <w:marTop w:val="0"/>
      <w:marBottom w:val="0"/>
      <w:divBdr>
        <w:top w:val="none" w:sz="0" w:space="0" w:color="auto"/>
        <w:left w:val="none" w:sz="0" w:space="0" w:color="auto"/>
        <w:bottom w:val="none" w:sz="0" w:space="0" w:color="auto"/>
        <w:right w:val="none" w:sz="0" w:space="0" w:color="auto"/>
      </w:divBdr>
    </w:div>
    <w:div w:id="1146901131">
      <w:bodyDiv w:val="1"/>
      <w:marLeft w:val="0"/>
      <w:marRight w:val="0"/>
      <w:marTop w:val="0"/>
      <w:marBottom w:val="0"/>
      <w:divBdr>
        <w:top w:val="none" w:sz="0" w:space="0" w:color="auto"/>
        <w:left w:val="none" w:sz="0" w:space="0" w:color="auto"/>
        <w:bottom w:val="none" w:sz="0" w:space="0" w:color="auto"/>
        <w:right w:val="none" w:sz="0" w:space="0" w:color="auto"/>
      </w:divBdr>
    </w:div>
    <w:div w:id="1147666932">
      <w:bodyDiv w:val="1"/>
      <w:marLeft w:val="0"/>
      <w:marRight w:val="0"/>
      <w:marTop w:val="0"/>
      <w:marBottom w:val="0"/>
      <w:divBdr>
        <w:top w:val="none" w:sz="0" w:space="0" w:color="auto"/>
        <w:left w:val="none" w:sz="0" w:space="0" w:color="auto"/>
        <w:bottom w:val="none" w:sz="0" w:space="0" w:color="auto"/>
        <w:right w:val="none" w:sz="0" w:space="0" w:color="auto"/>
      </w:divBdr>
      <w:divsChild>
        <w:div w:id="958952542">
          <w:marLeft w:val="480"/>
          <w:marRight w:val="0"/>
          <w:marTop w:val="0"/>
          <w:marBottom w:val="0"/>
          <w:divBdr>
            <w:top w:val="none" w:sz="0" w:space="0" w:color="auto"/>
            <w:left w:val="none" w:sz="0" w:space="0" w:color="auto"/>
            <w:bottom w:val="none" w:sz="0" w:space="0" w:color="auto"/>
            <w:right w:val="none" w:sz="0" w:space="0" w:color="auto"/>
          </w:divBdr>
        </w:div>
        <w:div w:id="2013218308">
          <w:marLeft w:val="480"/>
          <w:marRight w:val="0"/>
          <w:marTop w:val="0"/>
          <w:marBottom w:val="0"/>
          <w:divBdr>
            <w:top w:val="none" w:sz="0" w:space="0" w:color="auto"/>
            <w:left w:val="none" w:sz="0" w:space="0" w:color="auto"/>
            <w:bottom w:val="none" w:sz="0" w:space="0" w:color="auto"/>
            <w:right w:val="none" w:sz="0" w:space="0" w:color="auto"/>
          </w:divBdr>
        </w:div>
        <w:div w:id="896085375">
          <w:marLeft w:val="480"/>
          <w:marRight w:val="0"/>
          <w:marTop w:val="0"/>
          <w:marBottom w:val="0"/>
          <w:divBdr>
            <w:top w:val="none" w:sz="0" w:space="0" w:color="auto"/>
            <w:left w:val="none" w:sz="0" w:space="0" w:color="auto"/>
            <w:bottom w:val="none" w:sz="0" w:space="0" w:color="auto"/>
            <w:right w:val="none" w:sz="0" w:space="0" w:color="auto"/>
          </w:divBdr>
        </w:div>
        <w:div w:id="1978684202">
          <w:marLeft w:val="480"/>
          <w:marRight w:val="0"/>
          <w:marTop w:val="0"/>
          <w:marBottom w:val="0"/>
          <w:divBdr>
            <w:top w:val="none" w:sz="0" w:space="0" w:color="auto"/>
            <w:left w:val="none" w:sz="0" w:space="0" w:color="auto"/>
            <w:bottom w:val="none" w:sz="0" w:space="0" w:color="auto"/>
            <w:right w:val="none" w:sz="0" w:space="0" w:color="auto"/>
          </w:divBdr>
        </w:div>
        <w:div w:id="274294106">
          <w:marLeft w:val="480"/>
          <w:marRight w:val="0"/>
          <w:marTop w:val="0"/>
          <w:marBottom w:val="0"/>
          <w:divBdr>
            <w:top w:val="none" w:sz="0" w:space="0" w:color="auto"/>
            <w:left w:val="none" w:sz="0" w:space="0" w:color="auto"/>
            <w:bottom w:val="none" w:sz="0" w:space="0" w:color="auto"/>
            <w:right w:val="none" w:sz="0" w:space="0" w:color="auto"/>
          </w:divBdr>
        </w:div>
        <w:div w:id="1651715798">
          <w:marLeft w:val="480"/>
          <w:marRight w:val="0"/>
          <w:marTop w:val="0"/>
          <w:marBottom w:val="0"/>
          <w:divBdr>
            <w:top w:val="none" w:sz="0" w:space="0" w:color="auto"/>
            <w:left w:val="none" w:sz="0" w:space="0" w:color="auto"/>
            <w:bottom w:val="none" w:sz="0" w:space="0" w:color="auto"/>
            <w:right w:val="none" w:sz="0" w:space="0" w:color="auto"/>
          </w:divBdr>
        </w:div>
        <w:div w:id="1672828941">
          <w:marLeft w:val="480"/>
          <w:marRight w:val="0"/>
          <w:marTop w:val="0"/>
          <w:marBottom w:val="0"/>
          <w:divBdr>
            <w:top w:val="none" w:sz="0" w:space="0" w:color="auto"/>
            <w:left w:val="none" w:sz="0" w:space="0" w:color="auto"/>
            <w:bottom w:val="none" w:sz="0" w:space="0" w:color="auto"/>
            <w:right w:val="none" w:sz="0" w:space="0" w:color="auto"/>
          </w:divBdr>
        </w:div>
        <w:div w:id="102775579">
          <w:marLeft w:val="480"/>
          <w:marRight w:val="0"/>
          <w:marTop w:val="0"/>
          <w:marBottom w:val="0"/>
          <w:divBdr>
            <w:top w:val="none" w:sz="0" w:space="0" w:color="auto"/>
            <w:left w:val="none" w:sz="0" w:space="0" w:color="auto"/>
            <w:bottom w:val="none" w:sz="0" w:space="0" w:color="auto"/>
            <w:right w:val="none" w:sz="0" w:space="0" w:color="auto"/>
          </w:divBdr>
        </w:div>
        <w:div w:id="556093223">
          <w:marLeft w:val="480"/>
          <w:marRight w:val="0"/>
          <w:marTop w:val="0"/>
          <w:marBottom w:val="0"/>
          <w:divBdr>
            <w:top w:val="none" w:sz="0" w:space="0" w:color="auto"/>
            <w:left w:val="none" w:sz="0" w:space="0" w:color="auto"/>
            <w:bottom w:val="none" w:sz="0" w:space="0" w:color="auto"/>
            <w:right w:val="none" w:sz="0" w:space="0" w:color="auto"/>
          </w:divBdr>
        </w:div>
        <w:div w:id="479079007">
          <w:marLeft w:val="480"/>
          <w:marRight w:val="0"/>
          <w:marTop w:val="0"/>
          <w:marBottom w:val="0"/>
          <w:divBdr>
            <w:top w:val="none" w:sz="0" w:space="0" w:color="auto"/>
            <w:left w:val="none" w:sz="0" w:space="0" w:color="auto"/>
            <w:bottom w:val="none" w:sz="0" w:space="0" w:color="auto"/>
            <w:right w:val="none" w:sz="0" w:space="0" w:color="auto"/>
          </w:divBdr>
        </w:div>
        <w:div w:id="253513533">
          <w:marLeft w:val="480"/>
          <w:marRight w:val="0"/>
          <w:marTop w:val="0"/>
          <w:marBottom w:val="0"/>
          <w:divBdr>
            <w:top w:val="none" w:sz="0" w:space="0" w:color="auto"/>
            <w:left w:val="none" w:sz="0" w:space="0" w:color="auto"/>
            <w:bottom w:val="none" w:sz="0" w:space="0" w:color="auto"/>
            <w:right w:val="none" w:sz="0" w:space="0" w:color="auto"/>
          </w:divBdr>
        </w:div>
        <w:div w:id="1723553390">
          <w:marLeft w:val="480"/>
          <w:marRight w:val="0"/>
          <w:marTop w:val="0"/>
          <w:marBottom w:val="0"/>
          <w:divBdr>
            <w:top w:val="none" w:sz="0" w:space="0" w:color="auto"/>
            <w:left w:val="none" w:sz="0" w:space="0" w:color="auto"/>
            <w:bottom w:val="none" w:sz="0" w:space="0" w:color="auto"/>
            <w:right w:val="none" w:sz="0" w:space="0" w:color="auto"/>
          </w:divBdr>
        </w:div>
        <w:div w:id="1611817700">
          <w:marLeft w:val="480"/>
          <w:marRight w:val="0"/>
          <w:marTop w:val="0"/>
          <w:marBottom w:val="0"/>
          <w:divBdr>
            <w:top w:val="none" w:sz="0" w:space="0" w:color="auto"/>
            <w:left w:val="none" w:sz="0" w:space="0" w:color="auto"/>
            <w:bottom w:val="none" w:sz="0" w:space="0" w:color="auto"/>
            <w:right w:val="none" w:sz="0" w:space="0" w:color="auto"/>
          </w:divBdr>
        </w:div>
        <w:div w:id="1880126988">
          <w:marLeft w:val="480"/>
          <w:marRight w:val="0"/>
          <w:marTop w:val="0"/>
          <w:marBottom w:val="0"/>
          <w:divBdr>
            <w:top w:val="none" w:sz="0" w:space="0" w:color="auto"/>
            <w:left w:val="none" w:sz="0" w:space="0" w:color="auto"/>
            <w:bottom w:val="none" w:sz="0" w:space="0" w:color="auto"/>
            <w:right w:val="none" w:sz="0" w:space="0" w:color="auto"/>
          </w:divBdr>
        </w:div>
        <w:div w:id="1133333402">
          <w:marLeft w:val="480"/>
          <w:marRight w:val="0"/>
          <w:marTop w:val="0"/>
          <w:marBottom w:val="0"/>
          <w:divBdr>
            <w:top w:val="none" w:sz="0" w:space="0" w:color="auto"/>
            <w:left w:val="none" w:sz="0" w:space="0" w:color="auto"/>
            <w:bottom w:val="none" w:sz="0" w:space="0" w:color="auto"/>
            <w:right w:val="none" w:sz="0" w:space="0" w:color="auto"/>
          </w:divBdr>
        </w:div>
        <w:div w:id="1621910148">
          <w:marLeft w:val="480"/>
          <w:marRight w:val="0"/>
          <w:marTop w:val="0"/>
          <w:marBottom w:val="0"/>
          <w:divBdr>
            <w:top w:val="none" w:sz="0" w:space="0" w:color="auto"/>
            <w:left w:val="none" w:sz="0" w:space="0" w:color="auto"/>
            <w:bottom w:val="none" w:sz="0" w:space="0" w:color="auto"/>
            <w:right w:val="none" w:sz="0" w:space="0" w:color="auto"/>
          </w:divBdr>
        </w:div>
        <w:div w:id="351339664">
          <w:marLeft w:val="480"/>
          <w:marRight w:val="0"/>
          <w:marTop w:val="0"/>
          <w:marBottom w:val="0"/>
          <w:divBdr>
            <w:top w:val="none" w:sz="0" w:space="0" w:color="auto"/>
            <w:left w:val="none" w:sz="0" w:space="0" w:color="auto"/>
            <w:bottom w:val="none" w:sz="0" w:space="0" w:color="auto"/>
            <w:right w:val="none" w:sz="0" w:space="0" w:color="auto"/>
          </w:divBdr>
        </w:div>
        <w:div w:id="98064493">
          <w:marLeft w:val="480"/>
          <w:marRight w:val="0"/>
          <w:marTop w:val="0"/>
          <w:marBottom w:val="0"/>
          <w:divBdr>
            <w:top w:val="none" w:sz="0" w:space="0" w:color="auto"/>
            <w:left w:val="none" w:sz="0" w:space="0" w:color="auto"/>
            <w:bottom w:val="none" w:sz="0" w:space="0" w:color="auto"/>
            <w:right w:val="none" w:sz="0" w:space="0" w:color="auto"/>
          </w:divBdr>
        </w:div>
        <w:div w:id="1729180773">
          <w:marLeft w:val="480"/>
          <w:marRight w:val="0"/>
          <w:marTop w:val="0"/>
          <w:marBottom w:val="0"/>
          <w:divBdr>
            <w:top w:val="none" w:sz="0" w:space="0" w:color="auto"/>
            <w:left w:val="none" w:sz="0" w:space="0" w:color="auto"/>
            <w:bottom w:val="none" w:sz="0" w:space="0" w:color="auto"/>
            <w:right w:val="none" w:sz="0" w:space="0" w:color="auto"/>
          </w:divBdr>
        </w:div>
        <w:div w:id="230625151">
          <w:marLeft w:val="480"/>
          <w:marRight w:val="0"/>
          <w:marTop w:val="0"/>
          <w:marBottom w:val="0"/>
          <w:divBdr>
            <w:top w:val="none" w:sz="0" w:space="0" w:color="auto"/>
            <w:left w:val="none" w:sz="0" w:space="0" w:color="auto"/>
            <w:bottom w:val="none" w:sz="0" w:space="0" w:color="auto"/>
            <w:right w:val="none" w:sz="0" w:space="0" w:color="auto"/>
          </w:divBdr>
        </w:div>
        <w:div w:id="272826649">
          <w:marLeft w:val="480"/>
          <w:marRight w:val="0"/>
          <w:marTop w:val="0"/>
          <w:marBottom w:val="0"/>
          <w:divBdr>
            <w:top w:val="none" w:sz="0" w:space="0" w:color="auto"/>
            <w:left w:val="none" w:sz="0" w:space="0" w:color="auto"/>
            <w:bottom w:val="none" w:sz="0" w:space="0" w:color="auto"/>
            <w:right w:val="none" w:sz="0" w:space="0" w:color="auto"/>
          </w:divBdr>
        </w:div>
        <w:div w:id="471949352">
          <w:marLeft w:val="480"/>
          <w:marRight w:val="0"/>
          <w:marTop w:val="0"/>
          <w:marBottom w:val="0"/>
          <w:divBdr>
            <w:top w:val="none" w:sz="0" w:space="0" w:color="auto"/>
            <w:left w:val="none" w:sz="0" w:space="0" w:color="auto"/>
            <w:bottom w:val="none" w:sz="0" w:space="0" w:color="auto"/>
            <w:right w:val="none" w:sz="0" w:space="0" w:color="auto"/>
          </w:divBdr>
        </w:div>
        <w:div w:id="74790476">
          <w:marLeft w:val="480"/>
          <w:marRight w:val="0"/>
          <w:marTop w:val="0"/>
          <w:marBottom w:val="0"/>
          <w:divBdr>
            <w:top w:val="none" w:sz="0" w:space="0" w:color="auto"/>
            <w:left w:val="none" w:sz="0" w:space="0" w:color="auto"/>
            <w:bottom w:val="none" w:sz="0" w:space="0" w:color="auto"/>
            <w:right w:val="none" w:sz="0" w:space="0" w:color="auto"/>
          </w:divBdr>
        </w:div>
        <w:div w:id="317462919">
          <w:marLeft w:val="480"/>
          <w:marRight w:val="0"/>
          <w:marTop w:val="0"/>
          <w:marBottom w:val="0"/>
          <w:divBdr>
            <w:top w:val="none" w:sz="0" w:space="0" w:color="auto"/>
            <w:left w:val="none" w:sz="0" w:space="0" w:color="auto"/>
            <w:bottom w:val="none" w:sz="0" w:space="0" w:color="auto"/>
            <w:right w:val="none" w:sz="0" w:space="0" w:color="auto"/>
          </w:divBdr>
        </w:div>
        <w:div w:id="1633246133">
          <w:marLeft w:val="480"/>
          <w:marRight w:val="0"/>
          <w:marTop w:val="0"/>
          <w:marBottom w:val="0"/>
          <w:divBdr>
            <w:top w:val="none" w:sz="0" w:space="0" w:color="auto"/>
            <w:left w:val="none" w:sz="0" w:space="0" w:color="auto"/>
            <w:bottom w:val="none" w:sz="0" w:space="0" w:color="auto"/>
            <w:right w:val="none" w:sz="0" w:space="0" w:color="auto"/>
          </w:divBdr>
        </w:div>
        <w:div w:id="1194490993">
          <w:marLeft w:val="480"/>
          <w:marRight w:val="0"/>
          <w:marTop w:val="0"/>
          <w:marBottom w:val="0"/>
          <w:divBdr>
            <w:top w:val="none" w:sz="0" w:space="0" w:color="auto"/>
            <w:left w:val="none" w:sz="0" w:space="0" w:color="auto"/>
            <w:bottom w:val="none" w:sz="0" w:space="0" w:color="auto"/>
            <w:right w:val="none" w:sz="0" w:space="0" w:color="auto"/>
          </w:divBdr>
        </w:div>
        <w:div w:id="523790084">
          <w:marLeft w:val="480"/>
          <w:marRight w:val="0"/>
          <w:marTop w:val="0"/>
          <w:marBottom w:val="0"/>
          <w:divBdr>
            <w:top w:val="none" w:sz="0" w:space="0" w:color="auto"/>
            <w:left w:val="none" w:sz="0" w:space="0" w:color="auto"/>
            <w:bottom w:val="none" w:sz="0" w:space="0" w:color="auto"/>
            <w:right w:val="none" w:sz="0" w:space="0" w:color="auto"/>
          </w:divBdr>
        </w:div>
        <w:div w:id="523709474">
          <w:marLeft w:val="480"/>
          <w:marRight w:val="0"/>
          <w:marTop w:val="0"/>
          <w:marBottom w:val="0"/>
          <w:divBdr>
            <w:top w:val="none" w:sz="0" w:space="0" w:color="auto"/>
            <w:left w:val="none" w:sz="0" w:space="0" w:color="auto"/>
            <w:bottom w:val="none" w:sz="0" w:space="0" w:color="auto"/>
            <w:right w:val="none" w:sz="0" w:space="0" w:color="auto"/>
          </w:divBdr>
        </w:div>
        <w:div w:id="947784339">
          <w:marLeft w:val="480"/>
          <w:marRight w:val="0"/>
          <w:marTop w:val="0"/>
          <w:marBottom w:val="0"/>
          <w:divBdr>
            <w:top w:val="none" w:sz="0" w:space="0" w:color="auto"/>
            <w:left w:val="none" w:sz="0" w:space="0" w:color="auto"/>
            <w:bottom w:val="none" w:sz="0" w:space="0" w:color="auto"/>
            <w:right w:val="none" w:sz="0" w:space="0" w:color="auto"/>
          </w:divBdr>
        </w:div>
        <w:div w:id="619801762">
          <w:marLeft w:val="480"/>
          <w:marRight w:val="0"/>
          <w:marTop w:val="0"/>
          <w:marBottom w:val="0"/>
          <w:divBdr>
            <w:top w:val="none" w:sz="0" w:space="0" w:color="auto"/>
            <w:left w:val="none" w:sz="0" w:space="0" w:color="auto"/>
            <w:bottom w:val="none" w:sz="0" w:space="0" w:color="auto"/>
            <w:right w:val="none" w:sz="0" w:space="0" w:color="auto"/>
          </w:divBdr>
        </w:div>
        <w:div w:id="437916661">
          <w:marLeft w:val="480"/>
          <w:marRight w:val="0"/>
          <w:marTop w:val="0"/>
          <w:marBottom w:val="0"/>
          <w:divBdr>
            <w:top w:val="none" w:sz="0" w:space="0" w:color="auto"/>
            <w:left w:val="none" w:sz="0" w:space="0" w:color="auto"/>
            <w:bottom w:val="none" w:sz="0" w:space="0" w:color="auto"/>
            <w:right w:val="none" w:sz="0" w:space="0" w:color="auto"/>
          </w:divBdr>
        </w:div>
        <w:div w:id="555552721">
          <w:marLeft w:val="480"/>
          <w:marRight w:val="0"/>
          <w:marTop w:val="0"/>
          <w:marBottom w:val="0"/>
          <w:divBdr>
            <w:top w:val="none" w:sz="0" w:space="0" w:color="auto"/>
            <w:left w:val="none" w:sz="0" w:space="0" w:color="auto"/>
            <w:bottom w:val="none" w:sz="0" w:space="0" w:color="auto"/>
            <w:right w:val="none" w:sz="0" w:space="0" w:color="auto"/>
          </w:divBdr>
        </w:div>
        <w:div w:id="1261449351">
          <w:marLeft w:val="480"/>
          <w:marRight w:val="0"/>
          <w:marTop w:val="0"/>
          <w:marBottom w:val="0"/>
          <w:divBdr>
            <w:top w:val="none" w:sz="0" w:space="0" w:color="auto"/>
            <w:left w:val="none" w:sz="0" w:space="0" w:color="auto"/>
            <w:bottom w:val="none" w:sz="0" w:space="0" w:color="auto"/>
            <w:right w:val="none" w:sz="0" w:space="0" w:color="auto"/>
          </w:divBdr>
        </w:div>
        <w:div w:id="1220018269">
          <w:marLeft w:val="480"/>
          <w:marRight w:val="0"/>
          <w:marTop w:val="0"/>
          <w:marBottom w:val="0"/>
          <w:divBdr>
            <w:top w:val="none" w:sz="0" w:space="0" w:color="auto"/>
            <w:left w:val="none" w:sz="0" w:space="0" w:color="auto"/>
            <w:bottom w:val="none" w:sz="0" w:space="0" w:color="auto"/>
            <w:right w:val="none" w:sz="0" w:space="0" w:color="auto"/>
          </w:divBdr>
        </w:div>
        <w:div w:id="154927335">
          <w:marLeft w:val="480"/>
          <w:marRight w:val="0"/>
          <w:marTop w:val="0"/>
          <w:marBottom w:val="0"/>
          <w:divBdr>
            <w:top w:val="none" w:sz="0" w:space="0" w:color="auto"/>
            <w:left w:val="none" w:sz="0" w:space="0" w:color="auto"/>
            <w:bottom w:val="none" w:sz="0" w:space="0" w:color="auto"/>
            <w:right w:val="none" w:sz="0" w:space="0" w:color="auto"/>
          </w:divBdr>
        </w:div>
        <w:div w:id="678308791">
          <w:marLeft w:val="480"/>
          <w:marRight w:val="0"/>
          <w:marTop w:val="0"/>
          <w:marBottom w:val="0"/>
          <w:divBdr>
            <w:top w:val="none" w:sz="0" w:space="0" w:color="auto"/>
            <w:left w:val="none" w:sz="0" w:space="0" w:color="auto"/>
            <w:bottom w:val="none" w:sz="0" w:space="0" w:color="auto"/>
            <w:right w:val="none" w:sz="0" w:space="0" w:color="auto"/>
          </w:divBdr>
        </w:div>
        <w:div w:id="756558257">
          <w:marLeft w:val="480"/>
          <w:marRight w:val="0"/>
          <w:marTop w:val="0"/>
          <w:marBottom w:val="0"/>
          <w:divBdr>
            <w:top w:val="none" w:sz="0" w:space="0" w:color="auto"/>
            <w:left w:val="none" w:sz="0" w:space="0" w:color="auto"/>
            <w:bottom w:val="none" w:sz="0" w:space="0" w:color="auto"/>
            <w:right w:val="none" w:sz="0" w:space="0" w:color="auto"/>
          </w:divBdr>
        </w:div>
        <w:div w:id="1901360951">
          <w:marLeft w:val="480"/>
          <w:marRight w:val="0"/>
          <w:marTop w:val="0"/>
          <w:marBottom w:val="0"/>
          <w:divBdr>
            <w:top w:val="none" w:sz="0" w:space="0" w:color="auto"/>
            <w:left w:val="none" w:sz="0" w:space="0" w:color="auto"/>
            <w:bottom w:val="none" w:sz="0" w:space="0" w:color="auto"/>
            <w:right w:val="none" w:sz="0" w:space="0" w:color="auto"/>
          </w:divBdr>
        </w:div>
        <w:div w:id="615022415">
          <w:marLeft w:val="480"/>
          <w:marRight w:val="0"/>
          <w:marTop w:val="0"/>
          <w:marBottom w:val="0"/>
          <w:divBdr>
            <w:top w:val="none" w:sz="0" w:space="0" w:color="auto"/>
            <w:left w:val="none" w:sz="0" w:space="0" w:color="auto"/>
            <w:bottom w:val="none" w:sz="0" w:space="0" w:color="auto"/>
            <w:right w:val="none" w:sz="0" w:space="0" w:color="auto"/>
          </w:divBdr>
        </w:div>
        <w:div w:id="954410490">
          <w:marLeft w:val="480"/>
          <w:marRight w:val="0"/>
          <w:marTop w:val="0"/>
          <w:marBottom w:val="0"/>
          <w:divBdr>
            <w:top w:val="none" w:sz="0" w:space="0" w:color="auto"/>
            <w:left w:val="none" w:sz="0" w:space="0" w:color="auto"/>
            <w:bottom w:val="none" w:sz="0" w:space="0" w:color="auto"/>
            <w:right w:val="none" w:sz="0" w:space="0" w:color="auto"/>
          </w:divBdr>
        </w:div>
        <w:div w:id="186481745">
          <w:marLeft w:val="480"/>
          <w:marRight w:val="0"/>
          <w:marTop w:val="0"/>
          <w:marBottom w:val="0"/>
          <w:divBdr>
            <w:top w:val="none" w:sz="0" w:space="0" w:color="auto"/>
            <w:left w:val="none" w:sz="0" w:space="0" w:color="auto"/>
            <w:bottom w:val="none" w:sz="0" w:space="0" w:color="auto"/>
            <w:right w:val="none" w:sz="0" w:space="0" w:color="auto"/>
          </w:divBdr>
        </w:div>
        <w:div w:id="1860775011">
          <w:marLeft w:val="480"/>
          <w:marRight w:val="0"/>
          <w:marTop w:val="0"/>
          <w:marBottom w:val="0"/>
          <w:divBdr>
            <w:top w:val="none" w:sz="0" w:space="0" w:color="auto"/>
            <w:left w:val="none" w:sz="0" w:space="0" w:color="auto"/>
            <w:bottom w:val="none" w:sz="0" w:space="0" w:color="auto"/>
            <w:right w:val="none" w:sz="0" w:space="0" w:color="auto"/>
          </w:divBdr>
        </w:div>
        <w:div w:id="1467821291">
          <w:marLeft w:val="480"/>
          <w:marRight w:val="0"/>
          <w:marTop w:val="0"/>
          <w:marBottom w:val="0"/>
          <w:divBdr>
            <w:top w:val="none" w:sz="0" w:space="0" w:color="auto"/>
            <w:left w:val="none" w:sz="0" w:space="0" w:color="auto"/>
            <w:bottom w:val="none" w:sz="0" w:space="0" w:color="auto"/>
            <w:right w:val="none" w:sz="0" w:space="0" w:color="auto"/>
          </w:divBdr>
        </w:div>
        <w:div w:id="1250041892">
          <w:marLeft w:val="480"/>
          <w:marRight w:val="0"/>
          <w:marTop w:val="0"/>
          <w:marBottom w:val="0"/>
          <w:divBdr>
            <w:top w:val="none" w:sz="0" w:space="0" w:color="auto"/>
            <w:left w:val="none" w:sz="0" w:space="0" w:color="auto"/>
            <w:bottom w:val="none" w:sz="0" w:space="0" w:color="auto"/>
            <w:right w:val="none" w:sz="0" w:space="0" w:color="auto"/>
          </w:divBdr>
        </w:div>
        <w:div w:id="549734247">
          <w:marLeft w:val="480"/>
          <w:marRight w:val="0"/>
          <w:marTop w:val="0"/>
          <w:marBottom w:val="0"/>
          <w:divBdr>
            <w:top w:val="none" w:sz="0" w:space="0" w:color="auto"/>
            <w:left w:val="none" w:sz="0" w:space="0" w:color="auto"/>
            <w:bottom w:val="none" w:sz="0" w:space="0" w:color="auto"/>
            <w:right w:val="none" w:sz="0" w:space="0" w:color="auto"/>
          </w:divBdr>
        </w:div>
        <w:div w:id="1269389468">
          <w:marLeft w:val="480"/>
          <w:marRight w:val="0"/>
          <w:marTop w:val="0"/>
          <w:marBottom w:val="0"/>
          <w:divBdr>
            <w:top w:val="none" w:sz="0" w:space="0" w:color="auto"/>
            <w:left w:val="none" w:sz="0" w:space="0" w:color="auto"/>
            <w:bottom w:val="none" w:sz="0" w:space="0" w:color="auto"/>
            <w:right w:val="none" w:sz="0" w:space="0" w:color="auto"/>
          </w:divBdr>
        </w:div>
        <w:div w:id="1873957175">
          <w:marLeft w:val="480"/>
          <w:marRight w:val="0"/>
          <w:marTop w:val="0"/>
          <w:marBottom w:val="0"/>
          <w:divBdr>
            <w:top w:val="none" w:sz="0" w:space="0" w:color="auto"/>
            <w:left w:val="none" w:sz="0" w:space="0" w:color="auto"/>
            <w:bottom w:val="none" w:sz="0" w:space="0" w:color="auto"/>
            <w:right w:val="none" w:sz="0" w:space="0" w:color="auto"/>
          </w:divBdr>
        </w:div>
        <w:div w:id="957446252">
          <w:marLeft w:val="480"/>
          <w:marRight w:val="0"/>
          <w:marTop w:val="0"/>
          <w:marBottom w:val="0"/>
          <w:divBdr>
            <w:top w:val="none" w:sz="0" w:space="0" w:color="auto"/>
            <w:left w:val="none" w:sz="0" w:space="0" w:color="auto"/>
            <w:bottom w:val="none" w:sz="0" w:space="0" w:color="auto"/>
            <w:right w:val="none" w:sz="0" w:space="0" w:color="auto"/>
          </w:divBdr>
        </w:div>
        <w:div w:id="1920946495">
          <w:marLeft w:val="480"/>
          <w:marRight w:val="0"/>
          <w:marTop w:val="0"/>
          <w:marBottom w:val="0"/>
          <w:divBdr>
            <w:top w:val="none" w:sz="0" w:space="0" w:color="auto"/>
            <w:left w:val="none" w:sz="0" w:space="0" w:color="auto"/>
            <w:bottom w:val="none" w:sz="0" w:space="0" w:color="auto"/>
            <w:right w:val="none" w:sz="0" w:space="0" w:color="auto"/>
          </w:divBdr>
        </w:div>
        <w:div w:id="1977833840">
          <w:marLeft w:val="480"/>
          <w:marRight w:val="0"/>
          <w:marTop w:val="0"/>
          <w:marBottom w:val="0"/>
          <w:divBdr>
            <w:top w:val="none" w:sz="0" w:space="0" w:color="auto"/>
            <w:left w:val="none" w:sz="0" w:space="0" w:color="auto"/>
            <w:bottom w:val="none" w:sz="0" w:space="0" w:color="auto"/>
            <w:right w:val="none" w:sz="0" w:space="0" w:color="auto"/>
          </w:divBdr>
        </w:div>
      </w:divsChild>
    </w:div>
    <w:div w:id="1155490227">
      <w:bodyDiv w:val="1"/>
      <w:marLeft w:val="0"/>
      <w:marRight w:val="0"/>
      <w:marTop w:val="0"/>
      <w:marBottom w:val="0"/>
      <w:divBdr>
        <w:top w:val="none" w:sz="0" w:space="0" w:color="auto"/>
        <w:left w:val="none" w:sz="0" w:space="0" w:color="auto"/>
        <w:bottom w:val="none" w:sz="0" w:space="0" w:color="auto"/>
        <w:right w:val="none" w:sz="0" w:space="0" w:color="auto"/>
      </w:divBdr>
      <w:divsChild>
        <w:div w:id="1457867785">
          <w:marLeft w:val="480"/>
          <w:marRight w:val="0"/>
          <w:marTop w:val="0"/>
          <w:marBottom w:val="0"/>
          <w:divBdr>
            <w:top w:val="none" w:sz="0" w:space="0" w:color="auto"/>
            <w:left w:val="none" w:sz="0" w:space="0" w:color="auto"/>
            <w:bottom w:val="none" w:sz="0" w:space="0" w:color="auto"/>
            <w:right w:val="none" w:sz="0" w:space="0" w:color="auto"/>
          </w:divBdr>
        </w:div>
        <w:div w:id="75056769">
          <w:marLeft w:val="480"/>
          <w:marRight w:val="0"/>
          <w:marTop w:val="0"/>
          <w:marBottom w:val="0"/>
          <w:divBdr>
            <w:top w:val="none" w:sz="0" w:space="0" w:color="auto"/>
            <w:left w:val="none" w:sz="0" w:space="0" w:color="auto"/>
            <w:bottom w:val="none" w:sz="0" w:space="0" w:color="auto"/>
            <w:right w:val="none" w:sz="0" w:space="0" w:color="auto"/>
          </w:divBdr>
        </w:div>
        <w:div w:id="1713647199">
          <w:marLeft w:val="480"/>
          <w:marRight w:val="0"/>
          <w:marTop w:val="0"/>
          <w:marBottom w:val="0"/>
          <w:divBdr>
            <w:top w:val="none" w:sz="0" w:space="0" w:color="auto"/>
            <w:left w:val="none" w:sz="0" w:space="0" w:color="auto"/>
            <w:bottom w:val="none" w:sz="0" w:space="0" w:color="auto"/>
            <w:right w:val="none" w:sz="0" w:space="0" w:color="auto"/>
          </w:divBdr>
        </w:div>
        <w:div w:id="2111851820">
          <w:marLeft w:val="480"/>
          <w:marRight w:val="0"/>
          <w:marTop w:val="0"/>
          <w:marBottom w:val="0"/>
          <w:divBdr>
            <w:top w:val="none" w:sz="0" w:space="0" w:color="auto"/>
            <w:left w:val="none" w:sz="0" w:space="0" w:color="auto"/>
            <w:bottom w:val="none" w:sz="0" w:space="0" w:color="auto"/>
            <w:right w:val="none" w:sz="0" w:space="0" w:color="auto"/>
          </w:divBdr>
        </w:div>
        <w:div w:id="627468190">
          <w:marLeft w:val="480"/>
          <w:marRight w:val="0"/>
          <w:marTop w:val="0"/>
          <w:marBottom w:val="0"/>
          <w:divBdr>
            <w:top w:val="none" w:sz="0" w:space="0" w:color="auto"/>
            <w:left w:val="none" w:sz="0" w:space="0" w:color="auto"/>
            <w:bottom w:val="none" w:sz="0" w:space="0" w:color="auto"/>
            <w:right w:val="none" w:sz="0" w:space="0" w:color="auto"/>
          </w:divBdr>
        </w:div>
        <w:div w:id="860625140">
          <w:marLeft w:val="480"/>
          <w:marRight w:val="0"/>
          <w:marTop w:val="0"/>
          <w:marBottom w:val="0"/>
          <w:divBdr>
            <w:top w:val="none" w:sz="0" w:space="0" w:color="auto"/>
            <w:left w:val="none" w:sz="0" w:space="0" w:color="auto"/>
            <w:bottom w:val="none" w:sz="0" w:space="0" w:color="auto"/>
            <w:right w:val="none" w:sz="0" w:space="0" w:color="auto"/>
          </w:divBdr>
        </w:div>
        <w:div w:id="1388526825">
          <w:marLeft w:val="480"/>
          <w:marRight w:val="0"/>
          <w:marTop w:val="0"/>
          <w:marBottom w:val="0"/>
          <w:divBdr>
            <w:top w:val="none" w:sz="0" w:space="0" w:color="auto"/>
            <w:left w:val="none" w:sz="0" w:space="0" w:color="auto"/>
            <w:bottom w:val="none" w:sz="0" w:space="0" w:color="auto"/>
            <w:right w:val="none" w:sz="0" w:space="0" w:color="auto"/>
          </w:divBdr>
        </w:div>
        <w:div w:id="1326132417">
          <w:marLeft w:val="480"/>
          <w:marRight w:val="0"/>
          <w:marTop w:val="0"/>
          <w:marBottom w:val="0"/>
          <w:divBdr>
            <w:top w:val="none" w:sz="0" w:space="0" w:color="auto"/>
            <w:left w:val="none" w:sz="0" w:space="0" w:color="auto"/>
            <w:bottom w:val="none" w:sz="0" w:space="0" w:color="auto"/>
            <w:right w:val="none" w:sz="0" w:space="0" w:color="auto"/>
          </w:divBdr>
        </w:div>
        <w:div w:id="61031276">
          <w:marLeft w:val="480"/>
          <w:marRight w:val="0"/>
          <w:marTop w:val="0"/>
          <w:marBottom w:val="0"/>
          <w:divBdr>
            <w:top w:val="none" w:sz="0" w:space="0" w:color="auto"/>
            <w:left w:val="none" w:sz="0" w:space="0" w:color="auto"/>
            <w:bottom w:val="none" w:sz="0" w:space="0" w:color="auto"/>
            <w:right w:val="none" w:sz="0" w:space="0" w:color="auto"/>
          </w:divBdr>
        </w:div>
        <w:div w:id="488131257">
          <w:marLeft w:val="480"/>
          <w:marRight w:val="0"/>
          <w:marTop w:val="0"/>
          <w:marBottom w:val="0"/>
          <w:divBdr>
            <w:top w:val="none" w:sz="0" w:space="0" w:color="auto"/>
            <w:left w:val="none" w:sz="0" w:space="0" w:color="auto"/>
            <w:bottom w:val="none" w:sz="0" w:space="0" w:color="auto"/>
            <w:right w:val="none" w:sz="0" w:space="0" w:color="auto"/>
          </w:divBdr>
        </w:div>
        <w:div w:id="1217930111">
          <w:marLeft w:val="480"/>
          <w:marRight w:val="0"/>
          <w:marTop w:val="0"/>
          <w:marBottom w:val="0"/>
          <w:divBdr>
            <w:top w:val="none" w:sz="0" w:space="0" w:color="auto"/>
            <w:left w:val="none" w:sz="0" w:space="0" w:color="auto"/>
            <w:bottom w:val="none" w:sz="0" w:space="0" w:color="auto"/>
            <w:right w:val="none" w:sz="0" w:space="0" w:color="auto"/>
          </w:divBdr>
        </w:div>
        <w:div w:id="1452477808">
          <w:marLeft w:val="480"/>
          <w:marRight w:val="0"/>
          <w:marTop w:val="0"/>
          <w:marBottom w:val="0"/>
          <w:divBdr>
            <w:top w:val="none" w:sz="0" w:space="0" w:color="auto"/>
            <w:left w:val="none" w:sz="0" w:space="0" w:color="auto"/>
            <w:bottom w:val="none" w:sz="0" w:space="0" w:color="auto"/>
            <w:right w:val="none" w:sz="0" w:space="0" w:color="auto"/>
          </w:divBdr>
        </w:div>
        <w:div w:id="2072726374">
          <w:marLeft w:val="480"/>
          <w:marRight w:val="0"/>
          <w:marTop w:val="0"/>
          <w:marBottom w:val="0"/>
          <w:divBdr>
            <w:top w:val="none" w:sz="0" w:space="0" w:color="auto"/>
            <w:left w:val="none" w:sz="0" w:space="0" w:color="auto"/>
            <w:bottom w:val="none" w:sz="0" w:space="0" w:color="auto"/>
            <w:right w:val="none" w:sz="0" w:space="0" w:color="auto"/>
          </w:divBdr>
        </w:div>
        <w:div w:id="494490607">
          <w:marLeft w:val="480"/>
          <w:marRight w:val="0"/>
          <w:marTop w:val="0"/>
          <w:marBottom w:val="0"/>
          <w:divBdr>
            <w:top w:val="none" w:sz="0" w:space="0" w:color="auto"/>
            <w:left w:val="none" w:sz="0" w:space="0" w:color="auto"/>
            <w:bottom w:val="none" w:sz="0" w:space="0" w:color="auto"/>
            <w:right w:val="none" w:sz="0" w:space="0" w:color="auto"/>
          </w:divBdr>
        </w:div>
        <w:div w:id="555747097">
          <w:marLeft w:val="480"/>
          <w:marRight w:val="0"/>
          <w:marTop w:val="0"/>
          <w:marBottom w:val="0"/>
          <w:divBdr>
            <w:top w:val="none" w:sz="0" w:space="0" w:color="auto"/>
            <w:left w:val="none" w:sz="0" w:space="0" w:color="auto"/>
            <w:bottom w:val="none" w:sz="0" w:space="0" w:color="auto"/>
            <w:right w:val="none" w:sz="0" w:space="0" w:color="auto"/>
          </w:divBdr>
        </w:div>
        <w:div w:id="1592622193">
          <w:marLeft w:val="480"/>
          <w:marRight w:val="0"/>
          <w:marTop w:val="0"/>
          <w:marBottom w:val="0"/>
          <w:divBdr>
            <w:top w:val="none" w:sz="0" w:space="0" w:color="auto"/>
            <w:left w:val="none" w:sz="0" w:space="0" w:color="auto"/>
            <w:bottom w:val="none" w:sz="0" w:space="0" w:color="auto"/>
            <w:right w:val="none" w:sz="0" w:space="0" w:color="auto"/>
          </w:divBdr>
        </w:div>
        <w:div w:id="841697866">
          <w:marLeft w:val="480"/>
          <w:marRight w:val="0"/>
          <w:marTop w:val="0"/>
          <w:marBottom w:val="0"/>
          <w:divBdr>
            <w:top w:val="none" w:sz="0" w:space="0" w:color="auto"/>
            <w:left w:val="none" w:sz="0" w:space="0" w:color="auto"/>
            <w:bottom w:val="none" w:sz="0" w:space="0" w:color="auto"/>
            <w:right w:val="none" w:sz="0" w:space="0" w:color="auto"/>
          </w:divBdr>
        </w:div>
        <w:div w:id="465854160">
          <w:marLeft w:val="480"/>
          <w:marRight w:val="0"/>
          <w:marTop w:val="0"/>
          <w:marBottom w:val="0"/>
          <w:divBdr>
            <w:top w:val="none" w:sz="0" w:space="0" w:color="auto"/>
            <w:left w:val="none" w:sz="0" w:space="0" w:color="auto"/>
            <w:bottom w:val="none" w:sz="0" w:space="0" w:color="auto"/>
            <w:right w:val="none" w:sz="0" w:space="0" w:color="auto"/>
          </w:divBdr>
        </w:div>
        <w:div w:id="1756123325">
          <w:marLeft w:val="480"/>
          <w:marRight w:val="0"/>
          <w:marTop w:val="0"/>
          <w:marBottom w:val="0"/>
          <w:divBdr>
            <w:top w:val="none" w:sz="0" w:space="0" w:color="auto"/>
            <w:left w:val="none" w:sz="0" w:space="0" w:color="auto"/>
            <w:bottom w:val="none" w:sz="0" w:space="0" w:color="auto"/>
            <w:right w:val="none" w:sz="0" w:space="0" w:color="auto"/>
          </w:divBdr>
        </w:div>
        <w:div w:id="2111194737">
          <w:marLeft w:val="480"/>
          <w:marRight w:val="0"/>
          <w:marTop w:val="0"/>
          <w:marBottom w:val="0"/>
          <w:divBdr>
            <w:top w:val="none" w:sz="0" w:space="0" w:color="auto"/>
            <w:left w:val="none" w:sz="0" w:space="0" w:color="auto"/>
            <w:bottom w:val="none" w:sz="0" w:space="0" w:color="auto"/>
            <w:right w:val="none" w:sz="0" w:space="0" w:color="auto"/>
          </w:divBdr>
        </w:div>
        <w:div w:id="1736468216">
          <w:marLeft w:val="480"/>
          <w:marRight w:val="0"/>
          <w:marTop w:val="0"/>
          <w:marBottom w:val="0"/>
          <w:divBdr>
            <w:top w:val="none" w:sz="0" w:space="0" w:color="auto"/>
            <w:left w:val="none" w:sz="0" w:space="0" w:color="auto"/>
            <w:bottom w:val="none" w:sz="0" w:space="0" w:color="auto"/>
            <w:right w:val="none" w:sz="0" w:space="0" w:color="auto"/>
          </w:divBdr>
        </w:div>
        <w:div w:id="1282032764">
          <w:marLeft w:val="480"/>
          <w:marRight w:val="0"/>
          <w:marTop w:val="0"/>
          <w:marBottom w:val="0"/>
          <w:divBdr>
            <w:top w:val="none" w:sz="0" w:space="0" w:color="auto"/>
            <w:left w:val="none" w:sz="0" w:space="0" w:color="auto"/>
            <w:bottom w:val="none" w:sz="0" w:space="0" w:color="auto"/>
            <w:right w:val="none" w:sz="0" w:space="0" w:color="auto"/>
          </w:divBdr>
        </w:div>
        <w:div w:id="1886214415">
          <w:marLeft w:val="480"/>
          <w:marRight w:val="0"/>
          <w:marTop w:val="0"/>
          <w:marBottom w:val="0"/>
          <w:divBdr>
            <w:top w:val="none" w:sz="0" w:space="0" w:color="auto"/>
            <w:left w:val="none" w:sz="0" w:space="0" w:color="auto"/>
            <w:bottom w:val="none" w:sz="0" w:space="0" w:color="auto"/>
            <w:right w:val="none" w:sz="0" w:space="0" w:color="auto"/>
          </w:divBdr>
        </w:div>
        <w:div w:id="1011643260">
          <w:marLeft w:val="480"/>
          <w:marRight w:val="0"/>
          <w:marTop w:val="0"/>
          <w:marBottom w:val="0"/>
          <w:divBdr>
            <w:top w:val="none" w:sz="0" w:space="0" w:color="auto"/>
            <w:left w:val="none" w:sz="0" w:space="0" w:color="auto"/>
            <w:bottom w:val="none" w:sz="0" w:space="0" w:color="auto"/>
            <w:right w:val="none" w:sz="0" w:space="0" w:color="auto"/>
          </w:divBdr>
        </w:div>
        <w:div w:id="118031575">
          <w:marLeft w:val="480"/>
          <w:marRight w:val="0"/>
          <w:marTop w:val="0"/>
          <w:marBottom w:val="0"/>
          <w:divBdr>
            <w:top w:val="none" w:sz="0" w:space="0" w:color="auto"/>
            <w:left w:val="none" w:sz="0" w:space="0" w:color="auto"/>
            <w:bottom w:val="none" w:sz="0" w:space="0" w:color="auto"/>
            <w:right w:val="none" w:sz="0" w:space="0" w:color="auto"/>
          </w:divBdr>
        </w:div>
        <w:div w:id="584995629">
          <w:marLeft w:val="480"/>
          <w:marRight w:val="0"/>
          <w:marTop w:val="0"/>
          <w:marBottom w:val="0"/>
          <w:divBdr>
            <w:top w:val="none" w:sz="0" w:space="0" w:color="auto"/>
            <w:left w:val="none" w:sz="0" w:space="0" w:color="auto"/>
            <w:bottom w:val="none" w:sz="0" w:space="0" w:color="auto"/>
            <w:right w:val="none" w:sz="0" w:space="0" w:color="auto"/>
          </w:divBdr>
        </w:div>
        <w:div w:id="2049917686">
          <w:marLeft w:val="480"/>
          <w:marRight w:val="0"/>
          <w:marTop w:val="0"/>
          <w:marBottom w:val="0"/>
          <w:divBdr>
            <w:top w:val="none" w:sz="0" w:space="0" w:color="auto"/>
            <w:left w:val="none" w:sz="0" w:space="0" w:color="auto"/>
            <w:bottom w:val="none" w:sz="0" w:space="0" w:color="auto"/>
            <w:right w:val="none" w:sz="0" w:space="0" w:color="auto"/>
          </w:divBdr>
        </w:div>
        <w:div w:id="1874154857">
          <w:marLeft w:val="480"/>
          <w:marRight w:val="0"/>
          <w:marTop w:val="0"/>
          <w:marBottom w:val="0"/>
          <w:divBdr>
            <w:top w:val="none" w:sz="0" w:space="0" w:color="auto"/>
            <w:left w:val="none" w:sz="0" w:space="0" w:color="auto"/>
            <w:bottom w:val="none" w:sz="0" w:space="0" w:color="auto"/>
            <w:right w:val="none" w:sz="0" w:space="0" w:color="auto"/>
          </w:divBdr>
        </w:div>
        <w:div w:id="1252935513">
          <w:marLeft w:val="480"/>
          <w:marRight w:val="0"/>
          <w:marTop w:val="0"/>
          <w:marBottom w:val="0"/>
          <w:divBdr>
            <w:top w:val="none" w:sz="0" w:space="0" w:color="auto"/>
            <w:left w:val="none" w:sz="0" w:space="0" w:color="auto"/>
            <w:bottom w:val="none" w:sz="0" w:space="0" w:color="auto"/>
            <w:right w:val="none" w:sz="0" w:space="0" w:color="auto"/>
          </w:divBdr>
        </w:div>
        <w:div w:id="835877947">
          <w:marLeft w:val="480"/>
          <w:marRight w:val="0"/>
          <w:marTop w:val="0"/>
          <w:marBottom w:val="0"/>
          <w:divBdr>
            <w:top w:val="none" w:sz="0" w:space="0" w:color="auto"/>
            <w:left w:val="none" w:sz="0" w:space="0" w:color="auto"/>
            <w:bottom w:val="none" w:sz="0" w:space="0" w:color="auto"/>
            <w:right w:val="none" w:sz="0" w:space="0" w:color="auto"/>
          </w:divBdr>
        </w:div>
        <w:div w:id="102851284">
          <w:marLeft w:val="480"/>
          <w:marRight w:val="0"/>
          <w:marTop w:val="0"/>
          <w:marBottom w:val="0"/>
          <w:divBdr>
            <w:top w:val="none" w:sz="0" w:space="0" w:color="auto"/>
            <w:left w:val="none" w:sz="0" w:space="0" w:color="auto"/>
            <w:bottom w:val="none" w:sz="0" w:space="0" w:color="auto"/>
            <w:right w:val="none" w:sz="0" w:space="0" w:color="auto"/>
          </w:divBdr>
        </w:div>
        <w:div w:id="254482835">
          <w:marLeft w:val="480"/>
          <w:marRight w:val="0"/>
          <w:marTop w:val="0"/>
          <w:marBottom w:val="0"/>
          <w:divBdr>
            <w:top w:val="none" w:sz="0" w:space="0" w:color="auto"/>
            <w:left w:val="none" w:sz="0" w:space="0" w:color="auto"/>
            <w:bottom w:val="none" w:sz="0" w:space="0" w:color="auto"/>
            <w:right w:val="none" w:sz="0" w:space="0" w:color="auto"/>
          </w:divBdr>
        </w:div>
        <w:div w:id="445003864">
          <w:marLeft w:val="480"/>
          <w:marRight w:val="0"/>
          <w:marTop w:val="0"/>
          <w:marBottom w:val="0"/>
          <w:divBdr>
            <w:top w:val="none" w:sz="0" w:space="0" w:color="auto"/>
            <w:left w:val="none" w:sz="0" w:space="0" w:color="auto"/>
            <w:bottom w:val="none" w:sz="0" w:space="0" w:color="auto"/>
            <w:right w:val="none" w:sz="0" w:space="0" w:color="auto"/>
          </w:divBdr>
        </w:div>
        <w:div w:id="389158176">
          <w:marLeft w:val="480"/>
          <w:marRight w:val="0"/>
          <w:marTop w:val="0"/>
          <w:marBottom w:val="0"/>
          <w:divBdr>
            <w:top w:val="none" w:sz="0" w:space="0" w:color="auto"/>
            <w:left w:val="none" w:sz="0" w:space="0" w:color="auto"/>
            <w:bottom w:val="none" w:sz="0" w:space="0" w:color="auto"/>
            <w:right w:val="none" w:sz="0" w:space="0" w:color="auto"/>
          </w:divBdr>
        </w:div>
        <w:div w:id="29038019">
          <w:marLeft w:val="480"/>
          <w:marRight w:val="0"/>
          <w:marTop w:val="0"/>
          <w:marBottom w:val="0"/>
          <w:divBdr>
            <w:top w:val="none" w:sz="0" w:space="0" w:color="auto"/>
            <w:left w:val="none" w:sz="0" w:space="0" w:color="auto"/>
            <w:bottom w:val="none" w:sz="0" w:space="0" w:color="auto"/>
            <w:right w:val="none" w:sz="0" w:space="0" w:color="auto"/>
          </w:divBdr>
        </w:div>
        <w:div w:id="1563952035">
          <w:marLeft w:val="480"/>
          <w:marRight w:val="0"/>
          <w:marTop w:val="0"/>
          <w:marBottom w:val="0"/>
          <w:divBdr>
            <w:top w:val="none" w:sz="0" w:space="0" w:color="auto"/>
            <w:left w:val="none" w:sz="0" w:space="0" w:color="auto"/>
            <w:bottom w:val="none" w:sz="0" w:space="0" w:color="auto"/>
            <w:right w:val="none" w:sz="0" w:space="0" w:color="auto"/>
          </w:divBdr>
        </w:div>
        <w:div w:id="5838133">
          <w:marLeft w:val="480"/>
          <w:marRight w:val="0"/>
          <w:marTop w:val="0"/>
          <w:marBottom w:val="0"/>
          <w:divBdr>
            <w:top w:val="none" w:sz="0" w:space="0" w:color="auto"/>
            <w:left w:val="none" w:sz="0" w:space="0" w:color="auto"/>
            <w:bottom w:val="none" w:sz="0" w:space="0" w:color="auto"/>
            <w:right w:val="none" w:sz="0" w:space="0" w:color="auto"/>
          </w:divBdr>
        </w:div>
        <w:div w:id="601767766">
          <w:marLeft w:val="480"/>
          <w:marRight w:val="0"/>
          <w:marTop w:val="0"/>
          <w:marBottom w:val="0"/>
          <w:divBdr>
            <w:top w:val="none" w:sz="0" w:space="0" w:color="auto"/>
            <w:left w:val="none" w:sz="0" w:space="0" w:color="auto"/>
            <w:bottom w:val="none" w:sz="0" w:space="0" w:color="auto"/>
            <w:right w:val="none" w:sz="0" w:space="0" w:color="auto"/>
          </w:divBdr>
        </w:div>
        <w:div w:id="1693647509">
          <w:marLeft w:val="480"/>
          <w:marRight w:val="0"/>
          <w:marTop w:val="0"/>
          <w:marBottom w:val="0"/>
          <w:divBdr>
            <w:top w:val="none" w:sz="0" w:space="0" w:color="auto"/>
            <w:left w:val="none" w:sz="0" w:space="0" w:color="auto"/>
            <w:bottom w:val="none" w:sz="0" w:space="0" w:color="auto"/>
            <w:right w:val="none" w:sz="0" w:space="0" w:color="auto"/>
          </w:divBdr>
        </w:div>
        <w:div w:id="111830643">
          <w:marLeft w:val="480"/>
          <w:marRight w:val="0"/>
          <w:marTop w:val="0"/>
          <w:marBottom w:val="0"/>
          <w:divBdr>
            <w:top w:val="none" w:sz="0" w:space="0" w:color="auto"/>
            <w:left w:val="none" w:sz="0" w:space="0" w:color="auto"/>
            <w:bottom w:val="none" w:sz="0" w:space="0" w:color="auto"/>
            <w:right w:val="none" w:sz="0" w:space="0" w:color="auto"/>
          </w:divBdr>
        </w:div>
        <w:div w:id="2031952993">
          <w:marLeft w:val="480"/>
          <w:marRight w:val="0"/>
          <w:marTop w:val="0"/>
          <w:marBottom w:val="0"/>
          <w:divBdr>
            <w:top w:val="none" w:sz="0" w:space="0" w:color="auto"/>
            <w:left w:val="none" w:sz="0" w:space="0" w:color="auto"/>
            <w:bottom w:val="none" w:sz="0" w:space="0" w:color="auto"/>
            <w:right w:val="none" w:sz="0" w:space="0" w:color="auto"/>
          </w:divBdr>
        </w:div>
        <w:div w:id="603000822">
          <w:marLeft w:val="480"/>
          <w:marRight w:val="0"/>
          <w:marTop w:val="0"/>
          <w:marBottom w:val="0"/>
          <w:divBdr>
            <w:top w:val="none" w:sz="0" w:space="0" w:color="auto"/>
            <w:left w:val="none" w:sz="0" w:space="0" w:color="auto"/>
            <w:bottom w:val="none" w:sz="0" w:space="0" w:color="auto"/>
            <w:right w:val="none" w:sz="0" w:space="0" w:color="auto"/>
          </w:divBdr>
        </w:div>
        <w:div w:id="1716273001">
          <w:marLeft w:val="480"/>
          <w:marRight w:val="0"/>
          <w:marTop w:val="0"/>
          <w:marBottom w:val="0"/>
          <w:divBdr>
            <w:top w:val="none" w:sz="0" w:space="0" w:color="auto"/>
            <w:left w:val="none" w:sz="0" w:space="0" w:color="auto"/>
            <w:bottom w:val="none" w:sz="0" w:space="0" w:color="auto"/>
            <w:right w:val="none" w:sz="0" w:space="0" w:color="auto"/>
          </w:divBdr>
        </w:div>
        <w:div w:id="885875122">
          <w:marLeft w:val="480"/>
          <w:marRight w:val="0"/>
          <w:marTop w:val="0"/>
          <w:marBottom w:val="0"/>
          <w:divBdr>
            <w:top w:val="none" w:sz="0" w:space="0" w:color="auto"/>
            <w:left w:val="none" w:sz="0" w:space="0" w:color="auto"/>
            <w:bottom w:val="none" w:sz="0" w:space="0" w:color="auto"/>
            <w:right w:val="none" w:sz="0" w:space="0" w:color="auto"/>
          </w:divBdr>
        </w:div>
        <w:div w:id="2107531246">
          <w:marLeft w:val="480"/>
          <w:marRight w:val="0"/>
          <w:marTop w:val="0"/>
          <w:marBottom w:val="0"/>
          <w:divBdr>
            <w:top w:val="none" w:sz="0" w:space="0" w:color="auto"/>
            <w:left w:val="none" w:sz="0" w:space="0" w:color="auto"/>
            <w:bottom w:val="none" w:sz="0" w:space="0" w:color="auto"/>
            <w:right w:val="none" w:sz="0" w:space="0" w:color="auto"/>
          </w:divBdr>
        </w:div>
      </w:divsChild>
    </w:div>
    <w:div w:id="1157573304">
      <w:bodyDiv w:val="1"/>
      <w:marLeft w:val="0"/>
      <w:marRight w:val="0"/>
      <w:marTop w:val="0"/>
      <w:marBottom w:val="0"/>
      <w:divBdr>
        <w:top w:val="none" w:sz="0" w:space="0" w:color="auto"/>
        <w:left w:val="none" w:sz="0" w:space="0" w:color="auto"/>
        <w:bottom w:val="none" w:sz="0" w:space="0" w:color="auto"/>
        <w:right w:val="none" w:sz="0" w:space="0" w:color="auto"/>
      </w:divBdr>
      <w:divsChild>
        <w:div w:id="86923701">
          <w:marLeft w:val="480"/>
          <w:marRight w:val="0"/>
          <w:marTop w:val="0"/>
          <w:marBottom w:val="0"/>
          <w:divBdr>
            <w:top w:val="none" w:sz="0" w:space="0" w:color="auto"/>
            <w:left w:val="none" w:sz="0" w:space="0" w:color="auto"/>
            <w:bottom w:val="none" w:sz="0" w:space="0" w:color="auto"/>
            <w:right w:val="none" w:sz="0" w:space="0" w:color="auto"/>
          </w:divBdr>
        </w:div>
        <w:div w:id="207760913">
          <w:marLeft w:val="480"/>
          <w:marRight w:val="0"/>
          <w:marTop w:val="0"/>
          <w:marBottom w:val="0"/>
          <w:divBdr>
            <w:top w:val="none" w:sz="0" w:space="0" w:color="auto"/>
            <w:left w:val="none" w:sz="0" w:space="0" w:color="auto"/>
            <w:bottom w:val="none" w:sz="0" w:space="0" w:color="auto"/>
            <w:right w:val="none" w:sz="0" w:space="0" w:color="auto"/>
          </w:divBdr>
        </w:div>
        <w:div w:id="213470540">
          <w:marLeft w:val="480"/>
          <w:marRight w:val="0"/>
          <w:marTop w:val="0"/>
          <w:marBottom w:val="0"/>
          <w:divBdr>
            <w:top w:val="none" w:sz="0" w:space="0" w:color="auto"/>
            <w:left w:val="none" w:sz="0" w:space="0" w:color="auto"/>
            <w:bottom w:val="none" w:sz="0" w:space="0" w:color="auto"/>
            <w:right w:val="none" w:sz="0" w:space="0" w:color="auto"/>
          </w:divBdr>
        </w:div>
        <w:div w:id="223567914">
          <w:marLeft w:val="480"/>
          <w:marRight w:val="0"/>
          <w:marTop w:val="0"/>
          <w:marBottom w:val="0"/>
          <w:divBdr>
            <w:top w:val="none" w:sz="0" w:space="0" w:color="auto"/>
            <w:left w:val="none" w:sz="0" w:space="0" w:color="auto"/>
            <w:bottom w:val="none" w:sz="0" w:space="0" w:color="auto"/>
            <w:right w:val="none" w:sz="0" w:space="0" w:color="auto"/>
          </w:divBdr>
        </w:div>
        <w:div w:id="255553937">
          <w:marLeft w:val="480"/>
          <w:marRight w:val="0"/>
          <w:marTop w:val="0"/>
          <w:marBottom w:val="0"/>
          <w:divBdr>
            <w:top w:val="none" w:sz="0" w:space="0" w:color="auto"/>
            <w:left w:val="none" w:sz="0" w:space="0" w:color="auto"/>
            <w:bottom w:val="none" w:sz="0" w:space="0" w:color="auto"/>
            <w:right w:val="none" w:sz="0" w:space="0" w:color="auto"/>
          </w:divBdr>
        </w:div>
        <w:div w:id="356850061">
          <w:marLeft w:val="480"/>
          <w:marRight w:val="0"/>
          <w:marTop w:val="0"/>
          <w:marBottom w:val="0"/>
          <w:divBdr>
            <w:top w:val="none" w:sz="0" w:space="0" w:color="auto"/>
            <w:left w:val="none" w:sz="0" w:space="0" w:color="auto"/>
            <w:bottom w:val="none" w:sz="0" w:space="0" w:color="auto"/>
            <w:right w:val="none" w:sz="0" w:space="0" w:color="auto"/>
          </w:divBdr>
        </w:div>
        <w:div w:id="443579636">
          <w:marLeft w:val="480"/>
          <w:marRight w:val="0"/>
          <w:marTop w:val="0"/>
          <w:marBottom w:val="0"/>
          <w:divBdr>
            <w:top w:val="none" w:sz="0" w:space="0" w:color="auto"/>
            <w:left w:val="none" w:sz="0" w:space="0" w:color="auto"/>
            <w:bottom w:val="none" w:sz="0" w:space="0" w:color="auto"/>
            <w:right w:val="none" w:sz="0" w:space="0" w:color="auto"/>
          </w:divBdr>
        </w:div>
        <w:div w:id="504128529">
          <w:marLeft w:val="480"/>
          <w:marRight w:val="0"/>
          <w:marTop w:val="0"/>
          <w:marBottom w:val="0"/>
          <w:divBdr>
            <w:top w:val="none" w:sz="0" w:space="0" w:color="auto"/>
            <w:left w:val="none" w:sz="0" w:space="0" w:color="auto"/>
            <w:bottom w:val="none" w:sz="0" w:space="0" w:color="auto"/>
            <w:right w:val="none" w:sz="0" w:space="0" w:color="auto"/>
          </w:divBdr>
        </w:div>
        <w:div w:id="549800630">
          <w:marLeft w:val="480"/>
          <w:marRight w:val="0"/>
          <w:marTop w:val="0"/>
          <w:marBottom w:val="0"/>
          <w:divBdr>
            <w:top w:val="none" w:sz="0" w:space="0" w:color="auto"/>
            <w:left w:val="none" w:sz="0" w:space="0" w:color="auto"/>
            <w:bottom w:val="none" w:sz="0" w:space="0" w:color="auto"/>
            <w:right w:val="none" w:sz="0" w:space="0" w:color="auto"/>
          </w:divBdr>
        </w:div>
        <w:div w:id="605426292">
          <w:marLeft w:val="480"/>
          <w:marRight w:val="0"/>
          <w:marTop w:val="0"/>
          <w:marBottom w:val="0"/>
          <w:divBdr>
            <w:top w:val="none" w:sz="0" w:space="0" w:color="auto"/>
            <w:left w:val="none" w:sz="0" w:space="0" w:color="auto"/>
            <w:bottom w:val="none" w:sz="0" w:space="0" w:color="auto"/>
            <w:right w:val="none" w:sz="0" w:space="0" w:color="auto"/>
          </w:divBdr>
        </w:div>
        <w:div w:id="665594286">
          <w:marLeft w:val="480"/>
          <w:marRight w:val="0"/>
          <w:marTop w:val="0"/>
          <w:marBottom w:val="0"/>
          <w:divBdr>
            <w:top w:val="none" w:sz="0" w:space="0" w:color="auto"/>
            <w:left w:val="none" w:sz="0" w:space="0" w:color="auto"/>
            <w:bottom w:val="none" w:sz="0" w:space="0" w:color="auto"/>
            <w:right w:val="none" w:sz="0" w:space="0" w:color="auto"/>
          </w:divBdr>
        </w:div>
        <w:div w:id="705646271">
          <w:marLeft w:val="480"/>
          <w:marRight w:val="0"/>
          <w:marTop w:val="0"/>
          <w:marBottom w:val="0"/>
          <w:divBdr>
            <w:top w:val="none" w:sz="0" w:space="0" w:color="auto"/>
            <w:left w:val="none" w:sz="0" w:space="0" w:color="auto"/>
            <w:bottom w:val="none" w:sz="0" w:space="0" w:color="auto"/>
            <w:right w:val="none" w:sz="0" w:space="0" w:color="auto"/>
          </w:divBdr>
        </w:div>
        <w:div w:id="812410031">
          <w:marLeft w:val="480"/>
          <w:marRight w:val="0"/>
          <w:marTop w:val="0"/>
          <w:marBottom w:val="0"/>
          <w:divBdr>
            <w:top w:val="none" w:sz="0" w:space="0" w:color="auto"/>
            <w:left w:val="none" w:sz="0" w:space="0" w:color="auto"/>
            <w:bottom w:val="none" w:sz="0" w:space="0" w:color="auto"/>
            <w:right w:val="none" w:sz="0" w:space="0" w:color="auto"/>
          </w:divBdr>
        </w:div>
        <w:div w:id="861478914">
          <w:marLeft w:val="480"/>
          <w:marRight w:val="0"/>
          <w:marTop w:val="0"/>
          <w:marBottom w:val="0"/>
          <w:divBdr>
            <w:top w:val="none" w:sz="0" w:space="0" w:color="auto"/>
            <w:left w:val="none" w:sz="0" w:space="0" w:color="auto"/>
            <w:bottom w:val="none" w:sz="0" w:space="0" w:color="auto"/>
            <w:right w:val="none" w:sz="0" w:space="0" w:color="auto"/>
          </w:divBdr>
        </w:div>
        <w:div w:id="882639684">
          <w:marLeft w:val="480"/>
          <w:marRight w:val="0"/>
          <w:marTop w:val="0"/>
          <w:marBottom w:val="0"/>
          <w:divBdr>
            <w:top w:val="none" w:sz="0" w:space="0" w:color="auto"/>
            <w:left w:val="none" w:sz="0" w:space="0" w:color="auto"/>
            <w:bottom w:val="none" w:sz="0" w:space="0" w:color="auto"/>
            <w:right w:val="none" w:sz="0" w:space="0" w:color="auto"/>
          </w:divBdr>
        </w:div>
        <w:div w:id="951742881">
          <w:marLeft w:val="480"/>
          <w:marRight w:val="0"/>
          <w:marTop w:val="0"/>
          <w:marBottom w:val="0"/>
          <w:divBdr>
            <w:top w:val="none" w:sz="0" w:space="0" w:color="auto"/>
            <w:left w:val="none" w:sz="0" w:space="0" w:color="auto"/>
            <w:bottom w:val="none" w:sz="0" w:space="0" w:color="auto"/>
            <w:right w:val="none" w:sz="0" w:space="0" w:color="auto"/>
          </w:divBdr>
        </w:div>
        <w:div w:id="991519999">
          <w:marLeft w:val="480"/>
          <w:marRight w:val="0"/>
          <w:marTop w:val="0"/>
          <w:marBottom w:val="0"/>
          <w:divBdr>
            <w:top w:val="none" w:sz="0" w:space="0" w:color="auto"/>
            <w:left w:val="none" w:sz="0" w:space="0" w:color="auto"/>
            <w:bottom w:val="none" w:sz="0" w:space="0" w:color="auto"/>
            <w:right w:val="none" w:sz="0" w:space="0" w:color="auto"/>
          </w:divBdr>
        </w:div>
        <w:div w:id="1037392394">
          <w:marLeft w:val="480"/>
          <w:marRight w:val="0"/>
          <w:marTop w:val="0"/>
          <w:marBottom w:val="0"/>
          <w:divBdr>
            <w:top w:val="none" w:sz="0" w:space="0" w:color="auto"/>
            <w:left w:val="none" w:sz="0" w:space="0" w:color="auto"/>
            <w:bottom w:val="none" w:sz="0" w:space="0" w:color="auto"/>
            <w:right w:val="none" w:sz="0" w:space="0" w:color="auto"/>
          </w:divBdr>
        </w:div>
        <w:div w:id="1052919664">
          <w:marLeft w:val="480"/>
          <w:marRight w:val="0"/>
          <w:marTop w:val="0"/>
          <w:marBottom w:val="0"/>
          <w:divBdr>
            <w:top w:val="none" w:sz="0" w:space="0" w:color="auto"/>
            <w:left w:val="none" w:sz="0" w:space="0" w:color="auto"/>
            <w:bottom w:val="none" w:sz="0" w:space="0" w:color="auto"/>
            <w:right w:val="none" w:sz="0" w:space="0" w:color="auto"/>
          </w:divBdr>
        </w:div>
        <w:div w:id="1133518405">
          <w:marLeft w:val="480"/>
          <w:marRight w:val="0"/>
          <w:marTop w:val="0"/>
          <w:marBottom w:val="0"/>
          <w:divBdr>
            <w:top w:val="none" w:sz="0" w:space="0" w:color="auto"/>
            <w:left w:val="none" w:sz="0" w:space="0" w:color="auto"/>
            <w:bottom w:val="none" w:sz="0" w:space="0" w:color="auto"/>
            <w:right w:val="none" w:sz="0" w:space="0" w:color="auto"/>
          </w:divBdr>
        </w:div>
        <w:div w:id="1141574065">
          <w:marLeft w:val="480"/>
          <w:marRight w:val="0"/>
          <w:marTop w:val="0"/>
          <w:marBottom w:val="0"/>
          <w:divBdr>
            <w:top w:val="none" w:sz="0" w:space="0" w:color="auto"/>
            <w:left w:val="none" w:sz="0" w:space="0" w:color="auto"/>
            <w:bottom w:val="none" w:sz="0" w:space="0" w:color="auto"/>
            <w:right w:val="none" w:sz="0" w:space="0" w:color="auto"/>
          </w:divBdr>
        </w:div>
        <w:div w:id="1174881194">
          <w:marLeft w:val="480"/>
          <w:marRight w:val="0"/>
          <w:marTop w:val="0"/>
          <w:marBottom w:val="0"/>
          <w:divBdr>
            <w:top w:val="none" w:sz="0" w:space="0" w:color="auto"/>
            <w:left w:val="none" w:sz="0" w:space="0" w:color="auto"/>
            <w:bottom w:val="none" w:sz="0" w:space="0" w:color="auto"/>
            <w:right w:val="none" w:sz="0" w:space="0" w:color="auto"/>
          </w:divBdr>
        </w:div>
        <w:div w:id="1267927988">
          <w:marLeft w:val="480"/>
          <w:marRight w:val="0"/>
          <w:marTop w:val="0"/>
          <w:marBottom w:val="0"/>
          <w:divBdr>
            <w:top w:val="none" w:sz="0" w:space="0" w:color="auto"/>
            <w:left w:val="none" w:sz="0" w:space="0" w:color="auto"/>
            <w:bottom w:val="none" w:sz="0" w:space="0" w:color="auto"/>
            <w:right w:val="none" w:sz="0" w:space="0" w:color="auto"/>
          </w:divBdr>
        </w:div>
        <w:div w:id="1373269716">
          <w:marLeft w:val="480"/>
          <w:marRight w:val="0"/>
          <w:marTop w:val="0"/>
          <w:marBottom w:val="0"/>
          <w:divBdr>
            <w:top w:val="none" w:sz="0" w:space="0" w:color="auto"/>
            <w:left w:val="none" w:sz="0" w:space="0" w:color="auto"/>
            <w:bottom w:val="none" w:sz="0" w:space="0" w:color="auto"/>
            <w:right w:val="none" w:sz="0" w:space="0" w:color="auto"/>
          </w:divBdr>
        </w:div>
        <w:div w:id="1450776869">
          <w:marLeft w:val="480"/>
          <w:marRight w:val="0"/>
          <w:marTop w:val="0"/>
          <w:marBottom w:val="0"/>
          <w:divBdr>
            <w:top w:val="none" w:sz="0" w:space="0" w:color="auto"/>
            <w:left w:val="none" w:sz="0" w:space="0" w:color="auto"/>
            <w:bottom w:val="none" w:sz="0" w:space="0" w:color="auto"/>
            <w:right w:val="none" w:sz="0" w:space="0" w:color="auto"/>
          </w:divBdr>
        </w:div>
        <w:div w:id="1454985645">
          <w:marLeft w:val="480"/>
          <w:marRight w:val="0"/>
          <w:marTop w:val="0"/>
          <w:marBottom w:val="0"/>
          <w:divBdr>
            <w:top w:val="none" w:sz="0" w:space="0" w:color="auto"/>
            <w:left w:val="none" w:sz="0" w:space="0" w:color="auto"/>
            <w:bottom w:val="none" w:sz="0" w:space="0" w:color="auto"/>
            <w:right w:val="none" w:sz="0" w:space="0" w:color="auto"/>
          </w:divBdr>
        </w:div>
        <w:div w:id="1510487719">
          <w:marLeft w:val="480"/>
          <w:marRight w:val="0"/>
          <w:marTop w:val="0"/>
          <w:marBottom w:val="0"/>
          <w:divBdr>
            <w:top w:val="none" w:sz="0" w:space="0" w:color="auto"/>
            <w:left w:val="none" w:sz="0" w:space="0" w:color="auto"/>
            <w:bottom w:val="none" w:sz="0" w:space="0" w:color="auto"/>
            <w:right w:val="none" w:sz="0" w:space="0" w:color="auto"/>
          </w:divBdr>
        </w:div>
        <w:div w:id="1521040418">
          <w:marLeft w:val="480"/>
          <w:marRight w:val="0"/>
          <w:marTop w:val="0"/>
          <w:marBottom w:val="0"/>
          <w:divBdr>
            <w:top w:val="none" w:sz="0" w:space="0" w:color="auto"/>
            <w:left w:val="none" w:sz="0" w:space="0" w:color="auto"/>
            <w:bottom w:val="none" w:sz="0" w:space="0" w:color="auto"/>
            <w:right w:val="none" w:sz="0" w:space="0" w:color="auto"/>
          </w:divBdr>
        </w:div>
        <w:div w:id="1607149345">
          <w:marLeft w:val="480"/>
          <w:marRight w:val="0"/>
          <w:marTop w:val="0"/>
          <w:marBottom w:val="0"/>
          <w:divBdr>
            <w:top w:val="none" w:sz="0" w:space="0" w:color="auto"/>
            <w:left w:val="none" w:sz="0" w:space="0" w:color="auto"/>
            <w:bottom w:val="none" w:sz="0" w:space="0" w:color="auto"/>
            <w:right w:val="none" w:sz="0" w:space="0" w:color="auto"/>
          </w:divBdr>
        </w:div>
        <w:div w:id="1690907885">
          <w:marLeft w:val="480"/>
          <w:marRight w:val="0"/>
          <w:marTop w:val="0"/>
          <w:marBottom w:val="0"/>
          <w:divBdr>
            <w:top w:val="none" w:sz="0" w:space="0" w:color="auto"/>
            <w:left w:val="none" w:sz="0" w:space="0" w:color="auto"/>
            <w:bottom w:val="none" w:sz="0" w:space="0" w:color="auto"/>
            <w:right w:val="none" w:sz="0" w:space="0" w:color="auto"/>
          </w:divBdr>
        </w:div>
        <w:div w:id="1697347178">
          <w:marLeft w:val="480"/>
          <w:marRight w:val="0"/>
          <w:marTop w:val="0"/>
          <w:marBottom w:val="0"/>
          <w:divBdr>
            <w:top w:val="none" w:sz="0" w:space="0" w:color="auto"/>
            <w:left w:val="none" w:sz="0" w:space="0" w:color="auto"/>
            <w:bottom w:val="none" w:sz="0" w:space="0" w:color="auto"/>
            <w:right w:val="none" w:sz="0" w:space="0" w:color="auto"/>
          </w:divBdr>
        </w:div>
        <w:div w:id="1791976188">
          <w:marLeft w:val="480"/>
          <w:marRight w:val="0"/>
          <w:marTop w:val="0"/>
          <w:marBottom w:val="0"/>
          <w:divBdr>
            <w:top w:val="none" w:sz="0" w:space="0" w:color="auto"/>
            <w:left w:val="none" w:sz="0" w:space="0" w:color="auto"/>
            <w:bottom w:val="none" w:sz="0" w:space="0" w:color="auto"/>
            <w:right w:val="none" w:sz="0" w:space="0" w:color="auto"/>
          </w:divBdr>
        </w:div>
        <w:div w:id="1799716290">
          <w:marLeft w:val="480"/>
          <w:marRight w:val="0"/>
          <w:marTop w:val="0"/>
          <w:marBottom w:val="0"/>
          <w:divBdr>
            <w:top w:val="none" w:sz="0" w:space="0" w:color="auto"/>
            <w:left w:val="none" w:sz="0" w:space="0" w:color="auto"/>
            <w:bottom w:val="none" w:sz="0" w:space="0" w:color="auto"/>
            <w:right w:val="none" w:sz="0" w:space="0" w:color="auto"/>
          </w:divBdr>
        </w:div>
        <w:div w:id="1849326846">
          <w:marLeft w:val="480"/>
          <w:marRight w:val="0"/>
          <w:marTop w:val="0"/>
          <w:marBottom w:val="0"/>
          <w:divBdr>
            <w:top w:val="none" w:sz="0" w:space="0" w:color="auto"/>
            <w:left w:val="none" w:sz="0" w:space="0" w:color="auto"/>
            <w:bottom w:val="none" w:sz="0" w:space="0" w:color="auto"/>
            <w:right w:val="none" w:sz="0" w:space="0" w:color="auto"/>
          </w:divBdr>
        </w:div>
        <w:div w:id="1901939585">
          <w:marLeft w:val="480"/>
          <w:marRight w:val="0"/>
          <w:marTop w:val="0"/>
          <w:marBottom w:val="0"/>
          <w:divBdr>
            <w:top w:val="none" w:sz="0" w:space="0" w:color="auto"/>
            <w:left w:val="none" w:sz="0" w:space="0" w:color="auto"/>
            <w:bottom w:val="none" w:sz="0" w:space="0" w:color="auto"/>
            <w:right w:val="none" w:sz="0" w:space="0" w:color="auto"/>
          </w:divBdr>
        </w:div>
        <w:div w:id="1928266827">
          <w:marLeft w:val="480"/>
          <w:marRight w:val="0"/>
          <w:marTop w:val="0"/>
          <w:marBottom w:val="0"/>
          <w:divBdr>
            <w:top w:val="none" w:sz="0" w:space="0" w:color="auto"/>
            <w:left w:val="none" w:sz="0" w:space="0" w:color="auto"/>
            <w:bottom w:val="none" w:sz="0" w:space="0" w:color="auto"/>
            <w:right w:val="none" w:sz="0" w:space="0" w:color="auto"/>
          </w:divBdr>
        </w:div>
        <w:div w:id="1961104594">
          <w:marLeft w:val="480"/>
          <w:marRight w:val="0"/>
          <w:marTop w:val="0"/>
          <w:marBottom w:val="0"/>
          <w:divBdr>
            <w:top w:val="none" w:sz="0" w:space="0" w:color="auto"/>
            <w:left w:val="none" w:sz="0" w:space="0" w:color="auto"/>
            <w:bottom w:val="none" w:sz="0" w:space="0" w:color="auto"/>
            <w:right w:val="none" w:sz="0" w:space="0" w:color="auto"/>
          </w:divBdr>
        </w:div>
        <w:div w:id="2032412896">
          <w:marLeft w:val="480"/>
          <w:marRight w:val="0"/>
          <w:marTop w:val="0"/>
          <w:marBottom w:val="0"/>
          <w:divBdr>
            <w:top w:val="none" w:sz="0" w:space="0" w:color="auto"/>
            <w:left w:val="none" w:sz="0" w:space="0" w:color="auto"/>
            <w:bottom w:val="none" w:sz="0" w:space="0" w:color="auto"/>
            <w:right w:val="none" w:sz="0" w:space="0" w:color="auto"/>
          </w:divBdr>
        </w:div>
        <w:div w:id="2112624240">
          <w:marLeft w:val="480"/>
          <w:marRight w:val="0"/>
          <w:marTop w:val="0"/>
          <w:marBottom w:val="0"/>
          <w:divBdr>
            <w:top w:val="none" w:sz="0" w:space="0" w:color="auto"/>
            <w:left w:val="none" w:sz="0" w:space="0" w:color="auto"/>
            <w:bottom w:val="none" w:sz="0" w:space="0" w:color="auto"/>
            <w:right w:val="none" w:sz="0" w:space="0" w:color="auto"/>
          </w:divBdr>
        </w:div>
        <w:div w:id="2119178125">
          <w:marLeft w:val="480"/>
          <w:marRight w:val="0"/>
          <w:marTop w:val="0"/>
          <w:marBottom w:val="0"/>
          <w:divBdr>
            <w:top w:val="none" w:sz="0" w:space="0" w:color="auto"/>
            <w:left w:val="none" w:sz="0" w:space="0" w:color="auto"/>
            <w:bottom w:val="none" w:sz="0" w:space="0" w:color="auto"/>
            <w:right w:val="none" w:sz="0" w:space="0" w:color="auto"/>
          </w:divBdr>
        </w:div>
        <w:div w:id="2129200537">
          <w:marLeft w:val="480"/>
          <w:marRight w:val="0"/>
          <w:marTop w:val="0"/>
          <w:marBottom w:val="0"/>
          <w:divBdr>
            <w:top w:val="none" w:sz="0" w:space="0" w:color="auto"/>
            <w:left w:val="none" w:sz="0" w:space="0" w:color="auto"/>
            <w:bottom w:val="none" w:sz="0" w:space="0" w:color="auto"/>
            <w:right w:val="none" w:sz="0" w:space="0" w:color="auto"/>
          </w:divBdr>
        </w:div>
        <w:div w:id="2137143363">
          <w:marLeft w:val="480"/>
          <w:marRight w:val="0"/>
          <w:marTop w:val="0"/>
          <w:marBottom w:val="0"/>
          <w:divBdr>
            <w:top w:val="none" w:sz="0" w:space="0" w:color="auto"/>
            <w:left w:val="none" w:sz="0" w:space="0" w:color="auto"/>
            <w:bottom w:val="none" w:sz="0" w:space="0" w:color="auto"/>
            <w:right w:val="none" w:sz="0" w:space="0" w:color="auto"/>
          </w:divBdr>
        </w:div>
      </w:divsChild>
    </w:div>
    <w:div w:id="1158501605">
      <w:bodyDiv w:val="1"/>
      <w:marLeft w:val="0"/>
      <w:marRight w:val="0"/>
      <w:marTop w:val="0"/>
      <w:marBottom w:val="0"/>
      <w:divBdr>
        <w:top w:val="none" w:sz="0" w:space="0" w:color="auto"/>
        <w:left w:val="none" w:sz="0" w:space="0" w:color="auto"/>
        <w:bottom w:val="none" w:sz="0" w:space="0" w:color="auto"/>
        <w:right w:val="none" w:sz="0" w:space="0" w:color="auto"/>
      </w:divBdr>
      <w:divsChild>
        <w:div w:id="1051610210">
          <w:marLeft w:val="480"/>
          <w:marRight w:val="0"/>
          <w:marTop w:val="0"/>
          <w:marBottom w:val="0"/>
          <w:divBdr>
            <w:top w:val="none" w:sz="0" w:space="0" w:color="auto"/>
            <w:left w:val="none" w:sz="0" w:space="0" w:color="auto"/>
            <w:bottom w:val="none" w:sz="0" w:space="0" w:color="auto"/>
            <w:right w:val="none" w:sz="0" w:space="0" w:color="auto"/>
          </w:divBdr>
        </w:div>
        <w:div w:id="1708680237">
          <w:marLeft w:val="480"/>
          <w:marRight w:val="0"/>
          <w:marTop w:val="0"/>
          <w:marBottom w:val="0"/>
          <w:divBdr>
            <w:top w:val="none" w:sz="0" w:space="0" w:color="auto"/>
            <w:left w:val="none" w:sz="0" w:space="0" w:color="auto"/>
            <w:bottom w:val="none" w:sz="0" w:space="0" w:color="auto"/>
            <w:right w:val="none" w:sz="0" w:space="0" w:color="auto"/>
          </w:divBdr>
        </w:div>
        <w:div w:id="954602010">
          <w:marLeft w:val="480"/>
          <w:marRight w:val="0"/>
          <w:marTop w:val="0"/>
          <w:marBottom w:val="0"/>
          <w:divBdr>
            <w:top w:val="none" w:sz="0" w:space="0" w:color="auto"/>
            <w:left w:val="none" w:sz="0" w:space="0" w:color="auto"/>
            <w:bottom w:val="none" w:sz="0" w:space="0" w:color="auto"/>
            <w:right w:val="none" w:sz="0" w:space="0" w:color="auto"/>
          </w:divBdr>
        </w:div>
        <w:div w:id="1844515868">
          <w:marLeft w:val="480"/>
          <w:marRight w:val="0"/>
          <w:marTop w:val="0"/>
          <w:marBottom w:val="0"/>
          <w:divBdr>
            <w:top w:val="none" w:sz="0" w:space="0" w:color="auto"/>
            <w:left w:val="none" w:sz="0" w:space="0" w:color="auto"/>
            <w:bottom w:val="none" w:sz="0" w:space="0" w:color="auto"/>
            <w:right w:val="none" w:sz="0" w:space="0" w:color="auto"/>
          </w:divBdr>
        </w:div>
        <w:div w:id="383141183">
          <w:marLeft w:val="480"/>
          <w:marRight w:val="0"/>
          <w:marTop w:val="0"/>
          <w:marBottom w:val="0"/>
          <w:divBdr>
            <w:top w:val="none" w:sz="0" w:space="0" w:color="auto"/>
            <w:left w:val="none" w:sz="0" w:space="0" w:color="auto"/>
            <w:bottom w:val="none" w:sz="0" w:space="0" w:color="auto"/>
            <w:right w:val="none" w:sz="0" w:space="0" w:color="auto"/>
          </w:divBdr>
        </w:div>
        <w:div w:id="593243900">
          <w:marLeft w:val="480"/>
          <w:marRight w:val="0"/>
          <w:marTop w:val="0"/>
          <w:marBottom w:val="0"/>
          <w:divBdr>
            <w:top w:val="none" w:sz="0" w:space="0" w:color="auto"/>
            <w:left w:val="none" w:sz="0" w:space="0" w:color="auto"/>
            <w:bottom w:val="none" w:sz="0" w:space="0" w:color="auto"/>
            <w:right w:val="none" w:sz="0" w:space="0" w:color="auto"/>
          </w:divBdr>
        </w:div>
        <w:div w:id="312566152">
          <w:marLeft w:val="480"/>
          <w:marRight w:val="0"/>
          <w:marTop w:val="0"/>
          <w:marBottom w:val="0"/>
          <w:divBdr>
            <w:top w:val="none" w:sz="0" w:space="0" w:color="auto"/>
            <w:left w:val="none" w:sz="0" w:space="0" w:color="auto"/>
            <w:bottom w:val="none" w:sz="0" w:space="0" w:color="auto"/>
            <w:right w:val="none" w:sz="0" w:space="0" w:color="auto"/>
          </w:divBdr>
        </w:div>
        <w:div w:id="1449854581">
          <w:marLeft w:val="480"/>
          <w:marRight w:val="0"/>
          <w:marTop w:val="0"/>
          <w:marBottom w:val="0"/>
          <w:divBdr>
            <w:top w:val="none" w:sz="0" w:space="0" w:color="auto"/>
            <w:left w:val="none" w:sz="0" w:space="0" w:color="auto"/>
            <w:bottom w:val="none" w:sz="0" w:space="0" w:color="auto"/>
            <w:right w:val="none" w:sz="0" w:space="0" w:color="auto"/>
          </w:divBdr>
        </w:div>
        <w:div w:id="1168668504">
          <w:marLeft w:val="480"/>
          <w:marRight w:val="0"/>
          <w:marTop w:val="0"/>
          <w:marBottom w:val="0"/>
          <w:divBdr>
            <w:top w:val="none" w:sz="0" w:space="0" w:color="auto"/>
            <w:left w:val="none" w:sz="0" w:space="0" w:color="auto"/>
            <w:bottom w:val="none" w:sz="0" w:space="0" w:color="auto"/>
            <w:right w:val="none" w:sz="0" w:space="0" w:color="auto"/>
          </w:divBdr>
        </w:div>
        <w:div w:id="508374016">
          <w:marLeft w:val="480"/>
          <w:marRight w:val="0"/>
          <w:marTop w:val="0"/>
          <w:marBottom w:val="0"/>
          <w:divBdr>
            <w:top w:val="none" w:sz="0" w:space="0" w:color="auto"/>
            <w:left w:val="none" w:sz="0" w:space="0" w:color="auto"/>
            <w:bottom w:val="none" w:sz="0" w:space="0" w:color="auto"/>
            <w:right w:val="none" w:sz="0" w:space="0" w:color="auto"/>
          </w:divBdr>
        </w:div>
        <w:div w:id="446316960">
          <w:marLeft w:val="480"/>
          <w:marRight w:val="0"/>
          <w:marTop w:val="0"/>
          <w:marBottom w:val="0"/>
          <w:divBdr>
            <w:top w:val="none" w:sz="0" w:space="0" w:color="auto"/>
            <w:left w:val="none" w:sz="0" w:space="0" w:color="auto"/>
            <w:bottom w:val="none" w:sz="0" w:space="0" w:color="auto"/>
            <w:right w:val="none" w:sz="0" w:space="0" w:color="auto"/>
          </w:divBdr>
        </w:div>
        <w:div w:id="899754825">
          <w:marLeft w:val="480"/>
          <w:marRight w:val="0"/>
          <w:marTop w:val="0"/>
          <w:marBottom w:val="0"/>
          <w:divBdr>
            <w:top w:val="none" w:sz="0" w:space="0" w:color="auto"/>
            <w:left w:val="none" w:sz="0" w:space="0" w:color="auto"/>
            <w:bottom w:val="none" w:sz="0" w:space="0" w:color="auto"/>
            <w:right w:val="none" w:sz="0" w:space="0" w:color="auto"/>
          </w:divBdr>
        </w:div>
        <w:div w:id="299071874">
          <w:marLeft w:val="480"/>
          <w:marRight w:val="0"/>
          <w:marTop w:val="0"/>
          <w:marBottom w:val="0"/>
          <w:divBdr>
            <w:top w:val="none" w:sz="0" w:space="0" w:color="auto"/>
            <w:left w:val="none" w:sz="0" w:space="0" w:color="auto"/>
            <w:bottom w:val="none" w:sz="0" w:space="0" w:color="auto"/>
            <w:right w:val="none" w:sz="0" w:space="0" w:color="auto"/>
          </w:divBdr>
        </w:div>
        <w:div w:id="396514435">
          <w:marLeft w:val="480"/>
          <w:marRight w:val="0"/>
          <w:marTop w:val="0"/>
          <w:marBottom w:val="0"/>
          <w:divBdr>
            <w:top w:val="none" w:sz="0" w:space="0" w:color="auto"/>
            <w:left w:val="none" w:sz="0" w:space="0" w:color="auto"/>
            <w:bottom w:val="none" w:sz="0" w:space="0" w:color="auto"/>
            <w:right w:val="none" w:sz="0" w:space="0" w:color="auto"/>
          </w:divBdr>
        </w:div>
        <w:div w:id="1311670143">
          <w:marLeft w:val="480"/>
          <w:marRight w:val="0"/>
          <w:marTop w:val="0"/>
          <w:marBottom w:val="0"/>
          <w:divBdr>
            <w:top w:val="none" w:sz="0" w:space="0" w:color="auto"/>
            <w:left w:val="none" w:sz="0" w:space="0" w:color="auto"/>
            <w:bottom w:val="none" w:sz="0" w:space="0" w:color="auto"/>
            <w:right w:val="none" w:sz="0" w:space="0" w:color="auto"/>
          </w:divBdr>
        </w:div>
        <w:div w:id="1216426934">
          <w:marLeft w:val="480"/>
          <w:marRight w:val="0"/>
          <w:marTop w:val="0"/>
          <w:marBottom w:val="0"/>
          <w:divBdr>
            <w:top w:val="none" w:sz="0" w:space="0" w:color="auto"/>
            <w:left w:val="none" w:sz="0" w:space="0" w:color="auto"/>
            <w:bottom w:val="none" w:sz="0" w:space="0" w:color="auto"/>
            <w:right w:val="none" w:sz="0" w:space="0" w:color="auto"/>
          </w:divBdr>
        </w:div>
        <w:div w:id="1890458012">
          <w:marLeft w:val="480"/>
          <w:marRight w:val="0"/>
          <w:marTop w:val="0"/>
          <w:marBottom w:val="0"/>
          <w:divBdr>
            <w:top w:val="none" w:sz="0" w:space="0" w:color="auto"/>
            <w:left w:val="none" w:sz="0" w:space="0" w:color="auto"/>
            <w:bottom w:val="none" w:sz="0" w:space="0" w:color="auto"/>
            <w:right w:val="none" w:sz="0" w:space="0" w:color="auto"/>
          </w:divBdr>
        </w:div>
        <w:div w:id="360323963">
          <w:marLeft w:val="480"/>
          <w:marRight w:val="0"/>
          <w:marTop w:val="0"/>
          <w:marBottom w:val="0"/>
          <w:divBdr>
            <w:top w:val="none" w:sz="0" w:space="0" w:color="auto"/>
            <w:left w:val="none" w:sz="0" w:space="0" w:color="auto"/>
            <w:bottom w:val="none" w:sz="0" w:space="0" w:color="auto"/>
            <w:right w:val="none" w:sz="0" w:space="0" w:color="auto"/>
          </w:divBdr>
        </w:div>
        <w:div w:id="1351493400">
          <w:marLeft w:val="480"/>
          <w:marRight w:val="0"/>
          <w:marTop w:val="0"/>
          <w:marBottom w:val="0"/>
          <w:divBdr>
            <w:top w:val="none" w:sz="0" w:space="0" w:color="auto"/>
            <w:left w:val="none" w:sz="0" w:space="0" w:color="auto"/>
            <w:bottom w:val="none" w:sz="0" w:space="0" w:color="auto"/>
            <w:right w:val="none" w:sz="0" w:space="0" w:color="auto"/>
          </w:divBdr>
        </w:div>
        <w:div w:id="1581524552">
          <w:marLeft w:val="480"/>
          <w:marRight w:val="0"/>
          <w:marTop w:val="0"/>
          <w:marBottom w:val="0"/>
          <w:divBdr>
            <w:top w:val="none" w:sz="0" w:space="0" w:color="auto"/>
            <w:left w:val="none" w:sz="0" w:space="0" w:color="auto"/>
            <w:bottom w:val="none" w:sz="0" w:space="0" w:color="auto"/>
            <w:right w:val="none" w:sz="0" w:space="0" w:color="auto"/>
          </w:divBdr>
        </w:div>
        <w:div w:id="957564491">
          <w:marLeft w:val="480"/>
          <w:marRight w:val="0"/>
          <w:marTop w:val="0"/>
          <w:marBottom w:val="0"/>
          <w:divBdr>
            <w:top w:val="none" w:sz="0" w:space="0" w:color="auto"/>
            <w:left w:val="none" w:sz="0" w:space="0" w:color="auto"/>
            <w:bottom w:val="none" w:sz="0" w:space="0" w:color="auto"/>
            <w:right w:val="none" w:sz="0" w:space="0" w:color="auto"/>
          </w:divBdr>
        </w:div>
        <w:div w:id="1081483008">
          <w:marLeft w:val="480"/>
          <w:marRight w:val="0"/>
          <w:marTop w:val="0"/>
          <w:marBottom w:val="0"/>
          <w:divBdr>
            <w:top w:val="none" w:sz="0" w:space="0" w:color="auto"/>
            <w:left w:val="none" w:sz="0" w:space="0" w:color="auto"/>
            <w:bottom w:val="none" w:sz="0" w:space="0" w:color="auto"/>
            <w:right w:val="none" w:sz="0" w:space="0" w:color="auto"/>
          </w:divBdr>
        </w:div>
        <w:div w:id="1610896849">
          <w:marLeft w:val="480"/>
          <w:marRight w:val="0"/>
          <w:marTop w:val="0"/>
          <w:marBottom w:val="0"/>
          <w:divBdr>
            <w:top w:val="none" w:sz="0" w:space="0" w:color="auto"/>
            <w:left w:val="none" w:sz="0" w:space="0" w:color="auto"/>
            <w:bottom w:val="none" w:sz="0" w:space="0" w:color="auto"/>
            <w:right w:val="none" w:sz="0" w:space="0" w:color="auto"/>
          </w:divBdr>
        </w:div>
        <w:div w:id="1307394632">
          <w:marLeft w:val="480"/>
          <w:marRight w:val="0"/>
          <w:marTop w:val="0"/>
          <w:marBottom w:val="0"/>
          <w:divBdr>
            <w:top w:val="none" w:sz="0" w:space="0" w:color="auto"/>
            <w:left w:val="none" w:sz="0" w:space="0" w:color="auto"/>
            <w:bottom w:val="none" w:sz="0" w:space="0" w:color="auto"/>
            <w:right w:val="none" w:sz="0" w:space="0" w:color="auto"/>
          </w:divBdr>
        </w:div>
        <w:div w:id="1858035351">
          <w:marLeft w:val="480"/>
          <w:marRight w:val="0"/>
          <w:marTop w:val="0"/>
          <w:marBottom w:val="0"/>
          <w:divBdr>
            <w:top w:val="none" w:sz="0" w:space="0" w:color="auto"/>
            <w:left w:val="none" w:sz="0" w:space="0" w:color="auto"/>
            <w:bottom w:val="none" w:sz="0" w:space="0" w:color="auto"/>
            <w:right w:val="none" w:sz="0" w:space="0" w:color="auto"/>
          </w:divBdr>
        </w:div>
        <w:div w:id="1981692146">
          <w:marLeft w:val="480"/>
          <w:marRight w:val="0"/>
          <w:marTop w:val="0"/>
          <w:marBottom w:val="0"/>
          <w:divBdr>
            <w:top w:val="none" w:sz="0" w:space="0" w:color="auto"/>
            <w:left w:val="none" w:sz="0" w:space="0" w:color="auto"/>
            <w:bottom w:val="none" w:sz="0" w:space="0" w:color="auto"/>
            <w:right w:val="none" w:sz="0" w:space="0" w:color="auto"/>
          </w:divBdr>
        </w:div>
        <w:div w:id="850608653">
          <w:marLeft w:val="480"/>
          <w:marRight w:val="0"/>
          <w:marTop w:val="0"/>
          <w:marBottom w:val="0"/>
          <w:divBdr>
            <w:top w:val="none" w:sz="0" w:space="0" w:color="auto"/>
            <w:left w:val="none" w:sz="0" w:space="0" w:color="auto"/>
            <w:bottom w:val="none" w:sz="0" w:space="0" w:color="auto"/>
            <w:right w:val="none" w:sz="0" w:space="0" w:color="auto"/>
          </w:divBdr>
        </w:div>
        <w:div w:id="459494545">
          <w:marLeft w:val="480"/>
          <w:marRight w:val="0"/>
          <w:marTop w:val="0"/>
          <w:marBottom w:val="0"/>
          <w:divBdr>
            <w:top w:val="none" w:sz="0" w:space="0" w:color="auto"/>
            <w:left w:val="none" w:sz="0" w:space="0" w:color="auto"/>
            <w:bottom w:val="none" w:sz="0" w:space="0" w:color="auto"/>
            <w:right w:val="none" w:sz="0" w:space="0" w:color="auto"/>
          </w:divBdr>
        </w:div>
        <w:div w:id="1644192083">
          <w:marLeft w:val="480"/>
          <w:marRight w:val="0"/>
          <w:marTop w:val="0"/>
          <w:marBottom w:val="0"/>
          <w:divBdr>
            <w:top w:val="none" w:sz="0" w:space="0" w:color="auto"/>
            <w:left w:val="none" w:sz="0" w:space="0" w:color="auto"/>
            <w:bottom w:val="none" w:sz="0" w:space="0" w:color="auto"/>
            <w:right w:val="none" w:sz="0" w:space="0" w:color="auto"/>
          </w:divBdr>
        </w:div>
        <w:div w:id="1509177996">
          <w:marLeft w:val="480"/>
          <w:marRight w:val="0"/>
          <w:marTop w:val="0"/>
          <w:marBottom w:val="0"/>
          <w:divBdr>
            <w:top w:val="none" w:sz="0" w:space="0" w:color="auto"/>
            <w:left w:val="none" w:sz="0" w:space="0" w:color="auto"/>
            <w:bottom w:val="none" w:sz="0" w:space="0" w:color="auto"/>
            <w:right w:val="none" w:sz="0" w:space="0" w:color="auto"/>
          </w:divBdr>
        </w:div>
        <w:div w:id="886531272">
          <w:marLeft w:val="480"/>
          <w:marRight w:val="0"/>
          <w:marTop w:val="0"/>
          <w:marBottom w:val="0"/>
          <w:divBdr>
            <w:top w:val="none" w:sz="0" w:space="0" w:color="auto"/>
            <w:left w:val="none" w:sz="0" w:space="0" w:color="auto"/>
            <w:bottom w:val="none" w:sz="0" w:space="0" w:color="auto"/>
            <w:right w:val="none" w:sz="0" w:space="0" w:color="auto"/>
          </w:divBdr>
        </w:div>
        <w:div w:id="2071689938">
          <w:marLeft w:val="480"/>
          <w:marRight w:val="0"/>
          <w:marTop w:val="0"/>
          <w:marBottom w:val="0"/>
          <w:divBdr>
            <w:top w:val="none" w:sz="0" w:space="0" w:color="auto"/>
            <w:left w:val="none" w:sz="0" w:space="0" w:color="auto"/>
            <w:bottom w:val="none" w:sz="0" w:space="0" w:color="auto"/>
            <w:right w:val="none" w:sz="0" w:space="0" w:color="auto"/>
          </w:divBdr>
        </w:div>
        <w:div w:id="1958373315">
          <w:marLeft w:val="480"/>
          <w:marRight w:val="0"/>
          <w:marTop w:val="0"/>
          <w:marBottom w:val="0"/>
          <w:divBdr>
            <w:top w:val="none" w:sz="0" w:space="0" w:color="auto"/>
            <w:left w:val="none" w:sz="0" w:space="0" w:color="auto"/>
            <w:bottom w:val="none" w:sz="0" w:space="0" w:color="auto"/>
            <w:right w:val="none" w:sz="0" w:space="0" w:color="auto"/>
          </w:divBdr>
        </w:div>
        <w:div w:id="1136797039">
          <w:marLeft w:val="480"/>
          <w:marRight w:val="0"/>
          <w:marTop w:val="0"/>
          <w:marBottom w:val="0"/>
          <w:divBdr>
            <w:top w:val="none" w:sz="0" w:space="0" w:color="auto"/>
            <w:left w:val="none" w:sz="0" w:space="0" w:color="auto"/>
            <w:bottom w:val="none" w:sz="0" w:space="0" w:color="auto"/>
            <w:right w:val="none" w:sz="0" w:space="0" w:color="auto"/>
          </w:divBdr>
        </w:div>
        <w:div w:id="805199898">
          <w:marLeft w:val="480"/>
          <w:marRight w:val="0"/>
          <w:marTop w:val="0"/>
          <w:marBottom w:val="0"/>
          <w:divBdr>
            <w:top w:val="none" w:sz="0" w:space="0" w:color="auto"/>
            <w:left w:val="none" w:sz="0" w:space="0" w:color="auto"/>
            <w:bottom w:val="none" w:sz="0" w:space="0" w:color="auto"/>
            <w:right w:val="none" w:sz="0" w:space="0" w:color="auto"/>
          </w:divBdr>
        </w:div>
        <w:div w:id="1478066062">
          <w:marLeft w:val="480"/>
          <w:marRight w:val="0"/>
          <w:marTop w:val="0"/>
          <w:marBottom w:val="0"/>
          <w:divBdr>
            <w:top w:val="none" w:sz="0" w:space="0" w:color="auto"/>
            <w:left w:val="none" w:sz="0" w:space="0" w:color="auto"/>
            <w:bottom w:val="none" w:sz="0" w:space="0" w:color="auto"/>
            <w:right w:val="none" w:sz="0" w:space="0" w:color="auto"/>
          </w:divBdr>
        </w:div>
        <w:div w:id="390079293">
          <w:marLeft w:val="480"/>
          <w:marRight w:val="0"/>
          <w:marTop w:val="0"/>
          <w:marBottom w:val="0"/>
          <w:divBdr>
            <w:top w:val="none" w:sz="0" w:space="0" w:color="auto"/>
            <w:left w:val="none" w:sz="0" w:space="0" w:color="auto"/>
            <w:bottom w:val="none" w:sz="0" w:space="0" w:color="auto"/>
            <w:right w:val="none" w:sz="0" w:space="0" w:color="auto"/>
          </w:divBdr>
        </w:div>
        <w:div w:id="1895264680">
          <w:marLeft w:val="480"/>
          <w:marRight w:val="0"/>
          <w:marTop w:val="0"/>
          <w:marBottom w:val="0"/>
          <w:divBdr>
            <w:top w:val="none" w:sz="0" w:space="0" w:color="auto"/>
            <w:left w:val="none" w:sz="0" w:space="0" w:color="auto"/>
            <w:bottom w:val="none" w:sz="0" w:space="0" w:color="auto"/>
            <w:right w:val="none" w:sz="0" w:space="0" w:color="auto"/>
          </w:divBdr>
        </w:div>
        <w:div w:id="1382707128">
          <w:marLeft w:val="480"/>
          <w:marRight w:val="0"/>
          <w:marTop w:val="0"/>
          <w:marBottom w:val="0"/>
          <w:divBdr>
            <w:top w:val="none" w:sz="0" w:space="0" w:color="auto"/>
            <w:left w:val="none" w:sz="0" w:space="0" w:color="auto"/>
            <w:bottom w:val="none" w:sz="0" w:space="0" w:color="auto"/>
            <w:right w:val="none" w:sz="0" w:space="0" w:color="auto"/>
          </w:divBdr>
        </w:div>
        <w:div w:id="118689130">
          <w:marLeft w:val="480"/>
          <w:marRight w:val="0"/>
          <w:marTop w:val="0"/>
          <w:marBottom w:val="0"/>
          <w:divBdr>
            <w:top w:val="none" w:sz="0" w:space="0" w:color="auto"/>
            <w:left w:val="none" w:sz="0" w:space="0" w:color="auto"/>
            <w:bottom w:val="none" w:sz="0" w:space="0" w:color="auto"/>
            <w:right w:val="none" w:sz="0" w:space="0" w:color="auto"/>
          </w:divBdr>
        </w:div>
        <w:div w:id="955991233">
          <w:marLeft w:val="480"/>
          <w:marRight w:val="0"/>
          <w:marTop w:val="0"/>
          <w:marBottom w:val="0"/>
          <w:divBdr>
            <w:top w:val="none" w:sz="0" w:space="0" w:color="auto"/>
            <w:left w:val="none" w:sz="0" w:space="0" w:color="auto"/>
            <w:bottom w:val="none" w:sz="0" w:space="0" w:color="auto"/>
            <w:right w:val="none" w:sz="0" w:space="0" w:color="auto"/>
          </w:divBdr>
        </w:div>
      </w:divsChild>
    </w:div>
    <w:div w:id="1158620115">
      <w:bodyDiv w:val="1"/>
      <w:marLeft w:val="0"/>
      <w:marRight w:val="0"/>
      <w:marTop w:val="0"/>
      <w:marBottom w:val="0"/>
      <w:divBdr>
        <w:top w:val="none" w:sz="0" w:space="0" w:color="auto"/>
        <w:left w:val="none" w:sz="0" w:space="0" w:color="auto"/>
        <w:bottom w:val="none" w:sz="0" w:space="0" w:color="auto"/>
        <w:right w:val="none" w:sz="0" w:space="0" w:color="auto"/>
      </w:divBdr>
    </w:div>
    <w:div w:id="1159232788">
      <w:bodyDiv w:val="1"/>
      <w:marLeft w:val="0"/>
      <w:marRight w:val="0"/>
      <w:marTop w:val="0"/>
      <w:marBottom w:val="0"/>
      <w:divBdr>
        <w:top w:val="none" w:sz="0" w:space="0" w:color="auto"/>
        <w:left w:val="none" w:sz="0" w:space="0" w:color="auto"/>
        <w:bottom w:val="none" w:sz="0" w:space="0" w:color="auto"/>
        <w:right w:val="none" w:sz="0" w:space="0" w:color="auto"/>
      </w:divBdr>
    </w:div>
    <w:div w:id="1159543686">
      <w:bodyDiv w:val="1"/>
      <w:marLeft w:val="0"/>
      <w:marRight w:val="0"/>
      <w:marTop w:val="0"/>
      <w:marBottom w:val="0"/>
      <w:divBdr>
        <w:top w:val="none" w:sz="0" w:space="0" w:color="auto"/>
        <w:left w:val="none" w:sz="0" w:space="0" w:color="auto"/>
        <w:bottom w:val="none" w:sz="0" w:space="0" w:color="auto"/>
        <w:right w:val="none" w:sz="0" w:space="0" w:color="auto"/>
      </w:divBdr>
    </w:div>
    <w:div w:id="1160541142">
      <w:bodyDiv w:val="1"/>
      <w:marLeft w:val="0"/>
      <w:marRight w:val="0"/>
      <w:marTop w:val="0"/>
      <w:marBottom w:val="0"/>
      <w:divBdr>
        <w:top w:val="none" w:sz="0" w:space="0" w:color="auto"/>
        <w:left w:val="none" w:sz="0" w:space="0" w:color="auto"/>
        <w:bottom w:val="none" w:sz="0" w:space="0" w:color="auto"/>
        <w:right w:val="none" w:sz="0" w:space="0" w:color="auto"/>
      </w:divBdr>
      <w:divsChild>
        <w:div w:id="120612180">
          <w:marLeft w:val="480"/>
          <w:marRight w:val="0"/>
          <w:marTop w:val="0"/>
          <w:marBottom w:val="0"/>
          <w:divBdr>
            <w:top w:val="none" w:sz="0" w:space="0" w:color="auto"/>
            <w:left w:val="none" w:sz="0" w:space="0" w:color="auto"/>
            <w:bottom w:val="none" w:sz="0" w:space="0" w:color="auto"/>
            <w:right w:val="none" w:sz="0" w:space="0" w:color="auto"/>
          </w:divBdr>
        </w:div>
        <w:div w:id="148326706">
          <w:marLeft w:val="480"/>
          <w:marRight w:val="0"/>
          <w:marTop w:val="0"/>
          <w:marBottom w:val="0"/>
          <w:divBdr>
            <w:top w:val="none" w:sz="0" w:space="0" w:color="auto"/>
            <w:left w:val="none" w:sz="0" w:space="0" w:color="auto"/>
            <w:bottom w:val="none" w:sz="0" w:space="0" w:color="auto"/>
            <w:right w:val="none" w:sz="0" w:space="0" w:color="auto"/>
          </w:divBdr>
        </w:div>
        <w:div w:id="173959717">
          <w:marLeft w:val="480"/>
          <w:marRight w:val="0"/>
          <w:marTop w:val="0"/>
          <w:marBottom w:val="0"/>
          <w:divBdr>
            <w:top w:val="none" w:sz="0" w:space="0" w:color="auto"/>
            <w:left w:val="none" w:sz="0" w:space="0" w:color="auto"/>
            <w:bottom w:val="none" w:sz="0" w:space="0" w:color="auto"/>
            <w:right w:val="none" w:sz="0" w:space="0" w:color="auto"/>
          </w:divBdr>
        </w:div>
        <w:div w:id="236088600">
          <w:marLeft w:val="480"/>
          <w:marRight w:val="0"/>
          <w:marTop w:val="0"/>
          <w:marBottom w:val="0"/>
          <w:divBdr>
            <w:top w:val="none" w:sz="0" w:space="0" w:color="auto"/>
            <w:left w:val="none" w:sz="0" w:space="0" w:color="auto"/>
            <w:bottom w:val="none" w:sz="0" w:space="0" w:color="auto"/>
            <w:right w:val="none" w:sz="0" w:space="0" w:color="auto"/>
          </w:divBdr>
        </w:div>
        <w:div w:id="262032055">
          <w:marLeft w:val="480"/>
          <w:marRight w:val="0"/>
          <w:marTop w:val="0"/>
          <w:marBottom w:val="0"/>
          <w:divBdr>
            <w:top w:val="none" w:sz="0" w:space="0" w:color="auto"/>
            <w:left w:val="none" w:sz="0" w:space="0" w:color="auto"/>
            <w:bottom w:val="none" w:sz="0" w:space="0" w:color="auto"/>
            <w:right w:val="none" w:sz="0" w:space="0" w:color="auto"/>
          </w:divBdr>
        </w:div>
        <w:div w:id="313142950">
          <w:marLeft w:val="480"/>
          <w:marRight w:val="0"/>
          <w:marTop w:val="0"/>
          <w:marBottom w:val="0"/>
          <w:divBdr>
            <w:top w:val="none" w:sz="0" w:space="0" w:color="auto"/>
            <w:left w:val="none" w:sz="0" w:space="0" w:color="auto"/>
            <w:bottom w:val="none" w:sz="0" w:space="0" w:color="auto"/>
            <w:right w:val="none" w:sz="0" w:space="0" w:color="auto"/>
          </w:divBdr>
        </w:div>
        <w:div w:id="417530287">
          <w:marLeft w:val="480"/>
          <w:marRight w:val="0"/>
          <w:marTop w:val="0"/>
          <w:marBottom w:val="0"/>
          <w:divBdr>
            <w:top w:val="none" w:sz="0" w:space="0" w:color="auto"/>
            <w:left w:val="none" w:sz="0" w:space="0" w:color="auto"/>
            <w:bottom w:val="none" w:sz="0" w:space="0" w:color="auto"/>
            <w:right w:val="none" w:sz="0" w:space="0" w:color="auto"/>
          </w:divBdr>
        </w:div>
        <w:div w:id="483163972">
          <w:marLeft w:val="480"/>
          <w:marRight w:val="0"/>
          <w:marTop w:val="0"/>
          <w:marBottom w:val="0"/>
          <w:divBdr>
            <w:top w:val="none" w:sz="0" w:space="0" w:color="auto"/>
            <w:left w:val="none" w:sz="0" w:space="0" w:color="auto"/>
            <w:bottom w:val="none" w:sz="0" w:space="0" w:color="auto"/>
            <w:right w:val="none" w:sz="0" w:space="0" w:color="auto"/>
          </w:divBdr>
        </w:div>
        <w:div w:id="528296480">
          <w:marLeft w:val="480"/>
          <w:marRight w:val="0"/>
          <w:marTop w:val="0"/>
          <w:marBottom w:val="0"/>
          <w:divBdr>
            <w:top w:val="none" w:sz="0" w:space="0" w:color="auto"/>
            <w:left w:val="none" w:sz="0" w:space="0" w:color="auto"/>
            <w:bottom w:val="none" w:sz="0" w:space="0" w:color="auto"/>
            <w:right w:val="none" w:sz="0" w:space="0" w:color="auto"/>
          </w:divBdr>
        </w:div>
        <w:div w:id="537013549">
          <w:marLeft w:val="480"/>
          <w:marRight w:val="0"/>
          <w:marTop w:val="0"/>
          <w:marBottom w:val="0"/>
          <w:divBdr>
            <w:top w:val="none" w:sz="0" w:space="0" w:color="auto"/>
            <w:left w:val="none" w:sz="0" w:space="0" w:color="auto"/>
            <w:bottom w:val="none" w:sz="0" w:space="0" w:color="auto"/>
            <w:right w:val="none" w:sz="0" w:space="0" w:color="auto"/>
          </w:divBdr>
        </w:div>
        <w:div w:id="624118030">
          <w:marLeft w:val="480"/>
          <w:marRight w:val="0"/>
          <w:marTop w:val="0"/>
          <w:marBottom w:val="0"/>
          <w:divBdr>
            <w:top w:val="none" w:sz="0" w:space="0" w:color="auto"/>
            <w:left w:val="none" w:sz="0" w:space="0" w:color="auto"/>
            <w:bottom w:val="none" w:sz="0" w:space="0" w:color="auto"/>
            <w:right w:val="none" w:sz="0" w:space="0" w:color="auto"/>
          </w:divBdr>
        </w:div>
        <w:div w:id="648365978">
          <w:marLeft w:val="480"/>
          <w:marRight w:val="0"/>
          <w:marTop w:val="0"/>
          <w:marBottom w:val="0"/>
          <w:divBdr>
            <w:top w:val="none" w:sz="0" w:space="0" w:color="auto"/>
            <w:left w:val="none" w:sz="0" w:space="0" w:color="auto"/>
            <w:bottom w:val="none" w:sz="0" w:space="0" w:color="auto"/>
            <w:right w:val="none" w:sz="0" w:space="0" w:color="auto"/>
          </w:divBdr>
        </w:div>
        <w:div w:id="691734100">
          <w:marLeft w:val="480"/>
          <w:marRight w:val="0"/>
          <w:marTop w:val="0"/>
          <w:marBottom w:val="0"/>
          <w:divBdr>
            <w:top w:val="none" w:sz="0" w:space="0" w:color="auto"/>
            <w:left w:val="none" w:sz="0" w:space="0" w:color="auto"/>
            <w:bottom w:val="none" w:sz="0" w:space="0" w:color="auto"/>
            <w:right w:val="none" w:sz="0" w:space="0" w:color="auto"/>
          </w:divBdr>
        </w:div>
        <w:div w:id="796411858">
          <w:marLeft w:val="480"/>
          <w:marRight w:val="0"/>
          <w:marTop w:val="0"/>
          <w:marBottom w:val="0"/>
          <w:divBdr>
            <w:top w:val="none" w:sz="0" w:space="0" w:color="auto"/>
            <w:left w:val="none" w:sz="0" w:space="0" w:color="auto"/>
            <w:bottom w:val="none" w:sz="0" w:space="0" w:color="auto"/>
            <w:right w:val="none" w:sz="0" w:space="0" w:color="auto"/>
          </w:divBdr>
        </w:div>
        <w:div w:id="855847611">
          <w:marLeft w:val="480"/>
          <w:marRight w:val="0"/>
          <w:marTop w:val="0"/>
          <w:marBottom w:val="0"/>
          <w:divBdr>
            <w:top w:val="none" w:sz="0" w:space="0" w:color="auto"/>
            <w:left w:val="none" w:sz="0" w:space="0" w:color="auto"/>
            <w:bottom w:val="none" w:sz="0" w:space="0" w:color="auto"/>
            <w:right w:val="none" w:sz="0" w:space="0" w:color="auto"/>
          </w:divBdr>
        </w:div>
        <w:div w:id="876893042">
          <w:marLeft w:val="480"/>
          <w:marRight w:val="0"/>
          <w:marTop w:val="0"/>
          <w:marBottom w:val="0"/>
          <w:divBdr>
            <w:top w:val="none" w:sz="0" w:space="0" w:color="auto"/>
            <w:left w:val="none" w:sz="0" w:space="0" w:color="auto"/>
            <w:bottom w:val="none" w:sz="0" w:space="0" w:color="auto"/>
            <w:right w:val="none" w:sz="0" w:space="0" w:color="auto"/>
          </w:divBdr>
        </w:div>
        <w:div w:id="878280428">
          <w:marLeft w:val="480"/>
          <w:marRight w:val="0"/>
          <w:marTop w:val="0"/>
          <w:marBottom w:val="0"/>
          <w:divBdr>
            <w:top w:val="none" w:sz="0" w:space="0" w:color="auto"/>
            <w:left w:val="none" w:sz="0" w:space="0" w:color="auto"/>
            <w:bottom w:val="none" w:sz="0" w:space="0" w:color="auto"/>
            <w:right w:val="none" w:sz="0" w:space="0" w:color="auto"/>
          </w:divBdr>
        </w:div>
        <w:div w:id="990642973">
          <w:marLeft w:val="480"/>
          <w:marRight w:val="0"/>
          <w:marTop w:val="0"/>
          <w:marBottom w:val="0"/>
          <w:divBdr>
            <w:top w:val="none" w:sz="0" w:space="0" w:color="auto"/>
            <w:left w:val="none" w:sz="0" w:space="0" w:color="auto"/>
            <w:bottom w:val="none" w:sz="0" w:space="0" w:color="auto"/>
            <w:right w:val="none" w:sz="0" w:space="0" w:color="auto"/>
          </w:divBdr>
        </w:div>
        <w:div w:id="1026833860">
          <w:marLeft w:val="480"/>
          <w:marRight w:val="0"/>
          <w:marTop w:val="0"/>
          <w:marBottom w:val="0"/>
          <w:divBdr>
            <w:top w:val="none" w:sz="0" w:space="0" w:color="auto"/>
            <w:left w:val="none" w:sz="0" w:space="0" w:color="auto"/>
            <w:bottom w:val="none" w:sz="0" w:space="0" w:color="auto"/>
            <w:right w:val="none" w:sz="0" w:space="0" w:color="auto"/>
          </w:divBdr>
        </w:div>
        <w:div w:id="1131288915">
          <w:marLeft w:val="480"/>
          <w:marRight w:val="0"/>
          <w:marTop w:val="0"/>
          <w:marBottom w:val="0"/>
          <w:divBdr>
            <w:top w:val="none" w:sz="0" w:space="0" w:color="auto"/>
            <w:left w:val="none" w:sz="0" w:space="0" w:color="auto"/>
            <w:bottom w:val="none" w:sz="0" w:space="0" w:color="auto"/>
            <w:right w:val="none" w:sz="0" w:space="0" w:color="auto"/>
          </w:divBdr>
        </w:div>
        <w:div w:id="1133906807">
          <w:marLeft w:val="480"/>
          <w:marRight w:val="0"/>
          <w:marTop w:val="0"/>
          <w:marBottom w:val="0"/>
          <w:divBdr>
            <w:top w:val="none" w:sz="0" w:space="0" w:color="auto"/>
            <w:left w:val="none" w:sz="0" w:space="0" w:color="auto"/>
            <w:bottom w:val="none" w:sz="0" w:space="0" w:color="auto"/>
            <w:right w:val="none" w:sz="0" w:space="0" w:color="auto"/>
          </w:divBdr>
        </w:div>
        <w:div w:id="1227688180">
          <w:marLeft w:val="480"/>
          <w:marRight w:val="0"/>
          <w:marTop w:val="0"/>
          <w:marBottom w:val="0"/>
          <w:divBdr>
            <w:top w:val="none" w:sz="0" w:space="0" w:color="auto"/>
            <w:left w:val="none" w:sz="0" w:space="0" w:color="auto"/>
            <w:bottom w:val="none" w:sz="0" w:space="0" w:color="auto"/>
            <w:right w:val="none" w:sz="0" w:space="0" w:color="auto"/>
          </w:divBdr>
        </w:div>
        <w:div w:id="1302537626">
          <w:marLeft w:val="480"/>
          <w:marRight w:val="0"/>
          <w:marTop w:val="0"/>
          <w:marBottom w:val="0"/>
          <w:divBdr>
            <w:top w:val="none" w:sz="0" w:space="0" w:color="auto"/>
            <w:left w:val="none" w:sz="0" w:space="0" w:color="auto"/>
            <w:bottom w:val="none" w:sz="0" w:space="0" w:color="auto"/>
            <w:right w:val="none" w:sz="0" w:space="0" w:color="auto"/>
          </w:divBdr>
        </w:div>
        <w:div w:id="1357847303">
          <w:marLeft w:val="480"/>
          <w:marRight w:val="0"/>
          <w:marTop w:val="0"/>
          <w:marBottom w:val="0"/>
          <w:divBdr>
            <w:top w:val="none" w:sz="0" w:space="0" w:color="auto"/>
            <w:left w:val="none" w:sz="0" w:space="0" w:color="auto"/>
            <w:bottom w:val="none" w:sz="0" w:space="0" w:color="auto"/>
            <w:right w:val="none" w:sz="0" w:space="0" w:color="auto"/>
          </w:divBdr>
        </w:div>
        <w:div w:id="1405759142">
          <w:marLeft w:val="480"/>
          <w:marRight w:val="0"/>
          <w:marTop w:val="0"/>
          <w:marBottom w:val="0"/>
          <w:divBdr>
            <w:top w:val="none" w:sz="0" w:space="0" w:color="auto"/>
            <w:left w:val="none" w:sz="0" w:space="0" w:color="auto"/>
            <w:bottom w:val="none" w:sz="0" w:space="0" w:color="auto"/>
            <w:right w:val="none" w:sz="0" w:space="0" w:color="auto"/>
          </w:divBdr>
        </w:div>
        <w:div w:id="1421104581">
          <w:marLeft w:val="480"/>
          <w:marRight w:val="0"/>
          <w:marTop w:val="0"/>
          <w:marBottom w:val="0"/>
          <w:divBdr>
            <w:top w:val="none" w:sz="0" w:space="0" w:color="auto"/>
            <w:left w:val="none" w:sz="0" w:space="0" w:color="auto"/>
            <w:bottom w:val="none" w:sz="0" w:space="0" w:color="auto"/>
            <w:right w:val="none" w:sz="0" w:space="0" w:color="auto"/>
          </w:divBdr>
        </w:div>
        <w:div w:id="1423573188">
          <w:marLeft w:val="480"/>
          <w:marRight w:val="0"/>
          <w:marTop w:val="0"/>
          <w:marBottom w:val="0"/>
          <w:divBdr>
            <w:top w:val="none" w:sz="0" w:space="0" w:color="auto"/>
            <w:left w:val="none" w:sz="0" w:space="0" w:color="auto"/>
            <w:bottom w:val="none" w:sz="0" w:space="0" w:color="auto"/>
            <w:right w:val="none" w:sz="0" w:space="0" w:color="auto"/>
          </w:divBdr>
        </w:div>
        <w:div w:id="1447390012">
          <w:marLeft w:val="480"/>
          <w:marRight w:val="0"/>
          <w:marTop w:val="0"/>
          <w:marBottom w:val="0"/>
          <w:divBdr>
            <w:top w:val="none" w:sz="0" w:space="0" w:color="auto"/>
            <w:left w:val="none" w:sz="0" w:space="0" w:color="auto"/>
            <w:bottom w:val="none" w:sz="0" w:space="0" w:color="auto"/>
            <w:right w:val="none" w:sz="0" w:space="0" w:color="auto"/>
          </w:divBdr>
        </w:div>
        <w:div w:id="1503664805">
          <w:marLeft w:val="480"/>
          <w:marRight w:val="0"/>
          <w:marTop w:val="0"/>
          <w:marBottom w:val="0"/>
          <w:divBdr>
            <w:top w:val="none" w:sz="0" w:space="0" w:color="auto"/>
            <w:left w:val="none" w:sz="0" w:space="0" w:color="auto"/>
            <w:bottom w:val="none" w:sz="0" w:space="0" w:color="auto"/>
            <w:right w:val="none" w:sz="0" w:space="0" w:color="auto"/>
          </w:divBdr>
        </w:div>
        <w:div w:id="1540514838">
          <w:marLeft w:val="480"/>
          <w:marRight w:val="0"/>
          <w:marTop w:val="0"/>
          <w:marBottom w:val="0"/>
          <w:divBdr>
            <w:top w:val="none" w:sz="0" w:space="0" w:color="auto"/>
            <w:left w:val="none" w:sz="0" w:space="0" w:color="auto"/>
            <w:bottom w:val="none" w:sz="0" w:space="0" w:color="auto"/>
            <w:right w:val="none" w:sz="0" w:space="0" w:color="auto"/>
          </w:divBdr>
        </w:div>
        <w:div w:id="1582329463">
          <w:marLeft w:val="480"/>
          <w:marRight w:val="0"/>
          <w:marTop w:val="0"/>
          <w:marBottom w:val="0"/>
          <w:divBdr>
            <w:top w:val="none" w:sz="0" w:space="0" w:color="auto"/>
            <w:left w:val="none" w:sz="0" w:space="0" w:color="auto"/>
            <w:bottom w:val="none" w:sz="0" w:space="0" w:color="auto"/>
            <w:right w:val="none" w:sz="0" w:space="0" w:color="auto"/>
          </w:divBdr>
        </w:div>
        <w:div w:id="1583292386">
          <w:marLeft w:val="480"/>
          <w:marRight w:val="0"/>
          <w:marTop w:val="0"/>
          <w:marBottom w:val="0"/>
          <w:divBdr>
            <w:top w:val="none" w:sz="0" w:space="0" w:color="auto"/>
            <w:left w:val="none" w:sz="0" w:space="0" w:color="auto"/>
            <w:bottom w:val="none" w:sz="0" w:space="0" w:color="auto"/>
            <w:right w:val="none" w:sz="0" w:space="0" w:color="auto"/>
          </w:divBdr>
        </w:div>
        <w:div w:id="1588877215">
          <w:marLeft w:val="480"/>
          <w:marRight w:val="0"/>
          <w:marTop w:val="0"/>
          <w:marBottom w:val="0"/>
          <w:divBdr>
            <w:top w:val="none" w:sz="0" w:space="0" w:color="auto"/>
            <w:left w:val="none" w:sz="0" w:space="0" w:color="auto"/>
            <w:bottom w:val="none" w:sz="0" w:space="0" w:color="auto"/>
            <w:right w:val="none" w:sz="0" w:space="0" w:color="auto"/>
          </w:divBdr>
        </w:div>
        <w:div w:id="1634869439">
          <w:marLeft w:val="480"/>
          <w:marRight w:val="0"/>
          <w:marTop w:val="0"/>
          <w:marBottom w:val="0"/>
          <w:divBdr>
            <w:top w:val="none" w:sz="0" w:space="0" w:color="auto"/>
            <w:left w:val="none" w:sz="0" w:space="0" w:color="auto"/>
            <w:bottom w:val="none" w:sz="0" w:space="0" w:color="auto"/>
            <w:right w:val="none" w:sz="0" w:space="0" w:color="auto"/>
          </w:divBdr>
        </w:div>
        <w:div w:id="1866940883">
          <w:marLeft w:val="480"/>
          <w:marRight w:val="0"/>
          <w:marTop w:val="0"/>
          <w:marBottom w:val="0"/>
          <w:divBdr>
            <w:top w:val="none" w:sz="0" w:space="0" w:color="auto"/>
            <w:left w:val="none" w:sz="0" w:space="0" w:color="auto"/>
            <w:bottom w:val="none" w:sz="0" w:space="0" w:color="auto"/>
            <w:right w:val="none" w:sz="0" w:space="0" w:color="auto"/>
          </w:divBdr>
        </w:div>
        <w:div w:id="1888250025">
          <w:marLeft w:val="480"/>
          <w:marRight w:val="0"/>
          <w:marTop w:val="0"/>
          <w:marBottom w:val="0"/>
          <w:divBdr>
            <w:top w:val="none" w:sz="0" w:space="0" w:color="auto"/>
            <w:left w:val="none" w:sz="0" w:space="0" w:color="auto"/>
            <w:bottom w:val="none" w:sz="0" w:space="0" w:color="auto"/>
            <w:right w:val="none" w:sz="0" w:space="0" w:color="auto"/>
          </w:divBdr>
        </w:div>
        <w:div w:id="1927610718">
          <w:marLeft w:val="480"/>
          <w:marRight w:val="0"/>
          <w:marTop w:val="0"/>
          <w:marBottom w:val="0"/>
          <w:divBdr>
            <w:top w:val="none" w:sz="0" w:space="0" w:color="auto"/>
            <w:left w:val="none" w:sz="0" w:space="0" w:color="auto"/>
            <w:bottom w:val="none" w:sz="0" w:space="0" w:color="auto"/>
            <w:right w:val="none" w:sz="0" w:space="0" w:color="auto"/>
          </w:divBdr>
        </w:div>
        <w:div w:id="2027437186">
          <w:marLeft w:val="480"/>
          <w:marRight w:val="0"/>
          <w:marTop w:val="0"/>
          <w:marBottom w:val="0"/>
          <w:divBdr>
            <w:top w:val="none" w:sz="0" w:space="0" w:color="auto"/>
            <w:left w:val="none" w:sz="0" w:space="0" w:color="auto"/>
            <w:bottom w:val="none" w:sz="0" w:space="0" w:color="auto"/>
            <w:right w:val="none" w:sz="0" w:space="0" w:color="auto"/>
          </w:divBdr>
        </w:div>
        <w:div w:id="2061709097">
          <w:marLeft w:val="480"/>
          <w:marRight w:val="0"/>
          <w:marTop w:val="0"/>
          <w:marBottom w:val="0"/>
          <w:divBdr>
            <w:top w:val="none" w:sz="0" w:space="0" w:color="auto"/>
            <w:left w:val="none" w:sz="0" w:space="0" w:color="auto"/>
            <w:bottom w:val="none" w:sz="0" w:space="0" w:color="auto"/>
            <w:right w:val="none" w:sz="0" w:space="0" w:color="auto"/>
          </w:divBdr>
        </w:div>
        <w:div w:id="2080709599">
          <w:marLeft w:val="480"/>
          <w:marRight w:val="0"/>
          <w:marTop w:val="0"/>
          <w:marBottom w:val="0"/>
          <w:divBdr>
            <w:top w:val="none" w:sz="0" w:space="0" w:color="auto"/>
            <w:left w:val="none" w:sz="0" w:space="0" w:color="auto"/>
            <w:bottom w:val="none" w:sz="0" w:space="0" w:color="auto"/>
            <w:right w:val="none" w:sz="0" w:space="0" w:color="auto"/>
          </w:divBdr>
        </w:div>
        <w:div w:id="2093619651">
          <w:marLeft w:val="480"/>
          <w:marRight w:val="0"/>
          <w:marTop w:val="0"/>
          <w:marBottom w:val="0"/>
          <w:divBdr>
            <w:top w:val="none" w:sz="0" w:space="0" w:color="auto"/>
            <w:left w:val="none" w:sz="0" w:space="0" w:color="auto"/>
            <w:bottom w:val="none" w:sz="0" w:space="0" w:color="auto"/>
            <w:right w:val="none" w:sz="0" w:space="0" w:color="auto"/>
          </w:divBdr>
        </w:div>
      </w:divsChild>
    </w:div>
    <w:div w:id="1161116801">
      <w:bodyDiv w:val="1"/>
      <w:marLeft w:val="0"/>
      <w:marRight w:val="0"/>
      <w:marTop w:val="0"/>
      <w:marBottom w:val="0"/>
      <w:divBdr>
        <w:top w:val="none" w:sz="0" w:space="0" w:color="auto"/>
        <w:left w:val="none" w:sz="0" w:space="0" w:color="auto"/>
        <w:bottom w:val="none" w:sz="0" w:space="0" w:color="auto"/>
        <w:right w:val="none" w:sz="0" w:space="0" w:color="auto"/>
      </w:divBdr>
    </w:div>
    <w:div w:id="1162044948">
      <w:bodyDiv w:val="1"/>
      <w:marLeft w:val="0"/>
      <w:marRight w:val="0"/>
      <w:marTop w:val="0"/>
      <w:marBottom w:val="0"/>
      <w:divBdr>
        <w:top w:val="none" w:sz="0" w:space="0" w:color="auto"/>
        <w:left w:val="none" w:sz="0" w:space="0" w:color="auto"/>
        <w:bottom w:val="none" w:sz="0" w:space="0" w:color="auto"/>
        <w:right w:val="none" w:sz="0" w:space="0" w:color="auto"/>
      </w:divBdr>
    </w:div>
    <w:div w:id="1162356128">
      <w:bodyDiv w:val="1"/>
      <w:marLeft w:val="0"/>
      <w:marRight w:val="0"/>
      <w:marTop w:val="0"/>
      <w:marBottom w:val="0"/>
      <w:divBdr>
        <w:top w:val="none" w:sz="0" w:space="0" w:color="auto"/>
        <w:left w:val="none" w:sz="0" w:space="0" w:color="auto"/>
        <w:bottom w:val="none" w:sz="0" w:space="0" w:color="auto"/>
        <w:right w:val="none" w:sz="0" w:space="0" w:color="auto"/>
      </w:divBdr>
    </w:div>
    <w:div w:id="1163395618">
      <w:bodyDiv w:val="1"/>
      <w:marLeft w:val="0"/>
      <w:marRight w:val="0"/>
      <w:marTop w:val="0"/>
      <w:marBottom w:val="0"/>
      <w:divBdr>
        <w:top w:val="none" w:sz="0" w:space="0" w:color="auto"/>
        <w:left w:val="none" w:sz="0" w:space="0" w:color="auto"/>
        <w:bottom w:val="none" w:sz="0" w:space="0" w:color="auto"/>
        <w:right w:val="none" w:sz="0" w:space="0" w:color="auto"/>
      </w:divBdr>
    </w:div>
    <w:div w:id="1163813155">
      <w:bodyDiv w:val="1"/>
      <w:marLeft w:val="0"/>
      <w:marRight w:val="0"/>
      <w:marTop w:val="0"/>
      <w:marBottom w:val="0"/>
      <w:divBdr>
        <w:top w:val="none" w:sz="0" w:space="0" w:color="auto"/>
        <w:left w:val="none" w:sz="0" w:space="0" w:color="auto"/>
        <w:bottom w:val="none" w:sz="0" w:space="0" w:color="auto"/>
        <w:right w:val="none" w:sz="0" w:space="0" w:color="auto"/>
      </w:divBdr>
    </w:div>
    <w:div w:id="1164473607">
      <w:bodyDiv w:val="1"/>
      <w:marLeft w:val="0"/>
      <w:marRight w:val="0"/>
      <w:marTop w:val="0"/>
      <w:marBottom w:val="0"/>
      <w:divBdr>
        <w:top w:val="none" w:sz="0" w:space="0" w:color="auto"/>
        <w:left w:val="none" w:sz="0" w:space="0" w:color="auto"/>
        <w:bottom w:val="none" w:sz="0" w:space="0" w:color="auto"/>
        <w:right w:val="none" w:sz="0" w:space="0" w:color="auto"/>
      </w:divBdr>
    </w:div>
    <w:div w:id="1166091147">
      <w:bodyDiv w:val="1"/>
      <w:marLeft w:val="0"/>
      <w:marRight w:val="0"/>
      <w:marTop w:val="0"/>
      <w:marBottom w:val="0"/>
      <w:divBdr>
        <w:top w:val="none" w:sz="0" w:space="0" w:color="auto"/>
        <w:left w:val="none" w:sz="0" w:space="0" w:color="auto"/>
        <w:bottom w:val="none" w:sz="0" w:space="0" w:color="auto"/>
        <w:right w:val="none" w:sz="0" w:space="0" w:color="auto"/>
      </w:divBdr>
    </w:div>
    <w:div w:id="1167289074">
      <w:bodyDiv w:val="1"/>
      <w:marLeft w:val="0"/>
      <w:marRight w:val="0"/>
      <w:marTop w:val="0"/>
      <w:marBottom w:val="0"/>
      <w:divBdr>
        <w:top w:val="none" w:sz="0" w:space="0" w:color="auto"/>
        <w:left w:val="none" w:sz="0" w:space="0" w:color="auto"/>
        <w:bottom w:val="none" w:sz="0" w:space="0" w:color="auto"/>
        <w:right w:val="none" w:sz="0" w:space="0" w:color="auto"/>
      </w:divBdr>
    </w:div>
    <w:div w:id="1169254433">
      <w:bodyDiv w:val="1"/>
      <w:marLeft w:val="0"/>
      <w:marRight w:val="0"/>
      <w:marTop w:val="0"/>
      <w:marBottom w:val="0"/>
      <w:divBdr>
        <w:top w:val="none" w:sz="0" w:space="0" w:color="auto"/>
        <w:left w:val="none" w:sz="0" w:space="0" w:color="auto"/>
        <w:bottom w:val="none" w:sz="0" w:space="0" w:color="auto"/>
        <w:right w:val="none" w:sz="0" w:space="0" w:color="auto"/>
      </w:divBdr>
    </w:div>
    <w:div w:id="1172792260">
      <w:bodyDiv w:val="1"/>
      <w:marLeft w:val="0"/>
      <w:marRight w:val="0"/>
      <w:marTop w:val="0"/>
      <w:marBottom w:val="0"/>
      <w:divBdr>
        <w:top w:val="none" w:sz="0" w:space="0" w:color="auto"/>
        <w:left w:val="none" w:sz="0" w:space="0" w:color="auto"/>
        <w:bottom w:val="none" w:sz="0" w:space="0" w:color="auto"/>
        <w:right w:val="none" w:sz="0" w:space="0" w:color="auto"/>
      </w:divBdr>
    </w:div>
    <w:div w:id="1173839816">
      <w:bodyDiv w:val="1"/>
      <w:marLeft w:val="0"/>
      <w:marRight w:val="0"/>
      <w:marTop w:val="0"/>
      <w:marBottom w:val="0"/>
      <w:divBdr>
        <w:top w:val="none" w:sz="0" w:space="0" w:color="auto"/>
        <w:left w:val="none" w:sz="0" w:space="0" w:color="auto"/>
        <w:bottom w:val="none" w:sz="0" w:space="0" w:color="auto"/>
        <w:right w:val="none" w:sz="0" w:space="0" w:color="auto"/>
      </w:divBdr>
    </w:div>
    <w:div w:id="1174151629">
      <w:bodyDiv w:val="1"/>
      <w:marLeft w:val="0"/>
      <w:marRight w:val="0"/>
      <w:marTop w:val="0"/>
      <w:marBottom w:val="0"/>
      <w:divBdr>
        <w:top w:val="none" w:sz="0" w:space="0" w:color="auto"/>
        <w:left w:val="none" w:sz="0" w:space="0" w:color="auto"/>
        <w:bottom w:val="none" w:sz="0" w:space="0" w:color="auto"/>
        <w:right w:val="none" w:sz="0" w:space="0" w:color="auto"/>
      </w:divBdr>
    </w:div>
    <w:div w:id="1175999857">
      <w:bodyDiv w:val="1"/>
      <w:marLeft w:val="0"/>
      <w:marRight w:val="0"/>
      <w:marTop w:val="0"/>
      <w:marBottom w:val="0"/>
      <w:divBdr>
        <w:top w:val="none" w:sz="0" w:space="0" w:color="auto"/>
        <w:left w:val="none" w:sz="0" w:space="0" w:color="auto"/>
        <w:bottom w:val="none" w:sz="0" w:space="0" w:color="auto"/>
        <w:right w:val="none" w:sz="0" w:space="0" w:color="auto"/>
      </w:divBdr>
    </w:div>
    <w:div w:id="1176504857">
      <w:bodyDiv w:val="1"/>
      <w:marLeft w:val="0"/>
      <w:marRight w:val="0"/>
      <w:marTop w:val="0"/>
      <w:marBottom w:val="0"/>
      <w:divBdr>
        <w:top w:val="none" w:sz="0" w:space="0" w:color="auto"/>
        <w:left w:val="none" w:sz="0" w:space="0" w:color="auto"/>
        <w:bottom w:val="none" w:sz="0" w:space="0" w:color="auto"/>
        <w:right w:val="none" w:sz="0" w:space="0" w:color="auto"/>
      </w:divBdr>
    </w:div>
    <w:div w:id="1177229144">
      <w:bodyDiv w:val="1"/>
      <w:marLeft w:val="0"/>
      <w:marRight w:val="0"/>
      <w:marTop w:val="0"/>
      <w:marBottom w:val="0"/>
      <w:divBdr>
        <w:top w:val="none" w:sz="0" w:space="0" w:color="auto"/>
        <w:left w:val="none" w:sz="0" w:space="0" w:color="auto"/>
        <w:bottom w:val="none" w:sz="0" w:space="0" w:color="auto"/>
        <w:right w:val="none" w:sz="0" w:space="0" w:color="auto"/>
      </w:divBdr>
    </w:div>
    <w:div w:id="1179005775">
      <w:bodyDiv w:val="1"/>
      <w:marLeft w:val="0"/>
      <w:marRight w:val="0"/>
      <w:marTop w:val="0"/>
      <w:marBottom w:val="0"/>
      <w:divBdr>
        <w:top w:val="none" w:sz="0" w:space="0" w:color="auto"/>
        <w:left w:val="none" w:sz="0" w:space="0" w:color="auto"/>
        <w:bottom w:val="none" w:sz="0" w:space="0" w:color="auto"/>
        <w:right w:val="none" w:sz="0" w:space="0" w:color="auto"/>
      </w:divBdr>
    </w:div>
    <w:div w:id="1180050749">
      <w:bodyDiv w:val="1"/>
      <w:marLeft w:val="0"/>
      <w:marRight w:val="0"/>
      <w:marTop w:val="0"/>
      <w:marBottom w:val="0"/>
      <w:divBdr>
        <w:top w:val="none" w:sz="0" w:space="0" w:color="auto"/>
        <w:left w:val="none" w:sz="0" w:space="0" w:color="auto"/>
        <w:bottom w:val="none" w:sz="0" w:space="0" w:color="auto"/>
        <w:right w:val="none" w:sz="0" w:space="0" w:color="auto"/>
      </w:divBdr>
    </w:div>
    <w:div w:id="1180117742">
      <w:bodyDiv w:val="1"/>
      <w:marLeft w:val="0"/>
      <w:marRight w:val="0"/>
      <w:marTop w:val="0"/>
      <w:marBottom w:val="0"/>
      <w:divBdr>
        <w:top w:val="none" w:sz="0" w:space="0" w:color="auto"/>
        <w:left w:val="none" w:sz="0" w:space="0" w:color="auto"/>
        <w:bottom w:val="none" w:sz="0" w:space="0" w:color="auto"/>
        <w:right w:val="none" w:sz="0" w:space="0" w:color="auto"/>
      </w:divBdr>
      <w:divsChild>
        <w:div w:id="223681278">
          <w:marLeft w:val="480"/>
          <w:marRight w:val="0"/>
          <w:marTop w:val="0"/>
          <w:marBottom w:val="0"/>
          <w:divBdr>
            <w:top w:val="none" w:sz="0" w:space="0" w:color="auto"/>
            <w:left w:val="none" w:sz="0" w:space="0" w:color="auto"/>
            <w:bottom w:val="none" w:sz="0" w:space="0" w:color="auto"/>
            <w:right w:val="none" w:sz="0" w:space="0" w:color="auto"/>
          </w:divBdr>
        </w:div>
        <w:div w:id="2142072648">
          <w:marLeft w:val="480"/>
          <w:marRight w:val="0"/>
          <w:marTop w:val="0"/>
          <w:marBottom w:val="0"/>
          <w:divBdr>
            <w:top w:val="none" w:sz="0" w:space="0" w:color="auto"/>
            <w:left w:val="none" w:sz="0" w:space="0" w:color="auto"/>
            <w:bottom w:val="none" w:sz="0" w:space="0" w:color="auto"/>
            <w:right w:val="none" w:sz="0" w:space="0" w:color="auto"/>
          </w:divBdr>
        </w:div>
        <w:div w:id="1242643082">
          <w:marLeft w:val="480"/>
          <w:marRight w:val="0"/>
          <w:marTop w:val="0"/>
          <w:marBottom w:val="0"/>
          <w:divBdr>
            <w:top w:val="none" w:sz="0" w:space="0" w:color="auto"/>
            <w:left w:val="none" w:sz="0" w:space="0" w:color="auto"/>
            <w:bottom w:val="none" w:sz="0" w:space="0" w:color="auto"/>
            <w:right w:val="none" w:sz="0" w:space="0" w:color="auto"/>
          </w:divBdr>
        </w:div>
        <w:div w:id="1783264728">
          <w:marLeft w:val="480"/>
          <w:marRight w:val="0"/>
          <w:marTop w:val="0"/>
          <w:marBottom w:val="0"/>
          <w:divBdr>
            <w:top w:val="none" w:sz="0" w:space="0" w:color="auto"/>
            <w:left w:val="none" w:sz="0" w:space="0" w:color="auto"/>
            <w:bottom w:val="none" w:sz="0" w:space="0" w:color="auto"/>
            <w:right w:val="none" w:sz="0" w:space="0" w:color="auto"/>
          </w:divBdr>
        </w:div>
        <w:div w:id="293291156">
          <w:marLeft w:val="480"/>
          <w:marRight w:val="0"/>
          <w:marTop w:val="0"/>
          <w:marBottom w:val="0"/>
          <w:divBdr>
            <w:top w:val="none" w:sz="0" w:space="0" w:color="auto"/>
            <w:left w:val="none" w:sz="0" w:space="0" w:color="auto"/>
            <w:bottom w:val="none" w:sz="0" w:space="0" w:color="auto"/>
            <w:right w:val="none" w:sz="0" w:space="0" w:color="auto"/>
          </w:divBdr>
        </w:div>
        <w:div w:id="1910725035">
          <w:marLeft w:val="480"/>
          <w:marRight w:val="0"/>
          <w:marTop w:val="0"/>
          <w:marBottom w:val="0"/>
          <w:divBdr>
            <w:top w:val="none" w:sz="0" w:space="0" w:color="auto"/>
            <w:left w:val="none" w:sz="0" w:space="0" w:color="auto"/>
            <w:bottom w:val="none" w:sz="0" w:space="0" w:color="auto"/>
            <w:right w:val="none" w:sz="0" w:space="0" w:color="auto"/>
          </w:divBdr>
        </w:div>
        <w:div w:id="619649223">
          <w:marLeft w:val="480"/>
          <w:marRight w:val="0"/>
          <w:marTop w:val="0"/>
          <w:marBottom w:val="0"/>
          <w:divBdr>
            <w:top w:val="none" w:sz="0" w:space="0" w:color="auto"/>
            <w:left w:val="none" w:sz="0" w:space="0" w:color="auto"/>
            <w:bottom w:val="none" w:sz="0" w:space="0" w:color="auto"/>
            <w:right w:val="none" w:sz="0" w:space="0" w:color="auto"/>
          </w:divBdr>
        </w:div>
        <w:div w:id="676275523">
          <w:marLeft w:val="480"/>
          <w:marRight w:val="0"/>
          <w:marTop w:val="0"/>
          <w:marBottom w:val="0"/>
          <w:divBdr>
            <w:top w:val="none" w:sz="0" w:space="0" w:color="auto"/>
            <w:left w:val="none" w:sz="0" w:space="0" w:color="auto"/>
            <w:bottom w:val="none" w:sz="0" w:space="0" w:color="auto"/>
            <w:right w:val="none" w:sz="0" w:space="0" w:color="auto"/>
          </w:divBdr>
        </w:div>
        <w:div w:id="134153204">
          <w:marLeft w:val="480"/>
          <w:marRight w:val="0"/>
          <w:marTop w:val="0"/>
          <w:marBottom w:val="0"/>
          <w:divBdr>
            <w:top w:val="none" w:sz="0" w:space="0" w:color="auto"/>
            <w:left w:val="none" w:sz="0" w:space="0" w:color="auto"/>
            <w:bottom w:val="none" w:sz="0" w:space="0" w:color="auto"/>
            <w:right w:val="none" w:sz="0" w:space="0" w:color="auto"/>
          </w:divBdr>
        </w:div>
        <w:div w:id="1047418259">
          <w:marLeft w:val="480"/>
          <w:marRight w:val="0"/>
          <w:marTop w:val="0"/>
          <w:marBottom w:val="0"/>
          <w:divBdr>
            <w:top w:val="none" w:sz="0" w:space="0" w:color="auto"/>
            <w:left w:val="none" w:sz="0" w:space="0" w:color="auto"/>
            <w:bottom w:val="none" w:sz="0" w:space="0" w:color="auto"/>
            <w:right w:val="none" w:sz="0" w:space="0" w:color="auto"/>
          </w:divBdr>
        </w:div>
        <w:div w:id="462692617">
          <w:marLeft w:val="480"/>
          <w:marRight w:val="0"/>
          <w:marTop w:val="0"/>
          <w:marBottom w:val="0"/>
          <w:divBdr>
            <w:top w:val="none" w:sz="0" w:space="0" w:color="auto"/>
            <w:left w:val="none" w:sz="0" w:space="0" w:color="auto"/>
            <w:bottom w:val="none" w:sz="0" w:space="0" w:color="auto"/>
            <w:right w:val="none" w:sz="0" w:space="0" w:color="auto"/>
          </w:divBdr>
        </w:div>
        <w:div w:id="1708724318">
          <w:marLeft w:val="480"/>
          <w:marRight w:val="0"/>
          <w:marTop w:val="0"/>
          <w:marBottom w:val="0"/>
          <w:divBdr>
            <w:top w:val="none" w:sz="0" w:space="0" w:color="auto"/>
            <w:left w:val="none" w:sz="0" w:space="0" w:color="auto"/>
            <w:bottom w:val="none" w:sz="0" w:space="0" w:color="auto"/>
            <w:right w:val="none" w:sz="0" w:space="0" w:color="auto"/>
          </w:divBdr>
        </w:div>
        <w:div w:id="23288724">
          <w:marLeft w:val="480"/>
          <w:marRight w:val="0"/>
          <w:marTop w:val="0"/>
          <w:marBottom w:val="0"/>
          <w:divBdr>
            <w:top w:val="none" w:sz="0" w:space="0" w:color="auto"/>
            <w:left w:val="none" w:sz="0" w:space="0" w:color="auto"/>
            <w:bottom w:val="none" w:sz="0" w:space="0" w:color="auto"/>
            <w:right w:val="none" w:sz="0" w:space="0" w:color="auto"/>
          </w:divBdr>
        </w:div>
        <w:div w:id="1412047798">
          <w:marLeft w:val="480"/>
          <w:marRight w:val="0"/>
          <w:marTop w:val="0"/>
          <w:marBottom w:val="0"/>
          <w:divBdr>
            <w:top w:val="none" w:sz="0" w:space="0" w:color="auto"/>
            <w:left w:val="none" w:sz="0" w:space="0" w:color="auto"/>
            <w:bottom w:val="none" w:sz="0" w:space="0" w:color="auto"/>
            <w:right w:val="none" w:sz="0" w:space="0" w:color="auto"/>
          </w:divBdr>
        </w:div>
        <w:div w:id="6947963">
          <w:marLeft w:val="480"/>
          <w:marRight w:val="0"/>
          <w:marTop w:val="0"/>
          <w:marBottom w:val="0"/>
          <w:divBdr>
            <w:top w:val="none" w:sz="0" w:space="0" w:color="auto"/>
            <w:left w:val="none" w:sz="0" w:space="0" w:color="auto"/>
            <w:bottom w:val="none" w:sz="0" w:space="0" w:color="auto"/>
            <w:right w:val="none" w:sz="0" w:space="0" w:color="auto"/>
          </w:divBdr>
        </w:div>
        <w:div w:id="1918901765">
          <w:marLeft w:val="480"/>
          <w:marRight w:val="0"/>
          <w:marTop w:val="0"/>
          <w:marBottom w:val="0"/>
          <w:divBdr>
            <w:top w:val="none" w:sz="0" w:space="0" w:color="auto"/>
            <w:left w:val="none" w:sz="0" w:space="0" w:color="auto"/>
            <w:bottom w:val="none" w:sz="0" w:space="0" w:color="auto"/>
            <w:right w:val="none" w:sz="0" w:space="0" w:color="auto"/>
          </w:divBdr>
        </w:div>
        <w:div w:id="955332533">
          <w:marLeft w:val="480"/>
          <w:marRight w:val="0"/>
          <w:marTop w:val="0"/>
          <w:marBottom w:val="0"/>
          <w:divBdr>
            <w:top w:val="none" w:sz="0" w:space="0" w:color="auto"/>
            <w:left w:val="none" w:sz="0" w:space="0" w:color="auto"/>
            <w:bottom w:val="none" w:sz="0" w:space="0" w:color="auto"/>
            <w:right w:val="none" w:sz="0" w:space="0" w:color="auto"/>
          </w:divBdr>
        </w:div>
        <w:div w:id="997852158">
          <w:marLeft w:val="480"/>
          <w:marRight w:val="0"/>
          <w:marTop w:val="0"/>
          <w:marBottom w:val="0"/>
          <w:divBdr>
            <w:top w:val="none" w:sz="0" w:space="0" w:color="auto"/>
            <w:left w:val="none" w:sz="0" w:space="0" w:color="auto"/>
            <w:bottom w:val="none" w:sz="0" w:space="0" w:color="auto"/>
            <w:right w:val="none" w:sz="0" w:space="0" w:color="auto"/>
          </w:divBdr>
        </w:div>
        <w:div w:id="620503587">
          <w:marLeft w:val="480"/>
          <w:marRight w:val="0"/>
          <w:marTop w:val="0"/>
          <w:marBottom w:val="0"/>
          <w:divBdr>
            <w:top w:val="none" w:sz="0" w:space="0" w:color="auto"/>
            <w:left w:val="none" w:sz="0" w:space="0" w:color="auto"/>
            <w:bottom w:val="none" w:sz="0" w:space="0" w:color="auto"/>
            <w:right w:val="none" w:sz="0" w:space="0" w:color="auto"/>
          </w:divBdr>
        </w:div>
        <w:div w:id="980966247">
          <w:marLeft w:val="480"/>
          <w:marRight w:val="0"/>
          <w:marTop w:val="0"/>
          <w:marBottom w:val="0"/>
          <w:divBdr>
            <w:top w:val="none" w:sz="0" w:space="0" w:color="auto"/>
            <w:left w:val="none" w:sz="0" w:space="0" w:color="auto"/>
            <w:bottom w:val="none" w:sz="0" w:space="0" w:color="auto"/>
            <w:right w:val="none" w:sz="0" w:space="0" w:color="auto"/>
          </w:divBdr>
        </w:div>
        <w:div w:id="440926745">
          <w:marLeft w:val="480"/>
          <w:marRight w:val="0"/>
          <w:marTop w:val="0"/>
          <w:marBottom w:val="0"/>
          <w:divBdr>
            <w:top w:val="none" w:sz="0" w:space="0" w:color="auto"/>
            <w:left w:val="none" w:sz="0" w:space="0" w:color="auto"/>
            <w:bottom w:val="none" w:sz="0" w:space="0" w:color="auto"/>
            <w:right w:val="none" w:sz="0" w:space="0" w:color="auto"/>
          </w:divBdr>
        </w:div>
        <w:div w:id="290281775">
          <w:marLeft w:val="480"/>
          <w:marRight w:val="0"/>
          <w:marTop w:val="0"/>
          <w:marBottom w:val="0"/>
          <w:divBdr>
            <w:top w:val="none" w:sz="0" w:space="0" w:color="auto"/>
            <w:left w:val="none" w:sz="0" w:space="0" w:color="auto"/>
            <w:bottom w:val="none" w:sz="0" w:space="0" w:color="auto"/>
            <w:right w:val="none" w:sz="0" w:space="0" w:color="auto"/>
          </w:divBdr>
        </w:div>
        <w:div w:id="328365425">
          <w:marLeft w:val="480"/>
          <w:marRight w:val="0"/>
          <w:marTop w:val="0"/>
          <w:marBottom w:val="0"/>
          <w:divBdr>
            <w:top w:val="none" w:sz="0" w:space="0" w:color="auto"/>
            <w:left w:val="none" w:sz="0" w:space="0" w:color="auto"/>
            <w:bottom w:val="none" w:sz="0" w:space="0" w:color="auto"/>
            <w:right w:val="none" w:sz="0" w:space="0" w:color="auto"/>
          </w:divBdr>
        </w:div>
        <w:div w:id="754786825">
          <w:marLeft w:val="480"/>
          <w:marRight w:val="0"/>
          <w:marTop w:val="0"/>
          <w:marBottom w:val="0"/>
          <w:divBdr>
            <w:top w:val="none" w:sz="0" w:space="0" w:color="auto"/>
            <w:left w:val="none" w:sz="0" w:space="0" w:color="auto"/>
            <w:bottom w:val="none" w:sz="0" w:space="0" w:color="auto"/>
            <w:right w:val="none" w:sz="0" w:space="0" w:color="auto"/>
          </w:divBdr>
        </w:div>
        <w:div w:id="1469085744">
          <w:marLeft w:val="480"/>
          <w:marRight w:val="0"/>
          <w:marTop w:val="0"/>
          <w:marBottom w:val="0"/>
          <w:divBdr>
            <w:top w:val="none" w:sz="0" w:space="0" w:color="auto"/>
            <w:left w:val="none" w:sz="0" w:space="0" w:color="auto"/>
            <w:bottom w:val="none" w:sz="0" w:space="0" w:color="auto"/>
            <w:right w:val="none" w:sz="0" w:space="0" w:color="auto"/>
          </w:divBdr>
        </w:div>
        <w:div w:id="1989095381">
          <w:marLeft w:val="480"/>
          <w:marRight w:val="0"/>
          <w:marTop w:val="0"/>
          <w:marBottom w:val="0"/>
          <w:divBdr>
            <w:top w:val="none" w:sz="0" w:space="0" w:color="auto"/>
            <w:left w:val="none" w:sz="0" w:space="0" w:color="auto"/>
            <w:bottom w:val="none" w:sz="0" w:space="0" w:color="auto"/>
            <w:right w:val="none" w:sz="0" w:space="0" w:color="auto"/>
          </w:divBdr>
        </w:div>
        <w:div w:id="591857803">
          <w:marLeft w:val="480"/>
          <w:marRight w:val="0"/>
          <w:marTop w:val="0"/>
          <w:marBottom w:val="0"/>
          <w:divBdr>
            <w:top w:val="none" w:sz="0" w:space="0" w:color="auto"/>
            <w:left w:val="none" w:sz="0" w:space="0" w:color="auto"/>
            <w:bottom w:val="none" w:sz="0" w:space="0" w:color="auto"/>
            <w:right w:val="none" w:sz="0" w:space="0" w:color="auto"/>
          </w:divBdr>
        </w:div>
        <w:div w:id="1171095359">
          <w:marLeft w:val="480"/>
          <w:marRight w:val="0"/>
          <w:marTop w:val="0"/>
          <w:marBottom w:val="0"/>
          <w:divBdr>
            <w:top w:val="none" w:sz="0" w:space="0" w:color="auto"/>
            <w:left w:val="none" w:sz="0" w:space="0" w:color="auto"/>
            <w:bottom w:val="none" w:sz="0" w:space="0" w:color="auto"/>
            <w:right w:val="none" w:sz="0" w:space="0" w:color="auto"/>
          </w:divBdr>
        </w:div>
        <w:div w:id="1017387712">
          <w:marLeft w:val="480"/>
          <w:marRight w:val="0"/>
          <w:marTop w:val="0"/>
          <w:marBottom w:val="0"/>
          <w:divBdr>
            <w:top w:val="none" w:sz="0" w:space="0" w:color="auto"/>
            <w:left w:val="none" w:sz="0" w:space="0" w:color="auto"/>
            <w:bottom w:val="none" w:sz="0" w:space="0" w:color="auto"/>
            <w:right w:val="none" w:sz="0" w:space="0" w:color="auto"/>
          </w:divBdr>
        </w:div>
        <w:div w:id="1309627797">
          <w:marLeft w:val="480"/>
          <w:marRight w:val="0"/>
          <w:marTop w:val="0"/>
          <w:marBottom w:val="0"/>
          <w:divBdr>
            <w:top w:val="none" w:sz="0" w:space="0" w:color="auto"/>
            <w:left w:val="none" w:sz="0" w:space="0" w:color="auto"/>
            <w:bottom w:val="none" w:sz="0" w:space="0" w:color="auto"/>
            <w:right w:val="none" w:sz="0" w:space="0" w:color="auto"/>
          </w:divBdr>
        </w:div>
        <w:div w:id="1298753470">
          <w:marLeft w:val="480"/>
          <w:marRight w:val="0"/>
          <w:marTop w:val="0"/>
          <w:marBottom w:val="0"/>
          <w:divBdr>
            <w:top w:val="none" w:sz="0" w:space="0" w:color="auto"/>
            <w:left w:val="none" w:sz="0" w:space="0" w:color="auto"/>
            <w:bottom w:val="none" w:sz="0" w:space="0" w:color="auto"/>
            <w:right w:val="none" w:sz="0" w:space="0" w:color="auto"/>
          </w:divBdr>
        </w:div>
        <w:div w:id="408621063">
          <w:marLeft w:val="480"/>
          <w:marRight w:val="0"/>
          <w:marTop w:val="0"/>
          <w:marBottom w:val="0"/>
          <w:divBdr>
            <w:top w:val="none" w:sz="0" w:space="0" w:color="auto"/>
            <w:left w:val="none" w:sz="0" w:space="0" w:color="auto"/>
            <w:bottom w:val="none" w:sz="0" w:space="0" w:color="auto"/>
            <w:right w:val="none" w:sz="0" w:space="0" w:color="auto"/>
          </w:divBdr>
        </w:div>
        <w:div w:id="1961447483">
          <w:marLeft w:val="480"/>
          <w:marRight w:val="0"/>
          <w:marTop w:val="0"/>
          <w:marBottom w:val="0"/>
          <w:divBdr>
            <w:top w:val="none" w:sz="0" w:space="0" w:color="auto"/>
            <w:left w:val="none" w:sz="0" w:space="0" w:color="auto"/>
            <w:bottom w:val="none" w:sz="0" w:space="0" w:color="auto"/>
            <w:right w:val="none" w:sz="0" w:space="0" w:color="auto"/>
          </w:divBdr>
        </w:div>
        <w:div w:id="371733931">
          <w:marLeft w:val="480"/>
          <w:marRight w:val="0"/>
          <w:marTop w:val="0"/>
          <w:marBottom w:val="0"/>
          <w:divBdr>
            <w:top w:val="none" w:sz="0" w:space="0" w:color="auto"/>
            <w:left w:val="none" w:sz="0" w:space="0" w:color="auto"/>
            <w:bottom w:val="none" w:sz="0" w:space="0" w:color="auto"/>
            <w:right w:val="none" w:sz="0" w:space="0" w:color="auto"/>
          </w:divBdr>
        </w:div>
        <w:div w:id="1855924028">
          <w:marLeft w:val="480"/>
          <w:marRight w:val="0"/>
          <w:marTop w:val="0"/>
          <w:marBottom w:val="0"/>
          <w:divBdr>
            <w:top w:val="none" w:sz="0" w:space="0" w:color="auto"/>
            <w:left w:val="none" w:sz="0" w:space="0" w:color="auto"/>
            <w:bottom w:val="none" w:sz="0" w:space="0" w:color="auto"/>
            <w:right w:val="none" w:sz="0" w:space="0" w:color="auto"/>
          </w:divBdr>
        </w:div>
        <w:div w:id="721442822">
          <w:marLeft w:val="480"/>
          <w:marRight w:val="0"/>
          <w:marTop w:val="0"/>
          <w:marBottom w:val="0"/>
          <w:divBdr>
            <w:top w:val="none" w:sz="0" w:space="0" w:color="auto"/>
            <w:left w:val="none" w:sz="0" w:space="0" w:color="auto"/>
            <w:bottom w:val="none" w:sz="0" w:space="0" w:color="auto"/>
            <w:right w:val="none" w:sz="0" w:space="0" w:color="auto"/>
          </w:divBdr>
        </w:div>
        <w:div w:id="92744652">
          <w:marLeft w:val="480"/>
          <w:marRight w:val="0"/>
          <w:marTop w:val="0"/>
          <w:marBottom w:val="0"/>
          <w:divBdr>
            <w:top w:val="none" w:sz="0" w:space="0" w:color="auto"/>
            <w:left w:val="none" w:sz="0" w:space="0" w:color="auto"/>
            <w:bottom w:val="none" w:sz="0" w:space="0" w:color="auto"/>
            <w:right w:val="none" w:sz="0" w:space="0" w:color="auto"/>
          </w:divBdr>
        </w:div>
        <w:div w:id="1096250994">
          <w:marLeft w:val="480"/>
          <w:marRight w:val="0"/>
          <w:marTop w:val="0"/>
          <w:marBottom w:val="0"/>
          <w:divBdr>
            <w:top w:val="none" w:sz="0" w:space="0" w:color="auto"/>
            <w:left w:val="none" w:sz="0" w:space="0" w:color="auto"/>
            <w:bottom w:val="none" w:sz="0" w:space="0" w:color="auto"/>
            <w:right w:val="none" w:sz="0" w:space="0" w:color="auto"/>
          </w:divBdr>
        </w:div>
        <w:div w:id="722018513">
          <w:marLeft w:val="480"/>
          <w:marRight w:val="0"/>
          <w:marTop w:val="0"/>
          <w:marBottom w:val="0"/>
          <w:divBdr>
            <w:top w:val="none" w:sz="0" w:space="0" w:color="auto"/>
            <w:left w:val="none" w:sz="0" w:space="0" w:color="auto"/>
            <w:bottom w:val="none" w:sz="0" w:space="0" w:color="auto"/>
            <w:right w:val="none" w:sz="0" w:space="0" w:color="auto"/>
          </w:divBdr>
        </w:div>
        <w:div w:id="1931543175">
          <w:marLeft w:val="480"/>
          <w:marRight w:val="0"/>
          <w:marTop w:val="0"/>
          <w:marBottom w:val="0"/>
          <w:divBdr>
            <w:top w:val="none" w:sz="0" w:space="0" w:color="auto"/>
            <w:left w:val="none" w:sz="0" w:space="0" w:color="auto"/>
            <w:bottom w:val="none" w:sz="0" w:space="0" w:color="auto"/>
            <w:right w:val="none" w:sz="0" w:space="0" w:color="auto"/>
          </w:divBdr>
        </w:div>
        <w:div w:id="146016984">
          <w:marLeft w:val="480"/>
          <w:marRight w:val="0"/>
          <w:marTop w:val="0"/>
          <w:marBottom w:val="0"/>
          <w:divBdr>
            <w:top w:val="none" w:sz="0" w:space="0" w:color="auto"/>
            <w:left w:val="none" w:sz="0" w:space="0" w:color="auto"/>
            <w:bottom w:val="none" w:sz="0" w:space="0" w:color="auto"/>
            <w:right w:val="none" w:sz="0" w:space="0" w:color="auto"/>
          </w:divBdr>
        </w:div>
        <w:div w:id="170874380">
          <w:marLeft w:val="480"/>
          <w:marRight w:val="0"/>
          <w:marTop w:val="0"/>
          <w:marBottom w:val="0"/>
          <w:divBdr>
            <w:top w:val="none" w:sz="0" w:space="0" w:color="auto"/>
            <w:left w:val="none" w:sz="0" w:space="0" w:color="auto"/>
            <w:bottom w:val="none" w:sz="0" w:space="0" w:color="auto"/>
            <w:right w:val="none" w:sz="0" w:space="0" w:color="auto"/>
          </w:divBdr>
        </w:div>
        <w:div w:id="607926330">
          <w:marLeft w:val="480"/>
          <w:marRight w:val="0"/>
          <w:marTop w:val="0"/>
          <w:marBottom w:val="0"/>
          <w:divBdr>
            <w:top w:val="none" w:sz="0" w:space="0" w:color="auto"/>
            <w:left w:val="none" w:sz="0" w:space="0" w:color="auto"/>
            <w:bottom w:val="none" w:sz="0" w:space="0" w:color="auto"/>
            <w:right w:val="none" w:sz="0" w:space="0" w:color="auto"/>
          </w:divBdr>
        </w:div>
        <w:div w:id="294532595">
          <w:marLeft w:val="480"/>
          <w:marRight w:val="0"/>
          <w:marTop w:val="0"/>
          <w:marBottom w:val="0"/>
          <w:divBdr>
            <w:top w:val="none" w:sz="0" w:space="0" w:color="auto"/>
            <w:left w:val="none" w:sz="0" w:space="0" w:color="auto"/>
            <w:bottom w:val="none" w:sz="0" w:space="0" w:color="auto"/>
            <w:right w:val="none" w:sz="0" w:space="0" w:color="auto"/>
          </w:divBdr>
        </w:div>
        <w:div w:id="1208760716">
          <w:marLeft w:val="480"/>
          <w:marRight w:val="0"/>
          <w:marTop w:val="0"/>
          <w:marBottom w:val="0"/>
          <w:divBdr>
            <w:top w:val="none" w:sz="0" w:space="0" w:color="auto"/>
            <w:left w:val="none" w:sz="0" w:space="0" w:color="auto"/>
            <w:bottom w:val="none" w:sz="0" w:space="0" w:color="auto"/>
            <w:right w:val="none" w:sz="0" w:space="0" w:color="auto"/>
          </w:divBdr>
        </w:div>
        <w:div w:id="953753042">
          <w:marLeft w:val="480"/>
          <w:marRight w:val="0"/>
          <w:marTop w:val="0"/>
          <w:marBottom w:val="0"/>
          <w:divBdr>
            <w:top w:val="none" w:sz="0" w:space="0" w:color="auto"/>
            <w:left w:val="none" w:sz="0" w:space="0" w:color="auto"/>
            <w:bottom w:val="none" w:sz="0" w:space="0" w:color="auto"/>
            <w:right w:val="none" w:sz="0" w:space="0" w:color="auto"/>
          </w:divBdr>
        </w:div>
        <w:div w:id="416482820">
          <w:marLeft w:val="480"/>
          <w:marRight w:val="0"/>
          <w:marTop w:val="0"/>
          <w:marBottom w:val="0"/>
          <w:divBdr>
            <w:top w:val="none" w:sz="0" w:space="0" w:color="auto"/>
            <w:left w:val="none" w:sz="0" w:space="0" w:color="auto"/>
            <w:bottom w:val="none" w:sz="0" w:space="0" w:color="auto"/>
            <w:right w:val="none" w:sz="0" w:space="0" w:color="auto"/>
          </w:divBdr>
        </w:div>
        <w:div w:id="1552690009">
          <w:marLeft w:val="480"/>
          <w:marRight w:val="0"/>
          <w:marTop w:val="0"/>
          <w:marBottom w:val="0"/>
          <w:divBdr>
            <w:top w:val="none" w:sz="0" w:space="0" w:color="auto"/>
            <w:left w:val="none" w:sz="0" w:space="0" w:color="auto"/>
            <w:bottom w:val="none" w:sz="0" w:space="0" w:color="auto"/>
            <w:right w:val="none" w:sz="0" w:space="0" w:color="auto"/>
          </w:divBdr>
        </w:div>
        <w:div w:id="2030641196">
          <w:marLeft w:val="480"/>
          <w:marRight w:val="0"/>
          <w:marTop w:val="0"/>
          <w:marBottom w:val="0"/>
          <w:divBdr>
            <w:top w:val="none" w:sz="0" w:space="0" w:color="auto"/>
            <w:left w:val="none" w:sz="0" w:space="0" w:color="auto"/>
            <w:bottom w:val="none" w:sz="0" w:space="0" w:color="auto"/>
            <w:right w:val="none" w:sz="0" w:space="0" w:color="auto"/>
          </w:divBdr>
        </w:div>
      </w:divsChild>
    </w:div>
    <w:div w:id="1180581823">
      <w:bodyDiv w:val="1"/>
      <w:marLeft w:val="0"/>
      <w:marRight w:val="0"/>
      <w:marTop w:val="0"/>
      <w:marBottom w:val="0"/>
      <w:divBdr>
        <w:top w:val="none" w:sz="0" w:space="0" w:color="auto"/>
        <w:left w:val="none" w:sz="0" w:space="0" w:color="auto"/>
        <w:bottom w:val="none" w:sz="0" w:space="0" w:color="auto"/>
        <w:right w:val="none" w:sz="0" w:space="0" w:color="auto"/>
      </w:divBdr>
    </w:div>
    <w:div w:id="1185481882">
      <w:bodyDiv w:val="1"/>
      <w:marLeft w:val="0"/>
      <w:marRight w:val="0"/>
      <w:marTop w:val="0"/>
      <w:marBottom w:val="0"/>
      <w:divBdr>
        <w:top w:val="none" w:sz="0" w:space="0" w:color="auto"/>
        <w:left w:val="none" w:sz="0" w:space="0" w:color="auto"/>
        <w:bottom w:val="none" w:sz="0" w:space="0" w:color="auto"/>
        <w:right w:val="none" w:sz="0" w:space="0" w:color="auto"/>
      </w:divBdr>
      <w:divsChild>
        <w:div w:id="259215666">
          <w:marLeft w:val="480"/>
          <w:marRight w:val="0"/>
          <w:marTop w:val="0"/>
          <w:marBottom w:val="0"/>
          <w:divBdr>
            <w:top w:val="none" w:sz="0" w:space="0" w:color="auto"/>
            <w:left w:val="none" w:sz="0" w:space="0" w:color="auto"/>
            <w:bottom w:val="none" w:sz="0" w:space="0" w:color="auto"/>
            <w:right w:val="none" w:sz="0" w:space="0" w:color="auto"/>
          </w:divBdr>
        </w:div>
        <w:div w:id="413087592">
          <w:marLeft w:val="480"/>
          <w:marRight w:val="0"/>
          <w:marTop w:val="0"/>
          <w:marBottom w:val="0"/>
          <w:divBdr>
            <w:top w:val="none" w:sz="0" w:space="0" w:color="auto"/>
            <w:left w:val="none" w:sz="0" w:space="0" w:color="auto"/>
            <w:bottom w:val="none" w:sz="0" w:space="0" w:color="auto"/>
            <w:right w:val="none" w:sz="0" w:space="0" w:color="auto"/>
          </w:divBdr>
        </w:div>
        <w:div w:id="720136898">
          <w:marLeft w:val="480"/>
          <w:marRight w:val="0"/>
          <w:marTop w:val="0"/>
          <w:marBottom w:val="0"/>
          <w:divBdr>
            <w:top w:val="none" w:sz="0" w:space="0" w:color="auto"/>
            <w:left w:val="none" w:sz="0" w:space="0" w:color="auto"/>
            <w:bottom w:val="none" w:sz="0" w:space="0" w:color="auto"/>
            <w:right w:val="none" w:sz="0" w:space="0" w:color="auto"/>
          </w:divBdr>
        </w:div>
        <w:div w:id="1029918803">
          <w:marLeft w:val="480"/>
          <w:marRight w:val="0"/>
          <w:marTop w:val="0"/>
          <w:marBottom w:val="0"/>
          <w:divBdr>
            <w:top w:val="none" w:sz="0" w:space="0" w:color="auto"/>
            <w:left w:val="none" w:sz="0" w:space="0" w:color="auto"/>
            <w:bottom w:val="none" w:sz="0" w:space="0" w:color="auto"/>
            <w:right w:val="none" w:sz="0" w:space="0" w:color="auto"/>
          </w:divBdr>
        </w:div>
        <w:div w:id="352191149">
          <w:marLeft w:val="480"/>
          <w:marRight w:val="0"/>
          <w:marTop w:val="0"/>
          <w:marBottom w:val="0"/>
          <w:divBdr>
            <w:top w:val="none" w:sz="0" w:space="0" w:color="auto"/>
            <w:left w:val="none" w:sz="0" w:space="0" w:color="auto"/>
            <w:bottom w:val="none" w:sz="0" w:space="0" w:color="auto"/>
            <w:right w:val="none" w:sz="0" w:space="0" w:color="auto"/>
          </w:divBdr>
        </w:div>
        <w:div w:id="671032787">
          <w:marLeft w:val="480"/>
          <w:marRight w:val="0"/>
          <w:marTop w:val="0"/>
          <w:marBottom w:val="0"/>
          <w:divBdr>
            <w:top w:val="none" w:sz="0" w:space="0" w:color="auto"/>
            <w:left w:val="none" w:sz="0" w:space="0" w:color="auto"/>
            <w:bottom w:val="none" w:sz="0" w:space="0" w:color="auto"/>
            <w:right w:val="none" w:sz="0" w:space="0" w:color="auto"/>
          </w:divBdr>
        </w:div>
        <w:div w:id="611522313">
          <w:marLeft w:val="480"/>
          <w:marRight w:val="0"/>
          <w:marTop w:val="0"/>
          <w:marBottom w:val="0"/>
          <w:divBdr>
            <w:top w:val="none" w:sz="0" w:space="0" w:color="auto"/>
            <w:left w:val="none" w:sz="0" w:space="0" w:color="auto"/>
            <w:bottom w:val="none" w:sz="0" w:space="0" w:color="auto"/>
            <w:right w:val="none" w:sz="0" w:space="0" w:color="auto"/>
          </w:divBdr>
        </w:div>
        <w:div w:id="891504862">
          <w:marLeft w:val="480"/>
          <w:marRight w:val="0"/>
          <w:marTop w:val="0"/>
          <w:marBottom w:val="0"/>
          <w:divBdr>
            <w:top w:val="none" w:sz="0" w:space="0" w:color="auto"/>
            <w:left w:val="none" w:sz="0" w:space="0" w:color="auto"/>
            <w:bottom w:val="none" w:sz="0" w:space="0" w:color="auto"/>
            <w:right w:val="none" w:sz="0" w:space="0" w:color="auto"/>
          </w:divBdr>
        </w:div>
        <w:div w:id="135804068">
          <w:marLeft w:val="480"/>
          <w:marRight w:val="0"/>
          <w:marTop w:val="0"/>
          <w:marBottom w:val="0"/>
          <w:divBdr>
            <w:top w:val="none" w:sz="0" w:space="0" w:color="auto"/>
            <w:left w:val="none" w:sz="0" w:space="0" w:color="auto"/>
            <w:bottom w:val="none" w:sz="0" w:space="0" w:color="auto"/>
            <w:right w:val="none" w:sz="0" w:space="0" w:color="auto"/>
          </w:divBdr>
        </w:div>
        <w:div w:id="340402464">
          <w:marLeft w:val="480"/>
          <w:marRight w:val="0"/>
          <w:marTop w:val="0"/>
          <w:marBottom w:val="0"/>
          <w:divBdr>
            <w:top w:val="none" w:sz="0" w:space="0" w:color="auto"/>
            <w:left w:val="none" w:sz="0" w:space="0" w:color="auto"/>
            <w:bottom w:val="none" w:sz="0" w:space="0" w:color="auto"/>
            <w:right w:val="none" w:sz="0" w:space="0" w:color="auto"/>
          </w:divBdr>
        </w:div>
        <w:div w:id="1509177621">
          <w:marLeft w:val="480"/>
          <w:marRight w:val="0"/>
          <w:marTop w:val="0"/>
          <w:marBottom w:val="0"/>
          <w:divBdr>
            <w:top w:val="none" w:sz="0" w:space="0" w:color="auto"/>
            <w:left w:val="none" w:sz="0" w:space="0" w:color="auto"/>
            <w:bottom w:val="none" w:sz="0" w:space="0" w:color="auto"/>
            <w:right w:val="none" w:sz="0" w:space="0" w:color="auto"/>
          </w:divBdr>
        </w:div>
        <w:div w:id="1622346498">
          <w:marLeft w:val="480"/>
          <w:marRight w:val="0"/>
          <w:marTop w:val="0"/>
          <w:marBottom w:val="0"/>
          <w:divBdr>
            <w:top w:val="none" w:sz="0" w:space="0" w:color="auto"/>
            <w:left w:val="none" w:sz="0" w:space="0" w:color="auto"/>
            <w:bottom w:val="none" w:sz="0" w:space="0" w:color="auto"/>
            <w:right w:val="none" w:sz="0" w:space="0" w:color="auto"/>
          </w:divBdr>
        </w:div>
        <w:div w:id="1285038930">
          <w:marLeft w:val="480"/>
          <w:marRight w:val="0"/>
          <w:marTop w:val="0"/>
          <w:marBottom w:val="0"/>
          <w:divBdr>
            <w:top w:val="none" w:sz="0" w:space="0" w:color="auto"/>
            <w:left w:val="none" w:sz="0" w:space="0" w:color="auto"/>
            <w:bottom w:val="none" w:sz="0" w:space="0" w:color="auto"/>
            <w:right w:val="none" w:sz="0" w:space="0" w:color="auto"/>
          </w:divBdr>
        </w:div>
        <w:div w:id="574828457">
          <w:marLeft w:val="480"/>
          <w:marRight w:val="0"/>
          <w:marTop w:val="0"/>
          <w:marBottom w:val="0"/>
          <w:divBdr>
            <w:top w:val="none" w:sz="0" w:space="0" w:color="auto"/>
            <w:left w:val="none" w:sz="0" w:space="0" w:color="auto"/>
            <w:bottom w:val="none" w:sz="0" w:space="0" w:color="auto"/>
            <w:right w:val="none" w:sz="0" w:space="0" w:color="auto"/>
          </w:divBdr>
        </w:div>
        <w:div w:id="1869173370">
          <w:marLeft w:val="480"/>
          <w:marRight w:val="0"/>
          <w:marTop w:val="0"/>
          <w:marBottom w:val="0"/>
          <w:divBdr>
            <w:top w:val="none" w:sz="0" w:space="0" w:color="auto"/>
            <w:left w:val="none" w:sz="0" w:space="0" w:color="auto"/>
            <w:bottom w:val="none" w:sz="0" w:space="0" w:color="auto"/>
            <w:right w:val="none" w:sz="0" w:space="0" w:color="auto"/>
          </w:divBdr>
        </w:div>
        <w:div w:id="822963542">
          <w:marLeft w:val="480"/>
          <w:marRight w:val="0"/>
          <w:marTop w:val="0"/>
          <w:marBottom w:val="0"/>
          <w:divBdr>
            <w:top w:val="none" w:sz="0" w:space="0" w:color="auto"/>
            <w:left w:val="none" w:sz="0" w:space="0" w:color="auto"/>
            <w:bottom w:val="none" w:sz="0" w:space="0" w:color="auto"/>
            <w:right w:val="none" w:sz="0" w:space="0" w:color="auto"/>
          </w:divBdr>
        </w:div>
        <w:div w:id="320083049">
          <w:marLeft w:val="480"/>
          <w:marRight w:val="0"/>
          <w:marTop w:val="0"/>
          <w:marBottom w:val="0"/>
          <w:divBdr>
            <w:top w:val="none" w:sz="0" w:space="0" w:color="auto"/>
            <w:left w:val="none" w:sz="0" w:space="0" w:color="auto"/>
            <w:bottom w:val="none" w:sz="0" w:space="0" w:color="auto"/>
            <w:right w:val="none" w:sz="0" w:space="0" w:color="auto"/>
          </w:divBdr>
        </w:div>
        <w:div w:id="361708368">
          <w:marLeft w:val="480"/>
          <w:marRight w:val="0"/>
          <w:marTop w:val="0"/>
          <w:marBottom w:val="0"/>
          <w:divBdr>
            <w:top w:val="none" w:sz="0" w:space="0" w:color="auto"/>
            <w:left w:val="none" w:sz="0" w:space="0" w:color="auto"/>
            <w:bottom w:val="none" w:sz="0" w:space="0" w:color="auto"/>
            <w:right w:val="none" w:sz="0" w:space="0" w:color="auto"/>
          </w:divBdr>
        </w:div>
        <w:div w:id="325400056">
          <w:marLeft w:val="480"/>
          <w:marRight w:val="0"/>
          <w:marTop w:val="0"/>
          <w:marBottom w:val="0"/>
          <w:divBdr>
            <w:top w:val="none" w:sz="0" w:space="0" w:color="auto"/>
            <w:left w:val="none" w:sz="0" w:space="0" w:color="auto"/>
            <w:bottom w:val="none" w:sz="0" w:space="0" w:color="auto"/>
            <w:right w:val="none" w:sz="0" w:space="0" w:color="auto"/>
          </w:divBdr>
        </w:div>
        <w:div w:id="60299629">
          <w:marLeft w:val="480"/>
          <w:marRight w:val="0"/>
          <w:marTop w:val="0"/>
          <w:marBottom w:val="0"/>
          <w:divBdr>
            <w:top w:val="none" w:sz="0" w:space="0" w:color="auto"/>
            <w:left w:val="none" w:sz="0" w:space="0" w:color="auto"/>
            <w:bottom w:val="none" w:sz="0" w:space="0" w:color="auto"/>
            <w:right w:val="none" w:sz="0" w:space="0" w:color="auto"/>
          </w:divBdr>
        </w:div>
        <w:div w:id="1995138416">
          <w:marLeft w:val="480"/>
          <w:marRight w:val="0"/>
          <w:marTop w:val="0"/>
          <w:marBottom w:val="0"/>
          <w:divBdr>
            <w:top w:val="none" w:sz="0" w:space="0" w:color="auto"/>
            <w:left w:val="none" w:sz="0" w:space="0" w:color="auto"/>
            <w:bottom w:val="none" w:sz="0" w:space="0" w:color="auto"/>
            <w:right w:val="none" w:sz="0" w:space="0" w:color="auto"/>
          </w:divBdr>
        </w:div>
        <w:div w:id="400058438">
          <w:marLeft w:val="480"/>
          <w:marRight w:val="0"/>
          <w:marTop w:val="0"/>
          <w:marBottom w:val="0"/>
          <w:divBdr>
            <w:top w:val="none" w:sz="0" w:space="0" w:color="auto"/>
            <w:left w:val="none" w:sz="0" w:space="0" w:color="auto"/>
            <w:bottom w:val="none" w:sz="0" w:space="0" w:color="auto"/>
            <w:right w:val="none" w:sz="0" w:space="0" w:color="auto"/>
          </w:divBdr>
        </w:div>
        <w:div w:id="1816752564">
          <w:marLeft w:val="480"/>
          <w:marRight w:val="0"/>
          <w:marTop w:val="0"/>
          <w:marBottom w:val="0"/>
          <w:divBdr>
            <w:top w:val="none" w:sz="0" w:space="0" w:color="auto"/>
            <w:left w:val="none" w:sz="0" w:space="0" w:color="auto"/>
            <w:bottom w:val="none" w:sz="0" w:space="0" w:color="auto"/>
            <w:right w:val="none" w:sz="0" w:space="0" w:color="auto"/>
          </w:divBdr>
        </w:div>
        <w:div w:id="727994735">
          <w:marLeft w:val="480"/>
          <w:marRight w:val="0"/>
          <w:marTop w:val="0"/>
          <w:marBottom w:val="0"/>
          <w:divBdr>
            <w:top w:val="none" w:sz="0" w:space="0" w:color="auto"/>
            <w:left w:val="none" w:sz="0" w:space="0" w:color="auto"/>
            <w:bottom w:val="none" w:sz="0" w:space="0" w:color="auto"/>
            <w:right w:val="none" w:sz="0" w:space="0" w:color="auto"/>
          </w:divBdr>
        </w:div>
        <w:div w:id="894858260">
          <w:marLeft w:val="480"/>
          <w:marRight w:val="0"/>
          <w:marTop w:val="0"/>
          <w:marBottom w:val="0"/>
          <w:divBdr>
            <w:top w:val="none" w:sz="0" w:space="0" w:color="auto"/>
            <w:left w:val="none" w:sz="0" w:space="0" w:color="auto"/>
            <w:bottom w:val="none" w:sz="0" w:space="0" w:color="auto"/>
            <w:right w:val="none" w:sz="0" w:space="0" w:color="auto"/>
          </w:divBdr>
        </w:div>
        <w:div w:id="1187137035">
          <w:marLeft w:val="480"/>
          <w:marRight w:val="0"/>
          <w:marTop w:val="0"/>
          <w:marBottom w:val="0"/>
          <w:divBdr>
            <w:top w:val="none" w:sz="0" w:space="0" w:color="auto"/>
            <w:left w:val="none" w:sz="0" w:space="0" w:color="auto"/>
            <w:bottom w:val="none" w:sz="0" w:space="0" w:color="auto"/>
            <w:right w:val="none" w:sz="0" w:space="0" w:color="auto"/>
          </w:divBdr>
        </w:div>
        <w:div w:id="595745941">
          <w:marLeft w:val="480"/>
          <w:marRight w:val="0"/>
          <w:marTop w:val="0"/>
          <w:marBottom w:val="0"/>
          <w:divBdr>
            <w:top w:val="none" w:sz="0" w:space="0" w:color="auto"/>
            <w:left w:val="none" w:sz="0" w:space="0" w:color="auto"/>
            <w:bottom w:val="none" w:sz="0" w:space="0" w:color="auto"/>
            <w:right w:val="none" w:sz="0" w:space="0" w:color="auto"/>
          </w:divBdr>
        </w:div>
        <w:div w:id="1619415013">
          <w:marLeft w:val="480"/>
          <w:marRight w:val="0"/>
          <w:marTop w:val="0"/>
          <w:marBottom w:val="0"/>
          <w:divBdr>
            <w:top w:val="none" w:sz="0" w:space="0" w:color="auto"/>
            <w:left w:val="none" w:sz="0" w:space="0" w:color="auto"/>
            <w:bottom w:val="none" w:sz="0" w:space="0" w:color="auto"/>
            <w:right w:val="none" w:sz="0" w:space="0" w:color="auto"/>
          </w:divBdr>
        </w:div>
        <w:div w:id="485172604">
          <w:marLeft w:val="480"/>
          <w:marRight w:val="0"/>
          <w:marTop w:val="0"/>
          <w:marBottom w:val="0"/>
          <w:divBdr>
            <w:top w:val="none" w:sz="0" w:space="0" w:color="auto"/>
            <w:left w:val="none" w:sz="0" w:space="0" w:color="auto"/>
            <w:bottom w:val="none" w:sz="0" w:space="0" w:color="auto"/>
            <w:right w:val="none" w:sz="0" w:space="0" w:color="auto"/>
          </w:divBdr>
        </w:div>
        <w:div w:id="521556073">
          <w:marLeft w:val="480"/>
          <w:marRight w:val="0"/>
          <w:marTop w:val="0"/>
          <w:marBottom w:val="0"/>
          <w:divBdr>
            <w:top w:val="none" w:sz="0" w:space="0" w:color="auto"/>
            <w:left w:val="none" w:sz="0" w:space="0" w:color="auto"/>
            <w:bottom w:val="none" w:sz="0" w:space="0" w:color="auto"/>
            <w:right w:val="none" w:sz="0" w:space="0" w:color="auto"/>
          </w:divBdr>
        </w:div>
        <w:div w:id="1505590259">
          <w:marLeft w:val="480"/>
          <w:marRight w:val="0"/>
          <w:marTop w:val="0"/>
          <w:marBottom w:val="0"/>
          <w:divBdr>
            <w:top w:val="none" w:sz="0" w:space="0" w:color="auto"/>
            <w:left w:val="none" w:sz="0" w:space="0" w:color="auto"/>
            <w:bottom w:val="none" w:sz="0" w:space="0" w:color="auto"/>
            <w:right w:val="none" w:sz="0" w:space="0" w:color="auto"/>
          </w:divBdr>
        </w:div>
        <w:div w:id="1338998297">
          <w:marLeft w:val="480"/>
          <w:marRight w:val="0"/>
          <w:marTop w:val="0"/>
          <w:marBottom w:val="0"/>
          <w:divBdr>
            <w:top w:val="none" w:sz="0" w:space="0" w:color="auto"/>
            <w:left w:val="none" w:sz="0" w:space="0" w:color="auto"/>
            <w:bottom w:val="none" w:sz="0" w:space="0" w:color="auto"/>
            <w:right w:val="none" w:sz="0" w:space="0" w:color="auto"/>
          </w:divBdr>
        </w:div>
        <w:div w:id="978681032">
          <w:marLeft w:val="480"/>
          <w:marRight w:val="0"/>
          <w:marTop w:val="0"/>
          <w:marBottom w:val="0"/>
          <w:divBdr>
            <w:top w:val="none" w:sz="0" w:space="0" w:color="auto"/>
            <w:left w:val="none" w:sz="0" w:space="0" w:color="auto"/>
            <w:bottom w:val="none" w:sz="0" w:space="0" w:color="auto"/>
            <w:right w:val="none" w:sz="0" w:space="0" w:color="auto"/>
          </w:divBdr>
        </w:div>
        <w:div w:id="943611493">
          <w:marLeft w:val="480"/>
          <w:marRight w:val="0"/>
          <w:marTop w:val="0"/>
          <w:marBottom w:val="0"/>
          <w:divBdr>
            <w:top w:val="none" w:sz="0" w:space="0" w:color="auto"/>
            <w:left w:val="none" w:sz="0" w:space="0" w:color="auto"/>
            <w:bottom w:val="none" w:sz="0" w:space="0" w:color="auto"/>
            <w:right w:val="none" w:sz="0" w:space="0" w:color="auto"/>
          </w:divBdr>
        </w:div>
        <w:div w:id="1535121574">
          <w:marLeft w:val="480"/>
          <w:marRight w:val="0"/>
          <w:marTop w:val="0"/>
          <w:marBottom w:val="0"/>
          <w:divBdr>
            <w:top w:val="none" w:sz="0" w:space="0" w:color="auto"/>
            <w:left w:val="none" w:sz="0" w:space="0" w:color="auto"/>
            <w:bottom w:val="none" w:sz="0" w:space="0" w:color="auto"/>
            <w:right w:val="none" w:sz="0" w:space="0" w:color="auto"/>
          </w:divBdr>
        </w:div>
        <w:div w:id="671220629">
          <w:marLeft w:val="480"/>
          <w:marRight w:val="0"/>
          <w:marTop w:val="0"/>
          <w:marBottom w:val="0"/>
          <w:divBdr>
            <w:top w:val="none" w:sz="0" w:space="0" w:color="auto"/>
            <w:left w:val="none" w:sz="0" w:space="0" w:color="auto"/>
            <w:bottom w:val="none" w:sz="0" w:space="0" w:color="auto"/>
            <w:right w:val="none" w:sz="0" w:space="0" w:color="auto"/>
          </w:divBdr>
        </w:div>
        <w:div w:id="2002196631">
          <w:marLeft w:val="480"/>
          <w:marRight w:val="0"/>
          <w:marTop w:val="0"/>
          <w:marBottom w:val="0"/>
          <w:divBdr>
            <w:top w:val="none" w:sz="0" w:space="0" w:color="auto"/>
            <w:left w:val="none" w:sz="0" w:space="0" w:color="auto"/>
            <w:bottom w:val="none" w:sz="0" w:space="0" w:color="auto"/>
            <w:right w:val="none" w:sz="0" w:space="0" w:color="auto"/>
          </w:divBdr>
        </w:div>
        <w:div w:id="1772433753">
          <w:marLeft w:val="480"/>
          <w:marRight w:val="0"/>
          <w:marTop w:val="0"/>
          <w:marBottom w:val="0"/>
          <w:divBdr>
            <w:top w:val="none" w:sz="0" w:space="0" w:color="auto"/>
            <w:left w:val="none" w:sz="0" w:space="0" w:color="auto"/>
            <w:bottom w:val="none" w:sz="0" w:space="0" w:color="auto"/>
            <w:right w:val="none" w:sz="0" w:space="0" w:color="auto"/>
          </w:divBdr>
        </w:div>
        <w:div w:id="764769493">
          <w:marLeft w:val="480"/>
          <w:marRight w:val="0"/>
          <w:marTop w:val="0"/>
          <w:marBottom w:val="0"/>
          <w:divBdr>
            <w:top w:val="none" w:sz="0" w:space="0" w:color="auto"/>
            <w:left w:val="none" w:sz="0" w:space="0" w:color="auto"/>
            <w:bottom w:val="none" w:sz="0" w:space="0" w:color="auto"/>
            <w:right w:val="none" w:sz="0" w:space="0" w:color="auto"/>
          </w:divBdr>
        </w:div>
        <w:div w:id="782461989">
          <w:marLeft w:val="480"/>
          <w:marRight w:val="0"/>
          <w:marTop w:val="0"/>
          <w:marBottom w:val="0"/>
          <w:divBdr>
            <w:top w:val="none" w:sz="0" w:space="0" w:color="auto"/>
            <w:left w:val="none" w:sz="0" w:space="0" w:color="auto"/>
            <w:bottom w:val="none" w:sz="0" w:space="0" w:color="auto"/>
            <w:right w:val="none" w:sz="0" w:space="0" w:color="auto"/>
          </w:divBdr>
        </w:div>
        <w:div w:id="1911113380">
          <w:marLeft w:val="480"/>
          <w:marRight w:val="0"/>
          <w:marTop w:val="0"/>
          <w:marBottom w:val="0"/>
          <w:divBdr>
            <w:top w:val="none" w:sz="0" w:space="0" w:color="auto"/>
            <w:left w:val="none" w:sz="0" w:space="0" w:color="auto"/>
            <w:bottom w:val="none" w:sz="0" w:space="0" w:color="auto"/>
            <w:right w:val="none" w:sz="0" w:space="0" w:color="auto"/>
          </w:divBdr>
        </w:div>
        <w:div w:id="253325579">
          <w:marLeft w:val="480"/>
          <w:marRight w:val="0"/>
          <w:marTop w:val="0"/>
          <w:marBottom w:val="0"/>
          <w:divBdr>
            <w:top w:val="none" w:sz="0" w:space="0" w:color="auto"/>
            <w:left w:val="none" w:sz="0" w:space="0" w:color="auto"/>
            <w:bottom w:val="none" w:sz="0" w:space="0" w:color="auto"/>
            <w:right w:val="none" w:sz="0" w:space="0" w:color="auto"/>
          </w:divBdr>
        </w:div>
        <w:div w:id="1531410124">
          <w:marLeft w:val="480"/>
          <w:marRight w:val="0"/>
          <w:marTop w:val="0"/>
          <w:marBottom w:val="0"/>
          <w:divBdr>
            <w:top w:val="none" w:sz="0" w:space="0" w:color="auto"/>
            <w:left w:val="none" w:sz="0" w:space="0" w:color="auto"/>
            <w:bottom w:val="none" w:sz="0" w:space="0" w:color="auto"/>
            <w:right w:val="none" w:sz="0" w:space="0" w:color="auto"/>
          </w:divBdr>
        </w:div>
        <w:div w:id="235171073">
          <w:marLeft w:val="480"/>
          <w:marRight w:val="0"/>
          <w:marTop w:val="0"/>
          <w:marBottom w:val="0"/>
          <w:divBdr>
            <w:top w:val="none" w:sz="0" w:space="0" w:color="auto"/>
            <w:left w:val="none" w:sz="0" w:space="0" w:color="auto"/>
            <w:bottom w:val="none" w:sz="0" w:space="0" w:color="auto"/>
            <w:right w:val="none" w:sz="0" w:space="0" w:color="auto"/>
          </w:divBdr>
        </w:div>
        <w:div w:id="1988590422">
          <w:marLeft w:val="480"/>
          <w:marRight w:val="0"/>
          <w:marTop w:val="0"/>
          <w:marBottom w:val="0"/>
          <w:divBdr>
            <w:top w:val="none" w:sz="0" w:space="0" w:color="auto"/>
            <w:left w:val="none" w:sz="0" w:space="0" w:color="auto"/>
            <w:bottom w:val="none" w:sz="0" w:space="0" w:color="auto"/>
            <w:right w:val="none" w:sz="0" w:space="0" w:color="auto"/>
          </w:divBdr>
        </w:div>
        <w:div w:id="1110512147">
          <w:marLeft w:val="480"/>
          <w:marRight w:val="0"/>
          <w:marTop w:val="0"/>
          <w:marBottom w:val="0"/>
          <w:divBdr>
            <w:top w:val="none" w:sz="0" w:space="0" w:color="auto"/>
            <w:left w:val="none" w:sz="0" w:space="0" w:color="auto"/>
            <w:bottom w:val="none" w:sz="0" w:space="0" w:color="auto"/>
            <w:right w:val="none" w:sz="0" w:space="0" w:color="auto"/>
          </w:divBdr>
        </w:div>
        <w:div w:id="1703482652">
          <w:marLeft w:val="480"/>
          <w:marRight w:val="0"/>
          <w:marTop w:val="0"/>
          <w:marBottom w:val="0"/>
          <w:divBdr>
            <w:top w:val="none" w:sz="0" w:space="0" w:color="auto"/>
            <w:left w:val="none" w:sz="0" w:space="0" w:color="auto"/>
            <w:bottom w:val="none" w:sz="0" w:space="0" w:color="auto"/>
            <w:right w:val="none" w:sz="0" w:space="0" w:color="auto"/>
          </w:divBdr>
        </w:div>
        <w:div w:id="1525629471">
          <w:marLeft w:val="480"/>
          <w:marRight w:val="0"/>
          <w:marTop w:val="0"/>
          <w:marBottom w:val="0"/>
          <w:divBdr>
            <w:top w:val="none" w:sz="0" w:space="0" w:color="auto"/>
            <w:left w:val="none" w:sz="0" w:space="0" w:color="auto"/>
            <w:bottom w:val="none" w:sz="0" w:space="0" w:color="auto"/>
            <w:right w:val="none" w:sz="0" w:space="0" w:color="auto"/>
          </w:divBdr>
        </w:div>
      </w:divsChild>
    </w:div>
    <w:div w:id="1186863009">
      <w:bodyDiv w:val="1"/>
      <w:marLeft w:val="0"/>
      <w:marRight w:val="0"/>
      <w:marTop w:val="0"/>
      <w:marBottom w:val="0"/>
      <w:divBdr>
        <w:top w:val="none" w:sz="0" w:space="0" w:color="auto"/>
        <w:left w:val="none" w:sz="0" w:space="0" w:color="auto"/>
        <w:bottom w:val="none" w:sz="0" w:space="0" w:color="auto"/>
        <w:right w:val="none" w:sz="0" w:space="0" w:color="auto"/>
      </w:divBdr>
    </w:div>
    <w:div w:id="1189416702">
      <w:bodyDiv w:val="1"/>
      <w:marLeft w:val="0"/>
      <w:marRight w:val="0"/>
      <w:marTop w:val="0"/>
      <w:marBottom w:val="0"/>
      <w:divBdr>
        <w:top w:val="none" w:sz="0" w:space="0" w:color="auto"/>
        <w:left w:val="none" w:sz="0" w:space="0" w:color="auto"/>
        <w:bottom w:val="none" w:sz="0" w:space="0" w:color="auto"/>
        <w:right w:val="none" w:sz="0" w:space="0" w:color="auto"/>
      </w:divBdr>
    </w:div>
    <w:div w:id="1190026390">
      <w:bodyDiv w:val="1"/>
      <w:marLeft w:val="0"/>
      <w:marRight w:val="0"/>
      <w:marTop w:val="0"/>
      <w:marBottom w:val="0"/>
      <w:divBdr>
        <w:top w:val="none" w:sz="0" w:space="0" w:color="auto"/>
        <w:left w:val="none" w:sz="0" w:space="0" w:color="auto"/>
        <w:bottom w:val="none" w:sz="0" w:space="0" w:color="auto"/>
        <w:right w:val="none" w:sz="0" w:space="0" w:color="auto"/>
      </w:divBdr>
    </w:div>
    <w:div w:id="1193887074">
      <w:bodyDiv w:val="1"/>
      <w:marLeft w:val="0"/>
      <w:marRight w:val="0"/>
      <w:marTop w:val="0"/>
      <w:marBottom w:val="0"/>
      <w:divBdr>
        <w:top w:val="none" w:sz="0" w:space="0" w:color="auto"/>
        <w:left w:val="none" w:sz="0" w:space="0" w:color="auto"/>
        <w:bottom w:val="none" w:sz="0" w:space="0" w:color="auto"/>
        <w:right w:val="none" w:sz="0" w:space="0" w:color="auto"/>
      </w:divBdr>
    </w:div>
    <w:div w:id="1194004642">
      <w:bodyDiv w:val="1"/>
      <w:marLeft w:val="0"/>
      <w:marRight w:val="0"/>
      <w:marTop w:val="0"/>
      <w:marBottom w:val="0"/>
      <w:divBdr>
        <w:top w:val="none" w:sz="0" w:space="0" w:color="auto"/>
        <w:left w:val="none" w:sz="0" w:space="0" w:color="auto"/>
        <w:bottom w:val="none" w:sz="0" w:space="0" w:color="auto"/>
        <w:right w:val="none" w:sz="0" w:space="0" w:color="auto"/>
      </w:divBdr>
    </w:div>
    <w:div w:id="1194154195">
      <w:bodyDiv w:val="1"/>
      <w:marLeft w:val="0"/>
      <w:marRight w:val="0"/>
      <w:marTop w:val="0"/>
      <w:marBottom w:val="0"/>
      <w:divBdr>
        <w:top w:val="none" w:sz="0" w:space="0" w:color="auto"/>
        <w:left w:val="none" w:sz="0" w:space="0" w:color="auto"/>
        <w:bottom w:val="none" w:sz="0" w:space="0" w:color="auto"/>
        <w:right w:val="none" w:sz="0" w:space="0" w:color="auto"/>
      </w:divBdr>
    </w:div>
    <w:div w:id="1195075229">
      <w:bodyDiv w:val="1"/>
      <w:marLeft w:val="0"/>
      <w:marRight w:val="0"/>
      <w:marTop w:val="0"/>
      <w:marBottom w:val="0"/>
      <w:divBdr>
        <w:top w:val="none" w:sz="0" w:space="0" w:color="auto"/>
        <w:left w:val="none" w:sz="0" w:space="0" w:color="auto"/>
        <w:bottom w:val="none" w:sz="0" w:space="0" w:color="auto"/>
        <w:right w:val="none" w:sz="0" w:space="0" w:color="auto"/>
      </w:divBdr>
    </w:div>
    <w:div w:id="1195772014">
      <w:bodyDiv w:val="1"/>
      <w:marLeft w:val="0"/>
      <w:marRight w:val="0"/>
      <w:marTop w:val="0"/>
      <w:marBottom w:val="0"/>
      <w:divBdr>
        <w:top w:val="none" w:sz="0" w:space="0" w:color="auto"/>
        <w:left w:val="none" w:sz="0" w:space="0" w:color="auto"/>
        <w:bottom w:val="none" w:sz="0" w:space="0" w:color="auto"/>
        <w:right w:val="none" w:sz="0" w:space="0" w:color="auto"/>
      </w:divBdr>
    </w:div>
    <w:div w:id="1196894590">
      <w:bodyDiv w:val="1"/>
      <w:marLeft w:val="0"/>
      <w:marRight w:val="0"/>
      <w:marTop w:val="0"/>
      <w:marBottom w:val="0"/>
      <w:divBdr>
        <w:top w:val="none" w:sz="0" w:space="0" w:color="auto"/>
        <w:left w:val="none" w:sz="0" w:space="0" w:color="auto"/>
        <w:bottom w:val="none" w:sz="0" w:space="0" w:color="auto"/>
        <w:right w:val="none" w:sz="0" w:space="0" w:color="auto"/>
      </w:divBdr>
    </w:div>
    <w:div w:id="1198003606">
      <w:bodyDiv w:val="1"/>
      <w:marLeft w:val="0"/>
      <w:marRight w:val="0"/>
      <w:marTop w:val="0"/>
      <w:marBottom w:val="0"/>
      <w:divBdr>
        <w:top w:val="none" w:sz="0" w:space="0" w:color="auto"/>
        <w:left w:val="none" w:sz="0" w:space="0" w:color="auto"/>
        <w:bottom w:val="none" w:sz="0" w:space="0" w:color="auto"/>
        <w:right w:val="none" w:sz="0" w:space="0" w:color="auto"/>
      </w:divBdr>
    </w:div>
    <w:div w:id="1199322426">
      <w:bodyDiv w:val="1"/>
      <w:marLeft w:val="0"/>
      <w:marRight w:val="0"/>
      <w:marTop w:val="0"/>
      <w:marBottom w:val="0"/>
      <w:divBdr>
        <w:top w:val="none" w:sz="0" w:space="0" w:color="auto"/>
        <w:left w:val="none" w:sz="0" w:space="0" w:color="auto"/>
        <w:bottom w:val="none" w:sz="0" w:space="0" w:color="auto"/>
        <w:right w:val="none" w:sz="0" w:space="0" w:color="auto"/>
      </w:divBdr>
    </w:div>
    <w:div w:id="1203397795">
      <w:bodyDiv w:val="1"/>
      <w:marLeft w:val="0"/>
      <w:marRight w:val="0"/>
      <w:marTop w:val="0"/>
      <w:marBottom w:val="0"/>
      <w:divBdr>
        <w:top w:val="none" w:sz="0" w:space="0" w:color="auto"/>
        <w:left w:val="none" w:sz="0" w:space="0" w:color="auto"/>
        <w:bottom w:val="none" w:sz="0" w:space="0" w:color="auto"/>
        <w:right w:val="none" w:sz="0" w:space="0" w:color="auto"/>
      </w:divBdr>
    </w:div>
    <w:div w:id="1203515794">
      <w:bodyDiv w:val="1"/>
      <w:marLeft w:val="0"/>
      <w:marRight w:val="0"/>
      <w:marTop w:val="0"/>
      <w:marBottom w:val="0"/>
      <w:divBdr>
        <w:top w:val="none" w:sz="0" w:space="0" w:color="auto"/>
        <w:left w:val="none" w:sz="0" w:space="0" w:color="auto"/>
        <w:bottom w:val="none" w:sz="0" w:space="0" w:color="auto"/>
        <w:right w:val="none" w:sz="0" w:space="0" w:color="auto"/>
      </w:divBdr>
    </w:div>
    <w:div w:id="1205750356">
      <w:bodyDiv w:val="1"/>
      <w:marLeft w:val="0"/>
      <w:marRight w:val="0"/>
      <w:marTop w:val="0"/>
      <w:marBottom w:val="0"/>
      <w:divBdr>
        <w:top w:val="none" w:sz="0" w:space="0" w:color="auto"/>
        <w:left w:val="none" w:sz="0" w:space="0" w:color="auto"/>
        <w:bottom w:val="none" w:sz="0" w:space="0" w:color="auto"/>
        <w:right w:val="none" w:sz="0" w:space="0" w:color="auto"/>
      </w:divBdr>
    </w:div>
    <w:div w:id="1208376702">
      <w:bodyDiv w:val="1"/>
      <w:marLeft w:val="0"/>
      <w:marRight w:val="0"/>
      <w:marTop w:val="0"/>
      <w:marBottom w:val="0"/>
      <w:divBdr>
        <w:top w:val="none" w:sz="0" w:space="0" w:color="auto"/>
        <w:left w:val="none" w:sz="0" w:space="0" w:color="auto"/>
        <w:bottom w:val="none" w:sz="0" w:space="0" w:color="auto"/>
        <w:right w:val="none" w:sz="0" w:space="0" w:color="auto"/>
      </w:divBdr>
    </w:div>
    <w:div w:id="1209410772">
      <w:bodyDiv w:val="1"/>
      <w:marLeft w:val="0"/>
      <w:marRight w:val="0"/>
      <w:marTop w:val="0"/>
      <w:marBottom w:val="0"/>
      <w:divBdr>
        <w:top w:val="none" w:sz="0" w:space="0" w:color="auto"/>
        <w:left w:val="none" w:sz="0" w:space="0" w:color="auto"/>
        <w:bottom w:val="none" w:sz="0" w:space="0" w:color="auto"/>
        <w:right w:val="none" w:sz="0" w:space="0" w:color="auto"/>
      </w:divBdr>
    </w:div>
    <w:div w:id="1209948633">
      <w:bodyDiv w:val="1"/>
      <w:marLeft w:val="0"/>
      <w:marRight w:val="0"/>
      <w:marTop w:val="0"/>
      <w:marBottom w:val="0"/>
      <w:divBdr>
        <w:top w:val="none" w:sz="0" w:space="0" w:color="auto"/>
        <w:left w:val="none" w:sz="0" w:space="0" w:color="auto"/>
        <w:bottom w:val="none" w:sz="0" w:space="0" w:color="auto"/>
        <w:right w:val="none" w:sz="0" w:space="0" w:color="auto"/>
      </w:divBdr>
    </w:div>
    <w:div w:id="1210606415">
      <w:bodyDiv w:val="1"/>
      <w:marLeft w:val="0"/>
      <w:marRight w:val="0"/>
      <w:marTop w:val="0"/>
      <w:marBottom w:val="0"/>
      <w:divBdr>
        <w:top w:val="none" w:sz="0" w:space="0" w:color="auto"/>
        <w:left w:val="none" w:sz="0" w:space="0" w:color="auto"/>
        <w:bottom w:val="none" w:sz="0" w:space="0" w:color="auto"/>
        <w:right w:val="none" w:sz="0" w:space="0" w:color="auto"/>
      </w:divBdr>
    </w:div>
    <w:div w:id="1213225624">
      <w:bodyDiv w:val="1"/>
      <w:marLeft w:val="0"/>
      <w:marRight w:val="0"/>
      <w:marTop w:val="0"/>
      <w:marBottom w:val="0"/>
      <w:divBdr>
        <w:top w:val="none" w:sz="0" w:space="0" w:color="auto"/>
        <w:left w:val="none" w:sz="0" w:space="0" w:color="auto"/>
        <w:bottom w:val="none" w:sz="0" w:space="0" w:color="auto"/>
        <w:right w:val="none" w:sz="0" w:space="0" w:color="auto"/>
      </w:divBdr>
    </w:div>
    <w:div w:id="1215116358">
      <w:bodyDiv w:val="1"/>
      <w:marLeft w:val="0"/>
      <w:marRight w:val="0"/>
      <w:marTop w:val="0"/>
      <w:marBottom w:val="0"/>
      <w:divBdr>
        <w:top w:val="none" w:sz="0" w:space="0" w:color="auto"/>
        <w:left w:val="none" w:sz="0" w:space="0" w:color="auto"/>
        <w:bottom w:val="none" w:sz="0" w:space="0" w:color="auto"/>
        <w:right w:val="none" w:sz="0" w:space="0" w:color="auto"/>
      </w:divBdr>
    </w:div>
    <w:div w:id="1216509701">
      <w:bodyDiv w:val="1"/>
      <w:marLeft w:val="0"/>
      <w:marRight w:val="0"/>
      <w:marTop w:val="0"/>
      <w:marBottom w:val="0"/>
      <w:divBdr>
        <w:top w:val="none" w:sz="0" w:space="0" w:color="auto"/>
        <w:left w:val="none" w:sz="0" w:space="0" w:color="auto"/>
        <w:bottom w:val="none" w:sz="0" w:space="0" w:color="auto"/>
        <w:right w:val="none" w:sz="0" w:space="0" w:color="auto"/>
      </w:divBdr>
    </w:div>
    <w:div w:id="1217817098">
      <w:bodyDiv w:val="1"/>
      <w:marLeft w:val="0"/>
      <w:marRight w:val="0"/>
      <w:marTop w:val="0"/>
      <w:marBottom w:val="0"/>
      <w:divBdr>
        <w:top w:val="none" w:sz="0" w:space="0" w:color="auto"/>
        <w:left w:val="none" w:sz="0" w:space="0" w:color="auto"/>
        <w:bottom w:val="none" w:sz="0" w:space="0" w:color="auto"/>
        <w:right w:val="none" w:sz="0" w:space="0" w:color="auto"/>
      </w:divBdr>
    </w:div>
    <w:div w:id="1218130516">
      <w:bodyDiv w:val="1"/>
      <w:marLeft w:val="0"/>
      <w:marRight w:val="0"/>
      <w:marTop w:val="0"/>
      <w:marBottom w:val="0"/>
      <w:divBdr>
        <w:top w:val="none" w:sz="0" w:space="0" w:color="auto"/>
        <w:left w:val="none" w:sz="0" w:space="0" w:color="auto"/>
        <w:bottom w:val="none" w:sz="0" w:space="0" w:color="auto"/>
        <w:right w:val="none" w:sz="0" w:space="0" w:color="auto"/>
      </w:divBdr>
    </w:div>
    <w:div w:id="1218472833">
      <w:bodyDiv w:val="1"/>
      <w:marLeft w:val="0"/>
      <w:marRight w:val="0"/>
      <w:marTop w:val="0"/>
      <w:marBottom w:val="0"/>
      <w:divBdr>
        <w:top w:val="none" w:sz="0" w:space="0" w:color="auto"/>
        <w:left w:val="none" w:sz="0" w:space="0" w:color="auto"/>
        <w:bottom w:val="none" w:sz="0" w:space="0" w:color="auto"/>
        <w:right w:val="none" w:sz="0" w:space="0" w:color="auto"/>
      </w:divBdr>
    </w:div>
    <w:div w:id="1219170480">
      <w:bodyDiv w:val="1"/>
      <w:marLeft w:val="0"/>
      <w:marRight w:val="0"/>
      <w:marTop w:val="0"/>
      <w:marBottom w:val="0"/>
      <w:divBdr>
        <w:top w:val="none" w:sz="0" w:space="0" w:color="auto"/>
        <w:left w:val="none" w:sz="0" w:space="0" w:color="auto"/>
        <w:bottom w:val="none" w:sz="0" w:space="0" w:color="auto"/>
        <w:right w:val="none" w:sz="0" w:space="0" w:color="auto"/>
      </w:divBdr>
    </w:div>
    <w:div w:id="1219173042">
      <w:bodyDiv w:val="1"/>
      <w:marLeft w:val="0"/>
      <w:marRight w:val="0"/>
      <w:marTop w:val="0"/>
      <w:marBottom w:val="0"/>
      <w:divBdr>
        <w:top w:val="none" w:sz="0" w:space="0" w:color="auto"/>
        <w:left w:val="none" w:sz="0" w:space="0" w:color="auto"/>
        <w:bottom w:val="none" w:sz="0" w:space="0" w:color="auto"/>
        <w:right w:val="none" w:sz="0" w:space="0" w:color="auto"/>
      </w:divBdr>
    </w:div>
    <w:div w:id="1219589817">
      <w:bodyDiv w:val="1"/>
      <w:marLeft w:val="0"/>
      <w:marRight w:val="0"/>
      <w:marTop w:val="0"/>
      <w:marBottom w:val="0"/>
      <w:divBdr>
        <w:top w:val="none" w:sz="0" w:space="0" w:color="auto"/>
        <w:left w:val="none" w:sz="0" w:space="0" w:color="auto"/>
        <w:bottom w:val="none" w:sz="0" w:space="0" w:color="auto"/>
        <w:right w:val="none" w:sz="0" w:space="0" w:color="auto"/>
      </w:divBdr>
    </w:div>
    <w:div w:id="1224870460">
      <w:bodyDiv w:val="1"/>
      <w:marLeft w:val="0"/>
      <w:marRight w:val="0"/>
      <w:marTop w:val="0"/>
      <w:marBottom w:val="0"/>
      <w:divBdr>
        <w:top w:val="none" w:sz="0" w:space="0" w:color="auto"/>
        <w:left w:val="none" w:sz="0" w:space="0" w:color="auto"/>
        <w:bottom w:val="none" w:sz="0" w:space="0" w:color="auto"/>
        <w:right w:val="none" w:sz="0" w:space="0" w:color="auto"/>
      </w:divBdr>
      <w:divsChild>
        <w:div w:id="8533230">
          <w:marLeft w:val="480"/>
          <w:marRight w:val="0"/>
          <w:marTop w:val="0"/>
          <w:marBottom w:val="0"/>
          <w:divBdr>
            <w:top w:val="none" w:sz="0" w:space="0" w:color="auto"/>
            <w:left w:val="none" w:sz="0" w:space="0" w:color="auto"/>
            <w:bottom w:val="none" w:sz="0" w:space="0" w:color="auto"/>
            <w:right w:val="none" w:sz="0" w:space="0" w:color="auto"/>
          </w:divBdr>
        </w:div>
        <w:div w:id="811288524">
          <w:marLeft w:val="480"/>
          <w:marRight w:val="0"/>
          <w:marTop w:val="0"/>
          <w:marBottom w:val="0"/>
          <w:divBdr>
            <w:top w:val="none" w:sz="0" w:space="0" w:color="auto"/>
            <w:left w:val="none" w:sz="0" w:space="0" w:color="auto"/>
            <w:bottom w:val="none" w:sz="0" w:space="0" w:color="auto"/>
            <w:right w:val="none" w:sz="0" w:space="0" w:color="auto"/>
          </w:divBdr>
        </w:div>
        <w:div w:id="147291379">
          <w:marLeft w:val="480"/>
          <w:marRight w:val="0"/>
          <w:marTop w:val="0"/>
          <w:marBottom w:val="0"/>
          <w:divBdr>
            <w:top w:val="none" w:sz="0" w:space="0" w:color="auto"/>
            <w:left w:val="none" w:sz="0" w:space="0" w:color="auto"/>
            <w:bottom w:val="none" w:sz="0" w:space="0" w:color="auto"/>
            <w:right w:val="none" w:sz="0" w:space="0" w:color="auto"/>
          </w:divBdr>
        </w:div>
        <w:div w:id="377125352">
          <w:marLeft w:val="480"/>
          <w:marRight w:val="0"/>
          <w:marTop w:val="0"/>
          <w:marBottom w:val="0"/>
          <w:divBdr>
            <w:top w:val="none" w:sz="0" w:space="0" w:color="auto"/>
            <w:left w:val="none" w:sz="0" w:space="0" w:color="auto"/>
            <w:bottom w:val="none" w:sz="0" w:space="0" w:color="auto"/>
            <w:right w:val="none" w:sz="0" w:space="0" w:color="auto"/>
          </w:divBdr>
        </w:div>
        <w:div w:id="1992295756">
          <w:marLeft w:val="480"/>
          <w:marRight w:val="0"/>
          <w:marTop w:val="0"/>
          <w:marBottom w:val="0"/>
          <w:divBdr>
            <w:top w:val="none" w:sz="0" w:space="0" w:color="auto"/>
            <w:left w:val="none" w:sz="0" w:space="0" w:color="auto"/>
            <w:bottom w:val="none" w:sz="0" w:space="0" w:color="auto"/>
            <w:right w:val="none" w:sz="0" w:space="0" w:color="auto"/>
          </w:divBdr>
        </w:div>
        <w:div w:id="738940687">
          <w:marLeft w:val="480"/>
          <w:marRight w:val="0"/>
          <w:marTop w:val="0"/>
          <w:marBottom w:val="0"/>
          <w:divBdr>
            <w:top w:val="none" w:sz="0" w:space="0" w:color="auto"/>
            <w:left w:val="none" w:sz="0" w:space="0" w:color="auto"/>
            <w:bottom w:val="none" w:sz="0" w:space="0" w:color="auto"/>
            <w:right w:val="none" w:sz="0" w:space="0" w:color="auto"/>
          </w:divBdr>
        </w:div>
        <w:div w:id="2014917642">
          <w:marLeft w:val="480"/>
          <w:marRight w:val="0"/>
          <w:marTop w:val="0"/>
          <w:marBottom w:val="0"/>
          <w:divBdr>
            <w:top w:val="none" w:sz="0" w:space="0" w:color="auto"/>
            <w:left w:val="none" w:sz="0" w:space="0" w:color="auto"/>
            <w:bottom w:val="none" w:sz="0" w:space="0" w:color="auto"/>
            <w:right w:val="none" w:sz="0" w:space="0" w:color="auto"/>
          </w:divBdr>
        </w:div>
        <w:div w:id="1874883515">
          <w:marLeft w:val="480"/>
          <w:marRight w:val="0"/>
          <w:marTop w:val="0"/>
          <w:marBottom w:val="0"/>
          <w:divBdr>
            <w:top w:val="none" w:sz="0" w:space="0" w:color="auto"/>
            <w:left w:val="none" w:sz="0" w:space="0" w:color="auto"/>
            <w:bottom w:val="none" w:sz="0" w:space="0" w:color="auto"/>
            <w:right w:val="none" w:sz="0" w:space="0" w:color="auto"/>
          </w:divBdr>
        </w:div>
        <w:div w:id="58291478">
          <w:marLeft w:val="480"/>
          <w:marRight w:val="0"/>
          <w:marTop w:val="0"/>
          <w:marBottom w:val="0"/>
          <w:divBdr>
            <w:top w:val="none" w:sz="0" w:space="0" w:color="auto"/>
            <w:left w:val="none" w:sz="0" w:space="0" w:color="auto"/>
            <w:bottom w:val="none" w:sz="0" w:space="0" w:color="auto"/>
            <w:right w:val="none" w:sz="0" w:space="0" w:color="auto"/>
          </w:divBdr>
        </w:div>
        <w:div w:id="1935900647">
          <w:marLeft w:val="480"/>
          <w:marRight w:val="0"/>
          <w:marTop w:val="0"/>
          <w:marBottom w:val="0"/>
          <w:divBdr>
            <w:top w:val="none" w:sz="0" w:space="0" w:color="auto"/>
            <w:left w:val="none" w:sz="0" w:space="0" w:color="auto"/>
            <w:bottom w:val="none" w:sz="0" w:space="0" w:color="auto"/>
            <w:right w:val="none" w:sz="0" w:space="0" w:color="auto"/>
          </w:divBdr>
        </w:div>
        <w:div w:id="1680506248">
          <w:marLeft w:val="480"/>
          <w:marRight w:val="0"/>
          <w:marTop w:val="0"/>
          <w:marBottom w:val="0"/>
          <w:divBdr>
            <w:top w:val="none" w:sz="0" w:space="0" w:color="auto"/>
            <w:left w:val="none" w:sz="0" w:space="0" w:color="auto"/>
            <w:bottom w:val="none" w:sz="0" w:space="0" w:color="auto"/>
            <w:right w:val="none" w:sz="0" w:space="0" w:color="auto"/>
          </w:divBdr>
        </w:div>
        <w:div w:id="166405033">
          <w:marLeft w:val="480"/>
          <w:marRight w:val="0"/>
          <w:marTop w:val="0"/>
          <w:marBottom w:val="0"/>
          <w:divBdr>
            <w:top w:val="none" w:sz="0" w:space="0" w:color="auto"/>
            <w:left w:val="none" w:sz="0" w:space="0" w:color="auto"/>
            <w:bottom w:val="none" w:sz="0" w:space="0" w:color="auto"/>
            <w:right w:val="none" w:sz="0" w:space="0" w:color="auto"/>
          </w:divBdr>
        </w:div>
        <w:div w:id="787510287">
          <w:marLeft w:val="480"/>
          <w:marRight w:val="0"/>
          <w:marTop w:val="0"/>
          <w:marBottom w:val="0"/>
          <w:divBdr>
            <w:top w:val="none" w:sz="0" w:space="0" w:color="auto"/>
            <w:left w:val="none" w:sz="0" w:space="0" w:color="auto"/>
            <w:bottom w:val="none" w:sz="0" w:space="0" w:color="auto"/>
            <w:right w:val="none" w:sz="0" w:space="0" w:color="auto"/>
          </w:divBdr>
        </w:div>
        <w:div w:id="359475527">
          <w:marLeft w:val="480"/>
          <w:marRight w:val="0"/>
          <w:marTop w:val="0"/>
          <w:marBottom w:val="0"/>
          <w:divBdr>
            <w:top w:val="none" w:sz="0" w:space="0" w:color="auto"/>
            <w:left w:val="none" w:sz="0" w:space="0" w:color="auto"/>
            <w:bottom w:val="none" w:sz="0" w:space="0" w:color="auto"/>
            <w:right w:val="none" w:sz="0" w:space="0" w:color="auto"/>
          </w:divBdr>
        </w:div>
        <w:div w:id="317078637">
          <w:marLeft w:val="480"/>
          <w:marRight w:val="0"/>
          <w:marTop w:val="0"/>
          <w:marBottom w:val="0"/>
          <w:divBdr>
            <w:top w:val="none" w:sz="0" w:space="0" w:color="auto"/>
            <w:left w:val="none" w:sz="0" w:space="0" w:color="auto"/>
            <w:bottom w:val="none" w:sz="0" w:space="0" w:color="auto"/>
            <w:right w:val="none" w:sz="0" w:space="0" w:color="auto"/>
          </w:divBdr>
        </w:div>
        <w:div w:id="1129398237">
          <w:marLeft w:val="480"/>
          <w:marRight w:val="0"/>
          <w:marTop w:val="0"/>
          <w:marBottom w:val="0"/>
          <w:divBdr>
            <w:top w:val="none" w:sz="0" w:space="0" w:color="auto"/>
            <w:left w:val="none" w:sz="0" w:space="0" w:color="auto"/>
            <w:bottom w:val="none" w:sz="0" w:space="0" w:color="auto"/>
            <w:right w:val="none" w:sz="0" w:space="0" w:color="auto"/>
          </w:divBdr>
        </w:div>
        <w:div w:id="351108323">
          <w:marLeft w:val="480"/>
          <w:marRight w:val="0"/>
          <w:marTop w:val="0"/>
          <w:marBottom w:val="0"/>
          <w:divBdr>
            <w:top w:val="none" w:sz="0" w:space="0" w:color="auto"/>
            <w:left w:val="none" w:sz="0" w:space="0" w:color="auto"/>
            <w:bottom w:val="none" w:sz="0" w:space="0" w:color="auto"/>
            <w:right w:val="none" w:sz="0" w:space="0" w:color="auto"/>
          </w:divBdr>
        </w:div>
        <w:div w:id="1240362360">
          <w:marLeft w:val="480"/>
          <w:marRight w:val="0"/>
          <w:marTop w:val="0"/>
          <w:marBottom w:val="0"/>
          <w:divBdr>
            <w:top w:val="none" w:sz="0" w:space="0" w:color="auto"/>
            <w:left w:val="none" w:sz="0" w:space="0" w:color="auto"/>
            <w:bottom w:val="none" w:sz="0" w:space="0" w:color="auto"/>
            <w:right w:val="none" w:sz="0" w:space="0" w:color="auto"/>
          </w:divBdr>
        </w:div>
        <w:div w:id="1002394886">
          <w:marLeft w:val="480"/>
          <w:marRight w:val="0"/>
          <w:marTop w:val="0"/>
          <w:marBottom w:val="0"/>
          <w:divBdr>
            <w:top w:val="none" w:sz="0" w:space="0" w:color="auto"/>
            <w:left w:val="none" w:sz="0" w:space="0" w:color="auto"/>
            <w:bottom w:val="none" w:sz="0" w:space="0" w:color="auto"/>
            <w:right w:val="none" w:sz="0" w:space="0" w:color="auto"/>
          </w:divBdr>
        </w:div>
        <w:div w:id="1740667434">
          <w:marLeft w:val="480"/>
          <w:marRight w:val="0"/>
          <w:marTop w:val="0"/>
          <w:marBottom w:val="0"/>
          <w:divBdr>
            <w:top w:val="none" w:sz="0" w:space="0" w:color="auto"/>
            <w:left w:val="none" w:sz="0" w:space="0" w:color="auto"/>
            <w:bottom w:val="none" w:sz="0" w:space="0" w:color="auto"/>
            <w:right w:val="none" w:sz="0" w:space="0" w:color="auto"/>
          </w:divBdr>
        </w:div>
        <w:div w:id="1472677388">
          <w:marLeft w:val="480"/>
          <w:marRight w:val="0"/>
          <w:marTop w:val="0"/>
          <w:marBottom w:val="0"/>
          <w:divBdr>
            <w:top w:val="none" w:sz="0" w:space="0" w:color="auto"/>
            <w:left w:val="none" w:sz="0" w:space="0" w:color="auto"/>
            <w:bottom w:val="none" w:sz="0" w:space="0" w:color="auto"/>
            <w:right w:val="none" w:sz="0" w:space="0" w:color="auto"/>
          </w:divBdr>
        </w:div>
        <w:div w:id="1493066197">
          <w:marLeft w:val="480"/>
          <w:marRight w:val="0"/>
          <w:marTop w:val="0"/>
          <w:marBottom w:val="0"/>
          <w:divBdr>
            <w:top w:val="none" w:sz="0" w:space="0" w:color="auto"/>
            <w:left w:val="none" w:sz="0" w:space="0" w:color="auto"/>
            <w:bottom w:val="none" w:sz="0" w:space="0" w:color="auto"/>
            <w:right w:val="none" w:sz="0" w:space="0" w:color="auto"/>
          </w:divBdr>
        </w:div>
        <w:div w:id="1573924417">
          <w:marLeft w:val="480"/>
          <w:marRight w:val="0"/>
          <w:marTop w:val="0"/>
          <w:marBottom w:val="0"/>
          <w:divBdr>
            <w:top w:val="none" w:sz="0" w:space="0" w:color="auto"/>
            <w:left w:val="none" w:sz="0" w:space="0" w:color="auto"/>
            <w:bottom w:val="none" w:sz="0" w:space="0" w:color="auto"/>
            <w:right w:val="none" w:sz="0" w:space="0" w:color="auto"/>
          </w:divBdr>
        </w:div>
        <w:div w:id="398483977">
          <w:marLeft w:val="480"/>
          <w:marRight w:val="0"/>
          <w:marTop w:val="0"/>
          <w:marBottom w:val="0"/>
          <w:divBdr>
            <w:top w:val="none" w:sz="0" w:space="0" w:color="auto"/>
            <w:left w:val="none" w:sz="0" w:space="0" w:color="auto"/>
            <w:bottom w:val="none" w:sz="0" w:space="0" w:color="auto"/>
            <w:right w:val="none" w:sz="0" w:space="0" w:color="auto"/>
          </w:divBdr>
        </w:div>
        <w:div w:id="467095722">
          <w:marLeft w:val="480"/>
          <w:marRight w:val="0"/>
          <w:marTop w:val="0"/>
          <w:marBottom w:val="0"/>
          <w:divBdr>
            <w:top w:val="none" w:sz="0" w:space="0" w:color="auto"/>
            <w:left w:val="none" w:sz="0" w:space="0" w:color="auto"/>
            <w:bottom w:val="none" w:sz="0" w:space="0" w:color="auto"/>
            <w:right w:val="none" w:sz="0" w:space="0" w:color="auto"/>
          </w:divBdr>
        </w:div>
        <w:div w:id="440994914">
          <w:marLeft w:val="480"/>
          <w:marRight w:val="0"/>
          <w:marTop w:val="0"/>
          <w:marBottom w:val="0"/>
          <w:divBdr>
            <w:top w:val="none" w:sz="0" w:space="0" w:color="auto"/>
            <w:left w:val="none" w:sz="0" w:space="0" w:color="auto"/>
            <w:bottom w:val="none" w:sz="0" w:space="0" w:color="auto"/>
            <w:right w:val="none" w:sz="0" w:space="0" w:color="auto"/>
          </w:divBdr>
        </w:div>
        <w:div w:id="264191365">
          <w:marLeft w:val="480"/>
          <w:marRight w:val="0"/>
          <w:marTop w:val="0"/>
          <w:marBottom w:val="0"/>
          <w:divBdr>
            <w:top w:val="none" w:sz="0" w:space="0" w:color="auto"/>
            <w:left w:val="none" w:sz="0" w:space="0" w:color="auto"/>
            <w:bottom w:val="none" w:sz="0" w:space="0" w:color="auto"/>
            <w:right w:val="none" w:sz="0" w:space="0" w:color="auto"/>
          </w:divBdr>
        </w:div>
        <w:div w:id="523791035">
          <w:marLeft w:val="480"/>
          <w:marRight w:val="0"/>
          <w:marTop w:val="0"/>
          <w:marBottom w:val="0"/>
          <w:divBdr>
            <w:top w:val="none" w:sz="0" w:space="0" w:color="auto"/>
            <w:left w:val="none" w:sz="0" w:space="0" w:color="auto"/>
            <w:bottom w:val="none" w:sz="0" w:space="0" w:color="auto"/>
            <w:right w:val="none" w:sz="0" w:space="0" w:color="auto"/>
          </w:divBdr>
        </w:div>
        <w:div w:id="1070927203">
          <w:marLeft w:val="480"/>
          <w:marRight w:val="0"/>
          <w:marTop w:val="0"/>
          <w:marBottom w:val="0"/>
          <w:divBdr>
            <w:top w:val="none" w:sz="0" w:space="0" w:color="auto"/>
            <w:left w:val="none" w:sz="0" w:space="0" w:color="auto"/>
            <w:bottom w:val="none" w:sz="0" w:space="0" w:color="auto"/>
            <w:right w:val="none" w:sz="0" w:space="0" w:color="auto"/>
          </w:divBdr>
        </w:div>
        <w:div w:id="315381902">
          <w:marLeft w:val="480"/>
          <w:marRight w:val="0"/>
          <w:marTop w:val="0"/>
          <w:marBottom w:val="0"/>
          <w:divBdr>
            <w:top w:val="none" w:sz="0" w:space="0" w:color="auto"/>
            <w:left w:val="none" w:sz="0" w:space="0" w:color="auto"/>
            <w:bottom w:val="none" w:sz="0" w:space="0" w:color="auto"/>
            <w:right w:val="none" w:sz="0" w:space="0" w:color="auto"/>
          </w:divBdr>
        </w:div>
        <w:div w:id="1553803897">
          <w:marLeft w:val="480"/>
          <w:marRight w:val="0"/>
          <w:marTop w:val="0"/>
          <w:marBottom w:val="0"/>
          <w:divBdr>
            <w:top w:val="none" w:sz="0" w:space="0" w:color="auto"/>
            <w:left w:val="none" w:sz="0" w:space="0" w:color="auto"/>
            <w:bottom w:val="none" w:sz="0" w:space="0" w:color="auto"/>
            <w:right w:val="none" w:sz="0" w:space="0" w:color="auto"/>
          </w:divBdr>
        </w:div>
        <w:div w:id="1717047112">
          <w:marLeft w:val="480"/>
          <w:marRight w:val="0"/>
          <w:marTop w:val="0"/>
          <w:marBottom w:val="0"/>
          <w:divBdr>
            <w:top w:val="none" w:sz="0" w:space="0" w:color="auto"/>
            <w:left w:val="none" w:sz="0" w:space="0" w:color="auto"/>
            <w:bottom w:val="none" w:sz="0" w:space="0" w:color="auto"/>
            <w:right w:val="none" w:sz="0" w:space="0" w:color="auto"/>
          </w:divBdr>
        </w:div>
        <w:div w:id="984941079">
          <w:marLeft w:val="480"/>
          <w:marRight w:val="0"/>
          <w:marTop w:val="0"/>
          <w:marBottom w:val="0"/>
          <w:divBdr>
            <w:top w:val="none" w:sz="0" w:space="0" w:color="auto"/>
            <w:left w:val="none" w:sz="0" w:space="0" w:color="auto"/>
            <w:bottom w:val="none" w:sz="0" w:space="0" w:color="auto"/>
            <w:right w:val="none" w:sz="0" w:space="0" w:color="auto"/>
          </w:divBdr>
        </w:div>
        <w:div w:id="1073889399">
          <w:marLeft w:val="480"/>
          <w:marRight w:val="0"/>
          <w:marTop w:val="0"/>
          <w:marBottom w:val="0"/>
          <w:divBdr>
            <w:top w:val="none" w:sz="0" w:space="0" w:color="auto"/>
            <w:left w:val="none" w:sz="0" w:space="0" w:color="auto"/>
            <w:bottom w:val="none" w:sz="0" w:space="0" w:color="auto"/>
            <w:right w:val="none" w:sz="0" w:space="0" w:color="auto"/>
          </w:divBdr>
        </w:div>
        <w:div w:id="914436035">
          <w:marLeft w:val="480"/>
          <w:marRight w:val="0"/>
          <w:marTop w:val="0"/>
          <w:marBottom w:val="0"/>
          <w:divBdr>
            <w:top w:val="none" w:sz="0" w:space="0" w:color="auto"/>
            <w:left w:val="none" w:sz="0" w:space="0" w:color="auto"/>
            <w:bottom w:val="none" w:sz="0" w:space="0" w:color="auto"/>
            <w:right w:val="none" w:sz="0" w:space="0" w:color="auto"/>
          </w:divBdr>
        </w:div>
        <w:div w:id="1455561243">
          <w:marLeft w:val="480"/>
          <w:marRight w:val="0"/>
          <w:marTop w:val="0"/>
          <w:marBottom w:val="0"/>
          <w:divBdr>
            <w:top w:val="none" w:sz="0" w:space="0" w:color="auto"/>
            <w:left w:val="none" w:sz="0" w:space="0" w:color="auto"/>
            <w:bottom w:val="none" w:sz="0" w:space="0" w:color="auto"/>
            <w:right w:val="none" w:sz="0" w:space="0" w:color="auto"/>
          </w:divBdr>
        </w:div>
        <w:div w:id="177625242">
          <w:marLeft w:val="480"/>
          <w:marRight w:val="0"/>
          <w:marTop w:val="0"/>
          <w:marBottom w:val="0"/>
          <w:divBdr>
            <w:top w:val="none" w:sz="0" w:space="0" w:color="auto"/>
            <w:left w:val="none" w:sz="0" w:space="0" w:color="auto"/>
            <w:bottom w:val="none" w:sz="0" w:space="0" w:color="auto"/>
            <w:right w:val="none" w:sz="0" w:space="0" w:color="auto"/>
          </w:divBdr>
        </w:div>
        <w:div w:id="919603253">
          <w:marLeft w:val="480"/>
          <w:marRight w:val="0"/>
          <w:marTop w:val="0"/>
          <w:marBottom w:val="0"/>
          <w:divBdr>
            <w:top w:val="none" w:sz="0" w:space="0" w:color="auto"/>
            <w:left w:val="none" w:sz="0" w:space="0" w:color="auto"/>
            <w:bottom w:val="none" w:sz="0" w:space="0" w:color="auto"/>
            <w:right w:val="none" w:sz="0" w:space="0" w:color="auto"/>
          </w:divBdr>
        </w:div>
        <w:div w:id="1762263518">
          <w:marLeft w:val="480"/>
          <w:marRight w:val="0"/>
          <w:marTop w:val="0"/>
          <w:marBottom w:val="0"/>
          <w:divBdr>
            <w:top w:val="none" w:sz="0" w:space="0" w:color="auto"/>
            <w:left w:val="none" w:sz="0" w:space="0" w:color="auto"/>
            <w:bottom w:val="none" w:sz="0" w:space="0" w:color="auto"/>
            <w:right w:val="none" w:sz="0" w:space="0" w:color="auto"/>
          </w:divBdr>
        </w:div>
        <w:div w:id="635913670">
          <w:marLeft w:val="480"/>
          <w:marRight w:val="0"/>
          <w:marTop w:val="0"/>
          <w:marBottom w:val="0"/>
          <w:divBdr>
            <w:top w:val="none" w:sz="0" w:space="0" w:color="auto"/>
            <w:left w:val="none" w:sz="0" w:space="0" w:color="auto"/>
            <w:bottom w:val="none" w:sz="0" w:space="0" w:color="auto"/>
            <w:right w:val="none" w:sz="0" w:space="0" w:color="auto"/>
          </w:divBdr>
        </w:div>
        <w:div w:id="1489250369">
          <w:marLeft w:val="480"/>
          <w:marRight w:val="0"/>
          <w:marTop w:val="0"/>
          <w:marBottom w:val="0"/>
          <w:divBdr>
            <w:top w:val="none" w:sz="0" w:space="0" w:color="auto"/>
            <w:left w:val="none" w:sz="0" w:space="0" w:color="auto"/>
            <w:bottom w:val="none" w:sz="0" w:space="0" w:color="auto"/>
            <w:right w:val="none" w:sz="0" w:space="0" w:color="auto"/>
          </w:divBdr>
        </w:div>
      </w:divsChild>
    </w:div>
    <w:div w:id="1226181612">
      <w:bodyDiv w:val="1"/>
      <w:marLeft w:val="0"/>
      <w:marRight w:val="0"/>
      <w:marTop w:val="0"/>
      <w:marBottom w:val="0"/>
      <w:divBdr>
        <w:top w:val="none" w:sz="0" w:space="0" w:color="auto"/>
        <w:left w:val="none" w:sz="0" w:space="0" w:color="auto"/>
        <w:bottom w:val="none" w:sz="0" w:space="0" w:color="auto"/>
        <w:right w:val="none" w:sz="0" w:space="0" w:color="auto"/>
      </w:divBdr>
    </w:div>
    <w:div w:id="1226456717">
      <w:bodyDiv w:val="1"/>
      <w:marLeft w:val="0"/>
      <w:marRight w:val="0"/>
      <w:marTop w:val="0"/>
      <w:marBottom w:val="0"/>
      <w:divBdr>
        <w:top w:val="none" w:sz="0" w:space="0" w:color="auto"/>
        <w:left w:val="none" w:sz="0" w:space="0" w:color="auto"/>
        <w:bottom w:val="none" w:sz="0" w:space="0" w:color="auto"/>
        <w:right w:val="none" w:sz="0" w:space="0" w:color="auto"/>
      </w:divBdr>
    </w:div>
    <w:div w:id="1228151226">
      <w:bodyDiv w:val="1"/>
      <w:marLeft w:val="0"/>
      <w:marRight w:val="0"/>
      <w:marTop w:val="0"/>
      <w:marBottom w:val="0"/>
      <w:divBdr>
        <w:top w:val="none" w:sz="0" w:space="0" w:color="auto"/>
        <w:left w:val="none" w:sz="0" w:space="0" w:color="auto"/>
        <w:bottom w:val="none" w:sz="0" w:space="0" w:color="auto"/>
        <w:right w:val="none" w:sz="0" w:space="0" w:color="auto"/>
      </w:divBdr>
    </w:div>
    <w:div w:id="1228759471">
      <w:bodyDiv w:val="1"/>
      <w:marLeft w:val="0"/>
      <w:marRight w:val="0"/>
      <w:marTop w:val="0"/>
      <w:marBottom w:val="0"/>
      <w:divBdr>
        <w:top w:val="none" w:sz="0" w:space="0" w:color="auto"/>
        <w:left w:val="none" w:sz="0" w:space="0" w:color="auto"/>
        <w:bottom w:val="none" w:sz="0" w:space="0" w:color="auto"/>
        <w:right w:val="none" w:sz="0" w:space="0" w:color="auto"/>
      </w:divBdr>
    </w:div>
    <w:div w:id="1229196240">
      <w:bodyDiv w:val="1"/>
      <w:marLeft w:val="0"/>
      <w:marRight w:val="0"/>
      <w:marTop w:val="0"/>
      <w:marBottom w:val="0"/>
      <w:divBdr>
        <w:top w:val="none" w:sz="0" w:space="0" w:color="auto"/>
        <w:left w:val="none" w:sz="0" w:space="0" w:color="auto"/>
        <w:bottom w:val="none" w:sz="0" w:space="0" w:color="auto"/>
        <w:right w:val="none" w:sz="0" w:space="0" w:color="auto"/>
      </w:divBdr>
    </w:div>
    <w:div w:id="1231577687">
      <w:bodyDiv w:val="1"/>
      <w:marLeft w:val="0"/>
      <w:marRight w:val="0"/>
      <w:marTop w:val="0"/>
      <w:marBottom w:val="0"/>
      <w:divBdr>
        <w:top w:val="none" w:sz="0" w:space="0" w:color="auto"/>
        <w:left w:val="none" w:sz="0" w:space="0" w:color="auto"/>
        <w:bottom w:val="none" w:sz="0" w:space="0" w:color="auto"/>
        <w:right w:val="none" w:sz="0" w:space="0" w:color="auto"/>
      </w:divBdr>
    </w:div>
    <w:div w:id="1233851073">
      <w:bodyDiv w:val="1"/>
      <w:marLeft w:val="0"/>
      <w:marRight w:val="0"/>
      <w:marTop w:val="0"/>
      <w:marBottom w:val="0"/>
      <w:divBdr>
        <w:top w:val="none" w:sz="0" w:space="0" w:color="auto"/>
        <w:left w:val="none" w:sz="0" w:space="0" w:color="auto"/>
        <w:bottom w:val="none" w:sz="0" w:space="0" w:color="auto"/>
        <w:right w:val="none" w:sz="0" w:space="0" w:color="auto"/>
      </w:divBdr>
    </w:div>
    <w:div w:id="1240747129">
      <w:bodyDiv w:val="1"/>
      <w:marLeft w:val="0"/>
      <w:marRight w:val="0"/>
      <w:marTop w:val="0"/>
      <w:marBottom w:val="0"/>
      <w:divBdr>
        <w:top w:val="none" w:sz="0" w:space="0" w:color="auto"/>
        <w:left w:val="none" w:sz="0" w:space="0" w:color="auto"/>
        <w:bottom w:val="none" w:sz="0" w:space="0" w:color="auto"/>
        <w:right w:val="none" w:sz="0" w:space="0" w:color="auto"/>
      </w:divBdr>
    </w:div>
    <w:div w:id="1244800505">
      <w:bodyDiv w:val="1"/>
      <w:marLeft w:val="0"/>
      <w:marRight w:val="0"/>
      <w:marTop w:val="0"/>
      <w:marBottom w:val="0"/>
      <w:divBdr>
        <w:top w:val="none" w:sz="0" w:space="0" w:color="auto"/>
        <w:left w:val="none" w:sz="0" w:space="0" w:color="auto"/>
        <w:bottom w:val="none" w:sz="0" w:space="0" w:color="auto"/>
        <w:right w:val="none" w:sz="0" w:space="0" w:color="auto"/>
      </w:divBdr>
    </w:div>
    <w:div w:id="1246449955">
      <w:bodyDiv w:val="1"/>
      <w:marLeft w:val="0"/>
      <w:marRight w:val="0"/>
      <w:marTop w:val="0"/>
      <w:marBottom w:val="0"/>
      <w:divBdr>
        <w:top w:val="none" w:sz="0" w:space="0" w:color="auto"/>
        <w:left w:val="none" w:sz="0" w:space="0" w:color="auto"/>
        <w:bottom w:val="none" w:sz="0" w:space="0" w:color="auto"/>
        <w:right w:val="none" w:sz="0" w:space="0" w:color="auto"/>
      </w:divBdr>
    </w:div>
    <w:div w:id="1248466735">
      <w:bodyDiv w:val="1"/>
      <w:marLeft w:val="0"/>
      <w:marRight w:val="0"/>
      <w:marTop w:val="0"/>
      <w:marBottom w:val="0"/>
      <w:divBdr>
        <w:top w:val="none" w:sz="0" w:space="0" w:color="auto"/>
        <w:left w:val="none" w:sz="0" w:space="0" w:color="auto"/>
        <w:bottom w:val="none" w:sz="0" w:space="0" w:color="auto"/>
        <w:right w:val="none" w:sz="0" w:space="0" w:color="auto"/>
      </w:divBdr>
    </w:div>
    <w:div w:id="1248998740">
      <w:bodyDiv w:val="1"/>
      <w:marLeft w:val="0"/>
      <w:marRight w:val="0"/>
      <w:marTop w:val="0"/>
      <w:marBottom w:val="0"/>
      <w:divBdr>
        <w:top w:val="none" w:sz="0" w:space="0" w:color="auto"/>
        <w:left w:val="none" w:sz="0" w:space="0" w:color="auto"/>
        <w:bottom w:val="none" w:sz="0" w:space="0" w:color="auto"/>
        <w:right w:val="none" w:sz="0" w:space="0" w:color="auto"/>
      </w:divBdr>
    </w:div>
    <w:div w:id="1249389000">
      <w:bodyDiv w:val="1"/>
      <w:marLeft w:val="0"/>
      <w:marRight w:val="0"/>
      <w:marTop w:val="0"/>
      <w:marBottom w:val="0"/>
      <w:divBdr>
        <w:top w:val="none" w:sz="0" w:space="0" w:color="auto"/>
        <w:left w:val="none" w:sz="0" w:space="0" w:color="auto"/>
        <w:bottom w:val="none" w:sz="0" w:space="0" w:color="auto"/>
        <w:right w:val="none" w:sz="0" w:space="0" w:color="auto"/>
      </w:divBdr>
      <w:divsChild>
        <w:div w:id="573973522">
          <w:marLeft w:val="480"/>
          <w:marRight w:val="0"/>
          <w:marTop w:val="0"/>
          <w:marBottom w:val="0"/>
          <w:divBdr>
            <w:top w:val="none" w:sz="0" w:space="0" w:color="auto"/>
            <w:left w:val="none" w:sz="0" w:space="0" w:color="auto"/>
            <w:bottom w:val="none" w:sz="0" w:space="0" w:color="auto"/>
            <w:right w:val="none" w:sz="0" w:space="0" w:color="auto"/>
          </w:divBdr>
        </w:div>
        <w:div w:id="1271744621">
          <w:marLeft w:val="480"/>
          <w:marRight w:val="0"/>
          <w:marTop w:val="0"/>
          <w:marBottom w:val="0"/>
          <w:divBdr>
            <w:top w:val="none" w:sz="0" w:space="0" w:color="auto"/>
            <w:left w:val="none" w:sz="0" w:space="0" w:color="auto"/>
            <w:bottom w:val="none" w:sz="0" w:space="0" w:color="auto"/>
            <w:right w:val="none" w:sz="0" w:space="0" w:color="auto"/>
          </w:divBdr>
        </w:div>
        <w:div w:id="197738512">
          <w:marLeft w:val="480"/>
          <w:marRight w:val="0"/>
          <w:marTop w:val="0"/>
          <w:marBottom w:val="0"/>
          <w:divBdr>
            <w:top w:val="none" w:sz="0" w:space="0" w:color="auto"/>
            <w:left w:val="none" w:sz="0" w:space="0" w:color="auto"/>
            <w:bottom w:val="none" w:sz="0" w:space="0" w:color="auto"/>
            <w:right w:val="none" w:sz="0" w:space="0" w:color="auto"/>
          </w:divBdr>
        </w:div>
        <w:div w:id="847476975">
          <w:marLeft w:val="480"/>
          <w:marRight w:val="0"/>
          <w:marTop w:val="0"/>
          <w:marBottom w:val="0"/>
          <w:divBdr>
            <w:top w:val="none" w:sz="0" w:space="0" w:color="auto"/>
            <w:left w:val="none" w:sz="0" w:space="0" w:color="auto"/>
            <w:bottom w:val="none" w:sz="0" w:space="0" w:color="auto"/>
            <w:right w:val="none" w:sz="0" w:space="0" w:color="auto"/>
          </w:divBdr>
        </w:div>
        <w:div w:id="368529802">
          <w:marLeft w:val="480"/>
          <w:marRight w:val="0"/>
          <w:marTop w:val="0"/>
          <w:marBottom w:val="0"/>
          <w:divBdr>
            <w:top w:val="none" w:sz="0" w:space="0" w:color="auto"/>
            <w:left w:val="none" w:sz="0" w:space="0" w:color="auto"/>
            <w:bottom w:val="none" w:sz="0" w:space="0" w:color="auto"/>
            <w:right w:val="none" w:sz="0" w:space="0" w:color="auto"/>
          </w:divBdr>
        </w:div>
        <w:div w:id="815873603">
          <w:marLeft w:val="480"/>
          <w:marRight w:val="0"/>
          <w:marTop w:val="0"/>
          <w:marBottom w:val="0"/>
          <w:divBdr>
            <w:top w:val="none" w:sz="0" w:space="0" w:color="auto"/>
            <w:left w:val="none" w:sz="0" w:space="0" w:color="auto"/>
            <w:bottom w:val="none" w:sz="0" w:space="0" w:color="auto"/>
            <w:right w:val="none" w:sz="0" w:space="0" w:color="auto"/>
          </w:divBdr>
        </w:div>
        <w:div w:id="574053494">
          <w:marLeft w:val="480"/>
          <w:marRight w:val="0"/>
          <w:marTop w:val="0"/>
          <w:marBottom w:val="0"/>
          <w:divBdr>
            <w:top w:val="none" w:sz="0" w:space="0" w:color="auto"/>
            <w:left w:val="none" w:sz="0" w:space="0" w:color="auto"/>
            <w:bottom w:val="none" w:sz="0" w:space="0" w:color="auto"/>
            <w:right w:val="none" w:sz="0" w:space="0" w:color="auto"/>
          </w:divBdr>
        </w:div>
        <w:div w:id="1217861714">
          <w:marLeft w:val="480"/>
          <w:marRight w:val="0"/>
          <w:marTop w:val="0"/>
          <w:marBottom w:val="0"/>
          <w:divBdr>
            <w:top w:val="none" w:sz="0" w:space="0" w:color="auto"/>
            <w:left w:val="none" w:sz="0" w:space="0" w:color="auto"/>
            <w:bottom w:val="none" w:sz="0" w:space="0" w:color="auto"/>
            <w:right w:val="none" w:sz="0" w:space="0" w:color="auto"/>
          </w:divBdr>
        </w:div>
        <w:div w:id="562378293">
          <w:marLeft w:val="480"/>
          <w:marRight w:val="0"/>
          <w:marTop w:val="0"/>
          <w:marBottom w:val="0"/>
          <w:divBdr>
            <w:top w:val="none" w:sz="0" w:space="0" w:color="auto"/>
            <w:left w:val="none" w:sz="0" w:space="0" w:color="auto"/>
            <w:bottom w:val="none" w:sz="0" w:space="0" w:color="auto"/>
            <w:right w:val="none" w:sz="0" w:space="0" w:color="auto"/>
          </w:divBdr>
        </w:div>
        <w:div w:id="447898114">
          <w:marLeft w:val="480"/>
          <w:marRight w:val="0"/>
          <w:marTop w:val="0"/>
          <w:marBottom w:val="0"/>
          <w:divBdr>
            <w:top w:val="none" w:sz="0" w:space="0" w:color="auto"/>
            <w:left w:val="none" w:sz="0" w:space="0" w:color="auto"/>
            <w:bottom w:val="none" w:sz="0" w:space="0" w:color="auto"/>
            <w:right w:val="none" w:sz="0" w:space="0" w:color="auto"/>
          </w:divBdr>
        </w:div>
        <w:div w:id="353043154">
          <w:marLeft w:val="480"/>
          <w:marRight w:val="0"/>
          <w:marTop w:val="0"/>
          <w:marBottom w:val="0"/>
          <w:divBdr>
            <w:top w:val="none" w:sz="0" w:space="0" w:color="auto"/>
            <w:left w:val="none" w:sz="0" w:space="0" w:color="auto"/>
            <w:bottom w:val="none" w:sz="0" w:space="0" w:color="auto"/>
            <w:right w:val="none" w:sz="0" w:space="0" w:color="auto"/>
          </w:divBdr>
        </w:div>
        <w:div w:id="1236014001">
          <w:marLeft w:val="480"/>
          <w:marRight w:val="0"/>
          <w:marTop w:val="0"/>
          <w:marBottom w:val="0"/>
          <w:divBdr>
            <w:top w:val="none" w:sz="0" w:space="0" w:color="auto"/>
            <w:left w:val="none" w:sz="0" w:space="0" w:color="auto"/>
            <w:bottom w:val="none" w:sz="0" w:space="0" w:color="auto"/>
            <w:right w:val="none" w:sz="0" w:space="0" w:color="auto"/>
          </w:divBdr>
        </w:div>
        <w:div w:id="1911651690">
          <w:marLeft w:val="480"/>
          <w:marRight w:val="0"/>
          <w:marTop w:val="0"/>
          <w:marBottom w:val="0"/>
          <w:divBdr>
            <w:top w:val="none" w:sz="0" w:space="0" w:color="auto"/>
            <w:left w:val="none" w:sz="0" w:space="0" w:color="auto"/>
            <w:bottom w:val="none" w:sz="0" w:space="0" w:color="auto"/>
            <w:right w:val="none" w:sz="0" w:space="0" w:color="auto"/>
          </w:divBdr>
        </w:div>
        <w:div w:id="2130469549">
          <w:marLeft w:val="480"/>
          <w:marRight w:val="0"/>
          <w:marTop w:val="0"/>
          <w:marBottom w:val="0"/>
          <w:divBdr>
            <w:top w:val="none" w:sz="0" w:space="0" w:color="auto"/>
            <w:left w:val="none" w:sz="0" w:space="0" w:color="auto"/>
            <w:bottom w:val="none" w:sz="0" w:space="0" w:color="auto"/>
            <w:right w:val="none" w:sz="0" w:space="0" w:color="auto"/>
          </w:divBdr>
        </w:div>
        <w:div w:id="679048925">
          <w:marLeft w:val="480"/>
          <w:marRight w:val="0"/>
          <w:marTop w:val="0"/>
          <w:marBottom w:val="0"/>
          <w:divBdr>
            <w:top w:val="none" w:sz="0" w:space="0" w:color="auto"/>
            <w:left w:val="none" w:sz="0" w:space="0" w:color="auto"/>
            <w:bottom w:val="none" w:sz="0" w:space="0" w:color="auto"/>
            <w:right w:val="none" w:sz="0" w:space="0" w:color="auto"/>
          </w:divBdr>
        </w:div>
        <w:div w:id="725951199">
          <w:marLeft w:val="480"/>
          <w:marRight w:val="0"/>
          <w:marTop w:val="0"/>
          <w:marBottom w:val="0"/>
          <w:divBdr>
            <w:top w:val="none" w:sz="0" w:space="0" w:color="auto"/>
            <w:left w:val="none" w:sz="0" w:space="0" w:color="auto"/>
            <w:bottom w:val="none" w:sz="0" w:space="0" w:color="auto"/>
            <w:right w:val="none" w:sz="0" w:space="0" w:color="auto"/>
          </w:divBdr>
        </w:div>
        <w:div w:id="1489520344">
          <w:marLeft w:val="480"/>
          <w:marRight w:val="0"/>
          <w:marTop w:val="0"/>
          <w:marBottom w:val="0"/>
          <w:divBdr>
            <w:top w:val="none" w:sz="0" w:space="0" w:color="auto"/>
            <w:left w:val="none" w:sz="0" w:space="0" w:color="auto"/>
            <w:bottom w:val="none" w:sz="0" w:space="0" w:color="auto"/>
            <w:right w:val="none" w:sz="0" w:space="0" w:color="auto"/>
          </w:divBdr>
        </w:div>
        <w:div w:id="1789816497">
          <w:marLeft w:val="480"/>
          <w:marRight w:val="0"/>
          <w:marTop w:val="0"/>
          <w:marBottom w:val="0"/>
          <w:divBdr>
            <w:top w:val="none" w:sz="0" w:space="0" w:color="auto"/>
            <w:left w:val="none" w:sz="0" w:space="0" w:color="auto"/>
            <w:bottom w:val="none" w:sz="0" w:space="0" w:color="auto"/>
            <w:right w:val="none" w:sz="0" w:space="0" w:color="auto"/>
          </w:divBdr>
        </w:div>
        <w:div w:id="455410265">
          <w:marLeft w:val="480"/>
          <w:marRight w:val="0"/>
          <w:marTop w:val="0"/>
          <w:marBottom w:val="0"/>
          <w:divBdr>
            <w:top w:val="none" w:sz="0" w:space="0" w:color="auto"/>
            <w:left w:val="none" w:sz="0" w:space="0" w:color="auto"/>
            <w:bottom w:val="none" w:sz="0" w:space="0" w:color="auto"/>
            <w:right w:val="none" w:sz="0" w:space="0" w:color="auto"/>
          </w:divBdr>
        </w:div>
        <w:div w:id="385494478">
          <w:marLeft w:val="480"/>
          <w:marRight w:val="0"/>
          <w:marTop w:val="0"/>
          <w:marBottom w:val="0"/>
          <w:divBdr>
            <w:top w:val="none" w:sz="0" w:space="0" w:color="auto"/>
            <w:left w:val="none" w:sz="0" w:space="0" w:color="auto"/>
            <w:bottom w:val="none" w:sz="0" w:space="0" w:color="auto"/>
            <w:right w:val="none" w:sz="0" w:space="0" w:color="auto"/>
          </w:divBdr>
        </w:div>
        <w:div w:id="1384593836">
          <w:marLeft w:val="480"/>
          <w:marRight w:val="0"/>
          <w:marTop w:val="0"/>
          <w:marBottom w:val="0"/>
          <w:divBdr>
            <w:top w:val="none" w:sz="0" w:space="0" w:color="auto"/>
            <w:left w:val="none" w:sz="0" w:space="0" w:color="auto"/>
            <w:bottom w:val="none" w:sz="0" w:space="0" w:color="auto"/>
            <w:right w:val="none" w:sz="0" w:space="0" w:color="auto"/>
          </w:divBdr>
        </w:div>
        <w:div w:id="219557198">
          <w:marLeft w:val="480"/>
          <w:marRight w:val="0"/>
          <w:marTop w:val="0"/>
          <w:marBottom w:val="0"/>
          <w:divBdr>
            <w:top w:val="none" w:sz="0" w:space="0" w:color="auto"/>
            <w:left w:val="none" w:sz="0" w:space="0" w:color="auto"/>
            <w:bottom w:val="none" w:sz="0" w:space="0" w:color="auto"/>
            <w:right w:val="none" w:sz="0" w:space="0" w:color="auto"/>
          </w:divBdr>
        </w:div>
        <w:div w:id="255793462">
          <w:marLeft w:val="480"/>
          <w:marRight w:val="0"/>
          <w:marTop w:val="0"/>
          <w:marBottom w:val="0"/>
          <w:divBdr>
            <w:top w:val="none" w:sz="0" w:space="0" w:color="auto"/>
            <w:left w:val="none" w:sz="0" w:space="0" w:color="auto"/>
            <w:bottom w:val="none" w:sz="0" w:space="0" w:color="auto"/>
            <w:right w:val="none" w:sz="0" w:space="0" w:color="auto"/>
          </w:divBdr>
        </w:div>
        <w:div w:id="891814387">
          <w:marLeft w:val="480"/>
          <w:marRight w:val="0"/>
          <w:marTop w:val="0"/>
          <w:marBottom w:val="0"/>
          <w:divBdr>
            <w:top w:val="none" w:sz="0" w:space="0" w:color="auto"/>
            <w:left w:val="none" w:sz="0" w:space="0" w:color="auto"/>
            <w:bottom w:val="none" w:sz="0" w:space="0" w:color="auto"/>
            <w:right w:val="none" w:sz="0" w:space="0" w:color="auto"/>
          </w:divBdr>
        </w:div>
        <w:div w:id="1059863542">
          <w:marLeft w:val="480"/>
          <w:marRight w:val="0"/>
          <w:marTop w:val="0"/>
          <w:marBottom w:val="0"/>
          <w:divBdr>
            <w:top w:val="none" w:sz="0" w:space="0" w:color="auto"/>
            <w:left w:val="none" w:sz="0" w:space="0" w:color="auto"/>
            <w:bottom w:val="none" w:sz="0" w:space="0" w:color="auto"/>
            <w:right w:val="none" w:sz="0" w:space="0" w:color="auto"/>
          </w:divBdr>
        </w:div>
        <w:div w:id="1969508946">
          <w:marLeft w:val="480"/>
          <w:marRight w:val="0"/>
          <w:marTop w:val="0"/>
          <w:marBottom w:val="0"/>
          <w:divBdr>
            <w:top w:val="none" w:sz="0" w:space="0" w:color="auto"/>
            <w:left w:val="none" w:sz="0" w:space="0" w:color="auto"/>
            <w:bottom w:val="none" w:sz="0" w:space="0" w:color="auto"/>
            <w:right w:val="none" w:sz="0" w:space="0" w:color="auto"/>
          </w:divBdr>
        </w:div>
        <w:div w:id="783114662">
          <w:marLeft w:val="480"/>
          <w:marRight w:val="0"/>
          <w:marTop w:val="0"/>
          <w:marBottom w:val="0"/>
          <w:divBdr>
            <w:top w:val="none" w:sz="0" w:space="0" w:color="auto"/>
            <w:left w:val="none" w:sz="0" w:space="0" w:color="auto"/>
            <w:bottom w:val="none" w:sz="0" w:space="0" w:color="auto"/>
            <w:right w:val="none" w:sz="0" w:space="0" w:color="auto"/>
          </w:divBdr>
        </w:div>
        <w:div w:id="943004509">
          <w:marLeft w:val="480"/>
          <w:marRight w:val="0"/>
          <w:marTop w:val="0"/>
          <w:marBottom w:val="0"/>
          <w:divBdr>
            <w:top w:val="none" w:sz="0" w:space="0" w:color="auto"/>
            <w:left w:val="none" w:sz="0" w:space="0" w:color="auto"/>
            <w:bottom w:val="none" w:sz="0" w:space="0" w:color="auto"/>
            <w:right w:val="none" w:sz="0" w:space="0" w:color="auto"/>
          </w:divBdr>
        </w:div>
        <w:div w:id="1490101118">
          <w:marLeft w:val="480"/>
          <w:marRight w:val="0"/>
          <w:marTop w:val="0"/>
          <w:marBottom w:val="0"/>
          <w:divBdr>
            <w:top w:val="none" w:sz="0" w:space="0" w:color="auto"/>
            <w:left w:val="none" w:sz="0" w:space="0" w:color="auto"/>
            <w:bottom w:val="none" w:sz="0" w:space="0" w:color="auto"/>
            <w:right w:val="none" w:sz="0" w:space="0" w:color="auto"/>
          </w:divBdr>
        </w:div>
        <w:div w:id="409351363">
          <w:marLeft w:val="480"/>
          <w:marRight w:val="0"/>
          <w:marTop w:val="0"/>
          <w:marBottom w:val="0"/>
          <w:divBdr>
            <w:top w:val="none" w:sz="0" w:space="0" w:color="auto"/>
            <w:left w:val="none" w:sz="0" w:space="0" w:color="auto"/>
            <w:bottom w:val="none" w:sz="0" w:space="0" w:color="auto"/>
            <w:right w:val="none" w:sz="0" w:space="0" w:color="auto"/>
          </w:divBdr>
        </w:div>
        <w:div w:id="594478262">
          <w:marLeft w:val="480"/>
          <w:marRight w:val="0"/>
          <w:marTop w:val="0"/>
          <w:marBottom w:val="0"/>
          <w:divBdr>
            <w:top w:val="none" w:sz="0" w:space="0" w:color="auto"/>
            <w:left w:val="none" w:sz="0" w:space="0" w:color="auto"/>
            <w:bottom w:val="none" w:sz="0" w:space="0" w:color="auto"/>
            <w:right w:val="none" w:sz="0" w:space="0" w:color="auto"/>
          </w:divBdr>
        </w:div>
        <w:div w:id="1052652137">
          <w:marLeft w:val="480"/>
          <w:marRight w:val="0"/>
          <w:marTop w:val="0"/>
          <w:marBottom w:val="0"/>
          <w:divBdr>
            <w:top w:val="none" w:sz="0" w:space="0" w:color="auto"/>
            <w:left w:val="none" w:sz="0" w:space="0" w:color="auto"/>
            <w:bottom w:val="none" w:sz="0" w:space="0" w:color="auto"/>
            <w:right w:val="none" w:sz="0" w:space="0" w:color="auto"/>
          </w:divBdr>
        </w:div>
        <w:div w:id="1979022092">
          <w:marLeft w:val="480"/>
          <w:marRight w:val="0"/>
          <w:marTop w:val="0"/>
          <w:marBottom w:val="0"/>
          <w:divBdr>
            <w:top w:val="none" w:sz="0" w:space="0" w:color="auto"/>
            <w:left w:val="none" w:sz="0" w:space="0" w:color="auto"/>
            <w:bottom w:val="none" w:sz="0" w:space="0" w:color="auto"/>
            <w:right w:val="none" w:sz="0" w:space="0" w:color="auto"/>
          </w:divBdr>
        </w:div>
        <w:div w:id="699086954">
          <w:marLeft w:val="480"/>
          <w:marRight w:val="0"/>
          <w:marTop w:val="0"/>
          <w:marBottom w:val="0"/>
          <w:divBdr>
            <w:top w:val="none" w:sz="0" w:space="0" w:color="auto"/>
            <w:left w:val="none" w:sz="0" w:space="0" w:color="auto"/>
            <w:bottom w:val="none" w:sz="0" w:space="0" w:color="auto"/>
            <w:right w:val="none" w:sz="0" w:space="0" w:color="auto"/>
          </w:divBdr>
        </w:div>
        <w:div w:id="1348871850">
          <w:marLeft w:val="480"/>
          <w:marRight w:val="0"/>
          <w:marTop w:val="0"/>
          <w:marBottom w:val="0"/>
          <w:divBdr>
            <w:top w:val="none" w:sz="0" w:space="0" w:color="auto"/>
            <w:left w:val="none" w:sz="0" w:space="0" w:color="auto"/>
            <w:bottom w:val="none" w:sz="0" w:space="0" w:color="auto"/>
            <w:right w:val="none" w:sz="0" w:space="0" w:color="auto"/>
          </w:divBdr>
        </w:div>
        <w:div w:id="1659646333">
          <w:marLeft w:val="480"/>
          <w:marRight w:val="0"/>
          <w:marTop w:val="0"/>
          <w:marBottom w:val="0"/>
          <w:divBdr>
            <w:top w:val="none" w:sz="0" w:space="0" w:color="auto"/>
            <w:left w:val="none" w:sz="0" w:space="0" w:color="auto"/>
            <w:bottom w:val="none" w:sz="0" w:space="0" w:color="auto"/>
            <w:right w:val="none" w:sz="0" w:space="0" w:color="auto"/>
          </w:divBdr>
        </w:div>
        <w:div w:id="307053714">
          <w:marLeft w:val="480"/>
          <w:marRight w:val="0"/>
          <w:marTop w:val="0"/>
          <w:marBottom w:val="0"/>
          <w:divBdr>
            <w:top w:val="none" w:sz="0" w:space="0" w:color="auto"/>
            <w:left w:val="none" w:sz="0" w:space="0" w:color="auto"/>
            <w:bottom w:val="none" w:sz="0" w:space="0" w:color="auto"/>
            <w:right w:val="none" w:sz="0" w:space="0" w:color="auto"/>
          </w:divBdr>
        </w:div>
        <w:div w:id="849180812">
          <w:marLeft w:val="480"/>
          <w:marRight w:val="0"/>
          <w:marTop w:val="0"/>
          <w:marBottom w:val="0"/>
          <w:divBdr>
            <w:top w:val="none" w:sz="0" w:space="0" w:color="auto"/>
            <w:left w:val="none" w:sz="0" w:space="0" w:color="auto"/>
            <w:bottom w:val="none" w:sz="0" w:space="0" w:color="auto"/>
            <w:right w:val="none" w:sz="0" w:space="0" w:color="auto"/>
          </w:divBdr>
        </w:div>
        <w:div w:id="1088431419">
          <w:marLeft w:val="480"/>
          <w:marRight w:val="0"/>
          <w:marTop w:val="0"/>
          <w:marBottom w:val="0"/>
          <w:divBdr>
            <w:top w:val="none" w:sz="0" w:space="0" w:color="auto"/>
            <w:left w:val="none" w:sz="0" w:space="0" w:color="auto"/>
            <w:bottom w:val="none" w:sz="0" w:space="0" w:color="auto"/>
            <w:right w:val="none" w:sz="0" w:space="0" w:color="auto"/>
          </w:divBdr>
        </w:div>
        <w:div w:id="1653220762">
          <w:marLeft w:val="480"/>
          <w:marRight w:val="0"/>
          <w:marTop w:val="0"/>
          <w:marBottom w:val="0"/>
          <w:divBdr>
            <w:top w:val="none" w:sz="0" w:space="0" w:color="auto"/>
            <w:left w:val="none" w:sz="0" w:space="0" w:color="auto"/>
            <w:bottom w:val="none" w:sz="0" w:space="0" w:color="auto"/>
            <w:right w:val="none" w:sz="0" w:space="0" w:color="auto"/>
          </w:divBdr>
        </w:div>
        <w:div w:id="176775379">
          <w:marLeft w:val="480"/>
          <w:marRight w:val="0"/>
          <w:marTop w:val="0"/>
          <w:marBottom w:val="0"/>
          <w:divBdr>
            <w:top w:val="none" w:sz="0" w:space="0" w:color="auto"/>
            <w:left w:val="none" w:sz="0" w:space="0" w:color="auto"/>
            <w:bottom w:val="none" w:sz="0" w:space="0" w:color="auto"/>
            <w:right w:val="none" w:sz="0" w:space="0" w:color="auto"/>
          </w:divBdr>
        </w:div>
        <w:div w:id="332294462">
          <w:marLeft w:val="480"/>
          <w:marRight w:val="0"/>
          <w:marTop w:val="0"/>
          <w:marBottom w:val="0"/>
          <w:divBdr>
            <w:top w:val="none" w:sz="0" w:space="0" w:color="auto"/>
            <w:left w:val="none" w:sz="0" w:space="0" w:color="auto"/>
            <w:bottom w:val="none" w:sz="0" w:space="0" w:color="auto"/>
            <w:right w:val="none" w:sz="0" w:space="0" w:color="auto"/>
          </w:divBdr>
        </w:div>
        <w:div w:id="251353147">
          <w:marLeft w:val="480"/>
          <w:marRight w:val="0"/>
          <w:marTop w:val="0"/>
          <w:marBottom w:val="0"/>
          <w:divBdr>
            <w:top w:val="none" w:sz="0" w:space="0" w:color="auto"/>
            <w:left w:val="none" w:sz="0" w:space="0" w:color="auto"/>
            <w:bottom w:val="none" w:sz="0" w:space="0" w:color="auto"/>
            <w:right w:val="none" w:sz="0" w:space="0" w:color="auto"/>
          </w:divBdr>
        </w:div>
        <w:div w:id="35082287">
          <w:marLeft w:val="480"/>
          <w:marRight w:val="0"/>
          <w:marTop w:val="0"/>
          <w:marBottom w:val="0"/>
          <w:divBdr>
            <w:top w:val="none" w:sz="0" w:space="0" w:color="auto"/>
            <w:left w:val="none" w:sz="0" w:space="0" w:color="auto"/>
            <w:bottom w:val="none" w:sz="0" w:space="0" w:color="auto"/>
            <w:right w:val="none" w:sz="0" w:space="0" w:color="auto"/>
          </w:divBdr>
        </w:div>
        <w:div w:id="1006639212">
          <w:marLeft w:val="480"/>
          <w:marRight w:val="0"/>
          <w:marTop w:val="0"/>
          <w:marBottom w:val="0"/>
          <w:divBdr>
            <w:top w:val="none" w:sz="0" w:space="0" w:color="auto"/>
            <w:left w:val="none" w:sz="0" w:space="0" w:color="auto"/>
            <w:bottom w:val="none" w:sz="0" w:space="0" w:color="auto"/>
            <w:right w:val="none" w:sz="0" w:space="0" w:color="auto"/>
          </w:divBdr>
        </w:div>
        <w:div w:id="1837959104">
          <w:marLeft w:val="480"/>
          <w:marRight w:val="0"/>
          <w:marTop w:val="0"/>
          <w:marBottom w:val="0"/>
          <w:divBdr>
            <w:top w:val="none" w:sz="0" w:space="0" w:color="auto"/>
            <w:left w:val="none" w:sz="0" w:space="0" w:color="auto"/>
            <w:bottom w:val="none" w:sz="0" w:space="0" w:color="auto"/>
            <w:right w:val="none" w:sz="0" w:space="0" w:color="auto"/>
          </w:divBdr>
        </w:div>
        <w:div w:id="1599408741">
          <w:marLeft w:val="480"/>
          <w:marRight w:val="0"/>
          <w:marTop w:val="0"/>
          <w:marBottom w:val="0"/>
          <w:divBdr>
            <w:top w:val="none" w:sz="0" w:space="0" w:color="auto"/>
            <w:left w:val="none" w:sz="0" w:space="0" w:color="auto"/>
            <w:bottom w:val="none" w:sz="0" w:space="0" w:color="auto"/>
            <w:right w:val="none" w:sz="0" w:space="0" w:color="auto"/>
          </w:divBdr>
        </w:div>
        <w:div w:id="1190801686">
          <w:marLeft w:val="480"/>
          <w:marRight w:val="0"/>
          <w:marTop w:val="0"/>
          <w:marBottom w:val="0"/>
          <w:divBdr>
            <w:top w:val="none" w:sz="0" w:space="0" w:color="auto"/>
            <w:left w:val="none" w:sz="0" w:space="0" w:color="auto"/>
            <w:bottom w:val="none" w:sz="0" w:space="0" w:color="auto"/>
            <w:right w:val="none" w:sz="0" w:space="0" w:color="auto"/>
          </w:divBdr>
        </w:div>
        <w:div w:id="524946484">
          <w:marLeft w:val="480"/>
          <w:marRight w:val="0"/>
          <w:marTop w:val="0"/>
          <w:marBottom w:val="0"/>
          <w:divBdr>
            <w:top w:val="none" w:sz="0" w:space="0" w:color="auto"/>
            <w:left w:val="none" w:sz="0" w:space="0" w:color="auto"/>
            <w:bottom w:val="none" w:sz="0" w:space="0" w:color="auto"/>
            <w:right w:val="none" w:sz="0" w:space="0" w:color="auto"/>
          </w:divBdr>
        </w:div>
        <w:div w:id="964118135">
          <w:marLeft w:val="480"/>
          <w:marRight w:val="0"/>
          <w:marTop w:val="0"/>
          <w:marBottom w:val="0"/>
          <w:divBdr>
            <w:top w:val="none" w:sz="0" w:space="0" w:color="auto"/>
            <w:left w:val="none" w:sz="0" w:space="0" w:color="auto"/>
            <w:bottom w:val="none" w:sz="0" w:space="0" w:color="auto"/>
            <w:right w:val="none" w:sz="0" w:space="0" w:color="auto"/>
          </w:divBdr>
        </w:div>
        <w:div w:id="1761753562">
          <w:marLeft w:val="480"/>
          <w:marRight w:val="0"/>
          <w:marTop w:val="0"/>
          <w:marBottom w:val="0"/>
          <w:divBdr>
            <w:top w:val="none" w:sz="0" w:space="0" w:color="auto"/>
            <w:left w:val="none" w:sz="0" w:space="0" w:color="auto"/>
            <w:bottom w:val="none" w:sz="0" w:space="0" w:color="auto"/>
            <w:right w:val="none" w:sz="0" w:space="0" w:color="auto"/>
          </w:divBdr>
        </w:div>
        <w:div w:id="1747070648">
          <w:marLeft w:val="480"/>
          <w:marRight w:val="0"/>
          <w:marTop w:val="0"/>
          <w:marBottom w:val="0"/>
          <w:divBdr>
            <w:top w:val="none" w:sz="0" w:space="0" w:color="auto"/>
            <w:left w:val="none" w:sz="0" w:space="0" w:color="auto"/>
            <w:bottom w:val="none" w:sz="0" w:space="0" w:color="auto"/>
            <w:right w:val="none" w:sz="0" w:space="0" w:color="auto"/>
          </w:divBdr>
        </w:div>
        <w:div w:id="1578827920">
          <w:marLeft w:val="480"/>
          <w:marRight w:val="0"/>
          <w:marTop w:val="0"/>
          <w:marBottom w:val="0"/>
          <w:divBdr>
            <w:top w:val="none" w:sz="0" w:space="0" w:color="auto"/>
            <w:left w:val="none" w:sz="0" w:space="0" w:color="auto"/>
            <w:bottom w:val="none" w:sz="0" w:space="0" w:color="auto"/>
            <w:right w:val="none" w:sz="0" w:space="0" w:color="auto"/>
          </w:divBdr>
        </w:div>
        <w:div w:id="287393401">
          <w:marLeft w:val="480"/>
          <w:marRight w:val="0"/>
          <w:marTop w:val="0"/>
          <w:marBottom w:val="0"/>
          <w:divBdr>
            <w:top w:val="none" w:sz="0" w:space="0" w:color="auto"/>
            <w:left w:val="none" w:sz="0" w:space="0" w:color="auto"/>
            <w:bottom w:val="none" w:sz="0" w:space="0" w:color="auto"/>
            <w:right w:val="none" w:sz="0" w:space="0" w:color="auto"/>
          </w:divBdr>
        </w:div>
        <w:div w:id="726151519">
          <w:marLeft w:val="480"/>
          <w:marRight w:val="0"/>
          <w:marTop w:val="0"/>
          <w:marBottom w:val="0"/>
          <w:divBdr>
            <w:top w:val="none" w:sz="0" w:space="0" w:color="auto"/>
            <w:left w:val="none" w:sz="0" w:space="0" w:color="auto"/>
            <w:bottom w:val="none" w:sz="0" w:space="0" w:color="auto"/>
            <w:right w:val="none" w:sz="0" w:space="0" w:color="auto"/>
          </w:divBdr>
        </w:div>
        <w:div w:id="339166204">
          <w:marLeft w:val="480"/>
          <w:marRight w:val="0"/>
          <w:marTop w:val="0"/>
          <w:marBottom w:val="0"/>
          <w:divBdr>
            <w:top w:val="none" w:sz="0" w:space="0" w:color="auto"/>
            <w:left w:val="none" w:sz="0" w:space="0" w:color="auto"/>
            <w:bottom w:val="none" w:sz="0" w:space="0" w:color="auto"/>
            <w:right w:val="none" w:sz="0" w:space="0" w:color="auto"/>
          </w:divBdr>
        </w:div>
        <w:div w:id="835338730">
          <w:marLeft w:val="480"/>
          <w:marRight w:val="0"/>
          <w:marTop w:val="0"/>
          <w:marBottom w:val="0"/>
          <w:divBdr>
            <w:top w:val="none" w:sz="0" w:space="0" w:color="auto"/>
            <w:left w:val="none" w:sz="0" w:space="0" w:color="auto"/>
            <w:bottom w:val="none" w:sz="0" w:space="0" w:color="auto"/>
            <w:right w:val="none" w:sz="0" w:space="0" w:color="auto"/>
          </w:divBdr>
        </w:div>
      </w:divsChild>
    </w:div>
    <w:div w:id="1251426611">
      <w:bodyDiv w:val="1"/>
      <w:marLeft w:val="0"/>
      <w:marRight w:val="0"/>
      <w:marTop w:val="0"/>
      <w:marBottom w:val="0"/>
      <w:divBdr>
        <w:top w:val="none" w:sz="0" w:space="0" w:color="auto"/>
        <w:left w:val="none" w:sz="0" w:space="0" w:color="auto"/>
        <w:bottom w:val="none" w:sz="0" w:space="0" w:color="auto"/>
        <w:right w:val="none" w:sz="0" w:space="0" w:color="auto"/>
      </w:divBdr>
    </w:div>
    <w:div w:id="1251505191">
      <w:bodyDiv w:val="1"/>
      <w:marLeft w:val="0"/>
      <w:marRight w:val="0"/>
      <w:marTop w:val="0"/>
      <w:marBottom w:val="0"/>
      <w:divBdr>
        <w:top w:val="none" w:sz="0" w:space="0" w:color="auto"/>
        <w:left w:val="none" w:sz="0" w:space="0" w:color="auto"/>
        <w:bottom w:val="none" w:sz="0" w:space="0" w:color="auto"/>
        <w:right w:val="none" w:sz="0" w:space="0" w:color="auto"/>
      </w:divBdr>
    </w:div>
    <w:div w:id="1251545743">
      <w:bodyDiv w:val="1"/>
      <w:marLeft w:val="0"/>
      <w:marRight w:val="0"/>
      <w:marTop w:val="0"/>
      <w:marBottom w:val="0"/>
      <w:divBdr>
        <w:top w:val="none" w:sz="0" w:space="0" w:color="auto"/>
        <w:left w:val="none" w:sz="0" w:space="0" w:color="auto"/>
        <w:bottom w:val="none" w:sz="0" w:space="0" w:color="auto"/>
        <w:right w:val="none" w:sz="0" w:space="0" w:color="auto"/>
      </w:divBdr>
    </w:div>
    <w:div w:id="1252280078">
      <w:bodyDiv w:val="1"/>
      <w:marLeft w:val="0"/>
      <w:marRight w:val="0"/>
      <w:marTop w:val="0"/>
      <w:marBottom w:val="0"/>
      <w:divBdr>
        <w:top w:val="none" w:sz="0" w:space="0" w:color="auto"/>
        <w:left w:val="none" w:sz="0" w:space="0" w:color="auto"/>
        <w:bottom w:val="none" w:sz="0" w:space="0" w:color="auto"/>
        <w:right w:val="none" w:sz="0" w:space="0" w:color="auto"/>
      </w:divBdr>
    </w:div>
    <w:div w:id="1253053744">
      <w:bodyDiv w:val="1"/>
      <w:marLeft w:val="0"/>
      <w:marRight w:val="0"/>
      <w:marTop w:val="0"/>
      <w:marBottom w:val="0"/>
      <w:divBdr>
        <w:top w:val="none" w:sz="0" w:space="0" w:color="auto"/>
        <w:left w:val="none" w:sz="0" w:space="0" w:color="auto"/>
        <w:bottom w:val="none" w:sz="0" w:space="0" w:color="auto"/>
        <w:right w:val="none" w:sz="0" w:space="0" w:color="auto"/>
      </w:divBdr>
    </w:div>
    <w:div w:id="1255212554">
      <w:bodyDiv w:val="1"/>
      <w:marLeft w:val="0"/>
      <w:marRight w:val="0"/>
      <w:marTop w:val="0"/>
      <w:marBottom w:val="0"/>
      <w:divBdr>
        <w:top w:val="none" w:sz="0" w:space="0" w:color="auto"/>
        <w:left w:val="none" w:sz="0" w:space="0" w:color="auto"/>
        <w:bottom w:val="none" w:sz="0" w:space="0" w:color="auto"/>
        <w:right w:val="none" w:sz="0" w:space="0" w:color="auto"/>
      </w:divBdr>
    </w:div>
    <w:div w:id="1255624712">
      <w:bodyDiv w:val="1"/>
      <w:marLeft w:val="0"/>
      <w:marRight w:val="0"/>
      <w:marTop w:val="0"/>
      <w:marBottom w:val="0"/>
      <w:divBdr>
        <w:top w:val="none" w:sz="0" w:space="0" w:color="auto"/>
        <w:left w:val="none" w:sz="0" w:space="0" w:color="auto"/>
        <w:bottom w:val="none" w:sz="0" w:space="0" w:color="auto"/>
        <w:right w:val="none" w:sz="0" w:space="0" w:color="auto"/>
      </w:divBdr>
    </w:div>
    <w:div w:id="1256208251">
      <w:bodyDiv w:val="1"/>
      <w:marLeft w:val="0"/>
      <w:marRight w:val="0"/>
      <w:marTop w:val="0"/>
      <w:marBottom w:val="0"/>
      <w:divBdr>
        <w:top w:val="none" w:sz="0" w:space="0" w:color="auto"/>
        <w:left w:val="none" w:sz="0" w:space="0" w:color="auto"/>
        <w:bottom w:val="none" w:sz="0" w:space="0" w:color="auto"/>
        <w:right w:val="none" w:sz="0" w:space="0" w:color="auto"/>
      </w:divBdr>
    </w:div>
    <w:div w:id="1256553926">
      <w:bodyDiv w:val="1"/>
      <w:marLeft w:val="0"/>
      <w:marRight w:val="0"/>
      <w:marTop w:val="0"/>
      <w:marBottom w:val="0"/>
      <w:divBdr>
        <w:top w:val="none" w:sz="0" w:space="0" w:color="auto"/>
        <w:left w:val="none" w:sz="0" w:space="0" w:color="auto"/>
        <w:bottom w:val="none" w:sz="0" w:space="0" w:color="auto"/>
        <w:right w:val="none" w:sz="0" w:space="0" w:color="auto"/>
      </w:divBdr>
    </w:div>
    <w:div w:id="1257403646">
      <w:bodyDiv w:val="1"/>
      <w:marLeft w:val="0"/>
      <w:marRight w:val="0"/>
      <w:marTop w:val="0"/>
      <w:marBottom w:val="0"/>
      <w:divBdr>
        <w:top w:val="none" w:sz="0" w:space="0" w:color="auto"/>
        <w:left w:val="none" w:sz="0" w:space="0" w:color="auto"/>
        <w:bottom w:val="none" w:sz="0" w:space="0" w:color="auto"/>
        <w:right w:val="none" w:sz="0" w:space="0" w:color="auto"/>
      </w:divBdr>
    </w:div>
    <w:div w:id="1257834280">
      <w:bodyDiv w:val="1"/>
      <w:marLeft w:val="0"/>
      <w:marRight w:val="0"/>
      <w:marTop w:val="0"/>
      <w:marBottom w:val="0"/>
      <w:divBdr>
        <w:top w:val="none" w:sz="0" w:space="0" w:color="auto"/>
        <w:left w:val="none" w:sz="0" w:space="0" w:color="auto"/>
        <w:bottom w:val="none" w:sz="0" w:space="0" w:color="auto"/>
        <w:right w:val="none" w:sz="0" w:space="0" w:color="auto"/>
      </w:divBdr>
    </w:div>
    <w:div w:id="1260062555">
      <w:bodyDiv w:val="1"/>
      <w:marLeft w:val="0"/>
      <w:marRight w:val="0"/>
      <w:marTop w:val="0"/>
      <w:marBottom w:val="0"/>
      <w:divBdr>
        <w:top w:val="none" w:sz="0" w:space="0" w:color="auto"/>
        <w:left w:val="none" w:sz="0" w:space="0" w:color="auto"/>
        <w:bottom w:val="none" w:sz="0" w:space="0" w:color="auto"/>
        <w:right w:val="none" w:sz="0" w:space="0" w:color="auto"/>
      </w:divBdr>
    </w:div>
    <w:div w:id="1261254222">
      <w:bodyDiv w:val="1"/>
      <w:marLeft w:val="0"/>
      <w:marRight w:val="0"/>
      <w:marTop w:val="0"/>
      <w:marBottom w:val="0"/>
      <w:divBdr>
        <w:top w:val="none" w:sz="0" w:space="0" w:color="auto"/>
        <w:left w:val="none" w:sz="0" w:space="0" w:color="auto"/>
        <w:bottom w:val="none" w:sz="0" w:space="0" w:color="auto"/>
        <w:right w:val="none" w:sz="0" w:space="0" w:color="auto"/>
      </w:divBdr>
    </w:div>
    <w:div w:id="1261908150">
      <w:bodyDiv w:val="1"/>
      <w:marLeft w:val="0"/>
      <w:marRight w:val="0"/>
      <w:marTop w:val="0"/>
      <w:marBottom w:val="0"/>
      <w:divBdr>
        <w:top w:val="none" w:sz="0" w:space="0" w:color="auto"/>
        <w:left w:val="none" w:sz="0" w:space="0" w:color="auto"/>
        <w:bottom w:val="none" w:sz="0" w:space="0" w:color="auto"/>
        <w:right w:val="none" w:sz="0" w:space="0" w:color="auto"/>
      </w:divBdr>
    </w:div>
    <w:div w:id="1265922307">
      <w:bodyDiv w:val="1"/>
      <w:marLeft w:val="0"/>
      <w:marRight w:val="0"/>
      <w:marTop w:val="0"/>
      <w:marBottom w:val="0"/>
      <w:divBdr>
        <w:top w:val="none" w:sz="0" w:space="0" w:color="auto"/>
        <w:left w:val="none" w:sz="0" w:space="0" w:color="auto"/>
        <w:bottom w:val="none" w:sz="0" w:space="0" w:color="auto"/>
        <w:right w:val="none" w:sz="0" w:space="0" w:color="auto"/>
      </w:divBdr>
    </w:div>
    <w:div w:id="1266037976">
      <w:bodyDiv w:val="1"/>
      <w:marLeft w:val="0"/>
      <w:marRight w:val="0"/>
      <w:marTop w:val="0"/>
      <w:marBottom w:val="0"/>
      <w:divBdr>
        <w:top w:val="none" w:sz="0" w:space="0" w:color="auto"/>
        <w:left w:val="none" w:sz="0" w:space="0" w:color="auto"/>
        <w:bottom w:val="none" w:sz="0" w:space="0" w:color="auto"/>
        <w:right w:val="none" w:sz="0" w:space="0" w:color="auto"/>
      </w:divBdr>
    </w:div>
    <w:div w:id="1268780306">
      <w:bodyDiv w:val="1"/>
      <w:marLeft w:val="0"/>
      <w:marRight w:val="0"/>
      <w:marTop w:val="0"/>
      <w:marBottom w:val="0"/>
      <w:divBdr>
        <w:top w:val="none" w:sz="0" w:space="0" w:color="auto"/>
        <w:left w:val="none" w:sz="0" w:space="0" w:color="auto"/>
        <w:bottom w:val="none" w:sz="0" w:space="0" w:color="auto"/>
        <w:right w:val="none" w:sz="0" w:space="0" w:color="auto"/>
      </w:divBdr>
    </w:div>
    <w:div w:id="1272399783">
      <w:bodyDiv w:val="1"/>
      <w:marLeft w:val="0"/>
      <w:marRight w:val="0"/>
      <w:marTop w:val="0"/>
      <w:marBottom w:val="0"/>
      <w:divBdr>
        <w:top w:val="none" w:sz="0" w:space="0" w:color="auto"/>
        <w:left w:val="none" w:sz="0" w:space="0" w:color="auto"/>
        <w:bottom w:val="none" w:sz="0" w:space="0" w:color="auto"/>
        <w:right w:val="none" w:sz="0" w:space="0" w:color="auto"/>
      </w:divBdr>
    </w:div>
    <w:div w:id="1273241463">
      <w:bodyDiv w:val="1"/>
      <w:marLeft w:val="0"/>
      <w:marRight w:val="0"/>
      <w:marTop w:val="0"/>
      <w:marBottom w:val="0"/>
      <w:divBdr>
        <w:top w:val="none" w:sz="0" w:space="0" w:color="auto"/>
        <w:left w:val="none" w:sz="0" w:space="0" w:color="auto"/>
        <w:bottom w:val="none" w:sz="0" w:space="0" w:color="auto"/>
        <w:right w:val="none" w:sz="0" w:space="0" w:color="auto"/>
      </w:divBdr>
    </w:div>
    <w:div w:id="1276717904">
      <w:bodyDiv w:val="1"/>
      <w:marLeft w:val="0"/>
      <w:marRight w:val="0"/>
      <w:marTop w:val="0"/>
      <w:marBottom w:val="0"/>
      <w:divBdr>
        <w:top w:val="none" w:sz="0" w:space="0" w:color="auto"/>
        <w:left w:val="none" w:sz="0" w:space="0" w:color="auto"/>
        <w:bottom w:val="none" w:sz="0" w:space="0" w:color="auto"/>
        <w:right w:val="none" w:sz="0" w:space="0" w:color="auto"/>
      </w:divBdr>
    </w:div>
    <w:div w:id="1278684120">
      <w:bodyDiv w:val="1"/>
      <w:marLeft w:val="0"/>
      <w:marRight w:val="0"/>
      <w:marTop w:val="0"/>
      <w:marBottom w:val="0"/>
      <w:divBdr>
        <w:top w:val="none" w:sz="0" w:space="0" w:color="auto"/>
        <w:left w:val="none" w:sz="0" w:space="0" w:color="auto"/>
        <w:bottom w:val="none" w:sz="0" w:space="0" w:color="auto"/>
        <w:right w:val="none" w:sz="0" w:space="0" w:color="auto"/>
      </w:divBdr>
    </w:div>
    <w:div w:id="1279146833">
      <w:bodyDiv w:val="1"/>
      <w:marLeft w:val="0"/>
      <w:marRight w:val="0"/>
      <w:marTop w:val="0"/>
      <w:marBottom w:val="0"/>
      <w:divBdr>
        <w:top w:val="none" w:sz="0" w:space="0" w:color="auto"/>
        <w:left w:val="none" w:sz="0" w:space="0" w:color="auto"/>
        <w:bottom w:val="none" w:sz="0" w:space="0" w:color="auto"/>
        <w:right w:val="none" w:sz="0" w:space="0" w:color="auto"/>
      </w:divBdr>
    </w:div>
    <w:div w:id="1279332837">
      <w:bodyDiv w:val="1"/>
      <w:marLeft w:val="0"/>
      <w:marRight w:val="0"/>
      <w:marTop w:val="0"/>
      <w:marBottom w:val="0"/>
      <w:divBdr>
        <w:top w:val="none" w:sz="0" w:space="0" w:color="auto"/>
        <w:left w:val="none" w:sz="0" w:space="0" w:color="auto"/>
        <w:bottom w:val="none" w:sz="0" w:space="0" w:color="auto"/>
        <w:right w:val="none" w:sz="0" w:space="0" w:color="auto"/>
      </w:divBdr>
    </w:div>
    <w:div w:id="1280800082">
      <w:bodyDiv w:val="1"/>
      <w:marLeft w:val="0"/>
      <w:marRight w:val="0"/>
      <w:marTop w:val="0"/>
      <w:marBottom w:val="0"/>
      <w:divBdr>
        <w:top w:val="none" w:sz="0" w:space="0" w:color="auto"/>
        <w:left w:val="none" w:sz="0" w:space="0" w:color="auto"/>
        <w:bottom w:val="none" w:sz="0" w:space="0" w:color="auto"/>
        <w:right w:val="none" w:sz="0" w:space="0" w:color="auto"/>
      </w:divBdr>
    </w:div>
    <w:div w:id="1282541179">
      <w:bodyDiv w:val="1"/>
      <w:marLeft w:val="0"/>
      <w:marRight w:val="0"/>
      <w:marTop w:val="0"/>
      <w:marBottom w:val="0"/>
      <w:divBdr>
        <w:top w:val="none" w:sz="0" w:space="0" w:color="auto"/>
        <w:left w:val="none" w:sz="0" w:space="0" w:color="auto"/>
        <w:bottom w:val="none" w:sz="0" w:space="0" w:color="auto"/>
        <w:right w:val="none" w:sz="0" w:space="0" w:color="auto"/>
      </w:divBdr>
    </w:div>
    <w:div w:id="1283422818">
      <w:bodyDiv w:val="1"/>
      <w:marLeft w:val="0"/>
      <w:marRight w:val="0"/>
      <w:marTop w:val="0"/>
      <w:marBottom w:val="0"/>
      <w:divBdr>
        <w:top w:val="none" w:sz="0" w:space="0" w:color="auto"/>
        <w:left w:val="none" w:sz="0" w:space="0" w:color="auto"/>
        <w:bottom w:val="none" w:sz="0" w:space="0" w:color="auto"/>
        <w:right w:val="none" w:sz="0" w:space="0" w:color="auto"/>
      </w:divBdr>
    </w:div>
    <w:div w:id="1283458713">
      <w:bodyDiv w:val="1"/>
      <w:marLeft w:val="0"/>
      <w:marRight w:val="0"/>
      <w:marTop w:val="0"/>
      <w:marBottom w:val="0"/>
      <w:divBdr>
        <w:top w:val="none" w:sz="0" w:space="0" w:color="auto"/>
        <w:left w:val="none" w:sz="0" w:space="0" w:color="auto"/>
        <w:bottom w:val="none" w:sz="0" w:space="0" w:color="auto"/>
        <w:right w:val="none" w:sz="0" w:space="0" w:color="auto"/>
      </w:divBdr>
    </w:div>
    <w:div w:id="1285379991">
      <w:bodyDiv w:val="1"/>
      <w:marLeft w:val="0"/>
      <w:marRight w:val="0"/>
      <w:marTop w:val="0"/>
      <w:marBottom w:val="0"/>
      <w:divBdr>
        <w:top w:val="none" w:sz="0" w:space="0" w:color="auto"/>
        <w:left w:val="none" w:sz="0" w:space="0" w:color="auto"/>
        <w:bottom w:val="none" w:sz="0" w:space="0" w:color="auto"/>
        <w:right w:val="none" w:sz="0" w:space="0" w:color="auto"/>
      </w:divBdr>
    </w:div>
    <w:div w:id="1286427537">
      <w:bodyDiv w:val="1"/>
      <w:marLeft w:val="0"/>
      <w:marRight w:val="0"/>
      <w:marTop w:val="0"/>
      <w:marBottom w:val="0"/>
      <w:divBdr>
        <w:top w:val="none" w:sz="0" w:space="0" w:color="auto"/>
        <w:left w:val="none" w:sz="0" w:space="0" w:color="auto"/>
        <w:bottom w:val="none" w:sz="0" w:space="0" w:color="auto"/>
        <w:right w:val="none" w:sz="0" w:space="0" w:color="auto"/>
      </w:divBdr>
    </w:div>
    <w:div w:id="1286699092">
      <w:bodyDiv w:val="1"/>
      <w:marLeft w:val="0"/>
      <w:marRight w:val="0"/>
      <w:marTop w:val="0"/>
      <w:marBottom w:val="0"/>
      <w:divBdr>
        <w:top w:val="none" w:sz="0" w:space="0" w:color="auto"/>
        <w:left w:val="none" w:sz="0" w:space="0" w:color="auto"/>
        <w:bottom w:val="none" w:sz="0" w:space="0" w:color="auto"/>
        <w:right w:val="none" w:sz="0" w:space="0" w:color="auto"/>
      </w:divBdr>
    </w:div>
    <w:div w:id="1286808834">
      <w:bodyDiv w:val="1"/>
      <w:marLeft w:val="0"/>
      <w:marRight w:val="0"/>
      <w:marTop w:val="0"/>
      <w:marBottom w:val="0"/>
      <w:divBdr>
        <w:top w:val="none" w:sz="0" w:space="0" w:color="auto"/>
        <w:left w:val="none" w:sz="0" w:space="0" w:color="auto"/>
        <w:bottom w:val="none" w:sz="0" w:space="0" w:color="auto"/>
        <w:right w:val="none" w:sz="0" w:space="0" w:color="auto"/>
      </w:divBdr>
    </w:div>
    <w:div w:id="1286930734">
      <w:bodyDiv w:val="1"/>
      <w:marLeft w:val="0"/>
      <w:marRight w:val="0"/>
      <w:marTop w:val="0"/>
      <w:marBottom w:val="0"/>
      <w:divBdr>
        <w:top w:val="none" w:sz="0" w:space="0" w:color="auto"/>
        <w:left w:val="none" w:sz="0" w:space="0" w:color="auto"/>
        <w:bottom w:val="none" w:sz="0" w:space="0" w:color="auto"/>
        <w:right w:val="none" w:sz="0" w:space="0" w:color="auto"/>
      </w:divBdr>
    </w:div>
    <w:div w:id="1288245777">
      <w:bodyDiv w:val="1"/>
      <w:marLeft w:val="0"/>
      <w:marRight w:val="0"/>
      <w:marTop w:val="0"/>
      <w:marBottom w:val="0"/>
      <w:divBdr>
        <w:top w:val="none" w:sz="0" w:space="0" w:color="auto"/>
        <w:left w:val="none" w:sz="0" w:space="0" w:color="auto"/>
        <w:bottom w:val="none" w:sz="0" w:space="0" w:color="auto"/>
        <w:right w:val="none" w:sz="0" w:space="0" w:color="auto"/>
      </w:divBdr>
    </w:div>
    <w:div w:id="1288582828">
      <w:bodyDiv w:val="1"/>
      <w:marLeft w:val="0"/>
      <w:marRight w:val="0"/>
      <w:marTop w:val="0"/>
      <w:marBottom w:val="0"/>
      <w:divBdr>
        <w:top w:val="none" w:sz="0" w:space="0" w:color="auto"/>
        <w:left w:val="none" w:sz="0" w:space="0" w:color="auto"/>
        <w:bottom w:val="none" w:sz="0" w:space="0" w:color="auto"/>
        <w:right w:val="none" w:sz="0" w:space="0" w:color="auto"/>
      </w:divBdr>
    </w:div>
    <w:div w:id="1289776012">
      <w:bodyDiv w:val="1"/>
      <w:marLeft w:val="0"/>
      <w:marRight w:val="0"/>
      <w:marTop w:val="0"/>
      <w:marBottom w:val="0"/>
      <w:divBdr>
        <w:top w:val="none" w:sz="0" w:space="0" w:color="auto"/>
        <w:left w:val="none" w:sz="0" w:space="0" w:color="auto"/>
        <w:bottom w:val="none" w:sz="0" w:space="0" w:color="auto"/>
        <w:right w:val="none" w:sz="0" w:space="0" w:color="auto"/>
      </w:divBdr>
    </w:div>
    <w:div w:id="1292248611">
      <w:bodyDiv w:val="1"/>
      <w:marLeft w:val="0"/>
      <w:marRight w:val="0"/>
      <w:marTop w:val="0"/>
      <w:marBottom w:val="0"/>
      <w:divBdr>
        <w:top w:val="none" w:sz="0" w:space="0" w:color="auto"/>
        <w:left w:val="none" w:sz="0" w:space="0" w:color="auto"/>
        <w:bottom w:val="none" w:sz="0" w:space="0" w:color="auto"/>
        <w:right w:val="none" w:sz="0" w:space="0" w:color="auto"/>
      </w:divBdr>
    </w:div>
    <w:div w:id="1293366576">
      <w:bodyDiv w:val="1"/>
      <w:marLeft w:val="0"/>
      <w:marRight w:val="0"/>
      <w:marTop w:val="0"/>
      <w:marBottom w:val="0"/>
      <w:divBdr>
        <w:top w:val="none" w:sz="0" w:space="0" w:color="auto"/>
        <w:left w:val="none" w:sz="0" w:space="0" w:color="auto"/>
        <w:bottom w:val="none" w:sz="0" w:space="0" w:color="auto"/>
        <w:right w:val="none" w:sz="0" w:space="0" w:color="auto"/>
      </w:divBdr>
    </w:div>
    <w:div w:id="1294948146">
      <w:bodyDiv w:val="1"/>
      <w:marLeft w:val="0"/>
      <w:marRight w:val="0"/>
      <w:marTop w:val="0"/>
      <w:marBottom w:val="0"/>
      <w:divBdr>
        <w:top w:val="none" w:sz="0" w:space="0" w:color="auto"/>
        <w:left w:val="none" w:sz="0" w:space="0" w:color="auto"/>
        <w:bottom w:val="none" w:sz="0" w:space="0" w:color="auto"/>
        <w:right w:val="none" w:sz="0" w:space="0" w:color="auto"/>
      </w:divBdr>
    </w:div>
    <w:div w:id="1295253692">
      <w:bodyDiv w:val="1"/>
      <w:marLeft w:val="0"/>
      <w:marRight w:val="0"/>
      <w:marTop w:val="0"/>
      <w:marBottom w:val="0"/>
      <w:divBdr>
        <w:top w:val="none" w:sz="0" w:space="0" w:color="auto"/>
        <w:left w:val="none" w:sz="0" w:space="0" w:color="auto"/>
        <w:bottom w:val="none" w:sz="0" w:space="0" w:color="auto"/>
        <w:right w:val="none" w:sz="0" w:space="0" w:color="auto"/>
      </w:divBdr>
    </w:div>
    <w:div w:id="1295254194">
      <w:bodyDiv w:val="1"/>
      <w:marLeft w:val="0"/>
      <w:marRight w:val="0"/>
      <w:marTop w:val="0"/>
      <w:marBottom w:val="0"/>
      <w:divBdr>
        <w:top w:val="none" w:sz="0" w:space="0" w:color="auto"/>
        <w:left w:val="none" w:sz="0" w:space="0" w:color="auto"/>
        <w:bottom w:val="none" w:sz="0" w:space="0" w:color="auto"/>
        <w:right w:val="none" w:sz="0" w:space="0" w:color="auto"/>
      </w:divBdr>
    </w:div>
    <w:div w:id="1296256171">
      <w:bodyDiv w:val="1"/>
      <w:marLeft w:val="0"/>
      <w:marRight w:val="0"/>
      <w:marTop w:val="0"/>
      <w:marBottom w:val="0"/>
      <w:divBdr>
        <w:top w:val="none" w:sz="0" w:space="0" w:color="auto"/>
        <w:left w:val="none" w:sz="0" w:space="0" w:color="auto"/>
        <w:bottom w:val="none" w:sz="0" w:space="0" w:color="auto"/>
        <w:right w:val="none" w:sz="0" w:space="0" w:color="auto"/>
      </w:divBdr>
    </w:div>
    <w:div w:id="1296569879">
      <w:bodyDiv w:val="1"/>
      <w:marLeft w:val="0"/>
      <w:marRight w:val="0"/>
      <w:marTop w:val="0"/>
      <w:marBottom w:val="0"/>
      <w:divBdr>
        <w:top w:val="none" w:sz="0" w:space="0" w:color="auto"/>
        <w:left w:val="none" w:sz="0" w:space="0" w:color="auto"/>
        <w:bottom w:val="none" w:sz="0" w:space="0" w:color="auto"/>
        <w:right w:val="none" w:sz="0" w:space="0" w:color="auto"/>
      </w:divBdr>
    </w:div>
    <w:div w:id="1297485812">
      <w:bodyDiv w:val="1"/>
      <w:marLeft w:val="0"/>
      <w:marRight w:val="0"/>
      <w:marTop w:val="0"/>
      <w:marBottom w:val="0"/>
      <w:divBdr>
        <w:top w:val="none" w:sz="0" w:space="0" w:color="auto"/>
        <w:left w:val="none" w:sz="0" w:space="0" w:color="auto"/>
        <w:bottom w:val="none" w:sz="0" w:space="0" w:color="auto"/>
        <w:right w:val="none" w:sz="0" w:space="0" w:color="auto"/>
      </w:divBdr>
    </w:div>
    <w:div w:id="1298872070">
      <w:bodyDiv w:val="1"/>
      <w:marLeft w:val="0"/>
      <w:marRight w:val="0"/>
      <w:marTop w:val="0"/>
      <w:marBottom w:val="0"/>
      <w:divBdr>
        <w:top w:val="none" w:sz="0" w:space="0" w:color="auto"/>
        <w:left w:val="none" w:sz="0" w:space="0" w:color="auto"/>
        <w:bottom w:val="none" w:sz="0" w:space="0" w:color="auto"/>
        <w:right w:val="none" w:sz="0" w:space="0" w:color="auto"/>
      </w:divBdr>
    </w:div>
    <w:div w:id="1299729409">
      <w:bodyDiv w:val="1"/>
      <w:marLeft w:val="0"/>
      <w:marRight w:val="0"/>
      <w:marTop w:val="0"/>
      <w:marBottom w:val="0"/>
      <w:divBdr>
        <w:top w:val="none" w:sz="0" w:space="0" w:color="auto"/>
        <w:left w:val="none" w:sz="0" w:space="0" w:color="auto"/>
        <w:bottom w:val="none" w:sz="0" w:space="0" w:color="auto"/>
        <w:right w:val="none" w:sz="0" w:space="0" w:color="auto"/>
      </w:divBdr>
    </w:div>
    <w:div w:id="1299842255">
      <w:bodyDiv w:val="1"/>
      <w:marLeft w:val="0"/>
      <w:marRight w:val="0"/>
      <w:marTop w:val="0"/>
      <w:marBottom w:val="0"/>
      <w:divBdr>
        <w:top w:val="none" w:sz="0" w:space="0" w:color="auto"/>
        <w:left w:val="none" w:sz="0" w:space="0" w:color="auto"/>
        <w:bottom w:val="none" w:sz="0" w:space="0" w:color="auto"/>
        <w:right w:val="none" w:sz="0" w:space="0" w:color="auto"/>
      </w:divBdr>
      <w:divsChild>
        <w:div w:id="1994137370">
          <w:marLeft w:val="480"/>
          <w:marRight w:val="0"/>
          <w:marTop w:val="0"/>
          <w:marBottom w:val="0"/>
          <w:divBdr>
            <w:top w:val="none" w:sz="0" w:space="0" w:color="auto"/>
            <w:left w:val="none" w:sz="0" w:space="0" w:color="auto"/>
            <w:bottom w:val="none" w:sz="0" w:space="0" w:color="auto"/>
            <w:right w:val="none" w:sz="0" w:space="0" w:color="auto"/>
          </w:divBdr>
        </w:div>
        <w:div w:id="713042824">
          <w:marLeft w:val="480"/>
          <w:marRight w:val="0"/>
          <w:marTop w:val="0"/>
          <w:marBottom w:val="0"/>
          <w:divBdr>
            <w:top w:val="none" w:sz="0" w:space="0" w:color="auto"/>
            <w:left w:val="none" w:sz="0" w:space="0" w:color="auto"/>
            <w:bottom w:val="none" w:sz="0" w:space="0" w:color="auto"/>
            <w:right w:val="none" w:sz="0" w:space="0" w:color="auto"/>
          </w:divBdr>
        </w:div>
        <w:div w:id="665322735">
          <w:marLeft w:val="480"/>
          <w:marRight w:val="0"/>
          <w:marTop w:val="0"/>
          <w:marBottom w:val="0"/>
          <w:divBdr>
            <w:top w:val="none" w:sz="0" w:space="0" w:color="auto"/>
            <w:left w:val="none" w:sz="0" w:space="0" w:color="auto"/>
            <w:bottom w:val="none" w:sz="0" w:space="0" w:color="auto"/>
            <w:right w:val="none" w:sz="0" w:space="0" w:color="auto"/>
          </w:divBdr>
        </w:div>
        <w:div w:id="1464540300">
          <w:marLeft w:val="480"/>
          <w:marRight w:val="0"/>
          <w:marTop w:val="0"/>
          <w:marBottom w:val="0"/>
          <w:divBdr>
            <w:top w:val="none" w:sz="0" w:space="0" w:color="auto"/>
            <w:left w:val="none" w:sz="0" w:space="0" w:color="auto"/>
            <w:bottom w:val="none" w:sz="0" w:space="0" w:color="auto"/>
            <w:right w:val="none" w:sz="0" w:space="0" w:color="auto"/>
          </w:divBdr>
        </w:div>
        <w:div w:id="956912777">
          <w:marLeft w:val="480"/>
          <w:marRight w:val="0"/>
          <w:marTop w:val="0"/>
          <w:marBottom w:val="0"/>
          <w:divBdr>
            <w:top w:val="none" w:sz="0" w:space="0" w:color="auto"/>
            <w:left w:val="none" w:sz="0" w:space="0" w:color="auto"/>
            <w:bottom w:val="none" w:sz="0" w:space="0" w:color="auto"/>
            <w:right w:val="none" w:sz="0" w:space="0" w:color="auto"/>
          </w:divBdr>
        </w:div>
        <w:div w:id="574047885">
          <w:marLeft w:val="480"/>
          <w:marRight w:val="0"/>
          <w:marTop w:val="0"/>
          <w:marBottom w:val="0"/>
          <w:divBdr>
            <w:top w:val="none" w:sz="0" w:space="0" w:color="auto"/>
            <w:left w:val="none" w:sz="0" w:space="0" w:color="auto"/>
            <w:bottom w:val="none" w:sz="0" w:space="0" w:color="auto"/>
            <w:right w:val="none" w:sz="0" w:space="0" w:color="auto"/>
          </w:divBdr>
        </w:div>
        <w:div w:id="827089809">
          <w:marLeft w:val="480"/>
          <w:marRight w:val="0"/>
          <w:marTop w:val="0"/>
          <w:marBottom w:val="0"/>
          <w:divBdr>
            <w:top w:val="none" w:sz="0" w:space="0" w:color="auto"/>
            <w:left w:val="none" w:sz="0" w:space="0" w:color="auto"/>
            <w:bottom w:val="none" w:sz="0" w:space="0" w:color="auto"/>
            <w:right w:val="none" w:sz="0" w:space="0" w:color="auto"/>
          </w:divBdr>
        </w:div>
        <w:div w:id="1575318410">
          <w:marLeft w:val="480"/>
          <w:marRight w:val="0"/>
          <w:marTop w:val="0"/>
          <w:marBottom w:val="0"/>
          <w:divBdr>
            <w:top w:val="none" w:sz="0" w:space="0" w:color="auto"/>
            <w:left w:val="none" w:sz="0" w:space="0" w:color="auto"/>
            <w:bottom w:val="none" w:sz="0" w:space="0" w:color="auto"/>
            <w:right w:val="none" w:sz="0" w:space="0" w:color="auto"/>
          </w:divBdr>
        </w:div>
        <w:div w:id="310527258">
          <w:marLeft w:val="480"/>
          <w:marRight w:val="0"/>
          <w:marTop w:val="0"/>
          <w:marBottom w:val="0"/>
          <w:divBdr>
            <w:top w:val="none" w:sz="0" w:space="0" w:color="auto"/>
            <w:left w:val="none" w:sz="0" w:space="0" w:color="auto"/>
            <w:bottom w:val="none" w:sz="0" w:space="0" w:color="auto"/>
            <w:right w:val="none" w:sz="0" w:space="0" w:color="auto"/>
          </w:divBdr>
        </w:div>
        <w:div w:id="125703538">
          <w:marLeft w:val="480"/>
          <w:marRight w:val="0"/>
          <w:marTop w:val="0"/>
          <w:marBottom w:val="0"/>
          <w:divBdr>
            <w:top w:val="none" w:sz="0" w:space="0" w:color="auto"/>
            <w:left w:val="none" w:sz="0" w:space="0" w:color="auto"/>
            <w:bottom w:val="none" w:sz="0" w:space="0" w:color="auto"/>
            <w:right w:val="none" w:sz="0" w:space="0" w:color="auto"/>
          </w:divBdr>
        </w:div>
        <w:div w:id="1462647254">
          <w:marLeft w:val="480"/>
          <w:marRight w:val="0"/>
          <w:marTop w:val="0"/>
          <w:marBottom w:val="0"/>
          <w:divBdr>
            <w:top w:val="none" w:sz="0" w:space="0" w:color="auto"/>
            <w:left w:val="none" w:sz="0" w:space="0" w:color="auto"/>
            <w:bottom w:val="none" w:sz="0" w:space="0" w:color="auto"/>
            <w:right w:val="none" w:sz="0" w:space="0" w:color="auto"/>
          </w:divBdr>
        </w:div>
        <w:div w:id="1453137005">
          <w:marLeft w:val="480"/>
          <w:marRight w:val="0"/>
          <w:marTop w:val="0"/>
          <w:marBottom w:val="0"/>
          <w:divBdr>
            <w:top w:val="none" w:sz="0" w:space="0" w:color="auto"/>
            <w:left w:val="none" w:sz="0" w:space="0" w:color="auto"/>
            <w:bottom w:val="none" w:sz="0" w:space="0" w:color="auto"/>
            <w:right w:val="none" w:sz="0" w:space="0" w:color="auto"/>
          </w:divBdr>
        </w:div>
        <w:div w:id="526793677">
          <w:marLeft w:val="480"/>
          <w:marRight w:val="0"/>
          <w:marTop w:val="0"/>
          <w:marBottom w:val="0"/>
          <w:divBdr>
            <w:top w:val="none" w:sz="0" w:space="0" w:color="auto"/>
            <w:left w:val="none" w:sz="0" w:space="0" w:color="auto"/>
            <w:bottom w:val="none" w:sz="0" w:space="0" w:color="auto"/>
            <w:right w:val="none" w:sz="0" w:space="0" w:color="auto"/>
          </w:divBdr>
        </w:div>
        <w:div w:id="926887706">
          <w:marLeft w:val="480"/>
          <w:marRight w:val="0"/>
          <w:marTop w:val="0"/>
          <w:marBottom w:val="0"/>
          <w:divBdr>
            <w:top w:val="none" w:sz="0" w:space="0" w:color="auto"/>
            <w:left w:val="none" w:sz="0" w:space="0" w:color="auto"/>
            <w:bottom w:val="none" w:sz="0" w:space="0" w:color="auto"/>
            <w:right w:val="none" w:sz="0" w:space="0" w:color="auto"/>
          </w:divBdr>
        </w:div>
        <w:div w:id="88548777">
          <w:marLeft w:val="480"/>
          <w:marRight w:val="0"/>
          <w:marTop w:val="0"/>
          <w:marBottom w:val="0"/>
          <w:divBdr>
            <w:top w:val="none" w:sz="0" w:space="0" w:color="auto"/>
            <w:left w:val="none" w:sz="0" w:space="0" w:color="auto"/>
            <w:bottom w:val="none" w:sz="0" w:space="0" w:color="auto"/>
            <w:right w:val="none" w:sz="0" w:space="0" w:color="auto"/>
          </w:divBdr>
        </w:div>
        <w:div w:id="1523587752">
          <w:marLeft w:val="480"/>
          <w:marRight w:val="0"/>
          <w:marTop w:val="0"/>
          <w:marBottom w:val="0"/>
          <w:divBdr>
            <w:top w:val="none" w:sz="0" w:space="0" w:color="auto"/>
            <w:left w:val="none" w:sz="0" w:space="0" w:color="auto"/>
            <w:bottom w:val="none" w:sz="0" w:space="0" w:color="auto"/>
            <w:right w:val="none" w:sz="0" w:space="0" w:color="auto"/>
          </w:divBdr>
        </w:div>
        <w:div w:id="644090318">
          <w:marLeft w:val="480"/>
          <w:marRight w:val="0"/>
          <w:marTop w:val="0"/>
          <w:marBottom w:val="0"/>
          <w:divBdr>
            <w:top w:val="none" w:sz="0" w:space="0" w:color="auto"/>
            <w:left w:val="none" w:sz="0" w:space="0" w:color="auto"/>
            <w:bottom w:val="none" w:sz="0" w:space="0" w:color="auto"/>
            <w:right w:val="none" w:sz="0" w:space="0" w:color="auto"/>
          </w:divBdr>
        </w:div>
        <w:div w:id="952982199">
          <w:marLeft w:val="480"/>
          <w:marRight w:val="0"/>
          <w:marTop w:val="0"/>
          <w:marBottom w:val="0"/>
          <w:divBdr>
            <w:top w:val="none" w:sz="0" w:space="0" w:color="auto"/>
            <w:left w:val="none" w:sz="0" w:space="0" w:color="auto"/>
            <w:bottom w:val="none" w:sz="0" w:space="0" w:color="auto"/>
            <w:right w:val="none" w:sz="0" w:space="0" w:color="auto"/>
          </w:divBdr>
        </w:div>
        <w:div w:id="1264651256">
          <w:marLeft w:val="480"/>
          <w:marRight w:val="0"/>
          <w:marTop w:val="0"/>
          <w:marBottom w:val="0"/>
          <w:divBdr>
            <w:top w:val="none" w:sz="0" w:space="0" w:color="auto"/>
            <w:left w:val="none" w:sz="0" w:space="0" w:color="auto"/>
            <w:bottom w:val="none" w:sz="0" w:space="0" w:color="auto"/>
            <w:right w:val="none" w:sz="0" w:space="0" w:color="auto"/>
          </w:divBdr>
        </w:div>
        <w:div w:id="715354225">
          <w:marLeft w:val="480"/>
          <w:marRight w:val="0"/>
          <w:marTop w:val="0"/>
          <w:marBottom w:val="0"/>
          <w:divBdr>
            <w:top w:val="none" w:sz="0" w:space="0" w:color="auto"/>
            <w:left w:val="none" w:sz="0" w:space="0" w:color="auto"/>
            <w:bottom w:val="none" w:sz="0" w:space="0" w:color="auto"/>
            <w:right w:val="none" w:sz="0" w:space="0" w:color="auto"/>
          </w:divBdr>
        </w:div>
        <w:div w:id="987439656">
          <w:marLeft w:val="480"/>
          <w:marRight w:val="0"/>
          <w:marTop w:val="0"/>
          <w:marBottom w:val="0"/>
          <w:divBdr>
            <w:top w:val="none" w:sz="0" w:space="0" w:color="auto"/>
            <w:left w:val="none" w:sz="0" w:space="0" w:color="auto"/>
            <w:bottom w:val="none" w:sz="0" w:space="0" w:color="auto"/>
            <w:right w:val="none" w:sz="0" w:space="0" w:color="auto"/>
          </w:divBdr>
        </w:div>
        <w:div w:id="1953315758">
          <w:marLeft w:val="480"/>
          <w:marRight w:val="0"/>
          <w:marTop w:val="0"/>
          <w:marBottom w:val="0"/>
          <w:divBdr>
            <w:top w:val="none" w:sz="0" w:space="0" w:color="auto"/>
            <w:left w:val="none" w:sz="0" w:space="0" w:color="auto"/>
            <w:bottom w:val="none" w:sz="0" w:space="0" w:color="auto"/>
            <w:right w:val="none" w:sz="0" w:space="0" w:color="auto"/>
          </w:divBdr>
        </w:div>
        <w:div w:id="276527143">
          <w:marLeft w:val="480"/>
          <w:marRight w:val="0"/>
          <w:marTop w:val="0"/>
          <w:marBottom w:val="0"/>
          <w:divBdr>
            <w:top w:val="none" w:sz="0" w:space="0" w:color="auto"/>
            <w:left w:val="none" w:sz="0" w:space="0" w:color="auto"/>
            <w:bottom w:val="none" w:sz="0" w:space="0" w:color="auto"/>
            <w:right w:val="none" w:sz="0" w:space="0" w:color="auto"/>
          </w:divBdr>
        </w:div>
        <w:div w:id="156726048">
          <w:marLeft w:val="480"/>
          <w:marRight w:val="0"/>
          <w:marTop w:val="0"/>
          <w:marBottom w:val="0"/>
          <w:divBdr>
            <w:top w:val="none" w:sz="0" w:space="0" w:color="auto"/>
            <w:left w:val="none" w:sz="0" w:space="0" w:color="auto"/>
            <w:bottom w:val="none" w:sz="0" w:space="0" w:color="auto"/>
            <w:right w:val="none" w:sz="0" w:space="0" w:color="auto"/>
          </w:divBdr>
        </w:div>
        <w:div w:id="1017847597">
          <w:marLeft w:val="480"/>
          <w:marRight w:val="0"/>
          <w:marTop w:val="0"/>
          <w:marBottom w:val="0"/>
          <w:divBdr>
            <w:top w:val="none" w:sz="0" w:space="0" w:color="auto"/>
            <w:left w:val="none" w:sz="0" w:space="0" w:color="auto"/>
            <w:bottom w:val="none" w:sz="0" w:space="0" w:color="auto"/>
            <w:right w:val="none" w:sz="0" w:space="0" w:color="auto"/>
          </w:divBdr>
        </w:div>
        <w:div w:id="18553564">
          <w:marLeft w:val="480"/>
          <w:marRight w:val="0"/>
          <w:marTop w:val="0"/>
          <w:marBottom w:val="0"/>
          <w:divBdr>
            <w:top w:val="none" w:sz="0" w:space="0" w:color="auto"/>
            <w:left w:val="none" w:sz="0" w:space="0" w:color="auto"/>
            <w:bottom w:val="none" w:sz="0" w:space="0" w:color="auto"/>
            <w:right w:val="none" w:sz="0" w:space="0" w:color="auto"/>
          </w:divBdr>
        </w:div>
        <w:div w:id="2058621724">
          <w:marLeft w:val="480"/>
          <w:marRight w:val="0"/>
          <w:marTop w:val="0"/>
          <w:marBottom w:val="0"/>
          <w:divBdr>
            <w:top w:val="none" w:sz="0" w:space="0" w:color="auto"/>
            <w:left w:val="none" w:sz="0" w:space="0" w:color="auto"/>
            <w:bottom w:val="none" w:sz="0" w:space="0" w:color="auto"/>
            <w:right w:val="none" w:sz="0" w:space="0" w:color="auto"/>
          </w:divBdr>
        </w:div>
        <w:div w:id="660432308">
          <w:marLeft w:val="480"/>
          <w:marRight w:val="0"/>
          <w:marTop w:val="0"/>
          <w:marBottom w:val="0"/>
          <w:divBdr>
            <w:top w:val="none" w:sz="0" w:space="0" w:color="auto"/>
            <w:left w:val="none" w:sz="0" w:space="0" w:color="auto"/>
            <w:bottom w:val="none" w:sz="0" w:space="0" w:color="auto"/>
            <w:right w:val="none" w:sz="0" w:space="0" w:color="auto"/>
          </w:divBdr>
        </w:div>
        <w:div w:id="1123698045">
          <w:marLeft w:val="480"/>
          <w:marRight w:val="0"/>
          <w:marTop w:val="0"/>
          <w:marBottom w:val="0"/>
          <w:divBdr>
            <w:top w:val="none" w:sz="0" w:space="0" w:color="auto"/>
            <w:left w:val="none" w:sz="0" w:space="0" w:color="auto"/>
            <w:bottom w:val="none" w:sz="0" w:space="0" w:color="auto"/>
            <w:right w:val="none" w:sz="0" w:space="0" w:color="auto"/>
          </w:divBdr>
        </w:div>
        <w:div w:id="1976178588">
          <w:marLeft w:val="480"/>
          <w:marRight w:val="0"/>
          <w:marTop w:val="0"/>
          <w:marBottom w:val="0"/>
          <w:divBdr>
            <w:top w:val="none" w:sz="0" w:space="0" w:color="auto"/>
            <w:left w:val="none" w:sz="0" w:space="0" w:color="auto"/>
            <w:bottom w:val="none" w:sz="0" w:space="0" w:color="auto"/>
            <w:right w:val="none" w:sz="0" w:space="0" w:color="auto"/>
          </w:divBdr>
        </w:div>
        <w:div w:id="955985129">
          <w:marLeft w:val="480"/>
          <w:marRight w:val="0"/>
          <w:marTop w:val="0"/>
          <w:marBottom w:val="0"/>
          <w:divBdr>
            <w:top w:val="none" w:sz="0" w:space="0" w:color="auto"/>
            <w:left w:val="none" w:sz="0" w:space="0" w:color="auto"/>
            <w:bottom w:val="none" w:sz="0" w:space="0" w:color="auto"/>
            <w:right w:val="none" w:sz="0" w:space="0" w:color="auto"/>
          </w:divBdr>
        </w:div>
        <w:div w:id="1886982820">
          <w:marLeft w:val="480"/>
          <w:marRight w:val="0"/>
          <w:marTop w:val="0"/>
          <w:marBottom w:val="0"/>
          <w:divBdr>
            <w:top w:val="none" w:sz="0" w:space="0" w:color="auto"/>
            <w:left w:val="none" w:sz="0" w:space="0" w:color="auto"/>
            <w:bottom w:val="none" w:sz="0" w:space="0" w:color="auto"/>
            <w:right w:val="none" w:sz="0" w:space="0" w:color="auto"/>
          </w:divBdr>
        </w:div>
        <w:div w:id="1003511815">
          <w:marLeft w:val="480"/>
          <w:marRight w:val="0"/>
          <w:marTop w:val="0"/>
          <w:marBottom w:val="0"/>
          <w:divBdr>
            <w:top w:val="none" w:sz="0" w:space="0" w:color="auto"/>
            <w:left w:val="none" w:sz="0" w:space="0" w:color="auto"/>
            <w:bottom w:val="none" w:sz="0" w:space="0" w:color="auto"/>
            <w:right w:val="none" w:sz="0" w:space="0" w:color="auto"/>
          </w:divBdr>
        </w:div>
        <w:div w:id="139270761">
          <w:marLeft w:val="480"/>
          <w:marRight w:val="0"/>
          <w:marTop w:val="0"/>
          <w:marBottom w:val="0"/>
          <w:divBdr>
            <w:top w:val="none" w:sz="0" w:space="0" w:color="auto"/>
            <w:left w:val="none" w:sz="0" w:space="0" w:color="auto"/>
            <w:bottom w:val="none" w:sz="0" w:space="0" w:color="auto"/>
            <w:right w:val="none" w:sz="0" w:space="0" w:color="auto"/>
          </w:divBdr>
        </w:div>
        <w:div w:id="813183332">
          <w:marLeft w:val="480"/>
          <w:marRight w:val="0"/>
          <w:marTop w:val="0"/>
          <w:marBottom w:val="0"/>
          <w:divBdr>
            <w:top w:val="none" w:sz="0" w:space="0" w:color="auto"/>
            <w:left w:val="none" w:sz="0" w:space="0" w:color="auto"/>
            <w:bottom w:val="none" w:sz="0" w:space="0" w:color="auto"/>
            <w:right w:val="none" w:sz="0" w:space="0" w:color="auto"/>
          </w:divBdr>
        </w:div>
        <w:div w:id="1516731035">
          <w:marLeft w:val="480"/>
          <w:marRight w:val="0"/>
          <w:marTop w:val="0"/>
          <w:marBottom w:val="0"/>
          <w:divBdr>
            <w:top w:val="none" w:sz="0" w:space="0" w:color="auto"/>
            <w:left w:val="none" w:sz="0" w:space="0" w:color="auto"/>
            <w:bottom w:val="none" w:sz="0" w:space="0" w:color="auto"/>
            <w:right w:val="none" w:sz="0" w:space="0" w:color="auto"/>
          </w:divBdr>
        </w:div>
        <w:div w:id="827207850">
          <w:marLeft w:val="480"/>
          <w:marRight w:val="0"/>
          <w:marTop w:val="0"/>
          <w:marBottom w:val="0"/>
          <w:divBdr>
            <w:top w:val="none" w:sz="0" w:space="0" w:color="auto"/>
            <w:left w:val="none" w:sz="0" w:space="0" w:color="auto"/>
            <w:bottom w:val="none" w:sz="0" w:space="0" w:color="auto"/>
            <w:right w:val="none" w:sz="0" w:space="0" w:color="auto"/>
          </w:divBdr>
        </w:div>
        <w:div w:id="168719727">
          <w:marLeft w:val="480"/>
          <w:marRight w:val="0"/>
          <w:marTop w:val="0"/>
          <w:marBottom w:val="0"/>
          <w:divBdr>
            <w:top w:val="none" w:sz="0" w:space="0" w:color="auto"/>
            <w:left w:val="none" w:sz="0" w:space="0" w:color="auto"/>
            <w:bottom w:val="none" w:sz="0" w:space="0" w:color="auto"/>
            <w:right w:val="none" w:sz="0" w:space="0" w:color="auto"/>
          </w:divBdr>
        </w:div>
        <w:div w:id="1251155196">
          <w:marLeft w:val="480"/>
          <w:marRight w:val="0"/>
          <w:marTop w:val="0"/>
          <w:marBottom w:val="0"/>
          <w:divBdr>
            <w:top w:val="none" w:sz="0" w:space="0" w:color="auto"/>
            <w:left w:val="none" w:sz="0" w:space="0" w:color="auto"/>
            <w:bottom w:val="none" w:sz="0" w:space="0" w:color="auto"/>
            <w:right w:val="none" w:sz="0" w:space="0" w:color="auto"/>
          </w:divBdr>
        </w:div>
        <w:div w:id="242683266">
          <w:marLeft w:val="480"/>
          <w:marRight w:val="0"/>
          <w:marTop w:val="0"/>
          <w:marBottom w:val="0"/>
          <w:divBdr>
            <w:top w:val="none" w:sz="0" w:space="0" w:color="auto"/>
            <w:left w:val="none" w:sz="0" w:space="0" w:color="auto"/>
            <w:bottom w:val="none" w:sz="0" w:space="0" w:color="auto"/>
            <w:right w:val="none" w:sz="0" w:space="0" w:color="auto"/>
          </w:divBdr>
        </w:div>
        <w:div w:id="800653766">
          <w:marLeft w:val="480"/>
          <w:marRight w:val="0"/>
          <w:marTop w:val="0"/>
          <w:marBottom w:val="0"/>
          <w:divBdr>
            <w:top w:val="none" w:sz="0" w:space="0" w:color="auto"/>
            <w:left w:val="none" w:sz="0" w:space="0" w:color="auto"/>
            <w:bottom w:val="none" w:sz="0" w:space="0" w:color="auto"/>
            <w:right w:val="none" w:sz="0" w:space="0" w:color="auto"/>
          </w:divBdr>
        </w:div>
        <w:div w:id="207953475">
          <w:marLeft w:val="480"/>
          <w:marRight w:val="0"/>
          <w:marTop w:val="0"/>
          <w:marBottom w:val="0"/>
          <w:divBdr>
            <w:top w:val="none" w:sz="0" w:space="0" w:color="auto"/>
            <w:left w:val="none" w:sz="0" w:space="0" w:color="auto"/>
            <w:bottom w:val="none" w:sz="0" w:space="0" w:color="auto"/>
            <w:right w:val="none" w:sz="0" w:space="0" w:color="auto"/>
          </w:divBdr>
        </w:div>
        <w:div w:id="251745183">
          <w:marLeft w:val="480"/>
          <w:marRight w:val="0"/>
          <w:marTop w:val="0"/>
          <w:marBottom w:val="0"/>
          <w:divBdr>
            <w:top w:val="none" w:sz="0" w:space="0" w:color="auto"/>
            <w:left w:val="none" w:sz="0" w:space="0" w:color="auto"/>
            <w:bottom w:val="none" w:sz="0" w:space="0" w:color="auto"/>
            <w:right w:val="none" w:sz="0" w:space="0" w:color="auto"/>
          </w:divBdr>
        </w:div>
        <w:div w:id="239683933">
          <w:marLeft w:val="480"/>
          <w:marRight w:val="0"/>
          <w:marTop w:val="0"/>
          <w:marBottom w:val="0"/>
          <w:divBdr>
            <w:top w:val="none" w:sz="0" w:space="0" w:color="auto"/>
            <w:left w:val="none" w:sz="0" w:space="0" w:color="auto"/>
            <w:bottom w:val="none" w:sz="0" w:space="0" w:color="auto"/>
            <w:right w:val="none" w:sz="0" w:space="0" w:color="auto"/>
          </w:divBdr>
        </w:div>
        <w:div w:id="428426433">
          <w:marLeft w:val="480"/>
          <w:marRight w:val="0"/>
          <w:marTop w:val="0"/>
          <w:marBottom w:val="0"/>
          <w:divBdr>
            <w:top w:val="none" w:sz="0" w:space="0" w:color="auto"/>
            <w:left w:val="none" w:sz="0" w:space="0" w:color="auto"/>
            <w:bottom w:val="none" w:sz="0" w:space="0" w:color="auto"/>
            <w:right w:val="none" w:sz="0" w:space="0" w:color="auto"/>
          </w:divBdr>
        </w:div>
        <w:div w:id="1240092643">
          <w:marLeft w:val="480"/>
          <w:marRight w:val="0"/>
          <w:marTop w:val="0"/>
          <w:marBottom w:val="0"/>
          <w:divBdr>
            <w:top w:val="none" w:sz="0" w:space="0" w:color="auto"/>
            <w:left w:val="none" w:sz="0" w:space="0" w:color="auto"/>
            <w:bottom w:val="none" w:sz="0" w:space="0" w:color="auto"/>
            <w:right w:val="none" w:sz="0" w:space="0" w:color="auto"/>
          </w:divBdr>
        </w:div>
        <w:div w:id="1781757446">
          <w:marLeft w:val="480"/>
          <w:marRight w:val="0"/>
          <w:marTop w:val="0"/>
          <w:marBottom w:val="0"/>
          <w:divBdr>
            <w:top w:val="none" w:sz="0" w:space="0" w:color="auto"/>
            <w:left w:val="none" w:sz="0" w:space="0" w:color="auto"/>
            <w:bottom w:val="none" w:sz="0" w:space="0" w:color="auto"/>
            <w:right w:val="none" w:sz="0" w:space="0" w:color="auto"/>
          </w:divBdr>
        </w:div>
        <w:div w:id="1625772178">
          <w:marLeft w:val="480"/>
          <w:marRight w:val="0"/>
          <w:marTop w:val="0"/>
          <w:marBottom w:val="0"/>
          <w:divBdr>
            <w:top w:val="none" w:sz="0" w:space="0" w:color="auto"/>
            <w:left w:val="none" w:sz="0" w:space="0" w:color="auto"/>
            <w:bottom w:val="none" w:sz="0" w:space="0" w:color="auto"/>
            <w:right w:val="none" w:sz="0" w:space="0" w:color="auto"/>
          </w:divBdr>
        </w:div>
        <w:div w:id="2115780678">
          <w:marLeft w:val="480"/>
          <w:marRight w:val="0"/>
          <w:marTop w:val="0"/>
          <w:marBottom w:val="0"/>
          <w:divBdr>
            <w:top w:val="none" w:sz="0" w:space="0" w:color="auto"/>
            <w:left w:val="none" w:sz="0" w:space="0" w:color="auto"/>
            <w:bottom w:val="none" w:sz="0" w:space="0" w:color="auto"/>
            <w:right w:val="none" w:sz="0" w:space="0" w:color="auto"/>
          </w:divBdr>
        </w:div>
        <w:div w:id="1676305424">
          <w:marLeft w:val="480"/>
          <w:marRight w:val="0"/>
          <w:marTop w:val="0"/>
          <w:marBottom w:val="0"/>
          <w:divBdr>
            <w:top w:val="none" w:sz="0" w:space="0" w:color="auto"/>
            <w:left w:val="none" w:sz="0" w:space="0" w:color="auto"/>
            <w:bottom w:val="none" w:sz="0" w:space="0" w:color="auto"/>
            <w:right w:val="none" w:sz="0" w:space="0" w:color="auto"/>
          </w:divBdr>
        </w:div>
        <w:div w:id="1874153632">
          <w:marLeft w:val="480"/>
          <w:marRight w:val="0"/>
          <w:marTop w:val="0"/>
          <w:marBottom w:val="0"/>
          <w:divBdr>
            <w:top w:val="none" w:sz="0" w:space="0" w:color="auto"/>
            <w:left w:val="none" w:sz="0" w:space="0" w:color="auto"/>
            <w:bottom w:val="none" w:sz="0" w:space="0" w:color="auto"/>
            <w:right w:val="none" w:sz="0" w:space="0" w:color="auto"/>
          </w:divBdr>
        </w:div>
        <w:div w:id="827551204">
          <w:marLeft w:val="480"/>
          <w:marRight w:val="0"/>
          <w:marTop w:val="0"/>
          <w:marBottom w:val="0"/>
          <w:divBdr>
            <w:top w:val="none" w:sz="0" w:space="0" w:color="auto"/>
            <w:left w:val="none" w:sz="0" w:space="0" w:color="auto"/>
            <w:bottom w:val="none" w:sz="0" w:space="0" w:color="auto"/>
            <w:right w:val="none" w:sz="0" w:space="0" w:color="auto"/>
          </w:divBdr>
        </w:div>
        <w:div w:id="1779449020">
          <w:marLeft w:val="480"/>
          <w:marRight w:val="0"/>
          <w:marTop w:val="0"/>
          <w:marBottom w:val="0"/>
          <w:divBdr>
            <w:top w:val="none" w:sz="0" w:space="0" w:color="auto"/>
            <w:left w:val="none" w:sz="0" w:space="0" w:color="auto"/>
            <w:bottom w:val="none" w:sz="0" w:space="0" w:color="auto"/>
            <w:right w:val="none" w:sz="0" w:space="0" w:color="auto"/>
          </w:divBdr>
        </w:div>
        <w:div w:id="154029164">
          <w:marLeft w:val="480"/>
          <w:marRight w:val="0"/>
          <w:marTop w:val="0"/>
          <w:marBottom w:val="0"/>
          <w:divBdr>
            <w:top w:val="none" w:sz="0" w:space="0" w:color="auto"/>
            <w:left w:val="none" w:sz="0" w:space="0" w:color="auto"/>
            <w:bottom w:val="none" w:sz="0" w:space="0" w:color="auto"/>
            <w:right w:val="none" w:sz="0" w:space="0" w:color="auto"/>
          </w:divBdr>
        </w:div>
        <w:div w:id="1979189381">
          <w:marLeft w:val="480"/>
          <w:marRight w:val="0"/>
          <w:marTop w:val="0"/>
          <w:marBottom w:val="0"/>
          <w:divBdr>
            <w:top w:val="none" w:sz="0" w:space="0" w:color="auto"/>
            <w:left w:val="none" w:sz="0" w:space="0" w:color="auto"/>
            <w:bottom w:val="none" w:sz="0" w:space="0" w:color="auto"/>
            <w:right w:val="none" w:sz="0" w:space="0" w:color="auto"/>
          </w:divBdr>
        </w:div>
        <w:div w:id="1825000976">
          <w:marLeft w:val="480"/>
          <w:marRight w:val="0"/>
          <w:marTop w:val="0"/>
          <w:marBottom w:val="0"/>
          <w:divBdr>
            <w:top w:val="none" w:sz="0" w:space="0" w:color="auto"/>
            <w:left w:val="none" w:sz="0" w:space="0" w:color="auto"/>
            <w:bottom w:val="none" w:sz="0" w:space="0" w:color="auto"/>
            <w:right w:val="none" w:sz="0" w:space="0" w:color="auto"/>
          </w:divBdr>
        </w:div>
      </w:divsChild>
    </w:div>
    <w:div w:id="1300375934">
      <w:bodyDiv w:val="1"/>
      <w:marLeft w:val="0"/>
      <w:marRight w:val="0"/>
      <w:marTop w:val="0"/>
      <w:marBottom w:val="0"/>
      <w:divBdr>
        <w:top w:val="none" w:sz="0" w:space="0" w:color="auto"/>
        <w:left w:val="none" w:sz="0" w:space="0" w:color="auto"/>
        <w:bottom w:val="none" w:sz="0" w:space="0" w:color="auto"/>
        <w:right w:val="none" w:sz="0" w:space="0" w:color="auto"/>
      </w:divBdr>
    </w:div>
    <w:div w:id="1301227036">
      <w:bodyDiv w:val="1"/>
      <w:marLeft w:val="0"/>
      <w:marRight w:val="0"/>
      <w:marTop w:val="0"/>
      <w:marBottom w:val="0"/>
      <w:divBdr>
        <w:top w:val="none" w:sz="0" w:space="0" w:color="auto"/>
        <w:left w:val="none" w:sz="0" w:space="0" w:color="auto"/>
        <w:bottom w:val="none" w:sz="0" w:space="0" w:color="auto"/>
        <w:right w:val="none" w:sz="0" w:space="0" w:color="auto"/>
      </w:divBdr>
    </w:div>
    <w:div w:id="1306356987">
      <w:bodyDiv w:val="1"/>
      <w:marLeft w:val="0"/>
      <w:marRight w:val="0"/>
      <w:marTop w:val="0"/>
      <w:marBottom w:val="0"/>
      <w:divBdr>
        <w:top w:val="none" w:sz="0" w:space="0" w:color="auto"/>
        <w:left w:val="none" w:sz="0" w:space="0" w:color="auto"/>
        <w:bottom w:val="none" w:sz="0" w:space="0" w:color="auto"/>
        <w:right w:val="none" w:sz="0" w:space="0" w:color="auto"/>
      </w:divBdr>
    </w:div>
    <w:div w:id="1307129333">
      <w:bodyDiv w:val="1"/>
      <w:marLeft w:val="0"/>
      <w:marRight w:val="0"/>
      <w:marTop w:val="0"/>
      <w:marBottom w:val="0"/>
      <w:divBdr>
        <w:top w:val="none" w:sz="0" w:space="0" w:color="auto"/>
        <w:left w:val="none" w:sz="0" w:space="0" w:color="auto"/>
        <w:bottom w:val="none" w:sz="0" w:space="0" w:color="auto"/>
        <w:right w:val="none" w:sz="0" w:space="0" w:color="auto"/>
      </w:divBdr>
    </w:div>
    <w:div w:id="1313369560">
      <w:bodyDiv w:val="1"/>
      <w:marLeft w:val="0"/>
      <w:marRight w:val="0"/>
      <w:marTop w:val="0"/>
      <w:marBottom w:val="0"/>
      <w:divBdr>
        <w:top w:val="none" w:sz="0" w:space="0" w:color="auto"/>
        <w:left w:val="none" w:sz="0" w:space="0" w:color="auto"/>
        <w:bottom w:val="none" w:sz="0" w:space="0" w:color="auto"/>
        <w:right w:val="none" w:sz="0" w:space="0" w:color="auto"/>
      </w:divBdr>
    </w:div>
    <w:div w:id="1314065666">
      <w:bodyDiv w:val="1"/>
      <w:marLeft w:val="0"/>
      <w:marRight w:val="0"/>
      <w:marTop w:val="0"/>
      <w:marBottom w:val="0"/>
      <w:divBdr>
        <w:top w:val="none" w:sz="0" w:space="0" w:color="auto"/>
        <w:left w:val="none" w:sz="0" w:space="0" w:color="auto"/>
        <w:bottom w:val="none" w:sz="0" w:space="0" w:color="auto"/>
        <w:right w:val="none" w:sz="0" w:space="0" w:color="auto"/>
      </w:divBdr>
    </w:div>
    <w:div w:id="1316641893">
      <w:bodyDiv w:val="1"/>
      <w:marLeft w:val="0"/>
      <w:marRight w:val="0"/>
      <w:marTop w:val="0"/>
      <w:marBottom w:val="0"/>
      <w:divBdr>
        <w:top w:val="none" w:sz="0" w:space="0" w:color="auto"/>
        <w:left w:val="none" w:sz="0" w:space="0" w:color="auto"/>
        <w:bottom w:val="none" w:sz="0" w:space="0" w:color="auto"/>
        <w:right w:val="none" w:sz="0" w:space="0" w:color="auto"/>
      </w:divBdr>
    </w:div>
    <w:div w:id="1319190792">
      <w:bodyDiv w:val="1"/>
      <w:marLeft w:val="0"/>
      <w:marRight w:val="0"/>
      <w:marTop w:val="0"/>
      <w:marBottom w:val="0"/>
      <w:divBdr>
        <w:top w:val="none" w:sz="0" w:space="0" w:color="auto"/>
        <w:left w:val="none" w:sz="0" w:space="0" w:color="auto"/>
        <w:bottom w:val="none" w:sz="0" w:space="0" w:color="auto"/>
        <w:right w:val="none" w:sz="0" w:space="0" w:color="auto"/>
      </w:divBdr>
    </w:div>
    <w:div w:id="1319765052">
      <w:bodyDiv w:val="1"/>
      <w:marLeft w:val="0"/>
      <w:marRight w:val="0"/>
      <w:marTop w:val="0"/>
      <w:marBottom w:val="0"/>
      <w:divBdr>
        <w:top w:val="none" w:sz="0" w:space="0" w:color="auto"/>
        <w:left w:val="none" w:sz="0" w:space="0" w:color="auto"/>
        <w:bottom w:val="none" w:sz="0" w:space="0" w:color="auto"/>
        <w:right w:val="none" w:sz="0" w:space="0" w:color="auto"/>
      </w:divBdr>
    </w:div>
    <w:div w:id="1322468662">
      <w:bodyDiv w:val="1"/>
      <w:marLeft w:val="0"/>
      <w:marRight w:val="0"/>
      <w:marTop w:val="0"/>
      <w:marBottom w:val="0"/>
      <w:divBdr>
        <w:top w:val="none" w:sz="0" w:space="0" w:color="auto"/>
        <w:left w:val="none" w:sz="0" w:space="0" w:color="auto"/>
        <w:bottom w:val="none" w:sz="0" w:space="0" w:color="auto"/>
        <w:right w:val="none" w:sz="0" w:space="0" w:color="auto"/>
      </w:divBdr>
    </w:div>
    <w:div w:id="1323004492">
      <w:bodyDiv w:val="1"/>
      <w:marLeft w:val="0"/>
      <w:marRight w:val="0"/>
      <w:marTop w:val="0"/>
      <w:marBottom w:val="0"/>
      <w:divBdr>
        <w:top w:val="none" w:sz="0" w:space="0" w:color="auto"/>
        <w:left w:val="none" w:sz="0" w:space="0" w:color="auto"/>
        <w:bottom w:val="none" w:sz="0" w:space="0" w:color="auto"/>
        <w:right w:val="none" w:sz="0" w:space="0" w:color="auto"/>
      </w:divBdr>
    </w:div>
    <w:div w:id="1324162801">
      <w:bodyDiv w:val="1"/>
      <w:marLeft w:val="0"/>
      <w:marRight w:val="0"/>
      <w:marTop w:val="0"/>
      <w:marBottom w:val="0"/>
      <w:divBdr>
        <w:top w:val="none" w:sz="0" w:space="0" w:color="auto"/>
        <w:left w:val="none" w:sz="0" w:space="0" w:color="auto"/>
        <w:bottom w:val="none" w:sz="0" w:space="0" w:color="auto"/>
        <w:right w:val="none" w:sz="0" w:space="0" w:color="auto"/>
      </w:divBdr>
    </w:div>
    <w:div w:id="1324311171">
      <w:bodyDiv w:val="1"/>
      <w:marLeft w:val="0"/>
      <w:marRight w:val="0"/>
      <w:marTop w:val="0"/>
      <w:marBottom w:val="0"/>
      <w:divBdr>
        <w:top w:val="none" w:sz="0" w:space="0" w:color="auto"/>
        <w:left w:val="none" w:sz="0" w:space="0" w:color="auto"/>
        <w:bottom w:val="none" w:sz="0" w:space="0" w:color="auto"/>
        <w:right w:val="none" w:sz="0" w:space="0" w:color="auto"/>
      </w:divBdr>
    </w:div>
    <w:div w:id="1324580382">
      <w:bodyDiv w:val="1"/>
      <w:marLeft w:val="0"/>
      <w:marRight w:val="0"/>
      <w:marTop w:val="0"/>
      <w:marBottom w:val="0"/>
      <w:divBdr>
        <w:top w:val="none" w:sz="0" w:space="0" w:color="auto"/>
        <w:left w:val="none" w:sz="0" w:space="0" w:color="auto"/>
        <w:bottom w:val="none" w:sz="0" w:space="0" w:color="auto"/>
        <w:right w:val="none" w:sz="0" w:space="0" w:color="auto"/>
      </w:divBdr>
    </w:div>
    <w:div w:id="1325007018">
      <w:bodyDiv w:val="1"/>
      <w:marLeft w:val="0"/>
      <w:marRight w:val="0"/>
      <w:marTop w:val="0"/>
      <w:marBottom w:val="0"/>
      <w:divBdr>
        <w:top w:val="none" w:sz="0" w:space="0" w:color="auto"/>
        <w:left w:val="none" w:sz="0" w:space="0" w:color="auto"/>
        <w:bottom w:val="none" w:sz="0" w:space="0" w:color="auto"/>
        <w:right w:val="none" w:sz="0" w:space="0" w:color="auto"/>
      </w:divBdr>
    </w:div>
    <w:div w:id="1325089883">
      <w:bodyDiv w:val="1"/>
      <w:marLeft w:val="0"/>
      <w:marRight w:val="0"/>
      <w:marTop w:val="0"/>
      <w:marBottom w:val="0"/>
      <w:divBdr>
        <w:top w:val="none" w:sz="0" w:space="0" w:color="auto"/>
        <w:left w:val="none" w:sz="0" w:space="0" w:color="auto"/>
        <w:bottom w:val="none" w:sz="0" w:space="0" w:color="auto"/>
        <w:right w:val="none" w:sz="0" w:space="0" w:color="auto"/>
      </w:divBdr>
    </w:div>
    <w:div w:id="1325432315">
      <w:bodyDiv w:val="1"/>
      <w:marLeft w:val="0"/>
      <w:marRight w:val="0"/>
      <w:marTop w:val="0"/>
      <w:marBottom w:val="0"/>
      <w:divBdr>
        <w:top w:val="none" w:sz="0" w:space="0" w:color="auto"/>
        <w:left w:val="none" w:sz="0" w:space="0" w:color="auto"/>
        <w:bottom w:val="none" w:sz="0" w:space="0" w:color="auto"/>
        <w:right w:val="none" w:sz="0" w:space="0" w:color="auto"/>
      </w:divBdr>
    </w:div>
    <w:div w:id="1325626971">
      <w:bodyDiv w:val="1"/>
      <w:marLeft w:val="0"/>
      <w:marRight w:val="0"/>
      <w:marTop w:val="0"/>
      <w:marBottom w:val="0"/>
      <w:divBdr>
        <w:top w:val="none" w:sz="0" w:space="0" w:color="auto"/>
        <w:left w:val="none" w:sz="0" w:space="0" w:color="auto"/>
        <w:bottom w:val="none" w:sz="0" w:space="0" w:color="auto"/>
        <w:right w:val="none" w:sz="0" w:space="0" w:color="auto"/>
      </w:divBdr>
    </w:div>
    <w:div w:id="1337079780">
      <w:bodyDiv w:val="1"/>
      <w:marLeft w:val="0"/>
      <w:marRight w:val="0"/>
      <w:marTop w:val="0"/>
      <w:marBottom w:val="0"/>
      <w:divBdr>
        <w:top w:val="none" w:sz="0" w:space="0" w:color="auto"/>
        <w:left w:val="none" w:sz="0" w:space="0" w:color="auto"/>
        <w:bottom w:val="none" w:sz="0" w:space="0" w:color="auto"/>
        <w:right w:val="none" w:sz="0" w:space="0" w:color="auto"/>
      </w:divBdr>
    </w:div>
    <w:div w:id="1338071954">
      <w:bodyDiv w:val="1"/>
      <w:marLeft w:val="0"/>
      <w:marRight w:val="0"/>
      <w:marTop w:val="0"/>
      <w:marBottom w:val="0"/>
      <w:divBdr>
        <w:top w:val="none" w:sz="0" w:space="0" w:color="auto"/>
        <w:left w:val="none" w:sz="0" w:space="0" w:color="auto"/>
        <w:bottom w:val="none" w:sz="0" w:space="0" w:color="auto"/>
        <w:right w:val="none" w:sz="0" w:space="0" w:color="auto"/>
      </w:divBdr>
    </w:div>
    <w:div w:id="1339387216">
      <w:bodyDiv w:val="1"/>
      <w:marLeft w:val="0"/>
      <w:marRight w:val="0"/>
      <w:marTop w:val="0"/>
      <w:marBottom w:val="0"/>
      <w:divBdr>
        <w:top w:val="none" w:sz="0" w:space="0" w:color="auto"/>
        <w:left w:val="none" w:sz="0" w:space="0" w:color="auto"/>
        <w:bottom w:val="none" w:sz="0" w:space="0" w:color="auto"/>
        <w:right w:val="none" w:sz="0" w:space="0" w:color="auto"/>
      </w:divBdr>
    </w:div>
    <w:div w:id="1342052163">
      <w:bodyDiv w:val="1"/>
      <w:marLeft w:val="0"/>
      <w:marRight w:val="0"/>
      <w:marTop w:val="0"/>
      <w:marBottom w:val="0"/>
      <w:divBdr>
        <w:top w:val="none" w:sz="0" w:space="0" w:color="auto"/>
        <w:left w:val="none" w:sz="0" w:space="0" w:color="auto"/>
        <w:bottom w:val="none" w:sz="0" w:space="0" w:color="auto"/>
        <w:right w:val="none" w:sz="0" w:space="0" w:color="auto"/>
      </w:divBdr>
    </w:div>
    <w:div w:id="1343774660">
      <w:bodyDiv w:val="1"/>
      <w:marLeft w:val="0"/>
      <w:marRight w:val="0"/>
      <w:marTop w:val="0"/>
      <w:marBottom w:val="0"/>
      <w:divBdr>
        <w:top w:val="none" w:sz="0" w:space="0" w:color="auto"/>
        <w:left w:val="none" w:sz="0" w:space="0" w:color="auto"/>
        <w:bottom w:val="none" w:sz="0" w:space="0" w:color="auto"/>
        <w:right w:val="none" w:sz="0" w:space="0" w:color="auto"/>
      </w:divBdr>
    </w:div>
    <w:div w:id="1344169753">
      <w:bodyDiv w:val="1"/>
      <w:marLeft w:val="0"/>
      <w:marRight w:val="0"/>
      <w:marTop w:val="0"/>
      <w:marBottom w:val="0"/>
      <w:divBdr>
        <w:top w:val="none" w:sz="0" w:space="0" w:color="auto"/>
        <w:left w:val="none" w:sz="0" w:space="0" w:color="auto"/>
        <w:bottom w:val="none" w:sz="0" w:space="0" w:color="auto"/>
        <w:right w:val="none" w:sz="0" w:space="0" w:color="auto"/>
      </w:divBdr>
    </w:div>
    <w:div w:id="1344434762">
      <w:bodyDiv w:val="1"/>
      <w:marLeft w:val="0"/>
      <w:marRight w:val="0"/>
      <w:marTop w:val="0"/>
      <w:marBottom w:val="0"/>
      <w:divBdr>
        <w:top w:val="none" w:sz="0" w:space="0" w:color="auto"/>
        <w:left w:val="none" w:sz="0" w:space="0" w:color="auto"/>
        <w:bottom w:val="none" w:sz="0" w:space="0" w:color="auto"/>
        <w:right w:val="none" w:sz="0" w:space="0" w:color="auto"/>
      </w:divBdr>
    </w:div>
    <w:div w:id="1344480599">
      <w:bodyDiv w:val="1"/>
      <w:marLeft w:val="0"/>
      <w:marRight w:val="0"/>
      <w:marTop w:val="0"/>
      <w:marBottom w:val="0"/>
      <w:divBdr>
        <w:top w:val="none" w:sz="0" w:space="0" w:color="auto"/>
        <w:left w:val="none" w:sz="0" w:space="0" w:color="auto"/>
        <w:bottom w:val="none" w:sz="0" w:space="0" w:color="auto"/>
        <w:right w:val="none" w:sz="0" w:space="0" w:color="auto"/>
      </w:divBdr>
      <w:divsChild>
        <w:div w:id="729156010">
          <w:marLeft w:val="480"/>
          <w:marRight w:val="0"/>
          <w:marTop w:val="0"/>
          <w:marBottom w:val="0"/>
          <w:divBdr>
            <w:top w:val="none" w:sz="0" w:space="0" w:color="auto"/>
            <w:left w:val="none" w:sz="0" w:space="0" w:color="auto"/>
            <w:bottom w:val="none" w:sz="0" w:space="0" w:color="auto"/>
            <w:right w:val="none" w:sz="0" w:space="0" w:color="auto"/>
          </w:divBdr>
        </w:div>
        <w:div w:id="1453136169">
          <w:marLeft w:val="480"/>
          <w:marRight w:val="0"/>
          <w:marTop w:val="0"/>
          <w:marBottom w:val="0"/>
          <w:divBdr>
            <w:top w:val="none" w:sz="0" w:space="0" w:color="auto"/>
            <w:left w:val="none" w:sz="0" w:space="0" w:color="auto"/>
            <w:bottom w:val="none" w:sz="0" w:space="0" w:color="auto"/>
            <w:right w:val="none" w:sz="0" w:space="0" w:color="auto"/>
          </w:divBdr>
        </w:div>
        <w:div w:id="964504402">
          <w:marLeft w:val="480"/>
          <w:marRight w:val="0"/>
          <w:marTop w:val="0"/>
          <w:marBottom w:val="0"/>
          <w:divBdr>
            <w:top w:val="none" w:sz="0" w:space="0" w:color="auto"/>
            <w:left w:val="none" w:sz="0" w:space="0" w:color="auto"/>
            <w:bottom w:val="none" w:sz="0" w:space="0" w:color="auto"/>
            <w:right w:val="none" w:sz="0" w:space="0" w:color="auto"/>
          </w:divBdr>
        </w:div>
        <w:div w:id="273876163">
          <w:marLeft w:val="480"/>
          <w:marRight w:val="0"/>
          <w:marTop w:val="0"/>
          <w:marBottom w:val="0"/>
          <w:divBdr>
            <w:top w:val="none" w:sz="0" w:space="0" w:color="auto"/>
            <w:left w:val="none" w:sz="0" w:space="0" w:color="auto"/>
            <w:bottom w:val="none" w:sz="0" w:space="0" w:color="auto"/>
            <w:right w:val="none" w:sz="0" w:space="0" w:color="auto"/>
          </w:divBdr>
        </w:div>
        <w:div w:id="779493930">
          <w:marLeft w:val="480"/>
          <w:marRight w:val="0"/>
          <w:marTop w:val="0"/>
          <w:marBottom w:val="0"/>
          <w:divBdr>
            <w:top w:val="none" w:sz="0" w:space="0" w:color="auto"/>
            <w:left w:val="none" w:sz="0" w:space="0" w:color="auto"/>
            <w:bottom w:val="none" w:sz="0" w:space="0" w:color="auto"/>
            <w:right w:val="none" w:sz="0" w:space="0" w:color="auto"/>
          </w:divBdr>
        </w:div>
        <w:div w:id="1031684157">
          <w:marLeft w:val="480"/>
          <w:marRight w:val="0"/>
          <w:marTop w:val="0"/>
          <w:marBottom w:val="0"/>
          <w:divBdr>
            <w:top w:val="none" w:sz="0" w:space="0" w:color="auto"/>
            <w:left w:val="none" w:sz="0" w:space="0" w:color="auto"/>
            <w:bottom w:val="none" w:sz="0" w:space="0" w:color="auto"/>
            <w:right w:val="none" w:sz="0" w:space="0" w:color="auto"/>
          </w:divBdr>
        </w:div>
        <w:div w:id="142548719">
          <w:marLeft w:val="480"/>
          <w:marRight w:val="0"/>
          <w:marTop w:val="0"/>
          <w:marBottom w:val="0"/>
          <w:divBdr>
            <w:top w:val="none" w:sz="0" w:space="0" w:color="auto"/>
            <w:left w:val="none" w:sz="0" w:space="0" w:color="auto"/>
            <w:bottom w:val="none" w:sz="0" w:space="0" w:color="auto"/>
            <w:right w:val="none" w:sz="0" w:space="0" w:color="auto"/>
          </w:divBdr>
        </w:div>
        <w:div w:id="1475610432">
          <w:marLeft w:val="480"/>
          <w:marRight w:val="0"/>
          <w:marTop w:val="0"/>
          <w:marBottom w:val="0"/>
          <w:divBdr>
            <w:top w:val="none" w:sz="0" w:space="0" w:color="auto"/>
            <w:left w:val="none" w:sz="0" w:space="0" w:color="auto"/>
            <w:bottom w:val="none" w:sz="0" w:space="0" w:color="auto"/>
            <w:right w:val="none" w:sz="0" w:space="0" w:color="auto"/>
          </w:divBdr>
        </w:div>
        <w:div w:id="986325123">
          <w:marLeft w:val="480"/>
          <w:marRight w:val="0"/>
          <w:marTop w:val="0"/>
          <w:marBottom w:val="0"/>
          <w:divBdr>
            <w:top w:val="none" w:sz="0" w:space="0" w:color="auto"/>
            <w:left w:val="none" w:sz="0" w:space="0" w:color="auto"/>
            <w:bottom w:val="none" w:sz="0" w:space="0" w:color="auto"/>
            <w:right w:val="none" w:sz="0" w:space="0" w:color="auto"/>
          </w:divBdr>
        </w:div>
        <w:div w:id="1541168564">
          <w:marLeft w:val="480"/>
          <w:marRight w:val="0"/>
          <w:marTop w:val="0"/>
          <w:marBottom w:val="0"/>
          <w:divBdr>
            <w:top w:val="none" w:sz="0" w:space="0" w:color="auto"/>
            <w:left w:val="none" w:sz="0" w:space="0" w:color="auto"/>
            <w:bottom w:val="none" w:sz="0" w:space="0" w:color="auto"/>
            <w:right w:val="none" w:sz="0" w:space="0" w:color="auto"/>
          </w:divBdr>
        </w:div>
        <w:div w:id="1889142661">
          <w:marLeft w:val="480"/>
          <w:marRight w:val="0"/>
          <w:marTop w:val="0"/>
          <w:marBottom w:val="0"/>
          <w:divBdr>
            <w:top w:val="none" w:sz="0" w:space="0" w:color="auto"/>
            <w:left w:val="none" w:sz="0" w:space="0" w:color="auto"/>
            <w:bottom w:val="none" w:sz="0" w:space="0" w:color="auto"/>
            <w:right w:val="none" w:sz="0" w:space="0" w:color="auto"/>
          </w:divBdr>
        </w:div>
        <w:div w:id="282271409">
          <w:marLeft w:val="480"/>
          <w:marRight w:val="0"/>
          <w:marTop w:val="0"/>
          <w:marBottom w:val="0"/>
          <w:divBdr>
            <w:top w:val="none" w:sz="0" w:space="0" w:color="auto"/>
            <w:left w:val="none" w:sz="0" w:space="0" w:color="auto"/>
            <w:bottom w:val="none" w:sz="0" w:space="0" w:color="auto"/>
            <w:right w:val="none" w:sz="0" w:space="0" w:color="auto"/>
          </w:divBdr>
        </w:div>
        <w:div w:id="56632330">
          <w:marLeft w:val="480"/>
          <w:marRight w:val="0"/>
          <w:marTop w:val="0"/>
          <w:marBottom w:val="0"/>
          <w:divBdr>
            <w:top w:val="none" w:sz="0" w:space="0" w:color="auto"/>
            <w:left w:val="none" w:sz="0" w:space="0" w:color="auto"/>
            <w:bottom w:val="none" w:sz="0" w:space="0" w:color="auto"/>
            <w:right w:val="none" w:sz="0" w:space="0" w:color="auto"/>
          </w:divBdr>
        </w:div>
        <w:div w:id="458959148">
          <w:marLeft w:val="480"/>
          <w:marRight w:val="0"/>
          <w:marTop w:val="0"/>
          <w:marBottom w:val="0"/>
          <w:divBdr>
            <w:top w:val="none" w:sz="0" w:space="0" w:color="auto"/>
            <w:left w:val="none" w:sz="0" w:space="0" w:color="auto"/>
            <w:bottom w:val="none" w:sz="0" w:space="0" w:color="auto"/>
            <w:right w:val="none" w:sz="0" w:space="0" w:color="auto"/>
          </w:divBdr>
        </w:div>
        <w:div w:id="290744254">
          <w:marLeft w:val="480"/>
          <w:marRight w:val="0"/>
          <w:marTop w:val="0"/>
          <w:marBottom w:val="0"/>
          <w:divBdr>
            <w:top w:val="none" w:sz="0" w:space="0" w:color="auto"/>
            <w:left w:val="none" w:sz="0" w:space="0" w:color="auto"/>
            <w:bottom w:val="none" w:sz="0" w:space="0" w:color="auto"/>
            <w:right w:val="none" w:sz="0" w:space="0" w:color="auto"/>
          </w:divBdr>
        </w:div>
        <w:div w:id="456798836">
          <w:marLeft w:val="480"/>
          <w:marRight w:val="0"/>
          <w:marTop w:val="0"/>
          <w:marBottom w:val="0"/>
          <w:divBdr>
            <w:top w:val="none" w:sz="0" w:space="0" w:color="auto"/>
            <w:left w:val="none" w:sz="0" w:space="0" w:color="auto"/>
            <w:bottom w:val="none" w:sz="0" w:space="0" w:color="auto"/>
            <w:right w:val="none" w:sz="0" w:space="0" w:color="auto"/>
          </w:divBdr>
        </w:div>
        <w:div w:id="699279019">
          <w:marLeft w:val="480"/>
          <w:marRight w:val="0"/>
          <w:marTop w:val="0"/>
          <w:marBottom w:val="0"/>
          <w:divBdr>
            <w:top w:val="none" w:sz="0" w:space="0" w:color="auto"/>
            <w:left w:val="none" w:sz="0" w:space="0" w:color="auto"/>
            <w:bottom w:val="none" w:sz="0" w:space="0" w:color="auto"/>
            <w:right w:val="none" w:sz="0" w:space="0" w:color="auto"/>
          </w:divBdr>
        </w:div>
        <w:div w:id="12804644">
          <w:marLeft w:val="480"/>
          <w:marRight w:val="0"/>
          <w:marTop w:val="0"/>
          <w:marBottom w:val="0"/>
          <w:divBdr>
            <w:top w:val="none" w:sz="0" w:space="0" w:color="auto"/>
            <w:left w:val="none" w:sz="0" w:space="0" w:color="auto"/>
            <w:bottom w:val="none" w:sz="0" w:space="0" w:color="auto"/>
            <w:right w:val="none" w:sz="0" w:space="0" w:color="auto"/>
          </w:divBdr>
        </w:div>
        <w:div w:id="624772501">
          <w:marLeft w:val="480"/>
          <w:marRight w:val="0"/>
          <w:marTop w:val="0"/>
          <w:marBottom w:val="0"/>
          <w:divBdr>
            <w:top w:val="none" w:sz="0" w:space="0" w:color="auto"/>
            <w:left w:val="none" w:sz="0" w:space="0" w:color="auto"/>
            <w:bottom w:val="none" w:sz="0" w:space="0" w:color="auto"/>
            <w:right w:val="none" w:sz="0" w:space="0" w:color="auto"/>
          </w:divBdr>
        </w:div>
        <w:div w:id="2128231495">
          <w:marLeft w:val="480"/>
          <w:marRight w:val="0"/>
          <w:marTop w:val="0"/>
          <w:marBottom w:val="0"/>
          <w:divBdr>
            <w:top w:val="none" w:sz="0" w:space="0" w:color="auto"/>
            <w:left w:val="none" w:sz="0" w:space="0" w:color="auto"/>
            <w:bottom w:val="none" w:sz="0" w:space="0" w:color="auto"/>
            <w:right w:val="none" w:sz="0" w:space="0" w:color="auto"/>
          </w:divBdr>
        </w:div>
        <w:div w:id="449201356">
          <w:marLeft w:val="480"/>
          <w:marRight w:val="0"/>
          <w:marTop w:val="0"/>
          <w:marBottom w:val="0"/>
          <w:divBdr>
            <w:top w:val="none" w:sz="0" w:space="0" w:color="auto"/>
            <w:left w:val="none" w:sz="0" w:space="0" w:color="auto"/>
            <w:bottom w:val="none" w:sz="0" w:space="0" w:color="auto"/>
            <w:right w:val="none" w:sz="0" w:space="0" w:color="auto"/>
          </w:divBdr>
        </w:div>
        <w:div w:id="1773089269">
          <w:marLeft w:val="480"/>
          <w:marRight w:val="0"/>
          <w:marTop w:val="0"/>
          <w:marBottom w:val="0"/>
          <w:divBdr>
            <w:top w:val="none" w:sz="0" w:space="0" w:color="auto"/>
            <w:left w:val="none" w:sz="0" w:space="0" w:color="auto"/>
            <w:bottom w:val="none" w:sz="0" w:space="0" w:color="auto"/>
            <w:right w:val="none" w:sz="0" w:space="0" w:color="auto"/>
          </w:divBdr>
        </w:div>
        <w:div w:id="171409088">
          <w:marLeft w:val="480"/>
          <w:marRight w:val="0"/>
          <w:marTop w:val="0"/>
          <w:marBottom w:val="0"/>
          <w:divBdr>
            <w:top w:val="none" w:sz="0" w:space="0" w:color="auto"/>
            <w:left w:val="none" w:sz="0" w:space="0" w:color="auto"/>
            <w:bottom w:val="none" w:sz="0" w:space="0" w:color="auto"/>
            <w:right w:val="none" w:sz="0" w:space="0" w:color="auto"/>
          </w:divBdr>
        </w:div>
        <w:div w:id="1217620464">
          <w:marLeft w:val="480"/>
          <w:marRight w:val="0"/>
          <w:marTop w:val="0"/>
          <w:marBottom w:val="0"/>
          <w:divBdr>
            <w:top w:val="none" w:sz="0" w:space="0" w:color="auto"/>
            <w:left w:val="none" w:sz="0" w:space="0" w:color="auto"/>
            <w:bottom w:val="none" w:sz="0" w:space="0" w:color="auto"/>
            <w:right w:val="none" w:sz="0" w:space="0" w:color="auto"/>
          </w:divBdr>
        </w:div>
        <w:div w:id="1081875752">
          <w:marLeft w:val="480"/>
          <w:marRight w:val="0"/>
          <w:marTop w:val="0"/>
          <w:marBottom w:val="0"/>
          <w:divBdr>
            <w:top w:val="none" w:sz="0" w:space="0" w:color="auto"/>
            <w:left w:val="none" w:sz="0" w:space="0" w:color="auto"/>
            <w:bottom w:val="none" w:sz="0" w:space="0" w:color="auto"/>
            <w:right w:val="none" w:sz="0" w:space="0" w:color="auto"/>
          </w:divBdr>
        </w:div>
        <w:div w:id="116684405">
          <w:marLeft w:val="480"/>
          <w:marRight w:val="0"/>
          <w:marTop w:val="0"/>
          <w:marBottom w:val="0"/>
          <w:divBdr>
            <w:top w:val="none" w:sz="0" w:space="0" w:color="auto"/>
            <w:left w:val="none" w:sz="0" w:space="0" w:color="auto"/>
            <w:bottom w:val="none" w:sz="0" w:space="0" w:color="auto"/>
            <w:right w:val="none" w:sz="0" w:space="0" w:color="auto"/>
          </w:divBdr>
        </w:div>
        <w:div w:id="128128890">
          <w:marLeft w:val="480"/>
          <w:marRight w:val="0"/>
          <w:marTop w:val="0"/>
          <w:marBottom w:val="0"/>
          <w:divBdr>
            <w:top w:val="none" w:sz="0" w:space="0" w:color="auto"/>
            <w:left w:val="none" w:sz="0" w:space="0" w:color="auto"/>
            <w:bottom w:val="none" w:sz="0" w:space="0" w:color="auto"/>
            <w:right w:val="none" w:sz="0" w:space="0" w:color="auto"/>
          </w:divBdr>
        </w:div>
        <w:div w:id="836772297">
          <w:marLeft w:val="480"/>
          <w:marRight w:val="0"/>
          <w:marTop w:val="0"/>
          <w:marBottom w:val="0"/>
          <w:divBdr>
            <w:top w:val="none" w:sz="0" w:space="0" w:color="auto"/>
            <w:left w:val="none" w:sz="0" w:space="0" w:color="auto"/>
            <w:bottom w:val="none" w:sz="0" w:space="0" w:color="auto"/>
            <w:right w:val="none" w:sz="0" w:space="0" w:color="auto"/>
          </w:divBdr>
        </w:div>
        <w:div w:id="525605097">
          <w:marLeft w:val="480"/>
          <w:marRight w:val="0"/>
          <w:marTop w:val="0"/>
          <w:marBottom w:val="0"/>
          <w:divBdr>
            <w:top w:val="none" w:sz="0" w:space="0" w:color="auto"/>
            <w:left w:val="none" w:sz="0" w:space="0" w:color="auto"/>
            <w:bottom w:val="none" w:sz="0" w:space="0" w:color="auto"/>
            <w:right w:val="none" w:sz="0" w:space="0" w:color="auto"/>
          </w:divBdr>
        </w:div>
        <w:div w:id="682589967">
          <w:marLeft w:val="480"/>
          <w:marRight w:val="0"/>
          <w:marTop w:val="0"/>
          <w:marBottom w:val="0"/>
          <w:divBdr>
            <w:top w:val="none" w:sz="0" w:space="0" w:color="auto"/>
            <w:left w:val="none" w:sz="0" w:space="0" w:color="auto"/>
            <w:bottom w:val="none" w:sz="0" w:space="0" w:color="auto"/>
            <w:right w:val="none" w:sz="0" w:space="0" w:color="auto"/>
          </w:divBdr>
        </w:div>
        <w:div w:id="484123712">
          <w:marLeft w:val="480"/>
          <w:marRight w:val="0"/>
          <w:marTop w:val="0"/>
          <w:marBottom w:val="0"/>
          <w:divBdr>
            <w:top w:val="none" w:sz="0" w:space="0" w:color="auto"/>
            <w:left w:val="none" w:sz="0" w:space="0" w:color="auto"/>
            <w:bottom w:val="none" w:sz="0" w:space="0" w:color="auto"/>
            <w:right w:val="none" w:sz="0" w:space="0" w:color="auto"/>
          </w:divBdr>
        </w:div>
        <w:div w:id="1114904229">
          <w:marLeft w:val="480"/>
          <w:marRight w:val="0"/>
          <w:marTop w:val="0"/>
          <w:marBottom w:val="0"/>
          <w:divBdr>
            <w:top w:val="none" w:sz="0" w:space="0" w:color="auto"/>
            <w:left w:val="none" w:sz="0" w:space="0" w:color="auto"/>
            <w:bottom w:val="none" w:sz="0" w:space="0" w:color="auto"/>
            <w:right w:val="none" w:sz="0" w:space="0" w:color="auto"/>
          </w:divBdr>
        </w:div>
        <w:div w:id="1024329906">
          <w:marLeft w:val="480"/>
          <w:marRight w:val="0"/>
          <w:marTop w:val="0"/>
          <w:marBottom w:val="0"/>
          <w:divBdr>
            <w:top w:val="none" w:sz="0" w:space="0" w:color="auto"/>
            <w:left w:val="none" w:sz="0" w:space="0" w:color="auto"/>
            <w:bottom w:val="none" w:sz="0" w:space="0" w:color="auto"/>
            <w:right w:val="none" w:sz="0" w:space="0" w:color="auto"/>
          </w:divBdr>
        </w:div>
        <w:div w:id="618950159">
          <w:marLeft w:val="480"/>
          <w:marRight w:val="0"/>
          <w:marTop w:val="0"/>
          <w:marBottom w:val="0"/>
          <w:divBdr>
            <w:top w:val="none" w:sz="0" w:space="0" w:color="auto"/>
            <w:left w:val="none" w:sz="0" w:space="0" w:color="auto"/>
            <w:bottom w:val="none" w:sz="0" w:space="0" w:color="auto"/>
            <w:right w:val="none" w:sz="0" w:space="0" w:color="auto"/>
          </w:divBdr>
        </w:div>
        <w:div w:id="1391072078">
          <w:marLeft w:val="480"/>
          <w:marRight w:val="0"/>
          <w:marTop w:val="0"/>
          <w:marBottom w:val="0"/>
          <w:divBdr>
            <w:top w:val="none" w:sz="0" w:space="0" w:color="auto"/>
            <w:left w:val="none" w:sz="0" w:space="0" w:color="auto"/>
            <w:bottom w:val="none" w:sz="0" w:space="0" w:color="auto"/>
            <w:right w:val="none" w:sz="0" w:space="0" w:color="auto"/>
          </w:divBdr>
        </w:div>
        <w:div w:id="849830332">
          <w:marLeft w:val="480"/>
          <w:marRight w:val="0"/>
          <w:marTop w:val="0"/>
          <w:marBottom w:val="0"/>
          <w:divBdr>
            <w:top w:val="none" w:sz="0" w:space="0" w:color="auto"/>
            <w:left w:val="none" w:sz="0" w:space="0" w:color="auto"/>
            <w:bottom w:val="none" w:sz="0" w:space="0" w:color="auto"/>
            <w:right w:val="none" w:sz="0" w:space="0" w:color="auto"/>
          </w:divBdr>
        </w:div>
        <w:div w:id="317268685">
          <w:marLeft w:val="480"/>
          <w:marRight w:val="0"/>
          <w:marTop w:val="0"/>
          <w:marBottom w:val="0"/>
          <w:divBdr>
            <w:top w:val="none" w:sz="0" w:space="0" w:color="auto"/>
            <w:left w:val="none" w:sz="0" w:space="0" w:color="auto"/>
            <w:bottom w:val="none" w:sz="0" w:space="0" w:color="auto"/>
            <w:right w:val="none" w:sz="0" w:space="0" w:color="auto"/>
          </w:divBdr>
        </w:div>
        <w:div w:id="839539307">
          <w:marLeft w:val="480"/>
          <w:marRight w:val="0"/>
          <w:marTop w:val="0"/>
          <w:marBottom w:val="0"/>
          <w:divBdr>
            <w:top w:val="none" w:sz="0" w:space="0" w:color="auto"/>
            <w:left w:val="none" w:sz="0" w:space="0" w:color="auto"/>
            <w:bottom w:val="none" w:sz="0" w:space="0" w:color="auto"/>
            <w:right w:val="none" w:sz="0" w:space="0" w:color="auto"/>
          </w:divBdr>
        </w:div>
        <w:div w:id="1447577105">
          <w:marLeft w:val="480"/>
          <w:marRight w:val="0"/>
          <w:marTop w:val="0"/>
          <w:marBottom w:val="0"/>
          <w:divBdr>
            <w:top w:val="none" w:sz="0" w:space="0" w:color="auto"/>
            <w:left w:val="none" w:sz="0" w:space="0" w:color="auto"/>
            <w:bottom w:val="none" w:sz="0" w:space="0" w:color="auto"/>
            <w:right w:val="none" w:sz="0" w:space="0" w:color="auto"/>
          </w:divBdr>
        </w:div>
        <w:div w:id="116686593">
          <w:marLeft w:val="480"/>
          <w:marRight w:val="0"/>
          <w:marTop w:val="0"/>
          <w:marBottom w:val="0"/>
          <w:divBdr>
            <w:top w:val="none" w:sz="0" w:space="0" w:color="auto"/>
            <w:left w:val="none" w:sz="0" w:space="0" w:color="auto"/>
            <w:bottom w:val="none" w:sz="0" w:space="0" w:color="auto"/>
            <w:right w:val="none" w:sz="0" w:space="0" w:color="auto"/>
          </w:divBdr>
        </w:div>
        <w:div w:id="81610757">
          <w:marLeft w:val="480"/>
          <w:marRight w:val="0"/>
          <w:marTop w:val="0"/>
          <w:marBottom w:val="0"/>
          <w:divBdr>
            <w:top w:val="none" w:sz="0" w:space="0" w:color="auto"/>
            <w:left w:val="none" w:sz="0" w:space="0" w:color="auto"/>
            <w:bottom w:val="none" w:sz="0" w:space="0" w:color="auto"/>
            <w:right w:val="none" w:sz="0" w:space="0" w:color="auto"/>
          </w:divBdr>
        </w:div>
        <w:div w:id="333995080">
          <w:marLeft w:val="480"/>
          <w:marRight w:val="0"/>
          <w:marTop w:val="0"/>
          <w:marBottom w:val="0"/>
          <w:divBdr>
            <w:top w:val="none" w:sz="0" w:space="0" w:color="auto"/>
            <w:left w:val="none" w:sz="0" w:space="0" w:color="auto"/>
            <w:bottom w:val="none" w:sz="0" w:space="0" w:color="auto"/>
            <w:right w:val="none" w:sz="0" w:space="0" w:color="auto"/>
          </w:divBdr>
        </w:div>
        <w:div w:id="1657609137">
          <w:marLeft w:val="480"/>
          <w:marRight w:val="0"/>
          <w:marTop w:val="0"/>
          <w:marBottom w:val="0"/>
          <w:divBdr>
            <w:top w:val="none" w:sz="0" w:space="0" w:color="auto"/>
            <w:left w:val="none" w:sz="0" w:space="0" w:color="auto"/>
            <w:bottom w:val="none" w:sz="0" w:space="0" w:color="auto"/>
            <w:right w:val="none" w:sz="0" w:space="0" w:color="auto"/>
          </w:divBdr>
        </w:div>
        <w:div w:id="1902789916">
          <w:marLeft w:val="480"/>
          <w:marRight w:val="0"/>
          <w:marTop w:val="0"/>
          <w:marBottom w:val="0"/>
          <w:divBdr>
            <w:top w:val="none" w:sz="0" w:space="0" w:color="auto"/>
            <w:left w:val="none" w:sz="0" w:space="0" w:color="auto"/>
            <w:bottom w:val="none" w:sz="0" w:space="0" w:color="auto"/>
            <w:right w:val="none" w:sz="0" w:space="0" w:color="auto"/>
          </w:divBdr>
        </w:div>
      </w:divsChild>
    </w:div>
    <w:div w:id="1344894409">
      <w:bodyDiv w:val="1"/>
      <w:marLeft w:val="0"/>
      <w:marRight w:val="0"/>
      <w:marTop w:val="0"/>
      <w:marBottom w:val="0"/>
      <w:divBdr>
        <w:top w:val="none" w:sz="0" w:space="0" w:color="auto"/>
        <w:left w:val="none" w:sz="0" w:space="0" w:color="auto"/>
        <w:bottom w:val="none" w:sz="0" w:space="0" w:color="auto"/>
        <w:right w:val="none" w:sz="0" w:space="0" w:color="auto"/>
      </w:divBdr>
    </w:div>
    <w:div w:id="1347974165">
      <w:bodyDiv w:val="1"/>
      <w:marLeft w:val="0"/>
      <w:marRight w:val="0"/>
      <w:marTop w:val="0"/>
      <w:marBottom w:val="0"/>
      <w:divBdr>
        <w:top w:val="none" w:sz="0" w:space="0" w:color="auto"/>
        <w:left w:val="none" w:sz="0" w:space="0" w:color="auto"/>
        <w:bottom w:val="none" w:sz="0" w:space="0" w:color="auto"/>
        <w:right w:val="none" w:sz="0" w:space="0" w:color="auto"/>
      </w:divBdr>
      <w:divsChild>
        <w:div w:id="1479765506">
          <w:marLeft w:val="480"/>
          <w:marRight w:val="0"/>
          <w:marTop w:val="0"/>
          <w:marBottom w:val="0"/>
          <w:divBdr>
            <w:top w:val="none" w:sz="0" w:space="0" w:color="auto"/>
            <w:left w:val="none" w:sz="0" w:space="0" w:color="auto"/>
            <w:bottom w:val="none" w:sz="0" w:space="0" w:color="auto"/>
            <w:right w:val="none" w:sz="0" w:space="0" w:color="auto"/>
          </w:divBdr>
        </w:div>
        <w:div w:id="2103255253">
          <w:marLeft w:val="480"/>
          <w:marRight w:val="0"/>
          <w:marTop w:val="0"/>
          <w:marBottom w:val="0"/>
          <w:divBdr>
            <w:top w:val="none" w:sz="0" w:space="0" w:color="auto"/>
            <w:left w:val="none" w:sz="0" w:space="0" w:color="auto"/>
            <w:bottom w:val="none" w:sz="0" w:space="0" w:color="auto"/>
            <w:right w:val="none" w:sz="0" w:space="0" w:color="auto"/>
          </w:divBdr>
        </w:div>
        <w:div w:id="526257843">
          <w:marLeft w:val="480"/>
          <w:marRight w:val="0"/>
          <w:marTop w:val="0"/>
          <w:marBottom w:val="0"/>
          <w:divBdr>
            <w:top w:val="none" w:sz="0" w:space="0" w:color="auto"/>
            <w:left w:val="none" w:sz="0" w:space="0" w:color="auto"/>
            <w:bottom w:val="none" w:sz="0" w:space="0" w:color="auto"/>
            <w:right w:val="none" w:sz="0" w:space="0" w:color="auto"/>
          </w:divBdr>
        </w:div>
        <w:div w:id="81411123">
          <w:marLeft w:val="480"/>
          <w:marRight w:val="0"/>
          <w:marTop w:val="0"/>
          <w:marBottom w:val="0"/>
          <w:divBdr>
            <w:top w:val="none" w:sz="0" w:space="0" w:color="auto"/>
            <w:left w:val="none" w:sz="0" w:space="0" w:color="auto"/>
            <w:bottom w:val="none" w:sz="0" w:space="0" w:color="auto"/>
            <w:right w:val="none" w:sz="0" w:space="0" w:color="auto"/>
          </w:divBdr>
        </w:div>
        <w:div w:id="2037852806">
          <w:marLeft w:val="480"/>
          <w:marRight w:val="0"/>
          <w:marTop w:val="0"/>
          <w:marBottom w:val="0"/>
          <w:divBdr>
            <w:top w:val="none" w:sz="0" w:space="0" w:color="auto"/>
            <w:left w:val="none" w:sz="0" w:space="0" w:color="auto"/>
            <w:bottom w:val="none" w:sz="0" w:space="0" w:color="auto"/>
            <w:right w:val="none" w:sz="0" w:space="0" w:color="auto"/>
          </w:divBdr>
        </w:div>
        <w:div w:id="1546261535">
          <w:marLeft w:val="480"/>
          <w:marRight w:val="0"/>
          <w:marTop w:val="0"/>
          <w:marBottom w:val="0"/>
          <w:divBdr>
            <w:top w:val="none" w:sz="0" w:space="0" w:color="auto"/>
            <w:left w:val="none" w:sz="0" w:space="0" w:color="auto"/>
            <w:bottom w:val="none" w:sz="0" w:space="0" w:color="auto"/>
            <w:right w:val="none" w:sz="0" w:space="0" w:color="auto"/>
          </w:divBdr>
        </w:div>
        <w:div w:id="2137411480">
          <w:marLeft w:val="480"/>
          <w:marRight w:val="0"/>
          <w:marTop w:val="0"/>
          <w:marBottom w:val="0"/>
          <w:divBdr>
            <w:top w:val="none" w:sz="0" w:space="0" w:color="auto"/>
            <w:left w:val="none" w:sz="0" w:space="0" w:color="auto"/>
            <w:bottom w:val="none" w:sz="0" w:space="0" w:color="auto"/>
            <w:right w:val="none" w:sz="0" w:space="0" w:color="auto"/>
          </w:divBdr>
        </w:div>
        <w:div w:id="616569605">
          <w:marLeft w:val="480"/>
          <w:marRight w:val="0"/>
          <w:marTop w:val="0"/>
          <w:marBottom w:val="0"/>
          <w:divBdr>
            <w:top w:val="none" w:sz="0" w:space="0" w:color="auto"/>
            <w:left w:val="none" w:sz="0" w:space="0" w:color="auto"/>
            <w:bottom w:val="none" w:sz="0" w:space="0" w:color="auto"/>
            <w:right w:val="none" w:sz="0" w:space="0" w:color="auto"/>
          </w:divBdr>
        </w:div>
        <w:div w:id="235170614">
          <w:marLeft w:val="480"/>
          <w:marRight w:val="0"/>
          <w:marTop w:val="0"/>
          <w:marBottom w:val="0"/>
          <w:divBdr>
            <w:top w:val="none" w:sz="0" w:space="0" w:color="auto"/>
            <w:left w:val="none" w:sz="0" w:space="0" w:color="auto"/>
            <w:bottom w:val="none" w:sz="0" w:space="0" w:color="auto"/>
            <w:right w:val="none" w:sz="0" w:space="0" w:color="auto"/>
          </w:divBdr>
        </w:div>
        <w:div w:id="771315196">
          <w:marLeft w:val="480"/>
          <w:marRight w:val="0"/>
          <w:marTop w:val="0"/>
          <w:marBottom w:val="0"/>
          <w:divBdr>
            <w:top w:val="none" w:sz="0" w:space="0" w:color="auto"/>
            <w:left w:val="none" w:sz="0" w:space="0" w:color="auto"/>
            <w:bottom w:val="none" w:sz="0" w:space="0" w:color="auto"/>
            <w:right w:val="none" w:sz="0" w:space="0" w:color="auto"/>
          </w:divBdr>
        </w:div>
        <w:div w:id="1237328223">
          <w:marLeft w:val="480"/>
          <w:marRight w:val="0"/>
          <w:marTop w:val="0"/>
          <w:marBottom w:val="0"/>
          <w:divBdr>
            <w:top w:val="none" w:sz="0" w:space="0" w:color="auto"/>
            <w:left w:val="none" w:sz="0" w:space="0" w:color="auto"/>
            <w:bottom w:val="none" w:sz="0" w:space="0" w:color="auto"/>
            <w:right w:val="none" w:sz="0" w:space="0" w:color="auto"/>
          </w:divBdr>
        </w:div>
        <w:div w:id="1544751618">
          <w:marLeft w:val="480"/>
          <w:marRight w:val="0"/>
          <w:marTop w:val="0"/>
          <w:marBottom w:val="0"/>
          <w:divBdr>
            <w:top w:val="none" w:sz="0" w:space="0" w:color="auto"/>
            <w:left w:val="none" w:sz="0" w:space="0" w:color="auto"/>
            <w:bottom w:val="none" w:sz="0" w:space="0" w:color="auto"/>
            <w:right w:val="none" w:sz="0" w:space="0" w:color="auto"/>
          </w:divBdr>
        </w:div>
        <w:div w:id="1994063938">
          <w:marLeft w:val="480"/>
          <w:marRight w:val="0"/>
          <w:marTop w:val="0"/>
          <w:marBottom w:val="0"/>
          <w:divBdr>
            <w:top w:val="none" w:sz="0" w:space="0" w:color="auto"/>
            <w:left w:val="none" w:sz="0" w:space="0" w:color="auto"/>
            <w:bottom w:val="none" w:sz="0" w:space="0" w:color="auto"/>
            <w:right w:val="none" w:sz="0" w:space="0" w:color="auto"/>
          </w:divBdr>
        </w:div>
        <w:div w:id="1838614489">
          <w:marLeft w:val="480"/>
          <w:marRight w:val="0"/>
          <w:marTop w:val="0"/>
          <w:marBottom w:val="0"/>
          <w:divBdr>
            <w:top w:val="none" w:sz="0" w:space="0" w:color="auto"/>
            <w:left w:val="none" w:sz="0" w:space="0" w:color="auto"/>
            <w:bottom w:val="none" w:sz="0" w:space="0" w:color="auto"/>
            <w:right w:val="none" w:sz="0" w:space="0" w:color="auto"/>
          </w:divBdr>
        </w:div>
        <w:div w:id="342365556">
          <w:marLeft w:val="480"/>
          <w:marRight w:val="0"/>
          <w:marTop w:val="0"/>
          <w:marBottom w:val="0"/>
          <w:divBdr>
            <w:top w:val="none" w:sz="0" w:space="0" w:color="auto"/>
            <w:left w:val="none" w:sz="0" w:space="0" w:color="auto"/>
            <w:bottom w:val="none" w:sz="0" w:space="0" w:color="auto"/>
            <w:right w:val="none" w:sz="0" w:space="0" w:color="auto"/>
          </w:divBdr>
        </w:div>
        <w:div w:id="199125315">
          <w:marLeft w:val="480"/>
          <w:marRight w:val="0"/>
          <w:marTop w:val="0"/>
          <w:marBottom w:val="0"/>
          <w:divBdr>
            <w:top w:val="none" w:sz="0" w:space="0" w:color="auto"/>
            <w:left w:val="none" w:sz="0" w:space="0" w:color="auto"/>
            <w:bottom w:val="none" w:sz="0" w:space="0" w:color="auto"/>
            <w:right w:val="none" w:sz="0" w:space="0" w:color="auto"/>
          </w:divBdr>
        </w:div>
        <w:div w:id="1590189891">
          <w:marLeft w:val="480"/>
          <w:marRight w:val="0"/>
          <w:marTop w:val="0"/>
          <w:marBottom w:val="0"/>
          <w:divBdr>
            <w:top w:val="none" w:sz="0" w:space="0" w:color="auto"/>
            <w:left w:val="none" w:sz="0" w:space="0" w:color="auto"/>
            <w:bottom w:val="none" w:sz="0" w:space="0" w:color="auto"/>
            <w:right w:val="none" w:sz="0" w:space="0" w:color="auto"/>
          </w:divBdr>
        </w:div>
        <w:div w:id="1145927244">
          <w:marLeft w:val="480"/>
          <w:marRight w:val="0"/>
          <w:marTop w:val="0"/>
          <w:marBottom w:val="0"/>
          <w:divBdr>
            <w:top w:val="none" w:sz="0" w:space="0" w:color="auto"/>
            <w:left w:val="none" w:sz="0" w:space="0" w:color="auto"/>
            <w:bottom w:val="none" w:sz="0" w:space="0" w:color="auto"/>
            <w:right w:val="none" w:sz="0" w:space="0" w:color="auto"/>
          </w:divBdr>
        </w:div>
        <w:div w:id="1753548026">
          <w:marLeft w:val="480"/>
          <w:marRight w:val="0"/>
          <w:marTop w:val="0"/>
          <w:marBottom w:val="0"/>
          <w:divBdr>
            <w:top w:val="none" w:sz="0" w:space="0" w:color="auto"/>
            <w:left w:val="none" w:sz="0" w:space="0" w:color="auto"/>
            <w:bottom w:val="none" w:sz="0" w:space="0" w:color="auto"/>
            <w:right w:val="none" w:sz="0" w:space="0" w:color="auto"/>
          </w:divBdr>
        </w:div>
        <w:div w:id="1711421144">
          <w:marLeft w:val="480"/>
          <w:marRight w:val="0"/>
          <w:marTop w:val="0"/>
          <w:marBottom w:val="0"/>
          <w:divBdr>
            <w:top w:val="none" w:sz="0" w:space="0" w:color="auto"/>
            <w:left w:val="none" w:sz="0" w:space="0" w:color="auto"/>
            <w:bottom w:val="none" w:sz="0" w:space="0" w:color="auto"/>
            <w:right w:val="none" w:sz="0" w:space="0" w:color="auto"/>
          </w:divBdr>
        </w:div>
        <w:div w:id="236476533">
          <w:marLeft w:val="480"/>
          <w:marRight w:val="0"/>
          <w:marTop w:val="0"/>
          <w:marBottom w:val="0"/>
          <w:divBdr>
            <w:top w:val="none" w:sz="0" w:space="0" w:color="auto"/>
            <w:left w:val="none" w:sz="0" w:space="0" w:color="auto"/>
            <w:bottom w:val="none" w:sz="0" w:space="0" w:color="auto"/>
            <w:right w:val="none" w:sz="0" w:space="0" w:color="auto"/>
          </w:divBdr>
        </w:div>
        <w:div w:id="882981892">
          <w:marLeft w:val="480"/>
          <w:marRight w:val="0"/>
          <w:marTop w:val="0"/>
          <w:marBottom w:val="0"/>
          <w:divBdr>
            <w:top w:val="none" w:sz="0" w:space="0" w:color="auto"/>
            <w:left w:val="none" w:sz="0" w:space="0" w:color="auto"/>
            <w:bottom w:val="none" w:sz="0" w:space="0" w:color="auto"/>
            <w:right w:val="none" w:sz="0" w:space="0" w:color="auto"/>
          </w:divBdr>
        </w:div>
        <w:div w:id="2022507231">
          <w:marLeft w:val="480"/>
          <w:marRight w:val="0"/>
          <w:marTop w:val="0"/>
          <w:marBottom w:val="0"/>
          <w:divBdr>
            <w:top w:val="none" w:sz="0" w:space="0" w:color="auto"/>
            <w:left w:val="none" w:sz="0" w:space="0" w:color="auto"/>
            <w:bottom w:val="none" w:sz="0" w:space="0" w:color="auto"/>
            <w:right w:val="none" w:sz="0" w:space="0" w:color="auto"/>
          </w:divBdr>
        </w:div>
        <w:div w:id="1086264496">
          <w:marLeft w:val="480"/>
          <w:marRight w:val="0"/>
          <w:marTop w:val="0"/>
          <w:marBottom w:val="0"/>
          <w:divBdr>
            <w:top w:val="none" w:sz="0" w:space="0" w:color="auto"/>
            <w:left w:val="none" w:sz="0" w:space="0" w:color="auto"/>
            <w:bottom w:val="none" w:sz="0" w:space="0" w:color="auto"/>
            <w:right w:val="none" w:sz="0" w:space="0" w:color="auto"/>
          </w:divBdr>
        </w:div>
        <w:div w:id="659503047">
          <w:marLeft w:val="480"/>
          <w:marRight w:val="0"/>
          <w:marTop w:val="0"/>
          <w:marBottom w:val="0"/>
          <w:divBdr>
            <w:top w:val="none" w:sz="0" w:space="0" w:color="auto"/>
            <w:left w:val="none" w:sz="0" w:space="0" w:color="auto"/>
            <w:bottom w:val="none" w:sz="0" w:space="0" w:color="auto"/>
            <w:right w:val="none" w:sz="0" w:space="0" w:color="auto"/>
          </w:divBdr>
        </w:div>
        <w:div w:id="1593201433">
          <w:marLeft w:val="480"/>
          <w:marRight w:val="0"/>
          <w:marTop w:val="0"/>
          <w:marBottom w:val="0"/>
          <w:divBdr>
            <w:top w:val="none" w:sz="0" w:space="0" w:color="auto"/>
            <w:left w:val="none" w:sz="0" w:space="0" w:color="auto"/>
            <w:bottom w:val="none" w:sz="0" w:space="0" w:color="auto"/>
            <w:right w:val="none" w:sz="0" w:space="0" w:color="auto"/>
          </w:divBdr>
        </w:div>
        <w:div w:id="153185805">
          <w:marLeft w:val="480"/>
          <w:marRight w:val="0"/>
          <w:marTop w:val="0"/>
          <w:marBottom w:val="0"/>
          <w:divBdr>
            <w:top w:val="none" w:sz="0" w:space="0" w:color="auto"/>
            <w:left w:val="none" w:sz="0" w:space="0" w:color="auto"/>
            <w:bottom w:val="none" w:sz="0" w:space="0" w:color="auto"/>
            <w:right w:val="none" w:sz="0" w:space="0" w:color="auto"/>
          </w:divBdr>
        </w:div>
        <w:div w:id="137455212">
          <w:marLeft w:val="480"/>
          <w:marRight w:val="0"/>
          <w:marTop w:val="0"/>
          <w:marBottom w:val="0"/>
          <w:divBdr>
            <w:top w:val="none" w:sz="0" w:space="0" w:color="auto"/>
            <w:left w:val="none" w:sz="0" w:space="0" w:color="auto"/>
            <w:bottom w:val="none" w:sz="0" w:space="0" w:color="auto"/>
            <w:right w:val="none" w:sz="0" w:space="0" w:color="auto"/>
          </w:divBdr>
        </w:div>
        <w:div w:id="1878277626">
          <w:marLeft w:val="480"/>
          <w:marRight w:val="0"/>
          <w:marTop w:val="0"/>
          <w:marBottom w:val="0"/>
          <w:divBdr>
            <w:top w:val="none" w:sz="0" w:space="0" w:color="auto"/>
            <w:left w:val="none" w:sz="0" w:space="0" w:color="auto"/>
            <w:bottom w:val="none" w:sz="0" w:space="0" w:color="auto"/>
            <w:right w:val="none" w:sz="0" w:space="0" w:color="auto"/>
          </w:divBdr>
        </w:div>
        <w:div w:id="1042363462">
          <w:marLeft w:val="480"/>
          <w:marRight w:val="0"/>
          <w:marTop w:val="0"/>
          <w:marBottom w:val="0"/>
          <w:divBdr>
            <w:top w:val="none" w:sz="0" w:space="0" w:color="auto"/>
            <w:left w:val="none" w:sz="0" w:space="0" w:color="auto"/>
            <w:bottom w:val="none" w:sz="0" w:space="0" w:color="auto"/>
            <w:right w:val="none" w:sz="0" w:space="0" w:color="auto"/>
          </w:divBdr>
        </w:div>
        <w:div w:id="190340904">
          <w:marLeft w:val="480"/>
          <w:marRight w:val="0"/>
          <w:marTop w:val="0"/>
          <w:marBottom w:val="0"/>
          <w:divBdr>
            <w:top w:val="none" w:sz="0" w:space="0" w:color="auto"/>
            <w:left w:val="none" w:sz="0" w:space="0" w:color="auto"/>
            <w:bottom w:val="none" w:sz="0" w:space="0" w:color="auto"/>
            <w:right w:val="none" w:sz="0" w:space="0" w:color="auto"/>
          </w:divBdr>
        </w:div>
        <w:div w:id="318464326">
          <w:marLeft w:val="480"/>
          <w:marRight w:val="0"/>
          <w:marTop w:val="0"/>
          <w:marBottom w:val="0"/>
          <w:divBdr>
            <w:top w:val="none" w:sz="0" w:space="0" w:color="auto"/>
            <w:left w:val="none" w:sz="0" w:space="0" w:color="auto"/>
            <w:bottom w:val="none" w:sz="0" w:space="0" w:color="auto"/>
            <w:right w:val="none" w:sz="0" w:space="0" w:color="auto"/>
          </w:divBdr>
        </w:div>
        <w:div w:id="1410225808">
          <w:marLeft w:val="480"/>
          <w:marRight w:val="0"/>
          <w:marTop w:val="0"/>
          <w:marBottom w:val="0"/>
          <w:divBdr>
            <w:top w:val="none" w:sz="0" w:space="0" w:color="auto"/>
            <w:left w:val="none" w:sz="0" w:space="0" w:color="auto"/>
            <w:bottom w:val="none" w:sz="0" w:space="0" w:color="auto"/>
            <w:right w:val="none" w:sz="0" w:space="0" w:color="auto"/>
          </w:divBdr>
        </w:div>
        <w:div w:id="1984264387">
          <w:marLeft w:val="480"/>
          <w:marRight w:val="0"/>
          <w:marTop w:val="0"/>
          <w:marBottom w:val="0"/>
          <w:divBdr>
            <w:top w:val="none" w:sz="0" w:space="0" w:color="auto"/>
            <w:left w:val="none" w:sz="0" w:space="0" w:color="auto"/>
            <w:bottom w:val="none" w:sz="0" w:space="0" w:color="auto"/>
            <w:right w:val="none" w:sz="0" w:space="0" w:color="auto"/>
          </w:divBdr>
        </w:div>
        <w:div w:id="1980498138">
          <w:marLeft w:val="480"/>
          <w:marRight w:val="0"/>
          <w:marTop w:val="0"/>
          <w:marBottom w:val="0"/>
          <w:divBdr>
            <w:top w:val="none" w:sz="0" w:space="0" w:color="auto"/>
            <w:left w:val="none" w:sz="0" w:space="0" w:color="auto"/>
            <w:bottom w:val="none" w:sz="0" w:space="0" w:color="auto"/>
            <w:right w:val="none" w:sz="0" w:space="0" w:color="auto"/>
          </w:divBdr>
        </w:div>
        <w:div w:id="1082608584">
          <w:marLeft w:val="480"/>
          <w:marRight w:val="0"/>
          <w:marTop w:val="0"/>
          <w:marBottom w:val="0"/>
          <w:divBdr>
            <w:top w:val="none" w:sz="0" w:space="0" w:color="auto"/>
            <w:left w:val="none" w:sz="0" w:space="0" w:color="auto"/>
            <w:bottom w:val="none" w:sz="0" w:space="0" w:color="auto"/>
            <w:right w:val="none" w:sz="0" w:space="0" w:color="auto"/>
          </w:divBdr>
        </w:div>
        <w:div w:id="1744378238">
          <w:marLeft w:val="480"/>
          <w:marRight w:val="0"/>
          <w:marTop w:val="0"/>
          <w:marBottom w:val="0"/>
          <w:divBdr>
            <w:top w:val="none" w:sz="0" w:space="0" w:color="auto"/>
            <w:left w:val="none" w:sz="0" w:space="0" w:color="auto"/>
            <w:bottom w:val="none" w:sz="0" w:space="0" w:color="auto"/>
            <w:right w:val="none" w:sz="0" w:space="0" w:color="auto"/>
          </w:divBdr>
        </w:div>
        <w:div w:id="2064018066">
          <w:marLeft w:val="480"/>
          <w:marRight w:val="0"/>
          <w:marTop w:val="0"/>
          <w:marBottom w:val="0"/>
          <w:divBdr>
            <w:top w:val="none" w:sz="0" w:space="0" w:color="auto"/>
            <w:left w:val="none" w:sz="0" w:space="0" w:color="auto"/>
            <w:bottom w:val="none" w:sz="0" w:space="0" w:color="auto"/>
            <w:right w:val="none" w:sz="0" w:space="0" w:color="auto"/>
          </w:divBdr>
        </w:div>
        <w:div w:id="288248746">
          <w:marLeft w:val="480"/>
          <w:marRight w:val="0"/>
          <w:marTop w:val="0"/>
          <w:marBottom w:val="0"/>
          <w:divBdr>
            <w:top w:val="none" w:sz="0" w:space="0" w:color="auto"/>
            <w:left w:val="none" w:sz="0" w:space="0" w:color="auto"/>
            <w:bottom w:val="none" w:sz="0" w:space="0" w:color="auto"/>
            <w:right w:val="none" w:sz="0" w:space="0" w:color="auto"/>
          </w:divBdr>
        </w:div>
        <w:div w:id="1275939128">
          <w:marLeft w:val="480"/>
          <w:marRight w:val="0"/>
          <w:marTop w:val="0"/>
          <w:marBottom w:val="0"/>
          <w:divBdr>
            <w:top w:val="none" w:sz="0" w:space="0" w:color="auto"/>
            <w:left w:val="none" w:sz="0" w:space="0" w:color="auto"/>
            <w:bottom w:val="none" w:sz="0" w:space="0" w:color="auto"/>
            <w:right w:val="none" w:sz="0" w:space="0" w:color="auto"/>
          </w:divBdr>
        </w:div>
        <w:div w:id="2066447002">
          <w:marLeft w:val="480"/>
          <w:marRight w:val="0"/>
          <w:marTop w:val="0"/>
          <w:marBottom w:val="0"/>
          <w:divBdr>
            <w:top w:val="none" w:sz="0" w:space="0" w:color="auto"/>
            <w:left w:val="none" w:sz="0" w:space="0" w:color="auto"/>
            <w:bottom w:val="none" w:sz="0" w:space="0" w:color="auto"/>
            <w:right w:val="none" w:sz="0" w:space="0" w:color="auto"/>
          </w:divBdr>
        </w:div>
        <w:div w:id="391581918">
          <w:marLeft w:val="480"/>
          <w:marRight w:val="0"/>
          <w:marTop w:val="0"/>
          <w:marBottom w:val="0"/>
          <w:divBdr>
            <w:top w:val="none" w:sz="0" w:space="0" w:color="auto"/>
            <w:left w:val="none" w:sz="0" w:space="0" w:color="auto"/>
            <w:bottom w:val="none" w:sz="0" w:space="0" w:color="auto"/>
            <w:right w:val="none" w:sz="0" w:space="0" w:color="auto"/>
          </w:divBdr>
        </w:div>
        <w:div w:id="572199839">
          <w:marLeft w:val="480"/>
          <w:marRight w:val="0"/>
          <w:marTop w:val="0"/>
          <w:marBottom w:val="0"/>
          <w:divBdr>
            <w:top w:val="none" w:sz="0" w:space="0" w:color="auto"/>
            <w:left w:val="none" w:sz="0" w:space="0" w:color="auto"/>
            <w:bottom w:val="none" w:sz="0" w:space="0" w:color="auto"/>
            <w:right w:val="none" w:sz="0" w:space="0" w:color="auto"/>
          </w:divBdr>
        </w:div>
      </w:divsChild>
    </w:div>
    <w:div w:id="1350596607">
      <w:bodyDiv w:val="1"/>
      <w:marLeft w:val="0"/>
      <w:marRight w:val="0"/>
      <w:marTop w:val="0"/>
      <w:marBottom w:val="0"/>
      <w:divBdr>
        <w:top w:val="none" w:sz="0" w:space="0" w:color="auto"/>
        <w:left w:val="none" w:sz="0" w:space="0" w:color="auto"/>
        <w:bottom w:val="none" w:sz="0" w:space="0" w:color="auto"/>
        <w:right w:val="none" w:sz="0" w:space="0" w:color="auto"/>
      </w:divBdr>
    </w:div>
    <w:div w:id="1351643673">
      <w:bodyDiv w:val="1"/>
      <w:marLeft w:val="0"/>
      <w:marRight w:val="0"/>
      <w:marTop w:val="0"/>
      <w:marBottom w:val="0"/>
      <w:divBdr>
        <w:top w:val="none" w:sz="0" w:space="0" w:color="auto"/>
        <w:left w:val="none" w:sz="0" w:space="0" w:color="auto"/>
        <w:bottom w:val="none" w:sz="0" w:space="0" w:color="auto"/>
        <w:right w:val="none" w:sz="0" w:space="0" w:color="auto"/>
      </w:divBdr>
    </w:div>
    <w:div w:id="1351955099">
      <w:bodyDiv w:val="1"/>
      <w:marLeft w:val="0"/>
      <w:marRight w:val="0"/>
      <w:marTop w:val="0"/>
      <w:marBottom w:val="0"/>
      <w:divBdr>
        <w:top w:val="none" w:sz="0" w:space="0" w:color="auto"/>
        <w:left w:val="none" w:sz="0" w:space="0" w:color="auto"/>
        <w:bottom w:val="none" w:sz="0" w:space="0" w:color="auto"/>
        <w:right w:val="none" w:sz="0" w:space="0" w:color="auto"/>
      </w:divBdr>
    </w:div>
    <w:div w:id="1352410089">
      <w:bodyDiv w:val="1"/>
      <w:marLeft w:val="0"/>
      <w:marRight w:val="0"/>
      <w:marTop w:val="0"/>
      <w:marBottom w:val="0"/>
      <w:divBdr>
        <w:top w:val="none" w:sz="0" w:space="0" w:color="auto"/>
        <w:left w:val="none" w:sz="0" w:space="0" w:color="auto"/>
        <w:bottom w:val="none" w:sz="0" w:space="0" w:color="auto"/>
        <w:right w:val="none" w:sz="0" w:space="0" w:color="auto"/>
      </w:divBdr>
    </w:div>
    <w:div w:id="1352801211">
      <w:bodyDiv w:val="1"/>
      <w:marLeft w:val="0"/>
      <w:marRight w:val="0"/>
      <w:marTop w:val="0"/>
      <w:marBottom w:val="0"/>
      <w:divBdr>
        <w:top w:val="none" w:sz="0" w:space="0" w:color="auto"/>
        <w:left w:val="none" w:sz="0" w:space="0" w:color="auto"/>
        <w:bottom w:val="none" w:sz="0" w:space="0" w:color="auto"/>
        <w:right w:val="none" w:sz="0" w:space="0" w:color="auto"/>
      </w:divBdr>
    </w:div>
    <w:div w:id="1355497089">
      <w:bodyDiv w:val="1"/>
      <w:marLeft w:val="0"/>
      <w:marRight w:val="0"/>
      <w:marTop w:val="0"/>
      <w:marBottom w:val="0"/>
      <w:divBdr>
        <w:top w:val="none" w:sz="0" w:space="0" w:color="auto"/>
        <w:left w:val="none" w:sz="0" w:space="0" w:color="auto"/>
        <w:bottom w:val="none" w:sz="0" w:space="0" w:color="auto"/>
        <w:right w:val="none" w:sz="0" w:space="0" w:color="auto"/>
      </w:divBdr>
    </w:div>
    <w:div w:id="1356033550">
      <w:bodyDiv w:val="1"/>
      <w:marLeft w:val="0"/>
      <w:marRight w:val="0"/>
      <w:marTop w:val="0"/>
      <w:marBottom w:val="0"/>
      <w:divBdr>
        <w:top w:val="none" w:sz="0" w:space="0" w:color="auto"/>
        <w:left w:val="none" w:sz="0" w:space="0" w:color="auto"/>
        <w:bottom w:val="none" w:sz="0" w:space="0" w:color="auto"/>
        <w:right w:val="none" w:sz="0" w:space="0" w:color="auto"/>
      </w:divBdr>
    </w:div>
    <w:div w:id="1364403244">
      <w:bodyDiv w:val="1"/>
      <w:marLeft w:val="0"/>
      <w:marRight w:val="0"/>
      <w:marTop w:val="0"/>
      <w:marBottom w:val="0"/>
      <w:divBdr>
        <w:top w:val="none" w:sz="0" w:space="0" w:color="auto"/>
        <w:left w:val="none" w:sz="0" w:space="0" w:color="auto"/>
        <w:bottom w:val="none" w:sz="0" w:space="0" w:color="auto"/>
        <w:right w:val="none" w:sz="0" w:space="0" w:color="auto"/>
      </w:divBdr>
      <w:divsChild>
        <w:div w:id="106583352">
          <w:marLeft w:val="480"/>
          <w:marRight w:val="0"/>
          <w:marTop w:val="0"/>
          <w:marBottom w:val="0"/>
          <w:divBdr>
            <w:top w:val="none" w:sz="0" w:space="0" w:color="auto"/>
            <w:left w:val="none" w:sz="0" w:space="0" w:color="auto"/>
            <w:bottom w:val="none" w:sz="0" w:space="0" w:color="auto"/>
            <w:right w:val="none" w:sz="0" w:space="0" w:color="auto"/>
          </w:divBdr>
        </w:div>
        <w:div w:id="136454243">
          <w:marLeft w:val="480"/>
          <w:marRight w:val="0"/>
          <w:marTop w:val="0"/>
          <w:marBottom w:val="0"/>
          <w:divBdr>
            <w:top w:val="none" w:sz="0" w:space="0" w:color="auto"/>
            <w:left w:val="none" w:sz="0" w:space="0" w:color="auto"/>
            <w:bottom w:val="none" w:sz="0" w:space="0" w:color="auto"/>
            <w:right w:val="none" w:sz="0" w:space="0" w:color="auto"/>
          </w:divBdr>
        </w:div>
        <w:div w:id="140119825">
          <w:marLeft w:val="480"/>
          <w:marRight w:val="0"/>
          <w:marTop w:val="0"/>
          <w:marBottom w:val="0"/>
          <w:divBdr>
            <w:top w:val="none" w:sz="0" w:space="0" w:color="auto"/>
            <w:left w:val="none" w:sz="0" w:space="0" w:color="auto"/>
            <w:bottom w:val="none" w:sz="0" w:space="0" w:color="auto"/>
            <w:right w:val="none" w:sz="0" w:space="0" w:color="auto"/>
          </w:divBdr>
        </w:div>
        <w:div w:id="164979642">
          <w:marLeft w:val="480"/>
          <w:marRight w:val="0"/>
          <w:marTop w:val="0"/>
          <w:marBottom w:val="0"/>
          <w:divBdr>
            <w:top w:val="none" w:sz="0" w:space="0" w:color="auto"/>
            <w:left w:val="none" w:sz="0" w:space="0" w:color="auto"/>
            <w:bottom w:val="none" w:sz="0" w:space="0" w:color="auto"/>
            <w:right w:val="none" w:sz="0" w:space="0" w:color="auto"/>
          </w:divBdr>
        </w:div>
        <w:div w:id="256327631">
          <w:marLeft w:val="480"/>
          <w:marRight w:val="0"/>
          <w:marTop w:val="0"/>
          <w:marBottom w:val="0"/>
          <w:divBdr>
            <w:top w:val="none" w:sz="0" w:space="0" w:color="auto"/>
            <w:left w:val="none" w:sz="0" w:space="0" w:color="auto"/>
            <w:bottom w:val="none" w:sz="0" w:space="0" w:color="auto"/>
            <w:right w:val="none" w:sz="0" w:space="0" w:color="auto"/>
          </w:divBdr>
        </w:div>
        <w:div w:id="279801738">
          <w:marLeft w:val="480"/>
          <w:marRight w:val="0"/>
          <w:marTop w:val="0"/>
          <w:marBottom w:val="0"/>
          <w:divBdr>
            <w:top w:val="none" w:sz="0" w:space="0" w:color="auto"/>
            <w:left w:val="none" w:sz="0" w:space="0" w:color="auto"/>
            <w:bottom w:val="none" w:sz="0" w:space="0" w:color="auto"/>
            <w:right w:val="none" w:sz="0" w:space="0" w:color="auto"/>
          </w:divBdr>
        </w:div>
        <w:div w:id="313604647">
          <w:marLeft w:val="480"/>
          <w:marRight w:val="0"/>
          <w:marTop w:val="0"/>
          <w:marBottom w:val="0"/>
          <w:divBdr>
            <w:top w:val="none" w:sz="0" w:space="0" w:color="auto"/>
            <w:left w:val="none" w:sz="0" w:space="0" w:color="auto"/>
            <w:bottom w:val="none" w:sz="0" w:space="0" w:color="auto"/>
            <w:right w:val="none" w:sz="0" w:space="0" w:color="auto"/>
          </w:divBdr>
        </w:div>
        <w:div w:id="348144064">
          <w:marLeft w:val="480"/>
          <w:marRight w:val="0"/>
          <w:marTop w:val="0"/>
          <w:marBottom w:val="0"/>
          <w:divBdr>
            <w:top w:val="none" w:sz="0" w:space="0" w:color="auto"/>
            <w:left w:val="none" w:sz="0" w:space="0" w:color="auto"/>
            <w:bottom w:val="none" w:sz="0" w:space="0" w:color="auto"/>
            <w:right w:val="none" w:sz="0" w:space="0" w:color="auto"/>
          </w:divBdr>
        </w:div>
        <w:div w:id="384528474">
          <w:marLeft w:val="480"/>
          <w:marRight w:val="0"/>
          <w:marTop w:val="0"/>
          <w:marBottom w:val="0"/>
          <w:divBdr>
            <w:top w:val="none" w:sz="0" w:space="0" w:color="auto"/>
            <w:left w:val="none" w:sz="0" w:space="0" w:color="auto"/>
            <w:bottom w:val="none" w:sz="0" w:space="0" w:color="auto"/>
            <w:right w:val="none" w:sz="0" w:space="0" w:color="auto"/>
          </w:divBdr>
        </w:div>
        <w:div w:id="393771661">
          <w:marLeft w:val="480"/>
          <w:marRight w:val="0"/>
          <w:marTop w:val="0"/>
          <w:marBottom w:val="0"/>
          <w:divBdr>
            <w:top w:val="none" w:sz="0" w:space="0" w:color="auto"/>
            <w:left w:val="none" w:sz="0" w:space="0" w:color="auto"/>
            <w:bottom w:val="none" w:sz="0" w:space="0" w:color="auto"/>
            <w:right w:val="none" w:sz="0" w:space="0" w:color="auto"/>
          </w:divBdr>
        </w:div>
        <w:div w:id="446848973">
          <w:marLeft w:val="480"/>
          <w:marRight w:val="0"/>
          <w:marTop w:val="0"/>
          <w:marBottom w:val="0"/>
          <w:divBdr>
            <w:top w:val="none" w:sz="0" w:space="0" w:color="auto"/>
            <w:left w:val="none" w:sz="0" w:space="0" w:color="auto"/>
            <w:bottom w:val="none" w:sz="0" w:space="0" w:color="auto"/>
            <w:right w:val="none" w:sz="0" w:space="0" w:color="auto"/>
          </w:divBdr>
        </w:div>
        <w:div w:id="480388815">
          <w:marLeft w:val="480"/>
          <w:marRight w:val="0"/>
          <w:marTop w:val="0"/>
          <w:marBottom w:val="0"/>
          <w:divBdr>
            <w:top w:val="none" w:sz="0" w:space="0" w:color="auto"/>
            <w:left w:val="none" w:sz="0" w:space="0" w:color="auto"/>
            <w:bottom w:val="none" w:sz="0" w:space="0" w:color="auto"/>
            <w:right w:val="none" w:sz="0" w:space="0" w:color="auto"/>
          </w:divBdr>
        </w:div>
        <w:div w:id="507789461">
          <w:marLeft w:val="480"/>
          <w:marRight w:val="0"/>
          <w:marTop w:val="0"/>
          <w:marBottom w:val="0"/>
          <w:divBdr>
            <w:top w:val="none" w:sz="0" w:space="0" w:color="auto"/>
            <w:left w:val="none" w:sz="0" w:space="0" w:color="auto"/>
            <w:bottom w:val="none" w:sz="0" w:space="0" w:color="auto"/>
            <w:right w:val="none" w:sz="0" w:space="0" w:color="auto"/>
          </w:divBdr>
        </w:div>
        <w:div w:id="540366550">
          <w:marLeft w:val="480"/>
          <w:marRight w:val="0"/>
          <w:marTop w:val="0"/>
          <w:marBottom w:val="0"/>
          <w:divBdr>
            <w:top w:val="none" w:sz="0" w:space="0" w:color="auto"/>
            <w:left w:val="none" w:sz="0" w:space="0" w:color="auto"/>
            <w:bottom w:val="none" w:sz="0" w:space="0" w:color="auto"/>
            <w:right w:val="none" w:sz="0" w:space="0" w:color="auto"/>
          </w:divBdr>
        </w:div>
        <w:div w:id="633146645">
          <w:marLeft w:val="480"/>
          <w:marRight w:val="0"/>
          <w:marTop w:val="0"/>
          <w:marBottom w:val="0"/>
          <w:divBdr>
            <w:top w:val="none" w:sz="0" w:space="0" w:color="auto"/>
            <w:left w:val="none" w:sz="0" w:space="0" w:color="auto"/>
            <w:bottom w:val="none" w:sz="0" w:space="0" w:color="auto"/>
            <w:right w:val="none" w:sz="0" w:space="0" w:color="auto"/>
          </w:divBdr>
        </w:div>
        <w:div w:id="673607864">
          <w:marLeft w:val="480"/>
          <w:marRight w:val="0"/>
          <w:marTop w:val="0"/>
          <w:marBottom w:val="0"/>
          <w:divBdr>
            <w:top w:val="none" w:sz="0" w:space="0" w:color="auto"/>
            <w:left w:val="none" w:sz="0" w:space="0" w:color="auto"/>
            <w:bottom w:val="none" w:sz="0" w:space="0" w:color="auto"/>
            <w:right w:val="none" w:sz="0" w:space="0" w:color="auto"/>
          </w:divBdr>
        </w:div>
        <w:div w:id="704597967">
          <w:marLeft w:val="480"/>
          <w:marRight w:val="0"/>
          <w:marTop w:val="0"/>
          <w:marBottom w:val="0"/>
          <w:divBdr>
            <w:top w:val="none" w:sz="0" w:space="0" w:color="auto"/>
            <w:left w:val="none" w:sz="0" w:space="0" w:color="auto"/>
            <w:bottom w:val="none" w:sz="0" w:space="0" w:color="auto"/>
            <w:right w:val="none" w:sz="0" w:space="0" w:color="auto"/>
          </w:divBdr>
        </w:div>
        <w:div w:id="779375242">
          <w:marLeft w:val="480"/>
          <w:marRight w:val="0"/>
          <w:marTop w:val="0"/>
          <w:marBottom w:val="0"/>
          <w:divBdr>
            <w:top w:val="none" w:sz="0" w:space="0" w:color="auto"/>
            <w:left w:val="none" w:sz="0" w:space="0" w:color="auto"/>
            <w:bottom w:val="none" w:sz="0" w:space="0" w:color="auto"/>
            <w:right w:val="none" w:sz="0" w:space="0" w:color="auto"/>
          </w:divBdr>
        </w:div>
        <w:div w:id="833760431">
          <w:marLeft w:val="480"/>
          <w:marRight w:val="0"/>
          <w:marTop w:val="0"/>
          <w:marBottom w:val="0"/>
          <w:divBdr>
            <w:top w:val="none" w:sz="0" w:space="0" w:color="auto"/>
            <w:left w:val="none" w:sz="0" w:space="0" w:color="auto"/>
            <w:bottom w:val="none" w:sz="0" w:space="0" w:color="auto"/>
            <w:right w:val="none" w:sz="0" w:space="0" w:color="auto"/>
          </w:divBdr>
        </w:div>
        <w:div w:id="900945760">
          <w:marLeft w:val="480"/>
          <w:marRight w:val="0"/>
          <w:marTop w:val="0"/>
          <w:marBottom w:val="0"/>
          <w:divBdr>
            <w:top w:val="none" w:sz="0" w:space="0" w:color="auto"/>
            <w:left w:val="none" w:sz="0" w:space="0" w:color="auto"/>
            <w:bottom w:val="none" w:sz="0" w:space="0" w:color="auto"/>
            <w:right w:val="none" w:sz="0" w:space="0" w:color="auto"/>
          </w:divBdr>
        </w:div>
        <w:div w:id="903369930">
          <w:marLeft w:val="480"/>
          <w:marRight w:val="0"/>
          <w:marTop w:val="0"/>
          <w:marBottom w:val="0"/>
          <w:divBdr>
            <w:top w:val="none" w:sz="0" w:space="0" w:color="auto"/>
            <w:left w:val="none" w:sz="0" w:space="0" w:color="auto"/>
            <w:bottom w:val="none" w:sz="0" w:space="0" w:color="auto"/>
            <w:right w:val="none" w:sz="0" w:space="0" w:color="auto"/>
          </w:divBdr>
        </w:div>
        <w:div w:id="1143816537">
          <w:marLeft w:val="480"/>
          <w:marRight w:val="0"/>
          <w:marTop w:val="0"/>
          <w:marBottom w:val="0"/>
          <w:divBdr>
            <w:top w:val="none" w:sz="0" w:space="0" w:color="auto"/>
            <w:left w:val="none" w:sz="0" w:space="0" w:color="auto"/>
            <w:bottom w:val="none" w:sz="0" w:space="0" w:color="auto"/>
            <w:right w:val="none" w:sz="0" w:space="0" w:color="auto"/>
          </w:divBdr>
        </w:div>
        <w:div w:id="1275819038">
          <w:marLeft w:val="480"/>
          <w:marRight w:val="0"/>
          <w:marTop w:val="0"/>
          <w:marBottom w:val="0"/>
          <w:divBdr>
            <w:top w:val="none" w:sz="0" w:space="0" w:color="auto"/>
            <w:left w:val="none" w:sz="0" w:space="0" w:color="auto"/>
            <w:bottom w:val="none" w:sz="0" w:space="0" w:color="auto"/>
            <w:right w:val="none" w:sz="0" w:space="0" w:color="auto"/>
          </w:divBdr>
        </w:div>
        <w:div w:id="1283464041">
          <w:marLeft w:val="480"/>
          <w:marRight w:val="0"/>
          <w:marTop w:val="0"/>
          <w:marBottom w:val="0"/>
          <w:divBdr>
            <w:top w:val="none" w:sz="0" w:space="0" w:color="auto"/>
            <w:left w:val="none" w:sz="0" w:space="0" w:color="auto"/>
            <w:bottom w:val="none" w:sz="0" w:space="0" w:color="auto"/>
            <w:right w:val="none" w:sz="0" w:space="0" w:color="auto"/>
          </w:divBdr>
        </w:div>
        <w:div w:id="1324235538">
          <w:marLeft w:val="480"/>
          <w:marRight w:val="0"/>
          <w:marTop w:val="0"/>
          <w:marBottom w:val="0"/>
          <w:divBdr>
            <w:top w:val="none" w:sz="0" w:space="0" w:color="auto"/>
            <w:left w:val="none" w:sz="0" w:space="0" w:color="auto"/>
            <w:bottom w:val="none" w:sz="0" w:space="0" w:color="auto"/>
            <w:right w:val="none" w:sz="0" w:space="0" w:color="auto"/>
          </w:divBdr>
        </w:div>
        <w:div w:id="1452632759">
          <w:marLeft w:val="480"/>
          <w:marRight w:val="0"/>
          <w:marTop w:val="0"/>
          <w:marBottom w:val="0"/>
          <w:divBdr>
            <w:top w:val="none" w:sz="0" w:space="0" w:color="auto"/>
            <w:left w:val="none" w:sz="0" w:space="0" w:color="auto"/>
            <w:bottom w:val="none" w:sz="0" w:space="0" w:color="auto"/>
            <w:right w:val="none" w:sz="0" w:space="0" w:color="auto"/>
          </w:divBdr>
        </w:div>
        <w:div w:id="1487281005">
          <w:marLeft w:val="480"/>
          <w:marRight w:val="0"/>
          <w:marTop w:val="0"/>
          <w:marBottom w:val="0"/>
          <w:divBdr>
            <w:top w:val="none" w:sz="0" w:space="0" w:color="auto"/>
            <w:left w:val="none" w:sz="0" w:space="0" w:color="auto"/>
            <w:bottom w:val="none" w:sz="0" w:space="0" w:color="auto"/>
            <w:right w:val="none" w:sz="0" w:space="0" w:color="auto"/>
          </w:divBdr>
        </w:div>
        <w:div w:id="1528055605">
          <w:marLeft w:val="480"/>
          <w:marRight w:val="0"/>
          <w:marTop w:val="0"/>
          <w:marBottom w:val="0"/>
          <w:divBdr>
            <w:top w:val="none" w:sz="0" w:space="0" w:color="auto"/>
            <w:left w:val="none" w:sz="0" w:space="0" w:color="auto"/>
            <w:bottom w:val="none" w:sz="0" w:space="0" w:color="auto"/>
            <w:right w:val="none" w:sz="0" w:space="0" w:color="auto"/>
          </w:divBdr>
        </w:div>
        <w:div w:id="1529181995">
          <w:marLeft w:val="480"/>
          <w:marRight w:val="0"/>
          <w:marTop w:val="0"/>
          <w:marBottom w:val="0"/>
          <w:divBdr>
            <w:top w:val="none" w:sz="0" w:space="0" w:color="auto"/>
            <w:left w:val="none" w:sz="0" w:space="0" w:color="auto"/>
            <w:bottom w:val="none" w:sz="0" w:space="0" w:color="auto"/>
            <w:right w:val="none" w:sz="0" w:space="0" w:color="auto"/>
          </w:divBdr>
        </w:div>
        <w:div w:id="1545410639">
          <w:marLeft w:val="480"/>
          <w:marRight w:val="0"/>
          <w:marTop w:val="0"/>
          <w:marBottom w:val="0"/>
          <w:divBdr>
            <w:top w:val="none" w:sz="0" w:space="0" w:color="auto"/>
            <w:left w:val="none" w:sz="0" w:space="0" w:color="auto"/>
            <w:bottom w:val="none" w:sz="0" w:space="0" w:color="auto"/>
            <w:right w:val="none" w:sz="0" w:space="0" w:color="auto"/>
          </w:divBdr>
        </w:div>
        <w:div w:id="1644507004">
          <w:marLeft w:val="480"/>
          <w:marRight w:val="0"/>
          <w:marTop w:val="0"/>
          <w:marBottom w:val="0"/>
          <w:divBdr>
            <w:top w:val="none" w:sz="0" w:space="0" w:color="auto"/>
            <w:left w:val="none" w:sz="0" w:space="0" w:color="auto"/>
            <w:bottom w:val="none" w:sz="0" w:space="0" w:color="auto"/>
            <w:right w:val="none" w:sz="0" w:space="0" w:color="auto"/>
          </w:divBdr>
        </w:div>
        <w:div w:id="1652826932">
          <w:marLeft w:val="480"/>
          <w:marRight w:val="0"/>
          <w:marTop w:val="0"/>
          <w:marBottom w:val="0"/>
          <w:divBdr>
            <w:top w:val="none" w:sz="0" w:space="0" w:color="auto"/>
            <w:left w:val="none" w:sz="0" w:space="0" w:color="auto"/>
            <w:bottom w:val="none" w:sz="0" w:space="0" w:color="auto"/>
            <w:right w:val="none" w:sz="0" w:space="0" w:color="auto"/>
          </w:divBdr>
        </w:div>
        <w:div w:id="1663192275">
          <w:marLeft w:val="480"/>
          <w:marRight w:val="0"/>
          <w:marTop w:val="0"/>
          <w:marBottom w:val="0"/>
          <w:divBdr>
            <w:top w:val="none" w:sz="0" w:space="0" w:color="auto"/>
            <w:left w:val="none" w:sz="0" w:space="0" w:color="auto"/>
            <w:bottom w:val="none" w:sz="0" w:space="0" w:color="auto"/>
            <w:right w:val="none" w:sz="0" w:space="0" w:color="auto"/>
          </w:divBdr>
        </w:div>
        <w:div w:id="1675768459">
          <w:marLeft w:val="480"/>
          <w:marRight w:val="0"/>
          <w:marTop w:val="0"/>
          <w:marBottom w:val="0"/>
          <w:divBdr>
            <w:top w:val="none" w:sz="0" w:space="0" w:color="auto"/>
            <w:left w:val="none" w:sz="0" w:space="0" w:color="auto"/>
            <w:bottom w:val="none" w:sz="0" w:space="0" w:color="auto"/>
            <w:right w:val="none" w:sz="0" w:space="0" w:color="auto"/>
          </w:divBdr>
        </w:div>
        <w:div w:id="1774470927">
          <w:marLeft w:val="480"/>
          <w:marRight w:val="0"/>
          <w:marTop w:val="0"/>
          <w:marBottom w:val="0"/>
          <w:divBdr>
            <w:top w:val="none" w:sz="0" w:space="0" w:color="auto"/>
            <w:left w:val="none" w:sz="0" w:space="0" w:color="auto"/>
            <w:bottom w:val="none" w:sz="0" w:space="0" w:color="auto"/>
            <w:right w:val="none" w:sz="0" w:space="0" w:color="auto"/>
          </w:divBdr>
        </w:div>
        <w:div w:id="1822651937">
          <w:marLeft w:val="480"/>
          <w:marRight w:val="0"/>
          <w:marTop w:val="0"/>
          <w:marBottom w:val="0"/>
          <w:divBdr>
            <w:top w:val="none" w:sz="0" w:space="0" w:color="auto"/>
            <w:left w:val="none" w:sz="0" w:space="0" w:color="auto"/>
            <w:bottom w:val="none" w:sz="0" w:space="0" w:color="auto"/>
            <w:right w:val="none" w:sz="0" w:space="0" w:color="auto"/>
          </w:divBdr>
        </w:div>
        <w:div w:id="1854875687">
          <w:marLeft w:val="480"/>
          <w:marRight w:val="0"/>
          <w:marTop w:val="0"/>
          <w:marBottom w:val="0"/>
          <w:divBdr>
            <w:top w:val="none" w:sz="0" w:space="0" w:color="auto"/>
            <w:left w:val="none" w:sz="0" w:space="0" w:color="auto"/>
            <w:bottom w:val="none" w:sz="0" w:space="0" w:color="auto"/>
            <w:right w:val="none" w:sz="0" w:space="0" w:color="auto"/>
          </w:divBdr>
        </w:div>
        <w:div w:id="1956868420">
          <w:marLeft w:val="480"/>
          <w:marRight w:val="0"/>
          <w:marTop w:val="0"/>
          <w:marBottom w:val="0"/>
          <w:divBdr>
            <w:top w:val="none" w:sz="0" w:space="0" w:color="auto"/>
            <w:left w:val="none" w:sz="0" w:space="0" w:color="auto"/>
            <w:bottom w:val="none" w:sz="0" w:space="0" w:color="auto"/>
            <w:right w:val="none" w:sz="0" w:space="0" w:color="auto"/>
          </w:divBdr>
        </w:div>
        <w:div w:id="2039238779">
          <w:marLeft w:val="480"/>
          <w:marRight w:val="0"/>
          <w:marTop w:val="0"/>
          <w:marBottom w:val="0"/>
          <w:divBdr>
            <w:top w:val="none" w:sz="0" w:space="0" w:color="auto"/>
            <w:left w:val="none" w:sz="0" w:space="0" w:color="auto"/>
            <w:bottom w:val="none" w:sz="0" w:space="0" w:color="auto"/>
            <w:right w:val="none" w:sz="0" w:space="0" w:color="auto"/>
          </w:divBdr>
        </w:div>
        <w:div w:id="2094037076">
          <w:marLeft w:val="480"/>
          <w:marRight w:val="0"/>
          <w:marTop w:val="0"/>
          <w:marBottom w:val="0"/>
          <w:divBdr>
            <w:top w:val="none" w:sz="0" w:space="0" w:color="auto"/>
            <w:left w:val="none" w:sz="0" w:space="0" w:color="auto"/>
            <w:bottom w:val="none" w:sz="0" w:space="0" w:color="auto"/>
            <w:right w:val="none" w:sz="0" w:space="0" w:color="auto"/>
          </w:divBdr>
        </w:div>
        <w:div w:id="2129615592">
          <w:marLeft w:val="480"/>
          <w:marRight w:val="0"/>
          <w:marTop w:val="0"/>
          <w:marBottom w:val="0"/>
          <w:divBdr>
            <w:top w:val="none" w:sz="0" w:space="0" w:color="auto"/>
            <w:left w:val="none" w:sz="0" w:space="0" w:color="auto"/>
            <w:bottom w:val="none" w:sz="0" w:space="0" w:color="auto"/>
            <w:right w:val="none" w:sz="0" w:space="0" w:color="auto"/>
          </w:divBdr>
        </w:div>
      </w:divsChild>
    </w:div>
    <w:div w:id="1366062430">
      <w:bodyDiv w:val="1"/>
      <w:marLeft w:val="0"/>
      <w:marRight w:val="0"/>
      <w:marTop w:val="0"/>
      <w:marBottom w:val="0"/>
      <w:divBdr>
        <w:top w:val="none" w:sz="0" w:space="0" w:color="auto"/>
        <w:left w:val="none" w:sz="0" w:space="0" w:color="auto"/>
        <w:bottom w:val="none" w:sz="0" w:space="0" w:color="auto"/>
        <w:right w:val="none" w:sz="0" w:space="0" w:color="auto"/>
      </w:divBdr>
    </w:div>
    <w:div w:id="1369836695">
      <w:bodyDiv w:val="1"/>
      <w:marLeft w:val="0"/>
      <w:marRight w:val="0"/>
      <w:marTop w:val="0"/>
      <w:marBottom w:val="0"/>
      <w:divBdr>
        <w:top w:val="none" w:sz="0" w:space="0" w:color="auto"/>
        <w:left w:val="none" w:sz="0" w:space="0" w:color="auto"/>
        <w:bottom w:val="none" w:sz="0" w:space="0" w:color="auto"/>
        <w:right w:val="none" w:sz="0" w:space="0" w:color="auto"/>
      </w:divBdr>
    </w:div>
    <w:div w:id="1371297996">
      <w:bodyDiv w:val="1"/>
      <w:marLeft w:val="0"/>
      <w:marRight w:val="0"/>
      <w:marTop w:val="0"/>
      <w:marBottom w:val="0"/>
      <w:divBdr>
        <w:top w:val="none" w:sz="0" w:space="0" w:color="auto"/>
        <w:left w:val="none" w:sz="0" w:space="0" w:color="auto"/>
        <w:bottom w:val="none" w:sz="0" w:space="0" w:color="auto"/>
        <w:right w:val="none" w:sz="0" w:space="0" w:color="auto"/>
      </w:divBdr>
      <w:divsChild>
        <w:div w:id="523328791">
          <w:marLeft w:val="480"/>
          <w:marRight w:val="0"/>
          <w:marTop w:val="0"/>
          <w:marBottom w:val="0"/>
          <w:divBdr>
            <w:top w:val="none" w:sz="0" w:space="0" w:color="auto"/>
            <w:left w:val="none" w:sz="0" w:space="0" w:color="auto"/>
            <w:bottom w:val="none" w:sz="0" w:space="0" w:color="auto"/>
            <w:right w:val="none" w:sz="0" w:space="0" w:color="auto"/>
          </w:divBdr>
        </w:div>
        <w:div w:id="1663462351">
          <w:marLeft w:val="480"/>
          <w:marRight w:val="0"/>
          <w:marTop w:val="0"/>
          <w:marBottom w:val="0"/>
          <w:divBdr>
            <w:top w:val="none" w:sz="0" w:space="0" w:color="auto"/>
            <w:left w:val="none" w:sz="0" w:space="0" w:color="auto"/>
            <w:bottom w:val="none" w:sz="0" w:space="0" w:color="auto"/>
            <w:right w:val="none" w:sz="0" w:space="0" w:color="auto"/>
          </w:divBdr>
        </w:div>
        <w:div w:id="224611188">
          <w:marLeft w:val="480"/>
          <w:marRight w:val="0"/>
          <w:marTop w:val="0"/>
          <w:marBottom w:val="0"/>
          <w:divBdr>
            <w:top w:val="none" w:sz="0" w:space="0" w:color="auto"/>
            <w:left w:val="none" w:sz="0" w:space="0" w:color="auto"/>
            <w:bottom w:val="none" w:sz="0" w:space="0" w:color="auto"/>
            <w:right w:val="none" w:sz="0" w:space="0" w:color="auto"/>
          </w:divBdr>
        </w:div>
        <w:div w:id="1158956519">
          <w:marLeft w:val="480"/>
          <w:marRight w:val="0"/>
          <w:marTop w:val="0"/>
          <w:marBottom w:val="0"/>
          <w:divBdr>
            <w:top w:val="none" w:sz="0" w:space="0" w:color="auto"/>
            <w:left w:val="none" w:sz="0" w:space="0" w:color="auto"/>
            <w:bottom w:val="none" w:sz="0" w:space="0" w:color="auto"/>
            <w:right w:val="none" w:sz="0" w:space="0" w:color="auto"/>
          </w:divBdr>
        </w:div>
        <w:div w:id="1499886681">
          <w:marLeft w:val="480"/>
          <w:marRight w:val="0"/>
          <w:marTop w:val="0"/>
          <w:marBottom w:val="0"/>
          <w:divBdr>
            <w:top w:val="none" w:sz="0" w:space="0" w:color="auto"/>
            <w:left w:val="none" w:sz="0" w:space="0" w:color="auto"/>
            <w:bottom w:val="none" w:sz="0" w:space="0" w:color="auto"/>
            <w:right w:val="none" w:sz="0" w:space="0" w:color="auto"/>
          </w:divBdr>
        </w:div>
        <w:div w:id="771240881">
          <w:marLeft w:val="480"/>
          <w:marRight w:val="0"/>
          <w:marTop w:val="0"/>
          <w:marBottom w:val="0"/>
          <w:divBdr>
            <w:top w:val="none" w:sz="0" w:space="0" w:color="auto"/>
            <w:left w:val="none" w:sz="0" w:space="0" w:color="auto"/>
            <w:bottom w:val="none" w:sz="0" w:space="0" w:color="auto"/>
            <w:right w:val="none" w:sz="0" w:space="0" w:color="auto"/>
          </w:divBdr>
        </w:div>
        <w:div w:id="905074199">
          <w:marLeft w:val="480"/>
          <w:marRight w:val="0"/>
          <w:marTop w:val="0"/>
          <w:marBottom w:val="0"/>
          <w:divBdr>
            <w:top w:val="none" w:sz="0" w:space="0" w:color="auto"/>
            <w:left w:val="none" w:sz="0" w:space="0" w:color="auto"/>
            <w:bottom w:val="none" w:sz="0" w:space="0" w:color="auto"/>
            <w:right w:val="none" w:sz="0" w:space="0" w:color="auto"/>
          </w:divBdr>
        </w:div>
        <w:div w:id="1483234823">
          <w:marLeft w:val="480"/>
          <w:marRight w:val="0"/>
          <w:marTop w:val="0"/>
          <w:marBottom w:val="0"/>
          <w:divBdr>
            <w:top w:val="none" w:sz="0" w:space="0" w:color="auto"/>
            <w:left w:val="none" w:sz="0" w:space="0" w:color="auto"/>
            <w:bottom w:val="none" w:sz="0" w:space="0" w:color="auto"/>
            <w:right w:val="none" w:sz="0" w:space="0" w:color="auto"/>
          </w:divBdr>
        </w:div>
        <w:div w:id="1612013823">
          <w:marLeft w:val="480"/>
          <w:marRight w:val="0"/>
          <w:marTop w:val="0"/>
          <w:marBottom w:val="0"/>
          <w:divBdr>
            <w:top w:val="none" w:sz="0" w:space="0" w:color="auto"/>
            <w:left w:val="none" w:sz="0" w:space="0" w:color="auto"/>
            <w:bottom w:val="none" w:sz="0" w:space="0" w:color="auto"/>
            <w:right w:val="none" w:sz="0" w:space="0" w:color="auto"/>
          </w:divBdr>
        </w:div>
        <w:div w:id="1289434077">
          <w:marLeft w:val="480"/>
          <w:marRight w:val="0"/>
          <w:marTop w:val="0"/>
          <w:marBottom w:val="0"/>
          <w:divBdr>
            <w:top w:val="none" w:sz="0" w:space="0" w:color="auto"/>
            <w:left w:val="none" w:sz="0" w:space="0" w:color="auto"/>
            <w:bottom w:val="none" w:sz="0" w:space="0" w:color="auto"/>
            <w:right w:val="none" w:sz="0" w:space="0" w:color="auto"/>
          </w:divBdr>
        </w:div>
        <w:div w:id="1236627344">
          <w:marLeft w:val="480"/>
          <w:marRight w:val="0"/>
          <w:marTop w:val="0"/>
          <w:marBottom w:val="0"/>
          <w:divBdr>
            <w:top w:val="none" w:sz="0" w:space="0" w:color="auto"/>
            <w:left w:val="none" w:sz="0" w:space="0" w:color="auto"/>
            <w:bottom w:val="none" w:sz="0" w:space="0" w:color="auto"/>
            <w:right w:val="none" w:sz="0" w:space="0" w:color="auto"/>
          </w:divBdr>
        </w:div>
        <w:div w:id="314068794">
          <w:marLeft w:val="480"/>
          <w:marRight w:val="0"/>
          <w:marTop w:val="0"/>
          <w:marBottom w:val="0"/>
          <w:divBdr>
            <w:top w:val="none" w:sz="0" w:space="0" w:color="auto"/>
            <w:left w:val="none" w:sz="0" w:space="0" w:color="auto"/>
            <w:bottom w:val="none" w:sz="0" w:space="0" w:color="auto"/>
            <w:right w:val="none" w:sz="0" w:space="0" w:color="auto"/>
          </w:divBdr>
        </w:div>
        <w:div w:id="111245587">
          <w:marLeft w:val="480"/>
          <w:marRight w:val="0"/>
          <w:marTop w:val="0"/>
          <w:marBottom w:val="0"/>
          <w:divBdr>
            <w:top w:val="none" w:sz="0" w:space="0" w:color="auto"/>
            <w:left w:val="none" w:sz="0" w:space="0" w:color="auto"/>
            <w:bottom w:val="none" w:sz="0" w:space="0" w:color="auto"/>
            <w:right w:val="none" w:sz="0" w:space="0" w:color="auto"/>
          </w:divBdr>
        </w:div>
        <w:div w:id="48307363">
          <w:marLeft w:val="480"/>
          <w:marRight w:val="0"/>
          <w:marTop w:val="0"/>
          <w:marBottom w:val="0"/>
          <w:divBdr>
            <w:top w:val="none" w:sz="0" w:space="0" w:color="auto"/>
            <w:left w:val="none" w:sz="0" w:space="0" w:color="auto"/>
            <w:bottom w:val="none" w:sz="0" w:space="0" w:color="auto"/>
            <w:right w:val="none" w:sz="0" w:space="0" w:color="auto"/>
          </w:divBdr>
        </w:div>
        <w:div w:id="454712870">
          <w:marLeft w:val="480"/>
          <w:marRight w:val="0"/>
          <w:marTop w:val="0"/>
          <w:marBottom w:val="0"/>
          <w:divBdr>
            <w:top w:val="none" w:sz="0" w:space="0" w:color="auto"/>
            <w:left w:val="none" w:sz="0" w:space="0" w:color="auto"/>
            <w:bottom w:val="none" w:sz="0" w:space="0" w:color="auto"/>
            <w:right w:val="none" w:sz="0" w:space="0" w:color="auto"/>
          </w:divBdr>
        </w:div>
        <w:div w:id="120735070">
          <w:marLeft w:val="480"/>
          <w:marRight w:val="0"/>
          <w:marTop w:val="0"/>
          <w:marBottom w:val="0"/>
          <w:divBdr>
            <w:top w:val="none" w:sz="0" w:space="0" w:color="auto"/>
            <w:left w:val="none" w:sz="0" w:space="0" w:color="auto"/>
            <w:bottom w:val="none" w:sz="0" w:space="0" w:color="auto"/>
            <w:right w:val="none" w:sz="0" w:space="0" w:color="auto"/>
          </w:divBdr>
        </w:div>
        <w:div w:id="1344631657">
          <w:marLeft w:val="480"/>
          <w:marRight w:val="0"/>
          <w:marTop w:val="0"/>
          <w:marBottom w:val="0"/>
          <w:divBdr>
            <w:top w:val="none" w:sz="0" w:space="0" w:color="auto"/>
            <w:left w:val="none" w:sz="0" w:space="0" w:color="auto"/>
            <w:bottom w:val="none" w:sz="0" w:space="0" w:color="auto"/>
            <w:right w:val="none" w:sz="0" w:space="0" w:color="auto"/>
          </w:divBdr>
        </w:div>
        <w:div w:id="711734326">
          <w:marLeft w:val="480"/>
          <w:marRight w:val="0"/>
          <w:marTop w:val="0"/>
          <w:marBottom w:val="0"/>
          <w:divBdr>
            <w:top w:val="none" w:sz="0" w:space="0" w:color="auto"/>
            <w:left w:val="none" w:sz="0" w:space="0" w:color="auto"/>
            <w:bottom w:val="none" w:sz="0" w:space="0" w:color="auto"/>
            <w:right w:val="none" w:sz="0" w:space="0" w:color="auto"/>
          </w:divBdr>
        </w:div>
        <w:div w:id="27341288">
          <w:marLeft w:val="480"/>
          <w:marRight w:val="0"/>
          <w:marTop w:val="0"/>
          <w:marBottom w:val="0"/>
          <w:divBdr>
            <w:top w:val="none" w:sz="0" w:space="0" w:color="auto"/>
            <w:left w:val="none" w:sz="0" w:space="0" w:color="auto"/>
            <w:bottom w:val="none" w:sz="0" w:space="0" w:color="auto"/>
            <w:right w:val="none" w:sz="0" w:space="0" w:color="auto"/>
          </w:divBdr>
        </w:div>
        <w:div w:id="619799275">
          <w:marLeft w:val="480"/>
          <w:marRight w:val="0"/>
          <w:marTop w:val="0"/>
          <w:marBottom w:val="0"/>
          <w:divBdr>
            <w:top w:val="none" w:sz="0" w:space="0" w:color="auto"/>
            <w:left w:val="none" w:sz="0" w:space="0" w:color="auto"/>
            <w:bottom w:val="none" w:sz="0" w:space="0" w:color="auto"/>
            <w:right w:val="none" w:sz="0" w:space="0" w:color="auto"/>
          </w:divBdr>
        </w:div>
        <w:div w:id="1890991148">
          <w:marLeft w:val="480"/>
          <w:marRight w:val="0"/>
          <w:marTop w:val="0"/>
          <w:marBottom w:val="0"/>
          <w:divBdr>
            <w:top w:val="none" w:sz="0" w:space="0" w:color="auto"/>
            <w:left w:val="none" w:sz="0" w:space="0" w:color="auto"/>
            <w:bottom w:val="none" w:sz="0" w:space="0" w:color="auto"/>
            <w:right w:val="none" w:sz="0" w:space="0" w:color="auto"/>
          </w:divBdr>
        </w:div>
        <w:div w:id="127019146">
          <w:marLeft w:val="480"/>
          <w:marRight w:val="0"/>
          <w:marTop w:val="0"/>
          <w:marBottom w:val="0"/>
          <w:divBdr>
            <w:top w:val="none" w:sz="0" w:space="0" w:color="auto"/>
            <w:left w:val="none" w:sz="0" w:space="0" w:color="auto"/>
            <w:bottom w:val="none" w:sz="0" w:space="0" w:color="auto"/>
            <w:right w:val="none" w:sz="0" w:space="0" w:color="auto"/>
          </w:divBdr>
        </w:div>
        <w:div w:id="1238589469">
          <w:marLeft w:val="480"/>
          <w:marRight w:val="0"/>
          <w:marTop w:val="0"/>
          <w:marBottom w:val="0"/>
          <w:divBdr>
            <w:top w:val="none" w:sz="0" w:space="0" w:color="auto"/>
            <w:left w:val="none" w:sz="0" w:space="0" w:color="auto"/>
            <w:bottom w:val="none" w:sz="0" w:space="0" w:color="auto"/>
            <w:right w:val="none" w:sz="0" w:space="0" w:color="auto"/>
          </w:divBdr>
        </w:div>
        <w:div w:id="1810825899">
          <w:marLeft w:val="480"/>
          <w:marRight w:val="0"/>
          <w:marTop w:val="0"/>
          <w:marBottom w:val="0"/>
          <w:divBdr>
            <w:top w:val="none" w:sz="0" w:space="0" w:color="auto"/>
            <w:left w:val="none" w:sz="0" w:space="0" w:color="auto"/>
            <w:bottom w:val="none" w:sz="0" w:space="0" w:color="auto"/>
            <w:right w:val="none" w:sz="0" w:space="0" w:color="auto"/>
          </w:divBdr>
        </w:div>
        <w:div w:id="1627198750">
          <w:marLeft w:val="480"/>
          <w:marRight w:val="0"/>
          <w:marTop w:val="0"/>
          <w:marBottom w:val="0"/>
          <w:divBdr>
            <w:top w:val="none" w:sz="0" w:space="0" w:color="auto"/>
            <w:left w:val="none" w:sz="0" w:space="0" w:color="auto"/>
            <w:bottom w:val="none" w:sz="0" w:space="0" w:color="auto"/>
            <w:right w:val="none" w:sz="0" w:space="0" w:color="auto"/>
          </w:divBdr>
        </w:div>
        <w:div w:id="772822778">
          <w:marLeft w:val="480"/>
          <w:marRight w:val="0"/>
          <w:marTop w:val="0"/>
          <w:marBottom w:val="0"/>
          <w:divBdr>
            <w:top w:val="none" w:sz="0" w:space="0" w:color="auto"/>
            <w:left w:val="none" w:sz="0" w:space="0" w:color="auto"/>
            <w:bottom w:val="none" w:sz="0" w:space="0" w:color="auto"/>
            <w:right w:val="none" w:sz="0" w:space="0" w:color="auto"/>
          </w:divBdr>
        </w:div>
        <w:div w:id="1727071888">
          <w:marLeft w:val="480"/>
          <w:marRight w:val="0"/>
          <w:marTop w:val="0"/>
          <w:marBottom w:val="0"/>
          <w:divBdr>
            <w:top w:val="none" w:sz="0" w:space="0" w:color="auto"/>
            <w:left w:val="none" w:sz="0" w:space="0" w:color="auto"/>
            <w:bottom w:val="none" w:sz="0" w:space="0" w:color="auto"/>
            <w:right w:val="none" w:sz="0" w:space="0" w:color="auto"/>
          </w:divBdr>
        </w:div>
        <w:div w:id="1007710186">
          <w:marLeft w:val="480"/>
          <w:marRight w:val="0"/>
          <w:marTop w:val="0"/>
          <w:marBottom w:val="0"/>
          <w:divBdr>
            <w:top w:val="none" w:sz="0" w:space="0" w:color="auto"/>
            <w:left w:val="none" w:sz="0" w:space="0" w:color="auto"/>
            <w:bottom w:val="none" w:sz="0" w:space="0" w:color="auto"/>
            <w:right w:val="none" w:sz="0" w:space="0" w:color="auto"/>
          </w:divBdr>
        </w:div>
        <w:div w:id="2145150157">
          <w:marLeft w:val="480"/>
          <w:marRight w:val="0"/>
          <w:marTop w:val="0"/>
          <w:marBottom w:val="0"/>
          <w:divBdr>
            <w:top w:val="none" w:sz="0" w:space="0" w:color="auto"/>
            <w:left w:val="none" w:sz="0" w:space="0" w:color="auto"/>
            <w:bottom w:val="none" w:sz="0" w:space="0" w:color="auto"/>
            <w:right w:val="none" w:sz="0" w:space="0" w:color="auto"/>
          </w:divBdr>
        </w:div>
        <w:div w:id="857743825">
          <w:marLeft w:val="480"/>
          <w:marRight w:val="0"/>
          <w:marTop w:val="0"/>
          <w:marBottom w:val="0"/>
          <w:divBdr>
            <w:top w:val="none" w:sz="0" w:space="0" w:color="auto"/>
            <w:left w:val="none" w:sz="0" w:space="0" w:color="auto"/>
            <w:bottom w:val="none" w:sz="0" w:space="0" w:color="auto"/>
            <w:right w:val="none" w:sz="0" w:space="0" w:color="auto"/>
          </w:divBdr>
        </w:div>
        <w:div w:id="1817143579">
          <w:marLeft w:val="480"/>
          <w:marRight w:val="0"/>
          <w:marTop w:val="0"/>
          <w:marBottom w:val="0"/>
          <w:divBdr>
            <w:top w:val="none" w:sz="0" w:space="0" w:color="auto"/>
            <w:left w:val="none" w:sz="0" w:space="0" w:color="auto"/>
            <w:bottom w:val="none" w:sz="0" w:space="0" w:color="auto"/>
            <w:right w:val="none" w:sz="0" w:space="0" w:color="auto"/>
          </w:divBdr>
        </w:div>
        <w:div w:id="1448502100">
          <w:marLeft w:val="480"/>
          <w:marRight w:val="0"/>
          <w:marTop w:val="0"/>
          <w:marBottom w:val="0"/>
          <w:divBdr>
            <w:top w:val="none" w:sz="0" w:space="0" w:color="auto"/>
            <w:left w:val="none" w:sz="0" w:space="0" w:color="auto"/>
            <w:bottom w:val="none" w:sz="0" w:space="0" w:color="auto"/>
            <w:right w:val="none" w:sz="0" w:space="0" w:color="auto"/>
          </w:divBdr>
        </w:div>
        <w:div w:id="833254234">
          <w:marLeft w:val="480"/>
          <w:marRight w:val="0"/>
          <w:marTop w:val="0"/>
          <w:marBottom w:val="0"/>
          <w:divBdr>
            <w:top w:val="none" w:sz="0" w:space="0" w:color="auto"/>
            <w:left w:val="none" w:sz="0" w:space="0" w:color="auto"/>
            <w:bottom w:val="none" w:sz="0" w:space="0" w:color="auto"/>
            <w:right w:val="none" w:sz="0" w:space="0" w:color="auto"/>
          </w:divBdr>
        </w:div>
        <w:div w:id="1737824587">
          <w:marLeft w:val="480"/>
          <w:marRight w:val="0"/>
          <w:marTop w:val="0"/>
          <w:marBottom w:val="0"/>
          <w:divBdr>
            <w:top w:val="none" w:sz="0" w:space="0" w:color="auto"/>
            <w:left w:val="none" w:sz="0" w:space="0" w:color="auto"/>
            <w:bottom w:val="none" w:sz="0" w:space="0" w:color="auto"/>
            <w:right w:val="none" w:sz="0" w:space="0" w:color="auto"/>
          </w:divBdr>
        </w:div>
        <w:div w:id="1558392770">
          <w:marLeft w:val="480"/>
          <w:marRight w:val="0"/>
          <w:marTop w:val="0"/>
          <w:marBottom w:val="0"/>
          <w:divBdr>
            <w:top w:val="none" w:sz="0" w:space="0" w:color="auto"/>
            <w:left w:val="none" w:sz="0" w:space="0" w:color="auto"/>
            <w:bottom w:val="none" w:sz="0" w:space="0" w:color="auto"/>
            <w:right w:val="none" w:sz="0" w:space="0" w:color="auto"/>
          </w:divBdr>
        </w:div>
        <w:div w:id="1091316960">
          <w:marLeft w:val="480"/>
          <w:marRight w:val="0"/>
          <w:marTop w:val="0"/>
          <w:marBottom w:val="0"/>
          <w:divBdr>
            <w:top w:val="none" w:sz="0" w:space="0" w:color="auto"/>
            <w:left w:val="none" w:sz="0" w:space="0" w:color="auto"/>
            <w:bottom w:val="none" w:sz="0" w:space="0" w:color="auto"/>
            <w:right w:val="none" w:sz="0" w:space="0" w:color="auto"/>
          </w:divBdr>
        </w:div>
        <w:div w:id="748964547">
          <w:marLeft w:val="480"/>
          <w:marRight w:val="0"/>
          <w:marTop w:val="0"/>
          <w:marBottom w:val="0"/>
          <w:divBdr>
            <w:top w:val="none" w:sz="0" w:space="0" w:color="auto"/>
            <w:left w:val="none" w:sz="0" w:space="0" w:color="auto"/>
            <w:bottom w:val="none" w:sz="0" w:space="0" w:color="auto"/>
            <w:right w:val="none" w:sz="0" w:space="0" w:color="auto"/>
          </w:divBdr>
        </w:div>
        <w:div w:id="1189366113">
          <w:marLeft w:val="480"/>
          <w:marRight w:val="0"/>
          <w:marTop w:val="0"/>
          <w:marBottom w:val="0"/>
          <w:divBdr>
            <w:top w:val="none" w:sz="0" w:space="0" w:color="auto"/>
            <w:left w:val="none" w:sz="0" w:space="0" w:color="auto"/>
            <w:bottom w:val="none" w:sz="0" w:space="0" w:color="auto"/>
            <w:right w:val="none" w:sz="0" w:space="0" w:color="auto"/>
          </w:divBdr>
        </w:div>
        <w:div w:id="1007295499">
          <w:marLeft w:val="480"/>
          <w:marRight w:val="0"/>
          <w:marTop w:val="0"/>
          <w:marBottom w:val="0"/>
          <w:divBdr>
            <w:top w:val="none" w:sz="0" w:space="0" w:color="auto"/>
            <w:left w:val="none" w:sz="0" w:space="0" w:color="auto"/>
            <w:bottom w:val="none" w:sz="0" w:space="0" w:color="auto"/>
            <w:right w:val="none" w:sz="0" w:space="0" w:color="auto"/>
          </w:divBdr>
        </w:div>
        <w:div w:id="1546066378">
          <w:marLeft w:val="480"/>
          <w:marRight w:val="0"/>
          <w:marTop w:val="0"/>
          <w:marBottom w:val="0"/>
          <w:divBdr>
            <w:top w:val="none" w:sz="0" w:space="0" w:color="auto"/>
            <w:left w:val="none" w:sz="0" w:space="0" w:color="auto"/>
            <w:bottom w:val="none" w:sz="0" w:space="0" w:color="auto"/>
            <w:right w:val="none" w:sz="0" w:space="0" w:color="auto"/>
          </w:divBdr>
        </w:div>
        <w:div w:id="1830172238">
          <w:marLeft w:val="480"/>
          <w:marRight w:val="0"/>
          <w:marTop w:val="0"/>
          <w:marBottom w:val="0"/>
          <w:divBdr>
            <w:top w:val="none" w:sz="0" w:space="0" w:color="auto"/>
            <w:left w:val="none" w:sz="0" w:space="0" w:color="auto"/>
            <w:bottom w:val="none" w:sz="0" w:space="0" w:color="auto"/>
            <w:right w:val="none" w:sz="0" w:space="0" w:color="auto"/>
          </w:divBdr>
        </w:div>
        <w:div w:id="1928030181">
          <w:marLeft w:val="480"/>
          <w:marRight w:val="0"/>
          <w:marTop w:val="0"/>
          <w:marBottom w:val="0"/>
          <w:divBdr>
            <w:top w:val="none" w:sz="0" w:space="0" w:color="auto"/>
            <w:left w:val="none" w:sz="0" w:space="0" w:color="auto"/>
            <w:bottom w:val="none" w:sz="0" w:space="0" w:color="auto"/>
            <w:right w:val="none" w:sz="0" w:space="0" w:color="auto"/>
          </w:divBdr>
        </w:div>
        <w:div w:id="1771506070">
          <w:marLeft w:val="480"/>
          <w:marRight w:val="0"/>
          <w:marTop w:val="0"/>
          <w:marBottom w:val="0"/>
          <w:divBdr>
            <w:top w:val="none" w:sz="0" w:space="0" w:color="auto"/>
            <w:left w:val="none" w:sz="0" w:space="0" w:color="auto"/>
            <w:bottom w:val="none" w:sz="0" w:space="0" w:color="auto"/>
            <w:right w:val="none" w:sz="0" w:space="0" w:color="auto"/>
          </w:divBdr>
        </w:div>
        <w:div w:id="1379162637">
          <w:marLeft w:val="480"/>
          <w:marRight w:val="0"/>
          <w:marTop w:val="0"/>
          <w:marBottom w:val="0"/>
          <w:divBdr>
            <w:top w:val="none" w:sz="0" w:space="0" w:color="auto"/>
            <w:left w:val="none" w:sz="0" w:space="0" w:color="auto"/>
            <w:bottom w:val="none" w:sz="0" w:space="0" w:color="auto"/>
            <w:right w:val="none" w:sz="0" w:space="0" w:color="auto"/>
          </w:divBdr>
        </w:div>
      </w:divsChild>
    </w:div>
    <w:div w:id="1372461813">
      <w:bodyDiv w:val="1"/>
      <w:marLeft w:val="0"/>
      <w:marRight w:val="0"/>
      <w:marTop w:val="0"/>
      <w:marBottom w:val="0"/>
      <w:divBdr>
        <w:top w:val="none" w:sz="0" w:space="0" w:color="auto"/>
        <w:left w:val="none" w:sz="0" w:space="0" w:color="auto"/>
        <w:bottom w:val="none" w:sz="0" w:space="0" w:color="auto"/>
        <w:right w:val="none" w:sz="0" w:space="0" w:color="auto"/>
      </w:divBdr>
    </w:div>
    <w:div w:id="1373193627">
      <w:bodyDiv w:val="1"/>
      <w:marLeft w:val="0"/>
      <w:marRight w:val="0"/>
      <w:marTop w:val="0"/>
      <w:marBottom w:val="0"/>
      <w:divBdr>
        <w:top w:val="none" w:sz="0" w:space="0" w:color="auto"/>
        <w:left w:val="none" w:sz="0" w:space="0" w:color="auto"/>
        <w:bottom w:val="none" w:sz="0" w:space="0" w:color="auto"/>
        <w:right w:val="none" w:sz="0" w:space="0" w:color="auto"/>
      </w:divBdr>
    </w:div>
    <w:div w:id="1378164996">
      <w:bodyDiv w:val="1"/>
      <w:marLeft w:val="0"/>
      <w:marRight w:val="0"/>
      <w:marTop w:val="0"/>
      <w:marBottom w:val="0"/>
      <w:divBdr>
        <w:top w:val="none" w:sz="0" w:space="0" w:color="auto"/>
        <w:left w:val="none" w:sz="0" w:space="0" w:color="auto"/>
        <w:bottom w:val="none" w:sz="0" w:space="0" w:color="auto"/>
        <w:right w:val="none" w:sz="0" w:space="0" w:color="auto"/>
      </w:divBdr>
    </w:div>
    <w:div w:id="1379862275">
      <w:bodyDiv w:val="1"/>
      <w:marLeft w:val="0"/>
      <w:marRight w:val="0"/>
      <w:marTop w:val="0"/>
      <w:marBottom w:val="0"/>
      <w:divBdr>
        <w:top w:val="none" w:sz="0" w:space="0" w:color="auto"/>
        <w:left w:val="none" w:sz="0" w:space="0" w:color="auto"/>
        <w:bottom w:val="none" w:sz="0" w:space="0" w:color="auto"/>
        <w:right w:val="none" w:sz="0" w:space="0" w:color="auto"/>
      </w:divBdr>
    </w:div>
    <w:div w:id="1380934998">
      <w:bodyDiv w:val="1"/>
      <w:marLeft w:val="0"/>
      <w:marRight w:val="0"/>
      <w:marTop w:val="0"/>
      <w:marBottom w:val="0"/>
      <w:divBdr>
        <w:top w:val="none" w:sz="0" w:space="0" w:color="auto"/>
        <w:left w:val="none" w:sz="0" w:space="0" w:color="auto"/>
        <w:bottom w:val="none" w:sz="0" w:space="0" w:color="auto"/>
        <w:right w:val="none" w:sz="0" w:space="0" w:color="auto"/>
      </w:divBdr>
    </w:div>
    <w:div w:id="1381973942">
      <w:bodyDiv w:val="1"/>
      <w:marLeft w:val="0"/>
      <w:marRight w:val="0"/>
      <w:marTop w:val="0"/>
      <w:marBottom w:val="0"/>
      <w:divBdr>
        <w:top w:val="none" w:sz="0" w:space="0" w:color="auto"/>
        <w:left w:val="none" w:sz="0" w:space="0" w:color="auto"/>
        <w:bottom w:val="none" w:sz="0" w:space="0" w:color="auto"/>
        <w:right w:val="none" w:sz="0" w:space="0" w:color="auto"/>
      </w:divBdr>
    </w:div>
    <w:div w:id="1383483459">
      <w:bodyDiv w:val="1"/>
      <w:marLeft w:val="0"/>
      <w:marRight w:val="0"/>
      <w:marTop w:val="0"/>
      <w:marBottom w:val="0"/>
      <w:divBdr>
        <w:top w:val="none" w:sz="0" w:space="0" w:color="auto"/>
        <w:left w:val="none" w:sz="0" w:space="0" w:color="auto"/>
        <w:bottom w:val="none" w:sz="0" w:space="0" w:color="auto"/>
        <w:right w:val="none" w:sz="0" w:space="0" w:color="auto"/>
      </w:divBdr>
      <w:divsChild>
        <w:div w:id="294334549">
          <w:marLeft w:val="480"/>
          <w:marRight w:val="0"/>
          <w:marTop w:val="0"/>
          <w:marBottom w:val="0"/>
          <w:divBdr>
            <w:top w:val="none" w:sz="0" w:space="0" w:color="auto"/>
            <w:left w:val="none" w:sz="0" w:space="0" w:color="auto"/>
            <w:bottom w:val="none" w:sz="0" w:space="0" w:color="auto"/>
            <w:right w:val="none" w:sz="0" w:space="0" w:color="auto"/>
          </w:divBdr>
        </w:div>
        <w:div w:id="1301107885">
          <w:marLeft w:val="480"/>
          <w:marRight w:val="0"/>
          <w:marTop w:val="0"/>
          <w:marBottom w:val="0"/>
          <w:divBdr>
            <w:top w:val="none" w:sz="0" w:space="0" w:color="auto"/>
            <w:left w:val="none" w:sz="0" w:space="0" w:color="auto"/>
            <w:bottom w:val="none" w:sz="0" w:space="0" w:color="auto"/>
            <w:right w:val="none" w:sz="0" w:space="0" w:color="auto"/>
          </w:divBdr>
        </w:div>
        <w:div w:id="355884772">
          <w:marLeft w:val="480"/>
          <w:marRight w:val="0"/>
          <w:marTop w:val="0"/>
          <w:marBottom w:val="0"/>
          <w:divBdr>
            <w:top w:val="none" w:sz="0" w:space="0" w:color="auto"/>
            <w:left w:val="none" w:sz="0" w:space="0" w:color="auto"/>
            <w:bottom w:val="none" w:sz="0" w:space="0" w:color="auto"/>
            <w:right w:val="none" w:sz="0" w:space="0" w:color="auto"/>
          </w:divBdr>
        </w:div>
        <w:div w:id="1703746755">
          <w:marLeft w:val="480"/>
          <w:marRight w:val="0"/>
          <w:marTop w:val="0"/>
          <w:marBottom w:val="0"/>
          <w:divBdr>
            <w:top w:val="none" w:sz="0" w:space="0" w:color="auto"/>
            <w:left w:val="none" w:sz="0" w:space="0" w:color="auto"/>
            <w:bottom w:val="none" w:sz="0" w:space="0" w:color="auto"/>
            <w:right w:val="none" w:sz="0" w:space="0" w:color="auto"/>
          </w:divBdr>
        </w:div>
        <w:div w:id="2041784757">
          <w:marLeft w:val="480"/>
          <w:marRight w:val="0"/>
          <w:marTop w:val="0"/>
          <w:marBottom w:val="0"/>
          <w:divBdr>
            <w:top w:val="none" w:sz="0" w:space="0" w:color="auto"/>
            <w:left w:val="none" w:sz="0" w:space="0" w:color="auto"/>
            <w:bottom w:val="none" w:sz="0" w:space="0" w:color="auto"/>
            <w:right w:val="none" w:sz="0" w:space="0" w:color="auto"/>
          </w:divBdr>
        </w:div>
        <w:div w:id="622201120">
          <w:marLeft w:val="480"/>
          <w:marRight w:val="0"/>
          <w:marTop w:val="0"/>
          <w:marBottom w:val="0"/>
          <w:divBdr>
            <w:top w:val="none" w:sz="0" w:space="0" w:color="auto"/>
            <w:left w:val="none" w:sz="0" w:space="0" w:color="auto"/>
            <w:bottom w:val="none" w:sz="0" w:space="0" w:color="auto"/>
            <w:right w:val="none" w:sz="0" w:space="0" w:color="auto"/>
          </w:divBdr>
        </w:div>
        <w:div w:id="320235876">
          <w:marLeft w:val="480"/>
          <w:marRight w:val="0"/>
          <w:marTop w:val="0"/>
          <w:marBottom w:val="0"/>
          <w:divBdr>
            <w:top w:val="none" w:sz="0" w:space="0" w:color="auto"/>
            <w:left w:val="none" w:sz="0" w:space="0" w:color="auto"/>
            <w:bottom w:val="none" w:sz="0" w:space="0" w:color="auto"/>
            <w:right w:val="none" w:sz="0" w:space="0" w:color="auto"/>
          </w:divBdr>
        </w:div>
        <w:div w:id="1510370116">
          <w:marLeft w:val="480"/>
          <w:marRight w:val="0"/>
          <w:marTop w:val="0"/>
          <w:marBottom w:val="0"/>
          <w:divBdr>
            <w:top w:val="none" w:sz="0" w:space="0" w:color="auto"/>
            <w:left w:val="none" w:sz="0" w:space="0" w:color="auto"/>
            <w:bottom w:val="none" w:sz="0" w:space="0" w:color="auto"/>
            <w:right w:val="none" w:sz="0" w:space="0" w:color="auto"/>
          </w:divBdr>
        </w:div>
        <w:div w:id="1047606404">
          <w:marLeft w:val="480"/>
          <w:marRight w:val="0"/>
          <w:marTop w:val="0"/>
          <w:marBottom w:val="0"/>
          <w:divBdr>
            <w:top w:val="none" w:sz="0" w:space="0" w:color="auto"/>
            <w:left w:val="none" w:sz="0" w:space="0" w:color="auto"/>
            <w:bottom w:val="none" w:sz="0" w:space="0" w:color="auto"/>
            <w:right w:val="none" w:sz="0" w:space="0" w:color="auto"/>
          </w:divBdr>
        </w:div>
        <w:div w:id="1003625165">
          <w:marLeft w:val="480"/>
          <w:marRight w:val="0"/>
          <w:marTop w:val="0"/>
          <w:marBottom w:val="0"/>
          <w:divBdr>
            <w:top w:val="none" w:sz="0" w:space="0" w:color="auto"/>
            <w:left w:val="none" w:sz="0" w:space="0" w:color="auto"/>
            <w:bottom w:val="none" w:sz="0" w:space="0" w:color="auto"/>
            <w:right w:val="none" w:sz="0" w:space="0" w:color="auto"/>
          </w:divBdr>
        </w:div>
        <w:div w:id="1109735123">
          <w:marLeft w:val="480"/>
          <w:marRight w:val="0"/>
          <w:marTop w:val="0"/>
          <w:marBottom w:val="0"/>
          <w:divBdr>
            <w:top w:val="none" w:sz="0" w:space="0" w:color="auto"/>
            <w:left w:val="none" w:sz="0" w:space="0" w:color="auto"/>
            <w:bottom w:val="none" w:sz="0" w:space="0" w:color="auto"/>
            <w:right w:val="none" w:sz="0" w:space="0" w:color="auto"/>
          </w:divBdr>
        </w:div>
        <w:div w:id="1612323040">
          <w:marLeft w:val="480"/>
          <w:marRight w:val="0"/>
          <w:marTop w:val="0"/>
          <w:marBottom w:val="0"/>
          <w:divBdr>
            <w:top w:val="none" w:sz="0" w:space="0" w:color="auto"/>
            <w:left w:val="none" w:sz="0" w:space="0" w:color="auto"/>
            <w:bottom w:val="none" w:sz="0" w:space="0" w:color="auto"/>
            <w:right w:val="none" w:sz="0" w:space="0" w:color="auto"/>
          </w:divBdr>
        </w:div>
        <w:div w:id="1402563640">
          <w:marLeft w:val="480"/>
          <w:marRight w:val="0"/>
          <w:marTop w:val="0"/>
          <w:marBottom w:val="0"/>
          <w:divBdr>
            <w:top w:val="none" w:sz="0" w:space="0" w:color="auto"/>
            <w:left w:val="none" w:sz="0" w:space="0" w:color="auto"/>
            <w:bottom w:val="none" w:sz="0" w:space="0" w:color="auto"/>
            <w:right w:val="none" w:sz="0" w:space="0" w:color="auto"/>
          </w:divBdr>
        </w:div>
        <w:div w:id="1382444296">
          <w:marLeft w:val="480"/>
          <w:marRight w:val="0"/>
          <w:marTop w:val="0"/>
          <w:marBottom w:val="0"/>
          <w:divBdr>
            <w:top w:val="none" w:sz="0" w:space="0" w:color="auto"/>
            <w:left w:val="none" w:sz="0" w:space="0" w:color="auto"/>
            <w:bottom w:val="none" w:sz="0" w:space="0" w:color="auto"/>
            <w:right w:val="none" w:sz="0" w:space="0" w:color="auto"/>
          </w:divBdr>
        </w:div>
        <w:div w:id="1901281775">
          <w:marLeft w:val="480"/>
          <w:marRight w:val="0"/>
          <w:marTop w:val="0"/>
          <w:marBottom w:val="0"/>
          <w:divBdr>
            <w:top w:val="none" w:sz="0" w:space="0" w:color="auto"/>
            <w:left w:val="none" w:sz="0" w:space="0" w:color="auto"/>
            <w:bottom w:val="none" w:sz="0" w:space="0" w:color="auto"/>
            <w:right w:val="none" w:sz="0" w:space="0" w:color="auto"/>
          </w:divBdr>
        </w:div>
        <w:div w:id="2019262035">
          <w:marLeft w:val="480"/>
          <w:marRight w:val="0"/>
          <w:marTop w:val="0"/>
          <w:marBottom w:val="0"/>
          <w:divBdr>
            <w:top w:val="none" w:sz="0" w:space="0" w:color="auto"/>
            <w:left w:val="none" w:sz="0" w:space="0" w:color="auto"/>
            <w:bottom w:val="none" w:sz="0" w:space="0" w:color="auto"/>
            <w:right w:val="none" w:sz="0" w:space="0" w:color="auto"/>
          </w:divBdr>
        </w:div>
        <w:div w:id="1386638769">
          <w:marLeft w:val="480"/>
          <w:marRight w:val="0"/>
          <w:marTop w:val="0"/>
          <w:marBottom w:val="0"/>
          <w:divBdr>
            <w:top w:val="none" w:sz="0" w:space="0" w:color="auto"/>
            <w:left w:val="none" w:sz="0" w:space="0" w:color="auto"/>
            <w:bottom w:val="none" w:sz="0" w:space="0" w:color="auto"/>
            <w:right w:val="none" w:sz="0" w:space="0" w:color="auto"/>
          </w:divBdr>
        </w:div>
        <w:div w:id="1416627935">
          <w:marLeft w:val="480"/>
          <w:marRight w:val="0"/>
          <w:marTop w:val="0"/>
          <w:marBottom w:val="0"/>
          <w:divBdr>
            <w:top w:val="none" w:sz="0" w:space="0" w:color="auto"/>
            <w:left w:val="none" w:sz="0" w:space="0" w:color="auto"/>
            <w:bottom w:val="none" w:sz="0" w:space="0" w:color="auto"/>
            <w:right w:val="none" w:sz="0" w:space="0" w:color="auto"/>
          </w:divBdr>
        </w:div>
        <w:div w:id="642464610">
          <w:marLeft w:val="480"/>
          <w:marRight w:val="0"/>
          <w:marTop w:val="0"/>
          <w:marBottom w:val="0"/>
          <w:divBdr>
            <w:top w:val="none" w:sz="0" w:space="0" w:color="auto"/>
            <w:left w:val="none" w:sz="0" w:space="0" w:color="auto"/>
            <w:bottom w:val="none" w:sz="0" w:space="0" w:color="auto"/>
            <w:right w:val="none" w:sz="0" w:space="0" w:color="auto"/>
          </w:divBdr>
        </w:div>
        <w:div w:id="917445584">
          <w:marLeft w:val="480"/>
          <w:marRight w:val="0"/>
          <w:marTop w:val="0"/>
          <w:marBottom w:val="0"/>
          <w:divBdr>
            <w:top w:val="none" w:sz="0" w:space="0" w:color="auto"/>
            <w:left w:val="none" w:sz="0" w:space="0" w:color="auto"/>
            <w:bottom w:val="none" w:sz="0" w:space="0" w:color="auto"/>
            <w:right w:val="none" w:sz="0" w:space="0" w:color="auto"/>
          </w:divBdr>
        </w:div>
        <w:div w:id="2118256866">
          <w:marLeft w:val="480"/>
          <w:marRight w:val="0"/>
          <w:marTop w:val="0"/>
          <w:marBottom w:val="0"/>
          <w:divBdr>
            <w:top w:val="none" w:sz="0" w:space="0" w:color="auto"/>
            <w:left w:val="none" w:sz="0" w:space="0" w:color="auto"/>
            <w:bottom w:val="none" w:sz="0" w:space="0" w:color="auto"/>
            <w:right w:val="none" w:sz="0" w:space="0" w:color="auto"/>
          </w:divBdr>
        </w:div>
        <w:div w:id="1572618338">
          <w:marLeft w:val="480"/>
          <w:marRight w:val="0"/>
          <w:marTop w:val="0"/>
          <w:marBottom w:val="0"/>
          <w:divBdr>
            <w:top w:val="none" w:sz="0" w:space="0" w:color="auto"/>
            <w:left w:val="none" w:sz="0" w:space="0" w:color="auto"/>
            <w:bottom w:val="none" w:sz="0" w:space="0" w:color="auto"/>
            <w:right w:val="none" w:sz="0" w:space="0" w:color="auto"/>
          </w:divBdr>
        </w:div>
        <w:div w:id="144981382">
          <w:marLeft w:val="480"/>
          <w:marRight w:val="0"/>
          <w:marTop w:val="0"/>
          <w:marBottom w:val="0"/>
          <w:divBdr>
            <w:top w:val="none" w:sz="0" w:space="0" w:color="auto"/>
            <w:left w:val="none" w:sz="0" w:space="0" w:color="auto"/>
            <w:bottom w:val="none" w:sz="0" w:space="0" w:color="auto"/>
            <w:right w:val="none" w:sz="0" w:space="0" w:color="auto"/>
          </w:divBdr>
        </w:div>
        <w:div w:id="1328092861">
          <w:marLeft w:val="480"/>
          <w:marRight w:val="0"/>
          <w:marTop w:val="0"/>
          <w:marBottom w:val="0"/>
          <w:divBdr>
            <w:top w:val="none" w:sz="0" w:space="0" w:color="auto"/>
            <w:left w:val="none" w:sz="0" w:space="0" w:color="auto"/>
            <w:bottom w:val="none" w:sz="0" w:space="0" w:color="auto"/>
            <w:right w:val="none" w:sz="0" w:space="0" w:color="auto"/>
          </w:divBdr>
        </w:div>
        <w:div w:id="1447315798">
          <w:marLeft w:val="480"/>
          <w:marRight w:val="0"/>
          <w:marTop w:val="0"/>
          <w:marBottom w:val="0"/>
          <w:divBdr>
            <w:top w:val="none" w:sz="0" w:space="0" w:color="auto"/>
            <w:left w:val="none" w:sz="0" w:space="0" w:color="auto"/>
            <w:bottom w:val="none" w:sz="0" w:space="0" w:color="auto"/>
            <w:right w:val="none" w:sz="0" w:space="0" w:color="auto"/>
          </w:divBdr>
        </w:div>
        <w:div w:id="33701711">
          <w:marLeft w:val="480"/>
          <w:marRight w:val="0"/>
          <w:marTop w:val="0"/>
          <w:marBottom w:val="0"/>
          <w:divBdr>
            <w:top w:val="none" w:sz="0" w:space="0" w:color="auto"/>
            <w:left w:val="none" w:sz="0" w:space="0" w:color="auto"/>
            <w:bottom w:val="none" w:sz="0" w:space="0" w:color="auto"/>
            <w:right w:val="none" w:sz="0" w:space="0" w:color="auto"/>
          </w:divBdr>
        </w:div>
        <w:div w:id="1670672776">
          <w:marLeft w:val="480"/>
          <w:marRight w:val="0"/>
          <w:marTop w:val="0"/>
          <w:marBottom w:val="0"/>
          <w:divBdr>
            <w:top w:val="none" w:sz="0" w:space="0" w:color="auto"/>
            <w:left w:val="none" w:sz="0" w:space="0" w:color="auto"/>
            <w:bottom w:val="none" w:sz="0" w:space="0" w:color="auto"/>
            <w:right w:val="none" w:sz="0" w:space="0" w:color="auto"/>
          </w:divBdr>
        </w:div>
        <w:div w:id="536896892">
          <w:marLeft w:val="480"/>
          <w:marRight w:val="0"/>
          <w:marTop w:val="0"/>
          <w:marBottom w:val="0"/>
          <w:divBdr>
            <w:top w:val="none" w:sz="0" w:space="0" w:color="auto"/>
            <w:left w:val="none" w:sz="0" w:space="0" w:color="auto"/>
            <w:bottom w:val="none" w:sz="0" w:space="0" w:color="auto"/>
            <w:right w:val="none" w:sz="0" w:space="0" w:color="auto"/>
          </w:divBdr>
        </w:div>
        <w:div w:id="1538738944">
          <w:marLeft w:val="480"/>
          <w:marRight w:val="0"/>
          <w:marTop w:val="0"/>
          <w:marBottom w:val="0"/>
          <w:divBdr>
            <w:top w:val="none" w:sz="0" w:space="0" w:color="auto"/>
            <w:left w:val="none" w:sz="0" w:space="0" w:color="auto"/>
            <w:bottom w:val="none" w:sz="0" w:space="0" w:color="auto"/>
            <w:right w:val="none" w:sz="0" w:space="0" w:color="auto"/>
          </w:divBdr>
        </w:div>
        <w:div w:id="1703049295">
          <w:marLeft w:val="480"/>
          <w:marRight w:val="0"/>
          <w:marTop w:val="0"/>
          <w:marBottom w:val="0"/>
          <w:divBdr>
            <w:top w:val="none" w:sz="0" w:space="0" w:color="auto"/>
            <w:left w:val="none" w:sz="0" w:space="0" w:color="auto"/>
            <w:bottom w:val="none" w:sz="0" w:space="0" w:color="auto"/>
            <w:right w:val="none" w:sz="0" w:space="0" w:color="auto"/>
          </w:divBdr>
        </w:div>
        <w:div w:id="445197903">
          <w:marLeft w:val="480"/>
          <w:marRight w:val="0"/>
          <w:marTop w:val="0"/>
          <w:marBottom w:val="0"/>
          <w:divBdr>
            <w:top w:val="none" w:sz="0" w:space="0" w:color="auto"/>
            <w:left w:val="none" w:sz="0" w:space="0" w:color="auto"/>
            <w:bottom w:val="none" w:sz="0" w:space="0" w:color="auto"/>
            <w:right w:val="none" w:sz="0" w:space="0" w:color="auto"/>
          </w:divBdr>
        </w:div>
        <w:div w:id="660349715">
          <w:marLeft w:val="480"/>
          <w:marRight w:val="0"/>
          <w:marTop w:val="0"/>
          <w:marBottom w:val="0"/>
          <w:divBdr>
            <w:top w:val="none" w:sz="0" w:space="0" w:color="auto"/>
            <w:left w:val="none" w:sz="0" w:space="0" w:color="auto"/>
            <w:bottom w:val="none" w:sz="0" w:space="0" w:color="auto"/>
            <w:right w:val="none" w:sz="0" w:space="0" w:color="auto"/>
          </w:divBdr>
        </w:div>
        <w:div w:id="691994649">
          <w:marLeft w:val="480"/>
          <w:marRight w:val="0"/>
          <w:marTop w:val="0"/>
          <w:marBottom w:val="0"/>
          <w:divBdr>
            <w:top w:val="none" w:sz="0" w:space="0" w:color="auto"/>
            <w:left w:val="none" w:sz="0" w:space="0" w:color="auto"/>
            <w:bottom w:val="none" w:sz="0" w:space="0" w:color="auto"/>
            <w:right w:val="none" w:sz="0" w:space="0" w:color="auto"/>
          </w:divBdr>
        </w:div>
        <w:div w:id="1232696038">
          <w:marLeft w:val="480"/>
          <w:marRight w:val="0"/>
          <w:marTop w:val="0"/>
          <w:marBottom w:val="0"/>
          <w:divBdr>
            <w:top w:val="none" w:sz="0" w:space="0" w:color="auto"/>
            <w:left w:val="none" w:sz="0" w:space="0" w:color="auto"/>
            <w:bottom w:val="none" w:sz="0" w:space="0" w:color="auto"/>
            <w:right w:val="none" w:sz="0" w:space="0" w:color="auto"/>
          </w:divBdr>
        </w:div>
        <w:div w:id="2031448033">
          <w:marLeft w:val="480"/>
          <w:marRight w:val="0"/>
          <w:marTop w:val="0"/>
          <w:marBottom w:val="0"/>
          <w:divBdr>
            <w:top w:val="none" w:sz="0" w:space="0" w:color="auto"/>
            <w:left w:val="none" w:sz="0" w:space="0" w:color="auto"/>
            <w:bottom w:val="none" w:sz="0" w:space="0" w:color="auto"/>
            <w:right w:val="none" w:sz="0" w:space="0" w:color="auto"/>
          </w:divBdr>
        </w:div>
        <w:div w:id="613251356">
          <w:marLeft w:val="480"/>
          <w:marRight w:val="0"/>
          <w:marTop w:val="0"/>
          <w:marBottom w:val="0"/>
          <w:divBdr>
            <w:top w:val="none" w:sz="0" w:space="0" w:color="auto"/>
            <w:left w:val="none" w:sz="0" w:space="0" w:color="auto"/>
            <w:bottom w:val="none" w:sz="0" w:space="0" w:color="auto"/>
            <w:right w:val="none" w:sz="0" w:space="0" w:color="auto"/>
          </w:divBdr>
        </w:div>
        <w:div w:id="1378971706">
          <w:marLeft w:val="480"/>
          <w:marRight w:val="0"/>
          <w:marTop w:val="0"/>
          <w:marBottom w:val="0"/>
          <w:divBdr>
            <w:top w:val="none" w:sz="0" w:space="0" w:color="auto"/>
            <w:left w:val="none" w:sz="0" w:space="0" w:color="auto"/>
            <w:bottom w:val="none" w:sz="0" w:space="0" w:color="auto"/>
            <w:right w:val="none" w:sz="0" w:space="0" w:color="auto"/>
          </w:divBdr>
        </w:div>
        <w:div w:id="2119793010">
          <w:marLeft w:val="480"/>
          <w:marRight w:val="0"/>
          <w:marTop w:val="0"/>
          <w:marBottom w:val="0"/>
          <w:divBdr>
            <w:top w:val="none" w:sz="0" w:space="0" w:color="auto"/>
            <w:left w:val="none" w:sz="0" w:space="0" w:color="auto"/>
            <w:bottom w:val="none" w:sz="0" w:space="0" w:color="auto"/>
            <w:right w:val="none" w:sz="0" w:space="0" w:color="auto"/>
          </w:divBdr>
        </w:div>
        <w:div w:id="595673231">
          <w:marLeft w:val="480"/>
          <w:marRight w:val="0"/>
          <w:marTop w:val="0"/>
          <w:marBottom w:val="0"/>
          <w:divBdr>
            <w:top w:val="none" w:sz="0" w:space="0" w:color="auto"/>
            <w:left w:val="none" w:sz="0" w:space="0" w:color="auto"/>
            <w:bottom w:val="none" w:sz="0" w:space="0" w:color="auto"/>
            <w:right w:val="none" w:sz="0" w:space="0" w:color="auto"/>
          </w:divBdr>
        </w:div>
        <w:div w:id="1487933357">
          <w:marLeft w:val="480"/>
          <w:marRight w:val="0"/>
          <w:marTop w:val="0"/>
          <w:marBottom w:val="0"/>
          <w:divBdr>
            <w:top w:val="none" w:sz="0" w:space="0" w:color="auto"/>
            <w:left w:val="none" w:sz="0" w:space="0" w:color="auto"/>
            <w:bottom w:val="none" w:sz="0" w:space="0" w:color="auto"/>
            <w:right w:val="none" w:sz="0" w:space="0" w:color="auto"/>
          </w:divBdr>
        </w:div>
        <w:div w:id="1643608450">
          <w:marLeft w:val="480"/>
          <w:marRight w:val="0"/>
          <w:marTop w:val="0"/>
          <w:marBottom w:val="0"/>
          <w:divBdr>
            <w:top w:val="none" w:sz="0" w:space="0" w:color="auto"/>
            <w:left w:val="none" w:sz="0" w:space="0" w:color="auto"/>
            <w:bottom w:val="none" w:sz="0" w:space="0" w:color="auto"/>
            <w:right w:val="none" w:sz="0" w:space="0" w:color="auto"/>
          </w:divBdr>
        </w:div>
        <w:div w:id="625819877">
          <w:marLeft w:val="480"/>
          <w:marRight w:val="0"/>
          <w:marTop w:val="0"/>
          <w:marBottom w:val="0"/>
          <w:divBdr>
            <w:top w:val="none" w:sz="0" w:space="0" w:color="auto"/>
            <w:left w:val="none" w:sz="0" w:space="0" w:color="auto"/>
            <w:bottom w:val="none" w:sz="0" w:space="0" w:color="auto"/>
            <w:right w:val="none" w:sz="0" w:space="0" w:color="auto"/>
          </w:divBdr>
        </w:div>
        <w:div w:id="889531380">
          <w:marLeft w:val="480"/>
          <w:marRight w:val="0"/>
          <w:marTop w:val="0"/>
          <w:marBottom w:val="0"/>
          <w:divBdr>
            <w:top w:val="none" w:sz="0" w:space="0" w:color="auto"/>
            <w:left w:val="none" w:sz="0" w:space="0" w:color="auto"/>
            <w:bottom w:val="none" w:sz="0" w:space="0" w:color="auto"/>
            <w:right w:val="none" w:sz="0" w:space="0" w:color="auto"/>
          </w:divBdr>
        </w:div>
      </w:divsChild>
    </w:div>
    <w:div w:id="1384602323">
      <w:bodyDiv w:val="1"/>
      <w:marLeft w:val="0"/>
      <w:marRight w:val="0"/>
      <w:marTop w:val="0"/>
      <w:marBottom w:val="0"/>
      <w:divBdr>
        <w:top w:val="none" w:sz="0" w:space="0" w:color="auto"/>
        <w:left w:val="none" w:sz="0" w:space="0" w:color="auto"/>
        <w:bottom w:val="none" w:sz="0" w:space="0" w:color="auto"/>
        <w:right w:val="none" w:sz="0" w:space="0" w:color="auto"/>
      </w:divBdr>
      <w:divsChild>
        <w:div w:id="1693410414">
          <w:marLeft w:val="480"/>
          <w:marRight w:val="0"/>
          <w:marTop w:val="0"/>
          <w:marBottom w:val="0"/>
          <w:divBdr>
            <w:top w:val="none" w:sz="0" w:space="0" w:color="auto"/>
            <w:left w:val="none" w:sz="0" w:space="0" w:color="auto"/>
            <w:bottom w:val="none" w:sz="0" w:space="0" w:color="auto"/>
            <w:right w:val="none" w:sz="0" w:space="0" w:color="auto"/>
          </w:divBdr>
        </w:div>
        <w:div w:id="71052796">
          <w:marLeft w:val="480"/>
          <w:marRight w:val="0"/>
          <w:marTop w:val="0"/>
          <w:marBottom w:val="0"/>
          <w:divBdr>
            <w:top w:val="none" w:sz="0" w:space="0" w:color="auto"/>
            <w:left w:val="none" w:sz="0" w:space="0" w:color="auto"/>
            <w:bottom w:val="none" w:sz="0" w:space="0" w:color="auto"/>
            <w:right w:val="none" w:sz="0" w:space="0" w:color="auto"/>
          </w:divBdr>
        </w:div>
        <w:div w:id="1090614357">
          <w:marLeft w:val="480"/>
          <w:marRight w:val="0"/>
          <w:marTop w:val="0"/>
          <w:marBottom w:val="0"/>
          <w:divBdr>
            <w:top w:val="none" w:sz="0" w:space="0" w:color="auto"/>
            <w:left w:val="none" w:sz="0" w:space="0" w:color="auto"/>
            <w:bottom w:val="none" w:sz="0" w:space="0" w:color="auto"/>
            <w:right w:val="none" w:sz="0" w:space="0" w:color="auto"/>
          </w:divBdr>
        </w:div>
        <w:div w:id="2114550745">
          <w:marLeft w:val="480"/>
          <w:marRight w:val="0"/>
          <w:marTop w:val="0"/>
          <w:marBottom w:val="0"/>
          <w:divBdr>
            <w:top w:val="none" w:sz="0" w:space="0" w:color="auto"/>
            <w:left w:val="none" w:sz="0" w:space="0" w:color="auto"/>
            <w:bottom w:val="none" w:sz="0" w:space="0" w:color="auto"/>
            <w:right w:val="none" w:sz="0" w:space="0" w:color="auto"/>
          </w:divBdr>
        </w:div>
        <w:div w:id="1792047592">
          <w:marLeft w:val="480"/>
          <w:marRight w:val="0"/>
          <w:marTop w:val="0"/>
          <w:marBottom w:val="0"/>
          <w:divBdr>
            <w:top w:val="none" w:sz="0" w:space="0" w:color="auto"/>
            <w:left w:val="none" w:sz="0" w:space="0" w:color="auto"/>
            <w:bottom w:val="none" w:sz="0" w:space="0" w:color="auto"/>
            <w:right w:val="none" w:sz="0" w:space="0" w:color="auto"/>
          </w:divBdr>
        </w:div>
        <w:div w:id="1755197863">
          <w:marLeft w:val="480"/>
          <w:marRight w:val="0"/>
          <w:marTop w:val="0"/>
          <w:marBottom w:val="0"/>
          <w:divBdr>
            <w:top w:val="none" w:sz="0" w:space="0" w:color="auto"/>
            <w:left w:val="none" w:sz="0" w:space="0" w:color="auto"/>
            <w:bottom w:val="none" w:sz="0" w:space="0" w:color="auto"/>
            <w:right w:val="none" w:sz="0" w:space="0" w:color="auto"/>
          </w:divBdr>
        </w:div>
        <w:div w:id="1874029465">
          <w:marLeft w:val="480"/>
          <w:marRight w:val="0"/>
          <w:marTop w:val="0"/>
          <w:marBottom w:val="0"/>
          <w:divBdr>
            <w:top w:val="none" w:sz="0" w:space="0" w:color="auto"/>
            <w:left w:val="none" w:sz="0" w:space="0" w:color="auto"/>
            <w:bottom w:val="none" w:sz="0" w:space="0" w:color="auto"/>
            <w:right w:val="none" w:sz="0" w:space="0" w:color="auto"/>
          </w:divBdr>
        </w:div>
        <w:div w:id="2124763007">
          <w:marLeft w:val="480"/>
          <w:marRight w:val="0"/>
          <w:marTop w:val="0"/>
          <w:marBottom w:val="0"/>
          <w:divBdr>
            <w:top w:val="none" w:sz="0" w:space="0" w:color="auto"/>
            <w:left w:val="none" w:sz="0" w:space="0" w:color="auto"/>
            <w:bottom w:val="none" w:sz="0" w:space="0" w:color="auto"/>
            <w:right w:val="none" w:sz="0" w:space="0" w:color="auto"/>
          </w:divBdr>
        </w:div>
        <w:div w:id="1550534831">
          <w:marLeft w:val="480"/>
          <w:marRight w:val="0"/>
          <w:marTop w:val="0"/>
          <w:marBottom w:val="0"/>
          <w:divBdr>
            <w:top w:val="none" w:sz="0" w:space="0" w:color="auto"/>
            <w:left w:val="none" w:sz="0" w:space="0" w:color="auto"/>
            <w:bottom w:val="none" w:sz="0" w:space="0" w:color="auto"/>
            <w:right w:val="none" w:sz="0" w:space="0" w:color="auto"/>
          </w:divBdr>
        </w:div>
        <w:div w:id="1992059638">
          <w:marLeft w:val="480"/>
          <w:marRight w:val="0"/>
          <w:marTop w:val="0"/>
          <w:marBottom w:val="0"/>
          <w:divBdr>
            <w:top w:val="none" w:sz="0" w:space="0" w:color="auto"/>
            <w:left w:val="none" w:sz="0" w:space="0" w:color="auto"/>
            <w:bottom w:val="none" w:sz="0" w:space="0" w:color="auto"/>
            <w:right w:val="none" w:sz="0" w:space="0" w:color="auto"/>
          </w:divBdr>
        </w:div>
        <w:div w:id="409499955">
          <w:marLeft w:val="480"/>
          <w:marRight w:val="0"/>
          <w:marTop w:val="0"/>
          <w:marBottom w:val="0"/>
          <w:divBdr>
            <w:top w:val="none" w:sz="0" w:space="0" w:color="auto"/>
            <w:left w:val="none" w:sz="0" w:space="0" w:color="auto"/>
            <w:bottom w:val="none" w:sz="0" w:space="0" w:color="auto"/>
            <w:right w:val="none" w:sz="0" w:space="0" w:color="auto"/>
          </w:divBdr>
        </w:div>
        <w:div w:id="1146363516">
          <w:marLeft w:val="480"/>
          <w:marRight w:val="0"/>
          <w:marTop w:val="0"/>
          <w:marBottom w:val="0"/>
          <w:divBdr>
            <w:top w:val="none" w:sz="0" w:space="0" w:color="auto"/>
            <w:left w:val="none" w:sz="0" w:space="0" w:color="auto"/>
            <w:bottom w:val="none" w:sz="0" w:space="0" w:color="auto"/>
            <w:right w:val="none" w:sz="0" w:space="0" w:color="auto"/>
          </w:divBdr>
        </w:div>
        <w:div w:id="347945278">
          <w:marLeft w:val="480"/>
          <w:marRight w:val="0"/>
          <w:marTop w:val="0"/>
          <w:marBottom w:val="0"/>
          <w:divBdr>
            <w:top w:val="none" w:sz="0" w:space="0" w:color="auto"/>
            <w:left w:val="none" w:sz="0" w:space="0" w:color="auto"/>
            <w:bottom w:val="none" w:sz="0" w:space="0" w:color="auto"/>
            <w:right w:val="none" w:sz="0" w:space="0" w:color="auto"/>
          </w:divBdr>
        </w:div>
        <w:div w:id="153300787">
          <w:marLeft w:val="480"/>
          <w:marRight w:val="0"/>
          <w:marTop w:val="0"/>
          <w:marBottom w:val="0"/>
          <w:divBdr>
            <w:top w:val="none" w:sz="0" w:space="0" w:color="auto"/>
            <w:left w:val="none" w:sz="0" w:space="0" w:color="auto"/>
            <w:bottom w:val="none" w:sz="0" w:space="0" w:color="auto"/>
            <w:right w:val="none" w:sz="0" w:space="0" w:color="auto"/>
          </w:divBdr>
        </w:div>
        <w:div w:id="1444374009">
          <w:marLeft w:val="480"/>
          <w:marRight w:val="0"/>
          <w:marTop w:val="0"/>
          <w:marBottom w:val="0"/>
          <w:divBdr>
            <w:top w:val="none" w:sz="0" w:space="0" w:color="auto"/>
            <w:left w:val="none" w:sz="0" w:space="0" w:color="auto"/>
            <w:bottom w:val="none" w:sz="0" w:space="0" w:color="auto"/>
            <w:right w:val="none" w:sz="0" w:space="0" w:color="auto"/>
          </w:divBdr>
        </w:div>
        <w:div w:id="396438810">
          <w:marLeft w:val="480"/>
          <w:marRight w:val="0"/>
          <w:marTop w:val="0"/>
          <w:marBottom w:val="0"/>
          <w:divBdr>
            <w:top w:val="none" w:sz="0" w:space="0" w:color="auto"/>
            <w:left w:val="none" w:sz="0" w:space="0" w:color="auto"/>
            <w:bottom w:val="none" w:sz="0" w:space="0" w:color="auto"/>
            <w:right w:val="none" w:sz="0" w:space="0" w:color="auto"/>
          </w:divBdr>
        </w:div>
        <w:div w:id="1656488419">
          <w:marLeft w:val="480"/>
          <w:marRight w:val="0"/>
          <w:marTop w:val="0"/>
          <w:marBottom w:val="0"/>
          <w:divBdr>
            <w:top w:val="none" w:sz="0" w:space="0" w:color="auto"/>
            <w:left w:val="none" w:sz="0" w:space="0" w:color="auto"/>
            <w:bottom w:val="none" w:sz="0" w:space="0" w:color="auto"/>
            <w:right w:val="none" w:sz="0" w:space="0" w:color="auto"/>
          </w:divBdr>
        </w:div>
        <w:div w:id="1957055605">
          <w:marLeft w:val="480"/>
          <w:marRight w:val="0"/>
          <w:marTop w:val="0"/>
          <w:marBottom w:val="0"/>
          <w:divBdr>
            <w:top w:val="none" w:sz="0" w:space="0" w:color="auto"/>
            <w:left w:val="none" w:sz="0" w:space="0" w:color="auto"/>
            <w:bottom w:val="none" w:sz="0" w:space="0" w:color="auto"/>
            <w:right w:val="none" w:sz="0" w:space="0" w:color="auto"/>
          </w:divBdr>
        </w:div>
        <w:div w:id="1139147553">
          <w:marLeft w:val="480"/>
          <w:marRight w:val="0"/>
          <w:marTop w:val="0"/>
          <w:marBottom w:val="0"/>
          <w:divBdr>
            <w:top w:val="none" w:sz="0" w:space="0" w:color="auto"/>
            <w:left w:val="none" w:sz="0" w:space="0" w:color="auto"/>
            <w:bottom w:val="none" w:sz="0" w:space="0" w:color="auto"/>
            <w:right w:val="none" w:sz="0" w:space="0" w:color="auto"/>
          </w:divBdr>
        </w:div>
        <w:div w:id="545291389">
          <w:marLeft w:val="480"/>
          <w:marRight w:val="0"/>
          <w:marTop w:val="0"/>
          <w:marBottom w:val="0"/>
          <w:divBdr>
            <w:top w:val="none" w:sz="0" w:space="0" w:color="auto"/>
            <w:left w:val="none" w:sz="0" w:space="0" w:color="auto"/>
            <w:bottom w:val="none" w:sz="0" w:space="0" w:color="auto"/>
            <w:right w:val="none" w:sz="0" w:space="0" w:color="auto"/>
          </w:divBdr>
        </w:div>
        <w:div w:id="1659994085">
          <w:marLeft w:val="480"/>
          <w:marRight w:val="0"/>
          <w:marTop w:val="0"/>
          <w:marBottom w:val="0"/>
          <w:divBdr>
            <w:top w:val="none" w:sz="0" w:space="0" w:color="auto"/>
            <w:left w:val="none" w:sz="0" w:space="0" w:color="auto"/>
            <w:bottom w:val="none" w:sz="0" w:space="0" w:color="auto"/>
            <w:right w:val="none" w:sz="0" w:space="0" w:color="auto"/>
          </w:divBdr>
        </w:div>
        <w:div w:id="353962950">
          <w:marLeft w:val="480"/>
          <w:marRight w:val="0"/>
          <w:marTop w:val="0"/>
          <w:marBottom w:val="0"/>
          <w:divBdr>
            <w:top w:val="none" w:sz="0" w:space="0" w:color="auto"/>
            <w:left w:val="none" w:sz="0" w:space="0" w:color="auto"/>
            <w:bottom w:val="none" w:sz="0" w:space="0" w:color="auto"/>
            <w:right w:val="none" w:sz="0" w:space="0" w:color="auto"/>
          </w:divBdr>
        </w:div>
        <w:div w:id="673918992">
          <w:marLeft w:val="480"/>
          <w:marRight w:val="0"/>
          <w:marTop w:val="0"/>
          <w:marBottom w:val="0"/>
          <w:divBdr>
            <w:top w:val="none" w:sz="0" w:space="0" w:color="auto"/>
            <w:left w:val="none" w:sz="0" w:space="0" w:color="auto"/>
            <w:bottom w:val="none" w:sz="0" w:space="0" w:color="auto"/>
            <w:right w:val="none" w:sz="0" w:space="0" w:color="auto"/>
          </w:divBdr>
        </w:div>
        <w:div w:id="2087651628">
          <w:marLeft w:val="480"/>
          <w:marRight w:val="0"/>
          <w:marTop w:val="0"/>
          <w:marBottom w:val="0"/>
          <w:divBdr>
            <w:top w:val="none" w:sz="0" w:space="0" w:color="auto"/>
            <w:left w:val="none" w:sz="0" w:space="0" w:color="auto"/>
            <w:bottom w:val="none" w:sz="0" w:space="0" w:color="auto"/>
            <w:right w:val="none" w:sz="0" w:space="0" w:color="auto"/>
          </w:divBdr>
        </w:div>
        <w:div w:id="1511525456">
          <w:marLeft w:val="480"/>
          <w:marRight w:val="0"/>
          <w:marTop w:val="0"/>
          <w:marBottom w:val="0"/>
          <w:divBdr>
            <w:top w:val="none" w:sz="0" w:space="0" w:color="auto"/>
            <w:left w:val="none" w:sz="0" w:space="0" w:color="auto"/>
            <w:bottom w:val="none" w:sz="0" w:space="0" w:color="auto"/>
            <w:right w:val="none" w:sz="0" w:space="0" w:color="auto"/>
          </w:divBdr>
        </w:div>
        <w:div w:id="1390030953">
          <w:marLeft w:val="480"/>
          <w:marRight w:val="0"/>
          <w:marTop w:val="0"/>
          <w:marBottom w:val="0"/>
          <w:divBdr>
            <w:top w:val="none" w:sz="0" w:space="0" w:color="auto"/>
            <w:left w:val="none" w:sz="0" w:space="0" w:color="auto"/>
            <w:bottom w:val="none" w:sz="0" w:space="0" w:color="auto"/>
            <w:right w:val="none" w:sz="0" w:space="0" w:color="auto"/>
          </w:divBdr>
        </w:div>
        <w:div w:id="1365520841">
          <w:marLeft w:val="480"/>
          <w:marRight w:val="0"/>
          <w:marTop w:val="0"/>
          <w:marBottom w:val="0"/>
          <w:divBdr>
            <w:top w:val="none" w:sz="0" w:space="0" w:color="auto"/>
            <w:left w:val="none" w:sz="0" w:space="0" w:color="auto"/>
            <w:bottom w:val="none" w:sz="0" w:space="0" w:color="auto"/>
            <w:right w:val="none" w:sz="0" w:space="0" w:color="auto"/>
          </w:divBdr>
        </w:div>
        <w:div w:id="2087265854">
          <w:marLeft w:val="480"/>
          <w:marRight w:val="0"/>
          <w:marTop w:val="0"/>
          <w:marBottom w:val="0"/>
          <w:divBdr>
            <w:top w:val="none" w:sz="0" w:space="0" w:color="auto"/>
            <w:left w:val="none" w:sz="0" w:space="0" w:color="auto"/>
            <w:bottom w:val="none" w:sz="0" w:space="0" w:color="auto"/>
            <w:right w:val="none" w:sz="0" w:space="0" w:color="auto"/>
          </w:divBdr>
        </w:div>
        <w:div w:id="599873953">
          <w:marLeft w:val="480"/>
          <w:marRight w:val="0"/>
          <w:marTop w:val="0"/>
          <w:marBottom w:val="0"/>
          <w:divBdr>
            <w:top w:val="none" w:sz="0" w:space="0" w:color="auto"/>
            <w:left w:val="none" w:sz="0" w:space="0" w:color="auto"/>
            <w:bottom w:val="none" w:sz="0" w:space="0" w:color="auto"/>
            <w:right w:val="none" w:sz="0" w:space="0" w:color="auto"/>
          </w:divBdr>
        </w:div>
        <w:div w:id="379287911">
          <w:marLeft w:val="480"/>
          <w:marRight w:val="0"/>
          <w:marTop w:val="0"/>
          <w:marBottom w:val="0"/>
          <w:divBdr>
            <w:top w:val="none" w:sz="0" w:space="0" w:color="auto"/>
            <w:left w:val="none" w:sz="0" w:space="0" w:color="auto"/>
            <w:bottom w:val="none" w:sz="0" w:space="0" w:color="auto"/>
            <w:right w:val="none" w:sz="0" w:space="0" w:color="auto"/>
          </w:divBdr>
        </w:div>
        <w:div w:id="429011330">
          <w:marLeft w:val="480"/>
          <w:marRight w:val="0"/>
          <w:marTop w:val="0"/>
          <w:marBottom w:val="0"/>
          <w:divBdr>
            <w:top w:val="none" w:sz="0" w:space="0" w:color="auto"/>
            <w:left w:val="none" w:sz="0" w:space="0" w:color="auto"/>
            <w:bottom w:val="none" w:sz="0" w:space="0" w:color="auto"/>
            <w:right w:val="none" w:sz="0" w:space="0" w:color="auto"/>
          </w:divBdr>
        </w:div>
        <w:div w:id="1700274635">
          <w:marLeft w:val="480"/>
          <w:marRight w:val="0"/>
          <w:marTop w:val="0"/>
          <w:marBottom w:val="0"/>
          <w:divBdr>
            <w:top w:val="none" w:sz="0" w:space="0" w:color="auto"/>
            <w:left w:val="none" w:sz="0" w:space="0" w:color="auto"/>
            <w:bottom w:val="none" w:sz="0" w:space="0" w:color="auto"/>
            <w:right w:val="none" w:sz="0" w:space="0" w:color="auto"/>
          </w:divBdr>
        </w:div>
        <w:div w:id="55247589">
          <w:marLeft w:val="480"/>
          <w:marRight w:val="0"/>
          <w:marTop w:val="0"/>
          <w:marBottom w:val="0"/>
          <w:divBdr>
            <w:top w:val="none" w:sz="0" w:space="0" w:color="auto"/>
            <w:left w:val="none" w:sz="0" w:space="0" w:color="auto"/>
            <w:bottom w:val="none" w:sz="0" w:space="0" w:color="auto"/>
            <w:right w:val="none" w:sz="0" w:space="0" w:color="auto"/>
          </w:divBdr>
        </w:div>
        <w:div w:id="165096987">
          <w:marLeft w:val="480"/>
          <w:marRight w:val="0"/>
          <w:marTop w:val="0"/>
          <w:marBottom w:val="0"/>
          <w:divBdr>
            <w:top w:val="none" w:sz="0" w:space="0" w:color="auto"/>
            <w:left w:val="none" w:sz="0" w:space="0" w:color="auto"/>
            <w:bottom w:val="none" w:sz="0" w:space="0" w:color="auto"/>
            <w:right w:val="none" w:sz="0" w:space="0" w:color="auto"/>
          </w:divBdr>
        </w:div>
        <w:div w:id="1591428715">
          <w:marLeft w:val="480"/>
          <w:marRight w:val="0"/>
          <w:marTop w:val="0"/>
          <w:marBottom w:val="0"/>
          <w:divBdr>
            <w:top w:val="none" w:sz="0" w:space="0" w:color="auto"/>
            <w:left w:val="none" w:sz="0" w:space="0" w:color="auto"/>
            <w:bottom w:val="none" w:sz="0" w:space="0" w:color="auto"/>
            <w:right w:val="none" w:sz="0" w:space="0" w:color="auto"/>
          </w:divBdr>
        </w:div>
        <w:div w:id="472521959">
          <w:marLeft w:val="480"/>
          <w:marRight w:val="0"/>
          <w:marTop w:val="0"/>
          <w:marBottom w:val="0"/>
          <w:divBdr>
            <w:top w:val="none" w:sz="0" w:space="0" w:color="auto"/>
            <w:left w:val="none" w:sz="0" w:space="0" w:color="auto"/>
            <w:bottom w:val="none" w:sz="0" w:space="0" w:color="auto"/>
            <w:right w:val="none" w:sz="0" w:space="0" w:color="auto"/>
          </w:divBdr>
        </w:div>
        <w:div w:id="1823616645">
          <w:marLeft w:val="480"/>
          <w:marRight w:val="0"/>
          <w:marTop w:val="0"/>
          <w:marBottom w:val="0"/>
          <w:divBdr>
            <w:top w:val="none" w:sz="0" w:space="0" w:color="auto"/>
            <w:left w:val="none" w:sz="0" w:space="0" w:color="auto"/>
            <w:bottom w:val="none" w:sz="0" w:space="0" w:color="auto"/>
            <w:right w:val="none" w:sz="0" w:space="0" w:color="auto"/>
          </w:divBdr>
        </w:div>
        <w:div w:id="1091001065">
          <w:marLeft w:val="480"/>
          <w:marRight w:val="0"/>
          <w:marTop w:val="0"/>
          <w:marBottom w:val="0"/>
          <w:divBdr>
            <w:top w:val="none" w:sz="0" w:space="0" w:color="auto"/>
            <w:left w:val="none" w:sz="0" w:space="0" w:color="auto"/>
            <w:bottom w:val="none" w:sz="0" w:space="0" w:color="auto"/>
            <w:right w:val="none" w:sz="0" w:space="0" w:color="auto"/>
          </w:divBdr>
        </w:div>
        <w:div w:id="973557147">
          <w:marLeft w:val="480"/>
          <w:marRight w:val="0"/>
          <w:marTop w:val="0"/>
          <w:marBottom w:val="0"/>
          <w:divBdr>
            <w:top w:val="none" w:sz="0" w:space="0" w:color="auto"/>
            <w:left w:val="none" w:sz="0" w:space="0" w:color="auto"/>
            <w:bottom w:val="none" w:sz="0" w:space="0" w:color="auto"/>
            <w:right w:val="none" w:sz="0" w:space="0" w:color="auto"/>
          </w:divBdr>
        </w:div>
        <w:div w:id="1342505827">
          <w:marLeft w:val="480"/>
          <w:marRight w:val="0"/>
          <w:marTop w:val="0"/>
          <w:marBottom w:val="0"/>
          <w:divBdr>
            <w:top w:val="none" w:sz="0" w:space="0" w:color="auto"/>
            <w:left w:val="none" w:sz="0" w:space="0" w:color="auto"/>
            <w:bottom w:val="none" w:sz="0" w:space="0" w:color="auto"/>
            <w:right w:val="none" w:sz="0" w:space="0" w:color="auto"/>
          </w:divBdr>
        </w:div>
        <w:div w:id="1935478527">
          <w:marLeft w:val="480"/>
          <w:marRight w:val="0"/>
          <w:marTop w:val="0"/>
          <w:marBottom w:val="0"/>
          <w:divBdr>
            <w:top w:val="none" w:sz="0" w:space="0" w:color="auto"/>
            <w:left w:val="none" w:sz="0" w:space="0" w:color="auto"/>
            <w:bottom w:val="none" w:sz="0" w:space="0" w:color="auto"/>
            <w:right w:val="none" w:sz="0" w:space="0" w:color="auto"/>
          </w:divBdr>
        </w:div>
      </w:divsChild>
    </w:div>
    <w:div w:id="1384871398">
      <w:bodyDiv w:val="1"/>
      <w:marLeft w:val="0"/>
      <w:marRight w:val="0"/>
      <w:marTop w:val="0"/>
      <w:marBottom w:val="0"/>
      <w:divBdr>
        <w:top w:val="none" w:sz="0" w:space="0" w:color="auto"/>
        <w:left w:val="none" w:sz="0" w:space="0" w:color="auto"/>
        <w:bottom w:val="none" w:sz="0" w:space="0" w:color="auto"/>
        <w:right w:val="none" w:sz="0" w:space="0" w:color="auto"/>
      </w:divBdr>
    </w:div>
    <w:div w:id="1385761715">
      <w:bodyDiv w:val="1"/>
      <w:marLeft w:val="0"/>
      <w:marRight w:val="0"/>
      <w:marTop w:val="0"/>
      <w:marBottom w:val="0"/>
      <w:divBdr>
        <w:top w:val="none" w:sz="0" w:space="0" w:color="auto"/>
        <w:left w:val="none" w:sz="0" w:space="0" w:color="auto"/>
        <w:bottom w:val="none" w:sz="0" w:space="0" w:color="auto"/>
        <w:right w:val="none" w:sz="0" w:space="0" w:color="auto"/>
      </w:divBdr>
    </w:div>
    <w:div w:id="1387994887">
      <w:bodyDiv w:val="1"/>
      <w:marLeft w:val="0"/>
      <w:marRight w:val="0"/>
      <w:marTop w:val="0"/>
      <w:marBottom w:val="0"/>
      <w:divBdr>
        <w:top w:val="none" w:sz="0" w:space="0" w:color="auto"/>
        <w:left w:val="none" w:sz="0" w:space="0" w:color="auto"/>
        <w:bottom w:val="none" w:sz="0" w:space="0" w:color="auto"/>
        <w:right w:val="none" w:sz="0" w:space="0" w:color="auto"/>
      </w:divBdr>
    </w:div>
    <w:div w:id="1388063371">
      <w:bodyDiv w:val="1"/>
      <w:marLeft w:val="0"/>
      <w:marRight w:val="0"/>
      <w:marTop w:val="0"/>
      <w:marBottom w:val="0"/>
      <w:divBdr>
        <w:top w:val="none" w:sz="0" w:space="0" w:color="auto"/>
        <w:left w:val="none" w:sz="0" w:space="0" w:color="auto"/>
        <w:bottom w:val="none" w:sz="0" w:space="0" w:color="auto"/>
        <w:right w:val="none" w:sz="0" w:space="0" w:color="auto"/>
      </w:divBdr>
    </w:div>
    <w:div w:id="1388530190">
      <w:bodyDiv w:val="1"/>
      <w:marLeft w:val="0"/>
      <w:marRight w:val="0"/>
      <w:marTop w:val="0"/>
      <w:marBottom w:val="0"/>
      <w:divBdr>
        <w:top w:val="none" w:sz="0" w:space="0" w:color="auto"/>
        <w:left w:val="none" w:sz="0" w:space="0" w:color="auto"/>
        <w:bottom w:val="none" w:sz="0" w:space="0" w:color="auto"/>
        <w:right w:val="none" w:sz="0" w:space="0" w:color="auto"/>
      </w:divBdr>
    </w:div>
    <w:div w:id="1389264300">
      <w:bodyDiv w:val="1"/>
      <w:marLeft w:val="0"/>
      <w:marRight w:val="0"/>
      <w:marTop w:val="0"/>
      <w:marBottom w:val="0"/>
      <w:divBdr>
        <w:top w:val="none" w:sz="0" w:space="0" w:color="auto"/>
        <w:left w:val="none" w:sz="0" w:space="0" w:color="auto"/>
        <w:bottom w:val="none" w:sz="0" w:space="0" w:color="auto"/>
        <w:right w:val="none" w:sz="0" w:space="0" w:color="auto"/>
      </w:divBdr>
      <w:divsChild>
        <w:div w:id="221646680">
          <w:marLeft w:val="480"/>
          <w:marRight w:val="0"/>
          <w:marTop w:val="0"/>
          <w:marBottom w:val="0"/>
          <w:divBdr>
            <w:top w:val="none" w:sz="0" w:space="0" w:color="auto"/>
            <w:left w:val="none" w:sz="0" w:space="0" w:color="auto"/>
            <w:bottom w:val="none" w:sz="0" w:space="0" w:color="auto"/>
            <w:right w:val="none" w:sz="0" w:space="0" w:color="auto"/>
          </w:divBdr>
        </w:div>
        <w:div w:id="962614953">
          <w:marLeft w:val="480"/>
          <w:marRight w:val="0"/>
          <w:marTop w:val="0"/>
          <w:marBottom w:val="0"/>
          <w:divBdr>
            <w:top w:val="none" w:sz="0" w:space="0" w:color="auto"/>
            <w:left w:val="none" w:sz="0" w:space="0" w:color="auto"/>
            <w:bottom w:val="none" w:sz="0" w:space="0" w:color="auto"/>
            <w:right w:val="none" w:sz="0" w:space="0" w:color="auto"/>
          </w:divBdr>
        </w:div>
        <w:div w:id="722214701">
          <w:marLeft w:val="480"/>
          <w:marRight w:val="0"/>
          <w:marTop w:val="0"/>
          <w:marBottom w:val="0"/>
          <w:divBdr>
            <w:top w:val="none" w:sz="0" w:space="0" w:color="auto"/>
            <w:left w:val="none" w:sz="0" w:space="0" w:color="auto"/>
            <w:bottom w:val="none" w:sz="0" w:space="0" w:color="auto"/>
            <w:right w:val="none" w:sz="0" w:space="0" w:color="auto"/>
          </w:divBdr>
        </w:div>
        <w:div w:id="415253165">
          <w:marLeft w:val="480"/>
          <w:marRight w:val="0"/>
          <w:marTop w:val="0"/>
          <w:marBottom w:val="0"/>
          <w:divBdr>
            <w:top w:val="none" w:sz="0" w:space="0" w:color="auto"/>
            <w:left w:val="none" w:sz="0" w:space="0" w:color="auto"/>
            <w:bottom w:val="none" w:sz="0" w:space="0" w:color="auto"/>
            <w:right w:val="none" w:sz="0" w:space="0" w:color="auto"/>
          </w:divBdr>
        </w:div>
        <w:div w:id="69472164">
          <w:marLeft w:val="480"/>
          <w:marRight w:val="0"/>
          <w:marTop w:val="0"/>
          <w:marBottom w:val="0"/>
          <w:divBdr>
            <w:top w:val="none" w:sz="0" w:space="0" w:color="auto"/>
            <w:left w:val="none" w:sz="0" w:space="0" w:color="auto"/>
            <w:bottom w:val="none" w:sz="0" w:space="0" w:color="auto"/>
            <w:right w:val="none" w:sz="0" w:space="0" w:color="auto"/>
          </w:divBdr>
        </w:div>
        <w:div w:id="341397077">
          <w:marLeft w:val="480"/>
          <w:marRight w:val="0"/>
          <w:marTop w:val="0"/>
          <w:marBottom w:val="0"/>
          <w:divBdr>
            <w:top w:val="none" w:sz="0" w:space="0" w:color="auto"/>
            <w:left w:val="none" w:sz="0" w:space="0" w:color="auto"/>
            <w:bottom w:val="none" w:sz="0" w:space="0" w:color="auto"/>
            <w:right w:val="none" w:sz="0" w:space="0" w:color="auto"/>
          </w:divBdr>
        </w:div>
        <w:div w:id="528879036">
          <w:marLeft w:val="480"/>
          <w:marRight w:val="0"/>
          <w:marTop w:val="0"/>
          <w:marBottom w:val="0"/>
          <w:divBdr>
            <w:top w:val="none" w:sz="0" w:space="0" w:color="auto"/>
            <w:left w:val="none" w:sz="0" w:space="0" w:color="auto"/>
            <w:bottom w:val="none" w:sz="0" w:space="0" w:color="auto"/>
            <w:right w:val="none" w:sz="0" w:space="0" w:color="auto"/>
          </w:divBdr>
        </w:div>
        <w:div w:id="1747024956">
          <w:marLeft w:val="480"/>
          <w:marRight w:val="0"/>
          <w:marTop w:val="0"/>
          <w:marBottom w:val="0"/>
          <w:divBdr>
            <w:top w:val="none" w:sz="0" w:space="0" w:color="auto"/>
            <w:left w:val="none" w:sz="0" w:space="0" w:color="auto"/>
            <w:bottom w:val="none" w:sz="0" w:space="0" w:color="auto"/>
            <w:right w:val="none" w:sz="0" w:space="0" w:color="auto"/>
          </w:divBdr>
        </w:div>
        <w:div w:id="792207651">
          <w:marLeft w:val="480"/>
          <w:marRight w:val="0"/>
          <w:marTop w:val="0"/>
          <w:marBottom w:val="0"/>
          <w:divBdr>
            <w:top w:val="none" w:sz="0" w:space="0" w:color="auto"/>
            <w:left w:val="none" w:sz="0" w:space="0" w:color="auto"/>
            <w:bottom w:val="none" w:sz="0" w:space="0" w:color="auto"/>
            <w:right w:val="none" w:sz="0" w:space="0" w:color="auto"/>
          </w:divBdr>
        </w:div>
        <w:div w:id="1090351735">
          <w:marLeft w:val="480"/>
          <w:marRight w:val="0"/>
          <w:marTop w:val="0"/>
          <w:marBottom w:val="0"/>
          <w:divBdr>
            <w:top w:val="none" w:sz="0" w:space="0" w:color="auto"/>
            <w:left w:val="none" w:sz="0" w:space="0" w:color="auto"/>
            <w:bottom w:val="none" w:sz="0" w:space="0" w:color="auto"/>
            <w:right w:val="none" w:sz="0" w:space="0" w:color="auto"/>
          </w:divBdr>
        </w:div>
        <w:div w:id="1588272250">
          <w:marLeft w:val="480"/>
          <w:marRight w:val="0"/>
          <w:marTop w:val="0"/>
          <w:marBottom w:val="0"/>
          <w:divBdr>
            <w:top w:val="none" w:sz="0" w:space="0" w:color="auto"/>
            <w:left w:val="none" w:sz="0" w:space="0" w:color="auto"/>
            <w:bottom w:val="none" w:sz="0" w:space="0" w:color="auto"/>
            <w:right w:val="none" w:sz="0" w:space="0" w:color="auto"/>
          </w:divBdr>
        </w:div>
        <w:div w:id="2100904768">
          <w:marLeft w:val="480"/>
          <w:marRight w:val="0"/>
          <w:marTop w:val="0"/>
          <w:marBottom w:val="0"/>
          <w:divBdr>
            <w:top w:val="none" w:sz="0" w:space="0" w:color="auto"/>
            <w:left w:val="none" w:sz="0" w:space="0" w:color="auto"/>
            <w:bottom w:val="none" w:sz="0" w:space="0" w:color="auto"/>
            <w:right w:val="none" w:sz="0" w:space="0" w:color="auto"/>
          </w:divBdr>
        </w:div>
        <w:div w:id="59793682">
          <w:marLeft w:val="480"/>
          <w:marRight w:val="0"/>
          <w:marTop w:val="0"/>
          <w:marBottom w:val="0"/>
          <w:divBdr>
            <w:top w:val="none" w:sz="0" w:space="0" w:color="auto"/>
            <w:left w:val="none" w:sz="0" w:space="0" w:color="auto"/>
            <w:bottom w:val="none" w:sz="0" w:space="0" w:color="auto"/>
            <w:right w:val="none" w:sz="0" w:space="0" w:color="auto"/>
          </w:divBdr>
        </w:div>
        <w:div w:id="273173579">
          <w:marLeft w:val="480"/>
          <w:marRight w:val="0"/>
          <w:marTop w:val="0"/>
          <w:marBottom w:val="0"/>
          <w:divBdr>
            <w:top w:val="none" w:sz="0" w:space="0" w:color="auto"/>
            <w:left w:val="none" w:sz="0" w:space="0" w:color="auto"/>
            <w:bottom w:val="none" w:sz="0" w:space="0" w:color="auto"/>
            <w:right w:val="none" w:sz="0" w:space="0" w:color="auto"/>
          </w:divBdr>
        </w:div>
        <w:div w:id="1821799955">
          <w:marLeft w:val="480"/>
          <w:marRight w:val="0"/>
          <w:marTop w:val="0"/>
          <w:marBottom w:val="0"/>
          <w:divBdr>
            <w:top w:val="none" w:sz="0" w:space="0" w:color="auto"/>
            <w:left w:val="none" w:sz="0" w:space="0" w:color="auto"/>
            <w:bottom w:val="none" w:sz="0" w:space="0" w:color="auto"/>
            <w:right w:val="none" w:sz="0" w:space="0" w:color="auto"/>
          </w:divBdr>
        </w:div>
        <w:div w:id="1911647619">
          <w:marLeft w:val="480"/>
          <w:marRight w:val="0"/>
          <w:marTop w:val="0"/>
          <w:marBottom w:val="0"/>
          <w:divBdr>
            <w:top w:val="none" w:sz="0" w:space="0" w:color="auto"/>
            <w:left w:val="none" w:sz="0" w:space="0" w:color="auto"/>
            <w:bottom w:val="none" w:sz="0" w:space="0" w:color="auto"/>
            <w:right w:val="none" w:sz="0" w:space="0" w:color="auto"/>
          </w:divBdr>
        </w:div>
        <w:div w:id="1528131894">
          <w:marLeft w:val="480"/>
          <w:marRight w:val="0"/>
          <w:marTop w:val="0"/>
          <w:marBottom w:val="0"/>
          <w:divBdr>
            <w:top w:val="none" w:sz="0" w:space="0" w:color="auto"/>
            <w:left w:val="none" w:sz="0" w:space="0" w:color="auto"/>
            <w:bottom w:val="none" w:sz="0" w:space="0" w:color="auto"/>
            <w:right w:val="none" w:sz="0" w:space="0" w:color="auto"/>
          </w:divBdr>
        </w:div>
        <w:div w:id="1256746485">
          <w:marLeft w:val="480"/>
          <w:marRight w:val="0"/>
          <w:marTop w:val="0"/>
          <w:marBottom w:val="0"/>
          <w:divBdr>
            <w:top w:val="none" w:sz="0" w:space="0" w:color="auto"/>
            <w:left w:val="none" w:sz="0" w:space="0" w:color="auto"/>
            <w:bottom w:val="none" w:sz="0" w:space="0" w:color="auto"/>
            <w:right w:val="none" w:sz="0" w:space="0" w:color="auto"/>
          </w:divBdr>
        </w:div>
        <w:div w:id="2144958680">
          <w:marLeft w:val="480"/>
          <w:marRight w:val="0"/>
          <w:marTop w:val="0"/>
          <w:marBottom w:val="0"/>
          <w:divBdr>
            <w:top w:val="none" w:sz="0" w:space="0" w:color="auto"/>
            <w:left w:val="none" w:sz="0" w:space="0" w:color="auto"/>
            <w:bottom w:val="none" w:sz="0" w:space="0" w:color="auto"/>
            <w:right w:val="none" w:sz="0" w:space="0" w:color="auto"/>
          </w:divBdr>
        </w:div>
        <w:div w:id="832918182">
          <w:marLeft w:val="480"/>
          <w:marRight w:val="0"/>
          <w:marTop w:val="0"/>
          <w:marBottom w:val="0"/>
          <w:divBdr>
            <w:top w:val="none" w:sz="0" w:space="0" w:color="auto"/>
            <w:left w:val="none" w:sz="0" w:space="0" w:color="auto"/>
            <w:bottom w:val="none" w:sz="0" w:space="0" w:color="auto"/>
            <w:right w:val="none" w:sz="0" w:space="0" w:color="auto"/>
          </w:divBdr>
        </w:div>
        <w:div w:id="1381439029">
          <w:marLeft w:val="480"/>
          <w:marRight w:val="0"/>
          <w:marTop w:val="0"/>
          <w:marBottom w:val="0"/>
          <w:divBdr>
            <w:top w:val="none" w:sz="0" w:space="0" w:color="auto"/>
            <w:left w:val="none" w:sz="0" w:space="0" w:color="auto"/>
            <w:bottom w:val="none" w:sz="0" w:space="0" w:color="auto"/>
            <w:right w:val="none" w:sz="0" w:space="0" w:color="auto"/>
          </w:divBdr>
        </w:div>
        <w:div w:id="1837719664">
          <w:marLeft w:val="480"/>
          <w:marRight w:val="0"/>
          <w:marTop w:val="0"/>
          <w:marBottom w:val="0"/>
          <w:divBdr>
            <w:top w:val="none" w:sz="0" w:space="0" w:color="auto"/>
            <w:left w:val="none" w:sz="0" w:space="0" w:color="auto"/>
            <w:bottom w:val="none" w:sz="0" w:space="0" w:color="auto"/>
            <w:right w:val="none" w:sz="0" w:space="0" w:color="auto"/>
          </w:divBdr>
        </w:div>
        <w:div w:id="1326859546">
          <w:marLeft w:val="480"/>
          <w:marRight w:val="0"/>
          <w:marTop w:val="0"/>
          <w:marBottom w:val="0"/>
          <w:divBdr>
            <w:top w:val="none" w:sz="0" w:space="0" w:color="auto"/>
            <w:left w:val="none" w:sz="0" w:space="0" w:color="auto"/>
            <w:bottom w:val="none" w:sz="0" w:space="0" w:color="auto"/>
            <w:right w:val="none" w:sz="0" w:space="0" w:color="auto"/>
          </w:divBdr>
        </w:div>
        <w:div w:id="74279817">
          <w:marLeft w:val="480"/>
          <w:marRight w:val="0"/>
          <w:marTop w:val="0"/>
          <w:marBottom w:val="0"/>
          <w:divBdr>
            <w:top w:val="none" w:sz="0" w:space="0" w:color="auto"/>
            <w:left w:val="none" w:sz="0" w:space="0" w:color="auto"/>
            <w:bottom w:val="none" w:sz="0" w:space="0" w:color="auto"/>
            <w:right w:val="none" w:sz="0" w:space="0" w:color="auto"/>
          </w:divBdr>
        </w:div>
        <w:div w:id="180706243">
          <w:marLeft w:val="480"/>
          <w:marRight w:val="0"/>
          <w:marTop w:val="0"/>
          <w:marBottom w:val="0"/>
          <w:divBdr>
            <w:top w:val="none" w:sz="0" w:space="0" w:color="auto"/>
            <w:left w:val="none" w:sz="0" w:space="0" w:color="auto"/>
            <w:bottom w:val="none" w:sz="0" w:space="0" w:color="auto"/>
            <w:right w:val="none" w:sz="0" w:space="0" w:color="auto"/>
          </w:divBdr>
        </w:div>
        <w:div w:id="1483154223">
          <w:marLeft w:val="480"/>
          <w:marRight w:val="0"/>
          <w:marTop w:val="0"/>
          <w:marBottom w:val="0"/>
          <w:divBdr>
            <w:top w:val="none" w:sz="0" w:space="0" w:color="auto"/>
            <w:left w:val="none" w:sz="0" w:space="0" w:color="auto"/>
            <w:bottom w:val="none" w:sz="0" w:space="0" w:color="auto"/>
            <w:right w:val="none" w:sz="0" w:space="0" w:color="auto"/>
          </w:divBdr>
        </w:div>
        <w:div w:id="1603145123">
          <w:marLeft w:val="480"/>
          <w:marRight w:val="0"/>
          <w:marTop w:val="0"/>
          <w:marBottom w:val="0"/>
          <w:divBdr>
            <w:top w:val="none" w:sz="0" w:space="0" w:color="auto"/>
            <w:left w:val="none" w:sz="0" w:space="0" w:color="auto"/>
            <w:bottom w:val="none" w:sz="0" w:space="0" w:color="auto"/>
            <w:right w:val="none" w:sz="0" w:space="0" w:color="auto"/>
          </w:divBdr>
        </w:div>
        <w:div w:id="849872962">
          <w:marLeft w:val="480"/>
          <w:marRight w:val="0"/>
          <w:marTop w:val="0"/>
          <w:marBottom w:val="0"/>
          <w:divBdr>
            <w:top w:val="none" w:sz="0" w:space="0" w:color="auto"/>
            <w:left w:val="none" w:sz="0" w:space="0" w:color="auto"/>
            <w:bottom w:val="none" w:sz="0" w:space="0" w:color="auto"/>
            <w:right w:val="none" w:sz="0" w:space="0" w:color="auto"/>
          </w:divBdr>
        </w:div>
        <w:div w:id="1704404123">
          <w:marLeft w:val="480"/>
          <w:marRight w:val="0"/>
          <w:marTop w:val="0"/>
          <w:marBottom w:val="0"/>
          <w:divBdr>
            <w:top w:val="none" w:sz="0" w:space="0" w:color="auto"/>
            <w:left w:val="none" w:sz="0" w:space="0" w:color="auto"/>
            <w:bottom w:val="none" w:sz="0" w:space="0" w:color="auto"/>
            <w:right w:val="none" w:sz="0" w:space="0" w:color="auto"/>
          </w:divBdr>
        </w:div>
        <w:div w:id="1862935297">
          <w:marLeft w:val="480"/>
          <w:marRight w:val="0"/>
          <w:marTop w:val="0"/>
          <w:marBottom w:val="0"/>
          <w:divBdr>
            <w:top w:val="none" w:sz="0" w:space="0" w:color="auto"/>
            <w:left w:val="none" w:sz="0" w:space="0" w:color="auto"/>
            <w:bottom w:val="none" w:sz="0" w:space="0" w:color="auto"/>
            <w:right w:val="none" w:sz="0" w:space="0" w:color="auto"/>
          </w:divBdr>
        </w:div>
        <w:div w:id="28335156">
          <w:marLeft w:val="480"/>
          <w:marRight w:val="0"/>
          <w:marTop w:val="0"/>
          <w:marBottom w:val="0"/>
          <w:divBdr>
            <w:top w:val="none" w:sz="0" w:space="0" w:color="auto"/>
            <w:left w:val="none" w:sz="0" w:space="0" w:color="auto"/>
            <w:bottom w:val="none" w:sz="0" w:space="0" w:color="auto"/>
            <w:right w:val="none" w:sz="0" w:space="0" w:color="auto"/>
          </w:divBdr>
        </w:div>
        <w:div w:id="1477912188">
          <w:marLeft w:val="480"/>
          <w:marRight w:val="0"/>
          <w:marTop w:val="0"/>
          <w:marBottom w:val="0"/>
          <w:divBdr>
            <w:top w:val="none" w:sz="0" w:space="0" w:color="auto"/>
            <w:left w:val="none" w:sz="0" w:space="0" w:color="auto"/>
            <w:bottom w:val="none" w:sz="0" w:space="0" w:color="auto"/>
            <w:right w:val="none" w:sz="0" w:space="0" w:color="auto"/>
          </w:divBdr>
        </w:div>
        <w:div w:id="1792431409">
          <w:marLeft w:val="480"/>
          <w:marRight w:val="0"/>
          <w:marTop w:val="0"/>
          <w:marBottom w:val="0"/>
          <w:divBdr>
            <w:top w:val="none" w:sz="0" w:space="0" w:color="auto"/>
            <w:left w:val="none" w:sz="0" w:space="0" w:color="auto"/>
            <w:bottom w:val="none" w:sz="0" w:space="0" w:color="auto"/>
            <w:right w:val="none" w:sz="0" w:space="0" w:color="auto"/>
          </w:divBdr>
        </w:div>
        <w:div w:id="1820682892">
          <w:marLeft w:val="480"/>
          <w:marRight w:val="0"/>
          <w:marTop w:val="0"/>
          <w:marBottom w:val="0"/>
          <w:divBdr>
            <w:top w:val="none" w:sz="0" w:space="0" w:color="auto"/>
            <w:left w:val="none" w:sz="0" w:space="0" w:color="auto"/>
            <w:bottom w:val="none" w:sz="0" w:space="0" w:color="auto"/>
            <w:right w:val="none" w:sz="0" w:space="0" w:color="auto"/>
          </w:divBdr>
        </w:div>
        <w:div w:id="902839335">
          <w:marLeft w:val="480"/>
          <w:marRight w:val="0"/>
          <w:marTop w:val="0"/>
          <w:marBottom w:val="0"/>
          <w:divBdr>
            <w:top w:val="none" w:sz="0" w:space="0" w:color="auto"/>
            <w:left w:val="none" w:sz="0" w:space="0" w:color="auto"/>
            <w:bottom w:val="none" w:sz="0" w:space="0" w:color="auto"/>
            <w:right w:val="none" w:sz="0" w:space="0" w:color="auto"/>
          </w:divBdr>
        </w:div>
        <w:div w:id="902911296">
          <w:marLeft w:val="480"/>
          <w:marRight w:val="0"/>
          <w:marTop w:val="0"/>
          <w:marBottom w:val="0"/>
          <w:divBdr>
            <w:top w:val="none" w:sz="0" w:space="0" w:color="auto"/>
            <w:left w:val="none" w:sz="0" w:space="0" w:color="auto"/>
            <w:bottom w:val="none" w:sz="0" w:space="0" w:color="auto"/>
            <w:right w:val="none" w:sz="0" w:space="0" w:color="auto"/>
          </w:divBdr>
        </w:div>
        <w:div w:id="366684435">
          <w:marLeft w:val="480"/>
          <w:marRight w:val="0"/>
          <w:marTop w:val="0"/>
          <w:marBottom w:val="0"/>
          <w:divBdr>
            <w:top w:val="none" w:sz="0" w:space="0" w:color="auto"/>
            <w:left w:val="none" w:sz="0" w:space="0" w:color="auto"/>
            <w:bottom w:val="none" w:sz="0" w:space="0" w:color="auto"/>
            <w:right w:val="none" w:sz="0" w:space="0" w:color="auto"/>
          </w:divBdr>
        </w:div>
        <w:div w:id="1541433062">
          <w:marLeft w:val="480"/>
          <w:marRight w:val="0"/>
          <w:marTop w:val="0"/>
          <w:marBottom w:val="0"/>
          <w:divBdr>
            <w:top w:val="none" w:sz="0" w:space="0" w:color="auto"/>
            <w:left w:val="none" w:sz="0" w:space="0" w:color="auto"/>
            <w:bottom w:val="none" w:sz="0" w:space="0" w:color="auto"/>
            <w:right w:val="none" w:sz="0" w:space="0" w:color="auto"/>
          </w:divBdr>
        </w:div>
        <w:div w:id="458501033">
          <w:marLeft w:val="480"/>
          <w:marRight w:val="0"/>
          <w:marTop w:val="0"/>
          <w:marBottom w:val="0"/>
          <w:divBdr>
            <w:top w:val="none" w:sz="0" w:space="0" w:color="auto"/>
            <w:left w:val="none" w:sz="0" w:space="0" w:color="auto"/>
            <w:bottom w:val="none" w:sz="0" w:space="0" w:color="auto"/>
            <w:right w:val="none" w:sz="0" w:space="0" w:color="auto"/>
          </w:divBdr>
        </w:div>
        <w:div w:id="2047178484">
          <w:marLeft w:val="480"/>
          <w:marRight w:val="0"/>
          <w:marTop w:val="0"/>
          <w:marBottom w:val="0"/>
          <w:divBdr>
            <w:top w:val="none" w:sz="0" w:space="0" w:color="auto"/>
            <w:left w:val="none" w:sz="0" w:space="0" w:color="auto"/>
            <w:bottom w:val="none" w:sz="0" w:space="0" w:color="auto"/>
            <w:right w:val="none" w:sz="0" w:space="0" w:color="auto"/>
          </w:divBdr>
        </w:div>
        <w:div w:id="422804826">
          <w:marLeft w:val="480"/>
          <w:marRight w:val="0"/>
          <w:marTop w:val="0"/>
          <w:marBottom w:val="0"/>
          <w:divBdr>
            <w:top w:val="none" w:sz="0" w:space="0" w:color="auto"/>
            <w:left w:val="none" w:sz="0" w:space="0" w:color="auto"/>
            <w:bottom w:val="none" w:sz="0" w:space="0" w:color="auto"/>
            <w:right w:val="none" w:sz="0" w:space="0" w:color="auto"/>
          </w:divBdr>
        </w:div>
        <w:div w:id="62262502">
          <w:marLeft w:val="480"/>
          <w:marRight w:val="0"/>
          <w:marTop w:val="0"/>
          <w:marBottom w:val="0"/>
          <w:divBdr>
            <w:top w:val="none" w:sz="0" w:space="0" w:color="auto"/>
            <w:left w:val="none" w:sz="0" w:space="0" w:color="auto"/>
            <w:bottom w:val="none" w:sz="0" w:space="0" w:color="auto"/>
            <w:right w:val="none" w:sz="0" w:space="0" w:color="auto"/>
          </w:divBdr>
        </w:div>
      </w:divsChild>
    </w:div>
    <w:div w:id="1390961067">
      <w:bodyDiv w:val="1"/>
      <w:marLeft w:val="0"/>
      <w:marRight w:val="0"/>
      <w:marTop w:val="0"/>
      <w:marBottom w:val="0"/>
      <w:divBdr>
        <w:top w:val="none" w:sz="0" w:space="0" w:color="auto"/>
        <w:left w:val="none" w:sz="0" w:space="0" w:color="auto"/>
        <w:bottom w:val="none" w:sz="0" w:space="0" w:color="auto"/>
        <w:right w:val="none" w:sz="0" w:space="0" w:color="auto"/>
      </w:divBdr>
    </w:div>
    <w:div w:id="1392652290">
      <w:bodyDiv w:val="1"/>
      <w:marLeft w:val="0"/>
      <w:marRight w:val="0"/>
      <w:marTop w:val="0"/>
      <w:marBottom w:val="0"/>
      <w:divBdr>
        <w:top w:val="none" w:sz="0" w:space="0" w:color="auto"/>
        <w:left w:val="none" w:sz="0" w:space="0" w:color="auto"/>
        <w:bottom w:val="none" w:sz="0" w:space="0" w:color="auto"/>
        <w:right w:val="none" w:sz="0" w:space="0" w:color="auto"/>
      </w:divBdr>
    </w:div>
    <w:div w:id="1393117634">
      <w:bodyDiv w:val="1"/>
      <w:marLeft w:val="0"/>
      <w:marRight w:val="0"/>
      <w:marTop w:val="0"/>
      <w:marBottom w:val="0"/>
      <w:divBdr>
        <w:top w:val="none" w:sz="0" w:space="0" w:color="auto"/>
        <w:left w:val="none" w:sz="0" w:space="0" w:color="auto"/>
        <w:bottom w:val="none" w:sz="0" w:space="0" w:color="auto"/>
        <w:right w:val="none" w:sz="0" w:space="0" w:color="auto"/>
      </w:divBdr>
      <w:divsChild>
        <w:div w:id="1008022672">
          <w:marLeft w:val="480"/>
          <w:marRight w:val="0"/>
          <w:marTop w:val="0"/>
          <w:marBottom w:val="0"/>
          <w:divBdr>
            <w:top w:val="none" w:sz="0" w:space="0" w:color="auto"/>
            <w:left w:val="none" w:sz="0" w:space="0" w:color="auto"/>
            <w:bottom w:val="none" w:sz="0" w:space="0" w:color="auto"/>
            <w:right w:val="none" w:sz="0" w:space="0" w:color="auto"/>
          </w:divBdr>
        </w:div>
        <w:div w:id="74515145">
          <w:marLeft w:val="480"/>
          <w:marRight w:val="0"/>
          <w:marTop w:val="0"/>
          <w:marBottom w:val="0"/>
          <w:divBdr>
            <w:top w:val="none" w:sz="0" w:space="0" w:color="auto"/>
            <w:left w:val="none" w:sz="0" w:space="0" w:color="auto"/>
            <w:bottom w:val="none" w:sz="0" w:space="0" w:color="auto"/>
            <w:right w:val="none" w:sz="0" w:space="0" w:color="auto"/>
          </w:divBdr>
        </w:div>
        <w:div w:id="1676565992">
          <w:marLeft w:val="480"/>
          <w:marRight w:val="0"/>
          <w:marTop w:val="0"/>
          <w:marBottom w:val="0"/>
          <w:divBdr>
            <w:top w:val="none" w:sz="0" w:space="0" w:color="auto"/>
            <w:left w:val="none" w:sz="0" w:space="0" w:color="auto"/>
            <w:bottom w:val="none" w:sz="0" w:space="0" w:color="auto"/>
            <w:right w:val="none" w:sz="0" w:space="0" w:color="auto"/>
          </w:divBdr>
        </w:div>
        <w:div w:id="1029334546">
          <w:marLeft w:val="480"/>
          <w:marRight w:val="0"/>
          <w:marTop w:val="0"/>
          <w:marBottom w:val="0"/>
          <w:divBdr>
            <w:top w:val="none" w:sz="0" w:space="0" w:color="auto"/>
            <w:left w:val="none" w:sz="0" w:space="0" w:color="auto"/>
            <w:bottom w:val="none" w:sz="0" w:space="0" w:color="auto"/>
            <w:right w:val="none" w:sz="0" w:space="0" w:color="auto"/>
          </w:divBdr>
        </w:div>
        <w:div w:id="1763574233">
          <w:marLeft w:val="480"/>
          <w:marRight w:val="0"/>
          <w:marTop w:val="0"/>
          <w:marBottom w:val="0"/>
          <w:divBdr>
            <w:top w:val="none" w:sz="0" w:space="0" w:color="auto"/>
            <w:left w:val="none" w:sz="0" w:space="0" w:color="auto"/>
            <w:bottom w:val="none" w:sz="0" w:space="0" w:color="auto"/>
            <w:right w:val="none" w:sz="0" w:space="0" w:color="auto"/>
          </w:divBdr>
        </w:div>
        <w:div w:id="1600480252">
          <w:marLeft w:val="480"/>
          <w:marRight w:val="0"/>
          <w:marTop w:val="0"/>
          <w:marBottom w:val="0"/>
          <w:divBdr>
            <w:top w:val="none" w:sz="0" w:space="0" w:color="auto"/>
            <w:left w:val="none" w:sz="0" w:space="0" w:color="auto"/>
            <w:bottom w:val="none" w:sz="0" w:space="0" w:color="auto"/>
            <w:right w:val="none" w:sz="0" w:space="0" w:color="auto"/>
          </w:divBdr>
        </w:div>
        <w:div w:id="1478524098">
          <w:marLeft w:val="480"/>
          <w:marRight w:val="0"/>
          <w:marTop w:val="0"/>
          <w:marBottom w:val="0"/>
          <w:divBdr>
            <w:top w:val="none" w:sz="0" w:space="0" w:color="auto"/>
            <w:left w:val="none" w:sz="0" w:space="0" w:color="auto"/>
            <w:bottom w:val="none" w:sz="0" w:space="0" w:color="auto"/>
            <w:right w:val="none" w:sz="0" w:space="0" w:color="auto"/>
          </w:divBdr>
        </w:div>
        <w:div w:id="1232500098">
          <w:marLeft w:val="480"/>
          <w:marRight w:val="0"/>
          <w:marTop w:val="0"/>
          <w:marBottom w:val="0"/>
          <w:divBdr>
            <w:top w:val="none" w:sz="0" w:space="0" w:color="auto"/>
            <w:left w:val="none" w:sz="0" w:space="0" w:color="auto"/>
            <w:bottom w:val="none" w:sz="0" w:space="0" w:color="auto"/>
            <w:right w:val="none" w:sz="0" w:space="0" w:color="auto"/>
          </w:divBdr>
        </w:div>
        <w:div w:id="498232369">
          <w:marLeft w:val="480"/>
          <w:marRight w:val="0"/>
          <w:marTop w:val="0"/>
          <w:marBottom w:val="0"/>
          <w:divBdr>
            <w:top w:val="none" w:sz="0" w:space="0" w:color="auto"/>
            <w:left w:val="none" w:sz="0" w:space="0" w:color="auto"/>
            <w:bottom w:val="none" w:sz="0" w:space="0" w:color="auto"/>
            <w:right w:val="none" w:sz="0" w:space="0" w:color="auto"/>
          </w:divBdr>
        </w:div>
        <w:div w:id="1231305173">
          <w:marLeft w:val="480"/>
          <w:marRight w:val="0"/>
          <w:marTop w:val="0"/>
          <w:marBottom w:val="0"/>
          <w:divBdr>
            <w:top w:val="none" w:sz="0" w:space="0" w:color="auto"/>
            <w:left w:val="none" w:sz="0" w:space="0" w:color="auto"/>
            <w:bottom w:val="none" w:sz="0" w:space="0" w:color="auto"/>
            <w:right w:val="none" w:sz="0" w:space="0" w:color="auto"/>
          </w:divBdr>
        </w:div>
        <w:div w:id="676005241">
          <w:marLeft w:val="480"/>
          <w:marRight w:val="0"/>
          <w:marTop w:val="0"/>
          <w:marBottom w:val="0"/>
          <w:divBdr>
            <w:top w:val="none" w:sz="0" w:space="0" w:color="auto"/>
            <w:left w:val="none" w:sz="0" w:space="0" w:color="auto"/>
            <w:bottom w:val="none" w:sz="0" w:space="0" w:color="auto"/>
            <w:right w:val="none" w:sz="0" w:space="0" w:color="auto"/>
          </w:divBdr>
        </w:div>
        <w:div w:id="52504101">
          <w:marLeft w:val="480"/>
          <w:marRight w:val="0"/>
          <w:marTop w:val="0"/>
          <w:marBottom w:val="0"/>
          <w:divBdr>
            <w:top w:val="none" w:sz="0" w:space="0" w:color="auto"/>
            <w:left w:val="none" w:sz="0" w:space="0" w:color="auto"/>
            <w:bottom w:val="none" w:sz="0" w:space="0" w:color="auto"/>
            <w:right w:val="none" w:sz="0" w:space="0" w:color="auto"/>
          </w:divBdr>
        </w:div>
        <w:div w:id="2140998188">
          <w:marLeft w:val="480"/>
          <w:marRight w:val="0"/>
          <w:marTop w:val="0"/>
          <w:marBottom w:val="0"/>
          <w:divBdr>
            <w:top w:val="none" w:sz="0" w:space="0" w:color="auto"/>
            <w:left w:val="none" w:sz="0" w:space="0" w:color="auto"/>
            <w:bottom w:val="none" w:sz="0" w:space="0" w:color="auto"/>
            <w:right w:val="none" w:sz="0" w:space="0" w:color="auto"/>
          </w:divBdr>
        </w:div>
        <w:div w:id="983124374">
          <w:marLeft w:val="480"/>
          <w:marRight w:val="0"/>
          <w:marTop w:val="0"/>
          <w:marBottom w:val="0"/>
          <w:divBdr>
            <w:top w:val="none" w:sz="0" w:space="0" w:color="auto"/>
            <w:left w:val="none" w:sz="0" w:space="0" w:color="auto"/>
            <w:bottom w:val="none" w:sz="0" w:space="0" w:color="auto"/>
            <w:right w:val="none" w:sz="0" w:space="0" w:color="auto"/>
          </w:divBdr>
        </w:div>
        <w:div w:id="790637923">
          <w:marLeft w:val="480"/>
          <w:marRight w:val="0"/>
          <w:marTop w:val="0"/>
          <w:marBottom w:val="0"/>
          <w:divBdr>
            <w:top w:val="none" w:sz="0" w:space="0" w:color="auto"/>
            <w:left w:val="none" w:sz="0" w:space="0" w:color="auto"/>
            <w:bottom w:val="none" w:sz="0" w:space="0" w:color="auto"/>
            <w:right w:val="none" w:sz="0" w:space="0" w:color="auto"/>
          </w:divBdr>
        </w:div>
        <w:div w:id="1413549716">
          <w:marLeft w:val="480"/>
          <w:marRight w:val="0"/>
          <w:marTop w:val="0"/>
          <w:marBottom w:val="0"/>
          <w:divBdr>
            <w:top w:val="none" w:sz="0" w:space="0" w:color="auto"/>
            <w:left w:val="none" w:sz="0" w:space="0" w:color="auto"/>
            <w:bottom w:val="none" w:sz="0" w:space="0" w:color="auto"/>
            <w:right w:val="none" w:sz="0" w:space="0" w:color="auto"/>
          </w:divBdr>
        </w:div>
        <w:div w:id="1290477396">
          <w:marLeft w:val="480"/>
          <w:marRight w:val="0"/>
          <w:marTop w:val="0"/>
          <w:marBottom w:val="0"/>
          <w:divBdr>
            <w:top w:val="none" w:sz="0" w:space="0" w:color="auto"/>
            <w:left w:val="none" w:sz="0" w:space="0" w:color="auto"/>
            <w:bottom w:val="none" w:sz="0" w:space="0" w:color="auto"/>
            <w:right w:val="none" w:sz="0" w:space="0" w:color="auto"/>
          </w:divBdr>
        </w:div>
        <w:div w:id="1745253138">
          <w:marLeft w:val="480"/>
          <w:marRight w:val="0"/>
          <w:marTop w:val="0"/>
          <w:marBottom w:val="0"/>
          <w:divBdr>
            <w:top w:val="none" w:sz="0" w:space="0" w:color="auto"/>
            <w:left w:val="none" w:sz="0" w:space="0" w:color="auto"/>
            <w:bottom w:val="none" w:sz="0" w:space="0" w:color="auto"/>
            <w:right w:val="none" w:sz="0" w:space="0" w:color="auto"/>
          </w:divBdr>
        </w:div>
        <w:div w:id="603732091">
          <w:marLeft w:val="480"/>
          <w:marRight w:val="0"/>
          <w:marTop w:val="0"/>
          <w:marBottom w:val="0"/>
          <w:divBdr>
            <w:top w:val="none" w:sz="0" w:space="0" w:color="auto"/>
            <w:left w:val="none" w:sz="0" w:space="0" w:color="auto"/>
            <w:bottom w:val="none" w:sz="0" w:space="0" w:color="auto"/>
            <w:right w:val="none" w:sz="0" w:space="0" w:color="auto"/>
          </w:divBdr>
        </w:div>
        <w:div w:id="1733768438">
          <w:marLeft w:val="480"/>
          <w:marRight w:val="0"/>
          <w:marTop w:val="0"/>
          <w:marBottom w:val="0"/>
          <w:divBdr>
            <w:top w:val="none" w:sz="0" w:space="0" w:color="auto"/>
            <w:left w:val="none" w:sz="0" w:space="0" w:color="auto"/>
            <w:bottom w:val="none" w:sz="0" w:space="0" w:color="auto"/>
            <w:right w:val="none" w:sz="0" w:space="0" w:color="auto"/>
          </w:divBdr>
        </w:div>
        <w:div w:id="1232733081">
          <w:marLeft w:val="480"/>
          <w:marRight w:val="0"/>
          <w:marTop w:val="0"/>
          <w:marBottom w:val="0"/>
          <w:divBdr>
            <w:top w:val="none" w:sz="0" w:space="0" w:color="auto"/>
            <w:left w:val="none" w:sz="0" w:space="0" w:color="auto"/>
            <w:bottom w:val="none" w:sz="0" w:space="0" w:color="auto"/>
            <w:right w:val="none" w:sz="0" w:space="0" w:color="auto"/>
          </w:divBdr>
        </w:div>
        <w:div w:id="443309872">
          <w:marLeft w:val="480"/>
          <w:marRight w:val="0"/>
          <w:marTop w:val="0"/>
          <w:marBottom w:val="0"/>
          <w:divBdr>
            <w:top w:val="none" w:sz="0" w:space="0" w:color="auto"/>
            <w:left w:val="none" w:sz="0" w:space="0" w:color="auto"/>
            <w:bottom w:val="none" w:sz="0" w:space="0" w:color="auto"/>
            <w:right w:val="none" w:sz="0" w:space="0" w:color="auto"/>
          </w:divBdr>
        </w:div>
        <w:div w:id="1587957236">
          <w:marLeft w:val="480"/>
          <w:marRight w:val="0"/>
          <w:marTop w:val="0"/>
          <w:marBottom w:val="0"/>
          <w:divBdr>
            <w:top w:val="none" w:sz="0" w:space="0" w:color="auto"/>
            <w:left w:val="none" w:sz="0" w:space="0" w:color="auto"/>
            <w:bottom w:val="none" w:sz="0" w:space="0" w:color="auto"/>
            <w:right w:val="none" w:sz="0" w:space="0" w:color="auto"/>
          </w:divBdr>
        </w:div>
        <w:div w:id="386220280">
          <w:marLeft w:val="480"/>
          <w:marRight w:val="0"/>
          <w:marTop w:val="0"/>
          <w:marBottom w:val="0"/>
          <w:divBdr>
            <w:top w:val="none" w:sz="0" w:space="0" w:color="auto"/>
            <w:left w:val="none" w:sz="0" w:space="0" w:color="auto"/>
            <w:bottom w:val="none" w:sz="0" w:space="0" w:color="auto"/>
            <w:right w:val="none" w:sz="0" w:space="0" w:color="auto"/>
          </w:divBdr>
        </w:div>
        <w:div w:id="390008334">
          <w:marLeft w:val="480"/>
          <w:marRight w:val="0"/>
          <w:marTop w:val="0"/>
          <w:marBottom w:val="0"/>
          <w:divBdr>
            <w:top w:val="none" w:sz="0" w:space="0" w:color="auto"/>
            <w:left w:val="none" w:sz="0" w:space="0" w:color="auto"/>
            <w:bottom w:val="none" w:sz="0" w:space="0" w:color="auto"/>
            <w:right w:val="none" w:sz="0" w:space="0" w:color="auto"/>
          </w:divBdr>
        </w:div>
        <w:div w:id="1060789902">
          <w:marLeft w:val="480"/>
          <w:marRight w:val="0"/>
          <w:marTop w:val="0"/>
          <w:marBottom w:val="0"/>
          <w:divBdr>
            <w:top w:val="none" w:sz="0" w:space="0" w:color="auto"/>
            <w:left w:val="none" w:sz="0" w:space="0" w:color="auto"/>
            <w:bottom w:val="none" w:sz="0" w:space="0" w:color="auto"/>
            <w:right w:val="none" w:sz="0" w:space="0" w:color="auto"/>
          </w:divBdr>
        </w:div>
        <w:div w:id="182672974">
          <w:marLeft w:val="480"/>
          <w:marRight w:val="0"/>
          <w:marTop w:val="0"/>
          <w:marBottom w:val="0"/>
          <w:divBdr>
            <w:top w:val="none" w:sz="0" w:space="0" w:color="auto"/>
            <w:left w:val="none" w:sz="0" w:space="0" w:color="auto"/>
            <w:bottom w:val="none" w:sz="0" w:space="0" w:color="auto"/>
            <w:right w:val="none" w:sz="0" w:space="0" w:color="auto"/>
          </w:divBdr>
        </w:div>
        <w:div w:id="1753815018">
          <w:marLeft w:val="480"/>
          <w:marRight w:val="0"/>
          <w:marTop w:val="0"/>
          <w:marBottom w:val="0"/>
          <w:divBdr>
            <w:top w:val="none" w:sz="0" w:space="0" w:color="auto"/>
            <w:left w:val="none" w:sz="0" w:space="0" w:color="auto"/>
            <w:bottom w:val="none" w:sz="0" w:space="0" w:color="auto"/>
            <w:right w:val="none" w:sz="0" w:space="0" w:color="auto"/>
          </w:divBdr>
        </w:div>
        <w:div w:id="159925694">
          <w:marLeft w:val="480"/>
          <w:marRight w:val="0"/>
          <w:marTop w:val="0"/>
          <w:marBottom w:val="0"/>
          <w:divBdr>
            <w:top w:val="none" w:sz="0" w:space="0" w:color="auto"/>
            <w:left w:val="none" w:sz="0" w:space="0" w:color="auto"/>
            <w:bottom w:val="none" w:sz="0" w:space="0" w:color="auto"/>
            <w:right w:val="none" w:sz="0" w:space="0" w:color="auto"/>
          </w:divBdr>
        </w:div>
        <w:div w:id="615597855">
          <w:marLeft w:val="480"/>
          <w:marRight w:val="0"/>
          <w:marTop w:val="0"/>
          <w:marBottom w:val="0"/>
          <w:divBdr>
            <w:top w:val="none" w:sz="0" w:space="0" w:color="auto"/>
            <w:left w:val="none" w:sz="0" w:space="0" w:color="auto"/>
            <w:bottom w:val="none" w:sz="0" w:space="0" w:color="auto"/>
            <w:right w:val="none" w:sz="0" w:space="0" w:color="auto"/>
          </w:divBdr>
        </w:div>
        <w:div w:id="84228361">
          <w:marLeft w:val="480"/>
          <w:marRight w:val="0"/>
          <w:marTop w:val="0"/>
          <w:marBottom w:val="0"/>
          <w:divBdr>
            <w:top w:val="none" w:sz="0" w:space="0" w:color="auto"/>
            <w:left w:val="none" w:sz="0" w:space="0" w:color="auto"/>
            <w:bottom w:val="none" w:sz="0" w:space="0" w:color="auto"/>
            <w:right w:val="none" w:sz="0" w:space="0" w:color="auto"/>
          </w:divBdr>
        </w:div>
        <w:div w:id="837305632">
          <w:marLeft w:val="480"/>
          <w:marRight w:val="0"/>
          <w:marTop w:val="0"/>
          <w:marBottom w:val="0"/>
          <w:divBdr>
            <w:top w:val="none" w:sz="0" w:space="0" w:color="auto"/>
            <w:left w:val="none" w:sz="0" w:space="0" w:color="auto"/>
            <w:bottom w:val="none" w:sz="0" w:space="0" w:color="auto"/>
            <w:right w:val="none" w:sz="0" w:space="0" w:color="auto"/>
          </w:divBdr>
        </w:div>
        <w:div w:id="2094466321">
          <w:marLeft w:val="480"/>
          <w:marRight w:val="0"/>
          <w:marTop w:val="0"/>
          <w:marBottom w:val="0"/>
          <w:divBdr>
            <w:top w:val="none" w:sz="0" w:space="0" w:color="auto"/>
            <w:left w:val="none" w:sz="0" w:space="0" w:color="auto"/>
            <w:bottom w:val="none" w:sz="0" w:space="0" w:color="auto"/>
            <w:right w:val="none" w:sz="0" w:space="0" w:color="auto"/>
          </w:divBdr>
        </w:div>
        <w:div w:id="1544947360">
          <w:marLeft w:val="480"/>
          <w:marRight w:val="0"/>
          <w:marTop w:val="0"/>
          <w:marBottom w:val="0"/>
          <w:divBdr>
            <w:top w:val="none" w:sz="0" w:space="0" w:color="auto"/>
            <w:left w:val="none" w:sz="0" w:space="0" w:color="auto"/>
            <w:bottom w:val="none" w:sz="0" w:space="0" w:color="auto"/>
            <w:right w:val="none" w:sz="0" w:space="0" w:color="auto"/>
          </w:divBdr>
        </w:div>
        <w:div w:id="555820766">
          <w:marLeft w:val="480"/>
          <w:marRight w:val="0"/>
          <w:marTop w:val="0"/>
          <w:marBottom w:val="0"/>
          <w:divBdr>
            <w:top w:val="none" w:sz="0" w:space="0" w:color="auto"/>
            <w:left w:val="none" w:sz="0" w:space="0" w:color="auto"/>
            <w:bottom w:val="none" w:sz="0" w:space="0" w:color="auto"/>
            <w:right w:val="none" w:sz="0" w:space="0" w:color="auto"/>
          </w:divBdr>
        </w:div>
        <w:div w:id="503515927">
          <w:marLeft w:val="480"/>
          <w:marRight w:val="0"/>
          <w:marTop w:val="0"/>
          <w:marBottom w:val="0"/>
          <w:divBdr>
            <w:top w:val="none" w:sz="0" w:space="0" w:color="auto"/>
            <w:left w:val="none" w:sz="0" w:space="0" w:color="auto"/>
            <w:bottom w:val="none" w:sz="0" w:space="0" w:color="auto"/>
            <w:right w:val="none" w:sz="0" w:space="0" w:color="auto"/>
          </w:divBdr>
        </w:div>
        <w:div w:id="1987198603">
          <w:marLeft w:val="480"/>
          <w:marRight w:val="0"/>
          <w:marTop w:val="0"/>
          <w:marBottom w:val="0"/>
          <w:divBdr>
            <w:top w:val="none" w:sz="0" w:space="0" w:color="auto"/>
            <w:left w:val="none" w:sz="0" w:space="0" w:color="auto"/>
            <w:bottom w:val="none" w:sz="0" w:space="0" w:color="auto"/>
            <w:right w:val="none" w:sz="0" w:space="0" w:color="auto"/>
          </w:divBdr>
        </w:div>
        <w:div w:id="1969124162">
          <w:marLeft w:val="480"/>
          <w:marRight w:val="0"/>
          <w:marTop w:val="0"/>
          <w:marBottom w:val="0"/>
          <w:divBdr>
            <w:top w:val="none" w:sz="0" w:space="0" w:color="auto"/>
            <w:left w:val="none" w:sz="0" w:space="0" w:color="auto"/>
            <w:bottom w:val="none" w:sz="0" w:space="0" w:color="auto"/>
            <w:right w:val="none" w:sz="0" w:space="0" w:color="auto"/>
          </w:divBdr>
        </w:div>
        <w:div w:id="1549104420">
          <w:marLeft w:val="480"/>
          <w:marRight w:val="0"/>
          <w:marTop w:val="0"/>
          <w:marBottom w:val="0"/>
          <w:divBdr>
            <w:top w:val="none" w:sz="0" w:space="0" w:color="auto"/>
            <w:left w:val="none" w:sz="0" w:space="0" w:color="auto"/>
            <w:bottom w:val="none" w:sz="0" w:space="0" w:color="auto"/>
            <w:right w:val="none" w:sz="0" w:space="0" w:color="auto"/>
          </w:divBdr>
        </w:div>
        <w:div w:id="2144418180">
          <w:marLeft w:val="480"/>
          <w:marRight w:val="0"/>
          <w:marTop w:val="0"/>
          <w:marBottom w:val="0"/>
          <w:divBdr>
            <w:top w:val="none" w:sz="0" w:space="0" w:color="auto"/>
            <w:left w:val="none" w:sz="0" w:space="0" w:color="auto"/>
            <w:bottom w:val="none" w:sz="0" w:space="0" w:color="auto"/>
            <w:right w:val="none" w:sz="0" w:space="0" w:color="auto"/>
          </w:divBdr>
        </w:div>
        <w:div w:id="276568989">
          <w:marLeft w:val="480"/>
          <w:marRight w:val="0"/>
          <w:marTop w:val="0"/>
          <w:marBottom w:val="0"/>
          <w:divBdr>
            <w:top w:val="none" w:sz="0" w:space="0" w:color="auto"/>
            <w:left w:val="none" w:sz="0" w:space="0" w:color="auto"/>
            <w:bottom w:val="none" w:sz="0" w:space="0" w:color="auto"/>
            <w:right w:val="none" w:sz="0" w:space="0" w:color="auto"/>
          </w:divBdr>
        </w:div>
        <w:div w:id="1521352778">
          <w:marLeft w:val="480"/>
          <w:marRight w:val="0"/>
          <w:marTop w:val="0"/>
          <w:marBottom w:val="0"/>
          <w:divBdr>
            <w:top w:val="none" w:sz="0" w:space="0" w:color="auto"/>
            <w:left w:val="none" w:sz="0" w:space="0" w:color="auto"/>
            <w:bottom w:val="none" w:sz="0" w:space="0" w:color="auto"/>
            <w:right w:val="none" w:sz="0" w:space="0" w:color="auto"/>
          </w:divBdr>
        </w:div>
        <w:div w:id="664667971">
          <w:marLeft w:val="480"/>
          <w:marRight w:val="0"/>
          <w:marTop w:val="0"/>
          <w:marBottom w:val="0"/>
          <w:divBdr>
            <w:top w:val="none" w:sz="0" w:space="0" w:color="auto"/>
            <w:left w:val="none" w:sz="0" w:space="0" w:color="auto"/>
            <w:bottom w:val="none" w:sz="0" w:space="0" w:color="auto"/>
            <w:right w:val="none" w:sz="0" w:space="0" w:color="auto"/>
          </w:divBdr>
        </w:div>
        <w:div w:id="216670383">
          <w:marLeft w:val="480"/>
          <w:marRight w:val="0"/>
          <w:marTop w:val="0"/>
          <w:marBottom w:val="0"/>
          <w:divBdr>
            <w:top w:val="none" w:sz="0" w:space="0" w:color="auto"/>
            <w:left w:val="none" w:sz="0" w:space="0" w:color="auto"/>
            <w:bottom w:val="none" w:sz="0" w:space="0" w:color="auto"/>
            <w:right w:val="none" w:sz="0" w:space="0" w:color="auto"/>
          </w:divBdr>
        </w:div>
        <w:div w:id="1792094792">
          <w:marLeft w:val="480"/>
          <w:marRight w:val="0"/>
          <w:marTop w:val="0"/>
          <w:marBottom w:val="0"/>
          <w:divBdr>
            <w:top w:val="none" w:sz="0" w:space="0" w:color="auto"/>
            <w:left w:val="none" w:sz="0" w:space="0" w:color="auto"/>
            <w:bottom w:val="none" w:sz="0" w:space="0" w:color="auto"/>
            <w:right w:val="none" w:sz="0" w:space="0" w:color="auto"/>
          </w:divBdr>
        </w:div>
        <w:div w:id="293101550">
          <w:marLeft w:val="480"/>
          <w:marRight w:val="0"/>
          <w:marTop w:val="0"/>
          <w:marBottom w:val="0"/>
          <w:divBdr>
            <w:top w:val="none" w:sz="0" w:space="0" w:color="auto"/>
            <w:left w:val="none" w:sz="0" w:space="0" w:color="auto"/>
            <w:bottom w:val="none" w:sz="0" w:space="0" w:color="auto"/>
            <w:right w:val="none" w:sz="0" w:space="0" w:color="auto"/>
          </w:divBdr>
        </w:div>
        <w:div w:id="1209418205">
          <w:marLeft w:val="480"/>
          <w:marRight w:val="0"/>
          <w:marTop w:val="0"/>
          <w:marBottom w:val="0"/>
          <w:divBdr>
            <w:top w:val="none" w:sz="0" w:space="0" w:color="auto"/>
            <w:left w:val="none" w:sz="0" w:space="0" w:color="auto"/>
            <w:bottom w:val="none" w:sz="0" w:space="0" w:color="auto"/>
            <w:right w:val="none" w:sz="0" w:space="0" w:color="auto"/>
          </w:divBdr>
        </w:div>
        <w:div w:id="1583490913">
          <w:marLeft w:val="480"/>
          <w:marRight w:val="0"/>
          <w:marTop w:val="0"/>
          <w:marBottom w:val="0"/>
          <w:divBdr>
            <w:top w:val="none" w:sz="0" w:space="0" w:color="auto"/>
            <w:left w:val="none" w:sz="0" w:space="0" w:color="auto"/>
            <w:bottom w:val="none" w:sz="0" w:space="0" w:color="auto"/>
            <w:right w:val="none" w:sz="0" w:space="0" w:color="auto"/>
          </w:divBdr>
        </w:div>
        <w:div w:id="1394740986">
          <w:marLeft w:val="480"/>
          <w:marRight w:val="0"/>
          <w:marTop w:val="0"/>
          <w:marBottom w:val="0"/>
          <w:divBdr>
            <w:top w:val="none" w:sz="0" w:space="0" w:color="auto"/>
            <w:left w:val="none" w:sz="0" w:space="0" w:color="auto"/>
            <w:bottom w:val="none" w:sz="0" w:space="0" w:color="auto"/>
            <w:right w:val="none" w:sz="0" w:space="0" w:color="auto"/>
          </w:divBdr>
        </w:div>
        <w:div w:id="101388090">
          <w:marLeft w:val="480"/>
          <w:marRight w:val="0"/>
          <w:marTop w:val="0"/>
          <w:marBottom w:val="0"/>
          <w:divBdr>
            <w:top w:val="none" w:sz="0" w:space="0" w:color="auto"/>
            <w:left w:val="none" w:sz="0" w:space="0" w:color="auto"/>
            <w:bottom w:val="none" w:sz="0" w:space="0" w:color="auto"/>
            <w:right w:val="none" w:sz="0" w:space="0" w:color="auto"/>
          </w:divBdr>
        </w:div>
        <w:div w:id="598563492">
          <w:marLeft w:val="480"/>
          <w:marRight w:val="0"/>
          <w:marTop w:val="0"/>
          <w:marBottom w:val="0"/>
          <w:divBdr>
            <w:top w:val="none" w:sz="0" w:space="0" w:color="auto"/>
            <w:left w:val="none" w:sz="0" w:space="0" w:color="auto"/>
            <w:bottom w:val="none" w:sz="0" w:space="0" w:color="auto"/>
            <w:right w:val="none" w:sz="0" w:space="0" w:color="auto"/>
          </w:divBdr>
        </w:div>
        <w:div w:id="1593971392">
          <w:marLeft w:val="480"/>
          <w:marRight w:val="0"/>
          <w:marTop w:val="0"/>
          <w:marBottom w:val="0"/>
          <w:divBdr>
            <w:top w:val="none" w:sz="0" w:space="0" w:color="auto"/>
            <w:left w:val="none" w:sz="0" w:space="0" w:color="auto"/>
            <w:bottom w:val="none" w:sz="0" w:space="0" w:color="auto"/>
            <w:right w:val="none" w:sz="0" w:space="0" w:color="auto"/>
          </w:divBdr>
        </w:div>
        <w:div w:id="1535999403">
          <w:marLeft w:val="480"/>
          <w:marRight w:val="0"/>
          <w:marTop w:val="0"/>
          <w:marBottom w:val="0"/>
          <w:divBdr>
            <w:top w:val="none" w:sz="0" w:space="0" w:color="auto"/>
            <w:left w:val="none" w:sz="0" w:space="0" w:color="auto"/>
            <w:bottom w:val="none" w:sz="0" w:space="0" w:color="auto"/>
            <w:right w:val="none" w:sz="0" w:space="0" w:color="auto"/>
          </w:divBdr>
        </w:div>
        <w:div w:id="1173954327">
          <w:marLeft w:val="480"/>
          <w:marRight w:val="0"/>
          <w:marTop w:val="0"/>
          <w:marBottom w:val="0"/>
          <w:divBdr>
            <w:top w:val="none" w:sz="0" w:space="0" w:color="auto"/>
            <w:left w:val="none" w:sz="0" w:space="0" w:color="auto"/>
            <w:bottom w:val="none" w:sz="0" w:space="0" w:color="auto"/>
            <w:right w:val="none" w:sz="0" w:space="0" w:color="auto"/>
          </w:divBdr>
        </w:div>
        <w:div w:id="1361736605">
          <w:marLeft w:val="480"/>
          <w:marRight w:val="0"/>
          <w:marTop w:val="0"/>
          <w:marBottom w:val="0"/>
          <w:divBdr>
            <w:top w:val="none" w:sz="0" w:space="0" w:color="auto"/>
            <w:left w:val="none" w:sz="0" w:space="0" w:color="auto"/>
            <w:bottom w:val="none" w:sz="0" w:space="0" w:color="auto"/>
            <w:right w:val="none" w:sz="0" w:space="0" w:color="auto"/>
          </w:divBdr>
        </w:div>
        <w:div w:id="2047019803">
          <w:marLeft w:val="480"/>
          <w:marRight w:val="0"/>
          <w:marTop w:val="0"/>
          <w:marBottom w:val="0"/>
          <w:divBdr>
            <w:top w:val="none" w:sz="0" w:space="0" w:color="auto"/>
            <w:left w:val="none" w:sz="0" w:space="0" w:color="auto"/>
            <w:bottom w:val="none" w:sz="0" w:space="0" w:color="auto"/>
            <w:right w:val="none" w:sz="0" w:space="0" w:color="auto"/>
          </w:divBdr>
        </w:div>
        <w:div w:id="517503644">
          <w:marLeft w:val="480"/>
          <w:marRight w:val="0"/>
          <w:marTop w:val="0"/>
          <w:marBottom w:val="0"/>
          <w:divBdr>
            <w:top w:val="none" w:sz="0" w:space="0" w:color="auto"/>
            <w:left w:val="none" w:sz="0" w:space="0" w:color="auto"/>
            <w:bottom w:val="none" w:sz="0" w:space="0" w:color="auto"/>
            <w:right w:val="none" w:sz="0" w:space="0" w:color="auto"/>
          </w:divBdr>
        </w:div>
        <w:div w:id="1806895846">
          <w:marLeft w:val="480"/>
          <w:marRight w:val="0"/>
          <w:marTop w:val="0"/>
          <w:marBottom w:val="0"/>
          <w:divBdr>
            <w:top w:val="none" w:sz="0" w:space="0" w:color="auto"/>
            <w:left w:val="none" w:sz="0" w:space="0" w:color="auto"/>
            <w:bottom w:val="none" w:sz="0" w:space="0" w:color="auto"/>
            <w:right w:val="none" w:sz="0" w:space="0" w:color="auto"/>
          </w:divBdr>
        </w:div>
        <w:div w:id="749815862">
          <w:marLeft w:val="480"/>
          <w:marRight w:val="0"/>
          <w:marTop w:val="0"/>
          <w:marBottom w:val="0"/>
          <w:divBdr>
            <w:top w:val="none" w:sz="0" w:space="0" w:color="auto"/>
            <w:left w:val="none" w:sz="0" w:space="0" w:color="auto"/>
            <w:bottom w:val="none" w:sz="0" w:space="0" w:color="auto"/>
            <w:right w:val="none" w:sz="0" w:space="0" w:color="auto"/>
          </w:divBdr>
        </w:div>
      </w:divsChild>
    </w:div>
    <w:div w:id="1393311549">
      <w:bodyDiv w:val="1"/>
      <w:marLeft w:val="0"/>
      <w:marRight w:val="0"/>
      <w:marTop w:val="0"/>
      <w:marBottom w:val="0"/>
      <w:divBdr>
        <w:top w:val="none" w:sz="0" w:space="0" w:color="auto"/>
        <w:left w:val="none" w:sz="0" w:space="0" w:color="auto"/>
        <w:bottom w:val="none" w:sz="0" w:space="0" w:color="auto"/>
        <w:right w:val="none" w:sz="0" w:space="0" w:color="auto"/>
      </w:divBdr>
    </w:div>
    <w:div w:id="1394890180">
      <w:bodyDiv w:val="1"/>
      <w:marLeft w:val="0"/>
      <w:marRight w:val="0"/>
      <w:marTop w:val="0"/>
      <w:marBottom w:val="0"/>
      <w:divBdr>
        <w:top w:val="none" w:sz="0" w:space="0" w:color="auto"/>
        <w:left w:val="none" w:sz="0" w:space="0" w:color="auto"/>
        <w:bottom w:val="none" w:sz="0" w:space="0" w:color="auto"/>
        <w:right w:val="none" w:sz="0" w:space="0" w:color="auto"/>
      </w:divBdr>
    </w:div>
    <w:div w:id="1395619603">
      <w:bodyDiv w:val="1"/>
      <w:marLeft w:val="0"/>
      <w:marRight w:val="0"/>
      <w:marTop w:val="0"/>
      <w:marBottom w:val="0"/>
      <w:divBdr>
        <w:top w:val="none" w:sz="0" w:space="0" w:color="auto"/>
        <w:left w:val="none" w:sz="0" w:space="0" w:color="auto"/>
        <w:bottom w:val="none" w:sz="0" w:space="0" w:color="auto"/>
        <w:right w:val="none" w:sz="0" w:space="0" w:color="auto"/>
      </w:divBdr>
    </w:div>
    <w:div w:id="1398478433">
      <w:bodyDiv w:val="1"/>
      <w:marLeft w:val="0"/>
      <w:marRight w:val="0"/>
      <w:marTop w:val="0"/>
      <w:marBottom w:val="0"/>
      <w:divBdr>
        <w:top w:val="none" w:sz="0" w:space="0" w:color="auto"/>
        <w:left w:val="none" w:sz="0" w:space="0" w:color="auto"/>
        <w:bottom w:val="none" w:sz="0" w:space="0" w:color="auto"/>
        <w:right w:val="none" w:sz="0" w:space="0" w:color="auto"/>
      </w:divBdr>
    </w:div>
    <w:div w:id="1401948880">
      <w:bodyDiv w:val="1"/>
      <w:marLeft w:val="0"/>
      <w:marRight w:val="0"/>
      <w:marTop w:val="0"/>
      <w:marBottom w:val="0"/>
      <w:divBdr>
        <w:top w:val="none" w:sz="0" w:space="0" w:color="auto"/>
        <w:left w:val="none" w:sz="0" w:space="0" w:color="auto"/>
        <w:bottom w:val="none" w:sz="0" w:space="0" w:color="auto"/>
        <w:right w:val="none" w:sz="0" w:space="0" w:color="auto"/>
      </w:divBdr>
      <w:divsChild>
        <w:div w:id="990253551">
          <w:marLeft w:val="480"/>
          <w:marRight w:val="0"/>
          <w:marTop w:val="0"/>
          <w:marBottom w:val="0"/>
          <w:divBdr>
            <w:top w:val="none" w:sz="0" w:space="0" w:color="auto"/>
            <w:left w:val="none" w:sz="0" w:space="0" w:color="auto"/>
            <w:bottom w:val="none" w:sz="0" w:space="0" w:color="auto"/>
            <w:right w:val="none" w:sz="0" w:space="0" w:color="auto"/>
          </w:divBdr>
        </w:div>
        <w:div w:id="354158324">
          <w:marLeft w:val="480"/>
          <w:marRight w:val="0"/>
          <w:marTop w:val="0"/>
          <w:marBottom w:val="0"/>
          <w:divBdr>
            <w:top w:val="none" w:sz="0" w:space="0" w:color="auto"/>
            <w:left w:val="none" w:sz="0" w:space="0" w:color="auto"/>
            <w:bottom w:val="none" w:sz="0" w:space="0" w:color="auto"/>
            <w:right w:val="none" w:sz="0" w:space="0" w:color="auto"/>
          </w:divBdr>
        </w:div>
        <w:div w:id="1333993804">
          <w:marLeft w:val="480"/>
          <w:marRight w:val="0"/>
          <w:marTop w:val="0"/>
          <w:marBottom w:val="0"/>
          <w:divBdr>
            <w:top w:val="none" w:sz="0" w:space="0" w:color="auto"/>
            <w:left w:val="none" w:sz="0" w:space="0" w:color="auto"/>
            <w:bottom w:val="none" w:sz="0" w:space="0" w:color="auto"/>
            <w:right w:val="none" w:sz="0" w:space="0" w:color="auto"/>
          </w:divBdr>
        </w:div>
        <w:div w:id="1719159197">
          <w:marLeft w:val="480"/>
          <w:marRight w:val="0"/>
          <w:marTop w:val="0"/>
          <w:marBottom w:val="0"/>
          <w:divBdr>
            <w:top w:val="none" w:sz="0" w:space="0" w:color="auto"/>
            <w:left w:val="none" w:sz="0" w:space="0" w:color="auto"/>
            <w:bottom w:val="none" w:sz="0" w:space="0" w:color="auto"/>
            <w:right w:val="none" w:sz="0" w:space="0" w:color="auto"/>
          </w:divBdr>
        </w:div>
        <w:div w:id="880440587">
          <w:marLeft w:val="480"/>
          <w:marRight w:val="0"/>
          <w:marTop w:val="0"/>
          <w:marBottom w:val="0"/>
          <w:divBdr>
            <w:top w:val="none" w:sz="0" w:space="0" w:color="auto"/>
            <w:left w:val="none" w:sz="0" w:space="0" w:color="auto"/>
            <w:bottom w:val="none" w:sz="0" w:space="0" w:color="auto"/>
            <w:right w:val="none" w:sz="0" w:space="0" w:color="auto"/>
          </w:divBdr>
        </w:div>
        <w:div w:id="1411196443">
          <w:marLeft w:val="480"/>
          <w:marRight w:val="0"/>
          <w:marTop w:val="0"/>
          <w:marBottom w:val="0"/>
          <w:divBdr>
            <w:top w:val="none" w:sz="0" w:space="0" w:color="auto"/>
            <w:left w:val="none" w:sz="0" w:space="0" w:color="auto"/>
            <w:bottom w:val="none" w:sz="0" w:space="0" w:color="auto"/>
            <w:right w:val="none" w:sz="0" w:space="0" w:color="auto"/>
          </w:divBdr>
        </w:div>
        <w:div w:id="2067685190">
          <w:marLeft w:val="480"/>
          <w:marRight w:val="0"/>
          <w:marTop w:val="0"/>
          <w:marBottom w:val="0"/>
          <w:divBdr>
            <w:top w:val="none" w:sz="0" w:space="0" w:color="auto"/>
            <w:left w:val="none" w:sz="0" w:space="0" w:color="auto"/>
            <w:bottom w:val="none" w:sz="0" w:space="0" w:color="auto"/>
            <w:right w:val="none" w:sz="0" w:space="0" w:color="auto"/>
          </w:divBdr>
        </w:div>
        <w:div w:id="525869176">
          <w:marLeft w:val="480"/>
          <w:marRight w:val="0"/>
          <w:marTop w:val="0"/>
          <w:marBottom w:val="0"/>
          <w:divBdr>
            <w:top w:val="none" w:sz="0" w:space="0" w:color="auto"/>
            <w:left w:val="none" w:sz="0" w:space="0" w:color="auto"/>
            <w:bottom w:val="none" w:sz="0" w:space="0" w:color="auto"/>
            <w:right w:val="none" w:sz="0" w:space="0" w:color="auto"/>
          </w:divBdr>
        </w:div>
        <w:div w:id="610091694">
          <w:marLeft w:val="480"/>
          <w:marRight w:val="0"/>
          <w:marTop w:val="0"/>
          <w:marBottom w:val="0"/>
          <w:divBdr>
            <w:top w:val="none" w:sz="0" w:space="0" w:color="auto"/>
            <w:left w:val="none" w:sz="0" w:space="0" w:color="auto"/>
            <w:bottom w:val="none" w:sz="0" w:space="0" w:color="auto"/>
            <w:right w:val="none" w:sz="0" w:space="0" w:color="auto"/>
          </w:divBdr>
        </w:div>
        <w:div w:id="777333248">
          <w:marLeft w:val="480"/>
          <w:marRight w:val="0"/>
          <w:marTop w:val="0"/>
          <w:marBottom w:val="0"/>
          <w:divBdr>
            <w:top w:val="none" w:sz="0" w:space="0" w:color="auto"/>
            <w:left w:val="none" w:sz="0" w:space="0" w:color="auto"/>
            <w:bottom w:val="none" w:sz="0" w:space="0" w:color="auto"/>
            <w:right w:val="none" w:sz="0" w:space="0" w:color="auto"/>
          </w:divBdr>
        </w:div>
        <w:div w:id="1177043383">
          <w:marLeft w:val="480"/>
          <w:marRight w:val="0"/>
          <w:marTop w:val="0"/>
          <w:marBottom w:val="0"/>
          <w:divBdr>
            <w:top w:val="none" w:sz="0" w:space="0" w:color="auto"/>
            <w:left w:val="none" w:sz="0" w:space="0" w:color="auto"/>
            <w:bottom w:val="none" w:sz="0" w:space="0" w:color="auto"/>
            <w:right w:val="none" w:sz="0" w:space="0" w:color="auto"/>
          </w:divBdr>
        </w:div>
        <w:div w:id="648902558">
          <w:marLeft w:val="480"/>
          <w:marRight w:val="0"/>
          <w:marTop w:val="0"/>
          <w:marBottom w:val="0"/>
          <w:divBdr>
            <w:top w:val="none" w:sz="0" w:space="0" w:color="auto"/>
            <w:left w:val="none" w:sz="0" w:space="0" w:color="auto"/>
            <w:bottom w:val="none" w:sz="0" w:space="0" w:color="auto"/>
            <w:right w:val="none" w:sz="0" w:space="0" w:color="auto"/>
          </w:divBdr>
        </w:div>
        <w:div w:id="234438716">
          <w:marLeft w:val="480"/>
          <w:marRight w:val="0"/>
          <w:marTop w:val="0"/>
          <w:marBottom w:val="0"/>
          <w:divBdr>
            <w:top w:val="none" w:sz="0" w:space="0" w:color="auto"/>
            <w:left w:val="none" w:sz="0" w:space="0" w:color="auto"/>
            <w:bottom w:val="none" w:sz="0" w:space="0" w:color="auto"/>
            <w:right w:val="none" w:sz="0" w:space="0" w:color="auto"/>
          </w:divBdr>
        </w:div>
        <w:div w:id="1512646949">
          <w:marLeft w:val="480"/>
          <w:marRight w:val="0"/>
          <w:marTop w:val="0"/>
          <w:marBottom w:val="0"/>
          <w:divBdr>
            <w:top w:val="none" w:sz="0" w:space="0" w:color="auto"/>
            <w:left w:val="none" w:sz="0" w:space="0" w:color="auto"/>
            <w:bottom w:val="none" w:sz="0" w:space="0" w:color="auto"/>
            <w:right w:val="none" w:sz="0" w:space="0" w:color="auto"/>
          </w:divBdr>
        </w:div>
        <w:div w:id="76947931">
          <w:marLeft w:val="480"/>
          <w:marRight w:val="0"/>
          <w:marTop w:val="0"/>
          <w:marBottom w:val="0"/>
          <w:divBdr>
            <w:top w:val="none" w:sz="0" w:space="0" w:color="auto"/>
            <w:left w:val="none" w:sz="0" w:space="0" w:color="auto"/>
            <w:bottom w:val="none" w:sz="0" w:space="0" w:color="auto"/>
            <w:right w:val="none" w:sz="0" w:space="0" w:color="auto"/>
          </w:divBdr>
        </w:div>
        <w:div w:id="1420254657">
          <w:marLeft w:val="480"/>
          <w:marRight w:val="0"/>
          <w:marTop w:val="0"/>
          <w:marBottom w:val="0"/>
          <w:divBdr>
            <w:top w:val="none" w:sz="0" w:space="0" w:color="auto"/>
            <w:left w:val="none" w:sz="0" w:space="0" w:color="auto"/>
            <w:bottom w:val="none" w:sz="0" w:space="0" w:color="auto"/>
            <w:right w:val="none" w:sz="0" w:space="0" w:color="auto"/>
          </w:divBdr>
        </w:div>
        <w:div w:id="1461801990">
          <w:marLeft w:val="480"/>
          <w:marRight w:val="0"/>
          <w:marTop w:val="0"/>
          <w:marBottom w:val="0"/>
          <w:divBdr>
            <w:top w:val="none" w:sz="0" w:space="0" w:color="auto"/>
            <w:left w:val="none" w:sz="0" w:space="0" w:color="auto"/>
            <w:bottom w:val="none" w:sz="0" w:space="0" w:color="auto"/>
            <w:right w:val="none" w:sz="0" w:space="0" w:color="auto"/>
          </w:divBdr>
        </w:div>
        <w:div w:id="125901243">
          <w:marLeft w:val="480"/>
          <w:marRight w:val="0"/>
          <w:marTop w:val="0"/>
          <w:marBottom w:val="0"/>
          <w:divBdr>
            <w:top w:val="none" w:sz="0" w:space="0" w:color="auto"/>
            <w:left w:val="none" w:sz="0" w:space="0" w:color="auto"/>
            <w:bottom w:val="none" w:sz="0" w:space="0" w:color="auto"/>
            <w:right w:val="none" w:sz="0" w:space="0" w:color="auto"/>
          </w:divBdr>
        </w:div>
        <w:div w:id="469447569">
          <w:marLeft w:val="480"/>
          <w:marRight w:val="0"/>
          <w:marTop w:val="0"/>
          <w:marBottom w:val="0"/>
          <w:divBdr>
            <w:top w:val="none" w:sz="0" w:space="0" w:color="auto"/>
            <w:left w:val="none" w:sz="0" w:space="0" w:color="auto"/>
            <w:bottom w:val="none" w:sz="0" w:space="0" w:color="auto"/>
            <w:right w:val="none" w:sz="0" w:space="0" w:color="auto"/>
          </w:divBdr>
        </w:div>
        <w:div w:id="1519731523">
          <w:marLeft w:val="480"/>
          <w:marRight w:val="0"/>
          <w:marTop w:val="0"/>
          <w:marBottom w:val="0"/>
          <w:divBdr>
            <w:top w:val="none" w:sz="0" w:space="0" w:color="auto"/>
            <w:left w:val="none" w:sz="0" w:space="0" w:color="auto"/>
            <w:bottom w:val="none" w:sz="0" w:space="0" w:color="auto"/>
            <w:right w:val="none" w:sz="0" w:space="0" w:color="auto"/>
          </w:divBdr>
        </w:div>
        <w:div w:id="1942712799">
          <w:marLeft w:val="480"/>
          <w:marRight w:val="0"/>
          <w:marTop w:val="0"/>
          <w:marBottom w:val="0"/>
          <w:divBdr>
            <w:top w:val="none" w:sz="0" w:space="0" w:color="auto"/>
            <w:left w:val="none" w:sz="0" w:space="0" w:color="auto"/>
            <w:bottom w:val="none" w:sz="0" w:space="0" w:color="auto"/>
            <w:right w:val="none" w:sz="0" w:space="0" w:color="auto"/>
          </w:divBdr>
        </w:div>
        <w:div w:id="822084322">
          <w:marLeft w:val="480"/>
          <w:marRight w:val="0"/>
          <w:marTop w:val="0"/>
          <w:marBottom w:val="0"/>
          <w:divBdr>
            <w:top w:val="none" w:sz="0" w:space="0" w:color="auto"/>
            <w:left w:val="none" w:sz="0" w:space="0" w:color="auto"/>
            <w:bottom w:val="none" w:sz="0" w:space="0" w:color="auto"/>
            <w:right w:val="none" w:sz="0" w:space="0" w:color="auto"/>
          </w:divBdr>
        </w:div>
        <w:div w:id="779569966">
          <w:marLeft w:val="480"/>
          <w:marRight w:val="0"/>
          <w:marTop w:val="0"/>
          <w:marBottom w:val="0"/>
          <w:divBdr>
            <w:top w:val="none" w:sz="0" w:space="0" w:color="auto"/>
            <w:left w:val="none" w:sz="0" w:space="0" w:color="auto"/>
            <w:bottom w:val="none" w:sz="0" w:space="0" w:color="auto"/>
            <w:right w:val="none" w:sz="0" w:space="0" w:color="auto"/>
          </w:divBdr>
        </w:div>
        <w:div w:id="906306264">
          <w:marLeft w:val="480"/>
          <w:marRight w:val="0"/>
          <w:marTop w:val="0"/>
          <w:marBottom w:val="0"/>
          <w:divBdr>
            <w:top w:val="none" w:sz="0" w:space="0" w:color="auto"/>
            <w:left w:val="none" w:sz="0" w:space="0" w:color="auto"/>
            <w:bottom w:val="none" w:sz="0" w:space="0" w:color="auto"/>
            <w:right w:val="none" w:sz="0" w:space="0" w:color="auto"/>
          </w:divBdr>
        </w:div>
        <w:div w:id="1080634462">
          <w:marLeft w:val="480"/>
          <w:marRight w:val="0"/>
          <w:marTop w:val="0"/>
          <w:marBottom w:val="0"/>
          <w:divBdr>
            <w:top w:val="none" w:sz="0" w:space="0" w:color="auto"/>
            <w:left w:val="none" w:sz="0" w:space="0" w:color="auto"/>
            <w:bottom w:val="none" w:sz="0" w:space="0" w:color="auto"/>
            <w:right w:val="none" w:sz="0" w:space="0" w:color="auto"/>
          </w:divBdr>
        </w:div>
        <w:div w:id="745035810">
          <w:marLeft w:val="480"/>
          <w:marRight w:val="0"/>
          <w:marTop w:val="0"/>
          <w:marBottom w:val="0"/>
          <w:divBdr>
            <w:top w:val="none" w:sz="0" w:space="0" w:color="auto"/>
            <w:left w:val="none" w:sz="0" w:space="0" w:color="auto"/>
            <w:bottom w:val="none" w:sz="0" w:space="0" w:color="auto"/>
            <w:right w:val="none" w:sz="0" w:space="0" w:color="auto"/>
          </w:divBdr>
        </w:div>
        <w:div w:id="1076784046">
          <w:marLeft w:val="480"/>
          <w:marRight w:val="0"/>
          <w:marTop w:val="0"/>
          <w:marBottom w:val="0"/>
          <w:divBdr>
            <w:top w:val="none" w:sz="0" w:space="0" w:color="auto"/>
            <w:left w:val="none" w:sz="0" w:space="0" w:color="auto"/>
            <w:bottom w:val="none" w:sz="0" w:space="0" w:color="auto"/>
            <w:right w:val="none" w:sz="0" w:space="0" w:color="auto"/>
          </w:divBdr>
        </w:div>
        <w:div w:id="427042870">
          <w:marLeft w:val="480"/>
          <w:marRight w:val="0"/>
          <w:marTop w:val="0"/>
          <w:marBottom w:val="0"/>
          <w:divBdr>
            <w:top w:val="none" w:sz="0" w:space="0" w:color="auto"/>
            <w:left w:val="none" w:sz="0" w:space="0" w:color="auto"/>
            <w:bottom w:val="none" w:sz="0" w:space="0" w:color="auto"/>
            <w:right w:val="none" w:sz="0" w:space="0" w:color="auto"/>
          </w:divBdr>
        </w:div>
        <w:div w:id="849834887">
          <w:marLeft w:val="480"/>
          <w:marRight w:val="0"/>
          <w:marTop w:val="0"/>
          <w:marBottom w:val="0"/>
          <w:divBdr>
            <w:top w:val="none" w:sz="0" w:space="0" w:color="auto"/>
            <w:left w:val="none" w:sz="0" w:space="0" w:color="auto"/>
            <w:bottom w:val="none" w:sz="0" w:space="0" w:color="auto"/>
            <w:right w:val="none" w:sz="0" w:space="0" w:color="auto"/>
          </w:divBdr>
        </w:div>
        <w:div w:id="931625362">
          <w:marLeft w:val="480"/>
          <w:marRight w:val="0"/>
          <w:marTop w:val="0"/>
          <w:marBottom w:val="0"/>
          <w:divBdr>
            <w:top w:val="none" w:sz="0" w:space="0" w:color="auto"/>
            <w:left w:val="none" w:sz="0" w:space="0" w:color="auto"/>
            <w:bottom w:val="none" w:sz="0" w:space="0" w:color="auto"/>
            <w:right w:val="none" w:sz="0" w:space="0" w:color="auto"/>
          </w:divBdr>
        </w:div>
        <w:div w:id="301036505">
          <w:marLeft w:val="480"/>
          <w:marRight w:val="0"/>
          <w:marTop w:val="0"/>
          <w:marBottom w:val="0"/>
          <w:divBdr>
            <w:top w:val="none" w:sz="0" w:space="0" w:color="auto"/>
            <w:left w:val="none" w:sz="0" w:space="0" w:color="auto"/>
            <w:bottom w:val="none" w:sz="0" w:space="0" w:color="auto"/>
            <w:right w:val="none" w:sz="0" w:space="0" w:color="auto"/>
          </w:divBdr>
        </w:div>
        <w:div w:id="1711150046">
          <w:marLeft w:val="480"/>
          <w:marRight w:val="0"/>
          <w:marTop w:val="0"/>
          <w:marBottom w:val="0"/>
          <w:divBdr>
            <w:top w:val="none" w:sz="0" w:space="0" w:color="auto"/>
            <w:left w:val="none" w:sz="0" w:space="0" w:color="auto"/>
            <w:bottom w:val="none" w:sz="0" w:space="0" w:color="auto"/>
            <w:right w:val="none" w:sz="0" w:space="0" w:color="auto"/>
          </w:divBdr>
        </w:div>
        <w:div w:id="1035812984">
          <w:marLeft w:val="480"/>
          <w:marRight w:val="0"/>
          <w:marTop w:val="0"/>
          <w:marBottom w:val="0"/>
          <w:divBdr>
            <w:top w:val="none" w:sz="0" w:space="0" w:color="auto"/>
            <w:left w:val="none" w:sz="0" w:space="0" w:color="auto"/>
            <w:bottom w:val="none" w:sz="0" w:space="0" w:color="auto"/>
            <w:right w:val="none" w:sz="0" w:space="0" w:color="auto"/>
          </w:divBdr>
        </w:div>
        <w:div w:id="1320035366">
          <w:marLeft w:val="480"/>
          <w:marRight w:val="0"/>
          <w:marTop w:val="0"/>
          <w:marBottom w:val="0"/>
          <w:divBdr>
            <w:top w:val="none" w:sz="0" w:space="0" w:color="auto"/>
            <w:left w:val="none" w:sz="0" w:space="0" w:color="auto"/>
            <w:bottom w:val="none" w:sz="0" w:space="0" w:color="auto"/>
            <w:right w:val="none" w:sz="0" w:space="0" w:color="auto"/>
          </w:divBdr>
        </w:div>
        <w:div w:id="1533375834">
          <w:marLeft w:val="480"/>
          <w:marRight w:val="0"/>
          <w:marTop w:val="0"/>
          <w:marBottom w:val="0"/>
          <w:divBdr>
            <w:top w:val="none" w:sz="0" w:space="0" w:color="auto"/>
            <w:left w:val="none" w:sz="0" w:space="0" w:color="auto"/>
            <w:bottom w:val="none" w:sz="0" w:space="0" w:color="auto"/>
            <w:right w:val="none" w:sz="0" w:space="0" w:color="auto"/>
          </w:divBdr>
        </w:div>
        <w:div w:id="963581599">
          <w:marLeft w:val="480"/>
          <w:marRight w:val="0"/>
          <w:marTop w:val="0"/>
          <w:marBottom w:val="0"/>
          <w:divBdr>
            <w:top w:val="none" w:sz="0" w:space="0" w:color="auto"/>
            <w:left w:val="none" w:sz="0" w:space="0" w:color="auto"/>
            <w:bottom w:val="none" w:sz="0" w:space="0" w:color="auto"/>
            <w:right w:val="none" w:sz="0" w:space="0" w:color="auto"/>
          </w:divBdr>
        </w:div>
        <w:div w:id="1650673482">
          <w:marLeft w:val="480"/>
          <w:marRight w:val="0"/>
          <w:marTop w:val="0"/>
          <w:marBottom w:val="0"/>
          <w:divBdr>
            <w:top w:val="none" w:sz="0" w:space="0" w:color="auto"/>
            <w:left w:val="none" w:sz="0" w:space="0" w:color="auto"/>
            <w:bottom w:val="none" w:sz="0" w:space="0" w:color="auto"/>
            <w:right w:val="none" w:sz="0" w:space="0" w:color="auto"/>
          </w:divBdr>
        </w:div>
        <w:div w:id="82117286">
          <w:marLeft w:val="480"/>
          <w:marRight w:val="0"/>
          <w:marTop w:val="0"/>
          <w:marBottom w:val="0"/>
          <w:divBdr>
            <w:top w:val="none" w:sz="0" w:space="0" w:color="auto"/>
            <w:left w:val="none" w:sz="0" w:space="0" w:color="auto"/>
            <w:bottom w:val="none" w:sz="0" w:space="0" w:color="auto"/>
            <w:right w:val="none" w:sz="0" w:space="0" w:color="auto"/>
          </w:divBdr>
        </w:div>
        <w:div w:id="805972175">
          <w:marLeft w:val="480"/>
          <w:marRight w:val="0"/>
          <w:marTop w:val="0"/>
          <w:marBottom w:val="0"/>
          <w:divBdr>
            <w:top w:val="none" w:sz="0" w:space="0" w:color="auto"/>
            <w:left w:val="none" w:sz="0" w:space="0" w:color="auto"/>
            <w:bottom w:val="none" w:sz="0" w:space="0" w:color="auto"/>
            <w:right w:val="none" w:sz="0" w:space="0" w:color="auto"/>
          </w:divBdr>
        </w:div>
        <w:div w:id="329143809">
          <w:marLeft w:val="480"/>
          <w:marRight w:val="0"/>
          <w:marTop w:val="0"/>
          <w:marBottom w:val="0"/>
          <w:divBdr>
            <w:top w:val="none" w:sz="0" w:space="0" w:color="auto"/>
            <w:left w:val="none" w:sz="0" w:space="0" w:color="auto"/>
            <w:bottom w:val="none" w:sz="0" w:space="0" w:color="auto"/>
            <w:right w:val="none" w:sz="0" w:space="0" w:color="auto"/>
          </w:divBdr>
        </w:div>
        <w:div w:id="45154905">
          <w:marLeft w:val="480"/>
          <w:marRight w:val="0"/>
          <w:marTop w:val="0"/>
          <w:marBottom w:val="0"/>
          <w:divBdr>
            <w:top w:val="none" w:sz="0" w:space="0" w:color="auto"/>
            <w:left w:val="none" w:sz="0" w:space="0" w:color="auto"/>
            <w:bottom w:val="none" w:sz="0" w:space="0" w:color="auto"/>
            <w:right w:val="none" w:sz="0" w:space="0" w:color="auto"/>
          </w:divBdr>
        </w:div>
        <w:div w:id="726761271">
          <w:marLeft w:val="480"/>
          <w:marRight w:val="0"/>
          <w:marTop w:val="0"/>
          <w:marBottom w:val="0"/>
          <w:divBdr>
            <w:top w:val="none" w:sz="0" w:space="0" w:color="auto"/>
            <w:left w:val="none" w:sz="0" w:space="0" w:color="auto"/>
            <w:bottom w:val="none" w:sz="0" w:space="0" w:color="auto"/>
            <w:right w:val="none" w:sz="0" w:space="0" w:color="auto"/>
          </w:divBdr>
        </w:div>
        <w:div w:id="272397919">
          <w:marLeft w:val="480"/>
          <w:marRight w:val="0"/>
          <w:marTop w:val="0"/>
          <w:marBottom w:val="0"/>
          <w:divBdr>
            <w:top w:val="none" w:sz="0" w:space="0" w:color="auto"/>
            <w:left w:val="none" w:sz="0" w:space="0" w:color="auto"/>
            <w:bottom w:val="none" w:sz="0" w:space="0" w:color="auto"/>
            <w:right w:val="none" w:sz="0" w:space="0" w:color="auto"/>
          </w:divBdr>
        </w:div>
      </w:divsChild>
    </w:div>
    <w:div w:id="1402556301">
      <w:bodyDiv w:val="1"/>
      <w:marLeft w:val="0"/>
      <w:marRight w:val="0"/>
      <w:marTop w:val="0"/>
      <w:marBottom w:val="0"/>
      <w:divBdr>
        <w:top w:val="none" w:sz="0" w:space="0" w:color="auto"/>
        <w:left w:val="none" w:sz="0" w:space="0" w:color="auto"/>
        <w:bottom w:val="none" w:sz="0" w:space="0" w:color="auto"/>
        <w:right w:val="none" w:sz="0" w:space="0" w:color="auto"/>
      </w:divBdr>
    </w:div>
    <w:div w:id="1403409499">
      <w:bodyDiv w:val="1"/>
      <w:marLeft w:val="0"/>
      <w:marRight w:val="0"/>
      <w:marTop w:val="0"/>
      <w:marBottom w:val="0"/>
      <w:divBdr>
        <w:top w:val="none" w:sz="0" w:space="0" w:color="auto"/>
        <w:left w:val="none" w:sz="0" w:space="0" w:color="auto"/>
        <w:bottom w:val="none" w:sz="0" w:space="0" w:color="auto"/>
        <w:right w:val="none" w:sz="0" w:space="0" w:color="auto"/>
      </w:divBdr>
    </w:div>
    <w:div w:id="1403986156">
      <w:bodyDiv w:val="1"/>
      <w:marLeft w:val="0"/>
      <w:marRight w:val="0"/>
      <w:marTop w:val="0"/>
      <w:marBottom w:val="0"/>
      <w:divBdr>
        <w:top w:val="none" w:sz="0" w:space="0" w:color="auto"/>
        <w:left w:val="none" w:sz="0" w:space="0" w:color="auto"/>
        <w:bottom w:val="none" w:sz="0" w:space="0" w:color="auto"/>
        <w:right w:val="none" w:sz="0" w:space="0" w:color="auto"/>
      </w:divBdr>
    </w:div>
    <w:div w:id="1404327449">
      <w:bodyDiv w:val="1"/>
      <w:marLeft w:val="0"/>
      <w:marRight w:val="0"/>
      <w:marTop w:val="0"/>
      <w:marBottom w:val="0"/>
      <w:divBdr>
        <w:top w:val="none" w:sz="0" w:space="0" w:color="auto"/>
        <w:left w:val="none" w:sz="0" w:space="0" w:color="auto"/>
        <w:bottom w:val="none" w:sz="0" w:space="0" w:color="auto"/>
        <w:right w:val="none" w:sz="0" w:space="0" w:color="auto"/>
      </w:divBdr>
    </w:div>
    <w:div w:id="1405255569">
      <w:bodyDiv w:val="1"/>
      <w:marLeft w:val="0"/>
      <w:marRight w:val="0"/>
      <w:marTop w:val="0"/>
      <w:marBottom w:val="0"/>
      <w:divBdr>
        <w:top w:val="none" w:sz="0" w:space="0" w:color="auto"/>
        <w:left w:val="none" w:sz="0" w:space="0" w:color="auto"/>
        <w:bottom w:val="none" w:sz="0" w:space="0" w:color="auto"/>
        <w:right w:val="none" w:sz="0" w:space="0" w:color="auto"/>
      </w:divBdr>
    </w:div>
    <w:div w:id="1407533672">
      <w:bodyDiv w:val="1"/>
      <w:marLeft w:val="0"/>
      <w:marRight w:val="0"/>
      <w:marTop w:val="0"/>
      <w:marBottom w:val="0"/>
      <w:divBdr>
        <w:top w:val="none" w:sz="0" w:space="0" w:color="auto"/>
        <w:left w:val="none" w:sz="0" w:space="0" w:color="auto"/>
        <w:bottom w:val="none" w:sz="0" w:space="0" w:color="auto"/>
        <w:right w:val="none" w:sz="0" w:space="0" w:color="auto"/>
      </w:divBdr>
    </w:div>
    <w:div w:id="1413163154">
      <w:bodyDiv w:val="1"/>
      <w:marLeft w:val="0"/>
      <w:marRight w:val="0"/>
      <w:marTop w:val="0"/>
      <w:marBottom w:val="0"/>
      <w:divBdr>
        <w:top w:val="none" w:sz="0" w:space="0" w:color="auto"/>
        <w:left w:val="none" w:sz="0" w:space="0" w:color="auto"/>
        <w:bottom w:val="none" w:sz="0" w:space="0" w:color="auto"/>
        <w:right w:val="none" w:sz="0" w:space="0" w:color="auto"/>
      </w:divBdr>
    </w:div>
    <w:div w:id="1420181167">
      <w:bodyDiv w:val="1"/>
      <w:marLeft w:val="0"/>
      <w:marRight w:val="0"/>
      <w:marTop w:val="0"/>
      <w:marBottom w:val="0"/>
      <w:divBdr>
        <w:top w:val="none" w:sz="0" w:space="0" w:color="auto"/>
        <w:left w:val="none" w:sz="0" w:space="0" w:color="auto"/>
        <w:bottom w:val="none" w:sz="0" w:space="0" w:color="auto"/>
        <w:right w:val="none" w:sz="0" w:space="0" w:color="auto"/>
      </w:divBdr>
    </w:div>
    <w:div w:id="1420908308">
      <w:bodyDiv w:val="1"/>
      <w:marLeft w:val="0"/>
      <w:marRight w:val="0"/>
      <w:marTop w:val="0"/>
      <w:marBottom w:val="0"/>
      <w:divBdr>
        <w:top w:val="none" w:sz="0" w:space="0" w:color="auto"/>
        <w:left w:val="none" w:sz="0" w:space="0" w:color="auto"/>
        <w:bottom w:val="none" w:sz="0" w:space="0" w:color="auto"/>
        <w:right w:val="none" w:sz="0" w:space="0" w:color="auto"/>
      </w:divBdr>
    </w:div>
    <w:div w:id="1422680124">
      <w:bodyDiv w:val="1"/>
      <w:marLeft w:val="0"/>
      <w:marRight w:val="0"/>
      <w:marTop w:val="0"/>
      <w:marBottom w:val="0"/>
      <w:divBdr>
        <w:top w:val="none" w:sz="0" w:space="0" w:color="auto"/>
        <w:left w:val="none" w:sz="0" w:space="0" w:color="auto"/>
        <w:bottom w:val="none" w:sz="0" w:space="0" w:color="auto"/>
        <w:right w:val="none" w:sz="0" w:space="0" w:color="auto"/>
      </w:divBdr>
    </w:div>
    <w:div w:id="1424647267">
      <w:bodyDiv w:val="1"/>
      <w:marLeft w:val="0"/>
      <w:marRight w:val="0"/>
      <w:marTop w:val="0"/>
      <w:marBottom w:val="0"/>
      <w:divBdr>
        <w:top w:val="none" w:sz="0" w:space="0" w:color="auto"/>
        <w:left w:val="none" w:sz="0" w:space="0" w:color="auto"/>
        <w:bottom w:val="none" w:sz="0" w:space="0" w:color="auto"/>
        <w:right w:val="none" w:sz="0" w:space="0" w:color="auto"/>
      </w:divBdr>
    </w:div>
    <w:div w:id="1425494182">
      <w:bodyDiv w:val="1"/>
      <w:marLeft w:val="0"/>
      <w:marRight w:val="0"/>
      <w:marTop w:val="0"/>
      <w:marBottom w:val="0"/>
      <w:divBdr>
        <w:top w:val="none" w:sz="0" w:space="0" w:color="auto"/>
        <w:left w:val="none" w:sz="0" w:space="0" w:color="auto"/>
        <w:bottom w:val="none" w:sz="0" w:space="0" w:color="auto"/>
        <w:right w:val="none" w:sz="0" w:space="0" w:color="auto"/>
      </w:divBdr>
    </w:div>
    <w:div w:id="1427577906">
      <w:bodyDiv w:val="1"/>
      <w:marLeft w:val="0"/>
      <w:marRight w:val="0"/>
      <w:marTop w:val="0"/>
      <w:marBottom w:val="0"/>
      <w:divBdr>
        <w:top w:val="none" w:sz="0" w:space="0" w:color="auto"/>
        <w:left w:val="none" w:sz="0" w:space="0" w:color="auto"/>
        <w:bottom w:val="none" w:sz="0" w:space="0" w:color="auto"/>
        <w:right w:val="none" w:sz="0" w:space="0" w:color="auto"/>
      </w:divBdr>
    </w:div>
    <w:div w:id="1427968451">
      <w:bodyDiv w:val="1"/>
      <w:marLeft w:val="0"/>
      <w:marRight w:val="0"/>
      <w:marTop w:val="0"/>
      <w:marBottom w:val="0"/>
      <w:divBdr>
        <w:top w:val="none" w:sz="0" w:space="0" w:color="auto"/>
        <w:left w:val="none" w:sz="0" w:space="0" w:color="auto"/>
        <w:bottom w:val="none" w:sz="0" w:space="0" w:color="auto"/>
        <w:right w:val="none" w:sz="0" w:space="0" w:color="auto"/>
      </w:divBdr>
      <w:divsChild>
        <w:div w:id="5862308">
          <w:marLeft w:val="480"/>
          <w:marRight w:val="0"/>
          <w:marTop w:val="0"/>
          <w:marBottom w:val="0"/>
          <w:divBdr>
            <w:top w:val="none" w:sz="0" w:space="0" w:color="auto"/>
            <w:left w:val="none" w:sz="0" w:space="0" w:color="auto"/>
            <w:bottom w:val="none" w:sz="0" w:space="0" w:color="auto"/>
            <w:right w:val="none" w:sz="0" w:space="0" w:color="auto"/>
          </w:divBdr>
        </w:div>
        <w:div w:id="43336091">
          <w:marLeft w:val="480"/>
          <w:marRight w:val="0"/>
          <w:marTop w:val="0"/>
          <w:marBottom w:val="0"/>
          <w:divBdr>
            <w:top w:val="none" w:sz="0" w:space="0" w:color="auto"/>
            <w:left w:val="none" w:sz="0" w:space="0" w:color="auto"/>
            <w:bottom w:val="none" w:sz="0" w:space="0" w:color="auto"/>
            <w:right w:val="none" w:sz="0" w:space="0" w:color="auto"/>
          </w:divBdr>
        </w:div>
        <w:div w:id="123037047">
          <w:marLeft w:val="480"/>
          <w:marRight w:val="0"/>
          <w:marTop w:val="0"/>
          <w:marBottom w:val="0"/>
          <w:divBdr>
            <w:top w:val="none" w:sz="0" w:space="0" w:color="auto"/>
            <w:left w:val="none" w:sz="0" w:space="0" w:color="auto"/>
            <w:bottom w:val="none" w:sz="0" w:space="0" w:color="auto"/>
            <w:right w:val="none" w:sz="0" w:space="0" w:color="auto"/>
          </w:divBdr>
        </w:div>
        <w:div w:id="211115090">
          <w:marLeft w:val="480"/>
          <w:marRight w:val="0"/>
          <w:marTop w:val="0"/>
          <w:marBottom w:val="0"/>
          <w:divBdr>
            <w:top w:val="none" w:sz="0" w:space="0" w:color="auto"/>
            <w:left w:val="none" w:sz="0" w:space="0" w:color="auto"/>
            <w:bottom w:val="none" w:sz="0" w:space="0" w:color="auto"/>
            <w:right w:val="none" w:sz="0" w:space="0" w:color="auto"/>
          </w:divBdr>
        </w:div>
        <w:div w:id="234098417">
          <w:marLeft w:val="480"/>
          <w:marRight w:val="0"/>
          <w:marTop w:val="0"/>
          <w:marBottom w:val="0"/>
          <w:divBdr>
            <w:top w:val="none" w:sz="0" w:space="0" w:color="auto"/>
            <w:left w:val="none" w:sz="0" w:space="0" w:color="auto"/>
            <w:bottom w:val="none" w:sz="0" w:space="0" w:color="auto"/>
            <w:right w:val="none" w:sz="0" w:space="0" w:color="auto"/>
          </w:divBdr>
        </w:div>
        <w:div w:id="273561170">
          <w:marLeft w:val="480"/>
          <w:marRight w:val="0"/>
          <w:marTop w:val="0"/>
          <w:marBottom w:val="0"/>
          <w:divBdr>
            <w:top w:val="none" w:sz="0" w:space="0" w:color="auto"/>
            <w:left w:val="none" w:sz="0" w:space="0" w:color="auto"/>
            <w:bottom w:val="none" w:sz="0" w:space="0" w:color="auto"/>
            <w:right w:val="none" w:sz="0" w:space="0" w:color="auto"/>
          </w:divBdr>
        </w:div>
        <w:div w:id="339822431">
          <w:marLeft w:val="480"/>
          <w:marRight w:val="0"/>
          <w:marTop w:val="0"/>
          <w:marBottom w:val="0"/>
          <w:divBdr>
            <w:top w:val="none" w:sz="0" w:space="0" w:color="auto"/>
            <w:left w:val="none" w:sz="0" w:space="0" w:color="auto"/>
            <w:bottom w:val="none" w:sz="0" w:space="0" w:color="auto"/>
            <w:right w:val="none" w:sz="0" w:space="0" w:color="auto"/>
          </w:divBdr>
        </w:div>
        <w:div w:id="405033231">
          <w:marLeft w:val="480"/>
          <w:marRight w:val="0"/>
          <w:marTop w:val="0"/>
          <w:marBottom w:val="0"/>
          <w:divBdr>
            <w:top w:val="none" w:sz="0" w:space="0" w:color="auto"/>
            <w:left w:val="none" w:sz="0" w:space="0" w:color="auto"/>
            <w:bottom w:val="none" w:sz="0" w:space="0" w:color="auto"/>
            <w:right w:val="none" w:sz="0" w:space="0" w:color="auto"/>
          </w:divBdr>
        </w:div>
        <w:div w:id="476075334">
          <w:marLeft w:val="480"/>
          <w:marRight w:val="0"/>
          <w:marTop w:val="0"/>
          <w:marBottom w:val="0"/>
          <w:divBdr>
            <w:top w:val="none" w:sz="0" w:space="0" w:color="auto"/>
            <w:left w:val="none" w:sz="0" w:space="0" w:color="auto"/>
            <w:bottom w:val="none" w:sz="0" w:space="0" w:color="auto"/>
            <w:right w:val="none" w:sz="0" w:space="0" w:color="auto"/>
          </w:divBdr>
        </w:div>
        <w:div w:id="489560273">
          <w:marLeft w:val="480"/>
          <w:marRight w:val="0"/>
          <w:marTop w:val="0"/>
          <w:marBottom w:val="0"/>
          <w:divBdr>
            <w:top w:val="none" w:sz="0" w:space="0" w:color="auto"/>
            <w:left w:val="none" w:sz="0" w:space="0" w:color="auto"/>
            <w:bottom w:val="none" w:sz="0" w:space="0" w:color="auto"/>
            <w:right w:val="none" w:sz="0" w:space="0" w:color="auto"/>
          </w:divBdr>
        </w:div>
        <w:div w:id="511578299">
          <w:marLeft w:val="480"/>
          <w:marRight w:val="0"/>
          <w:marTop w:val="0"/>
          <w:marBottom w:val="0"/>
          <w:divBdr>
            <w:top w:val="none" w:sz="0" w:space="0" w:color="auto"/>
            <w:left w:val="none" w:sz="0" w:space="0" w:color="auto"/>
            <w:bottom w:val="none" w:sz="0" w:space="0" w:color="auto"/>
            <w:right w:val="none" w:sz="0" w:space="0" w:color="auto"/>
          </w:divBdr>
        </w:div>
        <w:div w:id="581062659">
          <w:marLeft w:val="480"/>
          <w:marRight w:val="0"/>
          <w:marTop w:val="0"/>
          <w:marBottom w:val="0"/>
          <w:divBdr>
            <w:top w:val="none" w:sz="0" w:space="0" w:color="auto"/>
            <w:left w:val="none" w:sz="0" w:space="0" w:color="auto"/>
            <w:bottom w:val="none" w:sz="0" w:space="0" w:color="auto"/>
            <w:right w:val="none" w:sz="0" w:space="0" w:color="auto"/>
          </w:divBdr>
        </w:div>
        <w:div w:id="609437423">
          <w:marLeft w:val="480"/>
          <w:marRight w:val="0"/>
          <w:marTop w:val="0"/>
          <w:marBottom w:val="0"/>
          <w:divBdr>
            <w:top w:val="none" w:sz="0" w:space="0" w:color="auto"/>
            <w:left w:val="none" w:sz="0" w:space="0" w:color="auto"/>
            <w:bottom w:val="none" w:sz="0" w:space="0" w:color="auto"/>
            <w:right w:val="none" w:sz="0" w:space="0" w:color="auto"/>
          </w:divBdr>
        </w:div>
        <w:div w:id="632562676">
          <w:marLeft w:val="480"/>
          <w:marRight w:val="0"/>
          <w:marTop w:val="0"/>
          <w:marBottom w:val="0"/>
          <w:divBdr>
            <w:top w:val="none" w:sz="0" w:space="0" w:color="auto"/>
            <w:left w:val="none" w:sz="0" w:space="0" w:color="auto"/>
            <w:bottom w:val="none" w:sz="0" w:space="0" w:color="auto"/>
            <w:right w:val="none" w:sz="0" w:space="0" w:color="auto"/>
          </w:divBdr>
        </w:div>
        <w:div w:id="673995463">
          <w:marLeft w:val="480"/>
          <w:marRight w:val="0"/>
          <w:marTop w:val="0"/>
          <w:marBottom w:val="0"/>
          <w:divBdr>
            <w:top w:val="none" w:sz="0" w:space="0" w:color="auto"/>
            <w:left w:val="none" w:sz="0" w:space="0" w:color="auto"/>
            <w:bottom w:val="none" w:sz="0" w:space="0" w:color="auto"/>
            <w:right w:val="none" w:sz="0" w:space="0" w:color="auto"/>
          </w:divBdr>
        </w:div>
        <w:div w:id="731998417">
          <w:marLeft w:val="480"/>
          <w:marRight w:val="0"/>
          <w:marTop w:val="0"/>
          <w:marBottom w:val="0"/>
          <w:divBdr>
            <w:top w:val="none" w:sz="0" w:space="0" w:color="auto"/>
            <w:left w:val="none" w:sz="0" w:space="0" w:color="auto"/>
            <w:bottom w:val="none" w:sz="0" w:space="0" w:color="auto"/>
            <w:right w:val="none" w:sz="0" w:space="0" w:color="auto"/>
          </w:divBdr>
        </w:div>
        <w:div w:id="732239156">
          <w:marLeft w:val="480"/>
          <w:marRight w:val="0"/>
          <w:marTop w:val="0"/>
          <w:marBottom w:val="0"/>
          <w:divBdr>
            <w:top w:val="none" w:sz="0" w:space="0" w:color="auto"/>
            <w:left w:val="none" w:sz="0" w:space="0" w:color="auto"/>
            <w:bottom w:val="none" w:sz="0" w:space="0" w:color="auto"/>
            <w:right w:val="none" w:sz="0" w:space="0" w:color="auto"/>
          </w:divBdr>
        </w:div>
        <w:div w:id="780035715">
          <w:marLeft w:val="480"/>
          <w:marRight w:val="0"/>
          <w:marTop w:val="0"/>
          <w:marBottom w:val="0"/>
          <w:divBdr>
            <w:top w:val="none" w:sz="0" w:space="0" w:color="auto"/>
            <w:left w:val="none" w:sz="0" w:space="0" w:color="auto"/>
            <w:bottom w:val="none" w:sz="0" w:space="0" w:color="auto"/>
            <w:right w:val="none" w:sz="0" w:space="0" w:color="auto"/>
          </w:divBdr>
        </w:div>
        <w:div w:id="845369010">
          <w:marLeft w:val="480"/>
          <w:marRight w:val="0"/>
          <w:marTop w:val="0"/>
          <w:marBottom w:val="0"/>
          <w:divBdr>
            <w:top w:val="none" w:sz="0" w:space="0" w:color="auto"/>
            <w:left w:val="none" w:sz="0" w:space="0" w:color="auto"/>
            <w:bottom w:val="none" w:sz="0" w:space="0" w:color="auto"/>
            <w:right w:val="none" w:sz="0" w:space="0" w:color="auto"/>
          </w:divBdr>
        </w:div>
        <w:div w:id="864028068">
          <w:marLeft w:val="480"/>
          <w:marRight w:val="0"/>
          <w:marTop w:val="0"/>
          <w:marBottom w:val="0"/>
          <w:divBdr>
            <w:top w:val="none" w:sz="0" w:space="0" w:color="auto"/>
            <w:left w:val="none" w:sz="0" w:space="0" w:color="auto"/>
            <w:bottom w:val="none" w:sz="0" w:space="0" w:color="auto"/>
            <w:right w:val="none" w:sz="0" w:space="0" w:color="auto"/>
          </w:divBdr>
        </w:div>
        <w:div w:id="865942510">
          <w:marLeft w:val="480"/>
          <w:marRight w:val="0"/>
          <w:marTop w:val="0"/>
          <w:marBottom w:val="0"/>
          <w:divBdr>
            <w:top w:val="none" w:sz="0" w:space="0" w:color="auto"/>
            <w:left w:val="none" w:sz="0" w:space="0" w:color="auto"/>
            <w:bottom w:val="none" w:sz="0" w:space="0" w:color="auto"/>
            <w:right w:val="none" w:sz="0" w:space="0" w:color="auto"/>
          </w:divBdr>
        </w:div>
        <w:div w:id="945692855">
          <w:marLeft w:val="480"/>
          <w:marRight w:val="0"/>
          <w:marTop w:val="0"/>
          <w:marBottom w:val="0"/>
          <w:divBdr>
            <w:top w:val="none" w:sz="0" w:space="0" w:color="auto"/>
            <w:left w:val="none" w:sz="0" w:space="0" w:color="auto"/>
            <w:bottom w:val="none" w:sz="0" w:space="0" w:color="auto"/>
            <w:right w:val="none" w:sz="0" w:space="0" w:color="auto"/>
          </w:divBdr>
        </w:div>
        <w:div w:id="946883784">
          <w:marLeft w:val="480"/>
          <w:marRight w:val="0"/>
          <w:marTop w:val="0"/>
          <w:marBottom w:val="0"/>
          <w:divBdr>
            <w:top w:val="none" w:sz="0" w:space="0" w:color="auto"/>
            <w:left w:val="none" w:sz="0" w:space="0" w:color="auto"/>
            <w:bottom w:val="none" w:sz="0" w:space="0" w:color="auto"/>
            <w:right w:val="none" w:sz="0" w:space="0" w:color="auto"/>
          </w:divBdr>
        </w:div>
        <w:div w:id="954403127">
          <w:marLeft w:val="480"/>
          <w:marRight w:val="0"/>
          <w:marTop w:val="0"/>
          <w:marBottom w:val="0"/>
          <w:divBdr>
            <w:top w:val="none" w:sz="0" w:space="0" w:color="auto"/>
            <w:left w:val="none" w:sz="0" w:space="0" w:color="auto"/>
            <w:bottom w:val="none" w:sz="0" w:space="0" w:color="auto"/>
            <w:right w:val="none" w:sz="0" w:space="0" w:color="auto"/>
          </w:divBdr>
        </w:div>
        <w:div w:id="968900923">
          <w:marLeft w:val="480"/>
          <w:marRight w:val="0"/>
          <w:marTop w:val="0"/>
          <w:marBottom w:val="0"/>
          <w:divBdr>
            <w:top w:val="none" w:sz="0" w:space="0" w:color="auto"/>
            <w:left w:val="none" w:sz="0" w:space="0" w:color="auto"/>
            <w:bottom w:val="none" w:sz="0" w:space="0" w:color="auto"/>
            <w:right w:val="none" w:sz="0" w:space="0" w:color="auto"/>
          </w:divBdr>
        </w:div>
        <w:div w:id="980156895">
          <w:marLeft w:val="480"/>
          <w:marRight w:val="0"/>
          <w:marTop w:val="0"/>
          <w:marBottom w:val="0"/>
          <w:divBdr>
            <w:top w:val="none" w:sz="0" w:space="0" w:color="auto"/>
            <w:left w:val="none" w:sz="0" w:space="0" w:color="auto"/>
            <w:bottom w:val="none" w:sz="0" w:space="0" w:color="auto"/>
            <w:right w:val="none" w:sz="0" w:space="0" w:color="auto"/>
          </w:divBdr>
        </w:div>
        <w:div w:id="1042049046">
          <w:marLeft w:val="480"/>
          <w:marRight w:val="0"/>
          <w:marTop w:val="0"/>
          <w:marBottom w:val="0"/>
          <w:divBdr>
            <w:top w:val="none" w:sz="0" w:space="0" w:color="auto"/>
            <w:left w:val="none" w:sz="0" w:space="0" w:color="auto"/>
            <w:bottom w:val="none" w:sz="0" w:space="0" w:color="auto"/>
            <w:right w:val="none" w:sz="0" w:space="0" w:color="auto"/>
          </w:divBdr>
        </w:div>
        <w:div w:id="1055011675">
          <w:marLeft w:val="480"/>
          <w:marRight w:val="0"/>
          <w:marTop w:val="0"/>
          <w:marBottom w:val="0"/>
          <w:divBdr>
            <w:top w:val="none" w:sz="0" w:space="0" w:color="auto"/>
            <w:left w:val="none" w:sz="0" w:space="0" w:color="auto"/>
            <w:bottom w:val="none" w:sz="0" w:space="0" w:color="auto"/>
            <w:right w:val="none" w:sz="0" w:space="0" w:color="auto"/>
          </w:divBdr>
        </w:div>
        <w:div w:id="1179537715">
          <w:marLeft w:val="480"/>
          <w:marRight w:val="0"/>
          <w:marTop w:val="0"/>
          <w:marBottom w:val="0"/>
          <w:divBdr>
            <w:top w:val="none" w:sz="0" w:space="0" w:color="auto"/>
            <w:left w:val="none" w:sz="0" w:space="0" w:color="auto"/>
            <w:bottom w:val="none" w:sz="0" w:space="0" w:color="auto"/>
            <w:right w:val="none" w:sz="0" w:space="0" w:color="auto"/>
          </w:divBdr>
        </w:div>
        <w:div w:id="1214927372">
          <w:marLeft w:val="480"/>
          <w:marRight w:val="0"/>
          <w:marTop w:val="0"/>
          <w:marBottom w:val="0"/>
          <w:divBdr>
            <w:top w:val="none" w:sz="0" w:space="0" w:color="auto"/>
            <w:left w:val="none" w:sz="0" w:space="0" w:color="auto"/>
            <w:bottom w:val="none" w:sz="0" w:space="0" w:color="auto"/>
            <w:right w:val="none" w:sz="0" w:space="0" w:color="auto"/>
          </w:divBdr>
        </w:div>
        <w:div w:id="1221361410">
          <w:marLeft w:val="480"/>
          <w:marRight w:val="0"/>
          <w:marTop w:val="0"/>
          <w:marBottom w:val="0"/>
          <w:divBdr>
            <w:top w:val="none" w:sz="0" w:space="0" w:color="auto"/>
            <w:left w:val="none" w:sz="0" w:space="0" w:color="auto"/>
            <w:bottom w:val="none" w:sz="0" w:space="0" w:color="auto"/>
            <w:right w:val="none" w:sz="0" w:space="0" w:color="auto"/>
          </w:divBdr>
        </w:div>
        <w:div w:id="1262641467">
          <w:marLeft w:val="480"/>
          <w:marRight w:val="0"/>
          <w:marTop w:val="0"/>
          <w:marBottom w:val="0"/>
          <w:divBdr>
            <w:top w:val="none" w:sz="0" w:space="0" w:color="auto"/>
            <w:left w:val="none" w:sz="0" w:space="0" w:color="auto"/>
            <w:bottom w:val="none" w:sz="0" w:space="0" w:color="auto"/>
            <w:right w:val="none" w:sz="0" w:space="0" w:color="auto"/>
          </w:divBdr>
        </w:div>
        <w:div w:id="1314142839">
          <w:marLeft w:val="480"/>
          <w:marRight w:val="0"/>
          <w:marTop w:val="0"/>
          <w:marBottom w:val="0"/>
          <w:divBdr>
            <w:top w:val="none" w:sz="0" w:space="0" w:color="auto"/>
            <w:left w:val="none" w:sz="0" w:space="0" w:color="auto"/>
            <w:bottom w:val="none" w:sz="0" w:space="0" w:color="auto"/>
            <w:right w:val="none" w:sz="0" w:space="0" w:color="auto"/>
          </w:divBdr>
        </w:div>
        <w:div w:id="1395078339">
          <w:marLeft w:val="480"/>
          <w:marRight w:val="0"/>
          <w:marTop w:val="0"/>
          <w:marBottom w:val="0"/>
          <w:divBdr>
            <w:top w:val="none" w:sz="0" w:space="0" w:color="auto"/>
            <w:left w:val="none" w:sz="0" w:space="0" w:color="auto"/>
            <w:bottom w:val="none" w:sz="0" w:space="0" w:color="auto"/>
            <w:right w:val="none" w:sz="0" w:space="0" w:color="auto"/>
          </w:divBdr>
        </w:div>
        <w:div w:id="1487013527">
          <w:marLeft w:val="480"/>
          <w:marRight w:val="0"/>
          <w:marTop w:val="0"/>
          <w:marBottom w:val="0"/>
          <w:divBdr>
            <w:top w:val="none" w:sz="0" w:space="0" w:color="auto"/>
            <w:left w:val="none" w:sz="0" w:space="0" w:color="auto"/>
            <w:bottom w:val="none" w:sz="0" w:space="0" w:color="auto"/>
            <w:right w:val="none" w:sz="0" w:space="0" w:color="auto"/>
          </w:divBdr>
        </w:div>
        <w:div w:id="1584953883">
          <w:marLeft w:val="480"/>
          <w:marRight w:val="0"/>
          <w:marTop w:val="0"/>
          <w:marBottom w:val="0"/>
          <w:divBdr>
            <w:top w:val="none" w:sz="0" w:space="0" w:color="auto"/>
            <w:left w:val="none" w:sz="0" w:space="0" w:color="auto"/>
            <w:bottom w:val="none" w:sz="0" w:space="0" w:color="auto"/>
            <w:right w:val="none" w:sz="0" w:space="0" w:color="auto"/>
          </w:divBdr>
        </w:div>
        <w:div w:id="1660231690">
          <w:marLeft w:val="480"/>
          <w:marRight w:val="0"/>
          <w:marTop w:val="0"/>
          <w:marBottom w:val="0"/>
          <w:divBdr>
            <w:top w:val="none" w:sz="0" w:space="0" w:color="auto"/>
            <w:left w:val="none" w:sz="0" w:space="0" w:color="auto"/>
            <w:bottom w:val="none" w:sz="0" w:space="0" w:color="auto"/>
            <w:right w:val="none" w:sz="0" w:space="0" w:color="auto"/>
          </w:divBdr>
        </w:div>
        <w:div w:id="1761290953">
          <w:marLeft w:val="480"/>
          <w:marRight w:val="0"/>
          <w:marTop w:val="0"/>
          <w:marBottom w:val="0"/>
          <w:divBdr>
            <w:top w:val="none" w:sz="0" w:space="0" w:color="auto"/>
            <w:left w:val="none" w:sz="0" w:space="0" w:color="auto"/>
            <w:bottom w:val="none" w:sz="0" w:space="0" w:color="auto"/>
            <w:right w:val="none" w:sz="0" w:space="0" w:color="auto"/>
          </w:divBdr>
        </w:div>
        <w:div w:id="1792825875">
          <w:marLeft w:val="480"/>
          <w:marRight w:val="0"/>
          <w:marTop w:val="0"/>
          <w:marBottom w:val="0"/>
          <w:divBdr>
            <w:top w:val="none" w:sz="0" w:space="0" w:color="auto"/>
            <w:left w:val="none" w:sz="0" w:space="0" w:color="auto"/>
            <w:bottom w:val="none" w:sz="0" w:space="0" w:color="auto"/>
            <w:right w:val="none" w:sz="0" w:space="0" w:color="auto"/>
          </w:divBdr>
        </w:div>
        <w:div w:id="2031565613">
          <w:marLeft w:val="480"/>
          <w:marRight w:val="0"/>
          <w:marTop w:val="0"/>
          <w:marBottom w:val="0"/>
          <w:divBdr>
            <w:top w:val="none" w:sz="0" w:space="0" w:color="auto"/>
            <w:left w:val="none" w:sz="0" w:space="0" w:color="auto"/>
            <w:bottom w:val="none" w:sz="0" w:space="0" w:color="auto"/>
            <w:right w:val="none" w:sz="0" w:space="0" w:color="auto"/>
          </w:divBdr>
        </w:div>
        <w:div w:id="2094543153">
          <w:marLeft w:val="480"/>
          <w:marRight w:val="0"/>
          <w:marTop w:val="0"/>
          <w:marBottom w:val="0"/>
          <w:divBdr>
            <w:top w:val="none" w:sz="0" w:space="0" w:color="auto"/>
            <w:left w:val="none" w:sz="0" w:space="0" w:color="auto"/>
            <w:bottom w:val="none" w:sz="0" w:space="0" w:color="auto"/>
            <w:right w:val="none" w:sz="0" w:space="0" w:color="auto"/>
          </w:divBdr>
        </w:div>
      </w:divsChild>
    </w:div>
    <w:div w:id="1429958205">
      <w:bodyDiv w:val="1"/>
      <w:marLeft w:val="0"/>
      <w:marRight w:val="0"/>
      <w:marTop w:val="0"/>
      <w:marBottom w:val="0"/>
      <w:divBdr>
        <w:top w:val="none" w:sz="0" w:space="0" w:color="auto"/>
        <w:left w:val="none" w:sz="0" w:space="0" w:color="auto"/>
        <w:bottom w:val="none" w:sz="0" w:space="0" w:color="auto"/>
        <w:right w:val="none" w:sz="0" w:space="0" w:color="auto"/>
      </w:divBdr>
    </w:div>
    <w:div w:id="1430463105">
      <w:bodyDiv w:val="1"/>
      <w:marLeft w:val="0"/>
      <w:marRight w:val="0"/>
      <w:marTop w:val="0"/>
      <w:marBottom w:val="0"/>
      <w:divBdr>
        <w:top w:val="none" w:sz="0" w:space="0" w:color="auto"/>
        <w:left w:val="none" w:sz="0" w:space="0" w:color="auto"/>
        <w:bottom w:val="none" w:sz="0" w:space="0" w:color="auto"/>
        <w:right w:val="none" w:sz="0" w:space="0" w:color="auto"/>
      </w:divBdr>
    </w:div>
    <w:div w:id="1431050948">
      <w:bodyDiv w:val="1"/>
      <w:marLeft w:val="0"/>
      <w:marRight w:val="0"/>
      <w:marTop w:val="0"/>
      <w:marBottom w:val="0"/>
      <w:divBdr>
        <w:top w:val="none" w:sz="0" w:space="0" w:color="auto"/>
        <w:left w:val="none" w:sz="0" w:space="0" w:color="auto"/>
        <w:bottom w:val="none" w:sz="0" w:space="0" w:color="auto"/>
        <w:right w:val="none" w:sz="0" w:space="0" w:color="auto"/>
      </w:divBdr>
    </w:div>
    <w:div w:id="1432583064">
      <w:bodyDiv w:val="1"/>
      <w:marLeft w:val="0"/>
      <w:marRight w:val="0"/>
      <w:marTop w:val="0"/>
      <w:marBottom w:val="0"/>
      <w:divBdr>
        <w:top w:val="none" w:sz="0" w:space="0" w:color="auto"/>
        <w:left w:val="none" w:sz="0" w:space="0" w:color="auto"/>
        <w:bottom w:val="none" w:sz="0" w:space="0" w:color="auto"/>
        <w:right w:val="none" w:sz="0" w:space="0" w:color="auto"/>
      </w:divBdr>
    </w:div>
    <w:div w:id="1435246313">
      <w:bodyDiv w:val="1"/>
      <w:marLeft w:val="0"/>
      <w:marRight w:val="0"/>
      <w:marTop w:val="0"/>
      <w:marBottom w:val="0"/>
      <w:divBdr>
        <w:top w:val="none" w:sz="0" w:space="0" w:color="auto"/>
        <w:left w:val="none" w:sz="0" w:space="0" w:color="auto"/>
        <w:bottom w:val="none" w:sz="0" w:space="0" w:color="auto"/>
        <w:right w:val="none" w:sz="0" w:space="0" w:color="auto"/>
      </w:divBdr>
    </w:div>
    <w:div w:id="1445879737">
      <w:bodyDiv w:val="1"/>
      <w:marLeft w:val="0"/>
      <w:marRight w:val="0"/>
      <w:marTop w:val="0"/>
      <w:marBottom w:val="0"/>
      <w:divBdr>
        <w:top w:val="none" w:sz="0" w:space="0" w:color="auto"/>
        <w:left w:val="none" w:sz="0" w:space="0" w:color="auto"/>
        <w:bottom w:val="none" w:sz="0" w:space="0" w:color="auto"/>
        <w:right w:val="none" w:sz="0" w:space="0" w:color="auto"/>
      </w:divBdr>
    </w:div>
    <w:div w:id="1447655367">
      <w:bodyDiv w:val="1"/>
      <w:marLeft w:val="0"/>
      <w:marRight w:val="0"/>
      <w:marTop w:val="0"/>
      <w:marBottom w:val="0"/>
      <w:divBdr>
        <w:top w:val="none" w:sz="0" w:space="0" w:color="auto"/>
        <w:left w:val="none" w:sz="0" w:space="0" w:color="auto"/>
        <w:bottom w:val="none" w:sz="0" w:space="0" w:color="auto"/>
        <w:right w:val="none" w:sz="0" w:space="0" w:color="auto"/>
      </w:divBdr>
    </w:div>
    <w:div w:id="1449544918">
      <w:bodyDiv w:val="1"/>
      <w:marLeft w:val="0"/>
      <w:marRight w:val="0"/>
      <w:marTop w:val="0"/>
      <w:marBottom w:val="0"/>
      <w:divBdr>
        <w:top w:val="none" w:sz="0" w:space="0" w:color="auto"/>
        <w:left w:val="none" w:sz="0" w:space="0" w:color="auto"/>
        <w:bottom w:val="none" w:sz="0" w:space="0" w:color="auto"/>
        <w:right w:val="none" w:sz="0" w:space="0" w:color="auto"/>
      </w:divBdr>
    </w:div>
    <w:div w:id="1449927530">
      <w:bodyDiv w:val="1"/>
      <w:marLeft w:val="0"/>
      <w:marRight w:val="0"/>
      <w:marTop w:val="0"/>
      <w:marBottom w:val="0"/>
      <w:divBdr>
        <w:top w:val="none" w:sz="0" w:space="0" w:color="auto"/>
        <w:left w:val="none" w:sz="0" w:space="0" w:color="auto"/>
        <w:bottom w:val="none" w:sz="0" w:space="0" w:color="auto"/>
        <w:right w:val="none" w:sz="0" w:space="0" w:color="auto"/>
      </w:divBdr>
      <w:divsChild>
        <w:div w:id="610670678">
          <w:marLeft w:val="480"/>
          <w:marRight w:val="0"/>
          <w:marTop w:val="0"/>
          <w:marBottom w:val="0"/>
          <w:divBdr>
            <w:top w:val="none" w:sz="0" w:space="0" w:color="auto"/>
            <w:left w:val="none" w:sz="0" w:space="0" w:color="auto"/>
            <w:bottom w:val="none" w:sz="0" w:space="0" w:color="auto"/>
            <w:right w:val="none" w:sz="0" w:space="0" w:color="auto"/>
          </w:divBdr>
        </w:div>
        <w:div w:id="477116187">
          <w:marLeft w:val="480"/>
          <w:marRight w:val="0"/>
          <w:marTop w:val="0"/>
          <w:marBottom w:val="0"/>
          <w:divBdr>
            <w:top w:val="none" w:sz="0" w:space="0" w:color="auto"/>
            <w:left w:val="none" w:sz="0" w:space="0" w:color="auto"/>
            <w:bottom w:val="none" w:sz="0" w:space="0" w:color="auto"/>
            <w:right w:val="none" w:sz="0" w:space="0" w:color="auto"/>
          </w:divBdr>
        </w:div>
        <w:div w:id="257371356">
          <w:marLeft w:val="480"/>
          <w:marRight w:val="0"/>
          <w:marTop w:val="0"/>
          <w:marBottom w:val="0"/>
          <w:divBdr>
            <w:top w:val="none" w:sz="0" w:space="0" w:color="auto"/>
            <w:left w:val="none" w:sz="0" w:space="0" w:color="auto"/>
            <w:bottom w:val="none" w:sz="0" w:space="0" w:color="auto"/>
            <w:right w:val="none" w:sz="0" w:space="0" w:color="auto"/>
          </w:divBdr>
        </w:div>
        <w:div w:id="357588857">
          <w:marLeft w:val="480"/>
          <w:marRight w:val="0"/>
          <w:marTop w:val="0"/>
          <w:marBottom w:val="0"/>
          <w:divBdr>
            <w:top w:val="none" w:sz="0" w:space="0" w:color="auto"/>
            <w:left w:val="none" w:sz="0" w:space="0" w:color="auto"/>
            <w:bottom w:val="none" w:sz="0" w:space="0" w:color="auto"/>
            <w:right w:val="none" w:sz="0" w:space="0" w:color="auto"/>
          </w:divBdr>
        </w:div>
        <w:div w:id="1136028141">
          <w:marLeft w:val="480"/>
          <w:marRight w:val="0"/>
          <w:marTop w:val="0"/>
          <w:marBottom w:val="0"/>
          <w:divBdr>
            <w:top w:val="none" w:sz="0" w:space="0" w:color="auto"/>
            <w:left w:val="none" w:sz="0" w:space="0" w:color="auto"/>
            <w:bottom w:val="none" w:sz="0" w:space="0" w:color="auto"/>
            <w:right w:val="none" w:sz="0" w:space="0" w:color="auto"/>
          </w:divBdr>
        </w:div>
        <w:div w:id="1388261053">
          <w:marLeft w:val="480"/>
          <w:marRight w:val="0"/>
          <w:marTop w:val="0"/>
          <w:marBottom w:val="0"/>
          <w:divBdr>
            <w:top w:val="none" w:sz="0" w:space="0" w:color="auto"/>
            <w:left w:val="none" w:sz="0" w:space="0" w:color="auto"/>
            <w:bottom w:val="none" w:sz="0" w:space="0" w:color="auto"/>
            <w:right w:val="none" w:sz="0" w:space="0" w:color="auto"/>
          </w:divBdr>
        </w:div>
        <w:div w:id="383648905">
          <w:marLeft w:val="480"/>
          <w:marRight w:val="0"/>
          <w:marTop w:val="0"/>
          <w:marBottom w:val="0"/>
          <w:divBdr>
            <w:top w:val="none" w:sz="0" w:space="0" w:color="auto"/>
            <w:left w:val="none" w:sz="0" w:space="0" w:color="auto"/>
            <w:bottom w:val="none" w:sz="0" w:space="0" w:color="auto"/>
            <w:right w:val="none" w:sz="0" w:space="0" w:color="auto"/>
          </w:divBdr>
        </w:div>
        <w:div w:id="182210324">
          <w:marLeft w:val="480"/>
          <w:marRight w:val="0"/>
          <w:marTop w:val="0"/>
          <w:marBottom w:val="0"/>
          <w:divBdr>
            <w:top w:val="none" w:sz="0" w:space="0" w:color="auto"/>
            <w:left w:val="none" w:sz="0" w:space="0" w:color="auto"/>
            <w:bottom w:val="none" w:sz="0" w:space="0" w:color="auto"/>
            <w:right w:val="none" w:sz="0" w:space="0" w:color="auto"/>
          </w:divBdr>
        </w:div>
        <w:div w:id="1255939114">
          <w:marLeft w:val="480"/>
          <w:marRight w:val="0"/>
          <w:marTop w:val="0"/>
          <w:marBottom w:val="0"/>
          <w:divBdr>
            <w:top w:val="none" w:sz="0" w:space="0" w:color="auto"/>
            <w:left w:val="none" w:sz="0" w:space="0" w:color="auto"/>
            <w:bottom w:val="none" w:sz="0" w:space="0" w:color="auto"/>
            <w:right w:val="none" w:sz="0" w:space="0" w:color="auto"/>
          </w:divBdr>
        </w:div>
        <w:div w:id="146678454">
          <w:marLeft w:val="480"/>
          <w:marRight w:val="0"/>
          <w:marTop w:val="0"/>
          <w:marBottom w:val="0"/>
          <w:divBdr>
            <w:top w:val="none" w:sz="0" w:space="0" w:color="auto"/>
            <w:left w:val="none" w:sz="0" w:space="0" w:color="auto"/>
            <w:bottom w:val="none" w:sz="0" w:space="0" w:color="auto"/>
            <w:right w:val="none" w:sz="0" w:space="0" w:color="auto"/>
          </w:divBdr>
        </w:div>
        <w:div w:id="887836992">
          <w:marLeft w:val="480"/>
          <w:marRight w:val="0"/>
          <w:marTop w:val="0"/>
          <w:marBottom w:val="0"/>
          <w:divBdr>
            <w:top w:val="none" w:sz="0" w:space="0" w:color="auto"/>
            <w:left w:val="none" w:sz="0" w:space="0" w:color="auto"/>
            <w:bottom w:val="none" w:sz="0" w:space="0" w:color="auto"/>
            <w:right w:val="none" w:sz="0" w:space="0" w:color="auto"/>
          </w:divBdr>
        </w:div>
        <w:div w:id="363210583">
          <w:marLeft w:val="480"/>
          <w:marRight w:val="0"/>
          <w:marTop w:val="0"/>
          <w:marBottom w:val="0"/>
          <w:divBdr>
            <w:top w:val="none" w:sz="0" w:space="0" w:color="auto"/>
            <w:left w:val="none" w:sz="0" w:space="0" w:color="auto"/>
            <w:bottom w:val="none" w:sz="0" w:space="0" w:color="auto"/>
            <w:right w:val="none" w:sz="0" w:space="0" w:color="auto"/>
          </w:divBdr>
        </w:div>
        <w:div w:id="1048799589">
          <w:marLeft w:val="480"/>
          <w:marRight w:val="0"/>
          <w:marTop w:val="0"/>
          <w:marBottom w:val="0"/>
          <w:divBdr>
            <w:top w:val="none" w:sz="0" w:space="0" w:color="auto"/>
            <w:left w:val="none" w:sz="0" w:space="0" w:color="auto"/>
            <w:bottom w:val="none" w:sz="0" w:space="0" w:color="auto"/>
            <w:right w:val="none" w:sz="0" w:space="0" w:color="auto"/>
          </w:divBdr>
        </w:div>
        <w:div w:id="1986540884">
          <w:marLeft w:val="480"/>
          <w:marRight w:val="0"/>
          <w:marTop w:val="0"/>
          <w:marBottom w:val="0"/>
          <w:divBdr>
            <w:top w:val="none" w:sz="0" w:space="0" w:color="auto"/>
            <w:left w:val="none" w:sz="0" w:space="0" w:color="auto"/>
            <w:bottom w:val="none" w:sz="0" w:space="0" w:color="auto"/>
            <w:right w:val="none" w:sz="0" w:space="0" w:color="auto"/>
          </w:divBdr>
        </w:div>
        <w:div w:id="2063939305">
          <w:marLeft w:val="480"/>
          <w:marRight w:val="0"/>
          <w:marTop w:val="0"/>
          <w:marBottom w:val="0"/>
          <w:divBdr>
            <w:top w:val="none" w:sz="0" w:space="0" w:color="auto"/>
            <w:left w:val="none" w:sz="0" w:space="0" w:color="auto"/>
            <w:bottom w:val="none" w:sz="0" w:space="0" w:color="auto"/>
            <w:right w:val="none" w:sz="0" w:space="0" w:color="auto"/>
          </w:divBdr>
        </w:div>
        <w:div w:id="619730288">
          <w:marLeft w:val="480"/>
          <w:marRight w:val="0"/>
          <w:marTop w:val="0"/>
          <w:marBottom w:val="0"/>
          <w:divBdr>
            <w:top w:val="none" w:sz="0" w:space="0" w:color="auto"/>
            <w:left w:val="none" w:sz="0" w:space="0" w:color="auto"/>
            <w:bottom w:val="none" w:sz="0" w:space="0" w:color="auto"/>
            <w:right w:val="none" w:sz="0" w:space="0" w:color="auto"/>
          </w:divBdr>
        </w:div>
        <w:div w:id="1553999377">
          <w:marLeft w:val="480"/>
          <w:marRight w:val="0"/>
          <w:marTop w:val="0"/>
          <w:marBottom w:val="0"/>
          <w:divBdr>
            <w:top w:val="none" w:sz="0" w:space="0" w:color="auto"/>
            <w:left w:val="none" w:sz="0" w:space="0" w:color="auto"/>
            <w:bottom w:val="none" w:sz="0" w:space="0" w:color="auto"/>
            <w:right w:val="none" w:sz="0" w:space="0" w:color="auto"/>
          </w:divBdr>
        </w:div>
        <w:div w:id="2122258929">
          <w:marLeft w:val="480"/>
          <w:marRight w:val="0"/>
          <w:marTop w:val="0"/>
          <w:marBottom w:val="0"/>
          <w:divBdr>
            <w:top w:val="none" w:sz="0" w:space="0" w:color="auto"/>
            <w:left w:val="none" w:sz="0" w:space="0" w:color="auto"/>
            <w:bottom w:val="none" w:sz="0" w:space="0" w:color="auto"/>
            <w:right w:val="none" w:sz="0" w:space="0" w:color="auto"/>
          </w:divBdr>
        </w:div>
        <w:div w:id="1387146374">
          <w:marLeft w:val="480"/>
          <w:marRight w:val="0"/>
          <w:marTop w:val="0"/>
          <w:marBottom w:val="0"/>
          <w:divBdr>
            <w:top w:val="none" w:sz="0" w:space="0" w:color="auto"/>
            <w:left w:val="none" w:sz="0" w:space="0" w:color="auto"/>
            <w:bottom w:val="none" w:sz="0" w:space="0" w:color="auto"/>
            <w:right w:val="none" w:sz="0" w:space="0" w:color="auto"/>
          </w:divBdr>
        </w:div>
        <w:div w:id="391083421">
          <w:marLeft w:val="480"/>
          <w:marRight w:val="0"/>
          <w:marTop w:val="0"/>
          <w:marBottom w:val="0"/>
          <w:divBdr>
            <w:top w:val="none" w:sz="0" w:space="0" w:color="auto"/>
            <w:left w:val="none" w:sz="0" w:space="0" w:color="auto"/>
            <w:bottom w:val="none" w:sz="0" w:space="0" w:color="auto"/>
            <w:right w:val="none" w:sz="0" w:space="0" w:color="auto"/>
          </w:divBdr>
        </w:div>
        <w:div w:id="606615858">
          <w:marLeft w:val="480"/>
          <w:marRight w:val="0"/>
          <w:marTop w:val="0"/>
          <w:marBottom w:val="0"/>
          <w:divBdr>
            <w:top w:val="none" w:sz="0" w:space="0" w:color="auto"/>
            <w:left w:val="none" w:sz="0" w:space="0" w:color="auto"/>
            <w:bottom w:val="none" w:sz="0" w:space="0" w:color="auto"/>
            <w:right w:val="none" w:sz="0" w:space="0" w:color="auto"/>
          </w:divBdr>
        </w:div>
        <w:div w:id="1098522402">
          <w:marLeft w:val="480"/>
          <w:marRight w:val="0"/>
          <w:marTop w:val="0"/>
          <w:marBottom w:val="0"/>
          <w:divBdr>
            <w:top w:val="none" w:sz="0" w:space="0" w:color="auto"/>
            <w:left w:val="none" w:sz="0" w:space="0" w:color="auto"/>
            <w:bottom w:val="none" w:sz="0" w:space="0" w:color="auto"/>
            <w:right w:val="none" w:sz="0" w:space="0" w:color="auto"/>
          </w:divBdr>
        </w:div>
        <w:div w:id="1551768393">
          <w:marLeft w:val="480"/>
          <w:marRight w:val="0"/>
          <w:marTop w:val="0"/>
          <w:marBottom w:val="0"/>
          <w:divBdr>
            <w:top w:val="none" w:sz="0" w:space="0" w:color="auto"/>
            <w:left w:val="none" w:sz="0" w:space="0" w:color="auto"/>
            <w:bottom w:val="none" w:sz="0" w:space="0" w:color="auto"/>
            <w:right w:val="none" w:sz="0" w:space="0" w:color="auto"/>
          </w:divBdr>
        </w:div>
        <w:div w:id="1033309087">
          <w:marLeft w:val="480"/>
          <w:marRight w:val="0"/>
          <w:marTop w:val="0"/>
          <w:marBottom w:val="0"/>
          <w:divBdr>
            <w:top w:val="none" w:sz="0" w:space="0" w:color="auto"/>
            <w:left w:val="none" w:sz="0" w:space="0" w:color="auto"/>
            <w:bottom w:val="none" w:sz="0" w:space="0" w:color="auto"/>
            <w:right w:val="none" w:sz="0" w:space="0" w:color="auto"/>
          </w:divBdr>
        </w:div>
        <w:div w:id="1298757076">
          <w:marLeft w:val="480"/>
          <w:marRight w:val="0"/>
          <w:marTop w:val="0"/>
          <w:marBottom w:val="0"/>
          <w:divBdr>
            <w:top w:val="none" w:sz="0" w:space="0" w:color="auto"/>
            <w:left w:val="none" w:sz="0" w:space="0" w:color="auto"/>
            <w:bottom w:val="none" w:sz="0" w:space="0" w:color="auto"/>
            <w:right w:val="none" w:sz="0" w:space="0" w:color="auto"/>
          </w:divBdr>
        </w:div>
        <w:div w:id="1580752643">
          <w:marLeft w:val="480"/>
          <w:marRight w:val="0"/>
          <w:marTop w:val="0"/>
          <w:marBottom w:val="0"/>
          <w:divBdr>
            <w:top w:val="none" w:sz="0" w:space="0" w:color="auto"/>
            <w:left w:val="none" w:sz="0" w:space="0" w:color="auto"/>
            <w:bottom w:val="none" w:sz="0" w:space="0" w:color="auto"/>
            <w:right w:val="none" w:sz="0" w:space="0" w:color="auto"/>
          </w:divBdr>
        </w:div>
        <w:div w:id="221141441">
          <w:marLeft w:val="480"/>
          <w:marRight w:val="0"/>
          <w:marTop w:val="0"/>
          <w:marBottom w:val="0"/>
          <w:divBdr>
            <w:top w:val="none" w:sz="0" w:space="0" w:color="auto"/>
            <w:left w:val="none" w:sz="0" w:space="0" w:color="auto"/>
            <w:bottom w:val="none" w:sz="0" w:space="0" w:color="auto"/>
            <w:right w:val="none" w:sz="0" w:space="0" w:color="auto"/>
          </w:divBdr>
        </w:div>
        <w:div w:id="1811824590">
          <w:marLeft w:val="480"/>
          <w:marRight w:val="0"/>
          <w:marTop w:val="0"/>
          <w:marBottom w:val="0"/>
          <w:divBdr>
            <w:top w:val="none" w:sz="0" w:space="0" w:color="auto"/>
            <w:left w:val="none" w:sz="0" w:space="0" w:color="auto"/>
            <w:bottom w:val="none" w:sz="0" w:space="0" w:color="auto"/>
            <w:right w:val="none" w:sz="0" w:space="0" w:color="auto"/>
          </w:divBdr>
        </w:div>
        <w:div w:id="1782724378">
          <w:marLeft w:val="480"/>
          <w:marRight w:val="0"/>
          <w:marTop w:val="0"/>
          <w:marBottom w:val="0"/>
          <w:divBdr>
            <w:top w:val="none" w:sz="0" w:space="0" w:color="auto"/>
            <w:left w:val="none" w:sz="0" w:space="0" w:color="auto"/>
            <w:bottom w:val="none" w:sz="0" w:space="0" w:color="auto"/>
            <w:right w:val="none" w:sz="0" w:space="0" w:color="auto"/>
          </w:divBdr>
        </w:div>
        <w:div w:id="1813211306">
          <w:marLeft w:val="480"/>
          <w:marRight w:val="0"/>
          <w:marTop w:val="0"/>
          <w:marBottom w:val="0"/>
          <w:divBdr>
            <w:top w:val="none" w:sz="0" w:space="0" w:color="auto"/>
            <w:left w:val="none" w:sz="0" w:space="0" w:color="auto"/>
            <w:bottom w:val="none" w:sz="0" w:space="0" w:color="auto"/>
            <w:right w:val="none" w:sz="0" w:space="0" w:color="auto"/>
          </w:divBdr>
        </w:div>
        <w:div w:id="1905067240">
          <w:marLeft w:val="480"/>
          <w:marRight w:val="0"/>
          <w:marTop w:val="0"/>
          <w:marBottom w:val="0"/>
          <w:divBdr>
            <w:top w:val="none" w:sz="0" w:space="0" w:color="auto"/>
            <w:left w:val="none" w:sz="0" w:space="0" w:color="auto"/>
            <w:bottom w:val="none" w:sz="0" w:space="0" w:color="auto"/>
            <w:right w:val="none" w:sz="0" w:space="0" w:color="auto"/>
          </w:divBdr>
        </w:div>
        <w:div w:id="1330331664">
          <w:marLeft w:val="480"/>
          <w:marRight w:val="0"/>
          <w:marTop w:val="0"/>
          <w:marBottom w:val="0"/>
          <w:divBdr>
            <w:top w:val="none" w:sz="0" w:space="0" w:color="auto"/>
            <w:left w:val="none" w:sz="0" w:space="0" w:color="auto"/>
            <w:bottom w:val="none" w:sz="0" w:space="0" w:color="auto"/>
            <w:right w:val="none" w:sz="0" w:space="0" w:color="auto"/>
          </w:divBdr>
        </w:div>
        <w:div w:id="1357196551">
          <w:marLeft w:val="480"/>
          <w:marRight w:val="0"/>
          <w:marTop w:val="0"/>
          <w:marBottom w:val="0"/>
          <w:divBdr>
            <w:top w:val="none" w:sz="0" w:space="0" w:color="auto"/>
            <w:left w:val="none" w:sz="0" w:space="0" w:color="auto"/>
            <w:bottom w:val="none" w:sz="0" w:space="0" w:color="auto"/>
            <w:right w:val="none" w:sz="0" w:space="0" w:color="auto"/>
          </w:divBdr>
        </w:div>
        <w:div w:id="127861276">
          <w:marLeft w:val="480"/>
          <w:marRight w:val="0"/>
          <w:marTop w:val="0"/>
          <w:marBottom w:val="0"/>
          <w:divBdr>
            <w:top w:val="none" w:sz="0" w:space="0" w:color="auto"/>
            <w:left w:val="none" w:sz="0" w:space="0" w:color="auto"/>
            <w:bottom w:val="none" w:sz="0" w:space="0" w:color="auto"/>
            <w:right w:val="none" w:sz="0" w:space="0" w:color="auto"/>
          </w:divBdr>
        </w:div>
        <w:div w:id="1737051415">
          <w:marLeft w:val="480"/>
          <w:marRight w:val="0"/>
          <w:marTop w:val="0"/>
          <w:marBottom w:val="0"/>
          <w:divBdr>
            <w:top w:val="none" w:sz="0" w:space="0" w:color="auto"/>
            <w:left w:val="none" w:sz="0" w:space="0" w:color="auto"/>
            <w:bottom w:val="none" w:sz="0" w:space="0" w:color="auto"/>
            <w:right w:val="none" w:sz="0" w:space="0" w:color="auto"/>
          </w:divBdr>
        </w:div>
        <w:div w:id="2119984067">
          <w:marLeft w:val="480"/>
          <w:marRight w:val="0"/>
          <w:marTop w:val="0"/>
          <w:marBottom w:val="0"/>
          <w:divBdr>
            <w:top w:val="none" w:sz="0" w:space="0" w:color="auto"/>
            <w:left w:val="none" w:sz="0" w:space="0" w:color="auto"/>
            <w:bottom w:val="none" w:sz="0" w:space="0" w:color="auto"/>
            <w:right w:val="none" w:sz="0" w:space="0" w:color="auto"/>
          </w:divBdr>
        </w:div>
        <w:div w:id="1713768572">
          <w:marLeft w:val="480"/>
          <w:marRight w:val="0"/>
          <w:marTop w:val="0"/>
          <w:marBottom w:val="0"/>
          <w:divBdr>
            <w:top w:val="none" w:sz="0" w:space="0" w:color="auto"/>
            <w:left w:val="none" w:sz="0" w:space="0" w:color="auto"/>
            <w:bottom w:val="none" w:sz="0" w:space="0" w:color="auto"/>
            <w:right w:val="none" w:sz="0" w:space="0" w:color="auto"/>
          </w:divBdr>
        </w:div>
        <w:div w:id="2110662830">
          <w:marLeft w:val="480"/>
          <w:marRight w:val="0"/>
          <w:marTop w:val="0"/>
          <w:marBottom w:val="0"/>
          <w:divBdr>
            <w:top w:val="none" w:sz="0" w:space="0" w:color="auto"/>
            <w:left w:val="none" w:sz="0" w:space="0" w:color="auto"/>
            <w:bottom w:val="none" w:sz="0" w:space="0" w:color="auto"/>
            <w:right w:val="none" w:sz="0" w:space="0" w:color="auto"/>
          </w:divBdr>
        </w:div>
        <w:div w:id="683364075">
          <w:marLeft w:val="480"/>
          <w:marRight w:val="0"/>
          <w:marTop w:val="0"/>
          <w:marBottom w:val="0"/>
          <w:divBdr>
            <w:top w:val="none" w:sz="0" w:space="0" w:color="auto"/>
            <w:left w:val="none" w:sz="0" w:space="0" w:color="auto"/>
            <w:bottom w:val="none" w:sz="0" w:space="0" w:color="auto"/>
            <w:right w:val="none" w:sz="0" w:space="0" w:color="auto"/>
          </w:divBdr>
        </w:div>
        <w:div w:id="519854238">
          <w:marLeft w:val="480"/>
          <w:marRight w:val="0"/>
          <w:marTop w:val="0"/>
          <w:marBottom w:val="0"/>
          <w:divBdr>
            <w:top w:val="none" w:sz="0" w:space="0" w:color="auto"/>
            <w:left w:val="none" w:sz="0" w:space="0" w:color="auto"/>
            <w:bottom w:val="none" w:sz="0" w:space="0" w:color="auto"/>
            <w:right w:val="none" w:sz="0" w:space="0" w:color="auto"/>
          </w:divBdr>
        </w:div>
        <w:div w:id="1381636509">
          <w:marLeft w:val="480"/>
          <w:marRight w:val="0"/>
          <w:marTop w:val="0"/>
          <w:marBottom w:val="0"/>
          <w:divBdr>
            <w:top w:val="none" w:sz="0" w:space="0" w:color="auto"/>
            <w:left w:val="none" w:sz="0" w:space="0" w:color="auto"/>
            <w:bottom w:val="none" w:sz="0" w:space="0" w:color="auto"/>
            <w:right w:val="none" w:sz="0" w:space="0" w:color="auto"/>
          </w:divBdr>
        </w:div>
        <w:div w:id="514151429">
          <w:marLeft w:val="480"/>
          <w:marRight w:val="0"/>
          <w:marTop w:val="0"/>
          <w:marBottom w:val="0"/>
          <w:divBdr>
            <w:top w:val="none" w:sz="0" w:space="0" w:color="auto"/>
            <w:left w:val="none" w:sz="0" w:space="0" w:color="auto"/>
            <w:bottom w:val="none" w:sz="0" w:space="0" w:color="auto"/>
            <w:right w:val="none" w:sz="0" w:space="0" w:color="auto"/>
          </w:divBdr>
        </w:div>
        <w:div w:id="1777870100">
          <w:marLeft w:val="480"/>
          <w:marRight w:val="0"/>
          <w:marTop w:val="0"/>
          <w:marBottom w:val="0"/>
          <w:divBdr>
            <w:top w:val="none" w:sz="0" w:space="0" w:color="auto"/>
            <w:left w:val="none" w:sz="0" w:space="0" w:color="auto"/>
            <w:bottom w:val="none" w:sz="0" w:space="0" w:color="auto"/>
            <w:right w:val="none" w:sz="0" w:space="0" w:color="auto"/>
          </w:divBdr>
        </w:div>
        <w:div w:id="2133091358">
          <w:marLeft w:val="480"/>
          <w:marRight w:val="0"/>
          <w:marTop w:val="0"/>
          <w:marBottom w:val="0"/>
          <w:divBdr>
            <w:top w:val="none" w:sz="0" w:space="0" w:color="auto"/>
            <w:left w:val="none" w:sz="0" w:space="0" w:color="auto"/>
            <w:bottom w:val="none" w:sz="0" w:space="0" w:color="auto"/>
            <w:right w:val="none" w:sz="0" w:space="0" w:color="auto"/>
          </w:divBdr>
        </w:div>
        <w:div w:id="2080394322">
          <w:marLeft w:val="480"/>
          <w:marRight w:val="0"/>
          <w:marTop w:val="0"/>
          <w:marBottom w:val="0"/>
          <w:divBdr>
            <w:top w:val="none" w:sz="0" w:space="0" w:color="auto"/>
            <w:left w:val="none" w:sz="0" w:space="0" w:color="auto"/>
            <w:bottom w:val="none" w:sz="0" w:space="0" w:color="auto"/>
            <w:right w:val="none" w:sz="0" w:space="0" w:color="auto"/>
          </w:divBdr>
        </w:div>
        <w:div w:id="33972276">
          <w:marLeft w:val="480"/>
          <w:marRight w:val="0"/>
          <w:marTop w:val="0"/>
          <w:marBottom w:val="0"/>
          <w:divBdr>
            <w:top w:val="none" w:sz="0" w:space="0" w:color="auto"/>
            <w:left w:val="none" w:sz="0" w:space="0" w:color="auto"/>
            <w:bottom w:val="none" w:sz="0" w:space="0" w:color="auto"/>
            <w:right w:val="none" w:sz="0" w:space="0" w:color="auto"/>
          </w:divBdr>
        </w:div>
        <w:div w:id="1155949301">
          <w:marLeft w:val="480"/>
          <w:marRight w:val="0"/>
          <w:marTop w:val="0"/>
          <w:marBottom w:val="0"/>
          <w:divBdr>
            <w:top w:val="none" w:sz="0" w:space="0" w:color="auto"/>
            <w:left w:val="none" w:sz="0" w:space="0" w:color="auto"/>
            <w:bottom w:val="none" w:sz="0" w:space="0" w:color="auto"/>
            <w:right w:val="none" w:sz="0" w:space="0" w:color="auto"/>
          </w:divBdr>
        </w:div>
        <w:div w:id="1824349155">
          <w:marLeft w:val="480"/>
          <w:marRight w:val="0"/>
          <w:marTop w:val="0"/>
          <w:marBottom w:val="0"/>
          <w:divBdr>
            <w:top w:val="none" w:sz="0" w:space="0" w:color="auto"/>
            <w:left w:val="none" w:sz="0" w:space="0" w:color="auto"/>
            <w:bottom w:val="none" w:sz="0" w:space="0" w:color="auto"/>
            <w:right w:val="none" w:sz="0" w:space="0" w:color="auto"/>
          </w:divBdr>
        </w:div>
        <w:div w:id="736130188">
          <w:marLeft w:val="480"/>
          <w:marRight w:val="0"/>
          <w:marTop w:val="0"/>
          <w:marBottom w:val="0"/>
          <w:divBdr>
            <w:top w:val="none" w:sz="0" w:space="0" w:color="auto"/>
            <w:left w:val="none" w:sz="0" w:space="0" w:color="auto"/>
            <w:bottom w:val="none" w:sz="0" w:space="0" w:color="auto"/>
            <w:right w:val="none" w:sz="0" w:space="0" w:color="auto"/>
          </w:divBdr>
        </w:div>
        <w:div w:id="1477070662">
          <w:marLeft w:val="480"/>
          <w:marRight w:val="0"/>
          <w:marTop w:val="0"/>
          <w:marBottom w:val="0"/>
          <w:divBdr>
            <w:top w:val="none" w:sz="0" w:space="0" w:color="auto"/>
            <w:left w:val="none" w:sz="0" w:space="0" w:color="auto"/>
            <w:bottom w:val="none" w:sz="0" w:space="0" w:color="auto"/>
            <w:right w:val="none" w:sz="0" w:space="0" w:color="auto"/>
          </w:divBdr>
        </w:div>
      </w:divsChild>
    </w:div>
    <w:div w:id="1454638154">
      <w:bodyDiv w:val="1"/>
      <w:marLeft w:val="0"/>
      <w:marRight w:val="0"/>
      <w:marTop w:val="0"/>
      <w:marBottom w:val="0"/>
      <w:divBdr>
        <w:top w:val="none" w:sz="0" w:space="0" w:color="auto"/>
        <w:left w:val="none" w:sz="0" w:space="0" w:color="auto"/>
        <w:bottom w:val="none" w:sz="0" w:space="0" w:color="auto"/>
        <w:right w:val="none" w:sz="0" w:space="0" w:color="auto"/>
      </w:divBdr>
    </w:div>
    <w:div w:id="1458136081">
      <w:bodyDiv w:val="1"/>
      <w:marLeft w:val="0"/>
      <w:marRight w:val="0"/>
      <w:marTop w:val="0"/>
      <w:marBottom w:val="0"/>
      <w:divBdr>
        <w:top w:val="none" w:sz="0" w:space="0" w:color="auto"/>
        <w:left w:val="none" w:sz="0" w:space="0" w:color="auto"/>
        <w:bottom w:val="none" w:sz="0" w:space="0" w:color="auto"/>
        <w:right w:val="none" w:sz="0" w:space="0" w:color="auto"/>
      </w:divBdr>
    </w:div>
    <w:div w:id="1459103328">
      <w:bodyDiv w:val="1"/>
      <w:marLeft w:val="0"/>
      <w:marRight w:val="0"/>
      <w:marTop w:val="0"/>
      <w:marBottom w:val="0"/>
      <w:divBdr>
        <w:top w:val="none" w:sz="0" w:space="0" w:color="auto"/>
        <w:left w:val="none" w:sz="0" w:space="0" w:color="auto"/>
        <w:bottom w:val="none" w:sz="0" w:space="0" w:color="auto"/>
        <w:right w:val="none" w:sz="0" w:space="0" w:color="auto"/>
      </w:divBdr>
    </w:div>
    <w:div w:id="1460487651">
      <w:bodyDiv w:val="1"/>
      <w:marLeft w:val="0"/>
      <w:marRight w:val="0"/>
      <w:marTop w:val="0"/>
      <w:marBottom w:val="0"/>
      <w:divBdr>
        <w:top w:val="none" w:sz="0" w:space="0" w:color="auto"/>
        <w:left w:val="none" w:sz="0" w:space="0" w:color="auto"/>
        <w:bottom w:val="none" w:sz="0" w:space="0" w:color="auto"/>
        <w:right w:val="none" w:sz="0" w:space="0" w:color="auto"/>
      </w:divBdr>
    </w:div>
    <w:div w:id="1460759626">
      <w:bodyDiv w:val="1"/>
      <w:marLeft w:val="0"/>
      <w:marRight w:val="0"/>
      <w:marTop w:val="0"/>
      <w:marBottom w:val="0"/>
      <w:divBdr>
        <w:top w:val="none" w:sz="0" w:space="0" w:color="auto"/>
        <w:left w:val="none" w:sz="0" w:space="0" w:color="auto"/>
        <w:bottom w:val="none" w:sz="0" w:space="0" w:color="auto"/>
        <w:right w:val="none" w:sz="0" w:space="0" w:color="auto"/>
      </w:divBdr>
    </w:div>
    <w:div w:id="1460803820">
      <w:bodyDiv w:val="1"/>
      <w:marLeft w:val="0"/>
      <w:marRight w:val="0"/>
      <w:marTop w:val="0"/>
      <w:marBottom w:val="0"/>
      <w:divBdr>
        <w:top w:val="none" w:sz="0" w:space="0" w:color="auto"/>
        <w:left w:val="none" w:sz="0" w:space="0" w:color="auto"/>
        <w:bottom w:val="none" w:sz="0" w:space="0" w:color="auto"/>
        <w:right w:val="none" w:sz="0" w:space="0" w:color="auto"/>
      </w:divBdr>
    </w:div>
    <w:div w:id="1461260966">
      <w:bodyDiv w:val="1"/>
      <w:marLeft w:val="0"/>
      <w:marRight w:val="0"/>
      <w:marTop w:val="0"/>
      <w:marBottom w:val="0"/>
      <w:divBdr>
        <w:top w:val="none" w:sz="0" w:space="0" w:color="auto"/>
        <w:left w:val="none" w:sz="0" w:space="0" w:color="auto"/>
        <w:bottom w:val="none" w:sz="0" w:space="0" w:color="auto"/>
        <w:right w:val="none" w:sz="0" w:space="0" w:color="auto"/>
      </w:divBdr>
    </w:div>
    <w:div w:id="1462380691">
      <w:bodyDiv w:val="1"/>
      <w:marLeft w:val="0"/>
      <w:marRight w:val="0"/>
      <w:marTop w:val="0"/>
      <w:marBottom w:val="0"/>
      <w:divBdr>
        <w:top w:val="none" w:sz="0" w:space="0" w:color="auto"/>
        <w:left w:val="none" w:sz="0" w:space="0" w:color="auto"/>
        <w:bottom w:val="none" w:sz="0" w:space="0" w:color="auto"/>
        <w:right w:val="none" w:sz="0" w:space="0" w:color="auto"/>
      </w:divBdr>
    </w:div>
    <w:div w:id="1462383880">
      <w:bodyDiv w:val="1"/>
      <w:marLeft w:val="0"/>
      <w:marRight w:val="0"/>
      <w:marTop w:val="0"/>
      <w:marBottom w:val="0"/>
      <w:divBdr>
        <w:top w:val="none" w:sz="0" w:space="0" w:color="auto"/>
        <w:left w:val="none" w:sz="0" w:space="0" w:color="auto"/>
        <w:bottom w:val="none" w:sz="0" w:space="0" w:color="auto"/>
        <w:right w:val="none" w:sz="0" w:space="0" w:color="auto"/>
      </w:divBdr>
    </w:div>
    <w:div w:id="1463497257">
      <w:bodyDiv w:val="1"/>
      <w:marLeft w:val="0"/>
      <w:marRight w:val="0"/>
      <w:marTop w:val="0"/>
      <w:marBottom w:val="0"/>
      <w:divBdr>
        <w:top w:val="none" w:sz="0" w:space="0" w:color="auto"/>
        <w:left w:val="none" w:sz="0" w:space="0" w:color="auto"/>
        <w:bottom w:val="none" w:sz="0" w:space="0" w:color="auto"/>
        <w:right w:val="none" w:sz="0" w:space="0" w:color="auto"/>
      </w:divBdr>
    </w:div>
    <w:div w:id="1466116604">
      <w:bodyDiv w:val="1"/>
      <w:marLeft w:val="0"/>
      <w:marRight w:val="0"/>
      <w:marTop w:val="0"/>
      <w:marBottom w:val="0"/>
      <w:divBdr>
        <w:top w:val="none" w:sz="0" w:space="0" w:color="auto"/>
        <w:left w:val="none" w:sz="0" w:space="0" w:color="auto"/>
        <w:bottom w:val="none" w:sz="0" w:space="0" w:color="auto"/>
        <w:right w:val="none" w:sz="0" w:space="0" w:color="auto"/>
      </w:divBdr>
    </w:div>
    <w:div w:id="1467815168">
      <w:bodyDiv w:val="1"/>
      <w:marLeft w:val="0"/>
      <w:marRight w:val="0"/>
      <w:marTop w:val="0"/>
      <w:marBottom w:val="0"/>
      <w:divBdr>
        <w:top w:val="none" w:sz="0" w:space="0" w:color="auto"/>
        <w:left w:val="none" w:sz="0" w:space="0" w:color="auto"/>
        <w:bottom w:val="none" w:sz="0" w:space="0" w:color="auto"/>
        <w:right w:val="none" w:sz="0" w:space="0" w:color="auto"/>
      </w:divBdr>
    </w:div>
    <w:div w:id="1468011822">
      <w:bodyDiv w:val="1"/>
      <w:marLeft w:val="0"/>
      <w:marRight w:val="0"/>
      <w:marTop w:val="0"/>
      <w:marBottom w:val="0"/>
      <w:divBdr>
        <w:top w:val="none" w:sz="0" w:space="0" w:color="auto"/>
        <w:left w:val="none" w:sz="0" w:space="0" w:color="auto"/>
        <w:bottom w:val="none" w:sz="0" w:space="0" w:color="auto"/>
        <w:right w:val="none" w:sz="0" w:space="0" w:color="auto"/>
      </w:divBdr>
      <w:divsChild>
        <w:div w:id="127481475">
          <w:marLeft w:val="480"/>
          <w:marRight w:val="0"/>
          <w:marTop w:val="0"/>
          <w:marBottom w:val="0"/>
          <w:divBdr>
            <w:top w:val="none" w:sz="0" w:space="0" w:color="auto"/>
            <w:left w:val="none" w:sz="0" w:space="0" w:color="auto"/>
            <w:bottom w:val="none" w:sz="0" w:space="0" w:color="auto"/>
            <w:right w:val="none" w:sz="0" w:space="0" w:color="auto"/>
          </w:divBdr>
        </w:div>
        <w:div w:id="1153332624">
          <w:marLeft w:val="480"/>
          <w:marRight w:val="0"/>
          <w:marTop w:val="0"/>
          <w:marBottom w:val="0"/>
          <w:divBdr>
            <w:top w:val="none" w:sz="0" w:space="0" w:color="auto"/>
            <w:left w:val="none" w:sz="0" w:space="0" w:color="auto"/>
            <w:bottom w:val="none" w:sz="0" w:space="0" w:color="auto"/>
            <w:right w:val="none" w:sz="0" w:space="0" w:color="auto"/>
          </w:divBdr>
        </w:div>
        <w:div w:id="889267819">
          <w:marLeft w:val="480"/>
          <w:marRight w:val="0"/>
          <w:marTop w:val="0"/>
          <w:marBottom w:val="0"/>
          <w:divBdr>
            <w:top w:val="none" w:sz="0" w:space="0" w:color="auto"/>
            <w:left w:val="none" w:sz="0" w:space="0" w:color="auto"/>
            <w:bottom w:val="none" w:sz="0" w:space="0" w:color="auto"/>
            <w:right w:val="none" w:sz="0" w:space="0" w:color="auto"/>
          </w:divBdr>
        </w:div>
        <w:div w:id="1837577366">
          <w:marLeft w:val="480"/>
          <w:marRight w:val="0"/>
          <w:marTop w:val="0"/>
          <w:marBottom w:val="0"/>
          <w:divBdr>
            <w:top w:val="none" w:sz="0" w:space="0" w:color="auto"/>
            <w:left w:val="none" w:sz="0" w:space="0" w:color="auto"/>
            <w:bottom w:val="none" w:sz="0" w:space="0" w:color="auto"/>
            <w:right w:val="none" w:sz="0" w:space="0" w:color="auto"/>
          </w:divBdr>
        </w:div>
        <w:div w:id="120809718">
          <w:marLeft w:val="480"/>
          <w:marRight w:val="0"/>
          <w:marTop w:val="0"/>
          <w:marBottom w:val="0"/>
          <w:divBdr>
            <w:top w:val="none" w:sz="0" w:space="0" w:color="auto"/>
            <w:left w:val="none" w:sz="0" w:space="0" w:color="auto"/>
            <w:bottom w:val="none" w:sz="0" w:space="0" w:color="auto"/>
            <w:right w:val="none" w:sz="0" w:space="0" w:color="auto"/>
          </w:divBdr>
        </w:div>
        <w:div w:id="1026835040">
          <w:marLeft w:val="480"/>
          <w:marRight w:val="0"/>
          <w:marTop w:val="0"/>
          <w:marBottom w:val="0"/>
          <w:divBdr>
            <w:top w:val="none" w:sz="0" w:space="0" w:color="auto"/>
            <w:left w:val="none" w:sz="0" w:space="0" w:color="auto"/>
            <w:bottom w:val="none" w:sz="0" w:space="0" w:color="auto"/>
            <w:right w:val="none" w:sz="0" w:space="0" w:color="auto"/>
          </w:divBdr>
        </w:div>
        <w:div w:id="53116749">
          <w:marLeft w:val="480"/>
          <w:marRight w:val="0"/>
          <w:marTop w:val="0"/>
          <w:marBottom w:val="0"/>
          <w:divBdr>
            <w:top w:val="none" w:sz="0" w:space="0" w:color="auto"/>
            <w:left w:val="none" w:sz="0" w:space="0" w:color="auto"/>
            <w:bottom w:val="none" w:sz="0" w:space="0" w:color="auto"/>
            <w:right w:val="none" w:sz="0" w:space="0" w:color="auto"/>
          </w:divBdr>
        </w:div>
        <w:div w:id="1262836404">
          <w:marLeft w:val="480"/>
          <w:marRight w:val="0"/>
          <w:marTop w:val="0"/>
          <w:marBottom w:val="0"/>
          <w:divBdr>
            <w:top w:val="none" w:sz="0" w:space="0" w:color="auto"/>
            <w:left w:val="none" w:sz="0" w:space="0" w:color="auto"/>
            <w:bottom w:val="none" w:sz="0" w:space="0" w:color="auto"/>
            <w:right w:val="none" w:sz="0" w:space="0" w:color="auto"/>
          </w:divBdr>
        </w:div>
        <w:div w:id="1522622369">
          <w:marLeft w:val="480"/>
          <w:marRight w:val="0"/>
          <w:marTop w:val="0"/>
          <w:marBottom w:val="0"/>
          <w:divBdr>
            <w:top w:val="none" w:sz="0" w:space="0" w:color="auto"/>
            <w:left w:val="none" w:sz="0" w:space="0" w:color="auto"/>
            <w:bottom w:val="none" w:sz="0" w:space="0" w:color="auto"/>
            <w:right w:val="none" w:sz="0" w:space="0" w:color="auto"/>
          </w:divBdr>
        </w:div>
        <w:div w:id="1423523843">
          <w:marLeft w:val="480"/>
          <w:marRight w:val="0"/>
          <w:marTop w:val="0"/>
          <w:marBottom w:val="0"/>
          <w:divBdr>
            <w:top w:val="none" w:sz="0" w:space="0" w:color="auto"/>
            <w:left w:val="none" w:sz="0" w:space="0" w:color="auto"/>
            <w:bottom w:val="none" w:sz="0" w:space="0" w:color="auto"/>
            <w:right w:val="none" w:sz="0" w:space="0" w:color="auto"/>
          </w:divBdr>
        </w:div>
        <w:div w:id="1190678930">
          <w:marLeft w:val="480"/>
          <w:marRight w:val="0"/>
          <w:marTop w:val="0"/>
          <w:marBottom w:val="0"/>
          <w:divBdr>
            <w:top w:val="none" w:sz="0" w:space="0" w:color="auto"/>
            <w:left w:val="none" w:sz="0" w:space="0" w:color="auto"/>
            <w:bottom w:val="none" w:sz="0" w:space="0" w:color="auto"/>
            <w:right w:val="none" w:sz="0" w:space="0" w:color="auto"/>
          </w:divBdr>
        </w:div>
        <w:div w:id="2114665591">
          <w:marLeft w:val="480"/>
          <w:marRight w:val="0"/>
          <w:marTop w:val="0"/>
          <w:marBottom w:val="0"/>
          <w:divBdr>
            <w:top w:val="none" w:sz="0" w:space="0" w:color="auto"/>
            <w:left w:val="none" w:sz="0" w:space="0" w:color="auto"/>
            <w:bottom w:val="none" w:sz="0" w:space="0" w:color="auto"/>
            <w:right w:val="none" w:sz="0" w:space="0" w:color="auto"/>
          </w:divBdr>
        </w:div>
        <w:div w:id="1072890790">
          <w:marLeft w:val="480"/>
          <w:marRight w:val="0"/>
          <w:marTop w:val="0"/>
          <w:marBottom w:val="0"/>
          <w:divBdr>
            <w:top w:val="none" w:sz="0" w:space="0" w:color="auto"/>
            <w:left w:val="none" w:sz="0" w:space="0" w:color="auto"/>
            <w:bottom w:val="none" w:sz="0" w:space="0" w:color="auto"/>
            <w:right w:val="none" w:sz="0" w:space="0" w:color="auto"/>
          </w:divBdr>
        </w:div>
        <w:div w:id="2084791799">
          <w:marLeft w:val="480"/>
          <w:marRight w:val="0"/>
          <w:marTop w:val="0"/>
          <w:marBottom w:val="0"/>
          <w:divBdr>
            <w:top w:val="none" w:sz="0" w:space="0" w:color="auto"/>
            <w:left w:val="none" w:sz="0" w:space="0" w:color="auto"/>
            <w:bottom w:val="none" w:sz="0" w:space="0" w:color="auto"/>
            <w:right w:val="none" w:sz="0" w:space="0" w:color="auto"/>
          </w:divBdr>
        </w:div>
        <w:div w:id="1323663333">
          <w:marLeft w:val="480"/>
          <w:marRight w:val="0"/>
          <w:marTop w:val="0"/>
          <w:marBottom w:val="0"/>
          <w:divBdr>
            <w:top w:val="none" w:sz="0" w:space="0" w:color="auto"/>
            <w:left w:val="none" w:sz="0" w:space="0" w:color="auto"/>
            <w:bottom w:val="none" w:sz="0" w:space="0" w:color="auto"/>
            <w:right w:val="none" w:sz="0" w:space="0" w:color="auto"/>
          </w:divBdr>
        </w:div>
        <w:div w:id="667559982">
          <w:marLeft w:val="480"/>
          <w:marRight w:val="0"/>
          <w:marTop w:val="0"/>
          <w:marBottom w:val="0"/>
          <w:divBdr>
            <w:top w:val="none" w:sz="0" w:space="0" w:color="auto"/>
            <w:left w:val="none" w:sz="0" w:space="0" w:color="auto"/>
            <w:bottom w:val="none" w:sz="0" w:space="0" w:color="auto"/>
            <w:right w:val="none" w:sz="0" w:space="0" w:color="auto"/>
          </w:divBdr>
        </w:div>
        <w:div w:id="75710554">
          <w:marLeft w:val="480"/>
          <w:marRight w:val="0"/>
          <w:marTop w:val="0"/>
          <w:marBottom w:val="0"/>
          <w:divBdr>
            <w:top w:val="none" w:sz="0" w:space="0" w:color="auto"/>
            <w:left w:val="none" w:sz="0" w:space="0" w:color="auto"/>
            <w:bottom w:val="none" w:sz="0" w:space="0" w:color="auto"/>
            <w:right w:val="none" w:sz="0" w:space="0" w:color="auto"/>
          </w:divBdr>
        </w:div>
        <w:div w:id="1349255227">
          <w:marLeft w:val="480"/>
          <w:marRight w:val="0"/>
          <w:marTop w:val="0"/>
          <w:marBottom w:val="0"/>
          <w:divBdr>
            <w:top w:val="none" w:sz="0" w:space="0" w:color="auto"/>
            <w:left w:val="none" w:sz="0" w:space="0" w:color="auto"/>
            <w:bottom w:val="none" w:sz="0" w:space="0" w:color="auto"/>
            <w:right w:val="none" w:sz="0" w:space="0" w:color="auto"/>
          </w:divBdr>
        </w:div>
        <w:div w:id="1773894950">
          <w:marLeft w:val="480"/>
          <w:marRight w:val="0"/>
          <w:marTop w:val="0"/>
          <w:marBottom w:val="0"/>
          <w:divBdr>
            <w:top w:val="none" w:sz="0" w:space="0" w:color="auto"/>
            <w:left w:val="none" w:sz="0" w:space="0" w:color="auto"/>
            <w:bottom w:val="none" w:sz="0" w:space="0" w:color="auto"/>
            <w:right w:val="none" w:sz="0" w:space="0" w:color="auto"/>
          </w:divBdr>
        </w:div>
        <w:div w:id="1200508644">
          <w:marLeft w:val="480"/>
          <w:marRight w:val="0"/>
          <w:marTop w:val="0"/>
          <w:marBottom w:val="0"/>
          <w:divBdr>
            <w:top w:val="none" w:sz="0" w:space="0" w:color="auto"/>
            <w:left w:val="none" w:sz="0" w:space="0" w:color="auto"/>
            <w:bottom w:val="none" w:sz="0" w:space="0" w:color="auto"/>
            <w:right w:val="none" w:sz="0" w:space="0" w:color="auto"/>
          </w:divBdr>
        </w:div>
        <w:div w:id="311716634">
          <w:marLeft w:val="480"/>
          <w:marRight w:val="0"/>
          <w:marTop w:val="0"/>
          <w:marBottom w:val="0"/>
          <w:divBdr>
            <w:top w:val="none" w:sz="0" w:space="0" w:color="auto"/>
            <w:left w:val="none" w:sz="0" w:space="0" w:color="auto"/>
            <w:bottom w:val="none" w:sz="0" w:space="0" w:color="auto"/>
            <w:right w:val="none" w:sz="0" w:space="0" w:color="auto"/>
          </w:divBdr>
        </w:div>
        <w:div w:id="2078359072">
          <w:marLeft w:val="480"/>
          <w:marRight w:val="0"/>
          <w:marTop w:val="0"/>
          <w:marBottom w:val="0"/>
          <w:divBdr>
            <w:top w:val="none" w:sz="0" w:space="0" w:color="auto"/>
            <w:left w:val="none" w:sz="0" w:space="0" w:color="auto"/>
            <w:bottom w:val="none" w:sz="0" w:space="0" w:color="auto"/>
            <w:right w:val="none" w:sz="0" w:space="0" w:color="auto"/>
          </w:divBdr>
        </w:div>
        <w:div w:id="1946376903">
          <w:marLeft w:val="480"/>
          <w:marRight w:val="0"/>
          <w:marTop w:val="0"/>
          <w:marBottom w:val="0"/>
          <w:divBdr>
            <w:top w:val="none" w:sz="0" w:space="0" w:color="auto"/>
            <w:left w:val="none" w:sz="0" w:space="0" w:color="auto"/>
            <w:bottom w:val="none" w:sz="0" w:space="0" w:color="auto"/>
            <w:right w:val="none" w:sz="0" w:space="0" w:color="auto"/>
          </w:divBdr>
        </w:div>
        <w:div w:id="760955005">
          <w:marLeft w:val="480"/>
          <w:marRight w:val="0"/>
          <w:marTop w:val="0"/>
          <w:marBottom w:val="0"/>
          <w:divBdr>
            <w:top w:val="none" w:sz="0" w:space="0" w:color="auto"/>
            <w:left w:val="none" w:sz="0" w:space="0" w:color="auto"/>
            <w:bottom w:val="none" w:sz="0" w:space="0" w:color="auto"/>
            <w:right w:val="none" w:sz="0" w:space="0" w:color="auto"/>
          </w:divBdr>
        </w:div>
        <w:div w:id="445008746">
          <w:marLeft w:val="480"/>
          <w:marRight w:val="0"/>
          <w:marTop w:val="0"/>
          <w:marBottom w:val="0"/>
          <w:divBdr>
            <w:top w:val="none" w:sz="0" w:space="0" w:color="auto"/>
            <w:left w:val="none" w:sz="0" w:space="0" w:color="auto"/>
            <w:bottom w:val="none" w:sz="0" w:space="0" w:color="auto"/>
            <w:right w:val="none" w:sz="0" w:space="0" w:color="auto"/>
          </w:divBdr>
        </w:div>
        <w:div w:id="985351468">
          <w:marLeft w:val="480"/>
          <w:marRight w:val="0"/>
          <w:marTop w:val="0"/>
          <w:marBottom w:val="0"/>
          <w:divBdr>
            <w:top w:val="none" w:sz="0" w:space="0" w:color="auto"/>
            <w:left w:val="none" w:sz="0" w:space="0" w:color="auto"/>
            <w:bottom w:val="none" w:sz="0" w:space="0" w:color="auto"/>
            <w:right w:val="none" w:sz="0" w:space="0" w:color="auto"/>
          </w:divBdr>
        </w:div>
        <w:div w:id="858543943">
          <w:marLeft w:val="480"/>
          <w:marRight w:val="0"/>
          <w:marTop w:val="0"/>
          <w:marBottom w:val="0"/>
          <w:divBdr>
            <w:top w:val="none" w:sz="0" w:space="0" w:color="auto"/>
            <w:left w:val="none" w:sz="0" w:space="0" w:color="auto"/>
            <w:bottom w:val="none" w:sz="0" w:space="0" w:color="auto"/>
            <w:right w:val="none" w:sz="0" w:space="0" w:color="auto"/>
          </w:divBdr>
        </w:div>
        <w:div w:id="1616055693">
          <w:marLeft w:val="480"/>
          <w:marRight w:val="0"/>
          <w:marTop w:val="0"/>
          <w:marBottom w:val="0"/>
          <w:divBdr>
            <w:top w:val="none" w:sz="0" w:space="0" w:color="auto"/>
            <w:left w:val="none" w:sz="0" w:space="0" w:color="auto"/>
            <w:bottom w:val="none" w:sz="0" w:space="0" w:color="auto"/>
            <w:right w:val="none" w:sz="0" w:space="0" w:color="auto"/>
          </w:divBdr>
        </w:div>
        <w:div w:id="1414862623">
          <w:marLeft w:val="480"/>
          <w:marRight w:val="0"/>
          <w:marTop w:val="0"/>
          <w:marBottom w:val="0"/>
          <w:divBdr>
            <w:top w:val="none" w:sz="0" w:space="0" w:color="auto"/>
            <w:left w:val="none" w:sz="0" w:space="0" w:color="auto"/>
            <w:bottom w:val="none" w:sz="0" w:space="0" w:color="auto"/>
            <w:right w:val="none" w:sz="0" w:space="0" w:color="auto"/>
          </w:divBdr>
        </w:div>
        <w:div w:id="148250820">
          <w:marLeft w:val="480"/>
          <w:marRight w:val="0"/>
          <w:marTop w:val="0"/>
          <w:marBottom w:val="0"/>
          <w:divBdr>
            <w:top w:val="none" w:sz="0" w:space="0" w:color="auto"/>
            <w:left w:val="none" w:sz="0" w:space="0" w:color="auto"/>
            <w:bottom w:val="none" w:sz="0" w:space="0" w:color="auto"/>
            <w:right w:val="none" w:sz="0" w:space="0" w:color="auto"/>
          </w:divBdr>
        </w:div>
        <w:div w:id="461078364">
          <w:marLeft w:val="480"/>
          <w:marRight w:val="0"/>
          <w:marTop w:val="0"/>
          <w:marBottom w:val="0"/>
          <w:divBdr>
            <w:top w:val="none" w:sz="0" w:space="0" w:color="auto"/>
            <w:left w:val="none" w:sz="0" w:space="0" w:color="auto"/>
            <w:bottom w:val="none" w:sz="0" w:space="0" w:color="auto"/>
            <w:right w:val="none" w:sz="0" w:space="0" w:color="auto"/>
          </w:divBdr>
        </w:div>
        <w:div w:id="551700299">
          <w:marLeft w:val="480"/>
          <w:marRight w:val="0"/>
          <w:marTop w:val="0"/>
          <w:marBottom w:val="0"/>
          <w:divBdr>
            <w:top w:val="none" w:sz="0" w:space="0" w:color="auto"/>
            <w:left w:val="none" w:sz="0" w:space="0" w:color="auto"/>
            <w:bottom w:val="none" w:sz="0" w:space="0" w:color="auto"/>
            <w:right w:val="none" w:sz="0" w:space="0" w:color="auto"/>
          </w:divBdr>
        </w:div>
        <w:div w:id="873814635">
          <w:marLeft w:val="480"/>
          <w:marRight w:val="0"/>
          <w:marTop w:val="0"/>
          <w:marBottom w:val="0"/>
          <w:divBdr>
            <w:top w:val="none" w:sz="0" w:space="0" w:color="auto"/>
            <w:left w:val="none" w:sz="0" w:space="0" w:color="auto"/>
            <w:bottom w:val="none" w:sz="0" w:space="0" w:color="auto"/>
            <w:right w:val="none" w:sz="0" w:space="0" w:color="auto"/>
          </w:divBdr>
        </w:div>
        <w:div w:id="1581912135">
          <w:marLeft w:val="480"/>
          <w:marRight w:val="0"/>
          <w:marTop w:val="0"/>
          <w:marBottom w:val="0"/>
          <w:divBdr>
            <w:top w:val="none" w:sz="0" w:space="0" w:color="auto"/>
            <w:left w:val="none" w:sz="0" w:space="0" w:color="auto"/>
            <w:bottom w:val="none" w:sz="0" w:space="0" w:color="auto"/>
            <w:right w:val="none" w:sz="0" w:space="0" w:color="auto"/>
          </w:divBdr>
        </w:div>
        <w:div w:id="1991669372">
          <w:marLeft w:val="480"/>
          <w:marRight w:val="0"/>
          <w:marTop w:val="0"/>
          <w:marBottom w:val="0"/>
          <w:divBdr>
            <w:top w:val="none" w:sz="0" w:space="0" w:color="auto"/>
            <w:left w:val="none" w:sz="0" w:space="0" w:color="auto"/>
            <w:bottom w:val="none" w:sz="0" w:space="0" w:color="auto"/>
            <w:right w:val="none" w:sz="0" w:space="0" w:color="auto"/>
          </w:divBdr>
        </w:div>
        <w:div w:id="524975946">
          <w:marLeft w:val="480"/>
          <w:marRight w:val="0"/>
          <w:marTop w:val="0"/>
          <w:marBottom w:val="0"/>
          <w:divBdr>
            <w:top w:val="none" w:sz="0" w:space="0" w:color="auto"/>
            <w:left w:val="none" w:sz="0" w:space="0" w:color="auto"/>
            <w:bottom w:val="none" w:sz="0" w:space="0" w:color="auto"/>
            <w:right w:val="none" w:sz="0" w:space="0" w:color="auto"/>
          </w:divBdr>
        </w:div>
        <w:div w:id="1934439488">
          <w:marLeft w:val="480"/>
          <w:marRight w:val="0"/>
          <w:marTop w:val="0"/>
          <w:marBottom w:val="0"/>
          <w:divBdr>
            <w:top w:val="none" w:sz="0" w:space="0" w:color="auto"/>
            <w:left w:val="none" w:sz="0" w:space="0" w:color="auto"/>
            <w:bottom w:val="none" w:sz="0" w:space="0" w:color="auto"/>
            <w:right w:val="none" w:sz="0" w:space="0" w:color="auto"/>
          </w:divBdr>
        </w:div>
        <w:div w:id="599870403">
          <w:marLeft w:val="480"/>
          <w:marRight w:val="0"/>
          <w:marTop w:val="0"/>
          <w:marBottom w:val="0"/>
          <w:divBdr>
            <w:top w:val="none" w:sz="0" w:space="0" w:color="auto"/>
            <w:left w:val="none" w:sz="0" w:space="0" w:color="auto"/>
            <w:bottom w:val="none" w:sz="0" w:space="0" w:color="auto"/>
            <w:right w:val="none" w:sz="0" w:space="0" w:color="auto"/>
          </w:divBdr>
        </w:div>
        <w:div w:id="428425570">
          <w:marLeft w:val="480"/>
          <w:marRight w:val="0"/>
          <w:marTop w:val="0"/>
          <w:marBottom w:val="0"/>
          <w:divBdr>
            <w:top w:val="none" w:sz="0" w:space="0" w:color="auto"/>
            <w:left w:val="none" w:sz="0" w:space="0" w:color="auto"/>
            <w:bottom w:val="none" w:sz="0" w:space="0" w:color="auto"/>
            <w:right w:val="none" w:sz="0" w:space="0" w:color="auto"/>
          </w:divBdr>
        </w:div>
        <w:div w:id="1426610363">
          <w:marLeft w:val="480"/>
          <w:marRight w:val="0"/>
          <w:marTop w:val="0"/>
          <w:marBottom w:val="0"/>
          <w:divBdr>
            <w:top w:val="none" w:sz="0" w:space="0" w:color="auto"/>
            <w:left w:val="none" w:sz="0" w:space="0" w:color="auto"/>
            <w:bottom w:val="none" w:sz="0" w:space="0" w:color="auto"/>
            <w:right w:val="none" w:sz="0" w:space="0" w:color="auto"/>
          </w:divBdr>
        </w:div>
        <w:div w:id="775096411">
          <w:marLeft w:val="480"/>
          <w:marRight w:val="0"/>
          <w:marTop w:val="0"/>
          <w:marBottom w:val="0"/>
          <w:divBdr>
            <w:top w:val="none" w:sz="0" w:space="0" w:color="auto"/>
            <w:left w:val="none" w:sz="0" w:space="0" w:color="auto"/>
            <w:bottom w:val="none" w:sz="0" w:space="0" w:color="auto"/>
            <w:right w:val="none" w:sz="0" w:space="0" w:color="auto"/>
          </w:divBdr>
        </w:div>
        <w:div w:id="406076125">
          <w:marLeft w:val="480"/>
          <w:marRight w:val="0"/>
          <w:marTop w:val="0"/>
          <w:marBottom w:val="0"/>
          <w:divBdr>
            <w:top w:val="none" w:sz="0" w:space="0" w:color="auto"/>
            <w:left w:val="none" w:sz="0" w:space="0" w:color="auto"/>
            <w:bottom w:val="none" w:sz="0" w:space="0" w:color="auto"/>
            <w:right w:val="none" w:sz="0" w:space="0" w:color="auto"/>
          </w:divBdr>
        </w:div>
        <w:div w:id="1492327979">
          <w:marLeft w:val="480"/>
          <w:marRight w:val="0"/>
          <w:marTop w:val="0"/>
          <w:marBottom w:val="0"/>
          <w:divBdr>
            <w:top w:val="none" w:sz="0" w:space="0" w:color="auto"/>
            <w:left w:val="none" w:sz="0" w:space="0" w:color="auto"/>
            <w:bottom w:val="none" w:sz="0" w:space="0" w:color="auto"/>
            <w:right w:val="none" w:sz="0" w:space="0" w:color="auto"/>
          </w:divBdr>
        </w:div>
      </w:divsChild>
    </w:div>
    <w:div w:id="1469277559">
      <w:bodyDiv w:val="1"/>
      <w:marLeft w:val="0"/>
      <w:marRight w:val="0"/>
      <w:marTop w:val="0"/>
      <w:marBottom w:val="0"/>
      <w:divBdr>
        <w:top w:val="none" w:sz="0" w:space="0" w:color="auto"/>
        <w:left w:val="none" w:sz="0" w:space="0" w:color="auto"/>
        <w:bottom w:val="none" w:sz="0" w:space="0" w:color="auto"/>
        <w:right w:val="none" w:sz="0" w:space="0" w:color="auto"/>
      </w:divBdr>
    </w:div>
    <w:div w:id="1470711191">
      <w:bodyDiv w:val="1"/>
      <w:marLeft w:val="0"/>
      <w:marRight w:val="0"/>
      <w:marTop w:val="0"/>
      <w:marBottom w:val="0"/>
      <w:divBdr>
        <w:top w:val="none" w:sz="0" w:space="0" w:color="auto"/>
        <w:left w:val="none" w:sz="0" w:space="0" w:color="auto"/>
        <w:bottom w:val="none" w:sz="0" w:space="0" w:color="auto"/>
        <w:right w:val="none" w:sz="0" w:space="0" w:color="auto"/>
      </w:divBdr>
    </w:div>
    <w:div w:id="1475609575">
      <w:bodyDiv w:val="1"/>
      <w:marLeft w:val="0"/>
      <w:marRight w:val="0"/>
      <w:marTop w:val="0"/>
      <w:marBottom w:val="0"/>
      <w:divBdr>
        <w:top w:val="none" w:sz="0" w:space="0" w:color="auto"/>
        <w:left w:val="none" w:sz="0" w:space="0" w:color="auto"/>
        <w:bottom w:val="none" w:sz="0" w:space="0" w:color="auto"/>
        <w:right w:val="none" w:sz="0" w:space="0" w:color="auto"/>
      </w:divBdr>
    </w:div>
    <w:div w:id="1475635358">
      <w:bodyDiv w:val="1"/>
      <w:marLeft w:val="0"/>
      <w:marRight w:val="0"/>
      <w:marTop w:val="0"/>
      <w:marBottom w:val="0"/>
      <w:divBdr>
        <w:top w:val="none" w:sz="0" w:space="0" w:color="auto"/>
        <w:left w:val="none" w:sz="0" w:space="0" w:color="auto"/>
        <w:bottom w:val="none" w:sz="0" w:space="0" w:color="auto"/>
        <w:right w:val="none" w:sz="0" w:space="0" w:color="auto"/>
      </w:divBdr>
    </w:div>
    <w:div w:id="1475760826">
      <w:bodyDiv w:val="1"/>
      <w:marLeft w:val="0"/>
      <w:marRight w:val="0"/>
      <w:marTop w:val="0"/>
      <w:marBottom w:val="0"/>
      <w:divBdr>
        <w:top w:val="none" w:sz="0" w:space="0" w:color="auto"/>
        <w:left w:val="none" w:sz="0" w:space="0" w:color="auto"/>
        <w:bottom w:val="none" w:sz="0" w:space="0" w:color="auto"/>
        <w:right w:val="none" w:sz="0" w:space="0" w:color="auto"/>
      </w:divBdr>
    </w:div>
    <w:div w:id="1475872334">
      <w:bodyDiv w:val="1"/>
      <w:marLeft w:val="0"/>
      <w:marRight w:val="0"/>
      <w:marTop w:val="0"/>
      <w:marBottom w:val="0"/>
      <w:divBdr>
        <w:top w:val="none" w:sz="0" w:space="0" w:color="auto"/>
        <w:left w:val="none" w:sz="0" w:space="0" w:color="auto"/>
        <w:bottom w:val="none" w:sz="0" w:space="0" w:color="auto"/>
        <w:right w:val="none" w:sz="0" w:space="0" w:color="auto"/>
      </w:divBdr>
    </w:div>
    <w:div w:id="1478299712">
      <w:bodyDiv w:val="1"/>
      <w:marLeft w:val="0"/>
      <w:marRight w:val="0"/>
      <w:marTop w:val="0"/>
      <w:marBottom w:val="0"/>
      <w:divBdr>
        <w:top w:val="none" w:sz="0" w:space="0" w:color="auto"/>
        <w:left w:val="none" w:sz="0" w:space="0" w:color="auto"/>
        <w:bottom w:val="none" w:sz="0" w:space="0" w:color="auto"/>
        <w:right w:val="none" w:sz="0" w:space="0" w:color="auto"/>
      </w:divBdr>
    </w:div>
    <w:div w:id="1478689069">
      <w:bodyDiv w:val="1"/>
      <w:marLeft w:val="0"/>
      <w:marRight w:val="0"/>
      <w:marTop w:val="0"/>
      <w:marBottom w:val="0"/>
      <w:divBdr>
        <w:top w:val="none" w:sz="0" w:space="0" w:color="auto"/>
        <w:left w:val="none" w:sz="0" w:space="0" w:color="auto"/>
        <w:bottom w:val="none" w:sz="0" w:space="0" w:color="auto"/>
        <w:right w:val="none" w:sz="0" w:space="0" w:color="auto"/>
      </w:divBdr>
      <w:divsChild>
        <w:div w:id="747536041">
          <w:marLeft w:val="480"/>
          <w:marRight w:val="0"/>
          <w:marTop w:val="0"/>
          <w:marBottom w:val="0"/>
          <w:divBdr>
            <w:top w:val="none" w:sz="0" w:space="0" w:color="auto"/>
            <w:left w:val="none" w:sz="0" w:space="0" w:color="auto"/>
            <w:bottom w:val="none" w:sz="0" w:space="0" w:color="auto"/>
            <w:right w:val="none" w:sz="0" w:space="0" w:color="auto"/>
          </w:divBdr>
        </w:div>
        <w:div w:id="1105887133">
          <w:marLeft w:val="480"/>
          <w:marRight w:val="0"/>
          <w:marTop w:val="0"/>
          <w:marBottom w:val="0"/>
          <w:divBdr>
            <w:top w:val="none" w:sz="0" w:space="0" w:color="auto"/>
            <w:left w:val="none" w:sz="0" w:space="0" w:color="auto"/>
            <w:bottom w:val="none" w:sz="0" w:space="0" w:color="auto"/>
            <w:right w:val="none" w:sz="0" w:space="0" w:color="auto"/>
          </w:divBdr>
        </w:div>
        <w:div w:id="1272855977">
          <w:marLeft w:val="480"/>
          <w:marRight w:val="0"/>
          <w:marTop w:val="0"/>
          <w:marBottom w:val="0"/>
          <w:divBdr>
            <w:top w:val="none" w:sz="0" w:space="0" w:color="auto"/>
            <w:left w:val="none" w:sz="0" w:space="0" w:color="auto"/>
            <w:bottom w:val="none" w:sz="0" w:space="0" w:color="auto"/>
            <w:right w:val="none" w:sz="0" w:space="0" w:color="auto"/>
          </w:divBdr>
        </w:div>
        <w:div w:id="565184471">
          <w:marLeft w:val="480"/>
          <w:marRight w:val="0"/>
          <w:marTop w:val="0"/>
          <w:marBottom w:val="0"/>
          <w:divBdr>
            <w:top w:val="none" w:sz="0" w:space="0" w:color="auto"/>
            <w:left w:val="none" w:sz="0" w:space="0" w:color="auto"/>
            <w:bottom w:val="none" w:sz="0" w:space="0" w:color="auto"/>
            <w:right w:val="none" w:sz="0" w:space="0" w:color="auto"/>
          </w:divBdr>
        </w:div>
        <w:div w:id="1235354022">
          <w:marLeft w:val="480"/>
          <w:marRight w:val="0"/>
          <w:marTop w:val="0"/>
          <w:marBottom w:val="0"/>
          <w:divBdr>
            <w:top w:val="none" w:sz="0" w:space="0" w:color="auto"/>
            <w:left w:val="none" w:sz="0" w:space="0" w:color="auto"/>
            <w:bottom w:val="none" w:sz="0" w:space="0" w:color="auto"/>
            <w:right w:val="none" w:sz="0" w:space="0" w:color="auto"/>
          </w:divBdr>
        </w:div>
        <w:div w:id="1266039527">
          <w:marLeft w:val="480"/>
          <w:marRight w:val="0"/>
          <w:marTop w:val="0"/>
          <w:marBottom w:val="0"/>
          <w:divBdr>
            <w:top w:val="none" w:sz="0" w:space="0" w:color="auto"/>
            <w:left w:val="none" w:sz="0" w:space="0" w:color="auto"/>
            <w:bottom w:val="none" w:sz="0" w:space="0" w:color="auto"/>
            <w:right w:val="none" w:sz="0" w:space="0" w:color="auto"/>
          </w:divBdr>
        </w:div>
        <w:div w:id="935678637">
          <w:marLeft w:val="480"/>
          <w:marRight w:val="0"/>
          <w:marTop w:val="0"/>
          <w:marBottom w:val="0"/>
          <w:divBdr>
            <w:top w:val="none" w:sz="0" w:space="0" w:color="auto"/>
            <w:left w:val="none" w:sz="0" w:space="0" w:color="auto"/>
            <w:bottom w:val="none" w:sz="0" w:space="0" w:color="auto"/>
            <w:right w:val="none" w:sz="0" w:space="0" w:color="auto"/>
          </w:divBdr>
        </w:div>
        <w:div w:id="1150485464">
          <w:marLeft w:val="480"/>
          <w:marRight w:val="0"/>
          <w:marTop w:val="0"/>
          <w:marBottom w:val="0"/>
          <w:divBdr>
            <w:top w:val="none" w:sz="0" w:space="0" w:color="auto"/>
            <w:left w:val="none" w:sz="0" w:space="0" w:color="auto"/>
            <w:bottom w:val="none" w:sz="0" w:space="0" w:color="auto"/>
            <w:right w:val="none" w:sz="0" w:space="0" w:color="auto"/>
          </w:divBdr>
        </w:div>
        <w:div w:id="239021177">
          <w:marLeft w:val="480"/>
          <w:marRight w:val="0"/>
          <w:marTop w:val="0"/>
          <w:marBottom w:val="0"/>
          <w:divBdr>
            <w:top w:val="none" w:sz="0" w:space="0" w:color="auto"/>
            <w:left w:val="none" w:sz="0" w:space="0" w:color="auto"/>
            <w:bottom w:val="none" w:sz="0" w:space="0" w:color="auto"/>
            <w:right w:val="none" w:sz="0" w:space="0" w:color="auto"/>
          </w:divBdr>
        </w:div>
        <w:div w:id="581991086">
          <w:marLeft w:val="480"/>
          <w:marRight w:val="0"/>
          <w:marTop w:val="0"/>
          <w:marBottom w:val="0"/>
          <w:divBdr>
            <w:top w:val="none" w:sz="0" w:space="0" w:color="auto"/>
            <w:left w:val="none" w:sz="0" w:space="0" w:color="auto"/>
            <w:bottom w:val="none" w:sz="0" w:space="0" w:color="auto"/>
            <w:right w:val="none" w:sz="0" w:space="0" w:color="auto"/>
          </w:divBdr>
        </w:div>
        <w:div w:id="489827841">
          <w:marLeft w:val="480"/>
          <w:marRight w:val="0"/>
          <w:marTop w:val="0"/>
          <w:marBottom w:val="0"/>
          <w:divBdr>
            <w:top w:val="none" w:sz="0" w:space="0" w:color="auto"/>
            <w:left w:val="none" w:sz="0" w:space="0" w:color="auto"/>
            <w:bottom w:val="none" w:sz="0" w:space="0" w:color="auto"/>
            <w:right w:val="none" w:sz="0" w:space="0" w:color="auto"/>
          </w:divBdr>
        </w:div>
        <w:div w:id="1929655630">
          <w:marLeft w:val="480"/>
          <w:marRight w:val="0"/>
          <w:marTop w:val="0"/>
          <w:marBottom w:val="0"/>
          <w:divBdr>
            <w:top w:val="none" w:sz="0" w:space="0" w:color="auto"/>
            <w:left w:val="none" w:sz="0" w:space="0" w:color="auto"/>
            <w:bottom w:val="none" w:sz="0" w:space="0" w:color="auto"/>
            <w:right w:val="none" w:sz="0" w:space="0" w:color="auto"/>
          </w:divBdr>
        </w:div>
        <w:div w:id="116458880">
          <w:marLeft w:val="480"/>
          <w:marRight w:val="0"/>
          <w:marTop w:val="0"/>
          <w:marBottom w:val="0"/>
          <w:divBdr>
            <w:top w:val="none" w:sz="0" w:space="0" w:color="auto"/>
            <w:left w:val="none" w:sz="0" w:space="0" w:color="auto"/>
            <w:bottom w:val="none" w:sz="0" w:space="0" w:color="auto"/>
            <w:right w:val="none" w:sz="0" w:space="0" w:color="auto"/>
          </w:divBdr>
        </w:div>
        <w:div w:id="2116754237">
          <w:marLeft w:val="480"/>
          <w:marRight w:val="0"/>
          <w:marTop w:val="0"/>
          <w:marBottom w:val="0"/>
          <w:divBdr>
            <w:top w:val="none" w:sz="0" w:space="0" w:color="auto"/>
            <w:left w:val="none" w:sz="0" w:space="0" w:color="auto"/>
            <w:bottom w:val="none" w:sz="0" w:space="0" w:color="auto"/>
            <w:right w:val="none" w:sz="0" w:space="0" w:color="auto"/>
          </w:divBdr>
        </w:div>
        <w:div w:id="354235818">
          <w:marLeft w:val="480"/>
          <w:marRight w:val="0"/>
          <w:marTop w:val="0"/>
          <w:marBottom w:val="0"/>
          <w:divBdr>
            <w:top w:val="none" w:sz="0" w:space="0" w:color="auto"/>
            <w:left w:val="none" w:sz="0" w:space="0" w:color="auto"/>
            <w:bottom w:val="none" w:sz="0" w:space="0" w:color="auto"/>
            <w:right w:val="none" w:sz="0" w:space="0" w:color="auto"/>
          </w:divBdr>
        </w:div>
        <w:div w:id="1305044899">
          <w:marLeft w:val="480"/>
          <w:marRight w:val="0"/>
          <w:marTop w:val="0"/>
          <w:marBottom w:val="0"/>
          <w:divBdr>
            <w:top w:val="none" w:sz="0" w:space="0" w:color="auto"/>
            <w:left w:val="none" w:sz="0" w:space="0" w:color="auto"/>
            <w:bottom w:val="none" w:sz="0" w:space="0" w:color="auto"/>
            <w:right w:val="none" w:sz="0" w:space="0" w:color="auto"/>
          </w:divBdr>
        </w:div>
        <w:div w:id="231816194">
          <w:marLeft w:val="480"/>
          <w:marRight w:val="0"/>
          <w:marTop w:val="0"/>
          <w:marBottom w:val="0"/>
          <w:divBdr>
            <w:top w:val="none" w:sz="0" w:space="0" w:color="auto"/>
            <w:left w:val="none" w:sz="0" w:space="0" w:color="auto"/>
            <w:bottom w:val="none" w:sz="0" w:space="0" w:color="auto"/>
            <w:right w:val="none" w:sz="0" w:space="0" w:color="auto"/>
          </w:divBdr>
        </w:div>
        <w:div w:id="888952950">
          <w:marLeft w:val="480"/>
          <w:marRight w:val="0"/>
          <w:marTop w:val="0"/>
          <w:marBottom w:val="0"/>
          <w:divBdr>
            <w:top w:val="none" w:sz="0" w:space="0" w:color="auto"/>
            <w:left w:val="none" w:sz="0" w:space="0" w:color="auto"/>
            <w:bottom w:val="none" w:sz="0" w:space="0" w:color="auto"/>
            <w:right w:val="none" w:sz="0" w:space="0" w:color="auto"/>
          </w:divBdr>
        </w:div>
        <w:div w:id="1135879534">
          <w:marLeft w:val="480"/>
          <w:marRight w:val="0"/>
          <w:marTop w:val="0"/>
          <w:marBottom w:val="0"/>
          <w:divBdr>
            <w:top w:val="none" w:sz="0" w:space="0" w:color="auto"/>
            <w:left w:val="none" w:sz="0" w:space="0" w:color="auto"/>
            <w:bottom w:val="none" w:sz="0" w:space="0" w:color="auto"/>
            <w:right w:val="none" w:sz="0" w:space="0" w:color="auto"/>
          </w:divBdr>
        </w:div>
        <w:div w:id="2104260827">
          <w:marLeft w:val="480"/>
          <w:marRight w:val="0"/>
          <w:marTop w:val="0"/>
          <w:marBottom w:val="0"/>
          <w:divBdr>
            <w:top w:val="none" w:sz="0" w:space="0" w:color="auto"/>
            <w:left w:val="none" w:sz="0" w:space="0" w:color="auto"/>
            <w:bottom w:val="none" w:sz="0" w:space="0" w:color="auto"/>
            <w:right w:val="none" w:sz="0" w:space="0" w:color="auto"/>
          </w:divBdr>
        </w:div>
        <w:div w:id="660429360">
          <w:marLeft w:val="480"/>
          <w:marRight w:val="0"/>
          <w:marTop w:val="0"/>
          <w:marBottom w:val="0"/>
          <w:divBdr>
            <w:top w:val="none" w:sz="0" w:space="0" w:color="auto"/>
            <w:left w:val="none" w:sz="0" w:space="0" w:color="auto"/>
            <w:bottom w:val="none" w:sz="0" w:space="0" w:color="auto"/>
            <w:right w:val="none" w:sz="0" w:space="0" w:color="auto"/>
          </w:divBdr>
        </w:div>
        <w:div w:id="1991668470">
          <w:marLeft w:val="480"/>
          <w:marRight w:val="0"/>
          <w:marTop w:val="0"/>
          <w:marBottom w:val="0"/>
          <w:divBdr>
            <w:top w:val="none" w:sz="0" w:space="0" w:color="auto"/>
            <w:left w:val="none" w:sz="0" w:space="0" w:color="auto"/>
            <w:bottom w:val="none" w:sz="0" w:space="0" w:color="auto"/>
            <w:right w:val="none" w:sz="0" w:space="0" w:color="auto"/>
          </w:divBdr>
        </w:div>
        <w:div w:id="59908716">
          <w:marLeft w:val="480"/>
          <w:marRight w:val="0"/>
          <w:marTop w:val="0"/>
          <w:marBottom w:val="0"/>
          <w:divBdr>
            <w:top w:val="none" w:sz="0" w:space="0" w:color="auto"/>
            <w:left w:val="none" w:sz="0" w:space="0" w:color="auto"/>
            <w:bottom w:val="none" w:sz="0" w:space="0" w:color="auto"/>
            <w:right w:val="none" w:sz="0" w:space="0" w:color="auto"/>
          </w:divBdr>
        </w:div>
        <w:div w:id="705955170">
          <w:marLeft w:val="480"/>
          <w:marRight w:val="0"/>
          <w:marTop w:val="0"/>
          <w:marBottom w:val="0"/>
          <w:divBdr>
            <w:top w:val="none" w:sz="0" w:space="0" w:color="auto"/>
            <w:left w:val="none" w:sz="0" w:space="0" w:color="auto"/>
            <w:bottom w:val="none" w:sz="0" w:space="0" w:color="auto"/>
            <w:right w:val="none" w:sz="0" w:space="0" w:color="auto"/>
          </w:divBdr>
        </w:div>
        <w:div w:id="456988550">
          <w:marLeft w:val="480"/>
          <w:marRight w:val="0"/>
          <w:marTop w:val="0"/>
          <w:marBottom w:val="0"/>
          <w:divBdr>
            <w:top w:val="none" w:sz="0" w:space="0" w:color="auto"/>
            <w:left w:val="none" w:sz="0" w:space="0" w:color="auto"/>
            <w:bottom w:val="none" w:sz="0" w:space="0" w:color="auto"/>
            <w:right w:val="none" w:sz="0" w:space="0" w:color="auto"/>
          </w:divBdr>
        </w:div>
        <w:div w:id="34820998">
          <w:marLeft w:val="480"/>
          <w:marRight w:val="0"/>
          <w:marTop w:val="0"/>
          <w:marBottom w:val="0"/>
          <w:divBdr>
            <w:top w:val="none" w:sz="0" w:space="0" w:color="auto"/>
            <w:left w:val="none" w:sz="0" w:space="0" w:color="auto"/>
            <w:bottom w:val="none" w:sz="0" w:space="0" w:color="auto"/>
            <w:right w:val="none" w:sz="0" w:space="0" w:color="auto"/>
          </w:divBdr>
        </w:div>
        <w:div w:id="1521432820">
          <w:marLeft w:val="480"/>
          <w:marRight w:val="0"/>
          <w:marTop w:val="0"/>
          <w:marBottom w:val="0"/>
          <w:divBdr>
            <w:top w:val="none" w:sz="0" w:space="0" w:color="auto"/>
            <w:left w:val="none" w:sz="0" w:space="0" w:color="auto"/>
            <w:bottom w:val="none" w:sz="0" w:space="0" w:color="auto"/>
            <w:right w:val="none" w:sz="0" w:space="0" w:color="auto"/>
          </w:divBdr>
        </w:div>
        <w:div w:id="2116820960">
          <w:marLeft w:val="480"/>
          <w:marRight w:val="0"/>
          <w:marTop w:val="0"/>
          <w:marBottom w:val="0"/>
          <w:divBdr>
            <w:top w:val="none" w:sz="0" w:space="0" w:color="auto"/>
            <w:left w:val="none" w:sz="0" w:space="0" w:color="auto"/>
            <w:bottom w:val="none" w:sz="0" w:space="0" w:color="auto"/>
            <w:right w:val="none" w:sz="0" w:space="0" w:color="auto"/>
          </w:divBdr>
        </w:div>
        <w:div w:id="1674259317">
          <w:marLeft w:val="480"/>
          <w:marRight w:val="0"/>
          <w:marTop w:val="0"/>
          <w:marBottom w:val="0"/>
          <w:divBdr>
            <w:top w:val="none" w:sz="0" w:space="0" w:color="auto"/>
            <w:left w:val="none" w:sz="0" w:space="0" w:color="auto"/>
            <w:bottom w:val="none" w:sz="0" w:space="0" w:color="auto"/>
            <w:right w:val="none" w:sz="0" w:space="0" w:color="auto"/>
          </w:divBdr>
        </w:div>
        <w:div w:id="1163282187">
          <w:marLeft w:val="480"/>
          <w:marRight w:val="0"/>
          <w:marTop w:val="0"/>
          <w:marBottom w:val="0"/>
          <w:divBdr>
            <w:top w:val="none" w:sz="0" w:space="0" w:color="auto"/>
            <w:left w:val="none" w:sz="0" w:space="0" w:color="auto"/>
            <w:bottom w:val="none" w:sz="0" w:space="0" w:color="auto"/>
            <w:right w:val="none" w:sz="0" w:space="0" w:color="auto"/>
          </w:divBdr>
        </w:div>
        <w:div w:id="489097275">
          <w:marLeft w:val="480"/>
          <w:marRight w:val="0"/>
          <w:marTop w:val="0"/>
          <w:marBottom w:val="0"/>
          <w:divBdr>
            <w:top w:val="none" w:sz="0" w:space="0" w:color="auto"/>
            <w:left w:val="none" w:sz="0" w:space="0" w:color="auto"/>
            <w:bottom w:val="none" w:sz="0" w:space="0" w:color="auto"/>
            <w:right w:val="none" w:sz="0" w:space="0" w:color="auto"/>
          </w:divBdr>
        </w:div>
        <w:div w:id="1478761203">
          <w:marLeft w:val="480"/>
          <w:marRight w:val="0"/>
          <w:marTop w:val="0"/>
          <w:marBottom w:val="0"/>
          <w:divBdr>
            <w:top w:val="none" w:sz="0" w:space="0" w:color="auto"/>
            <w:left w:val="none" w:sz="0" w:space="0" w:color="auto"/>
            <w:bottom w:val="none" w:sz="0" w:space="0" w:color="auto"/>
            <w:right w:val="none" w:sz="0" w:space="0" w:color="auto"/>
          </w:divBdr>
        </w:div>
        <w:div w:id="1611625604">
          <w:marLeft w:val="480"/>
          <w:marRight w:val="0"/>
          <w:marTop w:val="0"/>
          <w:marBottom w:val="0"/>
          <w:divBdr>
            <w:top w:val="none" w:sz="0" w:space="0" w:color="auto"/>
            <w:left w:val="none" w:sz="0" w:space="0" w:color="auto"/>
            <w:bottom w:val="none" w:sz="0" w:space="0" w:color="auto"/>
            <w:right w:val="none" w:sz="0" w:space="0" w:color="auto"/>
          </w:divBdr>
        </w:div>
        <w:div w:id="282735976">
          <w:marLeft w:val="480"/>
          <w:marRight w:val="0"/>
          <w:marTop w:val="0"/>
          <w:marBottom w:val="0"/>
          <w:divBdr>
            <w:top w:val="none" w:sz="0" w:space="0" w:color="auto"/>
            <w:left w:val="none" w:sz="0" w:space="0" w:color="auto"/>
            <w:bottom w:val="none" w:sz="0" w:space="0" w:color="auto"/>
            <w:right w:val="none" w:sz="0" w:space="0" w:color="auto"/>
          </w:divBdr>
        </w:div>
        <w:div w:id="2055812681">
          <w:marLeft w:val="480"/>
          <w:marRight w:val="0"/>
          <w:marTop w:val="0"/>
          <w:marBottom w:val="0"/>
          <w:divBdr>
            <w:top w:val="none" w:sz="0" w:space="0" w:color="auto"/>
            <w:left w:val="none" w:sz="0" w:space="0" w:color="auto"/>
            <w:bottom w:val="none" w:sz="0" w:space="0" w:color="auto"/>
            <w:right w:val="none" w:sz="0" w:space="0" w:color="auto"/>
          </w:divBdr>
        </w:div>
        <w:div w:id="391737824">
          <w:marLeft w:val="480"/>
          <w:marRight w:val="0"/>
          <w:marTop w:val="0"/>
          <w:marBottom w:val="0"/>
          <w:divBdr>
            <w:top w:val="none" w:sz="0" w:space="0" w:color="auto"/>
            <w:left w:val="none" w:sz="0" w:space="0" w:color="auto"/>
            <w:bottom w:val="none" w:sz="0" w:space="0" w:color="auto"/>
            <w:right w:val="none" w:sz="0" w:space="0" w:color="auto"/>
          </w:divBdr>
        </w:div>
        <w:div w:id="1410151862">
          <w:marLeft w:val="480"/>
          <w:marRight w:val="0"/>
          <w:marTop w:val="0"/>
          <w:marBottom w:val="0"/>
          <w:divBdr>
            <w:top w:val="none" w:sz="0" w:space="0" w:color="auto"/>
            <w:left w:val="none" w:sz="0" w:space="0" w:color="auto"/>
            <w:bottom w:val="none" w:sz="0" w:space="0" w:color="auto"/>
            <w:right w:val="none" w:sz="0" w:space="0" w:color="auto"/>
          </w:divBdr>
        </w:div>
        <w:div w:id="806319095">
          <w:marLeft w:val="480"/>
          <w:marRight w:val="0"/>
          <w:marTop w:val="0"/>
          <w:marBottom w:val="0"/>
          <w:divBdr>
            <w:top w:val="none" w:sz="0" w:space="0" w:color="auto"/>
            <w:left w:val="none" w:sz="0" w:space="0" w:color="auto"/>
            <w:bottom w:val="none" w:sz="0" w:space="0" w:color="auto"/>
            <w:right w:val="none" w:sz="0" w:space="0" w:color="auto"/>
          </w:divBdr>
        </w:div>
        <w:div w:id="1696613833">
          <w:marLeft w:val="480"/>
          <w:marRight w:val="0"/>
          <w:marTop w:val="0"/>
          <w:marBottom w:val="0"/>
          <w:divBdr>
            <w:top w:val="none" w:sz="0" w:space="0" w:color="auto"/>
            <w:left w:val="none" w:sz="0" w:space="0" w:color="auto"/>
            <w:bottom w:val="none" w:sz="0" w:space="0" w:color="auto"/>
            <w:right w:val="none" w:sz="0" w:space="0" w:color="auto"/>
          </w:divBdr>
        </w:div>
        <w:div w:id="1343822239">
          <w:marLeft w:val="480"/>
          <w:marRight w:val="0"/>
          <w:marTop w:val="0"/>
          <w:marBottom w:val="0"/>
          <w:divBdr>
            <w:top w:val="none" w:sz="0" w:space="0" w:color="auto"/>
            <w:left w:val="none" w:sz="0" w:space="0" w:color="auto"/>
            <w:bottom w:val="none" w:sz="0" w:space="0" w:color="auto"/>
            <w:right w:val="none" w:sz="0" w:space="0" w:color="auto"/>
          </w:divBdr>
        </w:div>
        <w:div w:id="1725789928">
          <w:marLeft w:val="480"/>
          <w:marRight w:val="0"/>
          <w:marTop w:val="0"/>
          <w:marBottom w:val="0"/>
          <w:divBdr>
            <w:top w:val="none" w:sz="0" w:space="0" w:color="auto"/>
            <w:left w:val="none" w:sz="0" w:space="0" w:color="auto"/>
            <w:bottom w:val="none" w:sz="0" w:space="0" w:color="auto"/>
            <w:right w:val="none" w:sz="0" w:space="0" w:color="auto"/>
          </w:divBdr>
        </w:div>
      </w:divsChild>
    </w:div>
    <w:div w:id="1479151729">
      <w:bodyDiv w:val="1"/>
      <w:marLeft w:val="0"/>
      <w:marRight w:val="0"/>
      <w:marTop w:val="0"/>
      <w:marBottom w:val="0"/>
      <w:divBdr>
        <w:top w:val="none" w:sz="0" w:space="0" w:color="auto"/>
        <w:left w:val="none" w:sz="0" w:space="0" w:color="auto"/>
        <w:bottom w:val="none" w:sz="0" w:space="0" w:color="auto"/>
        <w:right w:val="none" w:sz="0" w:space="0" w:color="auto"/>
      </w:divBdr>
      <w:divsChild>
        <w:div w:id="1431513018">
          <w:marLeft w:val="480"/>
          <w:marRight w:val="0"/>
          <w:marTop w:val="0"/>
          <w:marBottom w:val="0"/>
          <w:divBdr>
            <w:top w:val="none" w:sz="0" w:space="0" w:color="auto"/>
            <w:left w:val="none" w:sz="0" w:space="0" w:color="auto"/>
            <w:bottom w:val="none" w:sz="0" w:space="0" w:color="auto"/>
            <w:right w:val="none" w:sz="0" w:space="0" w:color="auto"/>
          </w:divBdr>
        </w:div>
        <w:div w:id="476608291">
          <w:marLeft w:val="480"/>
          <w:marRight w:val="0"/>
          <w:marTop w:val="0"/>
          <w:marBottom w:val="0"/>
          <w:divBdr>
            <w:top w:val="none" w:sz="0" w:space="0" w:color="auto"/>
            <w:left w:val="none" w:sz="0" w:space="0" w:color="auto"/>
            <w:bottom w:val="none" w:sz="0" w:space="0" w:color="auto"/>
            <w:right w:val="none" w:sz="0" w:space="0" w:color="auto"/>
          </w:divBdr>
        </w:div>
        <w:div w:id="703794712">
          <w:marLeft w:val="480"/>
          <w:marRight w:val="0"/>
          <w:marTop w:val="0"/>
          <w:marBottom w:val="0"/>
          <w:divBdr>
            <w:top w:val="none" w:sz="0" w:space="0" w:color="auto"/>
            <w:left w:val="none" w:sz="0" w:space="0" w:color="auto"/>
            <w:bottom w:val="none" w:sz="0" w:space="0" w:color="auto"/>
            <w:right w:val="none" w:sz="0" w:space="0" w:color="auto"/>
          </w:divBdr>
        </w:div>
        <w:div w:id="710881059">
          <w:marLeft w:val="480"/>
          <w:marRight w:val="0"/>
          <w:marTop w:val="0"/>
          <w:marBottom w:val="0"/>
          <w:divBdr>
            <w:top w:val="none" w:sz="0" w:space="0" w:color="auto"/>
            <w:left w:val="none" w:sz="0" w:space="0" w:color="auto"/>
            <w:bottom w:val="none" w:sz="0" w:space="0" w:color="auto"/>
            <w:right w:val="none" w:sz="0" w:space="0" w:color="auto"/>
          </w:divBdr>
        </w:div>
        <w:div w:id="1546482415">
          <w:marLeft w:val="480"/>
          <w:marRight w:val="0"/>
          <w:marTop w:val="0"/>
          <w:marBottom w:val="0"/>
          <w:divBdr>
            <w:top w:val="none" w:sz="0" w:space="0" w:color="auto"/>
            <w:left w:val="none" w:sz="0" w:space="0" w:color="auto"/>
            <w:bottom w:val="none" w:sz="0" w:space="0" w:color="auto"/>
            <w:right w:val="none" w:sz="0" w:space="0" w:color="auto"/>
          </w:divBdr>
        </w:div>
        <w:div w:id="1435127461">
          <w:marLeft w:val="480"/>
          <w:marRight w:val="0"/>
          <w:marTop w:val="0"/>
          <w:marBottom w:val="0"/>
          <w:divBdr>
            <w:top w:val="none" w:sz="0" w:space="0" w:color="auto"/>
            <w:left w:val="none" w:sz="0" w:space="0" w:color="auto"/>
            <w:bottom w:val="none" w:sz="0" w:space="0" w:color="auto"/>
            <w:right w:val="none" w:sz="0" w:space="0" w:color="auto"/>
          </w:divBdr>
        </w:div>
        <w:div w:id="903445280">
          <w:marLeft w:val="480"/>
          <w:marRight w:val="0"/>
          <w:marTop w:val="0"/>
          <w:marBottom w:val="0"/>
          <w:divBdr>
            <w:top w:val="none" w:sz="0" w:space="0" w:color="auto"/>
            <w:left w:val="none" w:sz="0" w:space="0" w:color="auto"/>
            <w:bottom w:val="none" w:sz="0" w:space="0" w:color="auto"/>
            <w:right w:val="none" w:sz="0" w:space="0" w:color="auto"/>
          </w:divBdr>
        </w:div>
        <w:div w:id="695816551">
          <w:marLeft w:val="480"/>
          <w:marRight w:val="0"/>
          <w:marTop w:val="0"/>
          <w:marBottom w:val="0"/>
          <w:divBdr>
            <w:top w:val="none" w:sz="0" w:space="0" w:color="auto"/>
            <w:left w:val="none" w:sz="0" w:space="0" w:color="auto"/>
            <w:bottom w:val="none" w:sz="0" w:space="0" w:color="auto"/>
            <w:right w:val="none" w:sz="0" w:space="0" w:color="auto"/>
          </w:divBdr>
        </w:div>
        <w:div w:id="185873740">
          <w:marLeft w:val="480"/>
          <w:marRight w:val="0"/>
          <w:marTop w:val="0"/>
          <w:marBottom w:val="0"/>
          <w:divBdr>
            <w:top w:val="none" w:sz="0" w:space="0" w:color="auto"/>
            <w:left w:val="none" w:sz="0" w:space="0" w:color="auto"/>
            <w:bottom w:val="none" w:sz="0" w:space="0" w:color="auto"/>
            <w:right w:val="none" w:sz="0" w:space="0" w:color="auto"/>
          </w:divBdr>
        </w:div>
        <w:div w:id="1056776587">
          <w:marLeft w:val="480"/>
          <w:marRight w:val="0"/>
          <w:marTop w:val="0"/>
          <w:marBottom w:val="0"/>
          <w:divBdr>
            <w:top w:val="none" w:sz="0" w:space="0" w:color="auto"/>
            <w:left w:val="none" w:sz="0" w:space="0" w:color="auto"/>
            <w:bottom w:val="none" w:sz="0" w:space="0" w:color="auto"/>
            <w:right w:val="none" w:sz="0" w:space="0" w:color="auto"/>
          </w:divBdr>
        </w:div>
        <w:div w:id="1398355412">
          <w:marLeft w:val="480"/>
          <w:marRight w:val="0"/>
          <w:marTop w:val="0"/>
          <w:marBottom w:val="0"/>
          <w:divBdr>
            <w:top w:val="none" w:sz="0" w:space="0" w:color="auto"/>
            <w:left w:val="none" w:sz="0" w:space="0" w:color="auto"/>
            <w:bottom w:val="none" w:sz="0" w:space="0" w:color="auto"/>
            <w:right w:val="none" w:sz="0" w:space="0" w:color="auto"/>
          </w:divBdr>
        </w:div>
        <w:div w:id="753480369">
          <w:marLeft w:val="480"/>
          <w:marRight w:val="0"/>
          <w:marTop w:val="0"/>
          <w:marBottom w:val="0"/>
          <w:divBdr>
            <w:top w:val="none" w:sz="0" w:space="0" w:color="auto"/>
            <w:left w:val="none" w:sz="0" w:space="0" w:color="auto"/>
            <w:bottom w:val="none" w:sz="0" w:space="0" w:color="auto"/>
            <w:right w:val="none" w:sz="0" w:space="0" w:color="auto"/>
          </w:divBdr>
        </w:div>
        <w:div w:id="984698451">
          <w:marLeft w:val="480"/>
          <w:marRight w:val="0"/>
          <w:marTop w:val="0"/>
          <w:marBottom w:val="0"/>
          <w:divBdr>
            <w:top w:val="none" w:sz="0" w:space="0" w:color="auto"/>
            <w:left w:val="none" w:sz="0" w:space="0" w:color="auto"/>
            <w:bottom w:val="none" w:sz="0" w:space="0" w:color="auto"/>
            <w:right w:val="none" w:sz="0" w:space="0" w:color="auto"/>
          </w:divBdr>
        </w:div>
        <w:div w:id="1562787338">
          <w:marLeft w:val="480"/>
          <w:marRight w:val="0"/>
          <w:marTop w:val="0"/>
          <w:marBottom w:val="0"/>
          <w:divBdr>
            <w:top w:val="none" w:sz="0" w:space="0" w:color="auto"/>
            <w:left w:val="none" w:sz="0" w:space="0" w:color="auto"/>
            <w:bottom w:val="none" w:sz="0" w:space="0" w:color="auto"/>
            <w:right w:val="none" w:sz="0" w:space="0" w:color="auto"/>
          </w:divBdr>
        </w:div>
        <w:div w:id="717629798">
          <w:marLeft w:val="480"/>
          <w:marRight w:val="0"/>
          <w:marTop w:val="0"/>
          <w:marBottom w:val="0"/>
          <w:divBdr>
            <w:top w:val="none" w:sz="0" w:space="0" w:color="auto"/>
            <w:left w:val="none" w:sz="0" w:space="0" w:color="auto"/>
            <w:bottom w:val="none" w:sz="0" w:space="0" w:color="auto"/>
            <w:right w:val="none" w:sz="0" w:space="0" w:color="auto"/>
          </w:divBdr>
        </w:div>
        <w:div w:id="926233284">
          <w:marLeft w:val="480"/>
          <w:marRight w:val="0"/>
          <w:marTop w:val="0"/>
          <w:marBottom w:val="0"/>
          <w:divBdr>
            <w:top w:val="none" w:sz="0" w:space="0" w:color="auto"/>
            <w:left w:val="none" w:sz="0" w:space="0" w:color="auto"/>
            <w:bottom w:val="none" w:sz="0" w:space="0" w:color="auto"/>
            <w:right w:val="none" w:sz="0" w:space="0" w:color="auto"/>
          </w:divBdr>
        </w:div>
        <w:div w:id="314185457">
          <w:marLeft w:val="480"/>
          <w:marRight w:val="0"/>
          <w:marTop w:val="0"/>
          <w:marBottom w:val="0"/>
          <w:divBdr>
            <w:top w:val="none" w:sz="0" w:space="0" w:color="auto"/>
            <w:left w:val="none" w:sz="0" w:space="0" w:color="auto"/>
            <w:bottom w:val="none" w:sz="0" w:space="0" w:color="auto"/>
            <w:right w:val="none" w:sz="0" w:space="0" w:color="auto"/>
          </w:divBdr>
        </w:div>
        <w:div w:id="565071168">
          <w:marLeft w:val="480"/>
          <w:marRight w:val="0"/>
          <w:marTop w:val="0"/>
          <w:marBottom w:val="0"/>
          <w:divBdr>
            <w:top w:val="none" w:sz="0" w:space="0" w:color="auto"/>
            <w:left w:val="none" w:sz="0" w:space="0" w:color="auto"/>
            <w:bottom w:val="none" w:sz="0" w:space="0" w:color="auto"/>
            <w:right w:val="none" w:sz="0" w:space="0" w:color="auto"/>
          </w:divBdr>
        </w:div>
        <w:div w:id="977149967">
          <w:marLeft w:val="480"/>
          <w:marRight w:val="0"/>
          <w:marTop w:val="0"/>
          <w:marBottom w:val="0"/>
          <w:divBdr>
            <w:top w:val="none" w:sz="0" w:space="0" w:color="auto"/>
            <w:left w:val="none" w:sz="0" w:space="0" w:color="auto"/>
            <w:bottom w:val="none" w:sz="0" w:space="0" w:color="auto"/>
            <w:right w:val="none" w:sz="0" w:space="0" w:color="auto"/>
          </w:divBdr>
        </w:div>
        <w:div w:id="1723360175">
          <w:marLeft w:val="480"/>
          <w:marRight w:val="0"/>
          <w:marTop w:val="0"/>
          <w:marBottom w:val="0"/>
          <w:divBdr>
            <w:top w:val="none" w:sz="0" w:space="0" w:color="auto"/>
            <w:left w:val="none" w:sz="0" w:space="0" w:color="auto"/>
            <w:bottom w:val="none" w:sz="0" w:space="0" w:color="auto"/>
            <w:right w:val="none" w:sz="0" w:space="0" w:color="auto"/>
          </w:divBdr>
        </w:div>
        <w:div w:id="1679306505">
          <w:marLeft w:val="480"/>
          <w:marRight w:val="0"/>
          <w:marTop w:val="0"/>
          <w:marBottom w:val="0"/>
          <w:divBdr>
            <w:top w:val="none" w:sz="0" w:space="0" w:color="auto"/>
            <w:left w:val="none" w:sz="0" w:space="0" w:color="auto"/>
            <w:bottom w:val="none" w:sz="0" w:space="0" w:color="auto"/>
            <w:right w:val="none" w:sz="0" w:space="0" w:color="auto"/>
          </w:divBdr>
        </w:div>
        <w:div w:id="339430559">
          <w:marLeft w:val="480"/>
          <w:marRight w:val="0"/>
          <w:marTop w:val="0"/>
          <w:marBottom w:val="0"/>
          <w:divBdr>
            <w:top w:val="none" w:sz="0" w:space="0" w:color="auto"/>
            <w:left w:val="none" w:sz="0" w:space="0" w:color="auto"/>
            <w:bottom w:val="none" w:sz="0" w:space="0" w:color="auto"/>
            <w:right w:val="none" w:sz="0" w:space="0" w:color="auto"/>
          </w:divBdr>
        </w:div>
        <w:div w:id="231233236">
          <w:marLeft w:val="480"/>
          <w:marRight w:val="0"/>
          <w:marTop w:val="0"/>
          <w:marBottom w:val="0"/>
          <w:divBdr>
            <w:top w:val="none" w:sz="0" w:space="0" w:color="auto"/>
            <w:left w:val="none" w:sz="0" w:space="0" w:color="auto"/>
            <w:bottom w:val="none" w:sz="0" w:space="0" w:color="auto"/>
            <w:right w:val="none" w:sz="0" w:space="0" w:color="auto"/>
          </w:divBdr>
        </w:div>
        <w:div w:id="521237594">
          <w:marLeft w:val="480"/>
          <w:marRight w:val="0"/>
          <w:marTop w:val="0"/>
          <w:marBottom w:val="0"/>
          <w:divBdr>
            <w:top w:val="none" w:sz="0" w:space="0" w:color="auto"/>
            <w:left w:val="none" w:sz="0" w:space="0" w:color="auto"/>
            <w:bottom w:val="none" w:sz="0" w:space="0" w:color="auto"/>
            <w:right w:val="none" w:sz="0" w:space="0" w:color="auto"/>
          </w:divBdr>
        </w:div>
        <w:div w:id="1438330530">
          <w:marLeft w:val="480"/>
          <w:marRight w:val="0"/>
          <w:marTop w:val="0"/>
          <w:marBottom w:val="0"/>
          <w:divBdr>
            <w:top w:val="none" w:sz="0" w:space="0" w:color="auto"/>
            <w:left w:val="none" w:sz="0" w:space="0" w:color="auto"/>
            <w:bottom w:val="none" w:sz="0" w:space="0" w:color="auto"/>
            <w:right w:val="none" w:sz="0" w:space="0" w:color="auto"/>
          </w:divBdr>
        </w:div>
        <w:div w:id="20593806">
          <w:marLeft w:val="480"/>
          <w:marRight w:val="0"/>
          <w:marTop w:val="0"/>
          <w:marBottom w:val="0"/>
          <w:divBdr>
            <w:top w:val="none" w:sz="0" w:space="0" w:color="auto"/>
            <w:left w:val="none" w:sz="0" w:space="0" w:color="auto"/>
            <w:bottom w:val="none" w:sz="0" w:space="0" w:color="auto"/>
            <w:right w:val="none" w:sz="0" w:space="0" w:color="auto"/>
          </w:divBdr>
        </w:div>
        <w:div w:id="632059538">
          <w:marLeft w:val="480"/>
          <w:marRight w:val="0"/>
          <w:marTop w:val="0"/>
          <w:marBottom w:val="0"/>
          <w:divBdr>
            <w:top w:val="none" w:sz="0" w:space="0" w:color="auto"/>
            <w:left w:val="none" w:sz="0" w:space="0" w:color="auto"/>
            <w:bottom w:val="none" w:sz="0" w:space="0" w:color="auto"/>
            <w:right w:val="none" w:sz="0" w:space="0" w:color="auto"/>
          </w:divBdr>
        </w:div>
        <w:div w:id="1878622101">
          <w:marLeft w:val="480"/>
          <w:marRight w:val="0"/>
          <w:marTop w:val="0"/>
          <w:marBottom w:val="0"/>
          <w:divBdr>
            <w:top w:val="none" w:sz="0" w:space="0" w:color="auto"/>
            <w:left w:val="none" w:sz="0" w:space="0" w:color="auto"/>
            <w:bottom w:val="none" w:sz="0" w:space="0" w:color="auto"/>
            <w:right w:val="none" w:sz="0" w:space="0" w:color="auto"/>
          </w:divBdr>
        </w:div>
        <w:div w:id="407700143">
          <w:marLeft w:val="480"/>
          <w:marRight w:val="0"/>
          <w:marTop w:val="0"/>
          <w:marBottom w:val="0"/>
          <w:divBdr>
            <w:top w:val="none" w:sz="0" w:space="0" w:color="auto"/>
            <w:left w:val="none" w:sz="0" w:space="0" w:color="auto"/>
            <w:bottom w:val="none" w:sz="0" w:space="0" w:color="auto"/>
            <w:right w:val="none" w:sz="0" w:space="0" w:color="auto"/>
          </w:divBdr>
        </w:div>
        <w:div w:id="106435204">
          <w:marLeft w:val="480"/>
          <w:marRight w:val="0"/>
          <w:marTop w:val="0"/>
          <w:marBottom w:val="0"/>
          <w:divBdr>
            <w:top w:val="none" w:sz="0" w:space="0" w:color="auto"/>
            <w:left w:val="none" w:sz="0" w:space="0" w:color="auto"/>
            <w:bottom w:val="none" w:sz="0" w:space="0" w:color="auto"/>
            <w:right w:val="none" w:sz="0" w:space="0" w:color="auto"/>
          </w:divBdr>
        </w:div>
        <w:div w:id="1314486203">
          <w:marLeft w:val="480"/>
          <w:marRight w:val="0"/>
          <w:marTop w:val="0"/>
          <w:marBottom w:val="0"/>
          <w:divBdr>
            <w:top w:val="none" w:sz="0" w:space="0" w:color="auto"/>
            <w:left w:val="none" w:sz="0" w:space="0" w:color="auto"/>
            <w:bottom w:val="none" w:sz="0" w:space="0" w:color="auto"/>
            <w:right w:val="none" w:sz="0" w:space="0" w:color="auto"/>
          </w:divBdr>
        </w:div>
        <w:div w:id="1986930810">
          <w:marLeft w:val="480"/>
          <w:marRight w:val="0"/>
          <w:marTop w:val="0"/>
          <w:marBottom w:val="0"/>
          <w:divBdr>
            <w:top w:val="none" w:sz="0" w:space="0" w:color="auto"/>
            <w:left w:val="none" w:sz="0" w:space="0" w:color="auto"/>
            <w:bottom w:val="none" w:sz="0" w:space="0" w:color="auto"/>
            <w:right w:val="none" w:sz="0" w:space="0" w:color="auto"/>
          </w:divBdr>
        </w:div>
        <w:div w:id="1598059869">
          <w:marLeft w:val="480"/>
          <w:marRight w:val="0"/>
          <w:marTop w:val="0"/>
          <w:marBottom w:val="0"/>
          <w:divBdr>
            <w:top w:val="none" w:sz="0" w:space="0" w:color="auto"/>
            <w:left w:val="none" w:sz="0" w:space="0" w:color="auto"/>
            <w:bottom w:val="none" w:sz="0" w:space="0" w:color="auto"/>
            <w:right w:val="none" w:sz="0" w:space="0" w:color="auto"/>
          </w:divBdr>
        </w:div>
        <w:div w:id="516507856">
          <w:marLeft w:val="480"/>
          <w:marRight w:val="0"/>
          <w:marTop w:val="0"/>
          <w:marBottom w:val="0"/>
          <w:divBdr>
            <w:top w:val="none" w:sz="0" w:space="0" w:color="auto"/>
            <w:left w:val="none" w:sz="0" w:space="0" w:color="auto"/>
            <w:bottom w:val="none" w:sz="0" w:space="0" w:color="auto"/>
            <w:right w:val="none" w:sz="0" w:space="0" w:color="auto"/>
          </w:divBdr>
        </w:div>
        <w:div w:id="1679963534">
          <w:marLeft w:val="480"/>
          <w:marRight w:val="0"/>
          <w:marTop w:val="0"/>
          <w:marBottom w:val="0"/>
          <w:divBdr>
            <w:top w:val="none" w:sz="0" w:space="0" w:color="auto"/>
            <w:left w:val="none" w:sz="0" w:space="0" w:color="auto"/>
            <w:bottom w:val="none" w:sz="0" w:space="0" w:color="auto"/>
            <w:right w:val="none" w:sz="0" w:space="0" w:color="auto"/>
          </w:divBdr>
        </w:div>
        <w:div w:id="763184123">
          <w:marLeft w:val="480"/>
          <w:marRight w:val="0"/>
          <w:marTop w:val="0"/>
          <w:marBottom w:val="0"/>
          <w:divBdr>
            <w:top w:val="none" w:sz="0" w:space="0" w:color="auto"/>
            <w:left w:val="none" w:sz="0" w:space="0" w:color="auto"/>
            <w:bottom w:val="none" w:sz="0" w:space="0" w:color="auto"/>
            <w:right w:val="none" w:sz="0" w:space="0" w:color="auto"/>
          </w:divBdr>
        </w:div>
        <w:div w:id="483669550">
          <w:marLeft w:val="480"/>
          <w:marRight w:val="0"/>
          <w:marTop w:val="0"/>
          <w:marBottom w:val="0"/>
          <w:divBdr>
            <w:top w:val="none" w:sz="0" w:space="0" w:color="auto"/>
            <w:left w:val="none" w:sz="0" w:space="0" w:color="auto"/>
            <w:bottom w:val="none" w:sz="0" w:space="0" w:color="auto"/>
            <w:right w:val="none" w:sz="0" w:space="0" w:color="auto"/>
          </w:divBdr>
        </w:div>
        <w:div w:id="260843386">
          <w:marLeft w:val="480"/>
          <w:marRight w:val="0"/>
          <w:marTop w:val="0"/>
          <w:marBottom w:val="0"/>
          <w:divBdr>
            <w:top w:val="none" w:sz="0" w:space="0" w:color="auto"/>
            <w:left w:val="none" w:sz="0" w:space="0" w:color="auto"/>
            <w:bottom w:val="none" w:sz="0" w:space="0" w:color="auto"/>
            <w:right w:val="none" w:sz="0" w:space="0" w:color="auto"/>
          </w:divBdr>
        </w:div>
        <w:div w:id="408190158">
          <w:marLeft w:val="480"/>
          <w:marRight w:val="0"/>
          <w:marTop w:val="0"/>
          <w:marBottom w:val="0"/>
          <w:divBdr>
            <w:top w:val="none" w:sz="0" w:space="0" w:color="auto"/>
            <w:left w:val="none" w:sz="0" w:space="0" w:color="auto"/>
            <w:bottom w:val="none" w:sz="0" w:space="0" w:color="auto"/>
            <w:right w:val="none" w:sz="0" w:space="0" w:color="auto"/>
          </w:divBdr>
        </w:div>
        <w:div w:id="137504483">
          <w:marLeft w:val="480"/>
          <w:marRight w:val="0"/>
          <w:marTop w:val="0"/>
          <w:marBottom w:val="0"/>
          <w:divBdr>
            <w:top w:val="none" w:sz="0" w:space="0" w:color="auto"/>
            <w:left w:val="none" w:sz="0" w:space="0" w:color="auto"/>
            <w:bottom w:val="none" w:sz="0" w:space="0" w:color="auto"/>
            <w:right w:val="none" w:sz="0" w:space="0" w:color="auto"/>
          </w:divBdr>
        </w:div>
        <w:div w:id="1502894022">
          <w:marLeft w:val="480"/>
          <w:marRight w:val="0"/>
          <w:marTop w:val="0"/>
          <w:marBottom w:val="0"/>
          <w:divBdr>
            <w:top w:val="none" w:sz="0" w:space="0" w:color="auto"/>
            <w:left w:val="none" w:sz="0" w:space="0" w:color="auto"/>
            <w:bottom w:val="none" w:sz="0" w:space="0" w:color="auto"/>
            <w:right w:val="none" w:sz="0" w:space="0" w:color="auto"/>
          </w:divBdr>
        </w:div>
        <w:div w:id="2036611857">
          <w:marLeft w:val="480"/>
          <w:marRight w:val="0"/>
          <w:marTop w:val="0"/>
          <w:marBottom w:val="0"/>
          <w:divBdr>
            <w:top w:val="none" w:sz="0" w:space="0" w:color="auto"/>
            <w:left w:val="none" w:sz="0" w:space="0" w:color="auto"/>
            <w:bottom w:val="none" w:sz="0" w:space="0" w:color="auto"/>
            <w:right w:val="none" w:sz="0" w:space="0" w:color="auto"/>
          </w:divBdr>
        </w:div>
        <w:div w:id="49499667">
          <w:marLeft w:val="480"/>
          <w:marRight w:val="0"/>
          <w:marTop w:val="0"/>
          <w:marBottom w:val="0"/>
          <w:divBdr>
            <w:top w:val="none" w:sz="0" w:space="0" w:color="auto"/>
            <w:left w:val="none" w:sz="0" w:space="0" w:color="auto"/>
            <w:bottom w:val="none" w:sz="0" w:space="0" w:color="auto"/>
            <w:right w:val="none" w:sz="0" w:space="0" w:color="auto"/>
          </w:divBdr>
        </w:div>
        <w:div w:id="1392801349">
          <w:marLeft w:val="480"/>
          <w:marRight w:val="0"/>
          <w:marTop w:val="0"/>
          <w:marBottom w:val="0"/>
          <w:divBdr>
            <w:top w:val="none" w:sz="0" w:space="0" w:color="auto"/>
            <w:left w:val="none" w:sz="0" w:space="0" w:color="auto"/>
            <w:bottom w:val="none" w:sz="0" w:space="0" w:color="auto"/>
            <w:right w:val="none" w:sz="0" w:space="0" w:color="auto"/>
          </w:divBdr>
        </w:div>
        <w:div w:id="1626883370">
          <w:marLeft w:val="480"/>
          <w:marRight w:val="0"/>
          <w:marTop w:val="0"/>
          <w:marBottom w:val="0"/>
          <w:divBdr>
            <w:top w:val="none" w:sz="0" w:space="0" w:color="auto"/>
            <w:left w:val="none" w:sz="0" w:space="0" w:color="auto"/>
            <w:bottom w:val="none" w:sz="0" w:space="0" w:color="auto"/>
            <w:right w:val="none" w:sz="0" w:space="0" w:color="auto"/>
          </w:divBdr>
        </w:div>
        <w:div w:id="82000532">
          <w:marLeft w:val="480"/>
          <w:marRight w:val="0"/>
          <w:marTop w:val="0"/>
          <w:marBottom w:val="0"/>
          <w:divBdr>
            <w:top w:val="none" w:sz="0" w:space="0" w:color="auto"/>
            <w:left w:val="none" w:sz="0" w:space="0" w:color="auto"/>
            <w:bottom w:val="none" w:sz="0" w:space="0" w:color="auto"/>
            <w:right w:val="none" w:sz="0" w:space="0" w:color="auto"/>
          </w:divBdr>
        </w:div>
        <w:div w:id="1472558834">
          <w:marLeft w:val="480"/>
          <w:marRight w:val="0"/>
          <w:marTop w:val="0"/>
          <w:marBottom w:val="0"/>
          <w:divBdr>
            <w:top w:val="none" w:sz="0" w:space="0" w:color="auto"/>
            <w:left w:val="none" w:sz="0" w:space="0" w:color="auto"/>
            <w:bottom w:val="none" w:sz="0" w:space="0" w:color="auto"/>
            <w:right w:val="none" w:sz="0" w:space="0" w:color="auto"/>
          </w:divBdr>
        </w:div>
        <w:div w:id="1405713086">
          <w:marLeft w:val="480"/>
          <w:marRight w:val="0"/>
          <w:marTop w:val="0"/>
          <w:marBottom w:val="0"/>
          <w:divBdr>
            <w:top w:val="none" w:sz="0" w:space="0" w:color="auto"/>
            <w:left w:val="none" w:sz="0" w:space="0" w:color="auto"/>
            <w:bottom w:val="none" w:sz="0" w:space="0" w:color="auto"/>
            <w:right w:val="none" w:sz="0" w:space="0" w:color="auto"/>
          </w:divBdr>
        </w:div>
        <w:div w:id="1917595274">
          <w:marLeft w:val="480"/>
          <w:marRight w:val="0"/>
          <w:marTop w:val="0"/>
          <w:marBottom w:val="0"/>
          <w:divBdr>
            <w:top w:val="none" w:sz="0" w:space="0" w:color="auto"/>
            <w:left w:val="none" w:sz="0" w:space="0" w:color="auto"/>
            <w:bottom w:val="none" w:sz="0" w:space="0" w:color="auto"/>
            <w:right w:val="none" w:sz="0" w:space="0" w:color="auto"/>
          </w:divBdr>
        </w:div>
        <w:div w:id="1783114064">
          <w:marLeft w:val="480"/>
          <w:marRight w:val="0"/>
          <w:marTop w:val="0"/>
          <w:marBottom w:val="0"/>
          <w:divBdr>
            <w:top w:val="none" w:sz="0" w:space="0" w:color="auto"/>
            <w:left w:val="none" w:sz="0" w:space="0" w:color="auto"/>
            <w:bottom w:val="none" w:sz="0" w:space="0" w:color="auto"/>
            <w:right w:val="none" w:sz="0" w:space="0" w:color="auto"/>
          </w:divBdr>
        </w:div>
        <w:div w:id="1738432755">
          <w:marLeft w:val="480"/>
          <w:marRight w:val="0"/>
          <w:marTop w:val="0"/>
          <w:marBottom w:val="0"/>
          <w:divBdr>
            <w:top w:val="none" w:sz="0" w:space="0" w:color="auto"/>
            <w:left w:val="none" w:sz="0" w:space="0" w:color="auto"/>
            <w:bottom w:val="none" w:sz="0" w:space="0" w:color="auto"/>
            <w:right w:val="none" w:sz="0" w:space="0" w:color="auto"/>
          </w:divBdr>
        </w:div>
        <w:div w:id="2001082375">
          <w:marLeft w:val="480"/>
          <w:marRight w:val="0"/>
          <w:marTop w:val="0"/>
          <w:marBottom w:val="0"/>
          <w:divBdr>
            <w:top w:val="none" w:sz="0" w:space="0" w:color="auto"/>
            <w:left w:val="none" w:sz="0" w:space="0" w:color="auto"/>
            <w:bottom w:val="none" w:sz="0" w:space="0" w:color="auto"/>
            <w:right w:val="none" w:sz="0" w:space="0" w:color="auto"/>
          </w:divBdr>
        </w:div>
      </w:divsChild>
    </w:div>
    <w:div w:id="1480465795">
      <w:bodyDiv w:val="1"/>
      <w:marLeft w:val="0"/>
      <w:marRight w:val="0"/>
      <w:marTop w:val="0"/>
      <w:marBottom w:val="0"/>
      <w:divBdr>
        <w:top w:val="none" w:sz="0" w:space="0" w:color="auto"/>
        <w:left w:val="none" w:sz="0" w:space="0" w:color="auto"/>
        <w:bottom w:val="none" w:sz="0" w:space="0" w:color="auto"/>
        <w:right w:val="none" w:sz="0" w:space="0" w:color="auto"/>
      </w:divBdr>
      <w:divsChild>
        <w:div w:id="42140346">
          <w:marLeft w:val="480"/>
          <w:marRight w:val="0"/>
          <w:marTop w:val="0"/>
          <w:marBottom w:val="0"/>
          <w:divBdr>
            <w:top w:val="none" w:sz="0" w:space="0" w:color="auto"/>
            <w:left w:val="none" w:sz="0" w:space="0" w:color="auto"/>
            <w:bottom w:val="none" w:sz="0" w:space="0" w:color="auto"/>
            <w:right w:val="none" w:sz="0" w:space="0" w:color="auto"/>
          </w:divBdr>
        </w:div>
        <w:div w:id="303198713">
          <w:marLeft w:val="480"/>
          <w:marRight w:val="0"/>
          <w:marTop w:val="0"/>
          <w:marBottom w:val="0"/>
          <w:divBdr>
            <w:top w:val="none" w:sz="0" w:space="0" w:color="auto"/>
            <w:left w:val="none" w:sz="0" w:space="0" w:color="auto"/>
            <w:bottom w:val="none" w:sz="0" w:space="0" w:color="auto"/>
            <w:right w:val="none" w:sz="0" w:space="0" w:color="auto"/>
          </w:divBdr>
        </w:div>
        <w:div w:id="79762309">
          <w:marLeft w:val="480"/>
          <w:marRight w:val="0"/>
          <w:marTop w:val="0"/>
          <w:marBottom w:val="0"/>
          <w:divBdr>
            <w:top w:val="none" w:sz="0" w:space="0" w:color="auto"/>
            <w:left w:val="none" w:sz="0" w:space="0" w:color="auto"/>
            <w:bottom w:val="none" w:sz="0" w:space="0" w:color="auto"/>
            <w:right w:val="none" w:sz="0" w:space="0" w:color="auto"/>
          </w:divBdr>
        </w:div>
        <w:div w:id="1396776949">
          <w:marLeft w:val="480"/>
          <w:marRight w:val="0"/>
          <w:marTop w:val="0"/>
          <w:marBottom w:val="0"/>
          <w:divBdr>
            <w:top w:val="none" w:sz="0" w:space="0" w:color="auto"/>
            <w:left w:val="none" w:sz="0" w:space="0" w:color="auto"/>
            <w:bottom w:val="none" w:sz="0" w:space="0" w:color="auto"/>
            <w:right w:val="none" w:sz="0" w:space="0" w:color="auto"/>
          </w:divBdr>
        </w:div>
        <w:div w:id="435639283">
          <w:marLeft w:val="480"/>
          <w:marRight w:val="0"/>
          <w:marTop w:val="0"/>
          <w:marBottom w:val="0"/>
          <w:divBdr>
            <w:top w:val="none" w:sz="0" w:space="0" w:color="auto"/>
            <w:left w:val="none" w:sz="0" w:space="0" w:color="auto"/>
            <w:bottom w:val="none" w:sz="0" w:space="0" w:color="auto"/>
            <w:right w:val="none" w:sz="0" w:space="0" w:color="auto"/>
          </w:divBdr>
        </w:div>
        <w:div w:id="1042560434">
          <w:marLeft w:val="480"/>
          <w:marRight w:val="0"/>
          <w:marTop w:val="0"/>
          <w:marBottom w:val="0"/>
          <w:divBdr>
            <w:top w:val="none" w:sz="0" w:space="0" w:color="auto"/>
            <w:left w:val="none" w:sz="0" w:space="0" w:color="auto"/>
            <w:bottom w:val="none" w:sz="0" w:space="0" w:color="auto"/>
            <w:right w:val="none" w:sz="0" w:space="0" w:color="auto"/>
          </w:divBdr>
        </w:div>
        <w:div w:id="2009943788">
          <w:marLeft w:val="480"/>
          <w:marRight w:val="0"/>
          <w:marTop w:val="0"/>
          <w:marBottom w:val="0"/>
          <w:divBdr>
            <w:top w:val="none" w:sz="0" w:space="0" w:color="auto"/>
            <w:left w:val="none" w:sz="0" w:space="0" w:color="auto"/>
            <w:bottom w:val="none" w:sz="0" w:space="0" w:color="auto"/>
            <w:right w:val="none" w:sz="0" w:space="0" w:color="auto"/>
          </w:divBdr>
        </w:div>
        <w:div w:id="1096708850">
          <w:marLeft w:val="480"/>
          <w:marRight w:val="0"/>
          <w:marTop w:val="0"/>
          <w:marBottom w:val="0"/>
          <w:divBdr>
            <w:top w:val="none" w:sz="0" w:space="0" w:color="auto"/>
            <w:left w:val="none" w:sz="0" w:space="0" w:color="auto"/>
            <w:bottom w:val="none" w:sz="0" w:space="0" w:color="auto"/>
            <w:right w:val="none" w:sz="0" w:space="0" w:color="auto"/>
          </w:divBdr>
        </w:div>
        <w:div w:id="1708991453">
          <w:marLeft w:val="480"/>
          <w:marRight w:val="0"/>
          <w:marTop w:val="0"/>
          <w:marBottom w:val="0"/>
          <w:divBdr>
            <w:top w:val="none" w:sz="0" w:space="0" w:color="auto"/>
            <w:left w:val="none" w:sz="0" w:space="0" w:color="auto"/>
            <w:bottom w:val="none" w:sz="0" w:space="0" w:color="auto"/>
            <w:right w:val="none" w:sz="0" w:space="0" w:color="auto"/>
          </w:divBdr>
        </w:div>
        <w:div w:id="1795560637">
          <w:marLeft w:val="480"/>
          <w:marRight w:val="0"/>
          <w:marTop w:val="0"/>
          <w:marBottom w:val="0"/>
          <w:divBdr>
            <w:top w:val="none" w:sz="0" w:space="0" w:color="auto"/>
            <w:left w:val="none" w:sz="0" w:space="0" w:color="auto"/>
            <w:bottom w:val="none" w:sz="0" w:space="0" w:color="auto"/>
            <w:right w:val="none" w:sz="0" w:space="0" w:color="auto"/>
          </w:divBdr>
        </w:div>
        <w:div w:id="498811951">
          <w:marLeft w:val="480"/>
          <w:marRight w:val="0"/>
          <w:marTop w:val="0"/>
          <w:marBottom w:val="0"/>
          <w:divBdr>
            <w:top w:val="none" w:sz="0" w:space="0" w:color="auto"/>
            <w:left w:val="none" w:sz="0" w:space="0" w:color="auto"/>
            <w:bottom w:val="none" w:sz="0" w:space="0" w:color="auto"/>
            <w:right w:val="none" w:sz="0" w:space="0" w:color="auto"/>
          </w:divBdr>
        </w:div>
        <w:div w:id="1769472147">
          <w:marLeft w:val="480"/>
          <w:marRight w:val="0"/>
          <w:marTop w:val="0"/>
          <w:marBottom w:val="0"/>
          <w:divBdr>
            <w:top w:val="none" w:sz="0" w:space="0" w:color="auto"/>
            <w:left w:val="none" w:sz="0" w:space="0" w:color="auto"/>
            <w:bottom w:val="none" w:sz="0" w:space="0" w:color="auto"/>
            <w:right w:val="none" w:sz="0" w:space="0" w:color="auto"/>
          </w:divBdr>
        </w:div>
        <w:div w:id="2115437015">
          <w:marLeft w:val="480"/>
          <w:marRight w:val="0"/>
          <w:marTop w:val="0"/>
          <w:marBottom w:val="0"/>
          <w:divBdr>
            <w:top w:val="none" w:sz="0" w:space="0" w:color="auto"/>
            <w:left w:val="none" w:sz="0" w:space="0" w:color="auto"/>
            <w:bottom w:val="none" w:sz="0" w:space="0" w:color="auto"/>
            <w:right w:val="none" w:sz="0" w:space="0" w:color="auto"/>
          </w:divBdr>
        </w:div>
        <w:div w:id="688334680">
          <w:marLeft w:val="480"/>
          <w:marRight w:val="0"/>
          <w:marTop w:val="0"/>
          <w:marBottom w:val="0"/>
          <w:divBdr>
            <w:top w:val="none" w:sz="0" w:space="0" w:color="auto"/>
            <w:left w:val="none" w:sz="0" w:space="0" w:color="auto"/>
            <w:bottom w:val="none" w:sz="0" w:space="0" w:color="auto"/>
            <w:right w:val="none" w:sz="0" w:space="0" w:color="auto"/>
          </w:divBdr>
        </w:div>
        <w:div w:id="1883979945">
          <w:marLeft w:val="480"/>
          <w:marRight w:val="0"/>
          <w:marTop w:val="0"/>
          <w:marBottom w:val="0"/>
          <w:divBdr>
            <w:top w:val="none" w:sz="0" w:space="0" w:color="auto"/>
            <w:left w:val="none" w:sz="0" w:space="0" w:color="auto"/>
            <w:bottom w:val="none" w:sz="0" w:space="0" w:color="auto"/>
            <w:right w:val="none" w:sz="0" w:space="0" w:color="auto"/>
          </w:divBdr>
        </w:div>
        <w:div w:id="947273648">
          <w:marLeft w:val="480"/>
          <w:marRight w:val="0"/>
          <w:marTop w:val="0"/>
          <w:marBottom w:val="0"/>
          <w:divBdr>
            <w:top w:val="none" w:sz="0" w:space="0" w:color="auto"/>
            <w:left w:val="none" w:sz="0" w:space="0" w:color="auto"/>
            <w:bottom w:val="none" w:sz="0" w:space="0" w:color="auto"/>
            <w:right w:val="none" w:sz="0" w:space="0" w:color="auto"/>
          </w:divBdr>
        </w:div>
        <w:div w:id="1783723299">
          <w:marLeft w:val="480"/>
          <w:marRight w:val="0"/>
          <w:marTop w:val="0"/>
          <w:marBottom w:val="0"/>
          <w:divBdr>
            <w:top w:val="none" w:sz="0" w:space="0" w:color="auto"/>
            <w:left w:val="none" w:sz="0" w:space="0" w:color="auto"/>
            <w:bottom w:val="none" w:sz="0" w:space="0" w:color="auto"/>
            <w:right w:val="none" w:sz="0" w:space="0" w:color="auto"/>
          </w:divBdr>
        </w:div>
        <w:div w:id="1685202778">
          <w:marLeft w:val="480"/>
          <w:marRight w:val="0"/>
          <w:marTop w:val="0"/>
          <w:marBottom w:val="0"/>
          <w:divBdr>
            <w:top w:val="none" w:sz="0" w:space="0" w:color="auto"/>
            <w:left w:val="none" w:sz="0" w:space="0" w:color="auto"/>
            <w:bottom w:val="none" w:sz="0" w:space="0" w:color="auto"/>
            <w:right w:val="none" w:sz="0" w:space="0" w:color="auto"/>
          </w:divBdr>
        </w:div>
        <w:div w:id="1137262381">
          <w:marLeft w:val="480"/>
          <w:marRight w:val="0"/>
          <w:marTop w:val="0"/>
          <w:marBottom w:val="0"/>
          <w:divBdr>
            <w:top w:val="none" w:sz="0" w:space="0" w:color="auto"/>
            <w:left w:val="none" w:sz="0" w:space="0" w:color="auto"/>
            <w:bottom w:val="none" w:sz="0" w:space="0" w:color="auto"/>
            <w:right w:val="none" w:sz="0" w:space="0" w:color="auto"/>
          </w:divBdr>
        </w:div>
        <w:div w:id="722946043">
          <w:marLeft w:val="480"/>
          <w:marRight w:val="0"/>
          <w:marTop w:val="0"/>
          <w:marBottom w:val="0"/>
          <w:divBdr>
            <w:top w:val="none" w:sz="0" w:space="0" w:color="auto"/>
            <w:left w:val="none" w:sz="0" w:space="0" w:color="auto"/>
            <w:bottom w:val="none" w:sz="0" w:space="0" w:color="auto"/>
            <w:right w:val="none" w:sz="0" w:space="0" w:color="auto"/>
          </w:divBdr>
        </w:div>
        <w:div w:id="139541722">
          <w:marLeft w:val="480"/>
          <w:marRight w:val="0"/>
          <w:marTop w:val="0"/>
          <w:marBottom w:val="0"/>
          <w:divBdr>
            <w:top w:val="none" w:sz="0" w:space="0" w:color="auto"/>
            <w:left w:val="none" w:sz="0" w:space="0" w:color="auto"/>
            <w:bottom w:val="none" w:sz="0" w:space="0" w:color="auto"/>
            <w:right w:val="none" w:sz="0" w:space="0" w:color="auto"/>
          </w:divBdr>
        </w:div>
        <w:div w:id="120343511">
          <w:marLeft w:val="480"/>
          <w:marRight w:val="0"/>
          <w:marTop w:val="0"/>
          <w:marBottom w:val="0"/>
          <w:divBdr>
            <w:top w:val="none" w:sz="0" w:space="0" w:color="auto"/>
            <w:left w:val="none" w:sz="0" w:space="0" w:color="auto"/>
            <w:bottom w:val="none" w:sz="0" w:space="0" w:color="auto"/>
            <w:right w:val="none" w:sz="0" w:space="0" w:color="auto"/>
          </w:divBdr>
        </w:div>
        <w:div w:id="667246019">
          <w:marLeft w:val="480"/>
          <w:marRight w:val="0"/>
          <w:marTop w:val="0"/>
          <w:marBottom w:val="0"/>
          <w:divBdr>
            <w:top w:val="none" w:sz="0" w:space="0" w:color="auto"/>
            <w:left w:val="none" w:sz="0" w:space="0" w:color="auto"/>
            <w:bottom w:val="none" w:sz="0" w:space="0" w:color="auto"/>
            <w:right w:val="none" w:sz="0" w:space="0" w:color="auto"/>
          </w:divBdr>
        </w:div>
        <w:div w:id="477918303">
          <w:marLeft w:val="480"/>
          <w:marRight w:val="0"/>
          <w:marTop w:val="0"/>
          <w:marBottom w:val="0"/>
          <w:divBdr>
            <w:top w:val="none" w:sz="0" w:space="0" w:color="auto"/>
            <w:left w:val="none" w:sz="0" w:space="0" w:color="auto"/>
            <w:bottom w:val="none" w:sz="0" w:space="0" w:color="auto"/>
            <w:right w:val="none" w:sz="0" w:space="0" w:color="auto"/>
          </w:divBdr>
        </w:div>
        <w:div w:id="504247806">
          <w:marLeft w:val="480"/>
          <w:marRight w:val="0"/>
          <w:marTop w:val="0"/>
          <w:marBottom w:val="0"/>
          <w:divBdr>
            <w:top w:val="none" w:sz="0" w:space="0" w:color="auto"/>
            <w:left w:val="none" w:sz="0" w:space="0" w:color="auto"/>
            <w:bottom w:val="none" w:sz="0" w:space="0" w:color="auto"/>
            <w:right w:val="none" w:sz="0" w:space="0" w:color="auto"/>
          </w:divBdr>
        </w:div>
        <w:div w:id="1461220595">
          <w:marLeft w:val="480"/>
          <w:marRight w:val="0"/>
          <w:marTop w:val="0"/>
          <w:marBottom w:val="0"/>
          <w:divBdr>
            <w:top w:val="none" w:sz="0" w:space="0" w:color="auto"/>
            <w:left w:val="none" w:sz="0" w:space="0" w:color="auto"/>
            <w:bottom w:val="none" w:sz="0" w:space="0" w:color="auto"/>
            <w:right w:val="none" w:sz="0" w:space="0" w:color="auto"/>
          </w:divBdr>
        </w:div>
        <w:div w:id="1211183543">
          <w:marLeft w:val="480"/>
          <w:marRight w:val="0"/>
          <w:marTop w:val="0"/>
          <w:marBottom w:val="0"/>
          <w:divBdr>
            <w:top w:val="none" w:sz="0" w:space="0" w:color="auto"/>
            <w:left w:val="none" w:sz="0" w:space="0" w:color="auto"/>
            <w:bottom w:val="none" w:sz="0" w:space="0" w:color="auto"/>
            <w:right w:val="none" w:sz="0" w:space="0" w:color="auto"/>
          </w:divBdr>
        </w:div>
        <w:div w:id="1656379068">
          <w:marLeft w:val="480"/>
          <w:marRight w:val="0"/>
          <w:marTop w:val="0"/>
          <w:marBottom w:val="0"/>
          <w:divBdr>
            <w:top w:val="none" w:sz="0" w:space="0" w:color="auto"/>
            <w:left w:val="none" w:sz="0" w:space="0" w:color="auto"/>
            <w:bottom w:val="none" w:sz="0" w:space="0" w:color="auto"/>
            <w:right w:val="none" w:sz="0" w:space="0" w:color="auto"/>
          </w:divBdr>
        </w:div>
        <w:div w:id="87392196">
          <w:marLeft w:val="480"/>
          <w:marRight w:val="0"/>
          <w:marTop w:val="0"/>
          <w:marBottom w:val="0"/>
          <w:divBdr>
            <w:top w:val="none" w:sz="0" w:space="0" w:color="auto"/>
            <w:left w:val="none" w:sz="0" w:space="0" w:color="auto"/>
            <w:bottom w:val="none" w:sz="0" w:space="0" w:color="auto"/>
            <w:right w:val="none" w:sz="0" w:space="0" w:color="auto"/>
          </w:divBdr>
        </w:div>
        <w:div w:id="859667365">
          <w:marLeft w:val="480"/>
          <w:marRight w:val="0"/>
          <w:marTop w:val="0"/>
          <w:marBottom w:val="0"/>
          <w:divBdr>
            <w:top w:val="none" w:sz="0" w:space="0" w:color="auto"/>
            <w:left w:val="none" w:sz="0" w:space="0" w:color="auto"/>
            <w:bottom w:val="none" w:sz="0" w:space="0" w:color="auto"/>
            <w:right w:val="none" w:sz="0" w:space="0" w:color="auto"/>
          </w:divBdr>
        </w:div>
        <w:div w:id="345449818">
          <w:marLeft w:val="480"/>
          <w:marRight w:val="0"/>
          <w:marTop w:val="0"/>
          <w:marBottom w:val="0"/>
          <w:divBdr>
            <w:top w:val="none" w:sz="0" w:space="0" w:color="auto"/>
            <w:left w:val="none" w:sz="0" w:space="0" w:color="auto"/>
            <w:bottom w:val="none" w:sz="0" w:space="0" w:color="auto"/>
            <w:right w:val="none" w:sz="0" w:space="0" w:color="auto"/>
          </w:divBdr>
        </w:div>
        <w:div w:id="17850483">
          <w:marLeft w:val="480"/>
          <w:marRight w:val="0"/>
          <w:marTop w:val="0"/>
          <w:marBottom w:val="0"/>
          <w:divBdr>
            <w:top w:val="none" w:sz="0" w:space="0" w:color="auto"/>
            <w:left w:val="none" w:sz="0" w:space="0" w:color="auto"/>
            <w:bottom w:val="none" w:sz="0" w:space="0" w:color="auto"/>
            <w:right w:val="none" w:sz="0" w:space="0" w:color="auto"/>
          </w:divBdr>
        </w:div>
        <w:div w:id="1340888816">
          <w:marLeft w:val="480"/>
          <w:marRight w:val="0"/>
          <w:marTop w:val="0"/>
          <w:marBottom w:val="0"/>
          <w:divBdr>
            <w:top w:val="none" w:sz="0" w:space="0" w:color="auto"/>
            <w:left w:val="none" w:sz="0" w:space="0" w:color="auto"/>
            <w:bottom w:val="none" w:sz="0" w:space="0" w:color="auto"/>
            <w:right w:val="none" w:sz="0" w:space="0" w:color="auto"/>
          </w:divBdr>
        </w:div>
        <w:div w:id="1215696732">
          <w:marLeft w:val="480"/>
          <w:marRight w:val="0"/>
          <w:marTop w:val="0"/>
          <w:marBottom w:val="0"/>
          <w:divBdr>
            <w:top w:val="none" w:sz="0" w:space="0" w:color="auto"/>
            <w:left w:val="none" w:sz="0" w:space="0" w:color="auto"/>
            <w:bottom w:val="none" w:sz="0" w:space="0" w:color="auto"/>
            <w:right w:val="none" w:sz="0" w:space="0" w:color="auto"/>
          </w:divBdr>
        </w:div>
        <w:div w:id="1303385254">
          <w:marLeft w:val="480"/>
          <w:marRight w:val="0"/>
          <w:marTop w:val="0"/>
          <w:marBottom w:val="0"/>
          <w:divBdr>
            <w:top w:val="none" w:sz="0" w:space="0" w:color="auto"/>
            <w:left w:val="none" w:sz="0" w:space="0" w:color="auto"/>
            <w:bottom w:val="none" w:sz="0" w:space="0" w:color="auto"/>
            <w:right w:val="none" w:sz="0" w:space="0" w:color="auto"/>
          </w:divBdr>
        </w:div>
        <w:div w:id="748695357">
          <w:marLeft w:val="480"/>
          <w:marRight w:val="0"/>
          <w:marTop w:val="0"/>
          <w:marBottom w:val="0"/>
          <w:divBdr>
            <w:top w:val="none" w:sz="0" w:space="0" w:color="auto"/>
            <w:left w:val="none" w:sz="0" w:space="0" w:color="auto"/>
            <w:bottom w:val="none" w:sz="0" w:space="0" w:color="auto"/>
            <w:right w:val="none" w:sz="0" w:space="0" w:color="auto"/>
          </w:divBdr>
        </w:div>
        <w:div w:id="1319990868">
          <w:marLeft w:val="480"/>
          <w:marRight w:val="0"/>
          <w:marTop w:val="0"/>
          <w:marBottom w:val="0"/>
          <w:divBdr>
            <w:top w:val="none" w:sz="0" w:space="0" w:color="auto"/>
            <w:left w:val="none" w:sz="0" w:space="0" w:color="auto"/>
            <w:bottom w:val="none" w:sz="0" w:space="0" w:color="auto"/>
            <w:right w:val="none" w:sz="0" w:space="0" w:color="auto"/>
          </w:divBdr>
        </w:div>
        <w:div w:id="769201583">
          <w:marLeft w:val="480"/>
          <w:marRight w:val="0"/>
          <w:marTop w:val="0"/>
          <w:marBottom w:val="0"/>
          <w:divBdr>
            <w:top w:val="none" w:sz="0" w:space="0" w:color="auto"/>
            <w:left w:val="none" w:sz="0" w:space="0" w:color="auto"/>
            <w:bottom w:val="none" w:sz="0" w:space="0" w:color="auto"/>
            <w:right w:val="none" w:sz="0" w:space="0" w:color="auto"/>
          </w:divBdr>
        </w:div>
        <w:div w:id="1588345996">
          <w:marLeft w:val="480"/>
          <w:marRight w:val="0"/>
          <w:marTop w:val="0"/>
          <w:marBottom w:val="0"/>
          <w:divBdr>
            <w:top w:val="none" w:sz="0" w:space="0" w:color="auto"/>
            <w:left w:val="none" w:sz="0" w:space="0" w:color="auto"/>
            <w:bottom w:val="none" w:sz="0" w:space="0" w:color="auto"/>
            <w:right w:val="none" w:sz="0" w:space="0" w:color="auto"/>
          </w:divBdr>
        </w:div>
        <w:div w:id="1836526155">
          <w:marLeft w:val="480"/>
          <w:marRight w:val="0"/>
          <w:marTop w:val="0"/>
          <w:marBottom w:val="0"/>
          <w:divBdr>
            <w:top w:val="none" w:sz="0" w:space="0" w:color="auto"/>
            <w:left w:val="none" w:sz="0" w:space="0" w:color="auto"/>
            <w:bottom w:val="none" w:sz="0" w:space="0" w:color="auto"/>
            <w:right w:val="none" w:sz="0" w:space="0" w:color="auto"/>
          </w:divBdr>
        </w:div>
        <w:div w:id="124927575">
          <w:marLeft w:val="480"/>
          <w:marRight w:val="0"/>
          <w:marTop w:val="0"/>
          <w:marBottom w:val="0"/>
          <w:divBdr>
            <w:top w:val="none" w:sz="0" w:space="0" w:color="auto"/>
            <w:left w:val="none" w:sz="0" w:space="0" w:color="auto"/>
            <w:bottom w:val="none" w:sz="0" w:space="0" w:color="auto"/>
            <w:right w:val="none" w:sz="0" w:space="0" w:color="auto"/>
          </w:divBdr>
        </w:div>
        <w:div w:id="481971765">
          <w:marLeft w:val="480"/>
          <w:marRight w:val="0"/>
          <w:marTop w:val="0"/>
          <w:marBottom w:val="0"/>
          <w:divBdr>
            <w:top w:val="none" w:sz="0" w:space="0" w:color="auto"/>
            <w:left w:val="none" w:sz="0" w:space="0" w:color="auto"/>
            <w:bottom w:val="none" w:sz="0" w:space="0" w:color="auto"/>
            <w:right w:val="none" w:sz="0" w:space="0" w:color="auto"/>
          </w:divBdr>
        </w:div>
        <w:div w:id="1637103378">
          <w:marLeft w:val="480"/>
          <w:marRight w:val="0"/>
          <w:marTop w:val="0"/>
          <w:marBottom w:val="0"/>
          <w:divBdr>
            <w:top w:val="none" w:sz="0" w:space="0" w:color="auto"/>
            <w:left w:val="none" w:sz="0" w:space="0" w:color="auto"/>
            <w:bottom w:val="none" w:sz="0" w:space="0" w:color="auto"/>
            <w:right w:val="none" w:sz="0" w:space="0" w:color="auto"/>
          </w:divBdr>
        </w:div>
        <w:div w:id="852306272">
          <w:marLeft w:val="480"/>
          <w:marRight w:val="0"/>
          <w:marTop w:val="0"/>
          <w:marBottom w:val="0"/>
          <w:divBdr>
            <w:top w:val="none" w:sz="0" w:space="0" w:color="auto"/>
            <w:left w:val="none" w:sz="0" w:space="0" w:color="auto"/>
            <w:bottom w:val="none" w:sz="0" w:space="0" w:color="auto"/>
            <w:right w:val="none" w:sz="0" w:space="0" w:color="auto"/>
          </w:divBdr>
        </w:div>
        <w:div w:id="1654405955">
          <w:marLeft w:val="480"/>
          <w:marRight w:val="0"/>
          <w:marTop w:val="0"/>
          <w:marBottom w:val="0"/>
          <w:divBdr>
            <w:top w:val="none" w:sz="0" w:space="0" w:color="auto"/>
            <w:left w:val="none" w:sz="0" w:space="0" w:color="auto"/>
            <w:bottom w:val="none" w:sz="0" w:space="0" w:color="auto"/>
            <w:right w:val="none" w:sz="0" w:space="0" w:color="auto"/>
          </w:divBdr>
        </w:div>
        <w:div w:id="489829996">
          <w:marLeft w:val="480"/>
          <w:marRight w:val="0"/>
          <w:marTop w:val="0"/>
          <w:marBottom w:val="0"/>
          <w:divBdr>
            <w:top w:val="none" w:sz="0" w:space="0" w:color="auto"/>
            <w:left w:val="none" w:sz="0" w:space="0" w:color="auto"/>
            <w:bottom w:val="none" w:sz="0" w:space="0" w:color="auto"/>
            <w:right w:val="none" w:sz="0" w:space="0" w:color="auto"/>
          </w:divBdr>
        </w:div>
        <w:div w:id="1466587324">
          <w:marLeft w:val="480"/>
          <w:marRight w:val="0"/>
          <w:marTop w:val="0"/>
          <w:marBottom w:val="0"/>
          <w:divBdr>
            <w:top w:val="none" w:sz="0" w:space="0" w:color="auto"/>
            <w:left w:val="none" w:sz="0" w:space="0" w:color="auto"/>
            <w:bottom w:val="none" w:sz="0" w:space="0" w:color="auto"/>
            <w:right w:val="none" w:sz="0" w:space="0" w:color="auto"/>
          </w:divBdr>
        </w:div>
        <w:div w:id="1255362374">
          <w:marLeft w:val="480"/>
          <w:marRight w:val="0"/>
          <w:marTop w:val="0"/>
          <w:marBottom w:val="0"/>
          <w:divBdr>
            <w:top w:val="none" w:sz="0" w:space="0" w:color="auto"/>
            <w:left w:val="none" w:sz="0" w:space="0" w:color="auto"/>
            <w:bottom w:val="none" w:sz="0" w:space="0" w:color="auto"/>
            <w:right w:val="none" w:sz="0" w:space="0" w:color="auto"/>
          </w:divBdr>
        </w:div>
        <w:div w:id="1310328726">
          <w:marLeft w:val="480"/>
          <w:marRight w:val="0"/>
          <w:marTop w:val="0"/>
          <w:marBottom w:val="0"/>
          <w:divBdr>
            <w:top w:val="none" w:sz="0" w:space="0" w:color="auto"/>
            <w:left w:val="none" w:sz="0" w:space="0" w:color="auto"/>
            <w:bottom w:val="none" w:sz="0" w:space="0" w:color="auto"/>
            <w:right w:val="none" w:sz="0" w:space="0" w:color="auto"/>
          </w:divBdr>
        </w:div>
        <w:div w:id="392431644">
          <w:marLeft w:val="480"/>
          <w:marRight w:val="0"/>
          <w:marTop w:val="0"/>
          <w:marBottom w:val="0"/>
          <w:divBdr>
            <w:top w:val="none" w:sz="0" w:space="0" w:color="auto"/>
            <w:left w:val="none" w:sz="0" w:space="0" w:color="auto"/>
            <w:bottom w:val="none" w:sz="0" w:space="0" w:color="auto"/>
            <w:right w:val="none" w:sz="0" w:space="0" w:color="auto"/>
          </w:divBdr>
        </w:div>
        <w:div w:id="823548146">
          <w:marLeft w:val="480"/>
          <w:marRight w:val="0"/>
          <w:marTop w:val="0"/>
          <w:marBottom w:val="0"/>
          <w:divBdr>
            <w:top w:val="none" w:sz="0" w:space="0" w:color="auto"/>
            <w:left w:val="none" w:sz="0" w:space="0" w:color="auto"/>
            <w:bottom w:val="none" w:sz="0" w:space="0" w:color="auto"/>
            <w:right w:val="none" w:sz="0" w:space="0" w:color="auto"/>
          </w:divBdr>
        </w:div>
        <w:div w:id="1318459177">
          <w:marLeft w:val="480"/>
          <w:marRight w:val="0"/>
          <w:marTop w:val="0"/>
          <w:marBottom w:val="0"/>
          <w:divBdr>
            <w:top w:val="none" w:sz="0" w:space="0" w:color="auto"/>
            <w:left w:val="none" w:sz="0" w:space="0" w:color="auto"/>
            <w:bottom w:val="none" w:sz="0" w:space="0" w:color="auto"/>
            <w:right w:val="none" w:sz="0" w:space="0" w:color="auto"/>
          </w:divBdr>
        </w:div>
        <w:div w:id="233584130">
          <w:marLeft w:val="480"/>
          <w:marRight w:val="0"/>
          <w:marTop w:val="0"/>
          <w:marBottom w:val="0"/>
          <w:divBdr>
            <w:top w:val="none" w:sz="0" w:space="0" w:color="auto"/>
            <w:left w:val="none" w:sz="0" w:space="0" w:color="auto"/>
            <w:bottom w:val="none" w:sz="0" w:space="0" w:color="auto"/>
            <w:right w:val="none" w:sz="0" w:space="0" w:color="auto"/>
          </w:divBdr>
        </w:div>
        <w:div w:id="348719133">
          <w:marLeft w:val="480"/>
          <w:marRight w:val="0"/>
          <w:marTop w:val="0"/>
          <w:marBottom w:val="0"/>
          <w:divBdr>
            <w:top w:val="none" w:sz="0" w:space="0" w:color="auto"/>
            <w:left w:val="none" w:sz="0" w:space="0" w:color="auto"/>
            <w:bottom w:val="none" w:sz="0" w:space="0" w:color="auto"/>
            <w:right w:val="none" w:sz="0" w:space="0" w:color="auto"/>
          </w:divBdr>
        </w:div>
        <w:div w:id="981160729">
          <w:marLeft w:val="480"/>
          <w:marRight w:val="0"/>
          <w:marTop w:val="0"/>
          <w:marBottom w:val="0"/>
          <w:divBdr>
            <w:top w:val="none" w:sz="0" w:space="0" w:color="auto"/>
            <w:left w:val="none" w:sz="0" w:space="0" w:color="auto"/>
            <w:bottom w:val="none" w:sz="0" w:space="0" w:color="auto"/>
            <w:right w:val="none" w:sz="0" w:space="0" w:color="auto"/>
          </w:divBdr>
        </w:div>
        <w:div w:id="2122844261">
          <w:marLeft w:val="480"/>
          <w:marRight w:val="0"/>
          <w:marTop w:val="0"/>
          <w:marBottom w:val="0"/>
          <w:divBdr>
            <w:top w:val="none" w:sz="0" w:space="0" w:color="auto"/>
            <w:left w:val="none" w:sz="0" w:space="0" w:color="auto"/>
            <w:bottom w:val="none" w:sz="0" w:space="0" w:color="auto"/>
            <w:right w:val="none" w:sz="0" w:space="0" w:color="auto"/>
          </w:divBdr>
        </w:div>
        <w:div w:id="458954272">
          <w:marLeft w:val="480"/>
          <w:marRight w:val="0"/>
          <w:marTop w:val="0"/>
          <w:marBottom w:val="0"/>
          <w:divBdr>
            <w:top w:val="none" w:sz="0" w:space="0" w:color="auto"/>
            <w:left w:val="none" w:sz="0" w:space="0" w:color="auto"/>
            <w:bottom w:val="none" w:sz="0" w:space="0" w:color="auto"/>
            <w:right w:val="none" w:sz="0" w:space="0" w:color="auto"/>
          </w:divBdr>
        </w:div>
        <w:div w:id="1771924049">
          <w:marLeft w:val="480"/>
          <w:marRight w:val="0"/>
          <w:marTop w:val="0"/>
          <w:marBottom w:val="0"/>
          <w:divBdr>
            <w:top w:val="none" w:sz="0" w:space="0" w:color="auto"/>
            <w:left w:val="none" w:sz="0" w:space="0" w:color="auto"/>
            <w:bottom w:val="none" w:sz="0" w:space="0" w:color="auto"/>
            <w:right w:val="none" w:sz="0" w:space="0" w:color="auto"/>
          </w:divBdr>
        </w:div>
      </w:divsChild>
    </w:div>
    <w:div w:id="1480683849">
      <w:bodyDiv w:val="1"/>
      <w:marLeft w:val="0"/>
      <w:marRight w:val="0"/>
      <w:marTop w:val="0"/>
      <w:marBottom w:val="0"/>
      <w:divBdr>
        <w:top w:val="none" w:sz="0" w:space="0" w:color="auto"/>
        <w:left w:val="none" w:sz="0" w:space="0" w:color="auto"/>
        <w:bottom w:val="none" w:sz="0" w:space="0" w:color="auto"/>
        <w:right w:val="none" w:sz="0" w:space="0" w:color="auto"/>
      </w:divBdr>
    </w:div>
    <w:div w:id="1480804992">
      <w:bodyDiv w:val="1"/>
      <w:marLeft w:val="0"/>
      <w:marRight w:val="0"/>
      <w:marTop w:val="0"/>
      <w:marBottom w:val="0"/>
      <w:divBdr>
        <w:top w:val="none" w:sz="0" w:space="0" w:color="auto"/>
        <w:left w:val="none" w:sz="0" w:space="0" w:color="auto"/>
        <w:bottom w:val="none" w:sz="0" w:space="0" w:color="auto"/>
        <w:right w:val="none" w:sz="0" w:space="0" w:color="auto"/>
      </w:divBdr>
    </w:div>
    <w:div w:id="1481733009">
      <w:bodyDiv w:val="1"/>
      <w:marLeft w:val="0"/>
      <w:marRight w:val="0"/>
      <w:marTop w:val="0"/>
      <w:marBottom w:val="0"/>
      <w:divBdr>
        <w:top w:val="none" w:sz="0" w:space="0" w:color="auto"/>
        <w:left w:val="none" w:sz="0" w:space="0" w:color="auto"/>
        <w:bottom w:val="none" w:sz="0" w:space="0" w:color="auto"/>
        <w:right w:val="none" w:sz="0" w:space="0" w:color="auto"/>
      </w:divBdr>
      <w:divsChild>
        <w:div w:id="1699810844">
          <w:marLeft w:val="480"/>
          <w:marRight w:val="0"/>
          <w:marTop w:val="0"/>
          <w:marBottom w:val="0"/>
          <w:divBdr>
            <w:top w:val="none" w:sz="0" w:space="0" w:color="auto"/>
            <w:left w:val="none" w:sz="0" w:space="0" w:color="auto"/>
            <w:bottom w:val="none" w:sz="0" w:space="0" w:color="auto"/>
            <w:right w:val="none" w:sz="0" w:space="0" w:color="auto"/>
          </w:divBdr>
        </w:div>
        <w:div w:id="1270822007">
          <w:marLeft w:val="480"/>
          <w:marRight w:val="0"/>
          <w:marTop w:val="0"/>
          <w:marBottom w:val="0"/>
          <w:divBdr>
            <w:top w:val="none" w:sz="0" w:space="0" w:color="auto"/>
            <w:left w:val="none" w:sz="0" w:space="0" w:color="auto"/>
            <w:bottom w:val="none" w:sz="0" w:space="0" w:color="auto"/>
            <w:right w:val="none" w:sz="0" w:space="0" w:color="auto"/>
          </w:divBdr>
        </w:div>
        <w:div w:id="1052999162">
          <w:marLeft w:val="480"/>
          <w:marRight w:val="0"/>
          <w:marTop w:val="0"/>
          <w:marBottom w:val="0"/>
          <w:divBdr>
            <w:top w:val="none" w:sz="0" w:space="0" w:color="auto"/>
            <w:left w:val="none" w:sz="0" w:space="0" w:color="auto"/>
            <w:bottom w:val="none" w:sz="0" w:space="0" w:color="auto"/>
            <w:right w:val="none" w:sz="0" w:space="0" w:color="auto"/>
          </w:divBdr>
        </w:div>
        <w:div w:id="234126600">
          <w:marLeft w:val="480"/>
          <w:marRight w:val="0"/>
          <w:marTop w:val="0"/>
          <w:marBottom w:val="0"/>
          <w:divBdr>
            <w:top w:val="none" w:sz="0" w:space="0" w:color="auto"/>
            <w:left w:val="none" w:sz="0" w:space="0" w:color="auto"/>
            <w:bottom w:val="none" w:sz="0" w:space="0" w:color="auto"/>
            <w:right w:val="none" w:sz="0" w:space="0" w:color="auto"/>
          </w:divBdr>
        </w:div>
        <w:div w:id="1424566747">
          <w:marLeft w:val="480"/>
          <w:marRight w:val="0"/>
          <w:marTop w:val="0"/>
          <w:marBottom w:val="0"/>
          <w:divBdr>
            <w:top w:val="none" w:sz="0" w:space="0" w:color="auto"/>
            <w:left w:val="none" w:sz="0" w:space="0" w:color="auto"/>
            <w:bottom w:val="none" w:sz="0" w:space="0" w:color="auto"/>
            <w:right w:val="none" w:sz="0" w:space="0" w:color="auto"/>
          </w:divBdr>
        </w:div>
        <w:div w:id="1439180491">
          <w:marLeft w:val="480"/>
          <w:marRight w:val="0"/>
          <w:marTop w:val="0"/>
          <w:marBottom w:val="0"/>
          <w:divBdr>
            <w:top w:val="none" w:sz="0" w:space="0" w:color="auto"/>
            <w:left w:val="none" w:sz="0" w:space="0" w:color="auto"/>
            <w:bottom w:val="none" w:sz="0" w:space="0" w:color="auto"/>
            <w:right w:val="none" w:sz="0" w:space="0" w:color="auto"/>
          </w:divBdr>
        </w:div>
        <w:div w:id="1179007107">
          <w:marLeft w:val="480"/>
          <w:marRight w:val="0"/>
          <w:marTop w:val="0"/>
          <w:marBottom w:val="0"/>
          <w:divBdr>
            <w:top w:val="none" w:sz="0" w:space="0" w:color="auto"/>
            <w:left w:val="none" w:sz="0" w:space="0" w:color="auto"/>
            <w:bottom w:val="none" w:sz="0" w:space="0" w:color="auto"/>
            <w:right w:val="none" w:sz="0" w:space="0" w:color="auto"/>
          </w:divBdr>
        </w:div>
        <w:div w:id="338238065">
          <w:marLeft w:val="480"/>
          <w:marRight w:val="0"/>
          <w:marTop w:val="0"/>
          <w:marBottom w:val="0"/>
          <w:divBdr>
            <w:top w:val="none" w:sz="0" w:space="0" w:color="auto"/>
            <w:left w:val="none" w:sz="0" w:space="0" w:color="auto"/>
            <w:bottom w:val="none" w:sz="0" w:space="0" w:color="auto"/>
            <w:right w:val="none" w:sz="0" w:space="0" w:color="auto"/>
          </w:divBdr>
        </w:div>
        <w:div w:id="2096902210">
          <w:marLeft w:val="480"/>
          <w:marRight w:val="0"/>
          <w:marTop w:val="0"/>
          <w:marBottom w:val="0"/>
          <w:divBdr>
            <w:top w:val="none" w:sz="0" w:space="0" w:color="auto"/>
            <w:left w:val="none" w:sz="0" w:space="0" w:color="auto"/>
            <w:bottom w:val="none" w:sz="0" w:space="0" w:color="auto"/>
            <w:right w:val="none" w:sz="0" w:space="0" w:color="auto"/>
          </w:divBdr>
        </w:div>
        <w:div w:id="2042125006">
          <w:marLeft w:val="480"/>
          <w:marRight w:val="0"/>
          <w:marTop w:val="0"/>
          <w:marBottom w:val="0"/>
          <w:divBdr>
            <w:top w:val="none" w:sz="0" w:space="0" w:color="auto"/>
            <w:left w:val="none" w:sz="0" w:space="0" w:color="auto"/>
            <w:bottom w:val="none" w:sz="0" w:space="0" w:color="auto"/>
            <w:right w:val="none" w:sz="0" w:space="0" w:color="auto"/>
          </w:divBdr>
        </w:div>
        <w:div w:id="1089078246">
          <w:marLeft w:val="480"/>
          <w:marRight w:val="0"/>
          <w:marTop w:val="0"/>
          <w:marBottom w:val="0"/>
          <w:divBdr>
            <w:top w:val="none" w:sz="0" w:space="0" w:color="auto"/>
            <w:left w:val="none" w:sz="0" w:space="0" w:color="auto"/>
            <w:bottom w:val="none" w:sz="0" w:space="0" w:color="auto"/>
            <w:right w:val="none" w:sz="0" w:space="0" w:color="auto"/>
          </w:divBdr>
        </w:div>
        <w:div w:id="381096579">
          <w:marLeft w:val="480"/>
          <w:marRight w:val="0"/>
          <w:marTop w:val="0"/>
          <w:marBottom w:val="0"/>
          <w:divBdr>
            <w:top w:val="none" w:sz="0" w:space="0" w:color="auto"/>
            <w:left w:val="none" w:sz="0" w:space="0" w:color="auto"/>
            <w:bottom w:val="none" w:sz="0" w:space="0" w:color="auto"/>
            <w:right w:val="none" w:sz="0" w:space="0" w:color="auto"/>
          </w:divBdr>
        </w:div>
        <w:div w:id="987054130">
          <w:marLeft w:val="480"/>
          <w:marRight w:val="0"/>
          <w:marTop w:val="0"/>
          <w:marBottom w:val="0"/>
          <w:divBdr>
            <w:top w:val="none" w:sz="0" w:space="0" w:color="auto"/>
            <w:left w:val="none" w:sz="0" w:space="0" w:color="auto"/>
            <w:bottom w:val="none" w:sz="0" w:space="0" w:color="auto"/>
            <w:right w:val="none" w:sz="0" w:space="0" w:color="auto"/>
          </w:divBdr>
        </w:div>
        <w:div w:id="1501654738">
          <w:marLeft w:val="480"/>
          <w:marRight w:val="0"/>
          <w:marTop w:val="0"/>
          <w:marBottom w:val="0"/>
          <w:divBdr>
            <w:top w:val="none" w:sz="0" w:space="0" w:color="auto"/>
            <w:left w:val="none" w:sz="0" w:space="0" w:color="auto"/>
            <w:bottom w:val="none" w:sz="0" w:space="0" w:color="auto"/>
            <w:right w:val="none" w:sz="0" w:space="0" w:color="auto"/>
          </w:divBdr>
        </w:div>
        <w:div w:id="320041190">
          <w:marLeft w:val="480"/>
          <w:marRight w:val="0"/>
          <w:marTop w:val="0"/>
          <w:marBottom w:val="0"/>
          <w:divBdr>
            <w:top w:val="none" w:sz="0" w:space="0" w:color="auto"/>
            <w:left w:val="none" w:sz="0" w:space="0" w:color="auto"/>
            <w:bottom w:val="none" w:sz="0" w:space="0" w:color="auto"/>
            <w:right w:val="none" w:sz="0" w:space="0" w:color="auto"/>
          </w:divBdr>
        </w:div>
        <w:div w:id="1404134220">
          <w:marLeft w:val="480"/>
          <w:marRight w:val="0"/>
          <w:marTop w:val="0"/>
          <w:marBottom w:val="0"/>
          <w:divBdr>
            <w:top w:val="none" w:sz="0" w:space="0" w:color="auto"/>
            <w:left w:val="none" w:sz="0" w:space="0" w:color="auto"/>
            <w:bottom w:val="none" w:sz="0" w:space="0" w:color="auto"/>
            <w:right w:val="none" w:sz="0" w:space="0" w:color="auto"/>
          </w:divBdr>
        </w:div>
        <w:div w:id="1988513111">
          <w:marLeft w:val="480"/>
          <w:marRight w:val="0"/>
          <w:marTop w:val="0"/>
          <w:marBottom w:val="0"/>
          <w:divBdr>
            <w:top w:val="none" w:sz="0" w:space="0" w:color="auto"/>
            <w:left w:val="none" w:sz="0" w:space="0" w:color="auto"/>
            <w:bottom w:val="none" w:sz="0" w:space="0" w:color="auto"/>
            <w:right w:val="none" w:sz="0" w:space="0" w:color="auto"/>
          </w:divBdr>
        </w:div>
        <w:div w:id="453208960">
          <w:marLeft w:val="480"/>
          <w:marRight w:val="0"/>
          <w:marTop w:val="0"/>
          <w:marBottom w:val="0"/>
          <w:divBdr>
            <w:top w:val="none" w:sz="0" w:space="0" w:color="auto"/>
            <w:left w:val="none" w:sz="0" w:space="0" w:color="auto"/>
            <w:bottom w:val="none" w:sz="0" w:space="0" w:color="auto"/>
            <w:right w:val="none" w:sz="0" w:space="0" w:color="auto"/>
          </w:divBdr>
        </w:div>
        <w:div w:id="1140810241">
          <w:marLeft w:val="480"/>
          <w:marRight w:val="0"/>
          <w:marTop w:val="0"/>
          <w:marBottom w:val="0"/>
          <w:divBdr>
            <w:top w:val="none" w:sz="0" w:space="0" w:color="auto"/>
            <w:left w:val="none" w:sz="0" w:space="0" w:color="auto"/>
            <w:bottom w:val="none" w:sz="0" w:space="0" w:color="auto"/>
            <w:right w:val="none" w:sz="0" w:space="0" w:color="auto"/>
          </w:divBdr>
        </w:div>
        <w:div w:id="1656761058">
          <w:marLeft w:val="480"/>
          <w:marRight w:val="0"/>
          <w:marTop w:val="0"/>
          <w:marBottom w:val="0"/>
          <w:divBdr>
            <w:top w:val="none" w:sz="0" w:space="0" w:color="auto"/>
            <w:left w:val="none" w:sz="0" w:space="0" w:color="auto"/>
            <w:bottom w:val="none" w:sz="0" w:space="0" w:color="auto"/>
            <w:right w:val="none" w:sz="0" w:space="0" w:color="auto"/>
          </w:divBdr>
        </w:div>
        <w:div w:id="1092361420">
          <w:marLeft w:val="480"/>
          <w:marRight w:val="0"/>
          <w:marTop w:val="0"/>
          <w:marBottom w:val="0"/>
          <w:divBdr>
            <w:top w:val="none" w:sz="0" w:space="0" w:color="auto"/>
            <w:left w:val="none" w:sz="0" w:space="0" w:color="auto"/>
            <w:bottom w:val="none" w:sz="0" w:space="0" w:color="auto"/>
            <w:right w:val="none" w:sz="0" w:space="0" w:color="auto"/>
          </w:divBdr>
        </w:div>
        <w:div w:id="1540626082">
          <w:marLeft w:val="480"/>
          <w:marRight w:val="0"/>
          <w:marTop w:val="0"/>
          <w:marBottom w:val="0"/>
          <w:divBdr>
            <w:top w:val="none" w:sz="0" w:space="0" w:color="auto"/>
            <w:left w:val="none" w:sz="0" w:space="0" w:color="auto"/>
            <w:bottom w:val="none" w:sz="0" w:space="0" w:color="auto"/>
            <w:right w:val="none" w:sz="0" w:space="0" w:color="auto"/>
          </w:divBdr>
        </w:div>
        <w:div w:id="1353384569">
          <w:marLeft w:val="480"/>
          <w:marRight w:val="0"/>
          <w:marTop w:val="0"/>
          <w:marBottom w:val="0"/>
          <w:divBdr>
            <w:top w:val="none" w:sz="0" w:space="0" w:color="auto"/>
            <w:left w:val="none" w:sz="0" w:space="0" w:color="auto"/>
            <w:bottom w:val="none" w:sz="0" w:space="0" w:color="auto"/>
            <w:right w:val="none" w:sz="0" w:space="0" w:color="auto"/>
          </w:divBdr>
        </w:div>
        <w:div w:id="1920362927">
          <w:marLeft w:val="480"/>
          <w:marRight w:val="0"/>
          <w:marTop w:val="0"/>
          <w:marBottom w:val="0"/>
          <w:divBdr>
            <w:top w:val="none" w:sz="0" w:space="0" w:color="auto"/>
            <w:left w:val="none" w:sz="0" w:space="0" w:color="auto"/>
            <w:bottom w:val="none" w:sz="0" w:space="0" w:color="auto"/>
            <w:right w:val="none" w:sz="0" w:space="0" w:color="auto"/>
          </w:divBdr>
        </w:div>
        <w:div w:id="135922540">
          <w:marLeft w:val="480"/>
          <w:marRight w:val="0"/>
          <w:marTop w:val="0"/>
          <w:marBottom w:val="0"/>
          <w:divBdr>
            <w:top w:val="none" w:sz="0" w:space="0" w:color="auto"/>
            <w:left w:val="none" w:sz="0" w:space="0" w:color="auto"/>
            <w:bottom w:val="none" w:sz="0" w:space="0" w:color="auto"/>
            <w:right w:val="none" w:sz="0" w:space="0" w:color="auto"/>
          </w:divBdr>
        </w:div>
        <w:div w:id="1222063792">
          <w:marLeft w:val="480"/>
          <w:marRight w:val="0"/>
          <w:marTop w:val="0"/>
          <w:marBottom w:val="0"/>
          <w:divBdr>
            <w:top w:val="none" w:sz="0" w:space="0" w:color="auto"/>
            <w:left w:val="none" w:sz="0" w:space="0" w:color="auto"/>
            <w:bottom w:val="none" w:sz="0" w:space="0" w:color="auto"/>
            <w:right w:val="none" w:sz="0" w:space="0" w:color="auto"/>
          </w:divBdr>
        </w:div>
        <w:div w:id="73818503">
          <w:marLeft w:val="480"/>
          <w:marRight w:val="0"/>
          <w:marTop w:val="0"/>
          <w:marBottom w:val="0"/>
          <w:divBdr>
            <w:top w:val="none" w:sz="0" w:space="0" w:color="auto"/>
            <w:left w:val="none" w:sz="0" w:space="0" w:color="auto"/>
            <w:bottom w:val="none" w:sz="0" w:space="0" w:color="auto"/>
            <w:right w:val="none" w:sz="0" w:space="0" w:color="auto"/>
          </w:divBdr>
        </w:div>
        <w:div w:id="262610924">
          <w:marLeft w:val="480"/>
          <w:marRight w:val="0"/>
          <w:marTop w:val="0"/>
          <w:marBottom w:val="0"/>
          <w:divBdr>
            <w:top w:val="none" w:sz="0" w:space="0" w:color="auto"/>
            <w:left w:val="none" w:sz="0" w:space="0" w:color="auto"/>
            <w:bottom w:val="none" w:sz="0" w:space="0" w:color="auto"/>
            <w:right w:val="none" w:sz="0" w:space="0" w:color="auto"/>
          </w:divBdr>
        </w:div>
        <w:div w:id="655958641">
          <w:marLeft w:val="480"/>
          <w:marRight w:val="0"/>
          <w:marTop w:val="0"/>
          <w:marBottom w:val="0"/>
          <w:divBdr>
            <w:top w:val="none" w:sz="0" w:space="0" w:color="auto"/>
            <w:left w:val="none" w:sz="0" w:space="0" w:color="auto"/>
            <w:bottom w:val="none" w:sz="0" w:space="0" w:color="auto"/>
            <w:right w:val="none" w:sz="0" w:space="0" w:color="auto"/>
          </w:divBdr>
        </w:div>
        <w:div w:id="1464079291">
          <w:marLeft w:val="480"/>
          <w:marRight w:val="0"/>
          <w:marTop w:val="0"/>
          <w:marBottom w:val="0"/>
          <w:divBdr>
            <w:top w:val="none" w:sz="0" w:space="0" w:color="auto"/>
            <w:left w:val="none" w:sz="0" w:space="0" w:color="auto"/>
            <w:bottom w:val="none" w:sz="0" w:space="0" w:color="auto"/>
            <w:right w:val="none" w:sz="0" w:space="0" w:color="auto"/>
          </w:divBdr>
        </w:div>
        <w:div w:id="1933853952">
          <w:marLeft w:val="480"/>
          <w:marRight w:val="0"/>
          <w:marTop w:val="0"/>
          <w:marBottom w:val="0"/>
          <w:divBdr>
            <w:top w:val="none" w:sz="0" w:space="0" w:color="auto"/>
            <w:left w:val="none" w:sz="0" w:space="0" w:color="auto"/>
            <w:bottom w:val="none" w:sz="0" w:space="0" w:color="auto"/>
            <w:right w:val="none" w:sz="0" w:space="0" w:color="auto"/>
          </w:divBdr>
        </w:div>
        <w:div w:id="759254212">
          <w:marLeft w:val="480"/>
          <w:marRight w:val="0"/>
          <w:marTop w:val="0"/>
          <w:marBottom w:val="0"/>
          <w:divBdr>
            <w:top w:val="none" w:sz="0" w:space="0" w:color="auto"/>
            <w:left w:val="none" w:sz="0" w:space="0" w:color="auto"/>
            <w:bottom w:val="none" w:sz="0" w:space="0" w:color="auto"/>
            <w:right w:val="none" w:sz="0" w:space="0" w:color="auto"/>
          </w:divBdr>
        </w:div>
        <w:div w:id="558050664">
          <w:marLeft w:val="480"/>
          <w:marRight w:val="0"/>
          <w:marTop w:val="0"/>
          <w:marBottom w:val="0"/>
          <w:divBdr>
            <w:top w:val="none" w:sz="0" w:space="0" w:color="auto"/>
            <w:left w:val="none" w:sz="0" w:space="0" w:color="auto"/>
            <w:bottom w:val="none" w:sz="0" w:space="0" w:color="auto"/>
            <w:right w:val="none" w:sz="0" w:space="0" w:color="auto"/>
          </w:divBdr>
        </w:div>
        <w:div w:id="1998679875">
          <w:marLeft w:val="480"/>
          <w:marRight w:val="0"/>
          <w:marTop w:val="0"/>
          <w:marBottom w:val="0"/>
          <w:divBdr>
            <w:top w:val="none" w:sz="0" w:space="0" w:color="auto"/>
            <w:left w:val="none" w:sz="0" w:space="0" w:color="auto"/>
            <w:bottom w:val="none" w:sz="0" w:space="0" w:color="auto"/>
            <w:right w:val="none" w:sz="0" w:space="0" w:color="auto"/>
          </w:divBdr>
        </w:div>
        <w:div w:id="1964268369">
          <w:marLeft w:val="480"/>
          <w:marRight w:val="0"/>
          <w:marTop w:val="0"/>
          <w:marBottom w:val="0"/>
          <w:divBdr>
            <w:top w:val="none" w:sz="0" w:space="0" w:color="auto"/>
            <w:left w:val="none" w:sz="0" w:space="0" w:color="auto"/>
            <w:bottom w:val="none" w:sz="0" w:space="0" w:color="auto"/>
            <w:right w:val="none" w:sz="0" w:space="0" w:color="auto"/>
          </w:divBdr>
        </w:div>
        <w:div w:id="1221135595">
          <w:marLeft w:val="480"/>
          <w:marRight w:val="0"/>
          <w:marTop w:val="0"/>
          <w:marBottom w:val="0"/>
          <w:divBdr>
            <w:top w:val="none" w:sz="0" w:space="0" w:color="auto"/>
            <w:left w:val="none" w:sz="0" w:space="0" w:color="auto"/>
            <w:bottom w:val="none" w:sz="0" w:space="0" w:color="auto"/>
            <w:right w:val="none" w:sz="0" w:space="0" w:color="auto"/>
          </w:divBdr>
        </w:div>
        <w:div w:id="203180391">
          <w:marLeft w:val="480"/>
          <w:marRight w:val="0"/>
          <w:marTop w:val="0"/>
          <w:marBottom w:val="0"/>
          <w:divBdr>
            <w:top w:val="none" w:sz="0" w:space="0" w:color="auto"/>
            <w:left w:val="none" w:sz="0" w:space="0" w:color="auto"/>
            <w:bottom w:val="none" w:sz="0" w:space="0" w:color="auto"/>
            <w:right w:val="none" w:sz="0" w:space="0" w:color="auto"/>
          </w:divBdr>
        </w:div>
        <w:div w:id="618533237">
          <w:marLeft w:val="480"/>
          <w:marRight w:val="0"/>
          <w:marTop w:val="0"/>
          <w:marBottom w:val="0"/>
          <w:divBdr>
            <w:top w:val="none" w:sz="0" w:space="0" w:color="auto"/>
            <w:left w:val="none" w:sz="0" w:space="0" w:color="auto"/>
            <w:bottom w:val="none" w:sz="0" w:space="0" w:color="auto"/>
            <w:right w:val="none" w:sz="0" w:space="0" w:color="auto"/>
          </w:divBdr>
        </w:div>
        <w:div w:id="882789768">
          <w:marLeft w:val="480"/>
          <w:marRight w:val="0"/>
          <w:marTop w:val="0"/>
          <w:marBottom w:val="0"/>
          <w:divBdr>
            <w:top w:val="none" w:sz="0" w:space="0" w:color="auto"/>
            <w:left w:val="none" w:sz="0" w:space="0" w:color="auto"/>
            <w:bottom w:val="none" w:sz="0" w:space="0" w:color="auto"/>
            <w:right w:val="none" w:sz="0" w:space="0" w:color="auto"/>
          </w:divBdr>
        </w:div>
        <w:div w:id="2094737066">
          <w:marLeft w:val="480"/>
          <w:marRight w:val="0"/>
          <w:marTop w:val="0"/>
          <w:marBottom w:val="0"/>
          <w:divBdr>
            <w:top w:val="none" w:sz="0" w:space="0" w:color="auto"/>
            <w:left w:val="none" w:sz="0" w:space="0" w:color="auto"/>
            <w:bottom w:val="none" w:sz="0" w:space="0" w:color="auto"/>
            <w:right w:val="none" w:sz="0" w:space="0" w:color="auto"/>
          </w:divBdr>
        </w:div>
        <w:div w:id="1661347827">
          <w:marLeft w:val="480"/>
          <w:marRight w:val="0"/>
          <w:marTop w:val="0"/>
          <w:marBottom w:val="0"/>
          <w:divBdr>
            <w:top w:val="none" w:sz="0" w:space="0" w:color="auto"/>
            <w:left w:val="none" w:sz="0" w:space="0" w:color="auto"/>
            <w:bottom w:val="none" w:sz="0" w:space="0" w:color="auto"/>
            <w:right w:val="none" w:sz="0" w:space="0" w:color="auto"/>
          </w:divBdr>
        </w:div>
        <w:div w:id="512375271">
          <w:marLeft w:val="480"/>
          <w:marRight w:val="0"/>
          <w:marTop w:val="0"/>
          <w:marBottom w:val="0"/>
          <w:divBdr>
            <w:top w:val="none" w:sz="0" w:space="0" w:color="auto"/>
            <w:left w:val="none" w:sz="0" w:space="0" w:color="auto"/>
            <w:bottom w:val="none" w:sz="0" w:space="0" w:color="auto"/>
            <w:right w:val="none" w:sz="0" w:space="0" w:color="auto"/>
          </w:divBdr>
        </w:div>
        <w:div w:id="1885604459">
          <w:marLeft w:val="480"/>
          <w:marRight w:val="0"/>
          <w:marTop w:val="0"/>
          <w:marBottom w:val="0"/>
          <w:divBdr>
            <w:top w:val="none" w:sz="0" w:space="0" w:color="auto"/>
            <w:left w:val="none" w:sz="0" w:space="0" w:color="auto"/>
            <w:bottom w:val="none" w:sz="0" w:space="0" w:color="auto"/>
            <w:right w:val="none" w:sz="0" w:space="0" w:color="auto"/>
          </w:divBdr>
        </w:div>
        <w:div w:id="1159928426">
          <w:marLeft w:val="480"/>
          <w:marRight w:val="0"/>
          <w:marTop w:val="0"/>
          <w:marBottom w:val="0"/>
          <w:divBdr>
            <w:top w:val="none" w:sz="0" w:space="0" w:color="auto"/>
            <w:left w:val="none" w:sz="0" w:space="0" w:color="auto"/>
            <w:bottom w:val="none" w:sz="0" w:space="0" w:color="auto"/>
            <w:right w:val="none" w:sz="0" w:space="0" w:color="auto"/>
          </w:divBdr>
        </w:div>
      </w:divsChild>
    </w:div>
    <w:div w:id="1482650519">
      <w:bodyDiv w:val="1"/>
      <w:marLeft w:val="0"/>
      <w:marRight w:val="0"/>
      <w:marTop w:val="0"/>
      <w:marBottom w:val="0"/>
      <w:divBdr>
        <w:top w:val="none" w:sz="0" w:space="0" w:color="auto"/>
        <w:left w:val="none" w:sz="0" w:space="0" w:color="auto"/>
        <w:bottom w:val="none" w:sz="0" w:space="0" w:color="auto"/>
        <w:right w:val="none" w:sz="0" w:space="0" w:color="auto"/>
      </w:divBdr>
      <w:divsChild>
        <w:div w:id="2018195233">
          <w:marLeft w:val="480"/>
          <w:marRight w:val="0"/>
          <w:marTop w:val="0"/>
          <w:marBottom w:val="0"/>
          <w:divBdr>
            <w:top w:val="none" w:sz="0" w:space="0" w:color="auto"/>
            <w:left w:val="none" w:sz="0" w:space="0" w:color="auto"/>
            <w:bottom w:val="none" w:sz="0" w:space="0" w:color="auto"/>
            <w:right w:val="none" w:sz="0" w:space="0" w:color="auto"/>
          </w:divBdr>
        </w:div>
        <w:div w:id="318268213">
          <w:marLeft w:val="480"/>
          <w:marRight w:val="0"/>
          <w:marTop w:val="0"/>
          <w:marBottom w:val="0"/>
          <w:divBdr>
            <w:top w:val="none" w:sz="0" w:space="0" w:color="auto"/>
            <w:left w:val="none" w:sz="0" w:space="0" w:color="auto"/>
            <w:bottom w:val="none" w:sz="0" w:space="0" w:color="auto"/>
            <w:right w:val="none" w:sz="0" w:space="0" w:color="auto"/>
          </w:divBdr>
        </w:div>
        <w:div w:id="296959173">
          <w:marLeft w:val="480"/>
          <w:marRight w:val="0"/>
          <w:marTop w:val="0"/>
          <w:marBottom w:val="0"/>
          <w:divBdr>
            <w:top w:val="none" w:sz="0" w:space="0" w:color="auto"/>
            <w:left w:val="none" w:sz="0" w:space="0" w:color="auto"/>
            <w:bottom w:val="none" w:sz="0" w:space="0" w:color="auto"/>
            <w:right w:val="none" w:sz="0" w:space="0" w:color="auto"/>
          </w:divBdr>
        </w:div>
        <w:div w:id="1535459468">
          <w:marLeft w:val="480"/>
          <w:marRight w:val="0"/>
          <w:marTop w:val="0"/>
          <w:marBottom w:val="0"/>
          <w:divBdr>
            <w:top w:val="none" w:sz="0" w:space="0" w:color="auto"/>
            <w:left w:val="none" w:sz="0" w:space="0" w:color="auto"/>
            <w:bottom w:val="none" w:sz="0" w:space="0" w:color="auto"/>
            <w:right w:val="none" w:sz="0" w:space="0" w:color="auto"/>
          </w:divBdr>
        </w:div>
        <w:div w:id="1432701887">
          <w:marLeft w:val="480"/>
          <w:marRight w:val="0"/>
          <w:marTop w:val="0"/>
          <w:marBottom w:val="0"/>
          <w:divBdr>
            <w:top w:val="none" w:sz="0" w:space="0" w:color="auto"/>
            <w:left w:val="none" w:sz="0" w:space="0" w:color="auto"/>
            <w:bottom w:val="none" w:sz="0" w:space="0" w:color="auto"/>
            <w:right w:val="none" w:sz="0" w:space="0" w:color="auto"/>
          </w:divBdr>
        </w:div>
        <w:div w:id="1824656066">
          <w:marLeft w:val="480"/>
          <w:marRight w:val="0"/>
          <w:marTop w:val="0"/>
          <w:marBottom w:val="0"/>
          <w:divBdr>
            <w:top w:val="none" w:sz="0" w:space="0" w:color="auto"/>
            <w:left w:val="none" w:sz="0" w:space="0" w:color="auto"/>
            <w:bottom w:val="none" w:sz="0" w:space="0" w:color="auto"/>
            <w:right w:val="none" w:sz="0" w:space="0" w:color="auto"/>
          </w:divBdr>
        </w:div>
        <w:div w:id="1140265284">
          <w:marLeft w:val="480"/>
          <w:marRight w:val="0"/>
          <w:marTop w:val="0"/>
          <w:marBottom w:val="0"/>
          <w:divBdr>
            <w:top w:val="none" w:sz="0" w:space="0" w:color="auto"/>
            <w:left w:val="none" w:sz="0" w:space="0" w:color="auto"/>
            <w:bottom w:val="none" w:sz="0" w:space="0" w:color="auto"/>
            <w:right w:val="none" w:sz="0" w:space="0" w:color="auto"/>
          </w:divBdr>
        </w:div>
        <w:div w:id="1911646645">
          <w:marLeft w:val="480"/>
          <w:marRight w:val="0"/>
          <w:marTop w:val="0"/>
          <w:marBottom w:val="0"/>
          <w:divBdr>
            <w:top w:val="none" w:sz="0" w:space="0" w:color="auto"/>
            <w:left w:val="none" w:sz="0" w:space="0" w:color="auto"/>
            <w:bottom w:val="none" w:sz="0" w:space="0" w:color="auto"/>
            <w:right w:val="none" w:sz="0" w:space="0" w:color="auto"/>
          </w:divBdr>
        </w:div>
        <w:div w:id="1848133599">
          <w:marLeft w:val="480"/>
          <w:marRight w:val="0"/>
          <w:marTop w:val="0"/>
          <w:marBottom w:val="0"/>
          <w:divBdr>
            <w:top w:val="none" w:sz="0" w:space="0" w:color="auto"/>
            <w:left w:val="none" w:sz="0" w:space="0" w:color="auto"/>
            <w:bottom w:val="none" w:sz="0" w:space="0" w:color="auto"/>
            <w:right w:val="none" w:sz="0" w:space="0" w:color="auto"/>
          </w:divBdr>
        </w:div>
        <w:div w:id="1214270898">
          <w:marLeft w:val="480"/>
          <w:marRight w:val="0"/>
          <w:marTop w:val="0"/>
          <w:marBottom w:val="0"/>
          <w:divBdr>
            <w:top w:val="none" w:sz="0" w:space="0" w:color="auto"/>
            <w:left w:val="none" w:sz="0" w:space="0" w:color="auto"/>
            <w:bottom w:val="none" w:sz="0" w:space="0" w:color="auto"/>
            <w:right w:val="none" w:sz="0" w:space="0" w:color="auto"/>
          </w:divBdr>
        </w:div>
        <w:div w:id="1045324827">
          <w:marLeft w:val="480"/>
          <w:marRight w:val="0"/>
          <w:marTop w:val="0"/>
          <w:marBottom w:val="0"/>
          <w:divBdr>
            <w:top w:val="none" w:sz="0" w:space="0" w:color="auto"/>
            <w:left w:val="none" w:sz="0" w:space="0" w:color="auto"/>
            <w:bottom w:val="none" w:sz="0" w:space="0" w:color="auto"/>
            <w:right w:val="none" w:sz="0" w:space="0" w:color="auto"/>
          </w:divBdr>
        </w:div>
        <w:div w:id="2035304965">
          <w:marLeft w:val="480"/>
          <w:marRight w:val="0"/>
          <w:marTop w:val="0"/>
          <w:marBottom w:val="0"/>
          <w:divBdr>
            <w:top w:val="none" w:sz="0" w:space="0" w:color="auto"/>
            <w:left w:val="none" w:sz="0" w:space="0" w:color="auto"/>
            <w:bottom w:val="none" w:sz="0" w:space="0" w:color="auto"/>
            <w:right w:val="none" w:sz="0" w:space="0" w:color="auto"/>
          </w:divBdr>
        </w:div>
        <w:div w:id="1257205730">
          <w:marLeft w:val="480"/>
          <w:marRight w:val="0"/>
          <w:marTop w:val="0"/>
          <w:marBottom w:val="0"/>
          <w:divBdr>
            <w:top w:val="none" w:sz="0" w:space="0" w:color="auto"/>
            <w:left w:val="none" w:sz="0" w:space="0" w:color="auto"/>
            <w:bottom w:val="none" w:sz="0" w:space="0" w:color="auto"/>
            <w:right w:val="none" w:sz="0" w:space="0" w:color="auto"/>
          </w:divBdr>
        </w:div>
        <w:div w:id="1453741604">
          <w:marLeft w:val="480"/>
          <w:marRight w:val="0"/>
          <w:marTop w:val="0"/>
          <w:marBottom w:val="0"/>
          <w:divBdr>
            <w:top w:val="none" w:sz="0" w:space="0" w:color="auto"/>
            <w:left w:val="none" w:sz="0" w:space="0" w:color="auto"/>
            <w:bottom w:val="none" w:sz="0" w:space="0" w:color="auto"/>
            <w:right w:val="none" w:sz="0" w:space="0" w:color="auto"/>
          </w:divBdr>
        </w:div>
        <w:div w:id="925650265">
          <w:marLeft w:val="480"/>
          <w:marRight w:val="0"/>
          <w:marTop w:val="0"/>
          <w:marBottom w:val="0"/>
          <w:divBdr>
            <w:top w:val="none" w:sz="0" w:space="0" w:color="auto"/>
            <w:left w:val="none" w:sz="0" w:space="0" w:color="auto"/>
            <w:bottom w:val="none" w:sz="0" w:space="0" w:color="auto"/>
            <w:right w:val="none" w:sz="0" w:space="0" w:color="auto"/>
          </w:divBdr>
        </w:div>
        <w:div w:id="8455321">
          <w:marLeft w:val="480"/>
          <w:marRight w:val="0"/>
          <w:marTop w:val="0"/>
          <w:marBottom w:val="0"/>
          <w:divBdr>
            <w:top w:val="none" w:sz="0" w:space="0" w:color="auto"/>
            <w:left w:val="none" w:sz="0" w:space="0" w:color="auto"/>
            <w:bottom w:val="none" w:sz="0" w:space="0" w:color="auto"/>
            <w:right w:val="none" w:sz="0" w:space="0" w:color="auto"/>
          </w:divBdr>
        </w:div>
        <w:div w:id="1766462424">
          <w:marLeft w:val="480"/>
          <w:marRight w:val="0"/>
          <w:marTop w:val="0"/>
          <w:marBottom w:val="0"/>
          <w:divBdr>
            <w:top w:val="none" w:sz="0" w:space="0" w:color="auto"/>
            <w:left w:val="none" w:sz="0" w:space="0" w:color="auto"/>
            <w:bottom w:val="none" w:sz="0" w:space="0" w:color="auto"/>
            <w:right w:val="none" w:sz="0" w:space="0" w:color="auto"/>
          </w:divBdr>
        </w:div>
        <w:div w:id="1568570609">
          <w:marLeft w:val="480"/>
          <w:marRight w:val="0"/>
          <w:marTop w:val="0"/>
          <w:marBottom w:val="0"/>
          <w:divBdr>
            <w:top w:val="none" w:sz="0" w:space="0" w:color="auto"/>
            <w:left w:val="none" w:sz="0" w:space="0" w:color="auto"/>
            <w:bottom w:val="none" w:sz="0" w:space="0" w:color="auto"/>
            <w:right w:val="none" w:sz="0" w:space="0" w:color="auto"/>
          </w:divBdr>
        </w:div>
        <w:div w:id="1572042724">
          <w:marLeft w:val="480"/>
          <w:marRight w:val="0"/>
          <w:marTop w:val="0"/>
          <w:marBottom w:val="0"/>
          <w:divBdr>
            <w:top w:val="none" w:sz="0" w:space="0" w:color="auto"/>
            <w:left w:val="none" w:sz="0" w:space="0" w:color="auto"/>
            <w:bottom w:val="none" w:sz="0" w:space="0" w:color="auto"/>
            <w:right w:val="none" w:sz="0" w:space="0" w:color="auto"/>
          </w:divBdr>
        </w:div>
        <w:div w:id="531191892">
          <w:marLeft w:val="480"/>
          <w:marRight w:val="0"/>
          <w:marTop w:val="0"/>
          <w:marBottom w:val="0"/>
          <w:divBdr>
            <w:top w:val="none" w:sz="0" w:space="0" w:color="auto"/>
            <w:left w:val="none" w:sz="0" w:space="0" w:color="auto"/>
            <w:bottom w:val="none" w:sz="0" w:space="0" w:color="auto"/>
            <w:right w:val="none" w:sz="0" w:space="0" w:color="auto"/>
          </w:divBdr>
        </w:div>
        <w:div w:id="791287843">
          <w:marLeft w:val="480"/>
          <w:marRight w:val="0"/>
          <w:marTop w:val="0"/>
          <w:marBottom w:val="0"/>
          <w:divBdr>
            <w:top w:val="none" w:sz="0" w:space="0" w:color="auto"/>
            <w:left w:val="none" w:sz="0" w:space="0" w:color="auto"/>
            <w:bottom w:val="none" w:sz="0" w:space="0" w:color="auto"/>
            <w:right w:val="none" w:sz="0" w:space="0" w:color="auto"/>
          </w:divBdr>
        </w:div>
        <w:div w:id="2123455448">
          <w:marLeft w:val="480"/>
          <w:marRight w:val="0"/>
          <w:marTop w:val="0"/>
          <w:marBottom w:val="0"/>
          <w:divBdr>
            <w:top w:val="none" w:sz="0" w:space="0" w:color="auto"/>
            <w:left w:val="none" w:sz="0" w:space="0" w:color="auto"/>
            <w:bottom w:val="none" w:sz="0" w:space="0" w:color="auto"/>
            <w:right w:val="none" w:sz="0" w:space="0" w:color="auto"/>
          </w:divBdr>
        </w:div>
        <w:div w:id="381102952">
          <w:marLeft w:val="480"/>
          <w:marRight w:val="0"/>
          <w:marTop w:val="0"/>
          <w:marBottom w:val="0"/>
          <w:divBdr>
            <w:top w:val="none" w:sz="0" w:space="0" w:color="auto"/>
            <w:left w:val="none" w:sz="0" w:space="0" w:color="auto"/>
            <w:bottom w:val="none" w:sz="0" w:space="0" w:color="auto"/>
            <w:right w:val="none" w:sz="0" w:space="0" w:color="auto"/>
          </w:divBdr>
        </w:div>
        <w:div w:id="1108886782">
          <w:marLeft w:val="480"/>
          <w:marRight w:val="0"/>
          <w:marTop w:val="0"/>
          <w:marBottom w:val="0"/>
          <w:divBdr>
            <w:top w:val="none" w:sz="0" w:space="0" w:color="auto"/>
            <w:left w:val="none" w:sz="0" w:space="0" w:color="auto"/>
            <w:bottom w:val="none" w:sz="0" w:space="0" w:color="auto"/>
            <w:right w:val="none" w:sz="0" w:space="0" w:color="auto"/>
          </w:divBdr>
        </w:div>
        <w:div w:id="1369842747">
          <w:marLeft w:val="480"/>
          <w:marRight w:val="0"/>
          <w:marTop w:val="0"/>
          <w:marBottom w:val="0"/>
          <w:divBdr>
            <w:top w:val="none" w:sz="0" w:space="0" w:color="auto"/>
            <w:left w:val="none" w:sz="0" w:space="0" w:color="auto"/>
            <w:bottom w:val="none" w:sz="0" w:space="0" w:color="auto"/>
            <w:right w:val="none" w:sz="0" w:space="0" w:color="auto"/>
          </w:divBdr>
        </w:div>
        <w:div w:id="191575182">
          <w:marLeft w:val="480"/>
          <w:marRight w:val="0"/>
          <w:marTop w:val="0"/>
          <w:marBottom w:val="0"/>
          <w:divBdr>
            <w:top w:val="none" w:sz="0" w:space="0" w:color="auto"/>
            <w:left w:val="none" w:sz="0" w:space="0" w:color="auto"/>
            <w:bottom w:val="none" w:sz="0" w:space="0" w:color="auto"/>
            <w:right w:val="none" w:sz="0" w:space="0" w:color="auto"/>
          </w:divBdr>
        </w:div>
        <w:div w:id="1273514196">
          <w:marLeft w:val="480"/>
          <w:marRight w:val="0"/>
          <w:marTop w:val="0"/>
          <w:marBottom w:val="0"/>
          <w:divBdr>
            <w:top w:val="none" w:sz="0" w:space="0" w:color="auto"/>
            <w:left w:val="none" w:sz="0" w:space="0" w:color="auto"/>
            <w:bottom w:val="none" w:sz="0" w:space="0" w:color="auto"/>
            <w:right w:val="none" w:sz="0" w:space="0" w:color="auto"/>
          </w:divBdr>
        </w:div>
        <w:div w:id="349796698">
          <w:marLeft w:val="480"/>
          <w:marRight w:val="0"/>
          <w:marTop w:val="0"/>
          <w:marBottom w:val="0"/>
          <w:divBdr>
            <w:top w:val="none" w:sz="0" w:space="0" w:color="auto"/>
            <w:left w:val="none" w:sz="0" w:space="0" w:color="auto"/>
            <w:bottom w:val="none" w:sz="0" w:space="0" w:color="auto"/>
            <w:right w:val="none" w:sz="0" w:space="0" w:color="auto"/>
          </w:divBdr>
        </w:div>
        <w:div w:id="818889197">
          <w:marLeft w:val="480"/>
          <w:marRight w:val="0"/>
          <w:marTop w:val="0"/>
          <w:marBottom w:val="0"/>
          <w:divBdr>
            <w:top w:val="none" w:sz="0" w:space="0" w:color="auto"/>
            <w:left w:val="none" w:sz="0" w:space="0" w:color="auto"/>
            <w:bottom w:val="none" w:sz="0" w:space="0" w:color="auto"/>
            <w:right w:val="none" w:sz="0" w:space="0" w:color="auto"/>
          </w:divBdr>
        </w:div>
        <w:div w:id="1324046783">
          <w:marLeft w:val="480"/>
          <w:marRight w:val="0"/>
          <w:marTop w:val="0"/>
          <w:marBottom w:val="0"/>
          <w:divBdr>
            <w:top w:val="none" w:sz="0" w:space="0" w:color="auto"/>
            <w:left w:val="none" w:sz="0" w:space="0" w:color="auto"/>
            <w:bottom w:val="none" w:sz="0" w:space="0" w:color="auto"/>
            <w:right w:val="none" w:sz="0" w:space="0" w:color="auto"/>
          </w:divBdr>
        </w:div>
        <w:div w:id="652299645">
          <w:marLeft w:val="480"/>
          <w:marRight w:val="0"/>
          <w:marTop w:val="0"/>
          <w:marBottom w:val="0"/>
          <w:divBdr>
            <w:top w:val="none" w:sz="0" w:space="0" w:color="auto"/>
            <w:left w:val="none" w:sz="0" w:space="0" w:color="auto"/>
            <w:bottom w:val="none" w:sz="0" w:space="0" w:color="auto"/>
            <w:right w:val="none" w:sz="0" w:space="0" w:color="auto"/>
          </w:divBdr>
        </w:div>
        <w:div w:id="1512600709">
          <w:marLeft w:val="480"/>
          <w:marRight w:val="0"/>
          <w:marTop w:val="0"/>
          <w:marBottom w:val="0"/>
          <w:divBdr>
            <w:top w:val="none" w:sz="0" w:space="0" w:color="auto"/>
            <w:left w:val="none" w:sz="0" w:space="0" w:color="auto"/>
            <w:bottom w:val="none" w:sz="0" w:space="0" w:color="auto"/>
            <w:right w:val="none" w:sz="0" w:space="0" w:color="auto"/>
          </w:divBdr>
        </w:div>
        <w:div w:id="838890491">
          <w:marLeft w:val="480"/>
          <w:marRight w:val="0"/>
          <w:marTop w:val="0"/>
          <w:marBottom w:val="0"/>
          <w:divBdr>
            <w:top w:val="none" w:sz="0" w:space="0" w:color="auto"/>
            <w:left w:val="none" w:sz="0" w:space="0" w:color="auto"/>
            <w:bottom w:val="none" w:sz="0" w:space="0" w:color="auto"/>
            <w:right w:val="none" w:sz="0" w:space="0" w:color="auto"/>
          </w:divBdr>
        </w:div>
        <w:div w:id="209809087">
          <w:marLeft w:val="480"/>
          <w:marRight w:val="0"/>
          <w:marTop w:val="0"/>
          <w:marBottom w:val="0"/>
          <w:divBdr>
            <w:top w:val="none" w:sz="0" w:space="0" w:color="auto"/>
            <w:left w:val="none" w:sz="0" w:space="0" w:color="auto"/>
            <w:bottom w:val="none" w:sz="0" w:space="0" w:color="auto"/>
            <w:right w:val="none" w:sz="0" w:space="0" w:color="auto"/>
          </w:divBdr>
        </w:div>
        <w:div w:id="1112045209">
          <w:marLeft w:val="480"/>
          <w:marRight w:val="0"/>
          <w:marTop w:val="0"/>
          <w:marBottom w:val="0"/>
          <w:divBdr>
            <w:top w:val="none" w:sz="0" w:space="0" w:color="auto"/>
            <w:left w:val="none" w:sz="0" w:space="0" w:color="auto"/>
            <w:bottom w:val="none" w:sz="0" w:space="0" w:color="auto"/>
            <w:right w:val="none" w:sz="0" w:space="0" w:color="auto"/>
          </w:divBdr>
        </w:div>
        <w:div w:id="1940260390">
          <w:marLeft w:val="480"/>
          <w:marRight w:val="0"/>
          <w:marTop w:val="0"/>
          <w:marBottom w:val="0"/>
          <w:divBdr>
            <w:top w:val="none" w:sz="0" w:space="0" w:color="auto"/>
            <w:left w:val="none" w:sz="0" w:space="0" w:color="auto"/>
            <w:bottom w:val="none" w:sz="0" w:space="0" w:color="auto"/>
            <w:right w:val="none" w:sz="0" w:space="0" w:color="auto"/>
          </w:divBdr>
        </w:div>
        <w:div w:id="1528325386">
          <w:marLeft w:val="480"/>
          <w:marRight w:val="0"/>
          <w:marTop w:val="0"/>
          <w:marBottom w:val="0"/>
          <w:divBdr>
            <w:top w:val="none" w:sz="0" w:space="0" w:color="auto"/>
            <w:left w:val="none" w:sz="0" w:space="0" w:color="auto"/>
            <w:bottom w:val="none" w:sz="0" w:space="0" w:color="auto"/>
            <w:right w:val="none" w:sz="0" w:space="0" w:color="auto"/>
          </w:divBdr>
        </w:div>
        <w:div w:id="1359158121">
          <w:marLeft w:val="480"/>
          <w:marRight w:val="0"/>
          <w:marTop w:val="0"/>
          <w:marBottom w:val="0"/>
          <w:divBdr>
            <w:top w:val="none" w:sz="0" w:space="0" w:color="auto"/>
            <w:left w:val="none" w:sz="0" w:space="0" w:color="auto"/>
            <w:bottom w:val="none" w:sz="0" w:space="0" w:color="auto"/>
            <w:right w:val="none" w:sz="0" w:space="0" w:color="auto"/>
          </w:divBdr>
        </w:div>
        <w:div w:id="417756745">
          <w:marLeft w:val="480"/>
          <w:marRight w:val="0"/>
          <w:marTop w:val="0"/>
          <w:marBottom w:val="0"/>
          <w:divBdr>
            <w:top w:val="none" w:sz="0" w:space="0" w:color="auto"/>
            <w:left w:val="none" w:sz="0" w:space="0" w:color="auto"/>
            <w:bottom w:val="none" w:sz="0" w:space="0" w:color="auto"/>
            <w:right w:val="none" w:sz="0" w:space="0" w:color="auto"/>
          </w:divBdr>
        </w:div>
        <w:div w:id="2051496441">
          <w:marLeft w:val="480"/>
          <w:marRight w:val="0"/>
          <w:marTop w:val="0"/>
          <w:marBottom w:val="0"/>
          <w:divBdr>
            <w:top w:val="none" w:sz="0" w:space="0" w:color="auto"/>
            <w:left w:val="none" w:sz="0" w:space="0" w:color="auto"/>
            <w:bottom w:val="none" w:sz="0" w:space="0" w:color="auto"/>
            <w:right w:val="none" w:sz="0" w:space="0" w:color="auto"/>
          </w:divBdr>
        </w:div>
        <w:div w:id="1398241294">
          <w:marLeft w:val="480"/>
          <w:marRight w:val="0"/>
          <w:marTop w:val="0"/>
          <w:marBottom w:val="0"/>
          <w:divBdr>
            <w:top w:val="none" w:sz="0" w:space="0" w:color="auto"/>
            <w:left w:val="none" w:sz="0" w:space="0" w:color="auto"/>
            <w:bottom w:val="none" w:sz="0" w:space="0" w:color="auto"/>
            <w:right w:val="none" w:sz="0" w:space="0" w:color="auto"/>
          </w:divBdr>
        </w:div>
        <w:div w:id="1819107658">
          <w:marLeft w:val="480"/>
          <w:marRight w:val="0"/>
          <w:marTop w:val="0"/>
          <w:marBottom w:val="0"/>
          <w:divBdr>
            <w:top w:val="none" w:sz="0" w:space="0" w:color="auto"/>
            <w:left w:val="none" w:sz="0" w:space="0" w:color="auto"/>
            <w:bottom w:val="none" w:sz="0" w:space="0" w:color="auto"/>
            <w:right w:val="none" w:sz="0" w:space="0" w:color="auto"/>
          </w:divBdr>
        </w:div>
        <w:div w:id="1968927080">
          <w:marLeft w:val="480"/>
          <w:marRight w:val="0"/>
          <w:marTop w:val="0"/>
          <w:marBottom w:val="0"/>
          <w:divBdr>
            <w:top w:val="none" w:sz="0" w:space="0" w:color="auto"/>
            <w:left w:val="none" w:sz="0" w:space="0" w:color="auto"/>
            <w:bottom w:val="none" w:sz="0" w:space="0" w:color="auto"/>
            <w:right w:val="none" w:sz="0" w:space="0" w:color="auto"/>
          </w:divBdr>
        </w:div>
        <w:div w:id="1560938221">
          <w:marLeft w:val="480"/>
          <w:marRight w:val="0"/>
          <w:marTop w:val="0"/>
          <w:marBottom w:val="0"/>
          <w:divBdr>
            <w:top w:val="none" w:sz="0" w:space="0" w:color="auto"/>
            <w:left w:val="none" w:sz="0" w:space="0" w:color="auto"/>
            <w:bottom w:val="none" w:sz="0" w:space="0" w:color="auto"/>
            <w:right w:val="none" w:sz="0" w:space="0" w:color="auto"/>
          </w:divBdr>
        </w:div>
        <w:div w:id="1005330360">
          <w:marLeft w:val="480"/>
          <w:marRight w:val="0"/>
          <w:marTop w:val="0"/>
          <w:marBottom w:val="0"/>
          <w:divBdr>
            <w:top w:val="none" w:sz="0" w:space="0" w:color="auto"/>
            <w:left w:val="none" w:sz="0" w:space="0" w:color="auto"/>
            <w:bottom w:val="none" w:sz="0" w:space="0" w:color="auto"/>
            <w:right w:val="none" w:sz="0" w:space="0" w:color="auto"/>
          </w:divBdr>
        </w:div>
      </w:divsChild>
    </w:div>
    <w:div w:id="1488478780">
      <w:bodyDiv w:val="1"/>
      <w:marLeft w:val="0"/>
      <w:marRight w:val="0"/>
      <w:marTop w:val="0"/>
      <w:marBottom w:val="0"/>
      <w:divBdr>
        <w:top w:val="none" w:sz="0" w:space="0" w:color="auto"/>
        <w:left w:val="none" w:sz="0" w:space="0" w:color="auto"/>
        <w:bottom w:val="none" w:sz="0" w:space="0" w:color="auto"/>
        <w:right w:val="none" w:sz="0" w:space="0" w:color="auto"/>
      </w:divBdr>
    </w:div>
    <w:div w:id="1490098214">
      <w:bodyDiv w:val="1"/>
      <w:marLeft w:val="0"/>
      <w:marRight w:val="0"/>
      <w:marTop w:val="0"/>
      <w:marBottom w:val="0"/>
      <w:divBdr>
        <w:top w:val="none" w:sz="0" w:space="0" w:color="auto"/>
        <w:left w:val="none" w:sz="0" w:space="0" w:color="auto"/>
        <w:bottom w:val="none" w:sz="0" w:space="0" w:color="auto"/>
        <w:right w:val="none" w:sz="0" w:space="0" w:color="auto"/>
      </w:divBdr>
    </w:div>
    <w:div w:id="1495296482">
      <w:bodyDiv w:val="1"/>
      <w:marLeft w:val="0"/>
      <w:marRight w:val="0"/>
      <w:marTop w:val="0"/>
      <w:marBottom w:val="0"/>
      <w:divBdr>
        <w:top w:val="none" w:sz="0" w:space="0" w:color="auto"/>
        <w:left w:val="none" w:sz="0" w:space="0" w:color="auto"/>
        <w:bottom w:val="none" w:sz="0" w:space="0" w:color="auto"/>
        <w:right w:val="none" w:sz="0" w:space="0" w:color="auto"/>
      </w:divBdr>
    </w:div>
    <w:div w:id="1495950829">
      <w:bodyDiv w:val="1"/>
      <w:marLeft w:val="0"/>
      <w:marRight w:val="0"/>
      <w:marTop w:val="0"/>
      <w:marBottom w:val="0"/>
      <w:divBdr>
        <w:top w:val="none" w:sz="0" w:space="0" w:color="auto"/>
        <w:left w:val="none" w:sz="0" w:space="0" w:color="auto"/>
        <w:bottom w:val="none" w:sz="0" w:space="0" w:color="auto"/>
        <w:right w:val="none" w:sz="0" w:space="0" w:color="auto"/>
      </w:divBdr>
      <w:divsChild>
        <w:div w:id="918516110">
          <w:marLeft w:val="480"/>
          <w:marRight w:val="0"/>
          <w:marTop w:val="0"/>
          <w:marBottom w:val="0"/>
          <w:divBdr>
            <w:top w:val="none" w:sz="0" w:space="0" w:color="auto"/>
            <w:left w:val="none" w:sz="0" w:space="0" w:color="auto"/>
            <w:bottom w:val="none" w:sz="0" w:space="0" w:color="auto"/>
            <w:right w:val="none" w:sz="0" w:space="0" w:color="auto"/>
          </w:divBdr>
        </w:div>
        <w:div w:id="2106536526">
          <w:marLeft w:val="480"/>
          <w:marRight w:val="0"/>
          <w:marTop w:val="0"/>
          <w:marBottom w:val="0"/>
          <w:divBdr>
            <w:top w:val="none" w:sz="0" w:space="0" w:color="auto"/>
            <w:left w:val="none" w:sz="0" w:space="0" w:color="auto"/>
            <w:bottom w:val="none" w:sz="0" w:space="0" w:color="auto"/>
            <w:right w:val="none" w:sz="0" w:space="0" w:color="auto"/>
          </w:divBdr>
        </w:div>
        <w:div w:id="2144882351">
          <w:marLeft w:val="480"/>
          <w:marRight w:val="0"/>
          <w:marTop w:val="0"/>
          <w:marBottom w:val="0"/>
          <w:divBdr>
            <w:top w:val="none" w:sz="0" w:space="0" w:color="auto"/>
            <w:left w:val="none" w:sz="0" w:space="0" w:color="auto"/>
            <w:bottom w:val="none" w:sz="0" w:space="0" w:color="auto"/>
            <w:right w:val="none" w:sz="0" w:space="0" w:color="auto"/>
          </w:divBdr>
        </w:div>
        <w:div w:id="629172737">
          <w:marLeft w:val="480"/>
          <w:marRight w:val="0"/>
          <w:marTop w:val="0"/>
          <w:marBottom w:val="0"/>
          <w:divBdr>
            <w:top w:val="none" w:sz="0" w:space="0" w:color="auto"/>
            <w:left w:val="none" w:sz="0" w:space="0" w:color="auto"/>
            <w:bottom w:val="none" w:sz="0" w:space="0" w:color="auto"/>
            <w:right w:val="none" w:sz="0" w:space="0" w:color="auto"/>
          </w:divBdr>
        </w:div>
        <w:div w:id="1442265545">
          <w:marLeft w:val="480"/>
          <w:marRight w:val="0"/>
          <w:marTop w:val="0"/>
          <w:marBottom w:val="0"/>
          <w:divBdr>
            <w:top w:val="none" w:sz="0" w:space="0" w:color="auto"/>
            <w:left w:val="none" w:sz="0" w:space="0" w:color="auto"/>
            <w:bottom w:val="none" w:sz="0" w:space="0" w:color="auto"/>
            <w:right w:val="none" w:sz="0" w:space="0" w:color="auto"/>
          </w:divBdr>
        </w:div>
        <w:div w:id="1542592002">
          <w:marLeft w:val="480"/>
          <w:marRight w:val="0"/>
          <w:marTop w:val="0"/>
          <w:marBottom w:val="0"/>
          <w:divBdr>
            <w:top w:val="none" w:sz="0" w:space="0" w:color="auto"/>
            <w:left w:val="none" w:sz="0" w:space="0" w:color="auto"/>
            <w:bottom w:val="none" w:sz="0" w:space="0" w:color="auto"/>
            <w:right w:val="none" w:sz="0" w:space="0" w:color="auto"/>
          </w:divBdr>
        </w:div>
        <w:div w:id="1246961377">
          <w:marLeft w:val="480"/>
          <w:marRight w:val="0"/>
          <w:marTop w:val="0"/>
          <w:marBottom w:val="0"/>
          <w:divBdr>
            <w:top w:val="none" w:sz="0" w:space="0" w:color="auto"/>
            <w:left w:val="none" w:sz="0" w:space="0" w:color="auto"/>
            <w:bottom w:val="none" w:sz="0" w:space="0" w:color="auto"/>
            <w:right w:val="none" w:sz="0" w:space="0" w:color="auto"/>
          </w:divBdr>
        </w:div>
        <w:div w:id="581449039">
          <w:marLeft w:val="480"/>
          <w:marRight w:val="0"/>
          <w:marTop w:val="0"/>
          <w:marBottom w:val="0"/>
          <w:divBdr>
            <w:top w:val="none" w:sz="0" w:space="0" w:color="auto"/>
            <w:left w:val="none" w:sz="0" w:space="0" w:color="auto"/>
            <w:bottom w:val="none" w:sz="0" w:space="0" w:color="auto"/>
            <w:right w:val="none" w:sz="0" w:space="0" w:color="auto"/>
          </w:divBdr>
        </w:div>
        <w:div w:id="682363353">
          <w:marLeft w:val="480"/>
          <w:marRight w:val="0"/>
          <w:marTop w:val="0"/>
          <w:marBottom w:val="0"/>
          <w:divBdr>
            <w:top w:val="none" w:sz="0" w:space="0" w:color="auto"/>
            <w:left w:val="none" w:sz="0" w:space="0" w:color="auto"/>
            <w:bottom w:val="none" w:sz="0" w:space="0" w:color="auto"/>
            <w:right w:val="none" w:sz="0" w:space="0" w:color="auto"/>
          </w:divBdr>
        </w:div>
        <w:div w:id="1355958287">
          <w:marLeft w:val="480"/>
          <w:marRight w:val="0"/>
          <w:marTop w:val="0"/>
          <w:marBottom w:val="0"/>
          <w:divBdr>
            <w:top w:val="none" w:sz="0" w:space="0" w:color="auto"/>
            <w:left w:val="none" w:sz="0" w:space="0" w:color="auto"/>
            <w:bottom w:val="none" w:sz="0" w:space="0" w:color="auto"/>
            <w:right w:val="none" w:sz="0" w:space="0" w:color="auto"/>
          </w:divBdr>
        </w:div>
        <w:div w:id="1978799990">
          <w:marLeft w:val="480"/>
          <w:marRight w:val="0"/>
          <w:marTop w:val="0"/>
          <w:marBottom w:val="0"/>
          <w:divBdr>
            <w:top w:val="none" w:sz="0" w:space="0" w:color="auto"/>
            <w:left w:val="none" w:sz="0" w:space="0" w:color="auto"/>
            <w:bottom w:val="none" w:sz="0" w:space="0" w:color="auto"/>
            <w:right w:val="none" w:sz="0" w:space="0" w:color="auto"/>
          </w:divBdr>
        </w:div>
        <w:div w:id="114250528">
          <w:marLeft w:val="480"/>
          <w:marRight w:val="0"/>
          <w:marTop w:val="0"/>
          <w:marBottom w:val="0"/>
          <w:divBdr>
            <w:top w:val="none" w:sz="0" w:space="0" w:color="auto"/>
            <w:left w:val="none" w:sz="0" w:space="0" w:color="auto"/>
            <w:bottom w:val="none" w:sz="0" w:space="0" w:color="auto"/>
            <w:right w:val="none" w:sz="0" w:space="0" w:color="auto"/>
          </w:divBdr>
        </w:div>
        <w:div w:id="142821437">
          <w:marLeft w:val="480"/>
          <w:marRight w:val="0"/>
          <w:marTop w:val="0"/>
          <w:marBottom w:val="0"/>
          <w:divBdr>
            <w:top w:val="none" w:sz="0" w:space="0" w:color="auto"/>
            <w:left w:val="none" w:sz="0" w:space="0" w:color="auto"/>
            <w:bottom w:val="none" w:sz="0" w:space="0" w:color="auto"/>
            <w:right w:val="none" w:sz="0" w:space="0" w:color="auto"/>
          </w:divBdr>
        </w:div>
        <w:div w:id="1748962151">
          <w:marLeft w:val="480"/>
          <w:marRight w:val="0"/>
          <w:marTop w:val="0"/>
          <w:marBottom w:val="0"/>
          <w:divBdr>
            <w:top w:val="none" w:sz="0" w:space="0" w:color="auto"/>
            <w:left w:val="none" w:sz="0" w:space="0" w:color="auto"/>
            <w:bottom w:val="none" w:sz="0" w:space="0" w:color="auto"/>
            <w:right w:val="none" w:sz="0" w:space="0" w:color="auto"/>
          </w:divBdr>
        </w:div>
        <w:div w:id="2131701585">
          <w:marLeft w:val="480"/>
          <w:marRight w:val="0"/>
          <w:marTop w:val="0"/>
          <w:marBottom w:val="0"/>
          <w:divBdr>
            <w:top w:val="none" w:sz="0" w:space="0" w:color="auto"/>
            <w:left w:val="none" w:sz="0" w:space="0" w:color="auto"/>
            <w:bottom w:val="none" w:sz="0" w:space="0" w:color="auto"/>
            <w:right w:val="none" w:sz="0" w:space="0" w:color="auto"/>
          </w:divBdr>
        </w:div>
        <w:div w:id="1301963575">
          <w:marLeft w:val="480"/>
          <w:marRight w:val="0"/>
          <w:marTop w:val="0"/>
          <w:marBottom w:val="0"/>
          <w:divBdr>
            <w:top w:val="none" w:sz="0" w:space="0" w:color="auto"/>
            <w:left w:val="none" w:sz="0" w:space="0" w:color="auto"/>
            <w:bottom w:val="none" w:sz="0" w:space="0" w:color="auto"/>
            <w:right w:val="none" w:sz="0" w:space="0" w:color="auto"/>
          </w:divBdr>
        </w:div>
        <w:div w:id="1751852913">
          <w:marLeft w:val="480"/>
          <w:marRight w:val="0"/>
          <w:marTop w:val="0"/>
          <w:marBottom w:val="0"/>
          <w:divBdr>
            <w:top w:val="none" w:sz="0" w:space="0" w:color="auto"/>
            <w:left w:val="none" w:sz="0" w:space="0" w:color="auto"/>
            <w:bottom w:val="none" w:sz="0" w:space="0" w:color="auto"/>
            <w:right w:val="none" w:sz="0" w:space="0" w:color="auto"/>
          </w:divBdr>
        </w:div>
        <w:div w:id="759760162">
          <w:marLeft w:val="480"/>
          <w:marRight w:val="0"/>
          <w:marTop w:val="0"/>
          <w:marBottom w:val="0"/>
          <w:divBdr>
            <w:top w:val="none" w:sz="0" w:space="0" w:color="auto"/>
            <w:left w:val="none" w:sz="0" w:space="0" w:color="auto"/>
            <w:bottom w:val="none" w:sz="0" w:space="0" w:color="auto"/>
            <w:right w:val="none" w:sz="0" w:space="0" w:color="auto"/>
          </w:divBdr>
        </w:div>
        <w:div w:id="2134056702">
          <w:marLeft w:val="480"/>
          <w:marRight w:val="0"/>
          <w:marTop w:val="0"/>
          <w:marBottom w:val="0"/>
          <w:divBdr>
            <w:top w:val="none" w:sz="0" w:space="0" w:color="auto"/>
            <w:left w:val="none" w:sz="0" w:space="0" w:color="auto"/>
            <w:bottom w:val="none" w:sz="0" w:space="0" w:color="auto"/>
            <w:right w:val="none" w:sz="0" w:space="0" w:color="auto"/>
          </w:divBdr>
        </w:div>
        <w:div w:id="78674685">
          <w:marLeft w:val="480"/>
          <w:marRight w:val="0"/>
          <w:marTop w:val="0"/>
          <w:marBottom w:val="0"/>
          <w:divBdr>
            <w:top w:val="none" w:sz="0" w:space="0" w:color="auto"/>
            <w:left w:val="none" w:sz="0" w:space="0" w:color="auto"/>
            <w:bottom w:val="none" w:sz="0" w:space="0" w:color="auto"/>
            <w:right w:val="none" w:sz="0" w:space="0" w:color="auto"/>
          </w:divBdr>
        </w:div>
        <w:div w:id="1566913643">
          <w:marLeft w:val="480"/>
          <w:marRight w:val="0"/>
          <w:marTop w:val="0"/>
          <w:marBottom w:val="0"/>
          <w:divBdr>
            <w:top w:val="none" w:sz="0" w:space="0" w:color="auto"/>
            <w:left w:val="none" w:sz="0" w:space="0" w:color="auto"/>
            <w:bottom w:val="none" w:sz="0" w:space="0" w:color="auto"/>
            <w:right w:val="none" w:sz="0" w:space="0" w:color="auto"/>
          </w:divBdr>
        </w:div>
        <w:div w:id="193344514">
          <w:marLeft w:val="480"/>
          <w:marRight w:val="0"/>
          <w:marTop w:val="0"/>
          <w:marBottom w:val="0"/>
          <w:divBdr>
            <w:top w:val="none" w:sz="0" w:space="0" w:color="auto"/>
            <w:left w:val="none" w:sz="0" w:space="0" w:color="auto"/>
            <w:bottom w:val="none" w:sz="0" w:space="0" w:color="auto"/>
            <w:right w:val="none" w:sz="0" w:space="0" w:color="auto"/>
          </w:divBdr>
        </w:div>
        <w:div w:id="1517579731">
          <w:marLeft w:val="480"/>
          <w:marRight w:val="0"/>
          <w:marTop w:val="0"/>
          <w:marBottom w:val="0"/>
          <w:divBdr>
            <w:top w:val="none" w:sz="0" w:space="0" w:color="auto"/>
            <w:left w:val="none" w:sz="0" w:space="0" w:color="auto"/>
            <w:bottom w:val="none" w:sz="0" w:space="0" w:color="auto"/>
            <w:right w:val="none" w:sz="0" w:space="0" w:color="auto"/>
          </w:divBdr>
        </w:div>
        <w:div w:id="1616256313">
          <w:marLeft w:val="480"/>
          <w:marRight w:val="0"/>
          <w:marTop w:val="0"/>
          <w:marBottom w:val="0"/>
          <w:divBdr>
            <w:top w:val="none" w:sz="0" w:space="0" w:color="auto"/>
            <w:left w:val="none" w:sz="0" w:space="0" w:color="auto"/>
            <w:bottom w:val="none" w:sz="0" w:space="0" w:color="auto"/>
            <w:right w:val="none" w:sz="0" w:space="0" w:color="auto"/>
          </w:divBdr>
        </w:div>
        <w:div w:id="741295703">
          <w:marLeft w:val="480"/>
          <w:marRight w:val="0"/>
          <w:marTop w:val="0"/>
          <w:marBottom w:val="0"/>
          <w:divBdr>
            <w:top w:val="none" w:sz="0" w:space="0" w:color="auto"/>
            <w:left w:val="none" w:sz="0" w:space="0" w:color="auto"/>
            <w:bottom w:val="none" w:sz="0" w:space="0" w:color="auto"/>
            <w:right w:val="none" w:sz="0" w:space="0" w:color="auto"/>
          </w:divBdr>
        </w:div>
        <w:div w:id="338388836">
          <w:marLeft w:val="480"/>
          <w:marRight w:val="0"/>
          <w:marTop w:val="0"/>
          <w:marBottom w:val="0"/>
          <w:divBdr>
            <w:top w:val="none" w:sz="0" w:space="0" w:color="auto"/>
            <w:left w:val="none" w:sz="0" w:space="0" w:color="auto"/>
            <w:bottom w:val="none" w:sz="0" w:space="0" w:color="auto"/>
            <w:right w:val="none" w:sz="0" w:space="0" w:color="auto"/>
          </w:divBdr>
        </w:div>
        <w:div w:id="43454802">
          <w:marLeft w:val="480"/>
          <w:marRight w:val="0"/>
          <w:marTop w:val="0"/>
          <w:marBottom w:val="0"/>
          <w:divBdr>
            <w:top w:val="none" w:sz="0" w:space="0" w:color="auto"/>
            <w:left w:val="none" w:sz="0" w:space="0" w:color="auto"/>
            <w:bottom w:val="none" w:sz="0" w:space="0" w:color="auto"/>
            <w:right w:val="none" w:sz="0" w:space="0" w:color="auto"/>
          </w:divBdr>
        </w:div>
        <w:div w:id="1996756785">
          <w:marLeft w:val="480"/>
          <w:marRight w:val="0"/>
          <w:marTop w:val="0"/>
          <w:marBottom w:val="0"/>
          <w:divBdr>
            <w:top w:val="none" w:sz="0" w:space="0" w:color="auto"/>
            <w:left w:val="none" w:sz="0" w:space="0" w:color="auto"/>
            <w:bottom w:val="none" w:sz="0" w:space="0" w:color="auto"/>
            <w:right w:val="none" w:sz="0" w:space="0" w:color="auto"/>
          </w:divBdr>
        </w:div>
        <w:div w:id="792595425">
          <w:marLeft w:val="480"/>
          <w:marRight w:val="0"/>
          <w:marTop w:val="0"/>
          <w:marBottom w:val="0"/>
          <w:divBdr>
            <w:top w:val="none" w:sz="0" w:space="0" w:color="auto"/>
            <w:left w:val="none" w:sz="0" w:space="0" w:color="auto"/>
            <w:bottom w:val="none" w:sz="0" w:space="0" w:color="auto"/>
            <w:right w:val="none" w:sz="0" w:space="0" w:color="auto"/>
          </w:divBdr>
        </w:div>
        <w:div w:id="821048808">
          <w:marLeft w:val="480"/>
          <w:marRight w:val="0"/>
          <w:marTop w:val="0"/>
          <w:marBottom w:val="0"/>
          <w:divBdr>
            <w:top w:val="none" w:sz="0" w:space="0" w:color="auto"/>
            <w:left w:val="none" w:sz="0" w:space="0" w:color="auto"/>
            <w:bottom w:val="none" w:sz="0" w:space="0" w:color="auto"/>
            <w:right w:val="none" w:sz="0" w:space="0" w:color="auto"/>
          </w:divBdr>
        </w:div>
        <w:div w:id="644698321">
          <w:marLeft w:val="480"/>
          <w:marRight w:val="0"/>
          <w:marTop w:val="0"/>
          <w:marBottom w:val="0"/>
          <w:divBdr>
            <w:top w:val="none" w:sz="0" w:space="0" w:color="auto"/>
            <w:left w:val="none" w:sz="0" w:space="0" w:color="auto"/>
            <w:bottom w:val="none" w:sz="0" w:space="0" w:color="auto"/>
            <w:right w:val="none" w:sz="0" w:space="0" w:color="auto"/>
          </w:divBdr>
        </w:div>
        <w:div w:id="105539627">
          <w:marLeft w:val="480"/>
          <w:marRight w:val="0"/>
          <w:marTop w:val="0"/>
          <w:marBottom w:val="0"/>
          <w:divBdr>
            <w:top w:val="none" w:sz="0" w:space="0" w:color="auto"/>
            <w:left w:val="none" w:sz="0" w:space="0" w:color="auto"/>
            <w:bottom w:val="none" w:sz="0" w:space="0" w:color="auto"/>
            <w:right w:val="none" w:sz="0" w:space="0" w:color="auto"/>
          </w:divBdr>
        </w:div>
        <w:div w:id="1561789660">
          <w:marLeft w:val="480"/>
          <w:marRight w:val="0"/>
          <w:marTop w:val="0"/>
          <w:marBottom w:val="0"/>
          <w:divBdr>
            <w:top w:val="none" w:sz="0" w:space="0" w:color="auto"/>
            <w:left w:val="none" w:sz="0" w:space="0" w:color="auto"/>
            <w:bottom w:val="none" w:sz="0" w:space="0" w:color="auto"/>
            <w:right w:val="none" w:sz="0" w:space="0" w:color="auto"/>
          </w:divBdr>
        </w:div>
        <w:div w:id="1944604408">
          <w:marLeft w:val="480"/>
          <w:marRight w:val="0"/>
          <w:marTop w:val="0"/>
          <w:marBottom w:val="0"/>
          <w:divBdr>
            <w:top w:val="none" w:sz="0" w:space="0" w:color="auto"/>
            <w:left w:val="none" w:sz="0" w:space="0" w:color="auto"/>
            <w:bottom w:val="none" w:sz="0" w:space="0" w:color="auto"/>
            <w:right w:val="none" w:sz="0" w:space="0" w:color="auto"/>
          </w:divBdr>
        </w:div>
        <w:div w:id="209419635">
          <w:marLeft w:val="480"/>
          <w:marRight w:val="0"/>
          <w:marTop w:val="0"/>
          <w:marBottom w:val="0"/>
          <w:divBdr>
            <w:top w:val="none" w:sz="0" w:space="0" w:color="auto"/>
            <w:left w:val="none" w:sz="0" w:space="0" w:color="auto"/>
            <w:bottom w:val="none" w:sz="0" w:space="0" w:color="auto"/>
            <w:right w:val="none" w:sz="0" w:space="0" w:color="auto"/>
          </w:divBdr>
        </w:div>
        <w:div w:id="1670788910">
          <w:marLeft w:val="480"/>
          <w:marRight w:val="0"/>
          <w:marTop w:val="0"/>
          <w:marBottom w:val="0"/>
          <w:divBdr>
            <w:top w:val="none" w:sz="0" w:space="0" w:color="auto"/>
            <w:left w:val="none" w:sz="0" w:space="0" w:color="auto"/>
            <w:bottom w:val="none" w:sz="0" w:space="0" w:color="auto"/>
            <w:right w:val="none" w:sz="0" w:space="0" w:color="auto"/>
          </w:divBdr>
        </w:div>
        <w:div w:id="1856069225">
          <w:marLeft w:val="480"/>
          <w:marRight w:val="0"/>
          <w:marTop w:val="0"/>
          <w:marBottom w:val="0"/>
          <w:divBdr>
            <w:top w:val="none" w:sz="0" w:space="0" w:color="auto"/>
            <w:left w:val="none" w:sz="0" w:space="0" w:color="auto"/>
            <w:bottom w:val="none" w:sz="0" w:space="0" w:color="auto"/>
            <w:right w:val="none" w:sz="0" w:space="0" w:color="auto"/>
          </w:divBdr>
        </w:div>
        <w:div w:id="217129936">
          <w:marLeft w:val="480"/>
          <w:marRight w:val="0"/>
          <w:marTop w:val="0"/>
          <w:marBottom w:val="0"/>
          <w:divBdr>
            <w:top w:val="none" w:sz="0" w:space="0" w:color="auto"/>
            <w:left w:val="none" w:sz="0" w:space="0" w:color="auto"/>
            <w:bottom w:val="none" w:sz="0" w:space="0" w:color="auto"/>
            <w:right w:val="none" w:sz="0" w:space="0" w:color="auto"/>
          </w:divBdr>
        </w:div>
        <w:div w:id="2069649672">
          <w:marLeft w:val="480"/>
          <w:marRight w:val="0"/>
          <w:marTop w:val="0"/>
          <w:marBottom w:val="0"/>
          <w:divBdr>
            <w:top w:val="none" w:sz="0" w:space="0" w:color="auto"/>
            <w:left w:val="none" w:sz="0" w:space="0" w:color="auto"/>
            <w:bottom w:val="none" w:sz="0" w:space="0" w:color="auto"/>
            <w:right w:val="none" w:sz="0" w:space="0" w:color="auto"/>
          </w:divBdr>
        </w:div>
        <w:div w:id="993602478">
          <w:marLeft w:val="480"/>
          <w:marRight w:val="0"/>
          <w:marTop w:val="0"/>
          <w:marBottom w:val="0"/>
          <w:divBdr>
            <w:top w:val="none" w:sz="0" w:space="0" w:color="auto"/>
            <w:left w:val="none" w:sz="0" w:space="0" w:color="auto"/>
            <w:bottom w:val="none" w:sz="0" w:space="0" w:color="auto"/>
            <w:right w:val="none" w:sz="0" w:space="0" w:color="auto"/>
          </w:divBdr>
        </w:div>
        <w:div w:id="1102334239">
          <w:marLeft w:val="480"/>
          <w:marRight w:val="0"/>
          <w:marTop w:val="0"/>
          <w:marBottom w:val="0"/>
          <w:divBdr>
            <w:top w:val="none" w:sz="0" w:space="0" w:color="auto"/>
            <w:left w:val="none" w:sz="0" w:space="0" w:color="auto"/>
            <w:bottom w:val="none" w:sz="0" w:space="0" w:color="auto"/>
            <w:right w:val="none" w:sz="0" w:space="0" w:color="auto"/>
          </w:divBdr>
        </w:div>
      </w:divsChild>
    </w:div>
    <w:div w:id="1496065320">
      <w:bodyDiv w:val="1"/>
      <w:marLeft w:val="0"/>
      <w:marRight w:val="0"/>
      <w:marTop w:val="0"/>
      <w:marBottom w:val="0"/>
      <w:divBdr>
        <w:top w:val="none" w:sz="0" w:space="0" w:color="auto"/>
        <w:left w:val="none" w:sz="0" w:space="0" w:color="auto"/>
        <w:bottom w:val="none" w:sz="0" w:space="0" w:color="auto"/>
        <w:right w:val="none" w:sz="0" w:space="0" w:color="auto"/>
      </w:divBdr>
    </w:div>
    <w:div w:id="1497840445">
      <w:bodyDiv w:val="1"/>
      <w:marLeft w:val="0"/>
      <w:marRight w:val="0"/>
      <w:marTop w:val="0"/>
      <w:marBottom w:val="0"/>
      <w:divBdr>
        <w:top w:val="none" w:sz="0" w:space="0" w:color="auto"/>
        <w:left w:val="none" w:sz="0" w:space="0" w:color="auto"/>
        <w:bottom w:val="none" w:sz="0" w:space="0" w:color="auto"/>
        <w:right w:val="none" w:sz="0" w:space="0" w:color="auto"/>
      </w:divBdr>
    </w:div>
    <w:div w:id="1498419803">
      <w:bodyDiv w:val="1"/>
      <w:marLeft w:val="0"/>
      <w:marRight w:val="0"/>
      <w:marTop w:val="0"/>
      <w:marBottom w:val="0"/>
      <w:divBdr>
        <w:top w:val="none" w:sz="0" w:space="0" w:color="auto"/>
        <w:left w:val="none" w:sz="0" w:space="0" w:color="auto"/>
        <w:bottom w:val="none" w:sz="0" w:space="0" w:color="auto"/>
        <w:right w:val="none" w:sz="0" w:space="0" w:color="auto"/>
      </w:divBdr>
    </w:div>
    <w:div w:id="1499731879">
      <w:bodyDiv w:val="1"/>
      <w:marLeft w:val="0"/>
      <w:marRight w:val="0"/>
      <w:marTop w:val="0"/>
      <w:marBottom w:val="0"/>
      <w:divBdr>
        <w:top w:val="none" w:sz="0" w:space="0" w:color="auto"/>
        <w:left w:val="none" w:sz="0" w:space="0" w:color="auto"/>
        <w:bottom w:val="none" w:sz="0" w:space="0" w:color="auto"/>
        <w:right w:val="none" w:sz="0" w:space="0" w:color="auto"/>
      </w:divBdr>
    </w:div>
    <w:div w:id="1502163115">
      <w:bodyDiv w:val="1"/>
      <w:marLeft w:val="0"/>
      <w:marRight w:val="0"/>
      <w:marTop w:val="0"/>
      <w:marBottom w:val="0"/>
      <w:divBdr>
        <w:top w:val="none" w:sz="0" w:space="0" w:color="auto"/>
        <w:left w:val="none" w:sz="0" w:space="0" w:color="auto"/>
        <w:bottom w:val="none" w:sz="0" w:space="0" w:color="auto"/>
        <w:right w:val="none" w:sz="0" w:space="0" w:color="auto"/>
      </w:divBdr>
    </w:div>
    <w:div w:id="1502351631">
      <w:bodyDiv w:val="1"/>
      <w:marLeft w:val="0"/>
      <w:marRight w:val="0"/>
      <w:marTop w:val="0"/>
      <w:marBottom w:val="0"/>
      <w:divBdr>
        <w:top w:val="none" w:sz="0" w:space="0" w:color="auto"/>
        <w:left w:val="none" w:sz="0" w:space="0" w:color="auto"/>
        <w:bottom w:val="none" w:sz="0" w:space="0" w:color="auto"/>
        <w:right w:val="none" w:sz="0" w:space="0" w:color="auto"/>
      </w:divBdr>
    </w:div>
    <w:div w:id="1503934168">
      <w:bodyDiv w:val="1"/>
      <w:marLeft w:val="0"/>
      <w:marRight w:val="0"/>
      <w:marTop w:val="0"/>
      <w:marBottom w:val="0"/>
      <w:divBdr>
        <w:top w:val="none" w:sz="0" w:space="0" w:color="auto"/>
        <w:left w:val="none" w:sz="0" w:space="0" w:color="auto"/>
        <w:bottom w:val="none" w:sz="0" w:space="0" w:color="auto"/>
        <w:right w:val="none" w:sz="0" w:space="0" w:color="auto"/>
      </w:divBdr>
    </w:div>
    <w:div w:id="1504317037">
      <w:bodyDiv w:val="1"/>
      <w:marLeft w:val="0"/>
      <w:marRight w:val="0"/>
      <w:marTop w:val="0"/>
      <w:marBottom w:val="0"/>
      <w:divBdr>
        <w:top w:val="none" w:sz="0" w:space="0" w:color="auto"/>
        <w:left w:val="none" w:sz="0" w:space="0" w:color="auto"/>
        <w:bottom w:val="none" w:sz="0" w:space="0" w:color="auto"/>
        <w:right w:val="none" w:sz="0" w:space="0" w:color="auto"/>
      </w:divBdr>
      <w:divsChild>
        <w:div w:id="131614">
          <w:marLeft w:val="480"/>
          <w:marRight w:val="0"/>
          <w:marTop w:val="0"/>
          <w:marBottom w:val="0"/>
          <w:divBdr>
            <w:top w:val="none" w:sz="0" w:space="0" w:color="auto"/>
            <w:left w:val="none" w:sz="0" w:space="0" w:color="auto"/>
            <w:bottom w:val="none" w:sz="0" w:space="0" w:color="auto"/>
            <w:right w:val="none" w:sz="0" w:space="0" w:color="auto"/>
          </w:divBdr>
        </w:div>
        <w:div w:id="137844201">
          <w:marLeft w:val="480"/>
          <w:marRight w:val="0"/>
          <w:marTop w:val="0"/>
          <w:marBottom w:val="0"/>
          <w:divBdr>
            <w:top w:val="none" w:sz="0" w:space="0" w:color="auto"/>
            <w:left w:val="none" w:sz="0" w:space="0" w:color="auto"/>
            <w:bottom w:val="none" w:sz="0" w:space="0" w:color="auto"/>
            <w:right w:val="none" w:sz="0" w:space="0" w:color="auto"/>
          </w:divBdr>
        </w:div>
        <w:div w:id="185140189">
          <w:marLeft w:val="480"/>
          <w:marRight w:val="0"/>
          <w:marTop w:val="0"/>
          <w:marBottom w:val="0"/>
          <w:divBdr>
            <w:top w:val="none" w:sz="0" w:space="0" w:color="auto"/>
            <w:left w:val="none" w:sz="0" w:space="0" w:color="auto"/>
            <w:bottom w:val="none" w:sz="0" w:space="0" w:color="auto"/>
            <w:right w:val="none" w:sz="0" w:space="0" w:color="auto"/>
          </w:divBdr>
        </w:div>
        <w:div w:id="293025174">
          <w:marLeft w:val="480"/>
          <w:marRight w:val="0"/>
          <w:marTop w:val="0"/>
          <w:marBottom w:val="0"/>
          <w:divBdr>
            <w:top w:val="none" w:sz="0" w:space="0" w:color="auto"/>
            <w:left w:val="none" w:sz="0" w:space="0" w:color="auto"/>
            <w:bottom w:val="none" w:sz="0" w:space="0" w:color="auto"/>
            <w:right w:val="none" w:sz="0" w:space="0" w:color="auto"/>
          </w:divBdr>
        </w:div>
        <w:div w:id="323238897">
          <w:marLeft w:val="480"/>
          <w:marRight w:val="0"/>
          <w:marTop w:val="0"/>
          <w:marBottom w:val="0"/>
          <w:divBdr>
            <w:top w:val="none" w:sz="0" w:space="0" w:color="auto"/>
            <w:left w:val="none" w:sz="0" w:space="0" w:color="auto"/>
            <w:bottom w:val="none" w:sz="0" w:space="0" w:color="auto"/>
            <w:right w:val="none" w:sz="0" w:space="0" w:color="auto"/>
          </w:divBdr>
        </w:div>
        <w:div w:id="338430369">
          <w:marLeft w:val="480"/>
          <w:marRight w:val="0"/>
          <w:marTop w:val="0"/>
          <w:marBottom w:val="0"/>
          <w:divBdr>
            <w:top w:val="none" w:sz="0" w:space="0" w:color="auto"/>
            <w:left w:val="none" w:sz="0" w:space="0" w:color="auto"/>
            <w:bottom w:val="none" w:sz="0" w:space="0" w:color="auto"/>
            <w:right w:val="none" w:sz="0" w:space="0" w:color="auto"/>
          </w:divBdr>
        </w:div>
        <w:div w:id="351612636">
          <w:marLeft w:val="480"/>
          <w:marRight w:val="0"/>
          <w:marTop w:val="0"/>
          <w:marBottom w:val="0"/>
          <w:divBdr>
            <w:top w:val="none" w:sz="0" w:space="0" w:color="auto"/>
            <w:left w:val="none" w:sz="0" w:space="0" w:color="auto"/>
            <w:bottom w:val="none" w:sz="0" w:space="0" w:color="auto"/>
            <w:right w:val="none" w:sz="0" w:space="0" w:color="auto"/>
          </w:divBdr>
        </w:div>
        <w:div w:id="363749695">
          <w:marLeft w:val="480"/>
          <w:marRight w:val="0"/>
          <w:marTop w:val="0"/>
          <w:marBottom w:val="0"/>
          <w:divBdr>
            <w:top w:val="none" w:sz="0" w:space="0" w:color="auto"/>
            <w:left w:val="none" w:sz="0" w:space="0" w:color="auto"/>
            <w:bottom w:val="none" w:sz="0" w:space="0" w:color="auto"/>
            <w:right w:val="none" w:sz="0" w:space="0" w:color="auto"/>
          </w:divBdr>
        </w:div>
        <w:div w:id="424305154">
          <w:marLeft w:val="480"/>
          <w:marRight w:val="0"/>
          <w:marTop w:val="0"/>
          <w:marBottom w:val="0"/>
          <w:divBdr>
            <w:top w:val="none" w:sz="0" w:space="0" w:color="auto"/>
            <w:left w:val="none" w:sz="0" w:space="0" w:color="auto"/>
            <w:bottom w:val="none" w:sz="0" w:space="0" w:color="auto"/>
            <w:right w:val="none" w:sz="0" w:space="0" w:color="auto"/>
          </w:divBdr>
        </w:div>
        <w:div w:id="444663314">
          <w:marLeft w:val="480"/>
          <w:marRight w:val="0"/>
          <w:marTop w:val="0"/>
          <w:marBottom w:val="0"/>
          <w:divBdr>
            <w:top w:val="none" w:sz="0" w:space="0" w:color="auto"/>
            <w:left w:val="none" w:sz="0" w:space="0" w:color="auto"/>
            <w:bottom w:val="none" w:sz="0" w:space="0" w:color="auto"/>
            <w:right w:val="none" w:sz="0" w:space="0" w:color="auto"/>
          </w:divBdr>
        </w:div>
        <w:div w:id="462191867">
          <w:marLeft w:val="480"/>
          <w:marRight w:val="0"/>
          <w:marTop w:val="0"/>
          <w:marBottom w:val="0"/>
          <w:divBdr>
            <w:top w:val="none" w:sz="0" w:space="0" w:color="auto"/>
            <w:left w:val="none" w:sz="0" w:space="0" w:color="auto"/>
            <w:bottom w:val="none" w:sz="0" w:space="0" w:color="auto"/>
            <w:right w:val="none" w:sz="0" w:space="0" w:color="auto"/>
          </w:divBdr>
        </w:div>
        <w:div w:id="484593835">
          <w:marLeft w:val="480"/>
          <w:marRight w:val="0"/>
          <w:marTop w:val="0"/>
          <w:marBottom w:val="0"/>
          <w:divBdr>
            <w:top w:val="none" w:sz="0" w:space="0" w:color="auto"/>
            <w:left w:val="none" w:sz="0" w:space="0" w:color="auto"/>
            <w:bottom w:val="none" w:sz="0" w:space="0" w:color="auto"/>
            <w:right w:val="none" w:sz="0" w:space="0" w:color="auto"/>
          </w:divBdr>
        </w:div>
        <w:div w:id="509829971">
          <w:marLeft w:val="480"/>
          <w:marRight w:val="0"/>
          <w:marTop w:val="0"/>
          <w:marBottom w:val="0"/>
          <w:divBdr>
            <w:top w:val="none" w:sz="0" w:space="0" w:color="auto"/>
            <w:left w:val="none" w:sz="0" w:space="0" w:color="auto"/>
            <w:bottom w:val="none" w:sz="0" w:space="0" w:color="auto"/>
            <w:right w:val="none" w:sz="0" w:space="0" w:color="auto"/>
          </w:divBdr>
        </w:div>
        <w:div w:id="519710252">
          <w:marLeft w:val="480"/>
          <w:marRight w:val="0"/>
          <w:marTop w:val="0"/>
          <w:marBottom w:val="0"/>
          <w:divBdr>
            <w:top w:val="none" w:sz="0" w:space="0" w:color="auto"/>
            <w:left w:val="none" w:sz="0" w:space="0" w:color="auto"/>
            <w:bottom w:val="none" w:sz="0" w:space="0" w:color="auto"/>
            <w:right w:val="none" w:sz="0" w:space="0" w:color="auto"/>
          </w:divBdr>
        </w:div>
        <w:div w:id="536626654">
          <w:marLeft w:val="480"/>
          <w:marRight w:val="0"/>
          <w:marTop w:val="0"/>
          <w:marBottom w:val="0"/>
          <w:divBdr>
            <w:top w:val="none" w:sz="0" w:space="0" w:color="auto"/>
            <w:left w:val="none" w:sz="0" w:space="0" w:color="auto"/>
            <w:bottom w:val="none" w:sz="0" w:space="0" w:color="auto"/>
            <w:right w:val="none" w:sz="0" w:space="0" w:color="auto"/>
          </w:divBdr>
        </w:div>
        <w:div w:id="621880900">
          <w:marLeft w:val="480"/>
          <w:marRight w:val="0"/>
          <w:marTop w:val="0"/>
          <w:marBottom w:val="0"/>
          <w:divBdr>
            <w:top w:val="none" w:sz="0" w:space="0" w:color="auto"/>
            <w:left w:val="none" w:sz="0" w:space="0" w:color="auto"/>
            <w:bottom w:val="none" w:sz="0" w:space="0" w:color="auto"/>
            <w:right w:val="none" w:sz="0" w:space="0" w:color="auto"/>
          </w:divBdr>
        </w:div>
        <w:div w:id="828057977">
          <w:marLeft w:val="480"/>
          <w:marRight w:val="0"/>
          <w:marTop w:val="0"/>
          <w:marBottom w:val="0"/>
          <w:divBdr>
            <w:top w:val="none" w:sz="0" w:space="0" w:color="auto"/>
            <w:left w:val="none" w:sz="0" w:space="0" w:color="auto"/>
            <w:bottom w:val="none" w:sz="0" w:space="0" w:color="auto"/>
            <w:right w:val="none" w:sz="0" w:space="0" w:color="auto"/>
          </w:divBdr>
        </w:div>
        <w:div w:id="893321234">
          <w:marLeft w:val="480"/>
          <w:marRight w:val="0"/>
          <w:marTop w:val="0"/>
          <w:marBottom w:val="0"/>
          <w:divBdr>
            <w:top w:val="none" w:sz="0" w:space="0" w:color="auto"/>
            <w:left w:val="none" w:sz="0" w:space="0" w:color="auto"/>
            <w:bottom w:val="none" w:sz="0" w:space="0" w:color="auto"/>
            <w:right w:val="none" w:sz="0" w:space="0" w:color="auto"/>
          </w:divBdr>
        </w:div>
        <w:div w:id="919094879">
          <w:marLeft w:val="480"/>
          <w:marRight w:val="0"/>
          <w:marTop w:val="0"/>
          <w:marBottom w:val="0"/>
          <w:divBdr>
            <w:top w:val="none" w:sz="0" w:space="0" w:color="auto"/>
            <w:left w:val="none" w:sz="0" w:space="0" w:color="auto"/>
            <w:bottom w:val="none" w:sz="0" w:space="0" w:color="auto"/>
            <w:right w:val="none" w:sz="0" w:space="0" w:color="auto"/>
          </w:divBdr>
        </w:div>
        <w:div w:id="922493451">
          <w:marLeft w:val="480"/>
          <w:marRight w:val="0"/>
          <w:marTop w:val="0"/>
          <w:marBottom w:val="0"/>
          <w:divBdr>
            <w:top w:val="none" w:sz="0" w:space="0" w:color="auto"/>
            <w:left w:val="none" w:sz="0" w:space="0" w:color="auto"/>
            <w:bottom w:val="none" w:sz="0" w:space="0" w:color="auto"/>
            <w:right w:val="none" w:sz="0" w:space="0" w:color="auto"/>
          </w:divBdr>
        </w:div>
        <w:div w:id="1103301917">
          <w:marLeft w:val="480"/>
          <w:marRight w:val="0"/>
          <w:marTop w:val="0"/>
          <w:marBottom w:val="0"/>
          <w:divBdr>
            <w:top w:val="none" w:sz="0" w:space="0" w:color="auto"/>
            <w:left w:val="none" w:sz="0" w:space="0" w:color="auto"/>
            <w:bottom w:val="none" w:sz="0" w:space="0" w:color="auto"/>
            <w:right w:val="none" w:sz="0" w:space="0" w:color="auto"/>
          </w:divBdr>
        </w:div>
        <w:div w:id="1244997464">
          <w:marLeft w:val="480"/>
          <w:marRight w:val="0"/>
          <w:marTop w:val="0"/>
          <w:marBottom w:val="0"/>
          <w:divBdr>
            <w:top w:val="none" w:sz="0" w:space="0" w:color="auto"/>
            <w:left w:val="none" w:sz="0" w:space="0" w:color="auto"/>
            <w:bottom w:val="none" w:sz="0" w:space="0" w:color="auto"/>
            <w:right w:val="none" w:sz="0" w:space="0" w:color="auto"/>
          </w:divBdr>
        </w:div>
        <w:div w:id="1338775688">
          <w:marLeft w:val="480"/>
          <w:marRight w:val="0"/>
          <w:marTop w:val="0"/>
          <w:marBottom w:val="0"/>
          <w:divBdr>
            <w:top w:val="none" w:sz="0" w:space="0" w:color="auto"/>
            <w:left w:val="none" w:sz="0" w:space="0" w:color="auto"/>
            <w:bottom w:val="none" w:sz="0" w:space="0" w:color="auto"/>
            <w:right w:val="none" w:sz="0" w:space="0" w:color="auto"/>
          </w:divBdr>
        </w:div>
        <w:div w:id="1371607735">
          <w:marLeft w:val="480"/>
          <w:marRight w:val="0"/>
          <w:marTop w:val="0"/>
          <w:marBottom w:val="0"/>
          <w:divBdr>
            <w:top w:val="none" w:sz="0" w:space="0" w:color="auto"/>
            <w:left w:val="none" w:sz="0" w:space="0" w:color="auto"/>
            <w:bottom w:val="none" w:sz="0" w:space="0" w:color="auto"/>
            <w:right w:val="none" w:sz="0" w:space="0" w:color="auto"/>
          </w:divBdr>
        </w:div>
        <w:div w:id="1374816552">
          <w:marLeft w:val="480"/>
          <w:marRight w:val="0"/>
          <w:marTop w:val="0"/>
          <w:marBottom w:val="0"/>
          <w:divBdr>
            <w:top w:val="none" w:sz="0" w:space="0" w:color="auto"/>
            <w:left w:val="none" w:sz="0" w:space="0" w:color="auto"/>
            <w:bottom w:val="none" w:sz="0" w:space="0" w:color="auto"/>
            <w:right w:val="none" w:sz="0" w:space="0" w:color="auto"/>
          </w:divBdr>
        </w:div>
        <w:div w:id="1404642649">
          <w:marLeft w:val="480"/>
          <w:marRight w:val="0"/>
          <w:marTop w:val="0"/>
          <w:marBottom w:val="0"/>
          <w:divBdr>
            <w:top w:val="none" w:sz="0" w:space="0" w:color="auto"/>
            <w:left w:val="none" w:sz="0" w:space="0" w:color="auto"/>
            <w:bottom w:val="none" w:sz="0" w:space="0" w:color="auto"/>
            <w:right w:val="none" w:sz="0" w:space="0" w:color="auto"/>
          </w:divBdr>
        </w:div>
        <w:div w:id="1425491563">
          <w:marLeft w:val="480"/>
          <w:marRight w:val="0"/>
          <w:marTop w:val="0"/>
          <w:marBottom w:val="0"/>
          <w:divBdr>
            <w:top w:val="none" w:sz="0" w:space="0" w:color="auto"/>
            <w:left w:val="none" w:sz="0" w:space="0" w:color="auto"/>
            <w:bottom w:val="none" w:sz="0" w:space="0" w:color="auto"/>
            <w:right w:val="none" w:sz="0" w:space="0" w:color="auto"/>
          </w:divBdr>
        </w:div>
        <w:div w:id="1480801729">
          <w:marLeft w:val="480"/>
          <w:marRight w:val="0"/>
          <w:marTop w:val="0"/>
          <w:marBottom w:val="0"/>
          <w:divBdr>
            <w:top w:val="none" w:sz="0" w:space="0" w:color="auto"/>
            <w:left w:val="none" w:sz="0" w:space="0" w:color="auto"/>
            <w:bottom w:val="none" w:sz="0" w:space="0" w:color="auto"/>
            <w:right w:val="none" w:sz="0" w:space="0" w:color="auto"/>
          </w:divBdr>
        </w:div>
        <w:div w:id="1521119461">
          <w:marLeft w:val="480"/>
          <w:marRight w:val="0"/>
          <w:marTop w:val="0"/>
          <w:marBottom w:val="0"/>
          <w:divBdr>
            <w:top w:val="none" w:sz="0" w:space="0" w:color="auto"/>
            <w:left w:val="none" w:sz="0" w:space="0" w:color="auto"/>
            <w:bottom w:val="none" w:sz="0" w:space="0" w:color="auto"/>
            <w:right w:val="none" w:sz="0" w:space="0" w:color="auto"/>
          </w:divBdr>
        </w:div>
        <w:div w:id="1576434903">
          <w:marLeft w:val="480"/>
          <w:marRight w:val="0"/>
          <w:marTop w:val="0"/>
          <w:marBottom w:val="0"/>
          <w:divBdr>
            <w:top w:val="none" w:sz="0" w:space="0" w:color="auto"/>
            <w:left w:val="none" w:sz="0" w:space="0" w:color="auto"/>
            <w:bottom w:val="none" w:sz="0" w:space="0" w:color="auto"/>
            <w:right w:val="none" w:sz="0" w:space="0" w:color="auto"/>
          </w:divBdr>
        </w:div>
        <w:div w:id="1586256785">
          <w:marLeft w:val="480"/>
          <w:marRight w:val="0"/>
          <w:marTop w:val="0"/>
          <w:marBottom w:val="0"/>
          <w:divBdr>
            <w:top w:val="none" w:sz="0" w:space="0" w:color="auto"/>
            <w:left w:val="none" w:sz="0" w:space="0" w:color="auto"/>
            <w:bottom w:val="none" w:sz="0" w:space="0" w:color="auto"/>
            <w:right w:val="none" w:sz="0" w:space="0" w:color="auto"/>
          </w:divBdr>
        </w:div>
        <w:div w:id="1614632730">
          <w:marLeft w:val="480"/>
          <w:marRight w:val="0"/>
          <w:marTop w:val="0"/>
          <w:marBottom w:val="0"/>
          <w:divBdr>
            <w:top w:val="none" w:sz="0" w:space="0" w:color="auto"/>
            <w:left w:val="none" w:sz="0" w:space="0" w:color="auto"/>
            <w:bottom w:val="none" w:sz="0" w:space="0" w:color="auto"/>
            <w:right w:val="none" w:sz="0" w:space="0" w:color="auto"/>
          </w:divBdr>
        </w:div>
        <w:div w:id="1625775137">
          <w:marLeft w:val="480"/>
          <w:marRight w:val="0"/>
          <w:marTop w:val="0"/>
          <w:marBottom w:val="0"/>
          <w:divBdr>
            <w:top w:val="none" w:sz="0" w:space="0" w:color="auto"/>
            <w:left w:val="none" w:sz="0" w:space="0" w:color="auto"/>
            <w:bottom w:val="none" w:sz="0" w:space="0" w:color="auto"/>
            <w:right w:val="none" w:sz="0" w:space="0" w:color="auto"/>
          </w:divBdr>
        </w:div>
        <w:div w:id="1675374044">
          <w:marLeft w:val="480"/>
          <w:marRight w:val="0"/>
          <w:marTop w:val="0"/>
          <w:marBottom w:val="0"/>
          <w:divBdr>
            <w:top w:val="none" w:sz="0" w:space="0" w:color="auto"/>
            <w:left w:val="none" w:sz="0" w:space="0" w:color="auto"/>
            <w:bottom w:val="none" w:sz="0" w:space="0" w:color="auto"/>
            <w:right w:val="none" w:sz="0" w:space="0" w:color="auto"/>
          </w:divBdr>
        </w:div>
        <w:div w:id="1760442252">
          <w:marLeft w:val="480"/>
          <w:marRight w:val="0"/>
          <w:marTop w:val="0"/>
          <w:marBottom w:val="0"/>
          <w:divBdr>
            <w:top w:val="none" w:sz="0" w:space="0" w:color="auto"/>
            <w:left w:val="none" w:sz="0" w:space="0" w:color="auto"/>
            <w:bottom w:val="none" w:sz="0" w:space="0" w:color="auto"/>
            <w:right w:val="none" w:sz="0" w:space="0" w:color="auto"/>
          </w:divBdr>
        </w:div>
        <w:div w:id="1817410935">
          <w:marLeft w:val="480"/>
          <w:marRight w:val="0"/>
          <w:marTop w:val="0"/>
          <w:marBottom w:val="0"/>
          <w:divBdr>
            <w:top w:val="none" w:sz="0" w:space="0" w:color="auto"/>
            <w:left w:val="none" w:sz="0" w:space="0" w:color="auto"/>
            <w:bottom w:val="none" w:sz="0" w:space="0" w:color="auto"/>
            <w:right w:val="none" w:sz="0" w:space="0" w:color="auto"/>
          </w:divBdr>
        </w:div>
        <w:div w:id="1881159830">
          <w:marLeft w:val="480"/>
          <w:marRight w:val="0"/>
          <w:marTop w:val="0"/>
          <w:marBottom w:val="0"/>
          <w:divBdr>
            <w:top w:val="none" w:sz="0" w:space="0" w:color="auto"/>
            <w:left w:val="none" w:sz="0" w:space="0" w:color="auto"/>
            <w:bottom w:val="none" w:sz="0" w:space="0" w:color="auto"/>
            <w:right w:val="none" w:sz="0" w:space="0" w:color="auto"/>
          </w:divBdr>
        </w:div>
        <w:div w:id="1917396518">
          <w:marLeft w:val="480"/>
          <w:marRight w:val="0"/>
          <w:marTop w:val="0"/>
          <w:marBottom w:val="0"/>
          <w:divBdr>
            <w:top w:val="none" w:sz="0" w:space="0" w:color="auto"/>
            <w:left w:val="none" w:sz="0" w:space="0" w:color="auto"/>
            <w:bottom w:val="none" w:sz="0" w:space="0" w:color="auto"/>
            <w:right w:val="none" w:sz="0" w:space="0" w:color="auto"/>
          </w:divBdr>
        </w:div>
        <w:div w:id="2008971919">
          <w:marLeft w:val="480"/>
          <w:marRight w:val="0"/>
          <w:marTop w:val="0"/>
          <w:marBottom w:val="0"/>
          <w:divBdr>
            <w:top w:val="none" w:sz="0" w:space="0" w:color="auto"/>
            <w:left w:val="none" w:sz="0" w:space="0" w:color="auto"/>
            <w:bottom w:val="none" w:sz="0" w:space="0" w:color="auto"/>
            <w:right w:val="none" w:sz="0" w:space="0" w:color="auto"/>
          </w:divBdr>
        </w:div>
        <w:div w:id="2049141836">
          <w:marLeft w:val="480"/>
          <w:marRight w:val="0"/>
          <w:marTop w:val="0"/>
          <w:marBottom w:val="0"/>
          <w:divBdr>
            <w:top w:val="none" w:sz="0" w:space="0" w:color="auto"/>
            <w:left w:val="none" w:sz="0" w:space="0" w:color="auto"/>
            <w:bottom w:val="none" w:sz="0" w:space="0" w:color="auto"/>
            <w:right w:val="none" w:sz="0" w:space="0" w:color="auto"/>
          </w:divBdr>
        </w:div>
        <w:div w:id="2145393070">
          <w:marLeft w:val="480"/>
          <w:marRight w:val="0"/>
          <w:marTop w:val="0"/>
          <w:marBottom w:val="0"/>
          <w:divBdr>
            <w:top w:val="none" w:sz="0" w:space="0" w:color="auto"/>
            <w:left w:val="none" w:sz="0" w:space="0" w:color="auto"/>
            <w:bottom w:val="none" w:sz="0" w:space="0" w:color="auto"/>
            <w:right w:val="none" w:sz="0" w:space="0" w:color="auto"/>
          </w:divBdr>
        </w:div>
      </w:divsChild>
    </w:div>
    <w:div w:id="1506359826">
      <w:bodyDiv w:val="1"/>
      <w:marLeft w:val="0"/>
      <w:marRight w:val="0"/>
      <w:marTop w:val="0"/>
      <w:marBottom w:val="0"/>
      <w:divBdr>
        <w:top w:val="none" w:sz="0" w:space="0" w:color="auto"/>
        <w:left w:val="none" w:sz="0" w:space="0" w:color="auto"/>
        <w:bottom w:val="none" w:sz="0" w:space="0" w:color="auto"/>
        <w:right w:val="none" w:sz="0" w:space="0" w:color="auto"/>
      </w:divBdr>
    </w:div>
    <w:div w:id="1508328448">
      <w:bodyDiv w:val="1"/>
      <w:marLeft w:val="0"/>
      <w:marRight w:val="0"/>
      <w:marTop w:val="0"/>
      <w:marBottom w:val="0"/>
      <w:divBdr>
        <w:top w:val="none" w:sz="0" w:space="0" w:color="auto"/>
        <w:left w:val="none" w:sz="0" w:space="0" w:color="auto"/>
        <w:bottom w:val="none" w:sz="0" w:space="0" w:color="auto"/>
        <w:right w:val="none" w:sz="0" w:space="0" w:color="auto"/>
      </w:divBdr>
    </w:div>
    <w:div w:id="1508405972">
      <w:bodyDiv w:val="1"/>
      <w:marLeft w:val="0"/>
      <w:marRight w:val="0"/>
      <w:marTop w:val="0"/>
      <w:marBottom w:val="0"/>
      <w:divBdr>
        <w:top w:val="none" w:sz="0" w:space="0" w:color="auto"/>
        <w:left w:val="none" w:sz="0" w:space="0" w:color="auto"/>
        <w:bottom w:val="none" w:sz="0" w:space="0" w:color="auto"/>
        <w:right w:val="none" w:sz="0" w:space="0" w:color="auto"/>
      </w:divBdr>
    </w:div>
    <w:div w:id="1511093753">
      <w:bodyDiv w:val="1"/>
      <w:marLeft w:val="0"/>
      <w:marRight w:val="0"/>
      <w:marTop w:val="0"/>
      <w:marBottom w:val="0"/>
      <w:divBdr>
        <w:top w:val="none" w:sz="0" w:space="0" w:color="auto"/>
        <w:left w:val="none" w:sz="0" w:space="0" w:color="auto"/>
        <w:bottom w:val="none" w:sz="0" w:space="0" w:color="auto"/>
        <w:right w:val="none" w:sz="0" w:space="0" w:color="auto"/>
      </w:divBdr>
    </w:div>
    <w:div w:id="1512524548">
      <w:bodyDiv w:val="1"/>
      <w:marLeft w:val="0"/>
      <w:marRight w:val="0"/>
      <w:marTop w:val="0"/>
      <w:marBottom w:val="0"/>
      <w:divBdr>
        <w:top w:val="none" w:sz="0" w:space="0" w:color="auto"/>
        <w:left w:val="none" w:sz="0" w:space="0" w:color="auto"/>
        <w:bottom w:val="none" w:sz="0" w:space="0" w:color="auto"/>
        <w:right w:val="none" w:sz="0" w:space="0" w:color="auto"/>
      </w:divBdr>
    </w:div>
    <w:div w:id="1512527530">
      <w:bodyDiv w:val="1"/>
      <w:marLeft w:val="0"/>
      <w:marRight w:val="0"/>
      <w:marTop w:val="0"/>
      <w:marBottom w:val="0"/>
      <w:divBdr>
        <w:top w:val="none" w:sz="0" w:space="0" w:color="auto"/>
        <w:left w:val="none" w:sz="0" w:space="0" w:color="auto"/>
        <w:bottom w:val="none" w:sz="0" w:space="0" w:color="auto"/>
        <w:right w:val="none" w:sz="0" w:space="0" w:color="auto"/>
      </w:divBdr>
    </w:div>
    <w:div w:id="1513496020">
      <w:bodyDiv w:val="1"/>
      <w:marLeft w:val="0"/>
      <w:marRight w:val="0"/>
      <w:marTop w:val="0"/>
      <w:marBottom w:val="0"/>
      <w:divBdr>
        <w:top w:val="none" w:sz="0" w:space="0" w:color="auto"/>
        <w:left w:val="none" w:sz="0" w:space="0" w:color="auto"/>
        <w:bottom w:val="none" w:sz="0" w:space="0" w:color="auto"/>
        <w:right w:val="none" w:sz="0" w:space="0" w:color="auto"/>
      </w:divBdr>
    </w:div>
    <w:div w:id="1515531382">
      <w:bodyDiv w:val="1"/>
      <w:marLeft w:val="0"/>
      <w:marRight w:val="0"/>
      <w:marTop w:val="0"/>
      <w:marBottom w:val="0"/>
      <w:divBdr>
        <w:top w:val="none" w:sz="0" w:space="0" w:color="auto"/>
        <w:left w:val="none" w:sz="0" w:space="0" w:color="auto"/>
        <w:bottom w:val="none" w:sz="0" w:space="0" w:color="auto"/>
        <w:right w:val="none" w:sz="0" w:space="0" w:color="auto"/>
      </w:divBdr>
    </w:div>
    <w:div w:id="1518425243">
      <w:bodyDiv w:val="1"/>
      <w:marLeft w:val="0"/>
      <w:marRight w:val="0"/>
      <w:marTop w:val="0"/>
      <w:marBottom w:val="0"/>
      <w:divBdr>
        <w:top w:val="none" w:sz="0" w:space="0" w:color="auto"/>
        <w:left w:val="none" w:sz="0" w:space="0" w:color="auto"/>
        <w:bottom w:val="none" w:sz="0" w:space="0" w:color="auto"/>
        <w:right w:val="none" w:sz="0" w:space="0" w:color="auto"/>
      </w:divBdr>
    </w:div>
    <w:div w:id="1521159560">
      <w:bodyDiv w:val="1"/>
      <w:marLeft w:val="0"/>
      <w:marRight w:val="0"/>
      <w:marTop w:val="0"/>
      <w:marBottom w:val="0"/>
      <w:divBdr>
        <w:top w:val="none" w:sz="0" w:space="0" w:color="auto"/>
        <w:left w:val="none" w:sz="0" w:space="0" w:color="auto"/>
        <w:bottom w:val="none" w:sz="0" w:space="0" w:color="auto"/>
        <w:right w:val="none" w:sz="0" w:space="0" w:color="auto"/>
      </w:divBdr>
    </w:div>
    <w:div w:id="1523517110">
      <w:bodyDiv w:val="1"/>
      <w:marLeft w:val="0"/>
      <w:marRight w:val="0"/>
      <w:marTop w:val="0"/>
      <w:marBottom w:val="0"/>
      <w:divBdr>
        <w:top w:val="none" w:sz="0" w:space="0" w:color="auto"/>
        <w:left w:val="none" w:sz="0" w:space="0" w:color="auto"/>
        <w:bottom w:val="none" w:sz="0" w:space="0" w:color="auto"/>
        <w:right w:val="none" w:sz="0" w:space="0" w:color="auto"/>
      </w:divBdr>
    </w:div>
    <w:div w:id="1524708328">
      <w:bodyDiv w:val="1"/>
      <w:marLeft w:val="0"/>
      <w:marRight w:val="0"/>
      <w:marTop w:val="0"/>
      <w:marBottom w:val="0"/>
      <w:divBdr>
        <w:top w:val="none" w:sz="0" w:space="0" w:color="auto"/>
        <w:left w:val="none" w:sz="0" w:space="0" w:color="auto"/>
        <w:bottom w:val="none" w:sz="0" w:space="0" w:color="auto"/>
        <w:right w:val="none" w:sz="0" w:space="0" w:color="auto"/>
      </w:divBdr>
    </w:div>
    <w:div w:id="1525632232">
      <w:bodyDiv w:val="1"/>
      <w:marLeft w:val="0"/>
      <w:marRight w:val="0"/>
      <w:marTop w:val="0"/>
      <w:marBottom w:val="0"/>
      <w:divBdr>
        <w:top w:val="none" w:sz="0" w:space="0" w:color="auto"/>
        <w:left w:val="none" w:sz="0" w:space="0" w:color="auto"/>
        <w:bottom w:val="none" w:sz="0" w:space="0" w:color="auto"/>
        <w:right w:val="none" w:sz="0" w:space="0" w:color="auto"/>
      </w:divBdr>
    </w:div>
    <w:div w:id="1526021156">
      <w:bodyDiv w:val="1"/>
      <w:marLeft w:val="0"/>
      <w:marRight w:val="0"/>
      <w:marTop w:val="0"/>
      <w:marBottom w:val="0"/>
      <w:divBdr>
        <w:top w:val="none" w:sz="0" w:space="0" w:color="auto"/>
        <w:left w:val="none" w:sz="0" w:space="0" w:color="auto"/>
        <w:bottom w:val="none" w:sz="0" w:space="0" w:color="auto"/>
        <w:right w:val="none" w:sz="0" w:space="0" w:color="auto"/>
      </w:divBdr>
      <w:divsChild>
        <w:div w:id="754741265">
          <w:marLeft w:val="480"/>
          <w:marRight w:val="0"/>
          <w:marTop w:val="0"/>
          <w:marBottom w:val="0"/>
          <w:divBdr>
            <w:top w:val="none" w:sz="0" w:space="0" w:color="auto"/>
            <w:left w:val="none" w:sz="0" w:space="0" w:color="auto"/>
            <w:bottom w:val="none" w:sz="0" w:space="0" w:color="auto"/>
            <w:right w:val="none" w:sz="0" w:space="0" w:color="auto"/>
          </w:divBdr>
        </w:div>
        <w:div w:id="1720930595">
          <w:marLeft w:val="480"/>
          <w:marRight w:val="0"/>
          <w:marTop w:val="0"/>
          <w:marBottom w:val="0"/>
          <w:divBdr>
            <w:top w:val="none" w:sz="0" w:space="0" w:color="auto"/>
            <w:left w:val="none" w:sz="0" w:space="0" w:color="auto"/>
            <w:bottom w:val="none" w:sz="0" w:space="0" w:color="auto"/>
            <w:right w:val="none" w:sz="0" w:space="0" w:color="auto"/>
          </w:divBdr>
        </w:div>
        <w:div w:id="1401098045">
          <w:marLeft w:val="480"/>
          <w:marRight w:val="0"/>
          <w:marTop w:val="0"/>
          <w:marBottom w:val="0"/>
          <w:divBdr>
            <w:top w:val="none" w:sz="0" w:space="0" w:color="auto"/>
            <w:left w:val="none" w:sz="0" w:space="0" w:color="auto"/>
            <w:bottom w:val="none" w:sz="0" w:space="0" w:color="auto"/>
            <w:right w:val="none" w:sz="0" w:space="0" w:color="auto"/>
          </w:divBdr>
        </w:div>
        <w:div w:id="748162929">
          <w:marLeft w:val="480"/>
          <w:marRight w:val="0"/>
          <w:marTop w:val="0"/>
          <w:marBottom w:val="0"/>
          <w:divBdr>
            <w:top w:val="none" w:sz="0" w:space="0" w:color="auto"/>
            <w:left w:val="none" w:sz="0" w:space="0" w:color="auto"/>
            <w:bottom w:val="none" w:sz="0" w:space="0" w:color="auto"/>
            <w:right w:val="none" w:sz="0" w:space="0" w:color="auto"/>
          </w:divBdr>
        </w:div>
        <w:div w:id="1620601644">
          <w:marLeft w:val="480"/>
          <w:marRight w:val="0"/>
          <w:marTop w:val="0"/>
          <w:marBottom w:val="0"/>
          <w:divBdr>
            <w:top w:val="none" w:sz="0" w:space="0" w:color="auto"/>
            <w:left w:val="none" w:sz="0" w:space="0" w:color="auto"/>
            <w:bottom w:val="none" w:sz="0" w:space="0" w:color="auto"/>
            <w:right w:val="none" w:sz="0" w:space="0" w:color="auto"/>
          </w:divBdr>
        </w:div>
        <w:div w:id="760376662">
          <w:marLeft w:val="480"/>
          <w:marRight w:val="0"/>
          <w:marTop w:val="0"/>
          <w:marBottom w:val="0"/>
          <w:divBdr>
            <w:top w:val="none" w:sz="0" w:space="0" w:color="auto"/>
            <w:left w:val="none" w:sz="0" w:space="0" w:color="auto"/>
            <w:bottom w:val="none" w:sz="0" w:space="0" w:color="auto"/>
            <w:right w:val="none" w:sz="0" w:space="0" w:color="auto"/>
          </w:divBdr>
        </w:div>
        <w:div w:id="888617092">
          <w:marLeft w:val="480"/>
          <w:marRight w:val="0"/>
          <w:marTop w:val="0"/>
          <w:marBottom w:val="0"/>
          <w:divBdr>
            <w:top w:val="none" w:sz="0" w:space="0" w:color="auto"/>
            <w:left w:val="none" w:sz="0" w:space="0" w:color="auto"/>
            <w:bottom w:val="none" w:sz="0" w:space="0" w:color="auto"/>
            <w:right w:val="none" w:sz="0" w:space="0" w:color="auto"/>
          </w:divBdr>
        </w:div>
        <w:div w:id="771432667">
          <w:marLeft w:val="480"/>
          <w:marRight w:val="0"/>
          <w:marTop w:val="0"/>
          <w:marBottom w:val="0"/>
          <w:divBdr>
            <w:top w:val="none" w:sz="0" w:space="0" w:color="auto"/>
            <w:left w:val="none" w:sz="0" w:space="0" w:color="auto"/>
            <w:bottom w:val="none" w:sz="0" w:space="0" w:color="auto"/>
            <w:right w:val="none" w:sz="0" w:space="0" w:color="auto"/>
          </w:divBdr>
        </w:div>
        <w:div w:id="213808121">
          <w:marLeft w:val="480"/>
          <w:marRight w:val="0"/>
          <w:marTop w:val="0"/>
          <w:marBottom w:val="0"/>
          <w:divBdr>
            <w:top w:val="none" w:sz="0" w:space="0" w:color="auto"/>
            <w:left w:val="none" w:sz="0" w:space="0" w:color="auto"/>
            <w:bottom w:val="none" w:sz="0" w:space="0" w:color="auto"/>
            <w:right w:val="none" w:sz="0" w:space="0" w:color="auto"/>
          </w:divBdr>
        </w:div>
        <w:div w:id="930091632">
          <w:marLeft w:val="480"/>
          <w:marRight w:val="0"/>
          <w:marTop w:val="0"/>
          <w:marBottom w:val="0"/>
          <w:divBdr>
            <w:top w:val="none" w:sz="0" w:space="0" w:color="auto"/>
            <w:left w:val="none" w:sz="0" w:space="0" w:color="auto"/>
            <w:bottom w:val="none" w:sz="0" w:space="0" w:color="auto"/>
            <w:right w:val="none" w:sz="0" w:space="0" w:color="auto"/>
          </w:divBdr>
        </w:div>
        <w:div w:id="1330332243">
          <w:marLeft w:val="480"/>
          <w:marRight w:val="0"/>
          <w:marTop w:val="0"/>
          <w:marBottom w:val="0"/>
          <w:divBdr>
            <w:top w:val="none" w:sz="0" w:space="0" w:color="auto"/>
            <w:left w:val="none" w:sz="0" w:space="0" w:color="auto"/>
            <w:bottom w:val="none" w:sz="0" w:space="0" w:color="auto"/>
            <w:right w:val="none" w:sz="0" w:space="0" w:color="auto"/>
          </w:divBdr>
        </w:div>
        <w:div w:id="196435756">
          <w:marLeft w:val="480"/>
          <w:marRight w:val="0"/>
          <w:marTop w:val="0"/>
          <w:marBottom w:val="0"/>
          <w:divBdr>
            <w:top w:val="none" w:sz="0" w:space="0" w:color="auto"/>
            <w:left w:val="none" w:sz="0" w:space="0" w:color="auto"/>
            <w:bottom w:val="none" w:sz="0" w:space="0" w:color="auto"/>
            <w:right w:val="none" w:sz="0" w:space="0" w:color="auto"/>
          </w:divBdr>
        </w:div>
        <w:div w:id="1244029473">
          <w:marLeft w:val="480"/>
          <w:marRight w:val="0"/>
          <w:marTop w:val="0"/>
          <w:marBottom w:val="0"/>
          <w:divBdr>
            <w:top w:val="none" w:sz="0" w:space="0" w:color="auto"/>
            <w:left w:val="none" w:sz="0" w:space="0" w:color="auto"/>
            <w:bottom w:val="none" w:sz="0" w:space="0" w:color="auto"/>
            <w:right w:val="none" w:sz="0" w:space="0" w:color="auto"/>
          </w:divBdr>
        </w:div>
        <w:div w:id="835847499">
          <w:marLeft w:val="480"/>
          <w:marRight w:val="0"/>
          <w:marTop w:val="0"/>
          <w:marBottom w:val="0"/>
          <w:divBdr>
            <w:top w:val="none" w:sz="0" w:space="0" w:color="auto"/>
            <w:left w:val="none" w:sz="0" w:space="0" w:color="auto"/>
            <w:bottom w:val="none" w:sz="0" w:space="0" w:color="auto"/>
            <w:right w:val="none" w:sz="0" w:space="0" w:color="auto"/>
          </w:divBdr>
        </w:div>
        <w:div w:id="99685541">
          <w:marLeft w:val="480"/>
          <w:marRight w:val="0"/>
          <w:marTop w:val="0"/>
          <w:marBottom w:val="0"/>
          <w:divBdr>
            <w:top w:val="none" w:sz="0" w:space="0" w:color="auto"/>
            <w:left w:val="none" w:sz="0" w:space="0" w:color="auto"/>
            <w:bottom w:val="none" w:sz="0" w:space="0" w:color="auto"/>
            <w:right w:val="none" w:sz="0" w:space="0" w:color="auto"/>
          </w:divBdr>
        </w:div>
        <w:div w:id="242105919">
          <w:marLeft w:val="480"/>
          <w:marRight w:val="0"/>
          <w:marTop w:val="0"/>
          <w:marBottom w:val="0"/>
          <w:divBdr>
            <w:top w:val="none" w:sz="0" w:space="0" w:color="auto"/>
            <w:left w:val="none" w:sz="0" w:space="0" w:color="auto"/>
            <w:bottom w:val="none" w:sz="0" w:space="0" w:color="auto"/>
            <w:right w:val="none" w:sz="0" w:space="0" w:color="auto"/>
          </w:divBdr>
        </w:div>
        <w:div w:id="496457723">
          <w:marLeft w:val="480"/>
          <w:marRight w:val="0"/>
          <w:marTop w:val="0"/>
          <w:marBottom w:val="0"/>
          <w:divBdr>
            <w:top w:val="none" w:sz="0" w:space="0" w:color="auto"/>
            <w:left w:val="none" w:sz="0" w:space="0" w:color="auto"/>
            <w:bottom w:val="none" w:sz="0" w:space="0" w:color="auto"/>
            <w:right w:val="none" w:sz="0" w:space="0" w:color="auto"/>
          </w:divBdr>
        </w:div>
        <w:div w:id="1548031138">
          <w:marLeft w:val="480"/>
          <w:marRight w:val="0"/>
          <w:marTop w:val="0"/>
          <w:marBottom w:val="0"/>
          <w:divBdr>
            <w:top w:val="none" w:sz="0" w:space="0" w:color="auto"/>
            <w:left w:val="none" w:sz="0" w:space="0" w:color="auto"/>
            <w:bottom w:val="none" w:sz="0" w:space="0" w:color="auto"/>
            <w:right w:val="none" w:sz="0" w:space="0" w:color="auto"/>
          </w:divBdr>
        </w:div>
        <w:div w:id="512306535">
          <w:marLeft w:val="480"/>
          <w:marRight w:val="0"/>
          <w:marTop w:val="0"/>
          <w:marBottom w:val="0"/>
          <w:divBdr>
            <w:top w:val="none" w:sz="0" w:space="0" w:color="auto"/>
            <w:left w:val="none" w:sz="0" w:space="0" w:color="auto"/>
            <w:bottom w:val="none" w:sz="0" w:space="0" w:color="auto"/>
            <w:right w:val="none" w:sz="0" w:space="0" w:color="auto"/>
          </w:divBdr>
        </w:div>
        <w:div w:id="1552417899">
          <w:marLeft w:val="480"/>
          <w:marRight w:val="0"/>
          <w:marTop w:val="0"/>
          <w:marBottom w:val="0"/>
          <w:divBdr>
            <w:top w:val="none" w:sz="0" w:space="0" w:color="auto"/>
            <w:left w:val="none" w:sz="0" w:space="0" w:color="auto"/>
            <w:bottom w:val="none" w:sz="0" w:space="0" w:color="auto"/>
            <w:right w:val="none" w:sz="0" w:space="0" w:color="auto"/>
          </w:divBdr>
        </w:div>
        <w:div w:id="1968075413">
          <w:marLeft w:val="480"/>
          <w:marRight w:val="0"/>
          <w:marTop w:val="0"/>
          <w:marBottom w:val="0"/>
          <w:divBdr>
            <w:top w:val="none" w:sz="0" w:space="0" w:color="auto"/>
            <w:left w:val="none" w:sz="0" w:space="0" w:color="auto"/>
            <w:bottom w:val="none" w:sz="0" w:space="0" w:color="auto"/>
            <w:right w:val="none" w:sz="0" w:space="0" w:color="auto"/>
          </w:divBdr>
        </w:div>
        <w:div w:id="2004433384">
          <w:marLeft w:val="480"/>
          <w:marRight w:val="0"/>
          <w:marTop w:val="0"/>
          <w:marBottom w:val="0"/>
          <w:divBdr>
            <w:top w:val="none" w:sz="0" w:space="0" w:color="auto"/>
            <w:left w:val="none" w:sz="0" w:space="0" w:color="auto"/>
            <w:bottom w:val="none" w:sz="0" w:space="0" w:color="auto"/>
            <w:right w:val="none" w:sz="0" w:space="0" w:color="auto"/>
          </w:divBdr>
        </w:div>
        <w:div w:id="537162510">
          <w:marLeft w:val="480"/>
          <w:marRight w:val="0"/>
          <w:marTop w:val="0"/>
          <w:marBottom w:val="0"/>
          <w:divBdr>
            <w:top w:val="none" w:sz="0" w:space="0" w:color="auto"/>
            <w:left w:val="none" w:sz="0" w:space="0" w:color="auto"/>
            <w:bottom w:val="none" w:sz="0" w:space="0" w:color="auto"/>
            <w:right w:val="none" w:sz="0" w:space="0" w:color="auto"/>
          </w:divBdr>
        </w:div>
        <w:div w:id="263542322">
          <w:marLeft w:val="480"/>
          <w:marRight w:val="0"/>
          <w:marTop w:val="0"/>
          <w:marBottom w:val="0"/>
          <w:divBdr>
            <w:top w:val="none" w:sz="0" w:space="0" w:color="auto"/>
            <w:left w:val="none" w:sz="0" w:space="0" w:color="auto"/>
            <w:bottom w:val="none" w:sz="0" w:space="0" w:color="auto"/>
            <w:right w:val="none" w:sz="0" w:space="0" w:color="auto"/>
          </w:divBdr>
        </w:div>
        <w:div w:id="1594824147">
          <w:marLeft w:val="480"/>
          <w:marRight w:val="0"/>
          <w:marTop w:val="0"/>
          <w:marBottom w:val="0"/>
          <w:divBdr>
            <w:top w:val="none" w:sz="0" w:space="0" w:color="auto"/>
            <w:left w:val="none" w:sz="0" w:space="0" w:color="auto"/>
            <w:bottom w:val="none" w:sz="0" w:space="0" w:color="auto"/>
            <w:right w:val="none" w:sz="0" w:space="0" w:color="auto"/>
          </w:divBdr>
        </w:div>
        <w:div w:id="1460687250">
          <w:marLeft w:val="480"/>
          <w:marRight w:val="0"/>
          <w:marTop w:val="0"/>
          <w:marBottom w:val="0"/>
          <w:divBdr>
            <w:top w:val="none" w:sz="0" w:space="0" w:color="auto"/>
            <w:left w:val="none" w:sz="0" w:space="0" w:color="auto"/>
            <w:bottom w:val="none" w:sz="0" w:space="0" w:color="auto"/>
            <w:right w:val="none" w:sz="0" w:space="0" w:color="auto"/>
          </w:divBdr>
        </w:div>
        <w:div w:id="1891259204">
          <w:marLeft w:val="480"/>
          <w:marRight w:val="0"/>
          <w:marTop w:val="0"/>
          <w:marBottom w:val="0"/>
          <w:divBdr>
            <w:top w:val="none" w:sz="0" w:space="0" w:color="auto"/>
            <w:left w:val="none" w:sz="0" w:space="0" w:color="auto"/>
            <w:bottom w:val="none" w:sz="0" w:space="0" w:color="auto"/>
            <w:right w:val="none" w:sz="0" w:space="0" w:color="auto"/>
          </w:divBdr>
        </w:div>
        <w:div w:id="156388117">
          <w:marLeft w:val="480"/>
          <w:marRight w:val="0"/>
          <w:marTop w:val="0"/>
          <w:marBottom w:val="0"/>
          <w:divBdr>
            <w:top w:val="none" w:sz="0" w:space="0" w:color="auto"/>
            <w:left w:val="none" w:sz="0" w:space="0" w:color="auto"/>
            <w:bottom w:val="none" w:sz="0" w:space="0" w:color="auto"/>
            <w:right w:val="none" w:sz="0" w:space="0" w:color="auto"/>
          </w:divBdr>
        </w:div>
        <w:div w:id="2008434526">
          <w:marLeft w:val="480"/>
          <w:marRight w:val="0"/>
          <w:marTop w:val="0"/>
          <w:marBottom w:val="0"/>
          <w:divBdr>
            <w:top w:val="none" w:sz="0" w:space="0" w:color="auto"/>
            <w:left w:val="none" w:sz="0" w:space="0" w:color="auto"/>
            <w:bottom w:val="none" w:sz="0" w:space="0" w:color="auto"/>
            <w:right w:val="none" w:sz="0" w:space="0" w:color="auto"/>
          </w:divBdr>
        </w:div>
        <w:div w:id="64766319">
          <w:marLeft w:val="480"/>
          <w:marRight w:val="0"/>
          <w:marTop w:val="0"/>
          <w:marBottom w:val="0"/>
          <w:divBdr>
            <w:top w:val="none" w:sz="0" w:space="0" w:color="auto"/>
            <w:left w:val="none" w:sz="0" w:space="0" w:color="auto"/>
            <w:bottom w:val="none" w:sz="0" w:space="0" w:color="auto"/>
            <w:right w:val="none" w:sz="0" w:space="0" w:color="auto"/>
          </w:divBdr>
        </w:div>
        <w:div w:id="1439329344">
          <w:marLeft w:val="480"/>
          <w:marRight w:val="0"/>
          <w:marTop w:val="0"/>
          <w:marBottom w:val="0"/>
          <w:divBdr>
            <w:top w:val="none" w:sz="0" w:space="0" w:color="auto"/>
            <w:left w:val="none" w:sz="0" w:space="0" w:color="auto"/>
            <w:bottom w:val="none" w:sz="0" w:space="0" w:color="auto"/>
            <w:right w:val="none" w:sz="0" w:space="0" w:color="auto"/>
          </w:divBdr>
        </w:div>
        <w:div w:id="188884562">
          <w:marLeft w:val="480"/>
          <w:marRight w:val="0"/>
          <w:marTop w:val="0"/>
          <w:marBottom w:val="0"/>
          <w:divBdr>
            <w:top w:val="none" w:sz="0" w:space="0" w:color="auto"/>
            <w:left w:val="none" w:sz="0" w:space="0" w:color="auto"/>
            <w:bottom w:val="none" w:sz="0" w:space="0" w:color="auto"/>
            <w:right w:val="none" w:sz="0" w:space="0" w:color="auto"/>
          </w:divBdr>
        </w:div>
        <w:div w:id="529299737">
          <w:marLeft w:val="480"/>
          <w:marRight w:val="0"/>
          <w:marTop w:val="0"/>
          <w:marBottom w:val="0"/>
          <w:divBdr>
            <w:top w:val="none" w:sz="0" w:space="0" w:color="auto"/>
            <w:left w:val="none" w:sz="0" w:space="0" w:color="auto"/>
            <w:bottom w:val="none" w:sz="0" w:space="0" w:color="auto"/>
            <w:right w:val="none" w:sz="0" w:space="0" w:color="auto"/>
          </w:divBdr>
        </w:div>
        <w:div w:id="1636835192">
          <w:marLeft w:val="480"/>
          <w:marRight w:val="0"/>
          <w:marTop w:val="0"/>
          <w:marBottom w:val="0"/>
          <w:divBdr>
            <w:top w:val="none" w:sz="0" w:space="0" w:color="auto"/>
            <w:left w:val="none" w:sz="0" w:space="0" w:color="auto"/>
            <w:bottom w:val="none" w:sz="0" w:space="0" w:color="auto"/>
            <w:right w:val="none" w:sz="0" w:space="0" w:color="auto"/>
          </w:divBdr>
        </w:div>
        <w:div w:id="1145315695">
          <w:marLeft w:val="480"/>
          <w:marRight w:val="0"/>
          <w:marTop w:val="0"/>
          <w:marBottom w:val="0"/>
          <w:divBdr>
            <w:top w:val="none" w:sz="0" w:space="0" w:color="auto"/>
            <w:left w:val="none" w:sz="0" w:space="0" w:color="auto"/>
            <w:bottom w:val="none" w:sz="0" w:space="0" w:color="auto"/>
            <w:right w:val="none" w:sz="0" w:space="0" w:color="auto"/>
          </w:divBdr>
        </w:div>
        <w:div w:id="718673489">
          <w:marLeft w:val="480"/>
          <w:marRight w:val="0"/>
          <w:marTop w:val="0"/>
          <w:marBottom w:val="0"/>
          <w:divBdr>
            <w:top w:val="none" w:sz="0" w:space="0" w:color="auto"/>
            <w:left w:val="none" w:sz="0" w:space="0" w:color="auto"/>
            <w:bottom w:val="none" w:sz="0" w:space="0" w:color="auto"/>
            <w:right w:val="none" w:sz="0" w:space="0" w:color="auto"/>
          </w:divBdr>
        </w:div>
        <w:div w:id="833834337">
          <w:marLeft w:val="480"/>
          <w:marRight w:val="0"/>
          <w:marTop w:val="0"/>
          <w:marBottom w:val="0"/>
          <w:divBdr>
            <w:top w:val="none" w:sz="0" w:space="0" w:color="auto"/>
            <w:left w:val="none" w:sz="0" w:space="0" w:color="auto"/>
            <w:bottom w:val="none" w:sz="0" w:space="0" w:color="auto"/>
            <w:right w:val="none" w:sz="0" w:space="0" w:color="auto"/>
          </w:divBdr>
        </w:div>
        <w:div w:id="771634965">
          <w:marLeft w:val="480"/>
          <w:marRight w:val="0"/>
          <w:marTop w:val="0"/>
          <w:marBottom w:val="0"/>
          <w:divBdr>
            <w:top w:val="none" w:sz="0" w:space="0" w:color="auto"/>
            <w:left w:val="none" w:sz="0" w:space="0" w:color="auto"/>
            <w:bottom w:val="none" w:sz="0" w:space="0" w:color="auto"/>
            <w:right w:val="none" w:sz="0" w:space="0" w:color="auto"/>
          </w:divBdr>
        </w:div>
        <w:div w:id="1225334003">
          <w:marLeft w:val="480"/>
          <w:marRight w:val="0"/>
          <w:marTop w:val="0"/>
          <w:marBottom w:val="0"/>
          <w:divBdr>
            <w:top w:val="none" w:sz="0" w:space="0" w:color="auto"/>
            <w:left w:val="none" w:sz="0" w:space="0" w:color="auto"/>
            <w:bottom w:val="none" w:sz="0" w:space="0" w:color="auto"/>
            <w:right w:val="none" w:sz="0" w:space="0" w:color="auto"/>
          </w:divBdr>
        </w:div>
        <w:div w:id="799809546">
          <w:marLeft w:val="480"/>
          <w:marRight w:val="0"/>
          <w:marTop w:val="0"/>
          <w:marBottom w:val="0"/>
          <w:divBdr>
            <w:top w:val="none" w:sz="0" w:space="0" w:color="auto"/>
            <w:left w:val="none" w:sz="0" w:space="0" w:color="auto"/>
            <w:bottom w:val="none" w:sz="0" w:space="0" w:color="auto"/>
            <w:right w:val="none" w:sz="0" w:space="0" w:color="auto"/>
          </w:divBdr>
        </w:div>
        <w:div w:id="567955336">
          <w:marLeft w:val="480"/>
          <w:marRight w:val="0"/>
          <w:marTop w:val="0"/>
          <w:marBottom w:val="0"/>
          <w:divBdr>
            <w:top w:val="none" w:sz="0" w:space="0" w:color="auto"/>
            <w:left w:val="none" w:sz="0" w:space="0" w:color="auto"/>
            <w:bottom w:val="none" w:sz="0" w:space="0" w:color="auto"/>
            <w:right w:val="none" w:sz="0" w:space="0" w:color="auto"/>
          </w:divBdr>
        </w:div>
        <w:div w:id="691565385">
          <w:marLeft w:val="480"/>
          <w:marRight w:val="0"/>
          <w:marTop w:val="0"/>
          <w:marBottom w:val="0"/>
          <w:divBdr>
            <w:top w:val="none" w:sz="0" w:space="0" w:color="auto"/>
            <w:left w:val="none" w:sz="0" w:space="0" w:color="auto"/>
            <w:bottom w:val="none" w:sz="0" w:space="0" w:color="auto"/>
            <w:right w:val="none" w:sz="0" w:space="0" w:color="auto"/>
          </w:divBdr>
        </w:div>
        <w:div w:id="1856575595">
          <w:marLeft w:val="480"/>
          <w:marRight w:val="0"/>
          <w:marTop w:val="0"/>
          <w:marBottom w:val="0"/>
          <w:divBdr>
            <w:top w:val="none" w:sz="0" w:space="0" w:color="auto"/>
            <w:left w:val="none" w:sz="0" w:space="0" w:color="auto"/>
            <w:bottom w:val="none" w:sz="0" w:space="0" w:color="auto"/>
            <w:right w:val="none" w:sz="0" w:space="0" w:color="auto"/>
          </w:divBdr>
        </w:div>
        <w:div w:id="1392735306">
          <w:marLeft w:val="480"/>
          <w:marRight w:val="0"/>
          <w:marTop w:val="0"/>
          <w:marBottom w:val="0"/>
          <w:divBdr>
            <w:top w:val="none" w:sz="0" w:space="0" w:color="auto"/>
            <w:left w:val="none" w:sz="0" w:space="0" w:color="auto"/>
            <w:bottom w:val="none" w:sz="0" w:space="0" w:color="auto"/>
            <w:right w:val="none" w:sz="0" w:space="0" w:color="auto"/>
          </w:divBdr>
        </w:div>
        <w:div w:id="1613584767">
          <w:marLeft w:val="480"/>
          <w:marRight w:val="0"/>
          <w:marTop w:val="0"/>
          <w:marBottom w:val="0"/>
          <w:divBdr>
            <w:top w:val="none" w:sz="0" w:space="0" w:color="auto"/>
            <w:left w:val="none" w:sz="0" w:space="0" w:color="auto"/>
            <w:bottom w:val="none" w:sz="0" w:space="0" w:color="auto"/>
            <w:right w:val="none" w:sz="0" w:space="0" w:color="auto"/>
          </w:divBdr>
        </w:div>
        <w:div w:id="1925870774">
          <w:marLeft w:val="480"/>
          <w:marRight w:val="0"/>
          <w:marTop w:val="0"/>
          <w:marBottom w:val="0"/>
          <w:divBdr>
            <w:top w:val="none" w:sz="0" w:space="0" w:color="auto"/>
            <w:left w:val="none" w:sz="0" w:space="0" w:color="auto"/>
            <w:bottom w:val="none" w:sz="0" w:space="0" w:color="auto"/>
            <w:right w:val="none" w:sz="0" w:space="0" w:color="auto"/>
          </w:divBdr>
        </w:div>
        <w:div w:id="351347016">
          <w:marLeft w:val="480"/>
          <w:marRight w:val="0"/>
          <w:marTop w:val="0"/>
          <w:marBottom w:val="0"/>
          <w:divBdr>
            <w:top w:val="none" w:sz="0" w:space="0" w:color="auto"/>
            <w:left w:val="none" w:sz="0" w:space="0" w:color="auto"/>
            <w:bottom w:val="none" w:sz="0" w:space="0" w:color="auto"/>
            <w:right w:val="none" w:sz="0" w:space="0" w:color="auto"/>
          </w:divBdr>
        </w:div>
        <w:div w:id="1257518712">
          <w:marLeft w:val="480"/>
          <w:marRight w:val="0"/>
          <w:marTop w:val="0"/>
          <w:marBottom w:val="0"/>
          <w:divBdr>
            <w:top w:val="none" w:sz="0" w:space="0" w:color="auto"/>
            <w:left w:val="none" w:sz="0" w:space="0" w:color="auto"/>
            <w:bottom w:val="none" w:sz="0" w:space="0" w:color="auto"/>
            <w:right w:val="none" w:sz="0" w:space="0" w:color="auto"/>
          </w:divBdr>
        </w:div>
        <w:div w:id="724524298">
          <w:marLeft w:val="480"/>
          <w:marRight w:val="0"/>
          <w:marTop w:val="0"/>
          <w:marBottom w:val="0"/>
          <w:divBdr>
            <w:top w:val="none" w:sz="0" w:space="0" w:color="auto"/>
            <w:left w:val="none" w:sz="0" w:space="0" w:color="auto"/>
            <w:bottom w:val="none" w:sz="0" w:space="0" w:color="auto"/>
            <w:right w:val="none" w:sz="0" w:space="0" w:color="auto"/>
          </w:divBdr>
        </w:div>
      </w:divsChild>
    </w:div>
    <w:div w:id="1531264103">
      <w:bodyDiv w:val="1"/>
      <w:marLeft w:val="0"/>
      <w:marRight w:val="0"/>
      <w:marTop w:val="0"/>
      <w:marBottom w:val="0"/>
      <w:divBdr>
        <w:top w:val="none" w:sz="0" w:space="0" w:color="auto"/>
        <w:left w:val="none" w:sz="0" w:space="0" w:color="auto"/>
        <w:bottom w:val="none" w:sz="0" w:space="0" w:color="auto"/>
        <w:right w:val="none" w:sz="0" w:space="0" w:color="auto"/>
      </w:divBdr>
    </w:div>
    <w:div w:id="1531798018">
      <w:bodyDiv w:val="1"/>
      <w:marLeft w:val="0"/>
      <w:marRight w:val="0"/>
      <w:marTop w:val="0"/>
      <w:marBottom w:val="0"/>
      <w:divBdr>
        <w:top w:val="none" w:sz="0" w:space="0" w:color="auto"/>
        <w:left w:val="none" w:sz="0" w:space="0" w:color="auto"/>
        <w:bottom w:val="none" w:sz="0" w:space="0" w:color="auto"/>
        <w:right w:val="none" w:sz="0" w:space="0" w:color="auto"/>
      </w:divBdr>
    </w:div>
    <w:div w:id="1533035997">
      <w:bodyDiv w:val="1"/>
      <w:marLeft w:val="0"/>
      <w:marRight w:val="0"/>
      <w:marTop w:val="0"/>
      <w:marBottom w:val="0"/>
      <w:divBdr>
        <w:top w:val="none" w:sz="0" w:space="0" w:color="auto"/>
        <w:left w:val="none" w:sz="0" w:space="0" w:color="auto"/>
        <w:bottom w:val="none" w:sz="0" w:space="0" w:color="auto"/>
        <w:right w:val="none" w:sz="0" w:space="0" w:color="auto"/>
      </w:divBdr>
    </w:div>
    <w:div w:id="1534415338">
      <w:bodyDiv w:val="1"/>
      <w:marLeft w:val="0"/>
      <w:marRight w:val="0"/>
      <w:marTop w:val="0"/>
      <w:marBottom w:val="0"/>
      <w:divBdr>
        <w:top w:val="none" w:sz="0" w:space="0" w:color="auto"/>
        <w:left w:val="none" w:sz="0" w:space="0" w:color="auto"/>
        <w:bottom w:val="none" w:sz="0" w:space="0" w:color="auto"/>
        <w:right w:val="none" w:sz="0" w:space="0" w:color="auto"/>
      </w:divBdr>
    </w:div>
    <w:div w:id="1535925550">
      <w:bodyDiv w:val="1"/>
      <w:marLeft w:val="0"/>
      <w:marRight w:val="0"/>
      <w:marTop w:val="0"/>
      <w:marBottom w:val="0"/>
      <w:divBdr>
        <w:top w:val="none" w:sz="0" w:space="0" w:color="auto"/>
        <w:left w:val="none" w:sz="0" w:space="0" w:color="auto"/>
        <w:bottom w:val="none" w:sz="0" w:space="0" w:color="auto"/>
        <w:right w:val="none" w:sz="0" w:space="0" w:color="auto"/>
      </w:divBdr>
    </w:div>
    <w:div w:id="1537542997">
      <w:bodyDiv w:val="1"/>
      <w:marLeft w:val="0"/>
      <w:marRight w:val="0"/>
      <w:marTop w:val="0"/>
      <w:marBottom w:val="0"/>
      <w:divBdr>
        <w:top w:val="none" w:sz="0" w:space="0" w:color="auto"/>
        <w:left w:val="none" w:sz="0" w:space="0" w:color="auto"/>
        <w:bottom w:val="none" w:sz="0" w:space="0" w:color="auto"/>
        <w:right w:val="none" w:sz="0" w:space="0" w:color="auto"/>
      </w:divBdr>
    </w:div>
    <w:div w:id="1537884521">
      <w:bodyDiv w:val="1"/>
      <w:marLeft w:val="0"/>
      <w:marRight w:val="0"/>
      <w:marTop w:val="0"/>
      <w:marBottom w:val="0"/>
      <w:divBdr>
        <w:top w:val="none" w:sz="0" w:space="0" w:color="auto"/>
        <w:left w:val="none" w:sz="0" w:space="0" w:color="auto"/>
        <w:bottom w:val="none" w:sz="0" w:space="0" w:color="auto"/>
        <w:right w:val="none" w:sz="0" w:space="0" w:color="auto"/>
      </w:divBdr>
    </w:div>
    <w:div w:id="1538159301">
      <w:bodyDiv w:val="1"/>
      <w:marLeft w:val="0"/>
      <w:marRight w:val="0"/>
      <w:marTop w:val="0"/>
      <w:marBottom w:val="0"/>
      <w:divBdr>
        <w:top w:val="none" w:sz="0" w:space="0" w:color="auto"/>
        <w:left w:val="none" w:sz="0" w:space="0" w:color="auto"/>
        <w:bottom w:val="none" w:sz="0" w:space="0" w:color="auto"/>
        <w:right w:val="none" w:sz="0" w:space="0" w:color="auto"/>
      </w:divBdr>
    </w:div>
    <w:div w:id="1541094723">
      <w:bodyDiv w:val="1"/>
      <w:marLeft w:val="0"/>
      <w:marRight w:val="0"/>
      <w:marTop w:val="0"/>
      <w:marBottom w:val="0"/>
      <w:divBdr>
        <w:top w:val="none" w:sz="0" w:space="0" w:color="auto"/>
        <w:left w:val="none" w:sz="0" w:space="0" w:color="auto"/>
        <w:bottom w:val="none" w:sz="0" w:space="0" w:color="auto"/>
        <w:right w:val="none" w:sz="0" w:space="0" w:color="auto"/>
      </w:divBdr>
    </w:div>
    <w:div w:id="1544710391">
      <w:bodyDiv w:val="1"/>
      <w:marLeft w:val="0"/>
      <w:marRight w:val="0"/>
      <w:marTop w:val="0"/>
      <w:marBottom w:val="0"/>
      <w:divBdr>
        <w:top w:val="none" w:sz="0" w:space="0" w:color="auto"/>
        <w:left w:val="none" w:sz="0" w:space="0" w:color="auto"/>
        <w:bottom w:val="none" w:sz="0" w:space="0" w:color="auto"/>
        <w:right w:val="none" w:sz="0" w:space="0" w:color="auto"/>
      </w:divBdr>
    </w:div>
    <w:div w:id="1545169309">
      <w:bodyDiv w:val="1"/>
      <w:marLeft w:val="0"/>
      <w:marRight w:val="0"/>
      <w:marTop w:val="0"/>
      <w:marBottom w:val="0"/>
      <w:divBdr>
        <w:top w:val="none" w:sz="0" w:space="0" w:color="auto"/>
        <w:left w:val="none" w:sz="0" w:space="0" w:color="auto"/>
        <w:bottom w:val="none" w:sz="0" w:space="0" w:color="auto"/>
        <w:right w:val="none" w:sz="0" w:space="0" w:color="auto"/>
      </w:divBdr>
    </w:div>
    <w:div w:id="1547184652">
      <w:bodyDiv w:val="1"/>
      <w:marLeft w:val="0"/>
      <w:marRight w:val="0"/>
      <w:marTop w:val="0"/>
      <w:marBottom w:val="0"/>
      <w:divBdr>
        <w:top w:val="none" w:sz="0" w:space="0" w:color="auto"/>
        <w:left w:val="none" w:sz="0" w:space="0" w:color="auto"/>
        <w:bottom w:val="none" w:sz="0" w:space="0" w:color="auto"/>
        <w:right w:val="none" w:sz="0" w:space="0" w:color="auto"/>
      </w:divBdr>
    </w:div>
    <w:div w:id="1548301001">
      <w:bodyDiv w:val="1"/>
      <w:marLeft w:val="0"/>
      <w:marRight w:val="0"/>
      <w:marTop w:val="0"/>
      <w:marBottom w:val="0"/>
      <w:divBdr>
        <w:top w:val="none" w:sz="0" w:space="0" w:color="auto"/>
        <w:left w:val="none" w:sz="0" w:space="0" w:color="auto"/>
        <w:bottom w:val="none" w:sz="0" w:space="0" w:color="auto"/>
        <w:right w:val="none" w:sz="0" w:space="0" w:color="auto"/>
      </w:divBdr>
    </w:div>
    <w:div w:id="1549798627">
      <w:bodyDiv w:val="1"/>
      <w:marLeft w:val="0"/>
      <w:marRight w:val="0"/>
      <w:marTop w:val="0"/>
      <w:marBottom w:val="0"/>
      <w:divBdr>
        <w:top w:val="none" w:sz="0" w:space="0" w:color="auto"/>
        <w:left w:val="none" w:sz="0" w:space="0" w:color="auto"/>
        <w:bottom w:val="none" w:sz="0" w:space="0" w:color="auto"/>
        <w:right w:val="none" w:sz="0" w:space="0" w:color="auto"/>
      </w:divBdr>
    </w:div>
    <w:div w:id="1551069133">
      <w:bodyDiv w:val="1"/>
      <w:marLeft w:val="0"/>
      <w:marRight w:val="0"/>
      <w:marTop w:val="0"/>
      <w:marBottom w:val="0"/>
      <w:divBdr>
        <w:top w:val="none" w:sz="0" w:space="0" w:color="auto"/>
        <w:left w:val="none" w:sz="0" w:space="0" w:color="auto"/>
        <w:bottom w:val="none" w:sz="0" w:space="0" w:color="auto"/>
        <w:right w:val="none" w:sz="0" w:space="0" w:color="auto"/>
      </w:divBdr>
    </w:div>
    <w:div w:id="1552033327">
      <w:bodyDiv w:val="1"/>
      <w:marLeft w:val="0"/>
      <w:marRight w:val="0"/>
      <w:marTop w:val="0"/>
      <w:marBottom w:val="0"/>
      <w:divBdr>
        <w:top w:val="none" w:sz="0" w:space="0" w:color="auto"/>
        <w:left w:val="none" w:sz="0" w:space="0" w:color="auto"/>
        <w:bottom w:val="none" w:sz="0" w:space="0" w:color="auto"/>
        <w:right w:val="none" w:sz="0" w:space="0" w:color="auto"/>
      </w:divBdr>
      <w:divsChild>
        <w:div w:id="1590383704">
          <w:marLeft w:val="480"/>
          <w:marRight w:val="0"/>
          <w:marTop w:val="0"/>
          <w:marBottom w:val="0"/>
          <w:divBdr>
            <w:top w:val="none" w:sz="0" w:space="0" w:color="auto"/>
            <w:left w:val="none" w:sz="0" w:space="0" w:color="auto"/>
            <w:bottom w:val="none" w:sz="0" w:space="0" w:color="auto"/>
            <w:right w:val="none" w:sz="0" w:space="0" w:color="auto"/>
          </w:divBdr>
        </w:div>
        <w:div w:id="1452094266">
          <w:marLeft w:val="480"/>
          <w:marRight w:val="0"/>
          <w:marTop w:val="0"/>
          <w:marBottom w:val="0"/>
          <w:divBdr>
            <w:top w:val="none" w:sz="0" w:space="0" w:color="auto"/>
            <w:left w:val="none" w:sz="0" w:space="0" w:color="auto"/>
            <w:bottom w:val="none" w:sz="0" w:space="0" w:color="auto"/>
            <w:right w:val="none" w:sz="0" w:space="0" w:color="auto"/>
          </w:divBdr>
        </w:div>
        <w:div w:id="1366522506">
          <w:marLeft w:val="480"/>
          <w:marRight w:val="0"/>
          <w:marTop w:val="0"/>
          <w:marBottom w:val="0"/>
          <w:divBdr>
            <w:top w:val="none" w:sz="0" w:space="0" w:color="auto"/>
            <w:left w:val="none" w:sz="0" w:space="0" w:color="auto"/>
            <w:bottom w:val="none" w:sz="0" w:space="0" w:color="auto"/>
            <w:right w:val="none" w:sz="0" w:space="0" w:color="auto"/>
          </w:divBdr>
        </w:div>
        <w:div w:id="618486830">
          <w:marLeft w:val="480"/>
          <w:marRight w:val="0"/>
          <w:marTop w:val="0"/>
          <w:marBottom w:val="0"/>
          <w:divBdr>
            <w:top w:val="none" w:sz="0" w:space="0" w:color="auto"/>
            <w:left w:val="none" w:sz="0" w:space="0" w:color="auto"/>
            <w:bottom w:val="none" w:sz="0" w:space="0" w:color="auto"/>
            <w:right w:val="none" w:sz="0" w:space="0" w:color="auto"/>
          </w:divBdr>
        </w:div>
        <w:div w:id="1842743407">
          <w:marLeft w:val="480"/>
          <w:marRight w:val="0"/>
          <w:marTop w:val="0"/>
          <w:marBottom w:val="0"/>
          <w:divBdr>
            <w:top w:val="none" w:sz="0" w:space="0" w:color="auto"/>
            <w:left w:val="none" w:sz="0" w:space="0" w:color="auto"/>
            <w:bottom w:val="none" w:sz="0" w:space="0" w:color="auto"/>
            <w:right w:val="none" w:sz="0" w:space="0" w:color="auto"/>
          </w:divBdr>
        </w:div>
        <w:div w:id="457258149">
          <w:marLeft w:val="480"/>
          <w:marRight w:val="0"/>
          <w:marTop w:val="0"/>
          <w:marBottom w:val="0"/>
          <w:divBdr>
            <w:top w:val="none" w:sz="0" w:space="0" w:color="auto"/>
            <w:left w:val="none" w:sz="0" w:space="0" w:color="auto"/>
            <w:bottom w:val="none" w:sz="0" w:space="0" w:color="auto"/>
            <w:right w:val="none" w:sz="0" w:space="0" w:color="auto"/>
          </w:divBdr>
        </w:div>
        <w:div w:id="1170221237">
          <w:marLeft w:val="480"/>
          <w:marRight w:val="0"/>
          <w:marTop w:val="0"/>
          <w:marBottom w:val="0"/>
          <w:divBdr>
            <w:top w:val="none" w:sz="0" w:space="0" w:color="auto"/>
            <w:left w:val="none" w:sz="0" w:space="0" w:color="auto"/>
            <w:bottom w:val="none" w:sz="0" w:space="0" w:color="auto"/>
            <w:right w:val="none" w:sz="0" w:space="0" w:color="auto"/>
          </w:divBdr>
        </w:div>
        <w:div w:id="1147740485">
          <w:marLeft w:val="480"/>
          <w:marRight w:val="0"/>
          <w:marTop w:val="0"/>
          <w:marBottom w:val="0"/>
          <w:divBdr>
            <w:top w:val="none" w:sz="0" w:space="0" w:color="auto"/>
            <w:left w:val="none" w:sz="0" w:space="0" w:color="auto"/>
            <w:bottom w:val="none" w:sz="0" w:space="0" w:color="auto"/>
            <w:right w:val="none" w:sz="0" w:space="0" w:color="auto"/>
          </w:divBdr>
        </w:div>
        <w:div w:id="1854954387">
          <w:marLeft w:val="480"/>
          <w:marRight w:val="0"/>
          <w:marTop w:val="0"/>
          <w:marBottom w:val="0"/>
          <w:divBdr>
            <w:top w:val="none" w:sz="0" w:space="0" w:color="auto"/>
            <w:left w:val="none" w:sz="0" w:space="0" w:color="auto"/>
            <w:bottom w:val="none" w:sz="0" w:space="0" w:color="auto"/>
            <w:right w:val="none" w:sz="0" w:space="0" w:color="auto"/>
          </w:divBdr>
        </w:div>
        <w:div w:id="678581865">
          <w:marLeft w:val="480"/>
          <w:marRight w:val="0"/>
          <w:marTop w:val="0"/>
          <w:marBottom w:val="0"/>
          <w:divBdr>
            <w:top w:val="none" w:sz="0" w:space="0" w:color="auto"/>
            <w:left w:val="none" w:sz="0" w:space="0" w:color="auto"/>
            <w:bottom w:val="none" w:sz="0" w:space="0" w:color="auto"/>
            <w:right w:val="none" w:sz="0" w:space="0" w:color="auto"/>
          </w:divBdr>
        </w:div>
        <w:div w:id="619921809">
          <w:marLeft w:val="480"/>
          <w:marRight w:val="0"/>
          <w:marTop w:val="0"/>
          <w:marBottom w:val="0"/>
          <w:divBdr>
            <w:top w:val="none" w:sz="0" w:space="0" w:color="auto"/>
            <w:left w:val="none" w:sz="0" w:space="0" w:color="auto"/>
            <w:bottom w:val="none" w:sz="0" w:space="0" w:color="auto"/>
            <w:right w:val="none" w:sz="0" w:space="0" w:color="auto"/>
          </w:divBdr>
        </w:div>
        <w:div w:id="1675956328">
          <w:marLeft w:val="480"/>
          <w:marRight w:val="0"/>
          <w:marTop w:val="0"/>
          <w:marBottom w:val="0"/>
          <w:divBdr>
            <w:top w:val="none" w:sz="0" w:space="0" w:color="auto"/>
            <w:left w:val="none" w:sz="0" w:space="0" w:color="auto"/>
            <w:bottom w:val="none" w:sz="0" w:space="0" w:color="auto"/>
            <w:right w:val="none" w:sz="0" w:space="0" w:color="auto"/>
          </w:divBdr>
        </w:div>
        <w:div w:id="1958754194">
          <w:marLeft w:val="480"/>
          <w:marRight w:val="0"/>
          <w:marTop w:val="0"/>
          <w:marBottom w:val="0"/>
          <w:divBdr>
            <w:top w:val="none" w:sz="0" w:space="0" w:color="auto"/>
            <w:left w:val="none" w:sz="0" w:space="0" w:color="auto"/>
            <w:bottom w:val="none" w:sz="0" w:space="0" w:color="auto"/>
            <w:right w:val="none" w:sz="0" w:space="0" w:color="auto"/>
          </w:divBdr>
        </w:div>
        <w:div w:id="2050838019">
          <w:marLeft w:val="480"/>
          <w:marRight w:val="0"/>
          <w:marTop w:val="0"/>
          <w:marBottom w:val="0"/>
          <w:divBdr>
            <w:top w:val="none" w:sz="0" w:space="0" w:color="auto"/>
            <w:left w:val="none" w:sz="0" w:space="0" w:color="auto"/>
            <w:bottom w:val="none" w:sz="0" w:space="0" w:color="auto"/>
            <w:right w:val="none" w:sz="0" w:space="0" w:color="auto"/>
          </w:divBdr>
        </w:div>
        <w:div w:id="1503163515">
          <w:marLeft w:val="480"/>
          <w:marRight w:val="0"/>
          <w:marTop w:val="0"/>
          <w:marBottom w:val="0"/>
          <w:divBdr>
            <w:top w:val="none" w:sz="0" w:space="0" w:color="auto"/>
            <w:left w:val="none" w:sz="0" w:space="0" w:color="auto"/>
            <w:bottom w:val="none" w:sz="0" w:space="0" w:color="auto"/>
            <w:right w:val="none" w:sz="0" w:space="0" w:color="auto"/>
          </w:divBdr>
        </w:div>
        <w:div w:id="1118766642">
          <w:marLeft w:val="480"/>
          <w:marRight w:val="0"/>
          <w:marTop w:val="0"/>
          <w:marBottom w:val="0"/>
          <w:divBdr>
            <w:top w:val="none" w:sz="0" w:space="0" w:color="auto"/>
            <w:left w:val="none" w:sz="0" w:space="0" w:color="auto"/>
            <w:bottom w:val="none" w:sz="0" w:space="0" w:color="auto"/>
            <w:right w:val="none" w:sz="0" w:space="0" w:color="auto"/>
          </w:divBdr>
        </w:div>
        <w:div w:id="1098327236">
          <w:marLeft w:val="480"/>
          <w:marRight w:val="0"/>
          <w:marTop w:val="0"/>
          <w:marBottom w:val="0"/>
          <w:divBdr>
            <w:top w:val="none" w:sz="0" w:space="0" w:color="auto"/>
            <w:left w:val="none" w:sz="0" w:space="0" w:color="auto"/>
            <w:bottom w:val="none" w:sz="0" w:space="0" w:color="auto"/>
            <w:right w:val="none" w:sz="0" w:space="0" w:color="auto"/>
          </w:divBdr>
        </w:div>
        <w:div w:id="2126844364">
          <w:marLeft w:val="480"/>
          <w:marRight w:val="0"/>
          <w:marTop w:val="0"/>
          <w:marBottom w:val="0"/>
          <w:divBdr>
            <w:top w:val="none" w:sz="0" w:space="0" w:color="auto"/>
            <w:left w:val="none" w:sz="0" w:space="0" w:color="auto"/>
            <w:bottom w:val="none" w:sz="0" w:space="0" w:color="auto"/>
            <w:right w:val="none" w:sz="0" w:space="0" w:color="auto"/>
          </w:divBdr>
        </w:div>
        <w:div w:id="1281304225">
          <w:marLeft w:val="480"/>
          <w:marRight w:val="0"/>
          <w:marTop w:val="0"/>
          <w:marBottom w:val="0"/>
          <w:divBdr>
            <w:top w:val="none" w:sz="0" w:space="0" w:color="auto"/>
            <w:left w:val="none" w:sz="0" w:space="0" w:color="auto"/>
            <w:bottom w:val="none" w:sz="0" w:space="0" w:color="auto"/>
            <w:right w:val="none" w:sz="0" w:space="0" w:color="auto"/>
          </w:divBdr>
        </w:div>
        <w:div w:id="49885901">
          <w:marLeft w:val="480"/>
          <w:marRight w:val="0"/>
          <w:marTop w:val="0"/>
          <w:marBottom w:val="0"/>
          <w:divBdr>
            <w:top w:val="none" w:sz="0" w:space="0" w:color="auto"/>
            <w:left w:val="none" w:sz="0" w:space="0" w:color="auto"/>
            <w:bottom w:val="none" w:sz="0" w:space="0" w:color="auto"/>
            <w:right w:val="none" w:sz="0" w:space="0" w:color="auto"/>
          </w:divBdr>
        </w:div>
        <w:div w:id="2049836195">
          <w:marLeft w:val="480"/>
          <w:marRight w:val="0"/>
          <w:marTop w:val="0"/>
          <w:marBottom w:val="0"/>
          <w:divBdr>
            <w:top w:val="none" w:sz="0" w:space="0" w:color="auto"/>
            <w:left w:val="none" w:sz="0" w:space="0" w:color="auto"/>
            <w:bottom w:val="none" w:sz="0" w:space="0" w:color="auto"/>
            <w:right w:val="none" w:sz="0" w:space="0" w:color="auto"/>
          </w:divBdr>
        </w:div>
        <w:div w:id="1515803733">
          <w:marLeft w:val="480"/>
          <w:marRight w:val="0"/>
          <w:marTop w:val="0"/>
          <w:marBottom w:val="0"/>
          <w:divBdr>
            <w:top w:val="none" w:sz="0" w:space="0" w:color="auto"/>
            <w:left w:val="none" w:sz="0" w:space="0" w:color="auto"/>
            <w:bottom w:val="none" w:sz="0" w:space="0" w:color="auto"/>
            <w:right w:val="none" w:sz="0" w:space="0" w:color="auto"/>
          </w:divBdr>
        </w:div>
        <w:div w:id="1688945862">
          <w:marLeft w:val="480"/>
          <w:marRight w:val="0"/>
          <w:marTop w:val="0"/>
          <w:marBottom w:val="0"/>
          <w:divBdr>
            <w:top w:val="none" w:sz="0" w:space="0" w:color="auto"/>
            <w:left w:val="none" w:sz="0" w:space="0" w:color="auto"/>
            <w:bottom w:val="none" w:sz="0" w:space="0" w:color="auto"/>
            <w:right w:val="none" w:sz="0" w:space="0" w:color="auto"/>
          </w:divBdr>
        </w:div>
        <w:div w:id="1998722766">
          <w:marLeft w:val="480"/>
          <w:marRight w:val="0"/>
          <w:marTop w:val="0"/>
          <w:marBottom w:val="0"/>
          <w:divBdr>
            <w:top w:val="none" w:sz="0" w:space="0" w:color="auto"/>
            <w:left w:val="none" w:sz="0" w:space="0" w:color="auto"/>
            <w:bottom w:val="none" w:sz="0" w:space="0" w:color="auto"/>
            <w:right w:val="none" w:sz="0" w:space="0" w:color="auto"/>
          </w:divBdr>
        </w:div>
        <w:div w:id="1625572531">
          <w:marLeft w:val="480"/>
          <w:marRight w:val="0"/>
          <w:marTop w:val="0"/>
          <w:marBottom w:val="0"/>
          <w:divBdr>
            <w:top w:val="none" w:sz="0" w:space="0" w:color="auto"/>
            <w:left w:val="none" w:sz="0" w:space="0" w:color="auto"/>
            <w:bottom w:val="none" w:sz="0" w:space="0" w:color="auto"/>
            <w:right w:val="none" w:sz="0" w:space="0" w:color="auto"/>
          </w:divBdr>
        </w:div>
        <w:div w:id="675112988">
          <w:marLeft w:val="480"/>
          <w:marRight w:val="0"/>
          <w:marTop w:val="0"/>
          <w:marBottom w:val="0"/>
          <w:divBdr>
            <w:top w:val="none" w:sz="0" w:space="0" w:color="auto"/>
            <w:left w:val="none" w:sz="0" w:space="0" w:color="auto"/>
            <w:bottom w:val="none" w:sz="0" w:space="0" w:color="auto"/>
            <w:right w:val="none" w:sz="0" w:space="0" w:color="auto"/>
          </w:divBdr>
        </w:div>
        <w:div w:id="348411950">
          <w:marLeft w:val="480"/>
          <w:marRight w:val="0"/>
          <w:marTop w:val="0"/>
          <w:marBottom w:val="0"/>
          <w:divBdr>
            <w:top w:val="none" w:sz="0" w:space="0" w:color="auto"/>
            <w:left w:val="none" w:sz="0" w:space="0" w:color="auto"/>
            <w:bottom w:val="none" w:sz="0" w:space="0" w:color="auto"/>
            <w:right w:val="none" w:sz="0" w:space="0" w:color="auto"/>
          </w:divBdr>
        </w:div>
        <w:div w:id="1937056798">
          <w:marLeft w:val="480"/>
          <w:marRight w:val="0"/>
          <w:marTop w:val="0"/>
          <w:marBottom w:val="0"/>
          <w:divBdr>
            <w:top w:val="none" w:sz="0" w:space="0" w:color="auto"/>
            <w:left w:val="none" w:sz="0" w:space="0" w:color="auto"/>
            <w:bottom w:val="none" w:sz="0" w:space="0" w:color="auto"/>
            <w:right w:val="none" w:sz="0" w:space="0" w:color="auto"/>
          </w:divBdr>
        </w:div>
        <w:div w:id="333262712">
          <w:marLeft w:val="480"/>
          <w:marRight w:val="0"/>
          <w:marTop w:val="0"/>
          <w:marBottom w:val="0"/>
          <w:divBdr>
            <w:top w:val="none" w:sz="0" w:space="0" w:color="auto"/>
            <w:left w:val="none" w:sz="0" w:space="0" w:color="auto"/>
            <w:bottom w:val="none" w:sz="0" w:space="0" w:color="auto"/>
            <w:right w:val="none" w:sz="0" w:space="0" w:color="auto"/>
          </w:divBdr>
        </w:div>
        <w:div w:id="781531325">
          <w:marLeft w:val="480"/>
          <w:marRight w:val="0"/>
          <w:marTop w:val="0"/>
          <w:marBottom w:val="0"/>
          <w:divBdr>
            <w:top w:val="none" w:sz="0" w:space="0" w:color="auto"/>
            <w:left w:val="none" w:sz="0" w:space="0" w:color="auto"/>
            <w:bottom w:val="none" w:sz="0" w:space="0" w:color="auto"/>
            <w:right w:val="none" w:sz="0" w:space="0" w:color="auto"/>
          </w:divBdr>
        </w:div>
        <w:div w:id="1056782901">
          <w:marLeft w:val="480"/>
          <w:marRight w:val="0"/>
          <w:marTop w:val="0"/>
          <w:marBottom w:val="0"/>
          <w:divBdr>
            <w:top w:val="none" w:sz="0" w:space="0" w:color="auto"/>
            <w:left w:val="none" w:sz="0" w:space="0" w:color="auto"/>
            <w:bottom w:val="none" w:sz="0" w:space="0" w:color="auto"/>
            <w:right w:val="none" w:sz="0" w:space="0" w:color="auto"/>
          </w:divBdr>
        </w:div>
        <w:div w:id="781998993">
          <w:marLeft w:val="480"/>
          <w:marRight w:val="0"/>
          <w:marTop w:val="0"/>
          <w:marBottom w:val="0"/>
          <w:divBdr>
            <w:top w:val="none" w:sz="0" w:space="0" w:color="auto"/>
            <w:left w:val="none" w:sz="0" w:space="0" w:color="auto"/>
            <w:bottom w:val="none" w:sz="0" w:space="0" w:color="auto"/>
            <w:right w:val="none" w:sz="0" w:space="0" w:color="auto"/>
          </w:divBdr>
        </w:div>
        <w:div w:id="2124763902">
          <w:marLeft w:val="480"/>
          <w:marRight w:val="0"/>
          <w:marTop w:val="0"/>
          <w:marBottom w:val="0"/>
          <w:divBdr>
            <w:top w:val="none" w:sz="0" w:space="0" w:color="auto"/>
            <w:left w:val="none" w:sz="0" w:space="0" w:color="auto"/>
            <w:bottom w:val="none" w:sz="0" w:space="0" w:color="auto"/>
            <w:right w:val="none" w:sz="0" w:space="0" w:color="auto"/>
          </w:divBdr>
        </w:div>
        <w:div w:id="2041971490">
          <w:marLeft w:val="480"/>
          <w:marRight w:val="0"/>
          <w:marTop w:val="0"/>
          <w:marBottom w:val="0"/>
          <w:divBdr>
            <w:top w:val="none" w:sz="0" w:space="0" w:color="auto"/>
            <w:left w:val="none" w:sz="0" w:space="0" w:color="auto"/>
            <w:bottom w:val="none" w:sz="0" w:space="0" w:color="auto"/>
            <w:right w:val="none" w:sz="0" w:space="0" w:color="auto"/>
          </w:divBdr>
        </w:div>
        <w:div w:id="1117679312">
          <w:marLeft w:val="480"/>
          <w:marRight w:val="0"/>
          <w:marTop w:val="0"/>
          <w:marBottom w:val="0"/>
          <w:divBdr>
            <w:top w:val="none" w:sz="0" w:space="0" w:color="auto"/>
            <w:left w:val="none" w:sz="0" w:space="0" w:color="auto"/>
            <w:bottom w:val="none" w:sz="0" w:space="0" w:color="auto"/>
            <w:right w:val="none" w:sz="0" w:space="0" w:color="auto"/>
          </w:divBdr>
        </w:div>
        <w:div w:id="1355113005">
          <w:marLeft w:val="480"/>
          <w:marRight w:val="0"/>
          <w:marTop w:val="0"/>
          <w:marBottom w:val="0"/>
          <w:divBdr>
            <w:top w:val="none" w:sz="0" w:space="0" w:color="auto"/>
            <w:left w:val="none" w:sz="0" w:space="0" w:color="auto"/>
            <w:bottom w:val="none" w:sz="0" w:space="0" w:color="auto"/>
            <w:right w:val="none" w:sz="0" w:space="0" w:color="auto"/>
          </w:divBdr>
        </w:div>
        <w:div w:id="189103620">
          <w:marLeft w:val="480"/>
          <w:marRight w:val="0"/>
          <w:marTop w:val="0"/>
          <w:marBottom w:val="0"/>
          <w:divBdr>
            <w:top w:val="none" w:sz="0" w:space="0" w:color="auto"/>
            <w:left w:val="none" w:sz="0" w:space="0" w:color="auto"/>
            <w:bottom w:val="none" w:sz="0" w:space="0" w:color="auto"/>
            <w:right w:val="none" w:sz="0" w:space="0" w:color="auto"/>
          </w:divBdr>
        </w:div>
        <w:div w:id="294024035">
          <w:marLeft w:val="480"/>
          <w:marRight w:val="0"/>
          <w:marTop w:val="0"/>
          <w:marBottom w:val="0"/>
          <w:divBdr>
            <w:top w:val="none" w:sz="0" w:space="0" w:color="auto"/>
            <w:left w:val="none" w:sz="0" w:space="0" w:color="auto"/>
            <w:bottom w:val="none" w:sz="0" w:space="0" w:color="auto"/>
            <w:right w:val="none" w:sz="0" w:space="0" w:color="auto"/>
          </w:divBdr>
        </w:div>
        <w:div w:id="1054423633">
          <w:marLeft w:val="480"/>
          <w:marRight w:val="0"/>
          <w:marTop w:val="0"/>
          <w:marBottom w:val="0"/>
          <w:divBdr>
            <w:top w:val="none" w:sz="0" w:space="0" w:color="auto"/>
            <w:left w:val="none" w:sz="0" w:space="0" w:color="auto"/>
            <w:bottom w:val="none" w:sz="0" w:space="0" w:color="auto"/>
            <w:right w:val="none" w:sz="0" w:space="0" w:color="auto"/>
          </w:divBdr>
        </w:div>
        <w:div w:id="1062680007">
          <w:marLeft w:val="480"/>
          <w:marRight w:val="0"/>
          <w:marTop w:val="0"/>
          <w:marBottom w:val="0"/>
          <w:divBdr>
            <w:top w:val="none" w:sz="0" w:space="0" w:color="auto"/>
            <w:left w:val="none" w:sz="0" w:space="0" w:color="auto"/>
            <w:bottom w:val="none" w:sz="0" w:space="0" w:color="auto"/>
            <w:right w:val="none" w:sz="0" w:space="0" w:color="auto"/>
          </w:divBdr>
        </w:div>
        <w:div w:id="522863844">
          <w:marLeft w:val="480"/>
          <w:marRight w:val="0"/>
          <w:marTop w:val="0"/>
          <w:marBottom w:val="0"/>
          <w:divBdr>
            <w:top w:val="none" w:sz="0" w:space="0" w:color="auto"/>
            <w:left w:val="none" w:sz="0" w:space="0" w:color="auto"/>
            <w:bottom w:val="none" w:sz="0" w:space="0" w:color="auto"/>
            <w:right w:val="none" w:sz="0" w:space="0" w:color="auto"/>
          </w:divBdr>
        </w:div>
        <w:div w:id="196356313">
          <w:marLeft w:val="480"/>
          <w:marRight w:val="0"/>
          <w:marTop w:val="0"/>
          <w:marBottom w:val="0"/>
          <w:divBdr>
            <w:top w:val="none" w:sz="0" w:space="0" w:color="auto"/>
            <w:left w:val="none" w:sz="0" w:space="0" w:color="auto"/>
            <w:bottom w:val="none" w:sz="0" w:space="0" w:color="auto"/>
            <w:right w:val="none" w:sz="0" w:space="0" w:color="auto"/>
          </w:divBdr>
        </w:div>
        <w:div w:id="384762782">
          <w:marLeft w:val="480"/>
          <w:marRight w:val="0"/>
          <w:marTop w:val="0"/>
          <w:marBottom w:val="0"/>
          <w:divBdr>
            <w:top w:val="none" w:sz="0" w:space="0" w:color="auto"/>
            <w:left w:val="none" w:sz="0" w:space="0" w:color="auto"/>
            <w:bottom w:val="none" w:sz="0" w:space="0" w:color="auto"/>
            <w:right w:val="none" w:sz="0" w:space="0" w:color="auto"/>
          </w:divBdr>
        </w:div>
      </w:divsChild>
    </w:div>
    <w:div w:id="1552614150">
      <w:bodyDiv w:val="1"/>
      <w:marLeft w:val="0"/>
      <w:marRight w:val="0"/>
      <w:marTop w:val="0"/>
      <w:marBottom w:val="0"/>
      <w:divBdr>
        <w:top w:val="none" w:sz="0" w:space="0" w:color="auto"/>
        <w:left w:val="none" w:sz="0" w:space="0" w:color="auto"/>
        <w:bottom w:val="none" w:sz="0" w:space="0" w:color="auto"/>
        <w:right w:val="none" w:sz="0" w:space="0" w:color="auto"/>
      </w:divBdr>
    </w:div>
    <w:div w:id="1553811872">
      <w:bodyDiv w:val="1"/>
      <w:marLeft w:val="0"/>
      <w:marRight w:val="0"/>
      <w:marTop w:val="0"/>
      <w:marBottom w:val="0"/>
      <w:divBdr>
        <w:top w:val="none" w:sz="0" w:space="0" w:color="auto"/>
        <w:left w:val="none" w:sz="0" w:space="0" w:color="auto"/>
        <w:bottom w:val="none" w:sz="0" w:space="0" w:color="auto"/>
        <w:right w:val="none" w:sz="0" w:space="0" w:color="auto"/>
      </w:divBdr>
    </w:div>
    <w:div w:id="1553811988">
      <w:bodyDiv w:val="1"/>
      <w:marLeft w:val="0"/>
      <w:marRight w:val="0"/>
      <w:marTop w:val="0"/>
      <w:marBottom w:val="0"/>
      <w:divBdr>
        <w:top w:val="none" w:sz="0" w:space="0" w:color="auto"/>
        <w:left w:val="none" w:sz="0" w:space="0" w:color="auto"/>
        <w:bottom w:val="none" w:sz="0" w:space="0" w:color="auto"/>
        <w:right w:val="none" w:sz="0" w:space="0" w:color="auto"/>
      </w:divBdr>
      <w:divsChild>
        <w:div w:id="1721435814">
          <w:marLeft w:val="480"/>
          <w:marRight w:val="0"/>
          <w:marTop w:val="0"/>
          <w:marBottom w:val="0"/>
          <w:divBdr>
            <w:top w:val="none" w:sz="0" w:space="0" w:color="auto"/>
            <w:left w:val="none" w:sz="0" w:space="0" w:color="auto"/>
            <w:bottom w:val="none" w:sz="0" w:space="0" w:color="auto"/>
            <w:right w:val="none" w:sz="0" w:space="0" w:color="auto"/>
          </w:divBdr>
        </w:div>
        <w:div w:id="113602873">
          <w:marLeft w:val="480"/>
          <w:marRight w:val="0"/>
          <w:marTop w:val="0"/>
          <w:marBottom w:val="0"/>
          <w:divBdr>
            <w:top w:val="none" w:sz="0" w:space="0" w:color="auto"/>
            <w:left w:val="none" w:sz="0" w:space="0" w:color="auto"/>
            <w:bottom w:val="none" w:sz="0" w:space="0" w:color="auto"/>
            <w:right w:val="none" w:sz="0" w:space="0" w:color="auto"/>
          </w:divBdr>
        </w:div>
        <w:div w:id="1185172635">
          <w:marLeft w:val="480"/>
          <w:marRight w:val="0"/>
          <w:marTop w:val="0"/>
          <w:marBottom w:val="0"/>
          <w:divBdr>
            <w:top w:val="none" w:sz="0" w:space="0" w:color="auto"/>
            <w:left w:val="none" w:sz="0" w:space="0" w:color="auto"/>
            <w:bottom w:val="none" w:sz="0" w:space="0" w:color="auto"/>
            <w:right w:val="none" w:sz="0" w:space="0" w:color="auto"/>
          </w:divBdr>
        </w:div>
        <w:div w:id="4400660">
          <w:marLeft w:val="480"/>
          <w:marRight w:val="0"/>
          <w:marTop w:val="0"/>
          <w:marBottom w:val="0"/>
          <w:divBdr>
            <w:top w:val="none" w:sz="0" w:space="0" w:color="auto"/>
            <w:left w:val="none" w:sz="0" w:space="0" w:color="auto"/>
            <w:bottom w:val="none" w:sz="0" w:space="0" w:color="auto"/>
            <w:right w:val="none" w:sz="0" w:space="0" w:color="auto"/>
          </w:divBdr>
        </w:div>
        <w:div w:id="1933321901">
          <w:marLeft w:val="480"/>
          <w:marRight w:val="0"/>
          <w:marTop w:val="0"/>
          <w:marBottom w:val="0"/>
          <w:divBdr>
            <w:top w:val="none" w:sz="0" w:space="0" w:color="auto"/>
            <w:left w:val="none" w:sz="0" w:space="0" w:color="auto"/>
            <w:bottom w:val="none" w:sz="0" w:space="0" w:color="auto"/>
            <w:right w:val="none" w:sz="0" w:space="0" w:color="auto"/>
          </w:divBdr>
        </w:div>
        <w:div w:id="1087536171">
          <w:marLeft w:val="480"/>
          <w:marRight w:val="0"/>
          <w:marTop w:val="0"/>
          <w:marBottom w:val="0"/>
          <w:divBdr>
            <w:top w:val="none" w:sz="0" w:space="0" w:color="auto"/>
            <w:left w:val="none" w:sz="0" w:space="0" w:color="auto"/>
            <w:bottom w:val="none" w:sz="0" w:space="0" w:color="auto"/>
            <w:right w:val="none" w:sz="0" w:space="0" w:color="auto"/>
          </w:divBdr>
        </w:div>
        <w:div w:id="411781557">
          <w:marLeft w:val="480"/>
          <w:marRight w:val="0"/>
          <w:marTop w:val="0"/>
          <w:marBottom w:val="0"/>
          <w:divBdr>
            <w:top w:val="none" w:sz="0" w:space="0" w:color="auto"/>
            <w:left w:val="none" w:sz="0" w:space="0" w:color="auto"/>
            <w:bottom w:val="none" w:sz="0" w:space="0" w:color="auto"/>
            <w:right w:val="none" w:sz="0" w:space="0" w:color="auto"/>
          </w:divBdr>
        </w:div>
        <w:div w:id="1414158081">
          <w:marLeft w:val="480"/>
          <w:marRight w:val="0"/>
          <w:marTop w:val="0"/>
          <w:marBottom w:val="0"/>
          <w:divBdr>
            <w:top w:val="none" w:sz="0" w:space="0" w:color="auto"/>
            <w:left w:val="none" w:sz="0" w:space="0" w:color="auto"/>
            <w:bottom w:val="none" w:sz="0" w:space="0" w:color="auto"/>
            <w:right w:val="none" w:sz="0" w:space="0" w:color="auto"/>
          </w:divBdr>
        </w:div>
        <w:div w:id="1956205294">
          <w:marLeft w:val="480"/>
          <w:marRight w:val="0"/>
          <w:marTop w:val="0"/>
          <w:marBottom w:val="0"/>
          <w:divBdr>
            <w:top w:val="none" w:sz="0" w:space="0" w:color="auto"/>
            <w:left w:val="none" w:sz="0" w:space="0" w:color="auto"/>
            <w:bottom w:val="none" w:sz="0" w:space="0" w:color="auto"/>
            <w:right w:val="none" w:sz="0" w:space="0" w:color="auto"/>
          </w:divBdr>
        </w:div>
        <w:div w:id="664279942">
          <w:marLeft w:val="480"/>
          <w:marRight w:val="0"/>
          <w:marTop w:val="0"/>
          <w:marBottom w:val="0"/>
          <w:divBdr>
            <w:top w:val="none" w:sz="0" w:space="0" w:color="auto"/>
            <w:left w:val="none" w:sz="0" w:space="0" w:color="auto"/>
            <w:bottom w:val="none" w:sz="0" w:space="0" w:color="auto"/>
            <w:right w:val="none" w:sz="0" w:space="0" w:color="auto"/>
          </w:divBdr>
        </w:div>
        <w:div w:id="114105615">
          <w:marLeft w:val="480"/>
          <w:marRight w:val="0"/>
          <w:marTop w:val="0"/>
          <w:marBottom w:val="0"/>
          <w:divBdr>
            <w:top w:val="none" w:sz="0" w:space="0" w:color="auto"/>
            <w:left w:val="none" w:sz="0" w:space="0" w:color="auto"/>
            <w:bottom w:val="none" w:sz="0" w:space="0" w:color="auto"/>
            <w:right w:val="none" w:sz="0" w:space="0" w:color="auto"/>
          </w:divBdr>
        </w:div>
        <w:div w:id="1809393658">
          <w:marLeft w:val="480"/>
          <w:marRight w:val="0"/>
          <w:marTop w:val="0"/>
          <w:marBottom w:val="0"/>
          <w:divBdr>
            <w:top w:val="none" w:sz="0" w:space="0" w:color="auto"/>
            <w:left w:val="none" w:sz="0" w:space="0" w:color="auto"/>
            <w:bottom w:val="none" w:sz="0" w:space="0" w:color="auto"/>
            <w:right w:val="none" w:sz="0" w:space="0" w:color="auto"/>
          </w:divBdr>
        </w:div>
        <w:div w:id="900285993">
          <w:marLeft w:val="480"/>
          <w:marRight w:val="0"/>
          <w:marTop w:val="0"/>
          <w:marBottom w:val="0"/>
          <w:divBdr>
            <w:top w:val="none" w:sz="0" w:space="0" w:color="auto"/>
            <w:left w:val="none" w:sz="0" w:space="0" w:color="auto"/>
            <w:bottom w:val="none" w:sz="0" w:space="0" w:color="auto"/>
            <w:right w:val="none" w:sz="0" w:space="0" w:color="auto"/>
          </w:divBdr>
        </w:div>
        <w:div w:id="628128122">
          <w:marLeft w:val="480"/>
          <w:marRight w:val="0"/>
          <w:marTop w:val="0"/>
          <w:marBottom w:val="0"/>
          <w:divBdr>
            <w:top w:val="none" w:sz="0" w:space="0" w:color="auto"/>
            <w:left w:val="none" w:sz="0" w:space="0" w:color="auto"/>
            <w:bottom w:val="none" w:sz="0" w:space="0" w:color="auto"/>
            <w:right w:val="none" w:sz="0" w:space="0" w:color="auto"/>
          </w:divBdr>
        </w:div>
        <w:div w:id="2079592559">
          <w:marLeft w:val="480"/>
          <w:marRight w:val="0"/>
          <w:marTop w:val="0"/>
          <w:marBottom w:val="0"/>
          <w:divBdr>
            <w:top w:val="none" w:sz="0" w:space="0" w:color="auto"/>
            <w:left w:val="none" w:sz="0" w:space="0" w:color="auto"/>
            <w:bottom w:val="none" w:sz="0" w:space="0" w:color="auto"/>
            <w:right w:val="none" w:sz="0" w:space="0" w:color="auto"/>
          </w:divBdr>
        </w:div>
        <w:div w:id="2116972073">
          <w:marLeft w:val="480"/>
          <w:marRight w:val="0"/>
          <w:marTop w:val="0"/>
          <w:marBottom w:val="0"/>
          <w:divBdr>
            <w:top w:val="none" w:sz="0" w:space="0" w:color="auto"/>
            <w:left w:val="none" w:sz="0" w:space="0" w:color="auto"/>
            <w:bottom w:val="none" w:sz="0" w:space="0" w:color="auto"/>
            <w:right w:val="none" w:sz="0" w:space="0" w:color="auto"/>
          </w:divBdr>
        </w:div>
        <w:div w:id="1173448534">
          <w:marLeft w:val="480"/>
          <w:marRight w:val="0"/>
          <w:marTop w:val="0"/>
          <w:marBottom w:val="0"/>
          <w:divBdr>
            <w:top w:val="none" w:sz="0" w:space="0" w:color="auto"/>
            <w:left w:val="none" w:sz="0" w:space="0" w:color="auto"/>
            <w:bottom w:val="none" w:sz="0" w:space="0" w:color="auto"/>
            <w:right w:val="none" w:sz="0" w:space="0" w:color="auto"/>
          </w:divBdr>
        </w:div>
        <w:div w:id="1975328686">
          <w:marLeft w:val="480"/>
          <w:marRight w:val="0"/>
          <w:marTop w:val="0"/>
          <w:marBottom w:val="0"/>
          <w:divBdr>
            <w:top w:val="none" w:sz="0" w:space="0" w:color="auto"/>
            <w:left w:val="none" w:sz="0" w:space="0" w:color="auto"/>
            <w:bottom w:val="none" w:sz="0" w:space="0" w:color="auto"/>
            <w:right w:val="none" w:sz="0" w:space="0" w:color="auto"/>
          </w:divBdr>
        </w:div>
        <w:div w:id="1587155800">
          <w:marLeft w:val="480"/>
          <w:marRight w:val="0"/>
          <w:marTop w:val="0"/>
          <w:marBottom w:val="0"/>
          <w:divBdr>
            <w:top w:val="none" w:sz="0" w:space="0" w:color="auto"/>
            <w:left w:val="none" w:sz="0" w:space="0" w:color="auto"/>
            <w:bottom w:val="none" w:sz="0" w:space="0" w:color="auto"/>
            <w:right w:val="none" w:sz="0" w:space="0" w:color="auto"/>
          </w:divBdr>
        </w:div>
        <w:div w:id="605816749">
          <w:marLeft w:val="480"/>
          <w:marRight w:val="0"/>
          <w:marTop w:val="0"/>
          <w:marBottom w:val="0"/>
          <w:divBdr>
            <w:top w:val="none" w:sz="0" w:space="0" w:color="auto"/>
            <w:left w:val="none" w:sz="0" w:space="0" w:color="auto"/>
            <w:bottom w:val="none" w:sz="0" w:space="0" w:color="auto"/>
            <w:right w:val="none" w:sz="0" w:space="0" w:color="auto"/>
          </w:divBdr>
        </w:div>
        <w:div w:id="93211699">
          <w:marLeft w:val="480"/>
          <w:marRight w:val="0"/>
          <w:marTop w:val="0"/>
          <w:marBottom w:val="0"/>
          <w:divBdr>
            <w:top w:val="none" w:sz="0" w:space="0" w:color="auto"/>
            <w:left w:val="none" w:sz="0" w:space="0" w:color="auto"/>
            <w:bottom w:val="none" w:sz="0" w:space="0" w:color="auto"/>
            <w:right w:val="none" w:sz="0" w:space="0" w:color="auto"/>
          </w:divBdr>
        </w:div>
        <w:div w:id="1380546067">
          <w:marLeft w:val="480"/>
          <w:marRight w:val="0"/>
          <w:marTop w:val="0"/>
          <w:marBottom w:val="0"/>
          <w:divBdr>
            <w:top w:val="none" w:sz="0" w:space="0" w:color="auto"/>
            <w:left w:val="none" w:sz="0" w:space="0" w:color="auto"/>
            <w:bottom w:val="none" w:sz="0" w:space="0" w:color="auto"/>
            <w:right w:val="none" w:sz="0" w:space="0" w:color="auto"/>
          </w:divBdr>
        </w:div>
        <w:div w:id="1563642557">
          <w:marLeft w:val="480"/>
          <w:marRight w:val="0"/>
          <w:marTop w:val="0"/>
          <w:marBottom w:val="0"/>
          <w:divBdr>
            <w:top w:val="none" w:sz="0" w:space="0" w:color="auto"/>
            <w:left w:val="none" w:sz="0" w:space="0" w:color="auto"/>
            <w:bottom w:val="none" w:sz="0" w:space="0" w:color="auto"/>
            <w:right w:val="none" w:sz="0" w:space="0" w:color="auto"/>
          </w:divBdr>
        </w:div>
        <w:div w:id="1495608233">
          <w:marLeft w:val="480"/>
          <w:marRight w:val="0"/>
          <w:marTop w:val="0"/>
          <w:marBottom w:val="0"/>
          <w:divBdr>
            <w:top w:val="none" w:sz="0" w:space="0" w:color="auto"/>
            <w:left w:val="none" w:sz="0" w:space="0" w:color="auto"/>
            <w:bottom w:val="none" w:sz="0" w:space="0" w:color="auto"/>
            <w:right w:val="none" w:sz="0" w:space="0" w:color="auto"/>
          </w:divBdr>
        </w:div>
        <w:div w:id="252663988">
          <w:marLeft w:val="480"/>
          <w:marRight w:val="0"/>
          <w:marTop w:val="0"/>
          <w:marBottom w:val="0"/>
          <w:divBdr>
            <w:top w:val="none" w:sz="0" w:space="0" w:color="auto"/>
            <w:left w:val="none" w:sz="0" w:space="0" w:color="auto"/>
            <w:bottom w:val="none" w:sz="0" w:space="0" w:color="auto"/>
            <w:right w:val="none" w:sz="0" w:space="0" w:color="auto"/>
          </w:divBdr>
        </w:div>
        <w:div w:id="142934049">
          <w:marLeft w:val="480"/>
          <w:marRight w:val="0"/>
          <w:marTop w:val="0"/>
          <w:marBottom w:val="0"/>
          <w:divBdr>
            <w:top w:val="none" w:sz="0" w:space="0" w:color="auto"/>
            <w:left w:val="none" w:sz="0" w:space="0" w:color="auto"/>
            <w:bottom w:val="none" w:sz="0" w:space="0" w:color="auto"/>
            <w:right w:val="none" w:sz="0" w:space="0" w:color="auto"/>
          </w:divBdr>
        </w:div>
        <w:div w:id="1866206987">
          <w:marLeft w:val="480"/>
          <w:marRight w:val="0"/>
          <w:marTop w:val="0"/>
          <w:marBottom w:val="0"/>
          <w:divBdr>
            <w:top w:val="none" w:sz="0" w:space="0" w:color="auto"/>
            <w:left w:val="none" w:sz="0" w:space="0" w:color="auto"/>
            <w:bottom w:val="none" w:sz="0" w:space="0" w:color="auto"/>
            <w:right w:val="none" w:sz="0" w:space="0" w:color="auto"/>
          </w:divBdr>
        </w:div>
        <w:div w:id="550576824">
          <w:marLeft w:val="480"/>
          <w:marRight w:val="0"/>
          <w:marTop w:val="0"/>
          <w:marBottom w:val="0"/>
          <w:divBdr>
            <w:top w:val="none" w:sz="0" w:space="0" w:color="auto"/>
            <w:left w:val="none" w:sz="0" w:space="0" w:color="auto"/>
            <w:bottom w:val="none" w:sz="0" w:space="0" w:color="auto"/>
            <w:right w:val="none" w:sz="0" w:space="0" w:color="auto"/>
          </w:divBdr>
        </w:div>
        <w:div w:id="1932154071">
          <w:marLeft w:val="480"/>
          <w:marRight w:val="0"/>
          <w:marTop w:val="0"/>
          <w:marBottom w:val="0"/>
          <w:divBdr>
            <w:top w:val="none" w:sz="0" w:space="0" w:color="auto"/>
            <w:left w:val="none" w:sz="0" w:space="0" w:color="auto"/>
            <w:bottom w:val="none" w:sz="0" w:space="0" w:color="auto"/>
            <w:right w:val="none" w:sz="0" w:space="0" w:color="auto"/>
          </w:divBdr>
        </w:div>
        <w:div w:id="1585413227">
          <w:marLeft w:val="480"/>
          <w:marRight w:val="0"/>
          <w:marTop w:val="0"/>
          <w:marBottom w:val="0"/>
          <w:divBdr>
            <w:top w:val="none" w:sz="0" w:space="0" w:color="auto"/>
            <w:left w:val="none" w:sz="0" w:space="0" w:color="auto"/>
            <w:bottom w:val="none" w:sz="0" w:space="0" w:color="auto"/>
            <w:right w:val="none" w:sz="0" w:space="0" w:color="auto"/>
          </w:divBdr>
        </w:div>
        <w:div w:id="908728469">
          <w:marLeft w:val="480"/>
          <w:marRight w:val="0"/>
          <w:marTop w:val="0"/>
          <w:marBottom w:val="0"/>
          <w:divBdr>
            <w:top w:val="none" w:sz="0" w:space="0" w:color="auto"/>
            <w:left w:val="none" w:sz="0" w:space="0" w:color="auto"/>
            <w:bottom w:val="none" w:sz="0" w:space="0" w:color="auto"/>
            <w:right w:val="none" w:sz="0" w:space="0" w:color="auto"/>
          </w:divBdr>
        </w:div>
        <w:div w:id="213657754">
          <w:marLeft w:val="480"/>
          <w:marRight w:val="0"/>
          <w:marTop w:val="0"/>
          <w:marBottom w:val="0"/>
          <w:divBdr>
            <w:top w:val="none" w:sz="0" w:space="0" w:color="auto"/>
            <w:left w:val="none" w:sz="0" w:space="0" w:color="auto"/>
            <w:bottom w:val="none" w:sz="0" w:space="0" w:color="auto"/>
            <w:right w:val="none" w:sz="0" w:space="0" w:color="auto"/>
          </w:divBdr>
        </w:div>
        <w:div w:id="1076973328">
          <w:marLeft w:val="480"/>
          <w:marRight w:val="0"/>
          <w:marTop w:val="0"/>
          <w:marBottom w:val="0"/>
          <w:divBdr>
            <w:top w:val="none" w:sz="0" w:space="0" w:color="auto"/>
            <w:left w:val="none" w:sz="0" w:space="0" w:color="auto"/>
            <w:bottom w:val="none" w:sz="0" w:space="0" w:color="auto"/>
            <w:right w:val="none" w:sz="0" w:space="0" w:color="auto"/>
          </w:divBdr>
        </w:div>
        <w:div w:id="854423998">
          <w:marLeft w:val="480"/>
          <w:marRight w:val="0"/>
          <w:marTop w:val="0"/>
          <w:marBottom w:val="0"/>
          <w:divBdr>
            <w:top w:val="none" w:sz="0" w:space="0" w:color="auto"/>
            <w:left w:val="none" w:sz="0" w:space="0" w:color="auto"/>
            <w:bottom w:val="none" w:sz="0" w:space="0" w:color="auto"/>
            <w:right w:val="none" w:sz="0" w:space="0" w:color="auto"/>
          </w:divBdr>
        </w:div>
        <w:div w:id="178278539">
          <w:marLeft w:val="480"/>
          <w:marRight w:val="0"/>
          <w:marTop w:val="0"/>
          <w:marBottom w:val="0"/>
          <w:divBdr>
            <w:top w:val="none" w:sz="0" w:space="0" w:color="auto"/>
            <w:left w:val="none" w:sz="0" w:space="0" w:color="auto"/>
            <w:bottom w:val="none" w:sz="0" w:space="0" w:color="auto"/>
            <w:right w:val="none" w:sz="0" w:space="0" w:color="auto"/>
          </w:divBdr>
        </w:div>
        <w:div w:id="235014951">
          <w:marLeft w:val="480"/>
          <w:marRight w:val="0"/>
          <w:marTop w:val="0"/>
          <w:marBottom w:val="0"/>
          <w:divBdr>
            <w:top w:val="none" w:sz="0" w:space="0" w:color="auto"/>
            <w:left w:val="none" w:sz="0" w:space="0" w:color="auto"/>
            <w:bottom w:val="none" w:sz="0" w:space="0" w:color="auto"/>
            <w:right w:val="none" w:sz="0" w:space="0" w:color="auto"/>
          </w:divBdr>
        </w:div>
        <w:div w:id="1917130668">
          <w:marLeft w:val="480"/>
          <w:marRight w:val="0"/>
          <w:marTop w:val="0"/>
          <w:marBottom w:val="0"/>
          <w:divBdr>
            <w:top w:val="none" w:sz="0" w:space="0" w:color="auto"/>
            <w:left w:val="none" w:sz="0" w:space="0" w:color="auto"/>
            <w:bottom w:val="none" w:sz="0" w:space="0" w:color="auto"/>
            <w:right w:val="none" w:sz="0" w:space="0" w:color="auto"/>
          </w:divBdr>
        </w:div>
        <w:div w:id="932278240">
          <w:marLeft w:val="480"/>
          <w:marRight w:val="0"/>
          <w:marTop w:val="0"/>
          <w:marBottom w:val="0"/>
          <w:divBdr>
            <w:top w:val="none" w:sz="0" w:space="0" w:color="auto"/>
            <w:left w:val="none" w:sz="0" w:space="0" w:color="auto"/>
            <w:bottom w:val="none" w:sz="0" w:space="0" w:color="auto"/>
            <w:right w:val="none" w:sz="0" w:space="0" w:color="auto"/>
          </w:divBdr>
        </w:div>
        <w:div w:id="426316255">
          <w:marLeft w:val="480"/>
          <w:marRight w:val="0"/>
          <w:marTop w:val="0"/>
          <w:marBottom w:val="0"/>
          <w:divBdr>
            <w:top w:val="none" w:sz="0" w:space="0" w:color="auto"/>
            <w:left w:val="none" w:sz="0" w:space="0" w:color="auto"/>
            <w:bottom w:val="none" w:sz="0" w:space="0" w:color="auto"/>
            <w:right w:val="none" w:sz="0" w:space="0" w:color="auto"/>
          </w:divBdr>
        </w:div>
        <w:div w:id="436605071">
          <w:marLeft w:val="480"/>
          <w:marRight w:val="0"/>
          <w:marTop w:val="0"/>
          <w:marBottom w:val="0"/>
          <w:divBdr>
            <w:top w:val="none" w:sz="0" w:space="0" w:color="auto"/>
            <w:left w:val="none" w:sz="0" w:space="0" w:color="auto"/>
            <w:bottom w:val="none" w:sz="0" w:space="0" w:color="auto"/>
            <w:right w:val="none" w:sz="0" w:space="0" w:color="auto"/>
          </w:divBdr>
        </w:div>
        <w:div w:id="1363361783">
          <w:marLeft w:val="480"/>
          <w:marRight w:val="0"/>
          <w:marTop w:val="0"/>
          <w:marBottom w:val="0"/>
          <w:divBdr>
            <w:top w:val="none" w:sz="0" w:space="0" w:color="auto"/>
            <w:left w:val="none" w:sz="0" w:space="0" w:color="auto"/>
            <w:bottom w:val="none" w:sz="0" w:space="0" w:color="auto"/>
            <w:right w:val="none" w:sz="0" w:space="0" w:color="auto"/>
          </w:divBdr>
        </w:div>
        <w:div w:id="277104299">
          <w:marLeft w:val="480"/>
          <w:marRight w:val="0"/>
          <w:marTop w:val="0"/>
          <w:marBottom w:val="0"/>
          <w:divBdr>
            <w:top w:val="none" w:sz="0" w:space="0" w:color="auto"/>
            <w:left w:val="none" w:sz="0" w:space="0" w:color="auto"/>
            <w:bottom w:val="none" w:sz="0" w:space="0" w:color="auto"/>
            <w:right w:val="none" w:sz="0" w:space="0" w:color="auto"/>
          </w:divBdr>
        </w:div>
        <w:div w:id="464741807">
          <w:marLeft w:val="480"/>
          <w:marRight w:val="0"/>
          <w:marTop w:val="0"/>
          <w:marBottom w:val="0"/>
          <w:divBdr>
            <w:top w:val="none" w:sz="0" w:space="0" w:color="auto"/>
            <w:left w:val="none" w:sz="0" w:space="0" w:color="auto"/>
            <w:bottom w:val="none" w:sz="0" w:space="0" w:color="auto"/>
            <w:right w:val="none" w:sz="0" w:space="0" w:color="auto"/>
          </w:divBdr>
        </w:div>
        <w:div w:id="9990242">
          <w:marLeft w:val="480"/>
          <w:marRight w:val="0"/>
          <w:marTop w:val="0"/>
          <w:marBottom w:val="0"/>
          <w:divBdr>
            <w:top w:val="none" w:sz="0" w:space="0" w:color="auto"/>
            <w:left w:val="none" w:sz="0" w:space="0" w:color="auto"/>
            <w:bottom w:val="none" w:sz="0" w:space="0" w:color="auto"/>
            <w:right w:val="none" w:sz="0" w:space="0" w:color="auto"/>
          </w:divBdr>
        </w:div>
        <w:div w:id="2015766076">
          <w:marLeft w:val="480"/>
          <w:marRight w:val="0"/>
          <w:marTop w:val="0"/>
          <w:marBottom w:val="0"/>
          <w:divBdr>
            <w:top w:val="none" w:sz="0" w:space="0" w:color="auto"/>
            <w:left w:val="none" w:sz="0" w:space="0" w:color="auto"/>
            <w:bottom w:val="none" w:sz="0" w:space="0" w:color="auto"/>
            <w:right w:val="none" w:sz="0" w:space="0" w:color="auto"/>
          </w:divBdr>
        </w:div>
        <w:div w:id="1535271980">
          <w:marLeft w:val="480"/>
          <w:marRight w:val="0"/>
          <w:marTop w:val="0"/>
          <w:marBottom w:val="0"/>
          <w:divBdr>
            <w:top w:val="none" w:sz="0" w:space="0" w:color="auto"/>
            <w:left w:val="none" w:sz="0" w:space="0" w:color="auto"/>
            <w:bottom w:val="none" w:sz="0" w:space="0" w:color="auto"/>
            <w:right w:val="none" w:sz="0" w:space="0" w:color="auto"/>
          </w:divBdr>
        </w:div>
        <w:div w:id="341705744">
          <w:marLeft w:val="480"/>
          <w:marRight w:val="0"/>
          <w:marTop w:val="0"/>
          <w:marBottom w:val="0"/>
          <w:divBdr>
            <w:top w:val="none" w:sz="0" w:space="0" w:color="auto"/>
            <w:left w:val="none" w:sz="0" w:space="0" w:color="auto"/>
            <w:bottom w:val="none" w:sz="0" w:space="0" w:color="auto"/>
            <w:right w:val="none" w:sz="0" w:space="0" w:color="auto"/>
          </w:divBdr>
        </w:div>
        <w:div w:id="1878279067">
          <w:marLeft w:val="480"/>
          <w:marRight w:val="0"/>
          <w:marTop w:val="0"/>
          <w:marBottom w:val="0"/>
          <w:divBdr>
            <w:top w:val="none" w:sz="0" w:space="0" w:color="auto"/>
            <w:left w:val="none" w:sz="0" w:space="0" w:color="auto"/>
            <w:bottom w:val="none" w:sz="0" w:space="0" w:color="auto"/>
            <w:right w:val="none" w:sz="0" w:space="0" w:color="auto"/>
          </w:divBdr>
        </w:div>
        <w:div w:id="479420237">
          <w:marLeft w:val="480"/>
          <w:marRight w:val="0"/>
          <w:marTop w:val="0"/>
          <w:marBottom w:val="0"/>
          <w:divBdr>
            <w:top w:val="none" w:sz="0" w:space="0" w:color="auto"/>
            <w:left w:val="none" w:sz="0" w:space="0" w:color="auto"/>
            <w:bottom w:val="none" w:sz="0" w:space="0" w:color="auto"/>
            <w:right w:val="none" w:sz="0" w:space="0" w:color="auto"/>
          </w:divBdr>
        </w:div>
        <w:div w:id="1058821598">
          <w:marLeft w:val="480"/>
          <w:marRight w:val="0"/>
          <w:marTop w:val="0"/>
          <w:marBottom w:val="0"/>
          <w:divBdr>
            <w:top w:val="none" w:sz="0" w:space="0" w:color="auto"/>
            <w:left w:val="none" w:sz="0" w:space="0" w:color="auto"/>
            <w:bottom w:val="none" w:sz="0" w:space="0" w:color="auto"/>
            <w:right w:val="none" w:sz="0" w:space="0" w:color="auto"/>
          </w:divBdr>
        </w:div>
        <w:div w:id="1109131533">
          <w:marLeft w:val="480"/>
          <w:marRight w:val="0"/>
          <w:marTop w:val="0"/>
          <w:marBottom w:val="0"/>
          <w:divBdr>
            <w:top w:val="none" w:sz="0" w:space="0" w:color="auto"/>
            <w:left w:val="none" w:sz="0" w:space="0" w:color="auto"/>
            <w:bottom w:val="none" w:sz="0" w:space="0" w:color="auto"/>
            <w:right w:val="none" w:sz="0" w:space="0" w:color="auto"/>
          </w:divBdr>
        </w:div>
        <w:div w:id="1422485497">
          <w:marLeft w:val="480"/>
          <w:marRight w:val="0"/>
          <w:marTop w:val="0"/>
          <w:marBottom w:val="0"/>
          <w:divBdr>
            <w:top w:val="none" w:sz="0" w:space="0" w:color="auto"/>
            <w:left w:val="none" w:sz="0" w:space="0" w:color="auto"/>
            <w:bottom w:val="none" w:sz="0" w:space="0" w:color="auto"/>
            <w:right w:val="none" w:sz="0" w:space="0" w:color="auto"/>
          </w:divBdr>
        </w:div>
        <w:div w:id="1840777602">
          <w:marLeft w:val="480"/>
          <w:marRight w:val="0"/>
          <w:marTop w:val="0"/>
          <w:marBottom w:val="0"/>
          <w:divBdr>
            <w:top w:val="none" w:sz="0" w:space="0" w:color="auto"/>
            <w:left w:val="none" w:sz="0" w:space="0" w:color="auto"/>
            <w:bottom w:val="none" w:sz="0" w:space="0" w:color="auto"/>
            <w:right w:val="none" w:sz="0" w:space="0" w:color="auto"/>
          </w:divBdr>
        </w:div>
        <w:div w:id="1291128581">
          <w:marLeft w:val="480"/>
          <w:marRight w:val="0"/>
          <w:marTop w:val="0"/>
          <w:marBottom w:val="0"/>
          <w:divBdr>
            <w:top w:val="none" w:sz="0" w:space="0" w:color="auto"/>
            <w:left w:val="none" w:sz="0" w:space="0" w:color="auto"/>
            <w:bottom w:val="none" w:sz="0" w:space="0" w:color="auto"/>
            <w:right w:val="none" w:sz="0" w:space="0" w:color="auto"/>
          </w:divBdr>
        </w:div>
        <w:div w:id="745610205">
          <w:marLeft w:val="480"/>
          <w:marRight w:val="0"/>
          <w:marTop w:val="0"/>
          <w:marBottom w:val="0"/>
          <w:divBdr>
            <w:top w:val="none" w:sz="0" w:space="0" w:color="auto"/>
            <w:left w:val="none" w:sz="0" w:space="0" w:color="auto"/>
            <w:bottom w:val="none" w:sz="0" w:space="0" w:color="auto"/>
            <w:right w:val="none" w:sz="0" w:space="0" w:color="auto"/>
          </w:divBdr>
        </w:div>
        <w:div w:id="1789007343">
          <w:marLeft w:val="480"/>
          <w:marRight w:val="0"/>
          <w:marTop w:val="0"/>
          <w:marBottom w:val="0"/>
          <w:divBdr>
            <w:top w:val="none" w:sz="0" w:space="0" w:color="auto"/>
            <w:left w:val="none" w:sz="0" w:space="0" w:color="auto"/>
            <w:bottom w:val="none" w:sz="0" w:space="0" w:color="auto"/>
            <w:right w:val="none" w:sz="0" w:space="0" w:color="auto"/>
          </w:divBdr>
        </w:div>
        <w:div w:id="106782345">
          <w:marLeft w:val="480"/>
          <w:marRight w:val="0"/>
          <w:marTop w:val="0"/>
          <w:marBottom w:val="0"/>
          <w:divBdr>
            <w:top w:val="none" w:sz="0" w:space="0" w:color="auto"/>
            <w:left w:val="none" w:sz="0" w:space="0" w:color="auto"/>
            <w:bottom w:val="none" w:sz="0" w:space="0" w:color="auto"/>
            <w:right w:val="none" w:sz="0" w:space="0" w:color="auto"/>
          </w:divBdr>
        </w:div>
        <w:div w:id="1157956107">
          <w:marLeft w:val="480"/>
          <w:marRight w:val="0"/>
          <w:marTop w:val="0"/>
          <w:marBottom w:val="0"/>
          <w:divBdr>
            <w:top w:val="none" w:sz="0" w:space="0" w:color="auto"/>
            <w:left w:val="none" w:sz="0" w:space="0" w:color="auto"/>
            <w:bottom w:val="none" w:sz="0" w:space="0" w:color="auto"/>
            <w:right w:val="none" w:sz="0" w:space="0" w:color="auto"/>
          </w:divBdr>
        </w:div>
        <w:div w:id="1748110289">
          <w:marLeft w:val="480"/>
          <w:marRight w:val="0"/>
          <w:marTop w:val="0"/>
          <w:marBottom w:val="0"/>
          <w:divBdr>
            <w:top w:val="none" w:sz="0" w:space="0" w:color="auto"/>
            <w:left w:val="none" w:sz="0" w:space="0" w:color="auto"/>
            <w:bottom w:val="none" w:sz="0" w:space="0" w:color="auto"/>
            <w:right w:val="none" w:sz="0" w:space="0" w:color="auto"/>
          </w:divBdr>
        </w:div>
      </w:divsChild>
    </w:div>
    <w:div w:id="1553884458">
      <w:bodyDiv w:val="1"/>
      <w:marLeft w:val="0"/>
      <w:marRight w:val="0"/>
      <w:marTop w:val="0"/>
      <w:marBottom w:val="0"/>
      <w:divBdr>
        <w:top w:val="none" w:sz="0" w:space="0" w:color="auto"/>
        <w:left w:val="none" w:sz="0" w:space="0" w:color="auto"/>
        <w:bottom w:val="none" w:sz="0" w:space="0" w:color="auto"/>
        <w:right w:val="none" w:sz="0" w:space="0" w:color="auto"/>
      </w:divBdr>
    </w:div>
    <w:div w:id="1554973204">
      <w:bodyDiv w:val="1"/>
      <w:marLeft w:val="0"/>
      <w:marRight w:val="0"/>
      <w:marTop w:val="0"/>
      <w:marBottom w:val="0"/>
      <w:divBdr>
        <w:top w:val="none" w:sz="0" w:space="0" w:color="auto"/>
        <w:left w:val="none" w:sz="0" w:space="0" w:color="auto"/>
        <w:bottom w:val="none" w:sz="0" w:space="0" w:color="auto"/>
        <w:right w:val="none" w:sz="0" w:space="0" w:color="auto"/>
      </w:divBdr>
    </w:div>
    <w:div w:id="1556043190">
      <w:bodyDiv w:val="1"/>
      <w:marLeft w:val="0"/>
      <w:marRight w:val="0"/>
      <w:marTop w:val="0"/>
      <w:marBottom w:val="0"/>
      <w:divBdr>
        <w:top w:val="none" w:sz="0" w:space="0" w:color="auto"/>
        <w:left w:val="none" w:sz="0" w:space="0" w:color="auto"/>
        <w:bottom w:val="none" w:sz="0" w:space="0" w:color="auto"/>
        <w:right w:val="none" w:sz="0" w:space="0" w:color="auto"/>
      </w:divBdr>
    </w:div>
    <w:div w:id="1556088641">
      <w:bodyDiv w:val="1"/>
      <w:marLeft w:val="0"/>
      <w:marRight w:val="0"/>
      <w:marTop w:val="0"/>
      <w:marBottom w:val="0"/>
      <w:divBdr>
        <w:top w:val="none" w:sz="0" w:space="0" w:color="auto"/>
        <w:left w:val="none" w:sz="0" w:space="0" w:color="auto"/>
        <w:bottom w:val="none" w:sz="0" w:space="0" w:color="auto"/>
        <w:right w:val="none" w:sz="0" w:space="0" w:color="auto"/>
      </w:divBdr>
    </w:div>
    <w:div w:id="1556164036">
      <w:bodyDiv w:val="1"/>
      <w:marLeft w:val="0"/>
      <w:marRight w:val="0"/>
      <w:marTop w:val="0"/>
      <w:marBottom w:val="0"/>
      <w:divBdr>
        <w:top w:val="none" w:sz="0" w:space="0" w:color="auto"/>
        <w:left w:val="none" w:sz="0" w:space="0" w:color="auto"/>
        <w:bottom w:val="none" w:sz="0" w:space="0" w:color="auto"/>
        <w:right w:val="none" w:sz="0" w:space="0" w:color="auto"/>
      </w:divBdr>
    </w:div>
    <w:div w:id="1556356341">
      <w:bodyDiv w:val="1"/>
      <w:marLeft w:val="0"/>
      <w:marRight w:val="0"/>
      <w:marTop w:val="0"/>
      <w:marBottom w:val="0"/>
      <w:divBdr>
        <w:top w:val="none" w:sz="0" w:space="0" w:color="auto"/>
        <w:left w:val="none" w:sz="0" w:space="0" w:color="auto"/>
        <w:bottom w:val="none" w:sz="0" w:space="0" w:color="auto"/>
        <w:right w:val="none" w:sz="0" w:space="0" w:color="auto"/>
      </w:divBdr>
    </w:div>
    <w:div w:id="1560939429">
      <w:bodyDiv w:val="1"/>
      <w:marLeft w:val="0"/>
      <w:marRight w:val="0"/>
      <w:marTop w:val="0"/>
      <w:marBottom w:val="0"/>
      <w:divBdr>
        <w:top w:val="none" w:sz="0" w:space="0" w:color="auto"/>
        <w:left w:val="none" w:sz="0" w:space="0" w:color="auto"/>
        <w:bottom w:val="none" w:sz="0" w:space="0" w:color="auto"/>
        <w:right w:val="none" w:sz="0" w:space="0" w:color="auto"/>
      </w:divBdr>
    </w:div>
    <w:div w:id="1562787604">
      <w:bodyDiv w:val="1"/>
      <w:marLeft w:val="0"/>
      <w:marRight w:val="0"/>
      <w:marTop w:val="0"/>
      <w:marBottom w:val="0"/>
      <w:divBdr>
        <w:top w:val="none" w:sz="0" w:space="0" w:color="auto"/>
        <w:left w:val="none" w:sz="0" w:space="0" w:color="auto"/>
        <w:bottom w:val="none" w:sz="0" w:space="0" w:color="auto"/>
        <w:right w:val="none" w:sz="0" w:space="0" w:color="auto"/>
      </w:divBdr>
    </w:div>
    <w:div w:id="1563323075">
      <w:bodyDiv w:val="1"/>
      <w:marLeft w:val="0"/>
      <w:marRight w:val="0"/>
      <w:marTop w:val="0"/>
      <w:marBottom w:val="0"/>
      <w:divBdr>
        <w:top w:val="none" w:sz="0" w:space="0" w:color="auto"/>
        <w:left w:val="none" w:sz="0" w:space="0" w:color="auto"/>
        <w:bottom w:val="none" w:sz="0" w:space="0" w:color="auto"/>
        <w:right w:val="none" w:sz="0" w:space="0" w:color="auto"/>
      </w:divBdr>
      <w:divsChild>
        <w:div w:id="1601646589">
          <w:marLeft w:val="480"/>
          <w:marRight w:val="0"/>
          <w:marTop w:val="0"/>
          <w:marBottom w:val="0"/>
          <w:divBdr>
            <w:top w:val="none" w:sz="0" w:space="0" w:color="auto"/>
            <w:left w:val="none" w:sz="0" w:space="0" w:color="auto"/>
            <w:bottom w:val="none" w:sz="0" w:space="0" w:color="auto"/>
            <w:right w:val="none" w:sz="0" w:space="0" w:color="auto"/>
          </w:divBdr>
        </w:div>
        <w:div w:id="19863800">
          <w:marLeft w:val="480"/>
          <w:marRight w:val="0"/>
          <w:marTop w:val="0"/>
          <w:marBottom w:val="0"/>
          <w:divBdr>
            <w:top w:val="none" w:sz="0" w:space="0" w:color="auto"/>
            <w:left w:val="none" w:sz="0" w:space="0" w:color="auto"/>
            <w:bottom w:val="none" w:sz="0" w:space="0" w:color="auto"/>
            <w:right w:val="none" w:sz="0" w:space="0" w:color="auto"/>
          </w:divBdr>
        </w:div>
        <w:div w:id="1879900991">
          <w:marLeft w:val="480"/>
          <w:marRight w:val="0"/>
          <w:marTop w:val="0"/>
          <w:marBottom w:val="0"/>
          <w:divBdr>
            <w:top w:val="none" w:sz="0" w:space="0" w:color="auto"/>
            <w:left w:val="none" w:sz="0" w:space="0" w:color="auto"/>
            <w:bottom w:val="none" w:sz="0" w:space="0" w:color="auto"/>
            <w:right w:val="none" w:sz="0" w:space="0" w:color="auto"/>
          </w:divBdr>
        </w:div>
        <w:div w:id="308443598">
          <w:marLeft w:val="480"/>
          <w:marRight w:val="0"/>
          <w:marTop w:val="0"/>
          <w:marBottom w:val="0"/>
          <w:divBdr>
            <w:top w:val="none" w:sz="0" w:space="0" w:color="auto"/>
            <w:left w:val="none" w:sz="0" w:space="0" w:color="auto"/>
            <w:bottom w:val="none" w:sz="0" w:space="0" w:color="auto"/>
            <w:right w:val="none" w:sz="0" w:space="0" w:color="auto"/>
          </w:divBdr>
        </w:div>
        <w:div w:id="8604111">
          <w:marLeft w:val="480"/>
          <w:marRight w:val="0"/>
          <w:marTop w:val="0"/>
          <w:marBottom w:val="0"/>
          <w:divBdr>
            <w:top w:val="none" w:sz="0" w:space="0" w:color="auto"/>
            <w:left w:val="none" w:sz="0" w:space="0" w:color="auto"/>
            <w:bottom w:val="none" w:sz="0" w:space="0" w:color="auto"/>
            <w:right w:val="none" w:sz="0" w:space="0" w:color="auto"/>
          </w:divBdr>
        </w:div>
        <w:div w:id="917859297">
          <w:marLeft w:val="480"/>
          <w:marRight w:val="0"/>
          <w:marTop w:val="0"/>
          <w:marBottom w:val="0"/>
          <w:divBdr>
            <w:top w:val="none" w:sz="0" w:space="0" w:color="auto"/>
            <w:left w:val="none" w:sz="0" w:space="0" w:color="auto"/>
            <w:bottom w:val="none" w:sz="0" w:space="0" w:color="auto"/>
            <w:right w:val="none" w:sz="0" w:space="0" w:color="auto"/>
          </w:divBdr>
        </w:div>
        <w:div w:id="804011300">
          <w:marLeft w:val="480"/>
          <w:marRight w:val="0"/>
          <w:marTop w:val="0"/>
          <w:marBottom w:val="0"/>
          <w:divBdr>
            <w:top w:val="none" w:sz="0" w:space="0" w:color="auto"/>
            <w:left w:val="none" w:sz="0" w:space="0" w:color="auto"/>
            <w:bottom w:val="none" w:sz="0" w:space="0" w:color="auto"/>
            <w:right w:val="none" w:sz="0" w:space="0" w:color="auto"/>
          </w:divBdr>
        </w:div>
        <w:div w:id="798376034">
          <w:marLeft w:val="480"/>
          <w:marRight w:val="0"/>
          <w:marTop w:val="0"/>
          <w:marBottom w:val="0"/>
          <w:divBdr>
            <w:top w:val="none" w:sz="0" w:space="0" w:color="auto"/>
            <w:left w:val="none" w:sz="0" w:space="0" w:color="auto"/>
            <w:bottom w:val="none" w:sz="0" w:space="0" w:color="auto"/>
            <w:right w:val="none" w:sz="0" w:space="0" w:color="auto"/>
          </w:divBdr>
        </w:div>
        <w:div w:id="400753869">
          <w:marLeft w:val="480"/>
          <w:marRight w:val="0"/>
          <w:marTop w:val="0"/>
          <w:marBottom w:val="0"/>
          <w:divBdr>
            <w:top w:val="none" w:sz="0" w:space="0" w:color="auto"/>
            <w:left w:val="none" w:sz="0" w:space="0" w:color="auto"/>
            <w:bottom w:val="none" w:sz="0" w:space="0" w:color="auto"/>
            <w:right w:val="none" w:sz="0" w:space="0" w:color="auto"/>
          </w:divBdr>
        </w:div>
        <w:div w:id="622729461">
          <w:marLeft w:val="480"/>
          <w:marRight w:val="0"/>
          <w:marTop w:val="0"/>
          <w:marBottom w:val="0"/>
          <w:divBdr>
            <w:top w:val="none" w:sz="0" w:space="0" w:color="auto"/>
            <w:left w:val="none" w:sz="0" w:space="0" w:color="auto"/>
            <w:bottom w:val="none" w:sz="0" w:space="0" w:color="auto"/>
            <w:right w:val="none" w:sz="0" w:space="0" w:color="auto"/>
          </w:divBdr>
        </w:div>
        <w:div w:id="120004054">
          <w:marLeft w:val="480"/>
          <w:marRight w:val="0"/>
          <w:marTop w:val="0"/>
          <w:marBottom w:val="0"/>
          <w:divBdr>
            <w:top w:val="none" w:sz="0" w:space="0" w:color="auto"/>
            <w:left w:val="none" w:sz="0" w:space="0" w:color="auto"/>
            <w:bottom w:val="none" w:sz="0" w:space="0" w:color="auto"/>
            <w:right w:val="none" w:sz="0" w:space="0" w:color="auto"/>
          </w:divBdr>
        </w:div>
        <w:div w:id="728654102">
          <w:marLeft w:val="480"/>
          <w:marRight w:val="0"/>
          <w:marTop w:val="0"/>
          <w:marBottom w:val="0"/>
          <w:divBdr>
            <w:top w:val="none" w:sz="0" w:space="0" w:color="auto"/>
            <w:left w:val="none" w:sz="0" w:space="0" w:color="auto"/>
            <w:bottom w:val="none" w:sz="0" w:space="0" w:color="auto"/>
            <w:right w:val="none" w:sz="0" w:space="0" w:color="auto"/>
          </w:divBdr>
        </w:div>
        <w:div w:id="1000739004">
          <w:marLeft w:val="480"/>
          <w:marRight w:val="0"/>
          <w:marTop w:val="0"/>
          <w:marBottom w:val="0"/>
          <w:divBdr>
            <w:top w:val="none" w:sz="0" w:space="0" w:color="auto"/>
            <w:left w:val="none" w:sz="0" w:space="0" w:color="auto"/>
            <w:bottom w:val="none" w:sz="0" w:space="0" w:color="auto"/>
            <w:right w:val="none" w:sz="0" w:space="0" w:color="auto"/>
          </w:divBdr>
        </w:div>
        <w:div w:id="2102486528">
          <w:marLeft w:val="480"/>
          <w:marRight w:val="0"/>
          <w:marTop w:val="0"/>
          <w:marBottom w:val="0"/>
          <w:divBdr>
            <w:top w:val="none" w:sz="0" w:space="0" w:color="auto"/>
            <w:left w:val="none" w:sz="0" w:space="0" w:color="auto"/>
            <w:bottom w:val="none" w:sz="0" w:space="0" w:color="auto"/>
            <w:right w:val="none" w:sz="0" w:space="0" w:color="auto"/>
          </w:divBdr>
        </w:div>
        <w:div w:id="822350766">
          <w:marLeft w:val="480"/>
          <w:marRight w:val="0"/>
          <w:marTop w:val="0"/>
          <w:marBottom w:val="0"/>
          <w:divBdr>
            <w:top w:val="none" w:sz="0" w:space="0" w:color="auto"/>
            <w:left w:val="none" w:sz="0" w:space="0" w:color="auto"/>
            <w:bottom w:val="none" w:sz="0" w:space="0" w:color="auto"/>
            <w:right w:val="none" w:sz="0" w:space="0" w:color="auto"/>
          </w:divBdr>
        </w:div>
        <w:div w:id="28989938">
          <w:marLeft w:val="480"/>
          <w:marRight w:val="0"/>
          <w:marTop w:val="0"/>
          <w:marBottom w:val="0"/>
          <w:divBdr>
            <w:top w:val="none" w:sz="0" w:space="0" w:color="auto"/>
            <w:left w:val="none" w:sz="0" w:space="0" w:color="auto"/>
            <w:bottom w:val="none" w:sz="0" w:space="0" w:color="auto"/>
            <w:right w:val="none" w:sz="0" w:space="0" w:color="auto"/>
          </w:divBdr>
        </w:div>
        <w:div w:id="846601642">
          <w:marLeft w:val="480"/>
          <w:marRight w:val="0"/>
          <w:marTop w:val="0"/>
          <w:marBottom w:val="0"/>
          <w:divBdr>
            <w:top w:val="none" w:sz="0" w:space="0" w:color="auto"/>
            <w:left w:val="none" w:sz="0" w:space="0" w:color="auto"/>
            <w:bottom w:val="none" w:sz="0" w:space="0" w:color="auto"/>
            <w:right w:val="none" w:sz="0" w:space="0" w:color="auto"/>
          </w:divBdr>
        </w:div>
        <w:div w:id="392435309">
          <w:marLeft w:val="480"/>
          <w:marRight w:val="0"/>
          <w:marTop w:val="0"/>
          <w:marBottom w:val="0"/>
          <w:divBdr>
            <w:top w:val="none" w:sz="0" w:space="0" w:color="auto"/>
            <w:left w:val="none" w:sz="0" w:space="0" w:color="auto"/>
            <w:bottom w:val="none" w:sz="0" w:space="0" w:color="auto"/>
            <w:right w:val="none" w:sz="0" w:space="0" w:color="auto"/>
          </w:divBdr>
        </w:div>
        <w:div w:id="1326321509">
          <w:marLeft w:val="480"/>
          <w:marRight w:val="0"/>
          <w:marTop w:val="0"/>
          <w:marBottom w:val="0"/>
          <w:divBdr>
            <w:top w:val="none" w:sz="0" w:space="0" w:color="auto"/>
            <w:left w:val="none" w:sz="0" w:space="0" w:color="auto"/>
            <w:bottom w:val="none" w:sz="0" w:space="0" w:color="auto"/>
            <w:right w:val="none" w:sz="0" w:space="0" w:color="auto"/>
          </w:divBdr>
        </w:div>
        <w:div w:id="674041126">
          <w:marLeft w:val="480"/>
          <w:marRight w:val="0"/>
          <w:marTop w:val="0"/>
          <w:marBottom w:val="0"/>
          <w:divBdr>
            <w:top w:val="none" w:sz="0" w:space="0" w:color="auto"/>
            <w:left w:val="none" w:sz="0" w:space="0" w:color="auto"/>
            <w:bottom w:val="none" w:sz="0" w:space="0" w:color="auto"/>
            <w:right w:val="none" w:sz="0" w:space="0" w:color="auto"/>
          </w:divBdr>
        </w:div>
        <w:div w:id="2005813290">
          <w:marLeft w:val="480"/>
          <w:marRight w:val="0"/>
          <w:marTop w:val="0"/>
          <w:marBottom w:val="0"/>
          <w:divBdr>
            <w:top w:val="none" w:sz="0" w:space="0" w:color="auto"/>
            <w:left w:val="none" w:sz="0" w:space="0" w:color="auto"/>
            <w:bottom w:val="none" w:sz="0" w:space="0" w:color="auto"/>
            <w:right w:val="none" w:sz="0" w:space="0" w:color="auto"/>
          </w:divBdr>
        </w:div>
        <w:div w:id="364453930">
          <w:marLeft w:val="480"/>
          <w:marRight w:val="0"/>
          <w:marTop w:val="0"/>
          <w:marBottom w:val="0"/>
          <w:divBdr>
            <w:top w:val="none" w:sz="0" w:space="0" w:color="auto"/>
            <w:left w:val="none" w:sz="0" w:space="0" w:color="auto"/>
            <w:bottom w:val="none" w:sz="0" w:space="0" w:color="auto"/>
            <w:right w:val="none" w:sz="0" w:space="0" w:color="auto"/>
          </w:divBdr>
        </w:div>
        <w:div w:id="101607560">
          <w:marLeft w:val="480"/>
          <w:marRight w:val="0"/>
          <w:marTop w:val="0"/>
          <w:marBottom w:val="0"/>
          <w:divBdr>
            <w:top w:val="none" w:sz="0" w:space="0" w:color="auto"/>
            <w:left w:val="none" w:sz="0" w:space="0" w:color="auto"/>
            <w:bottom w:val="none" w:sz="0" w:space="0" w:color="auto"/>
            <w:right w:val="none" w:sz="0" w:space="0" w:color="auto"/>
          </w:divBdr>
        </w:div>
        <w:div w:id="1479802951">
          <w:marLeft w:val="480"/>
          <w:marRight w:val="0"/>
          <w:marTop w:val="0"/>
          <w:marBottom w:val="0"/>
          <w:divBdr>
            <w:top w:val="none" w:sz="0" w:space="0" w:color="auto"/>
            <w:left w:val="none" w:sz="0" w:space="0" w:color="auto"/>
            <w:bottom w:val="none" w:sz="0" w:space="0" w:color="auto"/>
            <w:right w:val="none" w:sz="0" w:space="0" w:color="auto"/>
          </w:divBdr>
        </w:div>
        <w:div w:id="997534505">
          <w:marLeft w:val="480"/>
          <w:marRight w:val="0"/>
          <w:marTop w:val="0"/>
          <w:marBottom w:val="0"/>
          <w:divBdr>
            <w:top w:val="none" w:sz="0" w:space="0" w:color="auto"/>
            <w:left w:val="none" w:sz="0" w:space="0" w:color="auto"/>
            <w:bottom w:val="none" w:sz="0" w:space="0" w:color="auto"/>
            <w:right w:val="none" w:sz="0" w:space="0" w:color="auto"/>
          </w:divBdr>
        </w:div>
        <w:div w:id="1234967536">
          <w:marLeft w:val="480"/>
          <w:marRight w:val="0"/>
          <w:marTop w:val="0"/>
          <w:marBottom w:val="0"/>
          <w:divBdr>
            <w:top w:val="none" w:sz="0" w:space="0" w:color="auto"/>
            <w:left w:val="none" w:sz="0" w:space="0" w:color="auto"/>
            <w:bottom w:val="none" w:sz="0" w:space="0" w:color="auto"/>
            <w:right w:val="none" w:sz="0" w:space="0" w:color="auto"/>
          </w:divBdr>
        </w:div>
        <w:div w:id="1647320464">
          <w:marLeft w:val="480"/>
          <w:marRight w:val="0"/>
          <w:marTop w:val="0"/>
          <w:marBottom w:val="0"/>
          <w:divBdr>
            <w:top w:val="none" w:sz="0" w:space="0" w:color="auto"/>
            <w:left w:val="none" w:sz="0" w:space="0" w:color="auto"/>
            <w:bottom w:val="none" w:sz="0" w:space="0" w:color="auto"/>
            <w:right w:val="none" w:sz="0" w:space="0" w:color="auto"/>
          </w:divBdr>
        </w:div>
        <w:div w:id="764229740">
          <w:marLeft w:val="480"/>
          <w:marRight w:val="0"/>
          <w:marTop w:val="0"/>
          <w:marBottom w:val="0"/>
          <w:divBdr>
            <w:top w:val="none" w:sz="0" w:space="0" w:color="auto"/>
            <w:left w:val="none" w:sz="0" w:space="0" w:color="auto"/>
            <w:bottom w:val="none" w:sz="0" w:space="0" w:color="auto"/>
            <w:right w:val="none" w:sz="0" w:space="0" w:color="auto"/>
          </w:divBdr>
        </w:div>
        <w:div w:id="791750765">
          <w:marLeft w:val="480"/>
          <w:marRight w:val="0"/>
          <w:marTop w:val="0"/>
          <w:marBottom w:val="0"/>
          <w:divBdr>
            <w:top w:val="none" w:sz="0" w:space="0" w:color="auto"/>
            <w:left w:val="none" w:sz="0" w:space="0" w:color="auto"/>
            <w:bottom w:val="none" w:sz="0" w:space="0" w:color="auto"/>
            <w:right w:val="none" w:sz="0" w:space="0" w:color="auto"/>
          </w:divBdr>
        </w:div>
        <w:div w:id="1939674712">
          <w:marLeft w:val="480"/>
          <w:marRight w:val="0"/>
          <w:marTop w:val="0"/>
          <w:marBottom w:val="0"/>
          <w:divBdr>
            <w:top w:val="none" w:sz="0" w:space="0" w:color="auto"/>
            <w:left w:val="none" w:sz="0" w:space="0" w:color="auto"/>
            <w:bottom w:val="none" w:sz="0" w:space="0" w:color="auto"/>
            <w:right w:val="none" w:sz="0" w:space="0" w:color="auto"/>
          </w:divBdr>
        </w:div>
        <w:div w:id="989940908">
          <w:marLeft w:val="480"/>
          <w:marRight w:val="0"/>
          <w:marTop w:val="0"/>
          <w:marBottom w:val="0"/>
          <w:divBdr>
            <w:top w:val="none" w:sz="0" w:space="0" w:color="auto"/>
            <w:left w:val="none" w:sz="0" w:space="0" w:color="auto"/>
            <w:bottom w:val="none" w:sz="0" w:space="0" w:color="auto"/>
            <w:right w:val="none" w:sz="0" w:space="0" w:color="auto"/>
          </w:divBdr>
        </w:div>
        <w:div w:id="95492482">
          <w:marLeft w:val="480"/>
          <w:marRight w:val="0"/>
          <w:marTop w:val="0"/>
          <w:marBottom w:val="0"/>
          <w:divBdr>
            <w:top w:val="none" w:sz="0" w:space="0" w:color="auto"/>
            <w:left w:val="none" w:sz="0" w:space="0" w:color="auto"/>
            <w:bottom w:val="none" w:sz="0" w:space="0" w:color="auto"/>
            <w:right w:val="none" w:sz="0" w:space="0" w:color="auto"/>
          </w:divBdr>
        </w:div>
        <w:div w:id="547767585">
          <w:marLeft w:val="480"/>
          <w:marRight w:val="0"/>
          <w:marTop w:val="0"/>
          <w:marBottom w:val="0"/>
          <w:divBdr>
            <w:top w:val="none" w:sz="0" w:space="0" w:color="auto"/>
            <w:left w:val="none" w:sz="0" w:space="0" w:color="auto"/>
            <w:bottom w:val="none" w:sz="0" w:space="0" w:color="auto"/>
            <w:right w:val="none" w:sz="0" w:space="0" w:color="auto"/>
          </w:divBdr>
        </w:div>
        <w:div w:id="289479060">
          <w:marLeft w:val="480"/>
          <w:marRight w:val="0"/>
          <w:marTop w:val="0"/>
          <w:marBottom w:val="0"/>
          <w:divBdr>
            <w:top w:val="none" w:sz="0" w:space="0" w:color="auto"/>
            <w:left w:val="none" w:sz="0" w:space="0" w:color="auto"/>
            <w:bottom w:val="none" w:sz="0" w:space="0" w:color="auto"/>
            <w:right w:val="none" w:sz="0" w:space="0" w:color="auto"/>
          </w:divBdr>
        </w:div>
        <w:div w:id="1670208944">
          <w:marLeft w:val="480"/>
          <w:marRight w:val="0"/>
          <w:marTop w:val="0"/>
          <w:marBottom w:val="0"/>
          <w:divBdr>
            <w:top w:val="none" w:sz="0" w:space="0" w:color="auto"/>
            <w:left w:val="none" w:sz="0" w:space="0" w:color="auto"/>
            <w:bottom w:val="none" w:sz="0" w:space="0" w:color="auto"/>
            <w:right w:val="none" w:sz="0" w:space="0" w:color="auto"/>
          </w:divBdr>
        </w:div>
        <w:div w:id="1104233135">
          <w:marLeft w:val="480"/>
          <w:marRight w:val="0"/>
          <w:marTop w:val="0"/>
          <w:marBottom w:val="0"/>
          <w:divBdr>
            <w:top w:val="none" w:sz="0" w:space="0" w:color="auto"/>
            <w:left w:val="none" w:sz="0" w:space="0" w:color="auto"/>
            <w:bottom w:val="none" w:sz="0" w:space="0" w:color="auto"/>
            <w:right w:val="none" w:sz="0" w:space="0" w:color="auto"/>
          </w:divBdr>
        </w:div>
        <w:div w:id="1618290310">
          <w:marLeft w:val="480"/>
          <w:marRight w:val="0"/>
          <w:marTop w:val="0"/>
          <w:marBottom w:val="0"/>
          <w:divBdr>
            <w:top w:val="none" w:sz="0" w:space="0" w:color="auto"/>
            <w:left w:val="none" w:sz="0" w:space="0" w:color="auto"/>
            <w:bottom w:val="none" w:sz="0" w:space="0" w:color="auto"/>
            <w:right w:val="none" w:sz="0" w:space="0" w:color="auto"/>
          </w:divBdr>
        </w:div>
        <w:div w:id="1704557404">
          <w:marLeft w:val="480"/>
          <w:marRight w:val="0"/>
          <w:marTop w:val="0"/>
          <w:marBottom w:val="0"/>
          <w:divBdr>
            <w:top w:val="none" w:sz="0" w:space="0" w:color="auto"/>
            <w:left w:val="none" w:sz="0" w:space="0" w:color="auto"/>
            <w:bottom w:val="none" w:sz="0" w:space="0" w:color="auto"/>
            <w:right w:val="none" w:sz="0" w:space="0" w:color="auto"/>
          </w:divBdr>
        </w:div>
        <w:div w:id="394162957">
          <w:marLeft w:val="480"/>
          <w:marRight w:val="0"/>
          <w:marTop w:val="0"/>
          <w:marBottom w:val="0"/>
          <w:divBdr>
            <w:top w:val="none" w:sz="0" w:space="0" w:color="auto"/>
            <w:left w:val="none" w:sz="0" w:space="0" w:color="auto"/>
            <w:bottom w:val="none" w:sz="0" w:space="0" w:color="auto"/>
            <w:right w:val="none" w:sz="0" w:space="0" w:color="auto"/>
          </w:divBdr>
        </w:div>
        <w:div w:id="1640380263">
          <w:marLeft w:val="480"/>
          <w:marRight w:val="0"/>
          <w:marTop w:val="0"/>
          <w:marBottom w:val="0"/>
          <w:divBdr>
            <w:top w:val="none" w:sz="0" w:space="0" w:color="auto"/>
            <w:left w:val="none" w:sz="0" w:space="0" w:color="auto"/>
            <w:bottom w:val="none" w:sz="0" w:space="0" w:color="auto"/>
            <w:right w:val="none" w:sz="0" w:space="0" w:color="auto"/>
          </w:divBdr>
        </w:div>
        <w:div w:id="292836169">
          <w:marLeft w:val="480"/>
          <w:marRight w:val="0"/>
          <w:marTop w:val="0"/>
          <w:marBottom w:val="0"/>
          <w:divBdr>
            <w:top w:val="none" w:sz="0" w:space="0" w:color="auto"/>
            <w:left w:val="none" w:sz="0" w:space="0" w:color="auto"/>
            <w:bottom w:val="none" w:sz="0" w:space="0" w:color="auto"/>
            <w:right w:val="none" w:sz="0" w:space="0" w:color="auto"/>
          </w:divBdr>
        </w:div>
        <w:div w:id="871187976">
          <w:marLeft w:val="480"/>
          <w:marRight w:val="0"/>
          <w:marTop w:val="0"/>
          <w:marBottom w:val="0"/>
          <w:divBdr>
            <w:top w:val="none" w:sz="0" w:space="0" w:color="auto"/>
            <w:left w:val="none" w:sz="0" w:space="0" w:color="auto"/>
            <w:bottom w:val="none" w:sz="0" w:space="0" w:color="auto"/>
            <w:right w:val="none" w:sz="0" w:space="0" w:color="auto"/>
          </w:divBdr>
        </w:div>
        <w:div w:id="769743043">
          <w:marLeft w:val="480"/>
          <w:marRight w:val="0"/>
          <w:marTop w:val="0"/>
          <w:marBottom w:val="0"/>
          <w:divBdr>
            <w:top w:val="none" w:sz="0" w:space="0" w:color="auto"/>
            <w:left w:val="none" w:sz="0" w:space="0" w:color="auto"/>
            <w:bottom w:val="none" w:sz="0" w:space="0" w:color="auto"/>
            <w:right w:val="none" w:sz="0" w:space="0" w:color="auto"/>
          </w:divBdr>
        </w:div>
        <w:div w:id="1402945842">
          <w:marLeft w:val="480"/>
          <w:marRight w:val="0"/>
          <w:marTop w:val="0"/>
          <w:marBottom w:val="0"/>
          <w:divBdr>
            <w:top w:val="none" w:sz="0" w:space="0" w:color="auto"/>
            <w:left w:val="none" w:sz="0" w:space="0" w:color="auto"/>
            <w:bottom w:val="none" w:sz="0" w:space="0" w:color="auto"/>
            <w:right w:val="none" w:sz="0" w:space="0" w:color="auto"/>
          </w:divBdr>
        </w:div>
        <w:div w:id="775252816">
          <w:marLeft w:val="480"/>
          <w:marRight w:val="0"/>
          <w:marTop w:val="0"/>
          <w:marBottom w:val="0"/>
          <w:divBdr>
            <w:top w:val="none" w:sz="0" w:space="0" w:color="auto"/>
            <w:left w:val="none" w:sz="0" w:space="0" w:color="auto"/>
            <w:bottom w:val="none" w:sz="0" w:space="0" w:color="auto"/>
            <w:right w:val="none" w:sz="0" w:space="0" w:color="auto"/>
          </w:divBdr>
        </w:div>
        <w:div w:id="290597917">
          <w:marLeft w:val="480"/>
          <w:marRight w:val="0"/>
          <w:marTop w:val="0"/>
          <w:marBottom w:val="0"/>
          <w:divBdr>
            <w:top w:val="none" w:sz="0" w:space="0" w:color="auto"/>
            <w:left w:val="none" w:sz="0" w:space="0" w:color="auto"/>
            <w:bottom w:val="none" w:sz="0" w:space="0" w:color="auto"/>
            <w:right w:val="none" w:sz="0" w:space="0" w:color="auto"/>
          </w:divBdr>
        </w:div>
        <w:div w:id="1938446515">
          <w:marLeft w:val="480"/>
          <w:marRight w:val="0"/>
          <w:marTop w:val="0"/>
          <w:marBottom w:val="0"/>
          <w:divBdr>
            <w:top w:val="none" w:sz="0" w:space="0" w:color="auto"/>
            <w:left w:val="none" w:sz="0" w:space="0" w:color="auto"/>
            <w:bottom w:val="none" w:sz="0" w:space="0" w:color="auto"/>
            <w:right w:val="none" w:sz="0" w:space="0" w:color="auto"/>
          </w:divBdr>
        </w:div>
      </w:divsChild>
    </w:div>
    <w:div w:id="1564754658">
      <w:bodyDiv w:val="1"/>
      <w:marLeft w:val="0"/>
      <w:marRight w:val="0"/>
      <w:marTop w:val="0"/>
      <w:marBottom w:val="0"/>
      <w:divBdr>
        <w:top w:val="none" w:sz="0" w:space="0" w:color="auto"/>
        <w:left w:val="none" w:sz="0" w:space="0" w:color="auto"/>
        <w:bottom w:val="none" w:sz="0" w:space="0" w:color="auto"/>
        <w:right w:val="none" w:sz="0" w:space="0" w:color="auto"/>
      </w:divBdr>
    </w:div>
    <w:div w:id="1566915795">
      <w:bodyDiv w:val="1"/>
      <w:marLeft w:val="0"/>
      <w:marRight w:val="0"/>
      <w:marTop w:val="0"/>
      <w:marBottom w:val="0"/>
      <w:divBdr>
        <w:top w:val="none" w:sz="0" w:space="0" w:color="auto"/>
        <w:left w:val="none" w:sz="0" w:space="0" w:color="auto"/>
        <w:bottom w:val="none" w:sz="0" w:space="0" w:color="auto"/>
        <w:right w:val="none" w:sz="0" w:space="0" w:color="auto"/>
      </w:divBdr>
      <w:divsChild>
        <w:div w:id="1828588262">
          <w:marLeft w:val="480"/>
          <w:marRight w:val="0"/>
          <w:marTop w:val="0"/>
          <w:marBottom w:val="0"/>
          <w:divBdr>
            <w:top w:val="none" w:sz="0" w:space="0" w:color="auto"/>
            <w:left w:val="none" w:sz="0" w:space="0" w:color="auto"/>
            <w:bottom w:val="none" w:sz="0" w:space="0" w:color="auto"/>
            <w:right w:val="none" w:sz="0" w:space="0" w:color="auto"/>
          </w:divBdr>
        </w:div>
        <w:div w:id="333266906">
          <w:marLeft w:val="480"/>
          <w:marRight w:val="0"/>
          <w:marTop w:val="0"/>
          <w:marBottom w:val="0"/>
          <w:divBdr>
            <w:top w:val="none" w:sz="0" w:space="0" w:color="auto"/>
            <w:left w:val="none" w:sz="0" w:space="0" w:color="auto"/>
            <w:bottom w:val="none" w:sz="0" w:space="0" w:color="auto"/>
            <w:right w:val="none" w:sz="0" w:space="0" w:color="auto"/>
          </w:divBdr>
        </w:div>
        <w:div w:id="684089199">
          <w:marLeft w:val="480"/>
          <w:marRight w:val="0"/>
          <w:marTop w:val="0"/>
          <w:marBottom w:val="0"/>
          <w:divBdr>
            <w:top w:val="none" w:sz="0" w:space="0" w:color="auto"/>
            <w:left w:val="none" w:sz="0" w:space="0" w:color="auto"/>
            <w:bottom w:val="none" w:sz="0" w:space="0" w:color="auto"/>
            <w:right w:val="none" w:sz="0" w:space="0" w:color="auto"/>
          </w:divBdr>
        </w:div>
        <w:div w:id="1059473617">
          <w:marLeft w:val="480"/>
          <w:marRight w:val="0"/>
          <w:marTop w:val="0"/>
          <w:marBottom w:val="0"/>
          <w:divBdr>
            <w:top w:val="none" w:sz="0" w:space="0" w:color="auto"/>
            <w:left w:val="none" w:sz="0" w:space="0" w:color="auto"/>
            <w:bottom w:val="none" w:sz="0" w:space="0" w:color="auto"/>
            <w:right w:val="none" w:sz="0" w:space="0" w:color="auto"/>
          </w:divBdr>
        </w:div>
        <w:div w:id="643042530">
          <w:marLeft w:val="480"/>
          <w:marRight w:val="0"/>
          <w:marTop w:val="0"/>
          <w:marBottom w:val="0"/>
          <w:divBdr>
            <w:top w:val="none" w:sz="0" w:space="0" w:color="auto"/>
            <w:left w:val="none" w:sz="0" w:space="0" w:color="auto"/>
            <w:bottom w:val="none" w:sz="0" w:space="0" w:color="auto"/>
            <w:right w:val="none" w:sz="0" w:space="0" w:color="auto"/>
          </w:divBdr>
        </w:div>
        <w:div w:id="1359430848">
          <w:marLeft w:val="480"/>
          <w:marRight w:val="0"/>
          <w:marTop w:val="0"/>
          <w:marBottom w:val="0"/>
          <w:divBdr>
            <w:top w:val="none" w:sz="0" w:space="0" w:color="auto"/>
            <w:left w:val="none" w:sz="0" w:space="0" w:color="auto"/>
            <w:bottom w:val="none" w:sz="0" w:space="0" w:color="auto"/>
            <w:right w:val="none" w:sz="0" w:space="0" w:color="auto"/>
          </w:divBdr>
        </w:div>
        <w:div w:id="89857284">
          <w:marLeft w:val="480"/>
          <w:marRight w:val="0"/>
          <w:marTop w:val="0"/>
          <w:marBottom w:val="0"/>
          <w:divBdr>
            <w:top w:val="none" w:sz="0" w:space="0" w:color="auto"/>
            <w:left w:val="none" w:sz="0" w:space="0" w:color="auto"/>
            <w:bottom w:val="none" w:sz="0" w:space="0" w:color="auto"/>
            <w:right w:val="none" w:sz="0" w:space="0" w:color="auto"/>
          </w:divBdr>
        </w:div>
        <w:div w:id="917715981">
          <w:marLeft w:val="480"/>
          <w:marRight w:val="0"/>
          <w:marTop w:val="0"/>
          <w:marBottom w:val="0"/>
          <w:divBdr>
            <w:top w:val="none" w:sz="0" w:space="0" w:color="auto"/>
            <w:left w:val="none" w:sz="0" w:space="0" w:color="auto"/>
            <w:bottom w:val="none" w:sz="0" w:space="0" w:color="auto"/>
            <w:right w:val="none" w:sz="0" w:space="0" w:color="auto"/>
          </w:divBdr>
        </w:div>
        <w:div w:id="1595164063">
          <w:marLeft w:val="480"/>
          <w:marRight w:val="0"/>
          <w:marTop w:val="0"/>
          <w:marBottom w:val="0"/>
          <w:divBdr>
            <w:top w:val="none" w:sz="0" w:space="0" w:color="auto"/>
            <w:left w:val="none" w:sz="0" w:space="0" w:color="auto"/>
            <w:bottom w:val="none" w:sz="0" w:space="0" w:color="auto"/>
            <w:right w:val="none" w:sz="0" w:space="0" w:color="auto"/>
          </w:divBdr>
        </w:div>
        <w:div w:id="1917670182">
          <w:marLeft w:val="480"/>
          <w:marRight w:val="0"/>
          <w:marTop w:val="0"/>
          <w:marBottom w:val="0"/>
          <w:divBdr>
            <w:top w:val="none" w:sz="0" w:space="0" w:color="auto"/>
            <w:left w:val="none" w:sz="0" w:space="0" w:color="auto"/>
            <w:bottom w:val="none" w:sz="0" w:space="0" w:color="auto"/>
            <w:right w:val="none" w:sz="0" w:space="0" w:color="auto"/>
          </w:divBdr>
        </w:div>
        <w:div w:id="2114595432">
          <w:marLeft w:val="480"/>
          <w:marRight w:val="0"/>
          <w:marTop w:val="0"/>
          <w:marBottom w:val="0"/>
          <w:divBdr>
            <w:top w:val="none" w:sz="0" w:space="0" w:color="auto"/>
            <w:left w:val="none" w:sz="0" w:space="0" w:color="auto"/>
            <w:bottom w:val="none" w:sz="0" w:space="0" w:color="auto"/>
            <w:right w:val="none" w:sz="0" w:space="0" w:color="auto"/>
          </w:divBdr>
        </w:div>
        <w:div w:id="1686011355">
          <w:marLeft w:val="480"/>
          <w:marRight w:val="0"/>
          <w:marTop w:val="0"/>
          <w:marBottom w:val="0"/>
          <w:divBdr>
            <w:top w:val="none" w:sz="0" w:space="0" w:color="auto"/>
            <w:left w:val="none" w:sz="0" w:space="0" w:color="auto"/>
            <w:bottom w:val="none" w:sz="0" w:space="0" w:color="auto"/>
            <w:right w:val="none" w:sz="0" w:space="0" w:color="auto"/>
          </w:divBdr>
        </w:div>
        <w:div w:id="1575044523">
          <w:marLeft w:val="480"/>
          <w:marRight w:val="0"/>
          <w:marTop w:val="0"/>
          <w:marBottom w:val="0"/>
          <w:divBdr>
            <w:top w:val="none" w:sz="0" w:space="0" w:color="auto"/>
            <w:left w:val="none" w:sz="0" w:space="0" w:color="auto"/>
            <w:bottom w:val="none" w:sz="0" w:space="0" w:color="auto"/>
            <w:right w:val="none" w:sz="0" w:space="0" w:color="auto"/>
          </w:divBdr>
        </w:div>
        <w:div w:id="1308123171">
          <w:marLeft w:val="480"/>
          <w:marRight w:val="0"/>
          <w:marTop w:val="0"/>
          <w:marBottom w:val="0"/>
          <w:divBdr>
            <w:top w:val="none" w:sz="0" w:space="0" w:color="auto"/>
            <w:left w:val="none" w:sz="0" w:space="0" w:color="auto"/>
            <w:bottom w:val="none" w:sz="0" w:space="0" w:color="auto"/>
            <w:right w:val="none" w:sz="0" w:space="0" w:color="auto"/>
          </w:divBdr>
        </w:div>
        <w:div w:id="1291352474">
          <w:marLeft w:val="480"/>
          <w:marRight w:val="0"/>
          <w:marTop w:val="0"/>
          <w:marBottom w:val="0"/>
          <w:divBdr>
            <w:top w:val="none" w:sz="0" w:space="0" w:color="auto"/>
            <w:left w:val="none" w:sz="0" w:space="0" w:color="auto"/>
            <w:bottom w:val="none" w:sz="0" w:space="0" w:color="auto"/>
            <w:right w:val="none" w:sz="0" w:space="0" w:color="auto"/>
          </w:divBdr>
        </w:div>
        <w:div w:id="1018627372">
          <w:marLeft w:val="480"/>
          <w:marRight w:val="0"/>
          <w:marTop w:val="0"/>
          <w:marBottom w:val="0"/>
          <w:divBdr>
            <w:top w:val="none" w:sz="0" w:space="0" w:color="auto"/>
            <w:left w:val="none" w:sz="0" w:space="0" w:color="auto"/>
            <w:bottom w:val="none" w:sz="0" w:space="0" w:color="auto"/>
            <w:right w:val="none" w:sz="0" w:space="0" w:color="auto"/>
          </w:divBdr>
        </w:div>
        <w:div w:id="1672099533">
          <w:marLeft w:val="480"/>
          <w:marRight w:val="0"/>
          <w:marTop w:val="0"/>
          <w:marBottom w:val="0"/>
          <w:divBdr>
            <w:top w:val="none" w:sz="0" w:space="0" w:color="auto"/>
            <w:left w:val="none" w:sz="0" w:space="0" w:color="auto"/>
            <w:bottom w:val="none" w:sz="0" w:space="0" w:color="auto"/>
            <w:right w:val="none" w:sz="0" w:space="0" w:color="auto"/>
          </w:divBdr>
        </w:div>
        <w:div w:id="1664360001">
          <w:marLeft w:val="480"/>
          <w:marRight w:val="0"/>
          <w:marTop w:val="0"/>
          <w:marBottom w:val="0"/>
          <w:divBdr>
            <w:top w:val="none" w:sz="0" w:space="0" w:color="auto"/>
            <w:left w:val="none" w:sz="0" w:space="0" w:color="auto"/>
            <w:bottom w:val="none" w:sz="0" w:space="0" w:color="auto"/>
            <w:right w:val="none" w:sz="0" w:space="0" w:color="auto"/>
          </w:divBdr>
        </w:div>
        <w:div w:id="760570090">
          <w:marLeft w:val="480"/>
          <w:marRight w:val="0"/>
          <w:marTop w:val="0"/>
          <w:marBottom w:val="0"/>
          <w:divBdr>
            <w:top w:val="none" w:sz="0" w:space="0" w:color="auto"/>
            <w:left w:val="none" w:sz="0" w:space="0" w:color="auto"/>
            <w:bottom w:val="none" w:sz="0" w:space="0" w:color="auto"/>
            <w:right w:val="none" w:sz="0" w:space="0" w:color="auto"/>
          </w:divBdr>
        </w:div>
        <w:div w:id="86653209">
          <w:marLeft w:val="480"/>
          <w:marRight w:val="0"/>
          <w:marTop w:val="0"/>
          <w:marBottom w:val="0"/>
          <w:divBdr>
            <w:top w:val="none" w:sz="0" w:space="0" w:color="auto"/>
            <w:left w:val="none" w:sz="0" w:space="0" w:color="auto"/>
            <w:bottom w:val="none" w:sz="0" w:space="0" w:color="auto"/>
            <w:right w:val="none" w:sz="0" w:space="0" w:color="auto"/>
          </w:divBdr>
        </w:div>
        <w:div w:id="118185501">
          <w:marLeft w:val="480"/>
          <w:marRight w:val="0"/>
          <w:marTop w:val="0"/>
          <w:marBottom w:val="0"/>
          <w:divBdr>
            <w:top w:val="none" w:sz="0" w:space="0" w:color="auto"/>
            <w:left w:val="none" w:sz="0" w:space="0" w:color="auto"/>
            <w:bottom w:val="none" w:sz="0" w:space="0" w:color="auto"/>
            <w:right w:val="none" w:sz="0" w:space="0" w:color="auto"/>
          </w:divBdr>
        </w:div>
        <w:div w:id="404378470">
          <w:marLeft w:val="480"/>
          <w:marRight w:val="0"/>
          <w:marTop w:val="0"/>
          <w:marBottom w:val="0"/>
          <w:divBdr>
            <w:top w:val="none" w:sz="0" w:space="0" w:color="auto"/>
            <w:left w:val="none" w:sz="0" w:space="0" w:color="auto"/>
            <w:bottom w:val="none" w:sz="0" w:space="0" w:color="auto"/>
            <w:right w:val="none" w:sz="0" w:space="0" w:color="auto"/>
          </w:divBdr>
        </w:div>
        <w:div w:id="2112166252">
          <w:marLeft w:val="480"/>
          <w:marRight w:val="0"/>
          <w:marTop w:val="0"/>
          <w:marBottom w:val="0"/>
          <w:divBdr>
            <w:top w:val="none" w:sz="0" w:space="0" w:color="auto"/>
            <w:left w:val="none" w:sz="0" w:space="0" w:color="auto"/>
            <w:bottom w:val="none" w:sz="0" w:space="0" w:color="auto"/>
            <w:right w:val="none" w:sz="0" w:space="0" w:color="auto"/>
          </w:divBdr>
        </w:div>
        <w:div w:id="1589925013">
          <w:marLeft w:val="480"/>
          <w:marRight w:val="0"/>
          <w:marTop w:val="0"/>
          <w:marBottom w:val="0"/>
          <w:divBdr>
            <w:top w:val="none" w:sz="0" w:space="0" w:color="auto"/>
            <w:left w:val="none" w:sz="0" w:space="0" w:color="auto"/>
            <w:bottom w:val="none" w:sz="0" w:space="0" w:color="auto"/>
            <w:right w:val="none" w:sz="0" w:space="0" w:color="auto"/>
          </w:divBdr>
        </w:div>
        <w:div w:id="149102000">
          <w:marLeft w:val="480"/>
          <w:marRight w:val="0"/>
          <w:marTop w:val="0"/>
          <w:marBottom w:val="0"/>
          <w:divBdr>
            <w:top w:val="none" w:sz="0" w:space="0" w:color="auto"/>
            <w:left w:val="none" w:sz="0" w:space="0" w:color="auto"/>
            <w:bottom w:val="none" w:sz="0" w:space="0" w:color="auto"/>
            <w:right w:val="none" w:sz="0" w:space="0" w:color="auto"/>
          </w:divBdr>
        </w:div>
        <w:div w:id="2059472644">
          <w:marLeft w:val="480"/>
          <w:marRight w:val="0"/>
          <w:marTop w:val="0"/>
          <w:marBottom w:val="0"/>
          <w:divBdr>
            <w:top w:val="none" w:sz="0" w:space="0" w:color="auto"/>
            <w:left w:val="none" w:sz="0" w:space="0" w:color="auto"/>
            <w:bottom w:val="none" w:sz="0" w:space="0" w:color="auto"/>
            <w:right w:val="none" w:sz="0" w:space="0" w:color="auto"/>
          </w:divBdr>
        </w:div>
        <w:div w:id="465197758">
          <w:marLeft w:val="480"/>
          <w:marRight w:val="0"/>
          <w:marTop w:val="0"/>
          <w:marBottom w:val="0"/>
          <w:divBdr>
            <w:top w:val="none" w:sz="0" w:space="0" w:color="auto"/>
            <w:left w:val="none" w:sz="0" w:space="0" w:color="auto"/>
            <w:bottom w:val="none" w:sz="0" w:space="0" w:color="auto"/>
            <w:right w:val="none" w:sz="0" w:space="0" w:color="auto"/>
          </w:divBdr>
        </w:div>
        <w:div w:id="994451919">
          <w:marLeft w:val="480"/>
          <w:marRight w:val="0"/>
          <w:marTop w:val="0"/>
          <w:marBottom w:val="0"/>
          <w:divBdr>
            <w:top w:val="none" w:sz="0" w:space="0" w:color="auto"/>
            <w:left w:val="none" w:sz="0" w:space="0" w:color="auto"/>
            <w:bottom w:val="none" w:sz="0" w:space="0" w:color="auto"/>
            <w:right w:val="none" w:sz="0" w:space="0" w:color="auto"/>
          </w:divBdr>
        </w:div>
        <w:div w:id="204606000">
          <w:marLeft w:val="480"/>
          <w:marRight w:val="0"/>
          <w:marTop w:val="0"/>
          <w:marBottom w:val="0"/>
          <w:divBdr>
            <w:top w:val="none" w:sz="0" w:space="0" w:color="auto"/>
            <w:left w:val="none" w:sz="0" w:space="0" w:color="auto"/>
            <w:bottom w:val="none" w:sz="0" w:space="0" w:color="auto"/>
            <w:right w:val="none" w:sz="0" w:space="0" w:color="auto"/>
          </w:divBdr>
        </w:div>
        <w:div w:id="1766683727">
          <w:marLeft w:val="480"/>
          <w:marRight w:val="0"/>
          <w:marTop w:val="0"/>
          <w:marBottom w:val="0"/>
          <w:divBdr>
            <w:top w:val="none" w:sz="0" w:space="0" w:color="auto"/>
            <w:left w:val="none" w:sz="0" w:space="0" w:color="auto"/>
            <w:bottom w:val="none" w:sz="0" w:space="0" w:color="auto"/>
            <w:right w:val="none" w:sz="0" w:space="0" w:color="auto"/>
          </w:divBdr>
        </w:div>
        <w:div w:id="417792539">
          <w:marLeft w:val="480"/>
          <w:marRight w:val="0"/>
          <w:marTop w:val="0"/>
          <w:marBottom w:val="0"/>
          <w:divBdr>
            <w:top w:val="none" w:sz="0" w:space="0" w:color="auto"/>
            <w:left w:val="none" w:sz="0" w:space="0" w:color="auto"/>
            <w:bottom w:val="none" w:sz="0" w:space="0" w:color="auto"/>
            <w:right w:val="none" w:sz="0" w:space="0" w:color="auto"/>
          </w:divBdr>
        </w:div>
        <w:div w:id="1601793877">
          <w:marLeft w:val="480"/>
          <w:marRight w:val="0"/>
          <w:marTop w:val="0"/>
          <w:marBottom w:val="0"/>
          <w:divBdr>
            <w:top w:val="none" w:sz="0" w:space="0" w:color="auto"/>
            <w:left w:val="none" w:sz="0" w:space="0" w:color="auto"/>
            <w:bottom w:val="none" w:sz="0" w:space="0" w:color="auto"/>
            <w:right w:val="none" w:sz="0" w:space="0" w:color="auto"/>
          </w:divBdr>
        </w:div>
        <w:div w:id="937102231">
          <w:marLeft w:val="480"/>
          <w:marRight w:val="0"/>
          <w:marTop w:val="0"/>
          <w:marBottom w:val="0"/>
          <w:divBdr>
            <w:top w:val="none" w:sz="0" w:space="0" w:color="auto"/>
            <w:left w:val="none" w:sz="0" w:space="0" w:color="auto"/>
            <w:bottom w:val="none" w:sz="0" w:space="0" w:color="auto"/>
            <w:right w:val="none" w:sz="0" w:space="0" w:color="auto"/>
          </w:divBdr>
        </w:div>
        <w:div w:id="457918854">
          <w:marLeft w:val="480"/>
          <w:marRight w:val="0"/>
          <w:marTop w:val="0"/>
          <w:marBottom w:val="0"/>
          <w:divBdr>
            <w:top w:val="none" w:sz="0" w:space="0" w:color="auto"/>
            <w:left w:val="none" w:sz="0" w:space="0" w:color="auto"/>
            <w:bottom w:val="none" w:sz="0" w:space="0" w:color="auto"/>
            <w:right w:val="none" w:sz="0" w:space="0" w:color="auto"/>
          </w:divBdr>
        </w:div>
        <w:div w:id="999234032">
          <w:marLeft w:val="480"/>
          <w:marRight w:val="0"/>
          <w:marTop w:val="0"/>
          <w:marBottom w:val="0"/>
          <w:divBdr>
            <w:top w:val="none" w:sz="0" w:space="0" w:color="auto"/>
            <w:left w:val="none" w:sz="0" w:space="0" w:color="auto"/>
            <w:bottom w:val="none" w:sz="0" w:space="0" w:color="auto"/>
            <w:right w:val="none" w:sz="0" w:space="0" w:color="auto"/>
          </w:divBdr>
        </w:div>
        <w:div w:id="285817551">
          <w:marLeft w:val="480"/>
          <w:marRight w:val="0"/>
          <w:marTop w:val="0"/>
          <w:marBottom w:val="0"/>
          <w:divBdr>
            <w:top w:val="none" w:sz="0" w:space="0" w:color="auto"/>
            <w:left w:val="none" w:sz="0" w:space="0" w:color="auto"/>
            <w:bottom w:val="none" w:sz="0" w:space="0" w:color="auto"/>
            <w:right w:val="none" w:sz="0" w:space="0" w:color="auto"/>
          </w:divBdr>
        </w:div>
        <w:div w:id="938634407">
          <w:marLeft w:val="480"/>
          <w:marRight w:val="0"/>
          <w:marTop w:val="0"/>
          <w:marBottom w:val="0"/>
          <w:divBdr>
            <w:top w:val="none" w:sz="0" w:space="0" w:color="auto"/>
            <w:left w:val="none" w:sz="0" w:space="0" w:color="auto"/>
            <w:bottom w:val="none" w:sz="0" w:space="0" w:color="auto"/>
            <w:right w:val="none" w:sz="0" w:space="0" w:color="auto"/>
          </w:divBdr>
        </w:div>
        <w:div w:id="1666202913">
          <w:marLeft w:val="480"/>
          <w:marRight w:val="0"/>
          <w:marTop w:val="0"/>
          <w:marBottom w:val="0"/>
          <w:divBdr>
            <w:top w:val="none" w:sz="0" w:space="0" w:color="auto"/>
            <w:left w:val="none" w:sz="0" w:space="0" w:color="auto"/>
            <w:bottom w:val="none" w:sz="0" w:space="0" w:color="auto"/>
            <w:right w:val="none" w:sz="0" w:space="0" w:color="auto"/>
          </w:divBdr>
        </w:div>
        <w:div w:id="612441570">
          <w:marLeft w:val="480"/>
          <w:marRight w:val="0"/>
          <w:marTop w:val="0"/>
          <w:marBottom w:val="0"/>
          <w:divBdr>
            <w:top w:val="none" w:sz="0" w:space="0" w:color="auto"/>
            <w:left w:val="none" w:sz="0" w:space="0" w:color="auto"/>
            <w:bottom w:val="none" w:sz="0" w:space="0" w:color="auto"/>
            <w:right w:val="none" w:sz="0" w:space="0" w:color="auto"/>
          </w:divBdr>
        </w:div>
        <w:div w:id="1902013510">
          <w:marLeft w:val="480"/>
          <w:marRight w:val="0"/>
          <w:marTop w:val="0"/>
          <w:marBottom w:val="0"/>
          <w:divBdr>
            <w:top w:val="none" w:sz="0" w:space="0" w:color="auto"/>
            <w:left w:val="none" w:sz="0" w:space="0" w:color="auto"/>
            <w:bottom w:val="none" w:sz="0" w:space="0" w:color="auto"/>
            <w:right w:val="none" w:sz="0" w:space="0" w:color="auto"/>
          </w:divBdr>
        </w:div>
        <w:div w:id="1428117934">
          <w:marLeft w:val="480"/>
          <w:marRight w:val="0"/>
          <w:marTop w:val="0"/>
          <w:marBottom w:val="0"/>
          <w:divBdr>
            <w:top w:val="none" w:sz="0" w:space="0" w:color="auto"/>
            <w:left w:val="none" w:sz="0" w:space="0" w:color="auto"/>
            <w:bottom w:val="none" w:sz="0" w:space="0" w:color="auto"/>
            <w:right w:val="none" w:sz="0" w:space="0" w:color="auto"/>
          </w:divBdr>
        </w:div>
        <w:div w:id="385417484">
          <w:marLeft w:val="480"/>
          <w:marRight w:val="0"/>
          <w:marTop w:val="0"/>
          <w:marBottom w:val="0"/>
          <w:divBdr>
            <w:top w:val="none" w:sz="0" w:space="0" w:color="auto"/>
            <w:left w:val="none" w:sz="0" w:space="0" w:color="auto"/>
            <w:bottom w:val="none" w:sz="0" w:space="0" w:color="auto"/>
            <w:right w:val="none" w:sz="0" w:space="0" w:color="auto"/>
          </w:divBdr>
        </w:div>
        <w:div w:id="1023167276">
          <w:marLeft w:val="480"/>
          <w:marRight w:val="0"/>
          <w:marTop w:val="0"/>
          <w:marBottom w:val="0"/>
          <w:divBdr>
            <w:top w:val="none" w:sz="0" w:space="0" w:color="auto"/>
            <w:left w:val="none" w:sz="0" w:space="0" w:color="auto"/>
            <w:bottom w:val="none" w:sz="0" w:space="0" w:color="auto"/>
            <w:right w:val="none" w:sz="0" w:space="0" w:color="auto"/>
          </w:divBdr>
        </w:div>
        <w:div w:id="1681085692">
          <w:marLeft w:val="480"/>
          <w:marRight w:val="0"/>
          <w:marTop w:val="0"/>
          <w:marBottom w:val="0"/>
          <w:divBdr>
            <w:top w:val="none" w:sz="0" w:space="0" w:color="auto"/>
            <w:left w:val="none" w:sz="0" w:space="0" w:color="auto"/>
            <w:bottom w:val="none" w:sz="0" w:space="0" w:color="auto"/>
            <w:right w:val="none" w:sz="0" w:space="0" w:color="auto"/>
          </w:divBdr>
        </w:div>
        <w:div w:id="1747872536">
          <w:marLeft w:val="480"/>
          <w:marRight w:val="0"/>
          <w:marTop w:val="0"/>
          <w:marBottom w:val="0"/>
          <w:divBdr>
            <w:top w:val="none" w:sz="0" w:space="0" w:color="auto"/>
            <w:left w:val="none" w:sz="0" w:space="0" w:color="auto"/>
            <w:bottom w:val="none" w:sz="0" w:space="0" w:color="auto"/>
            <w:right w:val="none" w:sz="0" w:space="0" w:color="auto"/>
          </w:divBdr>
        </w:div>
        <w:div w:id="524637112">
          <w:marLeft w:val="480"/>
          <w:marRight w:val="0"/>
          <w:marTop w:val="0"/>
          <w:marBottom w:val="0"/>
          <w:divBdr>
            <w:top w:val="none" w:sz="0" w:space="0" w:color="auto"/>
            <w:left w:val="none" w:sz="0" w:space="0" w:color="auto"/>
            <w:bottom w:val="none" w:sz="0" w:space="0" w:color="auto"/>
            <w:right w:val="none" w:sz="0" w:space="0" w:color="auto"/>
          </w:divBdr>
        </w:div>
        <w:div w:id="1779059522">
          <w:marLeft w:val="480"/>
          <w:marRight w:val="0"/>
          <w:marTop w:val="0"/>
          <w:marBottom w:val="0"/>
          <w:divBdr>
            <w:top w:val="none" w:sz="0" w:space="0" w:color="auto"/>
            <w:left w:val="none" w:sz="0" w:space="0" w:color="auto"/>
            <w:bottom w:val="none" w:sz="0" w:space="0" w:color="auto"/>
            <w:right w:val="none" w:sz="0" w:space="0" w:color="auto"/>
          </w:divBdr>
        </w:div>
        <w:div w:id="1252853435">
          <w:marLeft w:val="480"/>
          <w:marRight w:val="0"/>
          <w:marTop w:val="0"/>
          <w:marBottom w:val="0"/>
          <w:divBdr>
            <w:top w:val="none" w:sz="0" w:space="0" w:color="auto"/>
            <w:left w:val="none" w:sz="0" w:space="0" w:color="auto"/>
            <w:bottom w:val="none" w:sz="0" w:space="0" w:color="auto"/>
            <w:right w:val="none" w:sz="0" w:space="0" w:color="auto"/>
          </w:divBdr>
        </w:div>
        <w:div w:id="1272274851">
          <w:marLeft w:val="480"/>
          <w:marRight w:val="0"/>
          <w:marTop w:val="0"/>
          <w:marBottom w:val="0"/>
          <w:divBdr>
            <w:top w:val="none" w:sz="0" w:space="0" w:color="auto"/>
            <w:left w:val="none" w:sz="0" w:space="0" w:color="auto"/>
            <w:bottom w:val="none" w:sz="0" w:space="0" w:color="auto"/>
            <w:right w:val="none" w:sz="0" w:space="0" w:color="auto"/>
          </w:divBdr>
        </w:div>
        <w:div w:id="470246188">
          <w:marLeft w:val="480"/>
          <w:marRight w:val="0"/>
          <w:marTop w:val="0"/>
          <w:marBottom w:val="0"/>
          <w:divBdr>
            <w:top w:val="none" w:sz="0" w:space="0" w:color="auto"/>
            <w:left w:val="none" w:sz="0" w:space="0" w:color="auto"/>
            <w:bottom w:val="none" w:sz="0" w:space="0" w:color="auto"/>
            <w:right w:val="none" w:sz="0" w:space="0" w:color="auto"/>
          </w:divBdr>
        </w:div>
        <w:div w:id="1053390375">
          <w:marLeft w:val="480"/>
          <w:marRight w:val="0"/>
          <w:marTop w:val="0"/>
          <w:marBottom w:val="0"/>
          <w:divBdr>
            <w:top w:val="none" w:sz="0" w:space="0" w:color="auto"/>
            <w:left w:val="none" w:sz="0" w:space="0" w:color="auto"/>
            <w:bottom w:val="none" w:sz="0" w:space="0" w:color="auto"/>
            <w:right w:val="none" w:sz="0" w:space="0" w:color="auto"/>
          </w:divBdr>
        </w:div>
      </w:divsChild>
    </w:div>
    <w:div w:id="1569002507">
      <w:bodyDiv w:val="1"/>
      <w:marLeft w:val="0"/>
      <w:marRight w:val="0"/>
      <w:marTop w:val="0"/>
      <w:marBottom w:val="0"/>
      <w:divBdr>
        <w:top w:val="none" w:sz="0" w:space="0" w:color="auto"/>
        <w:left w:val="none" w:sz="0" w:space="0" w:color="auto"/>
        <w:bottom w:val="none" w:sz="0" w:space="0" w:color="auto"/>
        <w:right w:val="none" w:sz="0" w:space="0" w:color="auto"/>
      </w:divBdr>
    </w:div>
    <w:div w:id="1570261130">
      <w:bodyDiv w:val="1"/>
      <w:marLeft w:val="0"/>
      <w:marRight w:val="0"/>
      <w:marTop w:val="0"/>
      <w:marBottom w:val="0"/>
      <w:divBdr>
        <w:top w:val="none" w:sz="0" w:space="0" w:color="auto"/>
        <w:left w:val="none" w:sz="0" w:space="0" w:color="auto"/>
        <w:bottom w:val="none" w:sz="0" w:space="0" w:color="auto"/>
        <w:right w:val="none" w:sz="0" w:space="0" w:color="auto"/>
      </w:divBdr>
    </w:div>
    <w:div w:id="1572615222">
      <w:bodyDiv w:val="1"/>
      <w:marLeft w:val="0"/>
      <w:marRight w:val="0"/>
      <w:marTop w:val="0"/>
      <w:marBottom w:val="0"/>
      <w:divBdr>
        <w:top w:val="none" w:sz="0" w:space="0" w:color="auto"/>
        <w:left w:val="none" w:sz="0" w:space="0" w:color="auto"/>
        <w:bottom w:val="none" w:sz="0" w:space="0" w:color="auto"/>
        <w:right w:val="none" w:sz="0" w:space="0" w:color="auto"/>
      </w:divBdr>
    </w:div>
    <w:div w:id="1574974014">
      <w:bodyDiv w:val="1"/>
      <w:marLeft w:val="0"/>
      <w:marRight w:val="0"/>
      <w:marTop w:val="0"/>
      <w:marBottom w:val="0"/>
      <w:divBdr>
        <w:top w:val="none" w:sz="0" w:space="0" w:color="auto"/>
        <w:left w:val="none" w:sz="0" w:space="0" w:color="auto"/>
        <w:bottom w:val="none" w:sz="0" w:space="0" w:color="auto"/>
        <w:right w:val="none" w:sz="0" w:space="0" w:color="auto"/>
      </w:divBdr>
    </w:div>
    <w:div w:id="1577548896">
      <w:bodyDiv w:val="1"/>
      <w:marLeft w:val="0"/>
      <w:marRight w:val="0"/>
      <w:marTop w:val="0"/>
      <w:marBottom w:val="0"/>
      <w:divBdr>
        <w:top w:val="none" w:sz="0" w:space="0" w:color="auto"/>
        <w:left w:val="none" w:sz="0" w:space="0" w:color="auto"/>
        <w:bottom w:val="none" w:sz="0" w:space="0" w:color="auto"/>
        <w:right w:val="none" w:sz="0" w:space="0" w:color="auto"/>
      </w:divBdr>
    </w:div>
    <w:div w:id="1579559687">
      <w:bodyDiv w:val="1"/>
      <w:marLeft w:val="0"/>
      <w:marRight w:val="0"/>
      <w:marTop w:val="0"/>
      <w:marBottom w:val="0"/>
      <w:divBdr>
        <w:top w:val="none" w:sz="0" w:space="0" w:color="auto"/>
        <w:left w:val="none" w:sz="0" w:space="0" w:color="auto"/>
        <w:bottom w:val="none" w:sz="0" w:space="0" w:color="auto"/>
        <w:right w:val="none" w:sz="0" w:space="0" w:color="auto"/>
      </w:divBdr>
    </w:div>
    <w:div w:id="1580215671">
      <w:bodyDiv w:val="1"/>
      <w:marLeft w:val="0"/>
      <w:marRight w:val="0"/>
      <w:marTop w:val="0"/>
      <w:marBottom w:val="0"/>
      <w:divBdr>
        <w:top w:val="none" w:sz="0" w:space="0" w:color="auto"/>
        <w:left w:val="none" w:sz="0" w:space="0" w:color="auto"/>
        <w:bottom w:val="none" w:sz="0" w:space="0" w:color="auto"/>
        <w:right w:val="none" w:sz="0" w:space="0" w:color="auto"/>
      </w:divBdr>
    </w:div>
    <w:div w:id="1580365782">
      <w:bodyDiv w:val="1"/>
      <w:marLeft w:val="0"/>
      <w:marRight w:val="0"/>
      <w:marTop w:val="0"/>
      <w:marBottom w:val="0"/>
      <w:divBdr>
        <w:top w:val="none" w:sz="0" w:space="0" w:color="auto"/>
        <w:left w:val="none" w:sz="0" w:space="0" w:color="auto"/>
        <w:bottom w:val="none" w:sz="0" w:space="0" w:color="auto"/>
        <w:right w:val="none" w:sz="0" w:space="0" w:color="auto"/>
      </w:divBdr>
      <w:divsChild>
        <w:div w:id="781220733">
          <w:marLeft w:val="480"/>
          <w:marRight w:val="0"/>
          <w:marTop w:val="0"/>
          <w:marBottom w:val="0"/>
          <w:divBdr>
            <w:top w:val="none" w:sz="0" w:space="0" w:color="auto"/>
            <w:left w:val="none" w:sz="0" w:space="0" w:color="auto"/>
            <w:bottom w:val="none" w:sz="0" w:space="0" w:color="auto"/>
            <w:right w:val="none" w:sz="0" w:space="0" w:color="auto"/>
          </w:divBdr>
        </w:div>
        <w:div w:id="131824426">
          <w:marLeft w:val="480"/>
          <w:marRight w:val="0"/>
          <w:marTop w:val="0"/>
          <w:marBottom w:val="0"/>
          <w:divBdr>
            <w:top w:val="none" w:sz="0" w:space="0" w:color="auto"/>
            <w:left w:val="none" w:sz="0" w:space="0" w:color="auto"/>
            <w:bottom w:val="none" w:sz="0" w:space="0" w:color="auto"/>
            <w:right w:val="none" w:sz="0" w:space="0" w:color="auto"/>
          </w:divBdr>
        </w:div>
        <w:div w:id="465664344">
          <w:marLeft w:val="480"/>
          <w:marRight w:val="0"/>
          <w:marTop w:val="0"/>
          <w:marBottom w:val="0"/>
          <w:divBdr>
            <w:top w:val="none" w:sz="0" w:space="0" w:color="auto"/>
            <w:left w:val="none" w:sz="0" w:space="0" w:color="auto"/>
            <w:bottom w:val="none" w:sz="0" w:space="0" w:color="auto"/>
            <w:right w:val="none" w:sz="0" w:space="0" w:color="auto"/>
          </w:divBdr>
        </w:div>
        <w:div w:id="1082263364">
          <w:marLeft w:val="480"/>
          <w:marRight w:val="0"/>
          <w:marTop w:val="0"/>
          <w:marBottom w:val="0"/>
          <w:divBdr>
            <w:top w:val="none" w:sz="0" w:space="0" w:color="auto"/>
            <w:left w:val="none" w:sz="0" w:space="0" w:color="auto"/>
            <w:bottom w:val="none" w:sz="0" w:space="0" w:color="auto"/>
            <w:right w:val="none" w:sz="0" w:space="0" w:color="auto"/>
          </w:divBdr>
        </w:div>
        <w:div w:id="995375385">
          <w:marLeft w:val="480"/>
          <w:marRight w:val="0"/>
          <w:marTop w:val="0"/>
          <w:marBottom w:val="0"/>
          <w:divBdr>
            <w:top w:val="none" w:sz="0" w:space="0" w:color="auto"/>
            <w:left w:val="none" w:sz="0" w:space="0" w:color="auto"/>
            <w:bottom w:val="none" w:sz="0" w:space="0" w:color="auto"/>
            <w:right w:val="none" w:sz="0" w:space="0" w:color="auto"/>
          </w:divBdr>
        </w:div>
        <w:div w:id="155614995">
          <w:marLeft w:val="480"/>
          <w:marRight w:val="0"/>
          <w:marTop w:val="0"/>
          <w:marBottom w:val="0"/>
          <w:divBdr>
            <w:top w:val="none" w:sz="0" w:space="0" w:color="auto"/>
            <w:left w:val="none" w:sz="0" w:space="0" w:color="auto"/>
            <w:bottom w:val="none" w:sz="0" w:space="0" w:color="auto"/>
            <w:right w:val="none" w:sz="0" w:space="0" w:color="auto"/>
          </w:divBdr>
        </w:div>
        <w:div w:id="1008874586">
          <w:marLeft w:val="480"/>
          <w:marRight w:val="0"/>
          <w:marTop w:val="0"/>
          <w:marBottom w:val="0"/>
          <w:divBdr>
            <w:top w:val="none" w:sz="0" w:space="0" w:color="auto"/>
            <w:left w:val="none" w:sz="0" w:space="0" w:color="auto"/>
            <w:bottom w:val="none" w:sz="0" w:space="0" w:color="auto"/>
            <w:right w:val="none" w:sz="0" w:space="0" w:color="auto"/>
          </w:divBdr>
        </w:div>
        <w:div w:id="1968467315">
          <w:marLeft w:val="480"/>
          <w:marRight w:val="0"/>
          <w:marTop w:val="0"/>
          <w:marBottom w:val="0"/>
          <w:divBdr>
            <w:top w:val="none" w:sz="0" w:space="0" w:color="auto"/>
            <w:left w:val="none" w:sz="0" w:space="0" w:color="auto"/>
            <w:bottom w:val="none" w:sz="0" w:space="0" w:color="auto"/>
            <w:right w:val="none" w:sz="0" w:space="0" w:color="auto"/>
          </w:divBdr>
        </w:div>
        <w:div w:id="1811093869">
          <w:marLeft w:val="480"/>
          <w:marRight w:val="0"/>
          <w:marTop w:val="0"/>
          <w:marBottom w:val="0"/>
          <w:divBdr>
            <w:top w:val="none" w:sz="0" w:space="0" w:color="auto"/>
            <w:left w:val="none" w:sz="0" w:space="0" w:color="auto"/>
            <w:bottom w:val="none" w:sz="0" w:space="0" w:color="auto"/>
            <w:right w:val="none" w:sz="0" w:space="0" w:color="auto"/>
          </w:divBdr>
        </w:div>
        <w:div w:id="22442602">
          <w:marLeft w:val="480"/>
          <w:marRight w:val="0"/>
          <w:marTop w:val="0"/>
          <w:marBottom w:val="0"/>
          <w:divBdr>
            <w:top w:val="none" w:sz="0" w:space="0" w:color="auto"/>
            <w:left w:val="none" w:sz="0" w:space="0" w:color="auto"/>
            <w:bottom w:val="none" w:sz="0" w:space="0" w:color="auto"/>
            <w:right w:val="none" w:sz="0" w:space="0" w:color="auto"/>
          </w:divBdr>
        </w:div>
        <w:div w:id="118571450">
          <w:marLeft w:val="480"/>
          <w:marRight w:val="0"/>
          <w:marTop w:val="0"/>
          <w:marBottom w:val="0"/>
          <w:divBdr>
            <w:top w:val="none" w:sz="0" w:space="0" w:color="auto"/>
            <w:left w:val="none" w:sz="0" w:space="0" w:color="auto"/>
            <w:bottom w:val="none" w:sz="0" w:space="0" w:color="auto"/>
            <w:right w:val="none" w:sz="0" w:space="0" w:color="auto"/>
          </w:divBdr>
        </w:div>
        <w:div w:id="127744483">
          <w:marLeft w:val="480"/>
          <w:marRight w:val="0"/>
          <w:marTop w:val="0"/>
          <w:marBottom w:val="0"/>
          <w:divBdr>
            <w:top w:val="none" w:sz="0" w:space="0" w:color="auto"/>
            <w:left w:val="none" w:sz="0" w:space="0" w:color="auto"/>
            <w:bottom w:val="none" w:sz="0" w:space="0" w:color="auto"/>
            <w:right w:val="none" w:sz="0" w:space="0" w:color="auto"/>
          </w:divBdr>
        </w:div>
        <w:div w:id="1122380804">
          <w:marLeft w:val="480"/>
          <w:marRight w:val="0"/>
          <w:marTop w:val="0"/>
          <w:marBottom w:val="0"/>
          <w:divBdr>
            <w:top w:val="none" w:sz="0" w:space="0" w:color="auto"/>
            <w:left w:val="none" w:sz="0" w:space="0" w:color="auto"/>
            <w:bottom w:val="none" w:sz="0" w:space="0" w:color="auto"/>
            <w:right w:val="none" w:sz="0" w:space="0" w:color="auto"/>
          </w:divBdr>
        </w:div>
        <w:div w:id="532887794">
          <w:marLeft w:val="480"/>
          <w:marRight w:val="0"/>
          <w:marTop w:val="0"/>
          <w:marBottom w:val="0"/>
          <w:divBdr>
            <w:top w:val="none" w:sz="0" w:space="0" w:color="auto"/>
            <w:left w:val="none" w:sz="0" w:space="0" w:color="auto"/>
            <w:bottom w:val="none" w:sz="0" w:space="0" w:color="auto"/>
            <w:right w:val="none" w:sz="0" w:space="0" w:color="auto"/>
          </w:divBdr>
        </w:div>
        <w:div w:id="646477212">
          <w:marLeft w:val="480"/>
          <w:marRight w:val="0"/>
          <w:marTop w:val="0"/>
          <w:marBottom w:val="0"/>
          <w:divBdr>
            <w:top w:val="none" w:sz="0" w:space="0" w:color="auto"/>
            <w:left w:val="none" w:sz="0" w:space="0" w:color="auto"/>
            <w:bottom w:val="none" w:sz="0" w:space="0" w:color="auto"/>
            <w:right w:val="none" w:sz="0" w:space="0" w:color="auto"/>
          </w:divBdr>
        </w:div>
        <w:div w:id="304548306">
          <w:marLeft w:val="480"/>
          <w:marRight w:val="0"/>
          <w:marTop w:val="0"/>
          <w:marBottom w:val="0"/>
          <w:divBdr>
            <w:top w:val="none" w:sz="0" w:space="0" w:color="auto"/>
            <w:left w:val="none" w:sz="0" w:space="0" w:color="auto"/>
            <w:bottom w:val="none" w:sz="0" w:space="0" w:color="auto"/>
            <w:right w:val="none" w:sz="0" w:space="0" w:color="auto"/>
          </w:divBdr>
        </w:div>
        <w:div w:id="1231498046">
          <w:marLeft w:val="480"/>
          <w:marRight w:val="0"/>
          <w:marTop w:val="0"/>
          <w:marBottom w:val="0"/>
          <w:divBdr>
            <w:top w:val="none" w:sz="0" w:space="0" w:color="auto"/>
            <w:left w:val="none" w:sz="0" w:space="0" w:color="auto"/>
            <w:bottom w:val="none" w:sz="0" w:space="0" w:color="auto"/>
            <w:right w:val="none" w:sz="0" w:space="0" w:color="auto"/>
          </w:divBdr>
        </w:div>
        <w:div w:id="2027516893">
          <w:marLeft w:val="480"/>
          <w:marRight w:val="0"/>
          <w:marTop w:val="0"/>
          <w:marBottom w:val="0"/>
          <w:divBdr>
            <w:top w:val="none" w:sz="0" w:space="0" w:color="auto"/>
            <w:left w:val="none" w:sz="0" w:space="0" w:color="auto"/>
            <w:bottom w:val="none" w:sz="0" w:space="0" w:color="auto"/>
            <w:right w:val="none" w:sz="0" w:space="0" w:color="auto"/>
          </w:divBdr>
        </w:div>
        <w:div w:id="151873630">
          <w:marLeft w:val="480"/>
          <w:marRight w:val="0"/>
          <w:marTop w:val="0"/>
          <w:marBottom w:val="0"/>
          <w:divBdr>
            <w:top w:val="none" w:sz="0" w:space="0" w:color="auto"/>
            <w:left w:val="none" w:sz="0" w:space="0" w:color="auto"/>
            <w:bottom w:val="none" w:sz="0" w:space="0" w:color="auto"/>
            <w:right w:val="none" w:sz="0" w:space="0" w:color="auto"/>
          </w:divBdr>
        </w:div>
        <w:div w:id="172959873">
          <w:marLeft w:val="480"/>
          <w:marRight w:val="0"/>
          <w:marTop w:val="0"/>
          <w:marBottom w:val="0"/>
          <w:divBdr>
            <w:top w:val="none" w:sz="0" w:space="0" w:color="auto"/>
            <w:left w:val="none" w:sz="0" w:space="0" w:color="auto"/>
            <w:bottom w:val="none" w:sz="0" w:space="0" w:color="auto"/>
            <w:right w:val="none" w:sz="0" w:space="0" w:color="auto"/>
          </w:divBdr>
        </w:div>
        <w:div w:id="1654407228">
          <w:marLeft w:val="480"/>
          <w:marRight w:val="0"/>
          <w:marTop w:val="0"/>
          <w:marBottom w:val="0"/>
          <w:divBdr>
            <w:top w:val="none" w:sz="0" w:space="0" w:color="auto"/>
            <w:left w:val="none" w:sz="0" w:space="0" w:color="auto"/>
            <w:bottom w:val="none" w:sz="0" w:space="0" w:color="auto"/>
            <w:right w:val="none" w:sz="0" w:space="0" w:color="auto"/>
          </w:divBdr>
        </w:div>
        <w:div w:id="1267730778">
          <w:marLeft w:val="480"/>
          <w:marRight w:val="0"/>
          <w:marTop w:val="0"/>
          <w:marBottom w:val="0"/>
          <w:divBdr>
            <w:top w:val="none" w:sz="0" w:space="0" w:color="auto"/>
            <w:left w:val="none" w:sz="0" w:space="0" w:color="auto"/>
            <w:bottom w:val="none" w:sz="0" w:space="0" w:color="auto"/>
            <w:right w:val="none" w:sz="0" w:space="0" w:color="auto"/>
          </w:divBdr>
        </w:div>
        <w:div w:id="1320236154">
          <w:marLeft w:val="480"/>
          <w:marRight w:val="0"/>
          <w:marTop w:val="0"/>
          <w:marBottom w:val="0"/>
          <w:divBdr>
            <w:top w:val="none" w:sz="0" w:space="0" w:color="auto"/>
            <w:left w:val="none" w:sz="0" w:space="0" w:color="auto"/>
            <w:bottom w:val="none" w:sz="0" w:space="0" w:color="auto"/>
            <w:right w:val="none" w:sz="0" w:space="0" w:color="auto"/>
          </w:divBdr>
        </w:div>
        <w:div w:id="1113020117">
          <w:marLeft w:val="480"/>
          <w:marRight w:val="0"/>
          <w:marTop w:val="0"/>
          <w:marBottom w:val="0"/>
          <w:divBdr>
            <w:top w:val="none" w:sz="0" w:space="0" w:color="auto"/>
            <w:left w:val="none" w:sz="0" w:space="0" w:color="auto"/>
            <w:bottom w:val="none" w:sz="0" w:space="0" w:color="auto"/>
            <w:right w:val="none" w:sz="0" w:space="0" w:color="auto"/>
          </w:divBdr>
        </w:div>
        <w:div w:id="1014458788">
          <w:marLeft w:val="480"/>
          <w:marRight w:val="0"/>
          <w:marTop w:val="0"/>
          <w:marBottom w:val="0"/>
          <w:divBdr>
            <w:top w:val="none" w:sz="0" w:space="0" w:color="auto"/>
            <w:left w:val="none" w:sz="0" w:space="0" w:color="auto"/>
            <w:bottom w:val="none" w:sz="0" w:space="0" w:color="auto"/>
            <w:right w:val="none" w:sz="0" w:space="0" w:color="auto"/>
          </w:divBdr>
        </w:div>
        <w:div w:id="1564874752">
          <w:marLeft w:val="480"/>
          <w:marRight w:val="0"/>
          <w:marTop w:val="0"/>
          <w:marBottom w:val="0"/>
          <w:divBdr>
            <w:top w:val="none" w:sz="0" w:space="0" w:color="auto"/>
            <w:left w:val="none" w:sz="0" w:space="0" w:color="auto"/>
            <w:bottom w:val="none" w:sz="0" w:space="0" w:color="auto"/>
            <w:right w:val="none" w:sz="0" w:space="0" w:color="auto"/>
          </w:divBdr>
        </w:div>
        <w:div w:id="1266234637">
          <w:marLeft w:val="480"/>
          <w:marRight w:val="0"/>
          <w:marTop w:val="0"/>
          <w:marBottom w:val="0"/>
          <w:divBdr>
            <w:top w:val="none" w:sz="0" w:space="0" w:color="auto"/>
            <w:left w:val="none" w:sz="0" w:space="0" w:color="auto"/>
            <w:bottom w:val="none" w:sz="0" w:space="0" w:color="auto"/>
            <w:right w:val="none" w:sz="0" w:space="0" w:color="auto"/>
          </w:divBdr>
        </w:div>
        <w:div w:id="1548298562">
          <w:marLeft w:val="480"/>
          <w:marRight w:val="0"/>
          <w:marTop w:val="0"/>
          <w:marBottom w:val="0"/>
          <w:divBdr>
            <w:top w:val="none" w:sz="0" w:space="0" w:color="auto"/>
            <w:left w:val="none" w:sz="0" w:space="0" w:color="auto"/>
            <w:bottom w:val="none" w:sz="0" w:space="0" w:color="auto"/>
            <w:right w:val="none" w:sz="0" w:space="0" w:color="auto"/>
          </w:divBdr>
        </w:div>
        <w:div w:id="1539509274">
          <w:marLeft w:val="480"/>
          <w:marRight w:val="0"/>
          <w:marTop w:val="0"/>
          <w:marBottom w:val="0"/>
          <w:divBdr>
            <w:top w:val="none" w:sz="0" w:space="0" w:color="auto"/>
            <w:left w:val="none" w:sz="0" w:space="0" w:color="auto"/>
            <w:bottom w:val="none" w:sz="0" w:space="0" w:color="auto"/>
            <w:right w:val="none" w:sz="0" w:space="0" w:color="auto"/>
          </w:divBdr>
        </w:div>
        <w:div w:id="1126969461">
          <w:marLeft w:val="480"/>
          <w:marRight w:val="0"/>
          <w:marTop w:val="0"/>
          <w:marBottom w:val="0"/>
          <w:divBdr>
            <w:top w:val="none" w:sz="0" w:space="0" w:color="auto"/>
            <w:left w:val="none" w:sz="0" w:space="0" w:color="auto"/>
            <w:bottom w:val="none" w:sz="0" w:space="0" w:color="auto"/>
            <w:right w:val="none" w:sz="0" w:space="0" w:color="auto"/>
          </w:divBdr>
        </w:div>
        <w:div w:id="94403885">
          <w:marLeft w:val="480"/>
          <w:marRight w:val="0"/>
          <w:marTop w:val="0"/>
          <w:marBottom w:val="0"/>
          <w:divBdr>
            <w:top w:val="none" w:sz="0" w:space="0" w:color="auto"/>
            <w:left w:val="none" w:sz="0" w:space="0" w:color="auto"/>
            <w:bottom w:val="none" w:sz="0" w:space="0" w:color="auto"/>
            <w:right w:val="none" w:sz="0" w:space="0" w:color="auto"/>
          </w:divBdr>
        </w:div>
        <w:div w:id="1340697668">
          <w:marLeft w:val="480"/>
          <w:marRight w:val="0"/>
          <w:marTop w:val="0"/>
          <w:marBottom w:val="0"/>
          <w:divBdr>
            <w:top w:val="none" w:sz="0" w:space="0" w:color="auto"/>
            <w:left w:val="none" w:sz="0" w:space="0" w:color="auto"/>
            <w:bottom w:val="none" w:sz="0" w:space="0" w:color="auto"/>
            <w:right w:val="none" w:sz="0" w:space="0" w:color="auto"/>
          </w:divBdr>
        </w:div>
        <w:div w:id="580867291">
          <w:marLeft w:val="480"/>
          <w:marRight w:val="0"/>
          <w:marTop w:val="0"/>
          <w:marBottom w:val="0"/>
          <w:divBdr>
            <w:top w:val="none" w:sz="0" w:space="0" w:color="auto"/>
            <w:left w:val="none" w:sz="0" w:space="0" w:color="auto"/>
            <w:bottom w:val="none" w:sz="0" w:space="0" w:color="auto"/>
            <w:right w:val="none" w:sz="0" w:space="0" w:color="auto"/>
          </w:divBdr>
        </w:div>
        <w:div w:id="1761028223">
          <w:marLeft w:val="480"/>
          <w:marRight w:val="0"/>
          <w:marTop w:val="0"/>
          <w:marBottom w:val="0"/>
          <w:divBdr>
            <w:top w:val="none" w:sz="0" w:space="0" w:color="auto"/>
            <w:left w:val="none" w:sz="0" w:space="0" w:color="auto"/>
            <w:bottom w:val="none" w:sz="0" w:space="0" w:color="auto"/>
            <w:right w:val="none" w:sz="0" w:space="0" w:color="auto"/>
          </w:divBdr>
        </w:div>
        <w:div w:id="759373570">
          <w:marLeft w:val="480"/>
          <w:marRight w:val="0"/>
          <w:marTop w:val="0"/>
          <w:marBottom w:val="0"/>
          <w:divBdr>
            <w:top w:val="none" w:sz="0" w:space="0" w:color="auto"/>
            <w:left w:val="none" w:sz="0" w:space="0" w:color="auto"/>
            <w:bottom w:val="none" w:sz="0" w:space="0" w:color="auto"/>
            <w:right w:val="none" w:sz="0" w:space="0" w:color="auto"/>
          </w:divBdr>
        </w:div>
        <w:div w:id="728502407">
          <w:marLeft w:val="480"/>
          <w:marRight w:val="0"/>
          <w:marTop w:val="0"/>
          <w:marBottom w:val="0"/>
          <w:divBdr>
            <w:top w:val="none" w:sz="0" w:space="0" w:color="auto"/>
            <w:left w:val="none" w:sz="0" w:space="0" w:color="auto"/>
            <w:bottom w:val="none" w:sz="0" w:space="0" w:color="auto"/>
            <w:right w:val="none" w:sz="0" w:space="0" w:color="auto"/>
          </w:divBdr>
        </w:div>
        <w:div w:id="113409781">
          <w:marLeft w:val="480"/>
          <w:marRight w:val="0"/>
          <w:marTop w:val="0"/>
          <w:marBottom w:val="0"/>
          <w:divBdr>
            <w:top w:val="none" w:sz="0" w:space="0" w:color="auto"/>
            <w:left w:val="none" w:sz="0" w:space="0" w:color="auto"/>
            <w:bottom w:val="none" w:sz="0" w:space="0" w:color="auto"/>
            <w:right w:val="none" w:sz="0" w:space="0" w:color="auto"/>
          </w:divBdr>
        </w:div>
        <w:div w:id="936526919">
          <w:marLeft w:val="480"/>
          <w:marRight w:val="0"/>
          <w:marTop w:val="0"/>
          <w:marBottom w:val="0"/>
          <w:divBdr>
            <w:top w:val="none" w:sz="0" w:space="0" w:color="auto"/>
            <w:left w:val="none" w:sz="0" w:space="0" w:color="auto"/>
            <w:bottom w:val="none" w:sz="0" w:space="0" w:color="auto"/>
            <w:right w:val="none" w:sz="0" w:space="0" w:color="auto"/>
          </w:divBdr>
        </w:div>
        <w:div w:id="1938174403">
          <w:marLeft w:val="480"/>
          <w:marRight w:val="0"/>
          <w:marTop w:val="0"/>
          <w:marBottom w:val="0"/>
          <w:divBdr>
            <w:top w:val="none" w:sz="0" w:space="0" w:color="auto"/>
            <w:left w:val="none" w:sz="0" w:space="0" w:color="auto"/>
            <w:bottom w:val="none" w:sz="0" w:space="0" w:color="auto"/>
            <w:right w:val="none" w:sz="0" w:space="0" w:color="auto"/>
          </w:divBdr>
        </w:div>
        <w:div w:id="396561176">
          <w:marLeft w:val="480"/>
          <w:marRight w:val="0"/>
          <w:marTop w:val="0"/>
          <w:marBottom w:val="0"/>
          <w:divBdr>
            <w:top w:val="none" w:sz="0" w:space="0" w:color="auto"/>
            <w:left w:val="none" w:sz="0" w:space="0" w:color="auto"/>
            <w:bottom w:val="none" w:sz="0" w:space="0" w:color="auto"/>
            <w:right w:val="none" w:sz="0" w:space="0" w:color="auto"/>
          </w:divBdr>
        </w:div>
        <w:div w:id="500315778">
          <w:marLeft w:val="480"/>
          <w:marRight w:val="0"/>
          <w:marTop w:val="0"/>
          <w:marBottom w:val="0"/>
          <w:divBdr>
            <w:top w:val="none" w:sz="0" w:space="0" w:color="auto"/>
            <w:left w:val="none" w:sz="0" w:space="0" w:color="auto"/>
            <w:bottom w:val="none" w:sz="0" w:space="0" w:color="auto"/>
            <w:right w:val="none" w:sz="0" w:space="0" w:color="auto"/>
          </w:divBdr>
        </w:div>
        <w:div w:id="522128587">
          <w:marLeft w:val="480"/>
          <w:marRight w:val="0"/>
          <w:marTop w:val="0"/>
          <w:marBottom w:val="0"/>
          <w:divBdr>
            <w:top w:val="none" w:sz="0" w:space="0" w:color="auto"/>
            <w:left w:val="none" w:sz="0" w:space="0" w:color="auto"/>
            <w:bottom w:val="none" w:sz="0" w:space="0" w:color="auto"/>
            <w:right w:val="none" w:sz="0" w:space="0" w:color="auto"/>
          </w:divBdr>
        </w:div>
        <w:div w:id="1288706976">
          <w:marLeft w:val="480"/>
          <w:marRight w:val="0"/>
          <w:marTop w:val="0"/>
          <w:marBottom w:val="0"/>
          <w:divBdr>
            <w:top w:val="none" w:sz="0" w:space="0" w:color="auto"/>
            <w:left w:val="none" w:sz="0" w:space="0" w:color="auto"/>
            <w:bottom w:val="none" w:sz="0" w:space="0" w:color="auto"/>
            <w:right w:val="none" w:sz="0" w:space="0" w:color="auto"/>
          </w:divBdr>
        </w:div>
        <w:div w:id="1648126323">
          <w:marLeft w:val="480"/>
          <w:marRight w:val="0"/>
          <w:marTop w:val="0"/>
          <w:marBottom w:val="0"/>
          <w:divBdr>
            <w:top w:val="none" w:sz="0" w:space="0" w:color="auto"/>
            <w:left w:val="none" w:sz="0" w:space="0" w:color="auto"/>
            <w:bottom w:val="none" w:sz="0" w:space="0" w:color="auto"/>
            <w:right w:val="none" w:sz="0" w:space="0" w:color="auto"/>
          </w:divBdr>
        </w:div>
        <w:div w:id="397171244">
          <w:marLeft w:val="480"/>
          <w:marRight w:val="0"/>
          <w:marTop w:val="0"/>
          <w:marBottom w:val="0"/>
          <w:divBdr>
            <w:top w:val="none" w:sz="0" w:space="0" w:color="auto"/>
            <w:left w:val="none" w:sz="0" w:space="0" w:color="auto"/>
            <w:bottom w:val="none" w:sz="0" w:space="0" w:color="auto"/>
            <w:right w:val="none" w:sz="0" w:space="0" w:color="auto"/>
          </w:divBdr>
        </w:div>
        <w:div w:id="1620985735">
          <w:marLeft w:val="480"/>
          <w:marRight w:val="0"/>
          <w:marTop w:val="0"/>
          <w:marBottom w:val="0"/>
          <w:divBdr>
            <w:top w:val="none" w:sz="0" w:space="0" w:color="auto"/>
            <w:left w:val="none" w:sz="0" w:space="0" w:color="auto"/>
            <w:bottom w:val="none" w:sz="0" w:space="0" w:color="auto"/>
            <w:right w:val="none" w:sz="0" w:space="0" w:color="auto"/>
          </w:divBdr>
        </w:div>
        <w:div w:id="275522226">
          <w:marLeft w:val="480"/>
          <w:marRight w:val="0"/>
          <w:marTop w:val="0"/>
          <w:marBottom w:val="0"/>
          <w:divBdr>
            <w:top w:val="none" w:sz="0" w:space="0" w:color="auto"/>
            <w:left w:val="none" w:sz="0" w:space="0" w:color="auto"/>
            <w:bottom w:val="none" w:sz="0" w:space="0" w:color="auto"/>
            <w:right w:val="none" w:sz="0" w:space="0" w:color="auto"/>
          </w:divBdr>
        </w:div>
        <w:div w:id="425656700">
          <w:marLeft w:val="480"/>
          <w:marRight w:val="0"/>
          <w:marTop w:val="0"/>
          <w:marBottom w:val="0"/>
          <w:divBdr>
            <w:top w:val="none" w:sz="0" w:space="0" w:color="auto"/>
            <w:left w:val="none" w:sz="0" w:space="0" w:color="auto"/>
            <w:bottom w:val="none" w:sz="0" w:space="0" w:color="auto"/>
            <w:right w:val="none" w:sz="0" w:space="0" w:color="auto"/>
          </w:divBdr>
        </w:div>
        <w:div w:id="1818642315">
          <w:marLeft w:val="480"/>
          <w:marRight w:val="0"/>
          <w:marTop w:val="0"/>
          <w:marBottom w:val="0"/>
          <w:divBdr>
            <w:top w:val="none" w:sz="0" w:space="0" w:color="auto"/>
            <w:left w:val="none" w:sz="0" w:space="0" w:color="auto"/>
            <w:bottom w:val="none" w:sz="0" w:space="0" w:color="auto"/>
            <w:right w:val="none" w:sz="0" w:space="0" w:color="auto"/>
          </w:divBdr>
        </w:div>
        <w:div w:id="754012475">
          <w:marLeft w:val="480"/>
          <w:marRight w:val="0"/>
          <w:marTop w:val="0"/>
          <w:marBottom w:val="0"/>
          <w:divBdr>
            <w:top w:val="none" w:sz="0" w:space="0" w:color="auto"/>
            <w:left w:val="none" w:sz="0" w:space="0" w:color="auto"/>
            <w:bottom w:val="none" w:sz="0" w:space="0" w:color="auto"/>
            <w:right w:val="none" w:sz="0" w:space="0" w:color="auto"/>
          </w:divBdr>
        </w:div>
      </w:divsChild>
    </w:div>
    <w:div w:id="1584222824">
      <w:bodyDiv w:val="1"/>
      <w:marLeft w:val="0"/>
      <w:marRight w:val="0"/>
      <w:marTop w:val="0"/>
      <w:marBottom w:val="0"/>
      <w:divBdr>
        <w:top w:val="none" w:sz="0" w:space="0" w:color="auto"/>
        <w:left w:val="none" w:sz="0" w:space="0" w:color="auto"/>
        <w:bottom w:val="none" w:sz="0" w:space="0" w:color="auto"/>
        <w:right w:val="none" w:sz="0" w:space="0" w:color="auto"/>
      </w:divBdr>
    </w:div>
    <w:div w:id="1584338170">
      <w:bodyDiv w:val="1"/>
      <w:marLeft w:val="0"/>
      <w:marRight w:val="0"/>
      <w:marTop w:val="0"/>
      <w:marBottom w:val="0"/>
      <w:divBdr>
        <w:top w:val="none" w:sz="0" w:space="0" w:color="auto"/>
        <w:left w:val="none" w:sz="0" w:space="0" w:color="auto"/>
        <w:bottom w:val="none" w:sz="0" w:space="0" w:color="auto"/>
        <w:right w:val="none" w:sz="0" w:space="0" w:color="auto"/>
      </w:divBdr>
    </w:div>
    <w:div w:id="1585186313">
      <w:bodyDiv w:val="1"/>
      <w:marLeft w:val="0"/>
      <w:marRight w:val="0"/>
      <w:marTop w:val="0"/>
      <w:marBottom w:val="0"/>
      <w:divBdr>
        <w:top w:val="none" w:sz="0" w:space="0" w:color="auto"/>
        <w:left w:val="none" w:sz="0" w:space="0" w:color="auto"/>
        <w:bottom w:val="none" w:sz="0" w:space="0" w:color="auto"/>
        <w:right w:val="none" w:sz="0" w:space="0" w:color="auto"/>
      </w:divBdr>
    </w:div>
    <w:div w:id="1585189170">
      <w:bodyDiv w:val="1"/>
      <w:marLeft w:val="0"/>
      <w:marRight w:val="0"/>
      <w:marTop w:val="0"/>
      <w:marBottom w:val="0"/>
      <w:divBdr>
        <w:top w:val="none" w:sz="0" w:space="0" w:color="auto"/>
        <w:left w:val="none" w:sz="0" w:space="0" w:color="auto"/>
        <w:bottom w:val="none" w:sz="0" w:space="0" w:color="auto"/>
        <w:right w:val="none" w:sz="0" w:space="0" w:color="auto"/>
      </w:divBdr>
    </w:div>
    <w:div w:id="1585996034">
      <w:bodyDiv w:val="1"/>
      <w:marLeft w:val="0"/>
      <w:marRight w:val="0"/>
      <w:marTop w:val="0"/>
      <w:marBottom w:val="0"/>
      <w:divBdr>
        <w:top w:val="none" w:sz="0" w:space="0" w:color="auto"/>
        <w:left w:val="none" w:sz="0" w:space="0" w:color="auto"/>
        <w:bottom w:val="none" w:sz="0" w:space="0" w:color="auto"/>
        <w:right w:val="none" w:sz="0" w:space="0" w:color="auto"/>
      </w:divBdr>
    </w:div>
    <w:div w:id="1588273409">
      <w:bodyDiv w:val="1"/>
      <w:marLeft w:val="0"/>
      <w:marRight w:val="0"/>
      <w:marTop w:val="0"/>
      <w:marBottom w:val="0"/>
      <w:divBdr>
        <w:top w:val="none" w:sz="0" w:space="0" w:color="auto"/>
        <w:left w:val="none" w:sz="0" w:space="0" w:color="auto"/>
        <w:bottom w:val="none" w:sz="0" w:space="0" w:color="auto"/>
        <w:right w:val="none" w:sz="0" w:space="0" w:color="auto"/>
      </w:divBdr>
    </w:div>
    <w:div w:id="1589070473">
      <w:bodyDiv w:val="1"/>
      <w:marLeft w:val="0"/>
      <w:marRight w:val="0"/>
      <w:marTop w:val="0"/>
      <w:marBottom w:val="0"/>
      <w:divBdr>
        <w:top w:val="none" w:sz="0" w:space="0" w:color="auto"/>
        <w:left w:val="none" w:sz="0" w:space="0" w:color="auto"/>
        <w:bottom w:val="none" w:sz="0" w:space="0" w:color="auto"/>
        <w:right w:val="none" w:sz="0" w:space="0" w:color="auto"/>
      </w:divBdr>
    </w:div>
    <w:div w:id="1589658117">
      <w:bodyDiv w:val="1"/>
      <w:marLeft w:val="0"/>
      <w:marRight w:val="0"/>
      <w:marTop w:val="0"/>
      <w:marBottom w:val="0"/>
      <w:divBdr>
        <w:top w:val="none" w:sz="0" w:space="0" w:color="auto"/>
        <w:left w:val="none" w:sz="0" w:space="0" w:color="auto"/>
        <w:bottom w:val="none" w:sz="0" w:space="0" w:color="auto"/>
        <w:right w:val="none" w:sz="0" w:space="0" w:color="auto"/>
      </w:divBdr>
    </w:div>
    <w:div w:id="1591892453">
      <w:bodyDiv w:val="1"/>
      <w:marLeft w:val="0"/>
      <w:marRight w:val="0"/>
      <w:marTop w:val="0"/>
      <w:marBottom w:val="0"/>
      <w:divBdr>
        <w:top w:val="none" w:sz="0" w:space="0" w:color="auto"/>
        <w:left w:val="none" w:sz="0" w:space="0" w:color="auto"/>
        <w:bottom w:val="none" w:sz="0" w:space="0" w:color="auto"/>
        <w:right w:val="none" w:sz="0" w:space="0" w:color="auto"/>
      </w:divBdr>
    </w:div>
    <w:div w:id="1593664063">
      <w:bodyDiv w:val="1"/>
      <w:marLeft w:val="0"/>
      <w:marRight w:val="0"/>
      <w:marTop w:val="0"/>
      <w:marBottom w:val="0"/>
      <w:divBdr>
        <w:top w:val="none" w:sz="0" w:space="0" w:color="auto"/>
        <w:left w:val="none" w:sz="0" w:space="0" w:color="auto"/>
        <w:bottom w:val="none" w:sz="0" w:space="0" w:color="auto"/>
        <w:right w:val="none" w:sz="0" w:space="0" w:color="auto"/>
      </w:divBdr>
    </w:div>
    <w:div w:id="1594165497">
      <w:bodyDiv w:val="1"/>
      <w:marLeft w:val="0"/>
      <w:marRight w:val="0"/>
      <w:marTop w:val="0"/>
      <w:marBottom w:val="0"/>
      <w:divBdr>
        <w:top w:val="none" w:sz="0" w:space="0" w:color="auto"/>
        <w:left w:val="none" w:sz="0" w:space="0" w:color="auto"/>
        <w:bottom w:val="none" w:sz="0" w:space="0" w:color="auto"/>
        <w:right w:val="none" w:sz="0" w:space="0" w:color="auto"/>
      </w:divBdr>
    </w:div>
    <w:div w:id="1598324461">
      <w:bodyDiv w:val="1"/>
      <w:marLeft w:val="0"/>
      <w:marRight w:val="0"/>
      <w:marTop w:val="0"/>
      <w:marBottom w:val="0"/>
      <w:divBdr>
        <w:top w:val="none" w:sz="0" w:space="0" w:color="auto"/>
        <w:left w:val="none" w:sz="0" w:space="0" w:color="auto"/>
        <w:bottom w:val="none" w:sz="0" w:space="0" w:color="auto"/>
        <w:right w:val="none" w:sz="0" w:space="0" w:color="auto"/>
      </w:divBdr>
    </w:div>
    <w:div w:id="1598517384">
      <w:bodyDiv w:val="1"/>
      <w:marLeft w:val="0"/>
      <w:marRight w:val="0"/>
      <w:marTop w:val="0"/>
      <w:marBottom w:val="0"/>
      <w:divBdr>
        <w:top w:val="none" w:sz="0" w:space="0" w:color="auto"/>
        <w:left w:val="none" w:sz="0" w:space="0" w:color="auto"/>
        <w:bottom w:val="none" w:sz="0" w:space="0" w:color="auto"/>
        <w:right w:val="none" w:sz="0" w:space="0" w:color="auto"/>
      </w:divBdr>
    </w:div>
    <w:div w:id="1598518988">
      <w:bodyDiv w:val="1"/>
      <w:marLeft w:val="0"/>
      <w:marRight w:val="0"/>
      <w:marTop w:val="0"/>
      <w:marBottom w:val="0"/>
      <w:divBdr>
        <w:top w:val="none" w:sz="0" w:space="0" w:color="auto"/>
        <w:left w:val="none" w:sz="0" w:space="0" w:color="auto"/>
        <w:bottom w:val="none" w:sz="0" w:space="0" w:color="auto"/>
        <w:right w:val="none" w:sz="0" w:space="0" w:color="auto"/>
      </w:divBdr>
      <w:divsChild>
        <w:div w:id="1294367032">
          <w:marLeft w:val="480"/>
          <w:marRight w:val="0"/>
          <w:marTop w:val="0"/>
          <w:marBottom w:val="0"/>
          <w:divBdr>
            <w:top w:val="none" w:sz="0" w:space="0" w:color="auto"/>
            <w:left w:val="none" w:sz="0" w:space="0" w:color="auto"/>
            <w:bottom w:val="none" w:sz="0" w:space="0" w:color="auto"/>
            <w:right w:val="none" w:sz="0" w:space="0" w:color="auto"/>
          </w:divBdr>
        </w:div>
        <w:div w:id="6953160">
          <w:marLeft w:val="480"/>
          <w:marRight w:val="0"/>
          <w:marTop w:val="0"/>
          <w:marBottom w:val="0"/>
          <w:divBdr>
            <w:top w:val="none" w:sz="0" w:space="0" w:color="auto"/>
            <w:left w:val="none" w:sz="0" w:space="0" w:color="auto"/>
            <w:bottom w:val="none" w:sz="0" w:space="0" w:color="auto"/>
            <w:right w:val="none" w:sz="0" w:space="0" w:color="auto"/>
          </w:divBdr>
        </w:div>
        <w:div w:id="1190024383">
          <w:marLeft w:val="480"/>
          <w:marRight w:val="0"/>
          <w:marTop w:val="0"/>
          <w:marBottom w:val="0"/>
          <w:divBdr>
            <w:top w:val="none" w:sz="0" w:space="0" w:color="auto"/>
            <w:left w:val="none" w:sz="0" w:space="0" w:color="auto"/>
            <w:bottom w:val="none" w:sz="0" w:space="0" w:color="auto"/>
            <w:right w:val="none" w:sz="0" w:space="0" w:color="auto"/>
          </w:divBdr>
        </w:div>
        <w:div w:id="1163203332">
          <w:marLeft w:val="480"/>
          <w:marRight w:val="0"/>
          <w:marTop w:val="0"/>
          <w:marBottom w:val="0"/>
          <w:divBdr>
            <w:top w:val="none" w:sz="0" w:space="0" w:color="auto"/>
            <w:left w:val="none" w:sz="0" w:space="0" w:color="auto"/>
            <w:bottom w:val="none" w:sz="0" w:space="0" w:color="auto"/>
            <w:right w:val="none" w:sz="0" w:space="0" w:color="auto"/>
          </w:divBdr>
        </w:div>
        <w:div w:id="276526576">
          <w:marLeft w:val="480"/>
          <w:marRight w:val="0"/>
          <w:marTop w:val="0"/>
          <w:marBottom w:val="0"/>
          <w:divBdr>
            <w:top w:val="none" w:sz="0" w:space="0" w:color="auto"/>
            <w:left w:val="none" w:sz="0" w:space="0" w:color="auto"/>
            <w:bottom w:val="none" w:sz="0" w:space="0" w:color="auto"/>
            <w:right w:val="none" w:sz="0" w:space="0" w:color="auto"/>
          </w:divBdr>
        </w:div>
        <w:div w:id="469325970">
          <w:marLeft w:val="480"/>
          <w:marRight w:val="0"/>
          <w:marTop w:val="0"/>
          <w:marBottom w:val="0"/>
          <w:divBdr>
            <w:top w:val="none" w:sz="0" w:space="0" w:color="auto"/>
            <w:left w:val="none" w:sz="0" w:space="0" w:color="auto"/>
            <w:bottom w:val="none" w:sz="0" w:space="0" w:color="auto"/>
            <w:right w:val="none" w:sz="0" w:space="0" w:color="auto"/>
          </w:divBdr>
        </w:div>
        <w:div w:id="1825201389">
          <w:marLeft w:val="480"/>
          <w:marRight w:val="0"/>
          <w:marTop w:val="0"/>
          <w:marBottom w:val="0"/>
          <w:divBdr>
            <w:top w:val="none" w:sz="0" w:space="0" w:color="auto"/>
            <w:left w:val="none" w:sz="0" w:space="0" w:color="auto"/>
            <w:bottom w:val="none" w:sz="0" w:space="0" w:color="auto"/>
            <w:right w:val="none" w:sz="0" w:space="0" w:color="auto"/>
          </w:divBdr>
        </w:div>
        <w:div w:id="329603740">
          <w:marLeft w:val="480"/>
          <w:marRight w:val="0"/>
          <w:marTop w:val="0"/>
          <w:marBottom w:val="0"/>
          <w:divBdr>
            <w:top w:val="none" w:sz="0" w:space="0" w:color="auto"/>
            <w:left w:val="none" w:sz="0" w:space="0" w:color="auto"/>
            <w:bottom w:val="none" w:sz="0" w:space="0" w:color="auto"/>
            <w:right w:val="none" w:sz="0" w:space="0" w:color="auto"/>
          </w:divBdr>
        </w:div>
        <w:div w:id="1053776568">
          <w:marLeft w:val="480"/>
          <w:marRight w:val="0"/>
          <w:marTop w:val="0"/>
          <w:marBottom w:val="0"/>
          <w:divBdr>
            <w:top w:val="none" w:sz="0" w:space="0" w:color="auto"/>
            <w:left w:val="none" w:sz="0" w:space="0" w:color="auto"/>
            <w:bottom w:val="none" w:sz="0" w:space="0" w:color="auto"/>
            <w:right w:val="none" w:sz="0" w:space="0" w:color="auto"/>
          </w:divBdr>
        </w:div>
        <w:div w:id="1447117044">
          <w:marLeft w:val="480"/>
          <w:marRight w:val="0"/>
          <w:marTop w:val="0"/>
          <w:marBottom w:val="0"/>
          <w:divBdr>
            <w:top w:val="none" w:sz="0" w:space="0" w:color="auto"/>
            <w:left w:val="none" w:sz="0" w:space="0" w:color="auto"/>
            <w:bottom w:val="none" w:sz="0" w:space="0" w:color="auto"/>
            <w:right w:val="none" w:sz="0" w:space="0" w:color="auto"/>
          </w:divBdr>
        </w:div>
        <w:div w:id="1946182906">
          <w:marLeft w:val="480"/>
          <w:marRight w:val="0"/>
          <w:marTop w:val="0"/>
          <w:marBottom w:val="0"/>
          <w:divBdr>
            <w:top w:val="none" w:sz="0" w:space="0" w:color="auto"/>
            <w:left w:val="none" w:sz="0" w:space="0" w:color="auto"/>
            <w:bottom w:val="none" w:sz="0" w:space="0" w:color="auto"/>
            <w:right w:val="none" w:sz="0" w:space="0" w:color="auto"/>
          </w:divBdr>
        </w:div>
        <w:div w:id="1847093813">
          <w:marLeft w:val="480"/>
          <w:marRight w:val="0"/>
          <w:marTop w:val="0"/>
          <w:marBottom w:val="0"/>
          <w:divBdr>
            <w:top w:val="none" w:sz="0" w:space="0" w:color="auto"/>
            <w:left w:val="none" w:sz="0" w:space="0" w:color="auto"/>
            <w:bottom w:val="none" w:sz="0" w:space="0" w:color="auto"/>
            <w:right w:val="none" w:sz="0" w:space="0" w:color="auto"/>
          </w:divBdr>
        </w:div>
        <w:div w:id="557664850">
          <w:marLeft w:val="480"/>
          <w:marRight w:val="0"/>
          <w:marTop w:val="0"/>
          <w:marBottom w:val="0"/>
          <w:divBdr>
            <w:top w:val="none" w:sz="0" w:space="0" w:color="auto"/>
            <w:left w:val="none" w:sz="0" w:space="0" w:color="auto"/>
            <w:bottom w:val="none" w:sz="0" w:space="0" w:color="auto"/>
            <w:right w:val="none" w:sz="0" w:space="0" w:color="auto"/>
          </w:divBdr>
        </w:div>
        <w:div w:id="1560900791">
          <w:marLeft w:val="480"/>
          <w:marRight w:val="0"/>
          <w:marTop w:val="0"/>
          <w:marBottom w:val="0"/>
          <w:divBdr>
            <w:top w:val="none" w:sz="0" w:space="0" w:color="auto"/>
            <w:left w:val="none" w:sz="0" w:space="0" w:color="auto"/>
            <w:bottom w:val="none" w:sz="0" w:space="0" w:color="auto"/>
            <w:right w:val="none" w:sz="0" w:space="0" w:color="auto"/>
          </w:divBdr>
        </w:div>
        <w:div w:id="901017583">
          <w:marLeft w:val="480"/>
          <w:marRight w:val="0"/>
          <w:marTop w:val="0"/>
          <w:marBottom w:val="0"/>
          <w:divBdr>
            <w:top w:val="none" w:sz="0" w:space="0" w:color="auto"/>
            <w:left w:val="none" w:sz="0" w:space="0" w:color="auto"/>
            <w:bottom w:val="none" w:sz="0" w:space="0" w:color="auto"/>
            <w:right w:val="none" w:sz="0" w:space="0" w:color="auto"/>
          </w:divBdr>
        </w:div>
        <w:div w:id="1009478956">
          <w:marLeft w:val="480"/>
          <w:marRight w:val="0"/>
          <w:marTop w:val="0"/>
          <w:marBottom w:val="0"/>
          <w:divBdr>
            <w:top w:val="none" w:sz="0" w:space="0" w:color="auto"/>
            <w:left w:val="none" w:sz="0" w:space="0" w:color="auto"/>
            <w:bottom w:val="none" w:sz="0" w:space="0" w:color="auto"/>
            <w:right w:val="none" w:sz="0" w:space="0" w:color="auto"/>
          </w:divBdr>
        </w:div>
        <w:div w:id="1231186647">
          <w:marLeft w:val="480"/>
          <w:marRight w:val="0"/>
          <w:marTop w:val="0"/>
          <w:marBottom w:val="0"/>
          <w:divBdr>
            <w:top w:val="none" w:sz="0" w:space="0" w:color="auto"/>
            <w:left w:val="none" w:sz="0" w:space="0" w:color="auto"/>
            <w:bottom w:val="none" w:sz="0" w:space="0" w:color="auto"/>
            <w:right w:val="none" w:sz="0" w:space="0" w:color="auto"/>
          </w:divBdr>
        </w:div>
        <w:div w:id="1406803192">
          <w:marLeft w:val="480"/>
          <w:marRight w:val="0"/>
          <w:marTop w:val="0"/>
          <w:marBottom w:val="0"/>
          <w:divBdr>
            <w:top w:val="none" w:sz="0" w:space="0" w:color="auto"/>
            <w:left w:val="none" w:sz="0" w:space="0" w:color="auto"/>
            <w:bottom w:val="none" w:sz="0" w:space="0" w:color="auto"/>
            <w:right w:val="none" w:sz="0" w:space="0" w:color="auto"/>
          </w:divBdr>
        </w:div>
        <w:div w:id="1945721062">
          <w:marLeft w:val="480"/>
          <w:marRight w:val="0"/>
          <w:marTop w:val="0"/>
          <w:marBottom w:val="0"/>
          <w:divBdr>
            <w:top w:val="none" w:sz="0" w:space="0" w:color="auto"/>
            <w:left w:val="none" w:sz="0" w:space="0" w:color="auto"/>
            <w:bottom w:val="none" w:sz="0" w:space="0" w:color="auto"/>
            <w:right w:val="none" w:sz="0" w:space="0" w:color="auto"/>
          </w:divBdr>
        </w:div>
        <w:div w:id="107163925">
          <w:marLeft w:val="480"/>
          <w:marRight w:val="0"/>
          <w:marTop w:val="0"/>
          <w:marBottom w:val="0"/>
          <w:divBdr>
            <w:top w:val="none" w:sz="0" w:space="0" w:color="auto"/>
            <w:left w:val="none" w:sz="0" w:space="0" w:color="auto"/>
            <w:bottom w:val="none" w:sz="0" w:space="0" w:color="auto"/>
            <w:right w:val="none" w:sz="0" w:space="0" w:color="auto"/>
          </w:divBdr>
        </w:div>
        <w:div w:id="309943263">
          <w:marLeft w:val="480"/>
          <w:marRight w:val="0"/>
          <w:marTop w:val="0"/>
          <w:marBottom w:val="0"/>
          <w:divBdr>
            <w:top w:val="none" w:sz="0" w:space="0" w:color="auto"/>
            <w:left w:val="none" w:sz="0" w:space="0" w:color="auto"/>
            <w:bottom w:val="none" w:sz="0" w:space="0" w:color="auto"/>
            <w:right w:val="none" w:sz="0" w:space="0" w:color="auto"/>
          </w:divBdr>
        </w:div>
        <w:div w:id="274798363">
          <w:marLeft w:val="480"/>
          <w:marRight w:val="0"/>
          <w:marTop w:val="0"/>
          <w:marBottom w:val="0"/>
          <w:divBdr>
            <w:top w:val="none" w:sz="0" w:space="0" w:color="auto"/>
            <w:left w:val="none" w:sz="0" w:space="0" w:color="auto"/>
            <w:bottom w:val="none" w:sz="0" w:space="0" w:color="auto"/>
            <w:right w:val="none" w:sz="0" w:space="0" w:color="auto"/>
          </w:divBdr>
        </w:div>
        <w:div w:id="1705521434">
          <w:marLeft w:val="480"/>
          <w:marRight w:val="0"/>
          <w:marTop w:val="0"/>
          <w:marBottom w:val="0"/>
          <w:divBdr>
            <w:top w:val="none" w:sz="0" w:space="0" w:color="auto"/>
            <w:left w:val="none" w:sz="0" w:space="0" w:color="auto"/>
            <w:bottom w:val="none" w:sz="0" w:space="0" w:color="auto"/>
            <w:right w:val="none" w:sz="0" w:space="0" w:color="auto"/>
          </w:divBdr>
        </w:div>
        <w:div w:id="1479490357">
          <w:marLeft w:val="480"/>
          <w:marRight w:val="0"/>
          <w:marTop w:val="0"/>
          <w:marBottom w:val="0"/>
          <w:divBdr>
            <w:top w:val="none" w:sz="0" w:space="0" w:color="auto"/>
            <w:left w:val="none" w:sz="0" w:space="0" w:color="auto"/>
            <w:bottom w:val="none" w:sz="0" w:space="0" w:color="auto"/>
            <w:right w:val="none" w:sz="0" w:space="0" w:color="auto"/>
          </w:divBdr>
        </w:div>
        <w:div w:id="70078325">
          <w:marLeft w:val="480"/>
          <w:marRight w:val="0"/>
          <w:marTop w:val="0"/>
          <w:marBottom w:val="0"/>
          <w:divBdr>
            <w:top w:val="none" w:sz="0" w:space="0" w:color="auto"/>
            <w:left w:val="none" w:sz="0" w:space="0" w:color="auto"/>
            <w:bottom w:val="none" w:sz="0" w:space="0" w:color="auto"/>
            <w:right w:val="none" w:sz="0" w:space="0" w:color="auto"/>
          </w:divBdr>
        </w:div>
        <w:div w:id="1313677761">
          <w:marLeft w:val="480"/>
          <w:marRight w:val="0"/>
          <w:marTop w:val="0"/>
          <w:marBottom w:val="0"/>
          <w:divBdr>
            <w:top w:val="none" w:sz="0" w:space="0" w:color="auto"/>
            <w:left w:val="none" w:sz="0" w:space="0" w:color="auto"/>
            <w:bottom w:val="none" w:sz="0" w:space="0" w:color="auto"/>
            <w:right w:val="none" w:sz="0" w:space="0" w:color="auto"/>
          </w:divBdr>
        </w:div>
        <w:div w:id="1991055802">
          <w:marLeft w:val="480"/>
          <w:marRight w:val="0"/>
          <w:marTop w:val="0"/>
          <w:marBottom w:val="0"/>
          <w:divBdr>
            <w:top w:val="none" w:sz="0" w:space="0" w:color="auto"/>
            <w:left w:val="none" w:sz="0" w:space="0" w:color="auto"/>
            <w:bottom w:val="none" w:sz="0" w:space="0" w:color="auto"/>
            <w:right w:val="none" w:sz="0" w:space="0" w:color="auto"/>
          </w:divBdr>
        </w:div>
        <w:div w:id="32274009">
          <w:marLeft w:val="480"/>
          <w:marRight w:val="0"/>
          <w:marTop w:val="0"/>
          <w:marBottom w:val="0"/>
          <w:divBdr>
            <w:top w:val="none" w:sz="0" w:space="0" w:color="auto"/>
            <w:left w:val="none" w:sz="0" w:space="0" w:color="auto"/>
            <w:bottom w:val="none" w:sz="0" w:space="0" w:color="auto"/>
            <w:right w:val="none" w:sz="0" w:space="0" w:color="auto"/>
          </w:divBdr>
        </w:div>
        <w:div w:id="1469126154">
          <w:marLeft w:val="480"/>
          <w:marRight w:val="0"/>
          <w:marTop w:val="0"/>
          <w:marBottom w:val="0"/>
          <w:divBdr>
            <w:top w:val="none" w:sz="0" w:space="0" w:color="auto"/>
            <w:left w:val="none" w:sz="0" w:space="0" w:color="auto"/>
            <w:bottom w:val="none" w:sz="0" w:space="0" w:color="auto"/>
            <w:right w:val="none" w:sz="0" w:space="0" w:color="auto"/>
          </w:divBdr>
        </w:div>
        <w:div w:id="294331712">
          <w:marLeft w:val="480"/>
          <w:marRight w:val="0"/>
          <w:marTop w:val="0"/>
          <w:marBottom w:val="0"/>
          <w:divBdr>
            <w:top w:val="none" w:sz="0" w:space="0" w:color="auto"/>
            <w:left w:val="none" w:sz="0" w:space="0" w:color="auto"/>
            <w:bottom w:val="none" w:sz="0" w:space="0" w:color="auto"/>
            <w:right w:val="none" w:sz="0" w:space="0" w:color="auto"/>
          </w:divBdr>
        </w:div>
        <w:div w:id="570195531">
          <w:marLeft w:val="480"/>
          <w:marRight w:val="0"/>
          <w:marTop w:val="0"/>
          <w:marBottom w:val="0"/>
          <w:divBdr>
            <w:top w:val="none" w:sz="0" w:space="0" w:color="auto"/>
            <w:left w:val="none" w:sz="0" w:space="0" w:color="auto"/>
            <w:bottom w:val="none" w:sz="0" w:space="0" w:color="auto"/>
            <w:right w:val="none" w:sz="0" w:space="0" w:color="auto"/>
          </w:divBdr>
        </w:div>
        <w:div w:id="564489155">
          <w:marLeft w:val="480"/>
          <w:marRight w:val="0"/>
          <w:marTop w:val="0"/>
          <w:marBottom w:val="0"/>
          <w:divBdr>
            <w:top w:val="none" w:sz="0" w:space="0" w:color="auto"/>
            <w:left w:val="none" w:sz="0" w:space="0" w:color="auto"/>
            <w:bottom w:val="none" w:sz="0" w:space="0" w:color="auto"/>
            <w:right w:val="none" w:sz="0" w:space="0" w:color="auto"/>
          </w:divBdr>
        </w:div>
        <w:div w:id="1111893709">
          <w:marLeft w:val="480"/>
          <w:marRight w:val="0"/>
          <w:marTop w:val="0"/>
          <w:marBottom w:val="0"/>
          <w:divBdr>
            <w:top w:val="none" w:sz="0" w:space="0" w:color="auto"/>
            <w:left w:val="none" w:sz="0" w:space="0" w:color="auto"/>
            <w:bottom w:val="none" w:sz="0" w:space="0" w:color="auto"/>
            <w:right w:val="none" w:sz="0" w:space="0" w:color="auto"/>
          </w:divBdr>
        </w:div>
        <w:div w:id="147136408">
          <w:marLeft w:val="480"/>
          <w:marRight w:val="0"/>
          <w:marTop w:val="0"/>
          <w:marBottom w:val="0"/>
          <w:divBdr>
            <w:top w:val="none" w:sz="0" w:space="0" w:color="auto"/>
            <w:left w:val="none" w:sz="0" w:space="0" w:color="auto"/>
            <w:bottom w:val="none" w:sz="0" w:space="0" w:color="auto"/>
            <w:right w:val="none" w:sz="0" w:space="0" w:color="auto"/>
          </w:divBdr>
        </w:div>
        <w:div w:id="198248183">
          <w:marLeft w:val="480"/>
          <w:marRight w:val="0"/>
          <w:marTop w:val="0"/>
          <w:marBottom w:val="0"/>
          <w:divBdr>
            <w:top w:val="none" w:sz="0" w:space="0" w:color="auto"/>
            <w:left w:val="none" w:sz="0" w:space="0" w:color="auto"/>
            <w:bottom w:val="none" w:sz="0" w:space="0" w:color="auto"/>
            <w:right w:val="none" w:sz="0" w:space="0" w:color="auto"/>
          </w:divBdr>
        </w:div>
        <w:div w:id="1197501833">
          <w:marLeft w:val="480"/>
          <w:marRight w:val="0"/>
          <w:marTop w:val="0"/>
          <w:marBottom w:val="0"/>
          <w:divBdr>
            <w:top w:val="none" w:sz="0" w:space="0" w:color="auto"/>
            <w:left w:val="none" w:sz="0" w:space="0" w:color="auto"/>
            <w:bottom w:val="none" w:sz="0" w:space="0" w:color="auto"/>
            <w:right w:val="none" w:sz="0" w:space="0" w:color="auto"/>
          </w:divBdr>
        </w:div>
        <w:div w:id="1240628937">
          <w:marLeft w:val="480"/>
          <w:marRight w:val="0"/>
          <w:marTop w:val="0"/>
          <w:marBottom w:val="0"/>
          <w:divBdr>
            <w:top w:val="none" w:sz="0" w:space="0" w:color="auto"/>
            <w:left w:val="none" w:sz="0" w:space="0" w:color="auto"/>
            <w:bottom w:val="none" w:sz="0" w:space="0" w:color="auto"/>
            <w:right w:val="none" w:sz="0" w:space="0" w:color="auto"/>
          </w:divBdr>
        </w:div>
        <w:div w:id="375812707">
          <w:marLeft w:val="480"/>
          <w:marRight w:val="0"/>
          <w:marTop w:val="0"/>
          <w:marBottom w:val="0"/>
          <w:divBdr>
            <w:top w:val="none" w:sz="0" w:space="0" w:color="auto"/>
            <w:left w:val="none" w:sz="0" w:space="0" w:color="auto"/>
            <w:bottom w:val="none" w:sz="0" w:space="0" w:color="auto"/>
            <w:right w:val="none" w:sz="0" w:space="0" w:color="auto"/>
          </w:divBdr>
        </w:div>
        <w:div w:id="1666397109">
          <w:marLeft w:val="480"/>
          <w:marRight w:val="0"/>
          <w:marTop w:val="0"/>
          <w:marBottom w:val="0"/>
          <w:divBdr>
            <w:top w:val="none" w:sz="0" w:space="0" w:color="auto"/>
            <w:left w:val="none" w:sz="0" w:space="0" w:color="auto"/>
            <w:bottom w:val="none" w:sz="0" w:space="0" w:color="auto"/>
            <w:right w:val="none" w:sz="0" w:space="0" w:color="auto"/>
          </w:divBdr>
        </w:div>
        <w:div w:id="987632563">
          <w:marLeft w:val="480"/>
          <w:marRight w:val="0"/>
          <w:marTop w:val="0"/>
          <w:marBottom w:val="0"/>
          <w:divBdr>
            <w:top w:val="none" w:sz="0" w:space="0" w:color="auto"/>
            <w:left w:val="none" w:sz="0" w:space="0" w:color="auto"/>
            <w:bottom w:val="none" w:sz="0" w:space="0" w:color="auto"/>
            <w:right w:val="none" w:sz="0" w:space="0" w:color="auto"/>
          </w:divBdr>
        </w:div>
        <w:div w:id="1154377892">
          <w:marLeft w:val="480"/>
          <w:marRight w:val="0"/>
          <w:marTop w:val="0"/>
          <w:marBottom w:val="0"/>
          <w:divBdr>
            <w:top w:val="none" w:sz="0" w:space="0" w:color="auto"/>
            <w:left w:val="none" w:sz="0" w:space="0" w:color="auto"/>
            <w:bottom w:val="none" w:sz="0" w:space="0" w:color="auto"/>
            <w:right w:val="none" w:sz="0" w:space="0" w:color="auto"/>
          </w:divBdr>
        </w:div>
        <w:div w:id="62217836">
          <w:marLeft w:val="480"/>
          <w:marRight w:val="0"/>
          <w:marTop w:val="0"/>
          <w:marBottom w:val="0"/>
          <w:divBdr>
            <w:top w:val="none" w:sz="0" w:space="0" w:color="auto"/>
            <w:left w:val="none" w:sz="0" w:space="0" w:color="auto"/>
            <w:bottom w:val="none" w:sz="0" w:space="0" w:color="auto"/>
            <w:right w:val="none" w:sz="0" w:space="0" w:color="auto"/>
          </w:divBdr>
        </w:div>
        <w:div w:id="1908148089">
          <w:marLeft w:val="480"/>
          <w:marRight w:val="0"/>
          <w:marTop w:val="0"/>
          <w:marBottom w:val="0"/>
          <w:divBdr>
            <w:top w:val="none" w:sz="0" w:space="0" w:color="auto"/>
            <w:left w:val="none" w:sz="0" w:space="0" w:color="auto"/>
            <w:bottom w:val="none" w:sz="0" w:space="0" w:color="auto"/>
            <w:right w:val="none" w:sz="0" w:space="0" w:color="auto"/>
          </w:divBdr>
        </w:div>
        <w:div w:id="785612747">
          <w:marLeft w:val="480"/>
          <w:marRight w:val="0"/>
          <w:marTop w:val="0"/>
          <w:marBottom w:val="0"/>
          <w:divBdr>
            <w:top w:val="none" w:sz="0" w:space="0" w:color="auto"/>
            <w:left w:val="none" w:sz="0" w:space="0" w:color="auto"/>
            <w:bottom w:val="none" w:sz="0" w:space="0" w:color="auto"/>
            <w:right w:val="none" w:sz="0" w:space="0" w:color="auto"/>
          </w:divBdr>
        </w:div>
        <w:div w:id="946235999">
          <w:marLeft w:val="480"/>
          <w:marRight w:val="0"/>
          <w:marTop w:val="0"/>
          <w:marBottom w:val="0"/>
          <w:divBdr>
            <w:top w:val="none" w:sz="0" w:space="0" w:color="auto"/>
            <w:left w:val="none" w:sz="0" w:space="0" w:color="auto"/>
            <w:bottom w:val="none" w:sz="0" w:space="0" w:color="auto"/>
            <w:right w:val="none" w:sz="0" w:space="0" w:color="auto"/>
          </w:divBdr>
        </w:div>
        <w:div w:id="1831481570">
          <w:marLeft w:val="480"/>
          <w:marRight w:val="0"/>
          <w:marTop w:val="0"/>
          <w:marBottom w:val="0"/>
          <w:divBdr>
            <w:top w:val="none" w:sz="0" w:space="0" w:color="auto"/>
            <w:left w:val="none" w:sz="0" w:space="0" w:color="auto"/>
            <w:bottom w:val="none" w:sz="0" w:space="0" w:color="auto"/>
            <w:right w:val="none" w:sz="0" w:space="0" w:color="auto"/>
          </w:divBdr>
        </w:div>
        <w:div w:id="1901136475">
          <w:marLeft w:val="480"/>
          <w:marRight w:val="0"/>
          <w:marTop w:val="0"/>
          <w:marBottom w:val="0"/>
          <w:divBdr>
            <w:top w:val="none" w:sz="0" w:space="0" w:color="auto"/>
            <w:left w:val="none" w:sz="0" w:space="0" w:color="auto"/>
            <w:bottom w:val="none" w:sz="0" w:space="0" w:color="auto"/>
            <w:right w:val="none" w:sz="0" w:space="0" w:color="auto"/>
          </w:divBdr>
        </w:div>
        <w:div w:id="1582567432">
          <w:marLeft w:val="480"/>
          <w:marRight w:val="0"/>
          <w:marTop w:val="0"/>
          <w:marBottom w:val="0"/>
          <w:divBdr>
            <w:top w:val="none" w:sz="0" w:space="0" w:color="auto"/>
            <w:left w:val="none" w:sz="0" w:space="0" w:color="auto"/>
            <w:bottom w:val="none" w:sz="0" w:space="0" w:color="auto"/>
            <w:right w:val="none" w:sz="0" w:space="0" w:color="auto"/>
          </w:divBdr>
        </w:div>
        <w:div w:id="2087800577">
          <w:marLeft w:val="480"/>
          <w:marRight w:val="0"/>
          <w:marTop w:val="0"/>
          <w:marBottom w:val="0"/>
          <w:divBdr>
            <w:top w:val="none" w:sz="0" w:space="0" w:color="auto"/>
            <w:left w:val="none" w:sz="0" w:space="0" w:color="auto"/>
            <w:bottom w:val="none" w:sz="0" w:space="0" w:color="auto"/>
            <w:right w:val="none" w:sz="0" w:space="0" w:color="auto"/>
          </w:divBdr>
        </w:div>
        <w:div w:id="1851723324">
          <w:marLeft w:val="480"/>
          <w:marRight w:val="0"/>
          <w:marTop w:val="0"/>
          <w:marBottom w:val="0"/>
          <w:divBdr>
            <w:top w:val="none" w:sz="0" w:space="0" w:color="auto"/>
            <w:left w:val="none" w:sz="0" w:space="0" w:color="auto"/>
            <w:bottom w:val="none" w:sz="0" w:space="0" w:color="auto"/>
            <w:right w:val="none" w:sz="0" w:space="0" w:color="auto"/>
          </w:divBdr>
        </w:div>
        <w:div w:id="347098090">
          <w:marLeft w:val="480"/>
          <w:marRight w:val="0"/>
          <w:marTop w:val="0"/>
          <w:marBottom w:val="0"/>
          <w:divBdr>
            <w:top w:val="none" w:sz="0" w:space="0" w:color="auto"/>
            <w:left w:val="none" w:sz="0" w:space="0" w:color="auto"/>
            <w:bottom w:val="none" w:sz="0" w:space="0" w:color="auto"/>
            <w:right w:val="none" w:sz="0" w:space="0" w:color="auto"/>
          </w:divBdr>
        </w:div>
        <w:div w:id="1810240364">
          <w:marLeft w:val="480"/>
          <w:marRight w:val="0"/>
          <w:marTop w:val="0"/>
          <w:marBottom w:val="0"/>
          <w:divBdr>
            <w:top w:val="none" w:sz="0" w:space="0" w:color="auto"/>
            <w:left w:val="none" w:sz="0" w:space="0" w:color="auto"/>
            <w:bottom w:val="none" w:sz="0" w:space="0" w:color="auto"/>
            <w:right w:val="none" w:sz="0" w:space="0" w:color="auto"/>
          </w:divBdr>
        </w:div>
        <w:div w:id="667557274">
          <w:marLeft w:val="480"/>
          <w:marRight w:val="0"/>
          <w:marTop w:val="0"/>
          <w:marBottom w:val="0"/>
          <w:divBdr>
            <w:top w:val="none" w:sz="0" w:space="0" w:color="auto"/>
            <w:left w:val="none" w:sz="0" w:space="0" w:color="auto"/>
            <w:bottom w:val="none" w:sz="0" w:space="0" w:color="auto"/>
            <w:right w:val="none" w:sz="0" w:space="0" w:color="auto"/>
          </w:divBdr>
        </w:div>
        <w:div w:id="1061752186">
          <w:marLeft w:val="480"/>
          <w:marRight w:val="0"/>
          <w:marTop w:val="0"/>
          <w:marBottom w:val="0"/>
          <w:divBdr>
            <w:top w:val="none" w:sz="0" w:space="0" w:color="auto"/>
            <w:left w:val="none" w:sz="0" w:space="0" w:color="auto"/>
            <w:bottom w:val="none" w:sz="0" w:space="0" w:color="auto"/>
            <w:right w:val="none" w:sz="0" w:space="0" w:color="auto"/>
          </w:divBdr>
        </w:div>
        <w:div w:id="324823773">
          <w:marLeft w:val="480"/>
          <w:marRight w:val="0"/>
          <w:marTop w:val="0"/>
          <w:marBottom w:val="0"/>
          <w:divBdr>
            <w:top w:val="none" w:sz="0" w:space="0" w:color="auto"/>
            <w:left w:val="none" w:sz="0" w:space="0" w:color="auto"/>
            <w:bottom w:val="none" w:sz="0" w:space="0" w:color="auto"/>
            <w:right w:val="none" w:sz="0" w:space="0" w:color="auto"/>
          </w:divBdr>
        </w:div>
        <w:div w:id="1041634306">
          <w:marLeft w:val="480"/>
          <w:marRight w:val="0"/>
          <w:marTop w:val="0"/>
          <w:marBottom w:val="0"/>
          <w:divBdr>
            <w:top w:val="none" w:sz="0" w:space="0" w:color="auto"/>
            <w:left w:val="none" w:sz="0" w:space="0" w:color="auto"/>
            <w:bottom w:val="none" w:sz="0" w:space="0" w:color="auto"/>
            <w:right w:val="none" w:sz="0" w:space="0" w:color="auto"/>
          </w:divBdr>
        </w:div>
        <w:div w:id="418720978">
          <w:marLeft w:val="480"/>
          <w:marRight w:val="0"/>
          <w:marTop w:val="0"/>
          <w:marBottom w:val="0"/>
          <w:divBdr>
            <w:top w:val="none" w:sz="0" w:space="0" w:color="auto"/>
            <w:left w:val="none" w:sz="0" w:space="0" w:color="auto"/>
            <w:bottom w:val="none" w:sz="0" w:space="0" w:color="auto"/>
            <w:right w:val="none" w:sz="0" w:space="0" w:color="auto"/>
          </w:divBdr>
        </w:div>
        <w:div w:id="108820261">
          <w:marLeft w:val="480"/>
          <w:marRight w:val="0"/>
          <w:marTop w:val="0"/>
          <w:marBottom w:val="0"/>
          <w:divBdr>
            <w:top w:val="none" w:sz="0" w:space="0" w:color="auto"/>
            <w:left w:val="none" w:sz="0" w:space="0" w:color="auto"/>
            <w:bottom w:val="none" w:sz="0" w:space="0" w:color="auto"/>
            <w:right w:val="none" w:sz="0" w:space="0" w:color="auto"/>
          </w:divBdr>
        </w:div>
      </w:divsChild>
    </w:div>
    <w:div w:id="1598561326">
      <w:bodyDiv w:val="1"/>
      <w:marLeft w:val="0"/>
      <w:marRight w:val="0"/>
      <w:marTop w:val="0"/>
      <w:marBottom w:val="0"/>
      <w:divBdr>
        <w:top w:val="none" w:sz="0" w:space="0" w:color="auto"/>
        <w:left w:val="none" w:sz="0" w:space="0" w:color="auto"/>
        <w:bottom w:val="none" w:sz="0" w:space="0" w:color="auto"/>
        <w:right w:val="none" w:sz="0" w:space="0" w:color="auto"/>
      </w:divBdr>
    </w:div>
    <w:div w:id="1602297623">
      <w:bodyDiv w:val="1"/>
      <w:marLeft w:val="0"/>
      <w:marRight w:val="0"/>
      <w:marTop w:val="0"/>
      <w:marBottom w:val="0"/>
      <w:divBdr>
        <w:top w:val="none" w:sz="0" w:space="0" w:color="auto"/>
        <w:left w:val="none" w:sz="0" w:space="0" w:color="auto"/>
        <w:bottom w:val="none" w:sz="0" w:space="0" w:color="auto"/>
        <w:right w:val="none" w:sz="0" w:space="0" w:color="auto"/>
      </w:divBdr>
    </w:div>
    <w:div w:id="1606038634">
      <w:bodyDiv w:val="1"/>
      <w:marLeft w:val="0"/>
      <w:marRight w:val="0"/>
      <w:marTop w:val="0"/>
      <w:marBottom w:val="0"/>
      <w:divBdr>
        <w:top w:val="none" w:sz="0" w:space="0" w:color="auto"/>
        <w:left w:val="none" w:sz="0" w:space="0" w:color="auto"/>
        <w:bottom w:val="none" w:sz="0" w:space="0" w:color="auto"/>
        <w:right w:val="none" w:sz="0" w:space="0" w:color="auto"/>
      </w:divBdr>
    </w:div>
    <w:div w:id="1607040430">
      <w:bodyDiv w:val="1"/>
      <w:marLeft w:val="0"/>
      <w:marRight w:val="0"/>
      <w:marTop w:val="0"/>
      <w:marBottom w:val="0"/>
      <w:divBdr>
        <w:top w:val="none" w:sz="0" w:space="0" w:color="auto"/>
        <w:left w:val="none" w:sz="0" w:space="0" w:color="auto"/>
        <w:bottom w:val="none" w:sz="0" w:space="0" w:color="auto"/>
        <w:right w:val="none" w:sz="0" w:space="0" w:color="auto"/>
      </w:divBdr>
    </w:div>
    <w:div w:id="1607228542">
      <w:bodyDiv w:val="1"/>
      <w:marLeft w:val="0"/>
      <w:marRight w:val="0"/>
      <w:marTop w:val="0"/>
      <w:marBottom w:val="0"/>
      <w:divBdr>
        <w:top w:val="none" w:sz="0" w:space="0" w:color="auto"/>
        <w:left w:val="none" w:sz="0" w:space="0" w:color="auto"/>
        <w:bottom w:val="none" w:sz="0" w:space="0" w:color="auto"/>
        <w:right w:val="none" w:sz="0" w:space="0" w:color="auto"/>
      </w:divBdr>
    </w:div>
    <w:div w:id="1607270818">
      <w:bodyDiv w:val="1"/>
      <w:marLeft w:val="0"/>
      <w:marRight w:val="0"/>
      <w:marTop w:val="0"/>
      <w:marBottom w:val="0"/>
      <w:divBdr>
        <w:top w:val="none" w:sz="0" w:space="0" w:color="auto"/>
        <w:left w:val="none" w:sz="0" w:space="0" w:color="auto"/>
        <w:bottom w:val="none" w:sz="0" w:space="0" w:color="auto"/>
        <w:right w:val="none" w:sz="0" w:space="0" w:color="auto"/>
      </w:divBdr>
    </w:div>
    <w:div w:id="1609502996">
      <w:bodyDiv w:val="1"/>
      <w:marLeft w:val="0"/>
      <w:marRight w:val="0"/>
      <w:marTop w:val="0"/>
      <w:marBottom w:val="0"/>
      <w:divBdr>
        <w:top w:val="none" w:sz="0" w:space="0" w:color="auto"/>
        <w:left w:val="none" w:sz="0" w:space="0" w:color="auto"/>
        <w:bottom w:val="none" w:sz="0" w:space="0" w:color="auto"/>
        <w:right w:val="none" w:sz="0" w:space="0" w:color="auto"/>
      </w:divBdr>
    </w:div>
    <w:div w:id="1609970819">
      <w:bodyDiv w:val="1"/>
      <w:marLeft w:val="0"/>
      <w:marRight w:val="0"/>
      <w:marTop w:val="0"/>
      <w:marBottom w:val="0"/>
      <w:divBdr>
        <w:top w:val="none" w:sz="0" w:space="0" w:color="auto"/>
        <w:left w:val="none" w:sz="0" w:space="0" w:color="auto"/>
        <w:bottom w:val="none" w:sz="0" w:space="0" w:color="auto"/>
        <w:right w:val="none" w:sz="0" w:space="0" w:color="auto"/>
      </w:divBdr>
    </w:div>
    <w:div w:id="1610969555">
      <w:bodyDiv w:val="1"/>
      <w:marLeft w:val="0"/>
      <w:marRight w:val="0"/>
      <w:marTop w:val="0"/>
      <w:marBottom w:val="0"/>
      <w:divBdr>
        <w:top w:val="none" w:sz="0" w:space="0" w:color="auto"/>
        <w:left w:val="none" w:sz="0" w:space="0" w:color="auto"/>
        <w:bottom w:val="none" w:sz="0" w:space="0" w:color="auto"/>
        <w:right w:val="none" w:sz="0" w:space="0" w:color="auto"/>
      </w:divBdr>
    </w:div>
    <w:div w:id="1614896919">
      <w:bodyDiv w:val="1"/>
      <w:marLeft w:val="0"/>
      <w:marRight w:val="0"/>
      <w:marTop w:val="0"/>
      <w:marBottom w:val="0"/>
      <w:divBdr>
        <w:top w:val="none" w:sz="0" w:space="0" w:color="auto"/>
        <w:left w:val="none" w:sz="0" w:space="0" w:color="auto"/>
        <w:bottom w:val="none" w:sz="0" w:space="0" w:color="auto"/>
        <w:right w:val="none" w:sz="0" w:space="0" w:color="auto"/>
      </w:divBdr>
    </w:div>
    <w:div w:id="1616719112">
      <w:bodyDiv w:val="1"/>
      <w:marLeft w:val="0"/>
      <w:marRight w:val="0"/>
      <w:marTop w:val="0"/>
      <w:marBottom w:val="0"/>
      <w:divBdr>
        <w:top w:val="none" w:sz="0" w:space="0" w:color="auto"/>
        <w:left w:val="none" w:sz="0" w:space="0" w:color="auto"/>
        <w:bottom w:val="none" w:sz="0" w:space="0" w:color="auto"/>
        <w:right w:val="none" w:sz="0" w:space="0" w:color="auto"/>
      </w:divBdr>
    </w:div>
    <w:div w:id="1616863357">
      <w:bodyDiv w:val="1"/>
      <w:marLeft w:val="0"/>
      <w:marRight w:val="0"/>
      <w:marTop w:val="0"/>
      <w:marBottom w:val="0"/>
      <w:divBdr>
        <w:top w:val="none" w:sz="0" w:space="0" w:color="auto"/>
        <w:left w:val="none" w:sz="0" w:space="0" w:color="auto"/>
        <w:bottom w:val="none" w:sz="0" w:space="0" w:color="auto"/>
        <w:right w:val="none" w:sz="0" w:space="0" w:color="auto"/>
      </w:divBdr>
    </w:div>
    <w:div w:id="1620600558">
      <w:bodyDiv w:val="1"/>
      <w:marLeft w:val="0"/>
      <w:marRight w:val="0"/>
      <w:marTop w:val="0"/>
      <w:marBottom w:val="0"/>
      <w:divBdr>
        <w:top w:val="none" w:sz="0" w:space="0" w:color="auto"/>
        <w:left w:val="none" w:sz="0" w:space="0" w:color="auto"/>
        <w:bottom w:val="none" w:sz="0" w:space="0" w:color="auto"/>
        <w:right w:val="none" w:sz="0" w:space="0" w:color="auto"/>
      </w:divBdr>
    </w:div>
    <w:div w:id="1621035572">
      <w:bodyDiv w:val="1"/>
      <w:marLeft w:val="0"/>
      <w:marRight w:val="0"/>
      <w:marTop w:val="0"/>
      <w:marBottom w:val="0"/>
      <w:divBdr>
        <w:top w:val="none" w:sz="0" w:space="0" w:color="auto"/>
        <w:left w:val="none" w:sz="0" w:space="0" w:color="auto"/>
        <w:bottom w:val="none" w:sz="0" w:space="0" w:color="auto"/>
        <w:right w:val="none" w:sz="0" w:space="0" w:color="auto"/>
      </w:divBdr>
    </w:div>
    <w:div w:id="1623221408">
      <w:bodyDiv w:val="1"/>
      <w:marLeft w:val="0"/>
      <w:marRight w:val="0"/>
      <w:marTop w:val="0"/>
      <w:marBottom w:val="0"/>
      <w:divBdr>
        <w:top w:val="none" w:sz="0" w:space="0" w:color="auto"/>
        <w:left w:val="none" w:sz="0" w:space="0" w:color="auto"/>
        <w:bottom w:val="none" w:sz="0" w:space="0" w:color="auto"/>
        <w:right w:val="none" w:sz="0" w:space="0" w:color="auto"/>
      </w:divBdr>
      <w:divsChild>
        <w:div w:id="1824347753">
          <w:marLeft w:val="480"/>
          <w:marRight w:val="0"/>
          <w:marTop w:val="0"/>
          <w:marBottom w:val="0"/>
          <w:divBdr>
            <w:top w:val="none" w:sz="0" w:space="0" w:color="auto"/>
            <w:left w:val="none" w:sz="0" w:space="0" w:color="auto"/>
            <w:bottom w:val="none" w:sz="0" w:space="0" w:color="auto"/>
            <w:right w:val="none" w:sz="0" w:space="0" w:color="auto"/>
          </w:divBdr>
        </w:div>
        <w:div w:id="369303496">
          <w:marLeft w:val="480"/>
          <w:marRight w:val="0"/>
          <w:marTop w:val="0"/>
          <w:marBottom w:val="0"/>
          <w:divBdr>
            <w:top w:val="none" w:sz="0" w:space="0" w:color="auto"/>
            <w:left w:val="none" w:sz="0" w:space="0" w:color="auto"/>
            <w:bottom w:val="none" w:sz="0" w:space="0" w:color="auto"/>
            <w:right w:val="none" w:sz="0" w:space="0" w:color="auto"/>
          </w:divBdr>
        </w:div>
        <w:div w:id="1452239631">
          <w:marLeft w:val="480"/>
          <w:marRight w:val="0"/>
          <w:marTop w:val="0"/>
          <w:marBottom w:val="0"/>
          <w:divBdr>
            <w:top w:val="none" w:sz="0" w:space="0" w:color="auto"/>
            <w:left w:val="none" w:sz="0" w:space="0" w:color="auto"/>
            <w:bottom w:val="none" w:sz="0" w:space="0" w:color="auto"/>
            <w:right w:val="none" w:sz="0" w:space="0" w:color="auto"/>
          </w:divBdr>
        </w:div>
        <w:div w:id="1175994077">
          <w:marLeft w:val="480"/>
          <w:marRight w:val="0"/>
          <w:marTop w:val="0"/>
          <w:marBottom w:val="0"/>
          <w:divBdr>
            <w:top w:val="none" w:sz="0" w:space="0" w:color="auto"/>
            <w:left w:val="none" w:sz="0" w:space="0" w:color="auto"/>
            <w:bottom w:val="none" w:sz="0" w:space="0" w:color="auto"/>
            <w:right w:val="none" w:sz="0" w:space="0" w:color="auto"/>
          </w:divBdr>
        </w:div>
        <w:div w:id="1188253817">
          <w:marLeft w:val="480"/>
          <w:marRight w:val="0"/>
          <w:marTop w:val="0"/>
          <w:marBottom w:val="0"/>
          <w:divBdr>
            <w:top w:val="none" w:sz="0" w:space="0" w:color="auto"/>
            <w:left w:val="none" w:sz="0" w:space="0" w:color="auto"/>
            <w:bottom w:val="none" w:sz="0" w:space="0" w:color="auto"/>
            <w:right w:val="none" w:sz="0" w:space="0" w:color="auto"/>
          </w:divBdr>
        </w:div>
        <w:div w:id="1079980829">
          <w:marLeft w:val="480"/>
          <w:marRight w:val="0"/>
          <w:marTop w:val="0"/>
          <w:marBottom w:val="0"/>
          <w:divBdr>
            <w:top w:val="none" w:sz="0" w:space="0" w:color="auto"/>
            <w:left w:val="none" w:sz="0" w:space="0" w:color="auto"/>
            <w:bottom w:val="none" w:sz="0" w:space="0" w:color="auto"/>
            <w:right w:val="none" w:sz="0" w:space="0" w:color="auto"/>
          </w:divBdr>
        </w:div>
        <w:div w:id="130051764">
          <w:marLeft w:val="480"/>
          <w:marRight w:val="0"/>
          <w:marTop w:val="0"/>
          <w:marBottom w:val="0"/>
          <w:divBdr>
            <w:top w:val="none" w:sz="0" w:space="0" w:color="auto"/>
            <w:left w:val="none" w:sz="0" w:space="0" w:color="auto"/>
            <w:bottom w:val="none" w:sz="0" w:space="0" w:color="auto"/>
            <w:right w:val="none" w:sz="0" w:space="0" w:color="auto"/>
          </w:divBdr>
        </w:div>
        <w:div w:id="177159167">
          <w:marLeft w:val="480"/>
          <w:marRight w:val="0"/>
          <w:marTop w:val="0"/>
          <w:marBottom w:val="0"/>
          <w:divBdr>
            <w:top w:val="none" w:sz="0" w:space="0" w:color="auto"/>
            <w:left w:val="none" w:sz="0" w:space="0" w:color="auto"/>
            <w:bottom w:val="none" w:sz="0" w:space="0" w:color="auto"/>
            <w:right w:val="none" w:sz="0" w:space="0" w:color="auto"/>
          </w:divBdr>
        </w:div>
        <w:div w:id="1048798556">
          <w:marLeft w:val="480"/>
          <w:marRight w:val="0"/>
          <w:marTop w:val="0"/>
          <w:marBottom w:val="0"/>
          <w:divBdr>
            <w:top w:val="none" w:sz="0" w:space="0" w:color="auto"/>
            <w:left w:val="none" w:sz="0" w:space="0" w:color="auto"/>
            <w:bottom w:val="none" w:sz="0" w:space="0" w:color="auto"/>
            <w:right w:val="none" w:sz="0" w:space="0" w:color="auto"/>
          </w:divBdr>
        </w:div>
        <w:div w:id="395783869">
          <w:marLeft w:val="480"/>
          <w:marRight w:val="0"/>
          <w:marTop w:val="0"/>
          <w:marBottom w:val="0"/>
          <w:divBdr>
            <w:top w:val="none" w:sz="0" w:space="0" w:color="auto"/>
            <w:left w:val="none" w:sz="0" w:space="0" w:color="auto"/>
            <w:bottom w:val="none" w:sz="0" w:space="0" w:color="auto"/>
            <w:right w:val="none" w:sz="0" w:space="0" w:color="auto"/>
          </w:divBdr>
        </w:div>
        <w:div w:id="229852668">
          <w:marLeft w:val="480"/>
          <w:marRight w:val="0"/>
          <w:marTop w:val="0"/>
          <w:marBottom w:val="0"/>
          <w:divBdr>
            <w:top w:val="none" w:sz="0" w:space="0" w:color="auto"/>
            <w:left w:val="none" w:sz="0" w:space="0" w:color="auto"/>
            <w:bottom w:val="none" w:sz="0" w:space="0" w:color="auto"/>
            <w:right w:val="none" w:sz="0" w:space="0" w:color="auto"/>
          </w:divBdr>
        </w:div>
        <w:div w:id="2085252252">
          <w:marLeft w:val="480"/>
          <w:marRight w:val="0"/>
          <w:marTop w:val="0"/>
          <w:marBottom w:val="0"/>
          <w:divBdr>
            <w:top w:val="none" w:sz="0" w:space="0" w:color="auto"/>
            <w:left w:val="none" w:sz="0" w:space="0" w:color="auto"/>
            <w:bottom w:val="none" w:sz="0" w:space="0" w:color="auto"/>
            <w:right w:val="none" w:sz="0" w:space="0" w:color="auto"/>
          </w:divBdr>
        </w:div>
        <w:div w:id="1339625633">
          <w:marLeft w:val="480"/>
          <w:marRight w:val="0"/>
          <w:marTop w:val="0"/>
          <w:marBottom w:val="0"/>
          <w:divBdr>
            <w:top w:val="none" w:sz="0" w:space="0" w:color="auto"/>
            <w:left w:val="none" w:sz="0" w:space="0" w:color="auto"/>
            <w:bottom w:val="none" w:sz="0" w:space="0" w:color="auto"/>
            <w:right w:val="none" w:sz="0" w:space="0" w:color="auto"/>
          </w:divBdr>
        </w:div>
        <w:div w:id="2075930751">
          <w:marLeft w:val="480"/>
          <w:marRight w:val="0"/>
          <w:marTop w:val="0"/>
          <w:marBottom w:val="0"/>
          <w:divBdr>
            <w:top w:val="none" w:sz="0" w:space="0" w:color="auto"/>
            <w:left w:val="none" w:sz="0" w:space="0" w:color="auto"/>
            <w:bottom w:val="none" w:sz="0" w:space="0" w:color="auto"/>
            <w:right w:val="none" w:sz="0" w:space="0" w:color="auto"/>
          </w:divBdr>
        </w:div>
        <w:div w:id="321154755">
          <w:marLeft w:val="480"/>
          <w:marRight w:val="0"/>
          <w:marTop w:val="0"/>
          <w:marBottom w:val="0"/>
          <w:divBdr>
            <w:top w:val="none" w:sz="0" w:space="0" w:color="auto"/>
            <w:left w:val="none" w:sz="0" w:space="0" w:color="auto"/>
            <w:bottom w:val="none" w:sz="0" w:space="0" w:color="auto"/>
            <w:right w:val="none" w:sz="0" w:space="0" w:color="auto"/>
          </w:divBdr>
        </w:div>
        <w:div w:id="1388533553">
          <w:marLeft w:val="480"/>
          <w:marRight w:val="0"/>
          <w:marTop w:val="0"/>
          <w:marBottom w:val="0"/>
          <w:divBdr>
            <w:top w:val="none" w:sz="0" w:space="0" w:color="auto"/>
            <w:left w:val="none" w:sz="0" w:space="0" w:color="auto"/>
            <w:bottom w:val="none" w:sz="0" w:space="0" w:color="auto"/>
            <w:right w:val="none" w:sz="0" w:space="0" w:color="auto"/>
          </w:divBdr>
        </w:div>
        <w:div w:id="425274267">
          <w:marLeft w:val="480"/>
          <w:marRight w:val="0"/>
          <w:marTop w:val="0"/>
          <w:marBottom w:val="0"/>
          <w:divBdr>
            <w:top w:val="none" w:sz="0" w:space="0" w:color="auto"/>
            <w:left w:val="none" w:sz="0" w:space="0" w:color="auto"/>
            <w:bottom w:val="none" w:sz="0" w:space="0" w:color="auto"/>
            <w:right w:val="none" w:sz="0" w:space="0" w:color="auto"/>
          </w:divBdr>
        </w:div>
        <w:div w:id="1604023950">
          <w:marLeft w:val="480"/>
          <w:marRight w:val="0"/>
          <w:marTop w:val="0"/>
          <w:marBottom w:val="0"/>
          <w:divBdr>
            <w:top w:val="none" w:sz="0" w:space="0" w:color="auto"/>
            <w:left w:val="none" w:sz="0" w:space="0" w:color="auto"/>
            <w:bottom w:val="none" w:sz="0" w:space="0" w:color="auto"/>
            <w:right w:val="none" w:sz="0" w:space="0" w:color="auto"/>
          </w:divBdr>
        </w:div>
        <w:div w:id="1304773370">
          <w:marLeft w:val="480"/>
          <w:marRight w:val="0"/>
          <w:marTop w:val="0"/>
          <w:marBottom w:val="0"/>
          <w:divBdr>
            <w:top w:val="none" w:sz="0" w:space="0" w:color="auto"/>
            <w:left w:val="none" w:sz="0" w:space="0" w:color="auto"/>
            <w:bottom w:val="none" w:sz="0" w:space="0" w:color="auto"/>
            <w:right w:val="none" w:sz="0" w:space="0" w:color="auto"/>
          </w:divBdr>
        </w:div>
        <w:div w:id="2077236187">
          <w:marLeft w:val="480"/>
          <w:marRight w:val="0"/>
          <w:marTop w:val="0"/>
          <w:marBottom w:val="0"/>
          <w:divBdr>
            <w:top w:val="none" w:sz="0" w:space="0" w:color="auto"/>
            <w:left w:val="none" w:sz="0" w:space="0" w:color="auto"/>
            <w:bottom w:val="none" w:sz="0" w:space="0" w:color="auto"/>
            <w:right w:val="none" w:sz="0" w:space="0" w:color="auto"/>
          </w:divBdr>
        </w:div>
        <w:div w:id="732392041">
          <w:marLeft w:val="480"/>
          <w:marRight w:val="0"/>
          <w:marTop w:val="0"/>
          <w:marBottom w:val="0"/>
          <w:divBdr>
            <w:top w:val="none" w:sz="0" w:space="0" w:color="auto"/>
            <w:left w:val="none" w:sz="0" w:space="0" w:color="auto"/>
            <w:bottom w:val="none" w:sz="0" w:space="0" w:color="auto"/>
            <w:right w:val="none" w:sz="0" w:space="0" w:color="auto"/>
          </w:divBdr>
        </w:div>
        <w:div w:id="1610966610">
          <w:marLeft w:val="480"/>
          <w:marRight w:val="0"/>
          <w:marTop w:val="0"/>
          <w:marBottom w:val="0"/>
          <w:divBdr>
            <w:top w:val="none" w:sz="0" w:space="0" w:color="auto"/>
            <w:left w:val="none" w:sz="0" w:space="0" w:color="auto"/>
            <w:bottom w:val="none" w:sz="0" w:space="0" w:color="auto"/>
            <w:right w:val="none" w:sz="0" w:space="0" w:color="auto"/>
          </w:divBdr>
        </w:div>
        <w:div w:id="1826312273">
          <w:marLeft w:val="480"/>
          <w:marRight w:val="0"/>
          <w:marTop w:val="0"/>
          <w:marBottom w:val="0"/>
          <w:divBdr>
            <w:top w:val="none" w:sz="0" w:space="0" w:color="auto"/>
            <w:left w:val="none" w:sz="0" w:space="0" w:color="auto"/>
            <w:bottom w:val="none" w:sz="0" w:space="0" w:color="auto"/>
            <w:right w:val="none" w:sz="0" w:space="0" w:color="auto"/>
          </w:divBdr>
        </w:div>
        <w:div w:id="1510410397">
          <w:marLeft w:val="480"/>
          <w:marRight w:val="0"/>
          <w:marTop w:val="0"/>
          <w:marBottom w:val="0"/>
          <w:divBdr>
            <w:top w:val="none" w:sz="0" w:space="0" w:color="auto"/>
            <w:left w:val="none" w:sz="0" w:space="0" w:color="auto"/>
            <w:bottom w:val="none" w:sz="0" w:space="0" w:color="auto"/>
            <w:right w:val="none" w:sz="0" w:space="0" w:color="auto"/>
          </w:divBdr>
        </w:div>
        <w:div w:id="2142385045">
          <w:marLeft w:val="480"/>
          <w:marRight w:val="0"/>
          <w:marTop w:val="0"/>
          <w:marBottom w:val="0"/>
          <w:divBdr>
            <w:top w:val="none" w:sz="0" w:space="0" w:color="auto"/>
            <w:left w:val="none" w:sz="0" w:space="0" w:color="auto"/>
            <w:bottom w:val="none" w:sz="0" w:space="0" w:color="auto"/>
            <w:right w:val="none" w:sz="0" w:space="0" w:color="auto"/>
          </w:divBdr>
        </w:div>
        <w:div w:id="2131975865">
          <w:marLeft w:val="480"/>
          <w:marRight w:val="0"/>
          <w:marTop w:val="0"/>
          <w:marBottom w:val="0"/>
          <w:divBdr>
            <w:top w:val="none" w:sz="0" w:space="0" w:color="auto"/>
            <w:left w:val="none" w:sz="0" w:space="0" w:color="auto"/>
            <w:bottom w:val="none" w:sz="0" w:space="0" w:color="auto"/>
            <w:right w:val="none" w:sz="0" w:space="0" w:color="auto"/>
          </w:divBdr>
        </w:div>
        <w:div w:id="1917590982">
          <w:marLeft w:val="480"/>
          <w:marRight w:val="0"/>
          <w:marTop w:val="0"/>
          <w:marBottom w:val="0"/>
          <w:divBdr>
            <w:top w:val="none" w:sz="0" w:space="0" w:color="auto"/>
            <w:left w:val="none" w:sz="0" w:space="0" w:color="auto"/>
            <w:bottom w:val="none" w:sz="0" w:space="0" w:color="auto"/>
            <w:right w:val="none" w:sz="0" w:space="0" w:color="auto"/>
          </w:divBdr>
        </w:div>
        <w:div w:id="1214197364">
          <w:marLeft w:val="480"/>
          <w:marRight w:val="0"/>
          <w:marTop w:val="0"/>
          <w:marBottom w:val="0"/>
          <w:divBdr>
            <w:top w:val="none" w:sz="0" w:space="0" w:color="auto"/>
            <w:left w:val="none" w:sz="0" w:space="0" w:color="auto"/>
            <w:bottom w:val="none" w:sz="0" w:space="0" w:color="auto"/>
            <w:right w:val="none" w:sz="0" w:space="0" w:color="auto"/>
          </w:divBdr>
        </w:div>
        <w:div w:id="1014579581">
          <w:marLeft w:val="480"/>
          <w:marRight w:val="0"/>
          <w:marTop w:val="0"/>
          <w:marBottom w:val="0"/>
          <w:divBdr>
            <w:top w:val="none" w:sz="0" w:space="0" w:color="auto"/>
            <w:left w:val="none" w:sz="0" w:space="0" w:color="auto"/>
            <w:bottom w:val="none" w:sz="0" w:space="0" w:color="auto"/>
            <w:right w:val="none" w:sz="0" w:space="0" w:color="auto"/>
          </w:divBdr>
        </w:div>
        <w:div w:id="19285229">
          <w:marLeft w:val="480"/>
          <w:marRight w:val="0"/>
          <w:marTop w:val="0"/>
          <w:marBottom w:val="0"/>
          <w:divBdr>
            <w:top w:val="none" w:sz="0" w:space="0" w:color="auto"/>
            <w:left w:val="none" w:sz="0" w:space="0" w:color="auto"/>
            <w:bottom w:val="none" w:sz="0" w:space="0" w:color="auto"/>
            <w:right w:val="none" w:sz="0" w:space="0" w:color="auto"/>
          </w:divBdr>
        </w:div>
        <w:div w:id="1721438710">
          <w:marLeft w:val="480"/>
          <w:marRight w:val="0"/>
          <w:marTop w:val="0"/>
          <w:marBottom w:val="0"/>
          <w:divBdr>
            <w:top w:val="none" w:sz="0" w:space="0" w:color="auto"/>
            <w:left w:val="none" w:sz="0" w:space="0" w:color="auto"/>
            <w:bottom w:val="none" w:sz="0" w:space="0" w:color="auto"/>
            <w:right w:val="none" w:sz="0" w:space="0" w:color="auto"/>
          </w:divBdr>
        </w:div>
        <w:div w:id="710376063">
          <w:marLeft w:val="480"/>
          <w:marRight w:val="0"/>
          <w:marTop w:val="0"/>
          <w:marBottom w:val="0"/>
          <w:divBdr>
            <w:top w:val="none" w:sz="0" w:space="0" w:color="auto"/>
            <w:left w:val="none" w:sz="0" w:space="0" w:color="auto"/>
            <w:bottom w:val="none" w:sz="0" w:space="0" w:color="auto"/>
            <w:right w:val="none" w:sz="0" w:space="0" w:color="auto"/>
          </w:divBdr>
        </w:div>
        <w:div w:id="359864246">
          <w:marLeft w:val="480"/>
          <w:marRight w:val="0"/>
          <w:marTop w:val="0"/>
          <w:marBottom w:val="0"/>
          <w:divBdr>
            <w:top w:val="none" w:sz="0" w:space="0" w:color="auto"/>
            <w:left w:val="none" w:sz="0" w:space="0" w:color="auto"/>
            <w:bottom w:val="none" w:sz="0" w:space="0" w:color="auto"/>
            <w:right w:val="none" w:sz="0" w:space="0" w:color="auto"/>
          </w:divBdr>
        </w:div>
        <w:div w:id="886334825">
          <w:marLeft w:val="480"/>
          <w:marRight w:val="0"/>
          <w:marTop w:val="0"/>
          <w:marBottom w:val="0"/>
          <w:divBdr>
            <w:top w:val="none" w:sz="0" w:space="0" w:color="auto"/>
            <w:left w:val="none" w:sz="0" w:space="0" w:color="auto"/>
            <w:bottom w:val="none" w:sz="0" w:space="0" w:color="auto"/>
            <w:right w:val="none" w:sz="0" w:space="0" w:color="auto"/>
          </w:divBdr>
        </w:div>
        <w:div w:id="383875896">
          <w:marLeft w:val="480"/>
          <w:marRight w:val="0"/>
          <w:marTop w:val="0"/>
          <w:marBottom w:val="0"/>
          <w:divBdr>
            <w:top w:val="none" w:sz="0" w:space="0" w:color="auto"/>
            <w:left w:val="none" w:sz="0" w:space="0" w:color="auto"/>
            <w:bottom w:val="none" w:sz="0" w:space="0" w:color="auto"/>
            <w:right w:val="none" w:sz="0" w:space="0" w:color="auto"/>
          </w:divBdr>
        </w:div>
        <w:div w:id="1140342257">
          <w:marLeft w:val="480"/>
          <w:marRight w:val="0"/>
          <w:marTop w:val="0"/>
          <w:marBottom w:val="0"/>
          <w:divBdr>
            <w:top w:val="none" w:sz="0" w:space="0" w:color="auto"/>
            <w:left w:val="none" w:sz="0" w:space="0" w:color="auto"/>
            <w:bottom w:val="none" w:sz="0" w:space="0" w:color="auto"/>
            <w:right w:val="none" w:sz="0" w:space="0" w:color="auto"/>
          </w:divBdr>
        </w:div>
        <w:div w:id="1666863314">
          <w:marLeft w:val="480"/>
          <w:marRight w:val="0"/>
          <w:marTop w:val="0"/>
          <w:marBottom w:val="0"/>
          <w:divBdr>
            <w:top w:val="none" w:sz="0" w:space="0" w:color="auto"/>
            <w:left w:val="none" w:sz="0" w:space="0" w:color="auto"/>
            <w:bottom w:val="none" w:sz="0" w:space="0" w:color="auto"/>
            <w:right w:val="none" w:sz="0" w:space="0" w:color="auto"/>
          </w:divBdr>
        </w:div>
        <w:div w:id="927035563">
          <w:marLeft w:val="480"/>
          <w:marRight w:val="0"/>
          <w:marTop w:val="0"/>
          <w:marBottom w:val="0"/>
          <w:divBdr>
            <w:top w:val="none" w:sz="0" w:space="0" w:color="auto"/>
            <w:left w:val="none" w:sz="0" w:space="0" w:color="auto"/>
            <w:bottom w:val="none" w:sz="0" w:space="0" w:color="auto"/>
            <w:right w:val="none" w:sz="0" w:space="0" w:color="auto"/>
          </w:divBdr>
        </w:div>
        <w:div w:id="1835872221">
          <w:marLeft w:val="480"/>
          <w:marRight w:val="0"/>
          <w:marTop w:val="0"/>
          <w:marBottom w:val="0"/>
          <w:divBdr>
            <w:top w:val="none" w:sz="0" w:space="0" w:color="auto"/>
            <w:left w:val="none" w:sz="0" w:space="0" w:color="auto"/>
            <w:bottom w:val="none" w:sz="0" w:space="0" w:color="auto"/>
            <w:right w:val="none" w:sz="0" w:space="0" w:color="auto"/>
          </w:divBdr>
        </w:div>
        <w:div w:id="1036008924">
          <w:marLeft w:val="480"/>
          <w:marRight w:val="0"/>
          <w:marTop w:val="0"/>
          <w:marBottom w:val="0"/>
          <w:divBdr>
            <w:top w:val="none" w:sz="0" w:space="0" w:color="auto"/>
            <w:left w:val="none" w:sz="0" w:space="0" w:color="auto"/>
            <w:bottom w:val="none" w:sz="0" w:space="0" w:color="auto"/>
            <w:right w:val="none" w:sz="0" w:space="0" w:color="auto"/>
          </w:divBdr>
        </w:div>
        <w:div w:id="1094471481">
          <w:marLeft w:val="480"/>
          <w:marRight w:val="0"/>
          <w:marTop w:val="0"/>
          <w:marBottom w:val="0"/>
          <w:divBdr>
            <w:top w:val="none" w:sz="0" w:space="0" w:color="auto"/>
            <w:left w:val="none" w:sz="0" w:space="0" w:color="auto"/>
            <w:bottom w:val="none" w:sz="0" w:space="0" w:color="auto"/>
            <w:right w:val="none" w:sz="0" w:space="0" w:color="auto"/>
          </w:divBdr>
        </w:div>
        <w:div w:id="1685669510">
          <w:marLeft w:val="480"/>
          <w:marRight w:val="0"/>
          <w:marTop w:val="0"/>
          <w:marBottom w:val="0"/>
          <w:divBdr>
            <w:top w:val="none" w:sz="0" w:space="0" w:color="auto"/>
            <w:left w:val="none" w:sz="0" w:space="0" w:color="auto"/>
            <w:bottom w:val="none" w:sz="0" w:space="0" w:color="auto"/>
            <w:right w:val="none" w:sz="0" w:space="0" w:color="auto"/>
          </w:divBdr>
        </w:div>
        <w:div w:id="785272799">
          <w:marLeft w:val="480"/>
          <w:marRight w:val="0"/>
          <w:marTop w:val="0"/>
          <w:marBottom w:val="0"/>
          <w:divBdr>
            <w:top w:val="none" w:sz="0" w:space="0" w:color="auto"/>
            <w:left w:val="none" w:sz="0" w:space="0" w:color="auto"/>
            <w:bottom w:val="none" w:sz="0" w:space="0" w:color="auto"/>
            <w:right w:val="none" w:sz="0" w:space="0" w:color="auto"/>
          </w:divBdr>
        </w:div>
        <w:div w:id="1020621759">
          <w:marLeft w:val="480"/>
          <w:marRight w:val="0"/>
          <w:marTop w:val="0"/>
          <w:marBottom w:val="0"/>
          <w:divBdr>
            <w:top w:val="none" w:sz="0" w:space="0" w:color="auto"/>
            <w:left w:val="none" w:sz="0" w:space="0" w:color="auto"/>
            <w:bottom w:val="none" w:sz="0" w:space="0" w:color="auto"/>
            <w:right w:val="none" w:sz="0" w:space="0" w:color="auto"/>
          </w:divBdr>
        </w:div>
        <w:div w:id="364210116">
          <w:marLeft w:val="480"/>
          <w:marRight w:val="0"/>
          <w:marTop w:val="0"/>
          <w:marBottom w:val="0"/>
          <w:divBdr>
            <w:top w:val="none" w:sz="0" w:space="0" w:color="auto"/>
            <w:left w:val="none" w:sz="0" w:space="0" w:color="auto"/>
            <w:bottom w:val="none" w:sz="0" w:space="0" w:color="auto"/>
            <w:right w:val="none" w:sz="0" w:space="0" w:color="auto"/>
          </w:divBdr>
        </w:div>
        <w:div w:id="2107536718">
          <w:marLeft w:val="480"/>
          <w:marRight w:val="0"/>
          <w:marTop w:val="0"/>
          <w:marBottom w:val="0"/>
          <w:divBdr>
            <w:top w:val="none" w:sz="0" w:space="0" w:color="auto"/>
            <w:left w:val="none" w:sz="0" w:space="0" w:color="auto"/>
            <w:bottom w:val="none" w:sz="0" w:space="0" w:color="auto"/>
            <w:right w:val="none" w:sz="0" w:space="0" w:color="auto"/>
          </w:divBdr>
        </w:div>
        <w:div w:id="1540320952">
          <w:marLeft w:val="480"/>
          <w:marRight w:val="0"/>
          <w:marTop w:val="0"/>
          <w:marBottom w:val="0"/>
          <w:divBdr>
            <w:top w:val="none" w:sz="0" w:space="0" w:color="auto"/>
            <w:left w:val="none" w:sz="0" w:space="0" w:color="auto"/>
            <w:bottom w:val="none" w:sz="0" w:space="0" w:color="auto"/>
            <w:right w:val="none" w:sz="0" w:space="0" w:color="auto"/>
          </w:divBdr>
        </w:div>
        <w:div w:id="620303932">
          <w:marLeft w:val="480"/>
          <w:marRight w:val="0"/>
          <w:marTop w:val="0"/>
          <w:marBottom w:val="0"/>
          <w:divBdr>
            <w:top w:val="none" w:sz="0" w:space="0" w:color="auto"/>
            <w:left w:val="none" w:sz="0" w:space="0" w:color="auto"/>
            <w:bottom w:val="none" w:sz="0" w:space="0" w:color="auto"/>
            <w:right w:val="none" w:sz="0" w:space="0" w:color="auto"/>
          </w:divBdr>
        </w:div>
        <w:div w:id="281154170">
          <w:marLeft w:val="480"/>
          <w:marRight w:val="0"/>
          <w:marTop w:val="0"/>
          <w:marBottom w:val="0"/>
          <w:divBdr>
            <w:top w:val="none" w:sz="0" w:space="0" w:color="auto"/>
            <w:left w:val="none" w:sz="0" w:space="0" w:color="auto"/>
            <w:bottom w:val="none" w:sz="0" w:space="0" w:color="auto"/>
            <w:right w:val="none" w:sz="0" w:space="0" w:color="auto"/>
          </w:divBdr>
        </w:div>
        <w:div w:id="1591693955">
          <w:marLeft w:val="480"/>
          <w:marRight w:val="0"/>
          <w:marTop w:val="0"/>
          <w:marBottom w:val="0"/>
          <w:divBdr>
            <w:top w:val="none" w:sz="0" w:space="0" w:color="auto"/>
            <w:left w:val="none" w:sz="0" w:space="0" w:color="auto"/>
            <w:bottom w:val="none" w:sz="0" w:space="0" w:color="auto"/>
            <w:right w:val="none" w:sz="0" w:space="0" w:color="auto"/>
          </w:divBdr>
        </w:div>
        <w:div w:id="2035301555">
          <w:marLeft w:val="480"/>
          <w:marRight w:val="0"/>
          <w:marTop w:val="0"/>
          <w:marBottom w:val="0"/>
          <w:divBdr>
            <w:top w:val="none" w:sz="0" w:space="0" w:color="auto"/>
            <w:left w:val="none" w:sz="0" w:space="0" w:color="auto"/>
            <w:bottom w:val="none" w:sz="0" w:space="0" w:color="auto"/>
            <w:right w:val="none" w:sz="0" w:space="0" w:color="auto"/>
          </w:divBdr>
        </w:div>
        <w:div w:id="1098523908">
          <w:marLeft w:val="480"/>
          <w:marRight w:val="0"/>
          <w:marTop w:val="0"/>
          <w:marBottom w:val="0"/>
          <w:divBdr>
            <w:top w:val="none" w:sz="0" w:space="0" w:color="auto"/>
            <w:left w:val="none" w:sz="0" w:space="0" w:color="auto"/>
            <w:bottom w:val="none" w:sz="0" w:space="0" w:color="auto"/>
            <w:right w:val="none" w:sz="0" w:space="0" w:color="auto"/>
          </w:divBdr>
        </w:div>
        <w:div w:id="744450873">
          <w:marLeft w:val="480"/>
          <w:marRight w:val="0"/>
          <w:marTop w:val="0"/>
          <w:marBottom w:val="0"/>
          <w:divBdr>
            <w:top w:val="none" w:sz="0" w:space="0" w:color="auto"/>
            <w:left w:val="none" w:sz="0" w:space="0" w:color="auto"/>
            <w:bottom w:val="none" w:sz="0" w:space="0" w:color="auto"/>
            <w:right w:val="none" w:sz="0" w:space="0" w:color="auto"/>
          </w:divBdr>
        </w:div>
        <w:div w:id="239828930">
          <w:marLeft w:val="480"/>
          <w:marRight w:val="0"/>
          <w:marTop w:val="0"/>
          <w:marBottom w:val="0"/>
          <w:divBdr>
            <w:top w:val="none" w:sz="0" w:space="0" w:color="auto"/>
            <w:left w:val="none" w:sz="0" w:space="0" w:color="auto"/>
            <w:bottom w:val="none" w:sz="0" w:space="0" w:color="auto"/>
            <w:right w:val="none" w:sz="0" w:space="0" w:color="auto"/>
          </w:divBdr>
        </w:div>
      </w:divsChild>
    </w:div>
    <w:div w:id="1625039281">
      <w:bodyDiv w:val="1"/>
      <w:marLeft w:val="0"/>
      <w:marRight w:val="0"/>
      <w:marTop w:val="0"/>
      <w:marBottom w:val="0"/>
      <w:divBdr>
        <w:top w:val="none" w:sz="0" w:space="0" w:color="auto"/>
        <w:left w:val="none" w:sz="0" w:space="0" w:color="auto"/>
        <w:bottom w:val="none" w:sz="0" w:space="0" w:color="auto"/>
        <w:right w:val="none" w:sz="0" w:space="0" w:color="auto"/>
      </w:divBdr>
    </w:div>
    <w:div w:id="1628970779">
      <w:bodyDiv w:val="1"/>
      <w:marLeft w:val="0"/>
      <w:marRight w:val="0"/>
      <w:marTop w:val="0"/>
      <w:marBottom w:val="0"/>
      <w:divBdr>
        <w:top w:val="none" w:sz="0" w:space="0" w:color="auto"/>
        <w:left w:val="none" w:sz="0" w:space="0" w:color="auto"/>
        <w:bottom w:val="none" w:sz="0" w:space="0" w:color="auto"/>
        <w:right w:val="none" w:sz="0" w:space="0" w:color="auto"/>
      </w:divBdr>
    </w:div>
    <w:div w:id="1634486017">
      <w:bodyDiv w:val="1"/>
      <w:marLeft w:val="0"/>
      <w:marRight w:val="0"/>
      <w:marTop w:val="0"/>
      <w:marBottom w:val="0"/>
      <w:divBdr>
        <w:top w:val="none" w:sz="0" w:space="0" w:color="auto"/>
        <w:left w:val="none" w:sz="0" w:space="0" w:color="auto"/>
        <w:bottom w:val="none" w:sz="0" w:space="0" w:color="auto"/>
        <w:right w:val="none" w:sz="0" w:space="0" w:color="auto"/>
      </w:divBdr>
    </w:div>
    <w:div w:id="1635453082">
      <w:bodyDiv w:val="1"/>
      <w:marLeft w:val="0"/>
      <w:marRight w:val="0"/>
      <w:marTop w:val="0"/>
      <w:marBottom w:val="0"/>
      <w:divBdr>
        <w:top w:val="none" w:sz="0" w:space="0" w:color="auto"/>
        <w:left w:val="none" w:sz="0" w:space="0" w:color="auto"/>
        <w:bottom w:val="none" w:sz="0" w:space="0" w:color="auto"/>
        <w:right w:val="none" w:sz="0" w:space="0" w:color="auto"/>
      </w:divBdr>
    </w:div>
    <w:div w:id="1635601880">
      <w:bodyDiv w:val="1"/>
      <w:marLeft w:val="0"/>
      <w:marRight w:val="0"/>
      <w:marTop w:val="0"/>
      <w:marBottom w:val="0"/>
      <w:divBdr>
        <w:top w:val="none" w:sz="0" w:space="0" w:color="auto"/>
        <w:left w:val="none" w:sz="0" w:space="0" w:color="auto"/>
        <w:bottom w:val="none" w:sz="0" w:space="0" w:color="auto"/>
        <w:right w:val="none" w:sz="0" w:space="0" w:color="auto"/>
      </w:divBdr>
    </w:div>
    <w:div w:id="1636568124">
      <w:bodyDiv w:val="1"/>
      <w:marLeft w:val="0"/>
      <w:marRight w:val="0"/>
      <w:marTop w:val="0"/>
      <w:marBottom w:val="0"/>
      <w:divBdr>
        <w:top w:val="none" w:sz="0" w:space="0" w:color="auto"/>
        <w:left w:val="none" w:sz="0" w:space="0" w:color="auto"/>
        <w:bottom w:val="none" w:sz="0" w:space="0" w:color="auto"/>
        <w:right w:val="none" w:sz="0" w:space="0" w:color="auto"/>
      </w:divBdr>
    </w:div>
    <w:div w:id="1636832506">
      <w:bodyDiv w:val="1"/>
      <w:marLeft w:val="0"/>
      <w:marRight w:val="0"/>
      <w:marTop w:val="0"/>
      <w:marBottom w:val="0"/>
      <w:divBdr>
        <w:top w:val="none" w:sz="0" w:space="0" w:color="auto"/>
        <w:left w:val="none" w:sz="0" w:space="0" w:color="auto"/>
        <w:bottom w:val="none" w:sz="0" w:space="0" w:color="auto"/>
        <w:right w:val="none" w:sz="0" w:space="0" w:color="auto"/>
      </w:divBdr>
    </w:div>
    <w:div w:id="1639914023">
      <w:bodyDiv w:val="1"/>
      <w:marLeft w:val="0"/>
      <w:marRight w:val="0"/>
      <w:marTop w:val="0"/>
      <w:marBottom w:val="0"/>
      <w:divBdr>
        <w:top w:val="none" w:sz="0" w:space="0" w:color="auto"/>
        <w:left w:val="none" w:sz="0" w:space="0" w:color="auto"/>
        <w:bottom w:val="none" w:sz="0" w:space="0" w:color="auto"/>
        <w:right w:val="none" w:sz="0" w:space="0" w:color="auto"/>
      </w:divBdr>
    </w:div>
    <w:div w:id="1641686039">
      <w:bodyDiv w:val="1"/>
      <w:marLeft w:val="0"/>
      <w:marRight w:val="0"/>
      <w:marTop w:val="0"/>
      <w:marBottom w:val="0"/>
      <w:divBdr>
        <w:top w:val="none" w:sz="0" w:space="0" w:color="auto"/>
        <w:left w:val="none" w:sz="0" w:space="0" w:color="auto"/>
        <w:bottom w:val="none" w:sz="0" w:space="0" w:color="auto"/>
        <w:right w:val="none" w:sz="0" w:space="0" w:color="auto"/>
      </w:divBdr>
    </w:div>
    <w:div w:id="1641839238">
      <w:bodyDiv w:val="1"/>
      <w:marLeft w:val="0"/>
      <w:marRight w:val="0"/>
      <w:marTop w:val="0"/>
      <w:marBottom w:val="0"/>
      <w:divBdr>
        <w:top w:val="none" w:sz="0" w:space="0" w:color="auto"/>
        <w:left w:val="none" w:sz="0" w:space="0" w:color="auto"/>
        <w:bottom w:val="none" w:sz="0" w:space="0" w:color="auto"/>
        <w:right w:val="none" w:sz="0" w:space="0" w:color="auto"/>
      </w:divBdr>
    </w:div>
    <w:div w:id="1642229113">
      <w:bodyDiv w:val="1"/>
      <w:marLeft w:val="0"/>
      <w:marRight w:val="0"/>
      <w:marTop w:val="0"/>
      <w:marBottom w:val="0"/>
      <w:divBdr>
        <w:top w:val="none" w:sz="0" w:space="0" w:color="auto"/>
        <w:left w:val="none" w:sz="0" w:space="0" w:color="auto"/>
        <w:bottom w:val="none" w:sz="0" w:space="0" w:color="auto"/>
        <w:right w:val="none" w:sz="0" w:space="0" w:color="auto"/>
      </w:divBdr>
    </w:div>
    <w:div w:id="1644038266">
      <w:bodyDiv w:val="1"/>
      <w:marLeft w:val="0"/>
      <w:marRight w:val="0"/>
      <w:marTop w:val="0"/>
      <w:marBottom w:val="0"/>
      <w:divBdr>
        <w:top w:val="none" w:sz="0" w:space="0" w:color="auto"/>
        <w:left w:val="none" w:sz="0" w:space="0" w:color="auto"/>
        <w:bottom w:val="none" w:sz="0" w:space="0" w:color="auto"/>
        <w:right w:val="none" w:sz="0" w:space="0" w:color="auto"/>
      </w:divBdr>
    </w:div>
    <w:div w:id="1644042191">
      <w:bodyDiv w:val="1"/>
      <w:marLeft w:val="0"/>
      <w:marRight w:val="0"/>
      <w:marTop w:val="0"/>
      <w:marBottom w:val="0"/>
      <w:divBdr>
        <w:top w:val="none" w:sz="0" w:space="0" w:color="auto"/>
        <w:left w:val="none" w:sz="0" w:space="0" w:color="auto"/>
        <w:bottom w:val="none" w:sz="0" w:space="0" w:color="auto"/>
        <w:right w:val="none" w:sz="0" w:space="0" w:color="auto"/>
      </w:divBdr>
      <w:divsChild>
        <w:div w:id="1226452343">
          <w:marLeft w:val="480"/>
          <w:marRight w:val="0"/>
          <w:marTop w:val="0"/>
          <w:marBottom w:val="0"/>
          <w:divBdr>
            <w:top w:val="none" w:sz="0" w:space="0" w:color="auto"/>
            <w:left w:val="none" w:sz="0" w:space="0" w:color="auto"/>
            <w:bottom w:val="none" w:sz="0" w:space="0" w:color="auto"/>
            <w:right w:val="none" w:sz="0" w:space="0" w:color="auto"/>
          </w:divBdr>
        </w:div>
        <w:div w:id="1147820725">
          <w:marLeft w:val="480"/>
          <w:marRight w:val="0"/>
          <w:marTop w:val="0"/>
          <w:marBottom w:val="0"/>
          <w:divBdr>
            <w:top w:val="none" w:sz="0" w:space="0" w:color="auto"/>
            <w:left w:val="none" w:sz="0" w:space="0" w:color="auto"/>
            <w:bottom w:val="none" w:sz="0" w:space="0" w:color="auto"/>
            <w:right w:val="none" w:sz="0" w:space="0" w:color="auto"/>
          </w:divBdr>
        </w:div>
        <w:div w:id="1890873758">
          <w:marLeft w:val="480"/>
          <w:marRight w:val="0"/>
          <w:marTop w:val="0"/>
          <w:marBottom w:val="0"/>
          <w:divBdr>
            <w:top w:val="none" w:sz="0" w:space="0" w:color="auto"/>
            <w:left w:val="none" w:sz="0" w:space="0" w:color="auto"/>
            <w:bottom w:val="none" w:sz="0" w:space="0" w:color="auto"/>
            <w:right w:val="none" w:sz="0" w:space="0" w:color="auto"/>
          </w:divBdr>
        </w:div>
        <w:div w:id="1779106647">
          <w:marLeft w:val="480"/>
          <w:marRight w:val="0"/>
          <w:marTop w:val="0"/>
          <w:marBottom w:val="0"/>
          <w:divBdr>
            <w:top w:val="none" w:sz="0" w:space="0" w:color="auto"/>
            <w:left w:val="none" w:sz="0" w:space="0" w:color="auto"/>
            <w:bottom w:val="none" w:sz="0" w:space="0" w:color="auto"/>
            <w:right w:val="none" w:sz="0" w:space="0" w:color="auto"/>
          </w:divBdr>
        </w:div>
        <w:div w:id="533159620">
          <w:marLeft w:val="480"/>
          <w:marRight w:val="0"/>
          <w:marTop w:val="0"/>
          <w:marBottom w:val="0"/>
          <w:divBdr>
            <w:top w:val="none" w:sz="0" w:space="0" w:color="auto"/>
            <w:left w:val="none" w:sz="0" w:space="0" w:color="auto"/>
            <w:bottom w:val="none" w:sz="0" w:space="0" w:color="auto"/>
            <w:right w:val="none" w:sz="0" w:space="0" w:color="auto"/>
          </w:divBdr>
        </w:div>
        <w:div w:id="591207572">
          <w:marLeft w:val="480"/>
          <w:marRight w:val="0"/>
          <w:marTop w:val="0"/>
          <w:marBottom w:val="0"/>
          <w:divBdr>
            <w:top w:val="none" w:sz="0" w:space="0" w:color="auto"/>
            <w:left w:val="none" w:sz="0" w:space="0" w:color="auto"/>
            <w:bottom w:val="none" w:sz="0" w:space="0" w:color="auto"/>
            <w:right w:val="none" w:sz="0" w:space="0" w:color="auto"/>
          </w:divBdr>
        </w:div>
        <w:div w:id="2024939878">
          <w:marLeft w:val="480"/>
          <w:marRight w:val="0"/>
          <w:marTop w:val="0"/>
          <w:marBottom w:val="0"/>
          <w:divBdr>
            <w:top w:val="none" w:sz="0" w:space="0" w:color="auto"/>
            <w:left w:val="none" w:sz="0" w:space="0" w:color="auto"/>
            <w:bottom w:val="none" w:sz="0" w:space="0" w:color="auto"/>
            <w:right w:val="none" w:sz="0" w:space="0" w:color="auto"/>
          </w:divBdr>
        </w:div>
        <w:div w:id="1223324746">
          <w:marLeft w:val="480"/>
          <w:marRight w:val="0"/>
          <w:marTop w:val="0"/>
          <w:marBottom w:val="0"/>
          <w:divBdr>
            <w:top w:val="none" w:sz="0" w:space="0" w:color="auto"/>
            <w:left w:val="none" w:sz="0" w:space="0" w:color="auto"/>
            <w:bottom w:val="none" w:sz="0" w:space="0" w:color="auto"/>
            <w:right w:val="none" w:sz="0" w:space="0" w:color="auto"/>
          </w:divBdr>
        </w:div>
        <w:div w:id="1764570479">
          <w:marLeft w:val="480"/>
          <w:marRight w:val="0"/>
          <w:marTop w:val="0"/>
          <w:marBottom w:val="0"/>
          <w:divBdr>
            <w:top w:val="none" w:sz="0" w:space="0" w:color="auto"/>
            <w:left w:val="none" w:sz="0" w:space="0" w:color="auto"/>
            <w:bottom w:val="none" w:sz="0" w:space="0" w:color="auto"/>
            <w:right w:val="none" w:sz="0" w:space="0" w:color="auto"/>
          </w:divBdr>
        </w:div>
        <w:div w:id="2045597657">
          <w:marLeft w:val="480"/>
          <w:marRight w:val="0"/>
          <w:marTop w:val="0"/>
          <w:marBottom w:val="0"/>
          <w:divBdr>
            <w:top w:val="none" w:sz="0" w:space="0" w:color="auto"/>
            <w:left w:val="none" w:sz="0" w:space="0" w:color="auto"/>
            <w:bottom w:val="none" w:sz="0" w:space="0" w:color="auto"/>
            <w:right w:val="none" w:sz="0" w:space="0" w:color="auto"/>
          </w:divBdr>
        </w:div>
        <w:div w:id="1374387422">
          <w:marLeft w:val="480"/>
          <w:marRight w:val="0"/>
          <w:marTop w:val="0"/>
          <w:marBottom w:val="0"/>
          <w:divBdr>
            <w:top w:val="none" w:sz="0" w:space="0" w:color="auto"/>
            <w:left w:val="none" w:sz="0" w:space="0" w:color="auto"/>
            <w:bottom w:val="none" w:sz="0" w:space="0" w:color="auto"/>
            <w:right w:val="none" w:sz="0" w:space="0" w:color="auto"/>
          </w:divBdr>
        </w:div>
        <w:div w:id="2066831093">
          <w:marLeft w:val="480"/>
          <w:marRight w:val="0"/>
          <w:marTop w:val="0"/>
          <w:marBottom w:val="0"/>
          <w:divBdr>
            <w:top w:val="none" w:sz="0" w:space="0" w:color="auto"/>
            <w:left w:val="none" w:sz="0" w:space="0" w:color="auto"/>
            <w:bottom w:val="none" w:sz="0" w:space="0" w:color="auto"/>
            <w:right w:val="none" w:sz="0" w:space="0" w:color="auto"/>
          </w:divBdr>
        </w:div>
        <w:div w:id="543759473">
          <w:marLeft w:val="480"/>
          <w:marRight w:val="0"/>
          <w:marTop w:val="0"/>
          <w:marBottom w:val="0"/>
          <w:divBdr>
            <w:top w:val="none" w:sz="0" w:space="0" w:color="auto"/>
            <w:left w:val="none" w:sz="0" w:space="0" w:color="auto"/>
            <w:bottom w:val="none" w:sz="0" w:space="0" w:color="auto"/>
            <w:right w:val="none" w:sz="0" w:space="0" w:color="auto"/>
          </w:divBdr>
        </w:div>
        <w:div w:id="711228384">
          <w:marLeft w:val="480"/>
          <w:marRight w:val="0"/>
          <w:marTop w:val="0"/>
          <w:marBottom w:val="0"/>
          <w:divBdr>
            <w:top w:val="none" w:sz="0" w:space="0" w:color="auto"/>
            <w:left w:val="none" w:sz="0" w:space="0" w:color="auto"/>
            <w:bottom w:val="none" w:sz="0" w:space="0" w:color="auto"/>
            <w:right w:val="none" w:sz="0" w:space="0" w:color="auto"/>
          </w:divBdr>
        </w:div>
        <w:div w:id="2077437037">
          <w:marLeft w:val="480"/>
          <w:marRight w:val="0"/>
          <w:marTop w:val="0"/>
          <w:marBottom w:val="0"/>
          <w:divBdr>
            <w:top w:val="none" w:sz="0" w:space="0" w:color="auto"/>
            <w:left w:val="none" w:sz="0" w:space="0" w:color="auto"/>
            <w:bottom w:val="none" w:sz="0" w:space="0" w:color="auto"/>
            <w:right w:val="none" w:sz="0" w:space="0" w:color="auto"/>
          </w:divBdr>
        </w:div>
        <w:div w:id="1926452178">
          <w:marLeft w:val="480"/>
          <w:marRight w:val="0"/>
          <w:marTop w:val="0"/>
          <w:marBottom w:val="0"/>
          <w:divBdr>
            <w:top w:val="none" w:sz="0" w:space="0" w:color="auto"/>
            <w:left w:val="none" w:sz="0" w:space="0" w:color="auto"/>
            <w:bottom w:val="none" w:sz="0" w:space="0" w:color="auto"/>
            <w:right w:val="none" w:sz="0" w:space="0" w:color="auto"/>
          </w:divBdr>
        </w:div>
        <w:div w:id="1396663576">
          <w:marLeft w:val="480"/>
          <w:marRight w:val="0"/>
          <w:marTop w:val="0"/>
          <w:marBottom w:val="0"/>
          <w:divBdr>
            <w:top w:val="none" w:sz="0" w:space="0" w:color="auto"/>
            <w:left w:val="none" w:sz="0" w:space="0" w:color="auto"/>
            <w:bottom w:val="none" w:sz="0" w:space="0" w:color="auto"/>
            <w:right w:val="none" w:sz="0" w:space="0" w:color="auto"/>
          </w:divBdr>
        </w:div>
        <w:div w:id="1632783498">
          <w:marLeft w:val="480"/>
          <w:marRight w:val="0"/>
          <w:marTop w:val="0"/>
          <w:marBottom w:val="0"/>
          <w:divBdr>
            <w:top w:val="none" w:sz="0" w:space="0" w:color="auto"/>
            <w:left w:val="none" w:sz="0" w:space="0" w:color="auto"/>
            <w:bottom w:val="none" w:sz="0" w:space="0" w:color="auto"/>
            <w:right w:val="none" w:sz="0" w:space="0" w:color="auto"/>
          </w:divBdr>
        </w:div>
        <w:div w:id="1694727699">
          <w:marLeft w:val="480"/>
          <w:marRight w:val="0"/>
          <w:marTop w:val="0"/>
          <w:marBottom w:val="0"/>
          <w:divBdr>
            <w:top w:val="none" w:sz="0" w:space="0" w:color="auto"/>
            <w:left w:val="none" w:sz="0" w:space="0" w:color="auto"/>
            <w:bottom w:val="none" w:sz="0" w:space="0" w:color="auto"/>
            <w:right w:val="none" w:sz="0" w:space="0" w:color="auto"/>
          </w:divBdr>
        </w:div>
        <w:div w:id="1438913503">
          <w:marLeft w:val="480"/>
          <w:marRight w:val="0"/>
          <w:marTop w:val="0"/>
          <w:marBottom w:val="0"/>
          <w:divBdr>
            <w:top w:val="none" w:sz="0" w:space="0" w:color="auto"/>
            <w:left w:val="none" w:sz="0" w:space="0" w:color="auto"/>
            <w:bottom w:val="none" w:sz="0" w:space="0" w:color="auto"/>
            <w:right w:val="none" w:sz="0" w:space="0" w:color="auto"/>
          </w:divBdr>
        </w:div>
        <w:div w:id="1655455443">
          <w:marLeft w:val="480"/>
          <w:marRight w:val="0"/>
          <w:marTop w:val="0"/>
          <w:marBottom w:val="0"/>
          <w:divBdr>
            <w:top w:val="none" w:sz="0" w:space="0" w:color="auto"/>
            <w:left w:val="none" w:sz="0" w:space="0" w:color="auto"/>
            <w:bottom w:val="none" w:sz="0" w:space="0" w:color="auto"/>
            <w:right w:val="none" w:sz="0" w:space="0" w:color="auto"/>
          </w:divBdr>
        </w:div>
        <w:div w:id="816461427">
          <w:marLeft w:val="480"/>
          <w:marRight w:val="0"/>
          <w:marTop w:val="0"/>
          <w:marBottom w:val="0"/>
          <w:divBdr>
            <w:top w:val="none" w:sz="0" w:space="0" w:color="auto"/>
            <w:left w:val="none" w:sz="0" w:space="0" w:color="auto"/>
            <w:bottom w:val="none" w:sz="0" w:space="0" w:color="auto"/>
            <w:right w:val="none" w:sz="0" w:space="0" w:color="auto"/>
          </w:divBdr>
        </w:div>
        <w:div w:id="2015643818">
          <w:marLeft w:val="480"/>
          <w:marRight w:val="0"/>
          <w:marTop w:val="0"/>
          <w:marBottom w:val="0"/>
          <w:divBdr>
            <w:top w:val="none" w:sz="0" w:space="0" w:color="auto"/>
            <w:left w:val="none" w:sz="0" w:space="0" w:color="auto"/>
            <w:bottom w:val="none" w:sz="0" w:space="0" w:color="auto"/>
            <w:right w:val="none" w:sz="0" w:space="0" w:color="auto"/>
          </w:divBdr>
        </w:div>
        <w:div w:id="1123234540">
          <w:marLeft w:val="480"/>
          <w:marRight w:val="0"/>
          <w:marTop w:val="0"/>
          <w:marBottom w:val="0"/>
          <w:divBdr>
            <w:top w:val="none" w:sz="0" w:space="0" w:color="auto"/>
            <w:left w:val="none" w:sz="0" w:space="0" w:color="auto"/>
            <w:bottom w:val="none" w:sz="0" w:space="0" w:color="auto"/>
            <w:right w:val="none" w:sz="0" w:space="0" w:color="auto"/>
          </w:divBdr>
        </w:div>
        <w:div w:id="600921022">
          <w:marLeft w:val="480"/>
          <w:marRight w:val="0"/>
          <w:marTop w:val="0"/>
          <w:marBottom w:val="0"/>
          <w:divBdr>
            <w:top w:val="none" w:sz="0" w:space="0" w:color="auto"/>
            <w:left w:val="none" w:sz="0" w:space="0" w:color="auto"/>
            <w:bottom w:val="none" w:sz="0" w:space="0" w:color="auto"/>
            <w:right w:val="none" w:sz="0" w:space="0" w:color="auto"/>
          </w:divBdr>
        </w:div>
        <w:div w:id="1345673315">
          <w:marLeft w:val="480"/>
          <w:marRight w:val="0"/>
          <w:marTop w:val="0"/>
          <w:marBottom w:val="0"/>
          <w:divBdr>
            <w:top w:val="none" w:sz="0" w:space="0" w:color="auto"/>
            <w:left w:val="none" w:sz="0" w:space="0" w:color="auto"/>
            <w:bottom w:val="none" w:sz="0" w:space="0" w:color="auto"/>
            <w:right w:val="none" w:sz="0" w:space="0" w:color="auto"/>
          </w:divBdr>
        </w:div>
        <w:div w:id="1617061818">
          <w:marLeft w:val="480"/>
          <w:marRight w:val="0"/>
          <w:marTop w:val="0"/>
          <w:marBottom w:val="0"/>
          <w:divBdr>
            <w:top w:val="none" w:sz="0" w:space="0" w:color="auto"/>
            <w:left w:val="none" w:sz="0" w:space="0" w:color="auto"/>
            <w:bottom w:val="none" w:sz="0" w:space="0" w:color="auto"/>
            <w:right w:val="none" w:sz="0" w:space="0" w:color="auto"/>
          </w:divBdr>
        </w:div>
        <w:div w:id="2068261459">
          <w:marLeft w:val="480"/>
          <w:marRight w:val="0"/>
          <w:marTop w:val="0"/>
          <w:marBottom w:val="0"/>
          <w:divBdr>
            <w:top w:val="none" w:sz="0" w:space="0" w:color="auto"/>
            <w:left w:val="none" w:sz="0" w:space="0" w:color="auto"/>
            <w:bottom w:val="none" w:sz="0" w:space="0" w:color="auto"/>
            <w:right w:val="none" w:sz="0" w:space="0" w:color="auto"/>
          </w:divBdr>
        </w:div>
        <w:div w:id="1278365696">
          <w:marLeft w:val="480"/>
          <w:marRight w:val="0"/>
          <w:marTop w:val="0"/>
          <w:marBottom w:val="0"/>
          <w:divBdr>
            <w:top w:val="none" w:sz="0" w:space="0" w:color="auto"/>
            <w:left w:val="none" w:sz="0" w:space="0" w:color="auto"/>
            <w:bottom w:val="none" w:sz="0" w:space="0" w:color="auto"/>
            <w:right w:val="none" w:sz="0" w:space="0" w:color="auto"/>
          </w:divBdr>
        </w:div>
        <w:div w:id="860320910">
          <w:marLeft w:val="480"/>
          <w:marRight w:val="0"/>
          <w:marTop w:val="0"/>
          <w:marBottom w:val="0"/>
          <w:divBdr>
            <w:top w:val="none" w:sz="0" w:space="0" w:color="auto"/>
            <w:left w:val="none" w:sz="0" w:space="0" w:color="auto"/>
            <w:bottom w:val="none" w:sz="0" w:space="0" w:color="auto"/>
            <w:right w:val="none" w:sz="0" w:space="0" w:color="auto"/>
          </w:divBdr>
        </w:div>
        <w:div w:id="635912731">
          <w:marLeft w:val="480"/>
          <w:marRight w:val="0"/>
          <w:marTop w:val="0"/>
          <w:marBottom w:val="0"/>
          <w:divBdr>
            <w:top w:val="none" w:sz="0" w:space="0" w:color="auto"/>
            <w:left w:val="none" w:sz="0" w:space="0" w:color="auto"/>
            <w:bottom w:val="none" w:sz="0" w:space="0" w:color="auto"/>
            <w:right w:val="none" w:sz="0" w:space="0" w:color="auto"/>
          </w:divBdr>
        </w:div>
        <w:div w:id="332955183">
          <w:marLeft w:val="480"/>
          <w:marRight w:val="0"/>
          <w:marTop w:val="0"/>
          <w:marBottom w:val="0"/>
          <w:divBdr>
            <w:top w:val="none" w:sz="0" w:space="0" w:color="auto"/>
            <w:left w:val="none" w:sz="0" w:space="0" w:color="auto"/>
            <w:bottom w:val="none" w:sz="0" w:space="0" w:color="auto"/>
            <w:right w:val="none" w:sz="0" w:space="0" w:color="auto"/>
          </w:divBdr>
        </w:div>
        <w:div w:id="2083991317">
          <w:marLeft w:val="480"/>
          <w:marRight w:val="0"/>
          <w:marTop w:val="0"/>
          <w:marBottom w:val="0"/>
          <w:divBdr>
            <w:top w:val="none" w:sz="0" w:space="0" w:color="auto"/>
            <w:left w:val="none" w:sz="0" w:space="0" w:color="auto"/>
            <w:bottom w:val="none" w:sz="0" w:space="0" w:color="auto"/>
            <w:right w:val="none" w:sz="0" w:space="0" w:color="auto"/>
          </w:divBdr>
        </w:div>
        <w:div w:id="1263300457">
          <w:marLeft w:val="480"/>
          <w:marRight w:val="0"/>
          <w:marTop w:val="0"/>
          <w:marBottom w:val="0"/>
          <w:divBdr>
            <w:top w:val="none" w:sz="0" w:space="0" w:color="auto"/>
            <w:left w:val="none" w:sz="0" w:space="0" w:color="auto"/>
            <w:bottom w:val="none" w:sz="0" w:space="0" w:color="auto"/>
            <w:right w:val="none" w:sz="0" w:space="0" w:color="auto"/>
          </w:divBdr>
        </w:div>
        <w:div w:id="1261642762">
          <w:marLeft w:val="480"/>
          <w:marRight w:val="0"/>
          <w:marTop w:val="0"/>
          <w:marBottom w:val="0"/>
          <w:divBdr>
            <w:top w:val="none" w:sz="0" w:space="0" w:color="auto"/>
            <w:left w:val="none" w:sz="0" w:space="0" w:color="auto"/>
            <w:bottom w:val="none" w:sz="0" w:space="0" w:color="auto"/>
            <w:right w:val="none" w:sz="0" w:space="0" w:color="auto"/>
          </w:divBdr>
        </w:div>
        <w:div w:id="939795804">
          <w:marLeft w:val="480"/>
          <w:marRight w:val="0"/>
          <w:marTop w:val="0"/>
          <w:marBottom w:val="0"/>
          <w:divBdr>
            <w:top w:val="none" w:sz="0" w:space="0" w:color="auto"/>
            <w:left w:val="none" w:sz="0" w:space="0" w:color="auto"/>
            <w:bottom w:val="none" w:sz="0" w:space="0" w:color="auto"/>
            <w:right w:val="none" w:sz="0" w:space="0" w:color="auto"/>
          </w:divBdr>
        </w:div>
        <w:div w:id="1090849793">
          <w:marLeft w:val="480"/>
          <w:marRight w:val="0"/>
          <w:marTop w:val="0"/>
          <w:marBottom w:val="0"/>
          <w:divBdr>
            <w:top w:val="none" w:sz="0" w:space="0" w:color="auto"/>
            <w:left w:val="none" w:sz="0" w:space="0" w:color="auto"/>
            <w:bottom w:val="none" w:sz="0" w:space="0" w:color="auto"/>
            <w:right w:val="none" w:sz="0" w:space="0" w:color="auto"/>
          </w:divBdr>
        </w:div>
        <w:div w:id="2089619119">
          <w:marLeft w:val="480"/>
          <w:marRight w:val="0"/>
          <w:marTop w:val="0"/>
          <w:marBottom w:val="0"/>
          <w:divBdr>
            <w:top w:val="none" w:sz="0" w:space="0" w:color="auto"/>
            <w:left w:val="none" w:sz="0" w:space="0" w:color="auto"/>
            <w:bottom w:val="none" w:sz="0" w:space="0" w:color="auto"/>
            <w:right w:val="none" w:sz="0" w:space="0" w:color="auto"/>
          </w:divBdr>
        </w:div>
        <w:div w:id="1221672440">
          <w:marLeft w:val="480"/>
          <w:marRight w:val="0"/>
          <w:marTop w:val="0"/>
          <w:marBottom w:val="0"/>
          <w:divBdr>
            <w:top w:val="none" w:sz="0" w:space="0" w:color="auto"/>
            <w:left w:val="none" w:sz="0" w:space="0" w:color="auto"/>
            <w:bottom w:val="none" w:sz="0" w:space="0" w:color="auto"/>
            <w:right w:val="none" w:sz="0" w:space="0" w:color="auto"/>
          </w:divBdr>
        </w:div>
        <w:div w:id="1692148439">
          <w:marLeft w:val="480"/>
          <w:marRight w:val="0"/>
          <w:marTop w:val="0"/>
          <w:marBottom w:val="0"/>
          <w:divBdr>
            <w:top w:val="none" w:sz="0" w:space="0" w:color="auto"/>
            <w:left w:val="none" w:sz="0" w:space="0" w:color="auto"/>
            <w:bottom w:val="none" w:sz="0" w:space="0" w:color="auto"/>
            <w:right w:val="none" w:sz="0" w:space="0" w:color="auto"/>
          </w:divBdr>
        </w:div>
        <w:div w:id="667639026">
          <w:marLeft w:val="480"/>
          <w:marRight w:val="0"/>
          <w:marTop w:val="0"/>
          <w:marBottom w:val="0"/>
          <w:divBdr>
            <w:top w:val="none" w:sz="0" w:space="0" w:color="auto"/>
            <w:left w:val="none" w:sz="0" w:space="0" w:color="auto"/>
            <w:bottom w:val="none" w:sz="0" w:space="0" w:color="auto"/>
            <w:right w:val="none" w:sz="0" w:space="0" w:color="auto"/>
          </w:divBdr>
        </w:div>
        <w:div w:id="1555697819">
          <w:marLeft w:val="480"/>
          <w:marRight w:val="0"/>
          <w:marTop w:val="0"/>
          <w:marBottom w:val="0"/>
          <w:divBdr>
            <w:top w:val="none" w:sz="0" w:space="0" w:color="auto"/>
            <w:left w:val="none" w:sz="0" w:space="0" w:color="auto"/>
            <w:bottom w:val="none" w:sz="0" w:space="0" w:color="auto"/>
            <w:right w:val="none" w:sz="0" w:space="0" w:color="auto"/>
          </w:divBdr>
        </w:div>
        <w:div w:id="223420568">
          <w:marLeft w:val="480"/>
          <w:marRight w:val="0"/>
          <w:marTop w:val="0"/>
          <w:marBottom w:val="0"/>
          <w:divBdr>
            <w:top w:val="none" w:sz="0" w:space="0" w:color="auto"/>
            <w:left w:val="none" w:sz="0" w:space="0" w:color="auto"/>
            <w:bottom w:val="none" w:sz="0" w:space="0" w:color="auto"/>
            <w:right w:val="none" w:sz="0" w:space="0" w:color="auto"/>
          </w:divBdr>
        </w:div>
        <w:div w:id="2033723127">
          <w:marLeft w:val="480"/>
          <w:marRight w:val="0"/>
          <w:marTop w:val="0"/>
          <w:marBottom w:val="0"/>
          <w:divBdr>
            <w:top w:val="none" w:sz="0" w:space="0" w:color="auto"/>
            <w:left w:val="none" w:sz="0" w:space="0" w:color="auto"/>
            <w:bottom w:val="none" w:sz="0" w:space="0" w:color="auto"/>
            <w:right w:val="none" w:sz="0" w:space="0" w:color="auto"/>
          </w:divBdr>
        </w:div>
      </w:divsChild>
    </w:div>
    <w:div w:id="1644893505">
      <w:bodyDiv w:val="1"/>
      <w:marLeft w:val="0"/>
      <w:marRight w:val="0"/>
      <w:marTop w:val="0"/>
      <w:marBottom w:val="0"/>
      <w:divBdr>
        <w:top w:val="none" w:sz="0" w:space="0" w:color="auto"/>
        <w:left w:val="none" w:sz="0" w:space="0" w:color="auto"/>
        <w:bottom w:val="none" w:sz="0" w:space="0" w:color="auto"/>
        <w:right w:val="none" w:sz="0" w:space="0" w:color="auto"/>
      </w:divBdr>
    </w:div>
    <w:div w:id="1645697017">
      <w:bodyDiv w:val="1"/>
      <w:marLeft w:val="0"/>
      <w:marRight w:val="0"/>
      <w:marTop w:val="0"/>
      <w:marBottom w:val="0"/>
      <w:divBdr>
        <w:top w:val="none" w:sz="0" w:space="0" w:color="auto"/>
        <w:left w:val="none" w:sz="0" w:space="0" w:color="auto"/>
        <w:bottom w:val="none" w:sz="0" w:space="0" w:color="auto"/>
        <w:right w:val="none" w:sz="0" w:space="0" w:color="auto"/>
      </w:divBdr>
    </w:div>
    <w:div w:id="1646425028">
      <w:bodyDiv w:val="1"/>
      <w:marLeft w:val="0"/>
      <w:marRight w:val="0"/>
      <w:marTop w:val="0"/>
      <w:marBottom w:val="0"/>
      <w:divBdr>
        <w:top w:val="none" w:sz="0" w:space="0" w:color="auto"/>
        <w:left w:val="none" w:sz="0" w:space="0" w:color="auto"/>
        <w:bottom w:val="none" w:sz="0" w:space="0" w:color="auto"/>
        <w:right w:val="none" w:sz="0" w:space="0" w:color="auto"/>
      </w:divBdr>
    </w:div>
    <w:div w:id="1648238216">
      <w:bodyDiv w:val="1"/>
      <w:marLeft w:val="0"/>
      <w:marRight w:val="0"/>
      <w:marTop w:val="0"/>
      <w:marBottom w:val="0"/>
      <w:divBdr>
        <w:top w:val="none" w:sz="0" w:space="0" w:color="auto"/>
        <w:left w:val="none" w:sz="0" w:space="0" w:color="auto"/>
        <w:bottom w:val="none" w:sz="0" w:space="0" w:color="auto"/>
        <w:right w:val="none" w:sz="0" w:space="0" w:color="auto"/>
      </w:divBdr>
    </w:div>
    <w:div w:id="1649939315">
      <w:bodyDiv w:val="1"/>
      <w:marLeft w:val="0"/>
      <w:marRight w:val="0"/>
      <w:marTop w:val="0"/>
      <w:marBottom w:val="0"/>
      <w:divBdr>
        <w:top w:val="none" w:sz="0" w:space="0" w:color="auto"/>
        <w:left w:val="none" w:sz="0" w:space="0" w:color="auto"/>
        <w:bottom w:val="none" w:sz="0" w:space="0" w:color="auto"/>
        <w:right w:val="none" w:sz="0" w:space="0" w:color="auto"/>
      </w:divBdr>
    </w:div>
    <w:div w:id="1650286902">
      <w:bodyDiv w:val="1"/>
      <w:marLeft w:val="0"/>
      <w:marRight w:val="0"/>
      <w:marTop w:val="0"/>
      <w:marBottom w:val="0"/>
      <w:divBdr>
        <w:top w:val="none" w:sz="0" w:space="0" w:color="auto"/>
        <w:left w:val="none" w:sz="0" w:space="0" w:color="auto"/>
        <w:bottom w:val="none" w:sz="0" w:space="0" w:color="auto"/>
        <w:right w:val="none" w:sz="0" w:space="0" w:color="auto"/>
      </w:divBdr>
    </w:div>
    <w:div w:id="1651595209">
      <w:bodyDiv w:val="1"/>
      <w:marLeft w:val="0"/>
      <w:marRight w:val="0"/>
      <w:marTop w:val="0"/>
      <w:marBottom w:val="0"/>
      <w:divBdr>
        <w:top w:val="none" w:sz="0" w:space="0" w:color="auto"/>
        <w:left w:val="none" w:sz="0" w:space="0" w:color="auto"/>
        <w:bottom w:val="none" w:sz="0" w:space="0" w:color="auto"/>
        <w:right w:val="none" w:sz="0" w:space="0" w:color="auto"/>
      </w:divBdr>
    </w:div>
    <w:div w:id="1653606329">
      <w:bodyDiv w:val="1"/>
      <w:marLeft w:val="0"/>
      <w:marRight w:val="0"/>
      <w:marTop w:val="0"/>
      <w:marBottom w:val="0"/>
      <w:divBdr>
        <w:top w:val="none" w:sz="0" w:space="0" w:color="auto"/>
        <w:left w:val="none" w:sz="0" w:space="0" w:color="auto"/>
        <w:bottom w:val="none" w:sz="0" w:space="0" w:color="auto"/>
        <w:right w:val="none" w:sz="0" w:space="0" w:color="auto"/>
      </w:divBdr>
    </w:div>
    <w:div w:id="1653673470">
      <w:bodyDiv w:val="1"/>
      <w:marLeft w:val="0"/>
      <w:marRight w:val="0"/>
      <w:marTop w:val="0"/>
      <w:marBottom w:val="0"/>
      <w:divBdr>
        <w:top w:val="none" w:sz="0" w:space="0" w:color="auto"/>
        <w:left w:val="none" w:sz="0" w:space="0" w:color="auto"/>
        <w:bottom w:val="none" w:sz="0" w:space="0" w:color="auto"/>
        <w:right w:val="none" w:sz="0" w:space="0" w:color="auto"/>
      </w:divBdr>
    </w:div>
    <w:div w:id="1657418582">
      <w:bodyDiv w:val="1"/>
      <w:marLeft w:val="0"/>
      <w:marRight w:val="0"/>
      <w:marTop w:val="0"/>
      <w:marBottom w:val="0"/>
      <w:divBdr>
        <w:top w:val="none" w:sz="0" w:space="0" w:color="auto"/>
        <w:left w:val="none" w:sz="0" w:space="0" w:color="auto"/>
        <w:bottom w:val="none" w:sz="0" w:space="0" w:color="auto"/>
        <w:right w:val="none" w:sz="0" w:space="0" w:color="auto"/>
      </w:divBdr>
    </w:div>
    <w:div w:id="1657757779">
      <w:bodyDiv w:val="1"/>
      <w:marLeft w:val="0"/>
      <w:marRight w:val="0"/>
      <w:marTop w:val="0"/>
      <w:marBottom w:val="0"/>
      <w:divBdr>
        <w:top w:val="none" w:sz="0" w:space="0" w:color="auto"/>
        <w:left w:val="none" w:sz="0" w:space="0" w:color="auto"/>
        <w:bottom w:val="none" w:sz="0" w:space="0" w:color="auto"/>
        <w:right w:val="none" w:sz="0" w:space="0" w:color="auto"/>
      </w:divBdr>
    </w:div>
    <w:div w:id="1657802878">
      <w:bodyDiv w:val="1"/>
      <w:marLeft w:val="0"/>
      <w:marRight w:val="0"/>
      <w:marTop w:val="0"/>
      <w:marBottom w:val="0"/>
      <w:divBdr>
        <w:top w:val="none" w:sz="0" w:space="0" w:color="auto"/>
        <w:left w:val="none" w:sz="0" w:space="0" w:color="auto"/>
        <w:bottom w:val="none" w:sz="0" w:space="0" w:color="auto"/>
        <w:right w:val="none" w:sz="0" w:space="0" w:color="auto"/>
      </w:divBdr>
    </w:div>
    <w:div w:id="1659502745">
      <w:bodyDiv w:val="1"/>
      <w:marLeft w:val="0"/>
      <w:marRight w:val="0"/>
      <w:marTop w:val="0"/>
      <w:marBottom w:val="0"/>
      <w:divBdr>
        <w:top w:val="none" w:sz="0" w:space="0" w:color="auto"/>
        <w:left w:val="none" w:sz="0" w:space="0" w:color="auto"/>
        <w:bottom w:val="none" w:sz="0" w:space="0" w:color="auto"/>
        <w:right w:val="none" w:sz="0" w:space="0" w:color="auto"/>
      </w:divBdr>
    </w:div>
    <w:div w:id="1662194192">
      <w:bodyDiv w:val="1"/>
      <w:marLeft w:val="0"/>
      <w:marRight w:val="0"/>
      <w:marTop w:val="0"/>
      <w:marBottom w:val="0"/>
      <w:divBdr>
        <w:top w:val="none" w:sz="0" w:space="0" w:color="auto"/>
        <w:left w:val="none" w:sz="0" w:space="0" w:color="auto"/>
        <w:bottom w:val="none" w:sz="0" w:space="0" w:color="auto"/>
        <w:right w:val="none" w:sz="0" w:space="0" w:color="auto"/>
      </w:divBdr>
    </w:div>
    <w:div w:id="1662540135">
      <w:bodyDiv w:val="1"/>
      <w:marLeft w:val="0"/>
      <w:marRight w:val="0"/>
      <w:marTop w:val="0"/>
      <w:marBottom w:val="0"/>
      <w:divBdr>
        <w:top w:val="none" w:sz="0" w:space="0" w:color="auto"/>
        <w:left w:val="none" w:sz="0" w:space="0" w:color="auto"/>
        <w:bottom w:val="none" w:sz="0" w:space="0" w:color="auto"/>
        <w:right w:val="none" w:sz="0" w:space="0" w:color="auto"/>
      </w:divBdr>
    </w:div>
    <w:div w:id="1666518424">
      <w:bodyDiv w:val="1"/>
      <w:marLeft w:val="0"/>
      <w:marRight w:val="0"/>
      <w:marTop w:val="0"/>
      <w:marBottom w:val="0"/>
      <w:divBdr>
        <w:top w:val="none" w:sz="0" w:space="0" w:color="auto"/>
        <w:left w:val="none" w:sz="0" w:space="0" w:color="auto"/>
        <w:bottom w:val="none" w:sz="0" w:space="0" w:color="auto"/>
        <w:right w:val="none" w:sz="0" w:space="0" w:color="auto"/>
      </w:divBdr>
    </w:div>
    <w:div w:id="1670060812">
      <w:bodyDiv w:val="1"/>
      <w:marLeft w:val="0"/>
      <w:marRight w:val="0"/>
      <w:marTop w:val="0"/>
      <w:marBottom w:val="0"/>
      <w:divBdr>
        <w:top w:val="none" w:sz="0" w:space="0" w:color="auto"/>
        <w:left w:val="none" w:sz="0" w:space="0" w:color="auto"/>
        <w:bottom w:val="none" w:sz="0" w:space="0" w:color="auto"/>
        <w:right w:val="none" w:sz="0" w:space="0" w:color="auto"/>
      </w:divBdr>
    </w:div>
    <w:div w:id="1673603730">
      <w:bodyDiv w:val="1"/>
      <w:marLeft w:val="0"/>
      <w:marRight w:val="0"/>
      <w:marTop w:val="0"/>
      <w:marBottom w:val="0"/>
      <w:divBdr>
        <w:top w:val="none" w:sz="0" w:space="0" w:color="auto"/>
        <w:left w:val="none" w:sz="0" w:space="0" w:color="auto"/>
        <w:bottom w:val="none" w:sz="0" w:space="0" w:color="auto"/>
        <w:right w:val="none" w:sz="0" w:space="0" w:color="auto"/>
      </w:divBdr>
    </w:div>
    <w:div w:id="1674642507">
      <w:bodyDiv w:val="1"/>
      <w:marLeft w:val="0"/>
      <w:marRight w:val="0"/>
      <w:marTop w:val="0"/>
      <w:marBottom w:val="0"/>
      <w:divBdr>
        <w:top w:val="none" w:sz="0" w:space="0" w:color="auto"/>
        <w:left w:val="none" w:sz="0" w:space="0" w:color="auto"/>
        <w:bottom w:val="none" w:sz="0" w:space="0" w:color="auto"/>
        <w:right w:val="none" w:sz="0" w:space="0" w:color="auto"/>
      </w:divBdr>
    </w:div>
    <w:div w:id="1675297941">
      <w:bodyDiv w:val="1"/>
      <w:marLeft w:val="0"/>
      <w:marRight w:val="0"/>
      <w:marTop w:val="0"/>
      <w:marBottom w:val="0"/>
      <w:divBdr>
        <w:top w:val="none" w:sz="0" w:space="0" w:color="auto"/>
        <w:left w:val="none" w:sz="0" w:space="0" w:color="auto"/>
        <w:bottom w:val="none" w:sz="0" w:space="0" w:color="auto"/>
        <w:right w:val="none" w:sz="0" w:space="0" w:color="auto"/>
      </w:divBdr>
    </w:div>
    <w:div w:id="1676224219">
      <w:bodyDiv w:val="1"/>
      <w:marLeft w:val="0"/>
      <w:marRight w:val="0"/>
      <w:marTop w:val="0"/>
      <w:marBottom w:val="0"/>
      <w:divBdr>
        <w:top w:val="none" w:sz="0" w:space="0" w:color="auto"/>
        <w:left w:val="none" w:sz="0" w:space="0" w:color="auto"/>
        <w:bottom w:val="none" w:sz="0" w:space="0" w:color="auto"/>
        <w:right w:val="none" w:sz="0" w:space="0" w:color="auto"/>
      </w:divBdr>
    </w:div>
    <w:div w:id="1677994404">
      <w:bodyDiv w:val="1"/>
      <w:marLeft w:val="0"/>
      <w:marRight w:val="0"/>
      <w:marTop w:val="0"/>
      <w:marBottom w:val="0"/>
      <w:divBdr>
        <w:top w:val="none" w:sz="0" w:space="0" w:color="auto"/>
        <w:left w:val="none" w:sz="0" w:space="0" w:color="auto"/>
        <w:bottom w:val="none" w:sz="0" w:space="0" w:color="auto"/>
        <w:right w:val="none" w:sz="0" w:space="0" w:color="auto"/>
      </w:divBdr>
    </w:div>
    <w:div w:id="1678801441">
      <w:bodyDiv w:val="1"/>
      <w:marLeft w:val="0"/>
      <w:marRight w:val="0"/>
      <w:marTop w:val="0"/>
      <w:marBottom w:val="0"/>
      <w:divBdr>
        <w:top w:val="none" w:sz="0" w:space="0" w:color="auto"/>
        <w:left w:val="none" w:sz="0" w:space="0" w:color="auto"/>
        <w:bottom w:val="none" w:sz="0" w:space="0" w:color="auto"/>
        <w:right w:val="none" w:sz="0" w:space="0" w:color="auto"/>
      </w:divBdr>
    </w:div>
    <w:div w:id="1680698103">
      <w:bodyDiv w:val="1"/>
      <w:marLeft w:val="0"/>
      <w:marRight w:val="0"/>
      <w:marTop w:val="0"/>
      <w:marBottom w:val="0"/>
      <w:divBdr>
        <w:top w:val="none" w:sz="0" w:space="0" w:color="auto"/>
        <w:left w:val="none" w:sz="0" w:space="0" w:color="auto"/>
        <w:bottom w:val="none" w:sz="0" w:space="0" w:color="auto"/>
        <w:right w:val="none" w:sz="0" w:space="0" w:color="auto"/>
      </w:divBdr>
    </w:div>
    <w:div w:id="1681160237">
      <w:bodyDiv w:val="1"/>
      <w:marLeft w:val="0"/>
      <w:marRight w:val="0"/>
      <w:marTop w:val="0"/>
      <w:marBottom w:val="0"/>
      <w:divBdr>
        <w:top w:val="none" w:sz="0" w:space="0" w:color="auto"/>
        <w:left w:val="none" w:sz="0" w:space="0" w:color="auto"/>
        <w:bottom w:val="none" w:sz="0" w:space="0" w:color="auto"/>
        <w:right w:val="none" w:sz="0" w:space="0" w:color="auto"/>
      </w:divBdr>
    </w:div>
    <w:div w:id="1686861922">
      <w:bodyDiv w:val="1"/>
      <w:marLeft w:val="0"/>
      <w:marRight w:val="0"/>
      <w:marTop w:val="0"/>
      <w:marBottom w:val="0"/>
      <w:divBdr>
        <w:top w:val="none" w:sz="0" w:space="0" w:color="auto"/>
        <w:left w:val="none" w:sz="0" w:space="0" w:color="auto"/>
        <w:bottom w:val="none" w:sz="0" w:space="0" w:color="auto"/>
        <w:right w:val="none" w:sz="0" w:space="0" w:color="auto"/>
      </w:divBdr>
    </w:div>
    <w:div w:id="1688022711">
      <w:bodyDiv w:val="1"/>
      <w:marLeft w:val="0"/>
      <w:marRight w:val="0"/>
      <w:marTop w:val="0"/>
      <w:marBottom w:val="0"/>
      <w:divBdr>
        <w:top w:val="none" w:sz="0" w:space="0" w:color="auto"/>
        <w:left w:val="none" w:sz="0" w:space="0" w:color="auto"/>
        <w:bottom w:val="none" w:sz="0" w:space="0" w:color="auto"/>
        <w:right w:val="none" w:sz="0" w:space="0" w:color="auto"/>
      </w:divBdr>
    </w:div>
    <w:div w:id="1689453007">
      <w:bodyDiv w:val="1"/>
      <w:marLeft w:val="0"/>
      <w:marRight w:val="0"/>
      <w:marTop w:val="0"/>
      <w:marBottom w:val="0"/>
      <w:divBdr>
        <w:top w:val="none" w:sz="0" w:space="0" w:color="auto"/>
        <w:left w:val="none" w:sz="0" w:space="0" w:color="auto"/>
        <w:bottom w:val="none" w:sz="0" w:space="0" w:color="auto"/>
        <w:right w:val="none" w:sz="0" w:space="0" w:color="auto"/>
      </w:divBdr>
    </w:div>
    <w:div w:id="1692679368">
      <w:bodyDiv w:val="1"/>
      <w:marLeft w:val="0"/>
      <w:marRight w:val="0"/>
      <w:marTop w:val="0"/>
      <w:marBottom w:val="0"/>
      <w:divBdr>
        <w:top w:val="none" w:sz="0" w:space="0" w:color="auto"/>
        <w:left w:val="none" w:sz="0" w:space="0" w:color="auto"/>
        <w:bottom w:val="none" w:sz="0" w:space="0" w:color="auto"/>
        <w:right w:val="none" w:sz="0" w:space="0" w:color="auto"/>
      </w:divBdr>
    </w:div>
    <w:div w:id="1693801218">
      <w:bodyDiv w:val="1"/>
      <w:marLeft w:val="0"/>
      <w:marRight w:val="0"/>
      <w:marTop w:val="0"/>
      <w:marBottom w:val="0"/>
      <w:divBdr>
        <w:top w:val="none" w:sz="0" w:space="0" w:color="auto"/>
        <w:left w:val="none" w:sz="0" w:space="0" w:color="auto"/>
        <w:bottom w:val="none" w:sz="0" w:space="0" w:color="auto"/>
        <w:right w:val="none" w:sz="0" w:space="0" w:color="auto"/>
      </w:divBdr>
    </w:div>
    <w:div w:id="1694072562">
      <w:bodyDiv w:val="1"/>
      <w:marLeft w:val="0"/>
      <w:marRight w:val="0"/>
      <w:marTop w:val="0"/>
      <w:marBottom w:val="0"/>
      <w:divBdr>
        <w:top w:val="none" w:sz="0" w:space="0" w:color="auto"/>
        <w:left w:val="none" w:sz="0" w:space="0" w:color="auto"/>
        <w:bottom w:val="none" w:sz="0" w:space="0" w:color="auto"/>
        <w:right w:val="none" w:sz="0" w:space="0" w:color="auto"/>
      </w:divBdr>
    </w:div>
    <w:div w:id="1694113661">
      <w:bodyDiv w:val="1"/>
      <w:marLeft w:val="0"/>
      <w:marRight w:val="0"/>
      <w:marTop w:val="0"/>
      <w:marBottom w:val="0"/>
      <w:divBdr>
        <w:top w:val="none" w:sz="0" w:space="0" w:color="auto"/>
        <w:left w:val="none" w:sz="0" w:space="0" w:color="auto"/>
        <w:bottom w:val="none" w:sz="0" w:space="0" w:color="auto"/>
        <w:right w:val="none" w:sz="0" w:space="0" w:color="auto"/>
      </w:divBdr>
    </w:div>
    <w:div w:id="1697854601">
      <w:bodyDiv w:val="1"/>
      <w:marLeft w:val="0"/>
      <w:marRight w:val="0"/>
      <w:marTop w:val="0"/>
      <w:marBottom w:val="0"/>
      <w:divBdr>
        <w:top w:val="none" w:sz="0" w:space="0" w:color="auto"/>
        <w:left w:val="none" w:sz="0" w:space="0" w:color="auto"/>
        <w:bottom w:val="none" w:sz="0" w:space="0" w:color="auto"/>
        <w:right w:val="none" w:sz="0" w:space="0" w:color="auto"/>
      </w:divBdr>
    </w:div>
    <w:div w:id="1697925795">
      <w:bodyDiv w:val="1"/>
      <w:marLeft w:val="0"/>
      <w:marRight w:val="0"/>
      <w:marTop w:val="0"/>
      <w:marBottom w:val="0"/>
      <w:divBdr>
        <w:top w:val="none" w:sz="0" w:space="0" w:color="auto"/>
        <w:left w:val="none" w:sz="0" w:space="0" w:color="auto"/>
        <w:bottom w:val="none" w:sz="0" w:space="0" w:color="auto"/>
        <w:right w:val="none" w:sz="0" w:space="0" w:color="auto"/>
      </w:divBdr>
    </w:div>
    <w:div w:id="1701852543">
      <w:bodyDiv w:val="1"/>
      <w:marLeft w:val="0"/>
      <w:marRight w:val="0"/>
      <w:marTop w:val="0"/>
      <w:marBottom w:val="0"/>
      <w:divBdr>
        <w:top w:val="none" w:sz="0" w:space="0" w:color="auto"/>
        <w:left w:val="none" w:sz="0" w:space="0" w:color="auto"/>
        <w:bottom w:val="none" w:sz="0" w:space="0" w:color="auto"/>
        <w:right w:val="none" w:sz="0" w:space="0" w:color="auto"/>
      </w:divBdr>
    </w:div>
    <w:div w:id="1702432945">
      <w:bodyDiv w:val="1"/>
      <w:marLeft w:val="0"/>
      <w:marRight w:val="0"/>
      <w:marTop w:val="0"/>
      <w:marBottom w:val="0"/>
      <w:divBdr>
        <w:top w:val="none" w:sz="0" w:space="0" w:color="auto"/>
        <w:left w:val="none" w:sz="0" w:space="0" w:color="auto"/>
        <w:bottom w:val="none" w:sz="0" w:space="0" w:color="auto"/>
        <w:right w:val="none" w:sz="0" w:space="0" w:color="auto"/>
      </w:divBdr>
    </w:div>
    <w:div w:id="1703824884">
      <w:bodyDiv w:val="1"/>
      <w:marLeft w:val="0"/>
      <w:marRight w:val="0"/>
      <w:marTop w:val="0"/>
      <w:marBottom w:val="0"/>
      <w:divBdr>
        <w:top w:val="none" w:sz="0" w:space="0" w:color="auto"/>
        <w:left w:val="none" w:sz="0" w:space="0" w:color="auto"/>
        <w:bottom w:val="none" w:sz="0" w:space="0" w:color="auto"/>
        <w:right w:val="none" w:sz="0" w:space="0" w:color="auto"/>
      </w:divBdr>
      <w:divsChild>
        <w:div w:id="1171869494">
          <w:marLeft w:val="480"/>
          <w:marRight w:val="0"/>
          <w:marTop w:val="0"/>
          <w:marBottom w:val="0"/>
          <w:divBdr>
            <w:top w:val="none" w:sz="0" w:space="0" w:color="auto"/>
            <w:left w:val="none" w:sz="0" w:space="0" w:color="auto"/>
            <w:bottom w:val="none" w:sz="0" w:space="0" w:color="auto"/>
            <w:right w:val="none" w:sz="0" w:space="0" w:color="auto"/>
          </w:divBdr>
        </w:div>
        <w:div w:id="1523205339">
          <w:marLeft w:val="480"/>
          <w:marRight w:val="0"/>
          <w:marTop w:val="0"/>
          <w:marBottom w:val="0"/>
          <w:divBdr>
            <w:top w:val="none" w:sz="0" w:space="0" w:color="auto"/>
            <w:left w:val="none" w:sz="0" w:space="0" w:color="auto"/>
            <w:bottom w:val="none" w:sz="0" w:space="0" w:color="auto"/>
            <w:right w:val="none" w:sz="0" w:space="0" w:color="auto"/>
          </w:divBdr>
        </w:div>
        <w:div w:id="702363696">
          <w:marLeft w:val="480"/>
          <w:marRight w:val="0"/>
          <w:marTop w:val="0"/>
          <w:marBottom w:val="0"/>
          <w:divBdr>
            <w:top w:val="none" w:sz="0" w:space="0" w:color="auto"/>
            <w:left w:val="none" w:sz="0" w:space="0" w:color="auto"/>
            <w:bottom w:val="none" w:sz="0" w:space="0" w:color="auto"/>
            <w:right w:val="none" w:sz="0" w:space="0" w:color="auto"/>
          </w:divBdr>
        </w:div>
        <w:div w:id="816070009">
          <w:marLeft w:val="480"/>
          <w:marRight w:val="0"/>
          <w:marTop w:val="0"/>
          <w:marBottom w:val="0"/>
          <w:divBdr>
            <w:top w:val="none" w:sz="0" w:space="0" w:color="auto"/>
            <w:left w:val="none" w:sz="0" w:space="0" w:color="auto"/>
            <w:bottom w:val="none" w:sz="0" w:space="0" w:color="auto"/>
            <w:right w:val="none" w:sz="0" w:space="0" w:color="auto"/>
          </w:divBdr>
        </w:div>
        <w:div w:id="1810317018">
          <w:marLeft w:val="480"/>
          <w:marRight w:val="0"/>
          <w:marTop w:val="0"/>
          <w:marBottom w:val="0"/>
          <w:divBdr>
            <w:top w:val="none" w:sz="0" w:space="0" w:color="auto"/>
            <w:left w:val="none" w:sz="0" w:space="0" w:color="auto"/>
            <w:bottom w:val="none" w:sz="0" w:space="0" w:color="auto"/>
            <w:right w:val="none" w:sz="0" w:space="0" w:color="auto"/>
          </w:divBdr>
        </w:div>
        <w:div w:id="1013142968">
          <w:marLeft w:val="480"/>
          <w:marRight w:val="0"/>
          <w:marTop w:val="0"/>
          <w:marBottom w:val="0"/>
          <w:divBdr>
            <w:top w:val="none" w:sz="0" w:space="0" w:color="auto"/>
            <w:left w:val="none" w:sz="0" w:space="0" w:color="auto"/>
            <w:bottom w:val="none" w:sz="0" w:space="0" w:color="auto"/>
            <w:right w:val="none" w:sz="0" w:space="0" w:color="auto"/>
          </w:divBdr>
        </w:div>
        <w:div w:id="277184150">
          <w:marLeft w:val="480"/>
          <w:marRight w:val="0"/>
          <w:marTop w:val="0"/>
          <w:marBottom w:val="0"/>
          <w:divBdr>
            <w:top w:val="none" w:sz="0" w:space="0" w:color="auto"/>
            <w:left w:val="none" w:sz="0" w:space="0" w:color="auto"/>
            <w:bottom w:val="none" w:sz="0" w:space="0" w:color="auto"/>
            <w:right w:val="none" w:sz="0" w:space="0" w:color="auto"/>
          </w:divBdr>
        </w:div>
        <w:div w:id="1969702548">
          <w:marLeft w:val="480"/>
          <w:marRight w:val="0"/>
          <w:marTop w:val="0"/>
          <w:marBottom w:val="0"/>
          <w:divBdr>
            <w:top w:val="none" w:sz="0" w:space="0" w:color="auto"/>
            <w:left w:val="none" w:sz="0" w:space="0" w:color="auto"/>
            <w:bottom w:val="none" w:sz="0" w:space="0" w:color="auto"/>
            <w:right w:val="none" w:sz="0" w:space="0" w:color="auto"/>
          </w:divBdr>
        </w:div>
        <w:div w:id="1154374857">
          <w:marLeft w:val="480"/>
          <w:marRight w:val="0"/>
          <w:marTop w:val="0"/>
          <w:marBottom w:val="0"/>
          <w:divBdr>
            <w:top w:val="none" w:sz="0" w:space="0" w:color="auto"/>
            <w:left w:val="none" w:sz="0" w:space="0" w:color="auto"/>
            <w:bottom w:val="none" w:sz="0" w:space="0" w:color="auto"/>
            <w:right w:val="none" w:sz="0" w:space="0" w:color="auto"/>
          </w:divBdr>
        </w:div>
        <w:div w:id="776143979">
          <w:marLeft w:val="480"/>
          <w:marRight w:val="0"/>
          <w:marTop w:val="0"/>
          <w:marBottom w:val="0"/>
          <w:divBdr>
            <w:top w:val="none" w:sz="0" w:space="0" w:color="auto"/>
            <w:left w:val="none" w:sz="0" w:space="0" w:color="auto"/>
            <w:bottom w:val="none" w:sz="0" w:space="0" w:color="auto"/>
            <w:right w:val="none" w:sz="0" w:space="0" w:color="auto"/>
          </w:divBdr>
        </w:div>
        <w:div w:id="147022803">
          <w:marLeft w:val="480"/>
          <w:marRight w:val="0"/>
          <w:marTop w:val="0"/>
          <w:marBottom w:val="0"/>
          <w:divBdr>
            <w:top w:val="none" w:sz="0" w:space="0" w:color="auto"/>
            <w:left w:val="none" w:sz="0" w:space="0" w:color="auto"/>
            <w:bottom w:val="none" w:sz="0" w:space="0" w:color="auto"/>
            <w:right w:val="none" w:sz="0" w:space="0" w:color="auto"/>
          </w:divBdr>
        </w:div>
        <w:div w:id="1077090833">
          <w:marLeft w:val="480"/>
          <w:marRight w:val="0"/>
          <w:marTop w:val="0"/>
          <w:marBottom w:val="0"/>
          <w:divBdr>
            <w:top w:val="none" w:sz="0" w:space="0" w:color="auto"/>
            <w:left w:val="none" w:sz="0" w:space="0" w:color="auto"/>
            <w:bottom w:val="none" w:sz="0" w:space="0" w:color="auto"/>
            <w:right w:val="none" w:sz="0" w:space="0" w:color="auto"/>
          </w:divBdr>
        </w:div>
        <w:div w:id="518277372">
          <w:marLeft w:val="480"/>
          <w:marRight w:val="0"/>
          <w:marTop w:val="0"/>
          <w:marBottom w:val="0"/>
          <w:divBdr>
            <w:top w:val="none" w:sz="0" w:space="0" w:color="auto"/>
            <w:left w:val="none" w:sz="0" w:space="0" w:color="auto"/>
            <w:bottom w:val="none" w:sz="0" w:space="0" w:color="auto"/>
            <w:right w:val="none" w:sz="0" w:space="0" w:color="auto"/>
          </w:divBdr>
        </w:div>
        <w:div w:id="181625270">
          <w:marLeft w:val="480"/>
          <w:marRight w:val="0"/>
          <w:marTop w:val="0"/>
          <w:marBottom w:val="0"/>
          <w:divBdr>
            <w:top w:val="none" w:sz="0" w:space="0" w:color="auto"/>
            <w:left w:val="none" w:sz="0" w:space="0" w:color="auto"/>
            <w:bottom w:val="none" w:sz="0" w:space="0" w:color="auto"/>
            <w:right w:val="none" w:sz="0" w:space="0" w:color="auto"/>
          </w:divBdr>
        </w:div>
        <w:div w:id="548344596">
          <w:marLeft w:val="480"/>
          <w:marRight w:val="0"/>
          <w:marTop w:val="0"/>
          <w:marBottom w:val="0"/>
          <w:divBdr>
            <w:top w:val="none" w:sz="0" w:space="0" w:color="auto"/>
            <w:left w:val="none" w:sz="0" w:space="0" w:color="auto"/>
            <w:bottom w:val="none" w:sz="0" w:space="0" w:color="auto"/>
            <w:right w:val="none" w:sz="0" w:space="0" w:color="auto"/>
          </w:divBdr>
        </w:div>
        <w:div w:id="1977569199">
          <w:marLeft w:val="480"/>
          <w:marRight w:val="0"/>
          <w:marTop w:val="0"/>
          <w:marBottom w:val="0"/>
          <w:divBdr>
            <w:top w:val="none" w:sz="0" w:space="0" w:color="auto"/>
            <w:left w:val="none" w:sz="0" w:space="0" w:color="auto"/>
            <w:bottom w:val="none" w:sz="0" w:space="0" w:color="auto"/>
            <w:right w:val="none" w:sz="0" w:space="0" w:color="auto"/>
          </w:divBdr>
        </w:div>
        <w:div w:id="296451466">
          <w:marLeft w:val="480"/>
          <w:marRight w:val="0"/>
          <w:marTop w:val="0"/>
          <w:marBottom w:val="0"/>
          <w:divBdr>
            <w:top w:val="none" w:sz="0" w:space="0" w:color="auto"/>
            <w:left w:val="none" w:sz="0" w:space="0" w:color="auto"/>
            <w:bottom w:val="none" w:sz="0" w:space="0" w:color="auto"/>
            <w:right w:val="none" w:sz="0" w:space="0" w:color="auto"/>
          </w:divBdr>
        </w:div>
        <w:div w:id="1239293284">
          <w:marLeft w:val="480"/>
          <w:marRight w:val="0"/>
          <w:marTop w:val="0"/>
          <w:marBottom w:val="0"/>
          <w:divBdr>
            <w:top w:val="none" w:sz="0" w:space="0" w:color="auto"/>
            <w:left w:val="none" w:sz="0" w:space="0" w:color="auto"/>
            <w:bottom w:val="none" w:sz="0" w:space="0" w:color="auto"/>
            <w:right w:val="none" w:sz="0" w:space="0" w:color="auto"/>
          </w:divBdr>
        </w:div>
        <w:div w:id="287708126">
          <w:marLeft w:val="480"/>
          <w:marRight w:val="0"/>
          <w:marTop w:val="0"/>
          <w:marBottom w:val="0"/>
          <w:divBdr>
            <w:top w:val="none" w:sz="0" w:space="0" w:color="auto"/>
            <w:left w:val="none" w:sz="0" w:space="0" w:color="auto"/>
            <w:bottom w:val="none" w:sz="0" w:space="0" w:color="auto"/>
            <w:right w:val="none" w:sz="0" w:space="0" w:color="auto"/>
          </w:divBdr>
        </w:div>
        <w:div w:id="847209710">
          <w:marLeft w:val="480"/>
          <w:marRight w:val="0"/>
          <w:marTop w:val="0"/>
          <w:marBottom w:val="0"/>
          <w:divBdr>
            <w:top w:val="none" w:sz="0" w:space="0" w:color="auto"/>
            <w:left w:val="none" w:sz="0" w:space="0" w:color="auto"/>
            <w:bottom w:val="none" w:sz="0" w:space="0" w:color="auto"/>
            <w:right w:val="none" w:sz="0" w:space="0" w:color="auto"/>
          </w:divBdr>
        </w:div>
        <w:div w:id="761023406">
          <w:marLeft w:val="480"/>
          <w:marRight w:val="0"/>
          <w:marTop w:val="0"/>
          <w:marBottom w:val="0"/>
          <w:divBdr>
            <w:top w:val="none" w:sz="0" w:space="0" w:color="auto"/>
            <w:left w:val="none" w:sz="0" w:space="0" w:color="auto"/>
            <w:bottom w:val="none" w:sz="0" w:space="0" w:color="auto"/>
            <w:right w:val="none" w:sz="0" w:space="0" w:color="auto"/>
          </w:divBdr>
        </w:div>
        <w:div w:id="1875844007">
          <w:marLeft w:val="480"/>
          <w:marRight w:val="0"/>
          <w:marTop w:val="0"/>
          <w:marBottom w:val="0"/>
          <w:divBdr>
            <w:top w:val="none" w:sz="0" w:space="0" w:color="auto"/>
            <w:left w:val="none" w:sz="0" w:space="0" w:color="auto"/>
            <w:bottom w:val="none" w:sz="0" w:space="0" w:color="auto"/>
            <w:right w:val="none" w:sz="0" w:space="0" w:color="auto"/>
          </w:divBdr>
        </w:div>
        <w:div w:id="1936861239">
          <w:marLeft w:val="480"/>
          <w:marRight w:val="0"/>
          <w:marTop w:val="0"/>
          <w:marBottom w:val="0"/>
          <w:divBdr>
            <w:top w:val="none" w:sz="0" w:space="0" w:color="auto"/>
            <w:left w:val="none" w:sz="0" w:space="0" w:color="auto"/>
            <w:bottom w:val="none" w:sz="0" w:space="0" w:color="auto"/>
            <w:right w:val="none" w:sz="0" w:space="0" w:color="auto"/>
          </w:divBdr>
        </w:div>
        <w:div w:id="1579514464">
          <w:marLeft w:val="480"/>
          <w:marRight w:val="0"/>
          <w:marTop w:val="0"/>
          <w:marBottom w:val="0"/>
          <w:divBdr>
            <w:top w:val="none" w:sz="0" w:space="0" w:color="auto"/>
            <w:left w:val="none" w:sz="0" w:space="0" w:color="auto"/>
            <w:bottom w:val="none" w:sz="0" w:space="0" w:color="auto"/>
            <w:right w:val="none" w:sz="0" w:space="0" w:color="auto"/>
          </w:divBdr>
        </w:div>
        <w:div w:id="1378898860">
          <w:marLeft w:val="480"/>
          <w:marRight w:val="0"/>
          <w:marTop w:val="0"/>
          <w:marBottom w:val="0"/>
          <w:divBdr>
            <w:top w:val="none" w:sz="0" w:space="0" w:color="auto"/>
            <w:left w:val="none" w:sz="0" w:space="0" w:color="auto"/>
            <w:bottom w:val="none" w:sz="0" w:space="0" w:color="auto"/>
            <w:right w:val="none" w:sz="0" w:space="0" w:color="auto"/>
          </w:divBdr>
        </w:div>
        <w:div w:id="310014761">
          <w:marLeft w:val="480"/>
          <w:marRight w:val="0"/>
          <w:marTop w:val="0"/>
          <w:marBottom w:val="0"/>
          <w:divBdr>
            <w:top w:val="none" w:sz="0" w:space="0" w:color="auto"/>
            <w:left w:val="none" w:sz="0" w:space="0" w:color="auto"/>
            <w:bottom w:val="none" w:sz="0" w:space="0" w:color="auto"/>
            <w:right w:val="none" w:sz="0" w:space="0" w:color="auto"/>
          </w:divBdr>
        </w:div>
        <w:div w:id="482892483">
          <w:marLeft w:val="480"/>
          <w:marRight w:val="0"/>
          <w:marTop w:val="0"/>
          <w:marBottom w:val="0"/>
          <w:divBdr>
            <w:top w:val="none" w:sz="0" w:space="0" w:color="auto"/>
            <w:left w:val="none" w:sz="0" w:space="0" w:color="auto"/>
            <w:bottom w:val="none" w:sz="0" w:space="0" w:color="auto"/>
            <w:right w:val="none" w:sz="0" w:space="0" w:color="auto"/>
          </w:divBdr>
        </w:div>
        <w:div w:id="554047260">
          <w:marLeft w:val="480"/>
          <w:marRight w:val="0"/>
          <w:marTop w:val="0"/>
          <w:marBottom w:val="0"/>
          <w:divBdr>
            <w:top w:val="none" w:sz="0" w:space="0" w:color="auto"/>
            <w:left w:val="none" w:sz="0" w:space="0" w:color="auto"/>
            <w:bottom w:val="none" w:sz="0" w:space="0" w:color="auto"/>
            <w:right w:val="none" w:sz="0" w:space="0" w:color="auto"/>
          </w:divBdr>
        </w:div>
        <w:div w:id="581531738">
          <w:marLeft w:val="480"/>
          <w:marRight w:val="0"/>
          <w:marTop w:val="0"/>
          <w:marBottom w:val="0"/>
          <w:divBdr>
            <w:top w:val="none" w:sz="0" w:space="0" w:color="auto"/>
            <w:left w:val="none" w:sz="0" w:space="0" w:color="auto"/>
            <w:bottom w:val="none" w:sz="0" w:space="0" w:color="auto"/>
            <w:right w:val="none" w:sz="0" w:space="0" w:color="auto"/>
          </w:divBdr>
        </w:div>
        <w:div w:id="897473154">
          <w:marLeft w:val="480"/>
          <w:marRight w:val="0"/>
          <w:marTop w:val="0"/>
          <w:marBottom w:val="0"/>
          <w:divBdr>
            <w:top w:val="none" w:sz="0" w:space="0" w:color="auto"/>
            <w:left w:val="none" w:sz="0" w:space="0" w:color="auto"/>
            <w:bottom w:val="none" w:sz="0" w:space="0" w:color="auto"/>
            <w:right w:val="none" w:sz="0" w:space="0" w:color="auto"/>
          </w:divBdr>
        </w:div>
        <w:div w:id="1218278610">
          <w:marLeft w:val="480"/>
          <w:marRight w:val="0"/>
          <w:marTop w:val="0"/>
          <w:marBottom w:val="0"/>
          <w:divBdr>
            <w:top w:val="none" w:sz="0" w:space="0" w:color="auto"/>
            <w:left w:val="none" w:sz="0" w:space="0" w:color="auto"/>
            <w:bottom w:val="none" w:sz="0" w:space="0" w:color="auto"/>
            <w:right w:val="none" w:sz="0" w:space="0" w:color="auto"/>
          </w:divBdr>
        </w:div>
        <w:div w:id="1172718342">
          <w:marLeft w:val="480"/>
          <w:marRight w:val="0"/>
          <w:marTop w:val="0"/>
          <w:marBottom w:val="0"/>
          <w:divBdr>
            <w:top w:val="none" w:sz="0" w:space="0" w:color="auto"/>
            <w:left w:val="none" w:sz="0" w:space="0" w:color="auto"/>
            <w:bottom w:val="none" w:sz="0" w:space="0" w:color="auto"/>
            <w:right w:val="none" w:sz="0" w:space="0" w:color="auto"/>
          </w:divBdr>
        </w:div>
        <w:div w:id="1666737610">
          <w:marLeft w:val="480"/>
          <w:marRight w:val="0"/>
          <w:marTop w:val="0"/>
          <w:marBottom w:val="0"/>
          <w:divBdr>
            <w:top w:val="none" w:sz="0" w:space="0" w:color="auto"/>
            <w:left w:val="none" w:sz="0" w:space="0" w:color="auto"/>
            <w:bottom w:val="none" w:sz="0" w:space="0" w:color="auto"/>
            <w:right w:val="none" w:sz="0" w:space="0" w:color="auto"/>
          </w:divBdr>
        </w:div>
        <w:div w:id="403072120">
          <w:marLeft w:val="480"/>
          <w:marRight w:val="0"/>
          <w:marTop w:val="0"/>
          <w:marBottom w:val="0"/>
          <w:divBdr>
            <w:top w:val="none" w:sz="0" w:space="0" w:color="auto"/>
            <w:left w:val="none" w:sz="0" w:space="0" w:color="auto"/>
            <w:bottom w:val="none" w:sz="0" w:space="0" w:color="auto"/>
            <w:right w:val="none" w:sz="0" w:space="0" w:color="auto"/>
          </w:divBdr>
        </w:div>
        <w:div w:id="1974751689">
          <w:marLeft w:val="480"/>
          <w:marRight w:val="0"/>
          <w:marTop w:val="0"/>
          <w:marBottom w:val="0"/>
          <w:divBdr>
            <w:top w:val="none" w:sz="0" w:space="0" w:color="auto"/>
            <w:left w:val="none" w:sz="0" w:space="0" w:color="auto"/>
            <w:bottom w:val="none" w:sz="0" w:space="0" w:color="auto"/>
            <w:right w:val="none" w:sz="0" w:space="0" w:color="auto"/>
          </w:divBdr>
        </w:div>
        <w:div w:id="481822242">
          <w:marLeft w:val="480"/>
          <w:marRight w:val="0"/>
          <w:marTop w:val="0"/>
          <w:marBottom w:val="0"/>
          <w:divBdr>
            <w:top w:val="none" w:sz="0" w:space="0" w:color="auto"/>
            <w:left w:val="none" w:sz="0" w:space="0" w:color="auto"/>
            <w:bottom w:val="none" w:sz="0" w:space="0" w:color="auto"/>
            <w:right w:val="none" w:sz="0" w:space="0" w:color="auto"/>
          </w:divBdr>
        </w:div>
        <w:div w:id="1157963862">
          <w:marLeft w:val="480"/>
          <w:marRight w:val="0"/>
          <w:marTop w:val="0"/>
          <w:marBottom w:val="0"/>
          <w:divBdr>
            <w:top w:val="none" w:sz="0" w:space="0" w:color="auto"/>
            <w:left w:val="none" w:sz="0" w:space="0" w:color="auto"/>
            <w:bottom w:val="none" w:sz="0" w:space="0" w:color="auto"/>
            <w:right w:val="none" w:sz="0" w:space="0" w:color="auto"/>
          </w:divBdr>
        </w:div>
        <w:div w:id="401561683">
          <w:marLeft w:val="480"/>
          <w:marRight w:val="0"/>
          <w:marTop w:val="0"/>
          <w:marBottom w:val="0"/>
          <w:divBdr>
            <w:top w:val="none" w:sz="0" w:space="0" w:color="auto"/>
            <w:left w:val="none" w:sz="0" w:space="0" w:color="auto"/>
            <w:bottom w:val="none" w:sz="0" w:space="0" w:color="auto"/>
            <w:right w:val="none" w:sz="0" w:space="0" w:color="auto"/>
          </w:divBdr>
        </w:div>
        <w:div w:id="52583534">
          <w:marLeft w:val="480"/>
          <w:marRight w:val="0"/>
          <w:marTop w:val="0"/>
          <w:marBottom w:val="0"/>
          <w:divBdr>
            <w:top w:val="none" w:sz="0" w:space="0" w:color="auto"/>
            <w:left w:val="none" w:sz="0" w:space="0" w:color="auto"/>
            <w:bottom w:val="none" w:sz="0" w:space="0" w:color="auto"/>
            <w:right w:val="none" w:sz="0" w:space="0" w:color="auto"/>
          </w:divBdr>
        </w:div>
        <w:div w:id="2114157129">
          <w:marLeft w:val="480"/>
          <w:marRight w:val="0"/>
          <w:marTop w:val="0"/>
          <w:marBottom w:val="0"/>
          <w:divBdr>
            <w:top w:val="none" w:sz="0" w:space="0" w:color="auto"/>
            <w:left w:val="none" w:sz="0" w:space="0" w:color="auto"/>
            <w:bottom w:val="none" w:sz="0" w:space="0" w:color="auto"/>
            <w:right w:val="none" w:sz="0" w:space="0" w:color="auto"/>
          </w:divBdr>
        </w:div>
        <w:div w:id="1576625276">
          <w:marLeft w:val="480"/>
          <w:marRight w:val="0"/>
          <w:marTop w:val="0"/>
          <w:marBottom w:val="0"/>
          <w:divBdr>
            <w:top w:val="none" w:sz="0" w:space="0" w:color="auto"/>
            <w:left w:val="none" w:sz="0" w:space="0" w:color="auto"/>
            <w:bottom w:val="none" w:sz="0" w:space="0" w:color="auto"/>
            <w:right w:val="none" w:sz="0" w:space="0" w:color="auto"/>
          </w:divBdr>
        </w:div>
        <w:div w:id="182714407">
          <w:marLeft w:val="480"/>
          <w:marRight w:val="0"/>
          <w:marTop w:val="0"/>
          <w:marBottom w:val="0"/>
          <w:divBdr>
            <w:top w:val="none" w:sz="0" w:space="0" w:color="auto"/>
            <w:left w:val="none" w:sz="0" w:space="0" w:color="auto"/>
            <w:bottom w:val="none" w:sz="0" w:space="0" w:color="auto"/>
            <w:right w:val="none" w:sz="0" w:space="0" w:color="auto"/>
          </w:divBdr>
        </w:div>
        <w:div w:id="1701280446">
          <w:marLeft w:val="480"/>
          <w:marRight w:val="0"/>
          <w:marTop w:val="0"/>
          <w:marBottom w:val="0"/>
          <w:divBdr>
            <w:top w:val="none" w:sz="0" w:space="0" w:color="auto"/>
            <w:left w:val="none" w:sz="0" w:space="0" w:color="auto"/>
            <w:bottom w:val="none" w:sz="0" w:space="0" w:color="auto"/>
            <w:right w:val="none" w:sz="0" w:space="0" w:color="auto"/>
          </w:divBdr>
        </w:div>
      </w:divsChild>
    </w:div>
    <w:div w:id="1704011612">
      <w:bodyDiv w:val="1"/>
      <w:marLeft w:val="0"/>
      <w:marRight w:val="0"/>
      <w:marTop w:val="0"/>
      <w:marBottom w:val="0"/>
      <w:divBdr>
        <w:top w:val="none" w:sz="0" w:space="0" w:color="auto"/>
        <w:left w:val="none" w:sz="0" w:space="0" w:color="auto"/>
        <w:bottom w:val="none" w:sz="0" w:space="0" w:color="auto"/>
        <w:right w:val="none" w:sz="0" w:space="0" w:color="auto"/>
      </w:divBdr>
    </w:div>
    <w:div w:id="1704482781">
      <w:bodyDiv w:val="1"/>
      <w:marLeft w:val="0"/>
      <w:marRight w:val="0"/>
      <w:marTop w:val="0"/>
      <w:marBottom w:val="0"/>
      <w:divBdr>
        <w:top w:val="none" w:sz="0" w:space="0" w:color="auto"/>
        <w:left w:val="none" w:sz="0" w:space="0" w:color="auto"/>
        <w:bottom w:val="none" w:sz="0" w:space="0" w:color="auto"/>
        <w:right w:val="none" w:sz="0" w:space="0" w:color="auto"/>
      </w:divBdr>
      <w:divsChild>
        <w:div w:id="1886287261">
          <w:marLeft w:val="480"/>
          <w:marRight w:val="0"/>
          <w:marTop w:val="0"/>
          <w:marBottom w:val="0"/>
          <w:divBdr>
            <w:top w:val="none" w:sz="0" w:space="0" w:color="auto"/>
            <w:left w:val="none" w:sz="0" w:space="0" w:color="auto"/>
            <w:bottom w:val="none" w:sz="0" w:space="0" w:color="auto"/>
            <w:right w:val="none" w:sz="0" w:space="0" w:color="auto"/>
          </w:divBdr>
        </w:div>
        <w:div w:id="1143500589">
          <w:marLeft w:val="480"/>
          <w:marRight w:val="0"/>
          <w:marTop w:val="0"/>
          <w:marBottom w:val="0"/>
          <w:divBdr>
            <w:top w:val="none" w:sz="0" w:space="0" w:color="auto"/>
            <w:left w:val="none" w:sz="0" w:space="0" w:color="auto"/>
            <w:bottom w:val="none" w:sz="0" w:space="0" w:color="auto"/>
            <w:right w:val="none" w:sz="0" w:space="0" w:color="auto"/>
          </w:divBdr>
        </w:div>
        <w:div w:id="1276017520">
          <w:marLeft w:val="480"/>
          <w:marRight w:val="0"/>
          <w:marTop w:val="0"/>
          <w:marBottom w:val="0"/>
          <w:divBdr>
            <w:top w:val="none" w:sz="0" w:space="0" w:color="auto"/>
            <w:left w:val="none" w:sz="0" w:space="0" w:color="auto"/>
            <w:bottom w:val="none" w:sz="0" w:space="0" w:color="auto"/>
            <w:right w:val="none" w:sz="0" w:space="0" w:color="auto"/>
          </w:divBdr>
        </w:div>
        <w:div w:id="523053967">
          <w:marLeft w:val="480"/>
          <w:marRight w:val="0"/>
          <w:marTop w:val="0"/>
          <w:marBottom w:val="0"/>
          <w:divBdr>
            <w:top w:val="none" w:sz="0" w:space="0" w:color="auto"/>
            <w:left w:val="none" w:sz="0" w:space="0" w:color="auto"/>
            <w:bottom w:val="none" w:sz="0" w:space="0" w:color="auto"/>
            <w:right w:val="none" w:sz="0" w:space="0" w:color="auto"/>
          </w:divBdr>
        </w:div>
        <w:div w:id="662928543">
          <w:marLeft w:val="480"/>
          <w:marRight w:val="0"/>
          <w:marTop w:val="0"/>
          <w:marBottom w:val="0"/>
          <w:divBdr>
            <w:top w:val="none" w:sz="0" w:space="0" w:color="auto"/>
            <w:left w:val="none" w:sz="0" w:space="0" w:color="auto"/>
            <w:bottom w:val="none" w:sz="0" w:space="0" w:color="auto"/>
            <w:right w:val="none" w:sz="0" w:space="0" w:color="auto"/>
          </w:divBdr>
        </w:div>
        <w:div w:id="262613991">
          <w:marLeft w:val="480"/>
          <w:marRight w:val="0"/>
          <w:marTop w:val="0"/>
          <w:marBottom w:val="0"/>
          <w:divBdr>
            <w:top w:val="none" w:sz="0" w:space="0" w:color="auto"/>
            <w:left w:val="none" w:sz="0" w:space="0" w:color="auto"/>
            <w:bottom w:val="none" w:sz="0" w:space="0" w:color="auto"/>
            <w:right w:val="none" w:sz="0" w:space="0" w:color="auto"/>
          </w:divBdr>
        </w:div>
        <w:div w:id="1643001739">
          <w:marLeft w:val="480"/>
          <w:marRight w:val="0"/>
          <w:marTop w:val="0"/>
          <w:marBottom w:val="0"/>
          <w:divBdr>
            <w:top w:val="none" w:sz="0" w:space="0" w:color="auto"/>
            <w:left w:val="none" w:sz="0" w:space="0" w:color="auto"/>
            <w:bottom w:val="none" w:sz="0" w:space="0" w:color="auto"/>
            <w:right w:val="none" w:sz="0" w:space="0" w:color="auto"/>
          </w:divBdr>
        </w:div>
        <w:div w:id="1506895988">
          <w:marLeft w:val="480"/>
          <w:marRight w:val="0"/>
          <w:marTop w:val="0"/>
          <w:marBottom w:val="0"/>
          <w:divBdr>
            <w:top w:val="none" w:sz="0" w:space="0" w:color="auto"/>
            <w:left w:val="none" w:sz="0" w:space="0" w:color="auto"/>
            <w:bottom w:val="none" w:sz="0" w:space="0" w:color="auto"/>
            <w:right w:val="none" w:sz="0" w:space="0" w:color="auto"/>
          </w:divBdr>
        </w:div>
        <w:div w:id="1607880906">
          <w:marLeft w:val="480"/>
          <w:marRight w:val="0"/>
          <w:marTop w:val="0"/>
          <w:marBottom w:val="0"/>
          <w:divBdr>
            <w:top w:val="none" w:sz="0" w:space="0" w:color="auto"/>
            <w:left w:val="none" w:sz="0" w:space="0" w:color="auto"/>
            <w:bottom w:val="none" w:sz="0" w:space="0" w:color="auto"/>
            <w:right w:val="none" w:sz="0" w:space="0" w:color="auto"/>
          </w:divBdr>
        </w:div>
        <w:div w:id="2040272343">
          <w:marLeft w:val="480"/>
          <w:marRight w:val="0"/>
          <w:marTop w:val="0"/>
          <w:marBottom w:val="0"/>
          <w:divBdr>
            <w:top w:val="none" w:sz="0" w:space="0" w:color="auto"/>
            <w:left w:val="none" w:sz="0" w:space="0" w:color="auto"/>
            <w:bottom w:val="none" w:sz="0" w:space="0" w:color="auto"/>
            <w:right w:val="none" w:sz="0" w:space="0" w:color="auto"/>
          </w:divBdr>
        </w:div>
        <w:div w:id="1597979369">
          <w:marLeft w:val="480"/>
          <w:marRight w:val="0"/>
          <w:marTop w:val="0"/>
          <w:marBottom w:val="0"/>
          <w:divBdr>
            <w:top w:val="none" w:sz="0" w:space="0" w:color="auto"/>
            <w:left w:val="none" w:sz="0" w:space="0" w:color="auto"/>
            <w:bottom w:val="none" w:sz="0" w:space="0" w:color="auto"/>
            <w:right w:val="none" w:sz="0" w:space="0" w:color="auto"/>
          </w:divBdr>
        </w:div>
        <w:div w:id="646858074">
          <w:marLeft w:val="480"/>
          <w:marRight w:val="0"/>
          <w:marTop w:val="0"/>
          <w:marBottom w:val="0"/>
          <w:divBdr>
            <w:top w:val="none" w:sz="0" w:space="0" w:color="auto"/>
            <w:left w:val="none" w:sz="0" w:space="0" w:color="auto"/>
            <w:bottom w:val="none" w:sz="0" w:space="0" w:color="auto"/>
            <w:right w:val="none" w:sz="0" w:space="0" w:color="auto"/>
          </w:divBdr>
        </w:div>
        <w:div w:id="841048503">
          <w:marLeft w:val="480"/>
          <w:marRight w:val="0"/>
          <w:marTop w:val="0"/>
          <w:marBottom w:val="0"/>
          <w:divBdr>
            <w:top w:val="none" w:sz="0" w:space="0" w:color="auto"/>
            <w:left w:val="none" w:sz="0" w:space="0" w:color="auto"/>
            <w:bottom w:val="none" w:sz="0" w:space="0" w:color="auto"/>
            <w:right w:val="none" w:sz="0" w:space="0" w:color="auto"/>
          </w:divBdr>
        </w:div>
        <w:div w:id="1054546113">
          <w:marLeft w:val="480"/>
          <w:marRight w:val="0"/>
          <w:marTop w:val="0"/>
          <w:marBottom w:val="0"/>
          <w:divBdr>
            <w:top w:val="none" w:sz="0" w:space="0" w:color="auto"/>
            <w:left w:val="none" w:sz="0" w:space="0" w:color="auto"/>
            <w:bottom w:val="none" w:sz="0" w:space="0" w:color="auto"/>
            <w:right w:val="none" w:sz="0" w:space="0" w:color="auto"/>
          </w:divBdr>
        </w:div>
        <w:div w:id="749498311">
          <w:marLeft w:val="480"/>
          <w:marRight w:val="0"/>
          <w:marTop w:val="0"/>
          <w:marBottom w:val="0"/>
          <w:divBdr>
            <w:top w:val="none" w:sz="0" w:space="0" w:color="auto"/>
            <w:left w:val="none" w:sz="0" w:space="0" w:color="auto"/>
            <w:bottom w:val="none" w:sz="0" w:space="0" w:color="auto"/>
            <w:right w:val="none" w:sz="0" w:space="0" w:color="auto"/>
          </w:divBdr>
        </w:div>
        <w:div w:id="1178542884">
          <w:marLeft w:val="480"/>
          <w:marRight w:val="0"/>
          <w:marTop w:val="0"/>
          <w:marBottom w:val="0"/>
          <w:divBdr>
            <w:top w:val="none" w:sz="0" w:space="0" w:color="auto"/>
            <w:left w:val="none" w:sz="0" w:space="0" w:color="auto"/>
            <w:bottom w:val="none" w:sz="0" w:space="0" w:color="auto"/>
            <w:right w:val="none" w:sz="0" w:space="0" w:color="auto"/>
          </w:divBdr>
        </w:div>
        <w:div w:id="944532042">
          <w:marLeft w:val="480"/>
          <w:marRight w:val="0"/>
          <w:marTop w:val="0"/>
          <w:marBottom w:val="0"/>
          <w:divBdr>
            <w:top w:val="none" w:sz="0" w:space="0" w:color="auto"/>
            <w:left w:val="none" w:sz="0" w:space="0" w:color="auto"/>
            <w:bottom w:val="none" w:sz="0" w:space="0" w:color="auto"/>
            <w:right w:val="none" w:sz="0" w:space="0" w:color="auto"/>
          </w:divBdr>
        </w:div>
        <w:div w:id="891964165">
          <w:marLeft w:val="480"/>
          <w:marRight w:val="0"/>
          <w:marTop w:val="0"/>
          <w:marBottom w:val="0"/>
          <w:divBdr>
            <w:top w:val="none" w:sz="0" w:space="0" w:color="auto"/>
            <w:left w:val="none" w:sz="0" w:space="0" w:color="auto"/>
            <w:bottom w:val="none" w:sz="0" w:space="0" w:color="auto"/>
            <w:right w:val="none" w:sz="0" w:space="0" w:color="auto"/>
          </w:divBdr>
        </w:div>
        <w:div w:id="718824394">
          <w:marLeft w:val="480"/>
          <w:marRight w:val="0"/>
          <w:marTop w:val="0"/>
          <w:marBottom w:val="0"/>
          <w:divBdr>
            <w:top w:val="none" w:sz="0" w:space="0" w:color="auto"/>
            <w:left w:val="none" w:sz="0" w:space="0" w:color="auto"/>
            <w:bottom w:val="none" w:sz="0" w:space="0" w:color="auto"/>
            <w:right w:val="none" w:sz="0" w:space="0" w:color="auto"/>
          </w:divBdr>
        </w:div>
        <w:div w:id="1788890962">
          <w:marLeft w:val="480"/>
          <w:marRight w:val="0"/>
          <w:marTop w:val="0"/>
          <w:marBottom w:val="0"/>
          <w:divBdr>
            <w:top w:val="none" w:sz="0" w:space="0" w:color="auto"/>
            <w:left w:val="none" w:sz="0" w:space="0" w:color="auto"/>
            <w:bottom w:val="none" w:sz="0" w:space="0" w:color="auto"/>
            <w:right w:val="none" w:sz="0" w:space="0" w:color="auto"/>
          </w:divBdr>
        </w:div>
        <w:div w:id="333610811">
          <w:marLeft w:val="480"/>
          <w:marRight w:val="0"/>
          <w:marTop w:val="0"/>
          <w:marBottom w:val="0"/>
          <w:divBdr>
            <w:top w:val="none" w:sz="0" w:space="0" w:color="auto"/>
            <w:left w:val="none" w:sz="0" w:space="0" w:color="auto"/>
            <w:bottom w:val="none" w:sz="0" w:space="0" w:color="auto"/>
            <w:right w:val="none" w:sz="0" w:space="0" w:color="auto"/>
          </w:divBdr>
        </w:div>
        <w:div w:id="375130863">
          <w:marLeft w:val="480"/>
          <w:marRight w:val="0"/>
          <w:marTop w:val="0"/>
          <w:marBottom w:val="0"/>
          <w:divBdr>
            <w:top w:val="none" w:sz="0" w:space="0" w:color="auto"/>
            <w:left w:val="none" w:sz="0" w:space="0" w:color="auto"/>
            <w:bottom w:val="none" w:sz="0" w:space="0" w:color="auto"/>
            <w:right w:val="none" w:sz="0" w:space="0" w:color="auto"/>
          </w:divBdr>
        </w:div>
        <w:div w:id="1926642687">
          <w:marLeft w:val="480"/>
          <w:marRight w:val="0"/>
          <w:marTop w:val="0"/>
          <w:marBottom w:val="0"/>
          <w:divBdr>
            <w:top w:val="none" w:sz="0" w:space="0" w:color="auto"/>
            <w:left w:val="none" w:sz="0" w:space="0" w:color="auto"/>
            <w:bottom w:val="none" w:sz="0" w:space="0" w:color="auto"/>
            <w:right w:val="none" w:sz="0" w:space="0" w:color="auto"/>
          </w:divBdr>
        </w:div>
        <w:div w:id="1023245588">
          <w:marLeft w:val="480"/>
          <w:marRight w:val="0"/>
          <w:marTop w:val="0"/>
          <w:marBottom w:val="0"/>
          <w:divBdr>
            <w:top w:val="none" w:sz="0" w:space="0" w:color="auto"/>
            <w:left w:val="none" w:sz="0" w:space="0" w:color="auto"/>
            <w:bottom w:val="none" w:sz="0" w:space="0" w:color="auto"/>
            <w:right w:val="none" w:sz="0" w:space="0" w:color="auto"/>
          </w:divBdr>
        </w:div>
        <w:div w:id="310210649">
          <w:marLeft w:val="480"/>
          <w:marRight w:val="0"/>
          <w:marTop w:val="0"/>
          <w:marBottom w:val="0"/>
          <w:divBdr>
            <w:top w:val="none" w:sz="0" w:space="0" w:color="auto"/>
            <w:left w:val="none" w:sz="0" w:space="0" w:color="auto"/>
            <w:bottom w:val="none" w:sz="0" w:space="0" w:color="auto"/>
            <w:right w:val="none" w:sz="0" w:space="0" w:color="auto"/>
          </w:divBdr>
        </w:div>
        <w:div w:id="645361321">
          <w:marLeft w:val="480"/>
          <w:marRight w:val="0"/>
          <w:marTop w:val="0"/>
          <w:marBottom w:val="0"/>
          <w:divBdr>
            <w:top w:val="none" w:sz="0" w:space="0" w:color="auto"/>
            <w:left w:val="none" w:sz="0" w:space="0" w:color="auto"/>
            <w:bottom w:val="none" w:sz="0" w:space="0" w:color="auto"/>
            <w:right w:val="none" w:sz="0" w:space="0" w:color="auto"/>
          </w:divBdr>
        </w:div>
        <w:div w:id="1712145800">
          <w:marLeft w:val="480"/>
          <w:marRight w:val="0"/>
          <w:marTop w:val="0"/>
          <w:marBottom w:val="0"/>
          <w:divBdr>
            <w:top w:val="none" w:sz="0" w:space="0" w:color="auto"/>
            <w:left w:val="none" w:sz="0" w:space="0" w:color="auto"/>
            <w:bottom w:val="none" w:sz="0" w:space="0" w:color="auto"/>
            <w:right w:val="none" w:sz="0" w:space="0" w:color="auto"/>
          </w:divBdr>
        </w:div>
        <w:div w:id="210114021">
          <w:marLeft w:val="480"/>
          <w:marRight w:val="0"/>
          <w:marTop w:val="0"/>
          <w:marBottom w:val="0"/>
          <w:divBdr>
            <w:top w:val="none" w:sz="0" w:space="0" w:color="auto"/>
            <w:left w:val="none" w:sz="0" w:space="0" w:color="auto"/>
            <w:bottom w:val="none" w:sz="0" w:space="0" w:color="auto"/>
            <w:right w:val="none" w:sz="0" w:space="0" w:color="auto"/>
          </w:divBdr>
        </w:div>
        <w:div w:id="89275578">
          <w:marLeft w:val="480"/>
          <w:marRight w:val="0"/>
          <w:marTop w:val="0"/>
          <w:marBottom w:val="0"/>
          <w:divBdr>
            <w:top w:val="none" w:sz="0" w:space="0" w:color="auto"/>
            <w:left w:val="none" w:sz="0" w:space="0" w:color="auto"/>
            <w:bottom w:val="none" w:sz="0" w:space="0" w:color="auto"/>
            <w:right w:val="none" w:sz="0" w:space="0" w:color="auto"/>
          </w:divBdr>
        </w:div>
        <w:div w:id="860818925">
          <w:marLeft w:val="480"/>
          <w:marRight w:val="0"/>
          <w:marTop w:val="0"/>
          <w:marBottom w:val="0"/>
          <w:divBdr>
            <w:top w:val="none" w:sz="0" w:space="0" w:color="auto"/>
            <w:left w:val="none" w:sz="0" w:space="0" w:color="auto"/>
            <w:bottom w:val="none" w:sz="0" w:space="0" w:color="auto"/>
            <w:right w:val="none" w:sz="0" w:space="0" w:color="auto"/>
          </w:divBdr>
        </w:div>
        <w:div w:id="1225263493">
          <w:marLeft w:val="480"/>
          <w:marRight w:val="0"/>
          <w:marTop w:val="0"/>
          <w:marBottom w:val="0"/>
          <w:divBdr>
            <w:top w:val="none" w:sz="0" w:space="0" w:color="auto"/>
            <w:left w:val="none" w:sz="0" w:space="0" w:color="auto"/>
            <w:bottom w:val="none" w:sz="0" w:space="0" w:color="auto"/>
            <w:right w:val="none" w:sz="0" w:space="0" w:color="auto"/>
          </w:divBdr>
        </w:div>
        <w:div w:id="758063558">
          <w:marLeft w:val="480"/>
          <w:marRight w:val="0"/>
          <w:marTop w:val="0"/>
          <w:marBottom w:val="0"/>
          <w:divBdr>
            <w:top w:val="none" w:sz="0" w:space="0" w:color="auto"/>
            <w:left w:val="none" w:sz="0" w:space="0" w:color="auto"/>
            <w:bottom w:val="none" w:sz="0" w:space="0" w:color="auto"/>
            <w:right w:val="none" w:sz="0" w:space="0" w:color="auto"/>
          </w:divBdr>
        </w:div>
        <w:div w:id="824667038">
          <w:marLeft w:val="480"/>
          <w:marRight w:val="0"/>
          <w:marTop w:val="0"/>
          <w:marBottom w:val="0"/>
          <w:divBdr>
            <w:top w:val="none" w:sz="0" w:space="0" w:color="auto"/>
            <w:left w:val="none" w:sz="0" w:space="0" w:color="auto"/>
            <w:bottom w:val="none" w:sz="0" w:space="0" w:color="auto"/>
            <w:right w:val="none" w:sz="0" w:space="0" w:color="auto"/>
          </w:divBdr>
        </w:div>
        <w:div w:id="1197699197">
          <w:marLeft w:val="480"/>
          <w:marRight w:val="0"/>
          <w:marTop w:val="0"/>
          <w:marBottom w:val="0"/>
          <w:divBdr>
            <w:top w:val="none" w:sz="0" w:space="0" w:color="auto"/>
            <w:left w:val="none" w:sz="0" w:space="0" w:color="auto"/>
            <w:bottom w:val="none" w:sz="0" w:space="0" w:color="auto"/>
            <w:right w:val="none" w:sz="0" w:space="0" w:color="auto"/>
          </w:divBdr>
        </w:div>
        <w:div w:id="198473004">
          <w:marLeft w:val="480"/>
          <w:marRight w:val="0"/>
          <w:marTop w:val="0"/>
          <w:marBottom w:val="0"/>
          <w:divBdr>
            <w:top w:val="none" w:sz="0" w:space="0" w:color="auto"/>
            <w:left w:val="none" w:sz="0" w:space="0" w:color="auto"/>
            <w:bottom w:val="none" w:sz="0" w:space="0" w:color="auto"/>
            <w:right w:val="none" w:sz="0" w:space="0" w:color="auto"/>
          </w:divBdr>
        </w:div>
        <w:div w:id="1018655433">
          <w:marLeft w:val="480"/>
          <w:marRight w:val="0"/>
          <w:marTop w:val="0"/>
          <w:marBottom w:val="0"/>
          <w:divBdr>
            <w:top w:val="none" w:sz="0" w:space="0" w:color="auto"/>
            <w:left w:val="none" w:sz="0" w:space="0" w:color="auto"/>
            <w:bottom w:val="none" w:sz="0" w:space="0" w:color="auto"/>
            <w:right w:val="none" w:sz="0" w:space="0" w:color="auto"/>
          </w:divBdr>
        </w:div>
        <w:div w:id="1036738662">
          <w:marLeft w:val="480"/>
          <w:marRight w:val="0"/>
          <w:marTop w:val="0"/>
          <w:marBottom w:val="0"/>
          <w:divBdr>
            <w:top w:val="none" w:sz="0" w:space="0" w:color="auto"/>
            <w:left w:val="none" w:sz="0" w:space="0" w:color="auto"/>
            <w:bottom w:val="none" w:sz="0" w:space="0" w:color="auto"/>
            <w:right w:val="none" w:sz="0" w:space="0" w:color="auto"/>
          </w:divBdr>
        </w:div>
        <w:div w:id="1060636855">
          <w:marLeft w:val="480"/>
          <w:marRight w:val="0"/>
          <w:marTop w:val="0"/>
          <w:marBottom w:val="0"/>
          <w:divBdr>
            <w:top w:val="none" w:sz="0" w:space="0" w:color="auto"/>
            <w:left w:val="none" w:sz="0" w:space="0" w:color="auto"/>
            <w:bottom w:val="none" w:sz="0" w:space="0" w:color="auto"/>
            <w:right w:val="none" w:sz="0" w:space="0" w:color="auto"/>
          </w:divBdr>
        </w:div>
        <w:div w:id="1699961650">
          <w:marLeft w:val="480"/>
          <w:marRight w:val="0"/>
          <w:marTop w:val="0"/>
          <w:marBottom w:val="0"/>
          <w:divBdr>
            <w:top w:val="none" w:sz="0" w:space="0" w:color="auto"/>
            <w:left w:val="none" w:sz="0" w:space="0" w:color="auto"/>
            <w:bottom w:val="none" w:sz="0" w:space="0" w:color="auto"/>
            <w:right w:val="none" w:sz="0" w:space="0" w:color="auto"/>
          </w:divBdr>
        </w:div>
        <w:div w:id="1073162251">
          <w:marLeft w:val="480"/>
          <w:marRight w:val="0"/>
          <w:marTop w:val="0"/>
          <w:marBottom w:val="0"/>
          <w:divBdr>
            <w:top w:val="none" w:sz="0" w:space="0" w:color="auto"/>
            <w:left w:val="none" w:sz="0" w:space="0" w:color="auto"/>
            <w:bottom w:val="none" w:sz="0" w:space="0" w:color="auto"/>
            <w:right w:val="none" w:sz="0" w:space="0" w:color="auto"/>
          </w:divBdr>
        </w:div>
        <w:div w:id="1202935741">
          <w:marLeft w:val="480"/>
          <w:marRight w:val="0"/>
          <w:marTop w:val="0"/>
          <w:marBottom w:val="0"/>
          <w:divBdr>
            <w:top w:val="none" w:sz="0" w:space="0" w:color="auto"/>
            <w:left w:val="none" w:sz="0" w:space="0" w:color="auto"/>
            <w:bottom w:val="none" w:sz="0" w:space="0" w:color="auto"/>
            <w:right w:val="none" w:sz="0" w:space="0" w:color="auto"/>
          </w:divBdr>
        </w:div>
        <w:div w:id="517348747">
          <w:marLeft w:val="480"/>
          <w:marRight w:val="0"/>
          <w:marTop w:val="0"/>
          <w:marBottom w:val="0"/>
          <w:divBdr>
            <w:top w:val="none" w:sz="0" w:space="0" w:color="auto"/>
            <w:left w:val="none" w:sz="0" w:space="0" w:color="auto"/>
            <w:bottom w:val="none" w:sz="0" w:space="0" w:color="auto"/>
            <w:right w:val="none" w:sz="0" w:space="0" w:color="auto"/>
          </w:divBdr>
        </w:div>
        <w:div w:id="1840147013">
          <w:marLeft w:val="480"/>
          <w:marRight w:val="0"/>
          <w:marTop w:val="0"/>
          <w:marBottom w:val="0"/>
          <w:divBdr>
            <w:top w:val="none" w:sz="0" w:space="0" w:color="auto"/>
            <w:left w:val="none" w:sz="0" w:space="0" w:color="auto"/>
            <w:bottom w:val="none" w:sz="0" w:space="0" w:color="auto"/>
            <w:right w:val="none" w:sz="0" w:space="0" w:color="auto"/>
          </w:divBdr>
        </w:div>
        <w:div w:id="2032876497">
          <w:marLeft w:val="480"/>
          <w:marRight w:val="0"/>
          <w:marTop w:val="0"/>
          <w:marBottom w:val="0"/>
          <w:divBdr>
            <w:top w:val="none" w:sz="0" w:space="0" w:color="auto"/>
            <w:left w:val="none" w:sz="0" w:space="0" w:color="auto"/>
            <w:bottom w:val="none" w:sz="0" w:space="0" w:color="auto"/>
            <w:right w:val="none" w:sz="0" w:space="0" w:color="auto"/>
          </w:divBdr>
        </w:div>
        <w:div w:id="1726445846">
          <w:marLeft w:val="480"/>
          <w:marRight w:val="0"/>
          <w:marTop w:val="0"/>
          <w:marBottom w:val="0"/>
          <w:divBdr>
            <w:top w:val="none" w:sz="0" w:space="0" w:color="auto"/>
            <w:left w:val="none" w:sz="0" w:space="0" w:color="auto"/>
            <w:bottom w:val="none" w:sz="0" w:space="0" w:color="auto"/>
            <w:right w:val="none" w:sz="0" w:space="0" w:color="auto"/>
          </w:divBdr>
        </w:div>
      </w:divsChild>
    </w:div>
    <w:div w:id="1705594860">
      <w:bodyDiv w:val="1"/>
      <w:marLeft w:val="0"/>
      <w:marRight w:val="0"/>
      <w:marTop w:val="0"/>
      <w:marBottom w:val="0"/>
      <w:divBdr>
        <w:top w:val="none" w:sz="0" w:space="0" w:color="auto"/>
        <w:left w:val="none" w:sz="0" w:space="0" w:color="auto"/>
        <w:bottom w:val="none" w:sz="0" w:space="0" w:color="auto"/>
        <w:right w:val="none" w:sz="0" w:space="0" w:color="auto"/>
      </w:divBdr>
    </w:div>
    <w:div w:id="1706834363">
      <w:bodyDiv w:val="1"/>
      <w:marLeft w:val="0"/>
      <w:marRight w:val="0"/>
      <w:marTop w:val="0"/>
      <w:marBottom w:val="0"/>
      <w:divBdr>
        <w:top w:val="none" w:sz="0" w:space="0" w:color="auto"/>
        <w:left w:val="none" w:sz="0" w:space="0" w:color="auto"/>
        <w:bottom w:val="none" w:sz="0" w:space="0" w:color="auto"/>
        <w:right w:val="none" w:sz="0" w:space="0" w:color="auto"/>
      </w:divBdr>
    </w:div>
    <w:div w:id="1707413040">
      <w:bodyDiv w:val="1"/>
      <w:marLeft w:val="0"/>
      <w:marRight w:val="0"/>
      <w:marTop w:val="0"/>
      <w:marBottom w:val="0"/>
      <w:divBdr>
        <w:top w:val="none" w:sz="0" w:space="0" w:color="auto"/>
        <w:left w:val="none" w:sz="0" w:space="0" w:color="auto"/>
        <w:bottom w:val="none" w:sz="0" w:space="0" w:color="auto"/>
        <w:right w:val="none" w:sz="0" w:space="0" w:color="auto"/>
      </w:divBdr>
    </w:div>
    <w:div w:id="1707635708">
      <w:bodyDiv w:val="1"/>
      <w:marLeft w:val="0"/>
      <w:marRight w:val="0"/>
      <w:marTop w:val="0"/>
      <w:marBottom w:val="0"/>
      <w:divBdr>
        <w:top w:val="none" w:sz="0" w:space="0" w:color="auto"/>
        <w:left w:val="none" w:sz="0" w:space="0" w:color="auto"/>
        <w:bottom w:val="none" w:sz="0" w:space="0" w:color="auto"/>
        <w:right w:val="none" w:sz="0" w:space="0" w:color="auto"/>
      </w:divBdr>
      <w:divsChild>
        <w:div w:id="2010521693">
          <w:marLeft w:val="480"/>
          <w:marRight w:val="0"/>
          <w:marTop w:val="0"/>
          <w:marBottom w:val="0"/>
          <w:divBdr>
            <w:top w:val="none" w:sz="0" w:space="0" w:color="auto"/>
            <w:left w:val="none" w:sz="0" w:space="0" w:color="auto"/>
            <w:bottom w:val="none" w:sz="0" w:space="0" w:color="auto"/>
            <w:right w:val="none" w:sz="0" w:space="0" w:color="auto"/>
          </w:divBdr>
        </w:div>
        <w:div w:id="601375061">
          <w:marLeft w:val="480"/>
          <w:marRight w:val="0"/>
          <w:marTop w:val="0"/>
          <w:marBottom w:val="0"/>
          <w:divBdr>
            <w:top w:val="none" w:sz="0" w:space="0" w:color="auto"/>
            <w:left w:val="none" w:sz="0" w:space="0" w:color="auto"/>
            <w:bottom w:val="none" w:sz="0" w:space="0" w:color="auto"/>
            <w:right w:val="none" w:sz="0" w:space="0" w:color="auto"/>
          </w:divBdr>
        </w:div>
        <w:div w:id="1889681855">
          <w:marLeft w:val="480"/>
          <w:marRight w:val="0"/>
          <w:marTop w:val="0"/>
          <w:marBottom w:val="0"/>
          <w:divBdr>
            <w:top w:val="none" w:sz="0" w:space="0" w:color="auto"/>
            <w:left w:val="none" w:sz="0" w:space="0" w:color="auto"/>
            <w:bottom w:val="none" w:sz="0" w:space="0" w:color="auto"/>
            <w:right w:val="none" w:sz="0" w:space="0" w:color="auto"/>
          </w:divBdr>
        </w:div>
        <w:div w:id="1663310941">
          <w:marLeft w:val="480"/>
          <w:marRight w:val="0"/>
          <w:marTop w:val="0"/>
          <w:marBottom w:val="0"/>
          <w:divBdr>
            <w:top w:val="none" w:sz="0" w:space="0" w:color="auto"/>
            <w:left w:val="none" w:sz="0" w:space="0" w:color="auto"/>
            <w:bottom w:val="none" w:sz="0" w:space="0" w:color="auto"/>
            <w:right w:val="none" w:sz="0" w:space="0" w:color="auto"/>
          </w:divBdr>
        </w:div>
        <w:div w:id="827096451">
          <w:marLeft w:val="480"/>
          <w:marRight w:val="0"/>
          <w:marTop w:val="0"/>
          <w:marBottom w:val="0"/>
          <w:divBdr>
            <w:top w:val="none" w:sz="0" w:space="0" w:color="auto"/>
            <w:left w:val="none" w:sz="0" w:space="0" w:color="auto"/>
            <w:bottom w:val="none" w:sz="0" w:space="0" w:color="auto"/>
            <w:right w:val="none" w:sz="0" w:space="0" w:color="auto"/>
          </w:divBdr>
        </w:div>
        <w:div w:id="1005592876">
          <w:marLeft w:val="480"/>
          <w:marRight w:val="0"/>
          <w:marTop w:val="0"/>
          <w:marBottom w:val="0"/>
          <w:divBdr>
            <w:top w:val="none" w:sz="0" w:space="0" w:color="auto"/>
            <w:left w:val="none" w:sz="0" w:space="0" w:color="auto"/>
            <w:bottom w:val="none" w:sz="0" w:space="0" w:color="auto"/>
            <w:right w:val="none" w:sz="0" w:space="0" w:color="auto"/>
          </w:divBdr>
        </w:div>
        <w:div w:id="609706982">
          <w:marLeft w:val="480"/>
          <w:marRight w:val="0"/>
          <w:marTop w:val="0"/>
          <w:marBottom w:val="0"/>
          <w:divBdr>
            <w:top w:val="none" w:sz="0" w:space="0" w:color="auto"/>
            <w:left w:val="none" w:sz="0" w:space="0" w:color="auto"/>
            <w:bottom w:val="none" w:sz="0" w:space="0" w:color="auto"/>
            <w:right w:val="none" w:sz="0" w:space="0" w:color="auto"/>
          </w:divBdr>
        </w:div>
        <w:div w:id="111173409">
          <w:marLeft w:val="480"/>
          <w:marRight w:val="0"/>
          <w:marTop w:val="0"/>
          <w:marBottom w:val="0"/>
          <w:divBdr>
            <w:top w:val="none" w:sz="0" w:space="0" w:color="auto"/>
            <w:left w:val="none" w:sz="0" w:space="0" w:color="auto"/>
            <w:bottom w:val="none" w:sz="0" w:space="0" w:color="auto"/>
            <w:right w:val="none" w:sz="0" w:space="0" w:color="auto"/>
          </w:divBdr>
        </w:div>
        <w:div w:id="696811001">
          <w:marLeft w:val="480"/>
          <w:marRight w:val="0"/>
          <w:marTop w:val="0"/>
          <w:marBottom w:val="0"/>
          <w:divBdr>
            <w:top w:val="none" w:sz="0" w:space="0" w:color="auto"/>
            <w:left w:val="none" w:sz="0" w:space="0" w:color="auto"/>
            <w:bottom w:val="none" w:sz="0" w:space="0" w:color="auto"/>
            <w:right w:val="none" w:sz="0" w:space="0" w:color="auto"/>
          </w:divBdr>
        </w:div>
        <w:div w:id="1809973313">
          <w:marLeft w:val="480"/>
          <w:marRight w:val="0"/>
          <w:marTop w:val="0"/>
          <w:marBottom w:val="0"/>
          <w:divBdr>
            <w:top w:val="none" w:sz="0" w:space="0" w:color="auto"/>
            <w:left w:val="none" w:sz="0" w:space="0" w:color="auto"/>
            <w:bottom w:val="none" w:sz="0" w:space="0" w:color="auto"/>
            <w:right w:val="none" w:sz="0" w:space="0" w:color="auto"/>
          </w:divBdr>
        </w:div>
        <w:div w:id="1054887293">
          <w:marLeft w:val="480"/>
          <w:marRight w:val="0"/>
          <w:marTop w:val="0"/>
          <w:marBottom w:val="0"/>
          <w:divBdr>
            <w:top w:val="none" w:sz="0" w:space="0" w:color="auto"/>
            <w:left w:val="none" w:sz="0" w:space="0" w:color="auto"/>
            <w:bottom w:val="none" w:sz="0" w:space="0" w:color="auto"/>
            <w:right w:val="none" w:sz="0" w:space="0" w:color="auto"/>
          </w:divBdr>
        </w:div>
        <w:div w:id="1279294970">
          <w:marLeft w:val="480"/>
          <w:marRight w:val="0"/>
          <w:marTop w:val="0"/>
          <w:marBottom w:val="0"/>
          <w:divBdr>
            <w:top w:val="none" w:sz="0" w:space="0" w:color="auto"/>
            <w:left w:val="none" w:sz="0" w:space="0" w:color="auto"/>
            <w:bottom w:val="none" w:sz="0" w:space="0" w:color="auto"/>
            <w:right w:val="none" w:sz="0" w:space="0" w:color="auto"/>
          </w:divBdr>
        </w:div>
        <w:div w:id="226694978">
          <w:marLeft w:val="480"/>
          <w:marRight w:val="0"/>
          <w:marTop w:val="0"/>
          <w:marBottom w:val="0"/>
          <w:divBdr>
            <w:top w:val="none" w:sz="0" w:space="0" w:color="auto"/>
            <w:left w:val="none" w:sz="0" w:space="0" w:color="auto"/>
            <w:bottom w:val="none" w:sz="0" w:space="0" w:color="auto"/>
            <w:right w:val="none" w:sz="0" w:space="0" w:color="auto"/>
          </w:divBdr>
        </w:div>
        <w:div w:id="1285843275">
          <w:marLeft w:val="480"/>
          <w:marRight w:val="0"/>
          <w:marTop w:val="0"/>
          <w:marBottom w:val="0"/>
          <w:divBdr>
            <w:top w:val="none" w:sz="0" w:space="0" w:color="auto"/>
            <w:left w:val="none" w:sz="0" w:space="0" w:color="auto"/>
            <w:bottom w:val="none" w:sz="0" w:space="0" w:color="auto"/>
            <w:right w:val="none" w:sz="0" w:space="0" w:color="auto"/>
          </w:divBdr>
        </w:div>
        <w:div w:id="176190320">
          <w:marLeft w:val="480"/>
          <w:marRight w:val="0"/>
          <w:marTop w:val="0"/>
          <w:marBottom w:val="0"/>
          <w:divBdr>
            <w:top w:val="none" w:sz="0" w:space="0" w:color="auto"/>
            <w:left w:val="none" w:sz="0" w:space="0" w:color="auto"/>
            <w:bottom w:val="none" w:sz="0" w:space="0" w:color="auto"/>
            <w:right w:val="none" w:sz="0" w:space="0" w:color="auto"/>
          </w:divBdr>
        </w:div>
        <w:div w:id="890002624">
          <w:marLeft w:val="480"/>
          <w:marRight w:val="0"/>
          <w:marTop w:val="0"/>
          <w:marBottom w:val="0"/>
          <w:divBdr>
            <w:top w:val="none" w:sz="0" w:space="0" w:color="auto"/>
            <w:left w:val="none" w:sz="0" w:space="0" w:color="auto"/>
            <w:bottom w:val="none" w:sz="0" w:space="0" w:color="auto"/>
            <w:right w:val="none" w:sz="0" w:space="0" w:color="auto"/>
          </w:divBdr>
        </w:div>
        <w:div w:id="1276870056">
          <w:marLeft w:val="480"/>
          <w:marRight w:val="0"/>
          <w:marTop w:val="0"/>
          <w:marBottom w:val="0"/>
          <w:divBdr>
            <w:top w:val="none" w:sz="0" w:space="0" w:color="auto"/>
            <w:left w:val="none" w:sz="0" w:space="0" w:color="auto"/>
            <w:bottom w:val="none" w:sz="0" w:space="0" w:color="auto"/>
            <w:right w:val="none" w:sz="0" w:space="0" w:color="auto"/>
          </w:divBdr>
        </w:div>
        <w:div w:id="1029180461">
          <w:marLeft w:val="480"/>
          <w:marRight w:val="0"/>
          <w:marTop w:val="0"/>
          <w:marBottom w:val="0"/>
          <w:divBdr>
            <w:top w:val="none" w:sz="0" w:space="0" w:color="auto"/>
            <w:left w:val="none" w:sz="0" w:space="0" w:color="auto"/>
            <w:bottom w:val="none" w:sz="0" w:space="0" w:color="auto"/>
            <w:right w:val="none" w:sz="0" w:space="0" w:color="auto"/>
          </w:divBdr>
        </w:div>
        <w:div w:id="575211718">
          <w:marLeft w:val="480"/>
          <w:marRight w:val="0"/>
          <w:marTop w:val="0"/>
          <w:marBottom w:val="0"/>
          <w:divBdr>
            <w:top w:val="none" w:sz="0" w:space="0" w:color="auto"/>
            <w:left w:val="none" w:sz="0" w:space="0" w:color="auto"/>
            <w:bottom w:val="none" w:sz="0" w:space="0" w:color="auto"/>
            <w:right w:val="none" w:sz="0" w:space="0" w:color="auto"/>
          </w:divBdr>
        </w:div>
        <w:div w:id="755441293">
          <w:marLeft w:val="480"/>
          <w:marRight w:val="0"/>
          <w:marTop w:val="0"/>
          <w:marBottom w:val="0"/>
          <w:divBdr>
            <w:top w:val="none" w:sz="0" w:space="0" w:color="auto"/>
            <w:left w:val="none" w:sz="0" w:space="0" w:color="auto"/>
            <w:bottom w:val="none" w:sz="0" w:space="0" w:color="auto"/>
            <w:right w:val="none" w:sz="0" w:space="0" w:color="auto"/>
          </w:divBdr>
        </w:div>
        <w:div w:id="341863259">
          <w:marLeft w:val="480"/>
          <w:marRight w:val="0"/>
          <w:marTop w:val="0"/>
          <w:marBottom w:val="0"/>
          <w:divBdr>
            <w:top w:val="none" w:sz="0" w:space="0" w:color="auto"/>
            <w:left w:val="none" w:sz="0" w:space="0" w:color="auto"/>
            <w:bottom w:val="none" w:sz="0" w:space="0" w:color="auto"/>
            <w:right w:val="none" w:sz="0" w:space="0" w:color="auto"/>
          </w:divBdr>
        </w:div>
        <w:div w:id="465976570">
          <w:marLeft w:val="480"/>
          <w:marRight w:val="0"/>
          <w:marTop w:val="0"/>
          <w:marBottom w:val="0"/>
          <w:divBdr>
            <w:top w:val="none" w:sz="0" w:space="0" w:color="auto"/>
            <w:left w:val="none" w:sz="0" w:space="0" w:color="auto"/>
            <w:bottom w:val="none" w:sz="0" w:space="0" w:color="auto"/>
            <w:right w:val="none" w:sz="0" w:space="0" w:color="auto"/>
          </w:divBdr>
        </w:div>
        <w:div w:id="1590189710">
          <w:marLeft w:val="480"/>
          <w:marRight w:val="0"/>
          <w:marTop w:val="0"/>
          <w:marBottom w:val="0"/>
          <w:divBdr>
            <w:top w:val="none" w:sz="0" w:space="0" w:color="auto"/>
            <w:left w:val="none" w:sz="0" w:space="0" w:color="auto"/>
            <w:bottom w:val="none" w:sz="0" w:space="0" w:color="auto"/>
            <w:right w:val="none" w:sz="0" w:space="0" w:color="auto"/>
          </w:divBdr>
        </w:div>
        <w:div w:id="417211374">
          <w:marLeft w:val="480"/>
          <w:marRight w:val="0"/>
          <w:marTop w:val="0"/>
          <w:marBottom w:val="0"/>
          <w:divBdr>
            <w:top w:val="none" w:sz="0" w:space="0" w:color="auto"/>
            <w:left w:val="none" w:sz="0" w:space="0" w:color="auto"/>
            <w:bottom w:val="none" w:sz="0" w:space="0" w:color="auto"/>
            <w:right w:val="none" w:sz="0" w:space="0" w:color="auto"/>
          </w:divBdr>
        </w:div>
        <w:div w:id="2041971248">
          <w:marLeft w:val="480"/>
          <w:marRight w:val="0"/>
          <w:marTop w:val="0"/>
          <w:marBottom w:val="0"/>
          <w:divBdr>
            <w:top w:val="none" w:sz="0" w:space="0" w:color="auto"/>
            <w:left w:val="none" w:sz="0" w:space="0" w:color="auto"/>
            <w:bottom w:val="none" w:sz="0" w:space="0" w:color="auto"/>
            <w:right w:val="none" w:sz="0" w:space="0" w:color="auto"/>
          </w:divBdr>
        </w:div>
        <w:div w:id="1803235123">
          <w:marLeft w:val="480"/>
          <w:marRight w:val="0"/>
          <w:marTop w:val="0"/>
          <w:marBottom w:val="0"/>
          <w:divBdr>
            <w:top w:val="none" w:sz="0" w:space="0" w:color="auto"/>
            <w:left w:val="none" w:sz="0" w:space="0" w:color="auto"/>
            <w:bottom w:val="none" w:sz="0" w:space="0" w:color="auto"/>
            <w:right w:val="none" w:sz="0" w:space="0" w:color="auto"/>
          </w:divBdr>
        </w:div>
        <w:div w:id="1207914367">
          <w:marLeft w:val="480"/>
          <w:marRight w:val="0"/>
          <w:marTop w:val="0"/>
          <w:marBottom w:val="0"/>
          <w:divBdr>
            <w:top w:val="none" w:sz="0" w:space="0" w:color="auto"/>
            <w:left w:val="none" w:sz="0" w:space="0" w:color="auto"/>
            <w:bottom w:val="none" w:sz="0" w:space="0" w:color="auto"/>
            <w:right w:val="none" w:sz="0" w:space="0" w:color="auto"/>
          </w:divBdr>
        </w:div>
        <w:div w:id="1476990926">
          <w:marLeft w:val="480"/>
          <w:marRight w:val="0"/>
          <w:marTop w:val="0"/>
          <w:marBottom w:val="0"/>
          <w:divBdr>
            <w:top w:val="none" w:sz="0" w:space="0" w:color="auto"/>
            <w:left w:val="none" w:sz="0" w:space="0" w:color="auto"/>
            <w:bottom w:val="none" w:sz="0" w:space="0" w:color="auto"/>
            <w:right w:val="none" w:sz="0" w:space="0" w:color="auto"/>
          </w:divBdr>
        </w:div>
        <w:div w:id="1431004910">
          <w:marLeft w:val="480"/>
          <w:marRight w:val="0"/>
          <w:marTop w:val="0"/>
          <w:marBottom w:val="0"/>
          <w:divBdr>
            <w:top w:val="none" w:sz="0" w:space="0" w:color="auto"/>
            <w:left w:val="none" w:sz="0" w:space="0" w:color="auto"/>
            <w:bottom w:val="none" w:sz="0" w:space="0" w:color="auto"/>
            <w:right w:val="none" w:sz="0" w:space="0" w:color="auto"/>
          </w:divBdr>
        </w:div>
        <w:div w:id="1758986947">
          <w:marLeft w:val="480"/>
          <w:marRight w:val="0"/>
          <w:marTop w:val="0"/>
          <w:marBottom w:val="0"/>
          <w:divBdr>
            <w:top w:val="none" w:sz="0" w:space="0" w:color="auto"/>
            <w:left w:val="none" w:sz="0" w:space="0" w:color="auto"/>
            <w:bottom w:val="none" w:sz="0" w:space="0" w:color="auto"/>
            <w:right w:val="none" w:sz="0" w:space="0" w:color="auto"/>
          </w:divBdr>
        </w:div>
        <w:div w:id="1908877201">
          <w:marLeft w:val="480"/>
          <w:marRight w:val="0"/>
          <w:marTop w:val="0"/>
          <w:marBottom w:val="0"/>
          <w:divBdr>
            <w:top w:val="none" w:sz="0" w:space="0" w:color="auto"/>
            <w:left w:val="none" w:sz="0" w:space="0" w:color="auto"/>
            <w:bottom w:val="none" w:sz="0" w:space="0" w:color="auto"/>
            <w:right w:val="none" w:sz="0" w:space="0" w:color="auto"/>
          </w:divBdr>
        </w:div>
        <w:div w:id="1880701248">
          <w:marLeft w:val="480"/>
          <w:marRight w:val="0"/>
          <w:marTop w:val="0"/>
          <w:marBottom w:val="0"/>
          <w:divBdr>
            <w:top w:val="none" w:sz="0" w:space="0" w:color="auto"/>
            <w:left w:val="none" w:sz="0" w:space="0" w:color="auto"/>
            <w:bottom w:val="none" w:sz="0" w:space="0" w:color="auto"/>
            <w:right w:val="none" w:sz="0" w:space="0" w:color="auto"/>
          </w:divBdr>
        </w:div>
        <w:div w:id="1929382052">
          <w:marLeft w:val="480"/>
          <w:marRight w:val="0"/>
          <w:marTop w:val="0"/>
          <w:marBottom w:val="0"/>
          <w:divBdr>
            <w:top w:val="none" w:sz="0" w:space="0" w:color="auto"/>
            <w:left w:val="none" w:sz="0" w:space="0" w:color="auto"/>
            <w:bottom w:val="none" w:sz="0" w:space="0" w:color="auto"/>
            <w:right w:val="none" w:sz="0" w:space="0" w:color="auto"/>
          </w:divBdr>
        </w:div>
        <w:div w:id="71204433">
          <w:marLeft w:val="480"/>
          <w:marRight w:val="0"/>
          <w:marTop w:val="0"/>
          <w:marBottom w:val="0"/>
          <w:divBdr>
            <w:top w:val="none" w:sz="0" w:space="0" w:color="auto"/>
            <w:left w:val="none" w:sz="0" w:space="0" w:color="auto"/>
            <w:bottom w:val="none" w:sz="0" w:space="0" w:color="auto"/>
            <w:right w:val="none" w:sz="0" w:space="0" w:color="auto"/>
          </w:divBdr>
        </w:div>
        <w:div w:id="538279615">
          <w:marLeft w:val="480"/>
          <w:marRight w:val="0"/>
          <w:marTop w:val="0"/>
          <w:marBottom w:val="0"/>
          <w:divBdr>
            <w:top w:val="none" w:sz="0" w:space="0" w:color="auto"/>
            <w:left w:val="none" w:sz="0" w:space="0" w:color="auto"/>
            <w:bottom w:val="none" w:sz="0" w:space="0" w:color="auto"/>
            <w:right w:val="none" w:sz="0" w:space="0" w:color="auto"/>
          </w:divBdr>
        </w:div>
        <w:div w:id="587467521">
          <w:marLeft w:val="480"/>
          <w:marRight w:val="0"/>
          <w:marTop w:val="0"/>
          <w:marBottom w:val="0"/>
          <w:divBdr>
            <w:top w:val="none" w:sz="0" w:space="0" w:color="auto"/>
            <w:left w:val="none" w:sz="0" w:space="0" w:color="auto"/>
            <w:bottom w:val="none" w:sz="0" w:space="0" w:color="auto"/>
            <w:right w:val="none" w:sz="0" w:space="0" w:color="auto"/>
          </w:divBdr>
        </w:div>
        <w:div w:id="1119370817">
          <w:marLeft w:val="480"/>
          <w:marRight w:val="0"/>
          <w:marTop w:val="0"/>
          <w:marBottom w:val="0"/>
          <w:divBdr>
            <w:top w:val="none" w:sz="0" w:space="0" w:color="auto"/>
            <w:left w:val="none" w:sz="0" w:space="0" w:color="auto"/>
            <w:bottom w:val="none" w:sz="0" w:space="0" w:color="auto"/>
            <w:right w:val="none" w:sz="0" w:space="0" w:color="auto"/>
          </w:divBdr>
        </w:div>
        <w:div w:id="1842086644">
          <w:marLeft w:val="480"/>
          <w:marRight w:val="0"/>
          <w:marTop w:val="0"/>
          <w:marBottom w:val="0"/>
          <w:divBdr>
            <w:top w:val="none" w:sz="0" w:space="0" w:color="auto"/>
            <w:left w:val="none" w:sz="0" w:space="0" w:color="auto"/>
            <w:bottom w:val="none" w:sz="0" w:space="0" w:color="auto"/>
            <w:right w:val="none" w:sz="0" w:space="0" w:color="auto"/>
          </w:divBdr>
        </w:div>
        <w:div w:id="1221405540">
          <w:marLeft w:val="480"/>
          <w:marRight w:val="0"/>
          <w:marTop w:val="0"/>
          <w:marBottom w:val="0"/>
          <w:divBdr>
            <w:top w:val="none" w:sz="0" w:space="0" w:color="auto"/>
            <w:left w:val="none" w:sz="0" w:space="0" w:color="auto"/>
            <w:bottom w:val="none" w:sz="0" w:space="0" w:color="auto"/>
            <w:right w:val="none" w:sz="0" w:space="0" w:color="auto"/>
          </w:divBdr>
        </w:div>
        <w:div w:id="539511816">
          <w:marLeft w:val="480"/>
          <w:marRight w:val="0"/>
          <w:marTop w:val="0"/>
          <w:marBottom w:val="0"/>
          <w:divBdr>
            <w:top w:val="none" w:sz="0" w:space="0" w:color="auto"/>
            <w:left w:val="none" w:sz="0" w:space="0" w:color="auto"/>
            <w:bottom w:val="none" w:sz="0" w:space="0" w:color="auto"/>
            <w:right w:val="none" w:sz="0" w:space="0" w:color="auto"/>
          </w:divBdr>
        </w:div>
        <w:div w:id="1677995783">
          <w:marLeft w:val="480"/>
          <w:marRight w:val="0"/>
          <w:marTop w:val="0"/>
          <w:marBottom w:val="0"/>
          <w:divBdr>
            <w:top w:val="none" w:sz="0" w:space="0" w:color="auto"/>
            <w:left w:val="none" w:sz="0" w:space="0" w:color="auto"/>
            <w:bottom w:val="none" w:sz="0" w:space="0" w:color="auto"/>
            <w:right w:val="none" w:sz="0" w:space="0" w:color="auto"/>
          </w:divBdr>
        </w:div>
        <w:div w:id="817962764">
          <w:marLeft w:val="480"/>
          <w:marRight w:val="0"/>
          <w:marTop w:val="0"/>
          <w:marBottom w:val="0"/>
          <w:divBdr>
            <w:top w:val="none" w:sz="0" w:space="0" w:color="auto"/>
            <w:left w:val="none" w:sz="0" w:space="0" w:color="auto"/>
            <w:bottom w:val="none" w:sz="0" w:space="0" w:color="auto"/>
            <w:right w:val="none" w:sz="0" w:space="0" w:color="auto"/>
          </w:divBdr>
        </w:div>
        <w:div w:id="695887068">
          <w:marLeft w:val="480"/>
          <w:marRight w:val="0"/>
          <w:marTop w:val="0"/>
          <w:marBottom w:val="0"/>
          <w:divBdr>
            <w:top w:val="none" w:sz="0" w:space="0" w:color="auto"/>
            <w:left w:val="none" w:sz="0" w:space="0" w:color="auto"/>
            <w:bottom w:val="none" w:sz="0" w:space="0" w:color="auto"/>
            <w:right w:val="none" w:sz="0" w:space="0" w:color="auto"/>
          </w:divBdr>
        </w:div>
      </w:divsChild>
    </w:div>
    <w:div w:id="1708331222">
      <w:bodyDiv w:val="1"/>
      <w:marLeft w:val="0"/>
      <w:marRight w:val="0"/>
      <w:marTop w:val="0"/>
      <w:marBottom w:val="0"/>
      <w:divBdr>
        <w:top w:val="none" w:sz="0" w:space="0" w:color="auto"/>
        <w:left w:val="none" w:sz="0" w:space="0" w:color="auto"/>
        <w:bottom w:val="none" w:sz="0" w:space="0" w:color="auto"/>
        <w:right w:val="none" w:sz="0" w:space="0" w:color="auto"/>
      </w:divBdr>
    </w:div>
    <w:div w:id="1709377429">
      <w:bodyDiv w:val="1"/>
      <w:marLeft w:val="0"/>
      <w:marRight w:val="0"/>
      <w:marTop w:val="0"/>
      <w:marBottom w:val="0"/>
      <w:divBdr>
        <w:top w:val="none" w:sz="0" w:space="0" w:color="auto"/>
        <w:left w:val="none" w:sz="0" w:space="0" w:color="auto"/>
        <w:bottom w:val="none" w:sz="0" w:space="0" w:color="auto"/>
        <w:right w:val="none" w:sz="0" w:space="0" w:color="auto"/>
      </w:divBdr>
    </w:div>
    <w:div w:id="1711883967">
      <w:bodyDiv w:val="1"/>
      <w:marLeft w:val="0"/>
      <w:marRight w:val="0"/>
      <w:marTop w:val="0"/>
      <w:marBottom w:val="0"/>
      <w:divBdr>
        <w:top w:val="none" w:sz="0" w:space="0" w:color="auto"/>
        <w:left w:val="none" w:sz="0" w:space="0" w:color="auto"/>
        <w:bottom w:val="none" w:sz="0" w:space="0" w:color="auto"/>
        <w:right w:val="none" w:sz="0" w:space="0" w:color="auto"/>
      </w:divBdr>
    </w:div>
    <w:div w:id="1711956671">
      <w:bodyDiv w:val="1"/>
      <w:marLeft w:val="0"/>
      <w:marRight w:val="0"/>
      <w:marTop w:val="0"/>
      <w:marBottom w:val="0"/>
      <w:divBdr>
        <w:top w:val="none" w:sz="0" w:space="0" w:color="auto"/>
        <w:left w:val="none" w:sz="0" w:space="0" w:color="auto"/>
        <w:bottom w:val="none" w:sz="0" w:space="0" w:color="auto"/>
        <w:right w:val="none" w:sz="0" w:space="0" w:color="auto"/>
      </w:divBdr>
    </w:div>
    <w:div w:id="1713461977">
      <w:bodyDiv w:val="1"/>
      <w:marLeft w:val="0"/>
      <w:marRight w:val="0"/>
      <w:marTop w:val="0"/>
      <w:marBottom w:val="0"/>
      <w:divBdr>
        <w:top w:val="none" w:sz="0" w:space="0" w:color="auto"/>
        <w:left w:val="none" w:sz="0" w:space="0" w:color="auto"/>
        <w:bottom w:val="none" w:sz="0" w:space="0" w:color="auto"/>
        <w:right w:val="none" w:sz="0" w:space="0" w:color="auto"/>
      </w:divBdr>
    </w:div>
    <w:div w:id="1713923092">
      <w:bodyDiv w:val="1"/>
      <w:marLeft w:val="0"/>
      <w:marRight w:val="0"/>
      <w:marTop w:val="0"/>
      <w:marBottom w:val="0"/>
      <w:divBdr>
        <w:top w:val="none" w:sz="0" w:space="0" w:color="auto"/>
        <w:left w:val="none" w:sz="0" w:space="0" w:color="auto"/>
        <w:bottom w:val="none" w:sz="0" w:space="0" w:color="auto"/>
        <w:right w:val="none" w:sz="0" w:space="0" w:color="auto"/>
      </w:divBdr>
    </w:div>
    <w:div w:id="1716781257">
      <w:bodyDiv w:val="1"/>
      <w:marLeft w:val="0"/>
      <w:marRight w:val="0"/>
      <w:marTop w:val="0"/>
      <w:marBottom w:val="0"/>
      <w:divBdr>
        <w:top w:val="none" w:sz="0" w:space="0" w:color="auto"/>
        <w:left w:val="none" w:sz="0" w:space="0" w:color="auto"/>
        <w:bottom w:val="none" w:sz="0" w:space="0" w:color="auto"/>
        <w:right w:val="none" w:sz="0" w:space="0" w:color="auto"/>
      </w:divBdr>
      <w:divsChild>
        <w:div w:id="456946873">
          <w:marLeft w:val="480"/>
          <w:marRight w:val="0"/>
          <w:marTop w:val="0"/>
          <w:marBottom w:val="0"/>
          <w:divBdr>
            <w:top w:val="none" w:sz="0" w:space="0" w:color="auto"/>
            <w:left w:val="none" w:sz="0" w:space="0" w:color="auto"/>
            <w:bottom w:val="none" w:sz="0" w:space="0" w:color="auto"/>
            <w:right w:val="none" w:sz="0" w:space="0" w:color="auto"/>
          </w:divBdr>
        </w:div>
        <w:div w:id="396560265">
          <w:marLeft w:val="480"/>
          <w:marRight w:val="0"/>
          <w:marTop w:val="0"/>
          <w:marBottom w:val="0"/>
          <w:divBdr>
            <w:top w:val="none" w:sz="0" w:space="0" w:color="auto"/>
            <w:left w:val="none" w:sz="0" w:space="0" w:color="auto"/>
            <w:bottom w:val="none" w:sz="0" w:space="0" w:color="auto"/>
            <w:right w:val="none" w:sz="0" w:space="0" w:color="auto"/>
          </w:divBdr>
        </w:div>
        <w:div w:id="647124598">
          <w:marLeft w:val="480"/>
          <w:marRight w:val="0"/>
          <w:marTop w:val="0"/>
          <w:marBottom w:val="0"/>
          <w:divBdr>
            <w:top w:val="none" w:sz="0" w:space="0" w:color="auto"/>
            <w:left w:val="none" w:sz="0" w:space="0" w:color="auto"/>
            <w:bottom w:val="none" w:sz="0" w:space="0" w:color="auto"/>
            <w:right w:val="none" w:sz="0" w:space="0" w:color="auto"/>
          </w:divBdr>
        </w:div>
        <w:div w:id="376470997">
          <w:marLeft w:val="480"/>
          <w:marRight w:val="0"/>
          <w:marTop w:val="0"/>
          <w:marBottom w:val="0"/>
          <w:divBdr>
            <w:top w:val="none" w:sz="0" w:space="0" w:color="auto"/>
            <w:left w:val="none" w:sz="0" w:space="0" w:color="auto"/>
            <w:bottom w:val="none" w:sz="0" w:space="0" w:color="auto"/>
            <w:right w:val="none" w:sz="0" w:space="0" w:color="auto"/>
          </w:divBdr>
        </w:div>
        <w:div w:id="11148698">
          <w:marLeft w:val="480"/>
          <w:marRight w:val="0"/>
          <w:marTop w:val="0"/>
          <w:marBottom w:val="0"/>
          <w:divBdr>
            <w:top w:val="none" w:sz="0" w:space="0" w:color="auto"/>
            <w:left w:val="none" w:sz="0" w:space="0" w:color="auto"/>
            <w:bottom w:val="none" w:sz="0" w:space="0" w:color="auto"/>
            <w:right w:val="none" w:sz="0" w:space="0" w:color="auto"/>
          </w:divBdr>
        </w:div>
        <w:div w:id="618297177">
          <w:marLeft w:val="480"/>
          <w:marRight w:val="0"/>
          <w:marTop w:val="0"/>
          <w:marBottom w:val="0"/>
          <w:divBdr>
            <w:top w:val="none" w:sz="0" w:space="0" w:color="auto"/>
            <w:left w:val="none" w:sz="0" w:space="0" w:color="auto"/>
            <w:bottom w:val="none" w:sz="0" w:space="0" w:color="auto"/>
            <w:right w:val="none" w:sz="0" w:space="0" w:color="auto"/>
          </w:divBdr>
        </w:div>
        <w:div w:id="1115566325">
          <w:marLeft w:val="480"/>
          <w:marRight w:val="0"/>
          <w:marTop w:val="0"/>
          <w:marBottom w:val="0"/>
          <w:divBdr>
            <w:top w:val="none" w:sz="0" w:space="0" w:color="auto"/>
            <w:left w:val="none" w:sz="0" w:space="0" w:color="auto"/>
            <w:bottom w:val="none" w:sz="0" w:space="0" w:color="auto"/>
            <w:right w:val="none" w:sz="0" w:space="0" w:color="auto"/>
          </w:divBdr>
        </w:div>
        <w:div w:id="980500551">
          <w:marLeft w:val="480"/>
          <w:marRight w:val="0"/>
          <w:marTop w:val="0"/>
          <w:marBottom w:val="0"/>
          <w:divBdr>
            <w:top w:val="none" w:sz="0" w:space="0" w:color="auto"/>
            <w:left w:val="none" w:sz="0" w:space="0" w:color="auto"/>
            <w:bottom w:val="none" w:sz="0" w:space="0" w:color="auto"/>
            <w:right w:val="none" w:sz="0" w:space="0" w:color="auto"/>
          </w:divBdr>
        </w:div>
        <w:div w:id="2015495135">
          <w:marLeft w:val="480"/>
          <w:marRight w:val="0"/>
          <w:marTop w:val="0"/>
          <w:marBottom w:val="0"/>
          <w:divBdr>
            <w:top w:val="none" w:sz="0" w:space="0" w:color="auto"/>
            <w:left w:val="none" w:sz="0" w:space="0" w:color="auto"/>
            <w:bottom w:val="none" w:sz="0" w:space="0" w:color="auto"/>
            <w:right w:val="none" w:sz="0" w:space="0" w:color="auto"/>
          </w:divBdr>
        </w:div>
        <w:div w:id="460073599">
          <w:marLeft w:val="480"/>
          <w:marRight w:val="0"/>
          <w:marTop w:val="0"/>
          <w:marBottom w:val="0"/>
          <w:divBdr>
            <w:top w:val="none" w:sz="0" w:space="0" w:color="auto"/>
            <w:left w:val="none" w:sz="0" w:space="0" w:color="auto"/>
            <w:bottom w:val="none" w:sz="0" w:space="0" w:color="auto"/>
            <w:right w:val="none" w:sz="0" w:space="0" w:color="auto"/>
          </w:divBdr>
        </w:div>
        <w:div w:id="1701785900">
          <w:marLeft w:val="480"/>
          <w:marRight w:val="0"/>
          <w:marTop w:val="0"/>
          <w:marBottom w:val="0"/>
          <w:divBdr>
            <w:top w:val="none" w:sz="0" w:space="0" w:color="auto"/>
            <w:left w:val="none" w:sz="0" w:space="0" w:color="auto"/>
            <w:bottom w:val="none" w:sz="0" w:space="0" w:color="auto"/>
            <w:right w:val="none" w:sz="0" w:space="0" w:color="auto"/>
          </w:divBdr>
        </w:div>
        <w:div w:id="2064258100">
          <w:marLeft w:val="480"/>
          <w:marRight w:val="0"/>
          <w:marTop w:val="0"/>
          <w:marBottom w:val="0"/>
          <w:divBdr>
            <w:top w:val="none" w:sz="0" w:space="0" w:color="auto"/>
            <w:left w:val="none" w:sz="0" w:space="0" w:color="auto"/>
            <w:bottom w:val="none" w:sz="0" w:space="0" w:color="auto"/>
            <w:right w:val="none" w:sz="0" w:space="0" w:color="auto"/>
          </w:divBdr>
        </w:div>
        <w:div w:id="419301196">
          <w:marLeft w:val="480"/>
          <w:marRight w:val="0"/>
          <w:marTop w:val="0"/>
          <w:marBottom w:val="0"/>
          <w:divBdr>
            <w:top w:val="none" w:sz="0" w:space="0" w:color="auto"/>
            <w:left w:val="none" w:sz="0" w:space="0" w:color="auto"/>
            <w:bottom w:val="none" w:sz="0" w:space="0" w:color="auto"/>
            <w:right w:val="none" w:sz="0" w:space="0" w:color="auto"/>
          </w:divBdr>
        </w:div>
        <w:div w:id="2044405003">
          <w:marLeft w:val="480"/>
          <w:marRight w:val="0"/>
          <w:marTop w:val="0"/>
          <w:marBottom w:val="0"/>
          <w:divBdr>
            <w:top w:val="none" w:sz="0" w:space="0" w:color="auto"/>
            <w:left w:val="none" w:sz="0" w:space="0" w:color="auto"/>
            <w:bottom w:val="none" w:sz="0" w:space="0" w:color="auto"/>
            <w:right w:val="none" w:sz="0" w:space="0" w:color="auto"/>
          </w:divBdr>
        </w:div>
        <w:div w:id="972178658">
          <w:marLeft w:val="480"/>
          <w:marRight w:val="0"/>
          <w:marTop w:val="0"/>
          <w:marBottom w:val="0"/>
          <w:divBdr>
            <w:top w:val="none" w:sz="0" w:space="0" w:color="auto"/>
            <w:left w:val="none" w:sz="0" w:space="0" w:color="auto"/>
            <w:bottom w:val="none" w:sz="0" w:space="0" w:color="auto"/>
            <w:right w:val="none" w:sz="0" w:space="0" w:color="auto"/>
          </w:divBdr>
        </w:div>
        <w:div w:id="1046756594">
          <w:marLeft w:val="480"/>
          <w:marRight w:val="0"/>
          <w:marTop w:val="0"/>
          <w:marBottom w:val="0"/>
          <w:divBdr>
            <w:top w:val="none" w:sz="0" w:space="0" w:color="auto"/>
            <w:left w:val="none" w:sz="0" w:space="0" w:color="auto"/>
            <w:bottom w:val="none" w:sz="0" w:space="0" w:color="auto"/>
            <w:right w:val="none" w:sz="0" w:space="0" w:color="auto"/>
          </w:divBdr>
        </w:div>
        <w:div w:id="801462812">
          <w:marLeft w:val="480"/>
          <w:marRight w:val="0"/>
          <w:marTop w:val="0"/>
          <w:marBottom w:val="0"/>
          <w:divBdr>
            <w:top w:val="none" w:sz="0" w:space="0" w:color="auto"/>
            <w:left w:val="none" w:sz="0" w:space="0" w:color="auto"/>
            <w:bottom w:val="none" w:sz="0" w:space="0" w:color="auto"/>
            <w:right w:val="none" w:sz="0" w:space="0" w:color="auto"/>
          </w:divBdr>
        </w:div>
        <w:div w:id="248740110">
          <w:marLeft w:val="480"/>
          <w:marRight w:val="0"/>
          <w:marTop w:val="0"/>
          <w:marBottom w:val="0"/>
          <w:divBdr>
            <w:top w:val="none" w:sz="0" w:space="0" w:color="auto"/>
            <w:left w:val="none" w:sz="0" w:space="0" w:color="auto"/>
            <w:bottom w:val="none" w:sz="0" w:space="0" w:color="auto"/>
            <w:right w:val="none" w:sz="0" w:space="0" w:color="auto"/>
          </w:divBdr>
        </w:div>
        <w:div w:id="932854601">
          <w:marLeft w:val="480"/>
          <w:marRight w:val="0"/>
          <w:marTop w:val="0"/>
          <w:marBottom w:val="0"/>
          <w:divBdr>
            <w:top w:val="none" w:sz="0" w:space="0" w:color="auto"/>
            <w:left w:val="none" w:sz="0" w:space="0" w:color="auto"/>
            <w:bottom w:val="none" w:sz="0" w:space="0" w:color="auto"/>
            <w:right w:val="none" w:sz="0" w:space="0" w:color="auto"/>
          </w:divBdr>
        </w:div>
        <w:div w:id="1718243133">
          <w:marLeft w:val="480"/>
          <w:marRight w:val="0"/>
          <w:marTop w:val="0"/>
          <w:marBottom w:val="0"/>
          <w:divBdr>
            <w:top w:val="none" w:sz="0" w:space="0" w:color="auto"/>
            <w:left w:val="none" w:sz="0" w:space="0" w:color="auto"/>
            <w:bottom w:val="none" w:sz="0" w:space="0" w:color="auto"/>
            <w:right w:val="none" w:sz="0" w:space="0" w:color="auto"/>
          </w:divBdr>
        </w:div>
        <w:div w:id="1805853504">
          <w:marLeft w:val="480"/>
          <w:marRight w:val="0"/>
          <w:marTop w:val="0"/>
          <w:marBottom w:val="0"/>
          <w:divBdr>
            <w:top w:val="none" w:sz="0" w:space="0" w:color="auto"/>
            <w:left w:val="none" w:sz="0" w:space="0" w:color="auto"/>
            <w:bottom w:val="none" w:sz="0" w:space="0" w:color="auto"/>
            <w:right w:val="none" w:sz="0" w:space="0" w:color="auto"/>
          </w:divBdr>
        </w:div>
        <w:div w:id="1534491030">
          <w:marLeft w:val="480"/>
          <w:marRight w:val="0"/>
          <w:marTop w:val="0"/>
          <w:marBottom w:val="0"/>
          <w:divBdr>
            <w:top w:val="none" w:sz="0" w:space="0" w:color="auto"/>
            <w:left w:val="none" w:sz="0" w:space="0" w:color="auto"/>
            <w:bottom w:val="none" w:sz="0" w:space="0" w:color="auto"/>
            <w:right w:val="none" w:sz="0" w:space="0" w:color="auto"/>
          </w:divBdr>
        </w:div>
        <w:div w:id="720325596">
          <w:marLeft w:val="480"/>
          <w:marRight w:val="0"/>
          <w:marTop w:val="0"/>
          <w:marBottom w:val="0"/>
          <w:divBdr>
            <w:top w:val="none" w:sz="0" w:space="0" w:color="auto"/>
            <w:left w:val="none" w:sz="0" w:space="0" w:color="auto"/>
            <w:bottom w:val="none" w:sz="0" w:space="0" w:color="auto"/>
            <w:right w:val="none" w:sz="0" w:space="0" w:color="auto"/>
          </w:divBdr>
        </w:div>
        <w:div w:id="1736202900">
          <w:marLeft w:val="480"/>
          <w:marRight w:val="0"/>
          <w:marTop w:val="0"/>
          <w:marBottom w:val="0"/>
          <w:divBdr>
            <w:top w:val="none" w:sz="0" w:space="0" w:color="auto"/>
            <w:left w:val="none" w:sz="0" w:space="0" w:color="auto"/>
            <w:bottom w:val="none" w:sz="0" w:space="0" w:color="auto"/>
            <w:right w:val="none" w:sz="0" w:space="0" w:color="auto"/>
          </w:divBdr>
        </w:div>
        <w:div w:id="2109083768">
          <w:marLeft w:val="480"/>
          <w:marRight w:val="0"/>
          <w:marTop w:val="0"/>
          <w:marBottom w:val="0"/>
          <w:divBdr>
            <w:top w:val="none" w:sz="0" w:space="0" w:color="auto"/>
            <w:left w:val="none" w:sz="0" w:space="0" w:color="auto"/>
            <w:bottom w:val="none" w:sz="0" w:space="0" w:color="auto"/>
            <w:right w:val="none" w:sz="0" w:space="0" w:color="auto"/>
          </w:divBdr>
        </w:div>
        <w:div w:id="1472669392">
          <w:marLeft w:val="480"/>
          <w:marRight w:val="0"/>
          <w:marTop w:val="0"/>
          <w:marBottom w:val="0"/>
          <w:divBdr>
            <w:top w:val="none" w:sz="0" w:space="0" w:color="auto"/>
            <w:left w:val="none" w:sz="0" w:space="0" w:color="auto"/>
            <w:bottom w:val="none" w:sz="0" w:space="0" w:color="auto"/>
            <w:right w:val="none" w:sz="0" w:space="0" w:color="auto"/>
          </w:divBdr>
        </w:div>
        <w:div w:id="429592758">
          <w:marLeft w:val="480"/>
          <w:marRight w:val="0"/>
          <w:marTop w:val="0"/>
          <w:marBottom w:val="0"/>
          <w:divBdr>
            <w:top w:val="none" w:sz="0" w:space="0" w:color="auto"/>
            <w:left w:val="none" w:sz="0" w:space="0" w:color="auto"/>
            <w:bottom w:val="none" w:sz="0" w:space="0" w:color="auto"/>
            <w:right w:val="none" w:sz="0" w:space="0" w:color="auto"/>
          </w:divBdr>
        </w:div>
        <w:div w:id="545217723">
          <w:marLeft w:val="480"/>
          <w:marRight w:val="0"/>
          <w:marTop w:val="0"/>
          <w:marBottom w:val="0"/>
          <w:divBdr>
            <w:top w:val="none" w:sz="0" w:space="0" w:color="auto"/>
            <w:left w:val="none" w:sz="0" w:space="0" w:color="auto"/>
            <w:bottom w:val="none" w:sz="0" w:space="0" w:color="auto"/>
            <w:right w:val="none" w:sz="0" w:space="0" w:color="auto"/>
          </w:divBdr>
        </w:div>
        <w:div w:id="386224832">
          <w:marLeft w:val="480"/>
          <w:marRight w:val="0"/>
          <w:marTop w:val="0"/>
          <w:marBottom w:val="0"/>
          <w:divBdr>
            <w:top w:val="none" w:sz="0" w:space="0" w:color="auto"/>
            <w:left w:val="none" w:sz="0" w:space="0" w:color="auto"/>
            <w:bottom w:val="none" w:sz="0" w:space="0" w:color="auto"/>
            <w:right w:val="none" w:sz="0" w:space="0" w:color="auto"/>
          </w:divBdr>
        </w:div>
        <w:div w:id="866987701">
          <w:marLeft w:val="480"/>
          <w:marRight w:val="0"/>
          <w:marTop w:val="0"/>
          <w:marBottom w:val="0"/>
          <w:divBdr>
            <w:top w:val="none" w:sz="0" w:space="0" w:color="auto"/>
            <w:left w:val="none" w:sz="0" w:space="0" w:color="auto"/>
            <w:bottom w:val="none" w:sz="0" w:space="0" w:color="auto"/>
            <w:right w:val="none" w:sz="0" w:space="0" w:color="auto"/>
          </w:divBdr>
        </w:div>
        <w:div w:id="1551723904">
          <w:marLeft w:val="480"/>
          <w:marRight w:val="0"/>
          <w:marTop w:val="0"/>
          <w:marBottom w:val="0"/>
          <w:divBdr>
            <w:top w:val="none" w:sz="0" w:space="0" w:color="auto"/>
            <w:left w:val="none" w:sz="0" w:space="0" w:color="auto"/>
            <w:bottom w:val="none" w:sz="0" w:space="0" w:color="auto"/>
            <w:right w:val="none" w:sz="0" w:space="0" w:color="auto"/>
          </w:divBdr>
        </w:div>
        <w:div w:id="1703632234">
          <w:marLeft w:val="480"/>
          <w:marRight w:val="0"/>
          <w:marTop w:val="0"/>
          <w:marBottom w:val="0"/>
          <w:divBdr>
            <w:top w:val="none" w:sz="0" w:space="0" w:color="auto"/>
            <w:left w:val="none" w:sz="0" w:space="0" w:color="auto"/>
            <w:bottom w:val="none" w:sz="0" w:space="0" w:color="auto"/>
            <w:right w:val="none" w:sz="0" w:space="0" w:color="auto"/>
          </w:divBdr>
        </w:div>
        <w:div w:id="1191646325">
          <w:marLeft w:val="480"/>
          <w:marRight w:val="0"/>
          <w:marTop w:val="0"/>
          <w:marBottom w:val="0"/>
          <w:divBdr>
            <w:top w:val="none" w:sz="0" w:space="0" w:color="auto"/>
            <w:left w:val="none" w:sz="0" w:space="0" w:color="auto"/>
            <w:bottom w:val="none" w:sz="0" w:space="0" w:color="auto"/>
            <w:right w:val="none" w:sz="0" w:space="0" w:color="auto"/>
          </w:divBdr>
        </w:div>
        <w:div w:id="1315724616">
          <w:marLeft w:val="480"/>
          <w:marRight w:val="0"/>
          <w:marTop w:val="0"/>
          <w:marBottom w:val="0"/>
          <w:divBdr>
            <w:top w:val="none" w:sz="0" w:space="0" w:color="auto"/>
            <w:left w:val="none" w:sz="0" w:space="0" w:color="auto"/>
            <w:bottom w:val="none" w:sz="0" w:space="0" w:color="auto"/>
            <w:right w:val="none" w:sz="0" w:space="0" w:color="auto"/>
          </w:divBdr>
        </w:div>
        <w:div w:id="805709200">
          <w:marLeft w:val="480"/>
          <w:marRight w:val="0"/>
          <w:marTop w:val="0"/>
          <w:marBottom w:val="0"/>
          <w:divBdr>
            <w:top w:val="none" w:sz="0" w:space="0" w:color="auto"/>
            <w:left w:val="none" w:sz="0" w:space="0" w:color="auto"/>
            <w:bottom w:val="none" w:sz="0" w:space="0" w:color="auto"/>
            <w:right w:val="none" w:sz="0" w:space="0" w:color="auto"/>
          </w:divBdr>
        </w:div>
        <w:div w:id="250546944">
          <w:marLeft w:val="480"/>
          <w:marRight w:val="0"/>
          <w:marTop w:val="0"/>
          <w:marBottom w:val="0"/>
          <w:divBdr>
            <w:top w:val="none" w:sz="0" w:space="0" w:color="auto"/>
            <w:left w:val="none" w:sz="0" w:space="0" w:color="auto"/>
            <w:bottom w:val="none" w:sz="0" w:space="0" w:color="auto"/>
            <w:right w:val="none" w:sz="0" w:space="0" w:color="auto"/>
          </w:divBdr>
        </w:div>
        <w:div w:id="2081519555">
          <w:marLeft w:val="480"/>
          <w:marRight w:val="0"/>
          <w:marTop w:val="0"/>
          <w:marBottom w:val="0"/>
          <w:divBdr>
            <w:top w:val="none" w:sz="0" w:space="0" w:color="auto"/>
            <w:left w:val="none" w:sz="0" w:space="0" w:color="auto"/>
            <w:bottom w:val="none" w:sz="0" w:space="0" w:color="auto"/>
            <w:right w:val="none" w:sz="0" w:space="0" w:color="auto"/>
          </w:divBdr>
        </w:div>
        <w:div w:id="664549011">
          <w:marLeft w:val="480"/>
          <w:marRight w:val="0"/>
          <w:marTop w:val="0"/>
          <w:marBottom w:val="0"/>
          <w:divBdr>
            <w:top w:val="none" w:sz="0" w:space="0" w:color="auto"/>
            <w:left w:val="none" w:sz="0" w:space="0" w:color="auto"/>
            <w:bottom w:val="none" w:sz="0" w:space="0" w:color="auto"/>
            <w:right w:val="none" w:sz="0" w:space="0" w:color="auto"/>
          </w:divBdr>
        </w:div>
        <w:div w:id="953638801">
          <w:marLeft w:val="480"/>
          <w:marRight w:val="0"/>
          <w:marTop w:val="0"/>
          <w:marBottom w:val="0"/>
          <w:divBdr>
            <w:top w:val="none" w:sz="0" w:space="0" w:color="auto"/>
            <w:left w:val="none" w:sz="0" w:space="0" w:color="auto"/>
            <w:bottom w:val="none" w:sz="0" w:space="0" w:color="auto"/>
            <w:right w:val="none" w:sz="0" w:space="0" w:color="auto"/>
          </w:divBdr>
        </w:div>
        <w:div w:id="1710378218">
          <w:marLeft w:val="480"/>
          <w:marRight w:val="0"/>
          <w:marTop w:val="0"/>
          <w:marBottom w:val="0"/>
          <w:divBdr>
            <w:top w:val="none" w:sz="0" w:space="0" w:color="auto"/>
            <w:left w:val="none" w:sz="0" w:space="0" w:color="auto"/>
            <w:bottom w:val="none" w:sz="0" w:space="0" w:color="auto"/>
            <w:right w:val="none" w:sz="0" w:space="0" w:color="auto"/>
          </w:divBdr>
        </w:div>
        <w:div w:id="1194461320">
          <w:marLeft w:val="480"/>
          <w:marRight w:val="0"/>
          <w:marTop w:val="0"/>
          <w:marBottom w:val="0"/>
          <w:divBdr>
            <w:top w:val="none" w:sz="0" w:space="0" w:color="auto"/>
            <w:left w:val="none" w:sz="0" w:space="0" w:color="auto"/>
            <w:bottom w:val="none" w:sz="0" w:space="0" w:color="auto"/>
            <w:right w:val="none" w:sz="0" w:space="0" w:color="auto"/>
          </w:divBdr>
        </w:div>
      </w:divsChild>
    </w:div>
    <w:div w:id="1718120392">
      <w:bodyDiv w:val="1"/>
      <w:marLeft w:val="0"/>
      <w:marRight w:val="0"/>
      <w:marTop w:val="0"/>
      <w:marBottom w:val="0"/>
      <w:divBdr>
        <w:top w:val="none" w:sz="0" w:space="0" w:color="auto"/>
        <w:left w:val="none" w:sz="0" w:space="0" w:color="auto"/>
        <w:bottom w:val="none" w:sz="0" w:space="0" w:color="auto"/>
        <w:right w:val="none" w:sz="0" w:space="0" w:color="auto"/>
      </w:divBdr>
    </w:div>
    <w:div w:id="1719011140">
      <w:bodyDiv w:val="1"/>
      <w:marLeft w:val="0"/>
      <w:marRight w:val="0"/>
      <w:marTop w:val="0"/>
      <w:marBottom w:val="0"/>
      <w:divBdr>
        <w:top w:val="none" w:sz="0" w:space="0" w:color="auto"/>
        <w:left w:val="none" w:sz="0" w:space="0" w:color="auto"/>
        <w:bottom w:val="none" w:sz="0" w:space="0" w:color="auto"/>
        <w:right w:val="none" w:sz="0" w:space="0" w:color="auto"/>
      </w:divBdr>
    </w:div>
    <w:div w:id="1719549601">
      <w:bodyDiv w:val="1"/>
      <w:marLeft w:val="0"/>
      <w:marRight w:val="0"/>
      <w:marTop w:val="0"/>
      <w:marBottom w:val="0"/>
      <w:divBdr>
        <w:top w:val="none" w:sz="0" w:space="0" w:color="auto"/>
        <w:left w:val="none" w:sz="0" w:space="0" w:color="auto"/>
        <w:bottom w:val="none" w:sz="0" w:space="0" w:color="auto"/>
        <w:right w:val="none" w:sz="0" w:space="0" w:color="auto"/>
      </w:divBdr>
    </w:div>
    <w:div w:id="1720281525">
      <w:bodyDiv w:val="1"/>
      <w:marLeft w:val="0"/>
      <w:marRight w:val="0"/>
      <w:marTop w:val="0"/>
      <w:marBottom w:val="0"/>
      <w:divBdr>
        <w:top w:val="none" w:sz="0" w:space="0" w:color="auto"/>
        <w:left w:val="none" w:sz="0" w:space="0" w:color="auto"/>
        <w:bottom w:val="none" w:sz="0" w:space="0" w:color="auto"/>
        <w:right w:val="none" w:sz="0" w:space="0" w:color="auto"/>
      </w:divBdr>
    </w:div>
    <w:div w:id="1720322445">
      <w:bodyDiv w:val="1"/>
      <w:marLeft w:val="0"/>
      <w:marRight w:val="0"/>
      <w:marTop w:val="0"/>
      <w:marBottom w:val="0"/>
      <w:divBdr>
        <w:top w:val="none" w:sz="0" w:space="0" w:color="auto"/>
        <w:left w:val="none" w:sz="0" w:space="0" w:color="auto"/>
        <w:bottom w:val="none" w:sz="0" w:space="0" w:color="auto"/>
        <w:right w:val="none" w:sz="0" w:space="0" w:color="auto"/>
      </w:divBdr>
      <w:divsChild>
        <w:div w:id="1067650285">
          <w:marLeft w:val="480"/>
          <w:marRight w:val="0"/>
          <w:marTop w:val="0"/>
          <w:marBottom w:val="0"/>
          <w:divBdr>
            <w:top w:val="none" w:sz="0" w:space="0" w:color="auto"/>
            <w:left w:val="none" w:sz="0" w:space="0" w:color="auto"/>
            <w:bottom w:val="none" w:sz="0" w:space="0" w:color="auto"/>
            <w:right w:val="none" w:sz="0" w:space="0" w:color="auto"/>
          </w:divBdr>
        </w:div>
        <w:div w:id="1806313936">
          <w:marLeft w:val="480"/>
          <w:marRight w:val="0"/>
          <w:marTop w:val="0"/>
          <w:marBottom w:val="0"/>
          <w:divBdr>
            <w:top w:val="none" w:sz="0" w:space="0" w:color="auto"/>
            <w:left w:val="none" w:sz="0" w:space="0" w:color="auto"/>
            <w:bottom w:val="none" w:sz="0" w:space="0" w:color="auto"/>
            <w:right w:val="none" w:sz="0" w:space="0" w:color="auto"/>
          </w:divBdr>
        </w:div>
        <w:div w:id="508762744">
          <w:marLeft w:val="480"/>
          <w:marRight w:val="0"/>
          <w:marTop w:val="0"/>
          <w:marBottom w:val="0"/>
          <w:divBdr>
            <w:top w:val="none" w:sz="0" w:space="0" w:color="auto"/>
            <w:left w:val="none" w:sz="0" w:space="0" w:color="auto"/>
            <w:bottom w:val="none" w:sz="0" w:space="0" w:color="auto"/>
            <w:right w:val="none" w:sz="0" w:space="0" w:color="auto"/>
          </w:divBdr>
        </w:div>
        <w:div w:id="43601890">
          <w:marLeft w:val="480"/>
          <w:marRight w:val="0"/>
          <w:marTop w:val="0"/>
          <w:marBottom w:val="0"/>
          <w:divBdr>
            <w:top w:val="none" w:sz="0" w:space="0" w:color="auto"/>
            <w:left w:val="none" w:sz="0" w:space="0" w:color="auto"/>
            <w:bottom w:val="none" w:sz="0" w:space="0" w:color="auto"/>
            <w:right w:val="none" w:sz="0" w:space="0" w:color="auto"/>
          </w:divBdr>
        </w:div>
        <w:div w:id="649020786">
          <w:marLeft w:val="480"/>
          <w:marRight w:val="0"/>
          <w:marTop w:val="0"/>
          <w:marBottom w:val="0"/>
          <w:divBdr>
            <w:top w:val="none" w:sz="0" w:space="0" w:color="auto"/>
            <w:left w:val="none" w:sz="0" w:space="0" w:color="auto"/>
            <w:bottom w:val="none" w:sz="0" w:space="0" w:color="auto"/>
            <w:right w:val="none" w:sz="0" w:space="0" w:color="auto"/>
          </w:divBdr>
        </w:div>
        <w:div w:id="1278246865">
          <w:marLeft w:val="480"/>
          <w:marRight w:val="0"/>
          <w:marTop w:val="0"/>
          <w:marBottom w:val="0"/>
          <w:divBdr>
            <w:top w:val="none" w:sz="0" w:space="0" w:color="auto"/>
            <w:left w:val="none" w:sz="0" w:space="0" w:color="auto"/>
            <w:bottom w:val="none" w:sz="0" w:space="0" w:color="auto"/>
            <w:right w:val="none" w:sz="0" w:space="0" w:color="auto"/>
          </w:divBdr>
        </w:div>
        <w:div w:id="481124330">
          <w:marLeft w:val="480"/>
          <w:marRight w:val="0"/>
          <w:marTop w:val="0"/>
          <w:marBottom w:val="0"/>
          <w:divBdr>
            <w:top w:val="none" w:sz="0" w:space="0" w:color="auto"/>
            <w:left w:val="none" w:sz="0" w:space="0" w:color="auto"/>
            <w:bottom w:val="none" w:sz="0" w:space="0" w:color="auto"/>
            <w:right w:val="none" w:sz="0" w:space="0" w:color="auto"/>
          </w:divBdr>
        </w:div>
        <w:div w:id="658732229">
          <w:marLeft w:val="480"/>
          <w:marRight w:val="0"/>
          <w:marTop w:val="0"/>
          <w:marBottom w:val="0"/>
          <w:divBdr>
            <w:top w:val="none" w:sz="0" w:space="0" w:color="auto"/>
            <w:left w:val="none" w:sz="0" w:space="0" w:color="auto"/>
            <w:bottom w:val="none" w:sz="0" w:space="0" w:color="auto"/>
            <w:right w:val="none" w:sz="0" w:space="0" w:color="auto"/>
          </w:divBdr>
        </w:div>
        <w:div w:id="1272012685">
          <w:marLeft w:val="480"/>
          <w:marRight w:val="0"/>
          <w:marTop w:val="0"/>
          <w:marBottom w:val="0"/>
          <w:divBdr>
            <w:top w:val="none" w:sz="0" w:space="0" w:color="auto"/>
            <w:left w:val="none" w:sz="0" w:space="0" w:color="auto"/>
            <w:bottom w:val="none" w:sz="0" w:space="0" w:color="auto"/>
            <w:right w:val="none" w:sz="0" w:space="0" w:color="auto"/>
          </w:divBdr>
        </w:div>
        <w:div w:id="1163277970">
          <w:marLeft w:val="480"/>
          <w:marRight w:val="0"/>
          <w:marTop w:val="0"/>
          <w:marBottom w:val="0"/>
          <w:divBdr>
            <w:top w:val="none" w:sz="0" w:space="0" w:color="auto"/>
            <w:left w:val="none" w:sz="0" w:space="0" w:color="auto"/>
            <w:bottom w:val="none" w:sz="0" w:space="0" w:color="auto"/>
            <w:right w:val="none" w:sz="0" w:space="0" w:color="auto"/>
          </w:divBdr>
        </w:div>
        <w:div w:id="261382238">
          <w:marLeft w:val="480"/>
          <w:marRight w:val="0"/>
          <w:marTop w:val="0"/>
          <w:marBottom w:val="0"/>
          <w:divBdr>
            <w:top w:val="none" w:sz="0" w:space="0" w:color="auto"/>
            <w:left w:val="none" w:sz="0" w:space="0" w:color="auto"/>
            <w:bottom w:val="none" w:sz="0" w:space="0" w:color="auto"/>
            <w:right w:val="none" w:sz="0" w:space="0" w:color="auto"/>
          </w:divBdr>
        </w:div>
        <w:div w:id="286475918">
          <w:marLeft w:val="480"/>
          <w:marRight w:val="0"/>
          <w:marTop w:val="0"/>
          <w:marBottom w:val="0"/>
          <w:divBdr>
            <w:top w:val="none" w:sz="0" w:space="0" w:color="auto"/>
            <w:left w:val="none" w:sz="0" w:space="0" w:color="auto"/>
            <w:bottom w:val="none" w:sz="0" w:space="0" w:color="auto"/>
            <w:right w:val="none" w:sz="0" w:space="0" w:color="auto"/>
          </w:divBdr>
        </w:div>
        <w:div w:id="1531720241">
          <w:marLeft w:val="480"/>
          <w:marRight w:val="0"/>
          <w:marTop w:val="0"/>
          <w:marBottom w:val="0"/>
          <w:divBdr>
            <w:top w:val="none" w:sz="0" w:space="0" w:color="auto"/>
            <w:left w:val="none" w:sz="0" w:space="0" w:color="auto"/>
            <w:bottom w:val="none" w:sz="0" w:space="0" w:color="auto"/>
            <w:right w:val="none" w:sz="0" w:space="0" w:color="auto"/>
          </w:divBdr>
        </w:div>
        <w:div w:id="228617335">
          <w:marLeft w:val="480"/>
          <w:marRight w:val="0"/>
          <w:marTop w:val="0"/>
          <w:marBottom w:val="0"/>
          <w:divBdr>
            <w:top w:val="none" w:sz="0" w:space="0" w:color="auto"/>
            <w:left w:val="none" w:sz="0" w:space="0" w:color="auto"/>
            <w:bottom w:val="none" w:sz="0" w:space="0" w:color="auto"/>
            <w:right w:val="none" w:sz="0" w:space="0" w:color="auto"/>
          </w:divBdr>
        </w:div>
        <w:div w:id="1260865913">
          <w:marLeft w:val="480"/>
          <w:marRight w:val="0"/>
          <w:marTop w:val="0"/>
          <w:marBottom w:val="0"/>
          <w:divBdr>
            <w:top w:val="none" w:sz="0" w:space="0" w:color="auto"/>
            <w:left w:val="none" w:sz="0" w:space="0" w:color="auto"/>
            <w:bottom w:val="none" w:sz="0" w:space="0" w:color="auto"/>
            <w:right w:val="none" w:sz="0" w:space="0" w:color="auto"/>
          </w:divBdr>
        </w:div>
        <w:div w:id="1365180632">
          <w:marLeft w:val="480"/>
          <w:marRight w:val="0"/>
          <w:marTop w:val="0"/>
          <w:marBottom w:val="0"/>
          <w:divBdr>
            <w:top w:val="none" w:sz="0" w:space="0" w:color="auto"/>
            <w:left w:val="none" w:sz="0" w:space="0" w:color="auto"/>
            <w:bottom w:val="none" w:sz="0" w:space="0" w:color="auto"/>
            <w:right w:val="none" w:sz="0" w:space="0" w:color="auto"/>
          </w:divBdr>
        </w:div>
        <w:div w:id="1836729124">
          <w:marLeft w:val="480"/>
          <w:marRight w:val="0"/>
          <w:marTop w:val="0"/>
          <w:marBottom w:val="0"/>
          <w:divBdr>
            <w:top w:val="none" w:sz="0" w:space="0" w:color="auto"/>
            <w:left w:val="none" w:sz="0" w:space="0" w:color="auto"/>
            <w:bottom w:val="none" w:sz="0" w:space="0" w:color="auto"/>
            <w:right w:val="none" w:sz="0" w:space="0" w:color="auto"/>
          </w:divBdr>
        </w:div>
        <w:div w:id="1170556914">
          <w:marLeft w:val="480"/>
          <w:marRight w:val="0"/>
          <w:marTop w:val="0"/>
          <w:marBottom w:val="0"/>
          <w:divBdr>
            <w:top w:val="none" w:sz="0" w:space="0" w:color="auto"/>
            <w:left w:val="none" w:sz="0" w:space="0" w:color="auto"/>
            <w:bottom w:val="none" w:sz="0" w:space="0" w:color="auto"/>
            <w:right w:val="none" w:sz="0" w:space="0" w:color="auto"/>
          </w:divBdr>
        </w:div>
        <w:div w:id="820846063">
          <w:marLeft w:val="480"/>
          <w:marRight w:val="0"/>
          <w:marTop w:val="0"/>
          <w:marBottom w:val="0"/>
          <w:divBdr>
            <w:top w:val="none" w:sz="0" w:space="0" w:color="auto"/>
            <w:left w:val="none" w:sz="0" w:space="0" w:color="auto"/>
            <w:bottom w:val="none" w:sz="0" w:space="0" w:color="auto"/>
            <w:right w:val="none" w:sz="0" w:space="0" w:color="auto"/>
          </w:divBdr>
        </w:div>
        <w:div w:id="2104917522">
          <w:marLeft w:val="480"/>
          <w:marRight w:val="0"/>
          <w:marTop w:val="0"/>
          <w:marBottom w:val="0"/>
          <w:divBdr>
            <w:top w:val="none" w:sz="0" w:space="0" w:color="auto"/>
            <w:left w:val="none" w:sz="0" w:space="0" w:color="auto"/>
            <w:bottom w:val="none" w:sz="0" w:space="0" w:color="auto"/>
            <w:right w:val="none" w:sz="0" w:space="0" w:color="auto"/>
          </w:divBdr>
        </w:div>
        <w:div w:id="485635791">
          <w:marLeft w:val="480"/>
          <w:marRight w:val="0"/>
          <w:marTop w:val="0"/>
          <w:marBottom w:val="0"/>
          <w:divBdr>
            <w:top w:val="none" w:sz="0" w:space="0" w:color="auto"/>
            <w:left w:val="none" w:sz="0" w:space="0" w:color="auto"/>
            <w:bottom w:val="none" w:sz="0" w:space="0" w:color="auto"/>
            <w:right w:val="none" w:sz="0" w:space="0" w:color="auto"/>
          </w:divBdr>
        </w:div>
        <w:div w:id="1290016491">
          <w:marLeft w:val="480"/>
          <w:marRight w:val="0"/>
          <w:marTop w:val="0"/>
          <w:marBottom w:val="0"/>
          <w:divBdr>
            <w:top w:val="none" w:sz="0" w:space="0" w:color="auto"/>
            <w:left w:val="none" w:sz="0" w:space="0" w:color="auto"/>
            <w:bottom w:val="none" w:sz="0" w:space="0" w:color="auto"/>
            <w:right w:val="none" w:sz="0" w:space="0" w:color="auto"/>
          </w:divBdr>
        </w:div>
        <w:div w:id="1234122873">
          <w:marLeft w:val="480"/>
          <w:marRight w:val="0"/>
          <w:marTop w:val="0"/>
          <w:marBottom w:val="0"/>
          <w:divBdr>
            <w:top w:val="none" w:sz="0" w:space="0" w:color="auto"/>
            <w:left w:val="none" w:sz="0" w:space="0" w:color="auto"/>
            <w:bottom w:val="none" w:sz="0" w:space="0" w:color="auto"/>
            <w:right w:val="none" w:sz="0" w:space="0" w:color="auto"/>
          </w:divBdr>
        </w:div>
        <w:div w:id="127675360">
          <w:marLeft w:val="480"/>
          <w:marRight w:val="0"/>
          <w:marTop w:val="0"/>
          <w:marBottom w:val="0"/>
          <w:divBdr>
            <w:top w:val="none" w:sz="0" w:space="0" w:color="auto"/>
            <w:left w:val="none" w:sz="0" w:space="0" w:color="auto"/>
            <w:bottom w:val="none" w:sz="0" w:space="0" w:color="auto"/>
            <w:right w:val="none" w:sz="0" w:space="0" w:color="auto"/>
          </w:divBdr>
        </w:div>
        <w:div w:id="1413551905">
          <w:marLeft w:val="480"/>
          <w:marRight w:val="0"/>
          <w:marTop w:val="0"/>
          <w:marBottom w:val="0"/>
          <w:divBdr>
            <w:top w:val="none" w:sz="0" w:space="0" w:color="auto"/>
            <w:left w:val="none" w:sz="0" w:space="0" w:color="auto"/>
            <w:bottom w:val="none" w:sz="0" w:space="0" w:color="auto"/>
            <w:right w:val="none" w:sz="0" w:space="0" w:color="auto"/>
          </w:divBdr>
        </w:div>
        <w:div w:id="1814983567">
          <w:marLeft w:val="480"/>
          <w:marRight w:val="0"/>
          <w:marTop w:val="0"/>
          <w:marBottom w:val="0"/>
          <w:divBdr>
            <w:top w:val="none" w:sz="0" w:space="0" w:color="auto"/>
            <w:left w:val="none" w:sz="0" w:space="0" w:color="auto"/>
            <w:bottom w:val="none" w:sz="0" w:space="0" w:color="auto"/>
            <w:right w:val="none" w:sz="0" w:space="0" w:color="auto"/>
          </w:divBdr>
        </w:div>
        <w:div w:id="1453130873">
          <w:marLeft w:val="480"/>
          <w:marRight w:val="0"/>
          <w:marTop w:val="0"/>
          <w:marBottom w:val="0"/>
          <w:divBdr>
            <w:top w:val="none" w:sz="0" w:space="0" w:color="auto"/>
            <w:left w:val="none" w:sz="0" w:space="0" w:color="auto"/>
            <w:bottom w:val="none" w:sz="0" w:space="0" w:color="auto"/>
            <w:right w:val="none" w:sz="0" w:space="0" w:color="auto"/>
          </w:divBdr>
        </w:div>
        <w:div w:id="253394119">
          <w:marLeft w:val="480"/>
          <w:marRight w:val="0"/>
          <w:marTop w:val="0"/>
          <w:marBottom w:val="0"/>
          <w:divBdr>
            <w:top w:val="none" w:sz="0" w:space="0" w:color="auto"/>
            <w:left w:val="none" w:sz="0" w:space="0" w:color="auto"/>
            <w:bottom w:val="none" w:sz="0" w:space="0" w:color="auto"/>
            <w:right w:val="none" w:sz="0" w:space="0" w:color="auto"/>
          </w:divBdr>
        </w:div>
        <w:div w:id="23217616">
          <w:marLeft w:val="480"/>
          <w:marRight w:val="0"/>
          <w:marTop w:val="0"/>
          <w:marBottom w:val="0"/>
          <w:divBdr>
            <w:top w:val="none" w:sz="0" w:space="0" w:color="auto"/>
            <w:left w:val="none" w:sz="0" w:space="0" w:color="auto"/>
            <w:bottom w:val="none" w:sz="0" w:space="0" w:color="auto"/>
            <w:right w:val="none" w:sz="0" w:space="0" w:color="auto"/>
          </w:divBdr>
        </w:div>
        <w:div w:id="1652060777">
          <w:marLeft w:val="480"/>
          <w:marRight w:val="0"/>
          <w:marTop w:val="0"/>
          <w:marBottom w:val="0"/>
          <w:divBdr>
            <w:top w:val="none" w:sz="0" w:space="0" w:color="auto"/>
            <w:left w:val="none" w:sz="0" w:space="0" w:color="auto"/>
            <w:bottom w:val="none" w:sz="0" w:space="0" w:color="auto"/>
            <w:right w:val="none" w:sz="0" w:space="0" w:color="auto"/>
          </w:divBdr>
        </w:div>
        <w:div w:id="1597516263">
          <w:marLeft w:val="480"/>
          <w:marRight w:val="0"/>
          <w:marTop w:val="0"/>
          <w:marBottom w:val="0"/>
          <w:divBdr>
            <w:top w:val="none" w:sz="0" w:space="0" w:color="auto"/>
            <w:left w:val="none" w:sz="0" w:space="0" w:color="auto"/>
            <w:bottom w:val="none" w:sz="0" w:space="0" w:color="auto"/>
            <w:right w:val="none" w:sz="0" w:space="0" w:color="auto"/>
          </w:divBdr>
        </w:div>
        <w:div w:id="236137214">
          <w:marLeft w:val="480"/>
          <w:marRight w:val="0"/>
          <w:marTop w:val="0"/>
          <w:marBottom w:val="0"/>
          <w:divBdr>
            <w:top w:val="none" w:sz="0" w:space="0" w:color="auto"/>
            <w:left w:val="none" w:sz="0" w:space="0" w:color="auto"/>
            <w:bottom w:val="none" w:sz="0" w:space="0" w:color="auto"/>
            <w:right w:val="none" w:sz="0" w:space="0" w:color="auto"/>
          </w:divBdr>
        </w:div>
        <w:div w:id="1883244839">
          <w:marLeft w:val="480"/>
          <w:marRight w:val="0"/>
          <w:marTop w:val="0"/>
          <w:marBottom w:val="0"/>
          <w:divBdr>
            <w:top w:val="none" w:sz="0" w:space="0" w:color="auto"/>
            <w:left w:val="none" w:sz="0" w:space="0" w:color="auto"/>
            <w:bottom w:val="none" w:sz="0" w:space="0" w:color="auto"/>
            <w:right w:val="none" w:sz="0" w:space="0" w:color="auto"/>
          </w:divBdr>
        </w:div>
        <w:div w:id="762576976">
          <w:marLeft w:val="480"/>
          <w:marRight w:val="0"/>
          <w:marTop w:val="0"/>
          <w:marBottom w:val="0"/>
          <w:divBdr>
            <w:top w:val="none" w:sz="0" w:space="0" w:color="auto"/>
            <w:left w:val="none" w:sz="0" w:space="0" w:color="auto"/>
            <w:bottom w:val="none" w:sz="0" w:space="0" w:color="auto"/>
            <w:right w:val="none" w:sz="0" w:space="0" w:color="auto"/>
          </w:divBdr>
        </w:div>
        <w:div w:id="282882707">
          <w:marLeft w:val="480"/>
          <w:marRight w:val="0"/>
          <w:marTop w:val="0"/>
          <w:marBottom w:val="0"/>
          <w:divBdr>
            <w:top w:val="none" w:sz="0" w:space="0" w:color="auto"/>
            <w:left w:val="none" w:sz="0" w:space="0" w:color="auto"/>
            <w:bottom w:val="none" w:sz="0" w:space="0" w:color="auto"/>
            <w:right w:val="none" w:sz="0" w:space="0" w:color="auto"/>
          </w:divBdr>
        </w:div>
        <w:div w:id="263150515">
          <w:marLeft w:val="480"/>
          <w:marRight w:val="0"/>
          <w:marTop w:val="0"/>
          <w:marBottom w:val="0"/>
          <w:divBdr>
            <w:top w:val="none" w:sz="0" w:space="0" w:color="auto"/>
            <w:left w:val="none" w:sz="0" w:space="0" w:color="auto"/>
            <w:bottom w:val="none" w:sz="0" w:space="0" w:color="auto"/>
            <w:right w:val="none" w:sz="0" w:space="0" w:color="auto"/>
          </w:divBdr>
        </w:div>
        <w:div w:id="171647772">
          <w:marLeft w:val="480"/>
          <w:marRight w:val="0"/>
          <w:marTop w:val="0"/>
          <w:marBottom w:val="0"/>
          <w:divBdr>
            <w:top w:val="none" w:sz="0" w:space="0" w:color="auto"/>
            <w:left w:val="none" w:sz="0" w:space="0" w:color="auto"/>
            <w:bottom w:val="none" w:sz="0" w:space="0" w:color="auto"/>
            <w:right w:val="none" w:sz="0" w:space="0" w:color="auto"/>
          </w:divBdr>
        </w:div>
        <w:div w:id="1834491433">
          <w:marLeft w:val="480"/>
          <w:marRight w:val="0"/>
          <w:marTop w:val="0"/>
          <w:marBottom w:val="0"/>
          <w:divBdr>
            <w:top w:val="none" w:sz="0" w:space="0" w:color="auto"/>
            <w:left w:val="none" w:sz="0" w:space="0" w:color="auto"/>
            <w:bottom w:val="none" w:sz="0" w:space="0" w:color="auto"/>
            <w:right w:val="none" w:sz="0" w:space="0" w:color="auto"/>
          </w:divBdr>
        </w:div>
        <w:div w:id="492842651">
          <w:marLeft w:val="480"/>
          <w:marRight w:val="0"/>
          <w:marTop w:val="0"/>
          <w:marBottom w:val="0"/>
          <w:divBdr>
            <w:top w:val="none" w:sz="0" w:space="0" w:color="auto"/>
            <w:left w:val="none" w:sz="0" w:space="0" w:color="auto"/>
            <w:bottom w:val="none" w:sz="0" w:space="0" w:color="auto"/>
            <w:right w:val="none" w:sz="0" w:space="0" w:color="auto"/>
          </w:divBdr>
        </w:div>
        <w:div w:id="133497515">
          <w:marLeft w:val="480"/>
          <w:marRight w:val="0"/>
          <w:marTop w:val="0"/>
          <w:marBottom w:val="0"/>
          <w:divBdr>
            <w:top w:val="none" w:sz="0" w:space="0" w:color="auto"/>
            <w:left w:val="none" w:sz="0" w:space="0" w:color="auto"/>
            <w:bottom w:val="none" w:sz="0" w:space="0" w:color="auto"/>
            <w:right w:val="none" w:sz="0" w:space="0" w:color="auto"/>
          </w:divBdr>
        </w:div>
        <w:div w:id="1491211198">
          <w:marLeft w:val="480"/>
          <w:marRight w:val="0"/>
          <w:marTop w:val="0"/>
          <w:marBottom w:val="0"/>
          <w:divBdr>
            <w:top w:val="none" w:sz="0" w:space="0" w:color="auto"/>
            <w:left w:val="none" w:sz="0" w:space="0" w:color="auto"/>
            <w:bottom w:val="none" w:sz="0" w:space="0" w:color="auto"/>
            <w:right w:val="none" w:sz="0" w:space="0" w:color="auto"/>
          </w:divBdr>
        </w:div>
      </w:divsChild>
    </w:div>
    <w:div w:id="1722512211">
      <w:bodyDiv w:val="1"/>
      <w:marLeft w:val="0"/>
      <w:marRight w:val="0"/>
      <w:marTop w:val="0"/>
      <w:marBottom w:val="0"/>
      <w:divBdr>
        <w:top w:val="none" w:sz="0" w:space="0" w:color="auto"/>
        <w:left w:val="none" w:sz="0" w:space="0" w:color="auto"/>
        <w:bottom w:val="none" w:sz="0" w:space="0" w:color="auto"/>
        <w:right w:val="none" w:sz="0" w:space="0" w:color="auto"/>
      </w:divBdr>
    </w:div>
    <w:div w:id="1723476065">
      <w:bodyDiv w:val="1"/>
      <w:marLeft w:val="0"/>
      <w:marRight w:val="0"/>
      <w:marTop w:val="0"/>
      <w:marBottom w:val="0"/>
      <w:divBdr>
        <w:top w:val="none" w:sz="0" w:space="0" w:color="auto"/>
        <w:left w:val="none" w:sz="0" w:space="0" w:color="auto"/>
        <w:bottom w:val="none" w:sz="0" w:space="0" w:color="auto"/>
        <w:right w:val="none" w:sz="0" w:space="0" w:color="auto"/>
      </w:divBdr>
    </w:div>
    <w:div w:id="1724676840">
      <w:bodyDiv w:val="1"/>
      <w:marLeft w:val="0"/>
      <w:marRight w:val="0"/>
      <w:marTop w:val="0"/>
      <w:marBottom w:val="0"/>
      <w:divBdr>
        <w:top w:val="none" w:sz="0" w:space="0" w:color="auto"/>
        <w:left w:val="none" w:sz="0" w:space="0" w:color="auto"/>
        <w:bottom w:val="none" w:sz="0" w:space="0" w:color="auto"/>
        <w:right w:val="none" w:sz="0" w:space="0" w:color="auto"/>
      </w:divBdr>
    </w:div>
    <w:div w:id="1724794532">
      <w:bodyDiv w:val="1"/>
      <w:marLeft w:val="0"/>
      <w:marRight w:val="0"/>
      <w:marTop w:val="0"/>
      <w:marBottom w:val="0"/>
      <w:divBdr>
        <w:top w:val="none" w:sz="0" w:space="0" w:color="auto"/>
        <w:left w:val="none" w:sz="0" w:space="0" w:color="auto"/>
        <w:bottom w:val="none" w:sz="0" w:space="0" w:color="auto"/>
        <w:right w:val="none" w:sz="0" w:space="0" w:color="auto"/>
      </w:divBdr>
    </w:div>
    <w:div w:id="1726295937">
      <w:bodyDiv w:val="1"/>
      <w:marLeft w:val="0"/>
      <w:marRight w:val="0"/>
      <w:marTop w:val="0"/>
      <w:marBottom w:val="0"/>
      <w:divBdr>
        <w:top w:val="none" w:sz="0" w:space="0" w:color="auto"/>
        <w:left w:val="none" w:sz="0" w:space="0" w:color="auto"/>
        <w:bottom w:val="none" w:sz="0" w:space="0" w:color="auto"/>
        <w:right w:val="none" w:sz="0" w:space="0" w:color="auto"/>
      </w:divBdr>
    </w:div>
    <w:div w:id="1727681370">
      <w:bodyDiv w:val="1"/>
      <w:marLeft w:val="0"/>
      <w:marRight w:val="0"/>
      <w:marTop w:val="0"/>
      <w:marBottom w:val="0"/>
      <w:divBdr>
        <w:top w:val="none" w:sz="0" w:space="0" w:color="auto"/>
        <w:left w:val="none" w:sz="0" w:space="0" w:color="auto"/>
        <w:bottom w:val="none" w:sz="0" w:space="0" w:color="auto"/>
        <w:right w:val="none" w:sz="0" w:space="0" w:color="auto"/>
      </w:divBdr>
    </w:div>
    <w:div w:id="1731927673">
      <w:bodyDiv w:val="1"/>
      <w:marLeft w:val="0"/>
      <w:marRight w:val="0"/>
      <w:marTop w:val="0"/>
      <w:marBottom w:val="0"/>
      <w:divBdr>
        <w:top w:val="none" w:sz="0" w:space="0" w:color="auto"/>
        <w:left w:val="none" w:sz="0" w:space="0" w:color="auto"/>
        <w:bottom w:val="none" w:sz="0" w:space="0" w:color="auto"/>
        <w:right w:val="none" w:sz="0" w:space="0" w:color="auto"/>
      </w:divBdr>
    </w:div>
    <w:div w:id="1733389978">
      <w:bodyDiv w:val="1"/>
      <w:marLeft w:val="0"/>
      <w:marRight w:val="0"/>
      <w:marTop w:val="0"/>
      <w:marBottom w:val="0"/>
      <w:divBdr>
        <w:top w:val="none" w:sz="0" w:space="0" w:color="auto"/>
        <w:left w:val="none" w:sz="0" w:space="0" w:color="auto"/>
        <w:bottom w:val="none" w:sz="0" w:space="0" w:color="auto"/>
        <w:right w:val="none" w:sz="0" w:space="0" w:color="auto"/>
      </w:divBdr>
    </w:div>
    <w:div w:id="1736539939">
      <w:bodyDiv w:val="1"/>
      <w:marLeft w:val="0"/>
      <w:marRight w:val="0"/>
      <w:marTop w:val="0"/>
      <w:marBottom w:val="0"/>
      <w:divBdr>
        <w:top w:val="none" w:sz="0" w:space="0" w:color="auto"/>
        <w:left w:val="none" w:sz="0" w:space="0" w:color="auto"/>
        <w:bottom w:val="none" w:sz="0" w:space="0" w:color="auto"/>
        <w:right w:val="none" w:sz="0" w:space="0" w:color="auto"/>
      </w:divBdr>
    </w:div>
    <w:div w:id="1740859299">
      <w:bodyDiv w:val="1"/>
      <w:marLeft w:val="0"/>
      <w:marRight w:val="0"/>
      <w:marTop w:val="0"/>
      <w:marBottom w:val="0"/>
      <w:divBdr>
        <w:top w:val="none" w:sz="0" w:space="0" w:color="auto"/>
        <w:left w:val="none" w:sz="0" w:space="0" w:color="auto"/>
        <w:bottom w:val="none" w:sz="0" w:space="0" w:color="auto"/>
        <w:right w:val="none" w:sz="0" w:space="0" w:color="auto"/>
      </w:divBdr>
    </w:div>
    <w:div w:id="1741516044">
      <w:bodyDiv w:val="1"/>
      <w:marLeft w:val="0"/>
      <w:marRight w:val="0"/>
      <w:marTop w:val="0"/>
      <w:marBottom w:val="0"/>
      <w:divBdr>
        <w:top w:val="none" w:sz="0" w:space="0" w:color="auto"/>
        <w:left w:val="none" w:sz="0" w:space="0" w:color="auto"/>
        <w:bottom w:val="none" w:sz="0" w:space="0" w:color="auto"/>
        <w:right w:val="none" w:sz="0" w:space="0" w:color="auto"/>
      </w:divBdr>
    </w:div>
    <w:div w:id="1743018174">
      <w:bodyDiv w:val="1"/>
      <w:marLeft w:val="0"/>
      <w:marRight w:val="0"/>
      <w:marTop w:val="0"/>
      <w:marBottom w:val="0"/>
      <w:divBdr>
        <w:top w:val="none" w:sz="0" w:space="0" w:color="auto"/>
        <w:left w:val="none" w:sz="0" w:space="0" w:color="auto"/>
        <w:bottom w:val="none" w:sz="0" w:space="0" w:color="auto"/>
        <w:right w:val="none" w:sz="0" w:space="0" w:color="auto"/>
      </w:divBdr>
    </w:div>
    <w:div w:id="1744987289">
      <w:bodyDiv w:val="1"/>
      <w:marLeft w:val="0"/>
      <w:marRight w:val="0"/>
      <w:marTop w:val="0"/>
      <w:marBottom w:val="0"/>
      <w:divBdr>
        <w:top w:val="none" w:sz="0" w:space="0" w:color="auto"/>
        <w:left w:val="none" w:sz="0" w:space="0" w:color="auto"/>
        <w:bottom w:val="none" w:sz="0" w:space="0" w:color="auto"/>
        <w:right w:val="none" w:sz="0" w:space="0" w:color="auto"/>
      </w:divBdr>
    </w:div>
    <w:div w:id="1746756561">
      <w:bodyDiv w:val="1"/>
      <w:marLeft w:val="0"/>
      <w:marRight w:val="0"/>
      <w:marTop w:val="0"/>
      <w:marBottom w:val="0"/>
      <w:divBdr>
        <w:top w:val="none" w:sz="0" w:space="0" w:color="auto"/>
        <w:left w:val="none" w:sz="0" w:space="0" w:color="auto"/>
        <w:bottom w:val="none" w:sz="0" w:space="0" w:color="auto"/>
        <w:right w:val="none" w:sz="0" w:space="0" w:color="auto"/>
      </w:divBdr>
    </w:div>
    <w:div w:id="1747073549">
      <w:bodyDiv w:val="1"/>
      <w:marLeft w:val="0"/>
      <w:marRight w:val="0"/>
      <w:marTop w:val="0"/>
      <w:marBottom w:val="0"/>
      <w:divBdr>
        <w:top w:val="none" w:sz="0" w:space="0" w:color="auto"/>
        <w:left w:val="none" w:sz="0" w:space="0" w:color="auto"/>
        <w:bottom w:val="none" w:sz="0" w:space="0" w:color="auto"/>
        <w:right w:val="none" w:sz="0" w:space="0" w:color="auto"/>
      </w:divBdr>
    </w:div>
    <w:div w:id="1748571822">
      <w:bodyDiv w:val="1"/>
      <w:marLeft w:val="0"/>
      <w:marRight w:val="0"/>
      <w:marTop w:val="0"/>
      <w:marBottom w:val="0"/>
      <w:divBdr>
        <w:top w:val="none" w:sz="0" w:space="0" w:color="auto"/>
        <w:left w:val="none" w:sz="0" w:space="0" w:color="auto"/>
        <w:bottom w:val="none" w:sz="0" w:space="0" w:color="auto"/>
        <w:right w:val="none" w:sz="0" w:space="0" w:color="auto"/>
      </w:divBdr>
    </w:div>
    <w:div w:id="1750156138">
      <w:bodyDiv w:val="1"/>
      <w:marLeft w:val="0"/>
      <w:marRight w:val="0"/>
      <w:marTop w:val="0"/>
      <w:marBottom w:val="0"/>
      <w:divBdr>
        <w:top w:val="none" w:sz="0" w:space="0" w:color="auto"/>
        <w:left w:val="none" w:sz="0" w:space="0" w:color="auto"/>
        <w:bottom w:val="none" w:sz="0" w:space="0" w:color="auto"/>
        <w:right w:val="none" w:sz="0" w:space="0" w:color="auto"/>
      </w:divBdr>
    </w:div>
    <w:div w:id="1750498999">
      <w:bodyDiv w:val="1"/>
      <w:marLeft w:val="0"/>
      <w:marRight w:val="0"/>
      <w:marTop w:val="0"/>
      <w:marBottom w:val="0"/>
      <w:divBdr>
        <w:top w:val="none" w:sz="0" w:space="0" w:color="auto"/>
        <w:left w:val="none" w:sz="0" w:space="0" w:color="auto"/>
        <w:bottom w:val="none" w:sz="0" w:space="0" w:color="auto"/>
        <w:right w:val="none" w:sz="0" w:space="0" w:color="auto"/>
      </w:divBdr>
    </w:div>
    <w:div w:id="1751997479">
      <w:bodyDiv w:val="1"/>
      <w:marLeft w:val="0"/>
      <w:marRight w:val="0"/>
      <w:marTop w:val="0"/>
      <w:marBottom w:val="0"/>
      <w:divBdr>
        <w:top w:val="none" w:sz="0" w:space="0" w:color="auto"/>
        <w:left w:val="none" w:sz="0" w:space="0" w:color="auto"/>
        <w:bottom w:val="none" w:sz="0" w:space="0" w:color="auto"/>
        <w:right w:val="none" w:sz="0" w:space="0" w:color="auto"/>
      </w:divBdr>
    </w:div>
    <w:div w:id="1752390309">
      <w:bodyDiv w:val="1"/>
      <w:marLeft w:val="0"/>
      <w:marRight w:val="0"/>
      <w:marTop w:val="0"/>
      <w:marBottom w:val="0"/>
      <w:divBdr>
        <w:top w:val="none" w:sz="0" w:space="0" w:color="auto"/>
        <w:left w:val="none" w:sz="0" w:space="0" w:color="auto"/>
        <w:bottom w:val="none" w:sz="0" w:space="0" w:color="auto"/>
        <w:right w:val="none" w:sz="0" w:space="0" w:color="auto"/>
      </w:divBdr>
    </w:div>
    <w:div w:id="1753042612">
      <w:bodyDiv w:val="1"/>
      <w:marLeft w:val="0"/>
      <w:marRight w:val="0"/>
      <w:marTop w:val="0"/>
      <w:marBottom w:val="0"/>
      <w:divBdr>
        <w:top w:val="none" w:sz="0" w:space="0" w:color="auto"/>
        <w:left w:val="none" w:sz="0" w:space="0" w:color="auto"/>
        <w:bottom w:val="none" w:sz="0" w:space="0" w:color="auto"/>
        <w:right w:val="none" w:sz="0" w:space="0" w:color="auto"/>
      </w:divBdr>
    </w:div>
    <w:div w:id="1754889053">
      <w:bodyDiv w:val="1"/>
      <w:marLeft w:val="0"/>
      <w:marRight w:val="0"/>
      <w:marTop w:val="0"/>
      <w:marBottom w:val="0"/>
      <w:divBdr>
        <w:top w:val="none" w:sz="0" w:space="0" w:color="auto"/>
        <w:left w:val="none" w:sz="0" w:space="0" w:color="auto"/>
        <w:bottom w:val="none" w:sz="0" w:space="0" w:color="auto"/>
        <w:right w:val="none" w:sz="0" w:space="0" w:color="auto"/>
      </w:divBdr>
    </w:div>
    <w:div w:id="1759864973">
      <w:bodyDiv w:val="1"/>
      <w:marLeft w:val="0"/>
      <w:marRight w:val="0"/>
      <w:marTop w:val="0"/>
      <w:marBottom w:val="0"/>
      <w:divBdr>
        <w:top w:val="none" w:sz="0" w:space="0" w:color="auto"/>
        <w:left w:val="none" w:sz="0" w:space="0" w:color="auto"/>
        <w:bottom w:val="none" w:sz="0" w:space="0" w:color="auto"/>
        <w:right w:val="none" w:sz="0" w:space="0" w:color="auto"/>
      </w:divBdr>
    </w:div>
    <w:div w:id="1760329401">
      <w:bodyDiv w:val="1"/>
      <w:marLeft w:val="0"/>
      <w:marRight w:val="0"/>
      <w:marTop w:val="0"/>
      <w:marBottom w:val="0"/>
      <w:divBdr>
        <w:top w:val="none" w:sz="0" w:space="0" w:color="auto"/>
        <w:left w:val="none" w:sz="0" w:space="0" w:color="auto"/>
        <w:bottom w:val="none" w:sz="0" w:space="0" w:color="auto"/>
        <w:right w:val="none" w:sz="0" w:space="0" w:color="auto"/>
      </w:divBdr>
    </w:div>
    <w:div w:id="1763061965">
      <w:bodyDiv w:val="1"/>
      <w:marLeft w:val="0"/>
      <w:marRight w:val="0"/>
      <w:marTop w:val="0"/>
      <w:marBottom w:val="0"/>
      <w:divBdr>
        <w:top w:val="none" w:sz="0" w:space="0" w:color="auto"/>
        <w:left w:val="none" w:sz="0" w:space="0" w:color="auto"/>
        <w:bottom w:val="none" w:sz="0" w:space="0" w:color="auto"/>
        <w:right w:val="none" w:sz="0" w:space="0" w:color="auto"/>
      </w:divBdr>
    </w:div>
    <w:div w:id="1763379504">
      <w:bodyDiv w:val="1"/>
      <w:marLeft w:val="0"/>
      <w:marRight w:val="0"/>
      <w:marTop w:val="0"/>
      <w:marBottom w:val="0"/>
      <w:divBdr>
        <w:top w:val="none" w:sz="0" w:space="0" w:color="auto"/>
        <w:left w:val="none" w:sz="0" w:space="0" w:color="auto"/>
        <w:bottom w:val="none" w:sz="0" w:space="0" w:color="auto"/>
        <w:right w:val="none" w:sz="0" w:space="0" w:color="auto"/>
      </w:divBdr>
    </w:div>
    <w:div w:id="1763449226">
      <w:bodyDiv w:val="1"/>
      <w:marLeft w:val="0"/>
      <w:marRight w:val="0"/>
      <w:marTop w:val="0"/>
      <w:marBottom w:val="0"/>
      <w:divBdr>
        <w:top w:val="none" w:sz="0" w:space="0" w:color="auto"/>
        <w:left w:val="none" w:sz="0" w:space="0" w:color="auto"/>
        <w:bottom w:val="none" w:sz="0" w:space="0" w:color="auto"/>
        <w:right w:val="none" w:sz="0" w:space="0" w:color="auto"/>
      </w:divBdr>
    </w:div>
    <w:div w:id="1764495200">
      <w:bodyDiv w:val="1"/>
      <w:marLeft w:val="0"/>
      <w:marRight w:val="0"/>
      <w:marTop w:val="0"/>
      <w:marBottom w:val="0"/>
      <w:divBdr>
        <w:top w:val="none" w:sz="0" w:space="0" w:color="auto"/>
        <w:left w:val="none" w:sz="0" w:space="0" w:color="auto"/>
        <w:bottom w:val="none" w:sz="0" w:space="0" w:color="auto"/>
        <w:right w:val="none" w:sz="0" w:space="0" w:color="auto"/>
      </w:divBdr>
    </w:div>
    <w:div w:id="1765832709">
      <w:bodyDiv w:val="1"/>
      <w:marLeft w:val="0"/>
      <w:marRight w:val="0"/>
      <w:marTop w:val="0"/>
      <w:marBottom w:val="0"/>
      <w:divBdr>
        <w:top w:val="none" w:sz="0" w:space="0" w:color="auto"/>
        <w:left w:val="none" w:sz="0" w:space="0" w:color="auto"/>
        <w:bottom w:val="none" w:sz="0" w:space="0" w:color="auto"/>
        <w:right w:val="none" w:sz="0" w:space="0" w:color="auto"/>
      </w:divBdr>
    </w:div>
    <w:div w:id="1769153380">
      <w:bodyDiv w:val="1"/>
      <w:marLeft w:val="0"/>
      <w:marRight w:val="0"/>
      <w:marTop w:val="0"/>
      <w:marBottom w:val="0"/>
      <w:divBdr>
        <w:top w:val="none" w:sz="0" w:space="0" w:color="auto"/>
        <w:left w:val="none" w:sz="0" w:space="0" w:color="auto"/>
        <w:bottom w:val="none" w:sz="0" w:space="0" w:color="auto"/>
        <w:right w:val="none" w:sz="0" w:space="0" w:color="auto"/>
      </w:divBdr>
    </w:div>
    <w:div w:id="1775830804">
      <w:bodyDiv w:val="1"/>
      <w:marLeft w:val="0"/>
      <w:marRight w:val="0"/>
      <w:marTop w:val="0"/>
      <w:marBottom w:val="0"/>
      <w:divBdr>
        <w:top w:val="none" w:sz="0" w:space="0" w:color="auto"/>
        <w:left w:val="none" w:sz="0" w:space="0" w:color="auto"/>
        <w:bottom w:val="none" w:sz="0" w:space="0" w:color="auto"/>
        <w:right w:val="none" w:sz="0" w:space="0" w:color="auto"/>
      </w:divBdr>
      <w:divsChild>
        <w:div w:id="267079560">
          <w:marLeft w:val="480"/>
          <w:marRight w:val="0"/>
          <w:marTop w:val="0"/>
          <w:marBottom w:val="0"/>
          <w:divBdr>
            <w:top w:val="none" w:sz="0" w:space="0" w:color="auto"/>
            <w:left w:val="none" w:sz="0" w:space="0" w:color="auto"/>
            <w:bottom w:val="none" w:sz="0" w:space="0" w:color="auto"/>
            <w:right w:val="none" w:sz="0" w:space="0" w:color="auto"/>
          </w:divBdr>
        </w:div>
        <w:div w:id="887495850">
          <w:marLeft w:val="480"/>
          <w:marRight w:val="0"/>
          <w:marTop w:val="0"/>
          <w:marBottom w:val="0"/>
          <w:divBdr>
            <w:top w:val="none" w:sz="0" w:space="0" w:color="auto"/>
            <w:left w:val="none" w:sz="0" w:space="0" w:color="auto"/>
            <w:bottom w:val="none" w:sz="0" w:space="0" w:color="auto"/>
            <w:right w:val="none" w:sz="0" w:space="0" w:color="auto"/>
          </w:divBdr>
        </w:div>
        <w:div w:id="903297510">
          <w:marLeft w:val="480"/>
          <w:marRight w:val="0"/>
          <w:marTop w:val="0"/>
          <w:marBottom w:val="0"/>
          <w:divBdr>
            <w:top w:val="none" w:sz="0" w:space="0" w:color="auto"/>
            <w:left w:val="none" w:sz="0" w:space="0" w:color="auto"/>
            <w:bottom w:val="none" w:sz="0" w:space="0" w:color="auto"/>
            <w:right w:val="none" w:sz="0" w:space="0" w:color="auto"/>
          </w:divBdr>
        </w:div>
        <w:div w:id="1448816932">
          <w:marLeft w:val="480"/>
          <w:marRight w:val="0"/>
          <w:marTop w:val="0"/>
          <w:marBottom w:val="0"/>
          <w:divBdr>
            <w:top w:val="none" w:sz="0" w:space="0" w:color="auto"/>
            <w:left w:val="none" w:sz="0" w:space="0" w:color="auto"/>
            <w:bottom w:val="none" w:sz="0" w:space="0" w:color="auto"/>
            <w:right w:val="none" w:sz="0" w:space="0" w:color="auto"/>
          </w:divBdr>
        </w:div>
        <w:div w:id="968127634">
          <w:marLeft w:val="480"/>
          <w:marRight w:val="0"/>
          <w:marTop w:val="0"/>
          <w:marBottom w:val="0"/>
          <w:divBdr>
            <w:top w:val="none" w:sz="0" w:space="0" w:color="auto"/>
            <w:left w:val="none" w:sz="0" w:space="0" w:color="auto"/>
            <w:bottom w:val="none" w:sz="0" w:space="0" w:color="auto"/>
            <w:right w:val="none" w:sz="0" w:space="0" w:color="auto"/>
          </w:divBdr>
        </w:div>
        <w:div w:id="810053353">
          <w:marLeft w:val="480"/>
          <w:marRight w:val="0"/>
          <w:marTop w:val="0"/>
          <w:marBottom w:val="0"/>
          <w:divBdr>
            <w:top w:val="none" w:sz="0" w:space="0" w:color="auto"/>
            <w:left w:val="none" w:sz="0" w:space="0" w:color="auto"/>
            <w:bottom w:val="none" w:sz="0" w:space="0" w:color="auto"/>
            <w:right w:val="none" w:sz="0" w:space="0" w:color="auto"/>
          </w:divBdr>
        </w:div>
        <w:div w:id="141049568">
          <w:marLeft w:val="480"/>
          <w:marRight w:val="0"/>
          <w:marTop w:val="0"/>
          <w:marBottom w:val="0"/>
          <w:divBdr>
            <w:top w:val="none" w:sz="0" w:space="0" w:color="auto"/>
            <w:left w:val="none" w:sz="0" w:space="0" w:color="auto"/>
            <w:bottom w:val="none" w:sz="0" w:space="0" w:color="auto"/>
            <w:right w:val="none" w:sz="0" w:space="0" w:color="auto"/>
          </w:divBdr>
        </w:div>
        <w:div w:id="934829782">
          <w:marLeft w:val="480"/>
          <w:marRight w:val="0"/>
          <w:marTop w:val="0"/>
          <w:marBottom w:val="0"/>
          <w:divBdr>
            <w:top w:val="none" w:sz="0" w:space="0" w:color="auto"/>
            <w:left w:val="none" w:sz="0" w:space="0" w:color="auto"/>
            <w:bottom w:val="none" w:sz="0" w:space="0" w:color="auto"/>
            <w:right w:val="none" w:sz="0" w:space="0" w:color="auto"/>
          </w:divBdr>
        </w:div>
        <w:div w:id="1766924311">
          <w:marLeft w:val="480"/>
          <w:marRight w:val="0"/>
          <w:marTop w:val="0"/>
          <w:marBottom w:val="0"/>
          <w:divBdr>
            <w:top w:val="none" w:sz="0" w:space="0" w:color="auto"/>
            <w:left w:val="none" w:sz="0" w:space="0" w:color="auto"/>
            <w:bottom w:val="none" w:sz="0" w:space="0" w:color="auto"/>
            <w:right w:val="none" w:sz="0" w:space="0" w:color="auto"/>
          </w:divBdr>
        </w:div>
        <w:div w:id="550580194">
          <w:marLeft w:val="480"/>
          <w:marRight w:val="0"/>
          <w:marTop w:val="0"/>
          <w:marBottom w:val="0"/>
          <w:divBdr>
            <w:top w:val="none" w:sz="0" w:space="0" w:color="auto"/>
            <w:left w:val="none" w:sz="0" w:space="0" w:color="auto"/>
            <w:bottom w:val="none" w:sz="0" w:space="0" w:color="auto"/>
            <w:right w:val="none" w:sz="0" w:space="0" w:color="auto"/>
          </w:divBdr>
        </w:div>
        <w:div w:id="2061902772">
          <w:marLeft w:val="480"/>
          <w:marRight w:val="0"/>
          <w:marTop w:val="0"/>
          <w:marBottom w:val="0"/>
          <w:divBdr>
            <w:top w:val="none" w:sz="0" w:space="0" w:color="auto"/>
            <w:left w:val="none" w:sz="0" w:space="0" w:color="auto"/>
            <w:bottom w:val="none" w:sz="0" w:space="0" w:color="auto"/>
            <w:right w:val="none" w:sz="0" w:space="0" w:color="auto"/>
          </w:divBdr>
        </w:div>
        <w:div w:id="1182208379">
          <w:marLeft w:val="480"/>
          <w:marRight w:val="0"/>
          <w:marTop w:val="0"/>
          <w:marBottom w:val="0"/>
          <w:divBdr>
            <w:top w:val="none" w:sz="0" w:space="0" w:color="auto"/>
            <w:left w:val="none" w:sz="0" w:space="0" w:color="auto"/>
            <w:bottom w:val="none" w:sz="0" w:space="0" w:color="auto"/>
            <w:right w:val="none" w:sz="0" w:space="0" w:color="auto"/>
          </w:divBdr>
        </w:div>
        <w:div w:id="421073817">
          <w:marLeft w:val="480"/>
          <w:marRight w:val="0"/>
          <w:marTop w:val="0"/>
          <w:marBottom w:val="0"/>
          <w:divBdr>
            <w:top w:val="none" w:sz="0" w:space="0" w:color="auto"/>
            <w:left w:val="none" w:sz="0" w:space="0" w:color="auto"/>
            <w:bottom w:val="none" w:sz="0" w:space="0" w:color="auto"/>
            <w:right w:val="none" w:sz="0" w:space="0" w:color="auto"/>
          </w:divBdr>
        </w:div>
        <w:div w:id="1775513241">
          <w:marLeft w:val="480"/>
          <w:marRight w:val="0"/>
          <w:marTop w:val="0"/>
          <w:marBottom w:val="0"/>
          <w:divBdr>
            <w:top w:val="none" w:sz="0" w:space="0" w:color="auto"/>
            <w:left w:val="none" w:sz="0" w:space="0" w:color="auto"/>
            <w:bottom w:val="none" w:sz="0" w:space="0" w:color="auto"/>
            <w:right w:val="none" w:sz="0" w:space="0" w:color="auto"/>
          </w:divBdr>
        </w:div>
        <w:div w:id="1098018116">
          <w:marLeft w:val="480"/>
          <w:marRight w:val="0"/>
          <w:marTop w:val="0"/>
          <w:marBottom w:val="0"/>
          <w:divBdr>
            <w:top w:val="none" w:sz="0" w:space="0" w:color="auto"/>
            <w:left w:val="none" w:sz="0" w:space="0" w:color="auto"/>
            <w:bottom w:val="none" w:sz="0" w:space="0" w:color="auto"/>
            <w:right w:val="none" w:sz="0" w:space="0" w:color="auto"/>
          </w:divBdr>
        </w:div>
        <w:div w:id="3292342">
          <w:marLeft w:val="480"/>
          <w:marRight w:val="0"/>
          <w:marTop w:val="0"/>
          <w:marBottom w:val="0"/>
          <w:divBdr>
            <w:top w:val="none" w:sz="0" w:space="0" w:color="auto"/>
            <w:left w:val="none" w:sz="0" w:space="0" w:color="auto"/>
            <w:bottom w:val="none" w:sz="0" w:space="0" w:color="auto"/>
            <w:right w:val="none" w:sz="0" w:space="0" w:color="auto"/>
          </w:divBdr>
        </w:div>
        <w:div w:id="692808215">
          <w:marLeft w:val="480"/>
          <w:marRight w:val="0"/>
          <w:marTop w:val="0"/>
          <w:marBottom w:val="0"/>
          <w:divBdr>
            <w:top w:val="none" w:sz="0" w:space="0" w:color="auto"/>
            <w:left w:val="none" w:sz="0" w:space="0" w:color="auto"/>
            <w:bottom w:val="none" w:sz="0" w:space="0" w:color="auto"/>
            <w:right w:val="none" w:sz="0" w:space="0" w:color="auto"/>
          </w:divBdr>
        </w:div>
        <w:div w:id="236675238">
          <w:marLeft w:val="480"/>
          <w:marRight w:val="0"/>
          <w:marTop w:val="0"/>
          <w:marBottom w:val="0"/>
          <w:divBdr>
            <w:top w:val="none" w:sz="0" w:space="0" w:color="auto"/>
            <w:left w:val="none" w:sz="0" w:space="0" w:color="auto"/>
            <w:bottom w:val="none" w:sz="0" w:space="0" w:color="auto"/>
            <w:right w:val="none" w:sz="0" w:space="0" w:color="auto"/>
          </w:divBdr>
        </w:div>
        <w:div w:id="1940747090">
          <w:marLeft w:val="480"/>
          <w:marRight w:val="0"/>
          <w:marTop w:val="0"/>
          <w:marBottom w:val="0"/>
          <w:divBdr>
            <w:top w:val="none" w:sz="0" w:space="0" w:color="auto"/>
            <w:left w:val="none" w:sz="0" w:space="0" w:color="auto"/>
            <w:bottom w:val="none" w:sz="0" w:space="0" w:color="auto"/>
            <w:right w:val="none" w:sz="0" w:space="0" w:color="auto"/>
          </w:divBdr>
        </w:div>
        <w:div w:id="1090932071">
          <w:marLeft w:val="480"/>
          <w:marRight w:val="0"/>
          <w:marTop w:val="0"/>
          <w:marBottom w:val="0"/>
          <w:divBdr>
            <w:top w:val="none" w:sz="0" w:space="0" w:color="auto"/>
            <w:left w:val="none" w:sz="0" w:space="0" w:color="auto"/>
            <w:bottom w:val="none" w:sz="0" w:space="0" w:color="auto"/>
            <w:right w:val="none" w:sz="0" w:space="0" w:color="auto"/>
          </w:divBdr>
        </w:div>
        <w:div w:id="1992102240">
          <w:marLeft w:val="480"/>
          <w:marRight w:val="0"/>
          <w:marTop w:val="0"/>
          <w:marBottom w:val="0"/>
          <w:divBdr>
            <w:top w:val="none" w:sz="0" w:space="0" w:color="auto"/>
            <w:left w:val="none" w:sz="0" w:space="0" w:color="auto"/>
            <w:bottom w:val="none" w:sz="0" w:space="0" w:color="auto"/>
            <w:right w:val="none" w:sz="0" w:space="0" w:color="auto"/>
          </w:divBdr>
        </w:div>
        <w:div w:id="637999459">
          <w:marLeft w:val="480"/>
          <w:marRight w:val="0"/>
          <w:marTop w:val="0"/>
          <w:marBottom w:val="0"/>
          <w:divBdr>
            <w:top w:val="none" w:sz="0" w:space="0" w:color="auto"/>
            <w:left w:val="none" w:sz="0" w:space="0" w:color="auto"/>
            <w:bottom w:val="none" w:sz="0" w:space="0" w:color="auto"/>
            <w:right w:val="none" w:sz="0" w:space="0" w:color="auto"/>
          </w:divBdr>
        </w:div>
        <w:div w:id="1862695350">
          <w:marLeft w:val="480"/>
          <w:marRight w:val="0"/>
          <w:marTop w:val="0"/>
          <w:marBottom w:val="0"/>
          <w:divBdr>
            <w:top w:val="none" w:sz="0" w:space="0" w:color="auto"/>
            <w:left w:val="none" w:sz="0" w:space="0" w:color="auto"/>
            <w:bottom w:val="none" w:sz="0" w:space="0" w:color="auto"/>
            <w:right w:val="none" w:sz="0" w:space="0" w:color="auto"/>
          </w:divBdr>
        </w:div>
        <w:div w:id="2015109154">
          <w:marLeft w:val="480"/>
          <w:marRight w:val="0"/>
          <w:marTop w:val="0"/>
          <w:marBottom w:val="0"/>
          <w:divBdr>
            <w:top w:val="none" w:sz="0" w:space="0" w:color="auto"/>
            <w:left w:val="none" w:sz="0" w:space="0" w:color="auto"/>
            <w:bottom w:val="none" w:sz="0" w:space="0" w:color="auto"/>
            <w:right w:val="none" w:sz="0" w:space="0" w:color="auto"/>
          </w:divBdr>
        </w:div>
        <w:div w:id="941959384">
          <w:marLeft w:val="480"/>
          <w:marRight w:val="0"/>
          <w:marTop w:val="0"/>
          <w:marBottom w:val="0"/>
          <w:divBdr>
            <w:top w:val="none" w:sz="0" w:space="0" w:color="auto"/>
            <w:left w:val="none" w:sz="0" w:space="0" w:color="auto"/>
            <w:bottom w:val="none" w:sz="0" w:space="0" w:color="auto"/>
            <w:right w:val="none" w:sz="0" w:space="0" w:color="auto"/>
          </w:divBdr>
        </w:div>
        <w:div w:id="155994442">
          <w:marLeft w:val="480"/>
          <w:marRight w:val="0"/>
          <w:marTop w:val="0"/>
          <w:marBottom w:val="0"/>
          <w:divBdr>
            <w:top w:val="none" w:sz="0" w:space="0" w:color="auto"/>
            <w:left w:val="none" w:sz="0" w:space="0" w:color="auto"/>
            <w:bottom w:val="none" w:sz="0" w:space="0" w:color="auto"/>
            <w:right w:val="none" w:sz="0" w:space="0" w:color="auto"/>
          </w:divBdr>
        </w:div>
        <w:div w:id="1020011009">
          <w:marLeft w:val="480"/>
          <w:marRight w:val="0"/>
          <w:marTop w:val="0"/>
          <w:marBottom w:val="0"/>
          <w:divBdr>
            <w:top w:val="none" w:sz="0" w:space="0" w:color="auto"/>
            <w:left w:val="none" w:sz="0" w:space="0" w:color="auto"/>
            <w:bottom w:val="none" w:sz="0" w:space="0" w:color="auto"/>
            <w:right w:val="none" w:sz="0" w:space="0" w:color="auto"/>
          </w:divBdr>
        </w:div>
        <w:div w:id="496119957">
          <w:marLeft w:val="480"/>
          <w:marRight w:val="0"/>
          <w:marTop w:val="0"/>
          <w:marBottom w:val="0"/>
          <w:divBdr>
            <w:top w:val="none" w:sz="0" w:space="0" w:color="auto"/>
            <w:left w:val="none" w:sz="0" w:space="0" w:color="auto"/>
            <w:bottom w:val="none" w:sz="0" w:space="0" w:color="auto"/>
            <w:right w:val="none" w:sz="0" w:space="0" w:color="auto"/>
          </w:divBdr>
        </w:div>
        <w:div w:id="1375888770">
          <w:marLeft w:val="480"/>
          <w:marRight w:val="0"/>
          <w:marTop w:val="0"/>
          <w:marBottom w:val="0"/>
          <w:divBdr>
            <w:top w:val="none" w:sz="0" w:space="0" w:color="auto"/>
            <w:left w:val="none" w:sz="0" w:space="0" w:color="auto"/>
            <w:bottom w:val="none" w:sz="0" w:space="0" w:color="auto"/>
            <w:right w:val="none" w:sz="0" w:space="0" w:color="auto"/>
          </w:divBdr>
        </w:div>
        <w:div w:id="1093934099">
          <w:marLeft w:val="480"/>
          <w:marRight w:val="0"/>
          <w:marTop w:val="0"/>
          <w:marBottom w:val="0"/>
          <w:divBdr>
            <w:top w:val="none" w:sz="0" w:space="0" w:color="auto"/>
            <w:left w:val="none" w:sz="0" w:space="0" w:color="auto"/>
            <w:bottom w:val="none" w:sz="0" w:space="0" w:color="auto"/>
            <w:right w:val="none" w:sz="0" w:space="0" w:color="auto"/>
          </w:divBdr>
        </w:div>
        <w:div w:id="313922219">
          <w:marLeft w:val="480"/>
          <w:marRight w:val="0"/>
          <w:marTop w:val="0"/>
          <w:marBottom w:val="0"/>
          <w:divBdr>
            <w:top w:val="none" w:sz="0" w:space="0" w:color="auto"/>
            <w:left w:val="none" w:sz="0" w:space="0" w:color="auto"/>
            <w:bottom w:val="none" w:sz="0" w:space="0" w:color="auto"/>
            <w:right w:val="none" w:sz="0" w:space="0" w:color="auto"/>
          </w:divBdr>
        </w:div>
        <w:div w:id="1134639752">
          <w:marLeft w:val="480"/>
          <w:marRight w:val="0"/>
          <w:marTop w:val="0"/>
          <w:marBottom w:val="0"/>
          <w:divBdr>
            <w:top w:val="none" w:sz="0" w:space="0" w:color="auto"/>
            <w:left w:val="none" w:sz="0" w:space="0" w:color="auto"/>
            <w:bottom w:val="none" w:sz="0" w:space="0" w:color="auto"/>
            <w:right w:val="none" w:sz="0" w:space="0" w:color="auto"/>
          </w:divBdr>
        </w:div>
        <w:div w:id="456026283">
          <w:marLeft w:val="480"/>
          <w:marRight w:val="0"/>
          <w:marTop w:val="0"/>
          <w:marBottom w:val="0"/>
          <w:divBdr>
            <w:top w:val="none" w:sz="0" w:space="0" w:color="auto"/>
            <w:left w:val="none" w:sz="0" w:space="0" w:color="auto"/>
            <w:bottom w:val="none" w:sz="0" w:space="0" w:color="auto"/>
            <w:right w:val="none" w:sz="0" w:space="0" w:color="auto"/>
          </w:divBdr>
        </w:div>
        <w:div w:id="298145885">
          <w:marLeft w:val="480"/>
          <w:marRight w:val="0"/>
          <w:marTop w:val="0"/>
          <w:marBottom w:val="0"/>
          <w:divBdr>
            <w:top w:val="none" w:sz="0" w:space="0" w:color="auto"/>
            <w:left w:val="none" w:sz="0" w:space="0" w:color="auto"/>
            <w:bottom w:val="none" w:sz="0" w:space="0" w:color="auto"/>
            <w:right w:val="none" w:sz="0" w:space="0" w:color="auto"/>
          </w:divBdr>
        </w:div>
        <w:div w:id="263076862">
          <w:marLeft w:val="480"/>
          <w:marRight w:val="0"/>
          <w:marTop w:val="0"/>
          <w:marBottom w:val="0"/>
          <w:divBdr>
            <w:top w:val="none" w:sz="0" w:space="0" w:color="auto"/>
            <w:left w:val="none" w:sz="0" w:space="0" w:color="auto"/>
            <w:bottom w:val="none" w:sz="0" w:space="0" w:color="auto"/>
            <w:right w:val="none" w:sz="0" w:space="0" w:color="auto"/>
          </w:divBdr>
        </w:div>
        <w:div w:id="658922791">
          <w:marLeft w:val="480"/>
          <w:marRight w:val="0"/>
          <w:marTop w:val="0"/>
          <w:marBottom w:val="0"/>
          <w:divBdr>
            <w:top w:val="none" w:sz="0" w:space="0" w:color="auto"/>
            <w:left w:val="none" w:sz="0" w:space="0" w:color="auto"/>
            <w:bottom w:val="none" w:sz="0" w:space="0" w:color="auto"/>
            <w:right w:val="none" w:sz="0" w:space="0" w:color="auto"/>
          </w:divBdr>
        </w:div>
        <w:div w:id="1353529240">
          <w:marLeft w:val="480"/>
          <w:marRight w:val="0"/>
          <w:marTop w:val="0"/>
          <w:marBottom w:val="0"/>
          <w:divBdr>
            <w:top w:val="none" w:sz="0" w:space="0" w:color="auto"/>
            <w:left w:val="none" w:sz="0" w:space="0" w:color="auto"/>
            <w:bottom w:val="none" w:sz="0" w:space="0" w:color="auto"/>
            <w:right w:val="none" w:sz="0" w:space="0" w:color="auto"/>
          </w:divBdr>
        </w:div>
        <w:div w:id="1339121153">
          <w:marLeft w:val="480"/>
          <w:marRight w:val="0"/>
          <w:marTop w:val="0"/>
          <w:marBottom w:val="0"/>
          <w:divBdr>
            <w:top w:val="none" w:sz="0" w:space="0" w:color="auto"/>
            <w:left w:val="none" w:sz="0" w:space="0" w:color="auto"/>
            <w:bottom w:val="none" w:sz="0" w:space="0" w:color="auto"/>
            <w:right w:val="none" w:sz="0" w:space="0" w:color="auto"/>
          </w:divBdr>
        </w:div>
        <w:div w:id="1992369937">
          <w:marLeft w:val="480"/>
          <w:marRight w:val="0"/>
          <w:marTop w:val="0"/>
          <w:marBottom w:val="0"/>
          <w:divBdr>
            <w:top w:val="none" w:sz="0" w:space="0" w:color="auto"/>
            <w:left w:val="none" w:sz="0" w:space="0" w:color="auto"/>
            <w:bottom w:val="none" w:sz="0" w:space="0" w:color="auto"/>
            <w:right w:val="none" w:sz="0" w:space="0" w:color="auto"/>
          </w:divBdr>
        </w:div>
        <w:div w:id="1163466628">
          <w:marLeft w:val="480"/>
          <w:marRight w:val="0"/>
          <w:marTop w:val="0"/>
          <w:marBottom w:val="0"/>
          <w:divBdr>
            <w:top w:val="none" w:sz="0" w:space="0" w:color="auto"/>
            <w:left w:val="none" w:sz="0" w:space="0" w:color="auto"/>
            <w:bottom w:val="none" w:sz="0" w:space="0" w:color="auto"/>
            <w:right w:val="none" w:sz="0" w:space="0" w:color="auto"/>
          </w:divBdr>
        </w:div>
        <w:div w:id="891380048">
          <w:marLeft w:val="480"/>
          <w:marRight w:val="0"/>
          <w:marTop w:val="0"/>
          <w:marBottom w:val="0"/>
          <w:divBdr>
            <w:top w:val="none" w:sz="0" w:space="0" w:color="auto"/>
            <w:left w:val="none" w:sz="0" w:space="0" w:color="auto"/>
            <w:bottom w:val="none" w:sz="0" w:space="0" w:color="auto"/>
            <w:right w:val="none" w:sz="0" w:space="0" w:color="auto"/>
          </w:divBdr>
        </w:div>
        <w:div w:id="1722055545">
          <w:marLeft w:val="480"/>
          <w:marRight w:val="0"/>
          <w:marTop w:val="0"/>
          <w:marBottom w:val="0"/>
          <w:divBdr>
            <w:top w:val="none" w:sz="0" w:space="0" w:color="auto"/>
            <w:left w:val="none" w:sz="0" w:space="0" w:color="auto"/>
            <w:bottom w:val="none" w:sz="0" w:space="0" w:color="auto"/>
            <w:right w:val="none" w:sz="0" w:space="0" w:color="auto"/>
          </w:divBdr>
        </w:div>
        <w:div w:id="1969386020">
          <w:marLeft w:val="480"/>
          <w:marRight w:val="0"/>
          <w:marTop w:val="0"/>
          <w:marBottom w:val="0"/>
          <w:divBdr>
            <w:top w:val="none" w:sz="0" w:space="0" w:color="auto"/>
            <w:left w:val="none" w:sz="0" w:space="0" w:color="auto"/>
            <w:bottom w:val="none" w:sz="0" w:space="0" w:color="auto"/>
            <w:right w:val="none" w:sz="0" w:space="0" w:color="auto"/>
          </w:divBdr>
        </w:div>
        <w:div w:id="1936742719">
          <w:marLeft w:val="480"/>
          <w:marRight w:val="0"/>
          <w:marTop w:val="0"/>
          <w:marBottom w:val="0"/>
          <w:divBdr>
            <w:top w:val="none" w:sz="0" w:space="0" w:color="auto"/>
            <w:left w:val="none" w:sz="0" w:space="0" w:color="auto"/>
            <w:bottom w:val="none" w:sz="0" w:space="0" w:color="auto"/>
            <w:right w:val="none" w:sz="0" w:space="0" w:color="auto"/>
          </w:divBdr>
        </w:div>
        <w:div w:id="1770353285">
          <w:marLeft w:val="480"/>
          <w:marRight w:val="0"/>
          <w:marTop w:val="0"/>
          <w:marBottom w:val="0"/>
          <w:divBdr>
            <w:top w:val="none" w:sz="0" w:space="0" w:color="auto"/>
            <w:left w:val="none" w:sz="0" w:space="0" w:color="auto"/>
            <w:bottom w:val="none" w:sz="0" w:space="0" w:color="auto"/>
            <w:right w:val="none" w:sz="0" w:space="0" w:color="auto"/>
          </w:divBdr>
        </w:div>
        <w:div w:id="2118862542">
          <w:marLeft w:val="480"/>
          <w:marRight w:val="0"/>
          <w:marTop w:val="0"/>
          <w:marBottom w:val="0"/>
          <w:divBdr>
            <w:top w:val="none" w:sz="0" w:space="0" w:color="auto"/>
            <w:left w:val="none" w:sz="0" w:space="0" w:color="auto"/>
            <w:bottom w:val="none" w:sz="0" w:space="0" w:color="auto"/>
            <w:right w:val="none" w:sz="0" w:space="0" w:color="auto"/>
          </w:divBdr>
        </w:div>
        <w:div w:id="1538085870">
          <w:marLeft w:val="480"/>
          <w:marRight w:val="0"/>
          <w:marTop w:val="0"/>
          <w:marBottom w:val="0"/>
          <w:divBdr>
            <w:top w:val="none" w:sz="0" w:space="0" w:color="auto"/>
            <w:left w:val="none" w:sz="0" w:space="0" w:color="auto"/>
            <w:bottom w:val="none" w:sz="0" w:space="0" w:color="auto"/>
            <w:right w:val="none" w:sz="0" w:space="0" w:color="auto"/>
          </w:divBdr>
        </w:div>
        <w:div w:id="1710062004">
          <w:marLeft w:val="480"/>
          <w:marRight w:val="0"/>
          <w:marTop w:val="0"/>
          <w:marBottom w:val="0"/>
          <w:divBdr>
            <w:top w:val="none" w:sz="0" w:space="0" w:color="auto"/>
            <w:left w:val="none" w:sz="0" w:space="0" w:color="auto"/>
            <w:bottom w:val="none" w:sz="0" w:space="0" w:color="auto"/>
            <w:right w:val="none" w:sz="0" w:space="0" w:color="auto"/>
          </w:divBdr>
        </w:div>
        <w:div w:id="172184419">
          <w:marLeft w:val="480"/>
          <w:marRight w:val="0"/>
          <w:marTop w:val="0"/>
          <w:marBottom w:val="0"/>
          <w:divBdr>
            <w:top w:val="none" w:sz="0" w:space="0" w:color="auto"/>
            <w:left w:val="none" w:sz="0" w:space="0" w:color="auto"/>
            <w:bottom w:val="none" w:sz="0" w:space="0" w:color="auto"/>
            <w:right w:val="none" w:sz="0" w:space="0" w:color="auto"/>
          </w:divBdr>
        </w:div>
        <w:div w:id="798299690">
          <w:marLeft w:val="480"/>
          <w:marRight w:val="0"/>
          <w:marTop w:val="0"/>
          <w:marBottom w:val="0"/>
          <w:divBdr>
            <w:top w:val="none" w:sz="0" w:space="0" w:color="auto"/>
            <w:left w:val="none" w:sz="0" w:space="0" w:color="auto"/>
            <w:bottom w:val="none" w:sz="0" w:space="0" w:color="auto"/>
            <w:right w:val="none" w:sz="0" w:space="0" w:color="auto"/>
          </w:divBdr>
        </w:div>
        <w:div w:id="1624337596">
          <w:marLeft w:val="480"/>
          <w:marRight w:val="0"/>
          <w:marTop w:val="0"/>
          <w:marBottom w:val="0"/>
          <w:divBdr>
            <w:top w:val="none" w:sz="0" w:space="0" w:color="auto"/>
            <w:left w:val="none" w:sz="0" w:space="0" w:color="auto"/>
            <w:bottom w:val="none" w:sz="0" w:space="0" w:color="auto"/>
            <w:right w:val="none" w:sz="0" w:space="0" w:color="auto"/>
          </w:divBdr>
        </w:div>
        <w:div w:id="119803643">
          <w:marLeft w:val="480"/>
          <w:marRight w:val="0"/>
          <w:marTop w:val="0"/>
          <w:marBottom w:val="0"/>
          <w:divBdr>
            <w:top w:val="none" w:sz="0" w:space="0" w:color="auto"/>
            <w:left w:val="none" w:sz="0" w:space="0" w:color="auto"/>
            <w:bottom w:val="none" w:sz="0" w:space="0" w:color="auto"/>
            <w:right w:val="none" w:sz="0" w:space="0" w:color="auto"/>
          </w:divBdr>
        </w:div>
        <w:div w:id="748620099">
          <w:marLeft w:val="480"/>
          <w:marRight w:val="0"/>
          <w:marTop w:val="0"/>
          <w:marBottom w:val="0"/>
          <w:divBdr>
            <w:top w:val="none" w:sz="0" w:space="0" w:color="auto"/>
            <w:left w:val="none" w:sz="0" w:space="0" w:color="auto"/>
            <w:bottom w:val="none" w:sz="0" w:space="0" w:color="auto"/>
            <w:right w:val="none" w:sz="0" w:space="0" w:color="auto"/>
          </w:divBdr>
        </w:div>
        <w:div w:id="1500197424">
          <w:marLeft w:val="480"/>
          <w:marRight w:val="0"/>
          <w:marTop w:val="0"/>
          <w:marBottom w:val="0"/>
          <w:divBdr>
            <w:top w:val="none" w:sz="0" w:space="0" w:color="auto"/>
            <w:left w:val="none" w:sz="0" w:space="0" w:color="auto"/>
            <w:bottom w:val="none" w:sz="0" w:space="0" w:color="auto"/>
            <w:right w:val="none" w:sz="0" w:space="0" w:color="auto"/>
          </w:divBdr>
        </w:div>
        <w:div w:id="72750274">
          <w:marLeft w:val="480"/>
          <w:marRight w:val="0"/>
          <w:marTop w:val="0"/>
          <w:marBottom w:val="0"/>
          <w:divBdr>
            <w:top w:val="none" w:sz="0" w:space="0" w:color="auto"/>
            <w:left w:val="none" w:sz="0" w:space="0" w:color="auto"/>
            <w:bottom w:val="none" w:sz="0" w:space="0" w:color="auto"/>
            <w:right w:val="none" w:sz="0" w:space="0" w:color="auto"/>
          </w:divBdr>
        </w:div>
        <w:div w:id="1926382649">
          <w:marLeft w:val="480"/>
          <w:marRight w:val="0"/>
          <w:marTop w:val="0"/>
          <w:marBottom w:val="0"/>
          <w:divBdr>
            <w:top w:val="none" w:sz="0" w:space="0" w:color="auto"/>
            <w:left w:val="none" w:sz="0" w:space="0" w:color="auto"/>
            <w:bottom w:val="none" w:sz="0" w:space="0" w:color="auto"/>
            <w:right w:val="none" w:sz="0" w:space="0" w:color="auto"/>
          </w:divBdr>
        </w:div>
        <w:div w:id="1823962953">
          <w:marLeft w:val="480"/>
          <w:marRight w:val="0"/>
          <w:marTop w:val="0"/>
          <w:marBottom w:val="0"/>
          <w:divBdr>
            <w:top w:val="none" w:sz="0" w:space="0" w:color="auto"/>
            <w:left w:val="none" w:sz="0" w:space="0" w:color="auto"/>
            <w:bottom w:val="none" w:sz="0" w:space="0" w:color="auto"/>
            <w:right w:val="none" w:sz="0" w:space="0" w:color="auto"/>
          </w:divBdr>
        </w:div>
        <w:div w:id="1202673729">
          <w:marLeft w:val="480"/>
          <w:marRight w:val="0"/>
          <w:marTop w:val="0"/>
          <w:marBottom w:val="0"/>
          <w:divBdr>
            <w:top w:val="none" w:sz="0" w:space="0" w:color="auto"/>
            <w:left w:val="none" w:sz="0" w:space="0" w:color="auto"/>
            <w:bottom w:val="none" w:sz="0" w:space="0" w:color="auto"/>
            <w:right w:val="none" w:sz="0" w:space="0" w:color="auto"/>
          </w:divBdr>
        </w:div>
      </w:divsChild>
    </w:div>
    <w:div w:id="1776319275">
      <w:bodyDiv w:val="1"/>
      <w:marLeft w:val="0"/>
      <w:marRight w:val="0"/>
      <w:marTop w:val="0"/>
      <w:marBottom w:val="0"/>
      <w:divBdr>
        <w:top w:val="none" w:sz="0" w:space="0" w:color="auto"/>
        <w:left w:val="none" w:sz="0" w:space="0" w:color="auto"/>
        <w:bottom w:val="none" w:sz="0" w:space="0" w:color="auto"/>
        <w:right w:val="none" w:sz="0" w:space="0" w:color="auto"/>
      </w:divBdr>
    </w:div>
    <w:div w:id="1776628591">
      <w:bodyDiv w:val="1"/>
      <w:marLeft w:val="0"/>
      <w:marRight w:val="0"/>
      <w:marTop w:val="0"/>
      <w:marBottom w:val="0"/>
      <w:divBdr>
        <w:top w:val="none" w:sz="0" w:space="0" w:color="auto"/>
        <w:left w:val="none" w:sz="0" w:space="0" w:color="auto"/>
        <w:bottom w:val="none" w:sz="0" w:space="0" w:color="auto"/>
        <w:right w:val="none" w:sz="0" w:space="0" w:color="auto"/>
      </w:divBdr>
    </w:div>
    <w:div w:id="1781410736">
      <w:bodyDiv w:val="1"/>
      <w:marLeft w:val="0"/>
      <w:marRight w:val="0"/>
      <w:marTop w:val="0"/>
      <w:marBottom w:val="0"/>
      <w:divBdr>
        <w:top w:val="none" w:sz="0" w:space="0" w:color="auto"/>
        <w:left w:val="none" w:sz="0" w:space="0" w:color="auto"/>
        <w:bottom w:val="none" w:sz="0" w:space="0" w:color="auto"/>
        <w:right w:val="none" w:sz="0" w:space="0" w:color="auto"/>
      </w:divBdr>
    </w:div>
    <w:div w:id="1781486400">
      <w:bodyDiv w:val="1"/>
      <w:marLeft w:val="0"/>
      <w:marRight w:val="0"/>
      <w:marTop w:val="0"/>
      <w:marBottom w:val="0"/>
      <w:divBdr>
        <w:top w:val="none" w:sz="0" w:space="0" w:color="auto"/>
        <w:left w:val="none" w:sz="0" w:space="0" w:color="auto"/>
        <w:bottom w:val="none" w:sz="0" w:space="0" w:color="auto"/>
        <w:right w:val="none" w:sz="0" w:space="0" w:color="auto"/>
      </w:divBdr>
    </w:div>
    <w:div w:id="1786195956">
      <w:bodyDiv w:val="1"/>
      <w:marLeft w:val="0"/>
      <w:marRight w:val="0"/>
      <w:marTop w:val="0"/>
      <w:marBottom w:val="0"/>
      <w:divBdr>
        <w:top w:val="none" w:sz="0" w:space="0" w:color="auto"/>
        <w:left w:val="none" w:sz="0" w:space="0" w:color="auto"/>
        <w:bottom w:val="none" w:sz="0" w:space="0" w:color="auto"/>
        <w:right w:val="none" w:sz="0" w:space="0" w:color="auto"/>
      </w:divBdr>
    </w:div>
    <w:div w:id="1787000187">
      <w:bodyDiv w:val="1"/>
      <w:marLeft w:val="0"/>
      <w:marRight w:val="0"/>
      <w:marTop w:val="0"/>
      <w:marBottom w:val="0"/>
      <w:divBdr>
        <w:top w:val="none" w:sz="0" w:space="0" w:color="auto"/>
        <w:left w:val="none" w:sz="0" w:space="0" w:color="auto"/>
        <w:bottom w:val="none" w:sz="0" w:space="0" w:color="auto"/>
        <w:right w:val="none" w:sz="0" w:space="0" w:color="auto"/>
      </w:divBdr>
    </w:div>
    <w:div w:id="1787238147">
      <w:bodyDiv w:val="1"/>
      <w:marLeft w:val="0"/>
      <w:marRight w:val="0"/>
      <w:marTop w:val="0"/>
      <w:marBottom w:val="0"/>
      <w:divBdr>
        <w:top w:val="none" w:sz="0" w:space="0" w:color="auto"/>
        <w:left w:val="none" w:sz="0" w:space="0" w:color="auto"/>
        <w:bottom w:val="none" w:sz="0" w:space="0" w:color="auto"/>
        <w:right w:val="none" w:sz="0" w:space="0" w:color="auto"/>
      </w:divBdr>
    </w:div>
    <w:div w:id="1787501808">
      <w:bodyDiv w:val="1"/>
      <w:marLeft w:val="0"/>
      <w:marRight w:val="0"/>
      <w:marTop w:val="0"/>
      <w:marBottom w:val="0"/>
      <w:divBdr>
        <w:top w:val="none" w:sz="0" w:space="0" w:color="auto"/>
        <w:left w:val="none" w:sz="0" w:space="0" w:color="auto"/>
        <w:bottom w:val="none" w:sz="0" w:space="0" w:color="auto"/>
        <w:right w:val="none" w:sz="0" w:space="0" w:color="auto"/>
      </w:divBdr>
    </w:div>
    <w:div w:id="1787965804">
      <w:bodyDiv w:val="1"/>
      <w:marLeft w:val="0"/>
      <w:marRight w:val="0"/>
      <w:marTop w:val="0"/>
      <w:marBottom w:val="0"/>
      <w:divBdr>
        <w:top w:val="none" w:sz="0" w:space="0" w:color="auto"/>
        <w:left w:val="none" w:sz="0" w:space="0" w:color="auto"/>
        <w:bottom w:val="none" w:sz="0" w:space="0" w:color="auto"/>
        <w:right w:val="none" w:sz="0" w:space="0" w:color="auto"/>
      </w:divBdr>
    </w:div>
    <w:div w:id="1788625490">
      <w:bodyDiv w:val="1"/>
      <w:marLeft w:val="0"/>
      <w:marRight w:val="0"/>
      <w:marTop w:val="0"/>
      <w:marBottom w:val="0"/>
      <w:divBdr>
        <w:top w:val="none" w:sz="0" w:space="0" w:color="auto"/>
        <w:left w:val="none" w:sz="0" w:space="0" w:color="auto"/>
        <w:bottom w:val="none" w:sz="0" w:space="0" w:color="auto"/>
        <w:right w:val="none" w:sz="0" w:space="0" w:color="auto"/>
      </w:divBdr>
    </w:div>
    <w:div w:id="1788768148">
      <w:bodyDiv w:val="1"/>
      <w:marLeft w:val="0"/>
      <w:marRight w:val="0"/>
      <w:marTop w:val="0"/>
      <w:marBottom w:val="0"/>
      <w:divBdr>
        <w:top w:val="none" w:sz="0" w:space="0" w:color="auto"/>
        <w:left w:val="none" w:sz="0" w:space="0" w:color="auto"/>
        <w:bottom w:val="none" w:sz="0" w:space="0" w:color="auto"/>
        <w:right w:val="none" w:sz="0" w:space="0" w:color="auto"/>
      </w:divBdr>
    </w:div>
    <w:div w:id="1788965252">
      <w:bodyDiv w:val="1"/>
      <w:marLeft w:val="0"/>
      <w:marRight w:val="0"/>
      <w:marTop w:val="0"/>
      <w:marBottom w:val="0"/>
      <w:divBdr>
        <w:top w:val="none" w:sz="0" w:space="0" w:color="auto"/>
        <w:left w:val="none" w:sz="0" w:space="0" w:color="auto"/>
        <w:bottom w:val="none" w:sz="0" w:space="0" w:color="auto"/>
        <w:right w:val="none" w:sz="0" w:space="0" w:color="auto"/>
      </w:divBdr>
    </w:div>
    <w:div w:id="1790077594">
      <w:bodyDiv w:val="1"/>
      <w:marLeft w:val="0"/>
      <w:marRight w:val="0"/>
      <w:marTop w:val="0"/>
      <w:marBottom w:val="0"/>
      <w:divBdr>
        <w:top w:val="none" w:sz="0" w:space="0" w:color="auto"/>
        <w:left w:val="none" w:sz="0" w:space="0" w:color="auto"/>
        <w:bottom w:val="none" w:sz="0" w:space="0" w:color="auto"/>
        <w:right w:val="none" w:sz="0" w:space="0" w:color="auto"/>
      </w:divBdr>
      <w:divsChild>
        <w:div w:id="1891959930">
          <w:marLeft w:val="480"/>
          <w:marRight w:val="0"/>
          <w:marTop w:val="0"/>
          <w:marBottom w:val="0"/>
          <w:divBdr>
            <w:top w:val="none" w:sz="0" w:space="0" w:color="auto"/>
            <w:left w:val="none" w:sz="0" w:space="0" w:color="auto"/>
            <w:bottom w:val="none" w:sz="0" w:space="0" w:color="auto"/>
            <w:right w:val="none" w:sz="0" w:space="0" w:color="auto"/>
          </w:divBdr>
        </w:div>
        <w:div w:id="1128281986">
          <w:marLeft w:val="480"/>
          <w:marRight w:val="0"/>
          <w:marTop w:val="0"/>
          <w:marBottom w:val="0"/>
          <w:divBdr>
            <w:top w:val="none" w:sz="0" w:space="0" w:color="auto"/>
            <w:left w:val="none" w:sz="0" w:space="0" w:color="auto"/>
            <w:bottom w:val="none" w:sz="0" w:space="0" w:color="auto"/>
            <w:right w:val="none" w:sz="0" w:space="0" w:color="auto"/>
          </w:divBdr>
        </w:div>
        <w:div w:id="55516807">
          <w:marLeft w:val="480"/>
          <w:marRight w:val="0"/>
          <w:marTop w:val="0"/>
          <w:marBottom w:val="0"/>
          <w:divBdr>
            <w:top w:val="none" w:sz="0" w:space="0" w:color="auto"/>
            <w:left w:val="none" w:sz="0" w:space="0" w:color="auto"/>
            <w:bottom w:val="none" w:sz="0" w:space="0" w:color="auto"/>
            <w:right w:val="none" w:sz="0" w:space="0" w:color="auto"/>
          </w:divBdr>
        </w:div>
        <w:div w:id="1035425420">
          <w:marLeft w:val="480"/>
          <w:marRight w:val="0"/>
          <w:marTop w:val="0"/>
          <w:marBottom w:val="0"/>
          <w:divBdr>
            <w:top w:val="none" w:sz="0" w:space="0" w:color="auto"/>
            <w:left w:val="none" w:sz="0" w:space="0" w:color="auto"/>
            <w:bottom w:val="none" w:sz="0" w:space="0" w:color="auto"/>
            <w:right w:val="none" w:sz="0" w:space="0" w:color="auto"/>
          </w:divBdr>
        </w:div>
        <w:div w:id="1217471380">
          <w:marLeft w:val="480"/>
          <w:marRight w:val="0"/>
          <w:marTop w:val="0"/>
          <w:marBottom w:val="0"/>
          <w:divBdr>
            <w:top w:val="none" w:sz="0" w:space="0" w:color="auto"/>
            <w:left w:val="none" w:sz="0" w:space="0" w:color="auto"/>
            <w:bottom w:val="none" w:sz="0" w:space="0" w:color="auto"/>
            <w:right w:val="none" w:sz="0" w:space="0" w:color="auto"/>
          </w:divBdr>
        </w:div>
        <w:div w:id="45376770">
          <w:marLeft w:val="480"/>
          <w:marRight w:val="0"/>
          <w:marTop w:val="0"/>
          <w:marBottom w:val="0"/>
          <w:divBdr>
            <w:top w:val="none" w:sz="0" w:space="0" w:color="auto"/>
            <w:left w:val="none" w:sz="0" w:space="0" w:color="auto"/>
            <w:bottom w:val="none" w:sz="0" w:space="0" w:color="auto"/>
            <w:right w:val="none" w:sz="0" w:space="0" w:color="auto"/>
          </w:divBdr>
        </w:div>
        <w:div w:id="873886636">
          <w:marLeft w:val="480"/>
          <w:marRight w:val="0"/>
          <w:marTop w:val="0"/>
          <w:marBottom w:val="0"/>
          <w:divBdr>
            <w:top w:val="none" w:sz="0" w:space="0" w:color="auto"/>
            <w:left w:val="none" w:sz="0" w:space="0" w:color="auto"/>
            <w:bottom w:val="none" w:sz="0" w:space="0" w:color="auto"/>
            <w:right w:val="none" w:sz="0" w:space="0" w:color="auto"/>
          </w:divBdr>
        </w:div>
        <w:div w:id="1205485889">
          <w:marLeft w:val="480"/>
          <w:marRight w:val="0"/>
          <w:marTop w:val="0"/>
          <w:marBottom w:val="0"/>
          <w:divBdr>
            <w:top w:val="none" w:sz="0" w:space="0" w:color="auto"/>
            <w:left w:val="none" w:sz="0" w:space="0" w:color="auto"/>
            <w:bottom w:val="none" w:sz="0" w:space="0" w:color="auto"/>
            <w:right w:val="none" w:sz="0" w:space="0" w:color="auto"/>
          </w:divBdr>
        </w:div>
        <w:div w:id="83260362">
          <w:marLeft w:val="480"/>
          <w:marRight w:val="0"/>
          <w:marTop w:val="0"/>
          <w:marBottom w:val="0"/>
          <w:divBdr>
            <w:top w:val="none" w:sz="0" w:space="0" w:color="auto"/>
            <w:left w:val="none" w:sz="0" w:space="0" w:color="auto"/>
            <w:bottom w:val="none" w:sz="0" w:space="0" w:color="auto"/>
            <w:right w:val="none" w:sz="0" w:space="0" w:color="auto"/>
          </w:divBdr>
        </w:div>
        <w:div w:id="1085343899">
          <w:marLeft w:val="480"/>
          <w:marRight w:val="0"/>
          <w:marTop w:val="0"/>
          <w:marBottom w:val="0"/>
          <w:divBdr>
            <w:top w:val="none" w:sz="0" w:space="0" w:color="auto"/>
            <w:left w:val="none" w:sz="0" w:space="0" w:color="auto"/>
            <w:bottom w:val="none" w:sz="0" w:space="0" w:color="auto"/>
            <w:right w:val="none" w:sz="0" w:space="0" w:color="auto"/>
          </w:divBdr>
        </w:div>
        <w:div w:id="827787698">
          <w:marLeft w:val="480"/>
          <w:marRight w:val="0"/>
          <w:marTop w:val="0"/>
          <w:marBottom w:val="0"/>
          <w:divBdr>
            <w:top w:val="none" w:sz="0" w:space="0" w:color="auto"/>
            <w:left w:val="none" w:sz="0" w:space="0" w:color="auto"/>
            <w:bottom w:val="none" w:sz="0" w:space="0" w:color="auto"/>
            <w:right w:val="none" w:sz="0" w:space="0" w:color="auto"/>
          </w:divBdr>
        </w:div>
        <w:div w:id="241569215">
          <w:marLeft w:val="480"/>
          <w:marRight w:val="0"/>
          <w:marTop w:val="0"/>
          <w:marBottom w:val="0"/>
          <w:divBdr>
            <w:top w:val="none" w:sz="0" w:space="0" w:color="auto"/>
            <w:left w:val="none" w:sz="0" w:space="0" w:color="auto"/>
            <w:bottom w:val="none" w:sz="0" w:space="0" w:color="auto"/>
            <w:right w:val="none" w:sz="0" w:space="0" w:color="auto"/>
          </w:divBdr>
        </w:div>
        <w:div w:id="1422024479">
          <w:marLeft w:val="480"/>
          <w:marRight w:val="0"/>
          <w:marTop w:val="0"/>
          <w:marBottom w:val="0"/>
          <w:divBdr>
            <w:top w:val="none" w:sz="0" w:space="0" w:color="auto"/>
            <w:left w:val="none" w:sz="0" w:space="0" w:color="auto"/>
            <w:bottom w:val="none" w:sz="0" w:space="0" w:color="auto"/>
            <w:right w:val="none" w:sz="0" w:space="0" w:color="auto"/>
          </w:divBdr>
        </w:div>
        <w:div w:id="1549991989">
          <w:marLeft w:val="480"/>
          <w:marRight w:val="0"/>
          <w:marTop w:val="0"/>
          <w:marBottom w:val="0"/>
          <w:divBdr>
            <w:top w:val="none" w:sz="0" w:space="0" w:color="auto"/>
            <w:left w:val="none" w:sz="0" w:space="0" w:color="auto"/>
            <w:bottom w:val="none" w:sz="0" w:space="0" w:color="auto"/>
            <w:right w:val="none" w:sz="0" w:space="0" w:color="auto"/>
          </w:divBdr>
        </w:div>
        <w:div w:id="39521773">
          <w:marLeft w:val="480"/>
          <w:marRight w:val="0"/>
          <w:marTop w:val="0"/>
          <w:marBottom w:val="0"/>
          <w:divBdr>
            <w:top w:val="none" w:sz="0" w:space="0" w:color="auto"/>
            <w:left w:val="none" w:sz="0" w:space="0" w:color="auto"/>
            <w:bottom w:val="none" w:sz="0" w:space="0" w:color="auto"/>
            <w:right w:val="none" w:sz="0" w:space="0" w:color="auto"/>
          </w:divBdr>
        </w:div>
        <w:div w:id="1071152206">
          <w:marLeft w:val="480"/>
          <w:marRight w:val="0"/>
          <w:marTop w:val="0"/>
          <w:marBottom w:val="0"/>
          <w:divBdr>
            <w:top w:val="none" w:sz="0" w:space="0" w:color="auto"/>
            <w:left w:val="none" w:sz="0" w:space="0" w:color="auto"/>
            <w:bottom w:val="none" w:sz="0" w:space="0" w:color="auto"/>
            <w:right w:val="none" w:sz="0" w:space="0" w:color="auto"/>
          </w:divBdr>
        </w:div>
        <w:div w:id="1627857084">
          <w:marLeft w:val="480"/>
          <w:marRight w:val="0"/>
          <w:marTop w:val="0"/>
          <w:marBottom w:val="0"/>
          <w:divBdr>
            <w:top w:val="none" w:sz="0" w:space="0" w:color="auto"/>
            <w:left w:val="none" w:sz="0" w:space="0" w:color="auto"/>
            <w:bottom w:val="none" w:sz="0" w:space="0" w:color="auto"/>
            <w:right w:val="none" w:sz="0" w:space="0" w:color="auto"/>
          </w:divBdr>
        </w:div>
        <w:div w:id="1589846819">
          <w:marLeft w:val="480"/>
          <w:marRight w:val="0"/>
          <w:marTop w:val="0"/>
          <w:marBottom w:val="0"/>
          <w:divBdr>
            <w:top w:val="none" w:sz="0" w:space="0" w:color="auto"/>
            <w:left w:val="none" w:sz="0" w:space="0" w:color="auto"/>
            <w:bottom w:val="none" w:sz="0" w:space="0" w:color="auto"/>
            <w:right w:val="none" w:sz="0" w:space="0" w:color="auto"/>
          </w:divBdr>
        </w:div>
        <w:div w:id="36666443">
          <w:marLeft w:val="480"/>
          <w:marRight w:val="0"/>
          <w:marTop w:val="0"/>
          <w:marBottom w:val="0"/>
          <w:divBdr>
            <w:top w:val="none" w:sz="0" w:space="0" w:color="auto"/>
            <w:left w:val="none" w:sz="0" w:space="0" w:color="auto"/>
            <w:bottom w:val="none" w:sz="0" w:space="0" w:color="auto"/>
            <w:right w:val="none" w:sz="0" w:space="0" w:color="auto"/>
          </w:divBdr>
        </w:div>
        <w:div w:id="1914974367">
          <w:marLeft w:val="480"/>
          <w:marRight w:val="0"/>
          <w:marTop w:val="0"/>
          <w:marBottom w:val="0"/>
          <w:divBdr>
            <w:top w:val="none" w:sz="0" w:space="0" w:color="auto"/>
            <w:left w:val="none" w:sz="0" w:space="0" w:color="auto"/>
            <w:bottom w:val="none" w:sz="0" w:space="0" w:color="auto"/>
            <w:right w:val="none" w:sz="0" w:space="0" w:color="auto"/>
          </w:divBdr>
        </w:div>
        <w:div w:id="1738088446">
          <w:marLeft w:val="480"/>
          <w:marRight w:val="0"/>
          <w:marTop w:val="0"/>
          <w:marBottom w:val="0"/>
          <w:divBdr>
            <w:top w:val="none" w:sz="0" w:space="0" w:color="auto"/>
            <w:left w:val="none" w:sz="0" w:space="0" w:color="auto"/>
            <w:bottom w:val="none" w:sz="0" w:space="0" w:color="auto"/>
            <w:right w:val="none" w:sz="0" w:space="0" w:color="auto"/>
          </w:divBdr>
        </w:div>
        <w:div w:id="1595821474">
          <w:marLeft w:val="480"/>
          <w:marRight w:val="0"/>
          <w:marTop w:val="0"/>
          <w:marBottom w:val="0"/>
          <w:divBdr>
            <w:top w:val="none" w:sz="0" w:space="0" w:color="auto"/>
            <w:left w:val="none" w:sz="0" w:space="0" w:color="auto"/>
            <w:bottom w:val="none" w:sz="0" w:space="0" w:color="auto"/>
            <w:right w:val="none" w:sz="0" w:space="0" w:color="auto"/>
          </w:divBdr>
        </w:div>
        <w:div w:id="1668094092">
          <w:marLeft w:val="480"/>
          <w:marRight w:val="0"/>
          <w:marTop w:val="0"/>
          <w:marBottom w:val="0"/>
          <w:divBdr>
            <w:top w:val="none" w:sz="0" w:space="0" w:color="auto"/>
            <w:left w:val="none" w:sz="0" w:space="0" w:color="auto"/>
            <w:bottom w:val="none" w:sz="0" w:space="0" w:color="auto"/>
            <w:right w:val="none" w:sz="0" w:space="0" w:color="auto"/>
          </w:divBdr>
        </w:div>
        <w:div w:id="1011763231">
          <w:marLeft w:val="480"/>
          <w:marRight w:val="0"/>
          <w:marTop w:val="0"/>
          <w:marBottom w:val="0"/>
          <w:divBdr>
            <w:top w:val="none" w:sz="0" w:space="0" w:color="auto"/>
            <w:left w:val="none" w:sz="0" w:space="0" w:color="auto"/>
            <w:bottom w:val="none" w:sz="0" w:space="0" w:color="auto"/>
            <w:right w:val="none" w:sz="0" w:space="0" w:color="auto"/>
          </w:divBdr>
        </w:div>
        <w:div w:id="2059628133">
          <w:marLeft w:val="480"/>
          <w:marRight w:val="0"/>
          <w:marTop w:val="0"/>
          <w:marBottom w:val="0"/>
          <w:divBdr>
            <w:top w:val="none" w:sz="0" w:space="0" w:color="auto"/>
            <w:left w:val="none" w:sz="0" w:space="0" w:color="auto"/>
            <w:bottom w:val="none" w:sz="0" w:space="0" w:color="auto"/>
            <w:right w:val="none" w:sz="0" w:space="0" w:color="auto"/>
          </w:divBdr>
        </w:div>
        <w:div w:id="1012806382">
          <w:marLeft w:val="480"/>
          <w:marRight w:val="0"/>
          <w:marTop w:val="0"/>
          <w:marBottom w:val="0"/>
          <w:divBdr>
            <w:top w:val="none" w:sz="0" w:space="0" w:color="auto"/>
            <w:left w:val="none" w:sz="0" w:space="0" w:color="auto"/>
            <w:bottom w:val="none" w:sz="0" w:space="0" w:color="auto"/>
            <w:right w:val="none" w:sz="0" w:space="0" w:color="auto"/>
          </w:divBdr>
        </w:div>
        <w:div w:id="1676567934">
          <w:marLeft w:val="480"/>
          <w:marRight w:val="0"/>
          <w:marTop w:val="0"/>
          <w:marBottom w:val="0"/>
          <w:divBdr>
            <w:top w:val="none" w:sz="0" w:space="0" w:color="auto"/>
            <w:left w:val="none" w:sz="0" w:space="0" w:color="auto"/>
            <w:bottom w:val="none" w:sz="0" w:space="0" w:color="auto"/>
            <w:right w:val="none" w:sz="0" w:space="0" w:color="auto"/>
          </w:divBdr>
        </w:div>
        <w:div w:id="749621382">
          <w:marLeft w:val="480"/>
          <w:marRight w:val="0"/>
          <w:marTop w:val="0"/>
          <w:marBottom w:val="0"/>
          <w:divBdr>
            <w:top w:val="none" w:sz="0" w:space="0" w:color="auto"/>
            <w:left w:val="none" w:sz="0" w:space="0" w:color="auto"/>
            <w:bottom w:val="none" w:sz="0" w:space="0" w:color="auto"/>
            <w:right w:val="none" w:sz="0" w:space="0" w:color="auto"/>
          </w:divBdr>
        </w:div>
        <w:div w:id="1058284638">
          <w:marLeft w:val="480"/>
          <w:marRight w:val="0"/>
          <w:marTop w:val="0"/>
          <w:marBottom w:val="0"/>
          <w:divBdr>
            <w:top w:val="none" w:sz="0" w:space="0" w:color="auto"/>
            <w:left w:val="none" w:sz="0" w:space="0" w:color="auto"/>
            <w:bottom w:val="none" w:sz="0" w:space="0" w:color="auto"/>
            <w:right w:val="none" w:sz="0" w:space="0" w:color="auto"/>
          </w:divBdr>
        </w:div>
        <w:div w:id="1303921130">
          <w:marLeft w:val="480"/>
          <w:marRight w:val="0"/>
          <w:marTop w:val="0"/>
          <w:marBottom w:val="0"/>
          <w:divBdr>
            <w:top w:val="none" w:sz="0" w:space="0" w:color="auto"/>
            <w:left w:val="none" w:sz="0" w:space="0" w:color="auto"/>
            <w:bottom w:val="none" w:sz="0" w:space="0" w:color="auto"/>
            <w:right w:val="none" w:sz="0" w:space="0" w:color="auto"/>
          </w:divBdr>
        </w:div>
        <w:div w:id="1146166607">
          <w:marLeft w:val="480"/>
          <w:marRight w:val="0"/>
          <w:marTop w:val="0"/>
          <w:marBottom w:val="0"/>
          <w:divBdr>
            <w:top w:val="none" w:sz="0" w:space="0" w:color="auto"/>
            <w:left w:val="none" w:sz="0" w:space="0" w:color="auto"/>
            <w:bottom w:val="none" w:sz="0" w:space="0" w:color="auto"/>
            <w:right w:val="none" w:sz="0" w:space="0" w:color="auto"/>
          </w:divBdr>
        </w:div>
        <w:div w:id="1846435753">
          <w:marLeft w:val="480"/>
          <w:marRight w:val="0"/>
          <w:marTop w:val="0"/>
          <w:marBottom w:val="0"/>
          <w:divBdr>
            <w:top w:val="none" w:sz="0" w:space="0" w:color="auto"/>
            <w:left w:val="none" w:sz="0" w:space="0" w:color="auto"/>
            <w:bottom w:val="none" w:sz="0" w:space="0" w:color="auto"/>
            <w:right w:val="none" w:sz="0" w:space="0" w:color="auto"/>
          </w:divBdr>
        </w:div>
        <w:div w:id="1944801193">
          <w:marLeft w:val="480"/>
          <w:marRight w:val="0"/>
          <w:marTop w:val="0"/>
          <w:marBottom w:val="0"/>
          <w:divBdr>
            <w:top w:val="none" w:sz="0" w:space="0" w:color="auto"/>
            <w:left w:val="none" w:sz="0" w:space="0" w:color="auto"/>
            <w:bottom w:val="none" w:sz="0" w:space="0" w:color="auto"/>
            <w:right w:val="none" w:sz="0" w:space="0" w:color="auto"/>
          </w:divBdr>
        </w:div>
        <w:div w:id="958530642">
          <w:marLeft w:val="480"/>
          <w:marRight w:val="0"/>
          <w:marTop w:val="0"/>
          <w:marBottom w:val="0"/>
          <w:divBdr>
            <w:top w:val="none" w:sz="0" w:space="0" w:color="auto"/>
            <w:left w:val="none" w:sz="0" w:space="0" w:color="auto"/>
            <w:bottom w:val="none" w:sz="0" w:space="0" w:color="auto"/>
            <w:right w:val="none" w:sz="0" w:space="0" w:color="auto"/>
          </w:divBdr>
        </w:div>
        <w:div w:id="1117989498">
          <w:marLeft w:val="480"/>
          <w:marRight w:val="0"/>
          <w:marTop w:val="0"/>
          <w:marBottom w:val="0"/>
          <w:divBdr>
            <w:top w:val="none" w:sz="0" w:space="0" w:color="auto"/>
            <w:left w:val="none" w:sz="0" w:space="0" w:color="auto"/>
            <w:bottom w:val="none" w:sz="0" w:space="0" w:color="auto"/>
            <w:right w:val="none" w:sz="0" w:space="0" w:color="auto"/>
          </w:divBdr>
        </w:div>
        <w:div w:id="376707192">
          <w:marLeft w:val="480"/>
          <w:marRight w:val="0"/>
          <w:marTop w:val="0"/>
          <w:marBottom w:val="0"/>
          <w:divBdr>
            <w:top w:val="none" w:sz="0" w:space="0" w:color="auto"/>
            <w:left w:val="none" w:sz="0" w:space="0" w:color="auto"/>
            <w:bottom w:val="none" w:sz="0" w:space="0" w:color="auto"/>
            <w:right w:val="none" w:sz="0" w:space="0" w:color="auto"/>
          </w:divBdr>
        </w:div>
        <w:div w:id="1236862052">
          <w:marLeft w:val="480"/>
          <w:marRight w:val="0"/>
          <w:marTop w:val="0"/>
          <w:marBottom w:val="0"/>
          <w:divBdr>
            <w:top w:val="none" w:sz="0" w:space="0" w:color="auto"/>
            <w:left w:val="none" w:sz="0" w:space="0" w:color="auto"/>
            <w:bottom w:val="none" w:sz="0" w:space="0" w:color="auto"/>
            <w:right w:val="none" w:sz="0" w:space="0" w:color="auto"/>
          </w:divBdr>
        </w:div>
        <w:div w:id="1808350781">
          <w:marLeft w:val="480"/>
          <w:marRight w:val="0"/>
          <w:marTop w:val="0"/>
          <w:marBottom w:val="0"/>
          <w:divBdr>
            <w:top w:val="none" w:sz="0" w:space="0" w:color="auto"/>
            <w:left w:val="none" w:sz="0" w:space="0" w:color="auto"/>
            <w:bottom w:val="none" w:sz="0" w:space="0" w:color="auto"/>
            <w:right w:val="none" w:sz="0" w:space="0" w:color="auto"/>
          </w:divBdr>
        </w:div>
        <w:div w:id="1348217304">
          <w:marLeft w:val="480"/>
          <w:marRight w:val="0"/>
          <w:marTop w:val="0"/>
          <w:marBottom w:val="0"/>
          <w:divBdr>
            <w:top w:val="none" w:sz="0" w:space="0" w:color="auto"/>
            <w:left w:val="none" w:sz="0" w:space="0" w:color="auto"/>
            <w:bottom w:val="none" w:sz="0" w:space="0" w:color="auto"/>
            <w:right w:val="none" w:sz="0" w:space="0" w:color="auto"/>
          </w:divBdr>
        </w:div>
        <w:div w:id="1727952392">
          <w:marLeft w:val="480"/>
          <w:marRight w:val="0"/>
          <w:marTop w:val="0"/>
          <w:marBottom w:val="0"/>
          <w:divBdr>
            <w:top w:val="none" w:sz="0" w:space="0" w:color="auto"/>
            <w:left w:val="none" w:sz="0" w:space="0" w:color="auto"/>
            <w:bottom w:val="none" w:sz="0" w:space="0" w:color="auto"/>
            <w:right w:val="none" w:sz="0" w:space="0" w:color="auto"/>
          </w:divBdr>
        </w:div>
        <w:div w:id="703864692">
          <w:marLeft w:val="480"/>
          <w:marRight w:val="0"/>
          <w:marTop w:val="0"/>
          <w:marBottom w:val="0"/>
          <w:divBdr>
            <w:top w:val="none" w:sz="0" w:space="0" w:color="auto"/>
            <w:left w:val="none" w:sz="0" w:space="0" w:color="auto"/>
            <w:bottom w:val="none" w:sz="0" w:space="0" w:color="auto"/>
            <w:right w:val="none" w:sz="0" w:space="0" w:color="auto"/>
          </w:divBdr>
        </w:div>
        <w:div w:id="1002664916">
          <w:marLeft w:val="480"/>
          <w:marRight w:val="0"/>
          <w:marTop w:val="0"/>
          <w:marBottom w:val="0"/>
          <w:divBdr>
            <w:top w:val="none" w:sz="0" w:space="0" w:color="auto"/>
            <w:left w:val="none" w:sz="0" w:space="0" w:color="auto"/>
            <w:bottom w:val="none" w:sz="0" w:space="0" w:color="auto"/>
            <w:right w:val="none" w:sz="0" w:space="0" w:color="auto"/>
          </w:divBdr>
        </w:div>
        <w:div w:id="858004541">
          <w:marLeft w:val="480"/>
          <w:marRight w:val="0"/>
          <w:marTop w:val="0"/>
          <w:marBottom w:val="0"/>
          <w:divBdr>
            <w:top w:val="none" w:sz="0" w:space="0" w:color="auto"/>
            <w:left w:val="none" w:sz="0" w:space="0" w:color="auto"/>
            <w:bottom w:val="none" w:sz="0" w:space="0" w:color="auto"/>
            <w:right w:val="none" w:sz="0" w:space="0" w:color="auto"/>
          </w:divBdr>
        </w:div>
      </w:divsChild>
    </w:div>
    <w:div w:id="1791625941">
      <w:bodyDiv w:val="1"/>
      <w:marLeft w:val="0"/>
      <w:marRight w:val="0"/>
      <w:marTop w:val="0"/>
      <w:marBottom w:val="0"/>
      <w:divBdr>
        <w:top w:val="none" w:sz="0" w:space="0" w:color="auto"/>
        <w:left w:val="none" w:sz="0" w:space="0" w:color="auto"/>
        <w:bottom w:val="none" w:sz="0" w:space="0" w:color="auto"/>
        <w:right w:val="none" w:sz="0" w:space="0" w:color="auto"/>
      </w:divBdr>
      <w:divsChild>
        <w:div w:id="894195269">
          <w:marLeft w:val="480"/>
          <w:marRight w:val="0"/>
          <w:marTop w:val="0"/>
          <w:marBottom w:val="0"/>
          <w:divBdr>
            <w:top w:val="none" w:sz="0" w:space="0" w:color="auto"/>
            <w:left w:val="none" w:sz="0" w:space="0" w:color="auto"/>
            <w:bottom w:val="none" w:sz="0" w:space="0" w:color="auto"/>
            <w:right w:val="none" w:sz="0" w:space="0" w:color="auto"/>
          </w:divBdr>
        </w:div>
        <w:div w:id="745610451">
          <w:marLeft w:val="480"/>
          <w:marRight w:val="0"/>
          <w:marTop w:val="0"/>
          <w:marBottom w:val="0"/>
          <w:divBdr>
            <w:top w:val="none" w:sz="0" w:space="0" w:color="auto"/>
            <w:left w:val="none" w:sz="0" w:space="0" w:color="auto"/>
            <w:bottom w:val="none" w:sz="0" w:space="0" w:color="auto"/>
            <w:right w:val="none" w:sz="0" w:space="0" w:color="auto"/>
          </w:divBdr>
        </w:div>
        <w:div w:id="1546721881">
          <w:marLeft w:val="480"/>
          <w:marRight w:val="0"/>
          <w:marTop w:val="0"/>
          <w:marBottom w:val="0"/>
          <w:divBdr>
            <w:top w:val="none" w:sz="0" w:space="0" w:color="auto"/>
            <w:left w:val="none" w:sz="0" w:space="0" w:color="auto"/>
            <w:bottom w:val="none" w:sz="0" w:space="0" w:color="auto"/>
            <w:right w:val="none" w:sz="0" w:space="0" w:color="auto"/>
          </w:divBdr>
        </w:div>
        <w:div w:id="1335690433">
          <w:marLeft w:val="480"/>
          <w:marRight w:val="0"/>
          <w:marTop w:val="0"/>
          <w:marBottom w:val="0"/>
          <w:divBdr>
            <w:top w:val="none" w:sz="0" w:space="0" w:color="auto"/>
            <w:left w:val="none" w:sz="0" w:space="0" w:color="auto"/>
            <w:bottom w:val="none" w:sz="0" w:space="0" w:color="auto"/>
            <w:right w:val="none" w:sz="0" w:space="0" w:color="auto"/>
          </w:divBdr>
        </w:div>
        <w:div w:id="1571184878">
          <w:marLeft w:val="480"/>
          <w:marRight w:val="0"/>
          <w:marTop w:val="0"/>
          <w:marBottom w:val="0"/>
          <w:divBdr>
            <w:top w:val="none" w:sz="0" w:space="0" w:color="auto"/>
            <w:left w:val="none" w:sz="0" w:space="0" w:color="auto"/>
            <w:bottom w:val="none" w:sz="0" w:space="0" w:color="auto"/>
            <w:right w:val="none" w:sz="0" w:space="0" w:color="auto"/>
          </w:divBdr>
        </w:div>
        <w:div w:id="756706385">
          <w:marLeft w:val="480"/>
          <w:marRight w:val="0"/>
          <w:marTop w:val="0"/>
          <w:marBottom w:val="0"/>
          <w:divBdr>
            <w:top w:val="none" w:sz="0" w:space="0" w:color="auto"/>
            <w:left w:val="none" w:sz="0" w:space="0" w:color="auto"/>
            <w:bottom w:val="none" w:sz="0" w:space="0" w:color="auto"/>
            <w:right w:val="none" w:sz="0" w:space="0" w:color="auto"/>
          </w:divBdr>
        </w:div>
        <w:div w:id="8526573">
          <w:marLeft w:val="480"/>
          <w:marRight w:val="0"/>
          <w:marTop w:val="0"/>
          <w:marBottom w:val="0"/>
          <w:divBdr>
            <w:top w:val="none" w:sz="0" w:space="0" w:color="auto"/>
            <w:left w:val="none" w:sz="0" w:space="0" w:color="auto"/>
            <w:bottom w:val="none" w:sz="0" w:space="0" w:color="auto"/>
            <w:right w:val="none" w:sz="0" w:space="0" w:color="auto"/>
          </w:divBdr>
        </w:div>
        <w:div w:id="1931425891">
          <w:marLeft w:val="480"/>
          <w:marRight w:val="0"/>
          <w:marTop w:val="0"/>
          <w:marBottom w:val="0"/>
          <w:divBdr>
            <w:top w:val="none" w:sz="0" w:space="0" w:color="auto"/>
            <w:left w:val="none" w:sz="0" w:space="0" w:color="auto"/>
            <w:bottom w:val="none" w:sz="0" w:space="0" w:color="auto"/>
            <w:right w:val="none" w:sz="0" w:space="0" w:color="auto"/>
          </w:divBdr>
        </w:div>
        <w:div w:id="1257712956">
          <w:marLeft w:val="480"/>
          <w:marRight w:val="0"/>
          <w:marTop w:val="0"/>
          <w:marBottom w:val="0"/>
          <w:divBdr>
            <w:top w:val="none" w:sz="0" w:space="0" w:color="auto"/>
            <w:left w:val="none" w:sz="0" w:space="0" w:color="auto"/>
            <w:bottom w:val="none" w:sz="0" w:space="0" w:color="auto"/>
            <w:right w:val="none" w:sz="0" w:space="0" w:color="auto"/>
          </w:divBdr>
        </w:div>
        <w:div w:id="2129547628">
          <w:marLeft w:val="480"/>
          <w:marRight w:val="0"/>
          <w:marTop w:val="0"/>
          <w:marBottom w:val="0"/>
          <w:divBdr>
            <w:top w:val="none" w:sz="0" w:space="0" w:color="auto"/>
            <w:left w:val="none" w:sz="0" w:space="0" w:color="auto"/>
            <w:bottom w:val="none" w:sz="0" w:space="0" w:color="auto"/>
            <w:right w:val="none" w:sz="0" w:space="0" w:color="auto"/>
          </w:divBdr>
        </w:div>
        <w:div w:id="836923409">
          <w:marLeft w:val="480"/>
          <w:marRight w:val="0"/>
          <w:marTop w:val="0"/>
          <w:marBottom w:val="0"/>
          <w:divBdr>
            <w:top w:val="none" w:sz="0" w:space="0" w:color="auto"/>
            <w:left w:val="none" w:sz="0" w:space="0" w:color="auto"/>
            <w:bottom w:val="none" w:sz="0" w:space="0" w:color="auto"/>
            <w:right w:val="none" w:sz="0" w:space="0" w:color="auto"/>
          </w:divBdr>
        </w:div>
        <w:div w:id="1642689949">
          <w:marLeft w:val="480"/>
          <w:marRight w:val="0"/>
          <w:marTop w:val="0"/>
          <w:marBottom w:val="0"/>
          <w:divBdr>
            <w:top w:val="none" w:sz="0" w:space="0" w:color="auto"/>
            <w:left w:val="none" w:sz="0" w:space="0" w:color="auto"/>
            <w:bottom w:val="none" w:sz="0" w:space="0" w:color="auto"/>
            <w:right w:val="none" w:sz="0" w:space="0" w:color="auto"/>
          </w:divBdr>
        </w:div>
        <w:div w:id="572592021">
          <w:marLeft w:val="480"/>
          <w:marRight w:val="0"/>
          <w:marTop w:val="0"/>
          <w:marBottom w:val="0"/>
          <w:divBdr>
            <w:top w:val="none" w:sz="0" w:space="0" w:color="auto"/>
            <w:left w:val="none" w:sz="0" w:space="0" w:color="auto"/>
            <w:bottom w:val="none" w:sz="0" w:space="0" w:color="auto"/>
            <w:right w:val="none" w:sz="0" w:space="0" w:color="auto"/>
          </w:divBdr>
        </w:div>
        <w:div w:id="1668166272">
          <w:marLeft w:val="480"/>
          <w:marRight w:val="0"/>
          <w:marTop w:val="0"/>
          <w:marBottom w:val="0"/>
          <w:divBdr>
            <w:top w:val="none" w:sz="0" w:space="0" w:color="auto"/>
            <w:left w:val="none" w:sz="0" w:space="0" w:color="auto"/>
            <w:bottom w:val="none" w:sz="0" w:space="0" w:color="auto"/>
            <w:right w:val="none" w:sz="0" w:space="0" w:color="auto"/>
          </w:divBdr>
        </w:div>
        <w:div w:id="1795521539">
          <w:marLeft w:val="480"/>
          <w:marRight w:val="0"/>
          <w:marTop w:val="0"/>
          <w:marBottom w:val="0"/>
          <w:divBdr>
            <w:top w:val="none" w:sz="0" w:space="0" w:color="auto"/>
            <w:left w:val="none" w:sz="0" w:space="0" w:color="auto"/>
            <w:bottom w:val="none" w:sz="0" w:space="0" w:color="auto"/>
            <w:right w:val="none" w:sz="0" w:space="0" w:color="auto"/>
          </w:divBdr>
        </w:div>
        <w:div w:id="493692715">
          <w:marLeft w:val="480"/>
          <w:marRight w:val="0"/>
          <w:marTop w:val="0"/>
          <w:marBottom w:val="0"/>
          <w:divBdr>
            <w:top w:val="none" w:sz="0" w:space="0" w:color="auto"/>
            <w:left w:val="none" w:sz="0" w:space="0" w:color="auto"/>
            <w:bottom w:val="none" w:sz="0" w:space="0" w:color="auto"/>
            <w:right w:val="none" w:sz="0" w:space="0" w:color="auto"/>
          </w:divBdr>
        </w:div>
        <w:div w:id="614287163">
          <w:marLeft w:val="480"/>
          <w:marRight w:val="0"/>
          <w:marTop w:val="0"/>
          <w:marBottom w:val="0"/>
          <w:divBdr>
            <w:top w:val="none" w:sz="0" w:space="0" w:color="auto"/>
            <w:left w:val="none" w:sz="0" w:space="0" w:color="auto"/>
            <w:bottom w:val="none" w:sz="0" w:space="0" w:color="auto"/>
            <w:right w:val="none" w:sz="0" w:space="0" w:color="auto"/>
          </w:divBdr>
        </w:div>
        <w:div w:id="772627772">
          <w:marLeft w:val="480"/>
          <w:marRight w:val="0"/>
          <w:marTop w:val="0"/>
          <w:marBottom w:val="0"/>
          <w:divBdr>
            <w:top w:val="none" w:sz="0" w:space="0" w:color="auto"/>
            <w:left w:val="none" w:sz="0" w:space="0" w:color="auto"/>
            <w:bottom w:val="none" w:sz="0" w:space="0" w:color="auto"/>
            <w:right w:val="none" w:sz="0" w:space="0" w:color="auto"/>
          </w:divBdr>
        </w:div>
        <w:div w:id="1802309306">
          <w:marLeft w:val="480"/>
          <w:marRight w:val="0"/>
          <w:marTop w:val="0"/>
          <w:marBottom w:val="0"/>
          <w:divBdr>
            <w:top w:val="none" w:sz="0" w:space="0" w:color="auto"/>
            <w:left w:val="none" w:sz="0" w:space="0" w:color="auto"/>
            <w:bottom w:val="none" w:sz="0" w:space="0" w:color="auto"/>
            <w:right w:val="none" w:sz="0" w:space="0" w:color="auto"/>
          </w:divBdr>
        </w:div>
        <w:div w:id="124011810">
          <w:marLeft w:val="480"/>
          <w:marRight w:val="0"/>
          <w:marTop w:val="0"/>
          <w:marBottom w:val="0"/>
          <w:divBdr>
            <w:top w:val="none" w:sz="0" w:space="0" w:color="auto"/>
            <w:left w:val="none" w:sz="0" w:space="0" w:color="auto"/>
            <w:bottom w:val="none" w:sz="0" w:space="0" w:color="auto"/>
            <w:right w:val="none" w:sz="0" w:space="0" w:color="auto"/>
          </w:divBdr>
        </w:div>
        <w:div w:id="1357464945">
          <w:marLeft w:val="480"/>
          <w:marRight w:val="0"/>
          <w:marTop w:val="0"/>
          <w:marBottom w:val="0"/>
          <w:divBdr>
            <w:top w:val="none" w:sz="0" w:space="0" w:color="auto"/>
            <w:left w:val="none" w:sz="0" w:space="0" w:color="auto"/>
            <w:bottom w:val="none" w:sz="0" w:space="0" w:color="auto"/>
            <w:right w:val="none" w:sz="0" w:space="0" w:color="auto"/>
          </w:divBdr>
        </w:div>
        <w:div w:id="665590081">
          <w:marLeft w:val="480"/>
          <w:marRight w:val="0"/>
          <w:marTop w:val="0"/>
          <w:marBottom w:val="0"/>
          <w:divBdr>
            <w:top w:val="none" w:sz="0" w:space="0" w:color="auto"/>
            <w:left w:val="none" w:sz="0" w:space="0" w:color="auto"/>
            <w:bottom w:val="none" w:sz="0" w:space="0" w:color="auto"/>
            <w:right w:val="none" w:sz="0" w:space="0" w:color="auto"/>
          </w:divBdr>
        </w:div>
        <w:div w:id="1864054413">
          <w:marLeft w:val="480"/>
          <w:marRight w:val="0"/>
          <w:marTop w:val="0"/>
          <w:marBottom w:val="0"/>
          <w:divBdr>
            <w:top w:val="none" w:sz="0" w:space="0" w:color="auto"/>
            <w:left w:val="none" w:sz="0" w:space="0" w:color="auto"/>
            <w:bottom w:val="none" w:sz="0" w:space="0" w:color="auto"/>
            <w:right w:val="none" w:sz="0" w:space="0" w:color="auto"/>
          </w:divBdr>
        </w:div>
        <w:div w:id="1508060358">
          <w:marLeft w:val="480"/>
          <w:marRight w:val="0"/>
          <w:marTop w:val="0"/>
          <w:marBottom w:val="0"/>
          <w:divBdr>
            <w:top w:val="none" w:sz="0" w:space="0" w:color="auto"/>
            <w:left w:val="none" w:sz="0" w:space="0" w:color="auto"/>
            <w:bottom w:val="none" w:sz="0" w:space="0" w:color="auto"/>
            <w:right w:val="none" w:sz="0" w:space="0" w:color="auto"/>
          </w:divBdr>
        </w:div>
        <w:div w:id="773209936">
          <w:marLeft w:val="480"/>
          <w:marRight w:val="0"/>
          <w:marTop w:val="0"/>
          <w:marBottom w:val="0"/>
          <w:divBdr>
            <w:top w:val="none" w:sz="0" w:space="0" w:color="auto"/>
            <w:left w:val="none" w:sz="0" w:space="0" w:color="auto"/>
            <w:bottom w:val="none" w:sz="0" w:space="0" w:color="auto"/>
            <w:right w:val="none" w:sz="0" w:space="0" w:color="auto"/>
          </w:divBdr>
        </w:div>
        <w:div w:id="1853101500">
          <w:marLeft w:val="480"/>
          <w:marRight w:val="0"/>
          <w:marTop w:val="0"/>
          <w:marBottom w:val="0"/>
          <w:divBdr>
            <w:top w:val="none" w:sz="0" w:space="0" w:color="auto"/>
            <w:left w:val="none" w:sz="0" w:space="0" w:color="auto"/>
            <w:bottom w:val="none" w:sz="0" w:space="0" w:color="auto"/>
            <w:right w:val="none" w:sz="0" w:space="0" w:color="auto"/>
          </w:divBdr>
        </w:div>
        <w:div w:id="1756780785">
          <w:marLeft w:val="480"/>
          <w:marRight w:val="0"/>
          <w:marTop w:val="0"/>
          <w:marBottom w:val="0"/>
          <w:divBdr>
            <w:top w:val="none" w:sz="0" w:space="0" w:color="auto"/>
            <w:left w:val="none" w:sz="0" w:space="0" w:color="auto"/>
            <w:bottom w:val="none" w:sz="0" w:space="0" w:color="auto"/>
            <w:right w:val="none" w:sz="0" w:space="0" w:color="auto"/>
          </w:divBdr>
        </w:div>
        <w:div w:id="1102338445">
          <w:marLeft w:val="480"/>
          <w:marRight w:val="0"/>
          <w:marTop w:val="0"/>
          <w:marBottom w:val="0"/>
          <w:divBdr>
            <w:top w:val="none" w:sz="0" w:space="0" w:color="auto"/>
            <w:left w:val="none" w:sz="0" w:space="0" w:color="auto"/>
            <w:bottom w:val="none" w:sz="0" w:space="0" w:color="auto"/>
            <w:right w:val="none" w:sz="0" w:space="0" w:color="auto"/>
          </w:divBdr>
        </w:div>
        <w:div w:id="708606786">
          <w:marLeft w:val="480"/>
          <w:marRight w:val="0"/>
          <w:marTop w:val="0"/>
          <w:marBottom w:val="0"/>
          <w:divBdr>
            <w:top w:val="none" w:sz="0" w:space="0" w:color="auto"/>
            <w:left w:val="none" w:sz="0" w:space="0" w:color="auto"/>
            <w:bottom w:val="none" w:sz="0" w:space="0" w:color="auto"/>
            <w:right w:val="none" w:sz="0" w:space="0" w:color="auto"/>
          </w:divBdr>
        </w:div>
        <w:div w:id="800921312">
          <w:marLeft w:val="480"/>
          <w:marRight w:val="0"/>
          <w:marTop w:val="0"/>
          <w:marBottom w:val="0"/>
          <w:divBdr>
            <w:top w:val="none" w:sz="0" w:space="0" w:color="auto"/>
            <w:left w:val="none" w:sz="0" w:space="0" w:color="auto"/>
            <w:bottom w:val="none" w:sz="0" w:space="0" w:color="auto"/>
            <w:right w:val="none" w:sz="0" w:space="0" w:color="auto"/>
          </w:divBdr>
        </w:div>
        <w:div w:id="312833885">
          <w:marLeft w:val="480"/>
          <w:marRight w:val="0"/>
          <w:marTop w:val="0"/>
          <w:marBottom w:val="0"/>
          <w:divBdr>
            <w:top w:val="none" w:sz="0" w:space="0" w:color="auto"/>
            <w:left w:val="none" w:sz="0" w:space="0" w:color="auto"/>
            <w:bottom w:val="none" w:sz="0" w:space="0" w:color="auto"/>
            <w:right w:val="none" w:sz="0" w:space="0" w:color="auto"/>
          </w:divBdr>
        </w:div>
        <w:div w:id="1333096761">
          <w:marLeft w:val="480"/>
          <w:marRight w:val="0"/>
          <w:marTop w:val="0"/>
          <w:marBottom w:val="0"/>
          <w:divBdr>
            <w:top w:val="none" w:sz="0" w:space="0" w:color="auto"/>
            <w:left w:val="none" w:sz="0" w:space="0" w:color="auto"/>
            <w:bottom w:val="none" w:sz="0" w:space="0" w:color="auto"/>
            <w:right w:val="none" w:sz="0" w:space="0" w:color="auto"/>
          </w:divBdr>
        </w:div>
        <w:div w:id="795027028">
          <w:marLeft w:val="480"/>
          <w:marRight w:val="0"/>
          <w:marTop w:val="0"/>
          <w:marBottom w:val="0"/>
          <w:divBdr>
            <w:top w:val="none" w:sz="0" w:space="0" w:color="auto"/>
            <w:left w:val="none" w:sz="0" w:space="0" w:color="auto"/>
            <w:bottom w:val="none" w:sz="0" w:space="0" w:color="auto"/>
            <w:right w:val="none" w:sz="0" w:space="0" w:color="auto"/>
          </w:divBdr>
        </w:div>
        <w:div w:id="1965571731">
          <w:marLeft w:val="480"/>
          <w:marRight w:val="0"/>
          <w:marTop w:val="0"/>
          <w:marBottom w:val="0"/>
          <w:divBdr>
            <w:top w:val="none" w:sz="0" w:space="0" w:color="auto"/>
            <w:left w:val="none" w:sz="0" w:space="0" w:color="auto"/>
            <w:bottom w:val="none" w:sz="0" w:space="0" w:color="auto"/>
            <w:right w:val="none" w:sz="0" w:space="0" w:color="auto"/>
          </w:divBdr>
        </w:div>
        <w:div w:id="933518786">
          <w:marLeft w:val="480"/>
          <w:marRight w:val="0"/>
          <w:marTop w:val="0"/>
          <w:marBottom w:val="0"/>
          <w:divBdr>
            <w:top w:val="none" w:sz="0" w:space="0" w:color="auto"/>
            <w:left w:val="none" w:sz="0" w:space="0" w:color="auto"/>
            <w:bottom w:val="none" w:sz="0" w:space="0" w:color="auto"/>
            <w:right w:val="none" w:sz="0" w:space="0" w:color="auto"/>
          </w:divBdr>
        </w:div>
        <w:div w:id="1890531366">
          <w:marLeft w:val="480"/>
          <w:marRight w:val="0"/>
          <w:marTop w:val="0"/>
          <w:marBottom w:val="0"/>
          <w:divBdr>
            <w:top w:val="none" w:sz="0" w:space="0" w:color="auto"/>
            <w:left w:val="none" w:sz="0" w:space="0" w:color="auto"/>
            <w:bottom w:val="none" w:sz="0" w:space="0" w:color="auto"/>
            <w:right w:val="none" w:sz="0" w:space="0" w:color="auto"/>
          </w:divBdr>
        </w:div>
        <w:div w:id="865289274">
          <w:marLeft w:val="480"/>
          <w:marRight w:val="0"/>
          <w:marTop w:val="0"/>
          <w:marBottom w:val="0"/>
          <w:divBdr>
            <w:top w:val="none" w:sz="0" w:space="0" w:color="auto"/>
            <w:left w:val="none" w:sz="0" w:space="0" w:color="auto"/>
            <w:bottom w:val="none" w:sz="0" w:space="0" w:color="auto"/>
            <w:right w:val="none" w:sz="0" w:space="0" w:color="auto"/>
          </w:divBdr>
        </w:div>
        <w:div w:id="232391919">
          <w:marLeft w:val="480"/>
          <w:marRight w:val="0"/>
          <w:marTop w:val="0"/>
          <w:marBottom w:val="0"/>
          <w:divBdr>
            <w:top w:val="none" w:sz="0" w:space="0" w:color="auto"/>
            <w:left w:val="none" w:sz="0" w:space="0" w:color="auto"/>
            <w:bottom w:val="none" w:sz="0" w:space="0" w:color="auto"/>
            <w:right w:val="none" w:sz="0" w:space="0" w:color="auto"/>
          </w:divBdr>
        </w:div>
        <w:div w:id="1436974804">
          <w:marLeft w:val="480"/>
          <w:marRight w:val="0"/>
          <w:marTop w:val="0"/>
          <w:marBottom w:val="0"/>
          <w:divBdr>
            <w:top w:val="none" w:sz="0" w:space="0" w:color="auto"/>
            <w:left w:val="none" w:sz="0" w:space="0" w:color="auto"/>
            <w:bottom w:val="none" w:sz="0" w:space="0" w:color="auto"/>
            <w:right w:val="none" w:sz="0" w:space="0" w:color="auto"/>
          </w:divBdr>
        </w:div>
        <w:div w:id="1100415681">
          <w:marLeft w:val="480"/>
          <w:marRight w:val="0"/>
          <w:marTop w:val="0"/>
          <w:marBottom w:val="0"/>
          <w:divBdr>
            <w:top w:val="none" w:sz="0" w:space="0" w:color="auto"/>
            <w:left w:val="none" w:sz="0" w:space="0" w:color="auto"/>
            <w:bottom w:val="none" w:sz="0" w:space="0" w:color="auto"/>
            <w:right w:val="none" w:sz="0" w:space="0" w:color="auto"/>
          </w:divBdr>
        </w:div>
        <w:div w:id="525292382">
          <w:marLeft w:val="480"/>
          <w:marRight w:val="0"/>
          <w:marTop w:val="0"/>
          <w:marBottom w:val="0"/>
          <w:divBdr>
            <w:top w:val="none" w:sz="0" w:space="0" w:color="auto"/>
            <w:left w:val="none" w:sz="0" w:space="0" w:color="auto"/>
            <w:bottom w:val="none" w:sz="0" w:space="0" w:color="auto"/>
            <w:right w:val="none" w:sz="0" w:space="0" w:color="auto"/>
          </w:divBdr>
        </w:div>
        <w:div w:id="1680346314">
          <w:marLeft w:val="480"/>
          <w:marRight w:val="0"/>
          <w:marTop w:val="0"/>
          <w:marBottom w:val="0"/>
          <w:divBdr>
            <w:top w:val="none" w:sz="0" w:space="0" w:color="auto"/>
            <w:left w:val="none" w:sz="0" w:space="0" w:color="auto"/>
            <w:bottom w:val="none" w:sz="0" w:space="0" w:color="auto"/>
            <w:right w:val="none" w:sz="0" w:space="0" w:color="auto"/>
          </w:divBdr>
        </w:div>
        <w:div w:id="490800314">
          <w:marLeft w:val="480"/>
          <w:marRight w:val="0"/>
          <w:marTop w:val="0"/>
          <w:marBottom w:val="0"/>
          <w:divBdr>
            <w:top w:val="none" w:sz="0" w:space="0" w:color="auto"/>
            <w:left w:val="none" w:sz="0" w:space="0" w:color="auto"/>
            <w:bottom w:val="none" w:sz="0" w:space="0" w:color="auto"/>
            <w:right w:val="none" w:sz="0" w:space="0" w:color="auto"/>
          </w:divBdr>
        </w:div>
        <w:div w:id="1810786947">
          <w:marLeft w:val="480"/>
          <w:marRight w:val="0"/>
          <w:marTop w:val="0"/>
          <w:marBottom w:val="0"/>
          <w:divBdr>
            <w:top w:val="none" w:sz="0" w:space="0" w:color="auto"/>
            <w:left w:val="none" w:sz="0" w:space="0" w:color="auto"/>
            <w:bottom w:val="none" w:sz="0" w:space="0" w:color="auto"/>
            <w:right w:val="none" w:sz="0" w:space="0" w:color="auto"/>
          </w:divBdr>
        </w:div>
        <w:div w:id="1323897384">
          <w:marLeft w:val="480"/>
          <w:marRight w:val="0"/>
          <w:marTop w:val="0"/>
          <w:marBottom w:val="0"/>
          <w:divBdr>
            <w:top w:val="none" w:sz="0" w:space="0" w:color="auto"/>
            <w:left w:val="none" w:sz="0" w:space="0" w:color="auto"/>
            <w:bottom w:val="none" w:sz="0" w:space="0" w:color="auto"/>
            <w:right w:val="none" w:sz="0" w:space="0" w:color="auto"/>
          </w:divBdr>
        </w:div>
        <w:div w:id="527529778">
          <w:marLeft w:val="480"/>
          <w:marRight w:val="0"/>
          <w:marTop w:val="0"/>
          <w:marBottom w:val="0"/>
          <w:divBdr>
            <w:top w:val="none" w:sz="0" w:space="0" w:color="auto"/>
            <w:left w:val="none" w:sz="0" w:space="0" w:color="auto"/>
            <w:bottom w:val="none" w:sz="0" w:space="0" w:color="auto"/>
            <w:right w:val="none" w:sz="0" w:space="0" w:color="auto"/>
          </w:divBdr>
        </w:div>
        <w:div w:id="1750077536">
          <w:marLeft w:val="480"/>
          <w:marRight w:val="0"/>
          <w:marTop w:val="0"/>
          <w:marBottom w:val="0"/>
          <w:divBdr>
            <w:top w:val="none" w:sz="0" w:space="0" w:color="auto"/>
            <w:left w:val="none" w:sz="0" w:space="0" w:color="auto"/>
            <w:bottom w:val="none" w:sz="0" w:space="0" w:color="auto"/>
            <w:right w:val="none" w:sz="0" w:space="0" w:color="auto"/>
          </w:divBdr>
        </w:div>
        <w:div w:id="789934964">
          <w:marLeft w:val="480"/>
          <w:marRight w:val="0"/>
          <w:marTop w:val="0"/>
          <w:marBottom w:val="0"/>
          <w:divBdr>
            <w:top w:val="none" w:sz="0" w:space="0" w:color="auto"/>
            <w:left w:val="none" w:sz="0" w:space="0" w:color="auto"/>
            <w:bottom w:val="none" w:sz="0" w:space="0" w:color="auto"/>
            <w:right w:val="none" w:sz="0" w:space="0" w:color="auto"/>
          </w:divBdr>
        </w:div>
        <w:div w:id="1637834087">
          <w:marLeft w:val="480"/>
          <w:marRight w:val="0"/>
          <w:marTop w:val="0"/>
          <w:marBottom w:val="0"/>
          <w:divBdr>
            <w:top w:val="none" w:sz="0" w:space="0" w:color="auto"/>
            <w:left w:val="none" w:sz="0" w:space="0" w:color="auto"/>
            <w:bottom w:val="none" w:sz="0" w:space="0" w:color="auto"/>
            <w:right w:val="none" w:sz="0" w:space="0" w:color="auto"/>
          </w:divBdr>
        </w:div>
      </w:divsChild>
    </w:div>
    <w:div w:id="1800762145">
      <w:bodyDiv w:val="1"/>
      <w:marLeft w:val="0"/>
      <w:marRight w:val="0"/>
      <w:marTop w:val="0"/>
      <w:marBottom w:val="0"/>
      <w:divBdr>
        <w:top w:val="none" w:sz="0" w:space="0" w:color="auto"/>
        <w:left w:val="none" w:sz="0" w:space="0" w:color="auto"/>
        <w:bottom w:val="none" w:sz="0" w:space="0" w:color="auto"/>
        <w:right w:val="none" w:sz="0" w:space="0" w:color="auto"/>
      </w:divBdr>
    </w:div>
    <w:div w:id="1800873446">
      <w:bodyDiv w:val="1"/>
      <w:marLeft w:val="0"/>
      <w:marRight w:val="0"/>
      <w:marTop w:val="0"/>
      <w:marBottom w:val="0"/>
      <w:divBdr>
        <w:top w:val="none" w:sz="0" w:space="0" w:color="auto"/>
        <w:left w:val="none" w:sz="0" w:space="0" w:color="auto"/>
        <w:bottom w:val="none" w:sz="0" w:space="0" w:color="auto"/>
        <w:right w:val="none" w:sz="0" w:space="0" w:color="auto"/>
      </w:divBdr>
    </w:div>
    <w:div w:id="1803889401">
      <w:bodyDiv w:val="1"/>
      <w:marLeft w:val="0"/>
      <w:marRight w:val="0"/>
      <w:marTop w:val="0"/>
      <w:marBottom w:val="0"/>
      <w:divBdr>
        <w:top w:val="none" w:sz="0" w:space="0" w:color="auto"/>
        <w:left w:val="none" w:sz="0" w:space="0" w:color="auto"/>
        <w:bottom w:val="none" w:sz="0" w:space="0" w:color="auto"/>
        <w:right w:val="none" w:sz="0" w:space="0" w:color="auto"/>
      </w:divBdr>
    </w:div>
    <w:div w:id="1805848678">
      <w:bodyDiv w:val="1"/>
      <w:marLeft w:val="0"/>
      <w:marRight w:val="0"/>
      <w:marTop w:val="0"/>
      <w:marBottom w:val="0"/>
      <w:divBdr>
        <w:top w:val="none" w:sz="0" w:space="0" w:color="auto"/>
        <w:left w:val="none" w:sz="0" w:space="0" w:color="auto"/>
        <w:bottom w:val="none" w:sz="0" w:space="0" w:color="auto"/>
        <w:right w:val="none" w:sz="0" w:space="0" w:color="auto"/>
      </w:divBdr>
      <w:divsChild>
        <w:div w:id="394279266">
          <w:marLeft w:val="480"/>
          <w:marRight w:val="0"/>
          <w:marTop w:val="0"/>
          <w:marBottom w:val="0"/>
          <w:divBdr>
            <w:top w:val="none" w:sz="0" w:space="0" w:color="auto"/>
            <w:left w:val="none" w:sz="0" w:space="0" w:color="auto"/>
            <w:bottom w:val="none" w:sz="0" w:space="0" w:color="auto"/>
            <w:right w:val="none" w:sz="0" w:space="0" w:color="auto"/>
          </w:divBdr>
        </w:div>
        <w:div w:id="1891959414">
          <w:marLeft w:val="480"/>
          <w:marRight w:val="0"/>
          <w:marTop w:val="0"/>
          <w:marBottom w:val="0"/>
          <w:divBdr>
            <w:top w:val="none" w:sz="0" w:space="0" w:color="auto"/>
            <w:left w:val="none" w:sz="0" w:space="0" w:color="auto"/>
            <w:bottom w:val="none" w:sz="0" w:space="0" w:color="auto"/>
            <w:right w:val="none" w:sz="0" w:space="0" w:color="auto"/>
          </w:divBdr>
        </w:div>
        <w:div w:id="2076395305">
          <w:marLeft w:val="480"/>
          <w:marRight w:val="0"/>
          <w:marTop w:val="0"/>
          <w:marBottom w:val="0"/>
          <w:divBdr>
            <w:top w:val="none" w:sz="0" w:space="0" w:color="auto"/>
            <w:left w:val="none" w:sz="0" w:space="0" w:color="auto"/>
            <w:bottom w:val="none" w:sz="0" w:space="0" w:color="auto"/>
            <w:right w:val="none" w:sz="0" w:space="0" w:color="auto"/>
          </w:divBdr>
        </w:div>
        <w:div w:id="453671016">
          <w:marLeft w:val="480"/>
          <w:marRight w:val="0"/>
          <w:marTop w:val="0"/>
          <w:marBottom w:val="0"/>
          <w:divBdr>
            <w:top w:val="none" w:sz="0" w:space="0" w:color="auto"/>
            <w:left w:val="none" w:sz="0" w:space="0" w:color="auto"/>
            <w:bottom w:val="none" w:sz="0" w:space="0" w:color="auto"/>
            <w:right w:val="none" w:sz="0" w:space="0" w:color="auto"/>
          </w:divBdr>
        </w:div>
        <w:div w:id="1286081524">
          <w:marLeft w:val="480"/>
          <w:marRight w:val="0"/>
          <w:marTop w:val="0"/>
          <w:marBottom w:val="0"/>
          <w:divBdr>
            <w:top w:val="none" w:sz="0" w:space="0" w:color="auto"/>
            <w:left w:val="none" w:sz="0" w:space="0" w:color="auto"/>
            <w:bottom w:val="none" w:sz="0" w:space="0" w:color="auto"/>
            <w:right w:val="none" w:sz="0" w:space="0" w:color="auto"/>
          </w:divBdr>
        </w:div>
        <w:div w:id="761220516">
          <w:marLeft w:val="480"/>
          <w:marRight w:val="0"/>
          <w:marTop w:val="0"/>
          <w:marBottom w:val="0"/>
          <w:divBdr>
            <w:top w:val="none" w:sz="0" w:space="0" w:color="auto"/>
            <w:left w:val="none" w:sz="0" w:space="0" w:color="auto"/>
            <w:bottom w:val="none" w:sz="0" w:space="0" w:color="auto"/>
            <w:right w:val="none" w:sz="0" w:space="0" w:color="auto"/>
          </w:divBdr>
        </w:div>
        <w:div w:id="920215351">
          <w:marLeft w:val="480"/>
          <w:marRight w:val="0"/>
          <w:marTop w:val="0"/>
          <w:marBottom w:val="0"/>
          <w:divBdr>
            <w:top w:val="none" w:sz="0" w:space="0" w:color="auto"/>
            <w:left w:val="none" w:sz="0" w:space="0" w:color="auto"/>
            <w:bottom w:val="none" w:sz="0" w:space="0" w:color="auto"/>
            <w:right w:val="none" w:sz="0" w:space="0" w:color="auto"/>
          </w:divBdr>
        </w:div>
        <w:div w:id="1872457202">
          <w:marLeft w:val="480"/>
          <w:marRight w:val="0"/>
          <w:marTop w:val="0"/>
          <w:marBottom w:val="0"/>
          <w:divBdr>
            <w:top w:val="none" w:sz="0" w:space="0" w:color="auto"/>
            <w:left w:val="none" w:sz="0" w:space="0" w:color="auto"/>
            <w:bottom w:val="none" w:sz="0" w:space="0" w:color="auto"/>
            <w:right w:val="none" w:sz="0" w:space="0" w:color="auto"/>
          </w:divBdr>
        </w:div>
        <w:div w:id="2105683605">
          <w:marLeft w:val="480"/>
          <w:marRight w:val="0"/>
          <w:marTop w:val="0"/>
          <w:marBottom w:val="0"/>
          <w:divBdr>
            <w:top w:val="none" w:sz="0" w:space="0" w:color="auto"/>
            <w:left w:val="none" w:sz="0" w:space="0" w:color="auto"/>
            <w:bottom w:val="none" w:sz="0" w:space="0" w:color="auto"/>
            <w:right w:val="none" w:sz="0" w:space="0" w:color="auto"/>
          </w:divBdr>
        </w:div>
        <w:div w:id="332606918">
          <w:marLeft w:val="480"/>
          <w:marRight w:val="0"/>
          <w:marTop w:val="0"/>
          <w:marBottom w:val="0"/>
          <w:divBdr>
            <w:top w:val="none" w:sz="0" w:space="0" w:color="auto"/>
            <w:left w:val="none" w:sz="0" w:space="0" w:color="auto"/>
            <w:bottom w:val="none" w:sz="0" w:space="0" w:color="auto"/>
            <w:right w:val="none" w:sz="0" w:space="0" w:color="auto"/>
          </w:divBdr>
        </w:div>
        <w:div w:id="454176988">
          <w:marLeft w:val="480"/>
          <w:marRight w:val="0"/>
          <w:marTop w:val="0"/>
          <w:marBottom w:val="0"/>
          <w:divBdr>
            <w:top w:val="none" w:sz="0" w:space="0" w:color="auto"/>
            <w:left w:val="none" w:sz="0" w:space="0" w:color="auto"/>
            <w:bottom w:val="none" w:sz="0" w:space="0" w:color="auto"/>
            <w:right w:val="none" w:sz="0" w:space="0" w:color="auto"/>
          </w:divBdr>
        </w:div>
        <w:div w:id="228153216">
          <w:marLeft w:val="480"/>
          <w:marRight w:val="0"/>
          <w:marTop w:val="0"/>
          <w:marBottom w:val="0"/>
          <w:divBdr>
            <w:top w:val="none" w:sz="0" w:space="0" w:color="auto"/>
            <w:left w:val="none" w:sz="0" w:space="0" w:color="auto"/>
            <w:bottom w:val="none" w:sz="0" w:space="0" w:color="auto"/>
            <w:right w:val="none" w:sz="0" w:space="0" w:color="auto"/>
          </w:divBdr>
        </w:div>
        <w:div w:id="2119180183">
          <w:marLeft w:val="480"/>
          <w:marRight w:val="0"/>
          <w:marTop w:val="0"/>
          <w:marBottom w:val="0"/>
          <w:divBdr>
            <w:top w:val="none" w:sz="0" w:space="0" w:color="auto"/>
            <w:left w:val="none" w:sz="0" w:space="0" w:color="auto"/>
            <w:bottom w:val="none" w:sz="0" w:space="0" w:color="auto"/>
            <w:right w:val="none" w:sz="0" w:space="0" w:color="auto"/>
          </w:divBdr>
        </w:div>
        <w:div w:id="128323194">
          <w:marLeft w:val="480"/>
          <w:marRight w:val="0"/>
          <w:marTop w:val="0"/>
          <w:marBottom w:val="0"/>
          <w:divBdr>
            <w:top w:val="none" w:sz="0" w:space="0" w:color="auto"/>
            <w:left w:val="none" w:sz="0" w:space="0" w:color="auto"/>
            <w:bottom w:val="none" w:sz="0" w:space="0" w:color="auto"/>
            <w:right w:val="none" w:sz="0" w:space="0" w:color="auto"/>
          </w:divBdr>
        </w:div>
        <w:div w:id="1695181488">
          <w:marLeft w:val="480"/>
          <w:marRight w:val="0"/>
          <w:marTop w:val="0"/>
          <w:marBottom w:val="0"/>
          <w:divBdr>
            <w:top w:val="none" w:sz="0" w:space="0" w:color="auto"/>
            <w:left w:val="none" w:sz="0" w:space="0" w:color="auto"/>
            <w:bottom w:val="none" w:sz="0" w:space="0" w:color="auto"/>
            <w:right w:val="none" w:sz="0" w:space="0" w:color="auto"/>
          </w:divBdr>
        </w:div>
        <w:div w:id="447312093">
          <w:marLeft w:val="480"/>
          <w:marRight w:val="0"/>
          <w:marTop w:val="0"/>
          <w:marBottom w:val="0"/>
          <w:divBdr>
            <w:top w:val="none" w:sz="0" w:space="0" w:color="auto"/>
            <w:left w:val="none" w:sz="0" w:space="0" w:color="auto"/>
            <w:bottom w:val="none" w:sz="0" w:space="0" w:color="auto"/>
            <w:right w:val="none" w:sz="0" w:space="0" w:color="auto"/>
          </w:divBdr>
        </w:div>
        <w:div w:id="79102260">
          <w:marLeft w:val="480"/>
          <w:marRight w:val="0"/>
          <w:marTop w:val="0"/>
          <w:marBottom w:val="0"/>
          <w:divBdr>
            <w:top w:val="none" w:sz="0" w:space="0" w:color="auto"/>
            <w:left w:val="none" w:sz="0" w:space="0" w:color="auto"/>
            <w:bottom w:val="none" w:sz="0" w:space="0" w:color="auto"/>
            <w:right w:val="none" w:sz="0" w:space="0" w:color="auto"/>
          </w:divBdr>
        </w:div>
        <w:div w:id="548301665">
          <w:marLeft w:val="480"/>
          <w:marRight w:val="0"/>
          <w:marTop w:val="0"/>
          <w:marBottom w:val="0"/>
          <w:divBdr>
            <w:top w:val="none" w:sz="0" w:space="0" w:color="auto"/>
            <w:left w:val="none" w:sz="0" w:space="0" w:color="auto"/>
            <w:bottom w:val="none" w:sz="0" w:space="0" w:color="auto"/>
            <w:right w:val="none" w:sz="0" w:space="0" w:color="auto"/>
          </w:divBdr>
        </w:div>
        <w:div w:id="301471168">
          <w:marLeft w:val="480"/>
          <w:marRight w:val="0"/>
          <w:marTop w:val="0"/>
          <w:marBottom w:val="0"/>
          <w:divBdr>
            <w:top w:val="none" w:sz="0" w:space="0" w:color="auto"/>
            <w:left w:val="none" w:sz="0" w:space="0" w:color="auto"/>
            <w:bottom w:val="none" w:sz="0" w:space="0" w:color="auto"/>
            <w:right w:val="none" w:sz="0" w:space="0" w:color="auto"/>
          </w:divBdr>
        </w:div>
        <w:div w:id="131990362">
          <w:marLeft w:val="480"/>
          <w:marRight w:val="0"/>
          <w:marTop w:val="0"/>
          <w:marBottom w:val="0"/>
          <w:divBdr>
            <w:top w:val="none" w:sz="0" w:space="0" w:color="auto"/>
            <w:left w:val="none" w:sz="0" w:space="0" w:color="auto"/>
            <w:bottom w:val="none" w:sz="0" w:space="0" w:color="auto"/>
            <w:right w:val="none" w:sz="0" w:space="0" w:color="auto"/>
          </w:divBdr>
        </w:div>
        <w:div w:id="403333423">
          <w:marLeft w:val="480"/>
          <w:marRight w:val="0"/>
          <w:marTop w:val="0"/>
          <w:marBottom w:val="0"/>
          <w:divBdr>
            <w:top w:val="none" w:sz="0" w:space="0" w:color="auto"/>
            <w:left w:val="none" w:sz="0" w:space="0" w:color="auto"/>
            <w:bottom w:val="none" w:sz="0" w:space="0" w:color="auto"/>
            <w:right w:val="none" w:sz="0" w:space="0" w:color="auto"/>
          </w:divBdr>
        </w:div>
        <w:div w:id="1853644286">
          <w:marLeft w:val="480"/>
          <w:marRight w:val="0"/>
          <w:marTop w:val="0"/>
          <w:marBottom w:val="0"/>
          <w:divBdr>
            <w:top w:val="none" w:sz="0" w:space="0" w:color="auto"/>
            <w:left w:val="none" w:sz="0" w:space="0" w:color="auto"/>
            <w:bottom w:val="none" w:sz="0" w:space="0" w:color="auto"/>
            <w:right w:val="none" w:sz="0" w:space="0" w:color="auto"/>
          </w:divBdr>
        </w:div>
        <w:div w:id="1809131449">
          <w:marLeft w:val="480"/>
          <w:marRight w:val="0"/>
          <w:marTop w:val="0"/>
          <w:marBottom w:val="0"/>
          <w:divBdr>
            <w:top w:val="none" w:sz="0" w:space="0" w:color="auto"/>
            <w:left w:val="none" w:sz="0" w:space="0" w:color="auto"/>
            <w:bottom w:val="none" w:sz="0" w:space="0" w:color="auto"/>
            <w:right w:val="none" w:sz="0" w:space="0" w:color="auto"/>
          </w:divBdr>
        </w:div>
        <w:div w:id="1777283268">
          <w:marLeft w:val="480"/>
          <w:marRight w:val="0"/>
          <w:marTop w:val="0"/>
          <w:marBottom w:val="0"/>
          <w:divBdr>
            <w:top w:val="none" w:sz="0" w:space="0" w:color="auto"/>
            <w:left w:val="none" w:sz="0" w:space="0" w:color="auto"/>
            <w:bottom w:val="none" w:sz="0" w:space="0" w:color="auto"/>
            <w:right w:val="none" w:sz="0" w:space="0" w:color="auto"/>
          </w:divBdr>
        </w:div>
        <w:div w:id="1387800741">
          <w:marLeft w:val="480"/>
          <w:marRight w:val="0"/>
          <w:marTop w:val="0"/>
          <w:marBottom w:val="0"/>
          <w:divBdr>
            <w:top w:val="none" w:sz="0" w:space="0" w:color="auto"/>
            <w:left w:val="none" w:sz="0" w:space="0" w:color="auto"/>
            <w:bottom w:val="none" w:sz="0" w:space="0" w:color="auto"/>
            <w:right w:val="none" w:sz="0" w:space="0" w:color="auto"/>
          </w:divBdr>
        </w:div>
        <w:div w:id="1747605276">
          <w:marLeft w:val="480"/>
          <w:marRight w:val="0"/>
          <w:marTop w:val="0"/>
          <w:marBottom w:val="0"/>
          <w:divBdr>
            <w:top w:val="none" w:sz="0" w:space="0" w:color="auto"/>
            <w:left w:val="none" w:sz="0" w:space="0" w:color="auto"/>
            <w:bottom w:val="none" w:sz="0" w:space="0" w:color="auto"/>
            <w:right w:val="none" w:sz="0" w:space="0" w:color="auto"/>
          </w:divBdr>
        </w:div>
        <w:div w:id="1703893527">
          <w:marLeft w:val="480"/>
          <w:marRight w:val="0"/>
          <w:marTop w:val="0"/>
          <w:marBottom w:val="0"/>
          <w:divBdr>
            <w:top w:val="none" w:sz="0" w:space="0" w:color="auto"/>
            <w:left w:val="none" w:sz="0" w:space="0" w:color="auto"/>
            <w:bottom w:val="none" w:sz="0" w:space="0" w:color="auto"/>
            <w:right w:val="none" w:sz="0" w:space="0" w:color="auto"/>
          </w:divBdr>
        </w:div>
        <w:div w:id="1416323357">
          <w:marLeft w:val="480"/>
          <w:marRight w:val="0"/>
          <w:marTop w:val="0"/>
          <w:marBottom w:val="0"/>
          <w:divBdr>
            <w:top w:val="none" w:sz="0" w:space="0" w:color="auto"/>
            <w:left w:val="none" w:sz="0" w:space="0" w:color="auto"/>
            <w:bottom w:val="none" w:sz="0" w:space="0" w:color="auto"/>
            <w:right w:val="none" w:sz="0" w:space="0" w:color="auto"/>
          </w:divBdr>
        </w:div>
        <w:div w:id="757796773">
          <w:marLeft w:val="480"/>
          <w:marRight w:val="0"/>
          <w:marTop w:val="0"/>
          <w:marBottom w:val="0"/>
          <w:divBdr>
            <w:top w:val="none" w:sz="0" w:space="0" w:color="auto"/>
            <w:left w:val="none" w:sz="0" w:space="0" w:color="auto"/>
            <w:bottom w:val="none" w:sz="0" w:space="0" w:color="auto"/>
            <w:right w:val="none" w:sz="0" w:space="0" w:color="auto"/>
          </w:divBdr>
        </w:div>
        <w:div w:id="1027870136">
          <w:marLeft w:val="480"/>
          <w:marRight w:val="0"/>
          <w:marTop w:val="0"/>
          <w:marBottom w:val="0"/>
          <w:divBdr>
            <w:top w:val="none" w:sz="0" w:space="0" w:color="auto"/>
            <w:left w:val="none" w:sz="0" w:space="0" w:color="auto"/>
            <w:bottom w:val="none" w:sz="0" w:space="0" w:color="auto"/>
            <w:right w:val="none" w:sz="0" w:space="0" w:color="auto"/>
          </w:divBdr>
        </w:div>
        <w:div w:id="1451322570">
          <w:marLeft w:val="480"/>
          <w:marRight w:val="0"/>
          <w:marTop w:val="0"/>
          <w:marBottom w:val="0"/>
          <w:divBdr>
            <w:top w:val="none" w:sz="0" w:space="0" w:color="auto"/>
            <w:left w:val="none" w:sz="0" w:space="0" w:color="auto"/>
            <w:bottom w:val="none" w:sz="0" w:space="0" w:color="auto"/>
            <w:right w:val="none" w:sz="0" w:space="0" w:color="auto"/>
          </w:divBdr>
        </w:div>
        <w:div w:id="676804960">
          <w:marLeft w:val="480"/>
          <w:marRight w:val="0"/>
          <w:marTop w:val="0"/>
          <w:marBottom w:val="0"/>
          <w:divBdr>
            <w:top w:val="none" w:sz="0" w:space="0" w:color="auto"/>
            <w:left w:val="none" w:sz="0" w:space="0" w:color="auto"/>
            <w:bottom w:val="none" w:sz="0" w:space="0" w:color="auto"/>
            <w:right w:val="none" w:sz="0" w:space="0" w:color="auto"/>
          </w:divBdr>
        </w:div>
        <w:div w:id="987708198">
          <w:marLeft w:val="480"/>
          <w:marRight w:val="0"/>
          <w:marTop w:val="0"/>
          <w:marBottom w:val="0"/>
          <w:divBdr>
            <w:top w:val="none" w:sz="0" w:space="0" w:color="auto"/>
            <w:left w:val="none" w:sz="0" w:space="0" w:color="auto"/>
            <w:bottom w:val="none" w:sz="0" w:space="0" w:color="auto"/>
            <w:right w:val="none" w:sz="0" w:space="0" w:color="auto"/>
          </w:divBdr>
        </w:div>
        <w:div w:id="672685270">
          <w:marLeft w:val="480"/>
          <w:marRight w:val="0"/>
          <w:marTop w:val="0"/>
          <w:marBottom w:val="0"/>
          <w:divBdr>
            <w:top w:val="none" w:sz="0" w:space="0" w:color="auto"/>
            <w:left w:val="none" w:sz="0" w:space="0" w:color="auto"/>
            <w:bottom w:val="none" w:sz="0" w:space="0" w:color="auto"/>
            <w:right w:val="none" w:sz="0" w:space="0" w:color="auto"/>
          </w:divBdr>
        </w:div>
        <w:div w:id="294022060">
          <w:marLeft w:val="480"/>
          <w:marRight w:val="0"/>
          <w:marTop w:val="0"/>
          <w:marBottom w:val="0"/>
          <w:divBdr>
            <w:top w:val="none" w:sz="0" w:space="0" w:color="auto"/>
            <w:left w:val="none" w:sz="0" w:space="0" w:color="auto"/>
            <w:bottom w:val="none" w:sz="0" w:space="0" w:color="auto"/>
            <w:right w:val="none" w:sz="0" w:space="0" w:color="auto"/>
          </w:divBdr>
        </w:div>
        <w:div w:id="1496414858">
          <w:marLeft w:val="480"/>
          <w:marRight w:val="0"/>
          <w:marTop w:val="0"/>
          <w:marBottom w:val="0"/>
          <w:divBdr>
            <w:top w:val="none" w:sz="0" w:space="0" w:color="auto"/>
            <w:left w:val="none" w:sz="0" w:space="0" w:color="auto"/>
            <w:bottom w:val="none" w:sz="0" w:space="0" w:color="auto"/>
            <w:right w:val="none" w:sz="0" w:space="0" w:color="auto"/>
          </w:divBdr>
        </w:div>
        <w:div w:id="600769958">
          <w:marLeft w:val="480"/>
          <w:marRight w:val="0"/>
          <w:marTop w:val="0"/>
          <w:marBottom w:val="0"/>
          <w:divBdr>
            <w:top w:val="none" w:sz="0" w:space="0" w:color="auto"/>
            <w:left w:val="none" w:sz="0" w:space="0" w:color="auto"/>
            <w:bottom w:val="none" w:sz="0" w:space="0" w:color="auto"/>
            <w:right w:val="none" w:sz="0" w:space="0" w:color="auto"/>
          </w:divBdr>
        </w:div>
        <w:div w:id="1057896273">
          <w:marLeft w:val="480"/>
          <w:marRight w:val="0"/>
          <w:marTop w:val="0"/>
          <w:marBottom w:val="0"/>
          <w:divBdr>
            <w:top w:val="none" w:sz="0" w:space="0" w:color="auto"/>
            <w:left w:val="none" w:sz="0" w:space="0" w:color="auto"/>
            <w:bottom w:val="none" w:sz="0" w:space="0" w:color="auto"/>
            <w:right w:val="none" w:sz="0" w:space="0" w:color="auto"/>
          </w:divBdr>
        </w:div>
        <w:div w:id="838232555">
          <w:marLeft w:val="480"/>
          <w:marRight w:val="0"/>
          <w:marTop w:val="0"/>
          <w:marBottom w:val="0"/>
          <w:divBdr>
            <w:top w:val="none" w:sz="0" w:space="0" w:color="auto"/>
            <w:left w:val="none" w:sz="0" w:space="0" w:color="auto"/>
            <w:bottom w:val="none" w:sz="0" w:space="0" w:color="auto"/>
            <w:right w:val="none" w:sz="0" w:space="0" w:color="auto"/>
          </w:divBdr>
        </w:div>
        <w:div w:id="2106917820">
          <w:marLeft w:val="480"/>
          <w:marRight w:val="0"/>
          <w:marTop w:val="0"/>
          <w:marBottom w:val="0"/>
          <w:divBdr>
            <w:top w:val="none" w:sz="0" w:space="0" w:color="auto"/>
            <w:left w:val="none" w:sz="0" w:space="0" w:color="auto"/>
            <w:bottom w:val="none" w:sz="0" w:space="0" w:color="auto"/>
            <w:right w:val="none" w:sz="0" w:space="0" w:color="auto"/>
          </w:divBdr>
        </w:div>
        <w:div w:id="1508015310">
          <w:marLeft w:val="480"/>
          <w:marRight w:val="0"/>
          <w:marTop w:val="0"/>
          <w:marBottom w:val="0"/>
          <w:divBdr>
            <w:top w:val="none" w:sz="0" w:space="0" w:color="auto"/>
            <w:left w:val="none" w:sz="0" w:space="0" w:color="auto"/>
            <w:bottom w:val="none" w:sz="0" w:space="0" w:color="auto"/>
            <w:right w:val="none" w:sz="0" w:space="0" w:color="auto"/>
          </w:divBdr>
        </w:div>
        <w:div w:id="148057336">
          <w:marLeft w:val="480"/>
          <w:marRight w:val="0"/>
          <w:marTop w:val="0"/>
          <w:marBottom w:val="0"/>
          <w:divBdr>
            <w:top w:val="none" w:sz="0" w:space="0" w:color="auto"/>
            <w:left w:val="none" w:sz="0" w:space="0" w:color="auto"/>
            <w:bottom w:val="none" w:sz="0" w:space="0" w:color="auto"/>
            <w:right w:val="none" w:sz="0" w:space="0" w:color="auto"/>
          </w:divBdr>
        </w:div>
        <w:div w:id="872763257">
          <w:marLeft w:val="480"/>
          <w:marRight w:val="0"/>
          <w:marTop w:val="0"/>
          <w:marBottom w:val="0"/>
          <w:divBdr>
            <w:top w:val="none" w:sz="0" w:space="0" w:color="auto"/>
            <w:left w:val="none" w:sz="0" w:space="0" w:color="auto"/>
            <w:bottom w:val="none" w:sz="0" w:space="0" w:color="auto"/>
            <w:right w:val="none" w:sz="0" w:space="0" w:color="auto"/>
          </w:divBdr>
        </w:div>
        <w:div w:id="1772971058">
          <w:marLeft w:val="480"/>
          <w:marRight w:val="0"/>
          <w:marTop w:val="0"/>
          <w:marBottom w:val="0"/>
          <w:divBdr>
            <w:top w:val="none" w:sz="0" w:space="0" w:color="auto"/>
            <w:left w:val="none" w:sz="0" w:space="0" w:color="auto"/>
            <w:bottom w:val="none" w:sz="0" w:space="0" w:color="auto"/>
            <w:right w:val="none" w:sz="0" w:space="0" w:color="auto"/>
          </w:divBdr>
        </w:div>
        <w:div w:id="2050062393">
          <w:marLeft w:val="480"/>
          <w:marRight w:val="0"/>
          <w:marTop w:val="0"/>
          <w:marBottom w:val="0"/>
          <w:divBdr>
            <w:top w:val="none" w:sz="0" w:space="0" w:color="auto"/>
            <w:left w:val="none" w:sz="0" w:space="0" w:color="auto"/>
            <w:bottom w:val="none" w:sz="0" w:space="0" w:color="auto"/>
            <w:right w:val="none" w:sz="0" w:space="0" w:color="auto"/>
          </w:divBdr>
        </w:div>
        <w:div w:id="1467355325">
          <w:marLeft w:val="480"/>
          <w:marRight w:val="0"/>
          <w:marTop w:val="0"/>
          <w:marBottom w:val="0"/>
          <w:divBdr>
            <w:top w:val="none" w:sz="0" w:space="0" w:color="auto"/>
            <w:left w:val="none" w:sz="0" w:space="0" w:color="auto"/>
            <w:bottom w:val="none" w:sz="0" w:space="0" w:color="auto"/>
            <w:right w:val="none" w:sz="0" w:space="0" w:color="auto"/>
          </w:divBdr>
        </w:div>
        <w:div w:id="612173943">
          <w:marLeft w:val="480"/>
          <w:marRight w:val="0"/>
          <w:marTop w:val="0"/>
          <w:marBottom w:val="0"/>
          <w:divBdr>
            <w:top w:val="none" w:sz="0" w:space="0" w:color="auto"/>
            <w:left w:val="none" w:sz="0" w:space="0" w:color="auto"/>
            <w:bottom w:val="none" w:sz="0" w:space="0" w:color="auto"/>
            <w:right w:val="none" w:sz="0" w:space="0" w:color="auto"/>
          </w:divBdr>
        </w:div>
        <w:div w:id="1410081380">
          <w:marLeft w:val="480"/>
          <w:marRight w:val="0"/>
          <w:marTop w:val="0"/>
          <w:marBottom w:val="0"/>
          <w:divBdr>
            <w:top w:val="none" w:sz="0" w:space="0" w:color="auto"/>
            <w:left w:val="none" w:sz="0" w:space="0" w:color="auto"/>
            <w:bottom w:val="none" w:sz="0" w:space="0" w:color="auto"/>
            <w:right w:val="none" w:sz="0" w:space="0" w:color="auto"/>
          </w:divBdr>
        </w:div>
        <w:div w:id="1736855880">
          <w:marLeft w:val="480"/>
          <w:marRight w:val="0"/>
          <w:marTop w:val="0"/>
          <w:marBottom w:val="0"/>
          <w:divBdr>
            <w:top w:val="none" w:sz="0" w:space="0" w:color="auto"/>
            <w:left w:val="none" w:sz="0" w:space="0" w:color="auto"/>
            <w:bottom w:val="none" w:sz="0" w:space="0" w:color="auto"/>
            <w:right w:val="none" w:sz="0" w:space="0" w:color="auto"/>
          </w:divBdr>
        </w:div>
        <w:div w:id="1520583241">
          <w:marLeft w:val="480"/>
          <w:marRight w:val="0"/>
          <w:marTop w:val="0"/>
          <w:marBottom w:val="0"/>
          <w:divBdr>
            <w:top w:val="none" w:sz="0" w:space="0" w:color="auto"/>
            <w:left w:val="none" w:sz="0" w:space="0" w:color="auto"/>
            <w:bottom w:val="none" w:sz="0" w:space="0" w:color="auto"/>
            <w:right w:val="none" w:sz="0" w:space="0" w:color="auto"/>
          </w:divBdr>
        </w:div>
        <w:div w:id="2034450115">
          <w:marLeft w:val="480"/>
          <w:marRight w:val="0"/>
          <w:marTop w:val="0"/>
          <w:marBottom w:val="0"/>
          <w:divBdr>
            <w:top w:val="none" w:sz="0" w:space="0" w:color="auto"/>
            <w:left w:val="none" w:sz="0" w:space="0" w:color="auto"/>
            <w:bottom w:val="none" w:sz="0" w:space="0" w:color="auto"/>
            <w:right w:val="none" w:sz="0" w:space="0" w:color="auto"/>
          </w:divBdr>
        </w:div>
      </w:divsChild>
    </w:div>
    <w:div w:id="1807772112">
      <w:bodyDiv w:val="1"/>
      <w:marLeft w:val="0"/>
      <w:marRight w:val="0"/>
      <w:marTop w:val="0"/>
      <w:marBottom w:val="0"/>
      <w:divBdr>
        <w:top w:val="none" w:sz="0" w:space="0" w:color="auto"/>
        <w:left w:val="none" w:sz="0" w:space="0" w:color="auto"/>
        <w:bottom w:val="none" w:sz="0" w:space="0" w:color="auto"/>
        <w:right w:val="none" w:sz="0" w:space="0" w:color="auto"/>
      </w:divBdr>
    </w:div>
    <w:div w:id="1809056102">
      <w:bodyDiv w:val="1"/>
      <w:marLeft w:val="0"/>
      <w:marRight w:val="0"/>
      <w:marTop w:val="0"/>
      <w:marBottom w:val="0"/>
      <w:divBdr>
        <w:top w:val="none" w:sz="0" w:space="0" w:color="auto"/>
        <w:left w:val="none" w:sz="0" w:space="0" w:color="auto"/>
        <w:bottom w:val="none" w:sz="0" w:space="0" w:color="auto"/>
        <w:right w:val="none" w:sz="0" w:space="0" w:color="auto"/>
      </w:divBdr>
    </w:div>
    <w:div w:id="1810786656">
      <w:bodyDiv w:val="1"/>
      <w:marLeft w:val="0"/>
      <w:marRight w:val="0"/>
      <w:marTop w:val="0"/>
      <w:marBottom w:val="0"/>
      <w:divBdr>
        <w:top w:val="none" w:sz="0" w:space="0" w:color="auto"/>
        <w:left w:val="none" w:sz="0" w:space="0" w:color="auto"/>
        <w:bottom w:val="none" w:sz="0" w:space="0" w:color="auto"/>
        <w:right w:val="none" w:sz="0" w:space="0" w:color="auto"/>
      </w:divBdr>
    </w:div>
    <w:div w:id="1811435389">
      <w:bodyDiv w:val="1"/>
      <w:marLeft w:val="0"/>
      <w:marRight w:val="0"/>
      <w:marTop w:val="0"/>
      <w:marBottom w:val="0"/>
      <w:divBdr>
        <w:top w:val="none" w:sz="0" w:space="0" w:color="auto"/>
        <w:left w:val="none" w:sz="0" w:space="0" w:color="auto"/>
        <w:bottom w:val="none" w:sz="0" w:space="0" w:color="auto"/>
        <w:right w:val="none" w:sz="0" w:space="0" w:color="auto"/>
      </w:divBdr>
      <w:divsChild>
        <w:div w:id="137041623">
          <w:marLeft w:val="480"/>
          <w:marRight w:val="0"/>
          <w:marTop w:val="0"/>
          <w:marBottom w:val="0"/>
          <w:divBdr>
            <w:top w:val="none" w:sz="0" w:space="0" w:color="auto"/>
            <w:left w:val="none" w:sz="0" w:space="0" w:color="auto"/>
            <w:bottom w:val="none" w:sz="0" w:space="0" w:color="auto"/>
            <w:right w:val="none" w:sz="0" w:space="0" w:color="auto"/>
          </w:divBdr>
        </w:div>
        <w:div w:id="942106196">
          <w:marLeft w:val="480"/>
          <w:marRight w:val="0"/>
          <w:marTop w:val="0"/>
          <w:marBottom w:val="0"/>
          <w:divBdr>
            <w:top w:val="none" w:sz="0" w:space="0" w:color="auto"/>
            <w:left w:val="none" w:sz="0" w:space="0" w:color="auto"/>
            <w:bottom w:val="none" w:sz="0" w:space="0" w:color="auto"/>
            <w:right w:val="none" w:sz="0" w:space="0" w:color="auto"/>
          </w:divBdr>
        </w:div>
        <w:div w:id="1300771315">
          <w:marLeft w:val="480"/>
          <w:marRight w:val="0"/>
          <w:marTop w:val="0"/>
          <w:marBottom w:val="0"/>
          <w:divBdr>
            <w:top w:val="none" w:sz="0" w:space="0" w:color="auto"/>
            <w:left w:val="none" w:sz="0" w:space="0" w:color="auto"/>
            <w:bottom w:val="none" w:sz="0" w:space="0" w:color="auto"/>
            <w:right w:val="none" w:sz="0" w:space="0" w:color="auto"/>
          </w:divBdr>
        </w:div>
        <w:div w:id="1434595108">
          <w:marLeft w:val="480"/>
          <w:marRight w:val="0"/>
          <w:marTop w:val="0"/>
          <w:marBottom w:val="0"/>
          <w:divBdr>
            <w:top w:val="none" w:sz="0" w:space="0" w:color="auto"/>
            <w:left w:val="none" w:sz="0" w:space="0" w:color="auto"/>
            <w:bottom w:val="none" w:sz="0" w:space="0" w:color="auto"/>
            <w:right w:val="none" w:sz="0" w:space="0" w:color="auto"/>
          </w:divBdr>
        </w:div>
        <w:div w:id="8412268">
          <w:marLeft w:val="480"/>
          <w:marRight w:val="0"/>
          <w:marTop w:val="0"/>
          <w:marBottom w:val="0"/>
          <w:divBdr>
            <w:top w:val="none" w:sz="0" w:space="0" w:color="auto"/>
            <w:left w:val="none" w:sz="0" w:space="0" w:color="auto"/>
            <w:bottom w:val="none" w:sz="0" w:space="0" w:color="auto"/>
            <w:right w:val="none" w:sz="0" w:space="0" w:color="auto"/>
          </w:divBdr>
        </w:div>
        <w:div w:id="1013998005">
          <w:marLeft w:val="480"/>
          <w:marRight w:val="0"/>
          <w:marTop w:val="0"/>
          <w:marBottom w:val="0"/>
          <w:divBdr>
            <w:top w:val="none" w:sz="0" w:space="0" w:color="auto"/>
            <w:left w:val="none" w:sz="0" w:space="0" w:color="auto"/>
            <w:bottom w:val="none" w:sz="0" w:space="0" w:color="auto"/>
            <w:right w:val="none" w:sz="0" w:space="0" w:color="auto"/>
          </w:divBdr>
        </w:div>
        <w:div w:id="1908152960">
          <w:marLeft w:val="480"/>
          <w:marRight w:val="0"/>
          <w:marTop w:val="0"/>
          <w:marBottom w:val="0"/>
          <w:divBdr>
            <w:top w:val="none" w:sz="0" w:space="0" w:color="auto"/>
            <w:left w:val="none" w:sz="0" w:space="0" w:color="auto"/>
            <w:bottom w:val="none" w:sz="0" w:space="0" w:color="auto"/>
            <w:right w:val="none" w:sz="0" w:space="0" w:color="auto"/>
          </w:divBdr>
        </w:div>
        <w:div w:id="776022274">
          <w:marLeft w:val="480"/>
          <w:marRight w:val="0"/>
          <w:marTop w:val="0"/>
          <w:marBottom w:val="0"/>
          <w:divBdr>
            <w:top w:val="none" w:sz="0" w:space="0" w:color="auto"/>
            <w:left w:val="none" w:sz="0" w:space="0" w:color="auto"/>
            <w:bottom w:val="none" w:sz="0" w:space="0" w:color="auto"/>
            <w:right w:val="none" w:sz="0" w:space="0" w:color="auto"/>
          </w:divBdr>
        </w:div>
        <w:div w:id="1426880636">
          <w:marLeft w:val="480"/>
          <w:marRight w:val="0"/>
          <w:marTop w:val="0"/>
          <w:marBottom w:val="0"/>
          <w:divBdr>
            <w:top w:val="none" w:sz="0" w:space="0" w:color="auto"/>
            <w:left w:val="none" w:sz="0" w:space="0" w:color="auto"/>
            <w:bottom w:val="none" w:sz="0" w:space="0" w:color="auto"/>
            <w:right w:val="none" w:sz="0" w:space="0" w:color="auto"/>
          </w:divBdr>
        </w:div>
        <w:div w:id="1703705153">
          <w:marLeft w:val="480"/>
          <w:marRight w:val="0"/>
          <w:marTop w:val="0"/>
          <w:marBottom w:val="0"/>
          <w:divBdr>
            <w:top w:val="none" w:sz="0" w:space="0" w:color="auto"/>
            <w:left w:val="none" w:sz="0" w:space="0" w:color="auto"/>
            <w:bottom w:val="none" w:sz="0" w:space="0" w:color="auto"/>
            <w:right w:val="none" w:sz="0" w:space="0" w:color="auto"/>
          </w:divBdr>
        </w:div>
        <w:div w:id="731538575">
          <w:marLeft w:val="480"/>
          <w:marRight w:val="0"/>
          <w:marTop w:val="0"/>
          <w:marBottom w:val="0"/>
          <w:divBdr>
            <w:top w:val="none" w:sz="0" w:space="0" w:color="auto"/>
            <w:left w:val="none" w:sz="0" w:space="0" w:color="auto"/>
            <w:bottom w:val="none" w:sz="0" w:space="0" w:color="auto"/>
            <w:right w:val="none" w:sz="0" w:space="0" w:color="auto"/>
          </w:divBdr>
        </w:div>
        <w:div w:id="1871991448">
          <w:marLeft w:val="480"/>
          <w:marRight w:val="0"/>
          <w:marTop w:val="0"/>
          <w:marBottom w:val="0"/>
          <w:divBdr>
            <w:top w:val="none" w:sz="0" w:space="0" w:color="auto"/>
            <w:left w:val="none" w:sz="0" w:space="0" w:color="auto"/>
            <w:bottom w:val="none" w:sz="0" w:space="0" w:color="auto"/>
            <w:right w:val="none" w:sz="0" w:space="0" w:color="auto"/>
          </w:divBdr>
        </w:div>
        <w:div w:id="703869113">
          <w:marLeft w:val="480"/>
          <w:marRight w:val="0"/>
          <w:marTop w:val="0"/>
          <w:marBottom w:val="0"/>
          <w:divBdr>
            <w:top w:val="none" w:sz="0" w:space="0" w:color="auto"/>
            <w:left w:val="none" w:sz="0" w:space="0" w:color="auto"/>
            <w:bottom w:val="none" w:sz="0" w:space="0" w:color="auto"/>
            <w:right w:val="none" w:sz="0" w:space="0" w:color="auto"/>
          </w:divBdr>
        </w:div>
        <w:div w:id="1104543961">
          <w:marLeft w:val="480"/>
          <w:marRight w:val="0"/>
          <w:marTop w:val="0"/>
          <w:marBottom w:val="0"/>
          <w:divBdr>
            <w:top w:val="none" w:sz="0" w:space="0" w:color="auto"/>
            <w:left w:val="none" w:sz="0" w:space="0" w:color="auto"/>
            <w:bottom w:val="none" w:sz="0" w:space="0" w:color="auto"/>
            <w:right w:val="none" w:sz="0" w:space="0" w:color="auto"/>
          </w:divBdr>
        </w:div>
        <w:div w:id="54204127">
          <w:marLeft w:val="480"/>
          <w:marRight w:val="0"/>
          <w:marTop w:val="0"/>
          <w:marBottom w:val="0"/>
          <w:divBdr>
            <w:top w:val="none" w:sz="0" w:space="0" w:color="auto"/>
            <w:left w:val="none" w:sz="0" w:space="0" w:color="auto"/>
            <w:bottom w:val="none" w:sz="0" w:space="0" w:color="auto"/>
            <w:right w:val="none" w:sz="0" w:space="0" w:color="auto"/>
          </w:divBdr>
        </w:div>
        <w:div w:id="27143032">
          <w:marLeft w:val="480"/>
          <w:marRight w:val="0"/>
          <w:marTop w:val="0"/>
          <w:marBottom w:val="0"/>
          <w:divBdr>
            <w:top w:val="none" w:sz="0" w:space="0" w:color="auto"/>
            <w:left w:val="none" w:sz="0" w:space="0" w:color="auto"/>
            <w:bottom w:val="none" w:sz="0" w:space="0" w:color="auto"/>
            <w:right w:val="none" w:sz="0" w:space="0" w:color="auto"/>
          </w:divBdr>
        </w:div>
        <w:div w:id="602499911">
          <w:marLeft w:val="480"/>
          <w:marRight w:val="0"/>
          <w:marTop w:val="0"/>
          <w:marBottom w:val="0"/>
          <w:divBdr>
            <w:top w:val="none" w:sz="0" w:space="0" w:color="auto"/>
            <w:left w:val="none" w:sz="0" w:space="0" w:color="auto"/>
            <w:bottom w:val="none" w:sz="0" w:space="0" w:color="auto"/>
            <w:right w:val="none" w:sz="0" w:space="0" w:color="auto"/>
          </w:divBdr>
        </w:div>
        <w:div w:id="834154153">
          <w:marLeft w:val="480"/>
          <w:marRight w:val="0"/>
          <w:marTop w:val="0"/>
          <w:marBottom w:val="0"/>
          <w:divBdr>
            <w:top w:val="none" w:sz="0" w:space="0" w:color="auto"/>
            <w:left w:val="none" w:sz="0" w:space="0" w:color="auto"/>
            <w:bottom w:val="none" w:sz="0" w:space="0" w:color="auto"/>
            <w:right w:val="none" w:sz="0" w:space="0" w:color="auto"/>
          </w:divBdr>
        </w:div>
        <w:div w:id="399064335">
          <w:marLeft w:val="480"/>
          <w:marRight w:val="0"/>
          <w:marTop w:val="0"/>
          <w:marBottom w:val="0"/>
          <w:divBdr>
            <w:top w:val="none" w:sz="0" w:space="0" w:color="auto"/>
            <w:left w:val="none" w:sz="0" w:space="0" w:color="auto"/>
            <w:bottom w:val="none" w:sz="0" w:space="0" w:color="auto"/>
            <w:right w:val="none" w:sz="0" w:space="0" w:color="auto"/>
          </w:divBdr>
        </w:div>
        <w:div w:id="148524841">
          <w:marLeft w:val="480"/>
          <w:marRight w:val="0"/>
          <w:marTop w:val="0"/>
          <w:marBottom w:val="0"/>
          <w:divBdr>
            <w:top w:val="none" w:sz="0" w:space="0" w:color="auto"/>
            <w:left w:val="none" w:sz="0" w:space="0" w:color="auto"/>
            <w:bottom w:val="none" w:sz="0" w:space="0" w:color="auto"/>
            <w:right w:val="none" w:sz="0" w:space="0" w:color="auto"/>
          </w:divBdr>
        </w:div>
        <w:div w:id="1698966627">
          <w:marLeft w:val="480"/>
          <w:marRight w:val="0"/>
          <w:marTop w:val="0"/>
          <w:marBottom w:val="0"/>
          <w:divBdr>
            <w:top w:val="none" w:sz="0" w:space="0" w:color="auto"/>
            <w:left w:val="none" w:sz="0" w:space="0" w:color="auto"/>
            <w:bottom w:val="none" w:sz="0" w:space="0" w:color="auto"/>
            <w:right w:val="none" w:sz="0" w:space="0" w:color="auto"/>
          </w:divBdr>
        </w:div>
        <w:div w:id="1687633441">
          <w:marLeft w:val="480"/>
          <w:marRight w:val="0"/>
          <w:marTop w:val="0"/>
          <w:marBottom w:val="0"/>
          <w:divBdr>
            <w:top w:val="none" w:sz="0" w:space="0" w:color="auto"/>
            <w:left w:val="none" w:sz="0" w:space="0" w:color="auto"/>
            <w:bottom w:val="none" w:sz="0" w:space="0" w:color="auto"/>
            <w:right w:val="none" w:sz="0" w:space="0" w:color="auto"/>
          </w:divBdr>
        </w:div>
        <w:div w:id="403183276">
          <w:marLeft w:val="480"/>
          <w:marRight w:val="0"/>
          <w:marTop w:val="0"/>
          <w:marBottom w:val="0"/>
          <w:divBdr>
            <w:top w:val="none" w:sz="0" w:space="0" w:color="auto"/>
            <w:left w:val="none" w:sz="0" w:space="0" w:color="auto"/>
            <w:bottom w:val="none" w:sz="0" w:space="0" w:color="auto"/>
            <w:right w:val="none" w:sz="0" w:space="0" w:color="auto"/>
          </w:divBdr>
        </w:div>
        <w:div w:id="1225599341">
          <w:marLeft w:val="480"/>
          <w:marRight w:val="0"/>
          <w:marTop w:val="0"/>
          <w:marBottom w:val="0"/>
          <w:divBdr>
            <w:top w:val="none" w:sz="0" w:space="0" w:color="auto"/>
            <w:left w:val="none" w:sz="0" w:space="0" w:color="auto"/>
            <w:bottom w:val="none" w:sz="0" w:space="0" w:color="auto"/>
            <w:right w:val="none" w:sz="0" w:space="0" w:color="auto"/>
          </w:divBdr>
        </w:div>
        <w:div w:id="1145925607">
          <w:marLeft w:val="480"/>
          <w:marRight w:val="0"/>
          <w:marTop w:val="0"/>
          <w:marBottom w:val="0"/>
          <w:divBdr>
            <w:top w:val="none" w:sz="0" w:space="0" w:color="auto"/>
            <w:left w:val="none" w:sz="0" w:space="0" w:color="auto"/>
            <w:bottom w:val="none" w:sz="0" w:space="0" w:color="auto"/>
            <w:right w:val="none" w:sz="0" w:space="0" w:color="auto"/>
          </w:divBdr>
        </w:div>
        <w:div w:id="589311399">
          <w:marLeft w:val="480"/>
          <w:marRight w:val="0"/>
          <w:marTop w:val="0"/>
          <w:marBottom w:val="0"/>
          <w:divBdr>
            <w:top w:val="none" w:sz="0" w:space="0" w:color="auto"/>
            <w:left w:val="none" w:sz="0" w:space="0" w:color="auto"/>
            <w:bottom w:val="none" w:sz="0" w:space="0" w:color="auto"/>
            <w:right w:val="none" w:sz="0" w:space="0" w:color="auto"/>
          </w:divBdr>
        </w:div>
        <w:div w:id="1942639046">
          <w:marLeft w:val="480"/>
          <w:marRight w:val="0"/>
          <w:marTop w:val="0"/>
          <w:marBottom w:val="0"/>
          <w:divBdr>
            <w:top w:val="none" w:sz="0" w:space="0" w:color="auto"/>
            <w:left w:val="none" w:sz="0" w:space="0" w:color="auto"/>
            <w:bottom w:val="none" w:sz="0" w:space="0" w:color="auto"/>
            <w:right w:val="none" w:sz="0" w:space="0" w:color="auto"/>
          </w:divBdr>
        </w:div>
        <w:div w:id="710307742">
          <w:marLeft w:val="480"/>
          <w:marRight w:val="0"/>
          <w:marTop w:val="0"/>
          <w:marBottom w:val="0"/>
          <w:divBdr>
            <w:top w:val="none" w:sz="0" w:space="0" w:color="auto"/>
            <w:left w:val="none" w:sz="0" w:space="0" w:color="auto"/>
            <w:bottom w:val="none" w:sz="0" w:space="0" w:color="auto"/>
            <w:right w:val="none" w:sz="0" w:space="0" w:color="auto"/>
          </w:divBdr>
        </w:div>
        <w:div w:id="921336998">
          <w:marLeft w:val="480"/>
          <w:marRight w:val="0"/>
          <w:marTop w:val="0"/>
          <w:marBottom w:val="0"/>
          <w:divBdr>
            <w:top w:val="none" w:sz="0" w:space="0" w:color="auto"/>
            <w:left w:val="none" w:sz="0" w:space="0" w:color="auto"/>
            <w:bottom w:val="none" w:sz="0" w:space="0" w:color="auto"/>
            <w:right w:val="none" w:sz="0" w:space="0" w:color="auto"/>
          </w:divBdr>
        </w:div>
        <w:div w:id="357660476">
          <w:marLeft w:val="480"/>
          <w:marRight w:val="0"/>
          <w:marTop w:val="0"/>
          <w:marBottom w:val="0"/>
          <w:divBdr>
            <w:top w:val="none" w:sz="0" w:space="0" w:color="auto"/>
            <w:left w:val="none" w:sz="0" w:space="0" w:color="auto"/>
            <w:bottom w:val="none" w:sz="0" w:space="0" w:color="auto"/>
            <w:right w:val="none" w:sz="0" w:space="0" w:color="auto"/>
          </w:divBdr>
        </w:div>
        <w:div w:id="1704204531">
          <w:marLeft w:val="480"/>
          <w:marRight w:val="0"/>
          <w:marTop w:val="0"/>
          <w:marBottom w:val="0"/>
          <w:divBdr>
            <w:top w:val="none" w:sz="0" w:space="0" w:color="auto"/>
            <w:left w:val="none" w:sz="0" w:space="0" w:color="auto"/>
            <w:bottom w:val="none" w:sz="0" w:space="0" w:color="auto"/>
            <w:right w:val="none" w:sz="0" w:space="0" w:color="auto"/>
          </w:divBdr>
        </w:div>
        <w:div w:id="1057825961">
          <w:marLeft w:val="480"/>
          <w:marRight w:val="0"/>
          <w:marTop w:val="0"/>
          <w:marBottom w:val="0"/>
          <w:divBdr>
            <w:top w:val="none" w:sz="0" w:space="0" w:color="auto"/>
            <w:left w:val="none" w:sz="0" w:space="0" w:color="auto"/>
            <w:bottom w:val="none" w:sz="0" w:space="0" w:color="auto"/>
            <w:right w:val="none" w:sz="0" w:space="0" w:color="auto"/>
          </w:divBdr>
        </w:div>
        <w:div w:id="2020812077">
          <w:marLeft w:val="480"/>
          <w:marRight w:val="0"/>
          <w:marTop w:val="0"/>
          <w:marBottom w:val="0"/>
          <w:divBdr>
            <w:top w:val="none" w:sz="0" w:space="0" w:color="auto"/>
            <w:left w:val="none" w:sz="0" w:space="0" w:color="auto"/>
            <w:bottom w:val="none" w:sz="0" w:space="0" w:color="auto"/>
            <w:right w:val="none" w:sz="0" w:space="0" w:color="auto"/>
          </w:divBdr>
        </w:div>
        <w:div w:id="839387317">
          <w:marLeft w:val="480"/>
          <w:marRight w:val="0"/>
          <w:marTop w:val="0"/>
          <w:marBottom w:val="0"/>
          <w:divBdr>
            <w:top w:val="none" w:sz="0" w:space="0" w:color="auto"/>
            <w:left w:val="none" w:sz="0" w:space="0" w:color="auto"/>
            <w:bottom w:val="none" w:sz="0" w:space="0" w:color="auto"/>
            <w:right w:val="none" w:sz="0" w:space="0" w:color="auto"/>
          </w:divBdr>
        </w:div>
        <w:div w:id="338122502">
          <w:marLeft w:val="480"/>
          <w:marRight w:val="0"/>
          <w:marTop w:val="0"/>
          <w:marBottom w:val="0"/>
          <w:divBdr>
            <w:top w:val="none" w:sz="0" w:space="0" w:color="auto"/>
            <w:left w:val="none" w:sz="0" w:space="0" w:color="auto"/>
            <w:bottom w:val="none" w:sz="0" w:space="0" w:color="auto"/>
            <w:right w:val="none" w:sz="0" w:space="0" w:color="auto"/>
          </w:divBdr>
        </w:div>
        <w:div w:id="563952032">
          <w:marLeft w:val="480"/>
          <w:marRight w:val="0"/>
          <w:marTop w:val="0"/>
          <w:marBottom w:val="0"/>
          <w:divBdr>
            <w:top w:val="none" w:sz="0" w:space="0" w:color="auto"/>
            <w:left w:val="none" w:sz="0" w:space="0" w:color="auto"/>
            <w:bottom w:val="none" w:sz="0" w:space="0" w:color="auto"/>
            <w:right w:val="none" w:sz="0" w:space="0" w:color="auto"/>
          </w:divBdr>
        </w:div>
        <w:div w:id="920916391">
          <w:marLeft w:val="480"/>
          <w:marRight w:val="0"/>
          <w:marTop w:val="0"/>
          <w:marBottom w:val="0"/>
          <w:divBdr>
            <w:top w:val="none" w:sz="0" w:space="0" w:color="auto"/>
            <w:left w:val="none" w:sz="0" w:space="0" w:color="auto"/>
            <w:bottom w:val="none" w:sz="0" w:space="0" w:color="auto"/>
            <w:right w:val="none" w:sz="0" w:space="0" w:color="auto"/>
          </w:divBdr>
        </w:div>
        <w:div w:id="1347904193">
          <w:marLeft w:val="480"/>
          <w:marRight w:val="0"/>
          <w:marTop w:val="0"/>
          <w:marBottom w:val="0"/>
          <w:divBdr>
            <w:top w:val="none" w:sz="0" w:space="0" w:color="auto"/>
            <w:left w:val="none" w:sz="0" w:space="0" w:color="auto"/>
            <w:bottom w:val="none" w:sz="0" w:space="0" w:color="auto"/>
            <w:right w:val="none" w:sz="0" w:space="0" w:color="auto"/>
          </w:divBdr>
        </w:div>
        <w:div w:id="717818085">
          <w:marLeft w:val="480"/>
          <w:marRight w:val="0"/>
          <w:marTop w:val="0"/>
          <w:marBottom w:val="0"/>
          <w:divBdr>
            <w:top w:val="none" w:sz="0" w:space="0" w:color="auto"/>
            <w:left w:val="none" w:sz="0" w:space="0" w:color="auto"/>
            <w:bottom w:val="none" w:sz="0" w:space="0" w:color="auto"/>
            <w:right w:val="none" w:sz="0" w:space="0" w:color="auto"/>
          </w:divBdr>
        </w:div>
        <w:div w:id="1194151900">
          <w:marLeft w:val="480"/>
          <w:marRight w:val="0"/>
          <w:marTop w:val="0"/>
          <w:marBottom w:val="0"/>
          <w:divBdr>
            <w:top w:val="none" w:sz="0" w:space="0" w:color="auto"/>
            <w:left w:val="none" w:sz="0" w:space="0" w:color="auto"/>
            <w:bottom w:val="none" w:sz="0" w:space="0" w:color="auto"/>
            <w:right w:val="none" w:sz="0" w:space="0" w:color="auto"/>
          </w:divBdr>
        </w:div>
        <w:div w:id="1567644928">
          <w:marLeft w:val="480"/>
          <w:marRight w:val="0"/>
          <w:marTop w:val="0"/>
          <w:marBottom w:val="0"/>
          <w:divBdr>
            <w:top w:val="none" w:sz="0" w:space="0" w:color="auto"/>
            <w:left w:val="none" w:sz="0" w:space="0" w:color="auto"/>
            <w:bottom w:val="none" w:sz="0" w:space="0" w:color="auto"/>
            <w:right w:val="none" w:sz="0" w:space="0" w:color="auto"/>
          </w:divBdr>
        </w:div>
        <w:div w:id="2088844728">
          <w:marLeft w:val="480"/>
          <w:marRight w:val="0"/>
          <w:marTop w:val="0"/>
          <w:marBottom w:val="0"/>
          <w:divBdr>
            <w:top w:val="none" w:sz="0" w:space="0" w:color="auto"/>
            <w:left w:val="none" w:sz="0" w:space="0" w:color="auto"/>
            <w:bottom w:val="none" w:sz="0" w:space="0" w:color="auto"/>
            <w:right w:val="none" w:sz="0" w:space="0" w:color="auto"/>
          </w:divBdr>
        </w:div>
        <w:div w:id="1407340637">
          <w:marLeft w:val="480"/>
          <w:marRight w:val="0"/>
          <w:marTop w:val="0"/>
          <w:marBottom w:val="0"/>
          <w:divBdr>
            <w:top w:val="none" w:sz="0" w:space="0" w:color="auto"/>
            <w:left w:val="none" w:sz="0" w:space="0" w:color="auto"/>
            <w:bottom w:val="none" w:sz="0" w:space="0" w:color="auto"/>
            <w:right w:val="none" w:sz="0" w:space="0" w:color="auto"/>
          </w:divBdr>
        </w:div>
        <w:div w:id="248277825">
          <w:marLeft w:val="480"/>
          <w:marRight w:val="0"/>
          <w:marTop w:val="0"/>
          <w:marBottom w:val="0"/>
          <w:divBdr>
            <w:top w:val="none" w:sz="0" w:space="0" w:color="auto"/>
            <w:left w:val="none" w:sz="0" w:space="0" w:color="auto"/>
            <w:bottom w:val="none" w:sz="0" w:space="0" w:color="auto"/>
            <w:right w:val="none" w:sz="0" w:space="0" w:color="auto"/>
          </w:divBdr>
        </w:div>
        <w:div w:id="1304889341">
          <w:marLeft w:val="480"/>
          <w:marRight w:val="0"/>
          <w:marTop w:val="0"/>
          <w:marBottom w:val="0"/>
          <w:divBdr>
            <w:top w:val="none" w:sz="0" w:space="0" w:color="auto"/>
            <w:left w:val="none" w:sz="0" w:space="0" w:color="auto"/>
            <w:bottom w:val="none" w:sz="0" w:space="0" w:color="auto"/>
            <w:right w:val="none" w:sz="0" w:space="0" w:color="auto"/>
          </w:divBdr>
        </w:div>
        <w:div w:id="1926109855">
          <w:marLeft w:val="480"/>
          <w:marRight w:val="0"/>
          <w:marTop w:val="0"/>
          <w:marBottom w:val="0"/>
          <w:divBdr>
            <w:top w:val="none" w:sz="0" w:space="0" w:color="auto"/>
            <w:left w:val="none" w:sz="0" w:space="0" w:color="auto"/>
            <w:bottom w:val="none" w:sz="0" w:space="0" w:color="auto"/>
            <w:right w:val="none" w:sz="0" w:space="0" w:color="auto"/>
          </w:divBdr>
        </w:div>
        <w:div w:id="1691370082">
          <w:marLeft w:val="480"/>
          <w:marRight w:val="0"/>
          <w:marTop w:val="0"/>
          <w:marBottom w:val="0"/>
          <w:divBdr>
            <w:top w:val="none" w:sz="0" w:space="0" w:color="auto"/>
            <w:left w:val="none" w:sz="0" w:space="0" w:color="auto"/>
            <w:bottom w:val="none" w:sz="0" w:space="0" w:color="auto"/>
            <w:right w:val="none" w:sz="0" w:space="0" w:color="auto"/>
          </w:divBdr>
        </w:div>
        <w:div w:id="1251086946">
          <w:marLeft w:val="480"/>
          <w:marRight w:val="0"/>
          <w:marTop w:val="0"/>
          <w:marBottom w:val="0"/>
          <w:divBdr>
            <w:top w:val="none" w:sz="0" w:space="0" w:color="auto"/>
            <w:left w:val="none" w:sz="0" w:space="0" w:color="auto"/>
            <w:bottom w:val="none" w:sz="0" w:space="0" w:color="auto"/>
            <w:right w:val="none" w:sz="0" w:space="0" w:color="auto"/>
          </w:divBdr>
        </w:div>
        <w:div w:id="1341199334">
          <w:marLeft w:val="480"/>
          <w:marRight w:val="0"/>
          <w:marTop w:val="0"/>
          <w:marBottom w:val="0"/>
          <w:divBdr>
            <w:top w:val="none" w:sz="0" w:space="0" w:color="auto"/>
            <w:left w:val="none" w:sz="0" w:space="0" w:color="auto"/>
            <w:bottom w:val="none" w:sz="0" w:space="0" w:color="auto"/>
            <w:right w:val="none" w:sz="0" w:space="0" w:color="auto"/>
          </w:divBdr>
        </w:div>
        <w:div w:id="1782846258">
          <w:marLeft w:val="480"/>
          <w:marRight w:val="0"/>
          <w:marTop w:val="0"/>
          <w:marBottom w:val="0"/>
          <w:divBdr>
            <w:top w:val="none" w:sz="0" w:space="0" w:color="auto"/>
            <w:left w:val="none" w:sz="0" w:space="0" w:color="auto"/>
            <w:bottom w:val="none" w:sz="0" w:space="0" w:color="auto"/>
            <w:right w:val="none" w:sz="0" w:space="0" w:color="auto"/>
          </w:divBdr>
        </w:div>
      </w:divsChild>
    </w:div>
    <w:div w:id="1814519709">
      <w:bodyDiv w:val="1"/>
      <w:marLeft w:val="0"/>
      <w:marRight w:val="0"/>
      <w:marTop w:val="0"/>
      <w:marBottom w:val="0"/>
      <w:divBdr>
        <w:top w:val="none" w:sz="0" w:space="0" w:color="auto"/>
        <w:left w:val="none" w:sz="0" w:space="0" w:color="auto"/>
        <w:bottom w:val="none" w:sz="0" w:space="0" w:color="auto"/>
        <w:right w:val="none" w:sz="0" w:space="0" w:color="auto"/>
      </w:divBdr>
    </w:div>
    <w:div w:id="1817602438">
      <w:bodyDiv w:val="1"/>
      <w:marLeft w:val="0"/>
      <w:marRight w:val="0"/>
      <w:marTop w:val="0"/>
      <w:marBottom w:val="0"/>
      <w:divBdr>
        <w:top w:val="none" w:sz="0" w:space="0" w:color="auto"/>
        <w:left w:val="none" w:sz="0" w:space="0" w:color="auto"/>
        <w:bottom w:val="none" w:sz="0" w:space="0" w:color="auto"/>
        <w:right w:val="none" w:sz="0" w:space="0" w:color="auto"/>
      </w:divBdr>
    </w:div>
    <w:div w:id="1818180374">
      <w:bodyDiv w:val="1"/>
      <w:marLeft w:val="0"/>
      <w:marRight w:val="0"/>
      <w:marTop w:val="0"/>
      <w:marBottom w:val="0"/>
      <w:divBdr>
        <w:top w:val="none" w:sz="0" w:space="0" w:color="auto"/>
        <w:left w:val="none" w:sz="0" w:space="0" w:color="auto"/>
        <w:bottom w:val="none" w:sz="0" w:space="0" w:color="auto"/>
        <w:right w:val="none" w:sz="0" w:space="0" w:color="auto"/>
      </w:divBdr>
    </w:div>
    <w:div w:id="1818181133">
      <w:bodyDiv w:val="1"/>
      <w:marLeft w:val="0"/>
      <w:marRight w:val="0"/>
      <w:marTop w:val="0"/>
      <w:marBottom w:val="0"/>
      <w:divBdr>
        <w:top w:val="none" w:sz="0" w:space="0" w:color="auto"/>
        <w:left w:val="none" w:sz="0" w:space="0" w:color="auto"/>
        <w:bottom w:val="none" w:sz="0" w:space="0" w:color="auto"/>
        <w:right w:val="none" w:sz="0" w:space="0" w:color="auto"/>
      </w:divBdr>
    </w:div>
    <w:div w:id="1819103836">
      <w:bodyDiv w:val="1"/>
      <w:marLeft w:val="0"/>
      <w:marRight w:val="0"/>
      <w:marTop w:val="0"/>
      <w:marBottom w:val="0"/>
      <w:divBdr>
        <w:top w:val="none" w:sz="0" w:space="0" w:color="auto"/>
        <w:left w:val="none" w:sz="0" w:space="0" w:color="auto"/>
        <w:bottom w:val="none" w:sz="0" w:space="0" w:color="auto"/>
        <w:right w:val="none" w:sz="0" w:space="0" w:color="auto"/>
      </w:divBdr>
      <w:divsChild>
        <w:div w:id="1125466651">
          <w:marLeft w:val="480"/>
          <w:marRight w:val="0"/>
          <w:marTop w:val="0"/>
          <w:marBottom w:val="0"/>
          <w:divBdr>
            <w:top w:val="none" w:sz="0" w:space="0" w:color="auto"/>
            <w:left w:val="none" w:sz="0" w:space="0" w:color="auto"/>
            <w:bottom w:val="none" w:sz="0" w:space="0" w:color="auto"/>
            <w:right w:val="none" w:sz="0" w:space="0" w:color="auto"/>
          </w:divBdr>
        </w:div>
        <w:div w:id="662244027">
          <w:marLeft w:val="480"/>
          <w:marRight w:val="0"/>
          <w:marTop w:val="0"/>
          <w:marBottom w:val="0"/>
          <w:divBdr>
            <w:top w:val="none" w:sz="0" w:space="0" w:color="auto"/>
            <w:left w:val="none" w:sz="0" w:space="0" w:color="auto"/>
            <w:bottom w:val="none" w:sz="0" w:space="0" w:color="auto"/>
            <w:right w:val="none" w:sz="0" w:space="0" w:color="auto"/>
          </w:divBdr>
        </w:div>
        <w:div w:id="924654255">
          <w:marLeft w:val="480"/>
          <w:marRight w:val="0"/>
          <w:marTop w:val="0"/>
          <w:marBottom w:val="0"/>
          <w:divBdr>
            <w:top w:val="none" w:sz="0" w:space="0" w:color="auto"/>
            <w:left w:val="none" w:sz="0" w:space="0" w:color="auto"/>
            <w:bottom w:val="none" w:sz="0" w:space="0" w:color="auto"/>
            <w:right w:val="none" w:sz="0" w:space="0" w:color="auto"/>
          </w:divBdr>
        </w:div>
        <w:div w:id="817188797">
          <w:marLeft w:val="480"/>
          <w:marRight w:val="0"/>
          <w:marTop w:val="0"/>
          <w:marBottom w:val="0"/>
          <w:divBdr>
            <w:top w:val="none" w:sz="0" w:space="0" w:color="auto"/>
            <w:left w:val="none" w:sz="0" w:space="0" w:color="auto"/>
            <w:bottom w:val="none" w:sz="0" w:space="0" w:color="auto"/>
            <w:right w:val="none" w:sz="0" w:space="0" w:color="auto"/>
          </w:divBdr>
        </w:div>
        <w:div w:id="394935236">
          <w:marLeft w:val="480"/>
          <w:marRight w:val="0"/>
          <w:marTop w:val="0"/>
          <w:marBottom w:val="0"/>
          <w:divBdr>
            <w:top w:val="none" w:sz="0" w:space="0" w:color="auto"/>
            <w:left w:val="none" w:sz="0" w:space="0" w:color="auto"/>
            <w:bottom w:val="none" w:sz="0" w:space="0" w:color="auto"/>
            <w:right w:val="none" w:sz="0" w:space="0" w:color="auto"/>
          </w:divBdr>
        </w:div>
        <w:div w:id="1887403148">
          <w:marLeft w:val="480"/>
          <w:marRight w:val="0"/>
          <w:marTop w:val="0"/>
          <w:marBottom w:val="0"/>
          <w:divBdr>
            <w:top w:val="none" w:sz="0" w:space="0" w:color="auto"/>
            <w:left w:val="none" w:sz="0" w:space="0" w:color="auto"/>
            <w:bottom w:val="none" w:sz="0" w:space="0" w:color="auto"/>
            <w:right w:val="none" w:sz="0" w:space="0" w:color="auto"/>
          </w:divBdr>
        </w:div>
        <w:div w:id="894975214">
          <w:marLeft w:val="480"/>
          <w:marRight w:val="0"/>
          <w:marTop w:val="0"/>
          <w:marBottom w:val="0"/>
          <w:divBdr>
            <w:top w:val="none" w:sz="0" w:space="0" w:color="auto"/>
            <w:left w:val="none" w:sz="0" w:space="0" w:color="auto"/>
            <w:bottom w:val="none" w:sz="0" w:space="0" w:color="auto"/>
            <w:right w:val="none" w:sz="0" w:space="0" w:color="auto"/>
          </w:divBdr>
        </w:div>
        <w:div w:id="349138658">
          <w:marLeft w:val="480"/>
          <w:marRight w:val="0"/>
          <w:marTop w:val="0"/>
          <w:marBottom w:val="0"/>
          <w:divBdr>
            <w:top w:val="none" w:sz="0" w:space="0" w:color="auto"/>
            <w:left w:val="none" w:sz="0" w:space="0" w:color="auto"/>
            <w:bottom w:val="none" w:sz="0" w:space="0" w:color="auto"/>
            <w:right w:val="none" w:sz="0" w:space="0" w:color="auto"/>
          </w:divBdr>
        </w:div>
        <w:div w:id="1877306401">
          <w:marLeft w:val="480"/>
          <w:marRight w:val="0"/>
          <w:marTop w:val="0"/>
          <w:marBottom w:val="0"/>
          <w:divBdr>
            <w:top w:val="none" w:sz="0" w:space="0" w:color="auto"/>
            <w:left w:val="none" w:sz="0" w:space="0" w:color="auto"/>
            <w:bottom w:val="none" w:sz="0" w:space="0" w:color="auto"/>
            <w:right w:val="none" w:sz="0" w:space="0" w:color="auto"/>
          </w:divBdr>
        </w:div>
        <w:div w:id="1244216038">
          <w:marLeft w:val="480"/>
          <w:marRight w:val="0"/>
          <w:marTop w:val="0"/>
          <w:marBottom w:val="0"/>
          <w:divBdr>
            <w:top w:val="none" w:sz="0" w:space="0" w:color="auto"/>
            <w:left w:val="none" w:sz="0" w:space="0" w:color="auto"/>
            <w:bottom w:val="none" w:sz="0" w:space="0" w:color="auto"/>
            <w:right w:val="none" w:sz="0" w:space="0" w:color="auto"/>
          </w:divBdr>
        </w:div>
        <w:div w:id="697631589">
          <w:marLeft w:val="480"/>
          <w:marRight w:val="0"/>
          <w:marTop w:val="0"/>
          <w:marBottom w:val="0"/>
          <w:divBdr>
            <w:top w:val="none" w:sz="0" w:space="0" w:color="auto"/>
            <w:left w:val="none" w:sz="0" w:space="0" w:color="auto"/>
            <w:bottom w:val="none" w:sz="0" w:space="0" w:color="auto"/>
            <w:right w:val="none" w:sz="0" w:space="0" w:color="auto"/>
          </w:divBdr>
        </w:div>
        <w:div w:id="1225799443">
          <w:marLeft w:val="480"/>
          <w:marRight w:val="0"/>
          <w:marTop w:val="0"/>
          <w:marBottom w:val="0"/>
          <w:divBdr>
            <w:top w:val="none" w:sz="0" w:space="0" w:color="auto"/>
            <w:left w:val="none" w:sz="0" w:space="0" w:color="auto"/>
            <w:bottom w:val="none" w:sz="0" w:space="0" w:color="auto"/>
            <w:right w:val="none" w:sz="0" w:space="0" w:color="auto"/>
          </w:divBdr>
        </w:div>
        <w:div w:id="1861314834">
          <w:marLeft w:val="480"/>
          <w:marRight w:val="0"/>
          <w:marTop w:val="0"/>
          <w:marBottom w:val="0"/>
          <w:divBdr>
            <w:top w:val="none" w:sz="0" w:space="0" w:color="auto"/>
            <w:left w:val="none" w:sz="0" w:space="0" w:color="auto"/>
            <w:bottom w:val="none" w:sz="0" w:space="0" w:color="auto"/>
            <w:right w:val="none" w:sz="0" w:space="0" w:color="auto"/>
          </w:divBdr>
        </w:div>
        <w:div w:id="280378640">
          <w:marLeft w:val="480"/>
          <w:marRight w:val="0"/>
          <w:marTop w:val="0"/>
          <w:marBottom w:val="0"/>
          <w:divBdr>
            <w:top w:val="none" w:sz="0" w:space="0" w:color="auto"/>
            <w:left w:val="none" w:sz="0" w:space="0" w:color="auto"/>
            <w:bottom w:val="none" w:sz="0" w:space="0" w:color="auto"/>
            <w:right w:val="none" w:sz="0" w:space="0" w:color="auto"/>
          </w:divBdr>
        </w:div>
        <w:div w:id="816797894">
          <w:marLeft w:val="480"/>
          <w:marRight w:val="0"/>
          <w:marTop w:val="0"/>
          <w:marBottom w:val="0"/>
          <w:divBdr>
            <w:top w:val="none" w:sz="0" w:space="0" w:color="auto"/>
            <w:left w:val="none" w:sz="0" w:space="0" w:color="auto"/>
            <w:bottom w:val="none" w:sz="0" w:space="0" w:color="auto"/>
            <w:right w:val="none" w:sz="0" w:space="0" w:color="auto"/>
          </w:divBdr>
        </w:div>
        <w:div w:id="1132870272">
          <w:marLeft w:val="480"/>
          <w:marRight w:val="0"/>
          <w:marTop w:val="0"/>
          <w:marBottom w:val="0"/>
          <w:divBdr>
            <w:top w:val="none" w:sz="0" w:space="0" w:color="auto"/>
            <w:left w:val="none" w:sz="0" w:space="0" w:color="auto"/>
            <w:bottom w:val="none" w:sz="0" w:space="0" w:color="auto"/>
            <w:right w:val="none" w:sz="0" w:space="0" w:color="auto"/>
          </w:divBdr>
        </w:div>
        <w:div w:id="1343625497">
          <w:marLeft w:val="480"/>
          <w:marRight w:val="0"/>
          <w:marTop w:val="0"/>
          <w:marBottom w:val="0"/>
          <w:divBdr>
            <w:top w:val="none" w:sz="0" w:space="0" w:color="auto"/>
            <w:left w:val="none" w:sz="0" w:space="0" w:color="auto"/>
            <w:bottom w:val="none" w:sz="0" w:space="0" w:color="auto"/>
            <w:right w:val="none" w:sz="0" w:space="0" w:color="auto"/>
          </w:divBdr>
        </w:div>
        <w:div w:id="1463503442">
          <w:marLeft w:val="480"/>
          <w:marRight w:val="0"/>
          <w:marTop w:val="0"/>
          <w:marBottom w:val="0"/>
          <w:divBdr>
            <w:top w:val="none" w:sz="0" w:space="0" w:color="auto"/>
            <w:left w:val="none" w:sz="0" w:space="0" w:color="auto"/>
            <w:bottom w:val="none" w:sz="0" w:space="0" w:color="auto"/>
            <w:right w:val="none" w:sz="0" w:space="0" w:color="auto"/>
          </w:divBdr>
        </w:div>
        <w:div w:id="1504510682">
          <w:marLeft w:val="480"/>
          <w:marRight w:val="0"/>
          <w:marTop w:val="0"/>
          <w:marBottom w:val="0"/>
          <w:divBdr>
            <w:top w:val="none" w:sz="0" w:space="0" w:color="auto"/>
            <w:left w:val="none" w:sz="0" w:space="0" w:color="auto"/>
            <w:bottom w:val="none" w:sz="0" w:space="0" w:color="auto"/>
            <w:right w:val="none" w:sz="0" w:space="0" w:color="auto"/>
          </w:divBdr>
        </w:div>
        <w:div w:id="1608386086">
          <w:marLeft w:val="480"/>
          <w:marRight w:val="0"/>
          <w:marTop w:val="0"/>
          <w:marBottom w:val="0"/>
          <w:divBdr>
            <w:top w:val="none" w:sz="0" w:space="0" w:color="auto"/>
            <w:left w:val="none" w:sz="0" w:space="0" w:color="auto"/>
            <w:bottom w:val="none" w:sz="0" w:space="0" w:color="auto"/>
            <w:right w:val="none" w:sz="0" w:space="0" w:color="auto"/>
          </w:divBdr>
        </w:div>
        <w:div w:id="1767116422">
          <w:marLeft w:val="480"/>
          <w:marRight w:val="0"/>
          <w:marTop w:val="0"/>
          <w:marBottom w:val="0"/>
          <w:divBdr>
            <w:top w:val="none" w:sz="0" w:space="0" w:color="auto"/>
            <w:left w:val="none" w:sz="0" w:space="0" w:color="auto"/>
            <w:bottom w:val="none" w:sz="0" w:space="0" w:color="auto"/>
            <w:right w:val="none" w:sz="0" w:space="0" w:color="auto"/>
          </w:divBdr>
        </w:div>
        <w:div w:id="1016233340">
          <w:marLeft w:val="480"/>
          <w:marRight w:val="0"/>
          <w:marTop w:val="0"/>
          <w:marBottom w:val="0"/>
          <w:divBdr>
            <w:top w:val="none" w:sz="0" w:space="0" w:color="auto"/>
            <w:left w:val="none" w:sz="0" w:space="0" w:color="auto"/>
            <w:bottom w:val="none" w:sz="0" w:space="0" w:color="auto"/>
            <w:right w:val="none" w:sz="0" w:space="0" w:color="auto"/>
          </w:divBdr>
        </w:div>
        <w:div w:id="771514268">
          <w:marLeft w:val="480"/>
          <w:marRight w:val="0"/>
          <w:marTop w:val="0"/>
          <w:marBottom w:val="0"/>
          <w:divBdr>
            <w:top w:val="none" w:sz="0" w:space="0" w:color="auto"/>
            <w:left w:val="none" w:sz="0" w:space="0" w:color="auto"/>
            <w:bottom w:val="none" w:sz="0" w:space="0" w:color="auto"/>
            <w:right w:val="none" w:sz="0" w:space="0" w:color="auto"/>
          </w:divBdr>
        </w:div>
        <w:div w:id="326907423">
          <w:marLeft w:val="480"/>
          <w:marRight w:val="0"/>
          <w:marTop w:val="0"/>
          <w:marBottom w:val="0"/>
          <w:divBdr>
            <w:top w:val="none" w:sz="0" w:space="0" w:color="auto"/>
            <w:left w:val="none" w:sz="0" w:space="0" w:color="auto"/>
            <w:bottom w:val="none" w:sz="0" w:space="0" w:color="auto"/>
            <w:right w:val="none" w:sz="0" w:space="0" w:color="auto"/>
          </w:divBdr>
        </w:div>
        <w:div w:id="1374387066">
          <w:marLeft w:val="480"/>
          <w:marRight w:val="0"/>
          <w:marTop w:val="0"/>
          <w:marBottom w:val="0"/>
          <w:divBdr>
            <w:top w:val="none" w:sz="0" w:space="0" w:color="auto"/>
            <w:left w:val="none" w:sz="0" w:space="0" w:color="auto"/>
            <w:bottom w:val="none" w:sz="0" w:space="0" w:color="auto"/>
            <w:right w:val="none" w:sz="0" w:space="0" w:color="auto"/>
          </w:divBdr>
        </w:div>
        <w:div w:id="545720882">
          <w:marLeft w:val="480"/>
          <w:marRight w:val="0"/>
          <w:marTop w:val="0"/>
          <w:marBottom w:val="0"/>
          <w:divBdr>
            <w:top w:val="none" w:sz="0" w:space="0" w:color="auto"/>
            <w:left w:val="none" w:sz="0" w:space="0" w:color="auto"/>
            <w:bottom w:val="none" w:sz="0" w:space="0" w:color="auto"/>
            <w:right w:val="none" w:sz="0" w:space="0" w:color="auto"/>
          </w:divBdr>
        </w:div>
        <w:div w:id="560403217">
          <w:marLeft w:val="480"/>
          <w:marRight w:val="0"/>
          <w:marTop w:val="0"/>
          <w:marBottom w:val="0"/>
          <w:divBdr>
            <w:top w:val="none" w:sz="0" w:space="0" w:color="auto"/>
            <w:left w:val="none" w:sz="0" w:space="0" w:color="auto"/>
            <w:bottom w:val="none" w:sz="0" w:space="0" w:color="auto"/>
            <w:right w:val="none" w:sz="0" w:space="0" w:color="auto"/>
          </w:divBdr>
        </w:div>
        <w:div w:id="2124298258">
          <w:marLeft w:val="480"/>
          <w:marRight w:val="0"/>
          <w:marTop w:val="0"/>
          <w:marBottom w:val="0"/>
          <w:divBdr>
            <w:top w:val="none" w:sz="0" w:space="0" w:color="auto"/>
            <w:left w:val="none" w:sz="0" w:space="0" w:color="auto"/>
            <w:bottom w:val="none" w:sz="0" w:space="0" w:color="auto"/>
            <w:right w:val="none" w:sz="0" w:space="0" w:color="auto"/>
          </w:divBdr>
        </w:div>
        <w:div w:id="432823198">
          <w:marLeft w:val="480"/>
          <w:marRight w:val="0"/>
          <w:marTop w:val="0"/>
          <w:marBottom w:val="0"/>
          <w:divBdr>
            <w:top w:val="none" w:sz="0" w:space="0" w:color="auto"/>
            <w:left w:val="none" w:sz="0" w:space="0" w:color="auto"/>
            <w:bottom w:val="none" w:sz="0" w:space="0" w:color="auto"/>
            <w:right w:val="none" w:sz="0" w:space="0" w:color="auto"/>
          </w:divBdr>
        </w:div>
        <w:div w:id="1304577948">
          <w:marLeft w:val="480"/>
          <w:marRight w:val="0"/>
          <w:marTop w:val="0"/>
          <w:marBottom w:val="0"/>
          <w:divBdr>
            <w:top w:val="none" w:sz="0" w:space="0" w:color="auto"/>
            <w:left w:val="none" w:sz="0" w:space="0" w:color="auto"/>
            <w:bottom w:val="none" w:sz="0" w:space="0" w:color="auto"/>
            <w:right w:val="none" w:sz="0" w:space="0" w:color="auto"/>
          </w:divBdr>
        </w:div>
        <w:div w:id="909074932">
          <w:marLeft w:val="480"/>
          <w:marRight w:val="0"/>
          <w:marTop w:val="0"/>
          <w:marBottom w:val="0"/>
          <w:divBdr>
            <w:top w:val="none" w:sz="0" w:space="0" w:color="auto"/>
            <w:left w:val="none" w:sz="0" w:space="0" w:color="auto"/>
            <w:bottom w:val="none" w:sz="0" w:space="0" w:color="auto"/>
            <w:right w:val="none" w:sz="0" w:space="0" w:color="auto"/>
          </w:divBdr>
        </w:div>
        <w:div w:id="1843276479">
          <w:marLeft w:val="480"/>
          <w:marRight w:val="0"/>
          <w:marTop w:val="0"/>
          <w:marBottom w:val="0"/>
          <w:divBdr>
            <w:top w:val="none" w:sz="0" w:space="0" w:color="auto"/>
            <w:left w:val="none" w:sz="0" w:space="0" w:color="auto"/>
            <w:bottom w:val="none" w:sz="0" w:space="0" w:color="auto"/>
            <w:right w:val="none" w:sz="0" w:space="0" w:color="auto"/>
          </w:divBdr>
        </w:div>
        <w:div w:id="47994482">
          <w:marLeft w:val="480"/>
          <w:marRight w:val="0"/>
          <w:marTop w:val="0"/>
          <w:marBottom w:val="0"/>
          <w:divBdr>
            <w:top w:val="none" w:sz="0" w:space="0" w:color="auto"/>
            <w:left w:val="none" w:sz="0" w:space="0" w:color="auto"/>
            <w:bottom w:val="none" w:sz="0" w:space="0" w:color="auto"/>
            <w:right w:val="none" w:sz="0" w:space="0" w:color="auto"/>
          </w:divBdr>
        </w:div>
        <w:div w:id="1950038665">
          <w:marLeft w:val="480"/>
          <w:marRight w:val="0"/>
          <w:marTop w:val="0"/>
          <w:marBottom w:val="0"/>
          <w:divBdr>
            <w:top w:val="none" w:sz="0" w:space="0" w:color="auto"/>
            <w:left w:val="none" w:sz="0" w:space="0" w:color="auto"/>
            <w:bottom w:val="none" w:sz="0" w:space="0" w:color="auto"/>
            <w:right w:val="none" w:sz="0" w:space="0" w:color="auto"/>
          </w:divBdr>
        </w:div>
        <w:div w:id="732780875">
          <w:marLeft w:val="480"/>
          <w:marRight w:val="0"/>
          <w:marTop w:val="0"/>
          <w:marBottom w:val="0"/>
          <w:divBdr>
            <w:top w:val="none" w:sz="0" w:space="0" w:color="auto"/>
            <w:left w:val="none" w:sz="0" w:space="0" w:color="auto"/>
            <w:bottom w:val="none" w:sz="0" w:space="0" w:color="auto"/>
            <w:right w:val="none" w:sz="0" w:space="0" w:color="auto"/>
          </w:divBdr>
        </w:div>
        <w:div w:id="696001098">
          <w:marLeft w:val="480"/>
          <w:marRight w:val="0"/>
          <w:marTop w:val="0"/>
          <w:marBottom w:val="0"/>
          <w:divBdr>
            <w:top w:val="none" w:sz="0" w:space="0" w:color="auto"/>
            <w:left w:val="none" w:sz="0" w:space="0" w:color="auto"/>
            <w:bottom w:val="none" w:sz="0" w:space="0" w:color="auto"/>
            <w:right w:val="none" w:sz="0" w:space="0" w:color="auto"/>
          </w:divBdr>
        </w:div>
        <w:div w:id="1923446324">
          <w:marLeft w:val="480"/>
          <w:marRight w:val="0"/>
          <w:marTop w:val="0"/>
          <w:marBottom w:val="0"/>
          <w:divBdr>
            <w:top w:val="none" w:sz="0" w:space="0" w:color="auto"/>
            <w:left w:val="none" w:sz="0" w:space="0" w:color="auto"/>
            <w:bottom w:val="none" w:sz="0" w:space="0" w:color="auto"/>
            <w:right w:val="none" w:sz="0" w:space="0" w:color="auto"/>
          </w:divBdr>
        </w:div>
        <w:div w:id="1604801941">
          <w:marLeft w:val="480"/>
          <w:marRight w:val="0"/>
          <w:marTop w:val="0"/>
          <w:marBottom w:val="0"/>
          <w:divBdr>
            <w:top w:val="none" w:sz="0" w:space="0" w:color="auto"/>
            <w:left w:val="none" w:sz="0" w:space="0" w:color="auto"/>
            <w:bottom w:val="none" w:sz="0" w:space="0" w:color="auto"/>
            <w:right w:val="none" w:sz="0" w:space="0" w:color="auto"/>
          </w:divBdr>
        </w:div>
        <w:div w:id="1476412509">
          <w:marLeft w:val="480"/>
          <w:marRight w:val="0"/>
          <w:marTop w:val="0"/>
          <w:marBottom w:val="0"/>
          <w:divBdr>
            <w:top w:val="none" w:sz="0" w:space="0" w:color="auto"/>
            <w:left w:val="none" w:sz="0" w:space="0" w:color="auto"/>
            <w:bottom w:val="none" w:sz="0" w:space="0" w:color="auto"/>
            <w:right w:val="none" w:sz="0" w:space="0" w:color="auto"/>
          </w:divBdr>
        </w:div>
        <w:div w:id="1103495516">
          <w:marLeft w:val="480"/>
          <w:marRight w:val="0"/>
          <w:marTop w:val="0"/>
          <w:marBottom w:val="0"/>
          <w:divBdr>
            <w:top w:val="none" w:sz="0" w:space="0" w:color="auto"/>
            <w:left w:val="none" w:sz="0" w:space="0" w:color="auto"/>
            <w:bottom w:val="none" w:sz="0" w:space="0" w:color="auto"/>
            <w:right w:val="none" w:sz="0" w:space="0" w:color="auto"/>
          </w:divBdr>
        </w:div>
        <w:div w:id="594943431">
          <w:marLeft w:val="480"/>
          <w:marRight w:val="0"/>
          <w:marTop w:val="0"/>
          <w:marBottom w:val="0"/>
          <w:divBdr>
            <w:top w:val="none" w:sz="0" w:space="0" w:color="auto"/>
            <w:left w:val="none" w:sz="0" w:space="0" w:color="auto"/>
            <w:bottom w:val="none" w:sz="0" w:space="0" w:color="auto"/>
            <w:right w:val="none" w:sz="0" w:space="0" w:color="auto"/>
          </w:divBdr>
        </w:div>
        <w:div w:id="1831942293">
          <w:marLeft w:val="480"/>
          <w:marRight w:val="0"/>
          <w:marTop w:val="0"/>
          <w:marBottom w:val="0"/>
          <w:divBdr>
            <w:top w:val="none" w:sz="0" w:space="0" w:color="auto"/>
            <w:left w:val="none" w:sz="0" w:space="0" w:color="auto"/>
            <w:bottom w:val="none" w:sz="0" w:space="0" w:color="auto"/>
            <w:right w:val="none" w:sz="0" w:space="0" w:color="auto"/>
          </w:divBdr>
        </w:div>
        <w:div w:id="1383944735">
          <w:marLeft w:val="480"/>
          <w:marRight w:val="0"/>
          <w:marTop w:val="0"/>
          <w:marBottom w:val="0"/>
          <w:divBdr>
            <w:top w:val="none" w:sz="0" w:space="0" w:color="auto"/>
            <w:left w:val="none" w:sz="0" w:space="0" w:color="auto"/>
            <w:bottom w:val="none" w:sz="0" w:space="0" w:color="auto"/>
            <w:right w:val="none" w:sz="0" w:space="0" w:color="auto"/>
          </w:divBdr>
        </w:div>
        <w:div w:id="90778927">
          <w:marLeft w:val="480"/>
          <w:marRight w:val="0"/>
          <w:marTop w:val="0"/>
          <w:marBottom w:val="0"/>
          <w:divBdr>
            <w:top w:val="none" w:sz="0" w:space="0" w:color="auto"/>
            <w:left w:val="none" w:sz="0" w:space="0" w:color="auto"/>
            <w:bottom w:val="none" w:sz="0" w:space="0" w:color="auto"/>
            <w:right w:val="none" w:sz="0" w:space="0" w:color="auto"/>
          </w:divBdr>
        </w:div>
      </w:divsChild>
    </w:div>
    <w:div w:id="1820540335">
      <w:bodyDiv w:val="1"/>
      <w:marLeft w:val="0"/>
      <w:marRight w:val="0"/>
      <w:marTop w:val="0"/>
      <w:marBottom w:val="0"/>
      <w:divBdr>
        <w:top w:val="none" w:sz="0" w:space="0" w:color="auto"/>
        <w:left w:val="none" w:sz="0" w:space="0" w:color="auto"/>
        <w:bottom w:val="none" w:sz="0" w:space="0" w:color="auto"/>
        <w:right w:val="none" w:sz="0" w:space="0" w:color="auto"/>
      </w:divBdr>
      <w:divsChild>
        <w:div w:id="10641965">
          <w:marLeft w:val="480"/>
          <w:marRight w:val="0"/>
          <w:marTop w:val="0"/>
          <w:marBottom w:val="0"/>
          <w:divBdr>
            <w:top w:val="none" w:sz="0" w:space="0" w:color="auto"/>
            <w:left w:val="none" w:sz="0" w:space="0" w:color="auto"/>
            <w:bottom w:val="none" w:sz="0" w:space="0" w:color="auto"/>
            <w:right w:val="none" w:sz="0" w:space="0" w:color="auto"/>
          </w:divBdr>
        </w:div>
        <w:div w:id="23871532">
          <w:marLeft w:val="480"/>
          <w:marRight w:val="0"/>
          <w:marTop w:val="0"/>
          <w:marBottom w:val="0"/>
          <w:divBdr>
            <w:top w:val="none" w:sz="0" w:space="0" w:color="auto"/>
            <w:left w:val="none" w:sz="0" w:space="0" w:color="auto"/>
            <w:bottom w:val="none" w:sz="0" w:space="0" w:color="auto"/>
            <w:right w:val="none" w:sz="0" w:space="0" w:color="auto"/>
          </w:divBdr>
        </w:div>
        <w:div w:id="67460696">
          <w:marLeft w:val="480"/>
          <w:marRight w:val="0"/>
          <w:marTop w:val="0"/>
          <w:marBottom w:val="0"/>
          <w:divBdr>
            <w:top w:val="none" w:sz="0" w:space="0" w:color="auto"/>
            <w:left w:val="none" w:sz="0" w:space="0" w:color="auto"/>
            <w:bottom w:val="none" w:sz="0" w:space="0" w:color="auto"/>
            <w:right w:val="none" w:sz="0" w:space="0" w:color="auto"/>
          </w:divBdr>
        </w:div>
        <w:div w:id="338117866">
          <w:marLeft w:val="480"/>
          <w:marRight w:val="0"/>
          <w:marTop w:val="0"/>
          <w:marBottom w:val="0"/>
          <w:divBdr>
            <w:top w:val="none" w:sz="0" w:space="0" w:color="auto"/>
            <w:left w:val="none" w:sz="0" w:space="0" w:color="auto"/>
            <w:bottom w:val="none" w:sz="0" w:space="0" w:color="auto"/>
            <w:right w:val="none" w:sz="0" w:space="0" w:color="auto"/>
          </w:divBdr>
        </w:div>
        <w:div w:id="339309814">
          <w:marLeft w:val="480"/>
          <w:marRight w:val="0"/>
          <w:marTop w:val="0"/>
          <w:marBottom w:val="0"/>
          <w:divBdr>
            <w:top w:val="none" w:sz="0" w:space="0" w:color="auto"/>
            <w:left w:val="none" w:sz="0" w:space="0" w:color="auto"/>
            <w:bottom w:val="none" w:sz="0" w:space="0" w:color="auto"/>
            <w:right w:val="none" w:sz="0" w:space="0" w:color="auto"/>
          </w:divBdr>
        </w:div>
        <w:div w:id="480197036">
          <w:marLeft w:val="480"/>
          <w:marRight w:val="0"/>
          <w:marTop w:val="0"/>
          <w:marBottom w:val="0"/>
          <w:divBdr>
            <w:top w:val="none" w:sz="0" w:space="0" w:color="auto"/>
            <w:left w:val="none" w:sz="0" w:space="0" w:color="auto"/>
            <w:bottom w:val="none" w:sz="0" w:space="0" w:color="auto"/>
            <w:right w:val="none" w:sz="0" w:space="0" w:color="auto"/>
          </w:divBdr>
        </w:div>
        <w:div w:id="532688802">
          <w:marLeft w:val="480"/>
          <w:marRight w:val="0"/>
          <w:marTop w:val="0"/>
          <w:marBottom w:val="0"/>
          <w:divBdr>
            <w:top w:val="none" w:sz="0" w:space="0" w:color="auto"/>
            <w:left w:val="none" w:sz="0" w:space="0" w:color="auto"/>
            <w:bottom w:val="none" w:sz="0" w:space="0" w:color="auto"/>
            <w:right w:val="none" w:sz="0" w:space="0" w:color="auto"/>
          </w:divBdr>
        </w:div>
        <w:div w:id="653606489">
          <w:marLeft w:val="480"/>
          <w:marRight w:val="0"/>
          <w:marTop w:val="0"/>
          <w:marBottom w:val="0"/>
          <w:divBdr>
            <w:top w:val="none" w:sz="0" w:space="0" w:color="auto"/>
            <w:left w:val="none" w:sz="0" w:space="0" w:color="auto"/>
            <w:bottom w:val="none" w:sz="0" w:space="0" w:color="auto"/>
            <w:right w:val="none" w:sz="0" w:space="0" w:color="auto"/>
          </w:divBdr>
        </w:div>
        <w:div w:id="746540033">
          <w:marLeft w:val="480"/>
          <w:marRight w:val="0"/>
          <w:marTop w:val="0"/>
          <w:marBottom w:val="0"/>
          <w:divBdr>
            <w:top w:val="none" w:sz="0" w:space="0" w:color="auto"/>
            <w:left w:val="none" w:sz="0" w:space="0" w:color="auto"/>
            <w:bottom w:val="none" w:sz="0" w:space="0" w:color="auto"/>
            <w:right w:val="none" w:sz="0" w:space="0" w:color="auto"/>
          </w:divBdr>
        </w:div>
        <w:div w:id="813595736">
          <w:marLeft w:val="480"/>
          <w:marRight w:val="0"/>
          <w:marTop w:val="0"/>
          <w:marBottom w:val="0"/>
          <w:divBdr>
            <w:top w:val="none" w:sz="0" w:space="0" w:color="auto"/>
            <w:left w:val="none" w:sz="0" w:space="0" w:color="auto"/>
            <w:bottom w:val="none" w:sz="0" w:space="0" w:color="auto"/>
            <w:right w:val="none" w:sz="0" w:space="0" w:color="auto"/>
          </w:divBdr>
        </w:div>
        <w:div w:id="913591765">
          <w:marLeft w:val="480"/>
          <w:marRight w:val="0"/>
          <w:marTop w:val="0"/>
          <w:marBottom w:val="0"/>
          <w:divBdr>
            <w:top w:val="none" w:sz="0" w:space="0" w:color="auto"/>
            <w:left w:val="none" w:sz="0" w:space="0" w:color="auto"/>
            <w:bottom w:val="none" w:sz="0" w:space="0" w:color="auto"/>
            <w:right w:val="none" w:sz="0" w:space="0" w:color="auto"/>
          </w:divBdr>
        </w:div>
        <w:div w:id="921329733">
          <w:marLeft w:val="480"/>
          <w:marRight w:val="0"/>
          <w:marTop w:val="0"/>
          <w:marBottom w:val="0"/>
          <w:divBdr>
            <w:top w:val="none" w:sz="0" w:space="0" w:color="auto"/>
            <w:left w:val="none" w:sz="0" w:space="0" w:color="auto"/>
            <w:bottom w:val="none" w:sz="0" w:space="0" w:color="auto"/>
            <w:right w:val="none" w:sz="0" w:space="0" w:color="auto"/>
          </w:divBdr>
        </w:div>
        <w:div w:id="963972859">
          <w:marLeft w:val="480"/>
          <w:marRight w:val="0"/>
          <w:marTop w:val="0"/>
          <w:marBottom w:val="0"/>
          <w:divBdr>
            <w:top w:val="none" w:sz="0" w:space="0" w:color="auto"/>
            <w:left w:val="none" w:sz="0" w:space="0" w:color="auto"/>
            <w:bottom w:val="none" w:sz="0" w:space="0" w:color="auto"/>
            <w:right w:val="none" w:sz="0" w:space="0" w:color="auto"/>
          </w:divBdr>
        </w:div>
        <w:div w:id="1095440801">
          <w:marLeft w:val="480"/>
          <w:marRight w:val="0"/>
          <w:marTop w:val="0"/>
          <w:marBottom w:val="0"/>
          <w:divBdr>
            <w:top w:val="none" w:sz="0" w:space="0" w:color="auto"/>
            <w:left w:val="none" w:sz="0" w:space="0" w:color="auto"/>
            <w:bottom w:val="none" w:sz="0" w:space="0" w:color="auto"/>
            <w:right w:val="none" w:sz="0" w:space="0" w:color="auto"/>
          </w:divBdr>
        </w:div>
        <w:div w:id="1277448801">
          <w:marLeft w:val="480"/>
          <w:marRight w:val="0"/>
          <w:marTop w:val="0"/>
          <w:marBottom w:val="0"/>
          <w:divBdr>
            <w:top w:val="none" w:sz="0" w:space="0" w:color="auto"/>
            <w:left w:val="none" w:sz="0" w:space="0" w:color="auto"/>
            <w:bottom w:val="none" w:sz="0" w:space="0" w:color="auto"/>
            <w:right w:val="none" w:sz="0" w:space="0" w:color="auto"/>
          </w:divBdr>
        </w:div>
        <w:div w:id="1326395878">
          <w:marLeft w:val="480"/>
          <w:marRight w:val="0"/>
          <w:marTop w:val="0"/>
          <w:marBottom w:val="0"/>
          <w:divBdr>
            <w:top w:val="none" w:sz="0" w:space="0" w:color="auto"/>
            <w:left w:val="none" w:sz="0" w:space="0" w:color="auto"/>
            <w:bottom w:val="none" w:sz="0" w:space="0" w:color="auto"/>
            <w:right w:val="none" w:sz="0" w:space="0" w:color="auto"/>
          </w:divBdr>
        </w:div>
        <w:div w:id="1397434265">
          <w:marLeft w:val="480"/>
          <w:marRight w:val="0"/>
          <w:marTop w:val="0"/>
          <w:marBottom w:val="0"/>
          <w:divBdr>
            <w:top w:val="none" w:sz="0" w:space="0" w:color="auto"/>
            <w:left w:val="none" w:sz="0" w:space="0" w:color="auto"/>
            <w:bottom w:val="none" w:sz="0" w:space="0" w:color="auto"/>
            <w:right w:val="none" w:sz="0" w:space="0" w:color="auto"/>
          </w:divBdr>
        </w:div>
        <w:div w:id="1457602729">
          <w:marLeft w:val="480"/>
          <w:marRight w:val="0"/>
          <w:marTop w:val="0"/>
          <w:marBottom w:val="0"/>
          <w:divBdr>
            <w:top w:val="none" w:sz="0" w:space="0" w:color="auto"/>
            <w:left w:val="none" w:sz="0" w:space="0" w:color="auto"/>
            <w:bottom w:val="none" w:sz="0" w:space="0" w:color="auto"/>
            <w:right w:val="none" w:sz="0" w:space="0" w:color="auto"/>
          </w:divBdr>
        </w:div>
        <w:div w:id="1472820103">
          <w:marLeft w:val="480"/>
          <w:marRight w:val="0"/>
          <w:marTop w:val="0"/>
          <w:marBottom w:val="0"/>
          <w:divBdr>
            <w:top w:val="none" w:sz="0" w:space="0" w:color="auto"/>
            <w:left w:val="none" w:sz="0" w:space="0" w:color="auto"/>
            <w:bottom w:val="none" w:sz="0" w:space="0" w:color="auto"/>
            <w:right w:val="none" w:sz="0" w:space="0" w:color="auto"/>
          </w:divBdr>
        </w:div>
        <w:div w:id="1486819428">
          <w:marLeft w:val="480"/>
          <w:marRight w:val="0"/>
          <w:marTop w:val="0"/>
          <w:marBottom w:val="0"/>
          <w:divBdr>
            <w:top w:val="none" w:sz="0" w:space="0" w:color="auto"/>
            <w:left w:val="none" w:sz="0" w:space="0" w:color="auto"/>
            <w:bottom w:val="none" w:sz="0" w:space="0" w:color="auto"/>
            <w:right w:val="none" w:sz="0" w:space="0" w:color="auto"/>
          </w:divBdr>
        </w:div>
        <w:div w:id="1496146799">
          <w:marLeft w:val="480"/>
          <w:marRight w:val="0"/>
          <w:marTop w:val="0"/>
          <w:marBottom w:val="0"/>
          <w:divBdr>
            <w:top w:val="none" w:sz="0" w:space="0" w:color="auto"/>
            <w:left w:val="none" w:sz="0" w:space="0" w:color="auto"/>
            <w:bottom w:val="none" w:sz="0" w:space="0" w:color="auto"/>
            <w:right w:val="none" w:sz="0" w:space="0" w:color="auto"/>
          </w:divBdr>
        </w:div>
        <w:div w:id="1496219533">
          <w:marLeft w:val="480"/>
          <w:marRight w:val="0"/>
          <w:marTop w:val="0"/>
          <w:marBottom w:val="0"/>
          <w:divBdr>
            <w:top w:val="none" w:sz="0" w:space="0" w:color="auto"/>
            <w:left w:val="none" w:sz="0" w:space="0" w:color="auto"/>
            <w:bottom w:val="none" w:sz="0" w:space="0" w:color="auto"/>
            <w:right w:val="none" w:sz="0" w:space="0" w:color="auto"/>
          </w:divBdr>
        </w:div>
        <w:div w:id="1552040957">
          <w:marLeft w:val="480"/>
          <w:marRight w:val="0"/>
          <w:marTop w:val="0"/>
          <w:marBottom w:val="0"/>
          <w:divBdr>
            <w:top w:val="none" w:sz="0" w:space="0" w:color="auto"/>
            <w:left w:val="none" w:sz="0" w:space="0" w:color="auto"/>
            <w:bottom w:val="none" w:sz="0" w:space="0" w:color="auto"/>
            <w:right w:val="none" w:sz="0" w:space="0" w:color="auto"/>
          </w:divBdr>
        </w:div>
        <w:div w:id="1566914459">
          <w:marLeft w:val="480"/>
          <w:marRight w:val="0"/>
          <w:marTop w:val="0"/>
          <w:marBottom w:val="0"/>
          <w:divBdr>
            <w:top w:val="none" w:sz="0" w:space="0" w:color="auto"/>
            <w:left w:val="none" w:sz="0" w:space="0" w:color="auto"/>
            <w:bottom w:val="none" w:sz="0" w:space="0" w:color="auto"/>
            <w:right w:val="none" w:sz="0" w:space="0" w:color="auto"/>
          </w:divBdr>
        </w:div>
        <w:div w:id="1595819353">
          <w:marLeft w:val="480"/>
          <w:marRight w:val="0"/>
          <w:marTop w:val="0"/>
          <w:marBottom w:val="0"/>
          <w:divBdr>
            <w:top w:val="none" w:sz="0" w:space="0" w:color="auto"/>
            <w:left w:val="none" w:sz="0" w:space="0" w:color="auto"/>
            <w:bottom w:val="none" w:sz="0" w:space="0" w:color="auto"/>
            <w:right w:val="none" w:sz="0" w:space="0" w:color="auto"/>
          </w:divBdr>
        </w:div>
        <w:div w:id="1657221066">
          <w:marLeft w:val="480"/>
          <w:marRight w:val="0"/>
          <w:marTop w:val="0"/>
          <w:marBottom w:val="0"/>
          <w:divBdr>
            <w:top w:val="none" w:sz="0" w:space="0" w:color="auto"/>
            <w:left w:val="none" w:sz="0" w:space="0" w:color="auto"/>
            <w:bottom w:val="none" w:sz="0" w:space="0" w:color="auto"/>
            <w:right w:val="none" w:sz="0" w:space="0" w:color="auto"/>
          </w:divBdr>
        </w:div>
        <w:div w:id="1733430253">
          <w:marLeft w:val="480"/>
          <w:marRight w:val="0"/>
          <w:marTop w:val="0"/>
          <w:marBottom w:val="0"/>
          <w:divBdr>
            <w:top w:val="none" w:sz="0" w:space="0" w:color="auto"/>
            <w:left w:val="none" w:sz="0" w:space="0" w:color="auto"/>
            <w:bottom w:val="none" w:sz="0" w:space="0" w:color="auto"/>
            <w:right w:val="none" w:sz="0" w:space="0" w:color="auto"/>
          </w:divBdr>
        </w:div>
        <w:div w:id="1779641022">
          <w:marLeft w:val="480"/>
          <w:marRight w:val="0"/>
          <w:marTop w:val="0"/>
          <w:marBottom w:val="0"/>
          <w:divBdr>
            <w:top w:val="none" w:sz="0" w:space="0" w:color="auto"/>
            <w:left w:val="none" w:sz="0" w:space="0" w:color="auto"/>
            <w:bottom w:val="none" w:sz="0" w:space="0" w:color="auto"/>
            <w:right w:val="none" w:sz="0" w:space="0" w:color="auto"/>
          </w:divBdr>
        </w:div>
        <w:div w:id="1805653288">
          <w:marLeft w:val="480"/>
          <w:marRight w:val="0"/>
          <w:marTop w:val="0"/>
          <w:marBottom w:val="0"/>
          <w:divBdr>
            <w:top w:val="none" w:sz="0" w:space="0" w:color="auto"/>
            <w:left w:val="none" w:sz="0" w:space="0" w:color="auto"/>
            <w:bottom w:val="none" w:sz="0" w:space="0" w:color="auto"/>
            <w:right w:val="none" w:sz="0" w:space="0" w:color="auto"/>
          </w:divBdr>
        </w:div>
        <w:div w:id="1826161066">
          <w:marLeft w:val="480"/>
          <w:marRight w:val="0"/>
          <w:marTop w:val="0"/>
          <w:marBottom w:val="0"/>
          <w:divBdr>
            <w:top w:val="none" w:sz="0" w:space="0" w:color="auto"/>
            <w:left w:val="none" w:sz="0" w:space="0" w:color="auto"/>
            <w:bottom w:val="none" w:sz="0" w:space="0" w:color="auto"/>
            <w:right w:val="none" w:sz="0" w:space="0" w:color="auto"/>
          </w:divBdr>
        </w:div>
        <w:div w:id="1864782756">
          <w:marLeft w:val="480"/>
          <w:marRight w:val="0"/>
          <w:marTop w:val="0"/>
          <w:marBottom w:val="0"/>
          <w:divBdr>
            <w:top w:val="none" w:sz="0" w:space="0" w:color="auto"/>
            <w:left w:val="none" w:sz="0" w:space="0" w:color="auto"/>
            <w:bottom w:val="none" w:sz="0" w:space="0" w:color="auto"/>
            <w:right w:val="none" w:sz="0" w:space="0" w:color="auto"/>
          </w:divBdr>
        </w:div>
        <w:div w:id="1911882813">
          <w:marLeft w:val="480"/>
          <w:marRight w:val="0"/>
          <w:marTop w:val="0"/>
          <w:marBottom w:val="0"/>
          <w:divBdr>
            <w:top w:val="none" w:sz="0" w:space="0" w:color="auto"/>
            <w:left w:val="none" w:sz="0" w:space="0" w:color="auto"/>
            <w:bottom w:val="none" w:sz="0" w:space="0" w:color="auto"/>
            <w:right w:val="none" w:sz="0" w:space="0" w:color="auto"/>
          </w:divBdr>
        </w:div>
        <w:div w:id="1919705652">
          <w:marLeft w:val="480"/>
          <w:marRight w:val="0"/>
          <w:marTop w:val="0"/>
          <w:marBottom w:val="0"/>
          <w:divBdr>
            <w:top w:val="none" w:sz="0" w:space="0" w:color="auto"/>
            <w:left w:val="none" w:sz="0" w:space="0" w:color="auto"/>
            <w:bottom w:val="none" w:sz="0" w:space="0" w:color="auto"/>
            <w:right w:val="none" w:sz="0" w:space="0" w:color="auto"/>
          </w:divBdr>
        </w:div>
        <w:div w:id="1959950215">
          <w:marLeft w:val="480"/>
          <w:marRight w:val="0"/>
          <w:marTop w:val="0"/>
          <w:marBottom w:val="0"/>
          <w:divBdr>
            <w:top w:val="none" w:sz="0" w:space="0" w:color="auto"/>
            <w:left w:val="none" w:sz="0" w:space="0" w:color="auto"/>
            <w:bottom w:val="none" w:sz="0" w:space="0" w:color="auto"/>
            <w:right w:val="none" w:sz="0" w:space="0" w:color="auto"/>
          </w:divBdr>
        </w:div>
        <w:div w:id="1989363930">
          <w:marLeft w:val="480"/>
          <w:marRight w:val="0"/>
          <w:marTop w:val="0"/>
          <w:marBottom w:val="0"/>
          <w:divBdr>
            <w:top w:val="none" w:sz="0" w:space="0" w:color="auto"/>
            <w:left w:val="none" w:sz="0" w:space="0" w:color="auto"/>
            <w:bottom w:val="none" w:sz="0" w:space="0" w:color="auto"/>
            <w:right w:val="none" w:sz="0" w:space="0" w:color="auto"/>
          </w:divBdr>
        </w:div>
        <w:div w:id="1999992609">
          <w:marLeft w:val="480"/>
          <w:marRight w:val="0"/>
          <w:marTop w:val="0"/>
          <w:marBottom w:val="0"/>
          <w:divBdr>
            <w:top w:val="none" w:sz="0" w:space="0" w:color="auto"/>
            <w:left w:val="none" w:sz="0" w:space="0" w:color="auto"/>
            <w:bottom w:val="none" w:sz="0" w:space="0" w:color="auto"/>
            <w:right w:val="none" w:sz="0" w:space="0" w:color="auto"/>
          </w:divBdr>
        </w:div>
        <w:div w:id="2038700305">
          <w:marLeft w:val="480"/>
          <w:marRight w:val="0"/>
          <w:marTop w:val="0"/>
          <w:marBottom w:val="0"/>
          <w:divBdr>
            <w:top w:val="none" w:sz="0" w:space="0" w:color="auto"/>
            <w:left w:val="none" w:sz="0" w:space="0" w:color="auto"/>
            <w:bottom w:val="none" w:sz="0" w:space="0" w:color="auto"/>
            <w:right w:val="none" w:sz="0" w:space="0" w:color="auto"/>
          </w:divBdr>
        </w:div>
        <w:div w:id="2044280425">
          <w:marLeft w:val="480"/>
          <w:marRight w:val="0"/>
          <w:marTop w:val="0"/>
          <w:marBottom w:val="0"/>
          <w:divBdr>
            <w:top w:val="none" w:sz="0" w:space="0" w:color="auto"/>
            <w:left w:val="none" w:sz="0" w:space="0" w:color="auto"/>
            <w:bottom w:val="none" w:sz="0" w:space="0" w:color="auto"/>
            <w:right w:val="none" w:sz="0" w:space="0" w:color="auto"/>
          </w:divBdr>
        </w:div>
        <w:div w:id="2044936686">
          <w:marLeft w:val="480"/>
          <w:marRight w:val="0"/>
          <w:marTop w:val="0"/>
          <w:marBottom w:val="0"/>
          <w:divBdr>
            <w:top w:val="none" w:sz="0" w:space="0" w:color="auto"/>
            <w:left w:val="none" w:sz="0" w:space="0" w:color="auto"/>
            <w:bottom w:val="none" w:sz="0" w:space="0" w:color="auto"/>
            <w:right w:val="none" w:sz="0" w:space="0" w:color="auto"/>
          </w:divBdr>
        </w:div>
        <w:div w:id="2056267421">
          <w:marLeft w:val="480"/>
          <w:marRight w:val="0"/>
          <w:marTop w:val="0"/>
          <w:marBottom w:val="0"/>
          <w:divBdr>
            <w:top w:val="none" w:sz="0" w:space="0" w:color="auto"/>
            <w:left w:val="none" w:sz="0" w:space="0" w:color="auto"/>
            <w:bottom w:val="none" w:sz="0" w:space="0" w:color="auto"/>
            <w:right w:val="none" w:sz="0" w:space="0" w:color="auto"/>
          </w:divBdr>
        </w:div>
        <w:div w:id="2129811195">
          <w:marLeft w:val="480"/>
          <w:marRight w:val="0"/>
          <w:marTop w:val="0"/>
          <w:marBottom w:val="0"/>
          <w:divBdr>
            <w:top w:val="none" w:sz="0" w:space="0" w:color="auto"/>
            <w:left w:val="none" w:sz="0" w:space="0" w:color="auto"/>
            <w:bottom w:val="none" w:sz="0" w:space="0" w:color="auto"/>
            <w:right w:val="none" w:sz="0" w:space="0" w:color="auto"/>
          </w:divBdr>
        </w:div>
      </w:divsChild>
    </w:div>
    <w:div w:id="1822303986">
      <w:bodyDiv w:val="1"/>
      <w:marLeft w:val="0"/>
      <w:marRight w:val="0"/>
      <w:marTop w:val="0"/>
      <w:marBottom w:val="0"/>
      <w:divBdr>
        <w:top w:val="none" w:sz="0" w:space="0" w:color="auto"/>
        <w:left w:val="none" w:sz="0" w:space="0" w:color="auto"/>
        <w:bottom w:val="none" w:sz="0" w:space="0" w:color="auto"/>
        <w:right w:val="none" w:sz="0" w:space="0" w:color="auto"/>
      </w:divBdr>
    </w:div>
    <w:div w:id="1823348366">
      <w:bodyDiv w:val="1"/>
      <w:marLeft w:val="0"/>
      <w:marRight w:val="0"/>
      <w:marTop w:val="0"/>
      <w:marBottom w:val="0"/>
      <w:divBdr>
        <w:top w:val="none" w:sz="0" w:space="0" w:color="auto"/>
        <w:left w:val="none" w:sz="0" w:space="0" w:color="auto"/>
        <w:bottom w:val="none" w:sz="0" w:space="0" w:color="auto"/>
        <w:right w:val="none" w:sz="0" w:space="0" w:color="auto"/>
      </w:divBdr>
    </w:div>
    <w:div w:id="1832407550">
      <w:bodyDiv w:val="1"/>
      <w:marLeft w:val="0"/>
      <w:marRight w:val="0"/>
      <w:marTop w:val="0"/>
      <w:marBottom w:val="0"/>
      <w:divBdr>
        <w:top w:val="none" w:sz="0" w:space="0" w:color="auto"/>
        <w:left w:val="none" w:sz="0" w:space="0" w:color="auto"/>
        <w:bottom w:val="none" w:sz="0" w:space="0" w:color="auto"/>
        <w:right w:val="none" w:sz="0" w:space="0" w:color="auto"/>
      </w:divBdr>
    </w:div>
    <w:div w:id="1834638666">
      <w:bodyDiv w:val="1"/>
      <w:marLeft w:val="0"/>
      <w:marRight w:val="0"/>
      <w:marTop w:val="0"/>
      <w:marBottom w:val="0"/>
      <w:divBdr>
        <w:top w:val="none" w:sz="0" w:space="0" w:color="auto"/>
        <w:left w:val="none" w:sz="0" w:space="0" w:color="auto"/>
        <w:bottom w:val="none" w:sz="0" w:space="0" w:color="auto"/>
        <w:right w:val="none" w:sz="0" w:space="0" w:color="auto"/>
      </w:divBdr>
    </w:div>
    <w:div w:id="1835686082">
      <w:bodyDiv w:val="1"/>
      <w:marLeft w:val="0"/>
      <w:marRight w:val="0"/>
      <w:marTop w:val="0"/>
      <w:marBottom w:val="0"/>
      <w:divBdr>
        <w:top w:val="none" w:sz="0" w:space="0" w:color="auto"/>
        <w:left w:val="none" w:sz="0" w:space="0" w:color="auto"/>
        <w:bottom w:val="none" w:sz="0" w:space="0" w:color="auto"/>
        <w:right w:val="none" w:sz="0" w:space="0" w:color="auto"/>
      </w:divBdr>
    </w:div>
    <w:div w:id="1837989664">
      <w:bodyDiv w:val="1"/>
      <w:marLeft w:val="0"/>
      <w:marRight w:val="0"/>
      <w:marTop w:val="0"/>
      <w:marBottom w:val="0"/>
      <w:divBdr>
        <w:top w:val="none" w:sz="0" w:space="0" w:color="auto"/>
        <w:left w:val="none" w:sz="0" w:space="0" w:color="auto"/>
        <w:bottom w:val="none" w:sz="0" w:space="0" w:color="auto"/>
        <w:right w:val="none" w:sz="0" w:space="0" w:color="auto"/>
      </w:divBdr>
    </w:div>
    <w:div w:id="1838690015">
      <w:bodyDiv w:val="1"/>
      <w:marLeft w:val="0"/>
      <w:marRight w:val="0"/>
      <w:marTop w:val="0"/>
      <w:marBottom w:val="0"/>
      <w:divBdr>
        <w:top w:val="none" w:sz="0" w:space="0" w:color="auto"/>
        <w:left w:val="none" w:sz="0" w:space="0" w:color="auto"/>
        <w:bottom w:val="none" w:sz="0" w:space="0" w:color="auto"/>
        <w:right w:val="none" w:sz="0" w:space="0" w:color="auto"/>
      </w:divBdr>
    </w:div>
    <w:div w:id="1838954634">
      <w:bodyDiv w:val="1"/>
      <w:marLeft w:val="0"/>
      <w:marRight w:val="0"/>
      <w:marTop w:val="0"/>
      <w:marBottom w:val="0"/>
      <w:divBdr>
        <w:top w:val="none" w:sz="0" w:space="0" w:color="auto"/>
        <w:left w:val="none" w:sz="0" w:space="0" w:color="auto"/>
        <w:bottom w:val="none" w:sz="0" w:space="0" w:color="auto"/>
        <w:right w:val="none" w:sz="0" w:space="0" w:color="auto"/>
      </w:divBdr>
    </w:div>
    <w:div w:id="1841777415">
      <w:bodyDiv w:val="1"/>
      <w:marLeft w:val="0"/>
      <w:marRight w:val="0"/>
      <w:marTop w:val="0"/>
      <w:marBottom w:val="0"/>
      <w:divBdr>
        <w:top w:val="none" w:sz="0" w:space="0" w:color="auto"/>
        <w:left w:val="none" w:sz="0" w:space="0" w:color="auto"/>
        <w:bottom w:val="none" w:sz="0" w:space="0" w:color="auto"/>
        <w:right w:val="none" w:sz="0" w:space="0" w:color="auto"/>
      </w:divBdr>
    </w:div>
    <w:div w:id="1842162899">
      <w:bodyDiv w:val="1"/>
      <w:marLeft w:val="0"/>
      <w:marRight w:val="0"/>
      <w:marTop w:val="0"/>
      <w:marBottom w:val="0"/>
      <w:divBdr>
        <w:top w:val="none" w:sz="0" w:space="0" w:color="auto"/>
        <w:left w:val="none" w:sz="0" w:space="0" w:color="auto"/>
        <w:bottom w:val="none" w:sz="0" w:space="0" w:color="auto"/>
        <w:right w:val="none" w:sz="0" w:space="0" w:color="auto"/>
      </w:divBdr>
    </w:div>
    <w:div w:id="1842163849">
      <w:bodyDiv w:val="1"/>
      <w:marLeft w:val="0"/>
      <w:marRight w:val="0"/>
      <w:marTop w:val="0"/>
      <w:marBottom w:val="0"/>
      <w:divBdr>
        <w:top w:val="none" w:sz="0" w:space="0" w:color="auto"/>
        <w:left w:val="none" w:sz="0" w:space="0" w:color="auto"/>
        <w:bottom w:val="none" w:sz="0" w:space="0" w:color="auto"/>
        <w:right w:val="none" w:sz="0" w:space="0" w:color="auto"/>
      </w:divBdr>
    </w:div>
    <w:div w:id="1842430240">
      <w:bodyDiv w:val="1"/>
      <w:marLeft w:val="0"/>
      <w:marRight w:val="0"/>
      <w:marTop w:val="0"/>
      <w:marBottom w:val="0"/>
      <w:divBdr>
        <w:top w:val="none" w:sz="0" w:space="0" w:color="auto"/>
        <w:left w:val="none" w:sz="0" w:space="0" w:color="auto"/>
        <w:bottom w:val="none" w:sz="0" w:space="0" w:color="auto"/>
        <w:right w:val="none" w:sz="0" w:space="0" w:color="auto"/>
      </w:divBdr>
    </w:div>
    <w:div w:id="1844127818">
      <w:bodyDiv w:val="1"/>
      <w:marLeft w:val="0"/>
      <w:marRight w:val="0"/>
      <w:marTop w:val="0"/>
      <w:marBottom w:val="0"/>
      <w:divBdr>
        <w:top w:val="none" w:sz="0" w:space="0" w:color="auto"/>
        <w:left w:val="none" w:sz="0" w:space="0" w:color="auto"/>
        <w:bottom w:val="none" w:sz="0" w:space="0" w:color="auto"/>
        <w:right w:val="none" w:sz="0" w:space="0" w:color="auto"/>
      </w:divBdr>
    </w:div>
    <w:div w:id="1844200331">
      <w:bodyDiv w:val="1"/>
      <w:marLeft w:val="0"/>
      <w:marRight w:val="0"/>
      <w:marTop w:val="0"/>
      <w:marBottom w:val="0"/>
      <w:divBdr>
        <w:top w:val="none" w:sz="0" w:space="0" w:color="auto"/>
        <w:left w:val="none" w:sz="0" w:space="0" w:color="auto"/>
        <w:bottom w:val="none" w:sz="0" w:space="0" w:color="auto"/>
        <w:right w:val="none" w:sz="0" w:space="0" w:color="auto"/>
      </w:divBdr>
    </w:div>
    <w:div w:id="1846433632">
      <w:bodyDiv w:val="1"/>
      <w:marLeft w:val="0"/>
      <w:marRight w:val="0"/>
      <w:marTop w:val="0"/>
      <w:marBottom w:val="0"/>
      <w:divBdr>
        <w:top w:val="none" w:sz="0" w:space="0" w:color="auto"/>
        <w:left w:val="none" w:sz="0" w:space="0" w:color="auto"/>
        <w:bottom w:val="none" w:sz="0" w:space="0" w:color="auto"/>
        <w:right w:val="none" w:sz="0" w:space="0" w:color="auto"/>
      </w:divBdr>
    </w:div>
    <w:div w:id="1847360625">
      <w:bodyDiv w:val="1"/>
      <w:marLeft w:val="0"/>
      <w:marRight w:val="0"/>
      <w:marTop w:val="0"/>
      <w:marBottom w:val="0"/>
      <w:divBdr>
        <w:top w:val="none" w:sz="0" w:space="0" w:color="auto"/>
        <w:left w:val="none" w:sz="0" w:space="0" w:color="auto"/>
        <w:bottom w:val="none" w:sz="0" w:space="0" w:color="auto"/>
        <w:right w:val="none" w:sz="0" w:space="0" w:color="auto"/>
      </w:divBdr>
    </w:div>
    <w:div w:id="1848399497">
      <w:bodyDiv w:val="1"/>
      <w:marLeft w:val="0"/>
      <w:marRight w:val="0"/>
      <w:marTop w:val="0"/>
      <w:marBottom w:val="0"/>
      <w:divBdr>
        <w:top w:val="none" w:sz="0" w:space="0" w:color="auto"/>
        <w:left w:val="none" w:sz="0" w:space="0" w:color="auto"/>
        <w:bottom w:val="none" w:sz="0" w:space="0" w:color="auto"/>
        <w:right w:val="none" w:sz="0" w:space="0" w:color="auto"/>
      </w:divBdr>
    </w:div>
    <w:div w:id="1849053274">
      <w:bodyDiv w:val="1"/>
      <w:marLeft w:val="0"/>
      <w:marRight w:val="0"/>
      <w:marTop w:val="0"/>
      <w:marBottom w:val="0"/>
      <w:divBdr>
        <w:top w:val="none" w:sz="0" w:space="0" w:color="auto"/>
        <w:left w:val="none" w:sz="0" w:space="0" w:color="auto"/>
        <w:bottom w:val="none" w:sz="0" w:space="0" w:color="auto"/>
        <w:right w:val="none" w:sz="0" w:space="0" w:color="auto"/>
      </w:divBdr>
    </w:div>
    <w:div w:id="1849901503">
      <w:bodyDiv w:val="1"/>
      <w:marLeft w:val="0"/>
      <w:marRight w:val="0"/>
      <w:marTop w:val="0"/>
      <w:marBottom w:val="0"/>
      <w:divBdr>
        <w:top w:val="none" w:sz="0" w:space="0" w:color="auto"/>
        <w:left w:val="none" w:sz="0" w:space="0" w:color="auto"/>
        <w:bottom w:val="none" w:sz="0" w:space="0" w:color="auto"/>
        <w:right w:val="none" w:sz="0" w:space="0" w:color="auto"/>
      </w:divBdr>
    </w:div>
    <w:div w:id="1850170541">
      <w:bodyDiv w:val="1"/>
      <w:marLeft w:val="0"/>
      <w:marRight w:val="0"/>
      <w:marTop w:val="0"/>
      <w:marBottom w:val="0"/>
      <w:divBdr>
        <w:top w:val="none" w:sz="0" w:space="0" w:color="auto"/>
        <w:left w:val="none" w:sz="0" w:space="0" w:color="auto"/>
        <w:bottom w:val="none" w:sz="0" w:space="0" w:color="auto"/>
        <w:right w:val="none" w:sz="0" w:space="0" w:color="auto"/>
      </w:divBdr>
    </w:div>
    <w:div w:id="1858497986">
      <w:bodyDiv w:val="1"/>
      <w:marLeft w:val="0"/>
      <w:marRight w:val="0"/>
      <w:marTop w:val="0"/>
      <w:marBottom w:val="0"/>
      <w:divBdr>
        <w:top w:val="none" w:sz="0" w:space="0" w:color="auto"/>
        <w:left w:val="none" w:sz="0" w:space="0" w:color="auto"/>
        <w:bottom w:val="none" w:sz="0" w:space="0" w:color="auto"/>
        <w:right w:val="none" w:sz="0" w:space="0" w:color="auto"/>
      </w:divBdr>
    </w:div>
    <w:div w:id="1859151841">
      <w:bodyDiv w:val="1"/>
      <w:marLeft w:val="0"/>
      <w:marRight w:val="0"/>
      <w:marTop w:val="0"/>
      <w:marBottom w:val="0"/>
      <w:divBdr>
        <w:top w:val="none" w:sz="0" w:space="0" w:color="auto"/>
        <w:left w:val="none" w:sz="0" w:space="0" w:color="auto"/>
        <w:bottom w:val="none" w:sz="0" w:space="0" w:color="auto"/>
        <w:right w:val="none" w:sz="0" w:space="0" w:color="auto"/>
      </w:divBdr>
    </w:div>
    <w:div w:id="1859928982">
      <w:bodyDiv w:val="1"/>
      <w:marLeft w:val="0"/>
      <w:marRight w:val="0"/>
      <w:marTop w:val="0"/>
      <w:marBottom w:val="0"/>
      <w:divBdr>
        <w:top w:val="none" w:sz="0" w:space="0" w:color="auto"/>
        <w:left w:val="none" w:sz="0" w:space="0" w:color="auto"/>
        <w:bottom w:val="none" w:sz="0" w:space="0" w:color="auto"/>
        <w:right w:val="none" w:sz="0" w:space="0" w:color="auto"/>
      </w:divBdr>
    </w:div>
    <w:div w:id="1860583399">
      <w:bodyDiv w:val="1"/>
      <w:marLeft w:val="0"/>
      <w:marRight w:val="0"/>
      <w:marTop w:val="0"/>
      <w:marBottom w:val="0"/>
      <w:divBdr>
        <w:top w:val="none" w:sz="0" w:space="0" w:color="auto"/>
        <w:left w:val="none" w:sz="0" w:space="0" w:color="auto"/>
        <w:bottom w:val="none" w:sz="0" w:space="0" w:color="auto"/>
        <w:right w:val="none" w:sz="0" w:space="0" w:color="auto"/>
      </w:divBdr>
    </w:div>
    <w:div w:id="1861122903">
      <w:bodyDiv w:val="1"/>
      <w:marLeft w:val="0"/>
      <w:marRight w:val="0"/>
      <w:marTop w:val="0"/>
      <w:marBottom w:val="0"/>
      <w:divBdr>
        <w:top w:val="none" w:sz="0" w:space="0" w:color="auto"/>
        <w:left w:val="none" w:sz="0" w:space="0" w:color="auto"/>
        <w:bottom w:val="none" w:sz="0" w:space="0" w:color="auto"/>
        <w:right w:val="none" w:sz="0" w:space="0" w:color="auto"/>
      </w:divBdr>
    </w:div>
    <w:div w:id="1862281948">
      <w:bodyDiv w:val="1"/>
      <w:marLeft w:val="0"/>
      <w:marRight w:val="0"/>
      <w:marTop w:val="0"/>
      <w:marBottom w:val="0"/>
      <w:divBdr>
        <w:top w:val="none" w:sz="0" w:space="0" w:color="auto"/>
        <w:left w:val="none" w:sz="0" w:space="0" w:color="auto"/>
        <w:bottom w:val="none" w:sz="0" w:space="0" w:color="auto"/>
        <w:right w:val="none" w:sz="0" w:space="0" w:color="auto"/>
      </w:divBdr>
    </w:div>
    <w:div w:id="1862738081">
      <w:bodyDiv w:val="1"/>
      <w:marLeft w:val="0"/>
      <w:marRight w:val="0"/>
      <w:marTop w:val="0"/>
      <w:marBottom w:val="0"/>
      <w:divBdr>
        <w:top w:val="none" w:sz="0" w:space="0" w:color="auto"/>
        <w:left w:val="none" w:sz="0" w:space="0" w:color="auto"/>
        <w:bottom w:val="none" w:sz="0" w:space="0" w:color="auto"/>
        <w:right w:val="none" w:sz="0" w:space="0" w:color="auto"/>
      </w:divBdr>
      <w:divsChild>
        <w:div w:id="1999574840">
          <w:marLeft w:val="480"/>
          <w:marRight w:val="0"/>
          <w:marTop w:val="0"/>
          <w:marBottom w:val="0"/>
          <w:divBdr>
            <w:top w:val="none" w:sz="0" w:space="0" w:color="auto"/>
            <w:left w:val="none" w:sz="0" w:space="0" w:color="auto"/>
            <w:bottom w:val="none" w:sz="0" w:space="0" w:color="auto"/>
            <w:right w:val="none" w:sz="0" w:space="0" w:color="auto"/>
          </w:divBdr>
        </w:div>
        <w:div w:id="1464888912">
          <w:marLeft w:val="480"/>
          <w:marRight w:val="0"/>
          <w:marTop w:val="0"/>
          <w:marBottom w:val="0"/>
          <w:divBdr>
            <w:top w:val="none" w:sz="0" w:space="0" w:color="auto"/>
            <w:left w:val="none" w:sz="0" w:space="0" w:color="auto"/>
            <w:bottom w:val="none" w:sz="0" w:space="0" w:color="auto"/>
            <w:right w:val="none" w:sz="0" w:space="0" w:color="auto"/>
          </w:divBdr>
        </w:div>
        <w:div w:id="403917777">
          <w:marLeft w:val="480"/>
          <w:marRight w:val="0"/>
          <w:marTop w:val="0"/>
          <w:marBottom w:val="0"/>
          <w:divBdr>
            <w:top w:val="none" w:sz="0" w:space="0" w:color="auto"/>
            <w:left w:val="none" w:sz="0" w:space="0" w:color="auto"/>
            <w:bottom w:val="none" w:sz="0" w:space="0" w:color="auto"/>
            <w:right w:val="none" w:sz="0" w:space="0" w:color="auto"/>
          </w:divBdr>
        </w:div>
        <w:div w:id="828834954">
          <w:marLeft w:val="480"/>
          <w:marRight w:val="0"/>
          <w:marTop w:val="0"/>
          <w:marBottom w:val="0"/>
          <w:divBdr>
            <w:top w:val="none" w:sz="0" w:space="0" w:color="auto"/>
            <w:left w:val="none" w:sz="0" w:space="0" w:color="auto"/>
            <w:bottom w:val="none" w:sz="0" w:space="0" w:color="auto"/>
            <w:right w:val="none" w:sz="0" w:space="0" w:color="auto"/>
          </w:divBdr>
        </w:div>
        <w:div w:id="738593458">
          <w:marLeft w:val="480"/>
          <w:marRight w:val="0"/>
          <w:marTop w:val="0"/>
          <w:marBottom w:val="0"/>
          <w:divBdr>
            <w:top w:val="none" w:sz="0" w:space="0" w:color="auto"/>
            <w:left w:val="none" w:sz="0" w:space="0" w:color="auto"/>
            <w:bottom w:val="none" w:sz="0" w:space="0" w:color="auto"/>
            <w:right w:val="none" w:sz="0" w:space="0" w:color="auto"/>
          </w:divBdr>
        </w:div>
        <w:div w:id="1406417544">
          <w:marLeft w:val="480"/>
          <w:marRight w:val="0"/>
          <w:marTop w:val="0"/>
          <w:marBottom w:val="0"/>
          <w:divBdr>
            <w:top w:val="none" w:sz="0" w:space="0" w:color="auto"/>
            <w:left w:val="none" w:sz="0" w:space="0" w:color="auto"/>
            <w:bottom w:val="none" w:sz="0" w:space="0" w:color="auto"/>
            <w:right w:val="none" w:sz="0" w:space="0" w:color="auto"/>
          </w:divBdr>
        </w:div>
        <w:div w:id="193737188">
          <w:marLeft w:val="480"/>
          <w:marRight w:val="0"/>
          <w:marTop w:val="0"/>
          <w:marBottom w:val="0"/>
          <w:divBdr>
            <w:top w:val="none" w:sz="0" w:space="0" w:color="auto"/>
            <w:left w:val="none" w:sz="0" w:space="0" w:color="auto"/>
            <w:bottom w:val="none" w:sz="0" w:space="0" w:color="auto"/>
            <w:right w:val="none" w:sz="0" w:space="0" w:color="auto"/>
          </w:divBdr>
        </w:div>
        <w:div w:id="188375075">
          <w:marLeft w:val="480"/>
          <w:marRight w:val="0"/>
          <w:marTop w:val="0"/>
          <w:marBottom w:val="0"/>
          <w:divBdr>
            <w:top w:val="none" w:sz="0" w:space="0" w:color="auto"/>
            <w:left w:val="none" w:sz="0" w:space="0" w:color="auto"/>
            <w:bottom w:val="none" w:sz="0" w:space="0" w:color="auto"/>
            <w:right w:val="none" w:sz="0" w:space="0" w:color="auto"/>
          </w:divBdr>
        </w:div>
        <w:div w:id="1141072055">
          <w:marLeft w:val="480"/>
          <w:marRight w:val="0"/>
          <w:marTop w:val="0"/>
          <w:marBottom w:val="0"/>
          <w:divBdr>
            <w:top w:val="none" w:sz="0" w:space="0" w:color="auto"/>
            <w:left w:val="none" w:sz="0" w:space="0" w:color="auto"/>
            <w:bottom w:val="none" w:sz="0" w:space="0" w:color="auto"/>
            <w:right w:val="none" w:sz="0" w:space="0" w:color="auto"/>
          </w:divBdr>
        </w:div>
        <w:div w:id="1786193577">
          <w:marLeft w:val="480"/>
          <w:marRight w:val="0"/>
          <w:marTop w:val="0"/>
          <w:marBottom w:val="0"/>
          <w:divBdr>
            <w:top w:val="none" w:sz="0" w:space="0" w:color="auto"/>
            <w:left w:val="none" w:sz="0" w:space="0" w:color="auto"/>
            <w:bottom w:val="none" w:sz="0" w:space="0" w:color="auto"/>
            <w:right w:val="none" w:sz="0" w:space="0" w:color="auto"/>
          </w:divBdr>
        </w:div>
        <w:div w:id="955406708">
          <w:marLeft w:val="480"/>
          <w:marRight w:val="0"/>
          <w:marTop w:val="0"/>
          <w:marBottom w:val="0"/>
          <w:divBdr>
            <w:top w:val="none" w:sz="0" w:space="0" w:color="auto"/>
            <w:left w:val="none" w:sz="0" w:space="0" w:color="auto"/>
            <w:bottom w:val="none" w:sz="0" w:space="0" w:color="auto"/>
            <w:right w:val="none" w:sz="0" w:space="0" w:color="auto"/>
          </w:divBdr>
        </w:div>
        <w:div w:id="1493449009">
          <w:marLeft w:val="480"/>
          <w:marRight w:val="0"/>
          <w:marTop w:val="0"/>
          <w:marBottom w:val="0"/>
          <w:divBdr>
            <w:top w:val="none" w:sz="0" w:space="0" w:color="auto"/>
            <w:left w:val="none" w:sz="0" w:space="0" w:color="auto"/>
            <w:bottom w:val="none" w:sz="0" w:space="0" w:color="auto"/>
            <w:right w:val="none" w:sz="0" w:space="0" w:color="auto"/>
          </w:divBdr>
        </w:div>
        <w:div w:id="365183150">
          <w:marLeft w:val="480"/>
          <w:marRight w:val="0"/>
          <w:marTop w:val="0"/>
          <w:marBottom w:val="0"/>
          <w:divBdr>
            <w:top w:val="none" w:sz="0" w:space="0" w:color="auto"/>
            <w:left w:val="none" w:sz="0" w:space="0" w:color="auto"/>
            <w:bottom w:val="none" w:sz="0" w:space="0" w:color="auto"/>
            <w:right w:val="none" w:sz="0" w:space="0" w:color="auto"/>
          </w:divBdr>
        </w:div>
        <w:div w:id="2115202888">
          <w:marLeft w:val="480"/>
          <w:marRight w:val="0"/>
          <w:marTop w:val="0"/>
          <w:marBottom w:val="0"/>
          <w:divBdr>
            <w:top w:val="none" w:sz="0" w:space="0" w:color="auto"/>
            <w:left w:val="none" w:sz="0" w:space="0" w:color="auto"/>
            <w:bottom w:val="none" w:sz="0" w:space="0" w:color="auto"/>
            <w:right w:val="none" w:sz="0" w:space="0" w:color="auto"/>
          </w:divBdr>
        </w:div>
        <w:div w:id="1110006681">
          <w:marLeft w:val="480"/>
          <w:marRight w:val="0"/>
          <w:marTop w:val="0"/>
          <w:marBottom w:val="0"/>
          <w:divBdr>
            <w:top w:val="none" w:sz="0" w:space="0" w:color="auto"/>
            <w:left w:val="none" w:sz="0" w:space="0" w:color="auto"/>
            <w:bottom w:val="none" w:sz="0" w:space="0" w:color="auto"/>
            <w:right w:val="none" w:sz="0" w:space="0" w:color="auto"/>
          </w:divBdr>
        </w:div>
        <w:div w:id="243997567">
          <w:marLeft w:val="480"/>
          <w:marRight w:val="0"/>
          <w:marTop w:val="0"/>
          <w:marBottom w:val="0"/>
          <w:divBdr>
            <w:top w:val="none" w:sz="0" w:space="0" w:color="auto"/>
            <w:left w:val="none" w:sz="0" w:space="0" w:color="auto"/>
            <w:bottom w:val="none" w:sz="0" w:space="0" w:color="auto"/>
            <w:right w:val="none" w:sz="0" w:space="0" w:color="auto"/>
          </w:divBdr>
        </w:div>
        <w:div w:id="1684941037">
          <w:marLeft w:val="480"/>
          <w:marRight w:val="0"/>
          <w:marTop w:val="0"/>
          <w:marBottom w:val="0"/>
          <w:divBdr>
            <w:top w:val="none" w:sz="0" w:space="0" w:color="auto"/>
            <w:left w:val="none" w:sz="0" w:space="0" w:color="auto"/>
            <w:bottom w:val="none" w:sz="0" w:space="0" w:color="auto"/>
            <w:right w:val="none" w:sz="0" w:space="0" w:color="auto"/>
          </w:divBdr>
        </w:div>
        <w:div w:id="758331350">
          <w:marLeft w:val="480"/>
          <w:marRight w:val="0"/>
          <w:marTop w:val="0"/>
          <w:marBottom w:val="0"/>
          <w:divBdr>
            <w:top w:val="none" w:sz="0" w:space="0" w:color="auto"/>
            <w:left w:val="none" w:sz="0" w:space="0" w:color="auto"/>
            <w:bottom w:val="none" w:sz="0" w:space="0" w:color="auto"/>
            <w:right w:val="none" w:sz="0" w:space="0" w:color="auto"/>
          </w:divBdr>
        </w:div>
        <w:div w:id="516237155">
          <w:marLeft w:val="480"/>
          <w:marRight w:val="0"/>
          <w:marTop w:val="0"/>
          <w:marBottom w:val="0"/>
          <w:divBdr>
            <w:top w:val="none" w:sz="0" w:space="0" w:color="auto"/>
            <w:left w:val="none" w:sz="0" w:space="0" w:color="auto"/>
            <w:bottom w:val="none" w:sz="0" w:space="0" w:color="auto"/>
            <w:right w:val="none" w:sz="0" w:space="0" w:color="auto"/>
          </w:divBdr>
        </w:div>
        <w:div w:id="510342469">
          <w:marLeft w:val="480"/>
          <w:marRight w:val="0"/>
          <w:marTop w:val="0"/>
          <w:marBottom w:val="0"/>
          <w:divBdr>
            <w:top w:val="none" w:sz="0" w:space="0" w:color="auto"/>
            <w:left w:val="none" w:sz="0" w:space="0" w:color="auto"/>
            <w:bottom w:val="none" w:sz="0" w:space="0" w:color="auto"/>
            <w:right w:val="none" w:sz="0" w:space="0" w:color="auto"/>
          </w:divBdr>
        </w:div>
        <w:div w:id="729160759">
          <w:marLeft w:val="480"/>
          <w:marRight w:val="0"/>
          <w:marTop w:val="0"/>
          <w:marBottom w:val="0"/>
          <w:divBdr>
            <w:top w:val="none" w:sz="0" w:space="0" w:color="auto"/>
            <w:left w:val="none" w:sz="0" w:space="0" w:color="auto"/>
            <w:bottom w:val="none" w:sz="0" w:space="0" w:color="auto"/>
            <w:right w:val="none" w:sz="0" w:space="0" w:color="auto"/>
          </w:divBdr>
        </w:div>
        <w:div w:id="1994285894">
          <w:marLeft w:val="480"/>
          <w:marRight w:val="0"/>
          <w:marTop w:val="0"/>
          <w:marBottom w:val="0"/>
          <w:divBdr>
            <w:top w:val="none" w:sz="0" w:space="0" w:color="auto"/>
            <w:left w:val="none" w:sz="0" w:space="0" w:color="auto"/>
            <w:bottom w:val="none" w:sz="0" w:space="0" w:color="auto"/>
            <w:right w:val="none" w:sz="0" w:space="0" w:color="auto"/>
          </w:divBdr>
        </w:div>
        <w:div w:id="585575305">
          <w:marLeft w:val="480"/>
          <w:marRight w:val="0"/>
          <w:marTop w:val="0"/>
          <w:marBottom w:val="0"/>
          <w:divBdr>
            <w:top w:val="none" w:sz="0" w:space="0" w:color="auto"/>
            <w:left w:val="none" w:sz="0" w:space="0" w:color="auto"/>
            <w:bottom w:val="none" w:sz="0" w:space="0" w:color="auto"/>
            <w:right w:val="none" w:sz="0" w:space="0" w:color="auto"/>
          </w:divBdr>
        </w:div>
        <w:div w:id="852572331">
          <w:marLeft w:val="480"/>
          <w:marRight w:val="0"/>
          <w:marTop w:val="0"/>
          <w:marBottom w:val="0"/>
          <w:divBdr>
            <w:top w:val="none" w:sz="0" w:space="0" w:color="auto"/>
            <w:left w:val="none" w:sz="0" w:space="0" w:color="auto"/>
            <w:bottom w:val="none" w:sz="0" w:space="0" w:color="auto"/>
            <w:right w:val="none" w:sz="0" w:space="0" w:color="auto"/>
          </w:divBdr>
        </w:div>
        <w:div w:id="414981425">
          <w:marLeft w:val="480"/>
          <w:marRight w:val="0"/>
          <w:marTop w:val="0"/>
          <w:marBottom w:val="0"/>
          <w:divBdr>
            <w:top w:val="none" w:sz="0" w:space="0" w:color="auto"/>
            <w:left w:val="none" w:sz="0" w:space="0" w:color="auto"/>
            <w:bottom w:val="none" w:sz="0" w:space="0" w:color="auto"/>
            <w:right w:val="none" w:sz="0" w:space="0" w:color="auto"/>
          </w:divBdr>
        </w:div>
        <w:div w:id="1886600294">
          <w:marLeft w:val="480"/>
          <w:marRight w:val="0"/>
          <w:marTop w:val="0"/>
          <w:marBottom w:val="0"/>
          <w:divBdr>
            <w:top w:val="none" w:sz="0" w:space="0" w:color="auto"/>
            <w:left w:val="none" w:sz="0" w:space="0" w:color="auto"/>
            <w:bottom w:val="none" w:sz="0" w:space="0" w:color="auto"/>
            <w:right w:val="none" w:sz="0" w:space="0" w:color="auto"/>
          </w:divBdr>
        </w:div>
        <w:div w:id="1053507024">
          <w:marLeft w:val="480"/>
          <w:marRight w:val="0"/>
          <w:marTop w:val="0"/>
          <w:marBottom w:val="0"/>
          <w:divBdr>
            <w:top w:val="none" w:sz="0" w:space="0" w:color="auto"/>
            <w:left w:val="none" w:sz="0" w:space="0" w:color="auto"/>
            <w:bottom w:val="none" w:sz="0" w:space="0" w:color="auto"/>
            <w:right w:val="none" w:sz="0" w:space="0" w:color="auto"/>
          </w:divBdr>
        </w:div>
        <w:div w:id="1978802120">
          <w:marLeft w:val="480"/>
          <w:marRight w:val="0"/>
          <w:marTop w:val="0"/>
          <w:marBottom w:val="0"/>
          <w:divBdr>
            <w:top w:val="none" w:sz="0" w:space="0" w:color="auto"/>
            <w:left w:val="none" w:sz="0" w:space="0" w:color="auto"/>
            <w:bottom w:val="none" w:sz="0" w:space="0" w:color="auto"/>
            <w:right w:val="none" w:sz="0" w:space="0" w:color="auto"/>
          </w:divBdr>
        </w:div>
        <w:div w:id="1553275395">
          <w:marLeft w:val="480"/>
          <w:marRight w:val="0"/>
          <w:marTop w:val="0"/>
          <w:marBottom w:val="0"/>
          <w:divBdr>
            <w:top w:val="none" w:sz="0" w:space="0" w:color="auto"/>
            <w:left w:val="none" w:sz="0" w:space="0" w:color="auto"/>
            <w:bottom w:val="none" w:sz="0" w:space="0" w:color="auto"/>
            <w:right w:val="none" w:sz="0" w:space="0" w:color="auto"/>
          </w:divBdr>
        </w:div>
        <w:div w:id="2078361251">
          <w:marLeft w:val="480"/>
          <w:marRight w:val="0"/>
          <w:marTop w:val="0"/>
          <w:marBottom w:val="0"/>
          <w:divBdr>
            <w:top w:val="none" w:sz="0" w:space="0" w:color="auto"/>
            <w:left w:val="none" w:sz="0" w:space="0" w:color="auto"/>
            <w:bottom w:val="none" w:sz="0" w:space="0" w:color="auto"/>
            <w:right w:val="none" w:sz="0" w:space="0" w:color="auto"/>
          </w:divBdr>
        </w:div>
        <w:div w:id="46613606">
          <w:marLeft w:val="480"/>
          <w:marRight w:val="0"/>
          <w:marTop w:val="0"/>
          <w:marBottom w:val="0"/>
          <w:divBdr>
            <w:top w:val="none" w:sz="0" w:space="0" w:color="auto"/>
            <w:left w:val="none" w:sz="0" w:space="0" w:color="auto"/>
            <w:bottom w:val="none" w:sz="0" w:space="0" w:color="auto"/>
            <w:right w:val="none" w:sz="0" w:space="0" w:color="auto"/>
          </w:divBdr>
        </w:div>
        <w:div w:id="689261783">
          <w:marLeft w:val="480"/>
          <w:marRight w:val="0"/>
          <w:marTop w:val="0"/>
          <w:marBottom w:val="0"/>
          <w:divBdr>
            <w:top w:val="none" w:sz="0" w:space="0" w:color="auto"/>
            <w:left w:val="none" w:sz="0" w:space="0" w:color="auto"/>
            <w:bottom w:val="none" w:sz="0" w:space="0" w:color="auto"/>
            <w:right w:val="none" w:sz="0" w:space="0" w:color="auto"/>
          </w:divBdr>
        </w:div>
        <w:div w:id="1874683505">
          <w:marLeft w:val="480"/>
          <w:marRight w:val="0"/>
          <w:marTop w:val="0"/>
          <w:marBottom w:val="0"/>
          <w:divBdr>
            <w:top w:val="none" w:sz="0" w:space="0" w:color="auto"/>
            <w:left w:val="none" w:sz="0" w:space="0" w:color="auto"/>
            <w:bottom w:val="none" w:sz="0" w:space="0" w:color="auto"/>
            <w:right w:val="none" w:sz="0" w:space="0" w:color="auto"/>
          </w:divBdr>
        </w:div>
        <w:div w:id="318774542">
          <w:marLeft w:val="480"/>
          <w:marRight w:val="0"/>
          <w:marTop w:val="0"/>
          <w:marBottom w:val="0"/>
          <w:divBdr>
            <w:top w:val="none" w:sz="0" w:space="0" w:color="auto"/>
            <w:left w:val="none" w:sz="0" w:space="0" w:color="auto"/>
            <w:bottom w:val="none" w:sz="0" w:space="0" w:color="auto"/>
            <w:right w:val="none" w:sz="0" w:space="0" w:color="auto"/>
          </w:divBdr>
        </w:div>
        <w:div w:id="573853454">
          <w:marLeft w:val="480"/>
          <w:marRight w:val="0"/>
          <w:marTop w:val="0"/>
          <w:marBottom w:val="0"/>
          <w:divBdr>
            <w:top w:val="none" w:sz="0" w:space="0" w:color="auto"/>
            <w:left w:val="none" w:sz="0" w:space="0" w:color="auto"/>
            <w:bottom w:val="none" w:sz="0" w:space="0" w:color="auto"/>
            <w:right w:val="none" w:sz="0" w:space="0" w:color="auto"/>
          </w:divBdr>
        </w:div>
        <w:div w:id="1840078089">
          <w:marLeft w:val="480"/>
          <w:marRight w:val="0"/>
          <w:marTop w:val="0"/>
          <w:marBottom w:val="0"/>
          <w:divBdr>
            <w:top w:val="none" w:sz="0" w:space="0" w:color="auto"/>
            <w:left w:val="none" w:sz="0" w:space="0" w:color="auto"/>
            <w:bottom w:val="none" w:sz="0" w:space="0" w:color="auto"/>
            <w:right w:val="none" w:sz="0" w:space="0" w:color="auto"/>
          </w:divBdr>
        </w:div>
        <w:div w:id="926501269">
          <w:marLeft w:val="480"/>
          <w:marRight w:val="0"/>
          <w:marTop w:val="0"/>
          <w:marBottom w:val="0"/>
          <w:divBdr>
            <w:top w:val="none" w:sz="0" w:space="0" w:color="auto"/>
            <w:left w:val="none" w:sz="0" w:space="0" w:color="auto"/>
            <w:bottom w:val="none" w:sz="0" w:space="0" w:color="auto"/>
            <w:right w:val="none" w:sz="0" w:space="0" w:color="auto"/>
          </w:divBdr>
        </w:div>
        <w:div w:id="1984389273">
          <w:marLeft w:val="480"/>
          <w:marRight w:val="0"/>
          <w:marTop w:val="0"/>
          <w:marBottom w:val="0"/>
          <w:divBdr>
            <w:top w:val="none" w:sz="0" w:space="0" w:color="auto"/>
            <w:left w:val="none" w:sz="0" w:space="0" w:color="auto"/>
            <w:bottom w:val="none" w:sz="0" w:space="0" w:color="auto"/>
            <w:right w:val="none" w:sz="0" w:space="0" w:color="auto"/>
          </w:divBdr>
        </w:div>
        <w:div w:id="2048219203">
          <w:marLeft w:val="480"/>
          <w:marRight w:val="0"/>
          <w:marTop w:val="0"/>
          <w:marBottom w:val="0"/>
          <w:divBdr>
            <w:top w:val="none" w:sz="0" w:space="0" w:color="auto"/>
            <w:left w:val="none" w:sz="0" w:space="0" w:color="auto"/>
            <w:bottom w:val="none" w:sz="0" w:space="0" w:color="auto"/>
            <w:right w:val="none" w:sz="0" w:space="0" w:color="auto"/>
          </w:divBdr>
        </w:div>
        <w:div w:id="468132079">
          <w:marLeft w:val="480"/>
          <w:marRight w:val="0"/>
          <w:marTop w:val="0"/>
          <w:marBottom w:val="0"/>
          <w:divBdr>
            <w:top w:val="none" w:sz="0" w:space="0" w:color="auto"/>
            <w:left w:val="none" w:sz="0" w:space="0" w:color="auto"/>
            <w:bottom w:val="none" w:sz="0" w:space="0" w:color="auto"/>
            <w:right w:val="none" w:sz="0" w:space="0" w:color="auto"/>
          </w:divBdr>
        </w:div>
        <w:div w:id="259678097">
          <w:marLeft w:val="480"/>
          <w:marRight w:val="0"/>
          <w:marTop w:val="0"/>
          <w:marBottom w:val="0"/>
          <w:divBdr>
            <w:top w:val="none" w:sz="0" w:space="0" w:color="auto"/>
            <w:left w:val="none" w:sz="0" w:space="0" w:color="auto"/>
            <w:bottom w:val="none" w:sz="0" w:space="0" w:color="auto"/>
            <w:right w:val="none" w:sz="0" w:space="0" w:color="auto"/>
          </w:divBdr>
        </w:div>
      </w:divsChild>
    </w:div>
    <w:div w:id="1864593946">
      <w:bodyDiv w:val="1"/>
      <w:marLeft w:val="0"/>
      <w:marRight w:val="0"/>
      <w:marTop w:val="0"/>
      <w:marBottom w:val="0"/>
      <w:divBdr>
        <w:top w:val="none" w:sz="0" w:space="0" w:color="auto"/>
        <w:left w:val="none" w:sz="0" w:space="0" w:color="auto"/>
        <w:bottom w:val="none" w:sz="0" w:space="0" w:color="auto"/>
        <w:right w:val="none" w:sz="0" w:space="0" w:color="auto"/>
      </w:divBdr>
    </w:div>
    <w:div w:id="1865170432">
      <w:bodyDiv w:val="1"/>
      <w:marLeft w:val="0"/>
      <w:marRight w:val="0"/>
      <w:marTop w:val="0"/>
      <w:marBottom w:val="0"/>
      <w:divBdr>
        <w:top w:val="none" w:sz="0" w:space="0" w:color="auto"/>
        <w:left w:val="none" w:sz="0" w:space="0" w:color="auto"/>
        <w:bottom w:val="none" w:sz="0" w:space="0" w:color="auto"/>
        <w:right w:val="none" w:sz="0" w:space="0" w:color="auto"/>
      </w:divBdr>
    </w:div>
    <w:div w:id="1866676360">
      <w:bodyDiv w:val="1"/>
      <w:marLeft w:val="0"/>
      <w:marRight w:val="0"/>
      <w:marTop w:val="0"/>
      <w:marBottom w:val="0"/>
      <w:divBdr>
        <w:top w:val="none" w:sz="0" w:space="0" w:color="auto"/>
        <w:left w:val="none" w:sz="0" w:space="0" w:color="auto"/>
        <w:bottom w:val="none" w:sz="0" w:space="0" w:color="auto"/>
        <w:right w:val="none" w:sz="0" w:space="0" w:color="auto"/>
      </w:divBdr>
    </w:div>
    <w:div w:id="1867055415">
      <w:bodyDiv w:val="1"/>
      <w:marLeft w:val="0"/>
      <w:marRight w:val="0"/>
      <w:marTop w:val="0"/>
      <w:marBottom w:val="0"/>
      <w:divBdr>
        <w:top w:val="none" w:sz="0" w:space="0" w:color="auto"/>
        <w:left w:val="none" w:sz="0" w:space="0" w:color="auto"/>
        <w:bottom w:val="none" w:sz="0" w:space="0" w:color="auto"/>
        <w:right w:val="none" w:sz="0" w:space="0" w:color="auto"/>
      </w:divBdr>
    </w:div>
    <w:div w:id="1868058257">
      <w:bodyDiv w:val="1"/>
      <w:marLeft w:val="0"/>
      <w:marRight w:val="0"/>
      <w:marTop w:val="0"/>
      <w:marBottom w:val="0"/>
      <w:divBdr>
        <w:top w:val="none" w:sz="0" w:space="0" w:color="auto"/>
        <w:left w:val="none" w:sz="0" w:space="0" w:color="auto"/>
        <w:bottom w:val="none" w:sz="0" w:space="0" w:color="auto"/>
        <w:right w:val="none" w:sz="0" w:space="0" w:color="auto"/>
      </w:divBdr>
      <w:divsChild>
        <w:div w:id="1263341619">
          <w:marLeft w:val="480"/>
          <w:marRight w:val="0"/>
          <w:marTop w:val="0"/>
          <w:marBottom w:val="0"/>
          <w:divBdr>
            <w:top w:val="none" w:sz="0" w:space="0" w:color="auto"/>
            <w:left w:val="none" w:sz="0" w:space="0" w:color="auto"/>
            <w:bottom w:val="none" w:sz="0" w:space="0" w:color="auto"/>
            <w:right w:val="none" w:sz="0" w:space="0" w:color="auto"/>
          </w:divBdr>
        </w:div>
        <w:div w:id="172653815">
          <w:marLeft w:val="480"/>
          <w:marRight w:val="0"/>
          <w:marTop w:val="0"/>
          <w:marBottom w:val="0"/>
          <w:divBdr>
            <w:top w:val="none" w:sz="0" w:space="0" w:color="auto"/>
            <w:left w:val="none" w:sz="0" w:space="0" w:color="auto"/>
            <w:bottom w:val="none" w:sz="0" w:space="0" w:color="auto"/>
            <w:right w:val="none" w:sz="0" w:space="0" w:color="auto"/>
          </w:divBdr>
        </w:div>
        <w:div w:id="1290092737">
          <w:marLeft w:val="480"/>
          <w:marRight w:val="0"/>
          <w:marTop w:val="0"/>
          <w:marBottom w:val="0"/>
          <w:divBdr>
            <w:top w:val="none" w:sz="0" w:space="0" w:color="auto"/>
            <w:left w:val="none" w:sz="0" w:space="0" w:color="auto"/>
            <w:bottom w:val="none" w:sz="0" w:space="0" w:color="auto"/>
            <w:right w:val="none" w:sz="0" w:space="0" w:color="auto"/>
          </w:divBdr>
        </w:div>
        <w:div w:id="1083377235">
          <w:marLeft w:val="480"/>
          <w:marRight w:val="0"/>
          <w:marTop w:val="0"/>
          <w:marBottom w:val="0"/>
          <w:divBdr>
            <w:top w:val="none" w:sz="0" w:space="0" w:color="auto"/>
            <w:left w:val="none" w:sz="0" w:space="0" w:color="auto"/>
            <w:bottom w:val="none" w:sz="0" w:space="0" w:color="auto"/>
            <w:right w:val="none" w:sz="0" w:space="0" w:color="auto"/>
          </w:divBdr>
        </w:div>
        <w:div w:id="559482422">
          <w:marLeft w:val="480"/>
          <w:marRight w:val="0"/>
          <w:marTop w:val="0"/>
          <w:marBottom w:val="0"/>
          <w:divBdr>
            <w:top w:val="none" w:sz="0" w:space="0" w:color="auto"/>
            <w:left w:val="none" w:sz="0" w:space="0" w:color="auto"/>
            <w:bottom w:val="none" w:sz="0" w:space="0" w:color="auto"/>
            <w:right w:val="none" w:sz="0" w:space="0" w:color="auto"/>
          </w:divBdr>
        </w:div>
        <w:div w:id="1344553323">
          <w:marLeft w:val="480"/>
          <w:marRight w:val="0"/>
          <w:marTop w:val="0"/>
          <w:marBottom w:val="0"/>
          <w:divBdr>
            <w:top w:val="none" w:sz="0" w:space="0" w:color="auto"/>
            <w:left w:val="none" w:sz="0" w:space="0" w:color="auto"/>
            <w:bottom w:val="none" w:sz="0" w:space="0" w:color="auto"/>
            <w:right w:val="none" w:sz="0" w:space="0" w:color="auto"/>
          </w:divBdr>
        </w:div>
        <w:div w:id="1222057368">
          <w:marLeft w:val="480"/>
          <w:marRight w:val="0"/>
          <w:marTop w:val="0"/>
          <w:marBottom w:val="0"/>
          <w:divBdr>
            <w:top w:val="none" w:sz="0" w:space="0" w:color="auto"/>
            <w:left w:val="none" w:sz="0" w:space="0" w:color="auto"/>
            <w:bottom w:val="none" w:sz="0" w:space="0" w:color="auto"/>
            <w:right w:val="none" w:sz="0" w:space="0" w:color="auto"/>
          </w:divBdr>
        </w:div>
        <w:div w:id="1378778673">
          <w:marLeft w:val="480"/>
          <w:marRight w:val="0"/>
          <w:marTop w:val="0"/>
          <w:marBottom w:val="0"/>
          <w:divBdr>
            <w:top w:val="none" w:sz="0" w:space="0" w:color="auto"/>
            <w:left w:val="none" w:sz="0" w:space="0" w:color="auto"/>
            <w:bottom w:val="none" w:sz="0" w:space="0" w:color="auto"/>
            <w:right w:val="none" w:sz="0" w:space="0" w:color="auto"/>
          </w:divBdr>
        </w:div>
        <w:div w:id="1563102242">
          <w:marLeft w:val="480"/>
          <w:marRight w:val="0"/>
          <w:marTop w:val="0"/>
          <w:marBottom w:val="0"/>
          <w:divBdr>
            <w:top w:val="none" w:sz="0" w:space="0" w:color="auto"/>
            <w:left w:val="none" w:sz="0" w:space="0" w:color="auto"/>
            <w:bottom w:val="none" w:sz="0" w:space="0" w:color="auto"/>
            <w:right w:val="none" w:sz="0" w:space="0" w:color="auto"/>
          </w:divBdr>
        </w:div>
        <w:div w:id="232158073">
          <w:marLeft w:val="480"/>
          <w:marRight w:val="0"/>
          <w:marTop w:val="0"/>
          <w:marBottom w:val="0"/>
          <w:divBdr>
            <w:top w:val="none" w:sz="0" w:space="0" w:color="auto"/>
            <w:left w:val="none" w:sz="0" w:space="0" w:color="auto"/>
            <w:bottom w:val="none" w:sz="0" w:space="0" w:color="auto"/>
            <w:right w:val="none" w:sz="0" w:space="0" w:color="auto"/>
          </w:divBdr>
        </w:div>
        <w:div w:id="225847642">
          <w:marLeft w:val="480"/>
          <w:marRight w:val="0"/>
          <w:marTop w:val="0"/>
          <w:marBottom w:val="0"/>
          <w:divBdr>
            <w:top w:val="none" w:sz="0" w:space="0" w:color="auto"/>
            <w:left w:val="none" w:sz="0" w:space="0" w:color="auto"/>
            <w:bottom w:val="none" w:sz="0" w:space="0" w:color="auto"/>
            <w:right w:val="none" w:sz="0" w:space="0" w:color="auto"/>
          </w:divBdr>
        </w:div>
        <w:div w:id="1996302376">
          <w:marLeft w:val="480"/>
          <w:marRight w:val="0"/>
          <w:marTop w:val="0"/>
          <w:marBottom w:val="0"/>
          <w:divBdr>
            <w:top w:val="none" w:sz="0" w:space="0" w:color="auto"/>
            <w:left w:val="none" w:sz="0" w:space="0" w:color="auto"/>
            <w:bottom w:val="none" w:sz="0" w:space="0" w:color="auto"/>
            <w:right w:val="none" w:sz="0" w:space="0" w:color="auto"/>
          </w:divBdr>
        </w:div>
        <w:div w:id="719013917">
          <w:marLeft w:val="480"/>
          <w:marRight w:val="0"/>
          <w:marTop w:val="0"/>
          <w:marBottom w:val="0"/>
          <w:divBdr>
            <w:top w:val="none" w:sz="0" w:space="0" w:color="auto"/>
            <w:left w:val="none" w:sz="0" w:space="0" w:color="auto"/>
            <w:bottom w:val="none" w:sz="0" w:space="0" w:color="auto"/>
            <w:right w:val="none" w:sz="0" w:space="0" w:color="auto"/>
          </w:divBdr>
        </w:div>
        <w:div w:id="593131908">
          <w:marLeft w:val="480"/>
          <w:marRight w:val="0"/>
          <w:marTop w:val="0"/>
          <w:marBottom w:val="0"/>
          <w:divBdr>
            <w:top w:val="none" w:sz="0" w:space="0" w:color="auto"/>
            <w:left w:val="none" w:sz="0" w:space="0" w:color="auto"/>
            <w:bottom w:val="none" w:sz="0" w:space="0" w:color="auto"/>
            <w:right w:val="none" w:sz="0" w:space="0" w:color="auto"/>
          </w:divBdr>
        </w:div>
        <w:div w:id="1740209391">
          <w:marLeft w:val="480"/>
          <w:marRight w:val="0"/>
          <w:marTop w:val="0"/>
          <w:marBottom w:val="0"/>
          <w:divBdr>
            <w:top w:val="none" w:sz="0" w:space="0" w:color="auto"/>
            <w:left w:val="none" w:sz="0" w:space="0" w:color="auto"/>
            <w:bottom w:val="none" w:sz="0" w:space="0" w:color="auto"/>
            <w:right w:val="none" w:sz="0" w:space="0" w:color="auto"/>
          </w:divBdr>
        </w:div>
        <w:div w:id="2128967565">
          <w:marLeft w:val="480"/>
          <w:marRight w:val="0"/>
          <w:marTop w:val="0"/>
          <w:marBottom w:val="0"/>
          <w:divBdr>
            <w:top w:val="none" w:sz="0" w:space="0" w:color="auto"/>
            <w:left w:val="none" w:sz="0" w:space="0" w:color="auto"/>
            <w:bottom w:val="none" w:sz="0" w:space="0" w:color="auto"/>
            <w:right w:val="none" w:sz="0" w:space="0" w:color="auto"/>
          </w:divBdr>
        </w:div>
        <w:div w:id="340089719">
          <w:marLeft w:val="480"/>
          <w:marRight w:val="0"/>
          <w:marTop w:val="0"/>
          <w:marBottom w:val="0"/>
          <w:divBdr>
            <w:top w:val="none" w:sz="0" w:space="0" w:color="auto"/>
            <w:left w:val="none" w:sz="0" w:space="0" w:color="auto"/>
            <w:bottom w:val="none" w:sz="0" w:space="0" w:color="auto"/>
            <w:right w:val="none" w:sz="0" w:space="0" w:color="auto"/>
          </w:divBdr>
        </w:div>
        <w:div w:id="225802420">
          <w:marLeft w:val="480"/>
          <w:marRight w:val="0"/>
          <w:marTop w:val="0"/>
          <w:marBottom w:val="0"/>
          <w:divBdr>
            <w:top w:val="none" w:sz="0" w:space="0" w:color="auto"/>
            <w:left w:val="none" w:sz="0" w:space="0" w:color="auto"/>
            <w:bottom w:val="none" w:sz="0" w:space="0" w:color="auto"/>
            <w:right w:val="none" w:sz="0" w:space="0" w:color="auto"/>
          </w:divBdr>
        </w:div>
        <w:div w:id="960770361">
          <w:marLeft w:val="480"/>
          <w:marRight w:val="0"/>
          <w:marTop w:val="0"/>
          <w:marBottom w:val="0"/>
          <w:divBdr>
            <w:top w:val="none" w:sz="0" w:space="0" w:color="auto"/>
            <w:left w:val="none" w:sz="0" w:space="0" w:color="auto"/>
            <w:bottom w:val="none" w:sz="0" w:space="0" w:color="auto"/>
            <w:right w:val="none" w:sz="0" w:space="0" w:color="auto"/>
          </w:divBdr>
        </w:div>
        <w:div w:id="12460257">
          <w:marLeft w:val="480"/>
          <w:marRight w:val="0"/>
          <w:marTop w:val="0"/>
          <w:marBottom w:val="0"/>
          <w:divBdr>
            <w:top w:val="none" w:sz="0" w:space="0" w:color="auto"/>
            <w:left w:val="none" w:sz="0" w:space="0" w:color="auto"/>
            <w:bottom w:val="none" w:sz="0" w:space="0" w:color="auto"/>
            <w:right w:val="none" w:sz="0" w:space="0" w:color="auto"/>
          </w:divBdr>
        </w:div>
        <w:div w:id="1989170558">
          <w:marLeft w:val="480"/>
          <w:marRight w:val="0"/>
          <w:marTop w:val="0"/>
          <w:marBottom w:val="0"/>
          <w:divBdr>
            <w:top w:val="none" w:sz="0" w:space="0" w:color="auto"/>
            <w:left w:val="none" w:sz="0" w:space="0" w:color="auto"/>
            <w:bottom w:val="none" w:sz="0" w:space="0" w:color="auto"/>
            <w:right w:val="none" w:sz="0" w:space="0" w:color="auto"/>
          </w:divBdr>
        </w:div>
        <w:div w:id="1558709113">
          <w:marLeft w:val="480"/>
          <w:marRight w:val="0"/>
          <w:marTop w:val="0"/>
          <w:marBottom w:val="0"/>
          <w:divBdr>
            <w:top w:val="none" w:sz="0" w:space="0" w:color="auto"/>
            <w:left w:val="none" w:sz="0" w:space="0" w:color="auto"/>
            <w:bottom w:val="none" w:sz="0" w:space="0" w:color="auto"/>
            <w:right w:val="none" w:sz="0" w:space="0" w:color="auto"/>
          </w:divBdr>
        </w:div>
        <w:div w:id="1213730840">
          <w:marLeft w:val="480"/>
          <w:marRight w:val="0"/>
          <w:marTop w:val="0"/>
          <w:marBottom w:val="0"/>
          <w:divBdr>
            <w:top w:val="none" w:sz="0" w:space="0" w:color="auto"/>
            <w:left w:val="none" w:sz="0" w:space="0" w:color="auto"/>
            <w:bottom w:val="none" w:sz="0" w:space="0" w:color="auto"/>
            <w:right w:val="none" w:sz="0" w:space="0" w:color="auto"/>
          </w:divBdr>
        </w:div>
        <w:div w:id="2131393466">
          <w:marLeft w:val="480"/>
          <w:marRight w:val="0"/>
          <w:marTop w:val="0"/>
          <w:marBottom w:val="0"/>
          <w:divBdr>
            <w:top w:val="none" w:sz="0" w:space="0" w:color="auto"/>
            <w:left w:val="none" w:sz="0" w:space="0" w:color="auto"/>
            <w:bottom w:val="none" w:sz="0" w:space="0" w:color="auto"/>
            <w:right w:val="none" w:sz="0" w:space="0" w:color="auto"/>
          </w:divBdr>
        </w:div>
        <w:div w:id="1021201868">
          <w:marLeft w:val="480"/>
          <w:marRight w:val="0"/>
          <w:marTop w:val="0"/>
          <w:marBottom w:val="0"/>
          <w:divBdr>
            <w:top w:val="none" w:sz="0" w:space="0" w:color="auto"/>
            <w:left w:val="none" w:sz="0" w:space="0" w:color="auto"/>
            <w:bottom w:val="none" w:sz="0" w:space="0" w:color="auto"/>
            <w:right w:val="none" w:sz="0" w:space="0" w:color="auto"/>
          </w:divBdr>
        </w:div>
        <w:div w:id="704674031">
          <w:marLeft w:val="480"/>
          <w:marRight w:val="0"/>
          <w:marTop w:val="0"/>
          <w:marBottom w:val="0"/>
          <w:divBdr>
            <w:top w:val="none" w:sz="0" w:space="0" w:color="auto"/>
            <w:left w:val="none" w:sz="0" w:space="0" w:color="auto"/>
            <w:bottom w:val="none" w:sz="0" w:space="0" w:color="auto"/>
            <w:right w:val="none" w:sz="0" w:space="0" w:color="auto"/>
          </w:divBdr>
        </w:div>
        <w:div w:id="599073473">
          <w:marLeft w:val="480"/>
          <w:marRight w:val="0"/>
          <w:marTop w:val="0"/>
          <w:marBottom w:val="0"/>
          <w:divBdr>
            <w:top w:val="none" w:sz="0" w:space="0" w:color="auto"/>
            <w:left w:val="none" w:sz="0" w:space="0" w:color="auto"/>
            <w:bottom w:val="none" w:sz="0" w:space="0" w:color="auto"/>
            <w:right w:val="none" w:sz="0" w:space="0" w:color="auto"/>
          </w:divBdr>
        </w:div>
        <w:div w:id="1726484514">
          <w:marLeft w:val="480"/>
          <w:marRight w:val="0"/>
          <w:marTop w:val="0"/>
          <w:marBottom w:val="0"/>
          <w:divBdr>
            <w:top w:val="none" w:sz="0" w:space="0" w:color="auto"/>
            <w:left w:val="none" w:sz="0" w:space="0" w:color="auto"/>
            <w:bottom w:val="none" w:sz="0" w:space="0" w:color="auto"/>
            <w:right w:val="none" w:sz="0" w:space="0" w:color="auto"/>
          </w:divBdr>
        </w:div>
        <w:div w:id="1856382777">
          <w:marLeft w:val="480"/>
          <w:marRight w:val="0"/>
          <w:marTop w:val="0"/>
          <w:marBottom w:val="0"/>
          <w:divBdr>
            <w:top w:val="none" w:sz="0" w:space="0" w:color="auto"/>
            <w:left w:val="none" w:sz="0" w:space="0" w:color="auto"/>
            <w:bottom w:val="none" w:sz="0" w:space="0" w:color="auto"/>
            <w:right w:val="none" w:sz="0" w:space="0" w:color="auto"/>
          </w:divBdr>
        </w:div>
        <w:div w:id="1211649688">
          <w:marLeft w:val="480"/>
          <w:marRight w:val="0"/>
          <w:marTop w:val="0"/>
          <w:marBottom w:val="0"/>
          <w:divBdr>
            <w:top w:val="none" w:sz="0" w:space="0" w:color="auto"/>
            <w:left w:val="none" w:sz="0" w:space="0" w:color="auto"/>
            <w:bottom w:val="none" w:sz="0" w:space="0" w:color="auto"/>
            <w:right w:val="none" w:sz="0" w:space="0" w:color="auto"/>
          </w:divBdr>
        </w:div>
        <w:div w:id="863595992">
          <w:marLeft w:val="480"/>
          <w:marRight w:val="0"/>
          <w:marTop w:val="0"/>
          <w:marBottom w:val="0"/>
          <w:divBdr>
            <w:top w:val="none" w:sz="0" w:space="0" w:color="auto"/>
            <w:left w:val="none" w:sz="0" w:space="0" w:color="auto"/>
            <w:bottom w:val="none" w:sz="0" w:space="0" w:color="auto"/>
            <w:right w:val="none" w:sz="0" w:space="0" w:color="auto"/>
          </w:divBdr>
        </w:div>
        <w:div w:id="312564614">
          <w:marLeft w:val="480"/>
          <w:marRight w:val="0"/>
          <w:marTop w:val="0"/>
          <w:marBottom w:val="0"/>
          <w:divBdr>
            <w:top w:val="none" w:sz="0" w:space="0" w:color="auto"/>
            <w:left w:val="none" w:sz="0" w:space="0" w:color="auto"/>
            <w:bottom w:val="none" w:sz="0" w:space="0" w:color="auto"/>
            <w:right w:val="none" w:sz="0" w:space="0" w:color="auto"/>
          </w:divBdr>
        </w:div>
        <w:div w:id="921259129">
          <w:marLeft w:val="480"/>
          <w:marRight w:val="0"/>
          <w:marTop w:val="0"/>
          <w:marBottom w:val="0"/>
          <w:divBdr>
            <w:top w:val="none" w:sz="0" w:space="0" w:color="auto"/>
            <w:left w:val="none" w:sz="0" w:space="0" w:color="auto"/>
            <w:bottom w:val="none" w:sz="0" w:space="0" w:color="auto"/>
            <w:right w:val="none" w:sz="0" w:space="0" w:color="auto"/>
          </w:divBdr>
        </w:div>
        <w:div w:id="1394114493">
          <w:marLeft w:val="480"/>
          <w:marRight w:val="0"/>
          <w:marTop w:val="0"/>
          <w:marBottom w:val="0"/>
          <w:divBdr>
            <w:top w:val="none" w:sz="0" w:space="0" w:color="auto"/>
            <w:left w:val="none" w:sz="0" w:space="0" w:color="auto"/>
            <w:bottom w:val="none" w:sz="0" w:space="0" w:color="auto"/>
            <w:right w:val="none" w:sz="0" w:space="0" w:color="auto"/>
          </w:divBdr>
        </w:div>
        <w:div w:id="590235774">
          <w:marLeft w:val="480"/>
          <w:marRight w:val="0"/>
          <w:marTop w:val="0"/>
          <w:marBottom w:val="0"/>
          <w:divBdr>
            <w:top w:val="none" w:sz="0" w:space="0" w:color="auto"/>
            <w:left w:val="none" w:sz="0" w:space="0" w:color="auto"/>
            <w:bottom w:val="none" w:sz="0" w:space="0" w:color="auto"/>
            <w:right w:val="none" w:sz="0" w:space="0" w:color="auto"/>
          </w:divBdr>
        </w:div>
        <w:div w:id="897664708">
          <w:marLeft w:val="480"/>
          <w:marRight w:val="0"/>
          <w:marTop w:val="0"/>
          <w:marBottom w:val="0"/>
          <w:divBdr>
            <w:top w:val="none" w:sz="0" w:space="0" w:color="auto"/>
            <w:left w:val="none" w:sz="0" w:space="0" w:color="auto"/>
            <w:bottom w:val="none" w:sz="0" w:space="0" w:color="auto"/>
            <w:right w:val="none" w:sz="0" w:space="0" w:color="auto"/>
          </w:divBdr>
        </w:div>
        <w:div w:id="1912931916">
          <w:marLeft w:val="480"/>
          <w:marRight w:val="0"/>
          <w:marTop w:val="0"/>
          <w:marBottom w:val="0"/>
          <w:divBdr>
            <w:top w:val="none" w:sz="0" w:space="0" w:color="auto"/>
            <w:left w:val="none" w:sz="0" w:space="0" w:color="auto"/>
            <w:bottom w:val="none" w:sz="0" w:space="0" w:color="auto"/>
            <w:right w:val="none" w:sz="0" w:space="0" w:color="auto"/>
          </w:divBdr>
        </w:div>
        <w:div w:id="141698247">
          <w:marLeft w:val="480"/>
          <w:marRight w:val="0"/>
          <w:marTop w:val="0"/>
          <w:marBottom w:val="0"/>
          <w:divBdr>
            <w:top w:val="none" w:sz="0" w:space="0" w:color="auto"/>
            <w:left w:val="none" w:sz="0" w:space="0" w:color="auto"/>
            <w:bottom w:val="none" w:sz="0" w:space="0" w:color="auto"/>
            <w:right w:val="none" w:sz="0" w:space="0" w:color="auto"/>
          </w:divBdr>
        </w:div>
        <w:div w:id="2016492849">
          <w:marLeft w:val="480"/>
          <w:marRight w:val="0"/>
          <w:marTop w:val="0"/>
          <w:marBottom w:val="0"/>
          <w:divBdr>
            <w:top w:val="none" w:sz="0" w:space="0" w:color="auto"/>
            <w:left w:val="none" w:sz="0" w:space="0" w:color="auto"/>
            <w:bottom w:val="none" w:sz="0" w:space="0" w:color="auto"/>
            <w:right w:val="none" w:sz="0" w:space="0" w:color="auto"/>
          </w:divBdr>
        </w:div>
        <w:div w:id="534853761">
          <w:marLeft w:val="480"/>
          <w:marRight w:val="0"/>
          <w:marTop w:val="0"/>
          <w:marBottom w:val="0"/>
          <w:divBdr>
            <w:top w:val="none" w:sz="0" w:space="0" w:color="auto"/>
            <w:left w:val="none" w:sz="0" w:space="0" w:color="auto"/>
            <w:bottom w:val="none" w:sz="0" w:space="0" w:color="auto"/>
            <w:right w:val="none" w:sz="0" w:space="0" w:color="auto"/>
          </w:divBdr>
        </w:div>
        <w:div w:id="1238588099">
          <w:marLeft w:val="480"/>
          <w:marRight w:val="0"/>
          <w:marTop w:val="0"/>
          <w:marBottom w:val="0"/>
          <w:divBdr>
            <w:top w:val="none" w:sz="0" w:space="0" w:color="auto"/>
            <w:left w:val="none" w:sz="0" w:space="0" w:color="auto"/>
            <w:bottom w:val="none" w:sz="0" w:space="0" w:color="auto"/>
            <w:right w:val="none" w:sz="0" w:space="0" w:color="auto"/>
          </w:divBdr>
        </w:div>
        <w:div w:id="477692377">
          <w:marLeft w:val="480"/>
          <w:marRight w:val="0"/>
          <w:marTop w:val="0"/>
          <w:marBottom w:val="0"/>
          <w:divBdr>
            <w:top w:val="none" w:sz="0" w:space="0" w:color="auto"/>
            <w:left w:val="none" w:sz="0" w:space="0" w:color="auto"/>
            <w:bottom w:val="none" w:sz="0" w:space="0" w:color="auto"/>
            <w:right w:val="none" w:sz="0" w:space="0" w:color="auto"/>
          </w:divBdr>
        </w:div>
        <w:div w:id="1783917540">
          <w:marLeft w:val="480"/>
          <w:marRight w:val="0"/>
          <w:marTop w:val="0"/>
          <w:marBottom w:val="0"/>
          <w:divBdr>
            <w:top w:val="none" w:sz="0" w:space="0" w:color="auto"/>
            <w:left w:val="none" w:sz="0" w:space="0" w:color="auto"/>
            <w:bottom w:val="none" w:sz="0" w:space="0" w:color="auto"/>
            <w:right w:val="none" w:sz="0" w:space="0" w:color="auto"/>
          </w:divBdr>
        </w:div>
        <w:div w:id="815990903">
          <w:marLeft w:val="480"/>
          <w:marRight w:val="0"/>
          <w:marTop w:val="0"/>
          <w:marBottom w:val="0"/>
          <w:divBdr>
            <w:top w:val="none" w:sz="0" w:space="0" w:color="auto"/>
            <w:left w:val="none" w:sz="0" w:space="0" w:color="auto"/>
            <w:bottom w:val="none" w:sz="0" w:space="0" w:color="auto"/>
            <w:right w:val="none" w:sz="0" w:space="0" w:color="auto"/>
          </w:divBdr>
        </w:div>
        <w:div w:id="1329020568">
          <w:marLeft w:val="480"/>
          <w:marRight w:val="0"/>
          <w:marTop w:val="0"/>
          <w:marBottom w:val="0"/>
          <w:divBdr>
            <w:top w:val="none" w:sz="0" w:space="0" w:color="auto"/>
            <w:left w:val="none" w:sz="0" w:space="0" w:color="auto"/>
            <w:bottom w:val="none" w:sz="0" w:space="0" w:color="auto"/>
            <w:right w:val="none" w:sz="0" w:space="0" w:color="auto"/>
          </w:divBdr>
        </w:div>
        <w:div w:id="1748110016">
          <w:marLeft w:val="480"/>
          <w:marRight w:val="0"/>
          <w:marTop w:val="0"/>
          <w:marBottom w:val="0"/>
          <w:divBdr>
            <w:top w:val="none" w:sz="0" w:space="0" w:color="auto"/>
            <w:left w:val="none" w:sz="0" w:space="0" w:color="auto"/>
            <w:bottom w:val="none" w:sz="0" w:space="0" w:color="auto"/>
            <w:right w:val="none" w:sz="0" w:space="0" w:color="auto"/>
          </w:divBdr>
        </w:div>
        <w:div w:id="2138452028">
          <w:marLeft w:val="480"/>
          <w:marRight w:val="0"/>
          <w:marTop w:val="0"/>
          <w:marBottom w:val="0"/>
          <w:divBdr>
            <w:top w:val="none" w:sz="0" w:space="0" w:color="auto"/>
            <w:left w:val="none" w:sz="0" w:space="0" w:color="auto"/>
            <w:bottom w:val="none" w:sz="0" w:space="0" w:color="auto"/>
            <w:right w:val="none" w:sz="0" w:space="0" w:color="auto"/>
          </w:divBdr>
        </w:div>
        <w:div w:id="1932397133">
          <w:marLeft w:val="480"/>
          <w:marRight w:val="0"/>
          <w:marTop w:val="0"/>
          <w:marBottom w:val="0"/>
          <w:divBdr>
            <w:top w:val="none" w:sz="0" w:space="0" w:color="auto"/>
            <w:left w:val="none" w:sz="0" w:space="0" w:color="auto"/>
            <w:bottom w:val="none" w:sz="0" w:space="0" w:color="auto"/>
            <w:right w:val="none" w:sz="0" w:space="0" w:color="auto"/>
          </w:divBdr>
        </w:div>
        <w:div w:id="818495072">
          <w:marLeft w:val="480"/>
          <w:marRight w:val="0"/>
          <w:marTop w:val="0"/>
          <w:marBottom w:val="0"/>
          <w:divBdr>
            <w:top w:val="none" w:sz="0" w:space="0" w:color="auto"/>
            <w:left w:val="none" w:sz="0" w:space="0" w:color="auto"/>
            <w:bottom w:val="none" w:sz="0" w:space="0" w:color="auto"/>
            <w:right w:val="none" w:sz="0" w:space="0" w:color="auto"/>
          </w:divBdr>
        </w:div>
        <w:div w:id="252934814">
          <w:marLeft w:val="480"/>
          <w:marRight w:val="0"/>
          <w:marTop w:val="0"/>
          <w:marBottom w:val="0"/>
          <w:divBdr>
            <w:top w:val="none" w:sz="0" w:space="0" w:color="auto"/>
            <w:left w:val="none" w:sz="0" w:space="0" w:color="auto"/>
            <w:bottom w:val="none" w:sz="0" w:space="0" w:color="auto"/>
            <w:right w:val="none" w:sz="0" w:space="0" w:color="auto"/>
          </w:divBdr>
        </w:div>
        <w:div w:id="435714742">
          <w:marLeft w:val="480"/>
          <w:marRight w:val="0"/>
          <w:marTop w:val="0"/>
          <w:marBottom w:val="0"/>
          <w:divBdr>
            <w:top w:val="none" w:sz="0" w:space="0" w:color="auto"/>
            <w:left w:val="none" w:sz="0" w:space="0" w:color="auto"/>
            <w:bottom w:val="none" w:sz="0" w:space="0" w:color="auto"/>
            <w:right w:val="none" w:sz="0" w:space="0" w:color="auto"/>
          </w:divBdr>
        </w:div>
        <w:div w:id="1145045497">
          <w:marLeft w:val="480"/>
          <w:marRight w:val="0"/>
          <w:marTop w:val="0"/>
          <w:marBottom w:val="0"/>
          <w:divBdr>
            <w:top w:val="none" w:sz="0" w:space="0" w:color="auto"/>
            <w:left w:val="none" w:sz="0" w:space="0" w:color="auto"/>
            <w:bottom w:val="none" w:sz="0" w:space="0" w:color="auto"/>
            <w:right w:val="none" w:sz="0" w:space="0" w:color="auto"/>
          </w:divBdr>
        </w:div>
        <w:div w:id="1033654509">
          <w:marLeft w:val="480"/>
          <w:marRight w:val="0"/>
          <w:marTop w:val="0"/>
          <w:marBottom w:val="0"/>
          <w:divBdr>
            <w:top w:val="none" w:sz="0" w:space="0" w:color="auto"/>
            <w:left w:val="none" w:sz="0" w:space="0" w:color="auto"/>
            <w:bottom w:val="none" w:sz="0" w:space="0" w:color="auto"/>
            <w:right w:val="none" w:sz="0" w:space="0" w:color="auto"/>
          </w:divBdr>
        </w:div>
        <w:div w:id="646932804">
          <w:marLeft w:val="480"/>
          <w:marRight w:val="0"/>
          <w:marTop w:val="0"/>
          <w:marBottom w:val="0"/>
          <w:divBdr>
            <w:top w:val="none" w:sz="0" w:space="0" w:color="auto"/>
            <w:left w:val="none" w:sz="0" w:space="0" w:color="auto"/>
            <w:bottom w:val="none" w:sz="0" w:space="0" w:color="auto"/>
            <w:right w:val="none" w:sz="0" w:space="0" w:color="auto"/>
          </w:divBdr>
        </w:div>
        <w:div w:id="2055612873">
          <w:marLeft w:val="480"/>
          <w:marRight w:val="0"/>
          <w:marTop w:val="0"/>
          <w:marBottom w:val="0"/>
          <w:divBdr>
            <w:top w:val="none" w:sz="0" w:space="0" w:color="auto"/>
            <w:left w:val="none" w:sz="0" w:space="0" w:color="auto"/>
            <w:bottom w:val="none" w:sz="0" w:space="0" w:color="auto"/>
            <w:right w:val="none" w:sz="0" w:space="0" w:color="auto"/>
          </w:divBdr>
        </w:div>
        <w:div w:id="422459178">
          <w:marLeft w:val="480"/>
          <w:marRight w:val="0"/>
          <w:marTop w:val="0"/>
          <w:marBottom w:val="0"/>
          <w:divBdr>
            <w:top w:val="none" w:sz="0" w:space="0" w:color="auto"/>
            <w:left w:val="none" w:sz="0" w:space="0" w:color="auto"/>
            <w:bottom w:val="none" w:sz="0" w:space="0" w:color="auto"/>
            <w:right w:val="none" w:sz="0" w:space="0" w:color="auto"/>
          </w:divBdr>
        </w:div>
      </w:divsChild>
    </w:div>
    <w:div w:id="1869830068">
      <w:bodyDiv w:val="1"/>
      <w:marLeft w:val="0"/>
      <w:marRight w:val="0"/>
      <w:marTop w:val="0"/>
      <w:marBottom w:val="0"/>
      <w:divBdr>
        <w:top w:val="none" w:sz="0" w:space="0" w:color="auto"/>
        <w:left w:val="none" w:sz="0" w:space="0" w:color="auto"/>
        <w:bottom w:val="none" w:sz="0" w:space="0" w:color="auto"/>
        <w:right w:val="none" w:sz="0" w:space="0" w:color="auto"/>
      </w:divBdr>
    </w:div>
    <w:div w:id="1870138382">
      <w:bodyDiv w:val="1"/>
      <w:marLeft w:val="0"/>
      <w:marRight w:val="0"/>
      <w:marTop w:val="0"/>
      <w:marBottom w:val="0"/>
      <w:divBdr>
        <w:top w:val="none" w:sz="0" w:space="0" w:color="auto"/>
        <w:left w:val="none" w:sz="0" w:space="0" w:color="auto"/>
        <w:bottom w:val="none" w:sz="0" w:space="0" w:color="auto"/>
        <w:right w:val="none" w:sz="0" w:space="0" w:color="auto"/>
      </w:divBdr>
      <w:divsChild>
        <w:div w:id="2082752538">
          <w:marLeft w:val="480"/>
          <w:marRight w:val="0"/>
          <w:marTop w:val="0"/>
          <w:marBottom w:val="0"/>
          <w:divBdr>
            <w:top w:val="none" w:sz="0" w:space="0" w:color="auto"/>
            <w:left w:val="none" w:sz="0" w:space="0" w:color="auto"/>
            <w:bottom w:val="none" w:sz="0" w:space="0" w:color="auto"/>
            <w:right w:val="none" w:sz="0" w:space="0" w:color="auto"/>
          </w:divBdr>
        </w:div>
        <w:div w:id="476191532">
          <w:marLeft w:val="480"/>
          <w:marRight w:val="0"/>
          <w:marTop w:val="0"/>
          <w:marBottom w:val="0"/>
          <w:divBdr>
            <w:top w:val="none" w:sz="0" w:space="0" w:color="auto"/>
            <w:left w:val="none" w:sz="0" w:space="0" w:color="auto"/>
            <w:bottom w:val="none" w:sz="0" w:space="0" w:color="auto"/>
            <w:right w:val="none" w:sz="0" w:space="0" w:color="auto"/>
          </w:divBdr>
        </w:div>
        <w:div w:id="2040817692">
          <w:marLeft w:val="480"/>
          <w:marRight w:val="0"/>
          <w:marTop w:val="0"/>
          <w:marBottom w:val="0"/>
          <w:divBdr>
            <w:top w:val="none" w:sz="0" w:space="0" w:color="auto"/>
            <w:left w:val="none" w:sz="0" w:space="0" w:color="auto"/>
            <w:bottom w:val="none" w:sz="0" w:space="0" w:color="auto"/>
            <w:right w:val="none" w:sz="0" w:space="0" w:color="auto"/>
          </w:divBdr>
        </w:div>
        <w:div w:id="321196937">
          <w:marLeft w:val="480"/>
          <w:marRight w:val="0"/>
          <w:marTop w:val="0"/>
          <w:marBottom w:val="0"/>
          <w:divBdr>
            <w:top w:val="none" w:sz="0" w:space="0" w:color="auto"/>
            <w:left w:val="none" w:sz="0" w:space="0" w:color="auto"/>
            <w:bottom w:val="none" w:sz="0" w:space="0" w:color="auto"/>
            <w:right w:val="none" w:sz="0" w:space="0" w:color="auto"/>
          </w:divBdr>
        </w:div>
        <w:div w:id="2035769645">
          <w:marLeft w:val="480"/>
          <w:marRight w:val="0"/>
          <w:marTop w:val="0"/>
          <w:marBottom w:val="0"/>
          <w:divBdr>
            <w:top w:val="none" w:sz="0" w:space="0" w:color="auto"/>
            <w:left w:val="none" w:sz="0" w:space="0" w:color="auto"/>
            <w:bottom w:val="none" w:sz="0" w:space="0" w:color="auto"/>
            <w:right w:val="none" w:sz="0" w:space="0" w:color="auto"/>
          </w:divBdr>
        </w:div>
        <w:div w:id="452597848">
          <w:marLeft w:val="480"/>
          <w:marRight w:val="0"/>
          <w:marTop w:val="0"/>
          <w:marBottom w:val="0"/>
          <w:divBdr>
            <w:top w:val="none" w:sz="0" w:space="0" w:color="auto"/>
            <w:left w:val="none" w:sz="0" w:space="0" w:color="auto"/>
            <w:bottom w:val="none" w:sz="0" w:space="0" w:color="auto"/>
            <w:right w:val="none" w:sz="0" w:space="0" w:color="auto"/>
          </w:divBdr>
        </w:div>
        <w:div w:id="1763910560">
          <w:marLeft w:val="480"/>
          <w:marRight w:val="0"/>
          <w:marTop w:val="0"/>
          <w:marBottom w:val="0"/>
          <w:divBdr>
            <w:top w:val="none" w:sz="0" w:space="0" w:color="auto"/>
            <w:left w:val="none" w:sz="0" w:space="0" w:color="auto"/>
            <w:bottom w:val="none" w:sz="0" w:space="0" w:color="auto"/>
            <w:right w:val="none" w:sz="0" w:space="0" w:color="auto"/>
          </w:divBdr>
        </w:div>
        <w:div w:id="1052458505">
          <w:marLeft w:val="480"/>
          <w:marRight w:val="0"/>
          <w:marTop w:val="0"/>
          <w:marBottom w:val="0"/>
          <w:divBdr>
            <w:top w:val="none" w:sz="0" w:space="0" w:color="auto"/>
            <w:left w:val="none" w:sz="0" w:space="0" w:color="auto"/>
            <w:bottom w:val="none" w:sz="0" w:space="0" w:color="auto"/>
            <w:right w:val="none" w:sz="0" w:space="0" w:color="auto"/>
          </w:divBdr>
        </w:div>
        <w:div w:id="195387854">
          <w:marLeft w:val="480"/>
          <w:marRight w:val="0"/>
          <w:marTop w:val="0"/>
          <w:marBottom w:val="0"/>
          <w:divBdr>
            <w:top w:val="none" w:sz="0" w:space="0" w:color="auto"/>
            <w:left w:val="none" w:sz="0" w:space="0" w:color="auto"/>
            <w:bottom w:val="none" w:sz="0" w:space="0" w:color="auto"/>
            <w:right w:val="none" w:sz="0" w:space="0" w:color="auto"/>
          </w:divBdr>
        </w:div>
        <w:div w:id="890073920">
          <w:marLeft w:val="480"/>
          <w:marRight w:val="0"/>
          <w:marTop w:val="0"/>
          <w:marBottom w:val="0"/>
          <w:divBdr>
            <w:top w:val="none" w:sz="0" w:space="0" w:color="auto"/>
            <w:left w:val="none" w:sz="0" w:space="0" w:color="auto"/>
            <w:bottom w:val="none" w:sz="0" w:space="0" w:color="auto"/>
            <w:right w:val="none" w:sz="0" w:space="0" w:color="auto"/>
          </w:divBdr>
        </w:div>
        <w:div w:id="331370397">
          <w:marLeft w:val="480"/>
          <w:marRight w:val="0"/>
          <w:marTop w:val="0"/>
          <w:marBottom w:val="0"/>
          <w:divBdr>
            <w:top w:val="none" w:sz="0" w:space="0" w:color="auto"/>
            <w:left w:val="none" w:sz="0" w:space="0" w:color="auto"/>
            <w:bottom w:val="none" w:sz="0" w:space="0" w:color="auto"/>
            <w:right w:val="none" w:sz="0" w:space="0" w:color="auto"/>
          </w:divBdr>
        </w:div>
        <w:div w:id="1297099983">
          <w:marLeft w:val="480"/>
          <w:marRight w:val="0"/>
          <w:marTop w:val="0"/>
          <w:marBottom w:val="0"/>
          <w:divBdr>
            <w:top w:val="none" w:sz="0" w:space="0" w:color="auto"/>
            <w:left w:val="none" w:sz="0" w:space="0" w:color="auto"/>
            <w:bottom w:val="none" w:sz="0" w:space="0" w:color="auto"/>
            <w:right w:val="none" w:sz="0" w:space="0" w:color="auto"/>
          </w:divBdr>
        </w:div>
        <w:div w:id="134494204">
          <w:marLeft w:val="480"/>
          <w:marRight w:val="0"/>
          <w:marTop w:val="0"/>
          <w:marBottom w:val="0"/>
          <w:divBdr>
            <w:top w:val="none" w:sz="0" w:space="0" w:color="auto"/>
            <w:left w:val="none" w:sz="0" w:space="0" w:color="auto"/>
            <w:bottom w:val="none" w:sz="0" w:space="0" w:color="auto"/>
            <w:right w:val="none" w:sz="0" w:space="0" w:color="auto"/>
          </w:divBdr>
        </w:div>
        <w:div w:id="1604339396">
          <w:marLeft w:val="480"/>
          <w:marRight w:val="0"/>
          <w:marTop w:val="0"/>
          <w:marBottom w:val="0"/>
          <w:divBdr>
            <w:top w:val="none" w:sz="0" w:space="0" w:color="auto"/>
            <w:left w:val="none" w:sz="0" w:space="0" w:color="auto"/>
            <w:bottom w:val="none" w:sz="0" w:space="0" w:color="auto"/>
            <w:right w:val="none" w:sz="0" w:space="0" w:color="auto"/>
          </w:divBdr>
        </w:div>
        <w:div w:id="1865513423">
          <w:marLeft w:val="480"/>
          <w:marRight w:val="0"/>
          <w:marTop w:val="0"/>
          <w:marBottom w:val="0"/>
          <w:divBdr>
            <w:top w:val="none" w:sz="0" w:space="0" w:color="auto"/>
            <w:left w:val="none" w:sz="0" w:space="0" w:color="auto"/>
            <w:bottom w:val="none" w:sz="0" w:space="0" w:color="auto"/>
            <w:right w:val="none" w:sz="0" w:space="0" w:color="auto"/>
          </w:divBdr>
        </w:div>
        <w:div w:id="699208322">
          <w:marLeft w:val="480"/>
          <w:marRight w:val="0"/>
          <w:marTop w:val="0"/>
          <w:marBottom w:val="0"/>
          <w:divBdr>
            <w:top w:val="none" w:sz="0" w:space="0" w:color="auto"/>
            <w:left w:val="none" w:sz="0" w:space="0" w:color="auto"/>
            <w:bottom w:val="none" w:sz="0" w:space="0" w:color="auto"/>
            <w:right w:val="none" w:sz="0" w:space="0" w:color="auto"/>
          </w:divBdr>
        </w:div>
        <w:div w:id="503935129">
          <w:marLeft w:val="480"/>
          <w:marRight w:val="0"/>
          <w:marTop w:val="0"/>
          <w:marBottom w:val="0"/>
          <w:divBdr>
            <w:top w:val="none" w:sz="0" w:space="0" w:color="auto"/>
            <w:left w:val="none" w:sz="0" w:space="0" w:color="auto"/>
            <w:bottom w:val="none" w:sz="0" w:space="0" w:color="auto"/>
            <w:right w:val="none" w:sz="0" w:space="0" w:color="auto"/>
          </w:divBdr>
        </w:div>
        <w:div w:id="1404991031">
          <w:marLeft w:val="480"/>
          <w:marRight w:val="0"/>
          <w:marTop w:val="0"/>
          <w:marBottom w:val="0"/>
          <w:divBdr>
            <w:top w:val="none" w:sz="0" w:space="0" w:color="auto"/>
            <w:left w:val="none" w:sz="0" w:space="0" w:color="auto"/>
            <w:bottom w:val="none" w:sz="0" w:space="0" w:color="auto"/>
            <w:right w:val="none" w:sz="0" w:space="0" w:color="auto"/>
          </w:divBdr>
        </w:div>
        <w:div w:id="1354529122">
          <w:marLeft w:val="480"/>
          <w:marRight w:val="0"/>
          <w:marTop w:val="0"/>
          <w:marBottom w:val="0"/>
          <w:divBdr>
            <w:top w:val="none" w:sz="0" w:space="0" w:color="auto"/>
            <w:left w:val="none" w:sz="0" w:space="0" w:color="auto"/>
            <w:bottom w:val="none" w:sz="0" w:space="0" w:color="auto"/>
            <w:right w:val="none" w:sz="0" w:space="0" w:color="auto"/>
          </w:divBdr>
        </w:div>
        <w:div w:id="1491291254">
          <w:marLeft w:val="480"/>
          <w:marRight w:val="0"/>
          <w:marTop w:val="0"/>
          <w:marBottom w:val="0"/>
          <w:divBdr>
            <w:top w:val="none" w:sz="0" w:space="0" w:color="auto"/>
            <w:left w:val="none" w:sz="0" w:space="0" w:color="auto"/>
            <w:bottom w:val="none" w:sz="0" w:space="0" w:color="auto"/>
            <w:right w:val="none" w:sz="0" w:space="0" w:color="auto"/>
          </w:divBdr>
        </w:div>
        <w:div w:id="1984388978">
          <w:marLeft w:val="480"/>
          <w:marRight w:val="0"/>
          <w:marTop w:val="0"/>
          <w:marBottom w:val="0"/>
          <w:divBdr>
            <w:top w:val="none" w:sz="0" w:space="0" w:color="auto"/>
            <w:left w:val="none" w:sz="0" w:space="0" w:color="auto"/>
            <w:bottom w:val="none" w:sz="0" w:space="0" w:color="auto"/>
            <w:right w:val="none" w:sz="0" w:space="0" w:color="auto"/>
          </w:divBdr>
        </w:div>
        <w:div w:id="717358091">
          <w:marLeft w:val="480"/>
          <w:marRight w:val="0"/>
          <w:marTop w:val="0"/>
          <w:marBottom w:val="0"/>
          <w:divBdr>
            <w:top w:val="none" w:sz="0" w:space="0" w:color="auto"/>
            <w:left w:val="none" w:sz="0" w:space="0" w:color="auto"/>
            <w:bottom w:val="none" w:sz="0" w:space="0" w:color="auto"/>
            <w:right w:val="none" w:sz="0" w:space="0" w:color="auto"/>
          </w:divBdr>
        </w:div>
        <w:div w:id="364452469">
          <w:marLeft w:val="480"/>
          <w:marRight w:val="0"/>
          <w:marTop w:val="0"/>
          <w:marBottom w:val="0"/>
          <w:divBdr>
            <w:top w:val="none" w:sz="0" w:space="0" w:color="auto"/>
            <w:left w:val="none" w:sz="0" w:space="0" w:color="auto"/>
            <w:bottom w:val="none" w:sz="0" w:space="0" w:color="auto"/>
            <w:right w:val="none" w:sz="0" w:space="0" w:color="auto"/>
          </w:divBdr>
        </w:div>
        <w:div w:id="165823067">
          <w:marLeft w:val="480"/>
          <w:marRight w:val="0"/>
          <w:marTop w:val="0"/>
          <w:marBottom w:val="0"/>
          <w:divBdr>
            <w:top w:val="none" w:sz="0" w:space="0" w:color="auto"/>
            <w:left w:val="none" w:sz="0" w:space="0" w:color="auto"/>
            <w:bottom w:val="none" w:sz="0" w:space="0" w:color="auto"/>
            <w:right w:val="none" w:sz="0" w:space="0" w:color="auto"/>
          </w:divBdr>
        </w:div>
        <w:div w:id="1229460036">
          <w:marLeft w:val="480"/>
          <w:marRight w:val="0"/>
          <w:marTop w:val="0"/>
          <w:marBottom w:val="0"/>
          <w:divBdr>
            <w:top w:val="none" w:sz="0" w:space="0" w:color="auto"/>
            <w:left w:val="none" w:sz="0" w:space="0" w:color="auto"/>
            <w:bottom w:val="none" w:sz="0" w:space="0" w:color="auto"/>
            <w:right w:val="none" w:sz="0" w:space="0" w:color="auto"/>
          </w:divBdr>
        </w:div>
        <w:div w:id="1332637205">
          <w:marLeft w:val="480"/>
          <w:marRight w:val="0"/>
          <w:marTop w:val="0"/>
          <w:marBottom w:val="0"/>
          <w:divBdr>
            <w:top w:val="none" w:sz="0" w:space="0" w:color="auto"/>
            <w:left w:val="none" w:sz="0" w:space="0" w:color="auto"/>
            <w:bottom w:val="none" w:sz="0" w:space="0" w:color="auto"/>
            <w:right w:val="none" w:sz="0" w:space="0" w:color="auto"/>
          </w:divBdr>
        </w:div>
        <w:div w:id="1320429189">
          <w:marLeft w:val="480"/>
          <w:marRight w:val="0"/>
          <w:marTop w:val="0"/>
          <w:marBottom w:val="0"/>
          <w:divBdr>
            <w:top w:val="none" w:sz="0" w:space="0" w:color="auto"/>
            <w:left w:val="none" w:sz="0" w:space="0" w:color="auto"/>
            <w:bottom w:val="none" w:sz="0" w:space="0" w:color="auto"/>
            <w:right w:val="none" w:sz="0" w:space="0" w:color="auto"/>
          </w:divBdr>
        </w:div>
        <w:div w:id="1490827891">
          <w:marLeft w:val="480"/>
          <w:marRight w:val="0"/>
          <w:marTop w:val="0"/>
          <w:marBottom w:val="0"/>
          <w:divBdr>
            <w:top w:val="none" w:sz="0" w:space="0" w:color="auto"/>
            <w:left w:val="none" w:sz="0" w:space="0" w:color="auto"/>
            <w:bottom w:val="none" w:sz="0" w:space="0" w:color="auto"/>
            <w:right w:val="none" w:sz="0" w:space="0" w:color="auto"/>
          </w:divBdr>
        </w:div>
        <w:div w:id="1933470658">
          <w:marLeft w:val="480"/>
          <w:marRight w:val="0"/>
          <w:marTop w:val="0"/>
          <w:marBottom w:val="0"/>
          <w:divBdr>
            <w:top w:val="none" w:sz="0" w:space="0" w:color="auto"/>
            <w:left w:val="none" w:sz="0" w:space="0" w:color="auto"/>
            <w:bottom w:val="none" w:sz="0" w:space="0" w:color="auto"/>
            <w:right w:val="none" w:sz="0" w:space="0" w:color="auto"/>
          </w:divBdr>
        </w:div>
        <w:div w:id="301347981">
          <w:marLeft w:val="480"/>
          <w:marRight w:val="0"/>
          <w:marTop w:val="0"/>
          <w:marBottom w:val="0"/>
          <w:divBdr>
            <w:top w:val="none" w:sz="0" w:space="0" w:color="auto"/>
            <w:left w:val="none" w:sz="0" w:space="0" w:color="auto"/>
            <w:bottom w:val="none" w:sz="0" w:space="0" w:color="auto"/>
            <w:right w:val="none" w:sz="0" w:space="0" w:color="auto"/>
          </w:divBdr>
        </w:div>
        <w:div w:id="266547942">
          <w:marLeft w:val="480"/>
          <w:marRight w:val="0"/>
          <w:marTop w:val="0"/>
          <w:marBottom w:val="0"/>
          <w:divBdr>
            <w:top w:val="none" w:sz="0" w:space="0" w:color="auto"/>
            <w:left w:val="none" w:sz="0" w:space="0" w:color="auto"/>
            <w:bottom w:val="none" w:sz="0" w:space="0" w:color="auto"/>
            <w:right w:val="none" w:sz="0" w:space="0" w:color="auto"/>
          </w:divBdr>
        </w:div>
        <w:div w:id="1229924413">
          <w:marLeft w:val="480"/>
          <w:marRight w:val="0"/>
          <w:marTop w:val="0"/>
          <w:marBottom w:val="0"/>
          <w:divBdr>
            <w:top w:val="none" w:sz="0" w:space="0" w:color="auto"/>
            <w:left w:val="none" w:sz="0" w:space="0" w:color="auto"/>
            <w:bottom w:val="none" w:sz="0" w:space="0" w:color="auto"/>
            <w:right w:val="none" w:sz="0" w:space="0" w:color="auto"/>
          </w:divBdr>
        </w:div>
        <w:div w:id="1081829297">
          <w:marLeft w:val="480"/>
          <w:marRight w:val="0"/>
          <w:marTop w:val="0"/>
          <w:marBottom w:val="0"/>
          <w:divBdr>
            <w:top w:val="none" w:sz="0" w:space="0" w:color="auto"/>
            <w:left w:val="none" w:sz="0" w:space="0" w:color="auto"/>
            <w:bottom w:val="none" w:sz="0" w:space="0" w:color="auto"/>
            <w:right w:val="none" w:sz="0" w:space="0" w:color="auto"/>
          </w:divBdr>
        </w:div>
        <w:div w:id="387384343">
          <w:marLeft w:val="480"/>
          <w:marRight w:val="0"/>
          <w:marTop w:val="0"/>
          <w:marBottom w:val="0"/>
          <w:divBdr>
            <w:top w:val="none" w:sz="0" w:space="0" w:color="auto"/>
            <w:left w:val="none" w:sz="0" w:space="0" w:color="auto"/>
            <w:bottom w:val="none" w:sz="0" w:space="0" w:color="auto"/>
            <w:right w:val="none" w:sz="0" w:space="0" w:color="auto"/>
          </w:divBdr>
        </w:div>
        <w:div w:id="1837186516">
          <w:marLeft w:val="480"/>
          <w:marRight w:val="0"/>
          <w:marTop w:val="0"/>
          <w:marBottom w:val="0"/>
          <w:divBdr>
            <w:top w:val="none" w:sz="0" w:space="0" w:color="auto"/>
            <w:left w:val="none" w:sz="0" w:space="0" w:color="auto"/>
            <w:bottom w:val="none" w:sz="0" w:space="0" w:color="auto"/>
            <w:right w:val="none" w:sz="0" w:space="0" w:color="auto"/>
          </w:divBdr>
        </w:div>
        <w:div w:id="25565932">
          <w:marLeft w:val="480"/>
          <w:marRight w:val="0"/>
          <w:marTop w:val="0"/>
          <w:marBottom w:val="0"/>
          <w:divBdr>
            <w:top w:val="none" w:sz="0" w:space="0" w:color="auto"/>
            <w:left w:val="none" w:sz="0" w:space="0" w:color="auto"/>
            <w:bottom w:val="none" w:sz="0" w:space="0" w:color="auto"/>
            <w:right w:val="none" w:sz="0" w:space="0" w:color="auto"/>
          </w:divBdr>
        </w:div>
        <w:div w:id="1869566728">
          <w:marLeft w:val="480"/>
          <w:marRight w:val="0"/>
          <w:marTop w:val="0"/>
          <w:marBottom w:val="0"/>
          <w:divBdr>
            <w:top w:val="none" w:sz="0" w:space="0" w:color="auto"/>
            <w:left w:val="none" w:sz="0" w:space="0" w:color="auto"/>
            <w:bottom w:val="none" w:sz="0" w:space="0" w:color="auto"/>
            <w:right w:val="none" w:sz="0" w:space="0" w:color="auto"/>
          </w:divBdr>
        </w:div>
        <w:div w:id="1784810405">
          <w:marLeft w:val="480"/>
          <w:marRight w:val="0"/>
          <w:marTop w:val="0"/>
          <w:marBottom w:val="0"/>
          <w:divBdr>
            <w:top w:val="none" w:sz="0" w:space="0" w:color="auto"/>
            <w:left w:val="none" w:sz="0" w:space="0" w:color="auto"/>
            <w:bottom w:val="none" w:sz="0" w:space="0" w:color="auto"/>
            <w:right w:val="none" w:sz="0" w:space="0" w:color="auto"/>
          </w:divBdr>
        </w:div>
        <w:div w:id="957419020">
          <w:marLeft w:val="480"/>
          <w:marRight w:val="0"/>
          <w:marTop w:val="0"/>
          <w:marBottom w:val="0"/>
          <w:divBdr>
            <w:top w:val="none" w:sz="0" w:space="0" w:color="auto"/>
            <w:left w:val="none" w:sz="0" w:space="0" w:color="auto"/>
            <w:bottom w:val="none" w:sz="0" w:space="0" w:color="auto"/>
            <w:right w:val="none" w:sz="0" w:space="0" w:color="auto"/>
          </w:divBdr>
        </w:div>
        <w:div w:id="1883324837">
          <w:marLeft w:val="480"/>
          <w:marRight w:val="0"/>
          <w:marTop w:val="0"/>
          <w:marBottom w:val="0"/>
          <w:divBdr>
            <w:top w:val="none" w:sz="0" w:space="0" w:color="auto"/>
            <w:left w:val="none" w:sz="0" w:space="0" w:color="auto"/>
            <w:bottom w:val="none" w:sz="0" w:space="0" w:color="auto"/>
            <w:right w:val="none" w:sz="0" w:space="0" w:color="auto"/>
          </w:divBdr>
        </w:div>
        <w:div w:id="1881236109">
          <w:marLeft w:val="480"/>
          <w:marRight w:val="0"/>
          <w:marTop w:val="0"/>
          <w:marBottom w:val="0"/>
          <w:divBdr>
            <w:top w:val="none" w:sz="0" w:space="0" w:color="auto"/>
            <w:left w:val="none" w:sz="0" w:space="0" w:color="auto"/>
            <w:bottom w:val="none" w:sz="0" w:space="0" w:color="auto"/>
            <w:right w:val="none" w:sz="0" w:space="0" w:color="auto"/>
          </w:divBdr>
        </w:div>
        <w:div w:id="1913856322">
          <w:marLeft w:val="480"/>
          <w:marRight w:val="0"/>
          <w:marTop w:val="0"/>
          <w:marBottom w:val="0"/>
          <w:divBdr>
            <w:top w:val="none" w:sz="0" w:space="0" w:color="auto"/>
            <w:left w:val="none" w:sz="0" w:space="0" w:color="auto"/>
            <w:bottom w:val="none" w:sz="0" w:space="0" w:color="auto"/>
            <w:right w:val="none" w:sz="0" w:space="0" w:color="auto"/>
          </w:divBdr>
        </w:div>
        <w:div w:id="1872372851">
          <w:marLeft w:val="480"/>
          <w:marRight w:val="0"/>
          <w:marTop w:val="0"/>
          <w:marBottom w:val="0"/>
          <w:divBdr>
            <w:top w:val="none" w:sz="0" w:space="0" w:color="auto"/>
            <w:left w:val="none" w:sz="0" w:space="0" w:color="auto"/>
            <w:bottom w:val="none" w:sz="0" w:space="0" w:color="auto"/>
            <w:right w:val="none" w:sz="0" w:space="0" w:color="auto"/>
          </w:divBdr>
        </w:div>
        <w:div w:id="1762530353">
          <w:marLeft w:val="480"/>
          <w:marRight w:val="0"/>
          <w:marTop w:val="0"/>
          <w:marBottom w:val="0"/>
          <w:divBdr>
            <w:top w:val="none" w:sz="0" w:space="0" w:color="auto"/>
            <w:left w:val="none" w:sz="0" w:space="0" w:color="auto"/>
            <w:bottom w:val="none" w:sz="0" w:space="0" w:color="auto"/>
            <w:right w:val="none" w:sz="0" w:space="0" w:color="auto"/>
          </w:divBdr>
        </w:div>
        <w:div w:id="635717214">
          <w:marLeft w:val="480"/>
          <w:marRight w:val="0"/>
          <w:marTop w:val="0"/>
          <w:marBottom w:val="0"/>
          <w:divBdr>
            <w:top w:val="none" w:sz="0" w:space="0" w:color="auto"/>
            <w:left w:val="none" w:sz="0" w:space="0" w:color="auto"/>
            <w:bottom w:val="none" w:sz="0" w:space="0" w:color="auto"/>
            <w:right w:val="none" w:sz="0" w:space="0" w:color="auto"/>
          </w:divBdr>
        </w:div>
        <w:div w:id="483352665">
          <w:marLeft w:val="480"/>
          <w:marRight w:val="0"/>
          <w:marTop w:val="0"/>
          <w:marBottom w:val="0"/>
          <w:divBdr>
            <w:top w:val="none" w:sz="0" w:space="0" w:color="auto"/>
            <w:left w:val="none" w:sz="0" w:space="0" w:color="auto"/>
            <w:bottom w:val="none" w:sz="0" w:space="0" w:color="auto"/>
            <w:right w:val="none" w:sz="0" w:space="0" w:color="auto"/>
          </w:divBdr>
        </w:div>
        <w:div w:id="1698508168">
          <w:marLeft w:val="480"/>
          <w:marRight w:val="0"/>
          <w:marTop w:val="0"/>
          <w:marBottom w:val="0"/>
          <w:divBdr>
            <w:top w:val="none" w:sz="0" w:space="0" w:color="auto"/>
            <w:left w:val="none" w:sz="0" w:space="0" w:color="auto"/>
            <w:bottom w:val="none" w:sz="0" w:space="0" w:color="auto"/>
            <w:right w:val="none" w:sz="0" w:space="0" w:color="auto"/>
          </w:divBdr>
        </w:div>
        <w:div w:id="1349910974">
          <w:marLeft w:val="480"/>
          <w:marRight w:val="0"/>
          <w:marTop w:val="0"/>
          <w:marBottom w:val="0"/>
          <w:divBdr>
            <w:top w:val="none" w:sz="0" w:space="0" w:color="auto"/>
            <w:left w:val="none" w:sz="0" w:space="0" w:color="auto"/>
            <w:bottom w:val="none" w:sz="0" w:space="0" w:color="auto"/>
            <w:right w:val="none" w:sz="0" w:space="0" w:color="auto"/>
          </w:divBdr>
        </w:div>
        <w:div w:id="1491092295">
          <w:marLeft w:val="480"/>
          <w:marRight w:val="0"/>
          <w:marTop w:val="0"/>
          <w:marBottom w:val="0"/>
          <w:divBdr>
            <w:top w:val="none" w:sz="0" w:space="0" w:color="auto"/>
            <w:left w:val="none" w:sz="0" w:space="0" w:color="auto"/>
            <w:bottom w:val="none" w:sz="0" w:space="0" w:color="auto"/>
            <w:right w:val="none" w:sz="0" w:space="0" w:color="auto"/>
          </w:divBdr>
        </w:div>
        <w:div w:id="698362662">
          <w:marLeft w:val="480"/>
          <w:marRight w:val="0"/>
          <w:marTop w:val="0"/>
          <w:marBottom w:val="0"/>
          <w:divBdr>
            <w:top w:val="none" w:sz="0" w:space="0" w:color="auto"/>
            <w:left w:val="none" w:sz="0" w:space="0" w:color="auto"/>
            <w:bottom w:val="none" w:sz="0" w:space="0" w:color="auto"/>
            <w:right w:val="none" w:sz="0" w:space="0" w:color="auto"/>
          </w:divBdr>
        </w:div>
      </w:divsChild>
    </w:div>
    <w:div w:id="1870295137">
      <w:bodyDiv w:val="1"/>
      <w:marLeft w:val="0"/>
      <w:marRight w:val="0"/>
      <w:marTop w:val="0"/>
      <w:marBottom w:val="0"/>
      <w:divBdr>
        <w:top w:val="none" w:sz="0" w:space="0" w:color="auto"/>
        <w:left w:val="none" w:sz="0" w:space="0" w:color="auto"/>
        <w:bottom w:val="none" w:sz="0" w:space="0" w:color="auto"/>
        <w:right w:val="none" w:sz="0" w:space="0" w:color="auto"/>
      </w:divBdr>
    </w:div>
    <w:div w:id="1877426200">
      <w:bodyDiv w:val="1"/>
      <w:marLeft w:val="0"/>
      <w:marRight w:val="0"/>
      <w:marTop w:val="0"/>
      <w:marBottom w:val="0"/>
      <w:divBdr>
        <w:top w:val="none" w:sz="0" w:space="0" w:color="auto"/>
        <w:left w:val="none" w:sz="0" w:space="0" w:color="auto"/>
        <w:bottom w:val="none" w:sz="0" w:space="0" w:color="auto"/>
        <w:right w:val="none" w:sz="0" w:space="0" w:color="auto"/>
      </w:divBdr>
      <w:divsChild>
        <w:div w:id="582226828">
          <w:marLeft w:val="480"/>
          <w:marRight w:val="0"/>
          <w:marTop w:val="0"/>
          <w:marBottom w:val="0"/>
          <w:divBdr>
            <w:top w:val="none" w:sz="0" w:space="0" w:color="auto"/>
            <w:left w:val="none" w:sz="0" w:space="0" w:color="auto"/>
            <w:bottom w:val="none" w:sz="0" w:space="0" w:color="auto"/>
            <w:right w:val="none" w:sz="0" w:space="0" w:color="auto"/>
          </w:divBdr>
        </w:div>
        <w:div w:id="1805078807">
          <w:marLeft w:val="480"/>
          <w:marRight w:val="0"/>
          <w:marTop w:val="0"/>
          <w:marBottom w:val="0"/>
          <w:divBdr>
            <w:top w:val="none" w:sz="0" w:space="0" w:color="auto"/>
            <w:left w:val="none" w:sz="0" w:space="0" w:color="auto"/>
            <w:bottom w:val="none" w:sz="0" w:space="0" w:color="auto"/>
            <w:right w:val="none" w:sz="0" w:space="0" w:color="auto"/>
          </w:divBdr>
        </w:div>
        <w:div w:id="2126533223">
          <w:marLeft w:val="480"/>
          <w:marRight w:val="0"/>
          <w:marTop w:val="0"/>
          <w:marBottom w:val="0"/>
          <w:divBdr>
            <w:top w:val="none" w:sz="0" w:space="0" w:color="auto"/>
            <w:left w:val="none" w:sz="0" w:space="0" w:color="auto"/>
            <w:bottom w:val="none" w:sz="0" w:space="0" w:color="auto"/>
            <w:right w:val="none" w:sz="0" w:space="0" w:color="auto"/>
          </w:divBdr>
        </w:div>
        <w:div w:id="1316958389">
          <w:marLeft w:val="480"/>
          <w:marRight w:val="0"/>
          <w:marTop w:val="0"/>
          <w:marBottom w:val="0"/>
          <w:divBdr>
            <w:top w:val="none" w:sz="0" w:space="0" w:color="auto"/>
            <w:left w:val="none" w:sz="0" w:space="0" w:color="auto"/>
            <w:bottom w:val="none" w:sz="0" w:space="0" w:color="auto"/>
            <w:right w:val="none" w:sz="0" w:space="0" w:color="auto"/>
          </w:divBdr>
        </w:div>
        <w:div w:id="822307326">
          <w:marLeft w:val="480"/>
          <w:marRight w:val="0"/>
          <w:marTop w:val="0"/>
          <w:marBottom w:val="0"/>
          <w:divBdr>
            <w:top w:val="none" w:sz="0" w:space="0" w:color="auto"/>
            <w:left w:val="none" w:sz="0" w:space="0" w:color="auto"/>
            <w:bottom w:val="none" w:sz="0" w:space="0" w:color="auto"/>
            <w:right w:val="none" w:sz="0" w:space="0" w:color="auto"/>
          </w:divBdr>
        </w:div>
        <w:div w:id="1404260997">
          <w:marLeft w:val="480"/>
          <w:marRight w:val="0"/>
          <w:marTop w:val="0"/>
          <w:marBottom w:val="0"/>
          <w:divBdr>
            <w:top w:val="none" w:sz="0" w:space="0" w:color="auto"/>
            <w:left w:val="none" w:sz="0" w:space="0" w:color="auto"/>
            <w:bottom w:val="none" w:sz="0" w:space="0" w:color="auto"/>
            <w:right w:val="none" w:sz="0" w:space="0" w:color="auto"/>
          </w:divBdr>
        </w:div>
        <w:div w:id="1455638470">
          <w:marLeft w:val="480"/>
          <w:marRight w:val="0"/>
          <w:marTop w:val="0"/>
          <w:marBottom w:val="0"/>
          <w:divBdr>
            <w:top w:val="none" w:sz="0" w:space="0" w:color="auto"/>
            <w:left w:val="none" w:sz="0" w:space="0" w:color="auto"/>
            <w:bottom w:val="none" w:sz="0" w:space="0" w:color="auto"/>
            <w:right w:val="none" w:sz="0" w:space="0" w:color="auto"/>
          </w:divBdr>
        </w:div>
        <w:div w:id="654727370">
          <w:marLeft w:val="480"/>
          <w:marRight w:val="0"/>
          <w:marTop w:val="0"/>
          <w:marBottom w:val="0"/>
          <w:divBdr>
            <w:top w:val="none" w:sz="0" w:space="0" w:color="auto"/>
            <w:left w:val="none" w:sz="0" w:space="0" w:color="auto"/>
            <w:bottom w:val="none" w:sz="0" w:space="0" w:color="auto"/>
            <w:right w:val="none" w:sz="0" w:space="0" w:color="auto"/>
          </w:divBdr>
        </w:div>
        <w:div w:id="1915627799">
          <w:marLeft w:val="480"/>
          <w:marRight w:val="0"/>
          <w:marTop w:val="0"/>
          <w:marBottom w:val="0"/>
          <w:divBdr>
            <w:top w:val="none" w:sz="0" w:space="0" w:color="auto"/>
            <w:left w:val="none" w:sz="0" w:space="0" w:color="auto"/>
            <w:bottom w:val="none" w:sz="0" w:space="0" w:color="auto"/>
            <w:right w:val="none" w:sz="0" w:space="0" w:color="auto"/>
          </w:divBdr>
        </w:div>
        <w:div w:id="1583831248">
          <w:marLeft w:val="480"/>
          <w:marRight w:val="0"/>
          <w:marTop w:val="0"/>
          <w:marBottom w:val="0"/>
          <w:divBdr>
            <w:top w:val="none" w:sz="0" w:space="0" w:color="auto"/>
            <w:left w:val="none" w:sz="0" w:space="0" w:color="auto"/>
            <w:bottom w:val="none" w:sz="0" w:space="0" w:color="auto"/>
            <w:right w:val="none" w:sz="0" w:space="0" w:color="auto"/>
          </w:divBdr>
        </w:div>
        <w:div w:id="1127511200">
          <w:marLeft w:val="480"/>
          <w:marRight w:val="0"/>
          <w:marTop w:val="0"/>
          <w:marBottom w:val="0"/>
          <w:divBdr>
            <w:top w:val="none" w:sz="0" w:space="0" w:color="auto"/>
            <w:left w:val="none" w:sz="0" w:space="0" w:color="auto"/>
            <w:bottom w:val="none" w:sz="0" w:space="0" w:color="auto"/>
            <w:right w:val="none" w:sz="0" w:space="0" w:color="auto"/>
          </w:divBdr>
        </w:div>
        <w:div w:id="1160730892">
          <w:marLeft w:val="480"/>
          <w:marRight w:val="0"/>
          <w:marTop w:val="0"/>
          <w:marBottom w:val="0"/>
          <w:divBdr>
            <w:top w:val="none" w:sz="0" w:space="0" w:color="auto"/>
            <w:left w:val="none" w:sz="0" w:space="0" w:color="auto"/>
            <w:bottom w:val="none" w:sz="0" w:space="0" w:color="auto"/>
            <w:right w:val="none" w:sz="0" w:space="0" w:color="auto"/>
          </w:divBdr>
        </w:div>
        <w:div w:id="1256357473">
          <w:marLeft w:val="480"/>
          <w:marRight w:val="0"/>
          <w:marTop w:val="0"/>
          <w:marBottom w:val="0"/>
          <w:divBdr>
            <w:top w:val="none" w:sz="0" w:space="0" w:color="auto"/>
            <w:left w:val="none" w:sz="0" w:space="0" w:color="auto"/>
            <w:bottom w:val="none" w:sz="0" w:space="0" w:color="auto"/>
            <w:right w:val="none" w:sz="0" w:space="0" w:color="auto"/>
          </w:divBdr>
        </w:div>
        <w:div w:id="2002194330">
          <w:marLeft w:val="480"/>
          <w:marRight w:val="0"/>
          <w:marTop w:val="0"/>
          <w:marBottom w:val="0"/>
          <w:divBdr>
            <w:top w:val="none" w:sz="0" w:space="0" w:color="auto"/>
            <w:left w:val="none" w:sz="0" w:space="0" w:color="auto"/>
            <w:bottom w:val="none" w:sz="0" w:space="0" w:color="auto"/>
            <w:right w:val="none" w:sz="0" w:space="0" w:color="auto"/>
          </w:divBdr>
        </w:div>
        <w:div w:id="429014085">
          <w:marLeft w:val="480"/>
          <w:marRight w:val="0"/>
          <w:marTop w:val="0"/>
          <w:marBottom w:val="0"/>
          <w:divBdr>
            <w:top w:val="none" w:sz="0" w:space="0" w:color="auto"/>
            <w:left w:val="none" w:sz="0" w:space="0" w:color="auto"/>
            <w:bottom w:val="none" w:sz="0" w:space="0" w:color="auto"/>
            <w:right w:val="none" w:sz="0" w:space="0" w:color="auto"/>
          </w:divBdr>
        </w:div>
        <w:div w:id="1133525450">
          <w:marLeft w:val="480"/>
          <w:marRight w:val="0"/>
          <w:marTop w:val="0"/>
          <w:marBottom w:val="0"/>
          <w:divBdr>
            <w:top w:val="none" w:sz="0" w:space="0" w:color="auto"/>
            <w:left w:val="none" w:sz="0" w:space="0" w:color="auto"/>
            <w:bottom w:val="none" w:sz="0" w:space="0" w:color="auto"/>
            <w:right w:val="none" w:sz="0" w:space="0" w:color="auto"/>
          </w:divBdr>
        </w:div>
        <w:div w:id="45376906">
          <w:marLeft w:val="480"/>
          <w:marRight w:val="0"/>
          <w:marTop w:val="0"/>
          <w:marBottom w:val="0"/>
          <w:divBdr>
            <w:top w:val="none" w:sz="0" w:space="0" w:color="auto"/>
            <w:left w:val="none" w:sz="0" w:space="0" w:color="auto"/>
            <w:bottom w:val="none" w:sz="0" w:space="0" w:color="auto"/>
            <w:right w:val="none" w:sz="0" w:space="0" w:color="auto"/>
          </w:divBdr>
        </w:div>
        <w:div w:id="366561255">
          <w:marLeft w:val="480"/>
          <w:marRight w:val="0"/>
          <w:marTop w:val="0"/>
          <w:marBottom w:val="0"/>
          <w:divBdr>
            <w:top w:val="none" w:sz="0" w:space="0" w:color="auto"/>
            <w:left w:val="none" w:sz="0" w:space="0" w:color="auto"/>
            <w:bottom w:val="none" w:sz="0" w:space="0" w:color="auto"/>
            <w:right w:val="none" w:sz="0" w:space="0" w:color="auto"/>
          </w:divBdr>
        </w:div>
        <w:div w:id="1981111545">
          <w:marLeft w:val="480"/>
          <w:marRight w:val="0"/>
          <w:marTop w:val="0"/>
          <w:marBottom w:val="0"/>
          <w:divBdr>
            <w:top w:val="none" w:sz="0" w:space="0" w:color="auto"/>
            <w:left w:val="none" w:sz="0" w:space="0" w:color="auto"/>
            <w:bottom w:val="none" w:sz="0" w:space="0" w:color="auto"/>
            <w:right w:val="none" w:sz="0" w:space="0" w:color="auto"/>
          </w:divBdr>
        </w:div>
        <w:div w:id="1692414680">
          <w:marLeft w:val="480"/>
          <w:marRight w:val="0"/>
          <w:marTop w:val="0"/>
          <w:marBottom w:val="0"/>
          <w:divBdr>
            <w:top w:val="none" w:sz="0" w:space="0" w:color="auto"/>
            <w:left w:val="none" w:sz="0" w:space="0" w:color="auto"/>
            <w:bottom w:val="none" w:sz="0" w:space="0" w:color="auto"/>
            <w:right w:val="none" w:sz="0" w:space="0" w:color="auto"/>
          </w:divBdr>
        </w:div>
        <w:div w:id="749424713">
          <w:marLeft w:val="480"/>
          <w:marRight w:val="0"/>
          <w:marTop w:val="0"/>
          <w:marBottom w:val="0"/>
          <w:divBdr>
            <w:top w:val="none" w:sz="0" w:space="0" w:color="auto"/>
            <w:left w:val="none" w:sz="0" w:space="0" w:color="auto"/>
            <w:bottom w:val="none" w:sz="0" w:space="0" w:color="auto"/>
            <w:right w:val="none" w:sz="0" w:space="0" w:color="auto"/>
          </w:divBdr>
        </w:div>
        <w:div w:id="592512853">
          <w:marLeft w:val="480"/>
          <w:marRight w:val="0"/>
          <w:marTop w:val="0"/>
          <w:marBottom w:val="0"/>
          <w:divBdr>
            <w:top w:val="none" w:sz="0" w:space="0" w:color="auto"/>
            <w:left w:val="none" w:sz="0" w:space="0" w:color="auto"/>
            <w:bottom w:val="none" w:sz="0" w:space="0" w:color="auto"/>
            <w:right w:val="none" w:sz="0" w:space="0" w:color="auto"/>
          </w:divBdr>
        </w:div>
        <w:div w:id="1602302196">
          <w:marLeft w:val="480"/>
          <w:marRight w:val="0"/>
          <w:marTop w:val="0"/>
          <w:marBottom w:val="0"/>
          <w:divBdr>
            <w:top w:val="none" w:sz="0" w:space="0" w:color="auto"/>
            <w:left w:val="none" w:sz="0" w:space="0" w:color="auto"/>
            <w:bottom w:val="none" w:sz="0" w:space="0" w:color="auto"/>
            <w:right w:val="none" w:sz="0" w:space="0" w:color="auto"/>
          </w:divBdr>
        </w:div>
        <w:div w:id="477185851">
          <w:marLeft w:val="480"/>
          <w:marRight w:val="0"/>
          <w:marTop w:val="0"/>
          <w:marBottom w:val="0"/>
          <w:divBdr>
            <w:top w:val="none" w:sz="0" w:space="0" w:color="auto"/>
            <w:left w:val="none" w:sz="0" w:space="0" w:color="auto"/>
            <w:bottom w:val="none" w:sz="0" w:space="0" w:color="auto"/>
            <w:right w:val="none" w:sz="0" w:space="0" w:color="auto"/>
          </w:divBdr>
        </w:div>
        <w:div w:id="839194776">
          <w:marLeft w:val="480"/>
          <w:marRight w:val="0"/>
          <w:marTop w:val="0"/>
          <w:marBottom w:val="0"/>
          <w:divBdr>
            <w:top w:val="none" w:sz="0" w:space="0" w:color="auto"/>
            <w:left w:val="none" w:sz="0" w:space="0" w:color="auto"/>
            <w:bottom w:val="none" w:sz="0" w:space="0" w:color="auto"/>
            <w:right w:val="none" w:sz="0" w:space="0" w:color="auto"/>
          </w:divBdr>
        </w:div>
        <w:div w:id="132873117">
          <w:marLeft w:val="480"/>
          <w:marRight w:val="0"/>
          <w:marTop w:val="0"/>
          <w:marBottom w:val="0"/>
          <w:divBdr>
            <w:top w:val="none" w:sz="0" w:space="0" w:color="auto"/>
            <w:left w:val="none" w:sz="0" w:space="0" w:color="auto"/>
            <w:bottom w:val="none" w:sz="0" w:space="0" w:color="auto"/>
            <w:right w:val="none" w:sz="0" w:space="0" w:color="auto"/>
          </w:divBdr>
        </w:div>
        <w:div w:id="1830441831">
          <w:marLeft w:val="480"/>
          <w:marRight w:val="0"/>
          <w:marTop w:val="0"/>
          <w:marBottom w:val="0"/>
          <w:divBdr>
            <w:top w:val="none" w:sz="0" w:space="0" w:color="auto"/>
            <w:left w:val="none" w:sz="0" w:space="0" w:color="auto"/>
            <w:bottom w:val="none" w:sz="0" w:space="0" w:color="auto"/>
            <w:right w:val="none" w:sz="0" w:space="0" w:color="auto"/>
          </w:divBdr>
        </w:div>
        <w:div w:id="617225192">
          <w:marLeft w:val="480"/>
          <w:marRight w:val="0"/>
          <w:marTop w:val="0"/>
          <w:marBottom w:val="0"/>
          <w:divBdr>
            <w:top w:val="none" w:sz="0" w:space="0" w:color="auto"/>
            <w:left w:val="none" w:sz="0" w:space="0" w:color="auto"/>
            <w:bottom w:val="none" w:sz="0" w:space="0" w:color="auto"/>
            <w:right w:val="none" w:sz="0" w:space="0" w:color="auto"/>
          </w:divBdr>
        </w:div>
        <w:div w:id="724374309">
          <w:marLeft w:val="480"/>
          <w:marRight w:val="0"/>
          <w:marTop w:val="0"/>
          <w:marBottom w:val="0"/>
          <w:divBdr>
            <w:top w:val="none" w:sz="0" w:space="0" w:color="auto"/>
            <w:left w:val="none" w:sz="0" w:space="0" w:color="auto"/>
            <w:bottom w:val="none" w:sz="0" w:space="0" w:color="auto"/>
            <w:right w:val="none" w:sz="0" w:space="0" w:color="auto"/>
          </w:divBdr>
        </w:div>
        <w:div w:id="1899978910">
          <w:marLeft w:val="480"/>
          <w:marRight w:val="0"/>
          <w:marTop w:val="0"/>
          <w:marBottom w:val="0"/>
          <w:divBdr>
            <w:top w:val="none" w:sz="0" w:space="0" w:color="auto"/>
            <w:left w:val="none" w:sz="0" w:space="0" w:color="auto"/>
            <w:bottom w:val="none" w:sz="0" w:space="0" w:color="auto"/>
            <w:right w:val="none" w:sz="0" w:space="0" w:color="auto"/>
          </w:divBdr>
        </w:div>
        <w:div w:id="717245899">
          <w:marLeft w:val="480"/>
          <w:marRight w:val="0"/>
          <w:marTop w:val="0"/>
          <w:marBottom w:val="0"/>
          <w:divBdr>
            <w:top w:val="none" w:sz="0" w:space="0" w:color="auto"/>
            <w:left w:val="none" w:sz="0" w:space="0" w:color="auto"/>
            <w:bottom w:val="none" w:sz="0" w:space="0" w:color="auto"/>
            <w:right w:val="none" w:sz="0" w:space="0" w:color="auto"/>
          </w:divBdr>
        </w:div>
        <w:div w:id="361708398">
          <w:marLeft w:val="480"/>
          <w:marRight w:val="0"/>
          <w:marTop w:val="0"/>
          <w:marBottom w:val="0"/>
          <w:divBdr>
            <w:top w:val="none" w:sz="0" w:space="0" w:color="auto"/>
            <w:left w:val="none" w:sz="0" w:space="0" w:color="auto"/>
            <w:bottom w:val="none" w:sz="0" w:space="0" w:color="auto"/>
            <w:right w:val="none" w:sz="0" w:space="0" w:color="auto"/>
          </w:divBdr>
        </w:div>
        <w:div w:id="1964312823">
          <w:marLeft w:val="480"/>
          <w:marRight w:val="0"/>
          <w:marTop w:val="0"/>
          <w:marBottom w:val="0"/>
          <w:divBdr>
            <w:top w:val="none" w:sz="0" w:space="0" w:color="auto"/>
            <w:left w:val="none" w:sz="0" w:space="0" w:color="auto"/>
            <w:bottom w:val="none" w:sz="0" w:space="0" w:color="auto"/>
            <w:right w:val="none" w:sz="0" w:space="0" w:color="auto"/>
          </w:divBdr>
        </w:div>
        <w:div w:id="29694813">
          <w:marLeft w:val="480"/>
          <w:marRight w:val="0"/>
          <w:marTop w:val="0"/>
          <w:marBottom w:val="0"/>
          <w:divBdr>
            <w:top w:val="none" w:sz="0" w:space="0" w:color="auto"/>
            <w:left w:val="none" w:sz="0" w:space="0" w:color="auto"/>
            <w:bottom w:val="none" w:sz="0" w:space="0" w:color="auto"/>
            <w:right w:val="none" w:sz="0" w:space="0" w:color="auto"/>
          </w:divBdr>
        </w:div>
        <w:div w:id="1009479779">
          <w:marLeft w:val="480"/>
          <w:marRight w:val="0"/>
          <w:marTop w:val="0"/>
          <w:marBottom w:val="0"/>
          <w:divBdr>
            <w:top w:val="none" w:sz="0" w:space="0" w:color="auto"/>
            <w:left w:val="none" w:sz="0" w:space="0" w:color="auto"/>
            <w:bottom w:val="none" w:sz="0" w:space="0" w:color="auto"/>
            <w:right w:val="none" w:sz="0" w:space="0" w:color="auto"/>
          </w:divBdr>
        </w:div>
        <w:div w:id="1081682501">
          <w:marLeft w:val="480"/>
          <w:marRight w:val="0"/>
          <w:marTop w:val="0"/>
          <w:marBottom w:val="0"/>
          <w:divBdr>
            <w:top w:val="none" w:sz="0" w:space="0" w:color="auto"/>
            <w:left w:val="none" w:sz="0" w:space="0" w:color="auto"/>
            <w:bottom w:val="none" w:sz="0" w:space="0" w:color="auto"/>
            <w:right w:val="none" w:sz="0" w:space="0" w:color="auto"/>
          </w:divBdr>
        </w:div>
        <w:div w:id="1042827262">
          <w:marLeft w:val="480"/>
          <w:marRight w:val="0"/>
          <w:marTop w:val="0"/>
          <w:marBottom w:val="0"/>
          <w:divBdr>
            <w:top w:val="none" w:sz="0" w:space="0" w:color="auto"/>
            <w:left w:val="none" w:sz="0" w:space="0" w:color="auto"/>
            <w:bottom w:val="none" w:sz="0" w:space="0" w:color="auto"/>
            <w:right w:val="none" w:sz="0" w:space="0" w:color="auto"/>
          </w:divBdr>
        </w:div>
        <w:div w:id="1735278546">
          <w:marLeft w:val="480"/>
          <w:marRight w:val="0"/>
          <w:marTop w:val="0"/>
          <w:marBottom w:val="0"/>
          <w:divBdr>
            <w:top w:val="none" w:sz="0" w:space="0" w:color="auto"/>
            <w:left w:val="none" w:sz="0" w:space="0" w:color="auto"/>
            <w:bottom w:val="none" w:sz="0" w:space="0" w:color="auto"/>
            <w:right w:val="none" w:sz="0" w:space="0" w:color="auto"/>
          </w:divBdr>
        </w:div>
        <w:div w:id="112797381">
          <w:marLeft w:val="480"/>
          <w:marRight w:val="0"/>
          <w:marTop w:val="0"/>
          <w:marBottom w:val="0"/>
          <w:divBdr>
            <w:top w:val="none" w:sz="0" w:space="0" w:color="auto"/>
            <w:left w:val="none" w:sz="0" w:space="0" w:color="auto"/>
            <w:bottom w:val="none" w:sz="0" w:space="0" w:color="auto"/>
            <w:right w:val="none" w:sz="0" w:space="0" w:color="auto"/>
          </w:divBdr>
        </w:div>
        <w:div w:id="2030062146">
          <w:marLeft w:val="480"/>
          <w:marRight w:val="0"/>
          <w:marTop w:val="0"/>
          <w:marBottom w:val="0"/>
          <w:divBdr>
            <w:top w:val="none" w:sz="0" w:space="0" w:color="auto"/>
            <w:left w:val="none" w:sz="0" w:space="0" w:color="auto"/>
            <w:bottom w:val="none" w:sz="0" w:space="0" w:color="auto"/>
            <w:right w:val="none" w:sz="0" w:space="0" w:color="auto"/>
          </w:divBdr>
        </w:div>
        <w:div w:id="1739475328">
          <w:marLeft w:val="480"/>
          <w:marRight w:val="0"/>
          <w:marTop w:val="0"/>
          <w:marBottom w:val="0"/>
          <w:divBdr>
            <w:top w:val="none" w:sz="0" w:space="0" w:color="auto"/>
            <w:left w:val="none" w:sz="0" w:space="0" w:color="auto"/>
            <w:bottom w:val="none" w:sz="0" w:space="0" w:color="auto"/>
            <w:right w:val="none" w:sz="0" w:space="0" w:color="auto"/>
          </w:divBdr>
        </w:div>
        <w:div w:id="1686249799">
          <w:marLeft w:val="480"/>
          <w:marRight w:val="0"/>
          <w:marTop w:val="0"/>
          <w:marBottom w:val="0"/>
          <w:divBdr>
            <w:top w:val="none" w:sz="0" w:space="0" w:color="auto"/>
            <w:left w:val="none" w:sz="0" w:space="0" w:color="auto"/>
            <w:bottom w:val="none" w:sz="0" w:space="0" w:color="auto"/>
            <w:right w:val="none" w:sz="0" w:space="0" w:color="auto"/>
          </w:divBdr>
        </w:div>
        <w:div w:id="726420580">
          <w:marLeft w:val="480"/>
          <w:marRight w:val="0"/>
          <w:marTop w:val="0"/>
          <w:marBottom w:val="0"/>
          <w:divBdr>
            <w:top w:val="none" w:sz="0" w:space="0" w:color="auto"/>
            <w:left w:val="none" w:sz="0" w:space="0" w:color="auto"/>
            <w:bottom w:val="none" w:sz="0" w:space="0" w:color="auto"/>
            <w:right w:val="none" w:sz="0" w:space="0" w:color="auto"/>
          </w:divBdr>
        </w:div>
        <w:div w:id="750389269">
          <w:marLeft w:val="480"/>
          <w:marRight w:val="0"/>
          <w:marTop w:val="0"/>
          <w:marBottom w:val="0"/>
          <w:divBdr>
            <w:top w:val="none" w:sz="0" w:space="0" w:color="auto"/>
            <w:left w:val="none" w:sz="0" w:space="0" w:color="auto"/>
            <w:bottom w:val="none" w:sz="0" w:space="0" w:color="auto"/>
            <w:right w:val="none" w:sz="0" w:space="0" w:color="auto"/>
          </w:divBdr>
        </w:div>
        <w:div w:id="648558549">
          <w:marLeft w:val="480"/>
          <w:marRight w:val="0"/>
          <w:marTop w:val="0"/>
          <w:marBottom w:val="0"/>
          <w:divBdr>
            <w:top w:val="none" w:sz="0" w:space="0" w:color="auto"/>
            <w:left w:val="none" w:sz="0" w:space="0" w:color="auto"/>
            <w:bottom w:val="none" w:sz="0" w:space="0" w:color="auto"/>
            <w:right w:val="none" w:sz="0" w:space="0" w:color="auto"/>
          </w:divBdr>
        </w:div>
        <w:div w:id="1952592085">
          <w:marLeft w:val="480"/>
          <w:marRight w:val="0"/>
          <w:marTop w:val="0"/>
          <w:marBottom w:val="0"/>
          <w:divBdr>
            <w:top w:val="none" w:sz="0" w:space="0" w:color="auto"/>
            <w:left w:val="none" w:sz="0" w:space="0" w:color="auto"/>
            <w:bottom w:val="none" w:sz="0" w:space="0" w:color="auto"/>
            <w:right w:val="none" w:sz="0" w:space="0" w:color="auto"/>
          </w:divBdr>
        </w:div>
        <w:div w:id="1800103018">
          <w:marLeft w:val="480"/>
          <w:marRight w:val="0"/>
          <w:marTop w:val="0"/>
          <w:marBottom w:val="0"/>
          <w:divBdr>
            <w:top w:val="none" w:sz="0" w:space="0" w:color="auto"/>
            <w:left w:val="none" w:sz="0" w:space="0" w:color="auto"/>
            <w:bottom w:val="none" w:sz="0" w:space="0" w:color="auto"/>
            <w:right w:val="none" w:sz="0" w:space="0" w:color="auto"/>
          </w:divBdr>
        </w:div>
        <w:div w:id="1622881083">
          <w:marLeft w:val="480"/>
          <w:marRight w:val="0"/>
          <w:marTop w:val="0"/>
          <w:marBottom w:val="0"/>
          <w:divBdr>
            <w:top w:val="none" w:sz="0" w:space="0" w:color="auto"/>
            <w:left w:val="none" w:sz="0" w:space="0" w:color="auto"/>
            <w:bottom w:val="none" w:sz="0" w:space="0" w:color="auto"/>
            <w:right w:val="none" w:sz="0" w:space="0" w:color="auto"/>
          </w:divBdr>
        </w:div>
        <w:div w:id="2093769671">
          <w:marLeft w:val="480"/>
          <w:marRight w:val="0"/>
          <w:marTop w:val="0"/>
          <w:marBottom w:val="0"/>
          <w:divBdr>
            <w:top w:val="none" w:sz="0" w:space="0" w:color="auto"/>
            <w:left w:val="none" w:sz="0" w:space="0" w:color="auto"/>
            <w:bottom w:val="none" w:sz="0" w:space="0" w:color="auto"/>
            <w:right w:val="none" w:sz="0" w:space="0" w:color="auto"/>
          </w:divBdr>
        </w:div>
      </w:divsChild>
    </w:div>
    <w:div w:id="1879470904">
      <w:bodyDiv w:val="1"/>
      <w:marLeft w:val="0"/>
      <w:marRight w:val="0"/>
      <w:marTop w:val="0"/>
      <w:marBottom w:val="0"/>
      <w:divBdr>
        <w:top w:val="none" w:sz="0" w:space="0" w:color="auto"/>
        <w:left w:val="none" w:sz="0" w:space="0" w:color="auto"/>
        <w:bottom w:val="none" w:sz="0" w:space="0" w:color="auto"/>
        <w:right w:val="none" w:sz="0" w:space="0" w:color="auto"/>
      </w:divBdr>
    </w:div>
    <w:div w:id="1880124711">
      <w:bodyDiv w:val="1"/>
      <w:marLeft w:val="0"/>
      <w:marRight w:val="0"/>
      <w:marTop w:val="0"/>
      <w:marBottom w:val="0"/>
      <w:divBdr>
        <w:top w:val="none" w:sz="0" w:space="0" w:color="auto"/>
        <w:left w:val="none" w:sz="0" w:space="0" w:color="auto"/>
        <w:bottom w:val="none" w:sz="0" w:space="0" w:color="auto"/>
        <w:right w:val="none" w:sz="0" w:space="0" w:color="auto"/>
      </w:divBdr>
    </w:div>
    <w:div w:id="1881360049">
      <w:bodyDiv w:val="1"/>
      <w:marLeft w:val="0"/>
      <w:marRight w:val="0"/>
      <w:marTop w:val="0"/>
      <w:marBottom w:val="0"/>
      <w:divBdr>
        <w:top w:val="none" w:sz="0" w:space="0" w:color="auto"/>
        <w:left w:val="none" w:sz="0" w:space="0" w:color="auto"/>
        <w:bottom w:val="none" w:sz="0" w:space="0" w:color="auto"/>
        <w:right w:val="none" w:sz="0" w:space="0" w:color="auto"/>
      </w:divBdr>
    </w:div>
    <w:div w:id="1883782784">
      <w:bodyDiv w:val="1"/>
      <w:marLeft w:val="0"/>
      <w:marRight w:val="0"/>
      <w:marTop w:val="0"/>
      <w:marBottom w:val="0"/>
      <w:divBdr>
        <w:top w:val="none" w:sz="0" w:space="0" w:color="auto"/>
        <w:left w:val="none" w:sz="0" w:space="0" w:color="auto"/>
        <w:bottom w:val="none" w:sz="0" w:space="0" w:color="auto"/>
        <w:right w:val="none" w:sz="0" w:space="0" w:color="auto"/>
      </w:divBdr>
      <w:divsChild>
        <w:div w:id="522213181">
          <w:marLeft w:val="480"/>
          <w:marRight w:val="0"/>
          <w:marTop w:val="0"/>
          <w:marBottom w:val="0"/>
          <w:divBdr>
            <w:top w:val="none" w:sz="0" w:space="0" w:color="auto"/>
            <w:left w:val="none" w:sz="0" w:space="0" w:color="auto"/>
            <w:bottom w:val="none" w:sz="0" w:space="0" w:color="auto"/>
            <w:right w:val="none" w:sz="0" w:space="0" w:color="auto"/>
          </w:divBdr>
        </w:div>
        <w:div w:id="1473714120">
          <w:marLeft w:val="480"/>
          <w:marRight w:val="0"/>
          <w:marTop w:val="0"/>
          <w:marBottom w:val="0"/>
          <w:divBdr>
            <w:top w:val="none" w:sz="0" w:space="0" w:color="auto"/>
            <w:left w:val="none" w:sz="0" w:space="0" w:color="auto"/>
            <w:bottom w:val="none" w:sz="0" w:space="0" w:color="auto"/>
            <w:right w:val="none" w:sz="0" w:space="0" w:color="auto"/>
          </w:divBdr>
        </w:div>
        <w:div w:id="1805350007">
          <w:marLeft w:val="480"/>
          <w:marRight w:val="0"/>
          <w:marTop w:val="0"/>
          <w:marBottom w:val="0"/>
          <w:divBdr>
            <w:top w:val="none" w:sz="0" w:space="0" w:color="auto"/>
            <w:left w:val="none" w:sz="0" w:space="0" w:color="auto"/>
            <w:bottom w:val="none" w:sz="0" w:space="0" w:color="auto"/>
            <w:right w:val="none" w:sz="0" w:space="0" w:color="auto"/>
          </w:divBdr>
        </w:div>
        <w:div w:id="609893690">
          <w:marLeft w:val="480"/>
          <w:marRight w:val="0"/>
          <w:marTop w:val="0"/>
          <w:marBottom w:val="0"/>
          <w:divBdr>
            <w:top w:val="none" w:sz="0" w:space="0" w:color="auto"/>
            <w:left w:val="none" w:sz="0" w:space="0" w:color="auto"/>
            <w:bottom w:val="none" w:sz="0" w:space="0" w:color="auto"/>
            <w:right w:val="none" w:sz="0" w:space="0" w:color="auto"/>
          </w:divBdr>
        </w:div>
        <w:div w:id="2017683767">
          <w:marLeft w:val="480"/>
          <w:marRight w:val="0"/>
          <w:marTop w:val="0"/>
          <w:marBottom w:val="0"/>
          <w:divBdr>
            <w:top w:val="none" w:sz="0" w:space="0" w:color="auto"/>
            <w:left w:val="none" w:sz="0" w:space="0" w:color="auto"/>
            <w:bottom w:val="none" w:sz="0" w:space="0" w:color="auto"/>
            <w:right w:val="none" w:sz="0" w:space="0" w:color="auto"/>
          </w:divBdr>
        </w:div>
        <w:div w:id="9381886">
          <w:marLeft w:val="480"/>
          <w:marRight w:val="0"/>
          <w:marTop w:val="0"/>
          <w:marBottom w:val="0"/>
          <w:divBdr>
            <w:top w:val="none" w:sz="0" w:space="0" w:color="auto"/>
            <w:left w:val="none" w:sz="0" w:space="0" w:color="auto"/>
            <w:bottom w:val="none" w:sz="0" w:space="0" w:color="auto"/>
            <w:right w:val="none" w:sz="0" w:space="0" w:color="auto"/>
          </w:divBdr>
        </w:div>
        <w:div w:id="1608778451">
          <w:marLeft w:val="480"/>
          <w:marRight w:val="0"/>
          <w:marTop w:val="0"/>
          <w:marBottom w:val="0"/>
          <w:divBdr>
            <w:top w:val="none" w:sz="0" w:space="0" w:color="auto"/>
            <w:left w:val="none" w:sz="0" w:space="0" w:color="auto"/>
            <w:bottom w:val="none" w:sz="0" w:space="0" w:color="auto"/>
            <w:right w:val="none" w:sz="0" w:space="0" w:color="auto"/>
          </w:divBdr>
        </w:div>
        <w:div w:id="1676151291">
          <w:marLeft w:val="480"/>
          <w:marRight w:val="0"/>
          <w:marTop w:val="0"/>
          <w:marBottom w:val="0"/>
          <w:divBdr>
            <w:top w:val="none" w:sz="0" w:space="0" w:color="auto"/>
            <w:left w:val="none" w:sz="0" w:space="0" w:color="auto"/>
            <w:bottom w:val="none" w:sz="0" w:space="0" w:color="auto"/>
            <w:right w:val="none" w:sz="0" w:space="0" w:color="auto"/>
          </w:divBdr>
        </w:div>
        <w:div w:id="1514954068">
          <w:marLeft w:val="480"/>
          <w:marRight w:val="0"/>
          <w:marTop w:val="0"/>
          <w:marBottom w:val="0"/>
          <w:divBdr>
            <w:top w:val="none" w:sz="0" w:space="0" w:color="auto"/>
            <w:left w:val="none" w:sz="0" w:space="0" w:color="auto"/>
            <w:bottom w:val="none" w:sz="0" w:space="0" w:color="auto"/>
            <w:right w:val="none" w:sz="0" w:space="0" w:color="auto"/>
          </w:divBdr>
        </w:div>
        <w:div w:id="8798594">
          <w:marLeft w:val="480"/>
          <w:marRight w:val="0"/>
          <w:marTop w:val="0"/>
          <w:marBottom w:val="0"/>
          <w:divBdr>
            <w:top w:val="none" w:sz="0" w:space="0" w:color="auto"/>
            <w:left w:val="none" w:sz="0" w:space="0" w:color="auto"/>
            <w:bottom w:val="none" w:sz="0" w:space="0" w:color="auto"/>
            <w:right w:val="none" w:sz="0" w:space="0" w:color="auto"/>
          </w:divBdr>
        </w:div>
        <w:div w:id="648020469">
          <w:marLeft w:val="480"/>
          <w:marRight w:val="0"/>
          <w:marTop w:val="0"/>
          <w:marBottom w:val="0"/>
          <w:divBdr>
            <w:top w:val="none" w:sz="0" w:space="0" w:color="auto"/>
            <w:left w:val="none" w:sz="0" w:space="0" w:color="auto"/>
            <w:bottom w:val="none" w:sz="0" w:space="0" w:color="auto"/>
            <w:right w:val="none" w:sz="0" w:space="0" w:color="auto"/>
          </w:divBdr>
        </w:div>
        <w:div w:id="481583326">
          <w:marLeft w:val="480"/>
          <w:marRight w:val="0"/>
          <w:marTop w:val="0"/>
          <w:marBottom w:val="0"/>
          <w:divBdr>
            <w:top w:val="none" w:sz="0" w:space="0" w:color="auto"/>
            <w:left w:val="none" w:sz="0" w:space="0" w:color="auto"/>
            <w:bottom w:val="none" w:sz="0" w:space="0" w:color="auto"/>
            <w:right w:val="none" w:sz="0" w:space="0" w:color="auto"/>
          </w:divBdr>
        </w:div>
        <w:div w:id="1554536216">
          <w:marLeft w:val="480"/>
          <w:marRight w:val="0"/>
          <w:marTop w:val="0"/>
          <w:marBottom w:val="0"/>
          <w:divBdr>
            <w:top w:val="none" w:sz="0" w:space="0" w:color="auto"/>
            <w:left w:val="none" w:sz="0" w:space="0" w:color="auto"/>
            <w:bottom w:val="none" w:sz="0" w:space="0" w:color="auto"/>
            <w:right w:val="none" w:sz="0" w:space="0" w:color="auto"/>
          </w:divBdr>
        </w:div>
        <w:div w:id="1633174454">
          <w:marLeft w:val="480"/>
          <w:marRight w:val="0"/>
          <w:marTop w:val="0"/>
          <w:marBottom w:val="0"/>
          <w:divBdr>
            <w:top w:val="none" w:sz="0" w:space="0" w:color="auto"/>
            <w:left w:val="none" w:sz="0" w:space="0" w:color="auto"/>
            <w:bottom w:val="none" w:sz="0" w:space="0" w:color="auto"/>
            <w:right w:val="none" w:sz="0" w:space="0" w:color="auto"/>
          </w:divBdr>
        </w:div>
        <w:div w:id="826241157">
          <w:marLeft w:val="480"/>
          <w:marRight w:val="0"/>
          <w:marTop w:val="0"/>
          <w:marBottom w:val="0"/>
          <w:divBdr>
            <w:top w:val="none" w:sz="0" w:space="0" w:color="auto"/>
            <w:left w:val="none" w:sz="0" w:space="0" w:color="auto"/>
            <w:bottom w:val="none" w:sz="0" w:space="0" w:color="auto"/>
            <w:right w:val="none" w:sz="0" w:space="0" w:color="auto"/>
          </w:divBdr>
        </w:div>
        <w:div w:id="1455128304">
          <w:marLeft w:val="480"/>
          <w:marRight w:val="0"/>
          <w:marTop w:val="0"/>
          <w:marBottom w:val="0"/>
          <w:divBdr>
            <w:top w:val="none" w:sz="0" w:space="0" w:color="auto"/>
            <w:left w:val="none" w:sz="0" w:space="0" w:color="auto"/>
            <w:bottom w:val="none" w:sz="0" w:space="0" w:color="auto"/>
            <w:right w:val="none" w:sz="0" w:space="0" w:color="auto"/>
          </w:divBdr>
        </w:div>
        <w:div w:id="1717659007">
          <w:marLeft w:val="480"/>
          <w:marRight w:val="0"/>
          <w:marTop w:val="0"/>
          <w:marBottom w:val="0"/>
          <w:divBdr>
            <w:top w:val="none" w:sz="0" w:space="0" w:color="auto"/>
            <w:left w:val="none" w:sz="0" w:space="0" w:color="auto"/>
            <w:bottom w:val="none" w:sz="0" w:space="0" w:color="auto"/>
            <w:right w:val="none" w:sz="0" w:space="0" w:color="auto"/>
          </w:divBdr>
        </w:div>
        <w:div w:id="1303969873">
          <w:marLeft w:val="480"/>
          <w:marRight w:val="0"/>
          <w:marTop w:val="0"/>
          <w:marBottom w:val="0"/>
          <w:divBdr>
            <w:top w:val="none" w:sz="0" w:space="0" w:color="auto"/>
            <w:left w:val="none" w:sz="0" w:space="0" w:color="auto"/>
            <w:bottom w:val="none" w:sz="0" w:space="0" w:color="auto"/>
            <w:right w:val="none" w:sz="0" w:space="0" w:color="auto"/>
          </w:divBdr>
        </w:div>
        <w:div w:id="1024290328">
          <w:marLeft w:val="480"/>
          <w:marRight w:val="0"/>
          <w:marTop w:val="0"/>
          <w:marBottom w:val="0"/>
          <w:divBdr>
            <w:top w:val="none" w:sz="0" w:space="0" w:color="auto"/>
            <w:left w:val="none" w:sz="0" w:space="0" w:color="auto"/>
            <w:bottom w:val="none" w:sz="0" w:space="0" w:color="auto"/>
            <w:right w:val="none" w:sz="0" w:space="0" w:color="auto"/>
          </w:divBdr>
        </w:div>
        <w:div w:id="692539337">
          <w:marLeft w:val="480"/>
          <w:marRight w:val="0"/>
          <w:marTop w:val="0"/>
          <w:marBottom w:val="0"/>
          <w:divBdr>
            <w:top w:val="none" w:sz="0" w:space="0" w:color="auto"/>
            <w:left w:val="none" w:sz="0" w:space="0" w:color="auto"/>
            <w:bottom w:val="none" w:sz="0" w:space="0" w:color="auto"/>
            <w:right w:val="none" w:sz="0" w:space="0" w:color="auto"/>
          </w:divBdr>
        </w:div>
        <w:div w:id="1660570703">
          <w:marLeft w:val="480"/>
          <w:marRight w:val="0"/>
          <w:marTop w:val="0"/>
          <w:marBottom w:val="0"/>
          <w:divBdr>
            <w:top w:val="none" w:sz="0" w:space="0" w:color="auto"/>
            <w:left w:val="none" w:sz="0" w:space="0" w:color="auto"/>
            <w:bottom w:val="none" w:sz="0" w:space="0" w:color="auto"/>
            <w:right w:val="none" w:sz="0" w:space="0" w:color="auto"/>
          </w:divBdr>
        </w:div>
        <w:div w:id="391778335">
          <w:marLeft w:val="480"/>
          <w:marRight w:val="0"/>
          <w:marTop w:val="0"/>
          <w:marBottom w:val="0"/>
          <w:divBdr>
            <w:top w:val="none" w:sz="0" w:space="0" w:color="auto"/>
            <w:left w:val="none" w:sz="0" w:space="0" w:color="auto"/>
            <w:bottom w:val="none" w:sz="0" w:space="0" w:color="auto"/>
            <w:right w:val="none" w:sz="0" w:space="0" w:color="auto"/>
          </w:divBdr>
        </w:div>
        <w:div w:id="61146821">
          <w:marLeft w:val="480"/>
          <w:marRight w:val="0"/>
          <w:marTop w:val="0"/>
          <w:marBottom w:val="0"/>
          <w:divBdr>
            <w:top w:val="none" w:sz="0" w:space="0" w:color="auto"/>
            <w:left w:val="none" w:sz="0" w:space="0" w:color="auto"/>
            <w:bottom w:val="none" w:sz="0" w:space="0" w:color="auto"/>
            <w:right w:val="none" w:sz="0" w:space="0" w:color="auto"/>
          </w:divBdr>
        </w:div>
        <w:div w:id="955984057">
          <w:marLeft w:val="480"/>
          <w:marRight w:val="0"/>
          <w:marTop w:val="0"/>
          <w:marBottom w:val="0"/>
          <w:divBdr>
            <w:top w:val="none" w:sz="0" w:space="0" w:color="auto"/>
            <w:left w:val="none" w:sz="0" w:space="0" w:color="auto"/>
            <w:bottom w:val="none" w:sz="0" w:space="0" w:color="auto"/>
            <w:right w:val="none" w:sz="0" w:space="0" w:color="auto"/>
          </w:divBdr>
        </w:div>
        <w:div w:id="1659846975">
          <w:marLeft w:val="480"/>
          <w:marRight w:val="0"/>
          <w:marTop w:val="0"/>
          <w:marBottom w:val="0"/>
          <w:divBdr>
            <w:top w:val="none" w:sz="0" w:space="0" w:color="auto"/>
            <w:left w:val="none" w:sz="0" w:space="0" w:color="auto"/>
            <w:bottom w:val="none" w:sz="0" w:space="0" w:color="auto"/>
            <w:right w:val="none" w:sz="0" w:space="0" w:color="auto"/>
          </w:divBdr>
        </w:div>
        <w:div w:id="906035423">
          <w:marLeft w:val="480"/>
          <w:marRight w:val="0"/>
          <w:marTop w:val="0"/>
          <w:marBottom w:val="0"/>
          <w:divBdr>
            <w:top w:val="none" w:sz="0" w:space="0" w:color="auto"/>
            <w:left w:val="none" w:sz="0" w:space="0" w:color="auto"/>
            <w:bottom w:val="none" w:sz="0" w:space="0" w:color="auto"/>
            <w:right w:val="none" w:sz="0" w:space="0" w:color="auto"/>
          </w:divBdr>
        </w:div>
        <w:div w:id="1945573062">
          <w:marLeft w:val="480"/>
          <w:marRight w:val="0"/>
          <w:marTop w:val="0"/>
          <w:marBottom w:val="0"/>
          <w:divBdr>
            <w:top w:val="none" w:sz="0" w:space="0" w:color="auto"/>
            <w:left w:val="none" w:sz="0" w:space="0" w:color="auto"/>
            <w:bottom w:val="none" w:sz="0" w:space="0" w:color="auto"/>
            <w:right w:val="none" w:sz="0" w:space="0" w:color="auto"/>
          </w:divBdr>
        </w:div>
        <w:div w:id="880553883">
          <w:marLeft w:val="480"/>
          <w:marRight w:val="0"/>
          <w:marTop w:val="0"/>
          <w:marBottom w:val="0"/>
          <w:divBdr>
            <w:top w:val="none" w:sz="0" w:space="0" w:color="auto"/>
            <w:left w:val="none" w:sz="0" w:space="0" w:color="auto"/>
            <w:bottom w:val="none" w:sz="0" w:space="0" w:color="auto"/>
            <w:right w:val="none" w:sz="0" w:space="0" w:color="auto"/>
          </w:divBdr>
        </w:div>
        <w:div w:id="1913927623">
          <w:marLeft w:val="480"/>
          <w:marRight w:val="0"/>
          <w:marTop w:val="0"/>
          <w:marBottom w:val="0"/>
          <w:divBdr>
            <w:top w:val="none" w:sz="0" w:space="0" w:color="auto"/>
            <w:left w:val="none" w:sz="0" w:space="0" w:color="auto"/>
            <w:bottom w:val="none" w:sz="0" w:space="0" w:color="auto"/>
            <w:right w:val="none" w:sz="0" w:space="0" w:color="auto"/>
          </w:divBdr>
        </w:div>
        <w:div w:id="1603339189">
          <w:marLeft w:val="480"/>
          <w:marRight w:val="0"/>
          <w:marTop w:val="0"/>
          <w:marBottom w:val="0"/>
          <w:divBdr>
            <w:top w:val="none" w:sz="0" w:space="0" w:color="auto"/>
            <w:left w:val="none" w:sz="0" w:space="0" w:color="auto"/>
            <w:bottom w:val="none" w:sz="0" w:space="0" w:color="auto"/>
            <w:right w:val="none" w:sz="0" w:space="0" w:color="auto"/>
          </w:divBdr>
        </w:div>
        <w:div w:id="1044669585">
          <w:marLeft w:val="480"/>
          <w:marRight w:val="0"/>
          <w:marTop w:val="0"/>
          <w:marBottom w:val="0"/>
          <w:divBdr>
            <w:top w:val="none" w:sz="0" w:space="0" w:color="auto"/>
            <w:left w:val="none" w:sz="0" w:space="0" w:color="auto"/>
            <w:bottom w:val="none" w:sz="0" w:space="0" w:color="auto"/>
            <w:right w:val="none" w:sz="0" w:space="0" w:color="auto"/>
          </w:divBdr>
        </w:div>
        <w:div w:id="986401710">
          <w:marLeft w:val="480"/>
          <w:marRight w:val="0"/>
          <w:marTop w:val="0"/>
          <w:marBottom w:val="0"/>
          <w:divBdr>
            <w:top w:val="none" w:sz="0" w:space="0" w:color="auto"/>
            <w:left w:val="none" w:sz="0" w:space="0" w:color="auto"/>
            <w:bottom w:val="none" w:sz="0" w:space="0" w:color="auto"/>
            <w:right w:val="none" w:sz="0" w:space="0" w:color="auto"/>
          </w:divBdr>
        </w:div>
        <w:div w:id="2122649221">
          <w:marLeft w:val="480"/>
          <w:marRight w:val="0"/>
          <w:marTop w:val="0"/>
          <w:marBottom w:val="0"/>
          <w:divBdr>
            <w:top w:val="none" w:sz="0" w:space="0" w:color="auto"/>
            <w:left w:val="none" w:sz="0" w:space="0" w:color="auto"/>
            <w:bottom w:val="none" w:sz="0" w:space="0" w:color="auto"/>
            <w:right w:val="none" w:sz="0" w:space="0" w:color="auto"/>
          </w:divBdr>
        </w:div>
        <w:div w:id="574049698">
          <w:marLeft w:val="480"/>
          <w:marRight w:val="0"/>
          <w:marTop w:val="0"/>
          <w:marBottom w:val="0"/>
          <w:divBdr>
            <w:top w:val="none" w:sz="0" w:space="0" w:color="auto"/>
            <w:left w:val="none" w:sz="0" w:space="0" w:color="auto"/>
            <w:bottom w:val="none" w:sz="0" w:space="0" w:color="auto"/>
            <w:right w:val="none" w:sz="0" w:space="0" w:color="auto"/>
          </w:divBdr>
        </w:div>
        <w:div w:id="1309748890">
          <w:marLeft w:val="480"/>
          <w:marRight w:val="0"/>
          <w:marTop w:val="0"/>
          <w:marBottom w:val="0"/>
          <w:divBdr>
            <w:top w:val="none" w:sz="0" w:space="0" w:color="auto"/>
            <w:left w:val="none" w:sz="0" w:space="0" w:color="auto"/>
            <w:bottom w:val="none" w:sz="0" w:space="0" w:color="auto"/>
            <w:right w:val="none" w:sz="0" w:space="0" w:color="auto"/>
          </w:divBdr>
        </w:div>
        <w:div w:id="1863011292">
          <w:marLeft w:val="480"/>
          <w:marRight w:val="0"/>
          <w:marTop w:val="0"/>
          <w:marBottom w:val="0"/>
          <w:divBdr>
            <w:top w:val="none" w:sz="0" w:space="0" w:color="auto"/>
            <w:left w:val="none" w:sz="0" w:space="0" w:color="auto"/>
            <w:bottom w:val="none" w:sz="0" w:space="0" w:color="auto"/>
            <w:right w:val="none" w:sz="0" w:space="0" w:color="auto"/>
          </w:divBdr>
        </w:div>
        <w:div w:id="1273442596">
          <w:marLeft w:val="480"/>
          <w:marRight w:val="0"/>
          <w:marTop w:val="0"/>
          <w:marBottom w:val="0"/>
          <w:divBdr>
            <w:top w:val="none" w:sz="0" w:space="0" w:color="auto"/>
            <w:left w:val="none" w:sz="0" w:space="0" w:color="auto"/>
            <w:bottom w:val="none" w:sz="0" w:space="0" w:color="auto"/>
            <w:right w:val="none" w:sz="0" w:space="0" w:color="auto"/>
          </w:divBdr>
        </w:div>
        <w:div w:id="1124933434">
          <w:marLeft w:val="480"/>
          <w:marRight w:val="0"/>
          <w:marTop w:val="0"/>
          <w:marBottom w:val="0"/>
          <w:divBdr>
            <w:top w:val="none" w:sz="0" w:space="0" w:color="auto"/>
            <w:left w:val="none" w:sz="0" w:space="0" w:color="auto"/>
            <w:bottom w:val="none" w:sz="0" w:space="0" w:color="auto"/>
            <w:right w:val="none" w:sz="0" w:space="0" w:color="auto"/>
          </w:divBdr>
        </w:div>
        <w:div w:id="1951207917">
          <w:marLeft w:val="480"/>
          <w:marRight w:val="0"/>
          <w:marTop w:val="0"/>
          <w:marBottom w:val="0"/>
          <w:divBdr>
            <w:top w:val="none" w:sz="0" w:space="0" w:color="auto"/>
            <w:left w:val="none" w:sz="0" w:space="0" w:color="auto"/>
            <w:bottom w:val="none" w:sz="0" w:space="0" w:color="auto"/>
            <w:right w:val="none" w:sz="0" w:space="0" w:color="auto"/>
          </w:divBdr>
        </w:div>
        <w:div w:id="1288315193">
          <w:marLeft w:val="480"/>
          <w:marRight w:val="0"/>
          <w:marTop w:val="0"/>
          <w:marBottom w:val="0"/>
          <w:divBdr>
            <w:top w:val="none" w:sz="0" w:space="0" w:color="auto"/>
            <w:left w:val="none" w:sz="0" w:space="0" w:color="auto"/>
            <w:bottom w:val="none" w:sz="0" w:space="0" w:color="auto"/>
            <w:right w:val="none" w:sz="0" w:space="0" w:color="auto"/>
          </w:divBdr>
        </w:div>
        <w:div w:id="193464634">
          <w:marLeft w:val="480"/>
          <w:marRight w:val="0"/>
          <w:marTop w:val="0"/>
          <w:marBottom w:val="0"/>
          <w:divBdr>
            <w:top w:val="none" w:sz="0" w:space="0" w:color="auto"/>
            <w:left w:val="none" w:sz="0" w:space="0" w:color="auto"/>
            <w:bottom w:val="none" w:sz="0" w:space="0" w:color="auto"/>
            <w:right w:val="none" w:sz="0" w:space="0" w:color="auto"/>
          </w:divBdr>
        </w:div>
        <w:div w:id="294676786">
          <w:marLeft w:val="480"/>
          <w:marRight w:val="0"/>
          <w:marTop w:val="0"/>
          <w:marBottom w:val="0"/>
          <w:divBdr>
            <w:top w:val="none" w:sz="0" w:space="0" w:color="auto"/>
            <w:left w:val="none" w:sz="0" w:space="0" w:color="auto"/>
            <w:bottom w:val="none" w:sz="0" w:space="0" w:color="auto"/>
            <w:right w:val="none" w:sz="0" w:space="0" w:color="auto"/>
          </w:divBdr>
        </w:div>
        <w:div w:id="1042486125">
          <w:marLeft w:val="480"/>
          <w:marRight w:val="0"/>
          <w:marTop w:val="0"/>
          <w:marBottom w:val="0"/>
          <w:divBdr>
            <w:top w:val="none" w:sz="0" w:space="0" w:color="auto"/>
            <w:left w:val="none" w:sz="0" w:space="0" w:color="auto"/>
            <w:bottom w:val="none" w:sz="0" w:space="0" w:color="auto"/>
            <w:right w:val="none" w:sz="0" w:space="0" w:color="auto"/>
          </w:divBdr>
        </w:div>
        <w:div w:id="1186334526">
          <w:marLeft w:val="480"/>
          <w:marRight w:val="0"/>
          <w:marTop w:val="0"/>
          <w:marBottom w:val="0"/>
          <w:divBdr>
            <w:top w:val="none" w:sz="0" w:space="0" w:color="auto"/>
            <w:left w:val="none" w:sz="0" w:space="0" w:color="auto"/>
            <w:bottom w:val="none" w:sz="0" w:space="0" w:color="auto"/>
            <w:right w:val="none" w:sz="0" w:space="0" w:color="auto"/>
          </w:divBdr>
        </w:div>
        <w:div w:id="1570574001">
          <w:marLeft w:val="480"/>
          <w:marRight w:val="0"/>
          <w:marTop w:val="0"/>
          <w:marBottom w:val="0"/>
          <w:divBdr>
            <w:top w:val="none" w:sz="0" w:space="0" w:color="auto"/>
            <w:left w:val="none" w:sz="0" w:space="0" w:color="auto"/>
            <w:bottom w:val="none" w:sz="0" w:space="0" w:color="auto"/>
            <w:right w:val="none" w:sz="0" w:space="0" w:color="auto"/>
          </w:divBdr>
        </w:div>
        <w:div w:id="440994543">
          <w:marLeft w:val="480"/>
          <w:marRight w:val="0"/>
          <w:marTop w:val="0"/>
          <w:marBottom w:val="0"/>
          <w:divBdr>
            <w:top w:val="none" w:sz="0" w:space="0" w:color="auto"/>
            <w:left w:val="none" w:sz="0" w:space="0" w:color="auto"/>
            <w:bottom w:val="none" w:sz="0" w:space="0" w:color="auto"/>
            <w:right w:val="none" w:sz="0" w:space="0" w:color="auto"/>
          </w:divBdr>
        </w:div>
        <w:div w:id="1828589832">
          <w:marLeft w:val="480"/>
          <w:marRight w:val="0"/>
          <w:marTop w:val="0"/>
          <w:marBottom w:val="0"/>
          <w:divBdr>
            <w:top w:val="none" w:sz="0" w:space="0" w:color="auto"/>
            <w:left w:val="none" w:sz="0" w:space="0" w:color="auto"/>
            <w:bottom w:val="none" w:sz="0" w:space="0" w:color="auto"/>
            <w:right w:val="none" w:sz="0" w:space="0" w:color="auto"/>
          </w:divBdr>
        </w:div>
        <w:div w:id="2008095974">
          <w:marLeft w:val="480"/>
          <w:marRight w:val="0"/>
          <w:marTop w:val="0"/>
          <w:marBottom w:val="0"/>
          <w:divBdr>
            <w:top w:val="none" w:sz="0" w:space="0" w:color="auto"/>
            <w:left w:val="none" w:sz="0" w:space="0" w:color="auto"/>
            <w:bottom w:val="none" w:sz="0" w:space="0" w:color="auto"/>
            <w:right w:val="none" w:sz="0" w:space="0" w:color="auto"/>
          </w:divBdr>
        </w:div>
        <w:div w:id="1141000152">
          <w:marLeft w:val="480"/>
          <w:marRight w:val="0"/>
          <w:marTop w:val="0"/>
          <w:marBottom w:val="0"/>
          <w:divBdr>
            <w:top w:val="none" w:sz="0" w:space="0" w:color="auto"/>
            <w:left w:val="none" w:sz="0" w:space="0" w:color="auto"/>
            <w:bottom w:val="none" w:sz="0" w:space="0" w:color="auto"/>
            <w:right w:val="none" w:sz="0" w:space="0" w:color="auto"/>
          </w:divBdr>
        </w:div>
        <w:div w:id="878473032">
          <w:marLeft w:val="480"/>
          <w:marRight w:val="0"/>
          <w:marTop w:val="0"/>
          <w:marBottom w:val="0"/>
          <w:divBdr>
            <w:top w:val="none" w:sz="0" w:space="0" w:color="auto"/>
            <w:left w:val="none" w:sz="0" w:space="0" w:color="auto"/>
            <w:bottom w:val="none" w:sz="0" w:space="0" w:color="auto"/>
            <w:right w:val="none" w:sz="0" w:space="0" w:color="auto"/>
          </w:divBdr>
        </w:div>
        <w:div w:id="981232930">
          <w:marLeft w:val="480"/>
          <w:marRight w:val="0"/>
          <w:marTop w:val="0"/>
          <w:marBottom w:val="0"/>
          <w:divBdr>
            <w:top w:val="none" w:sz="0" w:space="0" w:color="auto"/>
            <w:left w:val="none" w:sz="0" w:space="0" w:color="auto"/>
            <w:bottom w:val="none" w:sz="0" w:space="0" w:color="auto"/>
            <w:right w:val="none" w:sz="0" w:space="0" w:color="auto"/>
          </w:divBdr>
        </w:div>
        <w:div w:id="1231387304">
          <w:marLeft w:val="480"/>
          <w:marRight w:val="0"/>
          <w:marTop w:val="0"/>
          <w:marBottom w:val="0"/>
          <w:divBdr>
            <w:top w:val="none" w:sz="0" w:space="0" w:color="auto"/>
            <w:left w:val="none" w:sz="0" w:space="0" w:color="auto"/>
            <w:bottom w:val="none" w:sz="0" w:space="0" w:color="auto"/>
            <w:right w:val="none" w:sz="0" w:space="0" w:color="auto"/>
          </w:divBdr>
        </w:div>
        <w:div w:id="913276785">
          <w:marLeft w:val="480"/>
          <w:marRight w:val="0"/>
          <w:marTop w:val="0"/>
          <w:marBottom w:val="0"/>
          <w:divBdr>
            <w:top w:val="none" w:sz="0" w:space="0" w:color="auto"/>
            <w:left w:val="none" w:sz="0" w:space="0" w:color="auto"/>
            <w:bottom w:val="none" w:sz="0" w:space="0" w:color="auto"/>
            <w:right w:val="none" w:sz="0" w:space="0" w:color="auto"/>
          </w:divBdr>
        </w:div>
        <w:div w:id="1298338335">
          <w:marLeft w:val="480"/>
          <w:marRight w:val="0"/>
          <w:marTop w:val="0"/>
          <w:marBottom w:val="0"/>
          <w:divBdr>
            <w:top w:val="none" w:sz="0" w:space="0" w:color="auto"/>
            <w:left w:val="none" w:sz="0" w:space="0" w:color="auto"/>
            <w:bottom w:val="none" w:sz="0" w:space="0" w:color="auto"/>
            <w:right w:val="none" w:sz="0" w:space="0" w:color="auto"/>
          </w:divBdr>
        </w:div>
        <w:div w:id="1299994167">
          <w:marLeft w:val="480"/>
          <w:marRight w:val="0"/>
          <w:marTop w:val="0"/>
          <w:marBottom w:val="0"/>
          <w:divBdr>
            <w:top w:val="none" w:sz="0" w:space="0" w:color="auto"/>
            <w:left w:val="none" w:sz="0" w:space="0" w:color="auto"/>
            <w:bottom w:val="none" w:sz="0" w:space="0" w:color="auto"/>
            <w:right w:val="none" w:sz="0" w:space="0" w:color="auto"/>
          </w:divBdr>
        </w:div>
        <w:div w:id="514996264">
          <w:marLeft w:val="480"/>
          <w:marRight w:val="0"/>
          <w:marTop w:val="0"/>
          <w:marBottom w:val="0"/>
          <w:divBdr>
            <w:top w:val="none" w:sz="0" w:space="0" w:color="auto"/>
            <w:left w:val="none" w:sz="0" w:space="0" w:color="auto"/>
            <w:bottom w:val="none" w:sz="0" w:space="0" w:color="auto"/>
            <w:right w:val="none" w:sz="0" w:space="0" w:color="auto"/>
          </w:divBdr>
        </w:div>
        <w:div w:id="1657957944">
          <w:marLeft w:val="480"/>
          <w:marRight w:val="0"/>
          <w:marTop w:val="0"/>
          <w:marBottom w:val="0"/>
          <w:divBdr>
            <w:top w:val="none" w:sz="0" w:space="0" w:color="auto"/>
            <w:left w:val="none" w:sz="0" w:space="0" w:color="auto"/>
            <w:bottom w:val="none" w:sz="0" w:space="0" w:color="auto"/>
            <w:right w:val="none" w:sz="0" w:space="0" w:color="auto"/>
          </w:divBdr>
        </w:div>
        <w:div w:id="372389654">
          <w:marLeft w:val="480"/>
          <w:marRight w:val="0"/>
          <w:marTop w:val="0"/>
          <w:marBottom w:val="0"/>
          <w:divBdr>
            <w:top w:val="none" w:sz="0" w:space="0" w:color="auto"/>
            <w:left w:val="none" w:sz="0" w:space="0" w:color="auto"/>
            <w:bottom w:val="none" w:sz="0" w:space="0" w:color="auto"/>
            <w:right w:val="none" w:sz="0" w:space="0" w:color="auto"/>
          </w:divBdr>
        </w:div>
      </w:divsChild>
    </w:div>
    <w:div w:id="1885557680">
      <w:bodyDiv w:val="1"/>
      <w:marLeft w:val="0"/>
      <w:marRight w:val="0"/>
      <w:marTop w:val="0"/>
      <w:marBottom w:val="0"/>
      <w:divBdr>
        <w:top w:val="none" w:sz="0" w:space="0" w:color="auto"/>
        <w:left w:val="none" w:sz="0" w:space="0" w:color="auto"/>
        <w:bottom w:val="none" w:sz="0" w:space="0" w:color="auto"/>
        <w:right w:val="none" w:sz="0" w:space="0" w:color="auto"/>
      </w:divBdr>
    </w:div>
    <w:div w:id="1885866137">
      <w:bodyDiv w:val="1"/>
      <w:marLeft w:val="0"/>
      <w:marRight w:val="0"/>
      <w:marTop w:val="0"/>
      <w:marBottom w:val="0"/>
      <w:divBdr>
        <w:top w:val="none" w:sz="0" w:space="0" w:color="auto"/>
        <w:left w:val="none" w:sz="0" w:space="0" w:color="auto"/>
        <w:bottom w:val="none" w:sz="0" w:space="0" w:color="auto"/>
        <w:right w:val="none" w:sz="0" w:space="0" w:color="auto"/>
      </w:divBdr>
    </w:div>
    <w:div w:id="1886216311">
      <w:bodyDiv w:val="1"/>
      <w:marLeft w:val="0"/>
      <w:marRight w:val="0"/>
      <w:marTop w:val="0"/>
      <w:marBottom w:val="0"/>
      <w:divBdr>
        <w:top w:val="none" w:sz="0" w:space="0" w:color="auto"/>
        <w:left w:val="none" w:sz="0" w:space="0" w:color="auto"/>
        <w:bottom w:val="none" w:sz="0" w:space="0" w:color="auto"/>
        <w:right w:val="none" w:sz="0" w:space="0" w:color="auto"/>
      </w:divBdr>
    </w:div>
    <w:div w:id="1887334353">
      <w:bodyDiv w:val="1"/>
      <w:marLeft w:val="0"/>
      <w:marRight w:val="0"/>
      <w:marTop w:val="0"/>
      <w:marBottom w:val="0"/>
      <w:divBdr>
        <w:top w:val="none" w:sz="0" w:space="0" w:color="auto"/>
        <w:left w:val="none" w:sz="0" w:space="0" w:color="auto"/>
        <w:bottom w:val="none" w:sz="0" w:space="0" w:color="auto"/>
        <w:right w:val="none" w:sz="0" w:space="0" w:color="auto"/>
      </w:divBdr>
    </w:div>
    <w:div w:id="1891769959">
      <w:bodyDiv w:val="1"/>
      <w:marLeft w:val="0"/>
      <w:marRight w:val="0"/>
      <w:marTop w:val="0"/>
      <w:marBottom w:val="0"/>
      <w:divBdr>
        <w:top w:val="none" w:sz="0" w:space="0" w:color="auto"/>
        <w:left w:val="none" w:sz="0" w:space="0" w:color="auto"/>
        <w:bottom w:val="none" w:sz="0" w:space="0" w:color="auto"/>
        <w:right w:val="none" w:sz="0" w:space="0" w:color="auto"/>
      </w:divBdr>
    </w:div>
    <w:div w:id="1892955283">
      <w:bodyDiv w:val="1"/>
      <w:marLeft w:val="0"/>
      <w:marRight w:val="0"/>
      <w:marTop w:val="0"/>
      <w:marBottom w:val="0"/>
      <w:divBdr>
        <w:top w:val="none" w:sz="0" w:space="0" w:color="auto"/>
        <w:left w:val="none" w:sz="0" w:space="0" w:color="auto"/>
        <w:bottom w:val="none" w:sz="0" w:space="0" w:color="auto"/>
        <w:right w:val="none" w:sz="0" w:space="0" w:color="auto"/>
      </w:divBdr>
    </w:div>
    <w:div w:id="1893425401">
      <w:bodyDiv w:val="1"/>
      <w:marLeft w:val="0"/>
      <w:marRight w:val="0"/>
      <w:marTop w:val="0"/>
      <w:marBottom w:val="0"/>
      <w:divBdr>
        <w:top w:val="none" w:sz="0" w:space="0" w:color="auto"/>
        <w:left w:val="none" w:sz="0" w:space="0" w:color="auto"/>
        <w:bottom w:val="none" w:sz="0" w:space="0" w:color="auto"/>
        <w:right w:val="none" w:sz="0" w:space="0" w:color="auto"/>
      </w:divBdr>
    </w:div>
    <w:div w:id="1894001625">
      <w:bodyDiv w:val="1"/>
      <w:marLeft w:val="0"/>
      <w:marRight w:val="0"/>
      <w:marTop w:val="0"/>
      <w:marBottom w:val="0"/>
      <w:divBdr>
        <w:top w:val="none" w:sz="0" w:space="0" w:color="auto"/>
        <w:left w:val="none" w:sz="0" w:space="0" w:color="auto"/>
        <w:bottom w:val="none" w:sz="0" w:space="0" w:color="auto"/>
        <w:right w:val="none" w:sz="0" w:space="0" w:color="auto"/>
      </w:divBdr>
    </w:div>
    <w:div w:id="1895195468">
      <w:bodyDiv w:val="1"/>
      <w:marLeft w:val="0"/>
      <w:marRight w:val="0"/>
      <w:marTop w:val="0"/>
      <w:marBottom w:val="0"/>
      <w:divBdr>
        <w:top w:val="none" w:sz="0" w:space="0" w:color="auto"/>
        <w:left w:val="none" w:sz="0" w:space="0" w:color="auto"/>
        <w:bottom w:val="none" w:sz="0" w:space="0" w:color="auto"/>
        <w:right w:val="none" w:sz="0" w:space="0" w:color="auto"/>
      </w:divBdr>
    </w:div>
    <w:div w:id="1898666866">
      <w:bodyDiv w:val="1"/>
      <w:marLeft w:val="0"/>
      <w:marRight w:val="0"/>
      <w:marTop w:val="0"/>
      <w:marBottom w:val="0"/>
      <w:divBdr>
        <w:top w:val="none" w:sz="0" w:space="0" w:color="auto"/>
        <w:left w:val="none" w:sz="0" w:space="0" w:color="auto"/>
        <w:bottom w:val="none" w:sz="0" w:space="0" w:color="auto"/>
        <w:right w:val="none" w:sz="0" w:space="0" w:color="auto"/>
      </w:divBdr>
    </w:div>
    <w:div w:id="1899168763">
      <w:bodyDiv w:val="1"/>
      <w:marLeft w:val="0"/>
      <w:marRight w:val="0"/>
      <w:marTop w:val="0"/>
      <w:marBottom w:val="0"/>
      <w:divBdr>
        <w:top w:val="none" w:sz="0" w:space="0" w:color="auto"/>
        <w:left w:val="none" w:sz="0" w:space="0" w:color="auto"/>
        <w:bottom w:val="none" w:sz="0" w:space="0" w:color="auto"/>
        <w:right w:val="none" w:sz="0" w:space="0" w:color="auto"/>
      </w:divBdr>
    </w:div>
    <w:div w:id="1899437277">
      <w:bodyDiv w:val="1"/>
      <w:marLeft w:val="0"/>
      <w:marRight w:val="0"/>
      <w:marTop w:val="0"/>
      <w:marBottom w:val="0"/>
      <w:divBdr>
        <w:top w:val="none" w:sz="0" w:space="0" w:color="auto"/>
        <w:left w:val="none" w:sz="0" w:space="0" w:color="auto"/>
        <w:bottom w:val="none" w:sz="0" w:space="0" w:color="auto"/>
        <w:right w:val="none" w:sz="0" w:space="0" w:color="auto"/>
      </w:divBdr>
    </w:div>
    <w:div w:id="1901942872">
      <w:bodyDiv w:val="1"/>
      <w:marLeft w:val="0"/>
      <w:marRight w:val="0"/>
      <w:marTop w:val="0"/>
      <w:marBottom w:val="0"/>
      <w:divBdr>
        <w:top w:val="none" w:sz="0" w:space="0" w:color="auto"/>
        <w:left w:val="none" w:sz="0" w:space="0" w:color="auto"/>
        <w:bottom w:val="none" w:sz="0" w:space="0" w:color="auto"/>
        <w:right w:val="none" w:sz="0" w:space="0" w:color="auto"/>
      </w:divBdr>
    </w:div>
    <w:div w:id="1902400206">
      <w:bodyDiv w:val="1"/>
      <w:marLeft w:val="0"/>
      <w:marRight w:val="0"/>
      <w:marTop w:val="0"/>
      <w:marBottom w:val="0"/>
      <w:divBdr>
        <w:top w:val="none" w:sz="0" w:space="0" w:color="auto"/>
        <w:left w:val="none" w:sz="0" w:space="0" w:color="auto"/>
        <w:bottom w:val="none" w:sz="0" w:space="0" w:color="auto"/>
        <w:right w:val="none" w:sz="0" w:space="0" w:color="auto"/>
      </w:divBdr>
      <w:divsChild>
        <w:div w:id="257567800">
          <w:marLeft w:val="480"/>
          <w:marRight w:val="0"/>
          <w:marTop w:val="0"/>
          <w:marBottom w:val="0"/>
          <w:divBdr>
            <w:top w:val="none" w:sz="0" w:space="0" w:color="auto"/>
            <w:left w:val="none" w:sz="0" w:space="0" w:color="auto"/>
            <w:bottom w:val="none" w:sz="0" w:space="0" w:color="auto"/>
            <w:right w:val="none" w:sz="0" w:space="0" w:color="auto"/>
          </w:divBdr>
        </w:div>
        <w:div w:id="1947733246">
          <w:marLeft w:val="480"/>
          <w:marRight w:val="0"/>
          <w:marTop w:val="0"/>
          <w:marBottom w:val="0"/>
          <w:divBdr>
            <w:top w:val="none" w:sz="0" w:space="0" w:color="auto"/>
            <w:left w:val="none" w:sz="0" w:space="0" w:color="auto"/>
            <w:bottom w:val="none" w:sz="0" w:space="0" w:color="auto"/>
            <w:right w:val="none" w:sz="0" w:space="0" w:color="auto"/>
          </w:divBdr>
        </w:div>
        <w:div w:id="1773895639">
          <w:marLeft w:val="480"/>
          <w:marRight w:val="0"/>
          <w:marTop w:val="0"/>
          <w:marBottom w:val="0"/>
          <w:divBdr>
            <w:top w:val="none" w:sz="0" w:space="0" w:color="auto"/>
            <w:left w:val="none" w:sz="0" w:space="0" w:color="auto"/>
            <w:bottom w:val="none" w:sz="0" w:space="0" w:color="auto"/>
            <w:right w:val="none" w:sz="0" w:space="0" w:color="auto"/>
          </w:divBdr>
        </w:div>
        <w:div w:id="414282975">
          <w:marLeft w:val="480"/>
          <w:marRight w:val="0"/>
          <w:marTop w:val="0"/>
          <w:marBottom w:val="0"/>
          <w:divBdr>
            <w:top w:val="none" w:sz="0" w:space="0" w:color="auto"/>
            <w:left w:val="none" w:sz="0" w:space="0" w:color="auto"/>
            <w:bottom w:val="none" w:sz="0" w:space="0" w:color="auto"/>
            <w:right w:val="none" w:sz="0" w:space="0" w:color="auto"/>
          </w:divBdr>
        </w:div>
        <w:div w:id="931166502">
          <w:marLeft w:val="480"/>
          <w:marRight w:val="0"/>
          <w:marTop w:val="0"/>
          <w:marBottom w:val="0"/>
          <w:divBdr>
            <w:top w:val="none" w:sz="0" w:space="0" w:color="auto"/>
            <w:left w:val="none" w:sz="0" w:space="0" w:color="auto"/>
            <w:bottom w:val="none" w:sz="0" w:space="0" w:color="auto"/>
            <w:right w:val="none" w:sz="0" w:space="0" w:color="auto"/>
          </w:divBdr>
        </w:div>
        <w:div w:id="1393231672">
          <w:marLeft w:val="480"/>
          <w:marRight w:val="0"/>
          <w:marTop w:val="0"/>
          <w:marBottom w:val="0"/>
          <w:divBdr>
            <w:top w:val="none" w:sz="0" w:space="0" w:color="auto"/>
            <w:left w:val="none" w:sz="0" w:space="0" w:color="auto"/>
            <w:bottom w:val="none" w:sz="0" w:space="0" w:color="auto"/>
            <w:right w:val="none" w:sz="0" w:space="0" w:color="auto"/>
          </w:divBdr>
        </w:div>
        <w:div w:id="146477667">
          <w:marLeft w:val="480"/>
          <w:marRight w:val="0"/>
          <w:marTop w:val="0"/>
          <w:marBottom w:val="0"/>
          <w:divBdr>
            <w:top w:val="none" w:sz="0" w:space="0" w:color="auto"/>
            <w:left w:val="none" w:sz="0" w:space="0" w:color="auto"/>
            <w:bottom w:val="none" w:sz="0" w:space="0" w:color="auto"/>
            <w:right w:val="none" w:sz="0" w:space="0" w:color="auto"/>
          </w:divBdr>
        </w:div>
        <w:div w:id="2120952993">
          <w:marLeft w:val="480"/>
          <w:marRight w:val="0"/>
          <w:marTop w:val="0"/>
          <w:marBottom w:val="0"/>
          <w:divBdr>
            <w:top w:val="none" w:sz="0" w:space="0" w:color="auto"/>
            <w:left w:val="none" w:sz="0" w:space="0" w:color="auto"/>
            <w:bottom w:val="none" w:sz="0" w:space="0" w:color="auto"/>
            <w:right w:val="none" w:sz="0" w:space="0" w:color="auto"/>
          </w:divBdr>
        </w:div>
        <w:div w:id="703139170">
          <w:marLeft w:val="480"/>
          <w:marRight w:val="0"/>
          <w:marTop w:val="0"/>
          <w:marBottom w:val="0"/>
          <w:divBdr>
            <w:top w:val="none" w:sz="0" w:space="0" w:color="auto"/>
            <w:left w:val="none" w:sz="0" w:space="0" w:color="auto"/>
            <w:bottom w:val="none" w:sz="0" w:space="0" w:color="auto"/>
            <w:right w:val="none" w:sz="0" w:space="0" w:color="auto"/>
          </w:divBdr>
        </w:div>
        <w:div w:id="93401791">
          <w:marLeft w:val="480"/>
          <w:marRight w:val="0"/>
          <w:marTop w:val="0"/>
          <w:marBottom w:val="0"/>
          <w:divBdr>
            <w:top w:val="none" w:sz="0" w:space="0" w:color="auto"/>
            <w:left w:val="none" w:sz="0" w:space="0" w:color="auto"/>
            <w:bottom w:val="none" w:sz="0" w:space="0" w:color="auto"/>
            <w:right w:val="none" w:sz="0" w:space="0" w:color="auto"/>
          </w:divBdr>
        </w:div>
        <w:div w:id="1739354408">
          <w:marLeft w:val="480"/>
          <w:marRight w:val="0"/>
          <w:marTop w:val="0"/>
          <w:marBottom w:val="0"/>
          <w:divBdr>
            <w:top w:val="none" w:sz="0" w:space="0" w:color="auto"/>
            <w:left w:val="none" w:sz="0" w:space="0" w:color="auto"/>
            <w:bottom w:val="none" w:sz="0" w:space="0" w:color="auto"/>
            <w:right w:val="none" w:sz="0" w:space="0" w:color="auto"/>
          </w:divBdr>
        </w:div>
        <w:div w:id="866795517">
          <w:marLeft w:val="480"/>
          <w:marRight w:val="0"/>
          <w:marTop w:val="0"/>
          <w:marBottom w:val="0"/>
          <w:divBdr>
            <w:top w:val="none" w:sz="0" w:space="0" w:color="auto"/>
            <w:left w:val="none" w:sz="0" w:space="0" w:color="auto"/>
            <w:bottom w:val="none" w:sz="0" w:space="0" w:color="auto"/>
            <w:right w:val="none" w:sz="0" w:space="0" w:color="auto"/>
          </w:divBdr>
        </w:div>
        <w:div w:id="1665012359">
          <w:marLeft w:val="480"/>
          <w:marRight w:val="0"/>
          <w:marTop w:val="0"/>
          <w:marBottom w:val="0"/>
          <w:divBdr>
            <w:top w:val="none" w:sz="0" w:space="0" w:color="auto"/>
            <w:left w:val="none" w:sz="0" w:space="0" w:color="auto"/>
            <w:bottom w:val="none" w:sz="0" w:space="0" w:color="auto"/>
            <w:right w:val="none" w:sz="0" w:space="0" w:color="auto"/>
          </w:divBdr>
        </w:div>
        <w:div w:id="1330794065">
          <w:marLeft w:val="480"/>
          <w:marRight w:val="0"/>
          <w:marTop w:val="0"/>
          <w:marBottom w:val="0"/>
          <w:divBdr>
            <w:top w:val="none" w:sz="0" w:space="0" w:color="auto"/>
            <w:left w:val="none" w:sz="0" w:space="0" w:color="auto"/>
            <w:bottom w:val="none" w:sz="0" w:space="0" w:color="auto"/>
            <w:right w:val="none" w:sz="0" w:space="0" w:color="auto"/>
          </w:divBdr>
        </w:div>
        <w:div w:id="157427678">
          <w:marLeft w:val="480"/>
          <w:marRight w:val="0"/>
          <w:marTop w:val="0"/>
          <w:marBottom w:val="0"/>
          <w:divBdr>
            <w:top w:val="none" w:sz="0" w:space="0" w:color="auto"/>
            <w:left w:val="none" w:sz="0" w:space="0" w:color="auto"/>
            <w:bottom w:val="none" w:sz="0" w:space="0" w:color="auto"/>
            <w:right w:val="none" w:sz="0" w:space="0" w:color="auto"/>
          </w:divBdr>
        </w:div>
        <w:div w:id="324361428">
          <w:marLeft w:val="480"/>
          <w:marRight w:val="0"/>
          <w:marTop w:val="0"/>
          <w:marBottom w:val="0"/>
          <w:divBdr>
            <w:top w:val="none" w:sz="0" w:space="0" w:color="auto"/>
            <w:left w:val="none" w:sz="0" w:space="0" w:color="auto"/>
            <w:bottom w:val="none" w:sz="0" w:space="0" w:color="auto"/>
            <w:right w:val="none" w:sz="0" w:space="0" w:color="auto"/>
          </w:divBdr>
        </w:div>
        <w:div w:id="1561281368">
          <w:marLeft w:val="480"/>
          <w:marRight w:val="0"/>
          <w:marTop w:val="0"/>
          <w:marBottom w:val="0"/>
          <w:divBdr>
            <w:top w:val="none" w:sz="0" w:space="0" w:color="auto"/>
            <w:left w:val="none" w:sz="0" w:space="0" w:color="auto"/>
            <w:bottom w:val="none" w:sz="0" w:space="0" w:color="auto"/>
            <w:right w:val="none" w:sz="0" w:space="0" w:color="auto"/>
          </w:divBdr>
        </w:div>
        <w:div w:id="876742800">
          <w:marLeft w:val="480"/>
          <w:marRight w:val="0"/>
          <w:marTop w:val="0"/>
          <w:marBottom w:val="0"/>
          <w:divBdr>
            <w:top w:val="none" w:sz="0" w:space="0" w:color="auto"/>
            <w:left w:val="none" w:sz="0" w:space="0" w:color="auto"/>
            <w:bottom w:val="none" w:sz="0" w:space="0" w:color="auto"/>
            <w:right w:val="none" w:sz="0" w:space="0" w:color="auto"/>
          </w:divBdr>
        </w:div>
        <w:div w:id="2138452954">
          <w:marLeft w:val="480"/>
          <w:marRight w:val="0"/>
          <w:marTop w:val="0"/>
          <w:marBottom w:val="0"/>
          <w:divBdr>
            <w:top w:val="none" w:sz="0" w:space="0" w:color="auto"/>
            <w:left w:val="none" w:sz="0" w:space="0" w:color="auto"/>
            <w:bottom w:val="none" w:sz="0" w:space="0" w:color="auto"/>
            <w:right w:val="none" w:sz="0" w:space="0" w:color="auto"/>
          </w:divBdr>
        </w:div>
        <w:div w:id="1078360320">
          <w:marLeft w:val="480"/>
          <w:marRight w:val="0"/>
          <w:marTop w:val="0"/>
          <w:marBottom w:val="0"/>
          <w:divBdr>
            <w:top w:val="none" w:sz="0" w:space="0" w:color="auto"/>
            <w:left w:val="none" w:sz="0" w:space="0" w:color="auto"/>
            <w:bottom w:val="none" w:sz="0" w:space="0" w:color="auto"/>
            <w:right w:val="none" w:sz="0" w:space="0" w:color="auto"/>
          </w:divBdr>
        </w:div>
        <w:div w:id="707025710">
          <w:marLeft w:val="480"/>
          <w:marRight w:val="0"/>
          <w:marTop w:val="0"/>
          <w:marBottom w:val="0"/>
          <w:divBdr>
            <w:top w:val="none" w:sz="0" w:space="0" w:color="auto"/>
            <w:left w:val="none" w:sz="0" w:space="0" w:color="auto"/>
            <w:bottom w:val="none" w:sz="0" w:space="0" w:color="auto"/>
            <w:right w:val="none" w:sz="0" w:space="0" w:color="auto"/>
          </w:divBdr>
        </w:div>
        <w:div w:id="127556515">
          <w:marLeft w:val="480"/>
          <w:marRight w:val="0"/>
          <w:marTop w:val="0"/>
          <w:marBottom w:val="0"/>
          <w:divBdr>
            <w:top w:val="none" w:sz="0" w:space="0" w:color="auto"/>
            <w:left w:val="none" w:sz="0" w:space="0" w:color="auto"/>
            <w:bottom w:val="none" w:sz="0" w:space="0" w:color="auto"/>
            <w:right w:val="none" w:sz="0" w:space="0" w:color="auto"/>
          </w:divBdr>
        </w:div>
        <w:div w:id="534344791">
          <w:marLeft w:val="480"/>
          <w:marRight w:val="0"/>
          <w:marTop w:val="0"/>
          <w:marBottom w:val="0"/>
          <w:divBdr>
            <w:top w:val="none" w:sz="0" w:space="0" w:color="auto"/>
            <w:left w:val="none" w:sz="0" w:space="0" w:color="auto"/>
            <w:bottom w:val="none" w:sz="0" w:space="0" w:color="auto"/>
            <w:right w:val="none" w:sz="0" w:space="0" w:color="auto"/>
          </w:divBdr>
        </w:div>
        <w:div w:id="1180781447">
          <w:marLeft w:val="480"/>
          <w:marRight w:val="0"/>
          <w:marTop w:val="0"/>
          <w:marBottom w:val="0"/>
          <w:divBdr>
            <w:top w:val="none" w:sz="0" w:space="0" w:color="auto"/>
            <w:left w:val="none" w:sz="0" w:space="0" w:color="auto"/>
            <w:bottom w:val="none" w:sz="0" w:space="0" w:color="auto"/>
            <w:right w:val="none" w:sz="0" w:space="0" w:color="auto"/>
          </w:divBdr>
        </w:div>
        <w:div w:id="461995482">
          <w:marLeft w:val="480"/>
          <w:marRight w:val="0"/>
          <w:marTop w:val="0"/>
          <w:marBottom w:val="0"/>
          <w:divBdr>
            <w:top w:val="none" w:sz="0" w:space="0" w:color="auto"/>
            <w:left w:val="none" w:sz="0" w:space="0" w:color="auto"/>
            <w:bottom w:val="none" w:sz="0" w:space="0" w:color="auto"/>
            <w:right w:val="none" w:sz="0" w:space="0" w:color="auto"/>
          </w:divBdr>
        </w:div>
        <w:div w:id="1133869876">
          <w:marLeft w:val="480"/>
          <w:marRight w:val="0"/>
          <w:marTop w:val="0"/>
          <w:marBottom w:val="0"/>
          <w:divBdr>
            <w:top w:val="none" w:sz="0" w:space="0" w:color="auto"/>
            <w:left w:val="none" w:sz="0" w:space="0" w:color="auto"/>
            <w:bottom w:val="none" w:sz="0" w:space="0" w:color="auto"/>
            <w:right w:val="none" w:sz="0" w:space="0" w:color="auto"/>
          </w:divBdr>
        </w:div>
        <w:div w:id="396822886">
          <w:marLeft w:val="480"/>
          <w:marRight w:val="0"/>
          <w:marTop w:val="0"/>
          <w:marBottom w:val="0"/>
          <w:divBdr>
            <w:top w:val="none" w:sz="0" w:space="0" w:color="auto"/>
            <w:left w:val="none" w:sz="0" w:space="0" w:color="auto"/>
            <w:bottom w:val="none" w:sz="0" w:space="0" w:color="auto"/>
            <w:right w:val="none" w:sz="0" w:space="0" w:color="auto"/>
          </w:divBdr>
        </w:div>
        <w:div w:id="256712558">
          <w:marLeft w:val="480"/>
          <w:marRight w:val="0"/>
          <w:marTop w:val="0"/>
          <w:marBottom w:val="0"/>
          <w:divBdr>
            <w:top w:val="none" w:sz="0" w:space="0" w:color="auto"/>
            <w:left w:val="none" w:sz="0" w:space="0" w:color="auto"/>
            <w:bottom w:val="none" w:sz="0" w:space="0" w:color="auto"/>
            <w:right w:val="none" w:sz="0" w:space="0" w:color="auto"/>
          </w:divBdr>
        </w:div>
        <w:div w:id="1400518462">
          <w:marLeft w:val="480"/>
          <w:marRight w:val="0"/>
          <w:marTop w:val="0"/>
          <w:marBottom w:val="0"/>
          <w:divBdr>
            <w:top w:val="none" w:sz="0" w:space="0" w:color="auto"/>
            <w:left w:val="none" w:sz="0" w:space="0" w:color="auto"/>
            <w:bottom w:val="none" w:sz="0" w:space="0" w:color="auto"/>
            <w:right w:val="none" w:sz="0" w:space="0" w:color="auto"/>
          </w:divBdr>
        </w:div>
        <w:div w:id="1336572975">
          <w:marLeft w:val="480"/>
          <w:marRight w:val="0"/>
          <w:marTop w:val="0"/>
          <w:marBottom w:val="0"/>
          <w:divBdr>
            <w:top w:val="none" w:sz="0" w:space="0" w:color="auto"/>
            <w:left w:val="none" w:sz="0" w:space="0" w:color="auto"/>
            <w:bottom w:val="none" w:sz="0" w:space="0" w:color="auto"/>
            <w:right w:val="none" w:sz="0" w:space="0" w:color="auto"/>
          </w:divBdr>
        </w:div>
        <w:div w:id="979387283">
          <w:marLeft w:val="480"/>
          <w:marRight w:val="0"/>
          <w:marTop w:val="0"/>
          <w:marBottom w:val="0"/>
          <w:divBdr>
            <w:top w:val="none" w:sz="0" w:space="0" w:color="auto"/>
            <w:left w:val="none" w:sz="0" w:space="0" w:color="auto"/>
            <w:bottom w:val="none" w:sz="0" w:space="0" w:color="auto"/>
            <w:right w:val="none" w:sz="0" w:space="0" w:color="auto"/>
          </w:divBdr>
        </w:div>
        <w:div w:id="1948778590">
          <w:marLeft w:val="480"/>
          <w:marRight w:val="0"/>
          <w:marTop w:val="0"/>
          <w:marBottom w:val="0"/>
          <w:divBdr>
            <w:top w:val="none" w:sz="0" w:space="0" w:color="auto"/>
            <w:left w:val="none" w:sz="0" w:space="0" w:color="auto"/>
            <w:bottom w:val="none" w:sz="0" w:space="0" w:color="auto"/>
            <w:right w:val="none" w:sz="0" w:space="0" w:color="auto"/>
          </w:divBdr>
        </w:div>
        <w:div w:id="621302981">
          <w:marLeft w:val="480"/>
          <w:marRight w:val="0"/>
          <w:marTop w:val="0"/>
          <w:marBottom w:val="0"/>
          <w:divBdr>
            <w:top w:val="none" w:sz="0" w:space="0" w:color="auto"/>
            <w:left w:val="none" w:sz="0" w:space="0" w:color="auto"/>
            <w:bottom w:val="none" w:sz="0" w:space="0" w:color="auto"/>
            <w:right w:val="none" w:sz="0" w:space="0" w:color="auto"/>
          </w:divBdr>
        </w:div>
        <w:div w:id="843979420">
          <w:marLeft w:val="480"/>
          <w:marRight w:val="0"/>
          <w:marTop w:val="0"/>
          <w:marBottom w:val="0"/>
          <w:divBdr>
            <w:top w:val="none" w:sz="0" w:space="0" w:color="auto"/>
            <w:left w:val="none" w:sz="0" w:space="0" w:color="auto"/>
            <w:bottom w:val="none" w:sz="0" w:space="0" w:color="auto"/>
            <w:right w:val="none" w:sz="0" w:space="0" w:color="auto"/>
          </w:divBdr>
        </w:div>
        <w:div w:id="1873374521">
          <w:marLeft w:val="480"/>
          <w:marRight w:val="0"/>
          <w:marTop w:val="0"/>
          <w:marBottom w:val="0"/>
          <w:divBdr>
            <w:top w:val="none" w:sz="0" w:space="0" w:color="auto"/>
            <w:left w:val="none" w:sz="0" w:space="0" w:color="auto"/>
            <w:bottom w:val="none" w:sz="0" w:space="0" w:color="auto"/>
            <w:right w:val="none" w:sz="0" w:space="0" w:color="auto"/>
          </w:divBdr>
        </w:div>
        <w:div w:id="1245650319">
          <w:marLeft w:val="480"/>
          <w:marRight w:val="0"/>
          <w:marTop w:val="0"/>
          <w:marBottom w:val="0"/>
          <w:divBdr>
            <w:top w:val="none" w:sz="0" w:space="0" w:color="auto"/>
            <w:left w:val="none" w:sz="0" w:space="0" w:color="auto"/>
            <w:bottom w:val="none" w:sz="0" w:space="0" w:color="auto"/>
            <w:right w:val="none" w:sz="0" w:space="0" w:color="auto"/>
          </w:divBdr>
        </w:div>
        <w:div w:id="185171838">
          <w:marLeft w:val="480"/>
          <w:marRight w:val="0"/>
          <w:marTop w:val="0"/>
          <w:marBottom w:val="0"/>
          <w:divBdr>
            <w:top w:val="none" w:sz="0" w:space="0" w:color="auto"/>
            <w:left w:val="none" w:sz="0" w:space="0" w:color="auto"/>
            <w:bottom w:val="none" w:sz="0" w:space="0" w:color="auto"/>
            <w:right w:val="none" w:sz="0" w:space="0" w:color="auto"/>
          </w:divBdr>
        </w:div>
        <w:div w:id="623927496">
          <w:marLeft w:val="480"/>
          <w:marRight w:val="0"/>
          <w:marTop w:val="0"/>
          <w:marBottom w:val="0"/>
          <w:divBdr>
            <w:top w:val="none" w:sz="0" w:space="0" w:color="auto"/>
            <w:left w:val="none" w:sz="0" w:space="0" w:color="auto"/>
            <w:bottom w:val="none" w:sz="0" w:space="0" w:color="auto"/>
            <w:right w:val="none" w:sz="0" w:space="0" w:color="auto"/>
          </w:divBdr>
        </w:div>
        <w:div w:id="185293495">
          <w:marLeft w:val="480"/>
          <w:marRight w:val="0"/>
          <w:marTop w:val="0"/>
          <w:marBottom w:val="0"/>
          <w:divBdr>
            <w:top w:val="none" w:sz="0" w:space="0" w:color="auto"/>
            <w:left w:val="none" w:sz="0" w:space="0" w:color="auto"/>
            <w:bottom w:val="none" w:sz="0" w:space="0" w:color="auto"/>
            <w:right w:val="none" w:sz="0" w:space="0" w:color="auto"/>
          </w:divBdr>
        </w:div>
        <w:div w:id="1249652251">
          <w:marLeft w:val="480"/>
          <w:marRight w:val="0"/>
          <w:marTop w:val="0"/>
          <w:marBottom w:val="0"/>
          <w:divBdr>
            <w:top w:val="none" w:sz="0" w:space="0" w:color="auto"/>
            <w:left w:val="none" w:sz="0" w:space="0" w:color="auto"/>
            <w:bottom w:val="none" w:sz="0" w:space="0" w:color="auto"/>
            <w:right w:val="none" w:sz="0" w:space="0" w:color="auto"/>
          </w:divBdr>
        </w:div>
        <w:div w:id="1176965400">
          <w:marLeft w:val="480"/>
          <w:marRight w:val="0"/>
          <w:marTop w:val="0"/>
          <w:marBottom w:val="0"/>
          <w:divBdr>
            <w:top w:val="none" w:sz="0" w:space="0" w:color="auto"/>
            <w:left w:val="none" w:sz="0" w:space="0" w:color="auto"/>
            <w:bottom w:val="none" w:sz="0" w:space="0" w:color="auto"/>
            <w:right w:val="none" w:sz="0" w:space="0" w:color="auto"/>
          </w:divBdr>
        </w:div>
        <w:div w:id="1169634946">
          <w:marLeft w:val="480"/>
          <w:marRight w:val="0"/>
          <w:marTop w:val="0"/>
          <w:marBottom w:val="0"/>
          <w:divBdr>
            <w:top w:val="none" w:sz="0" w:space="0" w:color="auto"/>
            <w:left w:val="none" w:sz="0" w:space="0" w:color="auto"/>
            <w:bottom w:val="none" w:sz="0" w:space="0" w:color="auto"/>
            <w:right w:val="none" w:sz="0" w:space="0" w:color="auto"/>
          </w:divBdr>
        </w:div>
        <w:div w:id="801580992">
          <w:marLeft w:val="480"/>
          <w:marRight w:val="0"/>
          <w:marTop w:val="0"/>
          <w:marBottom w:val="0"/>
          <w:divBdr>
            <w:top w:val="none" w:sz="0" w:space="0" w:color="auto"/>
            <w:left w:val="none" w:sz="0" w:space="0" w:color="auto"/>
            <w:bottom w:val="none" w:sz="0" w:space="0" w:color="auto"/>
            <w:right w:val="none" w:sz="0" w:space="0" w:color="auto"/>
          </w:divBdr>
        </w:div>
      </w:divsChild>
    </w:div>
    <w:div w:id="1904022456">
      <w:bodyDiv w:val="1"/>
      <w:marLeft w:val="0"/>
      <w:marRight w:val="0"/>
      <w:marTop w:val="0"/>
      <w:marBottom w:val="0"/>
      <w:divBdr>
        <w:top w:val="none" w:sz="0" w:space="0" w:color="auto"/>
        <w:left w:val="none" w:sz="0" w:space="0" w:color="auto"/>
        <w:bottom w:val="none" w:sz="0" w:space="0" w:color="auto"/>
        <w:right w:val="none" w:sz="0" w:space="0" w:color="auto"/>
      </w:divBdr>
    </w:div>
    <w:div w:id="1904098712">
      <w:bodyDiv w:val="1"/>
      <w:marLeft w:val="0"/>
      <w:marRight w:val="0"/>
      <w:marTop w:val="0"/>
      <w:marBottom w:val="0"/>
      <w:divBdr>
        <w:top w:val="none" w:sz="0" w:space="0" w:color="auto"/>
        <w:left w:val="none" w:sz="0" w:space="0" w:color="auto"/>
        <w:bottom w:val="none" w:sz="0" w:space="0" w:color="auto"/>
        <w:right w:val="none" w:sz="0" w:space="0" w:color="auto"/>
      </w:divBdr>
    </w:div>
    <w:div w:id="1904177368">
      <w:bodyDiv w:val="1"/>
      <w:marLeft w:val="0"/>
      <w:marRight w:val="0"/>
      <w:marTop w:val="0"/>
      <w:marBottom w:val="0"/>
      <w:divBdr>
        <w:top w:val="none" w:sz="0" w:space="0" w:color="auto"/>
        <w:left w:val="none" w:sz="0" w:space="0" w:color="auto"/>
        <w:bottom w:val="none" w:sz="0" w:space="0" w:color="auto"/>
        <w:right w:val="none" w:sz="0" w:space="0" w:color="auto"/>
      </w:divBdr>
    </w:div>
    <w:div w:id="1904749865">
      <w:bodyDiv w:val="1"/>
      <w:marLeft w:val="0"/>
      <w:marRight w:val="0"/>
      <w:marTop w:val="0"/>
      <w:marBottom w:val="0"/>
      <w:divBdr>
        <w:top w:val="none" w:sz="0" w:space="0" w:color="auto"/>
        <w:left w:val="none" w:sz="0" w:space="0" w:color="auto"/>
        <w:bottom w:val="none" w:sz="0" w:space="0" w:color="auto"/>
        <w:right w:val="none" w:sz="0" w:space="0" w:color="auto"/>
      </w:divBdr>
    </w:div>
    <w:div w:id="1905026702">
      <w:bodyDiv w:val="1"/>
      <w:marLeft w:val="0"/>
      <w:marRight w:val="0"/>
      <w:marTop w:val="0"/>
      <w:marBottom w:val="0"/>
      <w:divBdr>
        <w:top w:val="none" w:sz="0" w:space="0" w:color="auto"/>
        <w:left w:val="none" w:sz="0" w:space="0" w:color="auto"/>
        <w:bottom w:val="none" w:sz="0" w:space="0" w:color="auto"/>
        <w:right w:val="none" w:sz="0" w:space="0" w:color="auto"/>
      </w:divBdr>
      <w:divsChild>
        <w:div w:id="81293450">
          <w:marLeft w:val="480"/>
          <w:marRight w:val="0"/>
          <w:marTop w:val="0"/>
          <w:marBottom w:val="0"/>
          <w:divBdr>
            <w:top w:val="none" w:sz="0" w:space="0" w:color="auto"/>
            <w:left w:val="none" w:sz="0" w:space="0" w:color="auto"/>
            <w:bottom w:val="none" w:sz="0" w:space="0" w:color="auto"/>
            <w:right w:val="none" w:sz="0" w:space="0" w:color="auto"/>
          </w:divBdr>
        </w:div>
        <w:div w:id="279131">
          <w:marLeft w:val="480"/>
          <w:marRight w:val="0"/>
          <w:marTop w:val="0"/>
          <w:marBottom w:val="0"/>
          <w:divBdr>
            <w:top w:val="none" w:sz="0" w:space="0" w:color="auto"/>
            <w:left w:val="none" w:sz="0" w:space="0" w:color="auto"/>
            <w:bottom w:val="none" w:sz="0" w:space="0" w:color="auto"/>
            <w:right w:val="none" w:sz="0" w:space="0" w:color="auto"/>
          </w:divBdr>
        </w:div>
        <w:div w:id="1004939873">
          <w:marLeft w:val="480"/>
          <w:marRight w:val="0"/>
          <w:marTop w:val="0"/>
          <w:marBottom w:val="0"/>
          <w:divBdr>
            <w:top w:val="none" w:sz="0" w:space="0" w:color="auto"/>
            <w:left w:val="none" w:sz="0" w:space="0" w:color="auto"/>
            <w:bottom w:val="none" w:sz="0" w:space="0" w:color="auto"/>
            <w:right w:val="none" w:sz="0" w:space="0" w:color="auto"/>
          </w:divBdr>
        </w:div>
        <w:div w:id="1871910719">
          <w:marLeft w:val="480"/>
          <w:marRight w:val="0"/>
          <w:marTop w:val="0"/>
          <w:marBottom w:val="0"/>
          <w:divBdr>
            <w:top w:val="none" w:sz="0" w:space="0" w:color="auto"/>
            <w:left w:val="none" w:sz="0" w:space="0" w:color="auto"/>
            <w:bottom w:val="none" w:sz="0" w:space="0" w:color="auto"/>
            <w:right w:val="none" w:sz="0" w:space="0" w:color="auto"/>
          </w:divBdr>
        </w:div>
        <w:div w:id="1824540816">
          <w:marLeft w:val="480"/>
          <w:marRight w:val="0"/>
          <w:marTop w:val="0"/>
          <w:marBottom w:val="0"/>
          <w:divBdr>
            <w:top w:val="none" w:sz="0" w:space="0" w:color="auto"/>
            <w:left w:val="none" w:sz="0" w:space="0" w:color="auto"/>
            <w:bottom w:val="none" w:sz="0" w:space="0" w:color="auto"/>
            <w:right w:val="none" w:sz="0" w:space="0" w:color="auto"/>
          </w:divBdr>
        </w:div>
        <w:div w:id="1377503686">
          <w:marLeft w:val="480"/>
          <w:marRight w:val="0"/>
          <w:marTop w:val="0"/>
          <w:marBottom w:val="0"/>
          <w:divBdr>
            <w:top w:val="none" w:sz="0" w:space="0" w:color="auto"/>
            <w:left w:val="none" w:sz="0" w:space="0" w:color="auto"/>
            <w:bottom w:val="none" w:sz="0" w:space="0" w:color="auto"/>
            <w:right w:val="none" w:sz="0" w:space="0" w:color="auto"/>
          </w:divBdr>
        </w:div>
        <w:div w:id="2143572619">
          <w:marLeft w:val="480"/>
          <w:marRight w:val="0"/>
          <w:marTop w:val="0"/>
          <w:marBottom w:val="0"/>
          <w:divBdr>
            <w:top w:val="none" w:sz="0" w:space="0" w:color="auto"/>
            <w:left w:val="none" w:sz="0" w:space="0" w:color="auto"/>
            <w:bottom w:val="none" w:sz="0" w:space="0" w:color="auto"/>
            <w:right w:val="none" w:sz="0" w:space="0" w:color="auto"/>
          </w:divBdr>
        </w:div>
        <w:div w:id="1063716910">
          <w:marLeft w:val="480"/>
          <w:marRight w:val="0"/>
          <w:marTop w:val="0"/>
          <w:marBottom w:val="0"/>
          <w:divBdr>
            <w:top w:val="none" w:sz="0" w:space="0" w:color="auto"/>
            <w:left w:val="none" w:sz="0" w:space="0" w:color="auto"/>
            <w:bottom w:val="none" w:sz="0" w:space="0" w:color="auto"/>
            <w:right w:val="none" w:sz="0" w:space="0" w:color="auto"/>
          </w:divBdr>
        </w:div>
        <w:div w:id="1511794031">
          <w:marLeft w:val="480"/>
          <w:marRight w:val="0"/>
          <w:marTop w:val="0"/>
          <w:marBottom w:val="0"/>
          <w:divBdr>
            <w:top w:val="none" w:sz="0" w:space="0" w:color="auto"/>
            <w:left w:val="none" w:sz="0" w:space="0" w:color="auto"/>
            <w:bottom w:val="none" w:sz="0" w:space="0" w:color="auto"/>
            <w:right w:val="none" w:sz="0" w:space="0" w:color="auto"/>
          </w:divBdr>
        </w:div>
        <w:div w:id="454564976">
          <w:marLeft w:val="480"/>
          <w:marRight w:val="0"/>
          <w:marTop w:val="0"/>
          <w:marBottom w:val="0"/>
          <w:divBdr>
            <w:top w:val="none" w:sz="0" w:space="0" w:color="auto"/>
            <w:left w:val="none" w:sz="0" w:space="0" w:color="auto"/>
            <w:bottom w:val="none" w:sz="0" w:space="0" w:color="auto"/>
            <w:right w:val="none" w:sz="0" w:space="0" w:color="auto"/>
          </w:divBdr>
        </w:div>
        <w:div w:id="245310070">
          <w:marLeft w:val="480"/>
          <w:marRight w:val="0"/>
          <w:marTop w:val="0"/>
          <w:marBottom w:val="0"/>
          <w:divBdr>
            <w:top w:val="none" w:sz="0" w:space="0" w:color="auto"/>
            <w:left w:val="none" w:sz="0" w:space="0" w:color="auto"/>
            <w:bottom w:val="none" w:sz="0" w:space="0" w:color="auto"/>
            <w:right w:val="none" w:sz="0" w:space="0" w:color="auto"/>
          </w:divBdr>
        </w:div>
        <w:div w:id="386144673">
          <w:marLeft w:val="480"/>
          <w:marRight w:val="0"/>
          <w:marTop w:val="0"/>
          <w:marBottom w:val="0"/>
          <w:divBdr>
            <w:top w:val="none" w:sz="0" w:space="0" w:color="auto"/>
            <w:left w:val="none" w:sz="0" w:space="0" w:color="auto"/>
            <w:bottom w:val="none" w:sz="0" w:space="0" w:color="auto"/>
            <w:right w:val="none" w:sz="0" w:space="0" w:color="auto"/>
          </w:divBdr>
        </w:div>
        <w:div w:id="1106577052">
          <w:marLeft w:val="480"/>
          <w:marRight w:val="0"/>
          <w:marTop w:val="0"/>
          <w:marBottom w:val="0"/>
          <w:divBdr>
            <w:top w:val="none" w:sz="0" w:space="0" w:color="auto"/>
            <w:left w:val="none" w:sz="0" w:space="0" w:color="auto"/>
            <w:bottom w:val="none" w:sz="0" w:space="0" w:color="auto"/>
            <w:right w:val="none" w:sz="0" w:space="0" w:color="auto"/>
          </w:divBdr>
        </w:div>
        <w:div w:id="663704568">
          <w:marLeft w:val="480"/>
          <w:marRight w:val="0"/>
          <w:marTop w:val="0"/>
          <w:marBottom w:val="0"/>
          <w:divBdr>
            <w:top w:val="none" w:sz="0" w:space="0" w:color="auto"/>
            <w:left w:val="none" w:sz="0" w:space="0" w:color="auto"/>
            <w:bottom w:val="none" w:sz="0" w:space="0" w:color="auto"/>
            <w:right w:val="none" w:sz="0" w:space="0" w:color="auto"/>
          </w:divBdr>
        </w:div>
        <w:div w:id="2056268132">
          <w:marLeft w:val="480"/>
          <w:marRight w:val="0"/>
          <w:marTop w:val="0"/>
          <w:marBottom w:val="0"/>
          <w:divBdr>
            <w:top w:val="none" w:sz="0" w:space="0" w:color="auto"/>
            <w:left w:val="none" w:sz="0" w:space="0" w:color="auto"/>
            <w:bottom w:val="none" w:sz="0" w:space="0" w:color="auto"/>
            <w:right w:val="none" w:sz="0" w:space="0" w:color="auto"/>
          </w:divBdr>
        </w:div>
        <w:div w:id="2030838758">
          <w:marLeft w:val="480"/>
          <w:marRight w:val="0"/>
          <w:marTop w:val="0"/>
          <w:marBottom w:val="0"/>
          <w:divBdr>
            <w:top w:val="none" w:sz="0" w:space="0" w:color="auto"/>
            <w:left w:val="none" w:sz="0" w:space="0" w:color="auto"/>
            <w:bottom w:val="none" w:sz="0" w:space="0" w:color="auto"/>
            <w:right w:val="none" w:sz="0" w:space="0" w:color="auto"/>
          </w:divBdr>
        </w:div>
        <w:div w:id="1344625920">
          <w:marLeft w:val="480"/>
          <w:marRight w:val="0"/>
          <w:marTop w:val="0"/>
          <w:marBottom w:val="0"/>
          <w:divBdr>
            <w:top w:val="none" w:sz="0" w:space="0" w:color="auto"/>
            <w:left w:val="none" w:sz="0" w:space="0" w:color="auto"/>
            <w:bottom w:val="none" w:sz="0" w:space="0" w:color="auto"/>
            <w:right w:val="none" w:sz="0" w:space="0" w:color="auto"/>
          </w:divBdr>
        </w:div>
        <w:div w:id="2041587146">
          <w:marLeft w:val="480"/>
          <w:marRight w:val="0"/>
          <w:marTop w:val="0"/>
          <w:marBottom w:val="0"/>
          <w:divBdr>
            <w:top w:val="none" w:sz="0" w:space="0" w:color="auto"/>
            <w:left w:val="none" w:sz="0" w:space="0" w:color="auto"/>
            <w:bottom w:val="none" w:sz="0" w:space="0" w:color="auto"/>
            <w:right w:val="none" w:sz="0" w:space="0" w:color="auto"/>
          </w:divBdr>
        </w:div>
        <w:div w:id="1143699542">
          <w:marLeft w:val="480"/>
          <w:marRight w:val="0"/>
          <w:marTop w:val="0"/>
          <w:marBottom w:val="0"/>
          <w:divBdr>
            <w:top w:val="none" w:sz="0" w:space="0" w:color="auto"/>
            <w:left w:val="none" w:sz="0" w:space="0" w:color="auto"/>
            <w:bottom w:val="none" w:sz="0" w:space="0" w:color="auto"/>
            <w:right w:val="none" w:sz="0" w:space="0" w:color="auto"/>
          </w:divBdr>
        </w:div>
        <w:div w:id="430980140">
          <w:marLeft w:val="480"/>
          <w:marRight w:val="0"/>
          <w:marTop w:val="0"/>
          <w:marBottom w:val="0"/>
          <w:divBdr>
            <w:top w:val="none" w:sz="0" w:space="0" w:color="auto"/>
            <w:left w:val="none" w:sz="0" w:space="0" w:color="auto"/>
            <w:bottom w:val="none" w:sz="0" w:space="0" w:color="auto"/>
            <w:right w:val="none" w:sz="0" w:space="0" w:color="auto"/>
          </w:divBdr>
        </w:div>
        <w:div w:id="2121800740">
          <w:marLeft w:val="480"/>
          <w:marRight w:val="0"/>
          <w:marTop w:val="0"/>
          <w:marBottom w:val="0"/>
          <w:divBdr>
            <w:top w:val="none" w:sz="0" w:space="0" w:color="auto"/>
            <w:left w:val="none" w:sz="0" w:space="0" w:color="auto"/>
            <w:bottom w:val="none" w:sz="0" w:space="0" w:color="auto"/>
            <w:right w:val="none" w:sz="0" w:space="0" w:color="auto"/>
          </w:divBdr>
        </w:div>
        <w:div w:id="354506753">
          <w:marLeft w:val="480"/>
          <w:marRight w:val="0"/>
          <w:marTop w:val="0"/>
          <w:marBottom w:val="0"/>
          <w:divBdr>
            <w:top w:val="none" w:sz="0" w:space="0" w:color="auto"/>
            <w:left w:val="none" w:sz="0" w:space="0" w:color="auto"/>
            <w:bottom w:val="none" w:sz="0" w:space="0" w:color="auto"/>
            <w:right w:val="none" w:sz="0" w:space="0" w:color="auto"/>
          </w:divBdr>
        </w:div>
        <w:div w:id="1211114171">
          <w:marLeft w:val="480"/>
          <w:marRight w:val="0"/>
          <w:marTop w:val="0"/>
          <w:marBottom w:val="0"/>
          <w:divBdr>
            <w:top w:val="none" w:sz="0" w:space="0" w:color="auto"/>
            <w:left w:val="none" w:sz="0" w:space="0" w:color="auto"/>
            <w:bottom w:val="none" w:sz="0" w:space="0" w:color="auto"/>
            <w:right w:val="none" w:sz="0" w:space="0" w:color="auto"/>
          </w:divBdr>
        </w:div>
        <w:div w:id="1785345354">
          <w:marLeft w:val="480"/>
          <w:marRight w:val="0"/>
          <w:marTop w:val="0"/>
          <w:marBottom w:val="0"/>
          <w:divBdr>
            <w:top w:val="none" w:sz="0" w:space="0" w:color="auto"/>
            <w:left w:val="none" w:sz="0" w:space="0" w:color="auto"/>
            <w:bottom w:val="none" w:sz="0" w:space="0" w:color="auto"/>
            <w:right w:val="none" w:sz="0" w:space="0" w:color="auto"/>
          </w:divBdr>
        </w:div>
        <w:div w:id="17388230">
          <w:marLeft w:val="480"/>
          <w:marRight w:val="0"/>
          <w:marTop w:val="0"/>
          <w:marBottom w:val="0"/>
          <w:divBdr>
            <w:top w:val="none" w:sz="0" w:space="0" w:color="auto"/>
            <w:left w:val="none" w:sz="0" w:space="0" w:color="auto"/>
            <w:bottom w:val="none" w:sz="0" w:space="0" w:color="auto"/>
            <w:right w:val="none" w:sz="0" w:space="0" w:color="auto"/>
          </w:divBdr>
        </w:div>
        <w:div w:id="255555718">
          <w:marLeft w:val="480"/>
          <w:marRight w:val="0"/>
          <w:marTop w:val="0"/>
          <w:marBottom w:val="0"/>
          <w:divBdr>
            <w:top w:val="none" w:sz="0" w:space="0" w:color="auto"/>
            <w:left w:val="none" w:sz="0" w:space="0" w:color="auto"/>
            <w:bottom w:val="none" w:sz="0" w:space="0" w:color="auto"/>
            <w:right w:val="none" w:sz="0" w:space="0" w:color="auto"/>
          </w:divBdr>
        </w:div>
        <w:div w:id="1233589712">
          <w:marLeft w:val="480"/>
          <w:marRight w:val="0"/>
          <w:marTop w:val="0"/>
          <w:marBottom w:val="0"/>
          <w:divBdr>
            <w:top w:val="none" w:sz="0" w:space="0" w:color="auto"/>
            <w:left w:val="none" w:sz="0" w:space="0" w:color="auto"/>
            <w:bottom w:val="none" w:sz="0" w:space="0" w:color="auto"/>
            <w:right w:val="none" w:sz="0" w:space="0" w:color="auto"/>
          </w:divBdr>
        </w:div>
        <w:div w:id="1827624540">
          <w:marLeft w:val="480"/>
          <w:marRight w:val="0"/>
          <w:marTop w:val="0"/>
          <w:marBottom w:val="0"/>
          <w:divBdr>
            <w:top w:val="none" w:sz="0" w:space="0" w:color="auto"/>
            <w:left w:val="none" w:sz="0" w:space="0" w:color="auto"/>
            <w:bottom w:val="none" w:sz="0" w:space="0" w:color="auto"/>
            <w:right w:val="none" w:sz="0" w:space="0" w:color="auto"/>
          </w:divBdr>
        </w:div>
        <w:div w:id="797718894">
          <w:marLeft w:val="480"/>
          <w:marRight w:val="0"/>
          <w:marTop w:val="0"/>
          <w:marBottom w:val="0"/>
          <w:divBdr>
            <w:top w:val="none" w:sz="0" w:space="0" w:color="auto"/>
            <w:left w:val="none" w:sz="0" w:space="0" w:color="auto"/>
            <w:bottom w:val="none" w:sz="0" w:space="0" w:color="auto"/>
            <w:right w:val="none" w:sz="0" w:space="0" w:color="auto"/>
          </w:divBdr>
        </w:div>
        <w:div w:id="1412503763">
          <w:marLeft w:val="480"/>
          <w:marRight w:val="0"/>
          <w:marTop w:val="0"/>
          <w:marBottom w:val="0"/>
          <w:divBdr>
            <w:top w:val="none" w:sz="0" w:space="0" w:color="auto"/>
            <w:left w:val="none" w:sz="0" w:space="0" w:color="auto"/>
            <w:bottom w:val="none" w:sz="0" w:space="0" w:color="auto"/>
            <w:right w:val="none" w:sz="0" w:space="0" w:color="auto"/>
          </w:divBdr>
        </w:div>
        <w:div w:id="1811170512">
          <w:marLeft w:val="480"/>
          <w:marRight w:val="0"/>
          <w:marTop w:val="0"/>
          <w:marBottom w:val="0"/>
          <w:divBdr>
            <w:top w:val="none" w:sz="0" w:space="0" w:color="auto"/>
            <w:left w:val="none" w:sz="0" w:space="0" w:color="auto"/>
            <w:bottom w:val="none" w:sz="0" w:space="0" w:color="auto"/>
            <w:right w:val="none" w:sz="0" w:space="0" w:color="auto"/>
          </w:divBdr>
        </w:div>
        <w:div w:id="175459551">
          <w:marLeft w:val="480"/>
          <w:marRight w:val="0"/>
          <w:marTop w:val="0"/>
          <w:marBottom w:val="0"/>
          <w:divBdr>
            <w:top w:val="none" w:sz="0" w:space="0" w:color="auto"/>
            <w:left w:val="none" w:sz="0" w:space="0" w:color="auto"/>
            <w:bottom w:val="none" w:sz="0" w:space="0" w:color="auto"/>
            <w:right w:val="none" w:sz="0" w:space="0" w:color="auto"/>
          </w:divBdr>
        </w:div>
        <w:div w:id="665862315">
          <w:marLeft w:val="480"/>
          <w:marRight w:val="0"/>
          <w:marTop w:val="0"/>
          <w:marBottom w:val="0"/>
          <w:divBdr>
            <w:top w:val="none" w:sz="0" w:space="0" w:color="auto"/>
            <w:left w:val="none" w:sz="0" w:space="0" w:color="auto"/>
            <w:bottom w:val="none" w:sz="0" w:space="0" w:color="auto"/>
            <w:right w:val="none" w:sz="0" w:space="0" w:color="auto"/>
          </w:divBdr>
        </w:div>
        <w:div w:id="66538152">
          <w:marLeft w:val="480"/>
          <w:marRight w:val="0"/>
          <w:marTop w:val="0"/>
          <w:marBottom w:val="0"/>
          <w:divBdr>
            <w:top w:val="none" w:sz="0" w:space="0" w:color="auto"/>
            <w:left w:val="none" w:sz="0" w:space="0" w:color="auto"/>
            <w:bottom w:val="none" w:sz="0" w:space="0" w:color="auto"/>
            <w:right w:val="none" w:sz="0" w:space="0" w:color="auto"/>
          </w:divBdr>
        </w:div>
        <w:div w:id="1000887044">
          <w:marLeft w:val="480"/>
          <w:marRight w:val="0"/>
          <w:marTop w:val="0"/>
          <w:marBottom w:val="0"/>
          <w:divBdr>
            <w:top w:val="none" w:sz="0" w:space="0" w:color="auto"/>
            <w:left w:val="none" w:sz="0" w:space="0" w:color="auto"/>
            <w:bottom w:val="none" w:sz="0" w:space="0" w:color="auto"/>
            <w:right w:val="none" w:sz="0" w:space="0" w:color="auto"/>
          </w:divBdr>
        </w:div>
        <w:div w:id="1440645106">
          <w:marLeft w:val="480"/>
          <w:marRight w:val="0"/>
          <w:marTop w:val="0"/>
          <w:marBottom w:val="0"/>
          <w:divBdr>
            <w:top w:val="none" w:sz="0" w:space="0" w:color="auto"/>
            <w:left w:val="none" w:sz="0" w:space="0" w:color="auto"/>
            <w:bottom w:val="none" w:sz="0" w:space="0" w:color="auto"/>
            <w:right w:val="none" w:sz="0" w:space="0" w:color="auto"/>
          </w:divBdr>
        </w:div>
        <w:div w:id="598369288">
          <w:marLeft w:val="480"/>
          <w:marRight w:val="0"/>
          <w:marTop w:val="0"/>
          <w:marBottom w:val="0"/>
          <w:divBdr>
            <w:top w:val="none" w:sz="0" w:space="0" w:color="auto"/>
            <w:left w:val="none" w:sz="0" w:space="0" w:color="auto"/>
            <w:bottom w:val="none" w:sz="0" w:space="0" w:color="auto"/>
            <w:right w:val="none" w:sz="0" w:space="0" w:color="auto"/>
          </w:divBdr>
        </w:div>
        <w:div w:id="963317510">
          <w:marLeft w:val="480"/>
          <w:marRight w:val="0"/>
          <w:marTop w:val="0"/>
          <w:marBottom w:val="0"/>
          <w:divBdr>
            <w:top w:val="none" w:sz="0" w:space="0" w:color="auto"/>
            <w:left w:val="none" w:sz="0" w:space="0" w:color="auto"/>
            <w:bottom w:val="none" w:sz="0" w:space="0" w:color="auto"/>
            <w:right w:val="none" w:sz="0" w:space="0" w:color="auto"/>
          </w:divBdr>
        </w:div>
        <w:div w:id="1451824909">
          <w:marLeft w:val="480"/>
          <w:marRight w:val="0"/>
          <w:marTop w:val="0"/>
          <w:marBottom w:val="0"/>
          <w:divBdr>
            <w:top w:val="none" w:sz="0" w:space="0" w:color="auto"/>
            <w:left w:val="none" w:sz="0" w:space="0" w:color="auto"/>
            <w:bottom w:val="none" w:sz="0" w:space="0" w:color="auto"/>
            <w:right w:val="none" w:sz="0" w:space="0" w:color="auto"/>
          </w:divBdr>
        </w:div>
        <w:div w:id="1316567912">
          <w:marLeft w:val="480"/>
          <w:marRight w:val="0"/>
          <w:marTop w:val="0"/>
          <w:marBottom w:val="0"/>
          <w:divBdr>
            <w:top w:val="none" w:sz="0" w:space="0" w:color="auto"/>
            <w:left w:val="none" w:sz="0" w:space="0" w:color="auto"/>
            <w:bottom w:val="none" w:sz="0" w:space="0" w:color="auto"/>
            <w:right w:val="none" w:sz="0" w:space="0" w:color="auto"/>
          </w:divBdr>
        </w:div>
        <w:div w:id="403261425">
          <w:marLeft w:val="480"/>
          <w:marRight w:val="0"/>
          <w:marTop w:val="0"/>
          <w:marBottom w:val="0"/>
          <w:divBdr>
            <w:top w:val="none" w:sz="0" w:space="0" w:color="auto"/>
            <w:left w:val="none" w:sz="0" w:space="0" w:color="auto"/>
            <w:bottom w:val="none" w:sz="0" w:space="0" w:color="auto"/>
            <w:right w:val="none" w:sz="0" w:space="0" w:color="auto"/>
          </w:divBdr>
        </w:div>
        <w:div w:id="113063655">
          <w:marLeft w:val="480"/>
          <w:marRight w:val="0"/>
          <w:marTop w:val="0"/>
          <w:marBottom w:val="0"/>
          <w:divBdr>
            <w:top w:val="none" w:sz="0" w:space="0" w:color="auto"/>
            <w:left w:val="none" w:sz="0" w:space="0" w:color="auto"/>
            <w:bottom w:val="none" w:sz="0" w:space="0" w:color="auto"/>
            <w:right w:val="none" w:sz="0" w:space="0" w:color="auto"/>
          </w:divBdr>
        </w:div>
        <w:div w:id="1324117580">
          <w:marLeft w:val="480"/>
          <w:marRight w:val="0"/>
          <w:marTop w:val="0"/>
          <w:marBottom w:val="0"/>
          <w:divBdr>
            <w:top w:val="none" w:sz="0" w:space="0" w:color="auto"/>
            <w:left w:val="none" w:sz="0" w:space="0" w:color="auto"/>
            <w:bottom w:val="none" w:sz="0" w:space="0" w:color="auto"/>
            <w:right w:val="none" w:sz="0" w:space="0" w:color="auto"/>
          </w:divBdr>
        </w:div>
        <w:div w:id="1873807066">
          <w:marLeft w:val="480"/>
          <w:marRight w:val="0"/>
          <w:marTop w:val="0"/>
          <w:marBottom w:val="0"/>
          <w:divBdr>
            <w:top w:val="none" w:sz="0" w:space="0" w:color="auto"/>
            <w:left w:val="none" w:sz="0" w:space="0" w:color="auto"/>
            <w:bottom w:val="none" w:sz="0" w:space="0" w:color="auto"/>
            <w:right w:val="none" w:sz="0" w:space="0" w:color="auto"/>
          </w:divBdr>
        </w:div>
        <w:div w:id="1384981900">
          <w:marLeft w:val="480"/>
          <w:marRight w:val="0"/>
          <w:marTop w:val="0"/>
          <w:marBottom w:val="0"/>
          <w:divBdr>
            <w:top w:val="none" w:sz="0" w:space="0" w:color="auto"/>
            <w:left w:val="none" w:sz="0" w:space="0" w:color="auto"/>
            <w:bottom w:val="none" w:sz="0" w:space="0" w:color="auto"/>
            <w:right w:val="none" w:sz="0" w:space="0" w:color="auto"/>
          </w:divBdr>
        </w:div>
        <w:div w:id="206987524">
          <w:marLeft w:val="480"/>
          <w:marRight w:val="0"/>
          <w:marTop w:val="0"/>
          <w:marBottom w:val="0"/>
          <w:divBdr>
            <w:top w:val="none" w:sz="0" w:space="0" w:color="auto"/>
            <w:left w:val="none" w:sz="0" w:space="0" w:color="auto"/>
            <w:bottom w:val="none" w:sz="0" w:space="0" w:color="auto"/>
            <w:right w:val="none" w:sz="0" w:space="0" w:color="auto"/>
          </w:divBdr>
        </w:div>
        <w:div w:id="2002586203">
          <w:marLeft w:val="480"/>
          <w:marRight w:val="0"/>
          <w:marTop w:val="0"/>
          <w:marBottom w:val="0"/>
          <w:divBdr>
            <w:top w:val="none" w:sz="0" w:space="0" w:color="auto"/>
            <w:left w:val="none" w:sz="0" w:space="0" w:color="auto"/>
            <w:bottom w:val="none" w:sz="0" w:space="0" w:color="auto"/>
            <w:right w:val="none" w:sz="0" w:space="0" w:color="auto"/>
          </w:divBdr>
        </w:div>
        <w:div w:id="1314529706">
          <w:marLeft w:val="480"/>
          <w:marRight w:val="0"/>
          <w:marTop w:val="0"/>
          <w:marBottom w:val="0"/>
          <w:divBdr>
            <w:top w:val="none" w:sz="0" w:space="0" w:color="auto"/>
            <w:left w:val="none" w:sz="0" w:space="0" w:color="auto"/>
            <w:bottom w:val="none" w:sz="0" w:space="0" w:color="auto"/>
            <w:right w:val="none" w:sz="0" w:space="0" w:color="auto"/>
          </w:divBdr>
        </w:div>
        <w:div w:id="396435708">
          <w:marLeft w:val="480"/>
          <w:marRight w:val="0"/>
          <w:marTop w:val="0"/>
          <w:marBottom w:val="0"/>
          <w:divBdr>
            <w:top w:val="none" w:sz="0" w:space="0" w:color="auto"/>
            <w:left w:val="none" w:sz="0" w:space="0" w:color="auto"/>
            <w:bottom w:val="none" w:sz="0" w:space="0" w:color="auto"/>
            <w:right w:val="none" w:sz="0" w:space="0" w:color="auto"/>
          </w:divBdr>
        </w:div>
      </w:divsChild>
    </w:div>
    <w:div w:id="1905556156">
      <w:bodyDiv w:val="1"/>
      <w:marLeft w:val="0"/>
      <w:marRight w:val="0"/>
      <w:marTop w:val="0"/>
      <w:marBottom w:val="0"/>
      <w:divBdr>
        <w:top w:val="none" w:sz="0" w:space="0" w:color="auto"/>
        <w:left w:val="none" w:sz="0" w:space="0" w:color="auto"/>
        <w:bottom w:val="none" w:sz="0" w:space="0" w:color="auto"/>
        <w:right w:val="none" w:sz="0" w:space="0" w:color="auto"/>
      </w:divBdr>
    </w:div>
    <w:div w:id="1906404382">
      <w:bodyDiv w:val="1"/>
      <w:marLeft w:val="0"/>
      <w:marRight w:val="0"/>
      <w:marTop w:val="0"/>
      <w:marBottom w:val="0"/>
      <w:divBdr>
        <w:top w:val="none" w:sz="0" w:space="0" w:color="auto"/>
        <w:left w:val="none" w:sz="0" w:space="0" w:color="auto"/>
        <w:bottom w:val="none" w:sz="0" w:space="0" w:color="auto"/>
        <w:right w:val="none" w:sz="0" w:space="0" w:color="auto"/>
      </w:divBdr>
    </w:div>
    <w:div w:id="1910916569">
      <w:bodyDiv w:val="1"/>
      <w:marLeft w:val="0"/>
      <w:marRight w:val="0"/>
      <w:marTop w:val="0"/>
      <w:marBottom w:val="0"/>
      <w:divBdr>
        <w:top w:val="none" w:sz="0" w:space="0" w:color="auto"/>
        <w:left w:val="none" w:sz="0" w:space="0" w:color="auto"/>
        <w:bottom w:val="none" w:sz="0" w:space="0" w:color="auto"/>
        <w:right w:val="none" w:sz="0" w:space="0" w:color="auto"/>
      </w:divBdr>
    </w:div>
    <w:div w:id="1913192765">
      <w:bodyDiv w:val="1"/>
      <w:marLeft w:val="0"/>
      <w:marRight w:val="0"/>
      <w:marTop w:val="0"/>
      <w:marBottom w:val="0"/>
      <w:divBdr>
        <w:top w:val="none" w:sz="0" w:space="0" w:color="auto"/>
        <w:left w:val="none" w:sz="0" w:space="0" w:color="auto"/>
        <w:bottom w:val="none" w:sz="0" w:space="0" w:color="auto"/>
        <w:right w:val="none" w:sz="0" w:space="0" w:color="auto"/>
      </w:divBdr>
    </w:div>
    <w:div w:id="1913394707">
      <w:bodyDiv w:val="1"/>
      <w:marLeft w:val="0"/>
      <w:marRight w:val="0"/>
      <w:marTop w:val="0"/>
      <w:marBottom w:val="0"/>
      <w:divBdr>
        <w:top w:val="none" w:sz="0" w:space="0" w:color="auto"/>
        <w:left w:val="none" w:sz="0" w:space="0" w:color="auto"/>
        <w:bottom w:val="none" w:sz="0" w:space="0" w:color="auto"/>
        <w:right w:val="none" w:sz="0" w:space="0" w:color="auto"/>
      </w:divBdr>
    </w:div>
    <w:div w:id="1918057313">
      <w:bodyDiv w:val="1"/>
      <w:marLeft w:val="0"/>
      <w:marRight w:val="0"/>
      <w:marTop w:val="0"/>
      <w:marBottom w:val="0"/>
      <w:divBdr>
        <w:top w:val="none" w:sz="0" w:space="0" w:color="auto"/>
        <w:left w:val="none" w:sz="0" w:space="0" w:color="auto"/>
        <w:bottom w:val="none" w:sz="0" w:space="0" w:color="auto"/>
        <w:right w:val="none" w:sz="0" w:space="0" w:color="auto"/>
      </w:divBdr>
    </w:div>
    <w:div w:id="1918703905">
      <w:bodyDiv w:val="1"/>
      <w:marLeft w:val="0"/>
      <w:marRight w:val="0"/>
      <w:marTop w:val="0"/>
      <w:marBottom w:val="0"/>
      <w:divBdr>
        <w:top w:val="none" w:sz="0" w:space="0" w:color="auto"/>
        <w:left w:val="none" w:sz="0" w:space="0" w:color="auto"/>
        <w:bottom w:val="none" w:sz="0" w:space="0" w:color="auto"/>
        <w:right w:val="none" w:sz="0" w:space="0" w:color="auto"/>
      </w:divBdr>
    </w:div>
    <w:div w:id="1919943130">
      <w:bodyDiv w:val="1"/>
      <w:marLeft w:val="0"/>
      <w:marRight w:val="0"/>
      <w:marTop w:val="0"/>
      <w:marBottom w:val="0"/>
      <w:divBdr>
        <w:top w:val="none" w:sz="0" w:space="0" w:color="auto"/>
        <w:left w:val="none" w:sz="0" w:space="0" w:color="auto"/>
        <w:bottom w:val="none" w:sz="0" w:space="0" w:color="auto"/>
        <w:right w:val="none" w:sz="0" w:space="0" w:color="auto"/>
      </w:divBdr>
      <w:divsChild>
        <w:div w:id="584917616">
          <w:marLeft w:val="480"/>
          <w:marRight w:val="0"/>
          <w:marTop w:val="0"/>
          <w:marBottom w:val="0"/>
          <w:divBdr>
            <w:top w:val="none" w:sz="0" w:space="0" w:color="auto"/>
            <w:left w:val="none" w:sz="0" w:space="0" w:color="auto"/>
            <w:bottom w:val="none" w:sz="0" w:space="0" w:color="auto"/>
            <w:right w:val="none" w:sz="0" w:space="0" w:color="auto"/>
          </w:divBdr>
        </w:div>
        <w:div w:id="924218330">
          <w:marLeft w:val="480"/>
          <w:marRight w:val="0"/>
          <w:marTop w:val="0"/>
          <w:marBottom w:val="0"/>
          <w:divBdr>
            <w:top w:val="none" w:sz="0" w:space="0" w:color="auto"/>
            <w:left w:val="none" w:sz="0" w:space="0" w:color="auto"/>
            <w:bottom w:val="none" w:sz="0" w:space="0" w:color="auto"/>
            <w:right w:val="none" w:sz="0" w:space="0" w:color="auto"/>
          </w:divBdr>
        </w:div>
        <w:div w:id="258683358">
          <w:marLeft w:val="480"/>
          <w:marRight w:val="0"/>
          <w:marTop w:val="0"/>
          <w:marBottom w:val="0"/>
          <w:divBdr>
            <w:top w:val="none" w:sz="0" w:space="0" w:color="auto"/>
            <w:left w:val="none" w:sz="0" w:space="0" w:color="auto"/>
            <w:bottom w:val="none" w:sz="0" w:space="0" w:color="auto"/>
            <w:right w:val="none" w:sz="0" w:space="0" w:color="auto"/>
          </w:divBdr>
        </w:div>
        <w:div w:id="989821167">
          <w:marLeft w:val="480"/>
          <w:marRight w:val="0"/>
          <w:marTop w:val="0"/>
          <w:marBottom w:val="0"/>
          <w:divBdr>
            <w:top w:val="none" w:sz="0" w:space="0" w:color="auto"/>
            <w:left w:val="none" w:sz="0" w:space="0" w:color="auto"/>
            <w:bottom w:val="none" w:sz="0" w:space="0" w:color="auto"/>
            <w:right w:val="none" w:sz="0" w:space="0" w:color="auto"/>
          </w:divBdr>
        </w:div>
        <w:div w:id="476268062">
          <w:marLeft w:val="480"/>
          <w:marRight w:val="0"/>
          <w:marTop w:val="0"/>
          <w:marBottom w:val="0"/>
          <w:divBdr>
            <w:top w:val="none" w:sz="0" w:space="0" w:color="auto"/>
            <w:left w:val="none" w:sz="0" w:space="0" w:color="auto"/>
            <w:bottom w:val="none" w:sz="0" w:space="0" w:color="auto"/>
            <w:right w:val="none" w:sz="0" w:space="0" w:color="auto"/>
          </w:divBdr>
        </w:div>
        <w:div w:id="144977897">
          <w:marLeft w:val="480"/>
          <w:marRight w:val="0"/>
          <w:marTop w:val="0"/>
          <w:marBottom w:val="0"/>
          <w:divBdr>
            <w:top w:val="none" w:sz="0" w:space="0" w:color="auto"/>
            <w:left w:val="none" w:sz="0" w:space="0" w:color="auto"/>
            <w:bottom w:val="none" w:sz="0" w:space="0" w:color="auto"/>
            <w:right w:val="none" w:sz="0" w:space="0" w:color="auto"/>
          </w:divBdr>
        </w:div>
        <w:div w:id="156459017">
          <w:marLeft w:val="480"/>
          <w:marRight w:val="0"/>
          <w:marTop w:val="0"/>
          <w:marBottom w:val="0"/>
          <w:divBdr>
            <w:top w:val="none" w:sz="0" w:space="0" w:color="auto"/>
            <w:left w:val="none" w:sz="0" w:space="0" w:color="auto"/>
            <w:bottom w:val="none" w:sz="0" w:space="0" w:color="auto"/>
            <w:right w:val="none" w:sz="0" w:space="0" w:color="auto"/>
          </w:divBdr>
        </w:div>
        <w:div w:id="1457798881">
          <w:marLeft w:val="480"/>
          <w:marRight w:val="0"/>
          <w:marTop w:val="0"/>
          <w:marBottom w:val="0"/>
          <w:divBdr>
            <w:top w:val="none" w:sz="0" w:space="0" w:color="auto"/>
            <w:left w:val="none" w:sz="0" w:space="0" w:color="auto"/>
            <w:bottom w:val="none" w:sz="0" w:space="0" w:color="auto"/>
            <w:right w:val="none" w:sz="0" w:space="0" w:color="auto"/>
          </w:divBdr>
        </w:div>
        <w:div w:id="1733121068">
          <w:marLeft w:val="480"/>
          <w:marRight w:val="0"/>
          <w:marTop w:val="0"/>
          <w:marBottom w:val="0"/>
          <w:divBdr>
            <w:top w:val="none" w:sz="0" w:space="0" w:color="auto"/>
            <w:left w:val="none" w:sz="0" w:space="0" w:color="auto"/>
            <w:bottom w:val="none" w:sz="0" w:space="0" w:color="auto"/>
            <w:right w:val="none" w:sz="0" w:space="0" w:color="auto"/>
          </w:divBdr>
        </w:div>
        <w:div w:id="1148016221">
          <w:marLeft w:val="480"/>
          <w:marRight w:val="0"/>
          <w:marTop w:val="0"/>
          <w:marBottom w:val="0"/>
          <w:divBdr>
            <w:top w:val="none" w:sz="0" w:space="0" w:color="auto"/>
            <w:left w:val="none" w:sz="0" w:space="0" w:color="auto"/>
            <w:bottom w:val="none" w:sz="0" w:space="0" w:color="auto"/>
            <w:right w:val="none" w:sz="0" w:space="0" w:color="auto"/>
          </w:divBdr>
        </w:div>
        <w:div w:id="1408069931">
          <w:marLeft w:val="480"/>
          <w:marRight w:val="0"/>
          <w:marTop w:val="0"/>
          <w:marBottom w:val="0"/>
          <w:divBdr>
            <w:top w:val="none" w:sz="0" w:space="0" w:color="auto"/>
            <w:left w:val="none" w:sz="0" w:space="0" w:color="auto"/>
            <w:bottom w:val="none" w:sz="0" w:space="0" w:color="auto"/>
            <w:right w:val="none" w:sz="0" w:space="0" w:color="auto"/>
          </w:divBdr>
        </w:div>
        <w:div w:id="399599371">
          <w:marLeft w:val="480"/>
          <w:marRight w:val="0"/>
          <w:marTop w:val="0"/>
          <w:marBottom w:val="0"/>
          <w:divBdr>
            <w:top w:val="none" w:sz="0" w:space="0" w:color="auto"/>
            <w:left w:val="none" w:sz="0" w:space="0" w:color="auto"/>
            <w:bottom w:val="none" w:sz="0" w:space="0" w:color="auto"/>
            <w:right w:val="none" w:sz="0" w:space="0" w:color="auto"/>
          </w:divBdr>
        </w:div>
        <w:div w:id="860313339">
          <w:marLeft w:val="480"/>
          <w:marRight w:val="0"/>
          <w:marTop w:val="0"/>
          <w:marBottom w:val="0"/>
          <w:divBdr>
            <w:top w:val="none" w:sz="0" w:space="0" w:color="auto"/>
            <w:left w:val="none" w:sz="0" w:space="0" w:color="auto"/>
            <w:bottom w:val="none" w:sz="0" w:space="0" w:color="auto"/>
            <w:right w:val="none" w:sz="0" w:space="0" w:color="auto"/>
          </w:divBdr>
        </w:div>
        <w:div w:id="254167906">
          <w:marLeft w:val="480"/>
          <w:marRight w:val="0"/>
          <w:marTop w:val="0"/>
          <w:marBottom w:val="0"/>
          <w:divBdr>
            <w:top w:val="none" w:sz="0" w:space="0" w:color="auto"/>
            <w:left w:val="none" w:sz="0" w:space="0" w:color="auto"/>
            <w:bottom w:val="none" w:sz="0" w:space="0" w:color="auto"/>
            <w:right w:val="none" w:sz="0" w:space="0" w:color="auto"/>
          </w:divBdr>
        </w:div>
        <w:div w:id="207689334">
          <w:marLeft w:val="480"/>
          <w:marRight w:val="0"/>
          <w:marTop w:val="0"/>
          <w:marBottom w:val="0"/>
          <w:divBdr>
            <w:top w:val="none" w:sz="0" w:space="0" w:color="auto"/>
            <w:left w:val="none" w:sz="0" w:space="0" w:color="auto"/>
            <w:bottom w:val="none" w:sz="0" w:space="0" w:color="auto"/>
            <w:right w:val="none" w:sz="0" w:space="0" w:color="auto"/>
          </w:divBdr>
        </w:div>
        <w:div w:id="1203712114">
          <w:marLeft w:val="480"/>
          <w:marRight w:val="0"/>
          <w:marTop w:val="0"/>
          <w:marBottom w:val="0"/>
          <w:divBdr>
            <w:top w:val="none" w:sz="0" w:space="0" w:color="auto"/>
            <w:left w:val="none" w:sz="0" w:space="0" w:color="auto"/>
            <w:bottom w:val="none" w:sz="0" w:space="0" w:color="auto"/>
            <w:right w:val="none" w:sz="0" w:space="0" w:color="auto"/>
          </w:divBdr>
        </w:div>
        <w:div w:id="220791659">
          <w:marLeft w:val="480"/>
          <w:marRight w:val="0"/>
          <w:marTop w:val="0"/>
          <w:marBottom w:val="0"/>
          <w:divBdr>
            <w:top w:val="none" w:sz="0" w:space="0" w:color="auto"/>
            <w:left w:val="none" w:sz="0" w:space="0" w:color="auto"/>
            <w:bottom w:val="none" w:sz="0" w:space="0" w:color="auto"/>
            <w:right w:val="none" w:sz="0" w:space="0" w:color="auto"/>
          </w:divBdr>
        </w:div>
        <w:div w:id="754011022">
          <w:marLeft w:val="480"/>
          <w:marRight w:val="0"/>
          <w:marTop w:val="0"/>
          <w:marBottom w:val="0"/>
          <w:divBdr>
            <w:top w:val="none" w:sz="0" w:space="0" w:color="auto"/>
            <w:left w:val="none" w:sz="0" w:space="0" w:color="auto"/>
            <w:bottom w:val="none" w:sz="0" w:space="0" w:color="auto"/>
            <w:right w:val="none" w:sz="0" w:space="0" w:color="auto"/>
          </w:divBdr>
        </w:div>
        <w:div w:id="752507790">
          <w:marLeft w:val="480"/>
          <w:marRight w:val="0"/>
          <w:marTop w:val="0"/>
          <w:marBottom w:val="0"/>
          <w:divBdr>
            <w:top w:val="none" w:sz="0" w:space="0" w:color="auto"/>
            <w:left w:val="none" w:sz="0" w:space="0" w:color="auto"/>
            <w:bottom w:val="none" w:sz="0" w:space="0" w:color="auto"/>
            <w:right w:val="none" w:sz="0" w:space="0" w:color="auto"/>
          </w:divBdr>
        </w:div>
        <w:div w:id="2078016099">
          <w:marLeft w:val="480"/>
          <w:marRight w:val="0"/>
          <w:marTop w:val="0"/>
          <w:marBottom w:val="0"/>
          <w:divBdr>
            <w:top w:val="none" w:sz="0" w:space="0" w:color="auto"/>
            <w:left w:val="none" w:sz="0" w:space="0" w:color="auto"/>
            <w:bottom w:val="none" w:sz="0" w:space="0" w:color="auto"/>
            <w:right w:val="none" w:sz="0" w:space="0" w:color="auto"/>
          </w:divBdr>
        </w:div>
        <w:div w:id="502935417">
          <w:marLeft w:val="480"/>
          <w:marRight w:val="0"/>
          <w:marTop w:val="0"/>
          <w:marBottom w:val="0"/>
          <w:divBdr>
            <w:top w:val="none" w:sz="0" w:space="0" w:color="auto"/>
            <w:left w:val="none" w:sz="0" w:space="0" w:color="auto"/>
            <w:bottom w:val="none" w:sz="0" w:space="0" w:color="auto"/>
            <w:right w:val="none" w:sz="0" w:space="0" w:color="auto"/>
          </w:divBdr>
        </w:div>
        <w:div w:id="1058088120">
          <w:marLeft w:val="480"/>
          <w:marRight w:val="0"/>
          <w:marTop w:val="0"/>
          <w:marBottom w:val="0"/>
          <w:divBdr>
            <w:top w:val="none" w:sz="0" w:space="0" w:color="auto"/>
            <w:left w:val="none" w:sz="0" w:space="0" w:color="auto"/>
            <w:bottom w:val="none" w:sz="0" w:space="0" w:color="auto"/>
            <w:right w:val="none" w:sz="0" w:space="0" w:color="auto"/>
          </w:divBdr>
        </w:div>
        <w:div w:id="1065374640">
          <w:marLeft w:val="480"/>
          <w:marRight w:val="0"/>
          <w:marTop w:val="0"/>
          <w:marBottom w:val="0"/>
          <w:divBdr>
            <w:top w:val="none" w:sz="0" w:space="0" w:color="auto"/>
            <w:left w:val="none" w:sz="0" w:space="0" w:color="auto"/>
            <w:bottom w:val="none" w:sz="0" w:space="0" w:color="auto"/>
            <w:right w:val="none" w:sz="0" w:space="0" w:color="auto"/>
          </w:divBdr>
        </w:div>
        <w:div w:id="899825403">
          <w:marLeft w:val="480"/>
          <w:marRight w:val="0"/>
          <w:marTop w:val="0"/>
          <w:marBottom w:val="0"/>
          <w:divBdr>
            <w:top w:val="none" w:sz="0" w:space="0" w:color="auto"/>
            <w:left w:val="none" w:sz="0" w:space="0" w:color="auto"/>
            <w:bottom w:val="none" w:sz="0" w:space="0" w:color="auto"/>
            <w:right w:val="none" w:sz="0" w:space="0" w:color="auto"/>
          </w:divBdr>
        </w:div>
        <w:div w:id="847257872">
          <w:marLeft w:val="480"/>
          <w:marRight w:val="0"/>
          <w:marTop w:val="0"/>
          <w:marBottom w:val="0"/>
          <w:divBdr>
            <w:top w:val="none" w:sz="0" w:space="0" w:color="auto"/>
            <w:left w:val="none" w:sz="0" w:space="0" w:color="auto"/>
            <w:bottom w:val="none" w:sz="0" w:space="0" w:color="auto"/>
            <w:right w:val="none" w:sz="0" w:space="0" w:color="auto"/>
          </w:divBdr>
        </w:div>
        <w:div w:id="1841458560">
          <w:marLeft w:val="480"/>
          <w:marRight w:val="0"/>
          <w:marTop w:val="0"/>
          <w:marBottom w:val="0"/>
          <w:divBdr>
            <w:top w:val="none" w:sz="0" w:space="0" w:color="auto"/>
            <w:left w:val="none" w:sz="0" w:space="0" w:color="auto"/>
            <w:bottom w:val="none" w:sz="0" w:space="0" w:color="auto"/>
            <w:right w:val="none" w:sz="0" w:space="0" w:color="auto"/>
          </w:divBdr>
        </w:div>
        <w:div w:id="1661810687">
          <w:marLeft w:val="480"/>
          <w:marRight w:val="0"/>
          <w:marTop w:val="0"/>
          <w:marBottom w:val="0"/>
          <w:divBdr>
            <w:top w:val="none" w:sz="0" w:space="0" w:color="auto"/>
            <w:left w:val="none" w:sz="0" w:space="0" w:color="auto"/>
            <w:bottom w:val="none" w:sz="0" w:space="0" w:color="auto"/>
            <w:right w:val="none" w:sz="0" w:space="0" w:color="auto"/>
          </w:divBdr>
        </w:div>
        <w:div w:id="1210144080">
          <w:marLeft w:val="480"/>
          <w:marRight w:val="0"/>
          <w:marTop w:val="0"/>
          <w:marBottom w:val="0"/>
          <w:divBdr>
            <w:top w:val="none" w:sz="0" w:space="0" w:color="auto"/>
            <w:left w:val="none" w:sz="0" w:space="0" w:color="auto"/>
            <w:bottom w:val="none" w:sz="0" w:space="0" w:color="auto"/>
            <w:right w:val="none" w:sz="0" w:space="0" w:color="auto"/>
          </w:divBdr>
        </w:div>
        <w:div w:id="2046322252">
          <w:marLeft w:val="480"/>
          <w:marRight w:val="0"/>
          <w:marTop w:val="0"/>
          <w:marBottom w:val="0"/>
          <w:divBdr>
            <w:top w:val="none" w:sz="0" w:space="0" w:color="auto"/>
            <w:left w:val="none" w:sz="0" w:space="0" w:color="auto"/>
            <w:bottom w:val="none" w:sz="0" w:space="0" w:color="auto"/>
            <w:right w:val="none" w:sz="0" w:space="0" w:color="auto"/>
          </w:divBdr>
        </w:div>
        <w:div w:id="217858369">
          <w:marLeft w:val="480"/>
          <w:marRight w:val="0"/>
          <w:marTop w:val="0"/>
          <w:marBottom w:val="0"/>
          <w:divBdr>
            <w:top w:val="none" w:sz="0" w:space="0" w:color="auto"/>
            <w:left w:val="none" w:sz="0" w:space="0" w:color="auto"/>
            <w:bottom w:val="none" w:sz="0" w:space="0" w:color="auto"/>
            <w:right w:val="none" w:sz="0" w:space="0" w:color="auto"/>
          </w:divBdr>
        </w:div>
        <w:div w:id="2009937571">
          <w:marLeft w:val="480"/>
          <w:marRight w:val="0"/>
          <w:marTop w:val="0"/>
          <w:marBottom w:val="0"/>
          <w:divBdr>
            <w:top w:val="none" w:sz="0" w:space="0" w:color="auto"/>
            <w:left w:val="none" w:sz="0" w:space="0" w:color="auto"/>
            <w:bottom w:val="none" w:sz="0" w:space="0" w:color="auto"/>
            <w:right w:val="none" w:sz="0" w:space="0" w:color="auto"/>
          </w:divBdr>
        </w:div>
        <w:div w:id="280769180">
          <w:marLeft w:val="480"/>
          <w:marRight w:val="0"/>
          <w:marTop w:val="0"/>
          <w:marBottom w:val="0"/>
          <w:divBdr>
            <w:top w:val="none" w:sz="0" w:space="0" w:color="auto"/>
            <w:left w:val="none" w:sz="0" w:space="0" w:color="auto"/>
            <w:bottom w:val="none" w:sz="0" w:space="0" w:color="auto"/>
            <w:right w:val="none" w:sz="0" w:space="0" w:color="auto"/>
          </w:divBdr>
        </w:div>
        <w:div w:id="357779747">
          <w:marLeft w:val="480"/>
          <w:marRight w:val="0"/>
          <w:marTop w:val="0"/>
          <w:marBottom w:val="0"/>
          <w:divBdr>
            <w:top w:val="none" w:sz="0" w:space="0" w:color="auto"/>
            <w:left w:val="none" w:sz="0" w:space="0" w:color="auto"/>
            <w:bottom w:val="none" w:sz="0" w:space="0" w:color="auto"/>
            <w:right w:val="none" w:sz="0" w:space="0" w:color="auto"/>
          </w:divBdr>
        </w:div>
        <w:div w:id="1776097653">
          <w:marLeft w:val="480"/>
          <w:marRight w:val="0"/>
          <w:marTop w:val="0"/>
          <w:marBottom w:val="0"/>
          <w:divBdr>
            <w:top w:val="none" w:sz="0" w:space="0" w:color="auto"/>
            <w:left w:val="none" w:sz="0" w:space="0" w:color="auto"/>
            <w:bottom w:val="none" w:sz="0" w:space="0" w:color="auto"/>
            <w:right w:val="none" w:sz="0" w:space="0" w:color="auto"/>
          </w:divBdr>
        </w:div>
        <w:div w:id="562906643">
          <w:marLeft w:val="480"/>
          <w:marRight w:val="0"/>
          <w:marTop w:val="0"/>
          <w:marBottom w:val="0"/>
          <w:divBdr>
            <w:top w:val="none" w:sz="0" w:space="0" w:color="auto"/>
            <w:left w:val="none" w:sz="0" w:space="0" w:color="auto"/>
            <w:bottom w:val="none" w:sz="0" w:space="0" w:color="auto"/>
            <w:right w:val="none" w:sz="0" w:space="0" w:color="auto"/>
          </w:divBdr>
        </w:div>
        <w:div w:id="1754861080">
          <w:marLeft w:val="480"/>
          <w:marRight w:val="0"/>
          <w:marTop w:val="0"/>
          <w:marBottom w:val="0"/>
          <w:divBdr>
            <w:top w:val="none" w:sz="0" w:space="0" w:color="auto"/>
            <w:left w:val="none" w:sz="0" w:space="0" w:color="auto"/>
            <w:bottom w:val="none" w:sz="0" w:space="0" w:color="auto"/>
            <w:right w:val="none" w:sz="0" w:space="0" w:color="auto"/>
          </w:divBdr>
        </w:div>
        <w:div w:id="870608859">
          <w:marLeft w:val="480"/>
          <w:marRight w:val="0"/>
          <w:marTop w:val="0"/>
          <w:marBottom w:val="0"/>
          <w:divBdr>
            <w:top w:val="none" w:sz="0" w:space="0" w:color="auto"/>
            <w:left w:val="none" w:sz="0" w:space="0" w:color="auto"/>
            <w:bottom w:val="none" w:sz="0" w:space="0" w:color="auto"/>
            <w:right w:val="none" w:sz="0" w:space="0" w:color="auto"/>
          </w:divBdr>
        </w:div>
        <w:div w:id="1446191223">
          <w:marLeft w:val="480"/>
          <w:marRight w:val="0"/>
          <w:marTop w:val="0"/>
          <w:marBottom w:val="0"/>
          <w:divBdr>
            <w:top w:val="none" w:sz="0" w:space="0" w:color="auto"/>
            <w:left w:val="none" w:sz="0" w:space="0" w:color="auto"/>
            <w:bottom w:val="none" w:sz="0" w:space="0" w:color="auto"/>
            <w:right w:val="none" w:sz="0" w:space="0" w:color="auto"/>
          </w:divBdr>
        </w:div>
        <w:div w:id="23874168">
          <w:marLeft w:val="480"/>
          <w:marRight w:val="0"/>
          <w:marTop w:val="0"/>
          <w:marBottom w:val="0"/>
          <w:divBdr>
            <w:top w:val="none" w:sz="0" w:space="0" w:color="auto"/>
            <w:left w:val="none" w:sz="0" w:space="0" w:color="auto"/>
            <w:bottom w:val="none" w:sz="0" w:space="0" w:color="auto"/>
            <w:right w:val="none" w:sz="0" w:space="0" w:color="auto"/>
          </w:divBdr>
        </w:div>
        <w:div w:id="1921788417">
          <w:marLeft w:val="480"/>
          <w:marRight w:val="0"/>
          <w:marTop w:val="0"/>
          <w:marBottom w:val="0"/>
          <w:divBdr>
            <w:top w:val="none" w:sz="0" w:space="0" w:color="auto"/>
            <w:left w:val="none" w:sz="0" w:space="0" w:color="auto"/>
            <w:bottom w:val="none" w:sz="0" w:space="0" w:color="auto"/>
            <w:right w:val="none" w:sz="0" w:space="0" w:color="auto"/>
          </w:divBdr>
        </w:div>
        <w:div w:id="4210173">
          <w:marLeft w:val="480"/>
          <w:marRight w:val="0"/>
          <w:marTop w:val="0"/>
          <w:marBottom w:val="0"/>
          <w:divBdr>
            <w:top w:val="none" w:sz="0" w:space="0" w:color="auto"/>
            <w:left w:val="none" w:sz="0" w:space="0" w:color="auto"/>
            <w:bottom w:val="none" w:sz="0" w:space="0" w:color="auto"/>
            <w:right w:val="none" w:sz="0" w:space="0" w:color="auto"/>
          </w:divBdr>
        </w:div>
        <w:div w:id="863249246">
          <w:marLeft w:val="480"/>
          <w:marRight w:val="0"/>
          <w:marTop w:val="0"/>
          <w:marBottom w:val="0"/>
          <w:divBdr>
            <w:top w:val="none" w:sz="0" w:space="0" w:color="auto"/>
            <w:left w:val="none" w:sz="0" w:space="0" w:color="auto"/>
            <w:bottom w:val="none" w:sz="0" w:space="0" w:color="auto"/>
            <w:right w:val="none" w:sz="0" w:space="0" w:color="auto"/>
          </w:divBdr>
        </w:div>
      </w:divsChild>
    </w:div>
    <w:div w:id="1923102439">
      <w:bodyDiv w:val="1"/>
      <w:marLeft w:val="0"/>
      <w:marRight w:val="0"/>
      <w:marTop w:val="0"/>
      <w:marBottom w:val="0"/>
      <w:divBdr>
        <w:top w:val="none" w:sz="0" w:space="0" w:color="auto"/>
        <w:left w:val="none" w:sz="0" w:space="0" w:color="auto"/>
        <w:bottom w:val="none" w:sz="0" w:space="0" w:color="auto"/>
        <w:right w:val="none" w:sz="0" w:space="0" w:color="auto"/>
      </w:divBdr>
    </w:div>
    <w:div w:id="1924028780">
      <w:bodyDiv w:val="1"/>
      <w:marLeft w:val="0"/>
      <w:marRight w:val="0"/>
      <w:marTop w:val="0"/>
      <w:marBottom w:val="0"/>
      <w:divBdr>
        <w:top w:val="none" w:sz="0" w:space="0" w:color="auto"/>
        <w:left w:val="none" w:sz="0" w:space="0" w:color="auto"/>
        <w:bottom w:val="none" w:sz="0" w:space="0" w:color="auto"/>
        <w:right w:val="none" w:sz="0" w:space="0" w:color="auto"/>
      </w:divBdr>
      <w:divsChild>
        <w:div w:id="76949345">
          <w:marLeft w:val="480"/>
          <w:marRight w:val="0"/>
          <w:marTop w:val="0"/>
          <w:marBottom w:val="0"/>
          <w:divBdr>
            <w:top w:val="none" w:sz="0" w:space="0" w:color="auto"/>
            <w:left w:val="none" w:sz="0" w:space="0" w:color="auto"/>
            <w:bottom w:val="none" w:sz="0" w:space="0" w:color="auto"/>
            <w:right w:val="none" w:sz="0" w:space="0" w:color="auto"/>
          </w:divBdr>
        </w:div>
        <w:div w:id="252906052">
          <w:marLeft w:val="480"/>
          <w:marRight w:val="0"/>
          <w:marTop w:val="0"/>
          <w:marBottom w:val="0"/>
          <w:divBdr>
            <w:top w:val="none" w:sz="0" w:space="0" w:color="auto"/>
            <w:left w:val="none" w:sz="0" w:space="0" w:color="auto"/>
            <w:bottom w:val="none" w:sz="0" w:space="0" w:color="auto"/>
            <w:right w:val="none" w:sz="0" w:space="0" w:color="auto"/>
          </w:divBdr>
        </w:div>
        <w:div w:id="254628668">
          <w:marLeft w:val="480"/>
          <w:marRight w:val="0"/>
          <w:marTop w:val="0"/>
          <w:marBottom w:val="0"/>
          <w:divBdr>
            <w:top w:val="none" w:sz="0" w:space="0" w:color="auto"/>
            <w:left w:val="none" w:sz="0" w:space="0" w:color="auto"/>
            <w:bottom w:val="none" w:sz="0" w:space="0" w:color="auto"/>
            <w:right w:val="none" w:sz="0" w:space="0" w:color="auto"/>
          </w:divBdr>
        </w:div>
        <w:div w:id="276106908">
          <w:marLeft w:val="480"/>
          <w:marRight w:val="0"/>
          <w:marTop w:val="0"/>
          <w:marBottom w:val="0"/>
          <w:divBdr>
            <w:top w:val="none" w:sz="0" w:space="0" w:color="auto"/>
            <w:left w:val="none" w:sz="0" w:space="0" w:color="auto"/>
            <w:bottom w:val="none" w:sz="0" w:space="0" w:color="auto"/>
            <w:right w:val="none" w:sz="0" w:space="0" w:color="auto"/>
          </w:divBdr>
        </w:div>
        <w:div w:id="281421840">
          <w:marLeft w:val="480"/>
          <w:marRight w:val="0"/>
          <w:marTop w:val="0"/>
          <w:marBottom w:val="0"/>
          <w:divBdr>
            <w:top w:val="none" w:sz="0" w:space="0" w:color="auto"/>
            <w:left w:val="none" w:sz="0" w:space="0" w:color="auto"/>
            <w:bottom w:val="none" w:sz="0" w:space="0" w:color="auto"/>
            <w:right w:val="none" w:sz="0" w:space="0" w:color="auto"/>
          </w:divBdr>
        </w:div>
        <w:div w:id="427311186">
          <w:marLeft w:val="480"/>
          <w:marRight w:val="0"/>
          <w:marTop w:val="0"/>
          <w:marBottom w:val="0"/>
          <w:divBdr>
            <w:top w:val="none" w:sz="0" w:space="0" w:color="auto"/>
            <w:left w:val="none" w:sz="0" w:space="0" w:color="auto"/>
            <w:bottom w:val="none" w:sz="0" w:space="0" w:color="auto"/>
            <w:right w:val="none" w:sz="0" w:space="0" w:color="auto"/>
          </w:divBdr>
        </w:div>
        <w:div w:id="515189305">
          <w:marLeft w:val="480"/>
          <w:marRight w:val="0"/>
          <w:marTop w:val="0"/>
          <w:marBottom w:val="0"/>
          <w:divBdr>
            <w:top w:val="none" w:sz="0" w:space="0" w:color="auto"/>
            <w:left w:val="none" w:sz="0" w:space="0" w:color="auto"/>
            <w:bottom w:val="none" w:sz="0" w:space="0" w:color="auto"/>
            <w:right w:val="none" w:sz="0" w:space="0" w:color="auto"/>
          </w:divBdr>
        </w:div>
        <w:div w:id="578828693">
          <w:marLeft w:val="480"/>
          <w:marRight w:val="0"/>
          <w:marTop w:val="0"/>
          <w:marBottom w:val="0"/>
          <w:divBdr>
            <w:top w:val="none" w:sz="0" w:space="0" w:color="auto"/>
            <w:left w:val="none" w:sz="0" w:space="0" w:color="auto"/>
            <w:bottom w:val="none" w:sz="0" w:space="0" w:color="auto"/>
            <w:right w:val="none" w:sz="0" w:space="0" w:color="auto"/>
          </w:divBdr>
        </w:div>
        <w:div w:id="635794927">
          <w:marLeft w:val="480"/>
          <w:marRight w:val="0"/>
          <w:marTop w:val="0"/>
          <w:marBottom w:val="0"/>
          <w:divBdr>
            <w:top w:val="none" w:sz="0" w:space="0" w:color="auto"/>
            <w:left w:val="none" w:sz="0" w:space="0" w:color="auto"/>
            <w:bottom w:val="none" w:sz="0" w:space="0" w:color="auto"/>
            <w:right w:val="none" w:sz="0" w:space="0" w:color="auto"/>
          </w:divBdr>
        </w:div>
        <w:div w:id="681669972">
          <w:marLeft w:val="480"/>
          <w:marRight w:val="0"/>
          <w:marTop w:val="0"/>
          <w:marBottom w:val="0"/>
          <w:divBdr>
            <w:top w:val="none" w:sz="0" w:space="0" w:color="auto"/>
            <w:left w:val="none" w:sz="0" w:space="0" w:color="auto"/>
            <w:bottom w:val="none" w:sz="0" w:space="0" w:color="auto"/>
            <w:right w:val="none" w:sz="0" w:space="0" w:color="auto"/>
          </w:divBdr>
        </w:div>
        <w:div w:id="730733167">
          <w:marLeft w:val="480"/>
          <w:marRight w:val="0"/>
          <w:marTop w:val="0"/>
          <w:marBottom w:val="0"/>
          <w:divBdr>
            <w:top w:val="none" w:sz="0" w:space="0" w:color="auto"/>
            <w:left w:val="none" w:sz="0" w:space="0" w:color="auto"/>
            <w:bottom w:val="none" w:sz="0" w:space="0" w:color="auto"/>
            <w:right w:val="none" w:sz="0" w:space="0" w:color="auto"/>
          </w:divBdr>
        </w:div>
        <w:div w:id="740756430">
          <w:marLeft w:val="480"/>
          <w:marRight w:val="0"/>
          <w:marTop w:val="0"/>
          <w:marBottom w:val="0"/>
          <w:divBdr>
            <w:top w:val="none" w:sz="0" w:space="0" w:color="auto"/>
            <w:left w:val="none" w:sz="0" w:space="0" w:color="auto"/>
            <w:bottom w:val="none" w:sz="0" w:space="0" w:color="auto"/>
            <w:right w:val="none" w:sz="0" w:space="0" w:color="auto"/>
          </w:divBdr>
        </w:div>
        <w:div w:id="816797245">
          <w:marLeft w:val="480"/>
          <w:marRight w:val="0"/>
          <w:marTop w:val="0"/>
          <w:marBottom w:val="0"/>
          <w:divBdr>
            <w:top w:val="none" w:sz="0" w:space="0" w:color="auto"/>
            <w:left w:val="none" w:sz="0" w:space="0" w:color="auto"/>
            <w:bottom w:val="none" w:sz="0" w:space="0" w:color="auto"/>
            <w:right w:val="none" w:sz="0" w:space="0" w:color="auto"/>
          </w:divBdr>
        </w:div>
        <w:div w:id="894391903">
          <w:marLeft w:val="480"/>
          <w:marRight w:val="0"/>
          <w:marTop w:val="0"/>
          <w:marBottom w:val="0"/>
          <w:divBdr>
            <w:top w:val="none" w:sz="0" w:space="0" w:color="auto"/>
            <w:left w:val="none" w:sz="0" w:space="0" w:color="auto"/>
            <w:bottom w:val="none" w:sz="0" w:space="0" w:color="auto"/>
            <w:right w:val="none" w:sz="0" w:space="0" w:color="auto"/>
          </w:divBdr>
        </w:div>
        <w:div w:id="958335908">
          <w:marLeft w:val="480"/>
          <w:marRight w:val="0"/>
          <w:marTop w:val="0"/>
          <w:marBottom w:val="0"/>
          <w:divBdr>
            <w:top w:val="none" w:sz="0" w:space="0" w:color="auto"/>
            <w:left w:val="none" w:sz="0" w:space="0" w:color="auto"/>
            <w:bottom w:val="none" w:sz="0" w:space="0" w:color="auto"/>
            <w:right w:val="none" w:sz="0" w:space="0" w:color="auto"/>
          </w:divBdr>
        </w:div>
        <w:div w:id="988746071">
          <w:marLeft w:val="480"/>
          <w:marRight w:val="0"/>
          <w:marTop w:val="0"/>
          <w:marBottom w:val="0"/>
          <w:divBdr>
            <w:top w:val="none" w:sz="0" w:space="0" w:color="auto"/>
            <w:left w:val="none" w:sz="0" w:space="0" w:color="auto"/>
            <w:bottom w:val="none" w:sz="0" w:space="0" w:color="auto"/>
            <w:right w:val="none" w:sz="0" w:space="0" w:color="auto"/>
          </w:divBdr>
        </w:div>
        <w:div w:id="1029448550">
          <w:marLeft w:val="480"/>
          <w:marRight w:val="0"/>
          <w:marTop w:val="0"/>
          <w:marBottom w:val="0"/>
          <w:divBdr>
            <w:top w:val="none" w:sz="0" w:space="0" w:color="auto"/>
            <w:left w:val="none" w:sz="0" w:space="0" w:color="auto"/>
            <w:bottom w:val="none" w:sz="0" w:space="0" w:color="auto"/>
            <w:right w:val="none" w:sz="0" w:space="0" w:color="auto"/>
          </w:divBdr>
        </w:div>
        <w:div w:id="1079518030">
          <w:marLeft w:val="480"/>
          <w:marRight w:val="0"/>
          <w:marTop w:val="0"/>
          <w:marBottom w:val="0"/>
          <w:divBdr>
            <w:top w:val="none" w:sz="0" w:space="0" w:color="auto"/>
            <w:left w:val="none" w:sz="0" w:space="0" w:color="auto"/>
            <w:bottom w:val="none" w:sz="0" w:space="0" w:color="auto"/>
            <w:right w:val="none" w:sz="0" w:space="0" w:color="auto"/>
          </w:divBdr>
        </w:div>
        <w:div w:id="1090272814">
          <w:marLeft w:val="480"/>
          <w:marRight w:val="0"/>
          <w:marTop w:val="0"/>
          <w:marBottom w:val="0"/>
          <w:divBdr>
            <w:top w:val="none" w:sz="0" w:space="0" w:color="auto"/>
            <w:left w:val="none" w:sz="0" w:space="0" w:color="auto"/>
            <w:bottom w:val="none" w:sz="0" w:space="0" w:color="auto"/>
            <w:right w:val="none" w:sz="0" w:space="0" w:color="auto"/>
          </w:divBdr>
        </w:div>
        <w:div w:id="1093669672">
          <w:marLeft w:val="480"/>
          <w:marRight w:val="0"/>
          <w:marTop w:val="0"/>
          <w:marBottom w:val="0"/>
          <w:divBdr>
            <w:top w:val="none" w:sz="0" w:space="0" w:color="auto"/>
            <w:left w:val="none" w:sz="0" w:space="0" w:color="auto"/>
            <w:bottom w:val="none" w:sz="0" w:space="0" w:color="auto"/>
            <w:right w:val="none" w:sz="0" w:space="0" w:color="auto"/>
          </w:divBdr>
        </w:div>
        <w:div w:id="1115052724">
          <w:marLeft w:val="480"/>
          <w:marRight w:val="0"/>
          <w:marTop w:val="0"/>
          <w:marBottom w:val="0"/>
          <w:divBdr>
            <w:top w:val="none" w:sz="0" w:space="0" w:color="auto"/>
            <w:left w:val="none" w:sz="0" w:space="0" w:color="auto"/>
            <w:bottom w:val="none" w:sz="0" w:space="0" w:color="auto"/>
            <w:right w:val="none" w:sz="0" w:space="0" w:color="auto"/>
          </w:divBdr>
        </w:div>
        <w:div w:id="1287157156">
          <w:marLeft w:val="480"/>
          <w:marRight w:val="0"/>
          <w:marTop w:val="0"/>
          <w:marBottom w:val="0"/>
          <w:divBdr>
            <w:top w:val="none" w:sz="0" w:space="0" w:color="auto"/>
            <w:left w:val="none" w:sz="0" w:space="0" w:color="auto"/>
            <w:bottom w:val="none" w:sz="0" w:space="0" w:color="auto"/>
            <w:right w:val="none" w:sz="0" w:space="0" w:color="auto"/>
          </w:divBdr>
        </w:div>
        <w:div w:id="1328823773">
          <w:marLeft w:val="480"/>
          <w:marRight w:val="0"/>
          <w:marTop w:val="0"/>
          <w:marBottom w:val="0"/>
          <w:divBdr>
            <w:top w:val="none" w:sz="0" w:space="0" w:color="auto"/>
            <w:left w:val="none" w:sz="0" w:space="0" w:color="auto"/>
            <w:bottom w:val="none" w:sz="0" w:space="0" w:color="auto"/>
            <w:right w:val="none" w:sz="0" w:space="0" w:color="auto"/>
          </w:divBdr>
        </w:div>
        <w:div w:id="1357778313">
          <w:marLeft w:val="480"/>
          <w:marRight w:val="0"/>
          <w:marTop w:val="0"/>
          <w:marBottom w:val="0"/>
          <w:divBdr>
            <w:top w:val="none" w:sz="0" w:space="0" w:color="auto"/>
            <w:left w:val="none" w:sz="0" w:space="0" w:color="auto"/>
            <w:bottom w:val="none" w:sz="0" w:space="0" w:color="auto"/>
            <w:right w:val="none" w:sz="0" w:space="0" w:color="auto"/>
          </w:divBdr>
        </w:div>
        <w:div w:id="1401488660">
          <w:marLeft w:val="480"/>
          <w:marRight w:val="0"/>
          <w:marTop w:val="0"/>
          <w:marBottom w:val="0"/>
          <w:divBdr>
            <w:top w:val="none" w:sz="0" w:space="0" w:color="auto"/>
            <w:left w:val="none" w:sz="0" w:space="0" w:color="auto"/>
            <w:bottom w:val="none" w:sz="0" w:space="0" w:color="auto"/>
            <w:right w:val="none" w:sz="0" w:space="0" w:color="auto"/>
          </w:divBdr>
        </w:div>
        <w:div w:id="1451314838">
          <w:marLeft w:val="480"/>
          <w:marRight w:val="0"/>
          <w:marTop w:val="0"/>
          <w:marBottom w:val="0"/>
          <w:divBdr>
            <w:top w:val="none" w:sz="0" w:space="0" w:color="auto"/>
            <w:left w:val="none" w:sz="0" w:space="0" w:color="auto"/>
            <w:bottom w:val="none" w:sz="0" w:space="0" w:color="auto"/>
            <w:right w:val="none" w:sz="0" w:space="0" w:color="auto"/>
          </w:divBdr>
        </w:div>
        <w:div w:id="1464498190">
          <w:marLeft w:val="480"/>
          <w:marRight w:val="0"/>
          <w:marTop w:val="0"/>
          <w:marBottom w:val="0"/>
          <w:divBdr>
            <w:top w:val="none" w:sz="0" w:space="0" w:color="auto"/>
            <w:left w:val="none" w:sz="0" w:space="0" w:color="auto"/>
            <w:bottom w:val="none" w:sz="0" w:space="0" w:color="auto"/>
            <w:right w:val="none" w:sz="0" w:space="0" w:color="auto"/>
          </w:divBdr>
        </w:div>
        <w:div w:id="1543322556">
          <w:marLeft w:val="480"/>
          <w:marRight w:val="0"/>
          <w:marTop w:val="0"/>
          <w:marBottom w:val="0"/>
          <w:divBdr>
            <w:top w:val="none" w:sz="0" w:space="0" w:color="auto"/>
            <w:left w:val="none" w:sz="0" w:space="0" w:color="auto"/>
            <w:bottom w:val="none" w:sz="0" w:space="0" w:color="auto"/>
            <w:right w:val="none" w:sz="0" w:space="0" w:color="auto"/>
          </w:divBdr>
        </w:div>
        <w:div w:id="1640186837">
          <w:marLeft w:val="480"/>
          <w:marRight w:val="0"/>
          <w:marTop w:val="0"/>
          <w:marBottom w:val="0"/>
          <w:divBdr>
            <w:top w:val="none" w:sz="0" w:space="0" w:color="auto"/>
            <w:left w:val="none" w:sz="0" w:space="0" w:color="auto"/>
            <w:bottom w:val="none" w:sz="0" w:space="0" w:color="auto"/>
            <w:right w:val="none" w:sz="0" w:space="0" w:color="auto"/>
          </w:divBdr>
        </w:div>
        <w:div w:id="1697998748">
          <w:marLeft w:val="480"/>
          <w:marRight w:val="0"/>
          <w:marTop w:val="0"/>
          <w:marBottom w:val="0"/>
          <w:divBdr>
            <w:top w:val="none" w:sz="0" w:space="0" w:color="auto"/>
            <w:left w:val="none" w:sz="0" w:space="0" w:color="auto"/>
            <w:bottom w:val="none" w:sz="0" w:space="0" w:color="auto"/>
            <w:right w:val="none" w:sz="0" w:space="0" w:color="auto"/>
          </w:divBdr>
        </w:div>
        <w:div w:id="1739134206">
          <w:marLeft w:val="480"/>
          <w:marRight w:val="0"/>
          <w:marTop w:val="0"/>
          <w:marBottom w:val="0"/>
          <w:divBdr>
            <w:top w:val="none" w:sz="0" w:space="0" w:color="auto"/>
            <w:left w:val="none" w:sz="0" w:space="0" w:color="auto"/>
            <w:bottom w:val="none" w:sz="0" w:space="0" w:color="auto"/>
            <w:right w:val="none" w:sz="0" w:space="0" w:color="auto"/>
          </w:divBdr>
        </w:div>
        <w:div w:id="1749577146">
          <w:marLeft w:val="480"/>
          <w:marRight w:val="0"/>
          <w:marTop w:val="0"/>
          <w:marBottom w:val="0"/>
          <w:divBdr>
            <w:top w:val="none" w:sz="0" w:space="0" w:color="auto"/>
            <w:left w:val="none" w:sz="0" w:space="0" w:color="auto"/>
            <w:bottom w:val="none" w:sz="0" w:space="0" w:color="auto"/>
            <w:right w:val="none" w:sz="0" w:space="0" w:color="auto"/>
          </w:divBdr>
        </w:div>
        <w:div w:id="1785078400">
          <w:marLeft w:val="480"/>
          <w:marRight w:val="0"/>
          <w:marTop w:val="0"/>
          <w:marBottom w:val="0"/>
          <w:divBdr>
            <w:top w:val="none" w:sz="0" w:space="0" w:color="auto"/>
            <w:left w:val="none" w:sz="0" w:space="0" w:color="auto"/>
            <w:bottom w:val="none" w:sz="0" w:space="0" w:color="auto"/>
            <w:right w:val="none" w:sz="0" w:space="0" w:color="auto"/>
          </w:divBdr>
        </w:div>
        <w:div w:id="1825970941">
          <w:marLeft w:val="480"/>
          <w:marRight w:val="0"/>
          <w:marTop w:val="0"/>
          <w:marBottom w:val="0"/>
          <w:divBdr>
            <w:top w:val="none" w:sz="0" w:space="0" w:color="auto"/>
            <w:left w:val="none" w:sz="0" w:space="0" w:color="auto"/>
            <w:bottom w:val="none" w:sz="0" w:space="0" w:color="auto"/>
            <w:right w:val="none" w:sz="0" w:space="0" w:color="auto"/>
          </w:divBdr>
        </w:div>
        <w:div w:id="1856915566">
          <w:marLeft w:val="480"/>
          <w:marRight w:val="0"/>
          <w:marTop w:val="0"/>
          <w:marBottom w:val="0"/>
          <w:divBdr>
            <w:top w:val="none" w:sz="0" w:space="0" w:color="auto"/>
            <w:left w:val="none" w:sz="0" w:space="0" w:color="auto"/>
            <w:bottom w:val="none" w:sz="0" w:space="0" w:color="auto"/>
            <w:right w:val="none" w:sz="0" w:space="0" w:color="auto"/>
          </w:divBdr>
        </w:div>
        <w:div w:id="1911887256">
          <w:marLeft w:val="480"/>
          <w:marRight w:val="0"/>
          <w:marTop w:val="0"/>
          <w:marBottom w:val="0"/>
          <w:divBdr>
            <w:top w:val="none" w:sz="0" w:space="0" w:color="auto"/>
            <w:left w:val="none" w:sz="0" w:space="0" w:color="auto"/>
            <w:bottom w:val="none" w:sz="0" w:space="0" w:color="auto"/>
            <w:right w:val="none" w:sz="0" w:space="0" w:color="auto"/>
          </w:divBdr>
        </w:div>
        <w:div w:id="1920286373">
          <w:marLeft w:val="480"/>
          <w:marRight w:val="0"/>
          <w:marTop w:val="0"/>
          <w:marBottom w:val="0"/>
          <w:divBdr>
            <w:top w:val="none" w:sz="0" w:space="0" w:color="auto"/>
            <w:left w:val="none" w:sz="0" w:space="0" w:color="auto"/>
            <w:bottom w:val="none" w:sz="0" w:space="0" w:color="auto"/>
            <w:right w:val="none" w:sz="0" w:space="0" w:color="auto"/>
          </w:divBdr>
        </w:div>
        <w:div w:id="1935699837">
          <w:marLeft w:val="480"/>
          <w:marRight w:val="0"/>
          <w:marTop w:val="0"/>
          <w:marBottom w:val="0"/>
          <w:divBdr>
            <w:top w:val="none" w:sz="0" w:space="0" w:color="auto"/>
            <w:left w:val="none" w:sz="0" w:space="0" w:color="auto"/>
            <w:bottom w:val="none" w:sz="0" w:space="0" w:color="auto"/>
            <w:right w:val="none" w:sz="0" w:space="0" w:color="auto"/>
          </w:divBdr>
        </w:div>
        <w:div w:id="1963683761">
          <w:marLeft w:val="480"/>
          <w:marRight w:val="0"/>
          <w:marTop w:val="0"/>
          <w:marBottom w:val="0"/>
          <w:divBdr>
            <w:top w:val="none" w:sz="0" w:space="0" w:color="auto"/>
            <w:left w:val="none" w:sz="0" w:space="0" w:color="auto"/>
            <w:bottom w:val="none" w:sz="0" w:space="0" w:color="auto"/>
            <w:right w:val="none" w:sz="0" w:space="0" w:color="auto"/>
          </w:divBdr>
        </w:div>
        <w:div w:id="1967734539">
          <w:marLeft w:val="480"/>
          <w:marRight w:val="0"/>
          <w:marTop w:val="0"/>
          <w:marBottom w:val="0"/>
          <w:divBdr>
            <w:top w:val="none" w:sz="0" w:space="0" w:color="auto"/>
            <w:left w:val="none" w:sz="0" w:space="0" w:color="auto"/>
            <w:bottom w:val="none" w:sz="0" w:space="0" w:color="auto"/>
            <w:right w:val="none" w:sz="0" w:space="0" w:color="auto"/>
          </w:divBdr>
        </w:div>
        <w:div w:id="2041540537">
          <w:marLeft w:val="480"/>
          <w:marRight w:val="0"/>
          <w:marTop w:val="0"/>
          <w:marBottom w:val="0"/>
          <w:divBdr>
            <w:top w:val="none" w:sz="0" w:space="0" w:color="auto"/>
            <w:left w:val="none" w:sz="0" w:space="0" w:color="auto"/>
            <w:bottom w:val="none" w:sz="0" w:space="0" w:color="auto"/>
            <w:right w:val="none" w:sz="0" w:space="0" w:color="auto"/>
          </w:divBdr>
        </w:div>
      </w:divsChild>
    </w:div>
    <w:div w:id="1928150402">
      <w:bodyDiv w:val="1"/>
      <w:marLeft w:val="0"/>
      <w:marRight w:val="0"/>
      <w:marTop w:val="0"/>
      <w:marBottom w:val="0"/>
      <w:divBdr>
        <w:top w:val="none" w:sz="0" w:space="0" w:color="auto"/>
        <w:left w:val="none" w:sz="0" w:space="0" w:color="auto"/>
        <w:bottom w:val="none" w:sz="0" w:space="0" w:color="auto"/>
        <w:right w:val="none" w:sz="0" w:space="0" w:color="auto"/>
      </w:divBdr>
    </w:div>
    <w:div w:id="1929384293">
      <w:bodyDiv w:val="1"/>
      <w:marLeft w:val="0"/>
      <w:marRight w:val="0"/>
      <w:marTop w:val="0"/>
      <w:marBottom w:val="0"/>
      <w:divBdr>
        <w:top w:val="none" w:sz="0" w:space="0" w:color="auto"/>
        <w:left w:val="none" w:sz="0" w:space="0" w:color="auto"/>
        <w:bottom w:val="none" w:sz="0" w:space="0" w:color="auto"/>
        <w:right w:val="none" w:sz="0" w:space="0" w:color="auto"/>
      </w:divBdr>
      <w:divsChild>
        <w:div w:id="1049494115">
          <w:marLeft w:val="480"/>
          <w:marRight w:val="0"/>
          <w:marTop w:val="0"/>
          <w:marBottom w:val="0"/>
          <w:divBdr>
            <w:top w:val="none" w:sz="0" w:space="0" w:color="auto"/>
            <w:left w:val="none" w:sz="0" w:space="0" w:color="auto"/>
            <w:bottom w:val="none" w:sz="0" w:space="0" w:color="auto"/>
            <w:right w:val="none" w:sz="0" w:space="0" w:color="auto"/>
          </w:divBdr>
        </w:div>
        <w:div w:id="540410161">
          <w:marLeft w:val="480"/>
          <w:marRight w:val="0"/>
          <w:marTop w:val="0"/>
          <w:marBottom w:val="0"/>
          <w:divBdr>
            <w:top w:val="none" w:sz="0" w:space="0" w:color="auto"/>
            <w:left w:val="none" w:sz="0" w:space="0" w:color="auto"/>
            <w:bottom w:val="none" w:sz="0" w:space="0" w:color="auto"/>
            <w:right w:val="none" w:sz="0" w:space="0" w:color="auto"/>
          </w:divBdr>
        </w:div>
        <w:div w:id="1096906244">
          <w:marLeft w:val="480"/>
          <w:marRight w:val="0"/>
          <w:marTop w:val="0"/>
          <w:marBottom w:val="0"/>
          <w:divBdr>
            <w:top w:val="none" w:sz="0" w:space="0" w:color="auto"/>
            <w:left w:val="none" w:sz="0" w:space="0" w:color="auto"/>
            <w:bottom w:val="none" w:sz="0" w:space="0" w:color="auto"/>
            <w:right w:val="none" w:sz="0" w:space="0" w:color="auto"/>
          </w:divBdr>
        </w:div>
        <w:div w:id="586040149">
          <w:marLeft w:val="480"/>
          <w:marRight w:val="0"/>
          <w:marTop w:val="0"/>
          <w:marBottom w:val="0"/>
          <w:divBdr>
            <w:top w:val="none" w:sz="0" w:space="0" w:color="auto"/>
            <w:left w:val="none" w:sz="0" w:space="0" w:color="auto"/>
            <w:bottom w:val="none" w:sz="0" w:space="0" w:color="auto"/>
            <w:right w:val="none" w:sz="0" w:space="0" w:color="auto"/>
          </w:divBdr>
        </w:div>
        <w:div w:id="910391633">
          <w:marLeft w:val="480"/>
          <w:marRight w:val="0"/>
          <w:marTop w:val="0"/>
          <w:marBottom w:val="0"/>
          <w:divBdr>
            <w:top w:val="none" w:sz="0" w:space="0" w:color="auto"/>
            <w:left w:val="none" w:sz="0" w:space="0" w:color="auto"/>
            <w:bottom w:val="none" w:sz="0" w:space="0" w:color="auto"/>
            <w:right w:val="none" w:sz="0" w:space="0" w:color="auto"/>
          </w:divBdr>
        </w:div>
        <w:div w:id="1261571861">
          <w:marLeft w:val="480"/>
          <w:marRight w:val="0"/>
          <w:marTop w:val="0"/>
          <w:marBottom w:val="0"/>
          <w:divBdr>
            <w:top w:val="none" w:sz="0" w:space="0" w:color="auto"/>
            <w:left w:val="none" w:sz="0" w:space="0" w:color="auto"/>
            <w:bottom w:val="none" w:sz="0" w:space="0" w:color="auto"/>
            <w:right w:val="none" w:sz="0" w:space="0" w:color="auto"/>
          </w:divBdr>
        </w:div>
        <w:div w:id="722752257">
          <w:marLeft w:val="480"/>
          <w:marRight w:val="0"/>
          <w:marTop w:val="0"/>
          <w:marBottom w:val="0"/>
          <w:divBdr>
            <w:top w:val="none" w:sz="0" w:space="0" w:color="auto"/>
            <w:left w:val="none" w:sz="0" w:space="0" w:color="auto"/>
            <w:bottom w:val="none" w:sz="0" w:space="0" w:color="auto"/>
            <w:right w:val="none" w:sz="0" w:space="0" w:color="auto"/>
          </w:divBdr>
        </w:div>
        <w:div w:id="1574008568">
          <w:marLeft w:val="480"/>
          <w:marRight w:val="0"/>
          <w:marTop w:val="0"/>
          <w:marBottom w:val="0"/>
          <w:divBdr>
            <w:top w:val="none" w:sz="0" w:space="0" w:color="auto"/>
            <w:left w:val="none" w:sz="0" w:space="0" w:color="auto"/>
            <w:bottom w:val="none" w:sz="0" w:space="0" w:color="auto"/>
            <w:right w:val="none" w:sz="0" w:space="0" w:color="auto"/>
          </w:divBdr>
        </w:div>
        <w:div w:id="1033071274">
          <w:marLeft w:val="480"/>
          <w:marRight w:val="0"/>
          <w:marTop w:val="0"/>
          <w:marBottom w:val="0"/>
          <w:divBdr>
            <w:top w:val="none" w:sz="0" w:space="0" w:color="auto"/>
            <w:left w:val="none" w:sz="0" w:space="0" w:color="auto"/>
            <w:bottom w:val="none" w:sz="0" w:space="0" w:color="auto"/>
            <w:right w:val="none" w:sz="0" w:space="0" w:color="auto"/>
          </w:divBdr>
        </w:div>
        <w:div w:id="543518749">
          <w:marLeft w:val="480"/>
          <w:marRight w:val="0"/>
          <w:marTop w:val="0"/>
          <w:marBottom w:val="0"/>
          <w:divBdr>
            <w:top w:val="none" w:sz="0" w:space="0" w:color="auto"/>
            <w:left w:val="none" w:sz="0" w:space="0" w:color="auto"/>
            <w:bottom w:val="none" w:sz="0" w:space="0" w:color="auto"/>
            <w:right w:val="none" w:sz="0" w:space="0" w:color="auto"/>
          </w:divBdr>
        </w:div>
        <w:div w:id="1123957787">
          <w:marLeft w:val="480"/>
          <w:marRight w:val="0"/>
          <w:marTop w:val="0"/>
          <w:marBottom w:val="0"/>
          <w:divBdr>
            <w:top w:val="none" w:sz="0" w:space="0" w:color="auto"/>
            <w:left w:val="none" w:sz="0" w:space="0" w:color="auto"/>
            <w:bottom w:val="none" w:sz="0" w:space="0" w:color="auto"/>
            <w:right w:val="none" w:sz="0" w:space="0" w:color="auto"/>
          </w:divBdr>
        </w:div>
        <w:div w:id="1901593893">
          <w:marLeft w:val="480"/>
          <w:marRight w:val="0"/>
          <w:marTop w:val="0"/>
          <w:marBottom w:val="0"/>
          <w:divBdr>
            <w:top w:val="none" w:sz="0" w:space="0" w:color="auto"/>
            <w:left w:val="none" w:sz="0" w:space="0" w:color="auto"/>
            <w:bottom w:val="none" w:sz="0" w:space="0" w:color="auto"/>
            <w:right w:val="none" w:sz="0" w:space="0" w:color="auto"/>
          </w:divBdr>
        </w:div>
        <w:div w:id="1614630318">
          <w:marLeft w:val="480"/>
          <w:marRight w:val="0"/>
          <w:marTop w:val="0"/>
          <w:marBottom w:val="0"/>
          <w:divBdr>
            <w:top w:val="none" w:sz="0" w:space="0" w:color="auto"/>
            <w:left w:val="none" w:sz="0" w:space="0" w:color="auto"/>
            <w:bottom w:val="none" w:sz="0" w:space="0" w:color="auto"/>
            <w:right w:val="none" w:sz="0" w:space="0" w:color="auto"/>
          </w:divBdr>
        </w:div>
        <w:div w:id="737367961">
          <w:marLeft w:val="480"/>
          <w:marRight w:val="0"/>
          <w:marTop w:val="0"/>
          <w:marBottom w:val="0"/>
          <w:divBdr>
            <w:top w:val="none" w:sz="0" w:space="0" w:color="auto"/>
            <w:left w:val="none" w:sz="0" w:space="0" w:color="auto"/>
            <w:bottom w:val="none" w:sz="0" w:space="0" w:color="auto"/>
            <w:right w:val="none" w:sz="0" w:space="0" w:color="auto"/>
          </w:divBdr>
        </w:div>
        <w:div w:id="991522623">
          <w:marLeft w:val="480"/>
          <w:marRight w:val="0"/>
          <w:marTop w:val="0"/>
          <w:marBottom w:val="0"/>
          <w:divBdr>
            <w:top w:val="none" w:sz="0" w:space="0" w:color="auto"/>
            <w:left w:val="none" w:sz="0" w:space="0" w:color="auto"/>
            <w:bottom w:val="none" w:sz="0" w:space="0" w:color="auto"/>
            <w:right w:val="none" w:sz="0" w:space="0" w:color="auto"/>
          </w:divBdr>
        </w:div>
        <w:div w:id="1653437577">
          <w:marLeft w:val="480"/>
          <w:marRight w:val="0"/>
          <w:marTop w:val="0"/>
          <w:marBottom w:val="0"/>
          <w:divBdr>
            <w:top w:val="none" w:sz="0" w:space="0" w:color="auto"/>
            <w:left w:val="none" w:sz="0" w:space="0" w:color="auto"/>
            <w:bottom w:val="none" w:sz="0" w:space="0" w:color="auto"/>
            <w:right w:val="none" w:sz="0" w:space="0" w:color="auto"/>
          </w:divBdr>
        </w:div>
        <w:div w:id="1642424054">
          <w:marLeft w:val="480"/>
          <w:marRight w:val="0"/>
          <w:marTop w:val="0"/>
          <w:marBottom w:val="0"/>
          <w:divBdr>
            <w:top w:val="none" w:sz="0" w:space="0" w:color="auto"/>
            <w:left w:val="none" w:sz="0" w:space="0" w:color="auto"/>
            <w:bottom w:val="none" w:sz="0" w:space="0" w:color="auto"/>
            <w:right w:val="none" w:sz="0" w:space="0" w:color="auto"/>
          </w:divBdr>
        </w:div>
        <w:div w:id="164367961">
          <w:marLeft w:val="480"/>
          <w:marRight w:val="0"/>
          <w:marTop w:val="0"/>
          <w:marBottom w:val="0"/>
          <w:divBdr>
            <w:top w:val="none" w:sz="0" w:space="0" w:color="auto"/>
            <w:left w:val="none" w:sz="0" w:space="0" w:color="auto"/>
            <w:bottom w:val="none" w:sz="0" w:space="0" w:color="auto"/>
            <w:right w:val="none" w:sz="0" w:space="0" w:color="auto"/>
          </w:divBdr>
        </w:div>
        <w:div w:id="113406689">
          <w:marLeft w:val="480"/>
          <w:marRight w:val="0"/>
          <w:marTop w:val="0"/>
          <w:marBottom w:val="0"/>
          <w:divBdr>
            <w:top w:val="none" w:sz="0" w:space="0" w:color="auto"/>
            <w:left w:val="none" w:sz="0" w:space="0" w:color="auto"/>
            <w:bottom w:val="none" w:sz="0" w:space="0" w:color="auto"/>
            <w:right w:val="none" w:sz="0" w:space="0" w:color="auto"/>
          </w:divBdr>
        </w:div>
        <w:div w:id="1081948868">
          <w:marLeft w:val="480"/>
          <w:marRight w:val="0"/>
          <w:marTop w:val="0"/>
          <w:marBottom w:val="0"/>
          <w:divBdr>
            <w:top w:val="none" w:sz="0" w:space="0" w:color="auto"/>
            <w:left w:val="none" w:sz="0" w:space="0" w:color="auto"/>
            <w:bottom w:val="none" w:sz="0" w:space="0" w:color="auto"/>
            <w:right w:val="none" w:sz="0" w:space="0" w:color="auto"/>
          </w:divBdr>
        </w:div>
        <w:div w:id="2087536248">
          <w:marLeft w:val="480"/>
          <w:marRight w:val="0"/>
          <w:marTop w:val="0"/>
          <w:marBottom w:val="0"/>
          <w:divBdr>
            <w:top w:val="none" w:sz="0" w:space="0" w:color="auto"/>
            <w:left w:val="none" w:sz="0" w:space="0" w:color="auto"/>
            <w:bottom w:val="none" w:sz="0" w:space="0" w:color="auto"/>
            <w:right w:val="none" w:sz="0" w:space="0" w:color="auto"/>
          </w:divBdr>
        </w:div>
        <w:div w:id="1999915893">
          <w:marLeft w:val="480"/>
          <w:marRight w:val="0"/>
          <w:marTop w:val="0"/>
          <w:marBottom w:val="0"/>
          <w:divBdr>
            <w:top w:val="none" w:sz="0" w:space="0" w:color="auto"/>
            <w:left w:val="none" w:sz="0" w:space="0" w:color="auto"/>
            <w:bottom w:val="none" w:sz="0" w:space="0" w:color="auto"/>
            <w:right w:val="none" w:sz="0" w:space="0" w:color="auto"/>
          </w:divBdr>
        </w:div>
        <w:div w:id="1717704028">
          <w:marLeft w:val="480"/>
          <w:marRight w:val="0"/>
          <w:marTop w:val="0"/>
          <w:marBottom w:val="0"/>
          <w:divBdr>
            <w:top w:val="none" w:sz="0" w:space="0" w:color="auto"/>
            <w:left w:val="none" w:sz="0" w:space="0" w:color="auto"/>
            <w:bottom w:val="none" w:sz="0" w:space="0" w:color="auto"/>
            <w:right w:val="none" w:sz="0" w:space="0" w:color="auto"/>
          </w:divBdr>
        </w:div>
        <w:div w:id="1857115023">
          <w:marLeft w:val="480"/>
          <w:marRight w:val="0"/>
          <w:marTop w:val="0"/>
          <w:marBottom w:val="0"/>
          <w:divBdr>
            <w:top w:val="none" w:sz="0" w:space="0" w:color="auto"/>
            <w:left w:val="none" w:sz="0" w:space="0" w:color="auto"/>
            <w:bottom w:val="none" w:sz="0" w:space="0" w:color="auto"/>
            <w:right w:val="none" w:sz="0" w:space="0" w:color="auto"/>
          </w:divBdr>
        </w:div>
        <w:div w:id="585727693">
          <w:marLeft w:val="480"/>
          <w:marRight w:val="0"/>
          <w:marTop w:val="0"/>
          <w:marBottom w:val="0"/>
          <w:divBdr>
            <w:top w:val="none" w:sz="0" w:space="0" w:color="auto"/>
            <w:left w:val="none" w:sz="0" w:space="0" w:color="auto"/>
            <w:bottom w:val="none" w:sz="0" w:space="0" w:color="auto"/>
            <w:right w:val="none" w:sz="0" w:space="0" w:color="auto"/>
          </w:divBdr>
        </w:div>
        <w:div w:id="765227227">
          <w:marLeft w:val="480"/>
          <w:marRight w:val="0"/>
          <w:marTop w:val="0"/>
          <w:marBottom w:val="0"/>
          <w:divBdr>
            <w:top w:val="none" w:sz="0" w:space="0" w:color="auto"/>
            <w:left w:val="none" w:sz="0" w:space="0" w:color="auto"/>
            <w:bottom w:val="none" w:sz="0" w:space="0" w:color="auto"/>
            <w:right w:val="none" w:sz="0" w:space="0" w:color="auto"/>
          </w:divBdr>
        </w:div>
        <w:div w:id="820732491">
          <w:marLeft w:val="480"/>
          <w:marRight w:val="0"/>
          <w:marTop w:val="0"/>
          <w:marBottom w:val="0"/>
          <w:divBdr>
            <w:top w:val="none" w:sz="0" w:space="0" w:color="auto"/>
            <w:left w:val="none" w:sz="0" w:space="0" w:color="auto"/>
            <w:bottom w:val="none" w:sz="0" w:space="0" w:color="auto"/>
            <w:right w:val="none" w:sz="0" w:space="0" w:color="auto"/>
          </w:divBdr>
        </w:div>
        <w:div w:id="1984655683">
          <w:marLeft w:val="480"/>
          <w:marRight w:val="0"/>
          <w:marTop w:val="0"/>
          <w:marBottom w:val="0"/>
          <w:divBdr>
            <w:top w:val="none" w:sz="0" w:space="0" w:color="auto"/>
            <w:left w:val="none" w:sz="0" w:space="0" w:color="auto"/>
            <w:bottom w:val="none" w:sz="0" w:space="0" w:color="auto"/>
            <w:right w:val="none" w:sz="0" w:space="0" w:color="auto"/>
          </w:divBdr>
        </w:div>
        <w:div w:id="1097485302">
          <w:marLeft w:val="480"/>
          <w:marRight w:val="0"/>
          <w:marTop w:val="0"/>
          <w:marBottom w:val="0"/>
          <w:divBdr>
            <w:top w:val="none" w:sz="0" w:space="0" w:color="auto"/>
            <w:left w:val="none" w:sz="0" w:space="0" w:color="auto"/>
            <w:bottom w:val="none" w:sz="0" w:space="0" w:color="auto"/>
            <w:right w:val="none" w:sz="0" w:space="0" w:color="auto"/>
          </w:divBdr>
        </w:div>
        <w:div w:id="905577317">
          <w:marLeft w:val="480"/>
          <w:marRight w:val="0"/>
          <w:marTop w:val="0"/>
          <w:marBottom w:val="0"/>
          <w:divBdr>
            <w:top w:val="none" w:sz="0" w:space="0" w:color="auto"/>
            <w:left w:val="none" w:sz="0" w:space="0" w:color="auto"/>
            <w:bottom w:val="none" w:sz="0" w:space="0" w:color="auto"/>
            <w:right w:val="none" w:sz="0" w:space="0" w:color="auto"/>
          </w:divBdr>
        </w:div>
        <w:div w:id="904991711">
          <w:marLeft w:val="480"/>
          <w:marRight w:val="0"/>
          <w:marTop w:val="0"/>
          <w:marBottom w:val="0"/>
          <w:divBdr>
            <w:top w:val="none" w:sz="0" w:space="0" w:color="auto"/>
            <w:left w:val="none" w:sz="0" w:space="0" w:color="auto"/>
            <w:bottom w:val="none" w:sz="0" w:space="0" w:color="auto"/>
            <w:right w:val="none" w:sz="0" w:space="0" w:color="auto"/>
          </w:divBdr>
        </w:div>
        <w:div w:id="1526670481">
          <w:marLeft w:val="480"/>
          <w:marRight w:val="0"/>
          <w:marTop w:val="0"/>
          <w:marBottom w:val="0"/>
          <w:divBdr>
            <w:top w:val="none" w:sz="0" w:space="0" w:color="auto"/>
            <w:left w:val="none" w:sz="0" w:space="0" w:color="auto"/>
            <w:bottom w:val="none" w:sz="0" w:space="0" w:color="auto"/>
            <w:right w:val="none" w:sz="0" w:space="0" w:color="auto"/>
          </w:divBdr>
        </w:div>
        <w:div w:id="1926256391">
          <w:marLeft w:val="480"/>
          <w:marRight w:val="0"/>
          <w:marTop w:val="0"/>
          <w:marBottom w:val="0"/>
          <w:divBdr>
            <w:top w:val="none" w:sz="0" w:space="0" w:color="auto"/>
            <w:left w:val="none" w:sz="0" w:space="0" w:color="auto"/>
            <w:bottom w:val="none" w:sz="0" w:space="0" w:color="auto"/>
            <w:right w:val="none" w:sz="0" w:space="0" w:color="auto"/>
          </w:divBdr>
        </w:div>
        <w:div w:id="1338920130">
          <w:marLeft w:val="480"/>
          <w:marRight w:val="0"/>
          <w:marTop w:val="0"/>
          <w:marBottom w:val="0"/>
          <w:divBdr>
            <w:top w:val="none" w:sz="0" w:space="0" w:color="auto"/>
            <w:left w:val="none" w:sz="0" w:space="0" w:color="auto"/>
            <w:bottom w:val="none" w:sz="0" w:space="0" w:color="auto"/>
            <w:right w:val="none" w:sz="0" w:space="0" w:color="auto"/>
          </w:divBdr>
        </w:div>
        <w:div w:id="984359906">
          <w:marLeft w:val="480"/>
          <w:marRight w:val="0"/>
          <w:marTop w:val="0"/>
          <w:marBottom w:val="0"/>
          <w:divBdr>
            <w:top w:val="none" w:sz="0" w:space="0" w:color="auto"/>
            <w:left w:val="none" w:sz="0" w:space="0" w:color="auto"/>
            <w:bottom w:val="none" w:sz="0" w:space="0" w:color="auto"/>
            <w:right w:val="none" w:sz="0" w:space="0" w:color="auto"/>
          </w:divBdr>
        </w:div>
        <w:div w:id="742072118">
          <w:marLeft w:val="480"/>
          <w:marRight w:val="0"/>
          <w:marTop w:val="0"/>
          <w:marBottom w:val="0"/>
          <w:divBdr>
            <w:top w:val="none" w:sz="0" w:space="0" w:color="auto"/>
            <w:left w:val="none" w:sz="0" w:space="0" w:color="auto"/>
            <w:bottom w:val="none" w:sz="0" w:space="0" w:color="auto"/>
            <w:right w:val="none" w:sz="0" w:space="0" w:color="auto"/>
          </w:divBdr>
        </w:div>
        <w:div w:id="1697344088">
          <w:marLeft w:val="480"/>
          <w:marRight w:val="0"/>
          <w:marTop w:val="0"/>
          <w:marBottom w:val="0"/>
          <w:divBdr>
            <w:top w:val="none" w:sz="0" w:space="0" w:color="auto"/>
            <w:left w:val="none" w:sz="0" w:space="0" w:color="auto"/>
            <w:bottom w:val="none" w:sz="0" w:space="0" w:color="auto"/>
            <w:right w:val="none" w:sz="0" w:space="0" w:color="auto"/>
          </w:divBdr>
        </w:div>
        <w:div w:id="1425496167">
          <w:marLeft w:val="480"/>
          <w:marRight w:val="0"/>
          <w:marTop w:val="0"/>
          <w:marBottom w:val="0"/>
          <w:divBdr>
            <w:top w:val="none" w:sz="0" w:space="0" w:color="auto"/>
            <w:left w:val="none" w:sz="0" w:space="0" w:color="auto"/>
            <w:bottom w:val="none" w:sz="0" w:space="0" w:color="auto"/>
            <w:right w:val="none" w:sz="0" w:space="0" w:color="auto"/>
          </w:divBdr>
        </w:div>
        <w:div w:id="218981495">
          <w:marLeft w:val="480"/>
          <w:marRight w:val="0"/>
          <w:marTop w:val="0"/>
          <w:marBottom w:val="0"/>
          <w:divBdr>
            <w:top w:val="none" w:sz="0" w:space="0" w:color="auto"/>
            <w:left w:val="none" w:sz="0" w:space="0" w:color="auto"/>
            <w:bottom w:val="none" w:sz="0" w:space="0" w:color="auto"/>
            <w:right w:val="none" w:sz="0" w:space="0" w:color="auto"/>
          </w:divBdr>
        </w:div>
        <w:div w:id="1181359974">
          <w:marLeft w:val="480"/>
          <w:marRight w:val="0"/>
          <w:marTop w:val="0"/>
          <w:marBottom w:val="0"/>
          <w:divBdr>
            <w:top w:val="none" w:sz="0" w:space="0" w:color="auto"/>
            <w:left w:val="none" w:sz="0" w:space="0" w:color="auto"/>
            <w:bottom w:val="none" w:sz="0" w:space="0" w:color="auto"/>
            <w:right w:val="none" w:sz="0" w:space="0" w:color="auto"/>
          </w:divBdr>
        </w:div>
        <w:div w:id="744299675">
          <w:marLeft w:val="480"/>
          <w:marRight w:val="0"/>
          <w:marTop w:val="0"/>
          <w:marBottom w:val="0"/>
          <w:divBdr>
            <w:top w:val="none" w:sz="0" w:space="0" w:color="auto"/>
            <w:left w:val="none" w:sz="0" w:space="0" w:color="auto"/>
            <w:bottom w:val="none" w:sz="0" w:space="0" w:color="auto"/>
            <w:right w:val="none" w:sz="0" w:space="0" w:color="auto"/>
          </w:divBdr>
        </w:div>
        <w:div w:id="1812284901">
          <w:marLeft w:val="480"/>
          <w:marRight w:val="0"/>
          <w:marTop w:val="0"/>
          <w:marBottom w:val="0"/>
          <w:divBdr>
            <w:top w:val="none" w:sz="0" w:space="0" w:color="auto"/>
            <w:left w:val="none" w:sz="0" w:space="0" w:color="auto"/>
            <w:bottom w:val="none" w:sz="0" w:space="0" w:color="auto"/>
            <w:right w:val="none" w:sz="0" w:space="0" w:color="auto"/>
          </w:divBdr>
        </w:div>
        <w:div w:id="185094444">
          <w:marLeft w:val="480"/>
          <w:marRight w:val="0"/>
          <w:marTop w:val="0"/>
          <w:marBottom w:val="0"/>
          <w:divBdr>
            <w:top w:val="none" w:sz="0" w:space="0" w:color="auto"/>
            <w:left w:val="none" w:sz="0" w:space="0" w:color="auto"/>
            <w:bottom w:val="none" w:sz="0" w:space="0" w:color="auto"/>
            <w:right w:val="none" w:sz="0" w:space="0" w:color="auto"/>
          </w:divBdr>
        </w:div>
        <w:div w:id="640235687">
          <w:marLeft w:val="480"/>
          <w:marRight w:val="0"/>
          <w:marTop w:val="0"/>
          <w:marBottom w:val="0"/>
          <w:divBdr>
            <w:top w:val="none" w:sz="0" w:space="0" w:color="auto"/>
            <w:left w:val="none" w:sz="0" w:space="0" w:color="auto"/>
            <w:bottom w:val="none" w:sz="0" w:space="0" w:color="auto"/>
            <w:right w:val="none" w:sz="0" w:space="0" w:color="auto"/>
          </w:divBdr>
        </w:div>
        <w:div w:id="1772310519">
          <w:marLeft w:val="480"/>
          <w:marRight w:val="0"/>
          <w:marTop w:val="0"/>
          <w:marBottom w:val="0"/>
          <w:divBdr>
            <w:top w:val="none" w:sz="0" w:space="0" w:color="auto"/>
            <w:left w:val="none" w:sz="0" w:space="0" w:color="auto"/>
            <w:bottom w:val="none" w:sz="0" w:space="0" w:color="auto"/>
            <w:right w:val="none" w:sz="0" w:space="0" w:color="auto"/>
          </w:divBdr>
        </w:div>
        <w:div w:id="1355574710">
          <w:marLeft w:val="480"/>
          <w:marRight w:val="0"/>
          <w:marTop w:val="0"/>
          <w:marBottom w:val="0"/>
          <w:divBdr>
            <w:top w:val="none" w:sz="0" w:space="0" w:color="auto"/>
            <w:left w:val="none" w:sz="0" w:space="0" w:color="auto"/>
            <w:bottom w:val="none" w:sz="0" w:space="0" w:color="auto"/>
            <w:right w:val="none" w:sz="0" w:space="0" w:color="auto"/>
          </w:divBdr>
        </w:div>
        <w:div w:id="2132819504">
          <w:marLeft w:val="480"/>
          <w:marRight w:val="0"/>
          <w:marTop w:val="0"/>
          <w:marBottom w:val="0"/>
          <w:divBdr>
            <w:top w:val="none" w:sz="0" w:space="0" w:color="auto"/>
            <w:left w:val="none" w:sz="0" w:space="0" w:color="auto"/>
            <w:bottom w:val="none" w:sz="0" w:space="0" w:color="auto"/>
            <w:right w:val="none" w:sz="0" w:space="0" w:color="auto"/>
          </w:divBdr>
        </w:div>
        <w:div w:id="1681543284">
          <w:marLeft w:val="480"/>
          <w:marRight w:val="0"/>
          <w:marTop w:val="0"/>
          <w:marBottom w:val="0"/>
          <w:divBdr>
            <w:top w:val="none" w:sz="0" w:space="0" w:color="auto"/>
            <w:left w:val="none" w:sz="0" w:space="0" w:color="auto"/>
            <w:bottom w:val="none" w:sz="0" w:space="0" w:color="auto"/>
            <w:right w:val="none" w:sz="0" w:space="0" w:color="auto"/>
          </w:divBdr>
        </w:div>
        <w:div w:id="345908713">
          <w:marLeft w:val="480"/>
          <w:marRight w:val="0"/>
          <w:marTop w:val="0"/>
          <w:marBottom w:val="0"/>
          <w:divBdr>
            <w:top w:val="none" w:sz="0" w:space="0" w:color="auto"/>
            <w:left w:val="none" w:sz="0" w:space="0" w:color="auto"/>
            <w:bottom w:val="none" w:sz="0" w:space="0" w:color="auto"/>
            <w:right w:val="none" w:sz="0" w:space="0" w:color="auto"/>
          </w:divBdr>
        </w:div>
        <w:div w:id="1734114102">
          <w:marLeft w:val="480"/>
          <w:marRight w:val="0"/>
          <w:marTop w:val="0"/>
          <w:marBottom w:val="0"/>
          <w:divBdr>
            <w:top w:val="none" w:sz="0" w:space="0" w:color="auto"/>
            <w:left w:val="none" w:sz="0" w:space="0" w:color="auto"/>
            <w:bottom w:val="none" w:sz="0" w:space="0" w:color="auto"/>
            <w:right w:val="none" w:sz="0" w:space="0" w:color="auto"/>
          </w:divBdr>
        </w:div>
        <w:div w:id="71975218">
          <w:marLeft w:val="480"/>
          <w:marRight w:val="0"/>
          <w:marTop w:val="0"/>
          <w:marBottom w:val="0"/>
          <w:divBdr>
            <w:top w:val="none" w:sz="0" w:space="0" w:color="auto"/>
            <w:left w:val="none" w:sz="0" w:space="0" w:color="auto"/>
            <w:bottom w:val="none" w:sz="0" w:space="0" w:color="auto"/>
            <w:right w:val="none" w:sz="0" w:space="0" w:color="auto"/>
          </w:divBdr>
        </w:div>
        <w:div w:id="678001778">
          <w:marLeft w:val="480"/>
          <w:marRight w:val="0"/>
          <w:marTop w:val="0"/>
          <w:marBottom w:val="0"/>
          <w:divBdr>
            <w:top w:val="none" w:sz="0" w:space="0" w:color="auto"/>
            <w:left w:val="none" w:sz="0" w:space="0" w:color="auto"/>
            <w:bottom w:val="none" w:sz="0" w:space="0" w:color="auto"/>
            <w:right w:val="none" w:sz="0" w:space="0" w:color="auto"/>
          </w:divBdr>
        </w:div>
        <w:div w:id="1554536205">
          <w:marLeft w:val="480"/>
          <w:marRight w:val="0"/>
          <w:marTop w:val="0"/>
          <w:marBottom w:val="0"/>
          <w:divBdr>
            <w:top w:val="none" w:sz="0" w:space="0" w:color="auto"/>
            <w:left w:val="none" w:sz="0" w:space="0" w:color="auto"/>
            <w:bottom w:val="none" w:sz="0" w:space="0" w:color="auto"/>
            <w:right w:val="none" w:sz="0" w:space="0" w:color="auto"/>
          </w:divBdr>
        </w:div>
        <w:div w:id="515342079">
          <w:marLeft w:val="480"/>
          <w:marRight w:val="0"/>
          <w:marTop w:val="0"/>
          <w:marBottom w:val="0"/>
          <w:divBdr>
            <w:top w:val="none" w:sz="0" w:space="0" w:color="auto"/>
            <w:left w:val="none" w:sz="0" w:space="0" w:color="auto"/>
            <w:bottom w:val="none" w:sz="0" w:space="0" w:color="auto"/>
            <w:right w:val="none" w:sz="0" w:space="0" w:color="auto"/>
          </w:divBdr>
        </w:div>
        <w:div w:id="648369026">
          <w:marLeft w:val="480"/>
          <w:marRight w:val="0"/>
          <w:marTop w:val="0"/>
          <w:marBottom w:val="0"/>
          <w:divBdr>
            <w:top w:val="none" w:sz="0" w:space="0" w:color="auto"/>
            <w:left w:val="none" w:sz="0" w:space="0" w:color="auto"/>
            <w:bottom w:val="none" w:sz="0" w:space="0" w:color="auto"/>
            <w:right w:val="none" w:sz="0" w:space="0" w:color="auto"/>
          </w:divBdr>
        </w:div>
        <w:div w:id="1329865441">
          <w:marLeft w:val="480"/>
          <w:marRight w:val="0"/>
          <w:marTop w:val="0"/>
          <w:marBottom w:val="0"/>
          <w:divBdr>
            <w:top w:val="none" w:sz="0" w:space="0" w:color="auto"/>
            <w:left w:val="none" w:sz="0" w:space="0" w:color="auto"/>
            <w:bottom w:val="none" w:sz="0" w:space="0" w:color="auto"/>
            <w:right w:val="none" w:sz="0" w:space="0" w:color="auto"/>
          </w:divBdr>
        </w:div>
        <w:div w:id="367991731">
          <w:marLeft w:val="480"/>
          <w:marRight w:val="0"/>
          <w:marTop w:val="0"/>
          <w:marBottom w:val="0"/>
          <w:divBdr>
            <w:top w:val="none" w:sz="0" w:space="0" w:color="auto"/>
            <w:left w:val="none" w:sz="0" w:space="0" w:color="auto"/>
            <w:bottom w:val="none" w:sz="0" w:space="0" w:color="auto"/>
            <w:right w:val="none" w:sz="0" w:space="0" w:color="auto"/>
          </w:divBdr>
        </w:div>
        <w:div w:id="1101604963">
          <w:marLeft w:val="480"/>
          <w:marRight w:val="0"/>
          <w:marTop w:val="0"/>
          <w:marBottom w:val="0"/>
          <w:divBdr>
            <w:top w:val="none" w:sz="0" w:space="0" w:color="auto"/>
            <w:left w:val="none" w:sz="0" w:space="0" w:color="auto"/>
            <w:bottom w:val="none" w:sz="0" w:space="0" w:color="auto"/>
            <w:right w:val="none" w:sz="0" w:space="0" w:color="auto"/>
          </w:divBdr>
        </w:div>
      </w:divsChild>
    </w:div>
    <w:div w:id="1930696078">
      <w:bodyDiv w:val="1"/>
      <w:marLeft w:val="0"/>
      <w:marRight w:val="0"/>
      <w:marTop w:val="0"/>
      <w:marBottom w:val="0"/>
      <w:divBdr>
        <w:top w:val="none" w:sz="0" w:space="0" w:color="auto"/>
        <w:left w:val="none" w:sz="0" w:space="0" w:color="auto"/>
        <w:bottom w:val="none" w:sz="0" w:space="0" w:color="auto"/>
        <w:right w:val="none" w:sz="0" w:space="0" w:color="auto"/>
      </w:divBdr>
      <w:divsChild>
        <w:div w:id="199246932">
          <w:marLeft w:val="480"/>
          <w:marRight w:val="0"/>
          <w:marTop w:val="0"/>
          <w:marBottom w:val="0"/>
          <w:divBdr>
            <w:top w:val="none" w:sz="0" w:space="0" w:color="auto"/>
            <w:left w:val="none" w:sz="0" w:space="0" w:color="auto"/>
            <w:bottom w:val="none" w:sz="0" w:space="0" w:color="auto"/>
            <w:right w:val="none" w:sz="0" w:space="0" w:color="auto"/>
          </w:divBdr>
        </w:div>
        <w:div w:id="1452868278">
          <w:marLeft w:val="480"/>
          <w:marRight w:val="0"/>
          <w:marTop w:val="0"/>
          <w:marBottom w:val="0"/>
          <w:divBdr>
            <w:top w:val="none" w:sz="0" w:space="0" w:color="auto"/>
            <w:left w:val="none" w:sz="0" w:space="0" w:color="auto"/>
            <w:bottom w:val="none" w:sz="0" w:space="0" w:color="auto"/>
            <w:right w:val="none" w:sz="0" w:space="0" w:color="auto"/>
          </w:divBdr>
        </w:div>
        <w:div w:id="1991209905">
          <w:marLeft w:val="480"/>
          <w:marRight w:val="0"/>
          <w:marTop w:val="0"/>
          <w:marBottom w:val="0"/>
          <w:divBdr>
            <w:top w:val="none" w:sz="0" w:space="0" w:color="auto"/>
            <w:left w:val="none" w:sz="0" w:space="0" w:color="auto"/>
            <w:bottom w:val="none" w:sz="0" w:space="0" w:color="auto"/>
            <w:right w:val="none" w:sz="0" w:space="0" w:color="auto"/>
          </w:divBdr>
        </w:div>
        <w:div w:id="1980258648">
          <w:marLeft w:val="480"/>
          <w:marRight w:val="0"/>
          <w:marTop w:val="0"/>
          <w:marBottom w:val="0"/>
          <w:divBdr>
            <w:top w:val="none" w:sz="0" w:space="0" w:color="auto"/>
            <w:left w:val="none" w:sz="0" w:space="0" w:color="auto"/>
            <w:bottom w:val="none" w:sz="0" w:space="0" w:color="auto"/>
            <w:right w:val="none" w:sz="0" w:space="0" w:color="auto"/>
          </w:divBdr>
        </w:div>
        <w:div w:id="785277949">
          <w:marLeft w:val="480"/>
          <w:marRight w:val="0"/>
          <w:marTop w:val="0"/>
          <w:marBottom w:val="0"/>
          <w:divBdr>
            <w:top w:val="none" w:sz="0" w:space="0" w:color="auto"/>
            <w:left w:val="none" w:sz="0" w:space="0" w:color="auto"/>
            <w:bottom w:val="none" w:sz="0" w:space="0" w:color="auto"/>
            <w:right w:val="none" w:sz="0" w:space="0" w:color="auto"/>
          </w:divBdr>
        </w:div>
        <w:div w:id="335353200">
          <w:marLeft w:val="480"/>
          <w:marRight w:val="0"/>
          <w:marTop w:val="0"/>
          <w:marBottom w:val="0"/>
          <w:divBdr>
            <w:top w:val="none" w:sz="0" w:space="0" w:color="auto"/>
            <w:left w:val="none" w:sz="0" w:space="0" w:color="auto"/>
            <w:bottom w:val="none" w:sz="0" w:space="0" w:color="auto"/>
            <w:right w:val="none" w:sz="0" w:space="0" w:color="auto"/>
          </w:divBdr>
        </w:div>
        <w:div w:id="175772477">
          <w:marLeft w:val="480"/>
          <w:marRight w:val="0"/>
          <w:marTop w:val="0"/>
          <w:marBottom w:val="0"/>
          <w:divBdr>
            <w:top w:val="none" w:sz="0" w:space="0" w:color="auto"/>
            <w:left w:val="none" w:sz="0" w:space="0" w:color="auto"/>
            <w:bottom w:val="none" w:sz="0" w:space="0" w:color="auto"/>
            <w:right w:val="none" w:sz="0" w:space="0" w:color="auto"/>
          </w:divBdr>
        </w:div>
        <w:div w:id="159590357">
          <w:marLeft w:val="480"/>
          <w:marRight w:val="0"/>
          <w:marTop w:val="0"/>
          <w:marBottom w:val="0"/>
          <w:divBdr>
            <w:top w:val="none" w:sz="0" w:space="0" w:color="auto"/>
            <w:left w:val="none" w:sz="0" w:space="0" w:color="auto"/>
            <w:bottom w:val="none" w:sz="0" w:space="0" w:color="auto"/>
            <w:right w:val="none" w:sz="0" w:space="0" w:color="auto"/>
          </w:divBdr>
        </w:div>
        <w:div w:id="1010838562">
          <w:marLeft w:val="480"/>
          <w:marRight w:val="0"/>
          <w:marTop w:val="0"/>
          <w:marBottom w:val="0"/>
          <w:divBdr>
            <w:top w:val="none" w:sz="0" w:space="0" w:color="auto"/>
            <w:left w:val="none" w:sz="0" w:space="0" w:color="auto"/>
            <w:bottom w:val="none" w:sz="0" w:space="0" w:color="auto"/>
            <w:right w:val="none" w:sz="0" w:space="0" w:color="auto"/>
          </w:divBdr>
        </w:div>
        <w:div w:id="662586428">
          <w:marLeft w:val="480"/>
          <w:marRight w:val="0"/>
          <w:marTop w:val="0"/>
          <w:marBottom w:val="0"/>
          <w:divBdr>
            <w:top w:val="none" w:sz="0" w:space="0" w:color="auto"/>
            <w:left w:val="none" w:sz="0" w:space="0" w:color="auto"/>
            <w:bottom w:val="none" w:sz="0" w:space="0" w:color="auto"/>
            <w:right w:val="none" w:sz="0" w:space="0" w:color="auto"/>
          </w:divBdr>
        </w:div>
        <w:div w:id="1595015346">
          <w:marLeft w:val="480"/>
          <w:marRight w:val="0"/>
          <w:marTop w:val="0"/>
          <w:marBottom w:val="0"/>
          <w:divBdr>
            <w:top w:val="none" w:sz="0" w:space="0" w:color="auto"/>
            <w:left w:val="none" w:sz="0" w:space="0" w:color="auto"/>
            <w:bottom w:val="none" w:sz="0" w:space="0" w:color="auto"/>
            <w:right w:val="none" w:sz="0" w:space="0" w:color="auto"/>
          </w:divBdr>
        </w:div>
        <w:div w:id="836581807">
          <w:marLeft w:val="480"/>
          <w:marRight w:val="0"/>
          <w:marTop w:val="0"/>
          <w:marBottom w:val="0"/>
          <w:divBdr>
            <w:top w:val="none" w:sz="0" w:space="0" w:color="auto"/>
            <w:left w:val="none" w:sz="0" w:space="0" w:color="auto"/>
            <w:bottom w:val="none" w:sz="0" w:space="0" w:color="auto"/>
            <w:right w:val="none" w:sz="0" w:space="0" w:color="auto"/>
          </w:divBdr>
        </w:div>
        <w:div w:id="174656992">
          <w:marLeft w:val="480"/>
          <w:marRight w:val="0"/>
          <w:marTop w:val="0"/>
          <w:marBottom w:val="0"/>
          <w:divBdr>
            <w:top w:val="none" w:sz="0" w:space="0" w:color="auto"/>
            <w:left w:val="none" w:sz="0" w:space="0" w:color="auto"/>
            <w:bottom w:val="none" w:sz="0" w:space="0" w:color="auto"/>
            <w:right w:val="none" w:sz="0" w:space="0" w:color="auto"/>
          </w:divBdr>
        </w:div>
        <w:div w:id="1264068221">
          <w:marLeft w:val="480"/>
          <w:marRight w:val="0"/>
          <w:marTop w:val="0"/>
          <w:marBottom w:val="0"/>
          <w:divBdr>
            <w:top w:val="none" w:sz="0" w:space="0" w:color="auto"/>
            <w:left w:val="none" w:sz="0" w:space="0" w:color="auto"/>
            <w:bottom w:val="none" w:sz="0" w:space="0" w:color="auto"/>
            <w:right w:val="none" w:sz="0" w:space="0" w:color="auto"/>
          </w:divBdr>
        </w:div>
        <w:div w:id="163016337">
          <w:marLeft w:val="480"/>
          <w:marRight w:val="0"/>
          <w:marTop w:val="0"/>
          <w:marBottom w:val="0"/>
          <w:divBdr>
            <w:top w:val="none" w:sz="0" w:space="0" w:color="auto"/>
            <w:left w:val="none" w:sz="0" w:space="0" w:color="auto"/>
            <w:bottom w:val="none" w:sz="0" w:space="0" w:color="auto"/>
            <w:right w:val="none" w:sz="0" w:space="0" w:color="auto"/>
          </w:divBdr>
        </w:div>
        <w:div w:id="1412971843">
          <w:marLeft w:val="480"/>
          <w:marRight w:val="0"/>
          <w:marTop w:val="0"/>
          <w:marBottom w:val="0"/>
          <w:divBdr>
            <w:top w:val="none" w:sz="0" w:space="0" w:color="auto"/>
            <w:left w:val="none" w:sz="0" w:space="0" w:color="auto"/>
            <w:bottom w:val="none" w:sz="0" w:space="0" w:color="auto"/>
            <w:right w:val="none" w:sz="0" w:space="0" w:color="auto"/>
          </w:divBdr>
        </w:div>
        <w:div w:id="1119447748">
          <w:marLeft w:val="480"/>
          <w:marRight w:val="0"/>
          <w:marTop w:val="0"/>
          <w:marBottom w:val="0"/>
          <w:divBdr>
            <w:top w:val="none" w:sz="0" w:space="0" w:color="auto"/>
            <w:left w:val="none" w:sz="0" w:space="0" w:color="auto"/>
            <w:bottom w:val="none" w:sz="0" w:space="0" w:color="auto"/>
            <w:right w:val="none" w:sz="0" w:space="0" w:color="auto"/>
          </w:divBdr>
        </w:div>
        <w:div w:id="2086683938">
          <w:marLeft w:val="480"/>
          <w:marRight w:val="0"/>
          <w:marTop w:val="0"/>
          <w:marBottom w:val="0"/>
          <w:divBdr>
            <w:top w:val="none" w:sz="0" w:space="0" w:color="auto"/>
            <w:left w:val="none" w:sz="0" w:space="0" w:color="auto"/>
            <w:bottom w:val="none" w:sz="0" w:space="0" w:color="auto"/>
            <w:right w:val="none" w:sz="0" w:space="0" w:color="auto"/>
          </w:divBdr>
        </w:div>
        <w:div w:id="1352339863">
          <w:marLeft w:val="480"/>
          <w:marRight w:val="0"/>
          <w:marTop w:val="0"/>
          <w:marBottom w:val="0"/>
          <w:divBdr>
            <w:top w:val="none" w:sz="0" w:space="0" w:color="auto"/>
            <w:left w:val="none" w:sz="0" w:space="0" w:color="auto"/>
            <w:bottom w:val="none" w:sz="0" w:space="0" w:color="auto"/>
            <w:right w:val="none" w:sz="0" w:space="0" w:color="auto"/>
          </w:divBdr>
        </w:div>
        <w:div w:id="1833058844">
          <w:marLeft w:val="480"/>
          <w:marRight w:val="0"/>
          <w:marTop w:val="0"/>
          <w:marBottom w:val="0"/>
          <w:divBdr>
            <w:top w:val="none" w:sz="0" w:space="0" w:color="auto"/>
            <w:left w:val="none" w:sz="0" w:space="0" w:color="auto"/>
            <w:bottom w:val="none" w:sz="0" w:space="0" w:color="auto"/>
            <w:right w:val="none" w:sz="0" w:space="0" w:color="auto"/>
          </w:divBdr>
        </w:div>
        <w:div w:id="1330521050">
          <w:marLeft w:val="480"/>
          <w:marRight w:val="0"/>
          <w:marTop w:val="0"/>
          <w:marBottom w:val="0"/>
          <w:divBdr>
            <w:top w:val="none" w:sz="0" w:space="0" w:color="auto"/>
            <w:left w:val="none" w:sz="0" w:space="0" w:color="auto"/>
            <w:bottom w:val="none" w:sz="0" w:space="0" w:color="auto"/>
            <w:right w:val="none" w:sz="0" w:space="0" w:color="auto"/>
          </w:divBdr>
        </w:div>
        <w:div w:id="2000188280">
          <w:marLeft w:val="480"/>
          <w:marRight w:val="0"/>
          <w:marTop w:val="0"/>
          <w:marBottom w:val="0"/>
          <w:divBdr>
            <w:top w:val="none" w:sz="0" w:space="0" w:color="auto"/>
            <w:left w:val="none" w:sz="0" w:space="0" w:color="auto"/>
            <w:bottom w:val="none" w:sz="0" w:space="0" w:color="auto"/>
            <w:right w:val="none" w:sz="0" w:space="0" w:color="auto"/>
          </w:divBdr>
        </w:div>
        <w:div w:id="1574779483">
          <w:marLeft w:val="480"/>
          <w:marRight w:val="0"/>
          <w:marTop w:val="0"/>
          <w:marBottom w:val="0"/>
          <w:divBdr>
            <w:top w:val="none" w:sz="0" w:space="0" w:color="auto"/>
            <w:left w:val="none" w:sz="0" w:space="0" w:color="auto"/>
            <w:bottom w:val="none" w:sz="0" w:space="0" w:color="auto"/>
            <w:right w:val="none" w:sz="0" w:space="0" w:color="auto"/>
          </w:divBdr>
        </w:div>
        <w:div w:id="1303464257">
          <w:marLeft w:val="480"/>
          <w:marRight w:val="0"/>
          <w:marTop w:val="0"/>
          <w:marBottom w:val="0"/>
          <w:divBdr>
            <w:top w:val="none" w:sz="0" w:space="0" w:color="auto"/>
            <w:left w:val="none" w:sz="0" w:space="0" w:color="auto"/>
            <w:bottom w:val="none" w:sz="0" w:space="0" w:color="auto"/>
            <w:right w:val="none" w:sz="0" w:space="0" w:color="auto"/>
          </w:divBdr>
        </w:div>
        <w:div w:id="1905216848">
          <w:marLeft w:val="480"/>
          <w:marRight w:val="0"/>
          <w:marTop w:val="0"/>
          <w:marBottom w:val="0"/>
          <w:divBdr>
            <w:top w:val="none" w:sz="0" w:space="0" w:color="auto"/>
            <w:left w:val="none" w:sz="0" w:space="0" w:color="auto"/>
            <w:bottom w:val="none" w:sz="0" w:space="0" w:color="auto"/>
            <w:right w:val="none" w:sz="0" w:space="0" w:color="auto"/>
          </w:divBdr>
        </w:div>
        <w:div w:id="290407813">
          <w:marLeft w:val="480"/>
          <w:marRight w:val="0"/>
          <w:marTop w:val="0"/>
          <w:marBottom w:val="0"/>
          <w:divBdr>
            <w:top w:val="none" w:sz="0" w:space="0" w:color="auto"/>
            <w:left w:val="none" w:sz="0" w:space="0" w:color="auto"/>
            <w:bottom w:val="none" w:sz="0" w:space="0" w:color="auto"/>
            <w:right w:val="none" w:sz="0" w:space="0" w:color="auto"/>
          </w:divBdr>
        </w:div>
        <w:div w:id="164902763">
          <w:marLeft w:val="480"/>
          <w:marRight w:val="0"/>
          <w:marTop w:val="0"/>
          <w:marBottom w:val="0"/>
          <w:divBdr>
            <w:top w:val="none" w:sz="0" w:space="0" w:color="auto"/>
            <w:left w:val="none" w:sz="0" w:space="0" w:color="auto"/>
            <w:bottom w:val="none" w:sz="0" w:space="0" w:color="auto"/>
            <w:right w:val="none" w:sz="0" w:space="0" w:color="auto"/>
          </w:divBdr>
        </w:div>
        <w:div w:id="777062992">
          <w:marLeft w:val="480"/>
          <w:marRight w:val="0"/>
          <w:marTop w:val="0"/>
          <w:marBottom w:val="0"/>
          <w:divBdr>
            <w:top w:val="none" w:sz="0" w:space="0" w:color="auto"/>
            <w:left w:val="none" w:sz="0" w:space="0" w:color="auto"/>
            <w:bottom w:val="none" w:sz="0" w:space="0" w:color="auto"/>
            <w:right w:val="none" w:sz="0" w:space="0" w:color="auto"/>
          </w:divBdr>
        </w:div>
        <w:div w:id="963996148">
          <w:marLeft w:val="480"/>
          <w:marRight w:val="0"/>
          <w:marTop w:val="0"/>
          <w:marBottom w:val="0"/>
          <w:divBdr>
            <w:top w:val="none" w:sz="0" w:space="0" w:color="auto"/>
            <w:left w:val="none" w:sz="0" w:space="0" w:color="auto"/>
            <w:bottom w:val="none" w:sz="0" w:space="0" w:color="auto"/>
            <w:right w:val="none" w:sz="0" w:space="0" w:color="auto"/>
          </w:divBdr>
        </w:div>
        <w:div w:id="1384208765">
          <w:marLeft w:val="480"/>
          <w:marRight w:val="0"/>
          <w:marTop w:val="0"/>
          <w:marBottom w:val="0"/>
          <w:divBdr>
            <w:top w:val="none" w:sz="0" w:space="0" w:color="auto"/>
            <w:left w:val="none" w:sz="0" w:space="0" w:color="auto"/>
            <w:bottom w:val="none" w:sz="0" w:space="0" w:color="auto"/>
            <w:right w:val="none" w:sz="0" w:space="0" w:color="auto"/>
          </w:divBdr>
        </w:div>
        <w:div w:id="941834990">
          <w:marLeft w:val="480"/>
          <w:marRight w:val="0"/>
          <w:marTop w:val="0"/>
          <w:marBottom w:val="0"/>
          <w:divBdr>
            <w:top w:val="none" w:sz="0" w:space="0" w:color="auto"/>
            <w:left w:val="none" w:sz="0" w:space="0" w:color="auto"/>
            <w:bottom w:val="none" w:sz="0" w:space="0" w:color="auto"/>
            <w:right w:val="none" w:sz="0" w:space="0" w:color="auto"/>
          </w:divBdr>
        </w:div>
        <w:div w:id="895579497">
          <w:marLeft w:val="480"/>
          <w:marRight w:val="0"/>
          <w:marTop w:val="0"/>
          <w:marBottom w:val="0"/>
          <w:divBdr>
            <w:top w:val="none" w:sz="0" w:space="0" w:color="auto"/>
            <w:left w:val="none" w:sz="0" w:space="0" w:color="auto"/>
            <w:bottom w:val="none" w:sz="0" w:space="0" w:color="auto"/>
            <w:right w:val="none" w:sz="0" w:space="0" w:color="auto"/>
          </w:divBdr>
        </w:div>
        <w:div w:id="1878200665">
          <w:marLeft w:val="480"/>
          <w:marRight w:val="0"/>
          <w:marTop w:val="0"/>
          <w:marBottom w:val="0"/>
          <w:divBdr>
            <w:top w:val="none" w:sz="0" w:space="0" w:color="auto"/>
            <w:left w:val="none" w:sz="0" w:space="0" w:color="auto"/>
            <w:bottom w:val="none" w:sz="0" w:space="0" w:color="auto"/>
            <w:right w:val="none" w:sz="0" w:space="0" w:color="auto"/>
          </w:divBdr>
        </w:div>
        <w:div w:id="201021275">
          <w:marLeft w:val="480"/>
          <w:marRight w:val="0"/>
          <w:marTop w:val="0"/>
          <w:marBottom w:val="0"/>
          <w:divBdr>
            <w:top w:val="none" w:sz="0" w:space="0" w:color="auto"/>
            <w:left w:val="none" w:sz="0" w:space="0" w:color="auto"/>
            <w:bottom w:val="none" w:sz="0" w:space="0" w:color="auto"/>
            <w:right w:val="none" w:sz="0" w:space="0" w:color="auto"/>
          </w:divBdr>
        </w:div>
        <w:div w:id="1869221603">
          <w:marLeft w:val="480"/>
          <w:marRight w:val="0"/>
          <w:marTop w:val="0"/>
          <w:marBottom w:val="0"/>
          <w:divBdr>
            <w:top w:val="none" w:sz="0" w:space="0" w:color="auto"/>
            <w:left w:val="none" w:sz="0" w:space="0" w:color="auto"/>
            <w:bottom w:val="none" w:sz="0" w:space="0" w:color="auto"/>
            <w:right w:val="none" w:sz="0" w:space="0" w:color="auto"/>
          </w:divBdr>
        </w:div>
        <w:div w:id="495918810">
          <w:marLeft w:val="480"/>
          <w:marRight w:val="0"/>
          <w:marTop w:val="0"/>
          <w:marBottom w:val="0"/>
          <w:divBdr>
            <w:top w:val="none" w:sz="0" w:space="0" w:color="auto"/>
            <w:left w:val="none" w:sz="0" w:space="0" w:color="auto"/>
            <w:bottom w:val="none" w:sz="0" w:space="0" w:color="auto"/>
            <w:right w:val="none" w:sz="0" w:space="0" w:color="auto"/>
          </w:divBdr>
        </w:div>
        <w:div w:id="783427591">
          <w:marLeft w:val="480"/>
          <w:marRight w:val="0"/>
          <w:marTop w:val="0"/>
          <w:marBottom w:val="0"/>
          <w:divBdr>
            <w:top w:val="none" w:sz="0" w:space="0" w:color="auto"/>
            <w:left w:val="none" w:sz="0" w:space="0" w:color="auto"/>
            <w:bottom w:val="none" w:sz="0" w:space="0" w:color="auto"/>
            <w:right w:val="none" w:sz="0" w:space="0" w:color="auto"/>
          </w:divBdr>
        </w:div>
        <w:div w:id="644090034">
          <w:marLeft w:val="480"/>
          <w:marRight w:val="0"/>
          <w:marTop w:val="0"/>
          <w:marBottom w:val="0"/>
          <w:divBdr>
            <w:top w:val="none" w:sz="0" w:space="0" w:color="auto"/>
            <w:left w:val="none" w:sz="0" w:space="0" w:color="auto"/>
            <w:bottom w:val="none" w:sz="0" w:space="0" w:color="auto"/>
            <w:right w:val="none" w:sz="0" w:space="0" w:color="auto"/>
          </w:divBdr>
        </w:div>
        <w:div w:id="458762891">
          <w:marLeft w:val="480"/>
          <w:marRight w:val="0"/>
          <w:marTop w:val="0"/>
          <w:marBottom w:val="0"/>
          <w:divBdr>
            <w:top w:val="none" w:sz="0" w:space="0" w:color="auto"/>
            <w:left w:val="none" w:sz="0" w:space="0" w:color="auto"/>
            <w:bottom w:val="none" w:sz="0" w:space="0" w:color="auto"/>
            <w:right w:val="none" w:sz="0" w:space="0" w:color="auto"/>
          </w:divBdr>
        </w:div>
        <w:div w:id="628586289">
          <w:marLeft w:val="480"/>
          <w:marRight w:val="0"/>
          <w:marTop w:val="0"/>
          <w:marBottom w:val="0"/>
          <w:divBdr>
            <w:top w:val="none" w:sz="0" w:space="0" w:color="auto"/>
            <w:left w:val="none" w:sz="0" w:space="0" w:color="auto"/>
            <w:bottom w:val="none" w:sz="0" w:space="0" w:color="auto"/>
            <w:right w:val="none" w:sz="0" w:space="0" w:color="auto"/>
          </w:divBdr>
        </w:div>
        <w:div w:id="1175002489">
          <w:marLeft w:val="480"/>
          <w:marRight w:val="0"/>
          <w:marTop w:val="0"/>
          <w:marBottom w:val="0"/>
          <w:divBdr>
            <w:top w:val="none" w:sz="0" w:space="0" w:color="auto"/>
            <w:left w:val="none" w:sz="0" w:space="0" w:color="auto"/>
            <w:bottom w:val="none" w:sz="0" w:space="0" w:color="auto"/>
            <w:right w:val="none" w:sz="0" w:space="0" w:color="auto"/>
          </w:divBdr>
        </w:div>
        <w:div w:id="894438796">
          <w:marLeft w:val="480"/>
          <w:marRight w:val="0"/>
          <w:marTop w:val="0"/>
          <w:marBottom w:val="0"/>
          <w:divBdr>
            <w:top w:val="none" w:sz="0" w:space="0" w:color="auto"/>
            <w:left w:val="none" w:sz="0" w:space="0" w:color="auto"/>
            <w:bottom w:val="none" w:sz="0" w:space="0" w:color="auto"/>
            <w:right w:val="none" w:sz="0" w:space="0" w:color="auto"/>
          </w:divBdr>
        </w:div>
        <w:div w:id="1023242975">
          <w:marLeft w:val="480"/>
          <w:marRight w:val="0"/>
          <w:marTop w:val="0"/>
          <w:marBottom w:val="0"/>
          <w:divBdr>
            <w:top w:val="none" w:sz="0" w:space="0" w:color="auto"/>
            <w:left w:val="none" w:sz="0" w:space="0" w:color="auto"/>
            <w:bottom w:val="none" w:sz="0" w:space="0" w:color="auto"/>
            <w:right w:val="none" w:sz="0" w:space="0" w:color="auto"/>
          </w:divBdr>
        </w:div>
      </w:divsChild>
    </w:div>
    <w:div w:id="1937252839">
      <w:bodyDiv w:val="1"/>
      <w:marLeft w:val="0"/>
      <w:marRight w:val="0"/>
      <w:marTop w:val="0"/>
      <w:marBottom w:val="0"/>
      <w:divBdr>
        <w:top w:val="none" w:sz="0" w:space="0" w:color="auto"/>
        <w:left w:val="none" w:sz="0" w:space="0" w:color="auto"/>
        <w:bottom w:val="none" w:sz="0" w:space="0" w:color="auto"/>
        <w:right w:val="none" w:sz="0" w:space="0" w:color="auto"/>
      </w:divBdr>
    </w:div>
    <w:div w:id="1940067177">
      <w:bodyDiv w:val="1"/>
      <w:marLeft w:val="0"/>
      <w:marRight w:val="0"/>
      <w:marTop w:val="0"/>
      <w:marBottom w:val="0"/>
      <w:divBdr>
        <w:top w:val="none" w:sz="0" w:space="0" w:color="auto"/>
        <w:left w:val="none" w:sz="0" w:space="0" w:color="auto"/>
        <w:bottom w:val="none" w:sz="0" w:space="0" w:color="auto"/>
        <w:right w:val="none" w:sz="0" w:space="0" w:color="auto"/>
      </w:divBdr>
    </w:div>
    <w:div w:id="1940870309">
      <w:bodyDiv w:val="1"/>
      <w:marLeft w:val="0"/>
      <w:marRight w:val="0"/>
      <w:marTop w:val="0"/>
      <w:marBottom w:val="0"/>
      <w:divBdr>
        <w:top w:val="none" w:sz="0" w:space="0" w:color="auto"/>
        <w:left w:val="none" w:sz="0" w:space="0" w:color="auto"/>
        <w:bottom w:val="none" w:sz="0" w:space="0" w:color="auto"/>
        <w:right w:val="none" w:sz="0" w:space="0" w:color="auto"/>
      </w:divBdr>
    </w:div>
    <w:div w:id="1941333815">
      <w:bodyDiv w:val="1"/>
      <w:marLeft w:val="0"/>
      <w:marRight w:val="0"/>
      <w:marTop w:val="0"/>
      <w:marBottom w:val="0"/>
      <w:divBdr>
        <w:top w:val="none" w:sz="0" w:space="0" w:color="auto"/>
        <w:left w:val="none" w:sz="0" w:space="0" w:color="auto"/>
        <w:bottom w:val="none" w:sz="0" w:space="0" w:color="auto"/>
        <w:right w:val="none" w:sz="0" w:space="0" w:color="auto"/>
      </w:divBdr>
      <w:divsChild>
        <w:div w:id="828399729">
          <w:marLeft w:val="480"/>
          <w:marRight w:val="0"/>
          <w:marTop w:val="0"/>
          <w:marBottom w:val="0"/>
          <w:divBdr>
            <w:top w:val="none" w:sz="0" w:space="0" w:color="auto"/>
            <w:left w:val="none" w:sz="0" w:space="0" w:color="auto"/>
            <w:bottom w:val="none" w:sz="0" w:space="0" w:color="auto"/>
            <w:right w:val="none" w:sz="0" w:space="0" w:color="auto"/>
          </w:divBdr>
        </w:div>
        <w:div w:id="1877548667">
          <w:marLeft w:val="480"/>
          <w:marRight w:val="0"/>
          <w:marTop w:val="0"/>
          <w:marBottom w:val="0"/>
          <w:divBdr>
            <w:top w:val="none" w:sz="0" w:space="0" w:color="auto"/>
            <w:left w:val="none" w:sz="0" w:space="0" w:color="auto"/>
            <w:bottom w:val="none" w:sz="0" w:space="0" w:color="auto"/>
            <w:right w:val="none" w:sz="0" w:space="0" w:color="auto"/>
          </w:divBdr>
        </w:div>
        <w:div w:id="1741439224">
          <w:marLeft w:val="480"/>
          <w:marRight w:val="0"/>
          <w:marTop w:val="0"/>
          <w:marBottom w:val="0"/>
          <w:divBdr>
            <w:top w:val="none" w:sz="0" w:space="0" w:color="auto"/>
            <w:left w:val="none" w:sz="0" w:space="0" w:color="auto"/>
            <w:bottom w:val="none" w:sz="0" w:space="0" w:color="auto"/>
            <w:right w:val="none" w:sz="0" w:space="0" w:color="auto"/>
          </w:divBdr>
        </w:div>
        <w:div w:id="407651872">
          <w:marLeft w:val="480"/>
          <w:marRight w:val="0"/>
          <w:marTop w:val="0"/>
          <w:marBottom w:val="0"/>
          <w:divBdr>
            <w:top w:val="none" w:sz="0" w:space="0" w:color="auto"/>
            <w:left w:val="none" w:sz="0" w:space="0" w:color="auto"/>
            <w:bottom w:val="none" w:sz="0" w:space="0" w:color="auto"/>
            <w:right w:val="none" w:sz="0" w:space="0" w:color="auto"/>
          </w:divBdr>
        </w:div>
        <w:div w:id="1170947054">
          <w:marLeft w:val="480"/>
          <w:marRight w:val="0"/>
          <w:marTop w:val="0"/>
          <w:marBottom w:val="0"/>
          <w:divBdr>
            <w:top w:val="none" w:sz="0" w:space="0" w:color="auto"/>
            <w:left w:val="none" w:sz="0" w:space="0" w:color="auto"/>
            <w:bottom w:val="none" w:sz="0" w:space="0" w:color="auto"/>
            <w:right w:val="none" w:sz="0" w:space="0" w:color="auto"/>
          </w:divBdr>
        </w:div>
        <w:div w:id="899900746">
          <w:marLeft w:val="480"/>
          <w:marRight w:val="0"/>
          <w:marTop w:val="0"/>
          <w:marBottom w:val="0"/>
          <w:divBdr>
            <w:top w:val="none" w:sz="0" w:space="0" w:color="auto"/>
            <w:left w:val="none" w:sz="0" w:space="0" w:color="auto"/>
            <w:bottom w:val="none" w:sz="0" w:space="0" w:color="auto"/>
            <w:right w:val="none" w:sz="0" w:space="0" w:color="auto"/>
          </w:divBdr>
        </w:div>
        <w:div w:id="1669677175">
          <w:marLeft w:val="480"/>
          <w:marRight w:val="0"/>
          <w:marTop w:val="0"/>
          <w:marBottom w:val="0"/>
          <w:divBdr>
            <w:top w:val="none" w:sz="0" w:space="0" w:color="auto"/>
            <w:left w:val="none" w:sz="0" w:space="0" w:color="auto"/>
            <w:bottom w:val="none" w:sz="0" w:space="0" w:color="auto"/>
            <w:right w:val="none" w:sz="0" w:space="0" w:color="auto"/>
          </w:divBdr>
        </w:div>
        <w:div w:id="1022172536">
          <w:marLeft w:val="480"/>
          <w:marRight w:val="0"/>
          <w:marTop w:val="0"/>
          <w:marBottom w:val="0"/>
          <w:divBdr>
            <w:top w:val="none" w:sz="0" w:space="0" w:color="auto"/>
            <w:left w:val="none" w:sz="0" w:space="0" w:color="auto"/>
            <w:bottom w:val="none" w:sz="0" w:space="0" w:color="auto"/>
            <w:right w:val="none" w:sz="0" w:space="0" w:color="auto"/>
          </w:divBdr>
        </w:div>
        <w:div w:id="242615774">
          <w:marLeft w:val="480"/>
          <w:marRight w:val="0"/>
          <w:marTop w:val="0"/>
          <w:marBottom w:val="0"/>
          <w:divBdr>
            <w:top w:val="none" w:sz="0" w:space="0" w:color="auto"/>
            <w:left w:val="none" w:sz="0" w:space="0" w:color="auto"/>
            <w:bottom w:val="none" w:sz="0" w:space="0" w:color="auto"/>
            <w:right w:val="none" w:sz="0" w:space="0" w:color="auto"/>
          </w:divBdr>
        </w:div>
        <w:div w:id="533157111">
          <w:marLeft w:val="480"/>
          <w:marRight w:val="0"/>
          <w:marTop w:val="0"/>
          <w:marBottom w:val="0"/>
          <w:divBdr>
            <w:top w:val="none" w:sz="0" w:space="0" w:color="auto"/>
            <w:left w:val="none" w:sz="0" w:space="0" w:color="auto"/>
            <w:bottom w:val="none" w:sz="0" w:space="0" w:color="auto"/>
            <w:right w:val="none" w:sz="0" w:space="0" w:color="auto"/>
          </w:divBdr>
        </w:div>
        <w:div w:id="407843700">
          <w:marLeft w:val="480"/>
          <w:marRight w:val="0"/>
          <w:marTop w:val="0"/>
          <w:marBottom w:val="0"/>
          <w:divBdr>
            <w:top w:val="none" w:sz="0" w:space="0" w:color="auto"/>
            <w:left w:val="none" w:sz="0" w:space="0" w:color="auto"/>
            <w:bottom w:val="none" w:sz="0" w:space="0" w:color="auto"/>
            <w:right w:val="none" w:sz="0" w:space="0" w:color="auto"/>
          </w:divBdr>
        </w:div>
        <w:div w:id="115218202">
          <w:marLeft w:val="480"/>
          <w:marRight w:val="0"/>
          <w:marTop w:val="0"/>
          <w:marBottom w:val="0"/>
          <w:divBdr>
            <w:top w:val="none" w:sz="0" w:space="0" w:color="auto"/>
            <w:left w:val="none" w:sz="0" w:space="0" w:color="auto"/>
            <w:bottom w:val="none" w:sz="0" w:space="0" w:color="auto"/>
            <w:right w:val="none" w:sz="0" w:space="0" w:color="auto"/>
          </w:divBdr>
        </w:div>
        <w:div w:id="1620641497">
          <w:marLeft w:val="480"/>
          <w:marRight w:val="0"/>
          <w:marTop w:val="0"/>
          <w:marBottom w:val="0"/>
          <w:divBdr>
            <w:top w:val="none" w:sz="0" w:space="0" w:color="auto"/>
            <w:left w:val="none" w:sz="0" w:space="0" w:color="auto"/>
            <w:bottom w:val="none" w:sz="0" w:space="0" w:color="auto"/>
            <w:right w:val="none" w:sz="0" w:space="0" w:color="auto"/>
          </w:divBdr>
        </w:div>
        <w:div w:id="729772197">
          <w:marLeft w:val="480"/>
          <w:marRight w:val="0"/>
          <w:marTop w:val="0"/>
          <w:marBottom w:val="0"/>
          <w:divBdr>
            <w:top w:val="none" w:sz="0" w:space="0" w:color="auto"/>
            <w:left w:val="none" w:sz="0" w:space="0" w:color="auto"/>
            <w:bottom w:val="none" w:sz="0" w:space="0" w:color="auto"/>
            <w:right w:val="none" w:sz="0" w:space="0" w:color="auto"/>
          </w:divBdr>
        </w:div>
        <w:div w:id="218590863">
          <w:marLeft w:val="480"/>
          <w:marRight w:val="0"/>
          <w:marTop w:val="0"/>
          <w:marBottom w:val="0"/>
          <w:divBdr>
            <w:top w:val="none" w:sz="0" w:space="0" w:color="auto"/>
            <w:left w:val="none" w:sz="0" w:space="0" w:color="auto"/>
            <w:bottom w:val="none" w:sz="0" w:space="0" w:color="auto"/>
            <w:right w:val="none" w:sz="0" w:space="0" w:color="auto"/>
          </w:divBdr>
        </w:div>
        <w:div w:id="55596267">
          <w:marLeft w:val="480"/>
          <w:marRight w:val="0"/>
          <w:marTop w:val="0"/>
          <w:marBottom w:val="0"/>
          <w:divBdr>
            <w:top w:val="none" w:sz="0" w:space="0" w:color="auto"/>
            <w:left w:val="none" w:sz="0" w:space="0" w:color="auto"/>
            <w:bottom w:val="none" w:sz="0" w:space="0" w:color="auto"/>
            <w:right w:val="none" w:sz="0" w:space="0" w:color="auto"/>
          </w:divBdr>
        </w:div>
        <w:div w:id="1474829172">
          <w:marLeft w:val="480"/>
          <w:marRight w:val="0"/>
          <w:marTop w:val="0"/>
          <w:marBottom w:val="0"/>
          <w:divBdr>
            <w:top w:val="none" w:sz="0" w:space="0" w:color="auto"/>
            <w:left w:val="none" w:sz="0" w:space="0" w:color="auto"/>
            <w:bottom w:val="none" w:sz="0" w:space="0" w:color="auto"/>
            <w:right w:val="none" w:sz="0" w:space="0" w:color="auto"/>
          </w:divBdr>
        </w:div>
        <w:div w:id="930353996">
          <w:marLeft w:val="480"/>
          <w:marRight w:val="0"/>
          <w:marTop w:val="0"/>
          <w:marBottom w:val="0"/>
          <w:divBdr>
            <w:top w:val="none" w:sz="0" w:space="0" w:color="auto"/>
            <w:left w:val="none" w:sz="0" w:space="0" w:color="auto"/>
            <w:bottom w:val="none" w:sz="0" w:space="0" w:color="auto"/>
            <w:right w:val="none" w:sz="0" w:space="0" w:color="auto"/>
          </w:divBdr>
        </w:div>
        <w:div w:id="1514104570">
          <w:marLeft w:val="480"/>
          <w:marRight w:val="0"/>
          <w:marTop w:val="0"/>
          <w:marBottom w:val="0"/>
          <w:divBdr>
            <w:top w:val="none" w:sz="0" w:space="0" w:color="auto"/>
            <w:left w:val="none" w:sz="0" w:space="0" w:color="auto"/>
            <w:bottom w:val="none" w:sz="0" w:space="0" w:color="auto"/>
            <w:right w:val="none" w:sz="0" w:space="0" w:color="auto"/>
          </w:divBdr>
        </w:div>
        <w:div w:id="454105253">
          <w:marLeft w:val="480"/>
          <w:marRight w:val="0"/>
          <w:marTop w:val="0"/>
          <w:marBottom w:val="0"/>
          <w:divBdr>
            <w:top w:val="none" w:sz="0" w:space="0" w:color="auto"/>
            <w:left w:val="none" w:sz="0" w:space="0" w:color="auto"/>
            <w:bottom w:val="none" w:sz="0" w:space="0" w:color="auto"/>
            <w:right w:val="none" w:sz="0" w:space="0" w:color="auto"/>
          </w:divBdr>
        </w:div>
        <w:div w:id="2068456852">
          <w:marLeft w:val="480"/>
          <w:marRight w:val="0"/>
          <w:marTop w:val="0"/>
          <w:marBottom w:val="0"/>
          <w:divBdr>
            <w:top w:val="none" w:sz="0" w:space="0" w:color="auto"/>
            <w:left w:val="none" w:sz="0" w:space="0" w:color="auto"/>
            <w:bottom w:val="none" w:sz="0" w:space="0" w:color="auto"/>
            <w:right w:val="none" w:sz="0" w:space="0" w:color="auto"/>
          </w:divBdr>
        </w:div>
        <w:div w:id="960527929">
          <w:marLeft w:val="480"/>
          <w:marRight w:val="0"/>
          <w:marTop w:val="0"/>
          <w:marBottom w:val="0"/>
          <w:divBdr>
            <w:top w:val="none" w:sz="0" w:space="0" w:color="auto"/>
            <w:left w:val="none" w:sz="0" w:space="0" w:color="auto"/>
            <w:bottom w:val="none" w:sz="0" w:space="0" w:color="auto"/>
            <w:right w:val="none" w:sz="0" w:space="0" w:color="auto"/>
          </w:divBdr>
        </w:div>
        <w:div w:id="207958495">
          <w:marLeft w:val="480"/>
          <w:marRight w:val="0"/>
          <w:marTop w:val="0"/>
          <w:marBottom w:val="0"/>
          <w:divBdr>
            <w:top w:val="none" w:sz="0" w:space="0" w:color="auto"/>
            <w:left w:val="none" w:sz="0" w:space="0" w:color="auto"/>
            <w:bottom w:val="none" w:sz="0" w:space="0" w:color="auto"/>
            <w:right w:val="none" w:sz="0" w:space="0" w:color="auto"/>
          </w:divBdr>
        </w:div>
        <w:div w:id="1127550367">
          <w:marLeft w:val="480"/>
          <w:marRight w:val="0"/>
          <w:marTop w:val="0"/>
          <w:marBottom w:val="0"/>
          <w:divBdr>
            <w:top w:val="none" w:sz="0" w:space="0" w:color="auto"/>
            <w:left w:val="none" w:sz="0" w:space="0" w:color="auto"/>
            <w:bottom w:val="none" w:sz="0" w:space="0" w:color="auto"/>
            <w:right w:val="none" w:sz="0" w:space="0" w:color="auto"/>
          </w:divBdr>
        </w:div>
        <w:div w:id="281158066">
          <w:marLeft w:val="480"/>
          <w:marRight w:val="0"/>
          <w:marTop w:val="0"/>
          <w:marBottom w:val="0"/>
          <w:divBdr>
            <w:top w:val="none" w:sz="0" w:space="0" w:color="auto"/>
            <w:left w:val="none" w:sz="0" w:space="0" w:color="auto"/>
            <w:bottom w:val="none" w:sz="0" w:space="0" w:color="auto"/>
            <w:right w:val="none" w:sz="0" w:space="0" w:color="auto"/>
          </w:divBdr>
        </w:div>
        <w:div w:id="789209438">
          <w:marLeft w:val="480"/>
          <w:marRight w:val="0"/>
          <w:marTop w:val="0"/>
          <w:marBottom w:val="0"/>
          <w:divBdr>
            <w:top w:val="none" w:sz="0" w:space="0" w:color="auto"/>
            <w:left w:val="none" w:sz="0" w:space="0" w:color="auto"/>
            <w:bottom w:val="none" w:sz="0" w:space="0" w:color="auto"/>
            <w:right w:val="none" w:sz="0" w:space="0" w:color="auto"/>
          </w:divBdr>
        </w:div>
        <w:div w:id="1984307427">
          <w:marLeft w:val="480"/>
          <w:marRight w:val="0"/>
          <w:marTop w:val="0"/>
          <w:marBottom w:val="0"/>
          <w:divBdr>
            <w:top w:val="none" w:sz="0" w:space="0" w:color="auto"/>
            <w:left w:val="none" w:sz="0" w:space="0" w:color="auto"/>
            <w:bottom w:val="none" w:sz="0" w:space="0" w:color="auto"/>
            <w:right w:val="none" w:sz="0" w:space="0" w:color="auto"/>
          </w:divBdr>
        </w:div>
        <w:div w:id="1192765854">
          <w:marLeft w:val="480"/>
          <w:marRight w:val="0"/>
          <w:marTop w:val="0"/>
          <w:marBottom w:val="0"/>
          <w:divBdr>
            <w:top w:val="none" w:sz="0" w:space="0" w:color="auto"/>
            <w:left w:val="none" w:sz="0" w:space="0" w:color="auto"/>
            <w:bottom w:val="none" w:sz="0" w:space="0" w:color="auto"/>
            <w:right w:val="none" w:sz="0" w:space="0" w:color="auto"/>
          </w:divBdr>
        </w:div>
        <w:div w:id="765225308">
          <w:marLeft w:val="480"/>
          <w:marRight w:val="0"/>
          <w:marTop w:val="0"/>
          <w:marBottom w:val="0"/>
          <w:divBdr>
            <w:top w:val="none" w:sz="0" w:space="0" w:color="auto"/>
            <w:left w:val="none" w:sz="0" w:space="0" w:color="auto"/>
            <w:bottom w:val="none" w:sz="0" w:space="0" w:color="auto"/>
            <w:right w:val="none" w:sz="0" w:space="0" w:color="auto"/>
          </w:divBdr>
        </w:div>
        <w:div w:id="428278127">
          <w:marLeft w:val="480"/>
          <w:marRight w:val="0"/>
          <w:marTop w:val="0"/>
          <w:marBottom w:val="0"/>
          <w:divBdr>
            <w:top w:val="none" w:sz="0" w:space="0" w:color="auto"/>
            <w:left w:val="none" w:sz="0" w:space="0" w:color="auto"/>
            <w:bottom w:val="none" w:sz="0" w:space="0" w:color="auto"/>
            <w:right w:val="none" w:sz="0" w:space="0" w:color="auto"/>
          </w:divBdr>
        </w:div>
        <w:div w:id="1957367260">
          <w:marLeft w:val="480"/>
          <w:marRight w:val="0"/>
          <w:marTop w:val="0"/>
          <w:marBottom w:val="0"/>
          <w:divBdr>
            <w:top w:val="none" w:sz="0" w:space="0" w:color="auto"/>
            <w:left w:val="none" w:sz="0" w:space="0" w:color="auto"/>
            <w:bottom w:val="none" w:sz="0" w:space="0" w:color="auto"/>
            <w:right w:val="none" w:sz="0" w:space="0" w:color="auto"/>
          </w:divBdr>
        </w:div>
        <w:div w:id="981886723">
          <w:marLeft w:val="480"/>
          <w:marRight w:val="0"/>
          <w:marTop w:val="0"/>
          <w:marBottom w:val="0"/>
          <w:divBdr>
            <w:top w:val="none" w:sz="0" w:space="0" w:color="auto"/>
            <w:left w:val="none" w:sz="0" w:space="0" w:color="auto"/>
            <w:bottom w:val="none" w:sz="0" w:space="0" w:color="auto"/>
            <w:right w:val="none" w:sz="0" w:space="0" w:color="auto"/>
          </w:divBdr>
        </w:div>
        <w:div w:id="178744325">
          <w:marLeft w:val="480"/>
          <w:marRight w:val="0"/>
          <w:marTop w:val="0"/>
          <w:marBottom w:val="0"/>
          <w:divBdr>
            <w:top w:val="none" w:sz="0" w:space="0" w:color="auto"/>
            <w:left w:val="none" w:sz="0" w:space="0" w:color="auto"/>
            <w:bottom w:val="none" w:sz="0" w:space="0" w:color="auto"/>
            <w:right w:val="none" w:sz="0" w:space="0" w:color="auto"/>
          </w:divBdr>
        </w:div>
        <w:div w:id="649211873">
          <w:marLeft w:val="480"/>
          <w:marRight w:val="0"/>
          <w:marTop w:val="0"/>
          <w:marBottom w:val="0"/>
          <w:divBdr>
            <w:top w:val="none" w:sz="0" w:space="0" w:color="auto"/>
            <w:left w:val="none" w:sz="0" w:space="0" w:color="auto"/>
            <w:bottom w:val="none" w:sz="0" w:space="0" w:color="auto"/>
            <w:right w:val="none" w:sz="0" w:space="0" w:color="auto"/>
          </w:divBdr>
        </w:div>
        <w:div w:id="1516573339">
          <w:marLeft w:val="480"/>
          <w:marRight w:val="0"/>
          <w:marTop w:val="0"/>
          <w:marBottom w:val="0"/>
          <w:divBdr>
            <w:top w:val="none" w:sz="0" w:space="0" w:color="auto"/>
            <w:left w:val="none" w:sz="0" w:space="0" w:color="auto"/>
            <w:bottom w:val="none" w:sz="0" w:space="0" w:color="auto"/>
            <w:right w:val="none" w:sz="0" w:space="0" w:color="auto"/>
          </w:divBdr>
        </w:div>
        <w:div w:id="1533960385">
          <w:marLeft w:val="480"/>
          <w:marRight w:val="0"/>
          <w:marTop w:val="0"/>
          <w:marBottom w:val="0"/>
          <w:divBdr>
            <w:top w:val="none" w:sz="0" w:space="0" w:color="auto"/>
            <w:left w:val="none" w:sz="0" w:space="0" w:color="auto"/>
            <w:bottom w:val="none" w:sz="0" w:space="0" w:color="auto"/>
            <w:right w:val="none" w:sz="0" w:space="0" w:color="auto"/>
          </w:divBdr>
        </w:div>
        <w:div w:id="1857041504">
          <w:marLeft w:val="480"/>
          <w:marRight w:val="0"/>
          <w:marTop w:val="0"/>
          <w:marBottom w:val="0"/>
          <w:divBdr>
            <w:top w:val="none" w:sz="0" w:space="0" w:color="auto"/>
            <w:left w:val="none" w:sz="0" w:space="0" w:color="auto"/>
            <w:bottom w:val="none" w:sz="0" w:space="0" w:color="auto"/>
            <w:right w:val="none" w:sz="0" w:space="0" w:color="auto"/>
          </w:divBdr>
        </w:div>
        <w:div w:id="1603685196">
          <w:marLeft w:val="480"/>
          <w:marRight w:val="0"/>
          <w:marTop w:val="0"/>
          <w:marBottom w:val="0"/>
          <w:divBdr>
            <w:top w:val="none" w:sz="0" w:space="0" w:color="auto"/>
            <w:left w:val="none" w:sz="0" w:space="0" w:color="auto"/>
            <w:bottom w:val="none" w:sz="0" w:space="0" w:color="auto"/>
            <w:right w:val="none" w:sz="0" w:space="0" w:color="auto"/>
          </w:divBdr>
        </w:div>
        <w:div w:id="1324429140">
          <w:marLeft w:val="480"/>
          <w:marRight w:val="0"/>
          <w:marTop w:val="0"/>
          <w:marBottom w:val="0"/>
          <w:divBdr>
            <w:top w:val="none" w:sz="0" w:space="0" w:color="auto"/>
            <w:left w:val="none" w:sz="0" w:space="0" w:color="auto"/>
            <w:bottom w:val="none" w:sz="0" w:space="0" w:color="auto"/>
            <w:right w:val="none" w:sz="0" w:space="0" w:color="auto"/>
          </w:divBdr>
        </w:div>
        <w:div w:id="1367294157">
          <w:marLeft w:val="480"/>
          <w:marRight w:val="0"/>
          <w:marTop w:val="0"/>
          <w:marBottom w:val="0"/>
          <w:divBdr>
            <w:top w:val="none" w:sz="0" w:space="0" w:color="auto"/>
            <w:left w:val="none" w:sz="0" w:space="0" w:color="auto"/>
            <w:bottom w:val="none" w:sz="0" w:space="0" w:color="auto"/>
            <w:right w:val="none" w:sz="0" w:space="0" w:color="auto"/>
          </w:divBdr>
        </w:div>
        <w:div w:id="411973478">
          <w:marLeft w:val="480"/>
          <w:marRight w:val="0"/>
          <w:marTop w:val="0"/>
          <w:marBottom w:val="0"/>
          <w:divBdr>
            <w:top w:val="none" w:sz="0" w:space="0" w:color="auto"/>
            <w:left w:val="none" w:sz="0" w:space="0" w:color="auto"/>
            <w:bottom w:val="none" w:sz="0" w:space="0" w:color="auto"/>
            <w:right w:val="none" w:sz="0" w:space="0" w:color="auto"/>
          </w:divBdr>
        </w:div>
        <w:div w:id="1426262413">
          <w:marLeft w:val="480"/>
          <w:marRight w:val="0"/>
          <w:marTop w:val="0"/>
          <w:marBottom w:val="0"/>
          <w:divBdr>
            <w:top w:val="none" w:sz="0" w:space="0" w:color="auto"/>
            <w:left w:val="none" w:sz="0" w:space="0" w:color="auto"/>
            <w:bottom w:val="none" w:sz="0" w:space="0" w:color="auto"/>
            <w:right w:val="none" w:sz="0" w:space="0" w:color="auto"/>
          </w:divBdr>
        </w:div>
      </w:divsChild>
    </w:div>
    <w:div w:id="1943802382">
      <w:bodyDiv w:val="1"/>
      <w:marLeft w:val="0"/>
      <w:marRight w:val="0"/>
      <w:marTop w:val="0"/>
      <w:marBottom w:val="0"/>
      <w:divBdr>
        <w:top w:val="none" w:sz="0" w:space="0" w:color="auto"/>
        <w:left w:val="none" w:sz="0" w:space="0" w:color="auto"/>
        <w:bottom w:val="none" w:sz="0" w:space="0" w:color="auto"/>
        <w:right w:val="none" w:sz="0" w:space="0" w:color="auto"/>
      </w:divBdr>
    </w:div>
    <w:div w:id="1944071672">
      <w:bodyDiv w:val="1"/>
      <w:marLeft w:val="0"/>
      <w:marRight w:val="0"/>
      <w:marTop w:val="0"/>
      <w:marBottom w:val="0"/>
      <w:divBdr>
        <w:top w:val="none" w:sz="0" w:space="0" w:color="auto"/>
        <w:left w:val="none" w:sz="0" w:space="0" w:color="auto"/>
        <w:bottom w:val="none" w:sz="0" w:space="0" w:color="auto"/>
        <w:right w:val="none" w:sz="0" w:space="0" w:color="auto"/>
      </w:divBdr>
    </w:div>
    <w:div w:id="1945528913">
      <w:bodyDiv w:val="1"/>
      <w:marLeft w:val="0"/>
      <w:marRight w:val="0"/>
      <w:marTop w:val="0"/>
      <w:marBottom w:val="0"/>
      <w:divBdr>
        <w:top w:val="none" w:sz="0" w:space="0" w:color="auto"/>
        <w:left w:val="none" w:sz="0" w:space="0" w:color="auto"/>
        <w:bottom w:val="none" w:sz="0" w:space="0" w:color="auto"/>
        <w:right w:val="none" w:sz="0" w:space="0" w:color="auto"/>
      </w:divBdr>
    </w:div>
    <w:div w:id="1947038575">
      <w:bodyDiv w:val="1"/>
      <w:marLeft w:val="0"/>
      <w:marRight w:val="0"/>
      <w:marTop w:val="0"/>
      <w:marBottom w:val="0"/>
      <w:divBdr>
        <w:top w:val="none" w:sz="0" w:space="0" w:color="auto"/>
        <w:left w:val="none" w:sz="0" w:space="0" w:color="auto"/>
        <w:bottom w:val="none" w:sz="0" w:space="0" w:color="auto"/>
        <w:right w:val="none" w:sz="0" w:space="0" w:color="auto"/>
      </w:divBdr>
    </w:div>
    <w:div w:id="1948930076">
      <w:bodyDiv w:val="1"/>
      <w:marLeft w:val="0"/>
      <w:marRight w:val="0"/>
      <w:marTop w:val="0"/>
      <w:marBottom w:val="0"/>
      <w:divBdr>
        <w:top w:val="none" w:sz="0" w:space="0" w:color="auto"/>
        <w:left w:val="none" w:sz="0" w:space="0" w:color="auto"/>
        <w:bottom w:val="none" w:sz="0" w:space="0" w:color="auto"/>
        <w:right w:val="none" w:sz="0" w:space="0" w:color="auto"/>
      </w:divBdr>
    </w:div>
    <w:div w:id="1949581837">
      <w:bodyDiv w:val="1"/>
      <w:marLeft w:val="0"/>
      <w:marRight w:val="0"/>
      <w:marTop w:val="0"/>
      <w:marBottom w:val="0"/>
      <w:divBdr>
        <w:top w:val="none" w:sz="0" w:space="0" w:color="auto"/>
        <w:left w:val="none" w:sz="0" w:space="0" w:color="auto"/>
        <w:bottom w:val="none" w:sz="0" w:space="0" w:color="auto"/>
        <w:right w:val="none" w:sz="0" w:space="0" w:color="auto"/>
      </w:divBdr>
    </w:div>
    <w:div w:id="1951273698">
      <w:bodyDiv w:val="1"/>
      <w:marLeft w:val="0"/>
      <w:marRight w:val="0"/>
      <w:marTop w:val="0"/>
      <w:marBottom w:val="0"/>
      <w:divBdr>
        <w:top w:val="none" w:sz="0" w:space="0" w:color="auto"/>
        <w:left w:val="none" w:sz="0" w:space="0" w:color="auto"/>
        <w:bottom w:val="none" w:sz="0" w:space="0" w:color="auto"/>
        <w:right w:val="none" w:sz="0" w:space="0" w:color="auto"/>
      </w:divBdr>
    </w:div>
    <w:div w:id="1953121680">
      <w:bodyDiv w:val="1"/>
      <w:marLeft w:val="0"/>
      <w:marRight w:val="0"/>
      <w:marTop w:val="0"/>
      <w:marBottom w:val="0"/>
      <w:divBdr>
        <w:top w:val="none" w:sz="0" w:space="0" w:color="auto"/>
        <w:left w:val="none" w:sz="0" w:space="0" w:color="auto"/>
        <w:bottom w:val="none" w:sz="0" w:space="0" w:color="auto"/>
        <w:right w:val="none" w:sz="0" w:space="0" w:color="auto"/>
      </w:divBdr>
    </w:div>
    <w:div w:id="1953973091">
      <w:bodyDiv w:val="1"/>
      <w:marLeft w:val="0"/>
      <w:marRight w:val="0"/>
      <w:marTop w:val="0"/>
      <w:marBottom w:val="0"/>
      <w:divBdr>
        <w:top w:val="none" w:sz="0" w:space="0" w:color="auto"/>
        <w:left w:val="none" w:sz="0" w:space="0" w:color="auto"/>
        <w:bottom w:val="none" w:sz="0" w:space="0" w:color="auto"/>
        <w:right w:val="none" w:sz="0" w:space="0" w:color="auto"/>
      </w:divBdr>
    </w:div>
    <w:div w:id="1954245738">
      <w:bodyDiv w:val="1"/>
      <w:marLeft w:val="0"/>
      <w:marRight w:val="0"/>
      <w:marTop w:val="0"/>
      <w:marBottom w:val="0"/>
      <w:divBdr>
        <w:top w:val="none" w:sz="0" w:space="0" w:color="auto"/>
        <w:left w:val="none" w:sz="0" w:space="0" w:color="auto"/>
        <w:bottom w:val="none" w:sz="0" w:space="0" w:color="auto"/>
        <w:right w:val="none" w:sz="0" w:space="0" w:color="auto"/>
      </w:divBdr>
    </w:div>
    <w:div w:id="1956133635">
      <w:bodyDiv w:val="1"/>
      <w:marLeft w:val="0"/>
      <w:marRight w:val="0"/>
      <w:marTop w:val="0"/>
      <w:marBottom w:val="0"/>
      <w:divBdr>
        <w:top w:val="none" w:sz="0" w:space="0" w:color="auto"/>
        <w:left w:val="none" w:sz="0" w:space="0" w:color="auto"/>
        <w:bottom w:val="none" w:sz="0" w:space="0" w:color="auto"/>
        <w:right w:val="none" w:sz="0" w:space="0" w:color="auto"/>
      </w:divBdr>
      <w:divsChild>
        <w:div w:id="1639261996">
          <w:marLeft w:val="480"/>
          <w:marRight w:val="0"/>
          <w:marTop w:val="0"/>
          <w:marBottom w:val="0"/>
          <w:divBdr>
            <w:top w:val="none" w:sz="0" w:space="0" w:color="auto"/>
            <w:left w:val="none" w:sz="0" w:space="0" w:color="auto"/>
            <w:bottom w:val="none" w:sz="0" w:space="0" w:color="auto"/>
            <w:right w:val="none" w:sz="0" w:space="0" w:color="auto"/>
          </w:divBdr>
        </w:div>
        <w:div w:id="1310982804">
          <w:marLeft w:val="480"/>
          <w:marRight w:val="0"/>
          <w:marTop w:val="0"/>
          <w:marBottom w:val="0"/>
          <w:divBdr>
            <w:top w:val="none" w:sz="0" w:space="0" w:color="auto"/>
            <w:left w:val="none" w:sz="0" w:space="0" w:color="auto"/>
            <w:bottom w:val="none" w:sz="0" w:space="0" w:color="auto"/>
            <w:right w:val="none" w:sz="0" w:space="0" w:color="auto"/>
          </w:divBdr>
        </w:div>
        <w:div w:id="1913464922">
          <w:marLeft w:val="480"/>
          <w:marRight w:val="0"/>
          <w:marTop w:val="0"/>
          <w:marBottom w:val="0"/>
          <w:divBdr>
            <w:top w:val="none" w:sz="0" w:space="0" w:color="auto"/>
            <w:left w:val="none" w:sz="0" w:space="0" w:color="auto"/>
            <w:bottom w:val="none" w:sz="0" w:space="0" w:color="auto"/>
            <w:right w:val="none" w:sz="0" w:space="0" w:color="auto"/>
          </w:divBdr>
        </w:div>
        <w:div w:id="548152662">
          <w:marLeft w:val="480"/>
          <w:marRight w:val="0"/>
          <w:marTop w:val="0"/>
          <w:marBottom w:val="0"/>
          <w:divBdr>
            <w:top w:val="none" w:sz="0" w:space="0" w:color="auto"/>
            <w:left w:val="none" w:sz="0" w:space="0" w:color="auto"/>
            <w:bottom w:val="none" w:sz="0" w:space="0" w:color="auto"/>
            <w:right w:val="none" w:sz="0" w:space="0" w:color="auto"/>
          </w:divBdr>
        </w:div>
        <w:div w:id="1829325414">
          <w:marLeft w:val="480"/>
          <w:marRight w:val="0"/>
          <w:marTop w:val="0"/>
          <w:marBottom w:val="0"/>
          <w:divBdr>
            <w:top w:val="none" w:sz="0" w:space="0" w:color="auto"/>
            <w:left w:val="none" w:sz="0" w:space="0" w:color="auto"/>
            <w:bottom w:val="none" w:sz="0" w:space="0" w:color="auto"/>
            <w:right w:val="none" w:sz="0" w:space="0" w:color="auto"/>
          </w:divBdr>
        </w:div>
        <w:div w:id="1330713705">
          <w:marLeft w:val="480"/>
          <w:marRight w:val="0"/>
          <w:marTop w:val="0"/>
          <w:marBottom w:val="0"/>
          <w:divBdr>
            <w:top w:val="none" w:sz="0" w:space="0" w:color="auto"/>
            <w:left w:val="none" w:sz="0" w:space="0" w:color="auto"/>
            <w:bottom w:val="none" w:sz="0" w:space="0" w:color="auto"/>
            <w:right w:val="none" w:sz="0" w:space="0" w:color="auto"/>
          </w:divBdr>
        </w:div>
        <w:div w:id="227306667">
          <w:marLeft w:val="480"/>
          <w:marRight w:val="0"/>
          <w:marTop w:val="0"/>
          <w:marBottom w:val="0"/>
          <w:divBdr>
            <w:top w:val="none" w:sz="0" w:space="0" w:color="auto"/>
            <w:left w:val="none" w:sz="0" w:space="0" w:color="auto"/>
            <w:bottom w:val="none" w:sz="0" w:space="0" w:color="auto"/>
            <w:right w:val="none" w:sz="0" w:space="0" w:color="auto"/>
          </w:divBdr>
        </w:div>
        <w:div w:id="2096900030">
          <w:marLeft w:val="480"/>
          <w:marRight w:val="0"/>
          <w:marTop w:val="0"/>
          <w:marBottom w:val="0"/>
          <w:divBdr>
            <w:top w:val="none" w:sz="0" w:space="0" w:color="auto"/>
            <w:left w:val="none" w:sz="0" w:space="0" w:color="auto"/>
            <w:bottom w:val="none" w:sz="0" w:space="0" w:color="auto"/>
            <w:right w:val="none" w:sz="0" w:space="0" w:color="auto"/>
          </w:divBdr>
        </w:div>
        <w:div w:id="788667050">
          <w:marLeft w:val="480"/>
          <w:marRight w:val="0"/>
          <w:marTop w:val="0"/>
          <w:marBottom w:val="0"/>
          <w:divBdr>
            <w:top w:val="none" w:sz="0" w:space="0" w:color="auto"/>
            <w:left w:val="none" w:sz="0" w:space="0" w:color="auto"/>
            <w:bottom w:val="none" w:sz="0" w:space="0" w:color="auto"/>
            <w:right w:val="none" w:sz="0" w:space="0" w:color="auto"/>
          </w:divBdr>
        </w:div>
        <w:div w:id="240990152">
          <w:marLeft w:val="480"/>
          <w:marRight w:val="0"/>
          <w:marTop w:val="0"/>
          <w:marBottom w:val="0"/>
          <w:divBdr>
            <w:top w:val="none" w:sz="0" w:space="0" w:color="auto"/>
            <w:left w:val="none" w:sz="0" w:space="0" w:color="auto"/>
            <w:bottom w:val="none" w:sz="0" w:space="0" w:color="auto"/>
            <w:right w:val="none" w:sz="0" w:space="0" w:color="auto"/>
          </w:divBdr>
        </w:div>
        <w:div w:id="411203217">
          <w:marLeft w:val="480"/>
          <w:marRight w:val="0"/>
          <w:marTop w:val="0"/>
          <w:marBottom w:val="0"/>
          <w:divBdr>
            <w:top w:val="none" w:sz="0" w:space="0" w:color="auto"/>
            <w:left w:val="none" w:sz="0" w:space="0" w:color="auto"/>
            <w:bottom w:val="none" w:sz="0" w:space="0" w:color="auto"/>
            <w:right w:val="none" w:sz="0" w:space="0" w:color="auto"/>
          </w:divBdr>
        </w:div>
        <w:div w:id="1368413472">
          <w:marLeft w:val="480"/>
          <w:marRight w:val="0"/>
          <w:marTop w:val="0"/>
          <w:marBottom w:val="0"/>
          <w:divBdr>
            <w:top w:val="none" w:sz="0" w:space="0" w:color="auto"/>
            <w:left w:val="none" w:sz="0" w:space="0" w:color="auto"/>
            <w:bottom w:val="none" w:sz="0" w:space="0" w:color="auto"/>
            <w:right w:val="none" w:sz="0" w:space="0" w:color="auto"/>
          </w:divBdr>
        </w:div>
        <w:div w:id="1303651973">
          <w:marLeft w:val="480"/>
          <w:marRight w:val="0"/>
          <w:marTop w:val="0"/>
          <w:marBottom w:val="0"/>
          <w:divBdr>
            <w:top w:val="none" w:sz="0" w:space="0" w:color="auto"/>
            <w:left w:val="none" w:sz="0" w:space="0" w:color="auto"/>
            <w:bottom w:val="none" w:sz="0" w:space="0" w:color="auto"/>
            <w:right w:val="none" w:sz="0" w:space="0" w:color="auto"/>
          </w:divBdr>
        </w:div>
        <w:div w:id="1239748876">
          <w:marLeft w:val="480"/>
          <w:marRight w:val="0"/>
          <w:marTop w:val="0"/>
          <w:marBottom w:val="0"/>
          <w:divBdr>
            <w:top w:val="none" w:sz="0" w:space="0" w:color="auto"/>
            <w:left w:val="none" w:sz="0" w:space="0" w:color="auto"/>
            <w:bottom w:val="none" w:sz="0" w:space="0" w:color="auto"/>
            <w:right w:val="none" w:sz="0" w:space="0" w:color="auto"/>
          </w:divBdr>
        </w:div>
        <w:div w:id="2016759206">
          <w:marLeft w:val="480"/>
          <w:marRight w:val="0"/>
          <w:marTop w:val="0"/>
          <w:marBottom w:val="0"/>
          <w:divBdr>
            <w:top w:val="none" w:sz="0" w:space="0" w:color="auto"/>
            <w:left w:val="none" w:sz="0" w:space="0" w:color="auto"/>
            <w:bottom w:val="none" w:sz="0" w:space="0" w:color="auto"/>
            <w:right w:val="none" w:sz="0" w:space="0" w:color="auto"/>
          </w:divBdr>
        </w:div>
        <w:div w:id="6711643">
          <w:marLeft w:val="480"/>
          <w:marRight w:val="0"/>
          <w:marTop w:val="0"/>
          <w:marBottom w:val="0"/>
          <w:divBdr>
            <w:top w:val="none" w:sz="0" w:space="0" w:color="auto"/>
            <w:left w:val="none" w:sz="0" w:space="0" w:color="auto"/>
            <w:bottom w:val="none" w:sz="0" w:space="0" w:color="auto"/>
            <w:right w:val="none" w:sz="0" w:space="0" w:color="auto"/>
          </w:divBdr>
        </w:div>
        <w:div w:id="2070112562">
          <w:marLeft w:val="480"/>
          <w:marRight w:val="0"/>
          <w:marTop w:val="0"/>
          <w:marBottom w:val="0"/>
          <w:divBdr>
            <w:top w:val="none" w:sz="0" w:space="0" w:color="auto"/>
            <w:left w:val="none" w:sz="0" w:space="0" w:color="auto"/>
            <w:bottom w:val="none" w:sz="0" w:space="0" w:color="auto"/>
            <w:right w:val="none" w:sz="0" w:space="0" w:color="auto"/>
          </w:divBdr>
        </w:div>
        <w:div w:id="1407872639">
          <w:marLeft w:val="480"/>
          <w:marRight w:val="0"/>
          <w:marTop w:val="0"/>
          <w:marBottom w:val="0"/>
          <w:divBdr>
            <w:top w:val="none" w:sz="0" w:space="0" w:color="auto"/>
            <w:left w:val="none" w:sz="0" w:space="0" w:color="auto"/>
            <w:bottom w:val="none" w:sz="0" w:space="0" w:color="auto"/>
            <w:right w:val="none" w:sz="0" w:space="0" w:color="auto"/>
          </w:divBdr>
        </w:div>
        <w:div w:id="727847191">
          <w:marLeft w:val="480"/>
          <w:marRight w:val="0"/>
          <w:marTop w:val="0"/>
          <w:marBottom w:val="0"/>
          <w:divBdr>
            <w:top w:val="none" w:sz="0" w:space="0" w:color="auto"/>
            <w:left w:val="none" w:sz="0" w:space="0" w:color="auto"/>
            <w:bottom w:val="none" w:sz="0" w:space="0" w:color="auto"/>
            <w:right w:val="none" w:sz="0" w:space="0" w:color="auto"/>
          </w:divBdr>
        </w:div>
        <w:div w:id="917179954">
          <w:marLeft w:val="480"/>
          <w:marRight w:val="0"/>
          <w:marTop w:val="0"/>
          <w:marBottom w:val="0"/>
          <w:divBdr>
            <w:top w:val="none" w:sz="0" w:space="0" w:color="auto"/>
            <w:left w:val="none" w:sz="0" w:space="0" w:color="auto"/>
            <w:bottom w:val="none" w:sz="0" w:space="0" w:color="auto"/>
            <w:right w:val="none" w:sz="0" w:space="0" w:color="auto"/>
          </w:divBdr>
        </w:div>
        <w:div w:id="714743166">
          <w:marLeft w:val="480"/>
          <w:marRight w:val="0"/>
          <w:marTop w:val="0"/>
          <w:marBottom w:val="0"/>
          <w:divBdr>
            <w:top w:val="none" w:sz="0" w:space="0" w:color="auto"/>
            <w:left w:val="none" w:sz="0" w:space="0" w:color="auto"/>
            <w:bottom w:val="none" w:sz="0" w:space="0" w:color="auto"/>
            <w:right w:val="none" w:sz="0" w:space="0" w:color="auto"/>
          </w:divBdr>
        </w:div>
        <w:div w:id="2011174043">
          <w:marLeft w:val="480"/>
          <w:marRight w:val="0"/>
          <w:marTop w:val="0"/>
          <w:marBottom w:val="0"/>
          <w:divBdr>
            <w:top w:val="none" w:sz="0" w:space="0" w:color="auto"/>
            <w:left w:val="none" w:sz="0" w:space="0" w:color="auto"/>
            <w:bottom w:val="none" w:sz="0" w:space="0" w:color="auto"/>
            <w:right w:val="none" w:sz="0" w:space="0" w:color="auto"/>
          </w:divBdr>
        </w:div>
        <w:div w:id="93744115">
          <w:marLeft w:val="480"/>
          <w:marRight w:val="0"/>
          <w:marTop w:val="0"/>
          <w:marBottom w:val="0"/>
          <w:divBdr>
            <w:top w:val="none" w:sz="0" w:space="0" w:color="auto"/>
            <w:left w:val="none" w:sz="0" w:space="0" w:color="auto"/>
            <w:bottom w:val="none" w:sz="0" w:space="0" w:color="auto"/>
            <w:right w:val="none" w:sz="0" w:space="0" w:color="auto"/>
          </w:divBdr>
        </w:div>
        <w:div w:id="1913470583">
          <w:marLeft w:val="480"/>
          <w:marRight w:val="0"/>
          <w:marTop w:val="0"/>
          <w:marBottom w:val="0"/>
          <w:divBdr>
            <w:top w:val="none" w:sz="0" w:space="0" w:color="auto"/>
            <w:left w:val="none" w:sz="0" w:space="0" w:color="auto"/>
            <w:bottom w:val="none" w:sz="0" w:space="0" w:color="auto"/>
            <w:right w:val="none" w:sz="0" w:space="0" w:color="auto"/>
          </w:divBdr>
        </w:div>
        <w:div w:id="1830704880">
          <w:marLeft w:val="480"/>
          <w:marRight w:val="0"/>
          <w:marTop w:val="0"/>
          <w:marBottom w:val="0"/>
          <w:divBdr>
            <w:top w:val="none" w:sz="0" w:space="0" w:color="auto"/>
            <w:left w:val="none" w:sz="0" w:space="0" w:color="auto"/>
            <w:bottom w:val="none" w:sz="0" w:space="0" w:color="auto"/>
            <w:right w:val="none" w:sz="0" w:space="0" w:color="auto"/>
          </w:divBdr>
        </w:div>
        <w:div w:id="1300266165">
          <w:marLeft w:val="480"/>
          <w:marRight w:val="0"/>
          <w:marTop w:val="0"/>
          <w:marBottom w:val="0"/>
          <w:divBdr>
            <w:top w:val="none" w:sz="0" w:space="0" w:color="auto"/>
            <w:left w:val="none" w:sz="0" w:space="0" w:color="auto"/>
            <w:bottom w:val="none" w:sz="0" w:space="0" w:color="auto"/>
            <w:right w:val="none" w:sz="0" w:space="0" w:color="auto"/>
          </w:divBdr>
        </w:div>
        <w:div w:id="1457528831">
          <w:marLeft w:val="480"/>
          <w:marRight w:val="0"/>
          <w:marTop w:val="0"/>
          <w:marBottom w:val="0"/>
          <w:divBdr>
            <w:top w:val="none" w:sz="0" w:space="0" w:color="auto"/>
            <w:left w:val="none" w:sz="0" w:space="0" w:color="auto"/>
            <w:bottom w:val="none" w:sz="0" w:space="0" w:color="auto"/>
            <w:right w:val="none" w:sz="0" w:space="0" w:color="auto"/>
          </w:divBdr>
        </w:div>
        <w:div w:id="159350252">
          <w:marLeft w:val="480"/>
          <w:marRight w:val="0"/>
          <w:marTop w:val="0"/>
          <w:marBottom w:val="0"/>
          <w:divBdr>
            <w:top w:val="none" w:sz="0" w:space="0" w:color="auto"/>
            <w:left w:val="none" w:sz="0" w:space="0" w:color="auto"/>
            <w:bottom w:val="none" w:sz="0" w:space="0" w:color="auto"/>
            <w:right w:val="none" w:sz="0" w:space="0" w:color="auto"/>
          </w:divBdr>
        </w:div>
        <w:div w:id="1631865317">
          <w:marLeft w:val="480"/>
          <w:marRight w:val="0"/>
          <w:marTop w:val="0"/>
          <w:marBottom w:val="0"/>
          <w:divBdr>
            <w:top w:val="none" w:sz="0" w:space="0" w:color="auto"/>
            <w:left w:val="none" w:sz="0" w:space="0" w:color="auto"/>
            <w:bottom w:val="none" w:sz="0" w:space="0" w:color="auto"/>
            <w:right w:val="none" w:sz="0" w:space="0" w:color="auto"/>
          </w:divBdr>
        </w:div>
        <w:div w:id="2134784478">
          <w:marLeft w:val="480"/>
          <w:marRight w:val="0"/>
          <w:marTop w:val="0"/>
          <w:marBottom w:val="0"/>
          <w:divBdr>
            <w:top w:val="none" w:sz="0" w:space="0" w:color="auto"/>
            <w:left w:val="none" w:sz="0" w:space="0" w:color="auto"/>
            <w:bottom w:val="none" w:sz="0" w:space="0" w:color="auto"/>
            <w:right w:val="none" w:sz="0" w:space="0" w:color="auto"/>
          </w:divBdr>
        </w:div>
        <w:div w:id="381295761">
          <w:marLeft w:val="480"/>
          <w:marRight w:val="0"/>
          <w:marTop w:val="0"/>
          <w:marBottom w:val="0"/>
          <w:divBdr>
            <w:top w:val="none" w:sz="0" w:space="0" w:color="auto"/>
            <w:left w:val="none" w:sz="0" w:space="0" w:color="auto"/>
            <w:bottom w:val="none" w:sz="0" w:space="0" w:color="auto"/>
            <w:right w:val="none" w:sz="0" w:space="0" w:color="auto"/>
          </w:divBdr>
        </w:div>
        <w:div w:id="1825052050">
          <w:marLeft w:val="480"/>
          <w:marRight w:val="0"/>
          <w:marTop w:val="0"/>
          <w:marBottom w:val="0"/>
          <w:divBdr>
            <w:top w:val="none" w:sz="0" w:space="0" w:color="auto"/>
            <w:left w:val="none" w:sz="0" w:space="0" w:color="auto"/>
            <w:bottom w:val="none" w:sz="0" w:space="0" w:color="auto"/>
            <w:right w:val="none" w:sz="0" w:space="0" w:color="auto"/>
          </w:divBdr>
        </w:div>
        <w:div w:id="9643547">
          <w:marLeft w:val="480"/>
          <w:marRight w:val="0"/>
          <w:marTop w:val="0"/>
          <w:marBottom w:val="0"/>
          <w:divBdr>
            <w:top w:val="none" w:sz="0" w:space="0" w:color="auto"/>
            <w:left w:val="none" w:sz="0" w:space="0" w:color="auto"/>
            <w:bottom w:val="none" w:sz="0" w:space="0" w:color="auto"/>
            <w:right w:val="none" w:sz="0" w:space="0" w:color="auto"/>
          </w:divBdr>
        </w:div>
        <w:div w:id="1776709191">
          <w:marLeft w:val="480"/>
          <w:marRight w:val="0"/>
          <w:marTop w:val="0"/>
          <w:marBottom w:val="0"/>
          <w:divBdr>
            <w:top w:val="none" w:sz="0" w:space="0" w:color="auto"/>
            <w:left w:val="none" w:sz="0" w:space="0" w:color="auto"/>
            <w:bottom w:val="none" w:sz="0" w:space="0" w:color="auto"/>
            <w:right w:val="none" w:sz="0" w:space="0" w:color="auto"/>
          </w:divBdr>
        </w:div>
        <w:div w:id="1266840076">
          <w:marLeft w:val="480"/>
          <w:marRight w:val="0"/>
          <w:marTop w:val="0"/>
          <w:marBottom w:val="0"/>
          <w:divBdr>
            <w:top w:val="none" w:sz="0" w:space="0" w:color="auto"/>
            <w:left w:val="none" w:sz="0" w:space="0" w:color="auto"/>
            <w:bottom w:val="none" w:sz="0" w:space="0" w:color="auto"/>
            <w:right w:val="none" w:sz="0" w:space="0" w:color="auto"/>
          </w:divBdr>
        </w:div>
        <w:div w:id="1828663509">
          <w:marLeft w:val="480"/>
          <w:marRight w:val="0"/>
          <w:marTop w:val="0"/>
          <w:marBottom w:val="0"/>
          <w:divBdr>
            <w:top w:val="none" w:sz="0" w:space="0" w:color="auto"/>
            <w:left w:val="none" w:sz="0" w:space="0" w:color="auto"/>
            <w:bottom w:val="none" w:sz="0" w:space="0" w:color="auto"/>
            <w:right w:val="none" w:sz="0" w:space="0" w:color="auto"/>
          </w:divBdr>
        </w:div>
        <w:div w:id="2101636935">
          <w:marLeft w:val="480"/>
          <w:marRight w:val="0"/>
          <w:marTop w:val="0"/>
          <w:marBottom w:val="0"/>
          <w:divBdr>
            <w:top w:val="none" w:sz="0" w:space="0" w:color="auto"/>
            <w:left w:val="none" w:sz="0" w:space="0" w:color="auto"/>
            <w:bottom w:val="none" w:sz="0" w:space="0" w:color="auto"/>
            <w:right w:val="none" w:sz="0" w:space="0" w:color="auto"/>
          </w:divBdr>
        </w:div>
        <w:div w:id="291641875">
          <w:marLeft w:val="480"/>
          <w:marRight w:val="0"/>
          <w:marTop w:val="0"/>
          <w:marBottom w:val="0"/>
          <w:divBdr>
            <w:top w:val="none" w:sz="0" w:space="0" w:color="auto"/>
            <w:left w:val="none" w:sz="0" w:space="0" w:color="auto"/>
            <w:bottom w:val="none" w:sz="0" w:space="0" w:color="auto"/>
            <w:right w:val="none" w:sz="0" w:space="0" w:color="auto"/>
          </w:divBdr>
        </w:div>
        <w:div w:id="1537963149">
          <w:marLeft w:val="480"/>
          <w:marRight w:val="0"/>
          <w:marTop w:val="0"/>
          <w:marBottom w:val="0"/>
          <w:divBdr>
            <w:top w:val="none" w:sz="0" w:space="0" w:color="auto"/>
            <w:left w:val="none" w:sz="0" w:space="0" w:color="auto"/>
            <w:bottom w:val="none" w:sz="0" w:space="0" w:color="auto"/>
            <w:right w:val="none" w:sz="0" w:space="0" w:color="auto"/>
          </w:divBdr>
        </w:div>
        <w:div w:id="1857688253">
          <w:marLeft w:val="480"/>
          <w:marRight w:val="0"/>
          <w:marTop w:val="0"/>
          <w:marBottom w:val="0"/>
          <w:divBdr>
            <w:top w:val="none" w:sz="0" w:space="0" w:color="auto"/>
            <w:left w:val="none" w:sz="0" w:space="0" w:color="auto"/>
            <w:bottom w:val="none" w:sz="0" w:space="0" w:color="auto"/>
            <w:right w:val="none" w:sz="0" w:space="0" w:color="auto"/>
          </w:divBdr>
        </w:div>
        <w:div w:id="1860505343">
          <w:marLeft w:val="480"/>
          <w:marRight w:val="0"/>
          <w:marTop w:val="0"/>
          <w:marBottom w:val="0"/>
          <w:divBdr>
            <w:top w:val="none" w:sz="0" w:space="0" w:color="auto"/>
            <w:left w:val="none" w:sz="0" w:space="0" w:color="auto"/>
            <w:bottom w:val="none" w:sz="0" w:space="0" w:color="auto"/>
            <w:right w:val="none" w:sz="0" w:space="0" w:color="auto"/>
          </w:divBdr>
        </w:div>
        <w:div w:id="1527676846">
          <w:marLeft w:val="480"/>
          <w:marRight w:val="0"/>
          <w:marTop w:val="0"/>
          <w:marBottom w:val="0"/>
          <w:divBdr>
            <w:top w:val="none" w:sz="0" w:space="0" w:color="auto"/>
            <w:left w:val="none" w:sz="0" w:space="0" w:color="auto"/>
            <w:bottom w:val="none" w:sz="0" w:space="0" w:color="auto"/>
            <w:right w:val="none" w:sz="0" w:space="0" w:color="auto"/>
          </w:divBdr>
        </w:div>
        <w:div w:id="1850950533">
          <w:marLeft w:val="480"/>
          <w:marRight w:val="0"/>
          <w:marTop w:val="0"/>
          <w:marBottom w:val="0"/>
          <w:divBdr>
            <w:top w:val="none" w:sz="0" w:space="0" w:color="auto"/>
            <w:left w:val="none" w:sz="0" w:space="0" w:color="auto"/>
            <w:bottom w:val="none" w:sz="0" w:space="0" w:color="auto"/>
            <w:right w:val="none" w:sz="0" w:space="0" w:color="auto"/>
          </w:divBdr>
        </w:div>
        <w:div w:id="1600219117">
          <w:marLeft w:val="480"/>
          <w:marRight w:val="0"/>
          <w:marTop w:val="0"/>
          <w:marBottom w:val="0"/>
          <w:divBdr>
            <w:top w:val="none" w:sz="0" w:space="0" w:color="auto"/>
            <w:left w:val="none" w:sz="0" w:space="0" w:color="auto"/>
            <w:bottom w:val="none" w:sz="0" w:space="0" w:color="auto"/>
            <w:right w:val="none" w:sz="0" w:space="0" w:color="auto"/>
          </w:divBdr>
        </w:div>
        <w:div w:id="254945201">
          <w:marLeft w:val="480"/>
          <w:marRight w:val="0"/>
          <w:marTop w:val="0"/>
          <w:marBottom w:val="0"/>
          <w:divBdr>
            <w:top w:val="none" w:sz="0" w:space="0" w:color="auto"/>
            <w:left w:val="none" w:sz="0" w:space="0" w:color="auto"/>
            <w:bottom w:val="none" w:sz="0" w:space="0" w:color="auto"/>
            <w:right w:val="none" w:sz="0" w:space="0" w:color="auto"/>
          </w:divBdr>
        </w:div>
        <w:div w:id="1210610306">
          <w:marLeft w:val="480"/>
          <w:marRight w:val="0"/>
          <w:marTop w:val="0"/>
          <w:marBottom w:val="0"/>
          <w:divBdr>
            <w:top w:val="none" w:sz="0" w:space="0" w:color="auto"/>
            <w:left w:val="none" w:sz="0" w:space="0" w:color="auto"/>
            <w:bottom w:val="none" w:sz="0" w:space="0" w:color="auto"/>
            <w:right w:val="none" w:sz="0" w:space="0" w:color="auto"/>
          </w:divBdr>
        </w:div>
        <w:div w:id="249585357">
          <w:marLeft w:val="480"/>
          <w:marRight w:val="0"/>
          <w:marTop w:val="0"/>
          <w:marBottom w:val="0"/>
          <w:divBdr>
            <w:top w:val="none" w:sz="0" w:space="0" w:color="auto"/>
            <w:left w:val="none" w:sz="0" w:space="0" w:color="auto"/>
            <w:bottom w:val="none" w:sz="0" w:space="0" w:color="auto"/>
            <w:right w:val="none" w:sz="0" w:space="0" w:color="auto"/>
          </w:divBdr>
        </w:div>
        <w:div w:id="79261135">
          <w:marLeft w:val="480"/>
          <w:marRight w:val="0"/>
          <w:marTop w:val="0"/>
          <w:marBottom w:val="0"/>
          <w:divBdr>
            <w:top w:val="none" w:sz="0" w:space="0" w:color="auto"/>
            <w:left w:val="none" w:sz="0" w:space="0" w:color="auto"/>
            <w:bottom w:val="none" w:sz="0" w:space="0" w:color="auto"/>
            <w:right w:val="none" w:sz="0" w:space="0" w:color="auto"/>
          </w:divBdr>
        </w:div>
        <w:div w:id="1359351022">
          <w:marLeft w:val="480"/>
          <w:marRight w:val="0"/>
          <w:marTop w:val="0"/>
          <w:marBottom w:val="0"/>
          <w:divBdr>
            <w:top w:val="none" w:sz="0" w:space="0" w:color="auto"/>
            <w:left w:val="none" w:sz="0" w:space="0" w:color="auto"/>
            <w:bottom w:val="none" w:sz="0" w:space="0" w:color="auto"/>
            <w:right w:val="none" w:sz="0" w:space="0" w:color="auto"/>
          </w:divBdr>
        </w:div>
        <w:div w:id="368648454">
          <w:marLeft w:val="480"/>
          <w:marRight w:val="0"/>
          <w:marTop w:val="0"/>
          <w:marBottom w:val="0"/>
          <w:divBdr>
            <w:top w:val="none" w:sz="0" w:space="0" w:color="auto"/>
            <w:left w:val="none" w:sz="0" w:space="0" w:color="auto"/>
            <w:bottom w:val="none" w:sz="0" w:space="0" w:color="auto"/>
            <w:right w:val="none" w:sz="0" w:space="0" w:color="auto"/>
          </w:divBdr>
        </w:div>
        <w:div w:id="2056617609">
          <w:marLeft w:val="480"/>
          <w:marRight w:val="0"/>
          <w:marTop w:val="0"/>
          <w:marBottom w:val="0"/>
          <w:divBdr>
            <w:top w:val="none" w:sz="0" w:space="0" w:color="auto"/>
            <w:left w:val="none" w:sz="0" w:space="0" w:color="auto"/>
            <w:bottom w:val="none" w:sz="0" w:space="0" w:color="auto"/>
            <w:right w:val="none" w:sz="0" w:space="0" w:color="auto"/>
          </w:divBdr>
        </w:div>
      </w:divsChild>
    </w:div>
    <w:div w:id="1956981929">
      <w:bodyDiv w:val="1"/>
      <w:marLeft w:val="0"/>
      <w:marRight w:val="0"/>
      <w:marTop w:val="0"/>
      <w:marBottom w:val="0"/>
      <w:divBdr>
        <w:top w:val="none" w:sz="0" w:space="0" w:color="auto"/>
        <w:left w:val="none" w:sz="0" w:space="0" w:color="auto"/>
        <w:bottom w:val="none" w:sz="0" w:space="0" w:color="auto"/>
        <w:right w:val="none" w:sz="0" w:space="0" w:color="auto"/>
      </w:divBdr>
    </w:div>
    <w:div w:id="1957833861">
      <w:bodyDiv w:val="1"/>
      <w:marLeft w:val="0"/>
      <w:marRight w:val="0"/>
      <w:marTop w:val="0"/>
      <w:marBottom w:val="0"/>
      <w:divBdr>
        <w:top w:val="none" w:sz="0" w:space="0" w:color="auto"/>
        <w:left w:val="none" w:sz="0" w:space="0" w:color="auto"/>
        <w:bottom w:val="none" w:sz="0" w:space="0" w:color="auto"/>
        <w:right w:val="none" w:sz="0" w:space="0" w:color="auto"/>
      </w:divBdr>
      <w:divsChild>
        <w:div w:id="1327124404">
          <w:marLeft w:val="480"/>
          <w:marRight w:val="0"/>
          <w:marTop w:val="0"/>
          <w:marBottom w:val="0"/>
          <w:divBdr>
            <w:top w:val="none" w:sz="0" w:space="0" w:color="auto"/>
            <w:left w:val="none" w:sz="0" w:space="0" w:color="auto"/>
            <w:bottom w:val="none" w:sz="0" w:space="0" w:color="auto"/>
            <w:right w:val="none" w:sz="0" w:space="0" w:color="auto"/>
          </w:divBdr>
        </w:div>
        <w:div w:id="1508903054">
          <w:marLeft w:val="480"/>
          <w:marRight w:val="0"/>
          <w:marTop w:val="0"/>
          <w:marBottom w:val="0"/>
          <w:divBdr>
            <w:top w:val="none" w:sz="0" w:space="0" w:color="auto"/>
            <w:left w:val="none" w:sz="0" w:space="0" w:color="auto"/>
            <w:bottom w:val="none" w:sz="0" w:space="0" w:color="auto"/>
            <w:right w:val="none" w:sz="0" w:space="0" w:color="auto"/>
          </w:divBdr>
        </w:div>
        <w:div w:id="1027609334">
          <w:marLeft w:val="480"/>
          <w:marRight w:val="0"/>
          <w:marTop w:val="0"/>
          <w:marBottom w:val="0"/>
          <w:divBdr>
            <w:top w:val="none" w:sz="0" w:space="0" w:color="auto"/>
            <w:left w:val="none" w:sz="0" w:space="0" w:color="auto"/>
            <w:bottom w:val="none" w:sz="0" w:space="0" w:color="auto"/>
            <w:right w:val="none" w:sz="0" w:space="0" w:color="auto"/>
          </w:divBdr>
        </w:div>
        <w:div w:id="20984846">
          <w:marLeft w:val="480"/>
          <w:marRight w:val="0"/>
          <w:marTop w:val="0"/>
          <w:marBottom w:val="0"/>
          <w:divBdr>
            <w:top w:val="none" w:sz="0" w:space="0" w:color="auto"/>
            <w:left w:val="none" w:sz="0" w:space="0" w:color="auto"/>
            <w:bottom w:val="none" w:sz="0" w:space="0" w:color="auto"/>
            <w:right w:val="none" w:sz="0" w:space="0" w:color="auto"/>
          </w:divBdr>
        </w:div>
        <w:div w:id="184104542">
          <w:marLeft w:val="480"/>
          <w:marRight w:val="0"/>
          <w:marTop w:val="0"/>
          <w:marBottom w:val="0"/>
          <w:divBdr>
            <w:top w:val="none" w:sz="0" w:space="0" w:color="auto"/>
            <w:left w:val="none" w:sz="0" w:space="0" w:color="auto"/>
            <w:bottom w:val="none" w:sz="0" w:space="0" w:color="auto"/>
            <w:right w:val="none" w:sz="0" w:space="0" w:color="auto"/>
          </w:divBdr>
        </w:div>
        <w:div w:id="1199198061">
          <w:marLeft w:val="480"/>
          <w:marRight w:val="0"/>
          <w:marTop w:val="0"/>
          <w:marBottom w:val="0"/>
          <w:divBdr>
            <w:top w:val="none" w:sz="0" w:space="0" w:color="auto"/>
            <w:left w:val="none" w:sz="0" w:space="0" w:color="auto"/>
            <w:bottom w:val="none" w:sz="0" w:space="0" w:color="auto"/>
            <w:right w:val="none" w:sz="0" w:space="0" w:color="auto"/>
          </w:divBdr>
        </w:div>
        <w:div w:id="987900573">
          <w:marLeft w:val="480"/>
          <w:marRight w:val="0"/>
          <w:marTop w:val="0"/>
          <w:marBottom w:val="0"/>
          <w:divBdr>
            <w:top w:val="none" w:sz="0" w:space="0" w:color="auto"/>
            <w:left w:val="none" w:sz="0" w:space="0" w:color="auto"/>
            <w:bottom w:val="none" w:sz="0" w:space="0" w:color="auto"/>
            <w:right w:val="none" w:sz="0" w:space="0" w:color="auto"/>
          </w:divBdr>
        </w:div>
        <w:div w:id="1503622498">
          <w:marLeft w:val="480"/>
          <w:marRight w:val="0"/>
          <w:marTop w:val="0"/>
          <w:marBottom w:val="0"/>
          <w:divBdr>
            <w:top w:val="none" w:sz="0" w:space="0" w:color="auto"/>
            <w:left w:val="none" w:sz="0" w:space="0" w:color="auto"/>
            <w:bottom w:val="none" w:sz="0" w:space="0" w:color="auto"/>
            <w:right w:val="none" w:sz="0" w:space="0" w:color="auto"/>
          </w:divBdr>
        </w:div>
        <w:div w:id="1799492886">
          <w:marLeft w:val="480"/>
          <w:marRight w:val="0"/>
          <w:marTop w:val="0"/>
          <w:marBottom w:val="0"/>
          <w:divBdr>
            <w:top w:val="none" w:sz="0" w:space="0" w:color="auto"/>
            <w:left w:val="none" w:sz="0" w:space="0" w:color="auto"/>
            <w:bottom w:val="none" w:sz="0" w:space="0" w:color="auto"/>
            <w:right w:val="none" w:sz="0" w:space="0" w:color="auto"/>
          </w:divBdr>
        </w:div>
        <w:div w:id="1869178449">
          <w:marLeft w:val="480"/>
          <w:marRight w:val="0"/>
          <w:marTop w:val="0"/>
          <w:marBottom w:val="0"/>
          <w:divBdr>
            <w:top w:val="none" w:sz="0" w:space="0" w:color="auto"/>
            <w:left w:val="none" w:sz="0" w:space="0" w:color="auto"/>
            <w:bottom w:val="none" w:sz="0" w:space="0" w:color="auto"/>
            <w:right w:val="none" w:sz="0" w:space="0" w:color="auto"/>
          </w:divBdr>
        </w:div>
        <w:div w:id="1466045391">
          <w:marLeft w:val="480"/>
          <w:marRight w:val="0"/>
          <w:marTop w:val="0"/>
          <w:marBottom w:val="0"/>
          <w:divBdr>
            <w:top w:val="none" w:sz="0" w:space="0" w:color="auto"/>
            <w:left w:val="none" w:sz="0" w:space="0" w:color="auto"/>
            <w:bottom w:val="none" w:sz="0" w:space="0" w:color="auto"/>
            <w:right w:val="none" w:sz="0" w:space="0" w:color="auto"/>
          </w:divBdr>
        </w:div>
        <w:div w:id="1984194742">
          <w:marLeft w:val="480"/>
          <w:marRight w:val="0"/>
          <w:marTop w:val="0"/>
          <w:marBottom w:val="0"/>
          <w:divBdr>
            <w:top w:val="none" w:sz="0" w:space="0" w:color="auto"/>
            <w:left w:val="none" w:sz="0" w:space="0" w:color="auto"/>
            <w:bottom w:val="none" w:sz="0" w:space="0" w:color="auto"/>
            <w:right w:val="none" w:sz="0" w:space="0" w:color="auto"/>
          </w:divBdr>
        </w:div>
        <w:div w:id="792362925">
          <w:marLeft w:val="480"/>
          <w:marRight w:val="0"/>
          <w:marTop w:val="0"/>
          <w:marBottom w:val="0"/>
          <w:divBdr>
            <w:top w:val="none" w:sz="0" w:space="0" w:color="auto"/>
            <w:left w:val="none" w:sz="0" w:space="0" w:color="auto"/>
            <w:bottom w:val="none" w:sz="0" w:space="0" w:color="auto"/>
            <w:right w:val="none" w:sz="0" w:space="0" w:color="auto"/>
          </w:divBdr>
        </w:div>
        <w:div w:id="1124737017">
          <w:marLeft w:val="480"/>
          <w:marRight w:val="0"/>
          <w:marTop w:val="0"/>
          <w:marBottom w:val="0"/>
          <w:divBdr>
            <w:top w:val="none" w:sz="0" w:space="0" w:color="auto"/>
            <w:left w:val="none" w:sz="0" w:space="0" w:color="auto"/>
            <w:bottom w:val="none" w:sz="0" w:space="0" w:color="auto"/>
            <w:right w:val="none" w:sz="0" w:space="0" w:color="auto"/>
          </w:divBdr>
        </w:div>
        <w:div w:id="863596034">
          <w:marLeft w:val="480"/>
          <w:marRight w:val="0"/>
          <w:marTop w:val="0"/>
          <w:marBottom w:val="0"/>
          <w:divBdr>
            <w:top w:val="none" w:sz="0" w:space="0" w:color="auto"/>
            <w:left w:val="none" w:sz="0" w:space="0" w:color="auto"/>
            <w:bottom w:val="none" w:sz="0" w:space="0" w:color="auto"/>
            <w:right w:val="none" w:sz="0" w:space="0" w:color="auto"/>
          </w:divBdr>
        </w:div>
        <w:div w:id="1803770049">
          <w:marLeft w:val="480"/>
          <w:marRight w:val="0"/>
          <w:marTop w:val="0"/>
          <w:marBottom w:val="0"/>
          <w:divBdr>
            <w:top w:val="none" w:sz="0" w:space="0" w:color="auto"/>
            <w:left w:val="none" w:sz="0" w:space="0" w:color="auto"/>
            <w:bottom w:val="none" w:sz="0" w:space="0" w:color="auto"/>
            <w:right w:val="none" w:sz="0" w:space="0" w:color="auto"/>
          </w:divBdr>
        </w:div>
        <w:div w:id="236522674">
          <w:marLeft w:val="480"/>
          <w:marRight w:val="0"/>
          <w:marTop w:val="0"/>
          <w:marBottom w:val="0"/>
          <w:divBdr>
            <w:top w:val="none" w:sz="0" w:space="0" w:color="auto"/>
            <w:left w:val="none" w:sz="0" w:space="0" w:color="auto"/>
            <w:bottom w:val="none" w:sz="0" w:space="0" w:color="auto"/>
            <w:right w:val="none" w:sz="0" w:space="0" w:color="auto"/>
          </w:divBdr>
        </w:div>
        <w:div w:id="179468419">
          <w:marLeft w:val="480"/>
          <w:marRight w:val="0"/>
          <w:marTop w:val="0"/>
          <w:marBottom w:val="0"/>
          <w:divBdr>
            <w:top w:val="none" w:sz="0" w:space="0" w:color="auto"/>
            <w:left w:val="none" w:sz="0" w:space="0" w:color="auto"/>
            <w:bottom w:val="none" w:sz="0" w:space="0" w:color="auto"/>
            <w:right w:val="none" w:sz="0" w:space="0" w:color="auto"/>
          </w:divBdr>
        </w:div>
        <w:div w:id="1546867945">
          <w:marLeft w:val="480"/>
          <w:marRight w:val="0"/>
          <w:marTop w:val="0"/>
          <w:marBottom w:val="0"/>
          <w:divBdr>
            <w:top w:val="none" w:sz="0" w:space="0" w:color="auto"/>
            <w:left w:val="none" w:sz="0" w:space="0" w:color="auto"/>
            <w:bottom w:val="none" w:sz="0" w:space="0" w:color="auto"/>
            <w:right w:val="none" w:sz="0" w:space="0" w:color="auto"/>
          </w:divBdr>
        </w:div>
        <w:div w:id="132214424">
          <w:marLeft w:val="480"/>
          <w:marRight w:val="0"/>
          <w:marTop w:val="0"/>
          <w:marBottom w:val="0"/>
          <w:divBdr>
            <w:top w:val="none" w:sz="0" w:space="0" w:color="auto"/>
            <w:left w:val="none" w:sz="0" w:space="0" w:color="auto"/>
            <w:bottom w:val="none" w:sz="0" w:space="0" w:color="auto"/>
            <w:right w:val="none" w:sz="0" w:space="0" w:color="auto"/>
          </w:divBdr>
        </w:div>
        <w:div w:id="1847404751">
          <w:marLeft w:val="480"/>
          <w:marRight w:val="0"/>
          <w:marTop w:val="0"/>
          <w:marBottom w:val="0"/>
          <w:divBdr>
            <w:top w:val="none" w:sz="0" w:space="0" w:color="auto"/>
            <w:left w:val="none" w:sz="0" w:space="0" w:color="auto"/>
            <w:bottom w:val="none" w:sz="0" w:space="0" w:color="auto"/>
            <w:right w:val="none" w:sz="0" w:space="0" w:color="auto"/>
          </w:divBdr>
        </w:div>
        <w:div w:id="596521031">
          <w:marLeft w:val="480"/>
          <w:marRight w:val="0"/>
          <w:marTop w:val="0"/>
          <w:marBottom w:val="0"/>
          <w:divBdr>
            <w:top w:val="none" w:sz="0" w:space="0" w:color="auto"/>
            <w:left w:val="none" w:sz="0" w:space="0" w:color="auto"/>
            <w:bottom w:val="none" w:sz="0" w:space="0" w:color="auto"/>
            <w:right w:val="none" w:sz="0" w:space="0" w:color="auto"/>
          </w:divBdr>
        </w:div>
        <w:div w:id="618990692">
          <w:marLeft w:val="480"/>
          <w:marRight w:val="0"/>
          <w:marTop w:val="0"/>
          <w:marBottom w:val="0"/>
          <w:divBdr>
            <w:top w:val="none" w:sz="0" w:space="0" w:color="auto"/>
            <w:left w:val="none" w:sz="0" w:space="0" w:color="auto"/>
            <w:bottom w:val="none" w:sz="0" w:space="0" w:color="auto"/>
            <w:right w:val="none" w:sz="0" w:space="0" w:color="auto"/>
          </w:divBdr>
        </w:div>
        <w:div w:id="1566531375">
          <w:marLeft w:val="480"/>
          <w:marRight w:val="0"/>
          <w:marTop w:val="0"/>
          <w:marBottom w:val="0"/>
          <w:divBdr>
            <w:top w:val="none" w:sz="0" w:space="0" w:color="auto"/>
            <w:left w:val="none" w:sz="0" w:space="0" w:color="auto"/>
            <w:bottom w:val="none" w:sz="0" w:space="0" w:color="auto"/>
            <w:right w:val="none" w:sz="0" w:space="0" w:color="auto"/>
          </w:divBdr>
        </w:div>
        <w:div w:id="724138594">
          <w:marLeft w:val="480"/>
          <w:marRight w:val="0"/>
          <w:marTop w:val="0"/>
          <w:marBottom w:val="0"/>
          <w:divBdr>
            <w:top w:val="none" w:sz="0" w:space="0" w:color="auto"/>
            <w:left w:val="none" w:sz="0" w:space="0" w:color="auto"/>
            <w:bottom w:val="none" w:sz="0" w:space="0" w:color="auto"/>
            <w:right w:val="none" w:sz="0" w:space="0" w:color="auto"/>
          </w:divBdr>
        </w:div>
        <w:div w:id="1050110705">
          <w:marLeft w:val="480"/>
          <w:marRight w:val="0"/>
          <w:marTop w:val="0"/>
          <w:marBottom w:val="0"/>
          <w:divBdr>
            <w:top w:val="none" w:sz="0" w:space="0" w:color="auto"/>
            <w:left w:val="none" w:sz="0" w:space="0" w:color="auto"/>
            <w:bottom w:val="none" w:sz="0" w:space="0" w:color="auto"/>
            <w:right w:val="none" w:sz="0" w:space="0" w:color="auto"/>
          </w:divBdr>
        </w:div>
        <w:div w:id="1510564960">
          <w:marLeft w:val="480"/>
          <w:marRight w:val="0"/>
          <w:marTop w:val="0"/>
          <w:marBottom w:val="0"/>
          <w:divBdr>
            <w:top w:val="none" w:sz="0" w:space="0" w:color="auto"/>
            <w:left w:val="none" w:sz="0" w:space="0" w:color="auto"/>
            <w:bottom w:val="none" w:sz="0" w:space="0" w:color="auto"/>
            <w:right w:val="none" w:sz="0" w:space="0" w:color="auto"/>
          </w:divBdr>
        </w:div>
        <w:div w:id="1607541466">
          <w:marLeft w:val="480"/>
          <w:marRight w:val="0"/>
          <w:marTop w:val="0"/>
          <w:marBottom w:val="0"/>
          <w:divBdr>
            <w:top w:val="none" w:sz="0" w:space="0" w:color="auto"/>
            <w:left w:val="none" w:sz="0" w:space="0" w:color="auto"/>
            <w:bottom w:val="none" w:sz="0" w:space="0" w:color="auto"/>
            <w:right w:val="none" w:sz="0" w:space="0" w:color="auto"/>
          </w:divBdr>
        </w:div>
        <w:div w:id="418451554">
          <w:marLeft w:val="480"/>
          <w:marRight w:val="0"/>
          <w:marTop w:val="0"/>
          <w:marBottom w:val="0"/>
          <w:divBdr>
            <w:top w:val="none" w:sz="0" w:space="0" w:color="auto"/>
            <w:left w:val="none" w:sz="0" w:space="0" w:color="auto"/>
            <w:bottom w:val="none" w:sz="0" w:space="0" w:color="auto"/>
            <w:right w:val="none" w:sz="0" w:space="0" w:color="auto"/>
          </w:divBdr>
        </w:div>
        <w:div w:id="234318442">
          <w:marLeft w:val="480"/>
          <w:marRight w:val="0"/>
          <w:marTop w:val="0"/>
          <w:marBottom w:val="0"/>
          <w:divBdr>
            <w:top w:val="none" w:sz="0" w:space="0" w:color="auto"/>
            <w:left w:val="none" w:sz="0" w:space="0" w:color="auto"/>
            <w:bottom w:val="none" w:sz="0" w:space="0" w:color="auto"/>
            <w:right w:val="none" w:sz="0" w:space="0" w:color="auto"/>
          </w:divBdr>
        </w:div>
        <w:div w:id="270821345">
          <w:marLeft w:val="480"/>
          <w:marRight w:val="0"/>
          <w:marTop w:val="0"/>
          <w:marBottom w:val="0"/>
          <w:divBdr>
            <w:top w:val="none" w:sz="0" w:space="0" w:color="auto"/>
            <w:left w:val="none" w:sz="0" w:space="0" w:color="auto"/>
            <w:bottom w:val="none" w:sz="0" w:space="0" w:color="auto"/>
            <w:right w:val="none" w:sz="0" w:space="0" w:color="auto"/>
          </w:divBdr>
        </w:div>
        <w:div w:id="1081175612">
          <w:marLeft w:val="480"/>
          <w:marRight w:val="0"/>
          <w:marTop w:val="0"/>
          <w:marBottom w:val="0"/>
          <w:divBdr>
            <w:top w:val="none" w:sz="0" w:space="0" w:color="auto"/>
            <w:left w:val="none" w:sz="0" w:space="0" w:color="auto"/>
            <w:bottom w:val="none" w:sz="0" w:space="0" w:color="auto"/>
            <w:right w:val="none" w:sz="0" w:space="0" w:color="auto"/>
          </w:divBdr>
        </w:div>
        <w:div w:id="352927893">
          <w:marLeft w:val="480"/>
          <w:marRight w:val="0"/>
          <w:marTop w:val="0"/>
          <w:marBottom w:val="0"/>
          <w:divBdr>
            <w:top w:val="none" w:sz="0" w:space="0" w:color="auto"/>
            <w:left w:val="none" w:sz="0" w:space="0" w:color="auto"/>
            <w:bottom w:val="none" w:sz="0" w:space="0" w:color="auto"/>
            <w:right w:val="none" w:sz="0" w:space="0" w:color="auto"/>
          </w:divBdr>
        </w:div>
        <w:div w:id="511533440">
          <w:marLeft w:val="480"/>
          <w:marRight w:val="0"/>
          <w:marTop w:val="0"/>
          <w:marBottom w:val="0"/>
          <w:divBdr>
            <w:top w:val="none" w:sz="0" w:space="0" w:color="auto"/>
            <w:left w:val="none" w:sz="0" w:space="0" w:color="auto"/>
            <w:bottom w:val="none" w:sz="0" w:space="0" w:color="auto"/>
            <w:right w:val="none" w:sz="0" w:space="0" w:color="auto"/>
          </w:divBdr>
        </w:div>
        <w:div w:id="592133284">
          <w:marLeft w:val="480"/>
          <w:marRight w:val="0"/>
          <w:marTop w:val="0"/>
          <w:marBottom w:val="0"/>
          <w:divBdr>
            <w:top w:val="none" w:sz="0" w:space="0" w:color="auto"/>
            <w:left w:val="none" w:sz="0" w:space="0" w:color="auto"/>
            <w:bottom w:val="none" w:sz="0" w:space="0" w:color="auto"/>
            <w:right w:val="none" w:sz="0" w:space="0" w:color="auto"/>
          </w:divBdr>
        </w:div>
        <w:div w:id="2105107604">
          <w:marLeft w:val="480"/>
          <w:marRight w:val="0"/>
          <w:marTop w:val="0"/>
          <w:marBottom w:val="0"/>
          <w:divBdr>
            <w:top w:val="none" w:sz="0" w:space="0" w:color="auto"/>
            <w:left w:val="none" w:sz="0" w:space="0" w:color="auto"/>
            <w:bottom w:val="none" w:sz="0" w:space="0" w:color="auto"/>
            <w:right w:val="none" w:sz="0" w:space="0" w:color="auto"/>
          </w:divBdr>
        </w:div>
        <w:div w:id="739643502">
          <w:marLeft w:val="480"/>
          <w:marRight w:val="0"/>
          <w:marTop w:val="0"/>
          <w:marBottom w:val="0"/>
          <w:divBdr>
            <w:top w:val="none" w:sz="0" w:space="0" w:color="auto"/>
            <w:left w:val="none" w:sz="0" w:space="0" w:color="auto"/>
            <w:bottom w:val="none" w:sz="0" w:space="0" w:color="auto"/>
            <w:right w:val="none" w:sz="0" w:space="0" w:color="auto"/>
          </w:divBdr>
        </w:div>
        <w:div w:id="1345471257">
          <w:marLeft w:val="480"/>
          <w:marRight w:val="0"/>
          <w:marTop w:val="0"/>
          <w:marBottom w:val="0"/>
          <w:divBdr>
            <w:top w:val="none" w:sz="0" w:space="0" w:color="auto"/>
            <w:left w:val="none" w:sz="0" w:space="0" w:color="auto"/>
            <w:bottom w:val="none" w:sz="0" w:space="0" w:color="auto"/>
            <w:right w:val="none" w:sz="0" w:space="0" w:color="auto"/>
          </w:divBdr>
        </w:div>
        <w:div w:id="1137651449">
          <w:marLeft w:val="480"/>
          <w:marRight w:val="0"/>
          <w:marTop w:val="0"/>
          <w:marBottom w:val="0"/>
          <w:divBdr>
            <w:top w:val="none" w:sz="0" w:space="0" w:color="auto"/>
            <w:left w:val="none" w:sz="0" w:space="0" w:color="auto"/>
            <w:bottom w:val="none" w:sz="0" w:space="0" w:color="auto"/>
            <w:right w:val="none" w:sz="0" w:space="0" w:color="auto"/>
          </w:divBdr>
        </w:div>
        <w:div w:id="158229894">
          <w:marLeft w:val="480"/>
          <w:marRight w:val="0"/>
          <w:marTop w:val="0"/>
          <w:marBottom w:val="0"/>
          <w:divBdr>
            <w:top w:val="none" w:sz="0" w:space="0" w:color="auto"/>
            <w:left w:val="none" w:sz="0" w:space="0" w:color="auto"/>
            <w:bottom w:val="none" w:sz="0" w:space="0" w:color="auto"/>
            <w:right w:val="none" w:sz="0" w:space="0" w:color="auto"/>
          </w:divBdr>
        </w:div>
        <w:div w:id="1764448849">
          <w:marLeft w:val="480"/>
          <w:marRight w:val="0"/>
          <w:marTop w:val="0"/>
          <w:marBottom w:val="0"/>
          <w:divBdr>
            <w:top w:val="none" w:sz="0" w:space="0" w:color="auto"/>
            <w:left w:val="none" w:sz="0" w:space="0" w:color="auto"/>
            <w:bottom w:val="none" w:sz="0" w:space="0" w:color="auto"/>
            <w:right w:val="none" w:sz="0" w:space="0" w:color="auto"/>
          </w:divBdr>
        </w:div>
        <w:div w:id="2134323089">
          <w:marLeft w:val="480"/>
          <w:marRight w:val="0"/>
          <w:marTop w:val="0"/>
          <w:marBottom w:val="0"/>
          <w:divBdr>
            <w:top w:val="none" w:sz="0" w:space="0" w:color="auto"/>
            <w:left w:val="none" w:sz="0" w:space="0" w:color="auto"/>
            <w:bottom w:val="none" w:sz="0" w:space="0" w:color="auto"/>
            <w:right w:val="none" w:sz="0" w:space="0" w:color="auto"/>
          </w:divBdr>
        </w:div>
        <w:div w:id="1508521162">
          <w:marLeft w:val="480"/>
          <w:marRight w:val="0"/>
          <w:marTop w:val="0"/>
          <w:marBottom w:val="0"/>
          <w:divBdr>
            <w:top w:val="none" w:sz="0" w:space="0" w:color="auto"/>
            <w:left w:val="none" w:sz="0" w:space="0" w:color="auto"/>
            <w:bottom w:val="none" w:sz="0" w:space="0" w:color="auto"/>
            <w:right w:val="none" w:sz="0" w:space="0" w:color="auto"/>
          </w:divBdr>
        </w:div>
        <w:div w:id="1315185762">
          <w:marLeft w:val="480"/>
          <w:marRight w:val="0"/>
          <w:marTop w:val="0"/>
          <w:marBottom w:val="0"/>
          <w:divBdr>
            <w:top w:val="none" w:sz="0" w:space="0" w:color="auto"/>
            <w:left w:val="none" w:sz="0" w:space="0" w:color="auto"/>
            <w:bottom w:val="none" w:sz="0" w:space="0" w:color="auto"/>
            <w:right w:val="none" w:sz="0" w:space="0" w:color="auto"/>
          </w:divBdr>
        </w:div>
        <w:div w:id="1154301348">
          <w:marLeft w:val="480"/>
          <w:marRight w:val="0"/>
          <w:marTop w:val="0"/>
          <w:marBottom w:val="0"/>
          <w:divBdr>
            <w:top w:val="none" w:sz="0" w:space="0" w:color="auto"/>
            <w:left w:val="none" w:sz="0" w:space="0" w:color="auto"/>
            <w:bottom w:val="none" w:sz="0" w:space="0" w:color="auto"/>
            <w:right w:val="none" w:sz="0" w:space="0" w:color="auto"/>
          </w:divBdr>
        </w:div>
        <w:div w:id="1672874065">
          <w:marLeft w:val="480"/>
          <w:marRight w:val="0"/>
          <w:marTop w:val="0"/>
          <w:marBottom w:val="0"/>
          <w:divBdr>
            <w:top w:val="none" w:sz="0" w:space="0" w:color="auto"/>
            <w:left w:val="none" w:sz="0" w:space="0" w:color="auto"/>
            <w:bottom w:val="none" w:sz="0" w:space="0" w:color="auto"/>
            <w:right w:val="none" w:sz="0" w:space="0" w:color="auto"/>
          </w:divBdr>
        </w:div>
        <w:div w:id="126315301">
          <w:marLeft w:val="480"/>
          <w:marRight w:val="0"/>
          <w:marTop w:val="0"/>
          <w:marBottom w:val="0"/>
          <w:divBdr>
            <w:top w:val="none" w:sz="0" w:space="0" w:color="auto"/>
            <w:left w:val="none" w:sz="0" w:space="0" w:color="auto"/>
            <w:bottom w:val="none" w:sz="0" w:space="0" w:color="auto"/>
            <w:right w:val="none" w:sz="0" w:space="0" w:color="auto"/>
          </w:divBdr>
        </w:div>
        <w:div w:id="234708818">
          <w:marLeft w:val="480"/>
          <w:marRight w:val="0"/>
          <w:marTop w:val="0"/>
          <w:marBottom w:val="0"/>
          <w:divBdr>
            <w:top w:val="none" w:sz="0" w:space="0" w:color="auto"/>
            <w:left w:val="none" w:sz="0" w:space="0" w:color="auto"/>
            <w:bottom w:val="none" w:sz="0" w:space="0" w:color="auto"/>
            <w:right w:val="none" w:sz="0" w:space="0" w:color="auto"/>
          </w:divBdr>
        </w:div>
        <w:div w:id="1627853171">
          <w:marLeft w:val="480"/>
          <w:marRight w:val="0"/>
          <w:marTop w:val="0"/>
          <w:marBottom w:val="0"/>
          <w:divBdr>
            <w:top w:val="none" w:sz="0" w:space="0" w:color="auto"/>
            <w:left w:val="none" w:sz="0" w:space="0" w:color="auto"/>
            <w:bottom w:val="none" w:sz="0" w:space="0" w:color="auto"/>
            <w:right w:val="none" w:sz="0" w:space="0" w:color="auto"/>
          </w:divBdr>
        </w:div>
      </w:divsChild>
    </w:div>
    <w:div w:id="1958903676">
      <w:bodyDiv w:val="1"/>
      <w:marLeft w:val="0"/>
      <w:marRight w:val="0"/>
      <w:marTop w:val="0"/>
      <w:marBottom w:val="0"/>
      <w:divBdr>
        <w:top w:val="none" w:sz="0" w:space="0" w:color="auto"/>
        <w:left w:val="none" w:sz="0" w:space="0" w:color="auto"/>
        <w:bottom w:val="none" w:sz="0" w:space="0" w:color="auto"/>
        <w:right w:val="none" w:sz="0" w:space="0" w:color="auto"/>
      </w:divBdr>
    </w:div>
    <w:div w:id="1959799316">
      <w:bodyDiv w:val="1"/>
      <w:marLeft w:val="0"/>
      <w:marRight w:val="0"/>
      <w:marTop w:val="0"/>
      <w:marBottom w:val="0"/>
      <w:divBdr>
        <w:top w:val="none" w:sz="0" w:space="0" w:color="auto"/>
        <w:left w:val="none" w:sz="0" w:space="0" w:color="auto"/>
        <w:bottom w:val="none" w:sz="0" w:space="0" w:color="auto"/>
        <w:right w:val="none" w:sz="0" w:space="0" w:color="auto"/>
      </w:divBdr>
    </w:div>
    <w:div w:id="1962376441">
      <w:bodyDiv w:val="1"/>
      <w:marLeft w:val="0"/>
      <w:marRight w:val="0"/>
      <w:marTop w:val="0"/>
      <w:marBottom w:val="0"/>
      <w:divBdr>
        <w:top w:val="none" w:sz="0" w:space="0" w:color="auto"/>
        <w:left w:val="none" w:sz="0" w:space="0" w:color="auto"/>
        <w:bottom w:val="none" w:sz="0" w:space="0" w:color="auto"/>
        <w:right w:val="none" w:sz="0" w:space="0" w:color="auto"/>
      </w:divBdr>
    </w:div>
    <w:div w:id="1964069014">
      <w:bodyDiv w:val="1"/>
      <w:marLeft w:val="0"/>
      <w:marRight w:val="0"/>
      <w:marTop w:val="0"/>
      <w:marBottom w:val="0"/>
      <w:divBdr>
        <w:top w:val="none" w:sz="0" w:space="0" w:color="auto"/>
        <w:left w:val="none" w:sz="0" w:space="0" w:color="auto"/>
        <w:bottom w:val="none" w:sz="0" w:space="0" w:color="auto"/>
        <w:right w:val="none" w:sz="0" w:space="0" w:color="auto"/>
      </w:divBdr>
    </w:div>
    <w:div w:id="1966932825">
      <w:bodyDiv w:val="1"/>
      <w:marLeft w:val="0"/>
      <w:marRight w:val="0"/>
      <w:marTop w:val="0"/>
      <w:marBottom w:val="0"/>
      <w:divBdr>
        <w:top w:val="none" w:sz="0" w:space="0" w:color="auto"/>
        <w:left w:val="none" w:sz="0" w:space="0" w:color="auto"/>
        <w:bottom w:val="none" w:sz="0" w:space="0" w:color="auto"/>
        <w:right w:val="none" w:sz="0" w:space="0" w:color="auto"/>
      </w:divBdr>
    </w:div>
    <w:div w:id="1968848130">
      <w:bodyDiv w:val="1"/>
      <w:marLeft w:val="0"/>
      <w:marRight w:val="0"/>
      <w:marTop w:val="0"/>
      <w:marBottom w:val="0"/>
      <w:divBdr>
        <w:top w:val="none" w:sz="0" w:space="0" w:color="auto"/>
        <w:left w:val="none" w:sz="0" w:space="0" w:color="auto"/>
        <w:bottom w:val="none" w:sz="0" w:space="0" w:color="auto"/>
        <w:right w:val="none" w:sz="0" w:space="0" w:color="auto"/>
      </w:divBdr>
    </w:div>
    <w:div w:id="1970044717">
      <w:bodyDiv w:val="1"/>
      <w:marLeft w:val="0"/>
      <w:marRight w:val="0"/>
      <w:marTop w:val="0"/>
      <w:marBottom w:val="0"/>
      <w:divBdr>
        <w:top w:val="none" w:sz="0" w:space="0" w:color="auto"/>
        <w:left w:val="none" w:sz="0" w:space="0" w:color="auto"/>
        <w:bottom w:val="none" w:sz="0" w:space="0" w:color="auto"/>
        <w:right w:val="none" w:sz="0" w:space="0" w:color="auto"/>
      </w:divBdr>
    </w:div>
    <w:div w:id="1972518287">
      <w:bodyDiv w:val="1"/>
      <w:marLeft w:val="0"/>
      <w:marRight w:val="0"/>
      <w:marTop w:val="0"/>
      <w:marBottom w:val="0"/>
      <w:divBdr>
        <w:top w:val="none" w:sz="0" w:space="0" w:color="auto"/>
        <w:left w:val="none" w:sz="0" w:space="0" w:color="auto"/>
        <w:bottom w:val="none" w:sz="0" w:space="0" w:color="auto"/>
        <w:right w:val="none" w:sz="0" w:space="0" w:color="auto"/>
      </w:divBdr>
    </w:div>
    <w:div w:id="1973560888">
      <w:bodyDiv w:val="1"/>
      <w:marLeft w:val="0"/>
      <w:marRight w:val="0"/>
      <w:marTop w:val="0"/>
      <w:marBottom w:val="0"/>
      <w:divBdr>
        <w:top w:val="none" w:sz="0" w:space="0" w:color="auto"/>
        <w:left w:val="none" w:sz="0" w:space="0" w:color="auto"/>
        <w:bottom w:val="none" w:sz="0" w:space="0" w:color="auto"/>
        <w:right w:val="none" w:sz="0" w:space="0" w:color="auto"/>
      </w:divBdr>
      <w:divsChild>
        <w:div w:id="693845654">
          <w:marLeft w:val="480"/>
          <w:marRight w:val="0"/>
          <w:marTop w:val="0"/>
          <w:marBottom w:val="0"/>
          <w:divBdr>
            <w:top w:val="none" w:sz="0" w:space="0" w:color="auto"/>
            <w:left w:val="none" w:sz="0" w:space="0" w:color="auto"/>
            <w:bottom w:val="none" w:sz="0" w:space="0" w:color="auto"/>
            <w:right w:val="none" w:sz="0" w:space="0" w:color="auto"/>
          </w:divBdr>
        </w:div>
        <w:div w:id="147090948">
          <w:marLeft w:val="480"/>
          <w:marRight w:val="0"/>
          <w:marTop w:val="0"/>
          <w:marBottom w:val="0"/>
          <w:divBdr>
            <w:top w:val="none" w:sz="0" w:space="0" w:color="auto"/>
            <w:left w:val="none" w:sz="0" w:space="0" w:color="auto"/>
            <w:bottom w:val="none" w:sz="0" w:space="0" w:color="auto"/>
            <w:right w:val="none" w:sz="0" w:space="0" w:color="auto"/>
          </w:divBdr>
        </w:div>
        <w:div w:id="756945054">
          <w:marLeft w:val="480"/>
          <w:marRight w:val="0"/>
          <w:marTop w:val="0"/>
          <w:marBottom w:val="0"/>
          <w:divBdr>
            <w:top w:val="none" w:sz="0" w:space="0" w:color="auto"/>
            <w:left w:val="none" w:sz="0" w:space="0" w:color="auto"/>
            <w:bottom w:val="none" w:sz="0" w:space="0" w:color="auto"/>
            <w:right w:val="none" w:sz="0" w:space="0" w:color="auto"/>
          </w:divBdr>
        </w:div>
        <w:div w:id="64111003">
          <w:marLeft w:val="480"/>
          <w:marRight w:val="0"/>
          <w:marTop w:val="0"/>
          <w:marBottom w:val="0"/>
          <w:divBdr>
            <w:top w:val="none" w:sz="0" w:space="0" w:color="auto"/>
            <w:left w:val="none" w:sz="0" w:space="0" w:color="auto"/>
            <w:bottom w:val="none" w:sz="0" w:space="0" w:color="auto"/>
            <w:right w:val="none" w:sz="0" w:space="0" w:color="auto"/>
          </w:divBdr>
        </w:div>
        <w:div w:id="2029520112">
          <w:marLeft w:val="480"/>
          <w:marRight w:val="0"/>
          <w:marTop w:val="0"/>
          <w:marBottom w:val="0"/>
          <w:divBdr>
            <w:top w:val="none" w:sz="0" w:space="0" w:color="auto"/>
            <w:left w:val="none" w:sz="0" w:space="0" w:color="auto"/>
            <w:bottom w:val="none" w:sz="0" w:space="0" w:color="auto"/>
            <w:right w:val="none" w:sz="0" w:space="0" w:color="auto"/>
          </w:divBdr>
        </w:div>
        <w:div w:id="2132049748">
          <w:marLeft w:val="480"/>
          <w:marRight w:val="0"/>
          <w:marTop w:val="0"/>
          <w:marBottom w:val="0"/>
          <w:divBdr>
            <w:top w:val="none" w:sz="0" w:space="0" w:color="auto"/>
            <w:left w:val="none" w:sz="0" w:space="0" w:color="auto"/>
            <w:bottom w:val="none" w:sz="0" w:space="0" w:color="auto"/>
            <w:right w:val="none" w:sz="0" w:space="0" w:color="auto"/>
          </w:divBdr>
        </w:div>
        <w:div w:id="1671249450">
          <w:marLeft w:val="480"/>
          <w:marRight w:val="0"/>
          <w:marTop w:val="0"/>
          <w:marBottom w:val="0"/>
          <w:divBdr>
            <w:top w:val="none" w:sz="0" w:space="0" w:color="auto"/>
            <w:left w:val="none" w:sz="0" w:space="0" w:color="auto"/>
            <w:bottom w:val="none" w:sz="0" w:space="0" w:color="auto"/>
            <w:right w:val="none" w:sz="0" w:space="0" w:color="auto"/>
          </w:divBdr>
        </w:div>
        <w:div w:id="1759792124">
          <w:marLeft w:val="480"/>
          <w:marRight w:val="0"/>
          <w:marTop w:val="0"/>
          <w:marBottom w:val="0"/>
          <w:divBdr>
            <w:top w:val="none" w:sz="0" w:space="0" w:color="auto"/>
            <w:left w:val="none" w:sz="0" w:space="0" w:color="auto"/>
            <w:bottom w:val="none" w:sz="0" w:space="0" w:color="auto"/>
            <w:right w:val="none" w:sz="0" w:space="0" w:color="auto"/>
          </w:divBdr>
        </w:div>
        <w:div w:id="296835538">
          <w:marLeft w:val="480"/>
          <w:marRight w:val="0"/>
          <w:marTop w:val="0"/>
          <w:marBottom w:val="0"/>
          <w:divBdr>
            <w:top w:val="none" w:sz="0" w:space="0" w:color="auto"/>
            <w:left w:val="none" w:sz="0" w:space="0" w:color="auto"/>
            <w:bottom w:val="none" w:sz="0" w:space="0" w:color="auto"/>
            <w:right w:val="none" w:sz="0" w:space="0" w:color="auto"/>
          </w:divBdr>
        </w:div>
        <w:div w:id="1947150154">
          <w:marLeft w:val="480"/>
          <w:marRight w:val="0"/>
          <w:marTop w:val="0"/>
          <w:marBottom w:val="0"/>
          <w:divBdr>
            <w:top w:val="none" w:sz="0" w:space="0" w:color="auto"/>
            <w:left w:val="none" w:sz="0" w:space="0" w:color="auto"/>
            <w:bottom w:val="none" w:sz="0" w:space="0" w:color="auto"/>
            <w:right w:val="none" w:sz="0" w:space="0" w:color="auto"/>
          </w:divBdr>
        </w:div>
        <w:div w:id="1505587034">
          <w:marLeft w:val="480"/>
          <w:marRight w:val="0"/>
          <w:marTop w:val="0"/>
          <w:marBottom w:val="0"/>
          <w:divBdr>
            <w:top w:val="none" w:sz="0" w:space="0" w:color="auto"/>
            <w:left w:val="none" w:sz="0" w:space="0" w:color="auto"/>
            <w:bottom w:val="none" w:sz="0" w:space="0" w:color="auto"/>
            <w:right w:val="none" w:sz="0" w:space="0" w:color="auto"/>
          </w:divBdr>
        </w:div>
        <w:div w:id="1931573235">
          <w:marLeft w:val="480"/>
          <w:marRight w:val="0"/>
          <w:marTop w:val="0"/>
          <w:marBottom w:val="0"/>
          <w:divBdr>
            <w:top w:val="none" w:sz="0" w:space="0" w:color="auto"/>
            <w:left w:val="none" w:sz="0" w:space="0" w:color="auto"/>
            <w:bottom w:val="none" w:sz="0" w:space="0" w:color="auto"/>
            <w:right w:val="none" w:sz="0" w:space="0" w:color="auto"/>
          </w:divBdr>
        </w:div>
        <w:div w:id="1408386424">
          <w:marLeft w:val="480"/>
          <w:marRight w:val="0"/>
          <w:marTop w:val="0"/>
          <w:marBottom w:val="0"/>
          <w:divBdr>
            <w:top w:val="none" w:sz="0" w:space="0" w:color="auto"/>
            <w:left w:val="none" w:sz="0" w:space="0" w:color="auto"/>
            <w:bottom w:val="none" w:sz="0" w:space="0" w:color="auto"/>
            <w:right w:val="none" w:sz="0" w:space="0" w:color="auto"/>
          </w:divBdr>
        </w:div>
        <w:div w:id="863053621">
          <w:marLeft w:val="480"/>
          <w:marRight w:val="0"/>
          <w:marTop w:val="0"/>
          <w:marBottom w:val="0"/>
          <w:divBdr>
            <w:top w:val="none" w:sz="0" w:space="0" w:color="auto"/>
            <w:left w:val="none" w:sz="0" w:space="0" w:color="auto"/>
            <w:bottom w:val="none" w:sz="0" w:space="0" w:color="auto"/>
            <w:right w:val="none" w:sz="0" w:space="0" w:color="auto"/>
          </w:divBdr>
        </w:div>
        <w:div w:id="758907268">
          <w:marLeft w:val="480"/>
          <w:marRight w:val="0"/>
          <w:marTop w:val="0"/>
          <w:marBottom w:val="0"/>
          <w:divBdr>
            <w:top w:val="none" w:sz="0" w:space="0" w:color="auto"/>
            <w:left w:val="none" w:sz="0" w:space="0" w:color="auto"/>
            <w:bottom w:val="none" w:sz="0" w:space="0" w:color="auto"/>
            <w:right w:val="none" w:sz="0" w:space="0" w:color="auto"/>
          </w:divBdr>
        </w:div>
        <w:div w:id="1008680693">
          <w:marLeft w:val="480"/>
          <w:marRight w:val="0"/>
          <w:marTop w:val="0"/>
          <w:marBottom w:val="0"/>
          <w:divBdr>
            <w:top w:val="none" w:sz="0" w:space="0" w:color="auto"/>
            <w:left w:val="none" w:sz="0" w:space="0" w:color="auto"/>
            <w:bottom w:val="none" w:sz="0" w:space="0" w:color="auto"/>
            <w:right w:val="none" w:sz="0" w:space="0" w:color="auto"/>
          </w:divBdr>
        </w:div>
        <w:div w:id="1540778531">
          <w:marLeft w:val="480"/>
          <w:marRight w:val="0"/>
          <w:marTop w:val="0"/>
          <w:marBottom w:val="0"/>
          <w:divBdr>
            <w:top w:val="none" w:sz="0" w:space="0" w:color="auto"/>
            <w:left w:val="none" w:sz="0" w:space="0" w:color="auto"/>
            <w:bottom w:val="none" w:sz="0" w:space="0" w:color="auto"/>
            <w:right w:val="none" w:sz="0" w:space="0" w:color="auto"/>
          </w:divBdr>
        </w:div>
        <w:div w:id="1870557705">
          <w:marLeft w:val="480"/>
          <w:marRight w:val="0"/>
          <w:marTop w:val="0"/>
          <w:marBottom w:val="0"/>
          <w:divBdr>
            <w:top w:val="none" w:sz="0" w:space="0" w:color="auto"/>
            <w:left w:val="none" w:sz="0" w:space="0" w:color="auto"/>
            <w:bottom w:val="none" w:sz="0" w:space="0" w:color="auto"/>
            <w:right w:val="none" w:sz="0" w:space="0" w:color="auto"/>
          </w:divBdr>
        </w:div>
        <w:div w:id="1773739526">
          <w:marLeft w:val="480"/>
          <w:marRight w:val="0"/>
          <w:marTop w:val="0"/>
          <w:marBottom w:val="0"/>
          <w:divBdr>
            <w:top w:val="none" w:sz="0" w:space="0" w:color="auto"/>
            <w:left w:val="none" w:sz="0" w:space="0" w:color="auto"/>
            <w:bottom w:val="none" w:sz="0" w:space="0" w:color="auto"/>
            <w:right w:val="none" w:sz="0" w:space="0" w:color="auto"/>
          </w:divBdr>
        </w:div>
        <w:div w:id="1589463667">
          <w:marLeft w:val="480"/>
          <w:marRight w:val="0"/>
          <w:marTop w:val="0"/>
          <w:marBottom w:val="0"/>
          <w:divBdr>
            <w:top w:val="none" w:sz="0" w:space="0" w:color="auto"/>
            <w:left w:val="none" w:sz="0" w:space="0" w:color="auto"/>
            <w:bottom w:val="none" w:sz="0" w:space="0" w:color="auto"/>
            <w:right w:val="none" w:sz="0" w:space="0" w:color="auto"/>
          </w:divBdr>
        </w:div>
        <w:div w:id="688876935">
          <w:marLeft w:val="480"/>
          <w:marRight w:val="0"/>
          <w:marTop w:val="0"/>
          <w:marBottom w:val="0"/>
          <w:divBdr>
            <w:top w:val="none" w:sz="0" w:space="0" w:color="auto"/>
            <w:left w:val="none" w:sz="0" w:space="0" w:color="auto"/>
            <w:bottom w:val="none" w:sz="0" w:space="0" w:color="auto"/>
            <w:right w:val="none" w:sz="0" w:space="0" w:color="auto"/>
          </w:divBdr>
        </w:div>
        <w:div w:id="2031181769">
          <w:marLeft w:val="480"/>
          <w:marRight w:val="0"/>
          <w:marTop w:val="0"/>
          <w:marBottom w:val="0"/>
          <w:divBdr>
            <w:top w:val="none" w:sz="0" w:space="0" w:color="auto"/>
            <w:left w:val="none" w:sz="0" w:space="0" w:color="auto"/>
            <w:bottom w:val="none" w:sz="0" w:space="0" w:color="auto"/>
            <w:right w:val="none" w:sz="0" w:space="0" w:color="auto"/>
          </w:divBdr>
        </w:div>
        <w:div w:id="1496216037">
          <w:marLeft w:val="480"/>
          <w:marRight w:val="0"/>
          <w:marTop w:val="0"/>
          <w:marBottom w:val="0"/>
          <w:divBdr>
            <w:top w:val="none" w:sz="0" w:space="0" w:color="auto"/>
            <w:left w:val="none" w:sz="0" w:space="0" w:color="auto"/>
            <w:bottom w:val="none" w:sz="0" w:space="0" w:color="auto"/>
            <w:right w:val="none" w:sz="0" w:space="0" w:color="auto"/>
          </w:divBdr>
        </w:div>
        <w:div w:id="2059668818">
          <w:marLeft w:val="480"/>
          <w:marRight w:val="0"/>
          <w:marTop w:val="0"/>
          <w:marBottom w:val="0"/>
          <w:divBdr>
            <w:top w:val="none" w:sz="0" w:space="0" w:color="auto"/>
            <w:left w:val="none" w:sz="0" w:space="0" w:color="auto"/>
            <w:bottom w:val="none" w:sz="0" w:space="0" w:color="auto"/>
            <w:right w:val="none" w:sz="0" w:space="0" w:color="auto"/>
          </w:divBdr>
        </w:div>
        <w:div w:id="48649005">
          <w:marLeft w:val="480"/>
          <w:marRight w:val="0"/>
          <w:marTop w:val="0"/>
          <w:marBottom w:val="0"/>
          <w:divBdr>
            <w:top w:val="none" w:sz="0" w:space="0" w:color="auto"/>
            <w:left w:val="none" w:sz="0" w:space="0" w:color="auto"/>
            <w:bottom w:val="none" w:sz="0" w:space="0" w:color="auto"/>
            <w:right w:val="none" w:sz="0" w:space="0" w:color="auto"/>
          </w:divBdr>
        </w:div>
        <w:div w:id="172034762">
          <w:marLeft w:val="480"/>
          <w:marRight w:val="0"/>
          <w:marTop w:val="0"/>
          <w:marBottom w:val="0"/>
          <w:divBdr>
            <w:top w:val="none" w:sz="0" w:space="0" w:color="auto"/>
            <w:left w:val="none" w:sz="0" w:space="0" w:color="auto"/>
            <w:bottom w:val="none" w:sz="0" w:space="0" w:color="auto"/>
            <w:right w:val="none" w:sz="0" w:space="0" w:color="auto"/>
          </w:divBdr>
        </w:div>
        <w:div w:id="2053772590">
          <w:marLeft w:val="480"/>
          <w:marRight w:val="0"/>
          <w:marTop w:val="0"/>
          <w:marBottom w:val="0"/>
          <w:divBdr>
            <w:top w:val="none" w:sz="0" w:space="0" w:color="auto"/>
            <w:left w:val="none" w:sz="0" w:space="0" w:color="auto"/>
            <w:bottom w:val="none" w:sz="0" w:space="0" w:color="auto"/>
            <w:right w:val="none" w:sz="0" w:space="0" w:color="auto"/>
          </w:divBdr>
        </w:div>
        <w:div w:id="114569027">
          <w:marLeft w:val="480"/>
          <w:marRight w:val="0"/>
          <w:marTop w:val="0"/>
          <w:marBottom w:val="0"/>
          <w:divBdr>
            <w:top w:val="none" w:sz="0" w:space="0" w:color="auto"/>
            <w:left w:val="none" w:sz="0" w:space="0" w:color="auto"/>
            <w:bottom w:val="none" w:sz="0" w:space="0" w:color="auto"/>
            <w:right w:val="none" w:sz="0" w:space="0" w:color="auto"/>
          </w:divBdr>
        </w:div>
        <w:div w:id="947541814">
          <w:marLeft w:val="480"/>
          <w:marRight w:val="0"/>
          <w:marTop w:val="0"/>
          <w:marBottom w:val="0"/>
          <w:divBdr>
            <w:top w:val="none" w:sz="0" w:space="0" w:color="auto"/>
            <w:left w:val="none" w:sz="0" w:space="0" w:color="auto"/>
            <w:bottom w:val="none" w:sz="0" w:space="0" w:color="auto"/>
            <w:right w:val="none" w:sz="0" w:space="0" w:color="auto"/>
          </w:divBdr>
        </w:div>
        <w:div w:id="1392079394">
          <w:marLeft w:val="480"/>
          <w:marRight w:val="0"/>
          <w:marTop w:val="0"/>
          <w:marBottom w:val="0"/>
          <w:divBdr>
            <w:top w:val="none" w:sz="0" w:space="0" w:color="auto"/>
            <w:left w:val="none" w:sz="0" w:space="0" w:color="auto"/>
            <w:bottom w:val="none" w:sz="0" w:space="0" w:color="auto"/>
            <w:right w:val="none" w:sz="0" w:space="0" w:color="auto"/>
          </w:divBdr>
        </w:div>
        <w:div w:id="804540462">
          <w:marLeft w:val="480"/>
          <w:marRight w:val="0"/>
          <w:marTop w:val="0"/>
          <w:marBottom w:val="0"/>
          <w:divBdr>
            <w:top w:val="none" w:sz="0" w:space="0" w:color="auto"/>
            <w:left w:val="none" w:sz="0" w:space="0" w:color="auto"/>
            <w:bottom w:val="none" w:sz="0" w:space="0" w:color="auto"/>
            <w:right w:val="none" w:sz="0" w:space="0" w:color="auto"/>
          </w:divBdr>
        </w:div>
        <w:div w:id="473330350">
          <w:marLeft w:val="480"/>
          <w:marRight w:val="0"/>
          <w:marTop w:val="0"/>
          <w:marBottom w:val="0"/>
          <w:divBdr>
            <w:top w:val="none" w:sz="0" w:space="0" w:color="auto"/>
            <w:left w:val="none" w:sz="0" w:space="0" w:color="auto"/>
            <w:bottom w:val="none" w:sz="0" w:space="0" w:color="auto"/>
            <w:right w:val="none" w:sz="0" w:space="0" w:color="auto"/>
          </w:divBdr>
        </w:div>
        <w:div w:id="626089851">
          <w:marLeft w:val="480"/>
          <w:marRight w:val="0"/>
          <w:marTop w:val="0"/>
          <w:marBottom w:val="0"/>
          <w:divBdr>
            <w:top w:val="none" w:sz="0" w:space="0" w:color="auto"/>
            <w:left w:val="none" w:sz="0" w:space="0" w:color="auto"/>
            <w:bottom w:val="none" w:sz="0" w:space="0" w:color="auto"/>
            <w:right w:val="none" w:sz="0" w:space="0" w:color="auto"/>
          </w:divBdr>
        </w:div>
        <w:div w:id="408231108">
          <w:marLeft w:val="480"/>
          <w:marRight w:val="0"/>
          <w:marTop w:val="0"/>
          <w:marBottom w:val="0"/>
          <w:divBdr>
            <w:top w:val="none" w:sz="0" w:space="0" w:color="auto"/>
            <w:left w:val="none" w:sz="0" w:space="0" w:color="auto"/>
            <w:bottom w:val="none" w:sz="0" w:space="0" w:color="auto"/>
            <w:right w:val="none" w:sz="0" w:space="0" w:color="auto"/>
          </w:divBdr>
        </w:div>
        <w:div w:id="757823030">
          <w:marLeft w:val="480"/>
          <w:marRight w:val="0"/>
          <w:marTop w:val="0"/>
          <w:marBottom w:val="0"/>
          <w:divBdr>
            <w:top w:val="none" w:sz="0" w:space="0" w:color="auto"/>
            <w:left w:val="none" w:sz="0" w:space="0" w:color="auto"/>
            <w:bottom w:val="none" w:sz="0" w:space="0" w:color="auto"/>
            <w:right w:val="none" w:sz="0" w:space="0" w:color="auto"/>
          </w:divBdr>
        </w:div>
        <w:div w:id="428936005">
          <w:marLeft w:val="480"/>
          <w:marRight w:val="0"/>
          <w:marTop w:val="0"/>
          <w:marBottom w:val="0"/>
          <w:divBdr>
            <w:top w:val="none" w:sz="0" w:space="0" w:color="auto"/>
            <w:left w:val="none" w:sz="0" w:space="0" w:color="auto"/>
            <w:bottom w:val="none" w:sz="0" w:space="0" w:color="auto"/>
            <w:right w:val="none" w:sz="0" w:space="0" w:color="auto"/>
          </w:divBdr>
        </w:div>
        <w:div w:id="1548298442">
          <w:marLeft w:val="480"/>
          <w:marRight w:val="0"/>
          <w:marTop w:val="0"/>
          <w:marBottom w:val="0"/>
          <w:divBdr>
            <w:top w:val="none" w:sz="0" w:space="0" w:color="auto"/>
            <w:left w:val="none" w:sz="0" w:space="0" w:color="auto"/>
            <w:bottom w:val="none" w:sz="0" w:space="0" w:color="auto"/>
            <w:right w:val="none" w:sz="0" w:space="0" w:color="auto"/>
          </w:divBdr>
        </w:div>
        <w:div w:id="1595359246">
          <w:marLeft w:val="480"/>
          <w:marRight w:val="0"/>
          <w:marTop w:val="0"/>
          <w:marBottom w:val="0"/>
          <w:divBdr>
            <w:top w:val="none" w:sz="0" w:space="0" w:color="auto"/>
            <w:left w:val="none" w:sz="0" w:space="0" w:color="auto"/>
            <w:bottom w:val="none" w:sz="0" w:space="0" w:color="auto"/>
            <w:right w:val="none" w:sz="0" w:space="0" w:color="auto"/>
          </w:divBdr>
        </w:div>
        <w:div w:id="74402764">
          <w:marLeft w:val="480"/>
          <w:marRight w:val="0"/>
          <w:marTop w:val="0"/>
          <w:marBottom w:val="0"/>
          <w:divBdr>
            <w:top w:val="none" w:sz="0" w:space="0" w:color="auto"/>
            <w:left w:val="none" w:sz="0" w:space="0" w:color="auto"/>
            <w:bottom w:val="none" w:sz="0" w:space="0" w:color="auto"/>
            <w:right w:val="none" w:sz="0" w:space="0" w:color="auto"/>
          </w:divBdr>
        </w:div>
        <w:div w:id="1619340456">
          <w:marLeft w:val="480"/>
          <w:marRight w:val="0"/>
          <w:marTop w:val="0"/>
          <w:marBottom w:val="0"/>
          <w:divBdr>
            <w:top w:val="none" w:sz="0" w:space="0" w:color="auto"/>
            <w:left w:val="none" w:sz="0" w:space="0" w:color="auto"/>
            <w:bottom w:val="none" w:sz="0" w:space="0" w:color="auto"/>
            <w:right w:val="none" w:sz="0" w:space="0" w:color="auto"/>
          </w:divBdr>
        </w:div>
        <w:div w:id="1094934258">
          <w:marLeft w:val="480"/>
          <w:marRight w:val="0"/>
          <w:marTop w:val="0"/>
          <w:marBottom w:val="0"/>
          <w:divBdr>
            <w:top w:val="none" w:sz="0" w:space="0" w:color="auto"/>
            <w:left w:val="none" w:sz="0" w:space="0" w:color="auto"/>
            <w:bottom w:val="none" w:sz="0" w:space="0" w:color="auto"/>
            <w:right w:val="none" w:sz="0" w:space="0" w:color="auto"/>
          </w:divBdr>
        </w:div>
        <w:div w:id="161698338">
          <w:marLeft w:val="480"/>
          <w:marRight w:val="0"/>
          <w:marTop w:val="0"/>
          <w:marBottom w:val="0"/>
          <w:divBdr>
            <w:top w:val="none" w:sz="0" w:space="0" w:color="auto"/>
            <w:left w:val="none" w:sz="0" w:space="0" w:color="auto"/>
            <w:bottom w:val="none" w:sz="0" w:space="0" w:color="auto"/>
            <w:right w:val="none" w:sz="0" w:space="0" w:color="auto"/>
          </w:divBdr>
        </w:div>
        <w:div w:id="264312039">
          <w:marLeft w:val="480"/>
          <w:marRight w:val="0"/>
          <w:marTop w:val="0"/>
          <w:marBottom w:val="0"/>
          <w:divBdr>
            <w:top w:val="none" w:sz="0" w:space="0" w:color="auto"/>
            <w:left w:val="none" w:sz="0" w:space="0" w:color="auto"/>
            <w:bottom w:val="none" w:sz="0" w:space="0" w:color="auto"/>
            <w:right w:val="none" w:sz="0" w:space="0" w:color="auto"/>
          </w:divBdr>
        </w:div>
      </w:divsChild>
    </w:div>
    <w:div w:id="1976333499">
      <w:bodyDiv w:val="1"/>
      <w:marLeft w:val="0"/>
      <w:marRight w:val="0"/>
      <w:marTop w:val="0"/>
      <w:marBottom w:val="0"/>
      <w:divBdr>
        <w:top w:val="none" w:sz="0" w:space="0" w:color="auto"/>
        <w:left w:val="none" w:sz="0" w:space="0" w:color="auto"/>
        <w:bottom w:val="none" w:sz="0" w:space="0" w:color="auto"/>
        <w:right w:val="none" w:sz="0" w:space="0" w:color="auto"/>
      </w:divBdr>
    </w:div>
    <w:div w:id="1976640699">
      <w:bodyDiv w:val="1"/>
      <w:marLeft w:val="0"/>
      <w:marRight w:val="0"/>
      <w:marTop w:val="0"/>
      <w:marBottom w:val="0"/>
      <w:divBdr>
        <w:top w:val="none" w:sz="0" w:space="0" w:color="auto"/>
        <w:left w:val="none" w:sz="0" w:space="0" w:color="auto"/>
        <w:bottom w:val="none" w:sz="0" w:space="0" w:color="auto"/>
        <w:right w:val="none" w:sz="0" w:space="0" w:color="auto"/>
      </w:divBdr>
      <w:divsChild>
        <w:div w:id="928807157">
          <w:marLeft w:val="480"/>
          <w:marRight w:val="0"/>
          <w:marTop w:val="0"/>
          <w:marBottom w:val="0"/>
          <w:divBdr>
            <w:top w:val="none" w:sz="0" w:space="0" w:color="auto"/>
            <w:left w:val="none" w:sz="0" w:space="0" w:color="auto"/>
            <w:bottom w:val="none" w:sz="0" w:space="0" w:color="auto"/>
            <w:right w:val="none" w:sz="0" w:space="0" w:color="auto"/>
          </w:divBdr>
        </w:div>
        <w:div w:id="199783488">
          <w:marLeft w:val="480"/>
          <w:marRight w:val="0"/>
          <w:marTop w:val="0"/>
          <w:marBottom w:val="0"/>
          <w:divBdr>
            <w:top w:val="none" w:sz="0" w:space="0" w:color="auto"/>
            <w:left w:val="none" w:sz="0" w:space="0" w:color="auto"/>
            <w:bottom w:val="none" w:sz="0" w:space="0" w:color="auto"/>
            <w:right w:val="none" w:sz="0" w:space="0" w:color="auto"/>
          </w:divBdr>
        </w:div>
        <w:div w:id="1545408802">
          <w:marLeft w:val="480"/>
          <w:marRight w:val="0"/>
          <w:marTop w:val="0"/>
          <w:marBottom w:val="0"/>
          <w:divBdr>
            <w:top w:val="none" w:sz="0" w:space="0" w:color="auto"/>
            <w:left w:val="none" w:sz="0" w:space="0" w:color="auto"/>
            <w:bottom w:val="none" w:sz="0" w:space="0" w:color="auto"/>
            <w:right w:val="none" w:sz="0" w:space="0" w:color="auto"/>
          </w:divBdr>
        </w:div>
        <w:div w:id="1120689571">
          <w:marLeft w:val="480"/>
          <w:marRight w:val="0"/>
          <w:marTop w:val="0"/>
          <w:marBottom w:val="0"/>
          <w:divBdr>
            <w:top w:val="none" w:sz="0" w:space="0" w:color="auto"/>
            <w:left w:val="none" w:sz="0" w:space="0" w:color="auto"/>
            <w:bottom w:val="none" w:sz="0" w:space="0" w:color="auto"/>
            <w:right w:val="none" w:sz="0" w:space="0" w:color="auto"/>
          </w:divBdr>
        </w:div>
        <w:div w:id="1431200774">
          <w:marLeft w:val="480"/>
          <w:marRight w:val="0"/>
          <w:marTop w:val="0"/>
          <w:marBottom w:val="0"/>
          <w:divBdr>
            <w:top w:val="none" w:sz="0" w:space="0" w:color="auto"/>
            <w:left w:val="none" w:sz="0" w:space="0" w:color="auto"/>
            <w:bottom w:val="none" w:sz="0" w:space="0" w:color="auto"/>
            <w:right w:val="none" w:sz="0" w:space="0" w:color="auto"/>
          </w:divBdr>
        </w:div>
        <w:div w:id="1304773556">
          <w:marLeft w:val="480"/>
          <w:marRight w:val="0"/>
          <w:marTop w:val="0"/>
          <w:marBottom w:val="0"/>
          <w:divBdr>
            <w:top w:val="none" w:sz="0" w:space="0" w:color="auto"/>
            <w:left w:val="none" w:sz="0" w:space="0" w:color="auto"/>
            <w:bottom w:val="none" w:sz="0" w:space="0" w:color="auto"/>
            <w:right w:val="none" w:sz="0" w:space="0" w:color="auto"/>
          </w:divBdr>
        </w:div>
        <w:div w:id="2121366430">
          <w:marLeft w:val="480"/>
          <w:marRight w:val="0"/>
          <w:marTop w:val="0"/>
          <w:marBottom w:val="0"/>
          <w:divBdr>
            <w:top w:val="none" w:sz="0" w:space="0" w:color="auto"/>
            <w:left w:val="none" w:sz="0" w:space="0" w:color="auto"/>
            <w:bottom w:val="none" w:sz="0" w:space="0" w:color="auto"/>
            <w:right w:val="none" w:sz="0" w:space="0" w:color="auto"/>
          </w:divBdr>
        </w:div>
        <w:div w:id="42411086">
          <w:marLeft w:val="480"/>
          <w:marRight w:val="0"/>
          <w:marTop w:val="0"/>
          <w:marBottom w:val="0"/>
          <w:divBdr>
            <w:top w:val="none" w:sz="0" w:space="0" w:color="auto"/>
            <w:left w:val="none" w:sz="0" w:space="0" w:color="auto"/>
            <w:bottom w:val="none" w:sz="0" w:space="0" w:color="auto"/>
            <w:right w:val="none" w:sz="0" w:space="0" w:color="auto"/>
          </w:divBdr>
        </w:div>
        <w:div w:id="1781149295">
          <w:marLeft w:val="480"/>
          <w:marRight w:val="0"/>
          <w:marTop w:val="0"/>
          <w:marBottom w:val="0"/>
          <w:divBdr>
            <w:top w:val="none" w:sz="0" w:space="0" w:color="auto"/>
            <w:left w:val="none" w:sz="0" w:space="0" w:color="auto"/>
            <w:bottom w:val="none" w:sz="0" w:space="0" w:color="auto"/>
            <w:right w:val="none" w:sz="0" w:space="0" w:color="auto"/>
          </w:divBdr>
        </w:div>
        <w:div w:id="2033189146">
          <w:marLeft w:val="480"/>
          <w:marRight w:val="0"/>
          <w:marTop w:val="0"/>
          <w:marBottom w:val="0"/>
          <w:divBdr>
            <w:top w:val="none" w:sz="0" w:space="0" w:color="auto"/>
            <w:left w:val="none" w:sz="0" w:space="0" w:color="auto"/>
            <w:bottom w:val="none" w:sz="0" w:space="0" w:color="auto"/>
            <w:right w:val="none" w:sz="0" w:space="0" w:color="auto"/>
          </w:divBdr>
        </w:div>
        <w:div w:id="1549143808">
          <w:marLeft w:val="480"/>
          <w:marRight w:val="0"/>
          <w:marTop w:val="0"/>
          <w:marBottom w:val="0"/>
          <w:divBdr>
            <w:top w:val="none" w:sz="0" w:space="0" w:color="auto"/>
            <w:left w:val="none" w:sz="0" w:space="0" w:color="auto"/>
            <w:bottom w:val="none" w:sz="0" w:space="0" w:color="auto"/>
            <w:right w:val="none" w:sz="0" w:space="0" w:color="auto"/>
          </w:divBdr>
        </w:div>
        <w:div w:id="2114132529">
          <w:marLeft w:val="480"/>
          <w:marRight w:val="0"/>
          <w:marTop w:val="0"/>
          <w:marBottom w:val="0"/>
          <w:divBdr>
            <w:top w:val="none" w:sz="0" w:space="0" w:color="auto"/>
            <w:left w:val="none" w:sz="0" w:space="0" w:color="auto"/>
            <w:bottom w:val="none" w:sz="0" w:space="0" w:color="auto"/>
            <w:right w:val="none" w:sz="0" w:space="0" w:color="auto"/>
          </w:divBdr>
        </w:div>
        <w:div w:id="1706785342">
          <w:marLeft w:val="480"/>
          <w:marRight w:val="0"/>
          <w:marTop w:val="0"/>
          <w:marBottom w:val="0"/>
          <w:divBdr>
            <w:top w:val="none" w:sz="0" w:space="0" w:color="auto"/>
            <w:left w:val="none" w:sz="0" w:space="0" w:color="auto"/>
            <w:bottom w:val="none" w:sz="0" w:space="0" w:color="auto"/>
            <w:right w:val="none" w:sz="0" w:space="0" w:color="auto"/>
          </w:divBdr>
        </w:div>
        <w:div w:id="1384523397">
          <w:marLeft w:val="480"/>
          <w:marRight w:val="0"/>
          <w:marTop w:val="0"/>
          <w:marBottom w:val="0"/>
          <w:divBdr>
            <w:top w:val="none" w:sz="0" w:space="0" w:color="auto"/>
            <w:left w:val="none" w:sz="0" w:space="0" w:color="auto"/>
            <w:bottom w:val="none" w:sz="0" w:space="0" w:color="auto"/>
            <w:right w:val="none" w:sz="0" w:space="0" w:color="auto"/>
          </w:divBdr>
        </w:div>
        <w:div w:id="1437672927">
          <w:marLeft w:val="480"/>
          <w:marRight w:val="0"/>
          <w:marTop w:val="0"/>
          <w:marBottom w:val="0"/>
          <w:divBdr>
            <w:top w:val="none" w:sz="0" w:space="0" w:color="auto"/>
            <w:left w:val="none" w:sz="0" w:space="0" w:color="auto"/>
            <w:bottom w:val="none" w:sz="0" w:space="0" w:color="auto"/>
            <w:right w:val="none" w:sz="0" w:space="0" w:color="auto"/>
          </w:divBdr>
        </w:div>
        <w:div w:id="1734811483">
          <w:marLeft w:val="480"/>
          <w:marRight w:val="0"/>
          <w:marTop w:val="0"/>
          <w:marBottom w:val="0"/>
          <w:divBdr>
            <w:top w:val="none" w:sz="0" w:space="0" w:color="auto"/>
            <w:left w:val="none" w:sz="0" w:space="0" w:color="auto"/>
            <w:bottom w:val="none" w:sz="0" w:space="0" w:color="auto"/>
            <w:right w:val="none" w:sz="0" w:space="0" w:color="auto"/>
          </w:divBdr>
        </w:div>
        <w:div w:id="94908053">
          <w:marLeft w:val="480"/>
          <w:marRight w:val="0"/>
          <w:marTop w:val="0"/>
          <w:marBottom w:val="0"/>
          <w:divBdr>
            <w:top w:val="none" w:sz="0" w:space="0" w:color="auto"/>
            <w:left w:val="none" w:sz="0" w:space="0" w:color="auto"/>
            <w:bottom w:val="none" w:sz="0" w:space="0" w:color="auto"/>
            <w:right w:val="none" w:sz="0" w:space="0" w:color="auto"/>
          </w:divBdr>
        </w:div>
        <w:div w:id="760182187">
          <w:marLeft w:val="480"/>
          <w:marRight w:val="0"/>
          <w:marTop w:val="0"/>
          <w:marBottom w:val="0"/>
          <w:divBdr>
            <w:top w:val="none" w:sz="0" w:space="0" w:color="auto"/>
            <w:left w:val="none" w:sz="0" w:space="0" w:color="auto"/>
            <w:bottom w:val="none" w:sz="0" w:space="0" w:color="auto"/>
            <w:right w:val="none" w:sz="0" w:space="0" w:color="auto"/>
          </w:divBdr>
        </w:div>
        <w:div w:id="1177233122">
          <w:marLeft w:val="480"/>
          <w:marRight w:val="0"/>
          <w:marTop w:val="0"/>
          <w:marBottom w:val="0"/>
          <w:divBdr>
            <w:top w:val="none" w:sz="0" w:space="0" w:color="auto"/>
            <w:left w:val="none" w:sz="0" w:space="0" w:color="auto"/>
            <w:bottom w:val="none" w:sz="0" w:space="0" w:color="auto"/>
            <w:right w:val="none" w:sz="0" w:space="0" w:color="auto"/>
          </w:divBdr>
        </w:div>
        <w:div w:id="1146970689">
          <w:marLeft w:val="480"/>
          <w:marRight w:val="0"/>
          <w:marTop w:val="0"/>
          <w:marBottom w:val="0"/>
          <w:divBdr>
            <w:top w:val="none" w:sz="0" w:space="0" w:color="auto"/>
            <w:left w:val="none" w:sz="0" w:space="0" w:color="auto"/>
            <w:bottom w:val="none" w:sz="0" w:space="0" w:color="auto"/>
            <w:right w:val="none" w:sz="0" w:space="0" w:color="auto"/>
          </w:divBdr>
        </w:div>
        <w:div w:id="1926919055">
          <w:marLeft w:val="480"/>
          <w:marRight w:val="0"/>
          <w:marTop w:val="0"/>
          <w:marBottom w:val="0"/>
          <w:divBdr>
            <w:top w:val="none" w:sz="0" w:space="0" w:color="auto"/>
            <w:left w:val="none" w:sz="0" w:space="0" w:color="auto"/>
            <w:bottom w:val="none" w:sz="0" w:space="0" w:color="auto"/>
            <w:right w:val="none" w:sz="0" w:space="0" w:color="auto"/>
          </w:divBdr>
        </w:div>
        <w:div w:id="1413971722">
          <w:marLeft w:val="480"/>
          <w:marRight w:val="0"/>
          <w:marTop w:val="0"/>
          <w:marBottom w:val="0"/>
          <w:divBdr>
            <w:top w:val="none" w:sz="0" w:space="0" w:color="auto"/>
            <w:left w:val="none" w:sz="0" w:space="0" w:color="auto"/>
            <w:bottom w:val="none" w:sz="0" w:space="0" w:color="auto"/>
            <w:right w:val="none" w:sz="0" w:space="0" w:color="auto"/>
          </w:divBdr>
        </w:div>
        <w:div w:id="1639796056">
          <w:marLeft w:val="480"/>
          <w:marRight w:val="0"/>
          <w:marTop w:val="0"/>
          <w:marBottom w:val="0"/>
          <w:divBdr>
            <w:top w:val="none" w:sz="0" w:space="0" w:color="auto"/>
            <w:left w:val="none" w:sz="0" w:space="0" w:color="auto"/>
            <w:bottom w:val="none" w:sz="0" w:space="0" w:color="auto"/>
            <w:right w:val="none" w:sz="0" w:space="0" w:color="auto"/>
          </w:divBdr>
        </w:div>
        <w:div w:id="1297838425">
          <w:marLeft w:val="480"/>
          <w:marRight w:val="0"/>
          <w:marTop w:val="0"/>
          <w:marBottom w:val="0"/>
          <w:divBdr>
            <w:top w:val="none" w:sz="0" w:space="0" w:color="auto"/>
            <w:left w:val="none" w:sz="0" w:space="0" w:color="auto"/>
            <w:bottom w:val="none" w:sz="0" w:space="0" w:color="auto"/>
            <w:right w:val="none" w:sz="0" w:space="0" w:color="auto"/>
          </w:divBdr>
        </w:div>
        <w:div w:id="287472008">
          <w:marLeft w:val="480"/>
          <w:marRight w:val="0"/>
          <w:marTop w:val="0"/>
          <w:marBottom w:val="0"/>
          <w:divBdr>
            <w:top w:val="none" w:sz="0" w:space="0" w:color="auto"/>
            <w:left w:val="none" w:sz="0" w:space="0" w:color="auto"/>
            <w:bottom w:val="none" w:sz="0" w:space="0" w:color="auto"/>
            <w:right w:val="none" w:sz="0" w:space="0" w:color="auto"/>
          </w:divBdr>
        </w:div>
        <w:div w:id="1954750422">
          <w:marLeft w:val="480"/>
          <w:marRight w:val="0"/>
          <w:marTop w:val="0"/>
          <w:marBottom w:val="0"/>
          <w:divBdr>
            <w:top w:val="none" w:sz="0" w:space="0" w:color="auto"/>
            <w:left w:val="none" w:sz="0" w:space="0" w:color="auto"/>
            <w:bottom w:val="none" w:sz="0" w:space="0" w:color="auto"/>
            <w:right w:val="none" w:sz="0" w:space="0" w:color="auto"/>
          </w:divBdr>
        </w:div>
        <w:div w:id="1982954968">
          <w:marLeft w:val="480"/>
          <w:marRight w:val="0"/>
          <w:marTop w:val="0"/>
          <w:marBottom w:val="0"/>
          <w:divBdr>
            <w:top w:val="none" w:sz="0" w:space="0" w:color="auto"/>
            <w:left w:val="none" w:sz="0" w:space="0" w:color="auto"/>
            <w:bottom w:val="none" w:sz="0" w:space="0" w:color="auto"/>
            <w:right w:val="none" w:sz="0" w:space="0" w:color="auto"/>
          </w:divBdr>
        </w:div>
        <w:div w:id="89930622">
          <w:marLeft w:val="480"/>
          <w:marRight w:val="0"/>
          <w:marTop w:val="0"/>
          <w:marBottom w:val="0"/>
          <w:divBdr>
            <w:top w:val="none" w:sz="0" w:space="0" w:color="auto"/>
            <w:left w:val="none" w:sz="0" w:space="0" w:color="auto"/>
            <w:bottom w:val="none" w:sz="0" w:space="0" w:color="auto"/>
            <w:right w:val="none" w:sz="0" w:space="0" w:color="auto"/>
          </w:divBdr>
        </w:div>
        <w:div w:id="1931305458">
          <w:marLeft w:val="480"/>
          <w:marRight w:val="0"/>
          <w:marTop w:val="0"/>
          <w:marBottom w:val="0"/>
          <w:divBdr>
            <w:top w:val="none" w:sz="0" w:space="0" w:color="auto"/>
            <w:left w:val="none" w:sz="0" w:space="0" w:color="auto"/>
            <w:bottom w:val="none" w:sz="0" w:space="0" w:color="auto"/>
            <w:right w:val="none" w:sz="0" w:space="0" w:color="auto"/>
          </w:divBdr>
        </w:div>
        <w:div w:id="636305788">
          <w:marLeft w:val="480"/>
          <w:marRight w:val="0"/>
          <w:marTop w:val="0"/>
          <w:marBottom w:val="0"/>
          <w:divBdr>
            <w:top w:val="none" w:sz="0" w:space="0" w:color="auto"/>
            <w:left w:val="none" w:sz="0" w:space="0" w:color="auto"/>
            <w:bottom w:val="none" w:sz="0" w:space="0" w:color="auto"/>
            <w:right w:val="none" w:sz="0" w:space="0" w:color="auto"/>
          </w:divBdr>
        </w:div>
        <w:div w:id="1200240477">
          <w:marLeft w:val="480"/>
          <w:marRight w:val="0"/>
          <w:marTop w:val="0"/>
          <w:marBottom w:val="0"/>
          <w:divBdr>
            <w:top w:val="none" w:sz="0" w:space="0" w:color="auto"/>
            <w:left w:val="none" w:sz="0" w:space="0" w:color="auto"/>
            <w:bottom w:val="none" w:sz="0" w:space="0" w:color="auto"/>
            <w:right w:val="none" w:sz="0" w:space="0" w:color="auto"/>
          </w:divBdr>
        </w:div>
        <w:div w:id="2001763441">
          <w:marLeft w:val="480"/>
          <w:marRight w:val="0"/>
          <w:marTop w:val="0"/>
          <w:marBottom w:val="0"/>
          <w:divBdr>
            <w:top w:val="none" w:sz="0" w:space="0" w:color="auto"/>
            <w:left w:val="none" w:sz="0" w:space="0" w:color="auto"/>
            <w:bottom w:val="none" w:sz="0" w:space="0" w:color="auto"/>
            <w:right w:val="none" w:sz="0" w:space="0" w:color="auto"/>
          </w:divBdr>
        </w:div>
        <w:div w:id="534274972">
          <w:marLeft w:val="480"/>
          <w:marRight w:val="0"/>
          <w:marTop w:val="0"/>
          <w:marBottom w:val="0"/>
          <w:divBdr>
            <w:top w:val="none" w:sz="0" w:space="0" w:color="auto"/>
            <w:left w:val="none" w:sz="0" w:space="0" w:color="auto"/>
            <w:bottom w:val="none" w:sz="0" w:space="0" w:color="auto"/>
            <w:right w:val="none" w:sz="0" w:space="0" w:color="auto"/>
          </w:divBdr>
        </w:div>
        <w:div w:id="2067607350">
          <w:marLeft w:val="480"/>
          <w:marRight w:val="0"/>
          <w:marTop w:val="0"/>
          <w:marBottom w:val="0"/>
          <w:divBdr>
            <w:top w:val="none" w:sz="0" w:space="0" w:color="auto"/>
            <w:left w:val="none" w:sz="0" w:space="0" w:color="auto"/>
            <w:bottom w:val="none" w:sz="0" w:space="0" w:color="auto"/>
            <w:right w:val="none" w:sz="0" w:space="0" w:color="auto"/>
          </w:divBdr>
        </w:div>
        <w:div w:id="1261256909">
          <w:marLeft w:val="480"/>
          <w:marRight w:val="0"/>
          <w:marTop w:val="0"/>
          <w:marBottom w:val="0"/>
          <w:divBdr>
            <w:top w:val="none" w:sz="0" w:space="0" w:color="auto"/>
            <w:left w:val="none" w:sz="0" w:space="0" w:color="auto"/>
            <w:bottom w:val="none" w:sz="0" w:space="0" w:color="auto"/>
            <w:right w:val="none" w:sz="0" w:space="0" w:color="auto"/>
          </w:divBdr>
        </w:div>
        <w:div w:id="257905262">
          <w:marLeft w:val="480"/>
          <w:marRight w:val="0"/>
          <w:marTop w:val="0"/>
          <w:marBottom w:val="0"/>
          <w:divBdr>
            <w:top w:val="none" w:sz="0" w:space="0" w:color="auto"/>
            <w:left w:val="none" w:sz="0" w:space="0" w:color="auto"/>
            <w:bottom w:val="none" w:sz="0" w:space="0" w:color="auto"/>
            <w:right w:val="none" w:sz="0" w:space="0" w:color="auto"/>
          </w:divBdr>
        </w:div>
        <w:div w:id="1944073718">
          <w:marLeft w:val="480"/>
          <w:marRight w:val="0"/>
          <w:marTop w:val="0"/>
          <w:marBottom w:val="0"/>
          <w:divBdr>
            <w:top w:val="none" w:sz="0" w:space="0" w:color="auto"/>
            <w:left w:val="none" w:sz="0" w:space="0" w:color="auto"/>
            <w:bottom w:val="none" w:sz="0" w:space="0" w:color="auto"/>
            <w:right w:val="none" w:sz="0" w:space="0" w:color="auto"/>
          </w:divBdr>
        </w:div>
        <w:div w:id="987779916">
          <w:marLeft w:val="480"/>
          <w:marRight w:val="0"/>
          <w:marTop w:val="0"/>
          <w:marBottom w:val="0"/>
          <w:divBdr>
            <w:top w:val="none" w:sz="0" w:space="0" w:color="auto"/>
            <w:left w:val="none" w:sz="0" w:space="0" w:color="auto"/>
            <w:bottom w:val="none" w:sz="0" w:space="0" w:color="auto"/>
            <w:right w:val="none" w:sz="0" w:space="0" w:color="auto"/>
          </w:divBdr>
        </w:div>
        <w:div w:id="553078855">
          <w:marLeft w:val="480"/>
          <w:marRight w:val="0"/>
          <w:marTop w:val="0"/>
          <w:marBottom w:val="0"/>
          <w:divBdr>
            <w:top w:val="none" w:sz="0" w:space="0" w:color="auto"/>
            <w:left w:val="none" w:sz="0" w:space="0" w:color="auto"/>
            <w:bottom w:val="none" w:sz="0" w:space="0" w:color="auto"/>
            <w:right w:val="none" w:sz="0" w:space="0" w:color="auto"/>
          </w:divBdr>
        </w:div>
        <w:div w:id="1465655529">
          <w:marLeft w:val="480"/>
          <w:marRight w:val="0"/>
          <w:marTop w:val="0"/>
          <w:marBottom w:val="0"/>
          <w:divBdr>
            <w:top w:val="none" w:sz="0" w:space="0" w:color="auto"/>
            <w:left w:val="none" w:sz="0" w:space="0" w:color="auto"/>
            <w:bottom w:val="none" w:sz="0" w:space="0" w:color="auto"/>
            <w:right w:val="none" w:sz="0" w:space="0" w:color="auto"/>
          </w:divBdr>
        </w:div>
        <w:div w:id="592973425">
          <w:marLeft w:val="480"/>
          <w:marRight w:val="0"/>
          <w:marTop w:val="0"/>
          <w:marBottom w:val="0"/>
          <w:divBdr>
            <w:top w:val="none" w:sz="0" w:space="0" w:color="auto"/>
            <w:left w:val="none" w:sz="0" w:space="0" w:color="auto"/>
            <w:bottom w:val="none" w:sz="0" w:space="0" w:color="auto"/>
            <w:right w:val="none" w:sz="0" w:space="0" w:color="auto"/>
          </w:divBdr>
        </w:div>
        <w:div w:id="122314996">
          <w:marLeft w:val="480"/>
          <w:marRight w:val="0"/>
          <w:marTop w:val="0"/>
          <w:marBottom w:val="0"/>
          <w:divBdr>
            <w:top w:val="none" w:sz="0" w:space="0" w:color="auto"/>
            <w:left w:val="none" w:sz="0" w:space="0" w:color="auto"/>
            <w:bottom w:val="none" w:sz="0" w:space="0" w:color="auto"/>
            <w:right w:val="none" w:sz="0" w:space="0" w:color="auto"/>
          </w:divBdr>
        </w:div>
        <w:div w:id="527259643">
          <w:marLeft w:val="480"/>
          <w:marRight w:val="0"/>
          <w:marTop w:val="0"/>
          <w:marBottom w:val="0"/>
          <w:divBdr>
            <w:top w:val="none" w:sz="0" w:space="0" w:color="auto"/>
            <w:left w:val="none" w:sz="0" w:space="0" w:color="auto"/>
            <w:bottom w:val="none" w:sz="0" w:space="0" w:color="auto"/>
            <w:right w:val="none" w:sz="0" w:space="0" w:color="auto"/>
          </w:divBdr>
        </w:div>
        <w:div w:id="1396321505">
          <w:marLeft w:val="480"/>
          <w:marRight w:val="0"/>
          <w:marTop w:val="0"/>
          <w:marBottom w:val="0"/>
          <w:divBdr>
            <w:top w:val="none" w:sz="0" w:space="0" w:color="auto"/>
            <w:left w:val="none" w:sz="0" w:space="0" w:color="auto"/>
            <w:bottom w:val="none" w:sz="0" w:space="0" w:color="auto"/>
            <w:right w:val="none" w:sz="0" w:space="0" w:color="auto"/>
          </w:divBdr>
        </w:div>
        <w:div w:id="1300112636">
          <w:marLeft w:val="480"/>
          <w:marRight w:val="0"/>
          <w:marTop w:val="0"/>
          <w:marBottom w:val="0"/>
          <w:divBdr>
            <w:top w:val="none" w:sz="0" w:space="0" w:color="auto"/>
            <w:left w:val="none" w:sz="0" w:space="0" w:color="auto"/>
            <w:bottom w:val="none" w:sz="0" w:space="0" w:color="auto"/>
            <w:right w:val="none" w:sz="0" w:space="0" w:color="auto"/>
          </w:divBdr>
        </w:div>
        <w:div w:id="1775587204">
          <w:marLeft w:val="480"/>
          <w:marRight w:val="0"/>
          <w:marTop w:val="0"/>
          <w:marBottom w:val="0"/>
          <w:divBdr>
            <w:top w:val="none" w:sz="0" w:space="0" w:color="auto"/>
            <w:left w:val="none" w:sz="0" w:space="0" w:color="auto"/>
            <w:bottom w:val="none" w:sz="0" w:space="0" w:color="auto"/>
            <w:right w:val="none" w:sz="0" w:space="0" w:color="auto"/>
          </w:divBdr>
        </w:div>
        <w:div w:id="448201810">
          <w:marLeft w:val="480"/>
          <w:marRight w:val="0"/>
          <w:marTop w:val="0"/>
          <w:marBottom w:val="0"/>
          <w:divBdr>
            <w:top w:val="none" w:sz="0" w:space="0" w:color="auto"/>
            <w:left w:val="none" w:sz="0" w:space="0" w:color="auto"/>
            <w:bottom w:val="none" w:sz="0" w:space="0" w:color="auto"/>
            <w:right w:val="none" w:sz="0" w:space="0" w:color="auto"/>
          </w:divBdr>
        </w:div>
        <w:div w:id="1057435402">
          <w:marLeft w:val="480"/>
          <w:marRight w:val="0"/>
          <w:marTop w:val="0"/>
          <w:marBottom w:val="0"/>
          <w:divBdr>
            <w:top w:val="none" w:sz="0" w:space="0" w:color="auto"/>
            <w:left w:val="none" w:sz="0" w:space="0" w:color="auto"/>
            <w:bottom w:val="none" w:sz="0" w:space="0" w:color="auto"/>
            <w:right w:val="none" w:sz="0" w:space="0" w:color="auto"/>
          </w:divBdr>
        </w:div>
        <w:div w:id="670060259">
          <w:marLeft w:val="480"/>
          <w:marRight w:val="0"/>
          <w:marTop w:val="0"/>
          <w:marBottom w:val="0"/>
          <w:divBdr>
            <w:top w:val="none" w:sz="0" w:space="0" w:color="auto"/>
            <w:left w:val="none" w:sz="0" w:space="0" w:color="auto"/>
            <w:bottom w:val="none" w:sz="0" w:space="0" w:color="auto"/>
            <w:right w:val="none" w:sz="0" w:space="0" w:color="auto"/>
          </w:divBdr>
        </w:div>
      </w:divsChild>
    </w:div>
    <w:div w:id="1977368883">
      <w:bodyDiv w:val="1"/>
      <w:marLeft w:val="0"/>
      <w:marRight w:val="0"/>
      <w:marTop w:val="0"/>
      <w:marBottom w:val="0"/>
      <w:divBdr>
        <w:top w:val="none" w:sz="0" w:space="0" w:color="auto"/>
        <w:left w:val="none" w:sz="0" w:space="0" w:color="auto"/>
        <w:bottom w:val="none" w:sz="0" w:space="0" w:color="auto"/>
        <w:right w:val="none" w:sz="0" w:space="0" w:color="auto"/>
      </w:divBdr>
      <w:divsChild>
        <w:div w:id="855075596">
          <w:marLeft w:val="480"/>
          <w:marRight w:val="0"/>
          <w:marTop w:val="0"/>
          <w:marBottom w:val="0"/>
          <w:divBdr>
            <w:top w:val="none" w:sz="0" w:space="0" w:color="auto"/>
            <w:left w:val="none" w:sz="0" w:space="0" w:color="auto"/>
            <w:bottom w:val="none" w:sz="0" w:space="0" w:color="auto"/>
            <w:right w:val="none" w:sz="0" w:space="0" w:color="auto"/>
          </w:divBdr>
        </w:div>
        <w:div w:id="1146245983">
          <w:marLeft w:val="480"/>
          <w:marRight w:val="0"/>
          <w:marTop w:val="0"/>
          <w:marBottom w:val="0"/>
          <w:divBdr>
            <w:top w:val="none" w:sz="0" w:space="0" w:color="auto"/>
            <w:left w:val="none" w:sz="0" w:space="0" w:color="auto"/>
            <w:bottom w:val="none" w:sz="0" w:space="0" w:color="auto"/>
            <w:right w:val="none" w:sz="0" w:space="0" w:color="auto"/>
          </w:divBdr>
        </w:div>
        <w:div w:id="144442423">
          <w:marLeft w:val="480"/>
          <w:marRight w:val="0"/>
          <w:marTop w:val="0"/>
          <w:marBottom w:val="0"/>
          <w:divBdr>
            <w:top w:val="none" w:sz="0" w:space="0" w:color="auto"/>
            <w:left w:val="none" w:sz="0" w:space="0" w:color="auto"/>
            <w:bottom w:val="none" w:sz="0" w:space="0" w:color="auto"/>
            <w:right w:val="none" w:sz="0" w:space="0" w:color="auto"/>
          </w:divBdr>
        </w:div>
        <w:div w:id="980891340">
          <w:marLeft w:val="480"/>
          <w:marRight w:val="0"/>
          <w:marTop w:val="0"/>
          <w:marBottom w:val="0"/>
          <w:divBdr>
            <w:top w:val="none" w:sz="0" w:space="0" w:color="auto"/>
            <w:left w:val="none" w:sz="0" w:space="0" w:color="auto"/>
            <w:bottom w:val="none" w:sz="0" w:space="0" w:color="auto"/>
            <w:right w:val="none" w:sz="0" w:space="0" w:color="auto"/>
          </w:divBdr>
        </w:div>
        <w:div w:id="1441684017">
          <w:marLeft w:val="480"/>
          <w:marRight w:val="0"/>
          <w:marTop w:val="0"/>
          <w:marBottom w:val="0"/>
          <w:divBdr>
            <w:top w:val="none" w:sz="0" w:space="0" w:color="auto"/>
            <w:left w:val="none" w:sz="0" w:space="0" w:color="auto"/>
            <w:bottom w:val="none" w:sz="0" w:space="0" w:color="auto"/>
            <w:right w:val="none" w:sz="0" w:space="0" w:color="auto"/>
          </w:divBdr>
        </w:div>
        <w:div w:id="517626583">
          <w:marLeft w:val="480"/>
          <w:marRight w:val="0"/>
          <w:marTop w:val="0"/>
          <w:marBottom w:val="0"/>
          <w:divBdr>
            <w:top w:val="none" w:sz="0" w:space="0" w:color="auto"/>
            <w:left w:val="none" w:sz="0" w:space="0" w:color="auto"/>
            <w:bottom w:val="none" w:sz="0" w:space="0" w:color="auto"/>
            <w:right w:val="none" w:sz="0" w:space="0" w:color="auto"/>
          </w:divBdr>
        </w:div>
        <w:div w:id="421343382">
          <w:marLeft w:val="480"/>
          <w:marRight w:val="0"/>
          <w:marTop w:val="0"/>
          <w:marBottom w:val="0"/>
          <w:divBdr>
            <w:top w:val="none" w:sz="0" w:space="0" w:color="auto"/>
            <w:left w:val="none" w:sz="0" w:space="0" w:color="auto"/>
            <w:bottom w:val="none" w:sz="0" w:space="0" w:color="auto"/>
            <w:right w:val="none" w:sz="0" w:space="0" w:color="auto"/>
          </w:divBdr>
        </w:div>
        <w:div w:id="304164411">
          <w:marLeft w:val="480"/>
          <w:marRight w:val="0"/>
          <w:marTop w:val="0"/>
          <w:marBottom w:val="0"/>
          <w:divBdr>
            <w:top w:val="none" w:sz="0" w:space="0" w:color="auto"/>
            <w:left w:val="none" w:sz="0" w:space="0" w:color="auto"/>
            <w:bottom w:val="none" w:sz="0" w:space="0" w:color="auto"/>
            <w:right w:val="none" w:sz="0" w:space="0" w:color="auto"/>
          </w:divBdr>
        </w:div>
        <w:div w:id="542451636">
          <w:marLeft w:val="480"/>
          <w:marRight w:val="0"/>
          <w:marTop w:val="0"/>
          <w:marBottom w:val="0"/>
          <w:divBdr>
            <w:top w:val="none" w:sz="0" w:space="0" w:color="auto"/>
            <w:left w:val="none" w:sz="0" w:space="0" w:color="auto"/>
            <w:bottom w:val="none" w:sz="0" w:space="0" w:color="auto"/>
            <w:right w:val="none" w:sz="0" w:space="0" w:color="auto"/>
          </w:divBdr>
        </w:div>
        <w:div w:id="897479438">
          <w:marLeft w:val="480"/>
          <w:marRight w:val="0"/>
          <w:marTop w:val="0"/>
          <w:marBottom w:val="0"/>
          <w:divBdr>
            <w:top w:val="none" w:sz="0" w:space="0" w:color="auto"/>
            <w:left w:val="none" w:sz="0" w:space="0" w:color="auto"/>
            <w:bottom w:val="none" w:sz="0" w:space="0" w:color="auto"/>
            <w:right w:val="none" w:sz="0" w:space="0" w:color="auto"/>
          </w:divBdr>
        </w:div>
        <w:div w:id="49110506">
          <w:marLeft w:val="480"/>
          <w:marRight w:val="0"/>
          <w:marTop w:val="0"/>
          <w:marBottom w:val="0"/>
          <w:divBdr>
            <w:top w:val="none" w:sz="0" w:space="0" w:color="auto"/>
            <w:left w:val="none" w:sz="0" w:space="0" w:color="auto"/>
            <w:bottom w:val="none" w:sz="0" w:space="0" w:color="auto"/>
            <w:right w:val="none" w:sz="0" w:space="0" w:color="auto"/>
          </w:divBdr>
        </w:div>
        <w:div w:id="67001907">
          <w:marLeft w:val="480"/>
          <w:marRight w:val="0"/>
          <w:marTop w:val="0"/>
          <w:marBottom w:val="0"/>
          <w:divBdr>
            <w:top w:val="none" w:sz="0" w:space="0" w:color="auto"/>
            <w:left w:val="none" w:sz="0" w:space="0" w:color="auto"/>
            <w:bottom w:val="none" w:sz="0" w:space="0" w:color="auto"/>
            <w:right w:val="none" w:sz="0" w:space="0" w:color="auto"/>
          </w:divBdr>
        </w:div>
        <w:div w:id="1764303678">
          <w:marLeft w:val="480"/>
          <w:marRight w:val="0"/>
          <w:marTop w:val="0"/>
          <w:marBottom w:val="0"/>
          <w:divBdr>
            <w:top w:val="none" w:sz="0" w:space="0" w:color="auto"/>
            <w:left w:val="none" w:sz="0" w:space="0" w:color="auto"/>
            <w:bottom w:val="none" w:sz="0" w:space="0" w:color="auto"/>
            <w:right w:val="none" w:sz="0" w:space="0" w:color="auto"/>
          </w:divBdr>
        </w:div>
        <w:div w:id="525949038">
          <w:marLeft w:val="480"/>
          <w:marRight w:val="0"/>
          <w:marTop w:val="0"/>
          <w:marBottom w:val="0"/>
          <w:divBdr>
            <w:top w:val="none" w:sz="0" w:space="0" w:color="auto"/>
            <w:left w:val="none" w:sz="0" w:space="0" w:color="auto"/>
            <w:bottom w:val="none" w:sz="0" w:space="0" w:color="auto"/>
            <w:right w:val="none" w:sz="0" w:space="0" w:color="auto"/>
          </w:divBdr>
        </w:div>
        <w:div w:id="434835010">
          <w:marLeft w:val="480"/>
          <w:marRight w:val="0"/>
          <w:marTop w:val="0"/>
          <w:marBottom w:val="0"/>
          <w:divBdr>
            <w:top w:val="none" w:sz="0" w:space="0" w:color="auto"/>
            <w:left w:val="none" w:sz="0" w:space="0" w:color="auto"/>
            <w:bottom w:val="none" w:sz="0" w:space="0" w:color="auto"/>
            <w:right w:val="none" w:sz="0" w:space="0" w:color="auto"/>
          </w:divBdr>
        </w:div>
        <w:div w:id="2105497351">
          <w:marLeft w:val="480"/>
          <w:marRight w:val="0"/>
          <w:marTop w:val="0"/>
          <w:marBottom w:val="0"/>
          <w:divBdr>
            <w:top w:val="none" w:sz="0" w:space="0" w:color="auto"/>
            <w:left w:val="none" w:sz="0" w:space="0" w:color="auto"/>
            <w:bottom w:val="none" w:sz="0" w:space="0" w:color="auto"/>
            <w:right w:val="none" w:sz="0" w:space="0" w:color="auto"/>
          </w:divBdr>
        </w:div>
        <w:div w:id="1047416848">
          <w:marLeft w:val="480"/>
          <w:marRight w:val="0"/>
          <w:marTop w:val="0"/>
          <w:marBottom w:val="0"/>
          <w:divBdr>
            <w:top w:val="none" w:sz="0" w:space="0" w:color="auto"/>
            <w:left w:val="none" w:sz="0" w:space="0" w:color="auto"/>
            <w:bottom w:val="none" w:sz="0" w:space="0" w:color="auto"/>
            <w:right w:val="none" w:sz="0" w:space="0" w:color="auto"/>
          </w:divBdr>
        </w:div>
        <w:div w:id="429011018">
          <w:marLeft w:val="480"/>
          <w:marRight w:val="0"/>
          <w:marTop w:val="0"/>
          <w:marBottom w:val="0"/>
          <w:divBdr>
            <w:top w:val="none" w:sz="0" w:space="0" w:color="auto"/>
            <w:left w:val="none" w:sz="0" w:space="0" w:color="auto"/>
            <w:bottom w:val="none" w:sz="0" w:space="0" w:color="auto"/>
            <w:right w:val="none" w:sz="0" w:space="0" w:color="auto"/>
          </w:divBdr>
        </w:div>
        <w:div w:id="386269397">
          <w:marLeft w:val="480"/>
          <w:marRight w:val="0"/>
          <w:marTop w:val="0"/>
          <w:marBottom w:val="0"/>
          <w:divBdr>
            <w:top w:val="none" w:sz="0" w:space="0" w:color="auto"/>
            <w:left w:val="none" w:sz="0" w:space="0" w:color="auto"/>
            <w:bottom w:val="none" w:sz="0" w:space="0" w:color="auto"/>
            <w:right w:val="none" w:sz="0" w:space="0" w:color="auto"/>
          </w:divBdr>
        </w:div>
        <w:div w:id="1721829024">
          <w:marLeft w:val="480"/>
          <w:marRight w:val="0"/>
          <w:marTop w:val="0"/>
          <w:marBottom w:val="0"/>
          <w:divBdr>
            <w:top w:val="none" w:sz="0" w:space="0" w:color="auto"/>
            <w:left w:val="none" w:sz="0" w:space="0" w:color="auto"/>
            <w:bottom w:val="none" w:sz="0" w:space="0" w:color="auto"/>
            <w:right w:val="none" w:sz="0" w:space="0" w:color="auto"/>
          </w:divBdr>
        </w:div>
        <w:div w:id="768231428">
          <w:marLeft w:val="480"/>
          <w:marRight w:val="0"/>
          <w:marTop w:val="0"/>
          <w:marBottom w:val="0"/>
          <w:divBdr>
            <w:top w:val="none" w:sz="0" w:space="0" w:color="auto"/>
            <w:left w:val="none" w:sz="0" w:space="0" w:color="auto"/>
            <w:bottom w:val="none" w:sz="0" w:space="0" w:color="auto"/>
            <w:right w:val="none" w:sz="0" w:space="0" w:color="auto"/>
          </w:divBdr>
        </w:div>
        <w:div w:id="1330672639">
          <w:marLeft w:val="480"/>
          <w:marRight w:val="0"/>
          <w:marTop w:val="0"/>
          <w:marBottom w:val="0"/>
          <w:divBdr>
            <w:top w:val="none" w:sz="0" w:space="0" w:color="auto"/>
            <w:left w:val="none" w:sz="0" w:space="0" w:color="auto"/>
            <w:bottom w:val="none" w:sz="0" w:space="0" w:color="auto"/>
            <w:right w:val="none" w:sz="0" w:space="0" w:color="auto"/>
          </w:divBdr>
        </w:div>
        <w:div w:id="468672335">
          <w:marLeft w:val="480"/>
          <w:marRight w:val="0"/>
          <w:marTop w:val="0"/>
          <w:marBottom w:val="0"/>
          <w:divBdr>
            <w:top w:val="none" w:sz="0" w:space="0" w:color="auto"/>
            <w:left w:val="none" w:sz="0" w:space="0" w:color="auto"/>
            <w:bottom w:val="none" w:sz="0" w:space="0" w:color="auto"/>
            <w:right w:val="none" w:sz="0" w:space="0" w:color="auto"/>
          </w:divBdr>
        </w:div>
        <w:div w:id="1988631215">
          <w:marLeft w:val="480"/>
          <w:marRight w:val="0"/>
          <w:marTop w:val="0"/>
          <w:marBottom w:val="0"/>
          <w:divBdr>
            <w:top w:val="none" w:sz="0" w:space="0" w:color="auto"/>
            <w:left w:val="none" w:sz="0" w:space="0" w:color="auto"/>
            <w:bottom w:val="none" w:sz="0" w:space="0" w:color="auto"/>
            <w:right w:val="none" w:sz="0" w:space="0" w:color="auto"/>
          </w:divBdr>
        </w:div>
        <w:div w:id="1052508972">
          <w:marLeft w:val="480"/>
          <w:marRight w:val="0"/>
          <w:marTop w:val="0"/>
          <w:marBottom w:val="0"/>
          <w:divBdr>
            <w:top w:val="none" w:sz="0" w:space="0" w:color="auto"/>
            <w:left w:val="none" w:sz="0" w:space="0" w:color="auto"/>
            <w:bottom w:val="none" w:sz="0" w:space="0" w:color="auto"/>
            <w:right w:val="none" w:sz="0" w:space="0" w:color="auto"/>
          </w:divBdr>
        </w:div>
        <w:div w:id="889338323">
          <w:marLeft w:val="480"/>
          <w:marRight w:val="0"/>
          <w:marTop w:val="0"/>
          <w:marBottom w:val="0"/>
          <w:divBdr>
            <w:top w:val="none" w:sz="0" w:space="0" w:color="auto"/>
            <w:left w:val="none" w:sz="0" w:space="0" w:color="auto"/>
            <w:bottom w:val="none" w:sz="0" w:space="0" w:color="auto"/>
            <w:right w:val="none" w:sz="0" w:space="0" w:color="auto"/>
          </w:divBdr>
        </w:div>
        <w:div w:id="2100910290">
          <w:marLeft w:val="480"/>
          <w:marRight w:val="0"/>
          <w:marTop w:val="0"/>
          <w:marBottom w:val="0"/>
          <w:divBdr>
            <w:top w:val="none" w:sz="0" w:space="0" w:color="auto"/>
            <w:left w:val="none" w:sz="0" w:space="0" w:color="auto"/>
            <w:bottom w:val="none" w:sz="0" w:space="0" w:color="auto"/>
            <w:right w:val="none" w:sz="0" w:space="0" w:color="auto"/>
          </w:divBdr>
        </w:div>
        <w:div w:id="596403700">
          <w:marLeft w:val="480"/>
          <w:marRight w:val="0"/>
          <w:marTop w:val="0"/>
          <w:marBottom w:val="0"/>
          <w:divBdr>
            <w:top w:val="none" w:sz="0" w:space="0" w:color="auto"/>
            <w:left w:val="none" w:sz="0" w:space="0" w:color="auto"/>
            <w:bottom w:val="none" w:sz="0" w:space="0" w:color="auto"/>
            <w:right w:val="none" w:sz="0" w:space="0" w:color="auto"/>
          </w:divBdr>
        </w:div>
        <w:div w:id="1550651933">
          <w:marLeft w:val="480"/>
          <w:marRight w:val="0"/>
          <w:marTop w:val="0"/>
          <w:marBottom w:val="0"/>
          <w:divBdr>
            <w:top w:val="none" w:sz="0" w:space="0" w:color="auto"/>
            <w:left w:val="none" w:sz="0" w:space="0" w:color="auto"/>
            <w:bottom w:val="none" w:sz="0" w:space="0" w:color="auto"/>
            <w:right w:val="none" w:sz="0" w:space="0" w:color="auto"/>
          </w:divBdr>
        </w:div>
        <w:div w:id="1994404943">
          <w:marLeft w:val="480"/>
          <w:marRight w:val="0"/>
          <w:marTop w:val="0"/>
          <w:marBottom w:val="0"/>
          <w:divBdr>
            <w:top w:val="none" w:sz="0" w:space="0" w:color="auto"/>
            <w:left w:val="none" w:sz="0" w:space="0" w:color="auto"/>
            <w:bottom w:val="none" w:sz="0" w:space="0" w:color="auto"/>
            <w:right w:val="none" w:sz="0" w:space="0" w:color="auto"/>
          </w:divBdr>
        </w:div>
        <w:div w:id="1431197693">
          <w:marLeft w:val="480"/>
          <w:marRight w:val="0"/>
          <w:marTop w:val="0"/>
          <w:marBottom w:val="0"/>
          <w:divBdr>
            <w:top w:val="none" w:sz="0" w:space="0" w:color="auto"/>
            <w:left w:val="none" w:sz="0" w:space="0" w:color="auto"/>
            <w:bottom w:val="none" w:sz="0" w:space="0" w:color="auto"/>
            <w:right w:val="none" w:sz="0" w:space="0" w:color="auto"/>
          </w:divBdr>
        </w:div>
        <w:div w:id="481309561">
          <w:marLeft w:val="480"/>
          <w:marRight w:val="0"/>
          <w:marTop w:val="0"/>
          <w:marBottom w:val="0"/>
          <w:divBdr>
            <w:top w:val="none" w:sz="0" w:space="0" w:color="auto"/>
            <w:left w:val="none" w:sz="0" w:space="0" w:color="auto"/>
            <w:bottom w:val="none" w:sz="0" w:space="0" w:color="auto"/>
            <w:right w:val="none" w:sz="0" w:space="0" w:color="auto"/>
          </w:divBdr>
        </w:div>
        <w:div w:id="938410918">
          <w:marLeft w:val="480"/>
          <w:marRight w:val="0"/>
          <w:marTop w:val="0"/>
          <w:marBottom w:val="0"/>
          <w:divBdr>
            <w:top w:val="none" w:sz="0" w:space="0" w:color="auto"/>
            <w:left w:val="none" w:sz="0" w:space="0" w:color="auto"/>
            <w:bottom w:val="none" w:sz="0" w:space="0" w:color="auto"/>
            <w:right w:val="none" w:sz="0" w:space="0" w:color="auto"/>
          </w:divBdr>
        </w:div>
        <w:div w:id="2049839315">
          <w:marLeft w:val="480"/>
          <w:marRight w:val="0"/>
          <w:marTop w:val="0"/>
          <w:marBottom w:val="0"/>
          <w:divBdr>
            <w:top w:val="none" w:sz="0" w:space="0" w:color="auto"/>
            <w:left w:val="none" w:sz="0" w:space="0" w:color="auto"/>
            <w:bottom w:val="none" w:sz="0" w:space="0" w:color="auto"/>
            <w:right w:val="none" w:sz="0" w:space="0" w:color="auto"/>
          </w:divBdr>
        </w:div>
        <w:div w:id="2124028949">
          <w:marLeft w:val="480"/>
          <w:marRight w:val="0"/>
          <w:marTop w:val="0"/>
          <w:marBottom w:val="0"/>
          <w:divBdr>
            <w:top w:val="none" w:sz="0" w:space="0" w:color="auto"/>
            <w:left w:val="none" w:sz="0" w:space="0" w:color="auto"/>
            <w:bottom w:val="none" w:sz="0" w:space="0" w:color="auto"/>
            <w:right w:val="none" w:sz="0" w:space="0" w:color="auto"/>
          </w:divBdr>
        </w:div>
        <w:div w:id="1587183042">
          <w:marLeft w:val="480"/>
          <w:marRight w:val="0"/>
          <w:marTop w:val="0"/>
          <w:marBottom w:val="0"/>
          <w:divBdr>
            <w:top w:val="none" w:sz="0" w:space="0" w:color="auto"/>
            <w:left w:val="none" w:sz="0" w:space="0" w:color="auto"/>
            <w:bottom w:val="none" w:sz="0" w:space="0" w:color="auto"/>
            <w:right w:val="none" w:sz="0" w:space="0" w:color="auto"/>
          </w:divBdr>
        </w:div>
        <w:div w:id="549152773">
          <w:marLeft w:val="480"/>
          <w:marRight w:val="0"/>
          <w:marTop w:val="0"/>
          <w:marBottom w:val="0"/>
          <w:divBdr>
            <w:top w:val="none" w:sz="0" w:space="0" w:color="auto"/>
            <w:left w:val="none" w:sz="0" w:space="0" w:color="auto"/>
            <w:bottom w:val="none" w:sz="0" w:space="0" w:color="auto"/>
            <w:right w:val="none" w:sz="0" w:space="0" w:color="auto"/>
          </w:divBdr>
        </w:div>
        <w:div w:id="782648080">
          <w:marLeft w:val="480"/>
          <w:marRight w:val="0"/>
          <w:marTop w:val="0"/>
          <w:marBottom w:val="0"/>
          <w:divBdr>
            <w:top w:val="none" w:sz="0" w:space="0" w:color="auto"/>
            <w:left w:val="none" w:sz="0" w:space="0" w:color="auto"/>
            <w:bottom w:val="none" w:sz="0" w:space="0" w:color="auto"/>
            <w:right w:val="none" w:sz="0" w:space="0" w:color="auto"/>
          </w:divBdr>
        </w:div>
        <w:div w:id="1531532532">
          <w:marLeft w:val="480"/>
          <w:marRight w:val="0"/>
          <w:marTop w:val="0"/>
          <w:marBottom w:val="0"/>
          <w:divBdr>
            <w:top w:val="none" w:sz="0" w:space="0" w:color="auto"/>
            <w:left w:val="none" w:sz="0" w:space="0" w:color="auto"/>
            <w:bottom w:val="none" w:sz="0" w:space="0" w:color="auto"/>
            <w:right w:val="none" w:sz="0" w:space="0" w:color="auto"/>
          </w:divBdr>
        </w:div>
        <w:div w:id="1211461412">
          <w:marLeft w:val="480"/>
          <w:marRight w:val="0"/>
          <w:marTop w:val="0"/>
          <w:marBottom w:val="0"/>
          <w:divBdr>
            <w:top w:val="none" w:sz="0" w:space="0" w:color="auto"/>
            <w:left w:val="none" w:sz="0" w:space="0" w:color="auto"/>
            <w:bottom w:val="none" w:sz="0" w:space="0" w:color="auto"/>
            <w:right w:val="none" w:sz="0" w:space="0" w:color="auto"/>
          </w:divBdr>
        </w:div>
        <w:div w:id="1390882891">
          <w:marLeft w:val="480"/>
          <w:marRight w:val="0"/>
          <w:marTop w:val="0"/>
          <w:marBottom w:val="0"/>
          <w:divBdr>
            <w:top w:val="none" w:sz="0" w:space="0" w:color="auto"/>
            <w:left w:val="none" w:sz="0" w:space="0" w:color="auto"/>
            <w:bottom w:val="none" w:sz="0" w:space="0" w:color="auto"/>
            <w:right w:val="none" w:sz="0" w:space="0" w:color="auto"/>
          </w:divBdr>
        </w:div>
        <w:div w:id="1088697541">
          <w:marLeft w:val="480"/>
          <w:marRight w:val="0"/>
          <w:marTop w:val="0"/>
          <w:marBottom w:val="0"/>
          <w:divBdr>
            <w:top w:val="none" w:sz="0" w:space="0" w:color="auto"/>
            <w:left w:val="none" w:sz="0" w:space="0" w:color="auto"/>
            <w:bottom w:val="none" w:sz="0" w:space="0" w:color="auto"/>
            <w:right w:val="none" w:sz="0" w:space="0" w:color="auto"/>
          </w:divBdr>
        </w:div>
      </w:divsChild>
    </w:div>
    <w:div w:id="1979144826">
      <w:bodyDiv w:val="1"/>
      <w:marLeft w:val="0"/>
      <w:marRight w:val="0"/>
      <w:marTop w:val="0"/>
      <w:marBottom w:val="0"/>
      <w:divBdr>
        <w:top w:val="none" w:sz="0" w:space="0" w:color="auto"/>
        <w:left w:val="none" w:sz="0" w:space="0" w:color="auto"/>
        <w:bottom w:val="none" w:sz="0" w:space="0" w:color="auto"/>
        <w:right w:val="none" w:sz="0" w:space="0" w:color="auto"/>
      </w:divBdr>
    </w:div>
    <w:div w:id="1979336056">
      <w:bodyDiv w:val="1"/>
      <w:marLeft w:val="0"/>
      <w:marRight w:val="0"/>
      <w:marTop w:val="0"/>
      <w:marBottom w:val="0"/>
      <w:divBdr>
        <w:top w:val="none" w:sz="0" w:space="0" w:color="auto"/>
        <w:left w:val="none" w:sz="0" w:space="0" w:color="auto"/>
        <w:bottom w:val="none" w:sz="0" w:space="0" w:color="auto"/>
        <w:right w:val="none" w:sz="0" w:space="0" w:color="auto"/>
      </w:divBdr>
      <w:divsChild>
        <w:div w:id="582028348">
          <w:marLeft w:val="480"/>
          <w:marRight w:val="0"/>
          <w:marTop w:val="0"/>
          <w:marBottom w:val="0"/>
          <w:divBdr>
            <w:top w:val="none" w:sz="0" w:space="0" w:color="auto"/>
            <w:left w:val="none" w:sz="0" w:space="0" w:color="auto"/>
            <w:bottom w:val="none" w:sz="0" w:space="0" w:color="auto"/>
            <w:right w:val="none" w:sz="0" w:space="0" w:color="auto"/>
          </w:divBdr>
        </w:div>
        <w:div w:id="1926186694">
          <w:marLeft w:val="480"/>
          <w:marRight w:val="0"/>
          <w:marTop w:val="0"/>
          <w:marBottom w:val="0"/>
          <w:divBdr>
            <w:top w:val="none" w:sz="0" w:space="0" w:color="auto"/>
            <w:left w:val="none" w:sz="0" w:space="0" w:color="auto"/>
            <w:bottom w:val="none" w:sz="0" w:space="0" w:color="auto"/>
            <w:right w:val="none" w:sz="0" w:space="0" w:color="auto"/>
          </w:divBdr>
        </w:div>
        <w:div w:id="637496453">
          <w:marLeft w:val="480"/>
          <w:marRight w:val="0"/>
          <w:marTop w:val="0"/>
          <w:marBottom w:val="0"/>
          <w:divBdr>
            <w:top w:val="none" w:sz="0" w:space="0" w:color="auto"/>
            <w:left w:val="none" w:sz="0" w:space="0" w:color="auto"/>
            <w:bottom w:val="none" w:sz="0" w:space="0" w:color="auto"/>
            <w:right w:val="none" w:sz="0" w:space="0" w:color="auto"/>
          </w:divBdr>
        </w:div>
        <w:div w:id="1259557257">
          <w:marLeft w:val="480"/>
          <w:marRight w:val="0"/>
          <w:marTop w:val="0"/>
          <w:marBottom w:val="0"/>
          <w:divBdr>
            <w:top w:val="none" w:sz="0" w:space="0" w:color="auto"/>
            <w:left w:val="none" w:sz="0" w:space="0" w:color="auto"/>
            <w:bottom w:val="none" w:sz="0" w:space="0" w:color="auto"/>
            <w:right w:val="none" w:sz="0" w:space="0" w:color="auto"/>
          </w:divBdr>
        </w:div>
        <w:div w:id="141897008">
          <w:marLeft w:val="480"/>
          <w:marRight w:val="0"/>
          <w:marTop w:val="0"/>
          <w:marBottom w:val="0"/>
          <w:divBdr>
            <w:top w:val="none" w:sz="0" w:space="0" w:color="auto"/>
            <w:left w:val="none" w:sz="0" w:space="0" w:color="auto"/>
            <w:bottom w:val="none" w:sz="0" w:space="0" w:color="auto"/>
            <w:right w:val="none" w:sz="0" w:space="0" w:color="auto"/>
          </w:divBdr>
        </w:div>
        <w:div w:id="613437493">
          <w:marLeft w:val="480"/>
          <w:marRight w:val="0"/>
          <w:marTop w:val="0"/>
          <w:marBottom w:val="0"/>
          <w:divBdr>
            <w:top w:val="none" w:sz="0" w:space="0" w:color="auto"/>
            <w:left w:val="none" w:sz="0" w:space="0" w:color="auto"/>
            <w:bottom w:val="none" w:sz="0" w:space="0" w:color="auto"/>
            <w:right w:val="none" w:sz="0" w:space="0" w:color="auto"/>
          </w:divBdr>
        </w:div>
        <w:div w:id="617025801">
          <w:marLeft w:val="480"/>
          <w:marRight w:val="0"/>
          <w:marTop w:val="0"/>
          <w:marBottom w:val="0"/>
          <w:divBdr>
            <w:top w:val="none" w:sz="0" w:space="0" w:color="auto"/>
            <w:left w:val="none" w:sz="0" w:space="0" w:color="auto"/>
            <w:bottom w:val="none" w:sz="0" w:space="0" w:color="auto"/>
            <w:right w:val="none" w:sz="0" w:space="0" w:color="auto"/>
          </w:divBdr>
        </w:div>
        <w:div w:id="622081613">
          <w:marLeft w:val="480"/>
          <w:marRight w:val="0"/>
          <w:marTop w:val="0"/>
          <w:marBottom w:val="0"/>
          <w:divBdr>
            <w:top w:val="none" w:sz="0" w:space="0" w:color="auto"/>
            <w:left w:val="none" w:sz="0" w:space="0" w:color="auto"/>
            <w:bottom w:val="none" w:sz="0" w:space="0" w:color="auto"/>
            <w:right w:val="none" w:sz="0" w:space="0" w:color="auto"/>
          </w:divBdr>
        </w:div>
        <w:div w:id="1057819446">
          <w:marLeft w:val="480"/>
          <w:marRight w:val="0"/>
          <w:marTop w:val="0"/>
          <w:marBottom w:val="0"/>
          <w:divBdr>
            <w:top w:val="none" w:sz="0" w:space="0" w:color="auto"/>
            <w:left w:val="none" w:sz="0" w:space="0" w:color="auto"/>
            <w:bottom w:val="none" w:sz="0" w:space="0" w:color="auto"/>
            <w:right w:val="none" w:sz="0" w:space="0" w:color="auto"/>
          </w:divBdr>
        </w:div>
        <w:div w:id="277034398">
          <w:marLeft w:val="480"/>
          <w:marRight w:val="0"/>
          <w:marTop w:val="0"/>
          <w:marBottom w:val="0"/>
          <w:divBdr>
            <w:top w:val="none" w:sz="0" w:space="0" w:color="auto"/>
            <w:left w:val="none" w:sz="0" w:space="0" w:color="auto"/>
            <w:bottom w:val="none" w:sz="0" w:space="0" w:color="auto"/>
            <w:right w:val="none" w:sz="0" w:space="0" w:color="auto"/>
          </w:divBdr>
        </w:div>
        <w:div w:id="250242453">
          <w:marLeft w:val="480"/>
          <w:marRight w:val="0"/>
          <w:marTop w:val="0"/>
          <w:marBottom w:val="0"/>
          <w:divBdr>
            <w:top w:val="none" w:sz="0" w:space="0" w:color="auto"/>
            <w:left w:val="none" w:sz="0" w:space="0" w:color="auto"/>
            <w:bottom w:val="none" w:sz="0" w:space="0" w:color="auto"/>
            <w:right w:val="none" w:sz="0" w:space="0" w:color="auto"/>
          </w:divBdr>
        </w:div>
        <w:div w:id="682827140">
          <w:marLeft w:val="480"/>
          <w:marRight w:val="0"/>
          <w:marTop w:val="0"/>
          <w:marBottom w:val="0"/>
          <w:divBdr>
            <w:top w:val="none" w:sz="0" w:space="0" w:color="auto"/>
            <w:left w:val="none" w:sz="0" w:space="0" w:color="auto"/>
            <w:bottom w:val="none" w:sz="0" w:space="0" w:color="auto"/>
            <w:right w:val="none" w:sz="0" w:space="0" w:color="auto"/>
          </w:divBdr>
        </w:div>
        <w:div w:id="1855536104">
          <w:marLeft w:val="480"/>
          <w:marRight w:val="0"/>
          <w:marTop w:val="0"/>
          <w:marBottom w:val="0"/>
          <w:divBdr>
            <w:top w:val="none" w:sz="0" w:space="0" w:color="auto"/>
            <w:left w:val="none" w:sz="0" w:space="0" w:color="auto"/>
            <w:bottom w:val="none" w:sz="0" w:space="0" w:color="auto"/>
            <w:right w:val="none" w:sz="0" w:space="0" w:color="auto"/>
          </w:divBdr>
        </w:div>
        <w:div w:id="1423718360">
          <w:marLeft w:val="480"/>
          <w:marRight w:val="0"/>
          <w:marTop w:val="0"/>
          <w:marBottom w:val="0"/>
          <w:divBdr>
            <w:top w:val="none" w:sz="0" w:space="0" w:color="auto"/>
            <w:left w:val="none" w:sz="0" w:space="0" w:color="auto"/>
            <w:bottom w:val="none" w:sz="0" w:space="0" w:color="auto"/>
            <w:right w:val="none" w:sz="0" w:space="0" w:color="auto"/>
          </w:divBdr>
        </w:div>
        <w:div w:id="1952122948">
          <w:marLeft w:val="480"/>
          <w:marRight w:val="0"/>
          <w:marTop w:val="0"/>
          <w:marBottom w:val="0"/>
          <w:divBdr>
            <w:top w:val="none" w:sz="0" w:space="0" w:color="auto"/>
            <w:left w:val="none" w:sz="0" w:space="0" w:color="auto"/>
            <w:bottom w:val="none" w:sz="0" w:space="0" w:color="auto"/>
            <w:right w:val="none" w:sz="0" w:space="0" w:color="auto"/>
          </w:divBdr>
        </w:div>
        <w:div w:id="313534862">
          <w:marLeft w:val="480"/>
          <w:marRight w:val="0"/>
          <w:marTop w:val="0"/>
          <w:marBottom w:val="0"/>
          <w:divBdr>
            <w:top w:val="none" w:sz="0" w:space="0" w:color="auto"/>
            <w:left w:val="none" w:sz="0" w:space="0" w:color="auto"/>
            <w:bottom w:val="none" w:sz="0" w:space="0" w:color="auto"/>
            <w:right w:val="none" w:sz="0" w:space="0" w:color="auto"/>
          </w:divBdr>
        </w:div>
        <w:div w:id="1213494031">
          <w:marLeft w:val="480"/>
          <w:marRight w:val="0"/>
          <w:marTop w:val="0"/>
          <w:marBottom w:val="0"/>
          <w:divBdr>
            <w:top w:val="none" w:sz="0" w:space="0" w:color="auto"/>
            <w:left w:val="none" w:sz="0" w:space="0" w:color="auto"/>
            <w:bottom w:val="none" w:sz="0" w:space="0" w:color="auto"/>
            <w:right w:val="none" w:sz="0" w:space="0" w:color="auto"/>
          </w:divBdr>
        </w:div>
        <w:div w:id="700210467">
          <w:marLeft w:val="480"/>
          <w:marRight w:val="0"/>
          <w:marTop w:val="0"/>
          <w:marBottom w:val="0"/>
          <w:divBdr>
            <w:top w:val="none" w:sz="0" w:space="0" w:color="auto"/>
            <w:left w:val="none" w:sz="0" w:space="0" w:color="auto"/>
            <w:bottom w:val="none" w:sz="0" w:space="0" w:color="auto"/>
            <w:right w:val="none" w:sz="0" w:space="0" w:color="auto"/>
          </w:divBdr>
        </w:div>
        <w:div w:id="596132527">
          <w:marLeft w:val="480"/>
          <w:marRight w:val="0"/>
          <w:marTop w:val="0"/>
          <w:marBottom w:val="0"/>
          <w:divBdr>
            <w:top w:val="none" w:sz="0" w:space="0" w:color="auto"/>
            <w:left w:val="none" w:sz="0" w:space="0" w:color="auto"/>
            <w:bottom w:val="none" w:sz="0" w:space="0" w:color="auto"/>
            <w:right w:val="none" w:sz="0" w:space="0" w:color="auto"/>
          </w:divBdr>
        </w:div>
        <w:div w:id="1163163239">
          <w:marLeft w:val="480"/>
          <w:marRight w:val="0"/>
          <w:marTop w:val="0"/>
          <w:marBottom w:val="0"/>
          <w:divBdr>
            <w:top w:val="none" w:sz="0" w:space="0" w:color="auto"/>
            <w:left w:val="none" w:sz="0" w:space="0" w:color="auto"/>
            <w:bottom w:val="none" w:sz="0" w:space="0" w:color="auto"/>
            <w:right w:val="none" w:sz="0" w:space="0" w:color="auto"/>
          </w:divBdr>
        </w:div>
        <w:div w:id="1768428467">
          <w:marLeft w:val="480"/>
          <w:marRight w:val="0"/>
          <w:marTop w:val="0"/>
          <w:marBottom w:val="0"/>
          <w:divBdr>
            <w:top w:val="none" w:sz="0" w:space="0" w:color="auto"/>
            <w:left w:val="none" w:sz="0" w:space="0" w:color="auto"/>
            <w:bottom w:val="none" w:sz="0" w:space="0" w:color="auto"/>
            <w:right w:val="none" w:sz="0" w:space="0" w:color="auto"/>
          </w:divBdr>
        </w:div>
        <w:div w:id="922881783">
          <w:marLeft w:val="480"/>
          <w:marRight w:val="0"/>
          <w:marTop w:val="0"/>
          <w:marBottom w:val="0"/>
          <w:divBdr>
            <w:top w:val="none" w:sz="0" w:space="0" w:color="auto"/>
            <w:left w:val="none" w:sz="0" w:space="0" w:color="auto"/>
            <w:bottom w:val="none" w:sz="0" w:space="0" w:color="auto"/>
            <w:right w:val="none" w:sz="0" w:space="0" w:color="auto"/>
          </w:divBdr>
        </w:div>
        <w:div w:id="539166343">
          <w:marLeft w:val="480"/>
          <w:marRight w:val="0"/>
          <w:marTop w:val="0"/>
          <w:marBottom w:val="0"/>
          <w:divBdr>
            <w:top w:val="none" w:sz="0" w:space="0" w:color="auto"/>
            <w:left w:val="none" w:sz="0" w:space="0" w:color="auto"/>
            <w:bottom w:val="none" w:sz="0" w:space="0" w:color="auto"/>
            <w:right w:val="none" w:sz="0" w:space="0" w:color="auto"/>
          </w:divBdr>
        </w:div>
        <w:div w:id="2086755266">
          <w:marLeft w:val="480"/>
          <w:marRight w:val="0"/>
          <w:marTop w:val="0"/>
          <w:marBottom w:val="0"/>
          <w:divBdr>
            <w:top w:val="none" w:sz="0" w:space="0" w:color="auto"/>
            <w:left w:val="none" w:sz="0" w:space="0" w:color="auto"/>
            <w:bottom w:val="none" w:sz="0" w:space="0" w:color="auto"/>
            <w:right w:val="none" w:sz="0" w:space="0" w:color="auto"/>
          </w:divBdr>
        </w:div>
        <w:div w:id="1094520098">
          <w:marLeft w:val="480"/>
          <w:marRight w:val="0"/>
          <w:marTop w:val="0"/>
          <w:marBottom w:val="0"/>
          <w:divBdr>
            <w:top w:val="none" w:sz="0" w:space="0" w:color="auto"/>
            <w:left w:val="none" w:sz="0" w:space="0" w:color="auto"/>
            <w:bottom w:val="none" w:sz="0" w:space="0" w:color="auto"/>
            <w:right w:val="none" w:sz="0" w:space="0" w:color="auto"/>
          </w:divBdr>
        </w:div>
        <w:div w:id="1246912512">
          <w:marLeft w:val="480"/>
          <w:marRight w:val="0"/>
          <w:marTop w:val="0"/>
          <w:marBottom w:val="0"/>
          <w:divBdr>
            <w:top w:val="none" w:sz="0" w:space="0" w:color="auto"/>
            <w:left w:val="none" w:sz="0" w:space="0" w:color="auto"/>
            <w:bottom w:val="none" w:sz="0" w:space="0" w:color="auto"/>
            <w:right w:val="none" w:sz="0" w:space="0" w:color="auto"/>
          </w:divBdr>
        </w:div>
        <w:div w:id="1929268608">
          <w:marLeft w:val="480"/>
          <w:marRight w:val="0"/>
          <w:marTop w:val="0"/>
          <w:marBottom w:val="0"/>
          <w:divBdr>
            <w:top w:val="none" w:sz="0" w:space="0" w:color="auto"/>
            <w:left w:val="none" w:sz="0" w:space="0" w:color="auto"/>
            <w:bottom w:val="none" w:sz="0" w:space="0" w:color="auto"/>
            <w:right w:val="none" w:sz="0" w:space="0" w:color="auto"/>
          </w:divBdr>
        </w:div>
        <w:div w:id="1479304107">
          <w:marLeft w:val="480"/>
          <w:marRight w:val="0"/>
          <w:marTop w:val="0"/>
          <w:marBottom w:val="0"/>
          <w:divBdr>
            <w:top w:val="none" w:sz="0" w:space="0" w:color="auto"/>
            <w:left w:val="none" w:sz="0" w:space="0" w:color="auto"/>
            <w:bottom w:val="none" w:sz="0" w:space="0" w:color="auto"/>
            <w:right w:val="none" w:sz="0" w:space="0" w:color="auto"/>
          </w:divBdr>
        </w:div>
        <w:div w:id="958070820">
          <w:marLeft w:val="480"/>
          <w:marRight w:val="0"/>
          <w:marTop w:val="0"/>
          <w:marBottom w:val="0"/>
          <w:divBdr>
            <w:top w:val="none" w:sz="0" w:space="0" w:color="auto"/>
            <w:left w:val="none" w:sz="0" w:space="0" w:color="auto"/>
            <w:bottom w:val="none" w:sz="0" w:space="0" w:color="auto"/>
            <w:right w:val="none" w:sz="0" w:space="0" w:color="auto"/>
          </w:divBdr>
        </w:div>
        <w:div w:id="1885018710">
          <w:marLeft w:val="480"/>
          <w:marRight w:val="0"/>
          <w:marTop w:val="0"/>
          <w:marBottom w:val="0"/>
          <w:divBdr>
            <w:top w:val="none" w:sz="0" w:space="0" w:color="auto"/>
            <w:left w:val="none" w:sz="0" w:space="0" w:color="auto"/>
            <w:bottom w:val="none" w:sz="0" w:space="0" w:color="auto"/>
            <w:right w:val="none" w:sz="0" w:space="0" w:color="auto"/>
          </w:divBdr>
        </w:div>
        <w:div w:id="2007587110">
          <w:marLeft w:val="480"/>
          <w:marRight w:val="0"/>
          <w:marTop w:val="0"/>
          <w:marBottom w:val="0"/>
          <w:divBdr>
            <w:top w:val="none" w:sz="0" w:space="0" w:color="auto"/>
            <w:left w:val="none" w:sz="0" w:space="0" w:color="auto"/>
            <w:bottom w:val="none" w:sz="0" w:space="0" w:color="auto"/>
            <w:right w:val="none" w:sz="0" w:space="0" w:color="auto"/>
          </w:divBdr>
        </w:div>
        <w:div w:id="561217533">
          <w:marLeft w:val="480"/>
          <w:marRight w:val="0"/>
          <w:marTop w:val="0"/>
          <w:marBottom w:val="0"/>
          <w:divBdr>
            <w:top w:val="none" w:sz="0" w:space="0" w:color="auto"/>
            <w:left w:val="none" w:sz="0" w:space="0" w:color="auto"/>
            <w:bottom w:val="none" w:sz="0" w:space="0" w:color="auto"/>
            <w:right w:val="none" w:sz="0" w:space="0" w:color="auto"/>
          </w:divBdr>
        </w:div>
        <w:div w:id="1075517376">
          <w:marLeft w:val="480"/>
          <w:marRight w:val="0"/>
          <w:marTop w:val="0"/>
          <w:marBottom w:val="0"/>
          <w:divBdr>
            <w:top w:val="none" w:sz="0" w:space="0" w:color="auto"/>
            <w:left w:val="none" w:sz="0" w:space="0" w:color="auto"/>
            <w:bottom w:val="none" w:sz="0" w:space="0" w:color="auto"/>
            <w:right w:val="none" w:sz="0" w:space="0" w:color="auto"/>
          </w:divBdr>
        </w:div>
        <w:div w:id="544104137">
          <w:marLeft w:val="480"/>
          <w:marRight w:val="0"/>
          <w:marTop w:val="0"/>
          <w:marBottom w:val="0"/>
          <w:divBdr>
            <w:top w:val="none" w:sz="0" w:space="0" w:color="auto"/>
            <w:left w:val="none" w:sz="0" w:space="0" w:color="auto"/>
            <w:bottom w:val="none" w:sz="0" w:space="0" w:color="auto"/>
            <w:right w:val="none" w:sz="0" w:space="0" w:color="auto"/>
          </w:divBdr>
        </w:div>
        <w:div w:id="1771049419">
          <w:marLeft w:val="480"/>
          <w:marRight w:val="0"/>
          <w:marTop w:val="0"/>
          <w:marBottom w:val="0"/>
          <w:divBdr>
            <w:top w:val="none" w:sz="0" w:space="0" w:color="auto"/>
            <w:left w:val="none" w:sz="0" w:space="0" w:color="auto"/>
            <w:bottom w:val="none" w:sz="0" w:space="0" w:color="auto"/>
            <w:right w:val="none" w:sz="0" w:space="0" w:color="auto"/>
          </w:divBdr>
        </w:div>
        <w:div w:id="743768530">
          <w:marLeft w:val="480"/>
          <w:marRight w:val="0"/>
          <w:marTop w:val="0"/>
          <w:marBottom w:val="0"/>
          <w:divBdr>
            <w:top w:val="none" w:sz="0" w:space="0" w:color="auto"/>
            <w:left w:val="none" w:sz="0" w:space="0" w:color="auto"/>
            <w:bottom w:val="none" w:sz="0" w:space="0" w:color="auto"/>
            <w:right w:val="none" w:sz="0" w:space="0" w:color="auto"/>
          </w:divBdr>
        </w:div>
        <w:div w:id="1756198119">
          <w:marLeft w:val="480"/>
          <w:marRight w:val="0"/>
          <w:marTop w:val="0"/>
          <w:marBottom w:val="0"/>
          <w:divBdr>
            <w:top w:val="none" w:sz="0" w:space="0" w:color="auto"/>
            <w:left w:val="none" w:sz="0" w:space="0" w:color="auto"/>
            <w:bottom w:val="none" w:sz="0" w:space="0" w:color="auto"/>
            <w:right w:val="none" w:sz="0" w:space="0" w:color="auto"/>
          </w:divBdr>
        </w:div>
        <w:div w:id="1544172147">
          <w:marLeft w:val="480"/>
          <w:marRight w:val="0"/>
          <w:marTop w:val="0"/>
          <w:marBottom w:val="0"/>
          <w:divBdr>
            <w:top w:val="none" w:sz="0" w:space="0" w:color="auto"/>
            <w:left w:val="none" w:sz="0" w:space="0" w:color="auto"/>
            <w:bottom w:val="none" w:sz="0" w:space="0" w:color="auto"/>
            <w:right w:val="none" w:sz="0" w:space="0" w:color="auto"/>
          </w:divBdr>
        </w:div>
        <w:div w:id="1795170835">
          <w:marLeft w:val="480"/>
          <w:marRight w:val="0"/>
          <w:marTop w:val="0"/>
          <w:marBottom w:val="0"/>
          <w:divBdr>
            <w:top w:val="none" w:sz="0" w:space="0" w:color="auto"/>
            <w:left w:val="none" w:sz="0" w:space="0" w:color="auto"/>
            <w:bottom w:val="none" w:sz="0" w:space="0" w:color="auto"/>
            <w:right w:val="none" w:sz="0" w:space="0" w:color="auto"/>
          </w:divBdr>
        </w:div>
        <w:div w:id="1178496248">
          <w:marLeft w:val="480"/>
          <w:marRight w:val="0"/>
          <w:marTop w:val="0"/>
          <w:marBottom w:val="0"/>
          <w:divBdr>
            <w:top w:val="none" w:sz="0" w:space="0" w:color="auto"/>
            <w:left w:val="none" w:sz="0" w:space="0" w:color="auto"/>
            <w:bottom w:val="none" w:sz="0" w:space="0" w:color="auto"/>
            <w:right w:val="none" w:sz="0" w:space="0" w:color="auto"/>
          </w:divBdr>
        </w:div>
        <w:div w:id="234825237">
          <w:marLeft w:val="480"/>
          <w:marRight w:val="0"/>
          <w:marTop w:val="0"/>
          <w:marBottom w:val="0"/>
          <w:divBdr>
            <w:top w:val="none" w:sz="0" w:space="0" w:color="auto"/>
            <w:left w:val="none" w:sz="0" w:space="0" w:color="auto"/>
            <w:bottom w:val="none" w:sz="0" w:space="0" w:color="auto"/>
            <w:right w:val="none" w:sz="0" w:space="0" w:color="auto"/>
          </w:divBdr>
        </w:div>
      </w:divsChild>
    </w:div>
    <w:div w:id="1980576008">
      <w:bodyDiv w:val="1"/>
      <w:marLeft w:val="0"/>
      <w:marRight w:val="0"/>
      <w:marTop w:val="0"/>
      <w:marBottom w:val="0"/>
      <w:divBdr>
        <w:top w:val="none" w:sz="0" w:space="0" w:color="auto"/>
        <w:left w:val="none" w:sz="0" w:space="0" w:color="auto"/>
        <w:bottom w:val="none" w:sz="0" w:space="0" w:color="auto"/>
        <w:right w:val="none" w:sz="0" w:space="0" w:color="auto"/>
      </w:divBdr>
    </w:div>
    <w:div w:id="1981687717">
      <w:bodyDiv w:val="1"/>
      <w:marLeft w:val="0"/>
      <w:marRight w:val="0"/>
      <w:marTop w:val="0"/>
      <w:marBottom w:val="0"/>
      <w:divBdr>
        <w:top w:val="none" w:sz="0" w:space="0" w:color="auto"/>
        <w:left w:val="none" w:sz="0" w:space="0" w:color="auto"/>
        <w:bottom w:val="none" w:sz="0" w:space="0" w:color="auto"/>
        <w:right w:val="none" w:sz="0" w:space="0" w:color="auto"/>
      </w:divBdr>
    </w:div>
    <w:div w:id="1990743871">
      <w:bodyDiv w:val="1"/>
      <w:marLeft w:val="0"/>
      <w:marRight w:val="0"/>
      <w:marTop w:val="0"/>
      <w:marBottom w:val="0"/>
      <w:divBdr>
        <w:top w:val="none" w:sz="0" w:space="0" w:color="auto"/>
        <w:left w:val="none" w:sz="0" w:space="0" w:color="auto"/>
        <w:bottom w:val="none" w:sz="0" w:space="0" w:color="auto"/>
        <w:right w:val="none" w:sz="0" w:space="0" w:color="auto"/>
      </w:divBdr>
    </w:div>
    <w:div w:id="1990864367">
      <w:bodyDiv w:val="1"/>
      <w:marLeft w:val="0"/>
      <w:marRight w:val="0"/>
      <w:marTop w:val="0"/>
      <w:marBottom w:val="0"/>
      <w:divBdr>
        <w:top w:val="none" w:sz="0" w:space="0" w:color="auto"/>
        <w:left w:val="none" w:sz="0" w:space="0" w:color="auto"/>
        <w:bottom w:val="none" w:sz="0" w:space="0" w:color="auto"/>
        <w:right w:val="none" w:sz="0" w:space="0" w:color="auto"/>
      </w:divBdr>
    </w:div>
    <w:div w:id="1993486056">
      <w:bodyDiv w:val="1"/>
      <w:marLeft w:val="0"/>
      <w:marRight w:val="0"/>
      <w:marTop w:val="0"/>
      <w:marBottom w:val="0"/>
      <w:divBdr>
        <w:top w:val="none" w:sz="0" w:space="0" w:color="auto"/>
        <w:left w:val="none" w:sz="0" w:space="0" w:color="auto"/>
        <w:bottom w:val="none" w:sz="0" w:space="0" w:color="auto"/>
        <w:right w:val="none" w:sz="0" w:space="0" w:color="auto"/>
      </w:divBdr>
    </w:div>
    <w:div w:id="1994872735">
      <w:bodyDiv w:val="1"/>
      <w:marLeft w:val="0"/>
      <w:marRight w:val="0"/>
      <w:marTop w:val="0"/>
      <w:marBottom w:val="0"/>
      <w:divBdr>
        <w:top w:val="none" w:sz="0" w:space="0" w:color="auto"/>
        <w:left w:val="none" w:sz="0" w:space="0" w:color="auto"/>
        <w:bottom w:val="none" w:sz="0" w:space="0" w:color="auto"/>
        <w:right w:val="none" w:sz="0" w:space="0" w:color="auto"/>
      </w:divBdr>
    </w:div>
    <w:div w:id="1998920924">
      <w:bodyDiv w:val="1"/>
      <w:marLeft w:val="0"/>
      <w:marRight w:val="0"/>
      <w:marTop w:val="0"/>
      <w:marBottom w:val="0"/>
      <w:divBdr>
        <w:top w:val="none" w:sz="0" w:space="0" w:color="auto"/>
        <w:left w:val="none" w:sz="0" w:space="0" w:color="auto"/>
        <w:bottom w:val="none" w:sz="0" w:space="0" w:color="auto"/>
        <w:right w:val="none" w:sz="0" w:space="0" w:color="auto"/>
      </w:divBdr>
    </w:div>
    <w:div w:id="1999075386">
      <w:bodyDiv w:val="1"/>
      <w:marLeft w:val="0"/>
      <w:marRight w:val="0"/>
      <w:marTop w:val="0"/>
      <w:marBottom w:val="0"/>
      <w:divBdr>
        <w:top w:val="none" w:sz="0" w:space="0" w:color="auto"/>
        <w:left w:val="none" w:sz="0" w:space="0" w:color="auto"/>
        <w:bottom w:val="none" w:sz="0" w:space="0" w:color="auto"/>
        <w:right w:val="none" w:sz="0" w:space="0" w:color="auto"/>
      </w:divBdr>
    </w:div>
    <w:div w:id="1999529929">
      <w:bodyDiv w:val="1"/>
      <w:marLeft w:val="0"/>
      <w:marRight w:val="0"/>
      <w:marTop w:val="0"/>
      <w:marBottom w:val="0"/>
      <w:divBdr>
        <w:top w:val="none" w:sz="0" w:space="0" w:color="auto"/>
        <w:left w:val="none" w:sz="0" w:space="0" w:color="auto"/>
        <w:bottom w:val="none" w:sz="0" w:space="0" w:color="auto"/>
        <w:right w:val="none" w:sz="0" w:space="0" w:color="auto"/>
      </w:divBdr>
    </w:div>
    <w:div w:id="2000691774">
      <w:bodyDiv w:val="1"/>
      <w:marLeft w:val="0"/>
      <w:marRight w:val="0"/>
      <w:marTop w:val="0"/>
      <w:marBottom w:val="0"/>
      <w:divBdr>
        <w:top w:val="none" w:sz="0" w:space="0" w:color="auto"/>
        <w:left w:val="none" w:sz="0" w:space="0" w:color="auto"/>
        <w:bottom w:val="none" w:sz="0" w:space="0" w:color="auto"/>
        <w:right w:val="none" w:sz="0" w:space="0" w:color="auto"/>
      </w:divBdr>
    </w:div>
    <w:div w:id="2001077493">
      <w:bodyDiv w:val="1"/>
      <w:marLeft w:val="0"/>
      <w:marRight w:val="0"/>
      <w:marTop w:val="0"/>
      <w:marBottom w:val="0"/>
      <w:divBdr>
        <w:top w:val="none" w:sz="0" w:space="0" w:color="auto"/>
        <w:left w:val="none" w:sz="0" w:space="0" w:color="auto"/>
        <w:bottom w:val="none" w:sz="0" w:space="0" w:color="auto"/>
        <w:right w:val="none" w:sz="0" w:space="0" w:color="auto"/>
      </w:divBdr>
    </w:div>
    <w:div w:id="2001273981">
      <w:bodyDiv w:val="1"/>
      <w:marLeft w:val="0"/>
      <w:marRight w:val="0"/>
      <w:marTop w:val="0"/>
      <w:marBottom w:val="0"/>
      <w:divBdr>
        <w:top w:val="none" w:sz="0" w:space="0" w:color="auto"/>
        <w:left w:val="none" w:sz="0" w:space="0" w:color="auto"/>
        <w:bottom w:val="none" w:sz="0" w:space="0" w:color="auto"/>
        <w:right w:val="none" w:sz="0" w:space="0" w:color="auto"/>
      </w:divBdr>
    </w:div>
    <w:div w:id="2002348454">
      <w:bodyDiv w:val="1"/>
      <w:marLeft w:val="0"/>
      <w:marRight w:val="0"/>
      <w:marTop w:val="0"/>
      <w:marBottom w:val="0"/>
      <w:divBdr>
        <w:top w:val="none" w:sz="0" w:space="0" w:color="auto"/>
        <w:left w:val="none" w:sz="0" w:space="0" w:color="auto"/>
        <w:bottom w:val="none" w:sz="0" w:space="0" w:color="auto"/>
        <w:right w:val="none" w:sz="0" w:space="0" w:color="auto"/>
      </w:divBdr>
    </w:div>
    <w:div w:id="2002537142">
      <w:bodyDiv w:val="1"/>
      <w:marLeft w:val="0"/>
      <w:marRight w:val="0"/>
      <w:marTop w:val="0"/>
      <w:marBottom w:val="0"/>
      <w:divBdr>
        <w:top w:val="none" w:sz="0" w:space="0" w:color="auto"/>
        <w:left w:val="none" w:sz="0" w:space="0" w:color="auto"/>
        <w:bottom w:val="none" w:sz="0" w:space="0" w:color="auto"/>
        <w:right w:val="none" w:sz="0" w:space="0" w:color="auto"/>
      </w:divBdr>
    </w:div>
    <w:div w:id="2002922558">
      <w:bodyDiv w:val="1"/>
      <w:marLeft w:val="0"/>
      <w:marRight w:val="0"/>
      <w:marTop w:val="0"/>
      <w:marBottom w:val="0"/>
      <w:divBdr>
        <w:top w:val="none" w:sz="0" w:space="0" w:color="auto"/>
        <w:left w:val="none" w:sz="0" w:space="0" w:color="auto"/>
        <w:bottom w:val="none" w:sz="0" w:space="0" w:color="auto"/>
        <w:right w:val="none" w:sz="0" w:space="0" w:color="auto"/>
      </w:divBdr>
    </w:div>
    <w:div w:id="2003121299">
      <w:bodyDiv w:val="1"/>
      <w:marLeft w:val="0"/>
      <w:marRight w:val="0"/>
      <w:marTop w:val="0"/>
      <w:marBottom w:val="0"/>
      <w:divBdr>
        <w:top w:val="none" w:sz="0" w:space="0" w:color="auto"/>
        <w:left w:val="none" w:sz="0" w:space="0" w:color="auto"/>
        <w:bottom w:val="none" w:sz="0" w:space="0" w:color="auto"/>
        <w:right w:val="none" w:sz="0" w:space="0" w:color="auto"/>
      </w:divBdr>
    </w:div>
    <w:div w:id="2003511451">
      <w:bodyDiv w:val="1"/>
      <w:marLeft w:val="0"/>
      <w:marRight w:val="0"/>
      <w:marTop w:val="0"/>
      <w:marBottom w:val="0"/>
      <w:divBdr>
        <w:top w:val="none" w:sz="0" w:space="0" w:color="auto"/>
        <w:left w:val="none" w:sz="0" w:space="0" w:color="auto"/>
        <w:bottom w:val="none" w:sz="0" w:space="0" w:color="auto"/>
        <w:right w:val="none" w:sz="0" w:space="0" w:color="auto"/>
      </w:divBdr>
    </w:div>
    <w:div w:id="2005015069">
      <w:bodyDiv w:val="1"/>
      <w:marLeft w:val="0"/>
      <w:marRight w:val="0"/>
      <w:marTop w:val="0"/>
      <w:marBottom w:val="0"/>
      <w:divBdr>
        <w:top w:val="none" w:sz="0" w:space="0" w:color="auto"/>
        <w:left w:val="none" w:sz="0" w:space="0" w:color="auto"/>
        <w:bottom w:val="none" w:sz="0" w:space="0" w:color="auto"/>
        <w:right w:val="none" w:sz="0" w:space="0" w:color="auto"/>
      </w:divBdr>
    </w:div>
    <w:div w:id="2006132142">
      <w:bodyDiv w:val="1"/>
      <w:marLeft w:val="0"/>
      <w:marRight w:val="0"/>
      <w:marTop w:val="0"/>
      <w:marBottom w:val="0"/>
      <w:divBdr>
        <w:top w:val="none" w:sz="0" w:space="0" w:color="auto"/>
        <w:left w:val="none" w:sz="0" w:space="0" w:color="auto"/>
        <w:bottom w:val="none" w:sz="0" w:space="0" w:color="auto"/>
        <w:right w:val="none" w:sz="0" w:space="0" w:color="auto"/>
      </w:divBdr>
    </w:div>
    <w:div w:id="2008316064">
      <w:bodyDiv w:val="1"/>
      <w:marLeft w:val="0"/>
      <w:marRight w:val="0"/>
      <w:marTop w:val="0"/>
      <w:marBottom w:val="0"/>
      <w:divBdr>
        <w:top w:val="none" w:sz="0" w:space="0" w:color="auto"/>
        <w:left w:val="none" w:sz="0" w:space="0" w:color="auto"/>
        <w:bottom w:val="none" w:sz="0" w:space="0" w:color="auto"/>
        <w:right w:val="none" w:sz="0" w:space="0" w:color="auto"/>
      </w:divBdr>
    </w:div>
    <w:div w:id="2008558794">
      <w:bodyDiv w:val="1"/>
      <w:marLeft w:val="0"/>
      <w:marRight w:val="0"/>
      <w:marTop w:val="0"/>
      <w:marBottom w:val="0"/>
      <w:divBdr>
        <w:top w:val="none" w:sz="0" w:space="0" w:color="auto"/>
        <w:left w:val="none" w:sz="0" w:space="0" w:color="auto"/>
        <w:bottom w:val="none" w:sz="0" w:space="0" w:color="auto"/>
        <w:right w:val="none" w:sz="0" w:space="0" w:color="auto"/>
      </w:divBdr>
    </w:div>
    <w:div w:id="2011179704">
      <w:bodyDiv w:val="1"/>
      <w:marLeft w:val="0"/>
      <w:marRight w:val="0"/>
      <w:marTop w:val="0"/>
      <w:marBottom w:val="0"/>
      <w:divBdr>
        <w:top w:val="none" w:sz="0" w:space="0" w:color="auto"/>
        <w:left w:val="none" w:sz="0" w:space="0" w:color="auto"/>
        <w:bottom w:val="none" w:sz="0" w:space="0" w:color="auto"/>
        <w:right w:val="none" w:sz="0" w:space="0" w:color="auto"/>
      </w:divBdr>
      <w:divsChild>
        <w:div w:id="818155875">
          <w:marLeft w:val="480"/>
          <w:marRight w:val="0"/>
          <w:marTop w:val="0"/>
          <w:marBottom w:val="0"/>
          <w:divBdr>
            <w:top w:val="none" w:sz="0" w:space="0" w:color="auto"/>
            <w:left w:val="none" w:sz="0" w:space="0" w:color="auto"/>
            <w:bottom w:val="none" w:sz="0" w:space="0" w:color="auto"/>
            <w:right w:val="none" w:sz="0" w:space="0" w:color="auto"/>
          </w:divBdr>
        </w:div>
        <w:div w:id="193735148">
          <w:marLeft w:val="480"/>
          <w:marRight w:val="0"/>
          <w:marTop w:val="0"/>
          <w:marBottom w:val="0"/>
          <w:divBdr>
            <w:top w:val="none" w:sz="0" w:space="0" w:color="auto"/>
            <w:left w:val="none" w:sz="0" w:space="0" w:color="auto"/>
            <w:bottom w:val="none" w:sz="0" w:space="0" w:color="auto"/>
            <w:right w:val="none" w:sz="0" w:space="0" w:color="auto"/>
          </w:divBdr>
        </w:div>
        <w:div w:id="1202328514">
          <w:marLeft w:val="480"/>
          <w:marRight w:val="0"/>
          <w:marTop w:val="0"/>
          <w:marBottom w:val="0"/>
          <w:divBdr>
            <w:top w:val="none" w:sz="0" w:space="0" w:color="auto"/>
            <w:left w:val="none" w:sz="0" w:space="0" w:color="auto"/>
            <w:bottom w:val="none" w:sz="0" w:space="0" w:color="auto"/>
            <w:right w:val="none" w:sz="0" w:space="0" w:color="auto"/>
          </w:divBdr>
        </w:div>
        <w:div w:id="78648064">
          <w:marLeft w:val="480"/>
          <w:marRight w:val="0"/>
          <w:marTop w:val="0"/>
          <w:marBottom w:val="0"/>
          <w:divBdr>
            <w:top w:val="none" w:sz="0" w:space="0" w:color="auto"/>
            <w:left w:val="none" w:sz="0" w:space="0" w:color="auto"/>
            <w:bottom w:val="none" w:sz="0" w:space="0" w:color="auto"/>
            <w:right w:val="none" w:sz="0" w:space="0" w:color="auto"/>
          </w:divBdr>
        </w:div>
        <w:div w:id="1958950554">
          <w:marLeft w:val="480"/>
          <w:marRight w:val="0"/>
          <w:marTop w:val="0"/>
          <w:marBottom w:val="0"/>
          <w:divBdr>
            <w:top w:val="none" w:sz="0" w:space="0" w:color="auto"/>
            <w:left w:val="none" w:sz="0" w:space="0" w:color="auto"/>
            <w:bottom w:val="none" w:sz="0" w:space="0" w:color="auto"/>
            <w:right w:val="none" w:sz="0" w:space="0" w:color="auto"/>
          </w:divBdr>
        </w:div>
        <w:div w:id="1373772662">
          <w:marLeft w:val="480"/>
          <w:marRight w:val="0"/>
          <w:marTop w:val="0"/>
          <w:marBottom w:val="0"/>
          <w:divBdr>
            <w:top w:val="none" w:sz="0" w:space="0" w:color="auto"/>
            <w:left w:val="none" w:sz="0" w:space="0" w:color="auto"/>
            <w:bottom w:val="none" w:sz="0" w:space="0" w:color="auto"/>
            <w:right w:val="none" w:sz="0" w:space="0" w:color="auto"/>
          </w:divBdr>
        </w:div>
        <w:div w:id="414399666">
          <w:marLeft w:val="480"/>
          <w:marRight w:val="0"/>
          <w:marTop w:val="0"/>
          <w:marBottom w:val="0"/>
          <w:divBdr>
            <w:top w:val="none" w:sz="0" w:space="0" w:color="auto"/>
            <w:left w:val="none" w:sz="0" w:space="0" w:color="auto"/>
            <w:bottom w:val="none" w:sz="0" w:space="0" w:color="auto"/>
            <w:right w:val="none" w:sz="0" w:space="0" w:color="auto"/>
          </w:divBdr>
        </w:div>
        <w:div w:id="331415634">
          <w:marLeft w:val="480"/>
          <w:marRight w:val="0"/>
          <w:marTop w:val="0"/>
          <w:marBottom w:val="0"/>
          <w:divBdr>
            <w:top w:val="none" w:sz="0" w:space="0" w:color="auto"/>
            <w:left w:val="none" w:sz="0" w:space="0" w:color="auto"/>
            <w:bottom w:val="none" w:sz="0" w:space="0" w:color="auto"/>
            <w:right w:val="none" w:sz="0" w:space="0" w:color="auto"/>
          </w:divBdr>
        </w:div>
        <w:div w:id="1071464894">
          <w:marLeft w:val="480"/>
          <w:marRight w:val="0"/>
          <w:marTop w:val="0"/>
          <w:marBottom w:val="0"/>
          <w:divBdr>
            <w:top w:val="none" w:sz="0" w:space="0" w:color="auto"/>
            <w:left w:val="none" w:sz="0" w:space="0" w:color="auto"/>
            <w:bottom w:val="none" w:sz="0" w:space="0" w:color="auto"/>
            <w:right w:val="none" w:sz="0" w:space="0" w:color="auto"/>
          </w:divBdr>
        </w:div>
        <w:div w:id="1113935884">
          <w:marLeft w:val="480"/>
          <w:marRight w:val="0"/>
          <w:marTop w:val="0"/>
          <w:marBottom w:val="0"/>
          <w:divBdr>
            <w:top w:val="none" w:sz="0" w:space="0" w:color="auto"/>
            <w:left w:val="none" w:sz="0" w:space="0" w:color="auto"/>
            <w:bottom w:val="none" w:sz="0" w:space="0" w:color="auto"/>
            <w:right w:val="none" w:sz="0" w:space="0" w:color="auto"/>
          </w:divBdr>
        </w:div>
        <w:div w:id="149443364">
          <w:marLeft w:val="480"/>
          <w:marRight w:val="0"/>
          <w:marTop w:val="0"/>
          <w:marBottom w:val="0"/>
          <w:divBdr>
            <w:top w:val="none" w:sz="0" w:space="0" w:color="auto"/>
            <w:left w:val="none" w:sz="0" w:space="0" w:color="auto"/>
            <w:bottom w:val="none" w:sz="0" w:space="0" w:color="auto"/>
            <w:right w:val="none" w:sz="0" w:space="0" w:color="auto"/>
          </w:divBdr>
        </w:div>
        <w:div w:id="719867093">
          <w:marLeft w:val="480"/>
          <w:marRight w:val="0"/>
          <w:marTop w:val="0"/>
          <w:marBottom w:val="0"/>
          <w:divBdr>
            <w:top w:val="none" w:sz="0" w:space="0" w:color="auto"/>
            <w:left w:val="none" w:sz="0" w:space="0" w:color="auto"/>
            <w:bottom w:val="none" w:sz="0" w:space="0" w:color="auto"/>
            <w:right w:val="none" w:sz="0" w:space="0" w:color="auto"/>
          </w:divBdr>
        </w:div>
        <w:div w:id="653725027">
          <w:marLeft w:val="480"/>
          <w:marRight w:val="0"/>
          <w:marTop w:val="0"/>
          <w:marBottom w:val="0"/>
          <w:divBdr>
            <w:top w:val="none" w:sz="0" w:space="0" w:color="auto"/>
            <w:left w:val="none" w:sz="0" w:space="0" w:color="auto"/>
            <w:bottom w:val="none" w:sz="0" w:space="0" w:color="auto"/>
            <w:right w:val="none" w:sz="0" w:space="0" w:color="auto"/>
          </w:divBdr>
        </w:div>
        <w:div w:id="393043092">
          <w:marLeft w:val="480"/>
          <w:marRight w:val="0"/>
          <w:marTop w:val="0"/>
          <w:marBottom w:val="0"/>
          <w:divBdr>
            <w:top w:val="none" w:sz="0" w:space="0" w:color="auto"/>
            <w:left w:val="none" w:sz="0" w:space="0" w:color="auto"/>
            <w:bottom w:val="none" w:sz="0" w:space="0" w:color="auto"/>
            <w:right w:val="none" w:sz="0" w:space="0" w:color="auto"/>
          </w:divBdr>
        </w:div>
        <w:div w:id="797842538">
          <w:marLeft w:val="480"/>
          <w:marRight w:val="0"/>
          <w:marTop w:val="0"/>
          <w:marBottom w:val="0"/>
          <w:divBdr>
            <w:top w:val="none" w:sz="0" w:space="0" w:color="auto"/>
            <w:left w:val="none" w:sz="0" w:space="0" w:color="auto"/>
            <w:bottom w:val="none" w:sz="0" w:space="0" w:color="auto"/>
            <w:right w:val="none" w:sz="0" w:space="0" w:color="auto"/>
          </w:divBdr>
        </w:div>
        <w:div w:id="397289820">
          <w:marLeft w:val="480"/>
          <w:marRight w:val="0"/>
          <w:marTop w:val="0"/>
          <w:marBottom w:val="0"/>
          <w:divBdr>
            <w:top w:val="none" w:sz="0" w:space="0" w:color="auto"/>
            <w:left w:val="none" w:sz="0" w:space="0" w:color="auto"/>
            <w:bottom w:val="none" w:sz="0" w:space="0" w:color="auto"/>
            <w:right w:val="none" w:sz="0" w:space="0" w:color="auto"/>
          </w:divBdr>
        </w:div>
        <w:div w:id="942613748">
          <w:marLeft w:val="480"/>
          <w:marRight w:val="0"/>
          <w:marTop w:val="0"/>
          <w:marBottom w:val="0"/>
          <w:divBdr>
            <w:top w:val="none" w:sz="0" w:space="0" w:color="auto"/>
            <w:left w:val="none" w:sz="0" w:space="0" w:color="auto"/>
            <w:bottom w:val="none" w:sz="0" w:space="0" w:color="auto"/>
            <w:right w:val="none" w:sz="0" w:space="0" w:color="auto"/>
          </w:divBdr>
        </w:div>
        <w:div w:id="663901270">
          <w:marLeft w:val="480"/>
          <w:marRight w:val="0"/>
          <w:marTop w:val="0"/>
          <w:marBottom w:val="0"/>
          <w:divBdr>
            <w:top w:val="none" w:sz="0" w:space="0" w:color="auto"/>
            <w:left w:val="none" w:sz="0" w:space="0" w:color="auto"/>
            <w:bottom w:val="none" w:sz="0" w:space="0" w:color="auto"/>
            <w:right w:val="none" w:sz="0" w:space="0" w:color="auto"/>
          </w:divBdr>
        </w:div>
        <w:div w:id="423459491">
          <w:marLeft w:val="480"/>
          <w:marRight w:val="0"/>
          <w:marTop w:val="0"/>
          <w:marBottom w:val="0"/>
          <w:divBdr>
            <w:top w:val="none" w:sz="0" w:space="0" w:color="auto"/>
            <w:left w:val="none" w:sz="0" w:space="0" w:color="auto"/>
            <w:bottom w:val="none" w:sz="0" w:space="0" w:color="auto"/>
            <w:right w:val="none" w:sz="0" w:space="0" w:color="auto"/>
          </w:divBdr>
        </w:div>
        <w:div w:id="1602910133">
          <w:marLeft w:val="480"/>
          <w:marRight w:val="0"/>
          <w:marTop w:val="0"/>
          <w:marBottom w:val="0"/>
          <w:divBdr>
            <w:top w:val="none" w:sz="0" w:space="0" w:color="auto"/>
            <w:left w:val="none" w:sz="0" w:space="0" w:color="auto"/>
            <w:bottom w:val="none" w:sz="0" w:space="0" w:color="auto"/>
            <w:right w:val="none" w:sz="0" w:space="0" w:color="auto"/>
          </w:divBdr>
        </w:div>
        <w:div w:id="2015839105">
          <w:marLeft w:val="480"/>
          <w:marRight w:val="0"/>
          <w:marTop w:val="0"/>
          <w:marBottom w:val="0"/>
          <w:divBdr>
            <w:top w:val="none" w:sz="0" w:space="0" w:color="auto"/>
            <w:left w:val="none" w:sz="0" w:space="0" w:color="auto"/>
            <w:bottom w:val="none" w:sz="0" w:space="0" w:color="auto"/>
            <w:right w:val="none" w:sz="0" w:space="0" w:color="auto"/>
          </w:divBdr>
        </w:div>
        <w:div w:id="1436100216">
          <w:marLeft w:val="480"/>
          <w:marRight w:val="0"/>
          <w:marTop w:val="0"/>
          <w:marBottom w:val="0"/>
          <w:divBdr>
            <w:top w:val="none" w:sz="0" w:space="0" w:color="auto"/>
            <w:left w:val="none" w:sz="0" w:space="0" w:color="auto"/>
            <w:bottom w:val="none" w:sz="0" w:space="0" w:color="auto"/>
            <w:right w:val="none" w:sz="0" w:space="0" w:color="auto"/>
          </w:divBdr>
        </w:div>
        <w:div w:id="1598051614">
          <w:marLeft w:val="480"/>
          <w:marRight w:val="0"/>
          <w:marTop w:val="0"/>
          <w:marBottom w:val="0"/>
          <w:divBdr>
            <w:top w:val="none" w:sz="0" w:space="0" w:color="auto"/>
            <w:left w:val="none" w:sz="0" w:space="0" w:color="auto"/>
            <w:bottom w:val="none" w:sz="0" w:space="0" w:color="auto"/>
            <w:right w:val="none" w:sz="0" w:space="0" w:color="auto"/>
          </w:divBdr>
        </w:div>
        <w:div w:id="256912212">
          <w:marLeft w:val="480"/>
          <w:marRight w:val="0"/>
          <w:marTop w:val="0"/>
          <w:marBottom w:val="0"/>
          <w:divBdr>
            <w:top w:val="none" w:sz="0" w:space="0" w:color="auto"/>
            <w:left w:val="none" w:sz="0" w:space="0" w:color="auto"/>
            <w:bottom w:val="none" w:sz="0" w:space="0" w:color="auto"/>
            <w:right w:val="none" w:sz="0" w:space="0" w:color="auto"/>
          </w:divBdr>
        </w:div>
        <w:div w:id="1383752157">
          <w:marLeft w:val="480"/>
          <w:marRight w:val="0"/>
          <w:marTop w:val="0"/>
          <w:marBottom w:val="0"/>
          <w:divBdr>
            <w:top w:val="none" w:sz="0" w:space="0" w:color="auto"/>
            <w:left w:val="none" w:sz="0" w:space="0" w:color="auto"/>
            <w:bottom w:val="none" w:sz="0" w:space="0" w:color="auto"/>
            <w:right w:val="none" w:sz="0" w:space="0" w:color="auto"/>
          </w:divBdr>
        </w:div>
        <w:div w:id="152841669">
          <w:marLeft w:val="480"/>
          <w:marRight w:val="0"/>
          <w:marTop w:val="0"/>
          <w:marBottom w:val="0"/>
          <w:divBdr>
            <w:top w:val="none" w:sz="0" w:space="0" w:color="auto"/>
            <w:left w:val="none" w:sz="0" w:space="0" w:color="auto"/>
            <w:bottom w:val="none" w:sz="0" w:space="0" w:color="auto"/>
            <w:right w:val="none" w:sz="0" w:space="0" w:color="auto"/>
          </w:divBdr>
        </w:div>
        <w:div w:id="47413176">
          <w:marLeft w:val="480"/>
          <w:marRight w:val="0"/>
          <w:marTop w:val="0"/>
          <w:marBottom w:val="0"/>
          <w:divBdr>
            <w:top w:val="none" w:sz="0" w:space="0" w:color="auto"/>
            <w:left w:val="none" w:sz="0" w:space="0" w:color="auto"/>
            <w:bottom w:val="none" w:sz="0" w:space="0" w:color="auto"/>
            <w:right w:val="none" w:sz="0" w:space="0" w:color="auto"/>
          </w:divBdr>
        </w:div>
        <w:div w:id="1767000309">
          <w:marLeft w:val="480"/>
          <w:marRight w:val="0"/>
          <w:marTop w:val="0"/>
          <w:marBottom w:val="0"/>
          <w:divBdr>
            <w:top w:val="none" w:sz="0" w:space="0" w:color="auto"/>
            <w:left w:val="none" w:sz="0" w:space="0" w:color="auto"/>
            <w:bottom w:val="none" w:sz="0" w:space="0" w:color="auto"/>
            <w:right w:val="none" w:sz="0" w:space="0" w:color="auto"/>
          </w:divBdr>
        </w:div>
        <w:div w:id="47995341">
          <w:marLeft w:val="480"/>
          <w:marRight w:val="0"/>
          <w:marTop w:val="0"/>
          <w:marBottom w:val="0"/>
          <w:divBdr>
            <w:top w:val="none" w:sz="0" w:space="0" w:color="auto"/>
            <w:left w:val="none" w:sz="0" w:space="0" w:color="auto"/>
            <w:bottom w:val="none" w:sz="0" w:space="0" w:color="auto"/>
            <w:right w:val="none" w:sz="0" w:space="0" w:color="auto"/>
          </w:divBdr>
        </w:div>
        <w:div w:id="690957877">
          <w:marLeft w:val="480"/>
          <w:marRight w:val="0"/>
          <w:marTop w:val="0"/>
          <w:marBottom w:val="0"/>
          <w:divBdr>
            <w:top w:val="none" w:sz="0" w:space="0" w:color="auto"/>
            <w:left w:val="none" w:sz="0" w:space="0" w:color="auto"/>
            <w:bottom w:val="none" w:sz="0" w:space="0" w:color="auto"/>
            <w:right w:val="none" w:sz="0" w:space="0" w:color="auto"/>
          </w:divBdr>
        </w:div>
        <w:div w:id="826750375">
          <w:marLeft w:val="480"/>
          <w:marRight w:val="0"/>
          <w:marTop w:val="0"/>
          <w:marBottom w:val="0"/>
          <w:divBdr>
            <w:top w:val="none" w:sz="0" w:space="0" w:color="auto"/>
            <w:left w:val="none" w:sz="0" w:space="0" w:color="auto"/>
            <w:bottom w:val="none" w:sz="0" w:space="0" w:color="auto"/>
            <w:right w:val="none" w:sz="0" w:space="0" w:color="auto"/>
          </w:divBdr>
        </w:div>
        <w:div w:id="1878467631">
          <w:marLeft w:val="480"/>
          <w:marRight w:val="0"/>
          <w:marTop w:val="0"/>
          <w:marBottom w:val="0"/>
          <w:divBdr>
            <w:top w:val="none" w:sz="0" w:space="0" w:color="auto"/>
            <w:left w:val="none" w:sz="0" w:space="0" w:color="auto"/>
            <w:bottom w:val="none" w:sz="0" w:space="0" w:color="auto"/>
            <w:right w:val="none" w:sz="0" w:space="0" w:color="auto"/>
          </w:divBdr>
        </w:div>
        <w:div w:id="1132867305">
          <w:marLeft w:val="480"/>
          <w:marRight w:val="0"/>
          <w:marTop w:val="0"/>
          <w:marBottom w:val="0"/>
          <w:divBdr>
            <w:top w:val="none" w:sz="0" w:space="0" w:color="auto"/>
            <w:left w:val="none" w:sz="0" w:space="0" w:color="auto"/>
            <w:bottom w:val="none" w:sz="0" w:space="0" w:color="auto"/>
            <w:right w:val="none" w:sz="0" w:space="0" w:color="auto"/>
          </w:divBdr>
        </w:div>
        <w:div w:id="718629705">
          <w:marLeft w:val="480"/>
          <w:marRight w:val="0"/>
          <w:marTop w:val="0"/>
          <w:marBottom w:val="0"/>
          <w:divBdr>
            <w:top w:val="none" w:sz="0" w:space="0" w:color="auto"/>
            <w:left w:val="none" w:sz="0" w:space="0" w:color="auto"/>
            <w:bottom w:val="none" w:sz="0" w:space="0" w:color="auto"/>
            <w:right w:val="none" w:sz="0" w:space="0" w:color="auto"/>
          </w:divBdr>
        </w:div>
        <w:div w:id="2055888102">
          <w:marLeft w:val="480"/>
          <w:marRight w:val="0"/>
          <w:marTop w:val="0"/>
          <w:marBottom w:val="0"/>
          <w:divBdr>
            <w:top w:val="none" w:sz="0" w:space="0" w:color="auto"/>
            <w:left w:val="none" w:sz="0" w:space="0" w:color="auto"/>
            <w:bottom w:val="none" w:sz="0" w:space="0" w:color="auto"/>
            <w:right w:val="none" w:sz="0" w:space="0" w:color="auto"/>
          </w:divBdr>
        </w:div>
        <w:div w:id="1987465367">
          <w:marLeft w:val="480"/>
          <w:marRight w:val="0"/>
          <w:marTop w:val="0"/>
          <w:marBottom w:val="0"/>
          <w:divBdr>
            <w:top w:val="none" w:sz="0" w:space="0" w:color="auto"/>
            <w:left w:val="none" w:sz="0" w:space="0" w:color="auto"/>
            <w:bottom w:val="none" w:sz="0" w:space="0" w:color="auto"/>
            <w:right w:val="none" w:sz="0" w:space="0" w:color="auto"/>
          </w:divBdr>
        </w:div>
        <w:div w:id="1584414002">
          <w:marLeft w:val="480"/>
          <w:marRight w:val="0"/>
          <w:marTop w:val="0"/>
          <w:marBottom w:val="0"/>
          <w:divBdr>
            <w:top w:val="none" w:sz="0" w:space="0" w:color="auto"/>
            <w:left w:val="none" w:sz="0" w:space="0" w:color="auto"/>
            <w:bottom w:val="none" w:sz="0" w:space="0" w:color="auto"/>
            <w:right w:val="none" w:sz="0" w:space="0" w:color="auto"/>
          </w:divBdr>
        </w:div>
        <w:div w:id="902371393">
          <w:marLeft w:val="480"/>
          <w:marRight w:val="0"/>
          <w:marTop w:val="0"/>
          <w:marBottom w:val="0"/>
          <w:divBdr>
            <w:top w:val="none" w:sz="0" w:space="0" w:color="auto"/>
            <w:left w:val="none" w:sz="0" w:space="0" w:color="auto"/>
            <w:bottom w:val="none" w:sz="0" w:space="0" w:color="auto"/>
            <w:right w:val="none" w:sz="0" w:space="0" w:color="auto"/>
          </w:divBdr>
        </w:div>
        <w:div w:id="65299121">
          <w:marLeft w:val="480"/>
          <w:marRight w:val="0"/>
          <w:marTop w:val="0"/>
          <w:marBottom w:val="0"/>
          <w:divBdr>
            <w:top w:val="none" w:sz="0" w:space="0" w:color="auto"/>
            <w:left w:val="none" w:sz="0" w:space="0" w:color="auto"/>
            <w:bottom w:val="none" w:sz="0" w:space="0" w:color="auto"/>
            <w:right w:val="none" w:sz="0" w:space="0" w:color="auto"/>
          </w:divBdr>
        </w:div>
        <w:div w:id="1224833513">
          <w:marLeft w:val="480"/>
          <w:marRight w:val="0"/>
          <w:marTop w:val="0"/>
          <w:marBottom w:val="0"/>
          <w:divBdr>
            <w:top w:val="none" w:sz="0" w:space="0" w:color="auto"/>
            <w:left w:val="none" w:sz="0" w:space="0" w:color="auto"/>
            <w:bottom w:val="none" w:sz="0" w:space="0" w:color="auto"/>
            <w:right w:val="none" w:sz="0" w:space="0" w:color="auto"/>
          </w:divBdr>
        </w:div>
        <w:div w:id="356546954">
          <w:marLeft w:val="480"/>
          <w:marRight w:val="0"/>
          <w:marTop w:val="0"/>
          <w:marBottom w:val="0"/>
          <w:divBdr>
            <w:top w:val="none" w:sz="0" w:space="0" w:color="auto"/>
            <w:left w:val="none" w:sz="0" w:space="0" w:color="auto"/>
            <w:bottom w:val="none" w:sz="0" w:space="0" w:color="auto"/>
            <w:right w:val="none" w:sz="0" w:space="0" w:color="auto"/>
          </w:divBdr>
        </w:div>
        <w:div w:id="1092581541">
          <w:marLeft w:val="480"/>
          <w:marRight w:val="0"/>
          <w:marTop w:val="0"/>
          <w:marBottom w:val="0"/>
          <w:divBdr>
            <w:top w:val="none" w:sz="0" w:space="0" w:color="auto"/>
            <w:left w:val="none" w:sz="0" w:space="0" w:color="auto"/>
            <w:bottom w:val="none" w:sz="0" w:space="0" w:color="auto"/>
            <w:right w:val="none" w:sz="0" w:space="0" w:color="auto"/>
          </w:divBdr>
        </w:div>
        <w:div w:id="1867327184">
          <w:marLeft w:val="480"/>
          <w:marRight w:val="0"/>
          <w:marTop w:val="0"/>
          <w:marBottom w:val="0"/>
          <w:divBdr>
            <w:top w:val="none" w:sz="0" w:space="0" w:color="auto"/>
            <w:left w:val="none" w:sz="0" w:space="0" w:color="auto"/>
            <w:bottom w:val="none" w:sz="0" w:space="0" w:color="auto"/>
            <w:right w:val="none" w:sz="0" w:space="0" w:color="auto"/>
          </w:divBdr>
        </w:div>
        <w:div w:id="69232991">
          <w:marLeft w:val="480"/>
          <w:marRight w:val="0"/>
          <w:marTop w:val="0"/>
          <w:marBottom w:val="0"/>
          <w:divBdr>
            <w:top w:val="none" w:sz="0" w:space="0" w:color="auto"/>
            <w:left w:val="none" w:sz="0" w:space="0" w:color="auto"/>
            <w:bottom w:val="none" w:sz="0" w:space="0" w:color="auto"/>
            <w:right w:val="none" w:sz="0" w:space="0" w:color="auto"/>
          </w:divBdr>
        </w:div>
      </w:divsChild>
    </w:div>
    <w:div w:id="2011524128">
      <w:bodyDiv w:val="1"/>
      <w:marLeft w:val="0"/>
      <w:marRight w:val="0"/>
      <w:marTop w:val="0"/>
      <w:marBottom w:val="0"/>
      <w:divBdr>
        <w:top w:val="none" w:sz="0" w:space="0" w:color="auto"/>
        <w:left w:val="none" w:sz="0" w:space="0" w:color="auto"/>
        <w:bottom w:val="none" w:sz="0" w:space="0" w:color="auto"/>
        <w:right w:val="none" w:sz="0" w:space="0" w:color="auto"/>
      </w:divBdr>
    </w:div>
    <w:div w:id="2012444798">
      <w:bodyDiv w:val="1"/>
      <w:marLeft w:val="0"/>
      <w:marRight w:val="0"/>
      <w:marTop w:val="0"/>
      <w:marBottom w:val="0"/>
      <w:divBdr>
        <w:top w:val="none" w:sz="0" w:space="0" w:color="auto"/>
        <w:left w:val="none" w:sz="0" w:space="0" w:color="auto"/>
        <w:bottom w:val="none" w:sz="0" w:space="0" w:color="auto"/>
        <w:right w:val="none" w:sz="0" w:space="0" w:color="auto"/>
      </w:divBdr>
    </w:div>
    <w:div w:id="2014067692">
      <w:bodyDiv w:val="1"/>
      <w:marLeft w:val="0"/>
      <w:marRight w:val="0"/>
      <w:marTop w:val="0"/>
      <w:marBottom w:val="0"/>
      <w:divBdr>
        <w:top w:val="none" w:sz="0" w:space="0" w:color="auto"/>
        <w:left w:val="none" w:sz="0" w:space="0" w:color="auto"/>
        <w:bottom w:val="none" w:sz="0" w:space="0" w:color="auto"/>
        <w:right w:val="none" w:sz="0" w:space="0" w:color="auto"/>
      </w:divBdr>
    </w:div>
    <w:div w:id="2015642722">
      <w:bodyDiv w:val="1"/>
      <w:marLeft w:val="0"/>
      <w:marRight w:val="0"/>
      <w:marTop w:val="0"/>
      <w:marBottom w:val="0"/>
      <w:divBdr>
        <w:top w:val="none" w:sz="0" w:space="0" w:color="auto"/>
        <w:left w:val="none" w:sz="0" w:space="0" w:color="auto"/>
        <w:bottom w:val="none" w:sz="0" w:space="0" w:color="auto"/>
        <w:right w:val="none" w:sz="0" w:space="0" w:color="auto"/>
      </w:divBdr>
    </w:div>
    <w:div w:id="2017537295">
      <w:bodyDiv w:val="1"/>
      <w:marLeft w:val="0"/>
      <w:marRight w:val="0"/>
      <w:marTop w:val="0"/>
      <w:marBottom w:val="0"/>
      <w:divBdr>
        <w:top w:val="none" w:sz="0" w:space="0" w:color="auto"/>
        <w:left w:val="none" w:sz="0" w:space="0" w:color="auto"/>
        <w:bottom w:val="none" w:sz="0" w:space="0" w:color="auto"/>
        <w:right w:val="none" w:sz="0" w:space="0" w:color="auto"/>
      </w:divBdr>
    </w:div>
    <w:div w:id="2017880004">
      <w:bodyDiv w:val="1"/>
      <w:marLeft w:val="0"/>
      <w:marRight w:val="0"/>
      <w:marTop w:val="0"/>
      <w:marBottom w:val="0"/>
      <w:divBdr>
        <w:top w:val="none" w:sz="0" w:space="0" w:color="auto"/>
        <w:left w:val="none" w:sz="0" w:space="0" w:color="auto"/>
        <w:bottom w:val="none" w:sz="0" w:space="0" w:color="auto"/>
        <w:right w:val="none" w:sz="0" w:space="0" w:color="auto"/>
      </w:divBdr>
    </w:div>
    <w:div w:id="2018849251">
      <w:bodyDiv w:val="1"/>
      <w:marLeft w:val="0"/>
      <w:marRight w:val="0"/>
      <w:marTop w:val="0"/>
      <w:marBottom w:val="0"/>
      <w:divBdr>
        <w:top w:val="none" w:sz="0" w:space="0" w:color="auto"/>
        <w:left w:val="none" w:sz="0" w:space="0" w:color="auto"/>
        <w:bottom w:val="none" w:sz="0" w:space="0" w:color="auto"/>
        <w:right w:val="none" w:sz="0" w:space="0" w:color="auto"/>
      </w:divBdr>
    </w:div>
    <w:div w:id="2020883295">
      <w:bodyDiv w:val="1"/>
      <w:marLeft w:val="0"/>
      <w:marRight w:val="0"/>
      <w:marTop w:val="0"/>
      <w:marBottom w:val="0"/>
      <w:divBdr>
        <w:top w:val="none" w:sz="0" w:space="0" w:color="auto"/>
        <w:left w:val="none" w:sz="0" w:space="0" w:color="auto"/>
        <w:bottom w:val="none" w:sz="0" w:space="0" w:color="auto"/>
        <w:right w:val="none" w:sz="0" w:space="0" w:color="auto"/>
      </w:divBdr>
    </w:div>
    <w:div w:id="2021196998">
      <w:bodyDiv w:val="1"/>
      <w:marLeft w:val="0"/>
      <w:marRight w:val="0"/>
      <w:marTop w:val="0"/>
      <w:marBottom w:val="0"/>
      <w:divBdr>
        <w:top w:val="none" w:sz="0" w:space="0" w:color="auto"/>
        <w:left w:val="none" w:sz="0" w:space="0" w:color="auto"/>
        <w:bottom w:val="none" w:sz="0" w:space="0" w:color="auto"/>
        <w:right w:val="none" w:sz="0" w:space="0" w:color="auto"/>
      </w:divBdr>
    </w:div>
    <w:div w:id="2022196224">
      <w:bodyDiv w:val="1"/>
      <w:marLeft w:val="0"/>
      <w:marRight w:val="0"/>
      <w:marTop w:val="0"/>
      <w:marBottom w:val="0"/>
      <w:divBdr>
        <w:top w:val="none" w:sz="0" w:space="0" w:color="auto"/>
        <w:left w:val="none" w:sz="0" w:space="0" w:color="auto"/>
        <w:bottom w:val="none" w:sz="0" w:space="0" w:color="auto"/>
        <w:right w:val="none" w:sz="0" w:space="0" w:color="auto"/>
      </w:divBdr>
    </w:div>
    <w:div w:id="2023311617">
      <w:bodyDiv w:val="1"/>
      <w:marLeft w:val="0"/>
      <w:marRight w:val="0"/>
      <w:marTop w:val="0"/>
      <w:marBottom w:val="0"/>
      <w:divBdr>
        <w:top w:val="none" w:sz="0" w:space="0" w:color="auto"/>
        <w:left w:val="none" w:sz="0" w:space="0" w:color="auto"/>
        <w:bottom w:val="none" w:sz="0" w:space="0" w:color="auto"/>
        <w:right w:val="none" w:sz="0" w:space="0" w:color="auto"/>
      </w:divBdr>
    </w:div>
    <w:div w:id="2028215425">
      <w:bodyDiv w:val="1"/>
      <w:marLeft w:val="0"/>
      <w:marRight w:val="0"/>
      <w:marTop w:val="0"/>
      <w:marBottom w:val="0"/>
      <w:divBdr>
        <w:top w:val="none" w:sz="0" w:space="0" w:color="auto"/>
        <w:left w:val="none" w:sz="0" w:space="0" w:color="auto"/>
        <w:bottom w:val="none" w:sz="0" w:space="0" w:color="auto"/>
        <w:right w:val="none" w:sz="0" w:space="0" w:color="auto"/>
      </w:divBdr>
    </w:div>
    <w:div w:id="2028872574">
      <w:bodyDiv w:val="1"/>
      <w:marLeft w:val="0"/>
      <w:marRight w:val="0"/>
      <w:marTop w:val="0"/>
      <w:marBottom w:val="0"/>
      <w:divBdr>
        <w:top w:val="none" w:sz="0" w:space="0" w:color="auto"/>
        <w:left w:val="none" w:sz="0" w:space="0" w:color="auto"/>
        <w:bottom w:val="none" w:sz="0" w:space="0" w:color="auto"/>
        <w:right w:val="none" w:sz="0" w:space="0" w:color="auto"/>
      </w:divBdr>
    </w:div>
    <w:div w:id="2029283569">
      <w:bodyDiv w:val="1"/>
      <w:marLeft w:val="0"/>
      <w:marRight w:val="0"/>
      <w:marTop w:val="0"/>
      <w:marBottom w:val="0"/>
      <w:divBdr>
        <w:top w:val="none" w:sz="0" w:space="0" w:color="auto"/>
        <w:left w:val="none" w:sz="0" w:space="0" w:color="auto"/>
        <w:bottom w:val="none" w:sz="0" w:space="0" w:color="auto"/>
        <w:right w:val="none" w:sz="0" w:space="0" w:color="auto"/>
      </w:divBdr>
    </w:div>
    <w:div w:id="2031908296">
      <w:bodyDiv w:val="1"/>
      <w:marLeft w:val="0"/>
      <w:marRight w:val="0"/>
      <w:marTop w:val="0"/>
      <w:marBottom w:val="0"/>
      <w:divBdr>
        <w:top w:val="none" w:sz="0" w:space="0" w:color="auto"/>
        <w:left w:val="none" w:sz="0" w:space="0" w:color="auto"/>
        <w:bottom w:val="none" w:sz="0" w:space="0" w:color="auto"/>
        <w:right w:val="none" w:sz="0" w:space="0" w:color="auto"/>
      </w:divBdr>
    </w:div>
    <w:div w:id="2032219268">
      <w:bodyDiv w:val="1"/>
      <w:marLeft w:val="0"/>
      <w:marRight w:val="0"/>
      <w:marTop w:val="0"/>
      <w:marBottom w:val="0"/>
      <w:divBdr>
        <w:top w:val="none" w:sz="0" w:space="0" w:color="auto"/>
        <w:left w:val="none" w:sz="0" w:space="0" w:color="auto"/>
        <w:bottom w:val="none" w:sz="0" w:space="0" w:color="auto"/>
        <w:right w:val="none" w:sz="0" w:space="0" w:color="auto"/>
      </w:divBdr>
    </w:div>
    <w:div w:id="2032296940">
      <w:bodyDiv w:val="1"/>
      <w:marLeft w:val="0"/>
      <w:marRight w:val="0"/>
      <w:marTop w:val="0"/>
      <w:marBottom w:val="0"/>
      <w:divBdr>
        <w:top w:val="none" w:sz="0" w:space="0" w:color="auto"/>
        <w:left w:val="none" w:sz="0" w:space="0" w:color="auto"/>
        <w:bottom w:val="none" w:sz="0" w:space="0" w:color="auto"/>
        <w:right w:val="none" w:sz="0" w:space="0" w:color="auto"/>
      </w:divBdr>
    </w:div>
    <w:div w:id="2038651921">
      <w:bodyDiv w:val="1"/>
      <w:marLeft w:val="0"/>
      <w:marRight w:val="0"/>
      <w:marTop w:val="0"/>
      <w:marBottom w:val="0"/>
      <w:divBdr>
        <w:top w:val="none" w:sz="0" w:space="0" w:color="auto"/>
        <w:left w:val="none" w:sz="0" w:space="0" w:color="auto"/>
        <w:bottom w:val="none" w:sz="0" w:space="0" w:color="auto"/>
        <w:right w:val="none" w:sz="0" w:space="0" w:color="auto"/>
      </w:divBdr>
    </w:div>
    <w:div w:id="2042437105">
      <w:bodyDiv w:val="1"/>
      <w:marLeft w:val="0"/>
      <w:marRight w:val="0"/>
      <w:marTop w:val="0"/>
      <w:marBottom w:val="0"/>
      <w:divBdr>
        <w:top w:val="none" w:sz="0" w:space="0" w:color="auto"/>
        <w:left w:val="none" w:sz="0" w:space="0" w:color="auto"/>
        <w:bottom w:val="none" w:sz="0" w:space="0" w:color="auto"/>
        <w:right w:val="none" w:sz="0" w:space="0" w:color="auto"/>
      </w:divBdr>
    </w:div>
    <w:div w:id="2044747324">
      <w:bodyDiv w:val="1"/>
      <w:marLeft w:val="0"/>
      <w:marRight w:val="0"/>
      <w:marTop w:val="0"/>
      <w:marBottom w:val="0"/>
      <w:divBdr>
        <w:top w:val="none" w:sz="0" w:space="0" w:color="auto"/>
        <w:left w:val="none" w:sz="0" w:space="0" w:color="auto"/>
        <w:bottom w:val="none" w:sz="0" w:space="0" w:color="auto"/>
        <w:right w:val="none" w:sz="0" w:space="0" w:color="auto"/>
      </w:divBdr>
    </w:div>
    <w:div w:id="2044935049">
      <w:bodyDiv w:val="1"/>
      <w:marLeft w:val="0"/>
      <w:marRight w:val="0"/>
      <w:marTop w:val="0"/>
      <w:marBottom w:val="0"/>
      <w:divBdr>
        <w:top w:val="none" w:sz="0" w:space="0" w:color="auto"/>
        <w:left w:val="none" w:sz="0" w:space="0" w:color="auto"/>
        <w:bottom w:val="none" w:sz="0" w:space="0" w:color="auto"/>
        <w:right w:val="none" w:sz="0" w:space="0" w:color="auto"/>
      </w:divBdr>
    </w:div>
    <w:div w:id="2045976952">
      <w:bodyDiv w:val="1"/>
      <w:marLeft w:val="0"/>
      <w:marRight w:val="0"/>
      <w:marTop w:val="0"/>
      <w:marBottom w:val="0"/>
      <w:divBdr>
        <w:top w:val="none" w:sz="0" w:space="0" w:color="auto"/>
        <w:left w:val="none" w:sz="0" w:space="0" w:color="auto"/>
        <w:bottom w:val="none" w:sz="0" w:space="0" w:color="auto"/>
        <w:right w:val="none" w:sz="0" w:space="0" w:color="auto"/>
      </w:divBdr>
    </w:div>
    <w:div w:id="2049447138">
      <w:bodyDiv w:val="1"/>
      <w:marLeft w:val="0"/>
      <w:marRight w:val="0"/>
      <w:marTop w:val="0"/>
      <w:marBottom w:val="0"/>
      <w:divBdr>
        <w:top w:val="none" w:sz="0" w:space="0" w:color="auto"/>
        <w:left w:val="none" w:sz="0" w:space="0" w:color="auto"/>
        <w:bottom w:val="none" w:sz="0" w:space="0" w:color="auto"/>
        <w:right w:val="none" w:sz="0" w:space="0" w:color="auto"/>
      </w:divBdr>
    </w:div>
    <w:div w:id="2049644459">
      <w:bodyDiv w:val="1"/>
      <w:marLeft w:val="0"/>
      <w:marRight w:val="0"/>
      <w:marTop w:val="0"/>
      <w:marBottom w:val="0"/>
      <w:divBdr>
        <w:top w:val="none" w:sz="0" w:space="0" w:color="auto"/>
        <w:left w:val="none" w:sz="0" w:space="0" w:color="auto"/>
        <w:bottom w:val="none" w:sz="0" w:space="0" w:color="auto"/>
        <w:right w:val="none" w:sz="0" w:space="0" w:color="auto"/>
      </w:divBdr>
    </w:div>
    <w:div w:id="2050106873">
      <w:bodyDiv w:val="1"/>
      <w:marLeft w:val="0"/>
      <w:marRight w:val="0"/>
      <w:marTop w:val="0"/>
      <w:marBottom w:val="0"/>
      <w:divBdr>
        <w:top w:val="none" w:sz="0" w:space="0" w:color="auto"/>
        <w:left w:val="none" w:sz="0" w:space="0" w:color="auto"/>
        <w:bottom w:val="none" w:sz="0" w:space="0" w:color="auto"/>
        <w:right w:val="none" w:sz="0" w:space="0" w:color="auto"/>
      </w:divBdr>
      <w:divsChild>
        <w:div w:id="1330282131">
          <w:marLeft w:val="480"/>
          <w:marRight w:val="0"/>
          <w:marTop w:val="0"/>
          <w:marBottom w:val="0"/>
          <w:divBdr>
            <w:top w:val="none" w:sz="0" w:space="0" w:color="auto"/>
            <w:left w:val="none" w:sz="0" w:space="0" w:color="auto"/>
            <w:bottom w:val="none" w:sz="0" w:space="0" w:color="auto"/>
            <w:right w:val="none" w:sz="0" w:space="0" w:color="auto"/>
          </w:divBdr>
        </w:div>
        <w:div w:id="1980651483">
          <w:marLeft w:val="480"/>
          <w:marRight w:val="0"/>
          <w:marTop w:val="0"/>
          <w:marBottom w:val="0"/>
          <w:divBdr>
            <w:top w:val="none" w:sz="0" w:space="0" w:color="auto"/>
            <w:left w:val="none" w:sz="0" w:space="0" w:color="auto"/>
            <w:bottom w:val="none" w:sz="0" w:space="0" w:color="auto"/>
            <w:right w:val="none" w:sz="0" w:space="0" w:color="auto"/>
          </w:divBdr>
        </w:div>
        <w:div w:id="407919492">
          <w:marLeft w:val="480"/>
          <w:marRight w:val="0"/>
          <w:marTop w:val="0"/>
          <w:marBottom w:val="0"/>
          <w:divBdr>
            <w:top w:val="none" w:sz="0" w:space="0" w:color="auto"/>
            <w:left w:val="none" w:sz="0" w:space="0" w:color="auto"/>
            <w:bottom w:val="none" w:sz="0" w:space="0" w:color="auto"/>
            <w:right w:val="none" w:sz="0" w:space="0" w:color="auto"/>
          </w:divBdr>
        </w:div>
        <w:div w:id="2069567671">
          <w:marLeft w:val="480"/>
          <w:marRight w:val="0"/>
          <w:marTop w:val="0"/>
          <w:marBottom w:val="0"/>
          <w:divBdr>
            <w:top w:val="none" w:sz="0" w:space="0" w:color="auto"/>
            <w:left w:val="none" w:sz="0" w:space="0" w:color="auto"/>
            <w:bottom w:val="none" w:sz="0" w:space="0" w:color="auto"/>
            <w:right w:val="none" w:sz="0" w:space="0" w:color="auto"/>
          </w:divBdr>
        </w:div>
        <w:div w:id="981009882">
          <w:marLeft w:val="480"/>
          <w:marRight w:val="0"/>
          <w:marTop w:val="0"/>
          <w:marBottom w:val="0"/>
          <w:divBdr>
            <w:top w:val="none" w:sz="0" w:space="0" w:color="auto"/>
            <w:left w:val="none" w:sz="0" w:space="0" w:color="auto"/>
            <w:bottom w:val="none" w:sz="0" w:space="0" w:color="auto"/>
            <w:right w:val="none" w:sz="0" w:space="0" w:color="auto"/>
          </w:divBdr>
        </w:div>
        <w:div w:id="2092967075">
          <w:marLeft w:val="480"/>
          <w:marRight w:val="0"/>
          <w:marTop w:val="0"/>
          <w:marBottom w:val="0"/>
          <w:divBdr>
            <w:top w:val="none" w:sz="0" w:space="0" w:color="auto"/>
            <w:left w:val="none" w:sz="0" w:space="0" w:color="auto"/>
            <w:bottom w:val="none" w:sz="0" w:space="0" w:color="auto"/>
            <w:right w:val="none" w:sz="0" w:space="0" w:color="auto"/>
          </w:divBdr>
        </w:div>
        <w:div w:id="652417273">
          <w:marLeft w:val="480"/>
          <w:marRight w:val="0"/>
          <w:marTop w:val="0"/>
          <w:marBottom w:val="0"/>
          <w:divBdr>
            <w:top w:val="none" w:sz="0" w:space="0" w:color="auto"/>
            <w:left w:val="none" w:sz="0" w:space="0" w:color="auto"/>
            <w:bottom w:val="none" w:sz="0" w:space="0" w:color="auto"/>
            <w:right w:val="none" w:sz="0" w:space="0" w:color="auto"/>
          </w:divBdr>
        </w:div>
        <w:div w:id="709260978">
          <w:marLeft w:val="480"/>
          <w:marRight w:val="0"/>
          <w:marTop w:val="0"/>
          <w:marBottom w:val="0"/>
          <w:divBdr>
            <w:top w:val="none" w:sz="0" w:space="0" w:color="auto"/>
            <w:left w:val="none" w:sz="0" w:space="0" w:color="auto"/>
            <w:bottom w:val="none" w:sz="0" w:space="0" w:color="auto"/>
            <w:right w:val="none" w:sz="0" w:space="0" w:color="auto"/>
          </w:divBdr>
        </w:div>
        <w:div w:id="741804057">
          <w:marLeft w:val="480"/>
          <w:marRight w:val="0"/>
          <w:marTop w:val="0"/>
          <w:marBottom w:val="0"/>
          <w:divBdr>
            <w:top w:val="none" w:sz="0" w:space="0" w:color="auto"/>
            <w:left w:val="none" w:sz="0" w:space="0" w:color="auto"/>
            <w:bottom w:val="none" w:sz="0" w:space="0" w:color="auto"/>
            <w:right w:val="none" w:sz="0" w:space="0" w:color="auto"/>
          </w:divBdr>
        </w:div>
        <w:div w:id="632978698">
          <w:marLeft w:val="480"/>
          <w:marRight w:val="0"/>
          <w:marTop w:val="0"/>
          <w:marBottom w:val="0"/>
          <w:divBdr>
            <w:top w:val="none" w:sz="0" w:space="0" w:color="auto"/>
            <w:left w:val="none" w:sz="0" w:space="0" w:color="auto"/>
            <w:bottom w:val="none" w:sz="0" w:space="0" w:color="auto"/>
            <w:right w:val="none" w:sz="0" w:space="0" w:color="auto"/>
          </w:divBdr>
        </w:div>
        <w:div w:id="314114966">
          <w:marLeft w:val="480"/>
          <w:marRight w:val="0"/>
          <w:marTop w:val="0"/>
          <w:marBottom w:val="0"/>
          <w:divBdr>
            <w:top w:val="none" w:sz="0" w:space="0" w:color="auto"/>
            <w:left w:val="none" w:sz="0" w:space="0" w:color="auto"/>
            <w:bottom w:val="none" w:sz="0" w:space="0" w:color="auto"/>
            <w:right w:val="none" w:sz="0" w:space="0" w:color="auto"/>
          </w:divBdr>
        </w:div>
        <w:div w:id="571308529">
          <w:marLeft w:val="480"/>
          <w:marRight w:val="0"/>
          <w:marTop w:val="0"/>
          <w:marBottom w:val="0"/>
          <w:divBdr>
            <w:top w:val="none" w:sz="0" w:space="0" w:color="auto"/>
            <w:left w:val="none" w:sz="0" w:space="0" w:color="auto"/>
            <w:bottom w:val="none" w:sz="0" w:space="0" w:color="auto"/>
            <w:right w:val="none" w:sz="0" w:space="0" w:color="auto"/>
          </w:divBdr>
        </w:div>
        <w:div w:id="1050689857">
          <w:marLeft w:val="480"/>
          <w:marRight w:val="0"/>
          <w:marTop w:val="0"/>
          <w:marBottom w:val="0"/>
          <w:divBdr>
            <w:top w:val="none" w:sz="0" w:space="0" w:color="auto"/>
            <w:left w:val="none" w:sz="0" w:space="0" w:color="auto"/>
            <w:bottom w:val="none" w:sz="0" w:space="0" w:color="auto"/>
            <w:right w:val="none" w:sz="0" w:space="0" w:color="auto"/>
          </w:divBdr>
        </w:div>
        <w:div w:id="75710877">
          <w:marLeft w:val="480"/>
          <w:marRight w:val="0"/>
          <w:marTop w:val="0"/>
          <w:marBottom w:val="0"/>
          <w:divBdr>
            <w:top w:val="none" w:sz="0" w:space="0" w:color="auto"/>
            <w:left w:val="none" w:sz="0" w:space="0" w:color="auto"/>
            <w:bottom w:val="none" w:sz="0" w:space="0" w:color="auto"/>
            <w:right w:val="none" w:sz="0" w:space="0" w:color="auto"/>
          </w:divBdr>
        </w:div>
        <w:div w:id="1358241736">
          <w:marLeft w:val="480"/>
          <w:marRight w:val="0"/>
          <w:marTop w:val="0"/>
          <w:marBottom w:val="0"/>
          <w:divBdr>
            <w:top w:val="none" w:sz="0" w:space="0" w:color="auto"/>
            <w:left w:val="none" w:sz="0" w:space="0" w:color="auto"/>
            <w:bottom w:val="none" w:sz="0" w:space="0" w:color="auto"/>
            <w:right w:val="none" w:sz="0" w:space="0" w:color="auto"/>
          </w:divBdr>
        </w:div>
        <w:div w:id="992754657">
          <w:marLeft w:val="480"/>
          <w:marRight w:val="0"/>
          <w:marTop w:val="0"/>
          <w:marBottom w:val="0"/>
          <w:divBdr>
            <w:top w:val="none" w:sz="0" w:space="0" w:color="auto"/>
            <w:left w:val="none" w:sz="0" w:space="0" w:color="auto"/>
            <w:bottom w:val="none" w:sz="0" w:space="0" w:color="auto"/>
            <w:right w:val="none" w:sz="0" w:space="0" w:color="auto"/>
          </w:divBdr>
        </w:div>
        <w:div w:id="856696858">
          <w:marLeft w:val="480"/>
          <w:marRight w:val="0"/>
          <w:marTop w:val="0"/>
          <w:marBottom w:val="0"/>
          <w:divBdr>
            <w:top w:val="none" w:sz="0" w:space="0" w:color="auto"/>
            <w:left w:val="none" w:sz="0" w:space="0" w:color="auto"/>
            <w:bottom w:val="none" w:sz="0" w:space="0" w:color="auto"/>
            <w:right w:val="none" w:sz="0" w:space="0" w:color="auto"/>
          </w:divBdr>
        </w:div>
        <w:div w:id="1993826762">
          <w:marLeft w:val="480"/>
          <w:marRight w:val="0"/>
          <w:marTop w:val="0"/>
          <w:marBottom w:val="0"/>
          <w:divBdr>
            <w:top w:val="none" w:sz="0" w:space="0" w:color="auto"/>
            <w:left w:val="none" w:sz="0" w:space="0" w:color="auto"/>
            <w:bottom w:val="none" w:sz="0" w:space="0" w:color="auto"/>
            <w:right w:val="none" w:sz="0" w:space="0" w:color="auto"/>
          </w:divBdr>
        </w:div>
        <w:div w:id="525102412">
          <w:marLeft w:val="480"/>
          <w:marRight w:val="0"/>
          <w:marTop w:val="0"/>
          <w:marBottom w:val="0"/>
          <w:divBdr>
            <w:top w:val="none" w:sz="0" w:space="0" w:color="auto"/>
            <w:left w:val="none" w:sz="0" w:space="0" w:color="auto"/>
            <w:bottom w:val="none" w:sz="0" w:space="0" w:color="auto"/>
            <w:right w:val="none" w:sz="0" w:space="0" w:color="auto"/>
          </w:divBdr>
        </w:div>
        <w:div w:id="461193511">
          <w:marLeft w:val="480"/>
          <w:marRight w:val="0"/>
          <w:marTop w:val="0"/>
          <w:marBottom w:val="0"/>
          <w:divBdr>
            <w:top w:val="none" w:sz="0" w:space="0" w:color="auto"/>
            <w:left w:val="none" w:sz="0" w:space="0" w:color="auto"/>
            <w:bottom w:val="none" w:sz="0" w:space="0" w:color="auto"/>
            <w:right w:val="none" w:sz="0" w:space="0" w:color="auto"/>
          </w:divBdr>
        </w:div>
        <w:div w:id="524288755">
          <w:marLeft w:val="480"/>
          <w:marRight w:val="0"/>
          <w:marTop w:val="0"/>
          <w:marBottom w:val="0"/>
          <w:divBdr>
            <w:top w:val="none" w:sz="0" w:space="0" w:color="auto"/>
            <w:left w:val="none" w:sz="0" w:space="0" w:color="auto"/>
            <w:bottom w:val="none" w:sz="0" w:space="0" w:color="auto"/>
            <w:right w:val="none" w:sz="0" w:space="0" w:color="auto"/>
          </w:divBdr>
        </w:div>
        <w:div w:id="1058475269">
          <w:marLeft w:val="480"/>
          <w:marRight w:val="0"/>
          <w:marTop w:val="0"/>
          <w:marBottom w:val="0"/>
          <w:divBdr>
            <w:top w:val="none" w:sz="0" w:space="0" w:color="auto"/>
            <w:left w:val="none" w:sz="0" w:space="0" w:color="auto"/>
            <w:bottom w:val="none" w:sz="0" w:space="0" w:color="auto"/>
            <w:right w:val="none" w:sz="0" w:space="0" w:color="auto"/>
          </w:divBdr>
        </w:div>
        <w:div w:id="324474772">
          <w:marLeft w:val="480"/>
          <w:marRight w:val="0"/>
          <w:marTop w:val="0"/>
          <w:marBottom w:val="0"/>
          <w:divBdr>
            <w:top w:val="none" w:sz="0" w:space="0" w:color="auto"/>
            <w:left w:val="none" w:sz="0" w:space="0" w:color="auto"/>
            <w:bottom w:val="none" w:sz="0" w:space="0" w:color="auto"/>
            <w:right w:val="none" w:sz="0" w:space="0" w:color="auto"/>
          </w:divBdr>
        </w:div>
        <w:div w:id="495265493">
          <w:marLeft w:val="480"/>
          <w:marRight w:val="0"/>
          <w:marTop w:val="0"/>
          <w:marBottom w:val="0"/>
          <w:divBdr>
            <w:top w:val="none" w:sz="0" w:space="0" w:color="auto"/>
            <w:left w:val="none" w:sz="0" w:space="0" w:color="auto"/>
            <w:bottom w:val="none" w:sz="0" w:space="0" w:color="auto"/>
            <w:right w:val="none" w:sz="0" w:space="0" w:color="auto"/>
          </w:divBdr>
        </w:div>
        <w:div w:id="1092510158">
          <w:marLeft w:val="480"/>
          <w:marRight w:val="0"/>
          <w:marTop w:val="0"/>
          <w:marBottom w:val="0"/>
          <w:divBdr>
            <w:top w:val="none" w:sz="0" w:space="0" w:color="auto"/>
            <w:left w:val="none" w:sz="0" w:space="0" w:color="auto"/>
            <w:bottom w:val="none" w:sz="0" w:space="0" w:color="auto"/>
            <w:right w:val="none" w:sz="0" w:space="0" w:color="auto"/>
          </w:divBdr>
        </w:div>
        <w:div w:id="1085302576">
          <w:marLeft w:val="480"/>
          <w:marRight w:val="0"/>
          <w:marTop w:val="0"/>
          <w:marBottom w:val="0"/>
          <w:divBdr>
            <w:top w:val="none" w:sz="0" w:space="0" w:color="auto"/>
            <w:left w:val="none" w:sz="0" w:space="0" w:color="auto"/>
            <w:bottom w:val="none" w:sz="0" w:space="0" w:color="auto"/>
            <w:right w:val="none" w:sz="0" w:space="0" w:color="auto"/>
          </w:divBdr>
        </w:div>
        <w:div w:id="996542916">
          <w:marLeft w:val="480"/>
          <w:marRight w:val="0"/>
          <w:marTop w:val="0"/>
          <w:marBottom w:val="0"/>
          <w:divBdr>
            <w:top w:val="none" w:sz="0" w:space="0" w:color="auto"/>
            <w:left w:val="none" w:sz="0" w:space="0" w:color="auto"/>
            <w:bottom w:val="none" w:sz="0" w:space="0" w:color="auto"/>
            <w:right w:val="none" w:sz="0" w:space="0" w:color="auto"/>
          </w:divBdr>
        </w:div>
        <w:div w:id="535043543">
          <w:marLeft w:val="480"/>
          <w:marRight w:val="0"/>
          <w:marTop w:val="0"/>
          <w:marBottom w:val="0"/>
          <w:divBdr>
            <w:top w:val="none" w:sz="0" w:space="0" w:color="auto"/>
            <w:left w:val="none" w:sz="0" w:space="0" w:color="auto"/>
            <w:bottom w:val="none" w:sz="0" w:space="0" w:color="auto"/>
            <w:right w:val="none" w:sz="0" w:space="0" w:color="auto"/>
          </w:divBdr>
        </w:div>
        <w:div w:id="1665864064">
          <w:marLeft w:val="480"/>
          <w:marRight w:val="0"/>
          <w:marTop w:val="0"/>
          <w:marBottom w:val="0"/>
          <w:divBdr>
            <w:top w:val="none" w:sz="0" w:space="0" w:color="auto"/>
            <w:left w:val="none" w:sz="0" w:space="0" w:color="auto"/>
            <w:bottom w:val="none" w:sz="0" w:space="0" w:color="auto"/>
            <w:right w:val="none" w:sz="0" w:space="0" w:color="auto"/>
          </w:divBdr>
        </w:div>
        <w:div w:id="1661304785">
          <w:marLeft w:val="480"/>
          <w:marRight w:val="0"/>
          <w:marTop w:val="0"/>
          <w:marBottom w:val="0"/>
          <w:divBdr>
            <w:top w:val="none" w:sz="0" w:space="0" w:color="auto"/>
            <w:left w:val="none" w:sz="0" w:space="0" w:color="auto"/>
            <w:bottom w:val="none" w:sz="0" w:space="0" w:color="auto"/>
            <w:right w:val="none" w:sz="0" w:space="0" w:color="auto"/>
          </w:divBdr>
        </w:div>
        <w:div w:id="604071635">
          <w:marLeft w:val="480"/>
          <w:marRight w:val="0"/>
          <w:marTop w:val="0"/>
          <w:marBottom w:val="0"/>
          <w:divBdr>
            <w:top w:val="none" w:sz="0" w:space="0" w:color="auto"/>
            <w:left w:val="none" w:sz="0" w:space="0" w:color="auto"/>
            <w:bottom w:val="none" w:sz="0" w:space="0" w:color="auto"/>
            <w:right w:val="none" w:sz="0" w:space="0" w:color="auto"/>
          </w:divBdr>
        </w:div>
        <w:div w:id="1461535900">
          <w:marLeft w:val="480"/>
          <w:marRight w:val="0"/>
          <w:marTop w:val="0"/>
          <w:marBottom w:val="0"/>
          <w:divBdr>
            <w:top w:val="none" w:sz="0" w:space="0" w:color="auto"/>
            <w:left w:val="none" w:sz="0" w:space="0" w:color="auto"/>
            <w:bottom w:val="none" w:sz="0" w:space="0" w:color="auto"/>
            <w:right w:val="none" w:sz="0" w:space="0" w:color="auto"/>
          </w:divBdr>
        </w:div>
        <w:div w:id="804353363">
          <w:marLeft w:val="480"/>
          <w:marRight w:val="0"/>
          <w:marTop w:val="0"/>
          <w:marBottom w:val="0"/>
          <w:divBdr>
            <w:top w:val="none" w:sz="0" w:space="0" w:color="auto"/>
            <w:left w:val="none" w:sz="0" w:space="0" w:color="auto"/>
            <w:bottom w:val="none" w:sz="0" w:space="0" w:color="auto"/>
            <w:right w:val="none" w:sz="0" w:space="0" w:color="auto"/>
          </w:divBdr>
        </w:div>
        <w:div w:id="658386660">
          <w:marLeft w:val="480"/>
          <w:marRight w:val="0"/>
          <w:marTop w:val="0"/>
          <w:marBottom w:val="0"/>
          <w:divBdr>
            <w:top w:val="none" w:sz="0" w:space="0" w:color="auto"/>
            <w:left w:val="none" w:sz="0" w:space="0" w:color="auto"/>
            <w:bottom w:val="none" w:sz="0" w:space="0" w:color="auto"/>
            <w:right w:val="none" w:sz="0" w:space="0" w:color="auto"/>
          </w:divBdr>
        </w:div>
        <w:div w:id="113864368">
          <w:marLeft w:val="480"/>
          <w:marRight w:val="0"/>
          <w:marTop w:val="0"/>
          <w:marBottom w:val="0"/>
          <w:divBdr>
            <w:top w:val="none" w:sz="0" w:space="0" w:color="auto"/>
            <w:left w:val="none" w:sz="0" w:space="0" w:color="auto"/>
            <w:bottom w:val="none" w:sz="0" w:space="0" w:color="auto"/>
            <w:right w:val="none" w:sz="0" w:space="0" w:color="auto"/>
          </w:divBdr>
        </w:div>
        <w:div w:id="44986654">
          <w:marLeft w:val="480"/>
          <w:marRight w:val="0"/>
          <w:marTop w:val="0"/>
          <w:marBottom w:val="0"/>
          <w:divBdr>
            <w:top w:val="none" w:sz="0" w:space="0" w:color="auto"/>
            <w:left w:val="none" w:sz="0" w:space="0" w:color="auto"/>
            <w:bottom w:val="none" w:sz="0" w:space="0" w:color="auto"/>
            <w:right w:val="none" w:sz="0" w:space="0" w:color="auto"/>
          </w:divBdr>
        </w:div>
        <w:div w:id="689913738">
          <w:marLeft w:val="480"/>
          <w:marRight w:val="0"/>
          <w:marTop w:val="0"/>
          <w:marBottom w:val="0"/>
          <w:divBdr>
            <w:top w:val="none" w:sz="0" w:space="0" w:color="auto"/>
            <w:left w:val="none" w:sz="0" w:space="0" w:color="auto"/>
            <w:bottom w:val="none" w:sz="0" w:space="0" w:color="auto"/>
            <w:right w:val="none" w:sz="0" w:space="0" w:color="auto"/>
          </w:divBdr>
        </w:div>
        <w:div w:id="1059591818">
          <w:marLeft w:val="480"/>
          <w:marRight w:val="0"/>
          <w:marTop w:val="0"/>
          <w:marBottom w:val="0"/>
          <w:divBdr>
            <w:top w:val="none" w:sz="0" w:space="0" w:color="auto"/>
            <w:left w:val="none" w:sz="0" w:space="0" w:color="auto"/>
            <w:bottom w:val="none" w:sz="0" w:space="0" w:color="auto"/>
            <w:right w:val="none" w:sz="0" w:space="0" w:color="auto"/>
          </w:divBdr>
        </w:div>
        <w:div w:id="1297683571">
          <w:marLeft w:val="480"/>
          <w:marRight w:val="0"/>
          <w:marTop w:val="0"/>
          <w:marBottom w:val="0"/>
          <w:divBdr>
            <w:top w:val="none" w:sz="0" w:space="0" w:color="auto"/>
            <w:left w:val="none" w:sz="0" w:space="0" w:color="auto"/>
            <w:bottom w:val="none" w:sz="0" w:space="0" w:color="auto"/>
            <w:right w:val="none" w:sz="0" w:space="0" w:color="auto"/>
          </w:divBdr>
        </w:div>
        <w:div w:id="272904847">
          <w:marLeft w:val="480"/>
          <w:marRight w:val="0"/>
          <w:marTop w:val="0"/>
          <w:marBottom w:val="0"/>
          <w:divBdr>
            <w:top w:val="none" w:sz="0" w:space="0" w:color="auto"/>
            <w:left w:val="none" w:sz="0" w:space="0" w:color="auto"/>
            <w:bottom w:val="none" w:sz="0" w:space="0" w:color="auto"/>
            <w:right w:val="none" w:sz="0" w:space="0" w:color="auto"/>
          </w:divBdr>
        </w:div>
        <w:div w:id="889877764">
          <w:marLeft w:val="480"/>
          <w:marRight w:val="0"/>
          <w:marTop w:val="0"/>
          <w:marBottom w:val="0"/>
          <w:divBdr>
            <w:top w:val="none" w:sz="0" w:space="0" w:color="auto"/>
            <w:left w:val="none" w:sz="0" w:space="0" w:color="auto"/>
            <w:bottom w:val="none" w:sz="0" w:space="0" w:color="auto"/>
            <w:right w:val="none" w:sz="0" w:space="0" w:color="auto"/>
          </w:divBdr>
        </w:div>
        <w:div w:id="1302148578">
          <w:marLeft w:val="480"/>
          <w:marRight w:val="0"/>
          <w:marTop w:val="0"/>
          <w:marBottom w:val="0"/>
          <w:divBdr>
            <w:top w:val="none" w:sz="0" w:space="0" w:color="auto"/>
            <w:left w:val="none" w:sz="0" w:space="0" w:color="auto"/>
            <w:bottom w:val="none" w:sz="0" w:space="0" w:color="auto"/>
            <w:right w:val="none" w:sz="0" w:space="0" w:color="auto"/>
          </w:divBdr>
        </w:div>
        <w:div w:id="614681684">
          <w:marLeft w:val="480"/>
          <w:marRight w:val="0"/>
          <w:marTop w:val="0"/>
          <w:marBottom w:val="0"/>
          <w:divBdr>
            <w:top w:val="none" w:sz="0" w:space="0" w:color="auto"/>
            <w:left w:val="none" w:sz="0" w:space="0" w:color="auto"/>
            <w:bottom w:val="none" w:sz="0" w:space="0" w:color="auto"/>
            <w:right w:val="none" w:sz="0" w:space="0" w:color="auto"/>
          </w:divBdr>
        </w:div>
        <w:div w:id="1209758660">
          <w:marLeft w:val="480"/>
          <w:marRight w:val="0"/>
          <w:marTop w:val="0"/>
          <w:marBottom w:val="0"/>
          <w:divBdr>
            <w:top w:val="none" w:sz="0" w:space="0" w:color="auto"/>
            <w:left w:val="none" w:sz="0" w:space="0" w:color="auto"/>
            <w:bottom w:val="none" w:sz="0" w:space="0" w:color="auto"/>
            <w:right w:val="none" w:sz="0" w:space="0" w:color="auto"/>
          </w:divBdr>
        </w:div>
        <w:div w:id="1267738062">
          <w:marLeft w:val="480"/>
          <w:marRight w:val="0"/>
          <w:marTop w:val="0"/>
          <w:marBottom w:val="0"/>
          <w:divBdr>
            <w:top w:val="none" w:sz="0" w:space="0" w:color="auto"/>
            <w:left w:val="none" w:sz="0" w:space="0" w:color="auto"/>
            <w:bottom w:val="none" w:sz="0" w:space="0" w:color="auto"/>
            <w:right w:val="none" w:sz="0" w:space="0" w:color="auto"/>
          </w:divBdr>
        </w:div>
        <w:div w:id="1370102915">
          <w:marLeft w:val="480"/>
          <w:marRight w:val="0"/>
          <w:marTop w:val="0"/>
          <w:marBottom w:val="0"/>
          <w:divBdr>
            <w:top w:val="none" w:sz="0" w:space="0" w:color="auto"/>
            <w:left w:val="none" w:sz="0" w:space="0" w:color="auto"/>
            <w:bottom w:val="none" w:sz="0" w:space="0" w:color="auto"/>
            <w:right w:val="none" w:sz="0" w:space="0" w:color="auto"/>
          </w:divBdr>
        </w:div>
        <w:div w:id="1619288736">
          <w:marLeft w:val="480"/>
          <w:marRight w:val="0"/>
          <w:marTop w:val="0"/>
          <w:marBottom w:val="0"/>
          <w:divBdr>
            <w:top w:val="none" w:sz="0" w:space="0" w:color="auto"/>
            <w:left w:val="none" w:sz="0" w:space="0" w:color="auto"/>
            <w:bottom w:val="none" w:sz="0" w:space="0" w:color="auto"/>
            <w:right w:val="none" w:sz="0" w:space="0" w:color="auto"/>
          </w:divBdr>
        </w:div>
        <w:div w:id="1200360065">
          <w:marLeft w:val="480"/>
          <w:marRight w:val="0"/>
          <w:marTop w:val="0"/>
          <w:marBottom w:val="0"/>
          <w:divBdr>
            <w:top w:val="none" w:sz="0" w:space="0" w:color="auto"/>
            <w:left w:val="none" w:sz="0" w:space="0" w:color="auto"/>
            <w:bottom w:val="none" w:sz="0" w:space="0" w:color="auto"/>
            <w:right w:val="none" w:sz="0" w:space="0" w:color="auto"/>
          </w:divBdr>
        </w:div>
      </w:divsChild>
    </w:div>
    <w:div w:id="2050950777">
      <w:bodyDiv w:val="1"/>
      <w:marLeft w:val="0"/>
      <w:marRight w:val="0"/>
      <w:marTop w:val="0"/>
      <w:marBottom w:val="0"/>
      <w:divBdr>
        <w:top w:val="none" w:sz="0" w:space="0" w:color="auto"/>
        <w:left w:val="none" w:sz="0" w:space="0" w:color="auto"/>
        <w:bottom w:val="none" w:sz="0" w:space="0" w:color="auto"/>
        <w:right w:val="none" w:sz="0" w:space="0" w:color="auto"/>
      </w:divBdr>
      <w:divsChild>
        <w:div w:id="64233067">
          <w:marLeft w:val="480"/>
          <w:marRight w:val="0"/>
          <w:marTop w:val="0"/>
          <w:marBottom w:val="0"/>
          <w:divBdr>
            <w:top w:val="none" w:sz="0" w:space="0" w:color="auto"/>
            <w:left w:val="none" w:sz="0" w:space="0" w:color="auto"/>
            <w:bottom w:val="none" w:sz="0" w:space="0" w:color="auto"/>
            <w:right w:val="none" w:sz="0" w:space="0" w:color="auto"/>
          </w:divBdr>
        </w:div>
        <w:div w:id="90249473">
          <w:marLeft w:val="480"/>
          <w:marRight w:val="0"/>
          <w:marTop w:val="0"/>
          <w:marBottom w:val="0"/>
          <w:divBdr>
            <w:top w:val="none" w:sz="0" w:space="0" w:color="auto"/>
            <w:left w:val="none" w:sz="0" w:space="0" w:color="auto"/>
            <w:bottom w:val="none" w:sz="0" w:space="0" w:color="auto"/>
            <w:right w:val="none" w:sz="0" w:space="0" w:color="auto"/>
          </w:divBdr>
        </w:div>
        <w:div w:id="94983631">
          <w:marLeft w:val="480"/>
          <w:marRight w:val="0"/>
          <w:marTop w:val="0"/>
          <w:marBottom w:val="0"/>
          <w:divBdr>
            <w:top w:val="none" w:sz="0" w:space="0" w:color="auto"/>
            <w:left w:val="none" w:sz="0" w:space="0" w:color="auto"/>
            <w:bottom w:val="none" w:sz="0" w:space="0" w:color="auto"/>
            <w:right w:val="none" w:sz="0" w:space="0" w:color="auto"/>
          </w:divBdr>
        </w:div>
        <w:div w:id="219827946">
          <w:marLeft w:val="480"/>
          <w:marRight w:val="0"/>
          <w:marTop w:val="0"/>
          <w:marBottom w:val="0"/>
          <w:divBdr>
            <w:top w:val="none" w:sz="0" w:space="0" w:color="auto"/>
            <w:left w:val="none" w:sz="0" w:space="0" w:color="auto"/>
            <w:bottom w:val="none" w:sz="0" w:space="0" w:color="auto"/>
            <w:right w:val="none" w:sz="0" w:space="0" w:color="auto"/>
          </w:divBdr>
        </w:div>
        <w:div w:id="248125655">
          <w:marLeft w:val="480"/>
          <w:marRight w:val="0"/>
          <w:marTop w:val="0"/>
          <w:marBottom w:val="0"/>
          <w:divBdr>
            <w:top w:val="none" w:sz="0" w:space="0" w:color="auto"/>
            <w:left w:val="none" w:sz="0" w:space="0" w:color="auto"/>
            <w:bottom w:val="none" w:sz="0" w:space="0" w:color="auto"/>
            <w:right w:val="none" w:sz="0" w:space="0" w:color="auto"/>
          </w:divBdr>
        </w:div>
        <w:div w:id="302540716">
          <w:marLeft w:val="480"/>
          <w:marRight w:val="0"/>
          <w:marTop w:val="0"/>
          <w:marBottom w:val="0"/>
          <w:divBdr>
            <w:top w:val="none" w:sz="0" w:space="0" w:color="auto"/>
            <w:left w:val="none" w:sz="0" w:space="0" w:color="auto"/>
            <w:bottom w:val="none" w:sz="0" w:space="0" w:color="auto"/>
            <w:right w:val="none" w:sz="0" w:space="0" w:color="auto"/>
          </w:divBdr>
        </w:div>
        <w:div w:id="305817318">
          <w:marLeft w:val="480"/>
          <w:marRight w:val="0"/>
          <w:marTop w:val="0"/>
          <w:marBottom w:val="0"/>
          <w:divBdr>
            <w:top w:val="none" w:sz="0" w:space="0" w:color="auto"/>
            <w:left w:val="none" w:sz="0" w:space="0" w:color="auto"/>
            <w:bottom w:val="none" w:sz="0" w:space="0" w:color="auto"/>
            <w:right w:val="none" w:sz="0" w:space="0" w:color="auto"/>
          </w:divBdr>
        </w:div>
        <w:div w:id="466439262">
          <w:marLeft w:val="480"/>
          <w:marRight w:val="0"/>
          <w:marTop w:val="0"/>
          <w:marBottom w:val="0"/>
          <w:divBdr>
            <w:top w:val="none" w:sz="0" w:space="0" w:color="auto"/>
            <w:left w:val="none" w:sz="0" w:space="0" w:color="auto"/>
            <w:bottom w:val="none" w:sz="0" w:space="0" w:color="auto"/>
            <w:right w:val="none" w:sz="0" w:space="0" w:color="auto"/>
          </w:divBdr>
        </w:div>
        <w:div w:id="526720435">
          <w:marLeft w:val="480"/>
          <w:marRight w:val="0"/>
          <w:marTop w:val="0"/>
          <w:marBottom w:val="0"/>
          <w:divBdr>
            <w:top w:val="none" w:sz="0" w:space="0" w:color="auto"/>
            <w:left w:val="none" w:sz="0" w:space="0" w:color="auto"/>
            <w:bottom w:val="none" w:sz="0" w:space="0" w:color="auto"/>
            <w:right w:val="none" w:sz="0" w:space="0" w:color="auto"/>
          </w:divBdr>
        </w:div>
        <w:div w:id="580915431">
          <w:marLeft w:val="480"/>
          <w:marRight w:val="0"/>
          <w:marTop w:val="0"/>
          <w:marBottom w:val="0"/>
          <w:divBdr>
            <w:top w:val="none" w:sz="0" w:space="0" w:color="auto"/>
            <w:left w:val="none" w:sz="0" w:space="0" w:color="auto"/>
            <w:bottom w:val="none" w:sz="0" w:space="0" w:color="auto"/>
            <w:right w:val="none" w:sz="0" w:space="0" w:color="auto"/>
          </w:divBdr>
        </w:div>
        <w:div w:id="588150450">
          <w:marLeft w:val="480"/>
          <w:marRight w:val="0"/>
          <w:marTop w:val="0"/>
          <w:marBottom w:val="0"/>
          <w:divBdr>
            <w:top w:val="none" w:sz="0" w:space="0" w:color="auto"/>
            <w:left w:val="none" w:sz="0" w:space="0" w:color="auto"/>
            <w:bottom w:val="none" w:sz="0" w:space="0" w:color="auto"/>
            <w:right w:val="none" w:sz="0" w:space="0" w:color="auto"/>
          </w:divBdr>
        </w:div>
        <w:div w:id="603001478">
          <w:marLeft w:val="480"/>
          <w:marRight w:val="0"/>
          <w:marTop w:val="0"/>
          <w:marBottom w:val="0"/>
          <w:divBdr>
            <w:top w:val="none" w:sz="0" w:space="0" w:color="auto"/>
            <w:left w:val="none" w:sz="0" w:space="0" w:color="auto"/>
            <w:bottom w:val="none" w:sz="0" w:space="0" w:color="auto"/>
            <w:right w:val="none" w:sz="0" w:space="0" w:color="auto"/>
          </w:divBdr>
        </w:div>
        <w:div w:id="646134277">
          <w:marLeft w:val="480"/>
          <w:marRight w:val="0"/>
          <w:marTop w:val="0"/>
          <w:marBottom w:val="0"/>
          <w:divBdr>
            <w:top w:val="none" w:sz="0" w:space="0" w:color="auto"/>
            <w:left w:val="none" w:sz="0" w:space="0" w:color="auto"/>
            <w:bottom w:val="none" w:sz="0" w:space="0" w:color="auto"/>
            <w:right w:val="none" w:sz="0" w:space="0" w:color="auto"/>
          </w:divBdr>
        </w:div>
        <w:div w:id="761531559">
          <w:marLeft w:val="480"/>
          <w:marRight w:val="0"/>
          <w:marTop w:val="0"/>
          <w:marBottom w:val="0"/>
          <w:divBdr>
            <w:top w:val="none" w:sz="0" w:space="0" w:color="auto"/>
            <w:left w:val="none" w:sz="0" w:space="0" w:color="auto"/>
            <w:bottom w:val="none" w:sz="0" w:space="0" w:color="auto"/>
            <w:right w:val="none" w:sz="0" w:space="0" w:color="auto"/>
          </w:divBdr>
        </w:div>
        <w:div w:id="799297898">
          <w:marLeft w:val="480"/>
          <w:marRight w:val="0"/>
          <w:marTop w:val="0"/>
          <w:marBottom w:val="0"/>
          <w:divBdr>
            <w:top w:val="none" w:sz="0" w:space="0" w:color="auto"/>
            <w:left w:val="none" w:sz="0" w:space="0" w:color="auto"/>
            <w:bottom w:val="none" w:sz="0" w:space="0" w:color="auto"/>
            <w:right w:val="none" w:sz="0" w:space="0" w:color="auto"/>
          </w:divBdr>
        </w:div>
        <w:div w:id="843201131">
          <w:marLeft w:val="480"/>
          <w:marRight w:val="0"/>
          <w:marTop w:val="0"/>
          <w:marBottom w:val="0"/>
          <w:divBdr>
            <w:top w:val="none" w:sz="0" w:space="0" w:color="auto"/>
            <w:left w:val="none" w:sz="0" w:space="0" w:color="auto"/>
            <w:bottom w:val="none" w:sz="0" w:space="0" w:color="auto"/>
            <w:right w:val="none" w:sz="0" w:space="0" w:color="auto"/>
          </w:divBdr>
        </w:div>
        <w:div w:id="850340829">
          <w:marLeft w:val="480"/>
          <w:marRight w:val="0"/>
          <w:marTop w:val="0"/>
          <w:marBottom w:val="0"/>
          <w:divBdr>
            <w:top w:val="none" w:sz="0" w:space="0" w:color="auto"/>
            <w:left w:val="none" w:sz="0" w:space="0" w:color="auto"/>
            <w:bottom w:val="none" w:sz="0" w:space="0" w:color="auto"/>
            <w:right w:val="none" w:sz="0" w:space="0" w:color="auto"/>
          </w:divBdr>
        </w:div>
        <w:div w:id="859591243">
          <w:marLeft w:val="480"/>
          <w:marRight w:val="0"/>
          <w:marTop w:val="0"/>
          <w:marBottom w:val="0"/>
          <w:divBdr>
            <w:top w:val="none" w:sz="0" w:space="0" w:color="auto"/>
            <w:left w:val="none" w:sz="0" w:space="0" w:color="auto"/>
            <w:bottom w:val="none" w:sz="0" w:space="0" w:color="auto"/>
            <w:right w:val="none" w:sz="0" w:space="0" w:color="auto"/>
          </w:divBdr>
        </w:div>
        <w:div w:id="979503862">
          <w:marLeft w:val="480"/>
          <w:marRight w:val="0"/>
          <w:marTop w:val="0"/>
          <w:marBottom w:val="0"/>
          <w:divBdr>
            <w:top w:val="none" w:sz="0" w:space="0" w:color="auto"/>
            <w:left w:val="none" w:sz="0" w:space="0" w:color="auto"/>
            <w:bottom w:val="none" w:sz="0" w:space="0" w:color="auto"/>
            <w:right w:val="none" w:sz="0" w:space="0" w:color="auto"/>
          </w:divBdr>
        </w:div>
        <w:div w:id="1034110836">
          <w:marLeft w:val="480"/>
          <w:marRight w:val="0"/>
          <w:marTop w:val="0"/>
          <w:marBottom w:val="0"/>
          <w:divBdr>
            <w:top w:val="none" w:sz="0" w:space="0" w:color="auto"/>
            <w:left w:val="none" w:sz="0" w:space="0" w:color="auto"/>
            <w:bottom w:val="none" w:sz="0" w:space="0" w:color="auto"/>
            <w:right w:val="none" w:sz="0" w:space="0" w:color="auto"/>
          </w:divBdr>
        </w:div>
        <w:div w:id="1047339703">
          <w:marLeft w:val="480"/>
          <w:marRight w:val="0"/>
          <w:marTop w:val="0"/>
          <w:marBottom w:val="0"/>
          <w:divBdr>
            <w:top w:val="none" w:sz="0" w:space="0" w:color="auto"/>
            <w:left w:val="none" w:sz="0" w:space="0" w:color="auto"/>
            <w:bottom w:val="none" w:sz="0" w:space="0" w:color="auto"/>
            <w:right w:val="none" w:sz="0" w:space="0" w:color="auto"/>
          </w:divBdr>
        </w:div>
        <w:div w:id="1077166777">
          <w:marLeft w:val="480"/>
          <w:marRight w:val="0"/>
          <w:marTop w:val="0"/>
          <w:marBottom w:val="0"/>
          <w:divBdr>
            <w:top w:val="none" w:sz="0" w:space="0" w:color="auto"/>
            <w:left w:val="none" w:sz="0" w:space="0" w:color="auto"/>
            <w:bottom w:val="none" w:sz="0" w:space="0" w:color="auto"/>
            <w:right w:val="none" w:sz="0" w:space="0" w:color="auto"/>
          </w:divBdr>
        </w:div>
        <w:div w:id="1128353855">
          <w:marLeft w:val="480"/>
          <w:marRight w:val="0"/>
          <w:marTop w:val="0"/>
          <w:marBottom w:val="0"/>
          <w:divBdr>
            <w:top w:val="none" w:sz="0" w:space="0" w:color="auto"/>
            <w:left w:val="none" w:sz="0" w:space="0" w:color="auto"/>
            <w:bottom w:val="none" w:sz="0" w:space="0" w:color="auto"/>
            <w:right w:val="none" w:sz="0" w:space="0" w:color="auto"/>
          </w:divBdr>
        </w:div>
        <w:div w:id="1129977805">
          <w:marLeft w:val="480"/>
          <w:marRight w:val="0"/>
          <w:marTop w:val="0"/>
          <w:marBottom w:val="0"/>
          <w:divBdr>
            <w:top w:val="none" w:sz="0" w:space="0" w:color="auto"/>
            <w:left w:val="none" w:sz="0" w:space="0" w:color="auto"/>
            <w:bottom w:val="none" w:sz="0" w:space="0" w:color="auto"/>
            <w:right w:val="none" w:sz="0" w:space="0" w:color="auto"/>
          </w:divBdr>
        </w:div>
        <w:div w:id="1135562428">
          <w:marLeft w:val="480"/>
          <w:marRight w:val="0"/>
          <w:marTop w:val="0"/>
          <w:marBottom w:val="0"/>
          <w:divBdr>
            <w:top w:val="none" w:sz="0" w:space="0" w:color="auto"/>
            <w:left w:val="none" w:sz="0" w:space="0" w:color="auto"/>
            <w:bottom w:val="none" w:sz="0" w:space="0" w:color="auto"/>
            <w:right w:val="none" w:sz="0" w:space="0" w:color="auto"/>
          </w:divBdr>
        </w:div>
        <w:div w:id="1146162703">
          <w:marLeft w:val="480"/>
          <w:marRight w:val="0"/>
          <w:marTop w:val="0"/>
          <w:marBottom w:val="0"/>
          <w:divBdr>
            <w:top w:val="none" w:sz="0" w:space="0" w:color="auto"/>
            <w:left w:val="none" w:sz="0" w:space="0" w:color="auto"/>
            <w:bottom w:val="none" w:sz="0" w:space="0" w:color="auto"/>
            <w:right w:val="none" w:sz="0" w:space="0" w:color="auto"/>
          </w:divBdr>
        </w:div>
        <w:div w:id="1168326802">
          <w:marLeft w:val="480"/>
          <w:marRight w:val="0"/>
          <w:marTop w:val="0"/>
          <w:marBottom w:val="0"/>
          <w:divBdr>
            <w:top w:val="none" w:sz="0" w:space="0" w:color="auto"/>
            <w:left w:val="none" w:sz="0" w:space="0" w:color="auto"/>
            <w:bottom w:val="none" w:sz="0" w:space="0" w:color="auto"/>
            <w:right w:val="none" w:sz="0" w:space="0" w:color="auto"/>
          </w:divBdr>
        </w:div>
        <w:div w:id="1293368160">
          <w:marLeft w:val="480"/>
          <w:marRight w:val="0"/>
          <w:marTop w:val="0"/>
          <w:marBottom w:val="0"/>
          <w:divBdr>
            <w:top w:val="none" w:sz="0" w:space="0" w:color="auto"/>
            <w:left w:val="none" w:sz="0" w:space="0" w:color="auto"/>
            <w:bottom w:val="none" w:sz="0" w:space="0" w:color="auto"/>
            <w:right w:val="none" w:sz="0" w:space="0" w:color="auto"/>
          </w:divBdr>
        </w:div>
        <w:div w:id="1303273747">
          <w:marLeft w:val="480"/>
          <w:marRight w:val="0"/>
          <w:marTop w:val="0"/>
          <w:marBottom w:val="0"/>
          <w:divBdr>
            <w:top w:val="none" w:sz="0" w:space="0" w:color="auto"/>
            <w:left w:val="none" w:sz="0" w:space="0" w:color="auto"/>
            <w:bottom w:val="none" w:sz="0" w:space="0" w:color="auto"/>
            <w:right w:val="none" w:sz="0" w:space="0" w:color="auto"/>
          </w:divBdr>
        </w:div>
        <w:div w:id="1371688704">
          <w:marLeft w:val="480"/>
          <w:marRight w:val="0"/>
          <w:marTop w:val="0"/>
          <w:marBottom w:val="0"/>
          <w:divBdr>
            <w:top w:val="none" w:sz="0" w:space="0" w:color="auto"/>
            <w:left w:val="none" w:sz="0" w:space="0" w:color="auto"/>
            <w:bottom w:val="none" w:sz="0" w:space="0" w:color="auto"/>
            <w:right w:val="none" w:sz="0" w:space="0" w:color="auto"/>
          </w:divBdr>
        </w:div>
        <w:div w:id="1374160473">
          <w:marLeft w:val="480"/>
          <w:marRight w:val="0"/>
          <w:marTop w:val="0"/>
          <w:marBottom w:val="0"/>
          <w:divBdr>
            <w:top w:val="none" w:sz="0" w:space="0" w:color="auto"/>
            <w:left w:val="none" w:sz="0" w:space="0" w:color="auto"/>
            <w:bottom w:val="none" w:sz="0" w:space="0" w:color="auto"/>
            <w:right w:val="none" w:sz="0" w:space="0" w:color="auto"/>
          </w:divBdr>
        </w:div>
        <w:div w:id="1520853030">
          <w:marLeft w:val="480"/>
          <w:marRight w:val="0"/>
          <w:marTop w:val="0"/>
          <w:marBottom w:val="0"/>
          <w:divBdr>
            <w:top w:val="none" w:sz="0" w:space="0" w:color="auto"/>
            <w:left w:val="none" w:sz="0" w:space="0" w:color="auto"/>
            <w:bottom w:val="none" w:sz="0" w:space="0" w:color="auto"/>
            <w:right w:val="none" w:sz="0" w:space="0" w:color="auto"/>
          </w:divBdr>
        </w:div>
        <w:div w:id="1632128799">
          <w:marLeft w:val="480"/>
          <w:marRight w:val="0"/>
          <w:marTop w:val="0"/>
          <w:marBottom w:val="0"/>
          <w:divBdr>
            <w:top w:val="none" w:sz="0" w:space="0" w:color="auto"/>
            <w:left w:val="none" w:sz="0" w:space="0" w:color="auto"/>
            <w:bottom w:val="none" w:sz="0" w:space="0" w:color="auto"/>
            <w:right w:val="none" w:sz="0" w:space="0" w:color="auto"/>
          </w:divBdr>
        </w:div>
        <w:div w:id="1685983587">
          <w:marLeft w:val="480"/>
          <w:marRight w:val="0"/>
          <w:marTop w:val="0"/>
          <w:marBottom w:val="0"/>
          <w:divBdr>
            <w:top w:val="none" w:sz="0" w:space="0" w:color="auto"/>
            <w:left w:val="none" w:sz="0" w:space="0" w:color="auto"/>
            <w:bottom w:val="none" w:sz="0" w:space="0" w:color="auto"/>
            <w:right w:val="none" w:sz="0" w:space="0" w:color="auto"/>
          </w:divBdr>
        </w:div>
        <w:div w:id="1801920855">
          <w:marLeft w:val="480"/>
          <w:marRight w:val="0"/>
          <w:marTop w:val="0"/>
          <w:marBottom w:val="0"/>
          <w:divBdr>
            <w:top w:val="none" w:sz="0" w:space="0" w:color="auto"/>
            <w:left w:val="none" w:sz="0" w:space="0" w:color="auto"/>
            <w:bottom w:val="none" w:sz="0" w:space="0" w:color="auto"/>
            <w:right w:val="none" w:sz="0" w:space="0" w:color="auto"/>
          </w:divBdr>
        </w:div>
        <w:div w:id="1921866630">
          <w:marLeft w:val="480"/>
          <w:marRight w:val="0"/>
          <w:marTop w:val="0"/>
          <w:marBottom w:val="0"/>
          <w:divBdr>
            <w:top w:val="none" w:sz="0" w:space="0" w:color="auto"/>
            <w:left w:val="none" w:sz="0" w:space="0" w:color="auto"/>
            <w:bottom w:val="none" w:sz="0" w:space="0" w:color="auto"/>
            <w:right w:val="none" w:sz="0" w:space="0" w:color="auto"/>
          </w:divBdr>
        </w:div>
        <w:div w:id="1978609458">
          <w:marLeft w:val="480"/>
          <w:marRight w:val="0"/>
          <w:marTop w:val="0"/>
          <w:marBottom w:val="0"/>
          <w:divBdr>
            <w:top w:val="none" w:sz="0" w:space="0" w:color="auto"/>
            <w:left w:val="none" w:sz="0" w:space="0" w:color="auto"/>
            <w:bottom w:val="none" w:sz="0" w:space="0" w:color="auto"/>
            <w:right w:val="none" w:sz="0" w:space="0" w:color="auto"/>
          </w:divBdr>
        </w:div>
        <w:div w:id="1990862398">
          <w:marLeft w:val="480"/>
          <w:marRight w:val="0"/>
          <w:marTop w:val="0"/>
          <w:marBottom w:val="0"/>
          <w:divBdr>
            <w:top w:val="none" w:sz="0" w:space="0" w:color="auto"/>
            <w:left w:val="none" w:sz="0" w:space="0" w:color="auto"/>
            <w:bottom w:val="none" w:sz="0" w:space="0" w:color="auto"/>
            <w:right w:val="none" w:sz="0" w:space="0" w:color="auto"/>
          </w:divBdr>
        </w:div>
        <w:div w:id="1990866917">
          <w:marLeft w:val="480"/>
          <w:marRight w:val="0"/>
          <w:marTop w:val="0"/>
          <w:marBottom w:val="0"/>
          <w:divBdr>
            <w:top w:val="none" w:sz="0" w:space="0" w:color="auto"/>
            <w:left w:val="none" w:sz="0" w:space="0" w:color="auto"/>
            <w:bottom w:val="none" w:sz="0" w:space="0" w:color="auto"/>
            <w:right w:val="none" w:sz="0" w:space="0" w:color="auto"/>
          </w:divBdr>
        </w:div>
        <w:div w:id="2025394459">
          <w:marLeft w:val="480"/>
          <w:marRight w:val="0"/>
          <w:marTop w:val="0"/>
          <w:marBottom w:val="0"/>
          <w:divBdr>
            <w:top w:val="none" w:sz="0" w:space="0" w:color="auto"/>
            <w:left w:val="none" w:sz="0" w:space="0" w:color="auto"/>
            <w:bottom w:val="none" w:sz="0" w:space="0" w:color="auto"/>
            <w:right w:val="none" w:sz="0" w:space="0" w:color="auto"/>
          </w:divBdr>
        </w:div>
        <w:div w:id="2052722775">
          <w:marLeft w:val="480"/>
          <w:marRight w:val="0"/>
          <w:marTop w:val="0"/>
          <w:marBottom w:val="0"/>
          <w:divBdr>
            <w:top w:val="none" w:sz="0" w:space="0" w:color="auto"/>
            <w:left w:val="none" w:sz="0" w:space="0" w:color="auto"/>
            <w:bottom w:val="none" w:sz="0" w:space="0" w:color="auto"/>
            <w:right w:val="none" w:sz="0" w:space="0" w:color="auto"/>
          </w:divBdr>
        </w:div>
      </w:divsChild>
    </w:div>
    <w:div w:id="2053189054">
      <w:bodyDiv w:val="1"/>
      <w:marLeft w:val="0"/>
      <w:marRight w:val="0"/>
      <w:marTop w:val="0"/>
      <w:marBottom w:val="0"/>
      <w:divBdr>
        <w:top w:val="none" w:sz="0" w:space="0" w:color="auto"/>
        <w:left w:val="none" w:sz="0" w:space="0" w:color="auto"/>
        <w:bottom w:val="none" w:sz="0" w:space="0" w:color="auto"/>
        <w:right w:val="none" w:sz="0" w:space="0" w:color="auto"/>
      </w:divBdr>
    </w:div>
    <w:div w:id="2054846627">
      <w:bodyDiv w:val="1"/>
      <w:marLeft w:val="0"/>
      <w:marRight w:val="0"/>
      <w:marTop w:val="0"/>
      <w:marBottom w:val="0"/>
      <w:divBdr>
        <w:top w:val="none" w:sz="0" w:space="0" w:color="auto"/>
        <w:left w:val="none" w:sz="0" w:space="0" w:color="auto"/>
        <w:bottom w:val="none" w:sz="0" w:space="0" w:color="auto"/>
        <w:right w:val="none" w:sz="0" w:space="0" w:color="auto"/>
      </w:divBdr>
    </w:div>
    <w:div w:id="2055503814">
      <w:bodyDiv w:val="1"/>
      <w:marLeft w:val="0"/>
      <w:marRight w:val="0"/>
      <w:marTop w:val="0"/>
      <w:marBottom w:val="0"/>
      <w:divBdr>
        <w:top w:val="none" w:sz="0" w:space="0" w:color="auto"/>
        <w:left w:val="none" w:sz="0" w:space="0" w:color="auto"/>
        <w:bottom w:val="none" w:sz="0" w:space="0" w:color="auto"/>
        <w:right w:val="none" w:sz="0" w:space="0" w:color="auto"/>
      </w:divBdr>
    </w:div>
    <w:div w:id="2060862374">
      <w:bodyDiv w:val="1"/>
      <w:marLeft w:val="0"/>
      <w:marRight w:val="0"/>
      <w:marTop w:val="0"/>
      <w:marBottom w:val="0"/>
      <w:divBdr>
        <w:top w:val="none" w:sz="0" w:space="0" w:color="auto"/>
        <w:left w:val="none" w:sz="0" w:space="0" w:color="auto"/>
        <w:bottom w:val="none" w:sz="0" w:space="0" w:color="auto"/>
        <w:right w:val="none" w:sz="0" w:space="0" w:color="auto"/>
      </w:divBdr>
    </w:div>
    <w:div w:id="2063672208">
      <w:bodyDiv w:val="1"/>
      <w:marLeft w:val="0"/>
      <w:marRight w:val="0"/>
      <w:marTop w:val="0"/>
      <w:marBottom w:val="0"/>
      <w:divBdr>
        <w:top w:val="none" w:sz="0" w:space="0" w:color="auto"/>
        <w:left w:val="none" w:sz="0" w:space="0" w:color="auto"/>
        <w:bottom w:val="none" w:sz="0" w:space="0" w:color="auto"/>
        <w:right w:val="none" w:sz="0" w:space="0" w:color="auto"/>
      </w:divBdr>
    </w:div>
    <w:div w:id="2065525041">
      <w:bodyDiv w:val="1"/>
      <w:marLeft w:val="0"/>
      <w:marRight w:val="0"/>
      <w:marTop w:val="0"/>
      <w:marBottom w:val="0"/>
      <w:divBdr>
        <w:top w:val="none" w:sz="0" w:space="0" w:color="auto"/>
        <w:left w:val="none" w:sz="0" w:space="0" w:color="auto"/>
        <w:bottom w:val="none" w:sz="0" w:space="0" w:color="auto"/>
        <w:right w:val="none" w:sz="0" w:space="0" w:color="auto"/>
      </w:divBdr>
      <w:divsChild>
        <w:div w:id="1373189518">
          <w:marLeft w:val="480"/>
          <w:marRight w:val="0"/>
          <w:marTop w:val="0"/>
          <w:marBottom w:val="0"/>
          <w:divBdr>
            <w:top w:val="none" w:sz="0" w:space="0" w:color="auto"/>
            <w:left w:val="none" w:sz="0" w:space="0" w:color="auto"/>
            <w:bottom w:val="none" w:sz="0" w:space="0" w:color="auto"/>
            <w:right w:val="none" w:sz="0" w:space="0" w:color="auto"/>
          </w:divBdr>
        </w:div>
        <w:div w:id="349724095">
          <w:marLeft w:val="480"/>
          <w:marRight w:val="0"/>
          <w:marTop w:val="0"/>
          <w:marBottom w:val="0"/>
          <w:divBdr>
            <w:top w:val="none" w:sz="0" w:space="0" w:color="auto"/>
            <w:left w:val="none" w:sz="0" w:space="0" w:color="auto"/>
            <w:bottom w:val="none" w:sz="0" w:space="0" w:color="auto"/>
            <w:right w:val="none" w:sz="0" w:space="0" w:color="auto"/>
          </w:divBdr>
        </w:div>
        <w:div w:id="223152015">
          <w:marLeft w:val="480"/>
          <w:marRight w:val="0"/>
          <w:marTop w:val="0"/>
          <w:marBottom w:val="0"/>
          <w:divBdr>
            <w:top w:val="none" w:sz="0" w:space="0" w:color="auto"/>
            <w:left w:val="none" w:sz="0" w:space="0" w:color="auto"/>
            <w:bottom w:val="none" w:sz="0" w:space="0" w:color="auto"/>
            <w:right w:val="none" w:sz="0" w:space="0" w:color="auto"/>
          </w:divBdr>
        </w:div>
        <w:div w:id="1907647856">
          <w:marLeft w:val="480"/>
          <w:marRight w:val="0"/>
          <w:marTop w:val="0"/>
          <w:marBottom w:val="0"/>
          <w:divBdr>
            <w:top w:val="none" w:sz="0" w:space="0" w:color="auto"/>
            <w:left w:val="none" w:sz="0" w:space="0" w:color="auto"/>
            <w:bottom w:val="none" w:sz="0" w:space="0" w:color="auto"/>
            <w:right w:val="none" w:sz="0" w:space="0" w:color="auto"/>
          </w:divBdr>
        </w:div>
        <w:div w:id="375281177">
          <w:marLeft w:val="480"/>
          <w:marRight w:val="0"/>
          <w:marTop w:val="0"/>
          <w:marBottom w:val="0"/>
          <w:divBdr>
            <w:top w:val="none" w:sz="0" w:space="0" w:color="auto"/>
            <w:left w:val="none" w:sz="0" w:space="0" w:color="auto"/>
            <w:bottom w:val="none" w:sz="0" w:space="0" w:color="auto"/>
            <w:right w:val="none" w:sz="0" w:space="0" w:color="auto"/>
          </w:divBdr>
        </w:div>
        <w:div w:id="483857618">
          <w:marLeft w:val="480"/>
          <w:marRight w:val="0"/>
          <w:marTop w:val="0"/>
          <w:marBottom w:val="0"/>
          <w:divBdr>
            <w:top w:val="none" w:sz="0" w:space="0" w:color="auto"/>
            <w:left w:val="none" w:sz="0" w:space="0" w:color="auto"/>
            <w:bottom w:val="none" w:sz="0" w:space="0" w:color="auto"/>
            <w:right w:val="none" w:sz="0" w:space="0" w:color="auto"/>
          </w:divBdr>
        </w:div>
        <w:div w:id="1184593903">
          <w:marLeft w:val="480"/>
          <w:marRight w:val="0"/>
          <w:marTop w:val="0"/>
          <w:marBottom w:val="0"/>
          <w:divBdr>
            <w:top w:val="none" w:sz="0" w:space="0" w:color="auto"/>
            <w:left w:val="none" w:sz="0" w:space="0" w:color="auto"/>
            <w:bottom w:val="none" w:sz="0" w:space="0" w:color="auto"/>
            <w:right w:val="none" w:sz="0" w:space="0" w:color="auto"/>
          </w:divBdr>
        </w:div>
        <w:div w:id="1238708624">
          <w:marLeft w:val="480"/>
          <w:marRight w:val="0"/>
          <w:marTop w:val="0"/>
          <w:marBottom w:val="0"/>
          <w:divBdr>
            <w:top w:val="none" w:sz="0" w:space="0" w:color="auto"/>
            <w:left w:val="none" w:sz="0" w:space="0" w:color="auto"/>
            <w:bottom w:val="none" w:sz="0" w:space="0" w:color="auto"/>
            <w:right w:val="none" w:sz="0" w:space="0" w:color="auto"/>
          </w:divBdr>
        </w:div>
        <w:div w:id="77605073">
          <w:marLeft w:val="480"/>
          <w:marRight w:val="0"/>
          <w:marTop w:val="0"/>
          <w:marBottom w:val="0"/>
          <w:divBdr>
            <w:top w:val="none" w:sz="0" w:space="0" w:color="auto"/>
            <w:left w:val="none" w:sz="0" w:space="0" w:color="auto"/>
            <w:bottom w:val="none" w:sz="0" w:space="0" w:color="auto"/>
            <w:right w:val="none" w:sz="0" w:space="0" w:color="auto"/>
          </w:divBdr>
        </w:div>
        <w:div w:id="2016687068">
          <w:marLeft w:val="480"/>
          <w:marRight w:val="0"/>
          <w:marTop w:val="0"/>
          <w:marBottom w:val="0"/>
          <w:divBdr>
            <w:top w:val="none" w:sz="0" w:space="0" w:color="auto"/>
            <w:left w:val="none" w:sz="0" w:space="0" w:color="auto"/>
            <w:bottom w:val="none" w:sz="0" w:space="0" w:color="auto"/>
            <w:right w:val="none" w:sz="0" w:space="0" w:color="auto"/>
          </w:divBdr>
        </w:div>
        <w:div w:id="204026332">
          <w:marLeft w:val="480"/>
          <w:marRight w:val="0"/>
          <w:marTop w:val="0"/>
          <w:marBottom w:val="0"/>
          <w:divBdr>
            <w:top w:val="none" w:sz="0" w:space="0" w:color="auto"/>
            <w:left w:val="none" w:sz="0" w:space="0" w:color="auto"/>
            <w:bottom w:val="none" w:sz="0" w:space="0" w:color="auto"/>
            <w:right w:val="none" w:sz="0" w:space="0" w:color="auto"/>
          </w:divBdr>
        </w:div>
        <w:div w:id="1286038777">
          <w:marLeft w:val="480"/>
          <w:marRight w:val="0"/>
          <w:marTop w:val="0"/>
          <w:marBottom w:val="0"/>
          <w:divBdr>
            <w:top w:val="none" w:sz="0" w:space="0" w:color="auto"/>
            <w:left w:val="none" w:sz="0" w:space="0" w:color="auto"/>
            <w:bottom w:val="none" w:sz="0" w:space="0" w:color="auto"/>
            <w:right w:val="none" w:sz="0" w:space="0" w:color="auto"/>
          </w:divBdr>
        </w:div>
        <w:div w:id="1142427214">
          <w:marLeft w:val="480"/>
          <w:marRight w:val="0"/>
          <w:marTop w:val="0"/>
          <w:marBottom w:val="0"/>
          <w:divBdr>
            <w:top w:val="none" w:sz="0" w:space="0" w:color="auto"/>
            <w:left w:val="none" w:sz="0" w:space="0" w:color="auto"/>
            <w:bottom w:val="none" w:sz="0" w:space="0" w:color="auto"/>
            <w:right w:val="none" w:sz="0" w:space="0" w:color="auto"/>
          </w:divBdr>
        </w:div>
        <w:div w:id="1511986105">
          <w:marLeft w:val="480"/>
          <w:marRight w:val="0"/>
          <w:marTop w:val="0"/>
          <w:marBottom w:val="0"/>
          <w:divBdr>
            <w:top w:val="none" w:sz="0" w:space="0" w:color="auto"/>
            <w:left w:val="none" w:sz="0" w:space="0" w:color="auto"/>
            <w:bottom w:val="none" w:sz="0" w:space="0" w:color="auto"/>
            <w:right w:val="none" w:sz="0" w:space="0" w:color="auto"/>
          </w:divBdr>
        </w:div>
        <w:div w:id="647321904">
          <w:marLeft w:val="480"/>
          <w:marRight w:val="0"/>
          <w:marTop w:val="0"/>
          <w:marBottom w:val="0"/>
          <w:divBdr>
            <w:top w:val="none" w:sz="0" w:space="0" w:color="auto"/>
            <w:left w:val="none" w:sz="0" w:space="0" w:color="auto"/>
            <w:bottom w:val="none" w:sz="0" w:space="0" w:color="auto"/>
            <w:right w:val="none" w:sz="0" w:space="0" w:color="auto"/>
          </w:divBdr>
        </w:div>
        <w:div w:id="430516231">
          <w:marLeft w:val="480"/>
          <w:marRight w:val="0"/>
          <w:marTop w:val="0"/>
          <w:marBottom w:val="0"/>
          <w:divBdr>
            <w:top w:val="none" w:sz="0" w:space="0" w:color="auto"/>
            <w:left w:val="none" w:sz="0" w:space="0" w:color="auto"/>
            <w:bottom w:val="none" w:sz="0" w:space="0" w:color="auto"/>
            <w:right w:val="none" w:sz="0" w:space="0" w:color="auto"/>
          </w:divBdr>
        </w:div>
        <w:div w:id="387654690">
          <w:marLeft w:val="480"/>
          <w:marRight w:val="0"/>
          <w:marTop w:val="0"/>
          <w:marBottom w:val="0"/>
          <w:divBdr>
            <w:top w:val="none" w:sz="0" w:space="0" w:color="auto"/>
            <w:left w:val="none" w:sz="0" w:space="0" w:color="auto"/>
            <w:bottom w:val="none" w:sz="0" w:space="0" w:color="auto"/>
            <w:right w:val="none" w:sz="0" w:space="0" w:color="auto"/>
          </w:divBdr>
        </w:div>
        <w:div w:id="931166002">
          <w:marLeft w:val="480"/>
          <w:marRight w:val="0"/>
          <w:marTop w:val="0"/>
          <w:marBottom w:val="0"/>
          <w:divBdr>
            <w:top w:val="none" w:sz="0" w:space="0" w:color="auto"/>
            <w:left w:val="none" w:sz="0" w:space="0" w:color="auto"/>
            <w:bottom w:val="none" w:sz="0" w:space="0" w:color="auto"/>
            <w:right w:val="none" w:sz="0" w:space="0" w:color="auto"/>
          </w:divBdr>
        </w:div>
        <w:div w:id="1967078356">
          <w:marLeft w:val="480"/>
          <w:marRight w:val="0"/>
          <w:marTop w:val="0"/>
          <w:marBottom w:val="0"/>
          <w:divBdr>
            <w:top w:val="none" w:sz="0" w:space="0" w:color="auto"/>
            <w:left w:val="none" w:sz="0" w:space="0" w:color="auto"/>
            <w:bottom w:val="none" w:sz="0" w:space="0" w:color="auto"/>
            <w:right w:val="none" w:sz="0" w:space="0" w:color="auto"/>
          </w:divBdr>
        </w:div>
        <w:div w:id="1479036723">
          <w:marLeft w:val="480"/>
          <w:marRight w:val="0"/>
          <w:marTop w:val="0"/>
          <w:marBottom w:val="0"/>
          <w:divBdr>
            <w:top w:val="none" w:sz="0" w:space="0" w:color="auto"/>
            <w:left w:val="none" w:sz="0" w:space="0" w:color="auto"/>
            <w:bottom w:val="none" w:sz="0" w:space="0" w:color="auto"/>
            <w:right w:val="none" w:sz="0" w:space="0" w:color="auto"/>
          </w:divBdr>
        </w:div>
        <w:div w:id="2050646763">
          <w:marLeft w:val="480"/>
          <w:marRight w:val="0"/>
          <w:marTop w:val="0"/>
          <w:marBottom w:val="0"/>
          <w:divBdr>
            <w:top w:val="none" w:sz="0" w:space="0" w:color="auto"/>
            <w:left w:val="none" w:sz="0" w:space="0" w:color="auto"/>
            <w:bottom w:val="none" w:sz="0" w:space="0" w:color="auto"/>
            <w:right w:val="none" w:sz="0" w:space="0" w:color="auto"/>
          </w:divBdr>
        </w:div>
        <w:div w:id="5405793">
          <w:marLeft w:val="480"/>
          <w:marRight w:val="0"/>
          <w:marTop w:val="0"/>
          <w:marBottom w:val="0"/>
          <w:divBdr>
            <w:top w:val="none" w:sz="0" w:space="0" w:color="auto"/>
            <w:left w:val="none" w:sz="0" w:space="0" w:color="auto"/>
            <w:bottom w:val="none" w:sz="0" w:space="0" w:color="auto"/>
            <w:right w:val="none" w:sz="0" w:space="0" w:color="auto"/>
          </w:divBdr>
        </w:div>
        <w:div w:id="1024864072">
          <w:marLeft w:val="480"/>
          <w:marRight w:val="0"/>
          <w:marTop w:val="0"/>
          <w:marBottom w:val="0"/>
          <w:divBdr>
            <w:top w:val="none" w:sz="0" w:space="0" w:color="auto"/>
            <w:left w:val="none" w:sz="0" w:space="0" w:color="auto"/>
            <w:bottom w:val="none" w:sz="0" w:space="0" w:color="auto"/>
            <w:right w:val="none" w:sz="0" w:space="0" w:color="auto"/>
          </w:divBdr>
        </w:div>
        <w:div w:id="1793555274">
          <w:marLeft w:val="480"/>
          <w:marRight w:val="0"/>
          <w:marTop w:val="0"/>
          <w:marBottom w:val="0"/>
          <w:divBdr>
            <w:top w:val="none" w:sz="0" w:space="0" w:color="auto"/>
            <w:left w:val="none" w:sz="0" w:space="0" w:color="auto"/>
            <w:bottom w:val="none" w:sz="0" w:space="0" w:color="auto"/>
            <w:right w:val="none" w:sz="0" w:space="0" w:color="auto"/>
          </w:divBdr>
        </w:div>
        <w:div w:id="1841197578">
          <w:marLeft w:val="480"/>
          <w:marRight w:val="0"/>
          <w:marTop w:val="0"/>
          <w:marBottom w:val="0"/>
          <w:divBdr>
            <w:top w:val="none" w:sz="0" w:space="0" w:color="auto"/>
            <w:left w:val="none" w:sz="0" w:space="0" w:color="auto"/>
            <w:bottom w:val="none" w:sz="0" w:space="0" w:color="auto"/>
            <w:right w:val="none" w:sz="0" w:space="0" w:color="auto"/>
          </w:divBdr>
        </w:div>
        <w:div w:id="382171350">
          <w:marLeft w:val="480"/>
          <w:marRight w:val="0"/>
          <w:marTop w:val="0"/>
          <w:marBottom w:val="0"/>
          <w:divBdr>
            <w:top w:val="none" w:sz="0" w:space="0" w:color="auto"/>
            <w:left w:val="none" w:sz="0" w:space="0" w:color="auto"/>
            <w:bottom w:val="none" w:sz="0" w:space="0" w:color="auto"/>
            <w:right w:val="none" w:sz="0" w:space="0" w:color="auto"/>
          </w:divBdr>
        </w:div>
        <w:div w:id="1601907803">
          <w:marLeft w:val="480"/>
          <w:marRight w:val="0"/>
          <w:marTop w:val="0"/>
          <w:marBottom w:val="0"/>
          <w:divBdr>
            <w:top w:val="none" w:sz="0" w:space="0" w:color="auto"/>
            <w:left w:val="none" w:sz="0" w:space="0" w:color="auto"/>
            <w:bottom w:val="none" w:sz="0" w:space="0" w:color="auto"/>
            <w:right w:val="none" w:sz="0" w:space="0" w:color="auto"/>
          </w:divBdr>
        </w:div>
        <w:div w:id="856382253">
          <w:marLeft w:val="480"/>
          <w:marRight w:val="0"/>
          <w:marTop w:val="0"/>
          <w:marBottom w:val="0"/>
          <w:divBdr>
            <w:top w:val="none" w:sz="0" w:space="0" w:color="auto"/>
            <w:left w:val="none" w:sz="0" w:space="0" w:color="auto"/>
            <w:bottom w:val="none" w:sz="0" w:space="0" w:color="auto"/>
            <w:right w:val="none" w:sz="0" w:space="0" w:color="auto"/>
          </w:divBdr>
        </w:div>
        <w:div w:id="1881937265">
          <w:marLeft w:val="480"/>
          <w:marRight w:val="0"/>
          <w:marTop w:val="0"/>
          <w:marBottom w:val="0"/>
          <w:divBdr>
            <w:top w:val="none" w:sz="0" w:space="0" w:color="auto"/>
            <w:left w:val="none" w:sz="0" w:space="0" w:color="auto"/>
            <w:bottom w:val="none" w:sz="0" w:space="0" w:color="auto"/>
            <w:right w:val="none" w:sz="0" w:space="0" w:color="auto"/>
          </w:divBdr>
        </w:div>
        <w:div w:id="394545056">
          <w:marLeft w:val="480"/>
          <w:marRight w:val="0"/>
          <w:marTop w:val="0"/>
          <w:marBottom w:val="0"/>
          <w:divBdr>
            <w:top w:val="none" w:sz="0" w:space="0" w:color="auto"/>
            <w:left w:val="none" w:sz="0" w:space="0" w:color="auto"/>
            <w:bottom w:val="none" w:sz="0" w:space="0" w:color="auto"/>
            <w:right w:val="none" w:sz="0" w:space="0" w:color="auto"/>
          </w:divBdr>
        </w:div>
        <w:div w:id="1498032709">
          <w:marLeft w:val="480"/>
          <w:marRight w:val="0"/>
          <w:marTop w:val="0"/>
          <w:marBottom w:val="0"/>
          <w:divBdr>
            <w:top w:val="none" w:sz="0" w:space="0" w:color="auto"/>
            <w:left w:val="none" w:sz="0" w:space="0" w:color="auto"/>
            <w:bottom w:val="none" w:sz="0" w:space="0" w:color="auto"/>
            <w:right w:val="none" w:sz="0" w:space="0" w:color="auto"/>
          </w:divBdr>
        </w:div>
        <w:div w:id="1004894547">
          <w:marLeft w:val="480"/>
          <w:marRight w:val="0"/>
          <w:marTop w:val="0"/>
          <w:marBottom w:val="0"/>
          <w:divBdr>
            <w:top w:val="none" w:sz="0" w:space="0" w:color="auto"/>
            <w:left w:val="none" w:sz="0" w:space="0" w:color="auto"/>
            <w:bottom w:val="none" w:sz="0" w:space="0" w:color="auto"/>
            <w:right w:val="none" w:sz="0" w:space="0" w:color="auto"/>
          </w:divBdr>
        </w:div>
        <w:div w:id="519976512">
          <w:marLeft w:val="480"/>
          <w:marRight w:val="0"/>
          <w:marTop w:val="0"/>
          <w:marBottom w:val="0"/>
          <w:divBdr>
            <w:top w:val="none" w:sz="0" w:space="0" w:color="auto"/>
            <w:left w:val="none" w:sz="0" w:space="0" w:color="auto"/>
            <w:bottom w:val="none" w:sz="0" w:space="0" w:color="auto"/>
            <w:right w:val="none" w:sz="0" w:space="0" w:color="auto"/>
          </w:divBdr>
        </w:div>
        <w:div w:id="1608927365">
          <w:marLeft w:val="480"/>
          <w:marRight w:val="0"/>
          <w:marTop w:val="0"/>
          <w:marBottom w:val="0"/>
          <w:divBdr>
            <w:top w:val="none" w:sz="0" w:space="0" w:color="auto"/>
            <w:left w:val="none" w:sz="0" w:space="0" w:color="auto"/>
            <w:bottom w:val="none" w:sz="0" w:space="0" w:color="auto"/>
            <w:right w:val="none" w:sz="0" w:space="0" w:color="auto"/>
          </w:divBdr>
        </w:div>
        <w:div w:id="1019962637">
          <w:marLeft w:val="480"/>
          <w:marRight w:val="0"/>
          <w:marTop w:val="0"/>
          <w:marBottom w:val="0"/>
          <w:divBdr>
            <w:top w:val="none" w:sz="0" w:space="0" w:color="auto"/>
            <w:left w:val="none" w:sz="0" w:space="0" w:color="auto"/>
            <w:bottom w:val="none" w:sz="0" w:space="0" w:color="auto"/>
            <w:right w:val="none" w:sz="0" w:space="0" w:color="auto"/>
          </w:divBdr>
        </w:div>
        <w:div w:id="976107486">
          <w:marLeft w:val="480"/>
          <w:marRight w:val="0"/>
          <w:marTop w:val="0"/>
          <w:marBottom w:val="0"/>
          <w:divBdr>
            <w:top w:val="none" w:sz="0" w:space="0" w:color="auto"/>
            <w:left w:val="none" w:sz="0" w:space="0" w:color="auto"/>
            <w:bottom w:val="none" w:sz="0" w:space="0" w:color="auto"/>
            <w:right w:val="none" w:sz="0" w:space="0" w:color="auto"/>
          </w:divBdr>
        </w:div>
        <w:div w:id="1549949747">
          <w:marLeft w:val="480"/>
          <w:marRight w:val="0"/>
          <w:marTop w:val="0"/>
          <w:marBottom w:val="0"/>
          <w:divBdr>
            <w:top w:val="none" w:sz="0" w:space="0" w:color="auto"/>
            <w:left w:val="none" w:sz="0" w:space="0" w:color="auto"/>
            <w:bottom w:val="none" w:sz="0" w:space="0" w:color="auto"/>
            <w:right w:val="none" w:sz="0" w:space="0" w:color="auto"/>
          </w:divBdr>
        </w:div>
        <w:div w:id="1440295932">
          <w:marLeft w:val="480"/>
          <w:marRight w:val="0"/>
          <w:marTop w:val="0"/>
          <w:marBottom w:val="0"/>
          <w:divBdr>
            <w:top w:val="none" w:sz="0" w:space="0" w:color="auto"/>
            <w:left w:val="none" w:sz="0" w:space="0" w:color="auto"/>
            <w:bottom w:val="none" w:sz="0" w:space="0" w:color="auto"/>
            <w:right w:val="none" w:sz="0" w:space="0" w:color="auto"/>
          </w:divBdr>
        </w:div>
        <w:div w:id="1766992918">
          <w:marLeft w:val="480"/>
          <w:marRight w:val="0"/>
          <w:marTop w:val="0"/>
          <w:marBottom w:val="0"/>
          <w:divBdr>
            <w:top w:val="none" w:sz="0" w:space="0" w:color="auto"/>
            <w:left w:val="none" w:sz="0" w:space="0" w:color="auto"/>
            <w:bottom w:val="none" w:sz="0" w:space="0" w:color="auto"/>
            <w:right w:val="none" w:sz="0" w:space="0" w:color="auto"/>
          </w:divBdr>
        </w:div>
        <w:div w:id="1879656912">
          <w:marLeft w:val="480"/>
          <w:marRight w:val="0"/>
          <w:marTop w:val="0"/>
          <w:marBottom w:val="0"/>
          <w:divBdr>
            <w:top w:val="none" w:sz="0" w:space="0" w:color="auto"/>
            <w:left w:val="none" w:sz="0" w:space="0" w:color="auto"/>
            <w:bottom w:val="none" w:sz="0" w:space="0" w:color="auto"/>
            <w:right w:val="none" w:sz="0" w:space="0" w:color="auto"/>
          </w:divBdr>
        </w:div>
        <w:div w:id="1037312319">
          <w:marLeft w:val="480"/>
          <w:marRight w:val="0"/>
          <w:marTop w:val="0"/>
          <w:marBottom w:val="0"/>
          <w:divBdr>
            <w:top w:val="none" w:sz="0" w:space="0" w:color="auto"/>
            <w:left w:val="none" w:sz="0" w:space="0" w:color="auto"/>
            <w:bottom w:val="none" w:sz="0" w:space="0" w:color="auto"/>
            <w:right w:val="none" w:sz="0" w:space="0" w:color="auto"/>
          </w:divBdr>
        </w:div>
        <w:div w:id="2015835321">
          <w:marLeft w:val="480"/>
          <w:marRight w:val="0"/>
          <w:marTop w:val="0"/>
          <w:marBottom w:val="0"/>
          <w:divBdr>
            <w:top w:val="none" w:sz="0" w:space="0" w:color="auto"/>
            <w:left w:val="none" w:sz="0" w:space="0" w:color="auto"/>
            <w:bottom w:val="none" w:sz="0" w:space="0" w:color="auto"/>
            <w:right w:val="none" w:sz="0" w:space="0" w:color="auto"/>
          </w:divBdr>
        </w:div>
        <w:div w:id="1006519621">
          <w:marLeft w:val="480"/>
          <w:marRight w:val="0"/>
          <w:marTop w:val="0"/>
          <w:marBottom w:val="0"/>
          <w:divBdr>
            <w:top w:val="none" w:sz="0" w:space="0" w:color="auto"/>
            <w:left w:val="none" w:sz="0" w:space="0" w:color="auto"/>
            <w:bottom w:val="none" w:sz="0" w:space="0" w:color="auto"/>
            <w:right w:val="none" w:sz="0" w:space="0" w:color="auto"/>
          </w:divBdr>
        </w:div>
        <w:div w:id="135420154">
          <w:marLeft w:val="480"/>
          <w:marRight w:val="0"/>
          <w:marTop w:val="0"/>
          <w:marBottom w:val="0"/>
          <w:divBdr>
            <w:top w:val="none" w:sz="0" w:space="0" w:color="auto"/>
            <w:left w:val="none" w:sz="0" w:space="0" w:color="auto"/>
            <w:bottom w:val="none" w:sz="0" w:space="0" w:color="auto"/>
            <w:right w:val="none" w:sz="0" w:space="0" w:color="auto"/>
          </w:divBdr>
        </w:div>
        <w:div w:id="2125609910">
          <w:marLeft w:val="480"/>
          <w:marRight w:val="0"/>
          <w:marTop w:val="0"/>
          <w:marBottom w:val="0"/>
          <w:divBdr>
            <w:top w:val="none" w:sz="0" w:space="0" w:color="auto"/>
            <w:left w:val="none" w:sz="0" w:space="0" w:color="auto"/>
            <w:bottom w:val="none" w:sz="0" w:space="0" w:color="auto"/>
            <w:right w:val="none" w:sz="0" w:space="0" w:color="auto"/>
          </w:divBdr>
        </w:div>
        <w:div w:id="1097872089">
          <w:marLeft w:val="480"/>
          <w:marRight w:val="0"/>
          <w:marTop w:val="0"/>
          <w:marBottom w:val="0"/>
          <w:divBdr>
            <w:top w:val="none" w:sz="0" w:space="0" w:color="auto"/>
            <w:left w:val="none" w:sz="0" w:space="0" w:color="auto"/>
            <w:bottom w:val="none" w:sz="0" w:space="0" w:color="auto"/>
            <w:right w:val="none" w:sz="0" w:space="0" w:color="auto"/>
          </w:divBdr>
        </w:div>
        <w:div w:id="973565607">
          <w:marLeft w:val="480"/>
          <w:marRight w:val="0"/>
          <w:marTop w:val="0"/>
          <w:marBottom w:val="0"/>
          <w:divBdr>
            <w:top w:val="none" w:sz="0" w:space="0" w:color="auto"/>
            <w:left w:val="none" w:sz="0" w:space="0" w:color="auto"/>
            <w:bottom w:val="none" w:sz="0" w:space="0" w:color="auto"/>
            <w:right w:val="none" w:sz="0" w:space="0" w:color="auto"/>
          </w:divBdr>
        </w:div>
        <w:div w:id="584996883">
          <w:marLeft w:val="480"/>
          <w:marRight w:val="0"/>
          <w:marTop w:val="0"/>
          <w:marBottom w:val="0"/>
          <w:divBdr>
            <w:top w:val="none" w:sz="0" w:space="0" w:color="auto"/>
            <w:left w:val="none" w:sz="0" w:space="0" w:color="auto"/>
            <w:bottom w:val="none" w:sz="0" w:space="0" w:color="auto"/>
            <w:right w:val="none" w:sz="0" w:space="0" w:color="auto"/>
          </w:divBdr>
        </w:div>
        <w:div w:id="1975791191">
          <w:marLeft w:val="480"/>
          <w:marRight w:val="0"/>
          <w:marTop w:val="0"/>
          <w:marBottom w:val="0"/>
          <w:divBdr>
            <w:top w:val="none" w:sz="0" w:space="0" w:color="auto"/>
            <w:left w:val="none" w:sz="0" w:space="0" w:color="auto"/>
            <w:bottom w:val="none" w:sz="0" w:space="0" w:color="auto"/>
            <w:right w:val="none" w:sz="0" w:space="0" w:color="auto"/>
          </w:divBdr>
        </w:div>
        <w:div w:id="1353141850">
          <w:marLeft w:val="480"/>
          <w:marRight w:val="0"/>
          <w:marTop w:val="0"/>
          <w:marBottom w:val="0"/>
          <w:divBdr>
            <w:top w:val="none" w:sz="0" w:space="0" w:color="auto"/>
            <w:left w:val="none" w:sz="0" w:space="0" w:color="auto"/>
            <w:bottom w:val="none" w:sz="0" w:space="0" w:color="auto"/>
            <w:right w:val="none" w:sz="0" w:space="0" w:color="auto"/>
          </w:divBdr>
        </w:div>
      </w:divsChild>
    </w:div>
    <w:div w:id="2066290144">
      <w:bodyDiv w:val="1"/>
      <w:marLeft w:val="0"/>
      <w:marRight w:val="0"/>
      <w:marTop w:val="0"/>
      <w:marBottom w:val="0"/>
      <w:divBdr>
        <w:top w:val="none" w:sz="0" w:space="0" w:color="auto"/>
        <w:left w:val="none" w:sz="0" w:space="0" w:color="auto"/>
        <w:bottom w:val="none" w:sz="0" w:space="0" w:color="auto"/>
        <w:right w:val="none" w:sz="0" w:space="0" w:color="auto"/>
      </w:divBdr>
      <w:divsChild>
        <w:div w:id="49117589">
          <w:marLeft w:val="480"/>
          <w:marRight w:val="0"/>
          <w:marTop w:val="0"/>
          <w:marBottom w:val="0"/>
          <w:divBdr>
            <w:top w:val="none" w:sz="0" w:space="0" w:color="auto"/>
            <w:left w:val="none" w:sz="0" w:space="0" w:color="auto"/>
            <w:bottom w:val="none" w:sz="0" w:space="0" w:color="auto"/>
            <w:right w:val="none" w:sz="0" w:space="0" w:color="auto"/>
          </w:divBdr>
        </w:div>
        <w:div w:id="103114387">
          <w:marLeft w:val="480"/>
          <w:marRight w:val="0"/>
          <w:marTop w:val="0"/>
          <w:marBottom w:val="0"/>
          <w:divBdr>
            <w:top w:val="none" w:sz="0" w:space="0" w:color="auto"/>
            <w:left w:val="none" w:sz="0" w:space="0" w:color="auto"/>
            <w:bottom w:val="none" w:sz="0" w:space="0" w:color="auto"/>
            <w:right w:val="none" w:sz="0" w:space="0" w:color="auto"/>
          </w:divBdr>
        </w:div>
        <w:div w:id="120851157">
          <w:marLeft w:val="480"/>
          <w:marRight w:val="0"/>
          <w:marTop w:val="0"/>
          <w:marBottom w:val="0"/>
          <w:divBdr>
            <w:top w:val="none" w:sz="0" w:space="0" w:color="auto"/>
            <w:left w:val="none" w:sz="0" w:space="0" w:color="auto"/>
            <w:bottom w:val="none" w:sz="0" w:space="0" w:color="auto"/>
            <w:right w:val="none" w:sz="0" w:space="0" w:color="auto"/>
          </w:divBdr>
        </w:div>
        <w:div w:id="125323195">
          <w:marLeft w:val="480"/>
          <w:marRight w:val="0"/>
          <w:marTop w:val="0"/>
          <w:marBottom w:val="0"/>
          <w:divBdr>
            <w:top w:val="none" w:sz="0" w:space="0" w:color="auto"/>
            <w:left w:val="none" w:sz="0" w:space="0" w:color="auto"/>
            <w:bottom w:val="none" w:sz="0" w:space="0" w:color="auto"/>
            <w:right w:val="none" w:sz="0" w:space="0" w:color="auto"/>
          </w:divBdr>
        </w:div>
        <w:div w:id="152379145">
          <w:marLeft w:val="480"/>
          <w:marRight w:val="0"/>
          <w:marTop w:val="0"/>
          <w:marBottom w:val="0"/>
          <w:divBdr>
            <w:top w:val="none" w:sz="0" w:space="0" w:color="auto"/>
            <w:left w:val="none" w:sz="0" w:space="0" w:color="auto"/>
            <w:bottom w:val="none" w:sz="0" w:space="0" w:color="auto"/>
            <w:right w:val="none" w:sz="0" w:space="0" w:color="auto"/>
          </w:divBdr>
        </w:div>
        <w:div w:id="251013431">
          <w:marLeft w:val="480"/>
          <w:marRight w:val="0"/>
          <w:marTop w:val="0"/>
          <w:marBottom w:val="0"/>
          <w:divBdr>
            <w:top w:val="none" w:sz="0" w:space="0" w:color="auto"/>
            <w:left w:val="none" w:sz="0" w:space="0" w:color="auto"/>
            <w:bottom w:val="none" w:sz="0" w:space="0" w:color="auto"/>
            <w:right w:val="none" w:sz="0" w:space="0" w:color="auto"/>
          </w:divBdr>
        </w:div>
        <w:div w:id="262998068">
          <w:marLeft w:val="480"/>
          <w:marRight w:val="0"/>
          <w:marTop w:val="0"/>
          <w:marBottom w:val="0"/>
          <w:divBdr>
            <w:top w:val="none" w:sz="0" w:space="0" w:color="auto"/>
            <w:left w:val="none" w:sz="0" w:space="0" w:color="auto"/>
            <w:bottom w:val="none" w:sz="0" w:space="0" w:color="auto"/>
            <w:right w:val="none" w:sz="0" w:space="0" w:color="auto"/>
          </w:divBdr>
        </w:div>
        <w:div w:id="273446021">
          <w:marLeft w:val="480"/>
          <w:marRight w:val="0"/>
          <w:marTop w:val="0"/>
          <w:marBottom w:val="0"/>
          <w:divBdr>
            <w:top w:val="none" w:sz="0" w:space="0" w:color="auto"/>
            <w:left w:val="none" w:sz="0" w:space="0" w:color="auto"/>
            <w:bottom w:val="none" w:sz="0" w:space="0" w:color="auto"/>
            <w:right w:val="none" w:sz="0" w:space="0" w:color="auto"/>
          </w:divBdr>
        </w:div>
        <w:div w:id="380523910">
          <w:marLeft w:val="480"/>
          <w:marRight w:val="0"/>
          <w:marTop w:val="0"/>
          <w:marBottom w:val="0"/>
          <w:divBdr>
            <w:top w:val="none" w:sz="0" w:space="0" w:color="auto"/>
            <w:left w:val="none" w:sz="0" w:space="0" w:color="auto"/>
            <w:bottom w:val="none" w:sz="0" w:space="0" w:color="auto"/>
            <w:right w:val="none" w:sz="0" w:space="0" w:color="auto"/>
          </w:divBdr>
        </w:div>
        <w:div w:id="476458641">
          <w:marLeft w:val="480"/>
          <w:marRight w:val="0"/>
          <w:marTop w:val="0"/>
          <w:marBottom w:val="0"/>
          <w:divBdr>
            <w:top w:val="none" w:sz="0" w:space="0" w:color="auto"/>
            <w:left w:val="none" w:sz="0" w:space="0" w:color="auto"/>
            <w:bottom w:val="none" w:sz="0" w:space="0" w:color="auto"/>
            <w:right w:val="none" w:sz="0" w:space="0" w:color="auto"/>
          </w:divBdr>
        </w:div>
        <w:div w:id="482086156">
          <w:marLeft w:val="480"/>
          <w:marRight w:val="0"/>
          <w:marTop w:val="0"/>
          <w:marBottom w:val="0"/>
          <w:divBdr>
            <w:top w:val="none" w:sz="0" w:space="0" w:color="auto"/>
            <w:left w:val="none" w:sz="0" w:space="0" w:color="auto"/>
            <w:bottom w:val="none" w:sz="0" w:space="0" w:color="auto"/>
            <w:right w:val="none" w:sz="0" w:space="0" w:color="auto"/>
          </w:divBdr>
        </w:div>
        <w:div w:id="561603969">
          <w:marLeft w:val="480"/>
          <w:marRight w:val="0"/>
          <w:marTop w:val="0"/>
          <w:marBottom w:val="0"/>
          <w:divBdr>
            <w:top w:val="none" w:sz="0" w:space="0" w:color="auto"/>
            <w:left w:val="none" w:sz="0" w:space="0" w:color="auto"/>
            <w:bottom w:val="none" w:sz="0" w:space="0" w:color="auto"/>
            <w:right w:val="none" w:sz="0" w:space="0" w:color="auto"/>
          </w:divBdr>
        </w:div>
        <w:div w:id="600260485">
          <w:marLeft w:val="480"/>
          <w:marRight w:val="0"/>
          <w:marTop w:val="0"/>
          <w:marBottom w:val="0"/>
          <w:divBdr>
            <w:top w:val="none" w:sz="0" w:space="0" w:color="auto"/>
            <w:left w:val="none" w:sz="0" w:space="0" w:color="auto"/>
            <w:bottom w:val="none" w:sz="0" w:space="0" w:color="auto"/>
            <w:right w:val="none" w:sz="0" w:space="0" w:color="auto"/>
          </w:divBdr>
        </w:div>
        <w:div w:id="711343659">
          <w:marLeft w:val="480"/>
          <w:marRight w:val="0"/>
          <w:marTop w:val="0"/>
          <w:marBottom w:val="0"/>
          <w:divBdr>
            <w:top w:val="none" w:sz="0" w:space="0" w:color="auto"/>
            <w:left w:val="none" w:sz="0" w:space="0" w:color="auto"/>
            <w:bottom w:val="none" w:sz="0" w:space="0" w:color="auto"/>
            <w:right w:val="none" w:sz="0" w:space="0" w:color="auto"/>
          </w:divBdr>
        </w:div>
        <w:div w:id="748426838">
          <w:marLeft w:val="480"/>
          <w:marRight w:val="0"/>
          <w:marTop w:val="0"/>
          <w:marBottom w:val="0"/>
          <w:divBdr>
            <w:top w:val="none" w:sz="0" w:space="0" w:color="auto"/>
            <w:left w:val="none" w:sz="0" w:space="0" w:color="auto"/>
            <w:bottom w:val="none" w:sz="0" w:space="0" w:color="auto"/>
            <w:right w:val="none" w:sz="0" w:space="0" w:color="auto"/>
          </w:divBdr>
        </w:div>
        <w:div w:id="823738891">
          <w:marLeft w:val="480"/>
          <w:marRight w:val="0"/>
          <w:marTop w:val="0"/>
          <w:marBottom w:val="0"/>
          <w:divBdr>
            <w:top w:val="none" w:sz="0" w:space="0" w:color="auto"/>
            <w:left w:val="none" w:sz="0" w:space="0" w:color="auto"/>
            <w:bottom w:val="none" w:sz="0" w:space="0" w:color="auto"/>
            <w:right w:val="none" w:sz="0" w:space="0" w:color="auto"/>
          </w:divBdr>
        </w:div>
        <w:div w:id="840510718">
          <w:marLeft w:val="480"/>
          <w:marRight w:val="0"/>
          <w:marTop w:val="0"/>
          <w:marBottom w:val="0"/>
          <w:divBdr>
            <w:top w:val="none" w:sz="0" w:space="0" w:color="auto"/>
            <w:left w:val="none" w:sz="0" w:space="0" w:color="auto"/>
            <w:bottom w:val="none" w:sz="0" w:space="0" w:color="auto"/>
            <w:right w:val="none" w:sz="0" w:space="0" w:color="auto"/>
          </w:divBdr>
        </w:div>
        <w:div w:id="865023002">
          <w:marLeft w:val="480"/>
          <w:marRight w:val="0"/>
          <w:marTop w:val="0"/>
          <w:marBottom w:val="0"/>
          <w:divBdr>
            <w:top w:val="none" w:sz="0" w:space="0" w:color="auto"/>
            <w:left w:val="none" w:sz="0" w:space="0" w:color="auto"/>
            <w:bottom w:val="none" w:sz="0" w:space="0" w:color="auto"/>
            <w:right w:val="none" w:sz="0" w:space="0" w:color="auto"/>
          </w:divBdr>
        </w:div>
        <w:div w:id="887297594">
          <w:marLeft w:val="480"/>
          <w:marRight w:val="0"/>
          <w:marTop w:val="0"/>
          <w:marBottom w:val="0"/>
          <w:divBdr>
            <w:top w:val="none" w:sz="0" w:space="0" w:color="auto"/>
            <w:left w:val="none" w:sz="0" w:space="0" w:color="auto"/>
            <w:bottom w:val="none" w:sz="0" w:space="0" w:color="auto"/>
            <w:right w:val="none" w:sz="0" w:space="0" w:color="auto"/>
          </w:divBdr>
        </w:div>
        <w:div w:id="921834075">
          <w:marLeft w:val="480"/>
          <w:marRight w:val="0"/>
          <w:marTop w:val="0"/>
          <w:marBottom w:val="0"/>
          <w:divBdr>
            <w:top w:val="none" w:sz="0" w:space="0" w:color="auto"/>
            <w:left w:val="none" w:sz="0" w:space="0" w:color="auto"/>
            <w:bottom w:val="none" w:sz="0" w:space="0" w:color="auto"/>
            <w:right w:val="none" w:sz="0" w:space="0" w:color="auto"/>
          </w:divBdr>
        </w:div>
        <w:div w:id="929653504">
          <w:marLeft w:val="480"/>
          <w:marRight w:val="0"/>
          <w:marTop w:val="0"/>
          <w:marBottom w:val="0"/>
          <w:divBdr>
            <w:top w:val="none" w:sz="0" w:space="0" w:color="auto"/>
            <w:left w:val="none" w:sz="0" w:space="0" w:color="auto"/>
            <w:bottom w:val="none" w:sz="0" w:space="0" w:color="auto"/>
            <w:right w:val="none" w:sz="0" w:space="0" w:color="auto"/>
          </w:divBdr>
        </w:div>
        <w:div w:id="982851079">
          <w:marLeft w:val="480"/>
          <w:marRight w:val="0"/>
          <w:marTop w:val="0"/>
          <w:marBottom w:val="0"/>
          <w:divBdr>
            <w:top w:val="none" w:sz="0" w:space="0" w:color="auto"/>
            <w:left w:val="none" w:sz="0" w:space="0" w:color="auto"/>
            <w:bottom w:val="none" w:sz="0" w:space="0" w:color="auto"/>
            <w:right w:val="none" w:sz="0" w:space="0" w:color="auto"/>
          </w:divBdr>
        </w:div>
        <w:div w:id="1007096429">
          <w:marLeft w:val="480"/>
          <w:marRight w:val="0"/>
          <w:marTop w:val="0"/>
          <w:marBottom w:val="0"/>
          <w:divBdr>
            <w:top w:val="none" w:sz="0" w:space="0" w:color="auto"/>
            <w:left w:val="none" w:sz="0" w:space="0" w:color="auto"/>
            <w:bottom w:val="none" w:sz="0" w:space="0" w:color="auto"/>
            <w:right w:val="none" w:sz="0" w:space="0" w:color="auto"/>
          </w:divBdr>
        </w:div>
        <w:div w:id="1012606364">
          <w:marLeft w:val="480"/>
          <w:marRight w:val="0"/>
          <w:marTop w:val="0"/>
          <w:marBottom w:val="0"/>
          <w:divBdr>
            <w:top w:val="none" w:sz="0" w:space="0" w:color="auto"/>
            <w:left w:val="none" w:sz="0" w:space="0" w:color="auto"/>
            <w:bottom w:val="none" w:sz="0" w:space="0" w:color="auto"/>
            <w:right w:val="none" w:sz="0" w:space="0" w:color="auto"/>
          </w:divBdr>
        </w:div>
        <w:div w:id="1025600601">
          <w:marLeft w:val="480"/>
          <w:marRight w:val="0"/>
          <w:marTop w:val="0"/>
          <w:marBottom w:val="0"/>
          <w:divBdr>
            <w:top w:val="none" w:sz="0" w:space="0" w:color="auto"/>
            <w:left w:val="none" w:sz="0" w:space="0" w:color="auto"/>
            <w:bottom w:val="none" w:sz="0" w:space="0" w:color="auto"/>
            <w:right w:val="none" w:sz="0" w:space="0" w:color="auto"/>
          </w:divBdr>
        </w:div>
        <w:div w:id="1139803839">
          <w:marLeft w:val="480"/>
          <w:marRight w:val="0"/>
          <w:marTop w:val="0"/>
          <w:marBottom w:val="0"/>
          <w:divBdr>
            <w:top w:val="none" w:sz="0" w:space="0" w:color="auto"/>
            <w:left w:val="none" w:sz="0" w:space="0" w:color="auto"/>
            <w:bottom w:val="none" w:sz="0" w:space="0" w:color="auto"/>
            <w:right w:val="none" w:sz="0" w:space="0" w:color="auto"/>
          </w:divBdr>
        </w:div>
        <w:div w:id="1155879767">
          <w:marLeft w:val="480"/>
          <w:marRight w:val="0"/>
          <w:marTop w:val="0"/>
          <w:marBottom w:val="0"/>
          <w:divBdr>
            <w:top w:val="none" w:sz="0" w:space="0" w:color="auto"/>
            <w:left w:val="none" w:sz="0" w:space="0" w:color="auto"/>
            <w:bottom w:val="none" w:sz="0" w:space="0" w:color="auto"/>
            <w:right w:val="none" w:sz="0" w:space="0" w:color="auto"/>
          </w:divBdr>
        </w:div>
        <w:div w:id="1219167657">
          <w:marLeft w:val="480"/>
          <w:marRight w:val="0"/>
          <w:marTop w:val="0"/>
          <w:marBottom w:val="0"/>
          <w:divBdr>
            <w:top w:val="none" w:sz="0" w:space="0" w:color="auto"/>
            <w:left w:val="none" w:sz="0" w:space="0" w:color="auto"/>
            <w:bottom w:val="none" w:sz="0" w:space="0" w:color="auto"/>
            <w:right w:val="none" w:sz="0" w:space="0" w:color="auto"/>
          </w:divBdr>
        </w:div>
        <w:div w:id="1237205574">
          <w:marLeft w:val="480"/>
          <w:marRight w:val="0"/>
          <w:marTop w:val="0"/>
          <w:marBottom w:val="0"/>
          <w:divBdr>
            <w:top w:val="none" w:sz="0" w:space="0" w:color="auto"/>
            <w:left w:val="none" w:sz="0" w:space="0" w:color="auto"/>
            <w:bottom w:val="none" w:sz="0" w:space="0" w:color="auto"/>
            <w:right w:val="none" w:sz="0" w:space="0" w:color="auto"/>
          </w:divBdr>
        </w:div>
        <w:div w:id="1306659537">
          <w:marLeft w:val="480"/>
          <w:marRight w:val="0"/>
          <w:marTop w:val="0"/>
          <w:marBottom w:val="0"/>
          <w:divBdr>
            <w:top w:val="none" w:sz="0" w:space="0" w:color="auto"/>
            <w:left w:val="none" w:sz="0" w:space="0" w:color="auto"/>
            <w:bottom w:val="none" w:sz="0" w:space="0" w:color="auto"/>
            <w:right w:val="none" w:sz="0" w:space="0" w:color="auto"/>
          </w:divBdr>
        </w:div>
        <w:div w:id="1491025140">
          <w:marLeft w:val="480"/>
          <w:marRight w:val="0"/>
          <w:marTop w:val="0"/>
          <w:marBottom w:val="0"/>
          <w:divBdr>
            <w:top w:val="none" w:sz="0" w:space="0" w:color="auto"/>
            <w:left w:val="none" w:sz="0" w:space="0" w:color="auto"/>
            <w:bottom w:val="none" w:sz="0" w:space="0" w:color="auto"/>
            <w:right w:val="none" w:sz="0" w:space="0" w:color="auto"/>
          </w:divBdr>
        </w:div>
        <w:div w:id="1511483668">
          <w:marLeft w:val="480"/>
          <w:marRight w:val="0"/>
          <w:marTop w:val="0"/>
          <w:marBottom w:val="0"/>
          <w:divBdr>
            <w:top w:val="none" w:sz="0" w:space="0" w:color="auto"/>
            <w:left w:val="none" w:sz="0" w:space="0" w:color="auto"/>
            <w:bottom w:val="none" w:sz="0" w:space="0" w:color="auto"/>
            <w:right w:val="none" w:sz="0" w:space="0" w:color="auto"/>
          </w:divBdr>
        </w:div>
        <w:div w:id="1723402608">
          <w:marLeft w:val="480"/>
          <w:marRight w:val="0"/>
          <w:marTop w:val="0"/>
          <w:marBottom w:val="0"/>
          <w:divBdr>
            <w:top w:val="none" w:sz="0" w:space="0" w:color="auto"/>
            <w:left w:val="none" w:sz="0" w:space="0" w:color="auto"/>
            <w:bottom w:val="none" w:sz="0" w:space="0" w:color="auto"/>
            <w:right w:val="none" w:sz="0" w:space="0" w:color="auto"/>
          </w:divBdr>
        </w:div>
        <w:div w:id="1726492600">
          <w:marLeft w:val="480"/>
          <w:marRight w:val="0"/>
          <w:marTop w:val="0"/>
          <w:marBottom w:val="0"/>
          <w:divBdr>
            <w:top w:val="none" w:sz="0" w:space="0" w:color="auto"/>
            <w:left w:val="none" w:sz="0" w:space="0" w:color="auto"/>
            <w:bottom w:val="none" w:sz="0" w:space="0" w:color="auto"/>
            <w:right w:val="none" w:sz="0" w:space="0" w:color="auto"/>
          </w:divBdr>
        </w:div>
        <w:div w:id="1812361841">
          <w:marLeft w:val="480"/>
          <w:marRight w:val="0"/>
          <w:marTop w:val="0"/>
          <w:marBottom w:val="0"/>
          <w:divBdr>
            <w:top w:val="none" w:sz="0" w:space="0" w:color="auto"/>
            <w:left w:val="none" w:sz="0" w:space="0" w:color="auto"/>
            <w:bottom w:val="none" w:sz="0" w:space="0" w:color="auto"/>
            <w:right w:val="none" w:sz="0" w:space="0" w:color="auto"/>
          </w:divBdr>
        </w:div>
        <w:div w:id="1847212457">
          <w:marLeft w:val="480"/>
          <w:marRight w:val="0"/>
          <w:marTop w:val="0"/>
          <w:marBottom w:val="0"/>
          <w:divBdr>
            <w:top w:val="none" w:sz="0" w:space="0" w:color="auto"/>
            <w:left w:val="none" w:sz="0" w:space="0" w:color="auto"/>
            <w:bottom w:val="none" w:sz="0" w:space="0" w:color="auto"/>
            <w:right w:val="none" w:sz="0" w:space="0" w:color="auto"/>
          </w:divBdr>
        </w:div>
        <w:div w:id="1861239725">
          <w:marLeft w:val="480"/>
          <w:marRight w:val="0"/>
          <w:marTop w:val="0"/>
          <w:marBottom w:val="0"/>
          <w:divBdr>
            <w:top w:val="none" w:sz="0" w:space="0" w:color="auto"/>
            <w:left w:val="none" w:sz="0" w:space="0" w:color="auto"/>
            <w:bottom w:val="none" w:sz="0" w:space="0" w:color="auto"/>
            <w:right w:val="none" w:sz="0" w:space="0" w:color="auto"/>
          </w:divBdr>
        </w:div>
        <w:div w:id="1865289879">
          <w:marLeft w:val="480"/>
          <w:marRight w:val="0"/>
          <w:marTop w:val="0"/>
          <w:marBottom w:val="0"/>
          <w:divBdr>
            <w:top w:val="none" w:sz="0" w:space="0" w:color="auto"/>
            <w:left w:val="none" w:sz="0" w:space="0" w:color="auto"/>
            <w:bottom w:val="none" w:sz="0" w:space="0" w:color="auto"/>
            <w:right w:val="none" w:sz="0" w:space="0" w:color="auto"/>
          </w:divBdr>
        </w:div>
        <w:div w:id="1987006704">
          <w:marLeft w:val="480"/>
          <w:marRight w:val="0"/>
          <w:marTop w:val="0"/>
          <w:marBottom w:val="0"/>
          <w:divBdr>
            <w:top w:val="none" w:sz="0" w:space="0" w:color="auto"/>
            <w:left w:val="none" w:sz="0" w:space="0" w:color="auto"/>
            <w:bottom w:val="none" w:sz="0" w:space="0" w:color="auto"/>
            <w:right w:val="none" w:sz="0" w:space="0" w:color="auto"/>
          </w:divBdr>
        </w:div>
        <w:div w:id="2004240136">
          <w:marLeft w:val="480"/>
          <w:marRight w:val="0"/>
          <w:marTop w:val="0"/>
          <w:marBottom w:val="0"/>
          <w:divBdr>
            <w:top w:val="none" w:sz="0" w:space="0" w:color="auto"/>
            <w:left w:val="none" w:sz="0" w:space="0" w:color="auto"/>
            <w:bottom w:val="none" w:sz="0" w:space="0" w:color="auto"/>
            <w:right w:val="none" w:sz="0" w:space="0" w:color="auto"/>
          </w:divBdr>
        </w:div>
        <w:div w:id="2042783524">
          <w:marLeft w:val="480"/>
          <w:marRight w:val="0"/>
          <w:marTop w:val="0"/>
          <w:marBottom w:val="0"/>
          <w:divBdr>
            <w:top w:val="none" w:sz="0" w:space="0" w:color="auto"/>
            <w:left w:val="none" w:sz="0" w:space="0" w:color="auto"/>
            <w:bottom w:val="none" w:sz="0" w:space="0" w:color="auto"/>
            <w:right w:val="none" w:sz="0" w:space="0" w:color="auto"/>
          </w:divBdr>
        </w:div>
        <w:div w:id="2145658151">
          <w:marLeft w:val="480"/>
          <w:marRight w:val="0"/>
          <w:marTop w:val="0"/>
          <w:marBottom w:val="0"/>
          <w:divBdr>
            <w:top w:val="none" w:sz="0" w:space="0" w:color="auto"/>
            <w:left w:val="none" w:sz="0" w:space="0" w:color="auto"/>
            <w:bottom w:val="none" w:sz="0" w:space="0" w:color="auto"/>
            <w:right w:val="none" w:sz="0" w:space="0" w:color="auto"/>
          </w:divBdr>
        </w:div>
      </w:divsChild>
    </w:div>
    <w:div w:id="2068531636">
      <w:bodyDiv w:val="1"/>
      <w:marLeft w:val="0"/>
      <w:marRight w:val="0"/>
      <w:marTop w:val="0"/>
      <w:marBottom w:val="0"/>
      <w:divBdr>
        <w:top w:val="none" w:sz="0" w:space="0" w:color="auto"/>
        <w:left w:val="none" w:sz="0" w:space="0" w:color="auto"/>
        <w:bottom w:val="none" w:sz="0" w:space="0" w:color="auto"/>
        <w:right w:val="none" w:sz="0" w:space="0" w:color="auto"/>
      </w:divBdr>
    </w:div>
    <w:div w:id="2070224967">
      <w:bodyDiv w:val="1"/>
      <w:marLeft w:val="0"/>
      <w:marRight w:val="0"/>
      <w:marTop w:val="0"/>
      <w:marBottom w:val="0"/>
      <w:divBdr>
        <w:top w:val="none" w:sz="0" w:space="0" w:color="auto"/>
        <w:left w:val="none" w:sz="0" w:space="0" w:color="auto"/>
        <w:bottom w:val="none" w:sz="0" w:space="0" w:color="auto"/>
        <w:right w:val="none" w:sz="0" w:space="0" w:color="auto"/>
      </w:divBdr>
    </w:div>
    <w:div w:id="2071265580">
      <w:bodyDiv w:val="1"/>
      <w:marLeft w:val="0"/>
      <w:marRight w:val="0"/>
      <w:marTop w:val="0"/>
      <w:marBottom w:val="0"/>
      <w:divBdr>
        <w:top w:val="none" w:sz="0" w:space="0" w:color="auto"/>
        <w:left w:val="none" w:sz="0" w:space="0" w:color="auto"/>
        <w:bottom w:val="none" w:sz="0" w:space="0" w:color="auto"/>
        <w:right w:val="none" w:sz="0" w:space="0" w:color="auto"/>
      </w:divBdr>
    </w:div>
    <w:div w:id="2071419335">
      <w:bodyDiv w:val="1"/>
      <w:marLeft w:val="0"/>
      <w:marRight w:val="0"/>
      <w:marTop w:val="0"/>
      <w:marBottom w:val="0"/>
      <w:divBdr>
        <w:top w:val="none" w:sz="0" w:space="0" w:color="auto"/>
        <w:left w:val="none" w:sz="0" w:space="0" w:color="auto"/>
        <w:bottom w:val="none" w:sz="0" w:space="0" w:color="auto"/>
        <w:right w:val="none" w:sz="0" w:space="0" w:color="auto"/>
      </w:divBdr>
    </w:div>
    <w:div w:id="2077507095">
      <w:bodyDiv w:val="1"/>
      <w:marLeft w:val="0"/>
      <w:marRight w:val="0"/>
      <w:marTop w:val="0"/>
      <w:marBottom w:val="0"/>
      <w:divBdr>
        <w:top w:val="none" w:sz="0" w:space="0" w:color="auto"/>
        <w:left w:val="none" w:sz="0" w:space="0" w:color="auto"/>
        <w:bottom w:val="none" w:sz="0" w:space="0" w:color="auto"/>
        <w:right w:val="none" w:sz="0" w:space="0" w:color="auto"/>
      </w:divBdr>
    </w:div>
    <w:div w:id="2078360930">
      <w:bodyDiv w:val="1"/>
      <w:marLeft w:val="0"/>
      <w:marRight w:val="0"/>
      <w:marTop w:val="0"/>
      <w:marBottom w:val="0"/>
      <w:divBdr>
        <w:top w:val="none" w:sz="0" w:space="0" w:color="auto"/>
        <w:left w:val="none" w:sz="0" w:space="0" w:color="auto"/>
        <w:bottom w:val="none" w:sz="0" w:space="0" w:color="auto"/>
        <w:right w:val="none" w:sz="0" w:space="0" w:color="auto"/>
      </w:divBdr>
    </w:div>
    <w:div w:id="2079160081">
      <w:bodyDiv w:val="1"/>
      <w:marLeft w:val="0"/>
      <w:marRight w:val="0"/>
      <w:marTop w:val="0"/>
      <w:marBottom w:val="0"/>
      <w:divBdr>
        <w:top w:val="none" w:sz="0" w:space="0" w:color="auto"/>
        <w:left w:val="none" w:sz="0" w:space="0" w:color="auto"/>
        <w:bottom w:val="none" w:sz="0" w:space="0" w:color="auto"/>
        <w:right w:val="none" w:sz="0" w:space="0" w:color="auto"/>
      </w:divBdr>
    </w:div>
    <w:div w:id="2081369982">
      <w:bodyDiv w:val="1"/>
      <w:marLeft w:val="0"/>
      <w:marRight w:val="0"/>
      <w:marTop w:val="0"/>
      <w:marBottom w:val="0"/>
      <w:divBdr>
        <w:top w:val="none" w:sz="0" w:space="0" w:color="auto"/>
        <w:left w:val="none" w:sz="0" w:space="0" w:color="auto"/>
        <w:bottom w:val="none" w:sz="0" w:space="0" w:color="auto"/>
        <w:right w:val="none" w:sz="0" w:space="0" w:color="auto"/>
      </w:divBdr>
    </w:div>
    <w:div w:id="2082561700">
      <w:bodyDiv w:val="1"/>
      <w:marLeft w:val="0"/>
      <w:marRight w:val="0"/>
      <w:marTop w:val="0"/>
      <w:marBottom w:val="0"/>
      <w:divBdr>
        <w:top w:val="none" w:sz="0" w:space="0" w:color="auto"/>
        <w:left w:val="none" w:sz="0" w:space="0" w:color="auto"/>
        <w:bottom w:val="none" w:sz="0" w:space="0" w:color="auto"/>
        <w:right w:val="none" w:sz="0" w:space="0" w:color="auto"/>
      </w:divBdr>
    </w:div>
    <w:div w:id="2082822197">
      <w:bodyDiv w:val="1"/>
      <w:marLeft w:val="0"/>
      <w:marRight w:val="0"/>
      <w:marTop w:val="0"/>
      <w:marBottom w:val="0"/>
      <w:divBdr>
        <w:top w:val="none" w:sz="0" w:space="0" w:color="auto"/>
        <w:left w:val="none" w:sz="0" w:space="0" w:color="auto"/>
        <w:bottom w:val="none" w:sz="0" w:space="0" w:color="auto"/>
        <w:right w:val="none" w:sz="0" w:space="0" w:color="auto"/>
      </w:divBdr>
      <w:divsChild>
        <w:div w:id="10887307">
          <w:marLeft w:val="480"/>
          <w:marRight w:val="0"/>
          <w:marTop w:val="0"/>
          <w:marBottom w:val="0"/>
          <w:divBdr>
            <w:top w:val="none" w:sz="0" w:space="0" w:color="auto"/>
            <w:left w:val="none" w:sz="0" w:space="0" w:color="auto"/>
            <w:bottom w:val="none" w:sz="0" w:space="0" w:color="auto"/>
            <w:right w:val="none" w:sz="0" w:space="0" w:color="auto"/>
          </w:divBdr>
        </w:div>
        <w:div w:id="58408536">
          <w:marLeft w:val="480"/>
          <w:marRight w:val="0"/>
          <w:marTop w:val="0"/>
          <w:marBottom w:val="0"/>
          <w:divBdr>
            <w:top w:val="none" w:sz="0" w:space="0" w:color="auto"/>
            <w:left w:val="none" w:sz="0" w:space="0" w:color="auto"/>
            <w:bottom w:val="none" w:sz="0" w:space="0" w:color="auto"/>
            <w:right w:val="none" w:sz="0" w:space="0" w:color="auto"/>
          </w:divBdr>
        </w:div>
        <w:div w:id="117459824">
          <w:marLeft w:val="480"/>
          <w:marRight w:val="0"/>
          <w:marTop w:val="0"/>
          <w:marBottom w:val="0"/>
          <w:divBdr>
            <w:top w:val="none" w:sz="0" w:space="0" w:color="auto"/>
            <w:left w:val="none" w:sz="0" w:space="0" w:color="auto"/>
            <w:bottom w:val="none" w:sz="0" w:space="0" w:color="auto"/>
            <w:right w:val="none" w:sz="0" w:space="0" w:color="auto"/>
          </w:divBdr>
        </w:div>
        <w:div w:id="159388452">
          <w:marLeft w:val="480"/>
          <w:marRight w:val="0"/>
          <w:marTop w:val="0"/>
          <w:marBottom w:val="0"/>
          <w:divBdr>
            <w:top w:val="none" w:sz="0" w:space="0" w:color="auto"/>
            <w:left w:val="none" w:sz="0" w:space="0" w:color="auto"/>
            <w:bottom w:val="none" w:sz="0" w:space="0" w:color="auto"/>
            <w:right w:val="none" w:sz="0" w:space="0" w:color="auto"/>
          </w:divBdr>
        </w:div>
        <w:div w:id="191841164">
          <w:marLeft w:val="480"/>
          <w:marRight w:val="0"/>
          <w:marTop w:val="0"/>
          <w:marBottom w:val="0"/>
          <w:divBdr>
            <w:top w:val="none" w:sz="0" w:space="0" w:color="auto"/>
            <w:left w:val="none" w:sz="0" w:space="0" w:color="auto"/>
            <w:bottom w:val="none" w:sz="0" w:space="0" w:color="auto"/>
            <w:right w:val="none" w:sz="0" w:space="0" w:color="auto"/>
          </w:divBdr>
        </w:div>
        <w:div w:id="204218271">
          <w:marLeft w:val="480"/>
          <w:marRight w:val="0"/>
          <w:marTop w:val="0"/>
          <w:marBottom w:val="0"/>
          <w:divBdr>
            <w:top w:val="none" w:sz="0" w:space="0" w:color="auto"/>
            <w:left w:val="none" w:sz="0" w:space="0" w:color="auto"/>
            <w:bottom w:val="none" w:sz="0" w:space="0" w:color="auto"/>
            <w:right w:val="none" w:sz="0" w:space="0" w:color="auto"/>
          </w:divBdr>
        </w:div>
        <w:div w:id="263538200">
          <w:marLeft w:val="480"/>
          <w:marRight w:val="0"/>
          <w:marTop w:val="0"/>
          <w:marBottom w:val="0"/>
          <w:divBdr>
            <w:top w:val="none" w:sz="0" w:space="0" w:color="auto"/>
            <w:left w:val="none" w:sz="0" w:space="0" w:color="auto"/>
            <w:bottom w:val="none" w:sz="0" w:space="0" w:color="auto"/>
            <w:right w:val="none" w:sz="0" w:space="0" w:color="auto"/>
          </w:divBdr>
        </w:div>
        <w:div w:id="385187143">
          <w:marLeft w:val="480"/>
          <w:marRight w:val="0"/>
          <w:marTop w:val="0"/>
          <w:marBottom w:val="0"/>
          <w:divBdr>
            <w:top w:val="none" w:sz="0" w:space="0" w:color="auto"/>
            <w:left w:val="none" w:sz="0" w:space="0" w:color="auto"/>
            <w:bottom w:val="none" w:sz="0" w:space="0" w:color="auto"/>
            <w:right w:val="none" w:sz="0" w:space="0" w:color="auto"/>
          </w:divBdr>
        </w:div>
        <w:div w:id="425275598">
          <w:marLeft w:val="480"/>
          <w:marRight w:val="0"/>
          <w:marTop w:val="0"/>
          <w:marBottom w:val="0"/>
          <w:divBdr>
            <w:top w:val="none" w:sz="0" w:space="0" w:color="auto"/>
            <w:left w:val="none" w:sz="0" w:space="0" w:color="auto"/>
            <w:bottom w:val="none" w:sz="0" w:space="0" w:color="auto"/>
            <w:right w:val="none" w:sz="0" w:space="0" w:color="auto"/>
          </w:divBdr>
        </w:div>
        <w:div w:id="457139471">
          <w:marLeft w:val="480"/>
          <w:marRight w:val="0"/>
          <w:marTop w:val="0"/>
          <w:marBottom w:val="0"/>
          <w:divBdr>
            <w:top w:val="none" w:sz="0" w:space="0" w:color="auto"/>
            <w:left w:val="none" w:sz="0" w:space="0" w:color="auto"/>
            <w:bottom w:val="none" w:sz="0" w:space="0" w:color="auto"/>
            <w:right w:val="none" w:sz="0" w:space="0" w:color="auto"/>
          </w:divBdr>
        </w:div>
        <w:div w:id="476142273">
          <w:marLeft w:val="480"/>
          <w:marRight w:val="0"/>
          <w:marTop w:val="0"/>
          <w:marBottom w:val="0"/>
          <w:divBdr>
            <w:top w:val="none" w:sz="0" w:space="0" w:color="auto"/>
            <w:left w:val="none" w:sz="0" w:space="0" w:color="auto"/>
            <w:bottom w:val="none" w:sz="0" w:space="0" w:color="auto"/>
            <w:right w:val="none" w:sz="0" w:space="0" w:color="auto"/>
          </w:divBdr>
        </w:div>
        <w:div w:id="492258213">
          <w:marLeft w:val="480"/>
          <w:marRight w:val="0"/>
          <w:marTop w:val="0"/>
          <w:marBottom w:val="0"/>
          <w:divBdr>
            <w:top w:val="none" w:sz="0" w:space="0" w:color="auto"/>
            <w:left w:val="none" w:sz="0" w:space="0" w:color="auto"/>
            <w:bottom w:val="none" w:sz="0" w:space="0" w:color="auto"/>
            <w:right w:val="none" w:sz="0" w:space="0" w:color="auto"/>
          </w:divBdr>
        </w:div>
        <w:div w:id="507523658">
          <w:marLeft w:val="480"/>
          <w:marRight w:val="0"/>
          <w:marTop w:val="0"/>
          <w:marBottom w:val="0"/>
          <w:divBdr>
            <w:top w:val="none" w:sz="0" w:space="0" w:color="auto"/>
            <w:left w:val="none" w:sz="0" w:space="0" w:color="auto"/>
            <w:bottom w:val="none" w:sz="0" w:space="0" w:color="auto"/>
            <w:right w:val="none" w:sz="0" w:space="0" w:color="auto"/>
          </w:divBdr>
        </w:div>
        <w:div w:id="544105043">
          <w:marLeft w:val="480"/>
          <w:marRight w:val="0"/>
          <w:marTop w:val="0"/>
          <w:marBottom w:val="0"/>
          <w:divBdr>
            <w:top w:val="none" w:sz="0" w:space="0" w:color="auto"/>
            <w:left w:val="none" w:sz="0" w:space="0" w:color="auto"/>
            <w:bottom w:val="none" w:sz="0" w:space="0" w:color="auto"/>
            <w:right w:val="none" w:sz="0" w:space="0" w:color="auto"/>
          </w:divBdr>
        </w:div>
        <w:div w:id="562831623">
          <w:marLeft w:val="480"/>
          <w:marRight w:val="0"/>
          <w:marTop w:val="0"/>
          <w:marBottom w:val="0"/>
          <w:divBdr>
            <w:top w:val="none" w:sz="0" w:space="0" w:color="auto"/>
            <w:left w:val="none" w:sz="0" w:space="0" w:color="auto"/>
            <w:bottom w:val="none" w:sz="0" w:space="0" w:color="auto"/>
            <w:right w:val="none" w:sz="0" w:space="0" w:color="auto"/>
          </w:divBdr>
        </w:div>
        <w:div w:id="601884439">
          <w:marLeft w:val="480"/>
          <w:marRight w:val="0"/>
          <w:marTop w:val="0"/>
          <w:marBottom w:val="0"/>
          <w:divBdr>
            <w:top w:val="none" w:sz="0" w:space="0" w:color="auto"/>
            <w:left w:val="none" w:sz="0" w:space="0" w:color="auto"/>
            <w:bottom w:val="none" w:sz="0" w:space="0" w:color="auto"/>
            <w:right w:val="none" w:sz="0" w:space="0" w:color="auto"/>
          </w:divBdr>
        </w:div>
        <w:div w:id="645743207">
          <w:marLeft w:val="480"/>
          <w:marRight w:val="0"/>
          <w:marTop w:val="0"/>
          <w:marBottom w:val="0"/>
          <w:divBdr>
            <w:top w:val="none" w:sz="0" w:space="0" w:color="auto"/>
            <w:left w:val="none" w:sz="0" w:space="0" w:color="auto"/>
            <w:bottom w:val="none" w:sz="0" w:space="0" w:color="auto"/>
            <w:right w:val="none" w:sz="0" w:space="0" w:color="auto"/>
          </w:divBdr>
        </w:div>
        <w:div w:id="707343393">
          <w:marLeft w:val="480"/>
          <w:marRight w:val="0"/>
          <w:marTop w:val="0"/>
          <w:marBottom w:val="0"/>
          <w:divBdr>
            <w:top w:val="none" w:sz="0" w:space="0" w:color="auto"/>
            <w:left w:val="none" w:sz="0" w:space="0" w:color="auto"/>
            <w:bottom w:val="none" w:sz="0" w:space="0" w:color="auto"/>
            <w:right w:val="none" w:sz="0" w:space="0" w:color="auto"/>
          </w:divBdr>
        </w:div>
        <w:div w:id="833497102">
          <w:marLeft w:val="480"/>
          <w:marRight w:val="0"/>
          <w:marTop w:val="0"/>
          <w:marBottom w:val="0"/>
          <w:divBdr>
            <w:top w:val="none" w:sz="0" w:space="0" w:color="auto"/>
            <w:left w:val="none" w:sz="0" w:space="0" w:color="auto"/>
            <w:bottom w:val="none" w:sz="0" w:space="0" w:color="auto"/>
            <w:right w:val="none" w:sz="0" w:space="0" w:color="auto"/>
          </w:divBdr>
        </w:div>
        <w:div w:id="913665210">
          <w:marLeft w:val="480"/>
          <w:marRight w:val="0"/>
          <w:marTop w:val="0"/>
          <w:marBottom w:val="0"/>
          <w:divBdr>
            <w:top w:val="none" w:sz="0" w:space="0" w:color="auto"/>
            <w:left w:val="none" w:sz="0" w:space="0" w:color="auto"/>
            <w:bottom w:val="none" w:sz="0" w:space="0" w:color="auto"/>
            <w:right w:val="none" w:sz="0" w:space="0" w:color="auto"/>
          </w:divBdr>
        </w:div>
        <w:div w:id="952594223">
          <w:marLeft w:val="480"/>
          <w:marRight w:val="0"/>
          <w:marTop w:val="0"/>
          <w:marBottom w:val="0"/>
          <w:divBdr>
            <w:top w:val="none" w:sz="0" w:space="0" w:color="auto"/>
            <w:left w:val="none" w:sz="0" w:space="0" w:color="auto"/>
            <w:bottom w:val="none" w:sz="0" w:space="0" w:color="auto"/>
            <w:right w:val="none" w:sz="0" w:space="0" w:color="auto"/>
          </w:divBdr>
        </w:div>
        <w:div w:id="983506642">
          <w:marLeft w:val="480"/>
          <w:marRight w:val="0"/>
          <w:marTop w:val="0"/>
          <w:marBottom w:val="0"/>
          <w:divBdr>
            <w:top w:val="none" w:sz="0" w:space="0" w:color="auto"/>
            <w:left w:val="none" w:sz="0" w:space="0" w:color="auto"/>
            <w:bottom w:val="none" w:sz="0" w:space="0" w:color="auto"/>
            <w:right w:val="none" w:sz="0" w:space="0" w:color="auto"/>
          </w:divBdr>
        </w:div>
        <w:div w:id="999194429">
          <w:marLeft w:val="480"/>
          <w:marRight w:val="0"/>
          <w:marTop w:val="0"/>
          <w:marBottom w:val="0"/>
          <w:divBdr>
            <w:top w:val="none" w:sz="0" w:space="0" w:color="auto"/>
            <w:left w:val="none" w:sz="0" w:space="0" w:color="auto"/>
            <w:bottom w:val="none" w:sz="0" w:space="0" w:color="auto"/>
            <w:right w:val="none" w:sz="0" w:space="0" w:color="auto"/>
          </w:divBdr>
        </w:div>
        <w:div w:id="1044528235">
          <w:marLeft w:val="480"/>
          <w:marRight w:val="0"/>
          <w:marTop w:val="0"/>
          <w:marBottom w:val="0"/>
          <w:divBdr>
            <w:top w:val="none" w:sz="0" w:space="0" w:color="auto"/>
            <w:left w:val="none" w:sz="0" w:space="0" w:color="auto"/>
            <w:bottom w:val="none" w:sz="0" w:space="0" w:color="auto"/>
            <w:right w:val="none" w:sz="0" w:space="0" w:color="auto"/>
          </w:divBdr>
        </w:div>
        <w:div w:id="1077360817">
          <w:marLeft w:val="480"/>
          <w:marRight w:val="0"/>
          <w:marTop w:val="0"/>
          <w:marBottom w:val="0"/>
          <w:divBdr>
            <w:top w:val="none" w:sz="0" w:space="0" w:color="auto"/>
            <w:left w:val="none" w:sz="0" w:space="0" w:color="auto"/>
            <w:bottom w:val="none" w:sz="0" w:space="0" w:color="auto"/>
            <w:right w:val="none" w:sz="0" w:space="0" w:color="auto"/>
          </w:divBdr>
        </w:div>
        <w:div w:id="1138960618">
          <w:marLeft w:val="480"/>
          <w:marRight w:val="0"/>
          <w:marTop w:val="0"/>
          <w:marBottom w:val="0"/>
          <w:divBdr>
            <w:top w:val="none" w:sz="0" w:space="0" w:color="auto"/>
            <w:left w:val="none" w:sz="0" w:space="0" w:color="auto"/>
            <w:bottom w:val="none" w:sz="0" w:space="0" w:color="auto"/>
            <w:right w:val="none" w:sz="0" w:space="0" w:color="auto"/>
          </w:divBdr>
        </w:div>
        <w:div w:id="1182547070">
          <w:marLeft w:val="480"/>
          <w:marRight w:val="0"/>
          <w:marTop w:val="0"/>
          <w:marBottom w:val="0"/>
          <w:divBdr>
            <w:top w:val="none" w:sz="0" w:space="0" w:color="auto"/>
            <w:left w:val="none" w:sz="0" w:space="0" w:color="auto"/>
            <w:bottom w:val="none" w:sz="0" w:space="0" w:color="auto"/>
            <w:right w:val="none" w:sz="0" w:space="0" w:color="auto"/>
          </w:divBdr>
        </w:div>
        <w:div w:id="1254120204">
          <w:marLeft w:val="480"/>
          <w:marRight w:val="0"/>
          <w:marTop w:val="0"/>
          <w:marBottom w:val="0"/>
          <w:divBdr>
            <w:top w:val="none" w:sz="0" w:space="0" w:color="auto"/>
            <w:left w:val="none" w:sz="0" w:space="0" w:color="auto"/>
            <w:bottom w:val="none" w:sz="0" w:space="0" w:color="auto"/>
            <w:right w:val="none" w:sz="0" w:space="0" w:color="auto"/>
          </w:divBdr>
        </w:div>
        <w:div w:id="1333559272">
          <w:marLeft w:val="480"/>
          <w:marRight w:val="0"/>
          <w:marTop w:val="0"/>
          <w:marBottom w:val="0"/>
          <w:divBdr>
            <w:top w:val="none" w:sz="0" w:space="0" w:color="auto"/>
            <w:left w:val="none" w:sz="0" w:space="0" w:color="auto"/>
            <w:bottom w:val="none" w:sz="0" w:space="0" w:color="auto"/>
            <w:right w:val="none" w:sz="0" w:space="0" w:color="auto"/>
          </w:divBdr>
        </w:div>
        <w:div w:id="1564557203">
          <w:marLeft w:val="480"/>
          <w:marRight w:val="0"/>
          <w:marTop w:val="0"/>
          <w:marBottom w:val="0"/>
          <w:divBdr>
            <w:top w:val="none" w:sz="0" w:space="0" w:color="auto"/>
            <w:left w:val="none" w:sz="0" w:space="0" w:color="auto"/>
            <w:bottom w:val="none" w:sz="0" w:space="0" w:color="auto"/>
            <w:right w:val="none" w:sz="0" w:space="0" w:color="auto"/>
          </w:divBdr>
        </w:div>
        <w:div w:id="1648977756">
          <w:marLeft w:val="480"/>
          <w:marRight w:val="0"/>
          <w:marTop w:val="0"/>
          <w:marBottom w:val="0"/>
          <w:divBdr>
            <w:top w:val="none" w:sz="0" w:space="0" w:color="auto"/>
            <w:left w:val="none" w:sz="0" w:space="0" w:color="auto"/>
            <w:bottom w:val="none" w:sz="0" w:space="0" w:color="auto"/>
            <w:right w:val="none" w:sz="0" w:space="0" w:color="auto"/>
          </w:divBdr>
        </w:div>
        <w:div w:id="1749182311">
          <w:marLeft w:val="480"/>
          <w:marRight w:val="0"/>
          <w:marTop w:val="0"/>
          <w:marBottom w:val="0"/>
          <w:divBdr>
            <w:top w:val="none" w:sz="0" w:space="0" w:color="auto"/>
            <w:left w:val="none" w:sz="0" w:space="0" w:color="auto"/>
            <w:bottom w:val="none" w:sz="0" w:space="0" w:color="auto"/>
            <w:right w:val="none" w:sz="0" w:space="0" w:color="auto"/>
          </w:divBdr>
        </w:div>
        <w:div w:id="1825315722">
          <w:marLeft w:val="480"/>
          <w:marRight w:val="0"/>
          <w:marTop w:val="0"/>
          <w:marBottom w:val="0"/>
          <w:divBdr>
            <w:top w:val="none" w:sz="0" w:space="0" w:color="auto"/>
            <w:left w:val="none" w:sz="0" w:space="0" w:color="auto"/>
            <w:bottom w:val="none" w:sz="0" w:space="0" w:color="auto"/>
            <w:right w:val="none" w:sz="0" w:space="0" w:color="auto"/>
          </w:divBdr>
        </w:div>
        <w:div w:id="1892495347">
          <w:marLeft w:val="480"/>
          <w:marRight w:val="0"/>
          <w:marTop w:val="0"/>
          <w:marBottom w:val="0"/>
          <w:divBdr>
            <w:top w:val="none" w:sz="0" w:space="0" w:color="auto"/>
            <w:left w:val="none" w:sz="0" w:space="0" w:color="auto"/>
            <w:bottom w:val="none" w:sz="0" w:space="0" w:color="auto"/>
            <w:right w:val="none" w:sz="0" w:space="0" w:color="auto"/>
          </w:divBdr>
        </w:div>
        <w:div w:id="1969118705">
          <w:marLeft w:val="480"/>
          <w:marRight w:val="0"/>
          <w:marTop w:val="0"/>
          <w:marBottom w:val="0"/>
          <w:divBdr>
            <w:top w:val="none" w:sz="0" w:space="0" w:color="auto"/>
            <w:left w:val="none" w:sz="0" w:space="0" w:color="auto"/>
            <w:bottom w:val="none" w:sz="0" w:space="0" w:color="auto"/>
            <w:right w:val="none" w:sz="0" w:space="0" w:color="auto"/>
          </w:divBdr>
        </w:div>
        <w:div w:id="2019035767">
          <w:marLeft w:val="480"/>
          <w:marRight w:val="0"/>
          <w:marTop w:val="0"/>
          <w:marBottom w:val="0"/>
          <w:divBdr>
            <w:top w:val="none" w:sz="0" w:space="0" w:color="auto"/>
            <w:left w:val="none" w:sz="0" w:space="0" w:color="auto"/>
            <w:bottom w:val="none" w:sz="0" w:space="0" w:color="auto"/>
            <w:right w:val="none" w:sz="0" w:space="0" w:color="auto"/>
          </w:divBdr>
        </w:div>
        <w:div w:id="2073039901">
          <w:marLeft w:val="480"/>
          <w:marRight w:val="0"/>
          <w:marTop w:val="0"/>
          <w:marBottom w:val="0"/>
          <w:divBdr>
            <w:top w:val="none" w:sz="0" w:space="0" w:color="auto"/>
            <w:left w:val="none" w:sz="0" w:space="0" w:color="auto"/>
            <w:bottom w:val="none" w:sz="0" w:space="0" w:color="auto"/>
            <w:right w:val="none" w:sz="0" w:space="0" w:color="auto"/>
          </w:divBdr>
        </w:div>
        <w:div w:id="2086995962">
          <w:marLeft w:val="480"/>
          <w:marRight w:val="0"/>
          <w:marTop w:val="0"/>
          <w:marBottom w:val="0"/>
          <w:divBdr>
            <w:top w:val="none" w:sz="0" w:space="0" w:color="auto"/>
            <w:left w:val="none" w:sz="0" w:space="0" w:color="auto"/>
            <w:bottom w:val="none" w:sz="0" w:space="0" w:color="auto"/>
            <w:right w:val="none" w:sz="0" w:space="0" w:color="auto"/>
          </w:divBdr>
        </w:div>
        <w:div w:id="2091004395">
          <w:marLeft w:val="480"/>
          <w:marRight w:val="0"/>
          <w:marTop w:val="0"/>
          <w:marBottom w:val="0"/>
          <w:divBdr>
            <w:top w:val="none" w:sz="0" w:space="0" w:color="auto"/>
            <w:left w:val="none" w:sz="0" w:space="0" w:color="auto"/>
            <w:bottom w:val="none" w:sz="0" w:space="0" w:color="auto"/>
            <w:right w:val="none" w:sz="0" w:space="0" w:color="auto"/>
          </w:divBdr>
        </w:div>
        <w:div w:id="2104376506">
          <w:marLeft w:val="480"/>
          <w:marRight w:val="0"/>
          <w:marTop w:val="0"/>
          <w:marBottom w:val="0"/>
          <w:divBdr>
            <w:top w:val="none" w:sz="0" w:space="0" w:color="auto"/>
            <w:left w:val="none" w:sz="0" w:space="0" w:color="auto"/>
            <w:bottom w:val="none" w:sz="0" w:space="0" w:color="auto"/>
            <w:right w:val="none" w:sz="0" w:space="0" w:color="auto"/>
          </w:divBdr>
        </w:div>
        <w:div w:id="2133667688">
          <w:marLeft w:val="480"/>
          <w:marRight w:val="0"/>
          <w:marTop w:val="0"/>
          <w:marBottom w:val="0"/>
          <w:divBdr>
            <w:top w:val="none" w:sz="0" w:space="0" w:color="auto"/>
            <w:left w:val="none" w:sz="0" w:space="0" w:color="auto"/>
            <w:bottom w:val="none" w:sz="0" w:space="0" w:color="auto"/>
            <w:right w:val="none" w:sz="0" w:space="0" w:color="auto"/>
          </w:divBdr>
        </w:div>
        <w:div w:id="2144499704">
          <w:marLeft w:val="480"/>
          <w:marRight w:val="0"/>
          <w:marTop w:val="0"/>
          <w:marBottom w:val="0"/>
          <w:divBdr>
            <w:top w:val="none" w:sz="0" w:space="0" w:color="auto"/>
            <w:left w:val="none" w:sz="0" w:space="0" w:color="auto"/>
            <w:bottom w:val="none" w:sz="0" w:space="0" w:color="auto"/>
            <w:right w:val="none" w:sz="0" w:space="0" w:color="auto"/>
          </w:divBdr>
        </w:div>
      </w:divsChild>
    </w:div>
    <w:div w:id="2082941214">
      <w:bodyDiv w:val="1"/>
      <w:marLeft w:val="0"/>
      <w:marRight w:val="0"/>
      <w:marTop w:val="0"/>
      <w:marBottom w:val="0"/>
      <w:divBdr>
        <w:top w:val="none" w:sz="0" w:space="0" w:color="auto"/>
        <w:left w:val="none" w:sz="0" w:space="0" w:color="auto"/>
        <w:bottom w:val="none" w:sz="0" w:space="0" w:color="auto"/>
        <w:right w:val="none" w:sz="0" w:space="0" w:color="auto"/>
      </w:divBdr>
    </w:div>
    <w:div w:id="2084638974">
      <w:bodyDiv w:val="1"/>
      <w:marLeft w:val="0"/>
      <w:marRight w:val="0"/>
      <w:marTop w:val="0"/>
      <w:marBottom w:val="0"/>
      <w:divBdr>
        <w:top w:val="none" w:sz="0" w:space="0" w:color="auto"/>
        <w:left w:val="none" w:sz="0" w:space="0" w:color="auto"/>
        <w:bottom w:val="none" w:sz="0" w:space="0" w:color="auto"/>
        <w:right w:val="none" w:sz="0" w:space="0" w:color="auto"/>
      </w:divBdr>
    </w:div>
    <w:div w:id="2085370568">
      <w:bodyDiv w:val="1"/>
      <w:marLeft w:val="0"/>
      <w:marRight w:val="0"/>
      <w:marTop w:val="0"/>
      <w:marBottom w:val="0"/>
      <w:divBdr>
        <w:top w:val="none" w:sz="0" w:space="0" w:color="auto"/>
        <w:left w:val="none" w:sz="0" w:space="0" w:color="auto"/>
        <w:bottom w:val="none" w:sz="0" w:space="0" w:color="auto"/>
        <w:right w:val="none" w:sz="0" w:space="0" w:color="auto"/>
      </w:divBdr>
    </w:div>
    <w:div w:id="2087221888">
      <w:bodyDiv w:val="1"/>
      <w:marLeft w:val="0"/>
      <w:marRight w:val="0"/>
      <w:marTop w:val="0"/>
      <w:marBottom w:val="0"/>
      <w:divBdr>
        <w:top w:val="none" w:sz="0" w:space="0" w:color="auto"/>
        <w:left w:val="none" w:sz="0" w:space="0" w:color="auto"/>
        <w:bottom w:val="none" w:sz="0" w:space="0" w:color="auto"/>
        <w:right w:val="none" w:sz="0" w:space="0" w:color="auto"/>
      </w:divBdr>
      <w:divsChild>
        <w:div w:id="897976632">
          <w:marLeft w:val="480"/>
          <w:marRight w:val="0"/>
          <w:marTop w:val="0"/>
          <w:marBottom w:val="0"/>
          <w:divBdr>
            <w:top w:val="none" w:sz="0" w:space="0" w:color="auto"/>
            <w:left w:val="none" w:sz="0" w:space="0" w:color="auto"/>
            <w:bottom w:val="none" w:sz="0" w:space="0" w:color="auto"/>
            <w:right w:val="none" w:sz="0" w:space="0" w:color="auto"/>
          </w:divBdr>
        </w:div>
        <w:div w:id="1186023601">
          <w:marLeft w:val="480"/>
          <w:marRight w:val="0"/>
          <w:marTop w:val="0"/>
          <w:marBottom w:val="0"/>
          <w:divBdr>
            <w:top w:val="none" w:sz="0" w:space="0" w:color="auto"/>
            <w:left w:val="none" w:sz="0" w:space="0" w:color="auto"/>
            <w:bottom w:val="none" w:sz="0" w:space="0" w:color="auto"/>
            <w:right w:val="none" w:sz="0" w:space="0" w:color="auto"/>
          </w:divBdr>
        </w:div>
        <w:div w:id="1245333637">
          <w:marLeft w:val="480"/>
          <w:marRight w:val="0"/>
          <w:marTop w:val="0"/>
          <w:marBottom w:val="0"/>
          <w:divBdr>
            <w:top w:val="none" w:sz="0" w:space="0" w:color="auto"/>
            <w:left w:val="none" w:sz="0" w:space="0" w:color="auto"/>
            <w:bottom w:val="none" w:sz="0" w:space="0" w:color="auto"/>
            <w:right w:val="none" w:sz="0" w:space="0" w:color="auto"/>
          </w:divBdr>
        </w:div>
        <w:div w:id="1103114640">
          <w:marLeft w:val="480"/>
          <w:marRight w:val="0"/>
          <w:marTop w:val="0"/>
          <w:marBottom w:val="0"/>
          <w:divBdr>
            <w:top w:val="none" w:sz="0" w:space="0" w:color="auto"/>
            <w:left w:val="none" w:sz="0" w:space="0" w:color="auto"/>
            <w:bottom w:val="none" w:sz="0" w:space="0" w:color="auto"/>
            <w:right w:val="none" w:sz="0" w:space="0" w:color="auto"/>
          </w:divBdr>
        </w:div>
        <w:div w:id="1980065846">
          <w:marLeft w:val="480"/>
          <w:marRight w:val="0"/>
          <w:marTop w:val="0"/>
          <w:marBottom w:val="0"/>
          <w:divBdr>
            <w:top w:val="none" w:sz="0" w:space="0" w:color="auto"/>
            <w:left w:val="none" w:sz="0" w:space="0" w:color="auto"/>
            <w:bottom w:val="none" w:sz="0" w:space="0" w:color="auto"/>
            <w:right w:val="none" w:sz="0" w:space="0" w:color="auto"/>
          </w:divBdr>
        </w:div>
        <w:div w:id="312222067">
          <w:marLeft w:val="480"/>
          <w:marRight w:val="0"/>
          <w:marTop w:val="0"/>
          <w:marBottom w:val="0"/>
          <w:divBdr>
            <w:top w:val="none" w:sz="0" w:space="0" w:color="auto"/>
            <w:left w:val="none" w:sz="0" w:space="0" w:color="auto"/>
            <w:bottom w:val="none" w:sz="0" w:space="0" w:color="auto"/>
            <w:right w:val="none" w:sz="0" w:space="0" w:color="auto"/>
          </w:divBdr>
        </w:div>
        <w:div w:id="1078284033">
          <w:marLeft w:val="480"/>
          <w:marRight w:val="0"/>
          <w:marTop w:val="0"/>
          <w:marBottom w:val="0"/>
          <w:divBdr>
            <w:top w:val="none" w:sz="0" w:space="0" w:color="auto"/>
            <w:left w:val="none" w:sz="0" w:space="0" w:color="auto"/>
            <w:bottom w:val="none" w:sz="0" w:space="0" w:color="auto"/>
            <w:right w:val="none" w:sz="0" w:space="0" w:color="auto"/>
          </w:divBdr>
        </w:div>
        <w:div w:id="1870560965">
          <w:marLeft w:val="480"/>
          <w:marRight w:val="0"/>
          <w:marTop w:val="0"/>
          <w:marBottom w:val="0"/>
          <w:divBdr>
            <w:top w:val="none" w:sz="0" w:space="0" w:color="auto"/>
            <w:left w:val="none" w:sz="0" w:space="0" w:color="auto"/>
            <w:bottom w:val="none" w:sz="0" w:space="0" w:color="auto"/>
            <w:right w:val="none" w:sz="0" w:space="0" w:color="auto"/>
          </w:divBdr>
        </w:div>
        <w:div w:id="2046444657">
          <w:marLeft w:val="480"/>
          <w:marRight w:val="0"/>
          <w:marTop w:val="0"/>
          <w:marBottom w:val="0"/>
          <w:divBdr>
            <w:top w:val="none" w:sz="0" w:space="0" w:color="auto"/>
            <w:left w:val="none" w:sz="0" w:space="0" w:color="auto"/>
            <w:bottom w:val="none" w:sz="0" w:space="0" w:color="auto"/>
            <w:right w:val="none" w:sz="0" w:space="0" w:color="auto"/>
          </w:divBdr>
        </w:div>
        <w:div w:id="919757645">
          <w:marLeft w:val="480"/>
          <w:marRight w:val="0"/>
          <w:marTop w:val="0"/>
          <w:marBottom w:val="0"/>
          <w:divBdr>
            <w:top w:val="none" w:sz="0" w:space="0" w:color="auto"/>
            <w:left w:val="none" w:sz="0" w:space="0" w:color="auto"/>
            <w:bottom w:val="none" w:sz="0" w:space="0" w:color="auto"/>
            <w:right w:val="none" w:sz="0" w:space="0" w:color="auto"/>
          </w:divBdr>
        </w:div>
        <w:div w:id="869338712">
          <w:marLeft w:val="480"/>
          <w:marRight w:val="0"/>
          <w:marTop w:val="0"/>
          <w:marBottom w:val="0"/>
          <w:divBdr>
            <w:top w:val="none" w:sz="0" w:space="0" w:color="auto"/>
            <w:left w:val="none" w:sz="0" w:space="0" w:color="auto"/>
            <w:bottom w:val="none" w:sz="0" w:space="0" w:color="auto"/>
            <w:right w:val="none" w:sz="0" w:space="0" w:color="auto"/>
          </w:divBdr>
        </w:div>
        <w:div w:id="1073699647">
          <w:marLeft w:val="480"/>
          <w:marRight w:val="0"/>
          <w:marTop w:val="0"/>
          <w:marBottom w:val="0"/>
          <w:divBdr>
            <w:top w:val="none" w:sz="0" w:space="0" w:color="auto"/>
            <w:left w:val="none" w:sz="0" w:space="0" w:color="auto"/>
            <w:bottom w:val="none" w:sz="0" w:space="0" w:color="auto"/>
            <w:right w:val="none" w:sz="0" w:space="0" w:color="auto"/>
          </w:divBdr>
        </w:div>
        <w:div w:id="414936473">
          <w:marLeft w:val="480"/>
          <w:marRight w:val="0"/>
          <w:marTop w:val="0"/>
          <w:marBottom w:val="0"/>
          <w:divBdr>
            <w:top w:val="none" w:sz="0" w:space="0" w:color="auto"/>
            <w:left w:val="none" w:sz="0" w:space="0" w:color="auto"/>
            <w:bottom w:val="none" w:sz="0" w:space="0" w:color="auto"/>
            <w:right w:val="none" w:sz="0" w:space="0" w:color="auto"/>
          </w:divBdr>
        </w:div>
        <w:div w:id="643244196">
          <w:marLeft w:val="480"/>
          <w:marRight w:val="0"/>
          <w:marTop w:val="0"/>
          <w:marBottom w:val="0"/>
          <w:divBdr>
            <w:top w:val="none" w:sz="0" w:space="0" w:color="auto"/>
            <w:left w:val="none" w:sz="0" w:space="0" w:color="auto"/>
            <w:bottom w:val="none" w:sz="0" w:space="0" w:color="auto"/>
            <w:right w:val="none" w:sz="0" w:space="0" w:color="auto"/>
          </w:divBdr>
        </w:div>
        <w:div w:id="1138916708">
          <w:marLeft w:val="480"/>
          <w:marRight w:val="0"/>
          <w:marTop w:val="0"/>
          <w:marBottom w:val="0"/>
          <w:divBdr>
            <w:top w:val="none" w:sz="0" w:space="0" w:color="auto"/>
            <w:left w:val="none" w:sz="0" w:space="0" w:color="auto"/>
            <w:bottom w:val="none" w:sz="0" w:space="0" w:color="auto"/>
            <w:right w:val="none" w:sz="0" w:space="0" w:color="auto"/>
          </w:divBdr>
        </w:div>
        <w:div w:id="595596523">
          <w:marLeft w:val="480"/>
          <w:marRight w:val="0"/>
          <w:marTop w:val="0"/>
          <w:marBottom w:val="0"/>
          <w:divBdr>
            <w:top w:val="none" w:sz="0" w:space="0" w:color="auto"/>
            <w:left w:val="none" w:sz="0" w:space="0" w:color="auto"/>
            <w:bottom w:val="none" w:sz="0" w:space="0" w:color="auto"/>
            <w:right w:val="none" w:sz="0" w:space="0" w:color="auto"/>
          </w:divBdr>
        </w:div>
        <w:div w:id="471143361">
          <w:marLeft w:val="480"/>
          <w:marRight w:val="0"/>
          <w:marTop w:val="0"/>
          <w:marBottom w:val="0"/>
          <w:divBdr>
            <w:top w:val="none" w:sz="0" w:space="0" w:color="auto"/>
            <w:left w:val="none" w:sz="0" w:space="0" w:color="auto"/>
            <w:bottom w:val="none" w:sz="0" w:space="0" w:color="auto"/>
            <w:right w:val="none" w:sz="0" w:space="0" w:color="auto"/>
          </w:divBdr>
        </w:div>
        <w:div w:id="1534611148">
          <w:marLeft w:val="480"/>
          <w:marRight w:val="0"/>
          <w:marTop w:val="0"/>
          <w:marBottom w:val="0"/>
          <w:divBdr>
            <w:top w:val="none" w:sz="0" w:space="0" w:color="auto"/>
            <w:left w:val="none" w:sz="0" w:space="0" w:color="auto"/>
            <w:bottom w:val="none" w:sz="0" w:space="0" w:color="auto"/>
            <w:right w:val="none" w:sz="0" w:space="0" w:color="auto"/>
          </w:divBdr>
        </w:div>
        <w:div w:id="2039576610">
          <w:marLeft w:val="480"/>
          <w:marRight w:val="0"/>
          <w:marTop w:val="0"/>
          <w:marBottom w:val="0"/>
          <w:divBdr>
            <w:top w:val="none" w:sz="0" w:space="0" w:color="auto"/>
            <w:left w:val="none" w:sz="0" w:space="0" w:color="auto"/>
            <w:bottom w:val="none" w:sz="0" w:space="0" w:color="auto"/>
            <w:right w:val="none" w:sz="0" w:space="0" w:color="auto"/>
          </w:divBdr>
        </w:div>
        <w:div w:id="1740864752">
          <w:marLeft w:val="480"/>
          <w:marRight w:val="0"/>
          <w:marTop w:val="0"/>
          <w:marBottom w:val="0"/>
          <w:divBdr>
            <w:top w:val="none" w:sz="0" w:space="0" w:color="auto"/>
            <w:left w:val="none" w:sz="0" w:space="0" w:color="auto"/>
            <w:bottom w:val="none" w:sz="0" w:space="0" w:color="auto"/>
            <w:right w:val="none" w:sz="0" w:space="0" w:color="auto"/>
          </w:divBdr>
        </w:div>
        <w:div w:id="1051460137">
          <w:marLeft w:val="480"/>
          <w:marRight w:val="0"/>
          <w:marTop w:val="0"/>
          <w:marBottom w:val="0"/>
          <w:divBdr>
            <w:top w:val="none" w:sz="0" w:space="0" w:color="auto"/>
            <w:left w:val="none" w:sz="0" w:space="0" w:color="auto"/>
            <w:bottom w:val="none" w:sz="0" w:space="0" w:color="auto"/>
            <w:right w:val="none" w:sz="0" w:space="0" w:color="auto"/>
          </w:divBdr>
        </w:div>
        <w:div w:id="1628123596">
          <w:marLeft w:val="480"/>
          <w:marRight w:val="0"/>
          <w:marTop w:val="0"/>
          <w:marBottom w:val="0"/>
          <w:divBdr>
            <w:top w:val="none" w:sz="0" w:space="0" w:color="auto"/>
            <w:left w:val="none" w:sz="0" w:space="0" w:color="auto"/>
            <w:bottom w:val="none" w:sz="0" w:space="0" w:color="auto"/>
            <w:right w:val="none" w:sz="0" w:space="0" w:color="auto"/>
          </w:divBdr>
        </w:div>
        <w:div w:id="2132936214">
          <w:marLeft w:val="480"/>
          <w:marRight w:val="0"/>
          <w:marTop w:val="0"/>
          <w:marBottom w:val="0"/>
          <w:divBdr>
            <w:top w:val="none" w:sz="0" w:space="0" w:color="auto"/>
            <w:left w:val="none" w:sz="0" w:space="0" w:color="auto"/>
            <w:bottom w:val="none" w:sz="0" w:space="0" w:color="auto"/>
            <w:right w:val="none" w:sz="0" w:space="0" w:color="auto"/>
          </w:divBdr>
        </w:div>
        <w:div w:id="2034259913">
          <w:marLeft w:val="480"/>
          <w:marRight w:val="0"/>
          <w:marTop w:val="0"/>
          <w:marBottom w:val="0"/>
          <w:divBdr>
            <w:top w:val="none" w:sz="0" w:space="0" w:color="auto"/>
            <w:left w:val="none" w:sz="0" w:space="0" w:color="auto"/>
            <w:bottom w:val="none" w:sz="0" w:space="0" w:color="auto"/>
            <w:right w:val="none" w:sz="0" w:space="0" w:color="auto"/>
          </w:divBdr>
        </w:div>
        <w:div w:id="1677029371">
          <w:marLeft w:val="480"/>
          <w:marRight w:val="0"/>
          <w:marTop w:val="0"/>
          <w:marBottom w:val="0"/>
          <w:divBdr>
            <w:top w:val="none" w:sz="0" w:space="0" w:color="auto"/>
            <w:left w:val="none" w:sz="0" w:space="0" w:color="auto"/>
            <w:bottom w:val="none" w:sz="0" w:space="0" w:color="auto"/>
            <w:right w:val="none" w:sz="0" w:space="0" w:color="auto"/>
          </w:divBdr>
        </w:div>
        <w:div w:id="248584048">
          <w:marLeft w:val="480"/>
          <w:marRight w:val="0"/>
          <w:marTop w:val="0"/>
          <w:marBottom w:val="0"/>
          <w:divBdr>
            <w:top w:val="none" w:sz="0" w:space="0" w:color="auto"/>
            <w:left w:val="none" w:sz="0" w:space="0" w:color="auto"/>
            <w:bottom w:val="none" w:sz="0" w:space="0" w:color="auto"/>
            <w:right w:val="none" w:sz="0" w:space="0" w:color="auto"/>
          </w:divBdr>
        </w:div>
        <w:div w:id="862667333">
          <w:marLeft w:val="480"/>
          <w:marRight w:val="0"/>
          <w:marTop w:val="0"/>
          <w:marBottom w:val="0"/>
          <w:divBdr>
            <w:top w:val="none" w:sz="0" w:space="0" w:color="auto"/>
            <w:left w:val="none" w:sz="0" w:space="0" w:color="auto"/>
            <w:bottom w:val="none" w:sz="0" w:space="0" w:color="auto"/>
            <w:right w:val="none" w:sz="0" w:space="0" w:color="auto"/>
          </w:divBdr>
        </w:div>
        <w:div w:id="2053116169">
          <w:marLeft w:val="480"/>
          <w:marRight w:val="0"/>
          <w:marTop w:val="0"/>
          <w:marBottom w:val="0"/>
          <w:divBdr>
            <w:top w:val="none" w:sz="0" w:space="0" w:color="auto"/>
            <w:left w:val="none" w:sz="0" w:space="0" w:color="auto"/>
            <w:bottom w:val="none" w:sz="0" w:space="0" w:color="auto"/>
            <w:right w:val="none" w:sz="0" w:space="0" w:color="auto"/>
          </w:divBdr>
        </w:div>
        <w:div w:id="189416128">
          <w:marLeft w:val="480"/>
          <w:marRight w:val="0"/>
          <w:marTop w:val="0"/>
          <w:marBottom w:val="0"/>
          <w:divBdr>
            <w:top w:val="none" w:sz="0" w:space="0" w:color="auto"/>
            <w:left w:val="none" w:sz="0" w:space="0" w:color="auto"/>
            <w:bottom w:val="none" w:sz="0" w:space="0" w:color="auto"/>
            <w:right w:val="none" w:sz="0" w:space="0" w:color="auto"/>
          </w:divBdr>
        </w:div>
        <w:div w:id="1314137512">
          <w:marLeft w:val="480"/>
          <w:marRight w:val="0"/>
          <w:marTop w:val="0"/>
          <w:marBottom w:val="0"/>
          <w:divBdr>
            <w:top w:val="none" w:sz="0" w:space="0" w:color="auto"/>
            <w:left w:val="none" w:sz="0" w:space="0" w:color="auto"/>
            <w:bottom w:val="none" w:sz="0" w:space="0" w:color="auto"/>
            <w:right w:val="none" w:sz="0" w:space="0" w:color="auto"/>
          </w:divBdr>
        </w:div>
        <w:div w:id="547186770">
          <w:marLeft w:val="480"/>
          <w:marRight w:val="0"/>
          <w:marTop w:val="0"/>
          <w:marBottom w:val="0"/>
          <w:divBdr>
            <w:top w:val="none" w:sz="0" w:space="0" w:color="auto"/>
            <w:left w:val="none" w:sz="0" w:space="0" w:color="auto"/>
            <w:bottom w:val="none" w:sz="0" w:space="0" w:color="auto"/>
            <w:right w:val="none" w:sz="0" w:space="0" w:color="auto"/>
          </w:divBdr>
        </w:div>
        <w:div w:id="930771018">
          <w:marLeft w:val="480"/>
          <w:marRight w:val="0"/>
          <w:marTop w:val="0"/>
          <w:marBottom w:val="0"/>
          <w:divBdr>
            <w:top w:val="none" w:sz="0" w:space="0" w:color="auto"/>
            <w:left w:val="none" w:sz="0" w:space="0" w:color="auto"/>
            <w:bottom w:val="none" w:sz="0" w:space="0" w:color="auto"/>
            <w:right w:val="none" w:sz="0" w:space="0" w:color="auto"/>
          </w:divBdr>
        </w:div>
        <w:div w:id="1914201474">
          <w:marLeft w:val="480"/>
          <w:marRight w:val="0"/>
          <w:marTop w:val="0"/>
          <w:marBottom w:val="0"/>
          <w:divBdr>
            <w:top w:val="none" w:sz="0" w:space="0" w:color="auto"/>
            <w:left w:val="none" w:sz="0" w:space="0" w:color="auto"/>
            <w:bottom w:val="none" w:sz="0" w:space="0" w:color="auto"/>
            <w:right w:val="none" w:sz="0" w:space="0" w:color="auto"/>
          </w:divBdr>
        </w:div>
        <w:div w:id="1319962906">
          <w:marLeft w:val="480"/>
          <w:marRight w:val="0"/>
          <w:marTop w:val="0"/>
          <w:marBottom w:val="0"/>
          <w:divBdr>
            <w:top w:val="none" w:sz="0" w:space="0" w:color="auto"/>
            <w:left w:val="none" w:sz="0" w:space="0" w:color="auto"/>
            <w:bottom w:val="none" w:sz="0" w:space="0" w:color="auto"/>
            <w:right w:val="none" w:sz="0" w:space="0" w:color="auto"/>
          </w:divBdr>
        </w:div>
        <w:div w:id="1091242832">
          <w:marLeft w:val="480"/>
          <w:marRight w:val="0"/>
          <w:marTop w:val="0"/>
          <w:marBottom w:val="0"/>
          <w:divBdr>
            <w:top w:val="none" w:sz="0" w:space="0" w:color="auto"/>
            <w:left w:val="none" w:sz="0" w:space="0" w:color="auto"/>
            <w:bottom w:val="none" w:sz="0" w:space="0" w:color="auto"/>
            <w:right w:val="none" w:sz="0" w:space="0" w:color="auto"/>
          </w:divBdr>
        </w:div>
        <w:div w:id="2027443522">
          <w:marLeft w:val="480"/>
          <w:marRight w:val="0"/>
          <w:marTop w:val="0"/>
          <w:marBottom w:val="0"/>
          <w:divBdr>
            <w:top w:val="none" w:sz="0" w:space="0" w:color="auto"/>
            <w:left w:val="none" w:sz="0" w:space="0" w:color="auto"/>
            <w:bottom w:val="none" w:sz="0" w:space="0" w:color="auto"/>
            <w:right w:val="none" w:sz="0" w:space="0" w:color="auto"/>
          </w:divBdr>
        </w:div>
        <w:div w:id="1645085771">
          <w:marLeft w:val="480"/>
          <w:marRight w:val="0"/>
          <w:marTop w:val="0"/>
          <w:marBottom w:val="0"/>
          <w:divBdr>
            <w:top w:val="none" w:sz="0" w:space="0" w:color="auto"/>
            <w:left w:val="none" w:sz="0" w:space="0" w:color="auto"/>
            <w:bottom w:val="none" w:sz="0" w:space="0" w:color="auto"/>
            <w:right w:val="none" w:sz="0" w:space="0" w:color="auto"/>
          </w:divBdr>
        </w:div>
        <w:div w:id="1205867450">
          <w:marLeft w:val="480"/>
          <w:marRight w:val="0"/>
          <w:marTop w:val="0"/>
          <w:marBottom w:val="0"/>
          <w:divBdr>
            <w:top w:val="none" w:sz="0" w:space="0" w:color="auto"/>
            <w:left w:val="none" w:sz="0" w:space="0" w:color="auto"/>
            <w:bottom w:val="none" w:sz="0" w:space="0" w:color="auto"/>
            <w:right w:val="none" w:sz="0" w:space="0" w:color="auto"/>
          </w:divBdr>
        </w:div>
        <w:div w:id="1262176965">
          <w:marLeft w:val="480"/>
          <w:marRight w:val="0"/>
          <w:marTop w:val="0"/>
          <w:marBottom w:val="0"/>
          <w:divBdr>
            <w:top w:val="none" w:sz="0" w:space="0" w:color="auto"/>
            <w:left w:val="none" w:sz="0" w:space="0" w:color="auto"/>
            <w:bottom w:val="none" w:sz="0" w:space="0" w:color="auto"/>
            <w:right w:val="none" w:sz="0" w:space="0" w:color="auto"/>
          </w:divBdr>
        </w:div>
        <w:div w:id="2114393829">
          <w:marLeft w:val="480"/>
          <w:marRight w:val="0"/>
          <w:marTop w:val="0"/>
          <w:marBottom w:val="0"/>
          <w:divBdr>
            <w:top w:val="none" w:sz="0" w:space="0" w:color="auto"/>
            <w:left w:val="none" w:sz="0" w:space="0" w:color="auto"/>
            <w:bottom w:val="none" w:sz="0" w:space="0" w:color="auto"/>
            <w:right w:val="none" w:sz="0" w:space="0" w:color="auto"/>
          </w:divBdr>
        </w:div>
        <w:div w:id="1492327599">
          <w:marLeft w:val="480"/>
          <w:marRight w:val="0"/>
          <w:marTop w:val="0"/>
          <w:marBottom w:val="0"/>
          <w:divBdr>
            <w:top w:val="none" w:sz="0" w:space="0" w:color="auto"/>
            <w:left w:val="none" w:sz="0" w:space="0" w:color="auto"/>
            <w:bottom w:val="none" w:sz="0" w:space="0" w:color="auto"/>
            <w:right w:val="none" w:sz="0" w:space="0" w:color="auto"/>
          </w:divBdr>
        </w:div>
        <w:div w:id="1954171225">
          <w:marLeft w:val="480"/>
          <w:marRight w:val="0"/>
          <w:marTop w:val="0"/>
          <w:marBottom w:val="0"/>
          <w:divBdr>
            <w:top w:val="none" w:sz="0" w:space="0" w:color="auto"/>
            <w:left w:val="none" w:sz="0" w:space="0" w:color="auto"/>
            <w:bottom w:val="none" w:sz="0" w:space="0" w:color="auto"/>
            <w:right w:val="none" w:sz="0" w:space="0" w:color="auto"/>
          </w:divBdr>
        </w:div>
        <w:div w:id="1818758766">
          <w:marLeft w:val="480"/>
          <w:marRight w:val="0"/>
          <w:marTop w:val="0"/>
          <w:marBottom w:val="0"/>
          <w:divBdr>
            <w:top w:val="none" w:sz="0" w:space="0" w:color="auto"/>
            <w:left w:val="none" w:sz="0" w:space="0" w:color="auto"/>
            <w:bottom w:val="none" w:sz="0" w:space="0" w:color="auto"/>
            <w:right w:val="none" w:sz="0" w:space="0" w:color="auto"/>
          </w:divBdr>
        </w:div>
        <w:div w:id="300421873">
          <w:marLeft w:val="480"/>
          <w:marRight w:val="0"/>
          <w:marTop w:val="0"/>
          <w:marBottom w:val="0"/>
          <w:divBdr>
            <w:top w:val="none" w:sz="0" w:space="0" w:color="auto"/>
            <w:left w:val="none" w:sz="0" w:space="0" w:color="auto"/>
            <w:bottom w:val="none" w:sz="0" w:space="0" w:color="auto"/>
            <w:right w:val="none" w:sz="0" w:space="0" w:color="auto"/>
          </w:divBdr>
        </w:div>
        <w:div w:id="793644355">
          <w:marLeft w:val="480"/>
          <w:marRight w:val="0"/>
          <w:marTop w:val="0"/>
          <w:marBottom w:val="0"/>
          <w:divBdr>
            <w:top w:val="none" w:sz="0" w:space="0" w:color="auto"/>
            <w:left w:val="none" w:sz="0" w:space="0" w:color="auto"/>
            <w:bottom w:val="none" w:sz="0" w:space="0" w:color="auto"/>
            <w:right w:val="none" w:sz="0" w:space="0" w:color="auto"/>
          </w:divBdr>
        </w:div>
        <w:div w:id="1049959062">
          <w:marLeft w:val="480"/>
          <w:marRight w:val="0"/>
          <w:marTop w:val="0"/>
          <w:marBottom w:val="0"/>
          <w:divBdr>
            <w:top w:val="none" w:sz="0" w:space="0" w:color="auto"/>
            <w:left w:val="none" w:sz="0" w:space="0" w:color="auto"/>
            <w:bottom w:val="none" w:sz="0" w:space="0" w:color="auto"/>
            <w:right w:val="none" w:sz="0" w:space="0" w:color="auto"/>
          </w:divBdr>
        </w:div>
      </w:divsChild>
    </w:div>
    <w:div w:id="2087795997">
      <w:bodyDiv w:val="1"/>
      <w:marLeft w:val="0"/>
      <w:marRight w:val="0"/>
      <w:marTop w:val="0"/>
      <w:marBottom w:val="0"/>
      <w:divBdr>
        <w:top w:val="none" w:sz="0" w:space="0" w:color="auto"/>
        <w:left w:val="none" w:sz="0" w:space="0" w:color="auto"/>
        <w:bottom w:val="none" w:sz="0" w:space="0" w:color="auto"/>
        <w:right w:val="none" w:sz="0" w:space="0" w:color="auto"/>
      </w:divBdr>
    </w:div>
    <w:div w:id="2093308556">
      <w:bodyDiv w:val="1"/>
      <w:marLeft w:val="0"/>
      <w:marRight w:val="0"/>
      <w:marTop w:val="0"/>
      <w:marBottom w:val="0"/>
      <w:divBdr>
        <w:top w:val="none" w:sz="0" w:space="0" w:color="auto"/>
        <w:left w:val="none" w:sz="0" w:space="0" w:color="auto"/>
        <w:bottom w:val="none" w:sz="0" w:space="0" w:color="auto"/>
        <w:right w:val="none" w:sz="0" w:space="0" w:color="auto"/>
      </w:divBdr>
    </w:div>
    <w:div w:id="2093814180">
      <w:bodyDiv w:val="1"/>
      <w:marLeft w:val="0"/>
      <w:marRight w:val="0"/>
      <w:marTop w:val="0"/>
      <w:marBottom w:val="0"/>
      <w:divBdr>
        <w:top w:val="none" w:sz="0" w:space="0" w:color="auto"/>
        <w:left w:val="none" w:sz="0" w:space="0" w:color="auto"/>
        <w:bottom w:val="none" w:sz="0" w:space="0" w:color="auto"/>
        <w:right w:val="none" w:sz="0" w:space="0" w:color="auto"/>
      </w:divBdr>
    </w:div>
    <w:div w:id="2094348570">
      <w:bodyDiv w:val="1"/>
      <w:marLeft w:val="0"/>
      <w:marRight w:val="0"/>
      <w:marTop w:val="0"/>
      <w:marBottom w:val="0"/>
      <w:divBdr>
        <w:top w:val="none" w:sz="0" w:space="0" w:color="auto"/>
        <w:left w:val="none" w:sz="0" w:space="0" w:color="auto"/>
        <w:bottom w:val="none" w:sz="0" w:space="0" w:color="auto"/>
        <w:right w:val="none" w:sz="0" w:space="0" w:color="auto"/>
      </w:divBdr>
    </w:div>
    <w:div w:id="2094471899">
      <w:bodyDiv w:val="1"/>
      <w:marLeft w:val="0"/>
      <w:marRight w:val="0"/>
      <w:marTop w:val="0"/>
      <w:marBottom w:val="0"/>
      <w:divBdr>
        <w:top w:val="none" w:sz="0" w:space="0" w:color="auto"/>
        <w:left w:val="none" w:sz="0" w:space="0" w:color="auto"/>
        <w:bottom w:val="none" w:sz="0" w:space="0" w:color="auto"/>
        <w:right w:val="none" w:sz="0" w:space="0" w:color="auto"/>
      </w:divBdr>
    </w:div>
    <w:div w:id="2095472328">
      <w:bodyDiv w:val="1"/>
      <w:marLeft w:val="0"/>
      <w:marRight w:val="0"/>
      <w:marTop w:val="0"/>
      <w:marBottom w:val="0"/>
      <w:divBdr>
        <w:top w:val="none" w:sz="0" w:space="0" w:color="auto"/>
        <w:left w:val="none" w:sz="0" w:space="0" w:color="auto"/>
        <w:bottom w:val="none" w:sz="0" w:space="0" w:color="auto"/>
        <w:right w:val="none" w:sz="0" w:space="0" w:color="auto"/>
      </w:divBdr>
    </w:div>
    <w:div w:id="2098943842">
      <w:bodyDiv w:val="1"/>
      <w:marLeft w:val="0"/>
      <w:marRight w:val="0"/>
      <w:marTop w:val="0"/>
      <w:marBottom w:val="0"/>
      <w:divBdr>
        <w:top w:val="none" w:sz="0" w:space="0" w:color="auto"/>
        <w:left w:val="none" w:sz="0" w:space="0" w:color="auto"/>
        <w:bottom w:val="none" w:sz="0" w:space="0" w:color="auto"/>
        <w:right w:val="none" w:sz="0" w:space="0" w:color="auto"/>
      </w:divBdr>
    </w:div>
    <w:div w:id="2099328027">
      <w:bodyDiv w:val="1"/>
      <w:marLeft w:val="0"/>
      <w:marRight w:val="0"/>
      <w:marTop w:val="0"/>
      <w:marBottom w:val="0"/>
      <w:divBdr>
        <w:top w:val="none" w:sz="0" w:space="0" w:color="auto"/>
        <w:left w:val="none" w:sz="0" w:space="0" w:color="auto"/>
        <w:bottom w:val="none" w:sz="0" w:space="0" w:color="auto"/>
        <w:right w:val="none" w:sz="0" w:space="0" w:color="auto"/>
      </w:divBdr>
    </w:div>
    <w:div w:id="2100759453">
      <w:bodyDiv w:val="1"/>
      <w:marLeft w:val="0"/>
      <w:marRight w:val="0"/>
      <w:marTop w:val="0"/>
      <w:marBottom w:val="0"/>
      <w:divBdr>
        <w:top w:val="none" w:sz="0" w:space="0" w:color="auto"/>
        <w:left w:val="none" w:sz="0" w:space="0" w:color="auto"/>
        <w:bottom w:val="none" w:sz="0" w:space="0" w:color="auto"/>
        <w:right w:val="none" w:sz="0" w:space="0" w:color="auto"/>
      </w:divBdr>
    </w:div>
    <w:div w:id="2100906669">
      <w:bodyDiv w:val="1"/>
      <w:marLeft w:val="0"/>
      <w:marRight w:val="0"/>
      <w:marTop w:val="0"/>
      <w:marBottom w:val="0"/>
      <w:divBdr>
        <w:top w:val="none" w:sz="0" w:space="0" w:color="auto"/>
        <w:left w:val="none" w:sz="0" w:space="0" w:color="auto"/>
        <w:bottom w:val="none" w:sz="0" w:space="0" w:color="auto"/>
        <w:right w:val="none" w:sz="0" w:space="0" w:color="auto"/>
      </w:divBdr>
    </w:div>
    <w:div w:id="2101946740">
      <w:bodyDiv w:val="1"/>
      <w:marLeft w:val="0"/>
      <w:marRight w:val="0"/>
      <w:marTop w:val="0"/>
      <w:marBottom w:val="0"/>
      <w:divBdr>
        <w:top w:val="none" w:sz="0" w:space="0" w:color="auto"/>
        <w:left w:val="none" w:sz="0" w:space="0" w:color="auto"/>
        <w:bottom w:val="none" w:sz="0" w:space="0" w:color="auto"/>
        <w:right w:val="none" w:sz="0" w:space="0" w:color="auto"/>
      </w:divBdr>
    </w:div>
    <w:div w:id="2103137328">
      <w:bodyDiv w:val="1"/>
      <w:marLeft w:val="0"/>
      <w:marRight w:val="0"/>
      <w:marTop w:val="0"/>
      <w:marBottom w:val="0"/>
      <w:divBdr>
        <w:top w:val="none" w:sz="0" w:space="0" w:color="auto"/>
        <w:left w:val="none" w:sz="0" w:space="0" w:color="auto"/>
        <w:bottom w:val="none" w:sz="0" w:space="0" w:color="auto"/>
        <w:right w:val="none" w:sz="0" w:space="0" w:color="auto"/>
      </w:divBdr>
    </w:div>
    <w:div w:id="2105418473">
      <w:bodyDiv w:val="1"/>
      <w:marLeft w:val="0"/>
      <w:marRight w:val="0"/>
      <w:marTop w:val="0"/>
      <w:marBottom w:val="0"/>
      <w:divBdr>
        <w:top w:val="none" w:sz="0" w:space="0" w:color="auto"/>
        <w:left w:val="none" w:sz="0" w:space="0" w:color="auto"/>
        <w:bottom w:val="none" w:sz="0" w:space="0" w:color="auto"/>
        <w:right w:val="none" w:sz="0" w:space="0" w:color="auto"/>
      </w:divBdr>
      <w:divsChild>
        <w:div w:id="174269717">
          <w:marLeft w:val="480"/>
          <w:marRight w:val="0"/>
          <w:marTop w:val="0"/>
          <w:marBottom w:val="0"/>
          <w:divBdr>
            <w:top w:val="none" w:sz="0" w:space="0" w:color="auto"/>
            <w:left w:val="none" w:sz="0" w:space="0" w:color="auto"/>
            <w:bottom w:val="none" w:sz="0" w:space="0" w:color="auto"/>
            <w:right w:val="none" w:sz="0" w:space="0" w:color="auto"/>
          </w:divBdr>
        </w:div>
        <w:div w:id="180433825">
          <w:marLeft w:val="480"/>
          <w:marRight w:val="0"/>
          <w:marTop w:val="0"/>
          <w:marBottom w:val="0"/>
          <w:divBdr>
            <w:top w:val="none" w:sz="0" w:space="0" w:color="auto"/>
            <w:left w:val="none" w:sz="0" w:space="0" w:color="auto"/>
            <w:bottom w:val="none" w:sz="0" w:space="0" w:color="auto"/>
            <w:right w:val="none" w:sz="0" w:space="0" w:color="auto"/>
          </w:divBdr>
        </w:div>
        <w:div w:id="197206216">
          <w:marLeft w:val="480"/>
          <w:marRight w:val="0"/>
          <w:marTop w:val="0"/>
          <w:marBottom w:val="0"/>
          <w:divBdr>
            <w:top w:val="none" w:sz="0" w:space="0" w:color="auto"/>
            <w:left w:val="none" w:sz="0" w:space="0" w:color="auto"/>
            <w:bottom w:val="none" w:sz="0" w:space="0" w:color="auto"/>
            <w:right w:val="none" w:sz="0" w:space="0" w:color="auto"/>
          </w:divBdr>
        </w:div>
        <w:div w:id="199753980">
          <w:marLeft w:val="480"/>
          <w:marRight w:val="0"/>
          <w:marTop w:val="0"/>
          <w:marBottom w:val="0"/>
          <w:divBdr>
            <w:top w:val="none" w:sz="0" w:space="0" w:color="auto"/>
            <w:left w:val="none" w:sz="0" w:space="0" w:color="auto"/>
            <w:bottom w:val="none" w:sz="0" w:space="0" w:color="auto"/>
            <w:right w:val="none" w:sz="0" w:space="0" w:color="auto"/>
          </w:divBdr>
        </w:div>
        <w:div w:id="336546298">
          <w:marLeft w:val="480"/>
          <w:marRight w:val="0"/>
          <w:marTop w:val="0"/>
          <w:marBottom w:val="0"/>
          <w:divBdr>
            <w:top w:val="none" w:sz="0" w:space="0" w:color="auto"/>
            <w:left w:val="none" w:sz="0" w:space="0" w:color="auto"/>
            <w:bottom w:val="none" w:sz="0" w:space="0" w:color="auto"/>
            <w:right w:val="none" w:sz="0" w:space="0" w:color="auto"/>
          </w:divBdr>
        </w:div>
        <w:div w:id="361784024">
          <w:marLeft w:val="480"/>
          <w:marRight w:val="0"/>
          <w:marTop w:val="0"/>
          <w:marBottom w:val="0"/>
          <w:divBdr>
            <w:top w:val="none" w:sz="0" w:space="0" w:color="auto"/>
            <w:left w:val="none" w:sz="0" w:space="0" w:color="auto"/>
            <w:bottom w:val="none" w:sz="0" w:space="0" w:color="auto"/>
            <w:right w:val="none" w:sz="0" w:space="0" w:color="auto"/>
          </w:divBdr>
        </w:div>
        <w:div w:id="402412595">
          <w:marLeft w:val="480"/>
          <w:marRight w:val="0"/>
          <w:marTop w:val="0"/>
          <w:marBottom w:val="0"/>
          <w:divBdr>
            <w:top w:val="none" w:sz="0" w:space="0" w:color="auto"/>
            <w:left w:val="none" w:sz="0" w:space="0" w:color="auto"/>
            <w:bottom w:val="none" w:sz="0" w:space="0" w:color="auto"/>
            <w:right w:val="none" w:sz="0" w:space="0" w:color="auto"/>
          </w:divBdr>
        </w:div>
        <w:div w:id="420108930">
          <w:marLeft w:val="480"/>
          <w:marRight w:val="0"/>
          <w:marTop w:val="0"/>
          <w:marBottom w:val="0"/>
          <w:divBdr>
            <w:top w:val="none" w:sz="0" w:space="0" w:color="auto"/>
            <w:left w:val="none" w:sz="0" w:space="0" w:color="auto"/>
            <w:bottom w:val="none" w:sz="0" w:space="0" w:color="auto"/>
            <w:right w:val="none" w:sz="0" w:space="0" w:color="auto"/>
          </w:divBdr>
        </w:div>
        <w:div w:id="629628458">
          <w:marLeft w:val="480"/>
          <w:marRight w:val="0"/>
          <w:marTop w:val="0"/>
          <w:marBottom w:val="0"/>
          <w:divBdr>
            <w:top w:val="none" w:sz="0" w:space="0" w:color="auto"/>
            <w:left w:val="none" w:sz="0" w:space="0" w:color="auto"/>
            <w:bottom w:val="none" w:sz="0" w:space="0" w:color="auto"/>
            <w:right w:val="none" w:sz="0" w:space="0" w:color="auto"/>
          </w:divBdr>
        </w:div>
        <w:div w:id="674918602">
          <w:marLeft w:val="480"/>
          <w:marRight w:val="0"/>
          <w:marTop w:val="0"/>
          <w:marBottom w:val="0"/>
          <w:divBdr>
            <w:top w:val="none" w:sz="0" w:space="0" w:color="auto"/>
            <w:left w:val="none" w:sz="0" w:space="0" w:color="auto"/>
            <w:bottom w:val="none" w:sz="0" w:space="0" w:color="auto"/>
            <w:right w:val="none" w:sz="0" w:space="0" w:color="auto"/>
          </w:divBdr>
        </w:div>
        <w:div w:id="865143363">
          <w:marLeft w:val="480"/>
          <w:marRight w:val="0"/>
          <w:marTop w:val="0"/>
          <w:marBottom w:val="0"/>
          <w:divBdr>
            <w:top w:val="none" w:sz="0" w:space="0" w:color="auto"/>
            <w:left w:val="none" w:sz="0" w:space="0" w:color="auto"/>
            <w:bottom w:val="none" w:sz="0" w:space="0" w:color="auto"/>
            <w:right w:val="none" w:sz="0" w:space="0" w:color="auto"/>
          </w:divBdr>
        </w:div>
        <w:div w:id="873923209">
          <w:marLeft w:val="480"/>
          <w:marRight w:val="0"/>
          <w:marTop w:val="0"/>
          <w:marBottom w:val="0"/>
          <w:divBdr>
            <w:top w:val="none" w:sz="0" w:space="0" w:color="auto"/>
            <w:left w:val="none" w:sz="0" w:space="0" w:color="auto"/>
            <w:bottom w:val="none" w:sz="0" w:space="0" w:color="auto"/>
            <w:right w:val="none" w:sz="0" w:space="0" w:color="auto"/>
          </w:divBdr>
        </w:div>
        <w:div w:id="907303998">
          <w:marLeft w:val="480"/>
          <w:marRight w:val="0"/>
          <w:marTop w:val="0"/>
          <w:marBottom w:val="0"/>
          <w:divBdr>
            <w:top w:val="none" w:sz="0" w:space="0" w:color="auto"/>
            <w:left w:val="none" w:sz="0" w:space="0" w:color="auto"/>
            <w:bottom w:val="none" w:sz="0" w:space="0" w:color="auto"/>
            <w:right w:val="none" w:sz="0" w:space="0" w:color="auto"/>
          </w:divBdr>
        </w:div>
        <w:div w:id="1030648445">
          <w:marLeft w:val="480"/>
          <w:marRight w:val="0"/>
          <w:marTop w:val="0"/>
          <w:marBottom w:val="0"/>
          <w:divBdr>
            <w:top w:val="none" w:sz="0" w:space="0" w:color="auto"/>
            <w:left w:val="none" w:sz="0" w:space="0" w:color="auto"/>
            <w:bottom w:val="none" w:sz="0" w:space="0" w:color="auto"/>
            <w:right w:val="none" w:sz="0" w:space="0" w:color="auto"/>
          </w:divBdr>
        </w:div>
        <w:div w:id="1054693063">
          <w:marLeft w:val="480"/>
          <w:marRight w:val="0"/>
          <w:marTop w:val="0"/>
          <w:marBottom w:val="0"/>
          <w:divBdr>
            <w:top w:val="none" w:sz="0" w:space="0" w:color="auto"/>
            <w:left w:val="none" w:sz="0" w:space="0" w:color="auto"/>
            <w:bottom w:val="none" w:sz="0" w:space="0" w:color="auto"/>
            <w:right w:val="none" w:sz="0" w:space="0" w:color="auto"/>
          </w:divBdr>
        </w:div>
        <w:div w:id="1077359053">
          <w:marLeft w:val="480"/>
          <w:marRight w:val="0"/>
          <w:marTop w:val="0"/>
          <w:marBottom w:val="0"/>
          <w:divBdr>
            <w:top w:val="none" w:sz="0" w:space="0" w:color="auto"/>
            <w:left w:val="none" w:sz="0" w:space="0" w:color="auto"/>
            <w:bottom w:val="none" w:sz="0" w:space="0" w:color="auto"/>
            <w:right w:val="none" w:sz="0" w:space="0" w:color="auto"/>
          </w:divBdr>
        </w:div>
        <w:div w:id="1085110110">
          <w:marLeft w:val="480"/>
          <w:marRight w:val="0"/>
          <w:marTop w:val="0"/>
          <w:marBottom w:val="0"/>
          <w:divBdr>
            <w:top w:val="none" w:sz="0" w:space="0" w:color="auto"/>
            <w:left w:val="none" w:sz="0" w:space="0" w:color="auto"/>
            <w:bottom w:val="none" w:sz="0" w:space="0" w:color="auto"/>
            <w:right w:val="none" w:sz="0" w:space="0" w:color="auto"/>
          </w:divBdr>
        </w:div>
        <w:div w:id="1092552560">
          <w:marLeft w:val="480"/>
          <w:marRight w:val="0"/>
          <w:marTop w:val="0"/>
          <w:marBottom w:val="0"/>
          <w:divBdr>
            <w:top w:val="none" w:sz="0" w:space="0" w:color="auto"/>
            <w:left w:val="none" w:sz="0" w:space="0" w:color="auto"/>
            <w:bottom w:val="none" w:sz="0" w:space="0" w:color="auto"/>
            <w:right w:val="none" w:sz="0" w:space="0" w:color="auto"/>
          </w:divBdr>
        </w:div>
        <w:div w:id="1257713874">
          <w:marLeft w:val="480"/>
          <w:marRight w:val="0"/>
          <w:marTop w:val="0"/>
          <w:marBottom w:val="0"/>
          <w:divBdr>
            <w:top w:val="none" w:sz="0" w:space="0" w:color="auto"/>
            <w:left w:val="none" w:sz="0" w:space="0" w:color="auto"/>
            <w:bottom w:val="none" w:sz="0" w:space="0" w:color="auto"/>
            <w:right w:val="none" w:sz="0" w:space="0" w:color="auto"/>
          </w:divBdr>
        </w:div>
        <w:div w:id="1258975333">
          <w:marLeft w:val="480"/>
          <w:marRight w:val="0"/>
          <w:marTop w:val="0"/>
          <w:marBottom w:val="0"/>
          <w:divBdr>
            <w:top w:val="none" w:sz="0" w:space="0" w:color="auto"/>
            <w:left w:val="none" w:sz="0" w:space="0" w:color="auto"/>
            <w:bottom w:val="none" w:sz="0" w:space="0" w:color="auto"/>
            <w:right w:val="none" w:sz="0" w:space="0" w:color="auto"/>
          </w:divBdr>
        </w:div>
        <w:div w:id="1259291536">
          <w:marLeft w:val="480"/>
          <w:marRight w:val="0"/>
          <w:marTop w:val="0"/>
          <w:marBottom w:val="0"/>
          <w:divBdr>
            <w:top w:val="none" w:sz="0" w:space="0" w:color="auto"/>
            <w:left w:val="none" w:sz="0" w:space="0" w:color="auto"/>
            <w:bottom w:val="none" w:sz="0" w:space="0" w:color="auto"/>
            <w:right w:val="none" w:sz="0" w:space="0" w:color="auto"/>
          </w:divBdr>
        </w:div>
        <w:div w:id="1266958286">
          <w:marLeft w:val="480"/>
          <w:marRight w:val="0"/>
          <w:marTop w:val="0"/>
          <w:marBottom w:val="0"/>
          <w:divBdr>
            <w:top w:val="none" w:sz="0" w:space="0" w:color="auto"/>
            <w:left w:val="none" w:sz="0" w:space="0" w:color="auto"/>
            <w:bottom w:val="none" w:sz="0" w:space="0" w:color="auto"/>
            <w:right w:val="none" w:sz="0" w:space="0" w:color="auto"/>
          </w:divBdr>
        </w:div>
        <w:div w:id="1331568417">
          <w:marLeft w:val="480"/>
          <w:marRight w:val="0"/>
          <w:marTop w:val="0"/>
          <w:marBottom w:val="0"/>
          <w:divBdr>
            <w:top w:val="none" w:sz="0" w:space="0" w:color="auto"/>
            <w:left w:val="none" w:sz="0" w:space="0" w:color="auto"/>
            <w:bottom w:val="none" w:sz="0" w:space="0" w:color="auto"/>
            <w:right w:val="none" w:sz="0" w:space="0" w:color="auto"/>
          </w:divBdr>
        </w:div>
        <w:div w:id="1335375141">
          <w:marLeft w:val="480"/>
          <w:marRight w:val="0"/>
          <w:marTop w:val="0"/>
          <w:marBottom w:val="0"/>
          <w:divBdr>
            <w:top w:val="none" w:sz="0" w:space="0" w:color="auto"/>
            <w:left w:val="none" w:sz="0" w:space="0" w:color="auto"/>
            <w:bottom w:val="none" w:sz="0" w:space="0" w:color="auto"/>
            <w:right w:val="none" w:sz="0" w:space="0" w:color="auto"/>
          </w:divBdr>
        </w:div>
        <w:div w:id="1402556501">
          <w:marLeft w:val="480"/>
          <w:marRight w:val="0"/>
          <w:marTop w:val="0"/>
          <w:marBottom w:val="0"/>
          <w:divBdr>
            <w:top w:val="none" w:sz="0" w:space="0" w:color="auto"/>
            <w:left w:val="none" w:sz="0" w:space="0" w:color="auto"/>
            <w:bottom w:val="none" w:sz="0" w:space="0" w:color="auto"/>
            <w:right w:val="none" w:sz="0" w:space="0" w:color="auto"/>
          </w:divBdr>
        </w:div>
        <w:div w:id="1502237360">
          <w:marLeft w:val="480"/>
          <w:marRight w:val="0"/>
          <w:marTop w:val="0"/>
          <w:marBottom w:val="0"/>
          <w:divBdr>
            <w:top w:val="none" w:sz="0" w:space="0" w:color="auto"/>
            <w:left w:val="none" w:sz="0" w:space="0" w:color="auto"/>
            <w:bottom w:val="none" w:sz="0" w:space="0" w:color="auto"/>
            <w:right w:val="none" w:sz="0" w:space="0" w:color="auto"/>
          </w:divBdr>
        </w:div>
        <w:div w:id="1549491525">
          <w:marLeft w:val="480"/>
          <w:marRight w:val="0"/>
          <w:marTop w:val="0"/>
          <w:marBottom w:val="0"/>
          <w:divBdr>
            <w:top w:val="none" w:sz="0" w:space="0" w:color="auto"/>
            <w:left w:val="none" w:sz="0" w:space="0" w:color="auto"/>
            <w:bottom w:val="none" w:sz="0" w:space="0" w:color="auto"/>
            <w:right w:val="none" w:sz="0" w:space="0" w:color="auto"/>
          </w:divBdr>
        </w:div>
        <w:div w:id="1610773398">
          <w:marLeft w:val="480"/>
          <w:marRight w:val="0"/>
          <w:marTop w:val="0"/>
          <w:marBottom w:val="0"/>
          <w:divBdr>
            <w:top w:val="none" w:sz="0" w:space="0" w:color="auto"/>
            <w:left w:val="none" w:sz="0" w:space="0" w:color="auto"/>
            <w:bottom w:val="none" w:sz="0" w:space="0" w:color="auto"/>
            <w:right w:val="none" w:sz="0" w:space="0" w:color="auto"/>
          </w:divBdr>
        </w:div>
        <w:div w:id="1621842163">
          <w:marLeft w:val="480"/>
          <w:marRight w:val="0"/>
          <w:marTop w:val="0"/>
          <w:marBottom w:val="0"/>
          <w:divBdr>
            <w:top w:val="none" w:sz="0" w:space="0" w:color="auto"/>
            <w:left w:val="none" w:sz="0" w:space="0" w:color="auto"/>
            <w:bottom w:val="none" w:sz="0" w:space="0" w:color="auto"/>
            <w:right w:val="none" w:sz="0" w:space="0" w:color="auto"/>
          </w:divBdr>
        </w:div>
        <w:div w:id="1626497821">
          <w:marLeft w:val="480"/>
          <w:marRight w:val="0"/>
          <w:marTop w:val="0"/>
          <w:marBottom w:val="0"/>
          <w:divBdr>
            <w:top w:val="none" w:sz="0" w:space="0" w:color="auto"/>
            <w:left w:val="none" w:sz="0" w:space="0" w:color="auto"/>
            <w:bottom w:val="none" w:sz="0" w:space="0" w:color="auto"/>
            <w:right w:val="none" w:sz="0" w:space="0" w:color="auto"/>
          </w:divBdr>
        </w:div>
        <w:div w:id="1648242875">
          <w:marLeft w:val="480"/>
          <w:marRight w:val="0"/>
          <w:marTop w:val="0"/>
          <w:marBottom w:val="0"/>
          <w:divBdr>
            <w:top w:val="none" w:sz="0" w:space="0" w:color="auto"/>
            <w:left w:val="none" w:sz="0" w:space="0" w:color="auto"/>
            <w:bottom w:val="none" w:sz="0" w:space="0" w:color="auto"/>
            <w:right w:val="none" w:sz="0" w:space="0" w:color="auto"/>
          </w:divBdr>
        </w:div>
        <w:div w:id="1672294724">
          <w:marLeft w:val="480"/>
          <w:marRight w:val="0"/>
          <w:marTop w:val="0"/>
          <w:marBottom w:val="0"/>
          <w:divBdr>
            <w:top w:val="none" w:sz="0" w:space="0" w:color="auto"/>
            <w:left w:val="none" w:sz="0" w:space="0" w:color="auto"/>
            <w:bottom w:val="none" w:sz="0" w:space="0" w:color="auto"/>
            <w:right w:val="none" w:sz="0" w:space="0" w:color="auto"/>
          </w:divBdr>
        </w:div>
        <w:div w:id="1835022287">
          <w:marLeft w:val="480"/>
          <w:marRight w:val="0"/>
          <w:marTop w:val="0"/>
          <w:marBottom w:val="0"/>
          <w:divBdr>
            <w:top w:val="none" w:sz="0" w:space="0" w:color="auto"/>
            <w:left w:val="none" w:sz="0" w:space="0" w:color="auto"/>
            <w:bottom w:val="none" w:sz="0" w:space="0" w:color="auto"/>
            <w:right w:val="none" w:sz="0" w:space="0" w:color="auto"/>
          </w:divBdr>
        </w:div>
        <w:div w:id="1835947273">
          <w:marLeft w:val="480"/>
          <w:marRight w:val="0"/>
          <w:marTop w:val="0"/>
          <w:marBottom w:val="0"/>
          <w:divBdr>
            <w:top w:val="none" w:sz="0" w:space="0" w:color="auto"/>
            <w:left w:val="none" w:sz="0" w:space="0" w:color="auto"/>
            <w:bottom w:val="none" w:sz="0" w:space="0" w:color="auto"/>
            <w:right w:val="none" w:sz="0" w:space="0" w:color="auto"/>
          </w:divBdr>
        </w:div>
        <w:div w:id="1885411062">
          <w:marLeft w:val="480"/>
          <w:marRight w:val="0"/>
          <w:marTop w:val="0"/>
          <w:marBottom w:val="0"/>
          <w:divBdr>
            <w:top w:val="none" w:sz="0" w:space="0" w:color="auto"/>
            <w:left w:val="none" w:sz="0" w:space="0" w:color="auto"/>
            <w:bottom w:val="none" w:sz="0" w:space="0" w:color="auto"/>
            <w:right w:val="none" w:sz="0" w:space="0" w:color="auto"/>
          </w:divBdr>
        </w:div>
        <w:div w:id="1953197162">
          <w:marLeft w:val="480"/>
          <w:marRight w:val="0"/>
          <w:marTop w:val="0"/>
          <w:marBottom w:val="0"/>
          <w:divBdr>
            <w:top w:val="none" w:sz="0" w:space="0" w:color="auto"/>
            <w:left w:val="none" w:sz="0" w:space="0" w:color="auto"/>
            <w:bottom w:val="none" w:sz="0" w:space="0" w:color="auto"/>
            <w:right w:val="none" w:sz="0" w:space="0" w:color="auto"/>
          </w:divBdr>
        </w:div>
        <w:div w:id="2024356454">
          <w:marLeft w:val="480"/>
          <w:marRight w:val="0"/>
          <w:marTop w:val="0"/>
          <w:marBottom w:val="0"/>
          <w:divBdr>
            <w:top w:val="none" w:sz="0" w:space="0" w:color="auto"/>
            <w:left w:val="none" w:sz="0" w:space="0" w:color="auto"/>
            <w:bottom w:val="none" w:sz="0" w:space="0" w:color="auto"/>
            <w:right w:val="none" w:sz="0" w:space="0" w:color="auto"/>
          </w:divBdr>
        </w:div>
        <w:div w:id="2032803287">
          <w:marLeft w:val="480"/>
          <w:marRight w:val="0"/>
          <w:marTop w:val="0"/>
          <w:marBottom w:val="0"/>
          <w:divBdr>
            <w:top w:val="none" w:sz="0" w:space="0" w:color="auto"/>
            <w:left w:val="none" w:sz="0" w:space="0" w:color="auto"/>
            <w:bottom w:val="none" w:sz="0" w:space="0" w:color="auto"/>
            <w:right w:val="none" w:sz="0" w:space="0" w:color="auto"/>
          </w:divBdr>
        </w:div>
        <w:div w:id="2078893816">
          <w:marLeft w:val="480"/>
          <w:marRight w:val="0"/>
          <w:marTop w:val="0"/>
          <w:marBottom w:val="0"/>
          <w:divBdr>
            <w:top w:val="none" w:sz="0" w:space="0" w:color="auto"/>
            <w:left w:val="none" w:sz="0" w:space="0" w:color="auto"/>
            <w:bottom w:val="none" w:sz="0" w:space="0" w:color="auto"/>
            <w:right w:val="none" w:sz="0" w:space="0" w:color="auto"/>
          </w:divBdr>
        </w:div>
        <w:div w:id="2082634507">
          <w:marLeft w:val="480"/>
          <w:marRight w:val="0"/>
          <w:marTop w:val="0"/>
          <w:marBottom w:val="0"/>
          <w:divBdr>
            <w:top w:val="none" w:sz="0" w:space="0" w:color="auto"/>
            <w:left w:val="none" w:sz="0" w:space="0" w:color="auto"/>
            <w:bottom w:val="none" w:sz="0" w:space="0" w:color="auto"/>
            <w:right w:val="none" w:sz="0" w:space="0" w:color="auto"/>
          </w:divBdr>
        </w:div>
        <w:div w:id="2093812319">
          <w:marLeft w:val="480"/>
          <w:marRight w:val="0"/>
          <w:marTop w:val="0"/>
          <w:marBottom w:val="0"/>
          <w:divBdr>
            <w:top w:val="none" w:sz="0" w:space="0" w:color="auto"/>
            <w:left w:val="none" w:sz="0" w:space="0" w:color="auto"/>
            <w:bottom w:val="none" w:sz="0" w:space="0" w:color="auto"/>
            <w:right w:val="none" w:sz="0" w:space="0" w:color="auto"/>
          </w:divBdr>
        </w:div>
      </w:divsChild>
    </w:div>
    <w:div w:id="2105834860">
      <w:bodyDiv w:val="1"/>
      <w:marLeft w:val="0"/>
      <w:marRight w:val="0"/>
      <w:marTop w:val="0"/>
      <w:marBottom w:val="0"/>
      <w:divBdr>
        <w:top w:val="none" w:sz="0" w:space="0" w:color="auto"/>
        <w:left w:val="none" w:sz="0" w:space="0" w:color="auto"/>
        <w:bottom w:val="none" w:sz="0" w:space="0" w:color="auto"/>
        <w:right w:val="none" w:sz="0" w:space="0" w:color="auto"/>
      </w:divBdr>
      <w:divsChild>
        <w:div w:id="403381362">
          <w:marLeft w:val="480"/>
          <w:marRight w:val="0"/>
          <w:marTop w:val="0"/>
          <w:marBottom w:val="0"/>
          <w:divBdr>
            <w:top w:val="none" w:sz="0" w:space="0" w:color="auto"/>
            <w:left w:val="none" w:sz="0" w:space="0" w:color="auto"/>
            <w:bottom w:val="none" w:sz="0" w:space="0" w:color="auto"/>
            <w:right w:val="none" w:sz="0" w:space="0" w:color="auto"/>
          </w:divBdr>
        </w:div>
        <w:div w:id="1353527742">
          <w:marLeft w:val="480"/>
          <w:marRight w:val="0"/>
          <w:marTop w:val="0"/>
          <w:marBottom w:val="0"/>
          <w:divBdr>
            <w:top w:val="none" w:sz="0" w:space="0" w:color="auto"/>
            <w:left w:val="none" w:sz="0" w:space="0" w:color="auto"/>
            <w:bottom w:val="none" w:sz="0" w:space="0" w:color="auto"/>
            <w:right w:val="none" w:sz="0" w:space="0" w:color="auto"/>
          </w:divBdr>
        </w:div>
        <w:div w:id="1389842361">
          <w:marLeft w:val="480"/>
          <w:marRight w:val="0"/>
          <w:marTop w:val="0"/>
          <w:marBottom w:val="0"/>
          <w:divBdr>
            <w:top w:val="none" w:sz="0" w:space="0" w:color="auto"/>
            <w:left w:val="none" w:sz="0" w:space="0" w:color="auto"/>
            <w:bottom w:val="none" w:sz="0" w:space="0" w:color="auto"/>
            <w:right w:val="none" w:sz="0" w:space="0" w:color="auto"/>
          </w:divBdr>
        </w:div>
        <w:div w:id="2101750236">
          <w:marLeft w:val="480"/>
          <w:marRight w:val="0"/>
          <w:marTop w:val="0"/>
          <w:marBottom w:val="0"/>
          <w:divBdr>
            <w:top w:val="none" w:sz="0" w:space="0" w:color="auto"/>
            <w:left w:val="none" w:sz="0" w:space="0" w:color="auto"/>
            <w:bottom w:val="none" w:sz="0" w:space="0" w:color="auto"/>
            <w:right w:val="none" w:sz="0" w:space="0" w:color="auto"/>
          </w:divBdr>
        </w:div>
        <w:div w:id="2054694770">
          <w:marLeft w:val="480"/>
          <w:marRight w:val="0"/>
          <w:marTop w:val="0"/>
          <w:marBottom w:val="0"/>
          <w:divBdr>
            <w:top w:val="none" w:sz="0" w:space="0" w:color="auto"/>
            <w:left w:val="none" w:sz="0" w:space="0" w:color="auto"/>
            <w:bottom w:val="none" w:sz="0" w:space="0" w:color="auto"/>
            <w:right w:val="none" w:sz="0" w:space="0" w:color="auto"/>
          </w:divBdr>
        </w:div>
        <w:div w:id="1615792412">
          <w:marLeft w:val="480"/>
          <w:marRight w:val="0"/>
          <w:marTop w:val="0"/>
          <w:marBottom w:val="0"/>
          <w:divBdr>
            <w:top w:val="none" w:sz="0" w:space="0" w:color="auto"/>
            <w:left w:val="none" w:sz="0" w:space="0" w:color="auto"/>
            <w:bottom w:val="none" w:sz="0" w:space="0" w:color="auto"/>
            <w:right w:val="none" w:sz="0" w:space="0" w:color="auto"/>
          </w:divBdr>
        </w:div>
        <w:div w:id="233664549">
          <w:marLeft w:val="480"/>
          <w:marRight w:val="0"/>
          <w:marTop w:val="0"/>
          <w:marBottom w:val="0"/>
          <w:divBdr>
            <w:top w:val="none" w:sz="0" w:space="0" w:color="auto"/>
            <w:left w:val="none" w:sz="0" w:space="0" w:color="auto"/>
            <w:bottom w:val="none" w:sz="0" w:space="0" w:color="auto"/>
            <w:right w:val="none" w:sz="0" w:space="0" w:color="auto"/>
          </w:divBdr>
        </w:div>
        <w:div w:id="1372613034">
          <w:marLeft w:val="480"/>
          <w:marRight w:val="0"/>
          <w:marTop w:val="0"/>
          <w:marBottom w:val="0"/>
          <w:divBdr>
            <w:top w:val="none" w:sz="0" w:space="0" w:color="auto"/>
            <w:left w:val="none" w:sz="0" w:space="0" w:color="auto"/>
            <w:bottom w:val="none" w:sz="0" w:space="0" w:color="auto"/>
            <w:right w:val="none" w:sz="0" w:space="0" w:color="auto"/>
          </w:divBdr>
        </w:div>
        <w:div w:id="1242525126">
          <w:marLeft w:val="480"/>
          <w:marRight w:val="0"/>
          <w:marTop w:val="0"/>
          <w:marBottom w:val="0"/>
          <w:divBdr>
            <w:top w:val="none" w:sz="0" w:space="0" w:color="auto"/>
            <w:left w:val="none" w:sz="0" w:space="0" w:color="auto"/>
            <w:bottom w:val="none" w:sz="0" w:space="0" w:color="auto"/>
            <w:right w:val="none" w:sz="0" w:space="0" w:color="auto"/>
          </w:divBdr>
        </w:div>
        <w:div w:id="1533373924">
          <w:marLeft w:val="480"/>
          <w:marRight w:val="0"/>
          <w:marTop w:val="0"/>
          <w:marBottom w:val="0"/>
          <w:divBdr>
            <w:top w:val="none" w:sz="0" w:space="0" w:color="auto"/>
            <w:left w:val="none" w:sz="0" w:space="0" w:color="auto"/>
            <w:bottom w:val="none" w:sz="0" w:space="0" w:color="auto"/>
            <w:right w:val="none" w:sz="0" w:space="0" w:color="auto"/>
          </w:divBdr>
        </w:div>
        <w:div w:id="2116174511">
          <w:marLeft w:val="480"/>
          <w:marRight w:val="0"/>
          <w:marTop w:val="0"/>
          <w:marBottom w:val="0"/>
          <w:divBdr>
            <w:top w:val="none" w:sz="0" w:space="0" w:color="auto"/>
            <w:left w:val="none" w:sz="0" w:space="0" w:color="auto"/>
            <w:bottom w:val="none" w:sz="0" w:space="0" w:color="auto"/>
            <w:right w:val="none" w:sz="0" w:space="0" w:color="auto"/>
          </w:divBdr>
        </w:div>
        <w:div w:id="1160080370">
          <w:marLeft w:val="480"/>
          <w:marRight w:val="0"/>
          <w:marTop w:val="0"/>
          <w:marBottom w:val="0"/>
          <w:divBdr>
            <w:top w:val="none" w:sz="0" w:space="0" w:color="auto"/>
            <w:left w:val="none" w:sz="0" w:space="0" w:color="auto"/>
            <w:bottom w:val="none" w:sz="0" w:space="0" w:color="auto"/>
            <w:right w:val="none" w:sz="0" w:space="0" w:color="auto"/>
          </w:divBdr>
        </w:div>
        <w:div w:id="1518076004">
          <w:marLeft w:val="480"/>
          <w:marRight w:val="0"/>
          <w:marTop w:val="0"/>
          <w:marBottom w:val="0"/>
          <w:divBdr>
            <w:top w:val="none" w:sz="0" w:space="0" w:color="auto"/>
            <w:left w:val="none" w:sz="0" w:space="0" w:color="auto"/>
            <w:bottom w:val="none" w:sz="0" w:space="0" w:color="auto"/>
            <w:right w:val="none" w:sz="0" w:space="0" w:color="auto"/>
          </w:divBdr>
        </w:div>
        <w:div w:id="1901624736">
          <w:marLeft w:val="480"/>
          <w:marRight w:val="0"/>
          <w:marTop w:val="0"/>
          <w:marBottom w:val="0"/>
          <w:divBdr>
            <w:top w:val="none" w:sz="0" w:space="0" w:color="auto"/>
            <w:left w:val="none" w:sz="0" w:space="0" w:color="auto"/>
            <w:bottom w:val="none" w:sz="0" w:space="0" w:color="auto"/>
            <w:right w:val="none" w:sz="0" w:space="0" w:color="auto"/>
          </w:divBdr>
        </w:div>
        <w:div w:id="170413502">
          <w:marLeft w:val="480"/>
          <w:marRight w:val="0"/>
          <w:marTop w:val="0"/>
          <w:marBottom w:val="0"/>
          <w:divBdr>
            <w:top w:val="none" w:sz="0" w:space="0" w:color="auto"/>
            <w:left w:val="none" w:sz="0" w:space="0" w:color="auto"/>
            <w:bottom w:val="none" w:sz="0" w:space="0" w:color="auto"/>
            <w:right w:val="none" w:sz="0" w:space="0" w:color="auto"/>
          </w:divBdr>
        </w:div>
        <w:div w:id="327754629">
          <w:marLeft w:val="480"/>
          <w:marRight w:val="0"/>
          <w:marTop w:val="0"/>
          <w:marBottom w:val="0"/>
          <w:divBdr>
            <w:top w:val="none" w:sz="0" w:space="0" w:color="auto"/>
            <w:left w:val="none" w:sz="0" w:space="0" w:color="auto"/>
            <w:bottom w:val="none" w:sz="0" w:space="0" w:color="auto"/>
            <w:right w:val="none" w:sz="0" w:space="0" w:color="auto"/>
          </w:divBdr>
        </w:div>
        <w:div w:id="941764176">
          <w:marLeft w:val="480"/>
          <w:marRight w:val="0"/>
          <w:marTop w:val="0"/>
          <w:marBottom w:val="0"/>
          <w:divBdr>
            <w:top w:val="none" w:sz="0" w:space="0" w:color="auto"/>
            <w:left w:val="none" w:sz="0" w:space="0" w:color="auto"/>
            <w:bottom w:val="none" w:sz="0" w:space="0" w:color="auto"/>
            <w:right w:val="none" w:sz="0" w:space="0" w:color="auto"/>
          </w:divBdr>
        </w:div>
        <w:div w:id="1513447131">
          <w:marLeft w:val="480"/>
          <w:marRight w:val="0"/>
          <w:marTop w:val="0"/>
          <w:marBottom w:val="0"/>
          <w:divBdr>
            <w:top w:val="none" w:sz="0" w:space="0" w:color="auto"/>
            <w:left w:val="none" w:sz="0" w:space="0" w:color="auto"/>
            <w:bottom w:val="none" w:sz="0" w:space="0" w:color="auto"/>
            <w:right w:val="none" w:sz="0" w:space="0" w:color="auto"/>
          </w:divBdr>
        </w:div>
        <w:div w:id="371344389">
          <w:marLeft w:val="480"/>
          <w:marRight w:val="0"/>
          <w:marTop w:val="0"/>
          <w:marBottom w:val="0"/>
          <w:divBdr>
            <w:top w:val="none" w:sz="0" w:space="0" w:color="auto"/>
            <w:left w:val="none" w:sz="0" w:space="0" w:color="auto"/>
            <w:bottom w:val="none" w:sz="0" w:space="0" w:color="auto"/>
            <w:right w:val="none" w:sz="0" w:space="0" w:color="auto"/>
          </w:divBdr>
        </w:div>
        <w:div w:id="444079032">
          <w:marLeft w:val="480"/>
          <w:marRight w:val="0"/>
          <w:marTop w:val="0"/>
          <w:marBottom w:val="0"/>
          <w:divBdr>
            <w:top w:val="none" w:sz="0" w:space="0" w:color="auto"/>
            <w:left w:val="none" w:sz="0" w:space="0" w:color="auto"/>
            <w:bottom w:val="none" w:sz="0" w:space="0" w:color="auto"/>
            <w:right w:val="none" w:sz="0" w:space="0" w:color="auto"/>
          </w:divBdr>
        </w:div>
        <w:div w:id="1885289709">
          <w:marLeft w:val="480"/>
          <w:marRight w:val="0"/>
          <w:marTop w:val="0"/>
          <w:marBottom w:val="0"/>
          <w:divBdr>
            <w:top w:val="none" w:sz="0" w:space="0" w:color="auto"/>
            <w:left w:val="none" w:sz="0" w:space="0" w:color="auto"/>
            <w:bottom w:val="none" w:sz="0" w:space="0" w:color="auto"/>
            <w:right w:val="none" w:sz="0" w:space="0" w:color="auto"/>
          </w:divBdr>
        </w:div>
        <w:div w:id="1558204263">
          <w:marLeft w:val="480"/>
          <w:marRight w:val="0"/>
          <w:marTop w:val="0"/>
          <w:marBottom w:val="0"/>
          <w:divBdr>
            <w:top w:val="none" w:sz="0" w:space="0" w:color="auto"/>
            <w:left w:val="none" w:sz="0" w:space="0" w:color="auto"/>
            <w:bottom w:val="none" w:sz="0" w:space="0" w:color="auto"/>
            <w:right w:val="none" w:sz="0" w:space="0" w:color="auto"/>
          </w:divBdr>
        </w:div>
        <w:div w:id="1305549195">
          <w:marLeft w:val="480"/>
          <w:marRight w:val="0"/>
          <w:marTop w:val="0"/>
          <w:marBottom w:val="0"/>
          <w:divBdr>
            <w:top w:val="none" w:sz="0" w:space="0" w:color="auto"/>
            <w:left w:val="none" w:sz="0" w:space="0" w:color="auto"/>
            <w:bottom w:val="none" w:sz="0" w:space="0" w:color="auto"/>
            <w:right w:val="none" w:sz="0" w:space="0" w:color="auto"/>
          </w:divBdr>
        </w:div>
        <w:div w:id="1742672926">
          <w:marLeft w:val="480"/>
          <w:marRight w:val="0"/>
          <w:marTop w:val="0"/>
          <w:marBottom w:val="0"/>
          <w:divBdr>
            <w:top w:val="none" w:sz="0" w:space="0" w:color="auto"/>
            <w:left w:val="none" w:sz="0" w:space="0" w:color="auto"/>
            <w:bottom w:val="none" w:sz="0" w:space="0" w:color="auto"/>
            <w:right w:val="none" w:sz="0" w:space="0" w:color="auto"/>
          </w:divBdr>
        </w:div>
        <w:div w:id="1297757023">
          <w:marLeft w:val="480"/>
          <w:marRight w:val="0"/>
          <w:marTop w:val="0"/>
          <w:marBottom w:val="0"/>
          <w:divBdr>
            <w:top w:val="none" w:sz="0" w:space="0" w:color="auto"/>
            <w:left w:val="none" w:sz="0" w:space="0" w:color="auto"/>
            <w:bottom w:val="none" w:sz="0" w:space="0" w:color="auto"/>
            <w:right w:val="none" w:sz="0" w:space="0" w:color="auto"/>
          </w:divBdr>
        </w:div>
        <w:div w:id="1302736615">
          <w:marLeft w:val="480"/>
          <w:marRight w:val="0"/>
          <w:marTop w:val="0"/>
          <w:marBottom w:val="0"/>
          <w:divBdr>
            <w:top w:val="none" w:sz="0" w:space="0" w:color="auto"/>
            <w:left w:val="none" w:sz="0" w:space="0" w:color="auto"/>
            <w:bottom w:val="none" w:sz="0" w:space="0" w:color="auto"/>
            <w:right w:val="none" w:sz="0" w:space="0" w:color="auto"/>
          </w:divBdr>
        </w:div>
        <w:div w:id="1886482909">
          <w:marLeft w:val="480"/>
          <w:marRight w:val="0"/>
          <w:marTop w:val="0"/>
          <w:marBottom w:val="0"/>
          <w:divBdr>
            <w:top w:val="none" w:sz="0" w:space="0" w:color="auto"/>
            <w:left w:val="none" w:sz="0" w:space="0" w:color="auto"/>
            <w:bottom w:val="none" w:sz="0" w:space="0" w:color="auto"/>
            <w:right w:val="none" w:sz="0" w:space="0" w:color="auto"/>
          </w:divBdr>
        </w:div>
        <w:div w:id="1600790104">
          <w:marLeft w:val="480"/>
          <w:marRight w:val="0"/>
          <w:marTop w:val="0"/>
          <w:marBottom w:val="0"/>
          <w:divBdr>
            <w:top w:val="none" w:sz="0" w:space="0" w:color="auto"/>
            <w:left w:val="none" w:sz="0" w:space="0" w:color="auto"/>
            <w:bottom w:val="none" w:sz="0" w:space="0" w:color="auto"/>
            <w:right w:val="none" w:sz="0" w:space="0" w:color="auto"/>
          </w:divBdr>
        </w:div>
        <w:div w:id="425462589">
          <w:marLeft w:val="480"/>
          <w:marRight w:val="0"/>
          <w:marTop w:val="0"/>
          <w:marBottom w:val="0"/>
          <w:divBdr>
            <w:top w:val="none" w:sz="0" w:space="0" w:color="auto"/>
            <w:left w:val="none" w:sz="0" w:space="0" w:color="auto"/>
            <w:bottom w:val="none" w:sz="0" w:space="0" w:color="auto"/>
            <w:right w:val="none" w:sz="0" w:space="0" w:color="auto"/>
          </w:divBdr>
        </w:div>
        <w:div w:id="588202431">
          <w:marLeft w:val="480"/>
          <w:marRight w:val="0"/>
          <w:marTop w:val="0"/>
          <w:marBottom w:val="0"/>
          <w:divBdr>
            <w:top w:val="none" w:sz="0" w:space="0" w:color="auto"/>
            <w:left w:val="none" w:sz="0" w:space="0" w:color="auto"/>
            <w:bottom w:val="none" w:sz="0" w:space="0" w:color="auto"/>
            <w:right w:val="none" w:sz="0" w:space="0" w:color="auto"/>
          </w:divBdr>
        </w:div>
        <w:div w:id="1280724442">
          <w:marLeft w:val="480"/>
          <w:marRight w:val="0"/>
          <w:marTop w:val="0"/>
          <w:marBottom w:val="0"/>
          <w:divBdr>
            <w:top w:val="none" w:sz="0" w:space="0" w:color="auto"/>
            <w:left w:val="none" w:sz="0" w:space="0" w:color="auto"/>
            <w:bottom w:val="none" w:sz="0" w:space="0" w:color="auto"/>
            <w:right w:val="none" w:sz="0" w:space="0" w:color="auto"/>
          </w:divBdr>
        </w:div>
        <w:div w:id="1187787417">
          <w:marLeft w:val="480"/>
          <w:marRight w:val="0"/>
          <w:marTop w:val="0"/>
          <w:marBottom w:val="0"/>
          <w:divBdr>
            <w:top w:val="none" w:sz="0" w:space="0" w:color="auto"/>
            <w:left w:val="none" w:sz="0" w:space="0" w:color="auto"/>
            <w:bottom w:val="none" w:sz="0" w:space="0" w:color="auto"/>
            <w:right w:val="none" w:sz="0" w:space="0" w:color="auto"/>
          </w:divBdr>
        </w:div>
        <w:div w:id="582032453">
          <w:marLeft w:val="480"/>
          <w:marRight w:val="0"/>
          <w:marTop w:val="0"/>
          <w:marBottom w:val="0"/>
          <w:divBdr>
            <w:top w:val="none" w:sz="0" w:space="0" w:color="auto"/>
            <w:left w:val="none" w:sz="0" w:space="0" w:color="auto"/>
            <w:bottom w:val="none" w:sz="0" w:space="0" w:color="auto"/>
            <w:right w:val="none" w:sz="0" w:space="0" w:color="auto"/>
          </w:divBdr>
        </w:div>
        <w:div w:id="533424496">
          <w:marLeft w:val="480"/>
          <w:marRight w:val="0"/>
          <w:marTop w:val="0"/>
          <w:marBottom w:val="0"/>
          <w:divBdr>
            <w:top w:val="none" w:sz="0" w:space="0" w:color="auto"/>
            <w:left w:val="none" w:sz="0" w:space="0" w:color="auto"/>
            <w:bottom w:val="none" w:sz="0" w:space="0" w:color="auto"/>
            <w:right w:val="none" w:sz="0" w:space="0" w:color="auto"/>
          </w:divBdr>
        </w:div>
        <w:div w:id="540634084">
          <w:marLeft w:val="480"/>
          <w:marRight w:val="0"/>
          <w:marTop w:val="0"/>
          <w:marBottom w:val="0"/>
          <w:divBdr>
            <w:top w:val="none" w:sz="0" w:space="0" w:color="auto"/>
            <w:left w:val="none" w:sz="0" w:space="0" w:color="auto"/>
            <w:bottom w:val="none" w:sz="0" w:space="0" w:color="auto"/>
            <w:right w:val="none" w:sz="0" w:space="0" w:color="auto"/>
          </w:divBdr>
        </w:div>
        <w:div w:id="1158226454">
          <w:marLeft w:val="480"/>
          <w:marRight w:val="0"/>
          <w:marTop w:val="0"/>
          <w:marBottom w:val="0"/>
          <w:divBdr>
            <w:top w:val="none" w:sz="0" w:space="0" w:color="auto"/>
            <w:left w:val="none" w:sz="0" w:space="0" w:color="auto"/>
            <w:bottom w:val="none" w:sz="0" w:space="0" w:color="auto"/>
            <w:right w:val="none" w:sz="0" w:space="0" w:color="auto"/>
          </w:divBdr>
        </w:div>
        <w:div w:id="640890734">
          <w:marLeft w:val="480"/>
          <w:marRight w:val="0"/>
          <w:marTop w:val="0"/>
          <w:marBottom w:val="0"/>
          <w:divBdr>
            <w:top w:val="none" w:sz="0" w:space="0" w:color="auto"/>
            <w:left w:val="none" w:sz="0" w:space="0" w:color="auto"/>
            <w:bottom w:val="none" w:sz="0" w:space="0" w:color="auto"/>
            <w:right w:val="none" w:sz="0" w:space="0" w:color="auto"/>
          </w:divBdr>
        </w:div>
        <w:div w:id="234438794">
          <w:marLeft w:val="480"/>
          <w:marRight w:val="0"/>
          <w:marTop w:val="0"/>
          <w:marBottom w:val="0"/>
          <w:divBdr>
            <w:top w:val="none" w:sz="0" w:space="0" w:color="auto"/>
            <w:left w:val="none" w:sz="0" w:space="0" w:color="auto"/>
            <w:bottom w:val="none" w:sz="0" w:space="0" w:color="auto"/>
            <w:right w:val="none" w:sz="0" w:space="0" w:color="auto"/>
          </w:divBdr>
        </w:div>
        <w:div w:id="93484215">
          <w:marLeft w:val="480"/>
          <w:marRight w:val="0"/>
          <w:marTop w:val="0"/>
          <w:marBottom w:val="0"/>
          <w:divBdr>
            <w:top w:val="none" w:sz="0" w:space="0" w:color="auto"/>
            <w:left w:val="none" w:sz="0" w:space="0" w:color="auto"/>
            <w:bottom w:val="none" w:sz="0" w:space="0" w:color="auto"/>
            <w:right w:val="none" w:sz="0" w:space="0" w:color="auto"/>
          </w:divBdr>
        </w:div>
        <w:div w:id="730810671">
          <w:marLeft w:val="480"/>
          <w:marRight w:val="0"/>
          <w:marTop w:val="0"/>
          <w:marBottom w:val="0"/>
          <w:divBdr>
            <w:top w:val="none" w:sz="0" w:space="0" w:color="auto"/>
            <w:left w:val="none" w:sz="0" w:space="0" w:color="auto"/>
            <w:bottom w:val="none" w:sz="0" w:space="0" w:color="auto"/>
            <w:right w:val="none" w:sz="0" w:space="0" w:color="auto"/>
          </w:divBdr>
        </w:div>
        <w:div w:id="989213560">
          <w:marLeft w:val="480"/>
          <w:marRight w:val="0"/>
          <w:marTop w:val="0"/>
          <w:marBottom w:val="0"/>
          <w:divBdr>
            <w:top w:val="none" w:sz="0" w:space="0" w:color="auto"/>
            <w:left w:val="none" w:sz="0" w:space="0" w:color="auto"/>
            <w:bottom w:val="none" w:sz="0" w:space="0" w:color="auto"/>
            <w:right w:val="none" w:sz="0" w:space="0" w:color="auto"/>
          </w:divBdr>
        </w:div>
        <w:div w:id="308098767">
          <w:marLeft w:val="480"/>
          <w:marRight w:val="0"/>
          <w:marTop w:val="0"/>
          <w:marBottom w:val="0"/>
          <w:divBdr>
            <w:top w:val="none" w:sz="0" w:space="0" w:color="auto"/>
            <w:left w:val="none" w:sz="0" w:space="0" w:color="auto"/>
            <w:bottom w:val="none" w:sz="0" w:space="0" w:color="auto"/>
            <w:right w:val="none" w:sz="0" w:space="0" w:color="auto"/>
          </w:divBdr>
        </w:div>
        <w:div w:id="808715881">
          <w:marLeft w:val="480"/>
          <w:marRight w:val="0"/>
          <w:marTop w:val="0"/>
          <w:marBottom w:val="0"/>
          <w:divBdr>
            <w:top w:val="none" w:sz="0" w:space="0" w:color="auto"/>
            <w:left w:val="none" w:sz="0" w:space="0" w:color="auto"/>
            <w:bottom w:val="none" w:sz="0" w:space="0" w:color="auto"/>
            <w:right w:val="none" w:sz="0" w:space="0" w:color="auto"/>
          </w:divBdr>
        </w:div>
        <w:div w:id="2064910670">
          <w:marLeft w:val="480"/>
          <w:marRight w:val="0"/>
          <w:marTop w:val="0"/>
          <w:marBottom w:val="0"/>
          <w:divBdr>
            <w:top w:val="none" w:sz="0" w:space="0" w:color="auto"/>
            <w:left w:val="none" w:sz="0" w:space="0" w:color="auto"/>
            <w:bottom w:val="none" w:sz="0" w:space="0" w:color="auto"/>
            <w:right w:val="none" w:sz="0" w:space="0" w:color="auto"/>
          </w:divBdr>
        </w:div>
        <w:div w:id="2059936100">
          <w:marLeft w:val="480"/>
          <w:marRight w:val="0"/>
          <w:marTop w:val="0"/>
          <w:marBottom w:val="0"/>
          <w:divBdr>
            <w:top w:val="none" w:sz="0" w:space="0" w:color="auto"/>
            <w:left w:val="none" w:sz="0" w:space="0" w:color="auto"/>
            <w:bottom w:val="none" w:sz="0" w:space="0" w:color="auto"/>
            <w:right w:val="none" w:sz="0" w:space="0" w:color="auto"/>
          </w:divBdr>
        </w:div>
        <w:div w:id="2108192075">
          <w:marLeft w:val="480"/>
          <w:marRight w:val="0"/>
          <w:marTop w:val="0"/>
          <w:marBottom w:val="0"/>
          <w:divBdr>
            <w:top w:val="none" w:sz="0" w:space="0" w:color="auto"/>
            <w:left w:val="none" w:sz="0" w:space="0" w:color="auto"/>
            <w:bottom w:val="none" w:sz="0" w:space="0" w:color="auto"/>
            <w:right w:val="none" w:sz="0" w:space="0" w:color="auto"/>
          </w:divBdr>
        </w:div>
        <w:div w:id="1600289066">
          <w:marLeft w:val="480"/>
          <w:marRight w:val="0"/>
          <w:marTop w:val="0"/>
          <w:marBottom w:val="0"/>
          <w:divBdr>
            <w:top w:val="none" w:sz="0" w:space="0" w:color="auto"/>
            <w:left w:val="none" w:sz="0" w:space="0" w:color="auto"/>
            <w:bottom w:val="none" w:sz="0" w:space="0" w:color="auto"/>
            <w:right w:val="none" w:sz="0" w:space="0" w:color="auto"/>
          </w:divBdr>
        </w:div>
        <w:div w:id="1888909099">
          <w:marLeft w:val="480"/>
          <w:marRight w:val="0"/>
          <w:marTop w:val="0"/>
          <w:marBottom w:val="0"/>
          <w:divBdr>
            <w:top w:val="none" w:sz="0" w:space="0" w:color="auto"/>
            <w:left w:val="none" w:sz="0" w:space="0" w:color="auto"/>
            <w:bottom w:val="none" w:sz="0" w:space="0" w:color="auto"/>
            <w:right w:val="none" w:sz="0" w:space="0" w:color="auto"/>
          </w:divBdr>
        </w:div>
        <w:div w:id="1208378571">
          <w:marLeft w:val="480"/>
          <w:marRight w:val="0"/>
          <w:marTop w:val="0"/>
          <w:marBottom w:val="0"/>
          <w:divBdr>
            <w:top w:val="none" w:sz="0" w:space="0" w:color="auto"/>
            <w:left w:val="none" w:sz="0" w:space="0" w:color="auto"/>
            <w:bottom w:val="none" w:sz="0" w:space="0" w:color="auto"/>
            <w:right w:val="none" w:sz="0" w:space="0" w:color="auto"/>
          </w:divBdr>
        </w:div>
        <w:div w:id="1583642096">
          <w:marLeft w:val="480"/>
          <w:marRight w:val="0"/>
          <w:marTop w:val="0"/>
          <w:marBottom w:val="0"/>
          <w:divBdr>
            <w:top w:val="none" w:sz="0" w:space="0" w:color="auto"/>
            <w:left w:val="none" w:sz="0" w:space="0" w:color="auto"/>
            <w:bottom w:val="none" w:sz="0" w:space="0" w:color="auto"/>
            <w:right w:val="none" w:sz="0" w:space="0" w:color="auto"/>
          </w:divBdr>
        </w:div>
        <w:div w:id="823089845">
          <w:marLeft w:val="480"/>
          <w:marRight w:val="0"/>
          <w:marTop w:val="0"/>
          <w:marBottom w:val="0"/>
          <w:divBdr>
            <w:top w:val="none" w:sz="0" w:space="0" w:color="auto"/>
            <w:left w:val="none" w:sz="0" w:space="0" w:color="auto"/>
            <w:bottom w:val="none" w:sz="0" w:space="0" w:color="auto"/>
            <w:right w:val="none" w:sz="0" w:space="0" w:color="auto"/>
          </w:divBdr>
        </w:div>
      </w:divsChild>
    </w:div>
    <w:div w:id="2107651458">
      <w:bodyDiv w:val="1"/>
      <w:marLeft w:val="0"/>
      <w:marRight w:val="0"/>
      <w:marTop w:val="0"/>
      <w:marBottom w:val="0"/>
      <w:divBdr>
        <w:top w:val="none" w:sz="0" w:space="0" w:color="auto"/>
        <w:left w:val="none" w:sz="0" w:space="0" w:color="auto"/>
        <w:bottom w:val="none" w:sz="0" w:space="0" w:color="auto"/>
        <w:right w:val="none" w:sz="0" w:space="0" w:color="auto"/>
      </w:divBdr>
    </w:div>
    <w:div w:id="2108191539">
      <w:bodyDiv w:val="1"/>
      <w:marLeft w:val="0"/>
      <w:marRight w:val="0"/>
      <w:marTop w:val="0"/>
      <w:marBottom w:val="0"/>
      <w:divBdr>
        <w:top w:val="none" w:sz="0" w:space="0" w:color="auto"/>
        <w:left w:val="none" w:sz="0" w:space="0" w:color="auto"/>
        <w:bottom w:val="none" w:sz="0" w:space="0" w:color="auto"/>
        <w:right w:val="none" w:sz="0" w:space="0" w:color="auto"/>
      </w:divBdr>
    </w:div>
    <w:div w:id="2108578120">
      <w:bodyDiv w:val="1"/>
      <w:marLeft w:val="0"/>
      <w:marRight w:val="0"/>
      <w:marTop w:val="0"/>
      <w:marBottom w:val="0"/>
      <w:divBdr>
        <w:top w:val="none" w:sz="0" w:space="0" w:color="auto"/>
        <w:left w:val="none" w:sz="0" w:space="0" w:color="auto"/>
        <w:bottom w:val="none" w:sz="0" w:space="0" w:color="auto"/>
        <w:right w:val="none" w:sz="0" w:space="0" w:color="auto"/>
      </w:divBdr>
    </w:div>
    <w:div w:id="2111508723">
      <w:bodyDiv w:val="1"/>
      <w:marLeft w:val="0"/>
      <w:marRight w:val="0"/>
      <w:marTop w:val="0"/>
      <w:marBottom w:val="0"/>
      <w:divBdr>
        <w:top w:val="none" w:sz="0" w:space="0" w:color="auto"/>
        <w:left w:val="none" w:sz="0" w:space="0" w:color="auto"/>
        <w:bottom w:val="none" w:sz="0" w:space="0" w:color="auto"/>
        <w:right w:val="none" w:sz="0" w:space="0" w:color="auto"/>
      </w:divBdr>
    </w:div>
    <w:div w:id="2111582194">
      <w:bodyDiv w:val="1"/>
      <w:marLeft w:val="0"/>
      <w:marRight w:val="0"/>
      <w:marTop w:val="0"/>
      <w:marBottom w:val="0"/>
      <w:divBdr>
        <w:top w:val="none" w:sz="0" w:space="0" w:color="auto"/>
        <w:left w:val="none" w:sz="0" w:space="0" w:color="auto"/>
        <w:bottom w:val="none" w:sz="0" w:space="0" w:color="auto"/>
        <w:right w:val="none" w:sz="0" w:space="0" w:color="auto"/>
      </w:divBdr>
    </w:div>
    <w:div w:id="2115048295">
      <w:bodyDiv w:val="1"/>
      <w:marLeft w:val="0"/>
      <w:marRight w:val="0"/>
      <w:marTop w:val="0"/>
      <w:marBottom w:val="0"/>
      <w:divBdr>
        <w:top w:val="none" w:sz="0" w:space="0" w:color="auto"/>
        <w:left w:val="none" w:sz="0" w:space="0" w:color="auto"/>
        <w:bottom w:val="none" w:sz="0" w:space="0" w:color="auto"/>
        <w:right w:val="none" w:sz="0" w:space="0" w:color="auto"/>
      </w:divBdr>
    </w:div>
    <w:div w:id="2118719605">
      <w:bodyDiv w:val="1"/>
      <w:marLeft w:val="0"/>
      <w:marRight w:val="0"/>
      <w:marTop w:val="0"/>
      <w:marBottom w:val="0"/>
      <w:divBdr>
        <w:top w:val="none" w:sz="0" w:space="0" w:color="auto"/>
        <w:left w:val="none" w:sz="0" w:space="0" w:color="auto"/>
        <w:bottom w:val="none" w:sz="0" w:space="0" w:color="auto"/>
        <w:right w:val="none" w:sz="0" w:space="0" w:color="auto"/>
      </w:divBdr>
    </w:div>
    <w:div w:id="2119912703">
      <w:bodyDiv w:val="1"/>
      <w:marLeft w:val="0"/>
      <w:marRight w:val="0"/>
      <w:marTop w:val="0"/>
      <w:marBottom w:val="0"/>
      <w:divBdr>
        <w:top w:val="none" w:sz="0" w:space="0" w:color="auto"/>
        <w:left w:val="none" w:sz="0" w:space="0" w:color="auto"/>
        <w:bottom w:val="none" w:sz="0" w:space="0" w:color="auto"/>
        <w:right w:val="none" w:sz="0" w:space="0" w:color="auto"/>
      </w:divBdr>
    </w:div>
    <w:div w:id="2120447644">
      <w:bodyDiv w:val="1"/>
      <w:marLeft w:val="0"/>
      <w:marRight w:val="0"/>
      <w:marTop w:val="0"/>
      <w:marBottom w:val="0"/>
      <w:divBdr>
        <w:top w:val="none" w:sz="0" w:space="0" w:color="auto"/>
        <w:left w:val="none" w:sz="0" w:space="0" w:color="auto"/>
        <w:bottom w:val="none" w:sz="0" w:space="0" w:color="auto"/>
        <w:right w:val="none" w:sz="0" w:space="0" w:color="auto"/>
      </w:divBdr>
    </w:div>
    <w:div w:id="2120905138">
      <w:bodyDiv w:val="1"/>
      <w:marLeft w:val="0"/>
      <w:marRight w:val="0"/>
      <w:marTop w:val="0"/>
      <w:marBottom w:val="0"/>
      <w:divBdr>
        <w:top w:val="none" w:sz="0" w:space="0" w:color="auto"/>
        <w:left w:val="none" w:sz="0" w:space="0" w:color="auto"/>
        <w:bottom w:val="none" w:sz="0" w:space="0" w:color="auto"/>
        <w:right w:val="none" w:sz="0" w:space="0" w:color="auto"/>
      </w:divBdr>
    </w:div>
    <w:div w:id="2121760538">
      <w:bodyDiv w:val="1"/>
      <w:marLeft w:val="0"/>
      <w:marRight w:val="0"/>
      <w:marTop w:val="0"/>
      <w:marBottom w:val="0"/>
      <w:divBdr>
        <w:top w:val="none" w:sz="0" w:space="0" w:color="auto"/>
        <w:left w:val="none" w:sz="0" w:space="0" w:color="auto"/>
        <w:bottom w:val="none" w:sz="0" w:space="0" w:color="auto"/>
        <w:right w:val="none" w:sz="0" w:space="0" w:color="auto"/>
      </w:divBdr>
    </w:div>
    <w:div w:id="2121877079">
      <w:bodyDiv w:val="1"/>
      <w:marLeft w:val="0"/>
      <w:marRight w:val="0"/>
      <w:marTop w:val="0"/>
      <w:marBottom w:val="0"/>
      <w:divBdr>
        <w:top w:val="none" w:sz="0" w:space="0" w:color="auto"/>
        <w:left w:val="none" w:sz="0" w:space="0" w:color="auto"/>
        <w:bottom w:val="none" w:sz="0" w:space="0" w:color="auto"/>
        <w:right w:val="none" w:sz="0" w:space="0" w:color="auto"/>
      </w:divBdr>
    </w:div>
    <w:div w:id="2123958680">
      <w:bodyDiv w:val="1"/>
      <w:marLeft w:val="0"/>
      <w:marRight w:val="0"/>
      <w:marTop w:val="0"/>
      <w:marBottom w:val="0"/>
      <w:divBdr>
        <w:top w:val="none" w:sz="0" w:space="0" w:color="auto"/>
        <w:left w:val="none" w:sz="0" w:space="0" w:color="auto"/>
        <w:bottom w:val="none" w:sz="0" w:space="0" w:color="auto"/>
        <w:right w:val="none" w:sz="0" w:space="0" w:color="auto"/>
      </w:divBdr>
    </w:div>
    <w:div w:id="2125466025">
      <w:bodyDiv w:val="1"/>
      <w:marLeft w:val="0"/>
      <w:marRight w:val="0"/>
      <w:marTop w:val="0"/>
      <w:marBottom w:val="0"/>
      <w:divBdr>
        <w:top w:val="none" w:sz="0" w:space="0" w:color="auto"/>
        <w:left w:val="none" w:sz="0" w:space="0" w:color="auto"/>
        <w:bottom w:val="none" w:sz="0" w:space="0" w:color="auto"/>
        <w:right w:val="none" w:sz="0" w:space="0" w:color="auto"/>
      </w:divBdr>
    </w:div>
    <w:div w:id="2126075077">
      <w:bodyDiv w:val="1"/>
      <w:marLeft w:val="0"/>
      <w:marRight w:val="0"/>
      <w:marTop w:val="0"/>
      <w:marBottom w:val="0"/>
      <w:divBdr>
        <w:top w:val="none" w:sz="0" w:space="0" w:color="auto"/>
        <w:left w:val="none" w:sz="0" w:space="0" w:color="auto"/>
        <w:bottom w:val="none" w:sz="0" w:space="0" w:color="auto"/>
        <w:right w:val="none" w:sz="0" w:space="0" w:color="auto"/>
      </w:divBdr>
      <w:divsChild>
        <w:div w:id="1590699794">
          <w:marLeft w:val="480"/>
          <w:marRight w:val="0"/>
          <w:marTop w:val="0"/>
          <w:marBottom w:val="0"/>
          <w:divBdr>
            <w:top w:val="none" w:sz="0" w:space="0" w:color="auto"/>
            <w:left w:val="none" w:sz="0" w:space="0" w:color="auto"/>
            <w:bottom w:val="none" w:sz="0" w:space="0" w:color="auto"/>
            <w:right w:val="none" w:sz="0" w:space="0" w:color="auto"/>
          </w:divBdr>
        </w:div>
        <w:div w:id="1862890329">
          <w:marLeft w:val="480"/>
          <w:marRight w:val="0"/>
          <w:marTop w:val="0"/>
          <w:marBottom w:val="0"/>
          <w:divBdr>
            <w:top w:val="none" w:sz="0" w:space="0" w:color="auto"/>
            <w:left w:val="none" w:sz="0" w:space="0" w:color="auto"/>
            <w:bottom w:val="none" w:sz="0" w:space="0" w:color="auto"/>
            <w:right w:val="none" w:sz="0" w:space="0" w:color="auto"/>
          </w:divBdr>
        </w:div>
        <w:div w:id="1053117761">
          <w:marLeft w:val="480"/>
          <w:marRight w:val="0"/>
          <w:marTop w:val="0"/>
          <w:marBottom w:val="0"/>
          <w:divBdr>
            <w:top w:val="none" w:sz="0" w:space="0" w:color="auto"/>
            <w:left w:val="none" w:sz="0" w:space="0" w:color="auto"/>
            <w:bottom w:val="none" w:sz="0" w:space="0" w:color="auto"/>
            <w:right w:val="none" w:sz="0" w:space="0" w:color="auto"/>
          </w:divBdr>
        </w:div>
        <w:div w:id="1609774197">
          <w:marLeft w:val="480"/>
          <w:marRight w:val="0"/>
          <w:marTop w:val="0"/>
          <w:marBottom w:val="0"/>
          <w:divBdr>
            <w:top w:val="none" w:sz="0" w:space="0" w:color="auto"/>
            <w:left w:val="none" w:sz="0" w:space="0" w:color="auto"/>
            <w:bottom w:val="none" w:sz="0" w:space="0" w:color="auto"/>
            <w:right w:val="none" w:sz="0" w:space="0" w:color="auto"/>
          </w:divBdr>
        </w:div>
        <w:div w:id="311831284">
          <w:marLeft w:val="480"/>
          <w:marRight w:val="0"/>
          <w:marTop w:val="0"/>
          <w:marBottom w:val="0"/>
          <w:divBdr>
            <w:top w:val="none" w:sz="0" w:space="0" w:color="auto"/>
            <w:left w:val="none" w:sz="0" w:space="0" w:color="auto"/>
            <w:bottom w:val="none" w:sz="0" w:space="0" w:color="auto"/>
            <w:right w:val="none" w:sz="0" w:space="0" w:color="auto"/>
          </w:divBdr>
        </w:div>
        <w:div w:id="2010012729">
          <w:marLeft w:val="480"/>
          <w:marRight w:val="0"/>
          <w:marTop w:val="0"/>
          <w:marBottom w:val="0"/>
          <w:divBdr>
            <w:top w:val="none" w:sz="0" w:space="0" w:color="auto"/>
            <w:left w:val="none" w:sz="0" w:space="0" w:color="auto"/>
            <w:bottom w:val="none" w:sz="0" w:space="0" w:color="auto"/>
            <w:right w:val="none" w:sz="0" w:space="0" w:color="auto"/>
          </w:divBdr>
        </w:div>
        <w:div w:id="533614200">
          <w:marLeft w:val="480"/>
          <w:marRight w:val="0"/>
          <w:marTop w:val="0"/>
          <w:marBottom w:val="0"/>
          <w:divBdr>
            <w:top w:val="none" w:sz="0" w:space="0" w:color="auto"/>
            <w:left w:val="none" w:sz="0" w:space="0" w:color="auto"/>
            <w:bottom w:val="none" w:sz="0" w:space="0" w:color="auto"/>
            <w:right w:val="none" w:sz="0" w:space="0" w:color="auto"/>
          </w:divBdr>
        </w:div>
        <w:div w:id="1753624590">
          <w:marLeft w:val="480"/>
          <w:marRight w:val="0"/>
          <w:marTop w:val="0"/>
          <w:marBottom w:val="0"/>
          <w:divBdr>
            <w:top w:val="none" w:sz="0" w:space="0" w:color="auto"/>
            <w:left w:val="none" w:sz="0" w:space="0" w:color="auto"/>
            <w:bottom w:val="none" w:sz="0" w:space="0" w:color="auto"/>
            <w:right w:val="none" w:sz="0" w:space="0" w:color="auto"/>
          </w:divBdr>
        </w:div>
        <w:div w:id="287008204">
          <w:marLeft w:val="480"/>
          <w:marRight w:val="0"/>
          <w:marTop w:val="0"/>
          <w:marBottom w:val="0"/>
          <w:divBdr>
            <w:top w:val="none" w:sz="0" w:space="0" w:color="auto"/>
            <w:left w:val="none" w:sz="0" w:space="0" w:color="auto"/>
            <w:bottom w:val="none" w:sz="0" w:space="0" w:color="auto"/>
            <w:right w:val="none" w:sz="0" w:space="0" w:color="auto"/>
          </w:divBdr>
        </w:div>
        <w:div w:id="1647278862">
          <w:marLeft w:val="480"/>
          <w:marRight w:val="0"/>
          <w:marTop w:val="0"/>
          <w:marBottom w:val="0"/>
          <w:divBdr>
            <w:top w:val="none" w:sz="0" w:space="0" w:color="auto"/>
            <w:left w:val="none" w:sz="0" w:space="0" w:color="auto"/>
            <w:bottom w:val="none" w:sz="0" w:space="0" w:color="auto"/>
            <w:right w:val="none" w:sz="0" w:space="0" w:color="auto"/>
          </w:divBdr>
        </w:div>
        <w:div w:id="1783112372">
          <w:marLeft w:val="480"/>
          <w:marRight w:val="0"/>
          <w:marTop w:val="0"/>
          <w:marBottom w:val="0"/>
          <w:divBdr>
            <w:top w:val="none" w:sz="0" w:space="0" w:color="auto"/>
            <w:left w:val="none" w:sz="0" w:space="0" w:color="auto"/>
            <w:bottom w:val="none" w:sz="0" w:space="0" w:color="auto"/>
            <w:right w:val="none" w:sz="0" w:space="0" w:color="auto"/>
          </w:divBdr>
        </w:div>
        <w:div w:id="1750499312">
          <w:marLeft w:val="480"/>
          <w:marRight w:val="0"/>
          <w:marTop w:val="0"/>
          <w:marBottom w:val="0"/>
          <w:divBdr>
            <w:top w:val="none" w:sz="0" w:space="0" w:color="auto"/>
            <w:left w:val="none" w:sz="0" w:space="0" w:color="auto"/>
            <w:bottom w:val="none" w:sz="0" w:space="0" w:color="auto"/>
            <w:right w:val="none" w:sz="0" w:space="0" w:color="auto"/>
          </w:divBdr>
        </w:div>
        <w:div w:id="1295405785">
          <w:marLeft w:val="480"/>
          <w:marRight w:val="0"/>
          <w:marTop w:val="0"/>
          <w:marBottom w:val="0"/>
          <w:divBdr>
            <w:top w:val="none" w:sz="0" w:space="0" w:color="auto"/>
            <w:left w:val="none" w:sz="0" w:space="0" w:color="auto"/>
            <w:bottom w:val="none" w:sz="0" w:space="0" w:color="auto"/>
            <w:right w:val="none" w:sz="0" w:space="0" w:color="auto"/>
          </w:divBdr>
        </w:div>
        <w:div w:id="1803691879">
          <w:marLeft w:val="480"/>
          <w:marRight w:val="0"/>
          <w:marTop w:val="0"/>
          <w:marBottom w:val="0"/>
          <w:divBdr>
            <w:top w:val="none" w:sz="0" w:space="0" w:color="auto"/>
            <w:left w:val="none" w:sz="0" w:space="0" w:color="auto"/>
            <w:bottom w:val="none" w:sz="0" w:space="0" w:color="auto"/>
            <w:right w:val="none" w:sz="0" w:space="0" w:color="auto"/>
          </w:divBdr>
        </w:div>
        <w:div w:id="555090701">
          <w:marLeft w:val="480"/>
          <w:marRight w:val="0"/>
          <w:marTop w:val="0"/>
          <w:marBottom w:val="0"/>
          <w:divBdr>
            <w:top w:val="none" w:sz="0" w:space="0" w:color="auto"/>
            <w:left w:val="none" w:sz="0" w:space="0" w:color="auto"/>
            <w:bottom w:val="none" w:sz="0" w:space="0" w:color="auto"/>
            <w:right w:val="none" w:sz="0" w:space="0" w:color="auto"/>
          </w:divBdr>
        </w:div>
        <w:div w:id="109473023">
          <w:marLeft w:val="480"/>
          <w:marRight w:val="0"/>
          <w:marTop w:val="0"/>
          <w:marBottom w:val="0"/>
          <w:divBdr>
            <w:top w:val="none" w:sz="0" w:space="0" w:color="auto"/>
            <w:left w:val="none" w:sz="0" w:space="0" w:color="auto"/>
            <w:bottom w:val="none" w:sz="0" w:space="0" w:color="auto"/>
            <w:right w:val="none" w:sz="0" w:space="0" w:color="auto"/>
          </w:divBdr>
        </w:div>
        <w:div w:id="573126002">
          <w:marLeft w:val="480"/>
          <w:marRight w:val="0"/>
          <w:marTop w:val="0"/>
          <w:marBottom w:val="0"/>
          <w:divBdr>
            <w:top w:val="none" w:sz="0" w:space="0" w:color="auto"/>
            <w:left w:val="none" w:sz="0" w:space="0" w:color="auto"/>
            <w:bottom w:val="none" w:sz="0" w:space="0" w:color="auto"/>
            <w:right w:val="none" w:sz="0" w:space="0" w:color="auto"/>
          </w:divBdr>
        </w:div>
        <w:div w:id="1871600067">
          <w:marLeft w:val="480"/>
          <w:marRight w:val="0"/>
          <w:marTop w:val="0"/>
          <w:marBottom w:val="0"/>
          <w:divBdr>
            <w:top w:val="none" w:sz="0" w:space="0" w:color="auto"/>
            <w:left w:val="none" w:sz="0" w:space="0" w:color="auto"/>
            <w:bottom w:val="none" w:sz="0" w:space="0" w:color="auto"/>
            <w:right w:val="none" w:sz="0" w:space="0" w:color="auto"/>
          </w:divBdr>
        </w:div>
        <w:div w:id="605117156">
          <w:marLeft w:val="480"/>
          <w:marRight w:val="0"/>
          <w:marTop w:val="0"/>
          <w:marBottom w:val="0"/>
          <w:divBdr>
            <w:top w:val="none" w:sz="0" w:space="0" w:color="auto"/>
            <w:left w:val="none" w:sz="0" w:space="0" w:color="auto"/>
            <w:bottom w:val="none" w:sz="0" w:space="0" w:color="auto"/>
            <w:right w:val="none" w:sz="0" w:space="0" w:color="auto"/>
          </w:divBdr>
        </w:div>
        <w:div w:id="52002104">
          <w:marLeft w:val="480"/>
          <w:marRight w:val="0"/>
          <w:marTop w:val="0"/>
          <w:marBottom w:val="0"/>
          <w:divBdr>
            <w:top w:val="none" w:sz="0" w:space="0" w:color="auto"/>
            <w:left w:val="none" w:sz="0" w:space="0" w:color="auto"/>
            <w:bottom w:val="none" w:sz="0" w:space="0" w:color="auto"/>
            <w:right w:val="none" w:sz="0" w:space="0" w:color="auto"/>
          </w:divBdr>
        </w:div>
        <w:div w:id="1919056394">
          <w:marLeft w:val="480"/>
          <w:marRight w:val="0"/>
          <w:marTop w:val="0"/>
          <w:marBottom w:val="0"/>
          <w:divBdr>
            <w:top w:val="none" w:sz="0" w:space="0" w:color="auto"/>
            <w:left w:val="none" w:sz="0" w:space="0" w:color="auto"/>
            <w:bottom w:val="none" w:sz="0" w:space="0" w:color="auto"/>
            <w:right w:val="none" w:sz="0" w:space="0" w:color="auto"/>
          </w:divBdr>
        </w:div>
        <w:div w:id="1959068595">
          <w:marLeft w:val="480"/>
          <w:marRight w:val="0"/>
          <w:marTop w:val="0"/>
          <w:marBottom w:val="0"/>
          <w:divBdr>
            <w:top w:val="none" w:sz="0" w:space="0" w:color="auto"/>
            <w:left w:val="none" w:sz="0" w:space="0" w:color="auto"/>
            <w:bottom w:val="none" w:sz="0" w:space="0" w:color="auto"/>
            <w:right w:val="none" w:sz="0" w:space="0" w:color="auto"/>
          </w:divBdr>
        </w:div>
        <w:div w:id="2049062305">
          <w:marLeft w:val="480"/>
          <w:marRight w:val="0"/>
          <w:marTop w:val="0"/>
          <w:marBottom w:val="0"/>
          <w:divBdr>
            <w:top w:val="none" w:sz="0" w:space="0" w:color="auto"/>
            <w:left w:val="none" w:sz="0" w:space="0" w:color="auto"/>
            <w:bottom w:val="none" w:sz="0" w:space="0" w:color="auto"/>
            <w:right w:val="none" w:sz="0" w:space="0" w:color="auto"/>
          </w:divBdr>
        </w:div>
        <w:div w:id="1723862692">
          <w:marLeft w:val="480"/>
          <w:marRight w:val="0"/>
          <w:marTop w:val="0"/>
          <w:marBottom w:val="0"/>
          <w:divBdr>
            <w:top w:val="none" w:sz="0" w:space="0" w:color="auto"/>
            <w:left w:val="none" w:sz="0" w:space="0" w:color="auto"/>
            <w:bottom w:val="none" w:sz="0" w:space="0" w:color="auto"/>
            <w:right w:val="none" w:sz="0" w:space="0" w:color="auto"/>
          </w:divBdr>
        </w:div>
        <w:div w:id="689524235">
          <w:marLeft w:val="480"/>
          <w:marRight w:val="0"/>
          <w:marTop w:val="0"/>
          <w:marBottom w:val="0"/>
          <w:divBdr>
            <w:top w:val="none" w:sz="0" w:space="0" w:color="auto"/>
            <w:left w:val="none" w:sz="0" w:space="0" w:color="auto"/>
            <w:bottom w:val="none" w:sz="0" w:space="0" w:color="auto"/>
            <w:right w:val="none" w:sz="0" w:space="0" w:color="auto"/>
          </w:divBdr>
        </w:div>
        <w:div w:id="391194359">
          <w:marLeft w:val="480"/>
          <w:marRight w:val="0"/>
          <w:marTop w:val="0"/>
          <w:marBottom w:val="0"/>
          <w:divBdr>
            <w:top w:val="none" w:sz="0" w:space="0" w:color="auto"/>
            <w:left w:val="none" w:sz="0" w:space="0" w:color="auto"/>
            <w:bottom w:val="none" w:sz="0" w:space="0" w:color="auto"/>
            <w:right w:val="none" w:sz="0" w:space="0" w:color="auto"/>
          </w:divBdr>
        </w:div>
        <w:div w:id="1768578342">
          <w:marLeft w:val="480"/>
          <w:marRight w:val="0"/>
          <w:marTop w:val="0"/>
          <w:marBottom w:val="0"/>
          <w:divBdr>
            <w:top w:val="none" w:sz="0" w:space="0" w:color="auto"/>
            <w:left w:val="none" w:sz="0" w:space="0" w:color="auto"/>
            <w:bottom w:val="none" w:sz="0" w:space="0" w:color="auto"/>
            <w:right w:val="none" w:sz="0" w:space="0" w:color="auto"/>
          </w:divBdr>
        </w:div>
        <w:div w:id="710808637">
          <w:marLeft w:val="480"/>
          <w:marRight w:val="0"/>
          <w:marTop w:val="0"/>
          <w:marBottom w:val="0"/>
          <w:divBdr>
            <w:top w:val="none" w:sz="0" w:space="0" w:color="auto"/>
            <w:left w:val="none" w:sz="0" w:space="0" w:color="auto"/>
            <w:bottom w:val="none" w:sz="0" w:space="0" w:color="auto"/>
            <w:right w:val="none" w:sz="0" w:space="0" w:color="auto"/>
          </w:divBdr>
        </w:div>
        <w:div w:id="1831287967">
          <w:marLeft w:val="480"/>
          <w:marRight w:val="0"/>
          <w:marTop w:val="0"/>
          <w:marBottom w:val="0"/>
          <w:divBdr>
            <w:top w:val="none" w:sz="0" w:space="0" w:color="auto"/>
            <w:left w:val="none" w:sz="0" w:space="0" w:color="auto"/>
            <w:bottom w:val="none" w:sz="0" w:space="0" w:color="auto"/>
            <w:right w:val="none" w:sz="0" w:space="0" w:color="auto"/>
          </w:divBdr>
        </w:div>
        <w:div w:id="1231694284">
          <w:marLeft w:val="480"/>
          <w:marRight w:val="0"/>
          <w:marTop w:val="0"/>
          <w:marBottom w:val="0"/>
          <w:divBdr>
            <w:top w:val="none" w:sz="0" w:space="0" w:color="auto"/>
            <w:left w:val="none" w:sz="0" w:space="0" w:color="auto"/>
            <w:bottom w:val="none" w:sz="0" w:space="0" w:color="auto"/>
            <w:right w:val="none" w:sz="0" w:space="0" w:color="auto"/>
          </w:divBdr>
        </w:div>
        <w:div w:id="354232084">
          <w:marLeft w:val="480"/>
          <w:marRight w:val="0"/>
          <w:marTop w:val="0"/>
          <w:marBottom w:val="0"/>
          <w:divBdr>
            <w:top w:val="none" w:sz="0" w:space="0" w:color="auto"/>
            <w:left w:val="none" w:sz="0" w:space="0" w:color="auto"/>
            <w:bottom w:val="none" w:sz="0" w:space="0" w:color="auto"/>
            <w:right w:val="none" w:sz="0" w:space="0" w:color="auto"/>
          </w:divBdr>
        </w:div>
        <w:div w:id="955984476">
          <w:marLeft w:val="480"/>
          <w:marRight w:val="0"/>
          <w:marTop w:val="0"/>
          <w:marBottom w:val="0"/>
          <w:divBdr>
            <w:top w:val="none" w:sz="0" w:space="0" w:color="auto"/>
            <w:left w:val="none" w:sz="0" w:space="0" w:color="auto"/>
            <w:bottom w:val="none" w:sz="0" w:space="0" w:color="auto"/>
            <w:right w:val="none" w:sz="0" w:space="0" w:color="auto"/>
          </w:divBdr>
        </w:div>
        <w:div w:id="407774880">
          <w:marLeft w:val="480"/>
          <w:marRight w:val="0"/>
          <w:marTop w:val="0"/>
          <w:marBottom w:val="0"/>
          <w:divBdr>
            <w:top w:val="none" w:sz="0" w:space="0" w:color="auto"/>
            <w:left w:val="none" w:sz="0" w:space="0" w:color="auto"/>
            <w:bottom w:val="none" w:sz="0" w:space="0" w:color="auto"/>
            <w:right w:val="none" w:sz="0" w:space="0" w:color="auto"/>
          </w:divBdr>
        </w:div>
        <w:div w:id="1317955359">
          <w:marLeft w:val="480"/>
          <w:marRight w:val="0"/>
          <w:marTop w:val="0"/>
          <w:marBottom w:val="0"/>
          <w:divBdr>
            <w:top w:val="none" w:sz="0" w:space="0" w:color="auto"/>
            <w:left w:val="none" w:sz="0" w:space="0" w:color="auto"/>
            <w:bottom w:val="none" w:sz="0" w:space="0" w:color="auto"/>
            <w:right w:val="none" w:sz="0" w:space="0" w:color="auto"/>
          </w:divBdr>
        </w:div>
        <w:div w:id="759330546">
          <w:marLeft w:val="480"/>
          <w:marRight w:val="0"/>
          <w:marTop w:val="0"/>
          <w:marBottom w:val="0"/>
          <w:divBdr>
            <w:top w:val="none" w:sz="0" w:space="0" w:color="auto"/>
            <w:left w:val="none" w:sz="0" w:space="0" w:color="auto"/>
            <w:bottom w:val="none" w:sz="0" w:space="0" w:color="auto"/>
            <w:right w:val="none" w:sz="0" w:space="0" w:color="auto"/>
          </w:divBdr>
        </w:div>
        <w:div w:id="1297027352">
          <w:marLeft w:val="480"/>
          <w:marRight w:val="0"/>
          <w:marTop w:val="0"/>
          <w:marBottom w:val="0"/>
          <w:divBdr>
            <w:top w:val="none" w:sz="0" w:space="0" w:color="auto"/>
            <w:left w:val="none" w:sz="0" w:space="0" w:color="auto"/>
            <w:bottom w:val="none" w:sz="0" w:space="0" w:color="auto"/>
            <w:right w:val="none" w:sz="0" w:space="0" w:color="auto"/>
          </w:divBdr>
        </w:div>
        <w:div w:id="1509951592">
          <w:marLeft w:val="480"/>
          <w:marRight w:val="0"/>
          <w:marTop w:val="0"/>
          <w:marBottom w:val="0"/>
          <w:divBdr>
            <w:top w:val="none" w:sz="0" w:space="0" w:color="auto"/>
            <w:left w:val="none" w:sz="0" w:space="0" w:color="auto"/>
            <w:bottom w:val="none" w:sz="0" w:space="0" w:color="auto"/>
            <w:right w:val="none" w:sz="0" w:space="0" w:color="auto"/>
          </w:divBdr>
        </w:div>
        <w:div w:id="234703734">
          <w:marLeft w:val="480"/>
          <w:marRight w:val="0"/>
          <w:marTop w:val="0"/>
          <w:marBottom w:val="0"/>
          <w:divBdr>
            <w:top w:val="none" w:sz="0" w:space="0" w:color="auto"/>
            <w:left w:val="none" w:sz="0" w:space="0" w:color="auto"/>
            <w:bottom w:val="none" w:sz="0" w:space="0" w:color="auto"/>
            <w:right w:val="none" w:sz="0" w:space="0" w:color="auto"/>
          </w:divBdr>
        </w:div>
        <w:div w:id="2131972377">
          <w:marLeft w:val="480"/>
          <w:marRight w:val="0"/>
          <w:marTop w:val="0"/>
          <w:marBottom w:val="0"/>
          <w:divBdr>
            <w:top w:val="none" w:sz="0" w:space="0" w:color="auto"/>
            <w:left w:val="none" w:sz="0" w:space="0" w:color="auto"/>
            <w:bottom w:val="none" w:sz="0" w:space="0" w:color="auto"/>
            <w:right w:val="none" w:sz="0" w:space="0" w:color="auto"/>
          </w:divBdr>
        </w:div>
        <w:div w:id="1598829797">
          <w:marLeft w:val="480"/>
          <w:marRight w:val="0"/>
          <w:marTop w:val="0"/>
          <w:marBottom w:val="0"/>
          <w:divBdr>
            <w:top w:val="none" w:sz="0" w:space="0" w:color="auto"/>
            <w:left w:val="none" w:sz="0" w:space="0" w:color="auto"/>
            <w:bottom w:val="none" w:sz="0" w:space="0" w:color="auto"/>
            <w:right w:val="none" w:sz="0" w:space="0" w:color="auto"/>
          </w:divBdr>
        </w:div>
        <w:div w:id="1378890520">
          <w:marLeft w:val="480"/>
          <w:marRight w:val="0"/>
          <w:marTop w:val="0"/>
          <w:marBottom w:val="0"/>
          <w:divBdr>
            <w:top w:val="none" w:sz="0" w:space="0" w:color="auto"/>
            <w:left w:val="none" w:sz="0" w:space="0" w:color="auto"/>
            <w:bottom w:val="none" w:sz="0" w:space="0" w:color="auto"/>
            <w:right w:val="none" w:sz="0" w:space="0" w:color="auto"/>
          </w:divBdr>
        </w:div>
        <w:div w:id="1166283350">
          <w:marLeft w:val="480"/>
          <w:marRight w:val="0"/>
          <w:marTop w:val="0"/>
          <w:marBottom w:val="0"/>
          <w:divBdr>
            <w:top w:val="none" w:sz="0" w:space="0" w:color="auto"/>
            <w:left w:val="none" w:sz="0" w:space="0" w:color="auto"/>
            <w:bottom w:val="none" w:sz="0" w:space="0" w:color="auto"/>
            <w:right w:val="none" w:sz="0" w:space="0" w:color="auto"/>
          </w:divBdr>
        </w:div>
        <w:div w:id="1826508845">
          <w:marLeft w:val="480"/>
          <w:marRight w:val="0"/>
          <w:marTop w:val="0"/>
          <w:marBottom w:val="0"/>
          <w:divBdr>
            <w:top w:val="none" w:sz="0" w:space="0" w:color="auto"/>
            <w:left w:val="none" w:sz="0" w:space="0" w:color="auto"/>
            <w:bottom w:val="none" w:sz="0" w:space="0" w:color="auto"/>
            <w:right w:val="none" w:sz="0" w:space="0" w:color="auto"/>
          </w:divBdr>
        </w:div>
        <w:div w:id="2067486659">
          <w:marLeft w:val="480"/>
          <w:marRight w:val="0"/>
          <w:marTop w:val="0"/>
          <w:marBottom w:val="0"/>
          <w:divBdr>
            <w:top w:val="none" w:sz="0" w:space="0" w:color="auto"/>
            <w:left w:val="none" w:sz="0" w:space="0" w:color="auto"/>
            <w:bottom w:val="none" w:sz="0" w:space="0" w:color="auto"/>
            <w:right w:val="none" w:sz="0" w:space="0" w:color="auto"/>
          </w:divBdr>
        </w:div>
        <w:div w:id="36198907">
          <w:marLeft w:val="480"/>
          <w:marRight w:val="0"/>
          <w:marTop w:val="0"/>
          <w:marBottom w:val="0"/>
          <w:divBdr>
            <w:top w:val="none" w:sz="0" w:space="0" w:color="auto"/>
            <w:left w:val="none" w:sz="0" w:space="0" w:color="auto"/>
            <w:bottom w:val="none" w:sz="0" w:space="0" w:color="auto"/>
            <w:right w:val="none" w:sz="0" w:space="0" w:color="auto"/>
          </w:divBdr>
        </w:div>
        <w:div w:id="39328262">
          <w:marLeft w:val="480"/>
          <w:marRight w:val="0"/>
          <w:marTop w:val="0"/>
          <w:marBottom w:val="0"/>
          <w:divBdr>
            <w:top w:val="none" w:sz="0" w:space="0" w:color="auto"/>
            <w:left w:val="none" w:sz="0" w:space="0" w:color="auto"/>
            <w:bottom w:val="none" w:sz="0" w:space="0" w:color="auto"/>
            <w:right w:val="none" w:sz="0" w:space="0" w:color="auto"/>
          </w:divBdr>
        </w:div>
        <w:div w:id="1664628206">
          <w:marLeft w:val="480"/>
          <w:marRight w:val="0"/>
          <w:marTop w:val="0"/>
          <w:marBottom w:val="0"/>
          <w:divBdr>
            <w:top w:val="none" w:sz="0" w:space="0" w:color="auto"/>
            <w:left w:val="none" w:sz="0" w:space="0" w:color="auto"/>
            <w:bottom w:val="none" w:sz="0" w:space="0" w:color="auto"/>
            <w:right w:val="none" w:sz="0" w:space="0" w:color="auto"/>
          </w:divBdr>
        </w:div>
        <w:div w:id="317736706">
          <w:marLeft w:val="480"/>
          <w:marRight w:val="0"/>
          <w:marTop w:val="0"/>
          <w:marBottom w:val="0"/>
          <w:divBdr>
            <w:top w:val="none" w:sz="0" w:space="0" w:color="auto"/>
            <w:left w:val="none" w:sz="0" w:space="0" w:color="auto"/>
            <w:bottom w:val="none" w:sz="0" w:space="0" w:color="auto"/>
            <w:right w:val="none" w:sz="0" w:space="0" w:color="auto"/>
          </w:divBdr>
        </w:div>
        <w:div w:id="721564532">
          <w:marLeft w:val="480"/>
          <w:marRight w:val="0"/>
          <w:marTop w:val="0"/>
          <w:marBottom w:val="0"/>
          <w:divBdr>
            <w:top w:val="none" w:sz="0" w:space="0" w:color="auto"/>
            <w:left w:val="none" w:sz="0" w:space="0" w:color="auto"/>
            <w:bottom w:val="none" w:sz="0" w:space="0" w:color="auto"/>
            <w:right w:val="none" w:sz="0" w:space="0" w:color="auto"/>
          </w:divBdr>
        </w:div>
      </w:divsChild>
    </w:div>
    <w:div w:id="2126463165">
      <w:bodyDiv w:val="1"/>
      <w:marLeft w:val="0"/>
      <w:marRight w:val="0"/>
      <w:marTop w:val="0"/>
      <w:marBottom w:val="0"/>
      <w:divBdr>
        <w:top w:val="none" w:sz="0" w:space="0" w:color="auto"/>
        <w:left w:val="none" w:sz="0" w:space="0" w:color="auto"/>
        <w:bottom w:val="none" w:sz="0" w:space="0" w:color="auto"/>
        <w:right w:val="none" w:sz="0" w:space="0" w:color="auto"/>
      </w:divBdr>
    </w:div>
    <w:div w:id="2126535745">
      <w:bodyDiv w:val="1"/>
      <w:marLeft w:val="0"/>
      <w:marRight w:val="0"/>
      <w:marTop w:val="0"/>
      <w:marBottom w:val="0"/>
      <w:divBdr>
        <w:top w:val="none" w:sz="0" w:space="0" w:color="auto"/>
        <w:left w:val="none" w:sz="0" w:space="0" w:color="auto"/>
        <w:bottom w:val="none" w:sz="0" w:space="0" w:color="auto"/>
        <w:right w:val="none" w:sz="0" w:space="0" w:color="auto"/>
      </w:divBdr>
    </w:div>
    <w:div w:id="2130121097">
      <w:bodyDiv w:val="1"/>
      <w:marLeft w:val="0"/>
      <w:marRight w:val="0"/>
      <w:marTop w:val="0"/>
      <w:marBottom w:val="0"/>
      <w:divBdr>
        <w:top w:val="none" w:sz="0" w:space="0" w:color="auto"/>
        <w:left w:val="none" w:sz="0" w:space="0" w:color="auto"/>
        <w:bottom w:val="none" w:sz="0" w:space="0" w:color="auto"/>
        <w:right w:val="none" w:sz="0" w:space="0" w:color="auto"/>
      </w:divBdr>
      <w:divsChild>
        <w:div w:id="594627760">
          <w:marLeft w:val="480"/>
          <w:marRight w:val="0"/>
          <w:marTop w:val="0"/>
          <w:marBottom w:val="0"/>
          <w:divBdr>
            <w:top w:val="none" w:sz="0" w:space="0" w:color="auto"/>
            <w:left w:val="none" w:sz="0" w:space="0" w:color="auto"/>
            <w:bottom w:val="none" w:sz="0" w:space="0" w:color="auto"/>
            <w:right w:val="none" w:sz="0" w:space="0" w:color="auto"/>
          </w:divBdr>
        </w:div>
        <w:div w:id="573055225">
          <w:marLeft w:val="480"/>
          <w:marRight w:val="0"/>
          <w:marTop w:val="0"/>
          <w:marBottom w:val="0"/>
          <w:divBdr>
            <w:top w:val="none" w:sz="0" w:space="0" w:color="auto"/>
            <w:left w:val="none" w:sz="0" w:space="0" w:color="auto"/>
            <w:bottom w:val="none" w:sz="0" w:space="0" w:color="auto"/>
            <w:right w:val="none" w:sz="0" w:space="0" w:color="auto"/>
          </w:divBdr>
        </w:div>
        <w:div w:id="1986622308">
          <w:marLeft w:val="480"/>
          <w:marRight w:val="0"/>
          <w:marTop w:val="0"/>
          <w:marBottom w:val="0"/>
          <w:divBdr>
            <w:top w:val="none" w:sz="0" w:space="0" w:color="auto"/>
            <w:left w:val="none" w:sz="0" w:space="0" w:color="auto"/>
            <w:bottom w:val="none" w:sz="0" w:space="0" w:color="auto"/>
            <w:right w:val="none" w:sz="0" w:space="0" w:color="auto"/>
          </w:divBdr>
        </w:div>
        <w:div w:id="1689789598">
          <w:marLeft w:val="480"/>
          <w:marRight w:val="0"/>
          <w:marTop w:val="0"/>
          <w:marBottom w:val="0"/>
          <w:divBdr>
            <w:top w:val="none" w:sz="0" w:space="0" w:color="auto"/>
            <w:left w:val="none" w:sz="0" w:space="0" w:color="auto"/>
            <w:bottom w:val="none" w:sz="0" w:space="0" w:color="auto"/>
            <w:right w:val="none" w:sz="0" w:space="0" w:color="auto"/>
          </w:divBdr>
        </w:div>
        <w:div w:id="1396930726">
          <w:marLeft w:val="480"/>
          <w:marRight w:val="0"/>
          <w:marTop w:val="0"/>
          <w:marBottom w:val="0"/>
          <w:divBdr>
            <w:top w:val="none" w:sz="0" w:space="0" w:color="auto"/>
            <w:left w:val="none" w:sz="0" w:space="0" w:color="auto"/>
            <w:bottom w:val="none" w:sz="0" w:space="0" w:color="auto"/>
            <w:right w:val="none" w:sz="0" w:space="0" w:color="auto"/>
          </w:divBdr>
        </w:div>
        <w:div w:id="509835064">
          <w:marLeft w:val="480"/>
          <w:marRight w:val="0"/>
          <w:marTop w:val="0"/>
          <w:marBottom w:val="0"/>
          <w:divBdr>
            <w:top w:val="none" w:sz="0" w:space="0" w:color="auto"/>
            <w:left w:val="none" w:sz="0" w:space="0" w:color="auto"/>
            <w:bottom w:val="none" w:sz="0" w:space="0" w:color="auto"/>
            <w:right w:val="none" w:sz="0" w:space="0" w:color="auto"/>
          </w:divBdr>
        </w:div>
        <w:div w:id="1512643407">
          <w:marLeft w:val="480"/>
          <w:marRight w:val="0"/>
          <w:marTop w:val="0"/>
          <w:marBottom w:val="0"/>
          <w:divBdr>
            <w:top w:val="none" w:sz="0" w:space="0" w:color="auto"/>
            <w:left w:val="none" w:sz="0" w:space="0" w:color="auto"/>
            <w:bottom w:val="none" w:sz="0" w:space="0" w:color="auto"/>
            <w:right w:val="none" w:sz="0" w:space="0" w:color="auto"/>
          </w:divBdr>
        </w:div>
        <w:div w:id="818309015">
          <w:marLeft w:val="480"/>
          <w:marRight w:val="0"/>
          <w:marTop w:val="0"/>
          <w:marBottom w:val="0"/>
          <w:divBdr>
            <w:top w:val="none" w:sz="0" w:space="0" w:color="auto"/>
            <w:left w:val="none" w:sz="0" w:space="0" w:color="auto"/>
            <w:bottom w:val="none" w:sz="0" w:space="0" w:color="auto"/>
            <w:right w:val="none" w:sz="0" w:space="0" w:color="auto"/>
          </w:divBdr>
        </w:div>
        <w:div w:id="570194490">
          <w:marLeft w:val="480"/>
          <w:marRight w:val="0"/>
          <w:marTop w:val="0"/>
          <w:marBottom w:val="0"/>
          <w:divBdr>
            <w:top w:val="none" w:sz="0" w:space="0" w:color="auto"/>
            <w:left w:val="none" w:sz="0" w:space="0" w:color="auto"/>
            <w:bottom w:val="none" w:sz="0" w:space="0" w:color="auto"/>
            <w:right w:val="none" w:sz="0" w:space="0" w:color="auto"/>
          </w:divBdr>
        </w:div>
        <w:div w:id="1061320899">
          <w:marLeft w:val="480"/>
          <w:marRight w:val="0"/>
          <w:marTop w:val="0"/>
          <w:marBottom w:val="0"/>
          <w:divBdr>
            <w:top w:val="none" w:sz="0" w:space="0" w:color="auto"/>
            <w:left w:val="none" w:sz="0" w:space="0" w:color="auto"/>
            <w:bottom w:val="none" w:sz="0" w:space="0" w:color="auto"/>
            <w:right w:val="none" w:sz="0" w:space="0" w:color="auto"/>
          </w:divBdr>
        </w:div>
        <w:div w:id="47000526">
          <w:marLeft w:val="480"/>
          <w:marRight w:val="0"/>
          <w:marTop w:val="0"/>
          <w:marBottom w:val="0"/>
          <w:divBdr>
            <w:top w:val="none" w:sz="0" w:space="0" w:color="auto"/>
            <w:left w:val="none" w:sz="0" w:space="0" w:color="auto"/>
            <w:bottom w:val="none" w:sz="0" w:space="0" w:color="auto"/>
            <w:right w:val="none" w:sz="0" w:space="0" w:color="auto"/>
          </w:divBdr>
        </w:div>
        <w:div w:id="40135830">
          <w:marLeft w:val="480"/>
          <w:marRight w:val="0"/>
          <w:marTop w:val="0"/>
          <w:marBottom w:val="0"/>
          <w:divBdr>
            <w:top w:val="none" w:sz="0" w:space="0" w:color="auto"/>
            <w:left w:val="none" w:sz="0" w:space="0" w:color="auto"/>
            <w:bottom w:val="none" w:sz="0" w:space="0" w:color="auto"/>
            <w:right w:val="none" w:sz="0" w:space="0" w:color="auto"/>
          </w:divBdr>
        </w:div>
        <w:div w:id="1439255199">
          <w:marLeft w:val="480"/>
          <w:marRight w:val="0"/>
          <w:marTop w:val="0"/>
          <w:marBottom w:val="0"/>
          <w:divBdr>
            <w:top w:val="none" w:sz="0" w:space="0" w:color="auto"/>
            <w:left w:val="none" w:sz="0" w:space="0" w:color="auto"/>
            <w:bottom w:val="none" w:sz="0" w:space="0" w:color="auto"/>
            <w:right w:val="none" w:sz="0" w:space="0" w:color="auto"/>
          </w:divBdr>
        </w:div>
        <w:div w:id="1119228680">
          <w:marLeft w:val="480"/>
          <w:marRight w:val="0"/>
          <w:marTop w:val="0"/>
          <w:marBottom w:val="0"/>
          <w:divBdr>
            <w:top w:val="none" w:sz="0" w:space="0" w:color="auto"/>
            <w:left w:val="none" w:sz="0" w:space="0" w:color="auto"/>
            <w:bottom w:val="none" w:sz="0" w:space="0" w:color="auto"/>
            <w:right w:val="none" w:sz="0" w:space="0" w:color="auto"/>
          </w:divBdr>
        </w:div>
        <w:div w:id="449324442">
          <w:marLeft w:val="480"/>
          <w:marRight w:val="0"/>
          <w:marTop w:val="0"/>
          <w:marBottom w:val="0"/>
          <w:divBdr>
            <w:top w:val="none" w:sz="0" w:space="0" w:color="auto"/>
            <w:left w:val="none" w:sz="0" w:space="0" w:color="auto"/>
            <w:bottom w:val="none" w:sz="0" w:space="0" w:color="auto"/>
            <w:right w:val="none" w:sz="0" w:space="0" w:color="auto"/>
          </w:divBdr>
        </w:div>
        <w:div w:id="663897251">
          <w:marLeft w:val="480"/>
          <w:marRight w:val="0"/>
          <w:marTop w:val="0"/>
          <w:marBottom w:val="0"/>
          <w:divBdr>
            <w:top w:val="none" w:sz="0" w:space="0" w:color="auto"/>
            <w:left w:val="none" w:sz="0" w:space="0" w:color="auto"/>
            <w:bottom w:val="none" w:sz="0" w:space="0" w:color="auto"/>
            <w:right w:val="none" w:sz="0" w:space="0" w:color="auto"/>
          </w:divBdr>
        </w:div>
        <w:div w:id="1302928694">
          <w:marLeft w:val="480"/>
          <w:marRight w:val="0"/>
          <w:marTop w:val="0"/>
          <w:marBottom w:val="0"/>
          <w:divBdr>
            <w:top w:val="none" w:sz="0" w:space="0" w:color="auto"/>
            <w:left w:val="none" w:sz="0" w:space="0" w:color="auto"/>
            <w:bottom w:val="none" w:sz="0" w:space="0" w:color="auto"/>
            <w:right w:val="none" w:sz="0" w:space="0" w:color="auto"/>
          </w:divBdr>
        </w:div>
        <w:div w:id="976449892">
          <w:marLeft w:val="480"/>
          <w:marRight w:val="0"/>
          <w:marTop w:val="0"/>
          <w:marBottom w:val="0"/>
          <w:divBdr>
            <w:top w:val="none" w:sz="0" w:space="0" w:color="auto"/>
            <w:left w:val="none" w:sz="0" w:space="0" w:color="auto"/>
            <w:bottom w:val="none" w:sz="0" w:space="0" w:color="auto"/>
            <w:right w:val="none" w:sz="0" w:space="0" w:color="auto"/>
          </w:divBdr>
        </w:div>
        <w:div w:id="951935031">
          <w:marLeft w:val="480"/>
          <w:marRight w:val="0"/>
          <w:marTop w:val="0"/>
          <w:marBottom w:val="0"/>
          <w:divBdr>
            <w:top w:val="none" w:sz="0" w:space="0" w:color="auto"/>
            <w:left w:val="none" w:sz="0" w:space="0" w:color="auto"/>
            <w:bottom w:val="none" w:sz="0" w:space="0" w:color="auto"/>
            <w:right w:val="none" w:sz="0" w:space="0" w:color="auto"/>
          </w:divBdr>
        </w:div>
        <w:div w:id="1380478086">
          <w:marLeft w:val="480"/>
          <w:marRight w:val="0"/>
          <w:marTop w:val="0"/>
          <w:marBottom w:val="0"/>
          <w:divBdr>
            <w:top w:val="none" w:sz="0" w:space="0" w:color="auto"/>
            <w:left w:val="none" w:sz="0" w:space="0" w:color="auto"/>
            <w:bottom w:val="none" w:sz="0" w:space="0" w:color="auto"/>
            <w:right w:val="none" w:sz="0" w:space="0" w:color="auto"/>
          </w:divBdr>
        </w:div>
        <w:div w:id="75322877">
          <w:marLeft w:val="480"/>
          <w:marRight w:val="0"/>
          <w:marTop w:val="0"/>
          <w:marBottom w:val="0"/>
          <w:divBdr>
            <w:top w:val="none" w:sz="0" w:space="0" w:color="auto"/>
            <w:left w:val="none" w:sz="0" w:space="0" w:color="auto"/>
            <w:bottom w:val="none" w:sz="0" w:space="0" w:color="auto"/>
            <w:right w:val="none" w:sz="0" w:space="0" w:color="auto"/>
          </w:divBdr>
        </w:div>
        <w:div w:id="1781952145">
          <w:marLeft w:val="480"/>
          <w:marRight w:val="0"/>
          <w:marTop w:val="0"/>
          <w:marBottom w:val="0"/>
          <w:divBdr>
            <w:top w:val="none" w:sz="0" w:space="0" w:color="auto"/>
            <w:left w:val="none" w:sz="0" w:space="0" w:color="auto"/>
            <w:bottom w:val="none" w:sz="0" w:space="0" w:color="auto"/>
            <w:right w:val="none" w:sz="0" w:space="0" w:color="auto"/>
          </w:divBdr>
        </w:div>
        <w:div w:id="1431386991">
          <w:marLeft w:val="480"/>
          <w:marRight w:val="0"/>
          <w:marTop w:val="0"/>
          <w:marBottom w:val="0"/>
          <w:divBdr>
            <w:top w:val="none" w:sz="0" w:space="0" w:color="auto"/>
            <w:left w:val="none" w:sz="0" w:space="0" w:color="auto"/>
            <w:bottom w:val="none" w:sz="0" w:space="0" w:color="auto"/>
            <w:right w:val="none" w:sz="0" w:space="0" w:color="auto"/>
          </w:divBdr>
        </w:div>
        <w:div w:id="687562643">
          <w:marLeft w:val="480"/>
          <w:marRight w:val="0"/>
          <w:marTop w:val="0"/>
          <w:marBottom w:val="0"/>
          <w:divBdr>
            <w:top w:val="none" w:sz="0" w:space="0" w:color="auto"/>
            <w:left w:val="none" w:sz="0" w:space="0" w:color="auto"/>
            <w:bottom w:val="none" w:sz="0" w:space="0" w:color="auto"/>
            <w:right w:val="none" w:sz="0" w:space="0" w:color="auto"/>
          </w:divBdr>
        </w:div>
        <w:div w:id="1090203747">
          <w:marLeft w:val="480"/>
          <w:marRight w:val="0"/>
          <w:marTop w:val="0"/>
          <w:marBottom w:val="0"/>
          <w:divBdr>
            <w:top w:val="none" w:sz="0" w:space="0" w:color="auto"/>
            <w:left w:val="none" w:sz="0" w:space="0" w:color="auto"/>
            <w:bottom w:val="none" w:sz="0" w:space="0" w:color="auto"/>
            <w:right w:val="none" w:sz="0" w:space="0" w:color="auto"/>
          </w:divBdr>
        </w:div>
        <w:div w:id="1867327849">
          <w:marLeft w:val="480"/>
          <w:marRight w:val="0"/>
          <w:marTop w:val="0"/>
          <w:marBottom w:val="0"/>
          <w:divBdr>
            <w:top w:val="none" w:sz="0" w:space="0" w:color="auto"/>
            <w:left w:val="none" w:sz="0" w:space="0" w:color="auto"/>
            <w:bottom w:val="none" w:sz="0" w:space="0" w:color="auto"/>
            <w:right w:val="none" w:sz="0" w:space="0" w:color="auto"/>
          </w:divBdr>
        </w:div>
        <w:div w:id="720981820">
          <w:marLeft w:val="480"/>
          <w:marRight w:val="0"/>
          <w:marTop w:val="0"/>
          <w:marBottom w:val="0"/>
          <w:divBdr>
            <w:top w:val="none" w:sz="0" w:space="0" w:color="auto"/>
            <w:left w:val="none" w:sz="0" w:space="0" w:color="auto"/>
            <w:bottom w:val="none" w:sz="0" w:space="0" w:color="auto"/>
            <w:right w:val="none" w:sz="0" w:space="0" w:color="auto"/>
          </w:divBdr>
        </w:div>
        <w:div w:id="1117259978">
          <w:marLeft w:val="480"/>
          <w:marRight w:val="0"/>
          <w:marTop w:val="0"/>
          <w:marBottom w:val="0"/>
          <w:divBdr>
            <w:top w:val="none" w:sz="0" w:space="0" w:color="auto"/>
            <w:left w:val="none" w:sz="0" w:space="0" w:color="auto"/>
            <w:bottom w:val="none" w:sz="0" w:space="0" w:color="auto"/>
            <w:right w:val="none" w:sz="0" w:space="0" w:color="auto"/>
          </w:divBdr>
        </w:div>
        <w:div w:id="1210603493">
          <w:marLeft w:val="480"/>
          <w:marRight w:val="0"/>
          <w:marTop w:val="0"/>
          <w:marBottom w:val="0"/>
          <w:divBdr>
            <w:top w:val="none" w:sz="0" w:space="0" w:color="auto"/>
            <w:left w:val="none" w:sz="0" w:space="0" w:color="auto"/>
            <w:bottom w:val="none" w:sz="0" w:space="0" w:color="auto"/>
            <w:right w:val="none" w:sz="0" w:space="0" w:color="auto"/>
          </w:divBdr>
        </w:div>
        <w:div w:id="381908116">
          <w:marLeft w:val="480"/>
          <w:marRight w:val="0"/>
          <w:marTop w:val="0"/>
          <w:marBottom w:val="0"/>
          <w:divBdr>
            <w:top w:val="none" w:sz="0" w:space="0" w:color="auto"/>
            <w:left w:val="none" w:sz="0" w:space="0" w:color="auto"/>
            <w:bottom w:val="none" w:sz="0" w:space="0" w:color="auto"/>
            <w:right w:val="none" w:sz="0" w:space="0" w:color="auto"/>
          </w:divBdr>
        </w:div>
        <w:div w:id="111168593">
          <w:marLeft w:val="480"/>
          <w:marRight w:val="0"/>
          <w:marTop w:val="0"/>
          <w:marBottom w:val="0"/>
          <w:divBdr>
            <w:top w:val="none" w:sz="0" w:space="0" w:color="auto"/>
            <w:left w:val="none" w:sz="0" w:space="0" w:color="auto"/>
            <w:bottom w:val="none" w:sz="0" w:space="0" w:color="auto"/>
            <w:right w:val="none" w:sz="0" w:space="0" w:color="auto"/>
          </w:divBdr>
        </w:div>
        <w:div w:id="1711494719">
          <w:marLeft w:val="480"/>
          <w:marRight w:val="0"/>
          <w:marTop w:val="0"/>
          <w:marBottom w:val="0"/>
          <w:divBdr>
            <w:top w:val="none" w:sz="0" w:space="0" w:color="auto"/>
            <w:left w:val="none" w:sz="0" w:space="0" w:color="auto"/>
            <w:bottom w:val="none" w:sz="0" w:space="0" w:color="auto"/>
            <w:right w:val="none" w:sz="0" w:space="0" w:color="auto"/>
          </w:divBdr>
        </w:div>
        <w:div w:id="1246500605">
          <w:marLeft w:val="480"/>
          <w:marRight w:val="0"/>
          <w:marTop w:val="0"/>
          <w:marBottom w:val="0"/>
          <w:divBdr>
            <w:top w:val="none" w:sz="0" w:space="0" w:color="auto"/>
            <w:left w:val="none" w:sz="0" w:space="0" w:color="auto"/>
            <w:bottom w:val="none" w:sz="0" w:space="0" w:color="auto"/>
            <w:right w:val="none" w:sz="0" w:space="0" w:color="auto"/>
          </w:divBdr>
        </w:div>
        <w:div w:id="51001853">
          <w:marLeft w:val="480"/>
          <w:marRight w:val="0"/>
          <w:marTop w:val="0"/>
          <w:marBottom w:val="0"/>
          <w:divBdr>
            <w:top w:val="none" w:sz="0" w:space="0" w:color="auto"/>
            <w:left w:val="none" w:sz="0" w:space="0" w:color="auto"/>
            <w:bottom w:val="none" w:sz="0" w:space="0" w:color="auto"/>
            <w:right w:val="none" w:sz="0" w:space="0" w:color="auto"/>
          </w:divBdr>
        </w:div>
        <w:div w:id="1033110627">
          <w:marLeft w:val="480"/>
          <w:marRight w:val="0"/>
          <w:marTop w:val="0"/>
          <w:marBottom w:val="0"/>
          <w:divBdr>
            <w:top w:val="none" w:sz="0" w:space="0" w:color="auto"/>
            <w:left w:val="none" w:sz="0" w:space="0" w:color="auto"/>
            <w:bottom w:val="none" w:sz="0" w:space="0" w:color="auto"/>
            <w:right w:val="none" w:sz="0" w:space="0" w:color="auto"/>
          </w:divBdr>
        </w:div>
        <w:div w:id="1514882875">
          <w:marLeft w:val="480"/>
          <w:marRight w:val="0"/>
          <w:marTop w:val="0"/>
          <w:marBottom w:val="0"/>
          <w:divBdr>
            <w:top w:val="none" w:sz="0" w:space="0" w:color="auto"/>
            <w:left w:val="none" w:sz="0" w:space="0" w:color="auto"/>
            <w:bottom w:val="none" w:sz="0" w:space="0" w:color="auto"/>
            <w:right w:val="none" w:sz="0" w:space="0" w:color="auto"/>
          </w:divBdr>
        </w:div>
        <w:div w:id="856848210">
          <w:marLeft w:val="480"/>
          <w:marRight w:val="0"/>
          <w:marTop w:val="0"/>
          <w:marBottom w:val="0"/>
          <w:divBdr>
            <w:top w:val="none" w:sz="0" w:space="0" w:color="auto"/>
            <w:left w:val="none" w:sz="0" w:space="0" w:color="auto"/>
            <w:bottom w:val="none" w:sz="0" w:space="0" w:color="auto"/>
            <w:right w:val="none" w:sz="0" w:space="0" w:color="auto"/>
          </w:divBdr>
        </w:div>
        <w:div w:id="729691224">
          <w:marLeft w:val="480"/>
          <w:marRight w:val="0"/>
          <w:marTop w:val="0"/>
          <w:marBottom w:val="0"/>
          <w:divBdr>
            <w:top w:val="none" w:sz="0" w:space="0" w:color="auto"/>
            <w:left w:val="none" w:sz="0" w:space="0" w:color="auto"/>
            <w:bottom w:val="none" w:sz="0" w:space="0" w:color="auto"/>
            <w:right w:val="none" w:sz="0" w:space="0" w:color="auto"/>
          </w:divBdr>
        </w:div>
        <w:div w:id="1024360447">
          <w:marLeft w:val="480"/>
          <w:marRight w:val="0"/>
          <w:marTop w:val="0"/>
          <w:marBottom w:val="0"/>
          <w:divBdr>
            <w:top w:val="none" w:sz="0" w:space="0" w:color="auto"/>
            <w:left w:val="none" w:sz="0" w:space="0" w:color="auto"/>
            <w:bottom w:val="none" w:sz="0" w:space="0" w:color="auto"/>
            <w:right w:val="none" w:sz="0" w:space="0" w:color="auto"/>
          </w:divBdr>
        </w:div>
        <w:div w:id="2065981599">
          <w:marLeft w:val="480"/>
          <w:marRight w:val="0"/>
          <w:marTop w:val="0"/>
          <w:marBottom w:val="0"/>
          <w:divBdr>
            <w:top w:val="none" w:sz="0" w:space="0" w:color="auto"/>
            <w:left w:val="none" w:sz="0" w:space="0" w:color="auto"/>
            <w:bottom w:val="none" w:sz="0" w:space="0" w:color="auto"/>
            <w:right w:val="none" w:sz="0" w:space="0" w:color="auto"/>
          </w:divBdr>
        </w:div>
        <w:div w:id="1590501672">
          <w:marLeft w:val="480"/>
          <w:marRight w:val="0"/>
          <w:marTop w:val="0"/>
          <w:marBottom w:val="0"/>
          <w:divBdr>
            <w:top w:val="none" w:sz="0" w:space="0" w:color="auto"/>
            <w:left w:val="none" w:sz="0" w:space="0" w:color="auto"/>
            <w:bottom w:val="none" w:sz="0" w:space="0" w:color="auto"/>
            <w:right w:val="none" w:sz="0" w:space="0" w:color="auto"/>
          </w:divBdr>
        </w:div>
        <w:div w:id="2095738740">
          <w:marLeft w:val="480"/>
          <w:marRight w:val="0"/>
          <w:marTop w:val="0"/>
          <w:marBottom w:val="0"/>
          <w:divBdr>
            <w:top w:val="none" w:sz="0" w:space="0" w:color="auto"/>
            <w:left w:val="none" w:sz="0" w:space="0" w:color="auto"/>
            <w:bottom w:val="none" w:sz="0" w:space="0" w:color="auto"/>
            <w:right w:val="none" w:sz="0" w:space="0" w:color="auto"/>
          </w:divBdr>
        </w:div>
        <w:div w:id="1593659558">
          <w:marLeft w:val="480"/>
          <w:marRight w:val="0"/>
          <w:marTop w:val="0"/>
          <w:marBottom w:val="0"/>
          <w:divBdr>
            <w:top w:val="none" w:sz="0" w:space="0" w:color="auto"/>
            <w:left w:val="none" w:sz="0" w:space="0" w:color="auto"/>
            <w:bottom w:val="none" w:sz="0" w:space="0" w:color="auto"/>
            <w:right w:val="none" w:sz="0" w:space="0" w:color="auto"/>
          </w:divBdr>
        </w:div>
        <w:div w:id="414013267">
          <w:marLeft w:val="480"/>
          <w:marRight w:val="0"/>
          <w:marTop w:val="0"/>
          <w:marBottom w:val="0"/>
          <w:divBdr>
            <w:top w:val="none" w:sz="0" w:space="0" w:color="auto"/>
            <w:left w:val="none" w:sz="0" w:space="0" w:color="auto"/>
            <w:bottom w:val="none" w:sz="0" w:space="0" w:color="auto"/>
            <w:right w:val="none" w:sz="0" w:space="0" w:color="auto"/>
          </w:divBdr>
        </w:div>
        <w:div w:id="988360741">
          <w:marLeft w:val="480"/>
          <w:marRight w:val="0"/>
          <w:marTop w:val="0"/>
          <w:marBottom w:val="0"/>
          <w:divBdr>
            <w:top w:val="none" w:sz="0" w:space="0" w:color="auto"/>
            <w:left w:val="none" w:sz="0" w:space="0" w:color="auto"/>
            <w:bottom w:val="none" w:sz="0" w:space="0" w:color="auto"/>
            <w:right w:val="none" w:sz="0" w:space="0" w:color="auto"/>
          </w:divBdr>
        </w:div>
      </w:divsChild>
    </w:div>
    <w:div w:id="2132092031">
      <w:bodyDiv w:val="1"/>
      <w:marLeft w:val="0"/>
      <w:marRight w:val="0"/>
      <w:marTop w:val="0"/>
      <w:marBottom w:val="0"/>
      <w:divBdr>
        <w:top w:val="none" w:sz="0" w:space="0" w:color="auto"/>
        <w:left w:val="none" w:sz="0" w:space="0" w:color="auto"/>
        <w:bottom w:val="none" w:sz="0" w:space="0" w:color="auto"/>
        <w:right w:val="none" w:sz="0" w:space="0" w:color="auto"/>
      </w:divBdr>
    </w:div>
    <w:div w:id="2135052994">
      <w:bodyDiv w:val="1"/>
      <w:marLeft w:val="0"/>
      <w:marRight w:val="0"/>
      <w:marTop w:val="0"/>
      <w:marBottom w:val="0"/>
      <w:divBdr>
        <w:top w:val="none" w:sz="0" w:space="0" w:color="auto"/>
        <w:left w:val="none" w:sz="0" w:space="0" w:color="auto"/>
        <w:bottom w:val="none" w:sz="0" w:space="0" w:color="auto"/>
        <w:right w:val="none" w:sz="0" w:space="0" w:color="auto"/>
      </w:divBdr>
    </w:div>
    <w:div w:id="2144076245">
      <w:bodyDiv w:val="1"/>
      <w:marLeft w:val="0"/>
      <w:marRight w:val="0"/>
      <w:marTop w:val="0"/>
      <w:marBottom w:val="0"/>
      <w:divBdr>
        <w:top w:val="none" w:sz="0" w:space="0" w:color="auto"/>
        <w:left w:val="none" w:sz="0" w:space="0" w:color="auto"/>
        <w:bottom w:val="none" w:sz="0" w:space="0" w:color="auto"/>
        <w:right w:val="none" w:sz="0" w:space="0" w:color="auto"/>
      </w:divBdr>
    </w:div>
    <w:div w:id="214539195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yperlink" Target="https://opendata-ajuntament.barcelona.cat/data/en/dataset?q=&amp;name=comissaries-policia" TargetMode="External"/><Relationship Id="rId39" Type="http://schemas.openxmlformats.org/officeDocument/2006/relationships/hyperlink" Target="https://opendata-ajuntament.barcelona.cat/data/en/dataset?q=&amp;name=cohesio-social" TargetMode="External"/><Relationship Id="rId21" Type="http://schemas.openxmlformats.org/officeDocument/2006/relationships/hyperlink" Target="https://opendata-ajuntament.barcelona.cat/data/en/dataset?q=&amp;name=estacions-bus" TargetMode="External"/><Relationship Id="rId34" Type="http://schemas.openxmlformats.org/officeDocument/2006/relationships/hyperlink" Target="https://opendata-ajuntament.barcelona.cat/data/en/dataset?q=&amp;name=est-demo-taxa-natalitat" TargetMode="External"/><Relationship Id="rId42" Type="http://schemas.openxmlformats.org/officeDocument/2006/relationships/hyperlink" Target="https://opendata-ajuntament.barcelona.cat/data/en/dataset?q=&amp;name=equipament-serveis-religiosos" TargetMode="External"/><Relationship Id="rId47" Type="http://schemas.openxmlformats.org/officeDocument/2006/relationships/image" Target="media/image12.png"/><Relationship Id="rId50" Type="http://schemas.openxmlformats.org/officeDocument/2006/relationships/hyperlink" Target="https://github.com/NielsUPF/Thesis-MIIS-The-Price-Impact-of-Sustainability-on-Housing-Prices-in-Barcelona/blob/main/Demonstrative%20Maps/Demonstrative_map_3_sample_including_observation_with_missing_energy_label_data.html" TargetMode="External"/><Relationship Id="rId55" Type="http://schemas.openxmlformats.org/officeDocument/2006/relationships/glossaryDocument" Target="glossary/document.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hyperlink" Target="https://opendata-ajuntament.barcelona.cat/data/en/dataset?q=&amp;name=equipament-educacio" TargetMode="External"/><Relationship Id="rId11" Type="http://schemas.openxmlformats.org/officeDocument/2006/relationships/image" Target="media/image3.png"/><Relationship Id="rId24" Type="http://schemas.openxmlformats.org/officeDocument/2006/relationships/hyperlink" Target="https://opendata-ajuntament.barcelona.cat/data/en/dataset?q=&amp;name=np-nasia-miradors" TargetMode="External"/><Relationship Id="rId32" Type="http://schemas.openxmlformats.org/officeDocument/2006/relationships/hyperlink" Target="https://opendata-ajuntament.barcelona.cat/data/en/dataset?q=&amp;name=est-demo-taxa-emigracio" TargetMode="External"/><Relationship Id="rId37" Type="http://schemas.openxmlformats.org/officeDocument/2006/relationships/hyperlink" Target="https://opendata-ajuntament.barcelona.cat/data/en/dataset?q=&amp;name=grans-centres-comercials" TargetMode="External"/><Relationship Id="rId40" Type="http://schemas.openxmlformats.org/officeDocument/2006/relationships/hyperlink" Target="https://opendata-ajuntament.barcelona.cat/data/en/dataset?q=&amp;name=culturailleure-cinemesteatresauditoris" TargetMode="External"/><Relationship Id="rId45" Type="http://schemas.openxmlformats.org/officeDocument/2006/relationships/hyperlink" Target="https://opendata-ajuntament.barcelona.cat/data/en/dataset?q=&amp;name=atles-renda-bruta-per-llar" TargetMode="External"/><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hyperlink" Target="https://opendata-ajuntament.barcelona.cat/data/en/dataset?q=&amp;name=est-demo-taxa-immigracio" TargetMode="External"/><Relationship Id="rId44" Type="http://schemas.openxmlformats.org/officeDocument/2006/relationships/hyperlink" Target="https://opendata-ajuntament.barcelona.cat/data/en/dataset?q=&amp;name=atles-renda-p80-p20-distribucio" TargetMode="External"/><Relationship Id="rId52" Type="http://schemas.openxmlformats.org/officeDocument/2006/relationships/hyperlink" Target="https://github.com/NielsUPF/Thesis-MIIS-The-Price-Impact-of-Sustainability-on-Housing-Prices-in-Barcelona/blob/main/Demonstrative%20Maps/Demonstrative_map_4_sample_including_observation_with_missing_energy_label_data.html"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hyperlink" Target="https://opendata-ajuntament.barcelona.cat/data/en/dataset?q=&amp;name=culturailleure-parcsjardins" TargetMode="External"/><Relationship Id="rId27" Type="http://schemas.openxmlformats.org/officeDocument/2006/relationships/hyperlink" Target="https://opendata-ajuntament.barcelona.cat/data/en/dataset?q=&amp;name=culturailleure-espaismusicacopes" TargetMode="External"/><Relationship Id="rId30" Type="http://schemas.openxmlformats.org/officeDocument/2006/relationships/hyperlink" Target="https://opendata-ajuntament.barcelona.cat/data/en/dataset?q=&amp;name=equipament-sanitat" TargetMode="External"/><Relationship Id="rId35" Type="http://schemas.openxmlformats.org/officeDocument/2006/relationships/hyperlink" Target="https://opendata-ajuntament.barcelona.cat/data/en/dataset?q=&amp;name=est-densitat" TargetMode="External"/><Relationship Id="rId43" Type="http://schemas.openxmlformats.org/officeDocument/2006/relationships/hyperlink" Target="https://opendata-ajuntament.barcelona.cat/data/en/dataset?q=&amp;name=punts-informacio-turistica" TargetMode="External"/><Relationship Id="rId48" Type="http://schemas.openxmlformats.org/officeDocument/2006/relationships/image" Target="media/image13.png"/><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15.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s://opendata-ajuntament.barcelona.cat/data/en/dataset?q=&amp;name=impacte-de-la-calor" TargetMode="External"/><Relationship Id="rId33" Type="http://schemas.openxmlformats.org/officeDocument/2006/relationships/hyperlink" Target="https://opendata-ajuntament.barcelona.cat/data/en/dataset?q=&amp;name=est-demo-taxa-mortalitat" TargetMode="External"/><Relationship Id="rId38" Type="http://schemas.openxmlformats.org/officeDocument/2006/relationships/hyperlink" Target="https://opendata-ajuntament.barcelona.cat/data/en/dataset?q=&amp;name=grans-establiments" TargetMode="External"/><Relationship Id="rId46" Type="http://schemas.openxmlformats.org/officeDocument/2006/relationships/hyperlink" Target="https://opendata-ajuntament.barcelona.cat/data/en/dataset?q=&amp;name=est-atur-pes" TargetMode="External"/><Relationship Id="rId20" Type="http://schemas.openxmlformats.org/officeDocument/2006/relationships/footer" Target="footer2.xml"/><Relationship Id="rId41" Type="http://schemas.openxmlformats.org/officeDocument/2006/relationships/hyperlink" Target="https://opendata-ajuntament.barcelona.cat/data/en/dataset?q=&amp;name=culturailleure-bibliotequesimuseus" TargetMode="External"/><Relationship Id="rId54"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hyperlink" Target="https://opendata-ajuntament.barcelona.cat/data/en/dataset?q=&amp;name=est-superficie" TargetMode="External"/><Relationship Id="rId28" Type="http://schemas.openxmlformats.org/officeDocument/2006/relationships/hyperlink" Target="https://opendata-ajuntament.barcelona.cat/data/en/dataset?q=&amp;name=equipament-restaurants" TargetMode="External"/><Relationship Id="rId36" Type="http://schemas.openxmlformats.org/officeDocument/2006/relationships/hyperlink" Target="https://opendata-ajuntament.barcelona.cat/data/en/dataset?q=&amp;name=galeries-comercials" TargetMode="External"/><Relationship Id="rId49" Type="http://schemas.openxmlformats.org/officeDocument/2006/relationships/image" Target="media/image14.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23CBF63A-218A-467C-9773-93A264482E61}"/>
      </w:docPartPr>
      <w:docPartBody>
        <w:p w:rsidR="00216D21" w:rsidRDefault="005302EE">
          <w:r w:rsidRPr="00DE2A15">
            <w:rPr>
              <w:rStyle w:val="PlaceholderText"/>
            </w:rPr>
            <w:t>Click or tap here to enter text.</w:t>
          </w:r>
        </w:p>
      </w:docPartBody>
    </w:docPart>
    <w:docPart>
      <w:docPartPr>
        <w:name w:val="54EA81D086A646619461B07CE6794AA1"/>
        <w:category>
          <w:name w:val="General"/>
          <w:gallery w:val="placeholder"/>
        </w:category>
        <w:types>
          <w:type w:val="bbPlcHdr"/>
        </w:types>
        <w:behaviors>
          <w:behavior w:val="content"/>
        </w:behaviors>
        <w:guid w:val="{E40D9034-C1F7-4F6E-B6A0-81CD270C67DF}"/>
      </w:docPartPr>
      <w:docPartBody>
        <w:p w:rsidR="00BB5406" w:rsidRDefault="00B21D3A" w:rsidP="00B21D3A">
          <w:pPr>
            <w:pStyle w:val="54EA81D086A646619461B07CE6794AA1"/>
          </w:pPr>
          <w:r w:rsidRPr="00DE2A15">
            <w:rPr>
              <w:rStyle w:val="PlaceholderText"/>
            </w:rPr>
            <w:t>Click or tap here to enter text.</w:t>
          </w:r>
        </w:p>
      </w:docPartBody>
    </w:docPart>
    <w:docPart>
      <w:docPartPr>
        <w:name w:val="121973183D84401CB899A5AE598BC091"/>
        <w:category>
          <w:name w:val="General"/>
          <w:gallery w:val="placeholder"/>
        </w:category>
        <w:types>
          <w:type w:val="bbPlcHdr"/>
        </w:types>
        <w:behaviors>
          <w:behavior w:val="content"/>
        </w:behaviors>
        <w:guid w:val="{4A218D74-1FCD-4619-9E22-A6038B0AA672}"/>
      </w:docPartPr>
      <w:docPartBody>
        <w:p w:rsidR="00DD6A95" w:rsidRDefault="008D1B73" w:rsidP="008D1B73">
          <w:pPr>
            <w:pStyle w:val="121973183D84401CB899A5AE598BC091"/>
          </w:pPr>
          <w:r w:rsidRPr="00DE2A15">
            <w:rPr>
              <w:rStyle w:val="PlaceholderText"/>
            </w:rPr>
            <w:t>Click or tap here to enter text.</w:t>
          </w:r>
        </w:p>
      </w:docPartBody>
    </w:docPart>
    <w:docPart>
      <w:docPartPr>
        <w:name w:val="650D677DC6574FC18AB680D26C2A257B"/>
        <w:category>
          <w:name w:val="General"/>
          <w:gallery w:val="placeholder"/>
        </w:category>
        <w:types>
          <w:type w:val="bbPlcHdr"/>
        </w:types>
        <w:behaviors>
          <w:behavior w:val="content"/>
        </w:behaviors>
        <w:guid w:val="{C0F85B6B-5330-40A1-9BF5-1B71FF0F558B}"/>
      </w:docPartPr>
      <w:docPartBody>
        <w:p w:rsidR="00DD6A95" w:rsidRDefault="008D1B73" w:rsidP="008D1B73">
          <w:pPr>
            <w:pStyle w:val="650D677DC6574FC18AB680D26C2A257B"/>
          </w:pPr>
          <w:r w:rsidRPr="00DE2A15">
            <w:rPr>
              <w:rStyle w:val="PlaceholderText"/>
            </w:rPr>
            <w:t>Click or tap here to enter text.</w:t>
          </w:r>
        </w:p>
      </w:docPartBody>
    </w:docPart>
    <w:docPart>
      <w:docPartPr>
        <w:name w:val="ED01C639DB9F42A1BADB6C9F3A9A8357"/>
        <w:category>
          <w:name w:val="General"/>
          <w:gallery w:val="placeholder"/>
        </w:category>
        <w:types>
          <w:type w:val="bbPlcHdr"/>
        </w:types>
        <w:behaviors>
          <w:behavior w:val="content"/>
        </w:behaviors>
        <w:guid w:val="{BBD0290A-0387-4154-9DDA-55A489AFEFBB}"/>
      </w:docPartPr>
      <w:docPartBody>
        <w:p w:rsidR="00DD6A95" w:rsidRDefault="008D1B73" w:rsidP="008D1B73">
          <w:pPr>
            <w:pStyle w:val="ED01C639DB9F42A1BADB6C9F3A9A8357"/>
          </w:pPr>
          <w:r w:rsidRPr="00DE2A15">
            <w:rPr>
              <w:rStyle w:val="PlaceholderText"/>
            </w:rPr>
            <w:t>Click or tap here to enter text.</w:t>
          </w:r>
        </w:p>
      </w:docPartBody>
    </w:docPart>
    <w:docPart>
      <w:docPartPr>
        <w:name w:val="9CD5A91EFC074F9AB21207CF9504DDA2"/>
        <w:category>
          <w:name w:val="General"/>
          <w:gallery w:val="placeholder"/>
        </w:category>
        <w:types>
          <w:type w:val="bbPlcHdr"/>
        </w:types>
        <w:behaviors>
          <w:behavior w:val="content"/>
        </w:behaviors>
        <w:guid w:val="{C4CBBCB8-FF00-45CD-89CF-BD62164F7043}"/>
      </w:docPartPr>
      <w:docPartBody>
        <w:p w:rsidR="00A51E70" w:rsidRDefault="00CC4239" w:rsidP="00CC4239">
          <w:pPr>
            <w:pStyle w:val="9CD5A91EFC074F9AB21207CF9504DDA2"/>
          </w:pPr>
          <w:r w:rsidRPr="00DE2A15">
            <w:rPr>
              <w:rStyle w:val="PlaceholderText"/>
            </w:rPr>
            <w:t>Click or tap here to enter text.</w:t>
          </w:r>
        </w:p>
      </w:docPartBody>
    </w:docPart>
    <w:docPart>
      <w:docPartPr>
        <w:name w:val="4E9DE82C58724F70A5429B60E03EA543"/>
        <w:category>
          <w:name w:val="General"/>
          <w:gallery w:val="placeholder"/>
        </w:category>
        <w:types>
          <w:type w:val="bbPlcHdr"/>
        </w:types>
        <w:behaviors>
          <w:behavior w:val="content"/>
        </w:behaviors>
        <w:guid w:val="{C1505107-35D5-4EF7-BD56-3045D47385C9}"/>
      </w:docPartPr>
      <w:docPartBody>
        <w:p w:rsidR="00A51E70" w:rsidRDefault="00CC4239" w:rsidP="00CC4239">
          <w:pPr>
            <w:pStyle w:val="4E9DE82C58724F70A5429B60E03EA543"/>
          </w:pPr>
          <w:r w:rsidRPr="001371EA">
            <w:rPr>
              <w:rStyle w:val="PlaceholderText"/>
            </w:rPr>
            <w:t>Click or tap here to enter text.</w:t>
          </w:r>
        </w:p>
      </w:docPartBody>
    </w:docPart>
    <w:docPart>
      <w:docPartPr>
        <w:name w:val="BDC876E7FEC646169F1AFB4E804E0136"/>
        <w:category>
          <w:name w:val="General"/>
          <w:gallery w:val="placeholder"/>
        </w:category>
        <w:types>
          <w:type w:val="bbPlcHdr"/>
        </w:types>
        <w:behaviors>
          <w:behavior w:val="content"/>
        </w:behaviors>
        <w:guid w:val="{7C75C6CF-0C04-4CD5-9113-3C06011425A4}"/>
      </w:docPartPr>
      <w:docPartBody>
        <w:p w:rsidR="00A51E70" w:rsidRDefault="00CC4239" w:rsidP="00CC4239">
          <w:pPr>
            <w:pStyle w:val="BDC876E7FEC646169F1AFB4E804E0136"/>
          </w:pPr>
          <w:r w:rsidRPr="001371EA">
            <w:rPr>
              <w:rStyle w:val="PlaceholderText"/>
            </w:rPr>
            <w:t>Click or tap here to enter text.</w:t>
          </w:r>
        </w:p>
      </w:docPartBody>
    </w:docPart>
    <w:docPart>
      <w:docPartPr>
        <w:name w:val="E4EF983DBDEB49FBB81959D73056D51A"/>
        <w:category>
          <w:name w:val="General"/>
          <w:gallery w:val="placeholder"/>
        </w:category>
        <w:types>
          <w:type w:val="bbPlcHdr"/>
        </w:types>
        <w:behaviors>
          <w:behavior w:val="content"/>
        </w:behaviors>
        <w:guid w:val="{99C42A8A-B596-44FB-B086-6C352B118438}"/>
      </w:docPartPr>
      <w:docPartBody>
        <w:p w:rsidR="00A51E70" w:rsidRDefault="00CC4239" w:rsidP="00CC4239">
          <w:pPr>
            <w:pStyle w:val="E4EF983DBDEB49FBB81959D73056D51A"/>
          </w:pPr>
          <w:r w:rsidRPr="001371EA">
            <w:rPr>
              <w:rStyle w:val="PlaceholderText"/>
            </w:rPr>
            <w:t>Click or tap here to enter text.</w:t>
          </w:r>
        </w:p>
      </w:docPartBody>
    </w:docPart>
    <w:docPart>
      <w:docPartPr>
        <w:name w:val="A180D986C0634BF6860906B133D30418"/>
        <w:category>
          <w:name w:val="General"/>
          <w:gallery w:val="placeholder"/>
        </w:category>
        <w:types>
          <w:type w:val="bbPlcHdr"/>
        </w:types>
        <w:behaviors>
          <w:behavior w:val="content"/>
        </w:behaviors>
        <w:guid w:val="{574F3028-EA7B-4E8B-AB96-2C3758F86381}"/>
      </w:docPartPr>
      <w:docPartBody>
        <w:p w:rsidR="00A51E70" w:rsidRDefault="00CC4239" w:rsidP="00CC4239">
          <w:pPr>
            <w:pStyle w:val="A180D986C0634BF6860906B133D30418"/>
          </w:pPr>
          <w:r w:rsidRPr="001371EA">
            <w:rPr>
              <w:rStyle w:val="PlaceholderText"/>
            </w:rPr>
            <w:t>Click or tap here to enter text.</w:t>
          </w:r>
        </w:p>
      </w:docPartBody>
    </w:docPart>
    <w:docPart>
      <w:docPartPr>
        <w:name w:val="F2ACD3C3CE394DF58A38AF8E9D2BF3C0"/>
        <w:category>
          <w:name w:val="General"/>
          <w:gallery w:val="placeholder"/>
        </w:category>
        <w:types>
          <w:type w:val="bbPlcHdr"/>
        </w:types>
        <w:behaviors>
          <w:behavior w:val="content"/>
        </w:behaviors>
        <w:guid w:val="{9BB8E7CB-C2FE-4660-B5CC-59EB6DF3E565}"/>
      </w:docPartPr>
      <w:docPartBody>
        <w:p w:rsidR="00A51E70" w:rsidRDefault="00CC4239" w:rsidP="00CC4239">
          <w:pPr>
            <w:pStyle w:val="F2ACD3C3CE394DF58A38AF8E9D2BF3C0"/>
          </w:pPr>
          <w:r w:rsidRPr="001371EA">
            <w:rPr>
              <w:rStyle w:val="PlaceholderText"/>
            </w:rPr>
            <w:t>Click or tap here to enter text.</w:t>
          </w:r>
        </w:p>
      </w:docPartBody>
    </w:docPart>
    <w:docPart>
      <w:docPartPr>
        <w:name w:val="D84C608FB42C4642B8CD79395AB2C1C2"/>
        <w:category>
          <w:name w:val="General"/>
          <w:gallery w:val="placeholder"/>
        </w:category>
        <w:types>
          <w:type w:val="bbPlcHdr"/>
        </w:types>
        <w:behaviors>
          <w:behavior w:val="content"/>
        </w:behaviors>
        <w:guid w:val="{F389213A-C71D-4250-BCAA-545235586B98}"/>
      </w:docPartPr>
      <w:docPartBody>
        <w:p w:rsidR="00A51E70" w:rsidRDefault="00CC4239" w:rsidP="00CC4239">
          <w:pPr>
            <w:pStyle w:val="D84C608FB42C4642B8CD79395AB2C1C2"/>
          </w:pPr>
          <w:r w:rsidRPr="00DE2A15">
            <w:rPr>
              <w:rStyle w:val="PlaceholderText"/>
            </w:rPr>
            <w:t>Click or tap here to enter text.</w:t>
          </w:r>
        </w:p>
      </w:docPartBody>
    </w:docPart>
    <w:docPart>
      <w:docPartPr>
        <w:name w:val="70D98E705ADB4A8BB7F10C42CD2BFB27"/>
        <w:category>
          <w:name w:val="General"/>
          <w:gallery w:val="placeholder"/>
        </w:category>
        <w:types>
          <w:type w:val="bbPlcHdr"/>
        </w:types>
        <w:behaviors>
          <w:behavior w:val="content"/>
        </w:behaviors>
        <w:guid w:val="{22D9A088-CF20-4009-812F-F3009A9C1983}"/>
      </w:docPartPr>
      <w:docPartBody>
        <w:p w:rsidR="00A51E70" w:rsidRDefault="00CC4239" w:rsidP="00CC4239">
          <w:pPr>
            <w:pStyle w:val="70D98E705ADB4A8BB7F10C42CD2BFB27"/>
          </w:pPr>
          <w:r w:rsidRPr="00DE2A15">
            <w:rPr>
              <w:rStyle w:val="PlaceholderText"/>
            </w:rPr>
            <w:t>Click or tap here to enter text.</w:t>
          </w:r>
        </w:p>
      </w:docPartBody>
    </w:docPart>
    <w:docPart>
      <w:docPartPr>
        <w:name w:val="80465A9D68B8494D8FBA0DC10F48BD3F"/>
        <w:category>
          <w:name w:val="General"/>
          <w:gallery w:val="placeholder"/>
        </w:category>
        <w:types>
          <w:type w:val="bbPlcHdr"/>
        </w:types>
        <w:behaviors>
          <w:behavior w:val="content"/>
        </w:behaviors>
        <w:guid w:val="{25E0B3FB-6AEC-4E58-8F51-E617B67D3D11}"/>
      </w:docPartPr>
      <w:docPartBody>
        <w:p w:rsidR="00A51E70" w:rsidRDefault="00CC4239" w:rsidP="00CC4239">
          <w:pPr>
            <w:pStyle w:val="80465A9D68B8494D8FBA0DC10F48BD3F"/>
          </w:pPr>
          <w:r w:rsidRPr="00DE2A15">
            <w:rPr>
              <w:rStyle w:val="PlaceholderText"/>
            </w:rPr>
            <w:t>Click or tap here to enter text.</w:t>
          </w:r>
        </w:p>
      </w:docPartBody>
    </w:docPart>
    <w:docPart>
      <w:docPartPr>
        <w:name w:val="D18A7B7CB209466CB5648CF265ADA0CD"/>
        <w:category>
          <w:name w:val="General"/>
          <w:gallery w:val="placeholder"/>
        </w:category>
        <w:types>
          <w:type w:val="bbPlcHdr"/>
        </w:types>
        <w:behaviors>
          <w:behavior w:val="content"/>
        </w:behaviors>
        <w:guid w:val="{5F58B778-D28C-42E9-BB73-93A9B0062A66}"/>
      </w:docPartPr>
      <w:docPartBody>
        <w:p w:rsidR="00A51E70" w:rsidRDefault="00CC4239" w:rsidP="00CC4239">
          <w:pPr>
            <w:pStyle w:val="D18A7B7CB209466CB5648CF265ADA0CD"/>
          </w:pPr>
          <w:r w:rsidRPr="001371EA">
            <w:rPr>
              <w:rStyle w:val="PlaceholderText"/>
            </w:rPr>
            <w:t>Click or tap here to enter text.</w:t>
          </w:r>
        </w:p>
      </w:docPartBody>
    </w:docPart>
    <w:docPart>
      <w:docPartPr>
        <w:name w:val="BB8FDE354DBB47A5818C2F10EB3C2FAB"/>
        <w:category>
          <w:name w:val="General"/>
          <w:gallery w:val="placeholder"/>
        </w:category>
        <w:types>
          <w:type w:val="bbPlcHdr"/>
        </w:types>
        <w:behaviors>
          <w:behavior w:val="content"/>
        </w:behaviors>
        <w:guid w:val="{F32D704A-FC6B-446F-ADCD-330FEA8B2CDC}"/>
      </w:docPartPr>
      <w:docPartBody>
        <w:p w:rsidR="00F3493F" w:rsidRDefault="00177FBC" w:rsidP="00177FBC">
          <w:pPr>
            <w:pStyle w:val="BB8FDE354DBB47A5818C2F10EB3C2FAB"/>
          </w:pPr>
          <w:r w:rsidRPr="00DE2A15">
            <w:rPr>
              <w:rStyle w:val="PlaceholderText"/>
            </w:rPr>
            <w:t>Click or tap here to enter text.</w:t>
          </w:r>
        </w:p>
      </w:docPartBody>
    </w:docPart>
    <w:docPart>
      <w:docPartPr>
        <w:name w:val="531A5D29B7D6410DB05E768C9E30DB49"/>
        <w:category>
          <w:name w:val="General"/>
          <w:gallery w:val="placeholder"/>
        </w:category>
        <w:types>
          <w:type w:val="bbPlcHdr"/>
        </w:types>
        <w:behaviors>
          <w:behavior w:val="content"/>
        </w:behaviors>
        <w:guid w:val="{247DA5E0-7888-4250-BEEE-BBE7EE1AFB3B}"/>
      </w:docPartPr>
      <w:docPartBody>
        <w:p w:rsidR="00F3493F" w:rsidRDefault="00177FBC" w:rsidP="00177FBC">
          <w:pPr>
            <w:pStyle w:val="531A5D29B7D6410DB05E768C9E30DB49"/>
          </w:pPr>
          <w:r w:rsidRPr="00DE2A15">
            <w:rPr>
              <w:rStyle w:val="PlaceholderText"/>
            </w:rPr>
            <w:t>Click or tap here to enter text.</w:t>
          </w:r>
        </w:p>
      </w:docPartBody>
    </w:docPart>
    <w:docPart>
      <w:docPartPr>
        <w:name w:val="9A8A3D66CFDC4172A98BA336B38FC7D6"/>
        <w:category>
          <w:name w:val="General"/>
          <w:gallery w:val="placeholder"/>
        </w:category>
        <w:types>
          <w:type w:val="bbPlcHdr"/>
        </w:types>
        <w:behaviors>
          <w:behavior w:val="content"/>
        </w:behaviors>
        <w:guid w:val="{5A9B151D-4289-4670-AB3C-96C162D8A364}"/>
      </w:docPartPr>
      <w:docPartBody>
        <w:p w:rsidR="00F3493F" w:rsidRDefault="00177FBC" w:rsidP="00177FBC">
          <w:pPr>
            <w:pStyle w:val="9A8A3D66CFDC4172A98BA336B38FC7D6"/>
          </w:pPr>
          <w:r w:rsidRPr="00DE2A15">
            <w:rPr>
              <w:rStyle w:val="PlaceholderText"/>
            </w:rPr>
            <w:t>Click or tap here to enter text.</w:t>
          </w:r>
        </w:p>
      </w:docPartBody>
    </w:docPart>
    <w:docPart>
      <w:docPartPr>
        <w:name w:val="B6469C7CF6054122B75DA9B936B47171"/>
        <w:category>
          <w:name w:val="General"/>
          <w:gallery w:val="placeholder"/>
        </w:category>
        <w:types>
          <w:type w:val="bbPlcHdr"/>
        </w:types>
        <w:behaviors>
          <w:behavior w:val="content"/>
        </w:behaviors>
        <w:guid w:val="{91ECCA07-3609-4082-8635-526269EC5017}"/>
      </w:docPartPr>
      <w:docPartBody>
        <w:p w:rsidR="00F3493F" w:rsidRDefault="00177FBC" w:rsidP="00177FBC">
          <w:pPr>
            <w:pStyle w:val="B6469C7CF6054122B75DA9B936B47171"/>
          </w:pPr>
          <w:r w:rsidRPr="00DE2A15">
            <w:rPr>
              <w:rStyle w:val="PlaceholderText"/>
            </w:rPr>
            <w:t>Click or tap here to enter text.</w:t>
          </w:r>
        </w:p>
      </w:docPartBody>
    </w:docPart>
    <w:docPart>
      <w:docPartPr>
        <w:name w:val="33DC93751C214D7EB4E4F2A3E3E1822B"/>
        <w:category>
          <w:name w:val="General"/>
          <w:gallery w:val="placeholder"/>
        </w:category>
        <w:types>
          <w:type w:val="bbPlcHdr"/>
        </w:types>
        <w:behaviors>
          <w:behavior w:val="content"/>
        </w:behaviors>
        <w:guid w:val="{78D7BAAF-1EFE-413C-912F-1051C85774DE}"/>
      </w:docPartPr>
      <w:docPartBody>
        <w:p w:rsidR="00F3493F" w:rsidRDefault="00177FBC" w:rsidP="00177FBC">
          <w:pPr>
            <w:pStyle w:val="33DC93751C214D7EB4E4F2A3E3E1822B"/>
          </w:pPr>
          <w:r w:rsidRPr="001371EA">
            <w:rPr>
              <w:rStyle w:val="PlaceholderText"/>
            </w:rPr>
            <w:t>Click or tap here to enter text.</w:t>
          </w:r>
        </w:p>
      </w:docPartBody>
    </w:docPart>
    <w:docPart>
      <w:docPartPr>
        <w:name w:val="9F8A70CDF70F423BA5CD107430521A38"/>
        <w:category>
          <w:name w:val="General"/>
          <w:gallery w:val="placeholder"/>
        </w:category>
        <w:types>
          <w:type w:val="bbPlcHdr"/>
        </w:types>
        <w:behaviors>
          <w:behavior w:val="content"/>
        </w:behaviors>
        <w:guid w:val="{C8FA791B-1159-4D4A-8E1F-9463FC74F79E}"/>
      </w:docPartPr>
      <w:docPartBody>
        <w:p w:rsidR="00F3493F" w:rsidRDefault="00177FBC" w:rsidP="00177FBC">
          <w:pPr>
            <w:pStyle w:val="9F8A70CDF70F423BA5CD107430521A38"/>
          </w:pPr>
          <w:r w:rsidRPr="00DE2A15">
            <w:rPr>
              <w:rStyle w:val="PlaceholderText"/>
            </w:rPr>
            <w:t>Click or tap here to enter text.</w:t>
          </w:r>
        </w:p>
      </w:docPartBody>
    </w:docPart>
    <w:docPart>
      <w:docPartPr>
        <w:name w:val="462677BE116C4CF1BB3C781E205E4B79"/>
        <w:category>
          <w:name w:val="General"/>
          <w:gallery w:val="placeholder"/>
        </w:category>
        <w:types>
          <w:type w:val="bbPlcHdr"/>
        </w:types>
        <w:behaviors>
          <w:behavior w:val="content"/>
        </w:behaviors>
        <w:guid w:val="{86658AAF-6137-4627-B6E5-4BF29572BA0C}"/>
      </w:docPartPr>
      <w:docPartBody>
        <w:p w:rsidR="00F3493F" w:rsidRDefault="00177FBC" w:rsidP="00177FBC">
          <w:pPr>
            <w:pStyle w:val="462677BE116C4CF1BB3C781E205E4B79"/>
          </w:pPr>
          <w:r w:rsidRPr="00DE2A15">
            <w:rPr>
              <w:rStyle w:val="PlaceholderText"/>
            </w:rPr>
            <w:t>Click or tap here to enter text.</w:t>
          </w:r>
        </w:p>
      </w:docPartBody>
    </w:docPart>
    <w:docPart>
      <w:docPartPr>
        <w:name w:val="8D187B98B3494BF08A005413A5EF24B0"/>
        <w:category>
          <w:name w:val="General"/>
          <w:gallery w:val="placeholder"/>
        </w:category>
        <w:types>
          <w:type w:val="bbPlcHdr"/>
        </w:types>
        <w:behaviors>
          <w:behavior w:val="content"/>
        </w:behaviors>
        <w:guid w:val="{2716870F-7303-4745-8238-46E552CCC1F5}"/>
      </w:docPartPr>
      <w:docPartBody>
        <w:p w:rsidR="00F3493F" w:rsidRDefault="00177FBC" w:rsidP="00177FBC">
          <w:pPr>
            <w:pStyle w:val="8D187B98B3494BF08A005413A5EF24B0"/>
          </w:pPr>
          <w:r w:rsidRPr="00DE2A15">
            <w:rPr>
              <w:rStyle w:val="PlaceholderText"/>
            </w:rPr>
            <w:t>Click or tap here to enter text.</w:t>
          </w:r>
        </w:p>
      </w:docPartBody>
    </w:docPart>
    <w:docPart>
      <w:docPartPr>
        <w:name w:val="5CFEB117CD9747FCA8515F3D29A80FAC"/>
        <w:category>
          <w:name w:val="General"/>
          <w:gallery w:val="placeholder"/>
        </w:category>
        <w:types>
          <w:type w:val="bbPlcHdr"/>
        </w:types>
        <w:behaviors>
          <w:behavior w:val="content"/>
        </w:behaviors>
        <w:guid w:val="{1E415AD0-697E-4063-B1A3-F0480B9EB2A2}"/>
      </w:docPartPr>
      <w:docPartBody>
        <w:p w:rsidR="00F3493F" w:rsidRDefault="00177FBC" w:rsidP="00177FBC">
          <w:pPr>
            <w:pStyle w:val="5CFEB117CD9747FCA8515F3D29A80FAC"/>
          </w:pPr>
          <w:r w:rsidRPr="00DE2A15">
            <w:rPr>
              <w:rStyle w:val="PlaceholderText"/>
            </w:rPr>
            <w:t>Click or tap here to enter text.</w:t>
          </w:r>
        </w:p>
      </w:docPartBody>
    </w:docPart>
    <w:docPart>
      <w:docPartPr>
        <w:name w:val="0714920F74914115A86CE26053A11D88"/>
        <w:category>
          <w:name w:val="General"/>
          <w:gallery w:val="placeholder"/>
        </w:category>
        <w:types>
          <w:type w:val="bbPlcHdr"/>
        </w:types>
        <w:behaviors>
          <w:behavior w:val="content"/>
        </w:behaviors>
        <w:guid w:val="{5CFDD725-972E-4516-8CE4-954EEF9F39B7}"/>
      </w:docPartPr>
      <w:docPartBody>
        <w:p w:rsidR="00F3493F" w:rsidRDefault="00177FBC" w:rsidP="00177FBC">
          <w:pPr>
            <w:pStyle w:val="0714920F74914115A86CE26053A11D88"/>
          </w:pPr>
          <w:r w:rsidRPr="00DE2A15">
            <w:rPr>
              <w:rStyle w:val="PlaceholderText"/>
            </w:rPr>
            <w:t>Click or tap here to enter text.</w:t>
          </w:r>
        </w:p>
      </w:docPartBody>
    </w:docPart>
    <w:docPart>
      <w:docPartPr>
        <w:name w:val="758077B987484AEEA0325E56700356CC"/>
        <w:category>
          <w:name w:val="General"/>
          <w:gallery w:val="placeholder"/>
        </w:category>
        <w:types>
          <w:type w:val="bbPlcHdr"/>
        </w:types>
        <w:behaviors>
          <w:behavior w:val="content"/>
        </w:behaviors>
        <w:guid w:val="{2527C528-0E15-43F6-B8E4-6444210A7B95}"/>
      </w:docPartPr>
      <w:docPartBody>
        <w:p w:rsidR="00F3493F" w:rsidRDefault="00177FBC" w:rsidP="00177FBC">
          <w:pPr>
            <w:pStyle w:val="758077B987484AEEA0325E56700356CC"/>
          </w:pPr>
          <w:r w:rsidRPr="00DE2A15">
            <w:rPr>
              <w:rStyle w:val="PlaceholderText"/>
            </w:rPr>
            <w:t>Click or tap here to enter text.</w:t>
          </w:r>
        </w:p>
      </w:docPartBody>
    </w:docPart>
    <w:docPart>
      <w:docPartPr>
        <w:name w:val="891854D4A7BE412E86BE8C6D85935E4D"/>
        <w:category>
          <w:name w:val="General"/>
          <w:gallery w:val="placeholder"/>
        </w:category>
        <w:types>
          <w:type w:val="bbPlcHdr"/>
        </w:types>
        <w:behaviors>
          <w:behavior w:val="content"/>
        </w:behaviors>
        <w:guid w:val="{FCA5F56E-D047-4774-A7CC-1E29EFB34B4C}"/>
      </w:docPartPr>
      <w:docPartBody>
        <w:p w:rsidR="00F3493F" w:rsidRDefault="00177FBC" w:rsidP="00177FBC">
          <w:pPr>
            <w:pStyle w:val="891854D4A7BE412E86BE8C6D85935E4D"/>
          </w:pPr>
          <w:r w:rsidRPr="00DE2A15">
            <w:rPr>
              <w:rStyle w:val="PlaceholderText"/>
            </w:rPr>
            <w:t>Click or tap here to enter text.</w:t>
          </w:r>
        </w:p>
      </w:docPartBody>
    </w:docPart>
    <w:docPart>
      <w:docPartPr>
        <w:name w:val="9847E415D3F940EE9BCD0AFB8BFBA43B"/>
        <w:category>
          <w:name w:val="General"/>
          <w:gallery w:val="placeholder"/>
        </w:category>
        <w:types>
          <w:type w:val="bbPlcHdr"/>
        </w:types>
        <w:behaviors>
          <w:behavior w:val="content"/>
        </w:behaviors>
        <w:guid w:val="{EAE55270-4276-4EAF-AFBD-BA73CF24A6DC}"/>
      </w:docPartPr>
      <w:docPartBody>
        <w:p w:rsidR="00F3493F" w:rsidRDefault="00177FBC" w:rsidP="00177FBC">
          <w:pPr>
            <w:pStyle w:val="9847E415D3F940EE9BCD0AFB8BFBA43B"/>
          </w:pPr>
          <w:r w:rsidRPr="00DE2A15">
            <w:rPr>
              <w:rStyle w:val="PlaceholderText"/>
            </w:rPr>
            <w:t>Click or tap here to enter text.</w:t>
          </w:r>
        </w:p>
      </w:docPartBody>
    </w:docPart>
    <w:docPart>
      <w:docPartPr>
        <w:name w:val="8D06C1E07465483788B9E07EE28F0EE8"/>
        <w:category>
          <w:name w:val="General"/>
          <w:gallery w:val="placeholder"/>
        </w:category>
        <w:types>
          <w:type w:val="bbPlcHdr"/>
        </w:types>
        <w:behaviors>
          <w:behavior w:val="content"/>
        </w:behaviors>
        <w:guid w:val="{9791DAF0-2F5D-46A4-8D94-E2E92C892C8D}"/>
      </w:docPartPr>
      <w:docPartBody>
        <w:p w:rsidR="00F3493F" w:rsidRDefault="00177FBC" w:rsidP="00177FBC">
          <w:pPr>
            <w:pStyle w:val="8D06C1E07465483788B9E07EE28F0EE8"/>
          </w:pPr>
          <w:r w:rsidRPr="00DE2A15">
            <w:rPr>
              <w:rStyle w:val="PlaceholderText"/>
            </w:rPr>
            <w:t>Click or tap here to enter text.</w:t>
          </w:r>
        </w:p>
      </w:docPartBody>
    </w:docPart>
    <w:docPart>
      <w:docPartPr>
        <w:name w:val="5096F7CD8DF0438E87833DF966B55FFB"/>
        <w:category>
          <w:name w:val="General"/>
          <w:gallery w:val="placeholder"/>
        </w:category>
        <w:types>
          <w:type w:val="bbPlcHdr"/>
        </w:types>
        <w:behaviors>
          <w:behavior w:val="content"/>
        </w:behaviors>
        <w:guid w:val="{9D5C6C4C-3C1F-4238-BFDA-716312BBCDBB}"/>
      </w:docPartPr>
      <w:docPartBody>
        <w:p w:rsidR="00F3493F" w:rsidRDefault="00177FBC" w:rsidP="00177FBC">
          <w:pPr>
            <w:pStyle w:val="5096F7CD8DF0438E87833DF966B55FFB"/>
          </w:pPr>
          <w:r w:rsidRPr="00DE2A15">
            <w:rPr>
              <w:rStyle w:val="PlaceholderText"/>
            </w:rPr>
            <w:t>Click or tap here to enter text.</w:t>
          </w:r>
        </w:p>
      </w:docPartBody>
    </w:docPart>
    <w:docPart>
      <w:docPartPr>
        <w:name w:val="CDB168F92DEB4AE18AB067C6D8A032AD"/>
        <w:category>
          <w:name w:val="General"/>
          <w:gallery w:val="placeholder"/>
        </w:category>
        <w:types>
          <w:type w:val="bbPlcHdr"/>
        </w:types>
        <w:behaviors>
          <w:behavior w:val="content"/>
        </w:behaviors>
        <w:guid w:val="{225AAED6-98D5-4C75-AA13-108728E93912}"/>
      </w:docPartPr>
      <w:docPartBody>
        <w:p w:rsidR="00F3493F" w:rsidRDefault="00177FBC" w:rsidP="00177FBC">
          <w:pPr>
            <w:pStyle w:val="CDB168F92DEB4AE18AB067C6D8A032AD"/>
          </w:pPr>
          <w:r w:rsidRPr="00DE2A15">
            <w:rPr>
              <w:rStyle w:val="PlaceholderText"/>
            </w:rPr>
            <w:t>Click or tap here to enter text.</w:t>
          </w:r>
        </w:p>
      </w:docPartBody>
    </w:docPart>
    <w:docPart>
      <w:docPartPr>
        <w:name w:val="A01095E0572B49C0BFE4F3CEA6D592C2"/>
        <w:category>
          <w:name w:val="General"/>
          <w:gallery w:val="placeholder"/>
        </w:category>
        <w:types>
          <w:type w:val="bbPlcHdr"/>
        </w:types>
        <w:behaviors>
          <w:behavior w:val="content"/>
        </w:behaviors>
        <w:guid w:val="{737D6F9F-1672-445A-B955-076CDF68C7B8}"/>
      </w:docPartPr>
      <w:docPartBody>
        <w:p w:rsidR="00F3493F" w:rsidRDefault="00177FBC" w:rsidP="00177FBC">
          <w:pPr>
            <w:pStyle w:val="A01095E0572B49C0BFE4F3CEA6D592C2"/>
          </w:pPr>
          <w:r w:rsidRPr="00DE2A15">
            <w:rPr>
              <w:rStyle w:val="PlaceholderText"/>
            </w:rPr>
            <w:t>Click or tap here to enter text.</w:t>
          </w:r>
        </w:p>
      </w:docPartBody>
    </w:docPart>
    <w:docPart>
      <w:docPartPr>
        <w:name w:val="114D20ED76B143BE834B389FA39BE3AE"/>
        <w:category>
          <w:name w:val="General"/>
          <w:gallery w:val="placeholder"/>
        </w:category>
        <w:types>
          <w:type w:val="bbPlcHdr"/>
        </w:types>
        <w:behaviors>
          <w:behavior w:val="content"/>
        </w:behaviors>
        <w:guid w:val="{D9CDF990-CEAE-4CEB-B380-C077A6CE881F}"/>
      </w:docPartPr>
      <w:docPartBody>
        <w:p w:rsidR="00F3493F" w:rsidRDefault="00177FBC" w:rsidP="00177FBC">
          <w:pPr>
            <w:pStyle w:val="114D20ED76B143BE834B389FA39BE3AE"/>
          </w:pPr>
          <w:r w:rsidRPr="00DE2A15">
            <w:rPr>
              <w:rStyle w:val="PlaceholderText"/>
            </w:rPr>
            <w:t>Click or tap here to enter text.</w:t>
          </w:r>
        </w:p>
      </w:docPartBody>
    </w:docPart>
    <w:docPart>
      <w:docPartPr>
        <w:name w:val="6BB4C6E9EDD74562B0D89C6386C256A1"/>
        <w:category>
          <w:name w:val="General"/>
          <w:gallery w:val="placeholder"/>
        </w:category>
        <w:types>
          <w:type w:val="bbPlcHdr"/>
        </w:types>
        <w:behaviors>
          <w:behavior w:val="content"/>
        </w:behaviors>
        <w:guid w:val="{604CE5E9-5B9D-44D6-8B40-7C35A6D4E0E3}"/>
      </w:docPartPr>
      <w:docPartBody>
        <w:p w:rsidR="00F3493F" w:rsidRDefault="00177FBC" w:rsidP="00177FBC">
          <w:pPr>
            <w:pStyle w:val="6BB4C6E9EDD74562B0D89C6386C256A1"/>
          </w:pPr>
          <w:r w:rsidRPr="001371EA">
            <w:rPr>
              <w:rStyle w:val="PlaceholderText"/>
            </w:rPr>
            <w:t>Click or tap here to enter text.</w:t>
          </w:r>
        </w:p>
      </w:docPartBody>
    </w:docPart>
    <w:docPart>
      <w:docPartPr>
        <w:name w:val="EBA3456533284D9883F926E728E241D6"/>
        <w:category>
          <w:name w:val="General"/>
          <w:gallery w:val="placeholder"/>
        </w:category>
        <w:types>
          <w:type w:val="bbPlcHdr"/>
        </w:types>
        <w:behaviors>
          <w:behavior w:val="content"/>
        </w:behaviors>
        <w:guid w:val="{1EC414BD-DD87-42A9-899D-681F9A4C59D2}"/>
      </w:docPartPr>
      <w:docPartBody>
        <w:p w:rsidR="00F3493F" w:rsidRDefault="00177FBC" w:rsidP="00177FBC">
          <w:pPr>
            <w:pStyle w:val="EBA3456533284D9883F926E728E241D6"/>
          </w:pPr>
          <w:r w:rsidRPr="00DE2A15">
            <w:rPr>
              <w:rStyle w:val="PlaceholderText"/>
            </w:rPr>
            <w:t>Click or tap here to enter text.</w:t>
          </w:r>
        </w:p>
      </w:docPartBody>
    </w:docPart>
    <w:docPart>
      <w:docPartPr>
        <w:name w:val="7D6D097C35134765ACB2994A9C589520"/>
        <w:category>
          <w:name w:val="General"/>
          <w:gallery w:val="placeholder"/>
        </w:category>
        <w:types>
          <w:type w:val="bbPlcHdr"/>
        </w:types>
        <w:behaviors>
          <w:behavior w:val="content"/>
        </w:behaviors>
        <w:guid w:val="{FE7EB966-EFE6-494E-8172-E8AC63C785B7}"/>
      </w:docPartPr>
      <w:docPartBody>
        <w:p w:rsidR="00F3493F" w:rsidRDefault="00177FBC" w:rsidP="00177FBC">
          <w:pPr>
            <w:pStyle w:val="7D6D097C35134765ACB2994A9C589520"/>
          </w:pPr>
          <w:r w:rsidRPr="00DE2A15">
            <w:rPr>
              <w:rStyle w:val="PlaceholderText"/>
            </w:rPr>
            <w:t>Click or tap here to enter text.</w:t>
          </w:r>
        </w:p>
      </w:docPartBody>
    </w:docPart>
    <w:docPart>
      <w:docPartPr>
        <w:name w:val="3EEA7D75B9514F79BF21F18E74418C5B"/>
        <w:category>
          <w:name w:val="General"/>
          <w:gallery w:val="placeholder"/>
        </w:category>
        <w:types>
          <w:type w:val="bbPlcHdr"/>
        </w:types>
        <w:behaviors>
          <w:behavior w:val="content"/>
        </w:behaviors>
        <w:guid w:val="{12C12BCF-1E19-4F2E-9CE4-DC0C3967FF21}"/>
      </w:docPartPr>
      <w:docPartBody>
        <w:p w:rsidR="00F3493F" w:rsidRDefault="00177FBC" w:rsidP="00177FBC">
          <w:pPr>
            <w:pStyle w:val="3EEA7D75B9514F79BF21F18E74418C5B"/>
          </w:pPr>
          <w:r w:rsidRPr="001371EA">
            <w:rPr>
              <w:rStyle w:val="PlaceholderText"/>
            </w:rPr>
            <w:t>Click or tap here to enter text.</w:t>
          </w:r>
        </w:p>
      </w:docPartBody>
    </w:docPart>
    <w:docPart>
      <w:docPartPr>
        <w:name w:val="D0BBBBDB5A744D9CA95931908F721FA7"/>
        <w:category>
          <w:name w:val="General"/>
          <w:gallery w:val="placeholder"/>
        </w:category>
        <w:types>
          <w:type w:val="bbPlcHdr"/>
        </w:types>
        <w:behaviors>
          <w:behavior w:val="content"/>
        </w:behaviors>
        <w:guid w:val="{7CFEDB92-A5B3-4466-85D0-977ECD98916C}"/>
      </w:docPartPr>
      <w:docPartBody>
        <w:p w:rsidR="00F3493F" w:rsidRDefault="00177FBC" w:rsidP="00177FBC">
          <w:pPr>
            <w:pStyle w:val="D0BBBBDB5A744D9CA95931908F721FA7"/>
          </w:pPr>
          <w:r w:rsidRPr="00DE2A15">
            <w:rPr>
              <w:rStyle w:val="PlaceholderText"/>
            </w:rPr>
            <w:t>Click or tap here to enter text.</w:t>
          </w:r>
        </w:p>
      </w:docPartBody>
    </w:docPart>
    <w:docPart>
      <w:docPartPr>
        <w:name w:val="B1710612FC9D4B6B81CAA52DF10E9806"/>
        <w:category>
          <w:name w:val="General"/>
          <w:gallery w:val="placeholder"/>
        </w:category>
        <w:types>
          <w:type w:val="bbPlcHdr"/>
        </w:types>
        <w:behaviors>
          <w:behavior w:val="content"/>
        </w:behaviors>
        <w:guid w:val="{ABD3B23F-1171-4B44-A41E-833F8B42880D}"/>
      </w:docPartPr>
      <w:docPartBody>
        <w:p w:rsidR="00F3493F" w:rsidRDefault="00177FBC" w:rsidP="00177FBC">
          <w:pPr>
            <w:pStyle w:val="B1710612FC9D4B6B81CAA52DF10E9806"/>
          </w:pPr>
          <w:r w:rsidRPr="00DE2A15">
            <w:rPr>
              <w:rStyle w:val="PlaceholderText"/>
            </w:rPr>
            <w:t>Click or tap here to enter text.</w:t>
          </w:r>
        </w:p>
      </w:docPartBody>
    </w:docPart>
    <w:docPart>
      <w:docPartPr>
        <w:name w:val="28ECB21C3D394692A57FF4514EC7ABD4"/>
        <w:category>
          <w:name w:val="General"/>
          <w:gallery w:val="placeholder"/>
        </w:category>
        <w:types>
          <w:type w:val="bbPlcHdr"/>
        </w:types>
        <w:behaviors>
          <w:behavior w:val="content"/>
        </w:behaviors>
        <w:guid w:val="{7EF2B5B6-3982-4657-B0AC-6BB26886892B}"/>
      </w:docPartPr>
      <w:docPartBody>
        <w:p w:rsidR="00F3493F" w:rsidRDefault="00177FBC" w:rsidP="00177FBC">
          <w:pPr>
            <w:pStyle w:val="28ECB21C3D394692A57FF4514EC7ABD4"/>
          </w:pPr>
          <w:r w:rsidRPr="00DE2A15">
            <w:rPr>
              <w:rStyle w:val="PlaceholderText"/>
            </w:rPr>
            <w:t>Click or tap here to enter text.</w:t>
          </w:r>
        </w:p>
      </w:docPartBody>
    </w:docPart>
    <w:docPart>
      <w:docPartPr>
        <w:name w:val="517A1FF830024208960F846B6E810E2F"/>
        <w:category>
          <w:name w:val="General"/>
          <w:gallery w:val="placeholder"/>
        </w:category>
        <w:types>
          <w:type w:val="bbPlcHdr"/>
        </w:types>
        <w:behaviors>
          <w:behavior w:val="content"/>
        </w:behaviors>
        <w:guid w:val="{B417B60D-4C9E-412C-8B30-13DEBBBA3290}"/>
      </w:docPartPr>
      <w:docPartBody>
        <w:p w:rsidR="00F3493F" w:rsidRDefault="00177FBC" w:rsidP="00177FBC">
          <w:pPr>
            <w:pStyle w:val="517A1FF830024208960F846B6E810E2F"/>
          </w:pPr>
          <w:r w:rsidRPr="00DE2A15">
            <w:rPr>
              <w:rStyle w:val="PlaceholderText"/>
            </w:rPr>
            <w:t>Click or tap here to enter text.</w:t>
          </w:r>
        </w:p>
      </w:docPartBody>
    </w:docPart>
    <w:docPart>
      <w:docPartPr>
        <w:name w:val="7273988FBB794714BDE98F0F904FDC2C"/>
        <w:category>
          <w:name w:val="General"/>
          <w:gallery w:val="placeholder"/>
        </w:category>
        <w:types>
          <w:type w:val="bbPlcHdr"/>
        </w:types>
        <w:behaviors>
          <w:behavior w:val="content"/>
        </w:behaviors>
        <w:guid w:val="{538EAF83-8F77-4692-8ACF-1441C05C7A05}"/>
      </w:docPartPr>
      <w:docPartBody>
        <w:p w:rsidR="00F3493F" w:rsidRDefault="00177FBC" w:rsidP="00177FBC">
          <w:pPr>
            <w:pStyle w:val="7273988FBB794714BDE98F0F904FDC2C"/>
          </w:pPr>
          <w:r w:rsidRPr="00DE2A15">
            <w:rPr>
              <w:rStyle w:val="PlaceholderText"/>
            </w:rPr>
            <w:t>Click or tap here to enter text.</w:t>
          </w:r>
        </w:p>
      </w:docPartBody>
    </w:docPart>
    <w:docPart>
      <w:docPartPr>
        <w:name w:val="5BC002A97DD94DC78CEEA172A08E1FD7"/>
        <w:category>
          <w:name w:val="General"/>
          <w:gallery w:val="placeholder"/>
        </w:category>
        <w:types>
          <w:type w:val="bbPlcHdr"/>
        </w:types>
        <w:behaviors>
          <w:behavior w:val="content"/>
        </w:behaviors>
        <w:guid w:val="{925723AE-EE09-468B-A6C7-2DBCCF9EE20A}"/>
      </w:docPartPr>
      <w:docPartBody>
        <w:p w:rsidR="00F3493F" w:rsidRDefault="00177FBC" w:rsidP="00177FBC">
          <w:pPr>
            <w:pStyle w:val="5BC002A97DD94DC78CEEA172A08E1FD7"/>
          </w:pPr>
          <w:r w:rsidRPr="00DE2A15">
            <w:rPr>
              <w:rStyle w:val="PlaceholderText"/>
            </w:rPr>
            <w:t>Click or tap here to enter text.</w:t>
          </w:r>
        </w:p>
      </w:docPartBody>
    </w:docPart>
    <w:docPart>
      <w:docPartPr>
        <w:name w:val="61A0FB1B23614CFC8D05083FB8E38587"/>
        <w:category>
          <w:name w:val="General"/>
          <w:gallery w:val="placeholder"/>
        </w:category>
        <w:types>
          <w:type w:val="bbPlcHdr"/>
        </w:types>
        <w:behaviors>
          <w:behavior w:val="content"/>
        </w:behaviors>
        <w:guid w:val="{5DEB2CA9-E7FE-4F41-8587-3DB77B9E6364}"/>
      </w:docPartPr>
      <w:docPartBody>
        <w:p w:rsidR="00F3493F" w:rsidRDefault="00177FBC" w:rsidP="00177FBC">
          <w:pPr>
            <w:pStyle w:val="61A0FB1B23614CFC8D05083FB8E38587"/>
          </w:pPr>
          <w:r w:rsidRPr="00DE2A15">
            <w:rPr>
              <w:rStyle w:val="PlaceholderText"/>
            </w:rPr>
            <w:t>Click or tap here to enter text.</w:t>
          </w:r>
        </w:p>
      </w:docPartBody>
    </w:docPart>
    <w:docPart>
      <w:docPartPr>
        <w:name w:val="8BC1508A3FE8402B81EEF1EE6C508693"/>
        <w:category>
          <w:name w:val="General"/>
          <w:gallery w:val="placeholder"/>
        </w:category>
        <w:types>
          <w:type w:val="bbPlcHdr"/>
        </w:types>
        <w:behaviors>
          <w:behavior w:val="content"/>
        </w:behaviors>
        <w:guid w:val="{709CEC1C-6B2D-4784-BE43-79EEB27B15F4}"/>
      </w:docPartPr>
      <w:docPartBody>
        <w:p w:rsidR="00F3493F" w:rsidRDefault="00177FBC" w:rsidP="00177FBC">
          <w:pPr>
            <w:pStyle w:val="8BC1508A3FE8402B81EEF1EE6C508693"/>
          </w:pPr>
          <w:r w:rsidRPr="00DE2A15">
            <w:rPr>
              <w:rStyle w:val="PlaceholderText"/>
            </w:rPr>
            <w:t>Click or tap here to enter text.</w:t>
          </w:r>
        </w:p>
      </w:docPartBody>
    </w:docPart>
    <w:docPart>
      <w:docPartPr>
        <w:name w:val="513D6C7FF4B84BFEA29C1A048CFC9E6B"/>
        <w:category>
          <w:name w:val="General"/>
          <w:gallery w:val="placeholder"/>
        </w:category>
        <w:types>
          <w:type w:val="bbPlcHdr"/>
        </w:types>
        <w:behaviors>
          <w:behavior w:val="content"/>
        </w:behaviors>
        <w:guid w:val="{4AD142FA-307F-403E-B4A2-BD3D2FCA301E}"/>
      </w:docPartPr>
      <w:docPartBody>
        <w:p w:rsidR="00F3493F" w:rsidRDefault="00177FBC" w:rsidP="00177FBC">
          <w:pPr>
            <w:pStyle w:val="513D6C7FF4B84BFEA29C1A048CFC9E6B"/>
          </w:pPr>
          <w:r w:rsidRPr="00DE2A15">
            <w:rPr>
              <w:rStyle w:val="PlaceholderText"/>
            </w:rPr>
            <w:t>Click or tap here to enter text.</w:t>
          </w:r>
        </w:p>
      </w:docPartBody>
    </w:docPart>
    <w:docPart>
      <w:docPartPr>
        <w:name w:val="417A19AF35B5478D997CFFF46678DEC3"/>
        <w:category>
          <w:name w:val="General"/>
          <w:gallery w:val="placeholder"/>
        </w:category>
        <w:types>
          <w:type w:val="bbPlcHdr"/>
        </w:types>
        <w:behaviors>
          <w:behavior w:val="content"/>
        </w:behaviors>
        <w:guid w:val="{357A579D-280E-4B9F-AB98-463C4EB02E08}"/>
      </w:docPartPr>
      <w:docPartBody>
        <w:p w:rsidR="00F3493F" w:rsidRDefault="00177FBC" w:rsidP="00177FBC">
          <w:pPr>
            <w:pStyle w:val="417A19AF35B5478D997CFFF46678DEC3"/>
          </w:pPr>
          <w:r w:rsidRPr="00DE2A15">
            <w:rPr>
              <w:rStyle w:val="PlaceholderText"/>
            </w:rPr>
            <w:t>Click or tap here to enter text.</w:t>
          </w:r>
        </w:p>
      </w:docPartBody>
    </w:docPart>
    <w:docPart>
      <w:docPartPr>
        <w:name w:val="4FA41BF6C09C4AE99739675AD3BC07FB"/>
        <w:category>
          <w:name w:val="General"/>
          <w:gallery w:val="placeholder"/>
        </w:category>
        <w:types>
          <w:type w:val="bbPlcHdr"/>
        </w:types>
        <w:behaviors>
          <w:behavior w:val="content"/>
        </w:behaviors>
        <w:guid w:val="{67F6266B-32E4-4F9D-A1FD-A02D2B1CF218}"/>
      </w:docPartPr>
      <w:docPartBody>
        <w:p w:rsidR="00F3493F" w:rsidRDefault="00177FBC" w:rsidP="00177FBC">
          <w:pPr>
            <w:pStyle w:val="4FA41BF6C09C4AE99739675AD3BC07FB"/>
          </w:pPr>
          <w:r w:rsidRPr="001371EA">
            <w:rPr>
              <w:rStyle w:val="PlaceholderText"/>
            </w:rPr>
            <w:t>Click or tap here to enter text.</w:t>
          </w:r>
        </w:p>
      </w:docPartBody>
    </w:docPart>
    <w:docPart>
      <w:docPartPr>
        <w:name w:val="C4466ACC024E465F8B34438F8C422F10"/>
        <w:category>
          <w:name w:val="General"/>
          <w:gallery w:val="placeholder"/>
        </w:category>
        <w:types>
          <w:type w:val="bbPlcHdr"/>
        </w:types>
        <w:behaviors>
          <w:behavior w:val="content"/>
        </w:behaviors>
        <w:guid w:val="{1C85205B-E542-4FA3-ABF4-F64503C154A5}"/>
      </w:docPartPr>
      <w:docPartBody>
        <w:p w:rsidR="00F3493F" w:rsidRDefault="00177FBC" w:rsidP="00177FBC">
          <w:pPr>
            <w:pStyle w:val="C4466ACC024E465F8B34438F8C422F10"/>
          </w:pPr>
          <w:r w:rsidRPr="001371EA">
            <w:rPr>
              <w:rStyle w:val="PlaceholderText"/>
            </w:rPr>
            <w:t>Click or tap here to enter text.</w:t>
          </w:r>
        </w:p>
      </w:docPartBody>
    </w:docPart>
    <w:docPart>
      <w:docPartPr>
        <w:name w:val="7915C6B428C344F0BDA3012F9AF502F1"/>
        <w:category>
          <w:name w:val="General"/>
          <w:gallery w:val="placeholder"/>
        </w:category>
        <w:types>
          <w:type w:val="bbPlcHdr"/>
        </w:types>
        <w:behaviors>
          <w:behavior w:val="content"/>
        </w:behaviors>
        <w:guid w:val="{B9CB705F-0D4A-4229-A9B7-7293CDE96C72}"/>
      </w:docPartPr>
      <w:docPartBody>
        <w:p w:rsidR="00F3493F" w:rsidRDefault="00177FBC" w:rsidP="00177FBC">
          <w:pPr>
            <w:pStyle w:val="7915C6B428C344F0BDA3012F9AF502F1"/>
          </w:pPr>
          <w:r w:rsidRPr="00DE2A15">
            <w:rPr>
              <w:rStyle w:val="PlaceholderText"/>
            </w:rPr>
            <w:t>Click or tap here to enter text.</w:t>
          </w:r>
        </w:p>
      </w:docPartBody>
    </w:docPart>
    <w:docPart>
      <w:docPartPr>
        <w:name w:val="AE710DBF1570416AB771978A84489EF0"/>
        <w:category>
          <w:name w:val="General"/>
          <w:gallery w:val="placeholder"/>
        </w:category>
        <w:types>
          <w:type w:val="bbPlcHdr"/>
        </w:types>
        <w:behaviors>
          <w:behavior w:val="content"/>
        </w:behaviors>
        <w:guid w:val="{83A6C7BF-9064-46D2-AF74-5F7711840EAA}"/>
      </w:docPartPr>
      <w:docPartBody>
        <w:p w:rsidR="00316CEB" w:rsidRDefault="00302272" w:rsidP="00302272">
          <w:pPr>
            <w:pStyle w:val="AE710DBF1570416AB771978A84489EF0"/>
          </w:pPr>
          <w:r w:rsidRPr="00DE2A15">
            <w:rPr>
              <w:rStyle w:val="PlaceholderText"/>
            </w:rPr>
            <w:t>Click or tap here to enter text.</w:t>
          </w:r>
        </w:p>
      </w:docPartBody>
    </w:docPart>
    <w:docPart>
      <w:docPartPr>
        <w:name w:val="5A3B87CBC99D4AF9ADA5A5229384DC24"/>
        <w:category>
          <w:name w:val="General"/>
          <w:gallery w:val="placeholder"/>
        </w:category>
        <w:types>
          <w:type w:val="bbPlcHdr"/>
        </w:types>
        <w:behaviors>
          <w:behavior w:val="content"/>
        </w:behaviors>
        <w:guid w:val="{D29F6D89-AB44-4E36-A0B2-84A9CD2A2C61}"/>
      </w:docPartPr>
      <w:docPartBody>
        <w:p w:rsidR="0078088E" w:rsidRDefault="00581A4E" w:rsidP="00581A4E">
          <w:pPr>
            <w:pStyle w:val="5A3B87CBC99D4AF9ADA5A5229384DC24"/>
          </w:pPr>
          <w:r w:rsidRPr="00DE2A15">
            <w:rPr>
              <w:rStyle w:val="PlaceholderText"/>
            </w:rPr>
            <w:t>Click or tap here to enter text.</w:t>
          </w:r>
        </w:p>
      </w:docPartBody>
    </w:docPart>
    <w:docPart>
      <w:docPartPr>
        <w:name w:val="0286CD0E194F4411B89980CD0AA4BFED"/>
        <w:category>
          <w:name w:val="General"/>
          <w:gallery w:val="placeholder"/>
        </w:category>
        <w:types>
          <w:type w:val="bbPlcHdr"/>
        </w:types>
        <w:behaviors>
          <w:behavior w:val="content"/>
        </w:behaviors>
        <w:guid w:val="{3B80B227-6595-4CCF-9C5F-F71A0C0C817F}"/>
      </w:docPartPr>
      <w:docPartBody>
        <w:p w:rsidR="0078088E" w:rsidRDefault="00581A4E" w:rsidP="00581A4E">
          <w:pPr>
            <w:pStyle w:val="0286CD0E194F4411B89980CD0AA4BFED"/>
          </w:pPr>
          <w:r w:rsidRPr="00DE2A15">
            <w:rPr>
              <w:rStyle w:val="PlaceholderText"/>
            </w:rPr>
            <w:t>Click or tap here to enter text.</w:t>
          </w:r>
        </w:p>
      </w:docPartBody>
    </w:docPart>
    <w:docPart>
      <w:docPartPr>
        <w:name w:val="1ED9F98B6AEB4EC3AF862143B132E8E5"/>
        <w:category>
          <w:name w:val="General"/>
          <w:gallery w:val="placeholder"/>
        </w:category>
        <w:types>
          <w:type w:val="bbPlcHdr"/>
        </w:types>
        <w:behaviors>
          <w:behavior w:val="content"/>
        </w:behaviors>
        <w:guid w:val="{3E01593D-2408-4405-88BB-C54417483E4E}"/>
      </w:docPartPr>
      <w:docPartBody>
        <w:p w:rsidR="0078088E" w:rsidRDefault="00581A4E" w:rsidP="00581A4E">
          <w:pPr>
            <w:pStyle w:val="1ED9F98B6AEB4EC3AF862143B132E8E5"/>
          </w:pPr>
          <w:r w:rsidRPr="00DE2A15">
            <w:rPr>
              <w:rStyle w:val="PlaceholderText"/>
            </w:rPr>
            <w:t>Click or tap here to enter text.</w:t>
          </w:r>
        </w:p>
      </w:docPartBody>
    </w:docPart>
    <w:docPart>
      <w:docPartPr>
        <w:name w:val="2609DB939A2F44A9A99339804861430F"/>
        <w:category>
          <w:name w:val="General"/>
          <w:gallery w:val="placeholder"/>
        </w:category>
        <w:types>
          <w:type w:val="bbPlcHdr"/>
        </w:types>
        <w:behaviors>
          <w:behavior w:val="content"/>
        </w:behaviors>
        <w:guid w:val="{9F2646A6-AA98-4599-86F0-33D9F9896A0D}"/>
      </w:docPartPr>
      <w:docPartBody>
        <w:p w:rsidR="0078088E" w:rsidRDefault="00581A4E" w:rsidP="00581A4E">
          <w:pPr>
            <w:pStyle w:val="2609DB939A2F44A9A99339804861430F"/>
          </w:pPr>
          <w:r w:rsidRPr="00DE2A15">
            <w:rPr>
              <w:rStyle w:val="PlaceholderText"/>
            </w:rPr>
            <w:t>Click or tap here to enter text.</w:t>
          </w:r>
        </w:p>
      </w:docPartBody>
    </w:docPart>
    <w:docPart>
      <w:docPartPr>
        <w:name w:val="3946470D2AF641B6B49071CC1A625A39"/>
        <w:category>
          <w:name w:val="General"/>
          <w:gallery w:val="placeholder"/>
        </w:category>
        <w:types>
          <w:type w:val="bbPlcHdr"/>
        </w:types>
        <w:behaviors>
          <w:behavior w:val="content"/>
        </w:behaviors>
        <w:guid w:val="{96A5FDD8-7BB0-496D-AD7A-02EDC88F74BB}"/>
      </w:docPartPr>
      <w:docPartBody>
        <w:p w:rsidR="0078088E" w:rsidRDefault="00581A4E" w:rsidP="00581A4E">
          <w:pPr>
            <w:pStyle w:val="3946470D2AF641B6B49071CC1A625A39"/>
          </w:pPr>
          <w:r w:rsidRPr="00DE2A15">
            <w:rPr>
              <w:rStyle w:val="PlaceholderText"/>
            </w:rPr>
            <w:t>Click or tap here to enter text.</w:t>
          </w:r>
        </w:p>
      </w:docPartBody>
    </w:docPart>
    <w:docPart>
      <w:docPartPr>
        <w:name w:val="4822082DFE6D43F0B03ECFEAEDE042F6"/>
        <w:category>
          <w:name w:val="General"/>
          <w:gallery w:val="placeholder"/>
        </w:category>
        <w:types>
          <w:type w:val="bbPlcHdr"/>
        </w:types>
        <w:behaviors>
          <w:behavior w:val="content"/>
        </w:behaviors>
        <w:guid w:val="{98D900EF-FCD1-43DE-8E47-12D86DCB4B26}"/>
      </w:docPartPr>
      <w:docPartBody>
        <w:p w:rsidR="0078088E" w:rsidRDefault="00581A4E" w:rsidP="00581A4E">
          <w:pPr>
            <w:pStyle w:val="4822082DFE6D43F0B03ECFEAEDE042F6"/>
          </w:pPr>
          <w:r w:rsidRPr="00DE2A15">
            <w:rPr>
              <w:rStyle w:val="PlaceholderText"/>
            </w:rPr>
            <w:t>Click or tap here to enter text.</w:t>
          </w:r>
        </w:p>
      </w:docPartBody>
    </w:docPart>
    <w:docPart>
      <w:docPartPr>
        <w:name w:val="22FA60C7CCFF459EBEECC2C83266796E"/>
        <w:category>
          <w:name w:val="General"/>
          <w:gallery w:val="placeholder"/>
        </w:category>
        <w:types>
          <w:type w:val="bbPlcHdr"/>
        </w:types>
        <w:behaviors>
          <w:behavior w:val="content"/>
        </w:behaviors>
        <w:guid w:val="{FAB6CE28-D5FC-4A99-92D9-071F7FA00E1F}"/>
      </w:docPartPr>
      <w:docPartBody>
        <w:p w:rsidR="005B6108" w:rsidRDefault="0070367C" w:rsidP="0070367C">
          <w:pPr>
            <w:pStyle w:val="22FA60C7CCFF459EBEECC2C83266796E"/>
          </w:pPr>
          <w:r w:rsidRPr="00DE2A15">
            <w:rPr>
              <w:rStyle w:val="PlaceholderText"/>
            </w:rPr>
            <w:t>Click or tap here to enter text.</w:t>
          </w:r>
        </w:p>
      </w:docPartBody>
    </w:docPart>
    <w:docPart>
      <w:docPartPr>
        <w:name w:val="531D3B4F6D82418EA14DA6498F694735"/>
        <w:category>
          <w:name w:val="General"/>
          <w:gallery w:val="placeholder"/>
        </w:category>
        <w:types>
          <w:type w:val="bbPlcHdr"/>
        </w:types>
        <w:behaviors>
          <w:behavior w:val="content"/>
        </w:behaviors>
        <w:guid w:val="{2AA19F62-6786-4196-8E88-84E109702B5F}"/>
      </w:docPartPr>
      <w:docPartBody>
        <w:p w:rsidR="005B6108" w:rsidRDefault="0070367C" w:rsidP="0070367C">
          <w:pPr>
            <w:pStyle w:val="531D3B4F6D82418EA14DA6498F694735"/>
          </w:pPr>
          <w:r w:rsidRPr="00DE2A15">
            <w:rPr>
              <w:rStyle w:val="PlaceholderText"/>
            </w:rPr>
            <w:t>Click or tap here to enter text.</w:t>
          </w:r>
        </w:p>
      </w:docPartBody>
    </w:docPart>
    <w:docPart>
      <w:docPartPr>
        <w:name w:val="812A12C1F3DB43D2BC2670460213AD42"/>
        <w:category>
          <w:name w:val="General"/>
          <w:gallery w:val="placeholder"/>
        </w:category>
        <w:types>
          <w:type w:val="bbPlcHdr"/>
        </w:types>
        <w:behaviors>
          <w:behavior w:val="content"/>
        </w:behaviors>
        <w:guid w:val="{A6D3A1BA-E87F-4D06-91A5-D136516C2D40}"/>
      </w:docPartPr>
      <w:docPartBody>
        <w:p w:rsidR="005B6108" w:rsidRDefault="0070367C" w:rsidP="0070367C">
          <w:pPr>
            <w:pStyle w:val="812A12C1F3DB43D2BC2670460213AD42"/>
          </w:pPr>
          <w:r w:rsidRPr="001371EA">
            <w:rPr>
              <w:rStyle w:val="PlaceholderText"/>
            </w:rPr>
            <w:t>Click or tap here to enter text.</w:t>
          </w:r>
        </w:p>
      </w:docPartBody>
    </w:docPart>
    <w:docPart>
      <w:docPartPr>
        <w:name w:val="9174DBC284E64030BDB6840522663C0C"/>
        <w:category>
          <w:name w:val="General"/>
          <w:gallery w:val="placeholder"/>
        </w:category>
        <w:types>
          <w:type w:val="bbPlcHdr"/>
        </w:types>
        <w:behaviors>
          <w:behavior w:val="content"/>
        </w:behaviors>
        <w:guid w:val="{92363ADA-6BCD-4171-AB0F-E3A10FEA2BE4}"/>
      </w:docPartPr>
      <w:docPartBody>
        <w:p w:rsidR="005B6108" w:rsidRDefault="0070367C" w:rsidP="0070367C">
          <w:pPr>
            <w:pStyle w:val="9174DBC284E64030BDB6840522663C0C"/>
          </w:pPr>
          <w:r w:rsidRPr="00DE2A15">
            <w:rPr>
              <w:rStyle w:val="PlaceholderText"/>
            </w:rPr>
            <w:t>Click or tap here to enter text.</w:t>
          </w:r>
        </w:p>
      </w:docPartBody>
    </w:docPart>
    <w:docPart>
      <w:docPartPr>
        <w:name w:val="22F65F69770C4B35AC49A3076E90A5E5"/>
        <w:category>
          <w:name w:val="General"/>
          <w:gallery w:val="placeholder"/>
        </w:category>
        <w:types>
          <w:type w:val="bbPlcHdr"/>
        </w:types>
        <w:behaviors>
          <w:behavior w:val="content"/>
        </w:behaviors>
        <w:guid w:val="{AF07D972-9B6C-49F9-B067-E55E70184AE6}"/>
      </w:docPartPr>
      <w:docPartBody>
        <w:p w:rsidR="00416375" w:rsidRDefault="005B6108" w:rsidP="005B6108">
          <w:pPr>
            <w:pStyle w:val="22F65F69770C4B35AC49A3076E90A5E5"/>
          </w:pPr>
          <w:r w:rsidRPr="00DE2A15">
            <w:rPr>
              <w:rStyle w:val="PlaceholderText"/>
            </w:rPr>
            <w:t>Click or tap here to enter text.</w:t>
          </w:r>
        </w:p>
      </w:docPartBody>
    </w:docPart>
    <w:docPart>
      <w:docPartPr>
        <w:name w:val="891EDC6BECF24B20ACFDBF665DAEC952"/>
        <w:category>
          <w:name w:val="General"/>
          <w:gallery w:val="placeholder"/>
        </w:category>
        <w:types>
          <w:type w:val="bbPlcHdr"/>
        </w:types>
        <w:behaviors>
          <w:behavior w:val="content"/>
        </w:behaviors>
        <w:guid w:val="{49D9282E-8518-40C9-9252-D6B25481C6EA}"/>
      </w:docPartPr>
      <w:docPartBody>
        <w:p w:rsidR="00416375" w:rsidRDefault="005B6108" w:rsidP="005B6108">
          <w:pPr>
            <w:pStyle w:val="891EDC6BECF24B20ACFDBF665DAEC952"/>
          </w:pPr>
          <w:r w:rsidRPr="00DE2A15">
            <w:rPr>
              <w:rStyle w:val="PlaceholderText"/>
            </w:rPr>
            <w:t>Click or tap here to enter text.</w:t>
          </w:r>
        </w:p>
      </w:docPartBody>
    </w:docPart>
    <w:docPart>
      <w:docPartPr>
        <w:name w:val="B2CE7E8524E7421688036CC563B37A4E"/>
        <w:category>
          <w:name w:val="General"/>
          <w:gallery w:val="placeholder"/>
        </w:category>
        <w:types>
          <w:type w:val="bbPlcHdr"/>
        </w:types>
        <w:behaviors>
          <w:behavior w:val="content"/>
        </w:behaviors>
        <w:guid w:val="{21F25C9B-B96D-4D47-9FC0-5A9E686CC3BB}"/>
      </w:docPartPr>
      <w:docPartBody>
        <w:p w:rsidR="00416375" w:rsidRDefault="005B6108" w:rsidP="005B6108">
          <w:pPr>
            <w:pStyle w:val="B2CE7E8524E7421688036CC563B37A4E"/>
          </w:pPr>
          <w:r w:rsidRPr="00DE2A15">
            <w:rPr>
              <w:rStyle w:val="PlaceholderText"/>
            </w:rPr>
            <w:t>Click or tap here to enter text.</w:t>
          </w:r>
        </w:p>
      </w:docPartBody>
    </w:docPart>
    <w:docPart>
      <w:docPartPr>
        <w:name w:val="D2B97F501C3B4CF98EAE772011099571"/>
        <w:category>
          <w:name w:val="General"/>
          <w:gallery w:val="placeholder"/>
        </w:category>
        <w:types>
          <w:type w:val="bbPlcHdr"/>
        </w:types>
        <w:behaviors>
          <w:behavior w:val="content"/>
        </w:behaviors>
        <w:guid w:val="{592D2E28-4402-4672-961F-8EA25F35E56B}"/>
      </w:docPartPr>
      <w:docPartBody>
        <w:p w:rsidR="00416375" w:rsidRDefault="005B6108" w:rsidP="005B6108">
          <w:pPr>
            <w:pStyle w:val="D2B97F501C3B4CF98EAE772011099571"/>
          </w:pPr>
          <w:r w:rsidRPr="00DE2A15">
            <w:rPr>
              <w:rStyle w:val="PlaceholderText"/>
            </w:rPr>
            <w:t>Click or tap here to enter text.</w:t>
          </w:r>
        </w:p>
      </w:docPartBody>
    </w:docPart>
    <w:docPart>
      <w:docPartPr>
        <w:name w:val="7995D55DB22D44F28EC8F0F56ADCD728"/>
        <w:category>
          <w:name w:val="General"/>
          <w:gallery w:val="placeholder"/>
        </w:category>
        <w:types>
          <w:type w:val="bbPlcHdr"/>
        </w:types>
        <w:behaviors>
          <w:behavior w:val="content"/>
        </w:behaviors>
        <w:guid w:val="{9F202ABA-D424-4F3B-8E0B-7AD7C6E7C87D}"/>
      </w:docPartPr>
      <w:docPartBody>
        <w:p w:rsidR="00416375" w:rsidRDefault="005B6108" w:rsidP="005B6108">
          <w:pPr>
            <w:pStyle w:val="7995D55DB22D44F28EC8F0F56ADCD728"/>
          </w:pPr>
          <w:r w:rsidRPr="00DE2A15">
            <w:rPr>
              <w:rStyle w:val="PlaceholderText"/>
            </w:rPr>
            <w:t>Click or tap here to enter text.</w:t>
          </w:r>
        </w:p>
      </w:docPartBody>
    </w:docPart>
    <w:docPart>
      <w:docPartPr>
        <w:name w:val="4EAFD0F90EB243AFBCAD4C1E2EEE8D09"/>
        <w:category>
          <w:name w:val="General"/>
          <w:gallery w:val="placeholder"/>
        </w:category>
        <w:types>
          <w:type w:val="bbPlcHdr"/>
        </w:types>
        <w:behaviors>
          <w:behavior w:val="content"/>
        </w:behaviors>
        <w:guid w:val="{B329B001-46DF-41F7-ABEE-BE1253602207}"/>
      </w:docPartPr>
      <w:docPartBody>
        <w:p w:rsidR="00416375" w:rsidRDefault="005B6108" w:rsidP="005B6108">
          <w:pPr>
            <w:pStyle w:val="4EAFD0F90EB243AFBCAD4C1E2EEE8D09"/>
          </w:pPr>
          <w:r w:rsidRPr="001371EA">
            <w:rPr>
              <w:rStyle w:val="PlaceholderText"/>
            </w:rPr>
            <w:t>Click or tap here to enter text.</w:t>
          </w:r>
        </w:p>
      </w:docPartBody>
    </w:docPart>
    <w:docPart>
      <w:docPartPr>
        <w:name w:val="7D01E4430DAB4772B258D9550938A8E4"/>
        <w:category>
          <w:name w:val="General"/>
          <w:gallery w:val="placeholder"/>
        </w:category>
        <w:types>
          <w:type w:val="bbPlcHdr"/>
        </w:types>
        <w:behaviors>
          <w:behavior w:val="content"/>
        </w:behaviors>
        <w:guid w:val="{E90893BA-C820-4987-BD42-4230DBE7F9B7}"/>
      </w:docPartPr>
      <w:docPartBody>
        <w:p w:rsidR="009750AA" w:rsidRDefault="00D343FF" w:rsidP="00D343FF">
          <w:pPr>
            <w:pStyle w:val="7D01E4430DAB4772B258D9550938A8E4"/>
          </w:pPr>
          <w:r w:rsidRPr="001371EA">
            <w:rPr>
              <w:rStyle w:val="PlaceholderText"/>
            </w:rPr>
            <w:t>Click or tap here to enter text.</w:t>
          </w:r>
        </w:p>
      </w:docPartBody>
    </w:docPart>
    <w:docPart>
      <w:docPartPr>
        <w:name w:val="3ADC081E9F98429AA119E54ABFC19F5D"/>
        <w:category>
          <w:name w:val="General"/>
          <w:gallery w:val="placeholder"/>
        </w:category>
        <w:types>
          <w:type w:val="bbPlcHdr"/>
        </w:types>
        <w:behaviors>
          <w:behavior w:val="content"/>
        </w:behaviors>
        <w:guid w:val="{A7896FEB-3802-4FD5-9086-FA481315E12B}"/>
      </w:docPartPr>
      <w:docPartBody>
        <w:p w:rsidR="00A51EF5" w:rsidRDefault="009750AA" w:rsidP="009750AA">
          <w:pPr>
            <w:pStyle w:val="3ADC081E9F98429AA119E54ABFC19F5D"/>
          </w:pPr>
          <w:r w:rsidRPr="00DE2A15">
            <w:rPr>
              <w:rStyle w:val="PlaceholderText"/>
            </w:rPr>
            <w:t>Click or tap here to enter text.</w:t>
          </w:r>
        </w:p>
      </w:docPartBody>
    </w:docPart>
    <w:docPart>
      <w:docPartPr>
        <w:name w:val="EDB875651A7E4555814AE3BEF37A01EA"/>
        <w:category>
          <w:name w:val="General"/>
          <w:gallery w:val="placeholder"/>
        </w:category>
        <w:types>
          <w:type w:val="bbPlcHdr"/>
        </w:types>
        <w:behaviors>
          <w:behavior w:val="content"/>
        </w:behaviors>
        <w:guid w:val="{B081FE1F-C141-40CB-99EB-DFAAAA70BE1C}"/>
      </w:docPartPr>
      <w:docPartBody>
        <w:p w:rsidR="000F6409" w:rsidRDefault="00B464EB" w:rsidP="00B464EB">
          <w:pPr>
            <w:pStyle w:val="EDB875651A7E4555814AE3BEF37A01EA"/>
          </w:pPr>
          <w:r w:rsidRPr="00DE2A15">
            <w:rPr>
              <w:rStyle w:val="PlaceholderText"/>
            </w:rPr>
            <w:t>Click or tap here to enter text.</w:t>
          </w:r>
        </w:p>
      </w:docPartBody>
    </w:docPart>
    <w:docPart>
      <w:docPartPr>
        <w:name w:val="4F15AEF2E0B44398B2605D99FD6508C2"/>
        <w:category>
          <w:name w:val="General"/>
          <w:gallery w:val="placeholder"/>
        </w:category>
        <w:types>
          <w:type w:val="bbPlcHdr"/>
        </w:types>
        <w:behaviors>
          <w:behavior w:val="content"/>
        </w:behaviors>
        <w:guid w:val="{205FDE66-6590-4CCB-947A-256297315D05}"/>
      </w:docPartPr>
      <w:docPartBody>
        <w:p w:rsidR="000F6409" w:rsidRDefault="00B464EB" w:rsidP="00B464EB">
          <w:pPr>
            <w:pStyle w:val="4F15AEF2E0B44398B2605D99FD6508C2"/>
          </w:pPr>
          <w:r w:rsidRPr="001371EA">
            <w:rPr>
              <w:rStyle w:val="PlaceholderText"/>
            </w:rPr>
            <w:t>Click or tap here to enter text.</w:t>
          </w:r>
        </w:p>
      </w:docPartBody>
    </w:docPart>
    <w:docPart>
      <w:docPartPr>
        <w:name w:val="5E66412D66C440B4BD4EFD40A01B2617"/>
        <w:category>
          <w:name w:val="General"/>
          <w:gallery w:val="placeholder"/>
        </w:category>
        <w:types>
          <w:type w:val="bbPlcHdr"/>
        </w:types>
        <w:behaviors>
          <w:behavior w:val="content"/>
        </w:behaviors>
        <w:guid w:val="{3304F9F8-6477-40C6-AB10-1A5F9E4265A7}"/>
      </w:docPartPr>
      <w:docPartBody>
        <w:p w:rsidR="000F6409" w:rsidRDefault="00B464EB" w:rsidP="00B464EB">
          <w:pPr>
            <w:pStyle w:val="5E66412D66C440B4BD4EFD40A01B2617"/>
          </w:pPr>
          <w:r w:rsidRPr="00DE2A15">
            <w:rPr>
              <w:rStyle w:val="PlaceholderText"/>
            </w:rPr>
            <w:t>Click or tap here to enter text.</w:t>
          </w:r>
        </w:p>
      </w:docPartBody>
    </w:docPart>
    <w:docPart>
      <w:docPartPr>
        <w:name w:val="29B0ECA2A7494636B1CBDF02BA4A0A58"/>
        <w:category>
          <w:name w:val="General"/>
          <w:gallery w:val="placeholder"/>
        </w:category>
        <w:types>
          <w:type w:val="bbPlcHdr"/>
        </w:types>
        <w:behaviors>
          <w:behavior w:val="content"/>
        </w:behaviors>
        <w:guid w:val="{52224C03-B3E7-4356-B349-FAEB151371AA}"/>
      </w:docPartPr>
      <w:docPartBody>
        <w:p w:rsidR="000F6409" w:rsidRDefault="00B464EB" w:rsidP="00B464EB">
          <w:pPr>
            <w:pStyle w:val="29B0ECA2A7494636B1CBDF02BA4A0A58"/>
          </w:pPr>
          <w:r w:rsidRPr="00DE2A15">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Garamond">
    <w:panose1 w:val="020204040303010108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IDFont+F1">
    <w:altName w:val="Yu Gothic"/>
    <w:panose1 w:val="00000000000000000000"/>
    <w:charset w:val="80"/>
    <w:family w:val="auto"/>
    <w:notTrueType/>
    <w:pitch w:val="default"/>
    <w:sig w:usb0="00000001" w:usb1="08070000" w:usb2="00000010" w:usb3="00000000" w:csb0="00020000"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302EE"/>
    <w:rsid w:val="00076E8D"/>
    <w:rsid w:val="000F6409"/>
    <w:rsid w:val="0013772F"/>
    <w:rsid w:val="0016296A"/>
    <w:rsid w:val="00177FBC"/>
    <w:rsid w:val="00216D21"/>
    <w:rsid w:val="002A4B64"/>
    <w:rsid w:val="00302272"/>
    <w:rsid w:val="00316CEB"/>
    <w:rsid w:val="003838A8"/>
    <w:rsid w:val="00416375"/>
    <w:rsid w:val="00472E14"/>
    <w:rsid w:val="005302EE"/>
    <w:rsid w:val="00542E6E"/>
    <w:rsid w:val="00560ACC"/>
    <w:rsid w:val="00581A4E"/>
    <w:rsid w:val="005824CA"/>
    <w:rsid w:val="005B6108"/>
    <w:rsid w:val="0070367C"/>
    <w:rsid w:val="0078088E"/>
    <w:rsid w:val="00796202"/>
    <w:rsid w:val="00833324"/>
    <w:rsid w:val="00851DF5"/>
    <w:rsid w:val="008622E0"/>
    <w:rsid w:val="008D1B73"/>
    <w:rsid w:val="00914F37"/>
    <w:rsid w:val="009750AA"/>
    <w:rsid w:val="00A51E70"/>
    <w:rsid w:val="00A51EF5"/>
    <w:rsid w:val="00A95601"/>
    <w:rsid w:val="00AD59AA"/>
    <w:rsid w:val="00B21D3A"/>
    <w:rsid w:val="00B464EB"/>
    <w:rsid w:val="00BB5406"/>
    <w:rsid w:val="00CC4239"/>
    <w:rsid w:val="00D343FF"/>
    <w:rsid w:val="00D35FE7"/>
    <w:rsid w:val="00DC5EC5"/>
    <w:rsid w:val="00DD6A95"/>
    <w:rsid w:val="00ED5072"/>
    <w:rsid w:val="00F33504"/>
    <w:rsid w:val="00F3493F"/>
    <w:rsid w:val="00F4632D"/>
    <w:rsid w:val="00F52155"/>
    <w:rsid w:val="00F53E0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B464EB"/>
    <w:rPr>
      <w:color w:val="808080"/>
    </w:rPr>
  </w:style>
  <w:style w:type="paragraph" w:customStyle="1" w:styleId="B153B7AD4A964A9BAFE56DFE26431C09">
    <w:name w:val="B153B7AD4A964A9BAFE56DFE26431C09"/>
    <w:rsid w:val="005302EE"/>
  </w:style>
  <w:style w:type="paragraph" w:customStyle="1" w:styleId="4E70F054F7A34677A217BD84FC474F64">
    <w:name w:val="4E70F054F7A34677A217BD84FC474F64"/>
    <w:rsid w:val="005302EE"/>
  </w:style>
  <w:style w:type="paragraph" w:customStyle="1" w:styleId="FB3E1D99E0784869A3F60BE23036FA31">
    <w:name w:val="FB3E1D99E0784869A3F60BE23036FA31"/>
    <w:rsid w:val="005302EE"/>
  </w:style>
  <w:style w:type="paragraph" w:customStyle="1" w:styleId="54EA81D086A646619461B07CE6794AA1">
    <w:name w:val="54EA81D086A646619461B07CE6794AA1"/>
    <w:rsid w:val="00B21D3A"/>
  </w:style>
  <w:style w:type="paragraph" w:customStyle="1" w:styleId="121973183D84401CB899A5AE598BC091">
    <w:name w:val="121973183D84401CB899A5AE598BC091"/>
    <w:rsid w:val="008D1B73"/>
  </w:style>
  <w:style w:type="paragraph" w:customStyle="1" w:styleId="5991C1C33FE8446282DE1B0BCAC8151F">
    <w:name w:val="5991C1C33FE8446282DE1B0BCAC8151F"/>
    <w:rsid w:val="00851DF5"/>
  </w:style>
  <w:style w:type="paragraph" w:customStyle="1" w:styleId="650D677DC6574FC18AB680D26C2A257B">
    <w:name w:val="650D677DC6574FC18AB680D26C2A257B"/>
    <w:rsid w:val="008D1B73"/>
  </w:style>
  <w:style w:type="paragraph" w:customStyle="1" w:styleId="A99EAA2322924729802132792E3AC7C3">
    <w:name w:val="A99EAA2322924729802132792E3AC7C3"/>
    <w:rsid w:val="008D1B73"/>
  </w:style>
  <w:style w:type="paragraph" w:customStyle="1" w:styleId="ED01C639DB9F42A1BADB6C9F3A9A8357">
    <w:name w:val="ED01C639DB9F42A1BADB6C9F3A9A8357"/>
    <w:rsid w:val="008D1B73"/>
  </w:style>
  <w:style w:type="paragraph" w:customStyle="1" w:styleId="9CD5A91EFC074F9AB21207CF9504DDA2">
    <w:name w:val="9CD5A91EFC074F9AB21207CF9504DDA2"/>
    <w:rsid w:val="00CC4239"/>
  </w:style>
  <w:style w:type="paragraph" w:customStyle="1" w:styleId="4E9DE82C58724F70A5429B60E03EA543">
    <w:name w:val="4E9DE82C58724F70A5429B60E03EA543"/>
    <w:rsid w:val="00CC4239"/>
  </w:style>
  <w:style w:type="paragraph" w:customStyle="1" w:styleId="BDC876E7FEC646169F1AFB4E804E0136">
    <w:name w:val="BDC876E7FEC646169F1AFB4E804E0136"/>
    <w:rsid w:val="00CC4239"/>
  </w:style>
  <w:style w:type="paragraph" w:customStyle="1" w:styleId="E4EF983DBDEB49FBB81959D73056D51A">
    <w:name w:val="E4EF983DBDEB49FBB81959D73056D51A"/>
    <w:rsid w:val="00CC4239"/>
  </w:style>
  <w:style w:type="paragraph" w:customStyle="1" w:styleId="A180D986C0634BF6860906B133D30418">
    <w:name w:val="A180D986C0634BF6860906B133D30418"/>
    <w:rsid w:val="00CC4239"/>
  </w:style>
  <w:style w:type="paragraph" w:customStyle="1" w:styleId="F2ACD3C3CE394DF58A38AF8E9D2BF3C0">
    <w:name w:val="F2ACD3C3CE394DF58A38AF8E9D2BF3C0"/>
    <w:rsid w:val="00CC4239"/>
  </w:style>
  <w:style w:type="paragraph" w:customStyle="1" w:styleId="D84C608FB42C4642B8CD79395AB2C1C2">
    <w:name w:val="D84C608FB42C4642B8CD79395AB2C1C2"/>
    <w:rsid w:val="00CC4239"/>
  </w:style>
  <w:style w:type="paragraph" w:customStyle="1" w:styleId="9AF8B2C0B1854672AC586C27AA78BB33">
    <w:name w:val="9AF8B2C0B1854672AC586C27AA78BB33"/>
    <w:rsid w:val="00CC4239"/>
  </w:style>
  <w:style w:type="paragraph" w:customStyle="1" w:styleId="3D169B0F770E4A818B56A6AD48A4C3EE">
    <w:name w:val="3D169B0F770E4A818B56A6AD48A4C3EE"/>
    <w:rsid w:val="00CC4239"/>
  </w:style>
  <w:style w:type="paragraph" w:customStyle="1" w:styleId="70D98E705ADB4A8BB7F10C42CD2BFB27">
    <w:name w:val="70D98E705ADB4A8BB7F10C42CD2BFB27"/>
    <w:rsid w:val="00CC4239"/>
  </w:style>
  <w:style w:type="paragraph" w:customStyle="1" w:styleId="80465A9D68B8494D8FBA0DC10F48BD3F">
    <w:name w:val="80465A9D68B8494D8FBA0DC10F48BD3F"/>
    <w:rsid w:val="00CC4239"/>
  </w:style>
  <w:style w:type="paragraph" w:customStyle="1" w:styleId="D18A7B7CB209466CB5648CF265ADA0CD">
    <w:name w:val="D18A7B7CB209466CB5648CF265ADA0CD"/>
    <w:rsid w:val="00CC4239"/>
  </w:style>
  <w:style w:type="paragraph" w:customStyle="1" w:styleId="BB8FDE354DBB47A5818C2F10EB3C2FAB">
    <w:name w:val="BB8FDE354DBB47A5818C2F10EB3C2FAB"/>
    <w:rsid w:val="00177FBC"/>
  </w:style>
  <w:style w:type="paragraph" w:customStyle="1" w:styleId="531A5D29B7D6410DB05E768C9E30DB49">
    <w:name w:val="531A5D29B7D6410DB05E768C9E30DB49"/>
    <w:rsid w:val="00177FBC"/>
  </w:style>
  <w:style w:type="paragraph" w:customStyle="1" w:styleId="9A8A3D66CFDC4172A98BA336B38FC7D6">
    <w:name w:val="9A8A3D66CFDC4172A98BA336B38FC7D6"/>
    <w:rsid w:val="00177FBC"/>
  </w:style>
  <w:style w:type="paragraph" w:customStyle="1" w:styleId="154F642FED6D4161B3BFB20BC1C2753A">
    <w:name w:val="154F642FED6D4161B3BFB20BC1C2753A"/>
    <w:rsid w:val="00177FBC"/>
  </w:style>
  <w:style w:type="paragraph" w:customStyle="1" w:styleId="C2C5F704BF814E38A5B1D500BF38560C">
    <w:name w:val="C2C5F704BF814E38A5B1D500BF38560C"/>
    <w:rsid w:val="00177FBC"/>
  </w:style>
  <w:style w:type="paragraph" w:customStyle="1" w:styleId="B740B50B709D4FCC9424BA95DE2997C6">
    <w:name w:val="B740B50B709D4FCC9424BA95DE2997C6"/>
    <w:rsid w:val="00177FBC"/>
  </w:style>
  <w:style w:type="paragraph" w:customStyle="1" w:styleId="395E7EEE205A4A5D81880E530D6BFFB4">
    <w:name w:val="395E7EEE205A4A5D81880E530D6BFFB4"/>
    <w:rsid w:val="00177FBC"/>
  </w:style>
  <w:style w:type="paragraph" w:customStyle="1" w:styleId="B6469C7CF6054122B75DA9B936B47171">
    <w:name w:val="B6469C7CF6054122B75DA9B936B47171"/>
    <w:rsid w:val="00177FBC"/>
  </w:style>
  <w:style w:type="paragraph" w:customStyle="1" w:styleId="33DC93751C214D7EB4E4F2A3E3E1822B">
    <w:name w:val="33DC93751C214D7EB4E4F2A3E3E1822B"/>
    <w:rsid w:val="00177FBC"/>
  </w:style>
  <w:style w:type="paragraph" w:customStyle="1" w:styleId="9F8A70CDF70F423BA5CD107430521A38">
    <w:name w:val="9F8A70CDF70F423BA5CD107430521A38"/>
    <w:rsid w:val="00177FBC"/>
  </w:style>
  <w:style w:type="paragraph" w:customStyle="1" w:styleId="462677BE116C4CF1BB3C781E205E4B79">
    <w:name w:val="462677BE116C4CF1BB3C781E205E4B79"/>
    <w:rsid w:val="00177FBC"/>
  </w:style>
  <w:style w:type="paragraph" w:customStyle="1" w:styleId="EE9E0A256E4A416F9767D423E9F8F1E5">
    <w:name w:val="EE9E0A256E4A416F9767D423E9F8F1E5"/>
    <w:rsid w:val="00177FBC"/>
  </w:style>
  <w:style w:type="paragraph" w:customStyle="1" w:styleId="8D187B98B3494BF08A005413A5EF24B0">
    <w:name w:val="8D187B98B3494BF08A005413A5EF24B0"/>
    <w:rsid w:val="00177FBC"/>
  </w:style>
  <w:style w:type="paragraph" w:customStyle="1" w:styleId="5CFEB117CD9747FCA8515F3D29A80FAC">
    <w:name w:val="5CFEB117CD9747FCA8515F3D29A80FAC"/>
    <w:rsid w:val="00177FBC"/>
  </w:style>
  <w:style w:type="paragraph" w:customStyle="1" w:styleId="0714920F74914115A86CE26053A11D88">
    <w:name w:val="0714920F74914115A86CE26053A11D88"/>
    <w:rsid w:val="00177FBC"/>
  </w:style>
  <w:style w:type="paragraph" w:customStyle="1" w:styleId="758077B987484AEEA0325E56700356CC">
    <w:name w:val="758077B987484AEEA0325E56700356CC"/>
    <w:rsid w:val="00177FBC"/>
  </w:style>
  <w:style w:type="paragraph" w:customStyle="1" w:styleId="891854D4A7BE412E86BE8C6D85935E4D">
    <w:name w:val="891854D4A7BE412E86BE8C6D85935E4D"/>
    <w:rsid w:val="00177FBC"/>
  </w:style>
  <w:style w:type="paragraph" w:customStyle="1" w:styleId="9847E415D3F940EE9BCD0AFB8BFBA43B">
    <w:name w:val="9847E415D3F940EE9BCD0AFB8BFBA43B"/>
    <w:rsid w:val="00177FBC"/>
  </w:style>
  <w:style w:type="paragraph" w:customStyle="1" w:styleId="8D06C1E07465483788B9E07EE28F0EE8">
    <w:name w:val="8D06C1E07465483788B9E07EE28F0EE8"/>
    <w:rsid w:val="00177FBC"/>
  </w:style>
  <w:style w:type="paragraph" w:customStyle="1" w:styleId="5096F7CD8DF0438E87833DF966B55FFB">
    <w:name w:val="5096F7CD8DF0438E87833DF966B55FFB"/>
    <w:rsid w:val="00177FBC"/>
  </w:style>
  <w:style w:type="paragraph" w:customStyle="1" w:styleId="CDB168F92DEB4AE18AB067C6D8A032AD">
    <w:name w:val="CDB168F92DEB4AE18AB067C6D8A032AD"/>
    <w:rsid w:val="00177FBC"/>
  </w:style>
  <w:style w:type="paragraph" w:customStyle="1" w:styleId="A01095E0572B49C0BFE4F3CEA6D592C2">
    <w:name w:val="A01095E0572B49C0BFE4F3CEA6D592C2"/>
    <w:rsid w:val="00177FBC"/>
  </w:style>
  <w:style w:type="paragraph" w:customStyle="1" w:styleId="114D20ED76B143BE834B389FA39BE3AE">
    <w:name w:val="114D20ED76B143BE834B389FA39BE3AE"/>
    <w:rsid w:val="00177FBC"/>
  </w:style>
  <w:style w:type="paragraph" w:customStyle="1" w:styleId="3BC8E7CB1A424131BB9EE06373C3D6DF">
    <w:name w:val="3BC8E7CB1A424131BB9EE06373C3D6DF"/>
    <w:rsid w:val="00177FBC"/>
  </w:style>
  <w:style w:type="paragraph" w:customStyle="1" w:styleId="6BB4C6E9EDD74562B0D89C6386C256A1">
    <w:name w:val="6BB4C6E9EDD74562B0D89C6386C256A1"/>
    <w:rsid w:val="00177FBC"/>
  </w:style>
  <w:style w:type="paragraph" w:customStyle="1" w:styleId="EBA3456533284D9883F926E728E241D6">
    <w:name w:val="EBA3456533284D9883F926E728E241D6"/>
    <w:rsid w:val="00177FBC"/>
  </w:style>
  <w:style w:type="paragraph" w:customStyle="1" w:styleId="7D6D097C35134765ACB2994A9C589520">
    <w:name w:val="7D6D097C35134765ACB2994A9C589520"/>
    <w:rsid w:val="00177FBC"/>
  </w:style>
  <w:style w:type="paragraph" w:customStyle="1" w:styleId="3EEA7D75B9514F79BF21F18E74418C5B">
    <w:name w:val="3EEA7D75B9514F79BF21F18E74418C5B"/>
    <w:rsid w:val="00177FBC"/>
  </w:style>
  <w:style w:type="paragraph" w:customStyle="1" w:styleId="D0BBBBDB5A744D9CA95931908F721FA7">
    <w:name w:val="D0BBBBDB5A744D9CA95931908F721FA7"/>
    <w:rsid w:val="00177FBC"/>
  </w:style>
  <w:style w:type="paragraph" w:customStyle="1" w:styleId="B1710612FC9D4B6B81CAA52DF10E9806">
    <w:name w:val="B1710612FC9D4B6B81CAA52DF10E9806"/>
    <w:rsid w:val="00177FBC"/>
  </w:style>
  <w:style w:type="paragraph" w:customStyle="1" w:styleId="28ECB21C3D394692A57FF4514EC7ABD4">
    <w:name w:val="28ECB21C3D394692A57FF4514EC7ABD4"/>
    <w:rsid w:val="00177FBC"/>
  </w:style>
  <w:style w:type="paragraph" w:customStyle="1" w:styleId="517A1FF830024208960F846B6E810E2F">
    <w:name w:val="517A1FF830024208960F846B6E810E2F"/>
    <w:rsid w:val="00177FBC"/>
  </w:style>
  <w:style w:type="paragraph" w:customStyle="1" w:styleId="7273988FBB794714BDE98F0F904FDC2C">
    <w:name w:val="7273988FBB794714BDE98F0F904FDC2C"/>
    <w:rsid w:val="00177FBC"/>
  </w:style>
  <w:style w:type="paragraph" w:customStyle="1" w:styleId="5BC002A97DD94DC78CEEA172A08E1FD7">
    <w:name w:val="5BC002A97DD94DC78CEEA172A08E1FD7"/>
    <w:rsid w:val="00177FBC"/>
  </w:style>
  <w:style w:type="paragraph" w:customStyle="1" w:styleId="61A0FB1B23614CFC8D05083FB8E38587">
    <w:name w:val="61A0FB1B23614CFC8D05083FB8E38587"/>
    <w:rsid w:val="00177FBC"/>
  </w:style>
  <w:style w:type="paragraph" w:customStyle="1" w:styleId="8BC1508A3FE8402B81EEF1EE6C508693">
    <w:name w:val="8BC1508A3FE8402B81EEF1EE6C508693"/>
    <w:rsid w:val="00177FBC"/>
  </w:style>
  <w:style w:type="paragraph" w:customStyle="1" w:styleId="513D6C7FF4B84BFEA29C1A048CFC9E6B">
    <w:name w:val="513D6C7FF4B84BFEA29C1A048CFC9E6B"/>
    <w:rsid w:val="00177FBC"/>
  </w:style>
  <w:style w:type="paragraph" w:customStyle="1" w:styleId="417A19AF35B5478D997CFFF46678DEC3">
    <w:name w:val="417A19AF35B5478D997CFFF46678DEC3"/>
    <w:rsid w:val="00177FBC"/>
  </w:style>
  <w:style w:type="paragraph" w:customStyle="1" w:styleId="4FA41BF6C09C4AE99739675AD3BC07FB">
    <w:name w:val="4FA41BF6C09C4AE99739675AD3BC07FB"/>
    <w:rsid w:val="00177FBC"/>
  </w:style>
  <w:style w:type="paragraph" w:customStyle="1" w:styleId="C4466ACC024E465F8B34438F8C422F10">
    <w:name w:val="C4466ACC024E465F8B34438F8C422F10"/>
    <w:rsid w:val="00177FBC"/>
  </w:style>
  <w:style w:type="paragraph" w:customStyle="1" w:styleId="7915C6B428C344F0BDA3012F9AF502F1">
    <w:name w:val="7915C6B428C344F0BDA3012F9AF502F1"/>
    <w:rsid w:val="00177FBC"/>
  </w:style>
  <w:style w:type="paragraph" w:customStyle="1" w:styleId="94098414941C4D6390136BB112D97017">
    <w:name w:val="94098414941C4D6390136BB112D97017"/>
    <w:rsid w:val="00177FBC"/>
  </w:style>
  <w:style w:type="paragraph" w:customStyle="1" w:styleId="15C7DAE198604F8C955DE23A83929475">
    <w:name w:val="15C7DAE198604F8C955DE23A83929475"/>
    <w:rsid w:val="00177FBC"/>
  </w:style>
  <w:style w:type="paragraph" w:customStyle="1" w:styleId="D60B3548A947450DAF5D274F59AE0D0E">
    <w:name w:val="D60B3548A947450DAF5D274F59AE0D0E"/>
    <w:rsid w:val="00177FBC"/>
  </w:style>
  <w:style w:type="paragraph" w:customStyle="1" w:styleId="AE710DBF1570416AB771978A84489EF0">
    <w:name w:val="AE710DBF1570416AB771978A84489EF0"/>
    <w:rsid w:val="00302272"/>
  </w:style>
  <w:style w:type="paragraph" w:customStyle="1" w:styleId="5A3B87CBC99D4AF9ADA5A5229384DC24">
    <w:name w:val="5A3B87CBC99D4AF9ADA5A5229384DC24"/>
    <w:rsid w:val="00581A4E"/>
  </w:style>
  <w:style w:type="paragraph" w:customStyle="1" w:styleId="0286CD0E194F4411B89980CD0AA4BFED">
    <w:name w:val="0286CD0E194F4411B89980CD0AA4BFED"/>
    <w:rsid w:val="00581A4E"/>
  </w:style>
  <w:style w:type="paragraph" w:customStyle="1" w:styleId="1ED9F98B6AEB4EC3AF862143B132E8E5">
    <w:name w:val="1ED9F98B6AEB4EC3AF862143B132E8E5"/>
    <w:rsid w:val="00581A4E"/>
  </w:style>
  <w:style w:type="paragraph" w:customStyle="1" w:styleId="2609DB939A2F44A9A99339804861430F">
    <w:name w:val="2609DB939A2F44A9A99339804861430F"/>
    <w:rsid w:val="00581A4E"/>
  </w:style>
  <w:style w:type="paragraph" w:customStyle="1" w:styleId="3946470D2AF641B6B49071CC1A625A39">
    <w:name w:val="3946470D2AF641B6B49071CC1A625A39"/>
    <w:rsid w:val="00581A4E"/>
  </w:style>
  <w:style w:type="paragraph" w:customStyle="1" w:styleId="4822082DFE6D43F0B03ECFEAEDE042F6">
    <w:name w:val="4822082DFE6D43F0B03ECFEAEDE042F6"/>
    <w:rsid w:val="00581A4E"/>
  </w:style>
  <w:style w:type="paragraph" w:customStyle="1" w:styleId="E70253A9592D434092BAF16588D93DD6">
    <w:name w:val="E70253A9592D434092BAF16588D93DD6"/>
    <w:rsid w:val="00581A4E"/>
  </w:style>
  <w:style w:type="paragraph" w:customStyle="1" w:styleId="7936F03AF75541D48112BE1265D74712">
    <w:name w:val="7936F03AF75541D48112BE1265D74712"/>
    <w:rsid w:val="00581A4E"/>
  </w:style>
  <w:style w:type="paragraph" w:customStyle="1" w:styleId="ABDA6A633A3B42149F40253606D20573">
    <w:name w:val="ABDA6A633A3B42149F40253606D20573"/>
    <w:rsid w:val="00581A4E"/>
  </w:style>
  <w:style w:type="paragraph" w:customStyle="1" w:styleId="7AA32A7F2538455583781007F045ACF7">
    <w:name w:val="7AA32A7F2538455583781007F045ACF7"/>
    <w:rsid w:val="00581A4E"/>
  </w:style>
  <w:style w:type="paragraph" w:customStyle="1" w:styleId="9081A50261B943D5980CF32D287FA534">
    <w:name w:val="9081A50261B943D5980CF32D287FA534"/>
    <w:rsid w:val="00581A4E"/>
  </w:style>
  <w:style w:type="paragraph" w:customStyle="1" w:styleId="07371177FF6641F7AE7507B9B255D411">
    <w:name w:val="07371177FF6641F7AE7507B9B255D411"/>
    <w:rsid w:val="00581A4E"/>
  </w:style>
  <w:style w:type="paragraph" w:customStyle="1" w:styleId="22FA60C7CCFF459EBEECC2C83266796E">
    <w:name w:val="22FA60C7CCFF459EBEECC2C83266796E"/>
    <w:rsid w:val="0070367C"/>
  </w:style>
  <w:style w:type="paragraph" w:customStyle="1" w:styleId="531D3B4F6D82418EA14DA6498F694735">
    <w:name w:val="531D3B4F6D82418EA14DA6498F694735"/>
    <w:rsid w:val="0070367C"/>
  </w:style>
  <w:style w:type="paragraph" w:customStyle="1" w:styleId="812A12C1F3DB43D2BC2670460213AD42">
    <w:name w:val="812A12C1F3DB43D2BC2670460213AD42"/>
    <w:rsid w:val="0070367C"/>
  </w:style>
  <w:style w:type="paragraph" w:customStyle="1" w:styleId="9174DBC284E64030BDB6840522663C0C">
    <w:name w:val="9174DBC284E64030BDB6840522663C0C"/>
    <w:rsid w:val="0070367C"/>
  </w:style>
  <w:style w:type="paragraph" w:customStyle="1" w:styleId="22F65F69770C4B35AC49A3076E90A5E5">
    <w:name w:val="22F65F69770C4B35AC49A3076E90A5E5"/>
    <w:rsid w:val="005B6108"/>
  </w:style>
  <w:style w:type="paragraph" w:customStyle="1" w:styleId="B6E83AFAB2B6498E9793EC7F45D9607D">
    <w:name w:val="B6E83AFAB2B6498E9793EC7F45D9607D"/>
    <w:rsid w:val="005B6108"/>
  </w:style>
  <w:style w:type="paragraph" w:customStyle="1" w:styleId="0078FA25297F43DDB864CE695C046629">
    <w:name w:val="0078FA25297F43DDB864CE695C046629"/>
    <w:rsid w:val="005B6108"/>
  </w:style>
  <w:style w:type="paragraph" w:customStyle="1" w:styleId="891EDC6BECF24B20ACFDBF665DAEC952">
    <w:name w:val="891EDC6BECF24B20ACFDBF665DAEC952"/>
    <w:rsid w:val="005B6108"/>
  </w:style>
  <w:style w:type="paragraph" w:customStyle="1" w:styleId="BE74D0D77EF1492B85CF8476E13AEE1D">
    <w:name w:val="BE74D0D77EF1492B85CF8476E13AEE1D"/>
    <w:rsid w:val="005B6108"/>
  </w:style>
  <w:style w:type="paragraph" w:customStyle="1" w:styleId="B2CE7E8524E7421688036CC563B37A4E">
    <w:name w:val="B2CE7E8524E7421688036CC563B37A4E"/>
    <w:rsid w:val="005B6108"/>
  </w:style>
  <w:style w:type="paragraph" w:customStyle="1" w:styleId="D2B97F501C3B4CF98EAE772011099571">
    <w:name w:val="D2B97F501C3B4CF98EAE772011099571"/>
    <w:rsid w:val="005B6108"/>
  </w:style>
  <w:style w:type="paragraph" w:customStyle="1" w:styleId="7995D55DB22D44F28EC8F0F56ADCD728">
    <w:name w:val="7995D55DB22D44F28EC8F0F56ADCD728"/>
    <w:rsid w:val="005B6108"/>
  </w:style>
  <w:style w:type="paragraph" w:customStyle="1" w:styleId="4EAFD0F90EB243AFBCAD4C1E2EEE8D09">
    <w:name w:val="4EAFD0F90EB243AFBCAD4C1E2EEE8D09"/>
    <w:rsid w:val="005B6108"/>
  </w:style>
  <w:style w:type="paragraph" w:customStyle="1" w:styleId="7D01E4430DAB4772B258D9550938A8E4">
    <w:name w:val="7D01E4430DAB4772B258D9550938A8E4"/>
    <w:rsid w:val="00D343FF"/>
  </w:style>
  <w:style w:type="paragraph" w:customStyle="1" w:styleId="3ADC081E9F98429AA119E54ABFC19F5D">
    <w:name w:val="3ADC081E9F98429AA119E54ABFC19F5D"/>
    <w:rsid w:val="009750AA"/>
  </w:style>
  <w:style w:type="paragraph" w:customStyle="1" w:styleId="EDB875651A7E4555814AE3BEF37A01EA">
    <w:name w:val="EDB875651A7E4555814AE3BEF37A01EA"/>
    <w:rsid w:val="00B464EB"/>
  </w:style>
  <w:style w:type="paragraph" w:customStyle="1" w:styleId="4F15AEF2E0B44398B2605D99FD6508C2">
    <w:name w:val="4F15AEF2E0B44398B2605D99FD6508C2"/>
    <w:rsid w:val="00B464EB"/>
  </w:style>
  <w:style w:type="paragraph" w:customStyle="1" w:styleId="5E66412D66C440B4BD4EFD40A01B2617">
    <w:name w:val="5E66412D66C440B4BD4EFD40A01B2617"/>
    <w:rsid w:val="00B464EB"/>
  </w:style>
  <w:style w:type="paragraph" w:customStyle="1" w:styleId="29B0ECA2A7494636B1CBDF02BA4A0A58">
    <w:name w:val="29B0ECA2A7494636B1CBDF02BA4A0A58"/>
    <w:rsid w:val="00B464E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4">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A3D0327A-C913-4682-B58A-78FDEDDB6B81}">
  <we:reference id="wa104382081" version="1.55.1.0" store="nl-NL" storeType="OMEX"/>
  <we:alternateReferences>
    <we:reference id="wa104382081" version="1.55.1.0" store="" storeType="OMEX"/>
  </we:alternateReferences>
  <we:properties>
    <we:property name="MENDELEY_CITATIONS" value="[{&quot;citationID&quot;:&quot;MENDELEY_CITATION_71be9739-f170-448c-ba7e-7ee16e6be296&quot;,&quot;properties&quot;:{&quot;noteIndex&quot;:0},&quot;isEdited&quot;:false,&quot;manualOverride&quot;:{&quot;isManuallyOverridden&quot;:false,&quot;citeprocText&quot;:&quot;(Arcadis, 2022)&quot;,&quot;manualOverrideText&quot;:&quot;&quot;},&quot;citationTag&quot;:&quot;MENDELEY_CITATION_v3_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&quot;,&quot;citationItems&quot;:[{&quot;id&quot;:&quot;80078dc8-2492-3449-be7d-ba9a42fdfeed&quot;,&quot;itemData&quot;:{&quot;type&quot;:&quot;report&quot;,&quot;id&quot;:&quot;80078dc8-2492-3449-be7d-ba9a42fdfeed&quot;,&quot;title&quot;:&quot;Sustainable cities index&quot;,&quot;author&quot;:[{&quot;family&quot;:&quot;Arcadis&quot;,&quot;given&quot;:&quot;&quot;,&quot;parse-names&quot;:false,&quot;dropping-particle&quot;:&quot;&quot;,&quot;non-dropping-particle&quot;:&quot;&quot;}],&quot;issued&quot;:{&quot;date-parts&quot;:[[2022]]},&quot;container-title-short&quot;:&quot;&quot;},&quot;isTemporary&quot;:false}]},{&quot;citationID&quot;:&quot;MENDELEY_CITATION_30678b94-2bbc-4855-a9ad-6034784090de&quot;,&quot;properties&quot;:{&quot;noteIndex&quot;:0},&quot;isEdited&quot;:false,&quot;manualOverride&quot;:{&quot;isManuallyOverridden&quot;:false,&quot;citeprocText&quot;:&quot;(Eurostat Statistics Explained, 2022)&quot;,&quot;manualOverrideText&quot;:&quot;&quot;},&quot;citationTag&quot;:&quot;MENDELEY_CITATION_v3_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&quot;,&quot;citationItems&quot;:[{&quot;id&quot;:&quot;e9ed1e3d-7bba-34ac-8705-a17f229b7dde&quot;,&quot;itemData&quot;:{&quot;type&quot;:&quot;webpage&quot;,&quot;id&quot;:&quot;e9ed1e3d-7bba-34ac-8705-a17f229b7dde&quot;,&quot;title&quot;:&quot;Quality of life indicators - natural and living environment&quot;,&quot;author&quot;:[{&quot;family&quot;:&quot;Eurostat Statistics Explained&quot;,&quot;given&quot;:&quot;&quot;,&quot;parse-names&quot;:false,&quot;dropping-particle&quot;:&quot;&quot;,&quot;non-dropping-particle&quot;:&quot;&quot;}],&quot;container-title&quot;:&quot;https://ec.europa.eu/eurostat/statistics-explained/index.php?title=Quality_of_life_indicators_-_natural_and_living_environment&quot;,&quot;issued&quot;:{&quot;date-parts&quot;:[[2022,9]]},&quot;container-title-short&quot;:&quot;&quot;},&quot;isTemporary&quot;:false}]},{&quot;citationID&quot;:&quot;MENDELEY_CITATION_f9b1b744-2a75-40d4-8544-c8aa2bd41b01&quot;,&quot;properties&quot;:{&quot;noteIndex&quot;:0},&quot;isEdited&quot;:false,&quot;manualOverride&quot;:{&quot;isManuallyOverridden&quot;:false,&quot;citeprocText&quot;:&quot;(2023)&quot;,&quot;manualOverrideText&quot;:&quot;&quot;},&quot;citationTag&quot;:&quot;MENDELEY_CITATION_v3_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&quot;,&quot;citationItems&quot;:[{&quot;label&quot;:&quot;page&quot;,&quot;id&quot;:&quot;d7d40575-0750-3be3-86af-49d5e6710a8a&quot;,&quot;itemData&quot;:{&quot;type&quot;:&quot;article-journal&quot;,&quot;id&quot;:&quot;d7d40575-0750-3be3-86af-49d5e6710a8a&quot;,&quot;title&quot;:&quot;An urban green space intervention with benefits for mental health: A health impact assessment of the Barcelona “Eixos Verds” Plan&quot;,&quot;author&quot;:[{&quot;family&quot;:&quot;Vidal Yañez&quot;,&quot;given&quot;:&quot;Diana&quot;,&quot;parse-names&quot;:false,&quot;dropping-particle&quot;:&quot;&quot;,&quot;non-dropping-particle&quot;:&quot;&quot;},{&quot;family&quot;:&quot;Pereira Barboza&quot;,&quot;given&quot;:&quot;Evelise&quot;,&quot;parse-names&quot;:false,&quot;dropping-particle&quot;:&quot;&quot;,&quot;non-dropping-particle&quot;:&quot;&quot;},{&quot;family&quot;:&quot;Cirach&quot;,&quot;given&quot;:&quot;Marta&quot;,&quot;parse-names&quot;:false,&quot;dropping-particle&quot;:&quot;&quot;,&quot;non-dropping-particle&quot;:&quot;&quot;},{&quot;family&quot;:&quot;Daher&quot;,&quot;given&quot;:&quot;Carolyn&quot;,&quot;parse-names&quot;:false,&quot;dropping-particle&quot;:&quot;&quot;,&quot;non-dropping-particle&quot;:&quot;&quot;},{&quot;family&quot;:&quot;Nieuwenhuijsen&quot;,&quot;given&quot;:&quot;Mark&quot;,&quot;parse-names&quot;:false,&quot;dropping-particle&quot;:&quot;&quot;,&quot;non-dropping-particle&quot;:&quot;&quot;},{&quot;family&quot;:&quot;Mueller&quot;,&quot;given&quot;:&quot;Natalie&quot;,&quot;parse-names&quot;:false,&quot;dropping-particle&quot;:&quot;&quot;,&quot;non-dropping-particle&quot;:&quot;&quot;}],&quot;container-title&quot;:&quot;Environment International&quot;,&quot;DOI&quot;:&quot;10.1016/j.envint.2023.107880&quot;,&quot;ISSN&quot;:&quot;01604120&quot;,&quot;issued&quot;:{&quot;date-parts&quot;:[[2023,3]]},&quot;page&quot;:&quot;107880&quot;,&quot;container-title-short&quot;:&quot;Environ Int&quot;},&quot;isTemporary&quot;:false,&quot;suppress-author&quot;:true}]},{&quot;citationID&quot;:&quot;MENDELEY_CITATION_203e871f-9fb6-4878-8a83-ede694e5c672&quot;,&quot;properties&quot;:{&quot;noteIndex&quot;:0},&quot;isEdited&quot;:false,&quot;manualOverride&quot;:{&quot;isManuallyOverridden&quot;:false,&quot;citeprocText&quot;:&quot;(2015)&quot;,&quot;manualOverrideText&quot;:&quot;&quot;},&quot;citationTag&quot;:&quot;MENDELEY_CITATION_v3_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&quot;,&quot;citationItems&quot;:[{&quot;label&quot;:&quot;page&quot;,&quot;id&quot;:&quot;8d54a07d-894e-3132-bb10-646efcfafc86&quot;,&quot;itemData&quot;:{&quot;type&quot;:&quot;article-journal&quot;,&quot;id&quot;:&quot;8d54a07d-894e-3132-bb10-646efcfafc86&quot;,&quot;title&quot;:&quot;Natural outdoor environments and mental and physical health: Relationships and mechanisms&quot;,&quot;author&quot;:[{&quot;family&quot;:&quot;Triguero-Mas&quot;,&quot;given&quot;:&quot;Margarita&quot;,&quot;parse-names&quot;:false,&quot;dropping-particle&quot;:&quot;&quot;,&quot;non-dropping-particle&quot;:&quot;&quot;},{&quot;family&quot;:&quot;Dadvand&quot;,&quot;given&quot;:&quot;Payam&quot;,&quot;parse-names&quot;:false,&quot;dropping-particle&quot;:&quot;&quot;,&quot;non-dropping-particle&quot;:&quot;&quot;},{&quot;family&quot;:&quot;Cirach&quot;,&quot;given&quot;:&quot;Marta&quot;,&quot;parse-names&quot;:false,&quot;dropping-particle&quot;:&quot;&quot;,&quot;non-dropping-particle&quot;:&quot;&quot;},{&quot;family&quot;:&quot;Martínez&quot;,&quot;given&quot;:&quot;David&quot;,&quot;parse-names&quot;:false,&quot;dropping-particle&quot;:&quot;&quot;,&quot;non-dropping-particle&quot;:&quot;&quot;},{&quot;family&quot;:&quot;Medina&quot;,&quot;given&quot;:&quot;Antonia&quot;,&quot;parse-names&quot;:false,&quot;dropping-particle&quot;:&quot;&quot;,&quot;non-dropping-particle&quot;:&quot;&quot;},{&quot;family&quot;:&quot;Mompart&quot;,&quot;given&quot;:&quot;Anna&quot;,&quot;parse-names&quot;:false,&quot;dropping-particle&quot;:&quot;&quot;,&quot;non-dropping-particle&quot;:&quot;&quot;},{&quot;family&quot;:&quot;Basagaña&quot;,&quot;given&quot;:&quot;Xavier&quot;,&quot;parse-names&quot;:false,&quot;dropping-particle&quot;:&quot;&quot;,&quot;non-dropping-particle&quot;:&quot;&quot;},{&quot;family&quot;:&quot;Gražulevičienė&quot;,&quot;given&quot;:&quot;Regina&quot;,&quot;parse-names&quot;:false,&quot;dropping-particle&quot;:&quot;&quot;,&quot;non-dropping-particle&quot;:&quot;&quot;},{&quot;family&quot;:&quot;Nieuwenhuijsen&quot;,&quot;given&quot;:&quot;Mark J.&quot;,&quot;parse-names&quot;:false,&quot;dropping-particle&quot;:&quot;&quot;,&quot;non-dropping-particle&quot;:&quot;&quot;}],&quot;container-title&quot;:&quot;Environment International&quot;,&quot;DOI&quot;:&quot;10.1016/j.envint.2015.01.012&quot;,&quot;ISSN&quot;:&quot;01604120&quot;,&quot;issued&quot;:{&quot;date-parts&quot;:[[2015,4]]},&quot;page&quot;:&quot;35-41&quot;,&quot;volume&quot;:&quot;77&quot;,&quot;container-title-short&quot;:&quot;Environ Int&quot;},&quot;isTemporary&quot;:false,&quot;suppress-author&quot;:true}]},{&quot;citationID&quot;:&quot;MENDELEY_CITATION_308cac71-3f93-43a3-bf6c-4cfc9b2fad69&quot;,&quot;properties&quot;:{&quot;noteIndex&quot;:0},&quot;isEdited&quot;:false,&quot;manualOverride&quot;:{&quot;isManuallyOverridden&quot;:false,&quot;citeprocText&quot;:&quot;(N. Gosling, 2022)&quot;,&quot;manualOverrideText&quot;:&quot;&quot;},&quot;citationTag&quot;:&quot;MENDELEY_CITATION_v3_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&quot;,&quot;citationItems&quot;:[{&quot;id&quot;:&quot;2d14c9f7-063e-3e38-aa9b-2a85b1baa085&quot;,&quot;itemData&quot;:{&quot;type&quot;:&quot;webpage&quot;,&quot;id&quot;:&quot;2d14c9f7-063e-3e38-aa9b-2a85b1baa085&quot;,&quot;title&quot;:&quot;Buyers want green homes. But the market and government need to catch up&quot;,&quot;author&quot;:[{&quot;family&quot;:&quot;N. Gosling&quot;,&quot;given&quot;:&quot;&quot;,&quot;parse-names&quot;:false,&quot;dropping-particle&quot;:&quot;&quot;,&quot;non-dropping-particle&quot;:&quot;&quot;}],&quot;container-title&quot;:&quot;https://www.insidehousing.co.uk/comment/buyers-want-green-homes-but-the-market-and-government-need-to-catch-up-76905&quot;,&quot;issued&quot;:{&quot;date-parts&quot;:[[2022,8,11]]},&quot;container-title-short&quot;:&quot;&quot;},&quot;isTemporary&quot;:false}]},{&quot;citationID&quot;:&quot;MENDELEY_CITATION_4531ca93-ca40-4e81-9a83-1a90b2c0f659&quot;,&quot;properties&quot;:{&quot;noteIndex&quot;:0},&quot;isEdited&quot;:false,&quot;manualOverride&quot;:{&quot;isManuallyOverridden&quot;:true,&quot;citeprocText&quot;:&quot;(Banco Santander, 2023; BBVA, 2022; World Green Building Council, 2022)&quot;,&quot;manualOverrideText&quot;:&quot;(Banco Santander, 2023; BBVA, 2022; World Green Building City Council, 2022)&quot;},&quot;citationTag&quot;:&quot;MENDELEY_CITATION_v3_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&quot;,&quot;citationItems&quot;:[{&quot;id&quot;:&quot;d5959e0f-912c-3d94-b27d-750e41c9306d&quot;,&quot;itemData&quot;:{&quot;type&quot;:&quot;webpage&quot;,&quot;id&quot;:&quot;d5959e0f-912c-3d94-b27d-750e41c9306d&quot;,&quot;title&quot;:&quot;Energy Efficiency Loan&quot;,&quot;author&quot;:[{&quot;family&quot;:&quot;Banco Santander&quot;,&quot;given&quot;:&quot;&quot;,&quot;parse-names&quot;:false,&quot;dropping-particle&quot;:&quot;&quot;,&quot;non-dropping-particle&quot;:&quot;&quot;}],&quot;container-title&quot;:&quot;https://www.bancosantander.es/en/santander-sostenible/prestamo-verde-eficiencia-energetica&quot;,&quot;issued&quot;:{&quot;date-parts&quot;:[[2023]]},&quot;container-title-short&quot;:&quot;&quot;},&quot;isTemporary&quot;:false},{&quot;id&quot;:&quot;89fb8ae5-22f8-3af0-8dc2-fd3f7518b4db&quot;,&quot;itemData&quot;:{&quot;type&quot;:&quot;webpage&quot;,&quot;id&quot;:&quot;89fb8ae5-22f8-3af0-8dc2-fd3f7518b4db&quot;,&quot;title&quot;:&quot;BBVA's sustainable solutions for a green future&quot;,&quot;author&quot;:[{&quot;family&quot;:&quot;BBVA&quot;,&quot;given&quot;:&quot;&quot;,&quot;parse-names&quot;:false,&quot;dropping-particle&quot;:&quot;&quot;,&quot;non-dropping-particle&quot;:&quot;&quot;}],&quot;container-title&quot;:&quot;https://www.bbva.com/en/sustainability/bbvas-sustainable-solutions-for-a-green-future&quot;,&quot;issued&quot;:{&quot;date-parts&quot;:[[2022,5,19]]},&quot;container-title-short&quot;:&quot;&quot;},&quot;isTemporary&quot;:false},{&quot;id&quot;:&quot;c3418811-ae2e-368c-a014-b80a27bf89d0&quot;,&quot;itemData&quot;:{&quot;type&quot;:&quot;webpage&quot;,&quot;id&quot;:&quot;c3418811-ae2e-368c-a014-b80a27bf89d0&quot;,&quot;title&quot;:&quot;What are green mortgages &amp; how will they revolutionise home energy efficiency?&quot;,&quot;author&quot;:[{&quot;family&quot;:&quot;World Green Building Council&quot;,&quot;given&quot;:&quot;&quot;,&quot;parse-names&quot;:false,&quot;dropping-particle&quot;:&quot;&quot;,&quot;non-dropping-particle&quot;:&quot;&quot;}],&quot;container-title&quot;:&quot;https://worldgbc.org/article/what-are-green-mortgages-how-will-they-revolutionise-home-energy-efficiency/&quot;,&quot;issued&quot;:{&quot;date-parts&quot;:[[2022,3,17]]},&quot;container-title-short&quot;:&quot;&quot;},&quot;isTemporary&quot;:false}]},{&quot;citationID&quot;:&quot;MENDELEY_CITATION_88aac0a4-90fe-4405-a29a-5fb289266828&quot;,&quot;properties&quot;:{&quot;noteIndex&quot;:0},&quot;isEdited&quot;:false,&quot;manualOverride&quot;:{&quot;isManuallyOverridden&quot;:false,&quot;citeprocText&quot;:&quot;(Ajuntament de Barcelona, 2023a)&quot;,&quot;manualOverrideText&quot;:&quot;&quot;},&quot;citationTag&quot;:&quot;MENDELEY_CITATION_v3_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&quot;,&quot;citationItems&quot;:[{&quot;id&quot;:&quot;c71e5ac7-e091-3425-95e7-5bfbc2ebd7db&quot;,&quot;itemData&quot;:{&quot;type&quot;:&quot;webpage&quot;,&quot;id&quot;:&quot;c71e5ac7-e091-3425-95e7-5bfbc2ebd7db&quot;,&quot;title&quot;:&quot;El plan de los barrios de Barcelona&quot;,&quot;author&quot;:[{&quot;family&quot;:&quot;Ajuntament de Barcelona&quot;,&quot;given&quot;:&quot;&quot;,&quot;parse-names&quot;:false,&quot;dropping-particle&quot;:&quot;&quot;,&quot;non-dropping-particle&quot;:&quot;&quot;}],&quot;container-title&quot;:&quot;https://www.pladebarris.barcelona/ca/accions/habitatge#Eix=.rehabilitacio&quot;,&quot;issued&quot;:{&quot;date-parts&quot;:[[2023]]},&quot;container-title-short&quot;:&quot;&quot;},&quot;isTemporary&quot;:false}]},{&quot;citationID&quot;:&quot;MENDELEY_CITATION_be3eb9a0-3502-4290-a181-9926bef521ab&quot;,&quot;properties&quot;:{&quot;noteIndex&quot;:0},&quot;isEdited&quot;:false,&quot;manualOverride&quot;:{&quot;isManuallyOverridden&quot;:false,&quot;citeprocText&quot;:&quot;(Funds Europe, 2023)&quot;,&quot;manualOverrideText&quot;:&quot;&quot;},&quot;citationTag&quot;:&quot;MENDELEY_CITATION_v3_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&quot;,&quot;citationItems&quot;:[{&quot;id&quot;:&quot;f72aeee0-3af7-3be2-9493-731c89460dbe&quot;,&quot;itemData&quot;:{&quot;type&quot;:&quot;webpage&quot;,&quot;id&quot;:&quot;f72aeee0-3af7-3be2-9493-731c89460dbe&quot;,&quot;title&quot;:&quot;Real estate sustainable properties at a greenium&quot;,&quot;author&quot;:[{&quot;family&quot;:&quot;Funds Europe&quot;,&quot;given&quot;:&quot;&quot;,&quot;parse-names&quot;:false,&quot;dropping-particle&quot;:&quot;&quot;,&quot;non-dropping-particle&quot;:&quot;&quot;}],&quot;container-title&quot;:&quot;https://www.funds-europe.com/insights/real-estate-sustainable-properties-at-a-greenium&quot;,&quot;issued&quot;:{&quot;date-parts&quot;:[[2023]]},&quot;container-title-short&quot;:&quot;&quot;},&quot;isTemporary&quot;:false}]},{&quot;citationID&quot;:&quot;MENDELEY_CITATION_7ccdeb69-3464-4460-9e61-34ea30b1878a&quot;,&quot;properties&quot;:{&quot;noteIndex&quot;:0},&quot;isEdited&quot;:false,&quot;manualOverride&quot;:{&quot;isManuallyOverridden&quot;:false,&quot;citeprocText&quot;:&quot;(Mandell &amp;#38; Wilhelmsson, 2011)&quot;,&quot;manualOverrideText&quot;:&quot;&quot;},&quot;citationTag&quot;:&quot;MENDELEY_CITATION_v3_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&quot;,&quot;citationItems&quot;:[{&quot;id&quot;:&quot;626e5228-cdcf-3ee0-bc2c-789f1e49a82d&quot;,&quot;itemData&quot;:{&quot;type&quot;:&quot;article-journal&quot;,&quot;id&quot;:&quot;626e5228-cdcf-3ee0-bc2c-789f1e49a82d&quot;,&quot;title&quot;:&quot;Willingness to Pay for Sustainable Housing&quot;,&quot;author&quot;:[{&quot;family&quot;:&quot;Mandell&quot;,&quot;given&quot;:&quot;Svante&quot;,&quot;parse-names&quot;:false,&quot;dropping-particle&quot;:&quot;&quot;,&quot;non-dropping-particle&quot;:&quot;&quot;},{&quot;family&quot;:&quot;Wilhelmsson&quot;,&quot;given&quot;:&quot;Mats&quot;,&quot;parse-names&quot;:false,&quot;dropping-particle&quot;:&quot;&quot;,&quot;non-dropping-particle&quot;:&quot;&quot;}],&quot;container-title&quot;:&quot;Journal of Housing Research&quot;,&quot;DOI&quot;:&quot;10.1080/10835547.2011.12092034&quot;,&quot;ISSN&quot;:&quot;1052-7001&quot;,&quot;issued&quot;:{&quot;date-parts&quot;:[[2011,1,1]]},&quot;page&quot;:&quot;35-51&quot;,&quot;issue&quot;:&quot;1&quot;,&quot;volume&quot;:&quot;20&quot;,&quot;container-title-short&quot;:&quot;&quot;},&quot;isTemporary&quot;:false}]},{&quot;citationID&quot;:&quot;MENDELEY_CITATION_8bd85841-44e7-493b-908d-de3a1e224e5f&quot;,&quot;properties&quot;:{&quot;noteIndex&quot;:0},&quot;isEdited&quot;:false,&quot;manualOverride&quot;:{&quot;isManuallyOverridden&quot;:false,&quot;citeprocText&quot;:&quot;(Chen &amp;#38; Marmolejo Duarte, 2018; Dell’Anna et al., 2019)&quot;,&quot;manualOverrideText&quot;:&quot;&quot;},&quot;citationTag&quot;:&quot;MENDELEY_CITATION_v3_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&quot;,&quot;citationItems&quot;:[{&quot;id&quot;:&quot;b58f5be1-6a05-3404-920c-cea83fd02b41&quot;,&quot;itemData&quot;:{&quot;type&quot;:&quot;paper-conference&quot;,&quot;id&quot;:&quot;b58f5be1-6a05-3404-920c-cea83fd02b41&quot;,&quot;title&quot;:&quot;The marginal price of housing energy-efficiency in Metropolitan Barcelona: issues of sample selection biases&quot;,&quot;author&quot;:[{&quot;family&quot;:&quot;Chen&quot;,&quot;given&quot;:&quot;Ai&quot;,&quot;parse-names&quot;:false,&quot;dropping-particle&quot;:&quot;&quot;,&quot;non-dropping-particle&quot;:&quot;&quot;},{&quot;family&quot;:&quot;Marmolejo Duarte&quot;,&quot;given&quot;:&quot;Carlos Ramiro&quot;,&quot;parse-names&quot;:false,&quot;dropping-particle&quot;:&quot;&quot;,&quot;non-dropping-particle&quot;:&quot;&quot;}],&quot;container-title&quot;:&quot;Libro de proceedings, CTV 2018: XII Congreso Internacional Ciudad y Territorio Virtual: “Ciudades y Territorios Inteligentes”: UNCuyo, Mendoza, 5-7 septiembre 2018&quot;,&quot;DOI&quot;:&quot;10.5821/ctv.8245&quot;,&quot;issued&quot;:{&quot;date-parts&quot;:[[2018,12]]},&quot;publisher-place&quot;:&quot;Barcelona&quot;,&quot;page&quot;:&quot;247-262&quot;,&quot;publisher&quot;:&quot;Centre de Politica de Sol i Valoracions, CPSV / Universitat Politècnica de Catalunya, UPC&quot;,&quot;container-title-short&quot;:&quot;&quot;},&quot;isTemporary&quot;:false},{&quot;id&quot;:&quot;a9012457-3f46-3d03-8090-7fd1d08410eb&quot;,&quot;itemData&quot;:{&quot;type&quot;:&quot;article-journal&quot;,&quot;id&quot;:&quot;a9012457-3f46-3d03-8090-7fd1d08410eb&quot;,&quot;title&quot;:&quot;EPC Green Premium in Two Different European Climate Zones: A Comparative Study between Barcelona and Turin&quot;,&quot;author&quot;:[{&quot;family&quot;:&quot;Dell’Anna&quot;,&quot;given&quot;:&quot;&quot;,&quot;parse-names&quot;:false,&quot;dropping-particle&quot;:&quot;&quot;,&quot;non-dropping-particle&quot;:&quot;&quot;},{&quot;family&quot;:&quot;Bravi&quot;,&quot;given&quot;:&quot;&quot;,&quot;parse-names&quot;:false,&quot;dropping-particle&quot;:&quot;&quot;,&quot;non-dropping-particle&quot;:&quot;&quot;},{&quot;family&quot;:&quot;Marmolejo-Duarte&quot;,&quot;given&quot;:&quot;&quot;,&quot;parse-names&quot;:false,&quot;dropping-particle&quot;:&quot;&quot;,&quot;non-dropping-particle&quot;:&quot;&quot;},{&quot;family&quot;:&quot;Bottero&quot;,&quot;given&quot;:&quot;&quot;,&quot;parse-names&quot;:false,&quot;dropping-particle&quot;:&quot;&quot;,&quot;non-dropping-particle&quot;:&quot;&quot;},{&quot;family&quot;:&quot;Chen&quot;,&quot;given&quot;:&quot;&quot;,&quot;parse-names&quot;:false,&quot;dropping-particle&quot;:&quot;&quot;,&quot;non-dropping-particle&quot;:&quot;&quot;}],&quot;container-title&quot;:&quot;Sustainability&quot;,&quot;container-title-short&quot;:&quot;Sustainability&quot;,&quot;DOI&quot;:&quot;10.3390/su11205605&quot;,&quot;ISSN&quot;:&quot;2071-1050&quot;,&quot;issued&quot;:{&quot;date-parts&quot;:[[2019,10,11]]},&quot;page&quot;:&quot;5605&quot;,&quot;abstract&quot;:&quot;&lt;p&gt;Energy performance certificates (EPCs) are important tools aimed at improving buildings’ energy performance. They play a central role in the context of the Energy Performance of Buildings Directive (EPBD) which asks member states (MS) to take the necessary measures to establish a complete certification system. In this study, an application of the hedonic price method (HPM) assessing the effect of energy labels derived from the EPC on real estate market value is presented. The estimation methodology was applied to two European cities characterized by different climate conditions. The analysis was based on two datasets of listing prices referring to multi-family residential markets in Turin (Italy) and Barcelona (Spain). Four models for each dataset were applied to capture the marginal price of green attributes, but also to control for the spatial autocorrelation among values. The findings showed how the EPC has been applied in the two countries and how it has influenced the real estate market. Turin’s buyers pay more attention to the EPC label, while in Barcelona, they value much more single characteristics, such as air conditioning and a swimming pool, considered popular attributes among contemporary buildings in this climate zone. From the results, it is possible to deduce that the implementation of the EPC schemes is still irregular in EU countries and must be strengthened through a standardized rating model.&lt;/p&gt;&quot;,&quot;issue&quot;:&quot;20&quot;,&quot;volume&quot;:&quot;11&quot;},&quot;isTemporary&quot;:false}]},{&quot;citationID&quot;:&quot;MENDELEY_CITATION_df983851-7c78-4733-bfa5-dde945eaa01f&quot;,&quot;properties&quot;:{&quot;noteIndex&quot;:0},&quot;isEdited&quot;:false,&quot;manualOverride&quot;:{&quot;isManuallyOverridden&quot;:false,&quot;citeprocText&quot;:&quot;(Buonanno et al., 2013; Chen &amp;#38; Marmolejo Duarte, 2018; Dell’Anna et al., 2019; Graells-Garrido et al., 2021; Marmolejo-Duarte &amp;#38; Chen, 2022)&quot;,&quot;manualOverrideText&quot;:&quot;&quot;},&quot;citationTag&quot;:&quot;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&quot;,&quot;citationItems&quot;:[{&quot;id&quot;:&quot;b58f5be1-6a05-3404-920c-cea83fd02b41&quot;,&quot;itemData&quot;:{&quot;type&quot;:&quot;paper-conference&quot;,&quot;id&quot;:&quot;b58f5be1-6a05-3404-920c-cea83fd02b41&quot;,&quot;title&quot;:&quot;The marginal price of housing energy-efficiency in Metropolitan Barcelona: issues of sample selection biases&quot;,&quot;author&quot;:[{&quot;family&quot;:&quot;Chen&quot;,&quot;given&quot;:&quot;Ai&quot;,&quot;parse-names&quot;:false,&quot;dropping-particle&quot;:&quot;&quot;,&quot;non-dropping-particle&quot;:&quot;&quot;},{&quot;family&quot;:&quot;Marmolejo Duarte&quot;,&quot;given&quot;:&quot;Carlos Ramiro&quot;,&quot;parse-names&quot;:false,&quot;dropping-particle&quot;:&quot;&quot;,&quot;non-dropping-particle&quot;:&quot;&quot;}],&quot;container-title&quot;:&quot;Libro de proceedings, CTV 2018: XII Congreso Internacional Ciudad y Territorio Virtual: “Ciudades y Territorios Inteligentes”: UNCuyo, Mendoza, 5-7 septiembre 2018&quot;,&quot;DOI&quot;:&quot;10.5821/ctv.8245&quot;,&quot;issued&quot;:{&quot;date-parts&quot;:[[2018,12]]},&quot;publisher-place&quot;:&quot;Barcelona&quot;,&quot;page&quot;:&quot;247-262&quot;,&quot;publisher&quot;:&quot;Centre de Politica de Sol i Valoracions, CPSV / Universitat Politècnica de Catalunya, UPC&quot;,&quot;container-title-short&quot;:&quot;&quot;},&quot;isTemporary&quot;:false},{&quot;id&quot;:&quot;bacc1f6c-cf8f-3ee9-9dec-2fa3eb079d2b&quot;,&quot;itemData&quot;:{&quot;type&quot;:&quot;article-journal&quot;,&quot;id&quot;:&quot;bacc1f6c-cf8f-3ee9-9dec-2fa3eb079d2b&quot;,&quot;title&quot;:&quot;The effect of energy performance ratings over residential prices or how an insufficient control of architectural-quality may render spurious conclusions&quot;,&quot;author&quot;:[{&quot;family&quot;:&quot;Marmolejo-Duarte&quot;,&quot;given&quot;:&quot;Carlos&quot;,&quot;parse-names&quot;:false,&quot;dropping-particle&quot;:&quot;&quot;,&quot;non-dropping-particle&quot;:&quot;&quot;},{&quot;family&quot;:&quot;Chen&quot;,&quot;given&quot;:&quot;Ai&quot;,&quot;parse-names&quot;:false,&quot;dropping-particle&quot;:&quot;&quot;,&quot;non-dropping-particle&quot;:&quot;&quot;}],&quot;container-title&quot;:&quot;Cities&quot;,&quot;DOI&quot;:&quot;10.1016/j.cities.2022.103674&quot;,&quot;ISSN&quot;:&quot;02642751&quot;,&quot;issued&quot;:{&quot;date-parts&quot;:[[2022,7]]},&quot;page&quot;:&quot;103674&quot;,&quot;volume&quot;:&quot;126&quot;,&quot;container-title-short&quot;:&quot;&quot;},&quot;isTemporary&quot;:false},{&quot;id&quot;:&quot;a9012457-3f46-3d03-8090-7fd1d08410eb&quot;,&quot;itemData&quot;:{&quot;type&quot;:&quot;article-journal&quot;,&quot;id&quot;:&quot;a9012457-3f46-3d03-8090-7fd1d08410eb&quot;,&quot;title&quot;:&quot;EPC Green Premium in Two Different European Climate Zones: A Comparative Study between Barcelona and Turin&quot;,&quot;author&quot;:[{&quot;family&quot;:&quot;Dell’Anna&quot;,&quot;given&quot;:&quot;&quot;,&quot;parse-names&quot;:false,&quot;dropping-particle&quot;:&quot;&quot;,&quot;non-dropping-particle&quot;:&quot;&quot;},{&quot;family&quot;:&quot;Bravi&quot;,&quot;given&quot;:&quot;&quot;,&quot;parse-names&quot;:false,&quot;dropping-particle&quot;:&quot;&quot;,&quot;non-dropping-particle&quot;:&quot;&quot;},{&quot;family&quot;:&quot;Marmolejo-Duarte&quot;,&quot;given&quot;:&quot;&quot;,&quot;parse-names&quot;:false,&quot;dropping-particle&quot;:&quot;&quot;,&quot;non-dropping-particle&quot;:&quot;&quot;},{&quot;family&quot;:&quot;Bottero&quot;,&quot;given&quot;:&quot;&quot;,&quot;parse-names&quot;:false,&quot;dropping-particle&quot;:&quot;&quot;,&quot;non-dropping-particle&quot;:&quot;&quot;},{&quot;family&quot;:&quot;Chen&quot;,&quot;given&quot;:&quot;&quot;,&quot;parse-names&quot;:false,&quot;dropping-particle&quot;:&quot;&quot;,&quot;non-dropping-particle&quot;:&quot;&quot;}],&quot;container-title&quot;:&quot;Sustainability&quot;,&quot;container-title-short&quot;:&quot;Sustainability&quot;,&quot;DOI&quot;:&quot;10.3390/su11205605&quot;,&quot;ISSN&quot;:&quot;2071-1050&quot;,&quot;issued&quot;:{&quot;date-parts&quot;:[[2019,10,11]]},&quot;page&quot;:&quot;5605&quot;,&quot;abstract&quot;:&quot;&lt;p&gt;Energy performance certificates (EPCs) are important tools aimed at improving buildings’ energy performance. They play a central role in the context of the Energy Performance of Buildings Directive (EPBD) which asks member states (MS) to take the necessary measures to establish a complete certification system. In this study, an application of the hedonic price method (HPM) assessing the effect of energy labels derived from the EPC on real estate market value is presented. The estimation methodology was applied to two European cities characterized by different climate conditions. The analysis was based on two datasets of listing prices referring to multi-family residential markets in Turin (Italy) and Barcelona (Spain). Four models for each dataset were applied to capture the marginal price of green attributes, but also to control for the spatial autocorrelation among values. The findings showed how the EPC has been applied in the two countries and how it has influenced the real estate market. Turin’s buyers pay more attention to the EPC label, while in Barcelona, they value much more single characteristics, such as air conditioning and a swimming pool, considered popular attributes among contemporary buildings in this climate zone. From the results, it is possible to deduce that the implementation of the EPC schemes is still irregular in EU countries and must be strengthened through a standardized rating model.&lt;/p&gt;&quot;,&quot;issue&quot;:&quot;20&quot;,&quot;volume&quot;:&quot;11&quot;},&quot;isTemporary&quot;:false},{&quot;id&quot;:&quot;0e6a7590-f34f-3ace-bf39-2c81ba3ec064&quot;,&quot;itemData&quot;:{&quot;type&quot;:&quot;article-journal&quot;,&quot;id&quot;:&quot;0e6a7590-f34f-3ace-bf39-2c81ba3ec064&quot;,&quot;title&quot;:&quot;Housing prices and crime perception&quot;,&quot;author&quot;:[{&quot;family&quot;:&quot;Buonanno&quot;,&quot;given&quot;:&quot;Paolo&quot;,&quot;parse-names&quot;:false,&quot;dropping-particle&quot;:&quot;&quot;,&quot;non-dropping-particle&quot;:&quot;&quot;},{&quot;family&quot;:&quot;Montolio&quot;,&quot;given&quot;:&quot;Daniel&quot;,&quot;parse-names&quot;:false,&quot;dropping-particle&quot;:&quot;&quot;,&quot;non-dropping-particle&quot;:&quot;&quot;},{&quot;family&quot;:&quot;Raya-Vílchez&quot;,&quot;given&quot;:&quot;Josep Maria&quot;,&quot;parse-names&quot;:false,&quot;dropping-particle&quot;:&quot;&quot;,&quot;non-dropping-particle&quot;:&quot;&quot;}],&quot;container-title&quot;:&quot;Empirical Economics&quot;,&quot;container-title-short&quot;:&quot;Empir Econ&quot;,&quot;DOI&quot;:&quot;10.1007/s00181-012-0624-y&quot;,&quot;ISSN&quot;:&quot;0377-7332&quot;,&quot;issued&quot;:{&quot;date-parts&quot;:[[2013,8,12]]},&quot;page&quot;:&quot;305-321&quot;,&quot;issue&quot;:&quot;1&quot;,&quot;volume&quot;:&quot;45&quot;},&quot;isTemporary&quot;:false},{&quot;id&quot;:&quot;54c30f05-58b3-33db-be37-ff5432eb7c93&quot;,&quot;itemData&quot;:{&quot;type&quot;:&quot;article-journal&quot;,&quot;id&quot;:&quot;54c30f05-58b3-33db-be37-ff5432eb7c93&quot;,&quot;title&quot;:&quot;A city of cities: Measuring how 15-minutes urban accessibility shapes human mobility in Barcelona&quot;,&quot;author&quot;:[{&quot;family&quot;:&quot;Graells-Garrido&quot;,&quot;given&quot;:&quot;Eduardo&quot;,&quot;parse-names&quot;:false,&quot;dropping-particle&quot;:&quot;&quot;,&quot;non-dropping-particle&quot;:&quot;&quot;},{&quot;family&quot;:&quot;Serra-Burriel&quot;,&quot;given&quot;:&quot;Feliu&quot;,&quot;parse-names&quot;:false,&quot;dropping-particle&quot;:&quot;&quot;,&quot;non-dropping-particle&quot;:&quot;&quot;},{&quot;family&quot;:&quot;Rowe&quot;,&quot;given&quot;:&quot;Francisco&quot;,&quot;parse-names&quot;:false,&quot;dropping-particle&quot;:&quot;&quot;,&quot;non-dropping-particle&quot;:&quot;&quot;},{&quot;family&quot;:&quot;Cucchietti&quot;,&quot;given&quot;:&quot;Fernando M.&quot;,&quot;parse-names&quot;:false,&quot;dropping-particle&quot;:&quot;&quot;,&quot;non-dropping-particle&quot;:&quot;&quot;},{&quot;family&quot;:&quot;Reyes&quot;,&quot;given&quot;:&quot;Patricio&quot;,&quot;parse-names&quot;:false,&quot;dropping-particle&quot;:&quot;&quot;,&quot;non-dropping-particle&quot;:&quot;&quot;}],&quot;container-title&quot;:&quot;PLOS ONE&quot;,&quot;container-title-short&quot;:&quot;PLoS One&quot;,&quot;DOI&quot;:&quot;10.1371/journal.pone.0250080&quot;,&quot;ISSN&quot;:&quot;1932-6203&quot;,&quot;issued&quot;:{&quot;date-parts&quot;:[[2021,5,5]]},&quot;page&quot;:&quot;e0250080&quot;,&quot;abstract&quot;:&quot;&lt;p&gt;As cities expand, human mobility has become a central focus of urban planning and policy making to make cities more inclusive and sustainable. Initiatives such as the “15-minutes city” have been put in place to shift the attention from monocentric city configurations to polycentric structures, increasing the availability and diversity of local urban amenities. Ultimately they expect to increase local walkability and increase mobility within residential areas. While we know how urban amenities influence human mobility at the city level, little is known about spatial variations in this relationship. Here, we use mobile phone, census, and volunteered geographical data to measure geographic variations in the relationship between origin-destination flows and local urban accessibility in Barcelona. Using a Negative Binomial Geographically Weighted Regression model, we show that, globally, people tend to visit neighborhoods with better access to education and retail. Locally, these and other features change in sign and magnitude through the different neighborhoods of the city in ways that are not explained by administrative boundaries, and that provide deeper insights regarding urban characteristics such as rental prices. In conclusion, our work suggests that the qualities of a 15-minutes city can be measured at scale, delivering actionable insights on the polycentric structure of cities, and how people use and access this structure.&lt;/p&gt;&quot;,&quot;issue&quot;:&quot;5&quot;,&quot;volume&quot;:&quot;16&quot;},&quot;isTemporary&quot;:false}]},{&quot;citationID&quot;:&quot;MENDELEY_CITATION_0b5f11c6-a403-4a47-9924-5cd8f702e9c9&quot;,&quot;properties&quot;:{&quot;noteIndex&quot;:0},&quot;isEdited&quot;:false,&quot;manualOverride&quot;:{&quot;isManuallyOverridden&quot;:true,&quot;citeprocText&quot;:&quot;(Dell’Anna et al., 2019; Graells-Garrido et al., 2021)&quot;,&quot;manualOverrideText&quot;:&quot;(Dell’Anna et al., 2019; Graells-Garrido et al., 2021; Marmolejo-Duarte &amp; Chen, 2022)&quot;},&quot;citationTag&quot;:&quot;MENDELEY_CITATION_v3_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&quot;,&quot;citationItems&quot;:[{&quot;id&quot;:&quot;54c30f05-58b3-33db-be37-ff5432eb7c93&quot;,&quot;itemData&quot;:{&quot;type&quot;:&quot;article-journal&quot;,&quot;id&quot;:&quot;54c30f05-58b3-33db-be37-ff5432eb7c93&quot;,&quot;title&quot;:&quot;A city of cities: Measuring how 15-minutes urban accessibility shapes human mobility in Barcelona&quot;,&quot;author&quot;:[{&quot;family&quot;:&quot;Graells-Garrido&quot;,&quot;given&quot;:&quot;Eduardo&quot;,&quot;parse-names&quot;:false,&quot;dropping-particle&quot;:&quot;&quot;,&quot;non-dropping-particle&quot;:&quot;&quot;},{&quot;family&quot;:&quot;Serra-Burriel&quot;,&quot;given&quot;:&quot;Feliu&quot;,&quot;parse-names&quot;:false,&quot;dropping-particle&quot;:&quot;&quot;,&quot;non-dropping-particle&quot;:&quot;&quot;},{&quot;family&quot;:&quot;Rowe&quot;,&quot;given&quot;:&quot;Francisco&quot;,&quot;parse-names&quot;:false,&quot;dropping-particle&quot;:&quot;&quot;,&quot;non-dropping-particle&quot;:&quot;&quot;},{&quot;family&quot;:&quot;Cucchietti&quot;,&quot;given&quot;:&quot;Fernando M.&quot;,&quot;parse-names&quot;:false,&quot;dropping-particle&quot;:&quot;&quot;,&quot;non-dropping-particle&quot;:&quot;&quot;},{&quot;family&quot;:&quot;Reyes&quot;,&quot;given&quot;:&quot;Patricio&quot;,&quot;parse-names&quot;:false,&quot;dropping-particle&quot;:&quot;&quot;,&quot;non-dropping-particle&quot;:&quot;&quot;}],&quot;container-title&quot;:&quot;PLOS ONE&quot;,&quot;container-title-short&quot;:&quot;PLoS One&quot;,&quot;DOI&quot;:&quot;10.1371/journal.pone.0250080&quot;,&quot;ISSN&quot;:&quot;1932-6203&quot;,&quot;issued&quot;:{&quot;date-parts&quot;:[[2021,5,5]]},&quot;page&quot;:&quot;e0250080&quot;,&quot;abstract&quot;:&quot;&lt;p&gt;As cities expand, human mobility has become a central focus of urban planning and policy making to make cities more inclusive and sustainable. Initiatives such as the “15-minutes city” have been put in place to shift the attention from monocentric city configurations to polycentric structures, increasing the availability and diversity of local urban amenities. Ultimately they expect to increase local walkability and increase mobility within residential areas. While we know how urban amenities influence human mobility at the city level, little is known about spatial variations in this relationship. Here, we use mobile phone, census, and volunteered geographical data to measure geographic variations in the relationship between origin-destination flows and local urban accessibility in Barcelona. Using a Negative Binomial Geographically Weighted Regression model, we show that, globally, people tend to visit neighborhoods with better access to education and retail. Locally, these and other features change in sign and magnitude through the different neighborhoods of the city in ways that are not explained by administrative boundaries, and that provide deeper insights regarding urban characteristics such as rental prices. In conclusion, our work suggests that the qualities of a 15-minutes city can be measured at scale, delivering actionable insights on the polycentric structure of cities, and how people use and access this structure.&lt;/p&gt;&quot;,&quot;issue&quot;:&quot;5&quot;,&quot;volume&quot;:&quot;16&quot;},&quot;isTemporary&quot;:false},{&quot;id&quot;:&quot;a9012457-3f46-3d03-8090-7fd1d08410eb&quot;,&quot;itemData&quot;:{&quot;type&quot;:&quot;article-journal&quot;,&quot;id&quot;:&quot;a9012457-3f46-3d03-8090-7fd1d08410eb&quot;,&quot;title&quot;:&quot;EPC Green Premium in Two Different European Climate Zones: A Comparative Study between Barcelona and Turin&quot;,&quot;author&quot;:[{&quot;family&quot;:&quot;Dell’Anna&quot;,&quot;given&quot;:&quot;&quot;,&quot;parse-names&quot;:false,&quot;dropping-particle&quot;:&quot;&quot;,&quot;non-dropping-particle&quot;:&quot;&quot;},{&quot;family&quot;:&quot;Bravi&quot;,&quot;given&quot;:&quot;&quot;,&quot;parse-names&quot;:false,&quot;dropping-particle&quot;:&quot;&quot;,&quot;non-dropping-particle&quot;:&quot;&quot;},{&quot;family&quot;:&quot;Marmolejo-Duarte&quot;,&quot;given&quot;:&quot;&quot;,&quot;parse-names&quot;:false,&quot;dropping-particle&quot;:&quot;&quot;,&quot;non-dropping-particle&quot;:&quot;&quot;},{&quot;family&quot;:&quot;Bottero&quot;,&quot;given&quot;:&quot;&quot;,&quot;parse-names&quot;:false,&quot;dropping-particle&quot;:&quot;&quot;,&quot;non-dropping-particle&quot;:&quot;&quot;},{&quot;family&quot;:&quot;Chen&quot;,&quot;given&quot;:&quot;&quot;,&quot;parse-names&quot;:false,&quot;dropping-particle&quot;:&quot;&quot;,&quot;non-dropping-particle&quot;:&quot;&quot;}],&quot;container-title&quot;:&quot;Sustainability&quot;,&quot;container-title-short&quot;:&quot;Sustainability&quot;,&quot;DOI&quot;:&quot;10.3390/su11205605&quot;,&quot;ISSN&quot;:&quot;2071-1050&quot;,&quot;issued&quot;:{&quot;date-parts&quot;:[[2019,10,11]]},&quot;page&quot;:&quot;5605&quot;,&quot;abstract&quot;:&quot;&lt;p&gt;Energy performance certificates (EPCs) are important tools aimed at improving buildings’ energy performance. They play a central role in the context of the Energy Performance of Buildings Directive (EPBD) which asks member states (MS) to take the necessary measures to establish a complete certification system. In this study, an application of the hedonic price method (HPM) assessing the effect of energy labels derived from the EPC on real estate market value is presented. The estimation methodology was applied to two European cities characterized by different climate conditions. The analysis was based on two datasets of listing prices referring to multi-family residential markets in Turin (Italy) and Barcelona (Spain). Four models for each dataset were applied to capture the marginal price of green attributes, but also to control for the spatial autocorrelation among values. The findings showed how the EPC has been applied in the two countries and how it has influenced the real estate market. Turin’s buyers pay more attention to the EPC label, while in Barcelona, they value much more single characteristics, such as air conditioning and a swimming pool, considered popular attributes among contemporary buildings in this climate zone. From the results, it is possible to deduce that the implementation of the EPC schemes is still irregular in EU countries and must be strengthened through a standardized rating model.&lt;/p&gt;&quot;,&quot;issue&quot;:&quot;20&quot;,&quot;volume&quot;:&quot;11&quot;},&quot;isTemporary&quot;:false}]},{&quot;citationID&quot;:&quot;MENDELEY_CITATION_fcf99cad-41a5-43dd-b4ca-6278d7ed4e86&quot;,&quot;properties&quot;:{&quot;noteIndex&quot;:0},&quot;isEdited&quot;:false,&quot;manualOverride&quot;:{&quot;isManuallyOverridden&quot;:false,&quot;citeprocText&quot;:&quot;(United Nations, 2023)&quot;,&quot;manualOverrideText&quot;:&quot;&quot;},&quot;citationTag&quot;:&quot;MENDELEY_CITATION_v3_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&quot;,&quot;citationItems&quot;:[{&quot;id&quot;:&quot;44e0dae1-efd0-3151-8a14-e83f100ad23a&quot;,&quot;itemData&quot;:{&quot;type&quot;:&quot;webpage&quot;,&quot;id&quot;:&quot;44e0dae1-efd0-3151-8a14-e83f100ad23a&quot;,&quot;title&quot;:&quot;The 17 Goals&quot;,&quot;author&quot;:[{&quot;family&quot;:&quot;United Nations&quot;,&quot;given&quot;:&quot;&quot;,&quot;parse-names&quot;:false,&quot;dropping-particle&quot;:&quot;&quot;,&quot;non-dropping-particle&quot;:&quot;&quot;}],&quot;container-title&quot;:&quot;https://sdgs.un.org/goals&quot;,&quot;issued&quot;:{&quot;date-parts&quot;:[[2023]]},&quot;container-title-short&quot;:&quot;&quot;},&quot;isTemporary&quot;:false}]},{&quot;citationID&quot;:&quot;MENDELEY_CITATION_e4a97739-42a7-483f-aac8-dfc114ea954f&quot;,&quot;properties&quot;:{&quot;noteIndex&quot;:0},&quot;isEdited&quot;:false,&quot;manualOverride&quot;:{&quot;isManuallyOverridden&quot;:false,&quot;citeprocText&quot;:&quot;(2019)&quot;,&quot;manualOverrideText&quot;:&quot;&quot;},&quot;citationTag&quot;:&quot;MENDELEY_CITATION_v3_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&quot;,&quot;citationItems&quot;:[{&quot;label&quot;:&quot;page&quot;,&quot;id&quot;:&quot;de46b94f-1e07-3d2e-82e7-0e2367413521&quot;,&quot;itemData&quot;:{&quot;type&quot;:&quot;article-journal&quot;,&quot;id&quot;:&quot;de46b94f-1e07-3d2e-82e7-0e2367413521&quot;,&quot;title&quot;:&quot;Innovation in urban real estate: the role of sustainability&quot;,&quot;author&quot;:[{&quot;family&quot;:&quot;Kauko&quot;,&quot;given&quot;:&quot;Tom&quot;,&quot;parse-names&quot;:false,&quot;dropping-particle&quot;:&quot;&quot;,&quot;non-dropping-particle&quot;:&quot;&quot;}],&quot;container-title&quot;:&quot;Property Management&quot;,&quot;DOI&quot;:&quot;10.1108/PM-10-2017-0056&quot;,&quot;ISSN&quot;:&quot;0263-7472&quot;,&quot;issued&quot;:{&quot;date-parts&quot;:[[2019,4,15]]},&quot;page&quot;:&quot;197-214&quot;,&quot;issue&quot;:&quot;2&quot;,&quot;volume&quot;:&quot;37&quot;,&quot;container-title-short&quot;:&quot;&quot;},&quot;isTemporary&quot;:false,&quot;suppress-author&quot;:true}]},{&quot;citationID&quot;:&quot;MENDELEY_CITATION_726a73e4-76dc-4deb-9ad8-474b39e2d40d&quot;,&quot;properties&quot;:{&quot;noteIndex&quot;:0},&quot;isEdited&quot;:false,&quot;manualOverride&quot;:{&quot;isManuallyOverridden&quot;:false,&quot;citeprocText&quot;:&quot;(2019)&quot;,&quot;manualOverrideText&quot;:&quot;&quot;},&quot;citationTag&quot;:&quot;MENDELEY_CITATION_v3_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&quot;,&quot;citationItems&quot;:[{&quot;label&quot;:&quot;page&quot;,&quot;id&quot;:&quot;de46b94f-1e07-3d2e-82e7-0e2367413521&quot;,&quot;itemData&quot;:{&quot;type&quot;:&quot;article-journal&quot;,&quot;id&quot;:&quot;de46b94f-1e07-3d2e-82e7-0e2367413521&quot;,&quot;title&quot;:&quot;Innovation in urban real estate: the role of sustainability&quot;,&quot;author&quot;:[{&quot;family&quot;:&quot;Kauko&quot;,&quot;given&quot;:&quot;Tom&quot;,&quot;parse-names&quot;:false,&quot;dropping-particle&quot;:&quot;&quot;,&quot;non-dropping-particle&quot;:&quot;&quot;}],&quot;container-title&quot;:&quot;Property Management&quot;,&quot;DOI&quot;:&quot;10.1108/PM-10-2017-0056&quot;,&quot;ISSN&quot;:&quot;0263-7472&quot;,&quot;issued&quot;:{&quot;date-parts&quot;:[[2019,4,15]]},&quot;page&quot;:&quot;197-214&quot;,&quot;issue&quot;:&quot;2&quot;,&quot;volume&quot;:&quot;37&quot;,&quot;container-title-short&quot;:&quot;&quot;},&quot;isTemporary&quot;:false,&quot;suppress-author&quot;:true}]},{&quot;citationID&quot;:&quot;MENDELEY_CITATION_4cbdbd77-1979-4c6c-9ae3-72d3f99c24fc&quot;,&quot;properties&quot;:{&quot;noteIndex&quot;:0},&quot;isEdited&quot;:false,&quot;manualOverride&quot;:{&quot;isManuallyOverridden&quot;:false,&quot;citeprocText&quot;:&quot;(Kauko, 2019)&quot;,&quot;manualOverrideText&quot;:&quot;&quot;},&quot;citationTag&quot;:&quot;MENDELEY_CITATION_v3_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&quot;,&quot;citationItems&quot;:[{&quot;id&quot;:&quot;de46b94f-1e07-3d2e-82e7-0e2367413521&quot;,&quot;itemData&quot;:{&quot;type&quot;:&quot;article-journal&quot;,&quot;id&quot;:&quot;de46b94f-1e07-3d2e-82e7-0e2367413521&quot;,&quot;title&quot;:&quot;Innovation in urban real estate: the role of sustainability&quot;,&quot;author&quot;:[{&quot;family&quot;:&quot;Kauko&quot;,&quot;given&quot;:&quot;Tom&quot;,&quot;parse-names&quot;:false,&quot;dropping-particle&quot;:&quot;&quot;,&quot;non-dropping-particle&quot;:&quot;&quot;}],&quot;container-title&quot;:&quot;Property Management&quot;,&quot;DOI&quot;:&quot;10.1108/PM-10-2017-0056&quot;,&quot;ISSN&quot;:&quot;0263-7472&quot;,&quot;issued&quot;:{&quot;date-parts&quot;:[[2019,4,15]]},&quot;page&quot;:&quot;197-214&quot;,&quot;issue&quot;:&quot;2&quot;,&quot;volume&quot;:&quot;37&quot;,&quot;container-title-short&quot;:&quot;&quot;},&quot;isTemporary&quot;:false}]},{&quot;citationID&quot;:&quot;MENDELEY_CITATION_57e68029-e086-4963-85ce-7cb83e76ebe8&quot;,&quot;properties&quot;:{&quot;noteIndex&quot;:0},&quot;isEdited&quot;:false,&quot;manualOverride&quot;:{&quot;isManuallyOverridden&quot;:true,&quot;citeprocText&quot;:&quot;(The European Parliament &amp;#38; The Council of the European Union, 2002)&quot;,&quot;manualOverrideText&quot;:&quot;(The European Parliament &amp; The City Council of the European Union, 2002)&quot;},&quot;citationTag&quot;:&quot;MENDELEY_CITATION_v3_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&quot;,&quot;citationItems&quot;:[{&quot;id&quot;:&quot;5e8885dc-37b9-34d7-a363-0472df6c8d27&quot;,&quot;itemData&quot;:{&quot;type&quot;:&quot;article-journal&quot;,&quot;id&quot;:&quot;5e8885dc-37b9-34d7-a363-0472df6c8d27&quot;,&quot;title&quot;:&quot;Directive 2002/91/EC of the European Parliament and of the Council of 16 December 2002 on the energy performance of buildings&quot;,&quot;author&quot;:[{&quot;family&quot;:&quot;The European Parliament&quot;,&quot;given&quot;:&quot;&quot;,&quot;parse-names&quot;:false,&quot;dropping-particle&quot;:&quot;&quot;,&quot;non-dropping-particle&quot;:&quot;&quot;},{&quot;family&quot;:&quot;The Council of the European Union&quot;,&quot;given&quot;:&quot;&quot;,&quot;parse-names&quot;:false,&quot;dropping-particle&quot;:&quot;&quot;,&quot;non-dropping-particle&quot;:&quot;&quot;}],&quot;issued&quot;:{&quot;date-parts&quot;:[[2002,12,16]]},&quot;container-title-short&quot;:&quot;&quot;},&quot;isTemporary&quot;:false}]},{&quot;citationID&quot;:&quot;MENDELEY_CITATION_80f8d3b3-774b-4f25-8deb-4534f2862a8b&quot;,&quot;properties&quot;:{&quot;noteIndex&quot;:0},&quot;isEdited&quot;:false,&quot;manualOverride&quot;:{&quot;isManuallyOverridden&quot;:true,&quot;citeprocText&quot;:&quot;(2011)&quot;,&quot;manualOverrideText&quot;:&quot;(2011), &quot;},&quot;citationTag&quot;:&quot;MENDELEY_CITATION_v3_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&quot;,&quot;citationItems&quot;:[{&quot;label&quot;:&quot;page&quot;,&quot;id&quot;:&quot;b36c55a4-a502-38da-b1ec-d22ca3741cad&quot;,&quot;itemData&quot;:{&quot;type&quot;:&quot;article-journal&quot;,&quot;id&quot;:&quot;b36c55a4-a502-38da-b1ec-d22ca3741cad&quot;,&quot;title&quot;:&quot;On the economics of energy labels in the housing market&quot;,&quot;author&quot;:[{&quot;family&quot;:&quot;Brounen&quot;,&quot;given&quot;:&quot;Dirk&quot;,&quot;parse-names&quot;:false,&quot;dropping-particle&quot;:&quot;&quot;,&quot;non-dropping-particle&quot;:&quot;&quot;},{&quot;family&quot;:&quot;Kok&quot;,&quot;given&quot;:&quot;Nils&quot;,&quot;parse-names&quot;:false,&quot;dropping-particle&quot;:&quot;&quot;,&quot;non-dropping-particle&quot;:&quot;&quot;}],&quot;container-title&quot;:&quot;Journal of Environmental Economics and Management&quot;,&quot;DOI&quot;:&quot;10.1016/j.jeem.2010.11.006&quot;,&quot;ISSN&quot;:&quot;00950696&quot;,&quot;issued&quot;:{&quot;date-parts&quot;:[[2011,9]]},&quot;page&quot;:&quot;166-179&quot;,&quot;issue&quot;:&quot;2&quot;,&quot;volume&quot;:&quot;62&quot;,&quot;container-title-short&quot;:&quot;J Environ Econ Manage&quot;},&quot;isTemporary&quot;:false,&quot;suppress-author&quot;:true}]},{&quot;citationID&quot;:&quot;MENDELEY_CITATION_1b33e119-8f44-477f-aea9-fa08bd91f15b&quot;,&quot;properties&quot;:{&quot;noteIndex&quot;:0},&quot;isEdited&quot;:false,&quot;manualOverride&quot;:{&quot;isManuallyOverridden&quot;:false,&quot;citeprocText&quot;:&quot;(2016)&quot;,&quot;manualOverrideText&quot;:&quot;&quot;},&quot;citationTag&quot;:&quot;MENDELEY_CITATION_v3_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&quot;,&quot;citationItems&quot;:[{&quot;label&quot;:&quot;page&quot;,&quot;id&quot;:&quot;efd585f1-6af7-389f-8937-ba056070b2df&quot;,&quot;itemData&quot;:{&quot;type&quot;:&quot;article-journal&quot;,&quot;id&quot;:&quot;efd585f1-6af7-389f-8937-ba056070b2df&quot;,&quot;title&quot;:&quot;Are Energy Efficiency Ratings Ignored in the German Housing Market? Evidence from a Large-Sample Hedonic Study&quot;,&quot;author&quot;:[{&quot;family&quot;:&quot;Cajias&quot;,&quot;given&quot;:&quot;Marcelo&quot;,&quot;parse-names&quot;:false,&quot;dropping-particle&quot;:&quot;&quot;,&quot;non-dropping-particle&quot;:&quot;&quot;},{&quot;family&quot;:&quot;Fuerst&quot;,&quot;given&quot;:&quot;Franz&quot;,&quot;parse-names&quot;:false,&quot;dropping-particle&quot;:&quot;&quot;,&quot;non-dropping-particle&quot;:&quot;&quot;},{&quot;family&quot;:&quot;Bienert&quot;,&quot;given&quot;:&quot;Sven&quot;,&quot;parse-names&quot;:false,&quot;dropping-particle&quot;:&quot;&quot;,&quot;non-dropping-particle&quot;:&quot;&quot;}],&quot;container-title&quot;:&quot;SSRN Electronic Journal&quot;,&quot;DOI&quot;:&quot;10.2139/ssrn.2799206&quot;,&quot;ISSN&quot;:&quot;1556-5068&quot;,&quot;issued&quot;:{&quot;date-parts&quot;:[[2016]]},&quot;container-title-short&quot;:&quot;&quot;},&quot;isTemporary&quot;:false,&quot;suppress-author&quot;:true}]},{&quot;citationID&quot;:&quot;MENDELEY_CITATION_ab42eb00-6d08-4832-ade2-46b19a07c452&quot;,&quot;properties&quot;:{&quot;noteIndex&quot;:0},&quot;isEdited&quot;:false,&quot;manualOverride&quot;:{&quot;isManuallyOverridden&quot;:false,&quot;citeprocText&quot;:&quot;(2015)&quot;,&quot;manualOverrideText&quot;:&quot;&quot;},&quot;citationTag&quot;:&quot;MENDELEY_CITATION_v3_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&quot;,&quot;citationItems&quot;:[{&quot;label&quot;:&quot;page&quot;,&quot;id&quot;:&quot;0af8f853-a9a8-346d-8e8e-2ebc6468405a&quot;,&quot;itemData&quot;:{&quot;type&quot;:&quot;article-journal&quot;,&quot;id&quot;:&quot;0af8f853-a9a8-346d-8e8e-2ebc6468405a&quot;,&quot;title&quot;:&quot;Does energy efficiency matter to home-buyers? An investigation of EPC ratings and transaction prices in England&quot;,&quot;author&quot;:[{&quot;family&quot;:&quot;Fuerst&quot;,&quot;given&quot;:&quot;Franz&quot;,&quot;parse-names&quot;:false,&quot;dropping-particle&quot;:&quot;&quot;,&quot;non-dropping-particle&quot;:&quot;&quot;},{&quot;family&quot;:&quot;McAllister&quot;,&quot;given&quot;:&quot;Patrick&quot;,&quot;parse-names&quot;:false,&quot;dropping-particle&quot;:&quot;&quot;,&quot;non-dropping-particle&quot;:&quot;&quot;},{&quot;family&quot;:&quot;Nanda&quot;,&quot;given&quot;:&quot;Anupam&quot;,&quot;parse-names&quot;:false,&quot;dropping-particle&quot;:&quot;&quot;,&quot;non-dropping-particle&quot;:&quot;&quot;},{&quot;family&quot;:&quot;Wyatt&quot;,&quot;given&quot;:&quot;Peter&quot;,&quot;parse-names&quot;:false,&quot;dropping-particle&quot;:&quot;&quot;,&quot;non-dropping-particle&quot;:&quot;&quot;}],&quot;container-title&quot;:&quot;Energy Economics&quot;,&quot;DOI&quot;:&quot;10.1016/j.eneco.2014.12.012&quot;,&quot;ISSN&quot;:&quot;01409883&quot;,&quot;issued&quot;:{&quot;date-parts&quot;:[[2015,3]]},&quot;page&quot;:&quot;145-156&quot;,&quot;volume&quot;:&quot;48&quot;,&quot;container-title-short&quot;:&quot;Energy Econ&quot;},&quot;isTemporary&quot;:false,&quot;suppress-author&quot;:true}]},{&quot;citationID&quot;:&quot;MENDELEY_CITATION_33d1893d-dc51-42e9-88e0-868af57a0e97&quot;,&quot;properties&quot;:{&quot;noteIndex&quot;:0},&quot;isEdited&quot;:false,&quot;manualOverride&quot;:{&quot;isManuallyOverridden&quot;:false,&quot;citeprocText&quot;:&quot;(2016)&quot;,&quot;manualOverrideText&quot;:&quot;&quot;},&quot;citationTag&quot;:&quot;MENDELEY_CITATION_v3_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&quot;,&quot;citationItems&quot;:[{&quot;label&quot;:&quot;page&quot;,&quot;id&quot;:&quot;28b5b965-b276-321c-ab4c-ce39ed1a83e0&quot;,&quot;itemData&quot;:{&quot;type&quot;:&quot;article-journal&quot;,&quot;id&quot;:&quot;28b5b965-b276-321c-ab4c-ce39ed1a83e0&quot;,&quot;title&quot;:&quot;The price of energy efficiency in the Spanish housing market&quot;,&quot;author&quot;:[{&quot;family&quot;:&quot;Ayala&quot;,&quot;given&quot;:&quot;Amaia&quot;,&quot;parse-names&quot;:false,&quot;dropping-particle&quot;:&quot;&quot;,&quot;non-dropping-particle&quot;:&quot;de&quot;},{&quot;family&quot;:&quot;Galarraga&quot;,&quot;given&quot;:&quot;Ibon&quot;,&quot;parse-names&quot;:false,&quot;dropping-particle&quot;:&quot;&quot;,&quot;non-dropping-particle&quot;:&quot;&quot;},{&quot;family&quot;:&quot;Spadaro&quot;,&quot;given&quot;:&quot;Joseph&quot;,&quot;parse-names&quot;:false,&quot;dropping-particle&quot;:&quot;V.&quot;,&quot;non-dropping-particle&quot;:&quot;&quot;}],&quot;container-title&quot;:&quot;Energy Policy&quot;,&quot;DOI&quot;:&quot;10.1016/j.enpol.2016.03.032&quot;,&quot;ISSN&quot;:&quot;03014215&quot;,&quot;issued&quot;:{&quot;date-parts&quot;:[[2016,7]]},&quot;page&quot;:&quot;16-24&quot;,&quot;volume&quot;:&quot;94&quot;,&quot;container-title-short&quot;:&quot;Energy Policy&quot;},&quot;isTemporary&quot;:false,&quot;suppress-author&quot;:true}]},{&quot;citationID&quot;:&quot;MENDELEY_CITATION_d0ecedaa-2ce9-4683-be44-fb52adb91804&quot;,&quot;properties&quot;:{&quot;noteIndex&quot;:0},&quot;isEdited&quot;:false,&quot;manualOverride&quot;:{&quot;isManuallyOverridden&quot;:false,&quot;citeprocText&quot;:&quot;(2019)&quot;,&quot;manualOverrideText&quot;:&quot;&quot;},&quot;citationTag&quot;:&quot;MENDELEY_CITATION_v3_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&quot;,&quot;citationItems&quot;:[{&quot;label&quot;:&quot;page&quot;,&quot;id&quot;:&quot;1a683dff-d997-376a-9f4e-b23a40c23f1e&quot;,&quot;itemData&quot;:{&quot;type&quot;:&quot;article-journal&quot;,&quot;id&quot;:&quot;1a683dff-d997-376a-9f4e-b23a40c23f1e&quot;,&quot;title&quot;:&quot;Green Premium Evidence from Climatic Areas: A Case in Southern Europe, Alicante (Spain)&quot;,&quot;author&quot;:[{&quot;family&quot;:&quot;Taltavull de La Paz&quot;,&quot;given&quot;:&quot;Paloma&quot;,&quot;parse-names&quot;:false,&quot;dropping-particle&quot;:&quot;&quot;,&quot;non-dropping-particle&quot;:&quot;&quot;},{&quot;family&quot;:&quot;Perez-Sanchez&quot;,&quot;given&quot;:&quot;V.&quot;,&quot;parse-names&quot;:false,&quot;dropping-particle&quot;:&quot;&quot;,&quot;non-dropping-particle&quot;:&quot;&quot;},{&quot;family&quot;:&quot;Mora-Garcia&quot;,&quot;given&quot;:&quot;Raul-Tomas&quot;,&quot;parse-names&quot;:false,&quot;dropping-particle&quot;:&quot;&quot;,&quot;non-dropping-particle&quot;:&quot;&quot;},{&quot;family&quot;:&quot;Perez-Sanchez&quot;,&quot;given&quot;:&quot;Juan-Carlos&quot;,&quot;parse-names&quot;:false,&quot;dropping-particle&quot;:&quot;&quot;,&quot;non-dropping-particle&quot;:&quot;&quot;}],&quot;container-title&quot;:&quot;Sustainability&quot;,&quot;DOI&quot;:&quot;10.3390/su11030686&quot;,&quot;ISSN&quot;:&quot;2071-1050&quot;,&quot;issued&quot;:{&quot;date-parts&quot;:[[2019,1,28]]},&quot;page&quot;:&quot;686&quot;,&quot;abstract&quot;:&quot;&lt;p&gt;The existence of a green premium in house (asking) prices in Alicante province, Spain, are analyzed using circa 9000 property observations. In developing the sample, information from energy efficiency certificates was matched with two other databases. The model tests for green premium by climatic zones using pool Ordinary Least Squares (pool-OLS) and Instrumental Variables (IV) hedonic models, adds new knowledge concerning the existence of green premiums from Southern Europe, explores differences in their estimation by climatic zone, debates the nature of the estimated green parameters, and explains the role of endogeneity in hedonic green premium models. The empirical evidence assesses the sensitivity of asking price to either energy consumption (KWh) or carbon dioxide emissions (CO2) with an apparent premium of 3%, and captures an association with efficiency rating from G to F of 1.8% and from F to E of 1.1%. Significantly, the results relating to price responses show a distinct variation between the coast and the cooler climatic zone of the interior. The paper shows that energy efficiency incentive policies should discriminate by climatic areas, and provides a price reference by which to assess the amount of incentives needed to achieve European Union (EU) objectives.&lt;/p&gt;&quot;,&quot;issue&quot;:&quot;3&quot;,&quot;volume&quot;:&quot;11&quot;,&quot;container-title-short&quot;:&quot;Sustainability&quot;},&quot;isTemporary&quot;:false,&quot;suppress-author&quot;:true}]},{&quot;citationID&quot;:&quot;MENDELEY_CITATION_d89cd863-f632-4262-9be2-5d7f84e5c086&quot;,&quot;properties&quot;:{&quot;noteIndex&quot;:0},&quot;isEdited&quot;:false,&quot;manualOverride&quot;:{&quot;isManuallyOverridden&quot;:false,&quot;citeprocText&quot;:&quot;(2019)&quot;,&quot;manualOverrideText&quot;:&quot;&quot;},&quot;citationTag&quot;:&quot;MENDELEY_CITATION_v3_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&quot;,&quot;citationItems&quot;:[{&quot;label&quot;:&quot;page&quot;,&quot;id&quot;:&quot;a9012457-3f46-3d03-8090-7fd1d08410eb&quot;,&quot;itemData&quot;:{&quot;type&quot;:&quot;article-journal&quot;,&quot;id&quot;:&quot;a9012457-3f46-3d03-8090-7fd1d08410eb&quot;,&quot;title&quot;:&quot;EPC Green Premium in Two Different European Climate Zones: A Comparative Study between Barcelona and Turin&quot;,&quot;author&quot;:[{&quot;family&quot;:&quot;Dell’Anna&quot;,&quot;given&quot;:&quot;&quot;,&quot;parse-names&quot;:false,&quot;dropping-particle&quot;:&quot;&quot;,&quot;non-dropping-particle&quot;:&quot;&quot;},{&quot;family&quot;:&quot;Bravi&quot;,&quot;given&quot;:&quot;&quot;,&quot;parse-names&quot;:false,&quot;dropping-particle&quot;:&quot;&quot;,&quot;non-dropping-particle&quot;:&quot;&quot;},{&quot;family&quot;:&quot;Marmolejo-Duarte&quot;,&quot;given&quot;:&quot;&quot;,&quot;parse-names&quot;:false,&quot;dropping-particle&quot;:&quot;&quot;,&quot;non-dropping-particle&quot;:&quot;&quot;},{&quot;family&quot;:&quot;Bottero&quot;,&quot;given&quot;:&quot;&quot;,&quot;parse-names&quot;:false,&quot;dropping-particle&quot;:&quot;&quot;,&quot;non-dropping-particle&quot;:&quot;&quot;},{&quot;family&quot;:&quot;Chen&quot;,&quot;given&quot;:&quot;&quot;,&quot;parse-names&quot;:false,&quot;dropping-particle&quot;:&quot;&quot;,&quot;non-dropping-particle&quot;:&quot;&quot;}],&quot;container-title&quot;:&quot;Sustainability&quot;,&quot;DOI&quot;:&quot;10.3390/su11205605&quot;,&quot;ISSN&quot;:&quot;2071-1050&quot;,&quot;issued&quot;:{&quot;date-parts&quot;:[[2019,10,11]]},&quot;page&quot;:&quot;5605&quot;,&quot;abstract&quot;:&quot;&lt;p&gt;Energy performance certificates (EPCs) are important tools aimed at improving buildings’ energy performance. They play a central role in the context of the Energy Performance of Buildings Directive (EPBD) which asks member states (MS) to take the necessary measures to establish a complete certification system. In this study, an application of the hedonic price method (HPM) assessing the effect of energy labels derived from the EPC on real estate market value is presented. The estimation methodology was applied to two European cities characterized by different climate conditions. The analysis was based on two datasets of listing prices referring to multi-family residential markets in Turin (Italy) and Barcelona (Spain). Four models for each dataset were applied to capture the marginal price of green attributes, but also to control for the spatial autocorrelation among values. The findings showed how the EPC has been applied in the two countries and how it has influenced the real estate market. Turin’s buyers pay more attention to the EPC label, while in Barcelona, they value much more single characteristics, such as air conditioning and a swimming pool, considered popular attributes among contemporary buildings in this climate zone. From the results, it is possible to deduce that the implementation of the EPC schemes is still irregular in EU countries and must be strengthened through a standardized rating model.&lt;/p&gt;&quot;,&quot;issue&quot;:&quot;20&quot;,&quot;volume&quot;:&quot;11&quot;,&quot;container-title-short&quot;:&quot;Sustainability&quot;},&quot;isTemporary&quot;:false,&quot;suppress-author&quot;:true}]},{&quot;citationID&quot;:&quot;MENDELEY_CITATION_95840504-6a07-458d-9e7f-8ad742ceaea1&quot;,&quot;properties&quot;:{&quot;noteIndex&quot;:0},&quot;isEdited&quot;:false,&quot;manualOverride&quot;:{&quot;isManuallyOverridden&quot;:false,&quot;citeprocText&quot;:&quot;(2018)&quot;,&quot;manualOverrideText&quot;:&quot;&quot;},&quot;citationTag&quot;:&quot;MENDELEY_CITATION_v3_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&quot;,&quot;citationItems&quot;:[{&quot;label&quot;:&quot;page&quot;,&quot;id&quot;:&quot;b58f5be1-6a05-3404-920c-cea83fd02b41&quot;,&quot;itemData&quot;:{&quot;type&quot;:&quot;paper-conference&quot;,&quot;id&quot;:&quot;b58f5be1-6a05-3404-920c-cea83fd02b41&quot;,&quot;title&quot;:&quot;The marginal price of housing energy-efficiency in Metropolitan Barcelona: issues of sample selection biases&quot;,&quot;author&quot;:[{&quot;family&quot;:&quot;Chen&quot;,&quot;given&quot;:&quot;Ai&quot;,&quot;parse-names&quot;:false,&quot;dropping-particle&quot;:&quot;&quot;,&quot;non-dropping-particle&quot;:&quot;&quot;},{&quot;family&quot;:&quot;Marmolejo Duarte&quot;,&quot;given&quot;:&quot;Carlos Ramiro&quot;,&quot;parse-names&quot;:false,&quot;dropping-particle&quot;:&quot;&quot;,&quot;non-dropping-particle&quot;:&quot;&quot;}],&quot;container-title&quot;:&quot;Libro de proceedings, CTV 2018: XII Congreso Internacional Ciudad y Territorio Virtual: “Ciudades y Territorios Inteligentes”: UNCuyo, Mendoza, 5-7 septiembre 2018&quot;,&quot;DOI&quot;:&quot;10.5821/ctv.8245&quot;,&quot;issued&quot;:{&quot;date-parts&quot;:[[2018,12]]},&quot;publisher-place&quot;:&quot;Barcelona&quot;,&quot;page&quot;:&quot;247-262&quot;,&quot;publisher&quot;:&quot;Centre de Politica de Sol i Valoracions, CPSV / Universitat Politècnica de Catalunya, UPC&quot;,&quot;container-title-short&quot;:&quot;&quot;},&quot;isTemporary&quot;:false,&quot;suppress-author&quot;:true}]},{&quot;citationID&quot;:&quot;MENDELEY_CITATION_d08291b9-30ac-494a-9d79-2945f53242a8&quot;,&quot;properties&quot;:{&quot;noteIndex&quot;:0},&quot;isEdited&quot;:false,&quot;manualOverride&quot;:{&quot;isManuallyOverridden&quot;:false,&quot;citeprocText&quot;:&quot;(2022)&quot;,&quot;manualOverrideText&quot;:&quot;&quot;},&quot;citationTag&quot;:&quot;MENDELEY_CITATION_v3_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&quot;,&quot;citationItems&quot;:[{&quot;label&quot;:&quot;page&quot;,&quot;id&quot;:&quot;bacc1f6c-cf8f-3ee9-9dec-2fa3eb079d2b&quot;,&quot;itemData&quot;:{&quot;type&quot;:&quot;article-journal&quot;,&quot;id&quot;:&quot;bacc1f6c-cf8f-3ee9-9dec-2fa3eb079d2b&quot;,&quot;title&quot;:&quot;The effect of energy performance ratings over residential prices or how an insufficient control of architectural-quality may render spurious conclusions&quot;,&quot;author&quot;:[{&quot;family&quot;:&quot;Marmolejo-Duarte&quot;,&quot;given&quot;:&quot;Carlos&quot;,&quot;parse-names&quot;:false,&quot;dropping-particle&quot;:&quot;&quot;,&quot;non-dropping-particle&quot;:&quot;&quot;},{&quot;family&quot;:&quot;Chen&quot;,&quot;given&quot;:&quot;Ai&quot;,&quot;parse-names&quot;:false,&quot;dropping-particle&quot;:&quot;&quot;,&quot;non-dropping-particle&quot;:&quot;&quot;}],&quot;container-title&quot;:&quot;Cities&quot;,&quot;DOI&quot;:&quot;10.1016/j.cities.2022.103674&quot;,&quot;ISSN&quot;:&quot;02642751&quot;,&quot;issued&quot;:{&quot;date-parts&quot;:[[2022,7]]},&quot;page&quot;:&quot;103674&quot;,&quot;volume&quot;:&quot;126&quot;,&quot;container-title-short&quot;:&quot;&quot;},&quot;isTemporary&quot;:false,&quot;suppress-author&quot;:true}]},{&quot;citationID&quot;:&quot;MENDELEY_CITATION_51883ac1-61c0-459a-a3d7-110bfd51cc30&quot;,&quot;properties&quot;:{&quot;noteIndex&quot;:0},&quot;isEdited&quot;:false,&quot;manualOverride&quot;:{&quot;isManuallyOverridden&quot;:false,&quot;citeprocText&quot;:&quot;(2022)&quot;,&quot;manualOverrideText&quot;:&quot;&quot;},&quot;citationTag&quot;:&quot;MENDELEY_CITATION_v3_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&quot;,&quot;citationItems&quot;:[{&quot;label&quot;:&quot;page&quot;,&quot;id&quot;:&quot;bacc1f6c-cf8f-3ee9-9dec-2fa3eb079d2b&quot;,&quot;itemData&quot;:{&quot;type&quot;:&quot;article-journal&quot;,&quot;id&quot;:&quot;bacc1f6c-cf8f-3ee9-9dec-2fa3eb079d2b&quot;,&quot;title&quot;:&quot;The effect of energy performance ratings over residential prices or how an insufficient control of architectural-quality may render spurious conclusions&quot;,&quot;author&quot;:[{&quot;family&quot;:&quot;Marmolejo-Duarte&quot;,&quot;given&quot;:&quot;Carlos&quot;,&quot;parse-names&quot;:false,&quot;dropping-particle&quot;:&quot;&quot;,&quot;non-dropping-particle&quot;:&quot;&quot;},{&quot;family&quot;:&quot;Chen&quot;,&quot;given&quot;:&quot;Ai&quot;,&quot;parse-names&quot;:false,&quot;dropping-particle&quot;:&quot;&quot;,&quot;non-dropping-particle&quot;:&quot;&quot;}],&quot;container-title&quot;:&quot;Cities&quot;,&quot;DOI&quot;:&quot;10.1016/j.cities.2022.103674&quot;,&quot;ISSN&quot;:&quot;02642751&quot;,&quot;issued&quot;:{&quot;date-parts&quot;:[[2022,7]]},&quot;page&quot;:&quot;103674&quot;,&quot;volume&quot;:&quot;126&quot;,&quot;container-title-short&quot;:&quot;&quot;},&quot;isTemporary&quot;:false,&quot;suppress-author&quot;:true}]},{&quot;citationID&quot;:&quot;MENDELEY_CITATION_1d5bf671-1cd2-4925-90f7-5c23d8f1a2b2&quot;,&quot;properties&quot;:{&quot;noteIndex&quot;:0},&quot;isEdited&quot;:false,&quot;manualOverride&quot;:{&quot;isManuallyOverridden&quot;:false,&quot;citeprocText&quot;:&quot;(2018)&quot;,&quot;manualOverrideText&quot;:&quot;&quot;},&quot;citationTag&quot;:&quot;MENDELEY_CITATION_v3_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&quot;,&quot;citationItems&quot;:[{&quot;label&quot;:&quot;page&quot;,&quot;id&quot;:&quot;e31ac70e-52a9-3d39-9d0b-1fafa7e4ef94&quot;,&quot;itemData&quot;:{&quot;type&quot;:&quot;article-journal&quot;,&quot;id&quot;:&quot;e31ac70e-52a9-3d39-9d0b-1fafa7e4ef94&quot;,&quot;title&quot;:&quot;The Impact of Micro-Level Influencing Factors on Home Value: A Housing Price-Rent Comparison&quot;,&quot;author&quot;:[{&quot;family&quot;:&quot;Cui&quot;,&quot;given&quot;:&quot;Nana&quot;,&quot;parse-names&quot;:false,&quot;dropping-particle&quot;:&quot;&quot;,&quot;non-dropping-particle&quot;:&quot;&quot;},{&quot;family&quot;:&quot;Gu&quot;,&quot;given&quot;:&quot;Hengyu&quot;,&quot;parse-names&quot;:false,&quot;dropping-particle&quot;:&quot;&quot;,&quot;non-dropping-particle&quot;:&quot;&quot;},{&quot;family&quot;:&quot;Shen&quot;,&quot;given&quot;:&quot;Tiyan&quot;,&quot;parse-names&quot;:false,&quot;dropping-particle&quot;:&quot;&quot;,&quot;non-dropping-particle&quot;:&quot;&quot;},{&quot;family&quot;:&quot;Feng&quot;,&quot;given&quot;:&quot;Changchun&quot;,&quot;parse-names&quot;:false,&quot;dropping-particle&quot;:&quot;&quot;,&quot;non-dropping-particle&quot;:&quot;&quot;}],&quot;container-title&quot;:&quot;Sustainability&quot;,&quot;DOI&quot;:&quot;10.3390/su10124343&quot;,&quot;ISSN&quot;:&quot;2071-1050&quot;,&quot;issued&quot;:{&quot;date-parts&quot;:[[2018,11,22]]},&quot;page&quot;:&quot;4343&quot;,&quot;abstract&quot;:&quot;&lt;p&gt;The housing sales market in China has flourished and gained considerable interest, while the housing rental market has lagged behind and been ignored over the past two decades. With the acceleration of urbanization, the housing rental demand is rising rapidly. Exploring and comparing the influencing factors on housing sale prices and rental prices has significance for sustainable urban planning and management. Using house purchase transaction and rent transaction data in 2017, as well as the average housing price and rent data in 2016 in Beijing, China, this paper compares the spatial distribution and it employs the hedonic price model and quantile regression model to quantify the average and distributional effects of micro-level influencing factors on housing prices and housing rents. Results show that housing prices and housing rents both have a decentralized distribution with multiple centers, but rents of residential communities with high housing prices may not necessarily be high. Both homeowners and renters prefer properties with good structural, locational, and neighborhood characteristics, as well as a good school attendance zone, whereas they still differ in terms of preferences. Homeowners prefer a higher-quality living environment. Renters are more concerned with proximity to an employment center and public transit convenience. Moreover, the price premium of school quality for homeowners exceeds the premium for renters. Higher-priced homeowners or renters differ in the preferences from lower-priced homeowners or renters. Higher-priced homeowners and higher-priced renters are more willing to live in property with a larger number of bedrooms, proximity to a major employment center, park, or school, as well as a location in a school attendance zone with higher school quality.&lt;/p&gt;&quot;,&quot;issue&quot;:&quot;12&quot;,&quot;volume&quot;:&quot;10&quot;,&quot;container-title-short&quot;:&quot;Sustainability&quot;},&quot;isTemporary&quot;:false,&quot;suppress-author&quot;:true}]},{&quot;citationID&quot;:&quot;MENDELEY_CITATION_b9a3ff59-a4dd-46f5-b65a-1c31b22f7912&quot;,&quot;properties&quot;:{&quot;noteIndex&quot;:0},&quot;isEdited&quot;:false,&quot;manualOverride&quot;:{&quot;isManuallyOverridden&quot;:false,&quot;citeprocText&quot;:&quot;(2013)&quot;,&quot;manualOverrideText&quot;:&quot;&quot;},&quot;citationTag&quot;:&quot;MENDELEY_CITATION_v3_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&quot;,&quot;citationItems&quot;:[{&quot;label&quot;:&quot;page&quot;,&quot;id&quot;:&quot;399e6051-cce9-338e-8f16-4fe3157e0ff7&quot;,&quot;itemData&quot;:{&quot;type&quot;:&quot;article-journal&quot;,&quot;id&quot;:&quot;399e6051-cce9-338e-8f16-4fe3157e0ff7&quot;,&quot;title&quot;:&quot;The Economics of Green Building&quot;,&quot;author&quot;:[{&quot;family&quot;:&quot;Eichholtz&quot;,&quot;given&quot;:&quot;Piet&quot;,&quot;parse-names&quot;:false,&quot;dropping-particle&quot;:&quot;&quot;,&quot;non-dropping-particle&quot;:&quot;&quot;},{&quot;family&quot;:&quot;Kok&quot;,&quot;given&quot;:&quot;Nils&quot;,&quot;parse-names&quot;:false,&quot;dropping-particle&quot;:&quot;&quot;,&quot;non-dropping-particle&quot;:&quot;&quot;},{&quot;family&quot;:&quot;Quigley&quot;,&quot;given&quot;:&quot;John M.&quot;,&quot;parse-names&quot;:false,&quot;dropping-particle&quot;:&quot;&quot;,&quot;non-dropping-particle&quot;:&quot;&quot;}],&quot;container-title&quot;:&quot;Review of Economics and Statistics&quot;,&quot;DOI&quot;:&quot;10.1162/REST_a_00291&quot;,&quot;ISSN&quot;:&quot;0034-6535&quot;,&quot;issued&quot;:{&quot;date-parts&quot;:[[2013,3]]},&quot;page&quot;:&quot;50-63&quot;,&quot;issue&quot;:&quot;1&quot;,&quot;volume&quot;:&quot;95&quot;,&quot;container-title-short&quot;:&quot;&quot;},&quot;isTemporary&quot;:false,&quot;suppress-author&quot;:true}]},{&quot;citationID&quot;:&quot;MENDELEY_CITATION_e76470db-e42f-49ce-953a-070737dcbdea&quot;,&quot;properties&quot;:{&quot;noteIndex&quot;:0},&quot;isEdited&quot;:false,&quot;manualOverride&quot;:{&quot;isManuallyOverridden&quot;:false,&quot;citeprocText&quot;:&quot;(2019)&quot;,&quot;manualOverrideText&quot;:&quot;&quot;},&quot;citationTag&quot;:&quot;MENDELEY_CITATION_v3_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&quot;,&quot;citationItems&quot;:[{&quot;label&quot;:&quot;page&quot;,&quot;id&quot;:&quot;1a683dff-d997-376a-9f4e-b23a40c23f1e&quot;,&quot;itemData&quot;:{&quot;type&quot;:&quot;article-journal&quot;,&quot;id&quot;:&quot;1a683dff-d997-376a-9f4e-b23a40c23f1e&quot;,&quot;title&quot;:&quot;Green Premium Evidence from Climatic Areas: A Case in Southern Europe, Alicante (Spain)&quot;,&quot;author&quot;:[{&quot;family&quot;:&quot;Taltavull de La Paz&quot;,&quot;given&quot;:&quot;Paloma&quot;,&quot;parse-names&quot;:false,&quot;dropping-particle&quot;:&quot;&quot;,&quot;non-dropping-particle&quot;:&quot;&quot;},{&quot;family&quot;:&quot;Perez-Sanchez&quot;,&quot;given&quot;:&quot;V.&quot;,&quot;parse-names&quot;:false,&quot;dropping-particle&quot;:&quot;&quot;,&quot;non-dropping-particle&quot;:&quot;&quot;},{&quot;family&quot;:&quot;Mora-Garcia&quot;,&quot;given&quot;:&quot;Raul-Tomas&quot;,&quot;parse-names&quot;:false,&quot;dropping-particle&quot;:&quot;&quot;,&quot;non-dropping-particle&quot;:&quot;&quot;},{&quot;family&quot;:&quot;Perez-Sanchez&quot;,&quot;given&quot;:&quot;Juan-Carlos&quot;,&quot;parse-names&quot;:false,&quot;dropping-particle&quot;:&quot;&quot;,&quot;non-dropping-particle&quot;:&quot;&quot;}],&quot;container-title&quot;:&quot;Sustainability&quot;,&quot;DOI&quot;:&quot;10.3390/su11030686&quot;,&quot;ISSN&quot;:&quot;2071-1050&quot;,&quot;issued&quot;:{&quot;date-parts&quot;:[[2019,1,28]]},&quot;page&quot;:&quot;686&quot;,&quot;abstract&quot;:&quot;&lt;p&gt;The existence of a green premium in house (asking) prices in Alicante province, Spain, are analyzed using circa 9000 property observations. In developing the sample, information from energy efficiency certificates was matched with two other databases. The model tests for green premium by climatic zones using pool Ordinary Least Squares (pool-OLS) and Instrumental Variables (IV) hedonic models, adds new knowledge concerning the existence of green premiums from Southern Europe, explores differences in their estimation by climatic zone, debates the nature of the estimated green parameters, and explains the role of endogeneity in hedonic green premium models. The empirical evidence assesses the sensitivity of asking price to either energy consumption (KWh) or carbon dioxide emissions (CO2) with an apparent premium of 3%, and captures an association with efficiency rating from G to F of 1.8% and from F to E of 1.1%. Significantly, the results relating to price responses show a distinct variation between the coast and the cooler climatic zone of the interior. The paper shows that energy efficiency incentive policies should discriminate by climatic areas, and provides a price reference by which to assess the amount of incentives needed to achieve European Union (EU) objectives.&lt;/p&gt;&quot;,&quot;issue&quot;:&quot;3&quot;,&quot;volume&quot;:&quot;11&quot;,&quot;container-title-short&quot;:&quot;Sustainability&quot;},&quot;isTemporary&quot;:false,&quot;suppress-author&quot;:true}]},{&quot;citationID&quot;:&quot;MENDELEY_CITATION_93a53582-da40-4711-a2c9-03e344476cd6&quot;,&quot;properties&quot;:{&quot;noteIndex&quot;:0},&quot;isEdited&quot;:false,&quot;manualOverride&quot;:{&quot;isManuallyOverridden&quot;:false,&quot;citeprocText&quot;:&quot;(2021)&quot;,&quot;manualOverrideText&quot;:&quot;&quot;},&quot;citationTag&quot;:&quot;MENDELEY_CITATION_v3_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&quot;,&quot;citationItems&quot;:[{&quot;label&quot;:&quot;page&quot;,&quot;id&quot;:&quot;54c30f05-58b3-33db-be37-ff5432eb7c93&quot;,&quot;itemData&quot;:{&quot;type&quot;:&quot;article-journal&quot;,&quot;id&quot;:&quot;54c30f05-58b3-33db-be37-ff5432eb7c93&quot;,&quot;title&quot;:&quot;A city of cities: Measuring how 15-minutes urban accessibility shapes human mobility in Barcelona&quot;,&quot;author&quot;:[{&quot;family&quot;:&quot;Graells-Garrido&quot;,&quot;given&quot;:&quot;Eduardo&quot;,&quot;parse-names&quot;:false,&quot;dropping-particle&quot;:&quot;&quot;,&quot;non-dropping-particle&quot;:&quot;&quot;},{&quot;family&quot;:&quot;Serra-Burriel&quot;,&quot;given&quot;:&quot;Feliu&quot;,&quot;parse-names&quot;:false,&quot;dropping-particle&quot;:&quot;&quot;,&quot;non-dropping-particle&quot;:&quot;&quot;},{&quot;family&quot;:&quot;Rowe&quot;,&quot;given&quot;:&quot;Francisco&quot;,&quot;parse-names&quot;:false,&quot;dropping-particle&quot;:&quot;&quot;,&quot;non-dropping-particle&quot;:&quot;&quot;},{&quot;family&quot;:&quot;Cucchietti&quot;,&quot;given&quot;:&quot;Fernando M.&quot;,&quot;parse-names&quot;:false,&quot;dropping-particle&quot;:&quot;&quot;,&quot;non-dropping-particle&quot;:&quot;&quot;},{&quot;family&quot;:&quot;Reyes&quot;,&quot;given&quot;:&quot;Patricio&quot;,&quot;parse-names&quot;:false,&quot;dropping-particle&quot;:&quot;&quot;,&quot;non-dropping-particle&quot;:&quot;&quot;}],&quot;container-title&quot;:&quot;PLOS ONE&quot;,&quot;DOI&quot;:&quot;10.1371/journal.pone.0250080&quot;,&quot;ISSN&quot;:&quot;1932-6203&quot;,&quot;issued&quot;:{&quot;date-parts&quot;:[[2021,5,5]]},&quot;page&quot;:&quot;e0250080&quot;,&quot;abstract&quot;:&quot;&lt;p&gt;As cities expand, human mobility has become a central focus of urban planning and policy making to make cities more inclusive and sustainable. Initiatives such as the “15-minutes city” have been put in place to shift the attention from monocentric city configurations to polycentric structures, increasing the availability and diversity of local urban amenities. Ultimately they expect to increase local walkability and increase mobility within residential areas. While we know how urban amenities influence human mobility at the city level, little is known about spatial variations in this relationship. Here, we use mobile phone, census, and volunteered geographical data to measure geographic variations in the relationship between origin-destination flows and local urban accessibility in Barcelona. Using a Negative Binomial Geographically Weighted Regression model, we show that, globally, people tend to visit neighborhoods with better access to education and retail. Locally, these and other features change in sign and magnitude through the different neighborhoods of the city in ways that are not explained by administrative boundaries, and that provide deeper insights regarding urban characteristics such as rental prices. In conclusion, our work suggests that the qualities of a 15-minutes city can be measured at scale, delivering actionable insights on the polycentric structure of cities, and how people use and access this structure.&lt;/p&gt;&quot;,&quot;issue&quot;:&quot;5&quot;,&quot;volume&quot;:&quot;16&quot;,&quot;container-title-short&quot;:&quot;PLoS One&quot;},&quot;isTemporary&quot;:false,&quot;suppress-author&quot;:true}]},{&quot;citationID&quot;:&quot;MENDELEY_CITATION_8151eedb-0895-4d3f-9cad-59e2588c0168&quot;,&quot;properties&quot;:{&quot;noteIndex&quot;:0},&quot;isEdited&quot;:false,&quot;manualOverride&quot;:{&quot;isManuallyOverridden&quot;:false,&quot;citeprocText&quot;:&quot;(2011)&quot;,&quot;manualOverrideText&quot;:&quot;&quot;},&quot;citationTag&quot;:&quot;MENDELEY_CITATION_v3_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&quot;,&quot;citationItems&quot;:[{&quot;label&quot;:&quot;page&quot;,&quot;id&quot;:&quot;54dd2033-13de-322c-8d46-5d245111e05b&quot;,&quot;itemData&quot;:{&quot;type&quot;:&quot;article-journal&quot;,&quot;id&quot;:&quot;54dd2033-13de-322c-8d46-5d245111e05b&quot;,&quot;title&quot;:&quot;The Impact of Rail Transport on Real Estate Prices&quot;,&quot;author&quot;:[{&quot;family&quot;:&quot;Debrezion&quot;,&quot;given&quot;:&quot;Ghebreegziabiher&quot;,&quot;parse-names&quot;:false,&quot;dropping-particle&quot;:&quot;&quot;,&quot;non-dropping-particle&quot;:&quot;&quot;},{&quot;family&quot;:&quot;Pels&quot;,&quot;given&quot;:&quot;Eric&quot;,&quot;parse-names&quot;:false,&quot;dropping-particle&quot;:&quot;&quot;,&quot;non-dropping-particle&quot;:&quot;&quot;},{&quot;family&quot;:&quot;Rietveld&quot;,&quot;given&quot;:&quot;Piet&quot;,&quot;parse-names&quot;:false,&quot;dropping-particle&quot;:&quot;&quot;,&quot;non-dropping-particle&quot;:&quot;&quot;}],&quot;container-title&quot;:&quot;Urban Studies&quot;,&quot;DOI&quot;:&quot;10.1177/0042098010371395&quot;,&quot;ISSN&quot;:&quot;0042-0980&quot;,&quot;issued&quot;:{&quot;date-parts&quot;:[[2011,4,21]]},&quot;page&quot;:&quot;997-1015&quot;,&quot;abstract&quot;:&quot;&lt;p&gt;A hedonic pricing model is estimated based on sales data from three metropolitan areas in the Netherlands (Amsterdam, Rotterdam and Enschede) to analyse the effect of railway accessibility on house prices. Railway accessibility is measured by both the distance to a railway station and an index of quality of railway services provided at the station. Two railway station considerations were taken: the nearest railway station and the most frequently chosen railway station. Correcting for a wide range of other determinants, the model based on the most frequently chosen station outperforms the model based on the nearest railway station in estimating the effect of railway accessibility. The dissimilarity between the results of the two models increases with the increase in the urbanisation level of the metropolitan area.&lt;/p&gt;&quot;,&quot;issue&quot;:&quot;5&quot;,&quot;volume&quot;:&quot;48&quot;,&quot;container-title-short&quot;:&quot;&quot;},&quot;isTemporary&quot;:false,&quot;suppress-author&quot;:true}]},{&quot;citationID&quot;:&quot;MENDELEY_CITATION_bbc7c45a-7881-4a43-aa82-91f043773d7c&quot;,&quot;properties&quot;:{&quot;noteIndex&quot;:0},&quot;isEdited&quot;:false,&quot;manualOverride&quot;:{&quot;isManuallyOverridden&quot;:false,&quot;citeprocText&quot;:&quot;(2019)&quot;,&quot;manualOverrideText&quot;:&quot;&quot;},&quot;citationTag&quot;:&quot;MENDELEY_CITATION_v3_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&quot;,&quot;citationItems&quot;:[{&quot;label&quot;:&quot;page&quot;,&quot;id&quot;:&quot;1a683dff-d997-376a-9f4e-b23a40c23f1e&quot;,&quot;itemData&quot;:{&quot;type&quot;:&quot;article-journal&quot;,&quot;id&quot;:&quot;1a683dff-d997-376a-9f4e-b23a40c23f1e&quot;,&quot;title&quot;:&quot;Green Premium Evidence from Climatic Areas: A Case in Southern Europe, Alicante (Spain)&quot;,&quot;author&quot;:[{&quot;family&quot;:&quot;Taltavull de La Paz&quot;,&quot;given&quot;:&quot;Paloma&quot;,&quot;parse-names&quot;:false,&quot;dropping-particle&quot;:&quot;&quot;,&quot;non-dropping-particle&quot;:&quot;&quot;},{&quot;family&quot;:&quot;Perez-Sanchez&quot;,&quot;given&quot;:&quot;V.&quot;,&quot;parse-names&quot;:false,&quot;dropping-particle&quot;:&quot;&quot;,&quot;non-dropping-particle&quot;:&quot;&quot;},{&quot;family&quot;:&quot;Mora-Garcia&quot;,&quot;given&quot;:&quot;Raul-Tomas&quot;,&quot;parse-names&quot;:false,&quot;dropping-particle&quot;:&quot;&quot;,&quot;non-dropping-particle&quot;:&quot;&quot;},{&quot;family&quot;:&quot;Perez-Sanchez&quot;,&quot;given&quot;:&quot;Juan-Carlos&quot;,&quot;parse-names&quot;:false,&quot;dropping-particle&quot;:&quot;&quot;,&quot;non-dropping-particle&quot;:&quot;&quot;}],&quot;container-title&quot;:&quot;Sustainability&quot;,&quot;DOI&quot;:&quot;10.3390/su11030686&quot;,&quot;ISSN&quot;:&quot;2071-1050&quot;,&quot;issued&quot;:{&quot;date-parts&quot;:[[2019,1,28]]},&quot;page&quot;:&quot;686&quot;,&quot;abstract&quot;:&quot;&lt;p&gt;The existence of a green premium in house (asking) prices in Alicante province, Spain, are analyzed using circa 9000 property observations. In developing the sample, information from energy efficiency certificates was matched with two other databases. The model tests for green premium by climatic zones using pool Ordinary Least Squares (pool-OLS) and Instrumental Variables (IV) hedonic models, adds new knowledge concerning the existence of green premiums from Southern Europe, explores differences in their estimation by climatic zone, debates the nature of the estimated green parameters, and explains the role of endogeneity in hedonic green premium models. The empirical evidence assesses the sensitivity of asking price to either energy consumption (KWh) or carbon dioxide emissions (CO2) with an apparent premium of 3%, and captures an association with efficiency rating from G to F of 1.8% and from F to E of 1.1%. Significantly, the results relating to price responses show a distinct variation between the coast and the cooler climatic zone of the interior. The paper shows that energy efficiency incentive policies should discriminate by climatic areas, and provides a price reference by which to assess the amount of incentives needed to achieve European Union (EU) objectives.&lt;/p&gt;&quot;,&quot;issue&quot;:&quot;3&quot;,&quot;volume&quot;:&quot;11&quot;,&quot;container-title-short&quot;:&quot;Sustainability&quot;},&quot;isTemporary&quot;:false,&quot;suppress-author&quot;:true}]},{&quot;citationID&quot;:&quot;MENDELEY_CITATION_8c318d23-b2be-473a-8dd0-0610699a0fed&quot;,&quot;properties&quot;:{&quot;noteIndex&quot;:0},&quot;isEdited&quot;:false,&quot;manualOverride&quot;:{&quot;isManuallyOverridden&quot;:false,&quot;citeprocText&quot;:&quot;(2016)&quot;,&quot;manualOverrideText&quot;:&quot;&quot;},&quot;citationTag&quot;:&quot;MENDELEY_CITATION_v3_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&quot;,&quot;citationItems&quot;:[{&quot;label&quot;:&quot;page&quot;,&quot;id&quot;:&quot;9ea7a5ec-5cb2-39ed-b461-50f73c4b45a9&quot;,&quot;itemData&quot;:{&quot;type&quot;:&quot;article-journal&quot;,&quot;id&quot;:&quot;9ea7a5ec-5cb2-39ed-b461-50f73c4b45a9&quot;,&quot;title&quot;:&quot;Do Urban Rail Transit Facilities Affect Housing Prices? Evidence from China&quot;,&quot;author&quot;:[{&quot;family&quot;:&quot;Zhang&quot;,&quot;given&quot;:&quot;Xu&quot;,&quot;parse-names&quot;:false,&quot;dropping-particle&quot;:&quot;&quot;,&quot;non-dropping-particle&quot;:&quot;&quot;},{&quot;family&quot;:&quot;Liu&quot;,&quot;given&quot;:&quot;Xiaoxing&quot;,&quot;parse-names&quot;:false,&quot;dropping-particle&quot;:&quot;&quot;,&quot;non-dropping-particle&quot;:&quot;&quot;},{&quot;family&quot;:&quot;Hang&quot;,&quot;given&quot;:&quot;Jianqin&quot;,&quot;parse-names&quot;:false,&quot;dropping-particle&quot;:&quot;&quot;,&quot;non-dropping-particle&quot;:&quot;&quot;},{&quot;family&quot;:&quot;Yao&quot;,&quot;given&quot;:&quot;Dengbao&quot;,&quot;parse-names&quot;:false,&quot;dropping-particle&quot;:&quot;&quot;,&quot;non-dropping-particle&quot;:&quot;&quot;},{&quot;family&quot;:&quot;Shi&quot;,&quot;given&quot;:&quot;Guangping&quot;,&quot;parse-names&quot;:false,&quot;dropping-particle&quot;:&quot;&quot;,&quot;non-dropping-particle&quot;:&quot;&quot;}],&quot;container-title&quot;:&quot;Sustainability&quot;,&quot;DOI&quot;:&quot;10.3390/su8040380&quot;,&quot;ISSN&quot;:&quot;2071-1050&quot;,&quot;issued&quot;:{&quot;date-parts&quot;:[[2016,4,18]]},&quot;page&quot;:&quot;380&quot;,&quot;issue&quot;:&quot;4&quot;,&quot;volume&quot;:&quot;8&quot;,&quot;container-title-short&quot;:&quot;Sustainability&quot;},&quot;isTemporary&quot;:false,&quot;suppress-author&quot;:true}]},{&quot;citationID&quot;:&quot;MENDELEY_CITATION_8ba97f7c-8339-412c-a417-69c6fbb2e10e&quot;,&quot;properties&quot;:{&quot;noteIndex&quot;:0},&quot;isEdited&quot;:false,&quot;manualOverride&quot;:{&quot;isManuallyOverridden&quot;:false,&quot;citeprocText&quot;:&quot;(Tillema et al., 2012)&quot;,&quot;manualOverrideText&quot;:&quot;&quot;},&quot;citationTag&quot;:&quot;MENDELEY_CITATION_v3_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&quot;,&quot;citationItems&quot;:[{&quot;id&quot;:&quot;efa00f01-1a82-3c2d-b09a-1aa600409507&quot;,&quot;itemData&quot;:{&quot;type&quot;:&quot;article-journal&quot;,&quot;id&quot;:&quot;efa00f01-1a82-3c2d-b09a-1aa600409507&quot;,&quot;title&quot;:&quot;Extending the Scope of Highway Planning: Accessibility, Negative Externalities and the Residential Context&quot;,&quot;author&quot;:[{&quot;family&quot;:&quot;Tillema&quot;,&quot;given&quot;:&quot;Taede&quot;,&quot;parse-names&quot;:false,&quot;dropping-particle&quot;:&quot;&quot;,&quot;non-dropping-particle&quot;:&quot;&quot;},{&quot;family&quot;:&quot;Hamersma&quot;,&quot;given&quot;:&quot;Marije&quot;,&quot;parse-names&quot;:false,&quot;dropping-particle&quot;:&quot;&quot;,&quot;non-dropping-particle&quot;:&quot;&quot;},{&quot;family&quot;:&quot;Sussman&quot;,&quot;given&quot;:&quot;Joseph M.&quot;,&quot;parse-names&quot;:false,&quot;dropping-particle&quot;:&quot;&quot;,&quot;non-dropping-particle&quot;:&quot;&quot;},{&quot;family&quot;:&quot;Arts&quot;,&quot;given&quot;:&quot;Jos&quot;,&quot;parse-names&quot;:false,&quot;dropping-particle&quot;:&quot;&quot;,&quot;non-dropping-particle&quot;:&quot;&quot;}],&quot;container-title&quot;:&quot;Transport Reviews&quot;,&quot;DOI&quot;:&quot;10.1080/01441647.2012.724726&quot;,&quot;ISSN&quot;:&quot;0144-1647&quot;,&quot;issued&quot;:{&quot;date-parts&quot;:[[2012,11]]},&quot;page&quot;:&quot;745-759&quot;,&quot;issue&quot;:&quot;6&quot;,&quot;volume&quot;:&quot;32&quot;,&quot;container-title-short&quot;:&quot;Transp Rev&quot;},&quot;isTemporary&quot;:false}]},{&quot;citationID&quot;:&quot;MENDELEY_CITATION_22a5a7c9-dc43-4e3c-a753-5d69fdce9196&quot;,&quot;properties&quot;:{&quot;noteIndex&quot;:0},&quot;isEdited&quot;:false,&quot;manualOverride&quot;:{&quot;isManuallyOverridden&quot;:false,&quot;citeprocText&quot;:&quot;(2011)&quot;,&quot;manualOverrideText&quot;:&quot;&quot;},&quot;citationTag&quot;:&quot;MENDELEY_CITATION_v3_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&quot;,&quot;citationItems&quot;:[{&quot;label&quot;:&quot;page&quot;,&quot;id&quot;:&quot;54dd2033-13de-322c-8d46-5d245111e05b&quot;,&quot;itemData&quot;:{&quot;type&quot;:&quot;article-journal&quot;,&quot;id&quot;:&quot;54dd2033-13de-322c-8d46-5d245111e05b&quot;,&quot;title&quot;:&quot;The Impact of Rail Transport on Real Estate Prices&quot;,&quot;author&quot;:[{&quot;family&quot;:&quot;Debrezion&quot;,&quot;given&quot;:&quot;Ghebreegziabiher&quot;,&quot;parse-names&quot;:false,&quot;dropping-particle&quot;:&quot;&quot;,&quot;non-dropping-particle&quot;:&quot;&quot;},{&quot;family&quot;:&quot;Pels&quot;,&quot;given&quot;:&quot;Eric&quot;,&quot;parse-names&quot;:false,&quot;dropping-particle&quot;:&quot;&quot;,&quot;non-dropping-particle&quot;:&quot;&quot;},{&quot;family&quot;:&quot;Rietveld&quot;,&quot;given&quot;:&quot;Piet&quot;,&quot;parse-names&quot;:false,&quot;dropping-particle&quot;:&quot;&quot;,&quot;non-dropping-particle&quot;:&quot;&quot;}],&quot;container-title&quot;:&quot;Urban Studies&quot;,&quot;DOI&quot;:&quot;10.1177/0042098010371395&quot;,&quot;ISSN&quot;:&quot;0042-0980&quot;,&quot;issued&quot;:{&quot;date-parts&quot;:[[2011,4,21]]},&quot;page&quot;:&quot;997-1015&quot;,&quot;abstract&quot;:&quot;&lt;p&gt;A hedonic pricing model is estimated based on sales data from three metropolitan areas in the Netherlands (Amsterdam, Rotterdam and Enschede) to analyse the effect of railway accessibility on house prices. Railway accessibility is measured by both the distance to a railway station and an index of quality of railway services provided at the station. Two railway station considerations were taken: the nearest railway station and the most frequently chosen railway station. Correcting for a wide range of other determinants, the model based on the most frequently chosen station outperforms the model based on the nearest railway station in estimating the effect of railway accessibility. The dissimilarity between the results of the two models increases with the increase in the urbanisation level of the metropolitan area.&lt;/p&gt;&quot;,&quot;issue&quot;:&quot;5&quot;,&quot;volume&quot;:&quot;48&quot;,&quot;container-title-short&quot;:&quot;&quot;},&quot;isTemporary&quot;:false,&quot;suppress-author&quot;:true}]},{&quot;citationID&quot;:&quot;MENDELEY_CITATION_a97358db-2cbd-479d-985a-0516ebe84172&quot;,&quot;properties&quot;:{&quot;noteIndex&quot;:0},&quot;isEdited&quot;:false,&quot;manualOverride&quot;:{&quot;isManuallyOverridden&quot;:false,&quot;citeprocText&quot;:&quot;(2016)&quot;,&quot;manualOverrideText&quot;:&quot;&quot;},&quot;citationTag&quot;:&quot;MENDELEY_CITATION_v3_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&quot;,&quot;citationItems&quot;:[{&quot;label&quot;:&quot;page&quot;,&quot;id&quot;:&quot;28b5b965-b276-321c-ab4c-ce39ed1a83e0&quot;,&quot;itemData&quot;:{&quot;type&quot;:&quot;article-journal&quot;,&quot;id&quot;:&quot;28b5b965-b276-321c-ab4c-ce39ed1a83e0&quot;,&quot;title&quot;:&quot;The price of energy efficiency in the Spanish housing market&quot;,&quot;author&quot;:[{&quot;family&quot;:&quot;Ayala&quot;,&quot;given&quot;:&quot;Amaia&quot;,&quot;parse-names&quot;:false,&quot;dropping-particle&quot;:&quot;&quot;,&quot;non-dropping-particle&quot;:&quot;de&quot;},{&quot;family&quot;:&quot;Galarraga&quot;,&quot;given&quot;:&quot;Ibon&quot;,&quot;parse-names&quot;:false,&quot;dropping-particle&quot;:&quot;&quot;,&quot;non-dropping-particle&quot;:&quot;&quot;},{&quot;family&quot;:&quot;Spadaro&quot;,&quot;given&quot;:&quot;Joseph&quot;,&quot;parse-names&quot;:false,&quot;dropping-particle&quot;:&quot;V.&quot;,&quot;non-dropping-particle&quot;:&quot;&quot;}],&quot;container-title&quot;:&quot;Energy Policy&quot;,&quot;DOI&quot;:&quot;10.1016/j.enpol.2016.03.032&quot;,&quot;ISSN&quot;:&quot;03014215&quot;,&quot;issued&quot;:{&quot;date-parts&quot;:[[2016,7]]},&quot;page&quot;:&quot;16-24&quot;,&quot;volume&quot;:&quot;94&quot;,&quot;container-title-short&quot;:&quot;Energy Policy&quot;},&quot;isTemporary&quot;:false,&quot;suppress-author&quot;:true}]},{&quot;citationID&quot;:&quot;MENDELEY_CITATION_7bab6706-a152-4500-a24d-14054a905970&quot;,&quot;properties&quot;:{&quot;noteIndex&quot;:0},&quot;isEdited&quot;:false,&quot;manualOverride&quot;:{&quot;isManuallyOverridden&quot;:false,&quot;citeprocText&quot;:&quot;(2019)&quot;,&quot;manualOverrideText&quot;:&quot;&quot;},&quot;citationTag&quot;:&quot;MENDELEY_CITATION_v3_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&quot;,&quot;citationItems&quot;:[{&quot;label&quot;:&quot;page&quot;,&quot;id&quot;:&quot;a9012457-3f46-3d03-8090-7fd1d08410eb&quot;,&quot;itemData&quot;:{&quot;type&quot;:&quot;article-journal&quot;,&quot;id&quot;:&quot;a9012457-3f46-3d03-8090-7fd1d08410eb&quot;,&quot;title&quot;:&quot;EPC Green Premium in Two Different European Climate Zones: A Comparative Study between Barcelona and Turin&quot;,&quot;author&quot;:[{&quot;family&quot;:&quot;Dell’Anna&quot;,&quot;given&quot;:&quot;&quot;,&quot;parse-names&quot;:false,&quot;dropping-particle&quot;:&quot;&quot;,&quot;non-dropping-particle&quot;:&quot;&quot;},{&quot;family&quot;:&quot;Bravi&quot;,&quot;given&quot;:&quot;&quot;,&quot;parse-names&quot;:false,&quot;dropping-particle&quot;:&quot;&quot;,&quot;non-dropping-particle&quot;:&quot;&quot;},{&quot;family&quot;:&quot;Marmolejo-Duarte&quot;,&quot;given&quot;:&quot;&quot;,&quot;parse-names&quot;:false,&quot;dropping-particle&quot;:&quot;&quot;,&quot;non-dropping-particle&quot;:&quot;&quot;},{&quot;family&quot;:&quot;Bottero&quot;,&quot;given&quot;:&quot;&quot;,&quot;parse-names&quot;:false,&quot;dropping-particle&quot;:&quot;&quot;,&quot;non-dropping-particle&quot;:&quot;&quot;},{&quot;family&quot;:&quot;Chen&quot;,&quot;given&quot;:&quot;&quot;,&quot;parse-names&quot;:false,&quot;dropping-particle&quot;:&quot;&quot;,&quot;non-dropping-particle&quot;:&quot;&quot;}],&quot;container-title&quot;:&quot;Sustainability&quot;,&quot;DOI&quot;:&quot;10.3390/su11205605&quot;,&quot;ISSN&quot;:&quot;2071-1050&quot;,&quot;issued&quot;:{&quot;date-parts&quot;:[[2019,10,11]]},&quot;page&quot;:&quot;5605&quot;,&quot;abstract&quot;:&quot;&lt;p&gt;Energy performance certificates (EPCs) are important tools aimed at improving buildings’ energy performance. They play a central role in the context of the Energy Performance of Buildings Directive (EPBD) which asks member states (MS) to take the necessary measures to establish a complete certification system. In this study, an application of the hedonic price method (HPM) assessing the effect of energy labels derived from the EPC on real estate market value is presented. The estimation methodology was applied to two European cities characterized by different climate conditions. The analysis was based on two datasets of listing prices referring to multi-family residential markets in Turin (Italy) and Barcelona (Spain). Four models for each dataset were applied to capture the marginal price of green attributes, but also to control for the spatial autocorrelation among values. The findings showed how the EPC has been applied in the two countries and how it has influenced the real estate market. Turin’s buyers pay more attention to the EPC label, while in Barcelona, they value much more single characteristics, such as air conditioning and a swimming pool, considered popular attributes among contemporary buildings in this climate zone. From the results, it is possible to deduce that the implementation of the EPC schemes is still irregular in EU countries and must be strengthened through a standardized rating model.&lt;/p&gt;&quot;,&quot;issue&quot;:&quot;20&quot;,&quot;volume&quot;:&quot;11&quot;,&quot;container-title-short&quot;:&quot;Sustainability&quot;},&quot;isTemporary&quot;:false,&quot;suppress-author&quot;:true}]},{&quot;citationID&quot;:&quot;MENDELEY_CITATION_704aa5f7-b84d-4229-aa06-f41a7f6c670d&quot;,&quot;properties&quot;:{&quot;noteIndex&quot;:0},&quot;isEdited&quot;:false,&quot;manualOverride&quot;:{&quot;isManuallyOverridden&quot;:false,&quot;citeprocText&quot;:&quot;(2019)&quot;,&quot;manualOverrideText&quot;:&quot;&quot;},&quot;citationTag&quot;:&quot;MENDELEY_CITATION_v3_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&quot;,&quot;citationItems&quot;:[{&quot;label&quot;:&quot;page&quot;,&quot;id&quot;:&quot;a9012457-3f46-3d03-8090-7fd1d08410eb&quot;,&quot;itemData&quot;:{&quot;type&quot;:&quot;article-journal&quot;,&quot;id&quot;:&quot;a9012457-3f46-3d03-8090-7fd1d08410eb&quot;,&quot;title&quot;:&quot;EPC Green Premium in Two Different European Climate Zones: A Comparative Study between Barcelona and Turin&quot;,&quot;author&quot;:[{&quot;family&quot;:&quot;Dell’Anna&quot;,&quot;given&quot;:&quot;&quot;,&quot;parse-names&quot;:false,&quot;dropping-particle&quot;:&quot;&quot;,&quot;non-dropping-particle&quot;:&quot;&quot;},{&quot;family&quot;:&quot;Bravi&quot;,&quot;given&quot;:&quot;&quot;,&quot;parse-names&quot;:false,&quot;dropping-particle&quot;:&quot;&quot;,&quot;non-dropping-particle&quot;:&quot;&quot;},{&quot;family&quot;:&quot;Marmolejo-Duarte&quot;,&quot;given&quot;:&quot;&quot;,&quot;parse-names&quot;:false,&quot;dropping-particle&quot;:&quot;&quot;,&quot;non-dropping-particle&quot;:&quot;&quot;},{&quot;family&quot;:&quot;Bottero&quot;,&quot;given&quot;:&quot;&quot;,&quot;parse-names&quot;:false,&quot;dropping-particle&quot;:&quot;&quot;,&quot;non-dropping-particle&quot;:&quot;&quot;},{&quot;family&quot;:&quot;Chen&quot;,&quot;given&quot;:&quot;&quot;,&quot;parse-names&quot;:false,&quot;dropping-particle&quot;:&quot;&quot;,&quot;non-dropping-particle&quot;:&quot;&quot;}],&quot;container-title&quot;:&quot;Sustainability&quot;,&quot;DOI&quot;:&quot;10.3390/su11205605&quot;,&quot;ISSN&quot;:&quot;2071-1050&quot;,&quot;issued&quot;:{&quot;date-parts&quot;:[[2019,10,11]]},&quot;page&quot;:&quot;5605&quot;,&quot;abstract&quot;:&quot;&lt;p&gt;Energy performance certificates (EPCs) are important tools aimed at improving buildings’ energy performance. They play a central role in the context of the Energy Performance of Buildings Directive (EPBD) which asks member states (MS) to take the necessary measures to establish a complete certification system. In this study, an application of the hedonic price method (HPM) assessing the effect of energy labels derived from the EPC on real estate market value is presented. The estimation methodology was applied to two European cities characterized by different climate conditions. The analysis was based on two datasets of listing prices referring to multi-family residential markets in Turin (Italy) and Barcelona (Spain). Four models for each dataset were applied to capture the marginal price of green attributes, but also to control for the spatial autocorrelation among values. The findings showed how the EPC has been applied in the two countries and how it has influenced the real estate market. Turin’s buyers pay more attention to the EPC label, while in Barcelona, they value much more single characteristics, such as air conditioning and a swimming pool, considered popular attributes among contemporary buildings in this climate zone. From the results, it is possible to deduce that the implementation of the EPC schemes is still irregular in EU countries and must be strengthened through a standardized rating model.&lt;/p&gt;&quot;,&quot;issue&quot;:&quot;20&quot;,&quot;volume&quot;:&quot;11&quot;,&quot;container-title-short&quot;:&quot;Sustainability&quot;},&quot;isTemporary&quot;:false,&quot;suppress-author&quot;:true}]},{&quot;citationID&quot;:&quot;MENDELEY_CITATION_d3dbb63e-93bf-4fe1-95ae-0de3533f0e91&quot;,&quot;properties&quot;:{&quot;noteIndex&quot;:0},&quot;isEdited&quot;:false,&quot;manualOverride&quot;:{&quot;isManuallyOverridden&quot;:false,&quot;citeprocText&quot;:&quot;(2022)&quot;,&quot;manualOverrideText&quot;:&quot;&quot;},&quot;citationTag&quot;:&quot;MENDELEY_CITATION_v3_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&quot;,&quot;citationItems&quot;:[{&quot;label&quot;:&quot;page&quot;,&quot;id&quot;:&quot;bacc1f6c-cf8f-3ee9-9dec-2fa3eb079d2b&quot;,&quot;itemData&quot;:{&quot;type&quot;:&quot;article-journal&quot;,&quot;id&quot;:&quot;bacc1f6c-cf8f-3ee9-9dec-2fa3eb079d2b&quot;,&quot;title&quot;:&quot;The effect of energy performance ratings over residential prices or how an insufficient control of architectural-quality may render spurious conclusions&quot;,&quot;author&quot;:[{&quot;family&quot;:&quot;Marmolejo-Duarte&quot;,&quot;given&quot;:&quot;Carlos&quot;,&quot;parse-names&quot;:false,&quot;dropping-particle&quot;:&quot;&quot;,&quot;non-dropping-particle&quot;:&quot;&quot;},{&quot;family&quot;:&quot;Chen&quot;,&quot;given&quot;:&quot;Ai&quot;,&quot;parse-names&quot;:false,&quot;dropping-particle&quot;:&quot;&quot;,&quot;non-dropping-particle&quot;:&quot;&quot;}],&quot;container-title&quot;:&quot;Cities&quot;,&quot;DOI&quot;:&quot;10.1016/j.cities.2022.103674&quot;,&quot;ISSN&quot;:&quot;02642751&quot;,&quot;issued&quot;:{&quot;date-parts&quot;:[[2022,7]]},&quot;page&quot;:&quot;103674&quot;,&quot;volume&quot;:&quot;126&quot;,&quot;container-title-short&quot;:&quot;&quot;},&quot;isTemporary&quot;:false,&quot;suppress-author&quot;:true}]},{&quot;citationID&quot;:&quot;MENDELEY_CITATION_6b28d4f2-c784-42cb-839a-507ab78ef7e4&quot;,&quot;properties&quot;:{&quot;noteIndex&quot;:0},&quot;isEdited&quot;:false,&quot;manualOverride&quot;:{&quot;isManuallyOverridden&quot;:false,&quot;citeprocText&quot;:&quot;(2017)&quot;,&quot;manualOverrideText&quot;:&quot;&quot;},&quot;citationTag&quot;:&quot;MENDELEY_CITATION_v3_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&quot;,&quot;citationItems&quot;:[{&quot;label&quot;:&quot;page&quot;,&quot;id&quot;:&quot;db3277b8-4f24-3f78-ad58-aa148198a58c&quot;,&quot;itemData&quot;:{&quot;type&quot;:&quot;article-journal&quot;,&quot;id&quot;:&quot;db3277b8-4f24-3f78-ad58-aa148198a58c&quot;,&quot;title&quot;:&quot;Park Accessibility Impacts Housing Prices in Seoul&quot;,&quot;author&quot;:[{&quot;family&quot;:&quot;Park&quot;,&quot;given&quot;:&quot;Jin&quot;,&quot;parse-names&quot;:false,&quot;dropping-particle&quot;:&quot;&quot;,&quot;non-dropping-particle&quot;:&quot;&quot;},{&quot;family&quot;:&quot;Lee&quot;,&quot;given&quot;:&quot;Dong&quot;,&quot;parse-names&quot;:false,&quot;dropping-particle&quot;:&quot;&quot;,&quot;non-dropping-particle&quot;:&quot;&quot;},{&quot;family&quot;:&quot;Park&quot;,&quot;given&quot;:&quot;Chan&quot;,&quot;parse-names&quot;:false,&quot;dropping-particle&quot;:&quot;&quot;,&quot;non-dropping-particle&quot;:&quot;&quot;},{&quot;family&quot;:&quot;Kim&quot;,&quot;given&quot;:&quot;Ho&quot;,&quot;parse-names&quot;:false,&quot;dropping-particle&quot;:&quot;&quot;,&quot;non-dropping-particle&quot;:&quot;&quot;},{&quot;family&quot;:&quot;Jung&quot;,&quot;given&quot;:&quot;Tae&quot;,&quot;parse-names&quot;:false,&quot;dropping-particle&quot;:&quot;&quot;,&quot;non-dropping-particle&quot;:&quot;&quot;},{&quot;family&quot;:&quot;Kim&quot;,&quot;given&quot;:&quot;Songyi&quot;,&quot;parse-names&quot;:false,&quot;dropping-particle&quot;:&quot;&quot;,&quot;non-dropping-particle&quot;:&quot;&quot;}],&quot;container-title&quot;:&quot;Sustainability&quot;,&quot;DOI&quot;:&quot;10.3390/su9020185&quot;,&quot;ISSN&quot;:&quot;2071-1050&quot;,&quot;issued&quot;:{&quot;date-parts&quot;:[[2017,1,27]]},&quot;page&quot;:&quot;185&quot;,&quot;issue&quot;:&quot;2&quot;,&quot;volume&quot;:&quot;9&quot;,&quot;container-title-short&quot;:&quot;Sustainability&quot;},&quot;isTemporary&quot;:false,&quot;suppress-author&quot;:true}]},{&quot;citationID&quot;:&quot;MENDELEY_CITATION_c9415242-ff47-4248-8296-947582fc2b45&quot;,&quot;properties&quot;:{&quot;noteIndex&quot;:0},&quot;isEdited&quot;:false,&quot;manualOverride&quot;:{&quot;isManuallyOverridden&quot;:false,&quot;citeprocText&quot;:&quot;(2018)&quot;,&quot;manualOverrideText&quot;:&quot;&quot;},&quot;citationTag&quot;:&quot;MENDELEY_CITATION_v3_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&quot;,&quot;citationItems&quot;:[{&quot;label&quot;:&quot;page&quot;,&quot;id&quot;:&quot;e31ac70e-52a9-3d39-9d0b-1fafa7e4ef94&quot;,&quot;itemData&quot;:{&quot;type&quot;:&quot;article-journal&quot;,&quot;id&quot;:&quot;e31ac70e-52a9-3d39-9d0b-1fafa7e4ef94&quot;,&quot;title&quot;:&quot;The Impact of Micro-Level Influencing Factors on Home Value: A Housing Price-Rent Comparison&quot;,&quot;author&quot;:[{&quot;family&quot;:&quot;Cui&quot;,&quot;given&quot;:&quot;Nana&quot;,&quot;parse-names&quot;:false,&quot;dropping-particle&quot;:&quot;&quot;,&quot;non-dropping-particle&quot;:&quot;&quot;},{&quot;family&quot;:&quot;Gu&quot;,&quot;given&quot;:&quot;Hengyu&quot;,&quot;parse-names&quot;:false,&quot;dropping-particle&quot;:&quot;&quot;,&quot;non-dropping-particle&quot;:&quot;&quot;},{&quot;family&quot;:&quot;Shen&quot;,&quot;given&quot;:&quot;Tiyan&quot;,&quot;parse-names&quot;:false,&quot;dropping-particle&quot;:&quot;&quot;,&quot;non-dropping-particle&quot;:&quot;&quot;},{&quot;family&quot;:&quot;Feng&quot;,&quot;given&quot;:&quot;Changchun&quot;,&quot;parse-names&quot;:false,&quot;dropping-particle&quot;:&quot;&quot;,&quot;non-dropping-particle&quot;:&quot;&quot;}],&quot;container-title&quot;:&quot;Sustainability&quot;,&quot;DOI&quot;:&quot;10.3390/su10124343&quot;,&quot;ISSN&quot;:&quot;2071-1050&quot;,&quot;issued&quot;:{&quot;date-parts&quot;:[[2018,11,22]]},&quot;page&quot;:&quot;4343&quot;,&quot;abstract&quot;:&quot;&lt;p&gt;The housing sales market in China has flourished and gained considerable interest, while the housing rental market has lagged behind and been ignored over the past two decades. With the acceleration of urbanization, the housing rental demand is rising rapidly. Exploring and comparing the influencing factors on housing sale prices and rental prices has significance for sustainable urban planning and management. Using house purchase transaction and rent transaction data in 2017, as well as the average housing price and rent data in 2016 in Beijing, China, this paper compares the spatial distribution and it employs the hedonic price model and quantile regression model to quantify the average and distributional effects of micro-level influencing factors on housing prices and housing rents. Results show that housing prices and housing rents both have a decentralized distribution with multiple centers, but rents of residential communities with high housing prices may not necessarily be high. Both homeowners and renters prefer properties with good structural, locational, and neighborhood characteristics, as well as a good school attendance zone, whereas they still differ in terms of preferences. Homeowners prefer a higher-quality living environment. Renters are more concerned with proximity to an employment center and public transit convenience. Moreover, the price premium of school quality for homeowners exceeds the premium for renters. Higher-priced homeowners or renters differ in the preferences from lower-priced homeowners or renters. Higher-priced homeowners and higher-priced renters are more willing to live in property with a larger number of bedrooms, proximity to a major employment center, park, or school, as well as a location in a school attendance zone with higher school quality.&lt;/p&gt;&quot;,&quot;issue&quot;:&quot;12&quot;,&quot;volume&quot;:&quot;10&quot;,&quot;container-title-short&quot;:&quot;Sustainability&quot;},&quot;isTemporary&quot;:false,&quot;suppress-author&quot;:true}]},{&quot;citationID&quot;:&quot;MENDELEY_CITATION_91672aa5-3068-41d5-8fe0-492d18c624ae&quot;,&quot;properties&quot;:{&quot;noteIndex&quot;:0},&quot;isEdited&quot;:false,&quot;manualOverride&quot;:{&quot;isManuallyOverridden&quot;:false,&quot;citeprocText&quot;:&quot;(2014)&quot;,&quot;manualOverrideText&quot;:&quot;&quot;},&quot;citationTag&quot;:&quot;MENDELEY_CITATION_v3_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&quot;,&quot;citationItems&quot;:[{&quot;label&quot;:&quot;page&quot;,&quot;id&quot;:&quot;5aa4dd76-f365-398d-8f7a-b8123f618766&quot;,&quot;itemData&quot;:{&quot;type&quot;:&quot;article-journal&quot;,&quot;id&quot;:&quot;5aa4dd76-f365-398d-8f7a-b8123f618766&quot;,&quot;title&quot;:&quot;Do Houses of Worship Affect Housing Prices? Evidence from Germany&quot;,&quot;author&quot;:[{&quot;family&quot;:&quot;Brandt&quot;,&quot;given&quot;:&quot;Sebastian&quot;,&quot;parse-names&quot;:false,&quot;dropping-particle&quot;:&quot;&quot;,&quot;non-dropping-particle&quot;:&quot;&quot;},{&quot;family&quot;:&quot;Maennig&quot;,&quot;given&quot;:&quot;Wolfgang&quot;,&quot;parse-names&quot;:false,&quot;dropping-particle&quot;:&quot;&quot;,&quot;non-dropping-particle&quot;:&quot;&quot;},{&quot;family&quot;:&quot;Richter&quot;,&quot;given&quot;:&quot;Felix&quot;,&quot;parse-names&quot;:false,&quot;dropping-particle&quot;:&quot;&quot;,&quot;non-dropping-particle&quot;:&quot;&quot;}],&quot;container-title&quot;:&quot;Growth and Change&quot;,&quot;DOI&quot;:&quot;10.1111/grow.12066&quot;,&quot;ISSN&quot;:&quot;00174815&quot;,&quot;issued&quot;:{&quot;date-parts&quot;:[[2014,12]]},&quot;page&quot;:&quot;549-570&quot;,&quot;issue&quot;:&quot;4&quot;,&quot;volume&quot;:&quot;45&quot;,&quot;container-title-short&quot;:&quot;Growth Change&quot;},&quot;isTemporary&quot;:false,&quot;suppress-author&quot;:true}]},{&quot;citationID&quot;:&quot;MENDELEY_CITATION_e36f04fe-4cee-4a05-b5d2-aff0895db45b&quot;,&quot;properties&quot;:{&quot;noteIndex&quot;:0},&quot;isEdited&quot;:false,&quot;manualOverride&quot;:{&quot;isManuallyOverridden&quot;:false,&quot;citeprocText&quot;:&quot;(2019)&quot;,&quot;manualOverrideText&quot;:&quot;&quot;},&quot;citationTag&quot;:&quot;MENDELEY_CITATION_v3_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&quot;,&quot;citationItems&quot;:[{&quot;label&quot;:&quot;page&quot;,&quot;id&quot;:&quot;a9012457-3f46-3d03-8090-7fd1d08410eb&quot;,&quot;itemData&quot;:{&quot;type&quot;:&quot;article-journal&quot;,&quot;id&quot;:&quot;a9012457-3f46-3d03-8090-7fd1d08410eb&quot;,&quot;title&quot;:&quot;EPC Green Premium in Two Different European Climate Zones: A Comparative Study between Barcelona and Turin&quot;,&quot;author&quot;:[{&quot;family&quot;:&quot;Dell’Anna&quot;,&quot;given&quot;:&quot;&quot;,&quot;parse-names&quot;:false,&quot;dropping-particle&quot;:&quot;&quot;,&quot;non-dropping-particle&quot;:&quot;&quot;},{&quot;family&quot;:&quot;Bravi&quot;,&quot;given&quot;:&quot;&quot;,&quot;parse-names&quot;:false,&quot;dropping-particle&quot;:&quot;&quot;,&quot;non-dropping-particle&quot;:&quot;&quot;},{&quot;family&quot;:&quot;Marmolejo-Duarte&quot;,&quot;given&quot;:&quot;&quot;,&quot;parse-names&quot;:false,&quot;dropping-particle&quot;:&quot;&quot;,&quot;non-dropping-particle&quot;:&quot;&quot;},{&quot;family&quot;:&quot;Bottero&quot;,&quot;given&quot;:&quot;&quot;,&quot;parse-names&quot;:false,&quot;dropping-particle&quot;:&quot;&quot;,&quot;non-dropping-particle&quot;:&quot;&quot;},{&quot;family&quot;:&quot;Chen&quot;,&quot;given&quot;:&quot;&quot;,&quot;parse-names&quot;:false,&quot;dropping-particle&quot;:&quot;&quot;,&quot;non-dropping-particle&quot;:&quot;&quot;}],&quot;container-title&quot;:&quot;Sustainability&quot;,&quot;DOI&quot;:&quot;10.3390/su11205605&quot;,&quot;ISSN&quot;:&quot;2071-1050&quot;,&quot;issued&quot;:{&quot;date-parts&quot;:[[2019,10,11]]},&quot;page&quot;:&quot;5605&quot;,&quot;abstract&quot;:&quot;&lt;p&gt;Energy performance certificates (EPCs) are important tools aimed at improving buildings’ energy performance. They play a central role in the context of the Energy Performance of Buildings Directive (EPBD) which asks member states (MS) to take the necessary measures to establish a complete certification system. In this study, an application of the hedonic price method (HPM) assessing the effect of energy labels derived from the EPC on real estate market value is presented. The estimation methodology was applied to two European cities characterized by different climate conditions. The analysis was based on two datasets of listing prices referring to multi-family residential markets in Turin (Italy) and Barcelona (Spain). Four models for each dataset were applied to capture the marginal price of green attributes, but also to control for the spatial autocorrelation among values. The findings showed how the EPC has been applied in the two countries and how it has influenced the real estate market. Turin’s buyers pay more attention to the EPC label, while in Barcelona, they value much more single characteristics, such as air conditioning and a swimming pool, considered popular attributes among contemporary buildings in this climate zone. From the results, it is possible to deduce that the implementation of the EPC schemes is still irregular in EU countries and must be strengthened through a standardized rating model.&lt;/p&gt;&quot;,&quot;issue&quot;:&quot;20&quot;,&quot;volume&quot;:&quot;11&quot;,&quot;container-title-short&quot;:&quot;Sustainability&quot;},&quot;isTemporary&quot;:false,&quot;suppress-author&quot;:true}]},{&quot;citationID&quot;:&quot;MENDELEY_CITATION_cdec3111-7354-41fd-a43b-b95d6ff020cb&quot;,&quot;properties&quot;:{&quot;noteIndex&quot;:0},&quot;isEdited&quot;:false,&quot;manualOverride&quot;:{&quot;isManuallyOverridden&quot;:false,&quot;citeprocText&quot;:&quot;(2020)&quot;,&quot;manualOverrideText&quot;:&quot;&quot;},&quot;citationTag&quot;:&quot;MENDELEY_CITATION_v3_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&quot;,&quot;citationItems&quot;:[{&quot;label&quot;:&quot;page&quot;,&quot;id&quot;:&quot;35d4c446-8905-3a9c-9b00-0b1c133ba277&quot;,&quot;itemData&quot;:{&quot;type&quot;:&quot;article-journal&quot;,&quot;id&quot;:&quot;35d4c446-8905-3a9c-9b00-0b1c133ba277&quot;,&quot;title&quot;:&quot;The Unequal Impact of Natural Landscape Views on Housing Prices: Applying Visual Perception Model and Quantile Regression to Apartments in Seoul&quot;,&quot;author&quot;:[{&quot;family&quot;:&quot;Lee&quot;,&quot;given&quot;:&quot;Hyejin&quot;,&quot;parse-names&quot;:false,&quot;dropping-particle&quot;:&quot;&quot;,&quot;non-dropping-particle&quot;:&quot;&quot;},{&quot;family&quot;:&quot;Lee&quot;,&quot;given&quot;:&quot;Byoungkil&quot;,&quot;parse-names&quot;:false,&quot;dropping-particle&quot;:&quot;&quot;,&quot;non-dropping-particle&quot;:&quot;&quot;},{&quot;family&quot;:&quot;Lee&quot;,&quot;given&quot;:&quot;Sangkyeong&quot;,&quot;parse-names&quot;:false,&quot;dropping-particle&quot;:&quot;&quot;,&quot;non-dropping-particle&quot;:&quot;&quot;}],&quot;container-title&quot;:&quot;Sustainability&quot;,&quot;DOI&quot;:&quot;10.3390/su12198275&quot;,&quot;ISSN&quot;:&quot;2071-1050&quot;,&quot;issued&quot;:{&quot;date-parts&quot;:[[2020,10,8]]},&quot;page&quot;:&quot;8275&quot;,&quot;abstract&quot;:&quot;&lt;p&gt;Natural landscape views have positive sides, such as providing restorative effects to urban residents, and negative sides, such as deepening wealth inequality. Previous studies have mainly focused on the positives and rarely on the negatives. From this perspective, this study aimed to analyze the unequal impact of natural landscape views on housing prices for apartments in Seoul. We proposed a visual perception model to analyze natural landscape views and, based on a hedonic price model, we used ordinary least squares and quantile regression to estimate the marginal impacts on housing prices. The results show that: (1) natural landscape views had positive impacts on housing prices, but their impacts did not reach the level of structural and locational characteristics such as apartment area and the distance to subway stations; (2) natural landscape views had different marginal impacts by housing price range and, in particular, had much higher value-added effects on higher-priced apartments, meaning that if old apartment complexes are redeveloped into high-rise ones, the improvement in natural landscape views generates great profit for apartment owners and intensifies wealth inequality; (3) the geographic information system-based visual perception model effectively quantified the natural landscape views of wide areas and is thus applicable for the rigorous analysis of various landscape views.&lt;/p&gt;&quot;,&quot;issue&quot;:&quot;19&quot;,&quot;volume&quot;:&quot;12&quot;,&quot;container-title-short&quot;:&quot;Sustainability&quot;},&quot;isTemporary&quot;:false,&quot;suppress-author&quot;:true}]},{&quot;citationID&quot;:&quot;MENDELEY_CITATION_7a6cdfdb-32f8-45a2-9e74-f7beccc80ba6&quot;,&quot;properties&quot;:{&quot;noteIndex&quot;:0},&quot;isEdited&quot;:false,&quot;manualOverride&quot;:{&quot;isManuallyOverridden&quot;:false,&quot;citeprocText&quot;:&quot;(2020)&quot;,&quot;manualOverrideText&quot;:&quot;&quot;},&quot;citationTag&quot;:&quot;MENDELEY_CITATION_v3_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&quot;,&quot;citationItems&quot;:[{&quot;label&quot;:&quot;page&quot;,&quot;id&quot;:&quot;28002079-65f5-349d-9894-b1f1fac584b9&quot;,&quot;itemData&quot;:{&quot;type&quot;:&quot;article-journal&quot;,&quot;id&quot;:&quot;28002079-65f5-349d-9894-b1f1fac584b9&quot;,&quot;title&quot;:&quot;Do crime hot spots affect housing prices?&quot;,&quot;author&quot;:[{&quot;family&quot;:&quot;Ceccato&quot;,&quot;given&quot;:&quot;Vania&quot;,&quot;parse-names&quot;:false,&quot;dropping-particle&quot;:&quot;&quot;,&quot;non-dropping-particle&quot;:&quot;&quot;},{&quot;family&quot;:&quot;Wilhelmsson&quot;,&quot;given&quot;:&quot;Mats&quot;,&quot;parse-names&quot;:false,&quot;dropping-particle&quot;:&quot;&quot;,&quot;non-dropping-particle&quot;:&quot;&quot;}],&quot;container-title&quot;:&quot;Nordic Journal of Criminology&quot;,&quot;DOI&quot;:&quot;10.1080/2578983X.2019.1662595&quot;,&quot;ISSN&quot;:&quot;2578-983X&quot;,&quot;issued&quot;:{&quot;date-parts&quot;:[[2020,1,2]]},&quot;page&quot;:&quot;84-102&quot;,&quot;issue&quot;:&quot;1&quot;,&quot;volume&quot;:&quot;21&quot;,&quot;container-title-short&quot;:&quot;&quot;},&quot;isTemporary&quot;:false,&quot;suppress-author&quot;:true}]},{&quot;citationID&quot;:&quot;MENDELEY_CITATION_f921f826-c1f7-482d-869a-6c9d1663cf29&quot;,&quot;properties&quot;:{&quot;noteIndex&quot;:0},&quot;isEdited&quot;:false,&quot;manualOverride&quot;:{&quot;isManuallyOverridden&quot;:false,&quot;citeprocText&quot;:&quot;(2022)&quot;,&quot;manualOverrideText&quot;:&quot;&quot;},&quot;citationTag&quot;:&quot;MENDELEY_CITATION_v3_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&quot;,&quot;citationItems&quot;:[{&quot;label&quot;:&quot;page&quot;,&quot;id&quot;:&quot;f31b4f51-43d3-3f25-9ea6-a0858f5750c8&quot;,&quot;itemData&quot;:{&quot;type&quot;:&quot;article-journal&quot;,&quot;id&quot;:&quot;f31b4f51-43d3-3f25-9ea6-a0858f5750c8&quot;,&quot;title&quot;:&quot;Relation between the Views and the Real Estate Application to a Mediterranean Coastal Area&quot;,&quot;author&quot;:[{&quot;family&quot;:&quot;Castro Noblejas&quot;,&quot;given&quot;:&quot;Hugo&quot;,&quot;parse-names&quot;:false,&quot;dropping-particle&quot;:&quot;&quot;,&quot;non-dropping-particle&quot;:&quot;&quot;},{&quot;family&quot;:&quot;Vías Martínez&quot;,&quot;given&quot;:&quot;Jesús&quot;,&quot;parse-names&quot;:false,&quot;dropping-particle&quot;:&quot;&quot;,&quot;non-dropping-particle&quot;:&quot;&quot;},{&quot;family&quot;:&quot;Mérida Rodríguez&quot;,&quot;given&quot;:&quot;Matías F.&quot;,&quot;parse-names&quot;:false,&quot;dropping-particle&quot;:&quot;&quot;,&quot;non-dropping-particle&quot;:&quot;&quot;}],&quot;container-title&quot;:&quot;ISPRS International Journal of Geo-Information&quot;,&quot;DOI&quot;:&quot;10.3390/ijgi11070365&quot;,&quot;ISSN&quot;:&quot;2220-9964&quot;,&quot;issued&quot;:{&quot;date-parts&quot;:[[2022,6,27]]},&quot;page&quot;:&quot;365&quot;,&quot;abstract&quot;:&quot;&lt;p&gt;The landscape is a factor considered when choosing to purchase a dwelling, and, therefore, it influences the price of the real estate market. However, it is difficult to measure and assess its role, since it has a series of features that work in an integrated way and are hard to quantify separately. The characteristics of the views from each dwelling must also be considered, as well as their intrinsic characteristics or proximity to public services. This study proposes an automatic method to analyze the quality of the views, including both its dimensions and its composition in order to be able to estimate the economic weight of the views in the real estate value. A series of measurements of the views from 226 dwellings are integrated into the final index equation. The results are then compared with the estimated dwelling prices. The results highlight that the average price increases up to 18.1% in dwellings with a larger high-quality visual basin. It has also been noted that it is difficult to establish a correlation between the quality of the views and the housing prices due to the multifactorial nature of the housing prices.&lt;/p&gt;&quot;,&quot;issue&quot;:&quot;7&quot;,&quot;volume&quot;:&quot;11&quot;,&quot;container-title-short&quot;:&quot;ISPRS Int J Geoinf&quot;},&quot;isTemporary&quot;:false,&quot;suppress-author&quot;:true}]},{&quot;citationID&quot;:&quot;MENDELEY_CITATION_fa38cf3f-1ad8-4ac7-93c6-f0a95ba4658e&quot;,&quot;properties&quot;:{&quot;noteIndex&quot;:0},&quot;isEdited&quot;:false,&quot;manualOverride&quot;:{&quot;isManuallyOverridden&quot;:false,&quot;citeprocText&quot;:&quot;(2018)&quot;,&quot;manualOverrideText&quot;:&quot;&quot;},&quot;citationTag&quot;:&quot;MENDELEY_CITATION_v3_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&quot;,&quot;citationItems&quot;:[{&quot;label&quot;:&quot;page&quot;,&quot;id&quot;:&quot;e31ac70e-52a9-3d39-9d0b-1fafa7e4ef94&quot;,&quot;itemData&quot;:{&quot;type&quot;:&quot;article-journal&quot;,&quot;id&quot;:&quot;e31ac70e-52a9-3d39-9d0b-1fafa7e4ef94&quot;,&quot;title&quot;:&quot;The Impact of Micro-Level Influencing Factors on Home Value: A Housing Price-Rent Comparison&quot;,&quot;author&quot;:[{&quot;family&quot;:&quot;Cui&quot;,&quot;given&quot;:&quot;Nana&quot;,&quot;parse-names&quot;:false,&quot;dropping-particle&quot;:&quot;&quot;,&quot;non-dropping-particle&quot;:&quot;&quot;},{&quot;family&quot;:&quot;Gu&quot;,&quot;given&quot;:&quot;Hengyu&quot;,&quot;parse-names&quot;:false,&quot;dropping-particle&quot;:&quot;&quot;,&quot;non-dropping-particle&quot;:&quot;&quot;},{&quot;family&quot;:&quot;Shen&quot;,&quot;given&quot;:&quot;Tiyan&quot;,&quot;parse-names&quot;:false,&quot;dropping-particle&quot;:&quot;&quot;,&quot;non-dropping-particle&quot;:&quot;&quot;},{&quot;family&quot;:&quot;Feng&quot;,&quot;given&quot;:&quot;Changchun&quot;,&quot;parse-names&quot;:false,&quot;dropping-particle&quot;:&quot;&quot;,&quot;non-dropping-particle&quot;:&quot;&quot;}],&quot;container-title&quot;:&quot;Sustainability&quot;,&quot;DOI&quot;:&quot;10.3390/su10124343&quot;,&quot;ISSN&quot;:&quot;2071-1050&quot;,&quot;issued&quot;:{&quot;date-parts&quot;:[[2018,11,22]]},&quot;page&quot;:&quot;4343&quot;,&quot;abstract&quot;:&quot;&lt;p&gt;The housing sales market in China has flourished and gained considerable interest, while the housing rental market has lagged behind and been ignored over the past two decades. With the acceleration of urbanization, the housing rental demand is rising rapidly. Exploring and comparing the influencing factors on housing sale prices and rental prices has significance for sustainable urban planning and management. Using house purchase transaction and rent transaction data in 2017, as well as the average housing price and rent data in 2016 in Beijing, China, this paper compares the spatial distribution and it employs the hedonic price model and quantile regression model to quantify the average and distributional effects of micro-level influencing factors on housing prices and housing rents. Results show that housing prices and housing rents both have a decentralized distribution with multiple centers, but rents of residential communities with high housing prices may not necessarily be high. Both homeowners and renters prefer properties with good structural, locational, and neighborhood characteristics, as well as a good school attendance zone, whereas they still differ in terms of preferences. Homeowners prefer a higher-quality living environment. Renters are more concerned with proximity to an employment center and public transit convenience. Moreover, the price premium of school quality for homeowners exceeds the premium for renters. Higher-priced homeowners or renters differ in the preferences from lower-priced homeowners or renters. Higher-priced homeowners and higher-priced renters are more willing to live in property with a larger number of bedrooms, proximity to a major employment center, park, or school, as well as a location in a school attendance zone with higher school quality.&lt;/p&gt;&quot;,&quot;issue&quot;:&quot;12&quot;,&quot;volume&quot;:&quot;10&quot;,&quot;container-title-short&quot;:&quot;Sustainability&quot;},&quot;isTemporary&quot;:false,&quot;suppress-author&quot;:true}]},{&quot;citationID&quot;:&quot;MENDELEY_CITATION_76dedad7-dde4-4364-aee0-535206ccc7cf&quot;,&quot;properties&quot;:{&quot;noteIndex&quot;:0},&quot;isEdited&quot;:false,&quot;manualOverride&quot;:{&quot;isManuallyOverridden&quot;:false,&quot;citeprocText&quot;:&quot;(2019)&quot;,&quot;manualOverrideText&quot;:&quot;&quot;},&quot;citationTag&quot;:&quot;MENDELEY_CITATION_v3_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&quot;,&quot;citationItems&quot;:[{&quot;label&quot;:&quot;page&quot;,&quot;id&quot;:&quot;1a683dff-d997-376a-9f4e-b23a40c23f1e&quot;,&quot;itemData&quot;:{&quot;type&quot;:&quot;article-journal&quot;,&quot;id&quot;:&quot;1a683dff-d997-376a-9f4e-b23a40c23f1e&quot;,&quot;title&quot;:&quot;Green Premium Evidence from Climatic Areas: A Case in Southern Europe, Alicante (Spain)&quot;,&quot;author&quot;:[{&quot;family&quot;:&quot;Taltavull de La Paz&quot;,&quot;given&quot;:&quot;Paloma&quot;,&quot;parse-names&quot;:false,&quot;dropping-particle&quot;:&quot;&quot;,&quot;non-dropping-particle&quot;:&quot;&quot;},{&quot;family&quot;:&quot;Perez-Sanchez&quot;,&quot;given&quot;:&quot;V.&quot;,&quot;parse-names&quot;:false,&quot;dropping-particle&quot;:&quot;&quot;,&quot;non-dropping-particle&quot;:&quot;&quot;},{&quot;family&quot;:&quot;Mora-Garcia&quot;,&quot;given&quot;:&quot;Raul-Tomas&quot;,&quot;parse-names&quot;:false,&quot;dropping-particle&quot;:&quot;&quot;,&quot;non-dropping-particle&quot;:&quot;&quot;},{&quot;family&quot;:&quot;Perez-Sanchez&quot;,&quot;given&quot;:&quot;Juan-Carlos&quot;,&quot;parse-names&quot;:false,&quot;dropping-particle&quot;:&quot;&quot;,&quot;non-dropping-particle&quot;:&quot;&quot;}],&quot;container-title&quot;:&quot;Sustainability&quot;,&quot;DOI&quot;:&quot;10.3390/su11030686&quot;,&quot;ISSN&quot;:&quot;2071-1050&quot;,&quot;issued&quot;:{&quot;date-parts&quot;:[[2019,1,28]]},&quot;page&quot;:&quot;686&quot;,&quot;abstract&quot;:&quot;&lt;p&gt;The existence of a green premium in house (asking) prices in Alicante province, Spain, are analyzed using circa 9000 property observations. In developing the sample, information from energy efficiency certificates was matched with two other databases. The model tests for green premium by climatic zones using pool Ordinary Least Squares (pool-OLS) and Instrumental Variables (IV) hedonic models, adds new knowledge concerning the existence of green premiums from Southern Europe, explores differences in their estimation by climatic zone, debates the nature of the estimated green parameters, and explains the role of endogeneity in hedonic green premium models. The empirical evidence assesses the sensitivity of asking price to either energy consumption (KWh) or carbon dioxide emissions (CO2) with an apparent premium of 3%, and captures an association with efficiency rating from G to F of 1.8% and from F to E of 1.1%. Significantly, the results relating to price responses show a distinct variation between the coast and the cooler climatic zone of the interior. The paper shows that energy efficiency incentive policies should discriminate by climatic areas, and provides a price reference by which to assess the amount of incentives needed to achieve European Union (EU) objectives.&lt;/p&gt;&quot;,&quot;issue&quot;:&quot;3&quot;,&quot;volume&quot;:&quot;11&quot;,&quot;container-title-short&quot;:&quot;Sustainability&quot;},&quot;isTemporary&quot;:false,&quot;suppress-author&quot;:true}]},{&quot;citationID&quot;:&quot;MENDELEY_CITATION_8f0914dc-50d2-40ed-bd44-215ce82a2c10&quot;,&quot;properties&quot;:{&quot;noteIndex&quot;:0},&quot;isEdited&quot;:false,&quot;manualOverride&quot;:{&quot;isManuallyOverridden&quot;:false,&quot;citeprocText&quot;:&quot;(2021)&quot;,&quot;manualOverrideText&quot;:&quot;&quot;},&quot;citationTag&quot;:&quot;MENDELEY_CITATION_v3_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&quot;,&quot;citationItems&quot;:[{&quot;label&quot;:&quot;page&quot;,&quot;id&quot;:&quot;54c30f05-58b3-33db-be37-ff5432eb7c93&quot;,&quot;itemData&quot;:{&quot;type&quot;:&quot;article-journal&quot;,&quot;id&quot;:&quot;54c30f05-58b3-33db-be37-ff5432eb7c93&quot;,&quot;title&quot;:&quot;A city of cities: Measuring how 15-minutes urban accessibility shapes human mobility in Barcelona&quot;,&quot;author&quot;:[{&quot;family&quot;:&quot;Graells-Garrido&quot;,&quot;given&quot;:&quot;Eduardo&quot;,&quot;parse-names&quot;:false,&quot;dropping-particle&quot;:&quot;&quot;,&quot;non-dropping-particle&quot;:&quot;&quot;},{&quot;family&quot;:&quot;Serra-Burriel&quot;,&quot;given&quot;:&quot;Feliu&quot;,&quot;parse-names&quot;:false,&quot;dropping-particle&quot;:&quot;&quot;,&quot;non-dropping-particle&quot;:&quot;&quot;},{&quot;family&quot;:&quot;Rowe&quot;,&quot;given&quot;:&quot;Francisco&quot;,&quot;parse-names&quot;:false,&quot;dropping-particle&quot;:&quot;&quot;,&quot;non-dropping-particle&quot;:&quot;&quot;},{&quot;family&quot;:&quot;Cucchietti&quot;,&quot;given&quot;:&quot;Fernando M.&quot;,&quot;parse-names&quot;:false,&quot;dropping-particle&quot;:&quot;&quot;,&quot;non-dropping-particle&quot;:&quot;&quot;},{&quot;family&quot;:&quot;Reyes&quot;,&quot;given&quot;:&quot;Patricio&quot;,&quot;parse-names&quot;:false,&quot;dropping-particle&quot;:&quot;&quot;,&quot;non-dropping-particle&quot;:&quot;&quot;}],&quot;container-title&quot;:&quot;PLOS ONE&quot;,&quot;DOI&quot;:&quot;10.1371/journal.pone.0250080&quot;,&quot;ISSN&quot;:&quot;1932-6203&quot;,&quot;issued&quot;:{&quot;date-parts&quot;:[[2021,5,5]]},&quot;page&quot;:&quot;e0250080&quot;,&quot;abstract&quot;:&quot;&lt;p&gt;As cities expand, human mobility has become a central focus of urban planning and policy making to make cities more inclusive and sustainable. Initiatives such as the “15-minutes city” have been put in place to shift the attention from monocentric city configurations to polycentric structures, increasing the availability and diversity of local urban amenities. Ultimately they expect to increase local walkability and increase mobility within residential areas. While we know how urban amenities influence human mobility at the city level, little is known about spatial variations in this relationship. Here, we use mobile phone, census, and volunteered geographical data to measure geographic variations in the relationship between origin-destination flows and local urban accessibility in Barcelona. Using a Negative Binomial Geographically Weighted Regression model, we show that, globally, people tend to visit neighborhoods with better access to education and retail. Locally, these and other features change in sign and magnitude through the different neighborhoods of the city in ways that are not explained by administrative boundaries, and that provide deeper insights regarding urban characteristics such as rental prices. In conclusion, our work suggests that the qualities of a 15-minutes city can be measured at scale, delivering actionable insights on the polycentric structure of cities, and how people use and access this structure.&lt;/p&gt;&quot;,&quot;issue&quot;:&quot;5&quot;,&quot;volume&quot;:&quot;16&quot;,&quot;container-title-short&quot;:&quot;PLoS One&quot;},&quot;isTemporary&quot;:false,&quot;suppress-author&quot;:true}]},{&quot;citationID&quot;:&quot;MENDELEY_CITATION_609e2494-8ea5-4a93-94b9-f128f2864353&quot;,&quot;properties&quot;:{&quot;noteIndex&quot;:0},&quot;isEdited&quot;:false,&quot;manualOverride&quot;:{&quot;isManuallyOverridden&quot;:false,&quot;citeprocText&quot;:&quot;(2021)&quot;,&quot;manualOverrideText&quot;:&quot;&quot;},&quot;citationTag&quot;:&quot;MENDELEY_CITATION_v3_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&quot;,&quot;citationItems&quot;:[{&quot;label&quot;:&quot;page&quot;,&quot;id&quot;:&quot;54c30f05-58b3-33db-be37-ff5432eb7c93&quot;,&quot;itemData&quot;:{&quot;type&quot;:&quot;article-journal&quot;,&quot;id&quot;:&quot;54c30f05-58b3-33db-be37-ff5432eb7c93&quot;,&quot;title&quot;:&quot;A city of cities: Measuring how 15-minutes urban accessibility shapes human mobility in Barcelona&quot;,&quot;author&quot;:[{&quot;family&quot;:&quot;Graells-Garrido&quot;,&quot;given&quot;:&quot;Eduardo&quot;,&quot;parse-names&quot;:false,&quot;dropping-particle&quot;:&quot;&quot;,&quot;non-dropping-particle&quot;:&quot;&quot;},{&quot;family&quot;:&quot;Serra-Burriel&quot;,&quot;given&quot;:&quot;Feliu&quot;,&quot;parse-names&quot;:false,&quot;dropping-particle&quot;:&quot;&quot;,&quot;non-dropping-particle&quot;:&quot;&quot;},{&quot;family&quot;:&quot;Rowe&quot;,&quot;given&quot;:&quot;Francisco&quot;,&quot;parse-names&quot;:false,&quot;dropping-particle&quot;:&quot;&quot;,&quot;non-dropping-particle&quot;:&quot;&quot;},{&quot;family&quot;:&quot;Cucchietti&quot;,&quot;given&quot;:&quot;Fernando M.&quot;,&quot;parse-names&quot;:false,&quot;dropping-particle&quot;:&quot;&quot;,&quot;non-dropping-particle&quot;:&quot;&quot;},{&quot;family&quot;:&quot;Reyes&quot;,&quot;given&quot;:&quot;Patricio&quot;,&quot;parse-names&quot;:false,&quot;dropping-particle&quot;:&quot;&quot;,&quot;non-dropping-particle&quot;:&quot;&quot;}],&quot;container-title&quot;:&quot;PLOS ONE&quot;,&quot;DOI&quot;:&quot;10.1371/journal.pone.0250080&quot;,&quot;ISSN&quot;:&quot;1932-6203&quot;,&quot;issued&quot;:{&quot;date-parts&quot;:[[2021,5,5]]},&quot;page&quot;:&quot;e0250080&quot;,&quot;abstract&quot;:&quot;&lt;p&gt;As cities expand, human mobility has become a central focus of urban planning and policy making to make cities more inclusive and sustainable. Initiatives such as the “15-minutes city” have been put in place to shift the attention from monocentric city configurations to polycentric structures, increasing the availability and diversity of local urban amenities. Ultimately they expect to increase local walkability and increase mobility within residential areas. While we know how urban amenities influence human mobility at the city level, little is known about spatial variations in this relationship. Here, we use mobile phone, census, and volunteered geographical data to measure geographic variations in the relationship between origin-destination flows and local urban accessibility in Barcelona. Using a Negative Binomial Geographically Weighted Regression model, we show that, globally, people tend to visit neighborhoods with better access to education and retail. Locally, these and other features change in sign and magnitude through the different neighborhoods of the city in ways that are not explained by administrative boundaries, and that provide deeper insights regarding urban characteristics such as rental prices. In conclusion, our work suggests that the qualities of a 15-minutes city can be measured at scale, delivering actionable insights on the polycentric structure of cities, and how people use and access this structure.&lt;/p&gt;&quot;,&quot;issue&quot;:&quot;5&quot;,&quot;volume&quot;:&quot;16&quot;,&quot;container-title-short&quot;:&quot;PLoS One&quot;},&quot;isTemporary&quot;:false,&quot;suppress-author&quot;:true}]},{&quot;citationID&quot;:&quot;MENDELEY_CITATION_56ad081a-06fe-4be6-a571-1a2d0a820288&quot;,&quot;properties&quot;:{&quot;noteIndex&quot;:0},&quot;isEdited&quot;:false,&quot;manualOverride&quot;:{&quot;isManuallyOverridden&quot;:false,&quot;citeprocText&quot;:&quot;(2013)&quot;,&quot;manualOverrideText&quot;:&quot;&quot;},&quot;citationTag&quot;:&quot;MENDELEY_CITATION_v3_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&quot;,&quot;citationItems&quot;:[{&quot;label&quot;:&quot;page&quot;,&quot;id&quot;:&quot;399e6051-cce9-338e-8f16-4fe3157e0ff7&quot;,&quot;itemData&quot;:{&quot;type&quot;:&quot;article-journal&quot;,&quot;id&quot;:&quot;399e6051-cce9-338e-8f16-4fe3157e0ff7&quot;,&quot;title&quot;:&quot;The Economics of Green Building&quot;,&quot;author&quot;:[{&quot;family&quot;:&quot;Eichholtz&quot;,&quot;given&quot;:&quot;Piet&quot;,&quot;parse-names&quot;:false,&quot;dropping-particle&quot;:&quot;&quot;,&quot;non-dropping-particle&quot;:&quot;&quot;},{&quot;family&quot;:&quot;Kok&quot;,&quot;given&quot;:&quot;Nils&quot;,&quot;parse-names&quot;:false,&quot;dropping-particle&quot;:&quot;&quot;,&quot;non-dropping-particle&quot;:&quot;&quot;},{&quot;family&quot;:&quot;Quigley&quot;,&quot;given&quot;:&quot;John M.&quot;,&quot;parse-names&quot;:false,&quot;dropping-particle&quot;:&quot;&quot;,&quot;non-dropping-particle&quot;:&quot;&quot;}],&quot;container-title&quot;:&quot;Review of Economics and Statistics&quot;,&quot;DOI&quot;:&quot;10.1162/REST_a_00291&quot;,&quot;ISSN&quot;:&quot;0034-6535&quot;,&quot;issued&quot;:{&quot;date-parts&quot;:[[2013,3]]},&quot;page&quot;:&quot;50-63&quot;,&quot;issue&quot;:&quot;1&quot;,&quot;volume&quot;:&quot;95&quot;,&quot;container-title-short&quot;:&quot;&quot;},&quot;isTemporary&quot;:false,&quot;suppress-author&quot;:true}]},{&quot;citationID&quot;:&quot;MENDELEY_CITATION_1ba47fde-08e9-45d2-bf63-4cd54681543c&quot;,&quot;properties&quot;:{&quot;noteIndex&quot;:0},&quot;isEdited&quot;:false,&quot;manualOverride&quot;:{&quot;isManuallyOverridden&quot;:false,&quot;citeprocText&quot;:&quot;(2014)&quot;,&quot;manualOverrideText&quot;:&quot;&quot;},&quot;citationTag&quot;:&quot;MENDELEY_CITATION_v3_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&quot;,&quot;citationItems&quot;:[{&quot;label&quot;:&quot;page&quot;,&quot;id&quot;:&quot;eaba9563-3716-36c1-89f1-0f4f6197f21d&quot;,&quot;itemData&quot;:{&quot;type&quot;:&quot;article-journal&quot;,&quot;id&quot;:&quot;eaba9563-3716-36c1-89f1-0f4f6197f21d&quot;,&quot;title&quot;:&quot;The market value of cultural heritage in urban areas: an application of spatial hedonic pricing&quot;,&quot;author&quot;:[{&quot;family&quot;:&quot;Lazrak&quot;,&quot;given&quot;:&quot;Faroek&quot;,&quot;parse-names&quot;:false,&quot;dropping-particle&quot;:&quot;&quot;,&quot;non-dropping-particle&quot;:&quot;&quot;},{&quot;family&quot;:&quot;Nijkamp&quot;,&quot;given&quot;:&quot;Peter&quot;,&quot;parse-names&quot;:false,&quot;dropping-particle&quot;:&quot;&quot;,&quot;non-dropping-particle&quot;:&quot;&quot;},{&quot;family&quot;:&quot;Rietveld&quot;,&quot;given&quot;:&quot;Piet&quot;,&quot;parse-names&quot;:false,&quot;dropping-particle&quot;:&quot;&quot;,&quot;non-dropping-particle&quot;:&quot;&quot;},{&quot;family&quot;:&quot;Rouwendal&quot;,&quot;given&quot;:&quot;Jan&quot;,&quot;parse-names&quot;:false,&quot;dropping-particle&quot;:&quot;&quot;,&quot;non-dropping-particle&quot;:&quot;&quot;}],&quot;container-title&quot;:&quot;Journal of Geographical Systems&quot;,&quot;DOI&quot;:&quot;10.1007/s10109-013-0188-1&quot;,&quot;ISSN&quot;:&quot;1435-5930&quot;,&quot;issued&quot;:{&quot;date-parts&quot;:[[2014,1,4]]},&quot;page&quot;:&quot;89-114&quot;,&quot;issue&quot;:&quot;1&quot;,&quot;volume&quot;:&quot;16&quot;,&quot;container-title-short&quot;:&quot;J Geogr Syst&quot;},&quot;isTemporary&quot;:false,&quot;suppress-author&quot;:true}]},{&quot;citationID&quot;:&quot;MENDELEY_CITATION_47b6dabb-13cb-496f-9454-c965ac2ec2bc&quot;,&quot;properties&quot;:{&quot;noteIndex&quot;:0},&quot;isEdited&quot;:false,&quot;manualOverride&quot;:{&quot;isManuallyOverridden&quot;:false,&quot;citeprocText&quot;:&quot;(2016)&quot;,&quot;manualOverrideText&quot;:&quot;&quot;},&quot;citationTag&quot;:&quot;MENDELEY_CITATION_v3_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&quot;,&quot;citationItems&quot;:[{&quot;label&quot;:&quot;page&quot;,&quot;id&quot;:&quot;efd585f1-6af7-389f-8937-ba056070b2df&quot;,&quot;itemData&quot;:{&quot;type&quot;:&quot;article-journal&quot;,&quot;id&quot;:&quot;efd585f1-6af7-389f-8937-ba056070b2df&quot;,&quot;title&quot;:&quot;Are Energy Efficiency Ratings Ignored in the German Housing Market? Evidence from a Large-Sample Hedonic Study&quot;,&quot;author&quot;:[{&quot;family&quot;:&quot;Cajias&quot;,&quot;given&quot;:&quot;Marcelo&quot;,&quot;parse-names&quot;:false,&quot;dropping-particle&quot;:&quot;&quot;,&quot;non-dropping-particle&quot;:&quot;&quot;},{&quot;family&quot;:&quot;Fuerst&quot;,&quot;given&quot;:&quot;Franz&quot;,&quot;parse-names&quot;:false,&quot;dropping-particle&quot;:&quot;&quot;,&quot;non-dropping-particle&quot;:&quot;&quot;},{&quot;family&quot;:&quot;Bienert&quot;,&quot;given&quot;:&quot;Sven&quot;,&quot;parse-names&quot;:false,&quot;dropping-particle&quot;:&quot;&quot;,&quot;non-dropping-particle&quot;:&quot;&quot;}],&quot;container-title&quot;:&quot;SSRN Electronic Journal&quot;,&quot;DOI&quot;:&quot;10.2139/ssrn.2799206&quot;,&quot;ISSN&quot;:&quot;1556-5068&quot;,&quot;issued&quot;:{&quot;date-parts&quot;:[[2016]]},&quot;container-title-short&quot;:&quot;&quot;},&quot;isTemporary&quot;:false,&quot;suppress-author&quot;:true}]},{&quot;citationID&quot;:&quot;MENDELEY_CITATION_2df33b76-be75-4dc0-ba3f-142b04ea48c0&quot;,&quot;properties&quot;:{&quot;noteIndex&quot;:0},&quot;isEdited&quot;:false,&quot;manualOverride&quot;:{&quot;isManuallyOverridden&quot;:false,&quot;citeprocText&quot;:&quot;(2016)&quot;,&quot;manualOverrideText&quot;:&quot;&quot;},&quot;citationTag&quot;:&quot;MENDELEY_CITATION_v3_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&quot;,&quot;citationItems&quot;:[{&quot;label&quot;:&quot;page&quot;,&quot;id&quot;:&quot;28b5b965-b276-321c-ab4c-ce39ed1a83e0&quot;,&quot;itemData&quot;:{&quot;type&quot;:&quot;article-journal&quot;,&quot;id&quot;:&quot;28b5b965-b276-321c-ab4c-ce39ed1a83e0&quot;,&quot;title&quot;:&quot;The price of energy efficiency in the Spanish housing market&quot;,&quot;author&quot;:[{&quot;family&quot;:&quot;Ayala&quot;,&quot;given&quot;:&quot;Amaia&quot;,&quot;parse-names&quot;:false,&quot;dropping-particle&quot;:&quot;&quot;,&quot;non-dropping-particle&quot;:&quot;de&quot;},{&quot;family&quot;:&quot;Galarraga&quot;,&quot;given&quot;:&quot;Ibon&quot;,&quot;parse-names&quot;:false,&quot;dropping-particle&quot;:&quot;&quot;,&quot;non-dropping-particle&quot;:&quot;&quot;},{&quot;family&quot;:&quot;Spadaro&quot;,&quot;given&quot;:&quot;Joseph&quot;,&quot;parse-names&quot;:false,&quot;dropping-particle&quot;:&quot;V.&quot;,&quot;non-dropping-particle&quot;:&quot;&quot;}],&quot;container-title&quot;:&quot;Energy Policy&quot;,&quot;DOI&quot;:&quot;10.1016/j.enpol.2016.03.032&quot;,&quot;ISSN&quot;:&quot;03014215&quot;,&quot;issued&quot;:{&quot;date-parts&quot;:[[2016,7]]},&quot;page&quot;:&quot;16-24&quot;,&quot;volume&quot;:&quot;94&quot;,&quot;container-title-short&quot;:&quot;Energy Policy&quot;},&quot;isTemporary&quot;:false,&quot;suppress-author&quot;:true}]},{&quot;citationID&quot;:&quot;MENDELEY_CITATION_e0bbe569-56c5-4a6c-b7f6-5a3a7717214d&quot;,&quot;properties&quot;:{&quot;noteIndex&quot;:0},&quot;isEdited&quot;:false,&quot;manualOverride&quot;:{&quot;isManuallyOverridden&quot;:false,&quot;citeprocText&quot;:&quot;(2019)&quot;,&quot;manualOverrideText&quot;:&quot;&quot;},&quot;citationTag&quot;:&quot;MENDELEY_CITATION_v3_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&quot;,&quot;citationItems&quot;:[{&quot;label&quot;:&quot;page&quot;,&quot;id&quot;:&quot;1a683dff-d997-376a-9f4e-b23a40c23f1e&quot;,&quot;itemData&quot;:{&quot;type&quot;:&quot;article-journal&quot;,&quot;id&quot;:&quot;1a683dff-d997-376a-9f4e-b23a40c23f1e&quot;,&quot;title&quot;:&quot;Green Premium Evidence from Climatic Areas: A Case in Southern Europe, Alicante (Spain)&quot;,&quot;author&quot;:[{&quot;family&quot;:&quot;Taltavull de La Paz&quot;,&quot;given&quot;:&quot;Paloma&quot;,&quot;parse-names&quot;:false,&quot;dropping-particle&quot;:&quot;&quot;,&quot;non-dropping-particle&quot;:&quot;&quot;},{&quot;family&quot;:&quot;Perez-Sanchez&quot;,&quot;given&quot;:&quot;V.&quot;,&quot;parse-names&quot;:false,&quot;dropping-particle&quot;:&quot;&quot;,&quot;non-dropping-particle&quot;:&quot;&quot;},{&quot;family&quot;:&quot;Mora-Garcia&quot;,&quot;given&quot;:&quot;Raul-Tomas&quot;,&quot;parse-names&quot;:false,&quot;dropping-particle&quot;:&quot;&quot;,&quot;non-dropping-particle&quot;:&quot;&quot;},{&quot;family&quot;:&quot;Perez-Sanchez&quot;,&quot;given&quot;:&quot;Juan-Carlos&quot;,&quot;parse-names&quot;:false,&quot;dropping-particle&quot;:&quot;&quot;,&quot;non-dropping-particle&quot;:&quot;&quot;}],&quot;container-title&quot;:&quot;Sustainability&quot;,&quot;DOI&quot;:&quot;10.3390/su11030686&quot;,&quot;ISSN&quot;:&quot;2071-1050&quot;,&quot;issued&quot;:{&quot;date-parts&quot;:[[2019,1,28]]},&quot;page&quot;:&quot;686&quot;,&quot;abstract&quot;:&quot;&lt;p&gt;The existence of a green premium in house (asking) prices in Alicante province, Spain, are analyzed using circa 9000 property observations. In developing the sample, information from energy efficiency certificates was matched with two other databases. The model tests for green premium by climatic zones using pool Ordinary Least Squares (pool-OLS) and Instrumental Variables (IV) hedonic models, adds new knowledge concerning the existence of green premiums from Southern Europe, explores differences in their estimation by climatic zone, debates the nature of the estimated green parameters, and explains the role of endogeneity in hedonic green premium models. The empirical evidence assesses the sensitivity of asking price to either energy consumption (KWh) or carbon dioxide emissions (CO2) with an apparent premium of 3%, and captures an association with efficiency rating from G to F of 1.8% and from F to E of 1.1%. Significantly, the results relating to price responses show a distinct variation between the coast and the cooler climatic zone of the interior. The paper shows that energy efficiency incentive policies should discriminate by climatic areas, and provides a price reference by which to assess the amount of incentives needed to achieve European Union (EU) objectives.&lt;/p&gt;&quot;,&quot;issue&quot;:&quot;3&quot;,&quot;volume&quot;:&quot;11&quot;,&quot;container-title-short&quot;:&quot;Sustainability&quot;},&quot;isTemporary&quot;:false,&quot;suppress-author&quot;:true}]},{&quot;citationID&quot;:&quot;MENDELEY_CITATION_bc2b344b-a411-40db-830c-1e09cfe8776c&quot;,&quot;properties&quot;:{&quot;noteIndex&quot;:0},&quot;isEdited&quot;:false,&quot;manualOverride&quot;:{&quot;isManuallyOverridden&quot;:false,&quot;citeprocText&quot;:&quot;(2020)&quot;,&quot;manualOverrideText&quot;:&quot;&quot;},&quot;citationTag&quot;:&quot;MENDELEY_CITATION_v3_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&quot;,&quot;citationItems&quot;:[{&quot;label&quot;:&quot;page&quot;,&quot;id&quot;:&quot;28002079-65f5-349d-9894-b1f1fac584b9&quot;,&quot;itemData&quot;:{&quot;type&quot;:&quot;article-journal&quot;,&quot;id&quot;:&quot;28002079-65f5-349d-9894-b1f1fac584b9&quot;,&quot;title&quot;:&quot;Do crime hot spots affect housing prices?&quot;,&quot;author&quot;:[{&quot;family&quot;:&quot;Ceccato&quot;,&quot;given&quot;:&quot;Vania&quot;,&quot;parse-names&quot;:false,&quot;dropping-particle&quot;:&quot;&quot;,&quot;non-dropping-particle&quot;:&quot;&quot;},{&quot;family&quot;:&quot;Wilhelmsson&quot;,&quot;given&quot;:&quot;Mats&quot;,&quot;parse-names&quot;:false,&quot;dropping-particle&quot;:&quot;&quot;,&quot;non-dropping-particle&quot;:&quot;&quot;}],&quot;container-title&quot;:&quot;Nordic Journal of Criminology&quot;,&quot;DOI&quot;:&quot;10.1080/2578983X.2019.1662595&quot;,&quot;ISSN&quot;:&quot;2578-983X&quot;,&quot;issued&quot;:{&quot;date-parts&quot;:[[2020,1,2]]},&quot;page&quot;:&quot;84-102&quot;,&quot;issue&quot;:&quot;1&quot;,&quot;volume&quot;:&quot;21&quot;,&quot;container-title-short&quot;:&quot;&quot;},&quot;isTemporary&quot;:false,&quot;suppress-author&quot;:true}]},{&quot;citationID&quot;:&quot;MENDELEY_CITATION_64fc9f4a-459a-442e-8f8b-53ec2cfa7d03&quot;,&quot;properties&quot;:{&quot;noteIndex&quot;:0},&quot;isEdited&quot;:false,&quot;manualOverride&quot;:{&quot;isManuallyOverridden&quot;:false,&quot;citeprocText&quot;:&quot;(2013)&quot;,&quot;manualOverrideText&quot;:&quot;&quot;},&quot;citationTag&quot;:&quot;MENDELEY_CITATION_v3_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&quot;,&quot;citationItems&quot;:[{&quot;label&quot;:&quot;page&quot;,&quot;id&quot;:&quot;0e6a7590-f34f-3ace-bf39-2c81ba3ec064&quot;,&quot;itemData&quot;:{&quot;type&quot;:&quot;article-journal&quot;,&quot;id&quot;:&quot;0e6a7590-f34f-3ace-bf39-2c81ba3ec064&quot;,&quot;title&quot;:&quot;Housing prices and crime perception&quot;,&quot;author&quot;:[{&quot;family&quot;:&quot;Buonanno&quot;,&quot;given&quot;:&quot;Paolo&quot;,&quot;parse-names&quot;:false,&quot;dropping-particle&quot;:&quot;&quot;,&quot;non-dropping-particle&quot;:&quot;&quot;},{&quot;family&quot;:&quot;Montolio&quot;,&quot;given&quot;:&quot;Daniel&quot;,&quot;parse-names&quot;:false,&quot;dropping-particle&quot;:&quot;&quot;,&quot;non-dropping-particle&quot;:&quot;&quot;},{&quot;family&quot;:&quot;Raya-Vílchez&quot;,&quot;given&quot;:&quot;Josep Maria&quot;,&quot;parse-names&quot;:false,&quot;dropping-particle&quot;:&quot;&quot;,&quot;non-dropping-particle&quot;:&quot;&quot;}],&quot;container-title&quot;:&quot;Empirical Economics&quot;,&quot;DOI&quot;:&quot;10.1007/s00181-012-0624-y&quot;,&quot;ISSN&quot;:&quot;0377-7332&quot;,&quot;issued&quot;:{&quot;date-parts&quot;:[[2013,8,12]]},&quot;page&quot;:&quot;305-321&quot;,&quot;issue&quot;:&quot;1&quot;,&quot;volume&quot;:&quot;45&quot;,&quot;container-title-short&quot;:&quot;Empir Econ&quot;},&quot;isTemporary&quot;:false,&quot;suppress-author&quot;:true}]},{&quot;citationID&quot;:&quot;MENDELEY_CITATION_2a6a5487-99b4-4bf7-af09-0e5b6d06bd81&quot;,&quot;properties&quot;:{&quot;noteIndex&quot;:0},&quot;isEdited&quot;:false,&quot;manualOverride&quot;:{&quot;isManuallyOverridden&quot;:false,&quot;citeprocText&quot;:&quot;(2010)&quot;,&quot;manualOverrideText&quot;:&quot;&quot;},&quot;citationTag&quot;:&quot;MENDELEY_CITATION_v3_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&quot;,&quot;citationItems&quot;:[{&quot;label&quot;:&quot;page&quot;,&quot;id&quot;:&quot;66e671da-39e1-3c5b-8cb1-0a217d77ddef&quot;,&quot;itemData&quot;:{&quot;type&quot;:&quot;article-journal&quot;,&quot;id&quot;:&quot;66e671da-39e1-3c5b-8cb1-0a217d77ddef&quot;,&quot;title&quot;:&quot;Estimation of a spatial simultaneous equation model of population migration and housing price dynamics&quot;,&quot;author&quot;:[{&quot;family&quot;:&quot;Jeanty&quot;,&quot;given&quot;:&quot;P. Wilner&quot;,&quot;parse-names&quot;:false,&quot;dropping-particle&quot;:&quot;&quot;,&quot;non-dropping-particle&quot;:&quot;&quot;},{&quot;family&quot;:&quot;Partridge&quot;,&quot;given&quot;:&quot;Mark&quot;,&quot;parse-names&quot;:false,&quot;dropping-particle&quot;:&quot;&quot;,&quot;non-dropping-particle&quot;:&quot;&quot;},{&quot;family&quot;:&quot;Irwin&quot;,&quot;given&quot;:&quot;Elena&quot;,&quot;parse-names&quot;:false,&quot;dropping-particle&quot;:&quot;&quot;,&quot;non-dropping-particle&quot;:&quot;&quot;}],&quot;container-title&quot;:&quot;Regional Science and Urban Economics&quot;,&quot;DOI&quot;:&quot;10.1016/j.regsciurbeco.2010.01.002&quot;,&quot;ISSN&quot;:&quot;01660462&quot;,&quot;issued&quot;:{&quot;date-parts&quot;:[[2010,9]]},&quot;page&quot;:&quot;343-352&quot;,&quot;issue&quot;:&quot;5&quot;,&quot;volume&quot;:&quot;40&quot;,&quot;container-title-short&quot;:&quot;Reg Sci Urban Econ&quot;},&quot;isTemporary&quot;:false,&quot;suppress-author&quot;:true}]},{&quot;citationID&quot;:&quot;MENDELEY_CITATION_9d7daa3d-e4cd-4771-950e-31e371ee9a7c&quot;,&quot;properties&quot;:{&quot;noteIndex&quot;:0},&quot;isEdited&quot;:false,&quot;manualOverride&quot;:{&quot;isManuallyOverridden&quot;:false,&quot;citeprocText&quot;:&quot;(2013)&quot;,&quot;manualOverrideText&quot;:&quot;&quot;},&quot;citationTag&quot;:&quot;MENDELEY_CITATION_v3_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&quot;,&quot;citationItems&quot;:[{&quot;label&quot;:&quot;page&quot;,&quot;id&quot;:&quot;0e6a7590-f34f-3ace-bf39-2c81ba3ec064&quot;,&quot;itemData&quot;:{&quot;type&quot;:&quot;article-journal&quot;,&quot;id&quot;:&quot;0e6a7590-f34f-3ace-bf39-2c81ba3ec064&quot;,&quot;title&quot;:&quot;Housing prices and crime perception&quot;,&quot;author&quot;:[{&quot;family&quot;:&quot;Buonanno&quot;,&quot;given&quot;:&quot;Paolo&quot;,&quot;parse-names&quot;:false,&quot;dropping-particle&quot;:&quot;&quot;,&quot;non-dropping-particle&quot;:&quot;&quot;},{&quot;family&quot;:&quot;Montolio&quot;,&quot;given&quot;:&quot;Daniel&quot;,&quot;parse-names&quot;:false,&quot;dropping-particle&quot;:&quot;&quot;,&quot;non-dropping-particle&quot;:&quot;&quot;},{&quot;family&quot;:&quot;Raya-Vílchez&quot;,&quot;given&quot;:&quot;Josep Maria&quot;,&quot;parse-names&quot;:false,&quot;dropping-particle&quot;:&quot;&quot;,&quot;non-dropping-particle&quot;:&quot;&quot;}],&quot;container-title&quot;:&quot;Empirical Economics&quot;,&quot;DOI&quot;:&quot;10.1007/s00181-012-0624-y&quot;,&quot;ISSN&quot;:&quot;0377-7332&quot;,&quot;issued&quot;:{&quot;date-parts&quot;:[[2013,8,12]]},&quot;page&quot;:&quot;305-321&quot;,&quot;issue&quot;:&quot;1&quot;,&quot;volume&quot;:&quot;45&quot;,&quot;container-title-short&quot;:&quot;Empir Econ&quot;},&quot;isTemporary&quot;:false,&quot;suppress-author&quot;:true}]},{&quot;citationID&quot;:&quot;MENDELEY_CITATION_5b130313-bd05-4c8b-9365-2146d55ecba2&quot;,&quot;properties&quot;:{&quot;noteIndex&quot;:0},&quot;isEdited&quot;:false,&quot;manualOverride&quot;:{&quot;isManuallyOverridden&quot;:false,&quot;citeprocText&quot;:&quot;(2011)&quot;,&quot;manualOverrideText&quot;:&quot;&quot;},&quot;citationTag&quot;:&quot;MENDELEY_CITATION_v3_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&quot;,&quot;citationItems&quot;:[{&quot;label&quot;:&quot;page&quot;,&quot;id&quot;:&quot;54dd2033-13de-322c-8d46-5d245111e05b&quot;,&quot;itemData&quot;:{&quot;type&quot;:&quot;article-journal&quot;,&quot;id&quot;:&quot;54dd2033-13de-322c-8d46-5d245111e05b&quot;,&quot;title&quot;:&quot;The Impact of Rail Transport on Real Estate Prices&quot;,&quot;author&quot;:[{&quot;family&quot;:&quot;Debrezion&quot;,&quot;given&quot;:&quot;Ghebreegziabiher&quot;,&quot;parse-names&quot;:false,&quot;dropping-particle&quot;:&quot;&quot;,&quot;non-dropping-particle&quot;:&quot;&quot;},{&quot;family&quot;:&quot;Pels&quot;,&quot;given&quot;:&quot;Eric&quot;,&quot;parse-names&quot;:false,&quot;dropping-particle&quot;:&quot;&quot;,&quot;non-dropping-particle&quot;:&quot;&quot;},{&quot;family&quot;:&quot;Rietveld&quot;,&quot;given&quot;:&quot;Piet&quot;,&quot;parse-names&quot;:false,&quot;dropping-particle&quot;:&quot;&quot;,&quot;non-dropping-particle&quot;:&quot;&quot;}],&quot;container-title&quot;:&quot;Urban Studies&quot;,&quot;DOI&quot;:&quot;10.1177/0042098010371395&quot;,&quot;ISSN&quot;:&quot;0042-0980&quot;,&quot;issued&quot;:{&quot;date-parts&quot;:[[2011,4,21]]},&quot;page&quot;:&quot;997-1015&quot;,&quot;abstract&quot;:&quot;&lt;p&gt;A hedonic pricing model is estimated based on sales data from three metropolitan areas in the Netherlands (Amsterdam, Rotterdam and Enschede) to analyse the effect of railway accessibility on house prices. Railway accessibility is measured by both the distance to a railway station and an index of quality of railway services provided at the station. Two railway station considerations were taken: the nearest railway station and the most frequently chosen railway station. Correcting for a wide range of other determinants, the model based on the most frequently chosen station outperforms the model based on the nearest railway station in estimating the effect of railway accessibility. The dissimilarity between the results of the two models increases with the increase in the urbanisation level of the metropolitan area.&lt;/p&gt;&quot;,&quot;issue&quot;:&quot;5&quot;,&quot;volume&quot;:&quot;48&quot;,&quot;container-title-short&quot;:&quot;&quot;},&quot;isTemporary&quot;:false,&quot;suppress-author&quot;:true}]},{&quot;citationID&quot;:&quot;MENDELEY_CITATION_748333f3-7aba-403c-943a-72af786020a9&quot;,&quot;properties&quot;:{&quot;noteIndex&quot;:0},&quot;isEdited&quot;:false,&quot;manualOverride&quot;:{&quot;isManuallyOverridden&quot;:false,&quot;citeprocText&quot;:&quot;(2014)&quot;,&quot;manualOverrideText&quot;:&quot;&quot;},&quot;citationTag&quot;:&quot;MENDELEY_CITATION_v3_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&quot;,&quot;citationItems&quot;:[{&quot;label&quot;:&quot;page&quot;,&quot;id&quot;:&quot;eaba9563-3716-36c1-89f1-0f4f6197f21d&quot;,&quot;itemData&quot;:{&quot;type&quot;:&quot;article-journal&quot;,&quot;id&quot;:&quot;eaba9563-3716-36c1-89f1-0f4f6197f21d&quot;,&quot;title&quot;:&quot;The market value of cultural heritage in urban areas: an application of spatial hedonic pricing&quot;,&quot;author&quot;:[{&quot;family&quot;:&quot;Lazrak&quot;,&quot;given&quot;:&quot;Faroek&quot;,&quot;parse-names&quot;:false,&quot;dropping-particle&quot;:&quot;&quot;,&quot;non-dropping-particle&quot;:&quot;&quot;},{&quot;family&quot;:&quot;Nijkamp&quot;,&quot;given&quot;:&quot;Peter&quot;,&quot;parse-names&quot;:false,&quot;dropping-particle&quot;:&quot;&quot;,&quot;non-dropping-particle&quot;:&quot;&quot;},{&quot;family&quot;:&quot;Rietveld&quot;,&quot;given&quot;:&quot;Piet&quot;,&quot;parse-names&quot;:false,&quot;dropping-particle&quot;:&quot;&quot;,&quot;non-dropping-particle&quot;:&quot;&quot;},{&quot;family&quot;:&quot;Rouwendal&quot;,&quot;given&quot;:&quot;Jan&quot;,&quot;parse-names&quot;:false,&quot;dropping-particle&quot;:&quot;&quot;,&quot;non-dropping-particle&quot;:&quot;&quot;}],&quot;container-title&quot;:&quot;Journal of Geographical Systems&quot;,&quot;DOI&quot;:&quot;10.1007/s10109-013-0188-1&quot;,&quot;ISSN&quot;:&quot;1435-5930&quot;,&quot;issued&quot;:{&quot;date-parts&quot;:[[2014,1,4]]},&quot;page&quot;:&quot;89-114&quot;,&quot;issue&quot;:&quot;1&quot;,&quot;volume&quot;:&quot;16&quot;,&quot;container-title-short&quot;:&quot;J Geogr Syst&quot;},&quot;isTemporary&quot;:false,&quot;suppress-author&quot;:true}]},{&quot;citationID&quot;:&quot;MENDELEY_CITATION_a4507fa5-696d-49bf-b40b-dde1bcd36039&quot;,&quot;properties&quot;:{&quot;noteIndex&quot;:0},&quot;isEdited&quot;:false,&quot;manualOverride&quot;:{&quot;isManuallyOverridden&quot;:false,&quot;citeprocText&quot;:&quot;(2014)&quot;,&quot;manualOverrideText&quot;:&quot;&quot;},&quot;citationTag&quot;:&quot;MENDELEY_CITATION_v3_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&quot;,&quot;citationItems&quot;:[{&quot;label&quot;:&quot;page&quot;,&quot;id&quot;:&quot;eaba9563-3716-36c1-89f1-0f4f6197f21d&quot;,&quot;itemData&quot;:{&quot;type&quot;:&quot;article-journal&quot;,&quot;id&quot;:&quot;eaba9563-3716-36c1-89f1-0f4f6197f21d&quot;,&quot;title&quot;:&quot;The market value of cultural heritage in urban areas: an application of spatial hedonic pricing&quot;,&quot;author&quot;:[{&quot;family&quot;:&quot;Lazrak&quot;,&quot;given&quot;:&quot;Faroek&quot;,&quot;parse-names&quot;:false,&quot;dropping-particle&quot;:&quot;&quot;,&quot;non-dropping-particle&quot;:&quot;&quot;},{&quot;family&quot;:&quot;Nijkamp&quot;,&quot;given&quot;:&quot;Peter&quot;,&quot;parse-names&quot;:false,&quot;dropping-particle&quot;:&quot;&quot;,&quot;non-dropping-particle&quot;:&quot;&quot;},{&quot;family&quot;:&quot;Rietveld&quot;,&quot;given&quot;:&quot;Piet&quot;,&quot;parse-names&quot;:false,&quot;dropping-particle&quot;:&quot;&quot;,&quot;non-dropping-particle&quot;:&quot;&quot;},{&quot;family&quot;:&quot;Rouwendal&quot;,&quot;given&quot;:&quot;Jan&quot;,&quot;parse-names&quot;:false,&quot;dropping-particle&quot;:&quot;&quot;,&quot;non-dropping-particle&quot;:&quot;&quot;}],&quot;container-title&quot;:&quot;Journal of Geographical Systems&quot;,&quot;DOI&quot;:&quot;10.1007/s10109-013-0188-1&quot;,&quot;ISSN&quot;:&quot;1435-5930&quot;,&quot;issued&quot;:{&quot;date-parts&quot;:[[2014,1,4]]},&quot;page&quot;:&quot;89-114&quot;,&quot;issue&quot;:&quot;1&quot;,&quot;volume&quot;:&quot;16&quot;,&quot;container-title-short&quot;:&quot;J Geogr Syst&quot;},&quot;isTemporary&quot;:false,&quot;suppress-author&quot;:true}]},{&quot;citationID&quot;:&quot;MENDELEY_CITATION_c0d06a2c-d7ac-4af1-a7fb-17712b0ce4e9&quot;,&quot;properties&quot;:{&quot;noteIndex&quot;:0},&quot;isEdited&quot;:false,&quot;manualOverride&quot;:{&quot;isManuallyOverridden&quot;:false,&quot;citeprocText&quot;:&quot;(2014)&quot;,&quot;manualOverrideText&quot;:&quot;&quot;},&quot;citationTag&quot;:&quot;MENDELEY_CITATION_v3_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&quot;,&quot;citationItems&quot;:[{&quot;label&quot;:&quot;page&quot;,&quot;id&quot;:&quot;5aa4dd76-f365-398d-8f7a-b8123f618766&quot;,&quot;itemData&quot;:{&quot;type&quot;:&quot;article-journal&quot;,&quot;id&quot;:&quot;5aa4dd76-f365-398d-8f7a-b8123f618766&quot;,&quot;title&quot;:&quot;Do Houses of Worship Affect Housing Prices? Evidence from Germany&quot;,&quot;author&quot;:[{&quot;family&quot;:&quot;Brandt&quot;,&quot;given&quot;:&quot;Sebastian&quot;,&quot;parse-names&quot;:false,&quot;dropping-particle&quot;:&quot;&quot;,&quot;non-dropping-particle&quot;:&quot;&quot;},{&quot;family&quot;:&quot;Maennig&quot;,&quot;given&quot;:&quot;Wolfgang&quot;,&quot;parse-names&quot;:false,&quot;dropping-particle&quot;:&quot;&quot;,&quot;non-dropping-particle&quot;:&quot;&quot;},{&quot;family&quot;:&quot;Richter&quot;,&quot;given&quot;:&quot;Felix&quot;,&quot;parse-names&quot;:false,&quot;dropping-particle&quot;:&quot;&quot;,&quot;non-dropping-particle&quot;:&quot;&quot;}],&quot;container-title&quot;:&quot;Growth and Change&quot;,&quot;DOI&quot;:&quot;10.1111/grow.12066&quot;,&quot;ISSN&quot;:&quot;00174815&quot;,&quot;issued&quot;:{&quot;date-parts&quot;:[[2014,12]]},&quot;page&quot;:&quot;549-570&quot;,&quot;issue&quot;:&quot;4&quot;,&quot;volume&quot;:&quot;45&quot;,&quot;container-title-short&quot;:&quot;Growth Change&quot;},&quot;isTemporary&quot;:false,&quot;suppress-author&quot;:true}]},{&quot;citationID&quot;:&quot;MENDELEY_CITATION_0f546674-ca78-4ff6-b384-66bdd29ab7e2&quot;,&quot;properties&quot;:{&quot;noteIndex&quot;:0},&quot;isEdited&quot;:false,&quot;manualOverride&quot;:{&quot;isManuallyOverridden&quot;:false,&quot;citeprocText&quot;:&quot;(2021)&quot;,&quot;manualOverrideText&quot;:&quot;&quot;},&quot;citationTag&quot;:&quot;MENDELEY_CITATION_v3_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&quot;,&quot;citationItems&quot;:[{&quot;label&quot;:&quot;page&quot;,&quot;id&quot;:&quot;54c30f05-58b3-33db-be37-ff5432eb7c93&quot;,&quot;itemData&quot;:{&quot;type&quot;:&quot;article-journal&quot;,&quot;id&quot;:&quot;54c30f05-58b3-33db-be37-ff5432eb7c93&quot;,&quot;title&quot;:&quot;A city of cities: Measuring how 15-minutes urban accessibility shapes human mobility in Barcelona&quot;,&quot;author&quot;:[{&quot;family&quot;:&quot;Graells-Garrido&quot;,&quot;given&quot;:&quot;Eduardo&quot;,&quot;parse-names&quot;:false,&quot;dropping-particle&quot;:&quot;&quot;,&quot;non-dropping-particle&quot;:&quot;&quot;},{&quot;family&quot;:&quot;Serra-Burriel&quot;,&quot;given&quot;:&quot;Feliu&quot;,&quot;parse-names&quot;:false,&quot;dropping-particle&quot;:&quot;&quot;,&quot;non-dropping-particle&quot;:&quot;&quot;},{&quot;family&quot;:&quot;Rowe&quot;,&quot;given&quot;:&quot;Francisco&quot;,&quot;parse-names&quot;:false,&quot;dropping-particle&quot;:&quot;&quot;,&quot;non-dropping-particle&quot;:&quot;&quot;},{&quot;family&quot;:&quot;Cucchietti&quot;,&quot;given&quot;:&quot;Fernando M.&quot;,&quot;parse-names&quot;:false,&quot;dropping-particle&quot;:&quot;&quot;,&quot;non-dropping-particle&quot;:&quot;&quot;},{&quot;family&quot;:&quot;Reyes&quot;,&quot;given&quot;:&quot;Patricio&quot;,&quot;parse-names&quot;:false,&quot;dropping-particle&quot;:&quot;&quot;,&quot;non-dropping-particle&quot;:&quot;&quot;}],&quot;container-title&quot;:&quot;PLOS ONE&quot;,&quot;DOI&quot;:&quot;10.1371/journal.pone.0250080&quot;,&quot;ISSN&quot;:&quot;1932-6203&quot;,&quot;issued&quot;:{&quot;date-parts&quot;:[[2021,5,5]]},&quot;page&quot;:&quot;e0250080&quot;,&quot;abstract&quot;:&quot;&lt;p&gt;As cities expand, human mobility has become a central focus of urban planning and policy making to make cities more inclusive and sustainable. Initiatives such as the “15-minutes city” have been put in place to shift the attention from monocentric city configurations to polycentric structures, increasing the availability and diversity of local urban amenities. Ultimately they expect to increase local walkability and increase mobility within residential areas. While we know how urban amenities influence human mobility at the city level, little is known about spatial variations in this relationship. Here, we use mobile phone, census, and volunteered geographical data to measure geographic variations in the relationship between origin-destination flows and local urban accessibility in Barcelona. Using a Negative Binomial Geographically Weighted Regression model, we show that, globally, people tend to visit neighborhoods with better access to education and retail. Locally, these and other features change in sign and magnitude through the different neighborhoods of the city in ways that are not explained by administrative boundaries, and that provide deeper insights regarding urban characteristics such as rental prices. In conclusion, our work suggests that the qualities of a 15-minutes city can be measured at scale, delivering actionable insights on the polycentric structure of cities, and how people use and access this structure.&lt;/p&gt;&quot;,&quot;issue&quot;:&quot;5&quot;,&quot;volume&quot;:&quot;16&quot;,&quot;container-title-short&quot;:&quot;PLoS One&quot;},&quot;isTemporary&quot;:false,&quot;suppress-author&quot;:true}]},{&quot;citationID&quot;:&quot;MENDELEY_CITATION_29e4de81-88e4-4e17-8151-f726b5705b74&quot;,&quot;properties&quot;:{&quot;noteIndex&quot;:0},&quot;isEdited&quot;:false,&quot;manualOverride&quot;:{&quot;isManuallyOverridden&quot;:false,&quot;citeprocText&quot;:&quot;(2021)&quot;,&quot;manualOverrideText&quot;:&quot;&quot;},&quot;citationTag&quot;:&quot;MENDELEY_CITATION_v3_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&quot;,&quot;citationItems&quot;:[{&quot;label&quot;:&quot;page&quot;,&quot;id&quot;:&quot;54c30f05-58b3-33db-be37-ff5432eb7c93&quot;,&quot;itemData&quot;:{&quot;type&quot;:&quot;article-journal&quot;,&quot;id&quot;:&quot;54c30f05-58b3-33db-be37-ff5432eb7c93&quot;,&quot;title&quot;:&quot;A city of cities: Measuring how 15-minutes urban accessibility shapes human mobility in Barcelona&quot;,&quot;author&quot;:[{&quot;family&quot;:&quot;Graells-Garrido&quot;,&quot;given&quot;:&quot;Eduardo&quot;,&quot;parse-names&quot;:false,&quot;dropping-particle&quot;:&quot;&quot;,&quot;non-dropping-particle&quot;:&quot;&quot;},{&quot;family&quot;:&quot;Serra-Burriel&quot;,&quot;given&quot;:&quot;Feliu&quot;,&quot;parse-names&quot;:false,&quot;dropping-particle&quot;:&quot;&quot;,&quot;non-dropping-particle&quot;:&quot;&quot;},{&quot;family&quot;:&quot;Rowe&quot;,&quot;given&quot;:&quot;Francisco&quot;,&quot;parse-names&quot;:false,&quot;dropping-particle&quot;:&quot;&quot;,&quot;non-dropping-particle&quot;:&quot;&quot;},{&quot;family&quot;:&quot;Cucchietti&quot;,&quot;given&quot;:&quot;Fernando M.&quot;,&quot;parse-names&quot;:false,&quot;dropping-particle&quot;:&quot;&quot;,&quot;non-dropping-particle&quot;:&quot;&quot;},{&quot;family&quot;:&quot;Reyes&quot;,&quot;given&quot;:&quot;Patricio&quot;,&quot;parse-names&quot;:false,&quot;dropping-particle&quot;:&quot;&quot;,&quot;non-dropping-particle&quot;:&quot;&quot;}],&quot;container-title&quot;:&quot;PLOS ONE&quot;,&quot;DOI&quot;:&quot;10.1371/journal.pone.0250080&quot;,&quot;ISSN&quot;:&quot;1932-6203&quot;,&quot;issued&quot;:{&quot;date-parts&quot;:[[2021,5,5]]},&quot;page&quot;:&quot;e0250080&quot;,&quot;abstract&quot;:&quot;&lt;p&gt;As cities expand, human mobility has become a central focus of urban planning and policy making to make cities more inclusive and sustainable. Initiatives such as the “15-minutes city” have been put in place to shift the attention from monocentric city configurations to polycentric structures, increasing the availability and diversity of local urban amenities. Ultimately they expect to increase local walkability and increase mobility within residential areas. While we know how urban amenities influence human mobility at the city level, little is known about spatial variations in this relationship. Here, we use mobile phone, census, and volunteered geographical data to measure geographic variations in the relationship between origin-destination flows and local urban accessibility in Barcelona. Using a Negative Binomial Geographically Weighted Regression model, we show that, globally, people tend to visit neighborhoods with better access to education and retail. Locally, these and other features change in sign and magnitude through the different neighborhoods of the city in ways that are not explained by administrative boundaries, and that provide deeper insights regarding urban characteristics such as rental prices. In conclusion, our work suggests that the qualities of a 15-minutes city can be measured at scale, delivering actionable insights on the polycentric structure of cities, and how people use and access this structure.&lt;/p&gt;&quot;,&quot;issue&quot;:&quot;5&quot;,&quot;volume&quot;:&quot;16&quot;,&quot;container-title-short&quot;:&quot;PLoS One&quot;},&quot;isTemporary&quot;:false,&quot;suppress-author&quot;:true}]},{&quot;citationID&quot;:&quot;MENDELEY_CITATION_75382a8d-b0b9-484e-95db-7b7fd2c44850&quot;,&quot;properties&quot;:{&quot;noteIndex&quot;:0},&quot;isEdited&quot;:false,&quot;manualOverride&quot;:{&quot;isManuallyOverridden&quot;:false,&quot;citeprocText&quot;:&quot;(2019)&quot;,&quot;manualOverrideText&quot;:&quot;&quot;},&quot;citationTag&quot;:&quot;MENDELEY_CITATION_v3_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&quot;,&quot;citationItems&quot;:[{&quot;label&quot;:&quot;page&quot;,&quot;id&quot;:&quot;de46b94f-1e07-3d2e-82e7-0e2367413521&quot;,&quot;itemData&quot;:{&quot;type&quot;:&quot;article-journal&quot;,&quot;id&quot;:&quot;de46b94f-1e07-3d2e-82e7-0e2367413521&quot;,&quot;title&quot;:&quot;Innovation in urban real estate: the role of sustainability&quot;,&quot;author&quot;:[{&quot;family&quot;:&quot;Kauko&quot;,&quot;given&quot;:&quot;Tom&quot;,&quot;parse-names&quot;:false,&quot;dropping-particle&quot;:&quot;&quot;,&quot;non-dropping-particle&quot;:&quot;&quot;}],&quot;container-title&quot;:&quot;Property Management&quot;,&quot;DOI&quot;:&quot;10.1108/PM-10-2017-0056&quot;,&quot;ISSN&quot;:&quot;0263-7472&quot;,&quot;issued&quot;:{&quot;date-parts&quot;:[[2019,4,15]]},&quot;page&quot;:&quot;197-214&quot;,&quot;issue&quot;:&quot;2&quot;,&quot;volume&quot;:&quot;37&quot;,&quot;container-title-short&quot;:&quot;&quot;},&quot;isTemporary&quot;:false,&quot;suppress-author&quot;:true}]},{&quot;citationID&quot;:&quot;MENDELEY_CITATION_798f8766-08a2-42cb-bba0-8361501ef24a&quot;,&quot;properties&quot;:{&quot;noteIndex&quot;:0},&quot;isEdited&quot;:false,&quot;manualOverride&quot;:{&quot;isManuallyOverridden&quot;:false,&quot;citeprocText&quot;:&quot;(2018)&quot;,&quot;manualOverrideText&quot;:&quot;&quot;},&quot;citationTag&quot;:&quot;MENDELEY_CITATION_v3_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&quot;,&quot;citationItems&quot;:[{&quot;label&quot;:&quot;page&quot;,&quot;id&quot;:&quot;b58f5be1-6a05-3404-920c-cea83fd02b41&quot;,&quot;itemData&quot;:{&quot;type&quot;:&quot;paper-conference&quot;,&quot;id&quot;:&quot;b58f5be1-6a05-3404-920c-cea83fd02b41&quot;,&quot;title&quot;:&quot;The marginal price of housing energy-efficiency in Metropolitan Barcelona: issues of sample selection biases&quot;,&quot;author&quot;:[{&quot;family&quot;:&quot;Chen&quot;,&quot;given&quot;:&quot;Ai&quot;,&quot;parse-names&quot;:false,&quot;dropping-particle&quot;:&quot;&quot;,&quot;non-dropping-particle&quot;:&quot;&quot;},{&quot;family&quot;:&quot;Marmolejo Duarte&quot;,&quot;given&quot;:&quot;Carlos Ramiro&quot;,&quot;parse-names&quot;:false,&quot;dropping-particle&quot;:&quot;&quot;,&quot;non-dropping-particle&quot;:&quot;&quot;}],&quot;container-title&quot;:&quot;Libro de proceedings, CTV 2018: XII Congreso Internacional Ciudad y Territorio Virtual: “Ciudades y Territorios Inteligentes”: UNCuyo, Mendoza, 5-7 septiembre 2018&quot;,&quot;DOI&quot;:&quot;10.5821/ctv.8245&quot;,&quot;issued&quot;:{&quot;date-parts&quot;:[[2018,12]]},&quot;publisher-place&quot;:&quot;Barcelona&quot;,&quot;page&quot;:&quot;247-262&quot;,&quot;publisher&quot;:&quot;Centre de Politica de Sol i Valoracions, CPSV / Universitat Politècnica de Catalunya, UPC&quot;,&quot;container-title-short&quot;:&quot;&quot;},&quot;isTemporary&quot;:false,&quot;suppress-author&quot;:true}]},{&quot;citationID&quot;:&quot;MENDELEY_CITATION_03c80607-b855-42db-a0b6-fe42ca8e13c2&quot;,&quot;properties&quot;:{&quot;noteIndex&quot;:0},&quot;isEdited&quot;:false,&quot;manualOverride&quot;:{&quot;isManuallyOverridden&quot;:false,&quot;citeprocText&quot;:&quot;(2022)&quot;,&quot;manualOverrideText&quot;:&quot;&quot;},&quot;citationTag&quot;:&quot;MENDELEY_CITATION_v3_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&quot;,&quot;citationItems&quot;:[{&quot;label&quot;:&quot;page&quot;,&quot;id&quot;:&quot;bacc1f6c-cf8f-3ee9-9dec-2fa3eb079d2b&quot;,&quot;itemData&quot;:{&quot;type&quot;:&quot;article-journal&quot;,&quot;id&quot;:&quot;bacc1f6c-cf8f-3ee9-9dec-2fa3eb079d2b&quot;,&quot;title&quot;:&quot;The effect of energy performance ratings over residential prices or how an insufficient control of architectural-quality may render spurious conclusions&quot;,&quot;author&quot;:[{&quot;family&quot;:&quot;Marmolejo-Duarte&quot;,&quot;given&quot;:&quot;Carlos&quot;,&quot;parse-names&quot;:false,&quot;dropping-particle&quot;:&quot;&quot;,&quot;non-dropping-particle&quot;:&quot;&quot;},{&quot;family&quot;:&quot;Chen&quot;,&quot;given&quot;:&quot;Ai&quot;,&quot;parse-names&quot;:false,&quot;dropping-particle&quot;:&quot;&quot;,&quot;non-dropping-particle&quot;:&quot;&quot;}],&quot;container-title&quot;:&quot;Cities&quot;,&quot;DOI&quot;:&quot;10.1016/j.cities.2022.103674&quot;,&quot;ISSN&quot;:&quot;02642751&quot;,&quot;issued&quot;:{&quot;date-parts&quot;:[[2022,7]]},&quot;page&quot;:&quot;103674&quot;,&quot;volume&quot;:&quot;126&quot;,&quot;container-title-short&quot;:&quot;&quot;},&quot;isTemporary&quot;:false,&quot;suppress-author&quot;:true}]},{&quot;citationID&quot;:&quot;MENDELEY_CITATION_56aa538b-74c7-4a09-a296-26bf52a15a56&quot;,&quot;properties&quot;:{&quot;noteIndex&quot;:0},&quot;isEdited&quot;:false,&quot;manualOverride&quot;:{&quot;isManuallyOverridden&quot;:false,&quot;citeprocText&quot;:&quot;(2013)&quot;,&quot;manualOverrideText&quot;:&quot;&quot;},&quot;citationTag&quot;:&quot;MENDELEY_CITATION_v3_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&quot;,&quot;citationItems&quot;:[{&quot;label&quot;:&quot;page&quot;,&quot;id&quot;:&quot;5cdae354-5778-31b7-a012-41cfb5b078cf&quot;,&quot;itemData&quot;:{&quot;type&quot;:&quot;article-journal&quot;,&quot;id&quot;:&quot;5cdae354-5778-31b7-a012-41cfb5b078cf&quot;,&quot;title&quot;:&quot;Explaining the spatial variation in housing prices: an economic geography approach&quot;,&quot;author&quot;:[{&quot;family&quot;:&quot;Bruyne&quot;,&quot;given&quot;:&quot;Karolien&quot;,&quot;parse-names&quot;:false,&quot;dropping-particle&quot;:&quot;&quot;,&quot;non-dropping-particle&quot;:&quot;De&quot;},{&quot;family&quot;:&quot;Hove&quot;,&quot;given&quot;:&quot;Jan&quot;,&quot;parse-names&quot;:false,&quot;dropping-particle&quot;:&quot;&quot;,&quot;non-dropping-particle&quot;:&quot;Van&quot;}],&quot;container-title&quot;:&quot;Applied Economics&quot;,&quot;DOI&quot;:&quot;10.1080/00036846.2011.636021&quot;,&quot;ISSN&quot;:&quot;0003-6846&quot;,&quot;issued&quot;:{&quot;date-parts&quot;:[[2013,5]]},&quot;page&quot;:&quot;1673-1689&quot;,&quot;issue&quot;:&quot;13&quot;,&quot;volume&quot;:&quot;45&quot;,&quot;container-title-short&quot;:&quot;Appl Econ&quot;},&quot;isTemporary&quot;:false,&quot;suppress-author&quot;:true}]},{&quot;citationID&quot;:&quot;MENDELEY_CITATION_2ddb2cf4-2753-4712-8af0-085b080351f3&quot;,&quot;properties&quot;:{&quot;noteIndex&quot;:0},&quot;isEdited&quot;:false,&quot;manualOverride&quot;:{&quot;isManuallyOverridden&quot;:false,&quot;citeprocText&quot;:&quot;(2013)&quot;,&quot;manualOverrideText&quot;:&quot;&quot;},&quot;citationTag&quot;:&quot;MENDELEY_CITATION_v3_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&quot;,&quot;citationItems&quot;:[{&quot;label&quot;:&quot;page&quot;,&quot;id&quot;:&quot;399e6051-cce9-338e-8f16-4fe3157e0ff7&quot;,&quot;itemData&quot;:{&quot;type&quot;:&quot;article-journal&quot;,&quot;id&quot;:&quot;399e6051-cce9-338e-8f16-4fe3157e0ff7&quot;,&quot;title&quot;:&quot;The Economics of Green Building&quot;,&quot;author&quot;:[{&quot;family&quot;:&quot;Eichholtz&quot;,&quot;given&quot;:&quot;Piet&quot;,&quot;parse-names&quot;:false,&quot;dropping-particle&quot;:&quot;&quot;,&quot;non-dropping-particle&quot;:&quot;&quot;},{&quot;family&quot;:&quot;Kok&quot;,&quot;given&quot;:&quot;Nils&quot;,&quot;parse-names&quot;:false,&quot;dropping-particle&quot;:&quot;&quot;,&quot;non-dropping-particle&quot;:&quot;&quot;},{&quot;family&quot;:&quot;Quigley&quot;,&quot;given&quot;:&quot;John M.&quot;,&quot;parse-names&quot;:false,&quot;dropping-particle&quot;:&quot;&quot;,&quot;non-dropping-particle&quot;:&quot;&quot;}],&quot;container-title&quot;:&quot;Review of Economics and Statistics&quot;,&quot;DOI&quot;:&quot;10.1162/REST_a_00291&quot;,&quot;ISSN&quot;:&quot;0034-6535&quot;,&quot;issued&quot;:{&quot;date-parts&quot;:[[2013,3]]},&quot;page&quot;:&quot;50-63&quot;,&quot;issue&quot;:&quot;1&quot;,&quot;volume&quot;:&quot;95&quot;,&quot;container-title-short&quot;:&quot;&quot;},&quot;isTemporary&quot;:false,&quot;suppress-author&quot;:true}]},{&quot;citationID&quot;:&quot;MENDELEY_CITATION_f6599757-11ca-4441-a76d-e6e5f3b19878&quot;,&quot;properties&quot;:{&quot;noteIndex&quot;:0},&quot;isEdited&quot;:false,&quot;manualOverride&quot;:{&quot;isManuallyOverridden&quot;:false,&quot;citeprocText&quot;:&quot;(2016)&quot;,&quot;manualOverrideText&quot;:&quot;&quot;},&quot;citationTag&quot;:&quot;MENDELEY_CITATION_v3_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&quot;,&quot;citationItems&quot;:[{&quot;label&quot;:&quot;page&quot;,&quot;id&quot;:&quot;efd585f1-6af7-389f-8937-ba056070b2df&quot;,&quot;itemData&quot;:{&quot;type&quot;:&quot;article-journal&quot;,&quot;id&quot;:&quot;efd585f1-6af7-389f-8937-ba056070b2df&quot;,&quot;title&quot;:&quot;Are Energy Efficiency Ratings Ignored in the German Housing Market? Evidence from a Large-Sample Hedonic Study&quot;,&quot;author&quot;:[{&quot;family&quot;:&quot;Cajias&quot;,&quot;given&quot;:&quot;Marcelo&quot;,&quot;parse-names&quot;:false,&quot;dropping-particle&quot;:&quot;&quot;,&quot;non-dropping-particle&quot;:&quot;&quot;},{&quot;family&quot;:&quot;Fuerst&quot;,&quot;given&quot;:&quot;Franz&quot;,&quot;parse-names&quot;:false,&quot;dropping-particle&quot;:&quot;&quot;,&quot;non-dropping-particle&quot;:&quot;&quot;},{&quot;family&quot;:&quot;Bienert&quot;,&quot;given&quot;:&quot;Sven&quot;,&quot;parse-names&quot;:false,&quot;dropping-particle&quot;:&quot;&quot;,&quot;non-dropping-particle&quot;:&quot;&quot;}],&quot;container-title&quot;:&quot;SSRN Electronic Journal&quot;,&quot;DOI&quot;:&quot;10.2139/ssrn.2799206&quot;,&quot;ISSN&quot;:&quot;1556-5068&quot;,&quot;issued&quot;:{&quot;date-parts&quot;:[[2016]]},&quot;container-title-short&quot;:&quot;&quot;},&quot;isTemporary&quot;:false,&quot;suppress-author&quot;:true}]},{&quot;citationID&quot;:&quot;MENDELEY_CITATION_d847363b-a575-4ca3-ad25-3ceacb55c9ca&quot;,&quot;properties&quot;:{&quot;noteIndex&quot;:0},&quot;isEdited&quot;:false,&quot;manualOverride&quot;:{&quot;isManuallyOverridden&quot;:false,&quot;citeprocText&quot;:&quot;(2014)&quot;,&quot;manualOverrideText&quot;:&quot;&quot;},&quot;citationTag&quot;:&quot;MENDELEY_CITATION_v3_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&quot;,&quot;citationItems&quot;:[{&quot;label&quot;:&quot;page&quot;,&quot;id&quot;:&quot;5aa4dd76-f365-398d-8f7a-b8123f618766&quot;,&quot;itemData&quot;:{&quot;type&quot;:&quot;article-journal&quot;,&quot;id&quot;:&quot;5aa4dd76-f365-398d-8f7a-b8123f618766&quot;,&quot;title&quot;:&quot;Do Houses of Worship Affect Housing Prices? Evidence from Germany&quot;,&quot;author&quot;:[{&quot;family&quot;:&quot;Brandt&quot;,&quot;given&quot;:&quot;Sebastian&quot;,&quot;parse-names&quot;:false,&quot;dropping-particle&quot;:&quot;&quot;,&quot;non-dropping-particle&quot;:&quot;&quot;},{&quot;family&quot;:&quot;Maennig&quot;,&quot;given&quot;:&quot;Wolfgang&quot;,&quot;parse-names&quot;:false,&quot;dropping-particle&quot;:&quot;&quot;,&quot;non-dropping-particle&quot;:&quot;&quot;},{&quot;family&quot;:&quot;Richter&quot;,&quot;given&quot;:&quot;Felix&quot;,&quot;parse-names&quot;:false,&quot;dropping-particle&quot;:&quot;&quot;,&quot;non-dropping-particle&quot;:&quot;&quot;}],&quot;container-title&quot;:&quot;Growth and Change&quot;,&quot;DOI&quot;:&quot;10.1111/grow.12066&quot;,&quot;ISSN&quot;:&quot;00174815&quot;,&quot;issued&quot;:{&quot;date-parts&quot;:[[2014,12]]},&quot;page&quot;:&quot;549-570&quot;,&quot;issue&quot;:&quot;4&quot;,&quot;volume&quot;:&quot;45&quot;,&quot;container-title-short&quot;:&quot;Growth Change&quot;},&quot;isTemporary&quot;:false,&quot;suppress-author&quot;:true}]},{&quot;citationID&quot;:&quot;MENDELEY_CITATION_a7cee626-aa49-4f1b-a2f9-38d41071cb19&quot;,&quot;properties&quot;:{&quot;noteIndex&quot;:0},&quot;isEdited&quot;:false,&quot;manualOverride&quot;:{&quot;isManuallyOverridden&quot;:false,&quot;citeprocText&quot;:&quot;(2019)&quot;,&quot;manualOverrideText&quot;:&quot;&quot;},&quot;citationTag&quot;:&quot;MENDELEY_CITATION_v3_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&quot;,&quot;citationItems&quot;:[{&quot;label&quot;:&quot;page&quot;,&quot;id&quot;:&quot;1a683dff-d997-376a-9f4e-b23a40c23f1e&quot;,&quot;itemData&quot;:{&quot;type&quot;:&quot;article-journal&quot;,&quot;id&quot;:&quot;1a683dff-d997-376a-9f4e-b23a40c23f1e&quot;,&quot;title&quot;:&quot;Green Premium Evidence from Climatic Areas: A Case in Southern Europe, Alicante (Spain)&quot;,&quot;author&quot;:[{&quot;family&quot;:&quot;Taltavull de La Paz&quot;,&quot;given&quot;:&quot;Paloma&quot;,&quot;parse-names&quot;:false,&quot;dropping-particle&quot;:&quot;&quot;,&quot;non-dropping-particle&quot;:&quot;&quot;},{&quot;family&quot;:&quot;Perez-Sanchez&quot;,&quot;given&quot;:&quot;V.&quot;,&quot;parse-names&quot;:false,&quot;dropping-particle&quot;:&quot;&quot;,&quot;non-dropping-particle&quot;:&quot;&quot;},{&quot;family&quot;:&quot;Mora-Garcia&quot;,&quot;given&quot;:&quot;Raul-Tomas&quot;,&quot;parse-names&quot;:false,&quot;dropping-particle&quot;:&quot;&quot;,&quot;non-dropping-particle&quot;:&quot;&quot;},{&quot;family&quot;:&quot;Perez-Sanchez&quot;,&quot;given&quot;:&quot;Juan-Carlos&quot;,&quot;parse-names&quot;:false,&quot;dropping-particle&quot;:&quot;&quot;,&quot;non-dropping-particle&quot;:&quot;&quot;}],&quot;container-title&quot;:&quot;Sustainability&quot;,&quot;DOI&quot;:&quot;10.3390/su11030686&quot;,&quot;ISSN&quot;:&quot;2071-1050&quot;,&quot;issued&quot;:{&quot;date-parts&quot;:[[2019,1,28]]},&quot;page&quot;:&quot;686&quot;,&quot;abstract&quot;:&quot;&lt;p&gt;The existence of a green premium in house (asking) prices in Alicante province, Spain, are analyzed using circa 9000 property observations. In developing the sample, information from energy efficiency certificates was matched with two other databases. The model tests for green premium by climatic zones using pool Ordinary Least Squares (pool-OLS) and Instrumental Variables (IV) hedonic models, adds new knowledge concerning the existence of green premiums from Southern Europe, explores differences in their estimation by climatic zone, debates the nature of the estimated green parameters, and explains the role of endogeneity in hedonic green premium models. The empirical evidence assesses the sensitivity of asking price to either energy consumption (KWh) or carbon dioxide emissions (CO2) with an apparent premium of 3%, and captures an association with efficiency rating from G to F of 1.8% and from F to E of 1.1%. Significantly, the results relating to price responses show a distinct variation between the coast and the cooler climatic zone of the interior. The paper shows that energy efficiency incentive policies should discriminate by climatic areas, and provides a price reference by which to assess the amount of incentives needed to achieve European Union (EU) objectives.&lt;/p&gt;&quot;,&quot;issue&quot;:&quot;3&quot;,&quot;volume&quot;:&quot;11&quot;,&quot;container-title-short&quot;:&quot;Sustainability&quot;},&quot;isTemporary&quot;:false,&quot;suppress-author&quot;:true}]},{&quot;citationID&quot;:&quot;MENDELEY_CITATION_91691a59-9485-42b0-9499-b6a5457d1cac&quot;,&quot;properties&quot;:{&quot;noteIndex&quot;:0},&quot;isEdited&quot;:false,&quot;manualOverride&quot;:{&quot;isManuallyOverridden&quot;:true,&quot;citeprocText&quot;:&quot;(2011)&quot;,&quot;manualOverrideText&quot;:&quot;(2011) in Sweden. &quot;},&quot;citationTag&quot;:&quot;MENDELEY_CITATION_v3_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&quot;,&quot;citationItems&quot;:[{&quot;label&quot;:&quot;page&quot;,&quot;id&quot;:&quot;626e5228-cdcf-3ee0-bc2c-789f1e49a82d&quot;,&quot;itemData&quot;:{&quot;type&quot;:&quot;article-journal&quot;,&quot;id&quot;:&quot;626e5228-cdcf-3ee0-bc2c-789f1e49a82d&quot;,&quot;title&quot;:&quot;Willingness to Pay for Sustainable Housing&quot;,&quot;author&quot;:[{&quot;family&quot;:&quot;Mandell&quot;,&quot;given&quot;:&quot;Svante&quot;,&quot;parse-names&quot;:false,&quot;dropping-particle&quot;:&quot;&quot;,&quot;non-dropping-particle&quot;:&quot;&quot;},{&quot;family&quot;:&quot;Wilhelmsson&quot;,&quot;given&quot;:&quot;Mats&quot;,&quot;parse-names&quot;:false,&quot;dropping-particle&quot;:&quot;&quot;,&quot;non-dropping-particle&quot;:&quot;&quot;}],&quot;container-title&quot;:&quot;Journal of Housing Research&quot;,&quot;DOI&quot;:&quot;10.1080/10835547.2011.12092034&quot;,&quot;ISSN&quot;:&quot;1052-7001&quot;,&quot;issued&quot;:{&quot;date-parts&quot;:[[2011,1,1]]},&quot;page&quot;:&quot;35-51&quot;,&quot;issue&quot;:&quot;1&quot;,&quot;volume&quot;:&quot;20&quot;,&quot;container-title-short&quot;:&quot;&quot;},&quot;isTemporary&quot;:false,&quot;suppress-author&quot;:true}]},{&quot;citationID&quot;:&quot;MENDELEY_CITATION_a14c9ac1-925c-429b-9f48-15a56b7a7c07&quot;,&quot;properties&quot;:{&quot;noteIndex&quot;:0},&quot;isEdited&quot;:false,&quot;manualOverride&quot;:{&quot;isManuallyOverridden&quot;:false,&quot;citeprocText&quot;:&quot;(2022)&quot;,&quot;manualOverrideText&quot;:&quot;&quot;},&quot;citationTag&quot;:&quot;MENDELEY_CITATION_v3_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&quot;,&quot;citationItems&quot;:[{&quot;label&quot;:&quot;page&quot;,&quot;id&quot;:&quot;bacc1f6c-cf8f-3ee9-9dec-2fa3eb079d2b&quot;,&quot;itemData&quot;:{&quot;type&quot;:&quot;article-journal&quot;,&quot;id&quot;:&quot;bacc1f6c-cf8f-3ee9-9dec-2fa3eb079d2b&quot;,&quot;title&quot;:&quot;The effect of energy performance ratings over residential prices or how an insufficient control of architectural-quality may render spurious conclusions&quot;,&quot;author&quot;:[{&quot;family&quot;:&quot;Marmolejo-Duarte&quot;,&quot;given&quot;:&quot;Carlos&quot;,&quot;parse-names&quot;:false,&quot;dropping-particle&quot;:&quot;&quot;,&quot;non-dropping-particle&quot;:&quot;&quot;},{&quot;family&quot;:&quot;Chen&quot;,&quot;given&quot;:&quot;Ai&quot;,&quot;parse-names&quot;:false,&quot;dropping-particle&quot;:&quot;&quot;,&quot;non-dropping-particle&quot;:&quot;&quot;}],&quot;container-title&quot;:&quot;Cities&quot;,&quot;DOI&quot;:&quot;10.1016/j.cities.2022.103674&quot;,&quot;ISSN&quot;:&quot;02642751&quot;,&quot;issued&quot;:{&quot;date-parts&quot;:[[2022,7]]},&quot;page&quot;:&quot;103674&quot;,&quot;volume&quot;:&quot;126&quot;,&quot;container-title-short&quot;:&quot;&quot;},&quot;isTemporary&quot;:false,&quot;suppress-author&quot;:true}]},{&quot;citationID&quot;:&quot;MENDELEY_CITATION_94733aec-ddfe-4060-bd7d-ee15d475ab24&quot;,&quot;properties&quot;:{&quot;noteIndex&quot;:0},&quot;isEdited&quot;:false,&quot;manualOverride&quot;:{&quot;isManuallyOverridden&quot;:false,&quot;citeprocText&quot;:&quot;(2019)&quot;,&quot;manualOverrideText&quot;:&quot;&quot;},&quot;citationTag&quot;:&quot;MENDELEY_CITATION_v3_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&quot;,&quot;citationItems&quot;:[{&quot;label&quot;:&quot;page&quot;,&quot;id&quot;:&quot;de46b94f-1e07-3d2e-82e7-0e2367413521&quot;,&quot;itemData&quot;:{&quot;type&quot;:&quot;article-journal&quot;,&quot;id&quot;:&quot;de46b94f-1e07-3d2e-82e7-0e2367413521&quot;,&quot;title&quot;:&quot;Innovation in urban real estate: the role of sustainability&quot;,&quot;author&quot;:[{&quot;family&quot;:&quot;Kauko&quot;,&quot;given&quot;:&quot;Tom&quot;,&quot;parse-names&quot;:false,&quot;dropping-particle&quot;:&quot;&quot;,&quot;non-dropping-particle&quot;:&quot;&quot;}],&quot;container-title&quot;:&quot;Property Management&quot;,&quot;DOI&quot;:&quot;10.1108/PM-10-2017-0056&quot;,&quot;ISSN&quot;:&quot;0263-7472&quot;,&quot;issued&quot;:{&quot;date-parts&quot;:[[2019,4,15]]},&quot;page&quot;:&quot;197-214&quot;,&quot;issue&quot;:&quot;2&quot;,&quot;volume&quot;:&quot;37&quot;,&quot;container-title-short&quot;:&quot;&quot;},&quot;isTemporary&quot;:false,&quot;suppress-author&quot;:true}]},{&quot;citationID&quot;:&quot;MENDELEY_CITATION_f076284a-5218-4d32-94a4-ad6222d6301d&quot;,&quot;properties&quot;:{&quot;noteIndex&quot;:0},&quot;isEdited&quot;:false,&quot;manualOverride&quot;:{&quot;isManuallyOverridden&quot;:false,&quot;citeprocText&quot;:&quot;(2023a)&quot;,&quot;manualOverrideText&quot;:&quot;&quot;},&quot;citationTag&quot;:&quot;MENDELEY_CITATION_v3_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&quot;,&quot;citationItems&quot;:[{&quot;label&quot;:&quot;page&quot;,&quot;id&quot;:&quot;01c68665-9d33-3254-a495-c48255685707&quot;,&quot;itemData&quot;:{&quot;type&quot;:&quot;webpage&quot;,&quot;id&quot;:&quot;01c68665-9d33-3254-a495-c48255685707&quot;,&quot;title&quot;:&quot;Idealista&quot;,&quot;author&quot;:[{&quot;family&quot;:&quot;Idealista&quot;,&quot;given&quot;:&quot;&quot;,&quot;parse-names&quot;:false,&quot;dropping-particle&quot;:&quot;&quot;,&quot;non-dropping-particle&quot;:&quot;&quot;}],&quot;container-title&quot;:&quot;www.idealista.com&quot;,&quot;issued&quot;:{&quot;date-parts&quot;:[[2023]]},&quot;container-title-short&quot;:&quot;&quot;},&quot;isTemporary&quot;:false,&quot;suppress-author&quot;:true}]},{&quot;citationID&quot;:&quot;MENDELEY_CITATION_1f0ce692-1721-48e5-9994-95b1fa745ada&quot;,&quot;properties&quot;:{&quot;noteIndex&quot;:0},&quot;isEdited&quot;:false,&quot;manualOverride&quot;:{&quot;isManuallyOverridden&quot;:false,&quot;citeprocText&quot;:&quot;(2010)&quot;,&quot;manualOverrideText&quot;:&quot;&quot;},&quot;citationTag&quot;:&quot;MENDELEY_CITATION_v3_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&quot;,&quot;citationItems&quot;:[{&quot;label&quot;:&quot;page&quot;,&quot;id&quot;:&quot;bf3aa7fb-5338-387d-825d-9f49e8937c75&quot;,&quot;itemData&quot;:{&quot;type&quot;:&quot;article-journal&quot;,&quot;id&quot;:&quot;bf3aa7fb-5338-387d-825d-9f49e8937c75&quot;,&quot;title&quot;:&quot;List price and sale price variation across the housing market cycle&quot;,&quot;author&quot;:[{&quot;family&quot;:&quot;McGreal&quot;,&quot;given&quot;:&quot;Stanley&quot;,&quot;parse-names&quot;:false,&quot;dropping-particle&quot;:&quot;&quot;,&quot;non-dropping-particle&quot;:&quot;&quot;},{&quot;family&quot;:&quot;Brown&quot;,&quot;given&quot;:&quot;Louise&quot;,&quot;parse-names&quot;:false,&quot;dropping-particle&quot;:&quot;&quot;,&quot;non-dropping-particle&quot;:&quot;&quot;},{&quot;family&quot;:&quot;Adair&quot;,&quot;given&quot;:&quot;Alastair&quot;,&quot;parse-names&quot;:false,&quot;dropping-particle&quot;:&quot;&quot;,&quot;non-dropping-particle&quot;:&quot;&quot;}],&quot;container-title&quot;:&quot;International Journal of Housing Markets and Analysis&quot;,&quot;DOI&quot;:&quot;10.1108/17538271011049731&quot;,&quot;ISSN&quot;:&quot;1753-8270&quot;,&quot;issued&quot;:{&quot;date-parts&quot;:[[2010,6,1]]},&quot;page&quot;:&quot;89-99&quot;,&quot;issue&quot;:&quot;2&quot;,&quot;volume&quot;:&quot;3&quot;,&quot;container-title-short&quot;:&quot;&quot;},&quot;isTemporary&quot;:false,&quot;suppress-author&quot;:true}]},{&quot;citationID&quot;:&quot;MENDELEY_CITATION_fe05522f-49e1-4410-8c33-c5510c680ab6&quot;,&quot;properties&quot;:{&quot;noteIndex&quot;:0},&quot;isEdited&quot;:false,&quot;manualOverride&quot;:{&quot;isManuallyOverridden&quot;:false,&quot;citeprocText&quot;:&quot;(Idealista, 2023b)&quot;,&quot;manualOverrideText&quot;:&quot;&quot;},&quot;citationTag&quot;:&quot;MENDELEY_CITATION_v3_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&quot;,&quot;citationItems&quot;:[{&quot;id&quot;:&quot;700de9ae-d440-373a-8588-a8135a8180c1&quot;,&quot;itemData&quot;:{&quot;type&quot;:&quot;webpage&quot;,&quot;id&quot;:&quot;700de9ae-d440-373a-8588-a8135a8180c1&quot;,&quot;title&quot;:&quot;Idealista Data&quot;,&quot;author&quot;:[{&quot;family&quot;:&quot;Idealista&quot;,&quot;given&quot;:&quot;&quot;,&quot;parse-names&quot;:false,&quot;dropping-particle&quot;:&quot;&quot;,&quot;non-dropping-particle&quot;:&quot;&quot;}],&quot;container-title&quot;:&quot;https://www.idealista.com/en/data/&quot;,&quot;issued&quot;:{&quot;date-parts&quot;:[[2023]]},&quot;container-title-short&quot;:&quot;&quot;},&quot;isTemporary&quot;:false}]},{&quot;citationID&quot;:&quot;MENDELEY_CITATION_d64fdc42-6839-410e-8691-144242b94f52&quot;,&quot;properties&quot;:{&quot;noteIndex&quot;:0},&quot;isEdited&quot;:false,&quot;manualOverride&quot;:{&quot;isManuallyOverridden&quot;:false,&quot;citeprocText&quot;:&quot;(2018)&quot;,&quot;manualOverrideText&quot;:&quot;&quot;},&quot;citationTag&quot;:&quot;MENDELEY_CITATION_v3_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&quot;,&quot;citationItems&quot;:[{&quot;label&quot;:&quot;page&quot;,&quot;id&quot;:&quot;b58f5be1-6a05-3404-920c-cea83fd02b41&quot;,&quot;itemData&quot;:{&quot;type&quot;:&quot;paper-conference&quot;,&quot;id&quot;:&quot;b58f5be1-6a05-3404-920c-cea83fd02b41&quot;,&quot;title&quot;:&quot;The marginal price of housing energy-efficiency in Metropolitan Barcelona: issues of sample selection biases&quot;,&quot;author&quot;:[{&quot;family&quot;:&quot;Chen&quot;,&quot;given&quot;:&quot;Ai&quot;,&quot;parse-names&quot;:false,&quot;dropping-particle&quot;:&quot;&quot;,&quot;non-dropping-particle&quot;:&quot;&quot;},{&quot;family&quot;:&quot;Marmolejo Duarte&quot;,&quot;given&quot;:&quot;Carlos Ramiro&quot;,&quot;parse-names&quot;:false,&quot;dropping-particle&quot;:&quot;&quot;,&quot;non-dropping-particle&quot;:&quot;&quot;}],&quot;container-title&quot;:&quot;Libro de proceedings, CTV 2018: XII Congreso Internacional Ciudad y Territorio Virtual: “Ciudades y Territorios Inteligentes”: UNCuyo, Mendoza, 5-7 septiembre 2018&quot;,&quot;DOI&quot;:&quot;10.5821/ctv.8245&quot;,&quot;issued&quot;:{&quot;date-parts&quot;:[[2018,12]]},&quot;publisher-place&quot;:&quot;Barcelona&quot;,&quot;page&quot;:&quot;247-262&quot;,&quot;publisher&quot;:&quot;Centre de Politica de Sol i Valoracions, CPSV / Universitat Politècnica de Catalunya, UPC&quot;,&quot;container-title-short&quot;:&quot;&quot;},&quot;isTemporary&quot;:false,&quot;suppress-author&quot;:true}]},{&quot;citationID&quot;:&quot;MENDELEY_CITATION_011a8c0a-514c-43c2-a84f-2828b91082c4&quot;,&quot;properties&quot;:{&quot;noteIndex&quot;:0},&quot;isEdited&quot;:false,&quot;manualOverride&quot;:{&quot;isManuallyOverridden&quot;:true,&quot;citeprocText&quot;:&quot;(J.J. Heckman, 1976)&quot;,&quot;manualOverrideText&quot;:&quot;(J.J. Heckman, 1976).&quot;},&quot;citationTag&quot;:&quot;MENDELEY_CITATION_v3_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&quot;,&quot;citationItems&quot;:[{&quot;id&quot;:&quot;cb95ec8b-56ef-3727-8945-a965571e6985&quot;,&quot;itemData&quot;:{&quot;type&quot;:&quot;article-journal&quot;,&quot;id&quot;:&quot;cb95ec8b-56ef-3727-8945-a965571e6985&quot;,&quot;title&quot;:&quot;The Common Structure of Statistical Models of Truncation, Sample Selection and Limited Dependent Variables and a Simple Estimator for Such Models&quot;,&quot;author&quot;:[{&quot;family&quot;:&quot;J.J. Heckman&quot;,&quot;given&quot;:&quot;&quot;,&quot;parse-names&quot;:false,&quot;dropping-particle&quot;:&quot;&quot;,&quot;non-dropping-particle&quot;:&quot;&quot;}],&quot;container-title&quot;:&quot;Annals of Economic and Social Measurement&quot;,&quot;issued&quot;:{&quot;date-parts&quot;:[[1976,10]]},&quot;issue&quot;:&quot;4&quot;,&quot;volume&quot;:&quot;5&quot;,&quot;container-title-short&quot;:&quot;&quot;},&quot;isTemporary&quot;:false}]},{&quot;citationID&quot;:&quot;MENDELEY_CITATION_3f54f5ee-2d1c-4d32-9017-a315130e48c6&quot;,&quot;properties&quot;:{&quot;noteIndex&quot;:0},&quot;isEdited&quot;:false,&quot;manualOverride&quot;:{&quot;isManuallyOverridden&quot;:false,&quot;citeprocText&quot;:&quot;(Chen &amp;#38; Marmolejo Duarte, 2018; Dell’Anna et al., 2019; Marmolejo-Duarte &amp;#38; Chen, 2022)&quot;,&quot;manualOverrideText&quot;:&quot;&quot;},&quot;citationTag&quot;:&quot;MENDELEY_CITATION_v3_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&quot;,&quot;citationItems&quot;:[{&quot;id&quot;:&quot;b58f5be1-6a05-3404-920c-cea83fd02b41&quot;,&quot;itemData&quot;:{&quot;type&quot;:&quot;paper-conference&quot;,&quot;id&quot;:&quot;b58f5be1-6a05-3404-920c-cea83fd02b41&quot;,&quot;title&quot;:&quot;The marginal price of housing energy-efficiency in Metropolitan Barcelona: issues of sample selection biases&quot;,&quot;author&quot;:[{&quot;family&quot;:&quot;Chen&quot;,&quot;given&quot;:&quot;Ai&quot;,&quot;parse-names&quot;:false,&quot;dropping-particle&quot;:&quot;&quot;,&quot;non-dropping-particle&quot;:&quot;&quot;},{&quot;family&quot;:&quot;Marmolejo Duarte&quot;,&quot;given&quot;:&quot;Carlos Ramiro&quot;,&quot;parse-names&quot;:false,&quot;dropping-particle&quot;:&quot;&quot;,&quot;non-dropping-particle&quot;:&quot;&quot;}],&quot;container-title&quot;:&quot;Libro de proceedings, CTV 2018: XII Congreso Internacional Ciudad y Territorio Virtual: “Ciudades y Territorios Inteligentes”: UNCuyo, Mendoza, 5-7 septiembre 2018&quot;,&quot;DOI&quot;:&quot;10.5821/ctv.8245&quot;,&quot;issued&quot;:{&quot;date-parts&quot;:[[2018,12]]},&quot;publisher-place&quot;:&quot;Barcelona&quot;,&quot;page&quot;:&quot;247-262&quot;,&quot;publisher&quot;:&quot;Centre de Politica de Sol i Valoracions, CPSV / Universitat Politècnica de Catalunya, UPC&quot;,&quot;container-title-short&quot;:&quot;&quot;},&quot;isTemporary&quot;:false},{&quot;id&quot;:&quot;a9012457-3f46-3d03-8090-7fd1d08410eb&quot;,&quot;itemData&quot;:{&quot;type&quot;:&quot;article-journal&quot;,&quot;id&quot;:&quot;a9012457-3f46-3d03-8090-7fd1d08410eb&quot;,&quot;title&quot;:&quot;EPC Green Premium in Two Different European Climate Zones: A Comparative Study between Barcelona and Turin&quot;,&quot;author&quot;:[{&quot;family&quot;:&quot;Dell’Anna&quot;,&quot;given&quot;:&quot;&quot;,&quot;parse-names&quot;:false,&quot;dropping-particle&quot;:&quot;&quot;,&quot;non-dropping-particle&quot;:&quot;&quot;},{&quot;family&quot;:&quot;Bravi&quot;,&quot;given&quot;:&quot;&quot;,&quot;parse-names&quot;:false,&quot;dropping-particle&quot;:&quot;&quot;,&quot;non-dropping-particle&quot;:&quot;&quot;},{&quot;family&quot;:&quot;Marmolejo-Duarte&quot;,&quot;given&quot;:&quot;&quot;,&quot;parse-names&quot;:false,&quot;dropping-particle&quot;:&quot;&quot;,&quot;non-dropping-particle&quot;:&quot;&quot;},{&quot;family&quot;:&quot;Bottero&quot;,&quot;given&quot;:&quot;&quot;,&quot;parse-names&quot;:false,&quot;dropping-particle&quot;:&quot;&quot;,&quot;non-dropping-particle&quot;:&quot;&quot;},{&quot;family&quot;:&quot;Chen&quot;,&quot;given&quot;:&quot;&quot;,&quot;parse-names&quot;:false,&quot;dropping-particle&quot;:&quot;&quot;,&quot;non-dropping-particle&quot;:&quot;&quot;}],&quot;container-title&quot;:&quot;Sustainability&quot;,&quot;container-title-short&quot;:&quot;Sustainability&quot;,&quot;DOI&quot;:&quot;10.3390/su11205605&quot;,&quot;ISSN&quot;:&quot;2071-1050&quot;,&quot;issued&quot;:{&quot;date-parts&quot;:[[2019,10,11]]},&quot;page&quot;:&quot;5605&quot;,&quot;abstract&quot;:&quot;&lt;p&gt;Energy performance certificates (EPCs) are important tools aimed at improving buildings’ energy performance. They play a central role in the context of the Energy Performance of Buildings Directive (EPBD) which asks member states (MS) to take the necessary measures to establish a complete certification system. In this study, an application of the hedonic price method (HPM) assessing the effect of energy labels derived from the EPC on real estate market value is presented. The estimation methodology was applied to two European cities characterized by different climate conditions. The analysis was based on two datasets of listing prices referring to multi-family residential markets in Turin (Italy) and Barcelona (Spain). Four models for each dataset were applied to capture the marginal price of green attributes, but also to control for the spatial autocorrelation among values. The findings showed how the EPC has been applied in the two countries and how it has influenced the real estate market. Turin’s buyers pay more attention to the EPC label, while in Barcelona, they value much more single characteristics, such as air conditioning and a swimming pool, considered popular attributes among contemporary buildings in this climate zone. From the results, it is possible to deduce that the implementation of the EPC schemes is still irregular in EU countries and must be strengthened through a standardized rating model.&lt;/p&gt;&quot;,&quot;issue&quot;:&quot;20&quot;,&quot;volume&quot;:&quot;11&quot;},&quot;isTemporary&quot;:false},{&quot;id&quot;:&quot;bacc1f6c-cf8f-3ee9-9dec-2fa3eb079d2b&quot;,&quot;itemData&quot;:{&quot;type&quot;:&quot;article-journal&quot;,&quot;id&quot;:&quot;bacc1f6c-cf8f-3ee9-9dec-2fa3eb079d2b&quot;,&quot;title&quot;:&quot;The effect of energy performance ratings over residential prices or how an insufficient control of architectural-quality may render spurious conclusions&quot;,&quot;author&quot;:[{&quot;family&quot;:&quot;Marmolejo-Duarte&quot;,&quot;given&quot;:&quot;Carlos&quot;,&quot;parse-names&quot;:false,&quot;dropping-particle&quot;:&quot;&quot;,&quot;non-dropping-particle&quot;:&quot;&quot;},{&quot;family&quot;:&quot;Chen&quot;,&quot;given&quot;:&quot;Ai&quot;,&quot;parse-names&quot;:false,&quot;dropping-particle&quot;:&quot;&quot;,&quot;non-dropping-particle&quot;:&quot;&quot;}],&quot;container-title&quot;:&quot;Cities&quot;,&quot;DOI&quot;:&quot;10.1016/j.cities.2022.103674&quot;,&quot;ISSN&quot;:&quot;02642751&quot;,&quot;issued&quot;:{&quot;date-parts&quot;:[[2022,7]]},&quot;page&quot;:&quot;103674&quot;,&quot;volume&quot;:&quot;126&quot;,&quot;container-title-short&quot;:&quot;&quot;},&quot;isTemporary&quot;:false}]},{&quot;citationID&quot;:&quot;MENDELEY_CITATION_82e36a33-0a65-4db8-af50-e8fb9e8dc67d&quot;,&quot;properties&quot;:{&quot;noteIndex&quot;:0},&quot;isEdited&quot;:false,&quot;manualOverride&quot;:{&quot;isManuallyOverridden&quot;:false,&quot;citeprocText&quot;:&quot;(Overpass Turbo, 2023)&quot;,&quot;manualOverrideText&quot;:&quot;&quot;},&quot;citationTag&quot;:&quot;MENDELEY_CITATION_v3_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&quot;,&quot;citationItems&quot;:[{&quot;id&quot;:&quot;a314a29f-0292-3b43-9109-1a6e3185a7bc&quot;,&quot;itemData&quot;:{&quot;type&quot;:&quot;webpage&quot;,&quot;id&quot;:&quot;a314a29f-0292-3b43-9109-1a6e3185a7bc&quot;,&quot;title&quot;:&quot;overpass turbo&quot;,&quot;author&quot;:[{&quot;family&quot;:&quot;Overpass Turbo&quot;,&quot;given&quot;:&quot;&quot;,&quot;parse-names&quot;:false,&quot;dropping-particle&quot;:&quot;&quot;,&quot;non-dropping-particle&quot;:&quot;&quot;}],&quot;container-title&quot;:&quot;https://overpass-turbo.eu/&quot;,&quot;issued&quot;:{&quot;date-parts&quot;:[[2023]]},&quot;container-title-short&quot;:&quot;&quot;},&quot;isTemporary&quot;:false}]},{&quot;citationID&quot;:&quot;MENDELEY_CITATION_cb8f0cb5-b563-4a91-8adc-9c34b60ec61a&quot;,&quot;properties&quot;:{&quot;noteIndex&quot;:0},&quot;isEdited&quot;:false,&quot;manualOverride&quot;:{&quot;isManuallyOverridden&quot;:false,&quot;citeprocText&quot;:&quot;(OpenStreetMap contributers, 2023)&quot;,&quot;manualOverrideText&quot;:&quot;&quot;},&quot;citationTag&quot;:&quot;MENDELEY_CITATION_v3_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&quot;,&quot;citationItems&quot;:[{&quot;id&quot;:&quot;01d5a01f-935a-3d5c-9890-b81da41e11bb&quot;,&quot;itemData&quot;:{&quot;type&quot;:&quot;webpage&quot;,&quot;id&quot;:&quot;01d5a01f-935a-3d5c-9890-b81da41e11bb&quot;,&quot;title&quot;:&quot;Opensteetmap&quot;,&quot;author&quot;:[{&quot;family&quot;:&quot;OpenStreetMap contributers&quot;,&quot;given&quot;:&quot;&quot;,&quot;parse-names&quot;:false,&quot;dropping-particle&quot;:&quot;&quot;,&quot;non-dropping-particle&quot;:&quot;&quot;}],&quot;container-title&quot;:&quot;www.openstreetmap.org&quot;,&quot;issued&quot;:{&quot;date-parts&quot;:[[2023]]},&quot;container-title-short&quot;:&quot;&quot;},&quot;isTemporary&quot;:false}]},{&quot;citationID&quot;:&quot;MENDELEY_CITATION_a682e272-eb63-4857-9e73-54b2e7688725&quot;,&quot;properties&quot;:{&quot;noteIndex&quot;:0},&quot;isEdited&quot;:false,&quot;manualOverride&quot;:{&quot;isManuallyOverridden&quot;:false,&quot;citeprocText&quot;:&quot;(2016)&quot;,&quot;manualOverrideText&quot;:&quot;&quot;},&quot;citationTag&quot;:&quot;MENDELEY_CITATION_v3_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&quot;,&quot;citationItems&quot;:[{&quot;label&quot;:&quot;page&quot;,&quot;id&quot;:&quot;63f4b5fa-ed62-32ec-a883-f38a4994f317&quot;,&quot;itemData&quot;:{&quot;type&quot;:&quot;paper-conference&quot;,&quot;id&quot;:&quot;63f4b5fa-ed62-32ec-a883-f38a4994f317&quot;,&quot;title&quot;:&quot;Hedonic Housing Theory — A Machine Learning Investigation&quot;,&quot;author&quot;:[{&quot;family&quot;:&quot;Oladunni&quot;,&quot;given&quot;:&quot;Timothy&quot;,&quot;parse-names&quot;:false,&quot;dropping-particle&quot;:&quot;&quot;,&quot;non-dropping-particle&quot;:&quot;&quot;},{&quot;family&quot;:&quot;Sharma&quot;,&quot;given&quot;:&quot;Sharad&quot;,&quot;parse-names&quot;:false,&quot;dropping-particle&quot;:&quot;&quot;,&quot;non-dropping-particle&quot;:&quot;&quot;}],&quot;container-title&quot;:&quot;2016 15th IEEE International Conference on Machine Learning and Applications (ICMLA)&quot;,&quot;DOI&quot;:&quot;10.1109/ICMLA.2016.0092&quot;,&quot;ISBN&quot;:&quot;978-1-5090-6167-9&quot;,&quot;issued&quot;:{&quot;date-parts&quot;:[[2016,12]]},&quot;page&quot;:&quot;522-527&quot;,&quot;publisher&quot;:&quot;IEEE&quot;,&quot;container-title-short&quot;:&quot;&quot;},&quot;isTemporary&quot;:false,&quot;suppress-author&quot;:true}]},{&quot;citationID&quot;:&quot;MENDELEY_CITATION_541f7fb8-690f-4159-9972-fecf9a05332a&quot;,&quot;properties&quot;:{&quot;noteIndex&quot;:0},&quot;isEdited&quot;:false,&quot;manualOverride&quot;:{&quot;isManuallyOverridden&quot;:false,&quot;citeprocText&quot;:&quot;(2019)&quot;,&quot;manualOverrideText&quot;:&quot;&quot;},&quot;citationTag&quot;:&quot;MENDELEY_CITATION_v3_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&quot;,&quot;citationItems&quot;:[{&quot;label&quot;:&quot;page&quot;,&quot;id&quot;:&quot;de46b94f-1e07-3d2e-82e7-0e2367413521&quot;,&quot;itemData&quot;:{&quot;type&quot;:&quot;article-journal&quot;,&quot;id&quot;:&quot;de46b94f-1e07-3d2e-82e7-0e2367413521&quot;,&quot;title&quot;:&quot;Innovation in urban real estate: the role of sustainability&quot;,&quot;author&quot;:[{&quot;family&quot;:&quot;Kauko&quot;,&quot;given&quot;:&quot;Tom&quot;,&quot;parse-names&quot;:false,&quot;dropping-particle&quot;:&quot;&quot;,&quot;non-dropping-particle&quot;:&quot;&quot;}],&quot;container-title&quot;:&quot;Property Management&quot;,&quot;DOI&quot;:&quot;10.1108/PM-10-2017-0056&quot;,&quot;ISSN&quot;:&quot;0263-7472&quot;,&quot;issued&quot;:{&quot;date-parts&quot;:[[2019,4,15]]},&quot;page&quot;:&quot;197-214&quot;,&quot;issue&quot;:&quot;2&quot;,&quot;volume&quot;:&quot;37&quot;,&quot;container-title-short&quot;:&quot;&quot;},&quot;isTemporary&quot;:false,&quot;suppress-author&quot;:true}]},{&quot;citationID&quot;:&quot;MENDELEY_CITATION_d48dab6d-8cb7-47ad-b294-21dc8410134f&quot;,&quot;properties&quot;:{&quot;noteIndex&quot;:0},&quot;isEdited&quot;:false,&quot;manualOverride&quot;:{&quot;isManuallyOverridden&quot;:false,&quot;citeprocText&quot;:&quot;(1974)&quot;,&quot;manualOverrideText&quot;:&quot;&quot;},&quot;citationTag&quot;:&quot;MENDELEY_CITATION_v3_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&quot;,&quot;citationItems&quot;:[{&quot;label&quot;:&quot;page&quot;,&quot;id&quot;:&quot;89b322de-18cc-3f1b-8328-539576af5f30&quot;,&quot;itemData&quot;:{&quot;type&quot;:&quot;article-journal&quot;,&quot;id&quot;:&quot;89b322de-18cc-3f1b-8328-539576af5f30&quot;,&quot;title&quot;:&quot;Hedonic Prices and Implicit Markets: Product Differentiation in Pure Competition&quot;,&quot;author&quot;:[{&quot;family&quot;:&quot;Rosen&quot;,&quot;given&quot;:&quot;Sherwin&quot;,&quot;parse-names&quot;:false,&quot;dropping-particle&quot;:&quot;&quot;,&quot;non-dropping-particle&quot;:&quot;&quot;}],&quot;container-title&quot;:&quot;Journal of Political Economy&quot;,&quot;DOI&quot;:&quot;10.1086/260169&quot;,&quot;ISSN&quot;:&quot;0022-3808&quot;,&quot;issued&quot;:{&quot;date-parts&quot;:[[1974,1]]},&quot;page&quot;:&quot;34-55&quot;,&quot;issue&quot;:&quot;1&quot;,&quot;volume&quot;:&quot;82&quot;,&quot;container-title-short&quot;:&quot;&quot;},&quot;isTemporary&quot;:false,&quot;suppress-author&quot;:true}]},{&quot;citationID&quot;:&quot;MENDELEY_CITATION_6ec56981-8823-4b1d-8ea3-283b66aff0cc&quot;,&quot;properties&quot;:{&quot;noteIndex&quot;:0},&quot;isEdited&quot;:false,&quot;manualOverride&quot;:{&quot;isManuallyOverridden&quot;:false,&quot;citeprocText&quot;:&quot;(Kauko, 2019)&quot;,&quot;manualOverrideText&quot;:&quot;&quot;},&quot;citationTag&quot;:&quot;MENDELEY_CITATION_v3_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&quot;,&quot;citationItems&quot;:[{&quot;id&quot;:&quot;de46b94f-1e07-3d2e-82e7-0e2367413521&quot;,&quot;itemData&quot;:{&quot;type&quot;:&quot;article-journal&quot;,&quot;id&quot;:&quot;de46b94f-1e07-3d2e-82e7-0e2367413521&quot;,&quot;title&quot;:&quot;Innovation in urban real estate: the role of sustainability&quot;,&quot;author&quot;:[{&quot;family&quot;:&quot;Kauko&quot;,&quot;given&quot;:&quot;Tom&quot;,&quot;parse-names&quot;:false,&quot;dropping-particle&quot;:&quot;&quot;,&quot;non-dropping-particle&quot;:&quot;&quot;}],&quot;container-title&quot;:&quot;Property Management&quot;,&quot;DOI&quot;:&quot;10.1108/PM-10-2017-0056&quot;,&quot;ISSN&quot;:&quot;0263-7472&quot;,&quot;issued&quot;:{&quot;date-parts&quot;:[[2019,4,15]]},&quot;page&quot;:&quot;197-214&quot;,&quot;issue&quot;:&quot;2&quot;,&quot;volume&quot;:&quot;37&quot;,&quot;container-title-short&quot;:&quot;&quot;},&quot;isTemporary&quot;:false}]},{&quot;citationID&quot;:&quot;MENDELEY_CITATION_f3a32e44-923e-420c-bcb6-4031877619fa&quot;,&quot;properties&quot;:{&quot;noteIndex&quot;:0},&quot;isEdited&quot;:false,&quot;manualOverride&quot;:{&quot;isManuallyOverridden&quot;:false,&quot;citeprocText&quot;:&quot;(Marmolejo Duarte &amp;#38; González Tamez, 2009)&quot;,&quot;manualOverrideText&quot;:&quot;&quot;},&quot;citationTag&quot;:&quot;MENDELEY_CITATION_v3_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&quot;,&quot;citationItems&quot;:[{&quot;id&quot;:&quot;053cbf59-52d5-35f6-aaa6-a855bd6d32a2&quot;,&quot;itemData&quot;:{&quot;type&quot;:&quot;article-journal&quot;,&quot;id&quot;:&quot;053cbf59-52d5-35f6-aaa6-a855bd6d32a2&quot;,&quot;title&quot;:&quot;Does noise have a stationary impact on residential values?&quot;,&quot;author&quot;:[{&quot;family&quot;:&quot;Marmolejo Duarte&quot;,&quot;given&quot;:&quot;Carlos&quot;,&quot;parse-names&quot;:false,&quot;dropping-particle&quot;:&quot;&quot;,&quot;non-dropping-particle&quot;:&quot;&quot;},{&quot;family&quot;:&quot;González Tamez&quot;,&quot;given&quot;:&quot;Carlos&quot;,&quot;parse-names&quot;:false,&quot;dropping-particle&quot;:&quot;&quot;,&quot;non-dropping-particle&quot;:&quot;&quot;}],&quot;container-title&quot;:&quot;Journal of European Real Estate Research&quot;,&quot;DOI&quot;:&quot;10.1108/17539260910999992&quot;,&quot;ISSN&quot;:&quot;1753-9269&quot;,&quot;issued&quot;:{&quot;date-parts&quot;:[[2009,10,23]]},&quot;page&quot;:&quot;259-279&quot;,&quot;issue&quot;:&quot;3&quot;,&quot;volume&quot;:&quot;2&quot;,&quot;container-title-short&quot;:&quot;&quot;},&quot;isTemporary&quot;:false}]},{&quot;citationID&quot;:&quot;MENDELEY_CITATION_98826856-8c20-4a9d-b3bf-e227b16d2bf0&quot;,&quot;properties&quot;:{&quot;noteIndex&quot;:0},&quot;isEdited&quot;:false,&quot;manualOverride&quot;:{&quot;isManuallyOverridden&quot;:false,&quot;citeprocText&quot;:&quot;(Chen &amp;#38; Marmolejo Duarte, 2018; Dell’Anna et al., 2019; Marmolejo-Duarte &amp;#38; Chen, 2022)&quot;,&quot;manualOverrideText&quot;:&quot;&quot;},&quot;citationTag&quot;:&quot;MENDELEY_CITATION_v3_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&quot;,&quot;citationItems&quot;:[{&quot;id&quot;:&quot;bacc1f6c-cf8f-3ee9-9dec-2fa3eb079d2b&quot;,&quot;itemData&quot;:{&quot;type&quot;:&quot;article-journal&quot;,&quot;id&quot;:&quot;bacc1f6c-cf8f-3ee9-9dec-2fa3eb079d2b&quot;,&quot;title&quot;:&quot;The effect of energy performance ratings over residential prices or how an insufficient control of architectural-quality may render spurious conclusions&quot;,&quot;author&quot;:[{&quot;family&quot;:&quot;Marmolejo-Duarte&quot;,&quot;given&quot;:&quot;Carlos&quot;,&quot;parse-names&quot;:false,&quot;dropping-particle&quot;:&quot;&quot;,&quot;non-dropping-particle&quot;:&quot;&quot;},{&quot;family&quot;:&quot;Chen&quot;,&quot;given&quot;:&quot;Ai&quot;,&quot;parse-names&quot;:false,&quot;dropping-particle&quot;:&quot;&quot;,&quot;non-dropping-particle&quot;:&quot;&quot;}],&quot;container-title&quot;:&quot;Cities&quot;,&quot;DOI&quot;:&quot;10.1016/j.cities.2022.103674&quot;,&quot;ISSN&quot;:&quot;02642751&quot;,&quot;issued&quot;:{&quot;date-parts&quot;:[[2022,7]]},&quot;page&quot;:&quot;103674&quot;,&quot;volume&quot;:&quot;126&quot;,&quot;container-title-short&quot;:&quot;&quot;},&quot;isTemporary&quot;:false},{&quot;id&quot;:&quot;b58f5be1-6a05-3404-920c-cea83fd02b41&quot;,&quot;itemData&quot;:{&quot;type&quot;:&quot;paper-conference&quot;,&quot;id&quot;:&quot;b58f5be1-6a05-3404-920c-cea83fd02b41&quot;,&quot;title&quot;:&quot;The marginal price of housing energy-efficiency in Metropolitan Barcelona: issues of sample selection biases&quot;,&quot;author&quot;:[{&quot;family&quot;:&quot;Chen&quot;,&quot;given&quot;:&quot;Ai&quot;,&quot;parse-names&quot;:false,&quot;dropping-particle&quot;:&quot;&quot;,&quot;non-dropping-particle&quot;:&quot;&quot;},{&quot;family&quot;:&quot;Marmolejo Duarte&quot;,&quot;given&quot;:&quot;Carlos Ramiro&quot;,&quot;parse-names&quot;:false,&quot;dropping-particle&quot;:&quot;&quot;,&quot;non-dropping-particle&quot;:&quot;&quot;}],&quot;container-title&quot;:&quot;Libro de proceedings, CTV 2018: XII Congreso Internacional Ciudad y Territorio Virtual: “Ciudades y Territorios Inteligentes”: UNCuyo, Mendoza, 5-7 septiembre 2018&quot;,&quot;DOI&quot;:&quot;10.5821/ctv.8245&quot;,&quot;issued&quot;:{&quot;date-parts&quot;:[[2018,12]]},&quot;publisher-place&quot;:&quot;Barcelona&quot;,&quot;page&quot;:&quot;247-262&quot;,&quot;publisher&quot;:&quot;Centre de Politica de Sol i Valoracions, CPSV / Universitat Politècnica de Catalunya, UPC&quot;,&quot;container-title-short&quot;:&quot;&quot;},&quot;isTemporary&quot;:false},{&quot;id&quot;:&quot;a9012457-3f46-3d03-8090-7fd1d08410eb&quot;,&quot;itemData&quot;:{&quot;type&quot;:&quot;article-journal&quot;,&quot;id&quot;:&quot;a9012457-3f46-3d03-8090-7fd1d08410eb&quot;,&quot;title&quot;:&quot;EPC Green Premium in Two Different European Climate Zones: A Comparative Study between Barcelona and Turin&quot;,&quot;author&quot;:[{&quot;family&quot;:&quot;Dell’Anna&quot;,&quot;given&quot;:&quot;&quot;,&quot;parse-names&quot;:false,&quot;dropping-particle&quot;:&quot;&quot;,&quot;non-dropping-particle&quot;:&quot;&quot;},{&quot;family&quot;:&quot;Bravi&quot;,&quot;given&quot;:&quot;&quot;,&quot;parse-names&quot;:false,&quot;dropping-particle&quot;:&quot;&quot;,&quot;non-dropping-particle&quot;:&quot;&quot;},{&quot;family&quot;:&quot;Marmolejo-Duarte&quot;,&quot;given&quot;:&quot;&quot;,&quot;parse-names&quot;:false,&quot;dropping-particle&quot;:&quot;&quot;,&quot;non-dropping-particle&quot;:&quot;&quot;},{&quot;family&quot;:&quot;Bottero&quot;,&quot;given&quot;:&quot;&quot;,&quot;parse-names&quot;:false,&quot;dropping-particle&quot;:&quot;&quot;,&quot;non-dropping-particle&quot;:&quot;&quot;},{&quot;family&quot;:&quot;Chen&quot;,&quot;given&quot;:&quot;&quot;,&quot;parse-names&quot;:false,&quot;dropping-particle&quot;:&quot;&quot;,&quot;non-dropping-particle&quot;:&quot;&quot;}],&quot;container-title&quot;:&quot;Sustainability&quot;,&quot;container-title-short&quot;:&quot;Sustainability&quot;,&quot;DOI&quot;:&quot;10.3390/su11205605&quot;,&quot;ISSN&quot;:&quot;2071-1050&quot;,&quot;issued&quot;:{&quot;date-parts&quot;:[[2019,10,11]]},&quot;page&quot;:&quot;5605&quot;,&quot;abstract&quot;:&quot;&lt;p&gt;Energy performance certificates (EPCs) are important tools aimed at improving buildings’ energy performance. They play a central role in the context of the Energy Performance of Buildings Directive (EPBD) which asks member states (MS) to take the necessary measures to establish a complete certification system. In this study, an application of the hedonic price method (HPM) assessing the effect of energy labels derived from the EPC on real estate market value is presented. The estimation methodology was applied to two European cities characterized by different climate conditions. The analysis was based on two datasets of listing prices referring to multi-family residential markets in Turin (Italy) and Barcelona (Spain). Four models for each dataset were applied to capture the marginal price of green attributes, but also to control for the spatial autocorrelation among values. The findings showed how the EPC has been applied in the two countries and how it has influenced the real estate market. Turin’s buyers pay more attention to the EPC label, while in Barcelona, they value much more single characteristics, such as air conditioning and a swimming pool, considered popular attributes among contemporary buildings in this climate zone. From the results, it is possible to deduce that the implementation of the EPC schemes is still irregular in EU countries and must be strengthened through a standardized rating model.&lt;/p&gt;&quot;,&quot;issue&quot;:&quot;20&quot;,&quot;volume&quot;:&quot;11&quot;},&quot;isTemporary&quot;:false}]},{&quot;citationID&quot;:&quot;MENDELEY_CITATION_cf1c8afb-5d8d-4073-9cf7-2bccc21dbf38&quot;,&quot;properties&quot;:{&quot;noteIndex&quot;:0},&quot;isEdited&quot;:false,&quot;manualOverride&quot;:{&quot;isManuallyOverridden&quot;:true,&quot;citeprocText&quot;:&quot;(Guggisberg, 2019)&quot;,&quot;manualOverrideText&quot;:&quot;(Guggisberg, 2019).&quot;},&quot;citationTag&quot;:&quot;MENDELEY_CITATION_v3_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&quot;,&quot;citationItems&quot;:[{&quot;id&quot;:&quot;f197b8ea-df04-3811-9dba-4619f4a1a00f&quot;,&quot;itemData&quot;:{&quot;type&quot;:&quot;article-journal&quot;,&quot;id&quot;:&quot;f197b8ea-df04-3811-9dba-4619f4a1a00f&quot;,&quot;title&quot;:&quot;Misspecified Discrete Choice Models and Huber-White Standard Errors&quot;,&quot;author&quot;:[{&quot;family&quot;:&quot;Guggisberg&quot;,&quot;given&quot;:&quot;Michael&quot;,&quot;parse-names&quot;:false,&quot;dropping-particle&quot;:&quot;&quot;,&quot;non-dropping-particle&quot;:&quot;&quot;}],&quot;container-title&quot;:&quot;Journal of Econometric Methods&quot;,&quot;container-title-short&quot;:&quot;J Econom Method&quot;,&quot;DOI&quot;:&quot;10.1515/jem-2016-0002&quot;,&quot;ISSN&quot;:&quot;2156-6674&quot;,&quot;issued&quot;:{&quot;date-parts&quot;:[[2019,1,28]]},&quot;abstract&quot;:&quot;&lt;p&gt;I analyze properties of misspecified discrete choice models and the efficacy of Huber-White (sometimes called ‘robust’) standard errors. The Huber-White correction provides asymptotically correct standard errors for a consistent estimator from a misspecified model. There is little justification for using Huber-White standard errors in discrete choice models since misspecification usually leads to inconsistent estimators. I derive necessary and sufficient conditions for consistency of the maximum likelihood estimator of any potentially misspecified random utility model (e.g. conditional logit). I also derive (easily satisfied) sufficient conditions for consistent estimation of the sign of the data generating parameter. It follows the researcher can consistently test the sign (or nullity) of the parameter from the data generating process using the (possibly) misspecified conditional logit. I investigate small sample properties of the Huber-White estimator via a simulation study and find the correction provides little to no improvement for inferences.&lt;/p&gt;&quot;,&quot;issue&quot;:&quot;1&quot;,&quot;volume&quot;:&quot;8&quot;},&quot;isTemporary&quot;:false}]},{&quot;citationID&quot;:&quot;MENDELEY_CITATION_6a7c3683-742b-40d9-88cd-47c7674d53c7&quot;,&quot;properties&quot;:{&quot;noteIndex&quot;:0},&quot;isEdited&quot;:false,&quot;manualOverride&quot;:{&quot;isManuallyOverridden&quot;:false,&quot;citeprocText&quot;:&quot;(Ramsey, 1969)&quot;,&quot;manualOverrideText&quot;:&quot;&quot;},&quot;citationTag&quot;:&quot;MENDELEY_CITATION_v3_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&quot;,&quot;citationItems&quot;:[{&quot;id&quot;:&quot;34f8441a-6fa8-3211-8ceb-279f6b99fa89&quot;,&quot;itemData&quot;:{&quot;type&quot;:&quot;article-journal&quot;,&quot;id&quot;:&quot;34f8441a-6fa8-3211-8ceb-279f6b99fa89&quot;,&quot;title&quot;:&quot;Tests for Specification Errors in Classical Linear Least-Squares Regression Analysis&quot;,&quot;author&quot;:[{&quot;family&quot;:&quot;Ramsey&quot;,&quot;given&quot;:&quot;J. B.&quot;,&quot;parse-names&quot;:false,&quot;dropping-particle&quot;:&quot;&quot;,&quot;non-dropping-particle&quot;:&quot;&quot;}],&quot;container-title&quot;:&quot;Journal of the Royal Statistical Society: Series B (Methodological)&quot;,&quot;DOI&quot;:&quot;10.1111/j.2517-6161.1969.tb00796.x&quot;,&quot;ISSN&quot;:&quot;00359246&quot;,&quot;issued&quot;:{&quot;date-parts&quot;:[[1969,7]]},&quot;page&quot;:&quot;350-371&quot;,&quot;issue&quot;:&quot;2&quot;,&quot;volume&quot;:&quot;31&quot;,&quot;container-title-short&quot;:&quot;&quot;},&quot;isTemporary&quot;:false}]},{&quot;citationID&quot;:&quot;MENDELEY_CITATION_b571f058-c351-4c9b-b53d-4a2c9a77a750&quot;,&quot;properties&quot;:{&quot;noteIndex&quot;:0},&quot;isEdited&quot;:false,&quot;manualOverride&quot;:{&quot;isManuallyOverridden&quot;:false,&quot;citeprocText&quot;:&quot;(Breusch &amp;#38; Pagan, 1979)&quot;,&quot;manualOverrideText&quot;:&quot;&quot;},&quot;citationTag&quot;:&quot;MENDELEY_CITATION_v3_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&quot;,&quot;citationItems&quot;:[{&quot;id&quot;:&quot;32871429-7f3d-3517-b1e5-9b4fbe38466f&quot;,&quot;itemData&quot;:{&quot;type&quot;:&quot;article-journal&quot;,&quot;id&quot;:&quot;32871429-7f3d-3517-b1e5-9b4fbe38466f&quot;,&quot;title&quot;:&quot;A Simple Test for Heteroscedasticity and Random Coefficient Variation&quot;,&quot;author&quot;:[{&quot;family&quot;:&quot;Breusch&quot;,&quot;given&quot;:&quot;T. S.&quot;,&quot;parse-names&quot;:false,&quot;dropping-particle&quot;:&quot;&quot;,&quot;non-dropping-particle&quot;:&quot;&quot;},{&quot;family&quot;:&quot;Pagan&quot;,&quot;given&quot;:&quot;A. R.&quot;,&quot;parse-names&quot;:false,&quot;dropping-particle&quot;:&quot;&quot;,&quot;non-dropping-particle&quot;:&quot;&quot;}],&quot;container-title&quot;:&quot;Econometrica&quot;,&quot;DOI&quot;:&quot;10.2307/1911963&quot;,&quot;ISSN&quot;:&quot;00129682&quot;,&quot;issued&quot;:{&quot;date-parts&quot;:[[1979,9]]},&quot;page&quot;:&quot;1287&quot;,&quot;issue&quot;:&quot;5&quot;,&quot;volume&quot;:&quot;47&quot;,&quot;container-title-short&quot;:&quot;&quot;},&quot;isTemporary&quot;:false}]},{&quot;citationID&quot;:&quot;MENDELEY_CITATION_d1375ff5-c67d-4e02-bda1-92cb4e7bc708&quot;,&quot;properties&quot;:{&quot;noteIndex&quot;:0},&quot;isEdited&quot;:false,&quot;manualOverride&quot;:{&quot;isManuallyOverridden&quot;:false,&quot;citeprocText&quot;:&quot;(Leaflet, 2023)&quot;,&quot;manualOverrideText&quot;:&quot;&quot;},&quot;citationTag&quot;:&quot;MENDELEY_CITATION_v3_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&quot;,&quot;citationItems&quot;:[{&quot;id&quot;:&quot;baaf96f1-113f-3c93-aad4-4115c7dd0fde&quot;,&quot;itemData&quot;:{&quot;type&quot;:&quot;webpage&quot;,&quot;id&quot;:&quot;baaf96f1-113f-3c93-aad4-4115c7dd0fde&quot;,&quot;title&quot;:&quot;Leaflet an open-source JavaScript library for mobile-friendly interactive maps&quot;,&quot;author&quot;:[{&quot;family&quot;:&quot;Leaflet&quot;,&quot;given&quot;:&quot;&quot;,&quot;parse-names&quot;:false,&quot;dropping-particle&quot;:&quot;&quot;,&quot;non-dropping-particle&quot;:&quot;&quot;}],&quot;container-title&quot;:&quot;https://leafletjs.com/&quot;,&quot;issued&quot;:{&quot;date-parts&quot;:[[2023]]},&quot;container-title-short&quot;:&quot;&quot;},&quot;isTemporary&quot;:false}]},{&quot;citationID&quot;:&quot;MENDELEY_CITATION_9c6cf185-8a89-407e-8132-79d2d9a44e2c&quot;,&quot;properties&quot;:{&quot;noteIndex&quot;:0},&quot;isEdited&quot;:false,&quot;manualOverride&quot;:{&quot;isManuallyOverridden&quot;:false,&quot;citeprocText&quot;:&quot;(Scikit Learn, 2023)&quot;,&quot;manualOverrideText&quot;:&quot;&quot;},&quot;citationTag&quot;:&quot;MENDELEY_CITATION_v3_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&quot;,&quot;citationItems&quot;:[{&quot;id&quot;:&quot;ae364fd3-ca66-3466-be95-024308eaef3e&quot;,&quot;itemData&quot;:{&quot;type&quot;:&quot;webpage&quot;,&quot;id&quot;:&quot;ae364fd3-ca66-3466-be95-024308eaef3e&quot;,&quot;title&quot;:&quot;Support Vector Machines&quot;,&quot;author&quot;:[{&quot;family&quot;:&quot;Scikit Learn&quot;,&quot;given&quot;:&quot;&quot;,&quot;parse-names&quot;:false,&quot;dropping-particle&quot;:&quot;&quot;,&quot;non-dropping-particle&quot;:&quot;&quot;}],&quot;container-title&quot;:&quot;https://scikit-learn.org/stable/modules/svm.html&quot;,&quot;issued&quot;:{&quot;date-parts&quot;:[[2023]]},&quot;container-title-short&quot;:&quot;&quot;},&quot;isTemporary&quot;:false}]},{&quot;citationID&quot;:&quot;MENDELEY_CITATION_0f5b2c0a-62a8-4ab2-8295-cd17eb4f1033&quot;,&quot;properties&quot;:{&quot;noteIndex&quot;:0},&quot;isEdited&quot;:false,&quot;manualOverride&quot;:{&quot;isManuallyOverridden&quot;:false,&quot;citeprocText&quot;:&quot;(Idealista, 2023a)&quot;,&quot;manualOverrideText&quot;:&quot;&quot;},&quot;citationTag&quot;:&quot;MENDELEY_CITATION_v3_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&quot;,&quot;citationItems&quot;:[{&quot;id&quot;:&quot;01c68665-9d33-3254-a495-c48255685707&quot;,&quot;itemData&quot;:{&quot;type&quot;:&quot;webpage&quot;,&quot;id&quot;:&quot;01c68665-9d33-3254-a495-c48255685707&quot;,&quot;title&quot;:&quot;Idealista&quot;,&quot;author&quot;:[{&quot;family&quot;:&quot;Idealista&quot;,&quot;given&quot;:&quot;&quot;,&quot;parse-names&quot;:false,&quot;dropping-particle&quot;:&quot;&quot;,&quot;non-dropping-particle&quot;:&quot;&quot;}],&quot;container-title&quot;:&quot;www.idealista.com&quot;,&quot;issued&quot;:{&quot;date-parts&quot;:[[2023]]},&quot;container-title-short&quot;:&quot;&quot;},&quot;isTemporary&quot;:false}]},{&quot;citationID&quot;:&quot;MENDELEY_CITATION_1caccb7c-68d9-4231-9c58-74543fbc83dd&quot;,&quot;properties&quot;:{&quot;noteIndex&quot;:0},&quot;isEdited&quot;:false,&quot;manualOverride&quot;:{&quot;isManuallyOverridden&quot;:false,&quot;citeprocText&quot;:&quot;(Ajuntament de Barcelona, 2023b)&quot;,&quot;manualOverrideText&quot;:&quot;&quot;},&quot;citationTag&quot;:&quot;MENDELEY_CITATION_v3_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&quot;,&quot;citationItems&quot;:[{&quot;id&quot;:&quot;a29ab6ae-a1d4-390c-8fe8-1a02760c4f80&quot;,&quot;itemData&quot;:{&quot;type&quot;:&quot;webpage&quot;,&quot;id&quot;:&quot;a29ab6ae-a1d4-390c-8fe8-1a02760c4f80&quot;,&quot;title&quot;:&quot;BarcelonaCiutat_Barris.csv&quot;,&quot;author&quot;:[{&quot;family&quot;:&quot;Ajuntament de Barcelona&quot;,&quot;given&quot;:&quot;&quot;,&quot;parse-names&quot;:false,&quot;dropping-particle&quot;:&quot;&quot;,&quot;non-dropping-particle&quot;:&quot;&quot;}],&quot;container-title&quot;:&quot;https://opendata-ajuntament.barcelona.cat/data/en/dataset/20170706-districtes-barris/resource/b21fa550-56ea-4f4c-9adc-b8009381896e&quot;,&quot;issued&quot;:{&quot;date-parts&quot;:[[2023,6,7]]},&quot;container-title-short&quot;:&quot;&quot;},&quot;isTemporary&quot;:false}]},{&quot;citationID&quot;:&quot;MENDELEY_CITATION_9b15a7de-c54a-4228-901a-a58f2ed75e12&quot;,&quot;properties&quot;:{&quot;noteIndex&quot;:0},&quot;isEdited&quot;:false,&quot;manualOverride&quot;:{&quot;isManuallyOverridden&quot;:false,&quot;citeprocText&quot;:&quot;(Chen &amp;#38; Marmolejo Duarte, 2018; Dell’Anna et al., 2019; Marmolejo-Duarte &amp;#38; Chen, 2022)&quot;,&quot;manualOverrideText&quot;:&quot;&quot;},&quot;citationTag&quot;:&quot;MENDELEY_CITATION_v3_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&quot;,&quot;citationItems&quot;:[{&quot;id&quot;:&quot;bacc1f6c-cf8f-3ee9-9dec-2fa3eb079d2b&quot;,&quot;itemData&quot;:{&quot;type&quot;:&quot;article-journal&quot;,&quot;id&quot;:&quot;bacc1f6c-cf8f-3ee9-9dec-2fa3eb079d2b&quot;,&quot;title&quot;:&quot;The effect of energy performance ratings over residential prices or how an insufficient control of architectural-quality may render spurious conclusions&quot;,&quot;author&quot;:[{&quot;family&quot;:&quot;Marmolejo-Duarte&quot;,&quot;given&quot;:&quot;Carlos&quot;,&quot;parse-names&quot;:false,&quot;dropping-particle&quot;:&quot;&quot;,&quot;non-dropping-particle&quot;:&quot;&quot;},{&quot;family&quot;:&quot;Chen&quot;,&quot;given&quot;:&quot;Ai&quot;,&quot;parse-names&quot;:false,&quot;dropping-particle&quot;:&quot;&quot;,&quot;non-dropping-particle&quot;:&quot;&quot;}],&quot;container-title&quot;:&quot;Cities&quot;,&quot;DOI&quot;:&quot;10.1016/j.cities.2022.103674&quot;,&quot;ISSN&quot;:&quot;02642751&quot;,&quot;issued&quot;:{&quot;date-parts&quot;:[[2022,7]]},&quot;page&quot;:&quot;103674&quot;,&quot;volume&quot;:&quot;126&quot;,&quot;container-title-short&quot;:&quot;&quot;},&quot;isTemporary&quot;:false},{&quot;id&quot;:&quot;b58f5be1-6a05-3404-920c-cea83fd02b41&quot;,&quot;itemData&quot;:{&quot;type&quot;:&quot;paper-conference&quot;,&quot;id&quot;:&quot;b58f5be1-6a05-3404-920c-cea83fd02b41&quot;,&quot;title&quot;:&quot;The marginal price of housing energy-efficiency in Metropolitan Barcelona: issues of sample selection biases&quot;,&quot;author&quot;:[{&quot;family&quot;:&quot;Chen&quot;,&quot;given&quot;:&quot;Ai&quot;,&quot;parse-names&quot;:false,&quot;dropping-particle&quot;:&quot;&quot;,&quot;non-dropping-particle&quot;:&quot;&quot;},{&quot;family&quot;:&quot;Marmolejo Duarte&quot;,&quot;given&quot;:&quot;Carlos Ramiro&quot;,&quot;parse-names&quot;:false,&quot;dropping-particle&quot;:&quot;&quot;,&quot;non-dropping-particle&quot;:&quot;&quot;}],&quot;container-title&quot;:&quot;Libro de proceedings, CTV 2018: XII Congreso Internacional Ciudad y Territorio Virtual: “Ciudades y Territorios Inteligentes”: UNCuyo, Mendoza, 5-7 septiembre 2018&quot;,&quot;DOI&quot;:&quot;10.5821/ctv.8245&quot;,&quot;issued&quot;:{&quot;date-parts&quot;:[[2018,12]]},&quot;publisher-place&quot;:&quot;Barcelona&quot;,&quot;page&quot;:&quot;247-262&quot;,&quot;publisher&quot;:&quot;Centre de Politica de Sol i Valoracions, CPSV / Universitat Politècnica de Catalunya, UPC&quot;,&quot;container-title-short&quot;:&quot;&quot;},&quot;isTemporary&quot;:false},{&quot;id&quot;:&quot;a9012457-3f46-3d03-8090-7fd1d08410eb&quot;,&quot;itemData&quot;:{&quot;type&quot;:&quot;article-journal&quot;,&quot;id&quot;:&quot;a9012457-3f46-3d03-8090-7fd1d08410eb&quot;,&quot;title&quot;:&quot;EPC Green Premium in Two Different European Climate Zones: A Comparative Study between Barcelona and Turin&quot;,&quot;author&quot;:[{&quot;family&quot;:&quot;Dell’Anna&quot;,&quot;given&quot;:&quot;&quot;,&quot;parse-names&quot;:false,&quot;dropping-particle&quot;:&quot;&quot;,&quot;non-dropping-particle&quot;:&quot;&quot;},{&quot;family&quot;:&quot;Bravi&quot;,&quot;given&quot;:&quot;&quot;,&quot;parse-names&quot;:false,&quot;dropping-particle&quot;:&quot;&quot;,&quot;non-dropping-particle&quot;:&quot;&quot;},{&quot;family&quot;:&quot;Marmolejo-Duarte&quot;,&quot;given&quot;:&quot;&quot;,&quot;parse-names&quot;:false,&quot;dropping-particle&quot;:&quot;&quot;,&quot;non-dropping-particle&quot;:&quot;&quot;},{&quot;family&quot;:&quot;Bottero&quot;,&quot;given&quot;:&quot;&quot;,&quot;parse-names&quot;:false,&quot;dropping-particle&quot;:&quot;&quot;,&quot;non-dropping-particle&quot;:&quot;&quot;},{&quot;family&quot;:&quot;Chen&quot;,&quot;given&quot;:&quot;&quot;,&quot;parse-names&quot;:false,&quot;dropping-particle&quot;:&quot;&quot;,&quot;non-dropping-particle&quot;:&quot;&quot;}],&quot;container-title&quot;:&quot;Sustainability&quot;,&quot;container-title-short&quot;:&quot;Sustainability&quot;,&quot;DOI&quot;:&quot;10.3390/su11205605&quot;,&quot;ISSN&quot;:&quot;2071-1050&quot;,&quot;issued&quot;:{&quot;date-parts&quot;:[[2019,10,11]]},&quot;page&quot;:&quot;5605&quot;,&quot;abstract&quot;:&quot;&lt;p&gt;Energy performance certificates (EPCs) are important tools aimed at improving buildings’ energy performance. They play a central role in the context of the Energy Performance of Buildings Directive (EPBD) which asks member states (MS) to take the necessary measures to establish a complete certification system. In this study, an application of the hedonic price method (HPM) assessing the effect of energy labels derived from the EPC on real estate market value is presented. The estimation methodology was applied to two European cities characterized by different climate conditions. The analysis was based on two datasets of listing prices referring to multi-family residential markets in Turin (Italy) and Barcelona (Spain). Four models for each dataset were applied to capture the marginal price of green attributes, but also to control for the spatial autocorrelation among values. The findings showed how the EPC has been applied in the two countries and how it has influenced the real estate market. Turin’s buyers pay more attention to the EPC label, while in Barcelona, they value much more single characteristics, such as air conditioning and a swimming pool, considered popular attributes among contemporary buildings in this climate zone. From the results, it is possible to deduce that the implementation of the EPC schemes is still irregular in EU countries and must be strengthened through a standardized rating model.&lt;/p&gt;&quot;,&quot;issue&quot;:&quot;20&quot;,&quot;volume&quot;:&quot;11&quot;},&quot;isTemporary&quot;:false}]},{&quot;citationID&quot;:&quot;MENDELEY_CITATION_c5443915-0326-4c88-bb85-272b47a538db&quot;,&quot;properties&quot;:{&quot;noteIndex&quot;:0},&quot;isEdited&quot;:false,&quot;manualOverride&quot;:{&quot;isManuallyOverridden&quot;:true,&quot;citeprocText&quot;:&quot;(2018)&quot;,&quot;manualOverrideText&quot;:&quot;(2018). &quot;},&quot;citationTag&quot;:&quot;MENDELEY_CITATION_v3_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&quot;,&quot;citationItems&quot;:[{&quot;label&quot;:&quot;page&quot;,&quot;id&quot;:&quot;b58f5be1-6a05-3404-920c-cea83fd02b41&quot;,&quot;itemData&quot;:{&quot;type&quot;:&quot;paper-conference&quot;,&quot;id&quot;:&quot;b58f5be1-6a05-3404-920c-cea83fd02b41&quot;,&quot;title&quot;:&quot;The marginal price of housing energy-efficiency in Metropolitan Barcelona: issues of sample selection biases&quot;,&quot;author&quot;:[{&quot;family&quot;:&quot;Chen&quot;,&quot;given&quot;:&quot;Ai&quot;,&quot;parse-names&quot;:false,&quot;dropping-particle&quot;:&quot;&quot;,&quot;non-dropping-particle&quot;:&quot;&quot;},{&quot;family&quot;:&quot;Marmolejo Duarte&quot;,&quot;given&quot;:&quot;Carlos Ramiro&quot;,&quot;parse-names&quot;:false,&quot;dropping-particle&quot;:&quot;&quot;,&quot;non-dropping-particle&quot;:&quot;&quot;}],&quot;container-title&quot;:&quot;Libro de proceedings, CTV 2018: XII Congreso Internacional Ciudad y Territorio Virtual: “Ciudades y Territorios Inteligentes”: UNCuyo, Mendoza, 5-7 septiembre 2018&quot;,&quot;DOI&quot;:&quot;10.5821/ctv.8245&quot;,&quot;issued&quot;:{&quot;date-parts&quot;:[[2018,12]]},&quot;publisher-place&quot;:&quot;Barcelona&quot;,&quot;page&quot;:&quot;247-262&quot;,&quot;publisher&quot;:&quot;Centre de Politica de Sol i Valoracions, CPSV / Universitat Politècnica de Catalunya, UPC&quot;,&quot;container-title-short&quot;:&quot;&quot;},&quot;isTemporary&quot;:false,&quot;suppress-author&quot;:true}]},{&quot;citationID&quot;:&quot;MENDELEY_CITATION_0d245f2f-a7ba-45ad-ba9a-748cd20b1631&quot;,&quot;properties&quot;:{&quot;noteIndex&quot;:0},&quot;isEdited&quot;:false,&quot;manualOverride&quot;:{&quot;isManuallyOverridden&quot;:false,&quot;citeprocText&quot;:&quot;(2018)&quot;,&quot;manualOverrideText&quot;:&quot;&quot;},&quot;citationTag&quot;:&quot;MENDELEY_CITATION_v3_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&quot;,&quot;citationItems&quot;:[{&quot;label&quot;:&quot;page&quot;,&quot;id&quot;:&quot;b58f5be1-6a05-3404-920c-cea83fd02b41&quot;,&quot;itemData&quot;:{&quot;type&quot;:&quot;paper-conference&quot;,&quot;id&quot;:&quot;b58f5be1-6a05-3404-920c-cea83fd02b41&quot;,&quot;title&quot;:&quot;The marginal price of housing energy-efficiency in Metropolitan Barcelona: issues of sample selection biases&quot;,&quot;author&quot;:[{&quot;family&quot;:&quot;Chen&quot;,&quot;given&quot;:&quot;Ai&quot;,&quot;parse-names&quot;:false,&quot;dropping-particle&quot;:&quot;&quot;,&quot;non-dropping-particle&quot;:&quot;&quot;},{&quot;family&quot;:&quot;Marmolejo Duarte&quot;,&quot;given&quot;:&quot;Carlos Ramiro&quot;,&quot;parse-names&quot;:false,&quot;dropping-particle&quot;:&quot;&quot;,&quot;non-dropping-particle&quot;:&quot;&quot;}],&quot;container-title&quot;:&quot;Libro de proceedings, CTV 2018: XII Congreso Internacional Ciudad y Territorio Virtual: “Ciudades y Territorios Inteligentes”: UNCuyo, Mendoza, 5-7 septiembre 2018&quot;,&quot;DOI&quot;:&quot;10.5821/ctv.8245&quot;,&quot;issued&quot;:{&quot;date-parts&quot;:[[2018,12]]},&quot;publisher-place&quot;:&quot;Barcelona&quot;,&quot;page&quot;:&quot;247-262&quot;,&quot;publisher&quot;:&quot;Centre de Politica de Sol i Valoracions, CPSV / Universitat Politècnica de Catalunya, UPC&quot;,&quot;container-title-short&quot;:&quot;&quot;},&quot;isTemporary&quot;:false,&quot;suppress-author&quot;:true}]},{&quot;citationID&quot;:&quot;MENDELEY_CITATION_f28d9089-e987-46be-b98d-20b0a62949fd&quot;,&quot;properties&quot;:{&quot;noteIndex&quot;:0},&quot;isEdited&quot;:false,&quot;manualOverride&quot;:{&quot;isManuallyOverridden&quot;:false,&quot;citeprocText&quot;:&quot;(2018)&quot;,&quot;manualOverrideText&quot;:&quot;&quot;},&quot;citationTag&quot;:&quot;MENDELEY_CITATION_v3_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&quot;,&quot;citationItems&quot;:[{&quot;label&quot;:&quot;page&quot;,&quot;id&quot;:&quot;b58f5be1-6a05-3404-920c-cea83fd02b41&quot;,&quot;itemData&quot;:{&quot;type&quot;:&quot;paper-conference&quot;,&quot;id&quot;:&quot;b58f5be1-6a05-3404-920c-cea83fd02b41&quot;,&quot;title&quot;:&quot;The marginal price of housing energy-efficiency in Metropolitan Barcelona: issues of sample selection biases&quot;,&quot;author&quot;:[{&quot;family&quot;:&quot;Chen&quot;,&quot;given&quot;:&quot;Ai&quot;,&quot;parse-names&quot;:false,&quot;dropping-particle&quot;:&quot;&quot;,&quot;non-dropping-particle&quot;:&quot;&quot;},{&quot;family&quot;:&quot;Marmolejo Duarte&quot;,&quot;given&quot;:&quot;Carlos Ramiro&quot;,&quot;parse-names&quot;:false,&quot;dropping-particle&quot;:&quot;&quot;,&quot;non-dropping-particle&quot;:&quot;&quot;}],&quot;container-title&quot;:&quot;Libro de proceedings, CTV 2018: XII Congreso Internacional Ciudad y Territorio Virtual: “Ciudades y Territorios Inteligentes”: UNCuyo, Mendoza, 5-7 septiembre 2018&quot;,&quot;DOI&quot;:&quot;10.5821/ctv.8245&quot;,&quot;issued&quot;:{&quot;date-parts&quot;:[[2018,12]]},&quot;publisher-place&quot;:&quot;Barcelona&quot;,&quot;page&quot;:&quot;247-262&quot;,&quot;publisher&quot;:&quot;Centre de Politica de Sol i Valoracions, CPSV / Universitat Politècnica de Catalunya, UPC&quot;,&quot;container-title-short&quot;:&quot;&quot;},&quot;isTemporary&quot;:false,&quot;suppress-author&quot;:true}]},{&quot;citationID&quot;:&quot;MENDELEY_CITATION_0276a18d-8e4e-4456-8317-ae8401b32135&quot;,&quot;properties&quot;:{&quot;noteIndex&quot;:0},&quot;isEdited&quot;:false,&quot;manualOverride&quot;:{&quot;isManuallyOverridden&quot;:false,&quot;citeprocText&quot;:&quot;(2011)&quot;,&quot;manualOverrideText&quot;:&quot;&quot;},&quot;citationTag&quot;:&quot;MENDELEY_CITATION_v3_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&quot;,&quot;citationItems&quot;:[{&quot;label&quot;:&quot;page&quot;,&quot;id&quot;:&quot;54dd2033-13de-322c-8d46-5d245111e05b&quot;,&quot;itemData&quot;:{&quot;type&quot;:&quot;article-journal&quot;,&quot;id&quot;:&quot;54dd2033-13de-322c-8d46-5d245111e05b&quot;,&quot;title&quot;:&quot;The Impact of Rail Transport on Real Estate Prices&quot;,&quot;author&quot;:[{&quot;family&quot;:&quot;Debrezion&quot;,&quot;given&quot;:&quot;Ghebreegziabiher&quot;,&quot;parse-names&quot;:false,&quot;dropping-particle&quot;:&quot;&quot;,&quot;non-dropping-particle&quot;:&quot;&quot;},{&quot;family&quot;:&quot;Pels&quot;,&quot;given&quot;:&quot;Eric&quot;,&quot;parse-names&quot;:false,&quot;dropping-particle&quot;:&quot;&quot;,&quot;non-dropping-particle&quot;:&quot;&quot;},{&quot;family&quot;:&quot;Rietveld&quot;,&quot;given&quot;:&quot;Piet&quot;,&quot;parse-names&quot;:false,&quot;dropping-particle&quot;:&quot;&quot;,&quot;non-dropping-particle&quot;:&quot;&quot;}],&quot;container-title&quot;:&quot;Urban Studies&quot;,&quot;DOI&quot;:&quot;10.1177/0042098010371395&quot;,&quot;ISSN&quot;:&quot;0042-0980&quot;,&quot;issued&quot;:{&quot;date-parts&quot;:[[2011,4,21]]},&quot;page&quot;:&quot;997-1015&quot;,&quot;abstract&quot;:&quot;&lt;p&gt;A hedonic pricing model is estimated based on sales data from three metropolitan areas in the Netherlands (Amsterdam, Rotterdam and Enschede) to analyse the effect of railway accessibility on house prices. Railway accessibility is measured by both the distance to a railway station and an index of quality of railway services provided at the station. Two railway station considerations were taken: the nearest railway station and the most frequently chosen railway station. Correcting for a wide range of other determinants, the model based on the most frequently chosen station outperforms the model based on the nearest railway station in estimating the effect of railway accessibility. The dissimilarity between the results of the two models increases with the increase in the urbanisation level of the metropolitan area.&lt;/p&gt;&quot;,&quot;issue&quot;:&quot;5&quot;,&quot;volume&quot;:&quot;48&quot;,&quot;container-title-short&quot;:&quot;&quot;},&quot;isTemporary&quot;:false,&quot;suppress-author&quot;:true}]},{&quot;citationID&quot;:&quot;MENDELEY_CITATION_93f03fa6-24db-4e21-8cd3-d92e29c02f8d&quot;,&quot;properties&quot;:{&quot;noteIndex&quot;:0},&quot;isEdited&quot;:false,&quot;manualOverride&quot;:{&quot;isManuallyOverridden&quot;:false,&quot;citeprocText&quot;:&quot;(2014)&quot;,&quot;manualOverrideText&quot;:&quot;&quot;},&quot;citationTag&quot;:&quot;MENDELEY_CITATION_v3_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&quot;,&quot;citationItems&quot;:[{&quot;label&quot;:&quot;page&quot;,&quot;id&quot;:&quot;eaba9563-3716-36c1-89f1-0f4f6197f21d&quot;,&quot;itemData&quot;:{&quot;type&quot;:&quot;article-journal&quot;,&quot;id&quot;:&quot;eaba9563-3716-36c1-89f1-0f4f6197f21d&quot;,&quot;title&quot;:&quot;The market value of cultural heritage in urban areas: an application of spatial hedonic pricing&quot;,&quot;author&quot;:[{&quot;family&quot;:&quot;Lazrak&quot;,&quot;given&quot;:&quot;Faroek&quot;,&quot;parse-names&quot;:false,&quot;dropping-particle&quot;:&quot;&quot;,&quot;non-dropping-particle&quot;:&quot;&quot;},{&quot;family&quot;:&quot;Nijkamp&quot;,&quot;given&quot;:&quot;Peter&quot;,&quot;parse-names&quot;:false,&quot;dropping-particle&quot;:&quot;&quot;,&quot;non-dropping-particle&quot;:&quot;&quot;},{&quot;family&quot;:&quot;Rietveld&quot;,&quot;given&quot;:&quot;Piet&quot;,&quot;parse-names&quot;:false,&quot;dropping-particle&quot;:&quot;&quot;,&quot;non-dropping-particle&quot;:&quot;&quot;},{&quot;family&quot;:&quot;Rouwendal&quot;,&quot;given&quot;:&quot;Jan&quot;,&quot;parse-names&quot;:false,&quot;dropping-particle&quot;:&quot;&quot;,&quot;non-dropping-particle&quot;:&quot;&quot;}],&quot;container-title&quot;:&quot;Journal of Geographical Systems&quot;,&quot;container-title-short&quot;:&quot;J Geogr Syst&quot;,&quot;DOI&quot;:&quot;10.1007/s10109-013-0188-1&quot;,&quot;ISSN&quot;:&quot;1435-5930&quot;,&quot;issued&quot;:{&quot;date-parts&quot;:[[2014,1,4]]},&quot;page&quot;:&quot;89-114&quot;,&quot;issue&quot;:&quot;1&quot;,&quot;volume&quot;:&quot;16&quot;},&quot;isTemporary&quot;:false,&quot;suppress-author&quot;:true}]},{&quot;citationID&quot;:&quot;MENDELEY_CITATION_636fbc2a-bb4a-48f1-a0eb-15936cc85612&quot;,&quot;properties&quot;:{&quot;noteIndex&quot;:0},&quot;isEdited&quot;:false,&quot;manualOverride&quot;:{&quot;isManuallyOverridden&quot;:false,&quot;citeprocText&quot;:&quot;(Dell’Anna et al., 2019; Marmolejo-Duarte &amp;#38; Chen, 2022)&quot;,&quot;manualOverrideText&quot;:&quot;&quot;},&quot;citationTag&quot;:&quot;MENDELEY_CITATION_v3_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&quot;,&quot;citationItems&quot;:[{&quot;id&quot;:&quot;a9012457-3f46-3d03-8090-7fd1d08410eb&quot;,&quot;itemData&quot;:{&quot;type&quot;:&quot;article-journal&quot;,&quot;id&quot;:&quot;a9012457-3f46-3d03-8090-7fd1d08410eb&quot;,&quot;title&quot;:&quot;EPC Green Premium in Two Different European Climate Zones: A Comparative Study between Barcelona and Turin&quot;,&quot;author&quot;:[{&quot;family&quot;:&quot;Dell’Anna&quot;,&quot;given&quot;:&quot;&quot;,&quot;parse-names&quot;:false,&quot;dropping-particle&quot;:&quot;&quot;,&quot;non-dropping-particle&quot;:&quot;&quot;},{&quot;family&quot;:&quot;Bravi&quot;,&quot;given&quot;:&quot;&quot;,&quot;parse-names&quot;:false,&quot;dropping-particle&quot;:&quot;&quot;,&quot;non-dropping-particle&quot;:&quot;&quot;},{&quot;family&quot;:&quot;Marmolejo-Duarte&quot;,&quot;given&quot;:&quot;&quot;,&quot;parse-names&quot;:false,&quot;dropping-particle&quot;:&quot;&quot;,&quot;non-dropping-particle&quot;:&quot;&quot;},{&quot;family&quot;:&quot;Bottero&quot;,&quot;given&quot;:&quot;&quot;,&quot;parse-names&quot;:false,&quot;dropping-particle&quot;:&quot;&quot;,&quot;non-dropping-particle&quot;:&quot;&quot;},{&quot;family&quot;:&quot;Chen&quot;,&quot;given&quot;:&quot;&quot;,&quot;parse-names&quot;:false,&quot;dropping-particle&quot;:&quot;&quot;,&quot;non-dropping-particle&quot;:&quot;&quot;}],&quot;container-title&quot;:&quot;Sustainability&quot;,&quot;DOI&quot;:&quot;10.3390/su11205605&quot;,&quot;ISSN&quot;:&quot;2071-1050&quot;,&quot;issued&quot;:{&quot;date-parts&quot;:[[2019,10,11]]},&quot;page&quot;:&quot;5605&quot;,&quot;abstract&quot;:&quot;&lt;p&gt;Energy performance certificates (EPCs) are important tools aimed at improving buildings’ energy performance. They play a central role in the context of the Energy Performance of Buildings Directive (EPBD) which asks member states (MS) to take the necessary measures to establish a complete certification system. In this study, an application of the hedonic price method (HPM) assessing the effect of energy labels derived from the EPC on real estate market value is presented. The estimation methodology was applied to two European cities characterized by different climate conditions. The analysis was based on two datasets of listing prices referring to multi-family residential markets in Turin (Italy) and Barcelona (Spain). Four models for each dataset were applied to capture the marginal price of green attributes, but also to control for the spatial autocorrelation among values. The findings showed how the EPC has been applied in the two countries and how it has influenced the real estate market. Turin’s buyers pay more attention to the EPC label, while in Barcelona, they value much more single characteristics, such as air conditioning and a swimming pool, considered popular attributes among contemporary buildings in this climate zone. From the results, it is possible to deduce that the implementation of the EPC schemes is still irregular in EU countries and must be strengthened through a standardized rating model.&lt;/p&gt;&quot;,&quot;issue&quot;:&quot;20&quot;,&quot;volume&quot;:&quot;11&quot;,&quot;container-title-short&quot;:&quot;Sustainability&quot;},&quot;isTemporary&quot;:false},{&quot;id&quot;:&quot;bacc1f6c-cf8f-3ee9-9dec-2fa3eb079d2b&quot;,&quot;itemData&quot;:{&quot;type&quot;:&quot;article-journal&quot;,&quot;id&quot;:&quot;bacc1f6c-cf8f-3ee9-9dec-2fa3eb079d2b&quot;,&quot;title&quot;:&quot;The effect of energy performance ratings over residential prices or how an insufficient control of architectural-quality may render spurious conclusions&quot;,&quot;author&quot;:[{&quot;family&quot;:&quot;Marmolejo-Duarte&quot;,&quot;given&quot;:&quot;Carlos&quot;,&quot;parse-names&quot;:false,&quot;dropping-particle&quot;:&quot;&quot;,&quot;non-dropping-particle&quot;:&quot;&quot;},{&quot;family&quot;:&quot;Chen&quot;,&quot;given&quot;:&quot;Ai&quot;,&quot;parse-names&quot;:false,&quot;dropping-particle&quot;:&quot;&quot;,&quot;non-dropping-particle&quot;:&quot;&quot;}],&quot;container-title&quot;:&quot;Cities&quot;,&quot;DOI&quot;:&quot;10.1016/j.cities.2022.103674&quot;,&quot;ISSN&quot;:&quot;02642751&quot;,&quot;issued&quot;:{&quot;date-parts&quot;:[[2022,7]]},&quot;page&quot;:&quot;103674&quot;,&quot;volume&quot;:&quot;126&quot;,&quot;container-title-short&quot;:&quot;&quot;},&quot;isTemporary&quot;:false}]},{&quot;citationID&quot;:&quot;MENDELEY_CITATION_d7f37b1b-9e46-4e80-a41d-8fde8c77cc7e&quot;,&quot;properties&quot;:{&quot;noteIndex&quot;:0},&quot;isEdited&quot;:false,&quot;manualOverride&quot;:{&quot;isManuallyOverridden&quot;:false,&quot;citeprocText&quot;:&quot;(Chen &amp;#38; Marmolejo Duarte, 2018; Dell’Anna et al., 2019; Marmolejo-Duarte &amp;#38; Chen, 2022)&quot;,&quot;manualOverrideText&quot;:&quot;&quot;},&quot;citationTag&quot;:&quot;MENDELEY_CITATION_v3_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&quot;,&quot;citationItems&quot;:[{&quot;id&quot;:&quot;bacc1f6c-cf8f-3ee9-9dec-2fa3eb079d2b&quot;,&quot;itemData&quot;:{&quot;type&quot;:&quot;article-journal&quot;,&quot;id&quot;:&quot;bacc1f6c-cf8f-3ee9-9dec-2fa3eb079d2b&quot;,&quot;title&quot;:&quot;The effect of energy performance ratings over residential prices or how an insufficient control of architectural-quality may render spurious conclusions&quot;,&quot;author&quot;:[{&quot;family&quot;:&quot;Marmolejo-Duarte&quot;,&quot;given&quot;:&quot;Carlos&quot;,&quot;parse-names&quot;:false,&quot;dropping-particle&quot;:&quot;&quot;,&quot;non-dropping-particle&quot;:&quot;&quot;},{&quot;family&quot;:&quot;Chen&quot;,&quot;given&quot;:&quot;Ai&quot;,&quot;parse-names&quot;:false,&quot;dropping-particle&quot;:&quot;&quot;,&quot;non-dropping-particle&quot;:&quot;&quot;}],&quot;container-title&quot;:&quot;Cities&quot;,&quot;DOI&quot;:&quot;10.1016/j.cities.2022.103674&quot;,&quot;ISSN&quot;:&quot;02642751&quot;,&quot;issued&quot;:{&quot;date-parts&quot;:[[2022,7]]},&quot;page&quot;:&quot;103674&quot;,&quot;volume&quot;:&quot;126&quot;,&quot;container-title-short&quot;:&quot;&quot;},&quot;isTemporary&quot;:false},{&quot;id&quot;:&quot;b58f5be1-6a05-3404-920c-cea83fd02b41&quot;,&quot;itemData&quot;:{&quot;type&quot;:&quot;paper-conference&quot;,&quot;id&quot;:&quot;b58f5be1-6a05-3404-920c-cea83fd02b41&quot;,&quot;title&quot;:&quot;The marginal price of housing energy-efficiency in Metropolitan Barcelona: issues of sample selection biases&quot;,&quot;author&quot;:[{&quot;family&quot;:&quot;Chen&quot;,&quot;given&quot;:&quot;Ai&quot;,&quot;parse-names&quot;:false,&quot;dropping-particle&quot;:&quot;&quot;,&quot;non-dropping-particle&quot;:&quot;&quot;},{&quot;family&quot;:&quot;Marmolejo Duarte&quot;,&quot;given&quot;:&quot;Carlos Ramiro&quot;,&quot;parse-names&quot;:false,&quot;dropping-particle&quot;:&quot;&quot;,&quot;non-dropping-particle&quot;:&quot;&quot;}],&quot;container-title&quot;:&quot;Libro de proceedings, CTV 2018: XII Congreso Internacional Ciudad y Territorio Virtual: “Ciudades y Territorios Inteligentes”: UNCuyo, Mendoza, 5-7 septiembre 2018&quot;,&quot;DOI&quot;:&quot;10.5821/ctv.8245&quot;,&quot;issued&quot;:{&quot;date-parts&quot;:[[2018,12]]},&quot;publisher-place&quot;:&quot;Barcelona&quot;,&quot;page&quot;:&quot;247-262&quot;,&quot;publisher&quot;:&quot;Centre de Politica de Sol i Valoracions, CPSV / Universitat Politècnica de Catalunya, UPC&quot;,&quot;container-title-short&quot;:&quot;&quot;},&quot;isTemporary&quot;:false},{&quot;id&quot;:&quot;a9012457-3f46-3d03-8090-7fd1d08410eb&quot;,&quot;itemData&quot;:{&quot;type&quot;:&quot;article-journal&quot;,&quot;id&quot;:&quot;a9012457-3f46-3d03-8090-7fd1d08410eb&quot;,&quot;title&quot;:&quot;EPC Green Premium in Two Different European Climate Zones: A Comparative Study between Barcelona and Turin&quot;,&quot;author&quot;:[{&quot;family&quot;:&quot;Dell’Anna&quot;,&quot;given&quot;:&quot;&quot;,&quot;parse-names&quot;:false,&quot;dropping-particle&quot;:&quot;&quot;,&quot;non-dropping-particle&quot;:&quot;&quot;},{&quot;family&quot;:&quot;Bravi&quot;,&quot;given&quot;:&quot;&quot;,&quot;parse-names&quot;:false,&quot;dropping-particle&quot;:&quot;&quot;,&quot;non-dropping-particle&quot;:&quot;&quot;},{&quot;family&quot;:&quot;Marmolejo-Duarte&quot;,&quot;given&quot;:&quot;&quot;,&quot;parse-names&quot;:false,&quot;dropping-particle&quot;:&quot;&quot;,&quot;non-dropping-particle&quot;:&quot;&quot;},{&quot;family&quot;:&quot;Bottero&quot;,&quot;given&quot;:&quot;&quot;,&quot;parse-names&quot;:false,&quot;dropping-particle&quot;:&quot;&quot;,&quot;non-dropping-particle&quot;:&quot;&quot;},{&quot;family&quot;:&quot;Chen&quot;,&quot;given&quot;:&quot;&quot;,&quot;parse-names&quot;:false,&quot;dropping-particle&quot;:&quot;&quot;,&quot;non-dropping-particle&quot;:&quot;&quot;}],&quot;container-title&quot;:&quot;Sustainability&quot;,&quot;DOI&quot;:&quot;10.3390/su11205605&quot;,&quot;ISSN&quot;:&quot;2071-1050&quot;,&quot;issued&quot;:{&quot;date-parts&quot;:[[2019,10,11]]},&quot;page&quot;:&quot;5605&quot;,&quot;abstract&quot;:&quot;&lt;p&gt;Energy performance certificates (EPCs) are important tools aimed at improving buildings’ energy performance. They play a central role in the context of the Energy Performance of Buildings Directive (EPBD) which asks member states (MS) to take the necessary measures to establish a complete certification system. In this study, an application of the hedonic price method (HPM) assessing the effect of energy labels derived from the EPC on real estate market value is presented. The estimation methodology was applied to two European cities characterized by different climate conditions. The analysis was based on two datasets of listing prices referring to multi-family residential markets in Turin (Italy) and Barcelona (Spain). Four models for each dataset were applied to capture the marginal price of green attributes, but also to control for the spatial autocorrelation among values. The findings showed how the EPC has been applied in the two countries and how it has influenced the real estate market. Turin’s buyers pay more attention to the EPC label, while in Barcelona, they value much more single characteristics, such as air conditioning and a swimming pool, considered popular attributes among contemporary buildings in this climate zone. From the results, it is possible to deduce that the implementation of the EPC schemes is still irregular in EU countries and must be strengthened through a standardized rating model.&lt;/p&gt;&quot;,&quot;issue&quot;:&quot;20&quot;,&quot;volume&quot;:&quot;11&quot;,&quot;container-title-short&quot;:&quot;Sustainability&quot;},&quot;isTemporary&quot;:false}]},{&quot;citationID&quot;:&quot;MENDELEY_CITATION_ea4dfd22-65c1-4d61-bec9-db82ec7945a6&quot;,&quot;properties&quot;:{&quot;noteIndex&quot;:0},&quot;isEdited&quot;:false,&quot;manualOverride&quot;:{&quot;isManuallyOverridden&quot;:false,&quot;citeprocText&quot;:&quot;(Ajuntament de Barcelona, 2023c)&quot;,&quot;manualOverrideText&quot;:&quot;&quot;},&quot;citationTag&quot;:&quot;MENDELEY_CITATION_v3_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&quot;,&quot;citationItems&quot;:[{&quot;id&quot;:&quot;77254e87-1c91-38f0-ba0f-c8f04ff2ca10&quot;,&quot;itemData&quot;:{&quot;type&quot;:&quot;webpage&quot;,&quot;id&quot;:&quot;77254e87-1c91-38f0-ba0f-c8f04ff2ca10&quot;,&quot;title&quot;:&quot;Restrictions in the EXCEPTIONALITY phase&quot;,&quot;author&quot;:[{&quot;family&quot;:&quot;Ajuntament de Barcelona&quot;,&quot;given&quot;:&quot;&quot;,&quot;parse-names&quot;:false,&quot;dropping-particle&quot;:&quot;&quot;,&quot;non-dropping-particle&quot;:&quot;&quot;}],&quot;container-title&quot;:&quot;https://ajuntament.barcelona.cat/ecologiaurbana/es/sequia-en-barcelona/fase-excepcionalidad&quot;,&quot;issued&quot;:{&quot;date-parts&quot;:[[2023,6,15]]},&quot;container-title-short&quot;:&quot;&quot;},&quot;isTemporary&quot;:false}]},{&quot;citationID&quot;:&quot;MENDELEY_CITATION_aac1a130-2288-4cc2-86d4-8f50d7ab3957&quot;,&quot;properties&quot;:{&quot;noteIndex&quot;:0},&quot;isEdited&quot;:false,&quot;manualOverride&quot;:{&quot;isManuallyOverridden&quot;:false,&quot;citeprocText&quot;:&quot;(Kauko, 2019)&quot;,&quot;manualOverrideText&quot;:&quot;&quot;},&quot;citationTag&quot;:&quot;MENDELEY_CITATION_v3_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&quot;,&quot;citationItems&quot;:[{&quot;label&quot;:&quot;page&quot;,&quot;id&quot;:&quot;de46b94f-1e07-3d2e-82e7-0e2367413521&quot;,&quot;itemData&quot;:{&quot;type&quot;:&quot;article-journal&quot;,&quot;id&quot;:&quot;de46b94f-1e07-3d2e-82e7-0e2367413521&quot;,&quot;title&quot;:&quot;Innovation in urban real estate: the role of sustainability&quot;,&quot;author&quot;:[{&quot;family&quot;:&quot;Kauko&quot;,&quot;given&quot;:&quot;Tom&quot;,&quot;parse-names&quot;:false,&quot;dropping-particle&quot;:&quot;&quot;,&quot;non-dropping-particle&quot;:&quot;&quot;}],&quot;container-title&quot;:&quot;Property Management&quot;,&quot;DOI&quot;:&quot;10.1108/PM-10-2017-0056&quot;,&quot;ISSN&quot;:&quot;0263-7472&quot;,&quot;issued&quot;:{&quot;date-parts&quot;:[[2019,4,15]]},&quot;page&quot;:&quot;197-214&quot;,&quot;issue&quot;:&quot;2&quot;,&quot;volume&quot;:&quot;37&quot;,&quot;container-title-short&quot;:&quot;&quot;},&quot;isTemporary&quot;:false,&quot;suppress-author&quot;:false}]},{&quot;citationID&quot;:&quot;MENDELEY_CITATION_25666f03-77db-4270-b18c-d869ff7d7115&quot;,&quot;properties&quot;:{&quot;noteIndex&quot;:0},&quot;isEdited&quot;:false,&quot;manualOverride&quot;:{&quot;isManuallyOverridden&quot;:false,&quot;citeprocText&quot;:&quot;(Chen &amp;#38; Marmolejo Duarte, 2018)&quot;,&quot;manualOverrideText&quot;:&quot;&quot;},&quot;citationTag&quot;:&quot;MENDELEY_CITATION_v3_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&quot;,&quot;citationItems&quot;:[{&quot;id&quot;:&quot;b58f5be1-6a05-3404-920c-cea83fd02b41&quot;,&quot;itemData&quot;:{&quot;type&quot;:&quot;paper-conference&quot;,&quot;id&quot;:&quot;b58f5be1-6a05-3404-920c-cea83fd02b41&quot;,&quot;title&quot;:&quot;The marginal price of housing energy-efficiency in Metropolitan Barcelona: issues of sample selection biases&quot;,&quot;author&quot;:[{&quot;family&quot;:&quot;Chen&quot;,&quot;given&quot;:&quot;Ai&quot;,&quot;parse-names&quot;:false,&quot;dropping-particle&quot;:&quot;&quot;,&quot;non-dropping-particle&quot;:&quot;&quot;},{&quot;family&quot;:&quot;Marmolejo Duarte&quot;,&quot;given&quot;:&quot;Carlos Ramiro&quot;,&quot;parse-names&quot;:false,&quot;dropping-particle&quot;:&quot;&quot;,&quot;non-dropping-particle&quot;:&quot;&quot;}],&quot;container-title&quot;:&quot;Libro de proceedings, CTV 2018: XII Congreso Internacional Ciudad y Territorio Virtual: “Ciudades y Territorios Inteligentes”: UNCuyo, Mendoza, 5-7 septiembre 2018&quot;,&quot;DOI&quot;:&quot;10.5821/ctv.8245&quot;,&quot;issued&quot;:{&quot;date-parts&quot;:[[2018,12]]},&quot;publisher-place&quot;:&quot;Barcelona&quot;,&quot;page&quot;:&quot;247-262&quot;,&quot;publisher&quot;:&quot;Centre de Politica de Sol i Valoracions, CPSV / Universitat Politècnica de Catalunya, UPC&quot;,&quot;container-title-short&quot;:&quot;&quot;},&quot;isTemporary&quot;:false}]},{&quot;citationID&quot;:&quot;MENDELEY_CITATION_da9ff544-44f4-495b-9dfa-c53f4adae6be&quot;,&quot;properties&quot;:{&quot;noteIndex&quot;:0},&quot;isEdited&quot;:false,&quot;manualOverride&quot;:{&quot;isManuallyOverridden&quot;:false,&quot;citeprocText&quot;:&quot;(2019)&quot;,&quot;manualOverrideText&quot;:&quot;&quot;},&quot;citationTag&quot;:&quot;MENDELEY_CITATION_v3_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&quot;,&quot;citationItems&quot;:[{&quot;label&quot;:&quot;page&quot;,&quot;id&quot;:&quot;de46b94f-1e07-3d2e-82e7-0e2367413521&quot;,&quot;itemData&quot;:{&quot;type&quot;:&quot;article-journal&quot;,&quot;id&quot;:&quot;de46b94f-1e07-3d2e-82e7-0e2367413521&quot;,&quot;title&quot;:&quot;Innovation in urban real estate: the role of sustainability&quot;,&quot;author&quot;:[{&quot;family&quot;:&quot;Kauko&quot;,&quot;given&quot;:&quot;Tom&quot;,&quot;parse-names&quot;:false,&quot;dropping-particle&quot;:&quot;&quot;,&quot;non-dropping-particle&quot;:&quot;&quot;}],&quot;container-title&quot;:&quot;Property Management&quot;,&quot;DOI&quot;:&quot;10.1108/PM-10-2017-0056&quot;,&quot;ISSN&quot;:&quot;0263-7472&quot;,&quot;issued&quot;:{&quot;date-parts&quot;:[[2019,4,15]]},&quot;page&quot;:&quot;197-214&quot;,&quot;issue&quot;:&quot;2&quot;,&quot;volume&quot;:&quot;37&quot;,&quot;container-title-short&quot;:&quot;&quot;},&quot;isTemporary&quot;:false,&quot;suppress-author&quot;:true}]},{&quot;citationID&quot;:&quot;MENDELEY_CITATION_6c61aec7-b400-48dc-8c6c-bf96dcedaea5&quot;,&quot;properties&quot;:{&quot;noteIndex&quot;:0},&quot;isEdited&quot;:false,&quot;manualOverride&quot;:{&quot;isManuallyOverridden&quot;:false,&quot;citeprocText&quot;:&quot;(2021)&quot;,&quot;manualOverrideText&quot;:&quot;&quot;},&quot;citationTag&quot;:&quot;MENDELEY_CITATION_v3_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&quot;,&quot;citationItems&quot;:[{&quot;label&quot;:&quot;page&quot;,&quot;id&quot;:&quot;54c30f05-58b3-33db-be37-ff5432eb7c93&quot;,&quot;itemData&quot;:{&quot;type&quot;:&quot;article-journal&quot;,&quot;id&quot;:&quot;54c30f05-58b3-33db-be37-ff5432eb7c93&quot;,&quot;title&quot;:&quot;A city of cities: Measuring how 15-minutes urban accessibility shapes human mobility in Barcelona&quot;,&quot;author&quot;:[{&quot;family&quot;:&quot;Graells-Garrido&quot;,&quot;given&quot;:&quot;Eduardo&quot;,&quot;parse-names&quot;:false,&quot;dropping-particle&quot;:&quot;&quot;,&quot;non-dropping-particle&quot;:&quot;&quot;},{&quot;family&quot;:&quot;Serra-Burriel&quot;,&quot;given&quot;:&quot;Feliu&quot;,&quot;parse-names&quot;:false,&quot;dropping-particle&quot;:&quot;&quot;,&quot;non-dropping-particle&quot;:&quot;&quot;},{&quot;family&quot;:&quot;Rowe&quot;,&quot;given&quot;:&quot;Francisco&quot;,&quot;parse-names&quot;:false,&quot;dropping-particle&quot;:&quot;&quot;,&quot;non-dropping-particle&quot;:&quot;&quot;},{&quot;family&quot;:&quot;Cucchietti&quot;,&quot;given&quot;:&quot;Fernando M.&quot;,&quot;parse-names&quot;:false,&quot;dropping-particle&quot;:&quot;&quot;,&quot;non-dropping-particle&quot;:&quot;&quot;},{&quot;family&quot;:&quot;Reyes&quot;,&quot;given&quot;:&quot;Patricio&quot;,&quot;parse-names&quot;:false,&quot;dropping-particle&quot;:&quot;&quot;,&quot;non-dropping-particle&quot;:&quot;&quot;}],&quot;container-title&quot;:&quot;PLOS ONE&quot;,&quot;DOI&quot;:&quot;10.1371/journal.pone.0250080&quot;,&quot;ISSN&quot;:&quot;1932-6203&quot;,&quot;issued&quot;:{&quot;date-parts&quot;:[[2021,5,5]]},&quot;page&quot;:&quot;e0250080&quot;,&quot;abstract&quot;:&quot;&lt;p&gt;As cities expand, human mobility has become a central focus of urban planning and policy making to make cities more inclusive and sustainable. Initiatives such as the “15-minutes city” have been put in place to shift the attention from monocentric city configurations to polycentric structures, increasing the availability and diversity of local urban amenities. Ultimately they expect to increase local walkability and increase mobility within residential areas. While we know how urban amenities influence human mobility at the city level, little is known about spatial variations in this relationship. Here, we use mobile phone, census, and volunteered geographical data to measure geographic variations in the relationship between origin-destination flows and local urban accessibility in Barcelona. Using a Negative Binomial Geographically Weighted Regression model, we show that, globally, people tend to visit neighborhoods with better access to education and retail. Locally, these and other features change in sign and magnitude through the different neighborhoods of the city in ways that are not explained by administrative boundaries, and that provide deeper insights regarding urban characteristics such as rental prices. In conclusion, our work suggests that the qualities of a 15-minutes city can be measured at scale, delivering actionable insights on the polycentric structure of cities, and how people use and access this structure.&lt;/p&gt;&quot;,&quot;issue&quot;:&quot;5&quot;,&quot;volume&quot;:&quot;16&quot;,&quot;container-title-short&quot;:&quot;PLoS One&quot;},&quot;isTemporary&quot;:false,&quot;suppress-author&quot;:true}]},{&quot;citationID&quot;:&quot;MENDELEY_CITATION_34c96892-ea5b-4c68-9f5e-9d35969fc26e&quot;,&quot;properties&quot;:{&quot;noteIndex&quot;:0},&quot;isEdited&quot;:false,&quot;manualOverride&quot;:{&quot;isManuallyOverridden&quot;:false,&quot;citeprocText&quot;:&quot;(2021)&quot;,&quot;manualOverrideText&quot;:&quot;&quot;},&quot;citationTag&quot;:&quot;MENDELEY_CITATION_v3_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&quot;,&quot;citationItems&quot;:[{&quot;label&quot;:&quot;page&quot;,&quot;id&quot;:&quot;54c30f05-58b3-33db-be37-ff5432eb7c93&quot;,&quot;itemData&quot;:{&quot;type&quot;:&quot;article-journal&quot;,&quot;id&quot;:&quot;54c30f05-58b3-33db-be37-ff5432eb7c93&quot;,&quot;title&quot;:&quot;A city of cities: Measuring how 15-minutes urban accessibility shapes human mobility in Barcelona&quot;,&quot;author&quot;:[{&quot;family&quot;:&quot;Graells-Garrido&quot;,&quot;given&quot;:&quot;Eduardo&quot;,&quot;parse-names&quot;:false,&quot;dropping-particle&quot;:&quot;&quot;,&quot;non-dropping-particle&quot;:&quot;&quot;},{&quot;family&quot;:&quot;Serra-Burriel&quot;,&quot;given&quot;:&quot;Feliu&quot;,&quot;parse-names&quot;:false,&quot;dropping-particle&quot;:&quot;&quot;,&quot;non-dropping-particle&quot;:&quot;&quot;},{&quot;family&quot;:&quot;Rowe&quot;,&quot;given&quot;:&quot;Francisco&quot;,&quot;parse-names&quot;:false,&quot;dropping-particle&quot;:&quot;&quot;,&quot;non-dropping-particle&quot;:&quot;&quot;},{&quot;family&quot;:&quot;Cucchietti&quot;,&quot;given&quot;:&quot;Fernando M.&quot;,&quot;parse-names&quot;:false,&quot;dropping-particle&quot;:&quot;&quot;,&quot;non-dropping-particle&quot;:&quot;&quot;},{&quot;family&quot;:&quot;Reyes&quot;,&quot;given&quot;:&quot;Patricio&quot;,&quot;parse-names&quot;:false,&quot;dropping-particle&quot;:&quot;&quot;,&quot;non-dropping-particle&quot;:&quot;&quot;}],&quot;container-title&quot;:&quot;PLOS ONE&quot;,&quot;DOI&quot;:&quot;10.1371/journal.pone.0250080&quot;,&quot;ISSN&quot;:&quot;1932-6203&quot;,&quot;issued&quot;:{&quot;date-parts&quot;:[[2021,5,5]]},&quot;page&quot;:&quot;e0250080&quot;,&quot;abstract&quot;:&quot;&lt;p&gt;As cities expand, human mobility has become a central focus of urban planning and policy making to make cities more inclusive and sustainable. Initiatives such as the “15-minutes city” have been put in place to shift the attention from monocentric city configurations to polycentric structures, increasing the availability and diversity of local urban amenities. Ultimately they expect to increase local walkability and increase mobility within residential areas. While we know how urban amenities influence human mobility at the city level, little is known about spatial variations in this relationship. Here, we use mobile phone, census, and volunteered geographical data to measure geographic variations in the relationship between origin-destination flows and local urban accessibility in Barcelona. Using a Negative Binomial Geographically Weighted Regression model, we show that, globally, people tend to visit neighborhoods with better access to education and retail. Locally, these and other features change in sign and magnitude through the different neighborhoods of the city in ways that are not explained by administrative boundaries, and that provide deeper insights regarding urban characteristics such as rental prices. In conclusion, our work suggests that the qualities of a 15-minutes city can be measured at scale, delivering actionable insights on the polycentric structure of cities, and how people use and access this structure.&lt;/p&gt;&quot;,&quot;issue&quot;:&quot;5&quot;,&quot;volume&quot;:&quot;16&quot;,&quot;container-title-short&quot;:&quot;PLoS One&quot;},&quot;isTemporary&quot;:false,&quot;suppress-author&quot;:true}]},{&quot;citationID&quot;:&quot;MENDELEY_CITATION_73405285-c480-45d3-a6ab-a1e443e80883&quot;,&quot;properties&quot;:{&quot;noteIndex&quot;:0},&quot;isEdited&quot;:false,&quot;manualOverride&quot;:{&quot;isManuallyOverridden&quot;:false,&quot;citeprocText&quot;:&quot;(2019)&quot;,&quot;manualOverrideText&quot;:&quot;&quot;},&quot;citationTag&quot;:&quot;MENDELEY_CITATION_v3_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&quot;,&quot;citationItems&quot;:[{&quot;label&quot;:&quot;page&quot;,&quot;id&quot;:&quot;a9012457-3f46-3d03-8090-7fd1d08410eb&quot;,&quot;itemData&quot;:{&quot;type&quot;:&quot;article-journal&quot;,&quot;id&quot;:&quot;a9012457-3f46-3d03-8090-7fd1d08410eb&quot;,&quot;title&quot;:&quot;EPC Green Premium in Two Different European Climate Zones: A Comparative Study between Barcelona and Turin&quot;,&quot;author&quot;:[{&quot;family&quot;:&quot;Dell’Anna&quot;,&quot;given&quot;:&quot;&quot;,&quot;parse-names&quot;:false,&quot;dropping-particle&quot;:&quot;&quot;,&quot;non-dropping-particle&quot;:&quot;&quot;},{&quot;family&quot;:&quot;Bravi&quot;,&quot;given&quot;:&quot;&quot;,&quot;parse-names&quot;:false,&quot;dropping-particle&quot;:&quot;&quot;,&quot;non-dropping-particle&quot;:&quot;&quot;},{&quot;family&quot;:&quot;Marmolejo-Duarte&quot;,&quot;given&quot;:&quot;&quot;,&quot;parse-names&quot;:false,&quot;dropping-particle&quot;:&quot;&quot;,&quot;non-dropping-particle&quot;:&quot;&quot;},{&quot;family&quot;:&quot;Bottero&quot;,&quot;given&quot;:&quot;&quot;,&quot;parse-names&quot;:false,&quot;dropping-particle&quot;:&quot;&quot;,&quot;non-dropping-particle&quot;:&quot;&quot;},{&quot;family&quot;:&quot;Chen&quot;,&quot;given&quot;:&quot;&quot;,&quot;parse-names&quot;:false,&quot;dropping-particle&quot;:&quot;&quot;,&quot;non-dropping-particle&quot;:&quot;&quot;}],&quot;container-title&quot;:&quot;Sustainability&quot;,&quot;container-title-short&quot;:&quot;Sustainability&quot;,&quot;DOI&quot;:&quot;10.3390/su11205605&quot;,&quot;ISSN&quot;:&quot;2071-1050&quot;,&quot;issued&quot;:{&quot;date-parts&quot;:[[2019,10,11]]},&quot;page&quot;:&quot;5605&quot;,&quot;abstract&quot;:&quot;&lt;p&gt;Energy performance certificates (EPCs) are important tools aimed at improving buildings’ energy performance. They play a central role in the context of the Energy Performance of Buildings Directive (EPBD) which asks member states (MS) to take the necessary measures to establish a complete certification system. In this study, an application of the hedonic price method (HPM) assessing the effect of energy labels derived from the EPC on real estate market value is presented. The estimation methodology was applied to two European cities characterized by different climate conditions. The analysis was based on two datasets of listing prices referring to multi-family residential markets in Turin (Italy) and Barcelona (Spain). Four models for each dataset were applied to capture the marginal price of green attributes, but also to control for the spatial autocorrelation among values. The findings showed how the EPC has been applied in the two countries and how it has influenced the real estate market. Turin’s buyers pay more attention to the EPC label, while in Barcelona, they value much more single characteristics, such as air conditioning and a swimming pool, considered popular attributes among contemporary buildings in this climate zone. From the results, it is possible to deduce that the implementation of the EPC schemes is still irregular in EU countries and must be strengthened through a standardized rating model.&lt;/p&gt;&quot;,&quot;issue&quot;:&quot;20&quot;,&quot;volume&quot;:&quot;11&quot;},&quot;isTemporary&quot;:false,&quot;suppress-author&quot;:true}]},{&quot;citationID&quot;:&quot;MENDELEY_CITATION_2dbad689-b489-4a35-8ff6-1ec2adf87eba&quot;,&quot;properties&quot;:{&quot;noteIndex&quot;:0},&quot;isEdited&quot;:false,&quot;manualOverride&quot;:{&quot;isManuallyOverridden&quot;:false,&quot;citeprocText&quot;:&quot;(2019)&quot;,&quot;manualOverrideText&quot;:&quot;&quot;},&quot;citationTag&quot;:&quot;MENDELEY_CITATION_v3_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&quot;,&quot;citationItems&quot;:[{&quot;label&quot;:&quot;page&quot;,&quot;id&quot;:&quot;a9012457-3f46-3d03-8090-7fd1d08410eb&quot;,&quot;itemData&quot;:{&quot;type&quot;:&quot;article-journal&quot;,&quot;id&quot;:&quot;a9012457-3f46-3d03-8090-7fd1d08410eb&quot;,&quot;title&quot;:&quot;EPC Green Premium in Two Different European Climate Zones: A Comparative Study between Barcelona and Turin&quot;,&quot;author&quot;:[{&quot;family&quot;:&quot;Dell’Anna&quot;,&quot;given&quot;:&quot;&quot;,&quot;parse-names&quot;:false,&quot;dropping-particle&quot;:&quot;&quot;,&quot;non-dropping-particle&quot;:&quot;&quot;},{&quot;family&quot;:&quot;Bravi&quot;,&quot;given&quot;:&quot;&quot;,&quot;parse-names&quot;:false,&quot;dropping-particle&quot;:&quot;&quot;,&quot;non-dropping-particle&quot;:&quot;&quot;},{&quot;family&quot;:&quot;Marmolejo-Duarte&quot;,&quot;given&quot;:&quot;&quot;,&quot;parse-names&quot;:false,&quot;dropping-particle&quot;:&quot;&quot;,&quot;non-dropping-particle&quot;:&quot;&quot;},{&quot;family&quot;:&quot;Bottero&quot;,&quot;given&quot;:&quot;&quot;,&quot;parse-names&quot;:false,&quot;dropping-particle&quot;:&quot;&quot;,&quot;non-dropping-particle&quot;:&quot;&quot;},{&quot;family&quot;:&quot;Chen&quot;,&quot;given&quot;:&quot;&quot;,&quot;parse-names&quot;:false,&quot;dropping-particle&quot;:&quot;&quot;,&quot;non-dropping-particle&quot;:&quot;&quot;}],&quot;container-title&quot;:&quot;Sustainability&quot;,&quot;container-title-short&quot;:&quot;Sustainability&quot;,&quot;DOI&quot;:&quot;10.3390/su11205605&quot;,&quot;ISSN&quot;:&quot;2071-1050&quot;,&quot;issued&quot;:{&quot;date-parts&quot;:[[2019,10,11]]},&quot;page&quot;:&quot;5605&quot;,&quot;abstract&quot;:&quot;&lt;p&gt;Energy performance certificates (EPCs) are important tools aimed at improving buildings’ energy performance. They play a central role in the context of the Energy Performance of Buildings Directive (EPBD) which asks member states (MS) to take the necessary measures to establish a complete certification system. In this study, an application of the hedonic price method (HPM) assessing the effect of energy labels derived from the EPC on real estate market value is presented. The estimation methodology was applied to two European cities characterized by different climate conditions. The analysis was based on two datasets of listing prices referring to multi-family residential markets in Turin (Italy) and Barcelona (Spain). Four models for each dataset were applied to capture the marginal price of green attributes, but also to control for the spatial autocorrelation among values. The findings showed how the EPC has been applied in the two countries and how it has influenced the real estate market. Turin’s buyers pay more attention to the EPC label, while in Barcelona, they value much more single characteristics, such as air conditioning and a swimming pool, considered popular attributes among contemporary buildings in this climate zone. From the results, it is possible to deduce that the implementation of the EPC schemes is still irregular in EU countries and must be strengthened through a standardized rating model.&lt;/p&gt;&quot;,&quot;issue&quot;:&quot;20&quot;,&quot;volume&quot;:&quot;11&quot;},&quot;isTemporary&quot;:false,&quot;suppress-author&quot;:true}]},{&quot;citationID&quot;:&quot;MENDELEY_CITATION_bd2dd8bc-88ad-4713-b29d-528123bacab5&quot;,&quot;properties&quot;:{&quot;noteIndex&quot;:0},&quot;isEdited&quot;:false,&quot;manualOverride&quot;:{&quot;isManuallyOverridden&quot;:false,&quot;citeprocText&quot;:&quot;(Dell’Anna et al., 2019; Marmolejo-Duarte &amp;#38; Chen, 2022)&quot;,&quot;manualOverrideText&quot;:&quot;&quot;},&quot;citationTag&quot;:&quot;MENDELEY_CITATION_v3_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&quot;,&quot;citationItems&quot;:[{&quot;id&quot;:&quot;a9012457-3f46-3d03-8090-7fd1d08410eb&quot;,&quot;itemData&quot;:{&quot;type&quot;:&quot;article-journal&quot;,&quot;id&quot;:&quot;a9012457-3f46-3d03-8090-7fd1d08410eb&quot;,&quot;title&quot;:&quot;EPC Green Premium in Two Different European Climate Zones: A Comparative Study between Barcelona and Turin&quot;,&quot;author&quot;:[{&quot;family&quot;:&quot;Dell’Anna&quot;,&quot;given&quot;:&quot;&quot;,&quot;parse-names&quot;:false,&quot;dropping-particle&quot;:&quot;&quot;,&quot;non-dropping-particle&quot;:&quot;&quot;},{&quot;family&quot;:&quot;Bravi&quot;,&quot;given&quot;:&quot;&quot;,&quot;parse-names&quot;:false,&quot;dropping-particle&quot;:&quot;&quot;,&quot;non-dropping-particle&quot;:&quot;&quot;},{&quot;family&quot;:&quot;Marmolejo-Duarte&quot;,&quot;given&quot;:&quot;&quot;,&quot;parse-names&quot;:false,&quot;dropping-particle&quot;:&quot;&quot;,&quot;non-dropping-particle&quot;:&quot;&quot;},{&quot;family&quot;:&quot;Bottero&quot;,&quot;given&quot;:&quot;&quot;,&quot;parse-names&quot;:false,&quot;dropping-particle&quot;:&quot;&quot;,&quot;non-dropping-particle&quot;:&quot;&quot;},{&quot;family&quot;:&quot;Chen&quot;,&quot;given&quot;:&quot;&quot;,&quot;parse-names&quot;:false,&quot;dropping-particle&quot;:&quot;&quot;,&quot;non-dropping-particle&quot;:&quot;&quot;}],&quot;container-title&quot;:&quot;Sustainability&quot;,&quot;DOI&quot;:&quot;10.3390/su11205605&quot;,&quot;ISSN&quot;:&quot;2071-1050&quot;,&quot;issued&quot;:{&quot;date-parts&quot;:[[2019,10,11]]},&quot;page&quot;:&quot;5605&quot;,&quot;abstract&quot;:&quot;&lt;p&gt;Energy performance certificates (EPCs) are important tools aimed at improving buildings’ energy performance. They play a central role in the context of the Energy Performance of Buildings Directive (EPBD) which asks member states (MS) to take the necessary measures to establish a complete certification system. In this study, an application of the hedonic price method (HPM) assessing the effect of energy labels derived from the EPC on real estate market value is presented. The estimation methodology was applied to two European cities characterized by different climate conditions. The analysis was based on two datasets of listing prices referring to multi-family residential markets in Turin (Italy) and Barcelona (Spain). Four models for each dataset were applied to capture the marginal price of green attributes, but also to control for the spatial autocorrelation among values. The findings showed how the EPC has been applied in the two countries and how it has influenced the real estate market. Turin’s buyers pay more attention to the EPC label, while in Barcelona, they value much more single characteristics, such as air conditioning and a swimming pool, considered popular attributes among contemporary buildings in this climate zone. From the results, it is possible to deduce that the implementation of the EPC schemes is still irregular in EU countries and must be strengthened through a standardized rating model.&lt;/p&gt;&quot;,&quot;issue&quot;:&quot;20&quot;,&quot;volume&quot;:&quot;11&quot;,&quot;container-title-short&quot;:&quot;Sustainability&quot;},&quot;isTemporary&quot;:false},{&quot;id&quot;:&quot;bacc1f6c-cf8f-3ee9-9dec-2fa3eb079d2b&quot;,&quot;itemData&quot;:{&quot;type&quot;:&quot;article-journal&quot;,&quot;id&quot;:&quot;bacc1f6c-cf8f-3ee9-9dec-2fa3eb079d2b&quot;,&quot;title&quot;:&quot;The effect of energy performance ratings over residential prices or how an insufficient control of architectural-quality may render spurious conclusions&quot;,&quot;author&quot;:[{&quot;family&quot;:&quot;Marmolejo-Duarte&quot;,&quot;given&quot;:&quot;Carlos&quot;,&quot;parse-names&quot;:false,&quot;dropping-particle&quot;:&quot;&quot;,&quot;non-dropping-particle&quot;:&quot;&quot;},{&quot;family&quot;:&quot;Chen&quot;,&quot;given&quot;:&quot;Ai&quot;,&quot;parse-names&quot;:false,&quot;dropping-particle&quot;:&quot;&quot;,&quot;non-dropping-particle&quot;:&quot;&quot;}],&quot;container-title&quot;:&quot;Cities&quot;,&quot;DOI&quot;:&quot;10.1016/j.cities.2022.103674&quot;,&quot;ISSN&quot;:&quot;02642751&quot;,&quot;issued&quot;:{&quot;date-parts&quot;:[[2022,7]]},&quot;page&quot;:&quot;103674&quot;,&quot;volume&quot;:&quot;126&quot;,&quot;container-title-short&quot;:&quot;&quot;},&quot;isTemporary&quot;:false}]},{&quot;citationID&quot;:&quot;MENDELEY_CITATION_a49e70c2-4c6d-414c-9ef1-8204ba5cdd29&quot;,&quot;properties&quot;:{&quot;noteIndex&quot;:0},&quot;isEdited&quot;:false,&quot;manualOverride&quot;:{&quot;isManuallyOverridden&quot;:false,&quot;citeprocText&quot;:&quot;(Brandt et al., 2014; Cui et al., 2018; Kim &amp;#38; Kim, 2020; Park et al., 2017)&quot;,&quot;manualOverrideText&quot;:&quot;&quot;},&quot;citationTag&quot;:&quot;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&quot;,&quot;citationItems&quot;:[{&quot;id&quot;:&quot;db3277b8-4f24-3f78-ad58-aa148198a58c&quot;,&quot;itemData&quot;:{&quot;type&quot;:&quot;article-journal&quot;,&quot;id&quot;:&quot;db3277b8-4f24-3f78-ad58-aa148198a58c&quot;,&quot;title&quot;:&quot;Park Accessibility Impacts Housing Prices in Seoul&quot;,&quot;author&quot;:[{&quot;family&quot;:&quot;Park&quot;,&quot;given&quot;:&quot;Jin&quot;,&quot;parse-names&quot;:false,&quot;dropping-particle&quot;:&quot;&quot;,&quot;non-dropping-particle&quot;:&quot;&quot;},{&quot;family&quot;:&quot;Lee&quot;,&quot;given&quot;:&quot;Dong&quot;,&quot;parse-names&quot;:false,&quot;dropping-particle&quot;:&quot;&quot;,&quot;non-dropping-particle&quot;:&quot;&quot;},{&quot;family&quot;:&quot;Park&quot;,&quot;given&quot;:&quot;Chan&quot;,&quot;parse-names&quot;:false,&quot;dropping-particle&quot;:&quot;&quot;,&quot;non-dropping-particle&quot;:&quot;&quot;},{&quot;family&quot;:&quot;Kim&quot;,&quot;given&quot;:&quot;Ho&quot;,&quot;parse-names&quot;:false,&quot;dropping-particle&quot;:&quot;&quot;,&quot;non-dropping-particle&quot;:&quot;&quot;},{&quot;family&quot;:&quot;Jung&quot;,&quot;given&quot;:&quot;Tae&quot;,&quot;parse-names&quot;:false,&quot;dropping-particle&quot;:&quot;&quot;,&quot;non-dropping-particle&quot;:&quot;&quot;},{&quot;family&quot;:&quot;Kim&quot;,&quot;given&quot;:&quot;Songyi&quot;,&quot;parse-names&quot;:false,&quot;dropping-particle&quot;:&quot;&quot;,&quot;non-dropping-particle&quot;:&quot;&quot;}],&quot;container-title&quot;:&quot;Sustainability&quot;,&quot;DOI&quot;:&quot;10.3390/su9020185&quot;,&quot;ISSN&quot;:&quot;2071-1050&quot;,&quot;issued&quot;:{&quot;date-parts&quot;:[[2017,1,27]]},&quot;page&quot;:&quot;185&quot;,&quot;issue&quot;:&quot;2&quot;,&quot;volume&quot;:&quot;9&quot;,&quot;container-title-short&quot;:&quot;Sustainability&quot;},&quot;isTemporary&quot;:false},{&quot;id&quot;:&quot;3a164b26-cdac-3b37-9ec5-c13883bd1f92&quot;,&quot;itemData&quot;:{&quot;type&quot;:&quot;article-journal&quot;,&quot;id&quot;:&quot;3a164b26-cdac-3b37-9ec5-c13883bd1f92&quot;,&quot;title&quot;:&quot;Neighborhood Walkability and Housing Prices: A Correlation Study&quot;,&quot;author&quot;:[{&quot;family&quot;:&quot;Kim&quot;,&quot;given&quot;:&quot;Eun Jung&quot;,&quot;parse-names&quot;:false,&quot;dropping-particle&quot;:&quot;&quot;,&quot;non-dropping-particle&quot;:&quot;&quot;},{&quot;family&quot;:&quot;Kim&quot;,&quot;given&quot;:&quot;Hyunjung&quot;,&quot;parse-names&quot;:false,&quot;dropping-particle&quot;:&quot;&quot;,&quot;non-dropping-particle&quot;:&quot;&quot;}],&quot;container-title&quot;:&quot;Sustainability&quot;,&quot;DOI&quot;:&quot;10.3390/su12020593&quot;,&quot;ISSN&quot;:&quot;2071-1050&quot;,&quot;issued&quot;:{&quot;date-parts&quot;:[[2020,1,13]]},&quot;page&quot;:&quot;593&quot;,&quot;abstract&quot;:&quot;&lt;p&gt;This study aims to examine the relationship between the level of walkability and housing prices in Seoul, Korea. The average transaction price per square meter for each apartment complex was set as a dependent variable and the walkability score was used as an independent variable. This study divided a total of 5986 apartment complexes into areas with high and low housing prices for analysis. Based on the strong spatial autocorrelations of housing prices, this study employed spatial regression models in addition to the Ordinary Least Squares (OLS) model. Results showed that housing prices positively correlated with the walkability score in areas with low housing prices, whereas no significant association was observed in areas with high housing prices. Additional findings showed that housing prices were associated with building age (−), number of households in the complex (+), slope (−), and greenness (+) in both subsamples. Results also showed that high school quality had a different association with housing prices depending on the subsample (e.g., the sign was positive in areas with high housing prices and no significance in areas with low housing prices). The results herein support public policy proposals relevant to urban planning, environmental design, and housing policies.&lt;/p&gt;&quot;,&quot;issue&quot;:&quot;2&quot;,&quot;volume&quot;:&quot;12&quot;,&quot;container-title-short&quot;:&quot;Sustainability&quot;},&quot;isTemporary&quot;:false},{&quot;id&quot;:&quot;5aa4dd76-f365-398d-8f7a-b8123f618766&quot;,&quot;itemData&quot;:{&quot;type&quot;:&quot;article-journal&quot;,&quot;id&quot;:&quot;5aa4dd76-f365-398d-8f7a-b8123f618766&quot;,&quot;title&quot;:&quot;Do Houses of Worship Affect Housing Prices? Evidence from Germany&quot;,&quot;author&quot;:[{&quot;family&quot;:&quot;Brandt&quot;,&quot;given&quot;:&quot;Sebastian&quot;,&quot;parse-names&quot;:false,&quot;dropping-particle&quot;:&quot;&quot;,&quot;non-dropping-particle&quot;:&quot;&quot;},{&quot;family&quot;:&quot;Maennig&quot;,&quot;given&quot;:&quot;Wolfgang&quot;,&quot;parse-names&quot;:false,&quot;dropping-particle&quot;:&quot;&quot;,&quot;non-dropping-particle&quot;:&quot;&quot;},{&quot;family&quot;:&quot;Richter&quot;,&quot;given&quot;:&quot;Felix&quot;,&quot;parse-names&quot;:false,&quot;dropping-particle&quot;:&quot;&quot;,&quot;non-dropping-particle&quot;:&quot;&quot;}],&quot;container-title&quot;:&quot;Growth and Change&quot;,&quot;DOI&quot;:&quot;10.1111/grow.12066&quot;,&quot;ISSN&quot;:&quot;00174815&quot;,&quot;issued&quot;:{&quot;date-parts&quot;:[[2014,12]]},&quot;page&quot;:&quot;549-570&quot;,&quot;issue&quot;:&quot;4&quot;,&quot;volume&quot;:&quot;45&quot;,&quot;container-title-short&quot;:&quot;Growth Change&quot;},&quot;isTemporary&quot;:false},{&quot;id&quot;:&quot;e31ac70e-52a9-3d39-9d0b-1fafa7e4ef94&quot;,&quot;itemData&quot;:{&quot;type&quot;:&quot;article-journal&quot;,&quot;id&quot;:&quot;e31ac70e-52a9-3d39-9d0b-1fafa7e4ef94&quot;,&quot;title&quot;:&quot;The Impact of Micro-Level Influencing Factors on Home Value: A Housing Price-Rent Comparison&quot;,&quot;author&quot;:[{&quot;family&quot;:&quot;Cui&quot;,&quot;given&quot;:&quot;Nana&quot;,&quot;parse-names&quot;:false,&quot;dropping-particle&quot;:&quot;&quot;,&quot;non-dropping-particle&quot;:&quot;&quot;},{&quot;family&quot;:&quot;Gu&quot;,&quot;given&quot;:&quot;Hengyu&quot;,&quot;parse-names&quot;:false,&quot;dropping-particle&quot;:&quot;&quot;,&quot;non-dropping-particle&quot;:&quot;&quot;},{&quot;family&quot;:&quot;Shen&quot;,&quot;given&quot;:&quot;Tiyan&quot;,&quot;parse-names&quot;:false,&quot;dropping-particle&quot;:&quot;&quot;,&quot;non-dropping-particle&quot;:&quot;&quot;},{&quot;family&quot;:&quot;Feng&quot;,&quot;given&quot;:&quot;Changchun&quot;,&quot;parse-names&quot;:false,&quot;dropping-particle&quot;:&quot;&quot;,&quot;non-dropping-particle&quot;:&quot;&quot;}],&quot;container-title&quot;:&quot;Sustainability&quot;,&quot;DOI&quot;:&quot;10.3390/su10124343&quot;,&quot;ISSN&quot;:&quot;2071-1050&quot;,&quot;issued&quot;:{&quot;date-parts&quot;:[[2018,11,22]]},&quot;page&quot;:&quot;4343&quot;,&quot;abstract&quot;:&quot;&lt;p&gt;The housing sales market in China has flourished and gained considerable interest, while the housing rental market has lagged behind and been ignored over the past two decades. With the acceleration of urbanization, the housing rental demand is rising rapidly. Exploring and comparing the influencing factors on housing sale prices and rental prices has significance for sustainable urban planning and management. Using house purchase transaction and rent transaction data in 2017, as well as the average housing price and rent data in 2016 in Beijing, China, this paper compares the spatial distribution and it employs the hedonic price model and quantile regression model to quantify the average and distributional effects of micro-level influencing factors on housing prices and housing rents. Results show that housing prices and housing rents both have a decentralized distribution with multiple centers, but rents of residential communities with high housing prices may not necessarily be high. Both homeowners and renters prefer properties with good structural, locational, and neighborhood characteristics, as well as a good school attendance zone, whereas they still differ in terms of preferences. Homeowners prefer a higher-quality living environment. Renters are more concerned with proximity to an employment center and public transit convenience. Moreover, the price premium of school quality for homeowners exceeds the premium for renters. Higher-priced homeowners or renters differ in the preferences from lower-priced homeowners or renters. Higher-priced homeowners and higher-priced renters are more willing to live in property with a larger number of bedrooms, proximity to a major employment center, park, or school, as well as a location in a school attendance zone with higher school quality.&lt;/p&gt;&quot;,&quot;issue&quot;:&quot;12&quot;,&quot;volume&quot;:&quot;10&quot;,&quot;container-title-short&quot;:&quot;Sustainability&quot;},&quot;isTemporary&quot;:false}]},{&quot;citationID&quot;:&quot;MENDELEY_CITATION_796f7e15-e467-4518-a488-a55fd04e47ac&quot;,&quot;properties&quot;:{&quot;noteIndex&quot;:0},&quot;isEdited&quot;:false,&quot;manualOverride&quot;:{&quot;isManuallyOverridden&quot;:false,&quot;citeprocText&quot;:&quot;(2019)&quot;,&quot;manualOverrideText&quot;:&quot;&quot;},&quot;citationTag&quot;:&quot;MENDELEY_CITATION_v3_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&quot;,&quot;citationItems&quot;:[{&quot;label&quot;:&quot;page&quot;,&quot;id&quot;:&quot;a9012457-3f46-3d03-8090-7fd1d08410eb&quot;,&quot;itemData&quot;:{&quot;type&quot;:&quot;article-journal&quot;,&quot;id&quot;:&quot;a9012457-3f46-3d03-8090-7fd1d08410eb&quot;,&quot;title&quot;:&quot;EPC Green Premium in Two Different European Climate Zones: A Comparative Study between Barcelona and Turin&quot;,&quot;author&quot;:[{&quot;family&quot;:&quot;Dell’Anna&quot;,&quot;given&quot;:&quot;&quot;,&quot;parse-names&quot;:false,&quot;dropping-particle&quot;:&quot;&quot;,&quot;non-dropping-particle&quot;:&quot;&quot;},{&quot;family&quot;:&quot;Bravi&quot;,&quot;given&quot;:&quot;&quot;,&quot;parse-names&quot;:false,&quot;dropping-particle&quot;:&quot;&quot;,&quot;non-dropping-particle&quot;:&quot;&quot;},{&quot;family&quot;:&quot;Marmolejo-Duarte&quot;,&quot;given&quot;:&quot;&quot;,&quot;parse-names&quot;:false,&quot;dropping-particle&quot;:&quot;&quot;,&quot;non-dropping-particle&quot;:&quot;&quot;},{&quot;family&quot;:&quot;Bottero&quot;,&quot;given&quot;:&quot;&quot;,&quot;parse-names&quot;:false,&quot;dropping-particle&quot;:&quot;&quot;,&quot;non-dropping-particle&quot;:&quot;&quot;},{&quot;family&quot;:&quot;Chen&quot;,&quot;given&quot;:&quot;&quot;,&quot;parse-names&quot;:false,&quot;dropping-particle&quot;:&quot;&quot;,&quot;non-dropping-particle&quot;:&quot;&quot;}],&quot;container-title&quot;:&quot;Sustainability&quot;,&quot;container-title-short&quot;:&quot;Sustainability&quot;,&quot;DOI&quot;:&quot;10.3390/su11205605&quot;,&quot;ISSN&quot;:&quot;2071-1050&quot;,&quot;issued&quot;:{&quot;date-parts&quot;:[[2019,10,11]]},&quot;page&quot;:&quot;5605&quot;,&quot;abstract&quot;:&quot;&lt;p&gt;Energy performance certificates (EPCs) are important tools aimed at improving buildings’ energy performance. They play a central role in the context of the Energy Performance of Buildings Directive (EPBD) which asks member states (MS) to take the necessary measures to establish a complete certification system. In this study, an application of the hedonic price method (HPM) assessing the effect of energy labels derived from the EPC on real estate market value is presented. The estimation methodology was applied to two European cities characterized by different climate conditions. The analysis was based on two datasets of listing prices referring to multi-family residential markets in Turin (Italy) and Barcelona (Spain). Four models for each dataset were applied to capture the marginal price of green attributes, but also to control for the spatial autocorrelation among values. The findings showed how the EPC has been applied in the two countries and how it has influenced the real estate market. Turin’s buyers pay more attention to the EPC label, while in Barcelona, they value much more single characteristics, such as air conditioning and a swimming pool, considered popular attributes among contemporary buildings in this climate zone. From the results, it is possible to deduce that the implementation of the EPC schemes is still irregular in EU countries and must be strengthened through a standardized rating model.&lt;/p&gt;&quot;,&quot;issue&quot;:&quot;20&quot;,&quot;volume&quot;:&quot;11&quot;},&quot;isTemporary&quot;:false,&quot;suppress-author&quot;:true}]},{&quot;citationID&quot;:&quot;MENDELEY_CITATION_8d1823ee-96f1-4385-b08d-6ba339a47be1&quot;,&quot;properties&quot;:{&quot;noteIndex&quot;:0},&quot;isEdited&quot;:false,&quot;manualOverride&quot;:{&quot;isManuallyOverridden&quot;:false,&quot;citeprocText&quot;:&quot;(2019)&quot;,&quot;manualOverrideText&quot;:&quot;&quot;},&quot;citationTag&quot;:&quot;MENDELEY_CITATION_v3_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&quot;,&quot;citationItems&quot;:[{&quot;label&quot;:&quot;page&quot;,&quot;id&quot;:&quot;a9012457-3f46-3d03-8090-7fd1d08410eb&quot;,&quot;itemData&quot;:{&quot;type&quot;:&quot;article-journal&quot;,&quot;id&quot;:&quot;a9012457-3f46-3d03-8090-7fd1d08410eb&quot;,&quot;title&quot;:&quot;EPC Green Premium in Two Different European Climate Zones: A Comparative Study between Barcelona and Turin&quot;,&quot;author&quot;:[{&quot;family&quot;:&quot;Dell’Anna&quot;,&quot;given&quot;:&quot;&quot;,&quot;parse-names&quot;:false,&quot;dropping-particle&quot;:&quot;&quot;,&quot;non-dropping-particle&quot;:&quot;&quot;},{&quot;family&quot;:&quot;Bravi&quot;,&quot;given&quot;:&quot;&quot;,&quot;parse-names&quot;:false,&quot;dropping-particle&quot;:&quot;&quot;,&quot;non-dropping-particle&quot;:&quot;&quot;},{&quot;family&quot;:&quot;Marmolejo-Duarte&quot;,&quot;given&quot;:&quot;&quot;,&quot;parse-names&quot;:false,&quot;dropping-particle&quot;:&quot;&quot;,&quot;non-dropping-particle&quot;:&quot;&quot;},{&quot;family&quot;:&quot;Bottero&quot;,&quot;given&quot;:&quot;&quot;,&quot;parse-names&quot;:false,&quot;dropping-particle&quot;:&quot;&quot;,&quot;non-dropping-particle&quot;:&quot;&quot;},{&quot;family&quot;:&quot;Chen&quot;,&quot;given&quot;:&quot;&quot;,&quot;parse-names&quot;:false,&quot;dropping-particle&quot;:&quot;&quot;,&quot;non-dropping-particle&quot;:&quot;&quot;}],&quot;container-title&quot;:&quot;Sustainability&quot;,&quot;container-title-short&quot;:&quot;Sustainability&quot;,&quot;DOI&quot;:&quot;10.3390/su11205605&quot;,&quot;ISSN&quot;:&quot;2071-1050&quot;,&quot;issued&quot;:{&quot;date-parts&quot;:[[2019,10,11]]},&quot;page&quot;:&quot;5605&quot;,&quot;abstract&quot;:&quot;&lt;p&gt;Energy performance certificates (EPCs) are important tools aimed at improving buildings’ energy performance. They play a central role in the context of the Energy Performance of Buildings Directive (EPBD) which asks member states (MS) to take the necessary measures to establish a complete certification system. In this study, an application of the hedonic price method (HPM) assessing the effect of energy labels derived from the EPC on real estate market value is presented. The estimation methodology was applied to two European cities characterized by different climate conditions. The analysis was based on two datasets of listing prices referring to multi-family residential markets in Turin (Italy) and Barcelona (Spain). Four models for each dataset were applied to capture the marginal price of green attributes, but also to control for the spatial autocorrelation among values. The findings showed how the EPC has been applied in the two countries and how it has influenced the real estate market. Turin’s buyers pay more attention to the EPC label, while in Barcelona, they value much more single characteristics, such as air conditioning and a swimming pool, considered popular attributes among contemporary buildings in this climate zone. From the results, it is possible to deduce that the implementation of the EPC schemes is still irregular in EU countries and must be strengthened through a standardized rating model.&lt;/p&gt;&quot;,&quot;issue&quot;:&quot;20&quot;,&quot;volume&quot;:&quot;11&quot;},&quot;isTemporary&quot;:false,&quot;suppress-author&quot;:true}]},{&quot;citationID&quot;:&quot;MENDELEY_CITATION_ca3a9030-11c1-4acd-970f-3af9b375703c&quot;,&quot;properties&quot;:{&quot;noteIndex&quot;:0},&quot;isEdited&quot;:false,&quot;manualOverride&quot;:{&quot;isManuallyOverridden&quot;:false,&quot;citeprocText&quot;:&quot;(2015)&quot;,&quot;manualOverrideText&quot;:&quot;&quot;},&quot;citationTag&quot;:&quot;MENDELEY_CITATION_v3_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&quot;,&quot;citationItems&quot;:[{&quot;label&quot;:&quot;page&quot;,&quot;id&quot;:&quot;8d54a07d-894e-3132-bb10-646efcfafc86&quot;,&quot;itemData&quot;:{&quot;type&quot;:&quot;article-journal&quot;,&quot;id&quot;:&quot;8d54a07d-894e-3132-bb10-646efcfafc86&quot;,&quot;title&quot;:&quot;Natural outdoor environments and mental and physical health: Relationships and mechanisms&quot;,&quot;author&quot;:[{&quot;family&quot;:&quot;Triguero-Mas&quot;,&quot;given&quot;:&quot;Margarita&quot;,&quot;parse-names&quot;:false,&quot;dropping-particle&quot;:&quot;&quot;,&quot;non-dropping-particle&quot;:&quot;&quot;},{&quot;family&quot;:&quot;Dadvand&quot;,&quot;given&quot;:&quot;Payam&quot;,&quot;parse-names&quot;:false,&quot;dropping-particle&quot;:&quot;&quot;,&quot;non-dropping-particle&quot;:&quot;&quot;},{&quot;family&quot;:&quot;Cirach&quot;,&quot;given&quot;:&quot;Marta&quot;,&quot;parse-names&quot;:false,&quot;dropping-particle&quot;:&quot;&quot;,&quot;non-dropping-particle&quot;:&quot;&quot;},{&quot;family&quot;:&quot;Martínez&quot;,&quot;given&quot;:&quot;David&quot;,&quot;parse-names&quot;:false,&quot;dropping-particle&quot;:&quot;&quot;,&quot;non-dropping-particle&quot;:&quot;&quot;},{&quot;family&quot;:&quot;Medina&quot;,&quot;given&quot;:&quot;Antonia&quot;,&quot;parse-names&quot;:false,&quot;dropping-particle&quot;:&quot;&quot;,&quot;non-dropping-particle&quot;:&quot;&quot;},{&quot;family&quot;:&quot;Mompart&quot;,&quot;given&quot;:&quot;Anna&quot;,&quot;parse-names&quot;:false,&quot;dropping-particle&quot;:&quot;&quot;,&quot;non-dropping-particle&quot;:&quot;&quot;},{&quot;family&quot;:&quot;Basagaña&quot;,&quot;given&quot;:&quot;Xavier&quot;,&quot;parse-names&quot;:false,&quot;dropping-particle&quot;:&quot;&quot;,&quot;non-dropping-particle&quot;:&quot;&quot;},{&quot;family&quot;:&quot;Gražulevičienė&quot;,&quot;given&quot;:&quot;Regina&quot;,&quot;parse-names&quot;:false,&quot;dropping-particle&quot;:&quot;&quot;,&quot;non-dropping-particle&quot;:&quot;&quot;},{&quot;family&quot;:&quot;Nieuwenhuijsen&quot;,&quot;given&quot;:&quot;Mark J.&quot;,&quot;parse-names&quot;:false,&quot;dropping-particle&quot;:&quot;&quot;,&quot;non-dropping-particle&quot;:&quot;&quot;}],&quot;container-title&quot;:&quot;Environment International&quot;,&quot;container-title-short&quot;:&quot;Environ Int&quot;,&quot;DOI&quot;:&quot;10.1016/j.envint.2015.01.012&quot;,&quot;ISSN&quot;:&quot;01604120&quot;,&quot;issued&quot;:{&quot;date-parts&quot;:[[2015,4]]},&quot;page&quot;:&quot;35-41&quot;,&quot;volume&quot;:&quot;77&quot;},&quot;isTemporary&quot;:false,&quot;suppress-author&quot;:true}]},{&quot;citationID&quot;:&quot;MENDELEY_CITATION_0a94be18-f6ed-4e1d-87a4-2354b6e5a386&quot;,&quot;properties&quot;:{&quot;noteIndex&quot;:0},&quot;isEdited&quot;:false,&quot;manualOverride&quot;:{&quot;isManuallyOverridden&quot;:false,&quot;citeprocText&quot;:&quot;(Dell’Anna et al., 2019)&quot;,&quot;manualOverrideText&quot;:&quot;&quot;},&quot;citationTag&quot;:&quot;MENDELEY_CITATION_v3_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&quot;,&quot;citationItems&quot;:[{&quot;id&quot;:&quot;a9012457-3f46-3d03-8090-7fd1d08410eb&quot;,&quot;itemData&quot;:{&quot;type&quot;:&quot;article-journal&quot;,&quot;id&quot;:&quot;a9012457-3f46-3d03-8090-7fd1d08410eb&quot;,&quot;title&quot;:&quot;EPC Green Premium in Two Different European Climate Zones: A Comparative Study between Barcelona and Turin&quot;,&quot;author&quot;:[{&quot;family&quot;:&quot;Dell’Anna&quot;,&quot;given&quot;:&quot;&quot;,&quot;parse-names&quot;:false,&quot;dropping-particle&quot;:&quot;&quot;,&quot;non-dropping-particle&quot;:&quot;&quot;},{&quot;family&quot;:&quot;Bravi&quot;,&quot;given&quot;:&quot;&quot;,&quot;parse-names&quot;:false,&quot;dropping-particle&quot;:&quot;&quot;,&quot;non-dropping-particle&quot;:&quot;&quot;},{&quot;family&quot;:&quot;Marmolejo-Duarte&quot;,&quot;given&quot;:&quot;&quot;,&quot;parse-names&quot;:false,&quot;dropping-particle&quot;:&quot;&quot;,&quot;non-dropping-particle&quot;:&quot;&quot;},{&quot;family&quot;:&quot;Bottero&quot;,&quot;given&quot;:&quot;&quot;,&quot;parse-names&quot;:false,&quot;dropping-particle&quot;:&quot;&quot;,&quot;non-dropping-particle&quot;:&quot;&quot;},{&quot;family&quot;:&quot;Chen&quot;,&quot;given&quot;:&quot;&quot;,&quot;parse-names&quot;:false,&quot;dropping-particle&quot;:&quot;&quot;,&quot;non-dropping-particle&quot;:&quot;&quot;}],&quot;container-title&quot;:&quot;Sustainability&quot;,&quot;container-title-short&quot;:&quot;Sustainability&quot;,&quot;DOI&quot;:&quot;10.3390/su11205605&quot;,&quot;ISSN&quot;:&quot;2071-1050&quot;,&quot;issued&quot;:{&quot;date-parts&quot;:[[2019,10,11]]},&quot;page&quot;:&quot;5605&quot;,&quot;abstract&quot;:&quot;&lt;p&gt;Energy performance certificates (EPCs) are important tools aimed at improving buildings’ energy performance. They play a central role in the context of the Energy Performance of Buildings Directive (EPBD) which asks member states (MS) to take the necessary measures to establish a complete certification system. In this study, an application of the hedonic price method (HPM) assessing the effect of energy labels derived from the EPC on real estate market value is presented. The estimation methodology was applied to two European cities characterized by different climate conditions. The analysis was based on two datasets of listing prices referring to multi-family residential markets in Turin (Italy) and Barcelona (Spain). Four models for each dataset were applied to capture the marginal price of green attributes, but also to control for the spatial autocorrelation among values. The findings showed how the EPC has been applied in the two countries and how it has influenced the real estate market. Turin’s buyers pay more attention to the EPC label, while in Barcelona, they value much more single characteristics, such as air conditioning and a swimming pool, considered popular attributes among contemporary buildings in this climate zone. From the results, it is possible to deduce that the implementation of the EPC schemes is still irregular in EU countries and must be strengthened through a standardized rating model.&lt;/p&gt;&quot;,&quot;issue&quot;:&quot;20&quot;,&quot;volume&quot;:&quot;11&quot;},&quot;isTemporary&quot;:false}]},{&quot;citationID&quot;:&quot;MENDELEY_CITATION_da56daf7-f75c-4cc9-a0cb-1f5e20e72a47&quot;,&quot;properties&quot;:{&quot;noteIndex&quot;:0},&quot;isEdited&quot;:false,&quot;manualOverride&quot;:{&quot;isManuallyOverridden&quot;:false,&quot;citeprocText&quot;:&quot;(Triguero-Mas et al., 2015; Vidal Yañez et al., 2023)&quot;,&quot;manualOverrideText&quot;:&quot;&quot;},&quot;citationTag&quot;:&quot;MENDELEY_CITATION_v3_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&quot;,&quot;citationItems&quot;:[{&quot;id&quot;:&quot;8d54a07d-894e-3132-bb10-646efcfafc86&quot;,&quot;itemData&quot;:{&quot;type&quot;:&quot;article-journal&quot;,&quot;id&quot;:&quot;8d54a07d-894e-3132-bb10-646efcfafc86&quot;,&quot;title&quot;:&quot;Natural outdoor environments and mental and physical health: Relationships and mechanisms&quot;,&quot;author&quot;:[{&quot;family&quot;:&quot;Triguero-Mas&quot;,&quot;given&quot;:&quot;Margarita&quot;,&quot;parse-names&quot;:false,&quot;dropping-particle&quot;:&quot;&quot;,&quot;non-dropping-particle&quot;:&quot;&quot;},{&quot;family&quot;:&quot;Dadvand&quot;,&quot;given&quot;:&quot;Payam&quot;,&quot;parse-names&quot;:false,&quot;dropping-particle&quot;:&quot;&quot;,&quot;non-dropping-particle&quot;:&quot;&quot;},{&quot;family&quot;:&quot;Cirach&quot;,&quot;given&quot;:&quot;Marta&quot;,&quot;parse-names&quot;:false,&quot;dropping-particle&quot;:&quot;&quot;,&quot;non-dropping-particle&quot;:&quot;&quot;},{&quot;family&quot;:&quot;Martínez&quot;,&quot;given&quot;:&quot;David&quot;,&quot;parse-names&quot;:false,&quot;dropping-particle&quot;:&quot;&quot;,&quot;non-dropping-particle&quot;:&quot;&quot;},{&quot;family&quot;:&quot;Medina&quot;,&quot;given&quot;:&quot;Antonia&quot;,&quot;parse-names&quot;:false,&quot;dropping-particle&quot;:&quot;&quot;,&quot;non-dropping-particle&quot;:&quot;&quot;},{&quot;family&quot;:&quot;Mompart&quot;,&quot;given&quot;:&quot;Anna&quot;,&quot;parse-names&quot;:false,&quot;dropping-particle&quot;:&quot;&quot;,&quot;non-dropping-particle&quot;:&quot;&quot;},{&quot;family&quot;:&quot;Basagaña&quot;,&quot;given&quot;:&quot;Xavier&quot;,&quot;parse-names&quot;:false,&quot;dropping-particle&quot;:&quot;&quot;,&quot;non-dropping-particle&quot;:&quot;&quot;},{&quot;family&quot;:&quot;Gražulevičienė&quot;,&quot;given&quot;:&quot;Regina&quot;,&quot;parse-names&quot;:false,&quot;dropping-particle&quot;:&quot;&quot;,&quot;non-dropping-particle&quot;:&quot;&quot;},{&quot;family&quot;:&quot;Nieuwenhuijsen&quot;,&quot;given&quot;:&quot;Mark J.&quot;,&quot;parse-names&quot;:false,&quot;dropping-particle&quot;:&quot;&quot;,&quot;non-dropping-particle&quot;:&quot;&quot;}],&quot;container-title&quot;:&quot;Environment International&quot;,&quot;container-title-short&quot;:&quot;Environ Int&quot;,&quot;DOI&quot;:&quot;10.1016/j.envint.2015.01.012&quot;,&quot;ISSN&quot;:&quot;01604120&quot;,&quot;issued&quot;:{&quot;date-parts&quot;:[[2015,4]]},&quot;page&quot;:&quot;35-41&quot;,&quot;volume&quot;:&quot;77&quot;},&quot;isTemporary&quot;:false},{&quot;id&quot;:&quot;d7d40575-0750-3be3-86af-49d5e6710a8a&quot;,&quot;itemData&quot;:{&quot;type&quot;:&quot;article-journal&quot;,&quot;id&quot;:&quot;d7d40575-0750-3be3-86af-49d5e6710a8a&quot;,&quot;title&quot;:&quot;An urban green space intervention with benefits for mental health: A health impact assessment of the Barcelona “Eixos Verds” Plan&quot;,&quot;author&quot;:[{&quot;family&quot;:&quot;Vidal Yañez&quot;,&quot;given&quot;:&quot;Diana&quot;,&quot;parse-names&quot;:false,&quot;dropping-particle&quot;:&quot;&quot;,&quot;non-dropping-particle&quot;:&quot;&quot;},{&quot;family&quot;:&quot;Pereira Barboza&quot;,&quot;given&quot;:&quot;Evelise&quot;,&quot;parse-names&quot;:false,&quot;dropping-particle&quot;:&quot;&quot;,&quot;non-dropping-particle&quot;:&quot;&quot;},{&quot;family&quot;:&quot;Cirach&quot;,&quot;given&quot;:&quot;Marta&quot;,&quot;parse-names&quot;:false,&quot;dropping-particle&quot;:&quot;&quot;,&quot;non-dropping-particle&quot;:&quot;&quot;},{&quot;family&quot;:&quot;Daher&quot;,&quot;given&quot;:&quot;Carolyn&quot;,&quot;parse-names&quot;:false,&quot;dropping-particle&quot;:&quot;&quot;,&quot;non-dropping-particle&quot;:&quot;&quot;},{&quot;family&quot;:&quot;Nieuwenhuijsen&quot;,&quot;given&quot;:&quot;Mark&quot;,&quot;parse-names&quot;:false,&quot;dropping-particle&quot;:&quot;&quot;,&quot;non-dropping-particle&quot;:&quot;&quot;},{&quot;family&quot;:&quot;Mueller&quot;,&quot;given&quot;:&quot;Natalie&quot;,&quot;parse-names&quot;:false,&quot;dropping-particle&quot;:&quot;&quot;,&quot;non-dropping-particle&quot;:&quot;&quot;}],&quot;container-title&quot;:&quot;Environment International&quot;,&quot;container-title-short&quot;:&quot;Environ Int&quot;,&quot;DOI&quot;:&quot;10.1016/j.envint.2023.107880&quot;,&quot;ISSN&quot;:&quot;01604120&quot;,&quot;issued&quot;:{&quot;date-parts&quot;:[[2023,3]]},&quot;page&quot;:&quot;107880&quot;},&quot;isTemporary&quot;:false}]},{&quot;citationID&quot;:&quot;MENDELEY_CITATION_17129bb8-5842-4a35-9d20-f9d8ac332a64&quot;,&quot;properties&quot;:{&quot;noteIndex&quot;:0},&quot;isEdited&quot;:false,&quot;manualOverride&quot;:{&quot;isManuallyOverridden&quot;:false,&quot;citeprocText&quot;:&quot;(2019)&quot;,&quot;manualOverrideText&quot;:&quot;&quot;},&quot;citationTag&quot;:&quot;MENDELEY_CITATION_v3_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&quot;,&quot;citationItems&quot;:[{&quot;label&quot;:&quot;page&quot;,&quot;id&quot;:&quot;1a683dff-d997-376a-9f4e-b23a40c23f1e&quot;,&quot;itemData&quot;:{&quot;type&quot;:&quot;article-journal&quot;,&quot;id&quot;:&quot;1a683dff-d997-376a-9f4e-b23a40c23f1e&quot;,&quot;title&quot;:&quot;Green Premium Evidence from Climatic Areas: A Case in Southern Europe, Alicante (Spain)&quot;,&quot;author&quot;:[{&quot;family&quot;:&quot;Taltavull de La Paz&quot;,&quot;given&quot;:&quot;Paloma&quot;,&quot;parse-names&quot;:false,&quot;dropping-particle&quot;:&quot;&quot;,&quot;non-dropping-particle&quot;:&quot;&quot;},{&quot;family&quot;:&quot;Perez-Sanchez&quot;,&quot;given&quot;:&quot;V.&quot;,&quot;parse-names&quot;:false,&quot;dropping-particle&quot;:&quot;&quot;,&quot;non-dropping-particle&quot;:&quot;&quot;},{&quot;family&quot;:&quot;Mora-Garcia&quot;,&quot;given&quot;:&quot;Raul-Tomas&quot;,&quot;parse-names&quot;:false,&quot;dropping-particle&quot;:&quot;&quot;,&quot;non-dropping-particle&quot;:&quot;&quot;},{&quot;family&quot;:&quot;Perez-Sanchez&quot;,&quot;given&quot;:&quot;Juan-Carlos&quot;,&quot;parse-names&quot;:false,&quot;dropping-particle&quot;:&quot;&quot;,&quot;non-dropping-particle&quot;:&quot;&quot;}],&quot;container-title&quot;:&quot;Sustainability&quot;,&quot;DOI&quot;:&quot;10.3390/su11030686&quot;,&quot;ISSN&quot;:&quot;2071-1050&quot;,&quot;issued&quot;:{&quot;date-parts&quot;:[[2019,1,28]]},&quot;page&quot;:&quot;686&quot;,&quot;abstract&quot;:&quot;&lt;p&gt;The existence of a green premium in house (asking) prices in Alicante province, Spain, are analyzed using circa 9000 property observations. In developing the sample, information from energy efficiency certificates was matched with two other databases. The model tests for green premium by climatic zones using pool Ordinary Least Squares (pool-OLS) and Instrumental Variables (IV) hedonic models, adds new knowledge concerning the existence of green premiums from Southern Europe, explores differences in their estimation by climatic zone, debates the nature of the estimated green parameters, and explains the role of endogeneity in hedonic green premium models. The empirical evidence assesses the sensitivity of asking price to either energy consumption (KWh) or carbon dioxide emissions (CO2) with an apparent premium of 3%, and captures an association with efficiency rating from G to F of 1.8% and from F to E of 1.1%. Significantly, the results relating to price responses show a distinct variation between the coast and the cooler climatic zone of the interior. The paper shows that energy efficiency incentive policies should discriminate by climatic areas, and provides a price reference by which to assess the amount of incentives needed to achieve European Union (EU) objectives.&lt;/p&gt;&quot;,&quot;issue&quot;:&quot;3&quot;,&quot;volume&quot;:&quot;11&quot;,&quot;container-title-short&quot;:&quot;Sustainability&quot;},&quot;isTemporary&quot;:false,&quot;suppress-author&quot;:true}]},{&quot;citationID&quot;:&quot;MENDELEY_CITATION_cc9d81ba-d9fd-42e7-a295-7e8e3238dafc&quot;,&quot;properties&quot;:{&quot;noteIndex&quot;:0},&quot;isEdited&quot;:false,&quot;manualOverride&quot;:{&quot;isManuallyOverridden&quot;:false,&quot;citeprocText&quot;:&quot;(2021)&quot;,&quot;manualOverrideText&quot;:&quot;&quot;},&quot;citationTag&quot;:&quot;MENDELEY_CITATION_v3_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&quot;,&quot;citationItems&quot;:[{&quot;label&quot;:&quot;page&quot;,&quot;id&quot;:&quot;54c30f05-58b3-33db-be37-ff5432eb7c93&quot;,&quot;itemData&quot;:{&quot;type&quot;:&quot;article-journal&quot;,&quot;id&quot;:&quot;54c30f05-58b3-33db-be37-ff5432eb7c93&quot;,&quot;title&quot;:&quot;A city of cities: Measuring how 15-minutes urban accessibility shapes human mobility in Barcelona&quot;,&quot;author&quot;:[{&quot;family&quot;:&quot;Graells-Garrido&quot;,&quot;given&quot;:&quot;Eduardo&quot;,&quot;parse-names&quot;:false,&quot;dropping-particle&quot;:&quot;&quot;,&quot;non-dropping-particle&quot;:&quot;&quot;},{&quot;family&quot;:&quot;Serra-Burriel&quot;,&quot;given&quot;:&quot;Feliu&quot;,&quot;parse-names&quot;:false,&quot;dropping-particle&quot;:&quot;&quot;,&quot;non-dropping-particle&quot;:&quot;&quot;},{&quot;family&quot;:&quot;Rowe&quot;,&quot;given&quot;:&quot;Francisco&quot;,&quot;parse-names&quot;:false,&quot;dropping-particle&quot;:&quot;&quot;,&quot;non-dropping-particle&quot;:&quot;&quot;},{&quot;family&quot;:&quot;Cucchietti&quot;,&quot;given&quot;:&quot;Fernando M.&quot;,&quot;parse-names&quot;:false,&quot;dropping-particle&quot;:&quot;&quot;,&quot;non-dropping-particle&quot;:&quot;&quot;},{&quot;family&quot;:&quot;Reyes&quot;,&quot;given&quot;:&quot;Patricio&quot;,&quot;parse-names&quot;:false,&quot;dropping-particle&quot;:&quot;&quot;,&quot;non-dropping-particle&quot;:&quot;&quot;}],&quot;container-title&quot;:&quot;PLOS ONE&quot;,&quot;DOI&quot;:&quot;10.1371/journal.pone.0250080&quot;,&quot;ISSN&quot;:&quot;1932-6203&quot;,&quot;issued&quot;:{&quot;date-parts&quot;:[[2021,5,5]]},&quot;page&quot;:&quot;e0250080&quot;,&quot;abstract&quot;:&quot;&lt;p&gt;As cities expand, human mobility has become a central focus of urban planning and policy making to make cities more inclusive and sustainable. Initiatives such as the “15-minutes city” have been put in place to shift the attention from monocentric city configurations to polycentric structures, increasing the availability and diversity of local urban amenities. Ultimately they expect to increase local walkability and increase mobility within residential areas. While we know how urban amenities influence human mobility at the city level, little is known about spatial variations in this relationship. Here, we use mobile phone, census, and volunteered geographical data to measure geographic variations in the relationship between origin-destination flows and local urban accessibility in Barcelona. Using a Negative Binomial Geographically Weighted Regression model, we show that, globally, people tend to visit neighborhoods with better access to education and retail. Locally, these and other features change in sign and magnitude through the different neighborhoods of the city in ways that are not explained by administrative boundaries, and that provide deeper insights regarding urban characteristics such as rental prices. In conclusion, our work suggests that the qualities of a 15-minutes city can be measured at scale, delivering actionable insights on the polycentric structure of cities, and how people use and access this structure.&lt;/p&gt;&quot;,&quot;issue&quot;:&quot;5&quot;,&quot;volume&quot;:&quot;16&quot;,&quot;container-title-short&quot;:&quot;PLoS One&quot;},&quot;isTemporary&quot;:false,&quot;suppress-author&quot;:true}]},{&quot;citationID&quot;:&quot;MENDELEY_CITATION_0ac02ceb-32f6-4073-a5e4-5c31a6713c5d&quot;,&quot;properties&quot;:{&quot;noteIndex&quot;:0},&quot;isEdited&quot;:false,&quot;manualOverride&quot;:{&quot;isManuallyOverridden&quot;:false,&quot;citeprocText&quot;:&quot;(2013)&quot;,&quot;manualOverrideText&quot;:&quot;&quot;},&quot;citationTag&quot;:&quot;MENDELEY_CITATION_v3_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&quot;,&quot;citationItems&quot;:[{&quot;label&quot;:&quot;page&quot;,&quot;id&quot;:&quot;0e6a7590-f34f-3ace-bf39-2c81ba3ec064&quot;,&quot;itemData&quot;:{&quot;type&quot;:&quot;article-journal&quot;,&quot;id&quot;:&quot;0e6a7590-f34f-3ace-bf39-2c81ba3ec064&quot;,&quot;title&quot;:&quot;Housing prices and crime perception&quot;,&quot;author&quot;:[{&quot;family&quot;:&quot;Buonanno&quot;,&quot;given&quot;:&quot;Paolo&quot;,&quot;parse-names&quot;:false,&quot;dropping-particle&quot;:&quot;&quot;,&quot;non-dropping-particle&quot;:&quot;&quot;},{&quot;family&quot;:&quot;Montolio&quot;,&quot;given&quot;:&quot;Daniel&quot;,&quot;parse-names&quot;:false,&quot;dropping-particle&quot;:&quot;&quot;,&quot;non-dropping-particle&quot;:&quot;&quot;},{&quot;family&quot;:&quot;Raya-Vílchez&quot;,&quot;given&quot;:&quot;Josep Maria&quot;,&quot;parse-names&quot;:false,&quot;dropping-particle&quot;:&quot;&quot;,&quot;non-dropping-particle&quot;:&quot;&quot;}],&quot;container-title&quot;:&quot;Empirical Economics&quot;,&quot;DOI&quot;:&quot;10.1007/s00181-012-0624-y&quot;,&quot;ISSN&quot;:&quot;0377-7332&quot;,&quot;issued&quot;:{&quot;date-parts&quot;:[[2013,8,12]]},&quot;page&quot;:&quot;305-321&quot;,&quot;issue&quot;:&quot;1&quot;,&quot;volume&quot;:&quot;45&quot;,&quot;container-title-short&quot;:&quot;Empir Econ&quot;},&quot;isTemporary&quot;:false,&quot;suppress-author&quot;:true}]},{&quot;citationID&quot;:&quot;MENDELEY_CITATION_3fbfe19e-d763-441f-9793-d95205335a01&quot;,&quot;properties&quot;:{&quot;noteIndex&quot;:0},&quot;isEdited&quot;:false,&quot;manualOverride&quot;:{&quot;isManuallyOverridden&quot;:false,&quot;citeprocText&quot;:&quot;(2021)&quot;,&quot;manualOverrideText&quot;:&quot;&quot;},&quot;citationTag&quot;:&quot;MENDELEY_CITATION_v3_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&quot;,&quot;citationItems&quot;:[{&quot;label&quot;:&quot;page&quot;,&quot;id&quot;:&quot;54c30f05-58b3-33db-be37-ff5432eb7c93&quot;,&quot;itemData&quot;:{&quot;type&quot;:&quot;article-journal&quot;,&quot;id&quot;:&quot;54c30f05-58b3-33db-be37-ff5432eb7c93&quot;,&quot;title&quot;:&quot;A city of cities: Measuring how 15-minutes urban accessibility shapes human mobility in Barcelona&quot;,&quot;author&quot;:[{&quot;family&quot;:&quot;Graells-Garrido&quot;,&quot;given&quot;:&quot;Eduardo&quot;,&quot;parse-names&quot;:false,&quot;dropping-particle&quot;:&quot;&quot;,&quot;non-dropping-particle&quot;:&quot;&quot;},{&quot;family&quot;:&quot;Serra-Burriel&quot;,&quot;given&quot;:&quot;Feliu&quot;,&quot;parse-names&quot;:false,&quot;dropping-particle&quot;:&quot;&quot;,&quot;non-dropping-particle&quot;:&quot;&quot;},{&quot;family&quot;:&quot;Rowe&quot;,&quot;given&quot;:&quot;Francisco&quot;,&quot;parse-names&quot;:false,&quot;dropping-particle&quot;:&quot;&quot;,&quot;non-dropping-particle&quot;:&quot;&quot;},{&quot;family&quot;:&quot;Cucchietti&quot;,&quot;given&quot;:&quot;Fernando M.&quot;,&quot;parse-names&quot;:false,&quot;dropping-particle&quot;:&quot;&quot;,&quot;non-dropping-particle&quot;:&quot;&quot;},{&quot;family&quot;:&quot;Reyes&quot;,&quot;given&quot;:&quot;Patricio&quot;,&quot;parse-names&quot;:false,&quot;dropping-particle&quot;:&quot;&quot;,&quot;non-dropping-particle&quot;:&quot;&quot;}],&quot;container-title&quot;:&quot;PLOS ONE&quot;,&quot;DOI&quot;:&quot;10.1371/journal.pone.0250080&quot;,&quot;ISSN&quot;:&quot;1932-6203&quot;,&quot;issued&quot;:{&quot;date-parts&quot;:[[2021,5,5]]},&quot;page&quot;:&quot;e0250080&quot;,&quot;abstract&quot;:&quot;&lt;p&gt;As cities expand, human mobility has become a central focus of urban planning and policy making to make cities more inclusive and sustainable. Initiatives such as the “15-minutes city” have been put in place to shift the attention from monocentric city configurations to polycentric structures, increasing the availability and diversity of local urban amenities. Ultimately they expect to increase local walkability and increase mobility within residential areas. While we know how urban amenities influence human mobility at the city level, little is known about spatial variations in this relationship. Here, we use mobile phone, census, and volunteered geographical data to measure geographic variations in the relationship between origin-destination flows and local urban accessibility in Barcelona. Using a Negative Binomial Geographically Weighted Regression model, we show that, globally, people tend to visit neighborhoods with better access to education and retail. Locally, these and other features change in sign and magnitude through the different neighborhoods of the city in ways that are not explained by administrative boundaries, and that provide deeper insights regarding urban characteristics such as rental prices. In conclusion, our work suggests that the qualities of a 15-minutes city can be measured at scale, delivering actionable insights on the polycentric structure of cities, and how people use and access this structure.&lt;/p&gt;&quot;,&quot;issue&quot;:&quot;5&quot;,&quot;volume&quot;:&quot;16&quot;,&quot;container-title-short&quot;:&quot;PLoS One&quot;},&quot;isTemporary&quot;:false,&quot;suppress-author&quot;:true}]},{&quot;citationID&quot;:&quot;MENDELEY_CITATION_c08bf22a-e3b1-4b9c-8d8a-ed6bf59515dd&quot;,&quot;properties&quot;:{&quot;noteIndex&quot;:0},&quot;isEdited&quot;:false,&quot;manualOverride&quot;:{&quot;isManuallyOverridden&quot;:false,&quot;citeprocText&quot;:&quot;(Graells-Garrido et al., 2021)&quot;,&quot;manualOverrideText&quot;:&quot;&quot;},&quot;citationTag&quot;:&quot;MENDELEY_CITATION_v3_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&quot;,&quot;citationItems&quot;:[{&quot;id&quot;:&quot;54c30f05-58b3-33db-be37-ff5432eb7c93&quot;,&quot;itemData&quot;:{&quot;type&quot;:&quot;article-journal&quot;,&quot;id&quot;:&quot;54c30f05-58b3-33db-be37-ff5432eb7c93&quot;,&quot;title&quot;:&quot;A city of cities: Measuring how 15-minutes urban accessibility shapes human mobility in Barcelona&quot;,&quot;author&quot;:[{&quot;family&quot;:&quot;Graells-Garrido&quot;,&quot;given&quot;:&quot;Eduardo&quot;,&quot;parse-names&quot;:false,&quot;dropping-particle&quot;:&quot;&quot;,&quot;non-dropping-particle&quot;:&quot;&quot;},{&quot;family&quot;:&quot;Serra-Burriel&quot;,&quot;given&quot;:&quot;Feliu&quot;,&quot;parse-names&quot;:false,&quot;dropping-particle&quot;:&quot;&quot;,&quot;non-dropping-particle&quot;:&quot;&quot;},{&quot;family&quot;:&quot;Rowe&quot;,&quot;given&quot;:&quot;Francisco&quot;,&quot;parse-names&quot;:false,&quot;dropping-particle&quot;:&quot;&quot;,&quot;non-dropping-particle&quot;:&quot;&quot;},{&quot;family&quot;:&quot;Cucchietti&quot;,&quot;given&quot;:&quot;Fernando M.&quot;,&quot;parse-names&quot;:false,&quot;dropping-particle&quot;:&quot;&quot;,&quot;non-dropping-particle&quot;:&quot;&quot;},{&quot;family&quot;:&quot;Reyes&quot;,&quot;given&quot;:&quot;Patricio&quot;,&quot;parse-names&quot;:false,&quot;dropping-particle&quot;:&quot;&quot;,&quot;non-dropping-particle&quot;:&quot;&quot;}],&quot;container-title&quot;:&quot;PLOS ONE&quot;,&quot;container-title-short&quot;:&quot;PLoS One&quot;,&quot;DOI&quot;:&quot;10.1371/journal.pone.0250080&quot;,&quot;ISSN&quot;:&quot;1932-6203&quot;,&quot;issued&quot;:{&quot;date-parts&quot;:[[2021,5,5]]},&quot;page&quot;:&quot;e0250080&quot;,&quot;abstract&quot;:&quot;&lt;p&gt;As cities expand, human mobility has become a central focus of urban planning and policy making to make cities more inclusive and sustainable. Initiatives such as the “15-minutes city” have been put in place to shift the attention from monocentric city configurations to polycentric structures, increasing the availability and diversity of local urban amenities. Ultimately they expect to increase local walkability and increase mobility within residential areas. While we know how urban amenities influence human mobility at the city level, little is known about spatial variations in this relationship. Here, we use mobile phone, census, and volunteered geographical data to measure geographic variations in the relationship between origin-destination flows and local urban accessibility in Barcelona. Using a Negative Binomial Geographically Weighted Regression model, we show that, globally, people tend to visit neighborhoods with better access to education and retail. Locally, these and other features change in sign and magnitude through the different neighborhoods of the city in ways that are not explained by administrative boundaries, and that provide deeper insights regarding urban characteristics such as rental prices. In conclusion, our work suggests that the qualities of a 15-minutes city can be measured at scale, delivering actionable insights on the polycentric structure of cities, and how people use and access this structure.&lt;/p&gt;&quot;,&quot;issue&quot;:&quot;5&quot;,&quot;volume&quot;:&quot;16&quot;},&quot;isTemporary&quot;:false}]},{&quot;citationID&quot;:&quot;MENDELEY_CITATION_db14c460-94c2-421e-80fe-b172015b39e3&quot;,&quot;properties&quot;:{&quot;noteIndex&quot;:0},&quot;isEdited&quot;:false,&quot;manualOverride&quot;:{&quot;isManuallyOverridden&quot;:false,&quot;citeprocText&quot;:&quot;(2019)&quot;,&quot;manualOverrideText&quot;:&quot;&quot;},&quot;citationTag&quot;:&quot;MENDELEY_CITATION_v3_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&quot;,&quot;citationItems&quot;:[{&quot;label&quot;:&quot;page&quot;,&quot;id&quot;:&quot;1a683dff-d997-376a-9f4e-b23a40c23f1e&quot;,&quot;itemData&quot;:{&quot;type&quot;:&quot;article-journal&quot;,&quot;id&quot;:&quot;1a683dff-d997-376a-9f4e-b23a40c23f1e&quot;,&quot;title&quot;:&quot;Green Premium Evidence from Climatic Areas: A Case in Southern Europe, Alicante (Spain)&quot;,&quot;author&quot;:[{&quot;family&quot;:&quot;Taltavull de La Paz&quot;,&quot;given&quot;:&quot;Paloma&quot;,&quot;parse-names&quot;:false,&quot;dropping-particle&quot;:&quot;&quot;,&quot;non-dropping-particle&quot;:&quot;&quot;},{&quot;family&quot;:&quot;Perez-Sanchez&quot;,&quot;given&quot;:&quot;V.&quot;,&quot;parse-names&quot;:false,&quot;dropping-particle&quot;:&quot;&quot;,&quot;non-dropping-particle&quot;:&quot;&quot;},{&quot;family&quot;:&quot;Mora-Garcia&quot;,&quot;given&quot;:&quot;Raul-Tomas&quot;,&quot;parse-names&quot;:false,&quot;dropping-particle&quot;:&quot;&quot;,&quot;non-dropping-particle&quot;:&quot;&quot;},{&quot;family&quot;:&quot;Perez-Sanchez&quot;,&quot;given&quot;:&quot;Juan-Carlos&quot;,&quot;parse-names&quot;:false,&quot;dropping-particle&quot;:&quot;&quot;,&quot;non-dropping-particle&quot;:&quot;&quot;}],&quot;container-title&quot;:&quot;Sustainability&quot;,&quot;DOI&quot;:&quot;10.3390/su11030686&quot;,&quot;ISSN&quot;:&quot;2071-1050&quot;,&quot;issued&quot;:{&quot;date-parts&quot;:[[2019,1,28]]},&quot;page&quot;:&quot;686&quot;,&quot;abstract&quot;:&quot;&lt;p&gt;The existence of a green premium in house (asking) prices in Alicante province, Spain, are analyzed using circa 9000 property observations. In developing the sample, information from energy efficiency certificates was matched with two other databases. The model tests for green premium by climatic zones using pool Ordinary Least Squares (pool-OLS) and Instrumental Variables (IV) hedonic models, adds new knowledge concerning the existence of green premiums from Southern Europe, explores differences in their estimation by climatic zone, debates the nature of the estimated green parameters, and explains the role of endogeneity in hedonic green premium models. The empirical evidence assesses the sensitivity of asking price to either energy consumption (KWh) or carbon dioxide emissions (CO2) with an apparent premium of 3%, and captures an association with efficiency rating from G to F of 1.8% and from F to E of 1.1%. Significantly, the results relating to price responses show a distinct variation between the coast and the cooler climatic zone of the interior. The paper shows that energy efficiency incentive policies should discriminate by climatic areas, and provides a price reference by which to assess the amount of incentives needed to achieve European Union (EU) objectives.&lt;/p&gt;&quot;,&quot;issue&quot;:&quot;3&quot;,&quot;volume&quot;:&quot;11&quot;,&quot;container-title-short&quot;:&quot;Sustainability&quot;},&quot;isTemporary&quot;:false,&quot;suppress-author&quot;:true}]},{&quot;citationID&quot;:&quot;MENDELEY_CITATION_d4f1c59c-c434-4f21-ac69-80880cbffad0&quot;,&quot;properties&quot;:{&quot;noteIndex&quot;:0},&quot;isEdited&quot;:false,&quot;manualOverride&quot;:{&quot;isManuallyOverridden&quot;:false,&quot;citeprocText&quot;:&quot;(2021)&quot;,&quot;manualOverrideText&quot;:&quot;&quot;},&quot;citationTag&quot;:&quot;MENDELEY_CITATION_v3_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&quot;,&quot;citationItems&quot;:[{&quot;label&quot;:&quot;page&quot;,&quot;id&quot;:&quot;54c30f05-58b3-33db-be37-ff5432eb7c93&quot;,&quot;itemData&quot;:{&quot;type&quot;:&quot;article-journal&quot;,&quot;id&quot;:&quot;54c30f05-58b3-33db-be37-ff5432eb7c93&quot;,&quot;title&quot;:&quot;A city of cities: Measuring how 15-minutes urban accessibility shapes human mobility in Barcelona&quot;,&quot;author&quot;:[{&quot;family&quot;:&quot;Graells-Garrido&quot;,&quot;given&quot;:&quot;Eduardo&quot;,&quot;parse-names&quot;:false,&quot;dropping-particle&quot;:&quot;&quot;,&quot;non-dropping-particle&quot;:&quot;&quot;},{&quot;family&quot;:&quot;Serra-Burriel&quot;,&quot;given&quot;:&quot;Feliu&quot;,&quot;parse-names&quot;:false,&quot;dropping-particle&quot;:&quot;&quot;,&quot;non-dropping-particle&quot;:&quot;&quot;},{&quot;family&quot;:&quot;Rowe&quot;,&quot;given&quot;:&quot;Francisco&quot;,&quot;parse-names&quot;:false,&quot;dropping-particle&quot;:&quot;&quot;,&quot;non-dropping-particle&quot;:&quot;&quot;},{&quot;family&quot;:&quot;Cucchietti&quot;,&quot;given&quot;:&quot;Fernando M.&quot;,&quot;parse-names&quot;:false,&quot;dropping-particle&quot;:&quot;&quot;,&quot;non-dropping-particle&quot;:&quot;&quot;},{&quot;family&quot;:&quot;Reyes&quot;,&quot;given&quot;:&quot;Patricio&quot;,&quot;parse-names&quot;:false,&quot;dropping-particle&quot;:&quot;&quot;,&quot;non-dropping-particle&quot;:&quot;&quot;}],&quot;container-title&quot;:&quot;PLOS ONE&quot;,&quot;DOI&quot;:&quot;10.1371/journal.pone.0250080&quot;,&quot;ISSN&quot;:&quot;1932-6203&quot;,&quot;issued&quot;:{&quot;date-parts&quot;:[[2021,5,5]]},&quot;page&quot;:&quot;e0250080&quot;,&quot;abstract&quot;:&quot;&lt;p&gt;As cities expand, human mobility has become a central focus of urban planning and policy making to make cities more inclusive and sustainable. Initiatives such as the “15-minutes city” have been put in place to shift the attention from monocentric city configurations to polycentric structures, increasing the availability and diversity of local urban amenities. Ultimately they expect to increase local walkability and increase mobility within residential areas. While we know how urban amenities influence human mobility at the city level, little is known about spatial variations in this relationship. Here, we use mobile phone, census, and volunteered geographical data to measure geographic variations in the relationship between origin-destination flows and local urban accessibility in Barcelona. Using a Negative Binomial Geographically Weighted Regression model, we show that, globally, people tend to visit neighborhoods with better access to education and retail. Locally, these and other features change in sign and magnitude through the different neighborhoods of the city in ways that are not explained by administrative boundaries, and that provide deeper insights regarding urban characteristics such as rental prices. In conclusion, our work suggests that the qualities of a 15-minutes city can be measured at scale, delivering actionable insights on the polycentric structure of cities, and how people use and access this structure.&lt;/p&gt;&quot;,&quot;issue&quot;:&quot;5&quot;,&quot;volume&quot;:&quot;16&quot;,&quot;container-title-short&quot;:&quot;PLoS One&quot;},&quot;isTemporary&quot;:false,&quot;suppress-author&quot;:true}]},{&quot;citationID&quot;:&quot;MENDELEY_CITATION_45b4eae7-4e02-4a14-8c77-45bc73a9da42&quot;,&quot;properties&quot;:{&quot;noteIndex&quot;:0},&quot;isEdited&quot;:false,&quot;manualOverride&quot;:{&quot;isManuallyOverridden&quot;:false,&quot;citeprocText&quot;:&quot;(Department of Urban Resilience, 2020)&quot;,&quot;manualOverrideText&quot;:&quot;&quot;},&quot;citationTag&quot;:&quot;MENDELEY_CITATION_v3_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&quot;,&quot;citationItems&quot;:[{&quot;id&quot;:&quot;8f5eb416-73de-3646-b0ec-6b7855abc6ea&quot;,&quot;itemData&quot;:{&quot;type&quot;:&quot;report&quot;,&quot;id&quot;:&quot;8f5eb416-73de-3646-b0ec-6b7855abc6ea&quot;,&quot;title&quot;:&quot;What impact do programmed activities held in public space have on relationships between the people living in the neighbourhood? &quot;,&quot;author&quot;:[{&quot;family&quot;:&quot;Department of Urban Resilience&quot;,&quot;given&quot;:&quot;&quot;,&quot;parse-names&quot;:false,&quot;dropping-particle&quot;:&quot;&quot;,&quot;non-dropping-particle&quot;:&quot;&quot;}],&quot;issued&quot;:{&quot;date-parts&quot;:[[2020,11]]},&quot;publisher-place&quot;:&quot;Barcelona&quot;,&quot;container-title-short&quot;:&quot;&quot;},&quot;isTemporary&quot;:false}]},{&quot;citationID&quot;:&quot;MENDELEY_CITATION_c9f07ff3-cb69-4bc1-a81c-7283148b7e17&quot;,&quot;properties&quot;:{&quot;noteIndex&quot;:0},&quot;isEdited&quot;:false,&quot;manualOverride&quot;:{&quot;isManuallyOverridden&quot;:false,&quot;citeprocText&quot;:&quot;(Cajias et al., 2016; de Ayala et al., 2016; Eichholtz et al., 2013; Lazrak et al., 2014)&quot;,&quot;manualOverrideText&quot;:&quot;&quot;},&quot;citationTag&quot;:&quot;MENDELEY_CITATION_v3_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&quot;,&quot;citationItems&quot;:[{&quot;id&quot;:&quot;efd585f1-6af7-389f-8937-ba056070b2df&quot;,&quot;itemData&quot;:{&quot;type&quot;:&quot;article-journal&quot;,&quot;id&quot;:&quot;efd585f1-6af7-389f-8937-ba056070b2df&quot;,&quot;title&quot;:&quot;Are Energy Efficiency Ratings Ignored in the German Housing Market? Evidence from a Large-Sample Hedonic Study&quot;,&quot;author&quot;:[{&quot;family&quot;:&quot;Cajias&quot;,&quot;given&quot;:&quot;Marcelo&quot;,&quot;parse-names&quot;:false,&quot;dropping-particle&quot;:&quot;&quot;,&quot;non-dropping-particle&quot;:&quot;&quot;},{&quot;family&quot;:&quot;Fuerst&quot;,&quot;given&quot;:&quot;Franz&quot;,&quot;parse-names&quot;:false,&quot;dropping-particle&quot;:&quot;&quot;,&quot;non-dropping-particle&quot;:&quot;&quot;},{&quot;family&quot;:&quot;Bienert&quot;,&quot;given&quot;:&quot;Sven&quot;,&quot;parse-names&quot;:false,&quot;dropping-particle&quot;:&quot;&quot;,&quot;non-dropping-particle&quot;:&quot;&quot;}],&quot;container-title&quot;:&quot;SSRN Electronic Journal&quot;,&quot;DOI&quot;:&quot;10.2139/ssrn.2799206&quot;,&quot;ISSN&quot;:&quot;1556-5068&quot;,&quot;issued&quot;:{&quot;date-parts&quot;:[[2016]]},&quot;container-title-short&quot;:&quot;&quot;},&quot;isTemporary&quot;:false},{&quot;id&quot;:&quot;399e6051-cce9-338e-8f16-4fe3157e0ff7&quot;,&quot;itemData&quot;:{&quot;type&quot;:&quot;article-journal&quot;,&quot;id&quot;:&quot;399e6051-cce9-338e-8f16-4fe3157e0ff7&quot;,&quot;title&quot;:&quot;The Economics of Green Building&quot;,&quot;author&quot;:[{&quot;family&quot;:&quot;Eichholtz&quot;,&quot;given&quot;:&quot;Piet&quot;,&quot;parse-names&quot;:false,&quot;dropping-particle&quot;:&quot;&quot;,&quot;non-dropping-particle&quot;:&quot;&quot;},{&quot;family&quot;:&quot;Kok&quot;,&quot;given&quot;:&quot;Nils&quot;,&quot;parse-names&quot;:false,&quot;dropping-particle&quot;:&quot;&quot;,&quot;non-dropping-particle&quot;:&quot;&quot;},{&quot;family&quot;:&quot;Quigley&quot;,&quot;given&quot;:&quot;John M.&quot;,&quot;parse-names&quot;:false,&quot;dropping-particle&quot;:&quot;&quot;,&quot;non-dropping-particle&quot;:&quot;&quot;}],&quot;container-title&quot;:&quot;Review of Economics and Statistics&quot;,&quot;DOI&quot;:&quot;10.1162/REST_a_00291&quot;,&quot;ISSN&quot;:&quot;0034-6535&quot;,&quot;issued&quot;:{&quot;date-parts&quot;:[[2013,3]]},&quot;page&quot;:&quot;50-63&quot;,&quot;issue&quot;:&quot;1&quot;,&quot;volume&quot;:&quot;95&quot;,&quot;container-title-short&quot;:&quot;&quot;},&quot;isTemporary&quot;:false},{&quot;id&quot;:&quot;28b5b965-b276-321c-ab4c-ce39ed1a83e0&quot;,&quot;itemData&quot;:{&quot;type&quot;:&quot;article-journal&quot;,&quot;id&quot;:&quot;28b5b965-b276-321c-ab4c-ce39ed1a83e0&quot;,&quot;title&quot;:&quot;The price of energy efficiency in the Spanish housing market&quot;,&quot;author&quot;:[{&quot;family&quot;:&quot;Ayala&quot;,&quot;given&quot;:&quot;Amaia&quot;,&quot;parse-names&quot;:false,&quot;dropping-particle&quot;:&quot;&quot;,&quot;non-dropping-particle&quot;:&quot;de&quot;},{&quot;family&quot;:&quot;Galarraga&quot;,&quot;given&quot;:&quot;Ibon&quot;,&quot;parse-names&quot;:false,&quot;dropping-particle&quot;:&quot;&quot;,&quot;non-dropping-particle&quot;:&quot;&quot;},{&quot;family&quot;:&quot;Spadaro&quot;,&quot;given&quot;:&quot;Joseph&quot;,&quot;parse-names&quot;:false,&quot;dropping-particle&quot;:&quot;V.&quot;,&quot;non-dropping-particle&quot;:&quot;&quot;}],&quot;container-title&quot;:&quot;Energy Policy&quot;,&quot;container-title-short&quot;:&quot;Energy Policy&quot;,&quot;DOI&quot;:&quot;10.1016/j.enpol.2016.03.032&quot;,&quot;ISSN&quot;:&quot;03014215&quot;,&quot;issued&quot;:{&quot;date-parts&quot;:[[2016,7]]},&quot;page&quot;:&quot;16-24&quot;,&quot;volume&quot;:&quot;94&quot;},&quot;isTemporary&quot;:false},{&quot;id&quot;:&quot;eaba9563-3716-36c1-89f1-0f4f6197f21d&quot;,&quot;itemData&quot;:{&quot;type&quot;:&quot;article-journal&quot;,&quot;id&quot;:&quot;eaba9563-3716-36c1-89f1-0f4f6197f21d&quot;,&quot;title&quot;:&quot;The market value of cultural heritage in urban areas: an application of spatial hedonic pricing&quot;,&quot;author&quot;:[{&quot;family&quot;:&quot;Lazrak&quot;,&quot;given&quot;:&quot;Faroek&quot;,&quot;parse-names&quot;:false,&quot;dropping-particle&quot;:&quot;&quot;,&quot;non-dropping-particle&quot;:&quot;&quot;},{&quot;family&quot;:&quot;Nijkamp&quot;,&quot;given&quot;:&quot;Peter&quot;,&quot;parse-names&quot;:false,&quot;dropping-particle&quot;:&quot;&quot;,&quot;non-dropping-particle&quot;:&quot;&quot;},{&quot;family&quot;:&quot;Rietveld&quot;,&quot;given&quot;:&quot;Piet&quot;,&quot;parse-names&quot;:false,&quot;dropping-particle&quot;:&quot;&quot;,&quot;non-dropping-particle&quot;:&quot;&quot;},{&quot;family&quot;:&quot;Rouwendal&quot;,&quot;given&quot;:&quot;Jan&quot;,&quot;parse-names&quot;:false,&quot;dropping-particle&quot;:&quot;&quot;,&quot;non-dropping-particle&quot;:&quot;&quot;}],&quot;container-title&quot;:&quot;Journal of Geographical Systems&quot;,&quot;container-title-short&quot;:&quot;J Geogr Syst&quot;,&quot;DOI&quot;:&quot;10.1007/s10109-013-0188-1&quot;,&quot;ISSN&quot;:&quot;1435-5930&quot;,&quot;issued&quot;:{&quot;date-parts&quot;:[[2014,1,4]]},&quot;page&quot;:&quot;89-114&quot;,&quot;issue&quot;:&quot;1&quot;,&quot;volume&quot;:&quot;16&quot;},&quot;isTemporary&quot;:false}]},{&quot;citationID&quot;:&quot;MENDELEY_CITATION_d3a814fb-dd90-4258-8417-86b0bfd5aa30&quot;,&quot;properties&quot;:{&quot;noteIndex&quot;:0},&quot;isEdited&quot;:false,&quot;manualOverride&quot;:{&quot;isManuallyOverridden&quot;:false,&quot;citeprocText&quot;:&quot;(2010)&quot;,&quot;manualOverrideText&quot;:&quot;&quot;},&quot;citationTag&quot;:&quot;MENDELEY_CITATION_v3_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&quot;,&quot;citationItems&quot;:[{&quot;label&quot;:&quot;page&quot;,&quot;id&quot;:&quot;66e671da-39e1-3c5b-8cb1-0a217d77ddef&quot;,&quot;itemData&quot;:{&quot;type&quot;:&quot;article-journal&quot;,&quot;id&quot;:&quot;66e671da-39e1-3c5b-8cb1-0a217d77ddef&quot;,&quot;title&quot;:&quot;Estimation of a spatial simultaneous equation model of population migration and housing price dynamics&quot;,&quot;author&quot;:[{&quot;family&quot;:&quot;Jeanty&quot;,&quot;given&quot;:&quot;P. Wilner&quot;,&quot;parse-names&quot;:false,&quot;dropping-particle&quot;:&quot;&quot;,&quot;non-dropping-particle&quot;:&quot;&quot;},{&quot;family&quot;:&quot;Partridge&quot;,&quot;given&quot;:&quot;Mark&quot;,&quot;parse-names&quot;:false,&quot;dropping-particle&quot;:&quot;&quot;,&quot;non-dropping-particle&quot;:&quot;&quot;},{&quot;family&quot;:&quot;Irwin&quot;,&quot;given&quot;:&quot;Elena&quot;,&quot;parse-names&quot;:false,&quot;dropping-particle&quot;:&quot;&quot;,&quot;non-dropping-particle&quot;:&quot;&quot;}],&quot;container-title&quot;:&quot;Regional Science and Urban Economics&quot;,&quot;DOI&quot;:&quot;10.1016/j.regsciurbeco.2010.01.002&quot;,&quot;ISSN&quot;:&quot;01660462&quot;,&quot;issued&quot;:{&quot;date-parts&quot;:[[2010,9]]},&quot;page&quot;:&quot;343-352&quot;,&quot;issue&quot;:&quot;5&quot;,&quot;volume&quot;:&quot;40&quot;,&quot;container-title-short&quot;:&quot;Reg Sci Urban Econ&quot;},&quot;isTemporary&quot;:false,&quot;suppress-author&quot;:true}]},{&quot;citationID&quot;:&quot;MENDELEY_CITATION_34f20947-104a-4989-91f6-1be5bf03f8af&quot;,&quot;properties&quot;:{&quot;noteIndex&quot;:0},&quot;isEdited&quot;:false,&quot;manualOverride&quot;:{&quot;isManuallyOverridden&quot;:false,&quot;citeprocText&quot;:&quot;(2021)&quot;,&quot;manualOverrideText&quot;:&quot;&quot;},&quot;citationTag&quot;:&quot;MENDELEY_CITATION_v3_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&quot;,&quot;citationItems&quot;:[{&quot;label&quot;:&quot;page&quot;,&quot;id&quot;:&quot;54c30f05-58b3-33db-be37-ff5432eb7c93&quot;,&quot;itemData&quot;:{&quot;type&quot;:&quot;article-journal&quot;,&quot;id&quot;:&quot;54c30f05-58b3-33db-be37-ff5432eb7c93&quot;,&quot;title&quot;:&quot;A city of cities: Measuring how 15-minutes urban accessibility shapes human mobility in Barcelona&quot;,&quot;author&quot;:[{&quot;family&quot;:&quot;Graells-Garrido&quot;,&quot;given&quot;:&quot;Eduardo&quot;,&quot;parse-names&quot;:false,&quot;dropping-particle&quot;:&quot;&quot;,&quot;non-dropping-particle&quot;:&quot;&quot;},{&quot;family&quot;:&quot;Serra-Burriel&quot;,&quot;given&quot;:&quot;Feliu&quot;,&quot;parse-names&quot;:false,&quot;dropping-particle&quot;:&quot;&quot;,&quot;non-dropping-particle&quot;:&quot;&quot;},{&quot;family&quot;:&quot;Rowe&quot;,&quot;given&quot;:&quot;Francisco&quot;,&quot;parse-names&quot;:false,&quot;dropping-particle&quot;:&quot;&quot;,&quot;non-dropping-particle&quot;:&quot;&quot;},{&quot;family&quot;:&quot;Cucchietti&quot;,&quot;given&quot;:&quot;Fernando M.&quot;,&quot;parse-names&quot;:false,&quot;dropping-particle&quot;:&quot;&quot;,&quot;non-dropping-particle&quot;:&quot;&quot;},{&quot;family&quot;:&quot;Reyes&quot;,&quot;given&quot;:&quot;Patricio&quot;,&quot;parse-names&quot;:false,&quot;dropping-particle&quot;:&quot;&quot;,&quot;non-dropping-particle&quot;:&quot;&quot;}],&quot;container-title&quot;:&quot;PLOS ONE&quot;,&quot;DOI&quot;:&quot;10.1371/journal.pone.0250080&quot;,&quot;ISSN&quot;:&quot;1932-6203&quot;,&quot;issued&quot;:{&quot;date-parts&quot;:[[2021,5,5]]},&quot;page&quot;:&quot;e0250080&quot;,&quot;abstract&quot;:&quot;&lt;p&gt;As cities expand, human mobility has become a central focus of urban planning and policy making to make cities more inclusive and sustainable. Initiatives such as the “15-minutes city” have been put in place to shift the attention from monocentric city configurations to polycentric structures, increasing the availability and diversity of local urban amenities. Ultimately they expect to increase local walkability and increase mobility within residential areas. While we know how urban amenities influence human mobility at the city level, little is known about spatial variations in this relationship. Here, we use mobile phone, census, and volunteered geographical data to measure geographic variations in the relationship between origin-destination flows and local urban accessibility in Barcelona. Using a Negative Binomial Geographically Weighted Regression model, we show that, globally, people tend to visit neighborhoods with better access to education and retail. Locally, these and other features change in sign and magnitude through the different neighborhoods of the city in ways that are not explained by administrative boundaries, and that provide deeper insights regarding urban characteristics such as rental prices. In conclusion, our work suggests that the qualities of a 15-minutes city can be measured at scale, delivering actionable insights on the polycentric structure of cities, and how people use and access this structure.&lt;/p&gt;&quot;,&quot;issue&quot;:&quot;5&quot;,&quot;volume&quot;:&quot;16&quot;,&quot;container-title-short&quot;:&quot;PLoS One&quot;},&quot;isTemporary&quot;:false,&quot;suppress-author&quot;:true}]},{&quot;citationID&quot;:&quot;MENDELEY_CITATION_c1703bf4-0c00-4256-82ee-4ba7282a9c4e&quot;,&quot;properties&quot;:{&quot;noteIndex&quot;:0},&quot;isEdited&quot;:false,&quot;manualOverride&quot;:{&quot;isManuallyOverridden&quot;:false,&quot;citeprocText&quot;:&quot;(2021)&quot;,&quot;manualOverrideText&quot;:&quot;&quot;},&quot;citationTag&quot;:&quot;MENDELEY_CITATION_v3_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&quot;,&quot;citationItems&quot;:[{&quot;label&quot;:&quot;page&quot;,&quot;id&quot;:&quot;54c30f05-58b3-33db-be37-ff5432eb7c93&quot;,&quot;itemData&quot;:{&quot;type&quot;:&quot;article-journal&quot;,&quot;id&quot;:&quot;54c30f05-58b3-33db-be37-ff5432eb7c93&quot;,&quot;title&quot;:&quot;A city of cities: Measuring how 15-minutes urban accessibility shapes human mobility in Barcelona&quot;,&quot;author&quot;:[{&quot;family&quot;:&quot;Graells-Garrido&quot;,&quot;given&quot;:&quot;Eduardo&quot;,&quot;parse-names&quot;:false,&quot;dropping-particle&quot;:&quot;&quot;,&quot;non-dropping-particle&quot;:&quot;&quot;},{&quot;family&quot;:&quot;Serra-Burriel&quot;,&quot;given&quot;:&quot;Feliu&quot;,&quot;parse-names&quot;:false,&quot;dropping-particle&quot;:&quot;&quot;,&quot;non-dropping-particle&quot;:&quot;&quot;},{&quot;family&quot;:&quot;Rowe&quot;,&quot;given&quot;:&quot;Francisco&quot;,&quot;parse-names&quot;:false,&quot;dropping-particle&quot;:&quot;&quot;,&quot;non-dropping-particle&quot;:&quot;&quot;},{&quot;family&quot;:&quot;Cucchietti&quot;,&quot;given&quot;:&quot;Fernando M.&quot;,&quot;parse-names&quot;:false,&quot;dropping-particle&quot;:&quot;&quot;,&quot;non-dropping-particle&quot;:&quot;&quot;},{&quot;family&quot;:&quot;Reyes&quot;,&quot;given&quot;:&quot;Patricio&quot;,&quot;parse-names&quot;:false,&quot;dropping-particle&quot;:&quot;&quot;,&quot;non-dropping-particle&quot;:&quot;&quot;}],&quot;container-title&quot;:&quot;PLOS ONE&quot;,&quot;DOI&quot;:&quot;10.1371/journal.pone.0250080&quot;,&quot;ISSN&quot;:&quot;1932-6203&quot;,&quot;issued&quot;:{&quot;date-parts&quot;:[[2021,5,5]]},&quot;page&quot;:&quot;e0250080&quot;,&quot;abstract&quot;:&quot;&lt;p&gt;As cities expand, human mobility has become a central focus of urban planning and policy making to make cities more inclusive and sustainable. Initiatives such as the “15-minutes city” have been put in place to shift the attention from monocentric city configurations to polycentric structures, increasing the availability and diversity of local urban amenities. Ultimately they expect to increase local walkability and increase mobility within residential areas. While we know how urban amenities influence human mobility at the city level, little is known about spatial variations in this relationship. Here, we use mobile phone, census, and volunteered geographical data to measure geographic variations in the relationship between origin-destination flows and local urban accessibility in Barcelona. Using a Negative Binomial Geographically Weighted Regression model, we show that, globally, people tend to visit neighborhoods with better access to education and retail. Locally, these and other features change in sign and magnitude through the different neighborhoods of the city in ways that are not explained by administrative boundaries, and that provide deeper insights regarding urban characteristics such as rental prices. In conclusion, our work suggests that the qualities of a 15-minutes city can be measured at scale, delivering actionable insights on the polycentric structure of cities, and how people use and access this structure.&lt;/p&gt;&quot;,&quot;issue&quot;:&quot;5&quot;,&quot;volume&quot;:&quot;16&quot;,&quot;container-title-short&quot;:&quot;PLoS One&quot;},&quot;isTemporary&quot;:false,&quot;suppress-author&quot;:true}]},{&quot;citationID&quot;:&quot;MENDELEY_CITATION_062e4977-665b-4368-9386-9c50b6cb2251&quot;,&quot;properties&quot;:{&quot;noteIndex&quot;:0},&quot;isEdited&quot;:false,&quot;manualOverride&quot;:{&quot;isManuallyOverridden&quot;:false,&quot;citeprocText&quot;:&quot;(Ossokina &amp;#38; Verweij, 2015)&quot;,&quot;manualOverrideText&quot;:&quot;&quot;},&quot;citationTag&quot;:&quot;MENDELEY_CITATION_v3_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&quot;,&quot;citationItems&quot;:[{&quot;id&quot;:&quot;53a1b642-e068-3ca2-b5a6-368b6ee874d4&quot;,&quot;itemData&quot;:{&quot;type&quot;:&quot;article-journal&quot;,&quot;id&quot;:&quot;53a1b642-e068-3ca2-b5a6-368b6ee874d4&quot;,&quot;title&quot;:&quot;Urban traffic externalities: Quasi-experimental evidence from housing prices&quot;,&quot;author&quot;:[{&quot;family&quot;:&quot;Ossokina&quot;,&quot;given&quot;:&quot;Ioulia&quot;,&quot;parse-names&quot;:false,&quot;dropping-particle&quot;:&quot;V.&quot;,&quot;non-dropping-particle&quot;:&quot;&quot;},{&quot;family&quot;:&quot;Verweij&quot;,&quot;given&quot;:&quot;Gerard&quot;,&quot;parse-names&quot;:false,&quot;dropping-particle&quot;:&quot;&quot;,&quot;non-dropping-particle&quot;:&quot;&quot;}],&quot;container-title&quot;:&quot;Regional Science and Urban Economics&quot;,&quot;container-title-short&quot;:&quot;Reg Sci Urban Econ&quot;,&quot;DOI&quot;:&quot;10.1016/j.regsciurbeco.2015.08.002&quot;,&quot;ISSN&quot;:&quot;01660462&quot;,&quot;issued&quot;:{&quot;date-parts&quot;:[[2015,11]]},&quot;page&quot;:&quot;1-13&quot;,&quot;volume&quot;:&quot;55&quot;},&quot;isTemporary&quot;:false}]},{&quot;citationID&quot;:&quot;MENDELEY_CITATION_b8e086ef-ac05-4864-8f88-7adac9a54a7c&quot;,&quot;properties&quot;:{&quot;noteIndex&quot;:0},&quot;isEdited&quot;:false,&quot;manualOverride&quot;:{&quot;isManuallyOverridden&quot;:false,&quot;citeprocText&quot;:&quot;(2021)&quot;,&quot;manualOverrideText&quot;:&quot;&quot;},&quot;citationTag&quot;:&quot;MENDELEY_CITATION_v3_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&quot;,&quot;citationItems&quot;:[{&quot;label&quot;:&quot;page&quot;,&quot;id&quot;:&quot;54c30f05-58b3-33db-be37-ff5432eb7c93&quot;,&quot;itemData&quot;:{&quot;type&quot;:&quot;article-journal&quot;,&quot;id&quot;:&quot;54c30f05-58b3-33db-be37-ff5432eb7c93&quot;,&quot;title&quot;:&quot;A city of cities: Measuring how 15-minutes urban accessibility shapes human mobility in Barcelona&quot;,&quot;author&quot;:[{&quot;family&quot;:&quot;Graells-Garrido&quot;,&quot;given&quot;:&quot;Eduardo&quot;,&quot;parse-names&quot;:false,&quot;dropping-particle&quot;:&quot;&quot;,&quot;non-dropping-particle&quot;:&quot;&quot;},{&quot;family&quot;:&quot;Serra-Burriel&quot;,&quot;given&quot;:&quot;Feliu&quot;,&quot;parse-names&quot;:false,&quot;dropping-particle&quot;:&quot;&quot;,&quot;non-dropping-particle&quot;:&quot;&quot;},{&quot;family&quot;:&quot;Rowe&quot;,&quot;given&quot;:&quot;Francisco&quot;,&quot;parse-names&quot;:false,&quot;dropping-particle&quot;:&quot;&quot;,&quot;non-dropping-particle&quot;:&quot;&quot;},{&quot;family&quot;:&quot;Cucchietti&quot;,&quot;given&quot;:&quot;Fernando M.&quot;,&quot;parse-names&quot;:false,&quot;dropping-particle&quot;:&quot;&quot;,&quot;non-dropping-particle&quot;:&quot;&quot;},{&quot;family&quot;:&quot;Reyes&quot;,&quot;given&quot;:&quot;Patricio&quot;,&quot;parse-names&quot;:false,&quot;dropping-particle&quot;:&quot;&quot;,&quot;non-dropping-particle&quot;:&quot;&quot;}],&quot;container-title&quot;:&quot;PLOS ONE&quot;,&quot;DOI&quot;:&quot;10.1371/journal.pone.0250080&quot;,&quot;ISSN&quot;:&quot;1932-6203&quot;,&quot;issued&quot;:{&quot;date-parts&quot;:[[2021,5,5]]},&quot;page&quot;:&quot;e0250080&quot;,&quot;abstract&quot;:&quot;&lt;p&gt;As cities expand, human mobility has become a central focus of urban planning and policy making to make cities more inclusive and sustainable. Initiatives such as the “15-minutes city” have been put in place to shift the attention from monocentric city configurations to polycentric structures, increasing the availability and diversity of local urban amenities. Ultimately they expect to increase local walkability and increase mobility within residential areas. While we know how urban amenities influence human mobility at the city level, little is known about spatial variations in this relationship. Here, we use mobile phone, census, and volunteered geographical data to measure geographic variations in the relationship between origin-destination flows and local urban accessibility in Barcelona. Using a Negative Binomial Geographically Weighted Regression model, we show that, globally, people tend to visit neighborhoods with better access to education and retail. Locally, these and other features change in sign and magnitude through the different neighborhoods of the city in ways that are not explained by administrative boundaries, and that provide deeper insights regarding urban characteristics such as rental prices. In conclusion, our work suggests that the qualities of a 15-minutes city can be measured at scale, delivering actionable insights on the polycentric structure of cities, and how people use and access this structure.&lt;/p&gt;&quot;,&quot;issue&quot;:&quot;5&quot;,&quot;volume&quot;:&quot;16&quot;,&quot;container-title-short&quot;:&quot;PLoS One&quot;},&quot;isTemporary&quot;:false,&quot;suppress-author&quot;:true}]},{&quot;citationID&quot;:&quot;MENDELEY_CITATION_97f5c8cf-dce2-4e9f-9a94-7823386e4ec0&quot;,&quot;properties&quot;:{&quot;noteIndex&quot;:0},&quot;isEdited&quot;:false,&quot;manualOverride&quot;:{&quot;isManuallyOverridden&quot;:false,&quot;citeprocText&quot;:&quot;(2014)&quot;,&quot;manualOverrideText&quot;:&quot;&quot;},&quot;citationTag&quot;:&quot;MENDELEY_CITATION_v3_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&quot;,&quot;citationItems&quot;:[{&quot;label&quot;:&quot;page&quot;,&quot;id&quot;:&quot;eaba9563-3716-36c1-89f1-0f4f6197f21d&quot;,&quot;itemData&quot;:{&quot;type&quot;:&quot;article-journal&quot;,&quot;id&quot;:&quot;eaba9563-3716-36c1-89f1-0f4f6197f21d&quot;,&quot;title&quot;:&quot;The market value of cultural heritage in urban areas: an application of spatial hedonic pricing&quot;,&quot;author&quot;:[{&quot;family&quot;:&quot;Lazrak&quot;,&quot;given&quot;:&quot;Faroek&quot;,&quot;parse-names&quot;:false,&quot;dropping-particle&quot;:&quot;&quot;,&quot;non-dropping-particle&quot;:&quot;&quot;},{&quot;family&quot;:&quot;Nijkamp&quot;,&quot;given&quot;:&quot;Peter&quot;,&quot;parse-names&quot;:false,&quot;dropping-particle&quot;:&quot;&quot;,&quot;non-dropping-particle&quot;:&quot;&quot;},{&quot;family&quot;:&quot;Rietveld&quot;,&quot;given&quot;:&quot;Piet&quot;,&quot;parse-names&quot;:false,&quot;dropping-particle&quot;:&quot;&quot;,&quot;non-dropping-particle&quot;:&quot;&quot;},{&quot;family&quot;:&quot;Rouwendal&quot;,&quot;given&quot;:&quot;Jan&quot;,&quot;parse-names&quot;:false,&quot;dropping-particle&quot;:&quot;&quot;,&quot;non-dropping-particle&quot;:&quot;&quot;}],&quot;container-title&quot;:&quot;Journal of Geographical Systems&quot;,&quot;DOI&quot;:&quot;10.1007/s10109-013-0188-1&quot;,&quot;ISSN&quot;:&quot;1435-5930&quot;,&quot;issued&quot;:{&quot;date-parts&quot;:[[2014,1,4]]},&quot;page&quot;:&quot;89-114&quot;,&quot;issue&quot;:&quot;1&quot;,&quot;volume&quot;:&quot;16&quot;,&quot;container-title-short&quot;:&quot;J Geogr Syst&quot;},&quot;isTemporary&quot;:false,&quot;suppress-author&quot;:true}]},{&quot;citationID&quot;:&quot;MENDELEY_CITATION_0d05856c-5d73-4cdb-9777-4488738b1863&quot;,&quot;properties&quot;:{&quot;noteIndex&quot;:0},&quot;isEdited&quot;:false,&quot;manualOverride&quot;:{&quot;isManuallyOverridden&quot;:false,&quot;citeprocText&quot;:&quot;(2014)&quot;,&quot;manualOverrideText&quot;:&quot;&quot;},&quot;citationTag&quot;:&quot;MENDELEY_CITATION_v3_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&quot;,&quot;citationItems&quot;:[{&quot;label&quot;:&quot;page&quot;,&quot;id&quot;:&quot;eaba9563-3716-36c1-89f1-0f4f6197f21d&quot;,&quot;itemData&quot;:{&quot;type&quot;:&quot;article-journal&quot;,&quot;id&quot;:&quot;eaba9563-3716-36c1-89f1-0f4f6197f21d&quot;,&quot;title&quot;:&quot;The market value of cultural heritage in urban areas: an application of spatial hedonic pricing&quot;,&quot;author&quot;:[{&quot;family&quot;:&quot;Lazrak&quot;,&quot;given&quot;:&quot;Faroek&quot;,&quot;parse-names&quot;:false,&quot;dropping-particle&quot;:&quot;&quot;,&quot;non-dropping-particle&quot;:&quot;&quot;},{&quot;family&quot;:&quot;Nijkamp&quot;,&quot;given&quot;:&quot;Peter&quot;,&quot;parse-names&quot;:false,&quot;dropping-particle&quot;:&quot;&quot;,&quot;non-dropping-particle&quot;:&quot;&quot;},{&quot;family&quot;:&quot;Rietveld&quot;,&quot;given&quot;:&quot;Piet&quot;,&quot;parse-names&quot;:false,&quot;dropping-particle&quot;:&quot;&quot;,&quot;non-dropping-particle&quot;:&quot;&quot;},{&quot;family&quot;:&quot;Rouwendal&quot;,&quot;given&quot;:&quot;Jan&quot;,&quot;parse-names&quot;:false,&quot;dropping-particle&quot;:&quot;&quot;,&quot;non-dropping-particle&quot;:&quot;&quot;}],&quot;container-title&quot;:&quot;Journal of Geographical Systems&quot;,&quot;DOI&quot;:&quot;10.1007/s10109-013-0188-1&quot;,&quot;ISSN&quot;:&quot;1435-5930&quot;,&quot;issued&quot;:{&quot;date-parts&quot;:[[2014,1,4]]},&quot;page&quot;:&quot;89-114&quot;,&quot;issue&quot;:&quot;1&quot;,&quot;volume&quot;:&quot;16&quot;,&quot;container-title-short&quot;:&quot;J Geogr Syst&quot;},&quot;isTemporary&quot;:false,&quot;suppress-author&quot;:true}]},{&quot;citationID&quot;:&quot;MENDELEY_CITATION_a0a5a6d4-99ca-407c-a7e2-7067307e80f8&quot;,&quot;properties&quot;:{&quot;noteIndex&quot;:0},&quot;isEdited&quot;:false,&quot;manualOverride&quot;:{&quot;isManuallyOverridden&quot;:false,&quot;citeprocText&quot;:&quot;(2018)&quot;,&quot;manualOverrideText&quot;:&quot;&quot;},&quot;citationTag&quot;:&quot;MENDELEY_CITATION_v3_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&quot;,&quot;citationItems&quot;:[{&quot;label&quot;:&quot;page&quot;,&quot;id&quot;:&quot;b58f5be1-6a05-3404-920c-cea83fd02b41&quot;,&quot;itemData&quot;:{&quot;type&quot;:&quot;paper-conference&quot;,&quot;id&quot;:&quot;b58f5be1-6a05-3404-920c-cea83fd02b41&quot;,&quot;title&quot;:&quot;The marginal price of housing energy-efficiency in Metropolitan Barcelona: issues of sample selection biases&quot;,&quot;author&quot;:[{&quot;family&quot;:&quot;Chen&quot;,&quot;given&quot;:&quot;Ai&quot;,&quot;parse-names&quot;:false,&quot;dropping-particle&quot;:&quot;&quot;,&quot;non-dropping-particle&quot;:&quot;&quot;},{&quot;family&quot;:&quot;Marmolejo Duarte&quot;,&quot;given&quot;:&quot;Carlos Ramiro&quot;,&quot;parse-names&quot;:false,&quot;dropping-particle&quot;:&quot;&quot;,&quot;non-dropping-particle&quot;:&quot;&quot;}],&quot;container-title&quot;:&quot;Libro de proceedings, CTV 2018: XII Congreso Internacional Ciudad y Territorio Virtual: “Ciudades y Territorios Inteligentes”: UNCuyo, Mendoza, 5-7 septiembre 2018&quot;,&quot;DOI&quot;:&quot;10.5821/ctv.8245&quot;,&quot;issued&quot;:{&quot;date-parts&quot;:[[2018,12]]},&quot;publisher-place&quot;:&quot;Barcelona&quot;,&quot;page&quot;:&quot;247-262&quot;,&quot;publisher&quot;:&quot;Centre de Politica de Sol i Valoracions, CPSV / Universitat Politècnica de Catalunya, UPC&quot;,&quot;container-title-short&quot;:&quot;&quot;},&quot;isTemporary&quot;:false,&quot;suppress-author&quot;:true}]},{&quot;citationID&quot;:&quot;MENDELEY_CITATION_e716304c-de87-4c6c-8c62-caf9bc4493d6&quot;,&quot;properties&quot;:{&quot;noteIndex&quot;:0},&quot;isEdited&quot;:false,&quot;manualOverride&quot;:{&quot;isManuallyOverridden&quot;:false,&quot;citeprocText&quot;:&quot;(2022)&quot;,&quot;manualOverrideText&quot;:&quot;&quot;},&quot;citationTag&quot;:&quot;MENDELEY_CITATION_v3_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&quot;,&quot;citationItems&quot;:[{&quot;label&quot;:&quot;page&quot;,&quot;id&quot;:&quot;bacc1f6c-cf8f-3ee9-9dec-2fa3eb079d2b&quot;,&quot;itemData&quot;:{&quot;type&quot;:&quot;article-journal&quot;,&quot;id&quot;:&quot;bacc1f6c-cf8f-3ee9-9dec-2fa3eb079d2b&quot;,&quot;title&quot;:&quot;The effect of energy performance ratings over residential prices or how an insufficient control of architectural-quality may render spurious conclusions&quot;,&quot;author&quot;:[{&quot;family&quot;:&quot;Marmolejo-Duarte&quot;,&quot;given&quot;:&quot;Carlos&quot;,&quot;parse-names&quot;:false,&quot;dropping-particle&quot;:&quot;&quot;,&quot;non-dropping-particle&quot;:&quot;&quot;},{&quot;family&quot;:&quot;Chen&quot;,&quot;given&quot;:&quot;Ai&quot;,&quot;parse-names&quot;:false,&quot;dropping-particle&quot;:&quot;&quot;,&quot;non-dropping-particle&quot;:&quot;&quot;}],&quot;container-title&quot;:&quot;Cities&quot;,&quot;DOI&quot;:&quot;10.1016/j.cities.2022.103674&quot;,&quot;ISSN&quot;:&quot;02642751&quot;,&quot;issued&quot;:{&quot;date-parts&quot;:[[2022,7]]},&quot;page&quot;:&quot;103674&quot;,&quot;volume&quot;:&quot;126&quot;,&quot;container-title-short&quot;:&quot;&quot;},&quot;isTemporary&quot;:false,&quot;suppress-author&quot;:true}]},{&quot;citationID&quot;:&quot;MENDELEY_CITATION_fd2f354e-d8c8-40c3-8030-e11fd7669ce2&quot;,&quot;properties&quot;:{&quot;noteIndex&quot;:0},&quot;isEdited&quot;:false,&quot;manualOverride&quot;:{&quot;isManuallyOverridden&quot;:false,&quot;citeprocText&quot;:&quot;(2018)&quot;,&quot;manualOverrideText&quot;:&quot;&quot;},&quot;citationTag&quot;:&quot;MENDELEY_CITATION_v3_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&quot;,&quot;citationItems&quot;:[{&quot;label&quot;:&quot;page&quot;,&quot;id&quot;:&quot;b58f5be1-6a05-3404-920c-cea83fd02b41&quot;,&quot;itemData&quot;:{&quot;type&quot;:&quot;paper-conference&quot;,&quot;id&quot;:&quot;b58f5be1-6a05-3404-920c-cea83fd02b41&quot;,&quot;title&quot;:&quot;The marginal price of housing energy-efficiency in Metropolitan Barcelona: issues of sample selection biases&quot;,&quot;author&quot;:[{&quot;family&quot;:&quot;Chen&quot;,&quot;given&quot;:&quot;Ai&quot;,&quot;parse-names&quot;:false,&quot;dropping-particle&quot;:&quot;&quot;,&quot;non-dropping-particle&quot;:&quot;&quot;},{&quot;family&quot;:&quot;Marmolejo Duarte&quot;,&quot;given&quot;:&quot;Carlos Ramiro&quot;,&quot;parse-names&quot;:false,&quot;dropping-particle&quot;:&quot;&quot;,&quot;non-dropping-particle&quot;:&quot;&quot;}],&quot;container-title&quot;:&quot;Libro de proceedings, CTV 2018: XII Congreso Internacional Ciudad y Territorio Virtual: “Ciudades y Territorios Inteligentes”: UNCuyo, Mendoza, 5-7 septiembre 2018&quot;,&quot;DOI&quot;:&quot;10.5821/ctv.8245&quot;,&quot;issued&quot;:{&quot;date-parts&quot;:[[2018,12]]},&quot;publisher-place&quot;:&quot;Barcelona&quot;,&quot;page&quot;:&quot;247-262&quot;,&quot;publisher&quot;:&quot;Centre de Politica de Sol i Valoracions, CPSV / Universitat Politècnica de Catalunya, UPC&quot;,&quot;container-title-short&quot;:&quot;&quot;},&quot;isTemporary&quot;:false,&quot;suppress-author&quot;:true}]},{&quot;citationID&quot;:&quot;MENDELEY_CITATION_5fa447f0-d958-410e-8609-9d55f0057690&quot;,&quot;properties&quot;:{&quot;noteIndex&quot;:0},&quot;isEdited&quot;:false,&quot;manualOverride&quot;:{&quot;isManuallyOverridden&quot;:false,&quot;citeprocText&quot;:&quot;(2022)&quot;,&quot;manualOverrideText&quot;:&quot;&quot;},&quot;citationTag&quot;:&quot;MENDELEY_CITATION_v3_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&quot;,&quot;citationItems&quot;:[{&quot;label&quot;:&quot;page&quot;,&quot;id&quot;:&quot;bacc1f6c-cf8f-3ee9-9dec-2fa3eb079d2b&quot;,&quot;itemData&quot;:{&quot;type&quot;:&quot;article-journal&quot;,&quot;id&quot;:&quot;bacc1f6c-cf8f-3ee9-9dec-2fa3eb079d2b&quot;,&quot;title&quot;:&quot;The effect of energy performance ratings over residential prices or how an insufficient control of architectural-quality may render spurious conclusions&quot;,&quot;author&quot;:[{&quot;family&quot;:&quot;Marmolejo-Duarte&quot;,&quot;given&quot;:&quot;Carlos&quot;,&quot;parse-names&quot;:false,&quot;dropping-particle&quot;:&quot;&quot;,&quot;non-dropping-particle&quot;:&quot;&quot;},{&quot;family&quot;:&quot;Chen&quot;,&quot;given&quot;:&quot;Ai&quot;,&quot;parse-names&quot;:false,&quot;dropping-particle&quot;:&quot;&quot;,&quot;non-dropping-particle&quot;:&quot;&quot;}],&quot;container-title&quot;:&quot;Cities&quot;,&quot;DOI&quot;:&quot;10.1016/j.cities.2022.103674&quot;,&quot;ISSN&quot;:&quot;02642751&quot;,&quot;issued&quot;:{&quot;date-parts&quot;:[[2022,7]]},&quot;page&quot;:&quot;103674&quot;,&quot;volume&quot;:&quot;126&quot;,&quot;container-title-short&quot;:&quot;&quot;},&quot;isTemporary&quot;:false,&quot;suppress-author&quot;:true}]},{&quot;citationID&quot;:&quot;MENDELEY_CITATION_d5add429-2aea-458d-a642-13cfc123e284&quot;,&quot;properties&quot;:{&quot;noteIndex&quot;:0},&quot;isEdited&quot;:false,&quot;manualOverride&quot;:{&quot;isManuallyOverridden&quot;:false,&quot;citeprocText&quot;:&quot;(2011)&quot;,&quot;manualOverrideText&quot;:&quot;&quot;},&quot;citationTag&quot;:&quot;MENDELEY_CITATION_v3_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&quot;,&quot;citationItems&quot;:[{&quot;label&quot;:&quot;page&quot;,&quot;id&quot;:&quot;626e5228-cdcf-3ee0-bc2c-789f1e49a82d&quot;,&quot;itemData&quot;:{&quot;type&quot;:&quot;article-journal&quot;,&quot;id&quot;:&quot;626e5228-cdcf-3ee0-bc2c-789f1e49a82d&quot;,&quot;title&quot;:&quot;Willingness to Pay for Sustainable Housing&quot;,&quot;author&quot;:[{&quot;family&quot;:&quot;Mandell&quot;,&quot;given&quot;:&quot;Svante&quot;,&quot;parse-names&quot;:false,&quot;dropping-particle&quot;:&quot;&quot;,&quot;non-dropping-particle&quot;:&quot;&quot;},{&quot;family&quot;:&quot;Wilhelmsson&quot;,&quot;given&quot;:&quot;Mats&quot;,&quot;parse-names&quot;:false,&quot;dropping-particle&quot;:&quot;&quot;,&quot;non-dropping-particle&quot;:&quot;&quot;}],&quot;container-title&quot;:&quot;Journal of Housing Research&quot;,&quot;DOI&quot;:&quot;10.1080/10835547.2011.12092034&quot;,&quot;ISSN&quot;:&quot;1052-7001&quot;,&quot;issued&quot;:{&quot;date-parts&quot;:[[2011,1,1]]},&quot;page&quot;:&quot;35-51&quot;,&quot;issue&quot;:&quot;1&quot;,&quot;volume&quot;:&quot;20&quot;,&quot;container-title-short&quot;:&quot;&quot;},&quot;isTemporary&quot;:false,&quot;suppress-author&quot;:true}]},{&quot;citationID&quot;:&quot;MENDELEY_CITATION_bec5f79c-1499-424c-99c1-bcfaa6c6f7c1&quot;,&quot;properties&quot;:{&quot;noteIndex&quot;:0},&quot;isEdited&quot;:false,&quot;manualOverride&quot;:{&quot;isManuallyOverridden&quot;:false,&quot;citeprocText&quot;:&quot;(2013)&quot;,&quot;manualOverrideText&quot;:&quot;&quot;},&quot;citationTag&quot;:&quot;MENDELEY_CITATION_v3_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&quot;,&quot;citationItems&quot;:[{&quot;label&quot;:&quot;page&quot;,&quot;id&quot;:&quot;399e6051-cce9-338e-8f16-4fe3157e0ff7&quot;,&quot;itemData&quot;:{&quot;type&quot;:&quot;article-journal&quot;,&quot;id&quot;:&quot;399e6051-cce9-338e-8f16-4fe3157e0ff7&quot;,&quot;title&quot;:&quot;The Economics of Green Building&quot;,&quot;author&quot;:[{&quot;family&quot;:&quot;Eichholtz&quot;,&quot;given&quot;:&quot;Piet&quot;,&quot;parse-names&quot;:false,&quot;dropping-particle&quot;:&quot;&quot;,&quot;non-dropping-particle&quot;:&quot;&quot;},{&quot;family&quot;:&quot;Kok&quot;,&quot;given&quot;:&quot;Nils&quot;,&quot;parse-names&quot;:false,&quot;dropping-particle&quot;:&quot;&quot;,&quot;non-dropping-particle&quot;:&quot;&quot;},{&quot;family&quot;:&quot;Quigley&quot;,&quot;given&quot;:&quot;John M.&quot;,&quot;parse-names&quot;:false,&quot;dropping-particle&quot;:&quot;&quot;,&quot;non-dropping-particle&quot;:&quot;&quot;}],&quot;container-title&quot;:&quot;Review of Economics and Statistics&quot;,&quot;DOI&quot;:&quot;10.1162/REST_a_00291&quot;,&quot;ISSN&quot;:&quot;0034-6535&quot;,&quot;issued&quot;:{&quot;date-parts&quot;:[[2013,3]]},&quot;page&quot;:&quot;50-63&quot;,&quot;issue&quot;:&quot;1&quot;,&quot;volume&quot;:&quot;95&quot;,&quot;container-title-short&quot;:&quot;&quot;},&quot;isTemporary&quot;:false,&quot;suppress-author&quot;:true}]},{&quot;citationID&quot;:&quot;MENDELEY_CITATION_52a264d5-fda9-4774-b739-fff6f3015687&quot;,&quot;properties&quot;:{&quot;noteIndex&quot;:0},&quot;isEdited&quot;:false,&quot;manualOverride&quot;:{&quot;isManuallyOverridden&quot;:false,&quot;citeprocText&quot;:&quot;(2016)&quot;,&quot;manualOverrideText&quot;:&quot;&quot;},&quot;citationTag&quot;:&quot;MENDELEY_CITATION_v3_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&quot;,&quot;citationItems&quot;:[{&quot;label&quot;:&quot;page&quot;,&quot;id&quot;:&quot;efd585f1-6af7-389f-8937-ba056070b2df&quot;,&quot;itemData&quot;:{&quot;type&quot;:&quot;article-journal&quot;,&quot;id&quot;:&quot;efd585f1-6af7-389f-8937-ba056070b2df&quot;,&quot;title&quot;:&quot;Are Energy Efficiency Ratings Ignored in the German Housing Market? Evidence from a Large-Sample Hedonic Study&quot;,&quot;author&quot;:[{&quot;family&quot;:&quot;Cajias&quot;,&quot;given&quot;:&quot;Marcelo&quot;,&quot;parse-names&quot;:false,&quot;dropping-particle&quot;:&quot;&quot;,&quot;non-dropping-particle&quot;:&quot;&quot;},{&quot;family&quot;:&quot;Fuerst&quot;,&quot;given&quot;:&quot;Franz&quot;,&quot;parse-names&quot;:false,&quot;dropping-particle&quot;:&quot;&quot;,&quot;non-dropping-particle&quot;:&quot;&quot;},{&quot;family&quot;:&quot;Bienert&quot;,&quot;given&quot;:&quot;Sven&quot;,&quot;parse-names&quot;:false,&quot;dropping-particle&quot;:&quot;&quot;,&quot;non-dropping-particle&quot;:&quot;&quot;}],&quot;container-title&quot;:&quot;SSRN Electronic Journal&quot;,&quot;DOI&quot;:&quot;10.2139/ssrn.2799206&quot;,&quot;ISSN&quot;:&quot;1556-5068&quot;,&quot;issued&quot;:{&quot;date-parts&quot;:[[2016]]},&quot;container-title-short&quot;:&quot;&quot;},&quot;isTemporary&quot;:false,&quot;suppress-author&quot;:true}]},{&quot;citationID&quot;:&quot;MENDELEY_CITATION_b419791d-f27b-4a39-ab57-3c560db46eea&quot;,&quot;properties&quot;:{&quot;noteIndex&quot;:0},&quot;isEdited&quot;:false,&quot;manualOverride&quot;:{&quot;isManuallyOverridden&quot;:false,&quot;citeprocText&quot;:&quot;(2019)&quot;,&quot;manualOverrideText&quot;:&quot;&quot;},&quot;citationTag&quot;:&quot;MENDELEY_CITATION_v3_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&quot;,&quot;citationItems&quot;:[{&quot;label&quot;:&quot;page&quot;,&quot;id&quot;:&quot;1a683dff-d997-376a-9f4e-b23a40c23f1e&quot;,&quot;itemData&quot;:{&quot;type&quot;:&quot;article-journal&quot;,&quot;id&quot;:&quot;1a683dff-d997-376a-9f4e-b23a40c23f1e&quot;,&quot;title&quot;:&quot;Green Premium Evidence from Climatic Areas: A Case in Southern Europe, Alicante (Spain)&quot;,&quot;author&quot;:[{&quot;family&quot;:&quot;Taltavull de La Paz&quot;,&quot;given&quot;:&quot;Paloma&quot;,&quot;parse-names&quot;:false,&quot;dropping-particle&quot;:&quot;&quot;,&quot;non-dropping-particle&quot;:&quot;&quot;},{&quot;family&quot;:&quot;Perez-Sanchez&quot;,&quot;given&quot;:&quot;V.&quot;,&quot;parse-names&quot;:false,&quot;dropping-particle&quot;:&quot;&quot;,&quot;non-dropping-particle&quot;:&quot;&quot;},{&quot;family&quot;:&quot;Mora-Garcia&quot;,&quot;given&quot;:&quot;Raul-Tomas&quot;,&quot;parse-names&quot;:false,&quot;dropping-particle&quot;:&quot;&quot;,&quot;non-dropping-particle&quot;:&quot;&quot;},{&quot;family&quot;:&quot;Perez-Sanchez&quot;,&quot;given&quot;:&quot;Juan-Carlos&quot;,&quot;parse-names&quot;:false,&quot;dropping-particle&quot;:&quot;&quot;,&quot;non-dropping-particle&quot;:&quot;&quot;}],&quot;container-title&quot;:&quot;Sustainability&quot;,&quot;DOI&quot;:&quot;10.3390/su11030686&quot;,&quot;ISSN&quot;:&quot;2071-1050&quot;,&quot;issued&quot;:{&quot;date-parts&quot;:[[2019,1,28]]},&quot;page&quot;:&quot;686&quot;,&quot;abstract&quot;:&quot;&lt;p&gt;The existence of a green premium in house (asking) prices in Alicante province, Spain, are analyzed using circa 9000 property observations. In developing the sample, information from energy efficiency certificates was matched with two other databases. The model tests for green premium by climatic zones using pool Ordinary Least Squares (pool-OLS) and Instrumental Variables (IV) hedonic models, adds new knowledge concerning the existence of green premiums from Southern Europe, explores differences in their estimation by climatic zone, debates the nature of the estimated green parameters, and explains the role of endogeneity in hedonic green premium models. The empirical evidence assesses the sensitivity of asking price to either energy consumption (KWh) or carbon dioxide emissions (CO2) with an apparent premium of 3%, and captures an association with efficiency rating from G to F of 1.8% and from F to E of 1.1%. Significantly, the results relating to price responses show a distinct variation between the coast and the cooler climatic zone of the interior. The paper shows that energy efficiency incentive policies should discriminate by climatic areas, and provides a price reference by which to assess the amount of incentives needed to achieve European Union (EU) objectives.&lt;/p&gt;&quot;,&quot;issue&quot;:&quot;3&quot;,&quot;volume&quot;:&quot;11&quot;,&quot;container-title-short&quot;:&quot;Sustainability&quot;},&quot;isTemporary&quot;:false,&quot;suppress-author&quot;:true}]},{&quot;citationID&quot;:&quot;MENDELEY_CITATION_bbb9656e-ec58-48b8-9f91-98c315790d7d&quot;,&quot;properties&quot;:{&quot;noteIndex&quot;:0},&quot;isEdited&quot;:false,&quot;manualOverride&quot;:{&quot;isManuallyOverridden&quot;:false,&quot;citeprocText&quot;:&quot;(Chen &amp;#38; Marmolejo Duarte, 2018; Dell’Anna et al., 2019)&quot;,&quot;manualOverrideText&quot;:&quot;&quot;},&quot;citationTag&quot;:&quot;MENDELEY_CITATION_v3_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&quot;,&quot;citationItems&quot;:[{&quot;id&quot;:&quot;b58f5be1-6a05-3404-920c-cea83fd02b41&quot;,&quot;itemData&quot;:{&quot;type&quot;:&quot;paper-conference&quot;,&quot;id&quot;:&quot;b58f5be1-6a05-3404-920c-cea83fd02b41&quot;,&quot;title&quot;:&quot;The marginal price of housing energy-efficiency in Metropolitan Barcelona: issues of sample selection biases&quot;,&quot;author&quot;:[{&quot;family&quot;:&quot;Chen&quot;,&quot;given&quot;:&quot;Ai&quot;,&quot;parse-names&quot;:false,&quot;dropping-particle&quot;:&quot;&quot;,&quot;non-dropping-particle&quot;:&quot;&quot;},{&quot;family&quot;:&quot;Marmolejo Duarte&quot;,&quot;given&quot;:&quot;Carlos Ramiro&quot;,&quot;parse-names&quot;:false,&quot;dropping-particle&quot;:&quot;&quot;,&quot;non-dropping-particle&quot;:&quot;&quot;}],&quot;container-title&quot;:&quot;Libro de proceedings, CTV 2018: XII Congreso Internacional Ciudad y Territorio Virtual: “Ciudades y Territorios Inteligentes”: UNCuyo, Mendoza, 5-7 septiembre 2018&quot;,&quot;DOI&quot;:&quot;10.5821/ctv.8245&quot;,&quot;issued&quot;:{&quot;date-parts&quot;:[[2018,12]]},&quot;publisher-place&quot;:&quot;Barcelona&quot;,&quot;page&quot;:&quot;247-262&quot;,&quot;publisher&quot;:&quot;Centre de Politica de Sol i Valoracions, CPSV / Universitat Politècnica de Catalunya, UPC&quot;,&quot;container-title-short&quot;:&quot;&quot;},&quot;isTemporary&quot;:false},{&quot;id&quot;:&quot;a9012457-3f46-3d03-8090-7fd1d08410eb&quot;,&quot;itemData&quot;:{&quot;type&quot;:&quot;article-journal&quot;,&quot;id&quot;:&quot;a9012457-3f46-3d03-8090-7fd1d08410eb&quot;,&quot;title&quot;:&quot;EPC Green Premium in Two Different European Climate Zones: A Comparative Study between Barcelona and Turin&quot;,&quot;author&quot;:[{&quot;family&quot;:&quot;Dell’Anna&quot;,&quot;given&quot;:&quot;&quot;,&quot;parse-names&quot;:false,&quot;dropping-particle&quot;:&quot;&quot;,&quot;non-dropping-particle&quot;:&quot;&quot;},{&quot;family&quot;:&quot;Bravi&quot;,&quot;given&quot;:&quot;&quot;,&quot;parse-names&quot;:false,&quot;dropping-particle&quot;:&quot;&quot;,&quot;non-dropping-particle&quot;:&quot;&quot;},{&quot;family&quot;:&quot;Marmolejo-Duarte&quot;,&quot;given&quot;:&quot;&quot;,&quot;parse-names&quot;:false,&quot;dropping-particle&quot;:&quot;&quot;,&quot;non-dropping-particle&quot;:&quot;&quot;},{&quot;family&quot;:&quot;Bottero&quot;,&quot;given&quot;:&quot;&quot;,&quot;parse-names&quot;:false,&quot;dropping-particle&quot;:&quot;&quot;,&quot;non-dropping-particle&quot;:&quot;&quot;},{&quot;family&quot;:&quot;Chen&quot;,&quot;given&quot;:&quot;&quot;,&quot;parse-names&quot;:false,&quot;dropping-particle&quot;:&quot;&quot;,&quot;non-dropping-particle&quot;:&quot;&quot;}],&quot;container-title&quot;:&quot;Sustainability&quot;,&quot;container-title-short&quot;:&quot;Sustainability&quot;,&quot;DOI&quot;:&quot;10.3390/su11205605&quot;,&quot;ISSN&quot;:&quot;2071-1050&quot;,&quot;issued&quot;:{&quot;date-parts&quot;:[[2019,10,11]]},&quot;page&quot;:&quot;5605&quot;,&quot;abstract&quot;:&quot;&lt;p&gt;Energy performance certificates (EPCs) are important tools aimed at improving buildings’ energy performance. They play a central role in the context of the Energy Performance of Buildings Directive (EPBD) which asks member states (MS) to take the necessary measures to establish a complete certification system. In this study, an application of the hedonic price method (HPM) assessing the effect of energy labels derived from the EPC on real estate market value is presented. The estimation methodology was applied to two European cities characterized by different climate conditions. The analysis was based on two datasets of listing prices referring to multi-family residential markets in Turin (Italy) and Barcelona (Spain). Four models for each dataset were applied to capture the marginal price of green attributes, but also to control for the spatial autocorrelation among values. The findings showed how the EPC has been applied in the two countries and how it has influenced the real estate market. Turin’s buyers pay more attention to the EPC label, while in Barcelona, they value much more single characteristics, such as air conditioning and a swimming pool, considered popular attributes among contemporary buildings in this climate zone. From the results, it is possible to deduce that the implementation of the EPC schemes is still irregular in EU countries and must be strengthened through a standardized rating model.&lt;/p&gt;&quot;,&quot;issue&quot;:&quot;20&quot;,&quot;volume&quot;:&quot;11&quot;},&quot;isTemporary&quot;:false}]},{&quot;citationID&quot;:&quot;MENDELEY_CITATION_13261578-a54a-4e6c-bebe-34463e6e2531&quot;,&quot;properties&quot;:{&quot;noteIndex&quot;:0},&quot;isEdited&quot;:false,&quot;manualOverride&quot;:{&quot;isManuallyOverridden&quot;:false,&quot;citeprocText&quot;:&quot;(2019)&quot;,&quot;manualOverrideText&quot;:&quot;&quot;},&quot;citationTag&quot;:&quot;MENDELEY_CITATION_v3_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&quot;,&quot;citationItems&quot;:[{&quot;label&quot;:&quot;page&quot;,&quot;id&quot;:&quot;de46b94f-1e07-3d2e-82e7-0e2367413521&quot;,&quot;itemData&quot;:{&quot;type&quot;:&quot;article-journal&quot;,&quot;id&quot;:&quot;de46b94f-1e07-3d2e-82e7-0e2367413521&quot;,&quot;title&quot;:&quot;Innovation in urban real estate: the role of sustainability&quot;,&quot;author&quot;:[{&quot;family&quot;:&quot;Kauko&quot;,&quot;given&quot;:&quot;Tom&quot;,&quot;parse-names&quot;:false,&quot;dropping-particle&quot;:&quot;&quot;,&quot;non-dropping-particle&quot;:&quot;&quot;}],&quot;container-title&quot;:&quot;Property Management&quot;,&quot;DOI&quot;:&quot;10.1108/PM-10-2017-0056&quot;,&quot;ISSN&quot;:&quot;0263-7472&quot;,&quot;issued&quot;:{&quot;date-parts&quot;:[[2019,4,15]]},&quot;page&quot;:&quot;197-214&quot;,&quot;issue&quot;:&quot;2&quot;,&quot;volume&quot;:&quot;37&quot;,&quot;container-title-short&quot;:&quot;&quot;},&quot;isTemporary&quot;:false,&quot;suppress-author&quot;:true}]},{&quot;citationID&quot;:&quot;MENDELEY_CITATION_46f97af3-48d4-4f5f-909d-e816d61d2261&quot;,&quot;properties&quot;:{&quot;noteIndex&quot;:0},&quot;isEdited&quot;:false,&quot;manualOverride&quot;:{&quot;isManuallyOverridden&quot;:false,&quot;citeprocText&quot;:&quot;(2018)&quot;,&quot;manualOverrideText&quot;:&quot;&quot;},&quot;citationTag&quot;:&quot;MENDELEY_CITATION_v3_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&quot;,&quot;citationItems&quot;:[{&quot;label&quot;:&quot;page&quot;,&quot;id&quot;:&quot;b58f5be1-6a05-3404-920c-cea83fd02b41&quot;,&quot;itemData&quot;:{&quot;type&quot;:&quot;paper-conference&quot;,&quot;id&quot;:&quot;b58f5be1-6a05-3404-920c-cea83fd02b41&quot;,&quot;title&quot;:&quot;The marginal price of housing energy-efficiency in Metropolitan Barcelona: issues of sample selection biases&quot;,&quot;author&quot;:[{&quot;family&quot;:&quot;Chen&quot;,&quot;given&quot;:&quot;Ai&quot;,&quot;parse-names&quot;:false,&quot;dropping-particle&quot;:&quot;&quot;,&quot;non-dropping-particle&quot;:&quot;&quot;},{&quot;family&quot;:&quot;Marmolejo Duarte&quot;,&quot;given&quot;:&quot;Carlos Ramiro&quot;,&quot;parse-names&quot;:false,&quot;dropping-particle&quot;:&quot;&quot;,&quot;non-dropping-particle&quot;:&quot;&quot;}],&quot;container-title&quot;:&quot;Libro de proceedings, CTV 2018: XII Congreso Internacional Ciudad y Territorio Virtual: “Ciudades y Territorios Inteligentes”: UNCuyo, Mendoza, 5-7 septiembre 2018&quot;,&quot;DOI&quot;:&quot;10.5821/ctv.8245&quot;,&quot;issued&quot;:{&quot;date-parts&quot;:[[2018,12]]},&quot;publisher-place&quot;:&quot;Barcelona&quot;,&quot;page&quot;:&quot;247-262&quot;,&quot;publisher&quot;:&quot;Centre de Politica de Sol i Valoracions, CPSV / Universitat Politècnica de Catalunya, UPC&quot;,&quot;container-title-short&quot;:&quot;&quot;},&quot;isTemporary&quot;:false,&quot;suppress-author&quot;:true}]},{&quot;citationID&quot;:&quot;MENDELEY_CITATION_3278e2df-4915-4a6b-a138-ba542ac97fa1&quot;,&quot;properties&quot;:{&quot;noteIndex&quot;:0},&quot;isEdited&quot;:false,&quot;manualOverride&quot;:{&quot;isManuallyOverridden&quot;:false,&quot;citeprocText&quot;:&quot;(2019)&quot;,&quot;manualOverrideText&quot;:&quot;&quot;},&quot;citationTag&quot;:&quot;MENDELEY_CITATION_v3_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&quot;,&quot;citationItems&quot;:[{&quot;label&quot;:&quot;page&quot;,&quot;id&quot;:&quot;de46b94f-1e07-3d2e-82e7-0e2367413521&quot;,&quot;itemData&quot;:{&quot;type&quot;:&quot;article-journal&quot;,&quot;id&quot;:&quot;de46b94f-1e07-3d2e-82e7-0e2367413521&quot;,&quot;title&quot;:&quot;Innovation in urban real estate: the role of sustainability&quot;,&quot;author&quot;:[{&quot;family&quot;:&quot;Kauko&quot;,&quot;given&quot;:&quot;Tom&quot;,&quot;parse-names&quot;:false,&quot;dropping-particle&quot;:&quot;&quot;,&quot;non-dropping-particle&quot;:&quot;&quot;}],&quot;container-title&quot;:&quot;Property Management&quot;,&quot;DOI&quot;:&quot;10.1108/PM-10-2017-0056&quot;,&quot;ISSN&quot;:&quot;0263-7472&quot;,&quot;issued&quot;:{&quot;date-parts&quot;:[[2019,4,15]]},&quot;page&quot;:&quot;197-214&quot;,&quot;issue&quot;:&quot;2&quot;,&quot;volume&quot;:&quot;37&quot;,&quot;container-title-short&quot;:&quot;&quot;},&quot;isTemporary&quot;:false,&quot;suppress-author&quot;:true}]},{&quot;citationID&quot;:&quot;MENDELEY_CITATION_7ed04e85-de3a-49da-8da7-303d663e0029&quot;,&quot;properties&quot;:{&quot;noteIndex&quot;:0},&quot;isEdited&quot;:false,&quot;manualOverride&quot;:{&quot;isManuallyOverridden&quot;:false,&quot;citeprocText&quot;:&quot;(Chen &amp;#38; Marmolejo Duarte, 2018; Dell’Anna et al., 2019)&quot;,&quot;manualOverrideText&quot;:&quot;&quot;},&quot;citationTag&quot;:&quot;MENDELEY_CITATION_v3_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&quot;,&quot;citationItems&quot;:[{&quot;id&quot;:&quot;b58f5be1-6a05-3404-920c-cea83fd02b41&quot;,&quot;itemData&quot;:{&quot;type&quot;:&quot;paper-conference&quot;,&quot;id&quot;:&quot;b58f5be1-6a05-3404-920c-cea83fd02b41&quot;,&quot;title&quot;:&quot;The marginal price of housing energy-efficiency in Metropolitan Barcelona: issues of sample selection biases&quot;,&quot;author&quot;:[{&quot;family&quot;:&quot;Chen&quot;,&quot;given&quot;:&quot;Ai&quot;,&quot;parse-names&quot;:false,&quot;dropping-particle&quot;:&quot;&quot;,&quot;non-dropping-particle&quot;:&quot;&quot;},{&quot;family&quot;:&quot;Marmolejo Duarte&quot;,&quot;given&quot;:&quot;Carlos Ramiro&quot;,&quot;parse-names&quot;:false,&quot;dropping-particle&quot;:&quot;&quot;,&quot;non-dropping-particle&quot;:&quot;&quot;}],&quot;container-title&quot;:&quot;Libro de proceedings, CTV 2018: XII Congreso Internacional Ciudad y Territorio Virtual: “Ciudades y Territorios Inteligentes”: UNCuyo, Mendoza, 5-7 septiembre 2018&quot;,&quot;DOI&quot;:&quot;10.5821/ctv.8245&quot;,&quot;issued&quot;:{&quot;date-parts&quot;:[[2018,12]]},&quot;publisher-place&quot;:&quot;Barcelona&quot;,&quot;page&quot;:&quot;247-262&quot;,&quot;publisher&quot;:&quot;Centre de Politica de Sol i Valoracions, CPSV / Universitat Politècnica de Catalunya, UPC&quot;,&quot;container-title-short&quot;:&quot;&quot;},&quot;isTemporary&quot;:false},{&quot;id&quot;:&quot;a9012457-3f46-3d03-8090-7fd1d08410eb&quot;,&quot;itemData&quot;:{&quot;type&quot;:&quot;article-journal&quot;,&quot;id&quot;:&quot;a9012457-3f46-3d03-8090-7fd1d08410eb&quot;,&quot;title&quot;:&quot;EPC Green Premium in Two Different European Climate Zones: A Comparative Study between Barcelona and Turin&quot;,&quot;author&quot;:[{&quot;family&quot;:&quot;Dell’Anna&quot;,&quot;given&quot;:&quot;&quot;,&quot;parse-names&quot;:false,&quot;dropping-particle&quot;:&quot;&quot;,&quot;non-dropping-particle&quot;:&quot;&quot;},{&quot;family&quot;:&quot;Bravi&quot;,&quot;given&quot;:&quot;&quot;,&quot;parse-names&quot;:false,&quot;dropping-particle&quot;:&quot;&quot;,&quot;non-dropping-particle&quot;:&quot;&quot;},{&quot;family&quot;:&quot;Marmolejo-Duarte&quot;,&quot;given&quot;:&quot;&quot;,&quot;parse-names&quot;:false,&quot;dropping-particle&quot;:&quot;&quot;,&quot;non-dropping-particle&quot;:&quot;&quot;},{&quot;family&quot;:&quot;Bottero&quot;,&quot;given&quot;:&quot;&quot;,&quot;parse-names&quot;:false,&quot;dropping-particle&quot;:&quot;&quot;,&quot;non-dropping-particle&quot;:&quot;&quot;},{&quot;family&quot;:&quot;Chen&quot;,&quot;given&quot;:&quot;&quot;,&quot;parse-names&quot;:false,&quot;dropping-particle&quot;:&quot;&quot;,&quot;non-dropping-particle&quot;:&quot;&quot;}],&quot;container-title&quot;:&quot;Sustainability&quot;,&quot;container-title-short&quot;:&quot;Sustainability&quot;,&quot;DOI&quot;:&quot;10.3390/su11205605&quot;,&quot;ISSN&quot;:&quot;2071-1050&quot;,&quot;issued&quot;:{&quot;date-parts&quot;:[[2019,10,11]]},&quot;page&quot;:&quot;5605&quot;,&quot;abstract&quot;:&quot;&lt;p&gt;Energy performance certificates (EPCs) are important tools aimed at improving buildings’ energy performance. They play a central role in the context of the Energy Performance of Buildings Directive (EPBD) which asks member states (MS) to take the necessary measures to establish a complete certification system. In this study, an application of the hedonic price method (HPM) assessing the effect of energy labels derived from the EPC on real estate market value is presented. The estimation methodology was applied to two European cities characterized by different climate conditions. The analysis was based on two datasets of listing prices referring to multi-family residential markets in Turin (Italy) and Barcelona (Spain). Four models for each dataset were applied to capture the marginal price of green attributes, but also to control for the spatial autocorrelation among values. The findings showed how the EPC has been applied in the two countries and how it has influenced the real estate market. Turin’s buyers pay more attention to the EPC label, while in Barcelona, they value much more single characteristics, such as air conditioning and a swimming pool, considered popular attributes among contemporary buildings in this climate zone. From the results, it is possible to deduce that the implementation of the EPC schemes is still irregular in EU countries and must be strengthened through a standardized rating model.&lt;/p&gt;&quot;,&quot;issue&quot;:&quot;20&quot;,&quot;volume&quot;:&quot;11&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ACh18</b:Tag>
    <b:SourceType>JournalArticle</b:SourceType>
    <b:Guid>{68CD4CE2-C7D8-4A66-82E5-B1F25F667E46}</b:Guid>
    <b:Author>
      <b:Author>
        <b:NameList>
          <b:Person>
            <b:Last>Chen</b:Last>
            <b:First>A.</b:First>
          </b:Person>
          <b:Person>
            <b:Last>Duarte</b:Last>
            <b:First>C.M.</b:First>
          </b:Person>
        </b:NameList>
      </b:Author>
    </b:Author>
    <b:Title>The marginal price of housing energy-efficiency in Metropolitan Barcelona: issues of sample selection biases</b:Title>
    <b:JournalName>International Conference Virtual City and Territory</b:JournalName>
    <b:Year>2018</b:Year>
    <b:RefOrder>5</b:RefOrder>
  </b:Source>
  <b:Source>
    <b:Tag>SRo74</b:Tag>
    <b:SourceType>JournalArticle</b:SourceType>
    <b:Guid>{B6D41C4A-45D9-4FEF-9D14-B461AC4E817F}</b:Guid>
    <b:Author>
      <b:Author>
        <b:NameList>
          <b:Person>
            <b:Last>Rosen</b:Last>
            <b:First>S.</b:First>
          </b:Person>
        </b:NameList>
      </b:Author>
    </b:Author>
    <b:Title>Hedonic Prices and Implicit Markets: Product Differentiation in Pure Competition</b:Title>
    <b:JournalName>Journal of Political Economy</b:JournalName>
    <b:Year>1974</b:Year>
    <b:RefOrder>8</b:RefOrder>
  </b:Source>
  <b:Source>
    <b:Tag>CMD09</b:Tag>
    <b:SourceType>JournalArticle</b:SourceType>
    <b:Guid>{E718BF23-433A-4F89-AF8B-38C270B74E99}</b:Guid>
    <b:Author>
      <b:Author>
        <b:NameList>
          <b:Person>
            <b:Last>Duarte</b:Last>
            <b:First>C.M.</b:First>
          </b:Person>
          <b:Person>
            <b:Last>Tamez</b:Last>
            <b:First>C.G.</b:First>
          </b:Person>
        </b:NameList>
      </b:Author>
    </b:Author>
    <b:Title>Does noise have a stationary</b:Title>
    <b:JournalName>Journal of European Real Estate Research</b:JournalName>
    <b:Year>2009</b:Year>
    <b:Pages>259-279</b:Pages>
    <b:RefOrder>9</b:RefOrder>
  </b:Source>
  <b:Source>
    <b:Tag>Del19</b:Tag>
    <b:SourceType>JournalArticle</b:SourceType>
    <b:Guid>{1E5E89D0-EC45-4568-913D-3DB384FCB64C}</b:Guid>
    <b:Author>
      <b:Author>
        <b:NameList>
          <b:Person>
            <b:Last>Dell'Anna</b:Last>
            <b:First>F.</b:First>
          </b:Person>
          <b:Person>
            <b:Last>Bravi</b:Last>
            <b:First>M.</b:First>
          </b:Person>
          <b:Person>
            <b:Last>Marmeloje-Duarte</b:Last>
            <b:First>C.</b:First>
          </b:Person>
          <b:Person>
            <b:Last>Bottero</b:Last>
            <b:First>M.C.</b:First>
          </b:Person>
          <b:Person>
            <b:Last>Chen</b:Last>
            <b:First>A.</b:First>
          </b:Person>
        </b:NameList>
      </b:Author>
    </b:Author>
    <b:Title>EPC Green Premium in Two Different European Climate Zones: A Comparative Study between Barcelona and Turin</b:Title>
    <b:JournalName>Real Estate Landscapes: Appraisal, Accounting and Assessment</b:JournalName>
    <b:Year>2019</b:Year>
    <b:RefOrder>10</b:RefOrder>
  </b:Source>
  <b:Source>
    <b:Tag>VVa22</b:Tag>
    <b:SourceType>JournalArticle</b:SourceType>
    <b:Guid>{39541846-A585-4B31-95D0-DF41D7410362}</b:Guid>
    <b:Author>
      <b:Author>
        <b:NameList>
          <b:Person>
            <b:Last>Vargas-Calderon</b:Last>
            <b:First>V.</b:First>
          </b:Person>
          <b:Person>
            <b:Last>Camargo</b:Last>
            <b:First>J.E.</b:First>
          </b:Person>
        </b:NameList>
      </b:Author>
    </b:Author>
    <b:Title>Towards robust and speculation-reduction real estate pricing models based on a data-driven strategy</b:Title>
    <b:JournalName>Journal of the Operational Research Society</b:JournalName>
    <b:Year>2022</b:Year>
    <b:RefOrder>11</b:RefOrder>
  </b:Source>
  <b:Source>
    <b:Tag>EGr21</b:Tag>
    <b:SourceType>JournalArticle</b:SourceType>
    <b:Guid>{9D2A2162-E58F-4875-994C-D72FDEBB9431}</b:Guid>
    <b:Author>
      <b:Author>
        <b:NameList>
          <b:Person>
            <b:Last>Graells-Garrido</b:Last>
            <b:First>E.</b:First>
          </b:Person>
          <b:Person>
            <b:Last>Serra-Burriel</b:Last>
            <b:First>F.</b:First>
          </b:Person>
          <b:Person>
            <b:Last>Rowe</b:Last>
            <b:First>F.</b:First>
          </b:Person>
          <b:Person>
            <b:Last>F.M. Cuchietti</b:Last>
            <b:First>P.</b:First>
            <b:Middle>Reyes</b:Middle>
          </b:Person>
        </b:NameList>
      </b:Author>
    </b:Author>
    <b:Title>A city of cities: Measuring how 15-minutes urban accessibility shapes human mobility in Barcelona</b:Title>
    <b:JournalName>PLOS ONE</b:JournalName>
    <b:Year>2021</b:Year>
    <b:RefOrder>12</b:RefOrder>
  </b:Source>
  <b:Source>
    <b:Tag>Ola16</b:Tag>
    <b:SourceType>ConferenceProceedings</b:SourceType>
    <b:Guid>{363F6443-360C-4F79-9F2F-31BEB558CF6C}</b:Guid>
    <b:Author>
      <b:Author>
        <b:NameList>
          <b:Person>
            <b:Last>Oladunni</b:Last>
            <b:First>T.</b:First>
          </b:Person>
          <b:Person>
            <b:Last>Sharma</b:Last>
            <b:First>S.</b:First>
          </b:Person>
        </b:NameList>
      </b:Author>
    </b:Author>
    <b:Title>Hedonic Housing Theory – A Machine Learning Investigation</b:Title>
    <b:JournalName>IEEE International Conference on Machine Learning and Applications</b:JournalName>
    <b:Year>2016</b:Year>
    <b:ConferenceName>IEEE International Conference on Machine Learning and Applications</b:ConferenceName>
    <b:RefOrder>6</b:RefOrder>
  </b:Source>
  <b:Source>
    <b:Tag>Zha16</b:Tag>
    <b:SourceType>JournalArticle</b:SourceType>
    <b:Guid>{49836698-EAA7-400F-B39C-B26C955D9DE1}</b:Guid>
    <b:Author>
      <b:Author>
        <b:NameList>
          <b:Person>
            <b:Last>Zhang</b:Last>
            <b:First>X.</b:First>
          </b:Person>
          <b:Person>
            <b:Last>Liu</b:Last>
            <b:First>X.</b:First>
          </b:Person>
          <b:Person>
            <b:Last>Hang</b:Last>
            <b:First>J.</b:First>
          </b:Person>
          <b:Person>
            <b:Last>Yao</b:Last>
            <b:First>D.</b:First>
          </b:Person>
          <b:Person>
            <b:Last>Shi</b:Last>
            <b:First>G.</b:First>
          </b:Person>
        </b:NameList>
      </b:Author>
    </b:Author>
    <b:Title>Do Urban Rail Transit Facilities Affect Housing</b:Title>
    <b:Year>2016</b:Year>
    <b:JournalName>Sustainability</b:JournalName>
    <b:RefOrder>13</b:RefOrder>
  </b:Source>
  <b:Source>
    <b:Tag>SMa11</b:Tag>
    <b:SourceType>JournalArticle</b:SourceType>
    <b:Guid>{19B6E9C8-FBF8-46FC-B655-91D71227503B}</b:Guid>
    <b:Author>
      <b:Author>
        <b:NameList>
          <b:Person>
            <b:Last>Mandell</b:Last>
            <b:First>S.</b:First>
          </b:Person>
          <b:Person>
            <b:Last>Wilhelmsonn</b:Last>
            <b:First>M.</b:First>
          </b:Person>
        </b:NameList>
      </b:Author>
    </b:Author>
    <b:Title>Willingness to pay for sustainable housing</b:Title>
    <b:JournalName>Journal of Housing Research </b:JournalName>
    <b:Year>2011</b:Year>
    <b:Pages>
		</b:Pages>
    <b:RefOrder>14</b:RefOrder>
  </b:Source>
  <b:Source>
    <b:Tag>JHP17</b:Tag>
    <b:SourceType>JournalArticle</b:SourceType>
    <b:Guid>{3E0F1623-3E58-4598-9FDC-D6C15AEF89F9}</b:Guid>
    <b:Author>
      <b:Author>
        <b:NameList>
          <b:Person>
            <b:Last>Park</b:Last>
            <b:First>J.H.</b:First>
          </b:Person>
          <b:Person>
            <b:Last>Lee</b:Last>
            <b:First>D.K.</b:First>
          </b:Person>
          <b:Person>
            <b:Last>Park</b:Last>
            <b:First>C.</b:First>
          </b:Person>
          <b:Person>
            <b:Last>Kim</b:Last>
            <b:First>H.G.</b:First>
          </b:Person>
          <b:Person>
            <b:Last>Jung</b:Last>
            <b:First>T.Y.</b:First>
          </b:Person>
          <b:Person>
            <b:Last>Kim</b:Last>
            <b:First>S.</b:First>
          </b:Person>
        </b:NameList>
      </b:Author>
    </b:Author>
    <b:Title>Park Accessibility Impacts Housing Prices in Seoul</b:Title>
    <b:JournalName>Sustainability</b:JournalName>
    <b:Year>2017</b:Year>
    <b:RefOrder>15</b:RefOrder>
  </b:Source>
  <b:Source>
    <b:Tag>EJK20</b:Tag>
    <b:SourceType>JournalArticle</b:SourceType>
    <b:Guid>{7812D288-F16A-4B01-BFFE-78F45960CD45}</b:Guid>
    <b:Author>
      <b:Author>
        <b:NameList>
          <b:Person>
            <b:Last>Kim</b:Last>
            <b:First>E.J.</b:First>
          </b:Person>
          <b:Person>
            <b:Last>Kim</b:Last>
            <b:First>H.</b:First>
          </b:Person>
        </b:NameList>
      </b:Author>
    </b:Author>
    <b:Title>Neighborhood Walkability and Housing Prices: A Correlation Study</b:Title>
    <b:JournalName>Sustainability</b:JournalName>
    <b:Year>2020</b:Year>
    <b:RefOrder>16</b:RefOrder>
  </b:Source>
  <b:Source>
    <b:Tag>NCu18</b:Tag>
    <b:SourceType>JournalArticle</b:SourceType>
    <b:Guid>{A63DDFBA-F475-4F27-9114-250D31305BE7}</b:Guid>
    <b:Author>
      <b:Author>
        <b:NameList>
          <b:Person>
            <b:Last>Cui</b:Last>
            <b:First>N.</b:First>
          </b:Person>
          <b:Person>
            <b:Last>Gu</b:Last>
            <b:First>H.</b:First>
          </b:Person>
          <b:Person>
            <b:Last>Shen</b:Last>
            <b:First>T.</b:First>
          </b:Person>
          <b:Person>
            <b:Last>Feng</b:Last>
            <b:First>C.</b:First>
          </b:Person>
        </b:NameList>
      </b:Author>
    </b:Author>
    <b:Title>The Impact of Micro-Level Influencing Factors on Home Value: A Housing Price-Rent Comparison</b:Title>
    <b:JournalName>Sustainability</b:JournalName>
    <b:Year>2018</b:Year>
    <b:RefOrder>17</b:RefOrder>
  </b:Source>
  <b:Source>
    <b:Tag>DBr11</b:Tag>
    <b:SourceType>JournalArticle</b:SourceType>
    <b:Guid>{6821EA32-1F11-421D-B10D-AC676557485C}</b:Guid>
    <b:Author>
      <b:Author>
        <b:NameList>
          <b:Person>
            <b:Last>Brounen</b:Last>
            <b:First>D.</b:First>
          </b:Person>
          <b:Person>
            <b:Last>Kok</b:Last>
            <b:First>N.</b:First>
          </b:Person>
        </b:NameList>
      </b:Author>
    </b:Author>
    <b:Title>On the economics of energy labels in the housing market</b:Title>
    <b:JournalName>Journal of Environmental Economics and Management</b:JournalName>
    <b:Year>2011</b:Year>
    <b:RefOrder>18</b:RefOrder>
  </b:Source>
  <b:Source>
    <b:Tag>PTd19</b:Tag>
    <b:SourceType>JournalArticle</b:SourceType>
    <b:Guid>{D3A2F85A-39D0-41DA-9388-9EE62252C477}</b:Guid>
    <b:Author>
      <b:Author>
        <b:NameList>
          <b:Person>
            <b:Last>de La Paz</b:Last>
            <b:First>P.T.</b:First>
          </b:Person>
          <b:Person>
            <b:Last>Perez-Sanchez</b:Last>
            <b:First>V.</b:First>
            <b:Middle>R.</b:Middle>
          </b:Person>
          <b:Person>
            <b:Last>Mora-Garcia</b:Last>
            <b:First>R.</b:First>
          </b:Person>
          <b:Person>
            <b:Last>Perez-Sanchez</b:Last>
            <b:First>J.</b:First>
          </b:Person>
        </b:NameList>
      </b:Author>
    </b:Author>
    <b:Title>Green Premium Evidence from Climatic Areas: A Case in Southern Europe, Alicante (Spain)</b:Title>
    <b:JournalName>Sustainability</b:JournalName>
    <b:Year>2019</b:Year>
    <b:RefOrder>19</b:RefOrder>
  </b:Source>
  <b:Source>
    <b:Tag>MCi16</b:Tag>
    <b:SourceType>JournalArticle</b:SourceType>
    <b:Guid>{106C78D9-EB97-4365-A176-B6E848E24933}</b:Guid>
    <b:Author>
      <b:Author>
        <b:NameList>
          <b:Person>
            <b:Last>Cijias</b:Last>
            <b:First>M.</b:First>
          </b:Person>
          <b:Person>
            <b:Last>Fuerst</b:Last>
            <b:First>F.</b:First>
          </b:Person>
          <b:Person>
            <b:Last>Bienert</b:Last>
            <b:First>S.</b:First>
          </b:Person>
        </b:NameList>
      </b:Author>
    </b:Author>
    <b:Title>Are Energy Efficiency Ratings Ignored in the German Housing Market? – Evidence from a Large-Sample Hedonic Study</b:Title>
    <b:JournalName>European Real Estate Society</b:JournalName>
    <b:Year>2016</b:Year>
    <b:RefOrder>20</b:RefOrder>
  </b:Source>
  <b:Source>
    <b:Tag>TKa19</b:Tag>
    <b:SourceType>JournalArticle</b:SourceType>
    <b:Guid>{01F9B552-3EC7-4FF4-8DA4-FE32C03E940D}</b:Guid>
    <b:Author>
      <b:Author>
        <b:NameList>
          <b:Person>
            <b:Last>Kauko</b:Last>
            <b:First>T.</b:First>
          </b:Person>
        </b:NameList>
      </b:Author>
    </b:Author>
    <b:Title>Innovation in urban real estate; the role of sustainability</b:Title>
    <b:JournalName>Property Management </b:JournalName>
    <b:Year>2019</b:Year>
    <b:RefOrder>21</b:RefOrder>
  </b:Source>
  <b:Source>
    <b:Tag>YDe12</b:Tag>
    <b:SourceType>JournalArticle</b:SourceType>
    <b:Guid>{99F2A634-F099-4D04-AED3-E9403EAEDD62}</b:Guid>
    <b:Author>
      <b:Author>
        <b:NameList>
          <b:Person>
            <b:Last>Deng</b:Last>
            <b:First>Y.</b:First>
          </b:Person>
          <b:Person>
            <b:Last>Li</b:Last>
            <b:First>Z.</b:First>
          </b:Person>
          <b:Person>
            <b:Last>Quigley</b:Last>
            <b:First>J.M.</b:First>
          </b:Person>
        </b:NameList>
      </b:Author>
    </b:Author>
    <b:Title>Economic returns to energy-efficient investments in the housing market: Evidence from Singapore</b:Title>
    <b:JournalName>Regional Science and Urban Economics</b:JournalName>
    <b:Year>2012</b:Year>
    <b:RefOrder>22</b:RefOrder>
  </b:Source>
  <b:Source>
    <b:Tag>FFu15</b:Tag>
    <b:SourceType>JournalArticle</b:SourceType>
    <b:Guid>{B52799F2-6004-4C78-9AB2-8EF106381687}</b:Guid>
    <b:Author>
      <b:Author>
        <b:NameList>
          <b:Person>
            <b:Last>Fuerst</b:Last>
            <b:First>F.</b:First>
          </b:Person>
          <b:Person>
            <b:Last>McAllister</b:Last>
            <b:First>P.</b:First>
          </b:Person>
          <b:Person>
            <b:Last>Nanda</b:Last>
            <b:First>A.</b:First>
          </b:Person>
          <b:Person>
            <b:Last>Wyatt</b:Last>
            <b:First>P.</b:First>
          </b:Person>
        </b:NameList>
      </b:Author>
    </b:Author>
    <b:Title>Does energy efficiency matter to home-buyers? An investigation of EPC ratings and transaction prices in England</b:Title>
    <b:JournalName>Energy Economics</b:JournalName>
    <b:Year>2015</b:Year>
    <b:RefOrder>23</b:RefOrder>
  </b:Source>
  <b:Source>
    <b:Tag>Ade16</b:Tag>
    <b:SourceType>JournalArticle</b:SourceType>
    <b:Guid>{DF0A1398-CD9C-4484-A945-C607AC80BE57}</b:Guid>
    <b:Author>
      <b:Author>
        <b:NameList>
          <b:Person>
            <b:Last>Ayala</b:Last>
            <b:First>A.</b:First>
            <b:Middle>de</b:Middle>
          </b:Person>
          <b:Person>
            <b:Last>Galarrage</b:Last>
            <b:First>I.</b:First>
          </b:Person>
          <b:Person>
            <b:Last>Spadaro</b:Last>
            <b:First>J.V.</b:First>
          </b:Person>
        </b:NameList>
      </b:Author>
    </b:Author>
    <b:Title>The price of energy efficiency in the Spanish housing market</b:Title>
    <b:JournalName>Energy Policy</b:JournalName>
    <b:Year>2016</b:Year>
    <b:RefOrder>24</b:RefOrder>
  </b:Source>
  <b:Source>
    <b:Tag>SMc10</b:Tag>
    <b:SourceType>JournalArticle</b:SourceType>
    <b:Guid>{9A52C8D9-1ACD-45EA-826F-D5B2917E8762}</b:Guid>
    <b:Author>
      <b:Author>
        <b:NameList>
          <b:Person>
            <b:Last>McGreal</b:Last>
            <b:First>S.</b:First>
          </b:Person>
          <b:Person>
            <b:Last>Brown</b:Last>
            <b:First>L.</b:First>
          </b:Person>
          <b:Person>
            <b:Last>Adair</b:Last>
            <b:First>A.</b:First>
          </b:Person>
        </b:NameList>
      </b:Author>
    </b:Author>
    <b:Title>List price and sale price varitiation accros the housing market cycle</b:Title>
    <b:JournalName>International Journal of Housing Markets and Analysis</b:JournalName>
    <b:Year>2010</b:Year>
    <b:RefOrder>25</b:RefOrder>
  </b:Source>
  <b:Source>
    <b:Tag>Ide23</b:Tag>
    <b:SourceType>InternetSite</b:SourceType>
    <b:Guid>{859ADD87-4EC6-4815-93F9-866D4A0E11D5}</b:Guid>
    <b:Title>https://www.idealista.com/en/data/`</b:Title>
    <b:Year>2023</b:Year>
    <b:Author>
      <b:Author>
        <b:Corporate>Idealista</b:Corporate>
      </b:Author>
    </b:Author>
    <b:InternetSiteTitle>https://www.idealista.com</b:InternetSiteTitle>
    <b:Month>04</b:Month>
    <b:Day>06</b:Day>
    <b:RefOrder>26</b:RefOrder>
  </b:Source>
  <b:Source>
    <b:Tag>Ide</b:Tag>
    <b:SourceType>InternetSite</b:SourceType>
    <b:Guid>{9C5563D3-BE3D-43D6-A570-C5AEB94C7923}</b:Guid>
    <b:Author>
      <b:Author>
        <b:Corporate>Idealista</b:Corporate>
      </b:Author>
    </b:Author>
    <b:Title>www.idealista.com</b:Title>
    <b:InternetSiteTitle>www.idealista.com</b:InternetSiteTitle>
    <b:URL>www.idealista.com</b:URL>
    <b:Year>2023</b:Year>
    <b:RefOrder>27</b:RefOrder>
  </b:Source>
  <b:Source>
    <b:Tag>Ope23</b:Tag>
    <b:SourceType>InternetSite</b:SourceType>
    <b:Guid>{8B2D6BE2-B42B-419B-8B18-D9F3A29B9F23}</b:Guid>
    <b:Author>
      <b:Author>
        <b:Corporate>Openstreetmap Contributers</b:Corporate>
      </b:Author>
    </b:Author>
    <b:Title>www.openstreetmap.org</b:Title>
    <b:InternetSiteTitle>www.openstreetmap.org</b:InternetSiteTitle>
    <b:Year>2023</b:Year>
    <b:Month>04</b:Month>
    <b:Day>07</b:Day>
    <b:URL>https://www.openstreetmap.org/#map=13/41.3649/2.1427</b:URL>
    <b:RefOrder>3</b:RefOrder>
  </b:Source>
  <b:Source>
    <b:Tag>Aju23</b:Tag>
    <b:SourceType>InternetSite</b:SourceType>
    <b:Guid>{A5BB7EEE-4DE4-4CBF-B0E3-9BA9645A7FA8}</b:Guid>
    <b:Author>
      <b:Author>
        <b:Corporate>Ajuntament de Barcelona</b:Corporate>
      </b:Author>
    </b:Author>
    <b:Title>www.opendata-ajuntament.barcelona.cat</b:Title>
    <b:InternetSiteTitle>www.opendata-ajuntament.barcelona.cat</b:InternetSiteTitle>
    <b:Year>2023</b:Year>
    <b:Month>04</b:Month>
    <b:Day>07</b:Day>
    <b:URL>https://opendata-ajuntament.barcelona.cat/en/caracteristiques-portal#Datasets</b:URL>
    <b:RefOrder>4</b:RefOrder>
  </b:Source>
  <b:Source>
    <b:Tag>htt23</b:Tag>
    <b:SourceType>InternetSite</b:SourceType>
    <b:Guid>{8C18D43E-D451-4472-A93D-2EB4DABFD813}</b:Guid>
    <b:Title>https://xgboost.readthedocs.io</b:Title>
    <b:Year>2023</b:Year>
    <b:InternetSiteTitle>https://xgboost.readthedocs.io</b:InternetSiteTitle>
    <b:URL>https://xgboost.readthedocs.io/en/stable/</b:URL>
    <b:Author>
      <b:Author>
        <b:Corporate>xgboost developers</b:Corporate>
      </b:Author>
    </b:Author>
    <b:RefOrder>28</b:RefOrder>
  </b:Source>
  <b:Source>
    <b:Tag>Sci23</b:Tag>
    <b:SourceType>InternetSite</b:SourceType>
    <b:Guid>{93A59EF9-F1C5-4CF9-8D52-930BEE3064C5}</b:Guid>
    <b:Author>
      <b:Author>
        <b:Corporate>Scikit-learn</b:Corporate>
      </b:Author>
    </b:Author>
    <b:Title>https://scikit-learn.org/stable/modules/generated/sklearn.model_selection.GridSearchCV.html</b:Title>
    <b:InternetSiteTitle>https://scikit-learn.org/stable/modules/generated/sklearn.model_selection.GridSearchCV.html</b:InternetSiteTitle>
    <b:Year>2023</b:Year>
    <b:RefOrder>7</b:RefOrder>
  </b:Source>
  <b:Source>
    <b:Tag>PEi13</b:Tag>
    <b:SourceType>JournalArticle</b:SourceType>
    <b:Guid>{98ECDBB7-B4D3-4300-97F1-9A3911A4D893}</b:Guid>
    <b:Title>The Economics of Green Building</b:Title>
    <b:Year>2013</b:Year>
    <b:Author>
      <b:Author>
        <b:NameList>
          <b:Person>
            <b:Last>Eichholtz</b:Last>
            <b:First>P.</b:First>
          </b:Person>
          <b:Person>
            <b:Last>Kok</b:Last>
            <b:First>N.</b:First>
          </b:Person>
          <b:Person>
            <b:Last>Quigley</b:Last>
            <b:First>J.M.</b:First>
          </b:Person>
        </b:NameList>
      </b:Author>
    </b:Author>
    <b:JournalName>The Review of Economics and Statistics</b:JournalName>
    <b:RefOrder>29</b:RefOrder>
  </b:Source>
  <b:Source>
    <b:Tag>GDe11</b:Tag>
    <b:SourceType>JournalArticle</b:SourceType>
    <b:Guid>{11C475D0-CC56-45F6-B928-2B2ED8F55389}</b:Guid>
    <b:Title>The impact of rail transport on real estate prices: an empirical analysis of the Dutch housing market</b:Title>
    <b:Year>2011</b:Year>
    <b:Author>
      <b:Author>
        <b:NameList>
          <b:Person>
            <b:Last>Debrezion</b:Last>
            <b:First>G.</b:First>
          </b:Person>
          <b:Person>
            <b:Last>Pels</b:Last>
            <b:First>E.</b:First>
          </b:Person>
          <b:Person>
            <b:Last>Rietveld</b:Last>
            <b:First>P.</b:First>
          </b:Person>
        </b:NameList>
      </b:Author>
    </b:Author>
    <b:JournalName>Urban Studies</b:JournalName>
    <b:RefOrder>30</b:RefOrder>
  </b:Source>
  <b:Source>
    <b:Tag>VCe19</b:Tag>
    <b:SourceType>JournalArticle</b:SourceType>
    <b:Guid>{B75AC8A5-3515-4445-B3B8-8743A5FC06EA}</b:Guid>
    <b:Author>
      <b:Author>
        <b:NameList>
          <b:Person>
            <b:Last>Ceccato</b:Last>
            <b:First>V.</b:First>
          </b:Person>
          <b:Person>
            <b:Last>Wilhelmsson</b:Last>
            <b:First>M.</b:First>
          </b:Person>
        </b:NameList>
      </b:Author>
    </b:Author>
    <b:Title>Do crime hot spots affect housing prices?</b:Title>
    <b:JournalName>Nordic Journal of Criminology</b:JournalName>
    <b:Year>2019</b:Year>
    <b:RefOrder>31</b:RefOrder>
  </b:Source>
  <b:Source>
    <b:Tag>FLa14</b:Tag>
    <b:SourceType>JournalArticle</b:SourceType>
    <b:Guid>{E8723604-B1F1-4E16-A23A-B53820679EFE}</b:Guid>
    <b:Author>
      <b:Author>
        <b:NameList>
          <b:Person>
            <b:Last>Lazrak</b:Last>
            <b:First>F.</b:First>
          </b:Person>
          <b:Person>
            <b:Last>Nijkamp</b:Last>
            <b:First>P.</b:First>
          </b:Person>
          <b:Person>
            <b:Last>Rietveld</b:Last>
            <b:First>P.</b:First>
          </b:Person>
          <b:Person>
            <b:Last>Rouwendal</b:Last>
            <b:First>J.</b:First>
          </b:Person>
        </b:NameList>
      </b:Author>
    </b:Author>
    <b:Title>The market value of cultural heritage in urban areas: an application of spatial hedonic pricing</b:Title>
    <b:JournalName>Journal of Geographical Systems</b:JournalName>
    <b:Year>2014</b:Year>
    <b:RefOrder>32</b:RefOrder>
  </b:Source>
  <b:Source>
    <b:Tag>PBu12</b:Tag>
    <b:SourceType>JournalArticle</b:SourceType>
    <b:Guid>{365A2A4B-3AE6-4311-8C2D-8E43194CA3FD}</b:Guid>
    <b:Author>
      <b:Author>
        <b:NameList>
          <b:Person>
            <b:Last>Buonanno</b:Last>
            <b:First>P.</b:First>
          </b:Person>
          <b:Person>
            <b:Last>Montolio</b:Last>
            <b:First>D.</b:First>
          </b:Person>
          <b:Person>
            <b:Last>Raya-Vilchez</b:Last>
            <b:First>J.M.</b:First>
          </b:Person>
        </b:NameList>
      </b:Author>
    </b:Author>
    <b:Title>Housing prices and crime perception</b:Title>
    <b:JournalName>Empirical Economics</b:JournalName>
    <b:Year>2012</b:Year>
    <b:RefOrder>33</b:RefOrder>
  </b:Source>
  <b:Source>
    <b:Tag>EUR23</b:Tag>
    <b:SourceType>InternetSite</b:SourceType>
    <b:Guid>{C8BED9EC-B3CA-4971-B56D-CB7B84174523}</b:Guid>
    <b:Title>https://eur-lex.europa.eu/legal-content/EN/TXT/?uri=CELEX:32002L0091</b:Title>
    <b:Year>2023</b:Year>
    <b:Author>
      <b:Author>
        <b:Corporate>EUR-lex</b:Corporate>
      </b:Author>
    </b:Author>
    <b:InternetSiteTitle>https://eur-lex.europa.eu/legal-content/EN/TXT/?uri=CELEX:32002L0091</b:InternetSiteTitle>
    <b:URL>https://eur-lex.europa.eu/legal-content/EN/TXT/?uri=CELEX:32002L0091</b:URL>
    <b:RefOrder>2</b:RefOrder>
  </b:Source>
  <b:Source>
    <b:Tag>FFu10</b:Tag>
    <b:SourceType>JournalArticle</b:SourceType>
    <b:Guid>{F3FD8DD4-F866-4779-B4EF-72AB9382ACE1}</b:Guid>
    <b:Author>
      <b:Author>
        <b:NameList>
          <b:Person>
            <b:Last>Feurst</b:Last>
            <b:First>F.</b:First>
          </b:Person>
          <b:Person>
            <b:Last>McAllister</b:Last>
            <b:First>P.</b:First>
          </b:Person>
        </b:NameList>
      </b:Author>
    </b:Author>
    <b:Title>Green Noise or Green Value? Measuring the Effects of Environmental Certification on Office Values</b:Title>
    <b:JournalName>Real Estate Economics</b:JournalName>
    <b:Year>2010</b:Year>
    <b:RefOrder>34</b:RefOrder>
  </b:Source>
  <b:Source>
    <b:Tag>KDe13</b:Tag>
    <b:SourceType>JournalArticle</b:SourceType>
    <b:Guid>{BABBA8DE-B5F1-45A8-B23D-B978D833D4A7}</b:Guid>
    <b:Title>Explaining the spatial variation in housing prices: an economic geography approach</b:Title>
    <b:Year>2013</b:Year>
    <b:Author>
      <b:Author>
        <b:NameList>
          <b:Person>
            <b:Last>Bruyne</b:Last>
            <b:First>K.</b:First>
            <b:Middle>De</b:Middle>
          </b:Person>
          <b:Person>
            <b:Last>Hove</b:Last>
            <b:First>J.</b:First>
            <b:Middle>Van</b:Middle>
          </b:Person>
        </b:NameList>
      </b:Author>
    </b:Author>
    <b:JournalName>Applied Economics</b:JournalName>
    <b:RefOrder>35</b:RefOrder>
  </b:Source>
  <b:Source>
    <b:Tag>CMa19</b:Tag>
    <b:SourceType>JournalArticle</b:SourceType>
    <b:Guid>{E2651CC1-2885-4B26-8A19-F942A4B2BB6E}</b:Guid>
    <b:Author>
      <b:Author>
        <b:NameList>
          <b:Person>
            <b:Last>Marmolejo-Duarte</b:Last>
            <b:First>C.</b:First>
          </b:Person>
          <b:Person>
            <b:Last>Chen</b:Last>
            <b:First>A.</b:First>
          </b:Person>
        </b:NameList>
      </b:Author>
    </b:Author>
    <b:Title>The effect of energy performance ratings over residential prices or how an insufficient control of architectural-quality may render spurious conclusions</b:Title>
    <b:JournalName>Cities</b:JournalName>
    <b:Year>2019</b:Year>
    <b:RefOrder>36</b:RefOrder>
  </b:Source>
  <b:Source>
    <b:Tag>Fun23</b:Tag>
    <b:SourceType>InternetSite</b:SourceType>
    <b:Guid>{AC8979DA-FB6A-4E17-BF74-EE2D53475F8A}</b:Guid>
    <b:Title>https://www.funds-europe.com/insights/real-estate-sustainable-properties-at-a-greenium</b:Title>
    <b:Year>2023</b:Year>
    <b:Author>
      <b:Author>
        <b:Corporate>Funds Europe</b:Corporate>
      </b:Author>
    </b:Author>
    <b:InternetSiteTitle>https://www.funds-europe.com/insights/real-estate-sustainable-properties-at-a-greenium</b:InternetSiteTitle>
    <b:URL>https://www.funds-europe.com/insights/real-estate-sustainable-properties-at-a-greenium</b:URL>
    <b:RefOrder>37</b:RefOrder>
  </b:Source>
  <b:Source>
    <b:Tag>DWo22</b:Tag>
    <b:SourceType>DocumentFromInternetSite</b:SourceType>
    <b:Guid>{F5911C20-AF14-46EB-925B-0F65A112B41D}</b:Guid>
    <b:Title>Commercial Real Estate Seeing Green Premiums in Europe</b:Title>
    <b:InternetSiteTitle>https://www.environmentalleader.com/2022/11/commercial-real-estate-seeing-green-premiums-in-europe/</b:InternetSiteTitle>
    <b:Year>2022</b:Year>
    <b:Month>11</b:Month>
    <b:Day>22</b:Day>
    <b:URL>https://www.environmentalleader.com/2022/11/commercial-real-estate-seeing-green-premiums-in-europe/</b:URL>
    <b:Author>
      <b:Author>
        <b:NameList>
          <b:Person>
            <b:Last>Worford</b:Last>
            <b:First>D.</b:First>
          </b:Person>
        </b:NameList>
      </b:Author>
    </b:Author>
    <b:RefOrder>38</b:RefOrder>
  </b:Source>
  <b:Source>
    <b:Tag>ISh23</b:Tag>
    <b:SourceType>DocumentFromInternetSite</b:SourceType>
    <b:Guid>{794962D1-E142-4AF9-9FAA-8F19923AC67C}</b:Guid>
    <b:Author>
      <b:Author>
        <b:Corporate>IShares</b:Corporate>
      </b:Author>
    </b:Author>
    <b:Title>iShares Environmentally Aware Real Estate ETF</b:Title>
    <b:InternetSiteTitle>www.ishares.com</b:InternetSiteTitle>
    <b:Year>2023</b:Year>
    <b:URL>https://www.ishares.com/us/products/329687/ishares-environmentally-aware-real-estate-etf</b:URL>
    <b:RefOrder>39</b:RefOrder>
  </b:Source>
  <b:Source>
    <b:Tag>Ban23</b:Tag>
    <b:SourceType>DocumentFromInternetSite</b:SourceType>
    <b:Guid>{135D3C2C-5997-4F02-9DCC-5D7CCF10577B}</b:Guid>
    <b:Author>
      <b:Author>
        <b:Corporate>Banco Satander</b:Corporate>
      </b:Author>
    </b:Author>
    <b:Title>Energy Efficiency Loan</b:Title>
    <b:InternetSiteTitle>www.bancosantander.es</b:InternetSiteTitle>
    <b:Year>2023</b:Year>
    <b:URL>https://www.bancosantander.es/en/santander-sostenible/prestamo-verde-eficiencia-energetica</b:URL>
    <b:RefOrder>40</b:RefOrder>
  </b:Source>
  <b:Source>
    <b:Tag>BBV22</b:Tag>
    <b:SourceType>DocumentFromInternetSite</b:SourceType>
    <b:Guid>{D2E16C33-BA5D-4E65-B1AF-BACA241F1649}</b:Guid>
    <b:Author>
      <b:Author>
        <b:Corporate>BBVA</b:Corporate>
      </b:Author>
    </b:Author>
    <b:Title>BBVA’s sustainable solutions for a green future</b:Title>
    <b:InternetSiteTitle>www.bbva.com</b:InternetSiteTitle>
    <b:Year>2022</b:Year>
    <b:Month>05</b:Month>
    <b:Day>19</b:Day>
    <b:URL>https://www.bbva.com/en/sustainability/bbvas-sustainable-solutions-for-a-green-future/</b:URL>
    <b:RefOrder>41</b:RefOrder>
  </b:Source>
  <b:Source>
    <b:Tag>Ide21</b:Tag>
    <b:SourceType>DocumentFromInternetSite</b:SourceType>
    <b:Guid>{8CC46EFF-B4E4-4AA9-A164-51EAC90FF97A}</b:Guid>
    <b:Author>
      <b:Author>
        <b:Corporate>Idealista</b:Corporate>
      </b:Author>
    </b:Author>
    <b:Title>Energy efficient homes in Spain grab investors' interest</b:Title>
    <b:InternetSiteTitle>www.idealista.com</b:InternetSiteTitle>
    <b:Year>2021</b:Year>
    <b:URL>https://www.idealista.com/en/news/financial-advice-in-spain/2021/11/03/35152-energy-efficiency-grabs-investors-interest</b:URL>
    <b:RefOrder>42</b:RefOrder>
  </b:Source>
  <b:Source>
    <b:Tag>Arc22</b:Tag>
    <b:SourceType>DocumentFromInternetSite</b:SourceType>
    <b:Guid>{734864CC-6CFF-48A9-B7DD-EEB96D40BAD1}</b:Guid>
    <b:Author>
      <b:Author>
        <b:Corporate>Arcadis</b:Corporate>
      </b:Author>
    </b:Author>
    <b:Title>Sustainable cities index</b:Title>
    <b:InternetSiteTitle>www.arcadis.com</b:InternetSiteTitle>
    <b:Year>2022</b:Year>
    <b:URL>https://connect.arcadis.com/Sustainable-Cities-Index?origin_source=NoData&amp;origin_medium=NoData&amp;origin_campaign=NoData&amp;origin_content=NoData</b:URL>
    <b:RefOrder>43</b:RefOrder>
  </b:Source>
  <b:Source>
    <b:Tag>DVY23</b:Tag>
    <b:SourceType>JournalArticle</b:SourceType>
    <b:Guid>{8EC82306-5FF3-4000-AF79-9D69FE56FF19}</b:Guid>
    <b:Title>An urban green space intervention with benefits for mental health: A health impact assessment of the Barcelona “Eixos Verds” Plan</b:Title>
    <b:Year>2023</b:Year>
    <b:Author>
      <b:Author>
        <b:NameList>
          <b:Person>
            <b:Last>Yanez</b:Last>
            <b:First>D.V.</b:First>
          </b:Person>
          <b:Person>
            <b:Last>Barboza</b:Last>
            <b:First>E.P.</b:First>
          </b:Person>
          <b:Person>
            <b:Last>Cirach</b:Last>
            <b:First>M.</b:First>
          </b:Person>
          <b:Person>
            <b:Last>Daher</b:Last>
            <b:First>C.</b:First>
          </b:Person>
          <b:Person>
            <b:Last>Nieuwenhuijsen</b:Last>
            <b:First>M.</b:First>
          </b:Person>
          <b:Person>
            <b:Last>Meuller</b:Last>
            <b:First>N.</b:First>
          </b:Person>
        </b:NameList>
      </b:Author>
    </b:Author>
    <b:JournalName>Environmental International</b:JournalName>
    <b:RefOrder>44</b:RefOrder>
  </b:Source>
  <b:Source>
    <b:Tag>MTr15</b:Tag>
    <b:SourceType>JournalArticle</b:SourceType>
    <b:Guid>{2DC454E7-74E3-4DE7-9C8F-ACD6F7585D5A}</b:Guid>
    <b:Author>
      <b:Author>
        <b:NameList>
          <b:Person>
            <b:Last>Triguere-Mas</b:Last>
            <b:First>M.</b:First>
          </b:Person>
          <b:Person>
            <b:Last>Dadvand</b:Last>
            <b:First>P.</b:First>
          </b:Person>
          <b:Person>
            <b:Last>Criach</b:Last>
            <b:First>M.</b:First>
          </b:Person>
          <b:Person>
            <b:Last>Martinez</b:Last>
            <b:First>D.</b:First>
          </b:Person>
          <b:Person>
            <b:Last>Medina</b:Last>
            <b:First>A.</b:First>
          </b:Person>
          <b:Person>
            <b:Last>Mompart</b:Last>
            <b:First>A.</b:First>
          </b:Person>
          <b:Person>
            <b:Last>Basagana</b:Last>
            <b:First>X.</b:First>
          </b:Person>
          <b:Person>
            <b:Last>Grazuleviciene</b:Last>
            <b:First>R.</b:First>
          </b:Person>
          <b:Person>
            <b:Last>Nieuwenhuijsen</b:Last>
            <b:First>M.</b:First>
            <b:Middle>J.</b:Middle>
          </b:Person>
        </b:NameList>
      </b:Author>
    </b:Author>
    <b:Title>Natural outdoor environments and mental and physical health:</b:Title>
    <b:JournalName>Environmental International</b:JournalName>
    <b:Year>2015</b:Year>
    <b:RefOrder>1</b:RefOrder>
  </b:Source>
</b:Sources>
</file>

<file path=customXml/itemProps1.xml><?xml version="1.0" encoding="utf-8"?>
<ds:datastoreItem xmlns:ds="http://schemas.openxmlformats.org/officeDocument/2006/customXml" ds:itemID="{99834871-6CB4-4120-B9E9-4D5866BD5F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77</Pages>
  <Words>30096</Words>
  <Characters>171548</Characters>
  <Application>Microsoft Office Word</Application>
  <DocSecurity>0</DocSecurity>
  <Lines>1429</Lines>
  <Paragraphs>402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201242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Niels Investmentguru</dc:creator>
  <cp:keywords/>
  <dc:description/>
  <cp:lastModifiedBy>Niels Investmentguru</cp:lastModifiedBy>
  <cp:revision>2</cp:revision>
  <cp:lastPrinted>2023-06-15T17:08:00Z</cp:lastPrinted>
  <dcterms:created xsi:type="dcterms:W3CDTF">2023-06-30T14:27:00Z</dcterms:created>
  <dcterms:modified xsi:type="dcterms:W3CDTF">2023-06-30T14:27:00Z</dcterms:modified>
</cp:coreProperties>
</file>